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3613771" w:displacedByCustomXml="next"/>
    <w:bookmarkEnd w:id="0" w:displacedByCustomXml="next"/>
    <w:bookmarkStart w:id="1" w:name="_Toc444319211" w:displacedByCustomXml="next"/>
    <w:bookmarkEnd w:id="1" w:displacedByCustomXml="next"/>
    <w:bookmarkStart w:id="2" w:name="_Toc444070106" w:displacedByCustomXml="next"/>
    <w:bookmarkEnd w:id="2" w:displacedByCustomXml="next"/>
    <w:bookmarkStart w:id="3" w:name="_Toc444055095" w:displacedByCustomXml="next"/>
    <w:bookmarkEnd w:id="3" w:displacedByCustomXml="next"/>
    <w:bookmarkStart w:id="4" w:name="_Toc443988217" w:displacedByCustomXml="next"/>
    <w:bookmarkEnd w:id="4" w:displacedByCustomXml="next"/>
    <w:bookmarkStart w:id="5" w:name="_Toc443965204" w:displacedByCustomXml="next"/>
    <w:bookmarkEnd w:id="5" w:displacedByCustomXml="next"/>
    <w:bookmarkStart w:id="6" w:name="_Toc443303127" w:displacedByCustomXml="next"/>
    <w:bookmarkEnd w:id="6" w:displacedByCustomXml="next"/>
    <w:customXmlDelRangeStart w:id="7" w:author="Houyem Rais" w:date="2024-02-22T14:46:00Z"/>
    <w:sdt>
      <w:sdtPr>
        <w:rPr>
          <w:rFonts w:asciiTheme="majorHAnsi" w:eastAsiaTheme="majorEastAsia" w:hAnsiTheme="majorHAnsi" w:cstheme="majorHAnsi"/>
          <w:b/>
          <w:bCs/>
          <w:color w:val="0070C0"/>
          <w:sz w:val="32"/>
          <w:szCs w:val="28"/>
        </w:rPr>
        <w:id w:val="-1938282321"/>
        <w:docPartObj>
          <w:docPartGallery w:val="Cover Pages"/>
          <w:docPartUnique/>
        </w:docPartObj>
      </w:sdtPr>
      <w:sdtEndPr>
        <w:rPr>
          <w:rFonts w:eastAsiaTheme="minorHAnsi" w:cstheme="minorBidi"/>
          <w:b w:val="0"/>
          <w:bCs w:val="0"/>
          <w:color w:val="auto"/>
          <w:sz w:val="22"/>
          <w:szCs w:val="22"/>
        </w:rPr>
      </w:sdtEndPr>
      <w:sdtContent>
        <w:customXmlDelRangeEnd w:id="7"/>
        <w:p w14:paraId="7F5C9043" w14:textId="4E2B8DA6" w:rsidR="00F938CE" w:rsidRPr="00201166" w:rsidDel="00201166" w:rsidRDefault="00F938CE" w:rsidP="00201166">
          <w:pPr>
            <w:autoSpaceDE w:val="0"/>
            <w:autoSpaceDN w:val="0"/>
            <w:adjustRightInd w:val="0"/>
            <w:spacing w:after="0"/>
            <w:jc w:val="center"/>
            <w:rPr>
              <w:del w:id="8" w:author="Houyem Rais" w:date="2024-02-22T14:46:00Z"/>
              <w:rFonts w:cstheme="minorHAnsi"/>
              <w:bCs/>
              <w:color w:val="000000"/>
              <w:szCs w:val="24"/>
              <w:lang w:val="en-GB"/>
              <w:rPrChange w:id="9" w:author="Houyem Rais" w:date="2024-02-22T14:46:00Z">
                <w:rPr>
                  <w:del w:id="10" w:author="Houyem Rais" w:date="2024-02-22T14:46:00Z"/>
                  <w:rFonts w:cstheme="minorHAnsi"/>
                  <w:bCs/>
                  <w:color w:val="000000"/>
                  <w:szCs w:val="24"/>
                </w:rPr>
              </w:rPrChange>
            </w:rPr>
          </w:pPr>
        </w:p>
        <w:p w14:paraId="1D1751A1" w14:textId="77E5FED4" w:rsidR="00F938CE" w:rsidRPr="00343F01" w:rsidDel="00201166" w:rsidRDefault="00F938CE" w:rsidP="00F938CE">
          <w:pPr>
            <w:autoSpaceDE w:val="0"/>
            <w:autoSpaceDN w:val="0"/>
            <w:adjustRightInd w:val="0"/>
            <w:spacing w:after="0"/>
            <w:jc w:val="center"/>
            <w:rPr>
              <w:del w:id="11" w:author="Houyem Rais" w:date="2024-02-22T14:46:00Z"/>
              <w:color w:val="404040"/>
              <w:sz w:val="20"/>
            </w:rPr>
          </w:pPr>
        </w:p>
        <w:p w14:paraId="22A3478F" w14:textId="4D6E0FF0" w:rsidR="00F938CE" w:rsidRPr="00343F01" w:rsidDel="00201166" w:rsidRDefault="00F938CE" w:rsidP="00F938CE">
          <w:pPr>
            <w:autoSpaceDE w:val="0"/>
            <w:autoSpaceDN w:val="0"/>
            <w:adjustRightInd w:val="0"/>
            <w:spacing w:after="0"/>
            <w:jc w:val="center"/>
            <w:rPr>
              <w:del w:id="12" w:author="Houyem Rais" w:date="2024-02-22T14:46:00Z"/>
              <w:color w:val="404040"/>
              <w:sz w:val="20"/>
            </w:rPr>
          </w:pPr>
        </w:p>
        <w:p w14:paraId="6CFD0A05" w14:textId="12664D05" w:rsidR="00F938CE" w:rsidRPr="00343F01" w:rsidDel="00201166" w:rsidRDefault="00F938CE" w:rsidP="00F938CE">
          <w:pPr>
            <w:autoSpaceDE w:val="0"/>
            <w:autoSpaceDN w:val="0"/>
            <w:adjustRightInd w:val="0"/>
            <w:spacing w:after="0"/>
            <w:jc w:val="center"/>
            <w:rPr>
              <w:del w:id="13" w:author="Houyem Rais" w:date="2024-02-22T14:46:00Z"/>
              <w:color w:val="404040"/>
              <w:sz w:val="20"/>
            </w:rPr>
          </w:pPr>
        </w:p>
        <w:p w14:paraId="42765030" w14:textId="79A582B1" w:rsidR="00F938CE" w:rsidRPr="00343F01" w:rsidDel="00201166" w:rsidRDefault="00F938CE" w:rsidP="00F938CE">
          <w:pPr>
            <w:autoSpaceDE w:val="0"/>
            <w:autoSpaceDN w:val="0"/>
            <w:adjustRightInd w:val="0"/>
            <w:spacing w:after="0"/>
            <w:jc w:val="center"/>
            <w:rPr>
              <w:del w:id="14" w:author="Houyem Rais" w:date="2024-02-22T14:46:00Z"/>
              <w:color w:val="404040"/>
              <w:sz w:val="20"/>
            </w:rPr>
          </w:pPr>
        </w:p>
        <w:p w14:paraId="4FEF0A58" w14:textId="08DCA026" w:rsidR="00F938CE" w:rsidRPr="00343F01" w:rsidDel="00201166" w:rsidRDefault="00F938CE" w:rsidP="00F938CE">
          <w:pPr>
            <w:autoSpaceDE w:val="0"/>
            <w:autoSpaceDN w:val="0"/>
            <w:adjustRightInd w:val="0"/>
            <w:spacing w:after="0"/>
            <w:jc w:val="center"/>
            <w:rPr>
              <w:del w:id="15" w:author="Houyem Rais" w:date="2024-02-22T14:46:00Z"/>
              <w:color w:val="000000"/>
            </w:rPr>
          </w:pPr>
          <w:del w:id="16" w:author="Houyem Rais" w:date="2024-02-22T14:46:00Z">
            <w:r w:rsidRPr="00343F01" w:rsidDel="00201166">
              <w:rPr>
                <w:color w:val="404040"/>
                <w:sz w:val="20"/>
              </w:rPr>
              <w:br w:type="column"/>
            </w:r>
          </w:del>
        </w:p>
        <w:p w14:paraId="206CA1B2" w14:textId="12F87D91" w:rsidR="00F938CE" w:rsidRPr="00343F01" w:rsidDel="00201166" w:rsidRDefault="00F938CE" w:rsidP="00F938CE">
          <w:pPr>
            <w:autoSpaceDE w:val="0"/>
            <w:autoSpaceDN w:val="0"/>
            <w:adjustRightInd w:val="0"/>
            <w:spacing w:after="0"/>
            <w:jc w:val="center"/>
            <w:rPr>
              <w:del w:id="17" w:author="Houyem Rais" w:date="2024-02-22T14:46:00Z"/>
              <w:color w:val="404040"/>
              <w:sz w:val="20"/>
            </w:rPr>
            <w:sectPr w:rsidR="00F938CE" w:rsidRPr="00343F01" w:rsidDel="00201166" w:rsidSect="000B59A0">
              <w:headerReference w:type="default" r:id="rId8"/>
              <w:pgSz w:w="11906" w:h="16838"/>
              <w:pgMar w:top="851" w:right="991" w:bottom="1438" w:left="1418" w:header="709" w:footer="822" w:gutter="0"/>
              <w:cols w:num="2" w:space="708"/>
              <w:titlePg/>
              <w:docGrid w:linePitch="360"/>
            </w:sectPr>
          </w:pPr>
        </w:p>
        <w:p w14:paraId="6321E823" w14:textId="61F5DA26" w:rsidR="00491DB4" w:rsidRPr="00343F01" w:rsidDel="00201166" w:rsidRDefault="00491DB4" w:rsidP="00F938CE">
          <w:pPr>
            <w:spacing w:before="840" w:after="0"/>
            <w:jc w:val="center"/>
            <w:rPr>
              <w:del w:id="20" w:author="Houyem Rais" w:date="2024-02-22T14:46:00Z"/>
              <w:rFonts w:ascii="Arial Black" w:hAnsi="Arial Black"/>
              <w:b/>
              <w:caps/>
              <w:color w:val="00B0F0"/>
              <w:sz w:val="28"/>
            </w:rPr>
          </w:pPr>
        </w:p>
        <w:p w14:paraId="321F9D3D" w14:textId="2FBEBFAB" w:rsidR="00491DB4" w:rsidRPr="00343F01" w:rsidDel="00201166" w:rsidRDefault="00491DB4" w:rsidP="00F938CE">
          <w:pPr>
            <w:spacing w:before="840" w:after="0"/>
            <w:jc w:val="center"/>
            <w:rPr>
              <w:del w:id="21" w:author="Houyem Rais" w:date="2024-02-22T14:46:00Z"/>
              <w:rFonts w:ascii="Arial Black" w:hAnsi="Arial Black"/>
              <w:b/>
              <w:caps/>
              <w:color w:val="00B0F0"/>
              <w:sz w:val="28"/>
            </w:rPr>
          </w:pPr>
        </w:p>
        <w:p w14:paraId="1C7DDF7A" w14:textId="43CBD11F" w:rsidR="00633DEE" w:rsidRPr="00343F01" w:rsidDel="00201166" w:rsidRDefault="00633DEE" w:rsidP="00F938CE">
          <w:pPr>
            <w:spacing w:before="840" w:after="0"/>
            <w:jc w:val="center"/>
            <w:rPr>
              <w:del w:id="22" w:author="Houyem Rais" w:date="2024-02-22T14:46:00Z"/>
              <w:rFonts w:ascii="Arial Black" w:hAnsi="Arial Black"/>
              <w:b/>
              <w:caps/>
              <w:color w:val="00B0F0"/>
              <w:sz w:val="28"/>
            </w:rPr>
          </w:pPr>
        </w:p>
        <w:p w14:paraId="765494CB" w14:textId="1228A11B" w:rsidR="00633DEE" w:rsidRPr="00343F01" w:rsidDel="00201166" w:rsidRDefault="00DD202F" w:rsidP="00F938CE">
          <w:pPr>
            <w:spacing w:before="840" w:after="0"/>
            <w:jc w:val="center"/>
            <w:rPr>
              <w:del w:id="23" w:author="Houyem Rais" w:date="2024-02-22T14:46:00Z"/>
              <w:rFonts w:ascii="Arial Black" w:hAnsi="Arial Black"/>
              <w:b/>
              <w:caps/>
              <w:color w:val="00B0F0"/>
              <w:sz w:val="28"/>
            </w:rPr>
          </w:pPr>
          <w:del w:id="24" w:author="Houyem Rais" w:date="2024-02-22T14:46:00Z">
            <w:r w:rsidRPr="00343F01" w:rsidDel="00201166">
              <w:rPr>
                <w:rFonts w:ascii="Arial Black" w:hAnsi="Arial Black"/>
                <w:b/>
                <w:caps/>
                <w:color w:val="00B0F0"/>
                <w:sz w:val="28"/>
              </w:rPr>
              <w:delText xml:space="preserve">étude </w:delText>
            </w:r>
            <w:r w:rsidR="005B6526" w:rsidRPr="00343F01" w:rsidDel="00201166">
              <w:rPr>
                <w:rFonts w:ascii="Arial Black" w:hAnsi="Arial Black"/>
                <w:b/>
                <w:caps/>
                <w:color w:val="00B0F0"/>
                <w:sz w:val="28"/>
              </w:rPr>
              <w:delText xml:space="preserve">d’analyse </w:delText>
            </w:r>
            <w:r w:rsidRPr="00343F01" w:rsidDel="00201166">
              <w:rPr>
                <w:rFonts w:ascii="Arial Black" w:hAnsi="Arial Black"/>
                <w:b/>
                <w:caps/>
                <w:color w:val="00B0F0"/>
                <w:sz w:val="28"/>
              </w:rPr>
              <w:delText>financière, de PPP et de stratégie de financement</w:delText>
            </w:r>
          </w:del>
        </w:p>
        <w:p w14:paraId="1B4A6642" w14:textId="66CD551A" w:rsidR="00ED5E9A" w:rsidRPr="00343F01" w:rsidDel="00201166" w:rsidRDefault="00ED5E9A" w:rsidP="00F938CE">
          <w:pPr>
            <w:spacing w:before="840" w:after="0"/>
            <w:jc w:val="center"/>
            <w:rPr>
              <w:del w:id="25" w:author="Houyem Rais" w:date="2024-02-22T14:46:00Z"/>
              <w:rFonts w:ascii="Arial Black" w:hAnsi="Arial Black"/>
              <w:b/>
              <w:caps/>
              <w:color w:val="00B0F0"/>
              <w:sz w:val="28"/>
            </w:rPr>
          </w:pPr>
          <w:del w:id="26" w:author="Houyem Rais" w:date="2024-02-22T14:46:00Z">
            <w:r w:rsidRPr="00343F01" w:rsidDel="00201166">
              <w:rPr>
                <w:rFonts w:ascii="Arial Black" w:hAnsi="Arial Black"/>
                <w:b/>
                <w:caps/>
                <w:color w:val="00B0F0"/>
                <w:sz w:val="28"/>
              </w:rPr>
              <w:delText xml:space="preserve">projet de développement de l’Autoroute du Corridor Abidjan-Lagos </w:delText>
            </w:r>
            <w:r w:rsidR="00633DEE" w:rsidRPr="00343F01" w:rsidDel="00201166">
              <w:rPr>
                <w:rFonts w:ascii="Arial Black" w:hAnsi="Arial Black"/>
                <w:b/>
                <w:caps/>
                <w:color w:val="00B0F0"/>
                <w:sz w:val="28"/>
              </w:rPr>
              <w:delText>- lot 3</w:delText>
            </w:r>
          </w:del>
        </w:p>
        <w:p w14:paraId="7D990F0A" w14:textId="6E46B9FB" w:rsidR="00633DEE" w:rsidRPr="00343F01" w:rsidDel="00201166" w:rsidRDefault="00633DEE" w:rsidP="00633DEE">
          <w:pPr>
            <w:jc w:val="center"/>
            <w:rPr>
              <w:del w:id="27" w:author="Houyem Rais" w:date="2024-02-22T14:46:00Z"/>
              <w:rFonts w:ascii="Arial Black" w:eastAsiaTheme="majorEastAsia" w:hAnsi="Arial Black"/>
              <w:bCs/>
              <w:color w:val="000000" w:themeColor="text1"/>
              <w:sz w:val="20"/>
              <w:szCs w:val="20"/>
            </w:rPr>
          </w:pPr>
        </w:p>
        <w:p w14:paraId="6542C536" w14:textId="2A59D5D6" w:rsidR="00633DEE" w:rsidRPr="00343F01" w:rsidDel="00201166" w:rsidRDefault="00633DEE" w:rsidP="00633DEE">
          <w:pPr>
            <w:jc w:val="center"/>
            <w:rPr>
              <w:del w:id="28" w:author="Houyem Rais" w:date="2024-02-22T14:46:00Z"/>
              <w:rFonts w:ascii="Arial Black" w:eastAsiaTheme="majorEastAsia" w:hAnsi="Arial Black"/>
              <w:bCs/>
              <w:color w:val="000000" w:themeColor="text1"/>
              <w:sz w:val="20"/>
              <w:szCs w:val="20"/>
            </w:rPr>
          </w:pPr>
        </w:p>
        <w:p w14:paraId="45A2138C" w14:textId="5161E9B3" w:rsidR="00633DEE" w:rsidRPr="00343F01" w:rsidDel="00201166" w:rsidRDefault="00DD202F" w:rsidP="00633DEE">
          <w:pPr>
            <w:jc w:val="center"/>
            <w:rPr>
              <w:del w:id="29" w:author="Houyem Rais" w:date="2024-02-22T14:46:00Z"/>
              <w:rFonts w:ascii="Arial Black" w:eastAsiaTheme="majorEastAsia" w:hAnsi="Arial Black"/>
              <w:bCs/>
              <w:color w:val="000000" w:themeColor="text1"/>
              <w:sz w:val="20"/>
              <w:szCs w:val="20"/>
            </w:rPr>
          </w:pPr>
          <w:del w:id="30" w:author="Houyem Rais" w:date="2024-02-22T14:46:00Z">
            <w:r w:rsidRPr="00343F01" w:rsidDel="00201166">
              <w:rPr>
                <w:rFonts w:ascii="Arial Black" w:eastAsiaTheme="majorEastAsia" w:hAnsi="Arial Black"/>
                <w:bCs/>
                <w:color w:val="000000" w:themeColor="text1"/>
                <w:sz w:val="20"/>
                <w:szCs w:val="20"/>
              </w:rPr>
              <w:delText>Novembre</w:delText>
            </w:r>
            <w:r w:rsidR="007A2C6F" w:rsidRPr="00343F01" w:rsidDel="00201166">
              <w:rPr>
                <w:rFonts w:ascii="Arial Black" w:eastAsiaTheme="majorEastAsia" w:hAnsi="Arial Black"/>
                <w:bCs/>
                <w:color w:val="000000" w:themeColor="text1"/>
                <w:sz w:val="20"/>
                <w:szCs w:val="20"/>
              </w:rPr>
              <w:delText xml:space="preserve"> </w:delText>
            </w:r>
            <w:r w:rsidR="00633DEE" w:rsidRPr="00343F01" w:rsidDel="00201166">
              <w:rPr>
                <w:rFonts w:ascii="Arial Black" w:eastAsiaTheme="majorEastAsia" w:hAnsi="Arial Black"/>
                <w:bCs/>
                <w:color w:val="000000" w:themeColor="text1"/>
                <w:sz w:val="20"/>
                <w:szCs w:val="20"/>
              </w:rPr>
              <w:delText>2023</w:delText>
            </w:r>
          </w:del>
        </w:p>
        <w:p w14:paraId="194E6E2A" w14:textId="344F4BB9" w:rsidR="00F938CE" w:rsidRPr="00343F01" w:rsidDel="00201166" w:rsidRDefault="00F938CE" w:rsidP="00F938CE">
          <w:pPr>
            <w:spacing w:before="840" w:after="0"/>
            <w:jc w:val="center"/>
            <w:rPr>
              <w:del w:id="31" w:author="Houyem Rais" w:date="2024-02-22T14:46:00Z"/>
              <w:rFonts w:ascii="Arial Black" w:hAnsi="Arial Black"/>
              <w:b/>
              <w:color w:val="00B0F0"/>
              <w:sz w:val="28"/>
            </w:rPr>
          </w:pPr>
        </w:p>
        <w:p w14:paraId="70E50345" w14:textId="6118CDEC" w:rsidR="00F938CE" w:rsidRPr="00343F01" w:rsidDel="00201166" w:rsidRDefault="00F938CE" w:rsidP="00F938CE">
          <w:pPr>
            <w:spacing w:after="0"/>
            <w:jc w:val="center"/>
            <w:rPr>
              <w:del w:id="32" w:author="Houyem Rais" w:date="2024-02-22T14:46:00Z"/>
              <w:rFonts w:cstheme="minorHAnsi"/>
              <w:b/>
              <w:sz w:val="28"/>
            </w:rPr>
          </w:pPr>
        </w:p>
        <w:p w14:paraId="1CBB5FE3" w14:textId="0FA0CF26" w:rsidR="00F938CE" w:rsidRPr="00343F01" w:rsidDel="00201166" w:rsidRDefault="00F938CE" w:rsidP="005A1A1C">
          <w:pPr>
            <w:rPr>
              <w:del w:id="33" w:author="Houyem Rais" w:date="2024-02-22T14:46:00Z"/>
              <w:rFonts w:cstheme="minorHAnsi"/>
            </w:rPr>
            <w:sectPr w:rsidR="00F938CE" w:rsidRPr="00343F01" w:rsidDel="00201166" w:rsidSect="000B59A0">
              <w:type w:val="continuous"/>
              <w:pgSz w:w="11906" w:h="16838"/>
              <w:pgMar w:top="851" w:right="991" w:bottom="1438" w:left="1418" w:header="709" w:footer="822" w:gutter="0"/>
              <w:cols w:space="708"/>
              <w:titlePg/>
              <w:docGrid w:linePitch="360"/>
            </w:sectPr>
          </w:pPr>
        </w:p>
        <w:tbl>
          <w:tblPr>
            <w:tblW w:w="5000" w:type="pct"/>
            <w:tblLayout w:type="fixed"/>
            <w:tblCellMar>
              <w:left w:w="0" w:type="dxa"/>
              <w:right w:w="0" w:type="dxa"/>
            </w:tblCellMar>
            <w:tblLook w:val="04A0" w:firstRow="1" w:lastRow="0" w:firstColumn="1" w:lastColumn="0" w:noHBand="0" w:noVBand="1"/>
          </w:tblPr>
          <w:tblGrid>
            <w:gridCol w:w="848"/>
            <w:gridCol w:w="1302"/>
            <w:gridCol w:w="4058"/>
            <w:gridCol w:w="1412"/>
            <w:gridCol w:w="1406"/>
          </w:tblGrid>
          <w:tr w:rsidR="00F938CE" w:rsidRPr="00343F01" w:rsidDel="00201166" w14:paraId="4DB06037" w14:textId="33451AA3" w:rsidTr="000B59A0">
            <w:trPr>
              <w:trHeight w:val="2475"/>
              <w:del w:id="34" w:author="Houyem Rais" w:date="2024-02-22T14:46:00Z"/>
            </w:trPr>
            <w:tc>
              <w:tcPr>
                <w:tcW w:w="5000" w:type="pct"/>
                <w:gridSpan w:val="5"/>
                <w:vMerge w:val="restart"/>
                <w:tcBorders>
                  <w:top w:val="nil"/>
                  <w:left w:val="nil"/>
                  <w:bottom w:val="nil"/>
                  <w:right w:val="nil"/>
                </w:tcBorders>
                <w:shd w:val="clear" w:color="auto" w:fill="auto"/>
                <w:noWrap/>
                <w:vAlign w:val="center"/>
                <w:hideMark/>
              </w:tcPr>
              <w:p w14:paraId="5B5A37A4" w14:textId="1A417AAF" w:rsidR="00F938CE" w:rsidRPr="00343F01" w:rsidDel="00201166" w:rsidRDefault="00F938CE" w:rsidP="000B59A0">
                <w:pPr>
                  <w:spacing w:before="1560"/>
                  <w:jc w:val="center"/>
                  <w:rPr>
                    <w:del w:id="35" w:author="Houyem Rais" w:date="2024-02-22T14:46:00Z"/>
                    <w:rFonts w:cstheme="minorHAnsi"/>
                    <w:b/>
                    <w:bCs/>
                    <w:sz w:val="40"/>
                    <w:szCs w:val="40"/>
                  </w:rPr>
                </w:pPr>
                <w:del w:id="36" w:author="Houyem Rais" w:date="2024-02-22T14:46:00Z">
                  <w:r w:rsidRPr="00343F01" w:rsidDel="00201166">
                    <w:rPr>
                      <w:rFonts w:ascii="Segoe UI" w:hAnsi="Segoe UI" w:cs="Segoe UI"/>
                      <w:b/>
                      <w:bCs/>
                      <w:sz w:val="40"/>
                      <w:szCs w:val="40"/>
                    </w:rPr>
                    <w:delText>TABLE DES REVISIONS</w:delText>
                  </w:r>
                </w:del>
              </w:p>
              <w:p w14:paraId="1D092DD9" w14:textId="4B6CF59F" w:rsidR="00DD202F" w:rsidRPr="00343F01" w:rsidDel="00201166" w:rsidRDefault="00DD202F" w:rsidP="00AE6EB1">
                <w:pPr>
                  <w:spacing w:before="1920"/>
                  <w:jc w:val="center"/>
                  <w:rPr>
                    <w:del w:id="37" w:author="Houyem Rais" w:date="2024-02-22T14:46:00Z"/>
                    <w:rFonts w:ascii="Segoe UI" w:hAnsi="Segoe UI" w:cs="Segoe UI"/>
                    <w:b/>
                    <w:bCs/>
                    <w:color w:val="272727"/>
                    <w:sz w:val="32"/>
                    <w:szCs w:val="40"/>
                  </w:rPr>
                </w:pPr>
                <w:del w:id="38" w:author="Houyem Rais" w:date="2024-02-22T14:46:00Z">
                  <w:r w:rsidRPr="00343F01" w:rsidDel="00201166">
                    <w:rPr>
                      <w:rFonts w:ascii="Segoe UI" w:hAnsi="Segoe UI" w:cs="Segoe UI"/>
                      <w:b/>
                      <w:bCs/>
                      <w:color w:val="272727"/>
                      <w:sz w:val="32"/>
                      <w:szCs w:val="40"/>
                    </w:rPr>
                    <w:delText xml:space="preserve">ETUDE </w:delText>
                  </w:r>
                  <w:r w:rsidR="005B6526" w:rsidRPr="00343F01" w:rsidDel="00201166">
                    <w:rPr>
                      <w:rFonts w:ascii="Segoe UI" w:hAnsi="Segoe UI" w:cs="Segoe UI"/>
                      <w:b/>
                      <w:bCs/>
                      <w:color w:val="272727"/>
                      <w:sz w:val="32"/>
                      <w:szCs w:val="40"/>
                    </w:rPr>
                    <w:delText xml:space="preserve">D’ANALYSE </w:delText>
                  </w:r>
                  <w:r w:rsidRPr="00343F01" w:rsidDel="00201166">
                    <w:rPr>
                      <w:rFonts w:ascii="Segoe UI" w:hAnsi="Segoe UI" w:cs="Segoe UI"/>
                      <w:b/>
                      <w:bCs/>
                      <w:color w:val="272727"/>
                      <w:sz w:val="32"/>
                      <w:szCs w:val="40"/>
                    </w:rPr>
                    <w:delText>FINANCIERE, DE PPP ET DE STRATEGIE DE FINANCEMENT</w:delText>
                  </w:r>
                </w:del>
              </w:p>
              <w:p w14:paraId="6C81E162" w14:textId="1E4AB66C" w:rsidR="00F938CE" w:rsidRPr="00343F01" w:rsidDel="00201166" w:rsidRDefault="00AE6EB1" w:rsidP="00AE6EB1">
                <w:pPr>
                  <w:spacing w:before="1920"/>
                  <w:jc w:val="center"/>
                  <w:rPr>
                    <w:del w:id="39" w:author="Houyem Rais" w:date="2024-02-22T14:46:00Z"/>
                    <w:rFonts w:cstheme="minorHAnsi"/>
                    <w:b/>
                    <w:bCs/>
                    <w:sz w:val="40"/>
                    <w:szCs w:val="40"/>
                  </w:rPr>
                </w:pPr>
                <w:del w:id="40" w:author="Houyem Rais" w:date="2024-02-22T14:46:00Z">
                  <w:r w:rsidRPr="00343F01" w:rsidDel="00201166">
                    <w:rPr>
                      <w:rFonts w:ascii="Segoe UI" w:hAnsi="Segoe UI" w:cs="Segoe UI"/>
                      <w:b/>
                      <w:bCs/>
                      <w:color w:val="272727"/>
                      <w:sz w:val="32"/>
                      <w:szCs w:val="40"/>
                    </w:rPr>
                    <w:delText xml:space="preserve">PROJET DE DEVELOPPEMENT DE L’AUTOROUTE DU CORRIDOR ABIDJAN-LAGOS </w:delText>
                  </w:r>
                  <w:r w:rsidR="00633DEE" w:rsidRPr="00343F01" w:rsidDel="00201166">
                    <w:rPr>
                      <w:rFonts w:ascii="Segoe UI" w:hAnsi="Segoe UI" w:cs="Segoe UI"/>
                      <w:b/>
                      <w:bCs/>
                      <w:color w:val="272727"/>
                      <w:sz w:val="32"/>
                      <w:szCs w:val="40"/>
                    </w:rPr>
                    <w:delText>– LOT 3</w:delText>
                  </w:r>
                </w:del>
              </w:p>
            </w:tc>
          </w:tr>
          <w:tr w:rsidR="00F938CE" w:rsidRPr="00343F01" w:rsidDel="00201166" w14:paraId="6B2D72DA" w14:textId="297D97F2" w:rsidTr="000B59A0">
            <w:trPr>
              <w:trHeight w:val="735"/>
              <w:del w:id="41" w:author="Houyem Rais" w:date="2024-02-22T14:46:00Z"/>
            </w:trPr>
            <w:tc>
              <w:tcPr>
                <w:tcW w:w="5000" w:type="pct"/>
                <w:gridSpan w:val="5"/>
                <w:vMerge/>
                <w:tcBorders>
                  <w:top w:val="nil"/>
                  <w:left w:val="nil"/>
                  <w:bottom w:val="nil"/>
                  <w:right w:val="nil"/>
                </w:tcBorders>
                <w:vAlign w:val="center"/>
                <w:hideMark/>
              </w:tcPr>
              <w:p w14:paraId="02680250" w14:textId="7D1BAB0A" w:rsidR="00F938CE" w:rsidRPr="00343F01" w:rsidDel="00201166" w:rsidRDefault="00F938CE" w:rsidP="000B59A0">
                <w:pPr>
                  <w:rPr>
                    <w:del w:id="42" w:author="Houyem Rais" w:date="2024-02-22T14:46:00Z"/>
                    <w:rFonts w:cstheme="minorHAnsi"/>
                    <w:b/>
                    <w:bCs/>
                    <w:sz w:val="40"/>
                    <w:szCs w:val="40"/>
                  </w:rPr>
                </w:pPr>
              </w:p>
            </w:tc>
          </w:tr>
          <w:tr w:rsidR="00F938CE" w:rsidRPr="00343F01" w:rsidDel="00201166" w14:paraId="03A31619" w14:textId="361912D4" w:rsidTr="000B59A0">
            <w:trPr>
              <w:trHeight w:val="735"/>
              <w:del w:id="43" w:author="Houyem Rais" w:date="2024-02-22T14:46:00Z"/>
            </w:trPr>
            <w:tc>
              <w:tcPr>
                <w:tcW w:w="5000" w:type="pct"/>
                <w:gridSpan w:val="5"/>
                <w:vMerge/>
                <w:tcBorders>
                  <w:top w:val="nil"/>
                  <w:left w:val="nil"/>
                  <w:bottom w:val="nil"/>
                  <w:right w:val="nil"/>
                </w:tcBorders>
                <w:vAlign w:val="center"/>
                <w:hideMark/>
              </w:tcPr>
              <w:p w14:paraId="499C1374" w14:textId="523AD563" w:rsidR="00F938CE" w:rsidRPr="00343F01" w:rsidDel="00201166" w:rsidRDefault="00F938CE" w:rsidP="000B59A0">
                <w:pPr>
                  <w:rPr>
                    <w:del w:id="44" w:author="Houyem Rais" w:date="2024-02-22T14:46:00Z"/>
                    <w:rFonts w:cstheme="minorHAnsi"/>
                    <w:b/>
                    <w:bCs/>
                    <w:sz w:val="40"/>
                    <w:szCs w:val="40"/>
                  </w:rPr>
                </w:pPr>
              </w:p>
            </w:tc>
          </w:tr>
          <w:tr w:rsidR="00F938CE" w:rsidRPr="00343F01" w:rsidDel="00201166" w14:paraId="0AB42DC2" w14:textId="0209FFAB" w:rsidTr="000B59A0">
            <w:trPr>
              <w:trHeight w:val="735"/>
              <w:del w:id="45" w:author="Houyem Rais" w:date="2024-02-22T14:46:00Z"/>
            </w:trPr>
            <w:tc>
              <w:tcPr>
                <w:tcW w:w="5000" w:type="pct"/>
                <w:gridSpan w:val="5"/>
                <w:vMerge/>
                <w:tcBorders>
                  <w:top w:val="nil"/>
                  <w:left w:val="nil"/>
                  <w:bottom w:val="nil"/>
                  <w:right w:val="nil"/>
                </w:tcBorders>
                <w:vAlign w:val="center"/>
                <w:hideMark/>
              </w:tcPr>
              <w:p w14:paraId="22935F1A" w14:textId="7AF41D03" w:rsidR="00F938CE" w:rsidRPr="00343F01" w:rsidDel="00201166" w:rsidRDefault="00F938CE" w:rsidP="000B59A0">
                <w:pPr>
                  <w:rPr>
                    <w:del w:id="46" w:author="Houyem Rais" w:date="2024-02-22T14:46:00Z"/>
                    <w:rFonts w:cstheme="minorHAnsi"/>
                    <w:b/>
                    <w:bCs/>
                    <w:sz w:val="40"/>
                    <w:szCs w:val="40"/>
                  </w:rPr>
                </w:pPr>
              </w:p>
            </w:tc>
          </w:tr>
          <w:tr w:rsidR="0026616F" w:rsidRPr="00343F01" w:rsidDel="00201166" w14:paraId="0D00270F" w14:textId="41614A67" w:rsidTr="002B3CC3">
            <w:trPr>
              <w:trHeight w:val="50"/>
              <w:del w:id="47" w:author="Houyem Rais" w:date="2024-02-22T14:46:00Z"/>
            </w:trPr>
            <w:tc>
              <w:tcPr>
                <w:tcW w:w="470" w:type="pct"/>
                <w:tcBorders>
                  <w:top w:val="single" w:sz="12" w:space="0" w:color="FFFFFF"/>
                  <w:left w:val="single" w:sz="12" w:space="0" w:color="FFFFFF"/>
                  <w:bottom w:val="single" w:sz="12" w:space="0" w:color="FFFFFF"/>
                  <w:right w:val="single" w:sz="12" w:space="0" w:color="FFFFFF"/>
                </w:tcBorders>
                <w:shd w:val="clear" w:color="000000" w:fill="C2D69A"/>
                <w:noWrap/>
                <w:vAlign w:val="center"/>
                <w:hideMark/>
              </w:tcPr>
              <w:p w14:paraId="3D4C1FA1" w14:textId="64449FD7" w:rsidR="00F938CE" w:rsidRPr="00343F01" w:rsidDel="00201166" w:rsidRDefault="00F938CE" w:rsidP="000B59A0">
                <w:pPr>
                  <w:jc w:val="center"/>
                  <w:rPr>
                    <w:del w:id="48" w:author="Houyem Rais" w:date="2024-02-22T14:46:00Z"/>
                    <w:rFonts w:cstheme="minorHAnsi"/>
                    <w:sz w:val="20"/>
                  </w:rPr>
                </w:pPr>
                <w:del w:id="49" w:author="Houyem Rais" w:date="2024-02-22T14:46:00Z">
                  <w:r w:rsidRPr="00343F01" w:rsidDel="00201166">
                    <w:rPr>
                      <w:rFonts w:cstheme="minorHAnsi"/>
                      <w:sz w:val="20"/>
                    </w:rPr>
                    <w:delText>Indice</w:delText>
                  </w:r>
                </w:del>
              </w:p>
            </w:tc>
            <w:tc>
              <w:tcPr>
                <w:tcW w:w="721" w:type="pct"/>
                <w:tcBorders>
                  <w:top w:val="single" w:sz="12" w:space="0" w:color="FFFFFF"/>
                  <w:left w:val="nil"/>
                  <w:bottom w:val="single" w:sz="12" w:space="0" w:color="FFFFFF"/>
                  <w:right w:val="single" w:sz="12" w:space="0" w:color="FFFFFF"/>
                </w:tcBorders>
                <w:shd w:val="clear" w:color="000000" w:fill="C2D69A"/>
                <w:noWrap/>
                <w:vAlign w:val="center"/>
                <w:hideMark/>
              </w:tcPr>
              <w:p w14:paraId="2C662726" w14:textId="3395C8D5" w:rsidR="00F938CE" w:rsidRPr="00343F01" w:rsidDel="00201166" w:rsidRDefault="00F938CE" w:rsidP="000B59A0">
                <w:pPr>
                  <w:jc w:val="center"/>
                  <w:rPr>
                    <w:del w:id="50" w:author="Houyem Rais" w:date="2024-02-22T14:46:00Z"/>
                    <w:rFonts w:cstheme="minorHAnsi"/>
                    <w:sz w:val="20"/>
                  </w:rPr>
                </w:pPr>
                <w:del w:id="51" w:author="Houyem Rais" w:date="2024-02-22T14:46:00Z">
                  <w:r w:rsidRPr="00343F01" w:rsidDel="00201166">
                    <w:rPr>
                      <w:rFonts w:cstheme="minorHAnsi"/>
                      <w:sz w:val="20"/>
                    </w:rPr>
                    <w:delText>Date</w:delText>
                  </w:r>
                </w:del>
              </w:p>
            </w:tc>
            <w:tc>
              <w:tcPr>
                <w:tcW w:w="2248" w:type="pct"/>
                <w:tcBorders>
                  <w:top w:val="single" w:sz="12" w:space="0" w:color="FFFFFF"/>
                  <w:left w:val="nil"/>
                  <w:bottom w:val="single" w:sz="12" w:space="0" w:color="FFFFFF"/>
                  <w:right w:val="single" w:sz="12" w:space="0" w:color="FFFFFF"/>
                </w:tcBorders>
                <w:shd w:val="clear" w:color="000000" w:fill="C2D69A"/>
                <w:noWrap/>
                <w:vAlign w:val="center"/>
                <w:hideMark/>
              </w:tcPr>
              <w:p w14:paraId="65F8B777" w14:textId="69EA90C4" w:rsidR="00F938CE" w:rsidRPr="00343F01" w:rsidDel="00201166" w:rsidRDefault="00F938CE" w:rsidP="000B59A0">
                <w:pPr>
                  <w:jc w:val="center"/>
                  <w:rPr>
                    <w:del w:id="52" w:author="Houyem Rais" w:date="2024-02-22T14:46:00Z"/>
                    <w:rFonts w:cstheme="minorHAnsi"/>
                    <w:sz w:val="20"/>
                  </w:rPr>
                </w:pPr>
                <w:del w:id="53" w:author="Houyem Rais" w:date="2024-02-22T14:46:00Z">
                  <w:r w:rsidRPr="00343F01" w:rsidDel="00201166">
                    <w:rPr>
                      <w:rFonts w:cstheme="minorHAnsi"/>
                      <w:sz w:val="20"/>
                    </w:rPr>
                    <w:delText>Objet de Modification</w:delText>
                  </w:r>
                </w:del>
              </w:p>
            </w:tc>
            <w:tc>
              <w:tcPr>
                <w:tcW w:w="782" w:type="pct"/>
                <w:tcBorders>
                  <w:top w:val="single" w:sz="12" w:space="0" w:color="FFFFFF"/>
                  <w:left w:val="nil"/>
                  <w:bottom w:val="single" w:sz="12" w:space="0" w:color="FFFFFF"/>
                  <w:right w:val="single" w:sz="12" w:space="0" w:color="FFFFFF"/>
                </w:tcBorders>
                <w:shd w:val="clear" w:color="000000" w:fill="C2D69A"/>
                <w:noWrap/>
                <w:vAlign w:val="center"/>
                <w:hideMark/>
              </w:tcPr>
              <w:p w14:paraId="11A34832" w14:textId="093B58C7" w:rsidR="00F938CE" w:rsidRPr="00343F01" w:rsidDel="00201166" w:rsidRDefault="00F938CE" w:rsidP="000B59A0">
                <w:pPr>
                  <w:jc w:val="center"/>
                  <w:rPr>
                    <w:del w:id="54" w:author="Houyem Rais" w:date="2024-02-22T14:46:00Z"/>
                    <w:rFonts w:cstheme="minorHAnsi"/>
                    <w:sz w:val="20"/>
                  </w:rPr>
                </w:pPr>
                <w:del w:id="55" w:author="Houyem Rais" w:date="2024-02-22T14:46:00Z">
                  <w:r w:rsidRPr="00343F01" w:rsidDel="00201166">
                    <w:rPr>
                      <w:rFonts w:cstheme="minorHAnsi"/>
                      <w:sz w:val="20"/>
                    </w:rPr>
                    <w:delText>Vérifié par</w:delText>
                  </w:r>
                </w:del>
              </w:p>
            </w:tc>
            <w:tc>
              <w:tcPr>
                <w:tcW w:w="779" w:type="pct"/>
                <w:tcBorders>
                  <w:top w:val="single" w:sz="12" w:space="0" w:color="FFFFFF"/>
                  <w:left w:val="nil"/>
                  <w:bottom w:val="single" w:sz="12" w:space="0" w:color="FFFFFF"/>
                  <w:right w:val="single" w:sz="12" w:space="0" w:color="FFFFFF"/>
                </w:tcBorders>
                <w:shd w:val="clear" w:color="000000" w:fill="C2D69A"/>
                <w:noWrap/>
                <w:vAlign w:val="center"/>
                <w:hideMark/>
              </w:tcPr>
              <w:p w14:paraId="40155239" w14:textId="7E91FB44" w:rsidR="00F938CE" w:rsidRPr="00343F01" w:rsidDel="00201166" w:rsidRDefault="00F938CE" w:rsidP="000B59A0">
                <w:pPr>
                  <w:jc w:val="center"/>
                  <w:rPr>
                    <w:del w:id="56" w:author="Houyem Rais" w:date="2024-02-22T14:46:00Z"/>
                    <w:rFonts w:cstheme="minorHAnsi"/>
                    <w:sz w:val="20"/>
                  </w:rPr>
                </w:pPr>
                <w:del w:id="57" w:author="Houyem Rais" w:date="2024-02-22T14:46:00Z">
                  <w:r w:rsidRPr="00343F01" w:rsidDel="00201166">
                    <w:rPr>
                      <w:rFonts w:cstheme="minorHAnsi"/>
                      <w:sz w:val="20"/>
                    </w:rPr>
                    <w:delText>Approuvé par</w:delText>
                  </w:r>
                </w:del>
              </w:p>
            </w:tc>
          </w:tr>
          <w:tr w:rsidR="0026616F" w:rsidRPr="00343F01" w:rsidDel="00201166" w14:paraId="414A449F" w14:textId="796CE799" w:rsidTr="002B3CC3">
            <w:trPr>
              <w:trHeight w:val="330"/>
              <w:del w:id="58" w:author="Houyem Rais" w:date="2024-02-22T14:46:00Z"/>
            </w:trPr>
            <w:tc>
              <w:tcPr>
                <w:tcW w:w="470" w:type="pct"/>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noWrap/>
                <w:vAlign w:val="center"/>
              </w:tcPr>
              <w:p w14:paraId="59E70F76" w14:textId="043E6B6A" w:rsidR="00F938CE" w:rsidRPr="00343F01" w:rsidDel="00201166" w:rsidRDefault="00F938CE" w:rsidP="000B59A0">
                <w:pPr>
                  <w:jc w:val="center"/>
                  <w:rPr>
                    <w:del w:id="59" w:author="Houyem Rais" w:date="2024-02-22T14:46:00Z"/>
                    <w:rFonts w:cstheme="minorHAnsi"/>
                    <w:sz w:val="20"/>
                  </w:rPr>
                </w:pPr>
                <w:del w:id="60" w:author="Houyem Rais" w:date="2024-02-22T14:46:00Z">
                  <w:r w:rsidRPr="00343F01" w:rsidDel="00201166">
                    <w:rPr>
                      <w:rFonts w:cstheme="minorHAnsi"/>
                      <w:sz w:val="20"/>
                    </w:rPr>
                    <w:delText>A</w:delText>
                  </w:r>
                </w:del>
              </w:p>
            </w:tc>
            <w:tc>
              <w:tcPr>
                <w:tcW w:w="721" w:type="pct"/>
                <w:tcBorders>
                  <w:top w:val="single" w:sz="12" w:space="0" w:color="FFFFFF"/>
                  <w:left w:val="nil"/>
                  <w:bottom w:val="single" w:sz="12" w:space="0" w:color="FFFFFF"/>
                  <w:right w:val="single" w:sz="12" w:space="0" w:color="FFFFFF"/>
                </w:tcBorders>
                <w:shd w:val="clear" w:color="auto" w:fill="D9D9D9" w:themeFill="background1" w:themeFillShade="D9"/>
                <w:noWrap/>
                <w:vAlign w:val="center"/>
              </w:tcPr>
              <w:p w14:paraId="104917BC" w14:textId="71188033" w:rsidR="00F938CE" w:rsidRPr="00343F01" w:rsidDel="00201166" w:rsidRDefault="00C2391A" w:rsidP="000B59A0">
                <w:pPr>
                  <w:jc w:val="center"/>
                  <w:rPr>
                    <w:del w:id="61" w:author="Houyem Rais" w:date="2024-02-22T14:46:00Z"/>
                    <w:rFonts w:cstheme="minorHAnsi"/>
                    <w:sz w:val="20"/>
                  </w:rPr>
                </w:pPr>
                <w:del w:id="62" w:author="Houyem Rais" w:date="2024-02-22T14:46:00Z">
                  <w:r w:rsidDel="00201166">
                    <w:rPr>
                      <w:rFonts w:cstheme="minorHAnsi"/>
                      <w:sz w:val="20"/>
                    </w:rPr>
                    <w:delText>11/11/2023</w:delText>
                  </w:r>
                </w:del>
              </w:p>
            </w:tc>
            <w:tc>
              <w:tcPr>
                <w:tcW w:w="2248" w:type="pct"/>
                <w:tcBorders>
                  <w:top w:val="single" w:sz="12" w:space="0" w:color="FFFFFF"/>
                  <w:left w:val="nil"/>
                  <w:bottom w:val="single" w:sz="12" w:space="0" w:color="FFFFFF"/>
                  <w:right w:val="single" w:sz="12" w:space="0" w:color="FFFFFF"/>
                </w:tcBorders>
                <w:shd w:val="clear" w:color="auto" w:fill="D9D9D9" w:themeFill="background1" w:themeFillShade="D9"/>
                <w:noWrap/>
                <w:vAlign w:val="center"/>
              </w:tcPr>
              <w:p w14:paraId="5F20300E" w14:textId="638679A5" w:rsidR="00F938CE" w:rsidRPr="00343F01" w:rsidDel="00201166" w:rsidRDefault="00C2391A" w:rsidP="002B3CC3">
                <w:pPr>
                  <w:spacing w:before="0" w:after="0"/>
                  <w:jc w:val="center"/>
                  <w:rPr>
                    <w:del w:id="63" w:author="Houyem Rais" w:date="2024-02-22T14:46:00Z"/>
                    <w:rFonts w:cstheme="minorHAnsi"/>
                    <w:sz w:val="20"/>
                  </w:rPr>
                </w:pPr>
                <w:del w:id="64" w:author="Houyem Rais" w:date="2024-02-22T14:46:00Z">
                  <w:r w:rsidDel="00201166">
                    <w:rPr>
                      <w:rFonts w:cstheme="minorHAnsi"/>
                      <w:sz w:val="20"/>
                    </w:rPr>
                    <w:delText>Version initiale</w:delText>
                  </w:r>
                </w:del>
              </w:p>
            </w:tc>
            <w:tc>
              <w:tcPr>
                <w:tcW w:w="782" w:type="pct"/>
                <w:tcBorders>
                  <w:top w:val="single" w:sz="12" w:space="0" w:color="FFFFFF"/>
                  <w:left w:val="nil"/>
                  <w:bottom w:val="single" w:sz="12" w:space="0" w:color="FFFFFF"/>
                  <w:right w:val="single" w:sz="12" w:space="0" w:color="FFFFFF"/>
                </w:tcBorders>
                <w:shd w:val="clear" w:color="auto" w:fill="D9D9D9" w:themeFill="background1" w:themeFillShade="D9"/>
                <w:noWrap/>
                <w:vAlign w:val="center"/>
              </w:tcPr>
              <w:p w14:paraId="70E08218" w14:textId="42FC9F3F" w:rsidR="00F938CE" w:rsidRPr="00343F01" w:rsidDel="00201166" w:rsidRDefault="00C2391A" w:rsidP="000B59A0">
                <w:pPr>
                  <w:jc w:val="center"/>
                  <w:rPr>
                    <w:del w:id="65" w:author="Houyem Rais" w:date="2024-02-22T14:46:00Z"/>
                    <w:rFonts w:cstheme="minorHAnsi"/>
                    <w:sz w:val="20"/>
                  </w:rPr>
                </w:pPr>
                <w:del w:id="66" w:author="Houyem Rais" w:date="2024-02-22T14:46:00Z">
                  <w:r w:rsidDel="00201166">
                    <w:rPr>
                      <w:rFonts w:cstheme="minorHAnsi"/>
                      <w:sz w:val="20"/>
                    </w:rPr>
                    <w:delText>Khaled Amri</w:delText>
                  </w:r>
                </w:del>
              </w:p>
            </w:tc>
            <w:tc>
              <w:tcPr>
                <w:tcW w:w="779" w:type="pct"/>
                <w:tcBorders>
                  <w:top w:val="single" w:sz="12" w:space="0" w:color="FFFFFF"/>
                  <w:left w:val="nil"/>
                  <w:bottom w:val="single" w:sz="12" w:space="0" w:color="FFFFFF"/>
                  <w:right w:val="single" w:sz="12" w:space="0" w:color="FFFFFF"/>
                </w:tcBorders>
                <w:shd w:val="clear" w:color="auto" w:fill="D9D9D9" w:themeFill="background1" w:themeFillShade="D9"/>
                <w:noWrap/>
                <w:vAlign w:val="center"/>
              </w:tcPr>
              <w:p w14:paraId="6FEBB9F8" w14:textId="7075FCB7" w:rsidR="00F938CE" w:rsidRPr="00343F01" w:rsidDel="00201166" w:rsidRDefault="00F938CE" w:rsidP="000B59A0">
                <w:pPr>
                  <w:jc w:val="center"/>
                  <w:rPr>
                    <w:del w:id="67" w:author="Houyem Rais" w:date="2024-02-22T14:46:00Z"/>
                    <w:rFonts w:cstheme="minorHAnsi"/>
                    <w:sz w:val="20"/>
                  </w:rPr>
                </w:pPr>
              </w:p>
            </w:tc>
          </w:tr>
          <w:tr w:rsidR="00927B95" w:rsidRPr="00343F01" w:rsidDel="00201166" w14:paraId="5F412A90" w14:textId="68FC8F78" w:rsidTr="002B3CC3">
            <w:trPr>
              <w:trHeight w:val="330"/>
              <w:del w:id="68" w:author="Houyem Rais" w:date="2024-02-22T14:46:00Z"/>
            </w:trPr>
            <w:tc>
              <w:tcPr>
                <w:tcW w:w="470" w:type="pct"/>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noWrap/>
                <w:vAlign w:val="center"/>
              </w:tcPr>
              <w:p w14:paraId="542F9A57" w14:textId="61FDC0CE" w:rsidR="00927B95" w:rsidRPr="00343F01" w:rsidDel="00201166" w:rsidRDefault="00927B95" w:rsidP="000B59A0">
                <w:pPr>
                  <w:jc w:val="center"/>
                  <w:rPr>
                    <w:del w:id="69" w:author="Houyem Rais" w:date="2024-02-22T14:46:00Z"/>
                    <w:rFonts w:cstheme="minorHAnsi"/>
                    <w:sz w:val="20"/>
                  </w:rPr>
                </w:pPr>
              </w:p>
            </w:tc>
            <w:tc>
              <w:tcPr>
                <w:tcW w:w="721" w:type="pct"/>
                <w:tcBorders>
                  <w:top w:val="single" w:sz="12" w:space="0" w:color="FFFFFF"/>
                  <w:left w:val="nil"/>
                  <w:bottom w:val="single" w:sz="12" w:space="0" w:color="FFFFFF"/>
                  <w:right w:val="single" w:sz="12" w:space="0" w:color="FFFFFF"/>
                </w:tcBorders>
                <w:shd w:val="clear" w:color="auto" w:fill="D9D9D9" w:themeFill="background1" w:themeFillShade="D9"/>
                <w:noWrap/>
                <w:vAlign w:val="center"/>
              </w:tcPr>
              <w:p w14:paraId="4140DD89" w14:textId="5EDA9226" w:rsidR="00927B95" w:rsidRPr="00343F01" w:rsidDel="00201166" w:rsidRDefault="00927B95" w:rsidP="000B59A0">
                <w:pPr>
                  <w:jc w:val="center"/>
                  <w:rPr>
                    <w:del w:id="70" w:author="Houyem Rais" w:date="2024-02-22T14:46:00Z"/>
                    <w:rFonts w:cstheme="minorHAnsi"/>
                    <w:sz w:val="20"/>
                  </w:rPr>
                </w:pPr>
              </w:p>
            </w:tc>
            <w:tc>
              <w:tcPr>
                <w:tcW w:w="2248" w:type="pct"/>
                <w:tcBorders>
                  <w:top w:val="single" w:sz="12" w:space="0" w:color="FFFFFF"/>
                  <w:left w:val="nil"/>
                  <w:bottom w:val="single" w:sz="12" w:space="0" w:color="FFFFFF"/>
                  <w:right w:val="single" w:sz="12" w:space="0" w:color="FFFFFF"/>
                </w:tcBorders>
                <w:shd w:val="clear" w:color="auto" w:fill="D9D9D9" w:themeFill="background1" w:themeFillShade="D9"/>
                <w:noWrap/>
                <w:vAlign w:val="center"/>
              </w:tcPr>
              <w:p w14:paraId="707FBA1E" w14:textId="0225AA8E" w:rsidR="00927B95" w:rsidRPr="00343F01" w:rsidDel="00201166" w:rsidRDefault="00927B95" w:rsidP="002B3CC3">
                <w:pPr>
                  <w:spacing w:before="0" w:after="0"/>
                  <w:jc w:val="center"/>
                  <w:rPr>
                    <w:del w:id="71" w:author="Houyem Rais" w:date="2024-02-22T14:46:00Z"/>
                    <w:rFonts w:cstheme="minorHAnsi"/>
                    <w:sz w:val="20"/>
                  </w:rPr>
                </w:pPr>
              </w:p>
            </w:tc>
            <w:tc>
              <w:tcPr>
                <w:tcW w:w="782" w:type="pct"/>
                <w:tcBorders>
                  <w:top w:val="single" w:sz="12" w:space="0" w:color="FFFFFF"/>
                  <w:left w:val="nil"/>
                  <w:bottom w:val="single" w:sz="12" w:space="0" w:color="FFFFFF"/>
                  <w:right w:val="single" w:sz="12" w:space="0" w:color="FFFFFF"/>
                </w:tcBorders>
                <w:shd w:val="clear" w:color="auto" w:fill="D9D9D9" w:themeFill="background1" w:themeFillShade="D9"/>
                <w:noWrap/>
                <w:vAlign w:val="center"/>
              </w:tcPr>
              <w:p w14:paraId="6F13F992" w14:textId="7A0CA887" w:rsidR="00927B95" w:rsidRPr="00343F01" w:rsidDel="00201166" w:rsidRDefault="00927B95" w:rsidP="000B59A0">
                <w:pPr>
                  <w:jc w:val="center"/>
                  <w:rPr>
                    <w:del w:id="72" w:author="Houyem Rais" w:date="2024-02-22T14:46:00Z"/>
                    <w:rFonts w:cstheme="minorHAnsi"/>
                    <w:sz w:val="20"/>
                  </w:rPr>
                </w:pPr>
              </w:p>
            </w:tc>
            <w:tc>
              <w:tcPr>
                <w:tcW w:w="779" w:type="pct"/>
                <w:tcBorders>
                  <w:top w:val="single" w:sz="12" w:space="0" w:color="FFFFFF"/>
                  <w:left w:val="nil"/>
                  <w:bottom w:val="single" w:sz="12" w:space="0" w:color="FFFFFF"/>
                  <w:right w:val="single" w:sz="12" w:space="0" w:color="FFFFFF"/>
                </w:tcBorders>
                <w:shd w:val="clear" w:color="auto" w:fill="D9D9D9" w:themeFill="background1" w:themeFillShade="D9"/>
                <w:noWrap/>
                <w:vAlign w:val="center"/>
              </w:tcPr>
              <w:p w14:paraId="6C5A4CCC" w14:textId="52AA43EC" w:rsidR="00927B95" w:rsidRPr="00343F01" w:rsidDel="00201166" w:rsidRDefault="00927B95" w:rsidP="000B59A0">
                <w:pPr>
                  <w:jc w:val="center"/>
                  <w:rPr>
                    <w:del w:id="73" w:author="Houyem Rais" w:date="2024-02-22T14:46:00Z"/>
                    <w:rFonts w:cstheme="minorHAnsi"/>
                    <w:sz w:val="20"/>
                  </w:rPr>
                </w:pPr>
              </w:p>
            </w:tc>
          </w:tr>
        </w:tbl>
        <w:p w14:paraId="59376665" w14:textId="3C18ED86" w:rsidR="00F938CE" w:rsidRPr="00343F01" w:rsidDel="00201166" w:rsidRDefault="00F938CE" w:rsidP="00F938CE">
          <w:pPr>
            <w:spacing w:after="0"/>
            <w:jc w:val="left"/>
            <w:rPr>
              <w:del w:id="74" w:author="Houyem Rais" w:date="2024-02-22T14:46:00Z"/>
              <w:rFonts w:cstheme="minorHAnsi"/>
              <w:bCs/>
              <w:smallCaps/>
              <w:sz w:val="40"/>
              <w:highlight w:val="yellow"/>
            </w:rPr>
          </w:pPr>
        </w:p>
        <w:p w14:paraId="3D601A57" w14:textId="235CFBFB" w:rsidR="00F938CE" w:rsidRPr="00343F01" w:rsidDel="00201166" w:rsidRDefault="00F938CE" w:rsidP="00F938CE">
          <w:pPr>
            <w:spacing w:after="0"/>
            <w:jc w:val="left"/>
            <w:rPr>
              <w:del w:id="75" w:author="Houyem Rais" w:date="2024-02-22T14:46:00Z"/>
              <w:rFonts w:ascii="BankGothic Lt BT" w:eastAsia="Century Gothic" w:hAnsi="BankGothic Lt BT" w:cs="Times New Roman"/>
              <w:bCs/>
              <w:smallCaps/>
              <w:sz w:val="40"/>
            </w:rPr>
          </w:pPr>
        </w:p>
        <w:p w14:paraId="2ADF59CB" w14:textId="274BF224" w:rsidR="00F938CE" w:rsidRPr="00343F01" w:rsidDel="00201166" w:rsidRDefault="00F938CE" w:rsidP="00F938CE">
          <w:pPr>
            <w:spacing w:after="0"/>
            <w:jc w:val="left"/>
            <w:rPr>
              <w:del w:id="76" w:author="Houyem Rais" w:date="2024-02-22T14:46:00Z"/>
              <w:rFonts w:ascii="BankGothic Lt BT" w:eastAsia="Century Gothic" w:hAnsi="BankGothic Lt BT" w:cs="Times New Roman"/>
              <w:bCs/>
              <w:smallCaps/>
              <w:sz w:val="40"/>
            </w:rPr>
          </w:pPr>
          <w:del w:id="77" w:author="Houyem Rais" w:date="2024-02-22T14:46:00Z">
            <w:r w:rsidRPr="00343F01" w:rsidDel="00201166">
              <w:rPr>
                <w:rFonts w:ascii="BankGothic Lt BT" w:eastAsia="Century Gothic" w:hAnsi="BankGothic Lt BT" w:cs="Times New Roman"/>
                <w:bCs/>
                <w:smallCaps/>
                <w:sz w:val="40"/>
              </w:rPr>
              <w:br w:type="page"/>
            </w:r>
          </w:del>
        </w:p>
        <w:p w14:paraId="7A7FE0AE" w14:textId="1BAC6675" w:rsidR="00C2113E" w:rsidRPr="00343F01" w:rsidDel="00201166" w:rsidRDefault="00C2113E" w:rsidP="009634BC">
          <w:pPr>
            <w:pStyle w:val="Heading1"/>
            <w:numPr>
              <w:ilvl w:val="0"/>
              <w:numId w:val="0"/>
            </w:numPr>
            <w:ind w:left="432" w:hanging="432"/>
            <w:rPr>
              <w:del w:id="78" w:author="Houyem Rais" w:date="2024-02-22T14:46:00Z"/>
              <w:rFonts w:eastAsia="Times New Roman"/>
            </w:rPr>
          </w:pPr>
          <w:bookmarkStart w:id="79" w:name="_Toc152165300"/>
          <w:del w:id="80" w:author="Houyem Rais" w:date="2024-02-22T14:46:00Z">
            <w:r w:rsidRPr="00343F01" w:rsidDel="00201166">
              <w:delText>Sommaire</w:delText>
            </w:r>
            <w:bookmarkEnd w:id="79"/>
          </w:del>
        </w:p>
        <w:p w14:paraId="1E9982B4" w14:textId="0AF14C85" w:rsidR="002B5C95" w:rsidDel="00201166" w:rsidRDefault="00C2113E">
          <w:pPr>
            <w:pStyle w:val="TOC1"/>
            <w:rPr>
              <w:del w:id="81" w:author="Houyem Rais" w:date="2024-02-22T14:46:00Z"/>
              <w:rFonts w:eastAsiaTheme="minorEastAsia"/>
              <w:noProof/>
              <w:kern w:val="2"/>
              <w:lang w:val="en-US"/>
              <w14:ligatures w14:val="standardContextual"/>
            </w:rPr>
          </w:pPr>
          <w:del w:id="82" w:author="Houyem Rais" w:date="2024-02-22T14:46:00Z">
            <w:r w:rsidRPr="00343F01" w:rsidDel="00201166">
              <w:rPr>
                <w:rStyle w:val="Hyperlink"/>
                <w:lang w:eastAsia="fr-FR"/>
              </w:rPr>
              <w:fldChar w:fldCharType="begin"/>
            </w:r>
            <w:r w:rsidRPr="00343F01" w:rsidDel="00201166">
              <w:rPr>
                <w:rStyle w:val="Hyperlink"/>
              </w:rPr>
              <w:delInstrText xml:space="preserve"> TOC \o "1-3" \h \z \u </w:delInstrText>
            </w:r>
            <w:r w:rsidRPr="00343F01" w:rsidDel="00201166">
              <w:rPr>
                <w:rStyle w:val="Hyperlink"/>
                <w:lang w:eastAsia="fr-FR"/>
              </w:rPr>
              <w:fldChar w:fldCharType="separate"/>
            </w:r>
            <w:r w:rsidR="00C24323" w:rsidDel="00201166">
              <w:fldChar w:fldCharType="begin"/>
            </w:r>
            <w:r w:rsidR="00C24323" w:rsidDel="00201166">
              <w:delInstrText>HYPERLINK \l "_Toc152165300"</w:delInstrText>
            </w:r>
            <w:r w:rsidR="00C24323" w:rsidDel="00201166">
              <w:fldChar w:fldCharType="separate"/>
            </w:r>
            <w:r w:rsidR="002B5C95" w:rsidRPr="00286653" w:rsidDel="00201166">
              <w:rPr>
                <w:rStyle w:val="Hyperlink"/>
                <w:noProof/>
              </w:rPr>
              <w:delText>Sommaire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_Toc152165300 \h </w:delInstrText>
            </w:r>
            <w:r w:rsidR="002B5C95" w:rsidDel="00201166">
              <w:rPr>
                <w:noProof/>
                <w:webHidden/>
              </w:rPr>
            </w:r>
            <w:r w:rsidR="002B5C95" w:rsidDel="00201166">
              <w:rPr>
                <w:noProof/>
                <w:webHidden/>
              </w:rPr>
              <w:fldChar w:fldCharType="separate"/>
            </w:r>
            <w:r w:rsidR="002B5C95" w:rsidDel="00201166">
              <w:rPr>
                <w:noProof/>
                <w:webHidden/>
              </w:rPr>
              <w:delText>3</w:delText>
            </w:r>
            <w:r w:rsidR="002B5C95" w:rsidDel="00201166">
              <w:rPr>
                <w:noProof/>
                <w:webHidden/>
              </w:rPr>
              <w:fldChar w:fldCharType="end"/>
            </w:r>
            <w:r w:rsidR="00C24323" w:rsidDel="00201166">
              <w:rPr>
                <w:noProof/>
              </w:rPr>
              <w:fldChar w:fldCharType="end"/>
            </w:r>
          </w:del>
        </w:p>
        <w:p w14:paraId="02380837" w14:textId="1211F3EE" w:rsidR="002B5C95" w:rsidDel="00201166" w:rsidRDefault="00C24323">
          <w:pPr>
            <w:pStyle w:val="TOC1"/>
            <w:rPr>
              <w:del w:id="83" w:author="Houyem Rais" w:date="2024-02-22T14:46:00Z"/>
              <w:rFonts w:eastAsiaTheme="minorEastAsia"/>
              <w:noProof/>
              <w:kern w:val="2"/>
              <w:lang w:val="en-US"/>
              <w14:ligatures w14:val="standardContextual"/>
            </w:rPr>
          </w:pPr>
          <w:del w:id="84" w:author="Houyem Rais" w:date="2024-02-22T14:46:00Z">
            <w:r w:rsidDel="00201166">
              <w:fldChar w:fldCharType="begin"/>
            </w:r>
            <w:r w:rsidDel="00201166">
              <w:delInstrText>HYPERLINK \l "_Toc152165301"</w:delInstrText>
            </w:r>
            <w:r w:rsidDel="00201166">
              <w:fldChar w:fldCharType="separate"/>
            </w:r>
            <w:r w:rsidR="002B5C95" w:rsidRPr="00286653" w:rsidDel="00201166">
              <w:rPr>
                <w:rStyle w:val="Hyperlink"/>
                <w:noProof/>
              </w:rPr>
              <w:delText>Liste des tableaux</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_Toc152165301 \h </w:delInstrText>
            </w:r>
            <w:r w:rsidR="002B5C95" w:rsidDel="00201166">
              <w:rPr>
                <w:noProof/>
                <w:webHidden/>
              </w:rPr>
            </w:r>
            <w:r w:rsidR="002B5C95" w:rsidDel="00201166">
              <w:rPr>
                <w:noProof/>
                <w:webHidden/>
              </w:rPr>
              <w:fldChar w:fldCharType="separate"/>
            </w:r>
            <w:r w:rsidR="002B5C95" w:rsidDel="00201166">
              <w:rPr>
                <w:noProof/>
                <w:webHidden/>
              </w:rPr>
              <w:delText>6</w:delText>
            </w:r>
            <w:r w:rsidR="002B5C95" w:rsidDel="00201166">
              <w:rPr>
                <w:noProof/>
                <w:webHidden/>
              </w:rPr>
              <w:fldChar w:fldCharType="end"/>
            </w:r>
            <w:r w:rsidDel="00201166">
              <w:rPr>
                <w:noProof/>
              </w:rPr>
              <w:fldChar w:fldCharType="end"/>
            </w:r>
          </w:del>
        </w:p>
        <w:p w14:paraId="3A9FCAC5" w14:textId="398BBA76" w:rsidR="002B5C95" w:rsidDel="00201166" w:rsidRDefault="00C24323">
          <w:pPr>
            <w:pStyle w:val="TOC1"/>
            <w:rPr>
              <w:del w:id="85" w:author="Houyem Rais" w:date="2024-02-22T14:46:00Z"/>
              <w:rFonts w:eastAsiaTheme="minorEastAsia"/>
              <w:noProof/>
              <w:kern w:val="2"/>
              <w:lang w:val="en-US"/>
              <w14:ligatures w14:val="standardContextual"/>
            </w:rPr>
          </w:pPr>
          <w:del w:id="86" w:author="Houyem Rais" w:date="2024-02-22T14:46:00Z">
            <w:r w:rsidDel="00201166">
              <w:fldChar w:fldCharType="begin"/>
            </w:r>
            <w:r w:rsidDel="00201166">
              <w:delInstrText>HYPERLINK \l "_Toc152165302"</w:delInstrText>
            </w:r>
            <w:r w:rsidDel="00201166">
              <w:fldChar w:fldCharType="separate"/>
            </w:r>
            <w:r w:rsidR="002B5C95" w:rsidRPr="00286653" w:rsidDel="00201166">
              <w:rPr>
                <w:rStyle w:val="Hyperlink"/>
                <w:noProof/>
              </w:rPr>
              <w:delText>Liste des figures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_Toc152165302 \h </w:delInstrText>
            </w:r>
            <w:r w:rsidR="002B5C95" w:rsidDel="00201166">
              <w:rPr>
                <w:noProof/>
                <w:webHidden/>
              </w:rPr>
            </w:r>
            <w:r w:rsidR="002B5C95" w:rsidDel="00201166">
              <w:rPr>
                <w:noProof/>
                <w:webHidden/>
              </w:rPr>
              <w:fldChar w:fldCharType="separate"/>
            </w:r>
            <w:r w:rsidR="002B5C95" w:rsidDel="00201166">
              <w:rPr>
                <w:noProof/>
                <w:webHidden/>
              </w:rPr>
              <w:delText>9</w:delText>
            </w:r>
            <w:r w:rsidR="002B5C95" w:rsidDel="00201166">
              <w:rPr>
                <w:noProof/>
                <w:webHidden/>
              </w:rPr>
              <w:fldChar w:fldCharType="end"/>
            </w:r>
            <w:r w:rsidDel="00201166">
              <w:rPr>
                <w:noProof/>
              </w:rPr>
              <w:fldChar w:fldCharType="end"/>
            </w:r>
          </w:del>
        </w:p>
        <w:p w14:paraId="1F32C887" w14:textId="693DAD25" w:rsidR="002B5C95" w:rsidDel="00201166" w:rsidRDefault="00C24323">
          <w:pPr>
            <w:pStyle w:val="TOC1"/>
            <w:rPr>
              <w:del w:id="87" w:author="Houyem Rais" w:date="2024-02-22T14:46:00Z"/>
              <w:rFonts w:eastAsiaTheme="minorEastAsia"/>
              <w:noProof/>
              <w:kern w:val="2"/>
              <w:lang w:val="en-US"/>
              <w14:ligatures w14:val="standardContextual"/>
            </w:rPr>
          </w:pPr>
          <w:del w:id="88" w:author="Houyem Rais" w:date="2024-02-22T14:46:00Z">
            <w:r w:rsidDel="00201166">
              <w:fldChar w:fldCharType="begin"/>
            </w:r>
            <w:r w:rsidDel="00201166">
              <w:delInstrText>HYPERLINK \l "_Toc152165303"</w:delInstrText>
            </w:r>
            <w:r w:rsidDel="00201166">
              <w:fldChar w:fldCharType="separate"/>
            </w:r>
            <w:r w:rsidR="002B5C95" w:rsidRPr="00286653" w:rsidDel="00201166">
              <w:rPr>
                <w:rStyle w:val="Hyperlink"/>
                <w:noProof/>
              </w:rPr>
              <w:delText>Liste des abréviations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_Toc152165303 \h </w:delInstrText>
            </w:r>
            <w:r w:rsidR="002B5C95" w:rsidDel="00201166">
              <w:rPr>
                <w:noProof/>
                <w:webHidden/>
              </w:rPr>
            </w:r>
            <w:r w:rsidR="002B5C95" w:rsidDel="00201166">
              <w:rPr>
                <w:noProof/>
                <w:webHidden/>
              </w:rPr>
              <w:fldChar w:fldCharType="separate"/>
            </w:r>
            <w:r w:rsidR="002B5C95" w:rsidDel="00201166">
              <w:rPr>
                <w:noProof/>
                <w:webHidden/>
              </w:rPr>
              <w:delText>10</w:delText>
            </w:r>
            <w:r w:rsidR="002B5C95" w:rsidDel="00201166">
              <w:rPr>
                <w:noProof/>
                <w:webHidden/>
              </w:rPr>
              <w:fldChar w:fldCharType="end"/>
            </w:r>
            <w:r w:rsidDel="00201166">
              <w:rPr>
                <w:noProof/>
              </w:rPr>
              <w:fldChar w:fldCharType="end"/>
            </w:r>
          </w:del>
        </w:p>
        <w:p w14:paraId="7A43AF2B" w14:textId="49AA9784" w:rsidR="002B5C95" w:rsidDel="00201166" w:rsidRDefault="00C24323">
          <w:pPr>
            <w:pStyle w:val="TOC1"/>
            <w:rPr>
              <w:del w:id="89" w:author="Houyem Rais" w:date="2024-02-22T14:46:00Z"/>
              <w:rFonts w:eastAsiaTheme="minorEastAsia"/>
              <w:noProof/>
              <w:kern w:val="2"/>
              <w:lang w:val="en-US"/>
              <w14:ligatures w14:val="standardContextual"/>
            </w:rPr>
          </w:pPr>
          <w:del w:id="90" w:author="Houyem Rais" w:date="2024-02-22T14:46:00Z">
            <w:r w:rsidDel="00201166">
              <w:fldChar w:fldCharType="begin"/>
            </w:r>
            <w:r w:rsidDel="00201166">
              <w:delInstrText>HYPERLINK \l "_Toc152165304"</w:delInstrText>
            </w:r>
            <w:r w:rsidDel="00201166">
              <w:fldChar w:fldCharType="separate"/>
            </w:r>
            <w:r w:rsidR="002B5C95" w:rsidRPr="00286653" w:rsidDel="00201166">
              <w:rPr>
                <w:rStyle w:val="Hyperlink"/>
                <w:noProof/>
              </w:rPr>
              <w:delText>Résumé exécutif</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_Toc152165304 \h </w:delInstrText>
            </w:r>
            <w:r w:rsidR="002B5C95" w:rsidDel="00201166">
              <w:rPr>
                <w:noProof/>
                <w:webHidden/>
              </w:rPr>
            </w:r>
            <w:r w:rsidR="002B5C95" w:rsidDel="00201166">
              <w:rPr>
                <w:noProof/>
                <w:webHidden/>
              </w:rPr>
              <w:fldChar w:fldCharType="separate"/>
            </w:r>
            <w:r w:rsidR="002B5C95" w:rsidDel="00201166">
              <w:rPr>
                <w:noProof/>
                <w:webHidden/>
              </w:rPr>
              <w:delText>11</w:delText>
            </w:r>
            <w:r w:rsidR="002B5C95" w:rsidDel="00201166">
              <w:rPr>
                <w:noProof/>
                <w:webHidden/>
              </w:rPr>
              <w:fldChar w:fldCharType="end"/>
            </w:r>
            <w:r w:rsidDel="00201166">
              <w:rPr>
                <w:noProof/>
              </w:rPr>
              <w:fldChar w:fldCharType="end"/>
            </w:r>
          </w:del>
        </w:p>
        <w:p w14:paraId="11A3F371" w14:textId="76904E1A" w:rsidR="002B5C95" w:rsidDel="00201166" w:rsidRDefault="00C24323">
          <w:pPr>
            <w:pStyle w:val="TOC1"/>
            <w:rPr>
              <w:del w:id="91" w:author="Houyem Rais" w:date="2024-02-22T14:46:00Z"/>
              <w:rFonts w:eastAsiaTheme="minorEastAsia"/>
              <w:noProof/>
              <w:kern w:val="2"/>
              <w:lang w:val="en-US"/>
              <w14:ligatures w14:val="standardContextual"/>
            </w:rPr>
          </w:pPr>
          <w:del w:id="92" w:author="Houyem Rais" w:date="2024-02-22T14:46:00Z">
            <w:r w:rsidDel="00201166">
              <w:fldChar w:fldCharType="begin"/>
            </w:r>
            <w:r w:rsidDel="00201166">
              <w:delInstrText>HYPERLINK \l "_Toc152165305"</w:delInstrText>
            </w:r>
            <w:r w:rsidDel="00201166">
              <w:fldChar w:fldCharType="separate"/>
            </w:r>
            <w:r w:rsidR="002B5C95" w:rsidRPr="00286653" w:rsidDel="00201166">
              <w:rPr>
                <w:rStyle w:val="Hyperlink"/>
                <w:noProof/>
              </w:rPr>
              <w:delText>1.</w:delText>
            </w:r>
            <w:r w:rsidR="002B5C95" w:rsidDel="00201166">
              <w:rPr>
                <w:rFonts w:eastAsiaTheme="minorEastAsia"/>
                <w:noProof/>
                <w:kern w:val="2"/>
                <w:lang w:val="en-US"/>
                <w14:ligatures w14:val="standardContextual"/>
              </w:rPr>
              <w:tab/>
            </w:r>
            <w:r w:rsidR="002B5C95" w:rsidRPr="00286653" w:rsidDel="00201166">
              <w:rPr>
                <w:rStyle w:val="Hyperlink"/>
                <w:noProof/>
              </w:rPr>
              <w:delText>Introduction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_Toc152165305 \h </w:delInstrText>
            </w:r>
            <w:r w:rsidR="002B5C95" w:rsidDel="00201166">
              <w:rPr>
                <w:noProof/>
                <w:webHidden/>
              </w:rPr>
            </w:r>
            <w:r w:rsidR="002B5C95" w:rsidDel="00201166">
              <w:rPr>
                <w:noProof/>
                <w:webHidden/>
              </w:rPr>
              <w:fldChar w:fldCharType="separate"/>
            </w:r>
            <w:r w:rsidR="002B5C95" w:rsidDel="00201166">
              <w:rPr>
                <w:noProof/>
                <w:webHidden/>
              </w:rPr>
              <w:delText>21</w:delText>
            </w:r>
            <w:r w:rsidR="002B5C95" w:rsidDel="00201166">
              <w:rPr>
                <w:noProof/>
                <w:webHidden/>
              </w:rPr>
              <w:fldChar w:fldCharType="end"/>
            </w:r>
            <w:r w:rsidDel="00201166">
              <w:rPr>
                <w:noProof/>
              </w:rPr>
              <w:fldChar w:fldCharType="end"/>
            </w:r>
          </w:del>
        </w:p>
        <w:p w14:paraId="59BF0267" w14:textId="7A693132" w:rsidR="002B5C95" w:rsidDel="00201166" w:rsidRDefault="00C24323">
          <w:pPr>
            <w:pStyle w:val="TOC2"/>
            <w:rPr>
              <w:del w:id="93" w:author="Houyem Rais" w:date="2024-02-22T14:46:00Z"/>
              <w:rFonts w:eastAsiaTheme="minorEastAsia"/>
              <w:noProof/>
              <w:kern w:val="2"/>
              <w:lang w:val="en-US"/>
              <w14:ligatures w14:val="standardContextual"/>
            </w:rPr>
          </w:pPr>
          <w:del w:id="94" w:author="Houyem Rais" w:date="2024-02-22T14:46:00Z">
            <w:r w:rsidDel="00201166">
              <w:fldChar w:fldCharType="begin"/>
            </w:r>
            <w:r w:rsidDel="00201166">
              <w:delInstrText>HYPERLINK \l "_Toc152165306"</w:delInstrText>
            </w:r>
            <w:r w:rsidDel="00201166">
              <w:fldChar w:fldCharType="separate"/>
            </w:r>
            <w:r w:rsidR="002B5C95" w:rsidRPr="00286653" w:rsidDel="00201166">
              <w:rPr>
                <w:rStyle w:val="Hyperlink"/>
                <w:noProof/>
              </w:rPr>
              <w:delText>1.1.</w:delText>
            </w:r>
            <w:r w:rsidR="002B5C95" w:rsidDel="00201166">
              <w:rPr>
                <w:rFonts w:eastAsiaTheme="minorEastAsia"/>
                <w:noProof/>
                <w:kern w:val="2"/>
                <w:lang w:val="en-US"/>
                <w14:ligatures w14:val="standardContextual"/>
              </w:rPr>
              <w:tab/>
            </w:r>
            <w:r w:rsidR="002B5C95" w:rsidRPr="00286653" w:rsidDel="00201166">
              <w:rPr>
                <w:rStyle w:val="Hyperlink"/>
                <w:noProof/>
              </w:rPr>
              <w:delText>Préambule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_Toc152165306 \h </w:delInstrText>
            </w:r>
            <w:r w:rsidR="002B5C95" w:rsidDel="00201166">
              <w:rPr>
                <w:noProof/>
                <w:webHidden/>
              </w:rPr>
            </w:r>
            <w:r w:rsidR="002B5C95" w:rsidDel="00201166">
              <w:rPr>
                <w:noProof/>
                <w:webHidden/>
              </w:rPr>
              <w:fldChar w:fldCharType="separate"/>
            </w:r>
            <w:r w:rsidR="002B5C95" w:rsidDel="00201166">
              <w:rPr>
                <w:noProof/>
                <w:webHidden/>
              </w:rPr>
              <w:delText>21</w:delText>
            </w:r>
            <w:r w:rsidR="002B5C95" w:rsidDel="00201166">
              <w:rPr>
                <w:noProof/>
                <w:webHidden/>
              </w:rPr>
              <w:fldChar w:fldCharType="end"/>
            </w:r>
            <w:r w:rsidDel="00201166">
              <w:rPr>
                <w:noProof/>
              </w:rPr>
              <w:fldChar w:fldCharType="end"/>
            </w:r>
          </w:del>
        </w:p>
        <w:p w14:paraId="0FCC06C8" w14:textId="7CCF18C5" w:rsidR="002B5C95" w:rsidDel="00201166" w:rsidRDefault="00C24323">
          <w:pPr>
            <w:pStyle w:val="TOC3"/>
            <w:rPr>
              <w:del w:id="95" w:author="Houyem Rais" w:date="2024-02-22T14:46:00Z"/>
              <w:rFonts w:eastAsiaTheme="minorEastAsia"/>
              <w:noProof/>
              <w:kern w:val="2"/>
              <w:lang w:val="en-US"/>
              <w14:ligatures w14:val="standardContextual"/>
            </w:rPr>
          </w:pPr>
          <w:del w:id="96" w:author="Houyem Rais" w:date="2024-02-22T14:46:00Z">
            <w:r w:rsidDel="00201166">
              <w:fldChar w:fldCharType="begin"/>
            </w:r>
            <w:r w:rsidDel="00201166">
              <w:delInstrText>HYPERLINK \l "_Toc152165307"</w:delInstrText>
            </w:r>
            <w:r w:rsidDel="00201166">
              <w:fldChar w:fldCharType="separate"/>
            </w:r>
            <w:r w:rsidR="002B5C95" w:rsidRPr="00286653" w:rsidDel="00201166">
              <w:rPr>
                <w:rStyle w:val="Hyperlink"/>
                <w:noProof/>
              </w:rPr>
              <w:delText>1.1.1.</w:delText>
            </w:r>
            <w:r w:rsidR="002B5C95" w:rsidDel="00201166">
              <w:rPr>
                <w:rFonts w:eastAsiaTheme="minorEastAsia"/>
                <w:noProof/>
                <w:kern w:val="2"/>
                <w:lang w:val="en-US"/>
                <w14:ligatures w14:val="standardContextual"/>
              </w:rPr>
              <w:tab/>
            </w:r>
            <w:r w:rsidR="002B5C95" w:rsidRPr="00286653" w:rsidDel="00201166">
              <w:rPr>
                <w:rStyle w:val="Hyperlink"/>
                <w:noProof/>
              </w:rPr>
              <w:delText>Autoroute transafricaine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_Toc152165307 \h </w:delInstrText>
            </w:r>
            <w:r w:rsidR="002B5C95" w:rsidDel="00201166">
              <w:rPr>
                <w:noProof/>
                <w:webHidden/>
              </w:rPr>
            </w:r>
            <w:r w:rsidR="002B5C95" w:rsidDel="00201166">
              <w:rPr>
                <w:noProof/>
                <w:webHidden/>
              </w:rPr>
              <w:fldChar w:fldCharType="separate"/>
            </w:r>
            <w:r w:rsidR="002B5C95" w:rsidDel="00201166">
              <w:rPr>
                <w:noProof/>
                <w:webHidden/>
              </w:rPr>
              <w:delText>21</w:delText>
            </w:r>
            <w:r w:rsidR="002B5C95" w:rsidDel="00201166">
              <w:rPr>
                <w:noProof/>
                <w:webHidden/>
              </w:rPr>
              <w:fldChar w:fldCharType="end"/>
            </w:r>
            <w:r w:rsidDel="00201166">
              <w:rPr>
                <w:noProof/>
              </w:rPr>
              <w:fldChar w:fldCharType="end"/>
            </w:r>
          </w:del>
        </w:p>
        <w:p w14:paraId="212CE693" w14:textId="413C1939" w:rsidR="002B5C95" w:rsidDel="00201166" w:rsidRDefault="00C24323">
          <w:pPr>
            <w:pStyle w:val="TOC3"/>
            <w:rPr>
              <w:del w:id="97" w:author="Houyem Rais" w:date="2024-02-22T14:46:00Z"/>
              <w:rFonts w:eastAsiaTheme="minorEastAsia"/>
              <w:noProof/>
              <w:kern w:val="2"/>
              <w:lang w:val="en-US"/>
              <w14:ligatures w14:val="standardContextual"/>
            </w:rPr>
          </w:pPr>
          <w:del w:id="98" w:author="Houyem Rais" w:date="2024-02-22T14:46:00Z">
            <w:r w:rsidDel="00201166">
              <w:fldChar w:fldCharType="begin"/>
            </w:r>
            <w:r w:rsidDel="00201166">
              <w:delInstrText>HYPERLINK \l "_Toc152165308"</w:delInstrText>
            </w:r>
            <w:r w:rsidDel="00201166">
              <w:fldChar w:fldCharType="separate"/>
            </w:r>
            <w:r w:rsidR="002B5C95" w:rsidRPr="00286653" w:rsidDel="00201166">
              <w:rPr>
                <w:rStyle w:val="Hyperlink"/>
                <w:noProof/>
              </w:rPr>
              <w:delText>1.1.2.</w:delText>
            </w:r>
            <w:r w:rsidR="002B5C95" w:rsidDel="00201166">
              <w:rPr>
                <w:rFonts w:eastAsiaTheme="minorEastAsia"/>
                <w:noProof/>
                <w:kern w:val="2"/>
                <w:lang w:val="en-US"/>
                <w14:ligatures w14:val="standardContextual"/>
              </w:rPr>
              <w:tab/>
            </w:r>
            <w:r w:rsidR="002B5C95" w:rsidRPr="00286653" w:rsidDel="00201166">
              <w:rPr>
                <w:rStyle w:val="Hyperlink"/>
                <w:noProof/>
              </w:rPr>
              <w:delText>Rappel du contexte et des objectifs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_Toc152165308 \h </w:delInstrText>
            </w:r>
            <w:r w:rsidR="002B5C95" w:rsidDel="00201166">
              <w:rPr>
                <w:noProof/>
                <w:webHidden/>
              </w:rPr>
            </w:r>
            <w:r w:rsidR="002B5C95" w:rsidDel="00201166">
              <w:rPr>
                <w:noProof/>
                <w:webHidden/>
              </w:rPr>
              <w:fldChar w:fldCharType="separate"/>
            </w:r>
            <w:r w:rsidR="002B5C95" w:rsidDel="00201166">
              <w:rPr>
                <w:noProof/>
                <w:webHidden/>
              </w:rPr>
              <w:delText>21</w:delText>
            </w:r>
            <w:r w:rsidR="002B5C95" w:rsidDel="00201166">
              <w:rPr>
                <w:noProof/>
                <w:webHidden/>
              </w:rPr>
              <w:fldChar w:fldCharType="end"/>
            </w:r>
            <w:r w:rsidDel="00201166">
              <w:rPr>
                <w:noProof/>
              </w:rPr>
              <w:fldChar w:fldCharType="end"/>
            </w:r>
          </w:del>
        </w:p>
        <w:p w14:paraId="5296468E" w14:textId="03B4628B" w:rsidR="002B5C95" w:rsidDel="00201166" w:rsidRDefault="00C24323">
          <w:pPr>
            <w:pStyle w:val="TOC3"/>
            <w:rPr>
              <w:del w:id="99" w:author="Houyem Rais" w:date="2024-02-22T14:46:00Z"/>
              <w:rFonts w:eastAsiaTheme="minorEastAsia"/>
              <w:noProof/>
              <w:kern w:val="2"/>
              <w:lang w:val="en-US"/>
              <w14:ligatures w14:val="standardContextual"/>
            </w:rPr>
          </w:pPr>
          <w:del w:id="100" w:author="Houyem Rais" w:date="2024-02-22T14:46:00Z">
            <w:r w:rsidDel="00201166">
              <w:fldChar w:fldCharType="begin"/>
            </w:r>
            <w:r w:rsidDel="00201166">
              <w:delInstrText>HYPERLINK \l "_Toc152165309"</w:delInstrText>
            </w:r>
            <w:r w:rsidDel="00201166">
              <w:fldChar w:fldCharType="separate"/>
            </w:r>
            <w:r w:rsidR="002B5C95" w:rsidRPr="00286653" w:rsidDel="00201166">
              <w:rPr>
                <w:rStyle w:val="Hyperlink"/>
                <w:noProof/>
              </w:rPr>
              <w:delText>1.1.3.</w:delText>
            </w:r>
            <w:r w:rsidR="002B5C95" w:rsidDel="00201166">
              <w:rPr>
                <w:rFonts w:eastAsiaTheme="minorEastAsia"/>
                <w:noProof/>
                <w:kern w:val="2"/>
                <w:lang w:val="en-US"/>
                <w14:ligatures w14:val="standardContextual"/>
              </w:rPr>
              <w:tab/>
            </w:r>
            <w:r w:rsidR="002B5C95" w:rsidRPr="00286653" w:rsidDel="00201166">
              <w:rPr>
                <w:rStyle w:val="Hyperlink"/>
                <w:noProof/>
              </w:rPr>
              <w:delText>Conclusions des études techniques et économiques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_Toc152165309 \h </w:delInstrText>
            </w:r>
            <w:r w:rsidR="002B5C95" w:rsidDel="00201166">
              <w:rPr>
                <w:noProof/>
                <w:webHidden/>
              </w:rPr>
            </w:r>
            <w:r w:rsidR="002B5C95" w:rsidDel="00201166">
              <w:rPr>
                <w:noProof/>
                <w:webHidden/>
              </w:rPr>
              <w:fldChar w:fldCharType="separate"/>
            </w:r>
            <w:r w:rsidR="002B5C95" w:rsidDel="00201166">
              <w:rPr>
                <w:noProof/>
                <w:webHidden/>
              </w:rPr>
              <w:delText>22</w:delText>
            </w:r>
            <w:r w:rsidR="002B5C95" w:rsidDel="00201166">
              <w:rPr>
                <w:noProof/>
                <w:webHidden/>
              </w:rPr>
              <w:fldChar w:fldCharType="end"/>
            </w:r>
            <w:r w:rsidDel="00201166">
              <w:rPr>
                <w:noProof/>
              </w:rPr>
              <w:fldChar w:fldCharType="end"/>
            </w:r>
          </w:del>
        </w:p>
        <w:p w14:paraId="6A1D956B" w14:textId="32D4CCF9" w:rsidR="002B5C95" w:rsidDel="00201166" w:rsidRDefault="00C24323">
          <w:pPr>
            <w:pStyle w:val="TOC3"/>
            <w:rPr>
              <w:del w:id="101" w:author="Houyem Rais" w:date="2024-02-22T14:46:00Z"/>
              <w:rFonts w:eastAsiaTheme="minorEastAsia"/>
              <w:noProof/>
              <w:kern w:val="2"/>
              <w:lang w:val="en-US"/>
              <w14:ligatures w14:val="standardContextual"/>
            </w:rPr>
          </w:pPr>
          <w:del w:id="102" w:author="Houyem Rais" w:date="2024-02-22T14:46:00Z">
            <w:r w:rsidDel="00201166">
              <w:fldChar w:fldCharType="begin"/>
            </w:r>
            <w:r w:rsidDel="00201166">
              <w:delInstrText>HYPERLINK \l "_Toc152165310"</w:delInstrText>
            </w:r>
            <w:r w:rsidDel="00201166">
              <w:fldChar w:fldCharType="separate"/>
            </w:r>
            <w:r w:rsidR="002B5C95" w:rsidRPr="00286653" w:rsidDel="00201166">
              <w:rPr>
                <w:rStyle w:val="Hyperlink"/>
                <w:noProof/>
              </w:rPr>
              <w:delText>1.1.4.</w:delText>
            </w:r>
            <w:r w:rsidR="002B5C95" w:rsidDel="00201166">
              <w:rPr>
                <w:rFonts w:eastAsiaTheme="minorEastAsia"/>
                <w:noProof/>
                <w:kern w:val="2"/>
                <w:lang w:val="en-US"/>
                <w14:ligatures w14:val="standardContextual"/>
              </w:rPr>
              <w:tab/>
            </w:r>
            <w:r w:rsidR="002B5C95" w:rsidRPr="00286653" w:rsidDel="00201166">
              <w:rPr>
                <w:rStyle w:val="Hyperlink"/>
                <w:noProof/>
              </w:rPr>
              <w:delText>Etat des lieux des tronçons du lot 3 du projet de l’autoroute Abidjan-Lagos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_Toc152165310 \h </w:delInstrText>
            </w:r>
            <w:r w:rsidR="002B5C95" w:rsidDel="00201166">
              <w:rPr>
                <w:noProof/>
                <w:webHidden/>
              </w:rPr>
            </w:r>
            <w:r w:rsidR="002B5C95" w:rsidDel="00201166">
              <w:rPr>
                <w:noProof/>
                <w:webHidden/>
              </w:rPr>
              <w:fldChar w:fldCharType="separate"/>
            </w:r>
            <w:r w:rsidR="002B5C95" w:rsidDel="00201166">
              <w:rPr>
                <w:noProof/>
                <w:webHidden/>
              </w:rPr>
              <w:delText>23</w:delText>
            </w:r>
            <w:r w:rsidR="002B5C95" w:rsidDel="00201166">
              <w:rPr>
                <w:noProof/>
                <w:webHidden/>
              </w:rPr>
              <w:fldChar w:fldCharType="end"/>
            </w:r>
            <w:r w:rsidDel="00201166">
              <w:rPr>
                <w:noProof/>
              </w:rPr>
              <w:fldChar w:fldCharType="end"/>
            </w:r>
          </w:del>
        </w:p>
        <w:p w14:paraId="0BFA0FED" w14:textId="40D907D4" w:rsidR="002B5C95" w:rsidDel="00201166" w:rsidRDefault="00C24323">
          <w:pPr>
            <w:pStyle w:val="TOC2"/>
            <w:rPr>
              <w:del w:id="103" w:author="Houyem Rais" w:date="2024-02-22T14:46:00Z"/>
              <w:rFonts w:eastAsiaTheme="minorEastAsia"/>
              <w:noProof/>
              <w:kern w:val="2"/>
              <w:lang w:val="en-US"/>
              <w14:ligatures w14:val="standardContextual"/>
            </w:rPr>
          </w:pPr>
          <w:del w:id="104" w:author="Houyem Rais" w:date="2024-02-22T14:46:00Z">
            <w:r w:rsidDel="00201166">
              <w:fldChar w:fldCharType="begin"/>
            </w:r>
            <w:r w:rsidDel="00201166">
              <w:delInstrText>HYPERLINK \l "_Toc152165311"</w:delInstrText>
            </w:r>
            <w:r w:rsidDel="00201166">
              <w:fldChar w:fldCharType="separate"/>
            </w:r>
            <w:r w:rsidR="002B5C95" w:rsidRPr="00286653" w:rsidDel="00201166">
              <w:rPr>
                <w:rStyle w:val="Hyperlink"/>
                <w:noProof/>
              </w:rPr>
              <w:delText>1.2.</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des besoins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_Toc152165311 \h </w:delInstrText>
            </w:r>
            <w:r w:rsidR="002B5C95" w:rsidDel="00201166">
              <w:rPr>
                <w:noProof/>
                <w:webHidden/>
              </w:rPr>
            </w:r>
            <w:r w:rsidR="002B5C95" w:rsidDel="00201166">
              <w:rPr>
                <w:noProof/>
                <w:webHidden/>
              </w:rPr>
              <w:fldChar w:fldCharType="separate"/>
            </w:r>
            <w:r w:rsidR="002B5C95" w:rsidDel="00201166">
              <w:rPr>
                <w:noProof/>
                <w:webHidden/>
              </w:rPr>
              <w:delText>26</w:delText>
            </w:r>
            <w:r w:rsidR="002B5C95" w:rsidDel="00201166">
              <w:rPr>
                <w:noProof/>
                <w:webHidden/>
              </w:rPr>
              <w:fldChar w:fldCharType="end"/>
            </w:r>
            <w:r w:rsidDel="00201166">
              <w:rPr>
                <w:noProof/>
              </w:rPr>
              <w:fldChar w:fldCharType="end"/>
            </w:r>
          </w:del>
        </w:p>
        <w:p w14:paraId="1341B9B6" w14:textId="22E723FB" w:rsidR="002B5C95" w:rsidDel="00201166" w:rsidRDefault="00C24323">
          <w:pPr>
            <w:pStyle w:val="TOC2"/>
            <w:rPr>
              <w:del w:id="105" w:author="Houyem Rais" w:date="2024-02-22T14:46:00Z"/>
              <w:rFonts w:eastAsiaTheme="minorEastAsia"/>
              <w:noProof/>
              <w:kern w:val="2"/>
              <w:lang w:val="en-US"/>
              <w14:ligatures w14:val="standardContextual"/>
            </w:rPr>
          </w:pPr>
          <w:del w:id="106" w:author="Houyem Rais" w:date="2024-02-22T14:46:00Z">
            <w:r w:rsidDel="00201166">
              <w:fldChar w:fldCharType="begin"/>
            </w:r>
            <w:r w:rsidDel="00201166">
              <w:delInstrText>HYPERLINK \l "_Toc152165312"</w:delInstrText>
            </w:r>
            <w:r w:rsidDel="00201166">
              <w:fldChar w:fldCharType="separate"/>
            </w:r>
            <w:r w:rsidR="002B5C95" w:rsidRPr="00286653" w:rsidDel="00201166">
              <w:rPr>
                <w:rStyle w:val="Hyperlink"/>
                <w:noProof/>
              </w:rPr>
              <w:delText>1.3.</w:delText>
            </w:r>
            <w:r w:rsidR="002B5C95" w:rsidDel="00201166">
              <w:rPr>
                <w:rFonts w:eastAsiaTheme="minorEastAsia"/>
                <w:noProof/>
                <w:kern w:val="2"/>
                <w:lang w:val="en-US"/>
                <w14:ligatures w14:val="standardContextual"/>
              </w:rPr>
              <w:tab/>
            </w:r>
            <w:r w:rsidR="002B5C95" w:rsidRPr="00286653" w:rsidDel="00201166">
              <w:rPr>
                <w:rStyle w:val="Hyperlink"/>
                <w:noProof/>
              </w:rPr>
              <w:delText>Objectifs, structure, démarche et approche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_Toc152165312 \h </w:delInstrText>
            </w:r>
            <w:r w:rsidR="002B5C95" w:rsidDel="00201166">
              <w:rPr>
                <w:noProof/>
                <w:webHidden/>
              </w:rPr>
            </w:r>
            <w:r w:rsidR="002B5C95" w:rsidDel="00201166">
              <w:rPr>
                <w:noProof/>
                <w:webHidden/>
              </w:rPr>
              <w:fldChar w:fldCharType="separate"/>
            </w:r>
            <w:r w:rsidR="002B5C95" w:rsidDel="00201166">
              <w:rPr>
                <w:noProof/>
                <w:webHidden/>
              </w:rPr>
              <w:delText>26</w:delText>
            </w:r>
            <w:r w:rsidR="002B5C95" w:rsidDel="00201166">
              <w:rPr>
                <w:noProof/>
                <w:webHidden/>
              </w:rPr>
              <w:fldChar w:fldCharType="end"/>
            </w:r>
            <w:r w:rsidDel="00201166">
              <w:rPr>
                <w:noProof/>
              </w:rPr>
              <w:fldChar w:fldCharType="end"/>
            </w:r>
          </w:del>
        </w:p>
        <w:p w14:paraId="5B7E40F3" w14:textId="527C29DD" w:rsidR="002B5C95" w:rsidDel="00201166" w:rsidRDefault="00C24323">
          <w:pPr>
            <w:pStyle w:val="TOC1"/>
            <w:rPr>
              <w:del w:id="107" w:author="Houyem Rais" w:date="2024-02-22T14:46:00Z"/>
              <w:rFonts w:eastAsiaTheme="minorEastAsia"/>
              <w:noProof/>
              <w:kern w:val="2"/>
              <w:lang w:val="en-US"/>
              <w14:ligatures w14:val="standardContextual"/>
            </w:rPr>
          </w:pPr>
          <w:del w:id="108" w:author="Houyem Rais" w:date="2024-02-22T14:46:00Z">
            <w:r w:rsidDel="00201166">
              <w:fldChar w:fldCharType="begin"/>
            </w:r>
            <w:r w:rsidDel="00201166">
              <w:delInstrText>HYPERLINK \l "_Toc152165313"</w:delInstrText>
            </w:r>
            <w:r w:rsidDel="00201166">
              <w:fldChar w:fldCharType="separate"/>
            </w:r>
            <w:r w:rsidR="002B5C95" w:rsidRPr="00286653" w:rsidDel="00201166">
              <w:rPr>
                <w:rStyle w:val="Hyperlink"/>
                <w:noProof/>
              </w:rPr>
              <w:delText>2.</w:delText>
            </w:r>
            <w:r w:rsidR="002B5C95" w:rsidDel="00201166">
              <w:rPr>
                <w:rFonts w:eastAsiaTheme="minorEastAsia"/>
                <w:noProof/>
                <w:kern w:val="2"/>
                <w:lang w:val="en-US"/>
                <w14:ligatures w14:val="standardContextual"/>
              </w:rPr>
              <w:tab/>
            </w:r>
            <w:r w:rsidR="002B5C95" w:rsidRPr="00286653" w:rsidDel="00201166">
              <w:rPr>
                <w:rStyle w:val="Hyperlink"/>
                <w:noProof/>
              </w:rPr>
              <w:delText>Environnement des partenariats publics privés dans l’espace CEDEAO</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_Toc152165313 \h </w:delInstrText>
            </w:r>
            <w:r w:rsidR="002B5C95" w:rsidDel="00201166">
              <w:rPr>
                <w:noProof/>
                <w:webHidden/>
              </w:rPr>
            </w:r>
            <w:r w:rsidR="002B5C95" w:rsidDel="00201166">
              <w:rPr>
                <w:noProof/>
                <w:webHidden/>
              </w:rPr>
              <w:fldChar w:fldCharType="separate"/>
            </w:r>
            <w:r w:rsidR="002B5C95" w:rsidDel="00201166">
              <w:rPr>
                <w:noProof/>
                <w:webHidden/>
              </w:rPr>
              <w:delText>27</w:delText>
            </w:r>
            <w:r w:rsidR="002B5C95" w:rsidDel="00201166">
              <w:rPr>
                <w:noProof/>
                <w:webHidden/>
              </w:rPr>
              <w:fldChar w:fldCharType="end"/>
            </w:r>
            <w:r w:rsidDel="00201166">
              <w:rPr>
                <w:noProof/>
              </w:rPr>
              <w:fldChar w:fldCharType="end"/>
            </w:r>
          </w:del>
        </w:p>
        <w:p w14:paraId="158E8F35" w14:textId="0966F402" w:rsidR="002B5C95" w:rsidDel="00201166" w:rsidRDefault="00C24323">
          <w:pPr>
            <w:pStyle w:val="TOC2"/>
            <w:rPr>
              <w:del w:id="109" w:author="Houyem Rais" w:date="2024-02-22T14:46:00Z"/>
              <w:rFonts w:eastAsiaTheme="minorEastAsia"/>
              <w:noProof/>
              <w:kern w:val="2"/>
              <w:lang w:val="en-US"/>
              <w14:ligatures w14:val="standardContextual"/>
            </w:rPr>
          </w:pPr>
          <w:del w:id="110" w:author="Houyem Rais" w:date="2024-02-22T14:46:00Z">
            <w:r w:rsidDel="00201166">
              <w:fldChar w:fldCharType="begin"/>
            </w:r>
            <w:r w:rsidDel="00201166">
              <w:delInstrText>HYPERLINK \l "_Toc152165314"</w:delInstrText>
            </w:r>
            <w:r w:rsidDel="00201166">
              <w:fldChar w:fldCharType="separate"/>
            </w:r>
            <w:r w:rsidR="002B5C95" w:rsidRPr="00286653" w:rsidDel="00201166">
              <w:rPr>
                <w:rStyle w:val="Hyperlink"/>
                <w:noProof/>
              </w:rPr>
              <w:delText>2.1.</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 la stratégie et du cadre légal et institutionnel communautaires de la CEDEAO et de l’UEMOA</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_Toc152165314 \h </w:delInstrText>
            </w:r>
            <w:r w:rsidR="002B5C95" w:rsidDel="00201166">
              <w:rPr>
                <w:noProof/>
                <w:webHidden/>
              </w:rPr>
            </w:r>
            <w:r w:rsidR="002B5C95" w:rsidDel="00201166">
              <w:rPr>
                <w:noProof/>
                <w:webHidden/>
              </w:rPr>
              <w:fldChar w:fldCharType="separate"/>
            </w:r>
            <w:r w:rsidR="002B5C95" w:rsidDel="00201166">
              <w:rPr>
                <w:noProof/>
                <w:webHidden/>
              </w:rPr>
              <w:delText>27</w:delText>
            </w:r>
            <w:r w:rsidR="002B5C95" w:rsidDel="00201166">
              <w:rPr>
                <w:noProof/>
                <w:webHidden/>
              </w:rPr>
              <w:fldChar w:fldCharType="end"/>
            </w:r>
            <w:r w:rsidDel="00201166">
              <w:rPr>
                <w:noProof/>
              </w:rPr>
              <w:fldChar w:fldCharType="end"/>
            </w:r>
          </w:del>
        </w:p>
        <w:p w14:paraId="1918B16F" w14:textId="1ED0B337" w:rsidR="002B5C95" w:rsidDel="00201166" w:rsidRDefault="00C24323">
          <w:pPr>
            <w:pStyle w:val="TOC3"/>
            <w:rPr>
              <w:del w:id="111" w:author="Houyem Rais" w:date="2024-02-22T14:46:00Z"/>
              <w:rFonts w:eastAsiaTheme="minorEastAsia"/>
              <w:noProof/>
              <w:kern w:val="2"/>
              <w:lang w:val="en-US"/>
              <w14:ligatures w14:val="standardContextual"/>
            </w:rPr>
          </w:pPr>
          <w:del w:id="112" w:author="Houyem Rais" w:date="2024-02-22T14:46:00Z">
            <w:r w:rsidDel="00201166">
              <w:fldChar w:fldCharType="begin"/>
            </w:r>
            <w:r w:rsidDel="00201166">
              <w:delInstrText>HYPERLINK \l "_Toc152165315"</w:delInstrText>
            </w:r>
            <w:r w:rsidDel="00201166">
              <w:fldChar w:fldCharType="separate"/>
            </w:r>
            <w:r w:rsidR="002B5C95" w:rsidRPr="00286653" w:rsidDel="00201166">
              <w:rPr>
                <w:rStyle w:val="Hyperlink"/>
                <w:noProof/>
              </w:rPr>
              <w:delText>2.1.1.</w:delText>
            </w:r>
            <w:r w:rsidR="002B5C95" w:rsidDel="00201166">
              <w:rPr>
                <w:rFonts w:eastAsiaTheme="minorEastAsia"/>
                <w:noProof/>
                <w:kern w:val="2"/>
                <w:lang w:val="en-US"/>
                <w14:ligatures w14:val="standardContextual"/>
              </w:rPr>
              <w:tab/>
            </w:r>
            <w:r w:rsidR="002B5C95" w:rsidRPr="00286653" w:rsidDel="00201166">
              <w:rPr>
                <w:rStyle w:val="Hyperlink"/>
                <w:noProof/>
              </w:rPr>
              <w:delText>Stratégie et cadre légal et institutionnel communautaires de la CEDEAO</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_Toc152165315 \h </w:delInstrText>
            </w:r>
            <w:r w:rsidR="002B5C95" w:rsidDel="00201166">
              <w:rPr>
                <w:noProof/>
                <w:webHidden/>
              </w:rPr>
            </w:r>
            <w:r w:rsidR="002B5C95" w:rsidDel="00201166">
              <w:rPr>
                <w:noProof/>
                <w:webHidden/>
              </w:rPr>
              <w:fldChar w:fldCharType="separate"/>
            </w:r>
            <w:r w:rsidR="002B5C95" w:rsidDel="00201166">
              <w:rPr>
                <w:noProof/>
                <w:webHidden/>
              </w:rPr>
              <w:delText>27</w:delText>
            </w:r>
            <w:r w:rsidR="002B5C95" w:rsidDel="00201166">
              <w:rPr>
                <w:noProof/>
                <w:webHidden/>
              </w:rPr>
              <w:fldChar w:fldCharType="end"/>
            </w:r>
            <w:r w:rsidDel="00201166">
              <w:rPr>
                <w:noProof/>
              </w:rPr>
              <w:fldChar w:fldCharType="end"/>
            </w:r>
          </w:del>
        </w:p>
        <w:p w14:paraId="635BA63F" w14:textId="786D4E46" w:rsidR="002B5C95" w:rsidDel="00201166" w:rsidRDefault="00C24323">
          <w:pPr>
            <w:pStyle w:val="TOC3"/>
            <w:rPr>
              <w:del w:id="113" w:author="Houyem Rais" w:date="2024-02-22T14:46:00Z"/>
              <w:rFonts w:eastAsiaTheme="minorEastAsia"/>
              <w:noProof/>
              <w:kern w:val="2"/>
              <w:lang w:val="en-US"/>
              <w14:ligatures w14:val="standardContextual"/>
            </w:rPr>
          </w:pPr>
          <w:del w:id="114" w:author="Houyem Rais" w:date="2024-02-22T14:46:00Z">
            <w:r w:rsidDel="00201166">
              <w:fldChar w:fldCharType="begin"/>
            </w:r>
            <w:r w:rsidDel="00201166">
              <w:delInstrText>HYPERLINK \l "_Toc152165316"</w:delInstrText>
            </w:r>
            <w:r w:rsidDel="00201166">
              <w:fldChar w:fldCharType="separate"/>
            </w:r>
            <w:r w:rsidR="002B5C95" w:rsidRPr="00286653" w:rsidDel="00201166">
              <w:rPr>
                <w:rStyle w:val="Hyperlink"/>
                <w:noProof/>
              </w:rPr>
              <w:delText>2.1.2.</w:delText>
            </w:r>
            <w:r w:rsidR="002B5C95" w:rsidDel="00201166">
              <w:rPr>
                <w:rFonts w:eastAsiaTheme="minorEastAsia"/>
                <w:noProof/>
                <w:kern w:val="2"/>
                <w:lang w:val="en-US"/>
                <w14:ligatures w14:val="standardContextual"/>
              </w:rPr>
              <w:tab/>
            </w:r>
            <w:r w:rsidR="002B5C95" w:rsidRPr="00286653" w:rsidDel="00201166">
              <w:rPr>
                <w:rStyle w:val="Hyperlink"/>
                <w:noProof/>
              </w:rPr>
              <w:delText>Stratégie et cadre légal et institutionnel communautaires de l’UEMOA</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_Toc152165316 \h </w:delInstrText>
            </w:r>
            <w:r w:rsidR="002B5C95" w:rsidDel="00201166">
              <w:rPr>
                <w:noProof/>
                <w:webHidden/>
              </w:rPr>
            </w:r>
            <w:r w:rsidR="002B5C95" w:rsidDel="00201166">
              <w:rPr>
                <w:noProof/>
                <w:webHidden/>
              </w:rPr>
              <w:fldChar w:fldCharType="separate"/>
            </w:r>
            <w:r w:rsidR="002B5C95" w:rsidDel="00201166">
              <w:rPr>
                <w:noProof/>
                <w:webHidden/>
              </w:rPr>
              <w:delText>28</w:delText>
            </w:r>
            <w:r w:rsidR="002B5C95" w:rsidDel="00201166">
              <w:rPr>
                <w:noProof/>
                <w:webHidden/>
              </w:rPr>
              <w:fldChar w:fldCharType="end"/>
            </w:r>
            <w:r w:rsidDel="00201166">
              <w:rPr>
                <w:noProof/>
              </w:rPr>
              <w:fldChar w:fldCharType="end"/>
            </w:r>
          </w:del>
        </w:p>
        <w:p w14:paraId="4E059E32" w14:textId="5624A4B9" w:rsidR="002B5C95" w:rsidDel="00201166" w:rsidRDefault="00C24323">
          <w:pPr>
            <w:pStyle w:val="TOC2"/>
            <w:rPr>
              <w:del w:id="115" w:author="Houyem Rais" w:date="2024-02-22T14:46:00Z"/>
              <w:rFonts w:eastAsiaTheme="minorEastAsia"/>
              <w:noProof/>
              <w:kern w:val="2"/>
              <w:lang w:val="en-US"/>
              <w14:ligatures w14:val="standardContextual"/>
            </w:rPr>
          </w:pPr>
          <w:del w:id="116" w:author="Houyem Rais" w:date="2024-02-22T14:46:00Z">
            <w:r w:rsidDel="00201166">
              <w:fldChar w:fldCharType="begin"/>
            </w:r>
            <w:r w:rsidDel="00201166">
              <w:delInstrText>HYPERLINK \l "_Toc152165317"</w:delInstrText>
            </w:r>
            <w:r w:rsidDel="00201166">
              <w:fldChar w:fldCharType="separate"/>
            </w:r>
            <w:r w:rsidR="002B5C95" w:rsidRPr="00286653" w:rsidDel="00201166">
              <w:rPr>
                <w:rStyle w:val="Hyperlink"/>
                <w:noProof/>
              </w:rPr>
              <w:delText>2.2.</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des cadres légaux et institutionnels des PPP dans les trois pays du lot 3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_Toc152165317 \h </w:delInstrText>
            </w:r>
            <w:r w:rsidR="002B5C95" w:rsidDel="00201166">
              <w:rPr>
                <w:noProof/>
                <w:webHidden/>
              </w:rPr>
            </w:r>
            <w:r w:rsidR="002B5C95" w:rsidDel="00201166">
              <w:rPr>
                <w:noProof/>
                <w:webHidden/>
              </w:rPr>
              <w:fldChar w:fldCharType="separate"/>
            </w:r>
            <w:r w:rsidR="002B5C95" w:rsidDel="00201166">
              <w:rPr>
                <w:noProof/>
                <w:webHidden/>
              </w:rPr>
              <w:delText>29</w:delText>
            </w:r>
            <w:r w:rsidR="002B5C95" w:rsidDel="00201166">
              <w:rPr>
                <w:noProof/>
                <w:webHidden/>
              </w:rPr>
              <w:fldChar w:fldCharType="end"/>
            </w:r>
            <w:r w:rsidDel="00201166">
              <w:rPr>
                <w:noProof/>
              </w:rPr>
              <w:fldChar w:fldCharType="end"/>
            </w:r>
          </w:del>
        </w:p>
        <w:p w14:paraId="4892BFCD" w14:textId="07B3E22A" w:rsidR="002B5C95" w:rsidDel="00201166" w:rsidRDefault="00C24323">
          <w:pPr>
            <w:pStyle w:val="TOC3"/>
            <w:rPr>
              <w:del w:id="117" w:author="Houyem Rais" w:date="2024-02-22T14:46:00Z"/>
              <w:rFonts w:eastAsiaTheme="minorEastAsia"/>
              <w:noProof/>
              <w:kern w:val="2"/>
              <w:lang w:val="en-US"/>
              <w14:ligatures w14:val="standardContextual"/>
            </w:rPr>
          </w:pPr>
          <w:del w:id="118" w:author="Houyem Rais" w:date="2024-02-22T14:46:00Z">
            <w:r w:rsidDel="00201166">
              <w:fldChar w:fldCharType="begin"/>
            </w:r>
            <w:r w:rsidDel="00201166">
              <w:delInstrText>HYPERLINK \l "_Toc152165318"</w:delInstrText>
            </w:r>
            <w:r w:rsidDel="00201166">
              <w:fldChar w:fldCharType="separate"/>
            </w:r>
            <w:r w:rsidR="002B5C95" w:rsidRPr="00286653" w:rsidDel="00201166">
              <w:rPr>
                <w:rStyle w:val="Hyperlink"/>
                <w:noProof/>
              </w:rPr>
              <w:delText>2.2.1.</w:delText>
            </w:r>
            <w:r w:rsidR="002B5C95" w:rsidDel="00201166">
              <w:rPr>
                <w:rFonts w:eastAsiaTheme="minorEastAsia"/>
                <w:noProof/>
                <w:kern w:val="2"/>
                <w:lang w:val="en-US"/>
                <w14:ligatures w14:val="standardContextual"/>
              </w:rPr>
              <w:tab/>
            </w:r>
            <w:r w:rsidR="002B5C95" w:rsidRPr="00286653" w:rsidDel="00201166">
              <w:rPr>
                <w:rStyle w:val="Hyperlink"/>
                <w:noProof/>
              </w:rPr>
              <w:delText>Cadre légal et institutionnel des PPP au Togo</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_Toc152165318 \h </w:delInstrText>
            </w:r>
            <w:r w:rsidR="002B5C95" w:rsidDel="00201166">
              <w:rPr>
                <w:noProof/>
                <w:webHidden/>
              </w:rPr>
            </w:r>
            <w:r w:rsidR="002B5C95" w:rsidDel="00201166">
              <w:rPr>
                <w:noProof/>
                <w:webHidden/>
              </w:rPr>
              <w:fldChar w:fldCharType="separate"/>
            </w:r>
            <w:r w:rsidR="002B5C95" w:rsidDel="00201166">
              <w:rPr>
                <w:noProof/>
                <w:webHidden/>
              </w:rPr>
              <w:delText>29</w:delText>
            </w:r>
            <w:r w:rsidR="002B5C95" w:rsidDel="00201166">
              <w:rPr>
                <w:noProof/>
                <w:webHidden/>
              </w:rPr>
              <w:fldChar w:fldCharType="end"/>
            </w:r>
            <w:r w:rsidDel="00201166">
              <w:rPr>
                <w:noProof/>
              </w:rPr>
              <w:fldChar w:fldCharType="end"/>
            </w:r>
          </w:del>
        </w:p>
        <w:p w14:paraId="40D4FAEE" w14:textId="09014EE1" w:rsidR="002B5C95" w:rsidDel="00201166" w:rsidRDefault="00C24323">
          <w:pPr>
            <w:pStyle w:val="TOC3"/>
            <w:rPr>
              <w:del w:id="119" w:author="Houyem Rais" w:date="2024-02-22T14:46:00Z"/>
              <w:rFonts w:eastAsiaTheme="minorEastAsia"/>
              <w:noProof/>
              <w:kern w:val="2"/>
              <w:lang w:val="en-US"/>
              <w14:ligatures w14:val="standardContextual"/>
            </w:rPr>
          </w:pPr>
          <w:del w:id="120" w:author="Houyem Rais" w:date="2024-02-22T14:46:00Z">
            <w:r w:rsidDel="00201166">
              <w:fldChar w:fldCharType="begin"/>
            </w:r>
            <w:r w:rsidDel="00201166">
              <w:delInstrText>HYPERLINK \l "_Toc152165319"</w:delInstrText>
            </w:r>
            <w:r w:rsidDel="00201166">
              <w:fldChar w:fldCharType="separate"/>
            </w:r>
            <w:r w:rsidR="002B5C95" w:rsidRPr="00286653" w:rsidDel="00201166">
              <w:rPr>
                <w:rStyle w:val="Hyperlink"/>
                <w:noProof/>
              </w:rPr>
              <w:delText>2.2.2.</w:delText>
            </w:r>
            <w:r w:rsidR="002B5C95" w:rsidDel="00201166">
              <w:rPr>
                <w:rFonts w:eastAsiaTheme="minorEastAsia"/>
                <w:noProof/>
                <w:kern w:val="2"/>
                <w:lang w:val="en-US"/>
                <w14:ligatures w14:val="standardContextual"/>
              </w:rPr>
              <w:tab/>
            </w:r>
            <w:r w:rsidR="002B5C95" w:rsidRPr="00286653" w:rsidDel="00201166">
              <w:rPr>
                <w:rStyle w:val="Hyperlink"/>
                <w:noProof/>
              </w:rPr>
              <w:delText>Cadre légal et institutionnel des PPP au Bénin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_Toc152165319 \h </w:delInstrText>
            </w:r>
            <w:r w:rsidR="002B5C95" w:rsidDel="00201166">
              <w:rPr>
                <w:noProof/>
                <w:webHidden/>
              </w:rPr>
            </w:r>
            <w:r w:rsidR="002B5C95" w:rsidDel="00201166">
              <w:rPr>
                <w:noProof/>
                <w:webHidden/>
              </w:rPr>
              <w:fldChar w:fldCharType="separate"/>
            </w:r>
            <w:r w:rsidR="002B5C95" w:rsidDel="00201166">
              <w:rPr>
                <w:noProof/>
                <w:webHidden/>
              </w:rPr>
              <w:delText>30</w:delText>
            </w:r>
            <w:r w:rsidR="002B5C95" w:rsidDel="00201166">
              <w:rPr>
                <w:noProof/>
                <w:webHidden/>
              </w:rPr>
              <w:fldChar w:fldCharType="end"/>
            </w:r>
            <w:r w:rsidDel="00201166">
              <w:rPr>
                <w:noProof/>
              </w:rPr>
              <w:fldChar w:fldCharType="end"/>
            </w:r>
          </w:del>
        </w:p>
        <w:p w14:paraId="45AB6609" w14:textId="37954038" w:rsidR="002B5C95" w:rsidDel="00201166" w:rsidRDefault="00C24323">
          <w:pPr>
            <w:pStyle w:val="TOC3"/>
            <w:rPr>
              <w:del w:id="121" w:author="Houyem Rais" w:date="2024-02-22T14:46:00Z"/>
              <w:rFonts w:eastAsiaTheme="minorEastAsia"/>
              <w:noProof/>
              <w:kern w:val="2"/>
              <w:lang w:val="en-US"/>
              <w14:ligatures w14:val="standardContextual"/>
            </w:rPr>
          </w:pPr>
          <w:del w:id="122" w:author="Houyem Rais" w:date="2024-02-22T14:46:00Z">
            <w:r w:rsidDel="00201166">
              <w:fldChar w:fldCharType="begin"/>
            </w:r>
            <w:r w:rsidDel="00201166">
              <w:delInstrText>HYPERLINK \l "_Toc152165320"</w:delInstrText>
            </w:r>
            <w:r w:rsidDel="00201166">
              <w:fldChar w:fldCharType="separate"/>
            </w:r>
            <w:r w:rsidR="002B5C95" w:rsidRPr="00286653" w:rsidDel="00201166">
              <w:rPr>
                <w:rStyle w:val="Hyperlink"/>
                <w:noProof/>
              </w:rPr>
              <w:delText>2.2.3.</w:delText>
            </w:r>
            <w:r w:rsidR="002B5C95" w:rsidDel="00201166">
              <w:rPr>
                <w:rFonts w:eastAsiaTheme="minorEastAsia"/>
                <w:noProof/>
                <w:kern w:val="2"/>
                <w:lang w:val="en-US"/>
                <w14:ligatures w14:val="standardContextual"/>
              </w:rPr>
              <w:tab/>
            </w:r>
            <w:r w:rsidR="002B5C95" w:rsidRPr="00286653" w:rsidDel="00201166">
              <w:rPr>
                <w:rStyle w:val="Hyperlink"/>
                <w:noProof/>
              </w:rPr>
              <w:delText>Cadre légal et institutionnel des PPP au Nigéria</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_Toc152165320 \h </w:delInstrText>
            </w:r>
            <w:r w:rsidR="002B5C95" w:rsidDel="00201166">
              <w:rPr>
                <w:noProof/>
                <w:webHidden/>
              </w:rPr>
            </w:r>
            <w:r w:rsidR="002B5C95" w:rsidDel="00201166">
              <w:rPr>
                <w:noProof/>
                <w:webHidden/>
              </w:rPr>
              <w:fldChar w:fldCharType="separate"/>
            </w:r>
            <w:r w:rsidR="002B5C95" w:rsidDel="00201166">
              <w:rPr>
                <w:noProof/>
                <w:webHidden/>
              </w:rPr>
              <w:delText>32</w:delText>
            </w:r>
            <w:r w:rsidR="002B5C95" w:rsidDel="00201166">
              <w:rPr>
                <w:noProof/>
                <w:webHidden/>
              </w:rPr>
              <w:fldChar w:fldCharType="end"/>
            </w:r>
            <w:r w:rsidDel="00201166">
              <w:rPr>
                <w:noProof/>
              </w:rPr>
              <w:fldChar w:fldCharType="end"/>
            </w:r>
          </w:del>
        </w:p>
        <w:p w14:paraId="5B763E7C" w14:textId="6707AB65" w:rsidR="002B5C95" w:rsidDel="00201166" w:rsidRDefault="00C24323">
          <w:pPr>
            <w:pStyle w:val="TOC3"/>
            <w:rPr>
              <w:del w:id="123" w:author="Houyem Rais" w:date="2024-02-22T14:46:00Z"/>
              <w:rFonts w:eastAsiaTheme="minorEastAsia"/>
              <w:noProof/>
              <w:kern w:val="2"/>
              <w:lang w:val="en-US"/>
              <w14:ligatures w14:val="standardContextual"/>
            </w:rPr>
          </w:pPr>
          <w:del w:id="124" w:author="Houyem Rais" w:date="2024-02-22T14:46:00Z">
            <w:r w:rsidDel="00201166">
              <w:fldChar w:fldCharType="begin"/>
            </w:r>
            <w:r w:rsidDel="00201166">
              <w:delInstrText>HYPERLINK \l "_Toc152165321"</w:delInstrText>
            </w:r>
            <w:r w:rsidDel="00201166">
              <w:fldChar w:fldCharType="separate"/>
            </w:r>
            <w:r w:rsidR="002B5C95" w:rsidRPr="00286653" w:rsidDel="00201166">
              <w:rPr>
                <w:rStyle w:val="Hyperlink"/>
                <w:noProof/>
              </w:rPr>
              <w:delText>2.2.4.</w:delText>
            </w:r>
            <w:r w:rsidR="002B5C95" w:rsidDel="00201166">
              <w:rPr>
                <w:rFonts w:eastAsiaTheme="minorEastAsia"/>
                <w:noProof/>
                <w:kern w:val="2"/>
                <w:lang w:val="en-US"/>
                <w14:ligatures w14:val="standardContextual"/>
              </w:rPr>
              <w:tab/>
            </w:r>
            <w:r w:rsidR="002B5C95" w:rsidRPr="00286653" w:rsidDel="00201166">
              <w:rPr>
                <w:rStyle w:val="Hyperlink"/>
                <w:noProof/>
              </w:rPr>
              <w:delText>Synthèse des cadres juridiques PPP des trois pays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_Toc152165321 \h </w:delInstrText>
            </w:r>
            <w:r w:rsidR="002B5C95" w:rsidDel="00201166">
              <w:rPr>
                <w:noProof/>
                <w:webHidden/>
              </w:rPr>
            </w:r>
            <w:r w:rsidR="002B5C95" w:rsidDel="00201166">
              <w:rPr>
                <w:noProof/>
                <w:webHidden/>
              </w:rPr>
              <w:fldChar w:fldCharType="separate"/>
            </w:r>
            <w:r w:rsidR="002B5C95" w:rsidDel="00201166">
              <w:rPr>
                <w:noProof/>
                <w:webHidden/>
              </w:rPr>
              <w:delText>34</w:delText>
            </w:r>
            <w:r w:rsidR="002B5C95" w:rsidDel="00201166">
              <w:rPr>
                <w:noProof/>
                <w:webHidden/>
              </w:rPr>
              <w:fldChar w:fldCharType="end"/>
            </w:r>
            <w:r w:rsidDel="00201166">
              <w:rPr>
                <w:noProof/>
              </w:rPr>
              <w:fldChar w:fldCharType="end"/>
            </w:r>
          </w:del>
        </w:p>
        <w:p w14:paraId="6248055E" w14:textId="1797E2DA" w:rsidR="002B5C95" w:rsidDel="00201166" w:rsidRDefault="00C24323">
          <w:pPr>
            <w:pStyle w:val="TOC2"/>
            <w:rPr>
              <w:del w:id="125" w:author="Houyem Rais" w:date="2024-02-22T14:46:00Z"/>
              <w:rFonts w:eastAsiaTheme="minorEastAsia"/>
              <w:noProof/>
              <w:kern w:val="2"/>
              <w:lang w:val="en-US"/>
              <w14:ligatures w14:val="standardContextual"/>
            </w:rPr>
          </w:pPr>
          <w:del w:id="126" w:author="Houyem Rais" w:date="2024-02-22T14:46:00Z">
            <w:r w:rsidDel="00201166">
              <w:fldChar w:fldCharType="begin"/>
            </w:r>
            <w:r w:rsidDel="00201166">
              <w:delInstrText>HYPERLINK \l "_Toc152165322"</w:delInstrText>
            </w:r>
            <w:r w:rsidDel="00201166">
              <w:fldChar w:fldCharType="separate"/>
            </w:r>
            <w:r w:rsidR="002B5C95" w:rsidRPr="00286653" w:rsidDel="00201166">
              <w:rPr>
                <w:rStyle w:val="Hyperlink"/>
                <w:noProof/>
              </w:rPr>
              <w:delText>2.3.</w:delText>
            </w:r>
            <w:r w:rsidR="002B5C95" w:rsidDel="00201166">
              <w:rPr>
                <w:rFonts w:eastAsiaTheme="minorEastAsia"/>
                <w:noProof/>
                <w:kern w:val="2"/>
                <w:lang w:val="en-US"/>
                <w14:ligatures w14:val="standardContextual"/>
              </w:rPr>
              <w:tab/>
            </w:r>
            <w:r w:rsidR="002B5C95" w:rsidRPr="00286653" w:rsidDel="00201166">
              <w:rPr>
                <w:rStyle w:val="Hyperlink"/>
                <w:noProof/>
              </w:rPr>
              <w:delText>Rôle de la CEDEAO dans l’autoroute du Corridor Abidjan-Lagos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_Toc152165322 \h </w:delInstrText>
            </w:r>
            <w:r w:rsidR="002B5C95" w:rsidDel="00201166">
              <w:rPr>
                <w:noProof/>
                <w:webHidden/>
              </w:rPr>
            </w:r>
            <w:r w:rsidR="002B5C95" w:rsidDel="00201166">
              <w:rPr>
                <w:noProof/>
                <w:webHidden/>
              </w:rPr>
              <w:fldChar w:fldCharType="separate"/>
            </w:r>
            <w:r w:rsidR="002B5C95" w:rsidDel="00201166">
              <w:rPr>
                <w:noProof/>
                <w:webHidden/>
              </w:rPr>
              <w:delText>39</w:delText>
            </w:r>
            <w:r w:rsidR="002B5C95" w:rsidDel="00201166">
              <w:rPr>
                <w:noProof/>
                <w:webHidden/>
              </w:rPr>
              <w:fldChar w:fldCharType="end"/>
            </w:r>
            <w:r w:rsidDel="00201166">
              <w:rPr>
                <w:noProof/>
              </w:rPr>
              <w:fldChar w:fldCharType="end"/>
            </w:r>
          </w:del>
        </w:p>
        <w:p w14:paraId="0002DDB0" w14:textId="21621A67" w:rsidR="002B5C95" w:rsidDel="00201166" w:rsidRDefault="00C24323">
          <w:pPr>
            <w:pStyle w:val="TOC1"/>
            <w:rPr>
              <w:del w:id="127" w:author="Houyem Rais" w:date="2024-02-22T14:46:00Z"/>
              <w:rFonts w:eastAsiaTheme="minorEastAsia"/>
              <w:noProof/>
              <w:kern w:val="2"/>
              <w:lang w:val="en-US"/>
              <w14:ligatures w14:val="standardContextual"/>
            </w:rPr>
          </w:pPr>
          <w:del w:id="128" w:author="Houyem Rais" w:date="2024-02-22T14:46:00Z">
            <w:r w:rsidDel="00201166">
              <w:fldChar w:fldCharType="begin"/>
            </w:r>
            <w:r w:rsidDel="00201166">
              <w:delInstrText>HYPERLINK \l "_Toc152165323"</w:delInstrText>
            </w:r>
            <w:r w:rsidDel="00201166">
              <w:fldChar w:fldCharType="separate"/>
            </w:r>
            <w:r w:rsidR="002B5C95" w:rsidRPr="00286653" w:rsidDel="00201166">
              <w:rPr>
                <w:rStyle w:val="Hyperlink"/>
                <w:noProof/>
              </w:rPr>
              <w:delText>3.</w:delText>
            </w:r>
            <w:r w:rsidR="002B5C95" w:rsidDel="00201166">
              <w:rPr>
                <w:rFonts w:eastAsiaTheme="minorEastAsia"/>
                <w:noProof/>
                <w:kern w:val="2"/>
                <w:lang w:val="en-US"/>
                <w14:ligatures w14:val="standardContextual"/>
              </w:rPr>
              <w:tab/>
            </w:r>
            <w:r w:rsidR="002B5C95" w:rsidRPr="00286653" w:rsidDel="00201166">
              <w:rPr>
                <w:rStyle w:val="Hyperlink"/>
                <w:noProof/>
              </w:rPr>
              <w:delText>Benchmark inter</w:delText>
            </w:r>
            <w:r w:rsidR="002B5C95" w:rsidRPr="00286653" w:rsidDel="00201166">
              <w:rPr>
                <w:rStyle w:val="Hyperlink"/>
                <w:noProof/>
              </w:rPr>
              <w:delText>n</w:delText>
            </w:r>
            <w:r w:rsidR="002B5C95" w:rsidRPr="00286653" w:rsidDel="00201166">
              <w:rPr>
                <w:rStyle w:val="Hyperlink"/>
                <w:noProof/>
              </w:rPr>
              <w:delText>ational des projets d’autoroutes interrégionales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_Toc152165323 \h </w:delInstrText>
            </w:r>
            <w:r w:rsidR="002B5C95" w:rsidDel="00201166">
              <w:rPr>
                <w:noProof/>
                <w:webHidden/>
              </w:rPr>
            </w:r>
            <w:r w:rsidR="002B5C95" w:rsidDel="00201166">
              <w:rPr>
                <w:noProof/>
                <w:webHidden/>
              </w:rPr>
              <w:fldChar w:fldCharType="separate"/>
            </w:r>
            <w:r w:rsidR="002B5C95" w:rsidDel="00201166">
              <w:rPr>
                <w:noProof/>
                <w:webHidden/>
              </w:rPr>
              <w:delText>40</w:delText>
            </w:r>
            <w:r w:rsidR="002B5C95" w:rsidDel="00201166">
              <w:rPr>
                <w:noProof/>
                <w:webHidden/>
              </w:rPr>
              <w:fldChar w:fldCharType="end"/>
            </w:r>
            <w:r w:rsidDel="00201166">
              <w:rPr>
                <w:noProof/>
              </w:rPr>
              <w:fldChar w:fldCharType="end"/>
            </w:r>
          </w:del>
        </w:p>
        <w:p w14:paraId="08FF6A0E" w14:textId="528BDEF5" w:rsidR="002B5C95" w:rsidDel="00201166" w:rsidRDefault="00C24323">
          <w:pPr>
            <w:pStyle w:val="TOC2"/>
            <w:rPr>
              <w:del w:id="129" w:author="Houyem Rais" w:date="2024-02-22T14:46:00Z"/>
              <w:rFonts w:eastAsiaTheme="minorEastAsia"/>
              <w:noProof/>
              <w:kern w:val="2"/>
              <w:lang w:val="en-US"/>
              <w14:ligatures w14:val="standardContextual"/>
            </w:rPr>
          </w:pPr>
          <w:del w:id="130" w:author="Houyem Rais" w:date="2024-02-22T14:46:00Z">
            <w:r w:rsidDel="00201166">
              <w:fldChar w:fldCharType="begin"/>
            </w:r>
            <w:r w:rsidDel="00201166">
              <w:delInstrText>HYPERLINK \l "_Toc152165324"</w:delInstrText>
            </w:r>
            <w:r w:rsidDel="00201166">
              <w:fldChar w:fldCharType="separate"/>
            </w:r>
            <w:r w:rsidR="002B5C95" w:rsidRPr="00286653" w:rsidDel="00201166">
              <w:rPr>
                <w:rStyle w:val="Hyperlink"/>
                <w:noProof/>
              </w:rPr>
              <w:delText>3.1.</w:delText>
            </w:r>
            <w:r w:rsidR="002B5C95" w:rsidDel="00201166">
              <w:rPr>
                <w:rFonts w:eastAsiaTheme="minorEastAsia"/>
                <w:noProof/>
                <w:kern w:val="2"/>
                <w:lang w:val="en-US"/>
                <w14:ligatures w14:val="standardContextual"/>
              </w:rPr>
              <w:tab/>
            </w:r>
            <w:r w:rsidR="002B5C95" w:rsidRPr="00286653" w:rsidDel="00201166">
              <w:rPr>
                <w:rStyle w:val="Hyperlink"/>
                <w:noProof/>
              </w:rPr>
              <w:delText>La route à péage Dakar-Diamniadio - Sénégal</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_Toc152165324 \h </w:delInstrText>
            </w:r>
            <w:r w:rsidR="002B5C95" w:rsidDel="00201166">
              <w:rPr>
                <w:noProof/>
                <w:webHidden/>
              </w:rPr>
            </w:r>
            <w:r w:rsidR="002B5C95" w:rsidDel="00201166">
              <w:rPr>
                <w:noProof/>
                <w:webHidden/>
              </w:rPr>
              <w:fldChar w:fldCharType="separate"/>
            </w:r>
            <w:r w:rsidR="002B5C95" w:rsidDel="00201166">
              <w:rPr>
                <w:noProof/>
                <w:webHidden/>
              </w:rPr>
              <w:delText>40</w:delText>
            </w:r>
            <w:r w:rsidR="002B5C95" w:rsidDel="00201166">
              <w:rPr>
                <w:noProof/>
                <w:webHidden/>
              </w:rPr>
              <w:fldChar w:fldCharType="end"/>
            </w:r>
            <w:r w:rsidDel="00201166">
              <w:rPr>
                <w:noProof/>
              </w:rPr>
              <w:fldChar w:fldCharType="end"/>
            </w:r>
          </w:del>
        </w:p>
        <w:p w14:paraId="499448A5" w14:textId="7B62485E" w:rsidR="002B5C95" w:rsidDel="00201166" w:rsidRDefault="00C24323">
          <w:pPr>
            <w:pStyle w:val="TOC3"/>
            <w:rPr>
              <w:del w:id="131" w:author="Houyem Rais" w:date="2024-02-22T14:46:00Z"/>
              <w:rFonts w:eastAsiaTheme="minorEastAsia"/>
              <w:noProof/>
              <w:kern w:val="2"/>
              <w:lang w:val="en-US"/>
              <w14:ligatures w14:val="standardContextual"/>
            </w:rPr>
          </w:pPr>
          <w:del w:id="132" w:author="Houyem Rais" w:date="2024-02-22T14:46:00Z">
            <w:r w:rsidDel="00201166">
              <w:fldChar w:fldCharType="begin"/>
            </w:r>
            <w:r w:rsidDel="00201166">
              <w:delInstrText>HYPERLINK \l "_Toc152165325"</w:delInstrText>
            </w:r>
            <w:r w:rsidDel="00201166">
              <w:fldChar w:fldCharType="separate"/>
            </w:r>
            <w:r w:rsidR="002B5C95" w:rsidRPr="00286653" w:rsidDel="00201166">
              <w:rPr>
                <w:rStyle w:val="Hyperlink"/>
                <w:noProof/>
                <w:lang w:eastAsia="en-GB"/>
              </w:rPr>
              <w:delText>3.1.1.</w:delText>
            </w:r>
            <w:r w:rsidR="002B5C95" w:rsidDel="00201166">
              <w:rPr>
                <w:rFonts w:eastAsiaTheme="minorEastAsia"/>
                <w:noProof/>
                <w:kern w:val="2"/>
                <w:lang w:val="en-US"/>
                <w14:ligatures w14:val="standardContextual"/>
              </w:rPr>
              <w:tab/>
            </w:r>
            <w:r w:rsidR="002B5C95" w:rsidRPr="00286653" w:rsidDel="00201166">
              <w:rPr>
                <w:rStyle w:val="Hyperlink"/>
                <w:noProof/>
                <w:lang w:eastAsia="en-GB"/>
              </w:rPr>
              <w:delText>Présentation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_Toc152165325 \h </w:delInstrText>
            </w:r>
            <w:r w:rsidR="002B5C95" w:rsidDel="00201166">
              <w:rPr>
                <w:noProof/>
                <w:webHidden/>
              </w:rPr>
            </w:r>
            <w:r w:rsidR="002B5C95" w:rsidDel="00201166">
              <w:rPr>
                <w:noProof/>
                <w:webHidden/>
              </w:rPr>
              <w:fldChar w:fldCharType="separate"/>
            </w:r>
            <w:r w:rsidR="002B5C95" w:rsidDel="00201166">
              <w:rPr>
                <w:noProof/>
                <w:webHidden/>
              </w:rPr>
              <w:delText>40</w:delText>
            </w:r>
            <w:r w:rsidR="002B5C95" w:rsidDel="00201166">
              <w:rPr>
                <w:noProof/>
                <w:webHidden/>
              </w:rPr>
              <w:fldChar w:fldCharType="end"/>
            </w:r>
            <w:r w:rsidDel="00201166">
              <w:rPr>
                <w:noProof/>
              </w:rPr>
              <w:fldChar w:fldCharType="end"/>
            </w:r>
          </w:del>
        </w:p>
        <w:p w14:paraId="58B3B409" w14:textId="5A70DDF0" w:rsidR="002B5C95" w:rsidDel="00201166" w:rsidRDefault="00C24323">
          <w:pPr>
            <w:pStyle w:val="TOC3"/>
            <w:rPr>
              <w:del w:id="133" w:author="Houyem Rais" w:date="2024-02-22T14:46:00Z"/>
              <w:rFonts w:eastAsiaTheme="minorEastAsia"/>
              <w:noProof/>
              <w:kern w:val="2"/>
              <w:lang w:val="en-US"/>
              <w14:ligatures w14:val="standardContextual"/>
            </w:rPr>
          </w:pPr>
          <w:del w:id="134" w:author="Houyem Rais" w:date="2024-02-22T14:46:00Z">
            <w:r w:rsidDel="00201166">
              <w:fldChar w:fldCharType="begin"/>
            </w:r>
            <w:r w:rsidDel="00201166">
              <w:delInstrText>HYPERLINK \l "_Toc152165326"</w:delInstrText>
            </w:r>
            <w:r w:rsidDel="00201166">
              <w:fldChar w:fldCharType="separate"/>
            </w:r>
            <w:r w:rsidR="002B5C95" w:rsidRPr="00286653" w:rsidDel="00201166">
              <w:rPr>
                <w:rStyle w:val="Hyperlink"/>
                <w:noProof/>
                <w:lang w:eastAsia="en-GB"/>
              </w:rPr>
              <w:delText>3.1.2.</w:delText>
            </w:r>
            <w:r w:rsidR="002B5C95" w:rsidDel="00201166">
              <w:rPr>
                <w:rFonts w:eastAsiaTheme="minorEastAsia"/>
                <w:noProof/>
                <w:kern w:val="2"/>
                <w:lang w:val="en-US"/>
                <w14:ligatures w14:val="standardContextual"/>
              </w:rPr>
              <w:tab/>
            </w:r>
            <w:r w:rsidR="002B5C95" w:rsidRPr="00286653" w:rsidDel="00201166">
              <w:rPr>
                <w:rStyle w:val="Hyperlink"/>
                <w:noProof/>
                <w:lang w:eastAsia="en-GB"/>
              </w:rPr>
              <w:delText>Principaux enseignements tirés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_Toc152165326 \h </w:delInstrText>
            </w:r>
            <w:r w:rsidR="002B5C95" w:rsidDel="00201166">
              <w:rPr>
                <w:noProof/>
                <w:webHidden/>
              </w:rPr>
            </w:r>
            <w:r w:rsidR="002B5C95" w:rsidDel="00201166">
              <w:rPr>
                <w:noProof/>
                <w:webHidden/>
              </w:rPr>
              <w:fldChar w:fldCharType="separate"/>
            </w:r>
            <w:r w:rsidR="002B5C95" w:rsidDel="00201166">
              <w:rPr>
                <w:noProof/>
                <w:webHidden/>
              </w:rPr>
              <w:delText>40</w:delText>
            </w:r>
            <w:r w:rsidR="002B5C95" w:rsidDel="00201166">
              <w:rPr>
                <w:noProof/>
                <w:webHidden/>
              </w:rPr>
              <w:fldChar w:fldCharType="end"/>
            </w:r>
            <w:r w:rsidDel="00201166">
              <w:rPr>
                <w:noProof/>
              </w:rPr>
              <w:fldChar w:fldCharType="end"/>
            </w:r>
          </w:del>
        </w:p>
        <w:p w14:paraId="010E92B1" w14:textId="64E9D7DA" w:rsidR="002B5C95" w:rsidDel="00201166" w:rsidRDefault="00C24323">
          <w:pPr>
            <w:pStyle w:val="TOC2"/>
            <w:rPr>
              <w:del w:id="135" w:author="Houyem Rais" w:date="2024-02-22T14:46:00Z"/>
              <w:rFonts w:eastAsiaTheme="minorEastAsia"/>
              <w:noProof/>
              <w:kern w:val="2"/>
              <w:lang w:val="en-US"/>
              <w14:ligatures w14:val="standardContextual"/>
            </w:rPr>
          </w:pPr>
          <w:del w:id="136" w:author="Houyem Rais" w:date="2024-02-22T14:46:00Z">
            <w:r w:rsidDel="00201166">
              <w:fldChar w:fldCharType="begin"/>
            </w:r>
            <w:r w:rsidDel="00201166">
              <w:delInstrText>HYPERLINK \l "_Toc152165327"</w:delInstrText>
            </w:r>
            <w:r w:rsidDel="00201166">
              <w:fldChar w:fldCharType="separate"/>
            </w:r>
            <w:r w:rsidR="002B5C95" w:rsidRPr="00286653" w:rsidDel="00201166">
              <w:rPr>
                <w:rStyle w:val="Hyperlink"/>
                <w:noProof/>
                <w:lang w:eastAsia="en-GB"/>
              </w:rPr>
              <w:delText>3.2.</w:delText>
            </w:r>
            <w:r w:rsidR="002B5C95" w:rsidDel="00201166">
              <w:rPr>
                <w:rFonts w:eastAsiaTheme="minorEastAsia"/>
                <w:noProof/>
                <w:kern w:val="2"/>
                <w:lang w:val="en-US"/>
                <w14:ligatures w14:val="standardContextual"/>
              </w:rPr>
              <w:tab/>
            </w:r>
            <w:r w:rsidR="002B5C95" w:rsidRPr="00286653" w:rsidDel="00201166">
              <w:rPr>
                <w:rStyle w:val="Hyperlink"/>
                <w:noProof/>
                <w:lang w:eastAsia="en-GB"/>
              </w:rPr>
              <w:delText>Le dédoublement de la route d'Accra-Kumasi – Ghana</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_Toc152165327 \h </w:delInstrText>
            </w:r>
            <w:r w:rsidR="002B5C95" w:rsidDel="00201166">
              <w:rPr>
                <w:noProof/>
                <w:webHidden/>
              </w:rPr>
            </w:r>
            <w:r w:rsidR="002B5C95" w:rsidDel="00201166">
              <w:rPr>
                <w:noProof/>
                <w:webHidden/>
              </w:rPr>
              <w:fldChar w:fldCharType="separate"/>
            </w:r>
            <w:r w:rsidR="002B5C95" w:rsidDel="00201166">
              <w:rPr>
                <w:noProof/>
                <w:webHidden/>
              </w:rPr>
              <w:delText>41</w:delText>
            </w:r>
            <w:r w:rsidR="002B5C95" w:rsidDel="00201166">
              <w:rPr>
                <w:noProof/>
                <w:webHidden/>
              </w:rPr>
              <w:fldChar w:fldCharType="end"/>
            </w:r>
            <w:r w:rsidDel="00201166">
              <w:rPr>
                <w:noProof/>
              </w:rPr>
              <w:fldChar w:fldCharType="end"/>
            </w:r>
          </w:del>
        </w:p>
        <w:p w14:paraId="271E467A" w14:textId="0ECCE426" w:rsidR="002B5C95" w:rsidDel="00201166" w:rsidRDefault="00C24323">
          <w:pPr>
            <w:pStyle w:val="TOC3"/>
            <w:rPr>
              <w:del w:id="137" w:author="Houyem Rais" w:date="2024-02-22T14:46:00Z"/>
              <w:rFonts w:eastAsiaTheme="minorEastAsia"/>
              <w:noProof/>
              <w:kern w:val="2"/>
              <w:lang w:val="en-US"/>
              <w14:ligatures w14:val="standardContextual"/>
            </w:rPr>
          </w:pPr>
          <w:del w:id="138" w:author="Houyem Rais" w:date="2024-02-22T14:46:00Z">
            <w:r w:rsidDel="00201166">
              <w:fldChar w:fldCharType="begin"/>
            </w:r>
            <w:r w:rsidDel="00201166">
              <w:delInstrText>HYPERLINK \l "_Toc152165328"</w:delInstrText>
            </w:r>
            <w:r w:rsidDel="00201166">
              <w:fldChar w:fldCharType="separate"/>
            </w:r>
            <w:r w:rsidR="002B5C95" w:rsidRPr="00286653" w:rsidDel="00201166">
              <w:rPr>
                <w:rStyle w:val="Hyperlink"/>
                <w:noProof/>
                <w:lang w:eastAsia="en-GB"/>
              </w:rPr>
              <w:delText>3.2.1.</w:delText>
            </w:r>
            <w:r w:rsidR="002B5C95" w:rsidDel="00201166">
              <w:rPr>
                <w:rFonts w:eastAsiaTheme="minorEastAsia"/>
                <w:noProof/>
                <w:kern w:val="2"/>
                <w:lang w:val="en-US"/>
                <w14:ligatures w14:val="standardContextual"/>
              </w:rPr>
              <w:tab/>
            </w:r>
            <w:r w:rsidR="002B5C95" w:rsidRPr="00286653" w:rsidDel="00201166">
              <w:rPr>
                <w:rStyle w:val="Hyperlink"/>
                <w:noProof/>
                <w:lang w:eastAsia="en-GB"/>
              </w:rPr>
              <w:delText>Présentation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_Toc152165328 \h </w:delInstrText>
            </w:r>
            <w:r w:rsidR="002B5C95" w:rsidDel="00201166">
              <w:rPr>
                <w:noProof/>
                <w:webHidden/>
              </w:rPr>
            </w:r>
            <w:r w:rsidR="002B5C95" w:rsidDel="00201166">
              <w:rPr>
                <w:noProof/>
                <w:webHidden/>
              </w:rPr>
              <w:fldChar w:fldCharType="separate"/>
            </w:r>
            <w:r w:rsidR="002B5C95" w:rsidDel="00201166">
              <w:rPr>
                <w:noProof/>
                <w:webHidden/>
              </w:rPr>
              <w:delText>41</w:delText>
            </w:r>
            <w:r w:rsidR="002B5C95" w:rsidDel="00201166">
              <w:rPr>
                <w:noProof/>
                <w:webHidden/>
              </w:rPr>
              <w:fldChar w:fldCharType="end"/>
            </w:r>
            <w:r w:rsidDel="00201166">
              <w:rPr>
                <w:noProof/>
              </w:rPr>
              <w:fldChar w:fldCharType="end"/>
            </w:r>
          </w:del>
        </w:p>
        <w:p w14:paraId="4F82764F" w14:textId="13A075CF" w:rsidR="002B5C95" w:rsidDel="00201166" w:rsidRDefault="00C24323">
          <w:pPr>
            <w:pStyle w:val="TOC3"/>
            <w:rPr>
              <w:del w:id="139" w:author="Houyem Rais" w:date="2024-02-22T14:46:00Z"/>
              <w:rFonts w:eastAsiaTheme="minorEastAsia"/>
              <w:noProof/>
              <w:kern w:val="2"/>
              <w:lang w:val="en-US"/>
              <w14:ligatures w14:val="standardContextual"/>
            </w:rPr>
          </w:pPr>
          <w:del w:id="140" w:author="Houyem Rais" w:date="2024-02-22T14:46:00Z">
            <w:r w:rsidDel="00201166">
              <w:fldChar w:fldCharType="begin"/>
            </w:r>
            <w:r w:rsidDel="00201166">
              <w:delInstrText>HYPERLINK \l "_Toc152165329"</w:delInstrText>
            </w:r>
            <w:r w:rsidDel="00201166">
              <w:fldChar w:fldCharType="separate"/>
            </w:r>
            <w:r w:rsidR="002B5C95" w:rsidRPr="00286653" w:rsidDel="00201166">
              <w:rPr>
                <w:rStyle w:val="Hyperlink"/>
                <w:noProof/>
                <w:lang w:eastAsia="en-GB"/>
              </w:rPr>
              <w:delText>3.2.2.</w:delText>
            </w:r>
            <w:r w:rsidR="002B5C95" w:rsidDel="00201166">
              <w:rPr>
                <w:rFonts w:eastAsiaTheme="minorEastAsia"/>
                <w:noProof/>
                <w:kern w:val="2"/>
                <w:lang w:val="en-US"/>
                <w14:ligatures w14:val="standardContextual"/>
              </w:rPr>
              <w:tab/>
            </w:r>
            <w:r w:rsidR="002B5C95" w:rsidRPr="00286653" w:rsidDel="00201166">
              <w:rPr>
                <w:rStyle w:val="Hyperlink"/>
                <w:noProof/>
                <w:lang w:eastAsia="en-GB"/>
              </w:rPr>
              <w:delText>Principaux enseignements tirés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_Toc152165329 \h </w:delInstrText>
            </w:r>
            <w:r w:rsidR="002B5C95" w:rsidDel="00201166">
              <w:rPr>
                <w:noProof/>
                <w:webHidden/>
              </w:rPr>
            </w:r>
            <w:r w:rsidR="002B5C95" w:rsidDel="00201166">
              <w:rPr>
                <w:noProof/>
                <w:webHidden/>
              </w:rPr>
              <w:fldChar w:fldCharType="separate"/>
            </w:r>
            <w:r w:rsidR="002B5C95" w:rsidDel="00201166">
              <w:rPr>
                <w:noProof/>
                <w:webHidden/>
              </w:rPr>
              <w:delText>41</w:delText>
            </w:r>
            <w:r w:rsidR="002B5C95" w:rsidDel="00201166">
              <w:rPr>
                <w:noProof/>
                <w:webHidden/>
              </w:rPr>
              <w:fldChar w:fldCharType="end"/>
            </w:r>
            <w:r w:rsidDel="00201166">
              <w:rPr>
                <w:noProof/>
              </w:rPr>
              <w:fldChar w:fldCharType="end"/>
            </w:r>
          </w:del>
        </w:p>
        <w:p w14:paraId="5B019EAF" w14:textId="67BC3122" w:rsidR="002B5C95" w:rsidDel="00201166" w:rsidRDefault="00C24323">
          <w:pPr>
            <w:pStyle w:val="TOC2"/>
            <w:rPr>
              <w:del w:id="141" w:author="Houyem Rais" w:date="2024-02-22T14:46:00Z"/>
              <w:rFonts w:eastAsiaTheme="minorEastAsia"/>
              <w:noProof/>
              <w:kern w:val="2"/>
              <w:lang w:val="en-US"/>
              <w14:ligatures w14:val="standardContextual"/>
            </w:rPr>
          </w:pPr>
          <w:del w:id="142" w:author="Houyem Rais" w:date="2024-02-22T14:46:00Z">
            <w:r w:rsidDel="00201166">
              <w:fldChar w:fldCharType="begin"/>
            </w:r>
            <w:r w:rsidDel="00201166">
              <w:delInstrText>HYPERLINK \l "_Toc152165330"</w:delInstrText>
            </w:r>
            <w:r w:rsidDel="00201166">
              <w:fldChar w:fldCharType="separate"/>
            </w:r>
            <w:r w:rsidR="002B5C95" w:rsidRPr="00286653" w:rsidDel="00201166">
              <w:rPr>
                <w:rStyle w:val="Hyperlink"/>
                <w:noProof/>
                <w:lang w:eastAsia="en-GB"/>
              </w:rPr>
              <w:delText>3.3.</w:delText>
            </w:r>
            <w:r w:rsidR="002B5C95" w:rsidDel="00201166">
              <w:rPr>
                <w:rFonts w:eastAsiaTheme="minorEastAsia"/>
                <w:noProof/>
                <w:kern w:val="2"/>
                <w:lang w:val="en-US"/>
                <w14:ligatures w14:val="standardContextual"/>
              </w:rPr>
              <w:tab/>
            </w:r>
            <w:r w:rsidR="002B5C95" w:rsidRPr="00286653" w:rsidDel="00201166">
              <w:rPr>
                <w:rStyle w:val="Hyperlink"/>
                <w:noProof/>
                <w:lang w:eastAsia="en-GB"/>
              </w:rPr>
              <w:delText>L'autoroute Lekki-Epe – Nigéria</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_Toc152165330 \h </w:delInstrText>
            </w:r>
            <w:r w:rsidR="002B5C95" w:rsidDel="00201166">
              <w:rPr>
                <w:noProof/>
                <w:webHidden/>
              </w:rPr>
            </w:r>
            <w:r w:rsidR="002B5C95" w:rsidDel="00201166">
              <w:rPr>
                <w:noProof/>
                <w:webHidden/>
              </w:rPr>
              <w:fldChar w:fldCharType="separate"/>
            </w:r>
            <w:r w:rsidR="002B5C95" w:rsidDel="00201166">
              <w:rPr>
                <w:noProof/>
                <w:webHidden/>
              </w:rPr>
              <w:delText>42</w:delText>
            </w:r>
            <w:r w:rsidR="002B5C95" w:rsidDel="00201166">
              <w:rPr>
                <w:noProof/>
                <w:webHidden/>
              </w:rPr>
              <w:fldChar w:fldCharType="end"/>
            </w:r>
            <w:r w:rsidDel="00201166">
              <w:rPr>
                <w:noProof/>
              </w:rPr>
              <w:fldChar w:fldCharType="end"/>
            </w:r>
          </w:del>
        </w:p>
        <w:p w14:paraId="683189F8" w14:textId="0F4BD089" w:rsidR="002B5C95" w:rsidDel="00201166" w:rsidRDefault="00C24323">
          <w:pPr>
            <w:pStyle w:val="TOC3"/>
            <w:rPr>
              <w:del w:id="143" w:author="Houyem Rais" w:date="2024-02-22T14:46:00Z"/>
              <w:rFonts w:eastAsiaTheme="minorEastAsia"/>
              <w:noProof/>
              <w:kern w:val="2"/>
              <w:lang w:val="en-US"/>
              <w14:ligatures w14:val="standardContextual"/>
            </w:rPr>
          </w:pPr>
          <w:del w:id="144" w:author="Houyem Rais" w:date="2024-02-22T14:46:00Z">
            <w:r w:rsidDel="00201166">
              <w:fldChar w:fldCharType="begin"/>
            </w:r>
            <w:r w:rsidDel="00201166">
              <w:delInstrText>HYPERLINK \l "_Toc152165331"</w:delInstrText>
            </w:r>
            <w:r w:rsidDel="00201166">
              <w:fldChar w:fldCharType="separate"/>
            </w:r>
            <w:r w:rsidR="002B5C95" w:rsidRPr="00286653" w:rsidDel="00201166">
              <w:rPr>
                <w:rStyle w:val="Hyperlink"/>
                <w:noProof/>
                <w:lang w:eastAsia="en-GB"/>
              </w:rPr>
              <w:delText>3.3.1.</w:delText>
            </w:r>
            <w:r w:rsidR="002B5C95" w:rsidDel="00201166">
              <w:rPr>
                <w:rFonts w:eastAsiaTheme="minorEastAsia"/>
                <w:noProof/>
                <w:kern w:val="2"/>
                <w:lang w:val="en-US"/>
                <w14:ligatures w14:val="standardContextual"/>
              </w:rPr>
              <w:tab/>
            </w:r>
            <w:r w:rsidR="002B5C95" w:rsidRPr="00286653" w:rsidDel="00201166">
              <w:rPr>
                <w:rStyle w:val="Hyperlink"/>
                <w:noProof/>
                <w:lang w:eastAsia="en-GB"/>
              </w:rPr>
              <w:delText>Présentation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_Toc152165331 \h </w:delInstrText>
            </w:r>
            <w:r w:rsidR="002B5C95" w:rsidDel="00201166">
              <w:rPr>
                <w:noProof/>
                <w:webHidden/>
              </w:rPr>
            </w:r>
            <w:r w:rsidR="002B5C95" w:rsidDel="00201166">
              <w:rPr>
                <w:noProof/>
                <w:webHidden/>
              </w:rPr>
              <w:fldChar w:fldCharType="separate"/>
            </w:r>
            <w:r w:rsidR="002B5C95" w:rsidDel="00201166">
              <w:rPr>
                <w:noProof/>
                <w:webHidden/>
              </w:rPr>
              <w:delText>42</w:delText>
            </w:r>
            <w:r w:rsidR="002B5C95" w:rsidDel="00201166">
              <w:rPr>
                <w:noProof/>
                <w:webHidden/>
              </w:rPr>
              <w:fldChar w:fldCharType="end"/>
            </w:r>
            <w:r w:rsidDel="00201166">
              <w:rPr>
                <w:noProof/>
              </w:rPr>
              <w:fldChar w:fldCharType="end"/>
            </w:r>
          </w:del>
        </w:p>
        <w:p w14:paraId="4F86EC99" w14:textId="7EB07DA9" w:rsidR="002B5C95" w:rsidDel="00201166" w:rsidRDefault="00C24323">
          <w:pPr>
            <w:pStyle w:val="TOC3"/>
            <w:rPr>
              <w:del w:id="145" w:author="Houyem Rais" w:date="2024-02-22T14:46:00Z"/>
              <w:rFonts w:eastAsiaTheme="minorEastAsia"/>
              <w:noProof/>
              <w:kern w:val="2"/>
              <w:lang w:val="en-US"/>
              <w14:ligatures w14:val="standardContextual"/>
            </w:rPr>
          </w:pPr>
          <w:del w:id="146" w:author="Houyem Rais" w:date="2024-02-22T14:46:00Z">
            <w:r w:rsidDel="00201166">
              <w:fldChar w:fldCharType="begin"/>
            </w:r>
            <w:r w:rsidDel="00201166">
              <w:delInstrText>HYPERLINK \l "_Toc152165332"</w:delInstrText>
            </w:r>
            <w:r w:rsidDel="00201166">
              <w:fldChar w:fldCharType="separate"/>
            </w:r>
            <w:r w:rsidR="002B5C95" w:rsidRPr="00286653" w:rsidDel="00201166">
              <w:rPr>
                <w:rStyle w:val="Hyperlink"/>
                <w:noProof/>
                <w:lang w:eastAsia="en-GB"/>
              </w:rPr>
              <w:delText>3.3.2.</w:delText>
            </w:r>
            <w:r w:rsidR="002B5C95" w:rsidDel="00201166">
              <w:rPr>
                <w:rFonts w:eastAsiaTheme="minorEastAsia"/>
                <w:noProof/>
                <w:kern w:val="2"/>
                <w:lang w:val="en-US"/>
                <w14:ligatures w14:val="standardContextual"/>
              </w:rPr>
              <w:tab/>
            </w:r>
            <w:r w:rsidR="002B5C95" w:rsidRPr="00286653" w:rsidDel="00201166">
              <w:rPr>
                <w:rStyle w:val="Hyperlink"/>
                <w:noProof/>
                <w:lang w:eastAsia="en-GB"/>
              </w:rPr>
              <w:delText>Principaux enseignements tirés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_Toc152165332 \h </w:delInstrText>
            </w:r>
            <w:r w:rsidR="002B5C95" w:rsidDel="00201166">
              <w:rPr>
                <w:noProof/>
                <w:webHidden/>
              </w:rPr>
            </w:r>
            <w:r w:rsidR="002B5C95" w:rsidDel="00201166">
              <w:rPr>
                <w:noProof/>
                <w:webHidden/>
              </w:rPr>
              <w:fldChar w:fldCharType="separate"/>
            </w:r>
            <w:r w:rsidR="002B5C95" w:rsidDel="00201166">
              <w:rPr>
                <w:noProof/>
                <w:webHidden/>
              </w:rPr>
              <w:delText>43</w:delText>
            </w:r>
            <w:r w:rsidR="002B5C95" w:rsidDel="00201166">
              <w:rPr>
                <w:noProof/>
                <w:webHidden/>
              </w:rPr>
              <w:fldChar w:fldCharType="end"/>
            </w:r>
            <w:r w:rsidDel="00201166">
              <w:rPr>
                <w:noProof/>
              </w:rPr>
              <w:fldChar w:fldCharType="end"/>
            </w:r>
          </w:del>
        </w:p>
        <w:p w14:paraId="062F8CF1" w14:textId="1FC31A3A" w:rsidR="002B5C95" w:rsidDel="00201166" w:rsidRDefault="00C24323">
          <w:pPr>
            <w:pStyle w:val="TOC2"/>
            <w:rPr>
              <w:del w:id="147" w:author="Houyem Rais" w:date="2024-02-22T14:46:00Z"/>
              <w:rFonts w:eastAsiaTheme="minorEastAsia"/>
              <w:noProof/>
              <w:kern w:val="2"/>
              <w:lang w:val="en-US"/>
              <w14:ligatures w14:val="standardContextual"/>
            </w:rPr>
          </w:pPr>
          <w:del w:id="148" w:author="Houyem Rais" w:date="2024-02-22T14:46:00Z">
            <w:r w:rsidDel="00201166">
              <w:fldChar w:fldCharType="begin"/>
            </w:r>
            <w:r w:rsidDel="00201166">
              <w:delInstrText>HYPERLINK \l "_Toc152165333"</w:delInstrText>
            </w:r>
            <w:r w:rsidDel="00201166">
              <w:fldChar w:fldCharType="separate"/>
            </w:r>
            <w:r w:rsidR="002B5C95" w:rsidRPr="00286653" w:rsidDel="00201166">
              <w:rPr>
                <w:rStyle w:val="Hyperlink"/>
                <w:noProof/>
              </w:rPr>
              <w:delText>3.4.</w:delText>
            </w:r>
            <w:r w:rsidR="002B5C95" w:rsidDel="00201166">
              <w:rPr>
                <w:rFonts w:eastAsiaTheme="minorEastAsia"/>
                <w:noProof/>
                <w:kern w:val="2"/>
                <w:lang w:val="en-US"/>
                <w14:ligatures w14:val="standardContextual"/>
              </w:rPr>
              <w:tab/>
            </w:r>
            <w:r w:rsidR="002B5C95" w:rsidRPr="00286653" w:rsidDel="00201166">
              <w:rPr>
                <w:rStyle w:val="Hyperlink"/>
                <w:noProof/>
              </w:rPr>
              <w:delText>Gauteng E-Toll Motorway - Afrique du Sud</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_Toc152165333 \h </w:delInstrText>
            </w:r>
            <w:r w:rsidR="002B5C95" w:rsidDel="00201166">
              <w:rPr>
                <w:noProof/>
                <w:webHidden/>
              </w:rPr>
            </w:r>
            <w:r w:rsidR="002B5C95" w:rsidDel="00201166">
              <w:rPr>
                <w:noProof/>
                <w:webHidden/>
              </w:rPr>
              <w:fldChar w:fldCharType="separate"/>
            </w:r>
            <w:r w:rsidR="002B5C95" w:rsidDel="00201166">
              <w:rPr>
                <w:noProof/>
                <w:webHidden/>
              </w:rPr>
              <w:delText>44</w:delText>
            </w:r>
            <w:r w:rsidR="002B5C95" w:rsidDel="00201166">
              <w:rPr>
                <w:noProof/>
                <w:webHidden/>
              </w:rPr>
              <w:fldChar w:fldCharType="end"/>
            </w:r>
            <w:r w:rsidDel="00201166">
              <w:rPr>
                <w:noProof/>
              </w:rPr>
              <w:fldChar w:fldCharType="end"/>
            </w:r>
          </w:del>
        </w:p>
        <w:p w14:paraId="693EA77B" w14:textId="7AB9322D" w:rsidR="002B5C95" w:rsidDel="00201166" w:rsidRDefault="00C24323">
          <w:pPr>
            <w:pStyle w:val="TOC3"/>
            <w:rPr>
              <w:del w:id="149" w:author="Houyem Rais" w:date="2024-02-22T14:46:00Z"/>
              <w:rFonts w:eastAsiaTheme="minorEastAsia"/>
              <w:noProof/>
              <w:kern w:val="2"/>
              <w:lang w:val="en-US"/>
              <w14:ligatures w14:val="standardContextual"/>
            </w:rPr>
          </w:pPr>
          <w:del w:id="150" w:author="Houyem Rais" w:date="2024-02-22T14:46:00Z">
            <w:r w:rsidDel="00201166">
              <w:fldChar w:fldCharType="begin"/>
            </w:r>
            <w:r w:rsidDel="00201166">
              <w:delInstrText>HYPERLINK \l "_Toc152165334"</w:delInstrText>
            </w:r>
            <w:r w:rsidDel="00201166">
              <w:fldChar w:fldCharType="separate"/>
            </w:r>
            <w:r w:rsidR="002B5C95" w:rsidRPr="00286653" w:rsidDel="00201166">
              <w:rPr>
                <w:rStyle w:val="Hyperlink"/>
                <w:noProof/>
                <w:lang w:eastAsia="en-GB"/>
              </w:rPr>
              <w:delText>3.4.1.</w:delText>
            </w:r>
            <w:r w:rsidR="002B5C95" w:rsidDel="00201166">
              <w:rPr>
                <w:rFonts w:eastAsiaTheme="minorEastAsia"/>
                <w:noProof/>
                <w:kern w:val="2"/>
                <w:lang w:val="en-US"/>
                <w14:ligatures w14:val="standardContextual"/>
              </w:rPr>
              <w:tab/>
            </w:r>
            <w:r w:rsidR="002B5C95" w:rsidRPr="00286653" w:rsidDel="00201166">
              <w:rPr>
                <w:rStyle w:val="Hyperlink"/>
                <w:noProof/>
                <w:lang w:eastAsia="en-GB"/>
              </w:rPr>
              <w:delText>Présentation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_Toc152165334 \h </w:delInstrText>
            </w:r>
            <w:r w:rsidR="002B5C95" w:rsidDel="00201166">
              <w:rPr>
                <w:noProof/>
                <w:webHidden/>
              </w:rPr>
            </w:r>
            <w:r w:rsidR="002B5C95" w:rsidDel="00201166">
              <w:rPr>
                <w:noProof/>
                <w:webHidden/>
              </w:rPr>
              <w:fldChar w:fldCharType="separate"/>
            </w:r>
            <w:r w:rsidR="002B5C95" w:rsidDel="00201166">
              <w:rPr>
                <w:noProof/>
                <w:webHidden/>
              </w:rPr>
              <w:delText>44</w:delText>
            </w:r>
            <w:r w:rsidR="002B5C95" w:rsidDel="00201166">
              <w:rPr>
                <w:noProof/>
                <w:webHidden/>
              </w:rPr>
              <w:fldChar w:fldCharType="end"/>
            </w:r>
            <w:r w:rsidDel="00201166">
              <w:rPr>
                <w:noProof/>
              </w:rPr>
              <w:fldChar w:fldCharType="end"/>
            </w:r>
          </w:del>
        </w:p>
        <w:p w14:paraId="23AC00C9" w14:textId="62628863" w:rsidR="002B5C95" w:rsidDel="00201166" w:rsidRDefault="00C24323">
          <w:pPr>
            <w:pStyle w:val="TOC3"/>
            <w:rPr>
              <w:del w:id="151" w:author="Houyem Rais" w:date="2024-02-22T14:46:00Z"/>
              <w:rFonts w:eastAsiaTheme="minorEastAsia"/>
              <w:noProof/>
              <w:kern w:val="2"/>
              <w:lang w:val="en-US"/>
              <w14:ligatures w14:val="standardContextual"/>
            </w:rPr>
          </w:pPr>
          <w:del w:id="152" w:author="Houyem Rais" w:date="2024-02-22T14:46:00Z">
            <w:r w:rsidDel="00201166">
              <w:fldChar w:fldCharType="begin"/>
            </w:r>
            <w:r w:rsidDel="00201166">
              <w:delInstrText>HYPERLINK \l "_Toc152165335"</w:delInstrText>
            </w:r>
            <w:r w:rsidDel="00201166">
              <w:fldChar w:fldCharType="separate"/>
            </w:r>
            <w:r w:rsidR="002B5C95" w:rsidRPr="00286653" w:rsidDel="00201166">
              <w:rPr>
                <w:rStyle w:val="Hyperlink"/>
                <w:noProof/>
                <w:lang w:eastAsia="en-GB"/>
              </w:rPr>
              <w:delText>3.4.2.</w:delText>
            </w:r>
            <w:r w:rsidR="002B5C95" w:rsidDel="00201166">
              <w:rPr>
                <w:rFonts w:eastAsiaTheme="minorEastAsia"/>
                <w:noProof/>
                <w:kern w:val="2"/>
                <w:lang w:val="en-US"/>
                <w14:ligatures w14:val="standardContextual"/>
              </w:rPr>
              <w:tab/>
            </w:r>
            <w:r w:rsidR="002B5C95" w:rsidRPr="00286653" w:rsidDel="00201166">
              <w:rPr>
                <w:rStyle w:val="Hyperlink"/>
                <w:noProof/>
                <w:lang w:eastAsia="en-GB"/>
              </w:rPr>
              <w:delText>Contraintes et défis rencontrées par le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_Toc152165335 \h </w:delInstrText>
            </w:r>
            <w:r w:rsidR="002B5C95" w:rsidDel="00201166">
              <w:rPr>
                <w:noProof/>
                <w:webHidden/>
              </w:rPr>
            </w:r>
            <w:r w:rsidR="002B5C95" w:rsidDel="00201166">
              <w:rPr>
                <w:noProof/>
                <w:webHidden/>
              </w:rPr>
              <w:fldChar w:fldCharType="separate"/>
            </w:r>
            <w:r w:rsidR="002B5C95" w:rsidDel="00201166">
              <w:rPr>
                <w:noProof/>
                <w:webHidden/>
              </w:rPr>
              <w:delText>45</w:delText>
            </w:r>
            <w:r w:rsidR="002B5C95" w:rsidDel="00201166">
              <w:rPr>
                <w:noProof/>
                <w:webHidden/>
              </w:rPr>
              <w:fldChar w:fldCharType="end"/>
            </w:r>
            <w:r w:rsidDel="00201166">
              <w:rPr>
                <w:noProof/>
              </w:rPr>
              <w:fldChar w:fldCharType="end"/>
            </w:r>
          </w:del>
        </w:p>
        <w:p w14:paraId="18A6F677" w14:textId="5AD19321" w:rsidR="002B5C95" w:rsidDel="00201166" w:rsidRDefault="00C24323">
          <w:pPr>
            <w:pStyle w:val="TOC3"/>
            <w:rPr>
              <w:del w:id="153" w:author="Houyem Rais" w:date="2024-02-22T14:46:00Z"/>
              <w:rFonts w:eastAsiaTheme="minorEastAsia"/>
              <w:noProof/>
              <w:kern w:val="2"/>
              <w:lang w:val="en-US"/>
              <w14:ligatures w14:val="standardContextual"/>
            </w:rPr>
          </w:pPr>
          <w:del w:id="154" w:author="Houyem Rais" w:date="2024-02-22T14:46:00Z">
            <w:r w:rsidDel="00201166">
              <w:fldChar w:fldCharType="begin"/>
            </w:r>
            <w:r w:rsidDel="00201166">
              <w:delInstrText>HYPERLINK \l "_Toc152165336"</w:delInstrText>
            </w:r>
            <w:r w:rsidDel="00201166">
              <w:fldChar w:fldCharType="separate"/>
            </w:r>
            <w:r w:rsidR="002B5C95" w:rsidRPr="00286653" w:rsidDel="00201166">
              <w:rPr>
                <w:rStyle w:val="Hyperlink"/>
                <w:noProof/>
                <w:lang w:eastAsia="en-GB"/>
              </w:rPr>
              <w:delText>3.4.3.</w:delText>
            </w:r>
            <w:r w:rsidR="002B5C95" w:rsidDel="00201166">
              <w:rPr>
                <w:rFonts w:eastAsiaTheme="minorEastAsia"/>
                <w:noProof/>
                <w:kern w:val="2"/>
                <w:lang w:val="en-US"/>
                <w14:ligatures w14:val="standardContextual"/>
              </w:rPr>
              <w:tab/>
            </w:r>
            <w:r w:rsidR="002B5C95" w:rsidRPr="00286653" w:rsidDel="00201166">
              <w:rPr>
                <w:rStyle w:val="Hyperlink"/>
                <w:noProof/>
                <w:lang w:eastAsia="en-GB"/>
              </w:rPr>
              <w:delText>Principaux enseignements tirés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_Toc152165336 \h </w:delInstrText>
            </w:r>
            <w:r w:rsidR="002B5C95" w:rsidDel="00201166">
              <w:rPr>
                <w:noProof/>
                <w:webHidden/>
              </w:rPr>
            </w:r>
            <w:r w:rsidR="002B5C95" w:rsidDel="00201166">
              <w:rPr>
                <w:noProof/>
                <w:webHidden/>
              </w:rPr>
              <w:fldChar w:fldCharType="separate"/>
            </w:r>
            <w:r w:rsidR="002B5C95" w:rsidDel="00201166">
              <w:rPr>
                <w:noProof/>
                <w:webHidden/>
              </w:rPr>
              <w:delText>46</w:delText>
            </w:r>
            <w:r w:rsidR="002B5C95" w:rsidDel="00201166">
              <w:rPr>
                <w:noProof/>
                <w:webHidden/>
              </w:rPr>
              <w:fldChar w:fldCharType="end"/>
            </w:r>
            <w:r w:rsidDel="00201166">
              <w:rPr>
                <w:noProof/>
              </w:rPr>
              <w:fldChar w:fldCharType="end"/>
            </w:r>
          </w:del>
        </w:p>
        <w:p w14:paraId="5849E5BB" w14:textId="7471F077" w:rsidR="002B5C95" w:rsidDel="00201166" w:rsidRDefault="00C24323">
          <w:pPr>
            <w:pStyle w:val="TOC2"/>
            <w:rPr>
              <w:del w:id="155" w:author="Houyem Rais" w:date="2024-02-22T14:46:00Z"/>
              <w:rFonts w:eastAsiaTheme="minorEastAsia"/>
              <w:noProof/>
              <w:kern w:val="2"/>
              <w:lang w:val="en-US"/>
              <w14:ligatures w14:val="standardContextual"/>
            </w:rPr>
          </w:pPr>
          <w:del w:id="156" w:author="Houyem Rais" w:date="2024-02-22T14:46:00Z">
            <w:r w:rsidDel="00201166">
              <w:fldChar w:fldCharType="begin"/>
            </w:r>
            <w:r w:rsidDel="00201166">
              <w:delInstrText>HYPERLINK \l "_Toc152165337"</w:delInstrText>
            </w:r>
            <w:r w:rsidDel="00201166">
              <w:fldChar w:fldCharType="separate"/>
            </w:r>
            <w:r w:rsidR="002B5C95" w:rsidRPr="00286653" w:rsidDel="00201166">
              <w:rPr>
                <w:rStyle w:val="Hyperlink"/>
                <w:noProof/>
              </w:rPr>
              <w:delText>3.5.</w:delText>
            </w:r>
            <w:r w:rsidR="002B5C95" w:rsidDel="00201166">
              <w:rPr>
                <w:rFonts w:eastAsiaTheme="minorEastAsia"/>
                <w:noProof/>
                <w:kern w:val="2"/>
                <w:lang w:val="en-US"/>
                <w14:ligatures w14:val="standardContextual"/>
              </w:rPr>
              <w:tab/>
            </w:r>
            <w:r w:rsidR="002B5C95" w:rsidRPr="00286653" w:rsidDel="00201166">
              <w:rPr>
                <w:rStyle w:val="Hyperlink"/>
                <w:noProof/>
              </w:rPr>
              <w:delText>Synthèse de l'Étude de Benchmark</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_Toc152165337 \h </w:delInstrText>
            </w:r>
            <w:r w:rsidR="002B5C95" w:rsidDel="00201166">
              <w:rPr>
                <w:noProof/>
                <w:webHidden/>
              </w:rPr>
            </w:r>
            <w:r w:rsidR="002B5C95" w:rsidDel="00201166">
              <w:rPr>
                <w:noProof/>
                <w:webHidden/>
              </w:rPr>
              <w:fldChar w:fldCharType="separate"/>
            </w:r>
            <w:r w:rsidR="002B5C95" w:rsidDel="00201166">
              <w:rPr>
                <w:noProof/>
                <w:webHidden/>
              </w:rPr>
              <w:delText>46</w:delText>
            </w:r>
            <w:r w:rsidR="002B5C95" w:rsidDel="00201166">
              <w:rPr>
                <w:noProof/>
                <w:webHidden/>
              </w:rPr>
              <w:fldChar w:fldCharType="end"/>
            </w:r>
            <w:r w:rsidDel="00201166">
              <w:rPr>
                <w:noProof/>
              </w:rPr>
              <w:fldChar w:fldCharType="end"/>
            </w:r>
          </w:del>
        </w:p>
        <w:p w14:paraId="25FF211C" w14:textId="56A09567" w:rsidR="002B5C95" w:rsidDel="00201166" w:rsidRDefault="00C24323">
          <w:pPr>
            <w:pStyle w:val="TOC1"/>
            <w:rPr>
              <w:del w:id="157" w:author="Houyem Rais" w:date="2024-02-22T14:46:00Z"/>
              <w:rFonts w:eastAsiaTheme="minorEastAsia"/>
              <w:noProof/>
              <w:kern w:val="2"/>
              <w:lang w:val="en-US"/>
              <w14:ligatures w14:val="standardContextual"/>
            </w:rPr>
          </w:pPr>
          <w:del w:id="158" w:author="Houyem Rais" w:date="2024-02-22T14:46:00Z">
            <w:r w:rsidDel="00201166">
              <w:fldChar w:fldCharType="begin"/>
            </w:r>
            <w:r w:rsidDel="00201166">
              <w:delInstrText>HYPERLINK \l "_Toc152165338"</w:delInstrText>
            </w:r>
            <w:r w:rsidDel="00201166">
              <w:fldChar w:fldCharType="separate"/>
            </w:r>
            <w:r w:rsidR="002B5C95" w:rsidRPr="00286653" w:rsidDel="00201166">
              <w:rPr>
                <w:rStyle w:val="Hyperlink"/>
                <w:noProof/>
              </w:rPr>
              <w:delText>4.</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des capacités de financement pour le développement de l’autoroute en PPP dans l’espace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_Toc152165338 \h </w:delInstrText>
            </w:r>
            <w:r w:rsidR="002B5C95" w:rsidDel="00201166">
              <w:rPr>
                <w:noProof/>
                <w:webHidden/>
              </w:rPr>
            </w:r>
            <w:r w:rsidR="002B5C95" w:rsidDel="00201166">
              <w:rPr>
                <w:noProof/>
                <w:webHidden/>
              </w:rPr>
              <w:fldChar w:fldCharType="separate"/>
            </w:r>
            <w:r w:rsidR="002B5C95" w:rsidDel="00201166">
              <w:rPr>
                <w:noProof/>
                <w:webHidden/>
              </w:rPr>
              <w:delText>48</w:delText>
            </w:r>
            <w:r w:rsidR="002B5C95" w:rsidDel="00201166">
              <w:rPr>
                <w:noProof/>
                <w:webHidden/>
              </w:rPr>
              <w:fldChar w:fldCharType="end"/>
            </w:r>
            <w:r w:rsidDel="00201166">
              <w:rPr>
                <w:noProof/>
              </w:rPr>
              <w:fldChar w:fldCharType="end"/>
            </w:r>
          </w:del>
        </w:p>
        <w:p w14:paraId="47A5F169" w14:textId="4682CFF5" w:rsidR="002B5C95" w:rsidDel="00201166" w:rsidRDefault="00C24323">
          <w:pPr>
            <w:pStyle w:val="TOC2"/>
            <w:rPr>
              <w:del w:id="159" w:author="Houyem Rais" w:date="2024-02-22T14:46:00Z"/>
              <w:rFonts w:eastAsiaTheme="minorEastAsia"/>
              <w:noProof/>
              <w:kern w:val="2"/>
              <w:lang w:val="en-US"/>
              <w14:ligatures w14:val="standardContextual"/>
            </w:rPr>
          </w:pPr>
          <w:del w:id="160" w:author="Houyem Rais" w:date="2024-02-22T14:46:00Z">
            <w:r w:rsidDel="00201166">
              <w:fldChar w:fldCharType="begin"/>
            </w:r>
            <w:r w:rsidDel="00201166">
              <w:delInstrText>HYPERLINK \l "_Toc152165339"</w:delInstrText>
            </w:r>
            <w:r w:rsidDel="00201166">
              <w:fldChar w:fldCharType="separate"/>
            </w:r>
            <w:r w:rsidR="002B5C95" w:rsidRPr="00286653" w:rsidDel="00201166">
              <w:rPr>
                <w:rStyle w:val="Hyperlink"/>
                <w:noProof/>
              </w:rPr>
              <w:delText>4.1.</w:delText>
            </w:r>
            <w:r w:rsidR="002B5C95" w:rsidDel="00201166">
              <w:rPr>
                <w:rFonts w:eastAsiaTheme="minorEastAsia"/>
                <w:noProof/>
                <w:kern w:val="2"/>
                <w:lang w:val="en-US"/>
                <w14:ligatures w14:val="standardContextual"/>
              </w:rPr>
              <w:tab/>
            </w:r>
            <w:r w:rsidR="002B5C95" w:rsidRPr="00286653" w:rsidDel="00201166">
              <w:rPr>
                <w:rStyle w:val="Hyperlink"/>
                <w:noProof/>
              </w:rPr>
              <w:delText>Mécanismes de financement actuels de l'infrastructure à grande échelle aux niveaux national et régional dans les trois pays du lot 3</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_Toc152165339 \h </w:delInstrText>
            </w:r>
            <w:r w:rsidR="002B5C95" w:rsidDel="00201166">
              <w:rPr>
                <w:noProof/>
                <w:webHidden/>
              </w:rPr>
            </w:r>
            <w:r w:rsidR="002B5C95" w:rsidDel="00201166">
              <w:rPr>
                <w:noProof/>
                <w:webHidden/>
              </w:rPr>
              <w:fldChar w:fldCharType="separate"/>
            </w:r>
            <w:r w:rsidR="002B5C95" w:rsidDel="00201166">
              <w:rPr>
                <w:noProof/>
                <w:webHidden/>
              </w:rPr>
              <w:delText>48</w:delText>
            </w:r>
            <w:r w:rsidR="002B5C95" w:rsidDel="00201166">
              <w:rPr>
                <w:noProof/>
                <w:webHidden/>
              </w:rPr>
              <w:fldChar w:fldCharType="end"/>
            </w:r>
            <w:r w:rsidDel="00201166">
              <w:rPr>
                <w:noProof/>
              </w:rPr>
              <w:fldChar w:fldCharType="end"/>
            </w:r>
          </w:del>
        </w:p>
        <w:p w14:paraId="442B1280" w14:textId="32AA37AB" w:rsidR="002B5C95" w:rsidDel="00201166" w:rsidRDefault="00C24323">
          <w:pPr>
            <w:pStyle w:val="TOC2"/>
            <w:rPr>
              <w:del w:id="161" w:author="Houyem Rais" w:date="2024-02-22T14:46:00Z"/>
              <w:rFonts w:eastAsiaTheme="minorEastAsia"/>
              <w:noProof/>
              <w:kern w:val="2"/>
              <w:lang w:val="en-US"/>
              <w14:ligatures w14:val="standardContextual"/>
            </w:rPr>
          </w:pPr>
          <w:del w:id="162" w:author="Houyem Rais" w:date="2024-02-22T14:46:00Z">
            <w:r w:rsidDel="00201166">
              <w:fldChar w:fldCharType="begin"/>
            </w:r>
            <w:r w:rsidDel="00201166">
              <w:delInstrText>HYPERLINK \l "_Toc152165340"</w:delInstrText>
            </w:r>
            <w:r w:rsidDel="00201166">
              <w:fldChar w:fldCharType="separate"/>
            </w:r>
            <w:r w:rsidR="002B5C95" w:rsidRPr="00286653" w:rsidDel="00201166">
              <w:rPr>
                <w:rStyle w:val="Hyperlink"/>
                <w:noProof/>
              </w:rPr>
              <w:delText>4.2.</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 la capacité de contribution financière des Etats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_Toc152165340 \h </w:delInstrText>
            </w:r>
            <w:r w:rsidR="002B5C95" w:rsidDel="00201166">
              <w:rPr>
                <w:noProof/>
                <w:webHidden/>
              </w:rPr>
            </w:r>
            <w:r w:rsidR="002B5C95" w:rsidDel="00201166">
              <w:rPr>
                <w:noProof/>
                <w:webHidden/>
              </w:rPr>
              <w:fldChar w:fldCharType="separate"/>
            </w:r>
            <w:r w:rsidR="002B5C95" w:rsidDel="00201166">
              <w:rPr>
                <w:noProof/>
                <w:webHidden/>
              </w:rPr>
              <w:delText>51</w:delText>
            </w:r>
            <w:r w:rsidR="002B5C95" w:rsidDel="00201166">
              <w:rPr>
                <w:noProof/>
                <w:webHidden/>
              </w:rPr>
              <w:fldChar w:fldCharType="end"/>
            </w:r>
            <w:r w:rsidDel="00201166">
              <w:rPr>
                <w:noProof/>
              </w:rPr>
              <w:fldChar w:fldCharType="end"/>
            </w:r>
          </w:del>
        </w:p>
        <w:p w14:paraId="43718BAC" w14:textId="72D05EA3" w:rsidR="002B5C95" w:rsidDel="00201166" w:rsidRDefault="00C24323">
          <w:pPr>
            <w:pStyle w:val="TOC3"/>
            <w:rPr>
              <w:del w:id="163" w:author="Houyem Rais" w:date="2024-02-22T14:46:00Z"/>
              <w:rFonts w:eastAsiaTheme="minorEastAsia"/>
              <w:noProof/>
              <w:kern w:val="2"/>
              <w:lang w:val="en-US"/>
              <w14:ligatures w14:val="standardContextual"/>
            </w:rPr>
          </w:pPr>
          <w:del w:id="164" w:author="Houyem Rais" w:date="2024-02-22T14:46:00Z">
            <w:r w:rsidDel="00201166">
              <w:fldChar w:fldCharType="begin"/>
            </w:r>
            <w:r w:rsidDel="00201166">
              <w:delInstrText>HYPERLINK \l "_Toc152165341"</w:delInstrText>
            </w:r>
            <w:r w:rsidDel="00201166">
              <w:fldChar w:fldCharType="separate"/>
            </w:r>
            <w:r w:rsidR="002B5C95" w:rsidRPr="00286653" w:rsidDel="00201166">
              <w:rPr>
                <w:rStyle w:val="Hyperlink"/>
                <w:noProof/>
              </w:rPr>
              <w:delText>4.2.1.</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des formes possibles de contribution et de soutien publics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_Toc152165341 \h </w:delInstrText>
            </w:r>
            <w:r w:rsidR="002B5C95" w:rsidDel="00201166">
              <w:rPr>
                <w:noProof/>
                <w:webHidden/>
              </w:rPr>
            </w:r>
            <w:r w:rsidR="002B5C95" w:rsidDel="00201166">
              <w:rPr>
                <w:noProof/>
                <w:webHidden/>
              </w:rPr>
              <w:fldChar w:fldCharType="separate"/>
            </w:r>
            <w:r w:rsidR="002B5C95" w:rsidDel="00201166">
              <w:rPr>
                <w:noProof/>
                <w:webHidden/>
              </w:rPr>
              <w:delText>51</w:delText>
            </w:r>
            <w:r w:rsidR="002B5C95" w:rsidDel="00201166">
              <w:rPr>
                <w:noProof/>
                <w:webHidden/>
              </w:rPr>
              <w:fldChar w:fldCharType="end"/>
            </w:r>
            <w:r w:rsidDel="00201166">
              <w:rPr>
                <w:noProof/>
              </w:rPr>
              <w:fldChar w:fldCharType="end"/>
            </w:r>
          </w:del>
        </w:p>
        <w:p w14:paraId="760810C9" w14:textId="6ABDA3FC" w:rsidR="002B5C95" w:rsidDel="00201166" w:rsidRDefault="00C24323">
          <w:pPr>
            <w:pStyle w:val="TOC3"/>
            <w:rPr>
              <w:del w:id="165" w:author="Houyem Rais" w:date="2024-02-22T14:46:00Z"/>
              <w:rFonts w:eastAsiaTheme="minorEastAsia"/>
              <w:noProof/>
              <w:kern w:val="2"/>
              <w:lang w:val="en-US"/>
              <w14:ligatures w14:val="standardContextual"/>
            </w:rPr>
          </w:pPr>
          <w:del w:id="166" w:author="Houyem Rais" w:date="2024-02-22T14:46:00Z">
            <w:r w:rsidDel="00201166">
              <w:fldChar w:fldCharType="begin"/>
            </w:r>
            <w:r w:rsidDel="00201166">
              <w:delInstrText>HYPERLINK \l "_Toc152165342"</w:delInstrText>
            </w:r>
            <w:r w:rsidDel="00201166">
              <w:fldChar w:fldCharType="separate"/>
            </w:r>
            <w:r w:rsidR="002B5C95" w:rsidRPr="00286653" w:rsidDel="00201166">
              <w:rPr>
                <w:rStyle w:val="Hyperlink"/>
                <w:noProof/>
              </w:rPr>
              <w:delText>4.2.2.</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 la soutenabilité de la dette des pays membres de la CEDEAO concernés par le lot 3</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_Toc152165342 \h </w:delInstrText>
            </w:r>
            <w:r w:rsidR="002B5C95" w:rsidDel="00201166">
              <w:rPr>
                <w:noProof/>
                <w:webHidden/>
              </w:rPr>
            </w:r>
            <w:r w:rsidR="002B5C95" w:rsidDel="00201166">
              <w:rPr>
                <w:noProof/>
                <w:webHidden/>
              </w:rPr>
              <w:fldChar w:fldCharType="separate"/>
            </w:r>
            <w:r w:rsidR="002B5C95" w:rsidDel="00201166">
              <w:rPr>
                <w:noProof/>
                <w:webHidden/>
              </w:rPr>
              <w:delText>53</w:delText>
            </w:r>
            <w:r w:rsidR="002B5C95" w:rsidDel="00201166">
              <w:rPr>
                <w:noProof/>
                <w:webHidden/>
              </w:rPr>
              <w:fldChar w:fldCharType="end"/>
            </w:r>
            <w:r w:rsidDel="00201166">
              <w:rPr>
                <w:noProof/>
              </w:rPr>
              <w:fldChar w:fldCharType="end"/>
            </w:r>
          </w:del>
        </w:p>
        <w:p w14:paraId="2E78DDEA" w14:textId="7C32A479" w:rsidR="002B5C95" w:rsidDel="00201166" w:rsidRDefault="00C24323">
          <w:pPr>
            <w:pStyle w:val="TOC3"/>
            <w:rPr>
              <w:del w:id="167" w:author="Houyem Rais" w:date="2024-02-22T14:46:00Z"/>
              <w:rFonts w:eastAsiaTheme="minorEastAsia"/>
              <w:noProof/>
              <w:kern w:val="2"/>
              <w:lang w:val="en-US"/>
              <w14:ligatures w14:val="standardContextual"/>
            </w:rPr>
          </w:pPr>
          <w:del w:id="168" w:author="Houyem Rais" w:date="2024-02-22T14:46:00Z">
            <w:r w:rsidDel="00201166">
              <w:fldChar w:fldCharType="begin"/>
            </w:r>
            <w:r w:rsidDel="00201166">
              <w:delInstrText>HYPERLINK \l "_Toc152165343"</w:delInstrText>
            </w:r>
            <w:r w:rsidDel="00201166">
              <w:fldChar w:fldCharType="separate"/>
            </w:r>
            <w:r w:rsidR="002B5C95" w:rsidRPr="00286653" w:rsidDel="00201166">
              <w:rPr>
                <w:rStyle w:val="Hyperlink"/>
                <w:noProof/>
              </w:rPr>
              <w:delText>4.2.3.</w:delText>
            </w:r>
            <w:r w:rsidR="002B5C95" w:rsidDel="00201166">
              <w:rPr>
                <w:rFonts w:eastAsiaTheme="minorEastAsia"/>
                <w:noProof/>
                <w:kern w:val="2"/>
                <w:lang w:val="en-US"/>
                <w14:ligatures w14:val="standardContextual"/>
              </w:rPr>
              <w:tab/>
            </w:r>
            <w:r w:rsidR="002B5C95" w:rsidRPr="00286653" w:rsidDel="00201166">
              <w:rPr>
                <w:rStyle w:val="Hyperlink"/>
                <w:noProof/>
              </w:rPr>
              <w:delText>Pourvoyeurs de financement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_Toc152165343 \h </w:delInstrText>
            </w:r>
            <w:r w:rsidR="002B5C95" w:rsidDel="00201166">
              <w:rPr>
                <w:noProof/>
                <w:webHidden/>
              </w:rPr>
            </w:r>
            <w:r w:rsidR="002B5C95" w:rsidDel="00201166">
              <w:rPr>
                <w:noProof/>
                <w:webHidden/>
              </w:rPr>
              <w:fldChar w:fldCharType="separate"/>
            </w:r>
            <w:r w:rsidR="002B5C95" w:rsidDel="00201166">
              <w:rPr>
                <w:noProof/>
                <w:webHidden/>
              </w:rPr>
              <w:delText>60</w:delText>
            </w:r>
            <w:r w:rsidR="002B5C95" w:rsidDel="00201166">
              <w:rPr>
                <w:noProof/>
                <w:webHidden/>
              </w:rPr>
              <w:fldChar w:fldCharType="end"/>
            </w:r>
            <w:r w:rsidDel="00201166">
              <w:rPr>
                <w:noProof/>
              </w:rPr>
              <w:fldChar w:fldCharType="end"/>
            </w:r>
          </w:del>
        </w:p>
        <w:p w14:paraId="6DE62D40" w14:textId="1E95A59C" w:rsidR="002B5C95" w:rsidDel="00201166" w:rsidRDefault="00C24323">
          <w:pPr>
            <w:pStyle w:val="TOC2"/>
            <w:rPr>
              <w:del w:id="169" w:author="Houyem Rais" w:date="2024-02-22T14:46:00Z"/>
              <w:rFonts w:eastAsiaTheme="minorEastAsia"/>
              <w:noProof/>
              <w:kern w:val="2"/>
              <w:lang w:val="en-US"/>
              <w14:ligatures w14:val="standardContextual"/>
            </w:rPr>
          </w:pPr>
          <w:del w:id="170" w:author="Houyem Rais" w:date="2024-02-22T14:46:00Z">
            <w:r w:rsidDel="00201166">
              <w:fldChar w:fldCharType="begin"/>
            </w:r>
            <w:r w:rsidDel="00201166">
              <w:delInstrText>HYPERLINK \l "_Toc152165344"</w:delInstrText>
            </w:r>
            <w:r w:rsidDel="00201166">
              <w:fldChar w:fldCharType="separate"/>
            </w:r>
            <w:r w:rsidR="002B5C95" w:rsidRPr="00286653" w:rsidDel="00201166">
              <w:rPr>
                <w:rStyle w:val="Hyperlink"/>
                <w:noProof/>
              </w:rPr>
              <w:delText>4.3.</w:delText>
            </w:r>
            <w:r w:rsidR="002B5C95" w:rsidDel="00201166">
              <w:rPr>
                <w:rFonts w:eastAsiaTheme="minorEastAsia"/>
                <w:noProof/>
                <w:kern w:val="2"/>
                <w:lang w:val="en-US"/>
                <w14:ligatures w14:val="standardContextual"/>
              </w:rPr>
              <w:tab/>
            </w:r>
            <w:r w:rsidR="002B5C95" w:rsidRPr="00286653" w:rsidDel="00201166">
              <w:rPr>
                <w:rStyle w:val="Hyperlink"/>
                <w:noProof/>
              </w:rPr>
              <w:delText>Identification des partenaires, sponsors potentiels et sources de financement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_Toc152165344 \h </w:delInstrText>
            </w:r>
            <w:r w:rsidR="002B5C95" w:rsidDel="00201166">
              <w:rPr>
                <w:noProof/>
                <w:webHidden/>
              </w:rPr>
            </w:r>
            <w:r w:rsidR="002B5C95" w:rsidDel="00201166">
              <w:rPr>
                <w:noProof/>
                <w:webHidden/>
              </w:rPr>
              <w:fldChar w:fldCharType="separate"/>
            </w:r>
            <w:r w:rsidR="002B5C95" w:rsidDel="00201166">
              <w:rPr>
                <w:noProof/>
                <w:webHidden/>
              </w:rPr>
              <w:delText>60</w:delText>
            </w:r>
            <w:r w:rsidR="002B5C95" w:rsidDel="00201166">
              <w:rPr>
                <w:noProof/>
                <w:webHidden/>
              </w:rPr>
              <w:fldChar w:fldCharType="end"/>
            </w:r>
            <w:r w:rsidDel="00201166">
              <w:rPr>
                <w:noProof/>
              </w:rPr>
              <w:fldChar w:fldCharType="end"/>
            </w:r>
          </w:del>
        </w:p>
        <w:p w14:paraId="3262E8E3" w14:textId="4241411E" w:rsidR="002B5C95" w:rsidDel="00201166" w:rsidRDefault="00C24323">
          <w:pPr>
            <w:pStyle w:val="TOC3"/>
            <w:rPr>
              <w:del w:id="171" w:author="Houyem Rais" w:date="2024-02-22T14:46:00Z"/>
              <w:rFonts w:eastAsiaTheme="minorEastAsia"/>
              <w:noProof/>
              <w:kern w:val="2"/>
              <w:lang w:val="en-US"/>
              <w14:ligatures w14:val="standardContextual"/>
            </w:rPr>
          </w:pPr>
          <w:del w:id="172" w:author="Houyem Rais" w:date="2024-02-22T14:46:00Z">
            <w:r w:rsidDel="00201166">
              <w:fldChar w:fldCharType="begin"/>
            </w:r>
            <w:r w:rsidDel="00201166">
              <w:delInstrText>HYPERLINK \l "_Toc152165345"</w:delInstrText>
            </w:r>
            <w:r w:rsidDel="00201166">
              <w:fldChar w:fldCharType="separate"/>
            </w:r>
            <w:r w:rsidR="002B5C95" w:rsidRPr="00286653" w:rsidDel="00201166">
              <w:rPr>
                <w:rStyle w:val="Hyperlink"/>
                <w:noProof/>
              </w:rPr>
              <w:delText>4.3.1.</w:delText>
            </w:r>
            <w:r w:rsidR="002B5C95" w:rsidDel="00201166">
              <w:rPr>
                <w:rFonts w:eastAsiaTheme="minorEastAsia"/>
                <w:noProof/>
                <w:kern w:val="2"/>
                <w:lang w:val="en-US"/>
                <w14:ligatures w14:val="standardContextual"/>
              </w:rPr>
              <w:tab/>
            </w:r>
            <w:r w:rsidR="002B5C95" w:rsidRPr="00286653" w:rsidDel="00201166">
              <w:rPr>
                <w:rStyle w:val="Hyperlink"/>
                <w:noProof/>
              </w:rPr>
              <w:delText>Financement privé et commercial</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_Toc152165345 \h </w:delInstrText>
            </w:r>
            <w:r w:rsidR="002B5C95" w:rsidDel="00201166">
              <w:rPr>
                <w:noProof/>
                <w:webHidden/>
              </w:rPr>
            </w:r>
            <w:r w:rsidR="002B5C95" w:rsidDel="00201166">
              <w:rPr>
                <w:noProof/>
                <w:webHidden/>
              </w:rPr>
              <w:fldChar w:fldCharType="separate"/>
            </w:r>
            <w:r w:rsidR="002B5C95" w:rsidDel="00201166">
              <w:rPr>
                <w:noProof/>
                <w:webHidden/>
              </w:rPr>
              <w:delText>60</w:delText>
            </w:r>
            <w:r w:rsidR="002B5C95" w:rsidDel="00201166">
              <w:rPr>
                <w:noProof/>
                <w:webHidden/>
              </w:rPr>
              <w:fldChar w:fldCharType="end"/>
            </w:r>
            <w:r w:rsidDel="00201166">
              <w:rPr>
                <w:noProof/>
              </w:rPr>
              <w:fldChar w:fldCharType="end"/>
            </w:r>
          </w:del>
        </w:p>
        <w:p w14:paraId="178D1107" w14:textId="784BF2F4" w:rsidR="002B5C95" w:rsidDel="00201166" w:rsidRDefault="00C24323">
          <w:pPr>
            <w:pStyle w:val="TOC3"/>
            <w:rPr>
              <w:del w:id="173" w:author="Houyem Rais" w:date="2024-02-22T14:46:00Z"/>
              <w:rFonts w:eastAsiaTheme="minorEastAsia"/>
              <w:noProof/>
              <w:kern w:val="2"/>
              <w:lang w:val="en-US"/>
              <w14:ligatures w14:val="standardContextual"/>
            </w:rPr>
          </w:pPr>
          <w:del w:id="174" w:author="Houyem Rais" w:date="2024-02-22T14:46:00Z">
            <w:r w:rsidDel="00201166">
              <w:fldChar w:fldCharType="begin"/>
            </w:r>
            <w:r w:rsidDel="00201166">
              <w:delInstrText>HYPERLINK \l "_Toc152165346"</w:delInstrText>
            </w:r>
            <w:r w:rsidDel="00201166">
              <w:fldChar w:fldCharType="separate"/>
            </w:r>
            <w:r w:rsidR="002B5C95" w:rsidRPr="00286653" w:rsidDel="00201166">
              <w:rPr>
                <w:rStyle w:val="Hyperlink"/>
                <w:noProof/>
              </w:rPr>
              <w:delText>4.3.2.</w:delText>
            </w:r>
            <w:r w:rsidR="002B5C95" w:rsidDel="00201166">
              <w:rPr>
                <w:rFonts w:eastAsiaTheme="minorEastAsia"/>
                <w:noProof/>
                <w:kern w:val="2"/>
                <w:lang w:val="en-US"/>
                <w14:ligatures w14:val="standardContextual"/>
              </w:rPr>
              <w:tab/>
            </w:r>
            <w:r w:rsidR="002B5C95" w:rsidRPr="00286653" w:rsidDel="00201166">
              <w:rPr>
                <w:rStyle w:val="Hyperlink"/>
                <w:noProof/>
              </w:rPr>
              <w:delText>Bailleurs de fonds multilatéraux et bilatéraux</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_Toc152165346 \h </w:delInstrText>
            </w:r>
            <w:r w:rsidR="002B5C95" w:rsidDel="00201166">
              <w:rPr>
                <w:noProof/>
                <w:webHidden/>
              </w:rPr>
            </w:r>
            <w:r w:rsidR="002B5C95" w:rsidDel="00201166">
              <w:rPr>
                <w:noProof/>
                <w:webHidden/>
              </w:rPr>
              <w:fldChar w:fldCharType="separate"/>
            </w:r>
            <w:r w:rsidR="002B5C95" w:rsidDel="00201166">
              <w:rPr>
                <w:noProof/>
                <w:webHidden/>
              </w:rPr>
              <w:delText>62</w:delText>
            </w:r>
            <w:r w:rsidR="002B5C95" w:rsidDel="00201166">
              <w:rPr>
                <w:noProof/>
                <w:webHidden/>
              </w:rPr>
              <w:fldChar w:fldCharType="end"/>
            </w:r>
            <w:r w:rsidDel="00201166">
              <w:rPr>
                <w:noProof/>
              </w:rPr>
              <w:fldChar w:fldCharType="end"/>
            </w:r>
          </w:del>
        </w:p>
        <w:p w14:paraId="19D2F4BD" w14:textId="422643EE" w:rsidR="002B5C95" w:rsidDel="00201166" w:rsidRDefault="00C24323">
          <w:pPr>
            <w:pStyle w:val="TOC3"/>
            <w:rPr>
              <w:del w:id="175" w:author="Houyem Rais" w:date="2024-02-22T14:46:00Z"/>
              <w:rFonts w:eastAsiaTheme="minorEastAsia"/>
              <w:noProof/>
              <w:kern w:val="2"/>
              <w:lang w:val="en-US"/>
              <w14:ligatures w14:val="standardContextual"/>
            </w:rPr>
          </w:pPr>
          <w:del w:id="176" w:author="Houyem Rais" w:date="2024-02-22T14:46:00Z">
            <w:r w:rsidDel="00201166">
              <w:fldChar w:fldCharType="begin"/>
            </w:r>
            <w:r w:rsidDel="00201166">
              <w:delInstrText>HYPERLINK \l "_Toc152165347"</w:delInstrText>
            </w:r>
            <w:r w:rsidDel="00201166">
              <w:fldChar w:fldCharType="separate"/>
            </w:r>
            <w:r w:rsidR="002B5C95" w:rsidRPr="00286653" w:rsidDel="00201166">
              <w:rPr>
                <w:rStyle w:val="Hyperlink"/>
                <w:noProof/>
              </w:rPr>
              <w:delText>4.3.3.</w:delText>
            </w:r>
            <w:r w:rsidR="002B5C95" w:rsidDel="00201166">
              <w:rPr>
                <w:rFonts w:eastAsiaTheme="minorEastAsia"/>
                <w:noProof/>
                <w:kern w:val="2"/>
                <w:lang w:val="en-US"/>
                <w14:ligatures w14:val="standardContextual"/>
              </w:rPr>
              <w:tab/>
            </w:r>
            <w:r w:rsidR="002B5C95" w:rsidRPr="00286653" w:rsidDel="00201166">
              <w:rPr>
                <w:rStyle w:val="Hyperlink"/>
                <w:noProof/>
              </w:rPr>
              <w:delText>Fonds propres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_Toc152165347 \h </w:delInstrText>
            </w:r>
            <w:r w:rsidR="002B5C95" w:rsidDel="00201166">
              <w:rPr>
                <w:noProof/>
                <w:webHidden/>
              </w:rPr>
            </w:r>
            <w:r w:rsidR="002B5C95" w:rsidDel="00201166">
              <w:rPr>
                <w:noProof/>
                <w:webHidden/>
              </w:rPr>
              <w:fldChar w:fldCharType="separate"/>
            </w:r>
            <w:r w:rsidR="002B5C95" w:rsidDel="00201166">
              <w:rPr>
                <w:noProof/>
                <w:webHidden/>
              </w:rPr>
              <w:delText>62</w:delText>
            </w:r>
            <w:r w:rsidR="002B5C95" w:rsidDel="00201166">
              <w:rPr>
                <w:noProof/>
                <w:webHidden/>
              </w:rPr>
              <w:fldChar w:fldCharType="end"/>
            </w:r>
            <w:r w:rsidDel="00201166">
              <w:rPr>
                <w:noProof/>
              </w:rPr>
              <w:fldChar w:fldCharType="end"/>
            </w:r>
          </w:del>
        </w:p>
        <w:p w14:paraId="4D03BD2B" w14:textId="34E727B7" w:rsidR="002B5C95" w:rsidDel="00201166" w:rsidRDefault="00C24323">
          <w:pPr>
            <w:pStyle w:val="TOC2"/>
            <w:rPr>
              <w:del w:id="177" w:author="Houyem Rais" w:date="2024-02-22T14:46:00Z"/>
              <w:rFonts w:eastAsiaTheme="minorEastAsia"/>
              <w:noProof/>
              <w:kern w:val="2"/>
              <w:lang w:val="en-US"/>
              <w14:ligatures w14:val="standardContextual"/>
            </w:rPr>
          </w:pPr>
          <w:del w:id="178" w:author="Houyem Rais" w:date="2024-02-22T14:46:00Z">
            <w:r w:rsidDel="00201166">
              <w:fldChar w:fldCharType="begin"/>
            </w:r>
            <w:r w:rsidDel="00201166">
              <w:delInstrText>HYPERLINK \l "_Toc152165348"</w:delInstrText>
            </w:r>
            <w:r w:rsidDel="00201166">
              <w:fldChar w:fldCharType="separate"/>
            </w:r>
            <w:r w:rsidR="002B5C95" w:rsidRPr="00286653" w:rsidDel="00201166">
              <w:rPr>
                <w:rStyle w:val="Hyperlink"/>
                <w:noProof/>
              </w:rPr>
              <w:delText>4.4.</w:delText>
            </w:r>
            <w:r w:rsidR="002B5C95" w:rsidDel="00201166">
              <w:rPr>
                <w:rFonts w:eastAsiaTheme="minorEastAsia"/>
                <w:noProof/>
                <w:kern w:val="2"/>
                <w:lang w:val="en-US"/>
                <w14:ligatures w14:val="standardContextual"/>
              </w:rPr>
              <w:tab/>
            </w:r>
            <w:r w:rsidR="002B5C95" w:rsidRPr="00286653" w:rsidDel="00201166">
              <w:rPr>
                <w:rStyle w:val="Hyperlink"/>
                <w:noProof/>
              </w:rPr>
              <w:delText>Conclusion : identification des contraintes résultantes pour la mise en œuvre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_Toc152165348 \h </w:delInstrText>
            </w:r>
            <w:r w:rsidR="002B5C95" w:rsidDel="00201166">
              <w:rPr>
                <w:noProof/>
                <w:webHidden/>
              </w:rPr>
            </w:r>
            <w:r w:rsidR="002B5C95" w:rsidDel="00201166">
              <w:rPr>
                <w:noProof/>
                <w:webHidden/>
              </w:rPr>
              <w:fldChar w:fldCharType="separate"/>
            </w:r>
            <w:r w:rsidR="002B5C95" w:rsidDel="00201166">
              <w:rPr>
                <w:noProof/>
                <w:webHidden/>
              </w:rPr>
              <w:delText>63</w:delText>
            </w:r>
            <w:r w:rsidR="002B5C95" w:rsidDel="00201166">
              <w:rPr>
                <w:noProof/>
                <w:webHidden/>
              </w:rPr>
              <w:fldChar w:fldCharType="end"/>
            </w:r>
            <w:r w:rsidDel="00201166">
              <w:rPr>
                <w:noProof/>
              </w:rPr>
              <w:fldChar w:fldCharType="end"/>
            </w:r>
          </w:del>
        </w:p>
        <w:p w14:paraId="237CF18A" w14:textId="1EE8641A" w:rsidR="002B5C95" w:rsidDel="00201166" w:rsidRDefault="00C24323">
          <w:pPr>
            <w:pStyle w:val="TOC1"/>
            <w:rPr>
              <w:del w:id="179" w:author="Houyem Rais" w:date="2024-02-22T14:46:00Z"/>
              <w:rFonts w:eastAsiaTheme="minorEastAsia"/>
              <w:noProof/>
              <w:kern w:val="2"/>
              <w:lang w:val="en-US"/>
              <w14:ligatures w14:val="standardContextual"/>
            </w:rPr>
          </w:pPr>
          <w:del w:id="180" w:author="Houyem Rais" w:date="2024-02-22T14:46:00Z">
            <w:r w:rsidDel="00201166">
              <w:fldChar w:fldCharType="begin"/>
            </w:r>
            <w:r w:rsidDel="00201166">
              <w:delInstrText>HYPERLINK \l "_Toc152165349"</w:delInstrText>
            </w:r>
            <w:r w:rsidDel="00201166">
              <w:fldChar w:fldCharType="separate"/>
            </w:r>
            <w:r w:rsidR="002B5C95" w:rsidRPr="00286653" w:rsidDel="00201166">
              <w:rPr>
                <w:rStyle w:val="Hyperlink"/>
                <w:noProof/>
              </w:rPr>
              <w:delText>5.</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des opérations et de la capacité de production de l’industrie routière dans l’espace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_Toc152165349 \h </w:delInstrText>
            </w:r>
            <w:r w:rsidR="002B5C95" w:rsidDel="00201166">
              <w:rPr>
                <w:noProof/>
                <w:webHidden/>
              </w:rPr>
            </w:r>
            <w:r w:rsidR="002B5C95" w:rsidDel="00201166">
              <w:rPr>
                <w:noProof/>
                <w:webHidden/>
              </w:rPr>
              <w:fldChar w:fldCharType="separate"/>
            </w:r>
            <w:r w:rsidR="002B5C95" w:rsidDel="00201166">
              <w:rPr>
                <w:noProof/>
                <w:webHidden/>
              </w:rPr>
              <w:delText>64</w:delText>
            </w:r>
            <w:r w:rsidR="002B5C95" w:rsidDel="00201166">
              <w:rPr>
                <w:noProof/>
                <w:webHidden/>
              </w:rPr>
              <w:fldChar w:fldCharType="end"/>
            </w:r>
            <w:r w:rsidDel="00201166">
              <w:rPr>
                <w:noProof/>
              </w:rPr>
              <w:fldChar w:fldCharType="end"/>
            </w:r>
          </w:del>
        </w:p>
        <w:p w14:paraId="0B4B0996" w14:textId="41C7BA9B" w:rsidR="002B5C95" w:rsidDel="00201166" w:rsidRDefault="00C24323">
          <w:pPr>
            <w:pStyle w:val="TOC2"/>
            <w:rPr>
              <w:del w:id="181" w:author="Houyem Rais" w:date="2024-02-22T14:46:00Z"/>
              <w:rFonts w:eastAsiaTheme="minorEastAsia"/>
              <w:noProof/>
              <w:kern w:val="2"/>
              <w:lang w:val="en-US"/>
              <w14:ligatures w14:val="standardContextual"/>
            </w:rPr>
          </w:pPr>
          <w:del w:id="182" w:author="Houyem Rais" w:date="2024-02-22T14:46:00Z">
            <w:r w:rsidDel="00201166">
              <w:fldChar w:fldCharType="begin"/>
            </w:r>
            <w:r w:rsidDel="00201166">
              <w:delInstrText>HYPERLINK \l "_Toc152165350"</w:delInstrText>
            </w:r>
            <w:r w:rsidDel="00201166">
              <w:fldChar w:fldCharType="separate"/>
            </w:r>
            <w:r w:rsidR="002B5C95" w:rsidRPr="00286653" w:rsidDel="00201166">
              <w:rPr>
                <w:rStyle w:val="Hyperlink"/>
                <w:noProof/>
              </w:rPr>
              <w:delText>5.1.</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du tissu des entreprises intervenantes dans d’espace du projet et développeurs privés à cibler</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_Toc152165350 \h </w:delInstrText>
            </w:r>
            <w:r w:rsidR="002B5C95" w:rsidDel="00201166">
              <w:rPr>
                <w:noProof/>
                <w:webHidden/>
              </w:rPr>
            </w:r>
            <w:r w:rsidR="002B5C95" w:rsidDel="00201166">
              <w:rPr>
                <w:noProof/>
                <w:webHidden/>
              </w:rPr>
              <w:fldChar w:fldCharType="separate"/>
            </w:r>
            <w:r w:rsidR="002B5C95" w:rsidDel="00201166">
              <w:rPr>
                <w:noProof/>
                <w:webHidden/>
              </w:rPr>
              <w:delText>64</w:delText>
            </w:r>
            <w:r w:rsidR="002B5C95" w:rsidDel="00201166">
              <w:rPr>
                <w:noProof/>
                <w:webHidden/>
              </w:rPr>
              <w:fldChar w:fldCharType="end"/>
            </w:r>
            <w:r w:rsidDel="00201166">
              <w:rPr>
                <w:noProof/>
              </w:rPr>
              <w:fldChar w:fldCharType="end"/>
            </w:r>
          </w:del>
        </w:p>
        <w:p w14:paraId="58BB79C9" w14:textId="375EBE8F" w:rsidR="002B5C95" w:rsidDel="00201166" w:rsidRDefault="00C24323">
          <w:pPr>
            <w:pStyle w:val="TOC2"/>
            <w:rPr>
              <w:del w:id="183" w:author="Houyem Rais" w:date="2024-02-22T14:46:00Z"/>
              <w:rFonts w:eastAsiaTheme="minorEastAsia"/>
              <w:noProof/>
              <w:kern w:val="2"/>
              <w:lang w:val="en-US"/>
              <w14:ligatures w14:val="standardContextual"/>
            </w:rPr>
          </w:pPr>
          <w:del w:id="184" w:author="Houyem Rais" w:date="2024-02-22T14:46:00Z">
            <w:r w:rsidDel="00201166">
              <w:fldChar w:fldCharType="begin"/>
            </w:r>
            <w:r w:rsidDel="00201166">
              <w:delInstrText>HYPERLINK \l "_Toc152165351"</w:delInstrText>
            </w:r>
            <w:r w:rsidDel="00201166">
              <w:fldChar w:fldCharType="separate"/>
            </w:r>
            <w:r w:rsidR="002B5C95" w:rsidRPr="00286653" w:rsidDel="00201166">
              <w:rPr>
                <w:rStyle w:val="Hyperlink"/>
                <w:noProof/>
              </w:rPr>
              <w:delText>5.2.</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des projets routiers réalisés en PPP dans l’espace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_Toc152165351 \h </w:delInstrText>
            </w:r>
            <w:r w:rsidR="002B5C95" w:rsidDel="00201166">
              <w:rPr>
                <w:noProof/>
                <w:webHidden/>
              </w:rPr>
            </w:r>
            <w:r w:rsidR="002B5C95" w:rsidDel="00201166">
              <w:rPr>
                <w:noProof/>
                <w:webHidden/>
              </w:rPr>
              <w:fldChar w:fldCharType="separate"/>
            </w:r>
            <w:r w:rsidR="002B5C95" w:rsidDel="00201166">
              <w:rPr>
                <w:noProof/>
                <w:webHidden/>
              </w:rPr>
              <w:delText>69</w:delText>
            </w:r>
            <w:r w:rsidR="002B5C95" w:rsidDel="00201166">
              <w:rPr>
                <w:noProof/>
                <w:webHidden/>
              </w:rPr>
              <w:fldChar w:fldCharType="end"/>
            </w:r>
            <w:r w:rsidDel="00201166">
              <w:rPr>
                <w:noProof/>
              </w:rPr>
              <w:fldChar w:fldCharType="end"/>
            </w:r>
          </w:del>
        </w:p>
        <w:p w14:paraId="2B3BFA00" w14:textId="3A8A4FD1" w:rsidR="002B5C95" w:rsidDel="00201166" w:rsidRDefault="00C24323">
          <w:pPr>
            <w:pStyle w:val="TOC2"/>
            <w:rPr>
              <w:del w:id="185" w:author="Houyem Rais" w:date="2024-02-22T14:46:00Z"/>
              <w:rFonts w:eastAsiaTheme="minorEastAsia"/>
              <w:noProof/>
              <w:kern w:val="2"/>
              <w:lang w:val="en-US"/>
              <w14:ligatures w14:val="standardContextual"/>
            </w:rPr>
          </w:pPr>
          <w:del w:id="186" w:author="Houyem Rais" w:date="2024-02-22T14:46:00Z">
            <w:r w:rsidDel="00201166">
              <w:fldChar w:fldCharType="begin"/>
            </w:r>
            <w:r w:rsidDel="00201166">
              <w:delInstrText>HYPERLINK \l "_Toc152165352"</w:delInstrText>
            </w:r>
            <w:r w:rsidDel="00201166">
              <w:fldChar w:fldCharType="separate"/>
            </w:r>
            <w:r w:rsidR="002B5C95" w:rsidRPr="00286653" w:rsidDel="00201166">
              <w:rPr>
                <w:rStyle w:val="Hyperlink"/>
                <w:noProof/>
              </w:rPr>
              <w:delText>5.3.</w:delText>
            </w:r>
            <w:r w:rsidR="002B5C95" w:rsidDel="00201166">
              <w:rPr>
                <w:rFonts w:eastAsiaTheme="minorEastAsia"/>
                <w:noProof/>
                <w:kern w:val="2"/>
                <w:lang w:val="en-US"/>
                <w14:ligatures w14:val="standardContextual"/>
              </w:rPr>
              <w:tab/>
            </w:r>
            <w:r w:rsidR="002B5C95" w:rsidRPr="00286653" w:rsidDel="00201166">
              <w:rPr>
                <w:rStyle w:val="Hyperlink"/>
                <w:noProof/>
              </w:rPr>
              <w:delText>Mode opératoire des entreprises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_Toc152165352 \h </w:delInstrText>
            </w:r>
            <w:r w:rsidR="002B5C95" w:rsidDel="00201166">
              <w:rPr>
                <w:noProof/>
                <w:webHidden/>
              </w:rPr>
            </w:r>
            <w:r w:rsidR="002B5C95" w:rsidDel="00201166">
              <w:rPr>
                <w:noProof/>
                <w:webHidden/>
              </w:rPr>
              <w:fldChar w:fldCharType="separate"/>
            </w:r>
            <w:r w:rsidR="002B5C95" w:rsidDel="00201166">
              <w:rPr>
                <w:noProof/>
                <w:webHidden/>
              </w:rPr>
              <w:delText>73</w:delText>
            </w:r>
            <w:r w:rsidR="002B5C95" w:rsidDel="00201166">
              <w:rPr>
                <w:noProof/>
                <w:webHidden/>
              </w:rPr>
              <w:fldChar w:fldCharType="end"/>
            </w:r>
            <w:r w:rsidDel="00201166">
              <w:rPr>
                <w:noProof/>
              </w:rPr>
              <w:fldChar w:fldCharType="end"/>
            </w:r>
          </w:del>
        </w:p>
        <w:p w14:paraId="36F28DA5" w14:textId="49EE97E4" w:rsidR="002B5C95" w:rsidDel="00201166" w:rsidRDefault="00C24323">
          <w:pPr>
            <w:pStyle w:val="TOC2"/>
            <w:rPr>
              <w:del w:id="187" w:author="Houyem Rais" w:date="2024-02-22T14:46:00Z"/>
              <w:rFonts w:eastAsiaTheme="minorEastAsia"/>
              <w:noProof/>
              <w:kern w:val="2"/>
              <w:lang w:val="en-US"/>
              <w14:ligatures w14:val="standardContextual"/>
            </w:rPr>
          </w:pPr>
          <w:del w:id="188" w:author="Houyem Rais" w:date="2024-02-22T14:46:00Z">
            <w:r w:rsidDel="00201166">
              <w:fldChar w:fldCharType="begin"/>
            </w:r>
            <w:r w:rsidDel="00201166">
              <w:delInstrText>HYPERLINK \l "_Toc152165353"</w:delInstrText>
            </w:r>
            <w:r w:rsidDel="00201166">
              <w:fldChar w:fldCharType="separate"/>
            </w:r>
            <w:r w:rsidR="002B5C95" w:rsidRPr="00286653" w:rsidDel="00201166">
              <w:rPr>
                <w:rStyle w:val="Hyperlink"/>
                <w:noProof/>
              </w:rPr>
              <w:delText>5.4.</w:delText>
            </w:r>
            <w:r w:rsidR="002B5C95" w:rsidDel="00201166">
              <w:rPr>
                <w:rFonts w:eastAsiaTheme="minorEastAsia"/>
                <w:noProof/>
                <w:kern w:val="2"/>
                <w:lang w:val="en-US"/>
                <w14:ligatures w14:val="standardContextual"/>
              </w:rPr>
              <w:tab/>
            </w:r>
            <w:r w:rsidR="002B5C95" w:rsidRPr="00286653" w:rsidDel="00201166">
              <w:rPr>
                <w:rStyle w:val="Hyperlink"/>
                <w:noProof/>
              </w:rPr>
              <w:delText>Conclusion : identification des contraintes résultantes pour la mise en œuvre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_Toc152165353 \h </w:delInstrText>
            </w:r>
            <w:r w:rsidR="002B5C95" w:rsidDel="00201166">
              <w:rPr>
                <w:noProof/>
                <w:webHidden/>
              </w:rPr>
            </w:r>
            <w:r w:rsidR="002B5C95" w:rsidDel="00201166">
              <w:rPr>
                <w:noProof/>
                <w:webHidden/>
              </w:rPr>
              <w:fldChar w:fldCharType="separate"/>
            </w:r>
            <w:r w:rsidR="002B5C95" w:rsidDel="00201166">
              <w:rPr>
                <w:noProof/>
                <w:webHidden/>
              </w:rPr>
              <w:delText>73</w:delText>
            </w:r>
            <w:r w:rsidR="002B5C95" w:rsidDel="00201166">
              <w:rPr>
                <w:noProof/>
                <w:webHidden/>
              </w:rPr>
              <w:fldChar w:fldCharType="end"/>
            </w:r>
            <w:r w:rsidDel="00201166">
              <w:rPr>
                <w:noProof/>
              </w:rPr>
              <w:fldChar w:fldCharType="end"/>
            </w:r>
          </w:del>
        </w:p>
        <w:p w14:paraId="1230BCE6" w14:textId="54A6CF22" w:rsidR="002B5C95" w:rsidDel="00201166" w:rsidRDefault="00C24323">
          <w:pPr>
            <w:pStyle w:val="TOC1"/>
            <w:rPr>
              <w:del w:id="189" w:author="Houyem Rais" w:date="2024-02-22T14:46:00Z"/>
              <w:rFonts w:eastAsiaTheme="minorEastAsia"/>
              <w:noProof/>
              <w:kern w:val="2"/>
              <w:lang w:val="en-US"/>
              <w14:ligatures w14:val="standardContextual"/>
            </w:rPr>
          </w:pPr>
          <w:del w:id="190" w:author="Houyem Rais" w:date="2024-02-22T14:46:00Z">
            <w:r w:rsidDel="00201166">
              <w:fldChar w:fldCharType="begin"/>
            </w:r>
            <w:r w:rsidDel="00201166">
              <w:delInstrText>HYPERLINK \l "_Toc152165354"</w:delInstrText>
            </w:r>
            <w:r w:rsidDel="00201166">
              <w:fldChar w:fldCharType="separate"/>
            </w:r>
            <w:r w:rsidR="002B5C95" w:rsidRPr="00286653" w:rsidDel="00201166">
              <w:rPr>
                <w:rStyle w:val="Hyperlink"/>
                <w:noProof/>
              </w:rPr>
              <w:delText>6.</w:delText>
            </w:r>
            <w:r w:rsidR="002B5C95" w:rsidDel="00201166">
              <w:rPr>
                <w:rFonts w:eastAsiaTheme="minorEastAsia"/>
                <w:noProof/>
                <w:kern w:val="2"/>
                <w:lang w:val="en-US"/>
                <w14:ligatures w14:val="standardContextual"/>
              </w:rPr>
              <w:tab/>
            </w:r>
            <w:r w:rsidR="002B5C95" w:rsidRPr="00286653" w:rsidDel="00201166">
              <w:rPr>
                <w:rStyle w:val="Hyperlink"/>
                <w:noProof/>
              </w:rPr>
              <w:delText>Élaboration et recommandation de la stratégie d’approvisionnement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_Toc152165354 \h </w:delInstrText>
            </w:r>
            <w:r w:rsidR="002B5C95" w:rsidDel="00201166">
              <w:rPr>
                <w:noProof/>
                <w:webHidden/>
              </w:rPr>
            </w:r>
            <w:r w:rsidR="002B5C95" w:rsidDel="00201166">
              <w:rPr>
                <w:noProof/>
                <w:webHidden/>
              </w:rPr>
              <w:fldChar w:fldCharType="separate"/>
            </w:r>
            <w:r w:rsidR="002B5C95" w:rsidDel="00201166">
              <w:rPr>
                <w:noProof/>
                <w:webHidden/>
              </w:rPr>
              <w:delText>74</w:delText>
            </w:r>
            <w:r w:rsidR="002B5C95" w:rsidDel="00201166">
              <w:rPr>
                <w:noProof/>
                <w:webHidden/>
              </w:rPr>
              <w:fldChar w:fldCharType="end"/>
            </w:r>
            <w:r w:rsidDel="00201166">
              <w:rPr>
                <w:noProof/>
              </w:rPr>
              <w:fldChar w:fldCharType="end"/>
            </w:r>
          </w:del>
        </w:p>
        <w:p w14:paraId="72CB81BE" w14:textId="5F857443" w:rsidR="002B5C95" w:rsidDel="00201166" w:rsidRDefault="00C24323">
          <w:pPr>
            <w:pStyle w:val="TOC2"/>
            <w:rPr>
              <w:del w:id="191" w:author="Houyem Rais" w:date="2024-02-22T14:46:00Z"/>
              <w:rFonts w:eastAsiaTheme="minorEastAsia"/>
              <w:noProof/>
              <w:kern w:val="2"/>
              <w:lang w:val="en-US"/>
              <w14:ligatures w14:val="standardContextual"/>
            </w:rPr>
          </w:pPr>
          <w:del w:id="192" w:author="Houyem Rais" w:date="2024-02-22T14:46:00Z">
            <w:r w:rsidDel="00201166">
              <w:fldChar w:fldCharType="begin"/>
            </w:r>
            <w:r w:rsidDel="00201166">
              <w:delInstrText>HYPERLINK \l "_Toc152165355"</w:delInstrText>
            </w:r>
            <w:r w:rsidDel="00201166">
              <w:fldChar w:fldCharType="separate"/>
            </w:r>
            <w:r w:rsidR="002B5C95" w:rsidRPr="00286653" w:rsidDel="00201166">
              <w:rPr>
                <w:rStyle w:val="Hyperlink"/>
                <w:noProof/>
              </w:rPr>
              <w:delText>6.1.</w:delText>
            </w:r>
            <w:r w:rsidR="002B5C95" w:rsidDel="00201166">
              <w:rPr>
                <w:rFonts w:eastAsiaTheme="minorEastAsia"/>
                <w:noProof/>
                <w:kern w:val="2"/>
                <w:lang w:val="en-US"/>
                <w14:ligatures w14:val="standardContextual"/>
              </w:rPr>
              <w:tab/>
            </w:r>
            <w:r w:rsidR="002B5C95" w:rsidRPr="00286653" w:rsidDel="00201166">
              <w:rPr>
                <w:rStyle w:val="Hyperlink"/>
                <w:noProof/>
              </w:rPr>
              <w:delText>Déterminants pour la définition et le choix d’une stratégie d’achat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_Toc152165355 \h </w:delInstrText>
            </w:r>
            <w:r w:rsidR="002B5C95" w:rsidDel="00201166">
              <w:rPr>
                <w:noProof/>
                <w:webHidden/>
              </w:rPr>
            </w:r>
            <w:r w:rsidR="002B5C95" w:rsidDel="00201166">
              <w:rPr>
                <w:noProof/>
                <w:webHidden/>
              </w:rPr>
              <w:fldChar w:fldCharType="separate"/>
            </w:r>
            <w:r w:rsidR="002B5C95" w:rsidDel="00201166">
              <w:rPr>
                <w:noProof/>
                <w:webHidden/>
              </w:rPr>
              <w:delText>74</w:delText>
            </w:r>
            <w:r w:rsidR="002B5C95" w:rsidDel="00201166">
              <w:rPr>
                <w:noProof/>
                <w:webHidden/>
              </w:rPr>
              <w:fldChar w:fldCharType="end"/>
            </w:r>
            <w:r w:rsidDel="00201166">
              <w:rPr>
                <w:noProof/>
              </w:rPr>
              <w:fldChar w:fldCharType="end"/>
            </w:r>
          </w:del>
        </w:p>
        <w:p w14:paraId="043D4D17" w14:textId="76AD268B" w:rsidR="002B5C95" w:rsidDel="00201166" w:rsidRDefault="00C24323">
          <w:pPr>
            <w:pStyle w:val="TOC2"/>
            <w:rPr>
              <w:del w:id="193" w:author="Houyem Rais" w:date="2024-02-22T14:46:00Z"/>
              <w:rFonts w:eastAsiaTheme="minorEastAsia"/>
              <w:noProof/>
              <w:kern w:val="2"/>
              <w:lang w:val="en-US"/>
              <w14:ligatures w14:val="standardContextual"/>
            </w:rPr>
          </w:pPr>
          <w:del w:id="194" w:author="Houyem Rais" w:date="2024-02-22T14:46:00Z">
            <w:r w:rsidDel="00201166">
              <w:fldChar w:fldCharType="begin"/>
            </w:r>
            <w:r w:rsidDel="00201166">
              <w:delInstrText>HYPERLINK \l "_Toc152165356"</w:delInstrText>
            </w:r>
            <w:r w:rsidDel="00201166">
              <w:fldChar w:fldCharType="separate"/>
            </w:r>
            <w:r w:rsidR="002B5C95" w:rsidRPr="00286653" w:rsidDel="00201166">
              <w:rPr>
                <w:rStyle w:val="Hyperlink"/>
                <w:noProof/>
              </w:rPr>
              <w:delText>6.2.</w:delText>
            </w:r>
            <w:r w:rsidR="002B5C95" w:rsidDel="00201166">
              <w:rPr>
                <w:rFonts w:eastAsiaTheme="minorEastAsia"/>
                <w:noProof/>
                <w:kern w:val="2"/>
                <w:lang w:val="en-US"/>
                <w14:ligatures w14:val="standardContextual"/>
              </w:rPr>
              <w:tab/>
            </w:r>
            <w:r w:rsidR="002B5C95" w:rsidRPr="00286653" w:rsidDel="00201166">
              <w:rPr>
                <w:rStyle w:val="Hyperlink"/>
                <w:noProof/>
              </w:rPr>
              <w:delText>Allotissement du projet en PPP</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_Toc152165356 \h </w:delInstrText>
            </w:r>
            <w:r w:rsidR="002B5C95" w:rsidDel="00201166">
              <w:rPr>
                <w:noProof/>
                <w:webHidden/>
              </w:rPr>
            </w:r>
            <w:r w:rsidR="002B5C95" w:rsidDel="00201166">
              <w:rPr>
                <w:noProof/>
                <w:webHidden/>
              </w:rPr>
              <w:fldChar w:fldCharType="separate"/>
            </w:r>
            <w:r w:rsidR="002B5C95" w:rsidDel="00201166">
              <w:rPr>
                <w:noProof/>
                <w:webHidden/>
              </w:rPr>
              <w:delText>75</w:delText>
            </w:r>
            <w:r w:rsidR="002B5C95" w:rsidDel="00201166">
              <w:rPr>
                <w:noProof/>
                <w:webHidden/>
              </w:rPr>
              <w:fldChar w:fldCharType="end"/>
            </w:r>
            <w:r w:rsidDel="00201166">
              <w:rPr>
                <w:noProof/>
              </w:rPr>
              <w:fldChar w:fldCharType="end"/>
            </w:r>
          </w:del>
        </w:p>
        <w:p w14:paraId="3EC31098" w14:textId="34BE6907" w:rsidR="002B5C95" w:rsidDel="00201166" w:rsidRDefault="00C24323">
          <w:pPr>
            <w:pStyle w:val="TOC3"/>
            <w:rPr>
              <w:del w:id="195" w:author="Houyem Rais" w:date="2024-02-22T14:46:00Z"/>
              <w:rFonts w:eastAsiaTheme="minorEastAsia"/>
              <w:noProof/>
              <w:kern w:val="2"/>
              <w:lang w:val="en-US"/>
              <w14:ligatures w14:val="standardContextual"/>
            </w:rPr>
          </w:pPr>
          <w:del w:id="196" w:author="Houyem Rais" w:date="2024-02-22T14:46:00Z">
            <w:r w:rsidDel="00201166">
              <w:fldChar w:fldCharType="begin"/>
            </w:r>
            <w:r w:rsidDel="00201166">
              <w:delInstrText>HYPERLINK \l "_Toc152165357"</w:delInstrText>
            </w:r>
            <w:r w:rsidDel="00201166">
              <w:fldChar w:fldCharType="separate"/>
            </w:r>
            <w:r w:rsidR="002B5C95" w:rsidRPr="00286653" w:rsidDel="00201166">
              <w:rPr>
                <w:rStyle w:val="Hyperlink"/>
                <w:noProof/>
              </w:rPr>
              <w:delText>6.2.1.</w:delText>
            </w:r>
            <w:r w:rsidR="002B5C95" w:rsidDel="00201166">
              <w:rPr>
                <w:rFonts w:eastAsiaTheme="minorEastAsia"/>
                <w:noProof/>
                <w:kern w:val="2"/>
                <w:lang w:val="en-US"/>
                <w14:ligatures w14:val="standardContextual"/>
              </w:rPr>
              <w:tab/>
            </w:r>
            <w:r w:rsidR="002B5C95" w:rsidRPr="00286653" w:rsidDel="00201166">
              <w:rPr>
                <w:rStyle w:val="Hyperlink"/>
                <w:noProof/>
              </w:rPr>
              <w:delText>Options d’allotissement contractuel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_Toc152165357 \h </w:delInstrText>
            </w:r>
            <w:r w:rsidR="002B5C95" w:rsidDel="00201166">
              <w:rPr>
                <w:noProof/>
                <w:webHidden/>
              </w:rPr>
            </w:r>
            <w:r w:rsidR="002B5C95" w:rsidDel="00201166">
              <w:rPr>
                <w:noProof/>
                <w:webHidden/>
              </w:rPr>
              <w:fldChar w:fldCharType="separate"/>
            </w:r>
            <w:r w:rsidR="002B5C95" w:rsidDel="00201166">
              <w:rPr>
                <w:noProof/>
                <w:webHidden/>
              </w:rPr>
              <w:delText>75</w:delText>
            </w:r>
            <w:r w:rsidR="002B5C95" w:rsidDel="00201166">
              <w:rPr>
                <w:noProof/>
                <w:webHidden/>
              </w:rPr>
              <w:fldChar w:fldCharType="end"/>
            </w:r>
            <w:r w:rsidDel="00201166">
              <w:rPr>
                <w:noProof/>
              </w:rPr>
              <w:fldChar w:fldCharType="end"/>
            </w:r>
          </w:del>
        </w:p>
        <w:p w14:paraId="5C607B9F" w14:textId="7EDB852F" w:rsidR="002B5C95" w:rsidDel="00201166" w:rsidRDefault="00C24323">
          <w:pPr>
            <w:pStyle w:val="TOC3"/>
            <w:rPr>
              <w:del w:id="197" w:author="Houyem Rais" w:date="2024-02-22T14:46:00Z"/>
              <w:rFonts w:eastAsiaTheme="minorEastAsia"/>
              <w:noProof/>
              <w:kern w:val="2"/>
              <w:lang w:val="en-US"/>
              <w14:ligatures w14:val="standardContextual"/>
            </w:rPr>
          </w:pPr>
          <w:del w:id="198" w:author="Houyem Rais" w:date="2024-02-22T14:46:00Z">
            <w:r w:rsidDel="00201166">
              <w:fldChar w:fldCharType="begin"/>
            </w:r>
            <w:r w:rsidDel="00201166">
              <w:delInstrText>HYPERLINK \l "_Toc152165358"</w:delInstrText>
            </w:r>
            <w:r w:rsidDel="00201166">
              <w:fldChar w:fldCharType="separate"/>
            </w:r>
            <w:r w:rsidR="002B5C95" w:rsidRPr="00286653" w:rsidDel="00201166">
              <w:rPr>
                <w:rStyle w:val="Hyperlink"/>
                <w:noProof/>
              </w:rPr>
              <w:delText>6.2.2.</w:delText>
            </w:r>
            <w:r w:rsidR="002B5C95" w:rsidDel="00201166">
              <w:rPr>
                <w:rFonts w:eastAsiaTheme="minorEastAsia"/>
                <w:noProof/>
                <w:kern w:val="2"/>
                <w:lang w:val="en-US"/>
                <w14:ligatures w14:val="standardContextual"/>
              </w:rPr>
              <w:tab/>
            </w:r>
            <w:r w:rsidR="002B5C95" w:rsidRPr="00286653" w:rsidDel="00201166">
              <w:rPr>
                <w:rStyle w:val="Hyperlink"/>
                <w:noProof/>
              </w:rPr>
              <w:delText>Recommandations pour le choix des lots contractuels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_Toc152165358 \h </w:delInstrText>
            </w:r>
            <w:r w:rsidR="002B5C95" w:rsidDel="00201166">
              <w:rPr>
                <w:noProof/>
                <w:webHidden/>
              </w:rPr>
            </w:r>
            <w:r w:rsidR="002B5C95" w:rsidDel="00201166">
              <w:rPr>
                <w:noProof/>
                <w:webHidden/>
              </w:rPr>
              <w:fldChar w:fldCharType="separate"/>
            </w:r>
            <w:r w:rsidR="002B5C95" w:rsidDel="00201166">
              <w:rPr>
                <w:noProof/>
                <w:webHidden/>
              </w:rPr>
              <w:delText>76</w:delText>
            </w:r>
            <w:r w:rsidR="002B5C95" w:rsidDel="00201166">
              <w:rPr>
                <w:noProof/>
                <w:webHidden/>
              </w:rPr>
              <w:fldChar w:fldCharType="end"/>
            </w:r>
            <w:r w:rsidDel="00201166">
              <w:rPr>
                <w:noProof/>
              </w:rPr>
              <w:fldChar w:fldCharType="end"/>
            </w:r>
          </w:del>
        </w:p>
        <w:p w14:paraId="7C736BE2" w14:textId="61B4A704" w:rsidR="002B5C95" w:rsidDel="00201166" w:rsidRDefault="00C24323">
          <w:pPr>
            <w:pStyle w:val="TOC2"/>
            <w:rPr>
              <w:del w:id="199" w:author="Houyem Rais" w:date="2024-02-22T14:46:00Z"/>
              <w:rFonts w:eastAsiaTheme="minorEastAsia"/>
              <w:noProof/>
              <w:kern w:val="2"/>
              <w:lang w:val="en-US"/>
              <w14:ligatures w14:val="standardContextual"/>
            </w:rPr>
          </w:pPr>
          <w:del w:id="200" w:author="Houyem Rais" w:date="2024-02-22T14:46:00Z">
            <w:r w:rsidDel="00201166">
              <w:fldChar w:fldCharType="begin"/>
            </w:r>
            <w:r w:rsidDel="00201166">
              <w:delInstrText>HYPERLINK \l "_Toc152165359"</w:delInstrText>
            </w:r>
            <w:r w:rsidDel="00201166">
              <w:fldChar w:fldCharType="separate"/>
            </w:r>
            <w:r w:rsidR="002B5C95" w:rsidRPr="00286653" w:rsidDel="00201166">
              <w:rPr>
                <w:rStyle w:val="Hyperlink"/>
                <w:noProof/>
              </w:rPr>
              <w:delText>6.3.</w:delText>
            </w:r>
            <w:r w:rsidR="002B5C95" w:rsidDel="00201166">
              <w:rPr>
                <w:rFonts w:eastAsiaTheme="minorEastAsia"/>
                <w:noProof/>
                <w:kern w:val="2"/>
                <w:lang w:val="en-US"/>
                <w14:ligatures w14:val="standardContextual"/>
              </w:rPr>
              <w:tab/>
            </w:r>
            <w:r w:rsidR="002B5C95" w:rsidRPr="00286653" w:rsidDel="00201166">
              <w:rPr>
                <w:rStyle w:val="Hyperlink"/>
                <w:noProof/>
              </w:rPr>
              <w:delText>Elaboration et recommandation d’une stratégie de phasage de la réalisation des travaux de construction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_Toc152165359 \h </w:delInstrText>
            </w:r>
            <w:r w:rsidR="002B5C95" w:rsidDel="00201166">
              <w:rPr>
                <w:noProof/>
                <w:webHidden/>
              </w:rPr>
            </w:r>
            <w:r w:rsidR="002B5C95" w:rsidDel="00201166">
              <w:rPr>
                <w:noProof/>
                <w:webHidden/>
              </w:rPr>
              <w:fldChar w:fldCharType="separate"/>
            </w:r>
            <w:r w:rsidR="002B5C95" w:rsidDel="00201166">
              <w:rPr>
                <w:noProof/>
                <w:webHidden/>
              </w:rPr>
              <w:delText>78</w:delText>
            </w:r>
            <w:r w:rsidR="002B5C95" w:rsidDel="00201166">
              <w:rPr>
                <w:noProof/>
                <w:webHidden/>
              </w:rPr>
              <w:fldChar w:fldCharType="end"/>
            </w:r>
            <w:r w:rsidDel="00201166">
              <w:rPr>
                <w:noProof/>
              </w:rPr>
              <w:fldChar w:fldCharType="end"/>
            </w:r>
          </w:del>
        </w:p>
        <w:p w14:paraId="72FEB73B" w14:textId="4CD8904F" w:rsidR="002B5C95" w:rsidDel="00201166" w:rsidRDefault="00C24323">
          <w:pPr>
            <w:pStyle w:val="TOC3"/>
            <w:rPr>
              <w:del w:id="201" w:author="Houyem Rais" w:date="2024-02-22T14:46:00Z"/>
              <w:rFonts w:eastAsiaTheme="minorEastAsia"/>
              <w:noProof/>
              <w:kern w:val="2"/>
              <w:lang w:val="en-US"/>
              <w14:ligatures w14:val="standardContextual"/>
            </w:rPr>
          </w:pPr>
          <w:del w:id="202" w:author="Houyem Rais" w:date="2024-02-22T14:46:00Z">
            <w:r w:rsidDel="00201166">
              <w:fldChar w:fldCharType="begin"/>
            </w:r>
            <w:r w:rsidDel="00201166">
              <w:delInstrText>HYPERLINK \l "_Toc152165360"</w:delInstrText>
            </w:r>
            <w:r w:rsidDel="00201166">
              <w:fldChar w:fldCharType="separate"/>
            </w:r>
            <w:r w:rsidR="002B5C95" w:rsidRPr="00286653" w:rsidDel="00201166">
              <w:rPr>
                <w:rStyle w:val="Hyperlink"/>
                <w:noProof/>
              </w:rPr>
              <w:delText>6.3.1.</w:delText>
            </w:r>
            <w:r w:rsidR="002B5C95" w:rsidDel="00201166">
              <w:rPr>
                <w:rFonts w:eastAsiaTheme="minorEastAsia"/>
                <w:noProof/>
                <w:kern w:val="2"/>
                <w:lang w:val="en-US"/>
                <w14:ligatures w14:val="standardContextual"/>
              </w:rPr>
              <w:tab/>
            </w:r>
            <w:r w:rsidR="002B5C95" w:rsidRPr="00286653" w:rsidDel="00201166">
              <w:rPr>
                <w:rStyle w:val="Hyperlink"/>
                <w:noProof/>
              </w:rPr>
              <w:delText>Déterminants pour la définition et le choix d’une stratégie de phasage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_Toc152165360 \h </w:delInstrText>
            </w:r>
            <w:r w:rsidR="002B5C95" w:rsidDel="00201166">
              <w:rPr>
                <w:noProof/>
                <w:webHidden/>
              </w:rPr>
            </w:r>
            <w:r w:rsidR="002B5C95" w:rsidDel="00201166">
              <w:rPr>
                <w:noProof/>
                <w:webHidden/>
              </w:rPr>
              <w:fldChar w:fldCharType="separate"/>
            </w:r>
            <w:r w:rsidR="002B5C95" w:rsidDel="00201166">
              <w:rPr>
                <w:noProof/>
                <w:webHidden/>
              </w:rPr>
              <w:delText>78</w:delText>
            </w:r>
            <w:r w:rsidR="002B5C95" w:rsidDel="00201166">
              <w:rPr>
                <w:noProof/>
                <w:webHidden/>
              </w:rPr>
              <w:fldChar w:fldCharType="end"/>
            </w:r>
            <w:r w:rsidDel="00201166">
              <w:rPr>
                <w:noProof/>
              </w:rPr>
              <w:fldChar w:fldCharType="end"/>
            </w:r>
          </w:del>
        </w:p>
        <w:p w14:paraId="30C855A2" w14:textId="50731E5F" w:rsidR="002B5C95" w:rsidDel="00201166" w:rsidRDefault="00C24323">
          <w:pPr>
            <w:pStyle w:val="TOC3"/>
            <w:rPr>
              <w:del w:id="203" w:author="Houyem Rais" w:date="2024-02-22T14:46:00Z"/>
              <w:rFonts w:eastAsiaTheme="minorEastAsia"/>
              <w:noProof/>
              <w:kern w:val="2"/>
              <w:lang w:val="en-US"/>
              <w14:ligatures w14:val="standardContextual"/>
            </w:rPr>
          </w:pPr>
          <w:del w:id="204" w:author="Houyem Rais" w:date="2024-02-22T14:46:00Z">
            <w:r w:rsidDel="00201166">
              <w:fldChar w:fldCharType="begin"/>
            </w:r>
            <w:r w:rsidDel="00201166">
              <w:delInstrText>HYPERLINK \l "_Toc152165361"</w:delInstrText>
            </w:r>
            <w:r w:rsidDel="00201166">
              <w:fldChar w:fldCharType="separate"/>
            </w:r>
            <w:r w:rsidR="002B5C95" w:rsidRPr="00286653" w:rsidDel="00201166">
              <w:rPr>
                <w:rStyle w:val="Hyperlink"/>
                <w:noProof/>
              </w:rPr>
              <w:delText>6.3.2.</w:delText>
            </w:r>
            <w:r w:rsidR="002B5C95" w:rsidDel="00201166">
              <w:rPr>
                <w:rFonts w:eastAsiaTheme="minorEastAsia"/>
                <w:noProof/>
                <w:kern w:val="2"/>
                <w:lang w:val="en-US"/>
                <w14:ligatures w14:val="standardContextual"/>
              </w:rPr>
              <w:tab/>
            </w:r>
            <w:r w:rsidR="002B5C95" w:rsidRPr="00286653" w:rsidDel="00201166">
              <w:rPr>
                <w:rStyle w:val="Hyperlink"/>
                <w:noProof/>
              </w:rPr>
              <w:delText>Phasage recommandé pour la mise en œuvre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_Toc152165361 \h </w:delInstrText>
            </w:r>
            <w:r w:rsidR="002B5C95" w:rsidDel="00201166">
              <w:rPr>
                <w:noProof/>
                <w:webHidden/>
              </w:rPr>
            </w:r>
            <w:r w:rsidR="002B5C95" w:rsidDel="00201166">
              <w:rPr>
                <w:noProof/>
                <w:webHidden/>
              </w:rPr>
              <w:fldChar w:fldCharType="separate"/>
            </w:r>
            <w:r w:rsidR="002B5C95" w:rsidDel="00201166">
              <w:rPr>
                <w:noProof/>
                <w:webHidden/>
              </w:rPr>
              <w:delText>79</w:delText>
            </w:r>
            <w:r w:rsidR="002B5C95" w:rsidDel="00201166">
              <w:rPr>
                <w:noProof/>
                <w:webHidden/>
              </w:rPr>
              <w:fldChar w:fldCharType="end"/>
            </w:r>
            <w:r w:rsidDel="00201166">
              <w:rPr>
                <w:noProof/>
              </w:rPr>
              <w:fldChar w:fldCharType="end"/>
            </w:r>
          </w:del>
        </w:p>
        <w:p w14:paraId="108A03CB" w14:textId="45645532" w:rsidR="002B5C95" w:rsidDel="00201166" w:rsidRDefault="00C24323">
          <w:pPr>
            <w:pStyle w:val="TOC1"/>
            <w:rPr>
              <w:del w:id="205" w:author="Houyem Rais" w:date="2024-02-22T14:46:00Z"/>
              <w:rFonts w:eastAsiaTheme="minorEastAsia"/>
              <w:noProof/>
              <w:kern w:val="2"/>
              <w:lang w:val="en-US"/>
              <w14:ligatures w14:val="standardContextual"/>
            </w:rPr>
          </w:pPr>
          <w:del w:id="206" w:author="Houyem Rais" w:date="2024-02-22T14:46:00Z">
            <w:r w:rsidDel="00201166">
              <w:fldChar w:fldCharType="begin"/>
            </w:r>
            <w:r w:rsidDel="00201166">
              <w:delInstrText>HYPERLINK \l "_Toc152165362"</w:delInstrText>
            </w:r>
            <w:r w:rsidDel="00201166">
              <w:fldChar w:fldCharType="separate"/>
            </w:r>
            <w:r w:rsidR="002B5C95" w:rsidRPr="00286653" w:rsidDel="00201166">
              <w:rPr>
                <w:rStyle w:val="Hyperlink"/>
                <w:noProof/>
              </w:rPr>
              <w:delText>7.</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approfondie des différentes options de réalisation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_Toc152165362 \h </w:delInstrText>
            </w:r>
            <w:r w:rsidR="002B5C95" w:rsidDel="00201166">
              <w:rPr>
                <w:noProof/>
                <w:webHidden/>
              </w:rPr>
            </w:r>
            <w:r w:rsidR="002B5C95" w:rsidDel="00201166">
              <w:rPr>
                <w:noProof/>
                <w:webHidden/>
              </w:rPr>
              <w:fldChar w:fldCharType="separate"/>
            </w:r>
            <w:r w:rsidR="002B5C95" w:rsidDel="00201166">
              <w:rPr>
                <w:noProof/>
                <w:webHidden/>
              </w:rPr>
              <w:delText>83</w:delText>
            </w:r>
            <w:r w:rsidR="002B5C95" w:rsidDel="00201166">
              <w:rPr>
                <w:noProof/>
                <w:webHidden/>
              </w:rPr>
              <w:fldChar w:fldCharType="end"/>
            </w:r>
            <w:r w:rsidDel="00201166">
              <w:rPr>
                <w:noProof/>
              </w:rPr>
              <w:fldChar w:fldCharType="end"/>
            </w:r>
          </w:del>
        </w:p>
        <w:p w14:paraId="19C0315B" w14:textId="26BEA160" w:rsidR="002B5C95" w:rsidDel="00201166" w:rsidRDefault="00C24323">
          <w:pPr>
            <w:pStyle w:val="TOC2"/>
            <w:rPr>
              <w:del w:id="207" w:author="Houyem Rais" w:date="2024-02-22T14:46:00Z"/>
              <w:rFonts w:eastAsiaTheme="minorEastAsia"/>
              <w:noProof/>
              <w:kern w:val="2"/>
              <w:lang w:val="en-US"/>
              <w14:ligatures w14:val="standardContextual"/>
            </w:rPr>
          </w:pPr>
          <w:del w:id="208" w:author="Houyem Rais" w:date="2024-02-22T14:46:00Z">
            <w:r w:rsidDel="00201166">
              <w:fldChar w:fldCharType="begin"/>
            </w:r>
            <w:r w:rsidDel="00201166">
              <w:delInstrText>HYPERLINK \l "_Toc152165363"</w:delInstrText>
            </w:r>
            <w:r w:rsidDel="00201166">
              <w:fldChar w:fldCharType="separate"/>
            </w:r>
            <w:r w:rsidR="002B5C95" w:rsidRPr="00286653" w:rsidDel="00201166">
              <w:rPr>
                <w:rStyle w:val="Hyperlink"/>
                <w:noProof/>
              </w:rPr>
              <w:delText>7.1.</w:delText>
            </w:r>
            <w:r w:rsidR="002B5C95" w:rsidDel="00201166">
              <w:rPr>
                <w:rFonts w:eastAsiaTheme="minorEastAsia"/>
                <w:noProof/>
                <w:kern w:val="2"/>
                <w:lang w:val="en-US"/>
                <w14:ligatures w14:val="standardContextual"/>
              </w:rPr>
              <w:tab/>
            </w:r>
            <w:r w:rsidR="002B5C95" w:rsidRPr="00286653" w:rsidDel="00201166">
              <w:rPr>
                <w:rStyle w:val="Hyperlink"/>
                <w:noProof/>
              </w:rPr>
              <w:delText>Option 0 – Marché Public</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_Toc152165363 \h </w:delInstrText>
            </w:r>
            <w:r w:rsidR="002B5C95" w:rsidDel="00201166">
              <w:rPr>
                <w:noProof/>
                <w:webHidden/>
              </w:rPr>
            </w:r>
            <w:r w:rsidR="002B5C95" w:rsidDel="00201166">
              <w:rPr>
                <w:noProof/>
                <w:webHidden/>
              </w:rPr>
              <w:fldChar w:fldCharType="separate"/>
            </w:r>
            <w:r w:rsidR="002B5C95" w:rsidDel="00201166">
              <w:rPr>
                <w:noProof/>
                <w:webHidden/>
              </w:rPr>
              <w:delText>83</w:delText>
            </w:r>
            <w:r w:rsidR="002B5C95" w:rsidDel="00201166">
              <w:rPr>
                <w:noProof/>
                <w:webHidden/>
              </w:rPr>
              <w:fldChar w:fldCharType="end"/>
            </w:r>
            <w:r w:rsidDel="00201166">
              <w:rPr>
                <w:noProof/>
              </w:rPr>
              <w:fldChar w:fldCharType="end"/>
            </w:r>
          </w:del>
        </w:p>
        <w:p w14:paraId="7D3222C8" w14:textId="019CF876" w:rsidR="002B5C95" w:rsidDel="00201166" w:rsidRDefault="00C24323">
          <w:pPr>
            <w:pStyle w:val="TOC3"/>
            <w:rPr>
              <w:del w:id="209" w:author="Houyem Rais" w:date="2024-02-22T14:46:00Z"/>
              <w:rFonts w:eastAsiaTheme="minorEastAsia"/>
              <w:noProof/>
              <w:kern w:val="2"/>
              <w:lang w:val="en-US"/>
              <w14:ligatures w14:val="standardContextual"/>
            </w:rPr>
          </w:pPr>
          <w:del w:id="210" w:author="Houyem Rais" w:date="2024-02-22T14:46:00Z">
            <w:r w:rsidDel="00201166">
              <w:fldChar w:fldCharType="begin"/>
            </w:r>
            <w:r w:rsidDel="00201166">
              <w:delInstrText>HYPERLINK \l "_Toc152165364"</w:delInstrText>
            </w:r>
            <w:r w:rsidDel="00201166">
              <w:fldChar w:fldCharType="separate"/>
            </w:r>
            <w:r w:rsidR="002B5C95" w:rsidRPr="00286653" w:rsidDel="00201166">
              <w:rPr>
                <w:rStyle w:val="Hyperlink"/>
                <w:noProof/>
              </w:rPr>
              <w:delText>7.1.1.</w:delText>
            </w:r>
            <w:r w:rsidR="002B5C95" w:rsidDel="00201166">
              <w:rPr>
                <w:rFonts w:eastAsiaTheme="minorEastAsia"/>
                <w:noProof/>
                <w:kern w:val="2"/>
                <w:lang w:val="en-US"/>
                <w14:ligatures w14:val="standardContextual"/>
              </w:rPr>
              <w:tab/>
            </w:r>
            <w:r w:rsidR="002B5C95" w:rsidRPr="00286653" w:rsidDel="00201166">
              <w:rPr>
                <w:rStyle w:val="Hyperlink"/>
                <w:noProof/>
              </w:rPr>
              <w:delText>Description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_Toc152165364 \h </w:delInstrText>
            </w:r>
            <w:r w:rsidR="002B5C95" w:rsidDel="00201166">
              <w:rPr>
                <w:noProof/>
                <w:webHidden/>
              </w:rPr>
            </w:r>
            <w:r w:rsidR="002B5C95" w:rsidDel="00201166">
              <w:rPr>
                <w:noProof/>
                <w:webHidden/>
              </w:rPr>
              <w:fldChar w:fldCharType="separate"/>
            </w:r>
            <w:r w:rsidR="002B5C95" w:rsidDel="00201166">
              <w:rPr>
                <w:noProof/>
                <w:webHidden/>
              </w:rPr>
              <w:delText>83</w:delText>
            </w:r>
            <w:r w:rsidR="002B5C95" w:rsidDel="00201166">
              <w:rPr>
                <w:noProof/>
                <w:webHidden/>
              </w:rPr>
              <w:fldChar w:fldCharType="end"/>
            </w:r>
            <w:r w:rsidDel="00201166">
              <w:rPr>
                <w:noProof/>
              </w:rPr>
              <w:fldChar w:fldCharType="end"/>
            </w:r>
          </w:del>
        </w:p>
        <w:p w14:paraId="076D51BD" w14:textId="425A8A65" w:rsidR="002B5C95" w:rsidDel="00201166" w:rsidRDefault="00C24323">
          <w:pPr>
            <w:pStyle w:val="TOC3"/>
            <w:rPr>
              <w:del w:id="211" w:author="Houyem Rais" w:date="2024-02-22T14:46:00Z"/>
              <w:rFonts w:eastAsiaTheme="minorEastAsia"/>
              <w:noProof/>
              <w:kern w:val="2"/>
              <w:lang w:val="en-US"/>
              <w14:ligatures w14:val="standardContextual"/>
            </w:rPr>
          </w:pPr>
          <w:del w:id="212" w:author="Houyem Rais" w:date="2024-02-22T14:46:00Z">
            <w:r w:rsidDel="00201166">
              <w:fldChar w:fldCharType="begin"/>
            </w:r>
            <w:r w:rsidDel="00201166">
              <w:delInstrText>HYPERLINK \l "_Toc152165365"</w:delInstrText>
            </w:r>
            <w:r w:rsidDel="00201166">
              <w:fldChar w:fldCharType="separate"/>
            </w:r>
            <w:r w:rsidR="002B5C95" w:rsidRPr="00286653" w:rsidDel="00201166">
              <w:rPr>
                <w:rStyle w:val="Hyperlink"/>
                <w:noProof/>
              </w:rPr>
              <w:delText>7.1.2.</w:delText>
            </w:r>
            <w:r w:rsidR="002B5C95" w:rsidDel="00201166">
              <w:rPr>
                <w:rFonts w:eastAsiaTheme="minorEastAsia"/>
                <w:noProof/>
                <w:kern w:val="2"/>
                <w:lang w:val="en-US"/>
                <w14:ligatures w14:val="standardContextual"/>
              </w:rPr>
              <w:tab/>
            </w:r>
            <w:r w:rsidR="002B5C95" w:rsidRPr="00286653" w:rsidDel="00201166">
              <w:rPr>
                <w:rStyle w:val="Hyperlink"/>
                <w:noProof/>
              </w:rPr>
              <w:delText>Découpage des activités des marchés publics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_Toc152165365 \h </w:delInstrText>
            </w:r>
            <w:r w:rsidR="002B5C95" w:rsidDel="00201166">
              <w:rPr>
                <w:noProof/>
                <w:webHidden/>
              </w:rPr>
            </w:r>
            <w:r w:rsidR="002B5C95" w:rsidDel="00201166">
              <w:rPr>
                <w:noProof/>
                <w:webHidden/>
              </w:rPr>
              <w:fldChar w:fldCharType="separate"/>
            </w:r>
            <w:r w:rsidR="002B5C95" w:rsidDel="00201166">
              <w:rPr>
                <w:noProof/>
                <w:webHidden/>
              </w:rPr>
              <w:delText>84</w:delText>
            </w:r>
            <w:r w:rsidR="002B5C95" w:rsidDel="00201166">
              <w:rPr>
                <w:noProof/>
                <w:webHidden/>
              </w:rPr>
              <w:fldChar w:fldCharType="end"/>
            </w:r>
            <w:r w:rsidDel="00201166">
              <w:rPr>
                <w:noProof/>
              </w:rPr>
              <w:fldChar w:fldCharType="end"/>
            </w:r>
          </w:del>
        </w:p>
        <w:p w14:paraId="07E5758A" w14:textId="1CB32951" w:rsidR="002B5C95" w:rsidDel="00201166" w:rsidRDefault="00C24323">
          <w:pPr>
            <w:pStyle w:val="TOC3"/>
            <w:rPr>
              <w:del w:id="213" w:author="Houyem Rais" w:date="2024-02-22T14:46:00Z"/>
              <w:rFonts w:eastAsiaTheme="minorEastAsia"/>
              <w:noProof/>
              <w:kern w:val="2"/>
              <w:lang w:val="en-US"/>
              <w14:ligatures w14:val="standardContextual"/>
            </w:rPr>
          </w:pPr>
          <w:del w:id="214" w:author="Houyem Rais" w:date="2024-02-22T14:46:00Z">
            <w:r w:rsidDel="00201166">
              <w:fldChar w:fldCharType="begin"/>
            </w:r>
            <w:r w:rsidDel="00201166">
              <w:delInstrText>HYPERLINK \l "_Toc152165366"</w:delInstrText>
            </w:r>
            <w:r w:rsidDel="00201166">
              <w:fldChar w:fldCharType="separate"/>
            </w:r>
            <w:r w:rsidR="002B5C95" w:rsidRPr="00286653" w:rsidDel="00201166">
              <w:rPr>
                <w:rStyle w:val="Hyperlink"/>
                <w:noProof/>
              </w:rPr>
              <w:delText>7.1.3.</w:delText>
            </w:r>
            <w:r w:rsidR="002B5C95" w:rsidDel="00201166">
              <w:rPr>
                <w:rFonts w:eastAsiaTheme="minorEastAsia"/>
                <w:noProof/>
                <w:kern w:val="2"/>
                <w:lang w:val="en-US"/>
                <w14:ligatures w14:val="standardContextual"/>
              </w:rPr>
              <w:tab/>
            </w:r>
            <w:r w:rsidR="002B5C95" w:rsidRPr="00286653" w:rsidDel="00201166">
              <w:rPr>
                <w:rStyle w:val="Hyperlink"/>
                <w:noProof/>
              </w:rPr>
              <w:delText>Avantages et inconvénients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_Toc152165366 \h </w:delInstrText>
            </w:r>
            <w:r w:rsidR="002B5C95" w:rsidDel="00201166">
              <w:rPr>
                <w:noProof/>
                <w:webHidden/>
              </w:rPr>
            </w:r>
            <w:r w:rsidR="002B5C95" w:rsidDel="00201166">
              <w:rPr>
                <w:noProof/>
                <w:webHidden/>
              </w:rPr>
              <w:fldChar w:fldCharType="separate"/>
            </w:r>
            <w:r w:rsidR="002B5C95" w:rsidDel="00201166">
              <w:rPr>
                <w:noProof/>
                <w:webHidden/>
              </w:rPr>
              <w:delText>86</w:delText>
            </w:r>
            <w:r w:rsidR="002B5C95" w:rsidDel="00201166">
              <w:rPr>
                <w:noProof/>
                <w:webHidden/>
              </w:rPr>
              <w:fldChar w:fldCharType="end"/>
            </w:r>
            <w:r w:rsidDel="00201166">
              <w:rPr>
                <w:noProof/>
              </w:rPr>
              <w:fldChar w:fldCharType="end"/>
            </w:r>
          </w:del>
        </w:p>
        <w:p w14:paraId="08DAD340" w14:textId="1BDF93C7" w:rsidR="002B5C95" w:rsidDel="00201166" w:rsidRDefault="00C24323">
          <w:pPr>
            <w:pStyle w:val="TOC2"/>
            <w:rPr>
              <w:del w:id="215" w:author="Houyem Rais" w:date="2024-02-22T14:46:00Z"/>
              <w:rFonts w:eastAsiaTheme="minorEastAsia"/>
              <w:noProof/>
              <w:kern w:val="2"/>
              <w:lang w:val="en-US"/>
              <w14:ligatures w14:val="standardContextual"/>
            </w:rPr>
          </w:pPr>
          <w:del w:id="216" w:author="Houyem Rais" w:date="2024-02-22T14:46:00Z">
            <w:r w:rsidDel="00201166">
              <w:fldChar w:fldCharType="begin"/>
            </w:r>
            <w:r w:rsidDel="00201166">
              <w:delInstrText>HYPERLINK \l "_Toc152165367"</w:delInstrText>
            </w:r>
            <w:r w:rsidDel="00201166">
              <w:fldChar w:fldCharType="separate"/>
            </w:r>
            <w:r w:rsidR="002B5C95" w:rsidRPr="00286653" w:rsidDel="00201166">
              <w:rPr>
                <w:rStyle w:val="Hyperlink"/>
                <w:noProof/>
              </w:rPr>
              <w:delText>7.2.</w:delText>
            </w:r>
            <w:r w:rsidR="002B5C95" w:rsidDel="00201166">
              <w:rPr>
                <w:rFonts w:eastAsiaTheme="minorEastAsia"/>
                <w:noProof/>
                <w:kern w:val="2"/>
                <w:lang w:val="en-US"/>
                <w14:ligatures w14:val="standardContextual"/>
              </w:rPr>
              <w:tab/>
            </w:r>
            <w:r w:rsidR="002B5C95" w:rsidRPr="00286653" w:rsidDel="00201166">
              <w:rPr>
                <w:rStyle w:val="Hyperlink"/>
                <w:noProof/>
              </w:rPr>
              <w:delText>Option 1 – BOT (Build-Operate-Transfer) basé sur les péages économiques (PPP Concessif)</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_Toc152165367 \h </w:delInstrText>
            </w:r>
            <w:r w:rsidR="002B5C95" w:rsidDel="00201166">
              <w:rPr>
                <w:noProof/>
                <w:webHidden/>
              </w:rPr>
            </w:r>
            <w:r w:rsidR="002B5C95" w:rsidDel="00201166">
              <w:rPr>
                <w:noProof/>
                <w:webHidden/>
              </w:rPr>
              <w:fldChar w:fldCharType="separate"/>
            </w:r>
            <w:r w:rsidR="002B5C95" w:rsidDel="00201166">
              <w:rPr>
                <w:noProof/>
                <w:webHidden/>
              </w:rPr>
              <w:delText>87</w:delText>
            </w:r>
            <w:r w:rsidR="002B5C95" w:rsidDel="00201166">
              <w:rPr>
                <w:noProof/>
                <w:webHidden/>
              </w:rPr>
              <w:fldChar w:fldCharType="end"/>
            </w:r>
            <w:r w:rsidDel="00201166">
              <w:rPr>
                <w:noProof/>
              </w:rPr>
              <w:fldChar w:fldCharType="end"/>
            </w:r>
          </w:del>
        </w:p>
        <w:p w14:paraId="4DE706DB" w14:textId="7FF06D37" w:rsidR="002B5C95" w:rsidDel="00201166" w:rsidRDefault="00C24323">
          <w:pPr>
            <w:pStyle w:val="TOC3"/>
            <w:rPr>
              <w:del w:id="217" w:author="Houyem Rais" w:date="2024-02-22T14:46:00Z"/>
              <w:rFonts w:eastAsiaTheme="minorEastAsia"/>
              <w:noProof/>
              <w:kern w:val="2"/>
              <w:lang w:val="en-US"/>
              <w14:ligatures w14:val="standardContextual"/>
            </w:rPr>
          </w:pPr>
          <w:del w:id="218" w:author="Houyem Rais" w:date="2024-02-22T14:46:00Z">
            <w:r w:rsidDel="00201166">
              <w:fldChar w:fldCharType="begin"/>
            </w:r>
            <w:r w:rsidDel="00201166">
              <w:delInstrText>HYPERLINK \l "_Toc152165368"</w:delInstrText>
            </w:r>
            <w:r w:rsidDel="00201166">
              <w:fldChar w:fldCharType="separate"/>
            </w:r>
            <w:r w:rsidR="002B5C95" w:rsidRPr="00286653" w:rsidDel="00201166">
              <w:rPr>
                <w:rStyle w:val="Hyperlink"/>
                <w:noProof/>
              </w:rPr>
              <w:delText>7.2.1.</w:delText>
            </w:r>
            <w:r w:rsidR="002B5C95" w:rsidDel="00201166">
              <w:rPr>
                <w:rFonts w:eastAsiaTheme="minorEastAsia"/>
                <w:noProof/>
                <w:kern w:val="2"/>
                <w:lang w:val="en-US"/>
                <w14:ligatures w14:val="standardContextual"/>
              </w:rPr>
              <w:tab/>
            </w:r>
            <w:r w:rsidR="002B5C95" w:rsidRPr="00286653" w:rsidDel="00201166">
              <w:rPr>
                <w:rStyle w:val="Hyperlink"/>
                <w:noProof/>
              </w:rPr>
              <w:delText>Description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_Toc152165368 \h </w:delInstrText>
            </w:r>
            <w:r w:rsidR="002B5C95" w:rsidDel="00201166">
              <w:rPr>
                <w:noProof/>
                <w:webHidden/>
              </w:rPr>
            </w:r>
            <w:r w:rsidR="002B5C95" w:rsidDel="00201166">
              <w:rPr>
                <w:noProof/>
                <w:webHidden/>
              </w:rPr>
              <w:fldChar w:fldCharType="separate"/>
            </w:r>
            <w:r w:rsidR="002B5C95" w:rsidDel="00201166">
              <w:rPr>
                <w:noProof/>
                <w:webHidden/>
              </w:rPr>
              <w:delText>87</w:delText>
            </w:r>
            <w:r w:rsidR="002B5C95" w:rsidDel="00201166">
              <w:rPr>
                <w:noProof/>
                <w:webHidden/>
              </w:rPr>
              <w:fldChar w:fldCharType="end"/>
            </w:r>
            <w:r w:rsidDel="00201166">
              <w:rPr>
                <w:noProof/>
              </w:rPr>
              <w:fldChar w:fldCharType="end"/>
            </w:r>
          </w:del>
        </w:p>
        <w:p w14:paraId="32FED9C6" w14:textId="380643F9" w:rsidR="002B5C95" w:rsidDel="00201166" w:rsidRDefault="00C24323">
          <w:pPr>
            <w:pStyle w:val="TOC3"/>
            <w:rPr>
              <w:del w:id="219" w:author="Houyem Rais" w:date="2024-02-22T14:46:00Z"/>
              <w:rFonts w:eastAsiaTheme="minorEastAsia"/>
              <w:noProof/>
              <w:kern w:val="2"/>
              <w:lang w:val="en-US"/>
              <w14:ligatures w14:val="standardContextual"/>
            </w:rPr>
          </w:pPr>
          <w:del w:id="220" w:author="Houyem Rais" w:date="2024-02-22T14:46:00Z">
            <w:r w:rsidDel="00201166">
              <w:fldChar w:fldCharType="begin"/>
            </w:r>
            <w:r w:rsidDel="00201166">
              <w:delInstrText>HYPERLINK \l "_Toc152165369"</w:delInstrText>
            </w:r>
            <w:r w:rsidDel="00201166">
              <w:fldChar w:fldCharType="separate"/>
            </w:r>
            <w:r w:rsidR="002B5C95" w:rsidRPr="00286653" w:rsidDel="00201166">
              <w:rPr>
                <w:rStyle w:val="Hyperlink"/>
                <w:noProof/>
              </w:rPr>
              <w:delText>7.2.2.</w:delText>
            </w:r>
            <w:r w:rsidR="002B5C95" w:rsidDel="00201166">
              <w:rPr>
                <w:rFonts w:eastAsiaTheme="minorEastAsia"/>
                <w:noProof/>
                <w:kern w:val="2"/>
                <w:lang w:val="en-US"/>
                <w14:ligatures w14:val="standardContextual"/>
              </w:rPr>
              <w:tab/>
            </w:r>
            <w:r w:rsidR="002B5C95" w:rsidRPr="00286653" w:rsidDel="00201166">
              <w:rPr>
                <w:rStyle w:val="Hyperlink"/>
                <w:noProof/>
              </w:rPr>
              <w:delText>Responsabilités du partenaire privé</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_Toc152165369 \h </w:delInstrText>
            </w:r>
            <w:r w:rsidR="002B5C95" w:rsidDel="00201166">
              <w:rPr>
                <w:noProof/>
                <w:webHidden/>
              </w:rPr>
            </w:r>
            <w:r w:rsidR="002B5C95" w:rsidDel="00201166">
              <w:rPr>
                <w:noProof/>
                <w:webHidden/>
              </w:rPr>
              <w:fldChar w:fldCharType="separate"/>
            </w:r>
            <w:r w:rsidR="002B5C95" w:rsidDel="00201166">
              <w:rPr>
                <w:noProof/>
                <w:webHidden/>
              </w:rPr>
              <w:delText>87</w:delText>
            </w:r>
            <w:r w:rsidR="002B5C95" w:rsidDel="00201166">
              <w:rPr>
                <w:noProof/>
                <w:webHidden/>
              </w:rPr>
              <w:fldChar w:fldCharType="end"/>
            </w:r>
            <w:r w:rsidDel="00201166">
              <w:rPr>
                <w:noProof/>
              </w:rPr>
              <w:fldChar w:fldCharType="end"/>
            </w:r>
          </w:del>
        </w:p>
        <w:p w14:paraId="75F54F14" w14:textId="5270AF4C" w:rsidR="002B5C95" w:rsidDel="00201166" w:rsidRDefault="00C24323">
          <w:pPr>
            <w:pStyle w:val="TOC3"/>
            <w:rPr>
              <w:del w:id="221" w:author="Houyem Rais" w:date="2024-02-22T14:46:00Z"/>
              <w:rFonts w:eastAsiaTheme="minorEastAsia"/>
              <w:noProof/>
              <w:kern w:val="2"/>
              <w:lang w:val="en-US"/>
              <w14:ligatures w14:val="standardContextual"/>
            </w:rPr>
          </w:pPr>
          <w:del w:id="222" w:author="Houyem Rais" w:date="2024-02-22T14:46:00Z">
            <w:r w:rsidDel="00201166">
              <w:fldChar w:fldCharType="begin"/>
            </w:r>
            <w:r w:rsidDel="00201166">
              <w:delInstrText>HYPERLINK \l "_Toc152165370"</w:delInstrText>
            </w:r>
            <w:r w:rsidDel="00201166">
              <w:fldChar w:fldCharType="separate"/>
            </w:r>
            <w:r w:rsidR="002B5C95" w:rsidRPr="00286653" w:rsidDel="00201166">
              <w:rPr>
                <w:rStyle w:val="Hyperlink"/>
                <w:noProof/>
              </w:rPr>
              <w:delText>7.2.3.</w:delText>
            </w:r>
            <w:r w:rsidR="002B5C95" w:rsidDel="00201166">
              <w:rPr>
                <w:rFonts w:eastAsiaTheme="minorEastAsia"/>
                <w:noProof/>
                <w:kern w:val="2"/>
                <w:lang w:val="en-US"/>
                <w14:ligatures w14:val="standardContextual"/>
              </w:rPr>
              <w:tab/>
            </w:r>
            <w:r w:rsidR="002B5C95" w:rsidRPr="00286653" w:rsidDel="00201166">
              <w:rPr>
                <w:rStyle w:val="Hyperlink"/>
                <w:noProof/>
              </w:rPr>
              <w:delText>Tarification du péage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_Toc152165370 \h </w:delInstrText>
            </w:r>
            <w:r w:rsidR="002B5C95" w:rsidDel="00201166">
              <w:rPr>
                <w:noProof/>
                <w:webHidden/>
              </w:rPr>
            </w:r>
            <w:r w:rsidR="002B5C95" w:rsidDel="00201166">
              <w:rPr>
                <w:noProof/>
                <w:webHidden/>
              </w:rPr>
              <w:fldChar w:fldCharType="separate"/>
            </w:r>
            <w:r w:rsidR="002B5C95" w:rsidDel="00201166">
              <w:rPr>
                <w:noProof/>
                <w:webHidden/>
              </w:rPr>
              <w:delText>88</w:delText>
            </w:r>
            <w:r w:rsidR="002B5C95" w:rsidDel="00201166">
              <w:rPr>
                <w:noProof/>
                <w:webHidden/>
              </w:rPr>
              <w:fldChar w:fldCharType="end"/>
            </w:r>
            <w:r w:rsidDel="00201166">
              <w:rPr>
                <w:noProof/>
              </w:rPr>
              <w:fldChar w:fldCharType="end"/>
            </w:r>
          </w:del>
        </w:p>
        <w:p w14:paraId="5EE79D69" w14:textId="1951F358" w:rsidR="002B5C95" w:rsidDel="00201166" w:rsidRDefault="00C24323">
          <w:pPr>
            <w:pStyle w:val="TOC3"/>
            <w:rPr>
              <w:del w:id="223" w:author="Houyem Rais" w:date="2024-02-22T14:46:00Z"/>
              <w:rFonts w:eastAsiaTheme="minorEastAsia"/>
              <w:noProof/>
              <w:kern w:val="2"/>
              <w:lang w:val="en-US"/>
              <w14:ligatures w14:val="standardContextual"/>
            </w:rPr>
          </w:pPr>
          <w:del w:id="224" w:author="Houyem Rais" w:date="2024-02-22T14:46:00Z">
            <w:r w:rsidDel="00201166">
              <w:fldChar w:fldCharType="begin"/>
            </w:r>
            <w:r w:rsidDel="00201166">
              <w:delInstrText>HYPERLINK \l "_Toc152165371"</w:delInstrText>
            </w:r>
            <w:r w:rsidDel="00201166">
              <w:fldChar w:fldCharType="separate"/>
            </w:r>
            <w:r w:rsidR="002B5C95" w:rsidRPr="00286653" w:rsidDel="00201166">
              <w:rPr>
                <w:rStyle w:val="Hyperlink"/>
                <w:noProof/>
              </w:rPr>
              <w:delText>7.2.4.</w:delText>
            </w:r>
            <w:r w:rsidR="002B5C95" w:rsidDel="00201166">
              <w:rPr>
                <w:rFonts w:eastAsiaTheme="minorEastAsia"/>
                <w:noProof/>
                <w:kern w:val="2"/>
                <w:lang w:val="en-US"/>
                <w14:ligatures w14:val="standardContextual"/>
              </w:rPr>
              <w:tab/>
            </w:r>
            <w:r w:rsidR="002B5C95" w:rsidRPr="00286653" w:rsidDel="00201166">
              <w:rPr>
                <w:rStyle w:val="Hyperlink"/>
                <w:noProof/>
              </w:rPr>
              <w:delText>Mécanismes de paiement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_Toc152165371 \h </w:delInstrText>
            </w:r>
            <w:r w:rsidR="002B5C95" w:rsidDel="00201166">
              <w:rPr>
                <w:noProof/>
                <w:webHidden/>
              </w:rPr>
            </w:r>
            <w:r w:rsidR="002B5C95" w:rsidDel="00201166">
              <w:rPr>
                <w:noProof/>
                <w:webHidden/>
              </w:rPr>
              <w:fldChar w:fldCharType="separate"/>
            </w:r>
            <w:r w:rsidR="002B5C95" w:rsidDel="00201166">
              <w:rPr>
                <w:noProof/>
                <w:webHidden/>
              </w:rPr>
              <w:delText>89</w:delText>
            </w:r>
            <w:r w:rsidR="002B5C95" w:rsidDel="00201166">
              <w:rPr>
                <w:noProof/>
                <w:webHidden/>
              </w:rPr>
              <w:fldChar w:fldCharType="end"/>
            </w:r>
            <w:r w:rsidDel="00201166">
              <w:rPr>
                <w:noProof/>
              </w:rPr>
              <w:fldChar w:fldCharType="end"/>
            </w:r>
          </w:del>
        </w:p>
        <w:p w14:paraId="768EBBC1" w14:textId="19DB786E" w:rsidR="002B5C95" w:rsidDel="00201166" w:rsidRDefault="00C24323">
          <w:pPr>
            <w:pStyle w:val="TOC3"/>
            <w:rPr>
              <w:del w:id="225" w:author="Houyem Rais" w:date="2024-02-22T14:46:00Z"/>
              <w:rFonts w:eastAsiaTheme="minorEastAsia"/>
              <w:noProof/>
              <w:kern w:val="2"/>
              <w:lang w:val="en-US"/>
              <w14:ligatures w14:val="standardContextual"/>
            </w:rPr>
          </w:pPr>
          <w:del w:id="226" w:author="Houyem Rais" w:date="2024-02-22T14:46:00Z">
            <w:r w:rsidDel="00201166">
              <w:fldChar w:fldCharType="begin"/>
            </w:r>
            <w:r w:rsidDel="00201166">
              <w:delInstrText>HYPERLINK \l "_Toc152165372"</w:delInstrText>
            </w:r>
            <w:r w:rsidDel="00201166">
              <w:fldChar w:fldCharType="separate"/>
            </w:r>
            <w:r w:rsidR="002B5C95" w:rsidRPr="00286653" w:rsidDel="00201166">
              <w:rPr>
                <w:rStyle w:val="Hyperlink"/>
                <w:noProof/>
              </w:rPr>
              <w:delText>7.2.5.</w:delText>
            </w:r>
            <w:r w:rsidR="002B5C95" w:rsidDel="00201166">
              <w:rPr>
                <w:rFonts w:eastAsiaTheme="minorEastAsia"/>
                <w:noProof/>
                <w:kern w:val="2"/>
                <w:lang w:val="en-US"/>
                <w14:ligatures w14:val="standardContextual"/>
              </w:rPr>
              <w:tab/>
            </w:r>
            <w:r w:rsidR="002B5C95" w:rsidRPr="00286653" w:rsidDel="00201166">
              <w:rPr>
                <w:rStyle w:val="Hyperlink"/>
                <w:noProof/>
              </w:rPr>
              <w:delText>Avantages et inconvénients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_Toc152165372 \h </w:delInstrText>
            </w:r>
            <w:r w:rsidR="002B5C95" w:rsidDel="00201166">
              <w:rPr>
                <w:noProof/>
                <w:webHidden/>
              </w:rPr>
            </w:r>
            <w:r w:rsidR="002B5C95" w:rsidDel="00201166">
              <w:rPr>
                <w:noProof/>
                <w:webHidden/>
              </w:rPr>
              <w:fldChar w:fldCharType="separate"/>
            </w:r>
            <w:r w:rsidR="002B5C95" w:rsidDel="00201166">
              <w:rPr>
                <w:noProof/>
                <w:webHidden/>
              </w:rPr>
              <w:delText>89</w:delText>
            </w:r>
            <w:r w:rsidR="002B5C95" w:rsidDel="00201166">
              <w:rPr>
                <w:noProof/>
                <w:webHidden/>
              </w:rPr>
              <w:fldChar w:fldCharType="end"/>
            </w:r>
            <w:r w:rsidDel="00201166">
              <w:rPr>
                <w:noProof/>
              </w:rPr>
              <w:fldChar w:fldCharType="end"/>
            </w:r>
          </w:del>
        </w:p>
        <w:p w14:paraId="5CC5C98E" w14:textId="280F6343" w:rsidR="002B5C95" w:rsidDel="00201166" w:rsidRDefault="00C24323">
          <w:pPr>
            <w:pStyle w:val="TOC2"/>
            <w:rPr>
              <w:del w:id="227" w:author="Houyem Rais" w:date="2024-02-22T14:46:00Z"/>
              <w:rFonts w:eastAsiaTheme="minorEastAsia"/>
              <w:noProof/>
              <w:kern w:val="2"/>
              <w:lang w:val="en-US"/>
              <w14:ligatures w14:val="standardContextual"/>
            </w:rPr>
          </w:pPr>
          <w:del w:id="228" w:author="Houyem Rais" w:date="2024-02-22T14:46:00Z">
            <w:r w:rsidDel="00201166">
              <w:fldChar w:fldCharType="begin"/>
            </w:r>
            <w:r w:rsidDel="00201166">
              <w:delInstrText>HYPERLINK \l "_Toc152165373"</w:delInstrText>
            </w:r>
            <w:r w:rsidDel="00201166">
              <w:fldChar w:fldCharType="separate"/>
            </w:r>
            <w:r w:rsidR="002B5C95" w:rsidRPr="00286653" w:rsidDel="00201166">
              <w:rPr>
                <w:rStyle w:val="Hyperlink"/>
                <w:noProof/>
                <w:lang w:val="en-GB"/>
              </w:rPr>
              <w:delText>7.3.</w:delText>
            </w:r>
            <w:r w:rsidR="002B5C95" w:rsidDel="00201166">
              <w:rPr>
                <w:rFonts w:eastAsiaTheme="minorEastAsia"/>
                <w:noProof/>
                <w:kern w:val="2"/>
                <w:lang w:val="en-US"/>
                <w14:ligatures w14:val="standardContextual"/>
              </w:rPr>
              <w:tab/>
            </w:r>
            <w:r w:rsidR="002B5C95" w:rsidRPr="00286653" w:rsidDel="00201166">
              <w:rPr>
                <w:rStyle w:val="Hyperlink"/>
                <w:noProof/>
                <w:lang w:val="en-GB"/>
              </w:rPr>
              <w:delText>Option 2 – BOT (Build-Operate-Transfer) à Péage Social</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_Toc152165373 \h </w:delInstrText>
            </w:r>
            <w:r w:rsidR="002B5C95" w:rsidDel="00201166">
              <w:rPr>
                <w:noProof/>
                <w:webHidden/>
              </w:rPr>
            </w:r>
            <w:r w:rsidR="002B5C95" w:rsidDel="00201166">
              <w:rPr>
                <w:noProof/>
                <w:webHidden/>
              </w:rPr>
              <w:fldChar w:fldCharType="separate"/>
            </w:r>
            <w:r w:rsidR="002B5C95" w:rsidDel="00201166">
              <w:rPr>
                <w:noProof/>
                <w:webHidden/>
              </w:rPr>
              <w:delText>90</w:delText>
            </w:r>
            <w:r w:rsidR="002B5C95" w:rsidDel="00201166">
              <w:rPr>
                <w:noProof/>
                <w:webHidden/>
              </w:rPr>
              <w:fldChar w:fldCharType="end"/>
            </w:r>
            <w:r w:rsidDel="00201166">
              <w:rPr>
                <w:noProof/>
              </w:rPr>
              <w:fldChar w:fldCharType="end"/>
            </w:r>
          </w:del>
        </w:p>
        <w:p w14:paraId="2AD242E6" w14:textId="09936D23" w:rsidR="002B5C95" w:rsidDel="00201166" w:rsidRDefault="00C24323">
          <w:pPr>
            <w:pStyle w:val="TOC3"/>
            <w:rPr>
              <w:del w:id="229" w:author="Houyem Rais" w:date="2024-02-22T14:46:00Z"/>
              <w:rFonts w:eastAsiaTheme="minorEastAsia"/>
              <w:noProof/>
              <w:kern w:val="2"/>
              <w:lang w:val="en-US"/>
              <w14:ligatures w14:val="standardContextual"/>
            </w:rPr>
          </w:pPr>
          <w:del w:id="230" w:author="Houyem Rais" w:date="2024-02-22T14:46:00Z">
            <w:r w:rsidDel="00201166">
              <w:fldChar w:fldCharType="begin"/>
            </w:r>
            <w:r w:rsidDel="00201166">
              <w:delInstrText>HYPERLINK \l "_Toc152165374"</w:delInstrText>
            </w:r>
            <w:r w:rsidDel="00201166">
              <w:fldChar w:fldCharType="separate"/>
            </w:r>
            <w:r w:rsidR="002B5C95" w:rsidRPr="00286653" w:rsidDel="00201166">
              <w:rPr>
                <w:rStyle w:val="Hyperlink"/>
                <w:noProof/>
              </w:rPr>
              <w:delText>7.3.1.</w:delText>
            </w:r>
            <w:r w:rsidR="002B5C95" w:rsidDel="00201166">
              <w:rPr>
                <w:rFonts w:eastAsiaTheme="minorEastAsia"/>
                <w:noProof/>
                <w:kern w:val="2"/>
                <w:lang w:val="en-US"/>
                <w14:ligatures w14:val="standardContextual"/>
              </w:rPr>
              <w:tab/>
            </w:r>
            <w:r w:rsidR="002B5C95" w:rsidRPr="00286653" w:rsidDel="00201166">
              <w:rPr>
                <w:rStyle w:val="Hyperlink"/>
                <w:noProof/>
              </w:rPr>
              <w:delText>Description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_Toc152165374 \h </w:delInstrText>
            </w:r>
            <w:r w:rsidR="002B5C95" w:rsidDel="00201166">
              <w:rPr>
                <w:noProof/>
                <w:webHidden/>
              </w:rPr>
            </w:r>
            <w:r w:rsidR="002B5C95" w:rsidDel="00201166">
              <w:rPr>
                <w:noProof/>
                <w:webHidden/>
              </w:rPr>
              <w:fldChar w:fldCharType="separate"/>
            </w:r>
            <w:r w:rsidR="002B5C95" w:rsidDel="00201166">
              <w:rPr>
                <w:noProof/>
                <w:webHidden/>
              </w:rPr>
              <w:delText>90</w:delText>
            </w:r>
            <w:r w:rsidR="002B5C95" w:rsidDel="00201166">
              <w:rPr>
                <w:noProof/>
                <w:webHidden/>
              </w:rPr>
              <w:fldChar w:fldCharType="end"/>
            </w:r>
            <w:r w:rsidDel="00201166">
              <w:rPr>
                <w:noProof/>
              </w:rPr>
              <w:fldChar w:fldCharType="end"/>
            </w:r>
          </w:del>
        </w:p>
        <w:p w14:paraId="5F5D4420" w14:textId="363C02AF" w:rsidR="002B5C95" w:rsidDel="00201166" w:rsidRDefault="00C24323">
          <w:pPr>
            <w:pStyle w:val="TOC3"/>
            <w:rPr>
              <w:del w:id="231" w:author="Houyem Rais" w:date="2024-02-22T14:46:00Z"/>
              <w:rFonts w:eastAsiaTheme="minorEastAsia"/>
              <w:noProof/>
              <w:kern w:val="2"/>
              <w:lang w:val="en-US"/>
              <w14:ligatures w14:val="standardContextual"/>
            </w:rPr>
          </w:pPr>
          <w:del w:id="232" w:author="Houyem Rais" w:date="2024-02-22T14:46:00Z">
            <w:r w:rsidDel="00201166">
              <w:fldChar w:fldCharType="begin"/>
            </w:r>
            <w:r w:rsidDel="00201166">
              <w:delInstrText>HYPERLINK \l "_Toc152165375"</w:delInstrText>
            </w:r>
            <w:r w:rsidDel="00201166">
              <w:fldChar w:fldCharType="separate"/>
            </w:r>
            <w:r w:rsidR="002B5C95" w:rsidRPr="00286653" w:rsidDel="00201166">
              <w:rPr>
                <w:rStyle w:val="Hyperlink"/>
                <w:noProof/>
              </w:rPr>
              <w:delText>7.3.2.</w:delText>
            </w:r>
            <w:r w:rsidR="002B5C95" w:rsidDel="00201166">
              <w:rPr>
                <w:rFonts w:eastAsiaTheme="minorEastAsia"/>
                <w:noProof/>
                <w:kern w:val="2"/>
                <w:lang w:val="en-US"/>
                <w14:ligatures w14:val="standardContextual"/>
              </w:rPr>
              <w:tab/>
            </w:r>
            <w:r w:rsidR="002B5C95" w:rsidRPr="00286653" w:rsidDel="00201166">
              <w:rPr>
                <w:rStyle w:val="Hyperlink"/>
                <w:noProof/>
              </w:rPr>
              <w:delText>Formes de la participation de l’Etat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_Toc152165375 \h </w:delInstrText>
            </w:r>
            <w:r w:rsidR="002B5C95" w:rsidDel="00201166">
              <w:rPr>
                <w:noProof/>
                <w:webHidden/>
              </w:rPr>
            </w:r>
            <w:r w:rsidR="002B5C95" w:rsidDel="00201166">
              <w:rPr>
                <w:noProof/>
                <w:webHidden/>
              </w:rPr>
              <w:fldChar w:fldCharType="separate"/>
            </w:r>
            <w:r w:rsidR="002B5C95" w:rsidDel="00201166">
              <w:rPr>
                <w:noProof/>
                <w:webHidden/>
              </w:rPr>
              <w:delText>90</w:delText>
            </w:r>
            <w:r w:rsidR="002B5C95" w:rsidDel="00201166">
              <w:rPr>
                <w:noProof/>
                <w:webHidden/>
              </w:rPr>
              <w:fldChar w:fldCharType="end"/>
            </w:r>
            <w:r w:rsidDel="00201166">
              <w:rPr>
                <w:noProof/>
              </w:rPr>
              <w:fldChar w:fldCharType="end"/>
            </w:r>
          </w:del>
        </w:p>
        <w:p w14:paraId="180B5FE9" w14:textId="4F51A166" w:rsidR="002B5C95" w:rsidDel="00201166" w:rsidRDefault="00C24323">
          <w:pPr>
            <w:pStyle w:val="TOC3"/>
            <w:rPr>
              <w:del w:id="233" w:author="Houyem Rais" w:date="2024-02-22T14:46:00Z"/>
              <w:rFonts w:eastAsiaTheme="minorEastAsia"/>
              <w:noProof/>
              <w:kern w:val="2"/>
              <w:lang w:val="en-US"/>
              <w14:ligatures w14:val="standardContextual"/>
            </w:rPr>
          </w:pPr>
          <w:del w:id="234" w:author="Houyem Rais" w:date="2024-02-22T14:46:00Z">
            <w:r w:rsidDel="00201166">
              <w:fldChar w:fldCharType="begin"/>
            </w:r>
            <w:r w:rsidDel="00201166">
              <w:delInstrText>HYPERLINK \l "_Toc152165376"</w:delInstrText>
            </w:r>
            <w:r w:rsidDel="00201166">
              <w:fldChar w:fldCharType="separate"/>
            </w:r>
            <w:r w:rsidR="002B5C95" w:rsidRPr="00286653" w:rsidDel="00201166">
              <w:rPr>
                <w:rStyle w:val="Hyperlink"/>
                <w:noProof/>
              </w:rPr>
              <w:delText>7.3.3.</w:delText>
            </w:r>
            <w:r w:rsidR="002B5C95" w:rsidDel="00201166">
              <w:rPr>
                <w:rFonts w:eastAsiaTheme="minorEastAsia"/>
                <w:noProof/>
                <w:kern w:val="2"/>
                <w:lang w:val="en-US"/>
                <w14:ligatures w14:val="standardContextual"/>
              </w:rPr>
              <w:tab/>
            </w:r>
            <w:r w:rsidR="002B5C95" w:rsidRPr="00286653" w:rsidDel="00201166">
              <w:rPr>
                <w:rStyle w:val="Hyperlink"/>
                <w:noProof/>
              </w:rPr>
              <w:delText>Tarification de péage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_Toc152165376 \h </w:delInstrText>
            </w:r>
            <w:r w:rsidR="002B5C95" w:rsidDel="00201166">
              <w:rPr>
                <w:noProof/>
                <w:webHidden/>
              </w:rPr>
            </w:r>
            <w:r w:rsidR="002B5C95" w:rsidDel="00201166">
              <w:rPr>
                <w:noProof/>
                <w:webHidden/>
              </w:rPr>
              <w:fldChar w:fldCharType="separate"/>
            </w:r>
            <w:r w:rsidR="002B5C95" w:rsidDel="00201166">
              <w:rPr>
                <w:noProof/>
                <w:webHidden/>
              </w:rPr>
              <w:delText>93</w:delText>
            </w:r>
            <w:r w:rsidR="002B5C95" w:rsidDel="00201166">
              <w:rPr>
                <w:noProof/>
                <w:webHidden/>
              </w:rPr>
              <w:fldChar w:fldCharType="end"/>
            </w:r>
            <w:r w:rsidDel="00201166">
              <w:rPr>
                <w:noProof/>
              </w:rPr>
              <w:fldChar w:fldCharType="end"/>
            </w:r>
          </w:del>
        </w:p>
        <w:p w14:paraId="076B30C9" w14:textId="495CE462" w:rsidR="002B5C95" w:rsidDel="00201166" w:rsidRDefault="00C24323">
          <w:pPr>
            <w:pStyle w:val="TOC3"/>
            <w:rPr>
              <w:del w:id="235" w:author="Houyem Rais" w:date="2024-02-22T14:46:00Z"/>
              <w:rFonts w:eastAsiaTheme="minorEastAsia"/>
              <w:noProof/>
              <w:kern w:val="2"/>
              <w:lang w:val="en-US"/>
              <w14:ligatures w14:val="standardContextual"/>
            </w:rPr>
          </w:pPr>
          <w:del w:id="236" w:author="Houyem Rais" w:date="2024-02-22T14:46:00Z">
            <w:r w:rsidDel="00201166">
              <w:fldChar w:fldCharType="begin"/>
            </w:r>
            <w:r w:rsidDel="00201166">
              <w:delInstrText>HYPERLINK \l "_Toc152165377"</w:delInstrText>
            </w:r>
            <w:r w:rsidDel="00201166">
              <w:fldChar w:fldCharType="separate"/>
            </w:r>
            <w:r w:rsidR="002B5C95" w:rsidRPr="00286653" w:rsidDel="00201166">
              <w:rPr>
                <w:rStyle w:val="Hyperlink"/>
                <w:noProof/>
              </w:rPr>
              <w:delText>7.3.4.</w:delText>
            </w:r>
            <w:r w:rsidR="002B5C95" w:rsidDel="00201166">
              <w:rPr>
                <w:rFonts w:eastAsiaTheme="minorEastAsia"/>
                <w:noProof/>
                <w:kern w:val="2"/>
                <w:lang w:val="en-US"/>
                <w14:ligatures w14:val="standardContextual"/>
              </w:rPr>
              <w:tab/>
            </w:r>
            <w:r w:rsidR="002B5C95" w:rsidRPr="00286653" w:rsidDel="00201166">
              <w:rPr>
                <w:rStyle w:val="Hyperlink"/>
                <w:noProof/>
              </w:rPr>
              <w:delText>Mécanismes de paiement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_Toc152165377 \h </w:delInstrText>
            </w:r>
            <w:r w:rsidR="002B5C95" w:rsidDel="00201166">
              <w:rPr>
                <w:noProof/>
                <w:webHidden/>
              </w:rPr>
            </w:r>
            <w:r w:rsidR="002B5C95" w:rsidDel="00201166">
              <w:rPr>
                <w:noProof/>
                <w:webHidden/>
              </w:rPr>
              <w:fldChar w:fldCharType="separate"/>
            </w:r>
            <w:r w:rsidR="002B5C95" w:rsidDel="00201166">
              <w:rPr>
                <w:noProof/>
                <w:webHidden/>
              </w:rPr>
              <w:delText>93</w:delText>
            </w:r>
            <w:r w:rsidR="002B5C95" w:rsidDel="00201166">
              <w:rPr>
                <w:noProof/>
                <w:webHidden/>
              </w:rPr>
              <w:fldChar w:fldCharType="end"/>
            </w:r>
            <w:r w:rsidDel="00201166">
              <w:rPr>
                <w:noProof/>
              </w:rPr>
              <w:fldChar w:fldCharType="end"/>
            </w:r>
          </w:del>
        </w:p>
        <w:p w14:paraId="363B38E8" w14:textId="34B2C141" w:rsidR="002B5C95" w:rsidDel="00201166" w:rsidRDefault="00C24323">
          <w:pPr>
            <w:pStyle w:val="TOC3"/>
            <w:rPr>
              <w:del w:id="237" w:author="Houyem Rais" w:date="2024-02-22T14:46:00Z"/>
              <w:rFonts w:eastAsiaTheme="minorEastAsia"/>
              <w:noProof/>
              <w:kern w:val="2"/>
              <w:lang w:val="en-US"/>
              <w14:ligatures w14:val="standardContextual"/>
            </w:rPr>
          </w:pPr>
          <w:del w:id="238" w:author="Houyem Rais" w:date="2024-02-22T14:46:00Z">
            <w:r w:rsidDel="00201166">
              <w:fldChar w:fldCharType="begin"/>
            </w:r>
            <w:r w:rsidDel="00201166">
              <w:delInstrText>HYPERLINK \l "_Toc152165378"</w:delInstrText>
            </w:r>
            <w:r w:rsidDel="00201166">
              <w:fldChar w:fldCharType="separate"/>
            </w:r>
            <w:r w:rsidR="002B5C95" w:rsidRPr="00286653" w:rsidDel="00201166">
              <w:rPr>
                <w:rStyle w:val="Hyperlink"/>
                <w:noProof/>
              </w:rPr>
              <w:delText>7.3.5.</w:delText>
            </w:r>
            <w:r w:rsidR="002B5C95" w:rsidDel="00201166">
              <w:rPr>
                <w:rFonts w:eastAsiaTheme="minorEastAsia"/>
                <w:noProof/>
                <w:kern w:val="2"/>
                <w:lang w:val="en-US"/>
                <w14:ligatures w14:val="standardContextual"/>
              </w:rPr>
              <w:tab/>
            </w:r>
            <w:r w:rsidR="002B5C95" w:rsidRPr="00286653" w:rsidDel="00201166">
              <w:rPr>
                <w:rStyle w:val="Hyperlink"/>
                <w:noProof/>
              </w:rPr>
              <w:delText>Avantages et inconvénients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_Toc152165378 \h </w:delInstrText>
            </w:r>
            <w:r w:rsidR="002B5C95" w:rsidDel="00201166">
              <w:rPr>
                <w:noProof/>
                <w:webHidden/>
              </w:rPr>
            </w:r>
            <w:r w:rsidR="002B5C95" w:rsidDel="00201166">
              <w:rPr>
                <w:noProof/>
                <w:webHidden/>
              </w:rPr>
              <w:fldChar w:fldCharType="separate"/>
            </w:r>
            <w:r w:rsidR="002B5C95" w:rsidDel="00201166">
              <w:rPr>
                <w:noProof/>
                <w:webHidden/>
              </w:rPr>
              <w:delText>94</w:delText>
            </w:r>
            <w:r w:rsidR="002B5C95" w:rsidDel="00201166">
              <w:rPr>
                <w:noProof/>
                <w:webHidden/>
              </w:rPr>
              <w:fldChar w:fldCharType="end"/>
            </w:r>
            <w:r w:rsidDel="00201166">
              <w:rPr>
                <w:noProof/>
              </w:rPr>
              <w:fldChar w:fldCharType="end"/>
            </w:r>
          </w:del>
        </w:p>
        <w:p w14:paraId="1902E45D" w14:textId="696F7450" w:rsidR="002B5C95" w:rsidDel="00201166" w:rsidRDefault="00C24323">
          <w:pPr>
            <w:pStyle w:val="TOC2"/>
            <w:rPr>
              <w:del w:id="239" w:author="Houyem Rais" w:date="2024-02-22T14:46:00Z"/>
              <w:rFonts w:eastAsiaTheme="minorEastAsia"/>
              <w:noProof/>
              <w:kern w:val="2"/>
              <w:lang w:val="en-US"/>
              <w14:ligatures w14:val="standardContextual"/>
            </w:rPr>
          </w:pPr>
          <w:del w:id="240" w:author="Houyem Rais" w:date="2024-02-22T14:46:00Z">
            <w:r w:rsidDel="00201166">
              <w:fldChar w:fldCharType="begin"/>
            </w:r>
            <w:r w:rsidDel="00201166">
              <w:delInstrText>HYPERLINK \l "_Toc152165379"</w:delInstrText>
            </w:r>
            <w:r w:rsidDel="00201166">
              <w:fldChar w:fldCharType="separate"/>
            </w:r>
            <w:r w:rsidR="002B5C95" w:rsidRPr="00286653" w:rsidDel="00201166">
              <w:rPr>
                <w:rStyle w:val="Hyperlink"/>
                <w:noProof/>
              </w:rPr>
              <w:delText>7.4.</w:delText>
            </w:r>
            <w:r w:rsidR="002B5C95" w:rsidDel="00201166">
              <w:rPr>
                <w:rFonts w:eastAsiaTheme="minorEastAsia"/>
                <w:noProof/>
                <w:kern w:val="2"/>
                <w:lang w:val="en-US"/>
                <w14:ligatures w14:val="standardContextual"/>
              </w:rPr>
              <w:tab/>
            </w:r>
            <w:r w:rsidR="002B5C95" w:rsidRPr="00286653" w:rsidDel="00201166">
              <w:rPr>
                <w:rStyle w:val="Hyperlink"/>
                <w:noProof/>
              </w:rPr>
              <w:delText>Option 3 – MP + Affermage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_Toc152165379 \h </w:delInstrText>
            </w:r>
            <w:r w:rsidR="002B5C95" w:rsidDel="00201166">
              <w:rPr>
                <w:noProof/>
                <w:webHidden/>
              </w:rPr>
            </w:r>
            <w:r w:rsidR="002B5C95" w:rsidDel="00201166">
              <w:rPr>
                <w:noProof/>
                <w:webHidden/>
              </w:rPr>
              <w:fldChar w:fldCharType="separate"/>
            </w:r>
            <w:r w:rsidR="002B5C95" w:rsidDel="00201166">
              <w:rPr>
                <w:noProof/>
                <w:webHidden/>
              </w:rPr>
              <w:delText>94</w:delText>
            </w:r>
            <w:r w:rsidR="002B5C95" w:rsidDel="00201166">
              <w:rPr>
                <w:noProof/>
                <w:webHidden/>
              </w:rPr>
              <w:fldChar w:fldCharType="end"/>
            </w:r>
            <w:r w:rsidDel="00201166">
              <w:rPr>
                <w:noProof/>
              </w:rPr>
              <w:fldChar w:fldCharType="end"/>
            </w:r>
          </w:del>
        </w:p>
        <w:p w14:paraId="1EFF9396" w14:textId="01662A7A" w:rsidR="002B5C95" w:rsidDel="00201166" w:rsidRDefault="00C24323">
          <w:pPr>
            <w:pStyle w:val="TOC3"/>
            <w:rPr>
              <w:del w:id="241" w:author="Houyem Rais" w:date="2024-02-22T14:46:00Z"/>
              <w:rFonts w:eastAsiaTheme="minorEastAsia"/>
              <w:noProof/>
              <w:kern w:val="2"/>
              <w:lang w:val="en-US"/>
              <w14:ligatures w14:val="standardContextual"/>
            </w:rPr>
          </w:pPr>
          <w:del w:id="242" w:author="Houyem Rais" w:date="2024-02-22T14:46:00Z">
            <w:r w:rsidDel="00201166">
              <w:fldChar w:fldCharType="begin"/>
            </w:r>
            <w:r w:rsidDel="00201166">
              <w:delInstrText>HYPERLINK \l "_Toc152165380"</w:delInstrText>
            </w:r>
            <w:r w:rsidDel="00201166">
              <w:fldChar w:fldCharType="separate"/>
            </w:r>
            <w:r w:rsidR="002B5C95" w:rsidRPr="00286653" w:rsidDel="00201166">
              <w:rPr>
                <w:rStyle w:val="Hyperlink"/>
                <w:noProof/>
              </w:rPr>
              <w:delText>7.4.1.</w:delText>
            </w:r>
            <w:r w:rsidR="002B5C95" w:rsidDel="00201166">
              <w:rPr>
                <w:rFonts w:eastAsiaTheme="minorEastAsia"/>
                <w:noProof/>
                <w:kern w:val="2"/>
                <w:lang w:val="en-US"/>
                <w14:ligatures w14:val="standardContextual"/>
              </w:rPr>
              <w:tab/>
            </w:r>
            <w:r w:rsidR="002B5C95" w:rsidRPr="00286653" w:rsidDel="00201166">
              <w:rPr>
                <w:rStyle w:val="Hyperlink"/>
                <w:noProof/>
              </w:rPr>
              <w:delText>Le contrat d’affermage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_Toc152165380 \h </w:delInstrText>
            </w:r>
            <w:r w:rsidR="002B5C95" w:rsidDel="00201166">
              <w:rPr>
                <w:noProof/>
                <w:webHidden/>
              </w:rPr>
            </w:r>
            <w:r w:rsidR="002B5C95" w:rsidDel="00201166">
              <w:rPr>
                <w:noProof/>
                <w:webHidden/>
              </w:rPr>
              <w:fldChar w:fldCharType="separate"/>
            </w:r>
            <w:r w:rsidR="002B5C95" w:rsidDel="00201166">
              <w:rPr>
                <w:noProof/>
                <w:webHidden/>
              </w:rPr>
              <w:delText>94</w:delText>
            </w:r>
            <w:r w:rsidR="002B5C95" w:rsidDel="00201166">
              <w:rPr>
                <w:noProof/>
                <w:webHidden/>
              </w:rPr>
              <w:fldChar w:fldCharType="end"/>
            </w:r>
            <w:r w:rsidDel="00201166">
              <w:rPr>
                <w:noProof/>
              </w:rPr>
              <w:fldChar w:fldCharType="end"/>
            </w:r>
          </w:del>
        </w:p>
        <w:p w14:paraId="4DCDA620" w14:textId="52744750" w:rsidR="002B5C95" w:rsidDel="00201166" w:rsidRDefault="00C24323">
          <w:pPr>
            <w:pStyle w:val="TOC3"/>
            <w:rPr>
              <w:del w:id="243" w:author="Houyem Rais" w:date="2024-02-22T14:46:00Z"/>
              <w:rFonts w:eastAsiaTheme="minorEastAsia"/>
              <w:noProof/>
              <w:kern w:val="2"/>
              <w:lang w:val="en-US"/>
              <w14:ligatures w14:val="standardContextual"/>
            </w:rPr>
          </w:pPr>
          <w:del w:id="244" w:author="Houyem Rais" w:date="2024-02-22T14:46:00Z">
            <w:r w:rsidDel="00201166">
              <w:fldChar w:fldCharType="begin"/>
            </w:r>
            <w:r w:rsidDel="00201166">
              <w:delInstrText>HYPERLINK \l "_Toc152165381"</w:delInstrText>
            </w:r>
            <w:r w:rsidDel="00201166">
              <w:fldChar w:fldCharType="separate"/>
            </w:r>
            <w:r w:rsidR="002B5C95" w:rsidRPr="00286653" w:rsidDel="00201166">
              <w:rPr>
                <w:rStyle w:val="Hyperlink"/>
                <w:noProof/>
              </w:rPr>
              <w:delText>7.4.2.</w:delText>
            </w:r>
            <w:r w:rsidR="002B5C95" w:rsidDel="00201166">
              <w:rPr>
                <w:rFonts w:eastAsiaTheme="minorEastAsia"/>
                <w:noProof/>
                <w:kern w:val="2"/>
                <w:lang w:val="en-US"/>
                <w14:ligatures w14:val="standardContextual"/>
              </w:rPr>
              <w:tab/>
            </w:r>
            <w:r w:rsidR="002B5C95" w:rsidRPr="00286653" w:rsidDel="00201166">
              <w:rPr>
                <w:rStyle w:val="Hyperlink"/>
                <w:noProof/>
              </w:rPr>
              <w:delText>Le contrat de gestion de péage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_Toc152165381 \h </w:delInstrText>
            </w:r>
            <w:r w:rsidR="002B5C95" w:rsidDel="00201166">
              <w:rPr>
                <w:noProof/>
                <w:webHidden/>
              </w:rPr>
            </w:r>
            <w:r w:rsidR="002B5C95" w:rsidDel="00201166">
              <w:rPr>
                <w:noProof/>
                <w:webHidden/>
              </w:rPr>
              <w:fldChar w:fldCharType="separate"/>
            </w:r>
            <w:r w:rsidR="002B5C95" w:rsidDel="00201166">
              <w:rPr>
                <w:noProof/>
                <w:webHidden/>
              </w:rPr>
              <w:delText>96</w:delText>
            </w:r>
            <w:r w:rsidR="002B5C95" w:rsidDel="00201166">
              <w:rPr>
                <w:noProof/>
                <w:webHidden/>
              </w:rPr>
              <w:fldChar w:fldCharType="end"/>
            </w:r>
            <w:r w:rsidDel="00201166">
              <w:rPr>
                <w:noProof/>
              </w:rPr>
              <w:fldChar w:fldCharType="end"/>
            </w:r>
          </w:del>
        </w:p>
        <w:p w14:paraId="656B0226" w14:textId="434017EF" w:rsidR="002B5C95" w:rsidDel="00201166" w:rsidRDefault="00C24323">
          <w:pPr>
            <w:pStyle w:val="TOC3"/>
            <w:rPr>
              <w:del w:id="245" w:author="Houyem Rais" w:date="2024-02-22T14:46:00Z"/>
              <w:rFonts w:eastAsiaTheme="minorEastAsia"/>
              <w:noProof/>
              <w:kern w:val="2"/>
              <w:lang w:val="en-US"/>
              <w14:ligatures w14:val="standardContextual"/>
            </w:rPr>
          </w:pPr>
          <w:del w:id="246" w:author="Houyem Rais" w:date="2024-02-22T14:46:00Z">
            <w:r w:rsidDel="00201166">
              <w:fldChar w:fldCharType="begin"/>
            </w:r>
            <w:r w:rsidDel="00201166">
              <w:delInstrText>HYPERLINK \l "_Toc152165382"</w:delInstrText>
            </w:r>
            <w:r w:rsidDel="00201166">
              <w:fldChar w:fldCharType="separate"/>
            </w:r>
            <w:r w:rsidR="002B5C95" w:rsidRPr="00286653" w:rsidDel="00201166">
              <w:rPr>
                <w:rStyle w:val="Hyperlink"/>
                <w:noProof/>
              </w:rPr>
              <w:delText>7.4.3.</w:delText>
            </w:r>
            <w:r w:rsidR="002B5C95" w:rsidDel="00201166">
              <w:rPr>
                <w:rFonts w:eastAsiaTheme="minorEastAsia"/>
                <w:noProof/>
                <w:kern w:val="2"/>
                <w:lang w:val="en-US"/>
                <w14:ligatures w14:val="standardContextual"/>
              </w:rPr>
              <w:tab/>
            </w:r>
            <w:r w:rsidR="002B5C95" w:rsidRPr="00286653" w:rsidDel="00201166">
              <w:rPr>
                <w:rStyle w:val="Hyperlink"/>
                <w:noProof/>
              </w:rPr>
              <w:delText>Option 4 – PPP à paiement public</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_Toc152165382 \h </w:delInstrText>
            </w:r>
            <w:r w:rsidR="002B5C95" w:rsidDel="00201166">
              <w:rPr>
                <w:noProof/>
                <w:webHidden/>
              </w:rPr>
            </w:r>
            <w:r w:rsidR="002B5C95" w:rsidDel="00201166">
              <w:rPr>
                <w:noProof/>
                <w:webHidden/>
              </w:rPr>
              <w:fldChar w:fldCharType="separate"/>
            </w:r>
            <w:r w:rsidR="002B5C95" w:rsidDel="00201166">
              <w:rPr>
                <w:noProof/>
                <w:webHidden/>
              </w:rPr>
              <w:delText>98</w:delText>
            </w:r>
            <w:r w:rsidR="002B5C95" w:rsidDel="00201166">
              <w:rPr>
                <w:noProof/>
                <w:webHidden/>
              </w:rPr>
              <w:fldChar w:fldCharType="end"/>
            </w:r>
            <w:r w:rsidDel="00201166">
              <w:rPr>
                <w:noProof/>
              </w:rPr>
              <w:fldChar w:fldCharType="end"/>
            </w:r>
          </w:del>
        </w:p>
        <w:p w14:paraId="553E548E" w14:textId="12A6AD13" w:rsidR="002B5C95" w:rsidDel="00201166" w:rsidRDefault="00C24323">
          <w:pPr>
            <w:pStyle w:val="TOC1"/>
            <w:rPr>
              <w:del w:id="247" w:author="Houyem Rais" w:date="2024-02-22T14:46:00Z"/>
              <w:rFonts w:eastAsiaTheme="minorEastAsia"/>
              <w:noProof/>
              <w:kern w:val="2"/>
              <w:lang w:val="en-US"/>
              <w14:ligatures w14:val="standardContextual"/>
            </w:rPr>
          </w:pPr>
          <w:del w:id="248" w:author="Houyem Rais" w:date="2024-02-22T14:46:00Z">
            <w:r w:rsidDel="00201166">
              <w:fldChar w:fldCharType="begin"/>
            </w:r>
            <w:r w:rsidDel="00201166">
              <w:delInstrText>HYPERLINK \l "_Toc152165383"</w:delInstrText>
            </w:r>
            <w:r w:rsidDel="00201166">
              <w:fldChar w:fldCharType="separate"/>
            </w:r>
            <w:r w:rsidR="002B5C95" w:rsidRPr="00286653" w:rsidDel="00201166">
              <w:rPr>
                <w:rStyle w:val="Hyperlink"/>
                <w:noProof/>
              </w:rPr>
              <w:delText>8.</w:delText>
            </w:r>
            <w:r w:rsidR="002B5C95" w:rsidDel="00201166">
              <w:rPr>
                <w:rFonts w:eastAsiaTheme="minorEastAsia"/>
                <w:noProof/>
                <w:kern w:val="2"/>
                <w:lang w:val="en-US"/>
                <w14:ligatures w14:val="standardContextual"/>
              </w:rPr>
              <w:tab/>
            </w:r>
            <w:r w:rsidR="002B5C95" w:rsidRPr="00286653" w:rsidDel="00201166">
              <w:rPr>
                <w:rStyle w:val="Hyperlink"/>
                <w:noProof/>
              </w:rPr>
              <w:delText>Comparaison des différentes options de réalisation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_Toc152165383 \h </w:delInstrText>
            </w:r>
            <w:r w:rsidR="002B5C95" w:rsidDel="00201166">
              <w:rPr>
                <w:noProof/>
                <w:webHidden/>
              </w:rPr>
            </w:r>
            <w:r w:rsidR="002B5C95" w:rsidDel="00201166">
              <w:rPr>
                <w:noProof/>
                <w:webHidden/>
              </w:rPr>
              <w:fldChar w:fldCharType="separate"/>
            </w:r>
            <w:r w:rsidR="002B5C95" w:rsidDel="00201166">
              <w:rPr>
                <w:noProof/>
                <w:webHidden/>
              </w:rPr>
              <w:delText>100</w:delText>
            </w:r>
            <w:r w:rsidR="002B5C95" w:rsidDel="00201166">
              <w:rPr>
                <w:noProof/>
                <w:webHidden/>
              </w:rPr>
              <w:fldChar w:fldCharType="end"/>
            </w:r>
            <w:r w:rsidDel="00201166">
              <w:rPr>
                <w:noProof/>
              </w:rPr>
              <w:fldChar w:fldCharType="end"/>
            </w:r>
          </w:del>
        </w:p>
        <w:p w14:paraId="533EA2E0" w14:textId="7AA2C876" w:rsidR="002B5C95" w:rsidDel="00201166" w:rsidRDefault="00C24323">
          <w:pPr>
            <w:pStyle w:val="TOC2"/>
            <w:rPr>
              <w:del w:id="249" w:author="Houyem Rais" w:date="2024-02-22T14:46:00Z"/>
              <w:rFonts w:eastAsiaTheme="minorEastAsia"/>
              <w:noProof/>
              <w:kern w:val="2"/>
              <w:lang w:val="en-US"/>
              <w14:ligatures w14:val="standardContextual"/>
            </w:rPr>
          </w:pPr>
          <w:del w:id="250" w:author="Houyem Rais" w:date="2024-02-22T14:46:00Z">
            <w:r w:rsidDel="00201166">
              <w:fldChar w:fldCharType="begin"/>
            </w:r>
            <w:r w:rsidDel="00201166">
              <w:delInstrText>HYPERLINK \l "_Toc152165384"</w:delInstrText>
            </w:r>
            <w:r w:rsidDel="00201166">
              <w:fldChar w:fldCharType="separate"/>
            </w:r>
            <w:r w:rsidR="002B5C95" w:rsidRPr="00286653" w:rsidDel="00201166">
              <w:rPr>
                <w:rStyle w:val="Hyperlink"/>
                <w:noProof/>
              </w:rPr>
              <w:delText>8.1.</w:delText>
            </w:r>
            <w:r w:rsidR="002B5C95" w:rsidDel="00201166">
              <w:rPr>
                <w:rFonts w:eastAsiaTheme="minorEastAsia"/>
                <w:noProof/>
                <w:kern w:val="2"/>
                <w:lang w:val="en-US"/>
                <w14:ligatures w14:val="standardContextual"/>
              </w:rPr>
              <w:tab/>
            </w:r>
            <w:r w:rsidR="002B5C95" w:rsidRPr="00286653" w:rsidDel="00201166">
              <w:rPr>
                <w:rStyle w:val="Hyperlink"/>
                <w:noProof/>
              </w:rPr>
              <w:delText>Considérations générales relatives au choix de l’option de réalisation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_Toc152165384 \h </w:delInstrText>
            </w:r>
            <w:r w:rsidR="002B5C95" w:rsidDel="00201166">
              <w:rPr>
                <w:noProof/>
                <w:webHidden/>
              </w:rPr>
            </w:r>
            <w:r w:rsidR="002B5C95" w:rsidDel="00201166">
              <w:rPr>
                <w:noProof/>
                <w:webHidden/>
              </w:rPr>
              <w:fldChar w:fldCharType="separate"/>
            </w:r>
            <w:r w:rsidR="002B5C95" w:rsidDel="00201166">
              <w:rPr>
                <w:noProof/>
                <w:webHidden/>
              </w:rPr>
              <w:delText>100</w:delText>
            </w:r>
            <w:r w:rsidR="002B5C95" w:rsidDel="00201166">
              <w:rPr>
                <w:noProof/>
                <w:webHidden/>
              </w:rPr>
              <w:fldChar w:fldCharType="end"/>
            </w:r>
            <w:r w:rsidDel="00201166">
              <w:rPr>
                <w:noProof/>
              </w:rPr>
              <w:fldChar w:fldCharType="end"/>
            </w:r>
          </w:del>
        </w:p>
        <w:p w14:paraId="24FB5CAB" w14:textId="2756D37C" w:rsidR="002B5C95" w:rsidDel="00201166" w:rsidRDefault="00C24323">
          <w:pPr>
            <w:pStyle w:val="TOC2"/>
            <w:rPr>
              <w:del w:id="251" w:author="Houyem Rais" w:date="2024-02-22T14:46:00Z"/>
              <w:rFonts w:eastAsiaTheme="minorEastAsia"/>
              <w:noProof/>
              <w:kern w:val="2"/>
              <w:lang w:val="en-US"/>
              <w14:ligatures w14:val="standardContextual"/>
            </w:rPr>
          </w:pPr>
          <w:del w:id="252" w:author="Houyem Rais" w:date="2024-02-22T14:46:00Z">
            <w:r w:rsidDel="00201166">
              <w:fldChar w:fldCharType="begin"/>
            </w:r>
            <w:r w:rsidDel="00201166">
              <w:delInstrText>HYPERLINK \l "_Toc152165385"</w:delInstrText>
            </w:r>
            <w:r w:rsidDel="00201166">
              <w:fldChar w:fldCharType="separate"/>
            </w:r>
            <w:r w:rsidR="002B5C95" w:rsidRPr="00286653" w:rsidDel="00201166">
              <w:rPr>
                <w:rStyle w:val="Hyperlink"/>
                <w:noProof/>
              </w:rPr>
              <w:delText>8.2.</w:delText>
            </w:r>
            <w:r w:rsidR="002B5C95" w:rsidDel="00201166">
              <w:rPr>
                <w:rFonts w:eastAsiaTheme="minorEastAsia"/>
                <w:noProof/>
                <w:kern w:val="2"/>
                <w:lang w:val="en-US"/>
                <w14:ligatures w14:val="standardContextual"/>
              </w:rPr>
              <w:tab/>
            </w:r>
            <w:r w:rsidR="002B5C95" w:rsidRPr="00286653" w:rsidDel="00201166">
              <w:rPr>
                <w:rStyle w:val="Hyperlink"/>
                <w:noProof/>
              </w:rPr>
              <w:delText>Risques et responsabilités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_Toc152165385 \h </w:delInstrText>
            </w:r>
            <w:r w:rsidR="002B5C95" w:rsidDel="00201166">
              <w:rPr>
                <w:noProof/>
                <w:webHidden/>
              </w:rPr>
            </w:r>
            <w:r w:rsidR="002B5C95" w:rsidDel="00201166">
              <w:rPr>
                <w:noProof/>
                <w:webHidden/>
              </w:rPr>
              <w:fldChar w:fldCharType="separate"/>
            </w:r>
            <w:r w:rsidR="002B5C95" w:rsidDel="00201166">
              <w:rPr>
                <w:noProof/>
                <w:webHidden/>
              </w:rPr>
              <w:delText>101</w:delText>
            </w:r>
            <w:r w:rsidR="002B5C95" w:rsidDel="00201166">
              <w:rPr>
                <w:noProof/>
                <w:webHidden/>
              </w:rPr>
              <w:fldChar w:fldCharType="end"/>
            </w:r>
            <w:r w:rsidDel="00201166">
              <w:rPr>
                <w:noProof/>
              </w:rPr>
              <w:fldChar w:fldCharType="end"/>
            </w:r>
          </w:del>
        </w:p>
        <w:p w14:paraId="5A1ED82C" w14:textId="2C7886C7" w:rsidR="002B5C95" w:rsidDel="00201166" w:rsidRDefault="00C24323">
          <w:pPr>
            <w:pStyle w:val="TOC2"/>
            <w:rPr>
              <w:del w:id="253" w:author="Houyem Rais" w:date="2024-02-22T14:46:00Z"/>
              <w:rFonts w:eastAsiaTheme="minorEastAsia"/>
              <w:noProof/>
              <w:kern w:val="2"/>
              <w:lang w:val="en-US"/>
              <w14:ligatures w14:val="standardContextual"/>
            </w:rPr>
          </w:pPr>
          <w:del w:id="254" w:author="Houyem Rais" w:date="2024-02-22T14:46:00Z">
            <w:r w:rsidDel="00201166">
              <w:fldChar w:fldCharType="begin"/>
            </w:r>
            <w:r w:rsidDel="00201166">
              <w:delInstrText>HYPERLINK \l "_Toc152165386"</w:delInstrText>
            </w:r>
            <w:r w:rsidDel="00201166">
              <w:fldChar w:fldCharType="separate"/>
            </w:r>
            <w:r w:rsidR="002B5C95" w:rsidRPr="00286653" w:rsidDel="00201166">
              <w:rPr>
                <w:rStyle w:val="Hyperlink"/>
                <w:noProof/>
              </w:rPr>
              <w:delText>8.3.</w:delText>
            </w:r>
            <w:r w:rsidR="002B5C95" w:rsidDel="00201166">
              <w:rPr>
                <w:rFonts w:eastAsiaTheme="minorEastAsia"/>
                <w:noProof/>
                <w:kern w:val="2"/>
                <w:lang w:val="en-US"/>
                <w14:ligatures w14:val="standardContextual"/>
              </w:rPr>
              <w:tab/>
            </w:r>
            <w:r w:rsidR="002B5C95" w:rsidRPr="00286653" w:rsidDel="00201166">
              <w:rPr>
                <w:rStyle w:val="Hyperlink"/>
                <w:noProof/>
              </w:rPr>
              <w:delText>Critères de sélection des options de réalisation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_Toc152165386 \h </w:delInstrText>
            </w:r>
            <w:r w:rsidR="002B5C95" w:rsidDel="00201166">
              <w:rPr>
                <w:noProof/>
                <w:webHidden/>
              </w:rPr>
            </w:r>
            <w:r w:rsidR="002B5C95" w:rsidDel="00201166">
              <w:rPr>
                <w:noProof/>
                <w:webHidden/>
              </w:rPr>
              <w:fldChar w:fldCharType="separate"/>
            </w:r>
            <w:r w:rsidR="002B5C95" w:rsidDel="00201166">
              <w:rPr>
                <w:noProof/>
                <w:webHidden/>
              </w:rPr>
              <w:delText>102</w:delText>
            </w:r>
            <w:r w:rsidR="002B5C95" w:rsidDel="00201166">
              <w:rPr>
                <w:noProof/>
                <w:webHidden/>
              </w:rPr>
              <w:fldChar w:fldCharType="end"/>
            </w:r>
            <w:r w:rsidDel="00201166">
              <w:rPr>
                <w:noProof/>
              </w:rPr>
              <w:fldChar w:fldCharType="end"/>
            </w:r>
          </w:del>
        </w:p>
        <w:p w14:paraId="6C57F7D5" w14:textId="2B782F3B" w:rsidR="002B5C95" w:rsidDel="00201166" w:rsidRDefault="00C24323">
          <w:pPr>
            <w:pStyle w:val="TOC2"/>
            <w:rPr>
              <w:del w:id="255" w:author="Houyem Rais" w:date="2024-02-22T14:46:00Z"/>
              <w:rFonts w:eastAsiaTheme="minorEastAsia"/>
              <w:noProof/>
              <w:kern w:val="2"/>
              <w:lang w:val="en-US"/>
              <w14:ligatures w14:val="standardContextual"/>
            </w:rPr>
          </w:pPr>
          <w:del w:id="256" w:author="Houyem Rais" w:date="2024-02-22T14:46:00Z">
            <w:r w:rsidDel="00201166">
              <w:fldChar w:fldCharType="begin"/>
            </w:r>
            <w:r w:rsidDel="00201166">
              <w:delInstrText>HYPERLINK \l "_Toc152165387"</w:delInstrText>
            </w:r>
            <w:r w:rsidDel="00201166">
              <w:fldChar w:fldCharType="separate"/>
            </w:r>
            <w:r w:rsidR="002B5C95" w:rsidRPr="00286653" w:rsidDel="00201166">
              <w:rPr>
                <w:rStyle w:val="Hyperlink"/>
                <w:noProof/>
              </w:rPr>
              <w:delText>8.4.</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multicritère des options PPP proposées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_Toc152165387 \h </w:delInstrText>
            </w:r>
            <w:r w:rsidR="002B5C95" w:rsidDel="00201166">
              <w:rPr>
                <w:noProof/>
                <w:webHidden/>
              </w:rPr>
            </w:r>
            <w:r w:rsidR="002B5C95" w:rsidDel="00201166">
              <w:rPr>
                <w:noProof/>
                <w:webHidden/>
              </w:rPr>
              <w:fldChar w:fldCharType="separate"/>
            </w:r>
            <w:r w:rsidR="002B5C95" w:rsidDel="00201166">
              <w:rPr>
                <w:noProof/>
                <w:webHidden/>
              </w:rPr>
              <w:delText>103</w:delText>
            </w:r>
            <w:r w:rsidR="002B5C95" w:rsidDel="00201166">
              <w:rPr>
                <w:noProof/>
                <w:webHidden/>
              </w:rPr>
              <w:fldChar w:fldCharType="end"/>
            </w:r>
            <w:r w:rsidDel="00201166">
              <w:rPr>
                <w:noProof/>
              </w:rPr>
              <w:fldChar w:fldCharType="end"/>
            </w:r>
          </w:del>
        </w:p>
        <w:p w14:paraId="05CB9D25" w14:textId="52492BD7" w:rsidR="002B5C95" w:rsidDel="00201166" w:rsidRDefault="00C24323">
          <w:pPr>
            <w:pStyle w:val="TOC2"/>
            <w:rPr>
              <w:del w:id="257" w:author="Houyem Rais" w:date="2024-02-22T14:46:00Z"/>
              <w:rFonts w:eastAsiaTheme="minorEastAsia"/>
              <w:noProof/>
              <w:kern w:val="2"/>
              <w:lang w:val="en-US"/>
              <w14:ligatures w14:val="standardContextual"/>
            </w:rPr>
          </w:pPr>
          <w:del w:id="258" w:author="Houyem Rais" w:date="2024-02-22T14:46:00Z">
            <w:r w:rsidDel="00201166">
              <w:fldChar w:fldCharType="begin"/>
            </w:r>
            <w:r w:rsidDel="00201166">
              <w:delInstrText>HYPERLINK \l "_Toc152165388"</w:delInstrText>
            </w:r>
            <w:r w:rsidDel="00201166">
              <w:fldChar w:fldCharType="separate"/>
            </w:r>
            <w:r w:rsidR="002B5C95" w:rsidRPr="00286653" w:rsidDel="00201166">
              <w:rPr>
                <w:rStyle w:val="Hyperlink"/>
                <w:noProof/>
              </w:rPr>
              <w:delText>8.5.</w:delText>
            </w:r>
            <w:r w:rsidR="002B5C95" w:rsidDel="00201166">
              <w:rPr>
                <w:rFonts w:eastAsiaTheme="minorEastAsia"/>
                <w:noProof/>
                <w:kern w:val="2"/>
                <w:lang w:val="en-US"/>
                <w14:ligatures w14:val="standardContextual"/>
              </w:rPr>
              <w:tab/>
            </w:r>
            <w:r w:rsidR="002B5C95" w:rsidRPr="00286653" w:rsidDel="00201166">
              <w:rPr>
                <w:rStyle w:val="Hyperlink"/>
                <w:noProof/>
              </w:rPr>
              <w:delText>Étendue du service et considérations relatives aux risques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_Toc152165388 \h </w:delInstrText>
            </w:r>
            <w:r w:rsidR="002B5C95" w:rsidDel="00201166">
              <w:rPr>
                <w:noProof/>
                <w:webHidden/>
              </w:rPr>
            </w:r>
            <w:r w:rsidR="002B5C95" w:rsidDel="00201166">
              <w:rPr>
                <w:noProof/>
                <w:webHidden/>
              </w:rPr>
              <w:fldChar w:fldCharType="separate"/>
            </w:r>
            <w:r w:rsidR="002B5C95" w:rsidDel="00201166">
              <w:rPr>
                <w:noProof/>
                <w:webHidden/>
              </w:rPr>
              <w:delText>104</w:delText>
            </w:r>
            <w:r w:rsidR="002B5C95" w:rsidDel="00201166">
              <w:rPr>
                <w:noProof/>
                <w:webHidden/>
              </w:rPr>
              <w:fldChar w:fldCharType="end"/>
            </w:r>
            <w:r w:rsidDel="00201166">
              <w:rPr>
                <w:noProof/>
              </w:rPr>
              <w:fldChar w:fldCharType="end"/>
            </w:r>
          </w:del>
        </w:p>
        <w:p w14:paraId="6F58442B" w14:textId="2F9427D3" w:rsidR="002B5C95" w:rsidDel="00201166" w:rsidRDefault="00C24323">
          <w:pPr>
            <w:pStyle w:val="TOC2"/>
            <w:rPr>
              <w:del w:id="259" w:author="Houyem Rais" w:date="2024-02-22T14:46:00Z"/>
              <w:rFonts w:eastAsiaTheme="minorEastAsia"/>
              <w:noProof/>
              <w:kern w:val="2"/>
              <w:lang w:val="en-US"/>
              <w14:ligatures w14:val="standardContextual"/>
            </w:rPr>
          </w:pPr>
          <w:del w:id="260" w:author="Houyem Rais" w:date="2024-02-22T14:46:00Z">
            <w:r w:rsidDel="00201166">
              <w:fldChar w:fldCharType="begin"/>
            </w:r>
            <w:r w:rsidDel="00201166">
              <w:delInstrText>HYPERLINK \l "_Toc152165389"</w:delInstrText>
            </w:r>
            <w:r w:rsidDel="00201166">
              <w:fldChar w:fldCharType="separate"/>
            </w:r>
            <w:r w:rsidR="002B5C95" w:rsidRPr="00286653" w:rsidDel="00201166">
              <w:rPr>
                <w:rStyle w:val="Hyperlink"/>
                <w:noProof/>
              </w:rPr>
              <w:delText>8.6.</w:delText>
            </w:r>
            <w:r w:rsidR="002B5C95" w:rsidDel="00201166">
              <w:rPr>
                <w:rFonts w:eastAsiaTheme="minorEastAsia"/>
                <w:noProof/>
                <w:kern w:val="2"/>
                <w:lang w:val="en-US"/>
                <w14:ligatures w14:val="standardContextual"/>
              </w:rPr>
              <w:tab/>
            </w:r>
            <w:r w:rsidR="002B5C95" w:rsidRPr="00286653" w:rsidDel="00201166">
              <w:rPr>
                <w:rStyle w:val="Hyperlink"/>
                <w:noProof/>
              </w:rPr>
              <w:delText>Options présélectionnées pour la réalisation des lots contractuels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_Toc152165389 \h </w:delInstrText>
            </w:r>
            <w:r w:rsidR="002B5C95" w:rsidDel="00201166">
              <w:rPr>
                <w:noProof/>
                <w:webHidden/>
              </w:rPr>
            </w:r>
            <w:r w:rsidR="002B5C95" w:rsidDel="00201166">
              <w:rPr>
                <w:noProof/>
                <w:webHidden/>
              </w:rPr>
              <w:fldChar w:fldCharType="separate"/>
            </w:r>
            <w:r w:rsidR="002B5C95" w:rsidDel="00201166">
              <w:rPr>
                <w:noProof/>
                <w:webHidden/>
              </w:rPr>
              <w:delText>105</w:delText>
            </w:r>
            <w:r w:rsidR="002B5C95" w:rsidDel="00201166">
              <w:rPr>
                <w:noProof/>
                <w:webHidden/>
              </w:rPr>
              <w:fldChar w:fldCharType="end"/>
            </w:r>
            <w:r w:rsidDel="00201166">
              <w:rPr>
                <w:noProof/>
              </w:rPr>
              <w:fldChar w:fldCharType="end"/>
            </w:r>
          </w:del>
        </w:p>
        <w:p w14:paraId="283C1A83" w14:textId="63BB308F" w:rsidR="002B5C95" w:rsidDel="00201166" w:rsidRDefault="00C24323">
          <w:pPr>
            <w:pStyle w:val="TOC1"/>
            <w:rPr>
              <w:del w:id="261" w:author="Houyem Rais" w:date="2024-02-22T14:46:00Z"/>
              <w:rFonts w:eastAsiaTheme="minorEastAsia"/>
              <w:noProof/>
              <w:kern w:val="2"/>
              <w:lang w:val="en-US"/>
              <w14:ligatures w14:val="standardContextual"/>
            </w:rPr>
          </w:pPr>
          <w:del w:id="262" w:author="Houyem Rais" w:date="2024-02-22T14:46:00Z">
            <w:r w:rsidDel="00201166">
              <w:fldChar w:fldCharType="begin"/>
            </w:r>
            <w:r w:rsidDel="00201166">
              <w:delInstrText>HYPERLINK \l "_Toc152165390"</w:delInstrText>
            </w:r>
            <w:r w:rsidDel="00201166">
              <w:fldChar w:fldCharType="separate"/>
            </w:r>
            <w:r w:rsidR="002B5C95" w:rsidRPr="00286653" w:rsidDel="00201166">
              <w:rPr>
                <w:rStyle w:val="Hyperlink"/>
                <w:noProof/>
              </w:rPr>
              <w:delText>9.</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 la rentabilité financière des différents lots contractuels selon les différentes options de réalisation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_Toc152165390 \h </w:delInstrText>
            </w:r>
            <w:r w:rsidR="002B5C95" w:rsidDel="00201166">
              <w:rPr>
                <w:noProof/>
                <w:webHidden/>
              </w:rPr>
            </w:r>
            <w:r w:rsidR="002B5C95" w:rsidDel="00201166">
              <w:rPr>
                <w:noProof/>
                <w:webHidden/>
              </w:rPr>
              <w:fldChar w:fldCharType="separate"/>
            </w:r>
            <w:r w:rsidR="002B5C95" w:rsidDel="00201166">
              <w:rPr>
                <w:noProof/>
                <w:webHidden/>
              </w:rPr>
              <w:delText>107</w:delText>
            </w:r>
            <w:r w:rsidR="002B5C95" w:rsidDel="00201166">
              <w:rPr>
                <w:noProof/>
                <w:webHidden/>
              </w:rPr>
              <w:fldChar w:fldCharType="end"/>
            </w:r>
            <w:r w:rsidDel="00201166">
              <w:rPr>
                <w:noProof/>
              </w:rPr>
              <w:fldChar w:fldCharType="end"/>
            </w:r>
          </w:del>
        </w:p>
        <w:p w14:paraId="24D1D4DB" w14:textId="0807CEA6" w:rsidR="002B5C95" w:rsidDel="00201166" w:rsidRDefault="00C24323">
          <w:pPr>
            <w:pStyle w:val="TOC2"/>
            <w:rPr>
              <w:del w:id="263" w:author="Houyem Rais" w:date="2024-02-22T14:46:00Z"/>
              <w:rFonts w:eastAsiaTheme="minorEastAsia"/>
              <w:noProof/>
              <w:kern w:val="2"/>
              <w:lang w:val="en-US"/>
              <w14:ligatures w14:val="standardContextual"/>
            </w:rPr>
          </w:pPr>
          <w:del w:id="264" w:author="Houyem Rais" w:date="2024-02-22T14:46:00Z">
            <w:r w:rsidDel="00201166">
              <w:fldChar w:fldCharType="begin"/>
            </w:r>
            <w:r w:rsidDel="00201166">
              <w:delInstrText>HYPERLINK \l "_Toc152165391"</w:delInstrText>
            </w:r>
            <w:r w:rsidDel="00201166">
              <w:fldChar w:fldCharType="separate"/>
            </w:r>
            <w:r w:rsidR="002B5C95" w:rsidRPr="00286653" w:rsidDel="00201166">
              <w:rPr>
                <w:rStyle w:val="Hyperlink"/>
                <w:noProof/>
              </w:rPr>
              <w:delText>9.1.</w:delText>
            </w:r>
            <w:r w:rsidR="002B5C95" w:rsidDel="00201166">
              <w:rPr>
                <w:rFonts w:eastAsiaTheme="minorEastAsia"/>
                <w:noProof/>
                <w:kern w:val="2"/>
                <w:lang w:val="en-US"/>
                <w14:ligatures w14:val="standardContextual"/>
              </w:rPr>
              <w:tab/>
            </w:r>
            <w:r w:rsidR="002B5C95" w:rsidRPr="00286653" w:rsidDel="00201166">
              <w:rPr>
                <w:rStyle w:val="Hyperlink"/>
                <w:noProof/>
              </w:rPr>
              <w:delText>Les objectifs de la modélisation financière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_Toc152165391 \h </w:delInstrText>
            </w:r>
            <w:r w:rsidR="002B5C95" w:rsidDel="00201166">
              <w:rPr>
                <w:noProof/>
                <w:webHidden/>
              </w:rPr>
            </w:r>
            <w:r w:rsidR="002B5C95" w:rsidDel="00201166">
              <w:rPr>
                <w:noProof/>
                <w:webHidden/>
              </w:rPr>
              <w:fldChar w:fldCharType="separate"/>
            </w:r>
            <w:r w:rsidR="002B5C95" w:rsidDel="00201166">
              <w:rPr>
                <w:noProof/>
                <w:webHidden/>
              </w:rPr>
              <w:delText>107</w:delText>
            </w:r>
            <w:r w:rsidR="002B5C95" w:rsidDel="00201166">
              <w:rPr>
                <w:noProof/>
                <w:webHidden/>
              </w:rPr>
              <w:fldChar w:fldCharType="end"/>
            </w:r>
            <w:r w:rsidDel="00201166">
              <w:rPr>
                <w:noProof/>
              </w:rPr>
              <w:fldChar w:fldCharType="end"/>
            </w:r>
          </w:del>
        </w:p>
        <w:p w14:paraId="20DF910E" w14:textId="7D79FC36" w:rsidR="002B5C95" w:rsidDel="00201166" w:rsidRDefault="00C24323">
          <w:pPr>
            <w:pStyle w:val="TOC2"/>
            <w:rPr>
              <w:del w:id="265" w:author="Houyem Rais" w:date="2024-02-22T14:46:00Z"/>
              <w:rFonts w:eastAsiaTheme="minorEastAsia"/>
              <w:noProof/>
              <w:kern w:val="2"/>
              <w:lang w:val="en-US"/>
              <w14:ligatures w14:val="standardContextual"/>
            </w:rPr>
          </w:pPr>
          <w:del w:id="266" w:author="Houyem Rais" w:date="2024-02-22T14:46:00Z">
            <w:r w:rsidDel="00201166">
              <w:fldChar w:fldCharType="begin"/>
            </w:r>
            <w:r w:rsidDel="00201166">
              <w:delInstrText>HYPERLINK \l "_Toc152165392"</w:delInstrText>
            </w:r>
            <w:r w:rsidDel="00201166">
              <w:fldChar w:fldCharType="separate"/>
            </w:r>
            <w:r w:rsidR="002B5C95" w:rsidRPr="00286653" w:rsidDel="00201166">
              <w:rPr>
                <w:rStyle w:val="Hyperlink"/>
                <w:noProof/>
              </w:rPr>
              <w:delText>9.2.</w:delText>
            </w:r>
            <w:r w:rsidR="002B5C95" w:rsidDel="00201166">
              <w:rPr>
                <w:rFonts w:eastAsiaTheme="minorEastAsia"/>
                <w:noProof/>
                <w:kern w:val="2"/>
                <w:lang w:val="en-US"/>
                <w14:ligatures w14:val="standardContextual"/>
              </w:rPr>
              <w:tab/>
            </w:r>
            <w:r w:rsidR="002B5C95" w:rsidRPr="00286653" w:rsidDel="00201166">
              <w:rPr>
                <w:rStyle w:val="Hyperlink"/>
                <w:noProof/>
              </w:rPr>
              <w:delText>Les hypothèses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_Toc152165392 \h </w:delInstrText>
            </w:r>
            <w:r w:rsidR="002B5C95" w:rsidDel="00201166">
              <w:rPr>
                <w:noProof/>
                <w:webHidden/>
              </w:rPr>
            </w:r>
            <w:r w:rsidR="002B5C95" w:rsidDel="00201166">
              <w:rPr>
                <w:noProof/>
                <w:webHidden/>
              </w:rPr>
              <w:fldChar w:fldCharType="separate"/>
            </w:r>
            <w:r w:rsidR="002B5C95" w:rsidDel="00201166">
              <w:rPr>
                <w:noProof/>
                <w:webHidden/>
              </w:rPr>
              <w:delText>108</w:delText>
            </w:r>
            <w:r w:rsidR="002B5C95" w:rsidDel="00201166">
              <w:rPr>
                <w:noProof/>
                <w:webHidden/>
              </w:rPr>
              <w:fldChar w:fldCharType="end"/>
            </w:r>
            <w:r w:rsidDel="00201166">
              <w:rPr>
                <w:noProof/>
              </w:rPr>
              <w:fldChar w:fldCharType="end"/>
            </w:r>
          </w:del>
        </w:p>
        <w:p w14:paraId="3BCC821B" w14:textId="5B93E57F" w:rsidR="002B5C95" w:rsidDel="00201166" w:rsidRDefault="00C24323">
          <w:pPr>
            <w:pStyle w:val="TOC3"/>
            <w:rPr>
              <w:del w:id="267" w:author="Houyem Rais" w:date="2024-02-22T14:46:00Z"/>
              <w:rFonts w:eastAsiaTheme="minorEastAsia"/>
              <w:noProof/>
              <w:kern w:val="2"/>
              <w:lang w:val="en-US"/>
              <w14:ligatures w14:val="standardContextual"/>
            </w:rPr>
          </w:pPr>
          <w:del w:id="268" w:author="Houyem Rais" w:date="2024-02-22T14:46:00Z">
            <w:r w:rsidDel="00201166">
              <w:fldChar w:fldCharType="begin"/>
            </w:r>
            <w:r w:rsidDel="00201166">
              <w:delInstrText>HYPERLINK \l "_Toc152165393"</w:delInstrText>
            </w:r>
            <w:r w:rsidDel="00201166">
              <w:fldChar w:fldCharType="separate"/>
            </w:r>
            <w:r w:rsidR="002B5C95" w:rsidRPr="00286653" w:rsidDel="00201166">
              <w:rPr>
                <w:rStyle w:val="Hyperlink"/>
                <w:noProof/>
              </w:rPr>
              <w:delText>9.2.1.</w:delText>
            </w:r>
            <w:r w:rsidR="002B5C95" w:rsidDel="00201166">
              <w:rPr>
                <w:rFonts w:eastAsiaTheme="minorEastAsia"/>
                <w:noProof/>
                <w:kern w:val="2"/>
                <w:lang w:val="en-US"/>
                <w14:ligatures w14:val="standardContextual"/>
              </w:rPr>
              <w:tab/>
            </w:r>
            <w:r w:rsidR="002B5C95" w:rsidRPr="00286653" w:rsidDel="00201166">
              <w:rPr>
                <w:rStyle w:val="Hyperlink"/>
                <w:noProof/>
              </w:rPr>
              <w:delText>Plan d’Investissement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_Toc152165393 \h </w:delInstrText>
            </w:r>
            <w:r w:rsidR="002B5C95" w:rsidDel="00201166">
              <w:rPr>
                <w:noProof/>
                <w:webHidden/>
              </w:rPr>
            </w:r>
            <w:r w:rsidR="002B5C95" w:rsidDel="00201166">
              <w:rPr>
                <w:noProof/>
                <w:webHidden/>
              </w:rPr>
              <w:fldChar w:fldCharType="separate"/>
            </w:r>
            <w:r w:rsidR="002B5C95" w:rsidDel="00201166">
              <w:rPr>
                <w:noProof/>
                <w:webHidden/>
              </w:rPr>
              <w:delText>108</w:delText>
            </w:r>
            <w:r w:rsidR="002B5C95" w:rsidDel="00201166">
              <w:rPr>
                <w:noProof/>
                <w:webHidden/>
              </w:rPr>
              <w:fldChar w:fldCharType="end"/>
            </w:r>
            <w:r w:rsidDel="00201166">
              <w:rPr>
                <w:noProof/>
              </w:rPr>
              <w:fldChar w:fldCharType="end"/>
            </w:r>
          </w:del>
        </w:p>
        <w:p w14:paraId="2FA80C3E" w14:textId="430F61E9" w:rsidR="002B5C95" w:rsidDel="00201166" w:rsidRDefault="00C24323">
          <w:pPr>
            <w:pStyle w:val="TOC3"/>
            <w:rPr>
              <w:del w:id="269" w:author="Houyem Rais" w:date="2024-02-22T14:46:00Z"/>
              <w:rFonts w:eastAsiaTheme="minorEastAsia"/>
              <w:noProof/>
              <w:kern w:val="2"/>
              <w:lang w:val="en-US"/>
              <w14:ligatures w14:val="standardContextual"/>
            </w:rPr>
          </w:pPr>
          <w:del w:id="270" w:author="Houyem Rais" w:date="2024-02-22T14:46:00Z">
            <w:r w:rsidDel="00201166">
              <w:fldChar w:fldCharType="begin"/>
            </w:r>
            <w:r w:rsidDel="00201166">
              <w:delInstrText>HYPERLINK \l "_Toc152165394"</w:delInstrText>
            </w:r>
            <w:r w:rsidDel="00201166">
              <w:fldChar w:fldCharType="separate"/>
            </w:r>
            <w:r w:rsidR="002B5C95" w:rsidRPr="00286653" w:rsidDel="00201166">
              <w:rPr>
                <w:rStyle w:val="Hyperlink"/>
                <w:noProof/>
              </w:rPr>
              <w:delText>9.2.2.</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et comparaison des sources de financement des différentes options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_Toc152165394 \h </w:delInstrText>
            </w:r>
            <w:r w:rsidR="002B5C95" w:rsidDel="00201166">
              <w:rPr>
                <w:noProof/>
                <w:webHidden/>
              </w:rPr>
            </w:r>
            <w:r w:rsidR="002B5C95" w:rsidDel="00201166">
              <w:rPr>
                <w:noProof/>
                <w:webHidden/>
              </w:rPr>
              <w:fldChar w:fldCharType="separate"/>
            </w:r>
            <w:r w:rsidR="002B5C95" w:rsidDel="00201166">
              <w:rPr>
                <w:noProof/>
                <w:webHidden/>
              </w:rPr>
              <w:delText>109</w:delText>
            </w:r>
            <w:r w:rsidR="002B5C95" w:rsidDel="00201166">
              <w:rPr>
                <w:noProof/>
                <w:webHidden/>
              </w:rPr>
              <w:fldChar w:fldCharType="end"/>
            </w:r>
            <w:r w:rsidDel="00201166">
              <w:rPr>
                <w:noProof/>
              </w:rPr>
              <w:fldChar w:fldCharType="end"/>
            </w:r>
          </w:del>
        </w:p>
        <w:p w14:paraId="5CEA7678" w14:textId="555B537F" w:rsidR="002B5C95" w:rsidDel="00201166" w:rsidRDefault="00C24323">
          <w:pPr>
            <w:pStyle w:val="TOC3"/>
            <w:rPr>
              <w:del w:id="271" w:author="Houyem Rais" w:date="2024-02-22T14:46:00Z"/>
              <w:rFonts w:eastAsiaTheme="minorEastAsia"/>
              <w:noProof/>
              <w:kern w:val="2"/>
              <w:lang w:val="en-US"/>
              <w14:ligatures w14:val="standardContextual"/>
            </w:rPr>
          </w:pPr>
          <w:del w:id="272" w:author="Houyem Rais" w:date="2024-02-22T14:46:00Z">
            <w:r w:rsidDel="00201166">
              <w:fldChar w:fldCharType="begin"/>
            </w:r>
            <w:r w:rsidDel="00201166">
              <w:delInstrText>HYPERLINK \l "_Toc152165395"</w:delInstrText>
            </w:r>
            <w:r w:rsidDel="00201166">
              <w:fldChar w:fldCharType="separate"/>
            </w:r>
            <w:r w:rsidR="002B5C95" w:rsidRPr="00286653" w:rsidDel="00201166">
              <w:rPr>
                <w:rStyle w:val="Hyperlink"/>
                <w:noProof/>
              </w:rPr>
              <w:delText>9.2.3.</w:delText>
            </w:r>
            <w:r w:rsidR="002B5C95" w:rsidDel="00201166">
              <w:rPr>
                <w:rFonts w:eastAsiaTheme="minorEastAsia"/>
                <w:noProof/>
                <w:kern w:val="2"/>
                <w:lang w:val="en-US"/>
                <w14:ligatures w14:val="standardContextual"/>
              </w:rPr>
              <w:tab/>
            </w:r>
            <w:r w:rsidR="002B5C95" w:rsidRPr="00286653" w:rsidDel="00201166">
              <w:rPr>
                <w:rStyle w:val="Hyperlink"/>
                <w:noProof/>
              </w:rPr>
              <w:delText>Les coûts d’entretien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_Toc152165395 \h </w:delInstrText>
            </w:r>
            <w:r w:rsidR="002B5C95" w:rsidDel="00201166">
              <w:rPr>
                <w:noProof/>
                <w:webHidden/>
              </w:rPr>
            </w:r>
            <w:r w:rsidR="002B5C95" w:rsidDel="00201166">
              <w:rPr>
                <w:noProof/>
                <w:webHidden/>
              </w:rPr>
              <w:fldChar w:fldCharType="separate"/>
            </w:r>
            <w:r w:rsidR="002B5C95" w:rsidDel="00201166">
              <w:rPr>
                <w:noProof/>
                <w:webHidden/>
              </w:rPr>
              <w:delText>118</w:delText>
            </w:r>
            <w:r w:rsidR="002B5C95" w:rsidDel="00201166">
              <w:rPr>
                <w:noProof/>
                <w:webHidden/>
              </w:rPr>
              <w:fldChar w:fldCharType="end"/>
            </w:r>
            <w:r w:rsidDel="00201166">
              <w:rPr>
                <w:noProof/>
              </w:rPr>
              <w:fldChar w:fldCharType="end"/>
            </w:r>
          </w:del>
        </w:p>
        <w:p w14:paraId="29CFD288" w14:textId="1CE141AA" w:rsidR="002B5C95" w:rsidDel="00201166" w:rsidRDefault="00C24323">
          <w:pPr>
            <w:pStyle w:val="TOC3"/>
            <w:rPr>
              <w:del w:id="273" w:author="Houyem Rais" w:date="2024-02-22T14:46:00Z"/>
              <w:rFonts w:eastAsiaTheme="minorEastAsia"/>
              <w:noProof/>
              <w:kern w:val="2"/>
              <w:lang w:val="en-US"/>
              <w14:ligatures w14:val="standardContextual"/>
            </w:rPr>
          </w:pPr>
          <w:del w:id="274" w:author="Houyem Rais" w:date="2024-02-22T14:46:00Z">
            <w:r w:rsidDel="00201166">
              <w:fldChar w:fldCharType="begin"/>
            </w:r>
            <w:r w:rsidDel="00201166">
              <w:delInstrText>HYPERLINK \l "_Toc152165396"</w:delInstrText>
            </w:r>
            <w:r w:rsidDel="00201166">
              <w:fldChar w:fldCharType="separate"/>
            </w:r>
            <w:r w:rsidR="002B5C95" w:rsidRPr="00286653" w:rsidDel="00201166">
              <w:rPr>
                <w:rStyle w:val="Hyperlink"/>
                <w:noProof/>
              </w:rPr>
              <w:delText>9.2.4.</w:delText>
            </w:r>
            <w:r w:rsidR="002B5C95" w:rsidDel="00201166">
              <w:rPr>
                <w:rFonts w:eastAsiaTheme="minorEastAsia"/>
                <w:noProof/>
                <w:kern w:val="2"/>
                <w:lang w:val="en-US"/>
                <w14:ligatures w14:val="standardContextual"/>
              </w:rPr>
              <w:tab/>
            </w:r>
            <w:r w:rsidR="002B5C95" w:rsidRPr="00286653" w:rsidDel="00201166">
              <w:rPr>
                <w:rStyle w:val="Hyperlink"/>
                <w:noProof/>
              </w:rPr>
              <w:delText>Les coûts d’exploitation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_Toc152165396 \h </w:delInstrText>
            </w:r>
            <w:r w:rsidR="002B5C95" w:rsidDel="00201166">
              <w:rPr>
                <w:noProof/>
                <w:webHidden/>
              </w:rPr>
            </w:r>
            <w:r w:rsidR="002B5C95" w:rsidDel="00201166">
              <w:rPr>
                <w:noProof/>
                <w:webHidden/>
              </w:rPr>
              <w:fldChar w:fldCharType="separate"/>
            </w:r>
            <w:r w:rsidR="002B5C95" w:rsidDel="00201166">
              <w:rPr>
                <w:noProof/>
                <w:webHidden/>
              </w:rPr>
              <w:delText>119</w:delText>
            </w:r>
            <w:r w:rsidR="002B5C95" w:rsidDel="00201166">
              <w:rPr>
                <w:noProof/>
                <w:webHidden/>
              </w:rPr>
              <w:fldChar w:fldCharType="end"/>
            </w:r>
            <w:r w:rsidDel="00201166">
              <w:rPr>
                <w:noProof/>
              </w:rPr>
              <w:fldChar w:fldCharType="end"/>
            </w:r>
          </w:del>
        </w:p>
        <w:p w14:paraId="24CC6554" w14:textId="2CC9C596" w:rsidR="002B5C95" w:rsidDel="00201166" w:rsidRDefault="00C24323">
          <w:pPr>
            <w:pStyle w:val="TOC3"/>
            <w:rPr>
              <w:del w:id="275" w:author="Houyem Rais" w:date="2024-02-22T14:46:00Z"/>
              <w:rFonts w:eastAsiaTheme="minorEastAsia"/>
              <w:noProof/>
              <w:kern w:val="2"/>
              <w:lang w:val="en-US"/>
              <w14:ligatures w14:val="standardContextual"/>
            </w:rPr>
          </w:pPr>
          <w:del w:id="276" w:author="Houyem Rais" w:date="2024-02-22T14:46:00Z">
            <w:r w:rsidDel="00201166">
              <w:fldChar w:fldCharType="begin"/>
            </w:r>
            <w:r w:rsidDel="00201166">
              <w:delInstrText>HYPERLINK \l "_Toc152165397"</w:delInstrText>
            </w:r>
            <w:r w:rsidDel="00201166">
              <w:fldChar w:fldCharType="separate"/>
            </w:r>
            <w:r w:rsidR="002B5C95" w:rsidRPr="00286653" w:rsidDel="00201166">
              <w:rPr>
                <w:rStyle w:val="Hyperlink"/>
                <w:noProof/>
              </w:rPr>
              <w:delText>9.2.5.</w:delText>
            </w:r>
            <w:r w:rsidR="002B5C95" w:rsidDel="00201166">
              <w:rPr>
                <w:rFonts w:eastAsiaTheme="minorEastAsia"/>
                <w:noProof/>
                <w:kern w:val="2"/>
                <w:lang w:val="en-US"/>
                <w14:ligatures w14:val="standardContextual"/>
              </w:rPr>
              <w:tab/>
            </w:r>
            <w:r w:rsidR="002B5C95" w:rsidRPr="00286653" w:rsidDel="00201166">
              <w:rPr>
                <w:rStyle w:val="Hyperlink"/>
                <w:noProof/>
              </w:rPr>
              <w:delText>Les recettes d’exploitation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_Toc152165397 \h </w:delInstrText>
            </w:r>
            <w:r w:rsidR="002B5C95" w:rsidDel="00201166">
              <w:rPr>
                <w:noProof/>
                <w:webHidden/>
              </w:rPr>
            </w:r>
            <w:r w:rsidR="002B5C95" w:rsidDel="00201166">
              <w:rPr>
                <w:noProof/>
                <w:webHidden/>
              </w:rPr>
              <w:fldChar w:fldCharType="separate"/>
            </w:r>
            <w:r w:rsidR="002B5C95" w:rsidDel="00201166">
              <w:rPr>
                <w:noProof/>
                <w:webHidden/>
              </w:rPr>
              <w:delText>122</w:delText>
            </w:r>
            <w:r w:rsidR="002B5C95" w:rsidDel="00201166">
              <w:rPr>
                <w:noProof/>
                <w:webHidden/>
              </w:rPr>
              <w:fldChar w:fldCharType="end"/>
            </w:r>
            <w:r w:rsidDel="00201166">
              <w:rPr>
                <w:noProof/>
              </w:rPr>
              <w:fldChar w:fldCharType="end"/>
            </w:r>
          </w:del>
        </w:p>
        <w:p w14:paraId="50580AA7" w14:textId="6C2B69DF" w:rsidR="002B5C95" w:rsidDel="00201166" w:rsidRDefault="00C24323">
          <w:pPr>
            <w:pStyle w:val="TOC3"/>
            <w:rPr>
              <w:del w:id="277" w:author="Houyem Rais" w:date="2024-02-22T14:46:00Z"/>
              <w:rFonts w:eastAsiaTheme="minorEastAsia"/>
              <w:noProof/>
              <w:kern w:val="2"/>
              <w:lang w:val="en-US"/>
              <w14:ligatures w14:val="standardContextual"/>
            </w:rPr>
          </w:pPr>
          <w:del w:id="278" w:author="Houyem Rais" w:date="2024-02-22T14:46:00Z">
            <w:r w:rsidDel="00201166">
              <w:fldChar w:fldCharType="begin"/>
            </w:r>
            <w:r w:rsidDel="00201166">
              <w:delInstrText>HYPERLINK \l "_Toc152165398"</w:delInstrText>
            </w:r>
            <w:r w:rsidDel="00201166">
              <w:fldChar w:fldCharType="separate"/>
            </w:r>
            <w:r w:rsidR="002B5C95" w:rsidRPr="00286653" w:rsidDel="00201166">
              <w:rPr>
                <w:rStyle w:val="Hyperlink"/>
                <w:noProof/>
              </w:rPr>
              <w:delText>9.2.6.</w:delText>
            </w:r>
            <w:r w:rsidR="002B5C95" w:rsidDel="00201166">
              <w:rPr>
                <w:rFonts w:eastAsiaTheme="minorEastAsia"/>
                <w:noProof/>
                <w:kern w:val="2"/>
                <w:lang w:val="en-US"/>
                <w14:ligatures w14:val="standardContextual"/>
              </w:rPr>
              <w:tab/>
            </w:r>
            <w:r w:rsidR="002B5C95" w:rsidRPr="00286653" w:rsidDel="00201166">
              <w:rPr>
                <w:rStyle w:val="Hyperlink"/>
                <w:noProof/>
              </w:rPr>
              <w:delText>Les paramètres macro-économiques et financiers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_Toc152165398 \h </w:delInstrText>
            </w:r>
            <w:r w:rsidR="002B5C95" w:rsidDel="00201166">
              <w:rPr>
                <w:noProof/>
                <w:webHidden/>
              </w:rPr>
            </w:r>
            <w:r w:rsidR="002B5C95" w:rsidDel="00201166">
              <w:rPr>
                <w:noProof/>
                <w:webHidden/>
              </w:rPr>
              <w:fldChar w:fldCharType="separate"/>
            </w:r>
            <w:r w:rsidR="002B5C95" w:rsidDel="00201166">
              <w:rPr>
                <w:noProof/>
                <w:webHidden/>
              </w:rPr>
              <w:delText>132</w:delText>
            </w:r>
            <w:r w:rsidR="002B5C95" w:rsidDel="00201166">
              <w:rPr>
                <w:noProof/>
                <w:webHidden/>
              </w:rPr>
              <w:fldChar w:fldCharType="end"/>
            </w:r>
            <w:r w:rsidDel="00201166">
              <w:rPr>
                <w:noProof/>
              </w:rPr>
              <w:fldChar w:fldCharType="end"/>
            </w:r>
          </w:del>
        </w:p>
        <w:p w14:paraId="5C9D78EA" w14:textId="293382D9" w:rsidR="002B5C95" w:rsidDel="00201166" w:rsidRDefault="00C24323">
          <w:pPr>
            <w:pStyle w:val="TOC3"/>
            <w:rPr>
              <w:del w:id="279" w:author="Houyem Rais" w:date="2024-02-22T14:46:00Z"/>
              <w:rFonts w:eastAsiaTheme="minorEastAsia"/>
              <w:noProof/>
              <w:kern w:val="2"/>
              <w:lang w:val="en-US"/>
              <w14:ligatures w14:val="standardContextual"/>
            </w:rPr>
          </w:pPr>
          <w:del w:id="280" w:author="Houyem Rais" w:date="2024-02-22T14:46:00Z">
            <w:r w:rsidDel="00201166">
              <w:fldChar w:fldCharType="begin"/>
            </w:r>
            <w:r w:rsidDel="00201166">
              <w:delInstrText>HYPERLINK \l "_Toc152165399"</w:delInstrText>
            </w:r>
            <w:r w:rsidDel="00201166">
              <w:fldChar w:fldCharType="separate"/>
            </w:r>
            <w:r w:rsidR="002B5C95" w:rsidRPr="00286653" w:rsidDel="00201166">
              <w:rPr>
                <w:rStyle w:val="Hyperlink"/>
                <w:noProof/>
              </w:rPr>
              <w:delText>9.2.7.</w:delText>
            </w:r>
            <w:r w:rsidR="002B5C95" w:rsidDel="00201166">
              <w:rPr>
                <w:rFonts w:eastAsiaTheme="minorEastAsia"/>
                <w:noProof/>
                <w:kern w:val="2"/>
                <w:lang w:val="en-US"/>
                <w14:ligatures w14:val="standardContextual"/>
              </w:rPr>
              <w:tab/>
            </w:r>
            <w:r w:rsidR="002B5C95" w:rsidRPr="00286653" w:rsidDel="00201166">
              <w:rPr>
                <w:rStyle w:val="Hyperlink"/>
                <w:noProof/>
              </w:rPr>
              <w:delText>Hypothèses générales et de structure financière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_Toc152165399 \h </w:delInstrText>
            </w:r>
            <w:r w:rsidR="002B5C95" w:rsidDel="00201166">
              <w:rPr>
                <w:noProof/>
                <w:webHidden/>
              </w:rPr>
            </w:r>
            <w:r w:rsidR="002B5C95" w:rsidDel="00201166">
              <w:rPr>
                <w:noProof/>
                <w:webHidden/>
              </w:rPr>
              <w:fldChar w:fldCharType="separate"/>
            </w:r>
            <w:r w:rsidR="002B5C95" w:rsidDel="00201166">
              <w:rPr>
                <w:noProof/>
                <w:webHidden/>
              </w:rPr>
              <w:delText>136</w:delText>
            </w:r>
            <w:r w:rsidR="002B5C95" w:rsidDel="00201166">
              <w:rPr>
                <w:noProof/>
                <w:webHidden/>
              </w:rPr>
              <w:fldChar w:fldCharType="end"/>
            </w:r>
            <w:r w:rsidDel="00201166">
              <w:rPr>
                <w:noProof/>
              </w:rPr>
              <w:fldChar w:fldCharType="end"/>
            </w:r>
          </w:del>
        </w:p>
        <w:p w14:paraId="20349774" w14:textId="145BF412" w:rsidR="002B5C95" w:rsidDel="00201166" w:rsidRDefault="00C24323">
          <w:pPr>
            <w:pStyle w:val="TOC2"/>
            <w:rPr>
              <w:del w:id="281" w:author="Houyem Rais" w:date="2024-02-22T14:46:00Z"/>
              <w:rFonts w:eastAsiaTheme="minorEastAsia"/>
              <w:noProof/>
              <w:kern w:val="2"/>
              <w:lang w:val="en-US"/>
              <w14:ligatures w14:val="standardContextual"/>
            </w:rPr>
          </w:pPr>
          <w:del w:id="282" w:author="Houyem Rais" w:date="2024-02-22T14:46:00Z">
            <w:r w:rsidDel="00201166">
              <w:fldChar w:fldCharType="begin"/>
            </w:r>
            <w:r w:rsidDel="00201166">
              <w:delInstrText>HYPERLINK \l "_Toc152165400"</w:delInstrText>
            </w:r>
            <w:r w:rsidDel="00201166">
              <w:fldChar w:fldCharType="separate"/>
            </w:r>
            <w:r w:rsidR="002B5C95" w:rsidRPr="00286653" w:rsidDel="00201166">
              <w:rPr>
                <w:rStyle w:val="Hyperlink"/>
                <w:noProof/>
              </w:rPr>
              <w:delText>9.3.</w:delText>
            </w:r>
            <w:r w:rsidR="002B5C95" w:rsidDel="00201166">
              <w:rPr>
                <w:rFonts w:eastAsiaTheme="minorEastAsia"/>
                <w:noProof/>
                <w:kern w:val="2"/>
                <w:lang w:val="en-US"/>
                <w14:ligatures w14:val="standardContextual"/>
              </w:rPr>
              <w:tab/>
            </w:r>
            <w:r w:rsidR="002B5C95" w:rsidRPr="00286653" w:rsidDel="00201166">
              <w:rPr>
                <w:rStyle w:val="Hyperlink"/>
                <w:noProof/>
              </w:rPr>
              <w:delText>Résultat de l’analyse des options de réalisation pour chaque lot contractuel</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_Toc152165400 \h </w:delInstrText>
            </w:r>
            <w:r w:rsidR="002B5C95" w:rsidDel="00201166">
              <w:rPr>
                <w:noProof/>
                <w:webHidden/>
              </w:rPr>
            </w:r>
            <w:r w:rsidR="002B5C95" w:rsidDel="00201166">
              <w:rPr>
                <w:noProof/>
                <w:webHidden/>
              </w:rPr>
              <w:fldChar w:fldCharType="separate"/>
            </w:r>
            <w:r w:rsidR="002B5C95" w:rsidDel="00201166">
              <w:rPr>
                <w:noProof/>
                <w:webHidden/>
              </w:rPr>
              <w:delText>137</w:delText>
            </w:r>
            <w:r w:rsidR="002B5C95" w:rsidDel="00201166">
              <w:rPr>
                <w:noProof/>
                <w:webHidden/>
              </w:rPr>
              <w:fldChar w:fldCharType="end"/>
            </w:r>
            <w:r w:rsidDel="00201166">
              <w:rPr>
                <w:noProof/>
              </w:rPr>
              <w:fldChar w:fldCharType="end"/>
            </w:r>
          </w:del>
        </w:p>
        <w:p w14:paraId="1CA30CF1" w14:textId="388F15E6" w:rsidR="002B5C95" w:rsidDel="00201166" w:rsidRDefault="00C24323">
          <w:pPr>
            <w:pStyle w:val="TOC3"/>
            <w:rPr>
              <w:del w:id="283" w:author="Houyem Rais" w:date="2024-02-22T14:46:00Z"/>
              <w:rFonts w:eastAsiaTheme="minorEastAsia"/>
              <w:noProof/>
              <w:kern w:val="2"/>
              <w:lang w:val="en-US"/>
              <w14:ligatures w14:val="standardContextual"/>
            </w:rPr>
          </w:pPr>
          <w:del w:id="284" w:author="Houyem Rais" w:date="2024-02-22T14:46:00Z">
            <w:r w:rsidDel="00201166">
              <w:fldChar w:fldCharType="begin"/>
            </w:r>
            <w:r w:rsidDel="00201166">
              <w:delInstrText>HYPERLINK \l "_Toc152165401"</w:delInstrText>
            </w:r>
            <w:r w:rsidDel="00201166">
              <w:fldChar w:fldCharType="separate"/>
            </w:r>
            <w:r w:rsidR="002B5C95" w:rsidRPr="00286653" w:rsidDel="00201166">
              <w:rPr>
                <w:rStyle w:val="Hyperlink"/>
                <w:noProof/>
              </w:rPr>
              <w:delText>9.3.1.</w:delText>
            </w:r>
            <w:r w:rsidR="002B5C95" w:rsidDel="00201166">
              <w:rPr>
                <w:rFonts w:eastAsiaTheme="minorEastAsia"/>
                <w:noProof/>
                <w:kern w:val="2"/>
                <w:lang w:val="en-US"/>
                <w14:ligatures w14:val="standardContextual"/>
              </w:rPr>
              <w:tab/>
            </w:r>
            <w:r w:rsidR="002B5C95" w:rsidRPr="00286653" w:rsidDel="00201166">
              <w:rPr>
                <w:rStyle w:val="Hyperlink"/>
                <w:noProof/>
              </w:rPr>
              <w:delText>Option 1.1 : BOT économique – Scénario sans subvention publique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_Toc152165401 \h </w:delInstrText>
            </w:r>
            <w:r w:rsidR="002B5C95" w:rsidDel="00201166">
              <w:rPr>
                <w:noProof/>
                <w:webHidden/>
              </w:rPr>
            </w:r>
            <w:r w:rsidR="002B5C95" w:rsidDel="00201166">
              <w:rPr>
                <w:noProof/>
                <w:webHidden/>
              </w:rPr>
              <w:fldChar w:fldCharType="separate"/>
            </w:r>
            <w:r w:rsidR="002B5C95" w:rsidDel="00201166">
              <w:rPr>
                <w:noProof/>
                <w:webHidden/>
              </w:rPr>
              <w:delText>137</w:delText>
            </w:r>
            <w:r w:rsidR="002B5C95" w:rsidDel="00201166">
              <w:rPr>
                <w:noProof/>
                <w:webHidden/>
              </w:rPr>
              <w:fldChar w:fldCharType="end"/>
            </w:r>
            <w:r w:rsidDel="00201166">
              <w:rPr>
                <w:noProof/>
              </w:rPr>
              <w:fldChar w:fldCharType="end"/>
            </w:r>
          </w:del>
        </w:p>
        <w:p w14:paraId="36343E30" w14:textId="040C38E6" w:rsidR="002B5C95" w:rsidDel="00201166" w:rsidRDefault="00C24323">
          <w:pPr>
            <w:pStyle w:val="TOC3"/>
            <w:rPr>
              <w:del w:id="285" w:author="Houyem Rais" w:date="2024-02-22T14:46:00Z"/>
              <w:rFonts w:eastAsiaTheme="minorEastAsia"/>
              <w:noProof/>
              <w:kern w:val="2"/>
              <w:lang w:val="en-US"/>
              <w14:ligatures w14:val="standardContextual"/>
            </w:rPr>
          </w:pPr>
          <w:del w:id="286" w:author="Houyem Rais" w:date="2024-02-22T14:46:00Z">
            <w:r w:rsidDel="00201166">
              <w:fldChar w:fldCharType="begin"/>
            </w:r>
            <w:r w:rsidDel="00201166">
              <w:delInstrText>HYPERLINK \l "_Toc152165402"</w:delInstrText>
            </w:r>
            <w:r w:rsidDel="00201166">
              <w:fldChar w:fldCharType="separate"/>
            </w:r>
            <w:r w:rsidR="002B5C95" w:rsidRPr="00286653" w:rsidDel="00201166">
              <w:rPr>
                <w:rStyle w:val="Hyperlink"/>
                <w:noProof/>
              </w:rPr>
              <w:delText>9.3.2.</w:delText>
            </w:r>
            <w:r w:rsidR="002B5C95" w:rsidDel="00201166">
              <w:rPr>
                <w:rFonts w:eastAsiaTheme="minorEastAsia"/>
                <w:noProof/>
                <w:kern w:val="2"/>
                <w:lang w:val="en-US"/>
                <w14:ligatures w14:val="standardContextual"/>
              </w:rPr>
              <w:tab/>
            </w:r>
            <w:r w:rsidR="002B5C95" w:rsidRPr="00286653" w:rsidDel="00201166">
              <w:rPr>
                <w:rStyle w:val="Hyperlink"/>
                <w:noProof/>
              </w:rPr>
              <w:delText>Option 1.2 : BOT économique – Scénario avec subvention publique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_Toc152165402 \h </w:delInstrText>
            </w:r>
            <w:r w:rsidR="002B5C95" w:rsidDel="00201166">
              <w:rPr>
                <w:noProof/>
                <w:webHidden/>
              </w:rPr>
            </w:r>
            <w:r w:rsidR="002B5C95" w:rsidDel="00201166">
              <w:rPr>
                <w:noProof/>
                <w:webHidden/>
              </w:rPr>
              <w:fldChar w:fldCharType="separate"/>
            </w:r>
            <w:r w:rsidR="002B5C95" w:rsidDel="00201166">
              <w:rPr>
                <w:noProof/>
                <w:webHidden/>
              </w:rPr>
              <w:delText>139</w:delText>
            </w:r>
            <w:r w:rsidR="002B5C95" w:rsidDel="00201166">
              <w:rPr>
                <w:noProof/>
                <w:webHidden/>
              </w:rPr>
              <w:fldChar w:fldCharType="end"/>
            </w:r>
            <w:r w:rsidDel="00201166">
              <w:rPr>
                <w:noProof/>
              </w:rPr>
              <w:fldChar w:fldCharType="end"/>
            </w:r>
          </w:del>
        </w:p>
        <w:p w14:paraId="0D42799A" w14:textId="039CE408" w:rsidR="002B5C95" w:rsidDel="00201166" w:rsidRDefault="00C24323">
          <w:pPr>
            <w:pStyle w:val="TOC3"/>
            <w:rPr>
              <w:del w:id="287" w:author="Houyem Rais" w:date="2024-02-22T14:46:00Z"/>
              <w:rFonts w:eastAsiaTheme="minorEastAsia"/>
              <w:noProof/>
              <w:kern w:val="2"/>
              <w:lang w:val="en-US"/>
              <w14:ligatures w14:val="standardContextual"/>
            </w:rPr>
          </w:pPr>
          <w:del w:id="288" w:author="Houyem Rais" w:date="2024-02-22T14:46:00Z">
            <w:r w:rsidDel="00201166">
              <w:fldChar w:fldCharType="begin"/>
            </w:r>
            <w:r w:rsidDel="00201166">
              <w:delInstrText>HYPERLINK \l "_Toc152165403"</w:delInstrText>
            </w:r>
            <w:r w:rsidDel="00201166">
              <w:fldChar w:fldCharType="separate"/>
            </w:r>
            <w:r w:rsidR="002B5C95" w:rsidRPr="00286653" w:rsidDel="00201166">
              <w:rPr>
                <w:rStyle w:val="Hyperlink"/>
                <w:noProof/>
              </w:rPr>
              <w:delText>9.3.3.</w:delText>
            </w:r>
            <w:r w:rsidR="002B5C95" w:rsidDel="00201166">
              <w:rPr>
                <w:rFonts w:eastAsiaTheme="minorEastAsia"/>
                <w:noProof/>
                <w:kern w:val="2"/>
                <w:lang w:val="en-US"/>
                <w14:ligatures w14:val="standardContextual"/>
              </w:rPr>
              <w:tab/>
            </w:r>
            <w:r w:rsidR="002B5C95" w:rsidRPr="00286653" w:rsidDel="00201166">
              <w:rPr>
                <w:rStyle w:val="Hyperlink"/>
                <w:noProof/>
              </w:rPr>
              <w:delText>Option 2 : BOT social</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_Toc152165403 \h </w:delInstrText>
            </w:r>
            <w:r w:rsidR="002B5C95" w:rsidDel="00201166">
              <w:rPr>
                <w:noProof/>
                <w:webHidden/>
              </w:rPr>
            </w:r>
            <w:r w:rsidR="002B5C95" w:rsidDel="00201166">
              <w:rPr>
                <w:noProof/>
                <w:webHidden/>
              </w:rPr>
              <w:fldChar w:fldCharType="separate"/>
            </w:r>
            <w:r w:rsidR="002B5C95" w:rsidDel="00201166">
              <w:rPr>
                <w:noProof/>
                <w:webHidden/>
              </w:rPr>
              <w:delText>141</w:delText>
            </w:r>
            <w:r w:rsidR="002B5C95" w:rsidDel="00201166">
              <w:rPr>
                <w:noProof/>
                <w:webHidden/>
              </w:rPr>
              <w:fldChar w:fldCharType="end"/>
            </w:r>
            <w:r w:rsidDel="00201166">
              <w:rPr>
                <w:noProof/>
              </w:rPr>
              <w:fldChar w:fldCharType="end"/>
            </w:r>
          </w:del>
        </w:p>
        <w:p w14:paraId="4A3FCB55" w14:textId="2635BB99" w:rsidR="002B5C95" w:rsidDel="00201166" w:rsidRDefault="00C24323">
          <w:pPr>
            <w:pStyle w:val="TOC3"/>
            <w:rPr>
              <w:del w:id="289" w:author="Houyem Rais" w:date="2024-02-22T14:46:00Z"/>
              <w:rFonts w:eastAsiaTheme="minorEastAsia"/>
              <w:noProof/>
              <w:kern w:val="2"/>
              <w:lang w:val="en-US"/>
              <w14:ligatures w14:val="standardContextual"/>
            </w:rPr>
          </w:pPr>
          <w:del w:id="290" w:author="Houyem Rais" w:date="2024-02-22T14:46:00Z">
            <w:r w:rsidDel="00201166">
              <w:fldChar w:fldCharType="begin"/>
            </w:r>
            <w:r w:rsidDel="00201166">
              <w:delInstrText>HYPERLINK \l "_Toc152165404"</w:delInstrText>
            </w:r>
            <w:r w:rsidDel="00201166">
              <w:fldChar w:fldCharType="separate"/>
            </w:r>
            <w:r w:rsidR="002B5C95" w:rsidRPr="00286653" w:rsidDel="00201166">
              <w:rPr>
                <w:rStyle w:val="Hyperlink"/>
                <w:noProof/>
              </w:rPr>
              <w:delText>9.3.4.</w:delText>
            </w:r>
            <w:r w:rsidR="002B5C95" w:rsidDel="00201166">
              <w:rPr>
                <w:rFonts w:eastAsiaTheme="minorEastAsia"/>
                <w:noProof/>
                <w:kern w:val="2"/>
                <w:lang w:val="en-US"/>
                <w14:ligatures w14:val="standardContextual"/>
              </w:rPr>
              <w:tab/>
            </w:r>
            <w:r w:rsidR="002B5C95" w:rsidRPr="00286653" w:rsidDel="00201166">
              <w:rPr>
                <w:rStyle w:val="Hyperlink"/>
                <w:noProof/>
              </w:rPr>
              <w:delText>Option 3 : EPC + Contrat d’affermage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_Toc152165404 \h </w:delInstrText>
            </w:r>
            <w:r w:rsidR="002B5C95" w:rsidDel="00201166">
              <w:rPr>
                <w:noProof/>
                <w:webHidden/>
              </w:rPr>
            </w:r>
            <w:r w:rsidR="002B5C95" w:rsidDel="00201166">
              <w:rPr>
                <w:noProof/>
                <w:webHidden/>
              </w:rPr>
              <w:fldChar w:fldCharType="separate"/>
            </w:r>
            <w:r w:rsidR="002B5C95" w:rsidDel="00201166">
              <w:rPr>
                <w:noProof/>
                <w:webHidden/>
              </w:rPr>
              <w:delText>143</w:delText>
            </w:r>
            <w:r w:rsidR="002B5C95" w:rsidDel="00201166">
              <w:rPr>
                <w:noProof/>
                <w:webHidden/>
              </w:rPr>
              <w:fldChar w:fldCharType="end"/>
            </w:r>
            <w:r w:rsidDel="00201166">
              <w:rPr>
                <w:noProof/>
              </w:rPr>
              <w:fldChar w:fldCharType="end"/>
            </w:r>
          </w:del>
        </w:p>
        <w:p w14:paraId="0C68532D" w14:textId="6FE2F076" w:rsidR="002B5C95" w:rsidDel="00201166" w:rsidRDefault="00C24323">
          <w:pPr>
            <w:pStyle w:val="TOC3"/>
            <w:rPr>
              <w:del w:id="291" w:author="Houyem Rais" w:date="2024-02-22T14:46:00Z"/>
              <w:rFonts w:eastAsiaTheme="minorEastAsia"/>
              <w:noProof/>
              <w:kern w:val="2"/>
              <w:lang w:val="en-US"/>
              <w14:ligatures w14:val="standardContextual"/>
            </w:rPr>
          </w:pPr>
          <w:del w:id="292" w:author="Houyem Rais" w:date="2024-02-22T14:46:00Z">
            <w:r w:rsidDel="00201166">
              <w:fldChar w:fldCharType="begin"/>
            </w:r>
            <w:r w:rsidDel="00201166">
              <w:delInstrText>HYPERLINK \l "_Toc152165405"</w:delInstrText>
            </w:r>
            <w:r w:rsidDel="00201166">
              <w:fldChar w:fldCharType="separate"/>
            </w:r>
            <w:r w:rsidR="002B5C95" w:rsidRPr="00286653" w:rsidDel="00201166">
              <w:rPr>
                <w:rStyle w:val="Hyperlink"/>
                <w:noProof/>
              </w:rPr>
              <w:delText>9.3.5.</w:delText>
            </w:r>
            <w:r w:rsidR="002B5C95" w:rsidDel="00201166">
              <w:rPr>
                <w:rFonts w:eastAsiaTheme="minorEastAsia"/>
                <w:noProof/>
                <w:kern w:val="2"/>
                <w:lang w:val="en-US"/>
                <w14:ligatures w14:val="standardContextual"/>
              </w:rPr>
              <w:tab/>
            </w:r>
            <w:r w:rsidR="002B5C95" w:rsidRPr="00286653" w:rsidDel="00201166">
              <w:rPr>
                <w:rStyle w:val="Hyperlink"/>
                <w:noProof/>
              </w:rPr>
              <w:delText>Option 4 : PPP à paiements publics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_Toc152165405 \h </w:delInstrText>
            </w:r>
            <w:r w:rsidR="002B5C95" w:rsidDel="00201166">
              <w:rPr>
                <w:noProof/>
                <w:webHidden/>
              </w:rPr>
            </w:r>
            <w:r w:rsidR="002B5C95" w:rsidDel="00201166">
              <w:rPr>
                <w:noProof/>
                <w:webHidden/>
              </w:rPr>
              <w:fldChar w:fldCharType="separate"/>
            </w:r>
            <w:r w:rsidR="002B5C95" w:rsidDel="00201166">
              <w:rPr>
                <w:noProof/>
                <w:webHidden/>
              </w:rPr>
              <w:delText>145</w:delText>
            </w:r>
            <w:r w:rsidR="002B5C95" w:rsidDel="00201166">
              <w:rPr>
                <w:noProof/>
                <w:webHidden/>
              </w:rPr>
              <w:fldChar w:fldCharType="end"/>
            </w:r>
            <w:r w:rsidDel="00201166">
              <w:rPr>
                <w:noProof/>
              </w:rPr>
              <w:fldChar w:fldCharType="end"/>
            </w:r>
          </w:del>
        </w:p>
        <w:p w14:paraId="194B89EA" w14:textId="4C0CAF4B" w:rsidR="002B5C95" w:rsidDel="00201166" w:rsidRDefault="00C24323">
          <w:pPr>
            <w:pStyle w:val="TOC1"/>
            <w:rPr>
              <w:del w:id="293" w:author="Houyem Rais" w:date="2024-02-22T14:46:00Z"/>
              <w:rFonts w:eastAsiaTheme="minorEastAsia"/>
              <w:noProof/>
              <w:kern w:val="2"/>
              <w:lang w:val="en-US"/>
              <w14:ligatures w14:val="standardContextual"/>
            </w:rPr>
          </w:pPr>
          <w:del w:id="294" w:author="Houyem Rais" w:date="2024-02-22T14:46:00Z">
            <w:r w:rsidDel="00201166">
              <w:fldChar w:fldCharType="begin"/>
            </w:r>
            <w:r w:rsidDel="00201166">
              <w:delInstrText>HYPERLINK \l "_Toc152165406"</w:delInstrText>
            </w:r>
            <w:r w:rsidDel="00201166">
              <w:fldChar w:fldCharType="separate"/>
            </w:r>
            <w:r w:rsidR="002B5C95" w:rsidRPr="00286653" w:rsidDel="00201166">
              <w:rPr>
                <w:rStyle w:val="Hyperlink"/>
                <w:noProof/>
              </w:rPr>
              <w:delText>10.</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des risques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_Toc152165406 \h </w:delInstrText>
            </w:r>
            <w:r w:rsidR="002B5C95" w:rsidDel="00201166">
              <w:rPr>
                <w:noProof/>
                <w:webHidden/>
              </w:rPr>
            </w:r>
            <w:r w:rsidR="002B5C95" w:rsidDel="00201166">
              <w:rPr>
                <w:noProof/>
                <w:webHidden/>
              </w:rPr>
              <w:fldChar w:fldCharType="separate"/>
            </w:r>
            <w:r w:rsidR="002B5C95" w:rsidDel="00201166">
              <w:rPr>
                <w:noProof/>
                <w:webHidden/>
              </w:rPr>
              <w:delText>148</w:delText>
            </w:r>
            <w:r w:rsidR="002B5C95" w:rsidDel="00201166">
              <w:rPr>
                <w:noProof/>
                <w:webHidden/>
              </w:rPr>
              <w:fldChar w:fldCharType="end"/>
            </w:r>
            <w:r w:rsidDel="00201166">
              <w:rPr>
                <w:noProof/>
              </w:rPr>
              <w:fldChar w:fldCharType="end"/>
            </w:r>
          </w:del>
        </w:p>
        <w:p w14:paraId="01F6A210" w14:textId="73A253D6" w:rsidR="002B5C95" w:rsidDel="00201166" w:rsidRDefault="00C24323">
          <w:pPr>
            <w:pStyle w:val="TOC2"/>
            <w:tabs>
              <w:tab w:val="left" w:pos="1100"/>
            </w:tabs>
            <w:rPr>
              <w:del w:id="295" w:author="Houyem Rais" w:date="2024-02-22T14:46:00Z"/>
              <w:rFonts w:eastAsiaTheme="minorEastAsia"/>
              <w:noProof/>
              <w:kern w:val="2"/>
              <w:lang w:val="en-US"/>
              <w14:ligatures w14:val="standardContextual"/>
            </w:rPr>
          </w:pPr>
          <w:del w:id="296" w:author="Houyem Rais" w:date="2024-02-22T14:46:00Z">
            <w:r w:rsidDel="00201166">
              <w:fldChar w:fldCharType="begin"/>
            </w:r>
            <w:r w:rsidDel="00201166">
              <w:delInstrText>HYPERLINK \l "_Toc152165407"</w:delInstrText>
            </w:r>
            <w:r w:rsidDel="00201166">
              <w:fldChar w:fldCharType="separate"/>
            </w:r>
            <w:r w:rsidR="002B5C95" w:rsidRPr="00286653" w:rsidDel="00201166">
              <w:rPr>
                <w:rStyle w:val="Hyperlink"/>
                <w:noProof/>
              </w:rPr>
              <w:delText>10.1.</w:delText>
            </w:r>
            <w:r w:rsidR="002B5C95" w:rsidDel="00201166">
              <w:rPr>
                <w:rFonts w:eastAsiaTheme="minorEastAsia"/>
                <w:noProof/>
                <w:kern w:val="2"/>
                <w:lang w:val="en-US"/>
                <w14:ligatures w14:val="standardContextual"/>
              </w:rPr>
              <w:tab/>
            </w:r>
            <w:r w:rsidR="002B5C95" w:rsidRPr="00286653" w:rsidDel="00201166">
              <w:rPr>
                <w:rStyle w:val="Hyperlink"/>
                <w:noProof/>
              </w:rPr>
              <w:delText>Introduction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_Toc152165407 \h </w:delInstrText>
            </w:r>
            <w:r w:rsidR="002B5C95" w:rsidDel="00201166">
              <w:rPr>
                <w:noProof/>
                <w:webHidden/>
              </w:rPr>
            </w:r>
            <w:r w:rsidR="002B5C95" w:rsidDel="00201166">
              <w:rPr>
                <w:noProof/>
                <w:webHidden/>
              </w:rPr>
              <w:fldChar w:fldCharType="separate"/>
            </w:r>
            <w:r w:rsidR="002B5C95" w:rsidDel="00201166">
              <w:rPr>
                <w:noProof/>
                <w:webHidden/>
              </w:rPr>
              <w:delText>148</w:delText>
            </w:r>
            <w:r w:rsidR="002B5C95" w:rsidDel="00201166">
              <w:rPr>
                <w:noProof/>
                <w:webHidden/>
              </w:rPr>
              <w:fldChar w:fldCharType="end"/>
            </w:r>
            <w:r w:rsidDel="00201166">
              <w:rPr>
                <w:noProof/>
              </w:rPr>
              <w:fldChar w:fldCharType="end"/>
            </w:r>
          </w:del>
        </w:p>
        <w:p w14:paraId="6DB4014C" w14:textId="5E754603" w:rsidR="002B5C95" w:rsidDel="00201166" w:rsidRDefault="00C24323">
          <w:pPr>
            <w:pStyle w:val="TOC2"/>
            <w:tabs>
              <w:tab w:val="left" w:pos="1100"/>
            </w:tabs>
            <w:rPr>
              <w:del w:id="297" w:author="Houyem Rais" w:date="2024-02-22T14:46:00Z"/>
              <w:rFonts w:eastAsiaTheme="minorEastAsia"/>
              <w:noProof/>
              <w:kern w:val="2"/>
              <w:lang w:val="en-US"/>
              <w14:ligatures w14:val="standardContextual"/>
            </w:rPr>
          </w:pPr>
          <w:del w:id="298" w:author="Houyem Rais" w:date="2024-02-22T14:46:00Z">
            <w:r w:rsidDel="00201166">
              <w:fldChar w:fldCharType="begin"/>
            </w:r>
            <w:r w:rsidDel="00201166">
              <w:delInstrText>HYPERLINK \l "_Toc152165408"</w:delInstrText>
            </w:r>
            <w:r w:rsidDel="00201166">
              <w:fldChar w:fldCharType="separate"/>
            </w:r>
            <w:r w:rsidR="002B5C95" w:rsidRPr="00286653" w:rsidDel="00201166">
              <w:rPr>
                <w:rStyle w:val="Hyperlink"/>
                <w:noProof/>
              </w:rPr>
              <w:delText>10.2.</w:delText>
            </w:r>
            <w:r w:rsidR="002B5C95" w:rsidDel="00201166">
              <w:rPr>
                <w:rFonts w:eastAsiaTheme="minorEastAsia"/>
                <w:noProof/>
                <w:kern w:val="2"/>
                <w:lang w:val="en-US"/>
                <w14:ligatures w14:val="standardContextual"/>
              </w:rPr>
              <w:tab/>
            </w:r>
            <w:r w:rsidR="002B5C95" w:rsidRPr="00286653" w:rsidDel="00201166">
              <w:rPr>
                <w:rStyle w:val="Hyperlink"/>
                <w:noProof/>
              </w:rPr>
              <w:delText>Les principes de répartition des risques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_Toc152165408 \h </w:delInstrText>
            </w:r>
            <w:r w:rsidR="002B5C95" w:rsidDel="00201166">
              <w:rPr>
                <w:noProof/>
                <w:webHidden/>
              </w:rPr>
            </w:r>
            <w:r w:rsidR="002B5C95" w:rsidDel="00201166">
              <w:rPr>
                <w:noProof/>
                <w:webHidden/>
              </w:rPr>
              <w:fldChar w:fldCharType="separate"/>
            </w:r>
            <w:r w:rsidR="002B5C95" w:rsidDel="00201166">
              <w:rPr>
                <w:noProof/>
                <w:webHidden/>
              </w:rPr>
              <w:delText>148</w:delText>
            </w:r>
            <w:r w:rsidR="002B5C95" w:rsidDel="00201166">
              <w:rPr>
                <w:noProof/>
                <w:webHidden/>
              </w:rPr>
              <w:fldChar w:fldCharType="end"/>
            </w:r>
            <w:r w:rsidDel="00201166">
              <w:rPr>
                <w:noProof/>
              </w:rPr>
              <w:fldChar w:fldCharType="end"/>
            </w:r>
          </w:del>
        </w:p>
        <w:p w14:paraId="2DA2B760" w14:textId="5FDD420C" w:rsidR="002B5C95" w:rsidDel="00201166" w:rsidRDefault="00C24323">
          <w:pPr>
            <w:pStyle w:val="TOC2"/>
            <w:tabs>
              <w:tab w:val="left" w:pos="1100"/>
            </w:tabs>
            <w:rPr>
              <w:del w:id="299" w:author="Houyem Rais" w:date="2024-02-22T14:46:00Z"/>
              <w:rFonts w:eastAsiaTheme="minorEastAsia"/>
              <w:noProof/>
              <w:kern w:val="2"/>
              <w:lang w:val="en-US"/>
              <w14:ligatures w14:val="standardContextual"/>
            </w:rPr>
          </w:pPr>
          <w:del w:id="300" w:author="Houyem Rais" w:date="2024-02-22T14:46:00Z">
            <w:r w:rsidDel="00201166">
              <w:fldChar w:fldCharType="begin"/>
            </w:r>
            <w:r w:rsidDel="00201166">
              <w:delInstrText>HYPERLINK \l "_Toc152165409"</w:delInstrText>
            </w:r>
            <w:r w:rsidDel="00201166">
              <w:fldChar w:fldCharType="separate"/>
            </w:r>
            <w:r w:rsidR="002B5C95" w:rsidRPr="00286653" w:rsidDel="00201166">
              <w:rPr>
                <w:rStyle w:val="Hyperlink"/>
                <w:noProof/>
              </w:rPr>
              <w:delText>10.3.</w:delText>
            </w:r>
            <w:r w:rsidR="002B5C95" w:rsidDel="00201166">
              <w:rPr>
                <w:rFonts w:eastAsiaTheme="minorEastAsia"/>
                <w:noProof/>
                <w:kern w:val="2"/>
                <w:lang w:val="en-US"/>
                <w14:ligatures w14:val="standardContextual"/>
              </w:rPr>
              <w:tab/>
            </w:r>
            <w:r w:rsidR="002B5C95" w:rsidRPr="00286653" w:rsidDel="00201166">
              <w:rPr>
                <w:rStyle w:val="Hyperlink"/>
                <w:noProof/>
              </w:rPr>
              <w:delText>Identification des risques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_Toc152165409 \h </w:delInstrText>
            </w:r>
            <w:r w:rsidR="002B5C95" w:rsidDel="00201166">
              <w:rPr>
                <w:noProof/>
                <w:webHidden/>
              </w:rPr>
            </w:r>
            <w:r w:rsidR="002B5C95" w:rsidDel="00201166">
              <w:rPr>
                <w:noProof/>
                <w:webHidden/>
              </w:rPr>
              <w:fldChar w:fldCharType="separate"/>
            </w:r>
            <w:r w:rsidR="002B5C95" w:rsidDel="00201166">
              <w:rPr>
                <w:noProof/>
                <w:webHidden/>
              </w:rPr>
              <w:delText>149</w:delText>
            </w:r>
            <w:r w:rsidR="002B5C95" w:rsidDel="00201166">
              <w:rPr>
                <w:noProof/>
                <w:webHidden/>
              </w:rPr>
              <w:fldChar w:fldCharType="end"/>
            </w:r>
            <w:r w:rsidDel="00201166">
              <w:rPr>
                <w:noProof/>
              </w:rPr>
              <w:fldChar w:fldCharType="end"/>
            </w:r>
          </w:del>
        </w:p>
        <w:p w14:paraId="5661A488" w14:textId="1E373497" w:rsidR="002B5C95" w:rsidDel="00201166" w:rsidRDefault="00C24323">
          <w:pPr>
            <w:pStyle w:val="TOC2"/>
            <w:tabs>
              <w:tab w:val="left" w:pos="1100"/>
            </w:tabs>
            <w:rPr>
              <w:del w:id="301" w:author="Houyem Rais" w:date="2024-02-22T14:46:00Z"/>
              <w:rFonts w:eastAsiaTheme="minorEastAsia"/>
              <w:noProof/>
              <w:kern w:val="2"/>
              <w:lang w:val="en-US"/>
              <w14:ligatures w14:val="standardContextual"/>
            </w:rPr>
          </w:pPr>
          <w:del w:id="302" w:author="Houyem Rais" w:date="2024-02-22T14:46:00Z">
            <w:r w:rsidDel="00201166">
              <w:fldChar w:fldCharType="begin"/>
            </w:r>
            <w:r w:rsidDel="00201166">
              <w:delInstrText>HYPERLINK \l "_Toc152165410"</w:delInstrText>
            </w:r>
            <w:r w:rsidDel="00201166">
              <w:fldChar w:fldCharType="separate"/>
            </w:r>
            <w:r w:rsidR="002B5C95" w:rsidRPr="00286653" w:rsidDel="00201166">
              <w:rPr>
                <w:rStyle w:val="Hyperlink"/>
                <w:noProof/>
              </w:rPr>
              <w:delText>10.4.</w:delText>
            </w:r>
            <w:r w:rsidR="002B5C95" w:rsidDel="00201166">
              <w:rPr>
                <w:rFonts w:eastAsiaTheme="minorEastAsia"/>
                <w:noProof/>
                <w:kern w:val="2"/>
                <w:lang w:val="en-US"/>
                <w14:ligatures w14:val="standardContextual"/>
              </w:rPr>
              <w:tab/>
            </w:r>
            <w:r w:rsidR="002B5C95" w:rsidRPr="00286653" w:rsidDel="00201166">
              <w:rPr>
                <w:rStyle w:val="Hyperlink"/>
                <w:noProof/>
              </w:rPr>
              <w:delText>Quantification des risques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_Toc152165410 \h </w:delInstrText>
            </w:r>
            <w:r w:rsidR="002B5C95" w:rsidDel="00201166">
              <w:rPr>
                <w:noProof/>
                <w:webHidden/>
              </w:rPr>
            </w:r>
            <w:r w:rsidR="002B5C95" w:rsidDel="00201166">
              <w:rPr>
                <w:noProof/>
                <w:webHidden/>
              </w:rPr>
              <w:fldChar w:fldCharType="separate"/>
            </w:r>
            <w:r w:rsidR="002B5C95" w:rsidDel="00201166">
              <w:rPr>
                <w:noProof/>
                <w:webHidden/>
              </w:rPr>
              <w:delText>151</w:delText>
            </w:r>
            <w:r w:rsidR="002B5C95" w:rsidDel="00201166">
              <w:rPr>
                <w:noProof/>
                <w:webHidden/>
              </w:rPr>
              <w:fldChar w:fldCharType="end"/>
            </w:r>
            <w:r w:rsidDel="00201166">
              <w:rPr>
                <w:noProof/>
              </w:rPr>
              <w:fldChar w:fldCharType="end"/>
            </w:r>
          </w:del>
        </w:p>
        <w:p w14:paraId="7AF1DA42" w14:textId="08DAD4C6" w:rsidR="002B5C95" w:rsidDel="00201166" w:rsidRDefault="00C24323">
          <w:pPr>
            <w:pStyle w:val="TOC3"/>
            <w:rPr>
              <w:del w:id="303" w:author="Houyem Rais" w:date="2024-02-22T14:46:00Z"/>
              <w:rFonts w:eastAsiaTheme="minorEastAsia"/>
              <w:noProof/>
              <w:kern w:val="2"/>
              <w:lang w:val="en-US"/>
              <w14:ligatures w14:val="standardContextual"/>
            </w:rPr>
          </w:pPr>
          <w:del w:id="304" w:author="Houyem Rais" w:date="2024-02-22T14:46:00Z">
            <w:r w:rsidDel="00201166">
              <w:fldChar w:fldCharType="begin"/>
            </w:r>
            <w:r w:rsidDel="00201166">
              <w:delInstrText>HYPERLINK \l "_Toc152165411"</w:delInstrText>
            </w:r>
            <w:r w:rsidDel="00201166">
              <w:fldChar w:fldCharType="separate"/>
            </w:r>
            <w:r w:rsidR="002B5C95" w:rsidRPr="00286653" w:rsidDel="00201166">
              <w:rPr>
                <w:rStyle w:val="Hyperlink"/>
                <w:noProof/>
              </w:rPr>
              <w:delText>10.4.1.</w:delText>
            </w:r>
            <w:r w:rsidR="002B5C95" w:rsidDel="00201166">
              <w:rPr>
                <w:rFonts w:eastAsiaTheme="minorEastAsia"/>
                <w:noProof/>
                <w:kern w:val="2"/>
                <w:lang w:val="en-US"/>
                <w14:ligatures w14:val="standardContextual"/>
              </w:rPr>
              <w:tab/>
            </w:r>
            <w:r w:rsidR="002B5C95" w:rsidRPr="00286653" w:rsidDel="00201166">
              <w:rPr>
                <w:rStyle w:val="Hyperlink"/>
                <w:noProof/>
              </w:rPr>
              <w:delText>Introduction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_Toc152165411 \h </w:delInstrText>
            </w:r>
            <w:r w:rsidR="002B5C95" w:rsidDel="00201166">
              <w:rPr>
                <w:noProof/>
                <w:webHidden/>
              </w:rPr>
            </w:r>
            <w:r w:rsidR="002B5C95" w:rsidDel="00201166">
              <w:rPr>
                <w:noProof/>
                <w:webHidden/>
              </w:rPr>
              <w:fldChar w:fldCharType="separate"/>
            </w:r>
            <w:r w:rsidR="002B5C95" w:rsidDel="00201166">
              <w:rPr>
                <w:noProof/>
                <w:webHidden/>
              </w:rPr>
              <w:delText>151</w:delText>
            </w:r>
            <w:r w:rsidR="002B5C95" w:rsidDel="00201166">
              <w:rPr>
                <w:noProof/>
                <w:webHidden/>
              </w:rPr>
              <w:fldChar w:fldCharType="end"/>
            </w:r>
            <w:r w:rsidDel="00201166">
              <w:rPr>
                <w:noProof/>
              </w:rPr>
              <w:fldChar w:fldCharType="end"/>
            </w:r>
          </w:del>
        </w:p>
        <w:p w14:paraId="2B4F028D" w14:textId="6665E0F1" w:rsidR="002B5C95" w:rsidDel="00201166" w:rsidRDefault="00C24323">
          <w:pPr>
            <w:pStyle w:val="TOC3"/>
            <w:rPr>
              <w:del w:id="305" w:author="Houyem Rais" w:date="2024-02-22T14:46:00Z"/>
              <w:rFonts w:eastAsiaTheme="minorEastAsia"/>
              <w:noProof/>
              <w:kern w:val="2"/>
              <w:lang w:val="en-US"/>
              <w14:ligatures w14:val="standardContextual"/>
            </w:rPr>
          </w:pPr>
          <w:del w:id="306" w:author="Houyem Rais" w:date="2024-02-22T14:46:00Z">
            <w:r w:rsidDel="00201166">
              <w:fldChar w:fldCharType="begin"/>
            </w:r>
            <w:r w:rsidDel="00201166">
              <w:delInstrText>HYPERLINK \l "_Toc152165412"</w:delInstrText>
            </w:r>
            <w:r w:rsidDel="00201166">
              <w:fldChar w:fldCharType="separate"/>
            </w:r>
            <w:r w:rsidR="002B5C95" w:rsidRPr="00286653" w:rsidDel="00201166">
              <w:rPr>
                <w:rStyle w:val="Hyperlink"/>
                <w:noProof/>
              </w:rPr>
              <w:delText>10.4.2.</w:delText>
            </w:r>
            <w:r w:rsidR="002B5C95" w:rsidDel="00201166">
              <w:rPr>
                <w:rFonts w:eastAsiaTheme="minorEastAsia"/>
                <w:noProof/>
                <w:kern w:val="2"/>
                <w:lang w:val="en-US"/>
                <w14:ligatures w14:val="standardContextual"/>
              </w:rPr>
              <w:tab/>
            </w:r>
            <w:r w:rsidR="002B5C95" w:rsidRPr="00286653" w:rsidDel="00201166">
              <w:rPr>
                <w:rStyle w:val="Hyperlink"/>
                <w:noProof/>
              </w:rPr>
              <w:delText>Méthodologie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_Toc152165412 \h </w:delInstrText>
            </w:r>
            <w:r w:rsidR="002B5C95" w:rsidDel="00201166">
              <w:rPr>
                <w:noProof/>
                <w:webHidden/>
              </w:rPr>
            </w:r>
            <w:r w:rsidR="002B5C95" w:rsidDel="00201166">
              <w:rPr>
                <w:noProof/>
                <w:webHidden/>
              </w:rPr>
              <w:fldChar w:fldCharType="separate"/>
            </w:r>
            <w:r w:rsidR="002B5C95" w:rsidDel="00201166">
              <w:rPr>
                <w:noProof/>
                <w:webHidden/>
              </w:rPr>
              <w:delText>151</w:delText>
            </w:r>
            <w:r w:rsidR="002B5C95" w:rsidDel="00201166">
              <w:rPr>
                <w:noProof/>
                <w:webHidden/>
              </w:rPr>
              <w:fldChar w:fldCharType="end"/>
            </w:r>
            <w:r w:rsidDel="00201166">
              <w:rPr>
                <w:noProof/>
              </w:rPr>
              <w:fldChar w:fldCharType="end"/>
            </w:r>
          </w:del>
        </w:p>
        <w:p w14:paraId="11219658" w14:textId="41941F2B" w:rsidR="002B5C95" w:rsidDel="00201166" w:rsidRDefault="00C24323">
          <w:pPr>
            <w:pStyle w:val="TOC2"/>
            <w:tabs>
              <w:tab w:val="left" w:pos="1100"/>
            </w:tabs>
            <w:rPr>
              <w:del w:id="307" w:author="Houyem Rais" w:date="2024-02-22T14:46:00Z"/>
              <w:rFonts w:eastAsiaTheme="minorEastAsia"/>
              <w:noProof/>
              <w:kern w:val="2"/>
              <w:lang w:val="en-US"/>
              <w14:ligatures w14:val="standardContextual"/>
            </w:rPr>
          </w:pPr>
          <w:del w:id="308" w:author="Houyem Rais" w:date="2024-02-22T14:46:00Z">
            <w:r w:rsidDel="00201166">
              <w:fldChar w:fldCharType="begin"/>
            </w:r>
            <w:r w:rsidDel="00201166">
              <w:delInstrText>HYPERLINK \l "_Toc152165413"</w:delInstrText>
            </w:r>
            <w:r w:rsidDel="00201166">
              <w:fldChar w:fldCharType="separate"/>
            </w:r>
            <w:r w:rsidR="002B5C95" w:rsidRPr="00286653" w:rsidDel="00201166">
              <w:rPr>
                <w:rStyle w:val="Hyperlink"/>
                <w:noProof/>
              </w:rPr>
              <w:delText>10.5.</w:delText>
            </w:r>
            <w:r w:rsidR="002B5C95" w:rsidDel="00201166">
              <w:rPr>
                <w:rFonts w:eastAsiaTheme="minorEastAsia"/>
                <w:noProof/>
                <w:kern w:val="2"/>
                <w:lang w:val="en-US"/>
                <w14:ligatures w14:val="standardContextual"/>
              </w:rPr>
              <w:tab/>
            </w:r>
            <w:r w:rsidR="002B5C95" w:rsidRPr="00286653" w:rsidDel="00201166">
              <w:rPr>
                <w:rStyle w:val="Hyperlink"/>
                <w:noProof/>
              </w:rPr>
              <w:delText>Matrice des risques et répartition des risques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_Toc152165413 \h </w:delInstrText>
            </w:r>
            <w:r w:rsidR="002B5C95" w:rsidDel="00201166">
              <w:rPr>
                <w:noProof/>
                <w:webHidden/>
              </w:rPr>
            </w:r>
            <w:r w:rsidR="002B5C95" w:rsidDel="00201166">
              <w:rPr>
                <w:noProof/>
                <w:webHidden/>
              </w:rPr>
              <w:fldChar w:fldCharType="separate"/>
            </w:r>
            <w:r w:rsidR="002B5C95" w:rsidDel="00201166">
              <w:rPr>
                <w:noProof/>
                <w:webHidden/>
              </w:rPr>
              <w:delText>153</w:delText>
            </w:r>
            <w:r w:rsidR="002B5C95" w:rsidDel="00201166">
              <w:rPr>
                <w:noProof/>
                <w:webHidden/>
              </w:rPr>
              <w:fldChar w:fldCharType="end"/>
            </w:r>
            <w:r w:rsidDel="00201166">
              <w:rPr>
                <w:noProof/>
              </w:rPr>
              <w:fldChar w:fldCharType="end"/>
            </w:r>
          </w:del>
        </w:p>
        <w:p w14:paraId="50916D82" w14:textId="2DAD9E48" w:rsidR="002B5C95" w:rsidDel="00201166" w:rsidRDefault="00C24323">
          <w:pPr>
            <w:pStyle w:val="TOC2"/>
            <w:tabs>
              <w:tab w:val="left" w:pos="1100"/>
            </w:tabs>
            <w:rPr>
              <w:del w:id="309" w:author="Houyem Rais" w:date="2024-02-22T14:46:00Z"/>
              <w:rFonts w:eastAsiaTheme="minorEastAsia"/>
              <w:noProof/>
              <w:kern w:val="2"/>
              <w:lang w:val="en-US"/>
              <w14:ligatures w14:val="standardContextual"/>
            </w:rPr>
          </w:pPr>
          <w:del w:id="310" w:author="Houyem Rais" w:date="2024-02-22T14:46:00Z">
            <w:r w:rsidDel="00201166">
              <w:fldChar w:fldCharType="begin"/>
            </w:r>
            <w:r w:rsidDel="00201166">
              <w:delInstrText>HYPERLINK \l "_Toc152165414"</w:delInstrText>
            </w:r>
            <w:r w:rsidDel="00201166">
              <w:fldChar w:fldCharType="separate"/>
            </w:r>
            <w:r w:rsidR="002B5C95" w:rsidRPr="00286653" w:rsidDel="00201166">
              <w:rPr>
                <w:rStyle w:val="Hyperlink"/>
                <w:noProof/>
              </w:rPr>
              <w:delText>10.6.</w:delText>
            </w:r>
            <w:r w:rsidR="002B5C95" w:rsidDel="00201166">
              <w:rPr>
                <w:rFonts w:eastAsiaTheme="minorEastAsia"/>
                <w:noProof/>
                <w:kern w:val="2"/>
                <w:lang w:val="en-US"/>
                <w14:ligatures w14:val="standardContextual"/>
              </w:rPr>
              <w:tab/>
            </w:r>
            <w:r w:rsidR="002B5C95" w:rsidRPr="00286653" w:rsidDel="00201166">
              <w:rPr>
                <w:rStyle w:val="Hyperlink"/>
                <w:noProof/>
              </w:rPr>
              <w:delText>Conclusions de l'Analyse des Risques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_Toc152165414 \h </w:delInstrText>
            </w:r>
            <w:r w:rsidR="002B5C95" w:rsidDel="00201166">
              <w:rPr>
                <w:noProof/>
                <w:webHidden/>
              </w:rPr>
            </w:r>
            <w:r w:rsidR="002B5C95" w:rsidDel="00201166">
              <w:rPr>
                <w:noProof/>
                <w:webHidden/>
              </w:rPr>
              <w:fldChar w:fldCharType="separate"/>
            </w:r>
            <w:r w:rsidR="002B5C95" w:rsidDel="00201166">
              <w:rPr>
                <w:noProof/>
                <w:webHidden/>
              </w:rPr>
              <w:delText>154</w:delText>
            </w:r>
            <w:r w:rsidR="002B5C95" w:rsidDel="00201166">
              <w:rPr>
                <w:noProof/>
                <w:webHidden/>
              </w:rPr>
              <w:fldChar w:fldCharType="end"/>
            </w:r>
            <w:r w:rsidDel="00201166">
              <w:rPr>
                <w:noProof/>
              </w:rPr>
              <w:fldChar w:fldCharType="end"/>
            </w:r>
          </w:del>
        </w:p>
        <w:p w14:paraId="7622EF43" w14:textId="389D3B65" w:rsidR="002B5C95" w:rsidDel="00201166" w:rsidRDefault="00C24323">
          <w:pPr>
            <w:pStyle w:val="TOC1"/>
            <w:rPr>
              <w:del w:id="311" w:author="Houyem Rais" w:date="2024-02-22T14:46:00Z"/>
              <w:rFonts w:eastAsiaTheme="minorEastAsia"/>
              <w:noProof/>
              <w:kern w:val="2"/>
              <w:lang w:val="en-US"/>
              <w14:ligatures w14:val="standardContextual"/>
            </w:rPr>
          </w:pPr>
          <w:del w:id="312" w:author="Houyem Rais" w:date="2024-02-22T14:46:00Z">
            <w:r w:rsidDel="00201166">
              <w:fldChar w:fldCharType="begin"/>
            </w:r>
            <w:r w:rsidDel="00201166">
              <w:delInstrText>HYPERLINK \l "_Toc152165415"</w:delInstrText>
            </w:r>
            <w:r w:rsidDel="00201166">
              <w:fldChar w:fldCharType="separate"/>
            </w:r>
            <w:r w:rsidR="002B5C95" w:rsidRPr="00286653" w:rsidDel="00201166">
              <w:rPr>
                <w:rStyle w:val="Hyperlink"/>
                <w:noProof/>
              </w:rPr>
              <w:delText>11.</w:delText>
            </w:r>
            <w:r w:rsidR="002B5C95" w:rsidDel="00201166">
              <w:rPr>
                <w:rFonts w:eastAsiaTheme="minorEastAsia"/>
                <w:noProof/>
                <w:kern w:val="2"/>
                <w:lang w:val="en-US"/>
                <w14:ligatures w14:val="standardContextual"/>
              </w:rPr>
              <w:tab/>
            </w:r>
            <w:r w:rsidR="002B5C95" w:rsidRPr="00286653" w:rsidDel="00201166">
              <w:rPr>
                <w:rStyle w:val="Hyperlink"/>
                <w:noProof/>
              </w:rPr>
              <w:delText>Résultats de l’analyse de la Value for Money</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_Toc152165415 \h </w:delInstrText>
            </w:r>
            <w:r w:rsidR="002B5C95" w:rsidDel="00201166">
              <w:rPr>
                <w:noProof/>
                <w:webHidden/>
              </w:rPr>
            </w:r>
            <w:r w:rsidR="002B5C95" w:rsidDel="00201166">
              <w:rPr>
                <w:noProof/>
                <w:webHidden/>
              </w:rPr>
              <w:fldChar w:fldCharType="separate"/>
            </w:r>
            <w:r w:rsidR="002B5C95" w:rsidDel="00201166">
              <w:rPr>
                <w:noProof/>
                <w:webHidden/>
              </w:rPr>
              <w:delText>155</w:delText>
            </w:r>
            <w:r w:rsidR="002B5C95" w:rsidDel="00201166">
              <w:rPr>
                <w:noProof/>
                <w:webHidden/>
              </w:rPr>
              <w:fldChar w:fldCharType="end"/>
            </w:r>
            <w:r w:rsidDel="00201166">
              <w:rPr>
                <w:noProof/>
              </w:rPr>
              <w:fldChar w:fldCharType="end"/>
            </w:r>
          </w:del>
        </w:p>
        <w:p w14:paraId="3541D1C8" w14:textId="12E1798E" w:rsidR="002B5C95" w:rsidDel="00201166" w:rsidRDefault="00C24323">
          <w:pPr>
            <w:pStyle w:val="TOC2"/>
            <w:tabs>
              <w:tab w:val="left" w:pos="1100"/>
            </w:tabs>
            <w:rPr>
              <w:del w:id="313" w:author="Houyem Rais" w:date="2024-02-22T14:46:00Z"/>
              <w:rFonts w:eastAsiaTheme="minorEastAsia"/>
              <w:noProof/>
              <w:kern w:val="2"/>
              <w:lang w:val="en-US"/>
              <w14:ligatures w14:val="standardContextual"/>
            </w:rPr>
          </w:pPr>
          <w:del w:id="314" w:author="Houyem Rais" w:date="2024-02-22T14:46:00Z">
            <w:r w:rsidDel="00201166">
              <w:fldChar w:fldCharType="begin"/>
            </w:r>
            <w:r w:rsidDel="00201166">
              <w:delInstrText>HYPERLINK \l "_Toc152165416"</w:delInstrText>
            </w:r>
            <w:r w:rsidDel="00201166">
              <w:fldChar w:fldCharType="separate"/>
            </w:r>
            <w:r w:rsidR="002B5C95" w:rsidRPr="00286653" w:rsidDel="00201166">
              <w:rPr>
                <w:rStyle w:val="Hyperlink"/>
                <w:noProof/>
              </w:rPr>
              <w:delText>11.1.</w:delText>
            </w:r>
            <w:r w:rsidR="002B5C95" w:rsidDel="00201166">
              <w:rPr>
                <w:rFonts w:eastAsiaTheme="minorEastAsia"/>
                <w:noProof/>
                <w:kern w:val="2"/>
                <w:lang w:val="en-US"/>
                <w14:ligatures w14:val="standardContextual"/>
              </w:rPr>
              <w:tab/>
            </w:r>
            <w:r w:rsidR="002B5C95" w:rsidRPr="00286653" w:rsidDel="00201166">
              <w:rPr>
                <w:rStyle w:val="Hyperlink"/>
                <w:noProof/>
              </w:rPr>
              <w:delText>Introduction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_Toc152165416 \h </w:delInstrText>
            </w:r>
            <w:r w:rsidR="002B5C95" w:rsidDel="00201166">
              <w:rPr>
                <w:noProof/>
                <w:webHidden/>
              </w:rPr>
            </w:r>
            <w:r w:rsidR="002B5C95" w:rsidDel="00201166">
              <w:rPr>
                <w:noProof/>
                <w:webHidden/>
              </w:rPr>
              <w:fldChar w:fldCharType="separate"/>
            </w:r>
            <w:r w:rsidR="002B5C95" w:rsidDel="00201166">
              <w:rPr>
                <w:noProof/>
                <w:webHidden/>
              </w:rPr>
              <w:delText>155</w:delText>
            </w:r>
            <w:r w:rsidR="002B5C95" w:rsidDel="00201166">
              <w:rPr>
                <w:noProof/>
                <w:webHidden/>
              </w:rPr>
              <w:fldChar w:fldCharType="end"/>
            </w:r>
            <w:r w:rsidDel="00201166">
              <w:rPr>
                <w:noProof/>
              </w:rPr>
              <w:fldChar w:fldCharType="end"/>
            </w:r>
          </w:del>
        </w:p>
        <w:p w14:paraId="3919A39F" w14:textId="54E03492" w:rsidR="002B5C95" w:rsidDel="00201166" w:rsidRDefault="00C24323">
          <w:pPr>
            <w:pStyle w:val="TOC2"/>
            <w:tabs>
              <w:tab w:val="left" w:pos="1100"/>
            </w:tabs>
            <w:rPr>
              <w:del w:id="315" w:author="Houyem Rais" w:date="2024-02-22T14:46:00Z"/>
              <w:rFonts w:eastAsiaTheme="minorEastAsia"/>
              <w:noProof/>
              <w:kern w:val="2"/>
              <w:lang w:val="en-US"/>
              <w14:ligatures w14:val="standardContextual"/>
            </w:rPr>
          </w:pPr>
          <w:del w:id="316" w:author="Houyem Rais" w:date="2024-02-22T14:46:00Z">
            <w:r w:rsidDel="00201166">
              <w:fldChar w:fldCharType="begin"/>
            </w:r>
            <w:r w:rsidDel="00201166">
              <w:delInstrText>HYPERLINK \l "_Toc152165417"</w:delInstrText>
            </w:r>
            <w:r w:rsidDel="00201166">
              <w:fldChar w:fldCharType="separate"/>
            </w:r>
            <w:r w:rsidR="002B5C95" w:rsidRPr="00286653" w:rsidDel="00201166">
              <w:rPr>
                <w:rStyle w:val="Hyperlink"/>
                <w:noProof/>
              </w:rPr>
              <w:delText>11.2.</w:delText>
            </w:r>
            <w:r w:rsidR="002B5C95" w:rsidDel="00201166">
              <w:rPr>
                <w:rFonts w:eastAsiaTheme="minorEastAsia"/>
                <w:noProof/>
                <w:kern w:val="2"/>
                <w:lang w:val="en-US"/>
                <w14:ligatures w14:val="standardContextual"/>
              </w:rPr>
              <w:tab/>
            </w:r>
            <w:r w:rsidR="002B5C95" w:rsidRPr="00286653" w:rsidDel="00201166">
              <w:rPr>
                <w:rStyle w:val="Hyperlink"/>
                <w:noProof/>
              </w:rPr>
              <w:delText>Coût du projet en marché public (comparateur du secteur public)</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_Toc152165417 \h </w:delInstrText>
            </w:r>
            <w:r w:rsidR="002B5C95" w:rsidDel="00201166">
              <w:rPr>
                <w:noProof/>
                <w:webHidden/>
              </w:rPr>
            </w:r>
            <w:r w:rsidR="002B5C95" w:rsidDel="00201166">
              <w:rPr>
                <w:noProof/>
                <w:webHidden/>
              </w:rPr>
              <w:fldChar w:fldCharType="separate"/>
            </w:r>
            <w:r w:rsidR="002B5C95" w:rsidDel="00201166">
              <w:rPr>
                <w:noProof/>
                <w:webHidden/>
              </w:rPr>
              <w:delText>156</w:delText>
            </w:r>
            <w:r w:rsidR="002B5C95" w:rsidDel="00201166">
              <w:rPr>
                <w:noProof/>
                <w:webHidden/>
              </w:rPr>
              <w:fldChar w:fldCharType="end"/>
            </w:r>
            <w:r w:rsidDel="00201166">
              <w:rPr>
                <w:noProof/>
              </w:rPr>
              <w:fldChar w:fldCharType="end"/>
            </w:r>
          </w:del>
        </w:p>
        <w:p w14:paraId="27A6ECEB" w14:textId="3FCABDA0" w:rsidR="002B5C95" w:rsidDel="00201166" w:rsidRDefault="00C24323">
          <w:pPr>
            <w:pStyle w:val="TOC2"/>
            <w:tabs>
              <w:tab w:val="left" w:pos="1100"/>
            </w:tabs>
            <w:rPr>
              <w:del w:id="317" w:author="Houyem Rais" w:date="2024-02-22T14:46:00Z"/>
              <w:rFonts w:eastAsiaTheme="minorEastAsia"/>
              <w:noProof/>
              <w:kern w:val="2"/>
              <w:lang w:val="en-US"/>
              <w14:ligatures w14:val="standardContextual"/>
            </w:rPr>
          </w:pPr>
          <w:del w:id="318" w:author="Houyem Rais" w:date="2024-02-22T14:46:00Z">
            <w:r w:rsidDel="00201166">
              <w:fldChar w:fldCharType="begin"/>
            </w:r>
            <w:r w:rsidDel="00201166">
              <w:delInstrText>HYPERLINK \l "_Toc152165418"</w:delInstrText>
            </w:r>
            <w:r w:rsidDel="00201166">
              <w:fldChar w:fldCharType="separate"/>
            </w:r>
            <w:r w:rsidR="002B5C95" w:rsidRPr="00286653" w:rsidDel="00201166">
              <w:rPr>
                <w:rStyle w:val="Hyperlink"/>
                <w:noProof/>
              </w:rPr>
              <w:delText>11.3.</w:delText>
            </w:r>
            <w:r w:rsidR="002B5C95" w:rsidDel="00201166">
              <w:rPr>
                <w:rFonts w:eastAsiaTheme="minorEastAsia"/>
                <w:noProof/>
                <w:kern w:val="2"/>
                <w:lang w:val="en-US"/>
                <w14:ligatures w14:val="standardContextual"/>
              </w:rPr>
              <w:tab/>
            </w:r>
            <w:r w:rsidR="002B5C95" w:rsidRPr="00286653" w:rsidDel="00201166">
              <w:rPr>
                <w:rStyle w:val="Hyperlink"/>
                <w:noProof/>
              </w:rPr>
              <w:delText>Value for Money pour l’Option 1 : BOT économique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_Toc152165418 \h </w:delInstrText>
            </w:r>
            <w:r w:rsidR="002B5C95" w:rsidDel="00201166">
              <w:rPr>
                <w:noProof/>
                <w:webHidden/>
              </w:rPr>
            </w:r>
            <w:r w:rsidR="002B5C95" w:rsidDel="00201166">
              <w:rPr>
                <w:noProof/>
                <w:webHidden/>
              </w:rPr>
              <w:fldChar w:fldCharType="separate"/>
            </w:r>
            <w:r w:rsidR="002B5C95" w:rsidDel="00201166">
              <w:rPr>
                <w:noProof/>
                <w:webHidden/>
              </w:rPr>
              <w:delText>157</w:delText>
            </w:r>
            <w:r w:rsidR="002B5C95" w:rsidDel="00201166">
              <w:rPr>
                <w:noProof/>
                <w:webHidden/>
              </w:rPr>
              <w:fldChar w:fldCharType="end"/>
            </w:r>
            <w:r w:rsidDel="00201166">
              <w:rPr>
                <w:noProof/>
              </w:rPr>
              <w:fldChar w:fldCharType="end"/>
            </w:r>
          </w:del>
        </w:p>
        <w:p w14:paraId="49DBCB43" w14:textId="6CB0A0C7" w:rsidR="002B5C95" w:rsidDel="00201166" w:rsidRDefault="00C24323">
          <w:pPr>
            <w:pStyle w:val="TOC2"/>
            <w:tabs>
              <w:tab w:val="left" w:pos="1100"/>
            </w:tabs>
            <w:rPr>
              <w:del w:id="319" w:author="Houyem Rais" w:date="2024-02-22T14:46:00Z"/>
              <w:rFonts w:eastAsiaTheme="minorEastAsia"/>
              <w:noProof/>
              <w:kern w:val="2"/>
              <w:lang w:val="en-US"/>
              <w14:ligatures w14:val="standardContextual"/>
            </w:rPr>
          </w:pPr>
          <w:del w:id="320" w:author="Houyem Rais" w:date="2024-02-22T14:46:00Z">
            <w:r w:rsidDel="00201166">
              <w:fldChar w:fldCharType="begin"/>
            </w:r>
            <w:r w:rsidDel="00201166">
              <w:delInstrText>HYPERLINK \l "_Toc152165419"</w:delInstrText>
            </w:r>
            <w:r w:rsidDel="00201166">
              <w:fldChar w:fldCharType="separate"/>
            </w:r>
            <w:r w:rsidR="002B5C95" w:rsidRPr="00286653" w:rsidDel="00201166">
              <w:rPr>
                <w:rStyle w:val="Hyperlink"/>
                <w:noProof/>
                <w:lang w:val="en-GB"/>
              </w:rPr>
              <w:delText>11.4.</w:delText>
            </w:r>
            <w:r w:rsidR="002B5C95" w:rsidDel="00201166">
              <w:rPr>
                <w:rFonts w:eastAsiaTheme="minorEastAsia"/>
                <w:noProof/>
                <w:kern w:val="2"/>
                <w:lang w:val="en-US"/>
                <w14:ligatures w14:val="standardContextual"/>
              </w:rPr>
              <w:tab/>
            </w:r>
            <w:r w:rsidR="002B5C95" w:rsidRPr="00286653" w:rsidDel="00201166">
              <w:rPr>
                <w:rStyle w:val="Hyperlink"/>
                <w:noProof/>
                <w:lang w:val="en-GB"/>
              </w:rPr>
              <w:delText>Value for Money pour l’Option 2 : BOT social</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_Toc152165419 \h </w:delInstrText>
            </w:r>
            <w:r w:rsidR="002B5C95" w:rsidDel="00201166">
              <w:rPr>
                <w:noProof/>
                <w:webHidden/>
              </w:rPr>
            </w:r>
            <w:r w:rsidR="002B5C95" w:rsidDel="00201166">
              <w:rPr>
                <w:noProof/>
                <w:webHidden/>
              </w:rPr>
              <w:fldChar w:fldCharType="separate"/>
            </w:r>
            <w:r w:rsidR="002B5C95" w:rsidDel="00201166">
              <w:rPr>
                <w:noProof/>
                <w:webHidden/>
              </w:rPr>
              <w:delText>158</w:delText>
            </w:r>
            <w:r w:rsidR="002B5C95" w:rsidDel="00201166">
              <w:rPr>
                <w:noProof/>
                <w:webHidden/>
              </w:rPr>
              <w:fldChar w:fldCharType="end"/>
            </w:r>
            <w:r w:rsidDel="00201166">
              <w:rPr>
                <w:noProof/>
              </w:rPr>
              <w:fldChar w:fldCharType="end"/>
            </w:r>
          </w:del>
        </w:p>
        <w:p w14:paraId="1011A5A8" w14:textId="2918ECE0" w:rsidR="002B5C95" w:rsidDel="00201166" w:rsidRDefault="00C24323">
          <w:pPr>
            <w:pStyle w:val="TOC2"/>
            <w:tabs>
              <w:tab w:val="left" w:pos="1100"/>
            </w:tabs>
            <w:rPr>
              <w:del w:id="321" w:author="Houyem Rais" w:date="2024-02-22T14:46:00Z"/>
              <w:rFonts w:eastAsiaTheme="minorEastAsia"/>
              <w:noProof/>
              <w:kern w:val="2"/>
              <w:lang w:val="en-US"/>
              <w14:ligatures w14:val="standardContextual"/>
            </w:rPr>
          </w:pPr>
          <w:del w:id="322" w:author="Houyem Rais" w:date="2024-02-22T14:46:00Z">
            <w:r w:rsidDel="00201166">
              <w:fldChar w:fldCharType="begin"/>
            </w:r>
            <w:r w:rsidDel="00201166">
              <w:delInstrText>HYPERLINK \l "_Toc152165420"</w:delInstrText>
            </w:r>
            <w:r w:rsidDel="00201166">
              <w:fldChar w:fldCharType="separate"/>
            </w:r>
            <w:r w:rsidR="002B5C95" w:rsidRPr="00286653" w:rsidDel="00201166">
              <w:rPr>
                <w:rStyle w:val="Hyperlink"/>
                <w:noProof/>
                <w:lang w:val="en-GB"/>
              </w:rPr>
              <w:delText>11.5.</w:delText>
            </w:r>
            <w:r w:rsidR="002B5C95" w:rsidDel="00201166">
              <w:rPr>
                <w:rFonts w:eastAsiaTheme="minorEastAsia"/>
                <w:noProof/>
                <w:kern w:val="2"/>
                <w:lang w:val="en-US"/>
                <w14:ligatures w14:val="standardContextual"/>
              </w:rPr>
              <w:tab/>
            </w:r>
            <w:r w:rsidR="002B5C95" w:rsidRPr="00286653" w:rsidDel="00201166">
              <w:rPr>
                <w:rStyle w:val="Hyperlink"/>
                <w:noProof/>
                <w:lang w:val="en-GB"/>
              </w:rPr>
              <w:delText>Value for Money pour l’Option 3 : MP + Affermage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_Toc152165420 \h </w:delInstrText>
            </w:r>
            <w:r w:rsidR="002B5C95" w:rsidDel="00201166">
              <w:rPr>
                <w:noProof/>
                <w:webHidden/>
              </w:rPr>
            </w:r>
            <w:r w:rsidR="002B5C95" w:rsidDel="00201166">
              <w:rPr>
                <w:noProof/>
                <w:webHidden/>
              </w:rPr>
              <w:fldChar w:fldCharType="separate"/>
            </w:r>
            <w:r w:rsidR="002B5C95" w:rsidDel="00201166">
              <w:rPr>
                <w:noProof/>
                <w:webHidden/>
              </w:rPr>
              <w:delText>159</w:delText>
            </w:r>
            <w:r w:rsidR="002B5C95" w:rsidDel="00201166">
              <w:rPr>
                <w:noProof/>
                <w:webHidden/>
              </w:rPr>
              <w:fldChar w:fldCharType="end"/>
            </w:r>
            <w:r w:rsidDel="00201166">
              <w:rPr>
                <w:noProof/>
              </w:rPr>
              <w:fldChar w:fldCharType="end"/>
            </w:r>
          </w:del>
        </w:p>
        <w:p w14:paraId="100CC91E" w14:textId="759B0FDC" w:rsidR="002B5C95" w:rsidDel="00201166" w:rsidRDefault="00C24323">
          <w:pPr>
            <w:pStyle w:val="TOC2"/>
            <w:tabs>
              <w:tab w:val="left" w:pos="1100"/>
            </w:tabs>
            <w:rPr>
              <w:del w:id="323" w:author="Houyem Rais" w:date="2024-02-22T14:46:00Z"/>
              <w:rFonts w:eastAsiaTheme="minorEastAsia"/>
              <w:noProof/>
              <w:kern w:val="2"/>
              <w:lang w:val="en-US"/>
              <w14:ligatures w14:val="standardContextual"/>
            </w:rPr>
          </w:pPr>
          <w:del w:id="324" w:author="Houyem Rais" w:date="2024-02-22T14:46:00Z">
            <w:r w:rsidDel="00201166">
              <w:fldChar w:fldCharType="begin"/>
            </w:r>
            <w:r w:rsidDel="00201166">
              <w:delInstrText>HYPERLINK \l "_Toc152165421"</w:delInstrText>
            </w:r>
            <w:r w:rsidDel="00201166">
              <w:fldChar w:fldCharType="separate"/>
            </w:r>
            <w:r w:rsidR="002B5C95" w:rsidRPr="00286653" w:rsidDel="00201166">
              <w:rPr>
                <w:rStyle w:val="Hyperlink"/>
                <w:noProof/>
              </w:rPr>
              <w:delText>11.6.</w:delText>
            </w:r>
            <w:r w:rsidR="002B5C95" w:rsidDel="00201166">
              <w:rPr>
                <w:rFonts w:eastAsiaTheme="minorEastAsia"/>
                <w:noProof/>
                <w:kern w:val="2"/>
                <w:lang w:val="en-US"/>
                <w14:ligatures w14:val="standardContextual"/>
              </w:rPr>
              <w:tab/>
            </w:r>
            <w:r w:rsidR="002B5C95" w:rsidRPr="00286653" w:rsidDel="00201166">
              <w:rPr>
                <w:rStyle w:val="Hyperlink"/>
                <w:noProof/>
              </w:rPr>
              <w:delText>Value for Money pour l’Option 4 : PPP à paiement public</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_Toc152165421 \h </w:delInstrText>
            </w:r>
            <w:r w:rsidR="002B5C95" w:rsidDel="00201166">
              <w:rPr>
                <w:noProof/>
                <w:webHidden/>
              </w:rPr>
            </w:r>
            <w:r w:rsidR="002B5C95" w:rsidDel="00201166">
              <w:rPr>
                <w:noProof/>
                <w:webHidden/>
              </w:rPr>
              <w:fldChar w:fldCharType="separate"/>
            </w:r>
            <w:r w:rsidR="002B5C95" w:rsidDel="00201166">
              <w:rPr>
                <w:noProof/>
                <w:webHidden/>
              </w:rPr>
              <w:delText>160</w:delText>
            </w:r>
            <w:r w:rsidR="002B5C95" w:rsidDel="00201166">
              <w:rPr>
                <w:noProof/>
                <w:webHidden/>
              </w:rPr>
              <w:fldChar w:fldCharType="end"/>
            </w:r>
            <w:r w:rsidDel="00201166">
              <w:rPr>
                <w:noProof/>
              </w:rPr>
              <w:fldChar w:fldCharType="end"/>
            </w:r>
          </w:del>
        </w:p>
        <w:p w14:paraId="558C4862" w14:textId="72ED335E" w:rsidR="002B5C95" w:rsidDel="00201166" w:rsidRDefault="00C24323">
          <w:pPr>
            <w:pStyle w:val="TOC2"/>
            <w:tabs>
              <w:tab w:val="left" w:pos="1100"/>
            </w:tabs>
            <w:rPr>
              <w:del w:id="325" w:author="Houyem Rais" w:date="2024-02-22T14:46:00Z"/>
              <w:rFonts w:eastAsiaTheme="minorEastAsia"/>
              <w:noProof/>
              <w:kern w:val="2"/>
              <w:lang w:val="en-US"/>
              <w14:ligatures w14:val="standardContextual"/>
            </w:rPr>
          </w:pPr>
          <w:del w:id="326" w:author="Houyem Rais" w:date="2024-02-22T14:46:00Z">
            <w:r w:rsidDel="00201166">
              <w:fldChar w:fldCharType="begin"/>
            </w:r>
            <w:r w:rsidDel="00201166">
              <w:delInstrText>HYPERLINK \l "_Toc152165422"</w:delInstrText>
            </w:r>
            <w:r w:rsidDel="00201166">
              <w:fldChar w:fldCharType="separate"/>
            </w:r>
            <w:r w:rsidR="002B5C95" w:rsidRPr="00286653" w:rsidDel="00201166">
              <w:rPr>
                <w:rStyle w:val="Hyperlink"/>
                <w:noProof/>
              </w:rPr>
              <w:delText>11.7.</w:delText>
            </w:r>
            <w:r w:rsidR="002B5C95" w:rsidDel="00201166">
              <w:rPr>
                <w:rFonts w:eastAsiaTheme="minorEastAsia"/>
                <w:noProof/>
                <w:kern w:val="2"/>
                <w:lang w:val="en-US"/>
                <w14:ligatures w14:val="standardContextual"/>
              </w:rPr>
              <w:tab/>
            </w:r>
            <w:r w:rsidR="002B5C95" w:rsidRPr="00286653" w:rsidDel="00201166">
              <w:rPr>
                <w:rStyle w:val="Hyperlink"/>
                <w:noProof/>
              </w:rPr>
              <w:delText>Conclusion de l'Analyse de la Value for Money</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_Toc152165422 \h </w:delInstrText>
            </w:r>
            <w:r w:rsidR="002B5C95" w:rsidDel="00201166">
              <w:rPr>
                <w:noProof/>
                <w:webHidden/>
              </w:rPr>
            </w:r>
            <w:r w:rsidR="002B5C95" w:rsidDel="00201166">
              <w:rPr>
                <w:noProof/>
                <w:webHidden/>
              </w:rPr>
              <w:fldChar w:fldCharType="separate"/>
            </w:r>
            <w:r w:rsidR="002B5C95" w:rsidDel="00201166">
              <w:rPr>
                <w:noProof/>
                <w:webHidden/>
              </w:rPr>
              <w:delText>161</w:delText>
            </w:r>
            <w:r w:rsidR="002B5C95" w:rsidDel="00201166">
              <w:rPr>
                <w:noProof/>
                <w:webHidden/>
              </w:rPr>
              <w:fldChar w:fldCharType="end"/>
            </w:r>
            <w:r w:rsidDel="00201166">
              <w:rPr>
                <w:noProof/>
              </w:rPr>
              <w:fldChar w:fldCharType="end"/>
            </w:r>
          </w:del>
        </w:p>
        <w:p w14:paraId="01C1B232" w14:textId="129C5476" w:rsidR="002B5C95" w:rsidDel="00201166" w:rsidRDefault="00C24323">
          <w:pPr>
            <w:pStyle w:val="TOC1"/>
            <w:rPr>
              <w:del w:id="327" w:author="Houyem Rais" w:date="2024-02-22T14:46:00Z"/>
              <w:rFonts w:eastAsiaTheme="minorEastAsia"/>
              <w:noProof/>
              <w:kern w:val="2"/>
              <w:lang w:val="en-US"/>
              <w14:ligatures w14:val="standardContextual"/>
            </w:rPr>
          </w:pPr>
          <w:del w:id="328" w:author="Houyem Rais" w:date="2024-02-22T14:46:00Z">
            <w:r w:rsidDel="00201166">
              <w:fldChar w:fldCharType="begin"/>
            </w:r>
            <w:r w:rsidDel="00201166">
              <w:delInstrText>HYPERLINK \l "_Toc152165423"</w:delInstrText>
            </w:r>
            <w:r w:rsidDel="00201166">
              <w:fldChar w:fldCharType="separate"/>
            </w:r>
            <w:r w:rsidR="002B5C95" w:rsidRPr="00286653" w:rsidDel="00201166">
              <w:rPr>
                <w:rStyle w:val="Hyperlink"/>
                <w:noProof/>
              </w:rPr>
              <w:delText>12.</w:delText>
            </w:r>
            <w:r w:rsidR="002B5C95" w:rsidDel="00201166">
              <w:rPr>
                <w:rFonts w:eastAsiaTheme="minorEastAsia"/>
                <w:noProof/>
                <w:kern w:val="2"/>
                <w:lang w:val="en-US"/>
                <w14:ligatures w14:val="standardContextual"/>
              </w:rPr>
              <w:tab/>
            </w:r>
            <w:r w:rsidR="002B5C95" w:rsidRPr="00286653" w:rsidDel="00201166">
              <w:rPr>
                <w:rStyle w:val="Hyperlink"/>
                <w:noProof/>
              </w:rPr>
              <w:delText>Analyse de sensibilité</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_Toc152165423 \h </w:delInstrText>
            </w:r>
            <w:r w:rsidR="002B5C95" w:rsidDel="00201166">
              <w:rPr>
                <w:noProof/>
                <w:webHidden/>
              </w:rPr>
            </w:r>
            <w:r w:rsidR="002B5C95" w:rsidDel="00201166">
              <w:rPr>
                <w:noProof/>
                <w:webHidden/>
              </w:rPr>
              <w:fldChar w:fldCharType="separate"/>
            </w:r>
            <w:r w:rsidR="002B5C95" w:rsidDel="00201166">
              <w:rPr>
                <w:noProof/>
                <w:webHidden/>
              </w:rPr>
              <w:delText>162</w:delText>
            </w:r>
            <w:r w:rsidR="002B5C95" w:rsidDel="00201166">
              <w:rPr>
                <w:noProof/>
                <w:webHidden/>
              </w:rPr>
              <w:fldChar w:fldCharType="end"/>
            </w:r>
            <w:r w:rsidDel="00201166">
              <w:rPr>
                <w:noProof/>
              </w:rPr>
              <w:fldChar w:fldCharType="end"/>
            </w:r>
          </w:del>
        </w:p>
        <w:p w14:paraId="7EDDCC6D" w14:textId="5440F506" w:rsidR="002B5C95" w:rsidDel="00201166" w:rsidRDefault="00C24323">
          <w:pPr>
            <w:pStyle w:val="TOC2"/>
            <w:tabs>
              <w:tab w:val="left" w:pos="1100"/>
            </w:tabs>
            <w:rPr>
              <w:del w:id="329" w:author="Houyem Rais" w:date="2024-02-22T14:46:00Z"/>
              <w:rFonts w:eastAsiaTheme="minorEastAsia"/>
              <w:noProof/>
              <w:kern w:val="2"/>
              <w:lang w:val="en-US"/>
              <w14:ligatures w14:val="standardContextual"/>
            </w:rPr>
          </w:pPr>
          <w:del w:id="330" w:author="Houyem Rais" w:date="2024-02-22T14:46:00Z">
            <w:r w:rsidDel="00201166">
              <w:fldChar w:fldCharType="begin"/>
            </w:r>
            <w:r w:rsidDel="00201166">
              <w:delInstrText>HYPERLINK \l "_Toc152165424"</w:delInstrText>
            </w:r>
            <w:r w:rsidDel="00201166">
              <w:fldChar w:fldCharType="separate"/>
            </w:r>
            <w:r w:rsidR="002B5C95" w:rsidRPr="00286653" w:rsidDel="00201166">
              <w:rPr>
                <w:rStyle w:val="Hyperlink"/>
                <w:noProof/>
              </w:rPr>
              <w:delText>12.1.</w:delText>
            </w:r>
            <w:r w:rsidR="002B5C95" w:rsidDel="00201166">
              <w:rPr>
                <w:rFonts w:eastAsiaTheme="minorEastAsia"/>
                <w:noProof/>
                <w:kern w:val="2"/>
                <w:lang w:val="en-US"/>
                <w14:ligatures w14:val="standardContextual"/>
              </w:rPr>
              <w:tab/>
            </w:r>
            <w:r w:rsidR="002B5C95" w:rsidRPr="00286653" w:rsidDel="00201166">
              <w:rPr>
                <w:rStyle w:val="Hyperlink"/>
                <w:noProof/>
              </w:rPr>
              <w:delText>Augmentation de la durée du projet de 10 ans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_Toc152165424 \h </w:delInstrText>
            </w:r>
            <w:r w:rsidR="002B5C95" w:rsidDel="00201166">
              <w:rPr>
                <w:noProof/>
                <w:webHidden/>
              </w:rPr>
            </w:r>
            <w:r w:rsidR="002B5C95" w:rsidDel="00201166">
              <w:rPr>
                <w:noProof/>
                <w:webHidden/>
              </w:rPr>
              <w:fldChar w:fldCharType="separate"/>
            </w:r>
            <w:r w:rsidR="002B5C95" w:rsidDel="00201166">
              <w:rPr>
                <w:noProof/>
                <w:webHidden/>
              </w:rPr>
              <w:delText>162</w:delText>
            </w:r>
            <w:r w:rsidR="002B5C95" w:rsidDel="00201166">
              <w:rPr>
                <w:noProof/>
                <w:webHidden/>
              </w:rPr>
              <w:fldChar w:fldCharType="end"/>
            </w:r>
            <w:r w:rsidDel="00201166">
              <w:rPr>
                <w:noProof/>
              </w:rPr>
              <w:fldChar w:fldCharType="end"/>
            </w:r>
          </w:del>
        </w:p>
        <w:p w14:paraId="1DF86E82" w14:textId="52A5389A" w:rsidR="002B5C95" w:rsidDel="00201166" w:rsidRDefault="00C24323">
          <w:pPr>
            <w:pStyle w:val="TOC2"/>
            <w:tabs>
              <w:tab w:val="left" w:pos="1100"/>
            </w:tabs>
            <w:rPr>
              <w:del w:id="331" w:author="Houyem Rais" w:date="2024-02-22T14:46:00Z"/>
              <w:rFonts w:eastAsiaTheme="minorEastAsia"/>
              <w:noProof/>
              <w:kern w:val="2"/>
              <w:lang w:val="en-US"/>
              <w14:ligatures w14:val="standardContextual"/>
            </w:rPr>
          </w:pPr>
          <w:del w:id="332" w:author="Houyem Rais" w:date="2024-02-22T14:46:00Z">
            <w:r w:rsidDel="00201166">
              <w:fldChar w:fldCharType="begin"/>
            </w:r>
            <w:r w:rsidDel="00201166">
              <w:delInstrText>HYPERLINK \l "_Toc152165425"</w:delInstrText>
            </w:r>
            <w:r w:rsidDel="00201166">
              <w:fldChar w:fldCharType="separate"/>
            </w:r>
            <w:r w:rsidR="002B5C95" w:rsidRPr="00286653" w:rsidDel="00201166">
              <w:rPr>
                <w:rStyle w:val="Hyperlink"/>
                <w:noProof/>
              </w:rPr>
              <w:delText>12.2.</w:delText>
            </w:r>
            <w:r w:rsidR="002B5C95" w:rsidDel="00201166">
              <w:rPr>
                <w:rFonts w:eastAsiaTheme="minorEastAsia"/>
                <w:noProof/>
                <w:kern w:val="2"/>
                <w:lang w:val="en-US"/>
                <w14:ligatures w14:val="standardContextual"/>
              </w:rPr>
              <w:tab/>
            </w:r>
            <w:r w:rsidR="002B5C95" w:rsidRPr="00286653" w:rsidDel="00201166">
              <w:rPr>
                <w:rStyle w:val="Hyperlink"/>
                <w:noProof/>
              </w:rPr>
              <w:delText>Augmentation des coûts de construction de 10 %</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_Toc152165425 \h </w:delInstrText>
            </w:r>
            <w:r w:rsidR="002B5C95" w:rsidDel="00201166">
              <w:rPr>
                <w:noProof/>
                <w:webHidden/>
              </w:rPr>
            </w:r>
            <w:r w:rsidR="002B5C95" w:rsidDel="00201166">
              <w:rPr>
                <w:noProof/>
                <w:webHidden/>
              </w:rPr>
              <w:fldChar w:fldCharType="separate"/>
            </w:r>
            <w:r w:rsidR="002B5C95" w:rsidDel="00201166">
              <w:rPr>
                <w:noProof/>
                <w:webHidden/>
              </w:rPr>
              <w:delText>163</w:delText>
            </w:r>
            <w:r w:rsidR="002B5C95" w:rsidDel="00201166">
              <w:rPr>
                <w:noProof/>
                <w:webHidden/>
              </w:rPr>
              <w:fldChar w:fldCharType="end"/>
            </w:r>
            <w:r w:rsidDel="00201166">
              <w:rPr>
                <w:noProof/>
              </w:rPr>
              <w:fldChar w:fldCharType="end"/>
            </w:r>
          </w:del>
        </w:p>
        <w:p w14:paraId="5EB433D6" w14:textId="42D9B824" w:rsidR="002B5C95" w:rsidDel="00201166" w:rsidRDefault="00C24323">
          <w:pPr>
            <w:pStyle w:val="TOC2"/>
            <w:tabs>
              <w:tab w:val="left" w:pos="1100"/>
            </w:tabs>
            <w:rPr>
              <w:del w:id="333" w:author="Houyem Rais" w:date="2024-02-22T14:46:00Z"/>
              <w:rFonts w:eastAsiaTheme="minorEastAsia"/>
              <w:noProof/>
              <w:kern w:val="2"/>
              <w:lang w:val="en-US"/>
              <w14:ligatures w14:val="standardContextual"/>
            </w:rPr>
          </w:pPr>
          <w:del w:id="334" w:author="Houyem Rais" w:date="2024-02-22T14:46:00Z">
            <w:r w:rsidDel="00201166">
              <w:fldChar w:fldCharType="begin"/>
            </w:r>
            <w:r w:rsidDel="00201166">
              <w:delInstrText>HYPERLINK \l "_Toc152165426"</w:delInstrText>
            </w:r>
            <w:r w:rsidDel="00201166">
              <w:fldChar w:fldCharType="separate"/>
            </w:r>
            <w:r w:rsidR="002B5C95" w:rsidRPr="00286653" w:rsidDel="00201166">
              <w:rPr>
                <w:rStyle w:val="Hyperlink"/>
                <w:noProof/>
              </w:rPr>
              <w:delText>12.3.</w:delText>
            </w:r>
            <w:r w:rsidR="002B5C95" w:rsidDel="00201166">
              <w:rPr>
                <w:rFonts w:eastAsiaTheme="minorEastAsia"/>
                <w:noProof/>
                <w:kern w:val="2"/>
                <w:lang w:val="en-US"/>
                <w14:ligatures w14:val="standardContextual"/>
              </w:rPr>
              <w:tab/>
            </w:r>
            <w:r w:rsidR="002B5C95" w:rsidRPr="00286653" w:rsidDel="00201166">
              <w:rPr>
                <w:rStyle w:val="Hyperlink"/>
                <w:noProof/>
              </w:rPr>
              <w:delText>Augmentation des coûts d’exploitation de 10 %</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_Toc152165426 \h </w:delInstrText>
            </w:r>
            <w:r w:rsidR="002B5C95" w:rsidDel="00201166">
              <w:rPr>
                <w:noProof/>
                <w:webHidden/>
              </w:rPr>
            </w:r>
            <w:r w:rsidR="002B5C95" w:rsidDel="00201166">
              <w:rPr>
                <w:noProof/>
                <w:webHidden/>
              </w:rPr>
              <w:fldChar w:fldCharType="separate"/>
            </w:r>
            <w:r w:rsidR="002B5C95" w:rsidDel="00201166">
              <w:rPr>
                <w:noProof/>
                <w:webHidden/>
              </w:rPr>
              <w:delText>164</w:delText>
            </w:r>
            <w:r w:rsidR="002B5C95" w:rsidDel="00201166">
              <w:rPr>
                <w:noProof/>
                <w:webHidden/>
              </w:rPr>
              <w:fldChar w:fldCharType="end"/>
            </w:r>
            <w:r w:rsidDel="00201166">
              <w:rPr>
                <w:noProof/>
              </w:rPr>
              <w:fldChar w:fldCharType="end"/>
            </w:r>
          </w:del>
        </w:p>
        <w:p w14:paraId="423584F0" w14:textId="32B7A1E1" w:rsidR="002B5C95" w:rsidDel="00201166" w:rsidRDefault="00C24323">
          <w:pPr>
            <w:pStyle w:val="TOC2"/>
            <w:tabs>
              <w:tab w:val="left" w:pos="1100"/>
            </w:tabs>
            <w:rPr>
              <w:del w:id="335" w:author="Houyem Rais" w:date="2024-02-22T14:46:00Z"/>
              <w:rFonts w:eastAsiaTheme="minorEastAsia"/>
              <w:noProof/>
              <w:kern w:val="2"/>
              <w:lang w:val="en-US"/>
              <w14:ligatures w14:val="standardContextual"/>
            </w:rPr>
          </w:pPr>
          <w:del w:id="336" w:author="Houyem Rais" w:date="2024-02-22T14:46:00Z">
            <w:r w:rsidDel="00201166">
              <w:fldChar w:fldCharType="begin"/>
            </w:r>
            <w:r w:rsidDel="00201166">
              <w:delInstrText>HYPERLINK \l "_Toc152165427"</w:delInstrText>
            </w:r>
            <w:r w:rsidDel="00201166">
              <w:fldChar w:fldCharType="separate"/>
            </w:r>
            <w:r w:rsidR="002B5C95" w:rsidRPr="00286653" w:rsidDel="00201166">
              <w:rPr>
                <w:rStyle w:val="Hyperlink"/>
                <w:noProof/>
              </w:rPr>
              <w:delText>12.4.</w:delText>
            </w:r>
            <w:r w:rsidR="002B5C95" w:rsidDel="00201166">
              <w:rPr>
                <w:rFonts w:eastAsiaTheme="minorEastAsia"/>
                <w:noProof/>
                <w:kern w:val="2"/>
                <w:lang w:val="en-US"/>
                <w14:ligatures w14:val="standardContextual"/>
              </w:rPr>
              <w:tab/>
            </w:r>
            <w:r w:rsidR="002B5C95" w:rsidRPr="00286653" w:rsidDel="00201166">
              <w:rPr>
                <w:rStyle w:val="Hyperlink"/>
                <w:noProof/>
              </w:rPr>
              <w:delText>Diminution des revenus de 10%</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_Toc152165427 \h </w:delInstrText>
            </w:r>
            <w:r w:rsidR="002B5C95" w:rsidDel="00201166">
              <w:rPr>
                <w:noProof/>
                <w:webHidden/>
              </w:rPr>
            </w:r>
            <w:r w:rsidR="002B5C95" w:rsidDel="00201166">
              <w:rPr>
                <w:noProof/>
                <w:webHidden/>
              </w:rPr>
              <w:fldChar w:fldCharType="separate"/>
            </w:r>
            <w:r w:rsidR="002B5C95" w:rsidDel="00201166">
              <w:rPr>
                <w:noProof/>
                <w:webHidden/>
              </w:rPr>
              <w:delText>165</w:delText>
            </w:r>
            <w:r w:rsidR="002B5C95" w:rsidDel="00201166">
              <w:rPr>
                <w:noProof/>
                <w:webHidden/>
              </w:rPr>
              <w:fldChar w:fldCharType="end"/>
            </w:r>
            <w:r w:rsidDel="00201166">
              <w:rPr>
                <w:noProof/>
              </w:rPr>
              <w:fldChar w:fldCharType="end"/>
            </w:r>
          </w:del>
        </w:p>
        <w:p w14:paraId="1A39D01E" w14:textId="4DB69902" w:rsidR="002B5C95" w:rsidDel="00201166" w:rsidRDefault="00C24323">
          <w:pPr>
            <w:pStyle w:val="TOC2"/>
            <w:tabs>
              <w:tab w:val="left" w:pos="1100"/>
            </w:tabs>
            <w:rPr>
              <w:del w:id="337" w:author="Houyem Rais" w:date="2024-02-22T14:46:00Z"/>
              <w:rFonts w:eastAsiaTheme="minorEastAsia"/>
              <w:noProof/>
              <w:kern w:val="2"/>
              <w:lang w:val="en-US"/>
              <w14:ligatures w14:val="standardContextual"/>
            </w:rPr>
          </w:pPr>
          <w:del w:id="338" w:author="Houyem Rais" w:date="2024-02-22T14:46:00Z">
            <w:r w:rsidDel="00201166">
              <w:fldChar w:fldCharType="begin"/>
            </w:r>
            <w:r w:rsidDel="00201166">
              <w:delInstrText>HYPERLINK \l "_Toc152165428"</w:delInstrText>
            </w:r>
            <w:r w:rsidDel="00201166">
              <w:fldChar w:fldCharType="separate"/>
            </w:r>
            <w:r w:rsidR="002B5C95" w:rsidRPr="00286653" w:rsidDel="00201166">
              <w:rPr>
                <w:rStyle w:val="Hyperlink"/>
                <w:noProof/>
              </w:rPr>
              <w:delText>12.5.</w:delText>
            </w:r>
            <w:r w:rsidR="002B5C95" w:rsidDel="00201166">
              <w:rPr>
                <w:rFonts w:eastAsiaTheme="minorEastAsia"/>
                <w:noProof/>
                <w:kern w:val="2"/>
                <w:lang w:val="en-US"/>
                <w14:ligatures w14:val="standardContextual"/>
              </w:rPr>
              <w:tab/>
            </w:r>
            <w:r w:rsidR="002B5C95" w:rsidRPr="00286653" w:rsidDel="00201166">
              <w:rPr>
                <w:rStyle w:val="Hyperlink"/>
                <w:noProof/>
              </w:rPr>
              <w:delText>Augmentation du taux d’inflation de 5 points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_Toc152165428 \h </w:delInstrText>
            </w:r>
            <w:r w:rsidR="002B5C95" w:rsidDel="00201166">
              <w:rPr>
                <w:noProof/>
                <w:webHidden/>
              </w:rPr>
            </w:r>
            <w:r w:rsidR="002B5C95" w:rsidDel="00201166">
              <w:rPr>
                <w:noProof/>
                <w:webHidden/>
              </w:rPr>
              <w:fldChar w:fldCharType="separate"/>
            </w:r>
            <w:r w:rsidR="002B5C95" w:rsidDel="00201166">
              <w:rPr>
                <w:noProof/>
                <w:webHidden/>
              </w:rPr>
              <w:delText>166</w:delText>
            </w:r>
            <w:r w:rsidR="002B5C95" w:rsidDel="00201166">
              <w:rPr>
                <w:noProof/>
                <w:webHidden/>
              </w:rPr>
              <w:fldChar w:fldCharType="end"/>
            </w:r>
            <w:r w:rsidDel="00201166">
              <w:rPr>
                <w:noProof/>
              </w:rPr>
              <w:fldChar w:fldCharType="end"/>
            </w:r>
          </w:del>
        </w:p>
        <w:p w14:paraId="36F1DC13" w14:textId="13D082C8" w:rsidR="002B5C95" w:rsidDel="00201166" w:rsidRDefault="00C24323">
          <w:pPr>
            <w:pStyle w:val="TOC2"/>
            <w:tabs>
              <w:tab w:val="left" w:pos="1100"/>
            </w:tabs>
            <w:rPr>
              <w:del w:id="339" w:author="Houyem Rais" w:date="2024-02-22T14:46:00Z"/>
              <w:rFonts w:eastAsiaTheme="minorEastAsia"/>
              <w:noProof/>
              <w:kern w:val="2"/>
              <w:lang w:val="en-US"/>
              <w14:ligatures w14:val="standardContextual"/>
            </w:rPr>
          </w:pPr>
          <w:del w:id="340" w:author="Houyem Rais" w:date="2024-02-22T14:46:00Z">
            <w:r w:rsidDel="00201166">
              <w:fldChar w:fldCharType="begin"/>
            </w:r>
            <w:r w:rsidDel="00201166">
              <w:delInstrText>HYPERLINK \l "_Toc152165429"</w:delInstrText>
            </w:r>
            <w:r w:rsidDel="00201166">
              <w:fldChar w:fldCharType="separate"/>
            </w:r>
            <w:r w:rsidR="002B5C95" w:rsidRPr="00286653" w:rsidDel="00201166">
              <w:rPr>
                <w:rStyle w:val="Hyperlink"/>
                <w:noProof/>
              </w:rPr>
              <w:delText>12.6.</w:delText>
            </w:r>
            <w:r w:rsidR="002B5C95" w:rsidDel="00201166">
              <w:rPr>
                <w:rFonts w:eastAsiaTheme="minorEastAsia"/>
                <w:noProof/>
                <w:kern w:val="2"/>
                <w:lang w:val="en-US"/>
                <w14:ligatures w14:val="standardContextual"/>
              </w:rPr>
              <w:tab/>
            </w:r>
            <w:r w:rsidR="002B5C95" w:rsidRPr="00286653" w:rsidDel="00201166">
              <w:rPr>
                <w:rStyle w:val="Hyperlink"/>
                <w:noProof/>
              </w:rPr>
              <w:delText>Utilisation d’un taux d’actualisation avec risques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_Toc152165429 \h </w:delInstrText>
            </w:r>
            <w:r w:rsidR="002B5C95" w:rsidDel="00201166">
              <w:rPr>
                <w:noProof/>
                <w:webHidden/>
              </w:rPr>
            </w:r>
            <w:r w:rsidR="002B5C95" w:rsidDel="00201166">
              <w:rPr>
                <w:noProof/>
                <w:webHidden/>
              </w:rPr>
              <w:fldChar w:fldCharType="separate"/>
            </w:r>
            <w:r w:rsidR="002B5C95" w:rsidDel="00201166">
              <w:rPr>
                <w:noProof/>
                <w:webHidden/>
              </w:rPr>
              <w:delText>167</w:delText>
            </w:r>
            <w:r w:rsidR="002B5C95" w:rsidDel="00201166">
              <w:rPr>
                <w:noProof/>
                <w:webHidden/>
              </w:rPr>
              <w:fldChar w:fldCharType="end"/>
            </w:r>
            <w:r w:rsidDel="00201166">
              <w:rPr>
                <w:noProof/>
              </w:rPr>
              <w:fldChar w:fldCharType="end"/>
            </w:r>
          </w:del>
        </w:p>
        <w:p w14:paraId="7794A22F" w14:textId="3A6DBFCC" w:rsidR="002B5C95" w:rsidDel="00201166" w:rsidRDefault="00C24323">
          <w:pPr>
            <w:pStyle w:val="TOC2"/>
            <w:tabs>
              <w:tab w:val="left" w:pos="1100"/>
            </w:tabs>
            <w:rPr>
              <w:del w:id="341" w:author="Houyem Rais" w:date="2024-02-22T14:46:00Z"/>
              <w:rFonts w:eastAsiaTheme="minorEastAsia"/>
              <w:noProof/>
              <w:kern w:val="2"/>
              <w:lang w:val="en-US"/>
              <w14:ligatures w14:val="standardContextual"/>
            </w:rPr>
          </w:pPr>
          <w:del w:id="342" w:author="Houyem Rais" w:date="2024-02-22T14:46:00Z">
            <w:r w:rsidDel="00201166">
              <w:fldChar w:fldCharType="begin"/>
            </w:r>
            <w:r w:rsidDel="00201166">
              <w:delInstrText>HYPERLINK \l "_Toc152165431"</w:delInstrText>
            </w:r>
            <w:r w:rsidDel="00201166">
              <w:fldChar w:fldCharType="separate"/>
            </w:r>
            <w:r w:rsidR="002B5C95" w:rsidRPr="00286653" w:rsidDel="00201166">
              <w:rPr>
                <w:rStyle w:val="Hyperlink"/>
                <w:noProof/>
              </w:rPr>
              <w:delText>12.7.</w:delText>
            </w:r>
            <w:r w:rsidR="002B5C95" w:rsidDel="00201166">
              <w:rPr>
                <w:rFonts w:eastAsiaTheme="minorEastAsia"/>
                <w:noProof/>
                <w:kern w:val="2"/>
                <w:lang w:val="en-US"/>
                <w14:ligatures w14:val="standardContextual"/>
              </w:rPr>
              <w:tab/>
            </w:r>
            <w:r w:rsidR="002B5C95" w:rsidRPr="00286653" w:rsidDel="00201166">
              <w:rPr>
                <w:rStyle w:val="Hyperlink"/>
                <w:noProof/>
              </w:rPr>
              <w:delText>Conclusion de l’analyse de sensibilité</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_Toc152165431 \h </w:delInstrText>
            </w:r>
            <w:r w:rsidR="002B5C95" w:rsidDel="00201166">
              <w:rPr>
                <w:noProof/>
                <w:webHidden/>
              </w:rPr>
            </w:r>
            <w:r w:rsidR="002B5C95" w:rsidDel="00201166">
              <w:rPr>
                <w:noProof/>
                <w:webHidden/>
              </w:rPr>
              <w:fldChar w:fldCharType="separate"/>
            </w:r>
            <w:r w:rsidR="002B5C95" w:rsidDel="00201166">
              <w:rPr>
                <w:noProof/>
                <w:webHidden/>
              </w:rPr>
              <w:delText>168</w:delText>
            </w:r>
            <w:r w:rsidR="002B5C95" w:rsidDel="00201166">
              <w:rPr>
                <w:noProof/>
                <w:webHidden/>
              </w:rPr>
              <w:fldChar w:fldCharType="end"/>
            </w:r>
            <w:r w:rsidDel="00201166">
              <w:rPr>
                <w:noProof/>
              </w:rPr>
              <w:fldChar w:fldCharType="end"/>
            </w:r>
          </w:del>
        </w:p>
        <w:p w14:paraId="1C1EEAC0" w14:textId="3F6CDDDE" w:rsidR="002B5C95" w:rsidDel="00201166" w:rsidRDefault="00C24323">
          <w:pPr>
            <w:pStyle w:val="TOC1"/>
            <w:rPr>
              <w:del w:id="343" w:author="Houyem Rais" w:date="2024-02-22T14:46:00Z"/>
              <w:rFonts w:eastAsiaTheme="minorEastAsia"/>
              <w:noProof/>
              <w:kern w:val="2"/>
              <w:lang w:val="en-US"/>
              <w14:ligatures w14:val="standardContextual"/>
            </w:rPr>
          </w:pPr>
          <w:del w:id="344" w:author="Houyem Rais" w:date="2024-02-22T14:46:00Z">
            <w:r w:rsidDel="00201166">
              <w:fldChar w:fldCharType="begin"/>
            </w:r>
            <w:r w:rsidDel="00201166">
              <w:delInstrText>HYPERLINK \l "_Toc152165432"</w:delInstrText>
            </w:r>
            <w:r w:rsidDel="00201166">
              <w:fldChar w:fldCharType="separate"/>
            </w:r>
            <w:r w:rsidR="002B5C95" w:rsidRPr="00286653" w:rsidDel="00201166">
              <w:rPr>
                <w:rStyle w:val="Hyperlink"/>
                <w:noProof/>
              </w:rPr>
              <w:delText>13.</w:delText>
            </w:r>
            <w:r w:rsidR="002B5C95" w:rsidDel="00201166">
              <w:rPr>
                <w:rFonts w:eastAsiaTheme="minorEastAsia"/>
                <w:noProof/>
                <w:kern w:val="2"/>
                <w:lang w:val="en-US"/>
                <w14:ligatures w14:val="standardContextual"/>
              </w:rPr>
              <w:tab/>
            </w:r>
            <w:r w:rsidR="002B5C95" w:rsidRPr="00286653" w:rsidDel="00201166">
              <w:rPr>
                <w:rStyle w:val="Hyperlink"/>
                <w:noProof/>
              </w:rPr>
              <w:delText>Conclusion générale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_Toc152165432 \h </w:delInstrText>
            </w:r>
            <w:r w:rsidR="002B5C95" w:rsidDel="00201166">
              <w:rPr>
                <w:noProof/>
                <w:webHidden/>
              </w:rPr>
            </w:r>
            <w:r w:rsidR="002B5C95" w:rsidDel="00201166">
              <w:rPr>
                <w:noProof/>
                <w:webHidden/>
              </w:rPr>
              <w:fldChar w:fldCharType="separate"/>
            </w:r>
            <w:r w:rsidR="002B5C95" w:rsidDel="00201166">
              <w:rPr>
                <w:noProof/>
                <w:webHidden/>
              </w:rPr>
              <w:delText>169</w:delText>
            </w:r>
            <w:r w:rsidR="002B5C95" w:rsidDel="00201166">
              <w:rPr>
                <w:noProof/>
                <w:webHidden/>
              </w:rPr>
              <w:fldChar w:fldCharType="end"/>
            </w:r>
            <w:r w:rsidDel="00201166">
              <w:rPr>
                <w:noProof/>
              </w:rPr>
              <w:fldChar w:fldCharType="end"/>
            </w:r>
          </w:del>
        </w:p>
        <w:p w14:paraId="69207D06" w14:textId="24901A75" w:rsidR="002B5C95" w:rsidDel="00201166" w:rsidRDefault="00C24323">
          <w:pPr>
            <w:pStyle w:val="TOC2"/>
            <w:tabs>
              <w:tab w:val="left" w:pos="1100"/>
            </w:tabs>
            <w:rPr>
              <w:del w:id="345" w:author="Houyem Rais" w:date="2024-02-22T14:46:00Z"/>
              <w:rFonts w:eastAsiaTheme="minorEastAsia"/>
              <w:noProof/>
              <w:kern w:val="2"/>
              <w:lang w:val="en-US"/>
              <w14:ligatures w14:val="standardContextual"/>
            </w:rPr>
          </w:pPr>
          <w:del w:id="346" w:author="Houyem Rais" w:date="2024-02-22T14:46:00Z">
            <w:r w:rsidDel="00201166">
              <w:fldChar w:fldCharType="begin"/>
            </w:r>
            <w:r w:rsidDel="00201166">
              <w:delInstrText>HYPERLINK \l "_Toc152165433"</w:delInstrText>
            </w:r>
            <w:r w:rsidDel="00201166">
              <w:fldChar w:fldCharType="separate"/>
            </w:r>
            <w:r w:rsidR="002B5C95" w:rsidRPr="00286653" w:rsidDel="00201166">
              <w:rPr>
                <w:rStyle w:val="Hyperlink"/>
                <w:noProof/>
              </w:rPr>
              <w:delText>13.1.</w:delText>
            </w:r>
            <w:r w:rsidR="002B5C95" w:rsidDel="00201166">
              <w:rPr>
                <w:rFonts w:eastAsiaTheme="minorEastAsia"/>
                <w:noProof/>
                <w:kern w:val="2"/>
                <w:lang w:val="en-US"/>
                <w14:ligatures w14:val="standardContextual"/>
              </w:rPr>
              <w:tab/>
            </w:r>
            <w:r w:rsidR="002B5C95" w:rsidRPr="00286653" w:rsidDel="00201166">
              <w:rPr>
                <w:rStyle w:val="Hyperlink"/>
                <w:noProof/>
              </w:rPr>
              <w:delText>Synthèse de l’étude d’analyse financière et de stratégie de financement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_Toc152165433 \h </w:delInstrText>
            </w:r>
            <w:r w:rsidR="002B5C95" w:rsidDel="00201166">
              <w:rPr>
                <w:noProof/>
                <w:webHidden/>
              </w:rPr>
            </w:r>
            <w:r w:rsidR="002B5C95" w:rsidDel="00201166">
              <w:rPr>
                <w:noProof/>
                <w:webHidden/>
              </w:rPr>
              <w:fldChar w:fldCharType="separate"/>
            </w:r>
            <w:r w:rsidR="002B5C95" w:rsidDel="00201166">
              <w:rPr>
                <w:noProof/>
                <w:webHidden/>
              </w:rPr>
              <w:delText>169</w:delText>
            </w:r>
            <w:r w:rsidR="002B5C95" w:rsidDel="00201166">
              <w:rPr>
                <w:noProof/>
                <w:webHidden/>
              </w:rPr>
              <w:fldChar w:fldCharType="end"/>
            </w:r>
            <w:r w:rsidDel="00201166">
              <w:rPr>
                <w:noProof/>
              </w:rPr>
              <w:fldChar w:fldCharType="end"/>
            </w:r>
          </w:del>
        </w:p>
        <w:p w14:paraId="1E692EA4" w14:textId="7FF1F6D2" w:rsidR="002B5C95" w:rsidDel="00201166" w:rsidRDefault="00C24323">
          <w:pPr>
            <w:pStyle w:val="TOC2"/>
            <w:tabs>
              <w:tab w:val="left" w:pos="1100"/>
            </w:tabs>
            <w:rPr>
              <w:del w:id="347" w:author="Houyem Rais" w:date="2024-02-22T14:46:00Z"/>
              <w:rFonts w:eastAsiaTheme="minorEastAsia"/>
              <w:noProof/>
              <w:kern w:val="2"/>
              <w:lang w:val="en-US"/>
              <w14:ligatures w14:val="standardContextual"/>
            </w:rPr>
          </w:pPr>
          <w:del w:id="348" w:author="Houyem Rais" w:date="2024-02-22T14:46:00Z">
            <w:r w:rsidDel="00201166">
              <w:fldChar w:fldCharType="begin"/>
            </w:r>
            <w:r w:rsidDel="00201166">
              <w:delInstrText>HYPERLINK \l "_Toc152165434"</w:delInstrText>
            </w:r>
            <w:r w:rsidDel="00201166">
              <w:fldChar w:fldCharType="separate"/>
            </w:r>
            <w:r w:rsidR="002B5C95" w:rsidRPr="00286653" w:rsidDel="00201166">
              <w:rPr>
                <w:rStyle w:val="Hyperlink"/>
                <w:noProof/>
              </w:rPr>
              <w:delText>13.2.</w:delText>
            </w:r>
            <w:r w:rsidR="002B5C95" w:rsidDel="00201166">
              <w:rPr>
                <w:rFonts w:eastAsiaTheme="minorEastAsia"/>
                <w:noProof/>
                <w:kern w:val="2"/>
                <w:lang w:val="en-US"/>
                <w14:ligatures w14:val="standardContextual"/>
              </w:rPr>
              <w:tab/>
            </w:r>
            <w:r w:rsidR="002B5C95" w:rsidRPr="00286653" w:rsidDel="00201166">
              <w:rPr>
                <w:rStyle w:val="Hyperlink"/>
                <w:noProof/>
              </w:rPr>
              <w:delText>Recommandations et prochaines étapes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_Toc152165434 \h </w:delInstrText>
            </w:r>
            <w:r w:rsidR="002B5C95" w:rsidDel="00201166">
              <w:rPr>
                <w:noProof/>
                <w:webHidden/>
              </w:rPr>
            </w:r>
            <w:r w:rsidR="002B5C95" w:rsidDel="00201166">
              <w:rPr>
                <w:noProof/>
                <w:webHidden/>
              </w:rPr>
              <w:fldChar w:fldCharType="separate"/>
            </w:r>
            <w:r w:rsidR="002B5C95" w:rsidDel="00201166">
              <w:rPr>
                <w:noProof/>
                <w:webHidden/>
              </w:rPr>
              <w:delText>170</w:delText>
            </w:r>
            <w:r w:rsidR="002B5C95" w:rsidDel="00201166">
              <w:rPr>
                <w:noProof/>
                <w:webHidden/>
              </w:rPr>
              <w:fldChar w:fldCharType="end"/>
            </w:r>
            <w:r w:rsidDel="00201166">
              <w:rPr>
                <w:noProof/>
              </w:rPr>
              <w:fldChar w:fldCharType="end"/>
            </w:r>
          </w:del>
        </w:p>
        <w:p w14:paraId="442F0CCA" w14:textId="42BE49ED" w:rsidR="002B5C95" w:rsidDel="00201166" w:rsidRDefault="00C24323">
          <w:pPr>
            <w:pStyle w:val="TOC2"/>
            <w:tabs>
              <w:tab w:val="left" w:pos="1100"/>
            </w:tabs>
            <w:rPr>
              <w:del w:id="349" w:author="Houyem Rais" w:date="2024-02-22T14:46:00Z"/>
              <w:rFonts w:eastAsiaTheme="minorEastAsia"/>
              <w:noProof/>
              <w:kern w:val="2"/>
              <w:lang w:val="en-US"/>
              <w14:ligatures w14:val="standardContextual"/>
            </w:rPr>
          </w:pPr>
          <w:del w:id="350" w:author="Houyem Rais" w:date="2024-02-22T14:46:00Z">
            <w:r w:rsidDel="00201166">
              <w:fldChar w:fldCharType="begin"/>
            </w:r>
            <w:r w:rsidDel="00201166">
              <w:delInstrText>HYPERLINK \l "_Toc152165435"</w:delInstrText>
            </w:r>
            <w:r w:rsidDel="00201166">
              <w:fldChar w:fldCharType="separate"/>
            </w:r>
            <w:r w:rsidR="002B5C95" w:rsidRPr="00286653" w:rsidDel="00201166">
              <w:rPr>
                <w:rStyle w:val="Hyperlink"/>
                <w:noProof/>
              </w:rPr>
              <w:delText>13.3.</w:delText>
            </w:r>
            <w:r w:rsidR="002B5C95" w:rsidDel="00201166">
              <w:rPr>
                <w:rFonts w:eastAsiaTheme="minorEastAsia"/>
                <w:noProof/>
                <w:kern w:val="2"/>
                <w:lang w:val="en-US"/>
                <w14:ligatures w14:val="standardContextual"/>
              </w:rPr>
              <w:tab/>
            </w:r>
            <w:r w:rsidR="002B5C95" w:rsidRPr="00286653" w:rsidDel="00201166">
              <w:rPr>
                <w:rStyle w:val="Hyperlink"/>
                <w:noProof/>
              </w:rPr>
              <w:delText>Facteurs de succès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_Toc152165435 \h </w:delInstrText>
            </w:r>
            <w:r w:rsidR="002B5C95" w:rsidDel="00201166">
              <w:rPr>
                <w:noProof/>
                <w:webHidden/>
              </w:rPr>
            </w:r>
            <w:r w:rsidR="002B5C95" w:rsidDel="00201166">
              <w:rPr>
                <w:noProof/>
                <w:webHidden/>
              </w:rPr>
              <w:fldChar w:fldCharType="separate"/>
            </w:r>
            <w:r w:rsidR="002B5C95" w:rsidDel="00201166">
              <w:rPr>
                <w:noProof/>
                <w:webHidden/>
              </w:rPr>
              <w:delText>171</w:delText>
            </w:r>
            <w:r w:rsidR="002B5C95" w:rsidDel="00201166">
              <w:rPr>
                <w:noProof/>
                <w:webHidden/>
              </w:rPr>
              <w:fldChar w:fldCharType="end"/>
            </w:r>
            <w:r w:rsidDel="00201166">
              <w:rPr>
                <w:noProof/>
              </w:rPr>
              <w:fldChar w:fldCharType="end"/>
            </w:r>
          </w:del>
        </w:p>
        <w:p w14:paraId="5C0A7899" w14:textId="3AD44216" w:rsidR="002B5C95" w:rsidDel="00201166" w:rsidRDefault="00C24323">
          <w:pPr>
            <w:pStyle w:val="TOC1"/>
            <w:rPr>
              <w:del w:id="351" w:author="Houyem Rais" w:date="2024-02-22T14:46:00Z"/>
              <w:rFonts w:eastAsiaTheme="minorEastAsia"/>
              <w:noProof/>
              <w:kern w:val="2"/>
              <w:lang w:val="en-US"/>
              <w14:ligatures w14:val="standardContextual"/>
            </w:rPr>
          </w:pPr>
          <w:del w:id="352" w:author="Houyem Rais" w:date="2024-02-22T14:46:00Z">
            <w:r w:rsidDel="00201166">
              <w:fldChar w:fldCharType="begin"/>
            </w:r>
            <w:r w:rsidDel="00201166">
              <w:delInstrText>HYPERLINK \l "_Toc152165436"</w:delInstrText>
            </w:r>
            <w:r w:rsidDel="00201166">
              <w:fldChar w:fldCharType="separate"/>
            </w:r>
            <w:r w:rsidR="002B5C95" w:rsidRPr="00286653" w:rsidDel="00201166">
              <w:rPr>
                <w:rStyle w:val="Hyperlink"/>
                <w:noProof/>
                <w:lang w:bidi="ar-TN"/>
              </w:rPr>
              <w:delText>14.</w:delText>
            </w:r>
            <w:r w:rsidR="002B5C95" w:rsidDel="00201166">
              <w:rPr>
                <w:rFonts w:eastAsiaTheme="minorEastAsia"/>
                <w:noProof/>
                <w:kern w:val="2"/>
                <w:lang w:val="en-US"/>
                <w14:ligatures w14:val="standardContextual"/>
              </w:rPr>
              <w:tab/>
            </w:r>
            <w:r w:rsidR="002B5C95" w:rsidRPr="00286653" w:rsidDel="00201166">
              <w:rPr>
                <w:rStyle w:val="Hyperlink"/>
                <w:noProof/>
                <w:lang w:bidi="ar-TN"/>
              </w:rPr>
              <w:delText>Références bibliographiques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_Toc152165436 \h </w:delInstrText>
            </w:r>
            <w:r w:rsidR="002B5C95" w:rsidDel="00201166">
              <w:rPr>
                <w:noProof/>
                <w:webHidden/>
              </w:rPr>
            </w:r>
            <w:r w:rsidR="002B5C95" w:rsidDel="00201166">
              <w:rPr>
                <w:noProof/>
                <w:webHidden/>
              </w:rPr>
              <w:fldChar w:fldCharType="separate"/>
            </w:r>
            <w:r w:rsidR="002B5C95" w:rsidDel="00201166">
              <w:rPr>
                <w:noProof/>
                <w:webHidden/>
              </w:rPr>
              <w:delText>173</w:delText>
            </w:r>
            <w:r w:rsidR="002B5C95" w:rsidDel="00201166">
              <w:rPr>
                <w:noProof/>
                <w:webHidden/>
              </w:rPr>
              <w:fldChar w:fldCharType="end"/>
            </w:r>
            <w:r w:rsidDel="00201166">
              <w:rPr>
                <w:noProof/>
              </w:rPr>
              <w:fldChar w:fldCharType="end"/>
            </w:r>
          </w:del>
        </w:p>
        <w:p w14:paraId="18C16FE8" w14:textId="1F0EFAD8" w:rsidR="002B5C95" w:rsidDel="00201166" w:rsidRDefault="00C24323">
          <w:pPr>
            <w:pStyle w:val="TOC1"/>
            <w:rPr>
              <w:del w:id="353" w:author="Houyem Rais" w:date="2024-02-22T14:46:00Z"/>
              <w:rFonts w:eastAsiaTheme="minorEastAsia"/>
              <w:noProof/>
              <w:kern w:val="2"/>
              <w:lang w:val="en-US"/>
              <w14:ligatures w14:val="standardContextual"/>
            </w:rPr>
          </w:pPr>
          <w:del w:id="354" w:author="Houyem Rais" w:date="2024-02-22T14:46:00Z">
            <w:r w:rsidDel="00201166">
              <w:fldChar w:fldCharType="begin"/>
            </w:r>
            <w:r w:rsidDel="00201166">
              <w:delInstrText>HYPERLINK \l "_Toc152165437"</w:delInstrText>
            </w:r>
            <w:r w:rsidDel="00201166">
              <w:fldChar w:fldCharType="separate"/>
            </w:r>
            <w:r w:rsidR="002B5C95" w:rsidRPr="00286653" w:rsidDel="00201166">
              <w:rPr>
                <w:rStyle w:val="Hyperlink"/>
                <w:noProof/>
              </w:rPr>
              <w:delText>15.</w:delText>
            </w:r>
            <w:r w:rsidR="002B5C95" w:rsidDel="00201166">
              <w:rPr>
                <w:rFonts w:eastAsiaTheme="minorEastAsia"/>
                <w:noProof/>
                <w:kern w:val="2"/>
                <w:lang w:val="en-US"/>
                <w14:ligatures w14:val="standardContextual"/>
              </w:rPr>
              <w:tab/>
            </w:r>
            <w:r w:rsidR="002B5C95" w:rsidRPr="00286653" w:rsidDel="00201166">
              <w:rPr>
                <w:rStyle w:val="Hyperlink"/>
                <w:noProof/>
              </w:rPr>
              <w:delText>Annexes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_Toc152165437 \h </w:delInstrText>
            </w:r>
            <w:r w:rsidR="002B5C95" w:rsidDel="00201166">
              <w:rPr>
                <w:noProof/>
                <w:webHidden/>
              </w:rPr>
            </w:r>
            <w:r w:rsidR="002B5C95" w:rsidDel="00201166">
              <w:rPr>
                <w:noProof/>
                <w:webHidden/>
              </w:rPr>
              <w:fldChar w:fldCharType="separate"/>
            </w:r>
            <w:r w:rsidR="002B5C95" w:rsidDel="00201166">
              <w:rPr>
                <w:noProof/>
                <w:webHidden/>
              </w:rPr>
              <w:delText>174</w:delText>
            </w:r>
            <w:r w:rsidR="002B5C95" w:rsidDel="00201166">
              <w:rPr>
                <w:noProof/>
                <w:webHidden/>
              </w:rPr>
              <w:fldChar w:fldCharType="end"/>
            </w:r>
            <w:r w:rsidDel="00201166">
              <w:rPr>
                <w:noProof/>
              </w:rPr>
              <w:fldChar w:fldCharType="end"/>
            </w:r>
          </w:del>
        </w:p>
        <w:p w14:paraId="4FEEE774" w14:textId="44C93060" w:rsidR="002B5C95" w:rsidDel="00201166" w:rsidRDefault="00C24323">
          <w:pPr>
            <w:pStyle w:val="TOC2"/>
            <w:tabs>
              <w:tab w:val="left" w:pos="1100"/>
            </w:tabs>
            <w:rPr>
              <w:del w:id="355" w:author="Houyem Rais" w:date="2024-02-22T14:46:00Z"/>
              <w:rFonts w:eastAsiaTheme="minorEastAsia"/>
              <w:noProof/>
              <w:kern w:val="2"/>
              <w:lang w:val="en-US"/>
              <w14:ligatures w14:val="standardContextual"/>
            </w:rPr>
          </w:pPr>
          <w:del w:id="356" w:author="Houyem Rais" w:date="2024-02-22T14:46:00Z">
            <w:r w:rsidDel="00201166">
              <w:fldChar w:fldCharType="begin"/>
            </w:r>
            <w:r w:rsidDel="00201166">
              <w:delInstrText>HYPERLINK \l "_Toc152165438"</w:delInstrText>
            </w:r>
            <w:r w:rsidDel="00201166">
              <w:fldChar w:fldCharType="separate"/>
            </w:r>
            <w:r w:rsidR="002B5C95" w:rsidRPr="00286653" w:rsidDel="00201166">
              <w:rPr>
                <w:rStyle w:val="Hyperlink"/>
                <w:noProof/>
              </w:rPr>
              <w:delText>15.1.</w:delText>
            </w:r>
            <w:r w:rsidR="002B5C95" w:rsidDel="00201166">
              <w:rPr>
                <w:rFonts w:eastAsiaTheme="minorEastAsia"/>
                <w:noProof/>
                <w:kern w:val="2"/>
                <w:lang w:val="en-US"/>
                <w14:ligatures w14:val="standardContextual"/>
              </w:rPr>
              <w:tab/>
            </w:r>
            <w:r w:rsidR="002B5C95" w:rsidRPr="00286653" w:rsidDel="00201166">
              <w:rPr>
                <w:rStyle w:val="Hyperlink"/>
                <w:noProof/>
              </w:rPr>
              <w:delText>Annexe 1 : Matrice et Registres des risques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_Toc152165438 \h </w:delInstrText>
            </w:r>
            <w:r w:rsidR="002B5C95" w:rsidDel="00201166">
              <w:rPr>
                <w:noProof/>
                <w:webHidden/>
              </w:rPr>
            </w:r>
            <w:r w:rsidR="002B5C95" w:rsidDel="00201166">
              <w:rPr>
                <w:noProof/>
                <w:webHidden/>
              </w:rPr>
              <w:fldChar w:fldCharType="separate"/>
            </w:r>
            <w:r w:rsidR="002B5C95" w:rsidDel="00201166">
              <w:rPr>
                <w:noProof/>
                <w:webHidden/>
              </w:rPr>
              <w:delText>175</w:delText>
            </w:r>
            <w:r w:rsidR="002B5C95" w:rsidDel="00201166">
              <w:rPr>
                <w:noProof/>
                <w:webHidden/>
              </w:rPr>
              <w:fldChar w:fldCharType="end"/>
            </w:r>
            <w:r w:rsidDel="00201166">
              <w:rPr>
                <w:noProof/>
              </w:rPr>
              <w:fldChar w:fldCharType="end"/>
            </w:r>
          </w:del>
        </w:p>
        <w:p w14:paraId="0BF0F6D0" w14:textId="588703B9" w:rsidR="00C2113E" w:rsidRPr="00343F01" w:rsidDel="00201166" w:rsidRDefault="00C2113E" w:rsidP="00F555DC">
          <w:pPr>
            <w:tabs>
              <w:tab w:val="left" w:pos="1134"/>
              <w:tab w:val="right" w:pos="9026"/>
            </w:tabs>
            <w:spacing w:before="0" w:after="0" w:line="240" w:lineRule="auto"/>
            <w:ind w:left="284"/>
            <w:rPr>
              <w:del w:id="357" w:author="Houyem Rais" w:date="2024-02-22T14:46:00Z"/>
              <w:rFonts w:asciiTheme="majorHAnsi" w:eastAsia="Century Gothic" w:hAnsiTheme="majorHAnsi" w:cstheme="majorHAnsi"/>
            </w:rPr>
          </w:pPr>
          <w:del w:id="358" w:author="Houyem Rais" w:date="2024-02-22T14:46:00Z">
            <w:r w:rsidRPr="00343F01" w:rsidDel="00201166">
              <w:rPr>
                <w:rFonts w:asciiTheme="majorHAnsi" w:eastAsia="Century Gothic" w:hAnsiTheme="majorHAnsi" w:cstheme="majorHAnsi"/>
              </w:rPr>
              <w:fldChar w:fldCharType="end"/>
            </w:r>
          </w:del>
        </w:p>
        <w:p w14:paraId="445238A9" w14:textId="4EA6A7A6" w:rsidR="00FF14F2" w:rsidRPr="00343F01" w:rsidDel="00201166" w:rsidRDefault="00FF14F2" w:rsidP="006B2BDD">
          <w:pPr>
            <w:tabs>
              <w:tab w:val="left" w:pos="1134"/>
              <w:tab w:val="right" w:pos="9026"/>
            </w:tabs>
            <w:spacing w:before="0" w:after="0" w:line="240" w:lineRule="auto"/>
            <w:ind w:left="284"/>
            <w:rPr>
              <w:del w:id="359" w:author="Houyem Rais" w:date="2024-02-22T14:46:00Z"/>
              <w:rFonts w:asciiTheme="majorHAnsi" w:eastAsia="Century Gothic" w:hAnsiTheme="majorHAnsi" w:cstheme="majorHAnsi"/>
              <w:sz w:val="20"/>
              <w:szCs w:val="20"/>
            </w:rPr>
          </w:pPr>
        </w:p>
        <w:p w14:paraId="49803573" w14:textId="6771F038" w:rsidR="005A1A1C" w:rsidRPr="00343F01" w:rsidDel="00201166" w:rsidRDefault="00C24323" w:rsidP="00C355DD">
          <w:pPr>
            <w:rPr>
              <w:del w:id="360" w:author="Houyem Rais" w:date="2024-02-22T14:46:00Z"/>
              <w:rFonts w:asciiTheme="majorHAnsi" w:hAnsiTheme="majorHAnsi"/>
              <w:b/>
            </w:rPr>
          </w:pPr>
        </w:p>
        <w:customXmlDelRangeStart w:id="361" w:author="Houyem Rais" w:date="2024-02-22T14:46:00Z"/>
      </w:sdtContent>
    </w:sdt>
    <w:customXmlDelRangeEnd w:id="361"/>
    <w:p w14:paraId="3A662160" w14:textId="045EFC4E" w:rsidR="00160741" w:rsidRPr="00343F01" w:rsidDel="00201166" w:rsidRDefault="00160741">
      <w:pPr>
        <w:spacing w:before="0" w:after="160"/>
        <w:jc w:val="left"/>
        <w:rPr>
          <w:del w:id="362" w:author="Houyem Rais" w:date="2024-02-22T14:46:00Z"/>
          <w:rFonts w:eastAsiaTheme="majorEastAsia" w:cstheme="majorHAnsi"/>
          <w:b/>
          <w:bCs/>
          <w:color w:val="0070C0"/>
          <w:sz w:val="32"/>
          <w:szCs w:val="28"/>
        </w:rPr>
      </w:pPr>
      <w:del w:id="363" w:author="Houyem Rais" w:date="2024-02-22T14:46:00Z">
        <w:r w:rsidRPr="00343F01" w:rsidDel="00201166">
          <w:br w:type="page"/>
        </w:r>
      </w:del>
    </w:p>
    <w:p w14:paraId="05A95E12" w14:textId="3C1DA0DF" w:rsidR="00C2113E" w:rsidRPr="00343F01" w:rsidDel="00201166" w:rsidRDefault="00C2113E">
      <w:pPr>
        <w:pStyle w:val="Heading1"/>
        <w:numPr>
          <w:ilvl w:val="0"/>
          <w:numId w:val="0"/>
        </w:numPr>
        <w:rPr>
          <w:del w:id="364" w:author="Houyem Rais" w:date="2024-02-22T14:46:00Z"/>
        </w:rPr>
      </w:pPr>
      <w:bookmarkStart w:id="365" w:name="_Toc152165301"/>
      <w:del w:id="366" w:author="Houyem Rais" w:date="2024-02-22T14:46:00Z">
        <w:r w:rsidRPr="00343F01" w:rsidDel="00201166">
          <w:delText>Liste des tableaux</w:delText>
        </w:r>
        <w:bookmarkEnd w:id="365"/>
      </w:del>
    </w:p>
    <w:p w14:paraId="43183038" w14:textId="63BD2B10" w:rsidR="002B5C95" w:rsidDel="00201166" w:rsidRDefault="00C2113E">
      <w:pPr>
        <w:pStyle w:val="TableofFigures"/>
        <w:tabs>
          <w:tab w:val="right" w:leader="dot" w:pos="9016"/>
        </w:tabs>
        <w:rPr>
          <w:del w:id="367" w:author="Houyem Rais" w:date="2024-02-22T14:46:00Z"/>
          <w:rFonts w:eastAsiaTheme="minorEastAsia"/>
          <w:noProof/>
          <w:kern w:val="2"/>
          <w:lang w:val="en-US"/>
          <w14:ligatures w14:val="standardContextual"/>
        </w:rPr>
      </w:pPr>
      <w:del w:id="368" w:author="Houyem Rais" w:date="2024-02-22T14:46:00Z">
        <w:r w:rsidRPr="00343F01" w:rsidDel="00201166">
          <w:rPr>
            <w:rFonts w:cstheme="minorHAnsi"/>
            <w:b/>
            <w:bCs/>
            <w:sz w:val="20"/>
            <w:szCs w:val="20"/>
          </w:rPr>
          <w:fldChar w:fldCharType="begin"/>
        </w:r>
        <w:r w:rsidRPr="00343F01" w:rsidDel="00201166">
          <w:rPr>
            <w:rFonts w:cstheme="minorHAnsi"/>
            <w:b/>
            <w:bCs/>
            <w:sz w:val="20"/>
            <w:szCs w:val="20"/>
          </w:rPr>
          <w:delInstrText xml:space="preserve"> TOC \h \z \c "Tableau" </w:delInstrText>
        </w:r>
        <w:r w:rsidRPr="00343F01" w:rsidDel="00201166">
          <w:rPr>
            <w:rFonts w:cstheme="minorHAnsi"/>
            <w:b/>
            <w:bCs/>
            <w:sz w:val="20"/>
            <w:szCs w:val="20"/>
          </w:rPr>
          <w:fldChar w:fldCharType="separate"/>
        </w:r>
        <w:r w:rsidR="00C24323" w:rsidDel="00201166">
          <w:fldChar w:fldCharType="begin"/>
        </w:r>
        <w:r w:rsidR="00C24323" w:rsidDel="00201166">
          <w:delInstrText>HYPERLINK \l "_Toc152165439"</w:delInstrText>
        </w:r>
        <w:r w:rsidR="00C24323" w:rsidDel="00201166">
          <w:fldChar w:fldCharType="separate"/>
        </w:r>
        <w:r w:rsidR="002B5C95" w:rsidRPr="00F27423" w:rsidDel="00201166">
          <w:rPr>
            <w:rStyle w:val="Hyperlink"/>
            <w:noProof/>
          </w:rPr>
          <w:delText>Tableau 1 Principales caractéristiques et hypothèses des lots contractuels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_Toc152165439 \h </w:delInstrText>
        </w:r>
        <w:r w:rsidR="002B5C95" w:rsidDel="00201166">
          <w:rPr>
            <w:noProof/>
            <w:webHidden/>
          </w:rPr>
        </w:r>
        <w:r w:rsidR="002B5C95" w:rsidDel="00201166">
          <w:rPr>
            <w:noProof/>
            <w:webHidden/>
          </w:rPr>
          <w:fldChar w:fldCharType="separate"/>
        </w:r>
        <w:r w:rsidR="002B5C95" w:rsidDel="00201166">
          <w:rPr>
            <w:noProof/>
            <w:webHidden/>
          </w:rPr>
          <w:delText>13</w:delText>
        </w:r>
        <w:r w:rsidR="002B5C95" w:rsidDel="00201166">
          <w:rPr>
            <w:noProof/>
            <w:webHidden/>
          </w:rPr>
          <w:fldChar w:fldCharType="end"/>
        </w:r>
        <w:r w:rsidR="00C24323" w:rsidDel="00201166">
          <w:rPr>
            <w:noProof/>
          </w:rPr>
          <w:fldChar w:fldCharType="end"/>
        </w:r>
      </w:del>
    </w:p>
    <w:p w14:paraId="11FEABA3" w14:textId="04456F7C" w:rsidR="002B5C95" w:rsidDel="00201166" w:rsidRDefault="00C24323">
      <w:pPr>
        <w:pStyle w:val="TableofFigures"/>
        <w:tabs>
          <w:tab w:val="right" w:leader="dot" w:pos="9016"/>
        </w:tabs>
        <w:rPr>
          <w:del w:id="369" w:author="Houyem Rais" w:date="2024-02-22T14:46:00Z"/>
          <w:rFonts w:eastAsiaTheme="minorEastAsia"/>
          <w:noProof/>
          <w:kern w:val="2"/>
          <w:lang w:val="en-US"/>
          <w14:ligatures w14:val="standardContextual"/>
        </w:rPr>
      </w:pPr>
      <w:del w:id="370" w:author="Houyem Rais" w:date="2024-02-22T14:46:00Z">
        <w:r w:rsidDel="00201166">
          <w:fldChar w:fldCharType="begin"/>
        </w:r>
        <w:r w:rsidDel="00201166">
          <w:delInstrText>HYPERLINK \l "_Toc152165440"</w:delInstrText>
        </w:r>
        <w:r w:rsidDel="00201166">
          <w:fldChar w:fldCharType="separate"/>
        </w:r>
        <w:r w:rsidR="002B5C95" w:rsidRPr="00F27423" w:rsidDel="00201166">
          <w:rPr>
            <w:rStyle w:val="Hyperlink"/>
            <w:noProof/>
          </w:rPr>
          <w:delText>Tableau 2 Tarif kilométrique économique retenu pour chaque pays (USD, CE 2023)</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_Toc152165440 \h </w:delInstrText>
        </w:r>
        <w:r w:rsidR="002B5C95" w:rsidDel="00201166">
          <w:rPr>
            <w:noProof/>
            <w:webHidden/>
          </w:rPr>
        </w:r>
        <w:r w:rsidR="002B5C95" w:rsidDel="00201166">
          <w:rPr>
            <w:noProof/>
            <w:webHidden/>
          </w:rPr>
          <w:fldChar w:fldCharType="separate"/>
        </w:r>
        <w:r w:rsidR="002B5C95" w:rsidDel="00201166">
          <w:rPr>
            <w:noProof/>
            <w:webHidden/>
          </w:rPr>
          <w:delText>14</w:delText>
        </w:r>
        <w:r w:rsidR="002B5C95" w:rsidDel="00201166">
          <w:rPr>
            <w:noProof/>
            <w:webHidden/>
          </w:rPr>
          <w:fldChar w:fldCharType="end"/>
        </w:r>
        <w:r w:rsidDel="00201166">
          <w:rPr>
            <w:noProof/>
          </w:rPr>
          <w:fldChar w:fldCharType="end"/>
        </w:r>
      </w:del>
    </w:p>
    <w:p w14:paraId="720B5724" w14:textId="01FC5207" w:rsidR="002B5C95" w:rsidDel="00201166" w:rsidRDefault="00C24323">
      <w:pPr>
        <w:pStyle w:val="TableofFigures"/>
        <w:tabs>
          <w:tab w:val="right" w:leader="dot" w:pos="9016"/>
        </w:tabs>
        <w:rPr>
          <w:del w:id="371" w:author="Houyem Rais" w:date="2024-02-22T14:46:00Z"/>
          <w:rFonts w:eastAsiaTheme="minorEastAsia"/>
          <w:noProof/>
          <w:kern w:val="2"/>
          <w:lang w:val="en-US"/>
          <w14:ligatures w14:val="standardContextual"/>
        </w:rPr>
      </w:pPr>
      <w:del w:id="372" w:author="Houyem Rais" w:date="2024-02-22T14:46:00Z">
        <w:r w:rsidDel="00201166">
          <w:fldChar w:fldCharType="begin"/>
        </w:r>
        <w:r w:rsidDel="00201166">
          <w:delInstrText>HYPERLINK \l "_Toc152165441"</w:delInstrText>
        </w:r>
        <w:r w:rsidDel="00201166">
          <w:fldChar w:fldCharType="separate"/>
        </w:r>
        <w:r w:rsidR="002B5C95" w:rsidRPr="00F27423" w:rsidDel="00201166">
          <w:rPr>
            <w:rStyle w:val="Hyperlink"/>
            <w:noProof/>
          </w:rPr>
          <w:delText>Tableau 3 Synthèse des paramètres macro-économiques retenus pour le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_Toc152165441 \h </w:delInstrText>
        </w:r>
        <w:r w:rsidR="002B5C95" w:rsidDel="00201166">
          <w:rPr>
            <w:noProof/>
            <w:webHidden/>
          </w:rPr>
        </w:r>
        <w:r w:rsidR="002B5C95" w:rsidDel="00201166">
          <w:rPr>
            <w:noProof/>
            <w:webHidden/>
          </w:rPr>
          <w:fldChar w:fldCharType="separate"/>
        </w:r>
        <w:r w:rsidR="002B5C95" w:rsidDel="00201166">
          <w:rPr>
            <w:noProof/>
            <w:webHidden/>
          </w:rPr>
          <w:delText>14</w:delText>
        </w:r>
        <w:r w:rsidR="002B5C95" w:rsidDel="00201166">
          <w:rPr>
            <w:noProof/>
            <w:webHidden/>
          </w:rPr>
          <w:fldChar w:fldCharType="end"/>
        </w:r>
        <w:r w:rsidDel="00201166">
          <w:rPr>
            <w:noProof/>
          </w:rPr>
          <w:fldChar w:fldCharType="end"/>
        </w:r>
      </w:del>
    </w:p>
    <w:p w14:paraId="381AF27F" w14:textId="5D8828FF" w:rsidR="002B5C95" w:rsidDel="00201166" w:rsidRDefault="00C24323">
      <w:pPr>
        <w:pStyle w:val="TableofFigures"/>
        <w:tabs>
          <w:tab w:val="right" w:leader="dot" w:pos="9016"/>
        </w:tabs>
        <w:rPr>
          <w:del w:id="373" w:author="Houyem Rais" w:date="2024-02-22T14:46:00Z"/>
          <w:rFonts w:eastAsiaTheme="minorEastAsia"/>
          <w:noProof/>
          <w:kern w:val="2"/>
          <w:lang w:val="en-US"/>
          <w14:ligatures w14:val="standardContextual"/>
        </w:rPr>
      </w:pPr>
      <w:del w:id="374" w:author="Houyem Rais" w:date="2024-02-22T14:46:00Z">
        <w:r w:rsidDel="00201166">
          <w:fldChar w:fldCharType="begin"/>
        </w:r>
        <w:r w:rsidDel="00201166">
          <w:delInstrText>HYPERLINK \l "_Toc152165442"</w:delInstrText>
        </w:r>
        <w:r w:rsidDel="00201166">
          <w:fldChar w:fldCharType="separate"/>
        </w:r>
        <w:r w:rsidR="002B5C95" w:rsidRPr="00F27423" w:rsidDel="00201166">
          <w:rPr>
            <w:rStyle w:val="Hyperlink"/>
            <w:noProof/>
          </w:rPr>
          <w:delText>Tableau 4 Hypothèses utilisées pour les différents lots contractuels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_Toc152165442 \h </w:delInstrText>
        </w:r>
        <w:r w:rsidR="002B5C95" w:rsidDel="00201166">
          <w:rPr>
            <w:noProof/>
            <w:webHidden/>
          </w:rPr>
        </w:r>
        <w:r w:rsidR="002B5C95" w:rsidDel="00201166">
          <w:rPr>
            <w:noProof/>
            <w:webHidden/>
          </w:rPr>
          <w:fldChar w:fldCharType="separate"/>
        </w:r>
        <w:r w:rsidR="002B5C95" w:rsidDel="00201166">
          <w:rPr>
            <w:noProof/>
            <w:webHidden/>
          </w:rPr>
          <w:delText>14</w:delText>
        </w:r>
        <w:r w:rsidR="002B5C95" w:rsidDel="00201166">
          <w:rPr>
            <w:noProof/>
            <w:webHidden/>
          </w:rPr>
          <w:fldChar w:fldCharType="end"/>
        </w:r>
        <w:r w:rsidDel="00201166">
          <w:rPr>
            <w:noProof/>
          </w:rPr>
          <w:fldChar w:fldCharType="end"/>
        </w:r>
      </w:del>
    </w:p>
    <w:p w14:paraId="7CD5B3B2" w14:textId="318CBCA5" w:rsidR="002B5C95" w:rsidDel="00201166" w:rsidRDefault="00C24323">
      <w:pPr>
        <w:pStyle w:val="TableofFigures"/>
        <w:tabs>
          <w:tab w:val="right" w:leader="dot" w:pos="9016"/>
        </w:tabs>
        <w:rPr>
          <w:del w:id="375" w:author="Houyem Rais" w:date="2024-02-22T14:46:00Z"/>
          <w:rFonts w:eastAsiaTheme="minorEastAsia"/>
          <w:noProof/>
          <w:kern w:val="2"/>
          <w:lang w:val="en-US"/>
          <w14:ligatures w14:val="standardContextual"/>
        </w:rPr>
      </w:pPr>
      <w:del w:id="376" w:author="Houyem Rais" w:date="2024-02-22T14:46:00Z">
        <w:r w:rsidDel="00201166">
          <w:fldChar w:fldCharType="begin"/>
        </w:r>
        <w:r w:rsidDel="00201166">
          <w:delInstrText>HYPERLINK \l "_Toc152165443"</w:delInstrText>
        </w:r>
        <w:r w:rsidDel="00201166">
          <w:fldChar w:fldCharType="separate"/>
        </w:r>
        <w:r w:rsidR="002B5C95" w:rsidRPr="00F27423" w:rsidDel="00201166">
          <w:rPr>
            <w:rStyle w:val="Hyperlink"/>
            <w:noProof/>
          </w:rPr>
          <w:delText>Tableau 5 Comparaison générale des options de mise en œuvre selon les objectifs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_Toc152165443 \h </w:delInstrText>
        </w:r>
        <w:r w:rsidR="002B5C95" w:rsidDel="00201166">
          <w:rPr>
            <w:noProof/>
            <w:webHidden/>
          </w:rPr>
        </w:r>
        <w:r w:rsidR="002B5C95" w:rsidDel="00201166">
          <w:rPr>
            <w:noProof/>
            <w:webHidden/>
          </w:rPr>
          <w:fldChar w:fldCharType="separate"/>
        </w:r>
        <w:r w:rsidR="002B5C95" w:rsidDel="00201166">
          <w:rPr>
            <w:noProof/>
            <w:webHidden/>
          </w:rPr>
          <w:delText>15</w:delText>
        </w:r>
        <w:r w:rsidR="002B5C95" w:rsidDel="00201166">
          <w:rPr>
            <w:noProof/>
            <w:webHidden/>
          </w:rPr>
          <w:fldChar w:fldCharType="end"/>
        </w:r>
        <w:r w:rsidDel="00201166">
          <w:rPr>
            <w:noProof/>
          </w:rPr>
          <w:fldChar w:fldCharType="end"/>
        </w:r>
      </w:del>
    </w:p>
    <w:p w14:paraId="2D5BB165" w14:textId="74B7DDEC" w:rsidR="002B5C95" w:rsidDel="00201166" w:rsidRDefault="00C24323">
      <w:pPr>
        <w:pStyle w:val="TableofFigures"/>
        <w:tabs>
          <w:tab w:val="right" w:leader="dot" w:pos="9016"/>
        </w:tabs>
        <w:rPr>
          <w:del w:id="377" w:author="Houyem Rais" w:date="2024-02-22T14:46:00Z"/>
          <w:rFonts w:eastAsiaTheme="minorEastAsia"/>
          <w:noProof/>
          <w:kern w:val="2"/>
          <w:lang w:val="en-US"/>
          <w14:ligatures w14:val="standardContextual"/>
        </w:rPr>
      </w:pPr>
      <w:del w:id="378" w:author="Houyem Rais" w:date="2024-02-22T14:46:00Z">
        <w:r w:rsidDel="00201166">
          <w:fldChar w:fldCharType="begin"/>
        </w:r>
        <w:r w:rsidDel="00201166">
          <w:delInstrText>HYPERLINK \l "_Toc152165444"</w:delInstrText>
        </w:r>
        <w:r w:rsidDel="00201166">
          <w:fldChar w:fldCharType="separate"/>
        </w:r>
        <w:r w:rsidR="002B5C95" w:rsidRPr="00F27423" w:rsidDel="00201166">
          <w:rPr>
            <w:rStyle w:val="Hyperlink"/>
            <w:noProof/>
          </w:rPr>
          <w:delText>Tableau 6 Comparaison de l’étendue du service et considérations de risques économiques pour les différentes options de réalisation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_Toc152165444 \h </w:delInstrText>
        </w:r>
        <w:r w:rsidR="002B5C95" w:rsidDel="00201166">
          <w:rPr>
            <w:noProof/>
            <w:webHidden/>
          </w:rPr>
        </w:r>
        <w:r w:rsidR="002B5C95" w:rsidDel="00201166">
          <w:rPr>
            <w:noProof/>
            <w:webHidden/>
          </w:rPr>
          <w:fldChar w:fldCharType="separate"/>
        </w:r>
        <w:r w:rsidR="002B5C95" w:rsidDel="00201166">
          <w:rPr>
            <w:noProof/>
            <w:webHidden/>
          </w:rPr>
          <w:delText>15</w:delText>
        </w:r>
        <w:r w:rsidR="002B5C95" w:rsidDel="00201166">
          <w:rPr>
            <w:noProof/>
            <w:webHidden/>
          </w:rPr>
          <w:fldChar w:fldCharType="end"/>
        </w:r>
        <w:r w:rsidDel="00201166">
          <w:rPr>
            <w:noProof/>
          </w:rPr>
          <w:fldChar w:fldCharType="end"/>
        </w:r>
      </w:del>
    </w:p>
    <w:p w14:paraId="31B141BD" w14:textId="125F4CA1" w:rsidR="002B5C95" w:rsidDel="00201166" w:rsidRDefault="00C24323">
      <w:pPr>
        <w:pStyle w:val="TableofFigures"/>
        <w:tabs>
          <w:tab w:val="right" w:leader="dot" w:pos="9016"/>
        </w:tabs>
        <w:rPr>
          <w:del w:id="379" w:author="Houyem Rais" w:date="2024-02-22T14:46:00Z"/>
          <w:rFonts w:eastAsiaTheme="minorEastAsia"/>
          <w:noProof/>
          <w:kern w:val="2"/>
          <w:lang w:val="en-US"/>
          <w14:ligatures w14:val="standardContextual"/>
        </w:rPr>
      </w:pPr>
      <w:del w:id="380" w:author="Houyem Rais" w:date="2024-02-22T14:46:00Z">
        <w:r w:rsidDel="00201166">
          <w:fldChar w:fldCharType="begin"/>
        </w:r>
        <w:r w:rsidDel="00201166">
          <w:delInstrText>HYPERLINK \l "_Toc152165445"</w:delInstrText>
        </w:r>
        <w:r w:rsidDel="00201166">
          <w:fldChar w:fldCharType="separate"/>
        </w:r>
        <w:r w:rsidR="002B5C95" w:rsidRPr="00F27423" w:rsidDel="00201166">
          <w:rPr>
            <w:rStyle w:val="Hyperlink"/>
            <w:noProof/>
          </w:rPr>
          <w:delText>Tableau 7 Synthèse des résultats de l’étude financière des options sélectionnées pour les différents lots contractuels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_Toc152165445 \h </w:delInstrText>
        </w:r>
        <w:r w:rsidR="002B5C95" w:rsidDel="00201166">
          <w:rPr>
            <w:noProof/>
            <w:webHidden/>
          </w:rPr>
        </w:r>
        <w:r w:rsidR="002B5C95" w:rsidDel="00201166">
          <w:rPr>
            <w:noProof/>
            <w:webHidden/>
          </w:rPr>
          <w:fldChar w:fldCharType="separate"/>
        </w:r>
        <w:r w:rsidR="002B5C95" w:rsidDel="00201166">
          <w:rPr>
            <w:noProof/>
            <w:webHidden/>
          </w:rPr>
          <w:delText>16</w:delText>
        </w:r>
        <w:r w:rsidR="002B5C95" w:rsidDel="00201166">
          <w:rPr>
            <w:noProof/>
            <w:webHidden/>
          </w:rPr>
          <w:fldChar w:fldCharType="end"/>
        </w:r>
        <w:r w:rsidDel="00201166">
          <w:rPr>
            <w:noProof/>
          </w:rPr>
          <w:fldChar w:fldCharType="end"/>
        </w:r>
      </w:del>
    </w:p>
    <w:p w14:paraId="7833C586" w14:textId="4794F76F" w:rsidR="002B5C95" w:rsidDel="00201166" w:rsidRDefault="00C24323">
      <w:pPr>
        <w:pStyle w:val="TableofFigures"/>
        <w:tabs>
          <w:tab w:val="right" w:leader="dot" w:pos="9016"/>
        </w:tabs>
        <w:rPr>
          <w:del w:id="381" w:author="Houyem Rais" w:date="2024-02-22T14:46:00Z"/>
          <w:rFonts w:eastAsiaTheme="minorEastAsia"/>
          <w:noProof/>
          <w:kern w:val="2"/>
          <w:lang w:val="en-US"/>
          <w14:ligatures w14:val="standardContextual"/>
        </w:rPr>
      </w:pPr>
      <w:del w:id="382" w:author="Houyem Rais" w:date="2024-02-22T14:46:00Z">
        <w:r w:rsidDel="00201166">
          <w:fldChar w:fldCharType="begin"/>
        </w:r>
        <w:r w:rsidDel="00201166">
          <w:delInstrText>HYPERLINK \l "_Toc152165446"</w:delInstrText>
        </w:r>
        <w:r w:rsidDel="00201166">
          <w:fldChar w:fldCharType="separate"/>
        </w:r>
        <w:r w:rsidR="002B5C95" w:rsidRPr="00F27423" w:rsidDel="00201166">
          <w:rPr>
            <w:rStyle w:val="Hyperlink"/>
            <w:noProof/>
          </w:rPr>
          <w:delText>Tableau 8 Synthèse des résultats de l’analyse de la Value for Money des options sélectionnées pour les différents lots contractuels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_Toc152165446 \h </w:delInstrText>
        </w:r>
        <w:r w:rsidR="002B5C95" w:rsidDel="00201166">
          <w:rPr>
            <w:noProof/>
            <w:webHidden/>
          </w:rPr>
        </w:r>
        <w:r w:rsidR="002B5C95" w:rsidDel="00201166">
          <w:rPr>
            <w:noProof/>
            <w:webHidden/>
          </w:rPr>
          <w:fldChar w:fldCharType="separate"/>
        </w:r>
        <w:r w:rsidR="002B5C95" w:rsidDel="00201166">
          <w:rPr>
            <w:noProof/>
            <w:webHidden/>
          </w:rPr>
          <w:delText>17</w:delText>
        </w:r>
        <w:r w:rsidR="002B5C95" w:rsidDel="00201166">
          <w:rPr>
            <w:noProof/>
            <w:webHidden/>
          </w:rPr>
          <w:fldChar w:fldCharType="end"/>
        </w:r>
        <w:r w:rsidDel="00201166">
          <w:rPr>
            <w:noProof/>
          </w:rPr>
          <w:fldChar w:fldCharType="end"/>
        </w:r>
      </w:del>
    </w:p>
    <w:p w14:paraId="752DAC06" w14:textId="28D7F389" w:rsidR="002B5C95" w:rsidDel="00201166" w:rsidRDefault="00C24323">
      <w:pPr>
        <w:pStyle w:val="TableofFigures"/>
        <w:tabs>
          <w:tab w:val="right" w:leader="dot" w:pos="9016"/>
        </w:tabs>
        <w:rPr>
          <w:del w:id="383" w:author="Houyem Rais" w:date="2024-02-22T14:46:00Z"/>
          <w:rFonts w:eastAsiaTheme="minorEastAsia"/>
          <w:noProof/>
          <w:kern w:val="2"/>
          <w:lang w:val="en-US"/>
          <w14:ligatures w14:val="standardContextual"/>
        </w:rPr>
      </w:pPr>
      <w:del w:id="384" w:author="Houyem Rais" w:date="2024-02-22T14:46:00Z">
        <w:r w:rsidDel="00201166">
          <w:fldChar w:fldCharType="begin"/>
        </w:r>
        <w:r w:rsidDel="00201166">
          <w:delInstrText>HYPERLINK \l "_Toc152165447"</w:delInstrText>
        </w:r>
        <w:r w:rsidDel="00201166">
          <w:fldChar w:fldCharType="separate"/>
        </w:r>
        <w:r w:rsidR="002B5C95" w:rsidRPr="00F27423" w:rsidDel="00201166">
          <w:rPr>
            <w:rStyle w:val="Hyperlink"/>
            <w:noProof/>
          </w:rPr>
          <w:delText>Tableau 9 Phasage recommandé pour les lots contractuels et justificatif</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_Toc152165447 \h </w:delInstrText>
        </w:r>
        <w:r w:rsidR="002B5C95" w:rsidDel="00201166">
          <w:rPr>
            <w:noProof/>
            <w:webHidden/>
          </w:rPr>
        </w:r>
        <w:r w:rsidR="002B5C95" w:rsidDel="00201166">
          <w:rPr>
            <w:noProof/>
            <w:webHidden/>
          </w:rPr>
          <w:fldChar w:fldCharType="separate"/>
        </w:r>
        <w:r w:rsidR="002B5C95" w:rsidDel="00201166">
          <w:rPr>
            <w:noProof/>
            <w:webHidden/>
          </w:rPr>
          <w:delText>19</w:delText>
        </w:r>
        <w:r w:rsidR="002B5C95" w:rsidDel="00201166">
          <w:rPr>
            <w:noProof/>
            <w:webHidden/>
          </w:rPr>
          <w:fldChar w:fldCharType="end"/>
        </w:r>
        <w:r w:rsidDel="00201166">
          <w:rPr>
            <w:noProof/>
          </w:rPr>
          <w:fldChar w:fldCharType="end"/>
        </w:r>
      </w:del>
    </w:p>
    <w:p w14:paraId="742D563E" w14:textId="675D8F87" w:rsidR="002B5C95" w:rsidDel="00201166" w:rsidRDefault="00C24323">
      <w:pPr>
        <w:pStyle w:val="TableofFigures"/>
        <w:tabs>
          <w:tab w:val="right" w:leader="dot" w:pos="9016"/>
        </w:tabs>
        <w:rPr>
          <w:del w:id="385" w:author="Houyem Rais" w:date="2024-02-22T14:46:00Z"/>
          <w:rFonts w:eastAsiaTheme="minorEastAsia"/>
          <w:noProof/>
          <w:kern w:val="2"/>
          <w:lang w:val="en-US"/>
          <w14:ligatures w14:val="standardContextual"/>
        </w:rPr>
      </w:pPr>
      <w:del w:id="386" w:author="Houyem Rais" w:date="2024-02-22T14:46:00Z">
        <w:r w:rsidDel="00201166">
          <w:fldChar w:fldCharType="begin"/>
        </w:r>
        <w:r w:rsidDel="00201166">
          <w:delInstrText>HYPERLINK \l "_Toc152165448"</w:delInstrText>
        </w:r>
        <w:r w:rsidDel="00201166">
          <w:fldChar w:fldCharType="separate"/>
        </w:r>
        <w:r w:rsidR="002B5C95" w:rsidRPr="00F27423" w:rsidDel="00201166">
          <w:rPr>
            <w:rStyle w:val="Hyperlink"/>
            <w:noProof/>
          </w:rPr>
          <w:delText>Tableau 10 Etat des lieux des tronçons (existants et à réaliser) du lot 3 de l’autoroute Abidjan-Lagos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_Toc152165448 \h </w:delInstrText>
        </w:r>
        <w:r w:rsidR="002B5C95" w:rsidDel="00201166">
          <w:rPr>
            <w:noProof/>
            <w:webHidden/>
          </w:rPr>
        </w:r>
        <w:r w:rsidR="002B5C95" w:rsidDel="00201166">
          <w:rPr>
            <w:noProof/>
            <w:webHidden/>
          </w:rPr>
          <w:fldChar w:fldCharType="separate"/>
        </w:r>
        <w:r w:rsidR="002B5C95" w:rsidDel="00201166">
          <w:rPr>
            <w:noProof/>
            <w:webHidden/>
          </w:rPr>
          <w:delText>24</w:delText>
        </w:r>
        <w:r w:rsidR="002B5C95" w:rsidDel="00201166">
          <w:rPr>
            <w:noProof/>
            <w:webHidden/>
          </w:rPr>
          <w:fldChar w:fldCharType="end"/>
        </w:r>
        <w:r w:rsidDel="00201166">
          <w:rPr>
            <w:noProof/>
          </w:rPr>
          <w:fldChar w:fldCharType="end"/>
        </w:r>
      </w:del>
    </w:p>
    <w:p w14:paraId="0A52704D" w14:textId="3E1692BA" w:rsidR="002B5C95" w:rsidDel="00201166" w:rsidRDefault="00C24323">
      <w:pPr>
        <w:pStyle w:val="TableofFigures"/>
        <w:tabs>
          <w:tab w:val="right" w:leader="dot" w:pos="9016"/>
        </w:tabs>
        <w:rPr>
          <w:del w:id="387" w:author="Houyem Rais" w:date="2024-02-22T14:46:00Z"/>
          <w:rFonts w:eastAsiaTheme="minorEastAsia"/>
          <w:noProof/>
          <w:kern w:val="2"/>
          <w:lang w:val="en-US"/>
          <w14:ligatures w14:val="standardContextual"/>
        </w:rPr>
      </w:pPr>
      <w:del w:id="388" w:author="Houyem Rais" w:date="2024-02-22T14:46:00Z">
        <w:r w:rsidDel="00201166">
          <w:fldChar w:fldCharType="begin"/>
        </w:r>
        <w:r w:rsidDel="00201166">
          <w:delInstrText>HYPERLINK \l "_Toc152165449"</w:delInstrText>
        </w:r>
        <w:r w:rsidDel="00201166">
          <w:fldChar w:fldCharType="separate"/>
        </w:r>
        <w:r w:rsidR="002B5C95" w:rsidRPr="00F27423" w:rsidDel="00201166">
          <w:rPr>
            <w:rStyle w:val="Hyperlink"/>
            <w:noProof/>
          </w:rPr>
          <w:delText>Tableau 11 Synthèse du cadre juridique des PPP au Togo, au Nigéria et au Bénin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_Toc152165449 \h </w:delInstrText>
        </w:r>
        <w:r w:rsidR="002B5C95" w:rsidDel="00201166">
          <w:rPr>
            <w:noProof/>
            <w:webHidden/>
          </w:rPr>
        </w:r>
        <w:r w:rsidR="002B5C95" w:rsidDel="00201166">
          <w:rPr>
            <w:noProof/>
            <w:webHidden/>
          </w:rPr>
          <w:fldChar w:fldCharType="separate"/>
        </w:r>
        <w:r w:rsidR="002B5C95" w:rsidDel="00201166">
          <w:rPr>
            <w:noProof/>
            <w:webHidden/>
          </w:rPr>
          <w:delText>36</w:delText>
        </w:r>
        <w:r w:rsidR="002B5C95" w:rsidDel="00201166">
          <w:rPr>
            <w:noProof/>
            <w:webHidden/>
          </w:rPr>
          <w:fldChar w:fldCharType="end"/>
        </w:r>
        <w:r w:rsidDel="00201166">
          <w:rPr>
            <w:noProof/>
          </w:rPr>
          <w:fldChar w:fldCharType="end"/>
        </w:r>
      </w:del>
    </w:p>
    <w:p w14:paraId="17AB037B" w14:textId="3E5535AC" w:rsidR="002B5C95" w:rsidDel="00201166" w:rsidRDefault="00C24323">
      <w:pPr>
        <w:pStyle w:val="TableofFigures"/>
        <w:tabs>
          <w:tab w:val="right" w:leader="dot" w:pos="9016"/>
        </w:tabs>
        <w:rPr>
          <w:del w:id="389" w:author="Houyem Rais" w:date="2024-02-22T14:46:00Z"/>
          <w:rFonts w:eastAsiaTheme="minorEastAsia"/>
          <w:noProof/>
          <w:kern w:val="2"/>
          <w:lang w:val="en-US"/>
          <w14:ligatures w14:val="standardContextual"/>
        </w:rPr>
      </w:pPr>
      <w:del w:id="390" w:author="Houyem Rais" w:date="2024-02-22T14:46:00Z">
        <w:r w:rsidDel="00201166">
          <w:fldChar w:fldCharType="begin"/>
        </w:r>
        <w:r w:rsidDel="00201166">
          <w:delInstrText>HYPERLINK \l "_Toc152165450"</w:delInstrText>
        </w:r>
        <w:r w:rsidDel="00201166">
          <w:fldChar w:fldCharType="separate"/>
        </w:r>
        <w:r w:rsidR="002B5C95" w:rsidRPr="00F27423" w:rsidDel="00201166">
          <w:rPr>
            <w:rStyle w:val="Hyperlink"/>
            <w:noProof/>
          </w:rPr>
          <w:delText>Tableau 12 Mécanismes de financement des projets d’infrastructure de transport au Nigéria, au Togo et au Bénin pendant les 15 dernières années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_Toc152165450 \h </w:delInstrText>
        </w:r>
        <w:r w:rsidR="002B5C95" w:rsidDel="00201166">
          <w:rPr>
            <w:noProof/>
            <w:webHidden/>
          </w:rPr>
        </w:r>
        <w:r w:rsidR="002B5C95" w:rsidDel="00201166">
          <w:rPr>
            <w:noProof/>
            <w:webHidden/>
          </w:rPr>
          <w:fldChar w:fldCharType="separate"/>
        </w:r>
        <w:r w:rsidR="002B5C95" w:rsidDel="00201166">
          <w:rPr>
            <w:noProof/>
            <w:webHidden/>
          </w:rPr>
          <w:delText>49</w:delText>
        </w:r>
        <w:r w:rsidR="002B5C95" w:rsidDel="00201166">
          <w:rPr>
            <w:noProof/>
            <w:webHidden/>
          </w:rPr>
          <w:fldChar w:fldCharType="end"/>
        </w:r>
        <w:r w:rsidDel="00201166">
          <w:rPr>
            <w:noProof/>
          </w:rPr>
          <w:fldChar w:fldCharType="end"/>
        </w:r>
      </w:del>
    </w:p>
    <w:p w14:paraId="16B1406E" w14:textId="2D27243C" w:rsidR="002B5C95" w:rsidDel="00201166" w:rsidRDefault="00C24323">
      <w:pPr>
        <w:pStyle w:val="TableofFigures"/>
        <w:tabs>
          <w:tab w:val="right" w:leader="dot" w:pos="9016"/>
        </w:tabs>
        <w:rPr>
          <w:del w:id="391" w:author="Houyem Rais" w:date="2024-02-22T14:46:00Z"/>
          <w:rFonts w:eastAsiaTheme="minorEastAsia"/>
          <w:noProof/>
          <w:kern w:val="2"/>
          <w:lang w:val="en-US"/>
          <w14:ligatures w14:val="standardContextual"/>
        </w:rPr>
      </w:pPr>
      <w:del w:id="392" w:author="Houyem Rais" w:date="2024-02-22T14:46:00Z">
        <w:r w:rsidDel="00201166">
          <w:fldChar w:fldCharType="begin"/>
        </w:r>
        <w:r w:rsidDel="00201166">
          <w:delInstrText>HYPERLINK \l "_Toc152165451"</w:delInstrText>
        </w:r>
        <w:r w:rsidDel="00201166">
          <w:fldChar w:fldCharType="separate"/>
        </w:r>
        <w:r w:rsidR="002B5C95" w:rsidRPr="00F27423" w:rsidDel="00201166">
          <w:rPr>
            <w:rStyle w:val="Hyperlink"/>
            <w:iCs/>
            <w:noProof/>
          </w:rPr>
          <w:delText>Tableau 13 Options de soutien public pour le lot 3 de l'autoroute du Corridor Abidjan-Lagos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_Toc152165451 \h </w:delInstrText>
        </w:r>
        <w:r w:rsidR="002B5C95" w:rsidDel="00201166">
          <w:rPr>
            <w:noProof/>
            <w:webHidden/>
          </w:rPr>
        </w:r>
        <w:r w:rsidR="002B5C95" w:rsidDel="00201166">
          <w:rPr>
            <w:noProof/>
            <w:webHidden/>
          </w:rPr>
          <w:fldChar w:fldCharType="separate"/>
        </w:r>
        <w:r w:rsidR="002B5C95" w:rsidDel="00201166">
          <w:rPr>
            <w:noProof/>
            <w:webHidden/>
          </w:rPr>
          <w:delText>52</w:delText>
        </w:r>
        <w:r w:rsidR="002B5C95" w:rsidDel="00201166">
          <w:rPr>
            <w:noProof/>
            <w:webHidden/>
          </w:rPr>
          <w:fldChar w:fldCharType="end"/>
        </w:r>
        <w:r w:rsidDel="00201166">
          <w:rPr>
            <w:noProof/>
          </w:rPr>
          <w:fldChar w:fldCharType="end"/>
        </w:r>
      </w:del>
    </w:p>
    <w:p w14:paraId="29017F06" w14:textId="613C482C" w:rsidR="002B5C95" w:rsidDel="00201166" w:rsidRDefault="00C24323">
      <w:pPr>
        <w:pStyle w:val="TableofFigures"/>
        <w:tabs>
          <w:tab w:val="right" w:leader="dot" w:pos="9016"/>
        </w:tabs>
        <w:rPr>
          <w:del w:id="393" w:author="Houyem Rais" w:date="2024-02-22T14:46:00Z"/>
          <w:rFonts w:eastAsiaTheme="minorEastAsia"/>
          <w:noProof/>
          <w:kern w:val="2"/>
          <w:lang w:val="en-US"/>
          <w14:ligatures w14:val="standardContextual"/>
        </w:rPr>
      </w:pPr>
      <w:del w:id="394" w:author="Houyem Rais" w:date="2024-02-22T14:46:00Z">
        <w:r w:rsidDel="00201166">
          <w:fldChar w:fldCharType="begin"/>
        </w:r>
        <w:r w:rsidDel="00201166">
          <w:delInstrText>HYPERLINK \l "_Toc152165452"</w:delInstrText>
        </w:r>
        <w:r w:rsidDel="00201166">
          <w:fldChar w:fldCharType="separate"/>
        </w:r>
        <w:r w:rsidR="002B5C95" w:rsidRPr="00F27423" w:rsidDel="00201166">
          <w:rPr>
            <w:rStyle w:val="Hyperlink"/>
            <w:noProof/>
          </w:rPr>
          <w:delText>Tableau 14 Portefeuille total de la Dette Publique du Nigéria au 30 Septembre 2022</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_Toc152165452 \h </w:delInstrText>
        </w:r>
        <w:r w:rsidR="002B5C95" w:rsidDel="00201166">
          <w:rPr>
            <w:noProof/>
            <w:webHidden/>
          </w:rPr>
        </w:r>
        <w:r w:rsidR="002B5C95" w:rsidDel="00201166">
          <w:rPr>
            <w:noProof/>
            <w:webHidden/>
          </w:rPr>
          <w:fldChar w:fldCharType="separate"/>
        </w:r>
        <w:r w:rsidR="002B5C95" w:rsidDel="00201166">
          <w:rPr>
            <w:noProof/>
            <w:webHidden/>
          </w:rPr>
          <w:delText>58</w:delText>
        </w:r>
        <w:r w:rsidR="002B5C95" w:rsidDel="00201166">
          <w:rPr>
            <w:noProof/>
            <w:webHidden/>
          </w:rPr>
          <w:fldChar w:fldCharType="end"/>
        </w:r>
        <w:r w:rsidDel="00201166">
          <w:rPr>
            <w:noProof/>
          </w:rPr>
          <w:fldChar w:fldCharType="end"/>
        </w:r>
      </w:del>
    </w:p>
    <w:p w14:paraId="3972D276" w14:textId="7AD624D7" w:rsidR="002B5C95" w:rsidDel="00201166" w:rsidRDefault="00C24323">
      <w:pPr>
        <w:pStyle w:val="TableofFigures"/>
        <w:tabs>
          <w:tab w:val="right" w:leader="dot" w:pos="9016"/>
        </w:tabs>
        <w:rPr>
          <w:del w:id="395" w:author="Houyem Rais" w:date="2024-02-22T14:46:00Z"/>
          <w:rFonts w:eastAsiaTheme="minorEastAsia"/>
          <w:noProof/>
          <w:kern w:val="2"/>
          <w:lang w:val="en-US"/>
          <w14:ligatures w14:val="standardContextual"/>
        </w:rPr>
      </w:pPr>
      <w:del w:id="396" w:author="Houyem Rais" w:date="2024-02-22T14:46:00Z">
        <w:r w:rsidDel="00201166">
          <w:fldChar w:fldCharType="begin"/>
        </w:r>
        <w:r w:rsidDel="00201166">
          <w:delInstrText>HYPERLINK \l "_Toc152165453"</w:delInstrText>
        </w:r>
        <w:r w:rsidDel="00201166">
          <w:fldChar w:fldCharType="separate"/>
        </w:r>
        <w:r w:rsidR="002B5C95" w:rsidRPr="00F27423" w:rsidDel="00201166">
          <w:rPr>
            <w:rStyle w:val="Hyperlink"/>
            <w:noProof/>
          </w:rPr>
          <w:delText>Tableau 15 Sources de financement privé et commercial applicables au projet de l'autoroute Lagos-Abidjan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_Toc152165453 \h </w:delInstrText>
        </w:r>
        <w:r w:rsidR="002B5C95" w:rsidDel="00201166">
          <w:rPr>
            <w:noProof/>
            <w:webHidden/>
          </w:rPr>
        </w:r>
        <w:r w:rsidR="002B5C95" w:rsidDel="00201166">
          <w:rPr>
            <w:noProof/>
            <w:webHidden/>
          </w:rPr>
          <w:fldChar w:fldCharType="separate"/>
        </w:r>
        <w:r w:rsidR="002B5C95" w:rsidDel="00201166">
          <w:rPr>
            <w:noProof/>
            <w:webHidden/>
          </w:rPr>
          <w:delText>61</w:delText>
        </w:r>
        <w:r w:rsidR="002B5C95" w:rsidDel="00201166">
          <w:rPr>
            <w:noProof/>
            <w:webHidden/>
          </w:rPr>
          <w:fldChar w:fldCharType="end"/>
        </w:r>
        <w:r w:rsidDel="00201166">
          <w:rPr>
            <w:noProof/>
          </w:rPr>
          <w:fldChar w:fldCharType="end"/>
        </w:r>
      </w:del>
    </w:p>
    <w:p w14:paraId="0500C513" w14:textId="3327BC19" w:rsidR="002B5C95" w:rsidDel="00201166" w:rsidRDefault="00C24323">
      <w:pPr>
        <w:pStyle w:val="TableofFigures"/>
        <w:tabs>
          <w:tab w:val="right" w:leader="dot" w:pos="9016"/>
        </w:tabs>
        <w:rPr>
          <w:del w:id="397" w:author="Houyem Rais" w:date="2024-02-22T14:46:00Z"/>
          <w:rFonts w:eastAsiaTheme="minorEastAsia"/>
          <w:noProof/>
          <w:kern w:val="2"/>
          <w:lang w:val="en-US"/>
          <w14:ligatures w14:val="standardContextual"/>
        </w:rPr>
      </w:pPr>
      <w:del w:id="398" w:author="Houyem Rais" w:date="2024-02-22T14:46:00Z">
        <w:r w:rsidDel="00201166">
          <w:fldChar w:fldCharType="begin"/>
        </w:r>
        <w:r w:rsidDel="00201166">
          <w:delInstrText>HYPERLINK \l "_Toc152165454"</w:delInstrText>
        </w:r>
        <w:r w:rsidDel="00201166">
          <w:fldChar w:fldCharType="separate"/>
        </w:r>
        <w:r w:rsidR="002B5C95" w:rsidRPr="00F27423" w:rsidDel="00201166">
          <w:rPr>
            <w:rStyle w:val="Hyperlink"/>
            <w:noProof/>
          </w:rPr>
          <w:delText>Tableau 16 Sources de financement applicables au projet de l'autoroute Lagos-Abidjan – bailleurs de fonds et ICM</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_Toc152165454 \h </w:delInstrText>
        </w:r>
        <w:r w:rsidR="002B5C95" w:rsidDel="00201166">
          <w:rPr>
            <w:noProof/>
            <w:webHidden/>
          </w:rPr>
        </w:r>
        <w:r w:rsidR="002B5C95" w:rsidDel="00201166">
          <w:rPr>
            <w:noProof/>
            <w:webHidden/>
          </w:rPr>
          <w:fldChar w:fldCharType="separate"/>
        </w:r>
        <w:r w:rsidR="002B5C95" w:rsidDel="00201166">
          <w:rPr>
            <w:noProof/>
            <w:webHidden/>
          </w:rPr>
          <w:delText>62</w:delText>
        </w:r>
        <w:r w:rsidR="002B5C95" w:rsidDel="00201166">
          <w:rPr>
            <w:noProof/>
            <w:webHidden/>
          </w:rPr>
          <w:fldChar w:fldCharType="end"/>
        </w:r>
        <w:r w:rsidDel="00201166">
          <w:rPr>
            <w:noProof/>
          </w:rPr>
          <w:fldChar w:fldCharType="end"/>
        </w:r>
      </w:del>
    </w:p>
    <w:p w14:paraId="099512F7" w14:textId="471C9D8E" w:rsidR="002B5C95" w:rsidDel="00201166" w:rsidRDefault="00C24323">
      <w:pPr>
        <w:pStyle w:val="TableofFigures"/>
        <w:tabs>
          <w:tab w:val="right" w:leader="dot" w:pos="9016"/>
        </w:tabs>
        <w:rPr>
          <w:del w:id="399" w:author="Houyem Rais" w:date="2024-02-22T14:46:00Z"/>
          <w:rFonts w:eastAsiaTheme="minorEastAsia"/>
          <w:noProof/>
          <w:kern w:val="2"/>
          <w:lang w:val="en-US"/>
          <w14:ligatures w14:val="standardContextual"/>
        </w:rPr>
      </w:pPr>
      <w:del w:id="400" w:author="Houyem Rais" w:date="2024-02-22T14:46:00Z">
        <w:r w:rsidDel="00201166">
          <w:fldChar w:fldCharType="begin"/>
        </w:r>
        <w:r w:rsidDel="00201166">
          <w:delInstrText>HYPERLINK \l "_Toc152165455"</w:delInstrText>
        </w:r>
        <w:r w:rsidDel="00201166">
          <w:fldChar w:fldCharType="separate"/>
        </w:r>
        <w:r w:rsidR="002B5C95" w:rsidRPr="00F27423" w:rsidDel="00201166">
          <w:rPr>
            <w:rStyle w:val="Hyperlink"/>
            <w:noProof/>
          </w:rPr>
          <w:delText>Tableau 17 Principaux intervenants internationaux en infrastructure de transport en Afrique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_Toc152165455 \h </w:delInstrText>
        </w:r>
        <w:r w:rsidR="002B5C95" w:rsidDel="00201166">
          <w:rPr>
            <w:noProof/>
            <w:webHidden/>
          </w:rPr>
        </w:r>
        <w:r w:rsidR="002B5C95" w:rsidDel="00201166">
          <w:rPr>
            <w:noProof/>
            <w:webHidden/>
          </w:rPr>
          <w:fldChar w:fldCharType="separate"/>
        </w:r>
        <w:r w:rsidR="002B5C95" w:rsidDel="00201166">
          <w:rPr>
            <w:noProof/>
            <w:webHidden/>
          </w:rPr>
          <w:delText>65</w:delText>
        </w:r>
        <w:r w:rsidR="002B5C95" w:rsidDel="00201166">
          <w:rPr>
            <w:noProof/>
            <w:webHidden/>
          </w:rPr>
          <w:fldChar w:fldCharType="end"/>
        </w:r>
        <w:r w:rsidDel="00201166">
          <w:rPr>
            <w:noProof/>
          </w:rPr>
          <w:fldChar w:fldCharType="end"/>
        </w:r>
      </w:del>
    </w:p>
    <w:p w14:paraId="370555E3" w14:textId="554CD3BE" w:rsidR="002B5C95" w:rsidDel="00201166" w:rsidRDefault="00C24323">
      <w:pPr>
        <w:pStyle w:val="TableofFigures"/>
        <w:tabs>
          <w:tab w:val="right" w:leader="dot" w:pos="9016"/>
        </w:tabs>
        <w:rPr>
          <w:del w:id="401" w:author="Houyem Rais" w:date="2024-02-22T14:46:00Z"/>
          <w:rFonts w:eastAsiaTheme="minorEastAsia"/>
          <w:noProof/>
          <w:kern w:val="2"/>
          <w:lang w:val="en-US"/>
          <w14:ligatures w14:val="standardContextual"/>
        </w:rPr>
      </w:pPr>
      <w:del w:id="402" w:author="Houyem Rais" w:date="2024-02-22T14:46:00Z">
        <w:r w:rsidDel="00201166">
          <w:fldChar w:fldCharType="begin"/>
        </w:r>
        <w:r w:rsidDel="00201166">
          <w:delInstrText>HYPERLINK \l "_Toc152165456"</w:delInstrText>
        </w:r>
        <w:r w:rsidDel="00201166">
          <w:fldChar w:fldCharType="separate"/>
        </w:r>
        <w:r w:rsidR="002B5C95" w:rsidRPr="00F27423" w:rsidDel="00201166">
          <w:rPr>
            <w:rStyle w:val="Hyperlink"/>
            <w:noProof/>
          </w:rPr>
          <w:delText>Tableau 18 Principaux intervenants locaux en infrastructure de transport en Afrique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_Toc152165456 \h </w:delInstrText>
        </w:r>
        <w:r w:rsidR="002B5C95" w:rsidDel="00201166">
          <w:rPr>
            <w:noProof/>
            <w:webHidden/>
          </w:rPr>
        </w:r>
        <w:r w:rsidR="002B5C95" w:rsidDel="00201166">
          <w:rPr>
            <w:noProof/>
            <w:webHidden/>
          </w:rPr>
          <w:fldChar w:fldCharType="separate"/>
        </w:r>
        <w:r w:rsidR="002B5C95" w:rsidDel="00201166">
          <w:rPr>
            <w:noProof/>
            <w:webHidden/>
          </w:rPr>
          <w:delText>67</w:delText>
        </w:r>
        <w:r w:rsidR="002B5C95" w:rsidDel="00201166">
          <w:rPr>
            <w:noProof/>
            <w:webHidden/>
          </w:rPr>
          <w:fldChar w:fldCharType="end"/>
        </w:r>
        <w:r w:rsidDel="00201166">
          <w:rPr>
            <w:noProof/>
          </w:rPr>
          <w:fldChar w:fldCharType="end"/>
        </w:r>
      </w:del>
    </w:p>
    <w:p w14:paraId="62BCBC3B" w14:textId="408913ED" w:rsidR="002B5C95" w:rsidDel="00201166" w:rsidRDefault="00C24323">
      <w:pPr>
        <w:pStyle w:val="TableofFigures"/>
        <w:tabs>
          <w:tab w:val="right" w:leader="dot" w:pos="9016"/>
        </w:tabs>
        <w:rPr>
          <w:del w:id="403" w:author="Houyem Rais" w:date="2024-02-22T14:46:00Z"/>
          <w:rFonts w:eastAsiaTheme="minorEastAsia"/>
          <w:noProof/>
          <w:kern w:val="2"/>
          <w:lang w:val="en-US"/>
          <w14:ligatures w14:val="standardContextual"/>
        </w:rPr>
      </w:pPr>
      <w:del w:id="404" w:author="Houyem Rais" w:date="2024-02-22T14:46:00Z">
        <w:r w:rsidDel="00201166">
          <w:fldChar w:fldCharType="begin"/>
        </w:r>
        <w:r w:rsidDel="00201166">
          <w:delInstrText>HYPERLINK \l "_Toc152165457"</w:delInstrText>
        </w:r>
        <w:r w:rsidDel="00201166">
          <w:fldChar w:fldCharType="separate"/>
        </w:r>
        <w:r w:rsidR="002B5C95" w:rsidRPr="00F27423" w:rsidDel="00201166">
          <w:rPr>
            <w:rStyle w:val="Hyperlink"/>
            <w:noProof/>
          </w:rPr>
          <w:delText>Tableau 19 Principaux PPP routiers africains clôturés entre 2011 et 2022</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_Toc152165457 \h </w:delInstrText>
        </w:r>
        <w:r w:rsidR="002B5C95" w:rsidDel="00201166">
          <w:rPr>
            <w:noProof/>
            <w:webHidden/>
          </w:rPr>
        </w:r>
        <w:r w:rsidR="002B5C95" w:rsidDel="00201166">
          <w:rPr>
            <w:noProof/>
            <w:webHidden/>
          </w:rPr>
          <w:fldChar w:fldCharType="separate"/>
        </w:r>
        <w:r w:rsidR="002B5C95" w:rsidDel="00201166">
          <w:rPr>
            <w:noProof/>
            <w:webHidden/>
          </w:rPr>
          <w:delText>69</w:delText>
        </w:r>
        <w:r w:rsidR="002B5C95" w:rsidDel="00201166">
          <w:rPr>
            <w:noProof/>
            <w:webHidden/>
          </w:rPr>
          <w:fldChar w:fldCharType="end"/>
        </w:r>
        <w:r w:rsidDel="00201166">
          <w:rPr>
            <w:noProof/>
          </w:rPr>
          <w:fldChar w:fldCharType="end"/>
        </w:r>
      </w:del>
    </w:p>
    <w:p w14:paraId="7D8E0A4F" w14:textId="69BE9595" w:rsidR="002B5C95" w:rsidDel="00201166" w:rsidRDefault="00C24323">
      <w:pPr>
        <w:pStyle w:val="TableofFigures"/>
        <w:tabs>
          <w:tab w:val="right" w:leader="dot" w:pos="9016"/>
        </w:tabs>
        <w:rPr>
          <w:del w:id="405" w:author="Houyem Rais" w:date="2024-02-22T14:46:00Z"/>
          <w:rFonts w:eastAsiaTheme="minorEastAsia"/>
          <w:noProof/>
          <w:kern w:val="2"/>
          <w:lang w:val="en-US"/>
          <w14:ligatures w14:val="standardContextual"/>
        </w:rPr>
      </w:pPr>
      <w:del w:id="406" w:author="Houyem Rais" w:date="2024-02-22T14:46:00Z">
        <w:r w:rsidDel="00201166">
          <w:fldChar w:fldCharType="begin"/>
        </w:r>
        <w:r w:rsidDel="00201166">
          <w:delInstrText>HYPERLINK \l "_Toc152165458"</w:delInstrText>
        </w:r>
        <w:r w:rsidDel="00201166">
          <w:fldChar w:fldCharType="separate"/>
        </w:r>
        <w:r w:rsidR="002B5C95" w:rsidRPr="00F27423" w:rsidDel="00201166">
          <w:rPr>
            <w:rStyle w:val="Hyperlink"/>
            <w:noProof/>
          </w:rPr>
          <w:delText>Tableau 20 Considérations relatives à l’allotissement contractuel</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_Toc152165458 \h </w:delInstrText>
        </w:r>
        <w:r w:rsidR="002B5C95" w:rsidDel="00201166">
          <w:rPr>
            <w:noProof/>
            <w:webHidden/>
          </w:rPr>
        </w:r>
        <w:r w:rsidR="002B5C95" w:rsidDel="00201166">
          <w:rPr>
            <w:noProof/>
            <w:webHidden/>
          </w:rPr>
          <w:fldChar w:fldCharType="separate"/>
        </w:r>
        <w:r w:rsidR="002B5C95" w:rsidDel="00201166">
          <w:rPr>
            <w:noProof/>
            <w:webHidden/>
          </w:rPr>
          <w:delText>75</w:delText>
        </w:r>
        <w:r w:rsidR="002B5C95" w:rsidDel="00201166">
          <w:rPr>
            <w:noProof/>
            <w:webHidden/>
          </w:rPr>
          <w:fldChar w:fldCharType="end"/>
        </w:r>
        <w:r w:rsidDel="00201166">
          <w:rPr>
            <w:noProof/>
          </w:rPr>
          <w:fldChar w:fldCharType="end"/>
        </w:r>
      </w:del>
    </w:p>
    <w:p w14:paraId="4D2E6199" w14:textId="7583EE55" w:rsidR="002B5C95" w:rsidDel="00201166" w:rsidRDefault="00C24323">
      <w:pPr>
        <w:pStyle w:val="TableofFigures"/>
        <w:tabs>
          <w:tab w:val="right" w:leader="dot" w:pos="9016"/>
        </w:tabs>
        <w:rPr>
          <w:del w:id="407" w:author="Houyem Rais" w:date="2024-02-22T14:46:00Z"/>
          <w:rFonts w:eastAsiaTheme="minorEastAsia"/>
          <w:noProof/>
          <w:kern w:val="2"/>
          <w:lang w:val="en-US"/>
          <w14:ligatures w14:val="standardContextual"/>
        </w:rPr>
      </w:pPr>
      <w:del w:id="408" w:author="Houyem Rais" w:date="2024-02-22T14:46:00Z">
        <w:r w:rsidDel="00201166">
          <w:fldChar w:fldCharType="begin"/>
        </w:r>
        <w:r w:rsidDel="00201166">
          <w:delInstrText>HYPERLINK \l "_Toc152165459"</w:delInstrText>
        </w:r>
        <w:r w:rsidDel="00201166">
          <w:fldChar w:fldCharType="separate"/>
        </w:r>
        <w:r w:rsidR="002B5C95" w:rsidRPr="00F27423" w:rsidDel="00201166">
          <w:rPr>
            <w:rStyle w:val="Hyperlink"/>
            <w:noProof/>
          </w:rPr>
          <w:delText>Tableau 21 Principales caractéristiques des lots contractuels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_Toc152165459 \h </w:delInstrText>
        </w:r>
        <w:r w:rsidR="002B5C95" w:rsidDel="00201166">
          <w:rPr>
            <w:noProof/>
            <w:webHidden/>
          </w:rPr>
        </w:r>
        <w:r w:rsidR="002B5C95" w:rsidDel="00201166">
          <w:rPr>
            <w:noProof/>
            <w:webHidden/>
          </w:rPr>
          <w:fldChar w:fldCharType="separate"/>
        </w:r>
        <w:r w:rsidR="002B5C95" w:rsidDel="00201166">
          <w:rPr>
            <w:noProof/>
            <w:webHidden/>
          </w:rPr>
          <w:delText>76</w:delText>
        </w:r>
        <w:r w:rsidR="002B5C95" w:rsidDel="00201166">
          <w:rPr>
            <w:noProof/>
            <w:webHidden/>
          </w:rPr>
          <w:fldChar w:fldCharType="end"/>
        </w:r>
        <w:r w:rsidDel="00201166">
          <w:rPr>
            <w:noProof/>
          </w:rPr>
          <w:fldChar w:fldCharType="end"/>
        </w:r>
      </w:del>
    </w:p>
    <w:p w14:paraId="07630FD0" w14:textId="17E90797" w:rsidR="002B5C95" w:rsidDel="00201166" w:rsidRDefault="00C24323">
      <w:pPr>
        <w:pStyle w:val="TableofFigures"/>
        <w:tabs>
          <w:tab w:val="right" w:leader="dot" w:pos="9016"/>
        </w:tabs>
        <w:rPr>
          <w:del w:id="409" w:author="Houyem Rais" w:date="2024-02-22T14:46:00Z"/>
          <w:rFonts w:eastAsiaTheme="minorEastAsia"/>
          <w:noProof/>
          <w:kern w:val="2"/>
          <w:lang w:val="en-US"/>
          <w14:ligatures w14:val="standardContextual"/>
        </w:rPr>
      </w:pPr>
      <w:del w:id="410" w:author="Houyem Rais" w:date="2024-02-22T14:46:00Z">
        <w:r w:rsidDel="00201166">
          <w:fldChar w:fldCharType="begin"/>
        </w:r>
        <w:r w:rsidDel="00201166">
          <w:delInstrText>HYPERLINK \l "_Toc152165460"</w:delInstrText>
        </w:r>
        <w:r w:rsidDel="00201166">
          <w:fldChar w:fldCharType="separate"/>
        </w:r>
        <w:r w:rsidR="002B5C95" w:rsidRPr="00F27423" w:rsidDel="00201166">
          <w:rPr>
            <w:rStyle w:val="Hyperlink"/>
            <w:iCs/>
            <w:noProof/>
          </w:rPr>
          <w:delText>Tableau 22 Phasage recommandé pour les lots contractuels et justificatif</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_Toc152165460 \h </w:delInstrText>
        </w:r>
        <w:r w:rsidR="002B5C95" w:rsidDel="00201166">
          <w:rPr>
            <w:noProof/>
            <w:webHidden/>
          </w:rPr>
        </w:r>
        <w:r w:rsidR="002B5C95" w:rsidDel="00201166">
          <w:rPr>
            <w:noProof/>
            <w:webHidden/>
          </w:rPr>
          <w:fldChar w:fldCharType="separate"/>
        </w:r>
        <w:r w:rsidR="002B5C95" w:rsidDel="00201166">
          <w:rPr>
            <w:noProof/>
            <w:webHidden/>
          </w:rPr>
          <w:delText>81</w:delText>
        </w:r>
        <w:r w:rsidR="002B5C95" w:rsidDel="00201166">
          <w:rPr>
            <w:noProof/>
            <w:webHidden/>
          </w:rPr>
          <w:fldChar w:fldCharType="end"/>
        </w:r>
        <w:r w:rsidDel="00201166">
          <w:rPr>
            <w:noProof/>
          </w:rPr>
          <w:fldChar w:fldCharType="end"/>
        </w:r>
      </w:del>
    </w:p>
    <w:p w14:paraId="7E62613F" w14:textId="0F9C141C" w:rsidR="002B5C95" w:rsidDel="00201166" w:rsidRDefault="00C24323">
      <w:pPr>
        <w:pStyle w:val="TableofFigures"/>
        <w:tabs>
          <w:tab w:val="right" w:leader="dot" w:pos="9016"/>
        </w:tabs>
        <w:rPr>
          <w:del w:id="411" w:author="Houyem Rais" w:date="2024-02-22T14:46:00Z"/>
          <w:rFonts w:eastAsiaTheme="minorEastAsia"/>
          <w:noProof/>
          <w:kern w:val="2"/>
          <w:lang w:val="en-US"/>
          <w14:ligatures w14:val="standardContextual"/>
        </w:rPr>
      </w:pPr>
      <w:del w:id="412" w:author="Houyem Rais" w:date="2024-02-22T14:46:00Z">
        <w:r w:rsidDel="00201166">
          <w:fldChar w:fldCharType="begin"/>
        </w:r>
        <w:r w:rsidDel="00201166">
          <w:delInstrText>HYPERLINK \l "_Toc152165461"</w:delInstrText>
        </w:r>
        <w:r w:rsidDel="00201166">
          <w:fldChar w:fldCharType="separate"/>
        </w:r>
        <w:r w:rsidR="002B5C95" w:rsidRPr="00F27423" w:rsidDel="00201166">
          <w:rPr>
            <w:rStyle w:val="Hyperlink"/>
            <w:iCs/>
            <w:noProof/>
          </w:rPr>
          <w:delText>Tableau 23 Avantages et inconvénients de l’option BOT à péages économiques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_Toc152165461 \h </w:delInstrText>
        </w:r>
        <w:r w:rsidR="002B5C95" w:rsidDel="00201166">
          <w:rPr>
            <w:noProof/>
            <w:webHidden/>
          </w:rPr>
        </w:r>
        <w:r w:rsidR="002B5C95" w:rsidDel="00201166">
          <w:rPr>
            <w:noProof/>
            <w:webHidden/>
          </w:rPr>
          <w:fldChar w:fldCharType="separate"/>
        </w:r>
        <w:r w:rsidR="002B5C95" w:rsidDel="00201166">
          <w:rPr>
            <w:noProof/>
            <w:webHidden/>
          </w:rPr>
          <w:delText>89</w:delText>
        </w:r>
        <w:r w:rsidR="002B5C95" w:rsidDel="00201166">
          <w:rPr>
            <w:noProof/>
            <w:webHidden/>
          </w:rPr>
          <w:fldChar w:fldCharType="end"/>
        </w:r>
        <w:r w:rsidDel="00201166">
          <w:rPr>
            <w:noProof/>
          </w:rPr>
          <w:fldChar w:fldCharType="end"/>
        </w:r>
      </w:del>
    </w:p>
    <w:p w14:paraId="1F39A10E" w14:textId="4093BAB4" w:rsidR="002B5C95" w:rsidDel="00201166" w:rsidRDefault="00C24323">
      <w:pPr>
        <w:pStyle w:val="TableofFigures"/>
        <w:tabs>
          <w:tab w:val="right" w:leader="dot" w:pos="9016"/>
        </w:tabs>
        <w:rPr>
          <w:del w:id="413" w:author="Houyem Rais" w:date="2024-02-22T14:46:00Z"/>
          <w:rFonts w:eastAsiaTheme="minorEastAsia"/>
          <w:noProof/>
          <w:kern w:val="2"/>
          <w:lang w:val="en-US"/>
          <w14:ligatures w14:val="standardContextual"/>
        </w:rPr>
      </w:pPr>
      <w:del w:id="414" w:author="Houyem Rais" w:date="2024-02-22T14:46:00Z">
        <w:r w:rsidDel="00201166">
          <w:fldChar w:fldCharType="begin"/>
        </w:r>
        <w:r w:rsidDel="00201166">
          <w:delInstrText>HYPERLINK \l "_Toc152165462"</w:delInstrText>
        </w:r>
        <w:r w:rsidDel="00201166">
          <w:fldChar w:fldCharType="separate"/>
        </w:r>
        <w:r w:rsidR="002B5C95" w:rsidRPr="00F27423" w:rsidDel="00201166">
          <w:rPr>
            <w:rStyle w:val="Hyperlink"/>
            <w:noProof/>
          </w:rPr>
          <w:delText>Tableau 24 Avantages et inconvénients des PPP à participation publique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_Toc152165462 \h </w:delInstrText>
        </w:r>
        <w:r w:rsidR="002B5C95" w:rsidDel="00201166">
          <w:rPr>
            <w:noProof/>
            <w:webHidden/>
          </w:rPr>
        </w:r>
        <w:r w:rsidR="002B5C95" w:rsidDel="00201166">
          <w:rPr>
            <w:noProof/>
            <w:webHidden/>
          </w:rPr>
          <w:fldChar w:fldCharType="separate"/>
        </w:r>
        <w:r w:rsidR="002B5C95" w:rsidDel="00201166">
          <w:rPr>
            <w:noProof/>
            <w:webHidden/>
          </w:rPr>
          <w:delText>92</w:delText>
        </w:r>
        <w:r w:rsidR="002B5C95" w:rsidDel="00201166">
          <w:rPr>
            <w:noProof/>
            <w:webHidden/>
          </w:rPr>
          <w:fldChar w:fldCharType="end"/>
        </w:r>
        <w:r w:rsidDel="00201166">
          <w:rPr>
            <w:noProof/>
          </w:rPr>
          <w:fldChar w:fldCharType="end"/>
        </w:r>
      </w:del>
    </w:p>
    <w:p w14:paraId="00E4509C" w14:textId="0E41B147" w:rsidR="002B5C95" w:rsidDel="00201166" w:rsidRDefault="00C24323">
      <w:pPr>
        <w:pStyle w:val="TableofFigures"/>
        <w:tabs>
          <w:tab w:val="right" w:leader="dot" w:pos="9016"/>
        </w:tabs>
        <w:rPr>
          <w:del w:id="415" w:author="Houyem Rais" w:date="2024-02-22T14:46:00Z"/>
          <w:rFonts w:eastAsiaTheme="minorEastAsia"/>
          <w:noProof/>
          <w:kern w:val="2"/>
          <w:lang w:val="en-US"/>
          <w14:ligatures w14:val="standardContextual"/>
        </w:rPr>
      </w:pPr>
      <w:del w:id="416" w:author="Houyem Rais" w:date="2024-02-22T14:46:00Z">
        <w:r w:rsidDel="00201166">
          <w:fldChar w:fldCharType="begin"/>
        </w:r>
        <w:r w:rsidDel="00201166">
          <w:delInstrText>HYPERLINK \l "_Toc152165463"</w:delInstrText>
        </w:r>
        <w:r w:rsidDel="00201166">
          <w:fldChar w:fldCharType="separate"/>
        </w:r>
        <w:r w:rsidR="002B5C95" w:rsidRPr="00F27423" w:rsidDel="00201166">
          <w:rPr>
            <w:rStyle w:val="Hyperlink"/>
            <w:iCs/>
            <w:noProof/>
          </w:rPr>
          <w:delText>Tableau 25 Avantages et inconvénients des PPP à péages sociaux</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_Toc152165463 \h </w:delInstrText>
        </w:r>
        <w:r w:rsidR="002B5C95" w:rsidDel="00201166">
          <w:rPr>
            <w:noProof/>
            <w:webHidden/>
          </w:rPr>
        </w:r>
        <w:r w:rsidR="002B5C95" w:rsidDel="00201166">
          <w:rPr>
            <w:noProof/>
            <w:webHidden/>
          </w:rPr>
          <w:fldChar w:fldCharType="separate"/>
        </w:r>
        <w:r w:rsidR="002B5C95" w:rsidDel="00201166">
          <w:rPr>
            <w:noProof/>
            <w:webHidden/>
          </w:rPr>
          <w:delText>94</w:delText>
        </w:r>
        <w:r w:rsidR="002B5C95" w:rsidDel="00201166">
          <w:rPr>
            <w:noProof/>
            <w:webHidden/>
          </w:rPr>
          <w:fldChar w:fldCharType="end"/>
        </w:r>
        <w:r w:rsidDel="00201166">
          <w:rPr>
            <w:noProof/>
          </w:rPr>
          <w:fldChar w:fldCharType="end"/>
        </w:r>
      </w:del>
    </w:p>
    <w:p w14:paraId="51F51ED4" w14:textId="6CA7B511" w:rsidR="002B5C95" w:rsidDel="00201166" w:rsidRDefault="00C24323">
      <w:pPr>
        <w:pStyle w:val="TableofFigures"/>
        <w:tabs>
          <w:tab w:val="right" w:leader="dot" w:pos="9016"/>
        </w:tabs>
        <w:rPr>
          <w:del w:id="417" w:author="Houyem Rais" w:date="2024-02-22T14:46:00Z"/>
          <w:rFonts w:eastAsiaTheme="minorEastAsia"/>
          <w:noProof/>
          <w:kern w:val="2"/>
          <w:lang w:val="en-US"/>
          <w14:ligatures w14:val="standardContextual"/>
        </w:rPr>
      </w:pPr>
      <w:del w:id="418" w:author="Houyem Rais" w:date="2024-02-22T14:46:00Z">
        <w:r w:rsidDel="00201166">
          <w:fldChar w:fldCharType="begin"/>
        </w:r>
        <w:r w:rsidDel="00201166">
          <w:delInstrText>HYPERLINK \l "_Toc152165464"</w:delInstrText>
        </w:r>
        <w:r w:rsidDel="00201166">
          <w:fldChar w:fldCharType="separate"/>
        </w:r>
        <w:r w:rsidR="002B5C95" w:rsidRPr="00F27423" w:rsidDel="00201166">
          <w:rPr>
            <w:rStyle w:val="Hyperlink"/>
            <w:iCs/>
            <w:noProof/>
          </w:rPr>
          <w:delText>Tableau 26 Avantages et inconvénients des contrats d’affermage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_Toc152165464 \h </w:delInstrText>
        </w:r>
        <w:r w:rsidR="002B5C95" w:rsidDel="00201166">
          <w:rPr>
            <w:noProof/>
            <w:webHidden/>
          </w:rPr>
        </w:r>
        <w:r w:rsidR="002B5C95" w:rsidDel="00201166">
          <w:rPr>
            <w:noProof/>
            <w:webHidden/>
          </w:rPr>
          <w:fldChar w:fldCharType="separate"/>
        </w:r>
        <w:r w:rsidR="002B5C95" w:rsidDel="00201166">
          <w:rPr>
            <w:noProof/>
            <w:webHidden/>
          </w:rPr>
          <w:delText>96</w:delText>
        </w:r>
        <w:r w:rsidR="002B5C95" w:rsidDel="00201166">
          <w:rPr>
            <w:noProof/>
            <w:webHidden/>
          </w:rPr>
          <w:fldChar w:fldCharType="end"/>
        </w:r>
        <w:r w:rsidDel="00201166">
          <w:rPr>
            <w:noProof/>
          </w:rPr>
          <w:fldChar w:fldCharType="end"/>
        </w:r>
      </w:del>
    </w:p>
    <w:p w14:paraId="43AC80A9" w14:textId="42476518" w:rsidR="002B5C95" w:rsidDel="00201166" w:rsidRDefault="00C24323">
      <w:pPr>
        <w:pStyle w:val="TableofFigures"/>
        <w:tabs>
          <w:tab w:val="right" w:leader="dot" w:pos="9016"/>
        </w:tabs>
        <w:rPr>
          <w:del w:id="419" w:author="Houyem Rais" w:date="2024-02-22T14:46:00Z"/>
          <w:rFonts w:eastAsiaTheme="minorEastAsia"/>
          <w:noProof/>
          <w:kern w:val="2"/>
          <w:lang w:val="en-US"/>
          <w14:ligatures w14:val="standardContextual"/>
        </w:rPr>
      </w:pPr>
      <w:del w:id="420" w:author="Houyem Rais" w:date="2024-02-22T14:46:00Z">
        <w:r w:rsidDel="00201166">
          <w:fldChar w:fldCharType="begin"/>
        </w:r>
        <w:r w:rsidDel="00201166">
          <w:delInstrText>HYPERLINK \l "_Toc152165465"</w:delInstrText>
        </w:r>
        <w:r w:rsidDel="00201166">
          <w:fldChar w:fldCharType="separate"/>
        </w:r>
        <w:r w:rsidR="002B5C95" w:rsidRPr="00F27423" w:rsidDel="00201166">
          <w:rPr>
            <w:rStyle w:val="Hyperlink"/>
            <w:iCs/>
            <w:noProof/>
          </w:rPr>
          <w:delText>Tableau 27 Avantages et inconvénients des contrats de gestion de péage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_Toc152165465 \h </w:delInstrText>
        </w:r>
        <w:r w:rsidR="002B5C95" w:rsidDel="00201166">
          <w:rPr>
            <w:noProof/>
            <w:webHidden/>
          </w:rPr>
        </w:r>
        <w:r w:rsidR="002B5C95" w:rsidDel="00201166">
          <w:rPr>
            <w:noProof/>
            <w:webHidden/>
          </w:rPr>
          <w:fldChar w:fldCharType="separate"/>
        </w:r>
        <w:r w:rsidR="002B5C95" w:rsidDel="00201166">
          <w:rPr>
            <w:noProof/>
            <w:webHidden/>
          </w:rPr>
          <w:delText>97</w:delText>
        </w:r>
        <w:r w:rsidR="002B5C95" w:rsidDel="00201166">
          <w:rPr>
            <w:noProof/>
            <w:webHidden/>
          </w:rPr>
          <w:fldChar w:fldCharType="end"/>
        </w:r>
        <w:r w:rsidDel="00201166">
          <w:rPr>
            <w:noProof/>
          </w:rPr>
          <w:fldChar w:fldCharType="end"/>
        </w:r>
      </w:del>
    </w:p>
    <w:p w14:paraId="4BD0A9F0" w14:textId="1816F81D" w:rsidR="002B5C95" w:rsidDel="00201166" w:rsidRDefault="00C24323">
      <w:pPr>
        <w:pStyle w:val="TableofFigures"/>
        <w:tabs>
          <w:tab w:val="right" w:leader="dot" w:pos="9016"/>
        </w:tabs>
        <w:rPr>
          <w:del w:id="421" w:author="Houyem Rais" w:date="2024-02-22T14:46:00Z"/>
          <w:rFonts w:eastAsiaTheme="minorEastAsia"/>
          <w:noProof/>
          <w:kern w:val="2"/>
          <w:lang w:val="en-US"/>
          <w14:ligatures w14:val="standardContextual"/>
        </w:rPr>
      </w:pPr>
      <w:del w:id="422" w:author="Houyem Rais" w:date="2024-02-22T14:46:00Z">
        <w:r w:rsidDel="00201166">
          <w:fldChar w:fldCharType="begin"/>
        </w:r>
        <w:r w:rsidDel="00201166">
          <w:delInstrText>HYPERLINK \l "_Toc152165466"</w:delInstrText>
        </w:r>
        <w:r w:rsidDel="00201166">
          <w:fldChar w:fldCharType="separate"/>
        </w:r>
        <w:r w:rsidR="002B5C95" w:rsidRPr="00F27423" w:rsidDel="00201166">
          <w:rPr>
            <w:rStyle w:val="Hyperlink"/>
            <w:iCs/>
            <w:noProof/>
          </w:rPr>
          <w:delText>Tableau 28 Avantages et inconvénients des contrats de PPP à paiements publics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_Toc152165466 \h </w:delInstrText>
        </w:r>
        <w:r w:rsidR="002B5C95" w:rsidDel="00201166">
          <w:rPr>
            <w:noProof/>
            <w:webHidden/>
          </w:rPr>
        </w:r>
        <w:r w:rsidR="002B5C95" w:rsidDel="00201166">
          <w:rPr>
            <w:noProof/>
            <w:webHidden/>
          </w:rPr>
          <w:fldChar w:fldCharType="separate"/>
        </w:r>
        <w:r w:rsidR="002B5C95" w:rsidDel="00201166">
          <w:rPr>
            <w:noProof/>
            <w:webHidden/>
          </w:rPr>
          <w:delText>99</w:delText>
        </w:r>
        <w:r w:rsidR="002B5C95" w:rsidDel="00201166">
          <w:rPr>
            <w:noProof/>
            <w:webHidden/>
          </w:rPr>
          <w:fldChar w:fldCharType="end"/>
        </w:r>
        <w:r w:rsidDel="00201166">
          <w:rPr>
            <w:noProof/>
          </w:rPr>
          <w:fldChar w:fldCharType="end"/>
        </w:r>
      </w:del>
    </w:p>
    <w:p w14:paraId="1F142E29" w14:textId="10BBC3B6" w:rsidR="002B5C95" w:rsidDel="00201166" w:rsidRDefault="00C24323">
      <w:pPr>
        <w:pStyle w:val="TableofFigures"/>
        <w:tabs>
          <w:tab w:val="right" w:leader="dot" w:pos="9016"/>
        </w:tabs>
        <w:rPr>
          <w:del w:id="423" w:author="Houyem Rais" w:date="2024-02-22T14:46:00Z"/>
          <w:rFonts w:eastAsiaTheme="minorEastAsia"/>
          <w:noProof/>
          <w:kern w:val="2"/>
          <w:lang w:val="en-US"/>
          <w14:ligatures w14:val="standardContextual"/>
        </w:rPr>
      </w:pPr>
      <w:del w:id="424" w:author="Houyem Rais" w:date="2024-02-22T14:46:00Z">
        <w:r w:rsidDel="00201166">
          <w:fldChar w:fldCharType="begin"/>
        </w:r>
        <w:r w:rsidDel="00201166">
          <w:delInstrText>HYPERLINK \l "_Toc152165467"</w:delInstrText>
        </w:r>
        <w:r w:rsidDel="00201166">
          <w:fldChar w:fldCharType="separate"/>
        </w:r>
        <w:r w:rsidR="002B5C95" w:rsidRPr="00F27423" w:rsidDel="00201166">
          <w:rPr>
            <w:rStyle w:val="Hyperlink"/>
            <w:noProof/>
          </w:rPr>
          <w:delText>Tableau 29 Option de structuration du projet – aperçu général des risques et des responsabilités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_Toc152165467 \h </w:delInstrText>
        </w:r>
        <w:r w:rsidR="002B5C95" w:rsidDel="00201166">
          <w:rPr>
            <w:noProof/>
            <w:webHidden/>
          </w:rPr>
        </w:r>
        <w:r w:rsidR="002B5C95" w:rsidDel="00201166">
          <w:rPr>
            <w:noProof/>
            <w:webHidden/>
          </w:rPr>
          <w:fldChar w:fldCharType="separate"/>
        </w:r>
        <w:r w:rsidR="002B5C95" w:rsidDel="00201166">
          <w:rPr>
            <w:noProof/>
            <w:webHidden/>
          </w:rPr>
          <w:delText>101</w:delText>
        </w:r>
        <w:r w:rsidR="002B5C95" w:rsidDel="00201166">
          <w:rPr>
            <w:noProof/>
            <w:webHidden/>
          </w:rPr>
          <w:fldChar w:fldCharType="end"/>
        </w:r>
        <w:r w:rsidDel="00201166">
          <w:rPr>
            <w:noProof/>
          </w:rPr>
          <w:fldChar w:fldCharType="end"/>
        </w:r>
      </w:del>
    </w:p>
    <w:p w14:paraId="643BA9CB" w14:textId="2752A72E" w:rsidR="002B5C95" w:rsidDel="00201166" w:rsidRDefault="00C24323">
      <w:pPr>
        <w:pStyle w:val="TableofFigures"/>
        <w:tabs>
          <w:tab w:val="right" w:leader="dot" w:pos="9016"/>
        </w:tabs>
        <w:rPr>
          <w:del w:id="425" w:author="Houyem Rais" w:date="2024-02-22T14:46:00Z"/>
          <w:rFonts w:eastAsiaTheme="minorEastAsia"/>
          <w:noProof/>
          <w:kern w:val="2"/>
          <w:lang w:val="en-US"/>
          <w14:ligatures w14:val="standardContextual"/>
        </w:rPr>
      </w:pPr>
      <w:del w:id="426" w:author="Houyem Rais" w:date="2024-02-22T14:46:00Z">
        <w:r w:rsidDel="00201166">
          <w:fldChar w:fldCharType="begin"/>
        </w:r>
        <w:r w:rsidDel="00201166">
          <w:delInstrText>HYPERLINK \l "_Toc152165468"</w:delInstrText>
        </w:r>
        <w:r w:rsidDel="00201166">
          <w:fldChar w:fldCharType="separate"/>
        </w:r>
        <w:r w:rsidR="002B5C95" w:rsidRPr="00F27423" w:rsidDel="00201166">
          <w:rPr>
            <w:rStyle w:val="Hyperlink"/>
            <w:noProof/>
          </w:rPr>
          <w:delText>Tableau 30 Critères de sélection de l'option PPP préférée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_Toc152165468 \h </w:delInstrText>
        </w:r>
        <w:r w:rsidR="002B5C95" w:rsidDel="00201166">
          <w:rPr>
            <w:noProof/>
            <w:webHidden/>
          </w:rPr>
        </w:r>
        <w:r w:rsidR="002B5C95" w:rsidDel="00201166">
          <w:rPr>
            <w:noProof/>
            <w:webHidden/>
          </w:rPr>
          <w:fldChar w:fldCharType="separate"/>
        </w:r>
        <w:r w:rsidR="002B5C95" w:rsidDel="00201166">
          <w:rPr>
            <w:noProof/>
            <w:webHidden/>
          </w:rPr>
          <w:delText>103</w:delText>
        </w:r>
        <w:r w:rsidR="002B5C95" w:rsidDel="00201166">
          <w:rPr>
            <w:noProof/>
            <w:webHidden/>
          </w:rPr>
          <w:fldChar w:fldCharType="end"/>
        </w:r>
        <w:r w:rsidDel="00201166">
          <w:rPr>
            <w:noProof/>
          </w:rPr>
          <w:fldChar w:fldCharType="end"/>
        </w:r>
      </w:del>
    </w:p>
    <w:p w14:paraId="5FEDB4D9" w14:textId="071C7035" w:rsidR="002B5C95" w:rsidDel="00201166" w:rsidRDefault="00C24323">
      <w:pPr>
        <w:pStyle w:val="TableofFigures"/>
        <w:tabs>
          <w:tab w:val="right" w:leader="dot" w:pos="9016"/>
        </w:tabs>
        <w:rPr>
          <w:del w:id="427" w:author="Houyem Rais" w:date="2024-02-22T14:46:00Z"/>
          <w:rFonts w:eastAsiaTheme="minorEastAsia"/>
          <w:noProof/>
          <w:kern w:val="2"/>
          <w:lang w:val="en-US"/>
          <w14:ligatures w14:val="standardContextual"/>
        </w:rPr>
      </w:pPr>
      <w:del w:id="428" w:author="Houyem Rais" w:date="2024-02-22T14:46:00Z">
        <w:r w:rsidDel="00201166">
          <w:fldChar w:fldCharType="begin"/>
        </w:r>
        <w:r w:rsidDel="00201166">
          <w:delInstrText>HYPERLINK \l "_Toc152165469"</w:delInstrText>
        </w:r>
        <w:r w:rsidDel="00201166">
          <w:fldChar w:fldCharType="separate"/>
        </w:r>
        <w:r w:rsidR="002B5C95" w:rsidRPr="00F27423" w:rsidDel="00201166">
          <w:rPr>
            <w:rStyle w:val="Hyperlink"/>
            <w:noProof/>
          </w:rPr>
          <w:delText>Tableau 31 Comparaison générale des options de mise en œuvre selon les objectifs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_Toc152165469 \h </w:delInstrText>
        </w:r>
        <w:r w:rsidR="002B5C95" w:rsidDel="00201166">
          <w:rPr>
            <w:noProof/>
            <w:webHidden/>
          </w:rPr>
        </w:r>
        <w:r w:rsidR="002B5C95" w:rsidDel="00201166">
          <w:rPr>
            <w:noProof/>
            <w:webHidden/>
          </w:rPr>
          <w:fldChar w:fldCharType="separate"/>
        </w:r>
        <w:r w:rsidR="002B5C95" w:rsidDel="00201166">
          <w:rPr>
            <w:noProof/>
            <w:webHidden/>
          </w:rPr>
          <w:delText>103</w:delText>
        </w:r>
        <w:r w:rsidR="002B5C95" w:rsidDel="00201166">
          <w:rPr>
            <w:noProof/>
            <w:webHidden/>
          </w:rPr>
          <w:fldChar w:fldCharType="end"/>
        </w:r>
        <w:r w:rsidDel="00201166">
          <w:rPr>
            <w:noProof/>
          </w:rPr>
          <w:fldChar w:fldCharType="end"/>
        </w:r>
      </w:del>
    </w:p>
    <w:p w14:paraId="3D3FDC72" w14:textId="200D07CF" w:rsidR="002B5C95" w:rsidDel="00201166" w:rsidRDefault="00C24323">
      <w:pPr>
        <w:pStyle w:val="TableofFigures"/>
        <w:tabs>
          <w:tab w:val="right" w:leader="dot" w:pos="9016"/>
        </w:tabs>
        <w:rPr>
          <w:del w:id="429" w:author="Houyem Rais" w:date="2024-02-22T14:46:00Z"/>
          <w:rFonts w:eastAsiaTheme="minorEastAsia"/>
          <w:noProof/>
          <w:kern w:val="2"/>
          <w:lang w:val="en-US"/>
          <w14:ligatures w14:val="standardContextual"/>
        </w:rPr>
      </w:pPr>
      <w:del w:id="430" w:author="Houyem Rais" w:date="2024-02-22T14:46:00Z">
        <w:r w:rsidDel="00201166">
          <w:fldChar w:fldCharType="begin"/>
        </w:r>
        <w:r w:rsidDel="00201166">
          <w:delInstrText>HYPERLINK \l "_Toc152165470"</w:delInstrText>
        </w:r>
        <w:r w:rsidDel="00201166">
          <w:fldChar w:fldCharType="separate"/>
        </w:r>
        <w:r w:rsidR="002B5C95" w:rsidRPr="00F27423" w:rsidDel="00201166">
          <w:rPr>
            <w:rStyle w:val="Hyperlink"/>
            <w:noProof/>
          </w:rPr>
          <w:delText>Tableau 32 Comparaison de l’étendue du service et considérations de risques économiques pour les différentes options de réalisation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_Toc152165470 \h </w:delInstrText>
        </w:r>
        <w:r w:rsidR="002B5C95" w:rsidDel="00201166">
          <w:rPr>
            <w:noProof/>
            <w:webHidden/>
          </w:rPr>
        </w:r>
        <w:r w:rsidR="002B5C95" w:rsidDel="00201166">
          <w:rPr>
            <w:noProof/>
            <w:webHidden/>
          </w:rPr>
          <w:fldChar w:fldCharType="separate"/>
        </w:r>
        <w:r w:rsidR="002B5C95" w:rsidDel="00201166">
          <w:rPr>
            <w:noProof/>
            <w:webHidden/>
          </w:rPr>
          <w:delText>104</w:delText>
        </w:r>
        <w:r w:rsidR="002B5C95" w:rsidDel="00201166">
          <w:rPr>
            <w:noProof/>
            <w:webHidden/>
          </w:rPr>
          <w:fldChar w:fldCharType="end"/>
        </w:r>
        <w:r w:rsidDel="00201166">
          <w:rPr>
            <w:noProof/>
          </w:rPr>
          <w:fldChar w:fldCharType="end"/>
        </w:r>
      </w:del>
    </w:p>
    <w:p w14:paraId="55F8E5AB" w14:textId="7B0B00C5" w:rsidR="002B5C95" w:rsidDel="00201166" w:rsidRDefault="00C24323">
      <w:pPr>
        <w:pStyle w:val="TableofFigures"/>
        <w:tabs>
          <w:tab w:val="right" w:leader="dot" w:pos="9016"/>
        </w:tabs>
        <w:rPr>
          <w:del w:id="431" w:author="Houyem Rais" w:date="2024-02-22T14:46:00Z"/>
          <w:rFonts w:eastAsiaTheme="minorEastAsia"/>
          <w:noProof/>
          <w:kern w:val="2"/>
          <w:lang w:val="en-US"/>
          <w14:ligatures w14:val="standardContextual"/>
        </w:rPr>
      </w:pPr>
      <w:del w:id="432" w:author="Houyem Rais" w:date="2024-02-22T14:46:00Z">
        <w:r w:rsidDel="00201166">
          <w:fldChar w:fldCharType="begin"/>
        </w:r>
        <w:r w:rsidDel="00201166">
          <w:delInstrText>HYPERLINK \l "_Toc152165471"</w:delInstrText>
        </w:r>
        <w:r w:rsidDel="00201166">
          <w:fldChar w:fldCharType="separate"/>
        </w:r>
        <w:r w:rsidR="002B5C95" w:rsidRPr="00F27423" w:rsidDel="00201166">
          <w:rPr>
            <w:rStyle w:val="Hyperlink"/>
            <w:noProof/>
          </w:rPr>
          <w:delText>Tableau 33 Matrice du choix des options d’achat adéquates pour chaque lot contractuel</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_Toc152165471 \h </w:delInstrText>
        </w:r>
        <w:r w:rsidR="002B5C95" w:rsidDel="00201166">
          <w:rPr>
            <w:noProof/>
            <w:webHidden/>
          </w:rPr>
        </w:r>
        <w:r w:rsidR="002B5C95" w:rsidDel="00201166">
          <w:rPr>
            <w:noProof/>
            <w:webHidden/>
          </w:rPr>
          <w:fldChar w:fldCharType="separate"/>
        </w:r>
        <w:r w:rsidR="002B5C95" w:rsidDel="00201166">
          <w:rPr>
            <w:noProof/>
            <w:webHidden/>
          </w:rPr>
          <w:delText>105</w:delText>
        </w:r>
        <w:r w:rsidR="002B5C95" w:rsidDel="00201166">
          <w:rPr>
            <w:noProof/>
            <w:webHidden/>
          </w:rPr>
          <w:fldChar w:fldCharType="end"/>
        </w:r>
        <w:r w:rsidDel="00201166">
          <w:rPr>
            <w:noProof/>
          </w:rPr>
          <w:fldChar w:fldCharType="end"/>
        </w:r>
      </w:del>
    </w:p>
    <w:p w14:paraId="488FAC4F" w14:textId="2DE12366" w:rsidR="002B5C95" w:rsidDel="00201166" w:rsidRDefault="00C24323">
      <w:pPr>
        <w:pStyle w:val="TableofFigures"/>
        <w:tabs>
          <w:tab w:val="right" w:leader="dot" w:pos="9016"/>
        </w:tabs>
        <w:rPr>
          <w:del w:id="433" w:author="Houyem Rais" w:date="2024-02-22T14:46:00Z"/>
          <w:rFonts w:eastAsiaTheme="minorEastAsia"/>
          <w:noProof/>
          <w:kern w:val="2"/>
          <w:lang w:val="en-US"/>
          <w14:ligatures w14:val="standardContextual"/>
        </w:rPr>
      </w:pPr>
      <w:del w:id="434" w:author="Houyem Rais" w:date="2024-02-22T14:46:00Z">
        <w:r w:rsidDel="00201166">
          <w:fldChar w:fldCharType="begin"/>
        </w:r>
        <w:r w:rsidDel="00201166">
          <w:delInstrText>HYPERLINK \l "_Toc152165472"</w:delInstrText>
        </w:r>
        <w:r w:rsidDel="00201166">
          <w:fldChar w:fldCharType="separate"/>
        </w:r>
        <w:r w:rsidR="002B5C95" w:rsidRPr="00F27423" w:rsidDel="00201166">
          <w:rPr>
            <w:rStyle w:val="Hyperlink"/>
            <w:noProof/>
          </w:rPr>
          <w:delText>Tableau 34 Coûts des travaux pour chaque pays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_Toc152165472 \h </w:delInstrText>
        </w:r>
        <w:r w:rsidR="002B5C95" w:rsidDel="00201166">
          <w:rPr>
            <w:noProof/>
            <w:webHidden/>
          </w:rPr>
        </w:r>
        <w:r w:rsidR="002B5C95" w:rsidDel="00201166">
          <w:rPr>
            <w:noProof/>
            <w:webHidden/>
          </w:rPr>
          <w:fldChar w:fldCharType="separate"/>
        </w:r>
        <w:r w:rsidR="002B5C95" w:rsidDel="00201166">
          <w:rPr>
            <w:noProof/>
            <w:webHidden/>
          </w:rPr>
          <w:delText>108</w:delText>
        </w:r>
        <w:r w:rsidR="002B5C95" w:rsidDel="00201166">
          <w:rPr>
            <w:noProof/>
            <w:webHidden/>
          </w:rPr>
          <w:fldChar w:fldCharType="end"/>
        </w:r>
        <w:r w:rsidDel="00201166">
          <w:rPr>
            <w:noProof/>
          </w:rPr>
          <w:fldChar w:fldCharType="end"/>
        </w:r>
      </w:del>
    </w:p>
    <w:p w14:paraId="4AD22EB6" w14:textId="4FC67446" w:rsidR="002B5C95" w:rsidDel="00201166" w:rsidRDefault="00C24323">
      <w:pPr>
        <w:pStyle w:val="TableofFigures"/>
        <w:tabs>
          <w:tab w:val="right" w:leader="dot" w:pos="9016"/>
        </w:tabs>
        <w:rPr>
          <w:del w:id="435" w:author="Houyem Rais" w:date="2024-02-22T14:46:00Z"/>
          <w:rFonts w:eastAsiaTheme="minorEastAsia"/>
          <w:noProof/>
          <w:kern w:val="2"/>
          <w:lang w:val="en-US"/>
          <w14:ligatures w14:val="standardContextual"/>
        </w:rPr>
      </w:pPr>
      <w:del w:id="436" w:author="Houyem Rais" w:date="2024-02-22T14:46:00Z">
        <w:r w:rsidDel="00201166">
          <w:fldChar w:fldCharType="begin"/>
        </w:r>
        <w:r w:rsidDel="00201166">
          <w:delInstrText>HYPERLINK \l "_Toc152165473"</w:delInstrText>
        </w:r>
        <w:r w:rsidDel="00201166">
          <w:fldChar w:fldCharType="separate"/>
        </w:r>
        <w:r w:rsidR="002B5C95" w:rsidRPr="00F27423" w:rsidDel="00201166">
          <w:rPr>
            <w:rStyle w:val="Hyperlink"/>
            <w:noProof/>
          </w:rPr>
          <w:delText>Tableau 35 Estimation des coûts des travaux des lots contractuels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_Toc152165473 \h </w:delInstrText>
        </w:r>
        <w:r w:rsidR="002B5C95" w:rsidDel="00201166">
          <w:rPr>
            <w:noProof/>
            <w:webHidden/>
          </w:rPr>
        </w:r>
        <w:r w:rsidR="002B5C95" w:rsidDel="00201166">
          <w:rPr>
            <w:noProof/>
            <w:webHidden/>
          </w:rPr>
          <w:fldChar w:fldCharType="separate"/>
        </w:r>
        <w:r w:rsidR="002B5C95" w:rsidDel="00201166">
          <w:rPr>
            <w:noProof/>
            <w:webHidden/>
          </w:rPr>
          <w:delText>108</w:delText>
        </w:r>
        <w:r w:rsidR="002B5C95" w:rsidDel="00201166">
          <w:rPr>
            <w:noProof/>
            <w:webHidden/>
          </w:rPr>
          <w:fldChar w:fldCharType="end"/>
        </w:r>
        <w:r w:rsidDel="00201166">
          <w:rPr>
            <w:noProof/>
          </w:rPr>
          <w:fldChar w:fldCharType="end"/>
        </w:r>
      </w:del>
    </w:p>
    <w:p w14:paraId="7C56D80D" w14:textId="473F6F75" w:rsidR="002B5C95" w:rsidDel="00201166" w:rsidRDefault="00C24323">
      <w:pPr>
        <w:pStyle w:val="TableofFigures"/>
        <w:tabs>
          <w:tab w:val="right" w:leader="dot" w:pos="9016"/>
        </w:tabs>
        <w:rPr>
          <w:del w:id="437" w:author="Houyem Rais" w:date="2024-02-22T14:46:00Z"/>
          <w:rFonts w:eastAsiaTheme="minorEastAsia"/>
          <w:noProof/>
          <w:kern w:val="2"/>
          <w:lang w:val="en-US"/>
          <w14:ligatures w14:val="standardContextual"/>
        </w:rPr>
      </w:pPr>
      <w:del w:id="438" w:author="Houyem Rais" w:date="2024-02-22T14:46:00Z">
        <w:r w:rsidDel="00201166">
          <w:fldChar w:fldCharType="begin"/>
        </w:r>
        <w:r w:rsidDel="00201166">
          <w:delInstrText>HYPERLINK \l "_Toc152165474"</w:delInstrText>
        </w:r>
        <w:r w:rsidDel="00201166">
          <w:fldChar w:fldCharType="separate"/>
        </w:r>
        <w:r w:rsidR="002B5C95" w:rsidRPr="00F27423" w:rsidDel="00201166">
          <w:rPr>
            <w:rStyle w:val="Hyperlink"/>
            <w:noProof/>
          </w:rPr>
          <w:delText>Tableau 36 Durée des amortissements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_Toc152165474 \h </w:delInstrText>
        </w:r>
        <w:r w:rsidR="002B5C95" w:rsidDel="00201166">
          <w:rPr>
            <w:noProof/>
            <w:webHidden/>
          </w:rPr>
        </w:r>
        <w:r w:rsidR="002B5C95" w:rsidDel="00201166">
          <w:rPr>
            <w:noProof/>
            <w:webHidden/>
          </w:rPr>
          <w:fldChar w:fldCharType="separate"/>
        </w:r>
        <w:r w:rsidR="002B5C95" w:rsidDel="00201166">
          <w:rPr>
            <w:noProof/>
            <w:webHidden/>
          </w:rPr>
          <w:delText>109</w:delText>
        </w:r>
        <w:r w:rsidR="002B5C95" w:rsidDel="00201166">
          <w:rPr>
            <w:noProof/>
            <w:webHidden/>
          </w:rPr>
          <w:fldChar w:fldCharType="end"/>
        </w:r>
        <w:r w:rsidDel="00201166">
          <w:rPr>
            <w:noProof/>
          </w:rPr>
          <w:fldChar w:fldCharType="end"/>
        </w:r>
      </w:del>
    </w:p>
    <w:p w14:paraId="2AAB660E" w14:textId="683BCA5D" w:rsidR="002B5C95" w:rsidDel="00201166" w:rsidRDefault="00C24323">
      <w:pPr>
        <w:pStyle w:val="TableofFigures"/>
        <w:tabs>
          <w:tab w:val="right" w:leader="dot" w:pos="9016"/>
        </w:tabs>
        <w:rPr>
          <w:del w:id="439" w:author="Houyem Rais" w:date="2024-02-22T14:46:00Z"/>
          <w:rFonts w:eastAsiaTheme="minorEastAsia"/>
          <w:noProof/>
          <w:kern w:val="2"/>
          <w:lang w:val="en-US"/>
          <w14:ligatures w14:val="standardContextual"/>
        </w:rPr>
      </w:pPr>
      <w:del w:id="440" w:author="Houyem Rais" w:date="2024-02-22T14:46:00Z">
        <w:r w:rsidDel="00201166">
          <w:fldChar w:fldCharType="begin"/>
        </w:r>
        <w:r w:rsidDel="00201166">
          <w:delInstrText>HYPERLINK \l "_Toc152165475"</w:delInstrText>
        </w:r>
        <w:r w:rsidDel="00201166">
          <w:fldChar w:fldCharType="separate"/>
        </w:r>
        <w:r w:rsidR="002B5C95" w:rsidRPr="00F27423" w:rsidDel="00201166">
          <w:rPr>
            <w:rStyle w:val="Hyperlink"/>
            <w:noProof/>
          </w:rPr>
          <w:delText>Tableau 37 Investissements requis par source de financement pour le Lot contractuel A (Section Togo) : Ech. Noépé - Ech. Ouinga (88,2 km)</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_Toc152165475 \h </w:delInstrText>
        </w:r>
        <w:r w:rsidR="002B5C95" w:rsidDel="00201166">
          <w:rPr>
            <w:noProof/>
            <w:webHidden/>
          </w:rPr>
        </w:r>
        <w:r w:rsidR="002B5C95" w:rsidDel="00201166">
          <w:rPr>
            <w:noProof/>
            <w:webHidden/>
          </w:rPr>
          <w:fldChar w:fldCharType="separate"/>
        </w:r>
        <w:r w:rsidR="002B5C95" w:rsidDel="00201166">
          <w:rPr>
            <w:noProof/>
            <w:webHidden/>
          </w:rPr>
          <w:delText>110</w:delText>
        </w:r>
        <w:r w:rsidR="002B5C95" w:rsidDel="00201166">
          <w:rPr>
            <w:noProof/>
            <w:webHidden/>
          </w:rPr>
          <w:fldChar w:fldCharType="end"/>
        </w:r>
        <w:r w:rsidDel="00201166">
          <w:rPr>
            <w:noProof/>
          </w:rPr>
          <w:fldChar w:fldCharType="end"/>
        </w:r>
      </w:del>
    </w:p>
    <w:p w14:paraId="0C770054" w14:textId="2FBA4444" w:rsidR="002B5C95" w:rsidDel="00201166" w:rsidRDefault="00C24323">
      <w:pPr>
        <w:pStyle w:val="TableofFigures"/>
        <w:tabs>
          <w:tab w:val="right" w:leader="dot" w:pos="9016"/>
        </w:tabs>
        <w:rPr>
          <w:del w:id="441" w:author="Houyem Rais" w:date="2024-02-22T14:46:00Z"/>
          <w:rFonts w:eastAsiaTheme="minorEastAsia"/>
          <w:noProof/>
          <w:kern w:val="2"/>
          <w:lang w:val="en-US"/>
          <w14:ligatures w14:val="standardContextual"/>
        </w:rPr>
      </w:pPr>
      <w:del w:id="442" w:author="Houyem Rais" w:date="2024-02-22T14:46:00Z">
        <w:r w:rsidDel="00201166">
          <w:fldChar w:fldCharType="begin"/>
        </w:r>
        <w:r w:rsidDel="00201166">
          <w:delInstrText>HYPERLINK \l "_Toc152165476"</w:delInstrText>
        </w:r>
        <w:r w:rsidDel="00201166">
          <w:fldChar w:fldCharType="separate"/>
        </w:r>
        <w:r w:rsidR="002B5C95" w:rsidRPr="00F27423" w:rsidDel="00201166">
          <w:rPr>
            <w:rStyle w:val="Hyperlink"/>
            <w:noProof/>
          </w:rPr>
          <w:delText>Tableau 38 Investissements requis par source de financement pour le Lot contractuel B (Bénin) : Frontière Togo - Ech Godomey (86,5 km)</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_Toc152165476 \h </w:delInstrText>
        </w:r>
        <w:r w:rsidR="002B5C95" w:rsidDel="00201166">
          <w:rPr>
            <w:noProof/>
            <w:webHidden/>
          </w:rPr>
        </w:r>
        <w:r w:rsidR="002B5C95" w:rsidDel="00201166">
          <w:rPr>
            <w:noProof/>
            <w:webHidden/>
          </w:rPr>
          <w:fldChar w:fldCharType="separate"/>
        </w:r>
        <w:r w:rsidR="002B5C95" w:rsidDel="00201166">
          <w:rPr>
            <w:noProof/>
            <w:webHidden/>
          </w:rPr>
          <w:delText>111</w:delText>
        </w:r>
        <w:r w:rsidR="002B5C95" w:rsidDel="00201166">
          <w:rPr>
            <w:noProof/>
            <w:webHidden/>
          </w:rPr>
          <w:fldChar w:fldCharType="end"/>
        </w:r>
        <w:r w:rsidDel="00201166">
          <w:rPr>
            <w:noProof/>
          </w:rPr>
          <w:fldChar w:fldCharType="end"/>
        </w:r>
      </w:del>
    </w:p>
    <w:p w14:paraId="4C5456CE" w14:textId="71879127" w:rsidR="002B5C95" w:rsidDel="00201166" w:rsidRDefault="00C24323">
      <w:pPr>
        <w:pStyle w:val="TableofFigures"/>
        <w:tabs>
          <w:tab w:val="right" w:leader="dot" w:pos="9016"/>
        </w:tabs>
        <w:rPr>
          <w:del w:id="443" w:author="Houyem Rais" w:date="2024-02-22T14:46:00Z"/>
          <w:rFonts w:eastAsiaTheme="minorEastAsia"/>
          <w:noProof/>
          <w:kern w:val="2"/>
          <w:lang w:val="en-US"/>
          <w14:ligatures w14:val="standardContextual"/>
        </w:rPr>
      </w:pPr>
      <w:del w:id="444" w:author="Houyem Rais" w:date="2024-02-22T14:46:00Z">
        <w:r w:rsidDel="00201166">
          <w:fldChar w:fldCharType="begin"/>
        </w:r>
        <w:r w:rsidDel="00201166">
          <w:delInstrText>HYPERLINK \l "_Toc152165477"</w:delInstrText>
        </w:r>
        <w:r w:rsidDel="00201166">
          <w:fldChar w:fldCharType="separate"/>
        </w:r>
        <w:r w:rsidR="002B5C95" w:rsidRPr="00F27423" w:rsidDel="00201166">
          <w:rPr>
            <w:rStyle w:val="Hyperlink"/>
            <w:noProof/>
          </w:rPr>
          <w:delText>Tableau 39 Investissements requis par source de financement pour le Lot contractuel C (Bénin) : Ech Godomey - Ech. Kraké (41,1 km)</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_Toc152165477 \h </w:delInstrText>
        </w:r>
        <w:r w:rsidR="002B5C95" w:rsidDel="00201166">
          <w:rPr>
            <w:noProof/>
            <w:webHidden/>
          </w:rPr>
        </w:r>
        <w:r w:rsidR="002B5C95" w:rsidDel="00201166">
          <w:rPr>
            <w:noProof/>
            <w:webHidden/>
          </w:rPr>
          <w:fldChar w:fldCharType="separate"/>
        </w:r>
        <w:r w:rsidR="002B5C95" w:rsidDel="00201166">
          <w:rPr>
            <w:noProof/>
            <w:webHidden/>
          </w:rPr>
          <w:delText>113</w:delText>
        </w:r>
        <w:r w:rsidR="002B5C95" w:rsidDel="00201166">
          <w:rPr>
            <w:noProof/>
            <w:webHidden/>
          </w:rPr>
          <w:fldChar w:fldCharType="end"/>
        </w:r>
        <w:r w:rsidDel="00201166">
          <w:rPr>
            <w:noProof/>
          </w:rPr>
          <w:fldChar w:fldCharType="end"/>
        </w:r>
      </w:del>
    </w:p>
    <w:p w14:paraId="5A92F0D4" w14:textId="6D915F20" w:rsidR="002B5C95" w:rsidDel="00201166" w:rsidRDefault="00C24323">
      <w:pPr>
        <w:pStyle w:val="TableofFigures"/>
        <w:tabs>
          <w:tab w:val="right" w:leader="dot" w:pos="9016"/>
        </w:tabs>
        <w:rPr>
          <w:del w:id="445" w:author="Houyem Rais" w:date="2024-02-22T14:46:00Z"/>
          <w:rFonts w:eastAsiaTheme="minorEastAsia"/>
          <w:noProof/>
          <w:kern w:val="2"/>
          <w:lang w:val="en-US"/>
          <w14:ligatures w14:val="standardContextual"/>
        </w:rPr>
      </w:pPr>
      <w:del w:id="446" w:author="Houyem Rais" w:date="2024-02-22T14:46:00Z">
        <w:r w:rsidDel="00201166">
          <w:fldChar w:fldCharType="begin"/>
        </w:r>
        <w:r w:rsidDel="00201166">
          <w:delInstrText>HYPERLINK \l "_Toc152165478"</w:delInstrText>
        </w:r>
        <w:r w:rsidDel="00201166">
          <w:fldChar w:fldCharType="separate"/>
        </w:r>
        <w:r w:rsidR="002B5C95" w:rsidRPr="00F27423" w:rsidDel="00201166">
          <w:rPr>
            <w:rStyle w:val="Hyperlink"/>
            <w:noProof/>
          </w:rPr>
          <w:delText>Tableau 40 Investissements requis par source de financement pour le Lot contractuel D (Nigéria - Section préurbaine) : Frontière Bénin - Ech. Badagry (21,8 km)</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_Toc152165478 \h </w:delInstrText>
        </w:r>
        <w:r w:rsidR="002B5C95" w:rsidDel="00201166">
          <w:rPr>
            <w:noProof/>
            <w:webHidden/>
          </w:rPr>
        </w:r>
        <w:r w:rsidR="002B5C95" w:rsidDel="00201166">
          <w:rPr>
            <w:noProof/>
            <w:webHidden/>
          </w:rPr>
          <w:fldChar w:fldCharType="separate"/>
        </w:r>
        <w:r w:rsidR="002B5C95" w:rsidDel="00201166">
          <w:rPr>
            <w:noProof/>
            <w:webHidden/>
          </w:rPr>
          <w:delText>115</w:delText>
        </w:r>
        <w:r w:rsidR="002B5C95" w:rsidDel="00201166">
          <w:rPr>
            <w:noProof/>
            <w:webHidden/>
          </w:rPr>
          <w:fldChar w:fldCharType="end"/>
        </w:r>
        <w:r w:rsidDel="00201166">
          <w:rPr>
            <w:noProof/>
          </w:rPr>
          <w:fldChar w:fldCharType="end"/>
        </w:r>
      </w:del>
    </w:p>
    <w:p w14:paraId="522DE69B" w14:textId="6211D102" w:rsidR="002B5C95" w:rsidDel="00201166" w:rsidRDefault="00C24323">
      <w:pPr>
        <w:pStyle w:val="TableofFigures"/>
        <w:tabs>
          <w:tab w:val="right" w:leader="dot" w:pos="9016"/>
        </w:tabs>
        <w:rPr>
          <w:del w:id="447" w:author="Houyem Rais" w:date="2024-02-22T14:46:00Z"/>
          <w:rFonts w:eastAsiaTheme="minorEastAsia"/>
          <w:noProof/>
          <w:kern w:val="2"/>
          <w:lang w:val="en-US"/>
          <w14:ligatures w14:val="standardContextual"/>
        </w:rPr>
      </w:pPr>
      <w:del w:id="448" w:author="Houyem Rais" w:date="2024-02-22T14:46:00Z">
        <w:r w:rsidDel="00201166">
          <w:fldChar w:fldCharType="begin"/>
        </w:r>
        <w:r w:rsidDel="00201166">
          <w:delInstrText>HYPERLINK \l "_Toc152165479"</w:delInstrText>
        </w:r>
        <w:r w:rsidDel="00201166">
          <w:fldChar w:fldCharType="separate"/>
        </w:r>
        <w:r w:rsidR="002B5C95" w:rsidRPr="00F27423" w:rsidDel="00201166">
          <w:rPr>
            <w:rStyle w:val="Hyperlink"/>
            <w:noProof/>
          </w:rPr>
          <w:delText>Tableau 41 Investissements requis par source de financement pour le Lot contractuel E (Nigéria) : Ech. Badagry - Ech. Okokomaiko (38,8 km)</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_Toc152165479 \h </w:delInstrText>
        </w:r>
        <w:r w:rsidR="002B5C95" w:rsidDel="00201166">
          <w:rPr>
            <w:noProof/>
            <w:webHidden/>
          </w:rPr>
        </w:r>
        <w:r w:rsidR="002B5C95" w:rsidDel="00201166">
          <w:rPr>
            <w:noProof/>
            <w:webHidden/>
          </w:rPr>
          <w:fldChar w:fldCharType="separate"/>
        </w:r>
        <w:r w:rsidR="002B5C95" w:rsidDel="00201166">
          <w:rPr>
            <w:noProof/>
            <w:webHidden/>
          </w:rPr>
          <w:delText>116</w:delText>
        </w:r>
        <w:r w:rsidR="002B5C95" w:rsidDel="00201166">
          <w:rPr>
            <w:noProof/>
            <w:webHidden/>
          </w:rPr>
          <w:fldChar w:fldCharType="end"/>
        </w:r>
        <w:r w:rsidDel="00201166">
          <w:rPr>
            <w:noProof/>
          </w:rPr>
          <w:fldChar w:fldCharType="end"/>
        </w:r>
      </w:del>
    </w:p>
    <w:p w14:paraId="45F4B03C" w14:textId="3C47E399" w:rsidR="002B5C95" w:rsidDel="00201166" w:rsidRDefault="00C24323">
      <w:pPr>
        <w:pStyle w:val="TableofFigures"/>
        <w:tabs>
          <w:tab w:val="right" w:leader="dot" w:pos="9016"/>
        </w:tabs>
        <w:rPr>
          <w:del w:id="449" w:author="Houyem Rais" w:date="2024-02-22T14:46:00Z"/>
          <w:rFonts w:eastAsiaTheme="minorEastAsia"/>
          <w:noProof/>
          <w:kern w:val="2"/>
          <w:lang w:val="en-US"/>
          <w14:ligatures w14:val="standardContextual"/>
        </w:rPr>
      </w:pPr>
      <w:del w:id="450" w:author="Houyem Rais" w:date="2024-02-22T14:46:00Z">
        <w:r w:rsidDel="00201166">
          <w:fldChar w:fldCharType="begin"/>
        </w:r>
        <w:r w:rsidDel="00201166">
          <w:delInstrText>HYPERLINK \l "_Toc152165480"</w:delInstrText>
        </w:r>
        <w:r w:rsidDel="00201166">
          <w:fldChar w:fldCharType="separate"/>
        </w:r>
        <w:r w:rsidR="002B5C95" w:rsidRPr="00F27423" w:rsidDel="00201166">
          <w:rPr>
            <w:rStyle w:val="Hyperlink"/>
            <w:noProof/>
          </w:rPr>
          <w:delText>Tableau 42 Investissements requis par source de financement pour le Lot contractuel F (Nigéria) : Ech. Okokomaiko - Ech. Eric Moore (18,3 km)</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_Toc152165480 \h </w:delInstrText>
        </w:r>
        <w:r w:rsidR="002B5C95" w:rsidDel="00201166">
          <w:rPr>
            <w:noProof/>
            <w:webHidden/>
          </w:rPr>
        </w:r>
        <w:r w:rsidR="002B5C95" w:rsidDel="00201166">
          <w:rPr>
            <w:noProof/>
            <w:webHidden/>
          </w:rPr>
          <w:fldChar w:fldCharType="separate"/>
        </w:r>
        <w:r w:rsidR="002B5C95" w:rsidDel="00201166">
          <w:rPr>
            <w:noProof/>
            <w:webHidden/>
          </w:rPr>
          <w:delText>117</w:delText>
        </w:r>
        <w:r w:rsidR="002B5C95" w:rsidDel="00201166">
          <w:rPr>
            <w:noProof/>
            <w:webHidden/>
          </w:rPr>
          <w:fldChar w:fldCharType="end"/>
        </w:r>
        <w:r w:rsidDel="00201166">
          <w:rPr>
            <w:noProof/>
          </w:rPr>
          <w:fldChar w:fldCharType="end"/>
        </w:r>
      </w:del>
    </w:p>
    <w:p w14:paraId="5719C52A" w14:textId="31546E49" w:rsidR="002B5C95" w:rsidDel="00201166" w:rsidRDefault="00C24323">
      <w:pPr>
        <w:pStyle w:val="TableofFigures"/>
        <w:tabs>
          <w:tab w:val="right" w:leader="dot" w:pos="9016"/>
        </w:tabs>
        <w:rPr>
          <w:del w:id="451" w:author="Houyem Rais" w:date="2024-02-22T14:46:00Z"/>
          <w:rFonts w:eastAsiaTheme="minorEastAsia"/>
          <w:noProof/>
          <w:kern w:val="2"/>
          <w:lang w:val="en-US"/>
          <w14:ligatures w14:val="standardContextual"/>
        </w:rPr>
      </w:pPr>
      <w:del w:id="452" w:author="Houyem Rais" w:date="2024-02-22T14:46:00Z">
        <w:r w:rsidDel="00201166">
          <w:fldChar w:fldCharType="begin"/>
        </w:r>
        <w:r w:rsidDel="00201166">
          <w:delInstrText>HYPERLINK \l "_Toc152165481"</w:delInstrText>
        </w:r>
        <w:r w:rsidDel="00201166">
          <w:fldChar w:fldCharType="separate"/>
        </w:r>
        <w:r w:rsidR="002B5C95" w:rsidRPr="00F27423" w:rsidDel="00201166">
          <w:rPr>
            <w:rStyle w:val="Hyperlink"/>
            <w:noProof/>
          </w:rPr>
          <w:delText>Tableau 43 Estimation des coûts d'entretien dans la situation de projet (en USD)</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_Toc152165481 \h </w:delInstrText>
        </w:r>
        <w:r w:rsidR="002B5C95" w:rsidDel="00201166">
          <w:rPr>
            <w:noProof/>
            <w:webHidden/>
          </w:rPr>
        </w:r>
        <w:r w:rsidR="002B5C95" w:rsidDel="00201166">
          <w:rPr>
            <w:noProof/>
            <w:webHidden/>
          </w:rPr>
          <w:fldChar w:fldCharType="separate"/>
        </w:r>
        <w:r w:rsidR="002B5C95" w:rsidDel="00201166">
          <w:rPr>
            <w:noProof/>
            <w:webHidden/>
          </w:rPr>
          <w:delText>118</w:delText>
        </w:r>
        <w:r w:rsidR="002B5C95" w:rsidDel="00201166">
          <w:rPr>
            <w:noProof/>
            <w:webHidden/>
          </w:rPr>
          <w:fldChar w:fldCharType="end"/>
        </w:r>
        <w:r w:rsidDel="00201166">
          <w:rPr>
            <w:noProof/>
          </w:rPr>
          <w:fldChar w:fldCharType="end"/>
        </w:r>
      </w:del>
    </w:p>
    <w:p w14:paraId="12ADAE28" w14:textId="5668FE8A" w:rsidR="002B5C95" w:rsidDel="00201166" w:rsidRDefault="00C24323">
      <w:pPr>
        <w:pStyle w:val="TableofFigures"/>
        <w:tabs>
          <w:tab w:val="right" w:leader="dot" w:pos="9016"/>
        </w:tabs>
        <w:rPr>
          <w:del w:id="453" w:author="Houyem Rais" w:date="2024-02-22T14:46:00Z"/>
          <w:rFonts w:eastAsiaTheme="minorEastAsia"/>
          <w:noProof/>
          <w:kern w:val="2"/>
          <w:lang w:val="en-US"/>
          <w14:ligatures w14:val="standardContextual"/>
        </w:rPr>
      </w:pPr>
      <w:del w:id="454" w:author="Houyem Rais" w:date="2024-02-22T14:46:00Z">
        <w:r w:rsidDel="00201166">
          <w:fldChar w:fldCharType="begin"/>
        </w:r>
        <w:r w:rsidDel="00201166">
          <w:delInstrText>HYPERLINK \l "_Toc152165482"</w:delInstrText>
        </w:r>
        <w:r w:rsidDel="00201166">
          <w:fldChar w:fldCharType="separate"/>
        </w:r>
        <w:r w:rsidR="002B5C95" w:rsidRPr="00F27423" w:rsidDel="00201166">
          <w:rPr>
            <w:rStyle w:val="Hyperlink"/>
            <w:noProof/>
          </w:rPr>
          <w:delText>Tableau 44 Résultats des coûts d'entretien-maintenance par lot contractuel (en USD)</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_Toc152165482 \h </w:delInstrText>
        </w:r>
        <w:r w:rsidR="002B5C95" w:rsidDel="00201166">
          <w:rPr>
            <w:noProof/>
            <w:webHidden/>
          </w:rPr>
        </w:r>
        <w:r w:rsidR="002B5C95" w:rsidDel="00201166">
          <w:rPr>
            <w:noProof/>
            <w:webHidden/>
          </w:rPr>
          <w:fldChar w:fldCharType="separate"/>
        </w:r>
        <w:r w:rsidR="002B5C95" w:rsidDel="00201166">
          <w:rPr>
            <w:noProof/>
            <w:webHidden/>
          </w:rPr>
          <w:delText>119</w:delText>
        </w:r>
        <w:r w:rsidR="002B5C95" w:rsidDel="00201166">
          <w:rPr>
            <w:noProof/>
            <w:webHidden/>
          </w:rPr>
          <w:fldChar w:fldCharType="end"/>
        </w:r>
        <w:r w:rsidDel="00201166">
          <w:rPr>
            <w:noProof/>
          </w:rPr>
          <w:fldChar w:fldCharType="end"/>
        </w:r>
      </w:del>
    </w:p>
    <w:p w14:paraId="2BFEFC77" w14:textId="4DCBB4C3" w:rsidR="002B5C95" w:rsidDel="00201166" w:rsidRDefault="00C24323">
      <w:pPr>
        <w:pStyle w:val="TableofFigures"/>
        <w:tabs>
          <w:tab w:val="right" w:leader="dot" w:pos="9016"/>
        </w:tabs>
        <w:rPr>
          <w:del w:id="455" w:author="Houyem Rais" w:date="2024-02-22T14:46:00Z"/>
          <w:rFonts w:eastAsiaTheme="minorEastAsia"/>
          <w:noProof/>
          <w:kern w:val="2"/>
          <w:lang w:val="en-US"/>
          <w14:ligatures w14:val="standardContextual"/>
        </w:rPr>
      </w:pPr>
      <w:del w:id="456" w:author="Houyem Rais" w:date="2024-02-22T14:46:00Z">
        <w:r w:rsidDel="00201166">
          <w:fldChar w:fldCharType="begin"/>
        </w:r>
        <w:r w:rsidDel="00201166">
          <w:delInstrText>HYPERLINK \l "_Toc152165483"</w:delInstrText>
        </w:r>
        <w:r w:rsidDel="00201166">
          <w:fldChar w:fldCharType="separate"/>
        </w:r>
        <w:r w:rsidR="002B5C95" w:rsidRPr="00F27423" w:rsidDel="00201166">
          <w:rPr>
            <w:rStyle w:val="Hyperlink"/>
            <w:noProof/>
          </w:rPr>
          <w:delText>Tableau 45 Hypothèses de salaire annuel moyen par personne (USD CE 2023)</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_Toc152165483 \h </w:delInstrText>
        </w:r>
        <w:r w:rsidR="002B5C95" w:rsidDel="00201166">
          <w:rPr>
            <w:noProof/>
            <w:webHidden/>
          </w:rPr>
        </w:r>
        <w:r w:rsidR="002B5C95" w:rsidDel="00201166">
          <w:rPr>
            <w:noProof/>
            <w:webHidden/>
          </w:rPr>
          <w:fldChar w:fldCharType="separate"/>
        </w:r>
        <w:r w:rsidR="002B5C95" w:rsidDel="00201166">
          <w:rPr>
            <w:noProof/>
            <w:webHidden/>
          </w:rPr>
          <w:delText>120</w:delText>
        </w:r>
        <w:r w:rsidR="002B5C95" w:rsidDel="00201166">
          <w:rPr>
            <w:noProof/>
            <w:webHidden/>
          </w:rPr>
          <w:fldChar w:fldCharType="end"/>
        </w:r>
        <w:r w:rsidDel="00201166">
          <w:rPr>
            <w:noProof/>
          </w:rPr>
          <w:fldChar w:fldCharType="end"/>
        </w:r>
      </w:del>
    </w:p>
    <w:p w14:paraId="70282317" w14:textId="03CDD82C" w:rsidR="002B5C95" w:rsidDel="00201166" w:rsidRDefault="00C24323">
      <w:pPr>
        <w:pStyle w:val="TableofFigures"/>
        <w:tabs>
          <w:tab w:val="right" w:leader="dot" w:pos="9016"/>
        </w:tabs>
        <w:rPr>
          <w:del w:id="457" w:author="Houyem Rais" w:date="2024-02-22T14:46:00Z"/>
          <w:rFonts w:eastAsiaTheme="minorEastAsia"/>
          <w:noProof/>
          <w:kern w:val="2"/>
          <w:lang w:val="en-US"/>
          <w14:ligatures w14:val="standardContextual"/>
        </w:rPr>
      </w:pPr>
      <w:del w:id="458" w:author="Houyem Rais" w:date="2024-02-22T14:46:00Z">
        <w:r w:rsidDel="00201166">
          <w:fldChar w:fldCharType="begin"/>
        </w:r>
        <w:r w:rsidDel="00201166">
          <w:delInstrText>HYPERLINK \l "_Toc152165484"</w:delInstrText>
        </w:r>
        <w:r w:rsidDel="00201166">
          <w:fldChar w:fldCharType="separate"/>
        </w:r>
        <w:r w:rsidR="002B5C95" w:rsidRPr="00F27423" w:rsidDel="00201166">
          <w:rPr>
            <w:rStyle w:val="Hyperlink"/>
            <w:noProof/>
          </w:rPr>
          <w:delText>Tableau 46 Staff requis et charges salariales annuelles pour chaque lot contractuel identifié du projet (USD CE 2023)</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_Toc152165484 \h </w:delInstrText>
        </w:r>
        <w:r w:rsidR="002B5C95" w:rsidDel="00201166">
          <w:rPr>
            <w:noProof/>
            <w:webHidden/>
          </w:rPr>
        </w:r>
        <w:r w:rsidR="002B5C95" w:rsidDel="00201166">
          <w:rPr>
            <w:noProof/>
            <w:webHidden/>
          </w:rPr>
          <w:fldChar w:fldCharType="separate"/>
        </w:r>
        <w:r w:rsidR="002B5C95" w:rsidDel="00201166">
          <w:rPr>
            <w:noProof/>
            <w:webHidden/>
          </w:rPr>
          <w:delText>120</w:delText>
        </w:r>
        <w:r w:rsidR="002B5C95" w:rsidDel="00201166">
          <w:rPr>
            <w:noProof/>
            <w:webHidden/>
          </w:rPr>
          <w:fldChar w:fldCharType="end"/>
        </w:r>
        <w:r w:rsidDel="00201166">
          <w:rPr>
            <w:noProof/>
          </w:rPr>
          <w:fldChar w:fldCharType="end"/>
        </w:r>
      </w:del>
    </w:p>
    <w:p w14:paraId="4ED71C98" w14:textId="7C1A8A98" w:rsidR="002B5C95" w:rsidDel="00201166" w:rsidRDefault="00C24323">
      <w:pPr>
        <w:pStyle w:val="TableofFigures"/>
        <w:tabs>
          <w:tab w:val="right" w:leader="dot" w:pos="9016"/>
        </w:tabs>
        <w:rPr>
          <w:del w:id="459" w:author="Houyem Rais" w:date="2024-02-22T14:46:00Z"/>
          <w:rFonts w:eastAsiaTheme="minorEastAsia"/>
          <w:noProof/>
          <w:kern w:val="2"/>
          <w:lang w:val="en-US"/>
          <w14:ligatures w14:val="standardContextual"/>
        </w:rPr>
      </w:pPr>
      <w:del w:id="460" w:author="Houyem Rais" w:date="2024-02-22T14:46:00Z">
        <w:r w:rsidDel="00201166">
          <w:fldChar w:fldCharType="begin"/>
        </w:r>
        <w:r w:rsidDel="00201166">
          <w:delInstrText>HYPERLINK \l "_Toc152165485"</w:delInstrText>
        </w:r>
        <w:r w:rsidDel="00201166">
          <w:fldChar w:fldCharType="separate"/>
        </w:r>
        <w:r w:rsidR="002B5C95" w:rsidRPr="00F27423" w:rsidDel="00201166">
          <w:rPr>
            <w:rStyle w:val="Hyperlink"/>
            <w:noProof/>
          </w:rPr>
          <w:delText>Tableau 47 OPEX annuels pour le lot 3 de l’autoroute Abidjan-Lagos - (USD CE 2023)</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_Toc152165485 \h </w:delInstrText>
        </w:r>
        <w:r w:rsidR="002B5C95" w:rsidDel="00201166">
          <w:rPr>
            <w:noProof/>
            <w:webHidden/>
          </w:rPr>
        </w:r>
        <w:r w:rsidR="002B5C95" w:rsidDel="00201166">
          <w:rPr>
            <w:noProof/>
            <w:webHidden/>
          </w:rPr>
          <w:fldChar w:fldCharType="separate"/>
        </w:r>
        <w:r w:rsidR="002B5C95" w:rsidDel="00201166">
          <w:rPr>
            <w:noProof/>
            <w:webHidden/>
          </w:rPr>
          <w:delText>122</w:delText>
        </w:r>
        <w:r w:rsidR="002B5C95" w:rsidDel="00201166">
          <w:rPr>
            <w:noProof/>
            <w:webHidden/>
          </w:rPr>
          <w:fldChar w:fldCharType="end"/>
        </w:r>
        <w:r w:rsidDel="00201166">
          <w:rPr>
            <w:noProof/>
          </w:rPr>
          <w:fldChar w:fldCharType="end"/>
        </w:r>
      </w:del>
    </w:p>
    <w:p w14:paraId="2D70DB25" w14:textId="37C0A55B" w:rsidR="002B5C95" w:rsidDel="00201166" w:rsidRDefault="00C24323">
      <w:pPr>
        <w:pStyle w:val="TableofFigures"/>
        <w:tabs>
          <w:tab w:val="right" w:leader="dot" w:pos="9016"/>
        </w:tabs>
        <w:rPr>
          <w:del w:id="461" w:author="Houyem Rais" w:date="2024-02-22T14:46:00Z"/>
          <w:rFonts w:eastAsiaTheme="minorEastAsia"/>
          <w:noProof/>
          <w:kern w:val="2"/>
          <w:lang w:val="en-US"/>
          <w14:ligatures w14:val="standardContextual"/>
        </w:rPr>
      </w:pPr>
      <w:del w:id="462" w:author="Houyem Rais" w:date="2024-02-22T14:46:00Z">
        <w:r w:rsidDel="00201166">
          <w:fldChar w:fldCharType="begin"/>
        </w:r>
        <w:r w:rsidDel="00201166">
          <w:delInstrText>HYPERLINK \l "_Toc152165486"</w:delInstrText>
        </w:r>
        <w:r w:rsidDel="00201166">
          <w:fldChar w:fldCharType="separate"/>
        </w:r>
        <w:r w:rsidR="002B5C95" w:rsidRPr="00F27423" w:rsidDel="00201166">
          <w:rPr>
            <w:rStyle w:val="Hyperlink"/>
            <w:noProof/>
          </w:rPr>
          <w:delText>Tableau 48 Trafic total projeté (véh/jour) par section de lot contractuel pour le scénario moyen (2030)</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_Toc152165486 \h </w:delInstrText>
        </w:r>
        <w:r w:rsidR="002B5C95" w:rsidDel="00201166">
          <w:rPr>
            <w:noProof/>
            <w:webHidden/>
          </w:rPr>
        </w:r>
        <w:r w:rsidR="002B5C95" w:rsidDel="00201166">
          <w:rPr>
            <w:noProof/>
            <w:webHidden/>
          </w:rPr>
          <w:fldChar w:fldCharType="separate"/>
        </w:r>
        <w:r w:rsidR="002B5C95" w:rsidDel="00201166">
          <w:rPr>
            <w:noProof/>
            <w:webHidden/>
          </w:rPr>
          <w:delText>122</w:delText>
        </w:r>
        <w:r w:rsidR="002B5C95" w:rsidDel="00201166">
          <w:rPr>
            <w:noProof/>
            <w:webHidden/>
          </w:rPr>
          <w:fldChar w:fldCharType="end"/>
        </w:r>
        <w:r w:rsidDel="00201166">
          <w:rPr>
            <w:noProof/>
          </w:rPr>
          <w:fldChar w:fldCharType="end"/>
        </w:r>
      </w:del>
    </w:p>
    <w:p w14:paraId="5D93F1CE" w14:textId="7041352B" w:rsidR="002B5C95" w:rsidDel="00201166" w:rsidRDefault="00C24323">
      <w:pPr>
        <w:pStyle w:val="TableofFigures"/>
        <w:tabs>
          <w:tab w:val="right" w:leader="dot" w:pos="9016"/>
        </w:tabs>
        <w:rPr>
          <w:del w:id="463" w:author="Houyem Rais" w:date="2024-02-22T14:46:00Z"/>
          <w:rFonts w:eastAsiaTheme="minorEastAsia"/>
          <w:noProof/>
          <w:kern w:val="2"/>
          <w:lang w:val="en-US"/>
          <w14:ligatures w14:val="standardContextual"/>
        </w:rPr>
      </w:pPr>
      <w:del w:id="464" w:author="Houyem Rais" w:date="2024-02-22T14:46:00Z">
        <w:r w:rsidDel="00201166">
          <w:fldChar w:fldCharType="begin"/>
        </w:r>
        <w:r w:rsidDel="00201166">
          <w:delInstrText>HYPERLINK \l "_Toc152165487"</w:delInstrText>
        </w:r>
        <w:r w:rsidDel="00201166">
          <w:fldChar w:fldCharType="separate"/>
        </w:r>
        <w:r w:rsidR="002B5C95" w:rsidRPr="00F27423" w:rsidDel="00201166">
          <w:rPr>
            <w:rStyle w:val="Hyperlink"/>
            <w:noProof/>
          </w:rPr>
          <w:delText>Tableau 49 Tarif de péage par classe sur les autoroutes du Togo</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_Toc152165487 \h </w:delInstrText>
        </w:r>
        <w:r w:rsidR="002B5C95" w:rsidDel="00201166">
          <w:rPr>
            <w:noProof/>
            <w:webHidden/>
          </w:rPr>
        </w:r>
        <w:r w:rsidR="002B5C95" w:rsidDel="00201166">
          <w:rPr>
            <w:noProof/>
            <w:webHidden/>
          </w:rPr>
          <w:fldChar w:fldCharType="separate"/>
        </w:r>
        <w:r w:rsidR="002B5C95" w:rsidDel="00201166">
          <w:rPr>
            <w:noProof/>
            <w:webHidden/>
          </w:rPr>
          <w:delText>124</w:delText>
        </w:r>
        <w:r w:rsidR="002B5C95" w:rsidDel="00201166">
          <w:rPr>
            <w:noProof/>
            <w:webHidden/>
          </w:rPr>
          <w:fldChar w:fldCharType="end"/>
        </w:r>
        <w:r w:rsidDel="00201166">
          <w:rPr>
            <w:noProof/>
          </w:rPr>
          <w:fldChar w:fldCharType="end"/>
        </w:r>
      </w:del>
    </w:p>
    <w:p w14:paraId="0FB06419" w14:textId="23C78527" w:rsidR="002B5C95" w:rsidDel="00201166" w:rsidRDefault="00C24323">
      <w:pPr>
        <w:pStyle w:val="TableofFigures"/>
        <w:tabs>
          <w:tab w:val="right" w:leader="dot" w:pos="9016"/>
        </w:tabs>
        <w:rPr>
          <w:del w:id="465" w:author="Houyem Rais" w:date="2024-02-22T14:46:00Z"/>
          <w:rFonts w:eastAsiaTheme="minorEastAsia"/>
          <w:noProof/>
          <w:kern w:val="2"/>
          <w:lang w:val="en-US"/>
          <w14:ligatures w14:val="standardContextual"/>
        </w:rPr>
      </w:pPr>
      <w:del w:id="466" w:author="Houyem Rais" w:date="2024-02-22T14:46:00Z">
        <w:r w:rsidDel="00201166">
          <w:fldChar w:fldCharType="begin"/>
        </w:r>
        <w:r w:rsidDel="00201166">
          <w:delInstrText>HYPERLINK \l "_Toc152165488"</w:delInstrText>
        </w:r>
        <w:r w:rsidDel="00201166">
          <w:fldChar w:fldCharType="separate"/>
        </w:r>
        <w:r w:rsidR="002B5C95" w:rsidRPr="00F27423" w:rsidDel="00201166">
          <w:rPr>
            <w:rStyle w:val="Hyperlink"/>
            <w:noProof/>
          </w:rPr>
          <w:delText>Tableau 50 Exemples de frais de péage par passage au Bénin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_Toc152165488 \h </w:delInstrText>
        </w:r>
        <w:r w:rsidR="002B5C95" w:rsidDel="00201166">
          <w:rPr>
            <w:noProof/>
            <w:webHidden/>
          </w:rPr>
        </w:r>
        <w:r w:rsidR="002B5C95" w:rsidDel="00201166">
          <w:rPr>
            <w:noProof/>
            <w:webHidden/>
          </w:rPr>
          <w:fldChar w:fldCharType="separate"/>
        </w:r>
        <w:r w:rsidR="002B5C95" w:rsidDel="00201166">
          <w:rPr>
            <w:noProof/>
            <w:webHidden/>
          </w:rPr>
          <w:delText>125</w:delText>
        </w:r>
        <w:r w:rsidR="002B5C95" w:rsidDel="00201166">
          <w:rPr>
            <w:noProof/>
            <w:webHidden/>
          </w:rPr>
          <w:fldChar w:fldCharType="end"/>
        </w:r>
        <w:r w:rsidDel="00201166">
          <w:rPr>
            <w:noProof/>
          </w:rPr>
          <w:fldChar w:fldCharType="end"/>
        </w:r>
      </w:del>
    </w:p>
    <w:p w14:paraId="7CFCDB03" w14:textId="1638B6C3" w:rsidR="002B5C95" w:rsidDel="00201166" w:rsidRDefault="00C24323">
      <w:pPr>
        <w:pStyle w:val="TableofFigures"/>
        <w:tabs>
          <w:tab w:val="right" w:leader="dot" w:pos="9016"/>
        </w:tabs>
        <w:rPr>
          <w:del w:id="467" w:author="Houyem Rais" w:date="2024-02-22T14:46:00Z"/>
          <w:rFonts w:eastAsiaTheme="minorEastAsia"/>
          <w:noProof/>
          <w:kern w:val="2"/>
          <w:lang w:val="en-US"/>
          <w14:ligatures w14:val="standardContextual"/>
        </w:rPr>
      </w:pPr>
      <w:del w:id="468" w:author="Houyem Rais" w:date="2024-02-22T14:46:00Z">
        <w:r w:rsidDel="00201166">
          <w:fldChar w:fldCharType="begin"/>
        </w:r>
        <w:r w:rsidDel="00201166">
          <w:delInstrText>HYPERLINK \l "_Toc152165489"</w:delInstrText>
        </w:r>
        <w:r w:rsidDel="00201166">
          <w:fldChar w:fldCharType="separate"/>
        </w:r>
        <w:r w:rsidR="002B5C95" w:rsidRPr="00F27423" w:rsidDel="00201166">
          <w:rPr>
            <w:rStyle w:val="Hyperlink"/>
            <w:noProof/>
          </w:rPr>
          <w:delText>Tableau 51 Tarification actuelle de péage/pesage au Bénin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_Toc152165489 \h </w:delInstrText>
        </w:r>
        <w:r w:rsidR="002B5C95" w:rsidDel="00201166">
          <w:rPr>
            <w:noProof/>
            <w:webHidden/>
          </w:rPr>
        </w:r>
        <w:r w:rsidR="002B5C95" w:rsidDel="00201166">
          <w:rPr>
            <w:noProof/>
            <w:webHidden/>
          </w:rPr>
          <w:fldChar w:fldCharType="separate"/>
        </w:r>
        <w:r w:rsidR="002B5C95" w:rsidDel="00201166">
          <w:rPr>
            <w:noProof/>
            <w:webHidden/>
          </w:rPr>
          <w:delText>125</w:delText>
        </w:r>
        <w:r w:rsidR="002B5C95" w:rsidDel="00201166">
          <w:rPr>
            <w:noProof/>
            <w:webHidden/>
          </w:rPr>
          <w:fldChar w:fldCharType="end"/>
        </w:r>
        <w:r w:rsidDel="00201166">
          <w:rPr>
            <w:noProof/>
          </w:rPr>
          <w:fldChar w:fldCharType="end"/>
        </w:r>
      </w:del>
    </w:p>
    <w:p w14:paraId="0B6AEA52" w14:textId="47E7079D" w:rsidR="002B5C95" w:rsidDel="00201166" w:rsidRDefault="00C24323">
      <w:pPr>
        <w:pStyle w:val="TableofFigures"/>
        <w:tabs>
          <w:tab w:val="right" w:leader="dot" w:pos="9016"/>
        </w:tabs>
        <w:rPr>
          <w:del w:id="469" w:author="Houyem Rais" w:date="2024-02-22T14:46:00Z"/>
          <w:rFonts w:eastAsiaTheme="minorEastAsia"/>
          <w:noProof/>
          <w:kern w:val="2"/>
          <w:lang w:val="en-US"/>
          <w14:ligatures w14:val="standardContextual"/>
        </w:rPr>
      </w:pPr>
      <w:del w:id="470" w:author="Houyem Rais" w:date="2024-02-22T14:46:00Z">
        <w:r w:rsidDel="00201166">
          <w:fldChar w:fldCharType="begin"/>
        </w:r>
        <w:r w:rsidDel="00201166">
          <w:delInstrText>HYPERLINK \l "_Toc152165490"</w:delInstrText>
        </w:r>
        <w:r w:rsidDel="00201166">
          <w:fldChar w:fldCharType="separate"/>
        </w:r>
        <w:r w:rsidR="002B5C95" w:rsidRPr="00F27423" w:rsidDel="00201166">
          <w:rPr>
            <w:rStyle w:val="Hyperlink"/>
            <w:noProof/>
          </w:rPr>
          <w:delText>Tableau 52 Tarif de péage par classe sur les autoroutes du Nigéria</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_Toc152165490 \h </w:delInstrText>
        </w:r>
        <w:r w:rsidR="002B5C95" w:rsidDel="00201166">
          <w:rPr>
            <w:noProof/>
            <w:webHidden/>
          </w:rPr>
        </w:r>
        <w:r w:rsidR="002B5C95" w:rsidDel="00201166">
          <w:rPr>
            <w:noProof/>
            <w:webHidden/>
          </w:rPr>
          <w:fldChar w:fldCharType="separate"/>
        </w:r>
        <w:r w:rsidR="002B5C95" w:rsidDel="00201166">
          <w:rPr>
            <w:noProof/>
            <w:webHidden/>
          </w:rPr>
          <w:delText>126</w:delText>
        </w:r>
        <w:r w:rsidR="002B5C95" w:rsidDel="00201166">
          <w:rPr>
            <w:noProof/>
            <w:webHidden/>
          </w:rPr>
          <w:fldChar w:fldCharType="end"/>
        </w:r>
        <w:r w:rsidDel="00201166">
          <w:rPr>
            <w:noProof/>
          </w:rPr>
          <w:fldChar w:fldCharType="end"/>
        </w:r>
      </w:del>
    </w:p>
    <w:p w14:paraId="1FABF261" w14:textId="6CF1A6DC" w:rsidR="002B5C95" w:rsidDel="00201166" w:rsidRDefault="00C24323">
      <w:pPr>
        <w:pStyle w:val="TableofFigures"/>
        <w:tabs>
          <w:tab w:val="right" w:leader="dot" w:pos="9016"/>
        </w:tabs>
        <w:rPr>
          <w:del w:id="471" w:author="Houyem Rais" w:date="2024-02-22T14:46:00Z"/>
          <w:rFonts w:eastAsiaTheme="minorEastAsia"/>
          <w:noProof/>
          <w:kern w:val="2"/>
          <w:lang w:val="en-US"/>
          <w14:ligatures w14:val="standardContextual"/>
        </w:rPr>
      </w:pPr>
      <w:del w:id="472" w:author="Houyem Rais" w:date="2024-02-22T14:46:00Z">
        <w:r w:rsidDel="00201166">
          <w:fldChar w:fldCharType="begin"/>
        </w:r>
        <w:r w:rsidDel="00201166">
          <w:delInstrText>HYPERLINK \l "_Toc152165491"</w:delInstrText>
        </w:r>
        <w:r w:rsidDel="00201166">
          <w:fldChar w:fldCharType="separate"/>
        </w:r>
        <w:r w:rsidR="002B5C95" w:rsidRPr="00F27423" w:rsidDel="00201166">
          <w:rPr>
            <w:rStyle w:val="Hyperlink"/>
            <w:noProof/>
          </w:rPr>
          <w:delText>Tableau 53 Tarif kilométrique moyen de péage par classe sur les autoroutes du Maroc</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_Toc152165491 \h </w:delInstrText>
        </w:r>
        <w:r w:rsidR="002B5C95" w:rsidDel="00201166">
          <w:rPr>
            <w:noProof/>
            <w:webHidden/>
          </w:rPr>
        </w:r>
        <w:r w:rsidR="002B5C95" w:rsidDel="00201166">
          <w:rPr>
            <w:noProof/>
            <w:webHidden/>
          </w:rPr>
          <w:fldChar w:fldCharType="separate"/>
        </w:r>
        <w:r w:rsidR="002B5C95" w:rsidDel="00201166">
          <w:rPr>
            <w:noProof/>
            <w:webHidden/>
          </w:rPr>
          <w:delText>127</w:delText>
        </w:r>
        <w:r w:rsidR="002B5C95" w:rsidDel="00201166">
          <w:rPr>
            <w:noProof/>
            <w:webHidden/>
          </w:rPr>
          <w:fldChar w:fldCharType="end"/>
        </w:r>
        <w:r w:rsidDel="00201166">
          <w:rPr>
            <w:noProof/>
          </w:rPr>
          <w:fldChar w:fldCharType="end"/>
        </w:r>
      </w:del>
    </w:p>
    <w:p w14:paraId="227E3B9F" w14:textId="45E047E7" w:rsidR="002B5C95" w:rsidDel="00201166" w:rsidRDefault="00C24323">
      <w:pPr>
        <w:pStyle w:val="TableofFigures"/>
        <w:tabs>
          <w:tab w:val="right" w:leader="dot" w:pos="9016"/>
        </w:tabs>
        <w:rPr>
          <w:del w:id="473" w:author="Houyem Rais" w:date="2024-02-22T14:46:00Z"/>
          <w:rFonts w:eastAsiaTheme="minorEastAsia"/>
          <w:noProof/>
          <w:kern w:val="2"/>
          <w:lang w:val="en-US"/>
          <w14:ligatures w14:val="standardContextual"/>
        </w:rPr>
      </w:pPr>
      <w:del w:id="474" w:author="Houyem Rais" w:date="2024-02-22T14:46:00Z">
        <w:r w:rsidDel="00201166">
          <w:fldChar w:fldCharType="begin"/>
        </w:r>
        <w:r w:rsidDel="00201166">
          <w:delInstrText>HYPERLINK \l "_Toc152165492"</w:delInstrText>
        </w:r>
        <w:r w:rsidDel="00201166">
          <w:fldChar w:fldCharType="separate"/>
        </w:r>
        <w:r w:rsidR="002B5C95" w:rsidRPr="00F27423" w:rsidDel="00201166">
          <w:rPr>
            <w:rStyle w:val="Hyperlink"/>
            <w:noProof/>
          </w:rPr>
          <w:delText>Tableau 54 Tarif moyen de péage sur l’autoroute Abidjan – Yamoussoukro</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_Toc152165492 \h </w:delInstrText>
        </w:r>
        <w:r w:rsidR="002B5C95" w:rsidDel="00201166">
          <w:rPr>
            <w:noProof/>
            <w:webHidden/>
          </w:rPr>
        </w:r>
        <w:r w:rsidR="002B5C95" w:rsidDel="00201166">
          <w:rPr>
            <w:noProof/>
            <w:webHidden/>
          </w:rPr>
          <w:fldChar w:fldCharType="separate"/>
        </w:r>
        <w:r w:rsidR="002B5C95" w:rsidDel="00201166">
          <w:rPr>
            <w:noProof/>
            <w:webHidden/>
          </w:rPr>
          <w:delText>127</w:delText>
        </w:r>
        <w:r w:rsidR="002B5C95" w:rsidDel="00201166">
          <w:rPr>
            <w:noProof/>
            <w:webHidden/>
          </w:rPr>
          <w:fldChar w:fldCharType="end"/>
        </w:r>
        <w:r w:rsidDel="00201166">
          <w:rPr>
            <w:noProof/>
          </w:rPr>
          <w:fldChar w:fldCharType="end"/>
        </w:r>
      </w:del>
    </w:p>
    <w:p w14:paraId="5FC20812" w14:textId="6E6A52A1" w:rsidR="002B5C95" w:rsidDel="00201166" w:rsidRDefault="00C24323">
      <w:pPr>
        <w:pStyle w:val="TableofFigures"/>
        <w:tabs>
          <w:tab w:val="right" w:leader="dot" w:pos="9016"/>
        </w:tabs>
        <w:rPr>
          <w:del w:id="475" w:author="Houyem Rais" w:date="2024-02-22T14:46:00Z"/>
          <w:rFonts w:eastAsiaTheme="minorEastAsia"/>
          <w:noProof/>
          <w:kern w:val="2"/>
          <w:lang w:val="en-US"/>
          <w14:ligatures w14:val="standardContextual"/>
        </w:rPr>
      </w:pPr>
      <w:del w:id="476" w:author="Houyem Rais" w:date="2024-02-22T14:46:00Z">
        <w:r w:rsidDel="00201166">
          <w:fldChar w:fldCharType="begin"/>
        </w:r>
        <w:r w:rsidDel="00201166">
          <w:delInstrText>HYPERLINK \l "_Toc152165493"</w:delInstrText>
        </w:r>
        <w:r w:rsidDel="00201166">
          <w:fldChar w:fldCharType="separate"/>
        </w:r>
        <w:r w:rsidR="002B5C95" w:rsidRPr="00F27423" w:rsidDel="00201166">
          <w:rPr>
            <w:rStyle w:val="Hyperlink"/>
            <w:noProof/>
          </w:rPr>
          <w:delText>Tableau 55 Tarif moyen de péage sur l’autoroute de l’Avenir au Sénégal</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_Toc152165493 \h </w:delInstrText>
        </w:r>
        <w:r w:rsidR="002B5C95" w:rsidDel="00201166">
          <w:rPr>
            <w:noProof/>
            <w:webHidden/>
          </w:rPr>
        </w:r>
        <w:r w:rsidR="002B5C95" w:rsidDel="00201166">
          <w:rPr>
            <w:noProof/>
            <w:webHidden/>
          </w:rPr>
          <w:fldChar w:fldCharType="separate"/>
        </w:r>
        <w:r w:rsidR="002B5C95" w:rsidDel="00201166">
          <w:rPr>
            <w:noProof/>
            <w:webHidden/>
          </w:rPr>
          <w:delText>128</w:delText>
        </w:r>
        <w:r w:rsidR="002B5C95" w:rsidDel="00201166">
          <w:rPr>
            <w:noProof/>
            <w:webHidden/>
          </w:rPr>
          <w:fldChar w:fldCharType="end"/>
        </w:r>
        <w:r w:rsidDel="00201166">
          <w:rPr>
            <w:noProof/>
          </w:rPr>
          <w:fldChar w:fldCharType="end"/>
        </w:r>
      </w:del>
    </w:p>
    <w:p w14:paraId="31BC750E" w14:textId="780E8F65" w:rsidR="002B5C95" w:rsidDel="00201166" w:rsidRDefault="00C24323">
      <w:pPr>
        <w:pStyle w:val="TableofFigures"/>
        <w:tabs>
          <w:tab w:val="right" w:leader="dot" w:pos="9016"/>
        </w:tabs>
        <w:rPr>
          <w:del w:id="477" w:author="Houyem Rais" w:date="2024-02-22T14:46:00Z"/>
          <w:rFonts w:eastAsiaTheme="minorEastAsia"/>
          <w:noProof/>
          <w:kern w:val="2"/>
          <w:lang w:val="en-US"/>
          <w14:ligatures w14:val="standardContextual"/>
        </w:rPr>
      </w:pPr>
      <w:del w:id="478" w:author="Houyem Rais" w:date="2024-02-22T14:46:00Z">
        <w:r w:rsidDel="00201166">
          <w:fldChar w:fldCharType="begin"/>
        </w:r>
        <w:r w:rsidDel="00201166">
          <w:delInstrText>HYPERLINK \l "_Toc152165494"</w:delInstrText>
        </w:r>
        <w:r w:rsidDel="00201166">
          <w:fldChar w:fldCharType="separate"/>
        </w:r>
        <w:r w:rsidR="002B5C95" w:rsidRPr="00F27423" w:rsidDel="00201166">
          <w:rPr>
            <w:rStyle w:val="Hyperlink"/>
            <w:noProof/>
          </w:rPr>
          <w:delText>Tableau 56 Comparaison des tarifs kilométriques et des facteurs de coût par pays analysé</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_Toc152165494 \h </w:delInstrText>
        </w:r>
        <w:r w:rsidR="002B5C95" w:rsidDel="00201166">
          <w:rPr>
            <w:noProof/>
            <w:webHidden/>
          </w:rPr>
        </w:r>
        <w:r w:rsidR="002B5C95" w:rsidDel="00201166">
          <w:rPr>
            <w:noProof/>
            <w:webHidden/>
          </w:rPr>
          <w:fldChar w:fldCharType="separate"/>
        </w:r>
        <w:r w:rsidR="002B5C95" w:rsidDel="00201166">
          <w:rPr>
            <w:noProof/>
            <w:webHidden/>
          </w:rPr>
          <w:delText>128</w:delText>
        </w:r>
        <w:r w:rsidR="002B5C95" w:rsidDel="00201166">
          <w:rPr>
            <w:noProof/>
            <w:webHidden/>
          </w:rPr>
          <w:fldChar w:fldCharType="end"/>
        </w:r>
        <w:r w:rsidDel="00201166">
          <w:rPr>
            <w:noProof/>
          </w:rPr>
          <w:fldChar w:fldCharType="end"/>
        </w:r>
      </w:del>
    </w:p>
    <w:p w14:paraId="25E35DC0" w14:textId="41D70123" w:rsidR="002B5C95" w:rsidDel="00201166" w:rsidRDefault="00C24323">
      <w:pPr>
        <w:pStyle w:val="TableofFigures"/>
        <w:tabs>
          <w:tab w:val="right" w:leader="dot" w:pos="9016"/>
        </w:tabs>
        <w:rPr>
          <w:del w:id="479" w:author="Houyem Rais" w:date="2024-02-22T14:46:00Z"/>
          <w:rFonts w:eastAsiaTheme="minorEastAsia"/>
          <w:noProof/>
          <w:kern w:val="2"/>
          <w:lang w:val="en-US"/>
          <w14:ligatures w14:val="standardContextual"/>
        </w:rPr>
      </w:pPr>
      <w:del w:id="480" w:author="Houyem Rais" w:date="2024-02-22T14:46:00Z">
        <w:r w:rsidDel="00201166">
          <w:fldChar w:fldCharType="begin"/>
        </w:r>
        <w:r w:rsidDel="00201166">
          <w:delInstrText>HYPERLINK \l "_Toc152165495"</w:delInstrText>
        </w:r>
        <w:r w:rsidDel="00201166">
          <w:fldChar w:fldCharType="separate"/>
        </w:r>
        <w:r w:rsidR="002B5C95" w:rsidRPr="00F27423" w:rsidDel="00201166">
          <w:rPr>
            <w:rStyle w:val="Hyperlink"/>
            <w:noProof/>
          </w:rPr>
          <w:delText>Tableau 57 Tarif kilométrique économique retenu pour chaque pays (USD CE 2023)</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_Toc152165495 \h </w:delInstrText>
        </w:r>
        <w:r w:rsidR="002B5C95" w:rsidDel="00201166">
          <w:rPr>
            <w:noProof/>
            <w:webHidden/>
          </w:rPr>
        </w:r>
        <w:r w:rsidR="002B5C95" w:rsidDel="00201166">
          <w:rPr>
            <w:noProof/>
            <w:webHidden/>
          </w:rPr>
          <w:fldChar w:fldCharType="separate"/>
        </w:r>
        <w:r w:rsidR="002B5C95" w:rsidDel="00201166">
          <w:rPr>
            <w:noProof/>
            <w:webHidden/>
          </w:rPr>
          <w:delText>130</w:delText>
        </w:r>
        <w:r w:rsidR="002B5C95" w:rsidDel="00201166">
          <w:rPr>
            <w:noProof/>
            <w:webHidden/>
          </w:rPr>
          <w:fldChar w:fldCharType="end"/>
        </w:r>
        <w:r w:rsidDel="00201166">
          <w:rPr>
            <w:noProof/>
          </w:rPr>
          <w:fldChar w:fldCharType="end"/>
        </w:r>
      </w:del>
    </w:p>
    <w:p w14:paraId="1E90430D" w14:textId="732F1360" w:rsidR="002B5C95" w:rsidDel="00201166" w:rsidRDefault="00C24323">
      <w:pPr>
        <w:pStyle w:val="TableofFigures"/>
        <w:tabs>
          <w:tab w:val="right" w:leader="dot" w:pos="9016"/>
        </w:tabs>
        <w:rPr>
          <w:del w:id="481" w:author="Houyem Rais" w:date="2024-02-22T14:46:00Z"/>
          <w:rFonts w:eastAsiaTheme="minorEastAsia"/>
          <w:noProof/>
          <w:kern w:val="2"/>
          <w:lang w:val="en-US"/>
          <w14:ligatures w14:val="standardContextual"/>
        </w:rPr>
      </w:pPr>
      <w:del w:id="482" w:author="Houyem Rais" w:date="2024-02-22T14:46:00Z">
        <w:r w:rsidDel="00201166">
          <w:fldChar w:fldCharType="begin"/>
        </w:r>
        <w:r w:rsidDel="00201166">
          <w:delInstrText>HYPERLINK \l "_Toc152165496"</w:delInstrText>
        </w:r>
        <w:r w:rsidDel="00201166">
          <w:fldChar w:fldCharType="separate"/>
        </w:r>
        <w:r w:rsidR="002B5C95" w:rsidRPr="00F27423" w:rsidDel="00201166">
          <w:rPr>
            <w:rStyle w:val="Hyperlink"/>
            <w:noProof/>
          </w:rPr>
          <w:delText>Tableau 58 Prévisions des recettes annuelles de péage pour chaque lot contractuel (USD CE 2023)</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_Toc152165496 \h </w:delInstrText>
        </w:r>
        <w:r w:rsidR="002B5C95" w:rsidDel="00201166">
          <w:rPr>
            <w:noProof/>
            <w:webHidden/>
          </w:rPr>
        </w:r>
        <w:r w:rsidR="002B5C95" w:rsidDel="00201166">
          <w:rPr>
            <w:noProof/>
            <w:webHidden/>
          </w:rPr>
          <w:fldChar w:fldCharType="separate"/>
        </w:r>
        <w:r w:rsidR="002B5C95" w:rsidDel="00201166">
          <w:rPr>
            <w:noProof/>
            <w:webHidden/>
          </w:rPr>
          <w:delText>130</w:delText>
        </w:r>
        <w:r w:rsidR="002B5C95" w:rsidDel="00201166">
          <w:rPr>
            <w:noProof/>
            <w:webHidden/>
          </w:rPr>
          <w:fldChar w:fldCharType="end"/>
        </w:r>
        <w:r w:rsidDel="00201166">
          <w:rPr>
            <w:noProof/>
          </w:rPr>
          <w:fldChar w:fldCharType="end"/>
        </w:r>
      </w:del>
    </w:p>
    <w:p w14:paraId="1F691B52" w14:textId="2A307D11" w:rsidR="002B5C95" w:rsidDel="00201166" w:rsidRDefault="00C24323">
      <w:pPr>
        <w:pStyle w:val="TableofFigures"/>
        <w:tabs>
          <w:tab w:val="right" w:leader="dot" w:pos="9016"/>
        </w:tabs>
        <w:rPr>
          <w:del w:id="483" w:author="Houyem Rais" w:date="2024-02-22T14:46:00Z"/>
          <w:rFonts w:eastAsiaTheme="minorEastAsia"/>
          <w:noProof/>
          <w:kern w:val="2"/>
          <w:lang w:val="en-US"/>
          <w14:ligatures w14:val="standardContextual"/>
        </w:rPr>
      </w:pPr>
      <w:del w:id="484" w:author="Houyem Rais" w:date="2024-02-22T14:46:00Z">
        <w:r w:rsidDel="00201166">
          <w:fldChar w:fldCharType="begin"/>
        </w:r>
        <w:r w:rsidDel="00201166">
          <w:delInstrText>HYPERLINK \l "_Toc152165497"</w:delInstrText>
        </w:r>
        <w:r w:rsidDel="00201166">
          <w:fldChar w:fldCharType="separate"/>
        </w:r>
        <w:r w:rsidR="002B5C95" w:rsidRPr="00F27423" w:rsidDel="00201166">
          <w:rPr>
            <w:rStyle w:val="Hyperlink"/>
            <w:noProof/>
          </w:rPr>
          <w:delText>Tableau 59 Taux d'inflation annuels du Togo Bénin et Nigéria au cours des 10 dernières années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_Toc152165497 \h </w:delInstrText>
        </w:r>
        <w:r w:rsidR="002B5C95" w:rsidDel="00201166">
          <w:rPr>
            <w:noProof/>
            <w:webHidden/>
          </w:rPr>
        </w:r>
        <w:r w:rsidR="002B5C95" w:rsidDel="00201166">
          <w:rPr>
            <w:noProof/>
            <w:webHidden/>
          </w:rPr>
          <w:fldChar w:fldCharType="separate"/>
        </w:r>
        <w:r w:rsidR="002B5C95" w:rsidDel="00201166">
          <w:rPr>
            <w:noProof/>
            <w:webHidden/>
          </w:rPr>
          <w:delText>132</w:delText>
        </w:r>
        <w:r w:rsidR="002B5C95" w:rsidDel="00201166">
          <w:rPr>
            <w:noProof/>
            <w:webHidden/>
          </w:rPr>
          <w:fldChar w:fldCharType="end"/>
        </w:r>
        <w:r w:rsidDel="00201166">
          <w:rPr>
            <w:noProof/>
          </w:rPr>
          <w:fldChar w:fldCharType="end"/>
        </w:r>
      </w:del>
    </w:p>
    <w:p w14:paraId="1E49EB36" w14:textId="078CC06E" w:rsidR="002B5C95" w:rsidDel="00201166" w:rsidRDefault="00C24323">
      <w:pPr>
        <w:pStyle w:val="TableofFigures"/>
        <w:tabs>
          <w:tab w:val="right" w:leader="dot" w:pos="9016"/>
        </w:tabs>
        <w:rPr>
          <w:del w:id="485" w:author="Houyem Rais" w:date="2024-02-22T14:46:00Z"/>
          <w:rFonts w:eastAsiaTheme="minorEastAsia"/>
          <w:noProof/>
          <w:kern w:val="2"/>
          <w:lang w:val="en-US"/>
          <w14:ligatures w14:val="standardContextual"/>
        </w:rPr>
      </w:pPr>
      <w:del w:id="486" w:author="Houyem Rais" w:date="2024-02-22T14:46:00Z">
        <w:r w:rsidDel="00201166">
          <w:fldChar w:fldCharType="begin"/>
        </w:r>
        <w:r w:rsidDel="00201166">
          <w:delInstrText>HYPERLINK \l "_Toc152165498"</w:delInstrText>
        </w:r>
        <w:r w:rsidDel="00201166">
          <w:fldChar w:fldCharType="separate"/>
        </w:r>
        <w:r w:rsidR="002B5C95" w:rsidRPr="00F27423" w:rsidDel="00201166">
          <w:rPr>
            <w:rStyle w:val="Hyperlink"/>
            <w:noProof/>
          </w:rPr>
          <w:delText>Tableau 60 Facteurs d'actualisation des flux de trésorerie par pays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_Toc152165498 \h </w:delInstrText>
        </w:r>
        <w:r w:rsidR="002B5C95" w:rsidDel="00201166">
          <w:rPr>
            <w:noProof/>
            <w:webHidden/>
          </w:rPr>
        </w:r>
        <w:r w:rsidR="002B5C95" w:rsidDel="00201166">
          <w:rPr>
            <w:noProof/>
            <w:webHidden/>
          </w:rPr>
          <w:fldChar w:fldCharType="separate"/>
        </w:r>
        <w:r w:rsidR="002B5C95" w:rsidDel="00201166">
          <w:rPr>
            <w:noProof/>
            <w:webHidden/>
          </w:rPr>
          <w:delText>134</w:delText>
        </w:r>
        <w:r w:rsidR="002B5C95" w:rsidDel="00201166">
          <w:rPr>
            <w:noProof/>
            <w:webHidden/>
          </w:rPr>
          <w:fldChar w:fldCharType="end"/>
        </w:r>
        <w:r w:rsidDel="00201166">
          <w:rPr>
            <w:noProof/>
          </w:rPr>
          <w:fldChar w:fldCharType="end"/>
        </w:r>
      </w:del>
    </w:p>
    <w:p w14:paraId="14D148F7" w14:textId="04A1F7C8" w:rsidR="002B5C95" w:rsidDel="00201166" w:rsidRDefault="00C24323">
      <w:pPr>
        <w:pStyle w:val="TableofFigures"/>
        <w:tabs>
          <w:tab w:val="right" w:leader="dot" w:pos="9016"/>
        </w:tabs>
        <w:rPr>
          <w:del w:id="487" w:author="Houyem Rais" w:date="2024-02-22T14:46:00Z"/>
          <w:rFonts w:eastAsiaTheme="minorEastAsia"/>
          <w:noProof/>
          <w:kern w:val="2"/>
          <w:lang w:val="en-US"/>
          <w14:ligatures w14:val="standardContextual"/>
        </w:rPr>
      </w:pPr>
      <w:del w:id="488" w:author="Houyem Rais" w:date="2024-02-22T14:46:00Z">
        <w:r w:rsidDel="00201166">
          <w:fldChar w:fldCharType="begin"/>
        </w:r>
        <w:r w:rsidDel="00201166">
          <w:delInstrText>HYPERLINK \l "_Toc152165499"</w:delInstrText>
        </w:r>
        <w:r w:rsidDel="00201166">
          <w:fldChar w:fldCharType="separate"/>
        </w:r>
        <w:r w:rsidR="002B5C95" w:rsidRPr="00F27423" w:rsidDel="00201166">
          <w:rPr>
            <w:rStyle w:val="Hyperlink"/>
            <w:noProof/>
          </w:rPr>
          <w:delText>Tableau 61 Taux de change du franc CFA et du naira nigérien au dollar américain au cours des 10 dernières années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_Toc152165499 \h </w:delInstrText>
        </w:r>
        <w:r w:rsidR="002B5C95" w:rsidDel="00201166">
          <w:rPr>
            <w:noProof/>
            <w:webHidden/>
          </w:rPr>
        </w:r>
        <w:r w:rsidR="002B5C95" w:rsidDel="00201166">
          <w:rPr>
            <w:noProof/>
            <w:webHidden/>
          </w:rPr>
          <w:fldChar w:fldCharType="separate"/>
        </w:r>
        <w:r w:rsidR="002B5C95" w:rsidDel="00201166">
          <w:rPr>
            <w:noProof/>
            <w:webHidden/>
          </w:rPr>
          <w:delText>134</w:delText>
        </w:r>
        <w:r w:rsidR="002B5C95" w:rsidDel="00201166">
          <w:rPr>
            <w:noProof/>
            <w:webHidden/>
          </w:rPr>
          <w:fldChar w:fldCharType="end"/>
        </w:r>
        <w:r w:rsidDel="00201166">
          <w:rPr>
            <w:noProof/>
          </w:rPr>
          <w:fldChar w:fldCharType="end"/>
        </w:r>
      </w:del>
    </w:p>
    <w:p w14:paraId="3BE8F71C" w14:textId="1828C1DF" w:rsidR="002B5C95" w:rsidDel="00201166" w:rsidRDefault="00C24323">
      <w:pPr>
        <w:pStyle w:val="TableofFigures"/>
        <w:tabs>
          <w:tab w:val="right" w:leader="dot" w:pos="9016"/>
        </w:tabs>
        <w:rPr>
          <w:del w:id="489" w:author="Houyem Rais" w:date="2024-02-22T14:46:00Z"/>
          <w:rFonts w:eastAsiaTheme="minorEastAsia"/>
          <w:noProof/>
          <w:kern w:val="2"/>
          <w:lang w:val="en-US"/>
          <w14:ligatures w14:val="standardContextual"/>
        </w:rPr>
      </w:pPr>
      <w:del w:id="490" w:author="Houyem Rais" w:date="2024-02-22T14:46:00Z">
        <w:r w:rsidDel="00201166">
          <w:fldChar w:fldCharType="begin"/>
        </w:r>
        <w:r w:rsidDel="00201166">
          <w:delInstrText>HYPERLINK \l "_Toc152165500"</w:delInstrText>
        </w:r>
        <w:r w:rsidDel="00201166">
          <w:fldChar w:fldCharType="separate"/>
        </w:r>
        <w:r w:rsidR="002B5C95" w:rsidRPr="00F27423" w:rsidDel="00201166">
          <w:rPr>
            <w:rStyle w:val="Hyperlink"/>
            <w:noProof/>
          </w:rPr>
          <w:delText>Tableau 62 Taux de croissance du PIB au Togo au Bénin et au Nigeria au cours des 10 dernières années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_Toc152165500 \h </w:delInstrText>
        </w:r>
        <w:r w:rsidR="002B5C95" w:rsidDel="00201166">
          <w:rPr>
            <w:noProof/>
            <w:webHidden/>
          </w:rPr>
        </w:r>
        <w:r w:rsidR="002B5C95" w:rsidDel="00201166">
          <w:rPr>
            <w:noProof/>
            <w:webHidden/>
          </w:rPr>
          <w:fldChar w:fldCharType="separate"/>
        </w:r>
        <w:r w:rsidR="002B5C95" w:rsidDel="00201166">
          <w:rPr>
            <w:noProof/>
            <w:webHidden/>
          </w:rPr>
          <w:delText>135</w:delText>
        </w:r>
        <w:r w:rsidR="002B5C95" w:rsidDel="00201166">
          <w:rPr>
            <w:noProof/>
            <w:webHidden/>
          </w:rPr>
          <w:fldChar w:fldCharType="end"/>
        </w:r>
        <w:r w:rsidDel="00201166">
          <w:rPr>
            <w:noProof/>
          </w:rPr>
          <w:fldChar w:fldCharType="end"/>
        </w:r>
      </w:del>
    </w:p>
    <w:p w14:paraId="735CBCAB" w14:textId="48B1D3FB" w:rsidR="002B5C95" w:rsidDel="00201166" w:rsidRDefault="00C24323">
      <w:pPr>
        <w:pStyle w:val="TableofFigures"/>
        <w:tabs>
          <w:tab w:val="right" w:leader="dot" w:pos="9016"/>
        </w:tabs>
        <w:rPr>
          <w:del w:id="491" w:author="Houyem Rais" w:date="2024-02-22T14:46:00Z"/>
          <w:rFonts w:eastAsiaTheme="minorEastAsia"/>
          <w:noProof/>
          <w:kern w:val="2"/>
          <w:lang w:val="en-US"/>
          <w14:ligatures w14:val="standardContextual"/>
        </w:rPr>
      </w:pPr>
      <w:del w:id="492" w:author="Houyem Rais" w:date="2024-02-22T14:46:00Z">
        <w:r w:rsidDel="00201166">
          <w:fldChar w:fldCharType="begin"/>
        </w:r>
        <w:r w:rsidDel="00201166">
          <w:delInstrText>HYPERLINK \l "_Toc152165501"</w:delInstrText>
        </w:r>
        <w:r w:rsidDel="00201166">
          <w:fldChar w:fldCharType="separate"/>
        </w:r>
        <w:r w:rsidR="002B5C95" w:rsidRPr="00F27423" w:rsidDel="00201166">
          <w:rPr>
            <w:rStyle w:val="Hyperlink"/>
            <w:noProof/>
          </w:rPr>
          <w:delText>Tableau 63 Taux de croissance annuel de la population dans les trois pays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_Toc152165501 \h </w:delInstrText>
        </w:r>
        <w:r w:rsidR="002B5C95" w:rsidDel="00201166">
          <w:rPr>
            <w:noProof/>
            <w:webHidden/>
          </w:rPr>
        </w:r>
        <w:r w:rsidR="002B5C95" w:rsidDel="00201166">
          <w:rPr>
            <w:noProof/>
            <w:webHidden/>
          </w:rPr>
          <w:fldChar w:fldCharType="separate"/>
        </w:r>
        <w:r w:rsidR="002B5C95" w:rsidDel="00201166">
          <w:rPr>
            <w:noProof/>
            <w:webHidden/>
          </w:rPr>
          <w:delText>135</w:delText>
        </w:r>
        <w:r w:rsidR="002B5C95" w:rsidDel="00201166">
          <w:rPr>
            <w:noProof/>
            <w:webHidden/>
          </w:rPr>
          <w:fldChar w:fldCharType="end"/>
        </w:r>
        <w:r w:rsidDel="00201166">
          <w:rPr>
            <w:noProof/>
          </w:rPr>
          <w:fldChar w:fldCharType="end"/>
        </w:r>
      </w:del>
    </w:p>
    <w:p w14:paraId="47BEE19C" w14:textId="7DDF98DE" w:rsidR="002B5C95" w:rsidDel="00201166" w:rsidRDefault="00C24323">
      <w:pPr>
        <w:pStyle w:val="TableofFigures"/>
        <w:tabs>
          <w:tab w:val="right" w:leader="dot" w:pos="9016"/>
        </w:tabs>
        <w:rPr>
          <w:del w:id="493" w:author="Houyem Rais" w:date="2024-02-22T14:46:00Z"/>
          <w:rFonts w:eastAsiaTheme="minorEastAsia"/>
          <w:noProof/>
          <w:kern w:val="2"/>
          <w:lang w:val="en-US"/>
          <w14:ligatures w14:val="standardContextual"/>
        </w:rPr>
      </w:pPr>
      <w:del w:id="494" w:author="Houyem Rais" w:date="2024-02-22T14:46:00Z">
        <w:r w:rsidDel="00201166">
          <w:fldChar w:fldCharType="begin"/>
        </w:r>
        <w:r w:rsidDel="00201166">
          <w:delInstrText>HYPERLINK \l "_Toc152165502"</w:delInstrText>
        </w:r>
        <w:r w:rsidDel="00201166">
          <w:fldChar w:fldCharType="separate"/>
        </w:r>
        <w:r w:rsidR="002B5C95" w:rsidRPr="00F27423" w:rsidDel="00201166">
          <w:rPr>
            <w:rStyle w:val="Hyperlink"/>
            <w:noProof/>
          </w:rPr>
          <w:delText>Tableau 64 Synthèse des paramètres macro-économiques retenus pour le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_Toc152165502 \h </w:delInstrText>
        </w:r>
        <w:r w:rsidR="002B5C95" w:rsidDel="00201166">
          <w:rPr>
            <w:noProof/>
            <w:webHidden/>
          </w:rPr>
        </w:r>
        <w:r w:rsidR="002B5C95" w:rsidDel="00201166">
          <w:rPr>
            <w:noProof/>
            <w:webHidden/>
          </w:rPr>
          <w:fldChar w:fldCharType="separate"/>
        </w:r>
        <w:r w:rsidR="002B5C95" w:rsidDel="00201166">
          <w:rPr>
            <w:noProof/>
            <w:webHidden/>
          </w:rPr>
          <w:delText>136</w:delText>
        </w:r>
        <w:r w:rsidR="002B5C95" w:rsidDel="00201166">
          <w:rPr>
            <w:noProof/>
            <w:webHidden/>
          </w:rPr>
          <w:fldChar w:fldCharType="end"/>
        </w:r>
        <w:r w:rsidDel="00201166">
          <w:rPr>
            <w:noProof/>
          </w:rPr>
          <w:fldChar w:fldCharType="end"/>
        </w:r>
      </w:del>
    </w:p>
    <w:p w14:paraId="00E1F052" w14:textId="5378D350" w:rsidR="002B5C95" w:rsidDel="00201166" w:rsidRDefault="00C24323">
      <w:pPr>
        <w:pStyle w:val="TableofFigures"/>
        <w:tabs>
          <w:tab w:val="right" w:leader="dot" w:pos="9016"/>
        </w:tabs>
        <w:rPr>
          <w:del w:id="495" w:author="Houyem Rais" w:date="2024-02-22T14:46:00Z"/>
          <w:rFonts w:eastAsiaTheme="minorEastAsia"/>
          <w:noProof/>
          <w:kern w:val="2"/>
          <w:lang w:val="en-US"/>
          <w14:ligatures w14:val="standardContextual"/>
        </w:rPr>
      </w:pPr>
      <w:del w:id="496" w:author="Houyem Rais" w:date="2024-02-22T14:46:00Z">
        <w:r w:rsidDel="00201166">
          <w:fldChar w:fldCharType="begin"/>
        </w:r>
        <w:r w:rsidDel="00201166">
          <w:delInstrText>HYPERLINK \l "_Toc152165503"</w:delInstrText>
        </w:r>
        <w:r w:rsidDel="00201166">
          <w:fldChar w:fldCharType="separate"/>
        </w:r>
        <w:r w:rsidR="002B5C95" w:rsidRPr="00F27423" w:rsidDel="00201166">
          <w:rPr>
            <w:rStyle w:val="Hyperlink"/>
            <w:noProof/>
          </w:rPr>
          <w:delText>Tableau 65 Hypothèses utilisées pour les différents lots contractuels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_Toc152165503 \h </w:delInstrText>
        </w:r>
        <w:r w:rsidR="002B5C95" w:rsidDel="00201166">
          <w:rPr>
            <w:noProof/>
            <w:webHidden/>
          </w:rPr>
        </w:r>
        <w:r w:rsidR="002B5C95" w:rsidDel="00201166">
          <w:rPr>
            <w:noProof/>
            <w:webHidden/>
          </w:rPr>
          <w:fldChar w:fldCharType="separate"/>
        </w:r>
        <w:r w:rsidR="002B5C95" w:rsidDel="00201166">
          <w:rPr>
            <w:noProof/>
            <w:webHidden/>
          </w:rPr>
          <w:delText>136</w:delText>
        </w:r>
        <w:r w:rsidR="002B5C95" w:rsidDel="00201166">
          <w:rPr>
            <w:noProof/>
            <w:webHidden/>
          </w:rPr>
          <w:fldChar w:fldCharType="end"/>
        </w:r>
        <w:r w:rsidDel="00201166">
          <w:rPr>
            <w:noProof/>
          </w:rPr>
          <w:fldChar w:fldCharType="end"/>
        </w:r>
      </w:del>
    </w:p>
    <w:p w14:paraId="76CD3AAD" w14:textId="2D893397" w:rsidR="002B5C95" w:rsidDel="00201166" w:rsidRDefault="00C24323">
      <w:pPr>
        <w:pStyle w:val="TableofFigures"/>
        <w:tabs>
          <w:tab w:val="right" w:leader="dot" w:pos="9016"/>
        </w:tabs>
        <w:rPr>
          <w:del w:id="497" w:author="Houyem Rais" w:date="2024-02-22T14:46:00Z"/>
          <w:rFonts w:eastAsiaTheme="minorEastAsia"/>
          <w:noProof/>
          <w:kern w:val="2"/>
          <w:lang w:val="en-US"/>
          <w14:ligatures w14:val="standardContextual"/>
        </w:rPr>
      </w:pPr>
      <w:del w:id="498" w:author="Houyem Rais" w:date="2024-02-22T14:46:00Z">
        <w:r w:rsidDel="00201166">
          <w:fldChar w:fldCharType="begin"/>
        </w:r>
        <w:r w:rsidDel="00201166">
          <w:delInstrText>HYPERLINK \l "_Toc152165504"</w:delInstrText>
        </w:r>
        <w:r w:rsidDel="00201166">
          <w:fldChar w:fldCharType="separate"/>
        </w:r>
        <w:r w:rsidR="002B5C95" w:rsidRPr="00F27423" w:rsidDel="00201166">
          <w:rPr>
            <w:rStyle w:val="Hyperlink"/>
            <w:noProof/>
          </w:rPr>
          <w:delText>Tableau 66 Résultats de l’analyse de la mise en œuvre des différents lots contractuels sous un BOT économique - sans subvention publique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_Toc152165504 \h </w:delInstrText>
        </w:r>
        <w:r w:rsidR="002B5C95" w:rsidDel="00201166">
          <w:rPr>
            <w:noProof/>
            <w:webHidden/>
          </w:rPr>
        </w:r>
        <w:r w:rsidR="002B5C95" w:rsidDel="00201166">
          <w:rPr>
            <w:noProof/>
            <w:webHidden/>
          </w:rPr>
          <w:fldChar w:fldCharType="separate"/>
        </w:r>
        <w:r w:rsidR="002B5C95" w:rsidDel="00201166">
          <w:rPr>
            <w:noProof/>
            <w:webHidden/>
          </w:rPr>
          <w:delText>138</w:delText>
        </w:r>
        <w:r w:rsidR="002B5C95" w:rsidDel="00201166">
          <w:rPr>
            <w:noProof/>
            <w:webHidden/>
          </w:rPr>
          <w:fldChar w:fldCharType="end"/>
        </w:r>
        <w:r w:rsidDel="00201166">
          <w:rPr>
            <w:noProof/>
          </w:rPr>
          <w:fldChar w:fldCharType="end"/>
        </w:r>
      </w:del>
    </w:p>
    <w:p w14:paraId="3A50E43A" w14:textId="585BC809" w:rsidR="002B5C95" w:rsidDel="00201166" w:rsidRDefault="00C24323">
      <w:pPr>
        <w:pStyle w:val="TableofFigures"/>
        <w:tabs>
          <w:tab w:val="right" w:leader="dot" w:pos="9016"/>
        </w:tabs>
        <w:rPr>
          <w:del w:id="499" w:author="Houyem Rais" w:date="2024-02-22T14:46:00Z"/>
          <w:rFonts w:eastAsiaTheme="minorEastAsia"/>
          <w:noProof/>
          <w:kern w:val="2"/>
          <w:lang w:val="en-US"/>
          <w14:ligatures w14:val="standardContextual"/>
        </w:rPr>
      </w:pPr>
      <w:del w:id="500" w:author="Houyem Rais" w:date="2024-02-22T14:46:00Z">
        <w:r w:rsidDel="00201166">
          <w:fldChar w:fldCharType="begin"/>
        </w:r>
        <w:r w:rsidDel="00201166">
          <w:delInstrText>HYPERLINK \l "_Toc152165505"</w:delInstrText>
        </w:r>
        <w:r w:rsidDel="00201166">
          <w:fldChar w:fldCharType="separate"/>
        </w:r>
        <w:r w:rsidR="002B5C95" w:rsidRPr="00F27423" w:rsidDel="00201166">
          <w:rPr>
            <w:rStyle w:val="Hyperlink"/>
            <w:noProof/>
          </w:rPr>
          <w:delText>Tableau 67 Résultats de l’analyse de la mise en œuvre des différents lots contractuels sous un BOT économique avec subvention d’investissement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_Toc152165505 \h </w:delInstrText>
        </w:r>
        <w:r w:rsidR="002B5C95" w:rsidDel="00201166">
          <w:rPr>
            <w:noProof/>
            <w:webHidden/>
          </w:rPr>
        </w:r>
        <w:r w:rsidR="002B5C95" w:rsidDel="00201166">
          <w:rPr>
            <w:noProof/>
            <w:webHidden/>
          </w:rPr>
          <w:fldChar w:fldCharType="separate"/>
        </w:r>
        <w:r w:rsidR="002B5C95" w:rsidDel="00201166">
          <w:rPr>
            <w:noProof/>
            <w:webHidden/>
          </w:rPr>
          <w:delText>140</w:delText>
        </w:r>
        <w:r w:rsidR="002B5C95" w:rsidDel="00201166">
          <w:rPr>
            <w:noProof/>
            <w:webHidden/>
          </w:rPr>
          <w:fldChar w:fldCharType="end"/>
        </w:r>
        <w:r w:rsidDel="00201166">
          <w:rPr>
            <w:noProof/>
          </w:rPr>
          <w:fldChar w:fldCharType="end"/>
        </w:r>
      </w:del>
    </w:p>
    <w:p w14:paraId="4C50614E" w14:textId="4DB4CF6B" w:rsidR="002B5C95" w:rsidDel="00201166" w:rsidRDefault="00C24323">
      <w:pPr>
        <w:pStyle w:val="TableofFigures"/>
        <w:tabs>
          <w:tab w:val="right" w:leader="dot" w:pos="9016"/>
        </w:tabs>
        <w:rPr>
          <w:del w:id="501" w:author="Houyem Rais" w:date="2024-02-22T14:46:00Z"/>
          <w:rFonts w:eastAsiaTheme="minorEastAsia"/>
          <w:noProof/>
          <w:kern w:val="2"/>
          <w:lang w:val="en-US"/>
          <w14:ligatures w14:val="standardContextual"/>
        </w:rPr>
      </w:pPr>
      <w:del w:id="502" w:author="Houyem Rais" w:date="2024-02-22T14:46:00Z">
        <w:r w:rsidDel="00201166">
          <w:fldChar w:fldCharType="begin"/>
        </w:r>
        <w:r w:rsidDel="00201166">
          <w:delInstrText>HYPERLINK \l "_Toc152165506"</w:delInstrText>
        </w:r>
        <w:r w:rsidDel="00201166">
          <w:fldChar w:fldCharType="separate"/>
        </w:r>
        <w:r w:rsidR="002B5C95" w:rsidRPr="00F27423" w:rsidDel="00201166">
          <w:rPr>
            <w:rStyle w:val="Hyperlink"/>
            <w:noProof/>
          </w:rPr>
          <w:delText>Tableau 68 Résultats de l’analyse de la mise en œuvre des différents lots contractuels sous un BOT social - avec subvention publique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_Toc152165506 \h </w:delInstrText>
        </w:r>
        <w:r w:rsidR="002B5C95" w:rsidDel="00201166">
          <w:rPr>
            <w:noProof/>
            <w:webHidden/>
          </w:rPr>
        </w:r>
        <w:r w:rsidR="002B5C95" w:rsidDel="00201166">
          <w:rPr>
            <w:noProof/>
            <w:webHidden/>
          </w:rPr>
          <w:fldChar w:fldCharType="separate"/>
        </w:r>
        <w:r w:rsidR="002B5C95" w:rsidDel="00201166">
          <w:rPr>
            <w:noProof/>
            <w:webHidden/>
          </w:rPr>
          <w:delText>142</w:delText>
        </w:r>
        <w:r w:rsidR="002B5C95" w:rsidDel="00201166">
          <w:rPr>
            <w:noProof/>
            <w:webHidden/>
          </w:rPr>
          <w:fldChar w:fldCharType="end"/>
        </w:r>
        <w:r w:rsidDel="00201166">
          <w:rPr>
            <w:noProof/>
          </w:rPr>
          <w:fldChar w:fldCharType="end"/>
        </w:r>
      </w:del>
    </w:p>
    <w:p w14:paraId="42B1DE2E" w14:textId="6BF1B324" w:rsidR="002B5C95" w:rsidDel="00201166" w:rsidRDefault="00C24323">
      <w:pPr>
        <w:pStyle w:val="TableofFigures"/>
        <w:tabs>
          <w:tab w:val="right" w:leader="dot" w:pos="9016"/>
        </w:tabs>
        <w:rPr>
          <w:del w:id="503" w:author="Houyem Rais" w:date="2024-02-22T14:46:00Z"/>
          <w:rFonts w:eastAsiaTheme="minorEastAsia"/>
          <w:noProof/>
          <w:kern w:val="2"/>
          <w:lang w:val="en-US"/>
          <w14:ligatures w14:val="standardContextual"/>
        </w:rPr>
      </w:pPr>
      <w:del w:id="504" w:author="Houyem Rais" w:date="2024-02-22T14:46:00Z">
        <w:r w:rsidDel="00201166">
          <w:fldChar w:fldCharType="begin"/>
        </w:r>
        <w:r w:rsidDel="00201166">
          <w:delInstrText>HYPERLINK \l "_Toc152165507"</w:delInstrText>
        </w:r>
        <w:r w:rsidDel="00201166">
          <w:fldChar w:fldCharType="separate"/>
        </w:r>
        <w:r w:rsidR="002B5C95" w:rsidRPr="00F27423" w:rsidDel="00201166">
          <w:rPr>
            <w:rStyle w:val="Hyperlink"/>
            <w:noProof/>
          </w:rPr>
          <w:delText>Tableau 69 Résultats de l’analyse de la mise en œuvre des différents lots contractuels sous un EPC + Contrat d’Affermage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_Toc152165507 \h </w:delInstrText>
        </w:r>
        <w:r w:rsidR="002B5C95" w:rsidDel="00201166">
          <w:rPr>
            <w:noProof/>
            <w:webHidden/>
          </w:rPr>
        </w:r>
        <w:r w:rsidR="002B5C95" w:rsidDel="00201166">
          <w:rPr>
            <w:noProof/>
            <w:webHidden/>
          </w:rPr>
          <w:fldChar w:fldCharType="separate"/>
        </w:r>
        <w:r w:rsidR="002B5C95" w:rsidDel="00201166">
          <w:rPr>
            <w:noProof/>
            <w:webHidden/>
          </w:rPr>
          <w:delText>144</w:delText>
        </w:r>
        <w:r w:rsidR="002B5C95" w:rsidDel="00201166">
          <w:rPr>
            <w:noProof/>
            <w:webHidden/>
          </w:rPr>
          <w:fldChar w:fldCharType="end"/>
        </w:r>
        <w:r w:rsidDel="00201166">
          <w:rPr>
            <w:noProof/>
          </w:rPr>
          <w:fldChar w:fldCharType="end"/>
        </w:r>
      </w:del>
    </w:p>
    <w:p w14:paraId="3CA55351" w14:textId="532D72F0" w:rsidR="002B5C95" w:rsidDel="00201166" w:rsidRDefault="00C24323">
      <w:pPr>
        <w:pStyle w:val="TableofFigures"/>
        <w:tabs>
          <w:tab w:val="right" w:leader="dot" w:pos="9016"/>
        </w:tabs>
        <w:rPr>
          <w:del w:id="505" w:author="Houyem Rais" w:date="2024-02-22T14:46:00Z"/>
          <w:rFonts w:eastAsiaTheme="minorEastAsia"/>
          <w:noProof/>
          <w:kern w:val="2"/>
          <w:lang w:val="en-US"/>
          <w14:ligatures w14:val="standardContextual"/>
        </w:rPr>
      </w:pPr>
      <w:del w:id="506" w:author="Houyem Rais" w:date="2024-02-22T14:46:00Z">
        <w:r w:rsidDel="00201166">
          <w:fldChar w:fldCharType="begin"/>
        </w:r>
        <w:r w:rsidDel="00201166">
          <w:delInstrText>HYPERLINK \l "_Toc152165508"</w:delInstrText>
        </w:r>
        <w:r w:rsidDel="00201166">
          <w:fldChar w:fldCharType="separate"/>
        </w:r>
        <w:r w:rsidR="002B5C95" w:rsidRPr="00F27423" w:rsidDel="00201166">
          <w:rPr>
            <w:rStyle w:val="Hyperlink"/>
            <w:noProof/>
          </w:rPr>
          <w:delText>Tableau 70 Résultats de l’analyse de la mise en œuvre des différents lots contractuels sous un PPP à paiements publics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_Toc152165508 \h </w:delInstrText>
        </w:r>
        <w:r w:rsidR="002B5C95" w:rsidDel="00201166">
          <w:rPr>
            <w:noProof/>
            <w:webHidden/>
          </w:rPr>
        </w:r>
        <w:r w:rsidR="002B5C95" w:rsidDel="00201166">
          <w:rPr>
            <w:noProof/>
            <w:webHidden/>
          </w:rPr>
          <w:fldChar w:fldCharType="separate"/>
        </w:r>
        <w:r w:rsidR="002B5C95" w:rsidDel="00201166">
          <w:rPr>
            <w:noProof/>
            <w:webHidden/>
          </w:rPr>
          <w:delText>146</w:delText>
        </w:r>
        <w:r w:rsidR="002B5C95" w:rsidDel="00201166">
          <w:rPr>
            <w:noProof/>
            <w:webHidden/>
          </w:rPr>
          <w:fldChar w:fldCharType="end"/>
        </w:r>
        <w:r w:rsidDel="00201166">
          <w:rPr>
            <w:noProof/>
          </w:rPr>
          <w:fldChar w:fldCharType="end"/>
        </w:r>
      </w:del>
    </w:p>
    <w:p w14:paraId="2D7A24A4" w14:textId="07D5B608" w:rsidR="002B5C95" w:rsidDel="00201166" w:rsidRDefault="00C24323">
      <w:pPr>
        <w:pStyle w:val="TableofFigures"/>
        <w:tabs>
          <w:tab w:val="right" w:leader="dot" w:pos="9016"/>
        </w:tabs>
        <w:rPr>
          <w:del w:id="507" w:author="Houyem Rais" w:date="2024-02-22T14:46:00Z"/>
          <w:rFonts w:eastAsiaTheme="minorEastAsia"/>
          <w:noProof/>
          <w:kern w:val="2"/>
          <w:lang w:val="en-US"/>
          <w14:ligatures w14:val="standardContextual"/>
        </w:rPr>
      </w:pPr>
      <w:del w:id="508" w:author="Houyem Rais" w:date="2024-02-22T14:46:00Z">
        <w:r w:rsidDel="00201166">
          <w:fldChar w:fldCharType="begin"/>
        </w:r>
        <w:r w:rsidDel="00201166">
          <w:delInstrText>HYPERLINK \l "_Toc152165509"</w:delInstrText>
        </w:r>
        <w:r w:rsidDel="00201166">
          <w:fldChar w:fldCharType="separate"/>
        </w:r>
        <w:r w:rsidR="002B5C95" w:rsidRPr="00F27423" w:rsidDel="00201166">
          <w:rPr>
            <w:rStyle w:val="Hyperlink"/>
            <w:noProof/>
          </w:rPr>
          <w:delText>Tableau 71 Synthèse des principaux risques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_Toc152165509 \h </w:delInstrText>
        </w:r>
        <w:r w:rsidR="002B5C95" w:rsidDel="00201166">
          <w:rPr>
            <w:noProof/>
            <w:webHidden/>
          </w:rPr>
        </w:r>
        <w:r w:rsidR="002B5C95" w:rsidDel="00201166">
          <w:rPr>
            <w:noProof/>
            <w:webHidden/>
          </w:rPr>
          <w:fldChar w:fldCharType="separate"/>
        </w:r>
        <w:r w:rsidR="002B5C95" w:rsidDel="00201166">
          <w:rPr>
            <w:noProof/>
            <w:webHidden/>
          </w:rPr>
          <w:delText>150</w:delText>
        </w:r>
        <w:r w:rsidR="002B5C95" w:rsidDel="00201166">
          <w:rPr>
            <w:noProof/>
            <w:webHidden/>
          </w:rPr>
          <w:fldChar w:fldCharType="end"/>
        </w:r>
        <w:r w:rsidDel="00201166">
          <w:rPr>
            <w:noProof/>
          </w:rPr>
          <w:fldChar w:fldCharType="end"/>
        </w:r>
      </w:del>
    </w:p>
    <w:p w14:paraId="41DC75BB" w14:textId="339A0F9E" w:rsidR="002B5C95" w:rsidDel="00201166" w:rsidRDefault="00C24323">
      <w:pPr>
        <w:pStyle w:val="TableofFigures"/>
        <w:tabs>
          <w:tab w:val="right" w:leader="dot" w:pos="9016"/>
        </w:tabs>
        <w:rPr>
          <w:del w:id="509" w:author="Houyem Rais" w:date="2024-02-22T14:46:00Z"/>
          <w:rFonts w:eastAsiaTheme="minorEastAsia"/>
          <w:noProof/>
          <w:kern w:val="2"/>
          <w:lang w:val="en-US"/>
          <w14:ligatures w14:val="standardContextual"/>
        </w:rPr>
      </w:pPr>
      <w:del w:id="510" w:author="Houyem Rais" w:date="2024-02-22T14:46:00Z">
        <w:r w:rsidDel="00201166">
          <w:fldChar w:fldCharType="begin"/>
        </w:r>
        <w:r w:rsidDel="00201166">
          <w:delInstrText>HYPERLINK \l "_Toc152165510"</w:delInstrText>
        </w:r>
        <w:r w:rsidDel="00201166">
          <w:fldChar w:fldCharType="separate"/>
        </w:r>
        <w:r w:rsidR="002B5C95" w:rsidRPr="00F27423" w:rsidDel="00201166">
          <w:rPr>
            <w:rStyle w:val="Hyperlink"/>
            <w:noProof/>
          </w:rPr>
          <w:delText>Tableau 72 Exemples de probabilités d’occurrence et descriptions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_Toc152165510 \h </w:delInstrText>
        </w:r>
        <w:r w:rsidR="002B5C95" w:rsidDel="00201166">
          <w:rPr>
            <w:noProof/>
            <w:webHidden/>
          </w:rPr>
        </w:r>
        <w:r w:rsidR="002B5C95" w:rsidDel="00201166">
          <w:rPr>
            <w:noProof/>
            <w:webHidden/>
          </w:rPr>
          <w:fldChar w:fldCharType="separate"/>
        </w:r>
        <w:r w:rsidR="002B5C95" w:rsidDel="00201166">
          <w:rPr>
            <w:noProof/>
            <w:webHidden/>
          </w:rPr>
          <w:delText>152</w:delText>
        </w:r>
        <w:r w:rsidR="002B5C95" w:rsidDel="00201166">
          <w:rPr>
            <w:noProof/>
            <w:webHidden/>
          </w:rPr>
          <w:fldChar w:fldCharType="end"/>
        </w:r>
        <w:r w:rsidDel="00201166">
          <w:rPr>
            <w:noProof/>
          </w:rPr>
          <w:fldChar w:fldCharType="end"/>
        </w:r>
      </w:del>
    </w:p>
    <w:p w14:paraId="419D4BB8" w14:textId="5F064EA9" w:rsidR="002B5C95" w:rsidDel="00201166" w:rsidRDefault="00C24323">
      <w:pPr>
        <w:pStyle w:val="TableofFigures"/>
        <w:tabs>
          <w:tab w:val="right" w:leader="dot" w:pos="9016"/>
        </w:tabs>
        <w:rPr>
          <w:del w:id="511" w:author="Houyem Rais" w:date="2024-02-22T14:46:00Z"/>
          <w:rFonts w:eastAsiaTheme="minorEastAsia"/>
          <w:noProof/>
          <w:kern w:val="2"/>
          <w:lang w:val="en-US"/>
          <w14:ligatures w14:val="standardContextual"/>
        </w:rPr>
      </w:pPr>
      <w:del w:id="512" w:author="Houyem Rais" w:date="2024-02-22T14:46:00Z">
        <w:r w:rsidDel="00201166">
          <w:fldChar w:fldCharType="begin"/>
        </w:r>
        <w:r w:rsidDel="00201166">
          <w:delInstrText>HYPERLINK \l "_Toc152165511"</w:delInstrText>
        </w:r>
        <w:r w:rsidDel="00201166">
          <w:fldChar w:fldCharType="separate"/>
        </w:r>
        <w:r w:rsidR="002B5C95" w:rsidRPr="00F27423" w:rsidDel="00201166">
          <w:rPr>
            <w:rStyle w:val="Hyperlink"/>
            <w:noProof/>
          </w:rPr>
          <w:delText>Tableau 73 VAN des Risques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_Toc152165511 \h </w:delInstrText>
        </w:r>
        <w:r w:rsidR="002B5C95" w:rsidDel="00201166">
          <w:rPr>
            <w:noProof/>
            <w:webHidden/>
          </w:rPr>
        </w:r>
        <w:r w:rsidR="002B5C95" w:rsidDel="00201166">
          <w:rPr>
            <w:noProof/>
            <w:webHidden/>
          </w:rPr>
          <w:fldChar w:fldCharType="separate"/>
        </w:r>
        <w:r w:rsidR="002B5C95" w:rsidDel="00201166">
          <w:rPr>
            <w:noProof/>
            <w:webHidden/>
          </w:rPr>
          <w:delText>154</w:delText>
        </w:r>
        <w:r w:rsidR="002B5C95" w:rsidDel="00201166">
          <w:rPr>
            <w:noProof/>
            <w:webHidden/>
          </w:rPr>
          <w:fldChar w:fldCharType="end"/>
        </w:r>
        <w:r w:rsidDel="00201166">
          <w:rPr>
            <w:noProof/>
          </w:rPr>
          <w:fldChar w:fldCharType="end"/>
        </w:r>
      </w:del>
    </w:p>
    <w:p w14:paraId="4A6EA1F1" w14:textId="2A9E9D7D" w:rsidR="002B5C95" w:rsidDel="00201166" w:rsidRDefault="00C24323">
      <w:pPr>
        <w:pStyle w:val="TableofFigures"/>
        <w:tabs>
          <w:tab w:val="right" w:leader="dot" w:pos="9016"/>
        </w:tabs>
        <w:rPr>
          <w:del w:id="513" w:author="Houyem Rais" w:date="2024-02-22T14:46:00Z"/>
          <w:rFonts w:eastAsiaTheme="minorEastAsia"/>
          <w:noProof/>
          <w:kern w:val="2"/>
          <w:lang w:val="en-US"/>
          <w14:ligatures w14:val="standardContextual"/>
        </w:rPr>
      </w:pPr>
      <w:del w:id="514" w:author="Houyem Rais" w:date="2024-02-22T14:46:00Z">
        <w:r w:rsidDel="00201166">
          <w:fldChar w:fldCharType="begin"/>
        </w:r>
        <w:r w:rsidDel="00201166">
          <w:delInstrText>HYPERLINK \l "_Toc152165512"</w:delInstrText>
        </w:r>
        <w:r w:rsidDel="00201166">
          <w:fldChar w:fldCharType="separate"/>
        </w:r>
        <w:r w:rsidR="002B5C95" w:rsidRPr="00F27423" w:rsidDel="00201166">
          <w:rPr>
            <w:rStyle w:val="Hyperlink"/>
            <w:noProof/>
          </w:rPr>
          <w:delText>Tableau 74 Coût du projet ajusté au risque pour l’Etat en marché public (Comparateur du Secteur Public)</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_Toc152165512 \h </w:delInstrText>
        </w:r>
        <w:r w:rsidR="002B5C95" w:rsidDel="00201166">
          <w:rPr>
            <w:noProof/>
            <w:webHidden/>
          </w:rPr>
        </w:r>
        <w:r w:rsidR="002B5C95" w:rsidDel="00201166">
          <w:rPr>
            <w:noProof/>
            <w:webHidden/>
          </w:rPr>
          <w:fldChar w:fldCharType="separate"/>
        </w:r>
        <w:r w:rsidR="002B5C95" w:rsidDel="00201166">
          <w:rPr>
            <w:noProof/>
            <w:webHidden/>
          </w:rPr>
          <w:delText>157</w:delText>
        </w:r>
        <w:r w:rsidR="002B5C95" w:rsidDel="00201166">
          <w:rPr>
            <w:noProof/>
            <w:webHidden/>
          </w:rPr>
          <w:fldChar w:fldCharType="end"/>
        </w:r>
        <w:r w:rsidDel="00201166">
          <w:rPr>
            <w:noProof/>
          </w:rPr>
          <w:fldChar w:fldCharType="end"/>
        </w:r>
      </w:del>
    </w:p>
    <w:p w14:paraId="11477B10" w14:textId="6F2003D1" w:rsidR="002B5C95" w:rsidDel="00201166" w:rsidRDefault="00C24323">
      <w:pPr>
        <w:pStyle w:val="TableofFigures"/>
        <w:tabs>
          <w:tab w:val="right" w:leader="dot" w:pos="9016"/>
        </w:tabs>
        <w:rPr>
          <w:del w:id="515" w:author="Houyem Rais" w:date="2024-02-22T14:46:00Z"/>
          <w:rFonts w:eastAsiaTheme="minorEastAsia"/>
          <w:noProof/>
          <w:kern w:val="2"/>
          <w:lang w:val="en-US"/>
          <w14:ligatures w14:val="standardContextual"/>
        </w:rPr>
      </w:pPr>
      <w:del w:id="516" w:author="Houyem Rais" w:date="2024-02-22T14:46:00Z">
        <w:r w:rsidDel="00201166">
          <w:fldChar w:fldCharType="begin"/>
        </w:r>
        <w:r w:rsidDel="00201166">
          <w:delInstrText>HYPERLINK \l "_Toc152165513"</w:delInstrText>
        </w:r>
        <w:r w:rsidDel="00201166">
          <w:fldChar w:fldCharType="separate"/>
        </w:r>
        <w:r w:rsidR="002B5C95" w:rsidRPr="00F27423" w:rsidDel="00201166">
          <w:rPr>
            <w:rStyle w:val="Hyperlink"/>
            <w:noProof/>
          </w:rPr>
          <w:delText>Tableau 75 Value for Money pour l’option BOT économique (avec subvention)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_Toc152165513 \h </w:delInstrText>
        </w:r>
        <w:r w:rsidR="002B5C95" w:rsidDel="00201166">
          <w:rPr>
            <w:noProof/>
            <w:webHidden/>
          </w:rPr>
        </w:r>
        <w:r w:rsidR="002B5C95" w:rsidDel="00201166">
          <w:rPr>
            <w:noProof/>
            <w:webHidden/>
          </w:rPr>
          <w:fldChar w:fldCharType="separate"/>
        </w:r>
        <w:r w:rsidR="002B5C95" w:rsidDel="00201166">
          <w:rPr>
            <w:noProof/>
            <w:webHidden/>
          </w:rPr>
          <w:delText>157</w:delText>
        </w:r>
        <w:r w:rsidR="002B5C95" w:rsidDel="00201166">
          <w:rPr>
            <w:noProof/>
            <w:webHidden/>
          </w:rPr>
          <w:fldChar w:fldCharType="end"/>
        </w:r>
        <w:r w:rsidDel="00201166">
          <w:rPr>
            <w:noProof/>
          </w:rPr>
          <w:fldChar w:fldCharType="end"/>
        </w:r>
      </w:del>
    </w:p>
    <w:p w14:paraId="7E48C67D" w14:textId="695D8AEC" w:rsidR="002B5C95" w:rsidDel="00201166" w:rsidRDefault="00C24323">
      <w:pPr>
        <w:pStyle w:val="TableofFigures"/>
        <w:tabs>
          <w:tab w:val="right" w:leader="dot" w:pos="9016"/>
        </w:tabs>
        <w:rPr>
          <w:del w:id="517" w:author="Houyem Rais" w:date="2024-02-22T14:46:00Z"/>
          <w:rFonts w:eastAsiaTheme="minorEastAsia"/>
          <w:noProof/>
          <w:kern w:val="2"/>
          <w:lang w:val="en-US"/>
          <w14:ligatures w14:val="standardContextual"/>
        </w:rPr>
      </w:pPr>
      <w:del w:id="518" w:author="Houyem Rais" w:date="2024-02-22T14:46:00Z">
        <w:r w:rsidDel="00201166">
          <w:fldChar w:fldCharType="begin"/>
        </w:r>
        <w:r w:rsidDel="00201166">
          <w:delInstrText>HYPERLINK \l "_Toc152165514"</w:delInstrText>
        </w:r>
        <w:r w:rsidDel="00201166">
          <w:fldChar w:fldCharType="separate"/>
        </w:r>
        <w:r w:rsidR="002B5C95" w:rsidRPr="00F27423" w:rsidDel="00201166">
          <w:rPr>
            <w:rStyle w:val="Hyperlink"/>
            <w:noProof/>
            <w:lang w:val="en-GB"/>
          </w:rPr>
          <w:delText>Tableau 76 Value for Money pour l’option BOT social</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_Toc152165514 \h </w:delInstrText>
        </w:r>
        <w:r w:rsidR="002B5C95" w:rsidDel="00201166">
          <w:rPr>
            <w:noProof/>
            <w:webHidden/>
          </w:rPr>
        </w:r>
        <w:r w:rsidR="002B5C95" w:rsidDel="00201166">
          <w:rPr>
            <w:noProof/>
            <w:webHidden/>
          </w:rPr>
          <w:fldChar w:fldCharType="separate"/>
        </w:r>
        <w:r w:rsidR="002B5C95" w:rsidDel="00201166">
          <w:rPr>
            <w:noProof/>
            <w:webHidden/>
          </w:rPr>
          <w:delText>158</w:delText>
        </w:r>
        <w:r w:rsidR="002B5C95" w:rsidDel="00201166">
          <w:rPr>
            <w:noProof/>
            <w:webHidden/>
          </w:rPr>
          <w:fldChar w:fldCharType="end"/>
        </w:r>
        <w:r w:rsidDel="00201166">
          <w:rPr>
            <w:noProof/>
          </w:rPr>
          <w:fldChar w:fldCharType="end"/>
        </w:r>
      </w:del>
    </w:p>
    <w:p w14:paraId="48F393A9" w14:textId="2576D719" w:rsidR="002B5C95" w:rsidDel="00201166" w:rsidRDefault="00C24323">
      <w:pPr>
        <w:pStyle w:val="TableofFigures"/>
        <w:tabs>
          <w:tab w:val="right" w:leader="dot" w:pos="9016"/>
        </w:tabs>
        <w:rPr>
          <w:del w:id="519" w:author="Houyem Rais" w:date="2024-02-22T14:46:00Z"/>
          <w:rFonts w:eastAsiaTheme="minorEastAsia"/>
          <w:noProof/>
          <w:kern w:val="2"/>
          <w:lang w:val="en-US"/>
          <w14:ligatures w14:val="standardContextual"/>
        </w:rPr>
      </w:pPr>
      <w:del w:id="520" w:author="Houyem Rais" w:date="2024-02-22T14:46:00Z">
        <w:r w:rsidDel="00201166">
          <w:fldChar w:fldCharType="begin"/>
        </w:r>
        <w:r w:rsidDel="00201166">
          <w:delInstrText>HYPERLINK \l "_Toc152165515"</w:delInstrText>
        </w:r>
        <w:r w:rsidDel="00201166">
          <w:fldChar w:fldCharType="separate"/>
        </w:r>
        <w:r w:rsidR="002B5C95" w:rsidRPr="00F27423" w:rsidDel="00201166">
          <w:rPr>
            <w:rStyle w:val="Hyperlink"/>
            <w:noProof/>
            <w:lang w:val="en-GB"/>
          </w:rPr>
          <w:delText>Tableau 77 Value for Money pour l’option MP + Affermage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_Toc152165515 \h </w:delInstrText>
        </w:r>
        <w:r w:rsidR="002B5C95" w:rsidDel="00201166">
          <w:rPr>
            <w:noProof/>
            <w:webHidden/>
          </w:rPr>
        </w:r>
        <w:r w:rsidR="002B5C95" w:rsidDel="00201166">
          <w:rPr>
            <w:noProof/>
            <w:webHidden/>
          </w:rPr>
          <w:fldChar w:fldCharType="separate"/>
        </w:r>
        <w:r w:rsidR="002B5C95" w:rsidDel="00201166">
          <w:rPr>
            <w:noProof/>
            <w:webHidden/>
          </w:rPr>
          <w:delText>159</w:delText>
        </w:r>
        <w:r w:rsidR="002B5C95" w:rsidDel="00201166">
          <w:rPr>
            <w:noProof/>
            <w:webHidden/>
          </w:rPr>
          <w:fldChar w:fldCharType="end"/>
        </w:r>
        <w:r w:rsidDel="00201166">
          <w:rPr>
            <w:noProof/>
          </w:rPr>
          <w:fldChar w:fldCharType="end"/>
        </w:r>
      </w:del>
    </w:p>
    <w:p w14:paraId="437483C0" w14:textId="34FE941D" w:rsidR="002B5C95" w:rsidDel="00201166" w:rsidRDefault="00C24323">
      <w:pPr>
        <w:pStyle w:val="TableofFigures"/>
        <w:tabs>
          <w:tab w:val="right" w:leader="dot" w:pos="9016"/>
        </w:tabs>
        <w:rPr>
          <w:del w:id="521" w:author="Houyem Rais" w:date="2024-02-22T14:46:00Z"/>
          <w:rFonts w:eastAsiaTheme="minorEastAsia"/>
          <w:noProof/>
          <w:kern w:val="2"/>
          <w:lang w:val="en-US"/>
          <w14:ligatures w14:val="standardContextual"/>
        </w:rPr>
      </w:pPr>
      <w:del w:id="522" w:author="Houyem Rais" w:date="2024-02-22T14:46:00Z">
        <w:r w:rsidDel="00201166">
          <w:fldChar w:fldCharType="begin"/>
        </w:r>
        <w:r w:rsidDel="00201166">
          <w:delInstrText>HYPERLINK \l "_Toc152165516"</w:delInstrText>
        </w:r>
        <w:r w:rsidDel="00201166">
          <w:fldChar w:fldCharType="separate"/>
        </w:r>
        <w:r w:rsidR="002B5C95" w:rsidRPr="00F27423" w:rsidDel="00201166">
          <w:rPr>
            <w:rStyle w:val="Hyperlink"/>
            <w:noProof/>
          </w:rPr>
          <w:delText>Tableau 78 Value for Money pour l’option PPP à paiement public</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_Toc152165516 \h </w:delInstrText>
        </w:r>
        <w:r w:rsidR="002B5C95" w:rsidDel="00201166">
          <w:rPr>
            <w:noProof/>
            <w:webHidden/>
          </w:rPr>
        </w:r>
        <w:r w:rsidR="002B5C95" w:rsidDel="00201166">
          <w:rPr>
            <w:noProof/>
            <w:webHidden/>
          </w:rPr>
          <w:fldChar w:fldCharType="separate"/>
        </w:r>
        <w:r w:rsidR="002B5C95" w:rsidDel="00201166">
          <w:rPr>
            <w:noProof/>
            <w:webHidden/>
          </w:rPr>
          <w:delText>160</w:delText>
        </w:r>
        <w:r w:rsidR="002B5C95" w:rsidDel="00201166">
          <w:rPr>
            <w:noProof/>
            <w:webHidden/>
          </w:rPr>
          <w:fldChar w:fldCharType="end"/>
        </w:r>
        <w:r w:rsidDel="00201166">
          <w:rPr>
            <w:noProof/>
          </w:rPr>
          <w:fldChar w:fldCharType="end"/>
        </w:r>
      </w:del>
    </w:p>
    <w:p w14:paraId="67EF2FEB" w14:textId="55DF9A13" w:rsidR="002B5C95" w:rsidDel="00201166" w:rsidRDefault="00C24323">
      <w:pPr>
        <w:pStyle w:val="TableofFigures"/>
        <w:tabs>
          <w:tab w:val="right" w:leader="dot" w:pos="9016"/>
        </w:tabs>
        <w:rPr>
          <w:del w:id="523" w:author="Houyem Rais" w:date="2024-02-22T14:46:00Z"/>
          <w:rFonts w:eastAsiaTheme="minorEastAsia"/>
          <w:noProof/>
          <w:kern w:val="2"/>
          <w:lang w:val="en-US"/>
          <w14:ligatures w14:val="standardContextual"/>
        </w:rPr>
      </w:pPr>
      <w:del w:id="524" w:author="Houyem Rais" w:date="2024-02-22T14:46:00Z">
        <w:r w:rsidDel="00201166">
          <w:fldChar w:fldCharType="begin"/>
        </w:r>
        <w:r w:rsidDel="00201166">
          <w:delInstrText>HYPERLINK \l "_Toc152165517"</w:delInstrText>
        </w:r>
        <w:r w:rsidDel="00201166">
          <w:fldChar w:fldCharType="separate"/>
        </w:r>
        <w:r w:rsidR="002B5C95" w:rsidRPr="00F27423" w:rsidDel="00201166">
          <w:rPr>
            <w:rStyle w:val="Hyperlink"/>
            <w:noProof/>
          </w:rPr>
          <w:delText>Tableau 79 Etat initial de référence pour l’option de base (1.1 : Concession BOT économique avec subventions d’investissement)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_Toc152165517 \h </w:delInstrText>
        </w:r>
        <w:r w:rsidR="002B5C95" w:rsidDel="00201166">
          <w:rPr>
            <w:noProof/>
            <w:webHidden/>
          </w:rPr>
        </w:r>
        <w:r w:rsidR="002B5C95" w:rsidDel="00201166">
          <w:rPr>
            <w:noProof/>
            <w:webHidden/>
          </w:rPr>
          <w:fldChar w:fldCharType="separate"/>
        </w:r>
        <w:r w:rsidR="002B5C95" w:rsidDel="00201166">
          <w:rPr>
            <w:noProof/>
            <w:webHidden/>
          </w:rPr>
          <w:delText>162</w:delText>
        </w:r>
        <w:r w:rsidR="002B5C95" w:rsidDel="00201166">
          <w:rPr>
            <w:noProof/>
            <w:webHidden/>
          </w:rPr>
          <w:fldChar w:fldCharType="end"/>
        </w:r>
        <w:r w:rsidDel="00201166">
          <w:rPr>
            <w:noProof/>
          </w:rPr>
          <w:fldChar w:fldCharType="end"/>
        </w:r>
      </w:del>
    </w:p>
    <w:p w14:paraId="5E0E3C09" w14:textId="78239BAD" w:rsidR="002B5C95" w:rsidDel="00201166" w:rsidRDefault="00C24323">
      <w:pPr>
        <w:pStyle w:val="TableofFigures"/>
        <w:tabs>
          <w:tab w:val="right" w:leader="dot" w:pos="9016"/>
        </w:tabs>
        <w:rPr>
          <w:del w:id="525" w:author="Houyem Rais" w:date="2024-02-22T14:46:00Z"/>
          <w:rFonts w:eastAsiaTheme="minorEastAsia"/>
          <w:noProof/>
          <w:kern w:val="2"/>
          <w:lang w:val="en-US"/>
          <w14:ligatures w14:val="standardContextual"/>
        </w:rPr>
      </w:pPr>
      <w:del w:id="526" w:author="Houyem Rais" w:date="2024-02-22T14:46:00Z">
        <w:r w:rsidDel="00201166">
          <w:fldChar w:fldCharType="begin"/>
        </w:r>
        <w:r w:rsidDel="00201166">
          <w:delInstrText>HYPERLINK \l "_Toc152165518"</w:delInstrText>
        </w:r>
        <w:r w:rsidDel="00201166">
          <w:fldChar w:fldCharType="separate"/>
        </w:r>
        <w:r w:rsidR="002B5C95" w:rsidRPr="00F27423" w:rsidDel="00201166">
          <w:rPr>
            <w:rStyle w:val="Hyperlink"/>
            <w:noProof/>
          </w:rPr>
          <w:delText>Tableau 80 Résultats du test de sensibilité 1 : Augmentation de la durée du projet de 10 ans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_Toc152165518 \h </w:delInstrText>
        </w:r>
        <w:r w:rsidR="002B5C95" w:rsidDel="00201166">
          <w:rPr>
            <w:noProof/>
            <w:webHidden/>
          </w:rPr>
        </w:r>
        <w:r w:rsidR="002B5C95" w:rsidDel="00201166">
          <w:rPr>
            <w:noProof/>
            <w:webHidden/>
          </w:rPr>
          <w:fldChar w:fldCharType="separate"/>
        </w:r>
        <w:r w:rsidR="002B5C95" w:rsidDel="00201166">
          <w:rPr>
            <w:noProof/>
            <w:webHidden/>
          </w:rPr>
          <w:delText>162</w:delText>
        </w:r>
        <w:r w:rsidR="002B5C95" w:rsidDel="00201166">
          <w:rPr>
            <w:noProof/>
            <w:webHidden/>
          </w:rPr>
          <w:fldChar w:fldCharType="end"/>
        </w:r>
        <w:r w:rsidDel="00201166">
          <w:rPr>
            <w:noProof/>
          </w:rPr>
          <w:fldChar w:fldCharType="end"/>
        </w:r>
      </w:del>
    </w:p>
    <w:p w14:paraId="63221429" w14:textId="75BC7FC7" w:rsidR="002B5C95" w:rsidDel="00201166" w:rsidRDefault="00C24323">
      <w:pPr>
        <w:pStyle w:val="TableofFigures"/>
        <w:tabs>
          <w:tab w:val="right" w:leader="dot" w:pos="9016"/>
        </w:tabs>
        <w:rPr>
          <w:del w:id="527" w:author="Houyem Rais" w:date="2024-02-22T14:46:00Z"/>
          <w:rFonts w:eastAsiaTheme="minorEastAsia"/>
          <w:noProof/>
          <w:kern w:val="2"/>
          <w:lang w:val="en-US"/>
          <w14:ligatures w14:val="standardContextual"/>
        </w:rPr>
      </w:pPr>
      <w:del w:id="528" w:author="Houyem Rais" w:date="2024-02-22T14:46:00Z">
        <w:r w:rsidDel="00201166">
          <w:fldChar w:fldCharType="begin"/>
        </w:r>
        <w:r w:rsidDel="00201166">
          <w:delInstrText>HYPERLINK \l "_Toc152165519"</w:delInstrText>
        </w:r>
        <w:r w:rsidDel="00201166">
          <w:fldChar w:fldCharType="separate"/>
        </w:r>
        <w:r w:rsidR="002B5C95" w:rsidRPr="00F27423" w:rsidDel="00201166">
          <w:rPr>
            <w:rStyle w:val="Hyperlink"/>
            <w:noProof/>
          </w:rPr>
          <w:delText>Tableau 81 Résultats du test de sensibilité 2 : Augmentation des coûts de construction de 10 %</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_Toc152165519 \h </w:delInstrText>
        </w:r>
        <w:r w:rsidR="002B5C95" w:rsidDel="00201166">
          <w:rPr>
            <w:noProof/>
            <w:webHidden/>
          </w:rPr>
        </w:r>
        <w:r w:rsidR="002B5C95" w:rsidDel="00201166">
          <w:rPr>
            <w:noProof/>
            <w:webHidden/>
          </w:rPr>
          <w:fldChar w:fldCharType="separate"/>
        </w:r>
        <w:r w:rsidR="002B5C95" w:rsidDel="00201166">
          <w:rPr>
            <w:noProof/>
            <w:webHidden/>
          </w:rPr>
          <w:delText>163</w:delText>
        </w:r>
        <w:r w:rsidR="002B5C95" w:rsidDel="00201166">
          <w:rPr>
            <w:noProof/>
            <w:webHidden/>
          </w:rPr>
          <w:fldChar w:fldCharType="end"/>
        </w:r>
        <w:r w:rsidDel="00201166">
          <w:rPr>
            <w:noProof/>
          </w:rPr>
          <w:fldChar w:fldCharType="end"/>
        </w:r>
      </w:del>
    </w:p>
    <w:p w14:paraId="2D6C6281" w14:textId="6DC4EACE" w:rsidR="002B5C95" w:rsidDel="00201166" w:rsidRDefault="00C24323">
      <w:pPr>
        <w:pStyle w:val="TableofFigures"/>
        <w:tabs>
          <w:tab w:val="right" w:leader="dot" w:pos="9016"/>
        </w:tabs>
        <w:rPr>
          <w:del w:id="529" w:author="Houyem Rais" w:date="2024-02-22T14:46:00Z"/>
          <w:rFonts w:eastAsiaTheme="minorEastAsia"/>
          <w:noProof/>
          <w:kern w:val="2"/>
          <w:lang w:val="en-US"/>
          <w14:ligatures w14:val="standardContextual"/>
        </w:rPr>
      </w:pPr>
      <w:del w:id="530" w:author="Houyem Rais" w:date="2024-02-22T14:46:00Z">
        <w:r w:rsidDel="00201166">
          <w:fldChar w:fldCharType="begin"/>
        </w:r>
        <w:r w:rsidDel="00201166">
          <w:delInstrText>HYPERLINK \l "_Toc152165520"</w:delInstrText>
        </w:r>
        <w:r w:rsidDel="00201166">
          <w:fldChar w:fldCharType="separate"/>
        </w:r>
        <w:r w:rsidR="002B5C95" w:rsidRPr="00F27423" w:rsidDel="00201166">
          <w:rPr>
            <w:rStyle w:val="Hyperlink"/>
            <w:noProof/>
          </w:rPr>
          <w:delText>Tableau 82 Résultats du test de sensibilité 3 : Augmentation des coûts d’exploitation de 10 %</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_Toc152165520 \h </w:delInstrText>
        </w:r>
        <w:r w:rsidR="002B5C95" w:rsidDel="00201166">
          <w:rPr>
            <w:noProof/>
            <w:webHidden/>
          </w:rPr>
        </w:r>
        <w:r w:rsidR="002B5C95" w:rsidDel="00201166">
          <w:rPr>
            <w:noProof/>
            <w:webHidden/>
          </w:rPr>
          <w:fldChar w:fldCharType="separate"/>
        </w:r>
        <w:r w:rsidR="002B5C95" w:rsidDel="00201166">
          <w:rPr>
            <w:noProof/>
            <w:webHidden/>
          </w:rPr>
          <w:delText>164</w:delText>
        </w:r>
        <w:r w:rsidR="002B5C95" w:rsidDel="00201166">
          <w:rPr>
            <w:noProof/>
            <w:webHidden/>
          </w:rPr>
          <w:fldChar w:fldCharType="end"/>
        </w:r>
        <w:r w:rsidDel="00201166">
          <w:rPr>
            <w:noProof/>
          </w:rPr>
          <w:fldChar w:fldCharType="end"/>
        </w:r>
      </w:del>
    </w:p>
    <w:p w14:paraId="320BC123" w14:textId="08EBE102" w:rsidR="002B5C95" w:rsidDel="00201166" w:rsidRDefault="00C24323">
      <w:pPr>
        <w:pStyle w:val="TableofFigures"/>
        <w:tabs>
          <w:tab w:val="right" w:leader="dot" w:pos="9016"/>
        </w:tabs>
        <w:rPr>
          <w:del w:id="531" w:author="Houyem Rais" w:date="2024-02-22T14:46:00Z"/>
          <w:rFonts w:eastAsiaTheme="minorEastAsia"/>
          <w:noProof/>
          <w:kern w:val="2"/>
          <w:lang w:val="en-US"/>
          <w14:ligatures w14:val="standardContextual"/>
        </w:rPr>
      </w:pPr>
      <w:del w:id="532" w:author="Houyem Rais" w:date="2024-02-22T14:46:00Z">
        <w:r w:rsidDel="00201166">
          <w:fldChar w:fldCharType="begin"/>
        </w:r>
        <w:r w:rsidDel="00201166">
          <w:delInstrText>HYPERLINK \l "_Toc152165521"</w:delInstrText>
        </w:r>
        <w:r w:rsidDel="00201166">
          <w:fldChar w:fldCharType="separate"/>
        </w:r>
        <w:r w:rsidR="002B5C95" w:rsidRPr="00F27423" w:rsidDel="00201166">
          <w:rPr>
            <w:rStyle w:val="Hyperlink"/>
            <w:noProof/>
          </w:rPr>
          <w:delText>Tableau 83 Résultats du test de sensibilité 4 : Diminution des revenus de 10%</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_Toc152165521 \h </w:delInstrText>
        </w:r>
        <w:r w:rsidR="002B5C95" w:rsidDel="00201166">
          <w:rPr>
            <w:noProof/>
            <w:webHidden/>
          </w:rPr>
        </w:r>
        <w:r w:rsidR="002B5C95" w:rsidDel="00201166">
          <w:rPr>
            <w:noProof/>
            <w:webHidden/>
          </w:rPr>
          <w:fldChar w:fldCharType="separate"/>
        </w:r>
        <w:r w:rsidR="002B5C95" w:rsidDel="00201166">
          <w:rPr>
            <w:noProof/>
            <w:webHidden/>
          </w:rPr>
          <w:delText>165</w:delText>
        </w:r>
        <w:r w:rsidR="002B5C95" w:rsidDel="00201166">
          <w:rPr>
            <w:noProof/>
            <w:webHidden/>
          </w:rPr>
          <w:fldChar w:fldCharType="end"/>
        </w:r>
        <w:r w:rsidDel="00201166">
          <w:rPr>
            <w:noProof/>
          </w:rPr>
          <w:fldChar w:fldCharType="end"/>
        </w:r>
      </w:del>
    </w:p>
    <w:p w14:paraId="07FD2021" w14:textId="28B42F0C" w:rsidR="002B5C95" w:rsidDel="00201166" w:rsidRDefault="00C24323">
      <w:pPr>
        <w:pStyle w:val="TableofFigures"/>
        <w:tabs>
          <w:tab w:val="right" w:leader="dot" w:pos="9016"/>
        </w:tabs>
        <w:rPr>
          <w:del w:id="533" w:author="Houyem Rais" w:date="2024-02-22T14:46:00Z"/>
          <w:rFonts w:eastAsiaTheme="minorEastAsia"/>
          <w:noProof/>
          <w:kern w:val="2"/>
          <w:lang w:val="en-US"/>
          <w14:ligatures w14:val="standardContextual"/>
        </w:rPr>
      </w:pPr>
      <w:del w:id="534" w:author="Houyem Rais" w:date="2024-02-22T14:46:00Z">
        <w:r w:rsidDel="00201166">
          <w:fldChar w:fldCharType="begin"/>
        </w:r>
        <w:r w:rsidDel="00201166">
          <w:delInstrText>HYPERLINK \l "_Toc152165522"</w:delInstrText>
        </w:r>
        <w:r w:rsidDel="00201166">
          <w:fldChar w:fldCharType="separate"/>
        </w:r>
        <w:r w:rsidR="002B5C95" w:rsidRPr="00F27423" w:rsidDel="00201166">
          <w:rPr>
            <w:rStyle w:val="Hyperlink"/>
            <w:noProof/>
          </w:rPr>
          <w:delText>Tableau 84 Résultats du test de sensibilité 5 : Augmentation du taux d’inflation de 5 points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_Toc152165522 \h </w:delInstrText>
        </w:r>
        <w:r w:rsidR="002B5C95" w:rsidDel="00201166">
          <w:rPr>
            <w:noProof/>
            <w:webHidden/>
          </w:rPr>
        </w:r>
        <w:r w:rsidR="002B5C95" w:rsidDel="00201166">
          <w:rPr>
            <w:noProof/>
            <w:webHidden/>
          </w:rPr>
          <w:fldChar w:fldCharType="separate"/>
        </w:r>
        <w:r w:rsidR="002B5C95" w:rsidDel="00201166">
          <w:rPr>
            <w:noProof/>
            <w:webHidden/>
          </w:rPr>
          <w:delText>166</w:delText>
        </w:r>
        <w:r w:rsidR="002B5C95" w:rsidDel="00201166">
          <w:rPr>
            <w:noProof/>
            <w:webHidden/>
          </w:rPr>
          <w:fldChar w:fldCharType="end"/>
        </w:r>
        <w:r w:rsidDel="00201166">
          <w:rPr>
            <w:noProof/>
          </w:rPr>
          <w:fldChar w:fldCharType="end"/>
        </w:r>
      </w:del>
    </w:p>
    <w:p w14:paraId="14C63F3F" w14:textId="64BB430C" w:rsidR="002B5C95" w:rsidDel="00201166" w:rsidRDefault="00C24323">
      <w:pPr>
        <w:pStyle w:val="TableofFigures"/>
        <w:tabs>
          <w:tab w:val="right" w:leader="dot" w:pos="9016"/>
        </w:tabs>
        <w:rPr>
          <w:del w:id="535" w:author="Houyem Rais" w:date="2024-02-22T14:46:00Z"/>
          <w:rFonts w:eastAsiaTheme="minorEastAsia"/>
          <w:noProof/>
          <w:kern w:val="2"/>
          <w:lang w:val="en-US"/>
          <w14:ligatures w14:val="standardContextual"/>
        </w:rPr>
      </w:pPr>
      <w:del w:id="536" w:author="Houyem Rais" w:date="2024-02-22T14:46:00Z">
        <w:r w:rsidDel="00201166">
          <w:fldChar w:fldCharType="begin"/>
        </w:r>
        <w:r w:rsidDel="00201166">
          <w:delInstrText>HYPERLINK \l "_Toc152165523"</w:delInstrText>
        </w:r>
        <w:r w:rsidDel="00201166">
          <w:fldChar w:fldCharType="separate"/>
        </w:r>
        <w:r w:rsidR="002B5C95" w:rsidRPr="00F27423" w:rsidDel="00201166">
          <w:rPr>
            <w:rStyle w:val="Hyperlink"/>
            <w:noProof/>
          </w:rPr>
          <w:delText>Tableau 85 Résultats du test de sensibilité 5 : Utilisation d’un taux d’actualisation avec risques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_Toc152165523 \h </w:delInstrText>
        </w:r>
        <w:r w:rsidR="002B5C95" w:rsidDel="00201166">
          <w:rPr>
            <w:noProof/>
            <w:webHidden/>
          </w:rPr>
        </w:r>
        <w:r w:rsidR="002B5C95" w:rsidDel="00201166">
          <w:rPr>
            <w:noProof/>
            <w:webHidden/>
          </w:rPr>
          <w:fldChar w:fldCharType="separate"/>
        </w:r>
        <w:r w:rsidR="002B5C95" w:rsidDel="00201166">
          <w:rPr>
            <w:noProof/>
            <w:webHidden/>
          </w:rPr>
          <w:delText>167</w:delText>
        </w:r>
        <w:r w:rsidR="002B5C95" w:rsidDel="00201166">
          <w:rPr>
            <w:noProof/>
            <w:webHidden/>
          </w:rPr>
          <w:fldChar w:fldCharType="end"/>
        </w:r>
        <w:r w:rsidDel="00201166">
          <w:rPr>
            <w:noProof/>
          </w:rPr>
          <w:fldChar w:fldCharType="end"/>
        </w:r>
      </w:del>
    </w:p>
    <w:p w14:paraId="147522A4" w14:textId="6497EF7A" w:rsidR="002B5C95" w:rsidDel="00201166" w:rsidRDefault="00C24323">
      <w:pPr>
        <w:pStyle w:val="TableofFigures"/>
        <w:tabs>
          <w:tab w:val="right" w:leader="dot" w:pos="9016"/>
        </w:tabs>
        <w:rPr>
          <w:del w:id="537" w:author="Houyem Rais" w:date="2024-02-22T14:46:00Z"/>
          <w:rFonts w:eastAsiaTheme="minorEastAsia"/>
          <w:noProof/>
          <w:kern w:val="2"/>
          <w:lang w:val="en-US"/>
          <w14:ligatures w14:val="standardContextual"/>
        </w:rPr>
      </w:pPr>
      <w:del w:id="538" w:author="Houyem Rais" w:date="2024-02-22T14:46:00Z">
        <w:r w:rsidDel="00201166">
          <w:fldChar w:fldCharType="begin"/>
        </w:r>
        <w:r w:rsidDel="00201166">
          <w:delInstrText>HYPERLINK \l "_Toc152165524"</w:delInstrText>
        </w:r>
        <w:r w:rsidDel="00201166">
          <w:fldChar w:fldCharType="separate"/>
        </w:r>
        <w:r w:rsidR="002B5C95" w:rsidRPr="00F27423" w:rsidDel="00201166">
          <w:rPr>
            <w:rStyle w:val="Hyperlink"/>
            <w:noProof/>
          </w:rPr>
          <w:delText>Tableau 86 Recommandations sur la répartition et la gestion optimale des risques du projet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_Toc152165524 \h </w:delInstrText>
        </w:r>
        <w:r w:rsidR="002B5C95" w:rsidDel="00201166">
          <w:rPr>
            <w:noProof/>
            <w:webHidden/>
          </w:rPr>
        </w:r>
        <w:r w:rsidR="002B5C95" w:rsidDel="00201166">
          <w:rPr>
            <w:noProof/>
            <w:webHidden/>
          </w:rPr>
          <w:fldChar w:fldCharType="separate"/>
        </w:r>
        <w:r w:rsidR="002B5C95" w:rsidDel="00201166">
          <w:rPr>
            <w:noProof/>
            <w:webHidden/>
          </w:rPr>
          <w:delText>171</w:delText>
        </w:r>
        <w:r w:rsidR="002B5C95" w:rsidDel="00201166">
          <w:rPr>
            <w:noProof/>
            <w:webHidden/>
          </w:rPr>
          <w:fldChar w:fldCharType="end"/>
        </w:r>
        <w:r w:rsidDel="00201166">
          <w:rPr>
            <w:noProof/>
          </w:rPr>
          <w:fldChar w:fldCharType="end"/>
        </w:r>
      </w:del>
    </w:p>
    <w:p w14:paraId="6CBE9D61" w14:textId="5C1DEEC9" w:rsidR="002B5C95" w:rsidDel="00201166" w:rsidRDefault="00C24323">
      <w:pPr>
        <w:pStyle w:val="TableofFigures"/>
        <w:tabs>
          <w:tab w:val="right" w:leader="dot" w:pos="9016"/>
        </w:tabs>
        <w:rPr>
          <w:del w:id="539" w:author="Houyem Rais" w:date="2024-02-22T14:46:00Z"/>
          <w:rFonts w:eastAsiaTheme="minorEastAsia"/>
          <w:noProof/>
          <w:kern w:val="2"/>
          <w:lang w:val="en-US"/>
          <w14:ligatures w14:val="standardContextual"/>
        </w:rPr>
      </w:pPr>
      <w:del w:id="540" w:author="Houyem Rais" w:date="2024-02-22T14:46:00Z">
        <w:r w:rsidDel="00201166">
          <w:fldChar w:fldCharType="begin"/>
        </w:r>
        <w:r w:rsidDel="00201166">
          <w:delInstrText>HYPERLINK \l "_Toc152165525"</w:delInstrText>
        </w:r>
        <w:r w:rsidDel="00201166">
          <w:fldChar w:fldCharType="separate"/>
        </w:r>
        <w:r w:rsidR="002B5C95" w:rsidRPr="00F27423" w:rsidDel="00201166">
          <w:rPr>
            <w:rStyle w:val="Hyperlink"/>
            <w:noProof/>
          </w:rPr>
          <w:delText>Tableau 87 Matrice des risques du projet de l’autoroute du corridor Abidjan-Lagos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_Toc152165525 \h </w:delInstrText>
        </w:r>
        <w:r w:rsidR="002B5C95" w:rsidDel="00201166">
          <w:rPr>
            <w:noProof/>
            <w:webHidden/>
          </w:rPr>
        </w:r>
        <w:r w:rsidR="002B5C95" w:rsidDel="00201166">
          <w:rPr>
            <w:noProof/>
            <w:webHidden/>
          </w:rPr>
          <w:fldChar w:fldCharType="separate"/>
        </w:r>
        <w:r w:rsidR="002B5C95" w:rsidDel="00201166">
          <w:rPr>
            <w:noProof/>
            <w:webHidden/>
          </w:rPr>
          <w:delText>175</w:delText>
        </w:r>
        <w:r w:rsidR="002B5C95" w:rsidDel="00201166">
          <w:rPr>
            <w:noProof/>
            <w:webHidden/>
          </w:rPr>
          <w:fldChar w:fldCharType="end"/>
        </w:r>
        <w:r w:rsidDel="00201166">
          <w:rPr>
            <w:noProof/>
          </w:rPr>
          <w:fldChar w:fldCharType="end"/>
        </w:r>
      </w:del>
    </w:p>
    <w:p w14:paraId="67A88E18" w14:textId="29DC13D4" w:rsidR="002B5C95" w:rsidDel="00201166" w:rsidRDefault="00C24323">
      <w:pPr>
        <w:pStyle w:val="TableofFigures"/>
        <w:tabs>
          <w:tab w:val="right" w:leader="dot" w:pos="9016"/>
        </w:tabs>
        <w:rPr>
          <w:del w:id="541" w:author="Houyem Rais" w:date="2024-02-22T14:46:00Z"/>
          <w:rFonts w:eastAsiaTheme="minorEastAsia"/>
          <w:noProof/>
          <w:kern w:val="2"/>
          <w:lang w:val="en-US"/>
          <w14:ligatures w14:val="standardContextual"/>
        </w:rPr>
      </w:pPr>
      <w:del w:id="542" w:author="Houyem Rais" w:date="2024-02-22T14:46:00Z">
        <w:r w:rsidDel="00201166">
          <w:fldChar w:fldCharType="begin"/>
        </w:r>
        <w:r w:rsidDel="00201166">
          <w:delInstrText>HYPERLINK \l "_Toc152165526"</w:delInstrText>
        </w:r>
        <w:r w:rsidDel="00201166">
          <w:fldChar w:fldCharType="separate"/>
        </w:r>
        <w:r w:rsidR="002B5C95" w:rsidRPr="00F27423" w:rsidDel="00201166">
          <w:rPr>
            <w:rStyle w:val="Hyperlink"/>
            <w:noProof/>
          </w:rPr>
          <w:delText>Tableau 88 Registre des risques de l’option 1 : BOT économique – cas du lot contractuel A (Togo)</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_Toc152165526 \h </w:delInstrText>
        </w:r>
        <w:r w:rsidR="002B5C95" w:rsidDel="00201166">
          <w:rPr>
            <w:noProof/>
            <w:webHidden/>
          </w:rPr>
        </w:r>
        <w:r w:rsidR="002B5C95" w:rsidDel="00201166">
          <w:rPr>
            <w:noProof/>
            <w:webHidden/>
          </w:rPr>
          <w:fldChar w:fldCharType="separate"/>
        </w:r>
        <w:r w:rsidR="002B5C95" w:rsidDel="00201166">
          <w:rPr>
            <w:noProof/>
            <w:webHidden/>
          </w:rPr>
          <w:delText>181</w:delText>
        </w:r>
        <w:r w:rsidR="002B5C95" w:rsidDel="00201166">
          <w:rPr>
            <w:noProof/>
            <w:webHidden/>
          </w:rPr>
          <w:fldChar w:fldCharType="end"/>
        </w:r>
        <w:r w:rsidDel="00201166">
          <w:rPr>
            <w:noProof/>
          </w:rPr>
          <w:fldChar w:fldCharType="end"/>
        </w:r>
      </w:del>
    </w:p>
    <w:p w14:paraId="590A5187" w14:textId="1E753690" w:rsidR="00C2113E" w:rsidRPr="00343F01" w:rsidDel="00201166" w:rsidRDefault="00C2113E" w:rsidP="00F555DC">
      <w:pPr>
        <w:spacing w:before="0" w:after="40" w:line="240" w:lineRule="auto"/>
        <w:rPr>
          <w:del w:id="543" w:author="Houyem Rais" w:date="2024-02-22T14:46:00Z"/>
          <w:rFonts w:asciiTheme="majorHAnsi" w:hAnsiTheme="majorHAnsi" w:cstheme="majorHAnsi"/>
          <w:b/>
          <w:sz w:val="18"/>
          <w:szCs w:val="18"/>
        </w:rPr>
      </w:pPr>
      <w:del w:id="544" w:author="Houyem Rais" w:date="2024-02-22T14:46:00Z">
        <w:r w:rsidRPr="00343F01" w:rsidDel="00201166">
          <w:rPr>
            <w:rFonts w:cstheme="minorHAnsi"/>
            <w:b/>
            <w:sz w:val="20"/>
            <w:szCs w:val="20"/>
          </w:rPr>
          <w:fldChar w:fldCharType="end"/>
        </w:r>
      </w:del>
    </w:p>
    <w:p w14:paraId="5336F475" w14:textId="11BAE2CB" w:rsidR="00005C69" w:rsidRPr="00343F01" w:rsidDel="00201166" w:rsidRDefault="00005C69">
      <w:pPr>
        <w:spacing w:before="0" w:after="160"/>
        <w:jc w:val="left"/>
        <w:rPr>
          <w:del w:id="545" w:author="Houyem Rais" w:date="2024-02-22T14:46:00Z"/>
          <w:rFonts w:eastAsiaTheme="majorEastAsia" w:cstheme="majorHAnsi"/>
          <w:b/>
          <w:bCs/>
          <w:color w:val="0070C0"/>
          <w:sz w:val="32"/>
          <w:szCs w:val="28"/>
        </w:rPr>
      </w:pPr>
    </w:p>
    <w:p w14:paraId="5559698A" w14:textId="7FBB580C" w:rsidR="00C2113E" w:rsidRPr="00343F01" w:rsidDel="00201166" w:rsidRDefault="00C2113E" w:rsidP="001A04DE">
      <w:pPr>
        <w:pStyle w:val="Heading1"/>
        <w:numPr>
          <w:ilvl w:val="0"/>
          <w:numId w:val="0"/>
        </w:numPr>
        <w:ind w:left="432" w:hanging="432"/>
        <w:rPr>
          <w:del w:id="546" w:author="Houyem Rais" w:date="2024-02-22T14:46:00Z"/>
        </w:rPr>
      </w:pPr>
      <w:bookmarkStart w:id="547" w:name="_Toc152165302"/>
      <w:del w:id="548" w:author="Houyem Rais" w:date="2024-02-22T14:46:00Z">
        <w:r w:rsidRPr="00343F01" w:rsidDel="00201166">
          <w:delText>Liste des figures</w:delText>
        </w:r>
        <w:bookmarkEnd w:id="547"/>
      </w:del>
    </w:p>
    <w:p w14:paraId="12873760" w14:textId="36619D29" w:rsidR="002B5C95" w:rsidDel="00201166" w:rsidRDefault="00C2113E">
      <w:pPr>
        <w:pStyle w:val="TableofFigures"/>
        <w:tabs>
          <w:tab w:val="right" w:leader="dot" w:pos="9016"/>
        </w:tabs>
        <w:rPr>
          <w:del w:id="549" w:author="Houyem Rais" w:date="2024-02-22T14:46:00Z"/>
          <w:rFonts w:eastAsiaTheme="minorEastAsia"/>
          <w:noProof/>
          <w:kern w:val="2"/>
          <w:lang w:val="en-US"/>
          <w14:ligatures w14:val="standardContextual"/>
        </w:rPr>
      </w:pPr>
      <w:del w:id="550" w:author="Houyem Rais" w:date="2024-02-22T14:46:00Z">
        <w:r w:rsidRPr="00343F01" w:rsidDel="00201166">
          <w:rPr>
            <w:rFonts w:asciiTheme="majorHAnsi" w:hAnsiTheme="majorHAnsi" w:cstheme="majorHAnsi"/>
            <w:b/>
            <w:bCs/>
            <w:sz w:val="20"/>
            <w:szCs w:val="20"/>
          </w:rPr>
          <w:fldChar w:fldCharType="begin"/>
        </w:r>
        <w:r w:rsidRPr="00343F01" w:rsidDel="00201166">
          <w:rPr>
            <w:rFonts w:asciiTheme="majorHAnsi" w:hAnsiTheme="majorHAnsi" w:cstheme="majorHAnsi"/>
            <w:b/>
            <w:bCs/>
            <w:sz w:val="20"/>
            <w:szCs w:val="20"/>
          </w:rPr>
          <w:delInstrText xml:space="preserve"> TOC \h \z \c "Figure" </w:delInstrText>
        </w:r>
        <w:r w:rsidRPr="00343F01" w:rsidDel="00201166">
          <w:rPr>
            <w:rFonts w:asciiTheme="majorHAnsi" w:hAnsiTheme="majorHAnsi" w:cstheme="majorHAnsi"/>
            <w:b/>
            <w:bCs/>
            <w:sz w:val="20"/>
            <w:szCs w:val="20"/>
          </w:rPr>
          <w:fldChar w:fldCharType="separate"/>
        </w:r>
        <w:r w:rsidR="00C24323" w:rsidDel="00201166">
          <w:fldChar w:fldCharType="begin"/>
        </w:r>
        <w:r w:rsidR="00C24323" w:rsidDel="00201166">
          <w:delInstrText>HYPERLINK \l "_Toc152165527"</w:delInstrText>
        </w:r>
        <w:r w:rsidR="00C24323" w:rsidDel="00201166">
          <w:fldChar w:fldCharType="separate"/>
        </w:r>
        <w:r w:rsidR="002B5C95" w:rsidRPr="00245387" w:rsidDel="00201166">
          <w:rPr>
            <w:rStyle w:val="Hyperlink"/>
            <w:noProof/>
          </w:rPr>
          <w:delText>Figure 1 Tracé retenu du lot 3 Togo-Bénin-Nigéria</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_Toc152165527 \h </w:delInstrText>
        </w:r>
        <w:r w:rsidR="002B5C95" w:rsidDel="00201166">
          <w:rPr>
            <w:noProof/>
            <w:webHidden/>
          </w:rPr>
        </w:r>
        <w:r w:rsidR="002B5C95" w:rsidDel="00201166">
          <w:rPr>
            <w:noProof/>
            <w:webHidden/>
          </w:rPr>
          <w:fldChar w:fldCharType="separate"/>
        </w:r>
        <w:r w:rsidR="002B5C95" w:rsidDel="00201166">
          <w:rPr>
            <w:noProof/>
            <w:webHidden/>
          </w:rPr>
          <w:delText>11</w:delText>
        </w:r>
        <w:r w:rsidR="002B5C95" w:rsidDel="00201166">
          <w:rPr>
            <w:noProof/>
            <w:webHidden/>
          </w:rPr>
          <w:fldChar w:fldCharType="end"/>
        </w:r>
        <w:r w:rsidR="00C24323" w:rsidDel="00201166">
          <w:rPr>
            <w:noProof/>
          </w:rPr>
          <w:fldChar w:fldCharType="end"/>
        </w:r>
      </w:del>
    </w:p>
    <w:p w14:paraId="686409A2" w14:textId="2E58F3E4" w:rsidR="002B5C95" w:rsidDel="00201166" w:rsidRDefault="00C24323">
      <w:pPr>
        <w:pStyle w:val="TableofFigures"/>
        <w:tabs>
          <w:tab w:val="right" w:leader="dot" w:pos="9016"/>
        </w:tabs>
        <w:rPr>
          <w:del w:id="551" w:author="Houyem Rais" w:date="2024-02-22T14:46:00Z"/>
          <w:rFonts w:eastAsiaTheme="minorEastAsia"/>
          <w:noProof/>
          <w:kern w:val="2"/>
          <w:lang w:val="en-US"/>
          <w14:ligatures w14:val="standardContextual"/>
        </w:rPr>
      </w:pPr>
      <w:del w:id="552" w:author="Houyem Rais" w:date="2024-02-22T14:46:00Z">
        <w:r w:rsidDel="00201166">
          <w:fldChar w:fldCharType="begin"/>
        </w:r>
        <w:r w:rsidDel="00201166">
          <w:delInstrText>HYPERLINK \l "_Toc152165528"</w:delInstrText>
        </w:r>
        <w:r w:rsidDel="00201166">
          <w:fldChar w:fldCharType="separate"/>
        </w:r>
        <w:r w:rsidR="002B5C95" w:rsidRPr="00245387" w:rsidDel="00201166">
          <w:rPr>
            <w:rStyle w:val="Hyperlink"/>
            <w:noProof/>
          </w:rPr>
          <w:delText>Figure 2 Chronologie de la mise en œuvre des différents lots contractuels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_Toc152165528 \h </w:delInstrText>
        </w:r>
        <w:r w:rsidR="002B5C95" w:rsidDel="00201166">
          <w:rPr>
            <w:noProof/>
            <w:webHidden/>
          </w:rPr>
        </w:r>
        <w:r w:rsidR="002B5C95" w:rsidDel="00201166">
          <w:rPr>
            <w:noProof/>
            <w:webHidden/>
          </w:rPr>
          <w:fldChar w:fldCharType="separate"/>
        </w:r>
        <w:r w:rsidR="002B5C95" w:rsidDel="00201166">
          <w:rPr>
            <w:noProof/>
            <w:webHidden/>
          </w:rPr>
          <w:delText>19</w:delText>
        </w:r>
        <w:r w:rsidR="002B5C95" w:rsidDel="00201166">
          <w:rPr>
            <w:noProof/>
            <w:webHidden/>
          </w:rPr>
          <w:fldChar w:fldCharType="end"/>
        </w:r>
        <w:r w:rsidDel="00201166">
          <w:rPr>
            <w:noProof/>
          </w:rPr>
          <w:fldChar w:fldCharType="end"/>
        </w:r>
      </w:del>
    </w:p>
    <w:p w14:paraId="60D268B0" w14:textId="057BD651" w:rsidR="002B5C95" w:rsidDel="00201166" w:rsidRDefault="00C24323">
      <w:pPr>
        <w:pStyle w:val="TableofFigures"/>
        <w:tabs>
          <w:tab w:val="right" w:leader="dot" w:pos="9016"/>
        </w:tabs>
        <w:rPr>
          <w:del w:id="553" w:author="Houyem Rais" w:date="2024-02-22T14:46:00Z"/>
          <w:rFonts w:eastAsiaTheme="minorEastAsia"/>
          <w:noProof/>
          <w:kern w:val="2"/>
          <w:lang w:val="en-US"/>
          <w14:ligatures w14:val="standardContextual"/>
        </w:rPr>
      </w:pPr>
      <w:del w:id="554" w:author="Houyem Rais" w:date="2024-02-22T14:46:00Z">
        <w:r w:rsidDel="00201166">
          <w:fldChar w:fldCharType="begin"/>
        </w:r>
        <w:r w:rsidDel="00201166">
          <w:delInstrText>HYPERLINK \l "_Toc152165529"</w:delInstrText>
        </w:r>
        <w:r w:rsidDel="00201166">
          <w:fldChar w:fldCharType="separate"/>
        </w:r>
        <w:r w:rsidR="002B5C95" w:rsidRPr="00245387" w:rsidDel="00201166">
          <w:rPr>
            <w:rStyle w:val="Hyperlink"/>
            <w:noProof/>
          </w:rPr>
          <w:delText>Figure 3 Tracé retenu du lot 3 Togo-Bénin-Nigéria</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_Toc152165529 \h </w:delInstrText>
        </w:r>
        <w:r w:rsidR="002B5C95" w:rsidDel="00201166">
          <w:rPr>
            <w:noProof/>
            <w:webHidden/>
          </w:rPr>
        </w:r>
        <w:r w:rsidR="002B5C95" w:rsidDel="00201166">
          <w:rPr>
            <w:noProof/>
            <w:webHidden/>
          </w:rPr>
          <w:fldChar w:fldCharType="separate"/>
        </w:r>
        <w:r w:rsidR="002B5C95" w:rsidDel="00201166">
          <w:rPr>
            <w:noProof/>
            <w:webHidden/>
          </w:rPr>
          <w:delText>22</w:delText>
        </w:r>
        <w:r w:rsidR="002B5C95" w:rsidDel="00201166">
          <w:rPr>
            <w:noProof/>
            <w:webHidden/>
          </w:rPr>
          <w:fldChar w:fldCharType="end"/>
        </w:r>
        <w:r w:rsidDel="00201166">
          <w:rPr>
            <w:noProof/>
          </w:rPr>
          <w:fldChar w:fldCharType="end"/>
        </w:r>
      </w:del>
    </w:p>
    <w:p w14:paraId="030703CE" w14:textId="654B4AF3" w:rsidR="002B5C95" w:rsidDel="00201166" w:rsidRDefault="00C24323">
      <w:pPr>
        <w:pStyle w:val="TableofFigures"/>
        <w:tabs>
          <w:tab w:val="right" w:leader="dot" w:pos="9016"/>
        </w:tabs>
        <w:rPr>
          <w:del w:id="555" w:author="Houyem Rais" w:date="2024-02-22T14:46:00Z"/>
          <w:rFonts w:eastAsiaTheme="minorEastAsia"/>
          <w:noProof/>
          <w:kern w:val="2"/>
          <w:lang w:val="en-US"/>
          <w14:ligatures w14:val="standardContextual"/>
        </w:rPr>
      </w:pPr>
      <w:del w:id="556" w:author="Houyem Rais" w:date="2024-02-22T14:46:00Z">
        <w:r w:rsidDel="00201166">
          <w:fldChar w:fldCharType="begin"/>
        </w:r>
        <w:r w:rsidDel="00201166">
          <w:delInstrText>HYPERLINK \l "_Toc152165530"</w:delInstrText>
        </w:r>
        <w:r w:rsidDel="00201166">
          <w:fldChar w:fldCharType="separate"/>
        </w:r>
        <w:r w:rsidR="002B5C95" w:rsidRPr="00245387" w:rsidDel="00201166">
          <w:rPr>
            <w:rStyle w:val="Hyperlink"/>
            <w:noProof/>
          </w:rPr>
          <w:delText>Figure 4 Tracé retenu de la section 3 Togo-Bénin-Nigéria</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_Toc152165530 \h </w:delInstrText>
        </w:r>
        <w:r w:rsidR="002B5C95" w:rsidDel="00201166">
          <w:rPr>
            <w:noProof/>
            <w:webHidden/>
          </w:rPr>
        </w:r>
        <w:r w:rsidR="002B5C95" w:rsidDel="00201166">
          <w:rPr>
            <w:noProof/>
            <w:webHidden/>
          </w:rPr>
          <w:fldChar w:fldCharType="separate"/>
        </w:r>
        <w:r w:rsidR="002B5C95" w:rsidDel="00201166">
          <w:rPr>
            <w:noProof/>
            <w:webHidden/>
          </w:rPr>
          <w:delText>22</w:delText>
        </w:r>
        <w:r w:rsidR="002B5C95" w:rsidDel="00201166">
          <w:rPr>
            <w:noProof/>
            <w:webHidden/>
          </w:rPr>
          <w:fldChar w:fldCharType="end"/>
        </w:r>
        <w:r w:rsidDel="00201166">
          <w:rPr>
            <w:noProof/>
          </w:rPr>
          <w:fldChar w:fldCharType="end"/>
        </w:r>
      </w:del>
    </w:p>
    <w:p w14:paraId="3F299D79" w14:textId="2F697A21" w:rsidR="002B5C95" w:rsidDel="00201166" w:rsidRDefault="00C24323">
      <w:pPr>
        <w:pStyle w:val="TableofFigures"/>
        <w:tabs>
          <w:tab w:val="right" w:leader="dot" w:pos="9016"/>
        </w:tabs>
        <w:rPr>
          <w:del w:id="557" w:author="Houyem Rais" w:date="2024-02-22T14:46:00Z"/>
          <w:rFonts w:eastAsiaTheme="minorEastAsia"/>
          <w:noProof/>
          <w:kern w:val="2"/>
          <w:lang w:val="en-US"/>
          <w14:ligatures w14:val="standardContextual"/>
        </w:rPr>
      </w:pPr>
      <w:del w:id="558" w:author="Houyem Rais" w:date="2024-02-22T14:46:00Z">
        <w:r w:rsidDel="00201166">
          <w:fldChar w:fldCharType="begin"/>
        </w:r>
        <w:r w:rsidDel="00201166">
          <w:delInstrText>HYPERLINK \l "_Toc152165531"</w:delInstrText>
        </w:r>
        <w:r w:rsidDel="00201166">
          <w:fldChar w:fldCharType="separate"/>
        </w:r>
        <w:r w:rsidR="002B5C95" w:rsidRPr="00245387" w:rsidDel="00201166">
          <w:rPr>
            <w:rStyle w:val="Hyperlink"/>
            <w:noProof/>
          </w:rPr>
          <w:delText>Figure 5 Poste de péage de Lekki</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_Toc152165531 \h </w:delInstrText>
        </w:r>
        <w:r w:rsidR="002B5C95" w:rsidDel="00201166">
          <w:rPr>
            <w:noProof/>
            <w:webHidden/>
          </w:rPr>
        </w:r>
        <w:r w:rsidR="002B5C95" w:rsidDel="00201166">
          <w:rPr>
            <w:noProof/>
            <w:webHidden/>
          </w:rPr>
          <w:fldChar w:fldCharType="separate"/>
        </w:r>
        <w:r w:rsidR="002B5C95" w:rsidDel="00201166">
          <w:rPr>
            <w:noProof/>
            <w:webHidden/>
          </w:rPr>
          <w:delText>43</w:delText>
        </w:r>
        <w:r w:rsidR="002B5C95" w:rsidDel="00201166">
          <w:rPr>
            <w:noProof/>
            <w:webHidden/>
          </w:rPr>
          <w:fldChar w:fldCharType="end"/>
        </w:r>
        <w:r w:rsidDel="00201166">
          <w:rPr>
            <w:noProof/>
          </w:rPr>
          <w:fldChar w:fldCharType="end"/>
        </w:r>
      </w:del>
    </w:p>
    <w:p w14:paraId="3A8B082C" w14:textId="0C8B0584" w:rsidR="002B5C95" w:rsidDel="00201166" w:rsidRDefault="00C24323">
      <w:pPr>
        <w:pStyle w:val="TableofFigures"/>
        <w:tabs>
          <w:tab w:val="right" w:leader="dot" w:pos="9016"/>
        </w:tabs>
        <w:rPr>
          <w:del w:id="559" w:author="Houyem Rais" w:date="2024-02-22T14:46:00Z"/>
          <w:rFonts w:eastAsiaTheme="minorEastAsia"/>
          <w:noProof/>
          <w:kern w:val="2"/>
          <w:lang w:val="en-US"/>
          <w14:ligatures w14:val="standardContextual"/>
        </w:rPr>
      </w:pPr>
      <w:del w:id="560" w:author="Houyem Rais" w:date="2024-02-22T14:46:00Z">
        <w:r w:rsidDel="00201166">
          <w:fldChar w:fldCharType="begin"/>
        </w:r>
        <w:r w:rsidDel="00201166">
          <w:delInstrText>HYPERLINK \l "_Toc152165532"</w:delInstrText>
        </w:r>
        <w:r w:rsidDel="00201166">
          <w:fldChar w:fldCharType="separate"/>
        </w:r>
        <w:r w:rsidR="002B5C95" w:rsidRPr="00245387" w:rsidDel="00201166">
          <w:rPr>
            <w:rStyle w:val="Hyperlink"/>
            <w:noProof/>
          </w:rPr>
          <w:delText>Figure 6 Portiques de péage électronique sur la N1 passant par Johannesburg</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_Toc152165532 \h </w:delInstrText>
        </w:r>
        <w:r w:rsidR="002B5C95" w:rsidDel="00201166">
          <w:rPr>
            <w:noProof/>
            <w:webHidden/>
          </w:rPr>
        </w:r>
        <w:r w:rsidR="002B5C95" w:rsidDel="00201166">
          <w:rPr>
            <w:noProof/>
            <w:webHidden/>
          </w:rPr>
          <w:fldChar w:fldCharType="separate"/>
        </w:r>
        <w:r w:rsidR="002B5C95" w:rsidDel="00201166">
          <w:rPr>
            <w:noProof/>
            <w:webHidden/>
          </w:rPr>
          <w:delText>45</w:delText>
        </w:r>
        <w:r w:rsidR="002B5C95" w:rsidDel="00201166">
          <w:rPr>
            <w:noProof/>
            <w:webHidden/>
          </w:rPr>
          <w:fldChar w:fldCharType="end"/>
        </w:r>
        <w:r w:rsidDel="00201166">
          <w:rPr>
            <w:noProof/>
          </w:rPr>
          <w:fldChar w:fldCharType="end"/>
        </w:r>
      </w:del>
    </w:p>
    <w:p w14:paraId="02C548F8" w14:textId="5A9C4007" w:rsidR="002B5C95" w:rsidDel="00201166" w:rsidRDefault="00C24323">
      <w:pPr>
        <w:pStyle w:val="TableofFigures"/>
        <w:tabs>
          <w:tab w:val="right" w:leader="dot" w:pos="9016"/>
        </w:tabs>
        <w:rPr>
          <w:del w:id="561" w:author="Houyem Rais" w:date="2024-02-22T14:46:00Z"/>
          <w:rFonts w:eastAsiaTheme="minorEastAsia"/>
          <w:noProof/>
          <w:kern w:val="2"/>
          <w:lang w:val="en-US"/>
          <w14:ligatures w14:val="standardContextual"/>
        </w:rPr>
      </w:pPr>
      <w:del w:id="562" w:author="Houyem Rais" w:date="2024-02-22T14:46:00Z">
        <w:r w:rsidDel="00201166">
          <w:fldChar w:fldCharType="begin"/>
        </w:r>
        <w:r w:rsidDel="00201166">
          <w:delInstrText>HYPERLINK \l "_Toc152165533"</w:delInstrText>
        </w:r>
        <w:r w:rsidDel="00201166">
          <w:fldChar w:fldCharType="separate"/>
        </w:r>
        <w:r w:rsidR="002B5C95" w:rsidRPr="00245387" w:rsidDel="00201166">
          <w:rPr>
            <w:rStyle w:val="Hyperlink"/>
            <w:noProof/>
          </w:rPr>
          <w:delText>Figure 7 Indicateurs macroéconomiques du Togo</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_Toc152165533 \h </w:delInstrText>
        </w:r>
        <w:r w:rsidR="002B5C95" w:rsidDel="00201166">
          <w:rPr>
            <w:noProof/>
            <w:webHidden/>
          </w:rPr>
        </w:r>
        <w:r w:rsidR="002B5C95" w:rsidDel="00201166">
          <w:rPr>
            <w:noProof/>
            <w:webHidden/>
          </w:rPr>
          <w:fldChar w:fldCharType="separate"/>
        </w:r>
        <w:r w:rsidR="002B5C95" w:rsidDel="00201166">
          <w:rPr>
            <w:noProof/>
            <w:webHidden/>
          </w:rPr>
          <w:delText>54</w:delText>
        </w:r>
        <w:r w:rsidR="002B5C95" w:rsidDel="00201166">
          <w:rPr>
            <w:noProof/>
            <w:webHidden/>
          </w:rPr>
          <w:fldChar w:fldCharType="end"/>
        </w:r>
        <w:r w:rsidDel="00201166">
          <w:rPr>
            <w:noProof/>
          </w:rPr>
          <w:fldChar w:fldCharType="end"/>
        </w:r>
      </w:del>
    </w:p>
    <w:p w14:paraId="658D026C" w14:textId="74B8112B" w:rsidR="002B5C95" w:rsidDel="00201166" w:rsidRDefault="00C24323">
      <w:pPr>
        <w:pStyle w:val="TableofFigures"/>
        <w:tabs>
          <w:tab w:val="right" w:leader="dot" w:pos="9016"/>
        </w:tabs>
        <w:rPr>
          <w:del w:id="563" w:author="Houyem Rais" w:date="2024-02-22T14:46:00Z"/>
          <w:rFonts w:eastAsiaTheme="minorEastAsia"/>
          <w:noProof/>
          <w:kern w:val="2"/>
          <w:lang w:val="en-US"/>
          <w14:ligatures w14:val="standardContextual"/>
        </w:rPr>
      </w:pPr>
      <w:del w:id="564" w:author="Houyem Rais" w:date="2024-02-22T14:46:00Z">
        <w:r w:rsidDel="00201166">
          <w:fldChar w:fldCharType="begin"/>
        </w:r>
        <w:r w:rsidDel="00201166">
          <w:delInstrText>HYPERLINK \l "_Toc152165534"</w:delInstrText>
        </w:r>
        <w:r w:rsidDel="00201166">
          <w:fldChar w:fldCharType="separate"/>
        </w:r>
        <w:r w:rsidR="002B5C95" w:rsidRPr="00245387" w:rsidDel="00201166">
          <w:rPr>
            <w:rStyle w:val="Hyperlink"/>
            <w:noProof/>
          </w:rPr>
          <w:delText>Figure 8 Structure de la dette publique du Bénin à fin juin 2022</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_Toc152165534 \h </w:delInstrText>
        </w:r>
        <w:r w:rsidR="002B5C95" w:rsidDel="00201166">
          <w:rPr>
            <w:noProof/>
            <w:webHidden/>
          </w:rPr>
        </w:r>
        <w:r w:rsidR="002B5C95" w:rsidDel="00201166">
          <w:rPr>
            <w:noProof/>
            <w:webHidden/>
          </w:rPr>
          <w:fldChar w:fldCharType="separate"/>
        </w:r>
        <w:r w:rsidR="002B5C95" w:rsidDel="00201166">
          <w:rPr>
            <w:noProof/>
            <w:webHidden/>
          </w:rPr>
          <w:delText>56</w:delText>
        </w:r>
        <w:r w:rsidR="002B5C95" w:rsidDel="00201166">
          <w:rPr>
            <w:noProof/>
            <w:webHidden/>
          </w:rPr>
          <w:fldChar w:fldCharType="end"/>
        </w:r>
        <w:r w:rsidDel="00201166">
          <w:rPr>
            <w:noProof/>
          </w:rPr>
          <w:fldChar w:fldCharType="end"/>
        </w:r>
      </w:del>
    </w:p>
    <w:p w14:paraId="6DA2C924" w14:textId="40FA33E7" w:rsidR="002B5C95" w:rsidDel="00201166" w:rsidRDefault="00C24323">
      <w:pPr>
        <w:pStyle w:val="TableofFigures"/>
        <w:tabs>
          <w:tab w:val="right" w:leader="dot" w:pos="9016"/>
        </w:tabs>
        <w:rPr>
          <w:del w:id="565" w:author="Houyem Rais" w:date="2024-02-22T14:46:00Z"/>
          <w:rFonts w:eastAsiaTheme="minorEastAsia"/>
          <w:noProof/>
          <w:kern w:val="2"/>
          <w:lang w:val="en-US"/>
          <w14:ligatures w14:val="standardContextual"/>
        </w:rPr>
      </w:pPr>
      <w:del w:id="566" w:author="Houyem Rais" w:date="2024-02-22T14:46:00Z">
        <w:r w:rsidDel="00201166">
          <w:fldChar w:fldCharType="begin"/>
        </w:r>
        <w:r w:rsidDel="00201166">
          <w:delInstrText>HYPERLINK \l "_Toc152165535"</w:delInstrText>
        </w:r>
        <w:r w:rsidDel="00201166">
          <w:fldChar w:fldCharType="separate"/>
        </w:r>
        <w:r w:rsidR="002B5C95" w:rsidRPr="00245387" w:rsidDel="00201166">
          <w:rPr>
            <w:rStyle w:val="Hyperlink"/>
            <w:noProof/>
          </w:rPr>
          <w:delText>Figure 9 Structure de la dette du Bénin</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_Toc152165535 \h </w:delInstrText>
        </w:r>
        <w:r w:rsidR="002B5C95" w:rsidDel="00201166">
          <w:rPr>
            <w:noProof/>
            <w:webHidden/>
          </w:rPr>
        </w:r>
        <w:r w:rsidR="002B5C95" w:rsidDel="00201166">
          <w:rPr>
            <w:noProof/>
            <w:webHidden/>
          </w:rPr>
          <w:fldChar w:fldCharType="separate"/>
        </w:r>
        <w:r w:rsidR="002B5C95" w:rsidDel="00201166">
          <w:rPr>
            <w:noProof/>
            <w:webHidden/>
          </w:rPr>
          <w:delText>56</w:delText>
        </w:r>
        <w:r w:rsidR="002B5C95" w:rsidDel="00201166">
          <w:rPr>
            <w:noProof/>
            <w:webHidden/>
          </w:rPr>
          <w:fldChar w:fldCharType="end"/>
        </w:r>
        <w:r w:rsidDel="00201166">
          <w:rPr>
            <w:noProof/>
          </w:rPr>
          <w:fldChar w:fldCharType="end"/>
        </w:r>
      </w:del>
    </w:p>
    <w:p w14:paraId="190B6E1B" w14:textId="5209312C" w:rsidR="002B5C95" w:rsidDel="00201166" w:rsidRDefault="00C24323">
      <w:pPr>
        <w:pStyle w:val="TableofFigures"/>
        <w:tabs>
          <w:tab w:val="right" w:leader="dot" w:pos="9016"/>
        </w:tabs>
        <w:rPr>
          <w:del w:id="567" w:author="Houyem Rais" w:date="2024-02-22T14:46:00Z"/>
          <w:rFonts w:eastAsiaTheme="minorEastAsia"/>
          <w:noProof/>
          <w:kern w:val="2"/>
          <w:lang w:val="en-US"/>
          <w14:ligatures w14:val="standardContextual"/>
        </w:rPr>
      </w:pPr>
      <w:del w:id="568" w:author="Houyem Rais" w:date="2024-02-22T14:46:00Z">
        <w:r w:rsidDel="00201166">
          <w:fldChar w:fldCharType="begin"/>
        </w:r>
        <w:r w:rsidDel="00201166">
          <w:delInstrText>HYPERLINK \l "_Toc152165536"</w:delInstrText>
        </w:r>
        <w:r w:rsidDel="00201166">
          <w:fldChar w:fldCharType="separate"/>
        </w:r>
        <w:r w:rsidR="002B5C95" w:rsidRPr="00245387" w:rsidDel="00201166">
          <w:rPr>
            <w:rStyle w:val="Hyperlink"/>
            <w:noProof/>
          </w:rPr>
          <w:delText>Figure 10 Indicateurs macro-économiques du Nigéria</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_Toc152165536 \h </w:delInstrText>
        </w:r>
        <w:r w:rsidR="002B5C95" w:rsidDel="00201166">
          <w:rPr>
            <w:noProof/>
            <w:webHidden/>
          </w:rPr>
        </w:r>
        <w:r w:rsidR="002B5C95" w:rsidDel="00201166">
          <w:rPr>
            <w:noProof/>
            <w:webHidden/>
          </w:rPr>
          <w:fldChar w:fldCharType="separate"/>
        </w:r>
        <w:r w:rsidR="002B5C95" w:rsidDel="00201166">
          <w:rPr>
            <w:noProof/>
            <w:webHidden/>
          </w:rPr>
          <w:delText>59</w:delText>
        </w:r>
        <w:r w:rsidR="002B5C95" w:rsidDel="00201166">
          <w:rPr>
            <w:noProof/>
            <w:webHidden/>
          </w:rPr>
          <w:fldChar w:fldCharType="end"/>
        </w:r>
        <w:r w:rsidDel="00201166">
          <w:rPr>
            <w:noProof/>
          </w:rPr>
          <w:fldChar w:fldCharType="end"/>
        </w:r>
      </w:del>
    </w:p>
    <w:p w14:paraId="668BB761" w14:textId="5A3FA30B" w:rsidR="002B5C95" w:rsidDel="00201166" w:rsidRDefault="00C24323">
      <w:pPr>
        <w:pStyle w:val="TableofFigures"/>
        <w:tabs>
          <w:tab w:val="right" w:leader="dot" w:pos="9016"/>
        </w:tabs>
        <w:rPr>
          <w:del w:id="569" w:author="Houyem Rais" w:date="2024-02-22T14:46:00Z"/>
          <w:rFonts w:eastAsiaTheme="minorEastAsia"/>
          <w:noProof/>
          <w:kern w:val="2"/>
          <w:lang w:val="en-US"/>
          <w14:ligatures w14:val="standardContextual"/>
        </w:rPr>
      </w:pPr>
      <w:del w:id="570" w:author="Houyem Rais" w:date="2024-02-22T14:46:00Z">
        <w:r w:rsidDel="00201166">
          <w:fldChar w:fldCharType="begin"/>
        </w:r>
        <w:r w:rsidDel="00201166">
          <w:delInstrText>HYPERLINK \l "_Toc152165537"</w:delInstrText>
        </w:r>
        <w:r w:rsidDel="00201166">
          <w:fldChar w:fldCharType="separate"/>
        </w:r>
        <w:r w:rsidR="002B5C95" w:rsidRPr="00245387" w:rsidDel="00201166">
          <w:rPr>
            <w:rStyle w:val="Hyperlink"/>
            <w:iCs/>
            <w:noProof/>
          </w:rPr>
          <w:delText>Figure 11 Chronologie de la mise en œuvre des différents lots contractuels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_Toc152165537 \h </w:delInstrText>
        </w:r>
        <w:r w:rsidR="002B5C95" w:rsidDel="00201166">
          <w:rPr>
            <w:noProof/>
            <w:webHidden/>
          </w:rPr>
        </w:r>
        <w:r w:rsidR="002B5C95" w:rsidDel="00201166">
          <w:rPr>
            <w:noProof/>
            <w:webHidden/>
          </w:rPr>
          <w:fldChar w:fldCharType="separate"/>
        </w:r>
        <w:r w:rsidR="002B5C95" w:rsidDel="00201166">
          <w:rPr>
            <w:noProof/>
            <w:webHidden/>
          </w:rPr>
          <w:delText>80</w:delText>
        </w:r>
        <w:r w:rsidR="002B5C95" w:rsidDel="00201166">
          <w:rPr>
            <w:noProof/>
            <w:webHidden/>
          </w:rPr>
          <w:fldChar w:fldCharType="end"/>
        </w:r>
        <w:r w:rsidDel="00201166">
          <w:rPr>
            <w:noProof/>
          </w:rPr>
          <w:fldChar w:fldCharType="end"/>
        </w:r>
      </w:del>
    </w:p>
    <w:p w14:paraId="1906FF93" w14:textId="5A7A2226" w:rsidR="002B5C95" w:rsidDel="00201166" w:rsidRDefault="00C24323">
      <w:pPr>
        <w:pStyle w:val="TableofFigures"/>
        <w:tabs>
          <w:tab w:val="right" w:leader="dot" w:pos="9016"/>
        </w:tabs>
        <w:rPr>
          <w:del w:id="571" w:author="Houyem Rais" w:date="2024-02-22T14:46:00Z"/>
          <w:rFonts w:eastAsiaTheme="minorEastAsia"/>
          <w:noProof/>
          <w:kern w:val="2"/>
          <w:lang w:val="en-US"/>
          <w14:ligatures w14:val="standardContextual"/>
        </w:rPr>
      </w:pPr>
      <w:del w:id="572" w:author="Houyem Rais" w:date="2024-02-22T14:46:00Z">
        <w:r w:rsidDel="00201166">
          <w:fldChar w:fldCharType="begin"/>
        </w:r>
        <w:r w:rsidDel="00201166">
          <w:delInstrText>HYPERLINK \l "_Toc152165538"</w:delInstrText>
        </w:r>
        <w:r w:rsidDel="00201166">
          <w:fldChar w:fldCharType="separate"/>
        </w:r>
        <w:r w:rsidR="002B5C95" w:rsidRPr="00245387" w:rsidDel="00201166">
          <w:rPr>
            <w:rStyle w:val="Hyperlink"/>
            <w:noProof/>
          </w:rPr>
          <w:delText>Figure 12 Relations entre les parties dans un accord de DB</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_Toc152165538 \h </w:delInstrText>
        </w:r>
        <w:r w:rsidR="002B5C95" w:rsidDel="00201166">
          <w:rPr>
            <w:noProof/>
            <w:webHidden/>
          </w:rPr>
        </w:r>
        <w:r w:rsidR="002B5C95" w:rsidDel="00201166">
          <w:rPr>
            <w:noProof/>
            <w:webHidden/>
          </w:rPr>
          <w:fldChar w:fldCharType="separate"/>
        </w:r>
        <w:r w:rsidR="002B5C95" w:rsidDel="00201166">
          <w:rPr>
            <w:noProof/>
            <w:webHidden/>
          </w:rPr>
          <w:delText>85</w:delText>
        </w:r>
        <w:r w:rsidR="002B5C95" w:rsidDel="00201166">
          <w:rPr>
            <w:noProof/>
            <w:webHidden/>
          </w:rPr>
          <w:fldChar w:fldCharType="end"/>
        </w:r>
        <w:r w:rsidDel="00201166">
          <w:rPr>
            <w:noProof/>
          </w:rPr>
          <w:fldChar w:fldCharType="end"/>
        </w:r>
      </w:del>
    </w:p>
    <w:p w14:paraId="3C875D21" w14:textId="0BCC72AD" w:rsidR="002B5C95" w:rsidDel="00201166" w:rsidRDefault="00C24323">
      <w:pPr>
        <w:pStyle w:val="TableofFigures"/>
        <w:tabs>
          <w:tab w:val="right" w:leader="dot" w:pos="9016"/>
        </w:tabs>
        <w:rPr>
          <w:del w:id="573" w:author="Houyem Rais" w:date="2024-02-22T14:46:00Z"/>
          <w:rFonts w:eastAsiaTheme="minorEastAsia"/>
          <w:noProof/>
          <w:kern w:val="2"/>
          <w:lang w:val="en-US"/>
          <w14:ligatures w14:val="standardContextual"/>
        </w:rPr>
      </w:pPr>
      <w:del w:id="574" w:author="Houyem Rais" w:date="2024-02-22T14:46:00Z">
        <w:r w:rsidDel="00201166">
          <w:fldChar w:fldCharType="begin"/>
        </w:r>
        <w:r w:rsidDel="00201166">
          <w:delInstrText>HYPERLINK \l "_Toc152165539"</w:delInstrText>
        </w:r>
        <w:r w:rsidDel="00201166">
          <w:fldChar w:fldCharType="separate"/>
        </w:r>
        <w:r w:rsidR="002B5C95" w:rsidRPr="00245387" w:rsidDel="00201166">
          <w:rPr>
            <w:rStyle w:val="Hyperlink"/>
            <w:noProof/>
          </w:rPr>
          <w:delText>Figure 13 Relations entre les parties dans un accord d’O&amp;M</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_Toc152165539 \h </w:delInstrText>
        </w:r>
        <w:r w:rsidR="002B5C95" w:rsidDel="00201166">
          <w:rPr>
            <w:noProof/>
            <w:webHidden/>
          </w:rPr>
        </w:r>
        <w:r w:rsidR="002B5C95" w:rsidDel="00201166">
          <w:rPr>
            <w:noProof/>
            <w:webHidden/>
          </w:rPr>
          <w:fldChar w:fldCharType="separate"/>
        </w:r>
        <w:r w:rsidR="002B5C95" w:rsidDel="00201166">
          <w:rPr>
            <w:noProof/>
            <w:webHidden/>
          </w:rPr>
          <w:delText>86</w:delText>
        </w:r>
        <w:r w:rsidR="002B5C95" w:rsidDel="00201166">
          <w:rPr>
            <w:noProof/>
            <w:webHidden/>
          </w:rPr>
          <w:fldChar w:fldCharType="end"/>
        </w:r>
        <w:r w:rsidDel="00201166">
          <w:rPr>
            <w:noProof/>
          </w:rPr>
          <w:fldChar w:fldCharType="end"/>
        </w:r>
      </w:del>
    </w:p>
    <w:p w14:paraId="300C93B4" w14:textId="18BFAC5E" w:rsidR="002B5C95" w:rsidDel="00201166" w:rsidRDefault="00C24323">
      <w:pPr>
        <w:pStyle w:val="TableofFigures"/>
        <w:tabs>
          <w:tab w:val="right" w:leader="dot" w:pos="9016"/>
        </w:tabs>
        <w:rPr>
          <w:del w:id="575" w:author="Houyem Rais" w:date="2024-02-22T14:46:00Z"/>
          <w:rFonts w:eastAsiaTheme="minorEastAsia"/>
          <w:noProof/>
          <w:kern w:val="2"/>
          <w:lang w:val="en-US"/>
          <w14:ligatures w14:val="standardContextual"/>
        </w:rPr>
      </w:pPr>
      <w:del w:id="576" w:author="Houyem Rais" w:date="2024-02-22T14:46:00Z">
        <w:r w:rsidDel="00201166">
          <w:fldChar w:fldCharType="begin"/>
        </w:r>
        <w:r w:rsidDel="00201166">
          <w:delInstrText>HYPERLINK \l "_Toc152165540"</w:delInstrText>
        </w:r>
        <w:r w:rsidDel="00201166">
          <w:fldChar w:fldCharType="separate"/>
        </w:r>
        <w:r w:rsidR="002B5C95" w:rsidRPr="00245387" w:rsidDel="00201166">
          <w:rPr>
            <w:rStyle w:val="Hyperlink"/>
            <w:noProof/>
          </w:rPr>
          <w:delText>Figure 14 Structuration type d’un contrat de concession BOT</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_Toc152165540 \h </w:delInstrText>
        </w:r>
        <w:r w:rsidR="002B5C95" w:rsidDel="00201166">
          <w:rPr>
            <w:noProof/>
            <w:webHidden/>
          </w:rPr>
        </w:r>
        <w:r w:rsidR="002B5C95" w:rsidDel="00201166">
          <w:rPr>
            <w:noProof/>
            <w:webHidden/>
          </w:rPr>
          <w:fldChar w:fldCharType="separate"/>
        </w:r>
        <w:r w:rsidR="002B5C95" w:rsidDel="00201166">
          <w:rPr>
            <w:noProof/>
            <w:webHidden/>
          </w:rPr>
          <w:delText>88</w:delText>
        </w:r>
        <w:r w:rsidR="002B5C95" w:rsidDel="00201166">
          <w:rPr>
            <w:noProof/>
            <w:webHidden/>
          </w:rPr>
          <w:fldChar w:fldCharType="end"/>
        </w:r>
        <w:r w:rsidDel="00201166">
          <w:rPr>
            <w:noProof/>
          </w:rPr>
          <w:fldChar w:fldCharType="end"/>
        </w:r>
      </w:del>
    </w:p>
    <w:p w14:paraId="6D8B3CA0" w14:textId="5CFED1FB" w:rsidR="002B5C95" w:rsidDel="00201166" w:rsidRDefault="00C24323">
      <w:pPr>
        <w:pStyle w:val="TableofFigures"/>
        <w:tabs>
          <w:tab w:val="right" w:leader="dot" w:pos="9016"/>
        </w:tabs>
        <w:rPr>
          <w:del w:id="577" w:author="Houyem Rais" w:date="2024-02-22T14:46:00Z"/>
          <w:rFonts w:eastAsiaTheme="minorEastAsia"/>
          <w:noProof/>
          <w:kern w:val="2"/>
          <w:lang w:val="en-US"/>
          <w14:ligatures w14:val="standardContextual"/>
        </w:rPr>
      </w:pPr>
      <w:del w:id="578" w:author="Houyem Rais" w:date="2024-02-22T14:46:00Z">
        <w:r w:rsidDel="00201166">
          <w:fldChar w:fldCharType="begin"/>
        </w:r>
        <w:r w:rsidDel="00201166">
          <w:delInstrText>HYPERLINK \l "_Toc152165541"</w:delInstrText>
        </w:r>
        <w:r w:rsidDel="00201166">
          <w:fldChar w:fldCharType="separate"/>
        </w:r>
        <w:r w:rsidR="002B5C95" w:rsidRPr="00245387" w:rsidDel="00201166">
          <w:rPr>
            <w:rStyle w:val="Hyperlink"/>
            <w:noProof/>
          </w:rPr>
          <w:delText>Figure 15 Structuration type d'un contrat de PPP à participation publique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_Toc152165541 \h </w:delInstrText>
        </w:r>
        <w:r w:rsidR="002B5C95" w:rsidDel="00201166">
          <w:rPr>
            <w:noProof/>
            <w:webHidden/>
          </w:rPr>
        </w:r>
        <w:r w:rsidR="002B5C95" w:rsidDel="00201166">
          <w:rPr>
            <w:noProof/>
            <w:webHidden/>
          </w:rPr>
          <w:fldChar w:fldCharType="separate"/>
        </w:r>
        <w:r w:rsidR="002B5C95" w:rsidDel="00201166">
          <w:rPr>
            <w:noProof/>
            <w:webHidden/>
          </w:rPr>
          <w:delText>92</w:delText>
        </w:r>
        <w:r w:rsidR="002B5C95" w:rsidDel="00201166">
          <w:rPr>
            <w:noProof/>
            <w:webHidden/>
          </w:rPr>
          <w:fldChar w:fldCharType="end"/>
        </w:r>
        <w:r w:rsidDel="00201166">
          <w:rPr>
            <w:noProof/>
          </w:rPr>
          <w:fldChar w:fldCharType="end"/>
        </w:r>
      </w:del>
    </w:p>
    <w:p w14:paraId="11A1B6F8" w14:textId="20E76E10" w:rsidR="002B5C95" w:rsidDel="00201166" w:rsidRDefault="00C24323">
      <w:pPr>
        <w:pStyle w:val="TableofFigures"/>
        <w:tabs>
          <w:tab w:val="right" w:leader="dot" w:pos="9016"/>
        </w:tabs>
        <w:rPr>
          <w:del w:id="579" w:author="Houyem Rais" w:date="2024-02-22T14:46:00Z"/>
          <w:rFonts w:eastAsiaTheme="minorEastAsia"/>
          <w:noProof/>
          <w:kern w:val="2"/>
          <w:lang w:val="en-US"/>
          <w14:ligatures w14:val="standardContextual"/>
        </w:rPr>
      </w:pPr>
      <w:del w:id="580" w:author="Houyem Rais" w:date="2024-02-22T14:46:00Z">
        <w:r w:rsidDel="00201166">
          <w:fldChar w:fldCharType="begin"/>
        </w:r>
        <w:r w:rsidDel="00201166">
          <w:delInstrText>HYPERLINK \l "_Toc152165542"</w:delInstrText>
        </w:r>
        <w:r w:rsidDel="00201166">
          <w:fldChar w:fldCharType="separate"/>
        </w:r>
        <w:r w:rsidR="002B5C95" w:rsidRPr="00245387" w:rsidDel="00201166">
          <w:rPr>
            <w:rStyle w:val="Hyperlink"/>
            <w:noProof/>
          </w:rPr>
          <w:delText>Figure 16 Structuration type d’un contrat d’affermage</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_Toc152165542 \h </w:delInstrText>
        </w:r>
        <w:r w:rsidR="002B5C95" w:rsidDel="00201166">
          <w:rPr>
            <w:noProof/>
            <w:webHidden/>
          </w:rPr>
        </w:r>
        <w:r w:rsidR="002B5C95" w:rsidDel="00201166">
          <w:rPr>
            <w:noProof/>
            <w:webHidden/>
          </w:rPr>
          <w:fldChar w:fldCharType="separate"/>
        </w:r>
        <w:r w:rsidR="002B5C95" w:rsidDel="00201166">
          <w:rPr>
            <w:noProof/>
            <w:webHidden/>
          </w:rPr>
          <w:delText>95</w:delText>
        </w:r>
        <w:r w:rsidR="002B5C95" w:rsidDel="00201166">
          <w:rPr>
            <w:noProof/>
            <w:webHidden/>
          </w:rPr>
          <w:fldChar w:fldCharType="end"/>
        </w:r>
        <w:r w:rsidDel="00201166">
          <w:rPr>
            <w:noProof/>
          </w:rPr>
          <w:fldChar w:fldCharType="end"/>
        </w:r>
      </w:del>
    </w:p>
    <w:p w14:paraId="03F510DA" w14:textId="6D4C848D" w:rsidR="002B5C95" w:rsidDel="00201166" w:rsidRDefault="00C24323">
      <w:pPr>
        <w:pStyle w:val="TableofFigures"/>
        <w:tabs>
          <w:tab w:val="right" w:leader="dot" w:pos="9016"/>
        </w:tabs>
        <w:rPr>
          <w:del w:id="581" w:author="Houyem Rais" w:date="2024-02-22T14:46:00Z"/>
          <w:rFonts w:eastAsiaTheme="minorEastAsia"/>
          <w:noProof/>
          <w:kern w:val="2"/>
          <w:lang w:val="en-US"/>
          <w14:ligatures w14:val="standardContextual"/>
        </w:rPr>
      </w:pPr>
      <w:del w:id="582" w:author="Houyem Rais" w:date="2024-02-22T14:46:00Z">
        <w:r w:rsidDel="00201166">
          <w:fldChar w:fldCharType="begin"/>
        </w:r>
        <w:r w:rsidDel="00201166">
          <w:delInstrText>HYPERLINK \l "_Toc152165543"</w:delInstrText>
        </w:r>
        <w:r w:rsidDel="00201166">
          <w:fldChar w:fldCharType="separate"/>
        </w:r>
        <w:r w:rsidR="002B5C95" w:rsidRPr="00245387" w:rsidDel="00201166">
          <w:rPr>
            <w:rStyle w:val="Hyperlink"/>
            <w:noProof/>
          </w:rPr>
          <w:delText>Figure 17 Structuration type d’un contrat de PPP à paiements publics</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_Toc152165543 \h </w:delInstrText>
        </w:r>
        <w:r w:rsidR="002B5C95" w:rsidDel="00201166">
          <w:rPr>
            <w:noProof/>
            <w:webHidden/>
          </w:rPr>
        </w:r>
        <w:r w:rsidR="002B5C95" w:rsidDel="00201166">
          <w:rPr>
            <w:noProof/>
            <w:webHidden/>
          </w:rPr>
          <w:fldChar w:fldCharType="separate"/>
        </w:r>
        <w:r w:rsidR="002B5C95" w:rsidDel="00201166">
          <w:rPr>
            <w:noProof/>
            <w:webHidden/>
          </w:rPr>
          <w:delText>98</w:delText>
        </w:r>
        <w:r w:rsidR="002B5C95" w:rsidDel="00201166">
          <w:rPr>
            <w:noProof/>
            <w:webHidden/>
          </w:rPr>
          <w:fldChar w:fldCharType="end"/>
        </w:r>
        <w:r w:rsidDel="00201166">
          <w:rPr>
            <w:noProof/>
          </w:rPr>
          <w:fldChar w:fldCharType="end"/>
        </w:r>
      </w:del>
    </w:p>
    <w:p w14:paraId="6B943CFB" w14:textId="3F174BD2" w:rsidR="002B5C95" w:rsidDel="00201166" w:rsidRDefault="00C24323">
      <w:pPr>
        <w:pStyle w:val="TableofFigures"/>
        <w:tabs>
          <w:tab w:val="right" w:leader="dot" w:pos="9016"/>
        </w:tabs>
        <w:rPr>
          <w:del w:id="583" w:author="Houyem Rais" w:date="2024-02-22T14:46:00Z"/>
          <w:rFonts w:eastAsiaTheme="minorEastAsia"/>
          <w:noProof/>
          <w:kern w:val="2"/>
          <w:lang w:val="en-US"/>
          <w14:ligatures w14:val="standardContextual"/>
        </w:rPr>
      </w:pPr>
      <w:del w:id="584" w:author="Houyem Rais" w:date="2024-02-22T14:46:00Z">
        <w:r w:rsidDel="00201166">
          <w:fldChar w:fldCharType="begin"/>
        </w:r>
        <w:r w:rsidDel="00201166">
          <w:delInstrText>HYPERLINK \l "_Toc152165544"</w:delInstrText>
        </w:r>
        <w:r w:rsidDel="00201166">
          <w:fldChar w:fldCharType="separate"/>
        </w:r>
        <w:r w:rsidR="002B5C95" w:rsidRPr="00245387" w:rsidDel="00201166">
          <w:rPr>
            <w:rStyle w:val="Hyperlink"/>
            <w:noProof/>
          </w:rPr>
          <w:delText>Figure 18 Principe de l’estimation de la Value For Money</w:delText>
        </w:r>
        <w:r w:rsidR="002B5C95" w:rsidDel="00201166">
          <w:rPr>
            <w:noProof/>
            <w:webHidden/>
          </w:rPr>
          <w:tab/>
        </w:r>
        <w:r w:rsidR="002B5C95" w:rsidDel="00201166">
          <w:rPr>
            <w:noProof/>
            <w:webHidden/>
          </w:rPr>
          <w:fldChar w:fldCharType="begin"/>
        </w:r>
        <w:r w:rsidR="002B5C95" w:rsidDel="00201166">
          <w:rPr>
            <w:noProof/>
            <w:webHidden/>
          </w:rPr>
          <w:delInstrText xml:space="preserve"> PAGEREF _Toc152165544 \h </w:delInstrText>
        </w:r>
        <w:r w:rsidR="002B5C95" w:rsidDel="00201166">
          <w:rPr>
            <w:noProof/>
            <w:webHidden/>
          </w:rPr>
        </w:r>
        <w:r w:rsidR="002B5C95" w:rsidDel="00201166">
          <w:rPr>
            <w:noProof/>
            <w:webHidden/>
          </w:rPr>
          <w:fldChar w:fldCharType="separate"/>
        </w:r>
        <w:r w:rsidR="002B5C95" w:rsidDel="00201166">
          <w:rPr>
            <w:noProof/>
            <w:webHidden/>
          </w:rPr>
          <w:delText>156</w:delText>
        </w:r>
        <w:r w:rsidR="002B5C95" w:rsidDel="00201166">
          <w:rPr>
            <w:noProof/>
            <w:webHidden/>
          </w:rPr>
          <w:fldChar w:fldCharType="end"/>
        </w:r>
        <w:r w:rsidDel="00201166">
          <w:rPr>
            <w:noProof/>
          </w:rPr>
          <w:fldChar w:fldCharType="end"/>
        </w:r>
      </w:del>
    </w:p>
    <w:p w14:paraId="27238030" w14:textId="3F0BF025" w:rsidR="00DD202F" w:rsidRPr="00343F01" w:rsidDel="00201166" w:rsidRDefault="00C2113E" w:rsidP="00F555DC">
      <w:pPr>
        <w:spacing w:before="0" w:after="0" w:line="240" w:lineRule="auto"/>
        <w:rPr>
          <w:del w:id="585" w:author="Houyem Rais" w:date="2024-02-22T14:46:00Z"/>
          <w:rFonts w:asciiTheme="majorHAnsi" w:hAnsiTheme="majorHAnsi" w:cstheme="majorHAnsi"/>
          <w:b/>
          <w:sz w:val="20"/>
          <w:szCs w:val="20"/>
        </w:rPr>
      </w:pPr>
      <w:del w:id="586" w:author="Houyem Rais" w:date="2024-02-22T14:46:00Z">
        <w:r w:rsidRPr="00343F01" w:rsidDel="00201166">
          <w:rPr>
            <w:rFonts w:asciiTheme="majorHAnsi" w:hAnsiTheme="majorHAnsi" w:cstheme="majorHAnsi"/>
            <w:b/>
            <w:sz w:val="20"/>
            <w:szCs w:val="20"/>
          </w:rPr>
          <w:fldChar w:fldCharType="end"/>
        </w:r>
      </w:del>
    </w:p>
    <w:p w14:paraId="59642B5B" w14:textId="09CFD9CD" w:rsidR="00DD202F" w:rsidRPr="00343F01" w:rsidDel="00201166" w:rsidRDefault="00DD202F">
      <w:pPr>
        <w:spacing w:before="0" w:after="160"/>
        <w:jc w:val="left"/>
        <w:rPr>
          <w:del w:id="587" w:author="Houyem Rais" w:date="2024-02-22T14:46:00Z"/>
          <w:rFonts w:asciiTheme="majorHAnsi" w:hAnsiTheme="majorHAnsi" w:cstheme="majorHAnsi"/>
          <w:b/>
          <w:sz w:val="20"/>
          <w:szCs w:val="20"/>
        </w:rPr>
      </w:pPr>
      <w:del w:id="588" w:author="Houyem Rais" w:date="2024-02-22T14:46:00Z">
        <w:r w:rsidRPr="00343F01" w:rsidDel="00201166">
          <w:rPr>
            <w:rFonts w:asciiTheme="majorHAnsi" w:hAnsiTheme="majorHAnsi" w:cstheme="majorHAnsi"/>
            <w:b/>
            <w:sz w:val="20"/>
            <w:szCs w:val="20"/>
          </w:rPr>
          <w:br w:type="page"/>
        </w:r>
      </w:del>
    </w:p>
    <w:p w14:paraId="72E01BF8" w14:textId="4970A432" w:rsidR="00DD202F" w:rsidRPr="00343F01" w:rsidDel="00201166" w:rsidRDefault="00DD202F" w:rsidP="00DD202F">
      <w:pPr>
        <w:pStyle w:val="Heading1"/>
        <w:numPr>
          <w:ilvl w:val="0"/>
          <w:numId w:val="0"/>
        </w:numPr>
        <w:ind w:left="432" w:hanging="432"/>
        <w:rPr>
          <w:del w:id="589" w:author="Houyem Rais" w:date="2024-02-22T14:46:00Z"/>
        </w:rPr>
      </w:pPr>
      <w:bookmarkStart w:id="590" w:name="_Toc152165303"/>
      <w:del w:id="591" w:author="Houyem Rais" w:date="2024-02-22T14:46:00Z">
        <w:r w:rsidRPr="00343F01" w:rsidDel="00201166">
          <w:delText>Liste des abréviations</w:delText>
        </w:r>
        <w:bookmarkEnd w:id="590"/>
      </w:del>
    </w:p>
    <w:tbl>
      <w:tblPr>
        <w:tblStyle w:val="TableGrid"/>
        <w:tblW w:w="9067" w:type="dxa"/>
        <w:tblLook w:val="04A0" w:firstRow="1" w:lastRow="0" w:firstColumn="1" w:lastColumn="0" w:noHBand="0" w:noVBand="1"/>
      </w:tblPr>
      <w:tblGrid>
        <w:gridCol w:w="2623"/>
        <w:gridCol w:w="6444"/>
      </w:tblGrid>
      <w:tr w:rsidR="0005450A" w:rsidRPr="00343F01" w:rsidDel="00201166" w14:paraId="1DEB9B49" w14:textId="06A2F3A2" w:rsidTr="0005450A">
        <w:trPr>
          <w:del w:id="592" w:author="Houyem Rais" w:date="2024-02-22T14:46:00Z"/>
        </w:trPr>
        <w:tc>
          <w:tcPr>
            <w:tcW w:w="2623" w:type="dxa"/>
            <w:shd w:val="clear" w:color="auto" w:fill="D9E2F3" w:themeFill="accent1" w:themeFillTint="33"/>
            <w:vAlign w:val="center"/>
          </w:tcPr>
          <w:p w14:paraId="2591F50B" w14:textId="24143EE7" w:rsidR="0005450A" w:rsidRPr="00343F01" w:rsidDel="00201166" w:rsidRDefault="0005450A" w:rsidP="00034B66">
            <w:pPr>
              <w:spacing w:before="20" w:after="40" w:line="259" w:lineRule="auto"/>
              <w:rPr>
                <w:del w:id="593" w:author="Houyem Rais" w:date="2024-02-22T14:46:00Z"/>
                <w:b/>
                <w:bCs/>
                <w:lang w:val="fr-FR"/>
              </w:rPr>
            </w:pPr>
            <w:del w:id="594" w:author="Houyem Rais" w:date="2024-02-22T14:46:00Z">
              <w:r w:rsidRPr="00343F01" w:rsidDel="00201166">
                <w:rPr>
                  <w:b/>
                  <w:bCs/>
                  <w:lang w:val="fr-FR"/>
                </w:rPr>
                <w:delText>Abréviation/ Acronyme</w:delText>
              </w:r>
            </w:del>
          </w:p>
        </w:tc>
        <w:tc>
          <w:tcPr>
            <w:tcW w:w="6444" w:type="dxa"/>
            <w:shd w:val="clear" w:color="auto" w:fill="D9E2F3" w:themeFill="accent1" w:themeFillTint="33"/>
            <w:vAlign w:val="center"/>
          </w:tcPr>
          <w:p w14:paraId="6B726077" w14:textId="090E5A18" w:rsidR="0005450A" w:rsidRPr="00343F01" w:rsidDel="00201166" w:rsidRDefault="0005450A" w:rsidP="00034B66">
            <w:pPr>
              <w:spacing w:before="20" w:after="40" w:line="259" w:lineRule="auto"/>
              <w:rPr>
                <w:del w:id="595" w:author="Houyem Rais" w:date="2024-02-22T14:46:00Z"/>
                <w:b/>
                <w:bCs/>
                <w:lang w:val="fr-FR"/>
              </w:rPr>
            </w:pPr>
            <w:del w:id="596" w:author="Houyem Rais" w:date="2024-02-22T14:46:00Z">
              <w:r w:rsidRPr="00343F01" w:rsidDel="00201166">
                <w:rPr>
                  <w:b/>
                  <w:bCs/>
                  <w:lang w:val="fr-FR"/>
                </w:rPr>
                <w:delText>Equivalent</w:delText>
              </w:r>
            </w:del>
          </w:p>
        </w:tc>
      </w:tr>
      <w:tr w:rsidR="0005450A" w:rsidRPr="00057324" w:rsidDel="00201166" w14:paraId="2D86FBEF" w14:textId="751E3759" w:rsidTr="0034384C">
        <w:trPr>
          <w:del w:id="597" w:author="Houyem Rais" w:date="2024-02-22T14:46:00Z"/>
        </w:trPr>
        <w:tc>
          <w:tcPr>
            <w:tcW w:w="2623" w:type="dxa"/>
            <w:shd w:val="clear" w:color="auto" w:fill="F2F2F2" w:themeFill="background1" w:themeFillShade="F2"/>
            <w:vAlign w:val="center"/>
          </w:tcPr>
          <w:p w14:paraId="72B10247" w14:textId="45FEB98C" w:rsidR="0005450A" w:rsidRPr="00343F01" w:rsidDel="00201166" w:rsidRDefault="0005450A" w:rsidP="00034B66">
            <w:pPr>
              <w:spacing w:before="20" w:after="40" w:line="259" w:lineRule="auto"/>
              <w:rPr>
                <w:del w:id="598" w:author="Houyem Rais" w:date="2024-02-22T14:46:00Z"/>
                <w:lang w:val="fr-FR"/>
              </w:rPr>
            </w:pPr>
            <w:del w:id="599" w:author="Houyem Rais" w:date="2024-02-22T14:46:00Z">
              <w:r w:rsidRPr="00343F01" w:rsidDel="00201166">
                <w:rPr>
                  <w:lang w:val="fr-FR"/>
                </w:rPr>
                <w:delText>ADSCR</w:delText>
              </w:r>
            </w:del>
          </w:p>
        </w:tc>
        <w:tc>
          <w:tcPr>
            <w:tcW w:w="6444" w:type="dxa"/>
            <w:vAlign w:val="center"/>
          </w:tcPr>
          <w:p w14:paraId="0BB157EE" w14:textId="5DD2A559" w:rsidR="0005450A" w:rsidRPr="00F65825" w:rsidDel="00201166" w:rsidRDefault="001553D9" w:rsidP="00034B66">
            <w:pPr>
              <w:spacing w:before="20" w:after="40" w:line="259" w:lineRule="auto"/>
              <w:rPr>
                <w:del w:id="600" w:author="Houyem Rais" w:date="2024-02-22T14:46:00Z"/>
              </w:rPr>
            </w:pPr>
            <w:del w:id="601" w:author="Houyem Rais" w:date="2024-02-22T14:46:00Z">
              <w:r w:rsidRPr="00343F01" w:rsidDel="00201166">
                <w:delText>‘</w:delText>
              </w:r>
              <w:r w:rsidR="0005450A" w:rsidRPr="00343F01" w:rsidDel="00201166">
                <w:delText>Annual Debt Service Coverge Ratio</w:delText>
              </w:r>
              <w:r w:rsidRPr="00343F01" w:rsidDel="00201166">
                <w:delText>’</w:delText>
              </w:r>
            </w:del>
          </w:p>
        </w:tc>
      </w:tr>
      <w:tr w:rsidR="00034B66" w:rsidRPr="00343F01" w:rsidDel="00201166" w14:paraId="0858C5AB" w14:textId="5F5AF773" w:rsidTr="0034384C">
        <w:trPr>
          <w:del w:id="602" w:author="Houyem Rais" w:date="2024-02-22T14:46:00Z"/>
        </w:trPr>
        <w:tc>
          <w:tcPr>
            <w:tcW w:w="2623" w:type="dxa"/>
            <w:shd w:val="clear" w:color="auto" w:fill="F2F2F2" w:themeFill="background1" w:themeFillShade="F2"/>
            <w:vAlign w:val="center"/>
          </w:tcPr>
          <w:p w14:paraId="35872150" w14:textId="26388435" w:rsidR="00034B66" w:rsidRPr="000409F8" w:rsidDel="00201166" w:rsidRDefault="00034B66" w:rsidP="00034B66">
            <w:pPr>
              <w:spacing w:before="20" w:after="40"/>
              <w:rPr>
                <w:del w:id="603" w:author="Houyem Rais" w:date="2024-02-22T14:46:00Z"/>
                <w:lang w:val="fr-FR"/>
              </w:rPr>
            </w:pPr>
            <w:del w:id="604" w:author="Houyem Rais" w:date="2024-02-22T14:46:00Z">
              <w:r w:rsidRPr="00343F01" w:rsidDel="00201166">
                <w:delText>ALCH</w:delText>
              </w:r>
            </w:del>
          </w:p>
        </w:tc>
        <w:tc>
          <w:tcPr>
            <w:tcW w:w="6444" w:type="dxa"/>
            <w:vAlign w:val="center"/>
          </w:tcPr>
          <w:p w14:paraId="1C15B8A1" w14:textId="3F4BF0A0" w:rsidR="00034B66" w:rsidRPr="000409F8" w:rsidDel="00201166" w:rsidRDefault="00034B66" w:rsidP="00034B66">
            <w:pPr>
              <w:spacing w:before="20" w:after="40"/>
              <w:rPr>
                <w:del w:id="605" w:author="Houyem Rais" w:date="2024-02-22T14:46:00Z"/>
                <w:lang w:val="fr-FR"/>
              </w:rPr>
            </w:pPr>
            <w:del w:id="606" w:author="Houyem Rais" w:date="2024-02-22T14:46:00Z">
              <w:r w:rsidRPr="00343F01" w:rsidDel="00201166">
                <w:delText>Abidjan-Lagos Corridor Highway</w:delText>
              </w:r>
            </w:del>
          </w:p>
        </w:tc>
      </w:tr>
      <w:tr w:rsidR="00952C1E" w:rsidRPr="00057324" w:rsidDel="00201166" w14:paraId="5F35151A" w14:textId="55E6EB82" w:rsidTr="0034384C">
        <w:trPr>
          <w:del w:id="607" w:author="Houyem Rais" w:date="2024-02-22T14:46:00Z"/>
        </w:trPr>
        <w:tc>
          <w:tcPr>
            <w:tcW w:w="2623" w:type="dxa"/>
            <w:shd w:val="clear" w:color="auto" w:fill="F2F2F2" w:themeFill="background1" w:themeFillShade="F2"/>
            <w:vAlign w:val="center"/>
          </w:tcPr>
          <w:p w14:paraId="3E7B9789" w14:textId="3E91F111" w:rsidR="00952C1E" w:rsidRPr="00343F01" w:rsidDel="00201166" w:rsidRDefault="00952C1E" w:rsidP="00034B66">
            <w:pPr>
              <w:spacing w:before="20" w:after="40"/>
              <w:rPr>
                <w:del w:id="608" w:author="Houyem Rais" w:date="2024-02-22T14:46:00Z"/>
                <w:lang w:val="fr-FR"/>
              </w:rPr>
            </w:pPr>
            <w:del w:id="609" w:author="Houyem Rais" w:date="2024-02-22T14:46:00Z">
              <w:r w:rsidRPr="00343F01" w:rsidDel="00201166">
                <w:rPr>
                  <w:lang w:val="fr-FR"/>
                </w:rPr>
                <w:delText>ALCoMA</w:delText>
              </w:r>
            </w:del>
          </w:p>
        </w:tc>
        <w:tc>
          <w:tcPr>
            <w:tcW w:w="6444" w:type="dxa"/>
            <w:vAlign w:val="center"/>
          </w:tcPr>
          <w:p w14:paraId="26712F6C" w14:textId="07B8C193" w:rsidR="00952C1E" w:rsidRPr="00F65825" w:rsidDel="00201166" w:rsidRDefault="001553D9" w:rsidP="00034B66">
            <w:pPr>
              <w:spacing w:before="20" w:after="40"/>
              <w:rPr>
                <w:del w:id="610" w:author="Houyem Rais" w:date="2024-02-22T14:46:00Z"/>
              </w:rPr>
            </w:pPr>
            <w:del w:id="611" w:author="Houyem Rais" w:date="2024-02-22T14:46:00Z">
              <w:r w:rsidRPr="00343F01" w:rsidDel="00201166">
                <w:delText>‘</w:delText>
              </w:r>
              <w:r w:rsidR="00952C1E" w:rsidRPr="00343F01" w:rsidDel="00201166">
                <w:delText>Abidjan-Lagos Corridor Management Authority</w:delText>
              </w:r>
              <w:r w:rsidRPr="00343F01" w:rsidDel="00201166">
                <w:delText>’</w:delText>
              </w:r>
            </w:del>
          </w:p>
        </w:tc>
      </w:tr>
      <w:tr w:rsidR="0005450A" w:rsidRPr="00343F01" w:rsidDel="00201166" w14:paraId="1E082067" w14:textId="6E094BB7" w:rsidTr="0034384C">
        <w:trPr>
          <w:del w:id="612" w:author="Houyem Rais" w:date="2024-02-22T14:46:00Z"/>
        </w:trPr>
        <w:tc>
          <w:tcPr>
            <w:tcW w:w="2623" w:type="dxa"/>
            <w:shd w:val="clear" w:color="auto" w:fill="F2F2F2" w:themeFill="background1" w:themeFillShade="F2"/>
            <w:vAlign w:val="center"/>
          </w:tcPr>
          <w:p w14:paraId="2E7BDBB0" w14:textId="076488E4" w:rsidR="0005450A" w:rsidRPr="00343F01" w:rsidDel="00201166" w:rsidRDefault="0005450A" w:rsidP="00034B66">
            <w:pPr>
              <w:spacing w:before="20" w:after="40" w:line="259" w:lineRule="auto"/>
              <w:rPr>
                <w:del w:id="613" w:author="Houyem Rais" w:date="2024-02-22T14:46:00Z"/>
                <w:lang w:val="fr-FR"/>
              </w:rPr>
            </w:pPr>
            <w:del w:id="614" w:author="Houyem Rais" w:date="2024-02-22T14:46:00Z">
              <w:r w:rsidRPr="00343F01" w:rsidDel="00201166">
                <w:rPr>
                  <w:lang w:val="fr-FR"/>
                </w:rPr>
                <w:delText>BOT</w:delText>
              </w:r>
            </w:del>
          </w:p>
        </w:tc>
        <w:tc>
          <w:tcPr>
            <w:tcW w:w="6444" w:type="dxa"/>
            <w:vAlign w:val="center"/>
          </w:tcPr>
          <w:p w14:paraId="60A7BCF0" w14:textId="09E695B1" w:rsidR="0005450A" w:rsidRPr="00343F01" w:rsidDel="00201166" w:rsidRDefault="001553D9" w:rsidP="00034B66">
            <w:pPr>
              <w:spacing w:before="20" w:after="40" w:line="259" w:lineRule="auto"/>
              <w:rPr>
                <w:del w:id="615" w:author="Houyem Rais" w:date="2024-02-22T14:46:00Z"/>
                <w:lang w:val="fr-FR"/>
              </w:rPr>
            </w:pPr>
            <w:del w:id="616" w:author="Houyem Rais" w:date="2024-02-22T14:46:00Z">
              <w:r w:rsidRPr="00343F01" w:rsidDel="00201166">
                <w:rPr>
                  <w:lang w:val="fr-FR"/>
                </w:rPr>
                <w:delText>‘</w:delText>
              </w:r>
              <w:r w:rsidR="0005450A" w:rsidRPr="00343F01" w:rsidDel="00201166">
                <w:rPr>
                  <w:lang w:val="fr-FR"/>
                </w:rPr>
                <w:delText>Build-Operate-Transfer</w:delText>
              </w:r>
              <w:r w:rsidRPr="00343F01" w:rsidDel="00201166">
                <w:rPr>
                  <w:lang w:val="fr-FR"/>
                </w:rPr>
                <w:delText>’</w:delText>
              </w:r>
            </w:del>
          </w:p>
        </w:tc>
      </w:tr>
      <w:tr w:rsidR="0005450A" w:rsidRPr="00343F01" w:rsidDel="00201166" w14:paraId="18325DDD" w14:textId="2883DE35" w:rsidTr="0034384C">
        <w:trPr>
          <w:del w:id="617" w:author="Houyem Rais" w:date="2024-02-22T14:46:00Z"/>
        </w:trPr>
        <w:tc>
          <w:tcPr>
            <w:tcW w:w="2623" w:type="dxa"/>
            <w:shd w:val="clear" w:color="auto" w:fill="F2F2F2" w:themeFill="background1" w:themeFillShade="F2"/>
            <w:vAlign w:val="center"/>
          </w:tcPr>
          <w:p w14:paraId="38CFC165" w14:textId="2B619A2C" w:rsidR="0005450A" w:rsidRPr="00343F01" w:rsidDel="00201166" w:rsidRDefault="0005450A" w:rsidP="00034B66">
            <w:pPr>
              <w:spacing w:before="20" w:after="40" w:line="259" w:lineRule="auto"/>
              <w:rPr>
                <w:del w:id="618" w:author="Houyem Rais" w:date="2024-02-22T14:46:00Z"/>
                <w:lang w:val="fr-FR"/>
              </w:rPr>
            </w:pPr>
            <w:del w:id="619" w:author="Houyem Rais" w:date="2024-02-22T14:46:00Z">
              <w:r w:rsidRPr="00343F01" w:rsidDel="00201166">
                <w:rPr>
                  <w:lang w:val="fr-FR"/>
                </w:rPr>
                <w:delText>BTP</w:delText>
              </w:r>
            </w:del>
          </w:p>
        </w:tc>
        <w:tc>
          <w:tcPr>
            <w:tcW w:w="6444" w:type="dxa"/>
            <w:vAlign w:val="center"/>
          </w:tcPr>
          <w:p w14:paraId="153B1F74" w14:textId="6E395522" w:rsidR="0005450A" w:rsidRPr="00343F01" w:rsidDel="00201166" w:rsidRDefault="0005450A" w:rsidP="00034B66">
            <w:pPr>
              <w:spacing w:before="20" w:after="40" w:line="259" w:lineRule="auto"/>
              <w:rPr>
                <w:del w:id="620" w:author="Houyem Rais" w:date="2024-02-22T14:46:00Z"/>
                <w:lang w:val="fr-FR"/>
              </w:rPr>
            </w:pPr>
            <w:del w:id="621" w:author="Houyem Rais" w:date="2024-02-22T14:46:00Z">
              <w:r w:rsidRPr="00343F01" w:rsidDel="00201166">
                <w:rPr>
                  <w:lang w:val="fr-FR"/>
                </w:rPr>
                <w:delText>Bâtiment et Travaux Publics</w:delText>
              </w:r>
            </w:del>
          </w:p>
        </w:tc>
      </w:tr>
      <w:tr w:rsidR="0005450A" w:rsidRPr="00343F01" w:rsidDel="00201166" w14:paraId="7D7C54E0" w14:textId="5C966B6E" w:rsidTr="0034384C">
        <w:trPr>
          <w:del w:id="622" w:author="Houyem Rais" w:date="2024-02-22T14:46:00Z"/>
        </w:trPr>
        <w:tc>
          <w:tcPr>
            <w:tcW w:w="2623" w:type="dxa"/>
            <w:shd w:val="clear" w:color="auto" w:fill="F2F2F2" w:themeFill="background1" w:themeFillShade="F2"/>
            <w:vAlign w:val="center"/>
          </w:tcPr>
          <w:p w14:paraId="5F47AE04" w14:textId="51441904" w:rsidR="0005450A" w:rsidRPr="00343F01" w:rsidDel="00201166" w:rsidRDefault="0005450A" w:rsidP="00034B66">
            <w:pPr>
              <w:spacing w:before="20" w:after="40" w:line="259" w:lineRule="auto"/>
              <w:rPr>
                <w:del w:id="623" w:author="Houyem Rais" w:date="2024-02-22T14:46:00Z"/>
                <w:lang w:val="fr-FR"/>
              </w:rPr>
            </w:pPr>
            <w:del w:id="624" w:author="Houyem Rais" w:date="2024-02-22T14:46:00Z">
              <w:r w:rsidRPr="00343F01" w:rsidDel="00201166">
                <w:rPr>
                  <w:lang w:val="fr-FR"/>
                </w:rPr>
                <w:delText>CAPEX</w:delText>
              </w:r>
            </w:del>
          </w:p>
        </w:tc>
        <w:tc>
          <w:tcPr>
            <w:tcW w:w="6444" w:type="dxa"/>
            <w:vAlign w:val="center"/>
          </w:tcPr>
          <w:p w14:paraId="5BEBBB46" w14:textId="3E76548D" w:rsidR="0005450A" w:rsidRPr="00343F01" w:rsidDel="00201166" w:rsidRDefault="001553D9" w:rsidP="00034B66">
            <w:pPr>
              <w:spacing w:before="20" w:after="40" w:line="259" w:lineRule="auto"/>
              <w:rPr>
                <w:del w:id="625" w:author="Houyem Rais" w:date="2024-02-22T14:46:00Z"/>
                <w:lang w:val="fr-FR"/>
              </w:rPr>
            </w:pPr>
            <w:del w:id="626" w:author="Houyem Rais" w:date="2024-02-22T14:46:00Z">
              <w:r w:rsidRPr="00343F01" w:rsidDel="00201166">
                <w:rPr>
                  <w:lang w:val="fr-FR"/>
                </w:rPr>
                <w:delText>‘</w:delText>
              </w:r>
              <w:r w:rsidR="0005450A" w:rsidRPr="00343F01" w:rsidDel="00201166">
                <w:rPr>
                  <w:lang w:val="fr-FR"/>
                </w:rPr>
                <w:delText>Capital Expenditures</w:delText>
              </w:r>
              <w:r w:rsidRPr="00343F01" w:rsidDel="00201166">
                <w:rPr>
                  <w:lang w:val="fr-FR"/>
                </w:rPr>
                <w:delText>’</w:delText>
              </w:r>
            </w:del>
          </w:p>
        </w:tc>
      </w:tr>
      <w:tr w:rsidR="0005450A" w:rsidRPr="00343F01" w:rsidDel="00201166" w14:paraId="0A837A5D" w14:textId="6E36DD54" w:rsidTr="0034384C">
        <w:trPr>
          <w:del w:id="627" w:author="Houyem Rais" w:date="2024-02-22T14:46:00Z"/>
        </w:trPr>
        <w:tc>
          <w:tcPr>
            <w:tcW w:w="2623" w:type="dxa"/>
            <w:shd w:val="clear" w:color="auto" w:fill="F2F2F2" w:themeFill="background1" w:themeFillShade="F2"/>
            <w:vAlign w:val="center"/>
          </w:tcPr>
          <w:p w14:paraId="25D11D86" w14:textId="64ACC115" w:rsidR="0005450A" w:rsidRPr="00343F01" w:rsidDel="00201166" w:rsidRDefault="0005450A" w:rsidP="00034B66">
            <w:pPr>
              <w:spacing w:before="20" w:after="40" w:line="259" w:lineRule="auto"/>
              <w:rPr>
                <w:del w:id="628" w:author="Houyem Rais" w:date="2024-02-22T14:46:00Z"/>
                <w:lang w:val="fr-FR"/>
              </w:rPr>
            </w:pPr>
            <w:del w:id="629" w:author="Houyem Rais" w:date="2024-02-22T14:46:00Z">
              <w:r w:rsidRPr="00343F01" w:rsidDel="00201166">
                <w:rPr>
                  <w:lang w:val="fr-FR"/>
                </w:rPr>
                <w:delText>CE</w:delText>
              </w:r>
            </w:del>
          </w:p>
        </w:tc>
        <w:tc>
          <w:tcPr>
            <w:tcW w:w="6444" w:type="dxa"/>
            <w:vAlign w:val="center"/>
          </w:tcPr>
          <w:p w14:paraId="626652CD" w14:textId="65B51015" w:rsidR="0005450A" w:rsidRPr="00343F01" w:rsidDel="00201166" w:rsidRDefault="0005450A" w:rsidP="00034B66">
            <w:pPr>
              <w:spacing w:before="20" w:after="40" w:line="259" w:lineRule="auto"/>
              <w:rPr>
                <w:del w:id="630" w:author="Houyem Rais" w:date="2024-02-22T14:46:00Z"/>
                <w:lang w:val="fr-FR"/>
              </w:rPr>
            </w:pPr>
            <w:del w:id="631" w:author="Houyem Rais" w:date="2024-02-22T14:46:00Z">
              <w:r w:rsidRPr="00343F01" w:rsidDel="00201166">
                <w:rPr>
                  <w:lang w:val="fr-FR"/>
                </w:rPr>
                <w:delText>Conditions Economiques</w:delText>
              </w:r>
            </w:del>
          </w:p>
        </w:tc>
      </w:tr>
      <w:tr w:rsidR="004C08A1" w:rsidRPr="00343F01" w:rsidDel="00201166" w14:paraId="13A706E1" w14:textId="492F7401" w:rsidTr="0034384C">
        <w:trPr>
          <w:del w:id="632" w:author="Houyem Rais" w:date="2024-02-22T14:46:00Z"/>
        </w:trPr>
        <w:tc>
          <w:tcPr>
            <w:tcW w:w="2623" w:type="dxa"/>
            <w:shd w:val="clear" w:color="auto" w:fill="F2F2F2" w:themeFill="background1" w:themeFillShade="F2"/>
            <w:vAlign w:val="center"/>
          </w:tcPr>
          <w:p w14:paraId="22B95364" w14:textId="29738FF1" w:rsidR="004C08A1" w:rsidRPr="00343F01" w:rsidDel="00201166" w:rsidRDefault="004C08A1" w:rsidP="00034B66">
            <w:pPr>
              <w:spacing w:before="20" w:after="40"/>
              <w:rPr>
                <w:del w:id="633" w:author="Houyem Rais" w:date="2024-02-22T14:46:00Z"/>
                <w:lang w:val="fr-FR"/>
              </w:rPr>
            </w:pPr>
            <w:del w:id="634" w:author="Houyem Rais" w:date="2024-02-22T14:46:00Z">
              <w:r w:rsidRPr="00343F01" w:rsidDel="00201166">
                <w:rPr>
                  <w:lang w:val="fr-FR"/>
                </w:rPr>
                <w:delText>CEDEAO</w:delText>
              </w:r>
            </w:del>
          </w:p>
        </w:tc>
        <w:tc>
          <w:tcPr>
            <w:tcW w:w="6444" w:type="dxa"/>
            <w:vAlign w:val="center"/>
          </w:tcPr>
          <w:p w14:paraId="3AC0DB3A" w14:textId="59B67EE8" w:rsidR="004C08A1" w:rsidRPr="00343F01" w:rsidDel="00201166" w:rsidRDefault="00F80776" w:rsidP="00034B66">
            <w:pPr>
              <w:spacing w:before="20" w:after="40"/>
              <w:rPr>
                <w:del w:id="635" w:author="Houyem Rais" w:date="2024-02-22T14:46:00Z"/>
                <w:lang w:val="fr-FR"/>
              </w:rPr>
            </w:pPr>
            <w:del w:id="636" w:author="Houyem Rais" w:date="2024-02-22T14:46:00Z">
              <w:r w:rsidRPr="00343F01" w:rsidDel="00201166">
                <w:rPr>
                  <w:lang w:val="fr-FR"/>
                </w:rPr>
                <w:delText xml:space="preserve">Communauté </w:delText>
              </w:r>
              <w:r w:rsidR="00833774" w:rsidRPr="00343F01" w:rsidDel="00201166">
                <w:rPr>
                  <w:lang w:val="fr-FR"/>
                </w:rPr>
                <w:delText>E</w:delText>
              </w:r>
              <w:r w:rsidRPr="00343F01" w:rsidDel="00201166">
                <w:rPr>
                  <w:lang w:val="fr-FR"/>
                </w:rPr>
                <w:delText>conomique des États de l'Afrique de l'Ouest</w:delText>
              </w:r>
            </w:del>
          </w:p>
        </w:tc>
      </w:tr>
      <w:tr w:rsidR="0005450A" w:rsidRPr="00343F01" w:rsidDel="00201166" w14:paraId="2B562AA0" w14:textId="4C83D1F2" w:rsidTr="0034384C">
        <w:trPr>
          <w:del w:id="637" w:author="Houyem Rais" w:date="2024-02-22T14:46:00Z"/>
        </w:trPr>
        <w:tc>
          <w:tcPr>
            <w:tcW w:w="2623" w:type="dxa"/>
            <w:shd w:val="clear" w:color="auto" w:fill="F2F2F2" w:themeFill="background1" w:themeFillShade="F2"/>
            <w:vAlign w:val="center"/>
          </w:tcPr>
          <w:p w14:paraId="70F9E6DF" w14:textId="6965BD08" w:rsidR="0005450A" w:rsidRPr="00343F01" w:rsidDel="00201166" w:rsidRDefault="0005450A" w:rsidP="00034B66">
            <w:pPr>
              <w:spacing w:before="20" w:after="40" w:line="259" w:lineRule="auto"/>
              <w:rPr>
                <w:del w:id="638" w:author="Houyem Rais" w:date="2024-02-22T14:46:00Z"/>
                <w:lang w:val="fr-FR"/>
              </w:rPr>
            </w:pPr>
            <w:del w:id="639" w:author="Houyem Rais" w:date="2024-02-22T14:46:00Z">
              <w:r w:rsidRPr="00343F01" w:rsidDel="00201166">
                <w:rPr>
                  <w:lang w:val="fr-FR"/>
                </w:rPr>
                <w:delText>CSP</w:delText>
              </w:r>
            </w:del>
          </w:p>
        </w:tc>
        <w:tc>
          <w:tcPr>
            <w:tcW w:w="6444" w:type="dxa"/>
            <w:vAlign w:val="center"/>
          </w:tcPr>
          <w:p w14:paraId="3E1AF5D8" w14:textId="69DFDF3B" w:rsidR="0005450A" w:rsidRPr="00343F01" w:rsidDel="00201166" w:rsidRDefault="0005450A" w:rsidP="00034B66">
            <w:pPr>
              <w:spacing w:before="20" w:after="40" w:line="259" w:lineRule="auto"/>
              <w:rPr>
                <w:del w:id="640" w:author="Houyem Rais" w:date="2024-02-22T14:46:00Z"/>
                <w:lang w:val="fr-FR"/>
              </w:rPr>
            </w:pPr>
            <w:del w:id="641" w:author="Houyem Rais" w:date="2024-02-22T14:46:00Z">
              <w:r w:rsidRPr="00343F01" w:rsidDel="00201166">
                <w:rPr>
                  <w:lang w:val="fr-FR"/>
                </w:rPr>
                <w:delText>Comparateur du Secteur Public</w:delText>
              </w:r>
            </w:del>
          </w:p>
        </w:tc>
      </w:tr>
      <w:tr w:rsidR="0005450A" w:rsidRPr="00343F01" w:rsidDel="00201166" w14:paraId="7551AA66" w14:textId="413FE611" w:rsidTr="0034384C">
        <w:trPr>
          <w:del w:id="642" w:author="Houyem Rais" w:date="2024-02-22T14:46:00Z"/>
        </w:trPr>
        <w:tc>
          <w:tcPr>
            <w:tcW w:w="2623" w:type="dxa"/>
            <w:shd w:val="clear" w:color="auto" w:fill="F2F2F2" w:themeFill="background1" w:themeFillShade="F2"/>
            <w:vAlign w:val="center"/>
          </w:tcPr>
          <w:p w14:paraId="23ADF6B9" w14:textId="187A928A" w:rsidR="0005450A" w:rsidRPr="00343F01" w:rsidDel="00201166" w:rsidRDefault="0005450A" w:rsidP="00034B66">
            <w:pPr>
              <w:spacing w:before="20" w:after="40" w:line="259" w:lineRule="auto"/>
              <w:rPr>
                <w:del w:id="643" w:author="Houyem Rais" w:date="2024-02-22T14:46:00Z"/>
                <w:lang w:val="fr-FR"/>
              </w:rPr>
            </w:pPr>
            <w:del w:id="644" w:author="Houyem Rais" w:date="2024-02-22T14:46:00Z">
              <w:r w:rsidRPr="00343F01" w:rsidDel="00201166">
                <w:rPr>
                  <w:lang w:val="fr-FR"/>
                </w:rPr>
                <w:delText>DB</w:delText>
              </w:r>
            </w:del>
          </w:p>
        </w:tc>
        <w:tc>
          <w:tcPr>
            <w:tcW w:w="6444" w:type="dxa"/>
            <w:vAlign w:val="center"/>
          </w:tcPr>
          <w:p w14:paraId="63DECC54" w14:textId="7EEC1072" w:rsidR="0005450A" w:rsidRPr="00343F01" w:rsidDel="00201166" w:rsidRDefault="001553D9" w:rsidP="00034B66">
            <w:pPr>
              <w:spacing w:before="20" w:after="40" w:line="259" w:lineRule="auto"/>
              <w:rPr>
                <w:del w:id="645" w:author="Houyem Rais" w:date="2024-02-22T14:46:00Z"/>
                <w:lang w:val="fr-FR"/>
              </w:rPr>
            </w:pPr>
            <w:del w:id="646" w:author="Houyem Rais" w:date="2024-02-22T14:46:00Z">
              <w:r w:rsidRPr="00343F01" w:rsidDel="00201166">
                <w:rPr>
                  <w:lang w:val="fr-FR"/>
                </w:rPr>
                <w:delText>‘</w:delText>
              </w:r>
              <w:r w:rsidR="0005450A" w:rsidRPr="00343F01" w:rsidDel="00201166">
                <w:rPr>
                  <w:lang w:val="fr-FR"/>
                </w:rPr>
                <w:delText>Design-Build</w:delText>
              </w:r>
              <w:r w:rsidRPr="00343F01" w:rsidDel="00201166">
                <w:rPr>
                  <w:lang w:val="fr-FR"/>
                </w:rPr>
                <w:delText>’</w:delText>
              </w:r>
            </w:del>
          </w:p>
        </w:tc>
      </w:tr>
      <w:tr w:rsidR="0005450A" w:rsidRPr="00343F01" w:rsidDel="00201166" w14:paraId="73F9928E" w14:textId="467C930F" w:rsidTr="0034384C">
        <w:trPr>
          <w:del w:id="647" w:author="Houyem Rais" w:date="2024-02-22T14:46:00Z"/>
        </w:trPr>
        <w:tc>
          <w:tcPr>
            <w:tcW w:w="2623" w:type="dxa"/>
            <w:shd w:val="clear" w:color="auto" w:fill="F2F2F2" w:themeFill="background1" w:themeFillShade="F2"/>
            <w:vAlign w:val="center"/>
          </w:tcPr>
          <w:p w14:paraId="5902FCDF" w14:textId="3A10D725" w:rsidR="0005450A" w:rsidRPr="00343F01" w:rsidDel="00201166" w:rsidRDefault="0005450A" w:rsidP="00034B66">
            <w:pPr>
              <w:spacing w:before="20" w:after="40" w:line="259" w:lineRule="auto"/>
              <w:rPr>
                <w:del w:id="648" w:author="Houyem Rais" w:date="2024-02-22T14:46:00Z"/>
                <w:lang w:val="fr-FR"/>
              </w:rPr>
            </w:pPr>
            <w:del w:id="649" w:author="Houyem Rais" w:date="2024-02-22T14:46:00Z">
              <w:r w:rsidRPr="00343F01" w:rsidDel="00201166">
                <w:rPr>
                  <w:lang w:val="fr-FR"/>
                </w:rPr>
                <w:delText>DSCR</w:delText>
              </w:r>
            </w:del>
          </w:p>
        </w:tc>
        <w:tc>
          <w:tcPr>
            <w:tcW w:w="6444" w:type="dxa"/>
            <w:vAlign w:val="center"/>
          </w:tcPr>
          <w:p w14:paraId="62ABCD8D" w14:textId="53999882" w:rsidR="0005450A" w:rsidRPr="00343F01" w:rsidDel="00201166" w:rsidRDefault="001553D9" w:rsidP="00034B66">
            <w:pPr>
              <w:spacing w:before="20" w:after="40" w:line="259" w:lineRule="auto"/>
              <w:rPr>
                <w:del w:id="650" w:author="Houyem Rais" w:date="2024-02-22T14:46:00Z"/>
                <w:lang w:val="fr-FR"/>
              </w:rPr>
            </w:pPr>
            <w:del w:id="651" w:author="Houyem Rais" w:date="2024-02-22T14:46:00Z">
              <w:r w:rsidRPr="00343F01" w:rsidDel="00201166">
                <w:rPr>
                  <w:lang w:val="fr-FR"/>
                </w:rPr>
                <w:delText>‘</w:delText>
              </w:r>
              <w:r w:rsidR="0005450A" w:rsidRPr="00343F01" w:rsidDel="00201166">
                <w:rPr>
                  <w:lang w:val="fr-FR"/>
                </w:rPr>
                <w:delText>Debt Service Coverage Ratio</w:delText>
              </w:r>
              <w:r w:rsidRPr="00343F01" w:rsidDel="00201166">
                <w:rPr>
                  <w:lang w:val="fr-FR"/>
                </w:rPr>
                <w:delText>’</w:delText>
              </w:r>
            </w:del>
          </w:p>
        </w:tc>
      </w:tr>
      <w:tr w:rsidR="0005450A" w:rsidRPr="00343F01" w:rsidDel="00201166" w14:paraId="243F6250" w14:textId="1056A3F2" w:rsidTr="0034384C">
        <w:trPr>
          <w:del w:id="652" w:author="Houyem Rais" w:date="2024-02-22T14:46:00Z"/>
        </w:trPr>
        <w:tc>
          <w:tcPr>
            <w:tcW w:w="2623" w:type="dxa"/>
            <w:shd w:val="clear" w:color="auto" w:fill="F2F2F2" w:themeFill="background1" w:themeFillShade="F2"/>
            <w:vAlign w:val="center"/>
          </w:tcPr>
          <w:p w14:paraId="487846D9" w14:textId="2C74F37A" w:rsidR="0005450A" w:rsidRPr="00343F01" w:rsidDel="00201166" w:rsidRDefault="0005450A" w:rsidP="00034B66">
            <w:pPr>
              <w:spacing w:before="20" w:after="40" w:line="259" w:lineRule="auto"/>
              <w:rPr>
                <w:del w:id="653" w:author="Houyem Rais" w:date="2024-02-22T14:46:00Z"/>
                <w:lang w:val="fr-FR"/>
              </w:rPr>
            </w:pPr>
            <w:del w:id="654" w:author="Houyem Rais" w:date="2024-02-22T14:46:00Z">
              <w:r w:rsidRPr="00343F01" w:rsidDel="00201166">
                <w:rPr>
                  <w:lang w:val="fr-FR"/>
                </w:rPr>
                <w:delText>EPC</w:delText>
              </w:r>
            </w:del>
          </w:p>
        </w:tc>
        <w:tc>
          <w:tcPr>
            <w:tcW w:w="6444" w:type="dxa"/>
            <w:vAlign w:val="center"/>
          </w:tcPr>
          <w:p w14:paraId="4942D703" w14:textId="481608A6" w:rsidR="0005450A" w:rsidRPr="00343F01" w:rsidDel="00201166" w:rsidRDefault="001553D9" w:rsidP="00034B66">
            <w:pPr>
              <w:spacing w:before="20" w:after="40" w:line="259" w:lineRule="auto"/>
              <w:rPr>
                <w:del w:id="655" w:author="Houyem Rais" w:date="2024-02-22T14:46:00Z"/>
                <w:lang w:val="fr-FR"/>
              </w:rPr>
            </w:pPr>
            <w:del w:id="656" w:author="Houyem Rais" w:date="2024-02-22T14:46:00Z">
              <w:r w:rsidRPr="00343F01" w:rsidDel="00201166">
                <w:rPr>
                  <w:lang w:val="fr-FR"/>
                </w:rPr>
                <w:delText>‘</w:delText>
              </w:r>
              <w:r w:rsidR="0005450A" w:rsidRPr="00343F01" w:rsidDel="00201166">
                <w:rPr>
                  <w:lang w:val="fr-FR"/>
                </w:rPr>
                <w:delText xml:space="preserve">Engineering, Procurement and </w:delText>
              </w:r>
              <w:r w:rsidR="004B0917" w:rsidRPr="00343F01" w:rsidDel="00201166">
                <w:rPr>
                  <w:lang w:val="fr-FR"/>
                </w:rPr>
                <w:delText>Construction</w:delText>
              </w:r>
              <w:r w:rsidRPr="00343F01" w:rsidDel="00201166">
                <w:rPr>
                  <w:lang w:val="fr-FR"/>
                </w:rPr>
                <w:delText>’</w:delText>
              </w:r>
            </w:del>
          </w:p>
        </w:tc>
      </w:tr>
      <w:tr w:rsidR="00482A0F" w:rsidRPr="00343F01" w:rsidDel="00201166" w14:paraId="75FBBD96" w14:textId="005F8304" w:rsidTr="0034384C">
        <w:trPr>
          <w:del w:id="657" w:author="Houyem Rais" w:date="2024-02-22T14:46:00Z"/>
        </w:trPr>
        <w:tc>
          <w:tcPr>
            <w:tcW w:w="2623" w:type="dxa"/>
            <w:shd w:val="clear" w:color="auto" w:fill="F2F2F2" w:themeFill="background1" w:themeFillShade="F2"/>
            <w:vAlign w:val="center"/>
          </w:tcPr>
          <w:p w14:paraId="3D84DCB6" w14:textId="28C41A4D" w:rsidR="00482A0F" w:rsidRPr="00343F01" w:rsidDel="00201166" w:rsidRDefault="00482A0F" w:rsidP="00034B66">
            <w:pPr>
              <w:spacing w:before="20" w:after="40"/>
              <w:rPr>
                <w:del w:id="658" w:author="Houyem Rais" w:date="2024-02-22T14:46:00Z"/>
                <w:lang w:val="fr-FR"/>
              </w:rPr>
            </w:pPr>
            <w:del w:id="659" w:author="Houyem Rais" w:date="2024-02-22T14:46:00Z">
              <w:r w:rsidRPr="00343F01" w:rsidDel="00201166">
                <w:rPr>
                  <w:lang w:val="fr-FR"/>
                </w:rPr>
                <w:delText>Ech.</w:delText>
              </w:r>
            </w:del>
          </w:p>
        </w:tc>
        <w:tc>
          <w:tcPr>
            <w:tcW w:w="6444" w:type="dxa"/>
            <w:vAlign w:val="center"/>
          </w:tcPr>
          <w:p w14:paraId="2D1411CD" w14:textId="407FC2C3" w:rsidR="00482A0F" w:rsidRPr="00343F01" w:rsidDel="00201166" w:rsidRDefault="00482A0F" w:rsidP="00034B66">
            <w:pPr>
              <w:spacing w:before="20" w:after="40"/>
              <w:rPr>
                <w:del w:id="660" w:author="Houyem Rais" w:date="2024-02-22T14:46:00Z"/>
                <w:lang w:val="fr-FR"/>
              </w:rPr>
            </w:pPr>
            <w:del w:id="661" w:author="Houyem Rais" w:date="2024-02-22T14:46:00Z">
              <w:r w:rsidRPr="00343F01" w:rsidDel="00201166">
                <w:rPr>
                  <w:lang w:val="fr-FR"/>
                </w:rPr>
                <w:delText>Échangeur</w:delText>
              </w:r>
            </w:del>
          </w:p>
        </w:tc>
      </w:tr>
      <w:tr w:rsidR="0005450A" w:rsidRPr="00343F01" w:rsidDel="00201166" w14:paraId="6E6AB40A" w14:textId="66AF8E1C" w:rsidTr="0034384C">
        <w:trPr>
          <w:del w:id="662" w:author="Houyem Rais" w:date="2024-02-22T14:46:00Z"/>
        </w:trPr>
        <w:tc>
          <w:tcPr>
            <w:tcW w:w="2623" w:type="dxa"/>
            <w:shd w:val="clear" w:color="auto" w:fill="F2F2F2" w:themeFill="background1" w:themeFillShade="F2"/>
            <w:vAlign w:val="center"/>
          </w:tcPr>
          <w:p w14:paraId="2EAB50D5" w14:textId="760D1B98" w:rsidR="0005450A" w:rsidRPr="00343F01" w:rsidDel="00201166" w:rsidRDefault="0005450A" w:rsidP="00034B66">
            <w:pPr>
              <w:spacing w:before="20" w:after="40" w:line="259" w:lineRule="auto"/>
              <w:rPr>
                <w:del w:id="663" w:author="Houyem Rais" w:date="2024-02-22T14:46:00Z"/>
                <w:lang w:val="fr-FR"/>
              </w:rPr>
            </w:pPr>
            <w:del w:id="664" w:author="Houyem Rais" w:date="2024-02-22T14:46:00Z">
              <w:r w:rsidRPr="00343F01" w:rsidDel="00201166">
                <w:rPr>
                  <w:lang w:val="fr-FR"/>
                </w:rPr>
                <w:delText>E&amp;M</w:delText>
              </w:r>
            </w:del>
          </w:p>
        </w:tc>
        <w:tc>
          <w:tcPr>
            <w:tcW w:w="6444" w:type="dxa"/>
            <w:vAlign w:val="center"/>
          </w:tcPr>
          <w:p w14:paraId="7D48D6F0" w14:textId="47CB8B65" w:rsidR="0005450A" w:rsidRPr="00343F01" w:rsidDel="00201166" w:rsidRDefault="0005450A" w:rsidP="00034B66">
            <w:pPr>
              <w:spacing w:before="20" w:after="40" w:line="259" w:lineRule="auto"/>
              <w:rPr>
                <w:del w:id="665" w:author="Houyem Rais" w:date="2024-02-22T14:46:00Z"/>
                <w:lang w:val="fr-FR"/>
              </w:rPr>
            </w:pPr>
            <w:del w:id="666" w:author="Houyem Rais" w:date="2024-02-22T14:46:00Z">
              <w:r w:rsidRPr="00343F01" w:rsidDel="00201166">
                <w:rPr>
                  <w:lang w:val="fr-FR"/>
                </w:rPr>
                <w:delText>Exploitation et Maintenance</w:delText>
              </w:r>
            </w:del>
          </w:p>
        </w:tc>
      </w:tr>
      <w:tr w:rsidR="00503E4C" w:rsidRPr="00343F01" w:rsidDel="00201166" w14:paraId="5456DAE1" w14:textId="5C506C99" w:rsidTr="0034384C">
        <w:trPr>
          <w:del w:id="667" w:author="Houyem Rais" w:date="2024-02-22T14:46:00Z"/>
        </w:trPr>
        <w:tc>
          <w:tcPr>
            <w:tcW w:w="2623" w:type="dxa"/>
            <w:shd w:val="clear" w:color="auto" w:fill="F2F2F2" w:themeFill="background1" w:themeFillShade="F2"/>
            <w:vAlign w:val="center"/>
          </w:tcPr>
          <w:p w14:paraId="793582EC" w14:textId="2A7E878B" w:rsidR="00503E4C" w:rsidRPr="00343F01" w:rsidDel="00201166" w:rsidRDefault="00503E4C" w:rsidP="00034B66">
            <w:pPr>
              <w:spacing w:before="20" w:after="40"/>
              <w:rPr>
                <w:del w:id="668" w:author="Houyem Rais" w:date="2024-02-22T14:46:00Z"/>
                <w:lang w:val="fr-FR"/>
              </w:rPr>
            </w:pPr>
            <w:del w:id="669" w:author="Houyem Rais" w:date="2024-02-22T14:46:00Z">
              <w:r w:rsidRPr="00343F01" w:rsidDel="00201166">
                <w:rPr>
                  <w:lang w:val="fr-FR"/>
                </w:rPr>
                <w:delText>FCFA</w:delText>
              </w:r>
            </w:del>
          </w:p>
        </w:tc>
        <w:tc>
          <w:tcPr>
            <w:tcW w:w="6444" w:type="dxa"/>
            <w:vAlign w:val="center"/>
          </w:tcPr>
          <w:p w14:paraId="14EC9D2F" w14:textId="711F641C" w:rsidR="00503E4C" w:rsidRPr="00343F01" w:rsidDel="00201166" w:rsidRDefault="00903F7C" w:rsidP="00034B66">
            <w:pPr>
              <w:spacing w:before="20" w:after="40"/>
              <w:rPr>
                <w:del w:id="670" w:author="Houyem Rais" w:date="2024-02-22T14:46:00Z"/>
                <w:lang w:val="fr-FR"/>
              </w:rPr>
            </w:pPr>
            <w:del w:id="671" w:author="Houyem Rais" w:date="2024-02-22T14:46:00Z">
              <w:r w:rsidRPr="00343F01" w:rsidDel="00201166">
                <w:rPr>
                  <w:lang w:val="fr-FR"/>
                </w:rPr>
                <w:delText>Franc CFA</w:delText>
              </w:r>
            </w:del>
          </w:p>
        </w:tc>
      </w:tr>
      <w:tr w:rsidR="0005450A" w:rsidRPr="00343F01" w:rsidDel="00201166" w14:paraId="3C2596A8" w14:textId="690DCB6E" w:rsidTr="0034384C">
        <w:trPr>
          <w:del w:id="672" w:author="Houyem Rais" w:date="2024-02-22T14:46:00Z"/>
        </w:trPr>
        <w:tc>
          <w:tcPr>
            <w:tcW w:w="2623" w:type="dxa"/>
            <w:shd w:val="clear" w:color="auto" w:fill="F2F2F2" w:themeFill="background1" w:themeFillShade="F2"/>
            <w:vAlign w:val="center"/>
          </w:tcPr>
          <w:p w14:paraId="6D3136CA" w14:textId="374783BB" w:rsidR="0005450A" w:rsidRPr="00343F01" w:rsidDel="00201166" w:rsidRDefault="0005450A" w:rsidP="00034B66">
            <w:pPr>
              <w:spacing w:before="20" w:after="40" w:line="259" w:lineRule="auto"/>
              <w:rPr>
                <w:del w:id="673" w:author="Houyem Rais" w:date="2024-02-22T14:46:00Z"/>
                <w:lang w:val="fr-FR"/>
              </w:rPr>
            </w:pPr>
            <w:del w:id="674" w:author="Houyem Rais" w:date="2024-02-22T14:46:00Z">
              <w:r w:rsidRPr="00343F01" w:rsidDel="00201166">
                <w:rPr>
                  <w:lang w:val="fr-FR"/>
                </w:rPr>
                <w:delText>GER</w:delText>
              </w:r>
            </w:del>
          </w:p>
        </w:tc>
        <w:tc>
          <w:tcPr>
            <w:tcW w:w="6444" w:type="dxa"/>
            <w:vAlign w:val="center"/>
          </w:tcPr>
          <w:p w14:paraId="140FC5D7" w14:textId="7B4D8C56" w:rsidR="0005450A" w:rsidRPr="00343F01" w:rsidDel="00201166" w:rsidRDefault="0005450A" w:rsidP="00034B66">
            <w:pPr>
              <w:spacing w:before="20" w:after="40" w:line="259" w:lineRule="auto"/>
              <w:rPr>
                <w:del w:id="675" w:author="Houyem Rais" w:date="2024-02-22T14:46:00Z"/>
                <w:lang w:val="fr-FR"/>
              </w:rPr>
            </w:pPr>
            <w:del w:id="676" w:author="Houyem Rais" w:date="2024-02-22T14:46:00Z">
              <w:r w:rsidRPr="00343F01" w:rsidDel="00201166">
                <w:rPr>
                  <w:lang w:val="fr-FR"/>
                </w:rPr>
                <w:delText>Grands Entretiens et Renouvellements</w:delText>
              </w:r>
            </w:del>
          </w:p>
        </w:tc>
      </w:tr>
      <w:tr w:rsidR="0005450A" w:rsidRPr="00343F01" w:rsidDel="00201166" w14:paraId="72C91912" w14:textId="0FB771D1" w:rsidTr="0034384C">
        <w:trPr>
          <w:del w:id="677" w:author="Houyem Rais" w:date="2024-02-22T14:46:00Z"/>
        </w:trPr>
        <w:tc>
          <w:tcPr>
            <w:tcW w:w="2623" w:type="dxa"/>
            <w:shd w:val="clear" w:color="auto" w:fill="F2F2F2" w:themeFill="background1" w:themeFillShade="F2"/>
            <w:vAlign w:val="center"/>
          </w:tcPr>
          <w:p w14:paraId="091184CD" w14:textId="740A15C1" w:rsidR="0005450A" w:rsidRPr="00343F01" w:rsidDel="00201166" w:rsidRDefault="0005450A" w:rsidP="00034B66">
            <w:pPr>
              <w:spacing w:before="20" w:after="40" w:line="259" w:lineRule="auto"/>
              <w:rPr>
                <w:del w:id="678" w:author="Houyem Rais" w:date="2024-02-22T14:46:00Z"/>
                <w:lang w:val="fr-FR"/>
              </w:rPr>
            </w:pPr>
            <w:del w:id="679" w:author="Houyem Rais" w:date="2024-02-22T14:46:00Z">
              <w:r w:rsidRPr="00343F01" w:rsidDel="00201166">
                <w:rPr>
                  <w:lang w:val="fr-FR"/>
                </w:rPr>
                <w:delText>HT</w:delText>
              </w:r>
            </w:del>
          </w:p>
        </w:tc>
        <w:tc>
          <w:tcPr>
            <w:tcW w:w="6444" w:type="dxa"/>
            <w:vAlign w:val="center"/>
          </w:tcPr>
          <w:p w14:paraId="002050D1" w14:textId="6BA76415" w:rsidR="0005450A" w:rsidRPr="00343F01" w:rsidDel="00201166" w:rsidRDefault="0005450A" w:rsidP="00034B66">
            <w:pPr>
              <w:spacing w:before="20" w:after="40" w:line="259" w:lineRule="auto"/>
              <w:rPr>
                <w:del w:id="680" w:author="Houyem Rais" w:date="2024-02-22T14:46:00Z"/>
                <w:lang w:val="fr-FR"/>
              </w:rPr>
            </w:pPr>
            <w:del w:id="681" w:author="Houyem Rais" w:date="2024-02-22T14:46:00Z">
              <w:r w:rsidRPr="00343F01" w:rsidDel="00201166">
                <w:rPr>
                  <w:lang w:val="fr-FR"/>
                </w:rPr>
                <w:delText>Hors-Taxe</w:delText>
              </w:r>
            </w:del>
          </w:p>
        </w:tc>
      </w:tr>
      <w:tr w:rsidR="0082253C" w:rsidRPr="00343F01" w:rsidDel="00201166" w14:paraId="4D464A46" w14:textId="48B83435" w:rsidTr="0034384C">
        <w:trPr>
          <w:del w:id="682" w:author="Houyem Rais" w:date="2024-02-22T14:46:00Z"/>
        </w:trPr>
        <w:tc>
          <w:tcPr>
            <w:tcW w:w="2623" w:type="dxa"/>
            <w:shd w:val="clear" w:color="auto" w:fill="F2F2F2" w:themeFill="background1" w:themeFillShade="F2"/>
            <w:vAlign w:val="center"/>
          </w:tcPr>
          <w:p w14:paraId="13F0F71C" w14:textId="195233D0" w:rsidR="0082253C" w:rsidRPr="00343F01" w:rsidDel="00201166" w:rsidRDefault="0082253C" w:rsidP="00034B66">
            <w:pPr>
              <w:spacing w:before="20" w:after="40"/>
              <w:rPr>
                <w:del w:id="683" w:author="Houyem Rais" w:date="2024-02-22T14:46:00Z"/>
                <w:lang w:val="fr-FR"/>
              </w:rPr>
            </w:pPr>
            <w:del w:id="684" w:author="Houyem Rais" w:date="2024-02-22T14:46:00Z">
              <w:r w:rsidRPr="00343F01" w:rsidDel="00201166">
                <w:rPr>
                  <w:lang w:val="fr-FR"/>
                </w:rPr>
                <w:delText>IS</w:delText>
              </w:r>
            </w:del>
          </w:p>
        </w:tc>
        <w:tc>
          <w:tcPr>
            <w:tcW w:w="6444" w:type="dxa"/>
            <w:vAlign w:val="center"/>
          </w:tcPr>
          <w:p w14:paraId="1E44B7A7" w14:textId="1F09741D" w:rsidR="0082253C" w:rsidRPr="00343F01" w:rsidDel="00201166" w:rsidRDefault="0082253C" w:rsidP="00034B66">
            <w:pPr>
              <w:spacing w:before="20" w:after="40"/>
              <w:rPr>
                <w:del w:id="685" w:author="Houyem Rais" w:date="2024-02-22T14:46:00Z"/>
                <w:lang w:val="fr-FR"/>
              </w:rPr>
            </w:pPr>
            <w:del w:id="686" w:author="Houyem Rais" w:date="2024-02-22T14:46:00Z">
              <w:r w:rsidRPr="00343F01" w:rsidDel="00201166">
                <w:rPr>
                  <w:lang w:val="fr-FR"/>
                </w:rPr>
                <w:delText>Impôt sur les Sociétés</w:delText>
              </w:r>
            </w:del>
          </w:p>
        </w:tc>
      </w:tr>
      <w:tr w:rsidR="00952C1E" w:rsidRPr="00343F01" w:rsidDel="00201166" w14:paraId="45EA0B30" w14:textId="66591973" w:rsidTr="0034384C">
        <w:trPr>
          <w:del w:id="687" w:author="Houyem Rais" w:date="2024-02-22T14:46:00Z"/>
        </w:trPr>
        <w:tc>
          <w:tcPr>
            <w:tcW w:w="2623" w:type="dxa"/>
            <w:shd w:val="clear" w:color="auto" w:fill="F2F2F2" w:themeFill="background1" w:themeFillShade="F2"/>
            <w:vAlign w:val="center"/>
          </w:tcPr>
          <w:p w14:paraId="26560B5E" w14:textId="6C41DC37" w:rsidR="00952C1E" w:rsidRPr="00343F01" w:rsidDel="00201166" w:rsidRDefault="00952C1E" w:rsidP="00034B66">
            <w:pPr>
              <w:spacing w:before="20" w:after="40"/>
              <w:rPr>
                <w:del w:id="688" w:author="Houyem Rais" w:date="2024-02-22T14:46:00Z"/>
                <w:lang w:val="fr-FR"/>
              </w:rPr>
            </w:pPr>
            <w:del w:id="689" w:author="Houyem Rais" w:date="2024-02-22T14:46:00Z">
              <w:r w:rsidRPr="00343F01" w:rsidDel="00201166">
                <w:rPr>
                  <w:lang w:val="fr-FR"/>
                </w:rPr>
                <w:delText>MP</w:delText>
              </w:r>
            </w:del>
          </w:p>
        </w:tc>
        <w:tc>
          <w:tcPr>
            <w:tcW w:w="6444" w:type="dxa"/>
            <w:vAlign w:val="center"/>
          </w:tcPr>
          <w:p w14:paraId="4DFEE027" w14:textId="5A32B510" w:rsidR="00952C1E" w:rsidRPr="00343F01" w:rsidDel="00201166" w:rsidRDefault="00952C1E" w:rsidP="00034B66">
            <w:pPr>
              <w:spacing w:before="20" w:after="40"/>
              <w:rPr>
                <w:del w:id="690" w:author="Houyem Rais" w:date="2024-02-22T14:46:00Z"/>
                <w:lang w:val="fr-FR"/>
              </w:rPr>
            </w:pPr>
            <w:del w:id="691" w:author="Houyem Rais" w:date="2024-02-22T14:46:00Z">
              <w:r w:rsidRPr="00343F01" w:rsidDel="00201166">
                <w:rPr>
                  <w:lang w:val="fr-FR"/>
                </w:rPr>
                <w:delText>Marché Public</w:delText>
              </w:r>
            </w:del>
          </w:p>
        </w:tc>
      </w:tr>
      <w:tr w:rsidR="0005450A" w:rsidRPr="00343F01" w:rsidDel="00201166" w14:paraId="487E3F96" w14:textId="481717FC" w:rsidTr="0034384C">
        <w:trPr>
          <w:del w:id="692" w:author="Houyem Rais" w:date="2024-02-22T14:46:00Z"/>
        </w:trPr>
        <w:tc>
          <w:tcPr>
            <w:tcW w:w="2623" w:type="dxa"/>
            <w:shd w:val="clear" w:color="auto" w:fill="F2F2F2" w:themeFill="background1" w:themeFillShade="F2"/>
            <w:vAlign w:val="center"/>
          </w:tcPr>
          <w:p w14:paraId="27D3BBC2" w14:textId="3BD544CE" w:rsidR="0005450A" w:rsidRPr="00343F01" w:rsidDel="00201166" w:rsidRDefault="0005450A" w:rsidP="00034B66">
            <w:pPr>
              <w:spacing w:before="20" w:after="40" w:line="259" w:lineRule="auto"/>
              <w:rPr>
                <w:del w:id="693" w:author="Houyem Rais" w:date="2024-02-22T14:46:00Z"/>
                <w:lang w:val="fr-FR"/>
              </w:rPr>
            </w:pPr>
            <w:del w:id="694" w:author="Houyem Rais" w:date="2024-02-22T14:46:00Z">
              <w:r w:rsidRPr="00343F01" w:rsidDel="00201166">
                <w:rPr>
                  <w:lang w:val="fr-FR"/>
                </w:rPr>
                <w:delText>MUSD/ M$</w:delText>
              </w:r>
            </w:del>
          </w:p>
        </w:tc>
        <w:tc>
          <w:tcPr>
            <w:tcW w:w="6444" w:type="dxa"/>
            <w:vAlign w:val="center"/>
          </w:tcPr>
          <w:p w14:paraId="00D6B8DA" w14:textId="72692E03" w:rsidR="0005450A" w:rsidRPr="00343F01" w:rsidDel="00201166" w:rsidRDefault="0005450A" w:rsidP="00034B66">
            <w:pPr>
              <w:spacing w:before="20" w:after="40" w:line="259" w:lineRule="auto"/>
              <w:rPr>
                <w:del w:id="695" w:author="Houyem Rais" w:date="2024-02-22T14:46:00Z"/>
                <w:lang w:val="fr-FR"/>
              </w:rPr>
            </w:pPr>
            <w:del w:id="696" w:author="Houyem Rais" w:date="2024-02-22T14:46:00Z">
              <w:r w:rsidRPr="00343F01" w:rsidDel="00201166">
                <w:rPr>
                  <w:lang w:val="fr-FR"/>
                </w:rPr>
                <w:delText>Million de Dollars Américains</w:delText>
              </w:r>
            </w:del>
          </w:p>
        </w:tc>
      </w:tr>
      <w:tr w:rsidR="00F66ECC" w:rsidRPr="00343F01" w:rsidDel="00201166" w14:paraId="3900FB9B" w14:textId="56EFAC52" w:rsidTr="0034384C">
        <w:trPr>
          <w:del w:id="697" w:author="Houyem Rais" w:date="2024-02-22T14:46:00Z"/>
        </w:trPr>
        <w:tc>
          <w:tcPr>
            <w:tcW w:w="2623" w:type="dxa"/>
            <w:shd w:val="clear" w:color="auto" w:fill="F2F2F2" w:themeFill="background1" w:themeFillShade="F2"/>
            <w:vAlign w:val="center"/>
          </w:tcPr>
          <w:p w14:paraId="023E3013" w14:textId="4DEBCB04" w:rsidR="00F66ECC" w:rsidRPr="000409F8" w:rsidDel="00201166" w:rsidRDefault="00F66ECC" w:rsidP="00034B66">
            <w:pPr>
              <w:spacing w:before="20" w:after="40"/>
              <w:rPr>
                <w:del w:id="698" w:author="Houyem Rais" w:date="2024-02-22T14:46:00Z"/>
                <w:lang w:val="fr-FR"/>
              </w:rPr>
            </w:pPr>
            <w:del w:id="699" w:author="Houyem Rais" w:date="2024-02-22T14:46:00Z">
              <w:r w:rsidRPr="00343F01" w:rsidDel="00201166">
                <w:delText>O&amp;M</w:delText>
              </w:r>
            </w:del>
          </w:p>
        </w:tc>
        <w:tc>
          <w:tcPr>
            <w:tcW w:w="6444" w:type="dxa"/>
            <w:vAlign w:val="center"/>
          </w:tcPr>
          <w:p w14:paraId="26C6F064" w14:textId="2FE09CE4" w:rsidR="00F66ECC" w:rsidRPr="000409F8" w:rsidDel="00201166" w:rsidRDefault="001553D9" w:rsidP="00034B66">
            <w:pPr>
              <w:spacing w:before="20" w:after="40"/>
              <w:rPr>
                <w:del w:id="700" w:author="Houyem Rais" w:date="2024-02-22T14:46:00Z"/>
                <w:lang w:val="fr-FR"/>
              </w:rPr>
            </w:pPr>
            <w:del w:id="701" w:author="Houyem Rais" w:date="2024-02-22T14:46:00Z">
              <w:r w:rsidRPr="00343F01" w:rsidDel="00201166">
                <w:delText>‘</w:delText>
              </w:r>
              <w:r w:rsidR="00F66ECC" w:rsidRPr="00343F01" w:rsidDel="00201166">
                <w:delText>Operation &amp; Maintenance</w:delText>
              </w:r>
              <w:r w:rsidRPr="00343F01" w:rsidDel="00201166">
                <w:delText>’</w:delText>
              </w:r>
            </w:del>
          </w:p>
        </w:tc>
      </w:tr>
      <w:tr w:rsidR="0005450A" w:rsidRPr="00343F01" w:rsidDel="00201166" w14:paraId="70B428E0" w14:textId="2A1142F8" w:rsidTr="0034384C">
        <w:trPr>
          <w:del w:id="702" w:author="Houyem Rais" w:date="2024-02-22T14:46:00Z"/>
        </w:trPr>
        <w:tc>
          <w:tcPr>
            <w:tcW w:w="2623" w:type="dxa"/>
            <w:shd w:val="clear" w:color="auto" w:fill="F2F2F2" w:themeFill="background1" w:themeFillShade="F2"/>
            <w:vAlign w:val="center"/>
          </w:tcPr>
          <w:p w14:paraId="5FB78B4D" w14:textId="3815847A" w:rsidR="0005450A" w:rsidRPr="00343F01" w:rsidDel="00201166" w:rsidRDefault="0005450A" w:rsidP="00034B66">
            <w:pPr>
              <w:spacing w:before="20" w:after="40" w:line="259" w:lineRule="auto"/>
              <w:rPr>
                <w:del w:id="703" w:author="Houyem Rais" w:date="2024-02-22T14:46:00Z"/>
                <w:lang w:val="fr-FR"/>
              </w:rPr>
            </w:pPr>
            <w:del w:id="704" w:author="Houyem Rais" w:date="2024-02-22T14:46:00Z">
              <w:r w:rsidRPr="00343F01" w:rsidDel="00201166">
                <w:rPr>
                  <w:lang w:val="fr-FR"/>
                </w:rPr>
                <w:delText>OPEX</w:delText>
              </w:r>
            </w:del>
          </w:p>
        </w:tc>
        <w:tc>
          <w:tcPr>
            <w:tcW w:w="6444" w:type="dxa"/>
            <w:vAlign w:val="center"/>
          </w:tcPr>
          <w:p w14:paraId="1F67EB22" w14:textId="12E9AFFD" w:rsidR="0005450A" w:rsidRPr="00343F01" w:rsidDel="00201166" w:rsidRDefault="001553D9" w:rsidP="00034B66">
            <w:pPr>
              <w:spacing w:before="20" w:after="40" w:line="259" w:lineRule="auto"/>
              <w:rPr>
                <w:del w:id="705" w:author="Houyem Rais" w:date="2024-02-22T14:46:00Z"/>
                <w:lang w:val="fr-FR"/>
              </w:rPr>
            </w:pPr>
            <w:del w:id="706" w:author="Houyem Rais" w:date="2024-02-22T14:46:00Z">
              <w:r w:rsidRPr="00343F01" w:rsidDel="00201166">
                <w:rPr>
                  <w:lang w:val="fr-FR"/>
                </w:rPr>
                <w:delText>‘</w:delText>
              </w:r>
              <w:r w:rsidR="0005450A" w:rsidRPr="00343F01" w:rsidDel="00201166">
                <w:rPr>
                  <w:lang w:val="fr-FR"/>
                </w:rPr>
                <w:delText>Operating Expenditures</w:delText>
              </w:r>
              <w:r w:rsidRPr="00343F01" w:rsidDel="00201166">
                <w:rPr>
                  <w:lang w:val="fr-FR"/>
                </w:rPr>
                <w:delText>’</w:delText>
              </w:r>
            </w:del>
          </w:p>
        </w:tc>
      </w:tr>
      <w:tr w:rsidR="0005450A" w:rsidRPr="00343F01" w:rsidDel="00201166" w14:paraId="32238C78" w14:textId="06728F38" w:rsidTr="0034384C">
        <w:trPr>
          <w:del w:id="707" w:author="Houyem Rais" w:date="2024-02-22T14:46:00Z"/>
        </w:trPr>
        <w:tc>
          <w:tcPr>
            <w:tcW w:w="2623" w:type="dxa"/>
            <w:shd w:val="clear" w:color="auto" w:fill="F2F2F2" w:themeFill="background1" w:themeFillShade="F2"/>
            <w:vAlign w:val="center"/>
          </w:tcPr>
          <w:p w14:paraId="4A911C0D" w14:textId="6B20367D" w:rsidR="0005450A" w:rsidRPr="00343F01" w:rsidDel="00201166" w:rsidRDefault="0005450A" w:rsidP="00034B66">
            <w:pPr>
              <w:spacing w:before="20" w:after="40" w:line="259" w:lineRule="auto"/>
              <w:rPr>
                <w:del w:id="708" w:author="Houyem Rais" w:date="2024-02-22T14:46:00Z"/>
                <w:lang w:val="fr-FR"/>
              </w:rPr>
            </w:pPr>
            <w:del w:id="709" w:author="Houyem Rais" w:date="2024-02-22T14:46:00Z">
              <w:r w:rsidRPr="00343F01" w:rsidDel="00201166">
                <w:rPr>
                  <w:lang w:val="fr-FR"/>
                </w:rPr>
                <w:delText>P+I</w:delText>
              </w:r>
            </w:del>
          </w:p>
        </w:tc>
        <w:tc>
          <w:tcPr>
            <w:tcW w:w="6444" w:type="dxa"/>
            <w:vAlign w:val="center"/>
          </w:tcPr>
          <w:p w14:paraId="3BEDF02C" w14:textId="548827FA" w:rsidR="0005450A" w:rsidRPr="00343F01" w:rsidDel="00201166" w:rsidRDefault="0005450A" w:rsidP="00034B66">
            <w:pPr>
              <w:spacing w:before="20" w:after="40" w:line="259" w:lineRule="auto"/>
              <w:rPr>
                <w:del w:id="710" w:author="Houyem Rais" w:date="2024-02-22T14:46:00Z"/>
                <w:lang w:val="fr-FR"/>
              </w:rPr>
            </w:pPr>
            <w:del w:id="711" w:author="Houyem Rais" w:date="2024-02-22T14:46:00Z">
              <w:r w:rsidRPr="00343F01" w:rsidDel="00201166">
                <w:rPr>
                  <w:lang w:val="fr-FR"/>
                </w:rPr>
                <w:delText>Principal + Intérêts</w:delText>
              </w:r>
            </w:del>
          </w:p>
        </w:tc>
      </w:tr>
      <w:tr w:rsidR="0005450A" w:rsidRPr="00343F01" w:rsidDel="00201166" w14:paraId="354E59E8" w14:textId="0AD596D4" w:rsidTr="0034384C">
        <w:trPr>
          <w:del w:id="712" w:author="Houyem Rais" w:date="2024-02-22T14:46:00Z"/>
        </w:trPr>
        <w:tc>
          <w:tcPr>
            <w:tcW w:w="2623" w:type="dxa"/>
            <w:shd w:val="clear" w:color="auto" w:fill="F2F2F2" w:themeFill="background1" w:themeFillShade="F2"/>
            <w:vAlign w:val="center"/>
          </w:tcPr>
          <w:p w14:paraId="70578CCB" w14:textId="68E45F07" w:rsidR="0005450A" w:rsidRPr="00343F01" w:rsidDel="00201166" w:rsidRDefault="0005450A" w:rsidP="00034B66">
            <w:pPr>
              <w:spacing w:before="20" w:after="40" w:line="259" w:lineRule="auto"/>
              <w:rPr>
                <w:del w:id="713" w:author="Houyem Rais" w:date="2024-02-22T14:46:00Z"/>
                <w:lang w:val="fr-FR"/>
              </w:rPr>
            </w:pPr>
            <w:del w:id="714" w:author="Houyem Rais" w:date="2024-02-22T14:46:00Z">
              <w:r w:rsidRPr="00343F01" w:rsidDel="00201166">
                <w:rPr>
                  <w:lang w:val="fr-FR"/>
                </w:rPr>
                <w:delText>PPP</w:delText>
              </w:r>
            </w:del>
          </w:p>
        </w:tc>
        <w:tc>
          <w:tcPr>
            <w:tcW w:w="6444" w:type="dxa"/>
            <w:vAlign w:val="center"/>
          </w:tcPr>
          <w:p w14:paraId="69C13D02" w14:textId="572D95B8" w:rsidR="0005450A" w:rsidRPr="00343F01" w:rsidDel="00201166" w:rsidRDefault="0005450A" w:rsidP="00034B66">
            <w:pPr>
              <w:spacing w:before="20" w:after="40" w:line="259" w:lineRule="auto"/>
              <w:rPr>
                <w:del w:id="715" w:author="Houyem Rais" w:date="2024-02-22T14:46:00Z"/>
                <w:lang w:val="fr-FR"/>
              </w:rPr>
            </w:pPr>
            <w:del w:id="716" w:author="Houyem Rais" w:date="2024-02-22T14:46:00Z">
              <w:r w:rsidRPr="00343F01" w:rsidDel="00201166">
                <w:rPr>
                  <w:lang w:val="fr-FR"/>
                </w:rPr>
                <w:delText>Partenariat Public Privé</w:delText>
              </w:r>
            </w:del>
          </w:p>
        </w:tc>
      </w:tr>
      <w:tr w:rsidR="0005450A" w:rsidRPr="00343F01" w:rsidDel="00201166" w14:paraId="6A108015" w14:textId="366CB759" w:rsidTr="0034384C">
        <w:trPr>
          <w:del w:id="717" w:author="Houyem Rais" w:date="2024-02-22T14:46:00Z"/>
        </w:trPr>
        <w:tc>
          <w:tcPr>
            <w:tcW w:w="2623" w:type="dxa"/>
            <w:shd w:val="clear" w:color="auto" w:fill="F2F2F2" w:themeFill="background1" w:themeFillShade="F2"/>
            <w:vAlign w:val="center"/>
          </w:tcPr>
          <w:p w14:paraId="5BDDAAB0" w14:textId="2F3A74F0" w:rsidR="0005450A" w:rsidRPr="00343F01" w:rsidDel="00201166" w:rsidRDefault="0005450A" w:rsidP="00034B66">
            <w:pPr>
              <w:spacing w:before="20" w:after="40" w:line="259" w:lineRule="auto"/>
              <w:rPr>
                <w:del w:id="718" w:author="Houyem Rais" w:date="2024-02-22T14:46:00Z"/>
                <w:lang w:val="fr-FR"/>
              </w:rPr>
            </w:pPr>
            <w:del w:id="719" w:author="Houyem Rais" w:date="2024-02-22T14:46:00Z">
              <w:r w:rsidRPr="00343F01" w:rsidDel="00201166">
                <w:rPr>
                  <w:lang w:val="fr-FR"/>
                </w:rPr>
                <w:delText>SPV</w:delText>
              </w:r>
            </w:del>
          </w:p>
        </w:tc>
        <w:tc>
          <w:tcPr>
            <w:tcW w:w="6444" w:type="dxa"/>
            <w:vAlign w:val="center"/>
          </w:tcPr>
          <w:p w14:paraId="61EA06B7" w14:textId="759D810D" w:rsidR="0005450A" w:rsidRPr="00343F01" w:rsidDel="00201166" w:rsidRDefault="001553D9" w:rsidP="00034B66">
            <w:pPr>
              <w:spacing w:before="20" w:after="40" w:line="259" w:lineRule="auto"/>
              <w:rPr>
                <w:del w:id="720" w:author="Houyem Rais" w:date="2024-02-22T14:46:00Z"/>
                <w:lang w:val="fr-FR"/>
              </w:rPr>
            </w:pPr>
            <w:del w:id="721" w:author="Houyem Rais" w:date="2024-02-22T14:46:00Z">
              <w:r w:rsidRPr="00343F01" w:rsidDel="00201166">
                <w:rPr>
                  <w:lang w:val="fr-FR"/>
                </w:rPr>
                <w:delText>‘</w:delText>
              </w:r>
              <w:r w:rsidR="0005450A" w:rsidRPr="00343F01" w:rsidDel="00201166">
                <w:rPr>
                  <w:lang w:val="fr-FR"/>
                </w:rPr>
                <w:delText>Special Purpose Vehicle</w:delText>
              </w:r>
              <w:r w:rsidRPr="00343F01" w:rsidDel="00201166">
                <w:rPr>
                  <w:lang w:val="fr-FR"/>
                </w:rPr>
                <w:delText>’</w:delText>
              </w:r>
            </w:del>
          </w:p>
        </w:tc>
      </w:tr>
      <w:tr w:rsidR="004C08A1" w:rsidRPr="00343F01" w:rsidDel="00201166" w14:paraId="20290B66" w14:textId="6C7B9D78" w:rsidTr="0034384C">
        <w:trPr>
          <w:del w:id="722" w:author="Houyem Rais" w:date="2024-02-22T14:46:00Z"/>
        </w:trPr>
        <w:tc>
          <w:tcPr>
            <w:tcW w:w="2623" w:type="dxa"/>
            <w:shd w:val="clear" w:color="auto" w:fill="F2F2F2" w:themeFill="background1" w:themeFillShade="F2"/>
            <w:vAlign w:val="center"/>
          </w:tcPr>
          <w:p w14:paraId="0D93E6D8" w14:textId="5F63FAB0" w:rsidR="004C08A1" w:rsidRPr="00343F01" w:rsidDel="00201166" w:rsidRDefault="004C08A1" w:rsidP="00034B66">
            <w:pPr>
              <w:spacing w:before="20" w:after="40"/>
              <w:rPr>
                <w:del w:id="723" w:author="Houyem Rais" w:date="2024-02-22T14:46:00Z"/>
                <w:lang w:val="fr-FR"/>
              </w:rPr>
            </w:pPr>
            <w:del w:id="724" w:author="Houyem Rais" w:date="2024-02-22T14:46:00Z">
              <w:r w:rsidRPr="00343F01" w:rsidDel="00201166">
                <w:rPr>
                  <w:lang w:val="fr-FR"/>
                </w:rPr>
                <w:delText>TDR</w:delText>
              </w:r>
            </w:del>
          </w:p>
        </w:tc>
        <w:tc>
          <w:tcPr>
            <w:tcW w:w="6444" w:type="dxa"/>
            <w:vAlign w:val="center"/>
          </w:tcPr>
          <w:p w14:paraId="7E0BA795" w14:textId="082AC95D" w:rsidR="004C08A1" w:rsidRPr="00343F01" w:rsidDel="00201166" w:rsidRDefault="004C08A1" w:rsidP="00034B66">
            <w:pPr>
              <w:spacing w:before="20" w:after="40"/>
              <w:rPr>
                <w:del w:id="725" w:author="Houyem Rais" w:date="2024-02-22T14:46:00Z"/>
                <w:lang w:val="fr-FR"/>
              </w:rPr>
            </w:pPr>
            <w:del w:id="726" w:author="Houyem Rais" w:date="2024-02-22T14:46:00Z">
              <w:r w:rsidRPr="00343F01" w:rsidDel="00201166">
                <w:rPr>
                  <w:lang w:val="fr-FR"/>
                </w:rPr>
                <w:delText>Termes de Référence</w:delText>
              </w:r>
            </w:del>
          </w:p>
        </w:tc>
      </w:tr>
      <w:tr w:rsidR="0005450A" w:rsidRPr="00343F01" w:rsidDel="00201166" w14:paraId="2844E7F8" w14:textId="4904ECE9" w:rsidTr="0034384C">
        <w:trPr>
          <w:del w:id="727" w:author="Houyem Rais" w:date="2024-02-22T14:46:00Z"/>
        </w:trPr>
        <w:tc>
          <w:tcPr>
            <w:tcW w:w="2623" w:type="dxa"/>
            <w:shd w:val="clear" w:color="auto" w:fill="F2F2F2" w:themeFill="background1" w:themeFillShade="F2"/>
            <w:vAlign w:val="center"/>
          </w:tcPr>
          <w:p w14:paraId="4A745893" w14:textId="1F869060" w:rsidR="0005450A" w:rsidRPr="00343F01" w:rsidDel="00201166" w:rsidRDefault="0005450A" w:rsidP="00034B66">
            <w:pPr>
              <w:spacing w:before="20" w:after="40" w:line="259" w:lineRule="auto"/>
              <w:rPr>
                <w:del w:id="728" w:author="Houyem Rais" w:date="2024-02-22T14:46:00Z"/>
                <w:lang w:val="fr-FR"/>
              </w:rPr>
            </w:pPr>
            <w:del w:id="729" w:author="Houyem Rais" w:date="2024-02-22T14:46:00Z">
              <w:r w:rsidRPr="00343F01" w:rsidDel="00201166">
                <w:rPr>
                  <w:lang w:val="fr-FR"/>
                </w:rPr>
                <w:delText>TRI</w:delText>
              </w:r>
            </w:del>
          </w:p>
        </w:tc>
        <w:tc>
          <w:tcPr>
            <w:tcW w:w="6444" w:type="dxa"/>
            <w:vAlign w:val="center"/>
          </w:tcPr>
          <w:p w14:paraId="6C76E53B" w14:textId="05EF510C" w:rsidR="0005450A" w:rsidRPr="00343F01" w:rsidDel="00201166" w:rsidRDefault="0005450A" w:rsidP="00034B66">
            <w:pPr>
              <w:spacing w:before="20" w:after="40" w:line="259" w:lineRule="auto"/>
              <w:rPr>
                <w:del w:id="730" w:author="Houyem Rais" w:date="2024-02-22T14:46:00Z"/>
                <w:lang w:val="fr-FR"/>
              </w:rPr>
            </w:pPr>
            <w:del w:id="731" w:author="Houyem Rais" w:date="2024-02-22T14:46:00Z">
              <w:r w:rsidRPr="00343F01" w:rsidDel="00201166">
                <w:rPr>
                  <w:lang w:val="fr-FR"/>
                </w:rPr>
                <w:delText>Taux de Rendement Interne</w:delText>
              </w:r>
            </w:del>
          </w:p>
        </w:tc>
      </w:tr>
      <w:tr w:rsidR="0005450A" w:rsidRPr="00343F01" w:rsidDel="00201166" w14:paraId="20EC906C" w14:textId="2CB2A208" w:rsidTr="0034384C">
        <w:trPr>
          <w:del w:id="732" w:author="Houyem Rais" w:date="2024-02-22T14:46:00Z"/>
        </w:trPr>
        <w:tc>
          <w:tcPr>
            <w:tcW w:w="2623" w:type="dxa"/>
            <w:shd w:val="clear" w:color="auto" w:fill="F2F2F2" w:themeFill="background1" w:themeFillShade="F2"/>
            <w:vAlign w:val="center"/>
          </w:tcPr>
          <w:p w14:paraId="7683DF58" w14:textId="1D7CE8CA" w:rsidR="0005450A" w:rsidRPr="00343F01" w:rsidDel="00201166" w:rsidRDefault="0005450A" w:rsidP="00034B66">
            <w:pPr>
              <w:spacing w:before="20" w:after="40" w:line="259" w:lineRule="auto"/>
              <w:rPr>
                <w:del w:id="733" w:author="Houyem Rais" w:date="2024-02-22T14:46:00Z"/>
                <w:lang w:val="fr-FR"/>
              </w:rPr>
            </w:pPr>
            <w:del w:id="734" w:author="Houyem Rais" w:date="2024-02-22T14:46:00Z">
              <w:r w:rsidRPr="00343F01" w:rsidDel="00201166">
                <w:rPr>
                  <w:lang w:val="fr-FR"/>
                </w:rPr>
                <w:delText>TTC</w:delText>
              </w:r>
            </w:del>
          </w:p>
        </w:tc>
        <w:tc>
          <w:tcPr>
            <w:tcW w:w="6444" w:type="dxa"/>
            <w:vAlign w:val="center"/>
          </w:tcPr>
          <w:p w14:paraId="3C1C3365" w14:textId="55049AC7" w:rsidR="0005450A" w:rsidRPr="00343F01" w:rsidDel="00201166" w:rsidRDefault="0005450A" w:rsidP="00034B66">
            <w:pPr>
              <w:spacing w:before="20" w:after="40" w:line="259" w:lineRule="auto"/>
              <w:rPr>
                <w:del w:id="735" w:author="Houyem Rais" w:date="2024-02-22T14:46:00Z"/>
                <w:lang w:val="fr-FR"/>
              </w:rPr>
            </w:pPr>
            <w:del w:id="736" w:author="Houyem Rais" w:date="2024-02-22T14:46:00Z">
              <w:r w:rsidRPr="00343F01" w:rsidDel="00201166">
                <w:rPr>
                  <w:lang w:val="fr-FR"/>
                </w:rPr>
                <w:delText>Toute Taxe Comprise</w:delText>
              </w:r>
            </w:del>
          </w:p>
        </w:tc>
      </w:tr>
      <w:tr w:rsidR="0005450A" w:rsidRPr="00343F01" w:rsidDel="00201166" w14:paraId="41EBF022" w14:textId="69A12198" w:rsidTr="0034384C">
        <w:trPr>
          <w:del w:id="737" w:author="Houyem Rais" w:date="2024-02-22T14:46:00Z"/>
        </w:trPr>
        <w:tc>
          <w:tcPr>
            <w:tcW w:w="2623" w:type="dxa"/>
            <w:shd w:val="clear" w:color="auto" w:fill="F2F2F2" w:themeFill="background1" w:themeFillShade="F2"/>
            <w:vAlign w:val="center"/>
          </w:tcPr>
          <w:p w14:paraId="2E6D33D6" w14:textId="587D51E2" w:rsidR="0005450A" w:rsidRPr="00343F01" w:rsidDel="00201166" w:rsidRDefault="0005450A" w:rsidP="00034B66">
            <w:pPr>
              <w:spacing w:before="20" w:after="40" w:line="259" w:lineRule="auto"/>
              <w:rPr>
                <w:del w:id="738" w:author="Houyem Rais" w:date="2024-02-22T14:46:00Z"/>
                <w:lang w:val="fr-FR"/>
              </w:rPr>
            </w:pPr>
            <w:del w:id="739" w:author="Houyem Rais" w:date="2024-02-22T14:46:00Z">
              <w:r w:rsidRPr="00343F01" w:rsidDel="00201166">
                <w:rPr>
                  <w:lang w:val="fr-FR"/>
                </w:rPr>
                <w:delText>TVA</w:delText>
              </w:r>
            </w:del>
          </w:p>
        </w:tc>
        <w:tc>
          <w:tcPr>
            <w:tcW w:w="6444" w:type="dxa"/>
            <w:vAlign w:val="center"/>
          </w:tcPr>
          <w:p w14:paraId="2E6A5FDA" w14:textId="3CBAE99E" w:rsidR="0005450A" w:rsidRPr="00343F01" w:rsidDel="00201166" w:rsidRDefault="0005450A" w:rsidP="00034B66">
            <w:pPr>
              <w:spacing w:before="20" w:after="40" w:line="259" w:lineRule="auto"/>
              <w:rPr>
                <w:del w:id="740" w:author="Houyem Rais" w:date="2024-02-22T14:46:00Z"/>
                <w:lang w:val="fr-FR"/>
              </w:rPr>
            </w:pPr>
            <w:del w:id="741" w:author="Houyem Rais" w:date="2024-02-22T14:46:00Z">
              <w:r w:rsidRPr="00343F01" w:rsidDel="00201166">
                <w:rPr>
                  <w:lang w:val="fr-FR"/>
                </w:rPr>
                <w:delText>Taxe sur la Valeur Ajoutée</w:delText>
              </w:r>
            </w:del>
          </w:p>
        </w:tc>
      </w:tr>
      <w:tr w:rsidR="00F80776" w:rsidRPr="00343F01" w:rsidDel="00201166" w14:paraId="2C051B31" w14:textId="69CB98C3" w:rsidTr="0034384C">
        <w:trPr>
          <w:del w:id="742" w:author="Houyem Rais" w:date="2024-02-22T14:46:00Z"/>
        </w:trPr>
        <w:tc>
          <w:tcPr>
            <w:tcW w:w="2623" w:type="dxa"/>
            <w:shd w:val="clear" w:color="auto" w:fill="F2F2F2" w:themeFill="background1" w:themeFillShade="F2"/>
            <w:vAlign w:val="center"/>
          </w:tcPr>
          <w:p w14:paraId="21B577CE" w14:textId="4A7D954B" w:rsidR="00F80776" w:rsidRPr="00343F01" w:rsidDel="00201166" w:rsidRDefault="00F80776" w:rsidP="00034B66">
            <w:pPr>
              <w:spacing w:before="20" w:after="40"/>
              <w:rPr>
                <w:del w:id="743" w:author="Houyem Rais" w:date="2024-02-22T14:46:00Z"/>
                <w:lang w:val="fr-FR"/>
              </w:rPr>
            </w:pPr>
            <w:del w:id="744" w:author="Houyem Rais" w:date="2024-02-22T14:46:00Z">
              <w:r w:rsidRPr="00343F01" w:rsidDel="00201166">
                <w:rPr>
                  <w:lang w:val="fr-FR"/>
                </w:rPr>
                <w:delText>UEMOA</w:delText>
              </w:r>
            </w:del>
          </w:p>
        </w:tc>
        <w:tc>
          <w:tcPr>
            <w:tcW w:w="6444" w:type="dxa"/>
            <w:vAlign w:val="center"/>
          </w:tcPr>
          <w:p w14:paraId="49C1D494" w14:textId="669E8119" w:rsidR="00F80776" w:rsidRPr="00343F01" w:rsidDel="00201166" w:rsidRDefault="00833774" w:rsidP="00034B66">
            <w:pPr>
              <w:spacing w:before="20" w:after="40"/>
              <w:rPr>
                <w:del w:id="745" w:author="Houyem Rais" w:date="2024-02-22T14:46:00Z"/>
                <w:lang w:val="fr-FR"/>
              </w:rPr>
            </w:pPr>
            <w:del w:id="746" w:author="Houyem Rais" w:date="2024-02-22T14:46:00Z">
              <w:r w:rsidRPr="00343F01" w:rsidDel="00201166">
                <w:rPr>
                  <w:lang w:val="fr-FR"/>
                </w:rPr>
                <w:delText>Union Economique et Monétaire Ouest-Africaine</w:delText>
              </w:r>
            </w:del>
          </w:p>
        </w:tc>
      </w:tr>
      <w:tr w:rsidR="00D77B6C" w:rsidRPr="00343F01" w:rsidDel="00201166" w14:paraId="2EE64C67" w14:textId="3687904D" w:rsidTr="0034384C">
        <w:trPr>
          <w:del w:id="747" w:author="Houyem Rais" w:date="2024-02-22T14:46:00Z"/>
        </w:trPr>
        <w:tc>
          <w:tcPr>
            <w:tcW w:w="2623" w:type="dxa"/>
            <w:shd w:val="clear" w:color="auto" w:fill="F2F2F2" w:themeFill="background1" w:themeFillShade="F2"/>
            <w:vAlign w:val="center"/>
          </w:tcPr>
          <w:p w14:paraId="3A638AF7" w14:textId="1A689780" w:rsidR="00D77B6C" w:rsidRPr="000409F8" w:rsidDel="00201166" w:rsidRDefault="00D77B6C" w:rsidP="00034B66">
            <w:pPr>
              <w:spacing w:before="20" w:after="40"/>
              <w:rPr>
                <w:del w:id="748" w:author="Houyem Rais" w:date="2024-02-22T14:46:00Z"/>
                <w:lang w:val="fr-FR"/>
              </w:rPr>
            </w:pPr>
            <w:del w:id="749" w:author="Houyem Rais" w:date="2024-02-22T14:46:00Z">
              <w:r w:rsidRPr="00343F01" w:rsidDel="00201166">
                <w:delText>USD</w:delText>
              </w:r>
              <w:r w:rsidR="00E730A5" w:rsidRPr="00343F01" w:rsidDel="00201166">
                <w:delText>/ $</w:delText>
              </w:r>
            </w:del>
          </w:p>
        </w:tc>
        <w:tc>
          <w:tcPr>
            <w:tcW w:w="6444" w:type="dxa"/>
            <w:vAlign w:val="center"/>
          </w:tcPr>
          <w:p w14:paraId="17D704F8" w14:textId="4D79037C" w:rsidR="00D77B6C" w:rsidRPr="000409F8" w:rsidDel="00201166" w:rsidRDefault="00D77B6C" w:rsidP="00034B66">
            <w:pPr>
              <w:spacing w:before="20" w:after="40"/>
              <w:rPr>
                <w:del w:id="750" w:author="Houyem Rais" w:date="2024-02-22T14:46:00Z"/>
                <w:lang w:val="fr-FR"/>
              </w:rPr>
            </w:pPr>
            <w:del w:id="751" w:author="Houyem Rais" w:date="2024-02-22T14:46:00Z">
              <w:r w:rsidRPr="00343F01" w:rsidDel="00201166">
                <w:rPr>
                  <w:lang w:val="fr-FR"/>
                </w:rPr>
                <w:delText>Dollars Américains</w:delText>
              </w:r>
            </w:del>
          </w:p>
        </w:tc>
      </w:tr>
      <w:tr w:rsidR="0005450A" w:rsidRPr="00343F01" w:rsidDel="00201166" w14:paraId="75637B17" w14:textId="51F5F027" w:rsidTr="0034384C">
        <w:trPr>
          <w:del w:id="752" w:author="Houyem Rais" w:date="2024-02-22T14:46:00Z"/>
        </w:trPr>
        <w:tc>
          <w:tcPr>
            <w:tcW w:w="2623" w:type="dxa"/>
            <w:shd w:val="clear" w:color="auto" w:fill="F2F2F2" w:themeFill="background1" w:themeFillShade="F2"/>
            <w:vAlign w:val="center"/>
          </w:tcPr>
          <w:p w14:paraId="13681C33" w14:textId="67ADC1E8" w:rsidR="0005450A" w:rsidRPr="00343F01" w:rsidDel="00201166" w:rsidRDefault="0005450A" w:rsidP="00034B66">
            <w:pPr>
              <w:spacing w:before="20" w:after="40" w:line="259" w:lineRule="auto"/>
              <w:rPr>
                <w:del w:id="753" w:author="Houyem Rais" w:date="2024-02-22T14:46:00Z"/>
                <w:lang w:val="fr-FR"/>
              </w:rPr>
            </w:pPr>
            <w:del w:id="754" w:author="Houyem Rais" w:date="2024-02-22T14:46:00Z">
              <w:r w:rsidRPr="00343F01" w:rsidDel="00201166">
                <w:rPr>
                  <w:lang w:val="fr-FR"/>
                </w:rPr>
                <w:delText>VAN</w:delText>
              </w:r>
            </w:del>
          </w:p>
        </w:tc>
        <w:tc>
          <w:tcPr>
            <w:tcW w:w="6444" w:type="dxa"/>
            <w:vAlign w:val="center"/>
          </w:tcPr>
          <w:p w14:paraId="1C0E8DD2" w14:textId="3B0BE250" w:rsidR="0005450A" w:rsidRPr="00343F01" w:rsidDel="00201166" w:rsidRDefault="0005450A" w:rsidP="00034B66">
            <w:pPr>
              <w:spacing w:before="20" w:after="40" w:line="259" w:lineRule="auto"/>
              <w:rPr>
                <w:del w:id="755" w:author="Houyem Rais" w:date="2024-02-22T14:46:00Z"/>
                <w:lang w:val="fr-FR"/>
              </w:rPr>
            </w:pPr>
            <w:del w:id="756" w:author="Houyem Rais" w:date="2024-02-22T14:46:00Z">
              <w:r w:rsidRPr="00343F01" w:rsidDel="00201166">
                <w:rPr>
                  <w:lang w:val="fr-FR"/>
                </w:rPr>
                <w:delText>Valeur Actuelle Nette</w:delText>
              </w:r>
            </w:del>
          </w:p>
        </w:tc>
      </w:tr>
      <w:tr w:rsidR="0005450A" w:rsidRPr="00343F01" w:rsidDel="00201166" w14:paraId="5C38AFDA" w14:textId="6AF901CB" w:rsidTr="0034384C">
        <w:trPr>
          <w:del w:id="757" w:author="Houyem Rais" w:date="2024-02-22T14:46:00Z"/>
        </w:trPr>
        <w:tc>
          <w:tcPr>
            <w:tcW w:w="2623" w:type="dxa"/>
            <w:shd w:val="clear" w:color="auto" w:fill="F2F2F2" w:themeFill="background1" w:themeFillShade="F2"/>
            <w:vAlign w:val="center"/>
          </w:tcPr>
          <w:p w14:paraId="04761E57" w14:textId="33621A57" w:rsidR="0005450A" w:rsidRPr="00343F01" w:rsidDel="00201166" w:rsidRDefault="0005450A" w:rsidP="00034B66">
            <w:pPr>
              <w:spacing w:before="20" w:after="40" w:line="259" w:lineRule="auto"/>
              <w:rPr>
                <w:del w:id="758" w:author="Houyem Rais" w:date="2024-02-22T14:46:00Z"/>
                <w:lang w:val="fr-FR"/>
              </w:rPr>
            </w:pPr>
            <w:del w:id="759" w:author="Houyem Rais" w:date="2024-02-22T14:46:00Z">
              <w:r w:rsidRPr="00343F01" w:rsidDel="00201166">
                <w:rPr>
                  <w:lang w:val="fr-FR"/>
                </w:rPr>
                <w:delText>VfM</w:delText>
              </w:r>
            </w:del>
          </w:p>
        </w:tc>
        <w:tc>
          <w:tcPr>
            <w:tcW w:w="6444" w:type="dxa"/>
            <w:vAlign w:val="center"/>
          </w:tcPr>
          <w:p w14:paraId="4276A22F" w14:textId="74228298" w:rsidR="0005450A" w:rsidRPr="00343F01" w:rsidDel="00201166" w:rsidRDefault="0005450A" w:rsidP="00034B66">
            <w:pPr>
              <w:spacing w:before="20" w:after="40" w:line="259" w:lineRule="auto"/>
              <w:rPr>
                <w:del w:id="760" w:author="Houyem Rais" w:date="2024-02-22T14:46:00Z"/>
                <w:lang w:val="fr-FR"/>
              </w:rPr>
            </w:pPr>
            <w:del w:id="761" w:author="Houyem Rais" w:date="2024-02-22T14:46:00Z">
              <w:r w:rsidRPr="00343F01" w:rsidDel="00201166">
                <w:rPr>
                  <w:lang w:val="fr-FR"/>
                </w:rPr>
                <w:delText>Value for Money</w:delText>
              </w:r>
            </w:del>
          </w:p>
        </w:tc>
      </w:tr>
    </w:tbl>
    <w:p w14:paraId="6232B8A9" w14:textId="7C577832" w:rsidR="00C2113E" w:rsidRPr="00343F01" w:rsidDel="00201166" w:rsidRDefault="00C2113E" w:rsidP="0005450A">
      <w:pPr>
        <w:rPr>
          <w:del w:id="762" w:author="Houyem Rais" w:date="2024-02-22T14:46:00Z"/>
        </w:rPr>
      </w:pPr>
      <w:del w:id="763" w:author="Houyem Rais" w:date="2024-02-22T14:46:00Z">
        <w:r w:rsidRPr="00343F01" w:rsidDel="00201166">
          <w:br w:type="page"/>
        </w:r>
      </w:del>
    </w:p>
    <w:p w14:paraId="15052136" w14:textId="34784D12" w:rsidR="00DD202F" w:rsidRPr="00343F01" w:rsidDel="00201166" w:rsidRDefault="00DD202F" w:rsidP="00DD202F">
      <w:pPr>
        <w:pStyle w:val="Heading1"/>
        <w:numPr>
          <w:ilvl w:val="0"/>
          <w:numId w:val="0"/>
        </w:numPr>
        <w:ind w:left="432"/>
        <w:rPr>
          <w:del w:id="764" w:author="Houyem Rais" w:date="2024-02-22T14:46:00Z"/>
        </w:rPr>
      </w:pPr>
      <w:bookmarkStart w:id="765" w:name="_Toc129595099"/>
      <w:bookmarkStart w:id="766" w:name="_Toc129599900"/>
      <w:bookmarkStart w:id="767" w:name="_Toc129595100"/>
      <w:bookmarkStart w:id="768" w:name="_Toc129599901"/>
      <w:bookmarkStart w:id="769" w:name="_Toc129595103"/>
      <w:bookmarkStart w:id="770" w:name="_Toc129599904"/>
      <w:bookmarkStart w:id="771" w:name="_Toc129595104"/>
      <w:bookmarkStart w:id="772" w:name="_Toc129599905"/>
      <w:bookmarkStart w:id="773" w:name="_Toc129595105"/>
      <w:bookmarkStart w:id="774" w:name="_Toc129599906"/>
      <w:bookmarkStart w:id="775" w:name="_Toc129595106"/>
      <w:bookmarkStart w:id="776" w:name="_Toc129599907"/>
      <w:bookmarkStart w:id="777" w:name="_Toc129595107"/>
      <w:bookmarkStart w:id="778" w:name="_Toc129599908"/>
      <w:bookmarkStart w:id="779" w:name="_Toc129595108"/>
      <w:bookmarkStart w:id="780" w:name="_Toc129599909"/>
      <w:bookmarkStart w:id="781" w:name="_Toc129595109"/>
      <w:bookmarkStart w:id="782" w:name="_Toc129599910"/>
      <w:bookmarkStart w:id="783" w:name="_Toc129595110"/>
      <w:bookmarkStart w:id="784" w:name="_Toc129599911"/>
      <w:bookmarkStart w:id="785" w:name="_Toc129595111"/>
      <w:bookmarkStart w:id="786" w:name="_Toc129599912"/>
      <w:bookmarkStart w:id="787" w:name="_Toc129595112"/>
      <w:bookmarkStart w:id="788" w:name="_Toc129599913"/>
      <w:bookmarkStart w:id="789" w:name="_Toc129595113"/>
      <w:bookmarkStart w:id="790" w:name="_Toc129599914"/>
      <w:bookmarkStart w:id="791" w:name="_Toc129595114"/>
      <w:bookmarkStart w:id="792" w:name="_Toc129599915"/>
      <w:bookmarkStart w:id="793" w:name="_Toc129595115"/>
      <w:bookmarkStart w:id="794" w:name="_Toc129599916"/>
      <w:bookmarkStart w:id="795" w:name="_Toc129595116"/>
      <w:bookmarkStart w:id="796" w:name="_Toc129599917"/>
      <w:bookmarkStart w:id="797" w:name="_Toc129595117"/>
      <w:bookmarkStart w:id="798" w:name="_Toc129599918"/>
      <w:bookmarkStart w:id="799" w:name="_Toc129595118"/>
      <w:bookmarkStart w:id="800" w:name="_Toc129599919"/>
      <w:bookmarkStart w:id="801" w:name="_Toc129595119"/>
      <w:bookmarkStart w:id="802" w:name="_Toc129599920"/>
      <w:bookmarkStart w:id="803" w:name="_Toc129595135"/>
      <w:bookmarkStart w:id="804" w:name="_Toc129599936"/>
      <w:bookmarkStart w:id="805" w:name="_Toc129595140"/>
      <w:bookmarkStart w:id="806" w:name="_Toc129599941"/>
      <w:bookmarkStart w:id="807" w:name="_Toc129595162"/>
      <w:bookmarkStart w:id="808" w:name="_Toc129599963"/>
      <w:bookmarkStart w:id="809" w:name="_Toc129595163"/>
      <w:bookmarkStart w:id="810" w:name="_Toc129599964"/>
      <w:bookmarkStart w:id="811" w:name="_Toc129595164"/>
      <w:bookmarkStart w:id="812" w:name="_Toc129599965"/>
      <w:bookmarkStart w:id="813" w:name="_Toc129595165"/>
      <w:bookmarkStart w:id="814" w:name="_Toc129599966"/>
      <w:bookmarkStart w:id="815" w:name="_Toc129595166"/>
      <w:bookmarkStart w:id="816" w:name="_Toc129599967"/>
      <w:bookmarkStart w:id="817" w:name="_Toc129595167"/>
      <w:bookmarkStart w:id="818" w:name="_Toc129599968"/>
      <w:bookmarkStart w:id="819" w:name="_Toc129595168"/>
      <w:bookmarkStart w:id="820" w:name="_Toc129599969"/>
      <w:bookmarkStart w:id="821" w:name="_Toc129595169"/>
      <w:bookmarkStart w:id="822" w:name="_Toc129599970"/>
      <w:bookmarkStart w:id="823" w:name="_Toc129595170"/>
      <w:bookmarkStart w:id="824" w:name="_Toc129599971"/>
      <w:bookmarkStart w:id="825" w:name="_Toc129595171"/>
      <w:bookmarkStart w:id="826" w:name="_Toc129599972"/>
      <w:bookmarkStart w:id="827" w:name="_Toc129595172"/>
      <w:bookmarkStart w:id="828" w:name="_Toc129599973"/>
      <w:bookmarkStart w:id="829" w:name="_Toc129595173"/>
      <w:bookmarkStart w:id="830" w:name="_Toc129599974"/>
      <w:bookmarkStart w:id="831" w:name="_Toc129595174"/>
      <w:bookmarkStart w:id="832" w:name="_Toc129599975"/>
      <w:bookmarkStart w:id="833" w:name="_Toc129595175"/>
      <w:bookmarkStart w:id="834" w:name="_Toc129599976"/>
      <w:bookmarkStart w:id="835" w:name="_Toc129595176"/>
      <w:bookmarkStart w:id="836" w:name="_Toc129599977"/>
      <w:bookmarkStart w:id="837" w:name="_Toc129595177"/>
      <w:bookmarkStart w:id="838" w:name="_Toc129599978"/>
      <w:bookmarkStart w:id="839" w:name="_Toc129595178"/>
      <w:bookmarkStart w:id="840" w:name="_Toc129599979"/>
      <w:bookmarkStart w:id="841" w:name="_Toc129595179"/>
      <w:bookmarkStart w:id="842" w:name="_Toc129599980"/>
      <w:bookmarkStart w:id="843" w:name="_Toc129595180"/>
      <w:bookmarkStart w:id="844" w:name="_Toc129599981"/>
      <w:bookmarkStart w:id="845" w:name="_Toc129595181"/>
      <w:bookmarkStart w:id="846" w:name="_Toc129599982"/>
      <w:bookmarkStart w:id="847" w:name="_Toc129595182"/>
      <w:bookmarkStart w:id="848" w:name="_Toc129599983"/>
      <w:bookmarkStart w:id="849" w:name="_Toc129595183"/>
      <w:bookmarkStart w:id="850" w:name="_Toc129599984"/>
      <w:bookmarkStart w:id="851" w:name="_Toc129595184"/>
      <w:bookmarkStart w:id="852" w:name="_Toc129599985"/>
      <w:bookmarkStart w:id="853" w:name="_Toc129595185"/>
      <w:bookmarkStart w:id="854" w:name="_Toc129599986"/>
      <w:bookmarkStart w:id="855" w:name="_Toc129595186"/>
      <w:bookmarkStart w:id="856" w:name="_Toc129599987"/>
      <w:bookmarkStart w:id="857" w:name="_Toc129595187"/>
      <w:bookmarkStart w:id="858" w:name="_Toc129599988"/>
      <w:bookmarkStart w:id="859" w:name="_Toc129595188"/>
      <w:bookmarkStart w:id="860" w:name="_Toc129599989"/>
      <w:bookmarkStart w:id="861" w:name="_Toc129595189"/>
      <w:bookmarkStart w:id="862" w:name="_Toc129599990"/>
      <w:bookmarkStart w:id="863" w:name="_Toc129595190"/>
      <w:bookmarkStart w:id="864" w:name="_Toc129599991"/>
      <w:bookmarkStart w:id="865" w:name="_Toc129595191"/>
      <w:bookmarkStart w:id="866" w:name="_Toc129599992"/>
      <w:bookmarkStart w:id="867" w:name="_Toc129595192"/>
      <w:bookmarkStart w:id="868" w:name="_Toc129599993"/>
      <w:bookmarkStart w:id="869" w:name="_Toc129595193"/>
      <w:bookmarkStart w:id="870" w:name="_Toc129599994"/>
      <w:bookmarkStart w:id="871" w:name="_Toc129595194"/>
      <w:bookmarkStart w:id="872" w:name="_Toc129599995"/>
      <w:bookmarkStart w:id="873" w:name="_Toc129595195"/>
      <w:bookmarkStart w:id="874" w:name="_Toc129599996"/>
      <w:bookmarkStart w:id="875" w:name="_Toc129595196"/>
      <w:bookmarkStart w:id="876" w:name="_Toc129599997"/>
      <w:bookmarkStart w:id="877" w:name="_Toc129595197"/>
      <w:bookmarkStart w:id="878" w:name="_Toc129599998"/>
      <w:bookmarkStart w:id="879" w:name="_Toc129595198"/>
      <w:bookmarkStart w:id="880" w:name="_Toc129599999"/>
      <w:bookmarkStart w:id="881" w:name="_Toc129595268"/>
      <w:bookmarkStart w:id="882" w:name="_Toc129600069"/>
      <w:bookmarkStart w:id="883" w:name="_Toc129595275"/>
      <w:bookmarkStart w:id="884" w:name="_Toc129600076"/>
      <w:bookmarkStart w:id="885" w:name="_Toc129595276"/>
      <w:bookmarkStart w:id="886" w:name="_Toc129600077"/>
      <w:bookmarkStart w:id="887" w:name="_Toc129595277"/>
      <w:bookmarkStart w:id="888" w:name="_Toc129600078"/>
      <w:bookmarkStart w:id="889" w:name="_Toc129595278"/>
      <w:bookmarkStart w:id="890" w:name="_Toc129600079"/>
      <w:bookmarkStart w:id="891" w:name="_Toc129595279"/>
      <w:bookmarkStart w:id="892" w:name="_Toc129600080"/>
      <w:bookmarkStart w:id="893" w:name="_Toc129595280"/>
      <w:bookmarkStart w:id="894" w:name="_Toc129600081"/>
      <w:bookmarkStart w:id="895" w:name="_Toc129595281"/>
      <w:bookmarkStart w:id="896" w:name="_Toc129600082"/>
      <w:bookmarkStart w:id="897" w:name="_Toc129595282"/>
      <w:bookmarkStart w:id="898" w:name="_Toc129600083"/>
      <w:bookmarkStart w:id="899" w:name="_Toc129595283"/>
      <w:bookmarkStart w:id="900" w:name="_Toc129600084"/>
      <w:bookmarkStart w:id="901" w:name="_Toc129595284"/>
      <w:bookmarkStart w:id="902" w:name="_Toc129600085"/>
      <w:bookmarkStart w:id="903" w:name="_Toc129595285"/>
      <w:bookmarkStart w:id="904" w:name="_Toc129600086"/>
      <w:bookmarkStart w:id="905" w:name="_Toc129595286"/>
      <w:bookmarkStart w:id="906" w:name="_Toc129600087"/>
      <w:bookmarkStart w:id="907" w:name="_Toc129595287"/>
      <w:bookmarkStart w:id="908" w:name="_Toc129600088"/>
      <w:bookmarkStart w:id="909" w:name="_Toc129595288"/>
      <w:bookmarkStart w:id="910" w:name="_Toc129600089"/>
      <w:bookmarkStart w:id="911" w:name="_Toc129595289"/>
      <w:bookmarkStart w:id="912" w:name="_Toc129600090"/>
      <w:bookmarkStart w:id="913" w:name="_Toc129595290"/>
      <w:bookmarkStart w:id="914" w:name="_Toc129600091"/>
      <w:bookmarkStart w:id="915" w:name="_Toc129595291"/>
      <w:bookmarkStart w:id="916" w:name="_Toc129600092"/>
      <w:bookmarkStart w:id="917" w:name="_Toc129595292"/>
      <w:bookmarkStart w:id="918" w:name="_Toc129600093"/>
      <w:bookmarkStart w:id="919" w:name="_Toc129595293"/>
      <w:bookmarkStart w:id="920" w:name="_Toc129600094"/>
      <w:bookmarkStart w:id="921" w:name="_Toc129595294"/>
      <w:bookmarkStart w:id="922" w:name="_Toc129600095"/>
      <w:bookmarkStart w:id="923" w:name="_Toc129595295"/>
      <w:bookmarkStart w:id="924" w:name="_Toc129600096"/>
      <w:bookmarkStart w:id="925" w:name="_Toc129595296"/>
      <w:bookmarkStart w:id="926" w:name="_Toc129600097"/>
      <w:bookmarkStart w:id="927" w:name="_Toc129595297"/>
      <w:bookmarkStart w:id="928" w:name="_Toc129600098"/>
      <w:bookmarkStart w:id="929" w:name="_Toc129595298"/>
      <w:bookmarkStart w:id="930" w:name="_Toc129600099"/>
      <w:bookmarkStart w:id="931" w:name="_Toc129595343"/>
      <w:bookmarkStart w:id="932" w:name="_Toc129600144"/>
      <w:bookmarkStart w:id="933" w:name="_Toc129595344"/>
      <w:bookmarkStart w:id="934" w:name="_Toc129600145"/>
      <w:bookmarkStart w:id="935" w:name="_Toc129595345"/>
      <w:bookmarkStart w:id="936" w:name="_Toc129600146"/>
      <w:bookmarkStart w:id="937" w:name="_Toc129595346"/>
      <w:bookmarkStart w:id="938" w:name="_Toc129600147"/>
      <w:bookmarkStart w:id="939" w:name="_Toc129595347"/>
      <w:bookmarkStart w:id="940" w:name="_Toc129600148"/>
      <w:bookmarkStart w:id="941" w:name="_Toc129595348"/>
      <w:bookmarkStart w:id="942" w:name="_Toc129600149"/>
      <w:bookmarkStart w:id="943" w:name="_Toc129595349"/>
      <w:bookmarkStart w:id="944" w:name="_Toc129600150"/>
      <w:bookmarkStart w:id="945" w:name="_Toc129595350"/>
      <w:bookmarkStart w:id="946" w:name="_Toc129600151"/>
      <w:bookmarkStart w:id="947" w:name="_Toc129595351"/>
      <w:bookmarkStart w:id="948" w:name="_Toc129600152"/>
      <w:bookmarkStart w:id="949" w:name="_Toc129595352"/>
      <w:bookmarkStart w:id="950" w:name="_Toc129600153"/>
      <w:bookmarkStart w:id="951" w:name="_Toc129595353"/>
      <w:bookmarkStart w:id="952" w:name="_Toc129600154"/>
      <w:bookmarkStart w:id="953" w:name="_Toc129595354"/>
      <w:bookmarkStart w:id="954" w:name="_Toc129600155"/>
      <w:bookmarkStart w:id="955" w:name="_Toc129595355"/>
      <w:bookmarkStart w:id="956" w:name="_Toc129600156"/>
      <w:bookmarkStart w:id="957" w:name="_Toc129595356"/>
      <w:bookmarkStart w:id="958" w:name="_Toc129600157"/>
      <w:bookmarkStart w:id="959" w:name="_Toc129595357"/>
      <w:bookmarkStart w:id="960" w:name="_Toc129600158"/>
      <w:bookmarkStart w:id="961" w:name="_Toc129595358"/>
      <w:bookmarkStart w:id="962" w:name="_Toc129600159"/>
      <w:bookmarkStart w:id="963" w:name="_Toc129595359"/>
      <w:bookmarkStart w:id="964" w:name="_Toc129600160"/>
      <w:bookmarkStart w:id="965" w:name="_Toc129595360"/>
      <w:bookmarkStart w:id="966" w:name="_Toc129600161"/>
      <w:bookmarkStart w:id="967" w:name="_Toc129595361"/>
      <w:bookmarkStart w:id="968" w:name="_Toc129600162"/>
      <w:bookmarkStart w:id="969" w:name="_Toc129595362"/>
      <w:bookmarkStart w:id="970" w:name="_Toc129600163"/>
      <w:bookmarkStart w:id="971" w:name="_Toc129595363"/>
      <w:bookmarkStart w:id="972" w:name="_Toc129600164"/>
      <w:bookmarkStart w:id="973" w:name="_Toc129595364"/>
      <w:bookmarkStart w:id="974" w:name="_Toc129600165"/>
      <w:bookmarkStart w:id="975" w:name="_Toc129595365"/>
      <w:bookmarkStart w:id="976" w:name="_Toc129600166"/>
      <w:bookmarkStart w:id="977" w:name="_Toc129595366"/>
      <w:bookmarkStart w:id="978" w:name="_Toc129600167"/>
      <w:bookmarkStart w:id="979" w:name="_Toc129595367"/>
      <w:bookmarkStart w:id="980" w:name="_Toc129600168"/>
      <w:bookmarkStart w:id="981" w:name="_Toc129595368"/>
      <w:bookmarkStart w:id="982" w:name="_Toc129600169"/>
      <w:bookmarkStart w:id="983" w:name="_Toc129595369"/>
      <w:bookmarkStart w:id="984" w:name="_Toc129600170"/>
      <w:bookmarkStart w:id="985" w:name="_Toc129595370"/>
      <w:bookmarkStart w:id="986" w:name="_Toc129600171"/>
      <w:bookmarkStart w:id="987" w:name="_Toc129595371"/>
      <w:bookmarkStart w:id="988" w:name="_Toc129600172"/>
      <w:bookmarkStart w:id="989" w:name="_Toc129595372"/>
      <w:bookmarkStart w:id="990" w:name="_Toc129600173"/>
      <w:bookmarkStart w:id="991" w:name="_Toc129595373"/>
      <w:bookmarkStart w:id="992" w:name="_Toc129600174"/>
      <w:bookmarkStart w:id="993" w:name="_Toc129595374"/>
      <w:bookmarkStart w:id="994" w:name="_Toc129600175"/>
      <w:bookmarkStart w:id="995" w:name="_Toc129595375"/>
      <w:bookmarkStart w:id="996" w:name="_Toc129600176"/>
      <w:bookmarkStart w:id="997" w:name="_Toc129595376"/>
      <w:bookmarkStart w:id="998" w:name="_Toc129600177"/>
      <w:bookmarkStart w:id="999" w:name="_Toc129595377"/>
      <w:bookmarkStart w:id="1000" w:name="_Toc129600178"/>
      <w:bookmarkStart w:id="1001" w:name="_Toc129595378"/>
      <w:bookmarkStart w:id="1002" w:name="_Toc129600179"/>
      <w:bookmarkStart w:id="1003" w:name="_Toc129595379"/>
      <w:bookmarkStart w:id="1004" w:name="_Toc129600180"/>
      <w:bookmarkStart w:id="1005" w:name="_Toc129595380"/>
      <w:bookmarkStart w:id="1006" w:name="_Toc129600181"/>
      <w:bookmarkStart w:id="1007" w:name="_Toc129595381"/>
      <w:bookmarkStart w:id="1008" w:name="_Toc129600182"/>
      <w:bookmarkStart w:id="1009" w:name="_Toc129595382"/>
      <w:bookmarkStart w:id="1010" w:name="_Toc129600183"/>
      <w:bookmarkStart w:id="1011" w:name="_Toc129595383"/>
      <w:bookmarkStart w:id="1012" w:name="_Toc129600184"/>
      <w:bookmarkStart w:id="1013" w:name="_Toc129595384"/>
      <w:bookmarkStart w:id="1014" w:name="_Toc129600185"/>
      <w:bookmarkStart w:id="1015" w:name="_Toc129595385"/>
      <w:bookmarkStart w:id="1016" w:name="_Toc129600186"/>
      <w:bookmarkStart w:id="1017" w:name="_Toc129595386"/>
      <w:bookmarkStart w:id="1018" w:name="_Toc129600187"/>
      <w:bookmarkStart w:id="1019" w:name="_Toc129595387"/>
      <w:bookmarkStart w:id="1020" w:name="_Toc129600188"/>
      <w:bookmarkStart w:id="1021" w:name="_Toc129595388"/>
      <w:bookmarkStart w:id="1022" w:name="_Toc129600189"/>
      <w:bookmarkStart w:id="1023" w:name="_Toc129595389"/>
      <w:bookmarkStart w:id="1024" w:name="_Toc129600190"/>
      <w:bookmarkStart w:id="1025" w:name="_Toc129595390"/>
      <w:bookmarkStart w:id="1026" w:name="_Toc129600191"/>
      <w:bookmarkStart w:id="1027" w:name="_Toc129595391"/>
      <w:bookmarkStart w:id="1028" w:name="_Toc129600192"/>
      <w:bookmarkStart w:id="1029" w:name="_Toc129595392"/>
      <w:bookmarkStart w:id="1030" w:name="_Toc129600193"/>
      <w:bookmarkStart w:id="1031" w:name="_Toc129595393"/>
      <w:bookmarkStart w:id="1032" w:name="_Toc129600194"/>
      <w:bookmarkStart w:id="1033" w:name="_Toc129595394"/>
      <w:bookmarkStart w:id="1034" w:name="_Toc129600195"/>
      <w:bookmarkStart w:id="1035" w:name="_Toc129595395"/>
      <w:bookmarkStart w:id="1036" w:name="_Toc129600196"/>
      <w:bookmarkStart w:id="1037" w:name="_Toc129595396"/>
      <w:bookmarkStart w:id="1038" w:name="_Toc129600197"/>
      <w:bookmarkStart w:id="1039" w:name="_Toc129595397"/>
      <w:bookmarkStart w:id="1040" w:name="_Toc129600198"/>
      <w:bookmarkStart w:id="1041" w:name="_Toc129595398"/>
      <w:bookmarkStart w:id="1042" w:name="_Toc129600199"/>
      <w:bookmarkStart w:id="1043" w:name="_Toc129595399"/>
      <w:bookmarkStart w:id="1044" w:name="_Toc129600200"/>
      <w:bookmarkStart w:id="1045" w:name="_Toc129595400"/>
      <w:bookmarkStart w:id="1046" w:name="_Toc129600201"/>
      <w:bookmarkStart w:id="1047" w:name="_Toc129595401"/>
      <w:bookmarkStart w:id="1048" w:name="_Toc129600202"/>
      <w:bookmarkStart w:id="1049" w:name="_Toc129595402"/>
      <w:bookmarkStart w:id="1050" w:name="_Toc129600203"/>
      <w:bookmarkStart w:id="1051" w:name="_Toc129595403"/>
      <w:bookmarkStart w:id="1052" w:name="_Toc129600204"/>
      <w:bookmarkStart w:id="1053" w:name="_Toc129595404"/>
      <w:bookmarkStart w:id="1054" w:name="_Toc129600205"/>
      <w:bookmarkStart w:id="1055" w:name="_Toc129595405"/>
      <w:bookmarkStart w:id="1056" w:name="_Toc129600206"/>
      <w:bookmarkStart w:id="1057" w:name="_Toc129596043"/>
      <w:bookmarkStart w:id="1058" w:name="_Toc129600844"/>
      <w:bookmarkStart w:id="1059" w:name="_Toc129596044"/>
      <w:bookmarkStart w:id="1060" w:name="_Toc129600845"/>
      <w:bookmarkStart w:id="1061" w:name="_Toc129596045"/>
      <w:bookmarkStart w:id="1062" w:name="_Toc129600846"/>
      <w:bookmarkStart w:id="1063" w:name="_Toc129596046"/>
      <w:bookmarkStart w:id="1064" w:name="_Toc129600847"/>
      <w:bookmarkStart w:id="1065" w:name="_Toc129596047"/>
      <w:bookmarkStart w:id="1066" w:name="_Toc129600848"/>
      <w:bookmarkStart w:id="1067" w:name="_Toc129596048"/>
      <w:bookmarkStart w:id="1068" w:name="_Toc129600849"/>
      <w:bookmarkStart w:id="1069" w:name="_Toc129596049"/>
      <w:bookmarkStart w:id="1070" w:name="_Toc129600850"/>
      <w:bookmarkStart w:id="1071" w:name="_Toc129596050"/>
      <w:bookmarkStart w:id="1072" w:name="_Toc129600851"/>
      <w:bookmarkStart w:id="1073" w:name="_Toc129596051"/>
      <w:bookmarkStart w:id="1074" w:name="_Toc129600852"/>
      <w:bookmarkStart w:id="1075" w:name="_Toc129596052"/>
      <w:bookmarkStart w:id="1076" w:name="_Toc129600853"/>
      <w:bookmarkStart w:id="1077" w:name="_Toc129596053"/>
      <w:bookmarkStart w:id="1078" w:name="_Toc129600854"/>
      <w:bookmarkStart w:id="1079" w:name="_Toc129596092"/>
      <w:bookmarkStart w:id="1080" w:name="_Toc129600893"/>
      <w:bookmarkStart w:id="1081" w:name="_Toc129596093"/>
      <w:bookmarkStart w:id="1082" w:name="_Toc129600894"/>
      <w:bookmarkStart w:id="1083" w:name="_Toc129596094"/>
      <w:bookmarkStart w:id="1084" w:name="_Toc129600895"/>
      <w:bookmarkStart w:id="1085" w:name="_Toc129596095"/>
      <w:bookmarkStart w:id="1086" w:name="_Toc129600896"/>
      <w:bookmarkStart w:id="1087" w:name="_Toc129596096"/>
      <w:bookmarkStart w:id="1088" w:name="_Toc129600897"/>
      <w:bookmarkStart w:id="1089" w:name="_Toc129596097"/>
      <w:bookmarkStart w:id="1090" w:name="_Toc129600898"/>
      <w:bookmarkStart w:id="1091" w:name="_Toc129596098"/>
      <w:bookmarkStart w:id="1092" w:name="_Toc129600899"/>
      <w:bookmarkStart w:id="1093" w:name="_Toc129596099"/>
      <w:bookmarkStart w:id="1094" w:name="_Toc129600900"/>
      <w:bookmarkStart w:id="1095" w:name="_Toc129596100"/>
      <w:bookmarkStart w:id="1096" w:name="_Toc129600901"/>
      <w:bookmarkStart w:id="1097" w:name="_Toc129596101"/>
      <w:bookmarkStart w:id="1098" w:name="_Toc129600902"/>
      <w:bookmarkStart w:id="1099" w:name="_Toc129596102"/>
      <w:bookmarkStart w:id="1100" w:name="_Toc129600903"/>
      <w:bookmarkStart w:id="1101" w:name="_Toc129596103"/>
      <w:bookmarkStart w:id="1102" w:name="_Toc129600904"/>
      <w:bookmarkStart w:id="1103" w:name="_Toc129596104"/>
      <w:bookmarkStart w:id="1104" w:name="_Toc129600905"/>
      <w:bookmarkStart w:id="1105" w:name="_Toc129596105"/>
      <w:bookmarkStart w:id="1106" w:name="_Toc129600906"/>
      <w:bookmarkStart w:id="1107" w:name="_Toc129596106"/>
      <w:bookmarkStart w:id="1108" w:name="_Toc129600907"/>
      <w:bookmarkStart w:id="1109" w:name="_Toc129596107"/>
      <w:bookmarkStart w:id="1110" w:name="_Toc129600908"/>
      <w:bookmarkStart w:id="1111" w:name="_Toc15216530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del w:id="1112" w:author="Houyem Rais" w:date="2024-02-22T14:46:00Z">
        <w:r w:rsidRPr="00343F01" w:rsidDel="00201166">
          <w:delText>Résumé exécutif</w:delText>
        </w:r>
        <w:bookmarkEnd w:id="1111"/>
      </w:del>
    </w:p>
    <w:p w14:paraId="5F69607A" w14:textId="7DA3AE4C" w:rsidR="00DD202F" w:rsidRPr="00343F01" w:rsidDel="00201166" w:rsidRDefault="00FA05E8" w:rsidP="00F327E5">
      <w:pPr>
        <w:rPr>
          <w:del w:id="1113" w:author="Houyem Rais" w:date="2024-02-22T14:46:00Z"/>
          <w:rFonts w:ascii="Calibri" w:eastAsia="Times New Roman" w:hAnsi="Calibri" w:cs="Calibri"/>
          <w:color w:val="000000"/>
          <w:lang w:eastAsia="fr-FR"/>
        </w:rPr>
      </w:pPr>
      <w:del w:id="1114" w:author="Houyem Rais" w:date="2024-02-22T14:46:00Z">
        <w:r w:rsidRPr="00343F01" w:rsidDel="00201166">
          <w:delText xml:space="preserve">L’autoroute du Corridor Abidjan-Lagos est un maillon principal de </w:delText>
        </w:r>
        <w:r w:rsidR="00A770C9" w:rsidRPr="00343F01" w:rsidDel="00201166">
          <w:delText>la</w:delText>
        </w:r>
        <w:r w:rsidRPr="00343F01" w:rsidDel="00201166">
          <w:delText xml:space="preserve"> </w:delText>
        </w:r>
        <w:r w:rsidR="00A770C9" w:rsidRPr="00343F01" w:rsidDel="00201166">
          <w:delText>R</w:delText>
        </w:r>
        <w:r w:rsidRPr="00343F01" w:rsidDel="00201166">
          <w:delText xml:space="preserve">oute </w:delText>
        </w:r>
        <w:r w:rsidR="00A770C9" w:rsidRPr="00343F01" w:rsidDel="00201166">
          <w:delText>T</w:delText>
        </w:r>
        <w:r w:rsidRPr="00343F01" w:rsidDel="00201166">
          <w:delText xml:space="preserve">ransafricaine, reliant Abidjan en Côte d'Ivoire à Lagos au Nigeria. </w:delText>
        </w:r>
        <w:r w:rsidR="00DD202F" w:rsidRPr="00343F01" w:rsidDel="00201166">
          <w:delText xml:space="preserve">Le projet, long d'environ 1 028 Km, vise à construire une autoroute homogène à 6 voies depuis Abidjan en Côte d’Ivoire jusqu’à Lagos au Nigéria en passant par le Ghana, le Togo et le Bénin. Le </w:delText>
        </w:r>
        <w:r w:rsidR="00DD202F" w:rsidRPr="00343F01" w:rsidDel="00201166">
          <w:rPr>
            <w:b/>
            <w:bCs/>
          </w:rPr>
          <w:delText>lot 3</w:delText>
        </w:r>
        <w:r w:rsidR="00F05F76" w:rsidRPr="00DF4A1D" w:rsidDel="00201166">
          <w:rPr>
            <w:b/>
            <w:bCs/>
          </w:rPr>
          <w:delText>,</w:delText>
        </w:r>
        <w:r w:rsidR="00DD202F" w:rsidRPr="00343F01" w:rsidDel="00201166">
          <w:rPr>
            <w:b/>
            <w:bCs/>
          </w:rPr>
          <w:delText xml:space="preserve"> objet de la présente étude</w:delText>
        </w:r>
        <w:r w:rsidR="00F05F76" w:rsidRPr="00343F01" w:rsidDel="00201166">
          <w:rPr>
            <w:b/>
            <w:bCs/>
          </w:rPr>
          <w:delText>,</w:delText>
        </w:r>
        <w:r w:rsidR="00DD202F" w:rsidRPr="00343F01" w:rsidDel="00201166">
          <w:delText xml:space="preserve"> concerne un maillon de ce corridor reliant Noépé (Togo) à Lagos (Nigéria) en passant par le Bénin, sur une longueur totale de </w:delText>
        </w:r>
        <w:r w:rsidR="00DD202F" w:rsidRPr="00343F01" w:rsidDel="00201166">
          <w:rPr>
            <w:rFonts w:ascii="Calibri" w:eastAsia="Times New Roman" w:hAnsi="Calibri" w:cs="Calibri"/>
            <w:b/>
            <w:bCs/>
            <w:color w:val="000000"/>
            <w:lang w:eastAsia="fr-FR"/>
          </w:rPr>
          <w:delText>297 km</w:delText>
        </w:r>
        <w:r w:rsidR="00DD202F" w:rsidRPr="00343F01" w:rsidDel="00201166">
          <w:rPr>
            <w:rFonts w:ascii="Calibri" w:eastAsia="Times New Roman" w:hAnsi="Calibri" w:cs="Calibri"/>
            <w:color w:val="000000"/>
            <w:lang w:eastAsia="fr-FR"/>
          </w:rPr>
          <w:delText>, répartie</w:delText>
        </w:r>
        <w:r w:rsidR="00DD202F" w:rsidRPr="00343F01" w:rsidDel="00201166">
          <w:delText xml:space="preserve"> comme suit :</w:delText>
        </w:r>
      </w:del>
    </w:p>
    <w:p w14:paraId="68A71E8F" w14:textId="5FBF3D60" w:rsidR="00DD202F" w:rsidRPr="00343F01" w:rsidDel="00201166" w:rsidRDefault="00DD202F" w:rsidP="00DD202F">
      <w:pPr>
        <w:pStyle w:val="BulletList1"/>
        <w:rPr>
          <w:del w:id="1115" w:author="Houyem Rais" w:date="2024-02-22T14:46:00Z"/>
        </w:rPr>
      </w:pPr>
      <w:del w:id="1116" w:author="Houyem Rais" w:date="2024-02-22T14:46:00Z">
        <w:r w:rsidRPr="00343F01" w:rsidDel="00201166">
          <w:delText>Section Togo (Noepé – Athiémé, frontière Béninoise) : 89,6 km ;</w:delText>
        </w:r>
      </w:del>
    </w:p>
    <w:p w14:paraId="6E4C368D" w14:textId="61EAEF35" w:rsidR="00DD202F" w:rsidRPr="00343F01" w:rsidDel="00201166" w:rsidRDefault="00DD202F" w:rsidP="00DD202F">
      <w:pPr>
        <w:pStyle w:val="BulletList1"/>
        <w:rPr>
          <w:del w:id="1117" w:author="Houyem Rais" w:date="2024-02-22T14:46:00Z"/>
        </w:rPr>
      </w:pPr>
      <w:del w:id="1118" w:author="Houyem Rais" w:date="2024-02-22T14:46:00Z">
        <w:r w:rsidRPr="00343F01" w:rsidDel="00201166">
          <w:delText>Section Bénin (Athiémé – Kraké, frontière Nigériane) : 128,6 km ; et</w:delText>
        </w:r>
      </w:del>
    </w:p>
    <w:p w14:paraId="7CD5C0EC" w14:textId="2F469242" w:rsidR="00DD202F" w:rsidRPr="00343F01" w:rsidDel="00201166" w:rsidRDefault="00DD202F" w:rsidP="00DD202F">
      <w:pPr>
        <w:pStyle w:val="BulletList1"/>
        <w:rPr>
          <w:del w:id="1119" w:author="Houyem Rais" w:date="2024-02-22T14:46:00Z"/>
        </w:rPr>
      </w:pPr>
      <w:del w:id="1120" w:author="Houyem Rais" w:date="2024-02-22T14:46:00Z">
        <w:r w:rsidRPr="00343F01" w:rsidDel="00201166">
          <w:delText>Section Nigéria (Kraké – Lagos) : 78,8 km.</w:delText>
        </w:r>
      </w:del>
    </w:p>
    <w:p w14:paraId="2F5707C2" w14:textId="7245024D" w:rsidR="00DD202F" w:rsidRPr="00343F01" w:rsidDel="00201166" w:rsidRDefault="00DD202F" w:rsidP="00DD202F">
      <w:pPr>
        <w:keepNext/>
        <w:jc w:val="center"/>
        <w:rPr>
          <w:del w:id="1121" w:author="Houyem Rais" w:date="2024-02-22T14:46:00Z"/>
        </w:rPr>
      </w:pPr>
      <w:del w:id="1122" w:author="Houyem Rais" w:date="2024-02-22T14:46:00Z">
        <w:r w:rsidRPr="00E7177E" w:rsidDel="00201166">
          <w:rPr>
            <w:noProof/>
            <w:lang w:eastAsia="fr-FR"/>
          </w:rPr>
          <w:drawing>
            <wp:inline distT="0" distB="0" distL="0" distR="0" wp14:anchorId="4F66E37B" wp14:editId="3931C3B8">
              <wp:extent cx="5731510" cy="22644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9001"/>
                      <a:stretch/>
                    </pic:blipFill>
                    <pic:spPr bwMode="auto">
                      <a:xfrm>
                        <a:off x="0" y="0"/>
                        <a:ext cx="5731510" cy="2264410"/>
                      </a:xfrm>
                      <a:prstGeom prst="rect">
                        <a:avLst/>
                      </a:prstGeom>
                      <a:noFill/>
                      <a:ln>
                        <a:noFill/>
                      </a:ln>
                      <a:extLst>
                        <a:ext uri="{53640926-AAD7-44D8-BBD7-CCE9431645EC}">
                          <a14:shadowObscured xmlns:a14="http://schemas.microsoft.com/office/drawing/2010/main"/>
                        </a:ext>
                      </a:extLst>
                    </pic:spPr>
                  </pic:pic>
                </a:graphicData>
              </a:graphic>
            </wp:inline>
          </w:drawing>
        </w:r>
      </w:del>
    </w:p>
    <w:p w14:paraId="38D17837" w14:textId="4AD99E63" w:rsidR="00DD202F" w:rsidRPr="00343F01" w:rsidDel="00201166" w:rsidRDefault="00DD202F" w:rsidP="00DD202F">
      <w:pPr>
        <w:pStyle w:val="Caption"/>
        <w:jc w:val="center"/>
        <w:rPr>
          <w:del w:id="1123" w:author="Houyem Rais" w:date="2024-02-22T14:46:00Z"/>
        </w:rPr>
      </w:pPr>
      <w:bookmarkStart w:id="1124" w:name="_Toc129968910"/>
      <w:bookmarkStart w:id="1125" w:name="_Toc152165527"/>
      <w:del w:id="1126"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1</w:delText>
        </w:r>
        <w:r w:rsidR="00B0561B" w:rsidDel="00201166">
          <w:rPr>
            <w:noProof/>
          </w:rPr>
          <w:fldChar w:fldCharType="end"/>
        </w:r>
        <w:r w:rsidRPr="00343F01" w:rsidDel="00201166">
          <w:delText xml:space="preserve"> Tracé retenu du lot 3 Togo-Bénin-Nigéria</w:delText>
        </w:r>
        <w:bookmarkEnd w:id="1124"/>
        <w:bookmarkEnd w:id="1125"/>
      </w:del>
    </w:p>
    <w:p w14:paraId="03954A34" w14:textId="6C0031EA" w:rsidR="00A619BB" w:rsidRPr="00343F01" w:rsidDel="00201166" w:rsidRDefault="00A619BB" w:rsidP="00A619BB">
      <w:pPr>
        <w:rPr>
          <w:del w:id="1127" w:author="Houyem Rais" w:date="2024-02-22T14:46:00Z"/>
        </w:rPr>
      </w:pPr>
      <w:del w:id="1128" w:author="Houyem Rais" w:date="2024-02-22T14:46:00Z">
        <w:r w:rsidRPr="00343F01" w:rsidDel="00201166">
          <w:delText xml:space="preserve">Malgré la différence des normes de conception géométrique adoptées par chaque pays, la CEDEAO considère ce corridor comme une entité unique qui doit être conçue </w:delText>
        </w:r>
        <w:r w:rsidRPr="00343F01" w:rsidDel="00201166">
          <w:rPr>
            <w:b/>
            <w:bCs/>
          </w:rPr>
          <w:delText>selon une norme harmonisée</w:delText>
        </w:r>
        <w:r w:rsidRPr="00343F01" w:rsidDel="00201166">
          <w:delText xml:space="preserve"> et a fixé les </w:delText>
        </w:r>
        <w:r w:rsidRPr="00343F01" w:rsidDel="00201166">
          <w:rPr>
            <w:b/>
            <w:bCs/>
          </w:rPr>
          <w:delText>normes et méthodes de conceptions harmonisé</w:delText>
        </w:r>
        <w:r w:rsidR="009F281F" w:rsidRPr="00343F01" w:rsidDel="00201166">
          <w:rPr>
            <w:b/>
            <w:bCs/>
          </w:rPr>
          <w:delText>e</w:delText>
        </w:r>
        <w:r w:rsidRPr="00343F01" w:rsidDel="00201166">
          <w:rPr>
            <w:b/>
            <w:bCs/>
          </w:rPr>
          <w:delText>s</w:delText>
        </w:r>
        <w:r w:rsidRPr="00343F01" w:rsidDel="00201166">
          <w:delText xml:space="preserve"> pour tout le tracé.</w:delText>
        </w:r>
      </w:del>
    </w:p>
    <w:p w14:paraId="7FEB6DEF" w14:textId="57EAF5AB" w:rsidR="00DD202F" w:rsidRPr="00343F01" w:rsidDel="00201166" w:rsidRDefault="00DD202F" w:rsidP="00DD202F">
      <w:pPr>
        <w:rPr>
          <w:del w:id="1129" w:author="Houyem Rais" w:date="2024-02-22T14:46:00Z"/>
        </w:rPr>
      </w:pPr>
      <w:del w:id="1130" w:author="Houyem Rais" w:date="2024-02-22T14:46:00Z">
        <w:r w:rsidRPr="00343F01" w:rsidDel="00201166">
          <w:delText>Les zones d’influence du projet (ZIP) couvrent une superficie totale 15 875 km</w:delText>
        </w:r>
        <w:r w:rsidRPr="00343F01" w:rsidDel="00201166">
          <w:rPr>
            <w:vertAlign w:val="superscript"/>
          </w:rPr>
          <w:delText>2</w:delText>
        </w:r>
        <w:r w:rsidRPr="00343F01" w:rsidDel="00201166">
          <w:delText xml:space="preserve"> et abritent plus de 18,7 millions d'habitants, soit 5,4% de la population de l’espace CEDEAO.</w:delText>
        </w:r>
        <w:r w:rsidRPr="00343F01" w:rsidDel="00201166">
          <w:rPr>
            <w:rStyle w:val="FootnoteReference"/>
          </w:rPr>
          <w:footnoteReference w:id="2"/>
        </w:r>
        <w:r w:rsidR="000A5818" w:rsidRPr="00343F01" w:rsidDel="00201166">
          <w:delText xml:space="preserve"> Pour une mise en service en 2030, l’analyse économique a fait ressortir un bénéfice actualisé (BA) positif pour l’ensemble du lot 3 et un taux de rentabilité interne de </w:delText>
        </w:r>
        <w:r w:rsidR="000A5818" w:rsidRPr="00343F01" w:rsidDel="00201166">
          <w:rPr>
            <w:b/>
            <w:bCs/>
          </w:rPr>
          <w:delText>13,6%</w:delText>
        </w:r>
        <w:r w:rsidR="000A5818" w:rsidRPr="00343F01" w:rsidDel="00201166">
          <w:delText xml:space="preserve"> pour l’option proposée.</w:delText>
        </w:r>
      </w:del>
    </w:p>
    <w:p w14:paraId="5BFEF07F" w14:textId="62542045" w:rsidR="00CA272D" w:rsidRPr="00343F01" w:rsidDel="00201166" w:rsidRDefault="00033E46" w:rsidP="00F65825">
      <w:pPr>
        <w:rPr>
          <w:del w:id="1133" w:author="Houyem Rais" w:date="2024-02-22T14:46:00Z"/>
        </w:rPr>
      </w:pPr>
      <w:del w:id="1134" w:author="Houyem Rais" w:date="2024-02-22T14:46:00Z">
        <w:r w:rsidDel="00201166">
          <w:delText xml:space="preserve">Dans la zone </w:delText>
        </w:r>
        <w:r w:rsidR="00F65825" w:rsidDel="00201166">
          <w:delText xml:space="preserve">de la CEDEAO, </w:delText>
        </w:r>
        <w:r w:rsidR="003739A3" w:rsidRPr="00343F01" w:rsidDel="00201166">
          <w:delText>l</w:delText>
        </w:r>
        <w:r w:rsidR="00AB5238" w:rsidRPr="00343F01" w:rsidDel="00201166">
          <w:delText>a politique régionale PPP, les directives régionales PPP et le projet de loi complémentaire de la CEDEAO sur les PPP régionaux ont été approuvées en 2021.</w:delText>
        </w:r>
        <w:r w:rsidR="00F65825" w:rsidDel="00201166">
          <w:delText xml:space="preserve"> </w:delText>
        </w:r>
        <w:r w:rsidR="00CA272D" w:rsidRPr="00343F01" w:rsidDel="00201166">
          <w:delText>Qua</w:delText>
        </w:r>
        <w:r w:rsidR="00753276" w:rsidRPr="00343F01" w:rsidDel="00201166">
          <w:delText xml:space="preserve">nt au </w:delText>
        </w:r>
        <w:r w:rsidR="00CA272D" w:rsidRPr="00343F01" w:rsidDel="00201166">
          <w:delText>cadre communautaire des PPP dans la zone UEMOA</w:delText>
        </w:r>
        <w:r w:rsidR="001E5571" w:rsidRPr="00343F01" w:rsidDel="00201166">
          <w:delText xml:space="preserve">, il </w:delText>
        </w:r>
        <w:r w:rsidR="00CA272D" w:rsidRPr="00343F01" w:rsidDel="00201166">
          <w:delText xml:space="preserve">consiste en la Directive N° 01/2022/CM/UEMOA portant cadre juridique et institutionnel des </w:delText>
        </w:r>
        <w:r w:rsidR="00F65825" w:rsidDel="00201166">
          <w:delText>PPP</w:delText>
        </w:r>
        <w:r w:rsidR="00CA272D" w:rsidRPr="00343F01" w:rsidDel="00201166">
          <w:delText xml:space="preserve"> dans </w:delText>
        </w:r>
        <w:r w:rsidR="00F65825" w:rsidDel="00201166">
          <w:delText>l’UEMOA</w:delText>
        </w:r>
        <w:r w:rsidR="00CA272D" w:rsidRPr="00343F01" w:rsidDel="00201166">
          <w:delText xml:space="preserve">, adoptée </w:delText>
        </w:r>
        <w:r w:rsidR="00F65825" w:rsidDel="00201166">
          <w:delText>au</w:delText>
        </w:r>
        <w:r w:rsidR="00CA272D" w:rsidRPr="00343F01" w:rsidDel="00201166">
          <w:delText xml:space="preserve"> 16 septembre 2022.</w:delText>
        </w:r>
        <w:r w:rsidR="001E5571" w:rsidRPr="00343F01" w:rsidDel="00201166">
          <w:delText xml:space="preserve"> La directive énumère les formes possibles de PPP dans les pays membres de l’UEMOA, à savoir le </w:delText>
        </w:r>
        <w:r w:rsidR="00F65825" w:rsidDel="00201166">
          <w:delText>PPP</w:delText>
        </w:r>
        <w:r w:rsidR="001E5571" w:rsidRPr="00343F01" w:rsidDel="00201166">
          <w:delText xml:space="preserve"> à paiement public</w:delText>
        </w:r>
        <w:r w:rsidR="00D379B3" w:rsidRPr="00343F01" w:rsidDel="00201166">
          <w:delText xml:space="preserve"> et l</w:delText>
        </w:r>
        <w:r w:rsidR="001E5571" w:rsidRPr="00343F01" w:rsidDel="00201166">
          <w:delText xml:space="preserve">e </w:delText>
        </w:r>
        <w:r w:rsidR="00F65825" w:rsidDel="00201166">
          <w:delText>PPP</w:delText>
        </w:r>
        <w:r w:rsidR="001E5571" w:rsidRPr="00343F01" w:rsidDel="00201166">
          <w:delText xml:space="preserve"> à paiement par les usagers </w:delText>
        </w:r>
        <w:r w:rsidR="00D379B3" w:rsidRPr="00343F01" w:rsidDel="00201166">
          <w:delText>avec ses différentes variantes</w:delText>
        </w:r>
        <w:r w:rsidR="00F65825" w:rsidDel="00201166">
          <w:delText>.</w:delText>
        </w:r>
      </w:del>
    </w:p>
    <w:p w14:paraId="2769EA61" w14:textId="3836DB55" w:rsidR="00525808" w:rsidRPr="00343F01" w:rsidDel="00201166" w:rsidRDefault="00525808" w:rsidP="007A4A37">
      <w:pPr>
        <w:rPr>
          <w:del w:id="1135" w:author="Houyem Rais" w:date="2024-02-22T14:46:00Z"/>
        </w:rPr>
      </w:pPr>
      <w:del w:id="1136" w:author="Houyem Rais" w:date="2024-02-22T14:46:00Z">
        <w:r w:rsidRPr="00343F01" w:rsidDel="00201166">
          <w:delText xml:space="preserve">Les formes de PPP possibles selon la législation en </w:delText>
        </w:r>
        <w:r w:rsidR="00E03D43" w:rsidRPr="00343F01" w:rsidDel="00201166">
          <w:delText>vi</w:delText>
        </w:r>
        <w:r w:rsidR="002D117D" w:rsidRPr="00343F01" w:rsidDel="00201166">
          <w:delText>gueur</w:delText>
        </w:r>
        <w:r w:rsidR="00E03D43" w:rsidRPr="00343F01" w:rsidDel="00201166">
          <w:delText xml:space="preserve"> </w:delText>
        </w:r>
        <w:r w:rsidRPr="00343F01" w:rsidDel="00201166">
          <w:delText xml:space="preserve">au </w:delText>
        </w:r>
        <w:r w:rsidRPr="00343F01" w:rsidDel="00201166">
          <w:rPr>
            <w:b/>
            <w:bCs/>
          </w:rPr>
          <w:delText>Togo</w:delText>
        </w:r>
        <w:r w:rsidRPr="00343F01" w:rsidDel="00201166">
          <w:delText xml:space="preserve"> sont les PPP concessifs (concession de travaux, concession de services, affermage, régie intéressée) et les Contrats de partenariat public-privé à paiement par les utilisateurs ou à paiement public. Quant au </w:delText>
        </w:r>
        <w:r w:rsidRPr="00343F01" w:rsidDel="00201166">
          <w:rPr>
            <w:b/>
            <w:bCs/>
          </w:rPr>
          <w:delText>Bénin</w:delText>
        </w:r>
        <w:r w:rsidRPr="00343F01" w:rsidDel="00201166">
          <w:delText xml:space="preserve">, </w:delText>
        </w:r>
        <w:r w:rsidR="002D117D" w:rsidRPr="00343F01" w:rsidDel="00201166">
          <w:delText xml:space="preserve">les PPP </w:delText>
        </w:r>
        <w:r w:rsidRPr="00343F01" w:rsidDel="00201166">
          <w:delText>contiennent une variété de formes contractuelles comme le DBFM, le BOT et ses formes dérivées</w:delText>
        </w:r>
        <w:r w:rsidR="00D35520" w:rsidRPr="00343F01" w:rsidDel="00201166">
          <w:delText xml:space="preserve">, </w:delText>
        </w:r>
        <w:r w:rsidR="007243C8" w:rsidRPr="00343F01" w:rsidDel="00201166">
          <w:delText>E</w:delText>
        </w:r>
        <w:r w:rsidRPr="00343F01" w:rsidDel="00201166">
          <w:delText>xtension et exploitation</w:delText>
        </w:r>
        <w:r w:rsidR="00664B2A" w:rsidRPr="00343F01" w:rsidDel="00201166">
          <w:delText xml:space="preserve">, </w:delText>
        </w:r>
        <w:r w:rsidRPr="00343F01" w:rsidDel="00201166">
          <w:delText>Réhabilitation, exploitation et transfert</w:delText>
        </w:r>
        <w:r w:rsidR="007243C8" w:rsidRPr="00343F01" w:rsidDel="00201166">
          <w:delText>,</w:delText>
        </w:r>
        <w:r w:rsidRPr="00343F01" w:rsidDel="00201166">
          <w:delText xml:space="preserve"> et</w:delText>
        </w:r>
        <w:r w:rsidR="007A4A37" w:rsidRPr="00343F01" w:rsidDel="00201166">
          <w:delText xml:space="preserve">c. Au </w:delText>
        </w:r>
        <w:r w:rsidR="007A4A37" w:rsidRPr="00343F01" w:rsidDel="00201166">
          <w:rPr>
            <w:b/>
            <w:bCs/>
          </w:rPr>
          <w:delText>N</w:delText>
        </w:r>
        <w:r w:rsidR="003E7E4E" w:rsidRPr="00343F01" w:rsidDel="00201166">
          <w:rPr>
            <w:b/>
            <w:bCs/>
          </w:rPr>
          <w:delText>igéria</w:delText>
        </w:r>
        <w:r w:rsidR="003E7E4E" w:rsidRPr="00343F01" w:rsidDel="00201166">
          <w:delText xml:space="preserve">, </w:delText>
        </w:r>
        <w:r w:rsidRPr="00343F01" w:rsidDel="00201166">
          <w:delText xml:space="preserve">les types communs de transactions PPP sont les contrats de services, les contrats de gestion, les concessions et les baux </w:delText>
        </w:r>
        <w:r w:rsidR="003E7E4E" w:rsidRPr="00343F01" w:rsidDel="00201166">
          <w:delText>(</w:delText>
        </w:r>
        <w:r w:rsidR="00B30B88" w:rsidRPr="00343F01" w:rsidDel="00201166">
          <w:delText>BOT, BOO, EOT, BTO et BOOT).</w:delText>
        </w:r>
      </w:del>
    </w:p>
    <w:p w14:paraId="054905F9" w14:textId="14C36A37" w:rsidR="00525808" w:rsidRPr="00343F01" w:rsidDel="00201166" w:rsidRDefault="003702AC" w:rsidP="00525808">
      <w:pPr>
        <w:rPr>
          <w:del w:id="1137" w:author="Houyem Rais" w:date="2024-02-22T14:46:00Z"/>
        </w:rPr>
      </w:pPr>
      <w:del w:id="1138" w:author="Houyem Rais" w:date="2024-02-22T14:46:00Z">
        <w:r w:rsidRPr="00343F01" w:rsidDel="00201166">
          <w:delText xml:space="preserve">L’autorité de gestion du corridor Abidjan-Lagos (the Abidjan-Lagos Corridor Management Authority – ALCoMA) est une entité supranationale créée par le Traité de projet avec pour mission de construire, gérer et assurer le fonctionnement du corridor au nom des cinq pays. </w:delText>
        </w:r>
        <w:r w:rsidR="007A1AA1" w:rsidRPr="00343F01" w:rsidDel="00201166">
          <w:delText>La Commission de la CEDEAO est l'agence chargée de l'exécution</w:delText>
        </w:r>
        <w:r w:rsidR="0080036A" w:rsidRPr="00343F01" w:rsidDel="00201166">
          <w:delText xml:space="preserve"> du projet</w:delText>
        </w:r>
        <w:r w:rsidR="007A1AA1" w:rsidRPr="00343F01" w:rsidDel="00201166">
          <w:delText>.</w:delText>
        </w:r>
      </w:del>
    </w:p>
    <w:p w14:paraId="1E5E0D58" w14:textId="46D0392B" w:rsidR="00C81DB8" w:rsidRPr="00343F01" w:rsidDel="00201166" w:rsidRDefault="00627A88" w:rsidP="00C81DB8">
      <w:pPr>
        <w:rPr>
          <w:del w:id="1139" w:author="Houyem Rais" w:date="2024-02-22T14:46:00Z"/>
        </w:rPr>
      </w:pPr>
      <w:del w:id="1140" w:author="Houyem Rais" w:date="2024-02-22T14:46:00Z">
        <w:r w:rsidRPr="00343F01" w:rsidDel="00201166">
          <w:delText xml:space="preserve">L’étude a </w:delText>
        </w:r>
        <w:r w:rsidR="00886BA5" w:rsidRPr="00343F01" w:rsidDel="00201166">
          <w:delText>exploré</w:delText>
        </w:r>
        <w:r w:rsidRPr="00343F01" w:rsidDel="00201166">
          <w:delText xml:space="preserve"> </w:delText>
        </w:r>
        <w:r w:rsidR="00886BA5" w:rsidRPr="00343F01" w:rsidDel="00201166">
          <w:delText>de</w:delText>
        </w:r>
        <w:r w:rsidR="00EC2491" w:rsidRPr="00343F01" w:rsidDel="00201166">
          <w:delText>s</w:delText>
        </w:r>
        <w:r w:rsidR="00886BA5" w:rsidRPr="00343F01" w:rsidDel="00201166">
          <w:delText xml:space="preserve"> benchmarks </w:delText>
        </w:r>
        <w:r w:rsidR="00142CE9" w:rsidRPr="00343F01" w:rsidDel="00201166">
          <w:delText>régionaux et internationaux de projets d’autoroutes</w:delText>
        </w:r>
        <w:r w:rsidR="004B21E2" w:rsidRPr="00343F01" w:rsidDel="00201166">
          <w:delText>, à savoir :</w:delText>
        </w:r>
      </w:del>
    </w:p>
    <w:p w14:paraId="1E90A283" w14:textId="58884F06" w:rsidR="004B21E2" w:rsidRPr="00343F01" w:rsidDel="00201166" w:rsidRDefault="003E1AC6" w:rsidP="009278CB">
      <w:pPr>
        <w:pStyle w:val="BulletList1"/>
        <w:rPr>
          <w:del w:id="1141" w:author="Houyem Rais" w:date="2024-02-22T14:46:00Z"/>
        </w:rPr>
      </w:pPr>
      <w:del w:id="1142" w:author="Houyem Rais" w:date="2024-02-22T14:46:00Z">
        <w:r w:rsidRPr="00343F01" w:rsidDel="00201166">
          <w:delText>La route à péage Dakar-Diamniadio</w:delText>
        </w:r>
        <w:r w:rsidR="00EB1563" w:rsidRPr="00343F01" w:rsidDel="00201166">
          <w:delText>,</w:delText>
        </w:r>
        <w:r w:rsidRPr="00343F01" w:rsidDel="00201166">
          <w:delText xml:space="preserve"> Sénégal</w:delText>
        </w:r>
        <w:r w:rsidR="00EB1563" w:rsidRPr="00343F01" w:rsidDel="00201166">
          <w:delText xml:space="preserve"> : </w:delText>
        </w:r>
        <w:r w:rsidRPr="00343F01" w:rsidDel="00201166">
          <w:delText>32 km au total, dont 20,5 km forment la concession</w:delText>
        </w:r>
        <w:r w:rsidR="00EB1563" w:rsidRPr="00343F01" w:rsidDel="00201166">
          <w:delText xml:space="preserve"> avec d</w:delText>
        </w:r>
        <w:r w:rsidRPr="00343F01" w:rsidDel="00201166">
          <w:delText>es co</w:delText>
        </w:r>
        <w:r w:rsidR="00EB1563" w:rsidRPr="00343F01" w:rsidDel="00201166">
          <w:delText>û</w:delText>
        </w:r>
        <w:r w:rsidRPr="00343F01" w:rsidDel="00201166">
          <w:delText xml:space="preserve">ts d'investissement </w:delText>
        </w:r>
        <w:r w:rsidR="003878F9" w:rsidRPr="00343F01" w:rsidDel="00201166">
          <w:delText>de</w:delText>
        </w:r>
        <w:r w:rsidRPr="00343F01" w:rsidDel="00201166">
          <w:delText xml:space="preserve"> 264,6 M$</w:delText>
        </w:r>
        <w:r w:rsidR="003878F9" w:rsidRPr="00343F01" w:rsidDel="00201166">
          <w:delText>.</w:delText>
        </w:r>
        <w:r w:rsidR="00994C11" w:rsidRPr="00343F01" w:rsidDel="00201166">
          <w:delText xml:space="preserve"> Un contrat de concession a été signé entre l'Agence nationale de promotion de l'investissement et des grands travaux (APIX-SA) (Autorité adjudicatrice) et la Société Eiffage de la Nouvelle Autoroute Concédée (SENAC) (Concessionnaire) pour une période de 30 ans.</w:delText>
        </w:r>
      </w:del>
    </w:p>
    <w:p w14:paraId="50381F85" w14:textId="2F532D04" w:rsidR="003878F9" w:rsidRPr="00343F01" w:rsidDel="00201166" w:rsidRDefault="00696226" w:rsidP="009278CB">
      <w:pPr>
        <w:pStyle w:val="BulletList1"/>
        <w:rPr>
          <w:del w:id="1143" w:author="Houyem Rais" w:date="2024-02-22T14:46:00Z"/>
        </w:rPr>
      </w:pPr>
      <w:del w:id="1144" w:author="Houyem Rais" w:date="2024-02-22T14:46:00Z">
        <w:r w:rsidRPr="00343F01" w:rsidDel="00201166">
          <w:delText>Le doublement de la route Accra-Kumasi</w:delText>
        </w:r>
        <w:r w:rsidR="00F72FA3" w:rsidRPr="00343F01" w:rsidDel="00201166">
          <w:delText>,</w:delText>
        </w:r>
        <w:r w:rsidRPr="00343F01" w:rsidDel="00201166">
          <w:delText xml:space="preserve"> Ghana</w:delText>
        </w:r>
        <w:r w:rsidR="00F72FA3" w:rsidRPr="00343F01" w:rsidDel="00201166">
          <w:delText> :</w:delText>
        </w:r>
        <w:r w:rsidRPr="00343F01" w:rsidDel="00201166">
          <w:delText xml:space="preserve"> 240 km </w:delText>
        </w:r>
        <w:r w:rsidR="00F72FA3" w:rsidRPr="00343F01" w:rsidDel="00201166">
          <w:delText>au total, l</w:delText>
        </w:r>
        <w:r w:rsidRPr="00343F01" w:rsidDel="00201166">
          <w:delText>es constructions ont eu lieu entre 2014 et 2017</w:delText>
        </w:r>
        <w:r w:rsidR="00F72FA3" w:rsidRPr="00343F01" w:rsidDel="00201166">
          <w:delText xml:space="preserve"> avec d</w:delText>
        </w:r>
        <w:r w:rsidRPr="00343F01" w:rsidDel="00201166">
          <w:delText xml:space="preserve">es coûts d’investissement </w:delText>
        </w:r>
        <w:r w:rsidR="00F72FA3" w:rsidRPr="00343F01" w:rsidDel="00201166">
          <w:delText>de</w:delText>
        </w:r>
        <w:r w:rsidRPr="00343F01" w:rsidDel="00201166">
          <w:delText xml:space="preserve"> 400 </w:delText>
        </w:r>
        <w:r w:rsidR="00F72FA3" w:rsidRPr="00343F01" w:rsidDel="00201166">
          <w:delText>MUSD.</w:delText>
        </w:r>
        <w:r w:rsidR="00C838BD" w:rsidRPr="00343F01" w:rsidDel="00201166">
          <w:delText xml:space="preserve"> L’accord de concession a été signé entre le </w:delText>
        </w:r>
        <w:r w:rsidR="00D64BEE" w:rsidRPr="00343F01" w:rsidDel="00201166">
          <w:delText>M</w:delText>
        </w:r>
        <w:r w:rsidR="00C838BD" w:rsidRPr="00343F01" w:rsidDel="00201166">
          <w:delText xml:space="preserve">inistère des Routes et des </w:delText>
        </w:r>
        <w:r w:rsidR="00D64BEE" w:rsidRPr="00343F01" w:rsidDel="00201166">
          <w:delText xml:space="preserve">Autoroutes </w:delText>
        </w:r>
        <w:r w:rsidR="00C838BD" w:rsidRPr="00343F01" w:rsidDel="00201166">
          <w:delText>(Autorité adjudicatrice) et la Société des routes à péage artériel (ATRCL) pour une période de 30 ans.</w:delText>
        </w:r>
      </w:del>
    </w:p>
    <w:p w14:paraId="2D4A9411" w14:textId="63138A4D" w:rsidR="004E54F7" w:rsidRPr="00343F01" w:rsidDel="00201166" w:rsidRDefault="004E54F7" w:rsidP="009278CB">
      <w:pPr>
        <w:pStyle w:val="BulletList1"/>
        <w:rPr>
          <w:del w:id="1145" w:author="Houyem Rais" w:date="2024-02-22T14:46:00Z"/>
        </w:rPr>
      </w:pPr>
      <w:del w:id="1146" w:author="Houyem Rais" w:date="2024-02-22T14:46:00Z">
        <w:r w:rsidRPr="00343F01" w:rsidDel="00201166">
          <w:delText>L'autoroute</w:delText>
        </w:r>
        <w:r w:rsidR="002219A3" w:rsidRPr="00343F01" w:rsidDel="00201166">
          <w:delText xml:space="preserve"> à péage</w:delText>
        </w:r>
        <w:r w:rsidRPr="00343F01" w:rsidDel="00201166">
          <w:delText xml:space="preserve"> Lekki-Epe, Nigéria</w:delText>
        </w:r>
        <w:r w:rsidR="00DE554D" w:rsidRPr="00343F01" w:rsidDel="00201166">
          <w:delText xml:space="preserve"> : 49 km au total, </w:delText>
        </w:r>
        <w:r w:rsidR="00324840" w:rsidRPr="00343F01" w:rsidDel="00201166">
          <w:delText xml:space="preserve">elle </w:delText>
        </w:r>
        <w:r w:rsidRPr="00343F01" w:rsidDel="00201166">
          <w:delText>a été attribuée à Lekki Concession Company Limited (LCC) par le Gouvernement de l'État de Lagos (GEL) en 2006 avec une concession de 30 ans.</w:delText>
        </w:r>
      </w:del>
    </w:p>
    <w:p w14:paraId="51D28F7C" w14:textId="263A3527" w:rsidR="001B0A7E" w:rsidRPr="00343F01" w:rsidDel="00201166" w:rsidRDefault="00B317BE" w:rsidP="009278CB">
      <w:pPr>
        <w:pStyle w:val="BulletList1"/>
        <w:rPr>
          <w:del w:id="1147" w:author="Houyem Rais" w:date="2024-02-22T14:46:00Z"/>
        </w:rPr>
      </w:pPr>
      <w:del w:id="1148" w:author="Houyem Rais" w:date="2024-02-22T14:46:00Z">
        <w:r w:rsidRPr="00343F01" w:rsidDel="00201166">
          <w:delText xml:space="preserve">Gauteng E-Toll Motorway, Afrique du Sud : </w:delText>
        </w:r>
        <w:r w:rsidR="00896E7B" w:rsidRPr="00343F01" w:rsidDel="00201166">
          <w:delText>L</w:delText>
        </w:r>
        <w:r w:rsidRPr="00343F01" w:rsidDel="00201166">
          <w:delText>an</w:delText>
        </w:r>
        <w:r w:rsidR="0012061E" w:rsidRPr="00343F01" w:rsidDel="00201166">
          <w:delText>cé en</w:delText>
        </w:r>
        <w:r w:rsidRPr="00343F01" w:rsidDel="00201166">
          <w:delText xml:space="preserve"> 2013</w:delText>
        </w:r>
        <w:r w:rsidR="0012061E" w:rsidRPr="00343F01" w:rsidDel="00201166">
          <w:delText xml:space="preserve">, ce projet </w:delText>
        </w:r>
        <w:r w:rsidRPr="00343F01" w:rsidDel="00201166">
          <w:delText>consiste en un système de péage électronique déployé sur les autoroutes reliant Johannesburg à West Rand, permettant la collecte automatique des frais de péage.</w:delText>
        </w:r>
        <w:r w:rsidR="001B0A7E" w:rsidRPr="00343F01" w:rsidDel="00201166">
          <w:delText xml:space="preserve"> </w:delText>
        </w:r>
        <w:r w:rsidR="00C46799" w:rsidRPr="00343F01" w:rsidDel="00201166">
          <w:delText>Le projet a suscité des controverses et des critiques de la part du public en raison du coût élevé pour les usagers et des questions liées à la vie privée liées à la collecte de données électroniques.</w:delText>
        </w:r>
      </w:del>
    </w:p>
    <w:p w14:paraId="2CF4762A" w14:textId="028D86BA" w:rsidR="00C46799" w:rsidRPr="00343F01" w:rsidDel="00201166" w:rsidRDefault="00F65825" w:rsidP="00DB2793">
      <w:pPr>
        <w:rPr>
          <w:del w:id="1149" w:author="Houyem Rais" w:date="2024-02-22T14:46:00Z"/>
        </w:rPr>
      </w:pPr>
      <w:del w:id="1150" w:author="Houyem Rais" w:date="2024-02-22T14:46:00Z">
        <w:r w:rsidDel="00201166">
          <w:delText>C</w:delText>
        </w:r>
        <w:r w:rsidR="009278CB" w:rsidRPr="00343F01" w:rsidDel="00201166">
          <w:delText>es études de cas</w:delText>
        </w:r>
        <w:r w:rsidDel="00201166">
          <w:delText xml:space="preserve"> ont souligné la nécessité</w:delText>
        </w:r>
        <w:r w:rsidR="009278CB" w:rsidRPr="00343F01" w:rsidDel="00201166">
          <w:delText xml:space="preserve"> </w:delText>
        </w:r>
        <w:r w:rsidDel="00201166">
          <w:delText>d’</w:delText>
        </w:r>
        <w:r w:rsidR="009278CB" w:rsidRPr="00343F01" w:rsidDel="00201166">
          <w:delText xml:space="preserve">un </w:delText>
        </w:r>
        <w:r w:rsidR="009278CB" w:rsidRPr="00343F01" w:rsidDel="00201166">
          <w:rPr>
            <w:b/>
            <w:bCs/>
          </w:rPr>
          <w:delText xml:space="preserve">soutien </w:delText>
        </w:r>
        <w:r w:rsidR="00D633FC" w:rsidRPr="00343F01" w:rsidDel="00201166">
          <w:rPr>
            <w:b/>
            <w:bCs/>
          </w:rPr>
          <w:delText xml:space="preserve">financier </w:delText>
        </w:r>
        <w:r w:rsidR="0009082A" w:rsidRPr="00343F01" w:rsidDel="00201166">
          <w:rPr>
            <w:b/>
            <w:bCs/>
          </w:rPr>
          <w:delText xml:space="preserve">du secteur </w:delText>
        </w:r>
        <w:r w:rsidR="009278CB" w:rsidRPr="00343F01" w:rsidDel="00201166">
          <w:rPr>
            <w:b/>
            <w:bCs/>
          </w:rPr>
          <w:delText>public robuste</w:delText>
        </w:r>
        <w:r w:rsidR="009278CB" w:rsidRPr="00343F01" w:rsidDel="00201166">
          <w:delText xml:space="preserve"> pour assurer le succès du projet du lot 3 de l'Autoroute Abidjan-Lagos. La mise en place d'une </w:delText>
        </w:r>
        <w:r w:rsidR="009278CB" w:rsidRPr="00343F01" w:rsidDel="00201166">
          <w:rPr>
            <w:b/>
            <w:bCs/>
          </w:rPr>
          <w:delText>tarification des péages équilibrée</w:delText>
        </w:r>
        <w:r w:rsidR="009278CB" w:rsidRPr="00343F01" w:rsidDel="00201166">
          <w:delText xml:space="preserve">, </w:delText>
        </w:r>
        <w:r w:rsidR="009278CB" w:rsidRPr="00343F01" w:rsidDel="00201166">
          <w:rPr>
            <w:b/>
            <w:bCs/>
          </w:rPr>
          <w:delText>transparente</w:delText>
        </w:r>
        <w:r w:rsidR="009278CB" w:rsidRPr="00343F01" w:rsidDel="00201166">
          <w:delText xml:space="preserve"> et </w:delText>
        </w:r>
        <w:r w:rsidR="009278CB" w:rsidRPr="00343F01" w:rsidDel="00201166">
          <w:rPr>
            <w:b/>
            <w:bCs/>
          </w:rPr>
          <w:delText>flexible</w:delText>
        </w:r>
        <w:r w:rsidR="009278CB" w:rsidRPr="00343F01" w:rsidDel="00201166">
          <w:delText xml:space="preserve"> est essentielle. Il </w:delText>
        </w:r>
        <w:r w:rsidR="00072BB2" w:rsidRPr="00343F01" w:rsidDel="00201166">
          <w:delText>convient aussi</w:delText>
        </w:r>
        <w:r w:rsidR="009278CB" w:rsidRPr="00343F01" w:rsidDel="00201166">
          <w:delText xml:space="preserve"> de développer un </w:delText>
        </w:r>
        <w:r w:rsidR="009278CB" w:rsidRPr="00343F01" w:rsidDel="00201166">
          <w:rPr>
            <w:b/>
            <w:bCs/>
          </w:rPr>
          <w:delText>cadre légal et institutionnel solide</w:delText>
        </w:r>
        <w:r w:rsidR="009278CB" w:rsidRPr="00343F01" w:rsidDel="00201166">
          <w:delText xml:space="preserve"> et </w:delText>
        </w:r>
        <w:r w:rsidR="009278CB" w:rsidRPr="00343F01" w:rsidDel="00201166">
          <w:rPr>
            <w:b/>
            <w:bCs/>
          </w:rPr>
          <w:delText>uniforme</w:delText>
        </w:r>
        <w:r w:rsidR="009278CB" w:rsidRPr="00343F01" w:rsidDel="00201166">
          <w:delText xml:space="preserve"> pour garantir une mise en œuvre efficace du partenariat public-privé.</w:delText>
        </w:r>
      </w:del>
    </w:p>
    <w:p w14:paraId="4F774564" w14:textId="1259A2E3" w:rsidR="00DD202F" w:rsidRPr="00343F01" w:rsidDel="00201166" w:rsidRDefault="00DD202F" w:rsidP="00DD202F">
      <w:pPr>
        <w:rPr>
          <w:del w:id="1151" w:author="Houyem Rais" w:date="2024-02-22T14:46:00Z"/>
        </w:rPr>
      </w:pPr>
      <w:del w:id="1152" w:author="Houyem Rais" w:date="2024-02-22T14:46:00Z">
        <w:r w:rsidRPr="00343F01" w:rsidDel="00201166">
          <w:delText xml:space="preserve">La taille et l'échelle de l'autoroute du Corridor Abidjan-Lagos sont importantes. Le retour d'expérience de l'analyse de marché suggère que </w:delText>
        </w:r>
        <w:r w:rsidRPr="00343F01" w:rsidDel="00201166">
          <w:rPr>
            <w:b/>
            <w:bCs/>
          </w:rPr>
          <w:delText>les besoins en capitaux importants</w:delText>
        </w:r>
        <w:r w:rsidRPr="00343F01" w:rsidDel="00201166">
          <w:delText xml:space="preserve"> pour le projet pourraient constituer un obstacle à sa réalisation. Des projets comparables actuellement sur le marché et des transactions conclues récemment montrent qu'il est peu probable que des projets de cette taille puissent être financés uniquement sur une combinaison de fonds propres et de dettes de prêteurs commerciaux ou de marchés financiers. Par conséquent, une </w:delText>
        </w:r>
        <w:r w:rsidRPr="00343F01" w:rsidDel="00201166">
          <w:rPr>
            <w:b/>
            <w:bCs/>
          </w:rPr>
          <w:delText>combinaison</w:delText>
        </w:r>
        <w:r w:rsidRPr="00343F01" w:rsidDel="00201166">
          <w:delText xml:space="preserve"> de </w:delText>
        </w:r>
        <w:r w:rsidRPr="00343F01" w:rsidDel="00201166">
          <w:rPr>
            <w:b/>
            <w:bCs/>
          </w:rPr>
          <w:delText>dette commerciale</w:delText>
        </w:r>
        <w:r w:rsidRPr="00343F01" w:rsidDel="00201166">
          <w:delText xml:space="preserve">, de </w:delText>
        </w:r>
        <w:r w:rsidRPr="00343F01" w:rsidDel="00201166">
          <w:rPr>
            <w:b/>
            <w:bCs/>
          </w:rPr>
          <w:delText>fonds propres</w:delText>
        </w:r>
        <w:r w:rsidRPr="00343F01" w:rsidDel="00201166">
          <w:delText xml:space="preserve">, de </w:delText>
        </w:r>
        <w:r w:rsidRPr="00343F01" w:rsidDel="00201166">
          <w:rPr>
            <w:b/>
            <w:bCs/>
          </w:rPr>
          <w:delText xml:space="preserve">soutien </w:delText>
        </w:r>
        <w:r w:rsidR="00A84CAF" w:rsidRPr="00343F01" w:rsidDel="00201166">
          <w:rPr>
            <w:b/>
            <w:bCs/>
          </w:rPr>
          <w:delText xml:space="preserve">financier </w:delText>
        </w:r>
        <w:r w:rsidRPr="00343F01" w:rsidDel="00201166">
          <w:rPr>
            <w:b/>
            <w:bCs/>
          </w:rPr>
          <w:delText>gouvernemental</w:delText>
        </w:r>
        <w:r w:rsidRPr="00343F01" w:rsidDel="00201166">
          <w:delText xml:space="preserve"> et de </w:delText>
        </w:r>
        <w:r w:rsidRPr="00343F01" w:rsidDel="00201166">
          <w:rPr>
            <w:b/>
            <w:bCs/>
          </w:rPr>
          <w:delText>financement international</w:delText>
        </w:r>
        <w:r w:rsidRPr="00343F01" w:rsidDel="00201166">
          <w:delText xml:space="preserve"> est recommandée.</w:delText>
        </w:r>
      </w:del>
    </w:p>
    <w:p w14:paraId="013BBA03" w14:textId="34BEF490" w:rsidR="00DD202F" w:rsidRPr="00343F01" w:rsidDel="00201166" w:rsidRDefault="00DD202F" w:rsidP="00F65825">
      <w:pPr>
        <w:rPr>
          <w:del w:id="1153" w:author="Houyem Rais" w:date="2024-02-22T14:46:00Z"/>
        </w:rPr>
      </w:pPr>
      <w:del w:id="1154" w:author="Houyem Rais" w:date="2024-02-22T14:46:00Z">
        <w:r w:rsidRPr="00343F01" w:rsidDel="00201166">
          <w:delText>L’analyse de la soutenabilité de la dette des trois pays concernés par le lot 3 du projet de l’autoroute Abidjan-Lagos révèle que les trois pays sont exposés à des risques faibles à moyens de surendettement et la dette reste globalement soutenable.</w:delText>
        </w:r>
        <w:r w:rsidR="00F65825" w:rsidDel="00201166">
          <w:delText xml:space="preserve"> </w:delText>
        </w:r>
        <w:r w:rsidRPr="00343F01" w:rsidDel="00201166">
          <w:delText xml:space="preserve">Les ratios </w:delText>
        </w:r>
        <w:r w:rsidR="00D14941" w:rsidRPr="00343F01" w:rsidDel="00201166">
          <w:delText xml:space="preserve">de </w:delText>
        </w:r>
        <w:r w:rsidRPr="00343F01" w:rsidDel="00201166">
          <w:delText>service de la dette extérieure/exportations montrent des dépassements mineurs mais une situation de liquidité fragile</w:delText>
        </w:r>
        <w:r w:rsidR="00D14941" w:rsidRPr="00343F01" w:rsidDel="00201166">
          <w:delText>.</w:delText>
        </w:r>
        <w:r w:rsidRPr="00343F01" w:rsidDel="00201166">
          <w:delText xml:space="preserve"> Le recours à des stratégies de financement des programmes d’investissement publics permettant de minimiser (ou même neutraliser) l’impact financier sur les budgets des Etats s’avère nécessaire et devra être considéré pour la mise en œuvre du projet.</w:delText>
        </w:r>
      </w:del>
    </w:p>
    <w:p w14:paraId="440883A9" w14:textId="22FE599A" w:rsidR="00DD202F" w:rsidRPr="00343F01" w:rsidDel="00201166" w:rsidRDefault="00DD202F" w:rsidP="00247A6C">
      <w:pPr>
        <w:rPr>
          <w:del w:id="1155" w:author="Houyem Rais" w:date="2024-02-22T14:46:00Z"/>
        </w:rPr>
      </w:pPr>
      <w:del w:id="1156" w:author="Houyem Rais" w:date="2024-02-22T14:46:00Z">
        <w:r w:rsidRPr="00343F01" w:rsidDel="00201166">
          <w:delText xml:space="preserve">Les principaux opérateurs internationaux et </w:delText>
        </w:r>
        <w:r w:rsidR="001E79F9" w:rsidRPr="00343F01" w:rsidDel="00201166">
          <w:delText xml:space="preserve">régionaux </w:delText>
        </w:r>
        <w:r w:rsidRPr="00343F01" w:rsidDel="00201166">
          <w:delText xml:space="preserve">de construction dans le secteur du transport routier (surtout en PPP) sont les </w:delText>
        </w:r>
        <w:r w:rsidRPr="00343F01" w:rsidDel="00201166">
          <w:rPr>
            <w:b/>
            <w:bCs/>
          </w:rPr>
          <w:delText>entreprises chinoises</w:delText>
        </w:r>
        <w:r w:rsidRPr="00343F01" w:rsidDel="00201166">
          <w:delText xml:space="preserve"> (telles que CCCC et sa filiale CRBC, PCCC, CRCC, etc.), suivis par les groupes français </w:delText>
        </w:r>
        <w:r w:rsidRPr="00343F01" w:rsidDel="00201166">
          <w:rPr>
            <w:b/>
            <w:bCs/>
          </w:rPr>
          <w:delText>Vinci</w:delText>
        </w:r>
        <w:r w:rsidRPr="00343F01" w:rsidDel="00201166">
          <w:delText xml:space="preserve">, </w:delText>
        </w:r>
        <w:r w:rsidRPr="00343F01" w:rsidDel="00201166">
          <w:rPr>
            <w:b/>
            <w:bCs/>
          </w:rPr>
          <w:delText>Eiffage</w:delText>
        </w:r>
        <w:r w:rsidRPr="00343F01" w:rsidDel="00201166">
          <w:delText xml:space="preserve"> et </w:delText>
        </w:r>
        <w:r w:rsidRPr="00343F01" w:rsidDel="00201166">
          <w:rPr>
            <w:b/>
            <w:bCs/>
          </w:rPr>
          <w:delText xml:space="preserve">Bouygues, </w:delText>
        </w:r>
        <w:r w:rsidRPr="00343F01" w:rsidDel="00201166">
          <w:delText xml:space="preserve">ainsi que d’autres opérateurs internationaux tels que le groupe portugais </w:delText>
        </w:r>
        <w:r w:rsidRPr="00343F01" w:rsidDel="00201166">
          <w:rPr>
            <w:b/>
            <w:bCs/>
          </w:rPr>
          <w:delText>Mota Engil SGPS</w:delText>
        </w:r>
        <w:r w:rsidRPr="00343F01" w:rsidDel="00201166">
          <w:delText xml:space="preserve"> et le groupe Tunisien </w:delText>
        </w:r>
        <w:r w:rsidRPr="00343F01" w:rsidDel="00201166">
          <w:rPr>
            <w:b/>
            <w:bCs/>
          </w:rPr>
          <w:delText xml:space="preserve">SOROUBAT. </w:delText>
        </w:r>
        <w:r w:rsidRPr="00343F01" w:rsidDel="00201166">
          <w:delText xml:space="preserve">Quant aux opérateurs locaux actifs dans les pays concernés par le lot 3 du projet, ils regroupent principalement des entreprises nigérianes comme </w:delText>
        </w:r>
        <w:r w:rsidRPr="00343F01" w:rsidDel="00201166">
          <w:rPr>
            <w:b/>
            <w:bCs/>
          </w:rPr>
          <w:delText>Setraco Nigeria Limited</w:delText>
        </w:r>
        <w:r w:rsidRPr="00343F01" w:rsidDel="00201166">
          <w:delText xml:space="preserve">, </w:delText>
        </w:r>
        <w:r w:rsidRPr="00343F01" w:rsidDel="00201166">
          <w:rPr>
            <w:b/>
            <w:bCs/>
          </w:rPr>
          <w:delText>Hitech Construction</w:delText>
        </w:r>
        <w:r w:rsidRPr="00343F01" w:rsidDel="00201166">
          <w:delText xml:space="preserve">, </w:delText>
        </w:r>
        <w:r w:rsidRPr="00343F01" w:rsidDel="00201166">
          <w:rPr>
            <w:b/>
            <w:bCs/>
          </w:rPr>
          <w:delText>PW Nigeria Ltd</w:delText>
        </w:r>
        <w:r w:rsidRPr="00343F01" w:rsidDel="00201166">
          <w:delText xml:space="preserve"> et </w:delText>
        </w:r>
        <w:r w:rsidRPr="00343F01" w:rsidDel="00201166">
          <w:rPr>
            <w:b/>
            <w:bCs/>
          </w:rPr>
          <w:delText>Dantata &amp; Sawoe</w:delText>
        </w:r>
        <w:r w:rsidRPr="00343F01" w:rsidDel="00201166">
          <w:delText xml:space="preserve">, ainsi que des groupes béninois comme </w:delText>
        </w:r>
        <w:r w:rsidRPr="00343F01" w:rsidDel="00201166">
          <w:rPr>
            <w:b/>
            <w:bCs/>
          </w:rPr>
          <w:delText>Ebomaf Benin SA</w:delText>
        </w:r>
        <w:r w:rsidRPr="00343F01" w:rsidDel="00201166">
          <w:delText xml:space="preserve"> et </w:delText>
        </w:r>
        <w:r w:rsidRPr="00343F01" w:rsidDel="00201166">
          <w:rPr>
            <w:b/>
            <w:bCs/>
          </w:rPr>
          <w:delText>Adeoti SARL</w:delText>
        </w:r>
        <w:r w:rsidRPr="00343F01" w:rsidDel="00201166">
          <w:delText>.</w:delText>
        </w:r>
      </w:del>
    </w:p>
    <w:p w14:paraId="53ED01AC" w14:textId="2EE5E0C5" w:rsidR="00DD202F" w:rsidRPr="00343F01" w:rsidDel="00201166" w:rsidRDefault="00247A6C" w:rsidP="00247A6C">
      <w:pPr>
        <w:rPr>
          <w:del w:id="1157" w:author="Houyem Rais" w:date="2024-02-22T14:46:00Z"/>
        </w:rPr>
      </w:pPr>
      <w:del w:id="1158" w:author="Houyem Rais" w:date="2024-02-22T14:46:00Z">
        <w:r w:rsidDel="00201166">
          <w:delText>Sur la base d’une multitude de facteurs, l’étude a</w:delText>
        </w:r>
        <w:r w:rsidR="00DD202F" w:rsidRPr="00343F01" w:rsidDel="00201166">
          <w:delText xml:space="preserve"> recommand</w:delText>
        </w:r>
        <w:r w:rsidDel="00201166">
          <w:delText>é</w:delText>
        </w:r>
        <w:r w:rsidR="00DD202F" w:rsidRPr="00343F01" w:rsidDel="00201166">
          <w:delText xml:space="preserve"> la structuration du projet en six lots contractuels :</w:delText>
        </w:r>
      </w:del>
    </w:p>
    <w:p w14:paraId="46660C16" w14:textId="4D68EB48" w:rsidR="00DD202F" w:rsidRPr="00343F01" w:rsidDel="00201166" w:rsidRDefault="00DD202F" w:rsidP="00DD202F">
      <w:pPr>
        <w:pStyle w:val="BulletList1"/>
        <w:rPr>
          <w:del w:id="1159" w:author="Houyem Rais" w:date="2024-02-22T14:46:00Z"/>
        </w:rPr>
      </w:pPr>
      <w:del w:id="1160" w:author="Houyem Rais" w:date="2024-02-22T14:46:00Z">
        <w:r w:rsidRPr="00343F01" w:rsidDel="00201166">
          <w:rPr>
            <w:b/>
            <w:bCs/>
          </w:rPr>
          <w:delText>Lot contractuel A</w:delText>
        </w:r>
        <w:r w:rsidRPr="00343F01" w:rsidDel="00201166">
          <w:delText xml:space="preserve"> – Togo : Ce lot contractuel couvre l’intégralité des sections Togolaises (sauf le Grand contournement existant de Lomé). Ce lot présente un coût d’investissement de</w:delText>
        </w:r>
        <w:r w:rsidRPr="00343F01" w:rsidDel="00201166">
          <w:rPr>
            <w:b/>
            <w:bCs/>
          </w:rPr>
          <w:delText xml:space="preserve"> 858 M$</w:delText>
        </w:r>
        <w:r w:rsidRPr="00343F01" w:rsidDel="00201166">
          <w:delText xml:space="preserve">, pour une longueur de </w:delText>
        </w:r>
        <w:r w:rsidRPr="00343F01" w:rsidDel="00201166">
          <w:rPr>
            <w:b/>
            <w:bCs/>
          </w:rPr>
          <w:delText>88,2</w:delText>
        </w:r>
        <w:r w:rsidRPr="00343F01" w:rsidDel="00201166">
          <w:rPr>
            <w:rStyle w:val="FootnoteReference"/>
            <w:b/>
            <w:bCs/>
          </w:rPr>
          <w:footnoteReference w:id="3"/>
        </w:r>
        <w:r w:rsidRPr="00343F01" w:rsidDel="00201166">
          <w:rPr>
            <w:b/>
            <w:bCs/>
          </w:rPr>
          <w:delText xml:space="preserve"> km</w:delText>
        </w:r>
        <w:r w:rsidRPr="00343F01" w:rsidDel="00201166">
          <w:delText>.</w:delText>
        </w:r>
      </w:del>
    </w:p>
    <w:p w14:paraId="53EA7159" w14:textId="6CBE7CF8" w:rsidR="00DD202F" w:rsidRPr="00343F01" w:rsidDel="00201166" w:rsidRDefault="00DD202F" w:rsidP="00DD202F">
      <w:pPr>
        <w:pStyle w:val="BulletList1"/>
        <w:rPr>
          <w:del w:id="1163" w:author="Houyem Rais" w:date="2024-02-22T14:46:00Z"/>
        </w:rPr>
      </w:pPr>
      <w:del w:id="1164" w:author="Houyem Rais" w:date="2024-02-22T14:46:00Z">
        <w:r w:rsidRPr="00343F01" w:rsidDel="00201166">
          <w:rPr>
            <w:b/>
            <w:bCs/>
          </w:rPr>
          <w:delText>Lot contractuel B</w:delText>
        </w:r>
        <w:r w:rsidRPr="00343F01" w:rsidDel="00201166">
          <w:delText xml:space="preserve"> – Bénin : Ce lot contractuel couvre la section allant de la Frontière Togolaise jusqu’à l’échangeur Godomey. Ce lot présente un coût d’investissement de </w:delText>
        </w:r>
        <w:r w:rsidRPr="00343F01" w:rsidDel="00201166">
          <w:rPr>
            <w:b/>
            <w:bCs/>
          </w:rPr>
          <w:delText>1266,13 M$</w:delText>
        </w:r>
        <w:r w:rsidRPr="00343F01" w:rsidDel="00201166">
          <w:delText xml:space="preserve">, pour une longueur de </w:delText>
        </w:r>
        <w:r w:rsidRPr="00343F01" w:rsidDel="00201166">
          <w:rPr>
            <w:b/>
            <w:bCs/>
          </w:rPr>
          <w:delText>86,5 km</w:delText>
        </w:r>
        <w:r w:rsidRPr="00343F01" w:rsidDel="00201166">
          <w:delText>.</w:delText>
        </w:r>
      </w:del>
    </w:p>
    <w:p w14:paraId="640B3680" w14:textId="2A5A4010" w:rsidR="00DD202F" w:rsidRPr="00343F01" w:rsidDel="00201166" w:rsidRDefault="00DD202F" w:rsidP="00DD202F">
      <w:pPr>
        <w:pStyle w:val="BulletList1"/>
        <w:rPr>
          <w:del w:id="1165" w:author="Houyem Rais" w:date="2024-02-22T14:46:00Z"/>
        </w:rPr>
      </w:pPr>
      <w:del w:id="1166" w:author="Houyem Rais" w:date="2024-02-22T14:46:00Z">
        <w:r w:rsidRPr="00343F01" w:rsidDel="00201166">
          <w:rPr>
            <w:b/>
            <w:bCs/>
          </w:rPr>
          <w:delText>Lot contractuel C</w:delText>
        </w:r>
        <w:r w:rsidRPr="00343F01" w:rsidDel="00201166">
          <w:delText xml:space="preserve"> – Bénin : Ce lot contractuel couvre la section allant de l’échangeur Godomey jusqu’à l’échangeur Kraké. Ce lot présente un coût d’investissement de </w:delText>
        </w:r>
        <w:r w:rsidRPr="00343F01" w:rsidDel="00201166">
          <w:rPr>
            <w:b/>
            <w:bCs/>
          </w:rPr>
          <w:delText>872,3 M$</w:delText>
        </w:r>
        <w:r w:rsidRPr="00343F01" w:rsidDel="00201166">
          <w:delText xml:space="preserve">, pour une longueur de </w:delText>
        </w:r>
        <w:r w:rsidRPr="00343F01" w:rsidDel="00201166">
          <w:rPr>
            <w:b/>
            <w:bCs/>
          </w:rPr>
          <w:delText>41,1 km</w:delText>
        </w:r>
        <w:r w:rsidRPr="00343F01" w:rsidDel="00201166">
          <w:delText>.</w:delText>
        </w:r>
      </w:del>
    </w:p>
    <w:p w14:paraId="1D36BE2B" w14:textId="7DA009C5" w:rsidR="00DD202F" w:rsidRPr="00343F01" w:rsidDel="00201166" w:rsidRDefault="00DD202F" w:rsidP="00DD202F">
      <w:pPr>
        <w:pStyle w:val="BulletList1"/>
        <w:rPr>
          <w:del w:id="1167" w:author="Houyem Rais" w:date="2024-02-22T14:46:00Z"/>
        </w:rPr>
      </w:pPr>
      <w:del w:id="1168" w:author="Houyem Rais" w:date="2024-02-22T14:46:00Z">
        <w:r w:rsidRPr="00343F01" w:rsidDel="00201166">
          <w:rPr>
            <w:b/>
            <w:bCs/>
          </w:rPr>
          <w:delText>Lot contractuel D</w:delText>
        </w:r>
        <w:r w:rsidRPr="00343F01" w:rsidDel="00201166">
          <w:delText xml:space="preserve"> – Nigéria : Ce lot contractuel couvre la section allant de la frontière du Bénin jusqu’à l’échangeur Badagry. Ce lot présente un coût d’investissement de </w:delText>
        </w:r>
        <w:r w:rsidRPr="00343F01" w:rsidDel="00201166">
          <w:rPr>
            <w:b/>
            <w:bCs/>
          </w:rPr>
          <w:delText>564,74 M$</w:delText>
        </w:r>
        <w:r w:rsidRPr="00343F01" w:rsidDel="00201166">
          <w:delText xml:space="preserve">, pour une </w:delText>
        </w:r>
        <w:r w:rsidRPr="000409F8" w:rsidDel="00201166">
          <w:delText>section préurbaine</w:delText>
        </w:r>
        <w:r w:rsidRPr="00343F01" w:rsidDel="00201166">
          <w:delText xml:space="preserve"> d’une longueur de </w:delText>
        </w:r>
        <w:r w:rsidRPr="00343F01" w:rsidDel="00201166">
          <w:rPr>
            <w:b/>
            <w:bCs/>
          </w:rPr>
          <w:delText>21,8 km</w:delText>
        </w:r>
        <w:r w:rsidRPr="00343F01" w:rsidDel="00201166">
          <w:delText>.</w:delText>
        </w:r>
      </w:del>
    </w:p>
    <w:p w14:paraId="582A4027" w14:textId="718E71A5" w:rsidR="00DD202F" w:rsidRPr="00343F01" w:rsidDel="00201166" w:rsidRDefault="00DD202F" w:rsidP="00DD202F">
      <w:pPr>
        <w:pStyle w:val="BulletList1"/>
        <w:rPr>
          <w:del w:id="1169" w:author="Houyem Rais" w:date="2024-02-22T14:46:00Z"/>
        </w:rPr>
      </w:pPr>
      <w:del w:id="1170" w:author="Houyem Rais" w:date="2024-02-22T14:46:00Z">
        <w:r w:rsidRPr="00343F01" w:rsidDel="00201166">
          <w:rPr>
            <w:b/>
            <w:bCs/>
          </w:rPr>
          <w:delText>Lot contractuel E</w:delText>
        </w:r>
        <w:r w:rsidRPr="00343F01" w:rsidDel="00201166">
          <w:delText xml:space="preserve"> – Nigéria : Ce lot contractuel couvre la section allant de l’échangeur Badagry jusqu’à l’échangeur Okokomaiko. Ce lot présente un coût d’investissement de </w:delText>
        </w:r>
        <w:r w:rsidRPr="00343F01" w:rsidDel="00201166">
          <w:rPr>
            <w:b/>
            <w:bCs/>
          </w:rPr>
          <w:delText>766,8 M$</w:delText>
        </w:r>
        <w:r w:rsidRPr="00343F01" w:rsidDel="00201166">
          <w:delText xml:space="preserve">, pour un linéaire de </w:delText>
        </w:r>
        <w:r w:rsidRPr="00343F01" w:rsidDel="00201166">
          <w:rPr>
            <w:b/>
            <w:bCs/>
          </w:rPr>
          <w:delText>38,8 km</w:delText>
        </w:r>
        <w:r w:rsidRPr="00343F01" w:rsidDel="00201166">
          <w:delText>.</w:delText>
        </w:r>
      </w:del>
    </w:p>
    <w:p w14:paraId="67EBEB69" w14:textId="408C0CF4" w:rsidR="00DD202F" w:rsidRPr="00343F01" w:rsidDel="00201166" w:rsidRDefault="00DD202F" w:rsidP="00DD202F">
      <w:pPr>
        <w:pStyle w:val="BulletList1"/>
        <w:rPr>
          <w:del w:id="1171" w:author="Houyem Rais" w:date="2024-02-22T14:46:00Z"/>
        </w:rPr>
      </w:pPr>
      <w:del w:id="1172" w:author="Houyem Rais" w:date="2024-02-22T14:46:00Z">
        <w:r w:rsidRPr="00343F01" w:rsidDel="00201166">
          <w:rPr>
            <w:b/>
            <w:bCs/>
          </w:rPr>
          <w:delText>Lot contractuel F</w:delText>
        </w:r>
        <w:r w:rsidRPr="00343F01" w:rsidDel="00201166">
          <w:delText xml:space="preserve"> – Nigéria : Ce lot contractuel couvre la section allant de l’échangeur Okokomaiko jusqu’à l’échangeur Eric Moore. Ce lot</w:delText>
        </w:r>
        <w:r w:rsidR="00547789" w:rsidDel="00201166">
          <w:delText xml:space="preserve"> </w:delText>
        </w:r>
        <w:r w:rsidRPr="00343F01" w:rsidDel="00201166">
          <w:delText xml:space="preserve">est d’une longueur de </w:delText>
        </w:r>
        <w:r w:rsidRPr="00343F01" w:rsidDel="00201166">
          <w:rPr>
            <w:b/>
            <w:bCs/>
          </w:rPr>
          <w:delText>18,3 km</w:delText>
        </w:r>
        <w:r w:rsidRPr="00343F01" w:rsidDel="00201166">
          <w:delText xml:space="preserve">. Le coût de construction de ce lot s’élève à </w:delText>
        </w:r>
        <w:r w:rsidRPr="00343F01" w:rsidDel="00201166">
          <w:rPr>
            <w:b/>
            <w:bCs/>
          </w:rPr>
          <w:delText>659,21 M$</w:delText>
        </w:r>
        <w:r w:rsidRPr="00343F01" w:rsidDel="00201166">
          <w:delText xml:space="preserve"> et sera</w:delText>
        </w:r>
        <w:r w:rsidR="00636896" w:rsidRPr="00343F01" w:rsidDel="00201166">
          <w:delText>it</w:delText>
        </w:r>
        <w:r w:rsidRPr="00343F01" w:rsidDel="00201166">
          <w:delText xml:space="preserve"> couvert en intégralité par un financement public.</w:delText>
        </w:r>
      </w:del>
    </w:p>
    <w:p w14:paraId="1F5C1CD0" w14:textId="3D2CAE62" w:rsidR="008B046C" w:rsidRPr="00343F01" w:rsidDel="00201166" w:rsidRDefault="00DD202F" w:rsidP="000409F8">
      <w:pPr>
        <w:rPr>
          <w:del w:id="1173" w:author="Houyem Rais" w:date="2024-02-22T14:46:00Z"/>
          <w:rFonts w:ascii="Calibri" w:hAnsi="Calibri" w:cstheme="majorBidi"/>
          <w:b/>
          <w:bCs/>
          <w:i/>
          <w:color w:val="0070C0"/>
          <w:sz w:val="18"/>
          <w:szCs w:val="18"/>
        </w:rPr>
      </w:pPr>
      <w:del w:id="1174" w:author="Houyem Rais" w:date="2024-02-22T14:46:00Z">
        <w:r w:rsidRPr="00343F01" w:rsidDel="00201166">
          <w:delText xml:space="preserve">Le tableau suivant récapitule les principales caractéristiques </w:delText>
        </w:r>
        <w:r w:rsidR="00DA1A3B" w:rsidDel="00201166">
          <w:delText xml:space="preserve">et hypothèses </w:delText>
        </w:r>
        <w:r w:rsidRPr="00343F01" w:rsidDel="00201166">
          <w:delText>des lots contractuels :</w:delText>
        </w:r>
        <w:bookmarkStart w:id="1175" w:name="_Toc129968882"/>
      </w:del>
    </w:p>
    <w:p w14:paraId="510AA411" w14:textId="314802EC" w:rsidR="00DD202F" w:rsidRPr="00343F01" w:rsidDel="00201166" w:rsidRDefault="00DD202F" w:rsidP="00DD202F">
      <w:pPr>
        <w:pStyle w:val="Caption"/>
        <w:rPr>
          <w:del w:id="1176" w:author="Houyem Rais" w:date="2024-02-22T14:46:00Z"/>
        </w:rPr>
      </w:pPr>
      <w:bookmarkStart w:id="1177" w:name="_Toc152165439"/>
      <w:del w:id="1178"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1</w:delText>
        </w:r>
        <w:r w:rsidR="00B0561B" w:rsidDel="00201166">
          <w:rPr>
            <w:noProof/>
          </w:rPr>
          <w:fldChar w:fldCharType="end"/>
        </w:r>
        <w:r w:rsidRPr="00343F01" w:rsidDel="00201166">
          <w:delText xml:space="preserve"> Principales caractéristiques</w:delText>
        </w:r>
        <w:r w:rsidR="00DA1A3B" w:rsidDel="00201166">
          <w:delText xml:space="preserve"> et hypothèses</w:delText>
        </w:r>
        <w:r w:rsidRPr="00343F01" w:rsidDel="00201166">
          <w:delText xml:space="preserve"> des lots contractuels</w:delText>
        </w:r>
        <w:bookmarkEnd w:id="1175"/>
        <w:bookmarkEnd w:id="1177"/>
      </w:del>
    </w:p>
    <w:tbl>
      <w:tblPr>
        <w:tblStyle w:val="TableGrid"/>
        <w:tblW w:w="4869" w:type="pct"/>
        <w:tblInd w:w="279" w:type="dxa"/>
        <w:tblLook w:val="04A0" w:firstRow="1" w:lastRow="0" w:firstColumn="1" w:lastColumn="0" w:noHBand="0" w:noVBand="1"/>
      </w:tblPr>
      <w:tblGrid>
        <w:gridCol w:w="639"/>
        <w:gridCol w:w="2950"/>
        <w:gridCol w:w="931"/>
        <w:gridCol w:w="867"/>
        <w:gridCol w:w="1017"/>
        <w:gridCol w:w="1110"/>
        <w:gridCol w:w="1266"/>
      </w:tblGrid>
      <w:tr w:rsidR="00BE3539" w:rsidRPr="0082514E" w:rsidDel="00201166" w14:paraId="1BF72B52" w14:textId="122DAF86" w:rsidTr="00DA1A3B">
        <w:trPr>
          <w:trHeight w:val="47"/>
          <w:tblHeader/>
          <w:del w:id="1179" w:author="Houyem Rais" w:date="2024-02-22T14:46:00Z"/>
        </w:trPr>
        <w:tc>
          <w:tcPr>
            <w:tcW w:w="364" w:type="pct"/>
            <w:shd w:val="clear" w:color="auto" w:fill="D9D9D9" w:themeFill="background1" w:themeFillShade="D9"/>
            <w:vAlign w:val="center"/>
          </w:tcPr>
          <w:p w14:paraId="2044F3CC" w14:textId="798FEBB4" w:rsidR="00BE3539" w:rsidRPr="000409F8" w:rsidDel="00201166" w:rsidRDefault="00BE3539" w:rsidP="00BE3539">
            <w:pPr>
              <w:spacing w:before="0" w:after="0"/>
              <w:rPr>
                <w:del w:id="1180" w:author="Houyem Rais" w:date="2024-02-22T14:46:00Z"/>
                <w:rFonts w:asciiTheme="minorHAnsi" w:hAnsiTheme="minorHAnsi" w:cstheme="minorHAnsi"/>
                <w:sz w:val="18"/>
                <w:szCs w:val="18"/>
                <w:lang w:val="fr-FR"/>
              </w:rPr>
            </w:pPr>
            <w:del w:id="1181" w:author="Houyem Rais" w:date="2024-02-22T14:46:00Z">
              <w:r w:rsidRPr="000409F8" w:rsidDel="00201166">
                <w:rPr>
                  <w:rFonts w:cstheme="minorHAnsi"/>
                  <w:b/>
                  <w:bCs/>
                  <w:sz w:val="18"/>
                  <w:szCs w:val="18"/>
                </w:rPr>
                <w:delText xml:space="preserve">Lot </w:delText>
              </w:r>
            </w:del>
          </w:p>
        </w:tc>
        <w:tc>
          <w:tcPr>
            <w:tcW w:w="1680" w:type="pct"/>
            <w:shd w:val="clear" w:color="auto" w:fill="D9D9D9" w:themeFill="background1" w:themeFillShade="D9"/>
            <w:vAlign w:val="center"/>
          </w:tcPr>
          <w:p w14:paraId="1049A7DD" w14:textId="708AA09D" w:rsidR="00BE3539" w:rsidRPr="000409F8" w:rsidDel="00201166" w:rsidRDefault="00BE3539" w:rsidP="00BE3539">
            <w:pPr>
              <w:spacing w:before="0" w:after="0"/>
              <w:rPr>
                <w:del w:id="1182" w:author="Houyem Rais" w:date="2024-02-22T14:46:00Z"/>
                <w:rFonts w:asciiTheme="minorHAnsi" w:hAnsiTheme="minorHAnsi" w:cstheme="minorHAnsi"/>
                <w:sz w:val="18"/>
                <w:szCs w:val="18"/>
                <w:lang w:val="fr-FR"/>
              </w:rPr>
            </w:pPr>
            <w:del w:id="1183" w:author="Houyem Rais" w:date="2024-02-22T14:46:00Z">
              <w:r w:rsidRPr="000409F8" w:rsidDel="00201166">
                <w:rPr>
                  <w:rFonts w:cstheme="minorHAnsi"/>
                  <w:b/>
                  <w:bCs/>
                  <w:sz w:val="18"/>
                  <w:szCs w:val="18"/>
                </w:rPr>
                <w:delText>Division par échangeur</w:delText>
              </w:r>
            </w:del>
          </w:p>
        </w:tc>
        <w:tc>
          <w:tcPr>
            <w:tcW w:w="530" w:type="pct"/>
            <w:shd w:val="clear" w:color="auto" w:fill="D9D9D9" w:themeFill="background1" w:themeFillShade="D9"/>
            <w:vAlign w:val="center"/>
          </w:tcPr>
          <w:p w14:paraId="74B97916" w14:textId="76B05440" w:rsidR="00BE3539" w:rsidRPr="000409F8" w:rsidDel="00201166" w:rsidRDefault="00BE3539" w:rsidP="00BE3539">
            <w:pPr>
              <w:spacing w:before="0" w:after="0"/>
              <w:rPr>
                <w:del w:id="1184" w:author="Houyem Rais" w:date="2024-02-22T14:46:00Z"/>
                <w:rFonts w:asciiTheme="minorHAnsi" w:hAnsiTheme="minorHAnsi" w:cstheme="minorHAnsi"/>
                <w:sz w:val="18"/>
                <w:szCs w:val="18"/>
                <w:lang w:val="fr-FR"/>
              </w:rPr>
            </w:pPr>
            <w:del w:id="1185" w:author="Houyem Rais" w:date="2024-02-22T14:46:00Z">
              <w:r w:rsidRPr="000409F8" w:rsidDel="00201166">
                <w:rPr>
                  <w:rFonts w:cstheme="minorHAnsi"/>
                  <w:b/>
                  <w:bCs/>
                  <w:sz w:val="18"/>
                  <w:szCs w:val="18"/>
                </w:rPr>
                <w:delText>Long. par éch. (Km)</w:delText>
              </w:r>
            </w:del>
          </w:p>
        </w:tc>
        <w:tc>
          <w:tcPr>
            <w:tcW w:w="494" w:type="pct"/>
            <w:shd w:val="clear" w:color="auto" w:fill="D9D9D9" w:themeFill="background1" w:themeFillShade="D9"/>
            <w:vAlign w:val="center"/>
          </w:tcPr>
          <w:p w14:paraId="0A673CDA" w14:textId="53814D82" w:rsidR="00BE3539" w:rsidRPr="000409F8" w:rsidDel="00201166" w:rsidRDefault="00BE3539" w:rsidP="00BE3539">
            <w:pPr>
              <w:spacing w:before="0" w:after="0"/>
              <w:rPr>
                <w:del w:id="1186" w:author="Houyem Rais" w:date="2024-02-22T14:46:00Z"/>
                <w:rFonts w:asciiTheme="minorHAnsi" w:hAnsiTheme="minorHAnsi" w:cstheme="minorHAnsi"/>
                <w:sz w:val="18"/>
                <w:szCs w:val="18"/>
                <w:lang w:val="fr-FR"/>
              </w:rPr>
            </w:pPr>
            <w:del w:id="1187" w:author="Houyem Rais" w:date="2024-02-22T14:46:00Z">
              <w:r w:rsidDel="00201166">
                <w:rPr>
                  <w:rFonts w:cstheme="minorHAnsi"/>
                  <w:b/>
                  <w:bCs/>
                  <w:sz w:val="18"/>
                  <w:szCs w:val="18"/>
                  <w:lang w:val="fr-FR"/>
                </w:rPr>
                <w:delText>Trafic (Véh/jr-2030)</w:delText>
              </w:r>
            </w:del>
          </w:p>
        </w:tc>
        <w:tc>
          <w:tcPr>
            <w:tcW w:w="579" w:type="pct"/>
            <w:shd w:val="clear" w:color="auto" w:fill="D9D9D9" w:themeFill="background1" w:themeFillShade="D9"/>
          </w:tcPr>
          <w:p w14:paraId="6895B7F7" w14:textId="3FC725F0" w:rsidR="00BE3539" w:rsidDel="00201166" w:rsidRDefault="00BE3539" w:rsidP="00BE3539">
            <w:pPr>
              <w:spacing w:before="0" w:after="0"/>
              <w:rPr>
                <w:del w:id="1188" w:author="Houyem Rais" w:date="2024-02-22T14:46:00Z"/>
                <w:rFonts w:cstheme="minorHAnsi"/>
                <w:b/>
                <w:bCs/>
                <w:sz w:val="18"/>
                <w:szCs w:val="18"/>
              </w:rPr>
            </w:pPr>
            <w:del w:id="1189" w:author="Houyem Rais" w:date="2024-02-22T14:46:00Z">
              <w:r w:rsidDel="00201166">
                <w:rPr>
                  <w:rFonts w:cstheme="minorHAnsi"/>
                  <w:b/>
                  <w:bCs/>
                  <w:sz w:val="18"/>
                  <w:szCs w:val="18"/>
                </w:rPr>
                <w:delText>CAPEX en M$</w:delText>
              </w:r>
            </w:del>
          </w:p>
        </w:tc>
        <w:tc>
          <w:tcPr>
            <w:tcW w:w="632" w:type="pct"/>
            <w:shd w:val="clear" w:color="auto" w:fill="D9D9D9" w:themeFill="background1" w:themeFillShade="D9"/>
          </w:tcPr>
          <w:p w14:paraId="1D257F0A" w14:textId="515B3F7E" w:rsidR="00BE3539" w:rsidDel="00201166" w:rsidRDefault="00BE3539" w:rsidP="00BE3539">
            <w:pPr>
              <w:spacing w:before="0" w:after="0"/>
              <w:rPr>
                <w:del w:id="1190" w:author="Houyem Rais" w:date="2024-02-22T14:46:00Z"/>
                <w:rFonts w:cstheme="minorHAnsi"/>
                <w:b/>
                <w:bCs/>
                <w:sz w:val="18"/>
                <w:szCs w:val="18"/>
              </w:rPr>
            </w:pPr>
            <w:del w:id="1191" w:author="Houyem Rais" w:date="2024-02-22T14:46:00Z">
              <w:r w:rsidRPr="00350CD7" w:rsidDel="00201166">
                <w:rPr>
                  <w:b/>
                  <w:bCs/>
                  <w:sz w:val="18"/>
                  <w:szCs w:val="18"/>
                </w:rPr>
                <w:delText xml:space="preserve">OPEX </w:delText>
              </w:r>
              <w:r w:rsidDel="00201166">
                <w:rPr>
                  <w:b/>
                  <w:bCs/>
                  <w:sz w:val="18"/>
                  <w:szCs w:val="18"/>
                </w:rPr>
                <w:delText>e</w:delText>
              </w:r>
              <w:r w:rsidRPr="00350CD7" w:rsidDel="00201166">
                <w:rPr>
                  <w:b/>
                  <w:bCs/>
                  <w:sz w:val="18"/>
                  <w:szCs w:val="18"/>
                </w:rPr>
                <w:delText xml:space="preserve">n </w:delText>
              </w:r>
              <w:r w:rsidDel="00201166">
                <w:rPr>
                  <w:b/>
                  <w:bCs/>
                  <w:sz w:val="18"/>
                  <w:szCs w:val="18"/>
                </w:rPr>
                <w:delText>M$</w:delText>
              </w:r>
              <w:r w:rsidRPr="00350CD7" w:rsidDel="00201166">
                <w:rPr>
                  <w:b/>
                  <w:bCs/>
                  <w:sz w:val="18"/>
                  <w:szCs w:val="18"/>
                </w:rPr>
                <w:delText xml:space="preserve"> / </w:delText>
              </w:r>
              <w:r w:rsidDel="00201166">
                <w:rPr>
                  <w:b/>
                  <w:bCs/>
                  <w:sz w:val="18"/>
                  <w:szCs w:val="18"/>
                </w:rPr>
                <w:delText>an</w:delText>
              </w:r>
            </w:del>
          </w:p>
        </w:tc>
        <w:tc>
          <w:tcPr>
            <w:tcW w:w="721" w:type="pct"/>
            <w:shd w:val="clear" w:color="auto" w:fill="D9D9D9" w:themeFill="background1" w:themeFillShade="D9"/>
          </w:tcPr>
          <w:p w14:paraId="43DC89A2" w14:textId="29252CA0" w:rsidR="00BE3539" w:rsidRPr="005D477C" w:rsidDel="00201166" w:rsidRDefault="00BE3539" w:rsidP="00BE3539">
            <w:pPr>
              <w:spacing w:before="0" w:after="0"/>
              <w:rPr>
                <w:del w:id="1192" w:author="Houyem Rais" w:date="2024-02-22T14:46:00Z"/>
                <w:rFonts w:cstheme="minorHAnsi"/>
                <w:b/>
                <w:bCs/>
                <w:sz w:val="18"/>
                <w:szCs w:val="18"/>
                <w:lang w:val="fr-FR"/>
              </w:rPr>
            </w:pPr>
            <w:del w:id="1193" w:author="Houyem Rais" w:date="2024-02-22T14:46:00Z">
              <w:r w:rsidRPr="005D477C" w:rsidDel="00201166">
                <w:rPr>
                  <w:b/>
                  <w:bCs/>
                  <w:sz w:val="18"/>
                  <w:szCs w:val="18"/>
                  <w:lang w:val="fr-FR"/>
                </w:rPr>
                <w:delText>Revenu en M$ en Année</w:delText>
              </w:r>
              <w:r w:rsidR="00CB457E" w:rsidRPr="005D477C" w:rsidDel="00201166">
                <w:rPr>
                  <w:b/>
                  <w:bCs/>
                  <w:sz w:val="18"/>
                  <w:szCs w:val="18"/>
                  <w:lang w:val="fr-FR"/>
                </w:rPr>
                <w:delText xml:space="preserve"> </w:delText>
              </w:r>
              <w:r w:rsidRPr="005D477C" w:rsidDel="00201166">
                <w:rPr>
                  <w:b/>
                  <w:bCs/>
                  <w:sz w:val="18"/>
                  <w:szCs w:val="18"/>
                  <w:lang w:val="fr-FR"/>
                </w:rPr>
                <w:delText>1 d’expl</w:delText>
              </w:r>
              <w:r w:rsidR="00DA1A3B" w:rsidRPr="005D477C" w:rsidDel="00201166">
                <w:rPr>
                  <w:b/>
                  <w:bCs/>
                  <w:sz w:val="18"/>
                  <w:szCs w:val="18"/>
                  <w:lang w:val="fr-FR"/>
                </w:rPr>
                <w:delText>.</w:delText>
              </w:r>
            </w:del>
          </w:p>
        </w:tc>
      </w:tr>
      <w:tr w:rsidR="00BE3539" w:rsidRPr="0082514E" w:rsidDel="00201166" w14:paraId="1ACCE987" w14:textId="030FAE6F" w:rsidTr="00DA1A3B">
        <w:trPr>
          <w:trHeight w:val="206"/>
          <w:del w:id="1194" w:author="Houyem Rais" w:date="2024-02-22T14:46:00Z"/>
        </w:trPr>
        <w:tc>
          <w:tcPr>
            <w:tcW w:w="2044" w:type="pct"/>
            <w:gridSpan w:val="2"/>
            <w:shd w:val="clear" w:color="auto" w:fill="B4C6E7" w:themeFill="accent1" w:themeFillTint="66"/>
            <w:vAlign w:val="center"/>
          </w:tcPr>
          <w:p w14:paraId="7445B73C" w14:textId="65861626" w:rsidR="00BE3539" w:rsidRPr="000409F8" w:rsidDel="00201166" w:rsidRDefault="00BE3539" w:rsidP="00BE3539">
            <w:pPr>
              <w:spacing w:before="0" w:after="0"/>
              <w:rPr>
                <w:del w:id="1195" w:author="Houyem Rais" w:date="2024-02-22T14:46:00Z"/>
                <w:rFonts w:asciiTheme="minorHAnsi" w:hAnsiTheme="minorHAnsi" w:cstheme="minorHAnsi"/>
                <w:sz w:val="18"/>
                <w:szCs w:val="18"/>
                <w:lang w:val="fr-FR"/>
              </w:rPr>
            </w:pPr>
            <w:del w:id="1196" w:author="Houyem Rais" w:date="2024-02-22T14:46:00Z">
              <w:r w:rsidRPr="000409F8" w:rsidDel="00201166">
                <w:rPr>
                  <w:rFonts w:cstheme="minorHAnsi"/>
                  <w:b/>
                  <w:bCs/>
                  <w:sz w:val="18"/>
                  <w:szCs w:val="18"/>
                </w:rPr>
                <w:delText>Togo</w:delText>
              </w:r>
            </w:del>
          </w:p>
        </w:tc>
        <w:tc>
          <w:tcPr>
            <w:tcW w:w="530" w:type="pct"/>
            <w:shd w:val="clear" w:color="auto" w:fill="B4C6E7" w:themeFill="accent1" w:themeFillTint="66"/>
            <w:vAlign w:val="center"/>
          </w:tcPr>
          <w:p w14:paraId="31937FD2" w14:textId="52BB3193" w:rsidR="00BE3539" w:rsidRPr="000409F8" w:rsidDel="00201166" w:rsidRDefault="00BE3539" w:rsidP="00BE3539">
            <w:pPr>
              <w:spacing w:before="0" w:after="0"/>
              <w:jc w:val="right"/>
              <w:rPr>
                <w:del w:id="1197" w:author="Houyem Rais" w:date="2024-02-22T14:46:00Z"/>
                <w:rFonts w:asciiTheme="minorHAnsi" w:hAnsiTheme="minorHAnsi" w:cstheme="minorHAnsi"/>
                <w:b/>
                <w:bCs/>
                <w:sz w:val="18"/>
                <w:szCs w:val="18"/>
                <w:lang w:val="fr-FR"/>
              </w:rPr>
            </w:pPr>
            <w:del w:id="1198" w:author="Houyem Rais" w:date="2024-02-22T14:46:00Z">
              <w:r w:rsidRPr="000409F8" w:rsidDel="00201166">
                <w:rPr>
                  <w:rFonts w:cstheme="minorHAnsi"/>
                  <w:b/>
                  <w:bCs/>
                  <w:sz w:val="18"/>
                  <w:szCs w:val="18"/>
                </w:rPr>
                <w:delText>89,6</w:delText>
              </w:r>
            </w:del>
          </w:p>
        </w:tc>
        <w:tc>
          <w:tcPr>
            <w:tcW w:w="494" w:type="pct"/>
            <w:shd w:val="clear" w:color="auto" w:fill="B4C6E7" w:themeFill="accent1" w:themeFillTint="66"/>
            <w:vAlign w:val="center"/>
          </w:tcPr>
          <w:p w14:paraId="029B5B0F" w14:textId="7269B62E" w:rsidR="00BE3539" w:rsidRPr="000409F8" w:rsidDel="00201166" w:rsidRDefault="00BE3539" w:rsidP="00BE3539">
            <w:pPr>
              <w:spacing w:before="0" w:after="0"/>
              <w:jc w:val="center"/>
              <w:rPr>
                <w:del w:id="1199" w:author="Houyem Rais" w:date="2024-02-22T14:46:00Z"/>
                <w:rFonts w:asciiTheme="minorHAnsi" w:hAnsiTheme="minorHAnsi" w:cstheme="minorHAnsi"/>
                <w:sz w:val="18"/>
                <w:szCs w:val="18"/>
                <w:lang w:val="fr-FR"/>
              </w:rPr>
            </w:pPr>
          </w:p>
        </w:tc>
        <w:tc>
          <w:tcPr>
            <w:tcW w:w="579" w:type="pct"/>
            <w:shd w:val="clear" w:color="auto" w:fill="B4C6E7" w:themeFill="accent1" w:themeFillTint="66"/>
          </w:tcPr>
          <w:p w14:paraId="680AD6C3" w14:textId="5C7F047C" w:rsidR="00BE3539" w:rsidRPr="000409F8" w:rsidDel="00201166" w:rsidRDefault="00BE3539" w:rsidP="00BE3539">
            <w:pPr>
              <w:spacing w:before="0" w:after="0"/>
              <w:jc w:val="center"/>
              <w:rPr>
                <w:del w:id="1200" w:author="Houyem Rais" w:date="2024-02-22T14:46:00Z"/>
                <w:rFonts w:cstheme="minorHAnsi"/>
                <w:sz w:val="18"/>
                <w:szCs w:val="18"/>
              </w:rPr>
            </w:pPr>
          </w:p>
        </w:tc>
        <w:tc>
          <w:tcPr>
            <w:tcW w:w="632" w:type="pct"/>
            <w:shd w:val="clear" w:color="auto" w:fill="B4C6E7" w:themeFill="accent1" w:themeFillTint="66"/>
          </w:tcPr>
          <w:p w14:paraId="2A21A906" w14:textId="0FDBF9F8" w:rsidR="00BE3539" w:rsidRPr="000409F8" w:rsidDel="00201166" w:rsidRDefault="00BE3539" w:rsidP="00BE3539">
            <w:pPr>
              <w:spacing w:before="0" w:after="0"/>
              <w:jc w:val="center"/>
              <w:rPr>
                <w:del w:id="1201" w:author="Houyem Rais" w:date="2024-02-22T14:46:00Z"/>
                <w:rFonts w:cstheme="minorHAnsi"/>
                <w:sz w:val="18"/>
                <w:szCs w:val="18"/>
              </w:rPr>
            </w:pPr>
          </w:p>
        </w:tc>
        <w:tc>
          <w:tcPr>
            <w:tcW w:w="721" w:type="pct"/>
            <w:shd w:val="clear" w:color="auto" w:fill="B4C6E7" w:themeFill="accent1" w:themeFillTint="66"/>
          </w:tcPr>
          <w:p w14:paraId="20ACB36A" w14:textId="0511484F" w:rsidR="00BE3539" w:rsidRPr="000409F8" w:rsidDel="00201166" w:rsidRDefault="00BE3539" w:rsidP="00BE3539">
            <w:pPr>
              <w:spacing w:before="0" w:after="0"/>
              <w:jc w:val="center"/>
              <w:rPr>
                <w:del w:id="1202" w:author="Houyem Rais" w:date="2024-02-22T14:46:00Z"/>
                <w:rFonts w:cstheme="minorHAnsi"/>
                <w:sz w:val="18"/>
                <w:szCs w:val="18"/>
              </w:rPr>
            </w:pPr>
          </w:p>
        </w:tc>
      </w:tr>
      <w:tr w:rsidR="00BE3539" w:rsidRPr="0082514E" w:rsidDel="00201166" w14:paraId="575543A1" w14:textId="575EC7C4" w:rsidTr="00DA1A3B">
        <w:trPr>
          <w:trHeight w:val="47"/>
          <w:del w:id="1203" w:author="Houyem Rais" w:date="2024-02-22T14:46:00Z"/>
        </w:trPr>
        <w:tc>
          <w:tcPr>
            <w:tcW w:w="364" w:type="pct"/>
            <w:vAlign w:val="center"/>
          </w:tcPr>
          <w:p w14:paraId="4227A9B3" w14:textId="1A84FCAD" w:rsidR="00BE3539" w:rsidRPr="000409F8" w:rsidDel="00201166" w:rsidRDefault="00BE3539" w:rsidP="00BE3539">
            <w:pPr>
              <w:spacing w:before="0" w:after="0"/>
              <w:rPr>
                <w:del w:id="1204" w:author="Houyem Rais" w:date="2024-02-22T14:46:00Z"/>
                <w:rFonts w:asciiTheme="minorHAnsi" w:hAnsiTheme="minorHAnsi" w:cstheme="minorHAnsi"/>
                <w:b/>
                <w:bCs/>
                <w:sz w:val="18"/>
                <w:szCs w:val="18"/>
                <w:lang w:val="fr-FR"/>
              </w:rPr>
            </w:pPr>
            <w:del w:id="1205" w:author="Houyem Rais" w:date="2024-02-22T14:46:00Z">
              <w:r w:rsidRPr="000409F8" w:rsidDel="00201166">
                <w:rPr>
                  <w:rFonts w:cstheme="minorHAnsi"/>
                  <w:b/>
                  <w:bCs/>
                  <w:sz w:val="18"/>
                  <w:szCs w:val="18"/>
                </w:rPr>
                <w:delText>A</w:delText>
              </w:r>
            </w:del>
          </w:p>
        </w:tc>
        <w:tc>
          <w:tcPr>
            <w:tcW w:w="1680" w:type="pct"/>
            <w:vAlign w:val="center"/>
          </w:tcPr>
          <w:p w14:paraId="06A600B6" w14:textId="3CFCEC4F" w:rsidR="00BE3539" w:rsidRPr="000409F8" w:rsidDel="00201166" w:rsidRDefault="00BE3539" w:rsidP="00BE3539">
            <w:pPr>
              <w:spacing w:before="0" w:after="0"/>
              <w:rPr>
                <w:del w:id="1206" w:author="Houyem Rais" w:date="2024-02-22T14:46:00Z"/>
                <w:rFonts w:asciiTheme="minorHAnsi" w:hAnsiTheme="minorHAnsi" w:cstheme="minorHAnsi"/>
                <w:sz w:val="18"/>
                <w:szCs w:val="18"/>
                <w:lang w:val="fr-FR"/>
              </w:rPr>
            </w:pPr>
            <w:del w:id="1207" w:author="Houyem Rais" w:date="2024-02-22T14:46:00Z">
              <w:r w:rsidRPr="000409F8" w:rsidDel="00201166">
                <w:rPr>
                  <w:rFonts w:cstheme="minorHAnsi"/>
                  <w:sz w:val="18"/>
                  <w:szCs w:val="18"/>
                </w:rPr>
                <w:delText>Ech. Noepé - Ech. Ouinga</w:delText>
              </w:r>
            </w:del>
          </w:p>
        </w:tc>
        <w:tc>
          <w:tcPr>
            <w:tcW w:w="530" w:type="pct"/>
            <w:vAlign w:val="center"/>
          </w:tcPr>
          <w:p w14:paraId="297600F0" w14:textId="1C873C2B" w:rsidR="00BE3539" w:rsidRPr="000409F8" w:rsidDel="00201166" w:rsidRDefault="00BE3539" w:rsidP="00891008">
            <w:pPr>
              <w:spacing w:before="0" w:after="0"/>
              <w:jc w:val="right"/>
              <w:rPr>
                <w:del w:id="1208" w:author="Houyem Rais" w:date="2024-02-22T14:46:00Z"/>
                <w:rFonts w:asciiTheme="minorHAnsi" w:hAnsiTheme="minorHAnsi" w:cstheme="minorHAnsi"/>
                <w:sz w:val="18"/>
                <w:szCs w:val="18"/>
                <w:lang w:val="fr-FR"/>
              </w:rPr>
            </w:pPr>
            <w:del w:id="1209" w:author="Houyem Rais" w:date="2024-02-22T14:46:00Z">
              <w:r w:rsidRPr="000409F8" w:rsidDel="00201166">
                <w:rPr>
                  <w:rFonts w:cstheme="minorHAnsi"/>
                  <w:sz w:val="18"/>
                  <w:szCs w:val="18"/>
                </w:rPr>
                <w:delText>88,2</w:delText>
              </w:r>
              <w:r w:rsidRPr="000409F8" w:rsidDel="00201166">
                <w:rPr>
                  <w:rStyle w:val="FootnoteReference"/>
                  <w:rFonts w:cstheme="minorHAnsi"/>
                  <w:sz w:val="18"/>
                  <w:szCs w:val="18"/>
                </w:rPr>
                <w:footnoteReference w:id="4"/>
              </w:r>
            </w:del>
          </w:p>
        </w:tc>
        <w:tc>
          <w:tcPr>
            <w:tcW w:w="494" w:type="pct"/>
            <w:vAlign w:val="center"/>
          </w:tcPr>
          <w:p w14:paraId="2F0EC138" w14:textId="49D1FFB2" w:rsidR="00BE3539" w:rsidRPr="00397ACF" w:rsidDel="00201166" w:rsidRDefault="00BE3539" w:rsidP="00891008">
            <w:pPr>
              <w:spacing w:before="0" w:after="0"/>
              <w:jc w:val="right"/>
              <w:rPr>
                <w:del w:id="1212" w:author="Houyem Rais" w:date="2024-02-22T14:46:00Z"/>
                <w:rFonts w:cstheme="minorHAnsi"/>
                <w:sz w:val="18"/>
                <w:szCs w:val="18"/>
              </w:rPr>
            </w:pPr>
            <w:del w:id="1213" w:author="Houyem Rais" w:date="2024-02-22T14:46:00Z">
              <w:r w:rsidRPr="00397ACF" w:rsidDel="00201166">
                <w:rPr>
                  <w:rFonts w:cstheme="minorHAnsi"/>
                  <w:sz w:val="18"/>
                  <w:szCs w:val="18"/>
                </w:rPr>
                <w:delText>43 646</w:delText>
              </w:r>
            </w:del>
          </w:p>
        </w:tc>
        <w:tc>
          <w:tcPr>
            <w:tcW w:w="579" w:type="pct"/>
            <w:vAlign w:val="center"/>
          </w:tcPr>
          <w:p w14:paraId="210D70DD" w14:textId="2548998E" w:rsidR="00BE3539" w:rsidRPr="00397ACF" w:rsidDel="00201166" w:rsidRDefault="00BE3539" w:rsidP="00891008">
            <w:pPr>
              <w:spacing w:before="0" w:after="0"/>
              <w:jc w:val="right"/>
              <w:rPr>
                <w:del w:id="1214" w:author="Houyem Rais" w:date="2024-02-22T14:46:00Z"/>
                <w:rFonts w:cstheme="minorHAnsi"/>
                <w:sz w:val="18"/>
                <w:szCs w:val="18"/>
              </w:rPr>
            </w:pPr>
            <w:del w:id="1215" w:author="Houyem Rais" w:date="2024-02-22T14:46:00Z">
              <w:r w:rsidRPr="00397ACF" w:rsidDel="00201166">
                <w:rPr>
                  <w:rFonts w:cstheme="minorHAnsi"/>
                  <w:sz w:val="18"/>
                  <w:szCs w:val="18"/>
                </w:rPr>
                <w:delText>858</w:delText>
              </w:r>
              <w:r w:rsidDel="00201166">
                <w:rPr>
                  <w:rFonts w:cstheme="minorHAnsi"/>
                  <w:sz w:val="18"/>
                  <w:szCs w:val="18"/>
                </w:rPr>
                <w:delText>,</w:delText>
              </w:r>
              <w:r w:rsidRPr="00397ACF" w:rsidDel="00201166">
                <w:rPr>
                  <w:rFonts w:cstheme="minorHAnsi"/>
                  <w:sz w:val="18"/>
                  <w:szCs w:val="18"/>
                </w:rPr>
                <w:delText>0</w:delText>
              </w:r>
            </w:del>
          </w:p>
        </w:tc>
        <w:tc>
          <w:tcPr>
            <w:tcW w:w="632" w:type="pct"/>
            <w:vAlign w:val="center"/>
          </w:tcPr>
          <w:p w14:paraId="2B6EA4F1" w14:textId="1A0AC369" w:rsidR="00BE3539" w:rsidRPr="00397ACF" w:rsidDel="00201166" w:rsidRDefault="00CB457E" w:rsidP="00891008">
            <w:pPr>
              <w:spacing w:before="0" w:after="0"/>
              <w:jc w:val="right"/>
              <w:rPr>
                <w:del w:id="1216" w:author="Houyem Rais" w:date="2024-02-22T14:46:00Z"/>
                <w:rFonts w:cstheme="minorHAnsi"/>
                <w:sz w:val="18"/>
                <w:szCs w:val="18"/>
              </w:rPr>
            </w:pPr>
            <w:del w:id="1217" w:author="Houyem Rais" w:date="2024-02-22T14:46:00Z">
              <w:r w:rsidDel="00201166">
                <w:rPr>
                  <w:color w:val="002060"/>
                  <w:sz w:val="18"/>
                  <w:szCs w:val="18"/>
                </w:rPr>
                <w:delText xml:space="preserve">  </w:delText>
              </w:r>
              <w:r w:rsidR="00BE3539" w:rsidRPr="00350CD7" w:rsidDel="00201166">
                <w:rPr>
                  <w:color w:val="002060"/>
                  <w:sz w:val="18"/>
                  <w:szCs w:val="18"/>
                </w:rPr>
                <w:delText>13</w:delText>
              </w:r>
              <w:r w:rsidR="00DA1A3B" w:rsidDel="00201166">
                <w:rPr>
                  <w:color w:val="002060"/>
                  <w:sz w:val="18"/>
                  <w:szCs w:val="18"/>
                </w:rPr>
                <w:delText>,</w:delText>
              </w:r>
              <w:r w:rsidR="00BE3539" w:rsidRPr="00350CD7" w:rsidDel="00201166">
                <w:rPr>
                  <w:color w:val="002060"/>
                  <w:sz w:val="18"/>
                  <w:szCs w:val="18"/>
                </w:rPr>
                <w:delText>9</w:delText>
              </w:r>
              <w:r w:rsidDel="00201166">
                <w:rPr>
                  <w:color w:val="002060"/>
                  <w:sz w:val="18"/>
                  <w:szCs w:val="18"/>
                </w:rPr>
                <w:delText xml:space="preserve"> </w:delText>
              </w:r>
            </w:del>
          </w:p>
        </w:tc>
        <w:tc>
          <w:tcPr>
            <w:tcW w:w="721" w:type="pct"/>
            <w:vAlign w:val="center"/>
          </w:tcPr>
          <w:p w14:paraId="34FA1C60" w14:textId="72DE5B3A" w:rsidR="00BE3539" w:rsidRPr="00397ACF" w:rsidDel="00201166" w:rsidRDefault="00BE3539" w:rsidP="00891008">
            <w:pPr>
              <w:spacing w:before="0" w:after="0"/>
              <w:jc w:val="right"/>
              <w:rPr>
                <w:del w:id="1218" w:author="Houyem Rais" w:date="2024-02-22T14:46:00Z"/>
                <w:rFonts w:cstheme="minorHAnsi"/>
                <w:sz w:val="18"/>
                <w:szCs w:val="18"/>
              </w:rPr>
            </w:pPr>
            <w:del w:id="1219" w:author="Houyem Rais" w:date="2024-02-22T14:46:00Z">
              <w:r w:rsidRPr="00350CD7" w:rsidDel="00201166">
                <w:rPr>
                  <w:color w:val="002060"/>
                  <w:sz w:val="18"/>
                  <w:szCs w:val="18"/>
                </w:rPr>
                <w:delText>16</w:delText>
              </w:r>
              <w:r w:rsidR="00DA1A3B" w:rsidDel="00201166">
                <w:rPr>
                  <w:color w:val="002060"/>
                  <w:sz w:val="18"/>
                  <w:szCs w:val="18"/>
                </w:rPr>
                <w:delText>,</w:delText>
              </w:r>
              <w:r w:rsidRPr="00350CD7" w:rsidDel="00201166">
                <w:rPr>
                  <w:color w:val="002060"/>
                  <w:sz w:val="18"/>
                  <w:szCs w:val="18"/>
                </w:rPr>
                <w:delText>1</w:delText>
              </w:r>
            </w:del>
          </w:p>
        </w:tc>
      </w:tr>
      <w:tr w:rsidR="00BE3539" w:rsidRPr="0082514E" w:rsidDel="00201166" w14:paraId="6453ECBA" w14:textId="41468C32" w:rsidTr="00DA1A3B">
        <w:trPr>
          <w:trHeight w:val="215"/>
          <w:del w:id="1220" w:author="Houyem Rais" w:date="2024-02-22T14:46:00Z"/>
        </w:trPr>
        <w:tc>
          <w:tcPr>
            <w:tcW w:w="2044" w:type="pct"/>
            <w:gridSpan w:val="2"/>
            <w:shd w:val="clear" w:color="auto" w:fill="B4C6E7" w:themeFill="accent1" w:themeFillTint="66"/>
            <w:vAlign w:val="center"/>
          </w:tcPr>
          <w:p w14:paraId="7D105718" w14:textId="48EB6EC6" w:rsidR="00BE3539" w:rsidRPr="000409F8" w:rsidDel="00201166" w:rsidRDefault="00BE3539" w:rsidP="00BE3539">
            <w:pPr>
              <w:spacing w:before="0" w:after="0"/>
              <w:rPr>
                <w:del w:id="1221" w:author="Houyem Rais" w:date="2024-02-22T14:46:00Z"/>
                <w:rFonts w:asciiTheme="minorHAnsi" w:hAnsiTheme="minorHAnsi" w:cstheme="minorHAnsi"/>
                <w:sz w:val="18"/>
                <w:szCs w:val="18"/>
                <w:lang w:val="fr-FR"/>
              </w:rPr>
            </w:pPr>
            <w:del w:id="1222" w:author="Houyem Rais" w:date="2024-02-22T14:46:00Z">
              <w:r w:rsidRPr="000409F8" w:rsidDel="00201166">
                <w:rPr>
                  <w:rFonts w:cstheme="minorHAnsi"/>
                  <w:b/>
                  <w:bCs/>
                  <w:sz w:val="18"/>
                  <w:szCs w:val="18"/>
                </w:rPr>
                <w:delText>Bénin</w:delText>
              </w:r>
            </w:del>
          </w:p>
        </w:tc>
        <w:tc>
          <w:tcPr>
            <w:tcW w:w="530" w:type="pct"/>
            <w:shd w:val="clear" w:color="auto" w:fill="B4C6E7" w:themeFill="accent1" w:themeFillTint="66"/>
            <w:vAlign w:val="center"/>
          </w:tcPr>
          <w:p w14:paraId="76EA2B3A" w14:textId="69EBE2F2" w:rsidR="00BE3539" w:rsidRPr="000409F8" w:rsidDel="00201166" w:rsidRDefault="00BE3539" w:rsidP="00891008">
            <w:pPr>
              <w:spacing w:before="0" w:after="0"/>
              <w:jc w:val="right"/>
              <w:rPr>
                <w:del w:id="1223" w:author="Houyem Rais" w:date="2024-02-22T14:46:00Z"/>
                <w:rFonts w:asciiTheme="minorHAnsi" w:hAnsiTheme="minorHAnsi" w:cstheme="minorHAnsi"/>
                <w:sz w:val="18"/>
                <w:szCs w:val="18"/>
                <w:lang w:val="fr-FR"/>
              </w:rPr>
            </w:pPr>
            <w:del w:id="1224" w:author="Houyem Rais" w:date="2024-02-22T14:46:00Z">
              <w:r w:rsidRPr="000409F8" w:rsidDel="00201166">
                <w:rPr>
                  <w:rFonts w:cstheme="minorHAnsi"/>
                  <w:b/>
                  <w:bCs/>
                  <w:sz w:val="18"/>
                  <w:szCs w:val="18"/>
                </w:rPr>
                <w:delText>128,6</w:delText>
              </w:r>
            </w:del>
          </w:p>
        </w:tc>
        <w:tc>
          <w:tcPr>
            <w:tcW w:w="494" w:type="pct"/>
            <w:shd w:val="clear" w:color="auto" w:fill="B4C6E7" w:themeFill="accent1" w:themeFillTint="66"/>
            <w:vAlign w:val="center"/>
          </w:tcPr>
          <w:p w14:paraId="1089457C" w14:textId="196E57D3" w:rsidR="00BE3539" w:rsidRPr="00397ACF" w:rsidDel="00201166" w:rsidRDefault="00BE3539" w:rsidP="00891008">
            <w:pPr>
              <w:spacing w:before="0" w:after="0"/>
              <w:jc w:val="right"/>
              <w:rPr>
                <w:del w:id="1225" w:author="Houyem Rais" w:date="2024-02-22T14:46:00Z"/>
                <w:rFonts w:cstheme="minorHAnsi"/>
                <w:sz w:val="18"/>
                <w:szCs w:val="18"/>
              </w:rPr>
            </w:pPr>
          </w:p>
        </w:tc>
        <w:tc>
          <w:tcPr>
            <w:tcW w:w="579" w:type="pct"/>
            <w:shd w:val="clear" w:color="auto" w:fill="B4C6E7" w:themeFill="accent1" w:themeFillTint="66"/>
            <w:vAlign w:val="center"/>
          </w:tcPr>
          <w:p w14:paraId="3D47DED8" w14:textId="392C016F" w:rsidR="00BE3539" w:rsidRPr="000409F8" w:rsidDel="00201166" w:rsidRDefault="00BE3539" w:rsidP="00891008">
            <w:pPr>
              <w:spacing w:before="0" w:after="0"/>
              <w:jc w:val="right"/>
              <w:rPr>
                <w:del w:id="1226" w:author="Houyem Rais" w:date="2024-02-22T14:46:00Z"/>
                <w:rFonts w:cstheme="minorHAnsi"/>
                <w:sz w:val="18"/>
                <w:szCs w:val="18"/>
              </w:rPr>
            </w:pPr>
          </w:p>
        </w:tc>
        <w:tc>
          <w:tcPr>
            <w:tcW w:w="632" w:type="pct"/>
            <w:shd w:val="clear" w:color="auto" w:fill="B4C6E7" w:themeFill="accent1" w:themeFillTint="66"/>
            <w:vAlign w:val="center"/>
          </w:tcPr>
          <w:p w14:paraId="6474188D" w14:textId="683FD99C" w:rsidR="00BE3539" w:rsidRPr="000409F8" w:rsidDel="00201166" w:rsidRDefault="00BE3539" w:rsidP="00891008">
            <w:pPr>
              <w:spacing w:before="0" w:after="0"/>
              <w:jc w:val="right"/>
              <w:rPr>
                <w:del w:id="1227" w:author="Houyem Rais" w:date="2024-02-22T14:46:00Z"/>
                <w:rFonts w:cstheme="minorHAnsi"/>
                <w:sz w:val="18"/>
                <w:szCs w:val="18"/>
              </w:rPr>
            </w:pPr>
          </w:p>
        </w:tc>
        <w:tc>
          <w:tcPr>
            <w:tcW w:w="721" w:type="pct"/>
            <w:shd w:val="clear" w:color="auto" w:fill="B4C6E7" w:themeFill="accent1" w:themeFillTint="66"/>
            <w:vAlign w:val="center"/>
          </w:tcPr>
          <w:p w14:paraId="70AEFBAB" w14:textId="748C3127" w:rsidR="00BE3539" w:rsidRPr="000409F8" w:rsidDel="00201166" w:rsidRDefault="00BE3539" w:rsidP="00891008">
            <w:pPr>
              <w:spacing w:before="0" w:after="0"/>
              <w:jc w:val="right"/>
              <w:rPr>
                <w:del w:id="1228" w:author="Houyem Rais" w:date="2024-02-22T14:46:00Z"/>
                <w:rFonts w:cstheme="minorHAnsi"/>
                <w:sz w:val="18"/>
                <w:szCs w:val="18"/>
              </w:rPr>
            </w:pPr>
          </w:p>
        </w:tc>
      </w:tr>
      <w:tr w:rsidR="00F94BFC" w:rsidRPr="0082514E" w:rsidDel="00201166" w14:paraId="14B9B278" w14:textId="527A3B04" w:rsidTr="00DA1A3B">
        <w:trPr>
          <w:trHeight w:val="54"/>
          <w:del w:id="1229" w:author="Houyem Rais" w:date="2024-02-22T14:46:00Z"/>
        </w:trPr>
        <w:tc>
          <w:tcPr>
            <w:tcW w:w="364" w:type="pct"/>
            <w:vAlign w:val="center"/>
          </w:tcPr>
          <w:p w14:paraId="02AD9662" w14:textId="3EDC6C12" w:rsidR="00F94BFC" w:rsidRPr="000409F8" w:rsidDel="00201166" w:rsidRDefault="00F94BFC" w:rsidP="00F94BFC">
            <w:pPr>
              <w:spacing w:before="0" w:after="0"/>
              <w:rPr>
                <w:del w:id="1230" w:author="Houyem Rais" w:date="2024-02-22T14:46:00Z"/>
                <w:rFonts w:asciiTheme="minorHAnsi" w:hAnsiTheme="minorHAnsi" w:cstheme="minorHAnsi"/>
                <w:b/>
                <w:bCs/>
                <w:sz w:val="18"/>
                <w:szCs w:val="18"/>
                <w:lang w:val="fr-FR"/>
              </w:rPr>
            </w:pPr>
            <w:del w:id="1231" w:author="Houyem Rais" w:date="2024-02-22T14:46:00Z">
              <w:r w:rsidRPr="000409F8" w:rsidDel="00201166">
                <w:rPr>
                  <w:rFonts w:cstheme="minorHAnsi"/>
                  <w:b/>
                  <w:bCs/>
                  <w:sz w:val="18"/>
                  <w:szCs w:val="18"/>
                </w:rPr>
                <w:delText>B</w:delText>
              </w:r>
            </w:del>
          </w:p>
        </w:tc>
        <w:tc>
          <w:tcPr>
            <w:tcW w:w="1680" w:type="pct"/>
            <w:vAlign w:val="center"/>
          </w:tcPr>
          <w:p w14:paraId="586ED5E9" w14:textId="6B1C2E79" w:rsidR="00F94BFC" w:rsidRPr="000409F8" w:rsidDel="00201166" w:rsidRDefault="00F94BFC" w:rsidP="00F94BFC">
            <w:pPr>
              <w:spacing w:before="0" w:after="0"/>
              <w:rPr>
                <w:del w:id="1232" w:author="Houyem Rais" w:date="2024-02-22T14:46:00Z"/>
                <w:rFonts w:asciiTheme="minorHAnsi" w:hAnsiTheme="minorHAnsi" w:cstheme="minorHAnsi"/>
                <w:sz w:val="18"/>
                <w:szCs w:val="18"/>
                <w:lang w:val="fr-FR"/>
              </w:rPr>
            </w:pPr>
            <w:del w:id="1233" w:author="Houyem Rais" w:date="2024-02-22T14:46:00Z">
              <w:r w:rsidRPr="000409F8" w:rsidDel="00201166">
                <w:rPr>
                  <w:rFonts w:cstheme="minorHAnsi"/>
                  <w:sz w:val="18"/>
                  <w:szCs w:val="18"/>
                </w:rPr>
                <w:delText>Frontière Togo - Ech Godomey</w:delText>
              </w:r>
            </w:del>
          </w:p>
        </w:tc>
        <w:tc>
          <w:tcPr>
            <w:tcW w:w="530" w:type="pct"/>
            <w:vAlign w:val="center"/>
          </w:tcPr>
          <w:p w14:paraId="2F114136" w14:textId="4D9B6D9B" w:rsidR="00F94BFC" w:rsidRPr="000409F8" w:rsidDel="00201166" w:rsidRDefault="00F94BFC" w:rsidP="00891008">
            <w:pPr>
              <w:spacing w:before="0" w:after="0"/>
              <w:jc w:val="right"/>
              <w:rPr>
                <w:del w:id="1234" w:author="Houyem Rais" w:date="2024-02-22T14:46:00Z"/>
                <w:rFonts w:asciiTheme="minorHAnsi" w:hAnsiTheme="minorHAnsi" w:cstheme="minorHAnsi"/>
                <w:sz w:val="18"/>
                <w:szCs w:val="18"/>
                <w:lang w:val="fr-FR"/>
              </w:rPr>
            </w:pPr>
            <w:del w:id="1235" w:author="Houyem Rais" w:date="2024-02-22T14:46:00Z">
              <w:r w:rsidRPr="000409F8" w:rsidDel="00201166">
                <w:rPr>
                  <w:rFonts w:eastAsia="Times New Roman" w:cstheme="minorHAnsi"/>
                  <w:color w:val="000000"/>
                  <w:sz w:val="18"/>
                  <w:szCs w:val="18"/>
                  <w:lang w:eastAsia="fr-FR"/>
                </w:rPr>
                <w:delText>86,5</w:delText>
              </w:r>
            </w:del>
          </w:p>
        </w:tc>
        <w:tc>
          <w:tcPr>
            <w:tcW w:w="494" w:type="pct"/>
            <w:vAlign w:val="center"/>
          </w:tcPr>
          <w:p w14:paraId="43FF7EDF" w14:textId="557067EA" w:rsidR="00F94BFC" w:rsidRPr="00397ACF" w:rsidDel="00201166" w:rsidRDefault="00F94BFC" w:rsidP="00891008">
            <w:pPr>
              <w:spacing w:before="0" w:after="0"/>
              <w:jc w:val="right"/>
              <w:rPr>
                <w:del w:id="1236" w:author="Houyem Rais" w:date="2024-02-22T14:46:00Z"/>
                <w:rFonts w:cstheme="minorHAnsi"/>
                <w:sz w:val="18"/>
                <w:szCs w:val="18"/>
              </w:rPr>
            </w:pPr>
            <w:del w:id="1237" w:author="Houyem Rais" w:date="2024-02-22T14:46:00Z">
              <w:r w:rsidRPr="00397ACF" w:rsidDel="00201166">
                <w:rPr>
                  <w:rFonts w:cstheme="minorHAnsi"/>
                  <w:sz w:val="18"/>
                  <w:szCs w:val="18"/>
                </w:rPr>
                <w:delText>75 863</w:delText>
              </w:r>
            </w:del>
          </w:p>
        </w:tc>
        <w:tc>
          <w:tcPr>
            <w:tcW w:w="579" w:type="pct"/>
            <w:vAlign w:val="center"/>
          </w:tcPr>
          <w:p w14:paraId="699D1A8D" w14:textId="5903FA98" w:rsidR="00F94BFC" w:rsidRPr="00397ACF" w:rsidDel="00201166" w:rsidRDefault="00F94BFC" w:rsidP="00891008">
            <w:pPr>
              <w:spacing w:before="0" w:after="0"/>
              <w:jc w:val="right"/>
              <w:rPr>
                <w:del w:id="1238" w:author="Houyem Rais" w:date="2024-02-22T14:46:00Z"/>
                <w:rFonts w:cstheme="minorHAnsi"/>
                <w:sz w:val="18"/>
                <w:szCs w:val="18"/>
              </w:rPr>
            </w:pPr>
            <w:del w:id="1239" w:author="Houyem Rais" w:date="2024-02-22T14:46:00Z">
              <w:r w:rsidRPr="00397ACF" w:rsidDel="00201166">
                <w:rPr>
                  <w:rFonts w:cstheme="minorHAnsi"/>
                  <w:sz w:val="18"/>
                  <w:szCs w:val="18"/>
                </w:rPr>
                <w:delText>1</w:delText>
              </w:r>
              <w:r w:rsidR="00DA1A3B" w:rsidDel="00201166">
                <w:rPr>
                  <w:rFonts w:cstheme="minorHAnsi"/>
                  <w:sz w:val="18"/>
                  <w:szCs w:val="18"/>
                </w:rPr>
                <w:delText xml:space="preserve"> </w:delText>
              </w:r>
              <w:r w:rsidRPr="00397ACF" w:rsidDel="00201166">
                <w:rPr>
                  <w:rFonts w:cstheme="minorHAnsi"/>
                  <w:sz w:val="18"/>
                  <w:szCs w:val="18"/>
                </w:rPr>
                <w:delText>266</w:delText>
              </w:r>
              <w:r w:rsidR="00DA1A3B" w:rsidDel="00201166">
                <w:rPr>
                  <w:rFonts w:cstheme="minorHAnsi"/>
                  <w:sz w:val="18"/>
                  <w:szCs w:val="18"/>
                </w:rPr>
                <w:delText>,</w:delText>
              </w:r>
              <w:r w:rsidRPr="00397ACF" w:rsidDel="00201166">
                <w:rPr>
                  <w:rFonts w:cstheme="minorHAnsi"/>
                  <w:sz w:val="18"/>
                  <w:szCs w:val="18"/>
                </w:rPr>
                <w:delText>1</w:delText>
              </w:r>
            </w:del>
          </w:p>
        </w:tc>
        <w:tc>
          <w:tcPr>
            <w:tcW w:w="632" w:type="pct"/>
            <w:vAlign w:val="center"/>
          </w:tcPr>
          <w:p w14:paraId="75F7E44B" w14:textId="3AFA37F0" w:rsidR="00F94BFC" w:rsidRPr="00397ACF" w:rsidDel="00201166" w:rsidRDefault="008A3C0B" w:rsidP="00891008">
            <w:pPr>
              <w:spacing w:before="0" w:after="0"/>
              <w:jc w:val="right"/>
              <w:rPr>
                <w:del w:id="1240" w:author="Houyem Rais" w:date="2024-02-22T14:46:00Z"/>
                <w:rFonts w:cstheme="minorHAnsi"/>
                <w:sz w:val="18"/>
                <w:szCs w:val="18"/>
              </w:rPr>
            </w:pPr>
            <w:del w:id="1241" w:author="Houyem Rais" w:date="2024-02-22T14:46:00Z">
              <w:r w:rsidDel="00201166">
                <w:rPr>
                  <w:color w:val="002060"/>
                  <w:sz w:val="18"/>
                  <w:szCs w:val="18"/>
                </w:rPr>
                <w:delText>1</w:delText>
              </w:r>
              <w:r w:rsidR="00F94BFC" w:rsidRPr="00350CD7" w:rsidDel="00201166">
                <w:rPr>
                  <w:color w:val="002060"/>
                  <w:sz w:val="18"/>
                  <w:szCs w:val="18"/>
                </w:rPr>
                <w:delText>3</w:delText>
              </w:r>
              <w:r w:rsidR="00DA1A3B" w:rsidDel="00201166">
                <w:rPr>
                  <w:color w:val="002060"/>
                  <w:sz w:val="18"/>
                  <w:szCs w:val="18"/>
                </w:rPr>
                <w:delText>,</w:delText>
              </w:r>
              <w:r w:rsidR="00F94BFC" w:rsidRPr="00350CD7" w:rsidDel="00201166">
                <w:rPr>
                  <w:color w:val="002060"/>
                  <w:sz w:val="18"/>
                  <w:szCs w:val="18"/>
                </w:rPr>
                <w:delText>7</w:delText>
              </w:r>
              <w:r w:rsidR="00CB457E" w:rsidDel="00201166">
                <w:rPr>
                  <w:color w:val="002060"/>
                  <w:sz w:val="18"/>
                  <w:szCs w:val="18"/>
                </w:rPr>
                <w:delText xml:space="preserve"> </w:delText>
              </w:r>
            </w:del>
          </w:p>
        </w:tc>
        <w:tc>
          <w:tcPr>
            <w:tcW w:w="721" w:type="pct"/>
            <w:vAlign w:val="center"/>
          </w:tcPr>
          <w:p w14:paraId="086C5E5B" w14:textId="7C4732F1" w:rsidR="00F94BFC" w:rsidRPr="00397ACF" w:rsidDel="00201166" w:rsidRDefault="00F94BFC" w:rsidP="00891008">
            <w:pPr>
              <w:spacing w:before="0" w:after="0"/>
              <w:jc w:val="right"/>
              <w:rPr>
                <w:del w:id="1242" w:author="Houyem Rais" w:date="2024-02-22T14:46:00Z"/>
                <w:rFonts w:cstheme="minorHAnsi"/>
                <w:sz w:val="18"/>
                <w:szCs w:val="18"/>
              </w:rPr>
            </w:pPr>
            <w:del w:id="1243" w:author="Houyem Rais" w:date="2024-02-22T14:46:00Z">
              <w:r w:rsidRPr="00350CD7" w:rsidDel="00201166">
                <w:rPr>
                  <w:color w:val="002060"/>
                  <w:sz w:val="18"/>
                  <w:szCs w:val="18"/>
                </w:rPr>
                <w:delText>6</w:delText>
              </w:r>
              <w:r w:rsidR="00DA1A3B" w:rsidDel="00201166">
                <w:rPr>
                  <w:color w:val="002060"/>
                  <w:sz w:val="18"/>
                  <w:szCs w:val="18"/>
                </w:rPr>
                <w:delText>,</w:delText>
              </w:r>
              <w:r w:rsidRPr="00350CD7" w:rsidDel="00201166">
                <w:rPr>
                  <w:color w:val="002060"/>
                  <w:sz w:val="18"/>
                  <w:szCs w:val="18"/>
                </w:rPr>
                <w:delText>7</w:delText>
              </w:r>
            </w:del>
          </w:p>
        </w:tc>
      </w:tr>
      <w:tr w:rsidR="00F94BFC" w:rsidRPr="0082514E" w:rsidDel="00201166" w14:paraId="37AB86AF" w14:textId="071E4967" w:rsidTr="00DA1A3B">
        <w:trPr>
          <w:trHeight w:val="54"/>
          <w:del w:id="1244" w:author="Houyem Rais" w:date="2024-02-22T14:46:00Z"/>
        </w:trPr>
        <w:tc>
          <w:tcPr>
            <w:tcW w:w="364" w:type="pct"/>
            <w:vAlign w:val="center"/>
          </w:tcPr>
          <w:p w14:paraId="330066C8" w14:textId="720FEEDD" w:rsidR="00F94BFC" w:rsidRPr="000409F8" w:rsidDel="00201166" w:rsidRDefault="00F94BFC" w:rsidP="00F94BFC">
            <w:pPr>
              <w:spacing w:before="0" w:after="0"/>
              <w:rPr>
                <w:del w:id="1245" w:author="Houyem Rais" w:date="2024-02-22T14:46:00Z"/>
                <w:rFonts w:asciiTheme="minorHAnsi" w:hAnsiTheme="minorHAnsi" w:cstheme="minorHAnsi"/>
                <w:sz w:val="18"/>
                <w:szCs w:val="18"/>
                <w:lang w:val="fr-FR"/>
              </w:rPr>
            </w:pPr>
            <w:del w:id="1246" w:author="Houyem Rais" w:date="2024-02-22T14:46:00Z">
              <w:r w:rsidRPr="000409F8" w:rsidDel="00201166">
                <w:rPr>
                  <w:rFonts w:cstheme="minorHAnsi"/>
                  <w:b/>
                  <w:bCs/>
                  <w:sz w:val="18"/>
                  <w:szCs w:val="18"/>
                </w:rPr>
                <w:delText>C</w:delText>
              </w:r>
            </w:del>
          </w:p>
        </w:tc>
        <w:tc>
          <w:tcPr>
            <w:tcW w:w="1680" w:type="pct"/>
            <w:vAlign w:val="center"/>
          </w:tcPr>
          <w:p w14:paraId="3173E18C" w14:textId="3624D5D0" w:rsidR="00F94BFC" w:rsidRPr="000409F8" w:rsidDel="00201166" w:rsidRDefault="00F94BFC" w:rsidP="00F94BFC">
            <w:pPr>
              <w:spacing w:before="0" w:after="0"/>
              <w:rPr>
                <w:del w:id="1247" w:author="Houyem Rais" w:date="2024-02-22T14:46:00Z"/>
                <w:rFonts w:asciiTheme="minorHAnsi" w:hAnsiTheme="minorHAnsi" w:cstheme="minorHAnsi"/>
                <w:sz w:val="18"/>
                <w:szCs w:val="18"/>
                <w:lang w:val="fr-FR"/>
              </w:rPr>
            </w:pPr>
            <w:del w:id="1248" w:author="Houyem Rais" w:date="2024-02-22T14:46:00Z">
              <w:r w:rsidRPr="000409F8" w:rsidDel="00201166">
                <w:rPr>
                  <w:rFonts w:cstheme="minorHAnsi"/>
                  <w:sz w:val="18"/>
                  <w:szCs w:val="18"/>
                </w:rPr>
                <w:delText>Ech Godomey - Ech. Kraké)</w:delText>
              </w:r>
            </w:del>
          </w:p>
        </w:tc>
        <w:tc>
          <w:tcPr>
            <w:tcW w:w="530" w:type="pct"/>
            <w:vAlign w:val="center"/>
          </w:tcPr>
          <w:p w14:paraId="45A077FF" w14:textId="223AECA2" w:rsidR="00F94BFC" w:rsidRPr="000409F8" w:rsidDel="00201166" w:rsidRDefault="00F94BFC" w:rsidP="00891008">
            <w:pPr>
              <w:spacing w:before="0" w:after="0"/>
              <w:jc w:val="right"/>
              <w:rPr>
                <w:del w:id="1249" w:author="Houyem Rais" w:date="2024-02-22T14:46:00Z"/>
                <w:rFonts w:asciiTheme="minorHAnsi" w:hAnsiTheme="minorHAnsi" w:cstheme="minorHAnsi"/>
                <w:sz w:val="18"/>
                <w:szCs w:val="18"/>
                <w:lang w:val="fr-FR"/>
              </w:rPr>
            </w:pPr>
            <w:del w:id="1250" w:author="Houyem Rais" w:date="2024-02-22T14:46:00Z">
              <w:r w:rsidRPr="000409F8" w:rsidDel="00201166">
                <w:rPr>
                  <w:rFonts w:eastAsia="Times New Roman" w:cstheme="minorHAnsi"/>
                  <w:color w:val="000000"/>
                  <w:sz w:val="18"/>
                  <w:szCs w:val="18"/>
                  <w:lang w:eastAsia="fr-FR"/>
                </w:rPr>
                <w:delText>41,1</w:delText>
              </w:r>
            </w:del>
          </w:p>
        </w:tc>
        <w:tc>
          <w:tcPr>
            <w:tcW w:w="494" w:type="pct"/>
            <w:vAlign w:val="center"/>
          </w:tcPr>
          <w:p w14:paraId="38285E0F" w14:textId="6E95A776" w:rsidR="00F94BFC" w:rsidRPr="00397ACF" w:rsidDel="00201166" w:rsidRDefault="00F94BFC" w:rsidP="00891008">
            <w:pPr>
              <w:spacing w:before="0" w:after="0"/>
              <w:jc w:val="right"/>
              <w:rPr>
                <w:del w:id="1251" w:author="Houyem Rais" w:date="2024-02-22T14:46:00Z"/>
                <w:rFonts w:cstheme="minorHAnsi"/>
                <w:sz w:val="18"/>
                <w:szCs w:val="18"/>
              </w:rPr>
            </w:pPr>
            <w:del w:id="1252" w:author="Houyem Rais" w:date="2024-02-22T14:46:00Z">
              <w:r w:rsidRPr="00397ACF" w:rsidDel="00201166">
                <w:rPr>
                  <w:rFonts w:cstheme="minorHAnsi"/>
                  <w:sz w:val="18"/>
                  <w:szCs w:val="18"/>
                </w:rPr>
                <w:delText>152 336</w:delText>
              </w:r>
            </w:del>
          </w:p>
        </w:tc>
        <w:tc>
          <w:tcPr>
            <w:tcW w:w="579" w:type="pct"/>
            <w:vAlign w:val="center"/>
          </w:tcPr>
          <w:p w14:paraId="5AF784B6" w14:textId="7952E61E" w:rsidR="00F94BFC" w:rsidRPr="00397ACF" w:rsidDel="00201166" w:rsidRDefault="00F94BFC" w:rsidP="00891008">
            <w:pPr>
              <w:spacing w:before="0" w:after="0"/>
              <w:jc w:val="right"/>
              <w:rPr>
                <w:del w:id="1253" w:author="Houyem Rais" w:date="2024-02-22T14:46:00Z"/>
                <w:rFonts w:cstheme="minorHAnsi"/>
                <w:sz w:val="18"/>
                <w:szCs w:val="18"/>
              </w:rPr>
            </w:pPr>
            <w:del w:id="1254" w:author="Houyem Rais" w:date="2024-02-22T14:46:00Z">
              <w:r w:rsidRPr="00397ACF" w:rsidDel="00201166">
                <w:rPr>
                  <w:rFonts w:cstheme="minorHAnsi"/>
                  <w:sz w:val="18"/>
                  <w:szCs w:val="18"/>
                </w:rPr>
                <w:delText>872</w:delText>
              </w:r>
              <w:r w:rsidR="00DA1A3B" w:rsidDel="00201166">
                <w:rPr>
                  <w:rFonts w:cstheme="minorHAnsi"/>
                  <w:sz w:val="18"/>
                  <w:szCs w:val="18"/>
                </w:rPr>
                <w:delText>,</w:delText>
              </w:r>
              <w:r w:rsidRPr="00397ACF" w:rsidDel="00201166">
                <w:rPr>
                  <w:rFonts w:cstheme="minorHAnsi"/>
                  <w:sz w:val="18"/>
                  <w:szCs w:val="18"/>
                </w:rPr>
                <w:delText>3</w:delText>
              </w:r>
            </w:del>
          </w:p>
        </w:tc>
        <w:tc>
          <w:tcPr>
            <w:tcW w:w="632" w:type="pct"/>
            <w:vAlign w:val="center"/>
          </w:tcPr>
          <w:p w14:paraId="7E958F18" w14:textId="17A95DCA" w:rsidR="00F94BFC" w:rsidRPr="00397ACF" w:rsidDel="00201166" w:rsidRDefault="00F94BFC" w:rsidP="00891008">
            <w:pPr>
              <w:spacing w:before="0" w:after="0"/>
              <w:jc w:val="right"/>
              <w:rPr>
                <w:del w:id="1255" w:author="Houyem Rais" w:date="2024-02-22T14:46:00Z"/>
                <w:rFonts w:cstheme="minorHAnsi"/>
                <w:sz w:val="18"/>
                <w:szCs w:val="18"/>
              </w:rPr>
            </w:pPr>
            <w:del w:id="1256" w:author="Houyem Rais" w:date="2024-02-22T14:46:00Z">
              <w:r w:rsidRPr="00350CD7" w:rsidDel="00201166">
                <w:rPr>
                  <w:color w:val="002060"/>
                  <w:sz w:val="18"/>
                  <w:szCs w:val="18"/>
                </w:rPr>
                <w:delText xml:space="preserve"> 6</w:delText>
              </w:r>
              <w:r w:rsidR="00DA1A3B" w:rsidDel="00201166">
                <w:rPr>
                  <w:color w:val="002060"/>
                  <w:sz w:val="18"/>
                  <w:szCs w:val="18"/>
                </w:rPr>
                <w:delText>,</w:delText>
              </w:r>
              <w:r w:rsidR="008A3C0B" w:rsidDel="00201166">
                <w:rPr>
                  <w:color w:val="002060"/>
                  <w:sz w:val="18"/>
                  <w:szCs w:val="18"/>
                </w:rPr>
                <w:delText>5</w:delText>
              </w:r>
              <w:r w:rsidR="00CB457E" w:rsidDel="00201166">
                <w:rPr>
                  <w:color w:val="002060"/>
                  <w:sz w:val="18"/>
                  <w:szCs w:val="18"/>
                </w:rPr>
                <w:delText xml:space="preserve"> </w:delText>
              </w:r>
            </w:del>
          </w:p>
        </w:tc>
        <w:tc>
          <w:tcPr>
            <w:tcW w:w="721" w:type="pct"/>
            <w:vAlign w:val="center"/>
          </w:tcPr>
          <w:p w14:paraId="32705ED4" w14:textId="518219A2" w:rsidR="00F94BFC" w:rsidRPr="00397ACF" w:rsidDel="00201166" w:rsidRDefault="00F94BFC" w:rsidP="00891008">
            <w:pPr>
              <w:spacing w:before="0" w:after="0"/>
              <w:jc w:val="right"/>
              <w:rPr>
                <w:del w:id="1257" w:author="Houyem Rais" w:date="2024-02-22T14:46:00Z"/>
                <w:rFonts w:cstheme="minorHAnsi"/>
                <w:sz w:val="18"/>
                <w:szCs w:val="18"/>
              </w:rPr>
            </w:pPr>
            <w:del w:id="1258" w:author="Houyem Rais" w:date="2024-02-22T14:46:00Z">
              <w:r w:rsidRPr="00350CD7" w:rsidDel="00201166">
                <w:rPr>
                  <w:color w:val="002060"/>
                  <w:sz w:val="18"/>
                  <w:szCs w:val="18"/>
                </w:rPr>
                <w:delText>28</w:delText>
              </w:r>
              <w:r w:rsidR="00DA1A3B" w:rsidDel="00201166">
                <w:rPr>
                  <w:color w:val="002060"/>
                  <w:sz w:val="18"/>
                  <w:szCs w:val="18"/>
                </w:rPr>
                <w:delText>,</w:delText>
              </w:r>
              <w:r w:rsidRPr="00350CD7" w:rsidDel="00201166">
                <w:rPr>
                  <w:color w:val="002060"/>
                  <w:sz w:val="18"/>
                  <w:szCs w:val="18"/>
                </w:rPr>
                <w:delText>0</w:delText>
              </w:r>
            </w:del>
          </w:p>
        </w:tc>
      </w:tr>
      <w:tr w:rsidR="00BE3539" w:rsidRPr="0082514E" w:rsidDel="00201166" w14:paraId="3C05D677" w14:textId="6AE9B522" w:rsidTr="00DA1A3B">
        <w:trPr>
          <w:trHeight w:val="206"/>
          <w:del w:id="1259" w:author="Houyem Rais" w:date="2024-02-22T14:46:00Z"/>
        </w:trPr>
        <w:tc>
          <w:tcPr>
            <w:tcW w:w="2044" w:type="pct"/>
            <w:gridSpan w:val="2"/>
            <w:shd w:val="clear" w:color="auto" w:fill="B4C6E7" w:themeFill="accent1" w:themeFillTint="66"/>
            <w:vAlign w:val="center"/>
          </w:tcPr>
          <w:p w14:paraId="4A5AA7A3" w14:textId="08962B18" w:rsidR="00BE3539" w:rsidRPr="000409F8" w:rsidDel="00201166" w:rsidRDefault="00BE3539" w:rsidP="00BE3539">
            <w:pPr>
              <w:spacing w:before="0" w:after="0"/>
              <w:rPr>
                <w:del w:id="1260" w:author="Houyem Rais" w:date="2024-02-22T14:46:00Z"/>
                <w:rFonts w:asciiTheme="minorHAnsi" w:hAnsiTheme="minorHAnsi" w:cstheme="minorHAnsi"/>
                <w:sz w:val="18"/>
                <w:szCs w:val="18"/>
                <w:lang w:val="fr-FR"/>
              </w:rPr>
            </w:pPr>
            <w:del w:id="1261" w:author="Houyem Rais" w:date="2024-02-22T14:46:00Z">
              <w:r w:rsidRPr="000409F8" w:rsidDel="00201166">
                <w:rPr>
                  <w:rFonts w:cstheme="minorHAnsi"/>
                  <w:b/>
                  <w:bCs/>
                  <w:sz w:val="18"/>
                  <w:szCs w:val="18"/>
                </w:rPr>
                <w:delText>Nigéria</w:delText>
              </w:r>
            </w:del>
          </w:p>
        </w:tc>
        <w:tc>
          <w:tcPr>
            <w:tcW w:w="530" w:type="pct"/>
            <w:shd w:val="clear" w:color="auto" w:fill="B4C6E7" w:themeFill="accent1" w:themeFillTint="66"/>
            <w:vAlign w:val="center"/>
          </w:tcPr>
          <w:p w14:paraId="12DDFDAC" w14:textId="0D759D40" w:rsidR="00BE3539" w:rsidRPr="000409F8" w:rsidDel="00201166" w:rsidRDefault="00BE3539" w:rsidP="00891008">
            <w:pPr>
              <w:spacing w:before="0" w:after="0"/>
              <w:jc w:val="right"/>
              <w:rPr>
                <w:del w:id="1262" w:author="Houyem Rais" w:date="2024-02-22T14:46:00Z"/>
                <w:rFonts w:asciiTheme="minorHAnsi" w:hAnsiTheme="minorHAnsi" w:cstheme="minorHAnsi"/>
                <w:sz w:val="18"/>
                <w:szCs w:val="18"/>
                <w:lang w:val="fr-FR"/>
              </w:rPr>
            </w:pPr>
            <w:del w:id="1263" w:author="Houyem Rais" w:date="2024-02-22T14:46:00Z">
              <w:r w:rsidRPr="000409F8" w:rsidDel="00201166">
                <w:rPr>
                  <w:rFonts w:cstheme="minorHAnsi"/>
                  <w:b/>
                  <w:bCs/>
                  <w:sz w:val="18"/>
                  <w:szCs w:val="18"/>
                </w:rPr>
                <w:delText>78,8</w:delText>
              </w:r>
            </w:del>
          </w:p>
        </w:tc>
        <w:tc>
          <w:tcPr>
            <w:tcW w:w="494" w:type="pct"/>
            <w:shd w:val="clear" w:color="auto" w:fill="B4C6E7" w:themeFill="accent1" w:themeFillTint="66"/>
            <w:vAlign w:val="center"/>
          </w:tcPr>
          <w:p w14:paraId="695960B6" w14:textId="741E6242" w:rsidR="00BE3539" w:rsidRPr="00397ACF" w:rsidDel="00201166" w:rsidRDefault="00BE3539" w:rsidP="00891008">
            <w:pPr>
              <w:spacing w:before="0" w:after="0"/>
              <w:jc w:val="right"/>
              <w:rPr>
                <w:del w:id="1264" w:author="Houyem Rais" w:date="2024-02-22T14:46:00Z"/>
                <w:rFonts w:cstheme="minorHAnsi"/>
                <w:sz w:val="18"/>
                <w:szCs w:val="18"/>
              </w:rPr>
            </w:pPr>
          </w:p>
        </w:tc>
        <w:tc>
          <w:tcPr>
            <w:tcW w:w="579" w:type="pct"/>
            <w:shd w:val="clear" w:color="auto" w:fill="B4C6E7" w:themeFill="accent1" w:themeFillTint="66"/>
            <w:vAlign w:val="center"/>
          </w:tcPr>
          <w:p w14:paraId="21748B6D" w14:textId="4CAC7F27" w:rsidR="00BE3539" w:rsidRPr="000409F8" w:rsidDel="00201166" w:rsidRDefault="00BE3539" w:rsidP="00891008">
            <w:pPr>
              <w:spacing w:before="0" w:after="0"/>
              <w:jc w:val="right"/>
              <w:rPr>
                <w:del w:id="1265" w:author="Houyem Rais" w:date="2024-02-22T14:46:00Z"/>
                <w:rFonts w:cstheme="minorHAnsi"/>
                <w:sz w:val="18"/>
                <w:szCs w:val="18"/>
              </w:rPr>
            </w:pPr>
          </w:p>
        </w:tc>
        <w:tc>
          <w:tcPr>
            <w:tcW w:w="632" w:type="pct"/>
            <w:shd w:val="clear" w:color="auto" w:fill="B4C6E7" w:themeFill="accent1" w:themeFillTint="66"/>
            <w:vAlign w:val="center"/>
          </w:tcPr>
          <w:p w14:paraId="5A476317" w14:textId="1096DAB4" w:rsidR="00BE3539" w:rsidRPr="000409F8" w:rsidDel="00201166" w:rsidRDefault="00BE3539" w:rsidP="00891008">
            <w:pPr>
              <w:spacing w:before="0" w:after="0"/>
              <w:jc w:val="right"/>
              <w:rPr>
                <w:del w:id="1266" w:author="Houyem Rais" w:date="2024-02-22T14:46:00Z"/>
                <w:rFonts w:cstheme="minorHAnsi"/>
                <w:sz w:val="18"/>
                <w:szCs w:val="18"/>
              </w:rPr>
            </w:pPr>
          </w:p>
        </w:tc>
        <w:tc>
          <w:tcPr>
            <w:tcW w:w="721" w:type="pct"/>
            <w:shd w:val="clear" w:color="auto" w:fill="B4C6E7" w:themeFill="accent1" w:themeFillTint="66"/>
            <w:vAlign w:val="center"/>
          </w:tcPr>
          <w:p w14:paraId="56BA2FF3" w14:textId="0650F593" w:rsidR="00BE3539" w:rsidRPr="000409F8" w:rsidDel="00201166" w:rsidRDefault="00BE3539" w:rsidP="00891008">
            <w:pPr>
              <w:spacing w:before="0" w:after="0"/>
              <w:jc w:val="right"/>
              <w:rPr>
                <w:del w:id="1267" w:author="Houyem Rais" w:date="2024-02-22T14:46:00Z"/>
                <w:rFonts w:cstheme="minorHAnsi"/>
                <w:sz w:val="18"/>
                <w:szCs w:val="18"/>
              </w:rPr>
            </w:pPr>
          </w:p>
        </w:tc>
      </w:tr>
      <w:tr w:rsidR="00891008" w:rsidRPr="0082514E" w:rsidDel="00201166" w14:paraId="0545FB77" w14:textId="72CA1E79" w:rsidTr="00DA1A3B">
        <w:trPr>
          <w:trHeight w:val="54"/>
          <w:del w:id="1268" w:author="Houyem Rais" w:date="2024-02-22T14:46:00Z"/>
        </w:trPr>
        <w:tc>
          <w:tcPr>
            <w:tcW w:w="364" w:type="pct"/>
            <w:vAlign w:val="center"/>
          </w:tcPr>
          <w:p w14:paraId="470163A1" w14:textId="242BF360" w:rsidR="00891008" w:rsidRPr="000409F8" w:rsidDel="00201166" w:rsidRDefault="00891008" w:rsidP="00891008">
            <w:pPr>
              <w:spacing w:before="0" w:after="0"/>
              <w:rPr>
                <w:del w:id="1269" w:author="Houyem Rais" w:date="2024-02-22T14:46:00Z"/>
                <w:rFonts w:asciiTheme="minorHAnsi" w:hAnsiTheme="minorHAnsi" w:cstheme="minorHAnsi"/>
                <w:b/>
                <w:bCs/>
                <w:sz w:val="18"/>
                <w:szCs w:val="18"/>
                <w:lang w:val="fr-FR"/>
              </w:rPr>
            </w:pPr>
            <w:del w:id="1270" w:author="Houyem Rais" w:date="2024-02-22T14:46:00Z">
              <w:r w:rsidRPr="000409F8" w:rsidDel="00201166">
                <w:rPr>
                  <w:rFonts w:cstheme="minorHAnsi"/>
                  <w:b/>
                  <w:bCs/>
                  <w:sz w:val="18"/>
                  <w:szCs w:val="18"/>
                </w:rPr>
                <w:delText>D</w:delText>
              </w:r>
            </w:del>
          </w:p>
        </w:tc>
        <w:tc>
          <w:tcPr>
            <w:tcW w:w="1680" w:type="pct"/>
            <w:vAlign w:val="center"/>
          </w:tcPr>
          <w:p w14:paraId="1B57ED82" w14:textId="23D2812F" w:rsidR="00891008" w:rsidRPr="000409F8" w:rsidDel="00201166" w:rsidRDefault="00891008" w:rsidP="00891008">
            <w:pPr>
              <w:spacing w:before="0" w:after="0"/>
              <w:rPr>
                <w:del w:id="1271" w:author="Houyem Rais" w:date="2024-02-22T14:46:00Z"/>
                <w:rFonts w:asciiTheme="minorHAnsi" w:hAnsiTheme="minorHAnsi" w:cstheme="minorHAnsi"/>
                <w:sz w:val="18"/>
                <w:szCs w:val="18"/>
                <w:lang w:val="fr-FR"/>
              </w:rPr>
            </w:pPr>
            <w:del w:id="1272" w:author="Houyem Rais" w:date="2024-02-22T14:46:00Z">
              <w:r w:rsidRPr="005D477C" w:rsidDel="00201166">
                <w:rPr>
                  <w:rFonts w:cstheme="minorHAnsi"/>
                  <w:sz w:val="18"/>
                  <w:szCs w:val="18"/>
                  <w:lang w:val="fr-FR"/>
                </w:rPr>
                <w:delText>Frontière Bénin - Ech. Badagry (Section préurbaine)</w:delText>
              </w:r>
            </w:del>
          </w:p>
        </w:tc>
        <w:tc>
          <w:tcPr>
            <w:tcW w:w="530" w:type="pct"/>
            <w:vAlign w:val="center"/>
          </w:tcPr>
          <w:p w14:paraId="173F5BC9" w14:textId="27E6A352" w:rsidR="00891008" w:rsidRPr="000409F8" w:rsidDel="00201166" w:rsidRDefault="00891008" w:rsidP="00891008">
            <w:pPr>
              <w:spacing w:before="0" w:after="0"/>
              <w:jc w:val="right"/>
              <w:rPr>
                <w:del w:id="1273" w:author="Houyem Rais" w:date="2024-02-22T14:46:00Z"/>
                <w:rFonts w:asciiTheme="minorHAnsi" w:hAnsiTheme="minorHAnsi" w:cstheme="minorHAnsi"/>
                <w:sz w:val="18"/>
                <w:szCs w:val="18"/>
                <w:lang w:val="fr-FR"/>
              </w:rPr>
            </w:pPr>
            <w:del w:id="1274" w:author="Houyem Rais" w:date="2024-02-22T14:46:00Z">
              <w:r w:rsidRPr="000409F8" w:rsidDel="00201166">
                <w:rPr>
                  <w:rFonts w:cstheme="minorHAnsi"/>
                  <w:sz w:val="18"/>
                  <w:szCs w:val="18"/>
                </w:rPr>
                <w:delText>21,8</w:delText>
              </w:r>
            </w:del>
          </w:p>
        </w:tc>
        <w:tc>
          <w:tcPr>
            <w:tcW w:w="494" w:type="pct"/>
            <w:vAlign w:val="center"/>
          </w:tcPr>
          <w:p w14:paraId="74B0F366" w14:textId="611FFB1F" w:rsidR="00891008" w:rsidRPr="00397ACF" w:rsidDel="00201166" w:rsidRDefault="00891008" w:rsidP="00891008">
            <w:pPr>
              <w:spacing w:before="0" w:after="0"/>
              <w:jc w:val="right"/>
              <w:rPr>
                <w:del w:id="1275" w:author="Houyem Rais" w:date="2024-02-22T14:46:00Z"/>
                <w:rFonts w:cstheme="minorHAnsi"/>
                <w:sz w:val="18"/>
                <w:szCs w:val="18"/>
              </w:rPr>
            </w:pPr>
            <w:del w:id="1276" w:author="Houyem Rais" w:date="2024-02-22T14:46:00Z">
              <w:r w:rsidRPr="00397ACF" w:rsidDel="00201166">
                <w:rPr>
                  <w:rFonts w:cstheme="minorHAnsi"/>
                  <w:sz w:val="18"/>
                  <w:szCs w:val="18"/>
                </w:rPr>
                <w:delText>12 617</w:delText>
              </w:r>
            </w:del>
          </w:p>
        </w:tc>
        <w:tc>
          <w:tcPr>
            <w:tcW w:w="579" w:type="pct"/>
            <w:vAlign w:val="center"/>
          </w:tcPr>
          <w:p w14:paraId="5550E13E" w14:textId="496B04D1" w:rsidR="00891008" w:rsidRPr="00397ACF" w:rsidDel="00201166" w:rsidRDefault="00891008" w:rsidP="00891008">
            <w:pPr>
              <w:spacing w:before="0" w:after="0"/>
              <w:jc w:val="right"/>
              <w:rPr>
                <w:del w:id="1277" w:author="Houyem Rais" w:date="2024-02-22T14:46:00Z"/>
                <w:rFonts w:cstheme="minorHAnsi"/>
                <w:sz w:val="18"/>
                <w:szCs w:val="18"/>
              </w:rPr>
            </w:pPr>
            <w:del w:id="1278" w:author="Houyem Rais" w:date="2024-02-22T14:46:00Z">
              <w:r w:rsidRPr="00397ACF" w:rsidDel="00201166">
                <w:rPr>
                  <w:rFonts w:cstheme="minorHAnsi"/>
                  <w:sz w:val="18"/>
                  <w:szCs w:val="18"/>
                </w:rPr>
                <w:delText>564</w:delText>
              </w:r>
              <w:r w:rsidR="00DA1A3B" w:rsidDel="00201166">
                <w:rPr>
                  <w:rFonts w:cstheme="minorHAnsi"/>
                  <w:sz w:val="18"/>
                  <w:szCs w:val="18"/>
                </w:rPr>
                <w:delText>,</w:delText>
              </w:r>
              <w:r w:rsidRPr="00397ACF" w:rsidDel="00201166">
                <w:rPr>
                  <w:rFonts w:cstheme="minorHAnsi"/>
                  <w:sz w:val="18"/>
                  <w:szCs w:val="18"/>
                </w:rPr>
                <w:delText>7</w:delText>
              </w:r>
            </w:del>
          </w:p>
        </w:tc>
        <w:tc>
          <w:tcPr>
            <w:tcW w:w="632" w:type="pct"/>
            <w:vAlign w:val="center"/>
          </w:tcPr>
          <w:p w14:paraId="10859382" w14:textId="2B978FC8" w:rsidR="00891008" w:rsidRPr="00397ACF" w:rsidDel="00201166" w:rsidRDefault="00CB457E" w:rsidP="00891008">
            <w:pPr>
              <w:spacing w:before="0" w:after="0"/>
              <w:jc w:val="right"/>
              <w:rPr>
                <w:del w:id="1279" w:author="Houyem Rais" w:date="2024-02-22T14:46:00Z"/>
                <w:rFonts w:cstheme="minorHAnsi"/>
                <w:sz w:val="18"/>
                <w:szCs w:val="18"/>
              </w:rPr>
            </w:pPr>
            <w:del w:id="1280" w:author="Houyem Rais" w:date="2024-02-22T14:46:00Z">
              <w:r w:rsidDel="00201166">
                <w:rPr>
                  <w:rFonts w:cstheme="minorHAnsi"/>
                  <w:sz w:val="18"/>
                  <w:szCs w:val="18"/>
                </w:rPr>
                <w:delText xml:space="preserve">  </w:delText>
              </w:r>
              <w:r w:rsidR="00891008" w:rsidRPr="00891008" w:rsidDel="00201166">
                <w:rPr>
                  <w:rFonts w:cstheme="minorHAnsi"/>
                  <w:sz w:val="18"/>
                  <w:szCs w:val="18"/>
                </w:rPr>
                <w:delText>3</w:delText>
              </w:r>
              <w:r w:rsidR="00DA1A3B" w:rsidDel="00201166">
                <w:rPr>
                  <w:rFonts w:cstheme="minorHAnsi"/>
                  <w:sz w:val="18"/>
                  <w:szCs w:val="18"/>
                </w:rPr>
                <w:delText>,</w:delText>
              </w:r>
              <w:r w:rsidR="00360723" w:rsidDel="00201166">
                <w:rPr>
                  <w:rFonts w:cstheme="minorHAnsi"/>
                  <w:sz w:val="18"/>
                  <w:szCs w:val="18"/>
                </w:rPr>
                <w:delText>7</w:delText>
              </w:r>
              <w:r w:rsidDel="00201166">
                <w:rPr>
                  <w:rFonts w:cstheme="minorHAnsi"/>
                  <w:sz w:val="18"/>
                  <w:szCs w:val="18"/>
                </w:rPr>
                <w:delText xml:space="preserve"> </w:delText>
              </w:r>
            </w:del>
          </w:p>
        </w:tc>
        <w:tc>
          <w:tcPr>
            <w:tcW w:w="721" w:type="pct"/>
            <w:vAlign w:val="center"/>
          </w:tcPr>
          <w:p w14:paraId="1729C7C3" w14:textId="0B8B1C52" w:rsidR="00891008" w:rsidRPr="00397ACF" w:rsidDel="00201166" w:rsidRDefault="00891008" w:rsidP="00891008">
            <w:pPr>
              <w:spacing w:before="0" w:after="0"/>
              <w:jc w:val="right"/>
              <w:rPr>
                <w:del w:id="1281" w:author="Houyem Rais" w:date="2024-02-22T14:46:00Z"/>
                <w:rFonts w:cstheme="minorHAnsi"/>
                <w:sz w:val="18"/>
                <w:szCs w:val="18"/>
              </w:rPr>
            </w:pPr>
            <w:del w:id="1282" w:author="Houyem Rais" w:date="2024-02-22T14:46:00Z">
              <w:r w:rsidRPr="00891008" w:rsidDel="00201166">
                <w:rPr>
                  <w:rFonts w:cstheme="minorHAnsi"/>
                  <w:sz w:val="18"/>
                  <w:szCs w:val="18"/>
                </w:rPr>
                <w:delText>25</w:delText>
              </w:r>
              <w:r w:rsidR="00DA1A3B" w:rsidDel="00201166">
                <w:rPr>
                  <w:rFonts w:cstheme="minorHAnsi"/>
                  <w:sz w:val="18"/>
                  <w:szCs w:val="18"/>
                </w:rPr>
                <w:delText>,</w:delText>
              </w:r>
              <w:r w:rsidRPr="00891008" w:rsidDel="00201166">
                <w:rPr>
                  <w:rFonts w:cstheme="minorHAnsi"/>
                  <w:sz w:val="18"/>
                  <w:szCs w:val="18"/>
                </w:rPr>
                <w:delText>1</w:delText>
              </w:r>
            </w:del>
          </w:p>
        </w:tc>
      </w:tr>
      <w:tr w:rsidR="00891008" w:rsidRPr="0082514E" w:rsidDel="00201166" w14:paraId="67FA0288" w14:textId="5F0590ED" w:rsidTr="00DA1A3B">
        <w:trPr>
          <w:trHeight w:val="54"/>
          <w:del w:id="1283" w:author="Houyem Rais" w:date="2024-02-22T14:46:00Z"/>
        </w:trPr>
        <w:tc>
          <w:tcPr>
            <w:tcW w:w="364" w:type="pct"/>
            <w:vAlign w:val="center"/>
          </w:tcPr>
          <w:p w14:paraId="68CCC26B" w14:textId="4D269729" w:rsidR="00891008" w:rsidRPr="000409F8" w:rsidDel="00201166" w:rsidRDefault="00891008" w:rsidP="00891008">
            <w:pPr>
              <w:spacing w:before="0" w:after="0"/>
              <w:rPr>
                <w:del w:id="1284" w:author="Houyem Rais" w:date="2024-02-22T14:46:00Z"/>
                <w:rFonts w:asciiTheme="minorHAnsi" w:hAnsiTheme="minorHAnsi" w:cstheme="minorHAnsi"/>
                <w:b/>
                <w:bCs/>
                <w:sz w:val="18"/>
                <w:szCs w:val="18"/>
                <w:lang w:val="fr-FR"/>
              </w:rPr>
            </w:pPr>
            <w:del w:id="1285" w:author="Houyem Rais" w:date="2024-02-22T14:46:00Z">
              <w:r w:rsidRPr="000409F8" w:rsidDel="00201166">
                <w:rPr>
                  <w:rFonts w:cstheme="minorHAnsi"/>
                  <w:b/>
                  <w:bCs/>
                  <w:sz w:val="18"/>
                  <w:szCs w:val="18"/>
                </w:rPr>
                <w:delText>E</w:delText>
              </w:r>
            </w:del>
          </w:p>
        </w:tc>
        <w:tc>
          <w:tcPr>
            <w:tcW w:w="1680" w:type="pct"/>
            <w:vAlign w:val="center"/>
          </w:tcPr>
          <w:p w14:paraId="124B79EF" w14:textId="7A8E09DB" w:rsidR="00891008" w:rsidRPr="000409F8" w:rsidDel="00201166" w:rsidRDefault="00891008" w:rsidP="00891008">
            <w:pPr>
              <w:spacing w:before="0" w:after="0"/>
              <w:rPr>
                <w:del w:id="1286" w:author="Houyem Rais" w:date="2024-02-22T14:46:00Z"/>
                <w:rFonts w:asciiTheme="minorHAnsi" w:hAnsiTheme="minorHAnsi" w:cstheme="minorHAnsi"/>
                <w:sz w:val="18"/>
                <w:szCs w:val="18"/>
                <w:lang w:val="fr-FR"/>
              </w:rPr>
            </w:pPr>
            <w:del w:id="1287" w:author="Houyem Rais" w:date="2024-02-22T14:46:00Z">
              <w:r w:rsidRPr="000409F8" w:rsidDel="00201166">
                <w:rPr>
                  <w:rFonts w:cstheme="minorHAnsi"/>
                  <w:sz w:val="18"/>
                  <w:szCs w:val="18"/>
                </w:rPr>
                <w:delText>Ech. Badagry - Ech. Okokomaiko</w:delText>
              </w:r>
            </w:del>
          </w:p>
        </w:tc>
        <w:tc>
          <w:tcPr>
            <w:tcW w:w="530" w:type="pct"/>
            <w:vAlign w:val="center"/>
          </w:tcPr>
          <w:p w14:paraId="74919159" w14:textId="1501E863" w:rsidR="00891008" w:rsidRPr="000409F8" w:rsidDel="00201166" w:rsidRDefault="00891008" w:rsidP="00891008">
            <w:pPr>
              <w:spacing w:before="0" w:after="0"/>
              <w:jc w:val="right"/>
              <w:rPr>
                <w:del w:id="1288" w:author="Houyem Rais" w:date="2024-02-22T14:46:00Z"/>
                <w:rFonts w:asciiTheme="minorHAnsi" w:hAnsiTheme="minorHAnsi" w:cstheme="minorHAnsi"/>
                <w:sz w:val="18"/>
                <w:szCs w:val="18"/>
                <w:lang w:val="fr-FR"/>
              </w:rPr>
            </w:pPr>
            <w:del w:id="1289" w:author="Houyem Rais" w:date="2024-02-22T14:46:00Z">
              <w:r w:rsidRPr="000409F8" w:rsidDel="00201166">
                <w:rPr>
                  <w:rFonts w:cstheme="minorHAnsi"/>
                  <w:sz w:val="18"/>
                  <w:szCs w:val="18"/>
                </w:rPr>
                <w:delText>38,8</w:delText>
              </w:r>
            </w:del>
          </w:p>
        </w:tc>
        <w:tc>
          <w:tcPr>
            <w:tcW w:w="494" w:type="pct"/>
            <w:vAlign w:val="center"/>
          </w:tcPr>
          <w:p w14:paraId="0F820722" w14:textId="088C559D" w:rsidR="00891008" w:rsidRPr="00397ACF" w:rsidDel="00201166" w:rsidRDefault="00891008" w:rsidP="00891008">
            <w:pPr>
              <w:spacing w:before="0" w:after="0"/>
              <w:jc w:val="right"/>
              <w:rPr>
                <w:del w:id="1290" w:author="Houyem Rais" w:date="2024-02-22T14:46:00Z"/>
                <w:rFonts w:cstheme="minorHAnsi"/>
                <w:sz w:val="18"/>
                <w:szCs w:val="18"/>
              </w:rPr>
            </w:pPr>
            <w:del w:id="1291" w:author="Houyem Rais" w:date="2024-02-22T14:46:00Z">
              <w:r w:rsidRPr="00397ACF" w:rsidDel="00201166">
                <w:rPr>
                  <w:rFonts w:cstheme="minorHAnsi"/>
                  <w:sz w:val="18"/>
                  <w:szCs w:val="18"/>
                </w:rPr>
                <w:delText>87 332</w:delText>
              </w:r>
            </w:del>
          </w:p>
        </w:tc>
        <w:tc>
          <w:tcPr>
            <w:tcW w:w="579" w:type="pct"/>
            <w:vAlign w:val="center"/>
          </w:tcPr>
          <w:p w14:paraId="6FC9C3F6" w14:textId="2BE8E554" w:rsidR="00891008" w:rsidRPr="00397ACF" w:rsidDel="00201166" w:rsidRDefault="00891008" w:rsidP="00891008">
            <w:pPr>
              <w:spacing w:before="0" w:after="0"/>
              <w:jc w:val="right"/>
              <w:rPr>
                <w:del w:id="1292" w:author="Houyem Rais" w:date="2024-02-22T14:46:00Z"/>
                <w:rFonts w:cstheme="minorHAnsi"/>
                <w:sz w:val="18"/>
                <w:szCs w:val="18"/>
              </w:rPr>
            </w:pPr>
            <w:del w:id="1293" w:author="Houyem Rais" w:date="2024-02-22T14:46:00Z">
              <w:r w:rsidRPr="00397ACF" w:rsidDel="00201166">
                <w:rPr>
                  <w:rFonts w:cstheme="minorHAnsi"/>
                  <w:sz w:val="18"/>
                  <w:szCs w:val="18"/>
                </w:rPr>
                <w:delText>766</w:delText>
              </w:r>
              <w:r w:rsidR="00DA1A3B" w:rsidDel="00201166">
                <w:rPr>
                  <w:rFonts w:cstheme="minorHAnsi"/>
                  <w:sz w:val="18"/>
                  <w:szCs w:val="18"/>
                </w:rPr>
                <w:delText>,</w:delText>
              </w:r>
              <w:r w:rsidRPr="00397ACF" w:rsidDel="00201166">
                <w:rPr>
                  <w:rFonts w:cstheme="minorHAnsi"/>
                  <w:sz w:val="18"/>
                  <w:szCs w:val="18"/>
                </w:rPr>
                <w:delText>8</w:delText>
              </w:r>
            </w:del>
          </w:p>
        </w:tc>
        <w:tc>
          <w:tcPr>
            <w:tcW w:w="632" w:type="pct"/>
            <w:vAlign w:val="center"/>
          </w:tcPr>
          <w:p w14:paraId="3B70D382" w14:textId="0844FF8E" w:rsidR="00891008" w:rsidRPr="00397ACF" w:rsidDel="00201166" w:rsidRDefault="00891008" w:rsidP="00891008">
            <w:pPr>
              <w:spacing w:before="0" w:after="0"/>
              <w:jc w:val="right"/>
              <w:rPr>
                <w:del w:id="1294" w:author="Houyem Rais" w:date="2024-02-22T14:46:00Z"/>
                <w:rFonts w:cstheme="minorHAnsi"/>
                <w:sz w:val="18"/>
                <w:szCs w:val="18"/>
              </w:rPr>
            </w:pPr>
            <w:del w:id="1295" w:author="Houyem Rais" w:date="2024-02-22T14:46:00Z">
              <w:r w:rsidRPr="00891008" w:rsidDel="00201166">
                <w:rPr>
                  <w:rFonts w:cstheme="minorHAnsi"/>
                  <w:sz w:val="18"/>
                  <w:szCs w:val="18"/>
                </w:rPr>
                <w:delText xml:space="preserve"> 6</w:delText>
              </w:r>
              <w:r w:rsidR="00DA1A3B" w:rsidDel="00201166">
                <w:rPr>
                  <w:rFonts w:cstheme="minorHAnsi"/>
                  <w:sz w:val="18"/>
                  <w:szCs w:val="18"/>
                </w:rPr>
                <w:delText>,</w:delText>
              </w:r>
              <w:r w:rsidR="00360723" w:rsidDel="00201166">
                <w:rPr>
                  <w:rFonts w:cstheme="minorHAnsi"/>
                  <w:sz w:val="18"/>
                  <w:szCs w:val="18"/>
                </w:rPr>
                <w:delText>4</w:delText>
              </w:r>
              <w:r w:rsidR="00CB457E" w:rsidDel="00201166">
                <w:rPr>
                  <w:rFonts w:cstheme="minorHAnsi"/>
                  <w:sz w:val="18"/>
                  <w:szCs w:val="18"/>
                </w:rPr>
                <w:delText xml:space="preserve"> </w:delText>
              </w:r>
            </w:del>
          </w:p>
        </w:tc>
        <w:tc>
          <w:tcPr>
            <w:tcW w:w="721" w:type="pct"/>
            <w:vAlign w:val="center"/>
          </w:tcPr>
          <w:p w14:paraId="6DD50A69" w14:textId="294534C1" w:rsidR="00891008" w:rsidRPr="00397ACF" w:rsidDel="00201166" w:rsidRDefault="00891008" w:rsidP="00891008">
            <w:pPr>
              <w:spacing w:before="0" w:after="0"/>
              <w:jc w:val="right"/>
              <w:rPr>
                <w:del w:id="1296" w:author="Houyem Rais" w:date="2024-02-22T14:46:00Z"/>
                <w:rFonts w:cstheme="minorHAnsi"/>
                <w:sz w:val="18"/>
                <w:szCs w:val="18"/>
              </w:rPr>
            </w:pPr>
            <w:del w:id="1297" w:author="Houyem Rais" w:date="2024-02-22T14:46:00Z">
              <w:r w:rsidRPr="00891008" w:rsidDel="00201166">
                <w:rPr>
                  <w:rFonts w:cstheme="minorHAnsi"/>
                  <w:sz w:val="18"/>
                  <w:szCs w:val="18"/>
                </w:rPr>
                <w:delText>6</w:delText>
              </w:r>
              <w:r w:rsidR="00DA1A3B" w:rsidDel="00201166">
                <w:rPr>
                  <w:rFonts w:cstheme="minorHAnsi"/>
                  <w:sz w:val="18"/>
                  <w:szCs w:val="18"/>
                </w:rPr>
                <w:delText>,</w:delText>
              </w:r>
              <w:r w:rsidRPr="00891008" w:rsidDel="00201166">
                <w:rPr>
                  <w:rFonts w:cstheme="minorHAnsi"/>
                  <w:sz w:val="18"/>
                  <w:szCs w:val="18"/>
                </w:rPr>
                <w:delText>7</w:delText>
              </w:r>
            </w:del>
          </w:p>
        </w:tc>
      </w:tr>
      <w:tr w:rsidR="00891008" w:rsidRPr="0082514E" w:rsidDel="00201166" w14:paraId="10769B30" w14:textId="03275675" w:rsidTr="00DA1A3B">
        <w:trPr>
          <w:trHeight w:val="47"/>
          <w:del w:id="1298" w:author="Houyem Rais" w:date="2024-02-22T14:46:00Z"/>
        </w:trPr>
        <w:tc>
          <w:tcPr>
            <w:tcW w:w="364" w:type="pct"/>
            <w:vAlign w:val="center"/>
          </w:tcPr>
          <w:p w14:paraId="7D401995" w14:textId="50EDF9F8" w:rsidR="00891008" w:rsidRPr="000409F8" w:rsidDel="00201166" w:rsidRDefault="00891008" w:rsidP="00891008">
            <w:pPr>
              <w:spacing w:before="0" w:after="0"/>
              <w:rPr>
                <w:del w:id="1299" w:author="Houyem Rais" w:date="2024-02-22T14:46:00Z"/>
                <w:rFonts w:asciiTheme="minorHAnsi" w:hAnsiTheme="minorHAnsi" w:cstheme="minorHAnsi"/>
                <w:b/>
                <w:bCs/>
                <w:sz w:val="18"/>
                <w:szCs w:val="18"/>
                <w:lang w:val="fr-FR"/>
              </w:rPr>
            </w:pPr>
            <w:del w:id="1300" w:author="Houyem Rais" w:date="2024-02-22T14:46:00Z">
              <w:r w:rsidRPr="000409F8" w:rsidDel="00201166">
                <w:rPr>
                  <w:rFonts w:cstheme="minorHAnsi"/>
                  <w:b/>
                  <w:bCs/>
                  <w:sz w:val="18"/>
                  <w:szCs w:val="18"/>
                </w:rPr>
                <w:delText>F</w:delText>
              </w:r>
            </w:del>
          </w:p>
        </w:tc>
        <w:tc>
          <w:tcPr>
            <w:tcW w:w="1680" w:type="pct"/>
            <w:vAlign w:val="center"/>
          </w:tcPr>
          <w:p w14:paraId="1F2264D6" w14:textId="6DFF1D86" w:rsidR="00891008" w:rsidRPr="000409F8" w:rsidDel="00201166" w:rsidRDefault="00891008" w:rsidP="00891008">
            <w:pPr>
              <w:spacing w:before="0" w:after="0"/>
              <w:rPr>
                <w:del w:id="1301" w:author="Houyem Rais" w:date="2024-02-22T14:46:00Z"/>
                <w:rFonts w:asciiTheme="minorHAnsi" w:hAnsiTheme="minorHAnsi" w:cstheme="minorHAnsi"/>
                <w:sz w:val="18"/>
                <w:szCs w:val="18"/>
              </w:rPr>
            </w:pPr>
            <w:del w:id="1302" w:author="Houyem Rais" w:date="2024-02-22T14:46:00Z">
              <w:r w:rsidRPr="000409F8" w:rsidDel="00201166">
                <w:rPr>
                  <w:rFonts w:cstheme="minorHAnsi"/>
                  <w:sz w:val="18"/>
                  <w:szCs w:val="18"/>
                </w:rPr>
                <w:delText>Ech. Okokomaiko - Ech. Eric Moore</w:delText>
              </w:r>
            </w:del>
          </w:p>
        </w:tc>
        <w:tc>
          <w:tcPr>
            <w:tcW w:w="530" w:type="pct"/>
            <w:vAlign w:val="center"/>
          </w:tcPr>
          <w:p w14:paraId="05833B64" w14:textId="37747DC3" w:rsidR="00891008" w:rsidRPr="000409F8" w:rsidDel="00201166" w:rsidRDefault="00891008" w:rsidP="00891008">
            <w:pPr>
              <w:spacing w:before="0" w:after="0"/>
              <w:jc w:val="right"/>
              <w:rPr>
                <w:del w:id="1303" w:author="Houyem Rais" w:date="2024-02-22T14:46:00Z"/>
                <w:rFonts w:asciiTheme="minorHAnsi" w:hAnsiTheme="minorHAnsi" w:cstheme="minorHAnsi"/>
                <w:sz w:val="18"/>
                <w:szCs w:val="18"/>
                <w:lang w:val="fr-FR"/>
              </w:rPr>
            </w:pPr>
            <w:del w:id="1304" w:author="Houyem Rais" w:date="2024-02-22T14:46:00Z">
              <w:r w:rsidRPr="000409F8" w:rsidDel="00201166">
                <w:rPr>
                  <w:rFonts w:eastAsia="Times New Roman" w:cstheme="minorHAnsi"/>
                  <w:color w:val="000000"/>
                  <w:sz w:val="18"/>
                  <w:szCs w:val="18"/>
                  <w:lang w:eastAsia="fr-FR"/>
                </w:rPr>
                <w:delText>18,3</w:delText>
              </w:r>
            </w:del>
          </w:p>
        </w:tc>
        <w:tc>
          <w:tcPr>
            <w:tcW w:w="494" w:type="pct"/>
            <w:vAlign w:val="center"/>
          </w:tcPr>
          <w:p w14:paraId="168A100C" w14:textId="07504313" w:rsidR="00891008" w:rsidRPr="00397ACF" w:rsidDel="00201166" w:rsidRDefault="00891008" w:rsidP="00891008">
            <w:pPr>
              <w:spacing w:before="0" w:after="0"/>
              <w:jc w:val="right"/>
              <w:rPr>
                <w:del w:id="1305" w:author="Houyem Rais" w:date="2024-02-22T14:46:00Z"/>
                <w:rFonts w:cstheme="minorHAnsi"/>
                <w:sz w:val="18"/>
                <w:szCs w:val="18"/>
              </w:rPr>
            </w:pPr>
            <w:del w:id="1306" w:author="Houyem Rais" w:date="2024-02-22T14:46:00Z">
              <w:r w:rsidRPr="00397ACF" w:rsidDel="00201166">
                <w:rPr>
                  <w:rFonts w:cstheme="minorHAnsi"/>
                  <w:sz w:val="18"/>
                  <w:szCs w:val="18"/>
                </w:rPr>
                <w:delText>102 046</w:delText>
              </w:r>
            </w:del>
          </w:p>
        </w:tc>
        <w:tc>
          <w:tcPr>
            <w:tcW w:w="579" w:type="pct"/>
            <w:vAlign w:val="center"/>
          </w:tcPr>
          <w:p w14:paraId="00C583A5" w14:textId="0E2936EE" w:rsidR="00891008" w:rsidRPr="00397ACF" w:rsidDel="00201166" w:rsidRDefault="00891008" w:rsidP="00891008">
            <w:pPr>
              <w:spacing w:before="0" w:after="0"/>
              <w:jc w:val="right"/>
              <w:rPr>
                <w:del w:id="1307" w:author="Houyem Rais" w:date="2024-02-22T14:46:00Z"/>
                <w:rFonts w:cstheme="minorHAnsi"/>
                <w:sz w:val="18"/>
                <w:szCs w:val="18"/>
              </w:rPr>
            </w:pPr>
            <w:del w:id="1308" w:author="Houyem Rais" w:date="2024-02-22T14:46:00Z">
              <w:r w:rsidRPr="00397ACF" w:rsidDel="00201166">
                <w:rPr>
                  <w:rFonts w:cstheme="minorHAnsi"/>
                  <w:sz w:val="18"/>
                  <w:szCs w:val="18"/>
                </w:rPr>
                <w:delText>659</w:delText>
              </w:r>
              <w:r w:rsidR="00DA1A3B" w:rsidDel="00201166">
                <w:rPr>
                  <w:rFonts w:cstheme="minorHAnsi"/>
                  <w:sz w:val="18"/>
                  <w:szCs w:val="18"/>
                </w:rPr>
                <w:delText>,</w:delText>
              </w:r>
              <w:r w:rsidRPr="00397ACF" w:rsidDel="00201166">
                <w:rPr>
                  <w:rFonts w:cstheme="minorHAnsi"/>
                  <w:sz w:val="18"/>
                  <w:szCs w:val="18"/>
                </w:rPr>
                <w:delText>2</w:delText>
              </w:r>
            </w:del>
          </w:p>
        </w:tc>
        <w:tc>
          <w:tcPr>
            <w:tcW w:w="632" w:type="pct"/>
            <w:vAlign w:val="center"/>
          </w:tcPr>
          <w:p w14:paraId="016BD242" w14:textId="1D507902" w:rsidR="00891008" w:rsidRPr="00397ACF" w:rsidDel="00201166" w:rsidRDefault="00891008" w:rsidP="00891008">
            <w:pPr>
              <w:spacing w:before="0" w:after="0"/>
              <w:jc w:val="right"/>
              <w:rPr>
                <w:del w:id="1309" w:author="Houyem Rais" w:date="2024-02-22T14:46:00Z"/>
                <w:rFonts w:cstheme="minorHAnsi"/>
                <w:sz w:val="18"/>
                <w:szCs w:val="18"/>
              </w:rPr>
            </w:pPr>
            <w:del w:id="1310" w:author="Houyem Rais" w:date="2024-02-22T14:46:00Z">
              <w:r w:rsidRPr="00891008" w:rsidDel="00201166">
                <w:rPr>
                  <w:rFonts w:cstheme="minorHAnsi"/>
                  <w:sz w:val="18"/>
                  <w:szCs w:val="18"/>
                </w:rPr>
                <w:delText xml:space="preserve"> 3</w:delText>
              </w:r>
              <w:r w:rsidR="00DA1A3B" w:rsidDel="00201166">
                <w:rPr>
                  <w:rFonts w:cstheme="minorHAnsi"/>
                  <w:sz w:val="18"/>
                  <w:szCs w:val="18"/>
                </w:rPr>
                <w:delText>,</w:delText>
              </w:r>
              <w:r w:rsidR="00360723" w:rsidDel="00201166">
                <w:rPr>
                  <w:rFonts w:cstheme="minorHAnsi"/>
                  <w:sz w:val="18"/>
                  <w:szCs w:val="18"/>
                </w:rPr>
                <w:delText>2</w:delText>
              </w:r>
              <w:r w:rsidR="00CB457E" w:rsidDel="00201166">
                <w:rPr>
                  <w:rFonts w:cstheme="minorHAnsi"/>
                  <w:sz w:val="18"/>
                  <w:szCs w:val="18"/>
                </w:rPr>
                <w:delText xml:space="preserve"> </w:delText>
              </w:r>
            </w:del>
          </w:p>
        </w:tc>
        <w:tc>
          <w:tcPr>
            <w:tcW w:w="721" w:type="pct"/>
            <w:vAlign w:val="center"/>
          </w:tcPr>
          <w:p w14:paraId="3C34F7FD" w14:textId="18EE25A8" w:rsidR="00891008" w:rsidRPr="00397ACF" w:rsidDel="00201166" w:rsidRDefault="00891008" w:rsidP="00891008">
            <w:pPr>
              <w:spacing w:before="0" w:after="0"/>
              <w:jc w:val="right"/>
              <w:rPr>
                <w:del w:id="1311" w:author="Houyem Rais" w:date="2024-02-22T14:46:00Z"/>
                <w:rFonts w:cstheme="minorHAnsi"/>
                <w:sz w:val="18"/>
                <w:szCs w:val="18"/>
              </w:rPr>
            </w:pPr>
            <w:del w:id="1312" w:author="Houyem Rais" w:date="2024-02-22T14:46:00Z">
              <w:r w:rsidRPr="00891008" w:rsidDel="00201166">
                <w:rPr>
                  <w:rFonts w:cstheme="minorHAnsi"/>
                  <w:sz w:val="18"/>
                  <w:szCs w:val="18"/>
                </w:rPr>
                <w:delText>28</w:delText>
              </w:r>
              <w:r w:rsidR="00DA1A3B" w:rsidDel="00201166">
                <w:rPr>
                  <w:rFonts w:cstheme="minorHAnsi"/>
                  <w:sz w:val="18"/>
                  <w:szCs w:val="18"/>
                </w:rPr>
                <w:delText>,</w:delText>
              </w:r>
              <w:r w:rsidRPr="00891008" w:rsidDel="00201166">
                <w:rPr>
                  <w:rFonts w:cstheme="minorHAnsi"/>
                  <w:sz w:val="18"/>
                  <w:szCs w:val="18"/>
                </w:rPr>
                <w:delText>0</w:delText>
              </w:r>
            </w:del>
          </w:p>
        </w:tc>
      </w:tr>
      <w:tr w:rsidR="00DA1A3B" w:rsidRPr="0082514E" w:rsidDel="00201166" w14:paraId="6C43A251" w14:textId="1F6332A2" w:rsidTr="00DA1A3B">
        <w:trPr>
          <w:trHeight w:val="215"/>
          <w:del w:id="1313" w:author="Houyem Rais" w:date="2024-02-22T14:46:00Z"/>
        </w:trPr>
        <w:tc>
          <w:tcPr>
            <w:tcW w:w="364" w:type="pct"/>
            <w:shd w:val="clear" w:color="auto" w:fill="FFE599" w:themeFill="accent4" w:themeFillTint="66"/>
            <w:vAlign w:val="center"/>
          </w:tcPr>
          <w:p w14:paraId="312C4526" w14:textId="1F05D2BC" w:rsidR="00DA1A3B" w:rsidRPr="000409F8" w:rsidDel="00201166" w:rsidRDefault="00DA1A3B" w:rsidP="00DA1A3B">
            <w:pPr>
              <w:spacing w:before="0" w:after="0"/>
              <w:rPr>
                <w:del w:id="1314" w:author="Houyem Rais" w:date="2024-02-22T14:46:00Z"/>
                <w:rFonts w:asciiTheme="minorHAnsi" w:hAnsiTheme="minorHAnsi" w:cstheme="minorHAnsi"/>
                <w:sz w:val="18"/>
                <w:szCs w:val="18"/>
                <w:lang w:val="fr-FR"/>
              </w:rPr>
            </w:pPr>
            <w:del w:id="1315" w:author="Houyem Rais" w:date="2024-02-22T14:46:00Z">
              <w:r w:rsidRPr="000409F8" w:rsidDel="00201166">
                <w:rPr>
                  <w:rFonts w:cstheme="minorHAnsi"/>
                  <w:b/>
                  <w:bCs/>
                  <w:sz w:val="18"/>
                  <w:szCs w:val="18"/>
                </w:rPr>
                <w:delText> Total</w:delText>
              </w:r>
            </w:del>
          </w:p>
        </w:tc>
        <w:tc>
          <w:tcPr>
            <w:tcW w:w="1680" w:type="pct"/>
            <w:shd w:val="clear" w:color="auto" w:fill="FFE599" w:themeFill="accent4" w:themeFillTint="66"/>
            <w:vAlign w:val="center"/>
          </w:tcPr>
          <w:p w14:paraId="0A658BF0" w14:textId="3D722786" w:rsidR="00DA1A3B" w:rsidRPr="000409F8" w:rsidDel="00201166" w:rsidRDefault="00DA1A3B" w:rsidP="00DA1A3B">
            <w:pPr>
              <w:spacing w:before="0" w:after="0"/>
              <w:rPr>
                <w:del w:id="1316" w:author="Houyem Rais" w:date="2024-02-22T14:46:00Z"/>
                <w:rFonts w:asciiTheme="minorHAnsi" w:hAnsiTheme="minorHAnsi" w:cstheme="minorHAnsi"/>
                <w:sz w:val="18"/>
                <w:szCs w:val="18"/>
                <w:lang w:val="fr-FR"/>
              </w:rPr>
            </w:pPr>
          </w:p>
        </w:tc>
        <w:tc>
          <w:tcPr>
            <w:tcW w:w="530" w:type="pct"/>
            <w:shd w:val="clear" w:color="auto" w:fill="FFE599" w:themeFill="accent4" w:themeFillTint="66"/>
            <w:vAlign w:val="center"/>
          </w:tcPr>
          <w:p w14:paraId="74B63473" w14:textId="79C81E9D" w:rsidR="00DA1A3B" w:rsidRPr="000409F8" w:rsidDel="00201166" w:rsidRDefault="00DA1A3B" w:rsidP="00DA1A3B">
            <w:pPr>
              <w:spacing w:before="0" w:after="0"/>
              <w:jc w:val="right"/>
              <w:rPr>
                <w:del w:id="1317" w:author="Houyem Rais" w:date="2024-02-22T14:46:00Z"/>
                <w:rFonts w:asciiTheme="minorHAnsi" w:hAnsiTheme="minorHAnsi" w:cstheme="minorHAnsi"/>
                <w:sz w:val="18"/>
                <w:szCs w:val="18"/>
                <w:lang w:val="fr-FR"/>
              </w:rPr>
            </w:pPr>
            <w:del w:id="1318" w:author="Houyem Rais" w:date="2024-02-22T14:46:00Z">
              <w:r w:rsidRPr="000409F8" w:rsidDel="00201166">
                <w:rPr>
                  <w:rFonts w:cstheme="minorHAnsi"/>
                  <w:b/>
                  <w:bCs/>
                  <w:sz w:val="18"/>
                  <w:szCs w:val="18"/>
                </w:rPr>
                <w:delText>297</w:delText>
              </w:r>
            </w:del>
          </w:p>
        </w:tc>
        <w:tc>
          <w:tcPr>
            <w:tcW w:w="494" w:type="pct"/>
            <w:shd w:val="clear" w:color="auto" w:fill="FFE599" w:themeFill="accent4" w:themeFillTint="66"/>
            <w:vAlign w:val="center"/>
          </w:tcPr>
          <w:p w14:paraId="0D071DCF" w14:textId="0D4B5663" w:rsidR="00DA1A3B" w:rsidRPr="00397ACF" w:rsidDel="00201166" w:rsidRDefault="00DA1A3B" w:rsidP="00DA1A3B">
            <w:pPr>
              <w:spacing w:before="0" w:after="0"/>
              <w:jc w:val="right"/>
              <w:rPr>
                <w:del w:id="1319" w:author="Houyem Rais" w:date="2024-02-22T14:46:00Z"/>
                <w:rFonts w:cstheme="minorHAnsi"/>
                <w:b/>
                <w:bCs/>
                <w:sz w:val="18"/>
                <w:szCs w:val="18"/>
              </w:rPr>
            </w:pPr>
          </w:p>
        </w:tc>
        <w:tc>
          <w:tcPr>
            <w:tcW w:w="579" w:type="pct"/>
            <w:shd w:val="clear" w:color="auto" w:fill="FFE599" w:themeFill="accent4" w:themeFillTint="66"/>
            <w:vAlign w:val="center"/>
          </w:tcPr>
          <w:p w14:paraId="03D558EC" w14:textId="0AB6D9FC" w:rsidR="00DA1A3B" w:rsidRPr="00397ACF" w:rsidDel="00201166" w:rsidRDefault="00DA1A3B" w:rsidP="00DA1A3B">
            <w:pPr>
              <w:spacing w:before="0" w:after="0"/>
              <w:jc w:val="right"/>
              <w:rPr>
                <w:del w:id="1320" w:author="Houyem Rais" w:date="2024-02-22T14:46:00Z"/>
                <w:rFonts w:cstheme="minorHAnsi"/>
                <w:b/>
                <w:bCs/>
                <w:sz w:val="18"/>
                <w:szCs w:val="18"/>
              </w:rPr>
            </w:pPr>
            <w:del w:id="1321" w:author="Houyem Rais" w:date="2024-02-22T14:46:00Z">
              <w:r w:rsidRPr="00397ACF" w:rsidDel="00201166">
                <w:rPr>
                  <w:rFonts w:cstheme="minorHAnsi"/>
                  <w:b/>
                  <w:bCs/>
                  <w:sz w:val="18"/>
                  <w:szCs w:val="18"/>
                </w:rPr>
                <w:delText>4</w:delText>
              </w:r>
              <w:r w:rsidDel="00201166">
                <w:rPr>
                  <w:rFonts w:cstheme="minorHAnsi"/>
                  <w:b/>
                  <w:bCs/>
                  <w:sz w:val="18"/>
                  <w:szCs w:val="18"/>
                </w:rPr>
                <w:delText xml:space="preserve"> </w:delText>
              </w:r>
              <w:r w:rsidRPr="00397ACF" w:rsidDel="00201166">
                <w:rPr>
                  <w:rFonts w:cstheme="minorHAnsi"/>
                  <w:b/>
                  <w:bCs/>
                  <w:sz w:val="18"/>
                  <w:szCs w:val="18"/>
                </w:rPr>
                <w:delText>987</w:delText>
              </w:r>
              <w:r w:rsidDel="00201166">
                <w:rPr>
                  <w:rFonts w:cstheme="minorHAnsi"/>
                  <w:b/>
                  <w:bCs/>
                  <w:sz w:val="18"/>
                  <w:szCs w:val="18"/>
                </w:rPr>
                <w:delText>,</w:delText>
              </w:r>
              <w:r w:rsidRPr="00397ACF" w:rsidDel="00201166">
                <w:rPr>
                  <w:rFonts w:cstheme="minorHAnsi"/>
                  <w:b/>
                  <w:bCs/>
                  <w:sz w:val="18"/>
                  <w:szCs w:val="18"/>
                </w:rPr>
                <w:delText>1</w:delText>
              </w:r>
            </w:del>
          </w:p>
        </w:tc>
        <w:tc>
          <w:tcPr>
            <w:tcW w:w="632" w:type="pct"/>
            <w:shd w:val="clear" w:color="auto" w:fill="FFE599" w:themeFill="accent4" w:themeFillTint="66"/>
            <w:vAlign w:val="center"/>
          </w:tcPr>
          <w:p w14:paraId="370610DC" w14:textId="02E62753" w:rsidR="00DA1A3B" w:rsidRPr="00DA1A3B" w:rsidDel="00201166" w:rsidRDefault="00DA1A3B" w:rsidP="00DA1A3B">
            <w:pPr>
              <w:spacing w:before="0" w:after="0"/>
              <w:jc w:val="right"/>
              <w:rPr>
                <w:del w:id="1322" w:author="Houyem Rais" w:date="2024-02-22T14:46:00Z"/>
                <w:rFonts w:cstheme="minorHAnsi"/>
                <w:b/>
                <w:bCs/>
                <w:sz w:val="18"/>
                <w:szCs w:val="18"/>
              </w:rPr>
            </w:pPr>
            <w:del w:id="1323" w:author="Houyem Rais" w:date="2024-02-22T14:46:00Z">
              <w:r w:rsidRPr="00DA1A3B" w:rsidDel="00201166">
                <w:rPr>
                  <w:b/>
                  <w:bCs/>
                  <w:sz w:val="18"/>
                  <w:szCs w:val="18"/>
                </w:rPr>
                <w:delText>47</w:delText>
              </w:r>
              <w:r w:rsidDel="00201166">
                <w:rPr>
                  <w:b/>
                  <w:bCs/>
                  <w:sz w:val="18"/>
                  <w:szCs w:val="18"/>
                </w:rPr>
                <w:delText>,</w:delText>
              </w:r>
              <w:r w:rsidR="00360723" w:rsidDel="00201166">
                <w:rPr>
                  <w:b/>
                  <w:bCs/>
                  <w:sz w:val="18"/>
                  <w:szCs w:val="18"/>
                </w:rPr>
                <w:delText>3</w:delText>
              </w:r>
              <w:r w:rsidR="00CB457E" w:rsidDel="00201166">
                <w:rPr>
                  <w:b/>
                  <w:bCs/>
                  <w:sz w:val="18"/>
                  <w:szCs w:val="18"/>
                </w:rPr>
                <w:delText xml:space="preserve"> </w:delText>
              </w:r>
            </w:del>
          </w:p>
        </w:tc>
        <w:tc>
          <w:tcPr>
            <w:tcW w:w="721" w:type="pct"/>
            <w:shd w:val="clear" w:color="auto" w:fill="FFE599" w:themeFill="accent4" w:themeFillTint="66"/>
          </w:tcPr>
          <w:p w14:paraId="0BAE83DC" w14:textId="01C5E15C" w:rsidR="00DA1A3B" w:rsidRPr="00DA1A3B" w:rsidDel="00201166" w:rsidRDefault="00DA1A3B" w:rsidP="00DA1A3B">
            <w:pPr>
              <w:spacing w:before="0" w:after="0"/>
              <w:jc w:val="right"/>
              <w:rPr>
                <w:del w:id="1324" w:author="Houyem Rais" w:date="2024-02-22T14:46:00Z"/>
                <w:rFonts w:cstheme="minorHAnsi"/>
                <w:b/>
                <w:bCs/>
                <w:sz w:val="18"/>
                <w:szCs w:val="18"/>
              </w:rPr>
            </w:pPr>
            <w:del w:id="1325" w:author="Houyem Rais" w:date="2024-02-22T14:46:00Z">
              <w:r w:rsidRPr="00DA1A3B" w:rsidDel="00201166">
                <w:rPr>
                  <w:b/>
                  <w:bCs/>
                  <w:sz w:val="18"/>
                  <w:szCs w:val="18"/>
                </w:rPr>
                <w:delText>116</w:delText>
              </w:r>
              <w:r w:rsidDel="00201166">
                <w:rPr>
                  <w:b/>
                  <w:bCs/>
                  <w:sz w:val="18"/>
                  <w:szCs w:val="18"/>
                </w:rPr>
                <w:delText>,</w:delText>
              </w:r>
              <w:r w:rsidRPr="00DA1A3B" w:rsidDel="00201166">
                <w:rPr>
                  <w:b/>
                  <w:bCs/>
                  <w:sz w:val="18"/>
                  <w:szCs w:val="18"/>
                </w:rPr>
                <w:delText>4</w:delText>
              </w:r>
            </w:del>
          </w:p>
        </w:tc>
      </w:tr>
    </w:tbl>
    <w:p w14:paraId="79B6FED3" w14:textId="3C7321B9" w:rsidR="00DD202F" w:rsidRPr="00343F01" w:rsidDel="00201166" w:rsidRDefault="00DD202F" w:rsidP="00DD202F">
      <w:pPr>
        <w:spacing w:before="0"/>
        <w:jc w:val="right"/>
        <w:rPr>
          <w:del w:id="1326" w:author="Houyem Rais" w:date="2024-02-22T14:46:00Z"/>
          <w:i/>
          <w:iCs/>
          <w:sz w:val="20"/>
          <w:szCs w:val="20"/>
        </w:rPr>
      </w:pPr>
      <w:del w:id="1327" w:author="Houyem Rais" w:date="2024-02-22T14:46:00Z">
        <w:r w:rsidRPr="00343F01" w:rsidDel="00201166">
          <w:rPr>
            <w:b/>
            <w:bCs/>
            <w:i/>
            <w:iCs/>
            <w:sz w:val="20"/>
            <w:szCs w:val="20"/>
          </w:rPr>
          <w:delText>Source</w:delText>
        </w:r>
        <w:r w:rsidRPr="00343F01" w:rsidDel="00201166">
          <w:rPr>
            <w:i/>
            <w:iCs/>
            <w:sz w:val="20"/>
            <w:szCs w:val="20"/>
          </w:rPr>
          <w:delText> : Termes de référence + Etudes techniques</w:delText>
        </w:r>
      </w:del>
    </w:p>
    <w:p w14:paraId="46C8693D" w14:textId="13CE3683" w:rsidR="00462F2E" w:rsidRPr="00343F01" w:rsidDel="00201166" w:rsidRDefault="00462F2E" w:rsidP="00462F2E">
      <w:pPr>
        <w:rPr>
          <w:del w:id="1328" w:author="Houyem Rais" w:date="2024-02-22T14:46:00Z"/>
        </w:rPr>
      </w:pPr>
      <w:del w:id="1329" w:author="Houyem Rais" w:date="2024-02-22T14:46:00Z">
        <w:r w:rsidDel="00201166">
          <w:delText xml:space="preserve">L’étude </w:delText>
        </w:r>
        <w:r w:rsidRPr="00343F01" w:rsidDel="00201166">
          <w:delText>s’est basé</w:delText>
        </w:r>
        <w:r w:rsidDel="00201166">
          <w:delText>s</w:delText>
        </w:r>
        <w:r w:rsidRPr="00343F01" w:rsidDel="00201166">
          <w:delText xml:space="preserve"> sur les tarifs en cours dans les trois pays du lot 3, les préférences révélées des usagers et sur les benchmarks des pays africains similaires dans la détermination des tarifs kilométriques préliminaires.</w:delText>
        </w:r>
        <w:r w:rsidDel="00201166">
          <w:delText xml:space="preserve"> </w:delText>
        </w:r>
        <w:r w:rsidRPr="00343F01" w:rsidDel="00201166">
          <w:delText>Le tarif kilométrique retenu pour chaque pays est comme suit :</w:delText>
        </w:r>
      </w:del>
    </w:p>
    <w:p w14:paraId="117A2FE4" w14:textId="64AE8F91" w:rsidR="00462F2E" w:rsidRPr="00343F01" w:rsidDel="00201166" w:rsidRDefault="00462F2E" w:rsidP="00462F2E">
      <w:pPr>
        <w:pStyle w:val="Caption"/>
        <w:rPr>
          <w:del w:id="1330" w:author="Houyem Rais" w:date="2024-02-22T14:46:00Z"/>
        </w:rPr>
      </w:pPr>
      <w:bookmarkStart w:id="1331" w:name="_Toc152165440"/>
      <w:del w:id="133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2</w:delText>
        </w:r>
        <w:r w:rsidR="00B0561B" w:rsidDel="00201166">
          <w:rPr>
            <w:noProof/>
          </w:rPr>
          <w:fldChar w:fldCharType="end"/>
        </w:r>
        <w:r w:rsidRPr="00343F01" w:rsidDel="00201166">
          <w:delText xml:space="preserve"> Tarif kilométrique économique retenu pour chaque pays (USD, CE 2023)</w:delText>
        </w:r>
        <w:bookmarkEnd w:id="1331"/>
      </w:del>
    </w:p>
    <w:tbl>
      <w:tblPr>
        <w:tblW w:w="8642" w:type="dxa"/>
        <w:tblCellMar>
          <w:left w:w="70" w:type="dxa"/>
          <w:right w:w="70" w:type="dxa"/>
        </w:tblCellMar>
        <w:tblLook w:val="04A0" w:firstRow="1" w:lastRow="0" w:firstColumn="1" w:lastColumn="0" w:noHBand="0" w:noVBand="1"/>
      </w:tblPr>
      <w:tblGrid>
        <w:gridCol w:w="1942"/>
        <w:gridCol w:w="1172"/>
        <w:gridCol w:w="992"/>
        <w:gridCol w:w="2068"/>
        <w:gridCol w:w="2468"/>
      </w:tblGrid>
      <w:tr w:rsidR="00462F2E" w:rsidRPr="00343F01" w:rsidDel="00201166" w14:paraId="7E218DCF" w14:textId="32EB98D6" w:rsidTr="00406EF1">
        <w:trPr>
          <w:trHeight w:val="295"/>
          <w:del w:id="1333" w:author="Houyem Rais" w:date="2024-02-22T14:46:00Z"/>
        </w:trPr>
        <w:tc>
          <w:tcPr>
            <w:tcW w:w="1942" w:type="dxa"/>
            <w:tcBorders>
              <w:top w:val="single" w:sz="4" w:space="0" w:color="auto"/>
              <w:left w:val="single" w:sz="4" w:space="0" w:color="auto"/>
              <w:bottom w:val="single" w:sz="4" w:space="0" w:color="auto"/>
              <w:right w:val="single" w:sz="4" w:space="0" w:color="auto"/>
            </w:tcBorders>
            <w:shd w:val="clear" w:color="000000" w:fill="E6B8B7"/>
            <w:vAlign w:val="center"/>
            <w:hideMark/>
          </w:tcPr>
          <w:p w14:paraId="178BF26E" w14:textId="39350300" w:rsidR="00462F2E" w:rsidRPr="00343F01" w:rsidDel="00201166" w:rsidRDefault="00462F2E" w:rsidP="00406EF1">
            <w:pPr>
              <w:spacing w:before="0" w:after="0" w:line="240" w:lineRule="auto"/>
              <w:jc w:val="center"/>
              <w:rPr>
                <w:del w:id="1334" w:author="Houyem Rais" w:date="2024-02-22T14:46:00Z"/>
                <w:rFonts w:ascii="Calibri" w:eastAsia="Times New Roman" w:hAnsi="Calibri" w:cs="Calibri"/>
                <w:b/>
                <w:bCs/>
                <w:color w:val="000000"/>
                <w:sz w:val="20"/>
                <w:szCs w:val="20"/>
                <w:lang w:eastAsia="fr-FR"/>
              </w:rPr>
            </w:pPr>
            <w:del w:id="1335" w:author="Houyem Rais" w:date="2024-02-22T14:46:00Z">
              <w:r w:rsidRPr="00343F01" w:rsidDel="00201166">
                <w:rPr>
                  <w:rFonts w:ascii="Calibri" w:eastAsia="Times New Roman" w:hAnsi="Calibri" w:cs="Calibri"/>
                  <w:b/>
                  <w:bCs/>
                  <w:color w:val="000000"/>
                  <w:sz w:val="20"/>
                  <w:szCs w:val="20"/>
                  <w:lang w:eastAsia="fr-FR"/>
                </w:rPr>
                <w:delText>Catégorie </w:delText>
              </w:r>
            </w:del>
          </w:p>
        </w:tc>
        <w:tc>
          <w:tcPr>
            <w:tcW w:w="1172" w:type="dxa"/>
            <w:tcBorders>
              <w:top w:val="single" w:sz="4" w:space="0" w:color="auto"/>
              <w:left w:val="nil"/>
              <w:bottom w:val="single" w:sz="4" w:space="0" w:color="auto"/>
              <w:right w:val="single" w:sz="4" w:space="0" w:color="auto"/>
            </w:tcBorders>
            <w:shd w:val="clear" w:color="000000" w:fill="E6B8B7"/>
            <w:vAlign w:val="center"/>
            <w:hideMark/>
          </w:tcPr>
          <w:p w14:paraId="6EE02D11" w14:textId="223A75E6" w:rsidR="00462F2E" w:rsidRPr="00343F01" w:rsidDel="00201166" w:rsidRDefault="00462F2E" w:rsidP="00406EF1">
            <w:pPr>
              <w:spacing w:before="0" w:after="0" w:line="240" w:lineRule="auto"/>
              <w:jc w:val="center"/>
              <w:rPr>
                <w:del w:id="1336" w:author="Houyem Rais" w:date="2024-02-22T14:46:00Z"/>
                <w:rFonts w:ascii="Calibri" w:eastAsia="Times New Roman" w:hAnsi="Calibri" w:cs="Calibri"/>
                <w:b/>
                <w:bCs/>
                <w:color w:val="000000"/>
                <w:sz w:val="20"/>
                <w:szCs w:val="20"/>
                <w:lang w:eastAsia="fr-FR"/>
              </w:rPr>
            </w:pPr>
            <w:del w:id="1337" w:author="Houyem Rais" w:date="2024-02-22T14:46:00Z">
              <w:r w:rsidRPr="00343F01" w:rsidDel="00201166">
                <w:rPr>
                  <w:rFonts w:ascii="Calibri" w:eastAsia="Times New Roman" w:hAnsi="Calibri" w:cs="Calibri"/>
                  <w:b/>
                  <w:bCs/>
                  <w:color w:val="000000"/>
                  <w:sz w:val="20"/>
                  <w:szCs w:val="20"/>
                  <w:lang w:eastAsia="fr-FR"/>
                </w:rPr>
                <w:delText>VL</w:delText>
              </w:r>
            </w:del>
          </w:p>
        </w:tc>
        <w:tc>
          <w:tcPr>
            <w:tcW w:w="992" w:type="dxa"/>
            <w:tcBorders>
              <w:top w:val="single" w:sz="4" w:space="0" w:color="auto"/>
              <w:left w:val="nil"/>
              <w:bottom w:val="single" w:sz="4" w:space="0" w:color="auto"/>
              <w:right w:val="single" w:sz="4" w:space="0" w:color="auto"/>
            </w:tcBorders>
            <w:shd w:val="clear" w:color="000000" w:fill="E6B8B7"/>
            <w:vAlign w:val="center"/>
            <w:hideMark/>
          </w:tcPr>
          <w:p w14:paraId="292DCD7A" w14:textId="53404DE2" w:rsidR="00462F2E" w:rsidRPr="00343F01" w:rsidDel="00201166" w:rsidRDefault="00462F2E" w:rsidP="00406EF1">
            <w:pPr>
              <w:spacing w:before="0" w:after="0" w:line="240" w:lineRule="auto"/>
              <w:jc w:val="center"/>
              <w:rPr>
                <w:del w:id="1338" w:author="Houyem Rais" w:date="2024-02-22T14:46:00Z"/>
                <w:rFonts w:ascii="Calibri" w:eastAsia="Times New Roman" w:hAnsi="Calibri" w:cs="Calibri"/>
                <w:b/>
                <w:bCs/>
                <w:color w:val="000000"/>
                <w:sz w:val="20"/>
                <w:szCs w:val="20"/>
                <w:lang w:eastAsia="fr-FR"/>
              </w:rPr>
            </w:pPr>
            <w:del w:id="1339" w:author="Houyem Rais" w:date="2024-02-22T14:46:00Z">
              <w:r w:rsidRPr="00343F01" w:rsidDel="00201166">
                <w:rPr>
                  <w:rFonts w:ascii="Calibri" w:eastAsia="Times New Roman" w:hAnsi="Calibri" w:cs="Calibri"/>
                  <w:b/>
                  <w:bCs/>
                  <w:color w:val="000000"/>
                  <w:sz w:val="20"/>
                  <w:szCs w:val="20"/>
                  <w:lang w:eastAsia="fr-FR"/>
                </w:rPr>
                <w:delText>PL</w:delText>
              </w:r>
            </w:del>
          </w:p>
        </w:tc>
        <w:tc>
          <w:tcPr>
            <w:tcW w:w="2068" w:type="dxa"/>
            <w:tcBorders>
              <w:top w:val="single" w:sz="4" w:space="0" w:color="auto"/>
              <w:left w:val="nil"/>
              <w:bottom w:val="single" w:sz="4" w:space="0" w:color="auto"/>
              <w:right w:val="single" w:sz="4" w:space="0" w:color="auto"/>
            </w:tcBorders>
            <w:shd w:val="clear" w:color="000000" w:fill="E6B8B7"/>
            <w:vAlign w:val="center"/>
          </w:tcPr>
          <w:p w14:paraId="5D30952A" w14:textId="3B7AC1E0" w:rsidR="00462F2E" w:rsidRPr="00343F01" w:rsidDel="00201166" w:rsidRDefault="00462F2E" w:rsidP="00406EF1">
            <w:pPr>
              <w:spacing w:before="0" w:after="0" w:line="240" w:lineRule="auto"/>
              <w:jc w:val="center"/>
              <w:rPr>
                <w:del w:id="1340" w:author="Houyem Rais" w:date="2024-02-22T14:46:00Z"/>
                <w:rFonts w:ascii="Calibri" w:eastAsia="Times New Roman" w:hAnsi="Calibri" w:cs="Calibri"/>
                <w:b/>
                <w:bCs/>
                <w:color w:val="000000"/>
                <w:sz w:val="20"/>
                <w:szCs w:val="20"/>
                <w:lang w:eastAsia="fr-FR"/>
              </w:rPr>
            </w:pPr>
            <w:del w:id="1341" w:author="Houyem Rais" w:date="2024-02-22T14:46:00Z">
              <w:r w:rsidRPr="00343F01" w:rsidDel="00201166">
                <w:rPr>
                  <w:rFonts w:ascii="Calibri" w:eastAsia="Times New Roman" w:hAnsi="Calibri" w:cs="Calibri"/>
                  <w:b/>
                  <w:bCs/>
                  <w:color w:val="000000"/>
                  <w:sz w:val="20"/>
                  <w:szCs w:val="20"/>
                  <w:lang w:eastAsia="fr-FR"/>
                </w:rPr>
                <w:delText>Multiplicateur (VL-PL)</w:delText>
              </w:r>
              <w:r w:rsidRPr="00343F01" w:rsidDel="00201166">
                <w:rPr>
                  <w:rStyle w:val="FootnoteReference"/>
                  <w:rFonts w:ascii="Calibri" w:eastAsia="Times New Roman" w:hAnsi="Calibri" w:cs="Calibri"/>
                  <w:b/>
                  <w:bCs/>
                  <w:color w:val="000000"/>
                  <w:sz w:val="20"/>
                  <w:szCs w:val="20"/>
                  <w:lang w:eastAsia="fr-FR"/>
                </w:rPr>
                <w:footnoteReference w:id="5"/>
              </w:r>
            </w:del>
          </w:p>
        </w:tc>
        <w:tc>
          <w:tcPr>
            <w:tcW w:w="2468" w:type="dxa"/>
            <w:tcBorders>
              <w:top w:val="single" w:sz="4" w:space="0" w:color="auto"/>
              <w:left w:val="nil"/>
              <w:bottom w:val="single" w:sz="4" w:space="0" w:color="auto"/>
              <w:right w:val="single" w:sz="4" w:space="0" w:color="auto"/>
            </w:tcBorders>
            <w:shd w:val="clear" w:color="000000" w:fill="E6B8B7"/>
            <w:vAlign w:val="center"/>
          </w:tcPr>
          <w:p w14:paraId="2BD74FEA" w14:textId="42117613" w:rsidR="00462F2E" w:rsidRPr="00343F01" w:rsidDel="00201166" w:rsidRDefault="00462F2E" w:rsidP="00406EF1">
            <w:pPr>
              <w:spacing w:before="0" w:after="0" w:line="240" w:lineRule="auto"/>
              <w:jc w:val="center"/>
              <w:rPr>
                <w:del w:id="1344" w:author="Houyem Rais" w:date="2024-02-22T14:46:00Z"/>
                <w:rFonts w:ascii="Calibri" w:eastAsia="Times New Roman" w:hAnsi="Calibri" w:cs="Calibri"/>
                <w:b/>
                <w:bCs/>
                <w:color w:val="000000"/>
                <w:sz w:val="20"/>
                <w:szCs w:val="20"/>
                <w:lang w:eastAsia="fr-FR"/>
              </w:rPr>
            </w:pPr>
            <w:del w:id="1345" w:author="Houyem Rais" w:date="2024-02-22T14:46:00Z">
              <w:r w:rsidRPr="00343F01" w:rsidDel="00201166">
                <w:rPr>
                  <w:rFonts w:ascii="Calibri" w:eastAsia="Times New Roman" w:hAnsi="Calibri" w:cs="Calibri"/>
                  <w:b/>
                  <w:bCs/>
                  <w:color w:val="000000"/>
                  <w:sz w:val="20"/>
                  <w:szCs w:val="20"/>
                  <w:lang w:eastAsia="fr-FR"/>
                </w:rPr>
                <w:delText>Multiplicateur péage social</w:delText>
              </w:r>
              <w:r w:rsidRPr="00343F01" w:rsidDel="00201166">
                <w:rPr>
                  <w:rStyle w:val="FootnoteReference"/>
                  <w:rFonts w:ascii="Calibri" w:eastAsia="Times New Roman" w:hAnsi="Calibri" w:cs="Calibri"/>
                  <w:b/>
                  <w:bCs/>
                  <w:color w:val="000000"/>
                  <w:sz w:val="20"/>
                  <w:szCs w:val="20"/>
                  <w:lang w:eastAsia="fr-FR"/>
                </w:rPr>
                <w:footnoteReference w:id="6"/>
              </w:r>
            </w:del>
          </w:p>
        </w:tc>
      </w:tr>
      <w:tr w:rsidR="00462F2E" w:rsidRPr="00343F01" w:rsidDel="00201166" w14:paraId="5B3299AE" w14:textId="1EE3073C" w:rsidTr="00406EF1">
        <w:trPr>
          <w:trHeight w:val="295"/>
          <w:del w:id="1348" w:author="Houyem Rais" w:date="2024-02-22T14:46:00Z"/>
        </w:trPr>
        <w:tc>
          <w:tcPr>
            <w:tcW w:w="1942" w:type="dxa"/>
            <w:tcBorders>
              <w:top w:val="nil"/>
              <w:left w:val="single" w:sz="4" w:space="0" w:color="auto"/>
              <w:bottom w:val="single" w:sz="4" w:space="0" w:color="auto"/>
              <w:right w:val="single" w:sz="4" w:space="0" w:color="auto"/>
            </w:tcBorders>
            <w:shd w:val="clear" w:color="auto" w:fill="auto"/>
            <w:vAlign w:val="center"/>
            <w:hideMark/>
          </w:tcPr>
          <w:p w14:paraId="684A3B2D" w14:textId="741C243E" w:rsidR="00462F2E" w:rsidRPr="00343F01" w:rsidDel="00201166" w:rsidRDefault="00462F2E" w:rsidP="00406EF1">
            <w:pPr>
              <w:spacing w:before="0" w:after="0" w:line="240" w:lineRule="auto"/>
              <w:jc w:val="center"/>
              <w:rPr>
                <w:del w:id="1349" w:author="Houyem Rais" w:date="2024-02-22T14:46:00Z"/>
                <w:rFonts w:ascii="Calibri" w:eastAsia="Times New Roman" w:hAnsi="Calibri" w:cs="Calibri"/>
                <w:b/>
                <w:bCs/>
                <w:color w:val="000000"/>
                <w:sz w:val="20"/>
                <w:szCs w:val="20"/>
                <w:lang w:eastAsia="fr-FR"/>
              </w:rPr>
            </w:pPr>
            <w:del w:id="1350" w:author="Houyem Rais" w:date="2024-02-22T14:46:00Z">
              <w:r w:rsidRPr="00343F01" w:rsidDel="00201166">
                <w:rPr>
                  <w:rFonts w:ascii="Calibri" w:eastAsia="Times New Roman" w:hAnsi="Calibri" w:cs="Calibri"/>
                  <w:b/>
                  <w:bCs/>
                  <w:color w:val="000000"/>
                  <w:sz w:val="20"/>
                  <w:szCs w:val="20"/>
                  <w:lang w:eastAsia="fr-FR"/>
                </w:rPr>
                <w:delText xml:space="preserve">Togo </w:delText>
              </w:r>
            </w:del>
          </w:p>
        </w:tc>
        <w:tc>
          <w:tcPr>
            <w:tcW w:w="1172" w:type="dxa"/>
            <w:tcBorders>
              <w:top w:val="nil"/>
              <w:left w:val="nil"/>
              <w:bottom w:val="single" w:sz="4" w:space="0" w:color="auto"/>
              <w:right w:val="single" w:sz="4" w:space="0" w:color="auto"/>
            </w:tcBorders>
            <w:shd w:val="clear" w:color="auto" w:fill="auto"/>
            <w:vAlign w:val="center"/>
            <w:hideMark/>
          </w:tcPr>
          <w:p w14:paraId="02CD2CA8" w14:textId="0C7CC7AC" w:rsidR="00462F2E" w:rsidRPr="00343F01" w:rsidDel="00201166" w:rsidRDefault="00462F2E" w:rsidP="00406EF1">
            <w:pPr>
              <w:spacing w:before="0" w:after="0" w:line="240" w:lineRule="auto"/>
              <w:jc w:val="center"/>
              <w:rPr>
                <w:del w:id="1351" w:author="Houyem Rais" w:date="2024-02-22T14:46:00Z"/>
                <w:rFonts w:ascii="Calibri" w:eastAsia="Times New Roman" w:hAnsi="Calibri" w:cs="Calibri"/>
                <w:color w:val="000000"/>
                <w:sz w:val="20"/>
                <w:szCs w:val="20"/>
                <w:lang w:eastAsia="fr-FR"/>
              </w:rPr>
            </w:pPr>
            <w:del w:id="1352" w:author="Houyem Rais" w:date="2024-02-22T14:46:00Z">
              <w:r w:rsidRPr="00343F01" w:rsidDel="00201166">
                <w:rPr>
                  <w:rFonts w:ascii="Calibri" w:eastAsia="Times New Roman" w:hAnsi="Calibri" w:cs="Calibri"/>
                  <w:color w:val="000000"/>
                  <w:sz w:val="20"/>
                  <w:szCs w:val="20"/>
                  <w:lang w:eastAsia="fr-FR"/>
                </w:rPr>
                <w:delText>0,050</w:delText>
              </w:r>
            </w:del>
          </w:p>
        </w:tc>
        <w:tc>
          <w:tcPr>
            <w:tcW w:w="992" w:type="dxa"/>
            <w:tcBorders>
              <w:top w:val="nil"/>
              <w:left w:val="nil"/>
              <w:bottom w:val="single" w:sz="4" w:space="0" w:color="auto"/>
              <w:right w:val="single" w:sz="4" w:space="0" w:color="auto"/>
            </w:tcBorders>
            <w:shd w:val="clear" w:color="auto" w:fill="auto"/>
            <w:vAlign w:val="center"/>
            <w:hideMark/>
          </w:tcPr>
          <w:p w14:paraId="1436CD73" w14:textId="11E87B5B" w:rsidR="00462F2E" w:rsidRPr="00343F01" w:rsidDel="00201166" w:rsidRDefault="00462F2E" w:rsidP="00406EF1">
            <w:pPr>
              <w:spacing w:before="0" w:after="0" w:line="240" w:lineRule="auto"/>
              <w:jc w:val="center"/>
              <w:rPr>
                <w:del w:id="1353" w:author="Houyem Rais" w:date="2024-02-22T14:46:00Z"/>
                <w:rFonts w:ascii="Calibri" w:eastAsia="Times New Roman" w:hAnsi="Calibri" w:cs="Calibri"/>
                <w:color w:val="000000"/>
                <w:sz w:val="20"/>
                <w:szCs w:val="20"/>
                <w:lang w:eastAsia="fr-FR"/>
              </w:rPr>
            </w:pPr>
            <w:del w:id="1354" w:author="Houyem Rais" w:date="2024-02-22T14:46:00Z">
              <w:r w:rsidRPr="00343F01" w:rsidDel="00201166">
                <w:rPr>
                  <w:rFonts w:ascii="Calibri" w:eastAsia="Times New Roman" w:hAnsi="Calibri" w:cs="Calibri"/>
                  <w:color w:val="000000"/>
                  <w:sz w:val="20"/>
                  <w:szCs w:val="20"/>
                  <w:lang w:eastAsia="fr-FR"/>
                </w:rPr>
                <w:delText>0,085</w:delText>
              </w:r>
            </w:del>
          </w:p>
        </w:tc>
        <w:tc>
          <w:tcPr>
            <w:tcW w:w="2068" w:type="dxa"/>
            <w:tcBorders>
              <w:top w:val="nil"/>
              <w:left w:val="nil"/>
              <w:bottom w:val="single" w:sz="4" w:space="0" w:color="auto"/>
              <w:right w:val="single" w:sz="4" w:space="0" w:color="auto"/>
            </w:tcBorders>
            <w:vAlign w:val="center"/>
          </w:tcPr>
          <w:p w14:paraId="157472E6" w14:textId="54DC5E49" w:rsidR="00462F2E" w:rsidRPr="00343F01" w:rsidDel="00201166" w:rsidRDefault="00462F2E" w:rsidP="00406EF1">
            <w:pPr>
              <w:spacing w:before="0" w:after="0" w:line="240" w:lineRule="auto"/>
              <w:jc w:val="center"/>
              <w:rPr>
                <w:del w:id="1355" w:author="Houyem Rais" w:date="2024-02-22T14:46:00Z"/>
                <w:rFonts w:ascii="Calibri" w:eastAsia="Times New Roman" w:hAnsi="Calibri" w:cs="Calibri"/>
                <w:color w:val="000000"/>
                <w:sz w:val="20"/>
                <w:szCs w:val="20"/>
                <w:lang w:eastAsia="fr-FR"/>
              </w:rPr>
            </w:pPr>
            <w:del w:id="1356" w:author="Houyem Rais" w:date="2024-02-22T14:46:00Z">
              <w:r w:rsidRPr="00343F01" w:rsidDel="00201166">
                <w:rPr>
                  <w:rFonts w:ascii="Calibri" w:hAnsi="Calibri" w:cs="Calibri"/>
                  <w:color w:val="000000"/>
                  <w:sz w:val="20"/>
                  <w:szCs w:val="20"/>
                </w:rPr>
                <w:delText>1,70</w:delText>
              </w:r>
            </w:del>
          </w:p>
        </w:tc>
        <w:tc>
          <w:tcPr>
            <w:tcW w:w="2468" w:type="dxa"/>
            <w:tcBorders>
              <w:top w:val="nil"/>
              <w:left w:val="nil"/>
              <w:bottom w:val="single" w:sz="4" w:space="0" w:color="auto"/>
              <w:right w:val="single" w:sz="4" w:space="0" w:color="auto"/>
            </w:tcBorders>
            <w:vAlign w:val="center"/>
          </w:tcPr>
          <w:p w14:paraId="2F689BED" w14:textId="6E85D255" w:rsidR="00462F2E" w:rsidRPr="00343F01" w:rsidDel="00201166" w:rsidRDefault="00462F2E" w:rsidP="00406EF1">
            <w:pPr>
              <w:spacing w:before="0" w:after="0" w:line="240" w:lineRule="auto"/>
              <w:jc w:val="center"/>
              <w:rPr>
                <w:del w:id="1357" w:author="Houyem Rais" w:date="2024-02-22T14:46:00Z"/>
                <w:rFonts w:ascii="Calibri" w:eastAsia="Times New Roman" w:hAnsi="Calibri" w:cs="Calibri"/>
                <w:color w:val="000000"/>
                <w:sz w:val="20"/>
                <w:szCs w:val="20"/>
                <w:lang w:eastAsia="fr-FR"/>
              </w:rPr>
            </w:pPr>
            <w:del w:id="1358" w:author="Houyem Rais" w:date="2024-02-22T14:46:00Z">
              <w:r w:rsidRPr="00343F01" w:rsidDel="00201166">
                <w:rPr>
                  <w:rFonts w:ascii="Calibri" w:hAnsi="Calibri" w:cs="Calibri"/>
                  <w:i/>
                  <w:iCs/>
                  <w:color w:val="000000"/>
                  <w:sz w:val="20"/>
                  <w:szCs w:val="20"/>
                </w:rPr>
                <w:delText>50%</w:delText>
              </w:r>
            </w:del>
          </w:p>
        </w:tc>
      </w:tr>
      <w:tr w:rsidR="00462F2E" w:rsidRPr="00343F01" w:rsidDel="00201166" w14:paraId="492403FD" w14:textId="4AE89407" w:rsidTr="00406EF1">
        <w:trPr>
          <w:trHeight w:val="295"/>
          <w:del w:id="1359" w:author="Houyem Rais" w:date="2024-02-22T14:46:00Z"/>
        </w:trPr>
        <w:tc>
          <w:tcPr>
            <w:tcW w:w="1942" w:type="dxa"/>
            <w:tcBorders>
              <w:top w:val="nil"/>
              <w:left w:val="single" w:sz="4" w:space="0" w:color="auto"/>
              <w:bottom w:val="single" w:sz="4" w:space="0" w:color="auto"/>
              <w:right w:val="single" w:sz="4" w:space="0" w:color="auto"/>
            </w:tcBorders>
            <w:shd w:val="clear" w:color="auto" w:fill="auto"/>
            <w:vAlign w:val="center"/>
            <w:hideMark/>
          </w:tcPr>
          <w:p w14:paraId="3F3E8619" w14:textId="408A5104" w:rsidR="00462F2E" w:rsidRPr="00343F01" w:rsidDel="00201166" w:rsidRDefault="00462F2E" w:rsidP="00406EF1">
            <w:pPr>
              <w:spacing w:before="0" w:after="0" w:line="240" w:lineRule="auto"/>
              <w:jc w:val="center"/>
              <w:rPr>
                <w:del w:id="1360" w:author="Houyem Rais" w:date="2024-02-22T14:46:00Z"/>
                <w:rFonts w:ascii="Calibri" w:eastAsia="Times New Roman" w:hAnsi="Calibri" w:cs="Calibri"/>
                <w:b/>
                <w:bCs/>
                <w:color w:val="000000"/>
                <w:sz w:val="20"/>
                <w:szCs w:val="20"/>
                <w:lang w:eastAsia="fr-FR"/>
              </w:rPr>
            </w:pPr>
            <w:del w:id="1361" w:author="Houyem Rais" w:date="2024-02-22T14:46:00Z">
              <w:r w:rsidRPr="00343F01" w:rsidDel="00201166">
                <w:rPr>
                  <w:rFonts w:ascii="Calibri" w:eastAsia="Times New Roman" w:hAnsi="Calibri" w:cs="Calibri"/>
                  <w:b/>
                  <w:bCs/>
                  <w:color w:val="000000"/>
                  <w:sz w:val="20"/>
                  <w:szCs w:val="20"/>
                  <w:lang w:eastAsia="fr-FR"/>
                </w:rPr>
                <w:delText xml:space="preserve">Bénin </w:delText>
              </w:r>
            </w:del>
          </w:p>
        </w:tc>
        <w:tc>
          <w:tcPr>
            <w:tcW w:w="1172" w:type="dxa"/>
            <w:tcBorders>
              <w:top w:val="nil"/>
              <w:left w:val="nil"/>
              <w:bottom w:val="single" w:sz="4" w:space="0" w:color="auto"/>
              <w:right w:val="single" w:sz="4" w:space="0" w:color="auto"/>
            </w:tcBorders>
            <w:shd w:val="clear" w:color="auto" w:fill="auto"/>
            <w:vAlign w:val="center"/>
            <w:hideMark/>
          </w:tcPr>
          <w:p w14:paraId="5CAB3769" w14:textId="253488C9" w:rsidR="00462F2E" w:rsidRPr="00343F01" w:rsidDel="00201166" w:rsidRDefault="00462F2E" w:rsidP="00406EF1">
            <w:pPr>
              <w:spacing w:before="0" w:after="0" w:line="240" w:lineRule="auto"/>
              <w:jc w:val="center"/>
              <w:rPr>
                <w:del w:id="1362" w:author="Houyem Rais" w:date="2024-02-22T14:46:00Z"/>
                <w:rFonts w:ascii="Calibri" w:eastAsia="Times New Roman" w:hAnsi="Calibri" w:cs="Calibri"/>
                <w:color w:val="000000"/>
                <w:sz w:val="20"/>
                <w:szCs w:val="20"/>
                <w:lang w:eastAsia="fr-FR"/>
              </w:rPr>
            </w:pPr>
            <w:del w:id="1363" w:author="Houyem Rais" w:date="2024-02-22T14:46:00Z">
              <w:r w:rsidRPr="00343F01" w:rsidDel="00201166">
                <w:rPr>
                  <w:rFonts w:ascii="Calibri" w:eastAsia="Times New Roman" w:hAnsi="Calibri" w:cs="Calibri"/>
                  <w:color w:val="000000"/>
                  <w:sz w:val="20"/>
                  <w:szCs w:val="20"/>
                  <w:lang w:eastAsia="fr-FR"/>
                </w:rPr>
                <w:delText>0,040</w:delText>
              </w:r>
            </w:del>
          </w:p>
        </w:tc>
        <w:tc>
          <w:tcPr>
            <w:tcW w:w="992" w:type="dxa"/>
            <w:tcBorders>
              <w:top w:val="nil"/>
              <w:left w:val="nil"/>
              <w:bottom w:val="single" w:sz="4" w:space="0" w:color="auto"/>
              <w:right w:val="single" w:sz="4" w:space="0" w:color="auto"/>
            </w:tcBorders>
            <w:shd w:val="clear" w:color="auto" w:fill="auto"/>
            <w:vAlign w:val="center"/>
            <w:hideMark/>
          </w:tcPr>
          <w:p w14:paraId="2F79982E" w14:textId="4E388C83" w:rsidR="00462F2E" w:rsidRPr="00343F01" w:rsidDel="00201166" w:rsidRDefault="00462F2E" w:rsidP="00406EF1">
            <w:pPr>
              <w:spacing w:before="0" w:after="0" w:line="240" w:lineRule="auto"/>
              <w:jc w:val="center"/>
              <w:rPr>
                <w:del w:id="1364" w:author="Houyem Rais" w:date="2024-02-22T14:46:00Z"/>
                <w:rFonts w:ascii="Calibri" w:eastAsia="Times New Roman" w:hAnsi="Calibri" w:cs="Calibri"/>
                <w:color w:val="000000"/>
                <w:sz w:val="20"/>
                <w:szCs w:val="20"/>
                <w:lang w:eastAsia="fr-FR"/>
              </w:rPr>
            </w:pPr>
            <w:del w:id="1365" w:author="Houyem Rais" w:date="2024-02-22T14:46:00Z">
              <w:r w:rsidRPr="00343F01" w:rsidDel="00201166">
                <w:rPr>
                  <w:rFonts w:ascii="Calibri" w:eastAsia="Times New Roman" w:hAnsi="Calibri" w:cs="Calibri"/>
                  <w:color w:val="000000"/>
                  <w:sz w:val="20"/>
                  <w:szCs w:val="20"/>
                  <w:lang w:eastAsia="fr-FR"/>
                </w:rPr>
                <w:delText>0,070</w:delText>
              </w:r>
            </w:del>
          </w:p>
        </w:tc>
        <w:tc>
          <w:tcPr>
            <w:tcW w:w="2068" w:type="dxa"/>
            <w:tcBorders>
              <w:top w:val="nil"/>
              <w:left w:val="nil"/>
              <w:bottom w:val="single" w:sz="4" w:space="0" w:color="auto"/>
              <w:right w:val="single" w:sz="4" w:space="0" w:color="auto"/>
            </w:tcBorders>
            <w:vAlign w:val="center"/>
          </w:tcPr>
          <w:p w14:paraId="66CFD8CD" w14:textId="65E26926" w:rsidR="00462F2E" w:rsidRPr="00343F01" w:rsidDel="00201166" w:rsidRDefault="00462F2E" w:rsidP="00406EF1">
            <w:pPr>
              <w:spacing w:before="0" w:after="0" w:line="240" w:lineRule="auto"/>
              <w:jc w:val="center"/>
              <w:rPr>
                <w:del w:id="1366" w:author="Houyem Rais" w:date="2024-02-22T14:46:00Z"/>
                <w:rFonts w:ascii="Calibri" w:eastAsia="Times New Roman" w:hAnsi="Calibri" w:cs="Calibri"/>
                <w:color w:val="000000"/>
                <w:sz w:val="20"/>
                <w:szCs w:val="20"/>
                <w:lang w:eastAsia="fr-FR"/>
              </w:rPr>
            </w:pPr>
            <w:del w:id="1367" w:author="Houyem Rais" w:date="2024-02-22T14:46:00Z">
              <w:r w:rsidRPr="00343F01" w:rsidDel="00201166">
                <w:rPr>
                  <w:rFonts w:ascii="Calibri" w:hAnsi="Calibri" w:cs="Calibri"/>
                  <w:color w:val="000000"/>
                  <w:sz w:val="20"/>
                  <w:szCs w:val="20"/>
                </w:rPr>
                <w:delText>1,75</w:delText>
              </w:r>
            </w:del>
          </w:p>
        </w:tc>
        <w:tc>
          <w:tcPr>
            <w:tcW w:w="2468" w:type="dxa"/>
            <w:tcBorders>
              <w:top w:val="nil"/>
              <w:left w:val="nil"/>
              <w:bottom w:val="single" w:sz="4" w:space="0" w:color="auto"/>
              <w:right w:val="single" w:sz="4" w:space="0" w:color="auto"/>
            </w:tcBorders>
            <w:vAlign w:val="center"/>
          </w:tcPr>
          <w:p w14:paraId="4EBD243C" w14:textId="31349FF0" w:rsidR="00462F2E" w:rsidRPr="00343F01" w:rsidDel="00201166" w:rsidRDefault="00462F2E" w:rsidP="00406EF1">
            <w:pPr>
              <w:spacing w:before="0" w:after="0" w:line="240" w:lineRule="auto"/>
              <w:jc w:val="center"/>
              <w:rPr>
                <w:del w:id="1368" w:author="Houyem Rais" w:date="2024-02-22T14:46:00Z"/>
                <w:rFonts w:ascii="Calibri" w:eastAsia="Times New Roman" w:hAnsi="Calibri" w:cs="Calibri"/>
                <w:color w:val="000000"/>
                <w:sz w:val="20"/>
                <w:szCs w:val="20"/>
                <w:lang w:eastAsia="fr-FR"/>
              </w:rPr>
            </w:pPr>
            <w:del w:id="1369" w:author="Houyem Rais" w:date="2024-02-22T14:46:00Z">
              <w:r w:rsidRPr="00343F01" w:rsidDel="00201166">
                <w:rPr>
                  <w:rFonts w:ascii="Calibri" w:hAnsi="Calibri" w:cs="Calibri"/>
                  <w:i/>
                  <w:iCs/>
                  <w:color w:val="000000"/>
                  <w:sz w:val="20"/>
                  <w:szCs w:val="20"/>
                </w:rPr>
                <w:delText>45%</w:delText>
              </w:r>
            </w:del>
          </w:p>
        </w:tc>
      </w:tr>
      <w:tr w:rsidR="00462F2E" w:rsidRPr="00343F01" w:rsidDel="00201166" w14:paraId="10D06D5E" w14:textId="43B24D5D" w:rsidTr="00406EF1">
        <w:trPr>
          <w:trHeight w:val="295"/>
          <w:del w:id="1370" w:author="Houyem Rais" w:date="2024-02-22T14:46:00Z"/>
        </w:trPr>
        <w:tc>
          <w:tcPr>
            <w:tcW w:w="1942" w:type="dxa"/>
            <w:tcBorders>
              <w:top w:val="nil"/>
              <w:left w:val="single" w:sz="4" w:space="0" w:color="auto"/>
              <w:bottom w:val="single" w:sz="4" w:space="0" w:color="auto"/>
              <w:right w:val="single" w:sz="4" w:space="0" w:color="auto"/>
            </w:tcBorders>
            <w:shd w:val="clear" w:color="auto" w:fill="auto"/>
            <w:vAlign w:val="center"/>
            <w:hideMark/>
          </w:tcPr>
          <w:p w14:paraId="05B9D3DC" w14:textId="6FF2F15E" w:rsidR="00462F2E" w:rsidRPr="00343F01" w:rsidDel="00201166" w:rsidRDefault="00462F2E" w:rsidP="00406EF1">
            <w:pPr>
              <w:spacing w:before="0" w:after="0" w:line="240" w:lineRule="auto"/>
              <w:jc w:val="center"/>
              <w:rPr>
                <w:del w:id="1371" w:author="Houyem Rais" w:date="2024-02-22T14:46:00Z"/>
                <w:rFonts w:ascii="Calibri" w:eastAsia="Times New Roman" w:hAnsi="Calibri" w:cs="Calibri"/>
                <w:b/>
                <w:bCs/>
                <w:color w:val="000000"/>
                <w:sz w:val="20"/>
                <w:szCs w:val="20"/>
                <w:lang w:eastAsia="fr-FR"/>
              </w:rPr>
            </w:pPr>
            <w:del w:id="1372" w:author="Houyem Rais" w:date="2024-02-22T14:46:00Z">
              <w:r w:rsidRPr="00343F01" w:rsidDel="00201166">
                <w:rPr>
                  <w:rFonts w:ascii="Calibri" w:eastAsia="Times New Roman" w:hAnsi="Calibri" w:cs="Calibri"/>
                  <w:b/>
                  <w:bCs/>
                  <w:color w:val="000000"/>
                  <w:sz w:val="20"/>
                  <w:szCs w:val="20"/>
                  <w:lang w:eastAsia="fr-FR"/>
                </w:rPr>
                <w:delText xml:space="preserve">Nigéria </w:delText>
              </w:r>
            </w:del>
          </w:p>
        </w:tc>
        <w:tc>
          <w:tcPr>
            <w:tcW w:w="1172" w:type="dxa"/>
            <w:tcBorders>
              <w:top w:val="nil"/>
              <w:left w:val="nil"/>
              <w:bottom w:val="single" w:sz="4" w:space="0" w:color="auto"/>
              <w:right w:val="single" w:sz="4" w:space="0" w:color="auto"/>
            </w:tcBorders>
            <w:shd w:val="clear" w:color="auto" w:fill="auto"/>
            <w:vAlign w:val="center"/>
            <w:hideMark/>
          </w:tcPr>
          <w:p w14:paraId="45015552" w14:textId="0823F96B" w:rsidR="00462F2E" w:rsidRPr="00343F01" w:rsidDel="00201166" w:rsidRDefault="00462F2E" w:rsidP="00406EF1">
            <w:pPr>
              <w:spacing w:before="0" w:after="0" w:line="240" w:lineRule="auto"/>
              <w:jc w:val="center"/>
              <w:rPr>
                <w:del w:id="1373" w:author="Houyem Rais" w:date="2024-02-22T14:46:00Z"/>
                <w:rFonts w:ascii="Calibri" w:eastAsia="Times New Roman" w:hAnsi="Calibri" w:cs="Calibri"/>
                <w:color w:val="000000"/>
                <w:sz w:val="20"/>
                <w:szCs w:val="20"/>
                <w:lang w:eastAsia="fr-FR"/>
              </w:rPr>
            </w:pPr>
            <w:del w:id="1374" w:author="Houyem Rais" w:date="2024-02-22T14:46:00Z">
              <w:r w:rsidRPr="00343F01" w:rsidDel="00201166">
                <w:rPr>
                  <w:rFonts w:ascii="Calibri" w:eastAsia="Times New Roman" w:hAnsi="Calibri" w:cs="Calibri"/>
                  <w:color w:val="000000"/>
                  <w:sz w:val="20"/>
                  <w:szCs w:val="20"/>
                  <w:lang w:eastAsia="fr-FR"/>
                </w:rPr>
                <w:delText>0,060</w:delText>
              </w:r>
            </w:del>
          </w:p>
        </w:tc>
        <w:tc>
          <w:tcPr>
            <w:tcW w:w="992" w:type="dxa"/>
            <w:tcBorders>
              <w:top w:val="nil"/>
              <w:left w:val="nil"/>
              <w:bottom w:val="single" w:sz="4" w:space="0" w:color="auto"/>
              <w:right w:val="single" w:sz="4" w:space="0" w:color="auto"/>
            </w:tcBorders>
            <w:shd w:val="clear" w:color="auto" w:fill="auto"/>
            <w:vAlign w:val="center"/>
            <w:hideMark/>
          </w:tcPr>
          <w:p w14:paraId="5F32FFAE" w14:textId="70722CED" w:rsidR="00462F2E" w:rsidRPr="00343F01" w:rsidDel="00201166" w:rsidRDefault="00462F2E" w:rsidP="00406EF1">
            <w:pPr>
              <w:spacing w:before="0" w:after="0" w:line="240" w:lineRule="auto"/>
              <w:jc w:val="center"/>
              <w:rPr>
                <w:del w:id="1375" w:author="Houyem Rais" w:date="2024-02-22T14:46:00Z"/>
                <w:rFonts w:ascii="Calibri" w:eastAsia="Times New Roman" w:hAnsi="Calibri" w:cs="Calibri"/>
                <w:color w:val="000000"/>
                <w:sz w:val="20"/>
                <w:szCs w:val="20"/>
                <w:lang w:eastAsia="fr-FR"/>
              </w:rPr>
            </w:pPr>
            <w:del w:id="1376" w:author="Houyem Rais" w:date="2024-02-22T14:46:00Z">
              <w:r w:rsidRPr="00343F01" w:rsidDel="00201166">
                <w:rPr>
                  <w:rFonts w:ascii="Calibri" w:eastAsia="Times New Roman" w:hAnsi="Calibri" w:cs="Calibri"/>
                  <w:color w:val="000000"/>
                  <w:sz w:val="20"/>
                  <w:szCs w:val="20"/>
                  <w:lang w:eastAsia="fr-FR"/>
                </w:rPr>
                <w:delText>0,114</w:delText>
              </w:r>
            </w:del>
          </w:p>
        </w:tc>
        <w:tc>
          <w:tcPr>
            <w:tcW w:w="2068" w:type="dxa"/>
            <w:tcBorders>
              <w:top w:val="nil"/>
              <w:left w:val="nil"/>
              <w:bottom w:val="single" w:sz="4" w:space="0" w:color="auto"/>
              <w:right w:val="single" w:sz="4" w:space="0" w:color="auto"/>
            </w:tcBorders>
            <w:vAlign w:val="center"/>
          </w:tcPr>
          <w:p w14:paraId="4287AEB2" w14:textId="16A4C4D4" w:rsidR="00462F2E" w:rsidRPr="00343F01" w:rsidDel="00201166" w:rsidRDefault="00462F2E" w:rsidP="00406EF1">
            <w:pPr>
              <w:spacing w:before="0" w:after="0" w:line="240" w:lineRule="auto"/>
              <w:jc w:val="center"/>
              <w:rPr>
                <w:del w:id="1377" w:author="Houyem Rais" w:date="2024-02-22T14:46:00Z"/>
                <w:rFonts w:ascii="Calibri" w:eastAsia="Times New Roman" w:hAnsi="Calibri" w:cs="Calibri"/>
                <w:color w:val="000000"/>
                <w:sz w:val="20"/>
                <w:szCs w:val="20"/>
                <w:lang w:eastAsia="fr-FR"/>
              </w:rPr>
            </w:pPr>
            <w:del w:id="1378" w:author="Houyem Rais" w:date="2024-02-22T14:46:00Z">
              <w:r w:rsidRPr="00343F01" w:rsidDel="00201166">
                <w:rPr>
                  <w:rFonts w:ascii="Calibri" w:hAnsi="Calibri" w:cs="Calibri"/>
                  <w:color w:val="000000"/>
                  <w:sz w:val="20"/>
                  <w:szCs w:val="20"/>
                </w:rPr>
                <w:delText>1,90</w:delText>
              </w:r>
            </w:del>
          </w:p>
        </w:tc>
        <w:tc>
          <w:tcPr>
            <w:tcW w:w="2468" w:type="dxa"/>
            <w:tcBorders>
              <w:top w:val="nil"/>
              <w:left w:val="nil"/>
              <w:bottom w:val="single" w:sz="4" w:space="0" w:color="auto"/>
              <w:right w:val="single" w:sz="4" w:space="0" w:color="auto"/>
            </w:tcBorders>
            <w:vAlign w:val="center"/>
          </w:tcPr>
          <w:p w14:paraId="6A45BF7F" w14:textId="3FB2A6B5" w:rsidR="00462F2E" w:rsidRPr="00343F01" w:rsidDel="00201166" w:rsidRDefault="00462F2E" w:rsidP="00406EF1">
            <w:pPr>
              <w:spacing w:before="0" w:after="0" w:line="240" w:lineRule="auto"/>
              <w:jc w:val="center"/>
              <w:rPr>
                <w:del w:id="1379" w:author="Houyem Rais" w:date="2024-02-22T14:46:00Z"/>
                <w:rFonts w:ascii="Calibri" w:eastAsia="Times New Roman" w:hAnsi="Calibri" w:cs="Calibri"/>
                <w:color w:val="000000"/>
                <w:sz w:val="20"/>
                <w:szCs w:val="20"/>
                <w:lang w:eastAsia="fr-FR"/>
              </w:rPr>
            </w:pPr>
            <w:del w:id="1380" w:author="Houyem Rais" w:date="2024-02-22T14:46:00Z">
              <w:r w:rsidRPr="00343F01" w:rsidDel="00201166">
                <w:rPr>
                  <w:rFonts w:ascii="Calibri" w:hAnsi="Calibri" w:cs="Calibri"/>
                  <w:i/>
                  <w:iCs/>
                  <w:color w:val="000000"/>
                  <w:sz w:val="20"/>
                  <w:szCs w:val="20"/>
                </w:rPr>
                <w:delText>55%</w:delText>
              </w:r>
            </w:del>
          </w:p>
        </w:tc>
      </w:tr>
    </w:tbl>
    <w:p w14:paraId="270056CA" w14:textId="10D3812F" w:rsidR="00462F2E" w:rsidRPr="00D56FC3" w:rsidDel="00201166" w:rsidRDefault="00462F2E" w:rsidP="00462F2E">
      <w:pPr>
        <w:rPr>
          <w:del w:id="1381" w:author="Houyem Rais" w:date="2024-02-22T14:46:00Z"/>
        </w:rPr>
      </w:pPr>
      <w:del w:id="1382" w:author="Houyem Rais" w:date="2024-02-22T14:46:00Z">
        <w:r w:rsidRPr="00343F01" w:rsidDel="00201166">
          <w:delText>Les hypothèses macro-économiques suivantes ont été utilisées dans le modèle financier</w:delText>
        </w:r>
        <w:r w:rsidDel="00201166">
          <w:delText>.</w:delText>
        </w:r>
      </w:del>
    </w:p>
    <w:p w14:paraId="530E3A3B" w14:textId="088B2324" w:rsidR="00462F2E" w:rsidRPr="00343F01" w:rsidDel="00201166" w:rsidRDefault="00462F2E" w:rsidP="00462F2E">
      <w:pPr>
        <w:pStyle w:val="Caption"/>
        <w:rPr>
          <w:del w:id="1383" w:author="Houyem Rais" w:date="2024-02-22T14:46:00Z"/>
        </w:rPr>
      </w:pPr>
      <w:bookmarkStart w:id="1384" w:name="_Toc152165441"/>
      <w:del w:id="1385"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3</w:delText>
        </w:r>
        <w:r w:rsidR="00B0561B" w:rsidDel="00201166">
          <w:rPr>
            <w:noProof/>
          </w:rPr>
          <w:fldChar w:fldCharType="end"/>
        </w:r>
        <w:r w:rsidRPr="00343F01" w:rsidDel="00201166">
          <w:delText xml:space="preserve"> Synthèse des paramètres macro-économiques retenus pour le projet</w:delText>
        </w:r>
        <w:bookmarkEnd w:id="1384"/>
      </w:del>
    </w:p>
    <w:tbl>
      <w:tblPr>
        <w:tblStyle w:val="TableGrid"/>
        <w:tblW w:w="5064" w:type="pct"/>
        <w:tblLook w:val="04A0" w:firstRow="1" w:lastRow="0" w:firstColumn="1" w:lastColumn="0" w:noHBand="0" w:noVBand="1"/>
      </w:tblPr>
      <w:tblGrid>
        <w:gridCol w:w="813"/>
        <w:gridCol w:w="1008"/>
        <w:gridCol w:w="875"/>
        <w:gridCol w:w="1370"/>
        <w:gridCol w:w="871"/>
        <w:gridCol w:w="723"/>
        <w:gridCol w:w="819"/>
        <w:gridCol w:w="1182"/>
        <w:gridCol w:w="1470"/>
      </w:tblGrid>
      <w:tr w:rsidR="00462F2E" w:rsidRPr="00343F01" w:rsidDel="00201166" w14:paraId="26314459" w14:textId="4E3FBBE5" w:rsidTr="00406EF1">
        <w:trPr>
          <w:trHeight w:val="495"/>
          <w:del w:id="1386" w:author="Houyem Rais" w:date="2024-02-22T14:46:00Z"/>
        </w:trPr>
        <w:tc>
          <w:tcPr>
            <w:tcW w:w="445" w:type="pct"/>
            <w:shd w:val="clear" w:color="auto" w:fill="D9D9D9" w:themeFill="background1" w:themeFillShade="D9"/>
          </w:tcPr>
          <w:p w14:paraId="63DCC1C6" w14:textId="2DD2AFCF" w:rsidR="00462F2E" w:rsidRPr="00343F01" w:rsidDel="00201166" w:rsidRDefault="00462F2E" w:rsidP="00406EF1">
            <w:pPr>
              <w:spacing w:before="20" w:after="20"/>
              <w:rPr>
                <w:del w:id="1387" w:author="Houyem Rais" w:date="2024-02-22T14:46:00Z"/>
                <w:b/>
                <w:bCs/>
                <w:sz w:val="20"/>
                <w:szCs w:val="20"/>
                <w:lang w:val="fr-FR"/>
              </w:rPr>
            </w:pPr>
            <w:del w:id="1388" w:author="Houyem Rais" w:date="2024-02-22T14:46:00Z">
              <w:r w:rsidRPr="00343F01" w:rsidDel="00201166">
                <w:rPr>
                  <w:b/>
                  <w:bCs/>
                  <w:sz w:val="20"/>
                  <w:szCs w:val="20"/>
                  <w:lang w:val="fr-FR"/>
                </w:rPr>
                <w:delText>Pays</w:delText>
              </w:r>
            </w:del>
          </w:p>
        </w:tc>
        <w:tc>
          <w:tcPr>
            <w:tcW w:w="552" w:type="pct"/>
            <w:shd w:val="clear" w:color="auto" w:fill="D9D9D9" w:themeFill="background1" w:themeFillShade="D9"/>
          </w:tcPr>
          <w:p w14:paraId="2702A8B1" w14:textId="100225FC" w:rsidR="00462F2E" w:rsidRPr="00343F01" w:rsidDel="00201166" w:rsidRDefault="00462F2E" w:rsidP="00406EF1">
            <w:pPr>
              <w:spacing w:before="20" w:after="20"/>
              <w:ind w:left="-68"/>
              <w:rPr>
                <w:del w:id="1389" w:author="Houyem Rais" w:date="2024-02-22T14:46:00Z"/>
                <w:b/>
                <w:bCs/>
                <w:sz w:val="20"/>
                <w:szCs w:val="20"/>
                <w:lang w:val="fr-FR"/>
              </w:rPr>
            </w:pPr>
            <w:del w:id="1390" w:author="Houyem Rais" w:date="2024-02-22T14:46:00Z">
              <w:r w:rsidRPr="00343F01" w:rsidDel="00201166">
                <w:rPr>
                  <w:b/>
                  <w:bCs/>
                  <w:sz w:val="20"/>
                  <w:szCs w:val="20"/>
                  <w:lang w:val="fr-FR"/>
                </w:rPr>
                <w:delText>Taux d’inflation</w:delText>
              </w:r>
            </w:del>
          </w:p>
        </w:tc>
        <w:tc>
          <w:tcPr>
            <w:tcW w:w="479" w:type="pct"/>
            <w:shd w:val="clear" w:color="auto" w:fill="D9D9D9" w:themeFill="background1" w:themeFillShade="D9"/>
          </w:tcPr>
          <w:p w14:paraId="2C0E4706" w14:textId="3E90E2E2" w:rsidR="00462F2E" w:rsidRPr="00343F01" w:rsidDel="00201166" w:rsidRDefault="00462F2E" w:rsidP="00406EF1">
            <w:pPr>
              <w:spacing w:before="20" w:after="20"/>
              <w:ind w:left="-68"/>
              <w:rPr>
                <w:del w:id="1391" w:author="Houyem Rais" w:date="2024-02-22T14:46:00Z"/>
                <w:b/>
                <w:bCs/>
                <w:sz w:val="20"/>
                <w:szCs w:val="20"/>
                <w:lang w:val="fr-FR"/>
              </w:rPr>
            </w:pPr>
            <w:del w:id="1392" w:author="Houyem Rais" w:date="2024-02-22T14:46:00Z">
              <w:r w:rsidRPr="00343F01" w:rsidDel="00201166">
                <w:rPr>
                  <w:b/>
                  <w:bCs/>
                  <w:sz w:val="20"/>
                  <w:szCs w:val="20"/>
                  <w:lang w:val="fr-FR"/>
                </w:rPr>
                <w:delText>Taux d’intérêt</w:delText>
              </w:r>
            </w:del>
          </w:p>
        </w:tc>
        <w:tc>
          <w:tcPr>
            <w:tcW w:w="750" w:type="pct"/>
            <w:shd w:val="clear" w:color="auto" w:fill="D9D9D9" w:themeFill="background1" w:themeFillShade="D9"/>
          </w:tcPr>
          <w:p w14:paraId="3AC777EA" w14:textId="1E81A124" w:rsidR="00462F2E" w:rsidRPr="00343F01" w:rsidDel="00201166" w:rsidRDefault="00462F2E" w:rsidP="00406EF1">
            <w:pPr>
              <w:spacing w:before="20" w:after="20"/>
              <w:ind w:left="-68"/>
              <w:rPr>
                <w:del w:id="1393" w:author="Houyem Rais" w:date="2024-02-22T14:46:00Z"/>
                <w:b/>
                <w:bCs/>
                <w:sz w:val="20"/>
                <w:szCs w:val="20"/>
                <w:lang w:val="fr-FR"/>
              </w:rPr>
            </w:pPr>
            <w:del w:id="1394" w:author="Houyem Rais" w:date="2024-02-22T14:46:00Z">
              <w:r w:rsidRPr="00343F01" w:rsidDel="00201166">
                <w:rPr>
                  <w:b/>
                  <w:bCs/>
                  <w:sz w:val="20"/>
                  <w:szCs w:val="20"/>
                  <w:lang w:val="fr-FR"/>
                </w:rPr>
                <w:delText>Facteur d'actualisation (sans risque)</w:delText>
              </w:r>
            </w:del>
          </w:p>
        </w:tc>
        <w:tc>
          <w:tcPr>
            <w:tcW w:w="477" w:type="pct"/>
            <w:shd w:val="clear" w:color="auto" w:fill="D9D9D9" w:themeFill="background1" w:themeFillShade="D9"/>
          </w:tcPr>
          <w:p w14:paraId="11501178" w14:textId="6750B59A" w:rsidR="00462F2E" w:rsidRPr="00343F01" w:rsidDel="00201166" w:rsidRDefault="00462F2E" w:rsidP="00406EF1">
            <w:pPr>
              <w:spacing w:before="20" w:after="20"/>
              <w:ind w:left="-68"/>
              <w:rPr>
                <w:del w:id="1395" w:author="Houyem Rais" w:date="2024-02-22T14:46:00Z"/>
                <w:b/>
                <w:bCs/>
                <w:sz w:val="20"/>
                <w:szCs w:val="20"/>
                <w:lang w:val="fr-FR"/>
              </w:rPr>
            </w:pPr>
            <w:del w:id="1396" w:author="Houyem Rais" w:date="2024-02-22T14:46:00Z">
              <w:r w:rsidRPr="00343F01" w:rsidDel="00201166">
                <w:rPr>
                  <w:b/>
                  <w:bCs/>
                  <w:sz w:val="20"/>
                  <w:szCs w:val="20"/>
                  <w:lang w:val="fr-FR"/>
                </w:rPr>
                <w:delText>Taux de change</w:delText>
              </w:r>
            </w:del>
          </w:p>
        </w:tc>
        <w:tc>
          <w:tcPr>
            <w:tcW w:w="396" w:type="pct"/>
            <w:shd w:val="clear" w:color="auto" w:fill="D9D9D9" w:themeFill="background1" w:themeFillShade="D9"/>
          </w:tcPr>
          <w:p w14:paraId="47BAEAAE" w14:textId="0C1D1E6B" w:rsidR="00462F2E" w:rsidRPr="00343F01" w:rsidDel="00201166" w:rsidRDefault="00462F2E" w:rsidP="00406EF1">
            <w:pPr>
              <w:spacing w:before="20" w:after="20"/>
              <w:ind w:left="-68"/>
              <w:rPr>
                <w:del w:id="1397" w:author="Houyem Rais" w:date="2024-02-22T14:46:00Z"/>
                <w:b/>
                <w:bCs/>
                <w:sz w:val="20"/>
                <w:szCs w:val="20"/>
                <w:lang w:val="fr-FR"/>
              </w:rPr>
            </w:pPr>
            <w:del w:id="1398" w:author="Houyem Rais" w:date="2024-02-22T14:46:00Z">
              <w:r w:rsidRPr="00343F01" w:rsidDel="00201166">
                <w:rPr>
                  <w:b/>
                  <w:bCs/>
                  <w:sz w:val="20"/>
                  <w:szCs w:val="20"/>
                  <w:lang w:val="fr-FR"/>
                </w:rPr>
                <w:delText>TVA</w:delText>
              </w:r>
            </w:del>
          </w:p>
        </w:tc>
        <w:tc>
          <w:tcPr>
            <w:tcW w:w="448" w:type="pct"/>
            <w:shd w:val="clear" w:color="auto" w:fill="D9D9D9" w:themeFill="background1" w:themeFillShade="D9"/>
          </w:tcPr>
          <w:p w14:paraId="68C9F6FD" w14:textId="1D1BBA81" w:rsidR="00462F2E" w:rsidRPr="00343F01" w:rsidDel="00201166" w:rsidRDefault="00462F2E" w:rsidP="00406EF1">
            <w:pPr>
              <w:spacing w:before="20" w:after="20"/>
              <w:ind w:left="-68"/>
              <w:rPr>
                <w:del w:id="1399" w:author="Houyem Rais" w:date="2024-02-22T14:46:00Z"/>
                <w:b/>
                <w:bCs/>
                <w:sz w:val="20"/>
                <w:szCs w:val="20"/>
                <w:lang w:val="fr-FR"/>
              </w:rPr>
            </w:pPr>
            <w:del w:id="1400" w:author="Houyem Rais" w:date="2024-02-22T14:46:00Z">
              <w:r w:rsidRPr="00343F01" w:rsidDel="00201166">
                <w:rPr>
                  <w:b/>
                  <w:bCs/>
                  <w:sz w:val="20"/>
                  <w:szCs w:val="20"/>
                  <w:lang w:val="fr-FR"/>
                </w:rPr>
                <w:delText>Impôt sur les sociétés</w:delText>
              </w:r>
            </w:del>
          </w:p>
        </w:tc>
        <w:tc>
          <w:tcPr>
            <w:tcW w:w="647" w:type="pct"/>
            <w:shd w:val="clear" w:color="auto" w:fill="D9D9D9" w:themeFill="background1" w:themeFillShade="D9"/>
          </w:tcPr>
          <w:p w14:paraId="271549B0" w14:textId="545F1B19" w:rsidR="00462F2E" w:rsidRPr="00343F01" w:rsidDel="00201166" w:rsidRDefault="00462F2E" w:rsidP="00406EF1">
            <w:pPr>
              <w:spacing w:before="20" w:after="20"/>
              <w:ind w:left="-68"/>
              <w:rPr>
                <w:del w:id="1401" w:author="Houyem Rais" w:date="2024-02-22T14:46:00Z"/>
                <w:b/>
                <w:bCs/>
                <w:sz w:val="20"/>
                <w:szCs w:val="20"/>
                <w:lang w:val="fr-FR"/>
              </w:rPr>
            </w:pPr>
            <w:del w:id="1402" w:author="Houyem Rais" w:date="2024-02-22T14:46:00Z">
              <w:r w:rsidRPr="00343F01" w:rsidDel="00201166">
                <w:rPr>
                  <w:b/>
                  <w:bCs/>
                  <w:sz w:val="20"/>
                  <w:szCs w:val="20"/>
                  <w:lang w:val="fr-FR"/>
                </w:rPr>
                <w:delText>Croissance économique</w:delText>
              </w:r>
            </w:del>
          </w:p>
        </w:tc>
        <w:tc>
          <w:tcPr>
            <w:tcW w:w="805" w:type="pct"/>
            <w:shd w:val="clear" w:color="auto" w:fill="D9D9D9" w:themeFill="background1" w:themeFillShade="D9"/>
          </w:tcPr>
          <w:p w14:paraId="76B8AF7D" w14:textId="0328C5FA" w:rsidR="00462F2E" w:rsidRPr="00343F01" w:rsidDel="00201166" w:rsidRDefault="00462F2E" w:rsidP="00406EF1">
            <w:pPr>
              <w:spacing w:before="20" w:after="20"/>
              <w:ind w:left="-68"/>
              <w:rPr>
                <w:del w:id="1403" w:author="Houyem Rais" w:date="2024-02-22T14:46:00Z"/>
                <w:b/>
                <w:bCs/>
                <w:sz w:val="20"/>
                <w:szCs w:val="20"/>
                <w:lang w:val="fr-FR"/>
              </w:rPr>
            </w:pPr>
            <w:del w:id="1404" w:author="Houyem Rais" w:date="2024-02-22T14:46:00Z">
              <w:r w:rsidRPr="00343F01" w:rsidDel="00201166">
                <w:rPr>
                  <w:b/>
                  <w:bCs/>
                  <w:sz w:val="20"/>
                  <w:szCs w:val="20"/>
                  <w:lang w:val="fr-FR"/>
                </w:rPr>
                <w:delText>Croissance démographique</w:delText>
              </w:r>
            </w:del>
          </w:p>
        </w:tc>
      </w:tr>
      <w:tr w:rsidR="00462F2E" w:rsidRPr="00343F01" w:rsidDel="00201166" w14:paraId="05082772" w14:textId="5BCA94AD" w:rsidTr="00406EF1">
        <w:trPr>
          <w:trHeight w:val="366"/>
          <w:del w:id="1405" w:author="Houyem Rais" w:date="2024-02-22T14:46:00Z"/>
        </w:trPr>
        <w:tc>
          <w:tcPr>
            <w:tcW w:w="445" w:type="pct"/>
          </w:tcPr>
          <w:p w14:paraId="4B17E093" w14:textId="7F0D1DAC" w:rsidR="00462F2E" w:rsidRPr="00343F01" w:rsidDel="00201166" w:rsidRDefault="00462F2E" w:rsidP="00406EF1">
            <w:pPr>
              <w:spacing w:before="20" w:after="20"/>
              <w:rPr>
                <w:del w:id="1406" w:author="Houyem Rais" w:date="2024-02-22T14:46:00Z"/>
                <w:b/>
                <w:bCs/>
                <w:sz w:val="20"/>
                <w:szCs w:val="20"/>
                <w:lang w:val="fr-FR"/>
              </w:rPr>
            </w:pPr>
            <w:del w:id="1407" w:author="Houyem Rais" w:date="2024-02-22T14:46:00Z">
              <w:r w:rsidRPr="00343F01" w:rsidDel="00201166">
                <w:rPr>
                  <w:b/>
                  <w:bCs/>
                  <w:sz w:val="20"/>
                  <w:szCs w:val="20"/>
                  <w:lang w:val="fr-FR"/>
                </w:rPr>
                <w:delText>Togo</w:delText>
              </w:r>
            </w:del>
          </w:p>
        </w:tc>
        <w:tc>
          <w:tcPr>
            <w:tcW w:w="552" w:type="pct"/>
          </w:tcPr>
          <w:p w14:paraId="6E0F43DD" w14:textId="49AF8334" w:rsidR="00462F2E" w:rsidRPr="00343F01" w:rsidDel="00201166" w:rsidRDefault="00462F2E" w:rsidP="00406EF1">
            <w:pPr>
              <w:spacing w:before="20" w:after="20"/>
              <w:rPr>
                <w:del w:id="1408" w:author="Houyem Rais" w:date="2024-02-22T14:46:00Z"/>
                <w:sz w:val="20"/>
                <w:szCs w:val="20"/>
                <w:lang w:val="fr-FR"/>
              </w:rPr>
            </w:pPr>
            <w:del w:id="1409" w:author="Houyem Rais" w:date="2024-02-22T14:46:00Z">
              <w:r w:rsidRPr="00343F01" w:rsidDel="00201166">
                <w:rPr>
                  <w:sz w:val="20"/>
                  <w:szCs w:val="20"/>
                  <w:lang w:val="fr-FR"/>
                </w:rPr>
                <w:delText>3%</w:delText>
              </w:r>
            </w:del>
          </w:p>
        </w:tc>
        <w:tc>
          <w:tcPr>
            <w:tcW w:w="479" w:type="pct"/>
          </w:tcPr>
          <w:p w14:paraId="5AAB54AB" w14:textId="3084C414" w:rsidR="00462F2E" w:rsidRPr="00343F01" w:rsidDel="00201166" w:rsidRDefault="00462F2E" w:rsidP="00406EF1">
            <w:pPr>
              <w:spacing w:before="20" w:after="20"/>
              <w:rPr>
                <w:del w:id="1410" w:author="Houyem Rais" w:date="2024-02-22T14:46:00Z"/>
                <w:sz w:val="20"/>
                <w:szCs w:val="20"/>
                <w:lang w:val="fr-FR"/>
              </w:rPr>
            </w:pPr>
            <w:del w:id="1411" w:author="Houyem Rais" w:date="2024-02-22T14:46:00Z">
              <w:r w:rsidRPr="00343F01" w:rsidDel="00201166">
                <w:rPr>
                  <w:sz w:val="20"/>
                  <w:szCs w:val="20"/>
                  <w:lang w:val="fr-FR"/>
                </w:rPr>
                <w:delText>4,5%</w:delText>
              </w:r>
            </w:del>
          </w:p>
        </w:tc>
        <w:tc>
          <w:tcPr>
            <w:tcW w:w="750" w:type="pct"/>
          </w:tcPr>
          <w:p w14:paraId="79DC06CC" w14:textId="1F010444" w:rsidR="00462F2E" w:rsidRPr="00152D49" w:rsidDel="00201166" w:rsidRDefault="00462F2E" w:rsidP="00406EF1">
            <w:pPr>
              <w:spacing w:before="20" w:after="20"/>
              <w:rPr>
                <w:del w:id="1412" w:author="Houyem Rais" w:date="2024-02-22T14:46:00Z"/>
                <w:sz w:val="20"/>
                <w:szCs w:val="20"/>
                <w:lang w:val="fr-FR"/>
              </w:rPr>
            </w:pPr>
            <w:del w:id="1413" w:author="Houyem Rais" w:date="2024-02-22T14:46:00Z">
              <w:r w:rsidRPr="000409F8" w:rsidDel="00201166">
                <w:rPr>
                  <w:sz w:val="20"/>
                  <w:szCs w:val="20"/>
                </w:rPr>
                <w:delText>7 %</w:delText>
              </w:r>
            </w:del>
          </w:p>
        </w:tc>
        <w:tc>
          <w:tcPr>
            <w:tcW w:w="477" w:type="pct"/>
            <w:vMerge w:val="restart"/>
          </w:tcPr>
          <w:p w14:paraId="08FDC8C8" w14:textId="6C13AD59" w:rsidR="00462F2E" w:rsidRPr="00343F01" w:rsidDel="00201166" w:rsidRDefault="00462F2E" w:rsidP="00406EF1">
            <w:pPr>
              <w:spacing w:before="0" w:after="0"/>
              <w:rPr>
                <w:del w:id="1414" w:author="Houyem Rais" w:date="2024-02-22T14:46:00Z"/>
                <w:sz w:val="20"/>
                <w:szCs w:val="20"/>
                <w:lang w:val="fr-FR"/>
              </w:rPr>
            </w:pPr>
            <w:del w:id="1415" w:author="Houyem Rais" w:date="2024-02-22T14:46:00Z">
              <w:r w:rsidRPr="00343F01" w:rsidDel="00201166">
                <w:rPr>
                  <w:sz w:val="20"/>
                  <w:szCs w:val="20"/>
                  <w:lang w:val="fr-FR"/>
                </w:rPr>
                <w:delText xml:space="preserve">1 $ = 625 FCFA </w:delText>
              </w:r>
            </w:del>
          </w:p>
        </w:tc>
        <w:tc>
          <w:tcPr>
            <w:tcW w:w="396" w:type="pct"/>
          </w:tcPr>
          <w:p w14:paraId="0B0C6020" w14:textId="4CA06632" w:rsidR="00462F2E" w:rsidRPr="00343F01" w:rsidDel="00201166" w:rsidRDefault="00462F2E" w:rsidP="00406EF1">
            <w:pPr>
              <w:spacing w:before="20" w:after="20"/>
              <w:rPr>
                <w:del w:id="1416" w:author="Houyem Rais" w:date="2024-02-22T14:46:00Z"/>
                <w:sz w:val="20"/>
                <w:szCs w:val="20"/>
                <w:lang w:val="fr-FR"/>
              </w:rPr>
            </w:pPr>
            <w:del w:id="1417" w:author="Houyem Rais" w:date="2024-02-22T14:46:00Z">
              <w:r w:rsidRPr="00343F01" w:rsidDel="00201166">
                <w:rPr>
                  <w:sz w:val="20"/>
                  <w:szCs w:val="20"/>
                  <w:lang w:val="fr-FR"/>
                </w:rPr>
                <w:delText>18%</w:delText>
              </w:r>
            </w:del>
          </w:p>
        </w:tc>
        <w:tc>
          <w:tcPr>
            <w:tcW w:w="448" w:type="pct"/>
          </w:tcPr>
          <w:p w14:paraId="74D05954" w14:textId="2634E0BC" w:rsidR="00462F2E" w:rsidRPr="00343F01" w:rsidDel="00201166" w:rsidRDefault="00462F2E" w:rsidP="00406EF1">
            <w:pPr>
              <w:spacing w:before="20" w:after="20"/>
              <w:rPr>
                <w:del w:id="1418" w:author="Houyem Rais" w:date="2024-02-22T14:46:00Z"/>
                <w:sz w:val="20"/>
                <w:szCs w:val="20"/>
                <w:lang w:val="fr-FR"/>
              </w:rPr>
            </w:pPr>
            <w:del w:id="1419" w:author="Houyem Rais" w:date="2024-02-22T14:46:00Z">
              <w:r w:rsidRPr="00343F01" w:rsidDel="00201166">
                <w:rPr>
                  <w:sz w:val="20"/>
                  <w:szCs w:val="20"/>
                  <w:lang w:val="fr-FR"/>
                </w:rPr>
                <w:delText>27%</w:delText>
              </w:r>
            </w:del>
          </w:p>
        </w:tc>
        <w:tc>
          <w:tcPr>
            <w:tcW w:w="647" w:type="pct"/>
          </w:tcPr>
          <w:p w14:paraId="77FFE412" w14:textId="365CD9EF" w:rsidR="00462F2E" w:rsidRPr="00343F01" w:rsidDel="00201166" w:rsidRDefault="00462F2E" w:rsidP="00406EF1">
            <w:pPr>
              <w:spacing w:before="20" w:after="20"/>
              <w:rPr>
                <w:del w:id="1420" w:author="Houyem Rais" w:date="2024-02-22T14:46:00Z"/>
                <w:sz w:val="20"/>
                <w:szCs w:val="20"/>
                <w:lang w:val="fr-FR"/>
              </w:rPr>
            </w:pPr>
            <w:del w:id="1421" w:author="Houyem Rais" w:date="2024-02-22T14:46:00Z">
              <w:r w:rsidRPr="00343F01" w:rsidDel="00201166">
                <w:rPr>
                  <w:sz w:val="20"/>
                  <w:szCs w:val="20"/>
                  <w:lang w:val="fr-FR"/>
                </w:rPr>
                <w:delText>5,1%</w:delText>
              </w:r>
            </w:del>
          </w:p>
        </w:tc>
        <w:tc>
          <w:tcPr>
            <w:tcW w:w="805" w:type="pct"/>
          </w:tcPr>
          <w:p w14:paraId="2EDD90C8" w14:textId="566AD718" w:rsidR="00462F2E" w:rsidRPr="00343F01" w:rsidDel="00201166" w:rsidRDefault="00462F2E" w:rsidP="00406EF1">
            <w:pPr>
              <w:spacing w:before="20" w:after="20"/>
              <w:rPr>
                <w:del w:id="1422" w:author="Houyem Rais" w:date="2024-02-22T14:46:00Z"/>
                <w:sz w:val="20"/>
                <w:szCs w:val="20"/>
                <w:lang w:val="fr-FR"/>
              </w:rPr>
            </w:pPr>
            <w:del w:id="1423" w:author="Houyem Rais" w:date="2024-02-22T14:46:00Z">
              <w:r w:rsidRPr="00343F01" w:rsidDel="00201166">
                <w:rPr>
                  <w:sz w:val="20"/>
                  <w:szCs w:val="20"/>
                  <w:lang w:val="fr-FR"/>
                </w:rPr>
                <w:delText>2,4%</w:delText>
              </w:r>
            </w:del>
          </w:p>
        </w:tc>
      </w:tr>
      <w:tr w:rsidR="00462F2E" w:rsidRPr="00343F01" w:rsidDel="00201166" w14:paraId="7B8670A3" w14:textId="7B9D03BC" w:rsidTr="00406EF1">
        <w:trPr>
          <w:trHeight w:val="129"/>
          <w:del w:id="1424" w:author="Houyem Rais" w:date="2024-02-22T14:46:00Z"/>
        </w:trPr>
        <w:tc>
          <w:tcPr>
            <w:tcW w:w="445" w:type="pct"/>
          </w:tcPr>
          <w:p w14:paraId="24DDEB46" w14:textId="473290C4" w:rsidR="00462F2E" w:rsidRPr="00343F01" w:rsidDel="00201166" w:rsidRDefault="00462F2E" w:rsidP="00406EF1">
            <w:pPr>
              <w:spacing w:before="20" w:after="20"/>
              <w:rPr>
                <w:del w:id="1425" w:author="Houyem Rais" w:date="2024-02-22T14:46:00Z"/>
                <w:b/>
                <w:bCs/>
                <w:sz w:val="20"/>
                <w:szCs w:val="20"/>
                <w:lang w:val="fr-FR"/>
              </w:rPr>
            </w:pPr>
            <w:del w:id="1426" w:author="Houyem Rais" w:date="2024-02-22T14:46:00Z">
              <w:r w:rsidRPr="00343F01" w:rsidDel="00201166">
                <w:rPr>
                  <w:b/>
                  <w:bCs/>
                  <w:sz w:val="20"/>
                  <w:szCs w:val="20"/>
                  <w:lang w:val="fr-FR"/>
                </w:rPr>
                <w:delText>Bénin</w:delText>
              </w:r>
            </w:del>
          </w:p>
        </w:tc>
        <w:tc>
          <w:tcPr>
            <w:tcW w:w="552" w:type="pct"/>
          </w:tcPr>
          <w:p w14:paraId="7097B25F" w14:textId="66B6557F" w:rsidR="00462F2E" w:rsidRPr="00343F01" w:rsidDel="00201166" w:rsidRDefault="00462F2E" w:rsidP="00406EF1">
            <w:pPr>
              <w:spacing w:before="20" w:after="20"/>
              <w:rPr>
                <w:del w:id="1427" w:author="Houyem Rais" w:date="2024-02-22T14:46:00Z"/>
                <w:sz w:val="20"/>
                <w:szCs w:val="20"/>
                <w:lang w:val="fr-FR"/>
              </w:rPr>
            </w:pPr>
            <w:del w:id="1428" w:author="Houyem Rais" w:date="2024-02-22T14:46:00Z">
              <w:r w:rsidRPr="00343F01" w:rsidDel="00201166">
                <w:rPr>
                  <w:sz w:val="20"/>
                  <w:szCs w:val="20"/>
                  <w:lang w:val="fr-FR"/>
                </w:rPr>
                <w:delText>2%</w:delText>
              </w:r>
            </w:del>
          </w:p>
        </w:tc>
        <w:tc>
          <w:tcPr>
            <w:tcW w:w="479" w:type="pct"/>
          </w:tcPr>
          <w:p w14:paraId="06A2CD78" w14:textId="61A319A0" w:rsidR="00462F2E" w:rsidRPr="00343F01" w:rsidDel="00201166" w:rsidRDefault="00462F2E" w:rsidP="00406EF1">
            <w:pPr>
              <w:spacing w:before="20" w:after="20"/>
              <w:rPr>
                <w:del w:id="1429" w:author="Houyem Rais" w:date="2024-02-22T14:46:00Z"/>
                <w:sz w:val="20"/>
                <w:szCs w:val="20"/>
                <w:lang w:val="fr-FR"/>
              </w:rPr>
            </w:pPr>
            <w:del w:id="1430" w:author="Houyem Rais" w:date="2024-02-22T14:46:00Z">
              <w:r w:rsidRPr="00343F01" w:rsidDel="00201166">
                <w:rPr>
                  <w:sz w:val="20"/>
                  <w:szCs w:val="20"/>
                  <w:lang w:val="fr-FR"/>
                </w:rPr>
                <w:delText>6%</w:delText>
              </w:r>
            </w:del>
          </w:p>
        </w:tc>
        <w:tc>
          <w:tcPr>
            <w:tcW w:w="750" w:type="pct"/>
          </w:tcPr>
          <w:p w14:paraId="2EB117E3" w14:textId="28AD1A4D" w:rsidR="00462F2E" w:rsidRPr="00152D49" w:rsidDel="00201166" w:rsidRDefault="00462F2E" w:rsidP="00406EF1">
            <w:pPr>
              <w:spacing w:before="20" w:after="20"/>
              <w:rPr>
                <w:del w:id="1431" w:author="Houyem Rais" w:date="2024-02-22T14:46:00Z"/>
                <w:sz w:val="20"/>
                <w:szCs w:val="20"/>
                <w:lang w:val="fr-FR"/>
              </w:rPr>
            </w:pPr>
            <w:del w:id="1432" w:author="Houyem Rais" w:date="2024-02-22T14:46:00Z">
              <w:r w:rsidRPr="000409F8" w:rsidDel="00201166">
                <w:rPr>
                  <w:sz w:val="20"/>
                  <w:szCs w:val="20"/>
                </w:rPr>
                <w:delText>7 %</w:delText>
              </w:r>
            </w:del>
          </w:p>
        </w:tc>
        <w:tc>
          <w:tcPr>
            <w:tcW w:w="477" w:type="pct"/>
            <w:vMerge/>
          </w:tcPr>
          <w:p w14:paraId="5AEE2825" w14:textId="13D6BF30" w:rsidR="00462F2E" w:rsidRPr="00343F01" w:rsidDel="00201166" w:rsidRDefault="00462F2E" w:rsidP="00406EF1">
            <w:pPr>
              <w:spacing w:before="0" w:after="0"/>
              <w:rPr>
                <w:del w:id="1433" w:author="Houyem Rais" w:date="2024-02-22T14:46:00Z"/>
                <w:sz w:val="20"/>
                <w:szCs w:val="20"/>
                <w:lang w:val="fr-FR"/>
              </w:rPr>
            </w:pPr>
          </w:p>
        </w:tc>
        <w:tc>
          <w:tcPr>
            <w:tcW w:w="396" w:type="pct"/>
          </w:tcPr>
          <w:p w14:paraId="7D86F49F" w14:textId="047C1236" w:rsidR="00462F2E" w:rsidRPr="00343F01" w:rsidDel="00201166" w:rsidRDefault="00462F2E" w:rsidP="00406EF1">
            <w:pPr>
              <w:spacing w:before="20" w:after="20"/>
              <w:rPr>
                <w:del w:id="1434" w:author="Houyem Rais" w:date="2024-02-22T14:46:00Z"/>
                <w:sz w:val="20"/>
                <w:szCs w:val="20"/>
                <w:lang w:val="fr-FR"/>
              </w:rPr>
            </w:pPr>
            <w:del w:id="1435" w:author="Houyem Rais" w:date="2024-02-22T14:46:00Z">
              <w:r w:rsidRPr="00343F01" w:rsidDel="00201166">
                <w:rPr>
                  <w:sz w:val="20"/>
                  <w:szCs w:val="20"/>
                  <w:lang w:val="fr-FR"/>
                </w:rPr>
                <w:delText>18%</w:delText>
              </w:r>
            </w:del>
          </w:p>
        </w:tc>
        <w:tc>
          <w:tcPr>
            <w:tcW w:w="448" w:type="pct"/>
          </w:tcPr>
          <w:p w14:paraId="3D636828" w14:textId="13017C14" w:rsidR="00462F2E" w:rsidRPr="00343F01" w:rsidDel="00201166" w:rsidRDefault="00462F2E" w:rsidP="00406EF1">
            <w:pPr>
              <w:spacing w:before="20" w:after="20"/>
              <w:rPr>
                <w:del w:id="1436" w:author="Houyem Rais" w:date="2024-02-22T14:46:00Z"/>
                <w:sz w:val="20"/>
                <w:szCs w:val="20"/>
                <w:lang w:val="fr-FR"/>
              </w:rPr>
            </w:pPr>
            <w:del w:id="1437" w:author="Houyem Rais" w:date="2024-02-22T14:46:00Z">
              <w:r w:rsidRPr="00343F01" w:rsidDel="00201166">
                <w:rPr>
                  <w:sz w:val="20"/>
                  <w:szCs w:val="20"/>
                  <w:lang w:val="fr-FR"/>
                </w:rPr>
                <w:delText>30%</w:delText>
              </w:r>
            </w:del>
          </w:p>
        </w:tc>
        <w:tc>
          <w:tcPr>
            <w:tcW w:w="647" w:type="pct"/>
          </w:tcPr>
          <w:p w14:paraId="299F8BB1" w14:textId="4C1C3AE9" w:rsidR="00462F2E" w:rsidRPr="00343F01" w:rsidDel="00201166" w:rsidRDefault="00462F2E" w:rsidP="00406EF1">
            <w:pPr>
              <w:spacing w:before="20" w:after="20"/>
              <w:rPr>
                <w:del w:id="1438" w:author="Houyem Rais" w:date="2024-02-22T14:46:00Z"/>
                <w:sz w:val="20"/>
                <w:szCs w:val="20"/>
                <w:lang w:val="fr-FR"/>
              </w:rPr>
            </w:pPr>
            <w:del w:id="1439" w:author="Houyem Rais" w:date="2024-02-22T14:46:00Z">
              <w:r w:rsidRPr="00343F01" w:rsidDel="00201166">
                <w:rPr>
                  <w:sz w:val="20"/>
                  <w:szCs w:val="20"/>
                  <w:lang w:val="fr-FR"/>
                </w:rPr>
                <w:delText>5,5%</w:delText>
              </w:r>
            </w:del>
          </w:p>
        </w:tc>
        <w:tc>
          <w:tcPr>
            <w:tcW w:w="805" w:type="pct"/>
          </w:tcPr>
          <w:p w14:paraId="68BED1E0" w14:textId="7447A54A" w:rsidR="00462F2E" w:rsidRPr="00343F01" w:rsidDel="00201166" w:rsidRDefault="00462F2E" w:rsidP="00406EF1">
            <w:pPr>
              <w:spacing w:before="20" w:after="20"/>
              <w:rPr>
                <w:del w:id="1440" w:author="Houyem Rais" w:date="2024-02-22T14:46:00Z"/>
                <w:sz w:val="20"/>
                <w:szCs w:val="20"/>
                <w:lang w:val="fr-FR"/>
              </w:rPr>
            </w:pPr>
            <w:del w:id="1441" w:author="Houyem Rais" w:date="2024-02-22T14:46:00Z">
              <w:r w:rsidRPr="00343F01" w:rsidDel="00201166">
                <w:rPr>
                  <w:sz w:val="20"/>
                  <w:szCs w:val="20"/>
                  <w:lang w:val="fr-FR"/>
                </w:rPr>
                <w:delText>2,9%</w:delText>
              </w:r>
            </w:del>
          </w:p>
        </w:tc>
      </w:tr>
      <w:tr w:rsidR="00462F2E" w:rsidRPr="00343F01" w:rsidDel="00201166" w14:paraId="749A730F" w14:textId="729B99C6" w:rsidTr="00406EF1">
        <w:trPr>
          <w:trHeight w:val="60"/>
          <w:del w:id="1442" w:author="Houyem Rais" w:date="2024-02-22T14:46:00Z"/>
        </w:trPr>
        <w:tc>
          <w:tcPr>
            <w:tcW w:w="445" w:type="pct"/>
          </w:tcPr>
          <w:p w14:paraId="6F9C1D7D" w14:textId="4D91066F" w:rsidR="00462F2E" w:rsidRPr="00343F01" w:rsidDel="00201166" w:rsidRDefault="00462F2E" w:rsidP="00406EF1">
            <w:pPr>
              <w:spacing w:before="20" w:after="20"/>
              <w:rPr>
                <w:del w:id="1443" w:author="Houyem Rais" w:date="2024-02-22T14:46:00Z"/>
                <w:b/>
                <w:bCs/>
                <w:sz w:val="20"/>
                <w:szCs w:val="20"/>
                <w:lang w:val="fr-FR"/>
              </w:rPr>
            </w:pPr>
            <w:del w:id="1444" w:author="Houyem Rais" w:date="2024-02-22T14:46:00Z">
              <w:r w:rsidRPr="00343F01" w:rsidDel="00201166">
                <w:rPr>
                  <w:b/>
                  <w:bCs/>
                  <w:sz w:val="20"/>
                  <w:szCs w:val="20"/>
                  <w:lang w:val="fr-FR"/>
                </w:rPr>
                <w:delText>Nigéria</w:delText>
              </w:r>
            </w:del>
          </w:p>
        </w:tc>
        <w:tc>
          <w:tcPr>
            <w:tcW w:w="552" w:type="pct"/>
          </w:tcPr>
          <w:p w14:paraId="5324436A" w14:textId="48AAB15A" w:rsidR="00462F2E" w:rsidRPr="00343F01" w:rsidDel="00201166" w:rsidRDefault="00462F2E" w:rsidP="00406EF1">
            <w:pPr>
              <w:spacing w:before="20" w:after="20"/>
              <w:rPr>
                <w:del w:id="1445" w:author="Houyem Rais" w:date="2024-02-22T14:46:00Z"/>
                <w:sz w:val="20"/>
                <w:szCs w:val="20"/>
                <w:lang w:val="fr-FR"/>
              </w:rPr>
            </w:pPr>
            <w:del w:id="1446" w:author="Houyem Rais" w:date="2024-02-22T14:46:00Z">
              <w:r w:rsidRPr="00343F01" w:rsidDel="00201166">
                <w:rPr>
                  <w:sz w:val="20"/>
                  <w:szCs w:val="20"/>
                  <w:lang w:val="fr-FR"/>
                </w:rPr>
                <w:delText>10%</w:delText>
              </w:r>
            </w:del>
          </w:p>
        </w:tc>
        <w:tc>
          <w:tcPr>
            <w:tcW w:w="479" w:type="pct"/>
          </w:tcPr>
          <w:p w14:paraId="313B0EDA" w14:textId="7C7C43B5" w:rsidR="00462F2E" w:rsidRPr="00343F01" w:rsidDel="00201166" w:rsidRDefault="00462F2E" w:rsidP="00406EF1">
            <w:pPr>
              <w:spacing w:before="20" w:after="20"/>
              <w:rPr>
                <w:del w:id="1447" w:author="Houyem Rais" w:date="2024-02-22T14:46:00Z"/>
                <w:sz w:val="20"/>
                <w:szCs w:val="20"/>
                <w:lang w:val="fr-FR"/>
              </w:rPr>
            </w:pPr>
            <w:del w:id="1448" w:author="Houyem Rais" w:date="2024-02-22T14:46:00Z">
              <w:r w:rsidRPr="00343F01" w:rsidDel="00201166">
                <w:rPr>
                  <w:sz w:val="20"/>
                  <w:szCs w:val="20"/>
                  <w:lang w:val="fr-FR"/>
                </w:rPr>
                <w:delText>10%</w:delText>
              </w:r>
            </w:del>
          </w:p>
        </w:tc>
        <w:tc>
          <w:tcPr>
            <w:tcW w:w="750" w:type="pct"/>
          </w:tcPr>
          <w:p w14:paraId="41B596C3" w14:textId="655DC710" w:rsidR="00462F2E" w:rsidRPr="00152D49" w:rsidDel="00201166" w:rsidRDefault="00462F2E" w:rsidP="00406EF1">
            <w:pPr>
              <w:spacing w:before="20" w:after="20"/>
              <w:rPr>
                <w:del w:id="1449" w:author="Houyem Rais" w:date="2024-02-22T14:46:00Z"/>
                <w:sz w:val="20"/>
                <w:szCs w:val="20"/>
                <w:lang w:val="fr-FR"/>
              </w:rPr>
            </w:pPr>
            <w:del w:id="1450" w:author="Houyem Rais" w:date="2024-02-22T14:46:00Z">
              <w:r w:rsidRPr="000409F8" w:rsidDel="00201166">
                <w:rPr>
                  <w:sz w:val="20"/>
                  <w:szCs w:val="20"/>
                </w:rPr>
                <w:delText>14,3 %</w:delText>
              </w:r>
            </w:del>
          </w:p>
        </w:tc>
        <w:tc>
          <w:tcPr>
            <w:tcW w:w="477" w:type="pct"/>
          </w:tcPr>
          <w:p w14:paraId="6E65A14F" w14:textId="005F05C8" w:rsidR="00462F2E" w:rsidRPr="00343F01" w:rsidDel="00201166" w:rsidRDefault="00462F2E" w:rsidP="00406EF1">
            <w:pPr>
              <w:spacing w:before="0" w:after="0"/>
              <w:rPr>
                <w:del w:id="1451" w:author="Houyem Rais" w:date="2024-02-22T14:46:00Z"/>
                <w:sz w:val="20"/>
                <w:szCs w:val="20"/>
                <w:lang w:val="fr-FR"/>
              </w:rPr>
            </w:pPr>
            <w:del w:id="1452" w:author="Houyem Rais" w:date="2024-02-22T14:46:00Z">
              <w:r w:rsidRPr="00343F01" w:rsidDel="00201166">
                <w:rPr>
                  <w:sz w:val="20"/>
                  <w:szCs w:val="20"/>
                  <w:lang w:val="fr-FR"/>
                </w:rPr>
                <w:delText>1 $ = 441,7 N</w:delText>
              </w:r>
            </w:del>
          </w:p>
        </w:tc>
        <w:tc>
          <w:tcPr>
            <w:tcW w:w="396" w:type="pct"/>
          </w:tcPr>
          <w:p w14:paraId="4BEA582C" w14:textId="7ADF391A" w:rsidR="00462F2E" w:rsidRPr="00343F01" w:rsidDel="00201166" w:rsidRDefault="00462F2E" w:rsidP="00406EF1">
            <w:pPr>
              <w:spacing w:before="20" w:after="20"/>
              <w:rPr>
                <w:del w:id="1453" w:author="Houyem Rais" w:date="2024-02-22T14:46:00Z"/>
                <w:sz w:val="20"/>
                <w:szCs w:val="20"/>
                <w:lang w:val="fr-FR"/>
              </w:rPr>
            </w:pPr>
            <w:del w:id="1454" w:author="Houyem Rais" w:date="2024-02-22T14:46:00Z">
              <w:r w:rsidRPr="00343F01" w:rsidDel="00201166">
                <w:rPr>
                  <w:sz w:val="20"/>
                  <w:szCs w:val="20"/>
                  <w:lang w:val="fr-FR"/>
                </w:rPr>
                <w:delText>7,5%</w:delText>
              </w:r>
            </w:del>
          </w:p>
        </w:tc>
        <w:tc>
          <w:tcPr>
            <w:tcW w:w="448" w:type="pct"/>
          </w:tcPr>
          <w:p w14:paraId="78456F37" w14:textId="3C3E6B0E" w:rsidR="00462F2E" w:rsidRPr="00343F01" w:rsidDel="00201166" w:rsidRDefault="00462F2E" w:rsidP="00406EF1">
            <w:pPr>
              <w:spacing w:before="20" w:after="20"/>
              <w:rPr>
                <w:del w:id="1455" w:author="Houyem Rais" w:date="2024-02-22T14:46:00Z"/>
                <w:sz w:val="20"/>
                <w:szCs w:val="20"/>
                <w:lang w:val="fr-FR"/>
              </w:rPr>
            </w:pPr>
            <w:del w:id="1456" w:author="Houyem Rais" w:date="2024-02-22T14:46:00Z">
              <w:r w:rsidRPr="00343F01" w:rsidDel="00201166">
                <w:rPr>
                  <w:sz w:val="20"/>
                  <w:szCs w:val="20"/>
                  <w:lang w:val="fr-FR"/>
                </w:rPr>
                <w:delText>30%</w:delText>
              </w:r>
            </w:del>
          </w:p>
        </w:tc>
        <w:tc>
          <w:tcPr>
            <w:tcW w:w="647" w:type="pct"/>
          </w:tcPr>
          <w:p w14:paraId="1AC88C04" w14:textId="5CBC7797" w:rsidR="00462F2E" w:rsidRPr="00343F01" w:rsidDel="00201166" w:rsidRDefault="00462F2E" w:rsidP="00406EF1">
            <w:pPr>
              <w:spacing w:before="20" w:after="20"/>
              <w:rPr>
                <w:del w:id="1457" w:author="Houyem Rais" w:date="2024-02-22T14:46:00Z"/>
                <w:sz w:val="20"/>
                <w:szCs w:val="20"/>
                <w:lang w:val="fr-FR"/>
              </w:rPr>
            </w:pPr>
            <w:del w:id="1458" w:author="Houyem Rais" w:date="2024-02-22T14:46:00Z">
              <w:r w:rsidRPr="00343F01" w:rsidDel="00201166">
                <w:rPr>
                  <w:sz w:val="20"/>
                  <w:szCs w:val="20"/>
                  <w:lang w:val="fr-FR"/>
                </w:rPr>
                <w:delText>2,2%</w:delText>
              </w:r>
            </w:del>
          </w:p>
        </w:tc>
        <w:tc>
          <w:tcPr>
            <w:tcW w:w="805" w:type="pct"/>
          </w:tcPr>
          <w:p w14:paraId="1AB032D2" w14:textId="799C0C95" w:rsidR="00462F2E" w:rsidRPr="00343F01" w:rsidDel="00201166" w:rsidRDefault="00462F2E" w:rsidP="00406EF1">
            <w:pPr>
              <w:spacing w:before="20" w:after="20"/>
              <w:rPr>
                <w:del w:id="1459" w:author="Houyem Rais" w:date="2024-02-22T14:46:00Z"/>
                <w:sz w:val="20"/>
                <w:szCs w:val="20"/>
                <w:lang w:val="fr-FR"/>
              </w:rPr>
            </w:pPr>
            <w:del w:id="1460" w:author="Houyem Rais" w:date="2024-02-22T14:46:00Z">
              <w:r w:rsidRPr="00343F01" w:rsidDel="00201166">
                <w:rPr>
                  <w:sz w:val="20"/>
                  <w:szCs w:val="20"/>
                  <w:lang w:val="fr-FR"/>
                </w:rPr>
                <w:delText>2,4%</w:delText>
              </w:r>
            </w:del>
          </w:p>
        </w:tc>
      </w:tr>
    </w:tbl>
    <w:p w14:paraId="643CFF4F" w14:textId="52E6FF57" w:rsidR="00462F2E" w:rsidRPr="00343F01" w:rsidDel="00201166" w:rsidRDefault="00462F2E" w:rsidP="00462F2E">
      <w:pPr>
        <w:rPr>
          <w:del w:id="1461" w:author="Houyem Rais" w:date="2024-02-22T14:46:00Z"/>
        </w:rPr>
      </w:pPr>
      <w:del w:id="1462" w:author="Houyem Rais" w:date="2024-02-22T14:46:00Z">
        <w:r w:rsidRPr="00343F01" w:rsidDel="00201166">
          <w:delText>Les hypothèses suivantes ont été utilisées dans le modèle financier pour les différents lots contractuels identifiés :</w:delText>
        </w:r>
      </w:del>
    </w:p>
    <w:p w14:paraId="131B5317" w14:textId="79C19BCA" w:rsidR="00462F2E" w:rsidRPr="00343F01" w:rsidDel="00201166" w:rsidRDefault="00462F2E" w:rsidP="00462F2E">
      <w:pPr>
        <w:pStyle w:val="Caption"/>
        <w:rPr>
          <w:del w:id="1463" w:author="Houyem Rais" w:date="2024-02-22T14:46:00Z"/>
        </w:rPr>
      </w:pPr>
      <w:bookmarkStart w:id="1464" w:name="_Toc152165442"/>
      <w:del w:id="1465"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4</w:delText>
        </w:r>
        <w:r w:rsidR="00B0561B" w:rsidDel="00201166">
          <w:rPr>
            <w:noProof/>
          </w:rPr>
          <w:fldChar w:fldCharType="end"/>
        </w:r>
        <w:r w:rsidRPr="00343F01" w:rsidDel="00201166">
          <w:delText xml:space="preserve"> Hypothèses utilisées pour les différents lots contractuels</w:delText>
        </w:r>
        <w:bookmarkEnd w:id="1464"/>
      </w:del>
    </w:p>
    <w:tbl>
      <w:tblPr>
        <w:tblStyle w:val="TableGrid"/>
        <w:tblW w:w="0" w:type="auto"/>
        <w:tblLook w:val="04A0" w:firstRow="1" w:lastRow="0" w:firstColumn="1" w:lastColumn="0" w:noHBand="0" w:noVBand="1"/>
      </w:tblPr>
      <w:tblGrid>
        <w:gridCol w:w="2226"/>
        <w:gridCol w:w="1131"/>
        <w:gridCol w:w="1131"/>
        <w:gridCol w:w="1132"/>
        <w:gridCol w:w="1132"/>
        <w:gridCol w:w="1132"/>
        <w:gridCol w:w="1132"/>
      </w:tblGrid>
      <w:tr w:rsidR="00462F2E" w:rsidRPr="00343F01" w:rsidDel="00201166" w14:paraId="3CC50A2A" w14:textId="23994504" w:rsidTr="00406EF1">
        <w:trPr>
          <w:tblHeader/>
          <w:del w:id="1466" w:author="Houyem Rais" w:date="2024-02-22T14:46:00Z"/>
        </w:trPr>
        <w:tc>
          <w:tcPr>
            <w:tcW w:w="0" w:type="auto"/>
            <w:shd w:val="clear" w:color="auto" w:fill="F2F2F2" w:themeFill="background1" w:themeFillShade="F2"/>
          </w:tcPr>
          <w:p w14:paraId="1A4F6795" w14:textId="13E9EBE6" w:rsidR="00462F2E" w:rsidRPr="00343F01" w:rsidDel="00201166" w:rsidRDefault="00462F2E" w:rsidP="00406EF1">
            <w:pPr>
              <w:spacing w:before="0" w:after="20"/>
              <w:rPr>
                <w:del w:id="1467" w:author="Houyem Rais" w:date="2024-02-22T14:46:00Z"/>
                <w:b/>
                <w:bCs/>
                <w:sz w:val="18"/>
                <w:szCs w:val="18"/>
                <w:lang w:val="fr-FR"/>
              </w:rPr>
            </w:pPr>
            <w:del w:id="1468" w:author="Houyem Rais" w:date="2024-02-22T14:46:00Z">
              <w:r w:rsidRPr="00343F01" w:rsidDel="00201166">
                <w:rPr>
                  <w:b/>
                  <w:bCs/>
                  <w:sz w:val="18"/>
                  <w:szCs w:val="18"/>
                  <w:lang w:val="fr-FR"/>
                </w:rPr>
                <w:delText>Lot contractuel</w:delText>
              </w:r>
            </w:del>
          </w:p>
        </w:tc>
        <w:tc>
          <w:tcPr>
            <w:tcW w:w="0" w:type="auto"/>
            <w:shd w:val="clear" w:color="auto" w:fill="F2F2F2" w:themeFill="background1" w:themeFillShade="F2"/>
          </w:tcPr>
          <w:p w14:paraId="73458AE1" w14:textId="2847A939" w:rsidR="00462F2E" w:rsidRPr="00343F01" w:rsidDel="00201166" w:rsidRDefault="00462F2E" w:rsidP="00406EF1">
            <w:pPr>
              <w:spacing w:before="0" w:after="20"/>
              <w:rPr>
                <w:del w:id="1469" w:author="Houyem Rais" w:date="2024-02-22T14:46:00Z"/>
                <w:b/>
                <w:bCs/>
                <w:sz w:val="18"/>
                <w:szCs w:val="18"/>
                <w:lang w:val="fr-FR"/>
              </w:rPr>
            </w:pPr>
            <w:del w:id="1470" w:author="Houyem Rais" w:date="2024-02-22T14:46:00Z">
              <w:r w:rsidRPr="00343F01" w:rsidDel="00201166">
                <w:rPr>
                  <w:b/>
                  <w:bCs/>
                  <w:sz w:val="18"/>
                  <w:szCs w:val="18"/>
                  <w:lang w:val="fr-FR"/>
                </w:rPr>
                <w:delText>Lot A</w:delText>
              </w:r>
            </w:del>
          </w:p>
        </w:tc>
        <w:tc>
          <w:tcPr>
            <w:tcW w:w="0" w:type="auto"/>
            <w:shd w:val="clear" w:color="auto" w:fill="F2F2F2" w:themeFill="background1" w:themeFillShade="F2"/>
          </w:tcPr>
          <w:p w14:paraId="4DEDCC14" w14:textId="3B804BC9" w:rsidR="00462F2E" w:rsidRPr="00343F01" w:rsidDel="00201166" w:rsidRDefault="00462F2E" w:rsidP="00406EF1">
            <w:pPr>
              <w:spacing w:before="0" w:after="20"/>
              <w:rPr>
                <w:del w:id="1471" w:author="Houyem Rais" w:date="2024-02-22T14:46:00Z"/>
                <w:b/>
                <w:bCs/>
                <w:sz w:val="18"/>
                <w:szCs w:val="18"/>
                <w:lang w:val="fr-FR"/>
              </w:rPr>
            </w:pPr>
            <w:del w:id="1472" w:author="Houyem Rais" w:date="2024-02-22T14:46:00Z">
              <w:r w:rsidRPr="00343F01" w:rsidDel="00201166">
                <w:rPr>
                  <w:b/>
                  <w:bCs/>
                  <w:sz w:val="18"/>
                  <w:szCs w:val="18"/>
                  <w:lang w:val="fr-FR"/>
                </w:rPr>
                <w:delText>Lot B</w:delText>
              </w:r>
            </w:del>
          </w:p>
        </w:tc>
        <w:tc>
          <w:tcPr>
            <w:tcW w:w="0" w:type="auto"/>
            <w:shd w:val="clear" w:color="auto" w:fill="F2F2F2" w:themeFill="background1" w:themeFillShade="F2"/>
          </w:tcPr>
          <w:p w14:paraId="36BAFC4C" w14:textId="3D85F22C" w:rsidR="00462F2E" w:rsidRPr="00343F01" w:rsidDel="00201166" w:rsidRDefault="00462F2E" w:rsidP="00406EF1">
            <w:pPr>
              <w:spacing w:before="0" w:after="20"/>
              <w:rPr>
                <w:del w:id="1473" w:author="Houyem Rais" w:date="2024-02-22T14:46:00Z"/>
                <w:b/>
                <w:bCs/>
                <w:sz w:val="18"/>
                <w:szCs w:val="18"/>
                <w:lang w:val="fr-FR"/>
              </w:rPr>
            </w:pPr>
            <w:del w:id="1474" w:author="Houyem Rais" w:date="2024-02-22T14:46:00Z">
              <w:r w:rsidRPr="00343F01" w:rsidDel="00201166">
                <w:rPr>
                  <w:b/>
                  <w:bCs/>
                  <w:sz w:val="18"/>
                  <w:szCs w:val="18"/>
                  <w:lang w:val="fr-FR"/>
                </w:rPr>
                <w:delText>Lot C</w:delText>
              </w:r>
            </w:del>
          </w:p>
        </w:tc>
        <w:tc>
          <w:tcPr>
            <w:tcW w:w="0" w:type="auto"/>
            <w:shd w:val="clear" w:color="auto" w:fill="F2F2F2" w:themeFill="background1" w:themeFillShade="F2"/>
          </w:tcPr>
          <w:p w14:paraId="3E6DD211" w14:textId="15614D9C" w:rsidR="00462F2E" w:rsidRPr="00343F01" w:rsidDel="00201166" w:rsidRDefault="00462F2E" w:rsidP="00406EF1">
            <w:pPr>
              <w:spacing w:before="0" w:after="20"/>
              <w:rPr>
                <w:del w:id="1475" w:author="Houyem Rais" w:date="2024-02-22T14:46:00Z"/>
                <w:b/>
                <w:bCs/>
                <w:sz w:val="18"/>
                <w:szCs w:val="18"/>
                <w:lang w:val="fr-FR"/>
              </w:rPr>
            </w:pPr>
            <w:del w:id="1476" w:author="Houyem Rais" w:date="2024-02-22T14:46:00Z">
              <w:r w:rsidRPr="00343F01" w:rsidDel="00201166">
                <w:rPr>
                  <w:b/>
                  <w:bCs/>
                  <w:sz w:val="18"/>
                  <w:szCs w:val="18"/>
                  <w:lang w:val="fr-FR"/>
                </w:rPr>
                <w:delText>Lot D</w:delText>
              </w:r>
            </w:del>
          </w:p>
        </w:tc>
        <w:tc>
          <w:tcPr>
            <w:tcW w:w="0" w:type="auto"/>
            <w:shd w:val="clear" w:color="auto" w:fill="F2F2F2" w:themeFill="background1" w:themeFillShade="F2"/>
          </w:tcPr>
          <w:p w14:paraId="1620A394" w14:textId="65F3CA80" w:rsidR="00462F2E" w:rsidRPr="00343F01" w:rsidDel="00201166" w:rsidRDefault="00462F2E" w:rsidP="00406EF1">
            <w:pPr>
              <w:spacing w:before="0" w:after="20"/>
              <w:rPr>
                <w:del w:id="1477" w:author="Houyem Rais" w:date="2024-02-22T14:46:00Z"/>
                <w:b/>
                <w:bCs/>
                <w:sz w:val="18"/>
                <w:szCs w:val="18"/>
                <w:lang w:val="fr-FR"/>
              </w:rPr>
            </w:pPr>
            <w:del w:id="1478" w:author="Houyem Rais" w:date="2024-02-22T14:46:00Z">
              <w:r w:rsidRPr="00343F01" w:rsidDel="00201166">
                <w:rPr>
                  <w:b/>
                  <w:bCs/>
                  <w:sz w:val="18"/>
                  <w:szCs w:val="18"/>
                  <w:lang w:val="fr-FR"/>
                </w:rPr>
                <w:delText>Lot E</w:delText>
              </w:r>
            </w:del>
          </w:p>
        </w:tc>
        <w:tc>
          <w:tcPr>
            <w:tcW w:w="0" w:type="auto"/>
            <w:shd w:val="clear" w:color="auto" w:fill="F2F2F2" w:themeFill="background1" w:themeFillShade="F2"/>
          </w:tcPr>
          <w:p w14:paraId="7D303097" w14:textId="75CBB986" w:rsidR="00462F2E" w:rsidRPr="00343F01" w:rsidDel="00201166" w:rsidRDefault="00462F2E" w:rsidP="00406EF1">
            <w:pPr>
              <w:spacing w:before="0" w:after="20"/>
              <w:rPr>
                <w:del w:id="1479" w:author="Houyem Rais" w:date="2024-02-22T14:46:00Z"/>
                <w:b/>
                <w:bCs/>
                <w:sz w:val="18"/>
                <w:szCs w:val="18"/>
                <w:lang w:val="fr-FR"/>
              </w:rPr>
            </w:pPr>
            <w:del w:id="1480" w:author="Houyem Rais" w:date="2024-02-22T14:46:00Z">
              <w:r w:rsidRPr="00343F01" w:rsidDel="00201166">
                <w:rPr>
                  <w:b/>
                  <w:bCs/>
                  <w:sz w:val="18"/>
                  <w:szCs w:val="18"/>
                  <w:lang w:val="fr-FR"/>
                </w:rPr>
                <w:delText>Lot F</w:delText>
              </w:r>
            </w:del>
          </w:p>
        </w:tc>
      </w:tr>
      <w:tr w:rsidR="00462F2E" w:rsidRPr="00343F01" w:rsidDel="00201166" w14:paraId="4FFCEBC4" w14:textId="2C8A1335" w:rsidTr="00406EF1">
        <w:trPr>
          <w:del w:id="1481" w:author="Houyem Rais" w:date="2024-02-22T14:46:00Z"/>
        </w:trPr>
        <w:tc>
          <w:tcPr>
            <w:tcW w:w="0" w:type="auto"/>
          </w:tcPr>
          <w:p w14:paraId="6E23CA17" w14:textId="7E7E462A" w:rsidR="00462F2E" w:rsidRPr="00343F01" w:rsidDel="00201166" w:rsidRDefault="00462F2E" w:rsidP="00406EF1">
            <w:pPr>
              <w:spacing w:before="0" w:after="20"/>
              <w:rPr>
                <w:del w:id="1482" w:author="Houyem Rais" w:date="2024-02-22T14:46:00Z"/>
                <w:sz w:val="18"/>
                <w:szCs w:val="18"/>
                <w:lang w:val="fr-FR"/>
              </w:rPr>
            </w:pPr>
            <w:del w:id="1483" w:author="Houyem Rais" w:date="2024-02-22T14:46:00Z">
              <w:r w:rsidRPr="00343F01" w:rsidDel="00201166">
                <w:rPr>
                  <w:sz w:val="18"/>
                  <w:szCs w:val="18"/>
                  <w:lang w:val="fr-FR"/>
                </w:rPr>
                <w:delText>Durée du contrat PPP</w:delText>
              </w:r>
            </w:del>
          </w:p>
        </w:tc>
        <w:tc>
          <w:tcPr>
            <w:tcW w:w="0" w:type="auto"/>
          </w:tcPr>
          <w:p w14:paraId="6E0CD694" w14:textId="12357FB4" w:rsidR="00462F2E" w:rsidRPr="00343F01" w:rsidDel="00201166" w:rsidRDefault="00462F2E" w:rsidP="00406EF1">
            <w:pPr>
              <w:spacing w:before="0" w:after="20"/>
              <w:rPr>
                <w:del w:id="1484" w:author="Houyem Rais" w:date="2024-02-22T14:46:00Z"/>
                <w:sz w:val="18"/>
                <w:szCs w:val="18"/>
                <w:lang w:val="fr-FR"/>
              </w:rPr>
            </w:pPr>
            <w:del w:id="1485" w:author="Houyem Rais" w:date="2024-02-22T14:46:00Z">
              <w:r w:rsidRPr="00343F01" w:rsidDel="00201166">
                <w:rPr>
                  <w:sz w:val="18"/>
                  <w:szCs w:val="18"/>
                  <w:lang w:val="fr-FR"/>
                </w:rPr>
                <w:delText>30 ans</w:delText>
              </w:r>
            </w:del>
          </w:p>
        </w:tc>
        <w:tc>
          <w:tcPr>
            <w:tcW w:w="0" w:type="auto"/>
          </w:tcPr>
          <w:p w14:paraId="7D90E047" w14:textId="6B0B04FA" w:rsidR="00462F2E" w:rsidRPr="00343F01" w:rsidDel="00201166" w:rsidRDefault="00462F2E" w:rsidP="00406EF1">
            <w:pPr>
              <w:spacing w:before="0" w:after="20"/>
              <w:rPr>
                <w:del w:id="1486" w:author="Houyem Rais" w:date="2024-02-22T14:46:00Z"/>
                <w:sz w:val="18"/>
                <w:szCs w:val="18"/>
                <w:lang w:val="fr-FR"/>
              </w:rPr>
            </w:pPr>
            <w:del w:id="1487" w:author="Houyem Rais" w:date="2024-02-22T14:46:00Z">
              <w:r w:rsidRPr="00343F01" w:rsidDel="00201166">
                <w:rPr>
                  <w:sz w:val="18"/>
                  <w:szCs w:val="18"/>
                  <w:lang w:val="fr-FR"/>
                </w:rPr>
                <w:delText>30 ans</w:delText>
              </w:r>
            </w:del>
          </w:p>
        </w:tc>
        <w:tc>
          <w:tcPr>
            <w:tcW w:w="0" w:type="auto"/>
          </w:tcPr>
          <w:p w14:paraId="39F8EF04" w14:textId="2284C411" w:rsidR="00462F2E" w:rsidRPr="00343F01" w:rsidDel="00201166" w:rsidRDefault="00462F2E" w:rsidP="00406EF1">
            <w:pPr>
              <w:spacing w:before="0" w:after="20"/>
              <w:rPr>
                <w:del w:id="1488" w:author="Houyem Rais" w:date="2024-02-22T14:46:00Z"/>
                <w:sz w:val="18"/>
                <w:szCs w:val="18"/>
                <w:lang w:val="fr-FR"/>
              </w:rPr>
            </w:pPr>
            <w:del w:id="1489" w:author="Houyem Rais" w:date="2024-02-22T14:46:00Z">
              <w:r w:rsidRPr="00343F01" w:rsidDel="00201166">
                <w:rPr>
                  <w:sz w:val="18"/>
                  <w:szCs w:val="18"/>
                  <w:lang w:val="fr-FR"/>
                </w:rPr>
                <w:delText>30 ans</w:delText>
              </w:r>
            </w:del>
          </w:p>
        </w:tc>
        <w:tc>
          <w:tcPr>
            <w:tcW w:w="0" w:type="auto"/>
          </w:tcPr>
          <w:p w14:paraId="1DF64399" w14:textId="0F23B206" w:rsidR="00462F2E" w:rsidRPr="00343F01" w:rsidDel="00201166" w:rsidRDefault="00462F2E" w:rsidP="00406EF1">
            <w:pPr>
              <w:spacing w:before="0" w:after="20"/>
              <w:rPr>
                <w:del w:id="1490" w:author="Houyem Rais" w:date="2024-02-22T14:46:00Z"/>
                <w:sz w:val="18"/>
                <w:szCs w:val="18"/>
                <w:lang w:val="fr-FR"/>
              </w:rPr>
            </w:pPr>
            <w:del w:id="1491" w:author="Houyem Rais" w:date="2024-02-22T14:46:00Z">
              <w:r w:rsidRPr="00343F01" w:rsidDel="00201166">
                <w:rPr>
                  <w:sz w:val="18"/>
                  <w:szCs w:val="18"/>
                  <w:lang w:val="fr-FR"/>
                </w:rPr>
                <w:delText>30 ans</w:delText>
              </w:r>
            </w:del>
          </w:p>
        </w:tc>
        <w:tc>
          <w:tcPr>
            <w:tcW w:w="0" w:type="auto"/>
          </w:tcPr>
          <w:p w14:paraId="0B8C0194" w14:textId="7ECD3ABE" w:rsidR="00462F2E" w:rsidRPr="00343F01" w:rsidDel="00201166" w:rsidRDefault="00462F2E" w:rsidP="00406EF1">
            <w:pPr>
              <w:spacing w:before="0" w:after="20"/>
              <w:rPr>
                <w:del w:id="1492" w:author="Houyem Rais" w:date="2024-02-22T14:46:00Z"/>
                <w:sz w:val="18"/>
                <w:szCs w:val="18"/>
                <w:lang w:val="fr-FR"/>
              </w:rPr>
            </w:pPr>
            <w:del w:id="1493" w:author="Houyem Rais" w:date="2024-02-22T14:46:00Z">
              <w:r w:rsidRPr="00343F01" w:rsidDel="00201166">
                <w:rPr>
                  <w:sz w:val="18"/>
                  <w:szCs w:val="18"/>
                  <w:lang w:val="fr-FR"/>
                </w:rPr>
                <w:delText>30 ans</w:delText>
              </w:r>
            </w:del>
          </w:p>
        </w:tc>
        <w:tc>
          <w:tcPr>
            <w:tcW w:w="0" w:type="auto"/>
          </w:tcPr>
          <w:p w14:paraId="152538B3" w14:textId="7B16961F" w:rsidR="00462F2E" w:rsidRPr="00343F01" w:rsidDel="00201166" w:rsidRDefault="00462F2E" w:rsidP="00406EF1">
            <w:pPr>
              <w:spacing w:before="0" w:after="20"/>
              <w:rPr>
                <w:del w:id="1494" w:author="Houyem Rais" w:date="2024-02-22T14:46:00Z"/>
                <w:sz w:val="18"/>
                <w:szCs w:val="18"/>
                <w:lang w:val="fr-FR"/>
              </w:rPr>
            </w:pPr>
            <w:del w:id="1495" w:author="Houyem Rais" w:date="2024-02-22T14:46:00Z">
              <w:r w:rsidRPr="00343F01" w:rsidDel="00201166">
                <w:rPr>
                  <w:sz w:val="18"/>
                  <w:szCs w:val="18"/>
                  <w:lang w:val="fr-FR"/>
                </w:rPr>
                <w:delText>30 ans</w:delText>
              </w:r>
            </w:del>
          </w:p>
        </w:tc>
      </w:tr>
      <w:tr w:rsidR="00462F2E" w:rsidRPr="00343F01" w:rsidDel="00201166" w14:paraId="69E36DD7" w14:textId="5AFA3D79" w:rsidTr="00406EF1">
        <w:trPr>
          <w:del w:id="1496" w:author="Houyem Rais" w:date="2024-02-22T14:46:00Z"/>
        </w:trPr>
        <w:tc>
          <w:tcPr>
            <w:tcW w:w="0" w:type="auto"/>
          </w:tcPr>
          <w:p w14:paraId="34ED95A5" w14:textId="0086BCB6" w:rsidR="00462F2E" w:rsidRPr="00343F01" w:rsidDel="00201166" w:rsidRDefault="00462F2E" w:rsidP="00406EF1">
            <w:pPr>
              <w:spacing w:before="0" w:after="20"/>
              <w:rPr>
                <w:del w:id="1497" w:author="Houyem Rais" w:date="2024-02-22T14:46:00Z"/>
                <w:sz w:val="18"/>
                <w:szCs w:val="18"/>
                <w:lang w:val="fr-FR"/>
              </w:rPr>
            </w:pPr>
            <w:del w:id="1498" w:author="Houyem Rais" w:date="2024-02-22T14:46:00Z">
              <w:r w:rsidRPr="00343F01" w:rsidDel="00201166">
                <w:rPr>
                  <w:sz w:val="18"/>
                  <w:szCs w:val="18"/>
                  <w:lang w:val="fr-FR"/>
                </w:rPr>
                <w:delText>Durée de la période de construction</w:delText>
              </w:r>
            </w:del>
          </w:p>
        </w:tc>
        <w:tc>
          <w:tcPr>
            <w:tcW w:w="0" w:type="auto"/>
          </w:tcPr>
          <w:p w14:paraId="1992B3CF" w14:textId="0BBF2638" w:rsidR="00462F2E" w:rsidRPr="00343F01" w:rsidDel="00201166" w:rsidRDefault="00462F2E" w:rsidP="00406EF1">
            <w:pPr>
              <w:spacing w:before="0" w:after="20"/>
              <w:rPr>
                <w:del w:id="1499" w:author="Houyem Rais" w:date="2024-02-22T14:46:00Z"/>
                <w:sz w:val="18"/>
                <w:szCs w:val="18"/>
                <w:lang w:val="fr-FR"/>
              </w:rPr>
            </w:pPr>
            <w:del w:id="1500" w:author="Houyem Rais" w:date="2024-02-22T14:46:00Z">
              <w:r w:rsidRPr="00343F01" w:rsidDel="00201166">
                <w:rPr>
                  <w:sz w:val="18"/>
                  <w:szCs w:val="18"/>
                  <w:lang w:val="fr-FR"/>
                </w:rPr>
                <w:delText>3 ans</w:delText>
              </w:r>
            </w:del>
          </w:p>
        </w:tc>
        <w:tc>
          <w:tcPr>
            <w:tcW w:w="0" w:type="auto"/>
          </w:tcPr>
          <w:p w14:paraId="2C08D003" w14:textId="444E8760" w:rsidR="00462F2E" w:rsidRPr="00343F01" w:rsidDel="00201166" w:rsidRDefault="00462F2E" w:rsidP="00406EF1">
            <w:pPr>
              <w:spacing w:before="0" w:after="20"/>
              <w:rPr>
                <w:del w:id="1501" w:author="Houyem Rais" w:date="2024-02-22T14:46:00Z"/>
                <w:sz w:val="18"/>
                <w:szCs w:val="18"/>
                <w:lang w:val="fr-FR"/>
              </w:rPr>
            </w:pPr>
            <w:del w:id="1502" w:author="Houyem Rais" w:date="2024-02-22T14:46:00Z">
              <w:r w:rsidRPr="00343F01" w:rsidDel="00201166">
                <w:rPr>
                  <w:sz w:val="18"/>
                  <w:szCs w:val="18"/>
                  <w:lang w:val="fr-FR"/>
                </w:rPr>
                <w:delText>4 ans</w:delText>
              </w:r>
            </w:del>
          </w:p>
        </w:tc>
        <w:tc>
          <w:tcPr>
            <w:tcW w:w="0" w:type="auto"/>
          </w:tcPr>
          <w:p w14:paraId="6920C553" w14:textId="5502B53C" w:rsidR="00462F2E" w:rsidRPr="00343F01" w:rsidDel="00201166" w:rsidRDefault="00462F2E" w:rsidP="00406EF1">
            <w:pPr>
              <w:spacing w:before="0" w:after="20"/>
              <w:rPr>
                <w:del w:id="1503" w:author="Houyem Rais" w:date="2024-02-22T14:46:00Z"/>
                <w:sz w:val="18"/>
                <w:szCs w:val="18"/>
                <w:lang w:val="fr-FR"/>
              </w:rPr>
            </w:pPr>
            <w:del w:id="1504" w:author="Houyem Rais" w:date="2024-02-22T14:46:00Z">
              <w:r w:rsidRPr="00343F01" w:rsidDel="00201166">
                <w:rPr>
                  <w:sz w:val="18"/>
                  <w:szCs w:val="18"/>
                  <w:lang w:val="fr-FR"/>
                </w:rPr>
                <w:delText>3 ans</w:delText>
              </w:r>
            </w:del>
          </w:p>
        </w:tc>
        <w:tc>
          <w:tcPr>
            <w:tcW w:w="0" w:type="auto"/>
          </w:tcPr>
          <w:p w14:paraId="293EF0DF" w14:textId="7C4ED966" w:rsidR="00462F2E" w:rsidRPr="00343F01" w:rsidDel="00201166" w:rsidRDefault="00462F2E" w:rsidP="00406EF1">
            <w:pPr>
              <w:spacing w:before="0" w:after="20"/>
              <w:rPr>
                <w:del w:id="1505" w:author="Houyem Rais" w:date="2024-02-22T14:46:00Z"/>
                <w:sz w:val="18"/>
                <w:szCs w:val="18"/>
                <w:lang w:val="fr-FR"/>
              </w:rPr>
            </w:pPr>
            <w:del w:id="1506" w:author="Houyem Rais" w:date="2024-02-22T14:46:00Z">
              <w:r w:rsidRPr="00343F01" w:rsidDel="00201166">
                <w:rPr>
                  <w:sz w:val="18"/>
                  <w:szCs w:val="18"/>
                  <w:lang w:val="fr-FR"/>
                </w:rPr>
                <w:delText>3 ans</w:delText>
              </w:r>
            </w:del>
          </w:p>
        </w:tc>
        <w:tc>
          <w:tcPr>
            <w:tcW w:w="0" w:type="auto"/>
          </w:tcPr>
          <w:p w14:paraId="6EAB6E2E" w14:textId="5B6AFD17" w:rsidR="00462F2E" w:rsidRPr="00343F01" w:rsidDel="00201166" w:rsidRDefault="00462F2E" w:rsidP="00406EF1">
            <w:pPr>
              <w:spacing w:before="0" w:after="20"/>
              <w:rPr>
                <w:del w:id="1507" w:author="Houyem Rais" w:date="2024-02-22T14:46:00Z"/>
                <w:sz w:val="18"/>
                <w:szCs w:val="18"/>
                <w:lang w:val="fr-FR"/>
              </w:rPr>
            </w:pPr>
            <w:del w:id="1508" w:author="Houyem Rais" w:date="2024-02-22T14:46:00Z">
              <w:r w:rsidRPr="00343F01" w:rsidDel="00201166">
                <w:rPr>
                  <w:sz w:val="18"/>
                  <w:szCs w:val="18"/>
                  <w:lang w:val="fr-FR"/>
                </w:rPr>
                <w:delText>4 ans</w:delText>
              </w:r>
            </w:del>
          </w:p>
        </w:tc>
        <w:tc>
          <w:tcPr>
            <w:tcW w:w="0" w:type="auto"/>
          </w:tcPr>
          <w:p w14:paraId="41AECC61" w14:textId="616AD856" w:rsidR="00462F2E" w:rsidRPr="00343F01" w:rsidDel="00201166" w:rsidRDefault="00462F2E" w:rsidP="00406EF1">
            <w:pPr>
              <w:spacing w:before="0" w:after="20"/>
              <w:rPr>
                <w:del w:id="1509" w:author="Houyem Rais" w:date="2024-02-22T14:46:00Z"/>
                <w:sz w:val="18"/>
                <w:szCs w:val="18"/>
                <w:lang w:val="fr-FR"/>
              </w:rPr>
            </w:pPr>
            <w:del w:id="1510" w:author="Houyem Rais" w:date="2024-02-22T14:46:00Z">
              <w:r w:rsidRPr="00343F01" w:rsidDel="00201166">
                <w:rPr>
                  <w:sz w:val="18"/>
                  <w:szCs w:val="18"/>
                  <w:lang w:val="fr-FR"/>
                </w:rPr>
                <w:delText>3 ans</w:delText>
              </w:r>
            </w:del>
          </w:p>
        </w:tc>
      </w:tr>
      <w:tr w:rsidR="00462F2E" w:rsidRPr="00343F01" w:rsidDel="00201166" w14:paraId="2FD41A81" w14:textId="45891D9A" w:rsidTr="00406EF1">
        <w:trPr>
          <w:del w:id="1511" w:author="Houyem Rais" w:date="2024-02-22T14:46:00Z"/>
        </w:trPr>
        <w:tc>
          <w:tcPr>
            <w:tcW w:w="0" w:type="auto"/>
          </w:tcPr>
          <w:p w14:paraId="54F9D1AE" w14:textId="3FF20F1E" w:rsidR="00462F2E" w:rsidRPr="00343F01" w:rsidDel="00201166" w:rsidRDefault="00462F2E" w:rsidP="00406EF1">
            <w:pPr>
              <w:spacing w:before="0" w:after="20"/>
              <w:rPr>
                <w:del w:id="1512" w:author="Houyem Rais" w:date="2024-02-22T14:46:00Z"/>
                <w:sz w:val="18"/>
                <w:szCs w:val="18"/>
                <w:lang w:val="fr-FR"/>
              </w:rPr>
            </w:pPr>
            <w:del w:id="1513" w:author="Houyem Rais" w:date="2024-02-22T14:46:00Z">
              <w:r w:rsidRPr="00343F01" w:rsidDel="00201166">
                <w:rPr>
                  <w:sz w:val="18"/>
                  <w:szCs w:val="18"/>
                  <w:lang w:val="fr-FR"/>
                </w:rPr>
                <w:delText>Date de début du contrat</w:delText>
              </w:r>
            </w:del>
          </w:p>
        </w:tc>
        <w:tc>
          <w:tcPr>
            <w:tcW w:w="0" w:type="auto"/>
          </w:tcPr>
          <w:p w14:paraId="0EEDF4BA" w14:textId="0260589A" w:rsidR="00462F2E" w:rsidRPr="00343F01" w:rsidDel="00201166" w:rsidRDefault="00462F2E" w:rsidP="00406EF1">
            <w:pPr>
              <w:spacing w:before="0" w:after="20"/>
              <w:rPr>
                <w:del w:id="1514" w:author="Houyem Rais" w:date="2024-02-22T14:46:00Z"/>
                <w:sz w:val="18"/>
                <w:szCs w:val="18"/>
                <w:lang w:val="fr-FR"/>
              </w:rPr>
            </w:pPr>
            <w:del w:id="1515"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2028</w:delText>
              </w:r>
            </w:del>
          </w:p>
        </w:tc>
        <w:tc>
          <w:tcPr>
            <w:tcW w:w="0" w:type="auto"/>
          </w:tcPr>
          <w:p w14:paraId="59D2485A" w14:textId="6253B8A3" w:rsidR="00462F2E" w:rsidRPr="00343F01" w:rsidDel="00201166" w:rsidRDefault="00462F2E" w:rsidP="00406EF1">
            <w:pPr>
              <w:spacing w:before="0" w:after="20"/>
              <w:rPr>
                <w:del w:id="1516" w:author="Houyem Rais" w:date="2024-02-22T14:46:00Z"/>
                <w:sz w:val="18"/>
                <w:szCs w:val="18"/>
                <w:lang w:val="fr-FR"/>
              </w:rPr>
            </w:pPr>
            <w:del w:id="1517"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2027</w:delText>
              </w:r>
            </w:del>
          </w:p>
        </w:tc>
        <w:tc>
          <w:tcPr>
            <w:tcW w:w="0" w:type="auto"/>
          </w:tcPr>
          <w:p w14:paraId="732E9B27" w14:textId="50DDA8EB" w:rsidR="00462F2E" w:rsidRPr="00343F01" w:rsidDel="00201166" w:rsidRDefault="00462F2E" w:rsidP="00406EF1">
            <w:pPr>
              <w:spacing w:before="0" w:after="20"/>
              <w:rPr>
                <w:del w:id="1518" w:author="Houyem Rais" w:date="2024-02-22T14:46:00Z"/>
                <w:sz w:val="18"/>
                <w:szCs w:val="18"/>
                <w:lang w:val="fr-FR"/>
              </w:rPr>
            </w:pPr>
            <w:del w:id="1519"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2029</w:delText>
              </w:r>
            </w:del>
          </w:p>
        </w:tc>
        <w:tc>
          <w:tcPr>
            <w:tcW w:w="0" w:type="auto"/>
          </w:tcPr>
          <w:p w14:paraId="5E032E0A" w14:textId="644629B5" w:rsidR="00462F2E" w:rsidRPr="00343F01" w:rsidDel="00201166" w:rsidRDefault="00462F2E" w:rsidP="00406EF1">
            <w:pPr>
              <w:spacing w:before="0" w:after="20"/>
              <w:rPr>
                <w:del w:id="1520" w:author="Houyem Rais" w:date="2024-02-22T14:46:00Z"/>
                <w:sz w:val="18"/>
                <w:szCs w:val="18"/>
                <w:lang w:val="fr-FR"/>
              </w:rPr>
            </w:pPr>
            <w:del w:id="1521"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2029</w:delText>
              </w:r>
            </w:del>
          </w:p>
        </w:tc>
        <w:tc>
          <w:tcPr>
            <w:tcW w:w="0" w:type="auto"/>
          </w:tcPr>
          <w:p w14:paraId="3B0A0DAD" w14:textId="71DDDF7B" w:rsidR="00462F2E" w:rsidRPr="00343F01" w:rsidDel="00201166" w:rsidRDefault="00462F2E" w:rsidP="00406EF1">
            <w:pPr>
              <w:spacing w:before="0" w:after="20"/>
              <w:rPr>
                <w:del w:id="1522" w:author="Houyem Rais" w:date="2024-02-22T14:46:00Z"/>
                <w:sz w:val="18"/>
                <w:szCs w:val="18"/>
                <w:lang w:val="fr-FR"/>
              </w:rPr>
            </w:pPr>
            <w:del w:id="1523"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2027</w:delText>
              </w:r>
            </w:del>
          </w:p>
        </w:tc>
        <w:tc>
          <w:tcPr>
            <w:tcW w:w="0" w:type="auto"/>
          </w:tcPr>
          <w:p w14:paraId="0BBB69BC" w14:textId="6F204F24" w:rsidR="00462F2E" w:rsidRPr="00343F01" w:rsidDel="00201166" w:rsidRDefault="00462F2E" w:rsidP="00406EF1">
            <w:pPr>
              <w:spacing w:before="0" w:after="20"/>
              <w:rPr>
                <w:del w:id="1524" w:author="Houyem Rais" w:date="2024-02-22T14:46:00Z"/>
                <w:sz w:val="18"/>
                <w:szCs w:val="18"/>
                <w:lang w:val="fr-FR"/>
              </w:rPr>
            </w:pPr>
            <w:del w:id="1525"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2028</w:delText>
              </w:r>
            </w:del>
          </w:p>
        </w:tc>
      </w:tr>
      <w:tr w:rsidR="00462F2E" w:rsidRPr="00343F01" w:rsidDel="00201166" w14:paraId="6AE16939" w14:textId="1B7EDF61" w:rsidTr="00406EF1">
        <w:trPr>
          <w:del w:id="1526" w:author="Houyem Rais" w:date="2024-02-22T14:46:00Z"/>
        </w:trPr>
        <w:tc>
          <w:tcPr>
            <w:tcW w:w="0" w:type="auto"/>
          </w:tcPr>
          <w:p w14:paraId="77098C18" w14:textId="40AAE362" w:rsidR="00462F2E" w:rsidRPr="00343F01" w:rsidDel="00201166" w:rsidRDefault="00462F2E" w:rsidP="00406EF1">
            <w:pPr>
              <w:spacing w:before="0" w:after="20"/>
              <w:rPr>
                <w:del w:id="1527" w:author="Houyem Rais" w:date="2024-02-22T14:46:00Z"/>
                <w:sz w:val="18"/>
                <w:szCs w:val="18"/>
                <w:lang w:val="fr-FR"/>
              </w:rPr>
            </w:pPr>
            <w:del w:id="1528" w:author="Houyem Rais" w:date="2024-02-22T14:46:00Z">
              <w:r w:rsidRPr="00343F01" w:rsidDel="00201166">
                <w:rPr>
                  <w:sz w:val="18"/>
                  <w:szCs w:val="18"/>
                  <w:lang w:val="fr-FR"/>
                </w:rPr>
                <w:delText>Date de début de l’exploitation</w:delText>
              </w:r>
            </w:del>
          </w:p>
        </w:tc>
        <w:tc>
          <w:tcPr>
            <w:tcW w:w="0" w:type="auto"/>
          </w:tcPr>
          <w:p w14:paraId="44506EA1" w14:textId="0AE6B80F" w:rsidR="00462F2E" w:rsidRPr="00343F01" w:rsidDel="00201166" w:rsidRDefault="00462F2E" w:rsidP="00406EF1">
            <w:pPr>
              <w:spacing w:before="0" w:after="20"/>
              <w:rPr>
                <w:del w:id="1529" w:author="Houyem Rais" w:date="2024-02-22T14:46:00Z"/>
                <w:sz w:val="18"/>
                <w:szCs w:val="18"/>
                <w:lang w:val="fr-FR"/>
              </w:rPr>
            </w:pPr>
            <w:del w:id="1530"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2031</w:delText>
              </w:r>
            </w:del>
          </w:p>
        </w:tc>
        <w:tc>
          <w:tcPr>
            <w:tcW w:w="0" w:type="auto"/>
          </w:tcPr>
          <w:p w14:paraId="5CB0DE58" w14:textId="0D9FE0C2" w:rsidR="00462F2E" w:rsidRPr="00343F01" w:rsidDel="00201166" w:rsidRDefault="00462F2E" w:rsidP="00406EF1">
            <w:pPr>
              <w:spacing w:before="0" w:after="20"/>
              <w:rPr>
                <w:del w:id="1531" w:author="Houyem Rais" w:date="2024-02-22T14:46:00Z"/>
                <w:sz w:val="18"/>
                <w:szCs w:val="18"/>
                <w:lang w:val="fr-FR"/>
              </w:rPr>
            </w:pPr>
            <w:del w:id="1532"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2031</w:delText>
              </w:r>
            </w:del>
          </w:p>
        </w:tc>
        <w:tc>
          <w:tcPr>
            <w:tcW w:w="0" w:type="auto"/>
          </w:tcPr>
          <w:p w14:paraId="084EB73B" w14:textId="5535EDA4" w:rsidR="00462F2E" w:rsidRPr="00343F01" w:rsidDel="00201166" w:rsidRDefault="00462F2E" w:rsidP="00406EF1">
            <w:pPr>
              <w:spacing w:before="0" w:after="20"/>
              <w:rPr>
                <w:del w:id="1533" w:author="Houyem Rais" w:date="2024-02-22T14:46:00Z"/>
                <w:sz w:val="18"/>
                <w:szCs w:val="18"/>
                <w:lang w:val="fr-FR"/>
              </w:rPr>
            </w:pPr>
            <w:del w:id="1534"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2032</w:delText>
              </w:r>
            </w:del>
          </w:p>
        </w:tc>
        <w:tc>
          <w:tcPr>
            <w:tcW w:w="0" w:type="auto"/>
          </w:tcPr>
          <w:p w14:paraId="4ED7FD11" w14:textId="2F1F22BC" w:rsidR="00462F2E" w:rsidRPr="00343F01" w:rsidDel="00201166" w:rsidRDefault="00462F2E" w:rsidP="00406EF1">
            <w:pPr>
              <w:spacing w:before="0" w:after="20"/>
              <w:rPr>
                <w:del w:id="1535" w:author="Houyem Rais" w:date="2024-02-22T14:46:00Z"/>
                <w:sz w:val="18"/>
                <w:szCs w:val="18"/>
                <w:lang w:val="fr-FR"/>
              </w:rPr>
            </w:pPr>
            <w:del w:id="1536"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2032</w:delText>
              </w:r>
            </w:del>
          </w:p>
        </w:tc>
        <w:tc>
          <w:tcPr>
            <w:tcW w:w="0" w:type="auto"/>
          </w:tcPr>
          <w:p w14:paraId="4F145C94" w14:textId="7B5CEF57" w:rsidR="00462F2E" w:rsidRPr="00343F01" w:rsidDel="00201166" w:rsidRDefault="00462F2E" w:rsidP="00406EF1">
            <w:pPr>
              <w:spacing w:before="0" w:after="20"/>
              <w:rPr>
                <w:del w:id="1537" w:author="Houyem Rais" w:date="2024-02-22T14:46:00Z"/>
                <w:sz w:val="18"/>
                <w:szCs w:val="18"/>
                <w:lang w:val="fr-FR"/>
              </w:rPr>
            </w:pPr>
            <w:del w:id="1538"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2031</w:delText>
              </w:r>
            </w:del>
          </w:p>
        </w:tc>
        <w:tc>
          <w:tcPr>
            <w:tcW w:w="0" w:type="auto"/>
          </w:tcPr>
          <w:p w14:paraId="5B3066B7" w14:textId="606B9D50" w:rsidR="00462F2E" w:rsidRPr="00343F01" w:rsidDel="00201166" w:rsidRDefault="00462F2E" w:rsidP="00406EF1">
            <w:pPr>
              <w:spacing w:before="0" w:after="20"/>
              <w:rPr>
                <w:del w:id="1539" w:author="Houyem Rais" w:date="2024-02-22T14:46:00Z"/>
                <w:sz w:val="18"/>
                <w:szCs w:val="18"/>
                <w:lang w:val="fr-FR"/>
              </w:rPr>
            </w:pPr>
            <w:del w:id="1540" w:author="Houyem Rais" w:date="2024-02-22T14:46:00Z">
              <w:r w:rsidRPr="00343F01" w:rsidDel="00201166">
                <w:rPr>
                  <w:sz w:val="18"/>
                  <w:szCs w:val="18"/>
                  <w:lang w:val="fr-FR"/>
                </w:rPr>
                <w:delText>1</w:delText>
              </w:r>
              <w:r w:rsidRPr="00343F01" w:rsidDel="00201166">
                <w:rPr>
                  <w:sz w:val="18"/>
                  <w:szCs w:val="18"/>
                  <w:vertAlign w:val="superscript"/>
                  <w:lang w:val="fr-FR"/>
                </w:rPr>
                <w:delText>er</w:delText>
              </w:r>
              <w:r w:rsidRPr="00343F01" w:rsidDel="00201166">
                <w:rPr>
                  <w:sz w:val="18"/>
                  <w:szCs w:val="18"/>
                  <w:lang w:val="fr-FR"/>
                </w:rPr>
                <w:delText xml:space="preserve"> janvier 2031</w:delText>
              </w:r>
            </w:del>
          </w:p>
        </w:tc>
      </w:tr>
      <w:tr w:rsidR="00462F2E" w:rsidRPr="00343F01" w:rsidDel="00201166" w14:paraId="0BBB2DBF" w14:textId="5FD53708" w:rsidTr="00406EF1">
        <w:trPr>
          <w:del w:id="1541" w:author="Houyem Rais" w:date="2024-02-22T14:46:00Z"/>
        </w:trPr>
        <w:tc>
          <w:tcPr>
            <w:tcW w:w="0" w:type="auto"/>
          </w:tcPr>
          <w:p w14:paraId="648E9B61" w14:textId="242BFF03" w:rsidR="00462F2E" w:rsidRPr="00343F01" w:rsidDel="00201166" w:rsidRDefault="00462F2E" w:rsidP="00406EF1">
            <w:pPr>
              <w:spacing w:before="0" w:after="20"/>
              <w:rPr>
                <w:del w:id="1542" w:author="Houyem Rais" w:date="2024-02-22T14:46:00Z"/>
                <w:sz w:val="18"/>
                <w:szCs w:val="18"/>
                <w:lang w:val="fr-FR"/>
              </w:rPr>
            </w:pPr>
            <w:del w:id="1543" w:author="Houyem Rais" w:date="2024-02-22T14:46:00Z">
              <w:r w:rsidRPr="00343F01" w:rsidDel="00201166">
                <w:rPr>
                  <w:sz w:val="18"/>
                  <w:szCs w:val="18"/>
                  <w:lang w:val="fr-FR"/>
                </w:rPr>
                <w:delText>Date de fin du contrat</w:delText>
              </w:r>
            </w:del>
          </w:p>
        </w:tc>
        <w:tc>
          <w:tcPr>
            <w:tcW w:w="0" w:type="auto"/>
          </w:tcPr>
          <w:p w14:paraId="4DEBB2D3" w14:textId="08FEE773" w:rsidR="00462F2E" w:rsidRPr="00343F01" w:rsidDel="00201166" w:rsidRDefault="00462F2E" w:rsidP="00406EF1">
            <w:pPr>
              <w:spacing w:before="0" w:after="20"/>
              <w:rPr>
                <w:del w:id="1544" w:author="Houyem Rais" w:date="2024-02-22T14:46:00Z"/>
                <w:sz w:val="18"/>
                <w:szCs w:val="18"/>
                <w:lang w:val="fr-FR"/>
              </w:rPr>
            </w:pPr>
            <w:del w:id="1545" w:author="Houyem Rais" w:date="2024-02-22T14:46:00Z">
              <w:r w:rsidRPr="00343F01" w:rsidDel="00201166">
                <w:rPr>
                  <w:sz w:val="18"/>
                  <w:szCs w:val="18"/>
                  <w:lang w:val="fr-FR"/>
                </w:rPr>
                <w:delText>31 déc. 2057</w:delText>
              </w:r>
            </w:del>
          </w:p>
        </w:tc>
        <w:tc>
          <w:tcPr>
            <w:tcW w:w="0" w:type="auto"/>
          </w:tcPr>
          <w:p w14:paraId="663839A4" w14:textId="012CF522" w:rsidR="00462F2E" w:rsidRPr="00343F01" w:rsidDel="00201166" w:rsidRDefault="00462F2E" w:rsidP="00406EF1">
            <w:pPr>
              <w:spacing w:before="0" w:after="20"/>
              <w:rPr>
                <w:del w:id="1546" w:author="Houyem Rais" w:date="2024-02-22T14:46:00Z"/>
                <w:sz w:val="18"/>
                <w:szCs w:val="18"/>
                <w:lang w:val="fr-FR"/>
              </w:rPr>
            </w:pPr>
            <w:del w:id="1547" w:author="Houyem Rais" w:date="2024-02-22T14:46:00Z">
              <w:r w:rsidRPr="00343F01" w:rsidDel="00201166">
                <w:rPr>
                  <w:sz w:val="18"/>
                  <w:szCs w:val="18"/>
                  <w:lang w:val="fr-FR"/>
                </w:rPr>
                <w:delText>31 déc. 2056</w:delText>
              </w:r>
            </w:del>
          </w:p>
        </w:tc>
        <w:tc>
          <w:tcPr>
            <w:tcW w:w="0" w:type="auto"/>
          </w:tcPr>
          <w:p w14:paraId="1608457D" w14:textId="7C51B9ED" w:rsidR="00462F2E" w:rsidRPr="00343F01" w:rsidDel="00201166" w:rsidRDefault="00462F2E" w:rsidP="00406EF1">
            <w:pPr>
              <w:spacing w:before="0" w:after="20"/>
              <w:rPr>
                <w:del w:id="1548" w:author="Houyem Rais" w:date="2024-02-22T14:46:00Z"/>
                <w:sz w:val="18"/>
                <w:szCs w:val="18"/>
                <w:lang w:val="fr-FR"/>
              </w:rPr>
            </w:pPr>
            <w:del w:id="1549" w:author="Houyem Rais" w:date="2024-02-22T14:46:00Z">
              <w:r w:rsidRPr="00343F01" w:rsidDel="00201166">
                <w:rPr>
                  <w:sz w:val="18"/>
                  <w:szCs w:val="18"/>
                  <w:lang w:val="fr-FR"/>
                </w:rPr>
                <w:delText>31 déc. 2058</w:delText>
              </w:r>
            </w:del>
          </w:p>
        </w:tc>
        <w:tc>
          <w:tcPr>
            <w:tcW w:w="0" w:type="auto"/>
          </w:tcPr>
          <w:p w14:paraId="565E7804" w14:textId="29CE8CA6" w:rsidR="00462F2E" w:rsidRPr="00343F01" w:rsidDel="00201166" w:rsidRDefault="00462F2E" w:rsidP="00406EF1">
            <w:pPr>
              <w:spacing w:before="0" w:after="20"/>
              <w:rPr>
                <w:del w:id="1550" w:author="Houyem Rais" w:date="2024-02-22T14:46:00Z"/>
                <w:sz w:val="18"/>
                <w:szCs w:val="18"/>
                <w:lang w:val="fr-FR"/>
              </w:rPr>
            </w:pPr>
            <w:del w:id="1551" w:author="Houyem Rais" w:date="2024-02-22T14:46:00Z">
              <w:r w:rsidRPr="00343F01" w:rsidDel="00201166">
                <w:rPr>
                  <w:sz w:val="18"/>
                  <w:szCs w:val="18"/>
                  <w:lang w:val="fr-FR"/>
                </w:rPr>
                <w:delText>31 déc. 2058</w:delText>
              </w:r>
            </w:del>
          </w:p>
        </w:tc>
        <w:tc>
          <w:tcPr>
            <w:tcW w:w="0" w:type="auto"/>
          </w:tcPr>
          <w:p w14:paraId="012F26B8" w14:textId="535E5878" w:rsidR="00462F2E" w:rsidRPr="00343F01" w:rsidDel="00201166" w:rsidRDefault="00462F2E" w:rsidP="00406EF1">
            <w:pPr>
              <w:spacing w:before="0" w:after="20"/>
              <w:rPr>
                <w:del w:id="1552" w:author="Houyem Rais" w:date="2024-02-22T14:46:00Z"/>
                <w:sz w:val="18"/>
                <w:szCs w:val="18"/>
                <w:lang w:val="fr-FR"/>
              </w:rPr>
            </w:pPr>
            <w:del w:id="1553" w:author="Houyem Rais" w:date="2024-02-22T14:46:00Z">
              <w:r w:rsidRPr="00343F01" w:rsidDel="00201166">
                <w:rPr>
                  <w:sz w:val="18"/>
                  <w:szCs w:val="18"/>
                  <w:lang w:val="fr-FR"/>
                </w:rPr>
                <w:delText>31 déc. 2056</w:delText>
              </w:r>
            </w:del>
          </w:p>
        </w:tc>
        <w:tc>
          <w:tcPr>
            <w:tcW w:w="0" w:type="auto"/>
          </w:tcPr>
          <w:p w14:paraId="08ED1E97" w14:textId="4F21D42A" w:rsidR="00462F2E" w:rsidRPr="00343F01" w:rsidDel="00201166" w:rsidRDefault="00462F2E" w:rsidP="00406EF1">
            <w:pPr>
              <w:spacing w:before="0" w:after="20"/>
              <w:rPr>
                <w:del w:id="1554" w:author="Houyem Rais" w:date="2024-02-22T14:46:00Z"/>
                <w:sz w:val="18"/>
                <w:szCs w:val="18"/>
                <w:lang w:val="fr-FR"/>
              </w:rPr>
            </w:pPr>
            <w:del w:id="1555" w:author="Houyem Rais" w:date="2024-02-22T14:46:00Z">
              <w:r w:rsidRPr="00343F01" w:rsidDel="00201166">
                <w:rPr>
                  <w:sz w:val="18"/>
                  <w:szCs w:val="18"/>
                  <w:lang w:val="fr-FR"/>
                </w:rPr>
                <w:delText>31 déc. 2057</w:delText>
              </w:r>
            </w:del>
          </w:p>
        </w:tc>
      </w:tr>
      <w:tr w:rsidR="00462F2E" w:rsidRPr="00343F01" w:rsidDel="00201166" w14:paraId="6124B5A4" w14:textId="77F4645F" w:rsidTr="00406EF1">
        <w:trPr>
          <w:del w:id="1556" w:author="Houyem Rais" w:date="2024-02-22T14:46:00Z"/>
        </w:trPr>
        <w:tc>
          <w:tcPr>
            <w:tcW w:w="0" w:type="auto"/>
          </w:tcPr>
          <w:p w14:paraId="26D6C1C8" w14:textId="3959362B" w:rsidR="00462F2E" w:rsidRPr="00343F01" w:rsidDel="00201166" w:rsidRDefault="00462F2E" w:rsidP="00406EF1">
            <w:pPr>
              <w:spacing w:before="0" w:after="20"/>
              <w:rPr>
                <w:del w:id="1557" w:author="Houyem Rais" w:date="2024-02-22T14:46:00Z"/>
                <w:sz w:val="18"/>
                <w:szCs w:val="18"/>
                <w:lang w:val="fr-FR"/>
              </w:rPr>
            </w:pPr>
            <w:del w:id="1558" w:author="Houyem Rais" w:date="2024-02-22T14:46:00Z">
              <w:r w:rsidRPr="00343F01" w:rsidDel="00201166">
                <w:rPr>
                  <w:sz w:val="18"/>
                  <w:szCs w:val="18"/>
                  <w:lang w:val="fr-FR"/>
                </w:rPr>
                <w:delText>Ratio Dette/ FP</w:delText>
              </w:r>
            </w:del>
          </w:p>
        </w:tc>
        <w:tc>
          <w:tcPr>
            <w:tcW w:w="0" w:type="auto"/>
          </w:tcPr>
          <w:p w14:paraId="17D4D922" w14:textId="796065BD" w:rsidR="00462F2E" w:rsidRPr="00343F01" w:rsidDel="00201166" w:rsidRDefault="00462F2E" w:rsidP="00406EF1">
            <w:pPr>
              <w:spacing w:before="0" w:after="20"/>
              <w:rPr>
                <w:del w:id="1559" w:author="Houyem Rais" w:date="2024-02-22T14:46:00Z"/>
                <w:sz w:val="18"/>
                <w:szCs w:val="18"/>
                <w:lang w:val="fr-FR"/>
              </w:rPr>
            </w:pPr>
            <w:del w:id="1560" w:author="Houyem Rais" w:date="2024-02-22T14:46:00Z">
              <w:r w:rsidRPr="00343F01" w:rsidDel="00201166">
                <w:rPr>
                  <w:sz w:val="18"/>
                  <w:szCs w:val="18"/>
                  <w:lang w:val="fr-FR"/>
                </w:rPr>
                <w:delText>70/30</w:delText>
              </w:r>
            </w:del>
          </w:p>
        </w:tc>
        <w:tc>
          <w:tcPr>
            <w:tcW w:w="0" w:type="auto"/>
          </w:tcPr>
          <w:p w14:paraId="5B9AA369" w14:textId="6C18F86A" w:rsidR="00462F2E" w:rsidRPr="00343F01" w:rsidDel="00201166" w:rsidRDefault="00462F2E" w:rsidP="00406EF1">
            <w:pPr>
              <w:spacing w:before="0" w:after="20"/>
              <w:rPr>
                <w:del w:id="1561" w:author="Houyem Rais" w:date="2024-02-22T14:46:00Z"/>
                <w:sz w:val="18"/>
                <w:szCs w:val="18"/>
                <w:lang w:val="fr-FR"/>
              </w:rPr>
            </w:pPr>
            <w:del w:id="1562" w:author="Houyem Rais" w:date="2024-02-22T14:46:00Z">
              <w:r w:rsidRPr="00343F01" w:rsidDel="00201166">
                <w:rPr>
                  <w:sz w:val="18"/>
                  <w:szCs w:val="18"/>
                  <w:lang w:val="fr-FR"/>
                </w:rPr>
                <w:delText>70/30</w:delText>
              </w:r>
            </w:del>
          </w:p>
        </w:tc>
        <w:tc>
          <w:tcPr>
            <w:tcW w:w="0" w:type="auto"/>
          </w:tcPr>
          <w:p w14:paraId="567BE23A" w14:textId="11F6C2A0" w:rsidR="00462F2E" w:rsidRPr="00343F01" w:rsidDel="00201166" w:rsidRDefault="00462F2E" w:rsidP="00406EF1">
            <w:pPr>
              <w:spacing w:before="0" w:after="20"/>
              <w:rPr>
                <w:del w:id="1563" w:author="Houyem Rais" w:date="2024-02-22T14:46:00Z"/>
                <w:sz w:val="18"/>
                <w:szCs w:val="18"/>
                <w:lang w:val="fr-FR"/>
              </w:rPr>
            </w:pPr>
            <w:del w:id="1564" w:author="Houyem Rais" w:date="2024-02-22T14:46:00Z">
              <w:r w:rsidRPr="00343F01" w:rsidDel="00201166">
                <w:rPr>
                  <w:sz w:val="18"/>
                  <w:szCs w:val="18"/>
                  <w:lang w:val="fr-FR"/>
                </w:rPr>
                <w:delText>70/30</w:delText>
              </w:r>
            </w:del>
          </w:p>
        </w:tc>
        <w:tc>
          <w:tcPr>
            <w:tcW w:w="0" w:type="auto"/>
          </w:tcPr>
          <w:p w14:paraId="69A29C97" w14:textId="6EF1F28E" w:rsidR="00462F2E" w:rsidRPr="00343F01" w:rsidDel="00201166" w:rsidRDefault="00462F2E" w:rsidP="00406EF1">
            <w:pPr>
              <w:spacing w:before="0" w:after="20"/>
              <w:rPr>
                <w:del w:id="1565" w:author="Houyem Rais" w:date="2024-02-22T14:46:00Z"/>
                <w:sz w:val="18"/>
                <w:szCs w:val="18"/>
                <w:lang w:val="fr-FR"/>
              </w:rPr>
            </w:pPr>
            <w:del w:id="1566" w:author="Houyem Rais" w:date="2024-02-22T14:46:00Z">
              <w:r w:rsidRPr="00343F01" w:rsidDel="00201166">
                <w:rPr>
                  <w:sz w:val="18"/>
                  <w:szCs w:val="18"/>
                  <w:lang w:val="fr-FR"/>
                </w:rPr>
                <w:delText>70/30</w:delText>
              </w:r>
            </w:del>
          </w:p>
        </w:tc>
        <w:tc>
          <w:tcPr>
            <w:tcW w:w="0" w:type="auto"/>
          </w:tcPr>
          <w:p w14:paraId="1E5E3EAD" w14:textId="547C9EB7" w:rsidR="00462F2E" w:rsidRPr="00343F01" w:rsidDel="00201166" w:rsidRDefault="00462F2E" w:rsidP="00406EF1">
            <w:pPr>
              <w:spacing w:before="0" w:after="20"/>
              <w:rPr>
                <w:del w:id="1567" w:author="Houyem Rais" w:date="2024-02-22T14:46:00Z"/>
                <w:sz w:val="18"/>
                <w:szCs w:val="18"/>
                <w:lang w:val="fr-FR"/>
              </w:rPr>
            </w:pPr>
            <w:del w:id="1568" w:author="Houyem Rais" w:date="2024-02-22T14:46:00Z">
              <w:r w:rsidRPr="00343F01" w:rsidDel="00201166">
                <w:rPr>
                  <w:sz w:val="18"/>
                  <w:szCs w:val="18"/>
                  <w:lang w:val="fr-FR"/>
                </w:rPr>
                <w:delText>70/30</w:delText>
              </w:r>
            </w:del>
          </w:p>
        </w:tc>
        <w:tc>
          <w:tcPr>
            <w:tcW w:w="0" w:type="auto"/>
          </w:tcPr>
          <w:p w14:paraId="209722F4" w14:textId="2DC19EC3" w:rsidR="00462F2E" w:rsidRPr="00343F01" w:rsidDel="00201166" w:rsidRDefault="00462F2E" w:rsidP="00406EF1">
            <w:pPr>
              <w:spacing w:before="0" w:after="20"/>
              <w:rPr>
                <w:del w:id="1569" w:author="Houyem Rais" w:date="2024-02-22T14:46:00Z"/>
                <w:sz w:val="18"/>
                <w:szCs w:val="18"/>
                <w:lang w:val="fr-FR"/>
              </w:rPr>
            </w:pPr>
            <w:del w:id="1570" w:author="Houyem Rais" w:date="2024-02-22T14:46:00Z">
              <w:r w:rsidRPr="00343F01" w:rsidDel="00201166">
                <w:rPr>
                  <w:sz w:val="18"/>
                  <w:szCs w:val="18"/>
                  <w:lang w:val="fr-FR"/>
                </w:rPr>
                <w:delText>70/30</w:delText>
              </w:r>
            </w:del>
          </w:p>
        </w:tc>
      </w:tr>
      <w:tr w:rsidR="00462F2E" w:rsidRPr="00343F01" w:rsidDel="00201166" w14:paraId="51A9E454" w14:textId="57176B8E" w:rsidTr="00406EF1">
        <w:trPr>
          <w:del w:id="1571" w:author="Houyem Rais" w:date="2024-02-22T14:46:00Z"/>
        </w:trPr>
        <w:tc>
          <w:tcPr>
            <w:tcW w:w="0" w:type="auto"/>
          </w:tcPr>
          <w:p w14:paraId="58594DF6" w14:textId="3527AB32" w:rsidR="00462F2E" w:rsidRPr="00343F01" w:rsidDel="00201166" w:rsidRDefault="00462F2E" w:rsidP="00406EF1">
            <w:pPr>
              <w:spacing w:before="0" w:after="20"/>
              <w:rPr>
                <w:del w:id="1572" w:author="Houyem Rais" w:date="2024-02-22T14:46:00Z"/>
                <w:sz w:val="18"/>
                <w:szCs w:val="18"/>
                <w:lang w:val="fr-FR"/>
              </w:rPr>
            </w:pPr>
            <w:del w:id="1573" w:author="Houyem Rais" w:date="2024-02-22T14:46:00Z">
              <w:r w:rsidRPr="00343F01" w:rsidDel="00201166">
                <w:rPr>
                  <w:sz w:val="18"/>
                  <w:szCs w:val="18"/>
                  <w:lang w:val="fr-FR"/>
                </w:rPr>
                <w:delText>Maturité de la dette</w:delText>
              </w:r>
            </w:del>
          </w:p>
        </w:tc>
        <w:tc>
          <w:tcPr>
            <w:tcW w:w="0" w:type="auto"/>
          </w:tcPr>
          <w:p w14:paraId="7510BA18" w14:textId="123E2385" w:rsidR="00462F2E" w:rsidRPr="00343F01" w:rsidDel="00201166" w:rsidRDefault="00462F2E" w:rsidP="00406EF1">
            <w:pPr>
              <w:spacing w:before="0" w:after="20"/>
              <w:rPr>
                <w:del w:id="1574" w:author="Houyem Rais" w:date="2024-02-22T14:46:00Z"/>
                <w:sz w:val="18"/>
                <w:szCs w:val="18"/>
                <w:lang w:val="fr-FR"/>
              </w:rPr>
            </w:pPr>
            <w:del w:id="1575" w:author="Houyem Rais" w:date="2024-02-22T14:46:00Z">
              <w:r w:rsidRPr="00343F01" w:rsidDel="00201166">
                <w:rPr>
                  <w:sz w:val="18"/>
                  <w:szCs w:val="18"/>
                  <w:lang w:val="fr-FR"/>
                </w:rPr>
                <w:delText>27 ans</w:delText>
              </w:r>
            </w:del>
          </w:p>
        </w:tc>
        <w:tc>
          <w:tcPr>
            <w:tcW w:w="0" w:type="auto"/>
          </w:tcPr>
          <w:p w14:paraId="1DC021DB" w14:textId="30AAD1CC" w:rsidR="00462F2E" w:rsidRPr="00343F01" w:rsidDel="00201166" w:rsidRDefault="00462F2E" w:rsidP="00406EF1">
            <w:pPr>
              <w:spacing w:before="0" w:after="20"/>
              <w:rPr>
                <w:del w:id="1576" w:author="Houyem Rais" w:date="2024-02-22T14:46:00Z"/>
                <w:sz w:val="18"/>
                <w:szCs w:val="18"/>
                <w:lang w:val="fr-FR"/>
              </w:rPr>
            </w:pPr>
            <w:del w:id="1577" w:author="Houyem Rais" w:date="2024-02-22T14:46:00Z">
              <w:r w:rsidRPr="00343F01" w:rsidDel="00201166">
                <w:rPr>
                  <w:sz w:val="18"/>
                  <w:szCs w:val="18"/>
                  <w:lang w:val="fr-FR"/>
                </w:rPr>
                <w:delText>26 ans</w:delText>
              </w:r>
            </w:del>
          </w:p>
        </w:tc>
        <w:tc>
          <w:tcPr>
            <w:tcW w:w="0" w:type="auto"/>
          </w:tcPr>
          <w:p w14:paraId="6EDFA134" w14:textId="289589E1" w:rsidR="00462F2E" w:rsidRPr="00343F01" w:rsidDel="00201166" w:rsidRDefault="00462F2E" w:rsidP="00406EF1">
            <w:pPr>
              <w:spacing w:before="0" w:after="20"/>
              <w:rPr>
                <w:del w:id="1578" w:author="Houyem Rais" w:date="2024-02-22T14:46:00Z"/>
                <w:sz w:val="18"/>
                <w:szCs w:val="18"/>
                <w:lang w:val="fr-FR"/>
              </w:rPr>
            </w:pPr>
            <w:del w:id="1579" w:author="Houyem Rais" w:date="2024-02-22T14:46:00Z">
              <w:r w:rsidRPr="00343F01" w:rsidDel="00201166">
                <w:rPr>
                  <w:sz w:val="18"/>
                  <w:szCs w:val="18"/>
                  <w:lang w:val="fr-FR"/>
                </w:rPr>
                <w:delText>27 ans</w:delText>
              </w:r>
            </w:del>
          </w:p>
        </w:tc>
        <w:tc>
          <w:tcPr>
            <w:tcW w:w="0" w:type="auto"/>
          </w:tcPr>
          <w:p w14:paraId="14382F25" w14:textId="5DE22BCB" w:rsidR="00462F2E" w:rsidRPr="00343F01" w:rsidDel="00201166" w:rsidRDefault="00462F2E" w:rsidP="00406EF1">
            <w:pPr>
              <w:spacing w:before="0" w:after="20"/>
              <w:rPr>
                <w:del w:id="1580" w:author="Houyem Rais" w:date="2024-02-22T14:46:00Z"/>
                <w:sz w:val="18"/>
                <w:szCs w:val="18"/>
                <w:lang w:val="fr-FR"/>
              </w:rPr>
            </w:pPr>
            <w:del w:id="1581" w:author="Houyem Rais" w:date="2024-02-22T14:46:00Z">
              <w:r w:rsidRPr="00343F01" w:rsidDel="00201166">
                <w:rPr>
                  <w:sz w:val="18"/>
                  <w:szCs w:val="18"/>
                  <w:lang w:val="fr-FR"/>
                </w:rPr>
                <w:delText>27 ans</w:delText>
              </w:r>
            </w:del>
          </w:p>
        </w:tc>
        <w:tc>
          <w:tcPr>
            <w:tcW w:w="0" w:type="auto"/>
          </w:tcPr>
          <w:p w14:paraId="4A755D9B" w14:textId="2AEAC5FC" w:rsidR="00462F2E" w:rsidRPr="00343F01" w:rsidDel="00201166" w:rsidRDefault="00462F2E" w:rsidP="00406EF1">
            <w:pPr>
              <w:spacing w:before="0" w:after="20"/>
              <w:rPr>
                <w:del w:id="1582" w:author="Houyem Rais" w:date="2024-02-22T14:46:00Z"/>
                <w:sz w:val="18"/>
                <w:szCs w:val="18"/>
                <w:lang w:val="fr-FR"/>
              </w:rPr>
            </w:pPr>
            <w:del w:id="1583" w:author="Houyem Rais" w:date="2024-02-22T14:46:00Z">
              <w:r w:rsidRPr="00343F01" w:rsidDel="00201166">
                <w:rPr>
                  <w:sz w:val="18"/>
                  <w:szCs w:val="18"/>
                  <w:lang w:val="fr-FR"/>
                </w:rPr>
                <w:delText>26 ans</w:delText>
              </w:r>
            </w:del>
          </w:p>
        </w:tc>
        <w:tc>
          <w:tcPr>
            <w:tcW w:w="0" w:type="auto"/>
          </w:tcPr>
          <w:p w14:paraId="1394E1DF" w14:textId="7F8CC967" w:rsidR="00462F2E" w:rsidRPr="00343F01" w:rsidDel="00201166" w:rsidRDefault="00462F2E" w:rsidP="00406EF1">
            <w:pPr>
              <w:spacing w:before="0" w:after="20"/>
              <w:rPr>
                <w:del w:id="1584" w:author="Houyem Rais" w:date="2024-02-22T14:46:00Z"/>
                <w:sz w:val="18"/>
                <w:szCs w:val="18"/>
                <w:lang w:val="fr-FR"/>
              </w:rPr>
            </w:pPr>
            <w:del w:id="1585" w:author="Houyem Rais" w:date="2024-02-22T14:46:00Z">
              <w:r w:rsidRPr="00343F01" w:rsidDel="00201166">
                <w:rPr>
                  <w:sz w:val="18"/>
                  <w:szCs w:val="18"/>
                  <w:lang w:val="fr-FR"/>
                </w:rPr>
                <w:delText>27 ans</w:delText>
              </w:r>
            </w:del>
          </w:p>
        </w:tc>
      </w:tr>
      <w:tr w:rsidR="00462F2E" w:rsidRPr="00343F01" w:rsidDel="00201166" w14:paraId="165AD53D" w14:textId="019DF461" w:rsidTr="00406EF1">
        <w:trPr>
          <w:del w:id="1586" w:author="Houyem Rais" w:date="2024-02-22T14:46:00Z"/>
        </w:trPr>
        <w:tc>
          <w:tcPr>
            <w:tcW w:w="0" w:type="auto"/>
          </w:tcPr>
          <w:p w14:paraId="7DA94CD1" w14:textId="06B733B0" w:rsidR="00462F2E" w:rsidRPr="00343F01" w:rsidDel="00201166" w:rsidRDefault="00462F2E" w:rsidP="00406EF1">
            <w:pPr>
              <w:spacing w:before="0" w:after="20"/>
              <w:rPr>
                <w:del w:id="1587" w:author="Houyem Rais" w:date="2024-02-22T14:46:00Z"/>
                <w:sz w:val="18"/>
                <w:szCs w:val="18"/>
                <w:lang w:val="fr-FR"/>
              </w:rPr>
            </w:pPr>
            <w:del w:id="1588" w:author="Houyem Rais" w:date="2024-02-22T14:46:00Z">
              <w:r w:rsidRPr="00343F01" w:rsidDel="00201166">
                <w:rPr>
                  <w:sz w:val="18"/>
                  <w:szCs w:val="18"/>
                  <w:lang w:val="fr-FR"/>
                </w:rPr>
                <w:delText>Modalité de remboursement </w:delText>
              </w:r>
            </w:del>
          </w:p>
        </w:tc>
        <w:tc>
          <w:tcPr>
            <w:tcW w:w="0" w:type="auto"/>
          </w:tcPr>
          <w:p w14:paraId="62F4FA1D" w14:textId="5A595243" w:rsidR="00462F2E" w:rsidRPr="00343F01" w:rsidDel="00201166" w:rsidRDefault="00462F2E" w:rsidP="00406EF1">
            <w:pPr>
              <w:spacing w:before="0" w:after="20"/>
              <w:rPr>
                <w:del w:id="1589" w:author="Houyem Rais" w:date="2024-02-22T14:46:00Z"/>
                <w:sz w:val="18"/>
                <w:szCs w:val="18"/>
                <w:lang w:val="fr-FR"/>
              </w:rPr>
            </w:pPr>
            <w:del w:id="1590" w:author="Houyem Rais" w:date="2024-02-22T14:46:00Z">
              <w:r w:rsidRPr="00343F01" w:rsidDel="00201166">
                <w:rPr>
                  <w:sz w:val="18"/>
                  <w:szCs w:val="18"/>
                  <w:lang w:val="fr-FR"/>
                </w:rPr>
                <w:delText>P+I constant</w:delText>
              </w:r>
            </w:del>
          </w:p>
        </w:tc>
        <w:tc>
          <w:tcPr>
            <w:tcW w:w="0" w:type="auto"/>
          </w:tcPr>
          <w:p w14:paraId="6B2C250A" w14:textId="6A774EE5" w:rsidR="00462F2E" w:rsidRPr="00343F01" w:rsidDel="00201166" w:rsidRDefault="00462F2E" w:rsidP="00406EF1">
            <w:pPr>
              <w:spacing w:before="0" w:after="20"/>
              <w:rPr>
                <w:del w:id="1591" w:author="Houyem Rais" w:date="2024-02-22T14:46:00Z"/>
                <w:sz w:val="18"/>
                <w:szCs w:val="18"/>
                <w:lang w:val="fr-FR"/>
              </w:rPr>
            </w:pPr>
            <w:del w:id="1592" w:author="Houyem Rais" w:date="2024-02-22T14:46:00Z">
              <w:r w:rsidRPr="00343F01" w:rsidDel="00201166">
                <w:rPr>
                  <w:sz w:val="18"/>
                  <w:szCs w:val="18"/>
                  <w:lang w:val="fr-FR"/>
                </w:rPr>
                <w:delText>P+I constant</w:delText>
              </w:r>
            </w:del>
          </w:p>
        </w:tc>
        <w:tc>
          <w:tcPr>
            <w:tcW w:w="0" w:type="auto"/>
          </w:tcPr>
          <w:p w14:paraId="1795F02A" w14:textId="5CAF00BA" w:rsidR="00462F2E" w:rsidRPr="00343F01" w:rsidDel="00201166" w:rsidRDefault="00462F2E" w:rsidP="00406EF1">
            <w:pPr>
              <w:spacing w:before="0" w:after="20"/>
              <w:rPr>
                <w:del w:id="1593" w:author="Houyem Rais" w:date="2024-02-22T14:46:00Z"/>
                <w:sz w:val="18"/>
                <w:szCs w:val="18"/>
                <w:lang w:val="fr-FR"/>
              </w:rPr>
            </w:pPr>
            <w:del w:id="1594" w:author="Houyem Rais" w:date="2024-02-22T14:46:00Z">
              <w:r w:rsidRPr="00343F01" w:rsidDel="00201166">
                <w:rPr>
                  <w:sz w:val="18"/>
                  <w:szCs w:val="18"/>
                  <w:lang w:val="fr-FR"/>
                </w:rPr>
                <w:delText>P+I constant</w:delText>
              </w:r>
            </w:del>
          </w:p>
        </w:tc>
        <w:tc>
          <w:tcPr>
            <w:tcW w:w="0" w:type="auto"/>
          </w:tcPr>
          <w:p w14:paraId="6E2B34BA" w14:textId="00CF9443" w:rsidR="00462F2E" w:rsidRPr="00343F01" w:rsidDel="00201166" w:rsidRDefault="00462F2E" w:rsidP="00406EF1">
            <w:pPr>
              <w:spacing w:before="0" w:after="20"/>
              <w:rPr>
                <w:del w:id="1595" w:author="Houyem Rais" w:date="2024-02-22T14:46:00Z"/>
                <w:sz w:val="18"/>
                <w:szCs w:val="18"/>
                <w:lang w:val="fr-FR"/>
              </w:rPr>
            </w:pPr>
            <w:del w:id="1596" w:author="Houyem Rais" w:date="2024-02-22T14:46:00Z">
              <w:r w:rsidRPr="00343F01" w:rsidDel="00201166">
                <w:rPr>
                  <w:sz w:val="18"/>
                  <w:szCs w:val="18"/>
                  <w:lang w:val="fr-FR"/>
                </w:rPr>
                <w:delText>P+I constant</w:delText>
              </w:r>
            </w:del>
          </w:p>
        </w:tc>
        <w:tc>
          <w:tcPr>
            <w:tcW w:w="0" w:type="auto"/>
          </w:tcPr>
          <w:p w14:paraId="0A92A9A0" w14:textId="238DABA6" w:rsidR="00462F2E" w:rsidRPr="00343F01" w:rsidDel="00201166" w:rsidRDefault="00462F2E" w:rsidP="00406EF1">
            <w:pPr>
              <w:spacing w:before="0" w:after="20"/>
              <w:rPr>
                <w:del w:id="1597" w:author="Houyem Rais" w:date="2024-02-22T14:46:00Z"/>
                <w:sz w:val="18"/>
                <w:szCs w:val="18"/>
                <w:lang w:val="fr-FR"/>
              </w:rPr>
            </w:pPr>
            <w:del w:id="1598" w:author="Houyem Rais" w:date="2024-02-22T14:46:00Z">
              <w:r w:rsidRPr="00343F01" w:rsidDel="00201166">
                <w:rPr>
                  <w:sz w:val="18"/>
                  <w:szCs w:val="18"/>
                  <w:lang w:val="fr-FR"/>
                </w:rPr>
                <w:delText>P+I constant</w:delText>
              </w:r>
            </w:del>
          </w:p>
        </w:tc>
        <w:tc>
          <w:tcPr>
            <w:tcW w:w="0" w:type="auto"/>
          </w:tcPr>
          <w:p w14:paraId="378221E3" w14:textId="273399BF" w:rsidR="00462F2E" w:rsidRPr="00343F01" w:rsidDel="00201166" w:rsidRDefault="00462F2E" w:rsidP="00406EF1">
            <w:pPr>
              <w:spacing w:before="0" w:after="20"/>
              <w:rPr>
                <w:del w:id="1599" w:author="Houyem Rais" w:date="2024-02-22T14:46:00Z"/>
                <w:sz w:val="18"/>
                <w:szCs w:val="18"/>
                <w:lang w:val="fr-FR"/>
              </w:rPr>
            </w:pPr>
            <w:del w:id="1600" w:author="Houyem Rais" w:date="2024-02-22T14:46:00Z">
              <w:r w:rsidRPr="00343F01" w:rsidDel="00201166">
                <w:rPr>
                  <w:sz w:val="18"/>
                  <w:szCs w:val="18"/>
                  <w:lang w:val="fr-FR"/>
                </w:rPr>
                <w:delText>P+I constant</w:delText>
              </w:r>
            </w:del>
          </w:p>
        </w:tc>
      </w:tr>
    </w:tbl>
    <w:p w14:paraId="3699967D" w14:textId="23B4E55D" w:rsidR="00462F2E" w:rsidDel="00201166" w:rsidRDefault="00462F2E" w:rsidP="006E6A3D">
      <w:pPr>
        <w:rPr>
          <w:del w:id="1601" w:author="Houyem Rais" w:date="2024-02-22T14:46:00Z"/>
        </w:rPr>
      </w:pPr>
    </w:p>
    <w:p w14:paraId="068B683E" w14:textId="61FA5C00" w:rsidR="006E6A3D" w:rsidRPr="00343F01" w:rsidDel="00201166" w:rsidRDefault="006E6A3D" w:rsidP="006E6A3D">
      <w:pPr>
        <w:rPr>
          <w:del w:id="1602" w:author="Houyem Rais" w:date="2024-02-22T14:46:00Z"/>
        </w:rPr>
      </w:pPr>
      <w:del w:id="1603" w:author="Houyem Rais" w:date="2024-02-22T14:46:00Z">
        <w:r w:rsidRPr="00343F01" w:rsidDel="00201166">
          <w:delText xml:space="preserve">Pour la construction et l’exploitation de l’autoroute Abidjan-Lagos, </w:delText>
        </w:r>
        <w:r w:rsidRPr="00343F01" w:rsidDel="00201166">
          <w:rPr>
            <w:b/>
            <w:bCs/>
          </w:rPr>
          <w:delText xml:space="preserve">4 options PPP </w:delText>
        </w:r>
        <w:r w:rsidRPr="00343F01" w:rsidDel="00201166">
          <w:delText>sont considérées les plus avantageuses pour les pouvoirs publics, à savoir :</w:delText>
        </w:r>
      </w:del>
    </w:p>
    <w:p w14:paraId="0815A21A" w14:textId="29FC3A2D" w:rsidR="0033578D" w:rsidRPr="00343F01" w:rsidDel="00201166" w:rsidRDefault="006E6A3D" w:rsidP="00DF0652">
      <w:pPr>
        <w:pStyle w:val="BulletList1"/>
        <w:rPr>
          <w:del w:id="1604" w:author="Houyem Rais" w:date="2024-02-22T14:46:00Z"/>
        </w:rPr>
      </w:pPr>
      <w:del w:id="1605" w:author="Houyem Rais" w:date="2024-02-22T14:46:00Z">
        <w:r w:rsidRPr="00343F01" w:rsidDel="00201166">
          <w:rPr>
            <w:b/>
            <w:bCs/>
          </w:rPr>
          <w:delText>Option 1</w:delText>
        </w:r>
        <w:r w:rsidRPr="00343F01" w:rsidDel="00201166">
          <w:delText xml:space="preserve"> : Un contrat de concession selon la formule </w:delText>
        </w:r>
        <w:r w:rsidRPr="00343F01" w:rsidDel="00201166">
          <w:rPr>
            <w:b/>
            <w:bCs/>
          </w:rPr>
          <w:delText>BOT (Build-Operate-Transfer) à tarifs économiques</w:delText>
        </w:r>
        <w:r w:rsidRPr="00343F01" w:rsidDel="00201166">
          <w:delText xml:space="preserve"> pour une durée déterminée, au terme de laquelle la propriété de l’autoroute et de ses dépendances sera transférée à l’autorité publique.</w:delText>
        </w:r>
      </w:del>
    </w:p>
    <w:p w14:paraId="5AE6F799" w14:textId="70D169EA" w:rsidR="006E6A3D" w:rsidRPr="00343F01" w:rsidDel="00201166" w:rsidRDefault="006E6A3D" w:rsidP="006E6A3D">
      <w:pPr>
        <w:pStyle w:val="BulletList1"/>
        <w:rPr>
          <w:del w:id="1606" w:author="Houyem Rais" w:date="2024-02-22T14:46:00Z"/>
        </w:rPr>
      </w:pPr>
      <w:del w:id="1607" w:author="Houyem Rais" w:date="2024-02-22T14:46:00Z">
        <w:r w:rsidRPr="00343F01" w:rsidDel="00201166">
          <w:rPr>
            <w:b/>
            <w:bCs/>
          </w:rPr>
          <w:delText>Option 2</w:delText>
        </w:r>
        <w:r w:rsidRPr="00343F01" w:rsidDel="00201166">
          <w:delText> </w:delText>
        </w:r>
        <w:r w:rsidR="002B1D72" w:rsidRPr="00343F01" w:rsidDel="00201166">
          <w:delText xml:space="preserve">– BOT social </w:delText>
        </w:r>
        <w:r w:rsidRPr="00343F01" w:rsidDel="00201166">
          <w:delText xml:space="preserve">: La réalisation du projet dans le cadre d’un </w:delText>
        </w:r>
        <w:r w:rsidRPr="00343F01" w:rsidDel="00201166">
          <w:rPr>
            <w:b/>
            <w:bCs/>
          </w:rPr>
          <w:delText>BOT privé avec la participation de l’Etat (à tarifs sociaux)</w:delText>
        </w:r>
        <w:r w:rsidRPr="00343F01" w:rsidDel="00201166">
          <w:delText>.</w:delText>
        </w:r>
      </w:del>
    </w:p>
    <w:p w14:paraId="5452AEA8" w14:textId="1E08D813" w:rsidR="00DF0652" w:rsidRPr="00343F01" w:rsidDel="00201166" w:rsidRDefault="006E6A3D" w:rsidP="007B56FA">
      <w:pPr>
        <w:pStyle w:val="BulletList1"/>
        <w:rPr>
          <w:del w:id="1608" w:author="Houyem Rais" w:date="2024-02-22T14:46:00Z"/>
        </w:rPr>
      </w:pPr>
      <w:del w:id="1609" w:author="Houyem Rais" w:date="2024-02-22T14:46:00Z">
        <w:r w:rsidRPr="00343F01" w:rsidDel="00201166">
          <w:rPr>
            <w:b/>
            <w:bCs/>
          </w:rPr>
          <w:delText>Option 3</w:delText>
        </w:r>
        <w:r w:rsidRPr="00343F01" w:rsidDel="00201166">
          <w:delText xml:space="preserve"> : La </w:delText>
        </w:r>
        <w:r w:rsidRPr="00343F01" w:rsidDel="00201166">
          <w:rPr>
            <w:b/>
            <w:bCs/>
          </w:rPr>
          <w:delText>construction de l’autoroute par l’Etat</w:delText>
        </w:r>
        <w:r w:rsidRPr="00343F01" w:rsidDel="00201166">
          <w:delText xml:space="preserve">, qui </w:delText>
        </w:r>
        <w:r w:rsidRPr="00343F01" w:rsidDel="00201166">
          <w:rPr>
            <w:b/>
            <w:bCs/>
          </w:rPr>
          <w:delText>confiera</w:delText>
        </w:r>
        <w:r w:rsidRPr="00343F01" w:rsidDel="00201166">
          <w:delText xml:space="preserve"> ensuite la gestion et l’exploitation du tronçon autoroutier à un </w:delText>
        </w:r>
        <w:r w:rsidRPr="00343F01" w:rsidDel="00201166">
          <w:rPr>
            <w:b/>
            <w:bCs/>
          </w:rPr>
          <w:delText>opérateur privé</w:delText>
        </w:r>
        <w:r w:rsidRPr="00343F01" w:rsidDel="00201166">
          <w:delText xml:space="preserve"> (sous forme d’un </w:delText>
        </w:r>
        <w:r w:rsidRPr="00343F01" w:rsidDel="00201166">
          <w:rPr>
            <w:b/>
            <w:bCs/>
            <w:i/>
            <w:iCs/>
          </w:rPr>
          <w:delText>contrat</w:delText>
        </w:r>
        <w:r w:rsidRPr="00343F01" w:rsidDel="00201166">
          <w:delText xml:space="preserve"> </w:delText>
        </w:r>
        <w:r w:rsidRPr="00343F01" w:rsidDel="00201166">
          <w:rPr>
            <w:b/>
            <w:bCs/>
            <w:i/>
            <w:iCs/>
          </w:rPr>
          <w:delText>d’affermage</w:delText>
        </w:r>
        <w:r w:rsidRPr="00343F01" w:rsidDel="00201166">
          <w:delText xml:space="preserve"> de </w:delText>
        </w:r>
        <w:r w:rsidRPr="00343F01" w:rsidDel="00201166">
          <w:rPr>
            <w:b/>
            <w:bCs/>
            <w:i/>
            <w:iCs/>
          </w:rPr>
          <w:delText>gestion du péage</w:delText>
        </w:r>
        <w:r w:rsidRPr="00343F01" w:rsidDel="00201166">
          <w:delText>).</w:delText>
        </w:r>
      </w:del>
    </w:p>
    <w:p w14:paraId="728D2416" w14:textId="61F33726" w:rsidR="006E6A3D" w:rsidRPr="00343F01" w:rsidDel="00201166" w:rsidRDefault="006E6A3D" w:rsidP="006E6A3D">
      <w:pPr>
        <w:pStyle w:val="BulletList1"/>
        <w:rPr>
          <w:del w:id="1610" w:author="Houyem Rais" w:date="2024-02-22T14:46:00Z"/>
        </w:rPr>
      </w:pPr>
      <w:del w:id="1611" w:author="Houyem Rais" w:date="2024-02-22T14:46:00Z">
        <w:r w:rsidRPr="00343F01" w:rsidDel="00201166">
          <w:rPr>
            <w:b/>
            <w:bCs/>
          </w:rPr>
          <w:delText>Option 4 </w:delText>
        </w:r>
        <w:r w:rsidRPr="00343F01" w:rsidDel="00201166">
          <w:delText xml:space="preserve">: La réalisation du projet dans le cadre d’un contrat de </w:delText>
        </w:r>
        <w:r w:rsidRPr="00343F01" w:rsidDel="00201166">
          <w:rPr>
            <w:b/>
            <w:bCs/>
          </w:rPr>
          <w:delText>PPP à paiements publics</w:delText>
        </w:r>
        <w:r w:rsidRPr="00343F01" w:rsidDel="00201166">
          <w:delText>.</w:delText>
        </w:r>
      </w:del>
    </w:p>
    <w:p w14:paraId="2BAE516F" w14:textId="783A4AB6" w:rsidR="006E6A3D" w:rsidRPr="00343F01" w:rsidDel="00201166" w:rsidRDefault="006E6A3D" w:rsidP="00D56FC3">
      <w:pPr>
        <w:rPr>
          <w:del w:id="1612" w:author="Houyem Rais" w:date="2024-02-22T14:46:00Z"/>
          <w:b/>
          <w:bCs/>
        </w:rPr>
      </w:pPr>
      <w:del w:id="1613" w:author="Houyem Rais" w:date="2024-02-22T14:46:00Z">
        <w:r w:rsidRPr="00343F01" w:rsidDel="00201166">
          <w:delText>A ces 4 options s’ajoute l’</w:delText>
        </w:r>
        <w:r w:rsidRPr="00343F01" w:rsidDel="00201166">
          <w:rPr>
            <w:b/>
            <w:bCs/>
          </w:rPr>
          <w:delText>Option 0 :</w:delText>
        </w:r>
        <w:r w:rsidRPr="00343F01" w:rsidDel="00201166">
          <w:delText xml:space="preserve"> </w:delText>
        </w:r>
        <w:r w:rsidRPr="00343F01" w:rsidDel="00201166">
          <w:rPr>
            <w:b/>
            <w:bCs/>
          </w:rPr>
          <w:delText>appel d’offres traditionnel (Contrat DB (Design-Build) + Contrat d’Exploitation et de Maintenance)</w:delText>
        </w:r>
        <w:r w:rsidRPr="00343F01" w:rsidDel="00201166">
          <w:delText xml:space="preserve"> comme option de référence ou Comparateur du Secteur Publi</w:delText>
        </w:r>
        <w:r w:rsidR="00155D5C" w:rsidDel="00201166">
          <w:delText>c.</w:delText>
        </w:r>
      </w:del>
    </w:p>
    <w:p w14:paraId="3D0CD3D1" w14:textId="7F1387DC" w:rsidR="006E6A3D" w:rsidRPr="00343F01" w:rsidDel="00201166" w:rsidRDefault="00DE4DBB" w:rsidP="006E6A3D">
      <w:pPr>
        <w:rPr>
          <w:del w:id="1614" w:author="Houyem Rais" w:date="2024-02-22T14:46:00Z"/>
        </w:rPr>
      </w:pPr>
      <w:del w:id="1615" w:author="Houyem Rais" w:date="2024-02-22T14:46:00Z">
        <w:r w:rsidDel="00201166">
          <w:delText>L</w:delText>
        </w:r>
        <w:r w:rsidR="006E6A3D" w:rsidRPr="00343F01" w:rsidDel="00201166">
          <w:delText xml:space="preserve">e tableau suivant présente </w:delText>
        </w:r>
        <w:r w:rsidR="00693C0A" w:rsidDel="00201166">
          <w:delText>les résultats de l’</w:delText>
        </w:r>
        <w:r w:rsidR="00693C0A" w:rsidRPr="00343F01" w:rsidDel="00201166">
          <w:delText>analyse multicritères</w:delText>
        </w:r>
        <w:r w:rsidR="00693C0A" w:rsidDel="00201166">
          <w:delText xml:space="preserve"> des différentes options de réalisation</w:delText>
        </w:r>
        <w:r w:rsidR="00196372" w:rsidDel="00201166">
          <w:delText xml:space="preserve"> </w:delText>
        </w:r>
        <w:r w:rsidR="00BC69FB" w:rsidDel="00201166">
          <w:delText xml:space="preserve">du projet, basée sur les </w:delText>
        </w:r>
        <w:r w:rsidR="00BC69FB" w:rsidRPr="00343F01" w:rsidDel="00201166">
          <w:delText xml:space="preserve">objectifs de la CEDEAO et des pays membres concernés </w:delText>
        </w:r>
      </w:del>
    </w:p>
    <w:p w14:paraId="3026D64A" w14:textId="1186B5C1" w:rsidR="006E6A3D" w:rsidRPr="00343F01" w:rsidDel="00201166" w:rsidRDefault="006E6A3D" w:rsidP="006E6A3D">
      <w:pPr>
        <w:pStyle w:val="Caption"/>
        <w:rPr>
          <w:del w:id="1616" w:author="Houyem Rais" w:date="2024-02-22T14:46:00Z"/>
        </w:rPr>
      </w:pPr>
      <w:bookmarkStart w:id="1617" w:name="_Toc129968883"/>
      <w:bookmarkStart w:id="1618" w:name="_Toc152165443"/>
      <w:del w:id="1619"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5</w:delText>
        </w:r>
        <w:r w:rsidR="00B0561B" w:rsidDel="00201166">
          <w:rPr>
            <w:noProof/>
          </w:rPr>
          <w:fldChar w:fldCharType="end"/>
        </w:r>
        <w:r w:rsidRPr="00343F01" w:rsidDel="00201166">
          <w:delText xml:space="preserve"> Comparaison générale des options de mise en œuvre selon les objectifs du projet</w:delText>
        </w:r>
        <w:bookmarkEnd w:id="1617"/>
        <w:bookmarkEnd w:id="1618"/>
      </w:del>
    </w:p>
    <w:tbl>
      <w:tblPr>
        <w:tblStyle w:val="TableGrid"/>
        <w:tblW w:w="9043" w:type="dxa"/>
        <w:tblInd w:w="-5" w:type="dxa"/>
        <w:tblLayout w:type="fixed"/>
        <w:tblLook w:val="04A0" w:firstRow="1" w:lastRow="0" w:firstColumn="1" w:lastColumn="0" w:noHBand="0" w:noVBand="1"/>
      </w:tblPr>
      <w:tblGrid>
        <w:gridCol w:w="484"/>
        <w:gridCol w:w="2205"/>
        <w:gridCol w:w="1100"/>
        <w:gridCol w:w="1222"/>
        <w:gridCol w:w="1344"/>
        <w:gridCol w:w="1344"/>
        <w:gridCol w:w="1344"/>
      </w:tblGrid>
      <w:tr w:rsidR="005667F4" w:rsidRPr="00343F01" w:rsidDel="00201166" w14:paraId="73C54134" w14:textId="5C159C73" w:rsidTr="005667F4">
        <w:trPr>
          <w:trHeight w:val="340"/>
          <w:tblHeader/>
          <w:del w:id="1620" w:author="Houyem Rais" w:date="2024-02-22T14:46:00Z"/>
        </w:trPr>
        <w:tc>
          <w:tcPr>
            <w:tcW w:w="484" w:type="dxa"/>
            <w:tcBorders>
              <w:right w:val="single" w:sz="4" w:space="0" w:color="auto"/>
            </w:tcBorders>
            <w:shd w:val="clear" w:color="auto" w:fill="D0CECE" w:themeFill="background2" w:themeFillShade="E6"/>
            <w:vAlign w:val="center"/>
            <w:hideMark/>
          </w:tcPr>
          <w:p w14:paraId="5CF794CC" w14:textId="6710A03C" w:rsidR="005667F4" w:rsidRPr="00343F01" w:rsidDel="00201166" w:rsidRDefault="005667F4" w:rsidP="005667F4">
            <w:pPr>
              <w:pStyle w:val="Paragraph"/>
              <w:tabs>
                <w:tab w:val="clear" w:pos="851"/>
              </w:tabs>
              <w:spacing w:before="0" w:after="0"/>
              <w:ind w:right="4"/>
              <w:jc w:val="center"/>
              <w:rPr>
                <w:del w:id="1621" w:author="Houyem Rais" w:date="2024-02-22T14:46:00Z"/>
                <w:rFonts w:asciiTheme="minorHAnsi" w:hAnsiTheme="minorHAnsi" w:cstheme="minorHAnsi"/>
                <w:b/>
                <w:bCs/>
                <w:sz w:val="16"/>
                <w:szCs w:val="22"/>
                <w:lang w:val="fr-FR"/>
              </w:rPr>
            </w:pPr>
            <w:del w:id="1622" w:author="Houyem Rais" w:date="2024-02-22T14:46:00Z">
              <w:r w:rsidRPr="00343F01" w:rsidDel="00201166">
                <w:rPr>
                  <w:rFonts w:asciiTheme="minorHAnsi" w:hAnsiTheme="minorHAnsi" w:cstheme="minorHAnsi"/>
                  <w:b/>
                  <w:bCs/>
                  <w:sz w:val="16"/>
                  <w:szCs w:val="22"/>
                  <w:lang w:val="fr-FR"/>
                </w:rPr>
                <w:delText>N</w:delText>
              </w:r>
            </w:del>
          </w:p>
        </w:tc>
        <w:tc>
          <w:tcPr>
            <w:tcW w:w="2205" w:type="dxa"/>
            <w:tcBorders>
              <w:left w:val="single" w:sz="4" w:space="0" w:color="auto"/>
              <w:right w:val="single" w:sz="4" w:space="0" w:color="auto"/>
            </w:tcBorders>
            <w:shd w:val="clear" w:color="auto" w:fill="D0CECE" w:themeFill="background2" w:themeFillShade="E6"/>
            <w:vAlign w:val="center"/>
            <w:hideMark/>
          </w:tcPr>
          <w:p w14:paraId="21142DA1" w14:textId="4453E10E" w:rsidR="005667F4" w:rsidRPr="00343F01" w:rsidDel="00201166" w:rsidRDefault="005667F4" w:rsidP="005667F4">
            <w:pPr>
              <w:pStyle w:val="Paragraph"/>
              <w:spacing w:before="0" w:after="0"/>
              <w:rPr>
                <w:del w:id="1623" w:author="Houyem Rais" w:date="2024-02-22T14:46:00Z"/>
                <w:rFonts w:asciiTheme="minorHAnsi" w:hAnsiTheme="minorHAnsi" w:cstheme="minorHAnsi"/>
                <w:b/>
                <w:bCs/>
                <w:sz w:val="16"/>
                <w:szCs w:val="22"/>
                <w:lang w:val="fr-FR"/>
              </w:rPr>
            </w:pPr>
            <w:del w:id="1624" w:author="Houyem Rais" w:date="2024-02-22T14:46:00Z">
              <w:r w:rsidRPr="00343F01" w:rsidDel="00201166">
                <w:rPr>
                  <w:rFonts w:asciiTheme="minorHAnsi" w:hAnsiTheme="minorHAnsi" w:cstheme="minorHAnsi"/>
                  <w:b/>
                  <w:bCs/>
                  <w:sz w:val="16"/>
                  <w:szCs w:val="22"/>
                  <w:lang w:val="fr-FR"/>
                </w:rPr>
                <w:delText>Critère</w:delText>
              </w:r>
            </w:del>
          </w:p>
        </w:tc>
        <w:tc>
          <w:tcPr>
            <w:tcW w:w="1100" w:type="dxa"/>
            <w:tcBorders>
              <w:left w:val="single" w:sz="4" w:space="0" w:color="auto"/>
              <w:right w:val="single" w:sz="4" w:space="0" w:color="auto"/>
            </w:tcBorders>
            <w:shd w:val="clear" w:color="auto" w:fill="D0CECE" w:themeFill="background2" w:themeFillShade="E6"/>
            <w:vAlign w:val="center"/>
          </w:tcPr>
          <w:p w14:paraId="1E2732F6" w14:textId="1B9990B8" w:rsidR="005667F4" w:rsidRPr="00343F01" w:rsidDel="00201166" w:rsidRDefault="005667F4" w:rsidP="005667F4">
            <w:pPr>
              <w:pStyle w:val="Paragraph"/>
              <w:spacing w:before="0" w:after="0"/>
              <w:ind w:left="-112" w:right="-113"/>
              <w:jc w:val="center"/>
              <w:rPr>
                <w:del w:id="1625" w:author="Houyem Rais" w:date="2024-02-22T14:46:00Z"/>
                <w:rFonts w:asciiTheme="minorHAnsi" w:hAnsiTheme="minorHAnsi" w:cstheme="minorHAnsi"/>
                <w:b/>
                <w:bCs/>
                <w:sz w:val="16"/>
                <w:szCs w:val="22"/>
                <w:u w:val="single"/>
                <w:lang w:val="fr-FR"/>
              </w:rPr>
            </w:pPr>
            <w:del w:id="1626" w:author="Houyem Rais" w:date="2024-02-22T14:46:00Z">
              <w:r w:rsidRPr="00343F01" w:rsidDel="00201166">
                <w:rPr>
                  <w:rFonts w:asciiTheme="minorHAnsi" w:hAnsiTheme="minorHAnsi" w:cstheme="minorHAnsi"/>
                  <w:b/>
                  <w:bCs/>
                  <w:sz w:val="16"/>
                  <w:szCs w:val="22"/>
                  <w:u w:val="single"/>
                  <w:lang w:val="fr-FR"/>
                </w:rPr>
                <w:delText>Option 0</w:delText>
              </w:r>
            </w:del>
          </w:p>
          <w:p w14:paraId="60DAC70E" w14:textId="6E0C18F1" w:rsidR="005667F4" w:rsidRPr="00343F01" w:rsidDel="00201166" w:rsidRDefault="005667F4" w:rsidP="005667F4">
            <w:pPr>
              <w:pStyle w:val="Paragraph"/>
              <w:spacing w:before="0" w:after="0"/>
              <w:ind w:left="-112" w:right="-113"/>
              <w:jc w:val="center"/>
              <w:rPr>
                <w:del w:id="1627" w:author="Houyem Rais" w:date="2024-02-22T14:46:00Z"/>
                <w:rFonts w:asciiTheme="minorHAnsi" w:hAnsiTheme="minorHAnsi" w:cstheme="minorHAnsi"/>
                <w:b/>
                <w:bCs/>
                <w:sz w:val="16"/>
                <w:szCs w:val="22"/>
                <w:lang w:val="fr-FR"/>
              </w:rPr>
            </w:pPr>
            <w:del w:id="1628" w:author="Houyem Rais" w:date="2024-02-22T14:46:00Z">
              <w:r w:rsidRPr="00343F01" w:rsidDel="00201166">
                <w:rPr>
                  <w:rFonts w:asciiTheme="minorHAnsi" w:hAnsiTheme="minorHAnsi" w:cstheme="minorHAnsi"/>
                  <w:b/>
                  <w:bCs/>
                  <w:sz w:val="16"/>
                  <w:szCs w:val="22"/>
                  <w:lang w:val="fr-FR"/>
                </w:rPr>
                <w:delText>Marché Public</w:delText>
              </w:r>
            </w:del>
          </w:p>
        </w:tc>
        <w:tc>
          <w:tcPr>
            <w:tcW w:w="1222" w:type="dxa"/>
            <w:tcBorders>
              <w:left w:val="single" w:sz="4" w:space="0" w:color="auto"/>
              <w:right w:val="single" w:sz="4" w:space="0" w:color="auto"/>
            </w:tcBorders>
            <w:shd w:val="clear" w:color="auto" w:fill="D0CECE" w:themeFill="background2" w:themeFillShade="E6"/>
            <w:vAlign w:val="center"/>
          </w:tcPr>
          <w:p w14:paraId="44134D10" w14:textId="01023BD5" w:rsidR="005667F4" w:rsidRPr="00343F01" w:rsidDel="00201166" w:rsidRDefault="005667F4" w:rsidP="005667F4">
            <w:pPr>
              <w:pStyle w:val="Paragraph"/>
              <w:spacing w:before="0" w:after="0"/>
              <w:ind w:left="-112" w:right="-113"/>
              <w:jc w:val="center"/>
              <w:rPr>
                <w:del w:id="1629" w:author="Houyem Rais" w:date="2024-02-22T14:46:00Z"/>
                <w:rFonts w:asciiTheme="minorHAnsi" w:hAnsiTheme="minorHAnsi" w:cstheme="minorHAnsi"/>
                <w:b/>
                <w:bCs/>
                <w:sz w:val="16"/>
                <w:szCs w:val="22"/>
                <w:u w:val="single"/>
                <w:lang w:val="fr-FR"/>
              </w:rPr>
            </w:pPr>
            <w:del w:id="1630" w:author="Houyem Rais" w:date="2024-02-22T14:46:00Z">
              <w:r w:rsidRPr="00343F01" w:rsidDel="00201166">
                <w:rPr>
                  <w:rFonts w:asciiTheme="minorHAnsi" w:hAnsiTheme="minorHAnsi" w:cstheme="minorHAnsi"/>
                  <w:b/>
                  <w:bCs/>
                  <w:sz w:val="16"/>
                  <w:szCs w:val="22"/>
                  <w:u w:val="single"/>
                  <w:lang w:val="fr-FR"/>
                </w:rPr>
                <w:delText>Option 1</w:delText>
              </w:r>
            </w:del>
          </w:p>
          <w:p w14:paraId="338024A6" w14:textId="107C6CD8" w:rsidR="005667F4" w:rsidRPr="00343F01" w:rsidDel="00201166" w:rsidRDefault="005667F4" w:rsidP="005667F4">
            <w:pPr>
              <w:pStyle w:val="Paragraph"/>
              <w:spacing w:before="0" w:after="0"/>
              <w:ind w:left="-112" w:right="-113"/>
              <w:jc w:val="center"/>
              <w:rPr>
                <w:del w:id="1631" w:author="Houyem Rais" w:date="2024-02-22T14:46:00Z"/>
                <w:rFonts w:asciiTheme="minorHAnsi" w:hAnsiTheme="minorHAnsi" w:cstheme="minorHAnsi"/>
                <w:b/>
                <w:bCs/>
                <w:sz w:val="16"/>
                <w:szCs w:val="22"/>
                <w:lang w:val="fr-FR"/>
              </w:rPr>
            </w:pPr>
            <w:del w:id="1632" w:author="Houyem Rais" w:date="2024-02-22T14:46:00Z">
              <w:r w:rsidRPr="00343F01" w:rsidDel="00201166">
                <w:rPr>
                  <w:rFonts w:asciiTheme="minorHAnsi" w:hAnsiTheme="minorHAnsi" w:cstheme="minorHAnsi"/>
                  <w:b/>
                  <w:bCs/>
                  <w:sz w:val="16"/>
                  <w:szCs w:val="22"/>
                  <w:lang w:val="fr-FR"/>
                </w:rPr>
                <w:delText>BOT à péage économique</w:delText>
              </w:r>
            </w:del>
          </w:p>
        </w:tc>
        <w:tc>
          <w:tcPr>
            <w:tcW w:w="1344" w:type="dxa"/>
            <w:tcBorders>
              <w:left w:val="single" w:sz="4" w:space="0" w:color="auto"/>
              <w:right w:val="single" w:sz="4" w:space="0" w:color="auto"/>
            </w:tcBorders>
            <w:shd w:val="clear" w:color="auto" w:fill="D0CECE" w:themeFill="background2" w:themeFillShade="E6"/>
            <w:vAlign w:val="center"/>
          </w:tcPr>
          <w:p w14:paraId="560AB2DE" w14:textId="0F68AD39" w:rsidR="005667F4" w:rsidRPr="00343F01" w:rsidDel="00201166" w:rsidRDefault="005667F4" w:rsidP="005667F4">
            <w:pPr>
              <w:pStyle w:val="Paragraph"/>
              <w:spacing w:before="0" w:after="0"/>
              <w:jc w:val="center"/>
              <w:rPr>
                <w:del w:id="1633" w:author="Houyem Rais" w:date="2024-02-22T14:46:00Z"/>
                <w:rFonts w:asciiTheme="minorHAnsi" w:hAnsiTheme="minorHAnsi" w:cstheme="minorHAnsi"/>
                <w:b/>
                <w:bCs/>
                <w:sz w:val="16"/>
                <w:szCs w:val="22"/>
                <w:u w:val="single"/>
                <w:lang w:val="fr-FR"/>
              </w:rPr>
            </w:pPr>
            <w:del w:id="1634" w:author="Houyem Rais" w:date="2024-02-22T14:46:00Z">
              <w:r w:rsidRPr="00343F01" w:rsidDel="00201166">
                <w:rPr>
                  <w:rFonts w:asciiTheme="minorHAnsi" w:hAnsiTheme="minorHAnsi" w:cstheme="minorHAnsi"/>
                  <w:b/>
                  <w:bCs/>
                  <w:sz w:val="16"/>
                  <w:szCs w:val="22"/>
                  <w:u w:val="single"/>
                  <w:lang w:val="fr-FR"/>
                </w:rPr>
                <w:delText>Option 2</w:delText>
              </w:r>
            </w:del>
          </w:p>
          <w:p w14:paraId="737CE22F" w14:textId="0E7AA5A5" w:rsidR="005667F4" w:rsidRPr="00343F01" w:rsidDel="00201166" w:rsidRDefault="005667F4" w:rsidP="005667F4">
            <w:pPr>
              <w:pStyle w:val="Paragraph"/>
              <w:spacing w:before="0" w:after="0"/>
              <w:jc w:val="center"/>
              <w:rPr>
                <w:del w:id="1635" w:author="Houyem Rais" w:date="2024-02-22T14:46:00Z"/>
                <w:rFonts w:asciiTheme="minorHAnsi" w:hAnsiTheme="minorHAnsi" w:cstheme="minorHAnsi"/>
                <w:b/>
                <w:bCs/>
                <w:sz w:val="16"/>
                <w:szCs w:val="22"/>
                <w:u w:val="single"/>
                <w:lang w:val="fr-FR"/>
              </w:rPr>
            </w:pPr>
            <w:del w:id="1636" w:author="Houyem Rais" w:date="2024-02-22T14:46:00Z">
              <w:r w:rsidRPr="00343F01" w:rsidDel="00201166">
                <w:rPr>
                  <w:rFonts w:asciiTheme="minorHAnsi" w:hAnsiTheme="minorHAnsi" w:cstheme="minorHAnsi"/>
                  <w:b/>
                  <w:bCs/>
                  <w:sz w:val="16"/>
                  <w:szCs w:val="22"/>
                  <w:lang w:val="fr-FR"/>
                </w:rPr>
                <w:delText>BOT à péage social</w:delText>
              </w:r>
            </w:del>
          </w:p>
        </w:tc>
        <w:tc>
          <w:tcPr>
            <w:tcW w:w="1344" w:type="dxa"/>
            <w:tcBorders>
              <w:left w:val="single" w:sz="4" w:space="0" w:color="auto"/>
              <w:right w:val="single" w:sz="4" w:space="0" w:color="auto"/>
            </w:tcBorders>
            <w:shd w:val="clear" w:color="auto" w:fill="D0CECE" w:themeFill="background2" w:themeFillShade="E6"/>
            <w:vAlign w:val="center"/>
          </w:tcPr>
          <w:p w14:paraId="18FE28BA" w14:textId="0AB543E9" w:rsidR="005667F4" w:rsidRPr="00343F01" w:rsidDel="00201166" w:rsidRDefault="005667F4" w:rsidP="005667F4">
            <w:pPr>
              <w:pStyle w:val="Paragraph"/>
              <w:spacing w:before="0" w:after="0"/>
              <w:jc w:val="center"/>
              <w:rPr>
                <w:del w:id="1637" w:author="Houyem Rais" w:date="2024-02-22T14:46:00Z"/>
                <w:rFonts w:asciiTheme="minorHAnsi" w:hAnsiTheme="minorHAnsi" w:cstheme="minorHAnsi"/>
                <w:b/>
                <w:bCs/>
                <w:sz w:val="16"/>
                <w:szCs w:val="22"/>
                <w:u w:val="single"/>
                <w:lang w:val="fr-FR"/>
              </w:rPr>
            </w:pPr>
            <w:del w:id="1638" w:author="Houyem Rais" w:date="2024-02-22T14:46:00Z">
              <w:r w:rsidRPr="00343F01" w:rsidDel="00201166">
                <w:rPr>
                  <w:rFonts w:asciiTheme="minorHAnsi" w:hAnsiTheme="minorHAnsi" w:cstheme="minorHAnsi"/>
                  <w:b/>
                  <w:bCs/>
                  <w:sz w:val="16"/>
                  <w:szCs w:val="22"/>
                  <w:u w:val="single"/>
                  <w:lang w:val="fr-FR"/>
                </w:rPr>
                <w:delText>Option 3</w:delText>
              </w:r>
            </w:del>
          </w:p>
          <w:p w14:paraId="696D2097" w14:textId="36299176" w:rsidR="005667F4" w:rsidRPr="00343F01" w:rsidDel="00201166" w:rsidRDefault="005667F4" w:rsidP="005667F4">
            <w:pPr>
              <w:pStyle w:val="Paragraph"/>
              <w:spacing w:before="0" w:after="0"/>
              <w:jc w:val="center"/>
              <w:rPr>
                <w:del w:id="1639" w:author="Houyem Rais" w:date="2024-02-22T14:46:00Z"/>
                <w:rFonts w:asciiTheme="minorHAnsi" w:hAnsiTheme="minorHAnsi" w:cstheme="minorHAnsi"/>
                <w:b/>
                <w:bCs/>
                <w:sz w:val="16"/>
                <w:szCs w:val="22"/>
                <w:lang w:val="fr-FR"/>
              </w:rPr>
            </w:pPr>
            <w:del w:id="1640" w:author="Houyem Rais" w:date="2024-02-22T14:46:00Z">
              <w:r w:rsidRPr="00343F01" w:rsidDel="00201166">
                <w:rPr>
                  <w:rFonts w:asciiTheme="minorHAnsi" w:eastAsiaTheme="minorHAnsi" w:hAnsiTheme="minorHAnsi" w:cstheme="minorHAnsi"/>
                  <w:b/>
                  <w:bCs/>
                  <w:sz w:val="16"/>
                  <w:szCs w:val="22"/>
                  <w:lang w:val="fr-FR" w:eastAsia="en-US"/>
                </w:rPr>
                <w:delText>MP + Affermage</w:delText>
              </w:r>
            </w:del>
          </w:p>
        </w:tc>
        <w:tc>
          <w:tcPr>
            <w:tcW w:w="1344" w:type="dxa"/>
            <w:tcBorders>
              <w:left w:val="single" w:sz="4" w:space="0" w:color="auto"/>
              <w:right w:val="single" w:sz="4" w:space="0" w:color="auto"/>
            </w:tcBorders>
            <w:shd w:val="clear" w:color="auto" w:fill="D0CECE" w:themeFill="background2" w:themeFillShade="E6"/>
          </w:tcPr>
          <w:p w14:paraId="567E4007" w14:textId="60D7ACAD" w:rsidR="005667F4" w:rsidRPr="00343F01" w:rsidDel="00201166" w:rsidRDefault="005667F4" w:rsidP="005667F4">
            <w:pPr>
              <w:pStyle w:val="Paragraph"/>
              <w:spacing w:before="0" w:after="0"/>
              <w:jc w:val="center"/>
              <w:rPr>
                <w:del w:id="1641" w:author="Houyem Rais" w:date="2024-02-22T14:46:00Z"/>
                <w:rFonts w:asciiTheme="minorHAnsi" w:hAnsiTheme="minorHAnsi" w:cstheme="minorHAnsi"/>
                <w:b/>
                <w:bCs/>
                <w:sz w:val="16"/>
                <w:szCs w:val="22"/>
                <w:u w:val="single"/>
                <w:lang w:val="fr-FR"/>
              </w:rPr>
            </w:pPr>
            <w:del w:id="1642" w:author="Houyem Rais" w:date="2024-02-22T14:46:00Z">
              <w:r w:rsidRPr="00343F01" w:rsidDel="00201166">
                <w:rPr>
                  <w:rFonts w:asciiTheme="minorHAnsi" w:hAnsiTheme="minorHAnsi" w:cstheme="minorHAnsi"/>
                  <w:b/>
                  <w:bCs/>
                  <w:sz w:val="16"/>
                  <w:szCs w:val="22"/>
                  <w:u w:val="single"/>
                  <w:lang w:val="fr-FR"/>
                </w:rPr>
                <w:delText>Option 4</w:delText>
              </w:r>
            </w:del>
          </w:p>
          <w:p w14:paraId="2E17B07D" w14:textId="5587F6D8" w:rsidR="005667F4" w:rsidRPr="00343F01" w:rsidDel="00201166" w:rsidRDefault="005667F4" w:rsidP="005667F4">
            <w:pPr>
              <w:pStyle w:val="Paragraph"/>
              <w:spacing w:before="0" w:after="0"/>
              <w:jc w:val="center"/>
              <w:rPr>
                <w:del w:id="1643" w:author="Houyem Rais" w:date="2024-02-22T14:46:00Z"/>
                <w:rFonts w:asciiTheme="minorHAnsi" w:hAnsiTheme="minorHAnsi" w:cstheme="minorHAnsi"/>
                <w:b/>
                <w:bCs/>
                <w:sz w:val="16"/>
                <w:szCs w:val="22"/>
                <w:u w:val="single"/>
                <w:lang w:val="fr-FR"/>
              </w:rPr>
            </w:pPr>
            <w:del w:id="1644" w:author="Houyem Rais" w:date="2024-02-22T14:46:00Z">
              <w:r w:rsidRPr="00343F01" w:rsidDel="00201166">
                <w:rPr>
                  <w:rFonts w:asciiTheme="minorHAnsi" w:hAnsiTheme="minorHAnsi" w:cstheme="minorHAnsi"/>
                  <w:b/>
                  <w:bCs/>
                  <w:sz w:val="16"/>
                  <w:szCs w:val="22"/>
                  <w:lang w:val="fr-FR"/>
                </w:rPr>
                <w:delText>PPP à paiements publics</w:delText>
              </w:r>
            </w:del>
          </w:p>
        </w:tc>
      </w:tr>
      <w:tr w:rsidR="005667F4" w:rsidRPr="00343F01" w:rsidDel="00201166" w14:paraId="682FE4D5" w14:textId="0CD15F85" w:rsidTr="005667F4">
        <w:trPr>
          <w:trHeight w:val="42"/>
          <w:del w:id="1645" w:author="Houyem Rais" w:date="2024-02-22T14:46:00Z"/>
        </w:trPr>
        <w:tc>
          <w:tcPr>
            <w:tcW w:w="484" w:type="dxa"/>
            <w:vAlign w:val="center"/>
          </w:tcPr>
          <w:p w14:paraId="716351D6" w14:textId="153ECEF0" w:rsidR="005667F4" w:rsidRPr="00343F01" w:rsidDel="00201166" w:rsidRDefault="005667F4" w:rsidP="005667F4">
            <w:pPr>
              <w:pStyle w:val="Paragraph"/>
              <w:spacing w:before="0" w:after="0"/>
              <w:jc w:val="center"/>
              <w:rPr>
                <w:del w:id="1646" w:author="Houyem Rais" w:date="2024-02-22T14:46:00Z"/>
                <w:rFonts w:ascii="Calibri" w:hAnsi="Calibri" w:cs="Calibri"/>
                <w:b/>
                <w:bCs/>
                <w:color w:val="000000" w:themeColor="text1"/>
                <w:kern w:val="24"/>
                <w:lang w:val="fr-FR"/>
              </w:rPr>
            </w:pPr>
            <w:del w:id="1647" w:author="Houyem Rais" w:date="2024-02-22T14:46:00Z">
              <w:r w:rsidRPr="00343F01" w:rsidDel="00201166">
                <w:rPr>
                  <w:rFonts w:ascii="Calibri" w:hAnsi="Calibri" w:cs="Calibri"/>
                  <w:b/>
                  <w:bCs/>
                  <w:color w:val="000000" w:themeColor="text1"/>
                  <w:kern w:val="24"/>
                  <w:lang w:val="fr-FR"/>
                </w:rPr>
                <w:delText>1</w:delText>
              </w:r>
            </w:del>
          </w:p>
        </w:tc>
        <w:tc>
          <w:tcPr>
            <w:tcW w:w="2205" w:type="dxa"/>
            <w:vAlign w:val="center"/>
          </w:tcPr>
          <w:p w14:paraId="0A4778F4" w14:textId="7652CA73" w:rsidR="005667F4" w:rsidRPr="00343F01" w:rsidDel="00201166" w:rsidRDefault="005667F4" w:rsidP="005667F4">
            <w:pPr>
              <w:pStyle w:val="Paragraph"/>
              <w:spacing w:before="0" w:after="0"/>
              <w:jc w:val="left"/>
              <w:rPr>
                <w:del w:id="1648" w:author="Houyem Rais" w:date="2024-02-22T14:46:00Z"/>
                <w:rFonts w:ascii="Calibri" w:hAnsi="Calibri" w:cs="Calibri"/>
                <w:color w:val="000000" w:themeColor="text1"/>
                <w:kern w:val="24"/>
                <w:lang w:val="fr-FR"/>
              </w:rPr>
            </w:pPr>
            <w:del w:id="1649" w:author="Houyem Rais" w:date="2024-02-22T14:46:00Z">
              <w:r w:rsidRPr="00343F01" w:rsidDel="00201166">
                <w:rPr>
                  <w:rFonts w:ascii="Calibri" w:hAnsi="Calibri" w:cs="Calibri"/>
                  <w:color w:val="000000" w:themeColor="text1"/>
                  <w:kern w:val="24"/>
                  <w:lang w:val="fr-FR"/>
                </w:rPr>
                <w:delText>Minimiser l’impact budgétaire et les subventions</w:delText>
              </w:r>
            </w:del>
          </w:p>
        </w:tc>
        <w:tc>
          <w:tcPr>
            <w:tcW w:w="1100" w:type="dxa"/>
            <w:vAlign w:val="center"/>
          </w:tcPr>
          <w:p w14:paraId="72F7E601" w14:textId="2BBF72A1" w:rsidR="005667F4" w:rsidRPr="00343F01" w:rsidDel="00201166" w:rsidRDefault="005667F4" w:rsidP="005667F4">
            <w:pPr>
              <w:pStyle w:val="Paragraph"/>
              <w:spacing w:before="0" w:after="0"/>
              <w:jc w:val="center"/>
              <w:rPr>
                <w:del w:id="1650" w:author="Houyem Rais" w:date="2024-02-22T14:46:00Z"/>
                <w:rFonts w:ascii="Calibri" w:hAnsi="Calibri" w:cs="Calibri"/>
                <w:b/>
                <w:bCs/>
                <w:color w:val="FF0000"/>
                <w:kern w:val="24"/>
                <w:sz w:val="20"/>
                <w:szCs w:val="20"/>
                <w:lang w:val="fr-FR"/>
              </w:rPr>
            </w:pPr>
            <w:del w:id="1651" w:author="Houyem Rais" w:date="2024-02-22T14:46:00Z">
              <w:r w:rsidRPr="00343F01" w:rsidDel="00201166">
                <w:rPr>
                  <w:rFonts w:ascii="Calibri" w:hAnsi="Calibri" w:cs="Calibri"/>
                  <w:b/>
                  <w:bCs/>
                  <w:color w:val="FF0000"/>
                  <w:kern w:val="24"/>
                  <w:sz w:val="20"/>
                  <w:szCs w:val="20"/>
                  <w:lang w:val="fr-FR"/>
                </w:rPr>
                <w:delText>– –</w:delText>
              </w:r>
            </w:del>
          </w:p>
        </w:tc>
        <w:tc>
          <w:tcPr>
            <w:tcW w:w="1222" w:type="dxa"/>
            <w:vAlign w:val="center"/>
          </w:tcPr>
          <w:p w14:paraId="2B3FAB80" w14:textId="2EA98F88" w:rsidR="005667F4" w:rsidRPr="00343F01" w:rsidDel="00201166" w:rsidRDefault="005667F4" w:rsidP="005667F4">
            <w:pPr>
              <w:pStyle w:val="Paragraph"/>
              <w:spacing w:before="0" w:after="0"/>
              <w:jc w:val="center"/>
              <w:rPr>
                <w:del w:id="1652" w:author="Houyem Rais" w:date="2024-02-22T14:46:00Z"/>
                <w:rFonts w:ascii="Calibri" w:hAnsi="Calibri" w:cs="Calibri"/>
                <w:b/>
                <w:bCs/>
                <w:color w:val="92D050"/>
                <w:kern w:val="24"/>
                <w:sz w:val="20"/>
                <w:szCs w:val="20"/>
                <w:lang w:val="fr-FR"/>
              </w:rPr>
            </w:pPr>
            <w:del w:id="1653" w:author="Houyem Rais" w:date="2024-02-22T14:46:00Z">
              <w:r w:rsidRPr="00343F01" w:rsidDel="00201166">
                <w:rPr>
                  <w:rFonts w:ascii="Calibri" w:hAnsi="Calibri" w:cs="Calibri"/>
                  <w:b/>
                  <w:bCs/>
                  <w:color w:val="92D050"/>
                  <w:kern w:val="24"/>
                  <w:sz w:val="20"/>
                  <w:szCs w:val="20"/>
                  <w:lang w:val="fr-FR"/>
                </w:rPr>
                <w:delText>+</w:delText>
              </w:r>
            </w:del>
          </w:p>
        </w:tc>
        <w:tc>
          <w:tcPr>
            <w:tcW w:w="1344" w:type="dxa"/>
            <w:vAlign w:val="center"/>
          </w:tcPr>
          <w:p w14:paraId="44A32025" w14:textId="658570BE" w:rsidR="005667F4" w:rsidRPr="00343F01" w:rsidDel="00201166" w:rsidRDefault="005667F4" w:rsidP="005667F4">
            <w:pPr>
              <w:pStyle w:val="Paragraph"/>
              <w:spacing w:before="0" w:after="0"/>
              <w:jc w:val="center"/>
              <w:rPr>
                <w:del w:id="1654" w:author="Houyem Rais" w:date="2024-02-22T14:46:00Z"/>
                <w:rFonts w:ascii="Calibri" w:hAnsi="Calibri" w:cs="Calibri"/>
                <w:b/>
                <w:bCs/>
                <w:color w:val="ED7D31" w:themeColor="accent2"/>
                <w:kern w:val="24"/>
                <w:sz w:val="20"/>
                <w:szCs w:val="20"/>
                <w:lang w:val="fr-FR"/>
              </w:rPr>
            </w:pPr>
            <w:del w:id="1655"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344" w:type="dxa"/>
            <w:vAlign w:val="center"/>
          </w:tcPr>
          <w:p w14:paraId="411512B1" w14:textId="6541C4E9" w:rsidR="005667F4" w:rsidRPr="00343F01" w:rsidDel="00201166" w:rsidRDefault="005667F4" w:rsidP="005667F4">
            <w:pPr>
              <w:pStyle w:val="Paragraph"/>
              <w:spacing w:before="0" w:after="0"/>
              <w:jc w:val="center"/>
              <w:rPr>
                <w:del w:id="1656" w:author="Houyem Rais" w:date="2024-02-22T14:46:00Z"/>
                <w:rFonts w:ascii="Calibri" w:hAnsi="Calibri" w:cs="Calibri"/>
                <w:b/>
                <w:bCs/>
                <w:color w:val="FF0000"/>
                <w:kern w:val="24"/>
                <w:sz w:val="20"/>
                <w:szCs w:val="20"/>
                <w:lang w:val="fr-FR"/>
              </w:rPr>
            </w:pPr>
            <w:del w:id="1657" w:author="Houyem Rais" w:date="2024-02-22T14:46:00Z">
              <w:r w:rsidRPr="00343F01" w:rsidDel="00201166">
                <w:rPr>
                  <w:rFonts w:ascii="Calibri" w:hAnsi="Calibri" w:cs="Calibri"/>
                  <w:b/>
                  <w:bCs/>
                  <w:color w:val="FF0000"/>
                  <w:kern w:val="24"/>
                  <w:sz w:val="20"/>
                  <w:szCs w:val="20"/>
                  <w:lang w:val="fr-FR"/>
                </w:rPr>
                <w:delText>– –</w:delText>
              </w:r>
            </w:del>
          </w:p>
        </w:tc>
        <w:tc>
          <w:tcPr>
            <w:tcW w:w="1344" w:type="dxa"/>
            <w:vAlign w:val="center"/>
          </w:tcPr>
          <w:p w14:paraId="26F97D80" w14:textId="618029D3" w:rsidR="005667F4" w:rsidRPr="00343F01" w:rsidDel="00201166" w:rsidRDefault="005667F4" w:rsidP="005667F4">
            <w:pPr>
              <w:pStyle w:val="Paragraph"/>
              <w:spacing w:before="0" w:after="0"/>
              <w:jc w:val="center"/>
              <w:rPr>
                <w:del w:id="1658" w:author="Houyem Rais" w:date="2024-02-22T14:46:00Z"/>
                <w:rFonts w:ascii="Calibri" w:hAnsi="Calibri" w:cs="Calibri"/>
                <w:b/>
                <w:bCs/>
                <w:color w:val="FF0000"/>
                <w:kern w:val="24"/>
                <w:sz w:val="20"/>
                <w:szCs w:val="20"/>
                <w:lang w:val="fr-FR"/>
              </w:rPr>
            </w:pPr>
            <w:del w:id="1659" w:author="Houyem Rais" w:date="2024-02-22T14:46:00Z">
              <w:r w:rsidRPr="00343F01" w:rsidDel="00201166">
                <w:rPr>
                  <w:rFonts w:ascii="Calibri" w:hAnsi="Calibri" w:cs="Calibri"/>
                  <w:b/>
                  <w:bCs/>
                  <w:color w:val="00B050"/>
                  <w:kern w:val="24"/>
                  <w:sz w:val="20"/>
                  <w:szCs w:val="20"/>
                  <w:lang w:val="fr-FR"/>
                </w:rPr>
                <w:delText>+ +</w:delText>
              </w:r>
            </w:del>
          </w:p>
        </w:tc>
      </w:tr>
      <w:tr w:rsidR="005667F4" w:rsidRPr="00343F01" w:rsidDel="00201166" w14:paraId="05ED0979" w14:textId="2088ADF9" w:rsidTr="005667F4">
        <w:trPr>
          <w:trHeight w:val="42"/>
          <w:del w:id="1660" w:author="Houyem Rais" w:date="2024-02-22T14:46:00Z"/>
        </w:trPr>
        <w:tc>
          <w:tcPr>
            <w:tcW w:w="484" w:type="dxa"/>
            <w:vAlign w:val="center"/>
          </w:tcPr>
          <w:p w14:paraId="106AAA4E" w14:textId="50AC25DA" w:rsidR="005667F4" w:rsidRPr="00343F01" w:rsidDel="00201166" w:rsidRDefault="005667F4" w:rsidP="005667F4">
            <w:pPr>
              <w:pStyle w:val="Paragraph"/>
              <w:spacing w:before="0" w:after="0"/>
              <w:jc w:val="center"/>
              <w:rPr>
                <w:del w:id="1661" w:author="Houyem Rais" w:date="2024-02-22T14:46:00Z"/>
                <w:rFonts w:ascii="Calibri" w:hAnsi="Calibri" w:cs="Calibri"/>
                <w:b/>
                <w:bCs/>
                <w:color w:val="000000" w:themeColor="text1"/>
                <w:kern w:val="24"/>
                <w:lang w:val="fr-FR"/>
              </w:rPr>
            </w:pPr>
            <w:del w:id="1662" w:author="Houyem Rais" w:date="2024-02-22T14:46:00Z">
              <w:r w:rsidRPr="00343F01" w:rsidDel="00201166">
                <w:rPr>
                  <w:rFonts w:ascii="Calibri" w:hAnsi="Calibri" w:cs="Calibri"/>
                  <w:b/>
                  <w:bCs/>
                  <w:color w:val="000000" w:themeColor="text1"/>
                  <w:kern w:val="24"/>
                  <w:lang w:val="fr-FR"/>
                </w:rPr>
                <w:delText>2</w:delText>
              </w:r>
            </w:del>
          </w:p>
        </w:tc>
        <w:tc>
          <w:tcPr>
            <w:tcW w:w="2205" w:type="dxa"/>
            <w:shd w:val="clear" w:color="auto" w:fill="auto"/>
            <w:vAlign w:val="center"/>
          </w:tcPr>
          <w:p w14:paraId="67142D87" w14:textId="45960B87" w:rsidR="005667F4" w:rsidRPr="00343F01" w:rsidDel="00201166" w:rsidRDefault="005667F4" w:rsidP="005667F4">
            <w:pPr>
              <w:pStyle w:val="Paragraph"/>
              <w:spacing w:before="0" w:after="0"/>
              <w:jc w:val="left"/>
              <w:rPr>
                <w:del w:id="1663" w:author="Houyem Rais" w:date="2024-02-22T14:46:00Z"/>
                <w:rFonts w:asciiTheme="minorHAnsi" w:hAnsiTheme="minorHAnsi" w:cstheme="minorHAnsi"/>
                <w:lang w:val="fr-FR"/>
              </w:rPr>
            </w:pPr>
            <w:del w:id="1664" w:author="Houyem Rais" w:date="2024-02-22T14:46:00Z">
              <w:r w:rsidRPr="00343F01" w:rsidDel="00201166">
                <w:rPr>
                  <w:rFonts w:ascii="Calibri" w:hAnsi="Calibri" w:cs="Calibri"/>
                  <w:color w:val="000000" w:themeColor="text1"/>
                  <w:kern w:val="24"/>
                  <w:lang w:val="fr-FR"/>
                </w:rPr>
                <w:delText>Minimiser les paiements annuels</w:delText>
              </w:r>
            </w:del>
          </w:p>
        </w:tc>
        <w:tc>
          <w:tcPr>
            <w:tcW w:w="1100" w:type="dxa"/>
            <w:vAlign w:val="center"/>
          </w:tcPr>
          <w:p w14:paraId="0C2380EB" w14:textId="7DE78D75" w:rsidR="005667F4" w:rsidRPr="00343F01" w:rsidDel="00201166" w:rsidRDefault="005667F4" w:rsidP="005667F4">
            <w:pPr>
              <w:pStyle w:val="Paragraph"/>
              <w:spacing w:before="0" w:after="0"/>
              <w:jc w:val="center"/>
              <w:rPr>
                <w:del w:id="1665" w:author="Houyem Rais" w:date="2024-02-22T14:46:00Z"/>
                <w:rFonts w:ascii="Calibri" w:hAnsi="Calibri" w:cs="Calibri"/>
                <w:b/>
                <w:bCs/>
                <w:color w:val="00B050"/>
                <w:kern w:val="24"/>
                <w:sz w:val="20"/>
                <w:szCs w:val="20"/>
                <w:lang w:val="fr-FR"/>
              </w:rPr>
            </w:pPr>
            <w:del w:id="1666"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222" w:type="dxa"/>
            <w:vAlign w:val="center"/>
          </w:tcPr>
          <w:p w14:paraId="491567ED" w14:textId="7FCBBDAF" w:rsidR="005667F4" w:rsidRPr="00343F01" w:rsidDel="00201166" w:rsidRDefault="005667F4" w:rsidP="005667F4">
            <w:pPr>
              <w:pStyle w:val="Paragraph"/>
              <w:spacing w:before="0" w:after="0"/>
              <w:jc w:val="center"/>
              <w:rPr>
                <w:del w:id="1667" w:author="Houyem Rais" w:date="2024-02-22T14:46:00Z"/>
                <w:rFonts w:asciiTheme="minorHAnsi" w:hAnsiTheme="minorHAnsi" w:cstheme="minorHAnsi"/>
                <w:b/>
                <w:bCs/>
                <w:sz w:val="20"/>
                <w:szCs w:val="20"/>
                <w:lang w:val="fr-FR"/>
              </w:rPr>
            </w:pPr>
            <w:del w:id="1668" w:author="Houyem Rais" w:date="2024-02-22T14:46:00Z">
              <w:r w:rsidRPr="00343F01" w:rsidDel="00201166">
                <w:rPr>
                  <w:rFonts w:ascii="Calibri" w:hAnsi="Calibri" w:cs="Calibri"/>
                  <w:b/>
                  <w:bCs/>
                  <w:color w:val="00B050"/>
                  <w:kern w:val="24"/>
                  <w:sz w:val="20"/>
                  <w:szCs w:val="20"/>
                  <w:lang w:val="fr-FR"/>
                </w:rPr>
                <w:delText>+ +</w:delText>
              </w:r>
            </w:del>
          </w:p>
        </w:tc>
        <w:tc>
          <w:tcPr>
            <w:tcW w:w="1344" w:type="dxa"/>
            <w:vAlign w:val="center"/>
          </w:tcPr>
          <w:p w14:paraId="5540BD8C" w14:textId="108E9064" w:rsidR="005667F4" w:rsidRPr="00343F01" w:rsidDel="00201166" w:rsidRDefault="005667F4" w:rsidP="005667F4">
            <w:pPr>
              <w:pStyle w:val="Paragraph"/>
              <w:spacing w:before="0" w:after="0"/>
              <w:jc w:val="center"/>
              <w:rPr>
                <w:del w:id="1669" w:author="Houyem Rais" w:date="2024-02-22T14:46:00Z"/>
                <w:rFonts w:ascii="Calibri" w:hAnsi="Calibri" w:cs="Calibri"/>
                <w:b/>
                <w:bCs/>
                <w:color w:val="00B050"/>
                <w:kern w:val="24"/>
                <w:sz w:val="20"/>
                <w:szCs w:val="20"/>
                <w:lang w:val="fr-FR"/>
              </w:rPr>
            </w:pPr>
            <w:del w:id="1670"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344" w:type="dxa"/>
            <w:vAlign w:val="center"/>
          </w:tcPr>
          <w:p w14:paraId="2FB48485" w14:textId="3EC706C7" w:rsidR="005667F4" w:rsidRPr="00343F01" w:rsidDel="00201166" w:rsidRDefault="005667F4" w:rsidP="005667F4">
            <w:pPr>
              <w:pStyle w:val="Paragraph"/>
              <w:spacing w:before="0" w:after="0"/>
              <w:jc w:val="center"/>
              <w:rPr>
                <w:del w:id="1671" w:author="Houyem Rais" w:date="2024-02-22T14:46:00Z"/>
                <w:rFonts w:asciiTheme="minorHAnsi" w:hAnsiTheme="minorHAnsi" w:cstheme="minorHAnsi"/>
                <w:b/>
                <w:bCs/>
                <w:sz w:val="20"/>
                <w:szCs w:val="20"/>
                <w:lang w:val="fr-FR"/>
              </w:rPr>
            </w:pPr>
            <w:del w:id="1672"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344" w:type="dxa"/>
            <w:vAlign w:val="center"/>
          </w:tcPr>
          <w:p w14:paraId="02CC6FF6" w14:textId="02C37C6A" w:rsidR="005667F4" w:rsidRPr="00343F01" w:rsidDel="00201166" w:rsidRDefault="005667F4" w:rsidP="005667F4">
            <w:pPr>
              <w:pStyle w:val="Paragraph"/>
              <w:spacing w:before="0" w:after="0"/>
              <w:jc w:val="center"/>
              <w:rPr>
                <w:del w:id="1673" w:author="Houyem Rais" w:date="2024-02-22T14:46:00Z"/>
                <w:rFonts w:ascii="Calibri" w:hAnsi="Calibri" w:cs="Calibri"/>
                <w:b/>
                <w:bCs/>
                <w:color w:val="ED7D31" w:themeColor="accent2"/>
                <w:kern w:val="24"/>
                <w:sz w:val="20"/>
                <w:szCs w:val="20"/>
                <w:lang w:val="fr-FR"/>
              </w:rPr>
            </w:pPr>
            <w:del w:id="1674" w:author="Houyem Rais" w:date="2024-02-22T14:46:00Z">
              <w:r w:rsidRPr="00343F01" w:rsidDel="00201166">
                <w:rPr>
                  <w:rFonts w:ascii="Calibri" w:hAnsi="Calibri" w:cs="Calibri"/>
                  <w:b/>
                  <w:bCs/>
                  <w:color w:val="FF0000"/>
                  <w:kern w:val="24"/>
                  <w:sz w:val="20"/>
                  <w:szCs w:val="20"/>
                  <w:lang w:val="fr-FR"/>
                </w:rPr>
                <w:delText>– –</w:delText>
              </w:r>
            </w:del>
          </w:p>
        </w:tc>
      </w:tr>
      <w:tr w:rsidR="005667F4" w:rsidRPr="00343F01" w:rsidDel="00201166" w14:paraId="5850EBA0" w14:textId="6E05184A" w:rsidTr="005667F4">
        <w:trPr>
          <w:trHeight w:val="42"/>
          <w:del w:id="1675" w:author="Houyem Rais" w:date="2024-02-22T14:46:00Z"/>
        </w:trPr>
        <w:tc>
          <w:tcPr>
            <w:tcW w:w="484" w:type="dxa"/>
            <w:vAlign w:val="center"/>
          </w:tcPr>
          <w:p w14:paraId="71910A8C" w14:textId="73B90D3D" w:rsidR="005667F4" w:rsidRPr="00343F01" w:rsidDel="00201166" w:rsidRDefault="005667F4" w:rsidP="005667F4">
            <w:pPr>
              <w:pStyle w:val="Paragraph"/>
              <w:spacing w:before="0" w:after="0"/>
              <w:jc w:val="center"/>
              <w:rPr>
                <w:del w:id="1676" w:author="Houyem Rais" w:date="2024-02-22T14:46:00Z"/>
                <w:rFonts w:ascii="Calibri" w:hAnsi="Calibri" w:cs="Calibri"/>
                <w:b/>
                <w:bCs/>
                <w:color w:val="000000" w:themeColor="text1"/>
                <w:kern w:val="24"/>
                <w:lang w:val="fr-FR"/>
              </w:rPr>
            </w:pPr>
            <w:del w:id="1677" w:author="Houyem Rais" w:date="2024-02-22T14:46:00Z">
              <w:r w:rsidRPr="00343F01" w:rsidDel="00201166">
                <w:rPr>
                  <w:rFonts w:ascii="Calibri" w:hAnsi="Calibri" w:cs="Calibri"/>
                  <w:b/>
                  <w:bCs/>
                  <w:color w:val="000000" w:themeColor="text1"/>
                  <w:kern w:val="24"/>
                  <w:lang w:val="fr-FR"/>
                </w:rPr>
                <w:delText>3</w:delText>
              </w:r>
            </w:del>
          </w:p>
        </w:tc>
        <w:tc>
          <w:tcPr>
            <w:tcW w:w="2205" w:type="dxa"/>
            <w:shd w:val="clear" w:color="auto" w:fill="auto"/>
            <w:vAlign w:val="center"/>
          </w:tcPr>
          <w:p w14:paraId="644E8169" w14:textId="698488FA" w:rsidR="005667F4" w:rsidRPr="00343F01" w:rsidDel="00201166" w:rsidRDefault="005667F4" w:rsidP="005667F4">
            <w:pPr>
              <w:pStyle w:val="Paragraph"/>
              <w:spacing w:before="0" w:after="0"/>
              <w:jc w:val="left"/>
              <w:rPr>
                <w:del w:id="1678" w:author="Houyem Rais" w:date="2024-02-22T14:46:00Z"/>
                <w:rFonts w:ascii="Calibri" w:hAnsi="Calibri" w:cs="Calibri"/>
                <w:color w:val="000000" w:themeColor="text1"/>
                <w:kern w:val="24"/>
                <w:lang w:val="fr-FR"/>
              </w:rPr>
            </w:pPr>
            <w:del w:id="1679" w:author="Houyem Rais" w:date="2024-02-22T14:46:00Z">
              <w:r w:rsidRPr="00343F01" w:rsidDel="00201166">
                <w:rPr>
                  <w:rFonts w:ascii="Calibri" w:hAnsi="Calibri" w:cs="Calibri"/>
                  <w:color w:val="000000" w:themeColor="text1"/>
                  <w:kern w:val="24"/>
                  <w:lang w:val="fr-FR"/>
                </w:rPr>
                <w:delText>Maximiser les recettes</w:delText>
              </w:r>
            </w:del>
          </w:p>
        </w:tc>
        <w:tc>
          <w:tcPr>
            <w:tcW w:w="1100" w:type="dxa"/>
            <w:vAlign w:val="center"/>
          </w:tcPr>
          <w:p w14:paraId="32C7905B" w14:textId="22D462BE" w:rsidR="005667F4" w:rsidRPr="00343F01" w:rsidDel="00201166" w:rsidRDefault="005667F4" w:rsidP="005667F4">
            <w:pPr>
              <w:pStyle w:val="Paragraph"/>
              <w:spacing w:before="0" w:after="0"/>
              <w:jc w:val="center"/>
              <w:rPr>
                <w:del w:id="1680" w:author="Houyem Rais" w:date="2024-02-22T14:46:00Z"/>
                <w:rFonts w:ascii="Calibri" w:hAnsi="Calibri" w:cs="Calibri"/>
                <w:b/>
                <w:bCs/>
                <w:color w:val="ED7D31" w:themeColor="accent2"/>
                <w:kern w:val="24"/>
                <w:sz w:val="20"/>
                <w:szCs w:val="20"/>
                <w:lang w:val="fr-FR"/>
              </w:rPr>
            </w:pPr>
            <w:del w:id="1681"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222" w:type="dxa"/>
            <w:vAlign w:val="center"/>
          </w:tcPr>
          <w:p w14:paraId="2CF9CC86" w14:textId="5BD42A59" w:rsidR="005667F4" w:rsidRPr="00343F01" w:rsidDel="00201166" w:rsidRDefault="005667F4" w:rsidP="005667F4">
            <w:pPr>
              <w:pStyle w:val="Paragraph"/>
              <w:spacing w:before="0" w:after="0"/>
              <w:jc w:val="center"/>
              <w:rPr>
                <w:del w:id="1682" w:author="Houyem Rais" w:date="2024-02-22T14:46:00Z"/>
                <w:rFonts w:ascii="Calibri" w:hAnsi="Calibri" w:cs="Calibri"/>
                <w:b/>
                <w:bCs/>
                <w:color w:val="00B050"/>
                <w:kern w:val="24"/>
                <w:sz w:val="20"/>
                <w:szCs w:val="20"/>
                <w:lang w:val="fr-FR"/>
              </w:rPr>
            </w:pPr>
            <w:del w:id="1683" w:author="Houyem Rais" w:date="2024-02-22T14:46:00Z">
              <w:r w:rsidRPr="00343F01" w:rsidDel="00201166">
                <w:rPr>
                  <w:rFonts w:ascii="Calibri" w:hAnsi="Calibri" w:cs="Calibri"/>
                  <w:b/>
                  <w:bCs/>
                  <w:color w:val="00B050"/>
                  <w:kern w:val="24"/>
                  <w:sz w:val="20"/>
                  <w:szCs w:val="20"/>
                  <w:lang w:val="fr-FR"/>
                </w:rPr>
                <w:delText>+ +</w:delText>
              </w:r>
            </w:del>
          </w:p>
        </w:tc>
        <w:tc>
          <w:tcPr>
            <w:tcW w:w="1344" w:type="dxa"/>
            <w:vAlign w:val="center"/>
          </w:tcPr>
          <w:p w14:paraId="062805E1" w14:textId="6AA3E444" w:rsidR="005667F4" w:rsidRPr="00343F01" w:rsidDel="00201166" w:rsidRDefault="005667F4" w:rsidP="005667F4">
            <w:pPr>
              <w:pStyle w:val="Paragraph"/>
              <w:spacing w:before="0" w:after="0"/>
              <w:jc w:val="center"/>
              <w:rPr>
                <w:del w:id="1684" w:author="Houyem Rais" w:date="2024-02-22T14:46:00Z"/>
                <w:rFonts w:ascii="Calibri" w:hAnsi="Calibri" w:cs="Calibri"/>
                <w:b/>
                <w:bCs/>
                <w:color w:val="92D050"/>
                <w:kern w:val="24"/>
                <w:sz w:val="20"/>
                <w:szCs w:val="20"/>
                <w:lang w:val="fr-FR"/>
              </w:rPr>
            </w:pPr>
            <w:del w:id="1685" w:author="Houyem Rais" w:date="2024-02-22T14:46:00Z">
              <w:r w:rsidRPr="00343F01" w:rsidDel="00201166">
                <w:rPr>
                  <w:rFonts w:ascii="Calibri" w:hAnsi="Calibri" w:cs="Calibri"/>
                  <w:b/>
                  <w:bCs/>
                  <w:color w:val="00B050"/>
                  <w:kern w:val="24"/>
                  <w:sz w:val="20"/>
                  <w:szCs w:val="20"/>
                  <w:lang w:val="fr-FR"/>
                </w:rPr>
                <w:delText>+ +</w:delText>
              </w:r>
            </w:del>
          </w:p>
        </w:tc>
        <w:tc>
          <w:tcPr>
            <w:tcW w:w="1344" w:type="dxa"/>
            <w:vAlign w:val="center"/>
          </w:tcPr>
          <w:p w14:paraId="48762A02" w14:textId="352EFE76" w:rsidR="005667F4" w:rsidRPr="00343F01" w:rsidDel="00201166" w:rsidRDefault="005667F4" w:rsidP="005667F4">
            <w:pPr>
              <w:pStyle w:val="Paragraph"/>
              <w:spacing w:before="0" w:after="0"/>
              <w:jc w:val="center"/>
              <w:rPr>
                <w:del w:id="1686" w:author="Houyem Rais" w:date="2024-02-22T14:46:00Z"/>
                <w:rFonts w:ascii="Calibri" w:hAnsi="Calibri" w:cs="Calibri"/>
                <w:b/>
                <w:bCs/>
                <w:color w:val="00B050"/>
                <w:kern w:val="24"/>
                <w:sz w:val="20"/>
                <w:szCs w:val="20"/>
                <w:lang w:val="fr-FR"/>
              </w:rPr>
            </w:pPr>
            <w:del w:id="1687" w:author="Houyem Rais" w:date="2024-02-22T14:46:00Z">
              <w:r w:rsidRPr="00343F01" w:rsidDel="00201166">
                <w:rPr>
                  <w:rFonts w:ascii="Calibri" w:hAnsi="Calibri" w:cs="Calibri"/>
                  <w:b/>
                  <w:bCs/>
                  <w:color w:val="92D050"/>
                  <w:kern w:val="24"/>
                  <w:sz w:val="20"/>
                  <w:szCs w:val="20"/>
                  <w:lang w:val="fr-FR"/>
                </w:rPr>
                <w:delText>+</w:delText>
              </w:r>
            </w:del>
          </w:p>
        </w:tc>
        <w:tc>
          <w:tcPr>
            <w:tcW w:w="1344" w:type="dxa"/>
            <w:vAlign w:val="center"/>
          </w:tcPr>
          <w:p w14:paraId="7DA00B5C" w14:textId="709061CE" w:rsidR="005667F4" w:rsidRPr="00343F01" w:rsidDel="00201166" w:rsidRDefault="005667F4" w:rsidP="005667F4">
            <w:pPr>
              <w:pStyle w:val="Paragraph"/>
              <w:spacing w:before="0" w:after="0"/>
              <w:jc w:val="center"/>
              <w:rPr>
                <w:del w:id="1688" w:author="Houyem Rais" w:date="2024-02-22T14:46:00Z"/>
                <w:rFonts w:ascii="Calibri" w:hAnsi="Calibri" w:cs="Calibri"/>
                <w:b/>
                <w:bCs/>
                <w:color w:val="92D050"/>
                <w:kern w:val="24"/>
                <w:sz w:val="20"/>
                <w:szCs w:val="20"/>
                <w:lang w:val="fr-FR"/>
              </w:rPr>
            </w:pPr>
            <w:del w:id="1689" w:author="Houyem Rais" w:date="2024-02-22T14:46:00Z">
              <w:r w:rsidRPr="00343F01" w:rsidDel="00201166">
                <w:rPr>
                  <w:rFonts w:ascii="Calibri" w:hAnsi="Calibri" w:cs="Calibri"/>
                  <w:b/>
                  <w:bCs/>
                  <w:color w:val="92D050"/>
                  <w:kern w:val="24"/>
                  <w:sz w:val="20"/>
                  <w:szCs w:val="20"/>
                  <w:lang w:val="fr-FR"/>
                </w:rPr>
                <w:delText>+</w:delText>
              </w:r>
            </w:del>
          </w:p>
        </w:tc>
      </w:tr>
      <w:tr w:rsidR="005667F4" w:rsidRPr="00343F01" w:rsidDel="00201166" w14:paraId="42541D63" w14:textId="467151C3" w:rsidTr="005667F4">
        <w:trPr>
          <w:trHeight w:val="42"/>
          <w:del w:id="1690" w:author="Houyem Rais" w:date="2024-02-22T14:46:00Z"/>
        </w:trPr>
        <w:tc>
          <w:tcPr>
            <w:tcW w:w="484" w:type="dxa"/>
            <w:vAlign w:val="center"/>
          </w:tcPr>
          <w:p w14:paraId="336C3F8E" w14:textId="11432424" w:rsidR="005667F4" w:rsidRPr="00343F01" w:rsidDel="00201166" w:rsidRDefault="005667F4" w:rsidP="005667F4">
            <w:pPr>
              <w:pStyle w:val="Paragraph"/>
              <w:spacing w:before="0" w:after="0"/>
              <w:jc w:val="center"/>
              <w:rPr>
                <w:del w:id="1691" w:author="Houyem Rais" w:date="2024-02-22T14:46:00Z"/>
                <w:rFonts w:ascii="Calibri" w:hAnsi="Calibri" w:cs="Calibri"/>
                <w:b/>
                <w:bCs/>
                <w:color w:val="000000" w:themeColor="text1"/>
                <w:kern w:val="24"/>
                <w:lang w:val="fr-FR"/>
              </w:rPr>
            </w:pPr>
            <w:del w:id="1692" w:author="Houyem Rais" w:date="2024-02-22T14:46:00Z">
              <w:r w:rsidRPr="00343F01" w:rsidDel="00201166">
                <w:rPr>
                  <w:rFonts w:ascii="Calibri" w:hAnsi="Calibri" w:cs="Calibri"/>
                  <w:b/>
                  <w:bCs/>
                  <w:color w:val="000000" w:themeColor="text1"/>
                  <w:kern w:val="24"/>
                  <w:lang w:val="fr-FR"/>
                </w:rPr>
                <w:delText>4</w:delText>
              </w:r>
            </w:del>
          </w:p>
        </w:tc>
        <w:tc>
          <w:tcPr>
            <w:tcW w:w="2205" w:type="dxa"/>
            <w:shd w:val="clear" w:color="auto" w:fill="auto"/>
            <w:vAlign w:val="center"/>
          </w:tcPr>
          <w:p w14:paraId="5ACEE9AD" w14:textId="1D30E282" w:rsidR="005667F4" w:rsidRPr="00343F01" w:rsidDel="00201166" w:rsidRDefault="005667F4" w:rsidP="005667F4">
            <w:pPr>
              <w:pStyle w:val="Paragraph"/>
              <w:spacing w:before="0" w:after="0"/>
              <w:jc w:val="left"/>
              <w:rPr>
                <w:del w:id="1693" w:author="Houyem Rais" w:date="2024-02-22T14:46:00Z"/>
                <w:rFonts w:asciiTheme="minorHAnsi" w:hAnsiTheme="minorHAnsi" w:cstheme="minorHAnsi"/>
                <w:lang w:val="fr-FR"/>
              </w:rPr>
            </w:pPr>
            <w:del w:id="1694" w:author="Houyem Rais" w:date="2024-02-22T14:46:00Z">
              <w:r w:rsidRPr="00343F01" w:rsidDel="00201166">
                <w:rPr>
                  <w:rFonts w:ascii="Calibri" w:hAnsi="Calibri" w:cs="Calibri"/>
                  <w:color w:val="000000" w:themeColor="text1"/>
                  <w:kern w:val="24"/>
                  <w:lang w:val="fr-FR"/>
                </w:rPr>
                <w:delText>Appel d'offres rapide</w:delText>
              </w:r>
            </w:del>
          </w:p>
        </w:tc>
        <w:tc>
          <w:tcPr>
            <w:tcW w:w="1100" w:type="dxa"/>
            <w:vAlign w:val="center"/>
          </w:tcPr>
          <w:p w14:paraId="4EE76970" w14:textId="5F4677C6" w:rsidR="005667F4" w:rsidRPr="00343F01" w:rsidDel="00201166" w:rsidRDefault="005667F4" w:rsidP="005667F4">
            <w:pPr>
              <w:pStyle w:val="Paragraph"/>
              <w:spacing w:before="0" w:after="0"/>
              <w:jc w:val="center"/>
              <w:rPr>
                <w:del w:id="1695" w:author="Houyem Rais" w:date="2024-02-22T14:46:00Z"/>
                <w:rFonts w:ascii="Calibri" w:hAnsi="Calibri" w:cs="Calibri"/>
                <w:b/>
                <w:bCs/>
                <w:color w:val="ED7D31" w:themeColor="accent2"/>
                <w:kern w:val="24"/>
                <w:sz w:val="20"/>
                <w:szCs w:val="20"/>
                <w:lang w:val="fr-FR"/>
              </w:rPr>
            </w:pPr>
            <w:del w:id="1696" w:author="Houyem Rais" w:date="2024-02-22T14:46:00Z">
              <w:r w:rsidRPr="00343F01" w:rsidDel="00201166">
                <w:rPr>
                  <w:rFonts w:ascii="Calibri" w:hAnsi="Calibri" w:cs="Calibri"/>
                  <w:b/>
                  <w:bCs/>
                  <w:color w:val="00B050"/>
                  <w:kern w:val="24"/>
                  <w:sz w:val="20"/>
                  <w:szCs w:val="20"/>
                  <w:lang w:val="fr-FR"/>
                </w:rPr>
                <w:delText>+ +</w:delText>
              </w:r>
            </w:del>
          </w:p>
        </w:tc>
        <w:tc>
          <w:tcPr>
            <w:tcW w:w="1222" w:type="dxa"/>
            <w:vAlign w:val="center"/>
          </w:tcPr>
          <w:p w14:paraId="1EC4D47E" w14:textId="686641C5" w:rsidR="005667F4" w:rsidRPr="00343F01" w:rsidDel="00201166" w:rsidRDefault="005667F4" w:rsidP="005667F4">
            <w:pPr>
              <w:pStyle w:val="Paragraph"/>
              <w:spacing w:before="0" w:after="0"/>
              <w:jc w:val="center"/>
              <w:rPr>
                <w:del w:id="1697" w:author="Houyem Rais" w:date="2024-02-22T14:46:00Z"/>
                <w:rFonts w:asciiTheme="minorHAnsi" w:hAnsiTheme="minorHAnsi" w:cstheme="minorHAnsi"/>
                <w:b/>
                <w:bCs/>
                <w:sz w:val="20"/>
                <w:szCs w:val="20"/>
                <w:lang w:val="fr-FR"/>
              </w:rPr>
            </w:pPr>
            <w:del w:id="1698"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344" w:type="dxa"/>
            <w:vAlign w:val="center"/>
          </w:tcPr>
          <w:p w14:paraId="0018A158" w14:textId="39C6E91C" w:rsidR="005667F4" w:rsidRPr="00343F01" w:rsidDel="00201166" w:rsidRDefault="005667F4" w:rsidP="005667F4">
            <w:pPr>
              <w:pStyle w:val="Paragraph"/>
              <w:spacing w:before="0" w:after="0"/>
              <w:jc w:val="center"/>
              <w:rPr>
                <w:del w:id="1699" w:author="Houyem Rais" w:date="2024-02-22T14:46:00Z"/>
                <w:rFonts w:ascii="Calibri" w:hAnsi="Calibri" w:cs="Calibri"/>
                <w:b/>
                <w:bCs/>
                <w:color w:val="FF0000"/>
                <w:kern w:val="24"/>
                <w:sz w:val="20"/>
                <w:szCs w:val="20"/>
                <w:lang w:val="fr-FR"/>
              </w:rPr>
            </w:pPr>
            <w:del w:id="1700"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344" w:type="dxa"/>
            <w:vAlign w:val="center"/>
          </w:tcPr>
          <w:p w14:paraId="4BF26FF4" w14:textId="02BD79DB" w:rsidR="005667F4" w:rsidRPr="00343F01" w:rsidDel="00201166" w:rsidRDefault="005667F4" w:rsidP="005667F4">
            <w:pPr>
              <w:pStyle w:val="Paragraph"/>
              <w:spacing w:before="0" w:after="0"/>
              <w:jc w:val="center"/>
              <w:rPr>
                <w:del w:id="1701" w:author="Houyem Rais" w:date="2024-02-22T14:46:00Z"/>
                <w:rFonts w:asciiTheme="minorHAnsi" w:hAnsiTheme="minorHAnsi" w:cstheme="minorHAnsi"/>
                <w:b/>
                <w:bCs/>
                <w:sz w:val="20"/>
                <w:szCs w:val="20"/>
                <w:lang w:val="fr-FR"/>
              </w:rPr>
            </w:pPr>
            <w:del w:id="1702" w:author="Houyem Rais" w:date="2024-02-22T14:46:00Z">
              <w:r w:rsidRPr="00343F01" w:rsidDel="00201166">
                <w:rPr>
                  <w:rFonts w:ascii="Calibri" w:hAnsi="Calibri" w:cs="Calibri"/>
                  <w:b/>
                  <w:bCs/>
                  <w:color w:val="92D050"/>
                  <w:kern w:val="24"/>
                  <w:sz w:val="20"/>
                  <w:szCs w:val="20"/>
                  <w:lang w:val="fr-FR"/>
                </w:rPr>
                <w:delText>+</w:delText>
              </w:r>
            </w:del>
          </w:p>
        </w:tc>
        <w:tc>
          <w:tcPr>
            <w:tcW w:w="1344" w:type="dxa"/>
            <w:vAlign w:val="center"/>
          </w:tcPr>
          <w:p w14:paraId="1262CE80" w14:textId="0E17E9CF" w:rsidR="005667F4" w:rsidRPr="00343F01" w:rsidDel="00201166" w:rsidRDefault="005667F4" w:rsidP="005667F4">
            <w:pPr>
              <w:pStyle w:val="Paragraph"/>
              <w:spacing w:before="0" w:after="0"/>
              <w:jc w:val="center"/>
              <w:rPr>
                <w:del w:id="1703" w:author="Houyem Rais" w:date="2024-02-22T14:46:00Z"/>
                <w:rFonts w:ascii="Calibri" w:hAnsi="Calibri" w:cs="Calibri"/>
                <w:b/>
                <w:bCs/>
                <w:color w:val="92D050"/>
                <w:kern w:val="24"/>
                <w:sz w:val="20"/>
                <w:szCs w:val="20"/>
                <w:lang w:val="fr-FR"/>
              </w:rPr>
            </w:pPr>
            <w:del w:id="1704" w:author="Houyem Rais" w:date="2024-02-22T14:46:00Z">
              <w:r w:rsidRPr="00343F01" w:rsidDel="00201166">
                <w:rPr>
                  <w:rFonts w:ascii="Calibri" w:hAnsi="Calibri" w:cs="Calibri"/>
                  <w:b/>
                  <w:bCs/>
                  <w:color w:val="ED7D31" w:themeColor="accent2"/>
                  <w:kern w:val="24"/>
                  <w:sz w:val="20"/>
                  <w:szCs w:val="20"/>
                  <w:lang w:val="fr-FR"/>
                </w:rPr>
                <w:delText>–</w:delText>
              </w:r>
            </w:del>
          </w:p>
        </w:tc>
      </w:tr>
      <w:tr w:rsidR="005667F4" w:rsidRPr="00343F01" w:rsidDel="00201166" w14:paraId="5AD96712" w14:textId="71602237" w:rsidTr="005667F4">
        <w:trPr>
          <w:trHeight w:val="42"/>
          <w:del w:id="1705" w:author="Houyem Rais" w:date="2024-02-22T14:46:00Z"/>
        </w:trPr>
        <w:tc>
          <w:tcPr>
            <w:tcW w:w="484" w:type="dxa"/>
            <w:vAlign w:val="center"/>
          </w:tcPr>
          <w:p w14:paraId="2FF83043" w14:textId="1E570E18" w:rsidR="005667F4" w:rsidRPr="00343F01" w:rsidDel="00201166" w:rsidRDefault="005667F4" w:rsidP="005667F4">
            <w:pPr>
              <w:pStyle w:val="Paragraph"/>
              <w:spacing w:before="0" w:after="0"/>
              <w:jc w:val="center"/>
              <w:rPr>
                <w:del w:id="1706" w:author="Houyem Rais" w:date="2024-02-22T14:46:00Z"/>
                <w:rFonts w:ascii="Calibri" w:hAnsi="Calibri" w:cs="Calibri"/>
                <w:b/>
                <w:bCs/>
                <w:color w:val="000000" w:themeColor="text1"/>
                <w:kern w:val="24"/>
                <w:lang w:val="fr-FR"/>
              </w:rPr>
            </w:pPr>
            <w:del w:id="1707" w:author="Houyem Rais" w:date="2024-02-22T14:46:00Z">
              <w:r w:rsidRPr="00343F01" w:rsidDel="00201166">
                <w:rPr>
                  <w:rFonts w:ascii="Calibri" w:hAnsi="Calibri" w:cs="Calibri"/>
                  <w:b/>
                  <w:bCs/>
                  <w:color w:val="000000" w:themeColor="text1"/>
                  <w:kern w:val="24"/>
                  <w:lang w:val="fr-FR"/>
                </w:rPr>
                <w:delText>5</w:delText>
              </w:r>
            </w:del>
          </w:p>
        </w:tc>
        <w:tc>
          <w:tcPr>
            <w:tcW w:w="2205" w:type="dxa"/>
            <w:shd w:val="clear" w:color="auto" w:fill="auto"/>
            <w:vAlign w:val="center"/>
          </w:tcPr>
          <w:p w14:paraId="5F605740" w14:textId="65CCA044" w:rsidR="005667F4" w:rsidRPr="00343F01" w:rsidDel="00201166" w:rsidRDefault="005667F4" w:rsidP="005667F4">
            <w:pPr>
              <w:pStyle w:val="Paragraph"/>
              <w:spacing w:before="0" w:after="0"/>
              <w:jc w:val="left"/>
              <w:rPr>
                <w:del w:id="1708" w:author="Houyem Rais" w:date="2024-02-22T14:46:00Z"/>
                <w:rFonts w:asciiTheme="minorHAnsi" w:hAnsiTheme="minorHAnsi" w:cstheme="minorHAnsi"/>
                <w:lang w:val="fr-FR"/>
              </w:rPr>
            </w:pPr>
            <w:del w:id="1709" w:author="Houyem Rais" w:date="2024-02-22T14:46:00Z">
              <w:r w:rsidRPr="00343F01" w:rsidDel="00201166">
                <w:rPr>
                  <w:rFonts w:ascii="Calibri" w:hAnsi="Calibri" w:cs="Calibri"/>
                  <w:color w:val="000000" w:themeColor="text1"/>
                  <w:kern w:val="24"/>
                  <w:lang w:val="fr-FR"/>
                </w:rPr>
                <w:delText>Attractivité pour le secteur privé</w:delText>
              </w:r>
            </w:del>
          </w:p>
        </w:tc>
        <w:tc>
          <w:tcPr>
            <w:tcW w:w="1100" w:type="dxa"/>
            <w:vAlign w:val="center"/>
          </w:tcPr>
          <w:p w14:paraId="0E001515" w14:textId="3DFF6595" w:rsidR="005667F4" w:rsidRPr="00343F01" w:rsidDel="00201166" w:rsidRDefault="005667F4" w:rsidP="005667F4">
            <w:pPr>
              <w:pStyle w:val="Paragraph"/>
              <w:spacing w:before="0" w:after="0"/>
              <w:jc w:val="center"/>
              <w:rPr>
                <w:del w:id="1710" w:author="Houyem Rais" w:date="2024-02-22T14:46:00Z"/>
                <w:rFonts w:ascii="Calibri" w:hAnsi="Calibri" w:cs="Calibri"/>
                <w:b/>
                <w:bCs/>
                <w:color w:val="FF0000"/>
                <w:kern w:val="24"/>
                <w:sz w:val="20"/>
                <w:szCs w:val="20"/>
                <w:lang w:val="fr-FR"/>
              </w:rPr>
            </w:pPr>
            <w:del w:id="1711" w:author="Houyem Rais" w:date="2024-02-22T14:46:00Z">
              <w:r w:rsidRPr="00343F01" w:rsidDel="00201166">
                <w:rPr>
                  <w:rFonts w:ascii="Calibri" w:hAnsi="Calibri" w:cs="Calibri"/>
                  <w:b/>
                  <w:bCs/>
                  <w:color w:val="FF0000"/>
                  <w:kern w:val="24"/>
                  <w:sz w:val="20"/>
                  <w:szCs w:val="20"/>
                  <w:lang w:val="fr-FR"/>
                </w:rPr>
                <w:delText>– –</w:delText>
              </w:r>
            </w:del>
          </w:p>
        </w:tc>
        <w:tc>
          <w:tcPr>
            <w:tcW w:w="1222" w:type="dxa"/>
            <w:vAlign w:val="center"/>
          </w:tcPr>
          <w:p w14:paraId="34359082" w14:textId="44D8AC1D" w:rsidR="005667F4" w:rsidRPr="00343F01" w:rsidDel="00201166" w:rsidRDefault="005667F4" w:rsidP="005667F4">
            <w:pPr>
              <w:pStyle w:val="Paragraph"/>
              <w:spacing w:before="0" w:after="0"/>
              <w:jc w:val="center"/>
              <w:rPr>
                <w:del w:id="1712" w:author="Houyem Rais" w:date="2024-02-22T14:46:00Z"/>
                <w:rFonts w:asciiTheme="minorHAnsi" w:hAnsiTheme="minorHAnsi" w:cstheme="minorHAnsi"/>
                <w:b/>
                <w:bCs/>
                <w:sz w:val="20"/>
                <w:szCs w:val="20"/>
                <w:lang w:val="fr-FR"/>
              </w:rPr>
            </w:pPr>
            <w:del w:id="1713"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344" w:type="dxa"/>
            <w:vAlign w:val="center"/>
          </w:tcPr>
          <w:p w14:paraId="05F5A8D1" w14:textId="547A4639" w:rsidR="005667F4" w:rsidRPr="00343F01" w:rsidDel="00201166" w:rsidRDefault="005667F4" w:rsidP="005667F4">
            <w:pPr>
              <w:pStyle w:val="Paragraph"/>
              <w:spacing w:before="0" w:after="0"/>
              <w:jc w:val="center"/>
              <w:rPr>
                <w:del w:id="1714" w:author="Houyem Rais" w:date="2024-02-22T14:46:00Z"/>
                <w:rFonts w:ascii="Calibri" w:hAnsi="Calibri" w:cs="Calibri"/>
                <w:b/>
                <w:bCs/>
                <w:color w:val="92D050"/>
                <w:kern w:val="24"/>
                <w:sz w:val="20"/>
                <w:szCs w:val="20"/>
                <w:lang w:val="fr-FR"/>
              </w:rPr>
            </w:pPr>
            <w:del w:id="1715" w:author="Houyem Rais" w:date="2024-02-22T14:46:00Z">
              <w:r w:rsidRPr="00343F01" w:rsidDel="00201166">
                <w:rPr>
                  <w:rFonts w:ascii="Calibri" w:hAnsi="Calibri" w:cs="Calibri"/>
                  <w:b/>
                  <w:bCs/>
                  <w:color w:val="92D050"/>
                  <w:kern w:val="24"/>
                  <w:sz w:val="20"/>
                  <w:szCs w:val="20"/>
                  <w:lang w:val="fr-FR"/>
                </w:rPr>
                <w:delText>+</w:delText>
              </w:r>
            </w:del>
          </w:p>
        </w:tc>
        <w:tc>
          <w:tcPr>
            <w:tcW w:w="1344" w:type="dxa"/>
            <w:vAlign w:val="center"/>
          </w:tcPr>
          <w:p w14:paraId="3C5A0862" w14:textId="724B9815" w:rsidR="005667F4" w:rsidRPr="00343F01" w:rsidDel="00201166" w:rsidRDefault="005667F4" w:rsidP="005667F4">
            <w:pPr>
              <w:pStyle w:val="Paragraph"/>
              <w:spacing w:before="0" w:after="0"/>
              <w:jc w:val="center"/>
              <w:rPr>
                <w:del w:id="1716" w:author="Houyem Rais" w:date="2024-02-22T14:46:00Z"/>
                <w:rFonts w:asciiTheme="minorHAnsi" w:hAnsiTheme="minorHAnsi" w:cstheme="minorHAnsi"/>
                <w:b/>
                <w:bCs/>
                <w:sz w:val="20"/>
                <w:szCs w:val="20"/>
                <w:lang w:val="fr-FR"/>
              </w:rPr>
            </w:pPr>
            <w:del w:id="1717" w:author="Houyem Rais" w:date="2024-02-22T14:46:00Z">
              <w:r w:rsidRPr="00343F01" w:rsidDel="00201166">
                <w:rPr>
                  <w:rFonts w:ascii="Calibri" w:hAnsi="Calibri" w:cs="Calibri"/>
                  <w:b/>
                  <w:bCs/>
                  <w:color w:val="92D050"/>
                  <w:kern w:val="24"/>
                  <w:sz w:val="20"/>
                  <w:szCs w:val="20"/>
                  <w:lang w:val="fr-FR"/>
                </w:rPr>
                <w:delText>+</w:delText>
              </w:r>
            </w:del>
          </w:p>
        </w:tc>
        <w:tc>
          <w:tcPr>
            <w:tcW w:w="1344" w:type="dxa"/>
            <w:vAlign w:val="center"/>
          </w:tcPr>
          <w:p w14:paraId="2D1F41C0" w14:textId="45F8B5B8" w:rsidR="005667F4" w:rsidRPr="00343F01" w:rsidDel="00201166" w:rsidRDefault="005667F4" w:rsidP="005667F4">
            <w:pPr>
              <w:pStyle w:val="Paragraph"/>
              <w:spacing w:before="0" w:after="0"/>
              <w:jc w:val="center"/>
              <w:rPr>
                <w:del w:id="1718" w:author="Houyem Rais" w:date="2024-02-22T14:46:00Z"/>
                <w:rFonts w:ascii="Calibri" w:hAnsi="Calibri" w:cs="Calibri"/>
                <w:b/>
                <w:bCs/>
                <w:color w:val="92D050"/>
                <w:kern w:val="24"/>
                <w:sz w:val="20"/>
                <w:szCs w:val="20"/>
                <w:lang w:val="fr-FR"/>
              </w:rPr>
            </w:pPr>
            <w:del w:id="1719" w:author="Houyem Rais" w:date="2024-02-22T14:46:00Z">
              <w:r w:rsidRPr="00343F01" w:rsidDel="00201166">
                <w:rPr>
                  <w:rFonts w:ascii="Calibri" w:hAnsi="Calibri" w:cs="Calibri"/>
                  <w:b/>
                  <w:bCs/>
                  <w:color w:val="00B050"/>
                  <w:kern w:val="24"/>
                  <w:sz w:val="20"/>
                  <w:szCs w:val="20"/>
                  <w:lang w:val="fr-FR"/>
                </w:rPr>
                <w:delText>+ +</w:delText>
              </w:r>
            </w:del>
          </w:p>
        </w:tc>
      </w:tr>
      <w:tr w:rsidR="005667F4" w:rsidRPr="00343F01" w:rsidDel="00201166" w14:paraId="72A41B0A" w14:textId="5248FB48" w:rsidTr="005667F4">
        <w:trPr>
          <w:trHeight w:val="29"/>
          <w:del w:id="1720" w:author="Houyem Rais" w:date="2024-02-22T14:46:00Z"/>
        </w:trPr>
        <w:tc>
          <w:tcPr>
            <w:tcW w:w="484" w:type="dxa"/>
            <w:vAlign w:val="center"/>
          </w:tcPr>
          <w:p w14:paraId="6153F906" w14:textId="748E5514" w:rsidR="005667F4" w:rsidRPr="00343F01" w:rsidDel="00201166" w:rsidRDefault="005667F4" w:rsidP="005667F4">
            <w:pPr>
              <w:pStyle w:val="Paragraph"/>
              <w:spacing w:before="0" w:after="0"/>
              <w:jc w:val="center"/>
              <w:rPr>
                <w:del w:id="1721" w:author="Houyem Rais" w:date="2024-02-22T14:46:00Z"/>
                <w:rFonts w:ascii="Calibri" w:hAnsi="Calibri" w:cs="Calibri"/>
                <w:b/>
                <w:bCs/>
                <w:color w:val="000000" w:themeColor="text1"/>
                <w:kern w:val="24"/>
                <w:lang w:val="fr-FR"/>
              </w:rPr>
            </w:pPr>
            <w:del w:id="1722" w:author="Houyem Rais" w:date="2024-02-22T14:46:00Z">
              <w:r w:rsidRPr="00343F01" w:rsidDel="00201166">
                <w:rPr>
                  <w:rFonts w:ascii="Calibri" w:hAnsi="Calibri" w:cs="Calibri"/>
                  <w:b/>
                  <w:bCs/>
                  <w:color w:val="000000" w:themeColor="text1"/>
                  <w:kern w:val="24"/>
                  <w:lang w:val="fr-FR"/>
                </w:rPr>
                <w:delText>6</w:delText>
              </w:r>
            </w:del>
          </w:p>
        </w:tc>
        <w:tc>
          <w:tcPr>
            <w:tcW w:w="2205" w:type="dxa"/>
            <w:shd w:val="clear" w:color="auto" w:fill="auto"/>
            <w:vAlign w:val="center"/>
          </w:tcPr>
          <w:p w14:paraId="6D855310" w14:textId="2F131789" w:rsidR="005667F4" w:rsidRPr="00343F01" w:rsidDel="00201166" w:rsidRDefault="005667F4" w:rsidP="005667F4">
            <w:pPr>
              <w:pStyle w:val="Paragraph"/>
              <w:spacing w:before="0" w:after="0"/>
              <w:jc w:val="left"/>
              <w:rPr>
                <w:del w:id="1723" w:author="Houyem Rais" w:date="2024-02-22T14:46:00Z"/>
                <w:rFonts w:asciiTheme="minorHAnsi" w:hAnsiTheme="minorHAnsi" w:cstheme="minorHAnsi"/>
                <w:lang w:val="fr-FR"/>
              </w:rPr>
            </w:pPr>
            <w:del w:id="1724" w:author="Houyem Rais" w:date="2024-02-22T14:46:00Z">
              <w:r w:rsidRPr="00343F01" w:rsidDel="00201166">
                <w:rPr>
                  <w:rFonts w:asciiTheme="minorHAnsi" w:eastAsiaTheme="minorEastAsia" w:hAnsi="Calibri" w:cstheme="minorBidi"/>
                  <w:color w:val="000000" w:themeColor="text1"/>
                  <w:kern w:val="24"/>
                  <w:lang w:val="fr-FR"/>
                </w:rPr>
                <w:delText>Maximiser le transfert</w:delText>
              </w:r>
              <w:r w:rsidRPr="00343F01" w:rsidDel="00201166">
                <w:rPr>
                  <w:rFonts w:ascii="Calibri" w:hAnsi="Calibri" w:cs="Calibri"/>
                  <w:color w:val="000000" w:themeColor="text1"/>
                  <w:kern w:val="24"/>
                  <w:lang w:val="fr-FR"/>
                </w:rPr>
                <w:delText xml:space="preserve"> de risques vers le secteur privé</w:delText>
              </w:r>
            </w:del>
          </w:p>
        </w:tc>
        <w:tc>
          <w:tcPr>
            <w:tcW w:w="1100" w:type="dxa"/>
            <w:vAlign w:val="center"/>
          </w:tcPr>
          <w:p w14:paraId="2ED07EA1" w14:textId="1F74D76F" w:rsidR="005667F4" w:rsidRPr="00343F01" w:rsidDel="00201166" w:rsidRDefault="005667F4" w:rsidP="005667F4">
            <w:pPr>
              <w:pStyle w:val="Paragraph"/>
              <w:spacing w:before="0" w:after="0"/>
              <w:jc w:val="center"/>
              <w:rPr>
                <w:del w:id="1725" w:author="Houyem Rais" w:date="2024-02-22T14:46:00Z"/>
                <w:rFonts w:ascii="Calibri" w:hAnsi="Calibri" w:cs="Calibri"/>
                <w:b/>
                <w:bCs/>
                <w:color w:val="00B050"/>
                <w:kern w:val="24"/>
                <w:sz w:val="20"/>
                <w:szCs w:val="20"/>
                <w:lang w:val="fr-FR"/>
              </w:rPr>
            </w:pPr>
            <w:del w:id="1726" w:author="Houyem Rais" w:date="2024-02-22T14:46:00Z">
              <w:r w:rsidRPr="00343F01" w:rsidDel="00201166">
                <w:rPr>
                  <w:rFonts w:ascii="Calibri" w:hAnsi="Calibri" w:cs="Calibri"/>
                  <w:b/>
                  <w:bCs/>
                  <w:color w:val="FF0000"/>
                  <w:kern w:val="24"/>
                  <w:sz w:val="20"/>
                  <w:szCs w:val="20"/>
                  <w:lang w:val="fr-FR"/>
                </w:rPr>
                <w:delText>– –</w:delText>
              </w:r>
            </w:del>
          </w:p>
        </w:tc>
        <w:tc>
          <w:tcPr>
            <w:tcW w:w="1222" w:type="dxa"/>
            <w:vAlign w:val="center"/>
          </w:tcPr>
          <w:p w14:paraId="0F96BD09" w14:textId="32AC0350" w:rsidR="005667F4" w:rsidRPr="00343F01" w:rsidDel="00201166" w:rsidRDefault="005667F4" w:rsidP="005667F4">
            <w:pPr>
              <w:pStyle w:val="Paragraph"/>
              <w:spacing w:before="0" w:after="0"/>
              <w:jc w:val="center"/>
              <w:rPr>
                <w:del w:id="1727" w:author="Houyem Rais" w:date="2024-02-22T14:46:00Z"/>
                <w:rFonts w:asciiTheme="minorHAnsi" w:hAnsiTheme="minorHAnsi" w:cstheme="minorHAnsi"/>
                <w:b/>
                <w:bCs/>
                <w:sz w:val="20"/>
                <w:szCs w:val="20"/>
                <w:lang w:val="fr-FR"/>
              </w:rPr>
            </w:pPr>
            <w:del w:id="1728" w:author="Houyem Rais" w:date="2024-02-22T14:46:00Z">
              <w:r w:rsidRPr="00343F01" w:rsidDel="00201166">
                <w:rPr>
                  <w:rFonts w:ascii="Calibri" w:hAnsi="Calibri" w:cs="Calibri"/>
                  <w:b/>
                  <w:bCs/>
                  <w:color w:val="00B050"/>
                  <w:kern w:val="24"/>
                  <w:sz w:val="20"/>
                  <w:szCs w:val="20"/>
                  <w:lang w:val="fr-FR"/>
                </w:rPr>
                <w:delText>+ +</w:delText>
              </w:r>
            </w:del>
          </w:p>
        </w:tc>
        <w:tc>
          <w:tcPr>
            <w:tcW w:w="1344" w:type="dxa"/>
            <w:vAlign w:val="center"/>
          </w:tcPr>
          <w:p w14:paraId="24DEADE1" w14:textId="24086D94" w:rsidR="005667F4" w:rsidRPr="00343F01" w:rsidDel="00201166" w:rsidRDefault="005667F4" w:rsidP="005667F4">
            <w:pPr>
              <w:pStyle w:val="Paragraph"/>
              <w:spacing w:before="0" w:after="0"/>
              <w:jc w:val="center"/>
              <w:rPr>
                <w:del w:id="1729" w:author="Houyem Rais" w:date="2024-02-22T14:46:00Z"/>
                <w:rFonts w:ascii="Calibri" w:hAnsi="Calibri" w:cs="Calibri"/>
                <w:b/>
                <w:bCs/>
                <w:color w:val="00B050"/>
                <w:kern w:val="24"/>
                <w:sz w:val="20"/>
                <w:szCs w:val="20"/>
                <w:lang w:val="fr-FR"/>
              </w:rPr>
            </w:pPr>
            <w:del w:id="1730"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344" w:type="dxa"/>
            <w:vAlign w:val="center"/>
          </w:tcPr>
          <w:p w14:paraId="0DC15FA4" w14:textId="7E54BF1E" w:rsidR="005667F4" w:rsidRPr="00343F01" w:rsidDel="00201166" w:rsidRDefault="005667F4" w:rsidP="005667F4">
            <w:pPr>
              <w:pStyle w:val="Paragraph"/>
              <w:spacing w:before="0" w:after="0"/>
              <w:jc w:val="center"/>
              <w:rPr>
                <w:del w:id="1731" w:author="Houyem Rais" w:date="2024-02-22T14:46:00Z"/>
                <w:rFonts w:asciiTheme="minorHAnsi" w:hAnsiTheme="minorHAnsi" w:cstheme="minorHAnsi"/>
                <w:b/>
                <w:bCs/>
                <w:sz w:val="20"/>
                <w:szCs w:val="20"/>
                <w:lang w:val="fr-FR"/>
              </w:rPr>
            </w:pPr>
            <w:del w:id="1732"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344" w:type="dxa"/>
            <w:vAlign w:val="center"/>
          </w:tcPr>
          <w:p w14:paraId="16FCA35D" w14:textId="4B31D86F" w:rsidR="005667F4" w:rsidRPr="00343F01" w:rsidDel="00201166" w:rsidRDefault="005667F4" w:rsidP="005667F4">
            <w:pPr>
              <w:pStyle w:val="Paragraph"/>
              <w:spacing w:before="0" w:after="0"/>
              <w:jc w:val="center"/>
              <w:rPr>
                <w:del w:id="1733" w:author="Houyem Rais" w:date="2024-02-22T14:46:00Z"/>
                <w:rFonts w:ascii="Calibri" w:hAnsi="Calibri" w:cs="Calibri"/>
                <w:b/>
                <w:bCs/>
                <w:color w:val="ED7D31" w:themeColor="accent2"/>
                <w:kern w:val="24"/>
                <w:sz w:val="20"/>
                <w:szCs w:val="20"/>
                <w:lang w:val="fr-FR"/>
              </w:rPr>
            </w:pPr>
            <w:del w:id="1734" w:author="Houyem Rais" w:date="2024-02-22T14:46:00Z">
              <w:r w:rsidRPr="00343F01" w:rsidDel="00201166">
                <w:rPr>
                  <w:rFonts w:ascii="Calibri" w:hAnsi="Calibri" w:cs="Calibri"/>
                  <w:b/>
                  <w:bCs/>
                  <w:color w:val="92D050"/>
                  <w:kern w:val="24"/>
                  <w:sz w:val="20"/>
                  <w:szCs w:val="20"/>
                  <w:lang w:val="fr-FR"/>
                </w:rPr>
                <w:delText>+</w:delText>
              </w:r>
            </w:del>
          </w:p>
        </w:tc>
      </w:tr>
      <w:tr w:rsidR="005667F4" w:rsidRPr="00343F01" w:rsidDel="00201166" w14:paraId="47E33AF4" w14:textId="53BDBBAF" w:rsidTr="005667F4">
        <w:trPr>
          <w:trHeight w:val="42"/>
          <w:del w:id="1735" w:author="Houyem Rais" w:date="2024-02-22T14:46:00Z"/>
        </w:trPr>
        <w:tc>
          <w:tcPr>
            <w:tcW w:w="484" w:type="dxa"/>
            <w:vAlign w:val="center"/>
          </w:tcPr>
          <w:p w14:paraId="1CAE32E4" w14:textId="36D68F77" w:rsidR="005667F4" w:rsidRPr="00343F01" w:rsidDel="00201166" w:rsidRDefault="005667F4" w:rsidP="005667F4">
            <w:pPr>
              <w:pStyle w:val="Paragraph"/>
              <w:spacing w:before="0" w:after="0"/>
              <w:jc w:val="center"/>
              <w:rPr>
                <w:del w:id="1736" w:author="Houyem Rais" w:date="2024-02-22T14:46:00Z"/>
                <w:rFonts w:ascii="Calibri" w:hAnsi="Calibri" w:cs="Calibri"/>
                <w:b/>
                <w:bCs/>
                <w:color w:val="000000" w:themeColor="text1"/>
                <w:kern w:val="24"/>
                <w:lang w:val="fr-FR"/>
              </w:rPr>
            </w:pPr>
            <w:del w:id="1737" w:author="Houyem Rais" w:date="2024-02-22T14:46:00Z">
              <w:r w:rsidRPr="00343F01" w:rsidDel="00201166">
                <w:rPr>
                  <w:rFonts w:ascii="Calibri" w:hAnsi="Calibri" w:cs="Calibri"/>
                  <w:b/>
                  <w:bCs/>
                  <w:color w:val="000000" w:themeColor="text1"/>
                  <w:kern w:val="24"/>
                  <w:lang w:val="fr-FR"/>
                </w:rPr>
                <w:delText>7</w:delText>
              </w:r>
            </w:del>
          </w:p>
        </w:tc>
        <w:tc>
          <w:tcPr>
            <w:tcW w:w="2205" w:type="dxa"/>
            <w:shd w:val="clear" w:color="auto" w:fill="auto"/>
            <w:vAlign w:val="center"/>
          </w:tcPr>
          <w:p w14:paraId="61E309CD" w14:textId="2810770B" w:rsidR="005667F4" w:rsidRPr="00343F01" w:rsidDel="00201166" w:rsidRDefault="005667F4" w:rsidP="005667F4">
            <w:pPr>
              <w:pStyle w:val="Paragraph"/>
              <w:spacing w:before="0" w:after="0"/>
              <w:jc w:val="left"/>
              <w:rPr>
                <w:del w:id="1738" w:author="Houyem Rais" w:date="2024-02-22T14:46:00Z"/>
                <w:rFonts w:asciiTheme="minorHAnsi" w:hAnsiTheme="minorHAnsi" w:cstheme="minorHAnsi"/>
                <w:lang w:val="fr-FR"/>
              </w:rPr>
            </w:pPr>
            <w:del w:id="1739" w:author="Houyem Rais" w:date="2024-02-22T14:46:00Z">
              <w:r w:rsidRPr="00343F01" w:rsidDel="00201166">
                <w:rPr>
                  <w:rFonts w:asciiTheme="minorHAnsi" w:hAnsiTheme="minorHAnsi" w:cstheme="minorHAnsi"/>
                  <w:lang w:val="fr-FR"/>
                </w:rPr>
                <w:delText>Minimiser les contraintes de mise en service</w:delText>
              </w:r>
            </w:del>
          </w:p>
        </w:tc>
        <w:tc>
          <w:tcPr>
            <w:tcW w:w="1100" w:type="dxa"/>
            <w:vAlign w:val="center"/>
          </w:tcPr>
          <w:p w14:paraId="5DFBE76B" w14:textId="79DA4F04" w:rsidR="005667F4" w:rsidRPr="00343F01" w:rsidDel="00201166" w:rsidRDefault="005667F4" w:rsidP="005667F4">
            <w:pPr>
              <w:pStyle w:val="Paragraph"/>
              <w:spacing w:before="0" w:after="0"/>
              <w:jc w:val="center"/>
              <w:rPr>
                <w:del w:id="1740" w:author="Houyem Rais" w:date="2024-02-22T14:46:00Z"/>
                <w:rFonts w:ascii="Calibri" w:hAnsi="Calibri" w:cs="Calibri"/>
                <w:b/>
                <w:bCs/>
                <w:color w:val="92D050"/>
                <w:kern w:val="24"/>
                <w:sz w:val="20"/>
                <w:szCs w:val="20"/>
                <w:lang w:val="fr-FR"/>
              </w:rPr>
            </w:pPr>
            <w:del w:id="1741" w:author="Houyem Rais" w:date="2024-02-22T14:46:00Z">
              <w:r w:rsidRPr="00343F01" w:rsidDel="00201166">
                <w:rPr>
                  <w:rFonts w:ascii="Calibri" w:hAnsi="Calibri" w:cs="Calibri"/>
                  <w:b/>
                  <w:bCs/>
                  <w:color w:val="00B050"/>
                  <w:kern w:val="24"/>
                  <w:sz w:val="20"/>
                  <w:szCs w:val="20"/>
                  <w:lang w:val="fr-FR"/>
                </w:rPr>
                <w:delText xml:space="preserve">+ </w:delText>
              </w:r>
            </w:del>
          </w:p>
        </w:tc>
        <w:tc>
          <w:tcPr>
            <w:tcW w:w="1222" w:type="dxa"/>
          </w:tcPr>
          <w:p w14:paraId="23E9EDEE" w14:textId="3F0309B5" w:rsidR="005667F4" w:rsidRPr="00343F01" w:rsidDel="00201166" w:rsidRDefault="005667F4" w:rsidP="005667F4">
            <w:pPr>
              <w:pStyle w:val="Paragraph"/>
              <w:spacing w:before="0" w:after="0"/>
              <w:jc w:val="center"/>
              <w:rPr>
                <w:del w:id="1742" w:author="Houyem Rais" w:date="2024-02-22T14:46:00Z"/>
                <w:rFonts w:asciiTheme="minorHAnsi" w:hAnsiTheme="minorHAnsi" w:cstheme="minorHAnsi"/>
                <w:b/>
                <w:bCs/>
                <w:sz w:val="20"/>
                <w:szCs w:val="20"/>
                <w:lang w:val="fr-FR"/>
              </w:rPr>
            </w:pPr>
            <w:del w:id="1743"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344" w:type="dxa"/>
          </w:tcPr>
          <w:p w14:paraId="6059992D" w14:textId="5597BF89" w:rsidR="005667F4" w:rsidRPr="00343F01" w:rsidDel="00201166" w:rsidRDefault="005667F4" w:rsidP="005667F4">
            <w:pPr>
              <w:pStyle w:val="Paragraph"/>
              <w:spacing w:before="0" w:after="0"/>
              <w:jc w:val="center"/>
              <w:rPr>
                <w:del w:id="1744" w:author="Houyem Rais" w:date="2024-02-22T14:46:00Z"/>
                <w:rFonts w:ascii="Calibri" w:hAnsi="Calibri" w:cs="Calibri"/>
                <w:b/>
                <w:bCs/>
                <w:color w:val="ED7D31" w:themeColor="accent2"/>
                <w:kern w:val="24"/>
                <w:sz w:val="20"/>
                <w:szCs w:val="20"/>
                <w:lang w:val="fr-FR"/>
              </w:rPr>
            </w:pPr>
            <w:del w:id="1745"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344" w:type="dxa"/>
            <w:vAlign w:val="center"/>
          </w:tcPr>
          <w:p w14:paraId="68564BC1" w14:textId="2ADA836D" w:rsidR="005667F4" w:rsidRPr="00343F01" w:rsidDel="00201166" w:rsidRDefault="005667F4" w:rsidP="005667F4">
            <w:pPr>
              <w:pStyle w:val="Paragraph"/>
              <w:spacing w:before="0" w:after="0"/>
              <w:jc w:val="center"/>
              <w:rPr>
                <w:del w:id="1746" w:author="Houyem Rais" w:date="2024-02-22T14:46:00Z"/>
                <w:rFonts w:asciiTheme="minorHAnsi" w:hAnsiTheme="minorHAnsi" w:cstheme="minorHAnsi"/>
                <w:b/>
                <w:bCs/>
                <w:sz w:val="20"/>
                <w:szCs w:val="20"/>
                <w:lang w:val="fr-FR"/>
              </w:rPr>
            </w:pPr>
            <w:del w:id="1747" w:author="Houyem Rais" w:date="2024-02-22T14:46:00Z">
              <w:r w:rsidRPr="00343F01" w:rsidDel="00201166">
                <w:rPr>
                  <w:rFonts w:ascii="Calibri" w:hAnsi="Calibri" w:cs="Calibri"/>
                  <w:b/>
                  <w:bCs/>
                  <w:color w:val="ED7D31" w:themeColor="accent2"/>
                  <w:kern w:val="24"/>
                  <w:sz w:val="20"/>
                  <w:szCs w:val="20"/>
                  <w:lang w:val="fr-FR"/>
                </w:rPr>
                <w:delText>–</w:delText>
              </w:r>
            </w:del>
          </w:p>
        </w:tc>
        <w:tc>
          <w:tcPr>
            <w:tcW w:w="1344" w:type="dxa"/>
            <w:vAlign w:val="center"/>
          </w:tcPr>
          <w:p w14:paraId="0B1260A4" w14:textId="7EE28964" w:rsidR="005667F4" w:rsidRPr="00343F01" w:rsidDel="00201166" w:rsidRDefault="005667F4" w:rsidP="005667F4">
            <w:pPr>
              <w:pStyle w:val="Paragraph"/>
              <w:spacing w:before="0" w:after="0"/>
              <w:jc w:val="center"/>
              <w:rPr>
                <w:del w:id="1748" w:author="Houyem Rais" w:date="2024-02-22T14:46:00Z"/>
                <w:rFonts w:ascii="Calibri" w:hAnsi="Calibri" w:cs="Calibri"/>
                <w:b/>
                <w:bCs/>
                <w:color w:val="ED7D31" w:themeColor="accent2"/>
                <w:kern w:val="24"/>
                <w:sz w:val="20"/>
                <w:szCs w:val="20"/>
                <w:lang w:val="fr-FR"/>
              </w:rPr>
            </w:pPr>
            <w:del w:id="1749" w:author="Houyem Rais" w:date="2024-02-22T14:46:00Z">
              <w:r w:rsidRPr="00343F01" w:rsidDel="00201166">
                <w:rPr>
                  <w:rFonts w:ascii="Calibri" w:hAnsi="Calibri" w:cs="Calibri"/>
                  <w:b/>
                  <w:bCs/>
                  <w:color w:val="ED7D31" w:themeColor="accent2"/>
                  <w:kern w:val="24"/>
                  <w:sz w:val="20"/>
                  <w:szCs w:val="20"/>
                  <w:lang w:val="fr-FR"/>
                </w:rPr>
                <w:delText>–</w:delText>
              </w:r>
            </w:del>
          </w:p>
        </w:tc>
      </w:tr>
    </w:tbl>
    <w:p w14:paraId="73597043" w14:textId="26EB2CF3" w:rsidR="006E6A3D" w:rsidRPr="00343F01" w:rsidDel="00201166" w:rsidRDefault="006E6A3D" w:rsidP="006E6A3D">
      <w:pPr>
        <w:rPr>
          <w:del w:id="1750" w:author="Houyem Rais" w:date="2024-02-22T14:46:00Z"/>
        </w:rPr>
      </w:pPr>
      <w:del w:id="1751" w:author="Houyem Rais" w:date="2024-02-22T14:46:00Z">
        <w:r w:rsidRPr="00343F01" w:rsidDel="00201166">
          <w:rPr>
            <w:rFonts w:cs="Calibri"/>
            <w:b/>
            <w:bCs/>
            <w:color w:val="00B050"/>
            <w:kern w:val="24"/>
            <w:sz w:val="20"/>
            <w:szCs w:val="20"/>
          </w:rPr>
          <w:delText>+ + : très avantageuse</w:delText>
        </w:r>
        <w:r w:rsidR="00CB457E" w:rsidDel="00201166">
          <w:rPr>
            <w:rFonts w:cs="Calibri"/>
            <w:b/>
            <w:bCs/>
            <w:color w:val="00B050"/>
            <w:kern w:val="24"/>
            <w:sz w:val="20"/>
            <w:szCs w:val="20"/>
          </w:rPr>
          <w:delText xml:space="preserve"> </w:delText>
        </w:r>
        <w:r w:rsidRPr="00343F01" w:rsidDel="00201166">
          <w:rPr>
            <w:rFonts w:cs="Calibri"/>
            <w:b/>
            <w:bCs/>
            <w:color w:val="92D050"/>
            <w:kern w:val="24"/>
            <w:sz w:val="20"/>
            <w:szCs w:val="20"/>
          </w:rPr>
          <w:delText>+ : avantageuse</w:delText>
        </w:r>
        <w:r w:rsidR="00034B66" w:rsidRPr="00343F01" w:rsidDel="00201166">
          <w:rPr>
            <w:rFonts w:cs="Calibri"/>
            <w:b/>
            <w:bCs/>
            <w:color w:val="92D050"/>
            <w:kern w:val="24"/>
            <w:sz w:val="20"/>
            <w:szCs w:val="20"/>
          </w:rPr>
          <w:tab/>
        </w:r>
        <w:r w:rsidRPr="00343F01" w:rsidDel="00201166">
          <w:rPr>
            <w:rFonts w:cs="Calibri"/>
            <w:b/>
            <w:bCs/>
            <w:color w:val="ED7D31" w:themeColor="accent2"/>
            <w:kern w:val="24"/>
            <w:sz w:val="20"/>
            <w:szCs w:val="20"/>
          </w:rPr>
          <w:delText>– : peu avantageuse</w:delText>
        </w:r>
        <w:r w:rsidR="00034B66" w:rsidRPr="00343F01" w:rsidDel="00201166">
          <w:rPr>
            <w:rFonts w:cs="Calibri"/>
            <w:b/>
            <w:bCs/>
            <w:color w:val="ED7D31" w:themeColor="accent2"/>
            <w:kern w:val="24"/>
            <w:sz w:val="20"/>
            <w:szCs w:val="20"/>
          </w:rPr>
          <w:tab/>
        </w:r>
        <w:r w:rsidRPr="00343F01" w:rsidDel="00201166">
          <w:rPr>
            <w:rFonts w:cs="Calibri"/>
            <w:b/>
            <w:bCs/>
            <w:color w:val="FF0000"/>
            <w:kern w:val="24"/>
            <w:sz w:val="20"/>
            <w:szCs w:val="20"/>
          </w:rPr>
          <w:delText>– – : très peu avantageuse</w:delText>
        </w:r>
      </w:del>
    </w:p>
    <w:p w14:paraId="4E998F11" w14:textId="4BFA4A0C" w:rsidR="005667F4" w:rsidRPr="00343F01" w:rsidDel="00201166" w:rsidRDefault="005667F4" w:rsidP="005667F4">
      <w:pPr>
        <w:spacing w:before="0" w:after="160"/>
        <w:rPr>
          <w:del w:id="1752" w:author="Houyem Rais" w:date="2024-02-22T14:46:00Z"/>
        </w:rPr>
      </w:pPr>
      <w:del w:id="1753" w:author="Houyem Rais" w:date="2024-02-22T14:46:00Z">
        <w:r w:rsidRPr="00343F01" w:rsidDel="00201166">
          <w:delText>Le tableau ci-dessous résume et compare diverses caractéristiques des modèles de réalisation. La comparaison couvre diverses composantes d'un projet routier et met particulièrement l'accent sur l'étendue du service et les considérations de risques économiques pour les modèles de réalisation d'investissement en capital.</w:delText>
        </w:r>
      </w:del>
    </w:p>
    <w:p w14:paraId="74126B4B" w14:textId="69DF3BD8" w:rsidR="005667F4" w:rsidRPr="00343F01" w:rsidDel="00201166" w:rsidRDefault="005667F4" w:rsidP="005667F4">
      <w:pPr>
        <w:pStyle w:val="Caption"/>
        <w:rPr>
          <w:del w:id="1754" w:author="Houyem Rais" w:date="2024-02-22T14:46:00Z"/>
        </w:rPr>
      </w:pPr>
      <w:bookmarkStart w:id="1755" w:name="_Toc152165444"/>
      <w:del w:id="1756"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6</w:delText>
        </w:r>
        <w:r w:rsidR="00B0561B" w:rsidDel="00201166">
          <w:rPr>
            <w:noProof/>
          </w:rPr>
          <w:fldChar w:fldCharType="end"/>
        </w:r>
        <w:r w:rsidRPr="00343F01" w:rsidDel="00201166">
          <w:delText xml:space="preserve"> Comparaison de l’étendue du service et considérations de risques économiques pour les différentes options de réalisation du projet</w:delText>
        </w:r>
        <w:bookmarkEnd w:id="1755"/>
      </w:del>
    </w:p>
    <w:tbl>
      <w:tblPr>
        <w:tblW w:w="9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31"/>
        <w:gridCol w:w="970"/>
        <w:gridCol w:w="1559"/>
        <w:gridCol w:w="1276"/>
        <w:gridCol w:w="1134"/>
        <w:gridCol w:w="1559"/>
      </w:tblGrid>
      <w:tr w:rsidR="005667F4" w:rsidRPr="00343F01" w:rsidDel="00201166" w14:paraId="23C35524" w14:textId="7EC4C033" w:rsidTr="00D40D2C">
        <w:trPr>
          <w:trHeight w:val="55"/>
          <w:tblHeader/>
          <w:del w:id="1757" w:author="Houyem Rais" w:date="2024-02-22T14:46:00Z"/>
        </w:trPr>
        <w:tc>
          <w:tcPr>
            <w:tcW w:w="3031" w:type="dxa"/>
            <w:shd w:val="clear" w:color="auto" w:fill="D9D9D9" w:themeFill="background1" w:themeFillShade="D9"/>
            <w:noWrap/>
          </w:tcPr>
          <w:p w14:paraId="7579C7C8" w14:textId="29BD98EB" w:rsidR="005667F4" w:rsidRPr="00343F01" w:rsidDel="00201166" w:rsidRDefault="005667F4" w:rsidP="005667F4">
            <w:pPr>
              <w:spacing w:before="0" w:after="20" w:line="240" w:lineRule="auto"/>
              <w:jc w:val="left"/>
              <w:rPr>
                <w:del w:id="1758" w:author="Houyem Rais" w:date="2024-02-22T14:46:00Z"/>
                <w:rFonts w:cstheme="minorHAnsi"/>
                <w:b/>
                <w:bCs/>
                <w:sz w:val="18"/>
                <w:szCs w:val="18"/>
              </w:rPr>
            </w:pPr>
            <w:del w:id="1759" w:author="Houyem Rais" w:date="2024-02-22T14:46:00Z">
              <w:r w:rsidRPr="00343F01" w:rsidDel="00201166">
                <w:rPr>
                  <w:rFonts w:cstheme="minorHAnsi"/>
                  <w:b/>
                  <w:bCs/>
                  <w:sz w:val="18"/>
                  <w:szCs w:val="18"/>
                </w:rPr>
                <w:delText>Considération</w:delText>
              </w:r>
            </w:del>
          </w:p>
        </w:tc>
        <w:tc>
          <w:tcPr>
            <w:tcW w:w="970" w:type="dxa"/>
            <w:shd w:val="clear" w:color="auto" w:fill="D9D9D9" w:themeFill="background1" w:themeFillShade="D9"/>
            <w:noWrap/>
            <w:hideMark/>
          </w:tcPr>
          <w:p w14:paraId="5BF22B95" w14:textId="41E3D3CB" w:rsidR="005667F4" w:rsidRPr="00343F01" w:rsidDel="00201166" w:rsidRDefault="005667F4" w:rsidP="005667F4">
            <w:pPr>
              <w:spacing w:before="0" w:after="20" w:line="240" w:lineRule="auto"/>
              <w:jc w:val="center"/>
              <w:rPr>
                <w:del w:id="1760" w:author="Houyem Rais" w:date="2024-02-22T14:46:00Z"/>
                <w:rFonts w:cstheme="minorHAnsi"/>
                <w:b/>
                <w:bCs/>
                <w:sz w:val="18"/>
                <w:szCs w:val="18"/>
              </w:rPr>
            </w:pPr>
            <w:del w:id="1761" w:author="Houyem Rais" w:date="2024-02-22T14:46:00Z">
              <w:r w:rsidRPr="00343F01" w:rsidDel="00201166">
                <w:rPr>
                  <w:rFonts w:cstheme="minorHAnsi"/>
                  <w:b/>
                  <w:bCs/>
                  <w:sz w:val="18"/>
                  <w:szCs w:val="18"/>
                </w:rPr>
                <w:delText>DB + O&amp;M</w:delText>
              </w:r>
            </w:del>
          </w:p>
        </w:tc>
        <w:tc>
          <w:tcPr>
            <w:tcW w:w="1559" w:type="dxa"/>
            <w:shd w:val="clear" w:color="auto" w:fill="D9D9D9" w:themeFill="background1" w:themeFillShade="D9"/>
            <w:noWrap/>
            <w:hideMark/>
          </w:tcPr>
          <w:p w14:paraId="747ECA91" w14:textId="428FFEDA" w:rsidR="005667F4" w:rsidRPr="00343F01" w:rsidDel="00201166" w:rsidRDefault="005667F4" w:rsidP="005667F4">
            <w:pPr>
              <w:spacing w:before="0" w:after="20" w:line="240" w:lineRule="auto"/>
              <w:jc w:val="center"/>
              <w:rPr>
                <w:del w:id="1762" w:author="Houyem Rais" w:date="2024-02-22T14:46:00Z"/>
                <w:rFonts w:cstheme="minorHAnsi"/>
                <w:b/>
                <w:bCs/>
                <w:sz w:val="18"/>
                <w:szCs w:val="18"/>
              </w:rPr>
            </w:pPr>
            <w:del w:id="1763" w:author="Houyem Rais" w:date="2024-02-22T14:46:00Z">
              <w:r w:rsidRPr="00343F01" w:rsidDel="00201166">
                <w:rPr>
                  <w:rFonts w:cstheme="minorHAnsi"/>
                  <w:b/>
                  <w:bCs/>
                  <w:sz w:val="18"/>
                  <w:szCs w:val="18"/>
                </w:rPr>
                <w:delText>BOT à péage économique</w:delText>
              </w:r>
            </w:del>
          </w:p>
        </w:tc>
        <w:tc>
          <w:tcPr>
            <w:tcW w:w="1276" w:type="dxa"/>
            <w:shd w:val="clear" w:color="auto" w:fill="D9D9D9" w:themeFill="background1" w:themeFillShade="D9"/>
            <w:noWrap/>
          </w:tcPr>
          <w:p w14:paraId="3F2E1BE8" w14:textId="515F9921" w:rsidR="005667F4" w:rsidRPr="00343F01" w:rsidDel="00201166" w:rsidRDefault="005667F4" w:rsidP="005667F4">
            <w:pPr>
              <w:spacing w:before="0" w:after="20" w:line="240" w:lineRule="auto"/>
              <w:jc w:val="center"/>
              <w:rPr>
                <w:del w:id="1764" w:author="Houyem Rais" w:date="2024-02-22T14:46:00Z"/>
                <w:rFonts w:cstheme="minorHAnsi"/>
                <w:b/>
                <w:bCs/>
                <w:sz w:val="18"/>
                <w:szCs w:val="18"/>
              </w:rPr>
            </w:pPr>
            <w:del w:id="1765" w:author="Houyem Rais" w:date="2024-02-22T14:46:00Z">
              <w:r w:rsidRPr="00343F01" w:rsidDel="00201166">
                <w:rPr>
                  <w:rFonts w:cstheme="minorHAnsi"/>
                  <w:b/>
                  <w:bCs/>
                  <w:sz w:val="18"/>
                  <w:szCs w:val="18"/>
                </w:rPr>
                <w:delText>BOT à péage social</w:delText>
              </w:r>
            </w:del>
          </w:p>
        </w:tc>
        <w:tc>
          <w:tcPr>
            <w:tcW w:w="1134" w:type="dxa"/>
            <w:shd w:val="clear" w:color="auto" w:fill="D9D9D9" w:themeFill="background1" w:themeFillShade="D9"/>
            <w:noWrap/>
          </w:tcPr>
          <w:p w14:paraId="66F1573D" w14:textId="33EBF523" w:rsidR="005667F4" w:rsidRPr="00343F01" w:rsidDel="00201166" w:rsidRDefault="005667F4" w:rsidP="005667F4">
            <w:pPr>
              <w:spacing w:before="0" w:after="20" w:line="240" w:lineRule="auto"/>
              <w:jc w:val="center"/>
              <w:rPr>
                <w:del w:id="1766" w:author="Houyem Rais" w:date="2024-02-22T14:46:00Z"/>
                <w:rFonts w:cstheme="minorHAnsi"/>
                <w:b/>
                <w:bCs/>
                <w:sz w:val="18"/>
                <w:szCs w:val="18"/>
              </w:rPr>
            </w:pPr>
            <w:del w:id="1767" w:author="Houyem Rais" w:date="2024-02-22T14:46:00Z">
              <w:r w:rsidRPr="00343F01" w:rsidDel="00201166">
                <w:rPr>
                  <w:rFonts w:cstheme="minorHAnsi"/>
                  <w:b/>
                  <w:bCs/>
                  <w:sz w:val="18"/>
                  <w:szCs w:val="18"/>
                </w:rPr>
                <w:delText>Affermage</w:delText>
              </w:r>
            </w:del>
          </w:p>
        </w:tc>
        <w:tc>
          <w:tcPr>
            <w:tcW w:w="1559" w:type="dxa"/>
            <w:shd w:val="clear" w:color="auto" w:fill="D9D9D9" w:themeFill="background1" w:themeFillShade="D9"/>
          </w:tcPr>
          <w:p w14:paraId="53ACB5B2" w14:textId="61AE822C" w:rsidR="005667F4" w:rsidRPr="00343F01" w:rsidDel="00201166" w:rsidRDefault="005667F4" w:rsidP="005667F4">
            <w:pPr>
              <w:spacing w:before="0" w:after="20" w:line="240" w:lineRule="auto"/>
              <w:jc w:val="center"/>
              <w:rPr>
                <w:del w:id="1768" w:author="Houyem Rais" w:date="2024-02-22T14:46:00Z"/>
                <w:rFonts w:cstheme="minorHAnsi"/>
                <w:b/>
                <w:bCs/>
                <w:sz w:val="18"/>
                <w:szCs w:val="18"/>
              </w:rPr>
            </w:pPr>
            <w:del w:id="1769" w:author="Houyem Rais" w:date="2024-02-22T14:46:00Z">
              <w:r w:rsidRPr="00343F01" w:rsidDel="00201166">
                <w:rPr>
                  <w:rFonts w:cstheme="minorHAnsi"/>
                  <w:b/>
                  <w:bCs/>
                  <w:sz w:val="18"/>
                  <w:szCs w:val="18"/>
                </w:rPr>
                <w:delText>PPP à paiement public</w:delText>
              </w:r>
            </w:del>
          </w:p>
        </w:tc>
      </w:tr>
      <w:tr w:rsidR="005667F4" w:rsidRPr="00343F01" w:rsidDel="00201166" w14:paraId="40F133E2" w14:textId="0732AA32" w:rsidTr="0035111F">
        <w:trPr>
          <w:trHeight w:val="291"/>
          <w:del w:id="1770" w:author="Houyem Rais" w:date="2024-02-22T14:46:00Z"/>
        </w:trPr>
        <w:tc>
          <w:tcPr>
            <w:tcW w:w="3031" w:type="dxa"/>
            <w:shd w:val="clear" w:color="auto" w:fill="auto"/>
            <w:noWrap/>
            <w:hideMark/>
          </w:tcPr>
          <w:p w14:paraId="17A61A00" w14:textId="0D57BEF5" w:rsidR="005667F4" w:rsidRPr="00343F01" w:rsidDel="00201166" w:rsidRDefault="005667F4" w:rsidP="0035111F">
            <w:pPr>
              <w:pStyle w:val="ListParagraph"/>
              <w:numPr>
                <w:ilvl w:val="0"/>
                <w:numId w:val="24"/>
              </w:numPr>
              <w:spacing w:before="0" w:after="20" w:line="240" w:lineRule="auto"/>
              <w:ind w:left="210" w:hanging="210"/>
              <w:jc w:val="left"/>
              <w:rPr>
                <w:del w:id="1771" w:author="Houyem Rais" w:date="2024-02-22T14:46:00Z"/>
                <w:rFonts w:cstheme="minorHAnsi"/>
                <w:sz w:val="18"/>
                <w:szCs w:val="18"/>
              </w:rPr>
            </w:pPr>
            <w:del w:id="1772" w:author="Houyem Rais" w:date="2024-02-22T14:46:00Z">
              <w:r w:rsidRPr="00343F01" w:rsidDel="00201166">
                <w:rPr>
                  <w:rFonts w:cstheme="minorHAnsi"/>
                  <w:sz w:val="18"/>
                  <w:szCs w:val="18"/>
                </w:rPr>
                <w:delText>Implication du secteur privé dans la conception</w:delText>
              </w:r>
            </w:del>
          </w:p>
        </w:tc>
        <w:tc>
          <w:tcPr>
            <w:tcW w:w="970" w:type="dxa"/>
            <w:shd w:val="clear" w:color="auto" w:fill="auto"/>
            <w:noWrap/>
            <w:vAlign w:val="center"/>
            <w:hideMark/>
          </w:tcPr>
          <w:p w14:paraId="5A403642" w14:textId="5358231B" w:rsidR="005667F4" w:rsidRPr="00343F01" w:rsidDel="00201166" w:rsidRDefault="005667F4" w:rsidP="005667F4">
            <w:pPr>
              <w:spacing w:before="0" w:after="20" w:line="240" w:lineRule="auto"/>
              <w:jc w:val="center"/>
              <w:rPr>
                <w:del w:id="1773" w:author="Houyem Rais" w:date="2024-02-22T14:46:00Z"/>
                <w:rFonts w:cstheme="minorHAnsi"/>
                <w:b/>
                <w:bCs/>
                <w:color w:val="00B050"/>
                <w:sz w:val="18"/>
                <w:szCs w:val="18"/>
              </w:rPr>
            </w:pPr>
            <w:del w:id="1774" w:author="Houyem Rais" w:date="2024-02-22T14:46:00Z">
              <w:r w:rsidRPr="00343F01" w:rsidDel="00201166">
                <w:rPr>
                  <w:rFonts w:cstheme="minorHAnsi"/>
                  <w:b/>
                  <w:bCs/>
                  <w:color w:val="00B050"/>
                  <w:sz w:val="18"/>
                  <w:szCs w:val="18"/>
                </w:rPr>
                <w:delText>Oui</w:delText>
              </w:r>
            </w:del>
          </w:p>
        </w:tc>
        <w:tc>
          <w:tcPr>
            <w:tcW w:w="1559" w:type="dxa"/>
            <w:shd w:val="clear" w:color="auto" w:fill="auto"/>
            <w:noWrap/>
            <w:vAlign w:val="center"/>
            <w:hideMark/>
          </w:tcPr>
          <w:p w14:paraId="6C6E6E05" w14:textId="1492F87A" w:rsidR="005667F4" w:rsidRPr="00343F01" w:rsidDel="00201166" w:rsidRDefault="005667F4" w:rsidP="005667F4">
            <w:pPr>
              <w:spacing w:before="0" w:after="20" w:line="240" w:lineRule="auto"/>
              <w:jc w:val="center"/>
              <w:rPr>
                <w:del w:id="1775" w:author="Houyem Rais" w:date="2024-02-22T14:46:00Z"/>
                <w:rFonts w:cstheme="minorHAnsi"/>
                <w:b/>
                <w:bCs/>
                <w:color w:val="00B050"/>
                <w:sz w:val="18"/>
                <w:szCs w:val="18"/>
              </w:rPr>
            </w:pPr>
            <w:del w:id="1776" w:author="Houyem Rais" w:date="2024-02-22T14:46:00Z">
              <w:r w:rsidRPr="00343F01" w:rsidDel="00201166">
                <w:rPr>
                  <w:rFonts w:cstheme="minorHAnsi"/>
                  <w:b/>
                  <w:bCs/>
                  <w:color w:val="00B050"/>
                  <w:sz w:val="18"/>
                  <w:szCs w:val="18"/>
                </w:rPr>
                <w:delText>Oui</w:delText>
              </w:r>
            </w:del>
          </w:p>
        </w:tc>
        <w:tc>
          <w:tcPr>
            <w:tcW w:w="1276" w:type="dxa"/>
            <w:shd w:val="clear" w:color="auto" w:fill="auto"/>
            <w:noWrap/>
            <w:vAlign w:val="center"/>
          </w:tcPr>
          <w:p w14:paraId="637FB32B" w14:textId="3E39D5A5" w:rsidR="005667F4" w:rsidRPr="00343F01" w:rsidDel="00201166" w:rsidRDefault="005667F4" w:rsidP="005667F4">
            <w:pPr>
              <w:spacing w:before="0" w:after="20" w:line="240" w:lineRule="auto"/>
              <w:jc w:val="center"/>
              <w:rPr>
                <w:del w:id="1777" w:author="Houyem Rais" w:date="2024-02-22T14:46:00Z"/>
                <w:rFonts w:cstheme="minorHAnsi"/>
                <w:b/>
                <w:bCs/>
                <w:color w:val="00B050"/>
                <w:sz w:val="18"/>
                <w:szCs w:val="18"/>
              </w:rPr>
            </w:pPr>
            <w:del w:id="1778" w:author="Houyem Rais" w:date="2024-02-22T14:46:00Z">
              <w:r w:rsidRPr="00343F01" w:rsidDel="00201166">
                <w:rPr>
                  <w:rFonts w:cstheme="minorHAnsi"/>
                  <w:b/>
                  <w:bCs/>
                  <w:color w:val="00B050"/>
                  <w:sz w:val="18"/>
                  <w:szCs w:val="18"/>
                </w:rPr>
                <w:delText>Oui</w:delText>
              </w:r>
            </w:del>
          </w:p>
        </w:tc>
        <w:tc>
          <w:tcPr>
            <w:tcW w:w="1134" w:type="dxa"/>
            <w:shd w:val="clear" w:color="auto" w:fill="auto"/>
            <w:noWrap/>
            <w:vAlign w:val="center"/>
          </w:tcPr>
          <w:p w14:paraId="3509747B" w14:textId="045DAD8E" w:rsidR="005667F4" w:rsidRPr="00343F01" w:rsidDel="00201166" w:rsidRDefault="005667F4" w:rsidP="005667F4">
            <w:pPr>
              <w:spacing w:before="0" w:after="20" w:line="240" w:lineRule="auto"/>
              <w:jc w:val="center"/>
              <w:rPr>
                <w:del w:id="1779" w:author="Houyem Rais" w:date="2024-02-22T14:46:00Z"/>
                <w:rFonts w:cstheme="minorHAnsi"/>
                <w:b/>
                <w:bCs/>
                <w:color w:val="FF0000"/>
                <w:sz w:val="18"/>
                <w:szCs w:val="18"/>
              </w:rPr>
            </w:pPr>
            <w:del w:id="1780" w:author="Houyem Rais" w:date="2024-02-22T14:46:00Z">
              <w:r w:rsidRPr="00343F01" w:rsidDel="00201166">
                <w:rPr>
                  <w:rFonts w:cstheme="minorHAnsi"/>
                  <w:b/>
                  <w:bCs/>
                  <w:color w:val="FF0000"/>
                  <w:sz w:val="18"/>
                  <w:szCs w:val="18"/>
                </w:rPr>
                <w:delText>Non</w:delText>
              </w:r>
            </w:del>
          </w:p>
        </w:tc>
        <w:tc>
          <w:tcPr>
            <w:tcW w:w="1559" w:type="dxa"/>
            <w:vAlign w:val="center"/>
          </w:tcPr>
          <w:p w14:paraId="46C64FD3" w14:textId="2CE924B9" w:rsidR="005667F4" w:rsidRPr="00343F01" w:rsidDel="00201166" w:rsidRDefault="005667F4" w:rsidP="005667F4">
            <w:pPr>
              <w:spacing w:before="0" w:after="20" w:line="240" w:lineRule="auto"/>
              <w:jc w:val="center"/>
              <w:rPr>
                <w:del w:id="1781" w:author="Houyem Rais" w:date="2024-02-22T14:46:00Z"/>
                <w:rFonts w:cstheme="minorHAnsi"/>
                <w:b/>
                <w:bCs/>
                <w:color w:val="FF0000"/>
                <w:sz w:val="18"/>
                <w:szCs w:val="18"/>
              </w:rPr>
            </w:pPr>
            <w:del w:id="1782" w:author="Houyem Rais" w:date="2024-02-22T14:46:00Z">
              <w:r w:rsidRPr="00343F01" w:rsidDel="00201166">
                <w:rPr>
                  <w:rFonts w:cstheme="minorHAnsi"/>
                  <w:b/>
                  <w:bCs/>
                  <w:color w:val="00B050"/>
                  <w:sz w:val="18"/>
                  <w:szCs w:val="18"/>
                </w:rPr>
                <w:delText>Oui</w:delText>
              </w:r>
            </w:del>
          </w:p>
        </w:tc>
      </w:tr>
      <w:tr w:rsidR="005667F4" w:rsidRPr="00343F01" w:rsidDel="00201166" w14:paraId="5D787D53" w14:textId="2162BE60" w:rsidTr="0035111F">
        <w:trPr>
          <w:trHeight w:val="291"/>
          <w:del w:id="1783" w:author="Houyem Rais" w:date="2024-02-22T14:46:00Z"/>
        </w:trPr>
        <w:tc>
          <w:tcPr>
            <w:tcW w:w="3031" w:type="dxa"/>
            <w:shd w:val="clear" w:color="auto" w:fill="auto"/>
            <w:noWrap/>
            <w:hideMark/>
          </w:tcPr>
          <w:p w14:paraId="006043F7" w14:textId="576EF0B4" w:rsidR="005667F4" w:rsidRPr="00343F01" w:rsidDel="00201166" w:rsidRDefault="005667F4" w:rsidP="0035111F">
            <w:pPr>
              <w:pStyle w:val="ListParagraph"/>
              <w:numPr>
                <w:ilvl w:val="0"/>
                <w:numId w:val="24"/>
              </w:numPr>
              <w:spacing w:before="0" w:after="20" w:line="240" w:lineRule="auto"/>
              <w:ind w:left="210" w:hanging="210"/>
              <w:jc w:val="left"/>
              <w:rPr>
                <w:del w:id="1784" w:author="Houyem Rais" w:date="2024-02-22T14:46:00Z"/>
                <w:rFonts w:cstheme="minorHAnsi"/>
                <w:sz w:val="18"/>
                <w:szCs w:val="18"/>
              </w:rPr>
            </w:pPr>
            <w:del w:id="1785" w:author="Houyem Rais" w:date="2024-02-22T14:46:00Z">
              <w:r w:rsidRPr="00343F01" w:rsidDel="00201166">
                <w:rPr>
                  <w:rFonts w:cstheme="minorHAnsi"/>
                  <w:sz w:val="18"/>
                  <w:szCs w:val="18"/>
                </w:rPr>
                <w:delText>Implication du secteur privé dans la construction</w:delText>
              </w:r>
            </w:del>
          </w:p>
        </w:tc>
        <w:tc>
          <w:tcPr>
            <w:tcW w:w="970" w:type="dxa"/>
            <w:shd w:val="clear" w:color="auto" w:fill="auto"/>
            <w:noWrap/>
            <w:vAlign w:val="center"/>
            <w:hideMark/>
          </w:tcPr>
          <w:p w14:paraId="081C0C90" w14:textId="7FC7D8FD" w:rsidR="005667F4" w:rsidRPr="00343F01" w:rsidDel="00201166" w:rsidRDefault="005667F4" w:rsidP="005667F4">
            <w:pPr>
              <w:spacing w:before="0" w:after="20" w:line="240" w:lineRule="auto"/>
              <w:jc w:val="center"/>
              <w:rPr>
                <w:del w:id="1786" w:author="Houyem Rais" w:date="2024-02-22T14:46:00Z"/>
                <w:rFonts w:cstheme="minorHAnsi"/>
                <w:b/>
                <w:bCs/>
                <w:color w:val="00B050"/>
                <w:sz w:val="18"/>
                <w:szCs w:val="18"/>
              </w:rPr>
            </w:pPr>
            <w:del w:id="1787" w:author="Houyem Rais" w:date="2024-02-22T14:46:00Z">
              <w:r w:rsidRPr="00343F01" w:rsidDel="00201166">
                <w:rPr>
                  <w:rFonts w:cstheme="minorHAnsi"/>
                  <w:b/>
                  <w:bCs/>
                  <w:color w:val="00B050"/>
                  <w:sz w:val="18"/>
                  <w:szCs w:val="18"/>
                </w:rPr>
                <w:delText>Oui</w:delText>
              </w:r>
            </w:del>
          </w:p>
        </w:tc>
        <w:tc>
          <w:tcPr>
            <w:tcW w:w="1559" w:type="dxa"/>
            <w:shd w:val="clear" w:color="auto" w:fill="auto"/>
            <w:noWrap/>
            <w:vAlign w:val="center"/>
            <w:hideMark/>
          </w:tcPr>
          <w:p w14:paraId="371A9BC6" w14:textId="12229EE8" w:rsidR="005667F4" w:rsidRPr="00343F01" w:rsidDel="00201166" w:rsidRDefault="005667F4" w:rsidP="005667F4">
            <w:pPr>
              <w:spacing w:before="0" w:after="20" w:line="240" w:lineRule="auto"/>
              <w:jc w:val="center"/>
              <w:rPr>
                <w:del w:id="1788" w:author="Houyem Rais" w:date="2024-02-22T14:46:00Z"/>
                <w:rFonts w:cstheme="minorHAnsi"/>
                <w:b/>
                <w:bCs/>
                <w:color w:val="00B050"/>
                <w:sz w:val="18"/>
                <w:szCs w:val="18"/>
              </w:rPr>
            </w:pPr>
            <w:del w:id="1789" w:author="Houyem Rais" w:date="2024-02-22T14:46:00Z">
              <w:r w:rsidRPr="00343F01" w:rsidDel="00201166">
                <w:rPr>
                  <w:rFonts w:cstheme="minorHAnsi"/>
                  <w:b/>
                  <w:bCs/>
                  <w:color w:val="00B050"/>
                  <w:sz w:val="18"/>
                  <w:szCs w:val="18"/>
                </w:rPr>
                <w:delText>Oui</w:delText>
              </w:r>
            </w:del>
          </w:p>
        </w:tc>
        <w:tc>
          <w:tcPr>
            <w:tcW w:w="1276" w:type="dxa"/>
            <w:shd w:val="clear" w:color="auto" w:fill="auto"/>
            <w:noWrap/>
            <w:vAlign w:val="center"/>
          </w:tcPr>
          <w:p w14:paraId="12D6CA46" w14:textId="3841A67B" w:rsidR="005667F4" w:rsidRPr="00343F01" w:rsidDel="00201166" w:rsidRDefault="005667F4" w:rsidP="005667F4">
            <w:pPr>
              <w:spacing w:before="0" w:after="20" w:line="240" w:lineRule="auto"/>
              <w:jc w:val="center"/>
              <w:rPr>
                <w:del w:id="1790" w:author="Houyem Rais" w:date="2024-02-22T14:46:00Z"/>
                <w:rFonts w:cstheme="minorHAnsi"/>
                <w:b/>
                <w:bCs/>
                <w:color w:val="00B050"/>
                <w:sz w:val="18"/>
                <w:szCs w:val="18"/>
              </w:rPr>
            </w:pPr>
            <w:del w:id="1791" w:author="Houyem Rais" w:date="2024-02-22T14:46:00Z">
              <w:r w:rsidRPr="00343F01" w:rsidDel="00201166">
                <w:rPr>
                  <w:rFonts w:cstheme="minorHAnsi"/>
                  <w:b/>
                  <w:bCs/>
                  <w:color w:val="00B050"/>
                  <w:sz w:val="18"/>
                  <w:szCs w:val="18"/>
                </w:rPr>
                <w:delText>Oui</w:delText>
              </w:r>
            </w:del>
          </w:p>
        </w:tc>
        <w:tc>
          <w:tcPr>
            <w:tcW w:w="1134" w:type="dxa"/>
            <w:shd w:val="clear" w:color="auto" w:fill="auto"/>
            <w:noWrap/>
            <w:vAlign w:val="center"/>
          </w:tcPr>
          <w:p w14:paraId="551A9155" w14:textId="1686CD05" w:rsidR="005667F4" w:rsidRPr="00343F01" w:rsidDel="00201166" w:rsidRDefault="005667F4" w:rsidP="005667F4">
            <w:pPr>
              <w:spacing w:before="0" w:after="20" w:line="240" w:lineRule="auto"/>
              <w:jc w:val="center"/>
              <w:rPr>
                <w:del w:id="1792" w:author="Houyem Rais" w:date="2024-02-22T14:46:00Z"/>
                <w:rFonts w:cstheme="minorHAnsi"/>
                <w:b/>
                <w:bCs/>
                <w:color w:val="FF0000"/>
                <w:sz w:val="18"/>
                <w:szCs w:val="18"/>
              </w:rPr>
            </w:pPr>
            <w:del w:id="1793" w:author="Houyem Rais" w:date="2024-02-22T14:46:00Z">
              <w:r w:rsidRPr="00343F01" w:rsidDel="00201166">
                <w:rPr>
                  <w:rFonts w:cstheme="minorHAnsi"/>
                  <w:b/>
                  <w:bCs/>
                  <w:color w:val="FF0000"/>
                  <w:sz w:val="18"/>
                  <w:szCs w:val="18"/>
                </w:rPr>
                <w:delText>Non</w:delText>
              </w:r>
            </w:del>
          </w:p>
        </w:tc>
        <w:tc>
          <w:tcPr>
            <w:tcW w:w="1559" w:type="dxa"/>
            <w:vAlign w:val="center"/>
          </w:tcPr>
          <w:p w14:paraId="774642AA" w14:textId="174DDEA3" w:rsidR="005667F4" w:rsidRPr="00343F01" w:rsidDel="00201166" w:rsidRDefault="005667F4" w:rsidP="005667F4">
            <w:pPr>
              <w:spacing w:before="0" w:after="20" w:line="240" w:lineRule="auto"/>
              <w:jc w:val="center"/>
              <w:rPr>
                <w:del w:id="1794" w:author="Houyem Rais" w:date="2024-02-22T14:46:00Z"/>
                <w:rFonts w:cstheme="minorHAnsi"/>
                <w:b/>
                <w:bCs/>
                <w:color w:val="FF0000"/>
                <w:sz w:val="18"/>
                <w:szCs w:val="18"/>
              </w:rPr>
            </w:pPr>
            <w:del w:id="1795" w:author="Houyem Rais" w:date="2024-02-22T14:46:00Z">
              <w:r w:rsidRPr="00343F01" w:rsidDel="00201166">
                <w:rPr>
                  <w:rFonts w:cstheme="minorHAnsi"/>
                  <w:b/>
                  <w:bCs/>
                  <w:color w:val="00B050"/>
                  <w:sz w:val="18"/>
                  <w:szCs w:val="18"/>
                </w:rPr>
                <w:delText>Oui</w:delText>
              </w:r>
            </w:del>
          </w:p>
        </w:tc>
      </w:tr>
      <w:tr w:rsidR="005667F4" w:rsidRPr="00343F01" w:rsidDel="00201166" w14:paraId="22108C7F" w14:textId="2A2BD3AC" w:rsidTr="0035111F">
        <w:trPr>
          <w:trHeight w:val="291"/>
          <w:del w:id="1796" w:author="Houyem Rais" w:date="2024-02-22T14:46:00Z"/>
        </w:trPr>
        <w:tc>
          <w:tcPr>
            <w:tcW w:w="3031" w:type="dxa"/>
            <w:shd w:val="clear" w:color="auto" w:fill="auto"/>
            <w:noWrap/>
            <w:hideMark/>
          </w:tcPr>
          <w:p w14:paraId="726CC5DF" w14:textId="68AEE040" w:rsidR="005667F4" w:rsidRPr="00343F01" w:rsidDel="00201166" w:rsidRDefault="005667F4" w:rsidP="0035111F">
            <w:pPr>
              <w:pStyle w:val="ListParagraph"/>
              <w:numPr>
                <w:ilvl w:val="0"/>
                <w:numId w:val="24"/>
              </w:numPr>
              <w:spacing w:before="0" w:after="20" w:line="240" w:lineRule="auto"/>
              <w:ind w:left="210" w:hanging="210"/>
              <w:jc w:val="left"/>
              <w:rPr>
                <w:del w:id="1797" w:author="Houyem Rais" w:date="2024-02-22T14:46:00Z"/>
                <w:rFonts w:cstheme="minorHAnsi"/>
                <w:sz w:val="18"/>
                <w:szCs w:val="18"/>
              </w:rPr>
            </w:pPr>
            <w:del w:id="1798" w:author="Houyem Rais" w:date="2024-02-22T14:46:00Z">
              <w:r w:rsidRPr="00343F01" w:rsidDel="00201166">
                <w:rPr>
                  <w:rFonts w:cstheme="minorHAnsi"/>
                  <w:sz w:val="18"/>
                  <w:szCs w:val="18"/>
                </w:rPr>
                <w:delText>Implication du secteur privé dans l’exploitation/</w:delText>
              </w:r>
              <w:r w:rsidR="0035111F" w:rsidRPr="00343F01" w:rsidDel="00201166">
                <w:rPr>
                  <w:rFonts w:cstheme="minorHAnsi"/>
                  <w:sz w:val="18"/>
                  <w:szCs w:val="18"/>
                </w:rPr>
                <w:delText xml:space="preserve"> </w:delText>
              </w:r>
              <w:r w:rsidRPr="00343F01" w:rsidDel="00201166">
                <w:rPr>
                  <w:rFonts w:cstheme="minorHAnsi"/>
                  <w:sz w:val="18"/>
                  <w:szCs w:val="18"/>
                </w:rPr>
                <w:delText>maintenance</w:delText>
              </w:r>
            </w:del>
          </w:p>
        </w:tc>
        <w:tc>
          <w:tcPr>
            <w:tcW w:w="970" w:type="dxa"/>
            <w:shd w:val="clear" w:color="auto" w:fill="auto"/>
            <w:noWrap/>
            <w:vAlign w:val="center"/>
            <w:hideMark/>
          </w:tcPr>
          <w:p w14:paraId="51EFEB5B" w14:textId="380F1E76" w:rsidR="005667F4" w:rsidRPr="00343F01" w:rsidDel="00201166" w:rsidRDefault="005667F4" w:rsidP="005667F4">
            <w:pPr>
              <w:spacing w:before="0" w:after="20" w:line="240" w:lineRule="auto"/>
              <w:jc w:val="center"/>
              <w:rPr>
                <w:del w:id="1799" w:author="Houyem Rais" w:date="2024-02-22T14:46:00Z"/>
                <w:rFonts w:cstheme="minorHAnsi"/>
                <w:b/>
                <w:bCs/>
                <w:color w:val="FF0000"/>
                <w:sz w:val="18"/>
                <w:szCs w:val="18"/>
              </w:rPr>
            </w:pPr>
            <w:del w:id="1800" w:author="Houyem Rais" w:date="2024-02-22T14:46:00Z">
              <w:r w:rsidRPr="00343F01" w:rsidDel="00201166">
                <w:rPr>
                  <w:rFonts w:cstheme="minorHAnsi"/>
                  <w:b/>
                  <w:bCs/>
                  <w:color w:val="00B050"/>
                  <w:sz w:val="18"/>
                  <w:szCs w:val="18"/>
                </w:rPr>
                <w:delText>Oui</w:delText>
              </w:r>
            </w:del>
          </w:p>
        </w:tc>
        <w:tc>
          <w:tcPr>
            <w:tcW w:w="1559" w:type="dxa"/>
            <w:shd w:val="clear" w:color="auto" w:fill="auto"/>
            <w:noWrap/>
            <w:vAlign w:val="center"/>
            <w:hideMark/>
          </w:tcPr>
          <w:p w14:paraId="7C24D8E6" w14:textId="0C5FC856" w:rsidR="005667F4" w:rsidRPr="00343F01" w:rsidDel="00201166" w:rsidRDefault="005667F4" w:rsidP="005667F4">
            <w:pPr>
              <w:spacing w:before="0" w:after="20" w:line="240" w:lineRule="auto"/>
              <w:jc w:val="center"/>
              <w:rPr>
                <w:del w:id="1801" w:author="Houyem Rais" w:date="2024-02-22T14:46:00Z"/>
                <w:rFonts w:cstheme="minorHAnsi"/>
                <w:b/>
                <w:bCs/>
                <w:color w:val="00B050"/>
                <w:sz w:val="18"/>
                <w:szCs w:val="18"/>
              </w:rPr>
            </w:pPr>
            <w:del w:id="1802" w:author="Houyem Rais" w:date="2024-02-22T14:46:00Z">
              <w:r w:rsidRPr="00343F01" w:rsidDel="00201166">
                <w:rPr>
                  <w:rFonts w:cstheme="minorHAnsi"/>
                  <w:b/>
                  <w:bCs/>
                  <w:color w:val="00B050"/>
                  <w:sz w:val="18"/>
                  <w:szCs w:val="18"/>
                </w:rPr>
                <w:delText>Oui</w:delText>
              </w:r>
            </w:del>
          </w:p>
        </w:tc>
        <w:tc>
          <w:tcPr>
            <w:tcW w:w="1276" w:type="dxa"/>
            <w:shd w:val="clear" w:color="auto" w:fill="auto"/>
            <w:noWrap/>
            <w:vAlign w:val="center"/>
          </w:tcPr>
          <w:p w14:paraId="2CA1DD67" w14:textId="64159BB7" w:rsidR="005667F4" w:rsidRPr="00343F01" w:rsidDel="00201166" w:rsidRDefault="005667F4" w:rsidP="005667F4">
            <w:pPr>
              <w:spacing w:before="0" w:after="20" w:line="240" w:lineRule="auto"/>
              <w:jc w:val="center"/>
              <w:rPr>
                <w:del w:id="1803" w:author="Houyem Rais" w:date="2024-02-22T14:46:00Z"/>
                <w:rFonts w:cstheme="minorHAnsi"/>
                <w:b/>
                <w:bCs/>
                <w:color w:val="00B050"/>
                <w:sz w:val="18"/>
                <w:szCs w:val="18"/>
              </w:rPr>
            </w:pPr>
            <w:del w:id="1804" w:author="Houyem Rais" w:date="2024-02-22T14:46:00Z">
              <w:r w:rsidRPr="00343F01" w:rsidDel="00201166">
                <w:rPr>
                  <w:rFonts w:cstheme="minorHAnsi"/>
                  <w:b/>
                  <w:bCs/>
                  <w:color w:val="00B050"/>
                  <w:sz w:val="18"/>
                  <w:szCs w:val="18"/>
                </w:rPr>
                <w:delText>Oui</w:delText>
              </w:r>
            </w:del>
          </w:p>
        </w:tc>
        <w:tc>
          <w:tcPr>
            <w:tcW w:w="1134" w:type="dxa"/>
            <w:shd w:val="clear" w:color="auto" w:fill="auto"/>
            <w:noWrap/>
            <w:vAlign w:val="center"/>
          </w:tcPr>
          <w:p w14:paraId="58B776FB" w14:textId="22198A3A" w:rsidR="005667F4" w:rsidRPr="00343F01" w:rsidDel="00201166" w:rsidRDefault="005667F4" w:rsidP="005667F4">
            <w:pPr>
              <w:spacing w:before="0" w:after="20" w:line="240" w:lineRule="auto"/>
              <w:jc w:val="center"/>
              <w:rPr>
                <w:del w:id="1805" w:author="Houyem Rais" w:date="2024-02-22T14:46:00Z"/>
                <w:rFonts w:cstheme="minorHAnsi"/>
                <w:b/>
                <w:bCs/>
                <w:color w:val="00B050"/>
                <w:sz w:val="18"/>
                <w:szCs w:val="18"/>
              </w:rPr>
            </w:pPr>
            <w:del w:id="1806" w:author="Houyem Rais" w:date="2024-02-22T14:46:00Z">
              <w:r w:rsidRPr="00343F01" w:rsidDel="00201166">
                <w:rPr>
                  <w:rFonts w:cstheme="minorHAnsi"/>
                  <w:b/>
                  <w:bCs/>
                  <w:color w:val="00B050"/>
                  <w:sz w:val="18"/>
                  <w:szCs w:val="18"/>
                </w:rPr>
                <w:delText>Oui</w:delText>
              </w:r>
            </w:del>
          </w:p>
        </w:tc>
        <w:tc>
          <w:tcPr>
            <w:tcW w:w="1559" w:type="dxa"/>
            <w:vAlign w:val="center"/>
          </w:tcPr>
          <w:p w14:paraId="115C6EBA" w14:textId="3A8562CB" w:rsidR="005667F4" w:rsidRPr="00343F01" w:rsidDel="00201166" w:rsidRDefault="005667F4" w:rsidP="005667F4">
            <w:pPr>
              <w:spacing w:before="0" w:after="20" w:line="240" w:lineRule="auto"/>
              <w:jc w:val="center"/>
              <w:rPr>
                <w:del w:id="1807" w:author="Houyem Rais" w:date="2024-02-22T14:46:00Z"/>
                <w:rFonts w:cstheme="minorHAnsi"/>
                <w:b/>
                <w:bCs/>
                <w:color w:val="00B050"/>
                <w:sz w:val="18"/>
                <w:szCs w:val="18"/>
              </w:rPr>
            </w:pPr>
            <w:del w:id="1808" w:author="Houyem Rais" w:date="2024-02-22T14:46:00Z">
              <w:r w:rsidRPr="00343F01" w:rsidDel="00201166">
                <w:rPr>
                  <w:rFonts w:cstheme="minorHAnsi"/>
                  <w:b/>
                  <w:bCs/>
                  <w:color w:val="00B050"/>
                  <w:sz w:val="18"/>
                  <w:szCs w:val="18"/>
                </w:rPr>
                <w:delText>Oui</w:delText>
              </w:r>
            </w:del>
          </w:p>
        </w:tc>
      </w:tr>
      <w:tr w:rsidR="005667F4" w:rsidRPr="00343F01" w:rsidDel="00201166" w14:paraId="35080939" w14:textId="3AE4FDA5" w:rsidTr="0035111F">
        <w:trPr>
          <w:trHeight w:val="291"/>
          <w:del w:id="1809" w:author="Houyem Rais" w:date="2024-02-22T14:46:00Z"/>
        </w:trPr>
        <w:tc>
          <w:tcPr>
            <w:tcW w:w="3031" w:type="dxa"/>
            <w:shd w:val="clear" w:color="auto" w:fill="auto"/>
            <w:noWrap/>
            <w:hideMark/>
          </w:tcPr>
          <w:p w14:paraId="6FEA9D14" w14:textId="17871309" w:rsidR="005667F4" w:rsidRPr="00343F01" w:rsidDel="00201166" w:rsidRDefault="005667F4" w:rsidP="0035111F">
            <w:pPr>
              <w:pStyle w:val="ListParagraph"/>
              <w:numPr>
                <w:ilvl w:val="0"/>
                <w:numId w:val="24"/>
              </w:numPr>
              <w:spacing w:before="0" w:after="20" w:line="240" w:lineRule="auto"/>
              <w:ind w:left="210" w:hanging="210"/>
              <w:jc w:val="left"/>
              <w:rPr>
                <w:del w:id="1810" w:author="Houyem Rais" w:date="2024-02-22T14:46:00Z"/>
                <w:rFonts w:cstheme="minorHAnsi"/>
                <w:sz w:val="18"/>
                <w:szCs w:val="18"/>
              </w:rPr>
            </w:pPr>
            <w:del w:id="1811" w:author="Houyem Rais" w:date="2024-02-22T14:46:00Z">
              <w:r w:rsidRPr="00343F01" w:rsidDel="00201166">
                <w:rPr>
                  <w:rFonts w:cstheme="minorHAnsi"/>
                  <w:sz w:val="18"/>
                  <w:szCs w:val="18"/>
                </w:rPr>
                <w:delText>Implication du secteur privé dans le financement des actifs</w:delText>
              </w:r>
            </w:del>
          </w:p>
        </w:tc>
        <w:tc>
          <w:tcPr>
            <w:tcW w:w="970" w:type="dxa"/>
            <w:shd w:val="clear" w:color="auto" w:fill="auto"/>
            <w:noWrap/>
            <w:vAlign w:val="center"/>
            <w:hideMark/>
          </w:tcPr>
          <w:p w14:paraId="16990A45" w14:textId="64FB2E3A" w:rsidR="005667F4" w:rsidRPr="00343F01" w:rsidDel="00201166" w:rsidRDefault="005667F4" w:rsidP="005667F4">
            <w:pPr>
              <w:spacing w:before="0" w:after="20" w:line="240" w:lineRule="auto"/>
              <w:jc w:val="center"/>
              <w:rPr>
                <w:del w:id="1812" w:author="Houyem Rais" w:date="2024-02-22T14:46:00Z"/>
                <w:rFonts w:cstheme="minorHAnsi"/>
                <w:b/>
                <w:bCs/>
                <w:color w:val="FF0000"/>
                <w:sz w:val="18"/>
                <w:szCs w:val="18"/>
              </w:rPr>
            </w:pPr>
            <w:del w:id="1813" w:author="Houyem Rais" w:date="2024-02-22T14:46:00Z">
              <w:r w:rsidRPr="00343F01" w:rsidDel="00201166">
                <w:rPr>
                  <w:rFonts w:cstheme="minorHAnsi"/>
                  <w:b/>
                  <w:bCs/>
                  <w:color w:val="FF0000"/>
                  <w:sz w:val="18"/>
                  <w:szCs w:val="18"/>
                </w:rPr>
                <w:delText>Non</w:delText>
              </w:r>
            </w:del>
          </w:p>
        </w:tc>
        <w:tc>
          <w:tcPr>
            <w:tcW w:w="1559" w:type="dxa"/>
            <w:shd w:val="clear" w:color="auto" w:fill="auto"/>
            <w:noWrap/>
            <w:vAlign w:val="center"/>
            <w:hideMark/>
          </w:tcPr>
          <w:p w14:paraId="082BB23E" w14:textId="356905BE" w:rsidR="005667F4" w:rsidRPr="00343F01" w:rsidDel="00201166" w:rsidRDefault="005667F4" w:rsidP="005667F4">
            <w:pPr>
              <w:spacing w:before="0" w:after="20" w:line="240" w:lineRule="auto"/>
              <w:jc w:val="center"/>
              <w:rPr>
                <w:del w:id="1814" w:author="Houyem Rais" w:date="2024-02-22T14:46:00Z"/>
                <w:rFonts w:cstheme="minorHAnsi"/>
                <w:b/>
                <w:bCs/>
                <w:color w:val="00B050"/>
                <w:sz w:val="18"/>
                <w:szCs w:val="18"/>
              </w:rPr>
            </w:pPr>
            <w:del w:id="1815" w:author="Houyem Rais" w:date="2024-02-22T14:46:00Z">
              <w:r w:rsidRPr="00343F01" w:rsidDel="00201166">
                <w:rPr>
                  <w:rFonts w:cstheme="minorHAnsi"/>
                  <w:b/>
                  <w:bCs/>
                  <w:color w:val="00B050"/>
                  <w:sz w:val="18"/>
                  <w:szCs w:val="18"/>
                </w:rPr>
                <w:delText>Oui</w:delText>
              </w:r>
            </w:del>
          </w:p>
        </w:tc>
        <w:tc>
          <w:tcPr>
            <w:tcW w:w="1276" w:type="dxa"/>
            <w:shd w:val="clear" w:color="auto" w:fill="auto"/>
            <w:noWrap/>
            <w:vAlign w:val="center"/>
          </w:tcPr>
          <w:p w14:paraId="0F619858" w14:textId="4C88BDB8" w:rsidR="005667F4" w:rsidRPr="00343F01" w:rsidDel="00201166" w:rsidRDefault="005667F4" w:rsidP="005667F4">
            <w:pPr>
              <w:spacing w:before="0" w:after="20" w:line="240" w:lineRule="auto"/>
              <w:jc w:val="center"/>
              <w:rPr>
                <w:del w:id="1816" w:author="Houyem Rais" w:date="2024-02-22T14:46:00Z"/>
                <w:rFonts w:cstheme="minorHAnsi"/>
                <w:b/>
                <w:bCs/>
                <w:color w:val="00B050"/>
                <w:sz w:val="18"/>
                <w:szCs w:val="18"/>
              </w:rPr>
            </w:pPr>
            <w:del w:id="1817" w:author="Houyem Rais" w:date="2024-02-22T14:46:00Z">
              <w:r w:rsidRPr="00343F01" w:rsidDel="00201166">
                <w:rPr>
                  <w:rFonts w:cstheme="minorHAnsi"/>
                  <w:b/>
                  <w:bCs/>
                  <w:color w:val="00B050"/>
                  <w:sz w:val="18"/>
                  <w:szCs w:val="18"/>
                </w:rPr>
                <w:delText>Oui</w:delText>
              </w:r>
            </w:del>
          </w:p>
        </w:tc>
        <w:tc>
          <w:tcPr>
            <w:tcW w:w="1134" w:type="dxa"/>
            <w:shd w:val="clear" w:color="auto" w:fill="auto"/>
            <w:noWrap/>
            <w:vAlign w:val="center"/>
          </w:tcPr>
          <w:p w14:paraId="2E1E14B4" w14:textId="0628733C" w:rsidR="005667F4" w:rsidRPr="00343F01" w:rsidDel="00201166" w:rsidRDefault="005667F4" w:rsidP="005667F4">
            <w:pPr>
              <w:spacing w:before="0" w:after="20" w:line="240" w:lineRule="auto"/>
              <w:jc w:val="center"/>
              <w:rPr>
                <w:del w:id="1818" w:author="Houyem Rais" w:date="2024-02-22T14:46:00Z"/>
                <w:rFonts w:cstheme="minorHAnsi"/>
                <w:b/>
                <w:bCs/>
                <w:color w:val="FF0000"/>
                <w:sz w:val="18"/>
                <w:szCs w:val="18"/>
              </w:rPr>
            </w:pPr>
            <w:del w:id="1819" w:author="Houyem Rais" w:date="2024-02-22T14:46:00Z">
              <w:r w:rsidRPr="00343F01" w:rsidDel="00201166">
                <w:rPr>
                  <w:rFonts w:cstheme="minorHAnsi"/>
                  <w:b/>
                  <w:bCs/>
                  <w:color w:val="FF0000"/>
                  <w:sz w:val="18"/>
                  <w:szCs w:val="18"/>
                </w:rPr>
                <w:delText>Non</w:delText>
              </w:r>
            </w:del>
          </w:p>
        </w:tc>
        <w:tc>
          <w:tcPr>
            <w:tcW w:w="1559" w:type="dxa"/>
            <w:vAlign w:val="center"/>
          </w:tcPr>
          <w:p w14:paraId="530D01B9" w14:textId="28B17512" w:rsidR="005667F4" w:rsidRPr="00343F01" w:rsidDel="00201166" w:rsidRDefault="005667F4" w:rsidP="005667F4">
            <w:pPr>
              <w:spacing w:before="0" w:after="20" w:line="240" w:lineRule="auto"/>
              <w:jc w:val="center"/>
              <w:rPr>
                <w:del w:id="1820" w:author="Houyem Rais" w:date="2024-02-22T14:46:00Z"/>
                <w:rFonts w:cstheme="minorHAnsi"/>
                <w:b/>
                <w:bCs/>
                <w:color w:val="FF0000"/>
                <w:sz w:val="18"/>
                <w:szCs w:val="18"/>
              </w:rPr>
            </w:pPr>
            <w:del w:id="1821" w:author="Houyem Rais" w:date="2024-02-22T14:46:00Z">
              <w:r w:rsidRPr="00343F01" w:rsidDel="00201166">
                <w:rPr>
                  <w:rFonts w:cstheme="minorHAnsi"/>
                  <w:b/>
                  <w:bCs/>
                  <w:color w:val="00B050"/>
                  <w:sz w:val="18"/>
                  <w:szCs w:val="18"/>
                </w:rPr>
                <w:delText>Oui</w:delText>
              </w:r>
            </w:del>
          </w:p>
        </w:tc>
      </w:tr>
      <w:tr w:rsidR="005667F4" w:rsidRPr="00343F01" w:rsidDel="00201166" w14:paraId="1D43484C" w14:textId="162736FA" w:rsidTr="0035111F">
        <w:trPr>
          <w:trHeight w:val="291"/>
          <w:del w:id="1822" w:author="Houyem Rais" w:date="2024-02-22T14:46:00Z"/>
        </w:trPr>
        <w:tc>
          <w:tcPr>
            <w:tcW w:w="3031" w:type="dxa"/>
            <w:shd w:val="clear" w:color="auto" w:fill="auto"/>
            <w:noWrap/>
            <w:hideMark/>
          </w:tcPr>
          <w:p w14:paraId="1056A295" w14:textId="1928CDFF" w:rsidR="005667F4" w:rsidRPr="00343F01" w:rsidDel="00201166" w:rsidRDefault="005667F4" w:rsidP="0035111F">
            <w:pPr>
              <w:pStyle w:val="ListParagraph"/>
              <w:numPr>
                <w:ilvl w:val="0"/>
                <w:numId w:val="24"/>
              </w:numPr>
              <w:spacing w:before="0" w:after="20" w:line="240" w:lineRule="auto"/>
              <w:ind w:left="210" w:hanging="210"/>
              <w:jc w:val="left"/>
              <w:rPr>
                <w:del w:id="1823" w:author="Houyem Rais" w:date="2024-02-22T14:46:00Z"/>
                <w:rFonts w:cstheme="minorHAnsi"/>
                <w:sz w:val="18"/>
                <w:szCs w:val="18"/>
              </w:rPr>
            </w:pPr>
            <w:del w:id="1824" w:author="Houyem Rais" w:date="2024-02-22T14:46:00Z">
              <w:r w:rsidRPr="00343F01" w:rsidDel="00201166">
                <w:rPr>
                  <w:rFonts w:cstheme="minorHAnsi"/>
                  <w:sz w:val="18"/>
                  <w:szCs w:val="18"/>
                </w:rPr>
                <w:delText>Transfert du risque de coût de construction au secteur privé</w:delText>
              </w:r>
            </w:del>
          </w:p>
        </w:tc>
        <w:tc>
          <w:tcPr>
            <w:tcW w:w="970" w:type="dxa"/>
            <w:shd w:val="clear" w:color="auto" w:fill="auto"/>
            <w:noWrap/>
            <w:vAlign w:val="center"/>
            <w:hideMark/>
          </w:tcPr>
          <w:p w14:paraId="66A7DD8E" w14:textId="62687645" w:rsidR="005667F4" w:rsidRPr="00343F01" w:rsidDel="00201166" w:rsidRDefault="005667F4" w:rsidP="005667F4">
            <w:pPr>
              <w:spacing w:before="0" w:after="20" w:line="240" w:lineRule="auto"/>
              <w:jc w:val="center"/>
              <w:rPr>
                <w:del w:id="1825" w:author="Houyem Rais" w:date="2024-02-22T14:46:00Z"/>
                <w:rFonts w:cstheme="minorHAnsi"/>
                <w:b/>
                <w:bCs/>
                <w:color w:val="FFC000"/>
                <w:sz w:val="18"/>
                <w:szCs w:val="18"/>
              </w:rPr>
            </w:pPr>
            <w:del w:id="1826" w:author="Houyem Rais" w:date="2024-02-22T14:46:00Z">
              <w:r w:rsidRPr="00343F01" w:rsidDel="00201166">
                <w:rPr>
                  <w:rFonts w:cstheme="minorHAnsi"/>
                  <w:b/>
                  <w:bCs/>
                  <w:color w:val="FFC000"/>
                  <w:sz w:val="18"/>
                  <w:szCs w:val="18"/>
                </w:rPr>
                <w:delText>Partiel</w:delText>
              </w:r>
            </w:del>
          </w:p>
        </w:tc>
        <w:tc>
          <w:tcPr>
            <w:tcW w:w="1559" w:type="dxa"/>
            <w:shd w:val="clear" w:color="auto" w:fill="auto"/>
            <w:noWrap/>
            <w:vAlign w:val="center"/>
            <w:hideMark/>
          </w:tcPr>
          <w:p w14:paraId="50EB8FF7" w14:textId="52BBD67C" w:rsidR="005667F4" w:rsidRPr="00343F01" w:rsidDel="00201166" w:rsidRDefault="005667F4" w:rsidP="005667F4">
            <w:pPr>
              <w:spacing w:before="0" w:after="20" w:line="240" w:lineRule="auto"/>
              <w:jc w:val="center"/>
              <w:rPr>
                <w:del w:id="1827" w:author="Houyem Rais" w:date="2024-02-22T14:46:00Z"/>
                <w:rFonts w:cstheme="minorHAnsi"/>
                <w:b/>
                <w:bCs/>
                <w:color w:val="92D050"/>
                <w:sz w:val="18"/>
                <w:szCs w:val="18"/>
              </w:rPr>
            </w:pPr>
            <w:del w:id="1828" w:author="Houyem Rais" w:date="2024-02-22T14:46:00Z">
              <w:r w:rsidRPr="00343F01" w:rsidDel="00201166">
                <w:rPr>
                  <w:rFonts w:cstheme="minorHAnsi"/>
                  <w:b/>
                  <w:bCs/>
                  <w:color w:val="92D050"/>
                  <w:sz w:val="18"/>
                  <w:szCs w:val="18"/>
                </w:rPr>
                <w:delText>Important</w:delText>
              </w:r>
            </w:del>
          </w:p>
        </w:tc>
        <w:tc>
          <w:tcPr>
            <w:tcW w:w="1276" w:type="dxa"/>
            <w:shd w:val="clear" w:color="auto" w:fill="auto"/>
            <w:noWrap/>
            <w:vAlign w:val="center"/>
          </w:tcPr>
          <w:p w14:paraId="77FEC879" w14:textId="6D4CC7CA" w:rsidR="005667F4" w:rsidRPr="00343F01" w:rsidDel="00201166" w:rsidRDefault="005667F4" w:rsidP="005667F4">
            <w:pPr>
              <w:spacing w:before="0" w:after="20" w:line="240" w:lineRule="auto"/>
              <w:jc w:val="center"/>
              <w:rPr>
                <w:del w:id="1829" w:author="Houyem Rais" w:date="2024-02-22T14:46:00Z"/>
                <w:rFonts w:cstheme="minorHAnsi"/>
                <w:b/>
                <w:bCs/>
                <w:color w:val="92D050"/>
                <w:sz w:val="18"/>
                <w:szCs w:val="18"/>
              </w:rPr>
            </w:pPr>
            <w:del w:id="1830" w:author="Houyem Rais" w:date="2024-02-22T14:46:00Z">
              <w:r w:rsidRPr="00343F01" w:rsidDel="00201166">
                <w:rPr>
                  <w:rFonts w:cstheme="minorHAnsi"/>
                  <w:b/>
                  <w:bCs/>
                  <w:color w:val="92D050"/>
                  <w:sz w:val="18"/>
                  <w:szCs w:val="18"/>
                </w:rPr>
                <w:delText>Important</w:delText>
              </w:r>
            </w:del>
          </w:p>
        </w:tc>
        <w:tc>
          <w:tcPr>
            <w:tcW w:w="1134" w:type="dxa"/>
            <w:shd w:val="clear" w:color="auto" w:fill="auto"/>
            <w:noWrap/>
            <w:vAlign w:val="center"/>
          </w:tcPr>
          <w:p w14:paraId="045DD0AF" w14:textId="5BD18454" w:rsidR="005667F4" w:rsidRPr="00343F01" w:rsidDel="00201166" w:rsidRDefault="005667F4" w:rsidP="005667F4">
            <w:pPr>
              <w:spacing w:before="0" w:after="20" w:line="240" w:lineRule="auto"/>
              <w:jc w:val="center"/>
              <w:rPr>
                <w:del w:id="1831" w:author="Houyem Rais" w:date="2024-02-22T14:46:00Z"/>
                <w:rFonts w:cstheme="minorHAnsi"/>
                <w:b/>
                <w:bCs/>
                <w:color w:val="FFC000"/>
                <w:sz w:val="18"/>
                <w:szCs w:val="18"/>
              </w:rPr>
            </w:pPr>
            <w:del w:id="1832" w:author="Houyem Rais" w:date="2024-02-22T14:46:00Z">
              <w:r w:rsidRPr="00343F01" w:rsidDel="00201166">
                <w:rPr>
                  <w:rFonts w:cstheme="minorHAnsi"/>
                  <w:b/>
                  <w:bCs/>
                  <w:color w:val="FF0000"/>
                  <w:sz w:val="18"/>
                  <w:szCs w:val="18"/>
                </w:rPr>
                <w:delText>Non</w:delText>
              </w:r>
            </w:del>
          </w:p>
        </w:tc>
        <w:tc>
          <w:tcPr>
            <w:tcW w:w="1559" w:type="dxa"/>
            <w:vAlign w:val="center"/>
          </w:tcPr>
          <w:p w14:paraId="1E1B6D78" w14:textId="7EA1898F" w:rsidR="005667F4" w:rsidRPr="00343F01" w:rsidDel="00201166" w:rsidRDefault="005667F4" w:rsidP="005667F4">
            <w:pPr>
              <w:spacing w:before="0" w:after="20" w:line="240" w:lineRule="auto"/>
              <w:jc w:val="center"/>
              <w:rPr>
                <w:del w:id="1833" w:author="Houyem Rais" w:date="2024-02-22T14:46:00Z"/>
                <w:rFonts w:cstheme="minorHAnsi"/>
                <w:b/>
                <w:bCs/>
                <w:color w:val="FF0000"/>
                <w:sz w:val="18"/>
                <w:szCs w:val="18"/>
              </w:rPr>
            </w:pPr>
            <w:del w:id="1834" w:author="Houyem Rais" w:date="2024-02-22T14:46:00Z">
              <w:r w:rsidRPr="00343F01" w:rsidDel="00201166">
                <w:rPr>
                  <w:rFonts w:cstheme="minorHAnsi"/>
                  <w:b/>
                  <w:bCs/>
                  <w:color w:val="FFC000"/>
                  <w:sz w:val="18"/>
                  <w:szCs w:val="18"/>
                </w:rPr>
                <w:delText>Partiel</w:delText>
              </w:r>
            </w:del>
          </w:p>
        </w:tc>
      </w:tr>
      <w:tr w:rsidR="005667F4" w:rsidRPr="00343F01" w:rsidDel="00201166" w14:paraId="4FE1ABA7" w14:textId="62A18E51" w:rsidTr="0035111F">
        <w:trPr>
          <w:trHeight w:val="291"/>
          <w:del w:id="1835" w:author="Houyem Rais" w:date="2024-02-22T14:46:00Z"/>
        </w:trPr>
        <w:tc>
          <w:tcPr>
            <w:tcW w:w="3031" w:type="dxa"/>
            <w:shd w:val="clear" w:color="auto" w:fill="auto"/>
            <w:noWrap/>
            <w:hideMark/>
          </w:tcPr>
          <w:p w14:paraId="39394BD3" w14:textId="108559AA" w:rsidR="005667F4" w:rsidRPr="00343F01" w:rsidDel="00201166" w:rsidRDefault="005667F4" w:rsidP="0035111F">
            <w:pPr>
              <w:pStyle w:val="ListParagraph"/>
              <w:numPr>
                <w:ilvl w:val="0"/>
                <w:numId w:val="24"/>
              </w:numPr>
              <w:spacing w:before="0" w:after="20" w:line="240" w:lineRule="auto"/>
              <w:ind w:left="210" w:hanging="210"/>
              <w:jc w:val="left"/>
              <w:rPr>
                <w:del w:id="1836" w:author="Houyem Rais" w:date="2024-02-22T14:46:00Z"/>
                <w:rFonts w:cstheme="minorHAnsi"/>
                <w:sz w:val="18"/>
                <w:szCs w:val="18"/>
              </w:rPr>
            </w:pPr>
            <w:del w:id="1837" w:author="Houyem Rais" w:date="2024-02-22T14:46:00Z">
              <w:r w:rsidRPr="00343F01" w:rsidDel="00201166">
                <w:rPr>
                  <w:rFonts w:cstheme="minorHAnsi"/>
                  <w:sz w:val="18"/>
                  <w:szCs w:val="18"/>
                </w:rPr>
                <w:delText>Transfert du risque de coût d'exploitation au secteur privé</w:delText>
              </w:r>
            </w:del>
          </w:p>
        </w:tc>
        <w:tc>
          <w:tcPr>
            <w:tcW w:w="970" w:type="dxa"/>
            <w:shd w:val="clear" w:color="auto" w:fill="auto"/>
            <w:noWrap/>
            <w:vAlign w:val="center"/>
            <w:hideMark/>
          </w:tcPr>
          <w:p w14:paraId="661EAAAD" w14:textId="74F30A80" w:rsidR="005667F4" w:rsidRPr="00343F01" w:rsidDel="00201166" w:rsidRDefault="005667F4" w:rsidP="005667F4">
            <w:pPr>
              <w:spacing w:before="0" w:after="20" w:line="240" w:lineRule="auto"/>
              <w:jc w:val="center"/>
              <w:rPr>
                <w:del w:id="1838" w:author="Houyem Rais" w:date="2024-02-22T14:46:00Z"/>
                <w:rFonts w:cstheme="minorHAnsi"/>
                <w:b/>
                <w:bCs/>
                <w:color w:val="FFC000"/>
                <w:sz w:val="18"/>
                <w:szCs w:val="18"/>
              </w:rPr>
            </w:pPr>
            <w:del w:id="1839" w:author="Houyem Rais" w:date="2024-02-22T14:46:00Z">
              <w:r w:rsidRPr="00343F01" w:rsidDel="00201166">
                <w:rPr>
                  <w:rFonts w:cstheme="minorHAnsi"/>
                  <w:b/>
                  <w:bCs/>
                  <w:color w:val="FFC000"/>
                  <w:sz w:val="18"/>
                  <w:szCs w:val="18"/>
                </w:rPr>
                <w:delText>Partiel</w:delText>
              </w:r>
            </w:del>
          </w:p>
        </w:tc>
        <w:tc>
          <w:tcPr>
            <w:tcW w:w="1559" w:type="dxa"/>
            <w:shd w:val="clear" w:color="auto" w:fill="auto"/>
            <w:noWrap/>
            <w:vAlign w:val="center"/>
            <w:hideMark/>
          </w:tcPr>
          <w:p w14:paraId="4186A48F" w14:textId="73012539" w:rsidR="005667F4" w:rsidRPr="00343F01" w:rsidDel="00201166" w:rsidRDefault="005667F4" w:rsidP="005667F4">
            <w:pPr>
              <w:spacing w:before="0" w:after="20" w:line="240" w:lineRule="auto"/>
              <w:jc w:val="center"/>
              <w:rPr>
                <w:del w:id="1840" w:author="Houyem Rais" w:date="2024-02-22T14:46:00Z"/>
                <w:rFonts w:cstheme="minorHAnsi"/>
                <w:b/>
                <w:bCs/>
                <w:color w:val="92D050"/>
                <w:sz w:val="18"/>
                <w:szCs w:val="18"/>
              </w:rPr>
            </w:pPr>
            <w:del w:id="1841" w:author="Houyem Rais" w:date="2024-02-22T14:46:00Z">
              <w:r w:rsidRPr="00343F01" w:rsidDel="00201166">
                <w:rPr>
                  <w:rFonts w:cstheme="minorHAnsi"/>
                  <w:b/>
                  <w:bCs/>
                  <w:color w:val="92D050"/>
                  <w:sz w:val="18"/>
                  <w:szCs w:val="18"/>
                </w:rPr>
                <w:delText>Important</w:delText>
              </w:r>
            </w:del>
          </w:p>
        </w:tc>
        <w:tc>
          <w:tcPr>
            <w:tcW w:w="1276" w:type="dxa"/>
            <w:shd w:val="clear" w:color="auto" w:fill="auto"/>
            <w:noWrap/>
            <w:vAlign w:val="center"/>
          </w:tcPr>
          <w:p w14:paraId="6563E980" w14:textId="611DE930" w:rsidR="005667F4" w:rsidRPr="00343F01" w:rsidDel="00201166" w:rsidRDefault="005667F4" w:rsidP="005667F4">
            <w:pPr>
              <w:spacing w:before="0" w:after="20" w:line="240" w:lineRule="auto"/>
              <w:jc w:val="center"/>
              <w:rPr>
                <w:del w:id="1842" w:author="Houyem Rais" w:date="2024-02-22T14:46:00Z"/>
                <w:rFonts w:cstheme="minorHAnsi"/>
                <w:b/>
                <w:bCs/>
                <w:color w:val="92D050"/>
                <w:sz w:val="18"/>
                <w:szCs w:val="18"/>
              </w:rPr>
            </w:pPr>
            <w:del w:id="1843" w:author="Houyem Rais" w:date="2024-02-22T14:46:00Z">
              <w:r w:rsidRPr="00343F01" w:rsidDel="00201166">
                <w:rPr>
                  <w:rFonts w:cstheme="minorHAnsi"/>
                  <w:b/>
                  <w:bCs/>
                  <w:color w:val="92D050"/>
                  <w:sz w:val="18"/>
                  <w:szCs w:val="18"/>
                </w:rPr>
                <w:delText>Important</w:delText>
              </w:r>
            </w:del>
          </w:p>
        </w:tc>
        <w:tc>
          <w:tcPr>
            <w:tcW w:w="1134" w:type="dxa"/>
            <w:shd w:val="clear" w:color="auto" w:fill="auto"/>
            <w:noWrap/>
            <w:vAlign w:val="center"/>
          </w:tcPr>
          <w:p w14:paraId="4501AE63" w14:textId="1C1FD050" w:rsidR="005667F4" w:rsidRPr="00343F01" w:rsidDel="00201166" w:rsidRDefault="005667F4" w:rsidP="005667F4">
            <w:pPr>
              <w:spacing w:before="0" w:after="20" w:line="240" w:lineRule="auto"/>
              <w:jc w:val="center"/>
              <w:rPr>
                <w:del w:id="1844" w:author="Houyem Rais" w:date="2024-02-22T14:46:00Z"/>
                <w:rFonts w:cstheme="minorHAnsi"/>
                <w:b/>
                <w:bCs/>
                <w:color w:val="FFC000"/>
                <w:sz w:val="18"/>
                <w:szCs w:val="18"/>
              </w:rPr>
            </w:pPr>
            <w:del w:id="1845" w:author="Houyem Rais" w:date="2024-02-22T14:46:00Z">
              <w:r w:rsidRPr="00343F01" w:rsidDel="00201166">
                <w:rPr>
                  <w:rFonts w:cstheme="minorHAnsi"/>
                  <w:b/>
                  <w:bCs/>
                  <w:color w:val="FFC000"/>
                  <w:sz w:val="18"/>
                  <w:szCs w:val="18"/>
                </w:rPr>
                <w:delText>Partiel</w:delText>
              </w:r>
            </w:del>
          </w:p>
        </w:tc>
        <w:tc>
          <w:tcPr>
            <w:tcW w:w="1559" w:type="dxa"/>
            <w:vAlign w:val="center"/>
          </w:tcPr>
          <w:p w14:paraId="6C8BF277" w14:textId="6394E852" w:rsidR="005667F4" w:rsidRPr="00343F01" w:rsidDel="00201166" w:rsidRDefault="005667F4" w:rsidP="005667F4">
            <w:pPr>
              <w:spacing w:before="0" w:after="20" w:line="240" w:lineRule="auto"/>
              <w:jc w:val="center"/>
              <w:rPr>
                <w:del w:id="1846" w:author="Houyem Rais" w:date="2024-02-22T14:46:00Z"/>
                <w:rFonts w:cstheme="minorHAnsi"/>
                <w:b/>
                <w:bCs/>
                <w:color w:val="FFC000"/>
                <w:sz w:val="18"/>
                <w:szCs w:val="18"/>
              </w:rPr>
            </w:pPr>
            <w:del w:id="1847" w:author="Houyem Rais" w:date="2024-02-22T14:46:00Z">
              <w:r w:rsidRPr="00343F01" w:rsidDel="00201166">
                <w:rPr>
                  <w:rFonts w:cstheme="minorHAnsi"/>
                  <w:b/>
                  <w:bCs/>
                  <w:color w:val="FFC000"/>
                  <w:sz w:val="18"/>
                  <w:szCs w:val="18"/>
                </w:rPr>
                <w:delText>Partiel</w:delText>
              </w:r>
            </w:del>
          </w:p>
        </w:tc>
      </w:tr>
      <w:tr w:rsidR="005667F4" w:rsidRPr="00343F01" w:rsidDel="00201166" w14:paraId="263EDF2C" w14:textId="6B3C500E" w:rsidTr="0035111F">
        <w:trPr>
          <w:trHeight w:val="291"/>
          <w:del w:id="1848" w:author="Houyem Rais" w:date="2024-02-22T14:46:00Z"/>
        </w:trPr>
        <w:tc>
          <w:tcPr>
            <w:tcW w:w="3031" w:type="dxa"/>
            <w:shd w:val="clear" w:color="auto" w:fill="auto"/>
            <w:noWrap/>
            <w:hideMark/>
          </w:tcPr>
          <w:p w14:paraId="1F82F937" w14:textId="56806EA9" w:rsidR="005667F4" w:rsidRPr="00343F01" w:rsidDel="00201166" w:rsidRDefault="005667F4" w:rsidP="0035111F">
            <w:pPr>
              <w:pStyle w:val="ListParagraph"/>
              <w:numPr>
                <w:ilvl w:val="0"/>
                <w:numId w:val="24"/>
              </w:numPr>
              <w:spacing w:before="0" w:after="20" w:line="240" w:lineRule="auto"/>
              <w:ind w:left="210" w:hanging="210"/>
              <w:jc w:val="left"/>
              <w:rPr>
                <w:del w:id="1849" w:author="Houyem Rais" w:date="2024-02-22T14:46:00Z"/>
                <w:rFonts w:cstheme="minorHAnsi"/>
                <w:sz w:val="18"/>
                <w:szCs w:val="18"/>
              </w:rPr>
            </w:pPr>
            <w:del w:id="1850" w:author="Houyem Rais" w:date="2024-02-22T14:46:00Z">
              <w:r w:rsidRPr="00343F01" w:rsidDel="00201166">
                <w:rPr>
                  <w:rFonts w:cstheme="minorHAnsi"/>
                  <w:sz w:val="18"/>
                  <w:szCs w:val="18"/>
                </w:rPr>
                <w:delText>Transfert du risque de disponibilité des services au secteur privé</w:delText>
              </w:r>
            </w:del>
          </w:p>
        </w:tc>
        <w:tc>
          <w:tcPr>
            <w:tcW w:w="970" w:type="dxa"/>
            <w:shd w:val="clear" w:color="auto" w:fill="auto"/>
            <w:noWrap/>
            <w:vAlign w:val="center"/>
            <w:hideMark/>
          </w:tcPr>
          <w:p w14:paraId="7E9F7AC2" w14:textId="71F077FB" w:rsidR="005667F4" w:rsidRPr="00343F01" w:rsidDel="00201166" w:rsidRDefault="005667F4" w:rsidP="005667F4">
            <w:pPr>
              <w:spacing w:before="0" w:after="20" w:line="240" w:lineRule="auto"/>
              <w:jc w:val="center"/>
              <w:rPr>
                <w:del w:id="1851" w:author="Houyem Rais" w:date="2024-02-22T14:46:00Z"/>
                <w:rFonts w:cstheme="minorHAnsi"/>
                <w:b/>
                <w:bCs/>
                <w:color w:val="FF0000"/>
                <w:sz w:val="18"/>
                <w:szCs w:val="18"/>
              </w:rPr>
            </w:pPr>
            <w:del w:id="1852" w:author="Houyem Rais" w:date="2024-02-22T14:46:00Z">
              <w:r w:rsidRPr="00343F01" w:rsidDel="00201166">
                <w:rPr>
                  <w:rFonts w:cstheme="minorHAnsi"/>
                  <w:b/>
                  <w:bCs/>
                  <w:color w:val="FFC000"/>
                  <w:sz w:val="18"/>
                  <w:szCs w:val="18"/>
                </w:rPr>
                <w:delText>Partiel</w:delText>
              </w:r>
            </w:del>
          </w:p>
        </w:tc>
        <w:tc>
          <w:tcPr>
            <w:tcW w:w="1559" w:type="dxa"/>
            <w:shd w:val="clear" w:color="auto" w:fill="auto"/>
            <w:noWrap/>
            <w:vAlign w:val="center"/>
            <w:hideMark/>
          </w:tcPr>
          <w:p w14:paraId="47356521" w14:textId="4635E28F" w:rsidR="005667F4" w:rsidRPr="00343F01" w:rsidDel="00201166" w:rsidRDefault="005667F4" w:rsidP="005667F4">
            <w:pPr>
              <w:spacing w:before="0" w:after="20" w:line="240" w:lineRule="auto"/>
              <w:jc w:val="center"/>
              <w:rPr>
                <w:del w:id="1853" w:author="Houyem Rais" w:date="2024-02-22T14:46:00Z"/>
                <w:rFonts w:cstheme="minorHAnsi"/>
                <w:b/>
                <w:bCs/>
                <w:color w:val="92D050"/>
                <w:sz w:val="18"/>
                <w:szCs w:val="18"/>
              </w:rPr>
            </w:pPr>
            <w:del w:id="1854" w:author="Houyem Rais" w:date="2024-02-22T14:46:00Z">
              <w:r w:rsidRPr="00343F01" w:rsidDel="00201166">
                <w:rPr>
                  <w:rFonts w:cstheme="minorHAnsi"/>
                  <w:b/>
                  <w:bCs/>
                  <w:color w:val="92D050"/>
                  <w:sz w:val="18"/>
                  <w:szCs w:val="18"/>
                </w:rPr>
                <w:delText>Important</w:delText>
              </w:r>
            </w:del>
          </w:p>
        </w:tc>
        <w:tc>
          <w:tcPr>
            <w:tcW w:w="1276" w:type="dxa"/>
            <w:shd w:val="clear" w:color="auto" w:fill="auto"/>
            <w:noWrap/>
            <w:vAlign w:val="center"/>
          </w:tcPr>
          <w:p w14:paraId="6675782E" w14:textId="10A252F7" w:rsidR="005667F4" w:rsidRPr="00343F01" w:rsidDel="00201166" w:rsidRDefault="005667F4" w:rsidP="005667F4">
            <w:pPr>
              <w:spacing w:before="0" w:after="20" w:line="240" w:lineRule="auto"/>
              <w:jc w:val="center"/>
              <w:rPr>
                <w:del w:id="1855" w:author="Houyem Rais" w:date="2024-02-22T14:46:00Z"/>
                <w:rFonts w:cstheme="minorHAnsi"/>
                <w:b/>
                <w:bCs/>
                <w:color w:val="92D050"/>
                <w:sz w:val="18"/>
                <w:szCs w:val="18"/>
              </w:rPr>
            </w:pPr>
            <w:del w:id="1856" w:author="Houyem Rais" w:date="2024-02-22T14:46:00Z">
              <w:r w:rsidRPr="00343F01" w:rsidDel="00201166">
                <w:rPr>
                  <w:rFonts w:cstheme="minorHAnsi"/>
                  <w:b/>
                  <w:bCs/>
                  <w:color w:val="92D050"/>
                  <w:sz w:val="18"/>
                  <w:szCs w:val="18"/>
                </w:rPr>
                <w:delText>Important</w:delText>
              </w:r>
            </w:del>
          </w:p>
        </w:tc>
        <w:tc>
          <w:tcPr>
            <w:tcW w:w="1134" w:type="dxa"/>
            <w:shd w:val="clear" w:color="auto" w:fill="auto"/>
            <w:noWrap/>
            <w:vAlign w:val="center"/>
          </w:tcPr>
          <w:p w14:paraId="43906AB5" w14:textId="75191415" w:rsidR="005667F4" w:rsidRPr="00343F01" w:rsidDel="00201166" w:rsidRDefault="005667F4" w:rsidP="005667F4">
            <w:pPr>
              <w:spacing w:before="0" w:after="20" w:line="240" w:lineRule="auto"/>
              <w:jc w:val="center"/>
              <w:rPr>
                <w:del w:id="1857" w:author="Houyem Rais" w:date="2024-02-22T14:46:00Z"/>
                <w:rFonts w:cstheme="minorHAnsi"/>
                <w:b/>
                <w:bCs/>
                <w:color w:val="FFC000"/>
                <w:sz w:val="18"/>
                <w:szCs w:val="18"/>
              </w:rPr>
            </w:pPr>
            <w:del w:id="1858" w:author="Houyem Rais" w:date="2024-02-22T14:46:00Z">
              <w:r w:rsidRPr="00343F01" w:rsidDel="00201166">
                <w:rPr>
                  <w:rFonts w:cstheme="minorHAnsi"/>
                  <w:b/>
                  <w:bCs/>
                  <w:color w:val="FFC000"/>
                  <w:sz w:val="18"/>
                  <w:szCs w:val="18"/>
                </w:rPr>
                <w:delText>Partiel</w:delText>
              </w:r>
            </w:del>
          </w:p>
        </w:tc>
        <w:tc>
          <w:tcPr>
            <w:tcW w:w="1559" w:type="dxa"/>
            <w:vAlign w:val="center"/>
          </w:tcPr>
          <w:p w14:paraId="165A6E1C" w14:textId="33875E60" w:rsidR="005667F4" w:rsidRPr="00343F01" w:rsidDel="00201166" w:rsidRDefault="005667F4" w:rsidP="005667F4">
            <w:pPr>
              <w:spacing w:before="0" w:after="20" w:line="240" w:lineRule="auto"/>
              <w:jc w:val="center"/>
              <w:rPr>
                <w:del w:id="1859" w:author="Houyem Rais" w:date="2024-02-22T14:46:00Z"/>
                <w:rFonts w:cstheme="minorHAnsi"/>
                <w:b/>
                <w:bCs/>
                <w:color w:val="FFC000"/>
                <w:sz w:val="18"/>
                <w:szCs w:val="18"/>
              </w:rPr>
            </w:pPr>
            <w:del w:id="1860" w:author="Houyem Rais" w:date="2024-02-22T14:46:00Z">
              <w:r w:rsidRPr="00343F01" w:rsidDel="00201166">
                <w:rPr>
                  <w:rFonts w:cstheme="minorHAnsi"/>
                  <w:b/>
                  <w:bCs/>
                  <w:color w:val="92D050"/>
                  <w:sz w:val="18"/>
                  <w:szCs w:val="18"/>
                </w:rPr>
                <w:delText>Important</w:delText>
              </w:r>
            </w:del>
          </w:p>
        </w:tc>
      </w:tr>
      <w:tr w:rsidR="005667F4" w:rsidRPr="00343F01" w:rsidDel="00201166" w14:paraId="13C12B69" w14:textId="24D752E6" w:rsidTr="0035111F">
        <w:trPr>
          <w:trHeight w:val="291"/>
          <w:del w:id="1861" w:author="Houyem Rais" w:date="2024-02-22T14:46:00Z"/>
        </w:trPr>
        <w:tc>
          <w:tcPr>
            <w:tcW w:w="3031" w:type="dxa"/>
            <w:shd w:val="clear" w:color="auto" w:fill="auto"/>
            <w:noWrap/>
            <w:hideMark/>
          </w:tcPr>
          <w:p w14:paraId="55045AE6" w14:textId="5717FE8E" w:rsidR="005667F4" w:rsidRPr="00343F01" w:rsidDel="00201166" w:rsidRDefault="005667F4" w:rsidP="0035111F">
            <w:pPr>
              <w:pStyle w:val="ListParagraph"/>
              <w:numPr>
                <w:ilvl w:val="0"/>
                <w:numId w:val="24"/>
              </w:numPr>
              <w:spacing w:before="0" w:after="20" w:line="240" w:lineRule="auto"/>
              <w:ind w:left="210" w:hanging="210"/>
              <w:jc w:val="left"/>
              <w:rPr>
                <w:del w:id="1862" w:author="Houyem Rais" w:date="2024-02-22T14:46:00Z"/>
                <w:rFonts w:cstheme="minorHAnsi"/>
                <w:sz w:val="18"/>
                <w:szCs w:val="18"/>
              </w:rPr>
            </w:pPr>
            <w:del w:id="1863" w:author="Houyem Rais" w:date="2024-02-22T14:46:00Z">
              <w:r w:rsidRPr="00343F01" w:rsidDel="00201166">
                <w:rPr>
                  <w:rFonts w:cstheme="minorHAnsi"/>
                  <w:sz w:val="18"/>
                  <w:szCs w:val="18"/>
                </w:rPr>
                <w:delText>Transfert du risque de demande/revenu au secteur privé</w:delText>
              </w:r>
            </w:del>
          </w:p>
        </w:tc>
        <w:tc>
          <w:tcPr>
            <w:tcW w:w="970" w:type="dxa"/>
            <w:shd w:val="clear" w:color="auto" w:fill="auto"/>
            <w:noWrap/>
            <w:vAlign w:val="center"/>
            <w:hideMark/>
          </w:tcPr>
          <w:p w14:paraId="23200113" w14:textId="23F8F8EC" w:rsidR="005667F4" w:rsidRPr="00343F01" w:rsidDel="00201166" w:rsidRDefault="005667F4" w:rsidP="005667F4">
            <w:pPr>
              <w:spacing w:before="0" w:after="20" w:line="240" w:lineRule="auto"/>
              <w:jc w:val="center"/>
              <w:rPr>
                <w:del w:id="1864" w:author="Houyem Rais" w:date="2024-02-22T14:46:00Z"/>
                <w:rFonts w:cstheme="minorHAnsi"/>
                <w:b/>
                <w:bCs/>
                <w:color w:val="FF0000"/>
                <w:sz w:val="18"/>
                <w:szCs w:val="18"/>
              </w:rPr>
            </w:pPr>
            <w:del w:id="1865" w:author="Houyem Rais" w:date="2024-02-22T14:46:00Z">
              <w:r w:rsidRPr="00343F01" w:rsidDel="00201166">
                <w:rPr>
                  <w:rFonts w:cstheme="minorHAnsi"/>
                  <w:b/>
                  <w:bCs/>
                  <w:color w:val="FF0000"/>
                  <w:sz w:val="18"/>
                  <w:szCs w:val="18"/>
                </w:rPr>
                <w:delText>Non</w:delText>
              </w:r>
            </w:del>
          </w:p>
        </w:tc>
        <w:tc>
          <w:tcPr>
            <w:tcW w:w="1559" w:type="dxa"/>
            <w:shd w:val="clear" w:color="auto" w:fill="auto"/>
            <w:noWrap/>
            <w:vAlign w:val="center"/>
            <w:hideMark/>
          </w:tcPr>
          <w:p w14:paraId="1DD5EF60" w14:textId="3901D079" w:rsidR="005667F4" w:rsidRPr="00343F01" w:rsidDel="00201166" w:rsidRDefault="005667F4" w:rsidP="005667F4">
            <w:pPr>
              <w:spacing w:before="0" w:after="20" w:line="240" w:lineRule="auto"/>
              <w:jc w:val="center"/>
              <w:rPr>
                <w:del w:id="1866" w:author="Houyem Rais" w:date="2024-02-22T14:46:00Z"/>
                <w:rFonts w:cstheme="minorHAnsi"/>
                <w:b/>
                <w:bCs/>
                <w:color w:val="92D050"/>
                <w:sz w:val="18"/>
                <w:szCs w:val="18"/>
              </w:rPr>
            </w:pPr>
            <w:del w:id="1867" w:author="Houyem Rais" w:date="2024-02-22T14:46:00Z">
              <w:r w:rsidRPr="00343F01" w:rsidDel="00201166">
                <w:rPr>
                  <w:rFonts w:cstheme="minorHAnsi"/>
                  <w:b/>
                  <w:bCs/>
                  <w:color w:val="92D050"/>
                  <w:sz w:val="18"/>
                  <w:szCs w:val="18"/>
                </w:rPr>
                <w:delText>Important</w:delText>
              </w:r>
            </w:del>
          </w:p>
        </w:tc>
        <w:tc>
          <w:tcPr>
            <w:tcW w:w="1276" w:type="dxa"/>
            <w:shd w:val="clear" w:color="auto" w:fill="auto"/>
            <w:noWrap/>
            <w:vAlign w:val="center"/>
          </w:tcPr>
          <w:p w14:paraId="334CF591" w14:textId="5599FA94" w:rsidR="005667F4" w:rsidRPr="00343F01" w:rsidDel="00201166" w:rsidRDefault="005667F4" w:rsidP="005667F4">
            <w:pPr>
              <w:spacing w:before="0" w:after="20" w:line="240" w:lineRule="auto"/>
              <w:jc w:val="center"/>
              <w:rPr>
                <w:del w:id="1868" w:author="Houyem Rais" w:date="2024-02-22T14:46:00Z"/>
                <w:rFonts w:cstheme="minorHAnsi"/>
                <w:b/>
                <w:bCs/>
                <w:sz w:val="18"/>
                <w:szCs w:val="18"/>
              </w:rPr>
            </w:pPr>
            <w:del w:id="1869" w:author="Houyem Rais" w:date="2024-02-22T14:46:00Z">
              <w:r w:rsidRPr="00343F01" w:rsidDel="00201166">
                <w:rPr>
                  <w:rFonts w:cstheme="minorHAnsi"/>
                  <w:b/>
                  <w:bCs/>
                  <w:color w:val="FFC000"/>
                  <w:sz w:val="18"/>
                  <w:szCs w:val="18"/>
                </w:rPr>
                <w:delText>Partiel</w:delText>
              </w:r>
            </w:del>
          </w:p>
        </w:tc>
        <w:tc>
          <w:tcPr>
            <w:tcW w:w="1134" w:type="dxa"/>
            <w:shd w:val="clear" w:color="auto" w:fill="auto"/>
            <w:noWrap/>
            <w:vAlign w:val="center"/>
          </w:tcPr>
          <w:p w14:paraId="2A757E4A" w14:textId="11F4B147" w:rsidR="005667F4" w:rsidRPr="00343F01" w:rsidDel="00201166" w:rsidRDefault="005667F4" w:rsidP="005667F4">
            <w:pPr>
              <w:spacing w:before="0" w:after="20" w:line="240" w:lineRule="auto"/>
              <w:jc w:val="center"/>
              <w:rPr>
                <w:del w:id="1870" w:author="Houyem Rais" w:date="2024-02-22T14:46:00Z"/>
                <w:rFonts w:cstheme="minorHAnsi"/>
                <w:b/>
                <w:bCs/>
                <w:color w:val="FF0000"/>
                <w:sz w:val="18"/>
                <w:szCs w:val="18"/>
              </w:rPr>
            </w:pPr>
            <w:del w:id="1871" w:author="Houyem Rais" w:date="2024-02-22T14:46:00Z">
              <w:r w:rsidRPr="00343F01" w:rsidDel="00201166">
                <w:rPr>
                  <w:rFonts w:cstheme="minorHAnsi"/>
                  <w:b/>
                  <w:bCs/>
                  <w:color w:val="FF0000"/>
                  <w:sz w:val="18"/>
                  <w:szCs w:val="18"/>
                </w:rPr>
                <w:delText>Non</w:delText>
              </w:r>
            </w:del>
          </w:p>
        </w:tc>
        <w:tc>
          <w:tcPr>
            <w:tcW w:w="1559" w:type="dxa"/>
            <w:vAlign w:val="center"/>
          </w:tcPr>
          <w:p w14:paraId="787AA2B6" w14:textId="3B4A1A14" w:rsidR="005667F4" w:rsidRPr="00343F01" w:rsidDel="00201166" w:rsidRDefault="005667F4" w:rsidP="005667F4">
            <w:pPr>
              <w:spacing w:before="0" w:after="20" w:line="240" w:lineRule="auto"/>
              <w:jc w:val="center"/>
              <w:rPr>
                <w:del w:id="1872" w:author="Houyem Rais" w:date="2024-02-22T14:46:00Z"/>
                <w:rFonts w:cstheme="minorHAnsi"/>
                <w:b/>
                <w:bCs/>
                <w:color w:val="FF0000"/>
                <w:sz w:val="18"/>
                <w:szCs w:val="18"/>
              </w:rPr>
            </w:pPr>
            <w:del w:id="1873" w:author="Houyem Rais" w:date="2024-02-22T14:46:00Z">
              <w:r w:rsidRPr="00343F01" w:rsidDel="00201166">
                <w:rPr>
                  <w:rFonts w:cstheme="minorHAnsi"/>
                  <w:b/>
                  <w:bCs/>
                  <w:color w:val="FF0000"/>
                  <w:sz w:val="18"/>
                  <w:szCs w:val="18"/>
                </w:rPr>
                <w:delText>Non</w:delText>
              </w:r>
            </w:del>
          </w:p>
        </w:tc>
      </w:tr>
      <w:tr w:rsidR="005667F4" w:rsidRPr="00343F01" w:rsidDel="00201166" w14:paraId="26B45D6E" w14:textId="163CF0E2" w:rsidTr="0035111F">
        <w:trPr>
          <w:trHeight w:val="291"/>
          <w:del w:id="1874" w:author="Houyem Rais" w:date="2024-02-22T14:46:00Z"/>
        </w:trPr>
        <w:tc>
          <w:tcPr>
            <w:tcW w:w="3031" w:type="dxa"/>
            <w:shd w:val="clear" w:color="auto" w:fill="auto"/>
            <w:noWrap/>
            <w:hideMark/>
          </w:tcPr>
          <w:p w14:paraId="74AB2865" w14:textId="121178B5" w:rsidR="005667F4" w:rsidRPr="00343F01" w:rsidDel="00201166" w:rsidRDefault="005667F4" w:rsidP="0035111F">
            <w:pPr>
              <w:pStyle w:val="ListParagraph"/>
              <w:numPr>
                <w:ilvl w:val="0"/>
                <w:numId w:val="24"/>
              </w:numPr>
              <w:spacing w:before="0" w:after="20" w:line="240" w:lineRule="auto"/>
              <w:ind w:left="210" w:hanging="210"/>
              <w:jc w:val="left"/>
              <w:rPr>
                <w:del w:id="1875" w:author="Houyem Rais" w:date="2024-02-22T14:46:00Z"/>
                <w:rFonts w:cstheme="minorHAnsi"/>
                <w:sz w:val="18"/>
                <w:szCs w:val="18"/>
              </w:rPr>
            </w:pPr>
            <w:del w:id="1876" w:author="Houyem Rais" w:date="2024-02-22T14:46:00Z">
              <w:r w:rsidRPr="00343F01" w:rsidDel="00201166">
                <w:rPr>
                  <w:rFonts w:cstheme="minorHAnsi"/>
                  <w:sz w:val="18"/>
                  <w:szCs w:val="18"/>
                </w:rPr>
                <w:delText>Transfert de la propriété des actifs au secteur privé</w:delText>
              </w:r>
            </w:del>
          </w:p>
        </w:tc>
        <w:tc>
          <w:tcPr>
            <w:tcW w:w="970" w:type="dxa"/>
            <w:shd w:val="clear" w:color="auto" w:fill="auto"/>
            <w:noWrap/>
            <w:vAlign w:val="center"/>
            <w:hideMark/>
          </w:tcPr>
          <w:p w14:paraId="65398EF2" w14:textId="7D8ADAFC" w:rsidR="005667F4" w:rsidRPr="00343F01" w:rsidDel="00201166" w:rsidRDefault="005667F4" w:rsidP="005667F4">
            <w:pPr>
              <w:spacing w:before="0" w:after="20" w:line="240" w:lineRule="auto"/>
              <w:jc w:val="center"/>
              <w:rPr>
                <w:del w:id="1877" w:author="Houyem Rais" w:date="2024-02-22T14:46:00Z"/>
                <w:rFonts w:cstheme="minorHAnsi"/>
                <w:b/>
                <w:bCs/>
                <w:color w:val="FF0000"/>
                <w:sz w:val="18"/>
                <w:szCs w:val="18"/>
              </w:rPr>
            </w:pPr>
            <w:del w:id="1878" w:author="Houyem Rais" w:date="2024-02-22T14:46:00Z">
              <w:r w:rsidRPr="00343F01" w:rsidDel="00201166">
                <w:rPr>
                  <w:rFonts w:cstheme="minorHAnsi"/>
                  <w:b/>
                  <w:bCs/>
                  <w:color w:val="FF0000"/>
                  <w:sz w:val="18"/>
                  <w:szCs w:val="18"/>
                </w:rPr>
                <w:delText>Non</w:delText>
              </w:r>
            </w:del>
          </w:p>
        </w:tc>
        <w:tc>
          <w:tcPr>
            <w:tcW w:w="1559" w:type="dxa"/>
            <w:shd w:val="clear" w:color="auto" w:fill="auto"/>
            <w:noWrap/>
            <w:vAlign w:val="center"/>
            <w:hideMark/>
          </w:tcPr>
          <w:p w14:paraId="6C2DB540" w14:textId="3EA0AE39" w:rsidR="005667F4" w:rsidRPr="00343F01" w:rsidDel="00201166" w:rsidRDefault="005667F4" w:rsidP="005667F4">
            <w:pPr>
              <w:spacing w:before="0" w:after="20" w:line="240" w:lineRule="auto"/>
              <w:jc w:val="center"/>
              <w:rPr>
                <w:del w:id="1879" w:author="Houyem Rais" w:date="2024-02-22T14:46:00Z"/>
                <w:rFonts w:cstheme="minorHAnsi"/>
                <w:b/>
                <w:bCs/>
                <w:color w:val="FF0000"/>
                <w:sz w:val="18"/>
                <w:szCs w:val="18"/>
              </w:rPr>
            </w:pPr>
            <w:del w:id="1880" w:author="Houyem Rais" w:date="2024-02-22T14:46:00Z">
              <w:r w:rsidRPr="00343F01" w:rsidDel="00201166">
                <w:rPr>
                  <w:rFonts w:cstheme="minorHAnsi"/>
                  <w:b/>
                  <w:bCs/>
                  <w:color w:val="FF0000"/>
                  <w:sz w:val="18"/>
                  <w:szCs w:val="18"/>
                </w:rPr>
                <w:delText>Non</w:delText>
              </w:r>
            </w:del>
          </w:p>
        </w:tc>
        <w:tc>
          <w:tcPr>
            <w:tcW w:w="1276" w:type="dxa"/>
            <w:shd w:val="clear" w:color="auto" w:fill="auto"/>
            <w:noWrap/>
            <w:vAlign w:val="center"/>
          </w:tcPr>
          <w:p w14:paraId="308F4233" w14:textId="3E9CD02D" w:rsidR="005667F4" w:rsidRPr="00343F01" w:rsidDel="00201166" w:rsidRDefault="005667F4" w:rsidP="005667F4">
            <w:pPr>
              <w:spacing w:before="0" w:after="20" w:line="240" w:lineRule="auto"/>
              <w:jc w:val="center"/>
              <w:rPr>
                <w:del w:id="1881" w:author="Houyem Rais" w:date="2024-02-22T14:46:00Z"/>
                <w:rFonts w:cstheme="minorHAnsi"/>
                <w:b/>
                <w:bCs/>
                <w:color w:val="FF0000"/>
                <w:sz w:val="18"/>
                <w:szCs w:val="18"/>
              </w:rPr>
            </w:pPr>
            <w:del w:id="1882" w:author="Houyem Rais" w:date="2024-02-22T14:46:00Z">
              <w:r w:rsidRPr="00343F01" w:rsidDel="00201166">
                <w:rPr>
                  <w:rFonts w:cstheme="minorHAnsi"/>
                  <w:b/>
                  <w:bCs/>
                  <w:color w:val="FF0000"/>
                  <w:sz w:val="18"/>
                  <w:szCs w:val="18"/>
                </w:rPr>
                <w:delText>Non</w:delText>
              </w:r>
            </w:del>
          </w:p>
        </w:tc>
        <w:tc>
          <w:tcPr>
            <w:tcW w:w="1134" w:type="dxa"/>
            <w:shd w:val="clear" w:color="auto" w:fill="auto"/>
            <w:noWrap/>
            <w:vAlign w:val="center"/>
          </w:tcPr>
          <w:p w14:paraId="02EB7260" w14:textId="78D066D7" w:rsidR="005667F4" w:rsidRPr="00343F01" w:rsidDel="00201166" w:rsidRDefault="005667F4" w:rsidP="005667F4">
            <w:pPr>
              <w:spacing w:before="0" w:after="20" w:line="240" w:lineRule="auto"/>
              <w:jc w:val="center"/>
              <w:rPr>
                <w:del w:id="1883" w:author="Houyem Rais" w:date="2024-02-22T14:46:00Z"/>
                <w:rFonts w:cstheme="minorHAnsi"/>
                <w:b/>
                <w:bCs/>
                <w:color w:val="FF0000"/>
                <w:sz w:val="18"/>
                <w:szCs w:val="18"/>
              </w:rPr>
            </w:pPr>
            <w:del w:id="1884" w:author="Houyem Rais" w:date="2024-02-22T14:46:00Z">
              <w:r w:rsidRPr="00343F01" w:rsidDel="00201166">
                <w:rPr>
                  <w:rFonts w:cstheme="minorHAnsi"/>
                  <w:b/>
                  <w:bCs/>
                  <w:color w:val="FF0000"/>
                  <w:sz w:val="18"/>
                  <w:szCs w:val="18"/>
                </w:rPr>
                <w:delText>Non</w:delText>
              </w:r>
            </w:del>
          </w:p>
        </w:tc>
        <w:tc>
          <w:tcPr>
            <w:tcW w:w="1559" w:type="dxa"/>
            <w:vAlign w:val="center"/>
          </w:tcPr>
          <w:p w14:paraId="1D8F8A2B" w14:textId="7E90DB60" w:rsidR="005667F4" w:rsidRPr="00343F01" w:rsidDel="00201166" w:rsidRDefault="005667F4" w:rsidP="005667F4">
            <w:pPr>
              <w:spacing w:before="0" w:after="20" w:line="240" w:lineRule="auto"/>
              <w:jc w:val="center"/>
              <w:rPr>
                <w:del w:id="1885" w:author="Houyem Rais" w:date="2024-02-22T14:46:00Z"/>
                <w:rFonts w:cstheme="minorHAnsi"/>
                <w:b/>
                <w:bCs/>
                <w:color w:val="FF0000"/>
                <w:sz w:val="18"/>
                <w:szCs w:val="18"/>
              </w:rPr>
            </w:pPr>
            <w:del w:id="1886" w:author="Houyem Rais" w:date="2024-02-22T14:46:00Z">
              <w:r w:rsidRPr="00343F01" w:rsidDel="00201166">
                <w:rPr>
                  <w:rFonts w:cstheme="minorHAnsi"/>
                  <w:b/>
                  <w:bCs/>
                  <w:color w:val="FF0000"/>
                  <w:sz w:val="18"/>
                  <w:szCs w:val="18"/>
                </w:rPr>
                <w:delText>Non</w:delText>
              </w:r>
            </w:del>
          </w:p>
        </w:tc>
      </w:tr>
    </w:tbl>
    <w:p w14:paraId="743FB113" w14:textId="27F52CA3" w:rsidR="008B74FA" w:rsidRPr="00343F01" w:rsidDel="00201166" w:rsidRDefault="008B74FA" w:rsidP="00D56FC3">
      <w:pPr>
        <w:rPr>
          <w:del w:id="1887" w:author="Houyem Rais" w:date="2024-02-22T14:46:00Z"/>
        </w:rPr>
      </w:pPr>
      <w:del w:id="1888" w:author="Houyem Rais" w:date="2024-02-22T14:46:00Z">
        <w:r w:rsidRPr="00343F01" w:rsidDel="00201166">
          <w:delText>La modélisation financière a permis d’évaluer les différentes options de réalisation pour chaque lot contractuel en les comparant en termes de coûts, de rentabilité, de risques, de Value for Money et d'autres facteurs financiers clés.</w:delText>
        </w:r>
        <w:r w:rsidR="00227879" w:rsidDel="00201166">
          <w:delText xml:space="preserve"> </w:delText>
        </w:r>
        <w:r w:rsidRPr="00343F01" w:rsidDel="00201166">
          <w:delText>Le tableau suivant synthétise les principaux résultats de l’étude financière des options sélectionnées pour les différents lots contractuels</w:delText>
        </w:r>
        <w:r w:rsidR="00522719" w:rsidRPr="00343F01" w:rsidDel="00201166">
          <w:delText>.</w:delText>
        </w:r>
      </w:del>
    </w:p>
    <w:p w14:paraId="28E7BF82" w14:textId="03BE266F" w:rsidR="00522719" w:rsidRPr="00343F01" w:rsidDel="00201166" w:rsidRDefault="00522719" w:rsidP="008B74FA">
      <w:pPr>
        <w:pStyle w:val="Caption"/>
        <w:rPr>
          <w:del w:id="1889" w:author="Houyem Rais" w:date="2024-02-22T14:46:00Z"/>
        </w:rPr>
        <w:sectPr w:rsidR="00522719" w:rsidRPr="00343F01" w:rsidDel="00201166" w:rsidSect="00155D5C">
          <w:headerReference w:type="default" r:id="rId10"/>
          <w:footerReference w:type="default" r:id="rId11"/>
          <w:type w:val="continuous"/>
          <w:pgSz w:w="11906" w:h="16838"/>
          <w:pgMar w:top="1440" w:right="1440" w:bottom="1440" w:left="1440" w:header="708" w:footer="708" w:gutter="0"/>
          <w:cols w:space="708"/>
          <w:titlePg/>
          <w:docGrid w:linePitch="360"/>
        </w:sectPr>
      </w:pPr>
    </w:p>
    <w:p w14:paraId="3D140949" w14:textId="3874E9BD" w:rsidR="008B74FA" w:rsidRPr="00343F01" w:rsidDel="00201166" w:rsidRDefault="008B74FA" w:rsidP="008B74FA">
      <w:pPr>
        <w:pStyle w:val="Caption"/>
        <w:rPr>
          <w:del w:id="1890" w:author="Houyem Rais" w:date="2024-02-22T14:46:00Z"/>
        </w:rPr>
      </w:pPr>
      <w:bookmarkStart w:id="1891" w:name="_Toc152165445"/>
      <w:del w:id="189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7</w:delText>
        </w:r>
        <w:r w:rsidR="00B0561B" w:rsidDel="00201166">
          <w:rPr>
            <w:noProof/>
          </w:rPr>
          <w:fldChar w:fldCharType="end"/>
        </w:r>
        <w:r w:rsidRPr="00343F01" w:rsidDel="00201166">
          <w:delText xml:space="preserve"> Synthèse des résultats de l’étude financière des options sélectionnées pour les différents lots contractuels</w:delText>
        </w:r>
        <w:bookmarkEnd w:id="1891"/>
      </w:del>
    </w:p>
    <w:tbl>
      <w:tblPr>
        <w:tblStyle w:val="TableGrid"/>
        <w:tblW w:w="5000" w:type="pct"/>
        <w:tblLook w:val="04A0" w:firstRow="1" w:lastRow="0" w:firstColumn="1" w:lastColumn="0" w:noHBand="0" w:noVBand="1"/>
      </w:tblPr>
      <w:tblGrid>
        <w:gridCol w:w="2403"/>
        <w:gridCol w:w="1109"/>
        <w:gridCol w:w="1104"/>
        <w:gridCol w:w="1098"/>
        <w:gridCol w:w="1113"/>
        <w:gridCol w:w="1093"/>
        <w:gridCol w:w="1096"/>
      </w:tblGrid>
      <w:tr w:rsidR="008B74FA" w:rsidRPr="00343F01" w:rsidDel="00201166" w14:paraId="3C51D73D" w14:textId="1FDFB790" w:rsidTr="00EF4B66">
        <w:trPr>
          <w:trHeight w:val="277"/>
          <w:tblHeader/>
          <w:del w:id="1893" w:author="Houyem Rais" w:date="2024-02-22T14:46:00Z"/>
        </w:trPr>
        <w:tc>
          <w:tcPr>
            <w:tcW w:w="1333" w:type="pct"/>
            <w:shd w:val="clear" w:color="auto" w:fill="D9E2F3" w:themeFill="accent1" w:themeFillTint="33"/>
            <w:vAlign w:val="center"/>
          </w:tcPr>
          <w:p w14:paraId="44B51AF9" w14:textId="0DF1A9C2" w:rsidR="008B74FA" w:rsidRPr="000409F8" w:rsidDel="00201166" w:rsidRDefault="009E570D" w:rsidP="000409F8">
            <w:pPr>
              <w:spacing w:before="0" w:after="0"/>
              <w:jc w:val="right"/>
              <w:rPr>
                <w:del w:id="1894" w:author="Houyem Rais" w:date="2024-02-22T14:46:00Z"/>
                <w:rFonts w:asciiTheme="minorHAnsi" w:hAnsiTheme="minorHAnsi" w:cstheme="minorHAnsi"/>
                <w:b/>
                <w:bCs/>
                <w:sz w:val="16"/>
                <w:szCs w:val="16"/>
                <w:lang w:val="fr-FR"/>
              </w:rPr>
            </w:pPr>
            <w:del w:id="1895" w:author="Houyem Rais" w:date="2024-02-22T14:46:00Z">
              <w:r w:rsidRPr="000409F8" w:rsidDel="00201166">
                <w:rPr>
                  <w:rFonts w:cstheme="minorHAnsi"/>
                  <w:b/>
                  <w:bCs/>
                  <w:sz w:val="16"/>
                  <w:szCs w:val="16"/>
                </w:rPr>
                <w:delText>Lot contractuel</w:delText>
              </w:r>
            </w:del>
          </w:p>
        </w:tc>
        <w:tc>
          <w:tcPr>
            <w:tcW w:w="615" w:type="pct"/>
            <w:shd w:val="clear" w:color="auto" w:fill="D9E2F3" w:themeFill="accent1" w:themeFillTint="33"/>
            <w:vAlign w:val="center"/>
          </w:tcPr>
          <w:p w14:paraId="72D89A0C" w14:textId="1E91F629" w:rsidR="008B74FA" w:rsidRPr="00343F01" w:rsidDel="00201166" w:rsidRDefault="009E570D" w:rsidP="000409F8">
            <w:pPr>
              <w:spacing w:before="0" w:after="0"/>
              <w:jc w:val="center"/>
              <w:rPr>
                <w:del w:id="1896" w:author="Houyem Rais" w:date="2024-02-22T14:46:00Z"/>
                <w:rFonts w:asciiTheme="minorHAnsi" w:hAnsiTheme="minorHAnsi" w:cstheme="minorHAnsi"/>
                <w:sz w:val="16"/>
                <w:szCs w:val="16"/>
                <w:lang w:val="fr-FR"/>
              </w:rPr>
            </w:pPr>
            <w:del w:id="1897" w:author="Houyem Rais" w:date="2024-02-22T14:46:00Z">
              <w:r w:rsidDel="00201166">
                <w:rPr>
                  <w:rFonts w:asciiTheme="minorHAnsi" w:hAnsiTheme="minorHAnsi" w:cstheme="minorHAnsi"/>
                  <w:b/>
                  <w:bCs/>
                  <w:sz w:val="16"/>
                  <w:szCs w:val="16"/>
                  <w:lang w:val="fr-FR"/>
                </w:rPr>
                <w:delText>A</w:delText>
              </w:r>
            </w:del>
          </w:p>
        </w:tc>
        <w:tc>
          <w:tcPr>
            <w:tcW w:w="612" w:type="pct"/>
            <w:shd w:val="clear" w:color="auto" w:fill="D9E2F3" w:themeFill="accent1" w:themeFillTint="33"/>
            <w:vAlign w:val="center"/>
          </w:tcPr>
          <w:p w14:paraId="7A9AA528" w14:textId="0EE77663" w:rsidR="008B74FA" w:rsidRPr="00343F01" w:rsidDel="00201166" w:rsidRDefault="009E570D" w:rsidP="000409F8">
            <w:pPr>
              <w:spacing w:before="0" w:after="0"/>
              <w:jc w:val="center"/>
              <w:rPr>
                <w:del w:id="1898" w:author="Houyem Rais" w:date="2024-02-22T14:46:00Z"/>
                <w:rFonts w:asciiTheme="minorHAnsi" w:hAnsiTheme="minorHAnsi" w:cstheme="minorHAnsi"/>
                <w:sz w:val="16"/>
                <w:szCs w:val="16"/>
                <w:lang w:val="fr-FR"/>
              </w:rPr>
            </w:pPr>
            <w:del w:id="1899" w:author="Houyem Rais" w:date="2024-02-22T14:46:00Z">
              <w:r w:rsidDel="00201166">
                <w:rPr>
                  <w:rFonts w:asciiTheme="minorHAnsi" w:hAnsiTheme="minorHAnsi" w:cstheme="minorHAnsi"/>
                  <w:b/>
                  <w:bCs/>
                  <w:sz w:val="16"/>
                  <w:szCs w:val="16"/>
                  <w:lang w:val="fr-FR"/>
                </w:rPr>
                <w:delText>B</w:delText>
              </w:r>
            </w:del>
          </w:p>
        </w:tc>
        <w:tc>
          <w:tcPr>
            <w:tcW w:w="609" w:type="pct"/>
            <w:shd w:val="clear" w:color="auto" w:fill="D9E2F3" w:themeFill="accent1" w:themeFillTint="33"/>
            <w:vAlign w:val="center"/>
          </w:tcPr>
          <w:p w14:paraId="19BEF7D4" w14:textId="2C08D7CF" w:rsidR="008B74FA" w:rsidRPr="00343F01" w:rsidDel="00201166" w:rsidRDefault="009E570D" w:rsidP="000409F8">
            <w:pPr>
              <w:spacing w:before="0" w:after="0"/>
              <w:jc w:val="center"/>
              <w:rPr>
                <w:del w:id="1900" w:author="Houyem Rais" w:date="2024-02-22T14:46:00Z"/>
                <w:rFonts w:asciiTheme="minorHAnsi" w:hAnsiTheme="minorHAnsi" w:cstheme="minorHAnsi"/>
                <w:sz w:val="16"/>
                <w:szCs w:val="16"/>
                <w:lang w:val="fr-FR"/>
              </w:rPr>
            </w:pPr>
            <w:del w:id="1901" w:author="Houyem Rais" w:date="2024-02-22T14:46:00Z">
              <w:r w:rsidDel="00201166">
                <w:rPr>
                  <w:rFonts w:asciiTheme="minorHAnsi" w:hAnsiTheme="minorHAnsi" w:cstheme="minorHAnsi"/>
                  <w:b/>
                  <w:bCs/>
                  <w:sz w:val="16"/>
                  <w:szCs w:val="16"/>
                  <w:lang w:val="fr-FR"/>
                </w:rPr>
                <w:delText>C</w:delText>
              </w:r>
            </w:del>
          </w:p>
        </w:tc>
        <w:tc>
          <w:tcPr>
            <w:tcW w:w="617" w:type="pct"/>
            <w:shd w:val="clear" w:color="auto" w:fill="D9E2F3" w:themeFill="accent1" w:themeFillTint="33"/>
            <w:vAlign w:val="center"/>
          </w:tcPr>
          <w:p w14:paraId="4E364313" w14:textId="7C93C808" w:rsidR="008B74FA" w:rsidRPr="00343F01" w:rsidDel="00201166" w:rsidRDefault="009E570D" w:rsidP="000409F8">
            <w:pPr>
              <w:spacing w:before="0" w:after="0"/>
              <w:jc w:val="center"/>
              <w:rPr>
                <w:del w:id="1902" w:author="Houyem Rais" w:date="2024-02-22T14:46:00Z"/>
                <w:rFonts w:asciiTheme="minorHAnsi" w:hAnsiTheme="minorHAnsi" w:cstheme="minorHAnsi"/>
                <w:sz w:val="16"/>
                <w:szCs w:val="16"/>
                <w:lang w:val="fr-FR"/>
              </w:rPr>
            </w:pPr>
            <w:del w:id="1903" w:author="Houyem Rais" w:date="2024-02-22T14:46:00Z">
              <w:r w:rsidDel="00201166">
                <w:rPr>
                  <w:rFonts w:asciiTheme="minorHAnsi" w:hAnsiTheme="minorHAnsi" w:cstheme="minorHAnsi"/>
                  <w:b/>
                  <w:bCs/>
                  <w:sz w:val="16"/>
                  <w:szCs w:val="16"/>
                  <w:lang w:val="fr-FR"/>
                </w:rPr>
                <w:delText>D</w:delText>
              </w:r>
            </w:del>
          </w:p>
        </w:tc>
        <w:tc>
          <w:tcPr>
            <w:tcW w:w="606" w:type="pct"/>
            <w:shd w:val="clear" w:color="auto" w:fill="D9E2F3" w:themeFill="accent1" w:themeFillTint="33"/>
            <w:vAlign w:val="center"/>
          </w:tcPr>
          <w:p w14:paraId="12B81F8C" w14:textId="2A95F449" w:rsidR="008B74FA" w:rsidRPr="00343F01" w:rsidDel="00201166" w:rsidRDefault="009E570D" w:rsidP="000409F8">
            <w:pPr>
              <w:spacing w:before="0" w:after="0"/>
              <w:jc w:val="center"/>
              <w:rPr>
                <w:del w:id="1904" w:author="Houyem Rais" w:date="2024-02-22T14:46:00Z"/>
                <w:rFonts w:asciiTheme="minorHAnsi" w:hAnsiTheme="minorHAnsi" w:cstheme="minorHAnsi"/>
                <w:sz w:val="16"/>
                <w:szCs w:val="16"/>
                <w:lang w:val="fr-FR"/>
              </w:rPr>
            </w:pPr>
            <w:del w:id="1905" w:author="Houyem Rais" w:date="2024-02-22T14:46:00Z">
              <w:r w:rsidDel="00201166">
                <w:rPr>
                  <w:rFonts w:asciiTheme="minorHAnsi" w:hAnsiTheme="minorHAnsi" w:cstheme="minorHAnsi"/>
                  <w:b/>
                  <w:bCs/>
                  <w:sz w:val="16"/>
                  <w:szCs w:val="16"/>
                  <w:lang w:val="fr-FR"/>
                </w:rPr>
                <w:delText>E</w:delText>
              </w:r>
            </w:del>
          </w:p>
        </w:tc>
        <w:tc>
          <w:tcPr>
            <w:tcW w:w="608" w:type="pct"/>
            <w:shd w:val="clear" w:color="auto" w:fill="D9E2F3" w:themeFill="accent1" w:themeFillTint="33"/>
            <w:vAlign w:val="center"/>
          </w:tcPr>
          <w:p w14:paraId="3C9F0A10" w14:textId="2AF1F8BA" w:rsidR="008B74FA" w:rsidRPr="00343F01" w:rsidDel="00201166" w:rsidRDefault="009E570D" w:rsidP="000409F8">
            <w:pPr>
              <w:spacing w:before="0" w:after="0"/>
              <w:jc w:val="center"/>
              <w:rPr>
                <w:del w:id="1906" w:author="Houyem Rais" w:date="2024-02-22T14:46:00Z"/>
                <w:rFonts w:asciiTheme="minorHAnsi" w:hAnsiTheme="minorHAnsi" w:cstheme="minorHAnsi"/>
                <w:sz w:val="16"/>
                <w:szCs w:val="16"/>
                <w:lang w:val="fr-FR"/>
              </w:rPr>
            </w:pPr>
            <w:del w:id="1907" w:author="Houyem Rais" w:date="2024-02-22T14:46:00Z">
              <w:r w:rsidDel="00201166">
                <w:rPr>
                  <w:rFonts w:asciiTheme="minorHAnsi" w:hAnsiTheme="minorHAnsi" w:cstheme="minorHAnsi"/>
                  <w:b/>
                  <w:bCs/>
                  <w:sz w:val="16"/>
                  <w:szCs w:val="16"/>
                  <w:lang w:val="fr-FR"/>
                </w:rPr>
                <w:delText>F</w:delText>
              </w:r>
            </w:del>
          </w:p>
        </w:tc>
      </w:tr>
      <w:tr w:rsidR="008B74FA" w:rsidRPr="00343F01" w:rsidDel="00201166" w14:paraId="22BA3C69" w14:textId="64D944B2">
        <w:trPr>
          <w:del w:id="1908" w:author="Houyem Rais" w:date="2024-02-22T14:46:00Z"/>
        </w:trPr>
        <w:tc>
          <w:tcPr>
            <w:tcW w:w="5000" w:type="pct"/>
            <w:gridSpan w:val="7"/>
            <w:shd w:val="clear" w:color="auto" w:fill="F7CAAC" w:themeFill="accent2" w:themeFillTint="66"/>
          </w:tcPr>
          <w:p w14:paraId="09627F4C" w14:textId="479CC909" w:rsidR="008B74FA" w:rsidRPr="00343F01" w:rsidDel="00201166" w:rsidRDefault="008B74FA" w:rsidP="00153149">
            <w:pPr>
              <w:spacing w:before="0" w:after="0"/>
              <w:jc w:val="left"/>
              <w:rPr>
                <w:del w:id="1909" w:author="Houyem Rais" w:date="2024-02-22T14:46:00Z"/>
                <w:rFonts w:asciiTheme="minorHAnsi" w:hAnsiTheme="minorHAnsi" w:cstheme="minorHAnsi"/>
                <w:b/>
                <w:bCs/>
                <w:sz w:val="16"/>
                <w:szCs w:val="16"/>
                <w:lang w:val="fr-FR"/>
              </w:rPr>
            </w:pPr>
            <w:del w:id="1910" w:author="Houyem Rais" w:date="2024-02-22T14:46:00Z">
              <w:r w:rsidRPr="00343F01" w:rsidDel="00201166">
                <w:rPr>
                  <w:rFonts w:asciiTheme="minorHAnsi" w:hAnsiTheme="minorHAnsi" w:cstheme="minorHAnsi"/>
                  <w:b/>
                  <w:bCs/>
                  <w:sz w:val="16"/>
                  <w:szCs w:val="16"/>
                  <w:lang w:val="fr-FR"/>
                </w:rPr>
                <w:delText>Option 1.1 : BOT économique sans subvention</w:delText>
              </w:r>
            </w:del>
          </w:p>
        </w:tc>
      </w:tr>
      <w:tr w:rsidR="00BC6FEA" w:rsidRPr="00BC6FEA" w:rsidDel="00201166" w14:paraId="09B55227" w14:textId="4A81B010" w:rsidTr="00EF4B66">
        <w:trPr>
          <w:del w:id="1911" w:author="Houyem Rais" w:date="2024-02-22T14:46:00Z"/>
        </w:trPr>
        <w:tc>
          <w:tcPr>
            <w:tcW w:w="1333" w:type="pct"/>
          </w:tcPr>
          <w:p w14:paraId="7011BCE8" w14:textId="29E7C47E" w:rsidR="008B74FA" w:rsidRPr="00BC6FEA" w:rsidDel="00201166" w:rsidRDefault="008B74FA" w:rsidP="00153149">
            <w:pPr>
              <w:spacing w:before="0" w:after="0"/>
              <w:rPr>
                <w:del w:id="1912" w:author="Houyem Rais" w:date="2024-02-22T14:46:00Z"/>
                <w:rFonts w:asciiTheme="minorHAnsi" w:hAnsiTheme="minorHAnsi" w:cstheme="minorHAnsi"/>
                <w:sz w:val="16"/>
                <w:szCs w:val="16"/>
                <w:lang w:val="fr-FR" w:bidi="ar-TN"/>
              </w:rPr>
            </w:pPr>
            <w:del w:id="1913" w:author="Houyem Rais" w:date="2024-02-22T14:46:00Z">
              <w:r w:rsidRPr="00BC6FEA" w:rsidDel="00201166">
                <w:rPr>
                  <w:rFonts w:asciiTheme="minorHAnsi" w:hAnsiTheme="minorHAnsi" w:cstheme="minorHAnsi"/>
                  <w:sz w:val="16"/>
                  <w:szCs w:val="16"/>
                  <w:lang w:val="fr-FR" w:bidi="ar-TN"/>
                </w:rPr>
                <w:delText>TRI des fonds propres</w:delText>
              </w:r>
            </w:del>
          </w:p>
        </w:tc>
        <w:tc>
          <w:tcPr>
            <w:tcW w:w="615" w:type="pct"/>
          </w:tcPr>
          <w:p w14:paraId="7388FAE7" w14:textId="664E976B" w:rsidR="008B74FA" w:rsidRPr="00BC6FEA" w:rsidDel="00201166" w:rsidRDefault="008B74FA" w:rsidP="00153149">
            <w:pPr>
              <w:spacing w:before="0" w:after="0"/>
              <w:jc w:val="center"/>
              <w:rPr>
                <w:del w:id="1914" w:author="Houyem Rais" w:date="2024-02-22T14:46:00Z"/>
                <w:rFonts w:asciiTheme="minorHAnsi" w:hAnsiTheme="minorHAnsi" w:cstheme="minorHAnsi"/>
                <w:sz w:val="16"/>
                <w:szCs w:val="16"/>
                <w:lang w:val="fr-FR"/>
              </w:rPr>
            </w:pPr>
            <w:del w:id="1915" w:author="Houyem Rais" w:date="2024-02-22T14:46:00Z">
              <w:r w:rsidRPr="00BC6FEA" w:rsidDel="00201166">
                <w:rPr>
                  <w:rFonts w:asciiTheme="minorHAnsi" w:hAnsiTheme="minorHAnsi" w:cstheme="minorHAnsi"/>
                  <w:sz w:val="16"/>
                  <w:szCs w:val="16"/>
                  <w:lang w:val="fr-FR"/>
                </w:rPr>
                <w:delText>11%</w:delText>
              </w:r>
            </w:del>
          </w:p>
        </w:tc>
        <w:tc>
          <w:tcPr>
            <w:tcW w:w="612" w:type="pct"/>
          </w:tcPr>
          <w:p w14:paraId="690E5C0A" w14:textId="4216AD22" w:rsidR="008B74FA" w:rsidRPr="00BC6FEA" w:rsidDel="00201166" w:rsidRDefault="008B74FA" w:rsidP="00153149">
            <w:pPr>
              <w:spacing w:before="0" w:after="0"/>
              <w:jc w:val="center"/>
              <w:rPr>
                <w:del w:id="1916" w:author="Houyem Rais" w:date="2024-02-22T14:46:00Z"/>
                <w:rFonts w:asciiTheme="minorHAnsi" w:hAnsiTheme="minorHAnsi" w:cstheme="minorHAnsi"/>
                <w:sz w:val="16"/>
                <w:szCs w:val="16"/>
                <w:lang w:val="fr-FR"/>
              </w:rPr>
            </w:pPr>
            <w:del w:id="1917" w:author="Houyem Rais" w:date="2024-02-22T14:46:00Z">
              <w:r w:rsidRPr="00BC6FEA" w:rsidDel="00201166">
                <w:rPr>
                  <w:rFonts w:asciiTheme="minorHAnsi" w:hAnsiTheme="minorHAnsi" w:cstheme="minorHAnsi"/>
                  <w:sz w:val="16"/>
                  <w:szCs w:val="16"/>
                  <w:lang w:val="fr-FR"/>
                </w:rPr>
                <w:delText>7,76%</w:delText>
              </w:r>
            </w:del>
          </w:p>
        </w:tc>
        <w:tc>
          <w:tcPr>
            <w:tcW w:w="609" w:type="pct"/>
          </w:tcPr>
          <w:p w14:paraId="66EDC9AA" w14:textId="4D1D7EB7" w:rsidR="008B74FA" w:rsidRPr="00BC6FEA" w:rsidDel="00201166" w:rsidRDefault="008B74FA" w:rsidP="00153149">
            <w:pPr>
              <w:spacing w:before="0" w:after="0"/>
              <w:jc w:val="center"/>
              <w:rPr>
                <w:del w:id="1918" w:author="Houyem Rais" w:date="2024-02-22T14:46:00Z"/>
                <w:rFonts w:asciiTheme="minorHAnsi" w:hAnsiTheme="minorHAnsi" w:cstheme="minorHAnsi"/>
                <w:sz w:val="16"/>
                <w:szCs w:val="16"/>
                <w:lang w:val="fr-FR"/>
              </w:rPr>
            </w:pPr>
            <w:del w:id="1919" w:author="Houyem Rais" w:date="2024-02-22T14:46:00Z">
              <w:r w:rsidRPr="00BC6FEA" w:rsidDel="00201166">
                <w:rPr>
                  <w:rFonts w:asciiTheme="minorHAnsi" w:hAnsiTheme="minorHAnsi" w:cstheme="minorHAnsi"/>
                  <w:sz w:val="16"/>
                  <w:szCs w:val="16"/>
                  <w:lang w:val="fr-FR"/>
                </w:rPr>
                <w:delText>10,97%</w:delText>
              </w:r>
            </w:del>
          </w:p>
        </w:tc>
        <w:tc>
          <w:tcPr>
            <w:tcW w:w="617" w:type="pct"/>
          </w:tcPr>
          <w:p w14:paraId="4B5E7D63" w14:textId="49FE586C" w:rsidR="008B74FA" w:rsidRPr="00BC6FEA" w:rsidDel="00201166" w:rsidRDefault="008B74FA" w:rsidP="00153149">
            <w:pPr>
              <w:spacing w:before="0" w:after="0"/>
              <w:jc w:val="center"/>
              <w:rPr>
                <w:del w:id="1920" w:author="Houyem Rais" w:date="2024-02-22T14:46:00Z"/>
                <w:rFonts w:asciiTheme="minorHAnsi" w:hAnsiTheme="minorHAnsi" w:cstheme="minorHAnsi"/>
                <w:sz w:val="16"/>
                <w:szCs w:val="16"/>
                <w:lang w:val="fr-FR"/>
              </w:rPr>
            </w:pPr>
            <w:del w:id="1921" w:author="Houyem Rais" w:date="2024-02-22T14:46:00Z">
              <w:r w:rsidRPr="00BC6FEA" w:rsidDel="00201166">
                <w:rPr>
                  <w:rFonts w:asciiTheme="minorHAnsi" w:hAnsiTheme="minorHAnsi" w:cstheme="minorHAnsi"/>
                  <w:sz w:val="16"/>
                  <w:szCs w:val="16"/>
                  <w:lang w:val="fr-FR"/>
                </w:rPr>
                <w:delText>0%</w:delText>
              </w:r>
            </w:del>
          </w:p>
        </w:tc>
        <w:tc>
          <w:tcPr>
            <w:tcW w:w="606" w:type="pct"/>
          </w:tcPr>
          <w:p w14:paraId="02FD17C2" w14:textId="4CD3799B" w:rsidR="008B74FA" w:rsidRPr="00BC6FEA" w:rsidDel="00201166" w:rsidRDefault="008B74FA" w:rsidP="00153149">
            <w:pPr>
              <w:spacing w:before="0" w:after="0"/>
              <w:jc w:val="center"/>
              <w:rPr>
                <w:del w:id="1922" w:author="Houyem Rais" w:date="2024-02-22T14:46:00Z"/>
                <w:rFonts w:asciiTheme="minorHAnsi" w:hAnsiTheme="minorHAnsi" w:cstheme="minorHAnsi"/>
                <w:sz w:val="16"/>
                <w:szCs w:val="16"/>
                <w:lang w:val="fr-FR"/>
              </w:rPr>
            </w:pPr>
            <w:del w:id="1923" w:author="Houyem Rais" w:date="2024-02-22T14:46:00Z">
              <w:r w:rsidRPr="00BC6FEA" w:rsidDel="00201166">
                <w:rPr>
                  <w:rFonts w:asciiTheme="minorHAnsi" w:hAnsiTheme="minorHAnsi" w:cstheme="minorHAnsi"/>
                  <w:sz w:val="16"/>
                  <w:szCs w:val="16"/>
                  <w:lang w:val="fr-FR"/>
                </w:rPr>
                <w:delText>13,8%</w:delText>
              </w:r>
            </w:del>
          </w:p>
        </w:tc>
        <w:tc>
          <w:tcPr>
            <w:tcW w:w="608" w:type="pct"/>
          </w:tcPr>
          <w:p w14:paraId="42852A52" w14:textId="0DBDEEE0" w:rsidR="008B74FA" w:rsidRPr="00BC6FEA" w:rsidDel="00201166" w:rsidRDefault="008B74FA" w:rsidP="00153149">
            <w:pPr>
              <w:spacing w:before="0" w:after="0"/>
              <w:jc w:val="center"/>
              <w:rPr>
                <w:del w:id="1924" w:author="Houyem Rais" w:date="2024-02-22T14:46:00Z"/>
                <w:rFonts w:asciiTheme="minorHAnsi" w:hAnsiTheme="minorHAnsi" w:cstheme="minorHAnsi"/>
                <w:sz w:val="16"/>
                <w:szCs w:val="16"/>
                <w:lang w:val="fr-FR"/>
              </w:rPr>
            </w:pPr>
            <w:del w:id="1925" w:author="Houyem Rais" w:date="2024-02-22T14:46:00Z">
              <w:r w:rsidRPr="00BC6FEA" w:rsidDel="00201166">
                <w:rPr>
                  <w:rFonts w:asciiTheme="minorHAnsi" w:hAnsiTheme="minorHAnsi" w:cstheme="minorHAnsi"/>
                  <w:sz w:val="16"/>
                  <w:szCs w:val="16"/>
                  <w:lang w:val="fr-FR"/>
                </w:rPr>
                <w:delText>8,9%</w:delText>
              </w:r>
            </w:del>
          </w:p>
        </w:tc>
      </w:tr>
      <w:tr w:rsidR="008B74FA" w:rsidRPr="00343F01" w:rsidDel="00201166" w14:paraId="36E9E2DC" w14:textId="00D7718C" w:rsidTr="00EF4B66">
        <w:trPr>
          <w:del w:id="1926" w:author="Houyem Rais" w:date="2024-02-22T14:46:00Z"/>
        </w:trPr>
        <w:tc>
          <w:tcPr>
            <w:tcW w:w="1333" w:type="pct"/>
          </w:tcPr>
          <w:p w14:paraId="0C1D5BCB" w14:textId="037114BD" w:rsidR="008B74FA" w:rsidRPr="00343F01" w:rsidDel="00201166" w:rsidRDefault="008B74FA" w:rsidP="00153149">
            <w:pPr>
              <w:spacing w:before="0" w:after="0"/>
              <w:rPr>
                <w:del w:id="1927" w:author="Houyem Rais" w:date="2024-02-22T14:46:00Z"/>
                <w:rFonts w:asciiTheme="minorHAnsi" w:hAnsiTheme="minorHAnsi" w:cstheme="minorHAnsi"/>
                <w:sz w:val="16"/>
                <w:szCs w:val="16"/>
                <w:lang w:val="fr-FR" w:bidi="ar-TN"/>
              </w:rPr>
            </w:pPr>
            <w:del w:id="1928" w:author="Houyem Rais" w:date="2024-02-22T14:46:00Z">
              <w:r w:rsidRPr="00343F01" w:rsidDel="00201166">
                <w:rPr>
                  <w:rFonts w:asciiTheme="minorHAnsi" w:hAnsiTheme="minorHAnsi" w:cstheme="minorHAnsi"/>
                  <w:sz w:val="16"/>
                  <w:szCs w:val="16"/>
                  <w:lang w:val="fr-FR" w:bidi="ar-TN"/>
                </w:rPr>
                <w:delText>ADSCR minimum</w:delText>
              </w:r>
            </w:del>
          </w:p>
        </w:tc>
        <w:tc>
          <w:tcPr>
            <w:tcW w:w="615" w:type="pct"/>
          </w:tcPr>
          <w:p w14:paraId="5D572202" w14:textId="2B9AD031" w:rsidR="008B74FA" w:rsidRPr="00343F01" w:rsidDel="00201166" w:rsidRDefault="008B74FA" w:rsidP="00153149">
            <w:pPr>
              <w:spacing w:before="0" w:after="0"/>
              <w:jc w:val="center"/>
              <w:rPr>
                <w:del w:id="1929" w:author="Houyem Rais" w:date="2024-02-22T14:46:00Z"/>
                <w:rFonts w:asciiTheme="minorHAnsi" w:hAnsiTheme="minorHAnsi" w:cstheme="minorHAnsi"/>
                <w:sz w:val="16"/>
                <w:szCs w:val="16"/>
                <w:lang w:val="fr-FR"/>
              </w:rPr>
            </w:pPr>
            <w:del w:id="1930" w:author="Houyem Rais" w:date="2024-02-22T14:46:00Z">
              <w:r w:rsidRPr="00343F01" w:rsidDel="00201166">
                <w:rPr>
                  <w:rFonts w:asciiTheme="minorHAnsi" w:hAnsiTheme="minorHAnsi" w:cstheme="minorHAnsi"/>
                  <w:sz w:val="16"/>
                  <w:szCs w:val="16"/>
                  <w:lang w:val="fr-FR"/>
                </w:rPr>
                <w:delText>1,47</w:delText>
              </w:r>
            </w:del>
          </w:p>
        </w:tc>
        <w:tc>
          <w:tcPr>
            <w:tcW w:w="612" w:type="pct"/>
          </w:tcPr>
          <w:p w14:paraId="72C08775" w14:textId="240D59BC" w:rsidR="008B74FA" w:rsidRPr="00343F01" w:rsidDel="00201166" w:rsidRDefault="008B74FA" w:rsidP="00153149">
            <w:pPr>
              <w:spacing w:before="0" w:after="0"/>
              <w:jc w:val="center"/>
              <w:rPr>
                <w:del w:id="1931" w:author="Houyem Rais" w:date="2024-02-22T14:46:00Z"/>
                <w:rFonts w:asciiTheme="minorHAnsi" w:hAnsiTheme="minorHAnsi" w:cstheme="minorHAnsi"/>
                <w:sz w:val="16"/>
                <w:szCs w:val="16"/>
                <w:lang w:val="fr-FR"/>
              </w:rPr>
            </w:pPr>
            <w:del w:id="1932" w:author="Houyem Rais" w:date="2024-02-22T14:46:00Z">
              <w:r w:rsidRPr="00343F01" w:rsidDel="00201166">
                <w:rPr>
                  <w:rFonts w:asciiTheme="minorHAnsi" w:hAnsiTheme="minorHAnsi" w:cstheme="minorHAnsi"/>
                  <w:sz w:val="16"/>
                  <w:szCs w:val="16"/>
                  <w:lang w:val="fr-FR"/>
                </w:rPr>
                <w:delText>1,22</w:delText>
              </w:r>
            </w:del>
          </w:p>
        </w:tc>
        <w:tc>
          <w:tcPr>
            <w:tcW w:w="609" w:type="pct"/>
          </w:tcPr>
          <w:p w14:paraId="5F198073" w14:textId="1ABA9CB1" w:rsidR="008B74FA" w:rsidRPr="00343F01" w:rsidDel="00201166" w:rsidRDefault="008B74FA" w:rsidP="00153149">
            <w:pPr>
              <w:spacing w:before="0" w:after="0"/>
              <w:jc w:val="center"/>
              <w:rPr>
                <w:del w:id="1933" w:author="Houyem Rais" w:date="2024-02-22T14:46:00Z"/>
                <w:rFonts w:asciiTheme="minorHAnsi" w:hAnsiTheme="minorHAnsi" w:cstheme="minorHAnsi"/>
                <w:sz w:val="16"/>
                <w:szCs w:val="16"/>
                <w:lang w:val="fr-FR"/>
              </w:rPr>
            </w:pPr>
            <w:del w:id="1934" w:author="Houyem Rais" w:date="2024-02-22T14:46:00Z">
              <w:r w:rsidRPr="00343F01" w:rsidDel="00201166">
                <w:rPr>
                  <w:rFonts w:asciiTheme="minorHAnsi" w:hAnsiTheme="minorHAnsi" w:cstheme="minorHAnsi"/>
                  <w:sz w:val="16"/>
                  <w:szCs w:val="16"/>
                  <w:lang w:val="fr-FR"/>
                </w:rPr>
                <w:delText>1,73</w:delText>
              </w:r>
            </w:del>
          </w:p>
        </w:tc>
        <w:tc>
          <w:tcPr>
            <w:tcW w:w="617" w:type="pct"/>
          </w:tcPr>
          <w:p w14:paraId="706199CF" w14:textId="7006DB2B" w:rsidR="008B74FA" w:rsidRPr="00343F01" w:rsidDel="00201166" w:rsidRDefault="008B74FA" w:rsidP="00153149">
            <w:pPr>
              <w:spacing w:before="0" w:after="0"/>
              <w:jc w:val="center"/>
              <w:rPr>
                <w:del w:id="1935" w:author="Houyem Rais" w:date="2024-02-22T14:46:00Z"/>
                <w:rFonts w:asciiTheme="minorHAnsi" w:hAnsiTheme="minorHAnsi" w:cstheme="minorHAnsi"/>
                <w:sz w:val="16"/>
                <w:szCs w:val="16"/>
                <w:lang w:val="fr-FR"/>
              </w:rPr>
            </w:pPr>
            <w:del w:id="1936" w:author="Houyem Rais" w:date="2024-02-22T14:46:00Z">
              <w:r w:rsidRPr="00343F01" w:rsidDel="00201166">
                <w:rPr>
                  <w:rFonts w:asciiTheme="minorHAnsi" w:hAnsiTheme="minorHAnsi" w:cstheme="minorHAnsi"/>
                  <w:sz w:val="16"/>
                  <w:szCs w:val="16"/>
                  <w:lang w:val="fr-FR"/>
                </w:rPr>
                <w:delText>0,09</w:delText>
              </w:r>
            </w:del>
          </w:p>
        </w:tc>
        <w:tc>
          <w:tcPr>
            <w:tcW w:w="606" w:type="pct"/>
          </w:tcPr>
          <w:p w14:paraId="6B5698D3" w14:textId="3EE826D4" w:rsidR="008B74FA" w:rsidRPr="00343F01" w:rsidDel="00201166" w:rsidRDefault="008B74FA" w:rsidP="00153149">
            <w:pPr>
              <w:spacing w:before="0" w:after="0"/>
              <w:jc w:val="center"/>
              <w:rPr>
                <w:del w:id="1937" w:author="Houyem Rais" w:date="2024-02-22T14:46:00Z"/>
                <w:rFonts w:asciiTheme="minorHAnsi" w:hAnsiTheme="minorHAnsi" w:cstheme="minorHAnsi"/>
                <w:sz w:val="16"/>
                <w:szCs w:val="16"/>
                <w:lang w:val="fr-FR"/>
              </w:rPr>
            </w:pPr>
            <w:del w:id="1938" w:author="Houyem Rais" w:date="2024-02-22T14:46:00Z">
              <w:r w:rsidRPr="00343F01" w:rsidDel="00201166">
                <w:rPr>
                  <w:rFonts w:asciiTheme="minorHAnsi" w:hAnsiTheme="minorHAnsi" w:cstheme="minorHAnsi"/>
                  <w:sz w:val="16"/>
                  <w:szCs w:val="16"/>
                  <w:lang w:val="fr-FR"/>
                </w:rPr>
                <w:delText>1,34</w:delText>
              </w:r>
            </w:del>
          </w:p>
        </w:tc>
        <w:tc>
          <w:tcPr>
            <w:tcW w:w="608" w:type="pct"/>
          </w:tcPr>
          <w:p w14:paraId="7431D5F4" w14:textId="3D6FB09E" w:rsidR="008B74FA" w:rsidRPr="00343F01" w:rsidDel="00201166" w:rsidRDefault="008B74FA" w:rsidP="00153149">
            <w:pPr>
              <w:spacing w:before="0" w:after="0"/>
              <w:jc w:val="center"/>
              <w:rPr>
                <w:del w:id="1939" w:author="Houyem Rais" w:date="2024-02-22T14:46:00Z"/>
                <w:rFonts w:asciiTheme="minorHAnsi" w:hAnsiTheme="minorHAnsi" w:cstheme="minorHAnsi"/>
                <w:sz w:val="16"/>
                <w:szCs w:val="16"/>
                <w:lang w:val="fr-FR"/>
              </w:rPr>
            </w:pPr>
            <w:del w:id="1940" w:author="Houyem Rais" w:date="2024-02-22T14:46:00Z">
              <w:r w:rsidRPr="00343F01" w:rsidDel="00201166">
                <w:rPr>
                  <w:rFonts w:asciiTheme="minorHAnsi" w:hAnsiTheme="minorHAnsi" w:cstheme="minorHAnsi"/>
                  <w:sz w:val="16"/>
                  <w:szCs w:val="16"/>
                  <w:lang w:val="fr-FR"/>
                </w:rPr>
                <w:delText>0,90</w:delText>
              </w:r>
            </w:del>
          </w:p>
        </w:tc>
      </w:tr>
      <w:tr w:rsidR="008B74FA" w:rsidRPr="00343F01" w:rsidDel="00201166" w14:paraId="4EA8001D" w14:textId="582973D8">
        <w:trPr>
          <w:del w:id="1941" w:author="Houyem Rais" w:date="2024-02-22T14:46:00Z"/>
        </w:trPr>
        <w:tc>
          <w:tcPr>
            <w:tcW w:w="5000" w:type="pct"/>
            <w:gridSpan w:val="7"/>
            <w:shd w:val="clear" w:color="auto" w:fill="F7CAAC" w:themeFill="accent2" w:themeFillTint="66"/>
          </w:tcPr>
          <w:p w14:paraId="7FD2A244" w14:textId="7CA4C513" w:rsidR="008B74FA" w:rsidRPr="00343F01" w:rsidDel="00201166" w:rsidRDefault="008B74FA" w:rsidP="00153149">
            <w:pPr>
              <w:spacing w:before="0" w:after="0"/>
              <w:jc w:val="left"/>
              <w:rPr>
                <w:del w:id="1942" w:author="Houyem Rais" w:date="2024-02-22T14:46:00Z"/>
                <w:rFonts w:asciiTheme="minorHAnsi" w:hAnsiTheme="minorHAnsi" w:cstheme="minorHAnsi"/>
                <w:b/>
                <w:bCs/>
                <w:sz w:val="16"/>
                <w:szCs w:val="16"/>
                <w:lang w:val="fr-FR"/>
              </w:rPr>
            </w:pPr>
            <w:del w:id="1943" w:author="Houyem Rais" w:date="2024-02-22T14:46:00Z">
              <w:r w:rsidRPr="00343F01" w:rsidDel="00201166">
                <w:rPr>
                  <w:rFonts w:asciiTheme="minorHAnsi" w:hAnsiTheme="minorHAnsi" w:cstheme="minorHAnsi"/>
                  <w:b/>
                  <w:bCs/>
                  <w:sz w:val="16"/>
                  <w:szCs w:val="16"/>
                  <w:lang w:val="fr-FR"/>
                </w:rPr>
                <w:delText>Option 1.2 : BOT économique avec subvention</w:delText>
              </w:r>
            </w:del>
          </w:p>
        </w:tc>
      </w:tr>
      <w:tr w:rsidR="00BC6FEA" w:rsidRPr="00BC6FEA" w:rsidDel="00201166" w14:paraId="2577A099" w14:textId="4C118371" w:rsidTr="00EF4B66">
        <w:trPr>
          <w:del w:id="1944" w:author="Houyem Rais" w:date="2024-02-22T14:46:00Z"/>
        </w:trPr>
        <w:tc>
          <w:tcPr>
            <w:tcW w:w="1333" w:type="pct"/>
          </w:tcPr>
          <w:p w14:paraId="3523DFE2" w14:textId="529870BB" w:rsidR="008B74FA" w:rsidRPr="00BC6FEA" w:rsidDel="00201166" w:rsidRDefault="008B74FA" w:rsidP="00153149">
            <w:pPr>
              <w:spacing w:before="0" w:after="0"/>
              <w:rPr>
                <w:del w:id="1945" w:author="Houyem Rais" w:date="2024-02-22T14:46:00Z"/>
                <w:rFonts w:asciiTheme="minorHAnsi" w:hAnsiTheme="minorHAnsi" w:cstheme="minorHAnsi"/>
                <w:sz w:val="16"/>
                <w:szCs w:val="16"/>
                <w:lang w:val="fr-FR" w:bidi="ar-TN"/>
              </w:rPr>
            </w:pPr>
            <w:del w:id="1946" w:author="Houyem Rais" w:date="2024-02-22T14:46:00Z">
              <w:r w:rsidRPr="00BC6FEA" w:rsidDel="00201166">
                <w:rPr>
                  <w:rFonts w:asciiTheme="minorHAnsi" w:hAnsiTheme="minorHAnsi" w:cstheme="minorHAnsi"/>
                  <w:sz w:val="16"/>
                  <w:szCs w:val="16"/>
                  <w:lang w:val="fr-FR" w:bidi="ar-TN"/>
                </w:rPr>
                <w:delText>TRI des fonds propres</w:delText>
              </w:r>
            </w:del>
          </w:p>
        </w:tc>
        <w:tc>
          <w:tcPr>
            <w:tcW w:w="615" w:type="pct"/>
          </w:tcPr>
          <w:p w14:paraId="3C50A211" w14:textId="7DAE79E9" w:rsidR="008B74FA" w:rsidRPr="00BC6FEA" w:rsidDel="00201166" w:rsidRDefault="008B74FA" w:rsidP="00153149">
            <w:pPr>
              <w:spacing w:before="0" w:after="0"/>
              <w:jc w:val="center"/>
              <w:rPr>
                <w:del w:id="1947" w:author="Houyem Rais" w:date="2024-02-22T14:46:00Z"/>
                <w:rFonts w:asciiTheme="minorHAnsi" w:hAnsiTheme="minorHAnsi" w:cstheme="minorHAnsi"/>
                <w:sz w:val="16"/>
                <w:szCs w:val="16"/>
                <w:lang w:val="fr-FR"/>
              </w:rPr>
            </w:pPr>
            <w:del w:id="1948" w:author="Houyem Rais" w:date="2024-02-22T14:46:00Z">
              <w:r w:rsidRPr="00BC6FEA" w:rsidDel="00201166">
                <w:rPr>
                  <w:rFonts w:asciiTheme="minorHAnsi" w:hAnsiTheme="minorHAnsi" w:cstheme="minorHAnsi"/>
                  <w:sz w:val="16"/>
                  <w:szCs w:val="16"/>
                  <w:lang w:val="fr-FR"/>
                </w:rPr>
                <w:delText>15%</w:delText>
              </w:r>
            </w:del>
          </w:p>
        </w:tc>
        <w:tc>
          <w:tcPr>
            <w:tcW w:w="612" w:type="pct"/>
          </w:tcPr>
          <w:p w14:paraId="7C662C28" w14:textId="5B0B2BF1" w:rsidR="008B74FA" w:rsidRPr="00BC6FEA" w:rsidDel="00201166" w:rsidRDefault="008B74FA" w:rsidP="00153149">
            <w:pPr>
              <w:spacing w:before="0" w:after="0"/>
              <w:jc w:val="center"/>
              <w:rPr>
                <w:del w:id="1949" w:author="Houyem Rais" w:date="2024-02-22T14:46:00Z"/>
                <w:rFonts w:asciiTheme="minorHAnsi" w:hAnsiTheme="minorHAnsi" w:cstheme="minorHAnsi"/>
                <w:sz w:val="16"/>
                <w:szCs w:val="16"/>
                <w:lang w:val="fr-FR"/>
              </w:rPr>
            </w:pPr>
            <w:del w:id="1950" w:author="Houyem Rais" w:date="2024-02-22T14:46:00Z">
              <w:r w:rsidRPr="00BC6FEA" w:rsidDel="00201166">
                <w:rPr>
                  <w:rFonts w:asciiTheme="minorHAnsi" w:hAnsiTheme="minorHAnsi" w:cstheme="minorHAnsi"/>
                  <w:sz w:val="16"/>
                  <w:szCs w:val="16"/>
                  <w:lang w:val="fr-FR"/>
                </w:rPr>
                <w:delText>12%</w:delText>
              </w:r>
            </w:del>
          </w:p>
        </w:tc>
        <w:tc>
          <w:tcPr>
            <w:tcW w:w="609" w:type="pct"/>
          </w:tcPr>
          <w:p w14:paraId="76B8ED65" w14:textId="12830FF0" w:rsidR="008B74FA" w:rsidRPr="00BC6FEA" w:rsidDel="00201166" w:rsidRDefault="008B74FA" w:rsidP="00153149">
            <w:pPr>
              <w:spacing w:before="0" w:after="0"/>
              <w:jc w:val="center"/>
              <w:rPr>
                <w:del w:id="1951" w:author="Houyem Rais" w:date="2024-02-22T14:46:00Z"/>
                <w:rFonts w:asciiTheme="minorHAnsi" w:hAnsiTheme="minorHAnsi" w:cstheme="minorHAnsi"/>
                <w:sz w:val="16"/>
                <w:szCs w:val="16"/>
                <w:lang w:val="fr-FR"/>
              </w:rPr>
            </w:pPr>
            <w:del w:id="1952" w:author="Houyem Rais" w:date="2024-02-22T14:46:00Z">
              <w:r w:rsidRPr="00BC6FEA" w:rsidDel="00201166">
                <w:rPr>
                  <w:rFonts w:asciiTheme="minorHAnsi" w:hAnsiTheme="minorHAnsi" w:cstheme="minorHAnsi"/>
                  <w:sz w:val="16"/>
                  <w:szCs w:val="16"/>
                  <w:lang w:val="fr-FR"/>
                </w:rPr>
                <w:delText>12%</w:delText>
              </w:r>
            </w:del>
          </w:p>
        </w:tc>
        <w:tc>
          <w:tcPr>
            <w:tcW w:w="617" w:type="pct"/>
          </w:tcPr>
          <w:p w14:paraId="2F782711" w14:textId="34EF478E" w:rsidR="008B74FA" w:rsidRPr="00BC6FEA" w:rsidDel="00201166" w:rsidRDefault="008B74FA" w:rsidP="00153149">
            <w:pPr>
              <w:spacing w:before="0" w:after="0"/>
              <w:jc w:val="center"/>
              <w:rPr>
                <w:del w:id="1953" w:author="Houyem Rais" w:date="2024-02-22T14:46:00Z"/>
                <w:rFonts w:asciiTheme="minorHAnsi" w:hAnsiTheme="minorHAnsi" w:cstheme="minorHAnsi"/>
                <w:sz w:val="16"/>
                <w:szCs w:val="16"/>
                <w:lang w:val="fr-FR"/>
              </w:rPr>
            </w:pPr>
            <w:del w:id="1954" w:author="Houyem Rais" w:date="2024-02-22T14:46:00Z">
              <w:r w:rsidRPr="00BC6FEA" w:rsidDel="00201166">
                <w:rPr>
                  <w:rFonts w:asciiTheme="minorHAnsi" w:hAnsiTheme="minorHAnsi" w:cstheme="minorHAnsi"/>
                  <w:sz w:val="16"/>
                  <w:szCs w:val="16"/>
                  <w:lang w:val="fr-FR"/>
                </w:rPr>
                <w:delText>18%</w:delText>
              </w:r>
            </w:del>
          </w:p>
        </w:tc>
        <w:tc>
          <w:tcPr>
            <w:tcW w:w="606" w:type="pct"/>
          </w:tcPr>
          <w:p w14:paraId="2F7F75E4" w14:textId="360C5648" w:rsidR="008B74FA" w:rsidRPr="00BC6FEA" w:rsidDel="00201166" w:rsidRDefault="008B74FA" w:rsidP="00153149">
            <w:pPr>
              <w:spacing w:before="0" w:after="0"/>
              <w:jc w:val="center"/>
              <w:rPr>
                <w:del w:id="1955" w:author="Houyem Rais" w:date="2024-02-22T14:46:00Z"/>
                <w:rFonts w:asciiTheme="minorHAnsi" w:hAnsiTheme="minorHAnsi" w:cstheme="minorHAnsi"/>
                <w:sz w:val="16"/>
                <w:szCs w:val="16"/>
                <w:lang w:val="fr-FR"/>
              </w:rPr>
            </w:pPr>
            <w:del w:id="1956" w:author="Houyem Rais" w:date="2024-02-22T14:46:00Z">
              <w:r w:rsidRPr="00BC6FEA" w:rsidDel="00201166">
                <w:rPr>
                  <w:rFonts w:asciiTheme="minorHAnsi" w:hAnsiTheme="minorHAnsi" w:cstheme="minorHAnsi"/>
                  <w:sz w:val="16"/>
                  <w:szCs w:val="16"/>
                  <w:lang w:val="fr-FR"/>
                </w:rPr>
                <w:delText>18%</w:delText>
              </w:r>
            </w:del>
          </w:p>
        </w:tc>
        <w:tc>
          <w:tcPr>
            <w:tcW w:w="608" w:type="pct"/>
          </w:tcPr>
          <w:p w14:paraId="47DA86F1" w14:textId="28E3F3ED" w:rsidR="008B74FA" w:rsidRPr="00BC6FEA" w:rsidDel="00201166" w:rsidRDefault="008B74FA" w:rsidP="00153149">
            <w:pPr>
              <w:spacing w:before="0" w:after="0"/>
              <w:jc w:val="center"/>
              <w:rPr>
                <w:del w:id="1957" w:author="Houyem Rais" w:date="2024-02-22T14:46:00Z"/>
                <w:rFonts w:asciiTheme="minorHAnsi" w:hAnsiTheme="minorHAnsi" w:cstheme="minorHAnsi"/>
                <w:sz w:val="16"/>
                <w:szCs w:val="16"/>
                <w:lang w:val="fr-FR"/>
              </w:rPr>
            </w:pPr>
            <w:del w:id="1958" w:author="Houyem Rais" w:date="2024-02-22T14:46:00Z">
              <w:r w:rsidRPr="00BC6FEA" w:rsidDel="00201166">
                <w:rPr>
                  <w:rFonts w:asciiTheme="minorHAnsi" w:hAnsiTheme="minorHAnsi" w:cstheme="minorHAnsi"/>
                  <w:sz w:val="16"/>
                  <w:szCs w:val="16"/>
                  <w:lang w:val="fr-FR"/>
                </w:rPr>
                <w:delText>18%</w:delText>
              </w:r>
            </w:del>
          </w:p>
        </w:tc>
      </w:tr>
      <w:tr w:rsidR="008B74FA" w:rsidRPr="00343F01" w:rsidDel="00201166" w14:paraId="2D0D620D" w14:textId="40D240CF" w:rsidTr="00EF4B66">
        <w:trPr>
          <w:del w:id="1959" w:author="Houyem Rais" w:date="2024-02-22T14:46:00Z"/>
        </w:trPr>
        <w:tc>
          <w:tcPr>
            <w:tcW w:w="1333" w:type="pct"/>
          </w:tcPr>
          <w:p w14:paraId="7958C746" w14:textId="4891582F" w:rsidR="008B74FA" w:rsidRPr="00343F01" w:rsidDel="00201166" w:rsidRDefault="008B74FA" w:rsidP="00153149">
            <w:pPr>
              <w:spacing w:before="0" w:after="0"/>
              <w:rPr>
                <w:del w:id="1960" w:author="Houyem Rais" w:date="2024-02-22T14:46:00Z"/>
                <w:rFonts w:asciiTheme="minorHAnsi" w:hAnsiTheme="minorHAnsi" w:cstheme="minorHAnsi"/>
                <w:sz w:val="16"/>
                <w:szCs w:val="16"/>
                <w:lang w:val="fr-FR" w:bidi="ar-TN"/>
              </w:rPr>
            </w:pPr>
            <w:del w:id="1961" w:author="Houyem Rais" w:date="2024-02-22T14:46:00Z">
              <w:r w:rsidRPr="00343F01" w:rsidDel="00201166">
                <w:rPr>
                  <w:rFonts w:asciiTheme="minorHAnsi" w:hAnsiTheme="minorHAnsi" w:cstheme="minorHAnsi"/>
                  <w:sz w:val="16"/>
                  <w:szCs w:val="16"/>
                  <w:lang w:val="fr-FR" w:bidi="ar-TN"/>
                </w:rPr>
                <w:delText>ADSCR minimum</w:delText>
              </w:r>
            </w:del>
          </w:p>
        </w:tc>
        <w:tc>
          <w:tcPr>
            <w:tcW w:w="615" w:type="pct"/>
          </w:tcPr>
          <w:p w14:paraId="5DE1C363" w14:textId="574078B1" w:rsidR="008B74FA" w:rsidRPr="00343F01" w:rsidDel="00201166" w:rsidRDefault="008B74FA" w:rsidP="00153149">
            <w:pPr>
              <w:spacing w:before="0" w:after="0"/>
              <w:jc w:val="center"/>
              <w:rPr>
                <w:del w:id="1962" w:author="Houyem Rais" w:date="2024-02-22T14:46:00Z"/>
                <w:rFonts w:asciiTheme="minorHAnsi" w:hAnsiTheme="minorHAnsi" w:cstheme="minorHAnsi"/>
                <w:sz w:val="16"/>
                <w:szCs w:val="16"/>
                <w:lang w:val="fr-FR"/>
              </w:rPr>
            </w:pPr>
            <w:del w:id="1963" w:author="Houyem Rais" w:date="2024-02-22T14:46:00Z">
              <w:r w:rsidRPr="00343F01" w:rsidDel="00201166">
                <w:rPr>
                  <w:rFonts w:asciiTheme="minorHAnsi" w:hAnsiTheme="minorHAnsi" w:cstheme="minorHAnsi"/>
                  <w:sz w:val="16"/>
                  <w:szCs w:val="16"/>
                  <w:lang w:val="fr-FR"/>
                </w:rPr>
                <w:delText>1,89</w:delText>
              </w:r>
            </w:del>
          </w:p>
        </w:tc>
        <w:tc>
          <w:tcPr>
            <w:tcW w:w="612" w:type="pct"/>
          </w:tcPr>
          <w:p w14:paraId="391189A7" w14:textId="77039EA3" w:rsidR="008B74FA" w:rsidRPr="00343F01" w:rsidDel="00201166" w:rsidRDefault="008B74FA" w:rsidP="00153149">
            <w:pPr>
              <w:spacing w:before="0" w:after="0"/>
              <w:jc w:val="center"/>
              <w:rPr>
                <w:del w:id="1964" w:author="Houyem Rais" w:date="2024-02-22T14:46:00Z"/>
                <w:rFonts w:asciiTheme="minorHAnsi" w:hAnsiTheme="minorHAnsi" w:cstheme="minorHAnsi"/>
                <w:sz w:val="16"/>
                <w:szCs w:val="16"/>
                <w:lang w:val="fr-FR"/>
              </w:rPr>
            </w:pPr>
            <w:del w:id="1965" w:author="Houyem Rais" w:date="2024-02-22T14:46:00Z">
              <w:r w:rsidRPr="00343F01" w:rsidDel="00201166">
                <w:rPr>
                  <w:rFonts w:asciiTheme="minorHAnsi" w:hAnsiTheme="minorHAnsi" w:cstheme="minorHAnsi"/>
                  <w:sz w:val="16"/>
                  <w:szCs w:val="16"/>
                  <w:lang w:val="fr-FR"/>
                </w:rPr>
                <w:delText>1,61</w:delText>
              </w:r>
            </w:del>
          </w:p>
        </w:tc>
        <w:tc>
          <w:tcPr>
            <w:tcW w:w="609" w:type="pct"/>
          </w:tcPr>
          <w:p w14:paraId="70DA9997" w14:textId="0588BFD0" w:rsidR="008B74FA" w:rsidRPr="00343F01" w:rsidDel="00201166" w:rsidRDefault="008B74FA" w:rsidP="00153149">
            <w:pPr>
              <w:spacing w:before="0" w:after="0"/>
              <w:jc w:val="center"/>
              <w:rPr>
                <w:del w:id="1966" w:author="Houyem Rais" w:date="2024-02-22T14:46:00Z"/>
                <w:rFonts w:asciiTheme="minorHAnsi" w:hAnsiTheme="minorHAnsi" w:cstheme="minorHAnsi"/>
                <w:sz w:val="16"/>
                <w:szCs w:val="16"/>
                <w:lang w:val="fr-FR"/>
              </w:rPr>
            </w:pPr>
            <w:del w:id="1967" w:author="Houyem Rais" w:date="2024-02-22T14:46:00Z">
              <w:r w:rsidRPr="00343F01" w:rsidDel="00201166">
                <w:rPr>
                  <w:rFonts w:asciiTheme="minorHAnsi" w:hAnsiTheme="minorHAnsi" w:cstheme="minorHAnsi"/>
                  <w:sz w:val="16"/>
                  <w:szCs w:val="16"/>
                  <w:lang w:val="fr-FR"/>
                </w:rPr>
                <w:delText>1,81</w:delText>
              </w:r>
            </w:del>
          </w:p>
        </w:tc>
        <w:tc>
          <w:tcPr>
            <w:tcW w:w="617" w:type="pct"/>
          </w:tcPr>
          <w:p w14:paraId="0D433277" w14:textId="498DC16B" w:rsidR="008B74FA" w:rsidRPr="00343F01" w:rsidDel="00201166" w:rsidRDefault="008B74FA" w:rsidP="00153149">
            <w:pPr>
              <w:spacing w:before="0" w:after="0"/>
              <w:jc w:val="center"/>
              <w:rPr>
                <w:del w:id="1968" w:author="Houyem Rais" w:date="2024-02-22T14:46:00Z"/>
                <w:rFonts w:asciiTheme="minorHAnsi" w:hAnsiTheme="minorHAnsi" w:cstheme="minorHAnsi"/>
                <w:sz w:val="16"/>
                <w:szCs w:val="16"/>
                <w:lang w:val="fr-FR"/>
              </w:rPr>
            </w:pPr>
            <w:del w:id="1969" w:author="Houyem Rais" w:date="2024-02-22T14:46:00Z">
              <w:r w:rsidRPr="00343F01" w:rsidDel="00201166">
                <w:rPr>
                  <w:rFonts w:asciiTheme="minorHAnsi" w:hAnsiTheme="minorHAnsi" w:cstheme="minorHAnsi"/>
                  <w:sz w:val="16"/>
                  <w:szCs w:val="16"/>
                  <w:lang w:val="fr-FR"/>
                </w:rPr>
                <w:delText>1,46</w:delText>
              </w:r>
            </w:del>
          </w:p>
        </w:tc>
        <w:tc>
          <w:tcPr>
            <w:tcW w:w="606" w:type="pct"/>
          </w:tcPr>
          <w:p w14:paraId="65F3B567" w14:textId="2709C320" w:rsidR="008B74FA" w:rsidRPr="00343F01" w:rsidDel="00201166" w:rsidRDefault="008B74FA" w:rsidP="00153149">
            <w:pPr>
              <w:spacing w:before="0" w:after="0"/>
              <w:jc w:val="center"/>
              <w:rPr>
                <w:del w:id="1970" w:author="Houyem Rais" w:date="2024-02-22T14:46:00Z"/>
                <w:rFonts w:asciiTheme="minorHAnsi" w:hAnsiTheme="minorHAnsi" w:cstheme="minorHAnsi"/>
                <w:sz w:val="16"/>
                <w:szCs w:val="16"/>
                <w:lang w:val="fr-FR"/>
              </w:rPr>
            </w:pPr>
            <w:del w:id="1971" w:author="Houyem Rais" w:date="2024-02-22T14:46:00Z">
              <w:r w:rsidRPr="00343F01" w:rsidDel="00201166">
                <w:rPr>
                  <w:rFonts w:asciiTheme="minorHAnsi" w:hAnsiTheme="minorHAnsi" w:cstheme="minorHAnsi"/>
                  <w:sz w:val="16"/>
                  <w:szCs w:val="16"/>
                  <w:lang w:val="fr-FR"/>
                </w:rPr>
                <w:delText>1,71</w:delText>
              </w:r>
            </w:del>
          </w:p>
        </w:tc>
        <w:tc>
          <w:tcPr>
            <w:tcW w:w="608" w:type="pct"/>
          </w:tcPr>
          <w:p w14:paraId="518316C5" w14:textId="63CCBF42" w:rsidR="008B74FA" w:rsidRPr="00343F01" w:rsidDel="00201166" w:rsidRDefault="008B74FA" w:rsidP="00153149">
            <w:pPr>
              <w:spacing w:before="0" w:after="0"/>
              <w:jc w:val="center"/>
              <w:rPr>
                <w:del w:id="1972" w:author="Houyem Rais" w:date="2024-02-22T14:46:00Z"/>
                <w:rFonts w:asciiTheme="minorHAnsi" w:hAnsiTheme="minorHAnsi" w:cstheme="minorHAnsi"/>
                <w:sz w:val="16"/>
                <w:szCs w:val="16"/>
                <w:lang w:val="fr-FR"/>
              </w:rPr>
            </w:pPr>
            <w:del w:id="1973" w:author="Houyem Rais" w:date="2024-02-22T14:46:00Z">
              <w:r w:rsidRPr="00343F01" w:rsidDel="00201166">
                <w:rPr>
                  <w:rFonts w:asciiTheme="minorHAnsi" w:hAnsiTheme="minorHAnsi" w:cstheme="minorHAnsi"/>
                  <w:sz w:val="16"/>
                  <w:szCs w:val="16"/>
                  <w:lang w:val="fr-FR"/>
                </w:rPr>
                <w:delText>1,64</w:delText>
              </w:r>
            </w:del>
          </w:p>
        </w:tc>
      </w:tr>
      <w:tr w:rsidR="008B74FA" w:rsidRPr="00343F01" w:rsidDel="00201166" w14:paraId="7C3FFD72" w14:textId="1C77EE44">
        <w:trPr>
          <w:del w:id="1974" w:author="Houyem Rais" w:date="2024-02-22T14:46:00Z"/>
        </w:trPr>
        <w:tc>
          <w:tcPr>
            <w:tcW w:w="5000" w:type="pct"/>
            <w:gridSpan w:val="7"/>
            <w:shd w:val="clear" w:color="auto" w:fill="F7CAAC" w:themeFill="accent2" w:themeFillTint="66"/>
          </w:tcPr>
          <w:p w14:paraId="3E3B1922" w14:textId="5D6C3D48" w:rsidR="008B74FA" w:rsidRPr="000409F8" w:rsidDel="00201166" w:rsidRDefault="008B74FA" w:rsidP="00153149">
            <w:pPr>
              <w:spacing w:before="0" w:after="0"/>
              <w:jc w:val="left"/>
              <w:rPr>
                <w:del w:id="1975" w:author="Houyem Rais" w:date="2024-02-22T14:46:00Z"/>
                <w:rFonts w:asciiTheme="minorHAnsi" w:hAnsiTheme="minorHAnsi" w:cstheme="minorHAnsi"/>
                <w:sz w:val="16"/>
                <w:szCs w:val="16"/>
                <w:lang w:val="fr-FR"/>
              </w:rPr>
            </w:pPr>
            <w:del w:id="1976" w:author="Houyem Rais" w:date="2024-02-22T14:46:00Z">
              <w:r w:rsidRPr="00343F01" w:rsidDel="00201166">
                <w:rPr>
                  <w:rFonts w:cstheme="minorHAnsi"/>
                  <w:b/>
                  <w:bCs/>
                  <w:sz w:val="16"/>
                  <w:szCs w:val="16"/>
                  <w:lang w:bidi="ar-TN"/>
                </w:rPr>
                <w:delText>Option 2 : BOT social</w:delText>
              </w:r>
            </w:del>
          </w:p>
        </w:tc>
      </w:tr>
      <w:tr w:rsidR="00BC6FEA" w:rsidRPr="00BC6FEA" w:rsidDel="00201166" w14:paraId="111938B7" w14:textId="43B62AFB" w:rsidTr="00EF4B66">
        <w:trPr>
          <w:del w:id="1977" w:author="Houyem Rais" w:date="2024-02-22T14:46:00Z"/>
        </w:trPr>
        <w:tc>
          <w:tcPr>
            <w:tcW w:w="1333" w:type="pct"/>
          </w:tcPr>
          <w:p w14:paraId="16EF12FA" w14:textId="519D6B8B" w:rsidR="008B74FA" w:rsidRPr="00BC6FEA" w:rsidDel="00201166" w:rsidRDefault="008B74FA" w:rsidP="00153149">
            <w:pPr>
              <w:spacing w:before="0" w:after="0"/>
              <w:rPr>
                <w:del w:id="1978" w:author="Houyem Rais" w:date="2024-02-22T14:46:00Z"/>
                <w:rFonts w:asciiTheme="minorHAnsi" w:hAnsiTheme="minorHAnsi" w:cstheme="minorHAnsi"/>
                <w:i/>
                <w:iCs/>
                <w:sz w:val="16"/>
                <w:szCs w:val="16"/>
                <w:lang w:val="fr-FR" w:bidi="ar-TN"/>
              </w:rPr>
            </w:pPr>
            <w:del w:id="1979" w:author="Houyem Rais" w:date="2024-02-22T14:46:00Z">
              <w:r w:rsidRPr="00BC6FEA" w:rsidDel="00201166">
                <w:rPr>
                  <w:rFonts w:asciiTheme="minorHAnsi" w:hAnsiTheme="minorHAnsi" w:cstheme="minorHAnsi"/>
                  <w:sz w:val="16"/>
                  <w:szCs w:val="16"/>
                  <w:lang w:val="fr-FR" w:bidi="ar-TN"/>
                </w:rPr>
                <w:delText>TRI des fonds propres</w:delText>
              </w:r>
            </w:del>
          </w:p>
        </w:tc>
        <w:tc>
          <w:tcPr>
            <w:tcW w:w="615" w:type="pct"/>
          </w:tcPr>
          <w:p w14:paraId="6CB7C6E0" w14:textId="17F2CBB8" w:rsidR="008B74FA" w:rsidRPr="00BC6FEA" w:rsidDel="00201166" w:rsidRDefault="008B74FA" w:rsidP="00153149">
            <w:pPr>
              <w:spacing w:before="0" w:after="0"/>
              <w:jc w:val="center"/>
              <w:rPr>
                <w:del w:id="1980" w:author="Houyem Rais" w:date="2024-02-22T14:46:00Z"/>
                <w:rFonts w:asciiTheme="minorHAnsi" w:hAnsiTheme="minorHAnsi" w:cstheme="minorHAnsi"/>
                <w:i/>
                <w:iCs/>
                <w:sz w:val="16"/>
                <w:szCs w:val="16"/>
                <w:lang w:val="fr-FR"/>
              </w:rPr>
            </w:pPr>
            <w:del w:id="1981" w:author="Houyem Rais" w:date="2024-02-22T14:46:00Z">
              <w:r w:rsidRPr="00BC6FEA" w:rsidDel="00201166">
                <w:rPr>
                  <w:rFonts w:asciiTheme="minorHAnsi" w:hAnsiTheme="minorHAnsi" w:cstheme="minorHAnsi"/>
                  <w:sz w:val="16"/>
                  <w:szCs w:val="16"/>
                  <w:lang w:val="fr-FR"/>
                </w:rPr>
                <w:delText>15%</w:delText>
              </w:r>
            </w:del>
          </w:p>
        </w:tc>
        <w:tc>
          <w:tcPr>
            <w:tcW w:w="612" w:type="pct"/>
          </w:tcPr>
          <w:p w14:paraId="61557935" w14:textId="768D81B9" w:rsidR="008B74FA" w:rsidRPr="00BC6FEA" w:rsidDel="00201166" w:rsidRDefault="008B74FA" w:rsidP="00153149">
            <w:pPr>
              <w:spacing w:before="0" w:after="0"/>
              <w:jc w:val="center"/>
              <w:rPr>
                <w:del w:id="1982" w:author="Houyem Rais" w:date="2024-02-22T14:46:00Z"/>
                <w:rFonts w:asciiTheme="minorHAnsi" w:hAnsiTheme="minorHAnsi" w:cstheme="minorHAnsi"/>
                <w:i/>
                <w:iCs/>
                <w:sz w:val="16"/>
                <w:szCs w:val="16"/>
                <w:lang w:val="fr-FR"/>
              </w:rPr>
            </w:pPr>
            <w:del w:id="1983" w:author="Houyem Rais" w:date="2024-02-22T14:46:00Z">
              <w:r w:rsidRPr="00BC6FEA" w:rsidDel="00201166">
                <w:rPr>
                  <w:rFonts w:asciiTheme="minorHAnsi" w:hAnsiTheme="minorHAnsi" w:cstheme="minorHAnsi"/>
                  <w:sz w:val="16"/>
                  <w:szCs w:val="16"/>
                  <w:lang w:val="fr-FR"/>
                </w:rPr>
                <w:delText>12%</w:delText>
              </w:r>
            </w:del>
          </w:p>
        </w:tc>
        <w:tc>
          <w:tcPr>
            <w:tcW w:w="609" w:type="pct"/>
          </w:tcPr>
          <w:p w14:paraId="2717CD95" w14:textId="511F6708" w:rsidR="008B74FA" w:rsidRPr="00BC6FEA" w:rsidDel="00201166" w:rsidRDefault="008B74FA" w:rsidP="00153149">
            <w:pPr>
              <w:spacing w:before="0" w:after="0"/>
              <w:jc w:val="center"/>
              <w:rPr>
                <w:del w:id="1984" w:author="Houyem Rais" w:date="2024-02-22T14:46:00Z"/>
                <w:rFonts w:asciiTheme="minorHAnsi" w:hAnsiTheme="minorHAnsi" w:cstheme="minorHAnsi"/>
                <w:i/>
                <w:iCs/>
                <w:sz w:val="16"/>
                <w:szCs w:val="16"/>
                <w:lang w:val="fr-FR"/>
              </w:rPr>
            </w:pPr>
            <w:del w:id="1985" w:author="Houyem Rais" w:date="2024-02-22T14:46:00Z">
              <w:r w:rsidRPr="00BC6FEA" w:rsidDel="00201166">
                <w:rPr>
                  <w:rFonts w:asciiTheme="minorHAnsi" w:hAnsiTheme="minorHAnsi" w:cstheme="minorHAnsi"/>
                  <w:sz w:val="16"/>
                  <w:szCs w:val="16"/>
                  <w:lang w:val="fr-FR"/>
                </w:rPr>
                <w:delText>12%</w:delText>
              </w:r>
            </w:del>
          </w:p>
        </w:tc>
        <w:tc>
          <w:tcPr>
            <w:tcW w:w="617" w:type="pct"/>
          </w:tcPr>
          <w:p w14:paraId="5736931C" w14:textId="3ED2CB27" w:rsidR="008B74FA" w:rsidRPr="00BC6FEA" w:rsidDel="00201166" w:rsidRDefault="008B74FA" w:rsidP="00153149">
            <w:pPr>
              <w:spacing w:before="0" w:after="0"/>
              <w:jc w:val="center"/>
              <w:rPr>
                <w:del w:id="1986" w:author="Houyem Rais" w:date="2024-02-22T14:46:00Z"/>
                <w:rFonts w:asciiTheme="minorHAnsi" w:hAnsiTheme="minorHAnsi" w:cstheme="minorHAnsi"/>
                <w:i/>
                <w:iCs/>
                <w:sz w:val="16"/>
                <w:szCs w:val="16"/>
                <w:lang w:val="fr-FR"/>
              </w:rPr>
            </w:pPr>
            <w:del w:id="1987" w:author="Houyem Rais" w:date="2024-02-22T14:46:00Z">
              <w:r w:rsidRPr="00BC6FEA" w:rsidDel="00201166">
                <w:rPr>
                  <w:rFonts w:asciiTheme="minorHAnsi" w:hAnsiTheme="minorHAnsi" w:cstheme="minorHAnsi"/>
                  <w:sz w:val="16"/>
                  <w:szCs w:val="16"/>
                  <w:lang w:val="fr-FR"/>
                </w:rPr>
                <w:delText>18%</w:delText>
              </w:r>
            </w:del>
          </w:p>
        </w:tc>
        <w:tc>
          <w:tcPr>
            <w:tcW w:w="606" w:type="pct"/>
          </w:tcPr>
          <w:p w14:paraId="63B68C09" w14:textId="20FFFBC1" w:rsidR="008B74FA" w:rsidRPr="00BC6FEA" w:rsidDel="00201166" w:rsidRDefault="008B74FA" w:rsidP="00153149">
            <w:pPr>
              <w:spacing w:before="0" w:after="0"/>
              <w:jc w:val="center"/>
              <w:rPr>
                <w:del w:id="1988" w:author="Houyem Rais" w:date="2024-02-22T14:46:00Z"/>
                <w:rFonts w:asciiTheme="minorHAnsi" w:hAnsiTheme="minorHAnsi" w:cstheme="minorHAnsi"/>
                <w:i/>
                <w:iCs/>
                <w:sz w:val="16"/>
                <w:szCs w:val="16"/>
                <w:lang w:val="fr-FR"/>
              </w:rPr>
            </w:pPr>
            <w:del w:id="1989" w:author="Houyem Rais" w:date="2024-02-22T14:46:00Z">
              <w:r w:rsidRPr="00BC6FEA" w:rsidDel="00201166">
                <w:rPr>
                  <w:rFonts w:asciiTheme="minorHAnsi" w:hAnsiTheme="minorHAnsi" w:cstheme="minorHAnsi"/>
                  <w:sz w:val="16"/>
                  <w:szCs w:val="16"/>
                  <w:lang w:val="fr-FR"/>
                </w:rPr>
                <w:delText>18%</w:delText>
              </w:r>
            </w:del>
          </w:p>
        </w:tc>
        <w:tc>
          <w:tcPr>
            <w:tcW w:w="608" w:type="pct"/>
          </w:tcPr>
          <w:p w14:paraId="6D272090" w14:textId="5118E92C" w:rsidR="008B74FA" w:rsidRPr="00BC6FEA" w:rsidDel="00201166" w:rsidRDefault="008B74FA" w:rsidP="00153149">
            <w:pPr>
              <w:spacing w:before="0" w:after="0"/>
              <w:jc w:val="center"/>
              <w:rPr>
                <w:del w:id="1990" w:author="Houyem Rais" w:date="2024-02-22T14:46:00Z"/>
                <w:rFonts w:asciiTheme="minorHAnsi" w:hAnsiTheme="minorHAnsi" w:cstheme="minorHAnsi"/>
                <w:i/>
                <w:iCs/>
                <w:sz w:val="16"/>
                <w:szCs w:val="16"/>
                <w:lang w:val="fr-FR"/>
              </w:rPr>
            </w:pPr>
            <w:del w:id="1991" w:author="Houyem Rais" w:date="2024-02-22T14:46:00Z">
              <w:r w:rsidRPr="00BC6FEA" w:rsidDel="00201166">
                <w:rPr>
                  <w:rFonts w:asciiTheme="minorHAnsi" w:hAnsiTheme="minorHAnsi" w:cstheme="minorHAnsi"/>
                  <w:sz w:val="16"/>
                  <w:szCs w:val="16"/>
                  <w:lang w:val="fr-FR"/>
                </w:rPr>
                <w:delText>18%</w:delText>
              </w:r>
            </w:del>
          </w:p>
        </w:tc>
      </w:tr>
      <w:tr w:rsidR="008B74FA" w:rsidRPr="00343F01" w:rsidDel="00201166" w14:paraId="507A1D1E" w14:textId="108135B2" w:rsidTr="00EF4B66">
        <w:trPr>
          <w:del w:id="1992" w:author="Houyem Rais" w:date="2024-02-22T14:46:00Z"/>
        </w:trPr>
        <w:tc>
          <w:tcPr>
            <w:tcW w:w="1333" w:type="pct"/>
          </w:tcPr>
          <w:p w14:paraId="0FA17676" w14:textId="15A9CC45" w:rsidR="008B74FA" w:rsidRPr="000409F8" w:rsidDel="00201166" w:rsidRDefault="008B74FA" w:rsidP="00153149">
            <w:pPr>
              <w:spacing w:before="0" w:after="0"/>
              <w:rPr>
                <w:del w:id="1993" w:author="Houyem Rais" w:date="2024-02-22T14:46:00Z"/>
                <w:rFonts w:asciiTheme="minorHAnsi" w:hAnsiTheme="minorHAnsi" w:cstheme="minorHAnsi"/>
                <w:b/>
                <w:bCs/>
                <w:color w:val="C00000"/>
                <w:sz w:val="16"/>
                <w:szCs w:val="16"/>
                <w:lang w:val="fr-FR" w:bidi="ar-TN"/>
              </w:rPr>
            </w:pPr>
            <w:del w:id="1994" w:author="Houyem Rais" w:date="2024-02-22T14:46:00Z">
              <w:r w:rsidRPr="00343F01" w:rsidDel="00201166">
                <w:rPr>
                  <w:rFonts w:asciiTheme="minorHAnsi" w:hAnsiTheme="minorHAnsi" w:cstheme="minorHAnsi"/>
                  <w:sz w:val="16"/>
                  <w:szCs w:val="16"/>
                  <w:lang w:val="fr-FR" w:bidi="ar-TN"/>
                </w:rPr>
                <w:delText>ADSCR minimum</w:delText>
              </w:r>
            </w:del>
          </w:p>
        </w:tc>
        <w:tc>
          <w:tcPr>
            <w:tcW w:w="615" w:type="pct"/>
          </w:tcPr>
          <w:p w14:paraId="404A4643" w14:textId="6F93380C" w:rsidR="008B74FA" w:rsidRPr="000409F8" w:rsidDel="00201166" w:rsidRDefault="008B74FA" w:rsidP="00153149">
            <w:pPr>
              <w:spacing w:before="0" w:after="0"/>
              <w:jc w:val="center"/>
              <w:rPr>
                <w:del w:id="1995" w:author="Houyem Rais" w:date="2024-02-22T14:46:00Z"/>
                <w:rFonts w:asciiTheme="minorHAnsi" w:hAnsiTheme="minorHAnsi" w:cstheme="minorHAnsi"/>
                <w:b/>
                <w:bCs/>
                <w:color w:val="C00000"/>
                <w:sz w:val="16"/>
                <w:szCs w:val="16"/>
                <w:lang w:val="fr-FR"/>
              </w:rPr>
            </w:pPr>
            <w:del w:id="1996" w:author="Houyem Rais" w:date="2024-02-22T14:46:00Z">
              <w:r w:rsidRPr="00343F01" w:rsidDel="00201166">
                <w:rPr>
                  <w:rFonts w:asciiTheme="minorHAnsi" w:hAnsiTheme="minorHAnsi" w:cstheme="minorHAnsi"/>
                  <w:sz w:val="16"/>
                  <w:szCs w:val="16"/>
                  <w:lang w:val="fr-FR"/>
                </w:rPr>
                <w:delText>1,89</w:delText>
              </w:r>
            </w:del>
          </w:p>
        </w:tc>
        <w:tc>
          <w:tcPr>
            <w:tcW w:w="612" w:type="pct"/>
          </w:tcPr>
          <w:p w14:paraId="7C76576C" w14:textId="30302E4F" w:rsidR="008B74FA" w:rsidRPr="000409F8" w:rsidDel="00201166" w:rsidRDefault="008B74FA" w:rsidP="00153149">
            <w:pPr>
              <w:spacing w:before="0" w:after="0"/>
              <w:jc w:val="center"/>
              <w:rPr>
                <w:del w:id="1997" w:author="Houyem Rais" w:date="2024-02-22T14:46:00Z"/>
                <w:rFonts w:asciiTheme="minorHAnsi" w:hAnsiTheme="minorHAnsi" w:cstheme="minorHAnsi"/>
                <w:b/>
                <w:bCs/>
                <w:color w:val="C00000"/>
                <w:sz w:val="16"/>
                <w:szCs w:val="16"/>
                <w:lang w:val="fr-FR"/>
              </w:rPr>
            </w:pPr>
            <w:del w:id="1998" w:author="Houyem Rais" w:date="2024-02-22T14:46:00Z">
              <w:r w:rsidRPr="00343F01" w:rsidDel="00201166">
                <w:rPr>
                  <w:rFonts w:asciiTheme="minorHAnsi" w:hAnsiTheme="minorHAnsi" w:cstheme="minorHAnsi"/>
                  <w:sz w:val="16"/>
                  <w:szCs w:val="16"/>
                  <w:lang w:val="fr-FR"/>
                </w:rPr>
                <w:delText>1,61</w:delText>
              </w:r>
            </w:del>
          </w:p>
        </w:tc>
        <w:tc>
          <w:tcPr>
            <w:tcW w:w="609" w:type="pct"/>
          </w:tcPr>
          <w:p w14:paraId="6304B754" w14:textId="548B2A41" w:rsidR="008B74FA" w:rsidRPr="000409F8" w:rsidDel="00201166" w:rsidRDefault="008B74FA" w:rsidP="00153149">
            <w:pPr>
              <w:spacing w:before="0" w:after="0"/>
              <w:jc w:val="center"/>
              <w:rPr>
                <w:del w:id="1999" w:author="Houyem Rais" w:date="2024-02-22T14:46:00Z"/>
                <w:rFonts w:asciiTheme="minorHAnsi" w:hAnsiTheme="minorHAnsi" w:cstheme="minorHAnsi"/>
                <w:b/>
                <w:bCs/>
                <w:color w:val="C00000"/>
                <w:sz w:val="16"/>
                <w:szCs w:val="16"/>
                <w:lang w:val="fr-FR"/>
              </w:rPr>
            </w:pPr>
            <w:del w:id="2000" w:author="Houyem Rais" w:date="2024-02-22T14:46:00Z">
              <w:r w:rsidRPr="00343F01" w:rsidDel="00201166">
                <w:rPr>
                  <w:rFonts w:asciiTheme="minorHAnsi" w:hAnsiTheme="minorHAnsi" w:cstheme="minorHAnsi"/>
                  <w:sz w:val="16"/>
                  <w:szCs w:val="16"/>
                  <w:lang w:val="fr-FR"/>
                </w:rPr>
                <w:delText>1,81</w:delText>
              </w:r>
            </w:del>
          </w:p>
        </w:tc>
        <w:tc>
          <w:tcPr>
            <w:tcW w:w="617" w:type="pct"/>
          </w:tcPr>
          <w:p w14:paraId="46F9FD56" w14:textId="45951FB0" w:rsidR="008B74FA" w:rsidRPr="000409F8" w:rsidDel="00201166" w:rsidRDefault="008B74FA" w:rsidP="00153149">
            <w:pPr>
              <w:spacing w:before="0" w:after="0"/>
              <w:jc w:val="center"/>
              <w:rPr>
                <w:del w:id="2001" w:author="Houyem Rais" w:date="2024-02-22T14:46:00Z"/>
                <w:rFonts w:asciiTheme="minorHAnsi" w:hAnsiTheme="minorHAnsi" w:cstheme="minorHAnsi"/>
                <w:b/>
                <w:bCs/>
                <w:color w:val="C00000"/>
                <w:sz w:val="16"/>
                <w:szCs w:val="16"/>
                <w:lang w:val="fr-FR"/>
              </w:rPr>
            </w:pPr>
            <w:del w:id="2002" w:author="Houyem Rais" w:date="2024-02-22T14:46:00Z">
              <w:r w:rsidRPr="00343F01" w:rsidDel="00201166">
                <w:rPr>
                  <w:rFonts w:asciiTheme="minorHAnsi" w:hAnsiTheme="minorHAnsi" w:cstheme="minorHAnsi"/>
                  <w:sz w:val="16"/>
                  <w:szCs w:val="16"/>
                  <w:lang w:val="fr-FR"/>
                </w:rPr>
                <w:delText>1,46</w:delText>
              </w:r>
            </w:del>
          </w:p>
        </w:tc>
        <w:tc>
          <w:tcPr>
            <w:tcW w:w="606" w:type="pct"/>
          </w:tcPr>
          <w:p w14:paraId="7F78B4B0" w14:textId="24DBBB59" w:rsidR="008B74FA" w:rsidRPr="000409F8" w:rsidDel="00201166" w:rsidRDefault="008B74FA" w:rsidP="00153149">
            <w:pPr>
              <w:spacing w:before="0" w:after="0"/>
              <w:jc w:val="center"/>
              <w:rPr>
                <w:del w:id="2003" w:author="Houyem Rais" w:date="2024-02-22T14:46:00Z"/>
                <w:rFonts w:asciiTheme="minorHAnsi" w:hAnsiTheme="minorHAnsi" w:cstheme="minorHAnsi"/>
                <w:b/>
                <w:bCs/>
                <w:color w:val="C00000"/>
                <w:sz w:val="16"/>
                <w:szCs w:val="16"/>
                <w:lang w:val="fr-FR"/>
              </w:rPr>
            </w:pPr>
            <w:del w:id="2004" w:author="Houyem Rais" w:date="2024-02-22T14:46:00Z">
              <w:r w:rsidRPr="00343F01" w:rsidDel="00201166">
                <w:rPr>
                  <w:rFonts w:asciiTheme="minorHAnsi" w:hAnsiTheme="minorHAnsi" w:cstheme="minorHAnsi"/>
                  <w:sz w:val="16"/>
                  <w:szCs w:val="16"/>
                  <w:lang w:val="fr-FR"/>
                </w:rPr>
                <w:delText>1,71</w:delText>
              </w:r>
            </w:del>
          </w:p>
        </w:tc>
        <w:tc>
          <w:tcPr>
            <w:tcW w:w="608" w:type="pct"/>
          </w:tcPr>
          <w:p w14:paraId="54B8CC15" w14:textId="021591A6" w:rsidR="008B74FA" w:rsidRPr="000409F8" w:rsidDel="00201166" w:rsidRDefault="008B74FA" w:rsidP="00153149">
            <w:pPr>
              <w:spacing w:before="0" w:after="0"/>
              <w:jc w:val="center"/>
              <w:rPr>
                <w:del w:id="2005" w:author="Houyem Rais" w:date="2024-02-22T14:46:00Z"/>
                <w:rFonts w:asciiTheme="minorHAnsi" w:hAnsiTheme="minorHAnsi" w:cstheme="minorHAnsi"/>
                <w:b/>
                <w:bCs/>
                <w:color w:val="C00000"/>
                <w:sz w:val="16"/>
                <w:szCs w:val="16"/>
                <w:lang w:val="fr-FR"/>
              </w:rPr>
            </w:pPr>
            <w:del w:id="2006" w:author="Houyem Rais" w:date="2024-02-22T14:46:00Z">
              <w:r w:rsidRPr="00343F01" w:rsidDel="00201166">
                <w:rPr>
                  <w:rFonts w:asciiTheme="minorHAnsi" w:hAnsiTheme="minorHAnsi" w:cstheme="minorHAnsi"/>
                  <w:sz w:val="16"/>
                  <w:szCs w:val="16"/>
                  <w:lang w:val="fr-FR"/>
                </w:rPr>
                <w:delText>1,64</w:delText>
              </w:r>
            </w:del>
          </w:p>
        </w:tc>
      </w:tr>
      <w:tr w:rsidR="008B74FA" w:rsidRPr="00343F01" w:rsidDel="00201166" w14:paraId="363EE5A9" w14:textId="037BD9CC">
        <w:trPr>
          <w:del w:id="2007" w:author="Houyem Rais" w:date="2024-02-22T14:46:00Z"/>
        </w:trPr>
        <w:tc>
          <w:tcPr>
            <w:tcW w:w="5000" w:type="pct"/>
            <w:gridSpan w:val="7"/>
            <w:shd w:val="clear" w:color="auto" w:fill="F7CAAC" w:themeFill="accent2" w:themeFillTint="66"/>
          </w:tcPr>
          <w:p w14:paraId="2C724146" w14:textId="34A6F117" w:rsidR="008B74FA" w:rsidRPr="000409F8" w:rsidDel="00201166" w:rsidRDefault="008B74FA" w:rsidP="00153149">
            <w:pPr>
              <w:spacing w:before="0" w:after="0"/>
              <w:jc w:val="left"/>
              <w:rPr>
                <w:del w:id="2008" w:author="Houyem Rais" w:date="2024-02-22T14:46:00Z"/>
                <w:rFonts w:asciiTheme="minorHAnsi" w:hAnsiTheme="minorHAnsi" w:cstheme="minorHAnsi"/>
                <w:sz w:val="16"/>
                <w:szCs w:val="16"/>
                <w:lang w:val="fr-FR"/>
              </w:rPr>
            </w:pPr>
            <w:del w:id="2009" w:author="Houyem Rais" w:date="2024-02-22T14:46:00Z">
              <w:r w:rsidRPr="00343F01" w:rsidDel="00201166">
                <w:rPr>
                  <w:rFonts w:cstheme="minorHAnsi"/>
                  <w:b/>
                  <w:bCs/>
                  <w:sz w:val="16"/>
                  <w:szCs w:val="16"/>
                  <w:lang w:bidi="ar-TN"/>
                </w:rPr>
                <w:delText>Option 3 : MP + Affermage</w:delText>
              </w:r>
            </w:del>
          </w:p>
        </w:tc>
      </w:tr>
      <w:tr w:rsidR="00BC6FEA" w:rsidRPr="00BC6FEA" w:rsidDel="00201166" w14:paraId="69D6DAB4" w14:textId="3879F7C2" w:rsidTr="00406EF1">
        <w:trPr>
          <w:del w:id="2010" w:author="Houyem Rais" w:date="2024-02-22T14:46:00Z"/>
        </w:trPr>
        <w:tc>
          <w:tcPr>
            <w:tcW w:w="1333" w:type="pct"/>
          </w:tcPr>
          <w:p w14:paraId="5B4B6E14" w14:textId="79ED4E41" w:rsidR="00BC6FEA" w:rsidRPr="00BC6FEA" w:rsidDel="00201166" w:rsidRDefault="00BC6FEA" w:rsidP="00BC6FEA">
            <w:pPr>
              <w:spacing w:before="0" w:after="0"/>
              <w:rPr>
                <w:del w:id="2011" w:author="Houyem Rais" w:date="2024-02-22T14:46:00Z"/>
                <w:rFonts w:asciiTheme="minorHAnsi" w:hAnsiTheme="minorHAnsi" w:cstheme="minorHAnsi"/>
                <w:sz w:val="16"/>
                <w:szCs w:val="16"/>
                <w:lang w:val="fr-FR" w:bidi="ar-TN"/>
              </w:rPr>
            </w:pPr>
            <w:del w:id="2012" w:author="Houyem Rais" w:date="2024-02-22T14:46:00Z">
              <w:r w:rsidRPr="00BC6FEA" w:rsidDel="00201166">
                <w:rPr>
                  <w:rFonts w:asciiTheme="minorHAnsi" w:hAnsiTheme="minorHAnsi" w:cstheme="minorHAnsi"/>
                  <w:sz w:val="16"/>
                  <w:szCs w:val="16"/>
                  <w:lang w:val="fr-FR" w:bidi="ar-TN"/>
                </w:rPr>
                <w:delText>TRI des fonds propres</w:delText>
              </w:r>
            </w:del>
          </w:p>
        </w:tc>
        <w:tc>
          <w:tcPr>
            <w:tcW w:w="615" w:type="pct"/>
          </w:tcPr>
          <w:p w14:paraId="77CAE1AF" w14:textId="711A7978" w:rsidR="00BC6FEA" w:rsidRPr="00BC6FEA" w:rsidDel="00201166" w:rsidRDefault="00BC6FEA" w:rsidP="00BC6FEA">
            <w:pPr>
              <w:spacing w:before="0" w:after="0"/>
              <w:jc w:val="center"/>
              <w:rPr>
                <w:del w:id="2013" w:author="Houyem Rais" w:date="2024-02-22T14:46:00Z"/>
                <w:rFonts w:asciiTheme="minorHAnsi" w:hAnsiTheme="minorHAnsi" w:cstheme="minorHAnsi"/>
                <w:sz w:val="16"/>
                <w:szCs w:val="16"/>
                <w:lang w:val="fr-FR"/>
              </w:rPr>
            </w:pPr>
            <w:del w:id="2014" w:author="Houyem Rais" w:date="2024-02-22T14:46:00Z">
              <w:r w:rsidRPr="00BC6FEA" w:rsidDel="00201166">
                <w:rPr>
                  <w:rFonts w:asciiTheme="minorHAnsi" w:hAnsiTheme="minorHAnsi" w:cstheme="minorHAnsi"/>
                  <w:sz w:val="16"/>
                  <w:szCs w:val="16"/>
                  <w:lang w:val="fr-FR"/>
                </w:rPr>
                <w:delText>N/A</w:delText>
              </w:r>
            </w:del>
          </w:p>
        </w:tc>
        <w:tc>
          <w:tcPr>
            <w:tcW w:w="612" w:type="pct"/>
          </w:tcPr>
          <w:p w14:paraId="3D40F068" w14:textId="2B03DF84" w:rsidR="00BC6FEA" w:rsidRPr="00BC6FEA" w:rsidDel="00201166" w:rsidRDefault="00BC6FEA" w:rsidP="00BC6FEA">
            <w:pPr>
              <w:spacing w:before="0" w:after="0"/>
              <w:jc w:val="center"/>
              <w:rPr>
                <w:del w:id="2015" w:author="Houyem Rais" w:date="2024-02-22T14:46:00Z"/>
                <w:rFonts w:asciiTheme="minorHAnsi" w:hAnsiTheme="minorHAnsi" w:cstheme="minorHAnsi"/>
                <w:sz w:val="16"/>
                <w:szCs w:val="16"/>
                <w:lang w:val="fr-FR"/>
              </w:rPr>
            </w:pPr>
            <w:del w:id="2016" w:author="Houyem Rais" w:date="2024-02-22T14:46:00Z">
              <w:r w:rsidRPr="00BC6FEA" w:rsidDel="00201166">
                <w:rPr>
                  <w:rFonts w:asciiTheme="minorHAnsi" w:hAnsiTheme="minorHAnsi" w:cstheme="minorHAnsi"/>
                  <w:sz w:val="16"/>
                  <w:szCs w:val="16"/>
                  <w:lang w:val="fr-FR"/>
                </w:rPr>
                <w:delText>N/A</w:delText>
              </w:r>
            </w:del>
          </w:p>
        </w:tc>
        <w:tc>
          <w:tcPr>
            <w:tcW w:w="609" w:type="pct"/>
          </w:tcPr>
          <w:p w14:paraId="7F53AD1B" w14:textId="4E068F08" w:rsidR="00BC6FEA" w:rsidRPr="00BC6FEA" w:rsidDel="00201166" w:rsidRDefault="00BC6FEA" w:rsidP="00BC6FEA">
            <w:pPr>
              <w:spacing w:before="0" w:after="0"/>
              <w:jc w:val="center"/>
              <w:rPr>
                <w:del w:id="2017" w:author="Houyem Rais" w:date="2024-02-22T14:46:00Z"/>
                <w:rFonts w:asciiTheme="minorHAnsi" w:hAnsiTheme="minorHAnsi" w:cstheme="minorHAnsi"/>
                <w:sz w:val="16"/>
                <w:szCs w:val="16"/>
                <w:lang w:val="fr-FR"/>
              </w:rPr>
            </w:pPr>
            <w:del w:id="2018" w:author="Houyem Rais" w:date="2024-02-22T14:46:00Z">
              <w:r w:rsidRPr="00BC6FEA" w:rsidDel="00201166">
                <w:rPr>
                  <w:rFonts w:asciiTheme="minorHAnsi" w:hAnsiTheme="minorHAnsi" w:cstheme="minorHAnsi"/>
                  <w:sz w:val="16"/>
                  <w:szCs w:val="16"/>
                  <w:lang w:val="fr-FR"/>
                </w:rPr>
                <w:delText>N/A</w:delText>
              </w:r>
            </w:del>
          </w:p>
        </w:tc>
        <w:tc>
          <w:tcPr>
            <w:tcW w:w="617" w:type="pct"/>
          </w:tcPr>
          <w:p w14:paraId="4824D128" w14:textId="54264D21" w:rsidR="00BC6FEA" w:rsidRPr="00BC6FEA" w:rsidDel="00201166" w:rsidRDefault="00BC6FEA" w:rsidP="00BC6FEA">
            <w:pPr>
              <w:spacing w:before="0" w:after="0"/>
              <w:jc w:val="center"/>
              <w:rPr>
                <w:del w:id="2019" w:author="Houyem Rais" w:date="2024-02-22T14:46:00Z"/>
                <w:rFonts w:asciiTheme="minorHAnsi" w:hAnsiTheme="minorHAnsi" w:cstheme="minorHAnsi"/>
                <w:sz w:val="16"/>
                <w:szCs w:val="16"/>
                <w:lang w:val="fr-FR"/>
              </w:rPr>
            </w:pPr>
            <w:del w:id="2020" w:author="Houyem Rais" w:date="2024-02-22T14:46:00Z">
              <w:r w:rsidRPr="00BC6FEA" w:rsidDel="00201166">
                <w:rPr>
                  <w:rFonts w:asciiTheme="minorHAnsi" w:hAnsiTheme="minorHAnsi" w:cstheme="minorHAnsi"/>
                  <w:sz w:val="16"/>
                  <w:szCs w:val="16"/>
                  <w:lang w:val="fr-FR"/>
                </w:rPr>
                <w:delText>N/A</w:delText>
              </w:r>
            </w:del>
          </w:p>
        </w:tc>
        <w:tc>
          <w:tcPr>
            <w:tcW w:w="606" w:type="pct"/>
          </w:tcPr>
          <w:p w14:paraId="4778B82F" w14:textId="64769F3B" w:rsidR="00BC6FEA" w:rsidRPr="00BC6FEA" w:rsidDel="00201166" w:rsidRDefault="00BC6FEA" w:rsidP="00BC6FEA">
            <w:pPr>
              <w:spacing w:before="0" w:after="0"/>
              <w:jc w:val="center"/>
              <w:rPr>
                <w:del w:id="2021" w:author="Houyem Rais" w:date="2024-02-22T14:46:00Z"/>
                <w:rFonts w:asciiTheme="minorHAnsi" w:hAnsiTheme="minorHAnsi" w:cstheme="minorHAnsi"/>
                <w:sz w:val="16"/>
                <w:szCs w:val="16"/>
                <w:lang w:val="fr-FR"/>
              </w:rPr>
            </w:pPr>
            <w:del w:id="2022" w:author="Houyem Rais" w:date="2024-02-22T14:46:00Z">
              <w:r w:rsidRPr="00BC6FEA" w:rsidDel="00201166">
                <w:rPr>
                  <w:rFonts w:asciiTheme="minorHAnsi" w:hAnsiTheme="minorHAnsi" w:cstheme="minorHAnsi"/>
                  <w:sz w:val="16"/>
                  <w:szCs w:val="16"/>
                  <w:lang w:val="fr-FR"/>
                </w:rPr>
                <w:delText>N/A</w:delText>
              </w:r>
            </w:del>
          </w:p>
        </w:tc>
        <w:tc>
          <w:tcPr>
            <w:tcW w:w="608" w:type="pct"/>
          </w:tcPr>
          <w:p w14:paraId="7D3EB5F1" w14:textId="44E8F7DF" w:rsidR="00BC6FEA" w:rsidRPr="00BC6FEA" w:rsidDel="00201166" w:rsidRDefault="00BC6FEA" w:rsidP="00BC6FEA">
            <w:pPr>
              <w:spacing w:before="0" w:after="0"/>
              <w:jc w:val="center"/>
              <w:rPr>
                <w:del w:id="2023" w:author="Houyem Rais" w:date="2024-02-22T14:46:00Z"/>
                <w:rFonts w:asciiTheme="minorHAnsi" w:hAnsiTheme="minorHAnsi" w:cstheme="minorHAnsi"/>
                <w:sz w:val="16"/>
                <w:szCs w:val="16"/>
                <w:lang w:val="fr-FR"/>
              </w:rPr>
            </w:pPr>
            <w:del w:id="2024" w:author="Houyem Rais" w:date="2024-02-22T14:46:00Z">
              <w:r w:rsidRPr="00BC6FEA" w:rsidDel="00201166">
                <w:rPr>
                  <w:rFonts w:asciiTheme="minorHAnsi" w:hAnsiTheme="minorHAnsi" w:cstheme="minorHAnsi"/>
                  <w:sz w:val="16"/>
                  <w:szCs w:val="16"/>
                  <w:lang w:val="fr-FR"/>
                </w:rPr>
                <w:delText>N/A</w:delText>
              </w:r>
            </w:del>
          </w:p>
        </w:tc>
      </w:tr>
      <w:tr w:rsidR="00BC6FEA" w:rsidRPr="00343F01" w:rsidDel="00201166" w14:paraId="41AFE7B8" w14:textId="6C0616E9" w:rsidTr="00406EF1">
        <w:trPr>
          <w:del w:id="2025" w:author="Houyem Rais" w:date="2024-02-22T14:46:00Z"/>
        </w:trPr>
        <w:tc>
          <w:tcPr>
            <w:tcW w:w="1333" w:type="pct"/>
          </w:tcPr>
          <w:p w14:paraId="72912AD7" w14:textId="5F73B4D8" w:rsidR="00BC6FEA" w:rsidRPr="00343F01" w:rsidDel="00201166" w:rsidRDefault="00BC6FEA" w:rsidP="00BC6FEA">
            <w:pPr>
              <w:spacing w:before="0" w:after="0"/>
              <w:rPr>
                <w:del w:id="2026" w:author="Houyem Rais" w:date="2024-02-22T14:46:00Z"/>
                <w:rFonts w:asciiTheme="minorHAnsi" w:hAnsiTheme="minorHAnsi" w:cstheme="minorHAnsi"/>
                <w:sz w:val="16"/>
                <w:szCs w:val="16"/>
                <w:lang w:val="fr-FR" w:bidi="ar-TN"/>
              </w:rPr>
            </w:pPr>
            <w:del w:id="2027" w:author="Houyem Rais" w:date="2024-02-22T14:46:00Z">
              <w:r w:rsidRPr="00343F01" w:rsidDel="00201166">
                <w:rPr>
                  <w:rFonts w:asciiTheme="minorHAnsi" w:hAnsiTheme="minorHAnsi" w:cstheme="minorHAnsi"/>
                  <w:sz w:val="16"/>
                  <w:szCs w:val="16"/>
                  <w:lang w:val="fr-FR" w:bidi="ar-TN"/>
                </w:rPr>
                <w:delText>ADSCR minimum</w:delText>
              </w:r>
            </w:del>
          </w:p>
        </w:tc>
        <w:tc>
          <w:tcPr>
            <w:tcW w:w="615" w:type="pct"/>
          </w:tcPr>
          <w:p w14:paraId="4625792F" w14:textId="5E4409D2" w:rsidR="00BC6FEA" w:rsidRPr="00343F01" w:rsidDel="00201166" w:rsidRDefault="00BC6FEA" w:rsidP="00BC6FEA">
            <w:pPr>
              <w:spacing w:before="0" w:after="0"/>
              <w:jc w:val="center"/>
              <w:rPr>
                <w:del w:id="2028" w:author="Houyem Rais" w:date="2024-02-22T14:46:00Z"/>
                <w:rFonts w:asciiTheme="minorHAnsi" w:hAnsiTheme="minorHAnsi" w:cstheme="minorHAnsi"/>
                <w:sz w:val="16"/>
                <w:szCs w:val="16"/>
                <w:lang w:val="fr-FR"/>
              </w:rPr>
            </w:pPr>
            <w:del w:id="2029" w:author="Houyem Rais" w:date="2024-02-22T14:46:00Z">
              <w:r w:rsidRPr="00BC6FEA" w:rsidDel="00201166">
                <w:rPr>
                  <w:rFonts w:asciiTheme="minorHAnsi" w:hAnsiTheme="minorHAnsi" w:cstheme="minorHAnsi"/>
                  <w:sz w:val="16"/>
                  <w:szCs w:val="16"/>
                  <w:lang w:val="fr-FR"/>
                </w:rPr>
                <w:delText>N/A</w:delText>
              </w:r>
            </w:del>
          </w:p>
        </w:tc>
        <w:tc>
          <w:tcPr>
            <w:tcW w:w="612" w:type="pct"/>
          </w:tcPr>
          <w:p w14:paraId="26A6DC50" w14:textId="0721F3BA" w:rsidR="00BC6FEA" w:rsidRPr="00343F01" w:rsidDel="00201166" w:rsidRDefault="00BC6FEA" w:rsidP="00BC6FEA">
            <w:pPr>
              <w:spacing w:before="0" w:after="0"/>
              <w:jc w:val="center"/>
              <w:rPr>
                <w:del w:id="2030" w:author="Houyem Rais" w:date="2024-02-22T14:46:00Z"/>
                <w:rFonts w:asciiTheme="minorHAnsi" w:hAnsiTheme="minorHAnsi" w:cstheme="minorHAnsi"/>
                <w:sz w:val="16"/>
                <w:szCs w:val="16"/>
                <w:lang w:val="fr-FR"/>
              </w:rPr>
            </w:pPr>
            <w:del w:id="2031" w:author="Houyem Rais" w:date="2024-02-22T14:46:00Z">
              <w:r w:rsidRPr="00BC6FEA" w:rsidDel="00201166">
                <w:rPr>
                  <w:rFonts w:asciiTheme="minorHAnsi" w:hAnsiTheme="minorHAnsi" w:cstheme="minorHAnsi"/>
                  <w:sz w:val="16"/>
                  <w:szCs w:val="16"/>
                  <w:lang w:val="fr-FR"/>
                </w:rPr>
                <w:delText>N/A</w:delText>
              </w:r>
            </w:del>
          </w:p>
        </w:tc>
        <w:tc>
          <w:tcPr>
            <w:tcW w:w="609" w:type="pct"/>
          </w:tcPr>
          <w:p w14:paraId="6A5EB38A" w14:textId="778FBA4D" w:rsidR="00BC6FEA" w:rsidRPr="00343F01" w:rsidDel="00201166" w:rsidRDefault="00BC6FEA" w:rsidP="00BC6FEA">
            <w:pPr>
              <w:spacing w:before="0" w:after="0"/>
              <w:jc w:val="center"/>
              <w:rPr>
                <w:del w:id="2032" w:author="Houyem Rais" w:date="2024-02-22T14:46:00Z"/>
                <w:rFonts w:asciiTheme="minorHAnsi" w:hAnsiTheme="minorHAnsi" w:cstheme="minorHAnsi"/>
                <w:sz w:val="16"/>
                <w:szCs w:val="16"/>
                <w:lang w:val="fr-FR"/>
              </w:rPr>
            </w:pPr>
            <w:del w:id="2033" w:author="Houyem Rais" w:date="2024-02-22T14:46:00Z">
              <w:r w:rsidRPr="00BC6FEA" w:rsidDel="00201166">
                <w:rPr>
                  <w:rFonts w:asciiTheme="minorHAnsi" w:hAnsiTheme="minorHAnsi" w:cstheme="minorHAnsi"/>
                  <w:sz w:val="16"/>
                  <w:szCs w:val="16"/>
                  <w:lang w:val="fr-FR"/>
                </w:rPr>
                <w:delText>N/A</w:delText>
              </w:r>
            </w:del>
          </w:p>
        </w:tc>
        <w:tc>
          <w:tcPr>
            <w:tcW w:w="617" w:type="pct"/>
          </w:tcPr>
          <w:p w14:paraId="4E1AA41A" w14:textId="594E7FF9" w:rsidR="00BC6FEA" w:rsidRPr="00343F01" w:rsidDel="00201166" w:rsidRDefault="00BC6FEA" w:rsidP="00BC6FEA">
            <w:pPr>
              <w:spacing w:before="0" w:after="0"/>
              <w:jc w:val="center"/>
              <w:rPr>
                <w:del w:id="2034" w:author="Houyem Rais" w:date="2024-02-22T14:46:00Z"/>
                <w:rFonts w:asciiTheme="minorHAnsi" w:hAnsiTheme="minorHAnsi" w:cstheme="minorHAnsi"/>
                <w:sz w:val="16"/>
                <w:szCs w:val="16"/>
                <w:lang w:val="fr-FR"/>
              </w:rPr>
            </w:pPr>
            <w:del w:id="2035" w:author="Houyem Rais" w:date="2024-02-22T14:46:00Z">
              <w:r w:rsidRPr="00BC6FEA" w:rsidDel="00201166">
                <w:rPr>
                  <w:rFonts w:asciiTheme="minorHAnsi" w:hAnsiTheme="minorHAnsi" w:cstheme="minorHAnsi"/>
                  <w:sz w:val="16"/>
                  <w:szCs w:val="16"/>
                  <w:lang w:val="fr-FR"/>
                </w:rPr>
                <w:delText>N/A</w:delText>
              </w:r>
            </w:del>
          </w:p>
        </w:tc>
        <w:tc>
          <w:tcPr>
            <w:tcW w:w="606" w:type="pct"/>
          </w:tcPr>
          <w:p w14:paraId="6F1653A8" w14:textId="4433F449" w:rsidR="00BC6FEA" w:rsidRPr="00343F01" w:rsidDel="00201166" w:rsidRDefault="00BC6FEA" w:rsidP="00BC6FEA">
            <w:pPr>
              <w:spacing w:before="0" w:after="0"/>
              <w:jc w:val="center"/>
              <w:rPr>
                <w:del w:id="2036" w:author="Houyem Rais" w:date="2024-02-22T14:46:00Z"/>
                <w:rFonts w:asciiTheme="minorHAnsi" w:hAnsiTheme="minorHAnsi" w:cstheme="minorHAnsi"/>
                <w:sz w:val="16"/>
                <w:szCs w:val="16"/>
                <w:lang w:val="fr-FR"/>
              </w:rPr>
            </w:pPr>
            <w:del w:id="2037" w:author="Houyem Rais" w:date="2024-02-22T14:46:00Z">
              <w:r w:rsidRPr="00BC6FEA" w:rsidDel="00201166">
                <w:rPr>
                  <w:rFonts w:asciiTheme="minorHAnsi" w:hAnsiTheme="minorHAnsi" w:cstheme="minorHAnsi"/>
                  <w:sz w:val="16"/>
                  <w:szCs w:val="16"/>
                  <w:lang w:val="fr-FR"/>
                </w:rPr>
                <w:delText>N/A</w:delText>
              </w:r>
            </w:del>
          </w:p>
        </w:tc>
        <w:tc>
          <w:tcPr>
            <w:tcW w:w="608" w:type="pct"/>
          </w:tcPr>
          <w:p w14:paraId="4694488B" w14:textId="70F116D7" w:rsidR="00BC6FEA" w:rsidRPr="00343F01" w:rsidDel="00201166" w:rsidRDefault="00BC6FEA" w:rsidP="00BC6FEA">
            <w:pPr>
              <w:spacing w:before="0" w:after="0"/>
              <w:jc w:val="center"/>
              <w:rPr>
                <w:del w:id="2038" w:author="Houyem Rais" w:date="2024-02-22T14:46:00Z"/>
                <w:rFonts w:asciiTheme="minorHAnsi" w:hAnsiTheme="minorHAnsi" w:cstheme="minorHAnsi"/>
                <w:sz w:val="16"/>
                <w:szCs w:val="16"/>
                <w:lang w:val="fr-FR"/>
              </w:rPr>
            </w:pPr>
            <w:del w:id="2039" w:author="Houyem Rais" w:date="2024-02-22T14:46:00Z">
              <w:r w:rsidRPr="00BC6FEA" w:rsidDel="00201166">
                <w:rPr>
                  <w:rFonts w:asciiTheme="minorHAnsi" w:hAnsiTheme="minorHAnsi" w:cstheme="minorHAnsi"/>
                  <w:sz w:val="16"/>
                  <w:szCs w:val="16"/>
                  <w:lang w:val="fr-FR"/>
                </w:rPr>
                <w:delText>N/A</w:delText>
              </w:r>
            </w:del>
          </w:p>
        </w:tc>
      </w:tr>
      <w:tr w:rsidR="008B74FA" w:rsidRPr="00343F01" w:rsidDel="00201166" w14:paraId="5CECA260" w14:textId="5DF29E0E">
        <w:trPr>
          <w:del w:id="2040" w:author="Houyem Rais" w:date="2024-02-22T14:46:00Z"/>
        </w:trPr>
        <w:tc>
          <w:tcPr>
            <w:tcW w:w="5000" w:type="pct"/>
            <w:gridSpan w:val="7"/>
            <w:shd w:val="clear" w:color="auto" w:fill="F7CAAC" w:themeFill="accent2" w:themeFillTint="66"/>
            <w:vAlign w:val="center"/>
          </w:tcPr>
          <w:p w14:paraId="5555F032" w14:textId="4F7F33CA" w:rsidR="008B74FA" w:rsidRPr="00343F01" w:rsidDel="00201166" w:rsidRDefault="008B74FA" w:rsidP="00153149">
            <w:pPr>
              <w:spacing w:before="0" w:after="0"/>
              <w:jc w:val="left"/>
              <w:rPr>
                <w:del w:id="2041" w:author="Houyem Rais" w:date="2024-02-22T14:46:00Z"/>
                <w:rFonts w:asciiTheme="minorHAnsi" w:hAnsiTheme="minorHAnsi" w:cstheme="minorHAnsi"/>
                <w:sz w:val="16"/>
                <w:szCs w:val="16"/>
                <w:lang w:val="fr-FR"/>
              </w:rPr>
            </w:pPr>
            <w:del w:id="2042" w:author="Houyem Rais" w:date="2024-02-22T14:46:00Z">
              <w:r w:rsidRPr="00343F01" w:rsidDel="00201166">
                <w:rPr>
                  <w:rFonts w:asciiTheme="minorHAnsi" w:hAnsiTheme="minorHAnsi" w:cstheme="minorHAnsi"/>
                  <w:b/>
                  <w:bCs/>
                  <w:sz w:val="16"/>
                  <w:szCs w:val="16"/>
                  <w:lang w:val="fr-FR" w:bidi="ar-TN"/>
                </w:rPr>
                <w:delText>Option 4 : PPP à paiements publics</w:delText>
              </w:r>
            </w:del>
          </w:p>
        </w:tc>
      </w:tr>
      <w:tr w:rsidR="00BC6FEA" w:rsidRPr="00BC6FEA" w:rsidDel="00201166" w14:paraId="034557EF" w14:textId="5024332B" w:rsidTr="00EF4B66">
        <w:trPr>
          <w:del w:id="2043" w:author="Houyem Rais" w:date="2024-02-22T14:46:00Z"/>
        </w:trPr>
        <w:tc>
          <w:tcPr>
            <w:tcW w:w="1333" w:type="pct"/>
            <w:vAlign w:val="bottom"/>
          </w:tcPr>
          <w:p w14:paraId="0F125A4E" w14:textId="6B9D0E8B" w:rsidR="008B74FA" w:rsidRPr="00BC6FEA" w:rsidDel="00201166" w:rsidRDefault="008B74FA" w:rsidP="00153149">
            <w:pPr>
              <w:spacing w:before="0" w:after="0"/>
              <w:rPr>
                <w:del w:id="2044" w:author="Houyem Rais" w:date="2024-02-22T14:46:00Z"/>
                <w:rFonts w:asciiTheme="minorHAnsi" w:hAnsiTheme="minorHAnsi" w:cstheme="minorHAnsi"/>
                <w:i/>
                <w:iCs/>
                <w:sz w:val="16"/>
                <w:szCs w:val="16"/>
                <w:lang w:val="fr-FR" w:bidi="ar-TN"/>
              </w:rPr>
            </w:pPr>
            <w:del w:id="2045" w:author="Houyem Rais" w:date="2024-02-22T14:46:00Z">
              <w:r w:rsidRPr="00BC6FEA" w:rsidDel="00201166">
                <w:rPr>
                  <w:rFonts w:asciiTheme="minorHAnsi" w:hAnsiTheme="minorHAnsi" w:cstheme="minorHAnsi"/>
                  <w:sz w:val="16"/>
                  <w:szCs w:val="16"/>
                  <w:lang w:val="fr-FR" w:bidi="ar-TN"/>
                </w:rPr>
                <w:delText>TRI des fonds propres</w:delText>
              </w:r>
            </w:del>
          </w:p>
        </w:tc>
        <w:tc>
          <w:tcPr>
            <w:tcW w:w="615" w:type="pct"/>
            <w:vAlign w:val="center"/>
          </w:tcPr>
          <w:p w14:paraId="4E1F17FC" w14:textId="5D733F16" w:rsidR="008B74FA" w:rsidRPr="00BC6FEA" w:rsidDel="00201166" w:rsidRDefault="008B74FA" w:rsidP="00153149">
            <w:pPr>
              <w:spacing w:before="0" w:after="0"/>
              <w:jc w:val="center"/>
              <w:rPr>
                <w:del w:id="2046" w:author="Houyem Rais" w:date="2024-02-22T14:46:00Z"/>
                <w:rFonts w:asciiTheme="minorHAnsi" w:hAnsiTheme="minorHAnsi" w:cstheme="minorHAnsi"/>
                <w:i/>
                <w:iCs/>
                <w:sz w:val="16"/>
                <w:szCs w:val="16"/>
                <w:lang w:val="fr-FR"/>
              </w:rPr>
            </w:pPr>
            <w:del w:id="2047" w:author="Houyem Rais" w:date="2024-02-22T14:46:00Z">
              <w:r w:rsidRPr="00BC6FEA" w:rsidDel="00201166">
                <w:rPr>
                  <w:rFonts w:asciiTheme="minorHAnsi" w:hAnsiTheme="minorHAnsi" w:cstheme="minorHAnsi"/>
                  <w:sz w:val="16"/>
                  <w:szCs w:val="16"/>
                  <w:lang w:val="fr-FR"/>
                </w:rPr>
                <w:delText>15%</w:delText>
              </w:r>
            </w:del>
          </w:p>
        </w:tc>
        <w:tc>
          <w:tcPr>
            <w:tcW w:w="612" w:type="pct"/>
            <w:vAlign w:val="center"/>
          </w:tcPr>
          <w:p w14:paraId="19E7FA7D" w14:textId="4DA143DF" w:rsidR="008B74FA" w:rsidRPr="00BC6FEA" w:rsidDel="00201166" w:rsidRDefault="008B74FA" w:rsidP="00153149">
            <w:pPr>
              <w:spacing w:before="0" w:after="0"/>
              <w:jc w:val="center"/>
              <w:rPr>
                <w:del w:id="2048" w:author="Houyem Rais" w:date="2024-02-22T14:46:00Z"/>
                <w:rFonts w:asciiTheme="minorHAnsi" w:hAnsiTheme="minorHAnsi" w:cstheme="minorHAnsi"/>
                <w:i/>
                <w:iCs/>
                <w:sz w:val="16"/>
                <w:szCs w:val="16"/>
                <w:lang w:val="fr-FR"/>
              </w:rPr>
            </w:pPr>
            <w:del w:id="2049" w:author="Houyem Rais" w:date="2024-02-22T14:46:00Z">
              <w:r w:rsidRPr="00BC6FEA" w:rsidDel="00201166">
                <w:rPr>
                  <w:rFonts w:asciiTheme="minorHAnsi" w:hAnsiTheme="minorHAnsi" w:cstheme="minorHAnsi"/>
                  <w:sz w:val="16"/>
                  <w:szCs w:val="16"/>
                  <w:lang w:val="fr-FR"/>
                </w:rPr>
                <w:delText>12%</w:delText>
              </w:r>
            </w:del>
          </w:p>
        </w:tc>
        <w:tc>
          <w:tcPr>
            <w:tcW w:w="609" w:type="pct"/>
            <w:vAlign w:val="center"/>
          </w:tcPr>
          <w:p w14:paraId="73813C03" w14:textId="563A621C" w:rsidR="008B74FA" w:rsidRPr="00BC6FEA" w:rsidDel="00201166" w:rsidRDefault="008B74FA" w:rsidP="00153149">
            <w:pPr>
              <w:spacing w:before="0" w:after="0"/>
              <w:jc w:val="center"/>
              <w:rPr>
                <w:del w:id="2050" w:author="Houyem Rais" w:date="2024-02-22T14:46:00Z"/>
                <w:rFonts w:asciiTheme="minorHAnsi" w:hAnsiTheme="minorHAnsi" w:cstheme="minorHAnsi"/>
                <w:i/>
                <w:iCs/>
                <w:sz w:val="16"/>
                <w:szCs w:val="16"/>
                <w:lang w:val="fr-FR"/>
              </w:rPr>
            </w:pPr>
            <w:del w:id="2051" w:author="Houyem Rais" w:date="2024-02-22T14:46:00Z">
              <w:r w:rsidRPr="00BC6FEA" w:rsidDel="00201166">
                <w:rPr>
                  <w:rFonts w:asciiTheme="minorHAnsi" w:hAnsiTheme="minorHAnsi" w:cstheme="minorHAnsi"/>
                  <w:sz w:val="16"/>
                  <w:szCs w:val="16"/>
                  <w:lang w:val="fr-FR"/>
                </w:rPr>
                <w:delText>12%</w:delText>
              </w:r>
            </w:del>
          </w:p>
        </w:tc>
        <w:tc>
          <w:tcPr>
            <w:tcW w:w="617" w:type="pct"/>
            <w:vAlign w:val="center"/>
          </w:tcPr>
          <w:p w14:paraId="3FE83E8B" w14:textId="66E3B3FB" w:rsidR="008B74FA" w:rsidRPr="00BC6FEA" w:rsidDel="00201166" w:rsidRDefault="008B74FA" w:rsidP="00153149">
            <w:pPr>
              <w:spacing w:before="0" w:after="0"/>
              <w:jc w:val="center"/>
              <w:rPr>
                <w:del w:id="2052" w:author="Houyem Rais" w:date="2024-02-22T14:46:00Z"/>
                <w:rFonts w:asciiTheme="minorHAnsi" w:hAnsiTheme="minorHAnsi" w:cstheme="minorHAnsi"/>
                <w:i/>
                <w:iCs/>
                <w:sz w:val="16"/>
                <w:szCs w:val="16"/>
                <w:lang w:val="fr-FR"/>
              </w:rPr>
            </w:pPr>
            <w:del w:id="2053" w:author="Houyem Rais" w:date="2024-02-22T14:46:00Z">
              <w:r w:rsidRPr="00BC6FEA" w:rsidDel="00201166">
                <w:rPr>
                  <w:rFonts w:asciiTheme="minorHAnsi" w:hAnsiTheme="minorHAnsi" w:cstheme="minorHAnsi"/>
                  <w:sz w:val="16"/>
                  <w:szCs w:val="16"/>
                  <w:lang w:val="fr-FR"/>
                </w:rPr>
                <w:delText>18%</w:delText>
              </w:r>
            </w:del>
          </w:p>
        </w:tc>
        <w:tc>
          <w:tcPr>
            <w:tcW w:w="606" w:type="pct"/>
            <w:vAlign w:val="center"/>
          </w:tcPr>
          <w:p w14:paraId="4BB43349" w14:textId="6D6861EA" w:rsidR="008B74FA" w:rsidRPr="00BC6FEA" w:rsidDel="00201166" w:rsidRDefault="008B74FA" w:rsidP="00153149">
            <w:pPr>
              <w:spacing w:before="0" w:after="0"/>
              <w:jc w:val="center"/>
              <w:rPr>
                <w:del w:id="2054" w:author="Houyem Rais" w:date="2024-02-22T14:46:00Z"/>
                <w:rFonts w:asciiTheme="minorHAnsi" w:hAnsiTheme="minorHAnsi" w:cstheme="minorHAnsi"/>
                <w:i/>
                <w:iCs/>
                <w:sz w:val="16"/>
                <w:szCs w:val="16"/>
                <w:lang w:val="fr-FR"/>
              </w:rPr>
            </w:pPr>
            <w:del w:id="2055" w:author="Houyem Rais" w:date="2024-02-22T14:46:00Z">
              <w:r w:rsidRPr="00BC6FEA" w:rsidDel="00201166">
                <w:rPr>
                  <w:rFonts w:asciiTheme="minorHAnsi" w:hAnsiTheme="minorHAnsi" w:cstheme="minorHAnsi"/>
                  <w:sz w:val="16"/>
                  <w:szCs w:val="16"/>
                  <w:lang w:val="fr-FR"/>
                </w:rPr>
                <w:delText>18%</w:delText>
              </w:r>
            </w:del>
          </w:p>
        </w:tc>
        <w:tc>
          <w:tcPr>
            <w:tcW w:w="608" w:type="pct"/>
            <w:vAlign w:val="center"/>
          </w:tcPr>
          <w:p w14:paraId="5B205AB9" w14:textId="72660D96" w:rsidR="008B74FA" w:rsidRPr="00BC6FEA" w:rsidDel="00201166" w:rsidRDefault="008B74FA" w:rsidP="00153149">
            <w:pPr>
              <w:spacing w:before="0" w:after="0"/>
              <w:jc w:val="center"/>
              <w:rPr>
                <w:del w:id="2056" w:author="Houyem Rais" w:date="2024-02-22T14:46:00Z"/>
                <w:rFonts w:asciiTheme="minorHAnsi" w:hAnsiTheme="minorHAnsi" w:cstheme="minorHAnsi"/>
                <w:i/>
                <w:iCs/>
                <w:sz w:val="16"/>
                <w:szCs w:val="16"/>
                <w:lang w:val="fr-FR"/>
              </w:rPr>
            </w:pPr>
            <w:del w:id="2057" w:author="Houyem Rais" w:date="2024-02-22T14:46:00Z">
              <w:r w:rsidRPr="00BC6FEA" w:rsidDel="00201166">
                <w:rPr>
                  <w:rFonts w:asciiTheme="minorHAnsi" w:hAnsiTheme="minorHAnsi" w:cstheme="minorHAnsi"/>
                  <w:sz w:val="16"/>
                  <w:szCs w:val="16"/>
                  <w:lang w:val="fr-FR"/>
                </w:rPr>
                <w:delText>18%</w:delText>
              </w:r>
            </w:del>
          </w:p>
        </w:tc>
      </w:tr>
      <w:tr w:rsidR="008B74FA" w:rsidRPr="00343F01" w:rsidDel="00201166" w14:paraId="20642C32" w14:textId="5883D6CA" w:rsidTr="00EF4B66">
        <w:trPr>
          <w:del w:id="2058" w:author="Houyem Rais" w:date="2024-02-22T14:46:00Z"/>
        </w:trPr>
        <w:tc>
          <w:tcPr>
            <w:tcW w:w="1333" w:type="pct"/>
            <w:vAlign w:val="bottom"/>
          </w:tcPr>
          <w:p w14:paraId="164B0E72" w14:textId="044CA867" w:rsidR="008B74FA" w:rsidRPr="000409F8" w:rsidDel="00201166" w:rsidRDefault="008B74FA" w:rsidP="00153149">
            <w:pPr>
              <w:spacing w:before="0" w:after="0"/>
              <w:rPr>
                <w:del w:id="2059" w:author="Houyem Rais" w:date="2024-02-22T14:46:00Z"/>
                <w:rFonts w:asciiTheme="minorHAnsi" w:hAnsiTheme="minorHAnsi" w:cstheme="minorHAnsi"/>
                <w:b/>
                <w:bCs/>
                <w:color w:val="C00000"/>
                <w:sz w:val="16"/>
                <w:szCs w:val="16"/>
                <w:lang w:val="fr-FR" w:bidi="ar-TN"/>
              </w:rPr>
            </w:pPr>
            <w:del w:id="2060" w:author="Houyem Rais" w:date="2024-02-22T14:46:00Z">
              <w:r w:rsidRPr="00343F01" w:rsidDel="00201166">
                <w:rPr>
                  <w:rFonts w:asciiTheme="minorHAnsi" w:hAnsiTheme="minorHAnsi" w:cstheme="minorHAnsi"/>
                  <w:sz w:val="16"/>
                  <w:szCs w:val="16"/>
                  <w:lang w:val="fr-FR" w:bidi="ar-TN"/>
                </w:rPr>
                <w:delText>ADSCR minimum</w:delText>
              </w:r>
            </w:del>
          </w:p>
        </w:tc>
        <w:tc>
          <w:tcPr>
            <w:tcW w:w="615" w:type="pct"/>
            <w:vAlign w:val="center"/>
          </w:tcPr>
          <w:p w14:paraId="5875DBBE" w14:textId="6F893D6F" w:rsidR="008B74FA" w:rsidRPr="000409F8" w:rsidDel="00201166" w:rsidRDefault="008B74FA" w:rsidP="00153149">
            <w:pPr>
              <w:spacing w:before="0" w:after="0"/>
              <w:jc w:val="center"/>
              <w:rPr>
                <w:del w:id="2061" w:author="Houyem Rais" w:date="2024-02-22T14:46:00Z"/>
                <w:rFonts w:asciiTheme="minorHAnsi" w:hAnsiTheme="minorHAnsi" w:cstheme="minorHAnsi"/>
                <w:b/>
                <w:bCs/>
                <w:color w:val="C00000"/>
                <w:sz w:val="16"/>
                <w:szCs w:val="16"/>
                <w:lang w:val="fr-FR"/>
              </w:rPr>
            </w:pPr>
            <w:del w:id="2062" w:author="Houyem Rais" w:date="2024-02-22T14:46:00Z">
              <w:r w:rsidRPr="00343F01" w:rsidDel="00201166">
                <w:rPr>
                  <w:rFonts w:asciiTheme="minorHAnsi" w:hAnsiTheme="minorHAnsi" w:cstheme="minorHAnsi"/>
                  <w:sz w:val="16"/>
                  <w:szCs w:val="16"/>
                  <w:lang w:val="fr-FR"/>
                </w:rPr>
                <w:delText>5,1</w:delText>
              </w:r>
            </w:del>
          </w:p>
        </w:tc>
        <w:tc>
          <w:tcPr>
            <w:tcW w:w="612" w:type="pct"/>
            <w:vAlign w:val="center"/>
          </w:tcPr>
          <w:p w14:paraId="3C7BFEEF" w14:textId="3F45739F" w:rsidR="008B74FA" w:rsidRPr="000409F8" w:rsidDel="00201166" w:rsidRDefault="008B74FA" w:rsidP="00153149">
            <w:pPr>
              <w:spacing w:before="0" w:after="0"/>
              <w:jc w:val="center"/>
              <w:rPr>
                <w:del w:id="2063" w:author="Houyem Rais" w:date="2024-02-22T14:46:00Z"/>
                <w:rFonts w:asciiTheme="minorHAnsi" w:hAnsiTheme="minorHAnsi" w:cstheme="minorHAnsi"/>
                <w:b/>
                <w:bCs/>
                <w:color w:val="C00000"/>
                <w:sz w:val="16"/>
                <w:szCs w:val="16"/>
                <w:lang w:val="fr-FR"/>
              </w:rPr>
            </w:pPr>
            <w:del w:id="2064" w:author="Houyem Rais" w:date="2024-02-22T14:46:00Z">
              <w:r w:rsidRPr="00343F01" w:rsidDel="00201166">
                <w:rPr>
                  <w:rFonts w:asciiTheme="minorHAnsi" w:hAnsiTheme="minorHAnsi" w:cstheme="minorHAnsi"/>
                  <w:sz w:val="16"/>
                  <w:szCs w:val="16"/>
                  <w:lang w:val="fr-FR"/>
                </w:rPr>
                <w:delText>4,2</w:delText>
              </w:r>
            </w:del>
          </w:p>
        </w:tc>
        <w:tc>
          <w:tcPr>
            <w:tcW w:w="609" w:type="pct"/>
            <w:vAlign w:val="center"/>
          </w:tcPr>
          <w:p w14:paraId="7BEFFAC6" w14:textId="2B0E788C" w:rsidR="008B74FA" w:rsidRPr="000409F8" w:rsidDel="00201166" w:rsidRDefault="008B74FA" w:rsidP="00153149">
            <w:pPr>
              <w:spacing w:before="0" w:after="0"/>
              <w:jc w:val="center"/>
              <w:rPr>
                <w:del w:id="2065" w:author="Houyem Rais" w:date="2024-02-22T14:46:00Z"/>
                <w:rFonts w:asciiTheme="minorHAnsi" w:hAnsiTheme="minorHAnsi" w:cstheme="minorHAnsi"/>
                <w:b/>
                <w:bCs/>
                <w:color w:val="C00000"/>
                <w:sz w:val="16"/>
                <w:szCs w:val="16"/>
                <w:lang w:val="fr-FR"/>
              </w:rPr>
            </w:pPr>
            <w:del w:id="2066" w:author="Houyem Rais" w:date="2024-02-22T14:46:00Z">
              <w:r w:rsidRPr="00343F01" w:rsidDel="00201166">
                <w:rPr>
                  <w:rFonts w:asciiTheme="minorHAnsi" w:hAnsiTheme="minorHAnsi" w:cstheme="minorHAnsi"/>
                  <w:sz w:val="16"/>
                  <w:szCs w:val="16"/>
                  <w:lang w:val="fr-FR"/>
                </w:rPr>
                <w:delText>4,3</w:delText>
              </w:r>
            </w:del>
          </w:p>
        </w:tc>
        <w:tc>
          <w:tcPr>
            <w:tcW w:w="617" w:type="pct"/>
            <w:vAlign w:val="center"/>
          </w:tcPr>
          <w:p w14:paraId="407489F9" w14:textId="7FC42D5F" w:rsidR="008B74FA" w:rsidRPr="000409F8" w:rsidDel="00201166" w:rsidRDefault="008B74FA" w:rsidP="00153149">
            <w:pPr>
              <w:spacing w:before="0" w:after="0"/>
              <w:jc w:val="center"/>
              <w:rPr>
                <w:del w:id="2067" w:author="Houyem Rais" w:date="2024-02-22T14:46:00Z"/>
                <w:rFonts w:asciiTheme="minorHAnsi" w:hAnsiTheme="minorHAnsi" w:cstheme="minorHAnsi"/>
                <w:b/>
                <w:bCs/>
                <w:color w:val="C00000"/>
                <w:sz w:val="16"/>
                <w:szCs w:val="16"/>
                <w:lang w:val="fr-FR"/>
              </w:rPr>
            </w:pPr>
            <w:del w:id="2068" w:author="Houyem Rais" w:date="2024-02-22T14:46:00Z">
              <w:r w:rsidRPr="00343F01" w:rsidDel="00201166">
                <w:rPr>
                  <w:rFonts w:asciiTheme="minorHAnsi" w:hAnsiTheme="minorHAnsi" w:cstheme="minorHAnsi"/>
                  <w:sz w:val="16"/>
                  <w:szCs w:val="16"/>
                  <w:lang w:val="fr-FR"/>
                </w:rPr>
                <w:delText>4,1</w:delText>
              </w:r>
            </w:del>
          </w:p>
        </w:tc>
        <w:tc>
          <w:tcPr>
            <w:tcW w:w="606" w:type="pct"/>
            <w:vAlign w:val="center"/>
          </w:tcPr>
          <w:p w14:paraId="51DDDBAA" w14:textId="356C7F4D" w:rsidR="008B74FA" w:rsidRPr="000409F8" w:rsidDel="00201166" w:rsidRDefault="008B74FA" w:rsidP="00153149">
            <w:pPr>
              <w:spacing w:before="0" w:after="0"/>
              <w:jc w:val="center"/>
              <w:rPr>
                <w:del w:id="2069" w:author="Houyem Rais" w:date="2024-02-22T14:46:00Z"/>
                <w:rFonts w:asciiTheme="minorHAnsi" w:hAnsiTheme="minorHAnsi" w:cstheme="minorHAnsi"/>
                <w:b/>
                <w:bCs/>
                <w:color w:val="C00000"/>
                <w:sz w:val="16"/>
                <w:szCs w:val="16"/>
                <w:lang w:val="fr-FR"/>
              </w:rPr>
            </w:pPr>
            <w:del w:id="2070" w:author="Houyem Rais" w:date="2024-02-22T14:46:00Z">
              <w:r w:rsidRPr="00343F01" w:rsidDel="00201166">
                <w:rPr>
                  <w:rFonts w:asciiTheme="minorHAnsi" w:hAnsiTheme="minorHAnsi" w:cstheme="minorHAnsi"/>
                  <w:sz w:val="16"/>
                  <w:szCs w:val="16"/>
                  <w:lang w:val="fr-FR"/>
                </w:rPr>
                <w:delText>4,3</w:delText>
              </w:r>
            </w:del>
          </w:p>
        </w:tc>
        <w:tc>
          <w:tcPr>
            <w:tcW w:w="608" w:type="pct"/>
            <w:vAlign w:val="center"/>
          </w:tcPr>
          <w:p w14:paraId="4740EA2A" w14:textId="5D95D7C7" w:rsidR="008B74FA" w:rsidRPr="000409F8" w:rsidDel="00201166" w:rsidRDefault="008B74FA" w:rsidP="00153149">
            <w:pPr>
              <w:spacing w:before="0" w:after="0"/>
              <w:jc w:val="center"/>
              <w:rPr>
                <w:del w:id="2071" w:author="Houyem Rais" w:date="2024-02-22T14:46:00Z"/>
                <w:rFonts w:asciiTheme="minorHAnsi" w:hAnsiTheme="minorHAnsi" w:cstheme="minorHAnsi"/>
                <w:b/>
                <w:bCs/>
                <w:color w:val="C00000"/>
                <w:sz w:val="16"/>
                <w:szCs w:val="16"/>
                <w:lang w:val="fr-FR"/>
              </w:rPr>
            </w:pPr>
            <w:del w:id="2072" w:author="Houyem Rais" w:date="2024-02-22T14:46:00Z">
              <w:r w:rsidRPr="00343F01" w:rsidDel="00201166">
                <w:rPr>
                  <w:rFonts w:asciiTheme="minorHAnsi" w:hAnsiTheme="minorHAnsi" w:cstheme="minorHAnsi"/>
                  <w:sz w:val="16"/>
                  <w:szCs w:val="16"/>
                  <w:lang w:val="fr-FR"/>
                </w:rPr>
                <w:delText>4,1</w:delText>
              </w:r>
            </w:del>
          </w:p>
        </w:tc>
      </w:tr>
    </w:tbl>
    <w:p w14:paraId="410DD5AE" w14:textId="54D3F9FE" w:rsidR="00B65E58" w:rsidRPr="00B65E58" w:rsidDel="00201166" w:rsidRDefault="00B65E58" w:rsidP="00B65E58">
      <w:pPr>
        <w:pStyle w:val="BulletList1"/>
        <w:numPr>
          <w:ilvl w:val="0"/>
          <w:numId w:val="0"/>
        </w:numPr>
        <w:ind w:left="644"/>
        <w:rPr>
          <w:del w:id="2073" w:author="Houyem Rais" w:date="2024-02-22T14:46:00Z"/>
        </w:rPr>
      </w:pPr>
    </w:p>
    <w:p w14:paraId="0AB9250C" w14:textId="321AF00B" w:rsidR="00D56FC3" w:rsidRPr="00343F01" w:rsidDel="00201166" w:rsidRDefault="001A011A" w:rsidP="000409F8">
      <w:pPr>
        <w:pStyle w:val="BulletList1"/>
        <w:rPr>
          <w:del w:id="2074" w:author="Houyem Rais" w:date="2024-02-22T14:46:00Z"/>
        </w:rPr>
      </w:pPr>
      <w:del w:id="2075" w:author="Houyem Rais" w:date="2024-02-22T14:46:00Z">
        <w:r w:rsidRPr="00D56FC3" w:rsidDel="00201166">
          <w:rPr>
            <w:b/>
            <w:bCs/>
          </w:rPr>
          <w:delText>Option 1.1 : BOT économique – Scénario sans subvention publique</w:delText>
        </w:r>
        <w:r w:rsidR="00D56FC3" w:rsidRPr="00D56FC3" w:rsidDel="00201166">
          <w:rPr>
            <w:b/>
            <w:bCs/>
          </w:rPr>
          <w:delText> :</w:delText>
        </w:r>
        <w:r w:rsidR="00D56FC3" w:rsidDel="00201166">
          <w:rPr>
            <w:b/>
            <w:bCs/>
          </w:rPr>
          <w:delText xml:space="preserve"> </w:delText>
        </w:r>
        <w:r w:rsidR="00D56FC3" w:rsidDel="00201166">
          <w:rPr>
            <w:lang w:bidi="ar-TN"/>
          </w:rPr>
          <w:delText>C</w:delText>
        </w:r>
        <w:r w:rsidR="00A1516F" w:rsidRPr="00343F01" w:rsidDel="00201166">
          <w:rPr>
            <w:lang w:bidi="ar-TN"/>
          </w:rPr>
          <w:delText xml:space="preserve">e scénario, </w:delText>
        </w:r>
        <w:r w:rsidR="00D56FC3" w:rsidDel="00201166">
          <w:rPr>
            <w:lang w:bidi="ar-TN"/>
          </w:rPr>
          <w:delText xml:space="preserve">où </w:delText>
        </w:r>
        <w:r w:rsidR="00A1516F" w:rsidRPr="00343F01" w:rsidDel="00201166">
          <w:rPr>
            <w:lang w:bidi="ar-TN"/>
          </w:rPr>
          <w:delText>le partenaire privé supporte la totalité du coût d’investissement du projet</w:delText>
        </w:r>
        <w:r w:rsidRPr="00343F01" w:rsidDel="00201166">
          <w:delText xml:space="preserve"> génère des </w:delText>
        </w:r>
        <w:r w:rsidRPr="00D56FC3" w:rsidDel="00201166">
          <w:rPr>
            <w:b/>
            <w:bCs/>
          </w:rPr>
          <w:delText>TRI des fonds propres inférieurs au seuil</w:delText>
        </w:r>
        <w:r w:rsidRPr="00343F01" w:rsidDel="00201166">
          <w:delText xml:space="preserve"> et un </w:delText>
        </w:r>
        <w:r w:rsidRPr="00D56FC3" w:rsidDel="00201166">
          <w:rPr>
            <w:b/>
            <w:bCs/>
          </w:rPr>
          <w:delText>ADSCR minimum</w:delText>
        </w:r>
        <w:r w:rsidRPr="00343F01" w:rsidDel="00201166">
          <w:delText xml:space="preserve"> inférieur à 1,2 pour les lots D et F</w:delText>
        </w:r>
        <w:r w:rsidRPr="00D56FC3" w:rsidDel="00201166">
          <w:rPr>
            <w:b/>
            <w:bCs/>
          </w:rPr>
          <w:delText>,</w:delText>
        </w:r>
        <w:r w:rsidRPr="00343F01" w:rsidDel="00201166">
          <w:delText xml:space="preserve"> ce qui signifie que la mise en œuvre des différents lots contractuels sous forme d’un BOT économique sans subvention publique </w:delText>
        </w:r>
        <w:r w:rsidRPr="00D56FC3" w:rsidDel="00201166">
          <w:rPr>
            <w:b/>
            <w:bCs/>
            <w:u w:val="single"/>
          </w:rPr>
          <w:delText>n’est pas rentable pour les partenaires privés pour tous les lots contractuels</w:delText>
        </w:r>
        <w:r w:rsidRPr="00343F01" w:rsidDel="00201166">
          <w:delText xml:space="preserve"> et ne leur permet pas de payer le service annuel de leur dette contractée.</w:delText>
        </w:r>
      </w:del>
    </w:p>
    <w:p w14:paraId="03B9334A" w14:textId="58582633" w:rsidR="00D56FC3" w:rsidDel="00201166" w:rsidRDefault="00A1516F" w:rsidP="00D56FC3">
      <w:pPr>
        <w:pStyle w:val="BulletList1"/>
        <w:rPr>
          <w:del w:id="2076" w:author="Houyem Rais" w:date="2024-02-22T14:46:00Z"/>
          <w:b/>
          <w:bCs/>
        </w:rPr>
      </w:pPr>
      <w:del w:id="2077" w:author="Houyem Rais" w:date="2024-02-22T14:46:00Z">
        <w:r w:rsidRPr="00D56FC3" w:rsidDel="00201166">
          <w:rPr>
            <w:b/>
            <w:bCs/>
          </w:rPr>
          <w:delText xml:space="preserve">Option 1.2 : </w:delText>
        </w:r>
        <w:r w:rsidR="001A011A" w:rsidRPr="00D56FC3" w:rsidDel="00201166">
          <w:rPr>
            <w:b/>
            <w:bCs/>
          </w:rPr>
          <w:delText>BOT économique avec subvention d’investissement</w:delText>
        </w:r>
        <w:r w:rsidR="00D56FC3" w:rsidRPr="00D56FC3" w:rsidDel="00201166">
          <w:rPr>
            <w:b/>
            <w:bCs/>
          </w:rPr>
          <w:delText> :</w:delText>
        </w:r>
        <w:r w:rsidR="00D56FC3" w:rsidDel="00201166">
          <w:delText xml:space="preserve"> </w:delText>
        </w:r>
        <w:r w:rsidR="001A011A" w:rsidRPr="00343F01" w:rsidDel="00201166">
          <w:delText xml:space="preserve">Ce scénario génère des </w:delText>
        </w:r>
        <w:r w:rsidR="001A011A" w:rsidRPr="00D56FC3" w:rsidDel="00201166">
          <w:rPr>
            <w:b/>
            <w:bCs/>
          </w:rPr>
          <w:delText>TRI des fonds propres positifs et supérieurs au seuil (15% pour le lot contractuel A, 12% pour les lots contractuels B et C, et 18% pour les lots contractuels D, E et F)</w:delText>
        </w:r>
        <w:r w:rsidR="001A011A" w:rsidRPr="00343F01" w:rsidDel="00201166">
          <w:delText xml:space="preserve"> et des </w:delText>
        </w:r>
        <w:r w:rsidR="001A011A" w:rsidRPr="00D56FC3" w:rsidDel="00201166">
          <w:rPr>
            <w:b/>
            <w:bCs/>
          </w:rPr>
          <w:delText>ADSCR minimums supérieurs à 1,2,</w:delText>
        </w:r>
        <w:r w:rsidR="001A011A" w:rsidRPr="00343F01" w:rsidDel="00201166">
          <w:delText xml:space="preserve"> ce qui signifie que la mise en œuvre des différents lots contractuels sous forme d’un BOT économique avec subvention publique pourra être rentable pour le partenaire privé et lui permet de payer le service annuel de sa dette contractée.</w:delText>
        </w:r>
      </w:del>
    </w:p>
    <w:p w14:paraId="05BB787A" w14:textId="486B92B7" w:rsidR="00D56FC3" w:rsidDel="00201166" w:rsidRDefault="00A1516F" w:rsidP="00D56FC3">
      <w:pPr>
        <w:pStyle w:val="BulletList1"/>
        <w:rPr>
          <w:del w:id="2078" w:author="Houyem Rais" w:date="2024-02-22T14:46:00Z"/>
          <w:b/>
          <w:bCs/>
        </w:rPr>
      </w:pPr>
      <w:del w:id="2079" w:author="Houyem Rais" w:date="2024-02-22T14:46:00Z">
        <w:r w:rsidRPr="00D56FC3" w:rsidDel="00201166">
          <w:rPr>
            <w:b/>
            <w:bCs/>
          </w:rPr>
          <w:delText xml:space="preserve">Option 2 : </w:delText>
        </w:r>
        <w:r w:rsidR="00897B60" w:rsidRPr="00D56FC3" w:rsidDel="00201166">
          <w:rPr>
            <w:b/>
            <w:bCs/>
          </w:rPr>
          <w:delText>BOT social - avec subvention publique</w:delText>
        </w:r>
        <w:r w:rsidR="00D56FC3" w:rsidRPr="00D56FC3" w:rsidDel="00201166">
          <w:rPr>
            <w:b/>
            <w:bCs/>
          </w:rPr>
          <w:delText> :</w:delText>
        </w:r>
        <w:r w:rsidR="00D56FC3" w:rsidDel="00201166">
          <w:delText xml:space="preserve"> </w:delText>
        </w:r>
        <w:r w:rsidR="00897B60" w:rsidRPr="00343F01" w:rsidDel="00201166">
          <w:delText xml:space="preserve">Ce scénario génère des </w:delText>
        </w:r>
        <w:r w:rsidR="00897B60" w:rsidRPr="00D56FC3" w:rsidDel="00201166">
          <w:rPr>
            <w:b/>
            <w:bCs/>
          </w:rPr>
          <w:delText>TRI des fonds propres positifs et supérieurs au seuil (15% pour le lot contractuel A, 12% pour les lots contractuels B et C, et 18% pour les lots contractuels D, E et F)</w:delText>
        </w:r>
        <w:r w:rsidR="00897B60" w:rsidRPr="00343F01" w:rsidDel="00201166">
          <w:delText xml:space="preserve"> et des </w:delText>
        </w:r>
        <w:r w:rsidR="00897B60" w:rsidRPr="00D56FC3" w:rsidDel="00201166">
          <w:rPr>
            <w:b/>
            <w:bCs/>
          </w:rPr>
          <w:delText>ADSCR minimums supérieurs à 1,2,</w:delText>
        </w:r>
        <w:r w:rsidR="00897B60" w:rsidRPr="00343F01" w:rsidDel="00201166">
          <w:delText xml:space="preserve"> ce qui signifie que la mise en œuvre des différents lots contractuels sous forme d’un BOT social avec subvention publique pourra être rentable pour le partenaire privé et lui permet de payer le service annuel de sa dette contractée.</w:delText>
        </w:r>
      </w:del>
    </w:p>
    <w:p w14:paraId="155AFCE8" w14:textId="12EB6E8B" w:rsidR="00A1516F" w:rsidRPr="00343F01" w:rsidDel="00201166" w:rsidRDefault="00A1516F" w:rsidP="000409F8">
      <w:pPr>
        <w:pStyle w:val="BulletList1"/>
        <w:rPr>
          <w:del w:id="2080" w:author="Houyem Rais" w:date="2024-02-22T14:46:00Z"/>
        </w:rPr>
      </w:pPr>
      <w:del w:id="2081" w:author="Houyem Rais" w:date="2024-02-22T14:46:00Z">
        <w:r w:rsidRPr="00D56FC3" w:rsidDel="00201166">
          <w:rPr>
            <w:b/>
            <w:bCs/>
          </w:rPr>
          <w:delText>Option 4 : PPP à paiements publics</w:delText>
        </w:r>
        <w:r w:rsidR="00D56FC3" w:rsidRPr="00D56FC3" w:rsidDel="00201166">
          <w:rPr>
            <w:b/>
            <w:bCs/>
          </w:rPr>
          <w:delText> :</w:delText>
        </w:r>
        <w:r w:rsidR="00D56FC3" w:rsidDel="00201166">
          <w:rPr>
            <w:lang w:bidi="ar-TN"/>
          </w:rPr>
          <w:delText xml:space="preserve"> </w:delText>
        </w:r>
        <w:r w:rsidRPr="00343F01" w:rsidDel="00201166">
          <w:delText xml:space="preserve">Ce scénario génère les </w:delText>
        </w:r>
        <w:r w:rsidRPr="00343F01" w:rsidDel="00201166">
          <w:rPr>
            <w:b/>
            <w:bCs/>
          </w:rPr>
          <w:delText>TRI des fonds propres cibles (15% pour le lot contractuel A, 12% pour les lots contractuels B et C, et 18% pour les lots contractuels D, E et F)</w:delText>
        </w:r>
        <w:r w:rsidRPr="00343F01" w:rsidDel="00201166">
          <w:delText xml:space="preserve"> et des </w:delText>
        </w:r>
        <w:r w:rsidRPr="00343F01" w:rsidDel="00201166">
          <w:rPr>
            <w:b/>
            <w:bCs/>
          </w:rPr>
          <w:delText>ADSCR minimums supérieurs à 1,2,</w:delText>
        </w:r>
        <w:r w:rsidRPr="00343F01" w:rsidDel="00201166">
          <w:delText xml:space="preserve"> ce qui garantit une rentable minimale pour le partenaire privé et lui permet de couvrir le service annuel de sa dette contractée.</w:delText>
        </w:r>
      </w:del>
    </w:p>
    <w:p w14:paraId="1D00AEEE" w14:textId="2FB59165" w:rsidR="00B65E58" w:rsidDel="00201166" w:rsidRDefault="00B65E58">
      <w:pPr>
        <w:spacing w:before="0" w:after="160"/>
        <w:jc w:val="left"/>
        <w:rPr>
          <w:del w:id="2082" w:author="Houyem Rais" w:date="2024-02-22T14:46:00Z"/>
        </w:rPr>
      </w:pPr>
      <w:del w:id="2083" w:author="Houyem Rais" w:date="2024-02-22T14:46:00Z">
        <w:r w:rsidDel="00201166">
          <w:br w:type="page"/>
        </w:r>
      </w:del>
    </w:p>
    <w:p w14:paraId="71D23C9A" w14:textId="60FC77F1" w:rsidR="00155D5C" w:rsidRPr="00343F01" w:rsidDel="00201166" w:rsidRDefault="00155D5C" w:rsidP="00155D5C">
      <w:pPr>
        <w:rPr>
          <w:del w:id="2084" w:author="Houyem Rais" w:date="2024-02-22T14:46:00Z"/>
        </w:rPr>
      </w:pPr>
      <w:del w:id="2085" w:author="Houyem Rais" w:date="2024-02-22T14:46:00Z">
        <w:r w:rsidRPr="00EF0A94" w:rsidDel="00201166">
          <w:delText xml:space="preserve">L'analyse des risques </w:delText>
        </w:r>
        <w:r w:rsidR="00D56FC3" w:rsidDel="00201166">
          <w:delText>a mis</w:delText>
        </w:r>
        <w:r w:rsidRPr="00EF0A94" w:rsidDel="00201166">
          <w:delText xml:space="preserve"> l'accent sur la probabilité que les événements ne se produisent pas comme</w:delText>
        </w:r>
        <w:r w:rsidRPr="00343F01" w:rsidDel="00201166">
          <w:delText xml:space="preserve"> prévu et la mesure des conséquences d'une telle défaillance.</w:delText>
        </w:r>
        <w:r w:rsidDel="00201166">
          <w:delText xml:space="preserve"> </w:delText>
        </w:r>
        <w:r w:rsidRPr="00343F01" w:rsidDel="00201166">
          <w:delText xml:space="preserve">Les risques préliminaires du Projet de l’autoroute du Corridor Abidjan-Lagos – Lot 3 couvrent plusieurs catégories. Les risques paraissant les plus importants dans ce projet sont les suivants : </w:delText>
        </w:r>
      </w:del>
    </w:p>
    <w:p w14:paraId="296BC1F4" w14:textId="56ACB5F3" w:rsidR="00155D5C" w:rsidRPr="00F67078" w:rsidDel="00201166" w:rsidRDefault="00155D5C" w:rsidP="00155D5C">
      <w:pPr>
        <w:pStyle w:val="BulletList1"/>
        <w:rPr>
          <w:del w:id="2086" w:author="Houyem Rais" w:date="2024-02-22T14:46:00Z"/>
        </w:rPr>
      </w:pPr>
      <w:del w:id="2087" w:author="Houyem Rais" w:date="2024-02-22T14:46:00Z">
        <w:r w:rsidRPr="00EF0A94" w:rsidDel="00201166">
          <w:delText>Risque de construction</w:delText>
        </w:r>
        <w:r w:rsidRPr="00F67078" w:rsidDel="00201166">
          <w:delText> ;</w:delText>
        </w:r>
      </w:del>
    </w:p>
    <w:p w14:paraId="25FC7799" w14:textId="25131920" w:rsidR="00155D5C" w:rsidRPr="00F67078" w:rsidDel="00201166" w:rsidRDefault="00155D5C" w:rsidP="00155D5C">
      <w:pPr>
        <w:pStyle w:val="BulletList1"/>
        <w:rPr>
          <w:del w:id="2088" w:author="Houyem Rais" w:date="2024-02-22T14:46:00Z"/>
        </w:rPr>
      </w:pPr>
      <w:del w:id="2089" w:author="Houyem Rais" w:date="2024-02-22T14:46:00Z">
        <w:r w:rsidRPr="00EF0A94" w:rsidDel="00201166">
          <w:delText>Risque environnemental et social</w:delText>
        </w:r>
        <w:r w:rsidRPr="00F67078" w:rsidDel="00201166">
          <w:delText> ;</w:delText>
        </w:r>
      </w:del>
    </w:p>
    <w:p w14:paraId="6184E6C5" w14:textId="26CD0AB2" w:rsidR="00155D5C" w:rsidRPr="00F67078" w:rsidDel="00201166" w:rsidRDefault="00155D5C" w:rsidP="00155D5C">
      <w:pPr>
        <w:pStyle w:val="BulletList1"/>
        <w:rPr>
          <w:del w:id="2090" w:author="Houyem Rais" w:date="2024-02-22T14:46:00Z"/>
        </w:rPr>
      </w:pPr>
      <w:del w:id="2091" w:author="Houyem Rais" w:date="2024-02-22T14:46:00Z">
        <w:r w:rsidRPr="00EF0A94" w:rsidDel="00201166">
          <w:delText>Risque de maintenance</w:delText>
        </w:r>
        <w:r w:rsidRPr="00F67078" w:rsidDel="00201166">
          <w:delText> ;</w:delText>
        </w:r>
      </w:del>
    </w:p>
    <w:p w14:paraId="42960AA1" w14:textId="38C16B0D" w:rsidR="00155D5C" w:rsidRPr="00F67078" w:rsidDel="00201166" w:rsidRDefault="00155D5C" w:rsidP="00155D5C">
      <w:pPr>
        <w:pStyle w:val="BulletList1"/>
        <w:rPr>
          <w:del w:id="2092" w:author="Houyem Rais" w:date="2024-02-22T14:46:00Z"/>
        </w:rPr>
      </w:pPr>
      <w:del w:id="2093" w:author="Houyem Rais" w:date="2024-02-22T14:46:00Z">
        <w:r w:rsidRPr="00EF0A94" w:rsidDel="00201166">
          <w:delText>Risque d’exploitation</w:delText>
        </w:r>
        <w:r w:rsidRPr="00F67078" w:rsidDel="00201166">
          <w:delText xml:space="preserve"> ; </w:delText>
        </w:r>
      </w:del>
    </w:p>
    <w:p w14:paraId="11228E05" w14:textId="6997B77B" w:rsidR="00155D5C" w:rsidRPr="00F67078" w:rsidDel="00201166" w:rsidRDefault="00155D5C" w:rsidP="00155D5C">
      <w:pPr>
        <w:pStyle w:val="BulletList1"/>
        <w:rPr>
          <w:del w:id="2094" w:author="Houyem Rais" w:date="2024-02-22T14:46:00Z"/>
        </w:rPr>
      </w:pPr>
      <w:del w:id="2095" w:author="Houyem Rais" w:date="2024-02-22T14:46:00Z">
        <w:r w:rsidRPr="00EF0A94" w:rsidDel="00201166">
          <w:delText>Risque politique</w:delText>
        </w:r>
        <w:r w:rsidRPr="00F67078" w:rsidDel="00201166">
          <w:delText> ; et</w:delText>
        </w:r>
      </w:del>
    </w:p>
    <w:p w14:paraId="75AF0CE3" w14:textId="2FA53A62" w:rsidR="00155D5C" w:rsidRPr="00F67078" w:rsidDel="00201166" w:rsidRDefault="00155D5C" w:rsidP="00155D5C">
      <w:pPr>
        <w:pStyle w:val="BulletList1"/>
        <w:rPr>
          <w:del w:id="2096" w:author="Houyem Rais" w:date="2024-02-22T14:46:00Z"/>
        </w:rPr>
      </w:pPr>
      <w:del w:id="2097" w:author="Houyem Rais" w:date="2024-02-22T14:46:00Z">
        <w:r w:rsidRPr="00EF0A94" w:rsidDel="00201166">
          <w:delText>Risque financier</w:delText>
        </w:r>
        <w:r w:rsidRPr="00F67078" w:rsidDel="00201166">
          <w:delText>.</w:delText>
        </w:r>
      </w:del>
    </w:p>
    <w:p w14:paraId="368BB671" w14:textId="68320794" w:rsidR="00D040E1" w:rsidRPr="00343F01" w:rsidDel="00201166" w:rsidRDefault="00E81E94" w:rsidP="00DD3AF3">
      <w:pPr>
        <w:rPr>
          <w:del w:id="2098" w:author="Houyem Rais" w:date="2024-02-22T14:46:00Z"/>
        </w:rPr>
      </w:pPr>
      <w:del w:id="2099" w:author="Houyem Rais" w:date="2024-02-22T14:46:00Z">
        <w:r w:rsidRPr="00343F01" w:rsidDel="00201166">
          <w:delText xml:space="preserve">Afin d'évaluer quantitativement la Value for Money, le modèle financier estime le coût pour l’autorité contractante pour chaque option. Les coûts afférents au projet, qui sont à la charge de la société de projet pendant la durée du contrat, sont ajustés en fonction du risque puis comparés en termes de VAN aux coûts de l’option Marché Public (Comparateur du Secteur Public – EPC + E&amp;M) ajustée au risque. </w:delText>
        </w:r>
        <w:r w:rsidR="00DD3AF3" w:rsidDel="00201166">
          <w:delText xml:space="preserve">La </w:delText>
        </w:r>
        <w:r w:rsidRPr="00343F01" w:rsidDel="00201166">
          <w:delText xml:space="preserve">Value for Money n'a de sens que pour les </w:delText>
        </w:r>
        <w:r w:rsidRPr="00343F01" w:rsidDel="00201166">
          <w:rPr>
            <w:b/>
            <w:bCs/>
          </w:rPr>
          <w:delText>scénarios PPP bancables</w:delText>
        </w:r>
        <w:r w:rsidRPr="00343F01" w:rsidDel="00201166">
          <w:delText xml:space="preserve"> (dette payée avec DSCR &gt; 1,2) et attractifs pour les investisseurs (TRI des FP &gt; seuil).</w:delText>
        </w:r>
        <w:r w:rsidR="00DD3AF3" w:rsidDel="00201166">
          <w:delText xml:space="preserve"> </w:delText>
        </w:r>
        <w:r w:rsidR="00D040E1" w:rsidRPr="00343F01" w:rsidDel="00201166">
          <w:delText>Les résultats de cette analyse de Value for Money pour les différents lots contractuels sont synthétisés dans le tableau suivant.</w:delText>
        </w:r>
      </w:del>
    </w:p>
    <w:p w14:paraId="4E12DFEB" w14:textId="4642F587" w:rsidR="00D040E1" w:rsidDel="00201166" w:rsidRDefault="00D040E1" w:rsidP="00D040E1">
      <w:pPr>
        <w:pStyle w:val="Caption"/>
        <w:rPr>
          <w:del w:id="2100" w:author="Houyem Rais" w:date="2024-02-22T14:46:00Z"/>
        </w:rPr>
      </w:pPr>
      <w:bookmarkStart w:id="2101" w:name="_Toc152165446"/>
      <w:del w:id="210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8</w:delText>
        </w:r>
        <w:r w:rsidR="00B0561B" w:rsidDel="00201166">
          <w:rPr>
            <w:noProof/>
          </w:rPr>
          <w:fldChar w:fldCharType="end"/>
        </w:r>
        <w:r w:rsidRPr="00343F01" w:rsidDel="00201166">
          <w:delText xml:space="preserve"> Synthèse des résultats de l’analyse de la Value for Money des options sélectionnées pour les différents lots contractuels</w:delText>
        </w:r>
        <w:bookmarkEnd w:id="2101"/>
      </w:del>
    </w:p>
    <w:tbl>
      <w:tblPr>
        <w:tblW w:w="8359" w:type="dxa"/>
        <w:tblCellMar>
          <w:left w:w="70" w:type="dxa"/>
          <w:right w:w="70" w:type="dxa"/>
        </w:tblCellMar>
        <w:tblLook w:val="04A0" w:firstRow="1" w:lastRow="0" w:firstColumn="1" w:lastColumn="0" w:noHBand="0" w:noVBand="1"/>
      </w:tblPr>
      <w:tblGrid>
        <w:gridCol w:w="3823"/>
        <w:gridCol w:w="719"/>
        <w:gridCol w:w="719"/>
        <w:gridCol w:w="683"/>
        <w:gridCol w:w="772"/>
        <w:gridCol w:w="683"/>
        <w:gridCol w:w="960"/>
      </w:tblGrid>
      <w:tr w:rsidR="00F352B6" w:rsidRPr="00F352B6" w:rsidDel="00201166" w14:paraId="57651365" w14:textId="5D10B242" w:rsidTr="007E7836">
        <w:trPr>
          <w:trHeight w:val="204"/>
          <w:del w:id="2103" w:author="Houyem Rais" w:date="2024-02-22T14:46:00Z"/>
        </w:trPr>
        <w:tc>
          <w:tcPr>
            <w:tcW w:w="3823" w:type="dxa"/>
            <w:tcBorders>
              <w:top w:val="single" w:sz="4" w:space="0" w:color="auto"/>
              <w:left w:val="single" w:sz="4" w:space="0" w:color="auto"/>
              <w:bottom w:val="single" w:sz="4" w:space="0" w:color="auto"/>
              <w:right w:val="single" w:sz="4" w:space="0" w:color="auto"/>
            </w:tcBorders>
            <w:shd w:val="clear" w:color="000000" w:fill="D9E2F3"/>
            <w:vAlign w:val="center"/>
            <w:hideMark/>
          </w:tcPr>
          <w:p w14:paraId="25856B81" w14:textId="43C0CF39" w:rsidR="00F352B6" w:rsidRPr="00F352B6" w:rsidDel="00201166" w:rsidRDefault="00F352B6" w:rsidP="00F352B6">
            <w:pPr>
              <w:spacing w:before="0" w:after="0" w:line="240" w:lineRule="auto"/>
              <w:jc w:val="left"/>
              <w:rPr>
                <w:del w:id="2104" w:author="Houyem Rais" w:date="2024-02-22T14:46:00Z"/>
                <w:rFonts w:ascii="Calibri" w:eastAsia="Times New Roman" w:hAnsi="Calibri" w:cs="Calibri"/>
                <w:b/>
                <w:bCs/>
                <w:color w:val="000000"/>
                <w:sz w:val="16"/>
                <w:szCs w:val="16"/>
                <w:lang w:eastAsia="fr-FR"/>
              </w:rPr>
            </w:pPr>
            <w:del w:id="2105" w:author="Houyem Rais" w:date="2024-02-22T14:46:00Z">
              <w:r w:rsidRPr="00F352B6" w:rsidDel="00201166">
                <w:rPr>
                  <w:rFonts w:ascii="Calibri" w:eastAsia="Times New Roman" w:hAnsi="Calibri" w:cs="Calibri"/>
                  <w:b/>
                  <w:bCs/>
                  <w:color w:val="000000"/>
                  <w:sz w:val="16"/>
                  <w:szCs w:val="16"/>
                  <w:lang w:eastAsia="fr-FR"/>
                </w:rPr>
                <w:delText>Lot</w:delText>
              </w:r>
            </w:del>
          </w:p>
        </w:tc>
        <w:tc>
          <w:tcPr>
            <w:tcW w:w="719" w:type="dxa"/>
            <w:tcBorders>
              <w:top w:val="single" w:sz="4" w:space="0" w:color="auto"/>
              <w:left w:val="nil"/>
              <w:bottom w:val="single" w:sz="4" w:space="0" w:color="auto"/>
              <w:right w:val="single" w:sz="4" w:space="0" w:color="auto"/>
            </w:tcBorders>
            <w:shd w:val="clear" w:color="000000" w:fill="D9E2F3"/>
            <w:vAlign w:val="center"/>
            <w:hideMark/>
          </w:tcPr>
          <w:p w14:paraId="0A7A0829" w14:textId="1939FB73" w:rsidR="00F352B6" w:rsidRPr="00F352B6" w:rsidDel="00201166" w:rsidRDefault="00F352B6" w:rsidP="00F352B6">
            <w:pPr>
              <w:spacing w:before="0" w:after="0" w:line="240" w:lineRule="auto"/>
              <w:jc w:val="center"/>
              <w:rPr>
                <w:del w:id="2106" w:author="Houyem Rais" w:date="2024-02-22T14:46:00Z"/>
                <w:rFonts w:ascii="Calibri" w:eastAsia="Times New Roman" w:hAnsi="Calibri" w:cs="Calibri"/>
                <w:b/>
                <w:bCs/>
                <w:color w:val="000000"/>
                <w:sz w:val="16"/>
                <w:szCs w:val="16"/>
                <w:lang w:eastAsia="fr-FR"/>
              </w:rPr>
            </w:pPr>
            <w:del w:id="2107" w:author="Houyem Rais" w:date="2024-02-22T14:46:00Z">
              <w:r w:rsidRPr="00F352B6" w:rsidDel="00201166">
                <w:rPr>
                  <w:rFonts w:ascii="Calibri" w:eastAsia="Times New Roman" w:hAnsi="Calibri" w:cs="Calibri"/>
                  <w:b/>
                  <w:bCs/>
                  <w:color w:val="000000"/>
                  <w:sz w:val="16"/>
                  <w:szCs w:val="16"/>
                  <w:lang w:eastAsia="fr-FR"/>
                </w:rPr>
                <w:delText>A</w:delText>
              </w:r>
            </w:del>
          </w:p>
        </w:tc>
        <w:tc>
          <w:tcPr>
            <w:tcW w:w="719" w:type="dxa"/>
            <w:tcBorders>
              <w:top w:val="single" w:sz="4" w:space="0" w:color="auto"/>
              <w:left w:val="nil"/>
              <w:bottom w:val="single" w:sz="4" w:space="0" w:color="auto"/>
              <w:right w:val="single" w:sz="4" w:space="0" w:color="auto"/>
            </w:tcBorders>
            <w:shd w:val="clear" w:color="000000" w:fill="D9E2F3"/>
            <w:vAlign w:val="center"/>
            <w:hideMark/>
          </w:tcPr>
          <w:p w14:paraId="0697CDA3" w14:textId="4B53521C" w:rsidR="00F352B6" w:rsidRPr="00F352B6" w:rsidDel="00201166" w:rsidRDefault="00F352B6" w:rsidP="00F352B6">
            <w:pPr>
              <w:spacing w:before="0" w:after="0" w:line="240" w:lineRule="auto"/>
              <w:jc w:val="center"/>
              <w:rPr>
                <w:del w:id="2108" w:author="Houyem Rais" w:date="2024-02-22T14:46:00Z"/>
                <w:rFonts w:ascii="Calibri" w:eastAsia="Times New Roman" w:hAnsi="Calibri" w:cs="Calibri"/>
                <w:b/>
                <w:bCs/>
                <w:color w:val="000000"/>
                <w:sz w:val="16"/>
                <w:szCs w:val="16"/>
                <w:lang w:eastAsia="fr-FR"/>
              </w:rPr>
            </w:pPr>
            <w:del w:id="2109" w:author="Houyem Rais" w:date="2024-02-22T14:46:00Z">
              <w:r w:rsidRPr="00F352B6" w:rsidDel="00201166">
                <w:rPr>
                  <w:rFonts w:ascii="Calibri" w:eastAsia="Times New Roman" w:hAnsi="Calibri" w:cs="Calibri"/>
                  <w:b/>
                  <w:bCs/>
                  <w:color w:val="000000"/>
                  <w:sz w:val="16"/>
                  <w:szCs w:val="16"/>
                  <w:lang w:eastAsia="fr-FR"/>
                </w:rPr>
                <w:delText>B</w:delText>
              </w:r>
            </w:del>
          </w:p>
        </w:tc>
        <w:tc>
          <w:tcPr>
            <w:tcW w:w="683" w:type="dxa"/>
            <w:tcBorders>
              <w:top w:val="single" w:sz="4" w:space="0" w:color="auto"/>
              <w:left w:val="nil"/>
              <w:bottom w:val="single" w:sz="4" w:space="0" w:color="auto"/>
              <w:right w:val="single" w:sz="4" w:space="0" w:color="auto"/>
            </w:tcBorders>
            <w:shd w:val="clear" w:color="000000" w:fill="D9E2F3"/>
            <w:vAlign w:val="center"/>
            <w:hideMark/>
          </w:tcPr>
          <w:p w14:paraId="08B8974C" w14:textId="4CA8D206" w:rsidR="00F352B6" w:rsidRPr="00F352B6" w:rsidDel="00201166" w:rsidRDefault="00F352B6" w:rsidP="00F352B6">
            <w:pPr>
              <w:spacing w:before="0" w:after="0" w:line="240" w:lineRule="auto"/>
              <w:jc w:val="center"/>
              <w:rPr>
                <w:del w:id="2110" w:author="Houyem Rais" w:date="2024-02-22T14:46:00Z"/>
                <w:rFonts w:ascii="Calibri" w:eastAsia="Times New Roman" w:hAnsi="Calibri" w:cs="Calibri"/>
                <w:b/>
                <w:bCs/>
                <w:color w:val="000000"/>
                <w:sz w:val="16"/>
                <w:szCs w:val="16"/>
                <w:lang w:eastAsia="fr-FR"/>
              </w:rPr>
            </w:pPr>
            <w:del w:id="2111" w:author="Houyem Rais" w:date="2024-02-22T14:46:00Z">
              <w:r w:rsidRPr="00F352B6" w:rsidDel="00201166">
                <w:rPr>
                  <w:rFonts w:ascii="Calibri" w:eastAsia="Times New Roman" w:hAnsi="Calibri" w:cs="Calibri"/>
                  <w:b/>
                  <w:bCs/>
                  <w:color w:val="000000"/>
                  <w:sz w:val="16"/>
                  <w:szCs w:val="16"/>
                  <w:lang w:eastAsia="fr-FR"/>
                </w:rPr>
                <w:delText>C</w:delText>
              </w:r>
            </w:del>
          </w:p>
        </w:tc>
        <w:tc>
          <w:tcPr>
            <w:tcW w:w="772" w:type="dxa"/>
            <w:tcBorders>
              <w:top w:val="single" w:sz="4" w:space="0" w:color="auto"/>
              <w:left w:val="nil"/>
              <w:bottom w:val="single" w:sz="4" w:space="0" w:color="auto"/>
              <w:right w:val="single" w:sz="4" w:space="0" w:color="auto"/>
            </w:tcBorders>
            <w:shd w:val="clear" w:color="000000" w:fill="D9E2F3"/>
            <w:vAlign w:val="center"/>
            <w:hideMark/>
          </w:tcPr>
          <w:p w14:paraId="2C90F11D" w14:textId="7934C9BB" w:rsidR="00F352B6" w:rsidRPr="00F352B6" w:rsidDel="00201166" w:rsidRDefault="00F352B6" w:rsidP="00F352B6">
            <w:pPr>
              <w:spacing w:before="0" w:after="0" w:line="240" w:lineRule="auto"/>
              <w:jc w:val="center"/>
              <w:rPr>
                <w:del w:id="2112" w:author="Houyem Rais" w:date="2024-02-22T14:46:00Z"/>
                <w:rFonts w:ascii="Calibri" w:eastAsia="Times New Roman" w:hAnsi="Calibri" w:cs="Calibri"/>
                <w:b/>
                <w:bCs/>
                <w:color w:val="000000"/>
                <w:sz w:val="16"/>
                <w:szCs w:val="16"/>
                <w:lang w:eastAsia="fr-FR"/>
              </w:rPr>
            </w:pPr>
            <w:del w:id="2113" w:author="Houyem Rais" w:date="2024-02-22T14:46:00Z">
              <w:r w:rsidRPr="00F352B6" w:rsidDel="00201166">
                <w:rPr>
                  <w:rFonts w:ascii="Calibri" w:eastAsia="Times New Roman" w:hAnsi="Calibri" w:cs="Calibri"/>
                  <w:b/>
                  <w:bCs/>
                  <w:color w:val="000000"/>
                  <w:sz w:val="16"/>
                  <w:szCs w:val="16"/>
                  <w:lang w:eastAsia="fr-FR"/>
                </w:rPr>
                <w:delText>D</w:delText>
              </w:r>
            </w:del>
          </w:p>
        </w:tc>
        <w:tc>
          <w:tcPr>
            <w:tcW w:w="683" w:type="dxa"/>
            <w:tcBorders>
              <w:top w:val="single" w:sz="4" w:space="0" w:color="auto"/>
              <w:left w:val="nil"/>
              <w:bottom w:val="single" w:sz="4" w:space="0" w:color="auto"/>
              <w:right w:val="single" w:sz="4" w:space="0" w:color="auto"/>
            </w:tcBorders>
            <w:shd w:val="clear" w:color="000000" w:fill="D9E2F3"/>
            <w:vAlign w:val="center"/>
            <w:hideMark/>
          </w:tcPr>
          <w:p w14:paraId="4F7EA958" w14:textId="26A072E6" w:rsidR="00F352B6" w:rsidRPr="00F352B6" w:rsidDel="00201166" w:rsidRDefault="00F352B6" w:rsidP="00F352B6">
            <w:pPr>
              <w:spacing w:before="0" w:after="0" w:line="240" w:lineRule="auto"/>
              <w:jc w:val="center"/>
              <w:rPr>
                <w:del w:id="2114" w:author="Houyem Rais" w:date="2024-02-22T14:46:00Z"/>
                <w:rFonts w:ascii="Calibri" w:eastAsia="Times New Roman" w:hAnsi="Calibri" w:cs="Calibri"/>
                <w:b/>
                <w:bCs/>
                <w:color w:val="000000"/>
                <w:sz w:val="16"/>
                <w:szCs w:val="16"/>
                <w:lang w:eastAsia="fr-FR"/>
              </w:rPr>
            </w:pPr>
            <w:del w:id="2115" w:author="Houyem Rais" w:date="2024-02-22T14:46:00Z">
              <w:r w:rsidRPr="00F352B6" w:rsidDel="00201166">
                <w:rPr>
                  <w:rFonts w:ascii="Calibri" w:eastAsia="Times New Roman" w:hAnsi="Calibri" w:cs="Calibri"/>
                  <w:b/>
                  <w:bCs/>
                  <w:color w:val="000000"/>
                  <w:sz w:val="16"/>
                  <w:szCs w:val="16"/>
                  <w:lang w:eastAsia="fr-FR"/>
                </w:rPr>
                <w:delText>E</w:delText>
              </w:r>
            </w:del>
          </w:p>
        </w:tc>
        <w:tc>
          <w:tcPr>
            <w:tcW w:w="960" w:type="dxa"/>
            <w:tcBorders>
              <w:top w:val="single" w:sz="4" w:space="0" w:color="auto"/>
              <w:left w:val="nil"/>
              <w:bottom w:val="single" w:sz="4" w:space="0" w:color="auto"/>
              <w:right w:val="single" w:sz="4" w:space="0" w:color="auto"/>
            </w:tcBorders>
            <w:shd w:val="clear" w:color="000000" w:fill="D9E2F3"/>
            <w:vAlign w:val="center"/>
            <w:hideMark/>
          </w:tcPr>
          <w:p w14:paraId="49337D92" w14:textId="55313D7C" w:rsidR="00F352B6" w:rsidRPr="00F352B6" w:rsidDel="00201166" w:rsidRDefault="00F352B6" w:rsidP="00F352B6">
            <w:pPr>
              <w:spacing w:before="0" w:after="0" w:line="240" w:lineRule="auto"/>
              <w:jc w:val="center"/>
              <w:rPr>
                <w:del w:id="2116" w:author="Houyem Rais" w:date="2024-02-22T14:46:00Z"/>
                <w:rFonts w:ascii="Calibri" w:eastAsia="Times New Roman" w:hAnsi="Calibri" w:cs="Calibri"/>
                <w:b/>
                <w:bCs/>
                <w:color w:val="000000"/>
                <w:sz w:val="16"/>
                <w:szCs w:val="16"/>
                <w:lang w:eastAsia="fr-FR"/>
              </w:rPr>
            </w:pPr>
            <w:del w:id="2117" w:author="Houyem Rais" w:date="2024-02-22T14:46:00Z">
              <w:r w:rsidRPr="00F352B6" w:rsidDel="00201166">
                <w:rPr>
                  <w:rFonts w:ascii="Calibri" w:eastAsia="Times New Roman" w:hAnsi="Calibri" w:cs="Calibri"/>
                  <w:b/>
                  <w:bCs/>
                  <w:color w:val="000000"/>
                  <w:sz w:val="16"/>
                  <w:szCs w:val="16"/>
                  <w:lang w:eastAsia="fr-FR"/>
                </w:rPr>
                <w:delText>F</w:delText>
              </w:r>
            </w:del>
          </w:p>
        </w:tc>
      </w:tr>
      <w:tr w:rsidR="00F352B6" w:rsidRPr="00F352B6" w:rsidDel="00201166" w14:paraId="5FDC8530" w14:textId="08554593" w:rsidTr="007E7836">
        <w:trPr>
          <w:trHeight w:val="204"/>
          <w:del w:id="2118" w:author="Houyem Rais" w:date="2024-02-22T14:46:00Z"/>
        </w:trPr>
        <w:tc>
          <w:tcPr>
            <w:tcW w:w="3823" w:type="dxa"/>
            <w:tcBorders>
              <w:top w:val="nil"/>
              <w:left w:val="single" w:sz="4" w:space="0" w:color="auto"/>
              <w:bottom w:val="single" w:sz="4" w:space="0" w:color="auto"/>
              <w:right w:val="single" w:sz="4" w:space="0" w:color="auto"/>
            </w:tcBorders>
            <w:shd w:val="clear" w:color="000000" w:fill="F7CAAC"/>
            <w:vAlign w:val="center"/>
            <w:hideMark/>
          </w:tcPr>
          <w:p w14:paraId="5BA5DCDC" w14:textId="0A2CFE9F" w:rsidR="00F352B6" w:rsidRPr="00F352B6" w:rsidDel="00201166" w:rsidRDefault="00F352B6" w:rsidP="00F352B6">
            <w:pPr>
              <w:spacing w:before="0" w:after="0" w:line="240" w:lineRule="auto"/>
              <w:jc w:val="left"/>
              <w:rPr>
                <w:del w:id="2119" w:author="Houyem Rais" w:date="2024-02-22T14:46:00Z"/>
                <w:rFonts w:ascii="Calibri" w:eastAsia="Times New Roman" w:hAnsi="Calibri" w:cs="Calibri"/>
                <w:b/>
                <w:bCs/>
                <w:color w:val="000000"/>
                <w:sz w:val="16"/>
                <w:szCs w:val="16"/>
                <w:lang w:eastAsia="fr-FR"/>
              </w:rPr>
            </w:pPr>
            <w:del w:id="2120" w:author="Houyem Rais" w:date="2024-02-22T14:46:00Z">
              <w:r w:rsidRPr="00F352B6" w:rsidDel="00201166">
                <w:rPr>
                  <w:rFonts w:ascii="Calibri" w:eastAsia="Times New Roman" w:hAnsi="Calibri" w:cs="Calibri"/>
                  <w:b/>
                  <w:bCs/>
                  <w:color w:val="000000"/>
                  <w:sz w:val="16"/>
                  <w:szCs w:val="16"/>
                  <w:lang w:eastAsia="fr-FR"/>
                </w:rPr>
                <w:delText>CSP</w:delText>
              </w:r>
            </w:del>
          </w:p>
        </w:tc>
        <w:tc>
          <w:tcPr>
            <w:tcW w:w="719" w:type="dxa"/>
            <w:tcBorders>
              <w:top w:val="nil"/>
              <w:left w:val="nil"/>
              <w:bottom w:val="single" w:sz="4" w:space="0" w:color="auto"/>
              <w:right w:val="single" w:sz="4" w:space="0" w:color="auto"/>
            </w:tcBorders>
            <w:shd w:val="clear" w:color="000000" w:fill="F7CAAC"/>
            <w:vAlign w:val="center"/>
            <w:hideMark/>
          </w:tcPr>
          <w:p w14:paraId="0516D598" w14:textId="1B04C5E9" w:rsidR="00F352B6" w:rsidRPr="00F352B6" w:rsidDel="00201166" w:rsidRDefault="00F352B6" w:rsidP="00F352B6">
            <w:pPr>
              <w:spacing w:before="0" w:after="0" w:line="240" w:lineRule="auto"/>
              <w:jc w:val="left"/>
              <w:rPr>
                <w:del w:id="2121" w:author="Houyem Rais" w:date="2024-02-22T14:46:00Z"/>
                <w:rFonts w:ascii="Calibri" w:eastAsia="Times New Roman" w:hAnsi="Calibri" w:cs="Calibri"/>
                <w:b/>
                <w:bCs/>
                <w:color w:val="000000"/>
                <w:sz w:val="16"/>
                <w:szCs w:val="16"/>
                <w:lang w:eastAsia="fr-FR"/>
              </w:rPr>
            </w:pPr>
            <w:del w:id="2122"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719" w:type="dxa"/>
            <w:tcBorders>
              <w:top w:val="nil"/>
              <w:left w:val="nil"/>
              <w:bottom w:val="single" w:sz="4" w:space="0" w:color="auto"/>
              <w:right w:val="single" w:sz="4" w:space="0" w:color="auto"/>
            </w:tcBorders>
            <w:shd w:val="clear" w:color="000000" w:fill="F7CAAC"/>
            <w:vAlign w:val="center"/>
            <w:hideMark/>
          </w:tcPr>
          <w:p w14:paraId="580CCA63" w14:textId="475463A7" w:rsidR="00F352B6" w:rsidRPr="00F352B6" w:rsidDel="00201166" w:rsidRDefault="00F352B6" w:rsidP="00F352B6">
            <w:pPr>
              <w:spacing w:before="0" w:after="0" w:line="240" w:lineRule="auto"/>
              <w:jc w:val="left"/>
              <w:rPr>
                <w:del w:id="2123" w:author="Houyem Rais" w:date="2024-02-22T14:46:00Z"/>
                <w:rFonts w:ascii="Calibri" w:eastAsia="Times New Roman" w:hAnsi="Calibri" w:cs="Calibri"/>
                <w:b/>
                <w:bCs/>
                <w:color w:val="000000"/>
                <w:sz w:val="16"/>
                <w:szCs w:val="16"/>
                <w:lang w:eastAsia="fr-FR"/>
              </w:rPr>
            </w:pPr>
            <w:del w:id="2124"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683" w:type="dxa"/>
            <w:tcBorders>
              <w:top w:val="nil"/>
              <w:left w:val="nil"/>
              <w:bottom w:val="single" w:sz="4" w:space="0" w:color="auto"/>
              <w:right w:val="single" w:sz="4" w:space="0" w:color="auto"/>
            </w:tcBorders>
            <w:shd w:val="clear" w:color="000000" w:fill="F7CAAC"/>
            <w:vAlign w:val="center"/>
            <w:hideMark/>
          </w:tcPr>
          <w:p w14:paraId="7DBD0B35" w14:textId="43951B39" w:rsidR="00F352B6" w:rsidRPr="00F352B6" w:rsidDel="00201166" w:rsidRDefault="00F352B6" w:rsidP="00F352B6">
            <w:pPr>
              <w:spacing w:before="0" w:after="0" w:line="240" w:lineRule="auto"/>
              <w:jc w:val="left"/>
              <w:rPr>
                <w:del w:id="2125" w:author="Houyem Rais" w:date="2024-02-22T14:46:00Z"/>
                <w:rFonts w:ascii="Calibri" w:eastAsia="Times New Roman" w:hAnsi="Calibri" w:cs="Calibri"/>
                <w:b/>
                <w:bCs/>
                <w:color w:val="000000"/>
                <w:sz w:val="16"/>
                <w:szCs w:val="16"/>
                <w:lang w:eastAsia="fr-FR"/>
              </w:rPr>
            </w:pPr>
            <w:del w:id="2126"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772" w:type="dxa"/>
            <w:tcBorders>
              <w:top w:val="nil"/>
              <w:left w:val="nil"/>
              <w:bottom w:val="single" w:sz="4" w:space="0" w:color="auto"/>
              <w:right w:val="single" w:sz="4" w:space="0" w:color="auto"/>
            </w:tcBorders>
            <w:shd w:val="clear" w:color="000000" w:fill="F7CAAC"/>
            <w:vAlign w:val="center"/>
            <w:hideMark/>
          </w:tcPr>
          <w:p w14:paraId="5863E8E3" w14:textId="6B66B502" w:rsidR="00F352B6" w:rsidRPr="00F352B6" w:rsidDel="00201166" w:rsidRDefault="00F352B6" w:rsidP="00F352B6">
            <w:pPr>
              <w:spacing w:before="0" w:after="0" w:line="240" w:lineRule="auto"/>
              <w:jc w:val="left"/>
              <w:rPr>
                <w:del w:id="2127" w:author="Houyem Rais" w:date="2024-02-22T14:46:00Z"/>
                <w:rFonts w:ascii="Calibri" w:eastAsia="Times New Roman" w:hAnsi="Calibri" w:cs="Calibri"/>
                <w:b/>
                <w:bCs/>
                <w:color w:val="000000"/>
                <w:sz w:val="16"/>
                <w:szCs w:val="16"/>
                <w:lang w:eastAsia="fr-FR"/>
              </w:rPr>
            </w:pPr>
            <w:del w:id="2128"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683" w:type="dxa"/>
            <w:tcBorders>
              <w:top w:val="nil"/>
              <w:left w:val="nil"/>
              <w:bottom w:val="single" w:sz="4" w:space="0" w:color="auto"/>
              <w:right w:val="single" w:sz="4" w:space="0" w:color="auto"/>
            </w:tcBorders>
            <w:shd w:val="clear" w:color="000000" w:fill="F7CAAC"/>
            <w:vAlign w:val="center"/>
            <w:hideMark/>
          </w:tcPr>
          <w:p w14:paraId="0BEA3764" w14:textId="187B8D44" w:rsidR="00F352B6" w:rsidRPr="00F352B6" w:rsidDel="00201166" w:rsidRDefault="00F352B6" w:rsidP="00F352B6">
            <w:pPr>
              <w:spacing w:before="0" w:after="0" w:line="240" w:lineRule="auto"/>
              <w:jc w:val="left"/>
              <w:rPr>
                <w:del w:id="2129" w:author="Houyem Rais" w:date="2024-02-22T14:46:00Z"/>
                <w:rFonts w:ascii="Calibri" w:eastAsia="Times New Roman" w:hAnsi="Calibri" w:cs="Calibri"/>
                <w:b/>
                <w:bCs/>
                <w:color w:val="000000"/>
                <w:sz w:val="16"/>
                <w:szCs w:val="16"/>
                <w:lang w:eastAsia="fr-FR"/>
              </w:rPr>
            </w:pPr>
            <w:del w:id="2130"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960" w:type="dxa"/>
            <w:tcBorders>
              <w:top w:val="nil"/>
              <w:left w:val="nil"/>
              <w:bottom w:val="single" w:sz="4" w:space="0" w:color="auto"/>
              <w:right w:val="single" w:sz="4" w:space="0" w:color="auto"/>
            </w:tcBorders>
            <w:shd w:val="clear" w:color="000000" w:fill="F7CAAC"/>
            <w:vAlign w:val="center"/>
            <w:hideMark/>
          </w:tcPr>
          <w:p w14:paraId="335BB286" w14:textId="7C34956C" w:rsidR="00F352B6" w:rsidRPr="00F352B6" w:rsidDel="00201166" w:rsidRDefault="00F352B6" w:rsidP="00F352B6">
            <w:pPr>
              <w:spacing w:before="0" w:after="0" w:line="240" w:lineRule="auto"/>
              <w:jc w:val="left"/>
              <w:rPr>
                <w:del w:id="2131" w:author="Houyem Rais" w:date="2024-02-22T14:46:00Z"/>
                <w:rFonts w:ascii="Calibri" w:eastAsia="Times New Roman" w:hAnsi="Calibri" w:cs="Calibri"/>
                <w:b/>
                <w:bCs/>
                <w:color w:val="000000"/>
                <w:sz w:val="16"/>
                <w:szCs w:val="16"/>
                <w:lang w:eastAsia="fr-FR"/>
              </w:rPr>
            </w:pPr>
            <w:del w:id="2132" w:author="Houyem Rais" w:date="2024-02-22T14:46:00Z">
              <w:r w:rsidRPr="00F352B6" w:rsidDel="00201166">
                <w:rPr>
                  <w:rFonts w:ascii="Calibri" w:eastAsia="Times New Roman" w:hAnsi="Calibri" w:cs="Calibri"/>
                  <w:b/>
                  <w:bCs/>
                  <w:color w:val="000000"/>
                  <w:sz w:val="16"/>
                  <w:szCs w:val="16"/>
                  <w:lang w:eastAsia="fr-FR"/>
                </w:rPr>
                <w:delText> </w:delText>
              </w:r>
            </w:del>
          </w:p>
        </w:tc>
      </w:tr>
      <w:tr w:rsidR="00F352B6" w:rsidRPr="00F352B6" w:rsidDel="00201166" w14:paraId="6C145060" w14:textId="663CC13E" w:rsidTr="007E7836">
        <w:trPr>
          <w:trHeight w:val="204"/>
          <w:del w:id="213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29EE595B" w14:textId="1AE72A69" w:rsidR="00F352B6" w:rsidRPr="00F352B6" w:rsidDel="00201166" w:rsidRDefault="00F352B6" w:rsidP="00F352B6">
            <w:pPr>
              <w:spacing w:before="0" w:after="0" w:line="240" w:lineRule="auto"/>
              <w:jc w:val="left"/>
              <w:rPr>
                <w:del w:id="2134" w:author="Houyem Rais" w:date="2024-02-22T14:46:00Z"/>
                <w:rFonts w:ascii="Arial" w:eastAsia="Times New Roman" w:hAnsi="Arial" w:cs="Arial"/>
                <w:sz w:val="16"/>
                <w:szCs w:val="16"/>
                <w:lang w:eastAsia="fr-FR"/>
              </w:rPr>
            </w:pPr>
            <w:del w:id="2135" w:author="Houyem Rais" w:date="2024-02-22T14:46:00Z">
              <w:r w:rsidRPr="00F352B6" w:rsidDel="00201166">
                <w:rPr>
                  <w:rFonts w:ascii="Arial" w:eastAsia="Times New Roman" w:hAnsi="Arial" w:cs="Arial"/>
                  <w:sz w:val="16"/>
                  <w:szCs w:val="16"/>
                  <w:lang w:eastAsia="fr-FR"/>
                </w:rPr>
                <w:delText>VAN du secteur public (M$) - Sans risque</w:delText>
              </w:r>
            </w:del>
          </w:p>
        </w:tc>
        <w:tc>
          <w:tcPr>
            <w:tcW w:w="719" w:type="dxa"/>
            <w:tcBorders>
              <w:top w:val="nil"/>
              <w:left w:val="nil"/>
              <w:bottom w:val="single" w:sz="4" w:space="0" w:color="auto"/>
              <w:right w:val="single" w:sz="4" w:space="0" w:color="auto"/>
            </w:tcBorders>
            <w:shd w:val="clear" w:color="auto" w:fill="auto"/>
            <w:vAlign w:val="center"/>
            <w:hideMark/>
          </w:tcPr>
          <w:p w14:paraId="37E6C682" w14:textId="4CD6AE09" w:rsidR="00F352B6" w:rsidRPr="00F352B6" w:rsidDel="00201166" w:rsidRDefault="00F352B6" w:rsidP="00F352B6">
            <w:pPr>
              <w:spacing w:before="0" w:after="0" w:line="240" w:lineRule="auto"/>
              <w:jc w:val="center"/>
              <w:rPr>
                <w:del w:id="2136" w:author="Houyem Rais" w:date="2024-02-22T14:46:00Z"/>
                <w:rFonts w:ascii="Arial" w:eastAsia="Times New Roman" w:hAnsi="Arial" w:cs="Arial"/>
                <w:sz w:val="16"/>
                <w:szCs w:val="16"/>
                <w:lang w:eastAsia="fr-FR"/>
              </w:rPr>
            </w:pPr>
            <w:del w:id="2137" w:author="Houyem Rais" w:date="2024-02-22T14:46:00Z">
              <w:r w:rsidRPr="00F352B6" w:rsidDel="00201166">
                <w:rPr>
                  <w:rFonts w:ascii="Arial" w:eastAsia="Times New Roman" w:hAnsi="Arial" w:cs="Arial"/>
                  <w:sz w:val="16"/>
                  <w:szCs w:val="16"/>
                  <w:lang w:eastAsia="fr-FR"/>
                </w:rPr>
                <w:delText>165,0</w:delText>
              </w:r>
            </w:del>
          </w:p>
        </w:tc>
        <w:tc>
          <w:tcPr>
            <w:tcW w:w="719" w:type="dxa"/>
            <w:tcBorders>
              <w:top w:val="nil"/>
              <w:left w:val="nil"/>
              <w:bottom w:val="single" w:sz="4" w:space="0" w:color="auto"/>
              <w:right w:val="single" w:sz="4" w:space="0" w:color="auto"/>
            </w:tcBorders>
            <w:shd w:val="clear" w:color="auto" w:fill="auto"/>
            <w:vAlign w:val="center"/>
            <w:hideMark/>
          </w:tcPr>
          <w:p w14:paraId="2B5A49E3" w14:textId="31BE929A" w:rsidR="00F352B6" w:rsidRPr="00F352B6" w:rsidDel="00201166" w:rsidRDefault="00F352B6" w:rsidP="00F352B6">
            <w:pPr>
              <w:spacing w:before="0" w:after="0" w:line="240" w:lineRule="auto"/>
              <w:jc w:val="center"/>
              <w:rPr>
                <w:del w:id="2138" w:author="Houyem Rais" w:date="2024-02-22T14:46:00Z"/>
                <w:rFonts w:ascii="Arial" w:eastAsia="Times New Roman" w:hAnsi="Arial" w:cs="Arial"/>
                <w:sz w:val="16"/>
                <w:szCs w:val="16"/>
                <w:lang w:eastAsia="fr-FR"/>
              </w:rPr>
            </w:pPr>
            <w:del w:id="2139" w:author="Houyem Rais" w:date="2024-02-22T14:46:00Z">
              <w:r w:rsidRPr="00F352B6" w:rsidDel="00201166">
                <w:rPr>
                  <w:rFonts w:ascii="Arial" w:eastAsia="Times New Roman" w:hAnsi="Arial" w:cs="Arial"/>
                  <w:sz w:val="16"/>
                  <w:szCs w:val="16"/>
                  <w:lang w:eastAsia="fr-FR"/>
                </w:rPr>
                <w:delText>-30,4</w:delText>
              </w:r>
            </w:del>
          </w:p>
        </w:tc>
        <w:tc>
          <w:tcPr>
            <w:tcW w:w="683" w:type="dxa"/>
            <w:tcBorders>
              <w:top w:val="nil"/>
              <w:left w:val="nil"/>
              <w:bottom w:val="single" w:sz="4" w:space="0" w:color="auto"/>
              <w:right w:val="single" w:sz="4" w:space="0" w:color="auto"/>
            </w:tcBorders>
            <w:shd w:val="clear" w:color="auto" w:fill="auto"/>
            <w:vAlign w:val="center"/>
            <w:hideMark/>
          </w:tcPr>
          <w:p w14:paraId="41D14914" w14:textId="78020C05" w:rsidR="00F352B6" w:rsidRPr="00F352B6" w:rsidDel="00201166" w:rsidRDefault="00F352B6" w:rsidP="00F352B6">
            <w:pPr>
              <w:spacing w:before="0" w:after="0" w:line="240" w:lineRule="auto"/>
              <w:jc w:val="center"/>
              <w:rPr>
                <w:del w:id="2140" w:author="Houyem Rais" w:date="2024-02-22T14:46:00Z"/>
                <w:rFonts w:ascii="Arial" w:eastAsia="Times New Roman" w:hAnsi="Arial" w:cs="Arial"/>
                <w:sz w:val="16"/>
                <w:szCs w:val="16"/>
                <w:lang w:eastAsia="fr-FR"/>
              </w:rPr>
            </w:pPr>
            <w:del w:id="2141" w:author="Houyem Rais" w:date="2024-02-22T14:46:00Z">
              <w:r w:rsidRPr="00F352B6" w:rsidDel="00201166">
                <w:rPr>
                  <w:rFonts w:ascii="Arial" w:eastAsia="Times New Roman" w:hAnsi="Arial" w:cs="Arial"/>
                  <w:sz w:val="16"/>
                  <w:szCs w:val="16"/>
                  <w:lang w:eastAsia="fr-FR"/>
                </w:rPr>
                <w:delText>133,1</w:delText>
              </w:r>
            </w:del>
          </w:p>
        </w:tc>
        <w:tc>
          <w:tcPr>
            <w:tcW w:w="772" w:type="dxa"/>
            <w:tcBorders>
              <w:top w:val="nil"/>
              <w:left w:val="nil"/>
              <w:bottom w:val="single" w:sz="4" w:space="0" w:color="auto"/>
              <w:right w:val="single" w:sz="4" w:space="0" w:color="auto"/>
            </w:tcBorders>
            <w:shd w:val="clear" w:color="auto" w:fill="auto"/>
            <w:vAlign w:val="center"/>
            <w:hideMark/>
          </w:tcPr>
          <w:p w14:paraId="14ED6646" w14:textId="291DC7E9" w:rsidR="00F352B6" w:rsidRPr="00F352B6" w:rsidDel="00201166" w:rsidRDefault="00F352B6" w:rsidP="00F352B6">
            <w:pPr>
              <w:spacing w:before="0" w:after="0" w:line="240" w:lineRule="auto"/>
              <w:jc w:val="center"/>
              <w:rPr>
                <w:del w:id="2142" w:author="Houyem Rais" w:date="2024-02-22T14:46:00Z"/>
                <w:rFonts w:ascii="Arial" w:eastAsia="Times New Roman" w:hAnsi="Arial" w:cs="Arial"/>
                <w:sz w:val="16"/>
                <w:szCs w:val="16"/>
                <w:lang w:eastAsia="fr-FR"/>
              </w:rPr>
            </w:pPr>
            <w:del w:id="2143" w:author="Houyem Rais" w:date="2024-02-22T14:46:00Z">
              <w:r w:rsidRPr="00F352B6" w:rsidDel="00201166">
                <w:rPr>
                  <w:rFonts w:ascii="Arial" w:eastAsia="Times New Roman" w:hAnsi="Arial" w:cs="Arial"/>
                  <w:sz w:val="16"/>
                  <w:szCs w:val="16"/>
                  <w:lang w:eastAsia="fr-FR"/>
                </w:rPr>
                <w:delText>-571,7</w:delText>
              </w:r>
            </w:del>
          </w:p>
        </w:tc>
        <w:tc>
          <w:tcPr>
            <w:tcW w:w="683" w:type="dxa"/>
            <w:tcBorders>
              <w:top w:val="nil"/>
              <w:left w:val="nil"/>
              <w:bottom w:val="single" w:sz="4" w:space="0" w:color="auto"/>
              <w:right w:val="single" w:sz="4" w:space="0" w:color="auto"/>
            </w:tcBorders>
            <w:shd w:val="clear" w:color="auto" w:fill="auto"/>
            <w:vAlign w:val="center"/>
            <w:hideMark/>
          </w:tcPr>
          <w:p w14:paraId="72795562" w14:textId="4E8214DE" w:rsidR="00F352B6" w:rsidRPr="00F352B6" w:rsidDel="00201166" w:rsidRDefault="00F352B6" w:rsidP="00F352B6">
            <w:pPr>
              <w:spacing w:before="0" w:after="0" w:line="240" w:lineRule="auto"/>
              <w:jc w:val="center"/>
              <w:rPr>
                <w:del w:id="2144" w:author="Houyem Rais" w:date="2024-02-22T14:46:00Z"/>
                <w:rFonts w:ascii="Arial" w:eastAsia="Times New Roman" w:hAnsi="Arial" w:cs="Arial"/>
                <w:sz w:val="16"/>
                <w:szCs w:val="16"/>
                <w:lang w:eastAsia="fr-FR"/>
              </w:rPr>
            </w:pPr>
            <w:del w:id="2145" w:author="Houyem Rais" w:date="2024-02-22T14:46:00Z">
              <w:r w:rsidRPr="00F352B6" w:rsidDel="00201166">
                <w:rPr>
                  <w:rFonts w:ascii="Arial" w:eastAsia="Times New Roman" w:hAnsi="Arial" w:cs="Arial"/>
                  <w:sz w:val="16"/>
                  <w:szCs w:val="16"/>
                  <w:lang w:eastAsia="fr-FR"/>
                </w:rPr>
                <w:delText>550,0</w:delText>
              </w:r>
            </w:del>
          </w:p>
        </w:tc>
        <w:tc>
          <w:tcPr>
            <w:tcW w:w="960" w:type="dxa"/>
            <w:tcBorders>
              <w:top w:val="nil"/>
              <w:left w:val="nil"/>
              <w:bottom w:val="single" w:sz="4" w:space="0" w:color="auto"/>
              <w:right w:val="single" w:sz="4" w:space="0" w:color="auto"/>
            </w:tcBorders>
            <w:shd w:val="clear" w:color="auto" w:fill="auto"/>
            <w:vAlign w:val="center"/>
            <w:hideMark/>
          </w:tcPr>
          <w:p w14:paraId="33CD7528" w14:textId="6E5C4E82" w:rsidR="00F352B6" w:rsidRPr="00F352B6" w:rsidDel="00201166" w:rsidRDefault="00F352B6" w:rsidP="00F352B6">
            <w:pPr>
              <w:spacing w:before="0" w:after="0" w:line="240" w:lineRule="auto"/>
              <w:jc w:val="center"/>
              <w:rPr>
                <w:del w:id="2146" w:author="Houyem Rais" w:date="2024-02-22T14:46:00Z"/>
                <w:rFonts w:ascii="Arial" w:eastAsia="Times New Roman" w:hAnsi="Arial" w:cs="Arial"/>
                <w:sz w:val="16"/>
                <w:szCs w:val="16"/>
                <w:lang w:eastAsia="fr-FR"/>
              </w:rPr>
            </w:pPr>
            <w:del w:id="2147" w:author="Houyem Rais" w:date="2024-02-22T14:46:00Z">
              <w:r w:rsidRPr="00F352B6" w:rsidDel="00201166">
                <w:rPr>
                  <w:rFonts w:ascii="Arial" w:eastAsia="Times New Roman" w:hAnsi="Arial" w:cs="Arial"/>
                  <w:sz w:val="16"/>
                  <w:szCs w:val="16"/>
                  <w:lang w:eastAsia="fr-FR"/>
                </w:rPr>
                <w:delText>169,8</w:delText>
              </w:r>
            </w:del>
          </w:p>
        </w:tc>
      </w:tr>
      <w:tr w:rsidR="00F352B6" w:rsidRPr="00F352B6" w:rsidDel="00201166" w14:paraId="2FE3E9BE" w14:textId="19141298" w:rsidTr="007E7836">
        <w:trPr>
          <w:trHeight w:val="204"/>
          <w:del w:id="2148"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625C72B3" w14:textId="448800D7" w:rsidR="00F352B6" w:rsidRPr="00F352B6" w:rsidDel="00201166" w:rsidRDefault="00F352B6" w:rsidP="00F352B6">
            <w:pPr>
              <w:spacing w:before="0" w:after="0" w:line="240" w:lineRule="auto"/>
              <w:jc w:val="left"/>
              <w:rPr>
                <w:del w:id="2149" w:author="Houyem Rais" w:date="2024-02-22T14:46:00Z"/>
                <w:rFonts w:ascii="Arial" w:eastAsia="Times New Roman" w:hAnsi="Arial" w:cs="Arial"/>
                <w:sz w:val="16"/>
                <w:szCs w:val="16"/>
                <w:lang w:eastAsia="fr-FR"/>
              </w:rPr>
            </w:pPr>
            <w:del w:id="2150" w:author="Houyem Rais" w:date="2024-02-22T14:46:00Z">
              <w:r w:rsidRPr="00F352B6" w:rsidDel="00201166">
                <w:rPr>
                  <w:rFonts w:ascii="Arial" w:eastAsia="Times New Roman" w:hAnsi="Arial" w:cs="Arial"/>
                  <w:sz w:val="16"/>
                  <w:szCs w:val="16"/>
                  <w:lang w:eastAsia="fr-FR"/>
                </w:rPr>
                <w:delText>VAN du risque (M$)</w:delText>
              </w:r>
            </w:del>
          </w:p>
        </w:tc>
        <w:tc>
          <w:tcPr>
            <w:tcW w:w="719" w:type="dxa"/>
            <w:tcBorders>
              <w:top w:val="nil"/>
              <w:left w:val="nil"/>
              <w:bottom w:val="single" w:sz="4" w:space="0" w:color="auto"/>
              <w:right w:val="single" w:sz="4" w:space="0" w:color="auto"/>
            </w:tcBorders>
            <w:shd w:val="clear" w:color="auto" w:fill="auto"/>
            <w:vAlign w:val="center"/>
            <w:hideMark/>
          </w:tcPr>
          <w:p w14:paraId="0FA938BD" w14:textId="6493036B" w:rsidR="00F352B6" w:rsidRPr="00F352B6" w:rsidDel="00201166" w:rsidRDefault="00F352B6" w:rsidP="00F352B6">
            <w:pPr>
              <w:spacing w:before="0" w:after="0" w:line="240" w:lineRule="auto"/>
              <w:jc w:val="center"/>
              <w:rPr>
                <w:del w:id="2151" w:author="Houyem Rais" w:date="2024-02-22T14:46:00Z"/>
                <w:rFonts w:ascii="Arial" w:eastAsia="Times New Roman" w:hAnsi="Arial" w:cs="Arial"/>
                <w:sz w:val="16"/>
                <w:szCs w:val="16"/>
                <w:lang w:eastAsia="fr-FR"/>
              </w:rPr>
            </w:pPr>
            <w:del w:id="2152" w:author="Houyem Rais" w:date="2024-02-22T14:46:00Z">
              <w:r w:rsidRPr="00F352B6" w:rsidDel="00201166">
                <w:rPr>
                  <w:rFonts w:ascii="Arial" w:eastAsia="Times New Roman" w:hAnsi="Arial" w:cs="Arial"/>
                  <w:sz w:val="16"/>
                  <w:szCs w:val="16"/>
                  <w:lang w:eastAsia="fr-FR"/>
                </w:rPr>
                <w:delText>-730,1</w:delText>
              </w:r>
            </w:del>
          </w:p>
        </w:tc>
        <w:tc>
          <w:tcPr>
            <w:tcW w:w="719" w:type="dxa"/>
            <w:tcBorders>
              <w:top w:val="nil"/>
              <w:left w:val="nil"/>
              <w:bottom w:val="single" w:sz="4" w:space="0" w:color="auto"/>
              <w:right w:val="single" w:sz="4" w:space="0" w:color="auto"/>
            </w:tcBorders>
            <w:shd w:val="clear" w:color="auto" w:fill="auto"/>
            <w:vAlign w:val="center"/>
            <w:hideMark/>
          </w:tcPr>
          <w:p w14:paraId="69F259DD" w14:textId="7C692631" w:rsidR="00F352B6" w:rsidRPr="00F352B6" w:rsidDel="00201166" w:rsidRDefault="00F352B6" w:rsidP="00F352B6">
            <w:pPr>
              <w:spacing w:before="0" w:after="0" w:line="240" w:lineRule="auto"/>
              <w:jc w:val="center"/>
              <w:rPr>
                <w:del w:id="2153" w:author="Houyem Rais" w:date="2024-02-22T14:46:00Z"/>
                <w:rFonts w:ascii="Arial" w:eastAsia="Times New Roman" w:hAnsi="Arial" w:cs="Arial"/>
                <w:sz w:val="16"/>
                <w:szCs w:val="16"/>
                <w:lang w:eastAsia="fr-FR"/>
              </w:rPr>
            </w:pPr>
            <w:del w:id="2154" w:author="Houyem Rais" w:date="2024-02-22T14:46:00Z">
              <w:r w:rsidRPr="00F352B6" w:rsidDel="00201166">
                <w:rPr>
                  <w:rFonts w:ascii="Arial" w:eastAsia="Times New Roman" w:hAnsi="Arial" w:cs="Arial"/>
                  <w:sz w:val="16"/>
                  <w:szCs w:val="16"/>
                  <w:lang w:eastAsia="fr-FR"/>
                </w:rPr>
                <w:delText>-876,7</w:delText>
              </w:r>
            </w:del>
          </w:p>
        </w:tc>
        <w:tc>
          <w:tcPr>
            <w:tcW w:w="683" w:type="dxa"/>
            <w:tcBorders>
              <w:top w:val="nil"/>
              <w:left w:val="nil"/>
              <w:bottom w:val="single" w:sz="4" w:space="0" w:color="auto"/>
              <w:right w:val="single" w:sz="4" w:space="0" w:color="auto"/>
            </w:tcBorders>
            <w:shd w:val="clear" w:color="auto" w:fill="auto"/>
            <w:vAlign w:val="center"/>
            <w:hideMark/>
          </w:tcPr>
          <w:p w14:paraId="116E5DC3" w14:textId="1D4F2672" w:rsidR="00F352B6" w:rsidRPr="00F352B6" w:rsidDel="00201166" w:rsidRDefault="00F352B6" w:rsidP="00F352B6">
            <w:pPr>
              <w:spacing w:before="0" w:after="0" w:line="240" w:lineRule="auto"/>
              <w:jc w:val="center"/>
              <w:rPr>
                <w:del w:id="2155" w:author="Houyem Rais" w:date="2024-02-22T14:46:00Z"/>
                <w:rFonts w:ascii="Arial" w:eastAsia="Times New Roman" w:hAnsi="Arial" w:cs="Arial"/>
                <w:sz w:val="16"/>
                <w:szCs w:val="16"/>
                <w:lang w:eastAsia="fr-FR"/>
              </w:rPr>
            </w:pPr>
            <w:del w:id="2156" w:author="Houyem Rais" w:date="2024-02-22T14:46:00Z">
              <w:r w:rsidRPr="00F352B6" w:rsidDel="00201166">
                <w:rPr>
                  <w:rFonts w:ascii="Arial" w:eastAsia="Times New Roman" w:hAnsi="Arial" w:cs="Arial"/>
                  <w:sz w:val="16"/>
                  <w:szCs w:val="16"/>
                  <w:lang w:eastAsia="fr-FR"/>
                </w:rPr>
                <w:delText>-629,9</w:delText>
              </w:r>
            </w:del>
          </w:p>
        </w:tc>
        <w:tc>
          <w:tcPr>
            <w:tcW w:w="772" w:type="dxa"/>
            <w:tcBorders>
              <w:top w:val="nil"/>
              <w:left w:val="nil"/>
              <w:bottom w:val="single" w:sz="4" w:space="0" w:color="auto"/>
              <w:right w:val="single" w:sz="4" w:space="0" w:color="auto"/>
            </w:tcBorders>
            <w:shd w:val="clear" w:color="auto" w:fill="auto"/>
            <w:vAlign w:val="center"/>
            <w:hideMark/>
          </w:tcPr>
          <w:p w14:paraId="520FB996" w14:textId="2D08D8D2" w:rsidR="00F352B6" w:rsidRPr="00F352B6" w:rsidDel="00201166" w:rsidRDefault="00F352B6" w:rsidP="00F352B6">
            <w:pPr>
              <w:spacing w:before="0" w:after="0" w:line="240" w:lineRule="auto"/>
              <w:jc w:val="center"/>
              <w:rPr>
                <w:del w:id="2157" w:author="Houyem Rais" w:date="2024-02-22T14:46:00Z"/>
                <w:rFonts w:ascii="Arial" w:eastAsia="Times New Roman" w:hAnsi="Arial" w:cs="Arial"/>
                <w:sz w:val="16"/>
                <w:szCs w:val="16"/>
                <w:lang w:eastAsia="fr-FR"/>
              </w:rPr>
            </w:pPr>
            <w:del w:id="2158" w:author="Houyem Rais" w:date="2024-02-22T14:46:00Z">
              <w:r w:rsidRPr="00F352B6" w:rsidDel="00201166">
                <w:rPr>
                  <w:rFonts w:ascii="Arial" w:eastAsia="Times New Roman" w:hAnsi="Arial" w:cs="Arial"/>
                  <w:sz w:val="16"/>
                  <w:szCs w:val="16"/>
                  <w:lang w:eastAsia="fr-FR"/>
                </w:rPr>
                <w:delText>-485,8</w:delText>
              </w:r>
            </w:del>
          </w:p>
        </w:tc>
        <w:tc>
          <w:tcPr>
            <w:tcW w:w="683" w:type="dxa"/>
            <w:tcBorders>
              <w:top w:val="nil"/>
              <w:left w:val="nil"/>
              <w:bottom w:val="single" w:sz="4" w:space="0" w:color="auto"/>
              <w:right w:val="single" w:sz="4" w:space="0" w:color="auto"/>
            </w:tcBorders>
            <w:shd w:val="clear" w:color="auto" w:fill="auto"/>
            <w:vAlign w:val="center"/>
            <w:hideMark/>
          </w:tcPr>
          <w:p w14:paraId="404F8EBA" w14:textId="17686C32" w:rsidR="00F352B6" w:rsidRPr="00F352B6" w:rsidDel="00201166" w:rsidRDefault="00F352B6" w:rsidP="00F352B6">
            <w:pPr>
              <w:spacing w:before="0" w:after="0" w:line="240" w:lineRule="auto"/>
              <w:jc w:val="center"/>
              <w:rPr>
                <w:del w:id="2159" w:author="Houyem Rais" w:date="2024-02-22T14:46:00Z"/>
                <w:rFonts w:ascii="Arial" w:eastAsia="Times New Roman" w:hAnsi="Arial" w:cs="Arial"/>
                <w:sz w:val="16"/>
                <w:szCs w:val="16"/>
                <w:lang w:eastAsia="fr-FR"/>
              </w:rPr>
            </w:pPr>
            <w:del w:id="2160" w:author="Houyem Rais" w:date="2024-02-22T14:46:00Z">
              <w:r w:rsidRPr="00F352B6" w:rsidDel="00201166">
                <w:rPr>
                  <w:rFonts w:ascii="Arial" w:eastAsia="Times New Roman" w:hAnsi="Arial" w:cs="Arial"/>
                  <w:sz w:val="16"/>
                  <w:szCs w:val="16"/>
                  <w:lang w:eastAsia="fr-FR"/>
                </w:rPr>
                <w:delText>-720,1</w:delText>
              </w:r>
            </w:del>
          </w:p>
        </w:tc>
        <w:tc>
          <w:tcPr>
            <w:tcW w:w="960" w:type="dxa"/>
            <w:tcBorders>
              <w:top w:val="nil"/>
              <w:left w:val="nil"/>
              <w:bottom w:val="single" w:sz="4" w:space="0" w:color="auto"/>
              <w:right w:val="single" w:sz="4" w:space="0" w:color="auto"/>
            </w:tcBorders>
            <w:shd w:val="clear" w:color="auto" w:fill="auto"/>
            <w:vAlign w:val="center"/>
            <w:hideMark/>
          </w:tcPr>
          <w:p w14:paraId="47234A3D" w14:textId="7C746A04" w:rsidR="00F352B6" w:rsidRPr="00F352B6" w:rsidDel="00201166" w:rsidRDefault="00F352B6" w:rsidP="00F352B6">
            <w:pPr>
              <w:spacing w:before="0" w:after="0" w:line="240" w:lineRule="auto"/>
              <w:jc w:val="center"/>
              <w:rPr>
                <w:del w:id="2161" w:author="Houyem Rais" w:date="2024-02-22T14:46:00Z"/>
                <w:rFonts w:ascii="Arial" w:eastAsia="Times New Roman" w:hAnsi="Arial" w:cs="Arial"/>
                <w:sz w:val="16"/>
                <w:szCs w:val="16"/>
                <w:lang w:eastAsia="fr-FR"/>
              </w:rPr>
            </w:pPr>
            <w:del w:id="2162" w:author="Houyem Rais" w:date="2024-02-22T14:46:00Z">
              <w:r w:rsidRPr="00F352B6" w:rsidDel="00201166">
                <w:rPr>
                  <w:rFonts w:ascii="Arial" w:eastAsia="Times New Roman" w:hAnsi="Arial" w:cs="Arial"/>
                  <w:sz w:val="16"/>
                  <w:szCs w:val="16"/>
                  <w:lang w:eastAsia="fr-FR"/>
                </w:rPr>
                <w:delText>-621,9</w:delText>
              </w:r>
            </w:del>
          </w:p>
        </w:tc>
      </w:tr>
      <w:tr w:rsidR="00F352B6" w:rsidRPr="00F352B6" w:rsidDel="00201166" w14:paraId="10875625" w14:textId="71FAB022" w:rsidTr="007E7836">
        <w:trPr>
          <w:trHeight w:val="204"/>
          <w:del w:id="216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558AE0DC" w14:textId="2A1EFEC1" w:rsidR="00F352B6" w:rsidRPr="00F352B6" w:rsidDel="00201166" w:rsidRDefault="00F352B6" w:rsidP="00F352B6">
            <w:pPr>
              <w:spacing w:before="0" w:after="0" w:line="240" w:lineRule="auto"/>
              <w:jc w:val="left"/>
              <w:rPr>
                <w:del w:id="2164" w:author="Houyem Rais" w:date="2024-02-22T14:46:00Z"/>
                <w:rFonts w:ascii="Arial" w:eastAsia="Times New Roman" w:hAnsi="Arial" w:cs="Arial"/>
                <w:sz w:val="16"/>
                <w:szCs w:val="16"/>
                <w:lang w:eastAsia="fr-FR"/>
              </w:rPr>
            </w:pPr>
            <w:del w:id="2165" w:author="Houyem Rais" w:date="2024-02-22T14:46:00Z">
              <w:r w:rsidRPr="00F352B6" w:rsidDel="00201166">
                <w:rPr>
                  <w:rFonts w:ascii="Arial" w:eastAsia="Times New Roman" w:hAnsi="Arial" w:cs="Arial"/>
                  <w:sz w:val="16"/>
                  <w:szCs w:val="16"/>
                  <w:lang w:eastAsia="fr-FR"/>
                </w:rPr>
                <w:delText>VAN du secteur public (M$) - Avec risque</w:delText>
              </w:r>
            </w:del>
          </w:p>
        </w:tc>
        <w:tc>
          <w:tcPr>
            <w:tcW w:w="719" w:type="dxa"/>
            <w:tcBorders>
              <w:top w:val="nil"/>
              <w:left w:val="nil"/>
              <w:bottom w:val="single" w:sz="4" w:space="0" w:color="auto"/>
              <w:right w:val="single" w:sz="4" w:space="0" w:color="auto"/>
            </w:tcBorders>
            <w:shd w:val="clear" w:color="auto" w:fill="auto"/>
            <w:vAlign w:val="center"/>
            <w:hideMark/>
          </w:tcPr>
          <w:p w14:paraId="4BE132A9" w14:textId="1E724F9D" w:rsidR="00F352B6" w:rsidRPr="00F352B6" w:rsidDel="00201166" w:rsidRDefault="00F352B6" w:rsidP="00F352B6">
            <w:pPr>
              <w:spacing w:before="0" w:after="0" w:line="240" w:lineRule="auto"/>
              <w:jc w:val="center"/>
              <w:rPr>
                <w:del w:id="2166" w:author="Houyem Rais" w:date="2024-02-22T14:46:00Z"/>
                <w:rFonts w:ascii="Arial" w:eastAsia="Times New Roman" w:hAnsi="Arial" w:cs="Arial"/>
                <w:sz w:val="16"/>
                <w:szCs w:val="16"/>
                <w:lang w:eastAsia="fr-FR"/>
              </w:rPr>
            </w:pPr>
            <w:del w:id="2167" w:author="Houyem Rais" w:date="2024-02-22T14:46:00Z">
              <w:r w:rsidRPr="00F352B6" w:rsidDel="00201166">
                <w:rPr>
                  <w:rFonts w:ascii="Arial" w:eastAsia="Times New Roman" w:hAnsi="Arial" w:cs="Arial"/>
                  <w:sz w:val="16"/>
                  <w:szCs w:val="16"/>
                  <w:lang w:eastAsia="fr-FR"/>
                </w:rPr>
                <w:delText>-565,0</w:delText>
              </w:r>
            </w:del>
          </w:p>
        </w:tc>
        <w:tc>
          <w:tcPr>
            <w:tcW w:w="719" w:type="dxa"/>
            <w:tcBorders>
              <w:top w:val="nil"/>
              <w:left w:val="nil"/>
              <w:bottom w:val="single" w:sz="4" w:space="0" w:color="auto"/>
              <w:right w:val="single" w:sz="4" w:space="0" w:color="auto"/>
            </w:tcBorders>
            <w:shd w:val="clear" w:color="auto" w:fill="auto"/>
            <w:vAlign w:val="center"/>
            <w:hideMark/>
          </w:tcPr>
          <w:p w14:paraId="196155F6" w14:textId="178805C8" w:rsidR="00F352B6" w:rsidRPr="00F352B6" w:rsidDel="00201166" w:rsidRDefault="00F352B6" w:rsidP="00F352B6">
            <w:pPr>
              <w:spacing w:before="0" w:after="0" w:line="240" w:lineRule="auto"/>
              <w:jc w:val="center"/>
              <w:rPr>
                <w:del w:id="2168" w:author="Houyem Rais" w:date="2024-02-22T14:46:00Z"/>
                <w:rFonts w:ascii="Arial" w:eastAsia="Times New Roman" w:hAnsi="Arial" w:cs="Arial"/>
                <w:sz w:val="16"/>
                <w:szCs w:val="16"/>
                <w:lang w:eastAsia="fr-FR"/>
              </w:rPr>
            </w:pPr>
            <w:del w:id="2169" w:author="Houyem Rais" w:date="2024-02-22T14:46:00Z">
              <w:r w:rsidRPr="00F352B6" w:rsidDel="00201166">
                <w:rPr>
                  <w:rFonts w:ascii="Arial" w:eastAsia="Times New Roman" w:hAnsi="Arial" w:cs="Arial"/>
                  <w:sz w:val="16"/>
                  <w:szCs w:val="16"/>
                  <w:lang w:eastAsia="fr-FR"/>
                </w:rPr>
                <w:delText>-907,0</w:delText>
              </w:r>
            </w:del>
          </w:p>
        </w:tc>
        <w:tc>
          <w:tcPr>
            <w:tcW w:w="683" w:type="dxa"/>
            <w:tcBorders>
              <w:top w:val="nil"/>
              <w:left w:val="nil"/>
              <w:bottom w:val="single" w:sz="4" w:space="0" w:color="auto"/>
              <w:right w:val="single" w:sz="4" w:space="0" w:color="auto"/>
            </w:tcBorders>
            <w:shd w:val="clear" w:color="auto" w:fill="auto"/>
            <w:vAlign w:val="center"/>
            <w:hideMark/>
          </w:tcPr>
          <w:p w14:paraId="462B8CAB" w14:textId="7115A1D2" w:rsidR="00F352B6" w:rsidRPr="00F352B6" w:rsidDel="00201166" w:rsidRDefault="00F352B6" w:rsidP="00F352B6">
            <w:pPr>
              <w:spacing w:before="0" w:after="0" w:line="240" w:lineRule="auto"/>
              <w:jc w:val="center"/>
              <w:rPr>
                <w:del w:id="2170" w:author="Houyem Rais" w:date="2024-02-22T14:46:00Z"/>
                <w:rFonts w:ascii="Arial" w:eastAsia="Times New Roman" w:hAnsi="Arial" w:cs="Arial"/>
                <w:sz w:val="16"/>
                <w:szCs w:val="16"/>
                <w:lang w:eastAsia="fr-FR"/>
              </w:rPr>
            </w:pPr>
            <w:del w:id="2171" w:author="Houyem Rais" w:date="2024-02-22T14:46:00Z">
              <w:r w:rsidRPr="00F352B6" w:rsidDel="00201166">
                <w:rPr>
                  <w:rFonts w:ascii="Arial" w:eastAsia="Times New Roman" w:hAnsi="Arial" w:cs="Arial"/>
                  <w:sz w:val="16"/>
                  <w:szCs w:val="16"/>
                  <w:lang w:eastAsia="fr-FR"/>
                </w:rPr>
                <w:delText>-496,8</w:delText>
              </w:r>
            </w:del>
          </w:p>
        </w:tc>
        <w:tc>
          <w:tcPr>
            <w:tcW w:w="772" w:type="dxa"/>
            <w:tcBorders>
              <w:top w:val="nil"/>
              <w:left w:val="nil"/>
              <w:bottom w:val="single" w:sz="4" w:space="0" w:color="auto"/>
              <w:right w:val="single" w:sz="4" w:space="0" w:color="auto"/>
            </w:tcBorders>
            <w:shd w:val="clear" w:color="auto" w:fill="auto"/>
            <w:vAlign w:val="center"/>
            <w:hideMark/>
          </w:tcPr>
          <w:p w14:paraId="0FC04ED8" w14:textId="7337E861" w:rsidR="00F352B6" w:rsidRPr="00F352B6" w:rsidDel="00201166" w:rsidRDefault="00F352B6" w:rsidP="00F352B6">
            <w:pPr>
              <w:spacing w:before="0" w:after="0" w:line="240" w:lineRule="auto"/>
              <w:jc w:val="center"/>
              <w:rPr>
                <w:del w:id="2172" w:author="Houyem Rais" w:date="2024-02-22T14:46:00Z"/>
                <w:rFonts w:ascii="Arial" w:eastAsia="Times New Roman" w:hAnsi="Arial" w:cs="Arial"/>
                <w:sz w:val="16"/>
                <w:szCs w:val="16"/>
                <w:lang w:eastAsia="fr-FR"/>
              </w:rPr>
            </w:pPr>
            <w:del w:id="2173" w:author="Houyem Rais" w:date="2024-02-22T14:46:00Z">
              <w:r w:rsidRPr="00F352B6" w:rsidDel="00201166">
                <w:rPr>
                  <w:rFonts w:ascii="Arial" w:eastAsia="Times New Roman" w:hAnsi="Arial" w:cs="Arial"/>
                  <w:sz w:val="16"/>
                  <w:szCs w:val="16"/>
                  <w:lang w:eastAsia="fr-FR"/>
                </w:rPr>
                <w:delText>-1057,6</w:delText>
              </w:r>
            </w:del>
          </w:p>
        </w:tc>
        <w:tc>
          <w:tcPr>
            <w:tcW w:w="683" w:type="dxa"/>
            <w:tcBorders>
              <w:top w:val="nil"/>
              <w:left w:val="nil"/>
              <w:bottom w:val="single" w:sz="4" w:space="0" w:color="auto"/>
              <w:right w:val="single" w:sz="4" w:space="0" w:color="auto"/>
            </w:tcBorders>
            <w:shd w:val="clear" w:color="auto" w:fill="auto"/>
            <w:vAlign w:val="center"/>
            <w:hideMark/>
          </w:tcPr>
          <w:p w14:paraId="5F9D7C53" w14:textId="5E685BF8" w:rsidR="00F352B6" w:rsidRPr="00F352B6" w:rsidDel="00201166" w:rsidRDefault="00F352B6" w:rsidP="00F352B6">
            <w:pPr>
              <w:spacing w:before="0" w:after="0" w:line="240" w:lineRule="auto"/>
              <w:jc w:val="center"/>
              <w:rPr>
                <w:del w:id="2174" w:author="Houyem Rais" w:date="2024-02-22T14:46:00Z"/>
                <w:rFonts w:ascii="Arial" w:eastAsia="Times New Roman" w:hAnsi="Arial" w:cs="Arial"/>
                <w:sz w:val="16"/>
                <w:szCs w:val="16"/>
                <w:lang w:eastAsia="fr-FR"/>
              </w:rPr>
            </w:pPr>
            <w:del w:id="2175" w:author="Houyem Rais" w:date="2024-02-22T14:46:00Z">
              <w:r w:rsidRPr="00F352B6" w:rsidDel="00201166">
                <w:rPr>
                  <w:rFonts w:ascii="Arial" w:eastAsia="Times New Roman" w:hAnsi="Arial" w:cs="Arial"/>
                  <w:sz w:val="16"/>
                  <w:szCs w:val="16"/>
                  <w:lang w:eastAsia="fr-FR"/>
                </w:rPr>
                <w:delText>-170,1</w:delText>
              </w:r>
            </w:del>
          </w:p>
        </w:tc>
        <w:tc>
          <w:tcPr>
            <w:tcW w:w="960" w:type="dxa"/>
            <w:tcBorders>
              <w:top w:val="nil"/>
              <w:left w:val="nil"/>
              <w:bottom w:val="single" w:sz="4" w:space="0" w:color="auto"/>
              <w:right w:val="single" w:sz="4" w:space="0" w:color="auto"/>
            </w:tcBorders>
            <w:shd w:val="clear" w:color="auto" w:fill="auto"/>
            <w:vAlign w:val="center"/>
            <w:hideMark/>
          </w:tcPr>
          <w:p w14:paraId="37B75D69" w14:textId="7945487C" w:rsidR="00F352B6" w:rsidRPr="00F352B6" w:rsidDel="00201166" w:rsidRDefault="00F352B6" w:rsidP="00F352B6">
            <w:pPr>
              <w:spacing w:before="0" w:after="0" w:line="240" w:lineRule="auto"/>
              <w:jc w:val="center"/>
              <w:rPr>
                <w:del w:id="2176" w:author="Houyem Rais" w:date="2024-02-22T14:46:00Z"/>
                <w:rFonts w:ascii="Arial" w:eastAsia="Times New Roman" w:hAnsi="Arial" w:cs="Arial"/>
                <w:sz w:val="16"/>
                <w:szCs w:val="16"/>
                <w:lang w:eastAsia="fr-FR"/>
              </w:rPr>
            </w:pPr>
            <w:del w:id="2177" w:author="Houyem Rais" w:date="2024-02-22T14:46:00Z">
              <w:r w:rsidRPr="00F352B6" w:rsidDel="00201166">
                <w:rPr>
                  <w:rFonts w:ascii="Arial" w:eastAsia="Times New Roman" w:hAnsi="Arial" w:cs="Arial"/>
                  <w:sz w:val="16"/>
                  <w:szCs w:val="16"/>
                  <w:lang w:eastAsia="fr-FR"/>
                </w:rPr>
                <w:delText>-452,1</w:delText>
              </w:r>
            </w:del>
          </w:p>
        </w:tc>
      </w:tr>
      <w:tr w:rsidR="00F352B6" w:rsidRPr="00F352B6" w:rsidDel="00201166" w14:paraId="5D6884F7" w14:textId="787B7A1C" w:rsidTr="007E7836">
        <w:trPr>
          <w:trHeight w:val="204"/>
          <w:del w:id="2178" w:author="Houyem Rais" w:date="2024-02-22T14:46:00Z"/>
        </w:trPr>
        <w:tc>
          <w:tcPr>
            <w:tcW w:w="3823" w:type="dxa"/>
            <w:tcBorders>
              <w:top w:val="nil"/>
              <w:left w:val="single" w:sz="4" w:space="0" w:color="auto"/>
              <w:bottom w:val="single" w:sz="4" w:space="0" w:color="auto"/>
              <w:right w:val="single" w:sz="4" w:space="0" w:color="auto"/>
            </w:tcBorders>
            <w:shd w:val="clear" w:color="000000" w:fill="F7CAAC"/>
            <w:vAlign w:val="center"/>
            <w:hideMark/>
          </w:tcPr>
          <w:p w14:paraId="33008A7B" w14:textId="02090156" w:rsidR="00F352B6" w:rsidRPr="00F352B6" w:rsidDel="00201166" w:rsidRDefault="00F352B6" w:rsidP="00F352B6">
            <w:pPr>
              <w:spacing w:before="0" w:after="0" w:line="240" w:lineRule="auto"/>
              <w:jc w:val="left"/>
              <w:rPr>
                <w:del w:id="2179" w:author="Houyem Rais" w:date="2024-02-22T14:46:00Z"/>
                <w:rFonts w:ascii="Calibri" w:eastAsia="Times New Roman" w:hAnsi="Calibri" w:cs="Calibri"/>
                <w:b/>
                <w:bCs/>
                <w:color w:val="000000"/>
                <w:sz w:val="16"/>
                <w:szCs w:val="16"/>
                <w:lang w:eastAsia="fr-FR"/>
              </w:rPr>
            </w:pPr>
            <w:del w:id="2180" w:author="Houyem Rais" w:date="2024-02-22T14:46:00Z">
              <w:r w:rsidRPr="00F352B6" w:rsidDel="00201166">
                <w:rPr>
                  <w:rFonts w:ascii="Calibri" w:eastAsia="Times New Roman" w:hAnsi="Calibri" w:cs="Calibri"/>
                  <w:b/>
                  <w:bCs/>
                  <w:color w:val="000000"/>
                  <w:sz w:val="16"/>
                  <w:szCs w:val="16"/>
                  <w:lang w:eastAsia="fr-FR"/>
                </w:rPr>
                <w:delText>BOT économique</w:delText>
              </w:r>
            </w:del>
          </w:p>
        </w:tc>
        <w:tc>
          <w:tcPr>
            <w:tcW w:w="719" w:type="dxa"/>
            <w:tcBorders>
              <w:top w:val="nil"/>
              <w:left w:val="nil"/>
              <w:bottom w:val="single" w:sz="4" w:space="0" w:color="auto"/>
              <w:right w:val="single" w:sz="4" w:space="0" w:color="auto"/>
            </w:tcBorders>
            <w:shd w:val="clear" w:color="000000" w:fill="F7CAAC"/>
            <w:vAlign w:val="center"/>
            <w:hideMark/>
          </w:tcPr>
          <w:p w14:paraId="36CD5DA3" w14:textId="3E80C044" w:rsidR="00F352B6" w:rsidRPr="00F352B6" w:rsidDel="00201166" w:rsidRDefault="00F352B6" w:rsidP="00F352B6">
            <w:pPr>
              <w:spacing w:before="0" w:after="0" w:line="240" w:lineRule="auto"/>
              <w:jc w:val="left"/>
              <w:rPr>
                <w:del w:id="2181" w:author="Houyem Rais" w:date="2024-02-22T14:46:00Z"/>
                <w:rFonts w:ascii="Calibri" w:eastAsia="Times New Roman" w:hAnsi="Calibri" w:cs="Calibri"/>
                <w:b/>
                <w:bCs/>
                <w:color w:val="000000"/>
                <w:sz w:val="16"/>
                <w:szCs w:val="16"/>
                <w:lang w:eastAsia="fr-FR"/>
              </w:rPr>
            </w:pPr>
            <w:del w:id="2182"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719" w:type="dxa"/>
            <w:tcBorders>
              <w:top w:val="nil"/>
              <w:left w:val="nil"/>
              <w:bottom w:val="single" w:sz="4" w:space="0" w:color="auto"/>
              <w:right w:val="single" w:sz="4" w:space="0" w:color="auto"/>
            </w:tcBorders>
            <w:shd w:val="clear" w:color="000000" w:fill="F7CAAC"/>
            <w:vAlign w:val="center"/>
            <w:hideMark/>
          </w:tcPr>
          <w:p w14:paraId="7F8DFE98" w14:textId="40377822" w:rsidR="00F352B6" w:rsidRPr="00F352B6" w:rsidDel="00201166" w:rsidRDefault="00F352B6" w:rsidP="00F352B6">
            <w:pPr>
              <w:spacing w:before="0" w:after="0" w:line="240" w:lineRule="auto"/>
              <w:jc w:val="left"/>
              <w:rPr>
                <w:del w:id="2183" w:author="Houyem Rais" w:date="2024-02-22T14:46:00Z"/>
                <w:rFonts w:ascii="Calibri" w:eastAsia="Times New Roman" w:hAnsi="Calibri" w:cs="Calibri"/>
                <w:b/>
                <w:bCs/>
                <w:color w:val="000000"/>
                <w:sz w:val="16"/>
                <w:szCs w:val="16"/>
                <w:lang w:eastAsia="fr-FR"/>
              </w:rPr>
            </w:pPr>
            <w:del w:id="2184"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683" w:type="dxa"/>
            <w:tcBorders>
              <w:top w:val="nil"/>
              <w:left w:val="nil"/>
              <w:bottom w:val="single" w:sz="4" w:space="0" w:color="auto"/>
              <w:right w:val="single" w:sz="4" w:space="0" w:color="auto"/>
            </w:tcBorders>
            <w:shd w:val="clear" w:color="000000" w:fill="F7CAAC"/>
            <w:vAlign w:val="center"/>
            <w:hideMark/>
          </w:tcPr>
          <w:p w14:paraId="056CF8E5" w14:textId="7FC76132" w:rsidR="00F352B6" w:rsidRPr="00F352B6" w:rsidDel="00201166" w:rsidRDefault="00F352B6" w:rsidP="00F352B6">
            <w:pPr>
              <w:spacing w:before="0" w:after="0" w:line="240" w:lineRule="auto"/>
              <w:jc w:val="left"/>
              <w:rPr>
                <w:del w:id="2185" w:author="Houyem Rais" w:date="2024-02-22T14:46:00Z"/>
                <w:rFonts w:ascii="Calibri" w:eastAsia="Times New Roman" w:hAnsi="Calibri" w:cs="Calibri"/>
                <w:b/>
                <w:bCs/>
                <w:color w:val="000000"/>
                <w:sz w:val="16"/>
                <w:szCs w:val="16"/>
                <w:lang w:eastAsia="fr-FR"/>
              </w:rPr>
            </w:pPr>
            <w:del w:id="2186"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772" w:type="dxa"/>
            <w:tcBorders>
              <w:top w:val="nil"/>
              <w:left w:val="nil"/>
              <w:bottom w:val="single" w:sz="4" w:space="0" w:color="auto"/>
              <w:right w:val="single" w:sz="4" w:space="0" w:color="auto"/>
            </w:tcBorders>
            <w:shd w:val="clear" w:color="000000" w:fill="F7CAAC"/>
            <w:vAlign w:val="center"/>
            <w:hideMark/>
          </w:tcPr>
          <w:p w14:paraId="40951D6B" w14:textId="619C9491" w:rsidR="00F352B6" w:rsidRPr="00F352B6" w:rsidDel="00201166" w:rsidRDefault="00F352B6" w:rsidP="00F352B6">
            <w:pPr>
              <w:spacing w:before="0" w:after="0" w:line="240" w:lineRule="auto"/>
              <w:jc w:val="left"/>
              <w:rPr>
                <w:del w:id="2187" w:author="Houyem Rais" w:date="2024-02-22T14:46:00Z"/>
                <w:rFonts w:ascii="Calibri" w:eastAsia="Times New Roman" w:hAnsi="Calibri" w:cs="Calibri"/>
                <w:b/>
                <w:bCs/>
                <w:color w:val="000000"/>
                <w:sz w:val="16"/>
                <w:szCs w:val="16"/>
                <w:lang w:eastAsia="fr-FR"/>
              </w:rPr>
            </w:pPr>
            <w:del w:id="2188"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683" w:type="dxa"/>
            <w:tcBorders>
              <w:top w:val="nil"/>
              <w:left w:val="nil"/>
              <w:bottom w:val="single" w:sz="4" w:space="0" w:color="auto"/>
              <w:right w:val="single" w:sz="4" w:space="0" w:color="auto"/>
            </w:tcBorders>
            <w:shd w:val="clear" w:color="000000" w:fill="F7CAAC"/>
            <w:vAlign w:val="center"/>
            <w:hideMark/>
          </w:tcPr>
          <w:p w14:paraId="33965C80" w14:textId="433861FA" w:rsidR="00F352B6" w:rsidRPr="00F352B6" w:rsidDel="00201166" w:rsidRDefault="00F352B6" w:rsidP="00F352B6">
            <w:pPr>
              <w:spacing w:before="0" w:after="0" w:line="240" w:lineRule="auto"/>
              <w:jc w:val="left"/>
              <w:rPr>
                <w:del w:id="2189" w:author="Houyem Rais" w:date="2024-02-22T14:46:00Z"/>
                <w:rFonts w:ascii="Calibri" w:eastAsia="Times New Roman" w:hAnsi="Calibri" w:cs="Calibri"/>
                <w:b/>
                <w:bCs/>
                <w:color w:val="000000"/>
                <w:sz w:val="16"/>
                <w:szCs w:val="16"/>
                <w:lang w:eastAsia="fr-FR"/>
              </w:rPr>
            </w:pPr>
            <w:del w:id="2190"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960" w:type="dxa"/>
            <w:tcBorders>
              <w:top w:val="nil"/>
              <w:left w:val="nil"/>
              <w:bottom w:val="single" w:sz="4" w:space="0" w:color="auto"/>
              <w:right w:val="single" w:sz="4" w:space="0" w:color="auto"/>
            </w:tcBorders>
            <w:shd w:val="clear" w:color="000000" w:fill="F7CAAC"/>
            <w:vAlign w:val="center"/>
            <w:hideMark/>
          </w:tcPr>
          <w:p w14:paraId="2A67710B" w14:textId="3A1FFEB7" w:rsidR="00F352B6" w:rsidRPr="00F352B6" w:rsidDel="00201166" w:rsidRDefault="00F352B6" w:rsidP="00F352B6">
            <w:pPr>
              <w:spacing w:before="0" w:after="0" w:line="240" w:lineRule="auto"/>
              <w:jc w:val="left"/>
              <w:rPr>
                <w:del w:id="2191" w:author="Houyem Rais" w:date="2024-02-22T14:46:00Z"/>
                <w:rFonts w:ascii="Calibri" w:eastAsia="Times New Roman" w:hAnsi="Calibri" w:cs="Calibri"/>
                <w:b/>
                <w:bCs/>
                <w:color w:val="000000"/>
                <w:sz w:val="16"/>
                <w:szCs w:val="16"/>
                <w:lang w:eastAsia="fr-FR"/>
              </w:rPr>
            </w:pPr>
            <w:del w:id="2192" w:author="Houyem Rais" w:date="2024-02-22T14:46:00Z">
              <w:r w:rsidRPr="00F352B6" w:rsidDel="00201166">
                <w:rPr>
                  <w:rFonts w:ascii="Calibri" w:eastAsia="Times New Roman" w:hAnsi="Calibri" w:cs="Calibri"/>
                  <w:b/>
                  <w:bCs/>
                  <w:color w:val="000000"/>
                  <w:sz w:val="16"/>
                  <w:szCs w:val="16"/>
                  <w:lang w:eastAsia="fr-FR"/>
                </w:rPr>
                <w:delText> </w:delText>
              </w:r>
            </w:del>
          </w:p>
        </w:tc>
      </w:tr>
      <w:tr w:rsidR="005C143A" w:rsidRPr="00F352B6" w:rsidDel="00201166" w14:paraId="3FD03AEC" w14:textId="60E3EEA0" w:rsidTr="007E7836">
        <w:trPr>
          <w:trHeight w:val="204"/>
          <w:del w:id="219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7C582B1E" w14:textId="43C5BFE7" w:rsidR="005C143A" w:rsidRPr="00F352B6" w:rsidDel="00201166" w:rsidRDefault="005C143A" w:rsidP="005C143A">
            <w:pPr>
              <w:spacing w:before="0" w:after="0" w:line="240" w:lineRule="auto"/>
              <w:jc w:val="left"/>
              <w:rPr>
                <w:del w:id="2194" w:author="Houyem Rais" w:date="2024-02-22T14:46:00Z"/>
                <w:rFonts w:ascii="Arial" w:eastAsia="Times New Roman" w:hAnsi="Arial" w:cs="Arial"/>
                <w:sz w:val="16"/>
                <w:szCs w:val="16"/>
                <w:lang w:eastAsia="fr-FR"/>
              </w:rPr>
            </w:pPr>
            <w:del w:id="2195" w:author="Houyem Rais" w:date="2024-02-22T14:46:00Z">
              <w:r w:rsidRPr="00F352B6" w:rsidDel="00201166">
                <w:rPr>
                  <w:rFonts w:ascii="Arial" w:eastAsia="Times New Roman" w:hAnsi="Arial" w:cs="Arial"/>
                  <w:sz w:val="16"/>
                  <w:szCs w:val="16"/>
                  <w:lang w:eastAsia="fr-FR"/>
                </w:rPr>
                <w:delText>VAN du secteur public (M$) - Sans risque</w:delText>
              </w:r>
            </w:del>
          </w:p>
        </w:tc>
        <w:tc>
          <w:tcPr>
            <w:tcW w:w="719" w:type="dxa"/>
            <w:tcBorders>
              <w:top w:val="nil"/>
              <w:left w:val="nil"/>
              <w:bottom w:val="single" w:sz="4" w:space="0" w:color="auto"/>
              <w:right w:val="single" w:sz="4" w:space="0" w:color="auto"/>
            </w:tcBorders>
            <w:shd w:val="clear" w:color="auto" w:fill="auto"/>
            <w:vAlign w:val="center"/>
            <w:hideMark/>
          </w:tcPr>
          <w:p w14:paraId="5D7B18DB" w14:textId="3980D6DE" w:rsidR="005C143A" w:rsidRPr="00F352B6" w:rsidDel="00201166" w:rsidRDefault="005C143A" w:rsidP="005C143A">
            <w:pPr>
              <w:spacing w:before="0" w:after="0" w:line="240" w:lineRule="auto"/>
              <w:jc w:val="center"/>
              <w:rPr>
                <w:del w:id="2196" w:author="Houyem Rais" w:date="2024-02-22T14:46:00Z"/>
                <w:rFonts w:ascii="Arial" w:eastAsia="Times New Roman" w:hAnsi="Arial" w:cs="Arial"/>
                <w:sz w:val="16"/>
                <w:szCs w:val="16"/>
                <w:lang w:eastAsia="fr-FR"/>
              </w:rPr>
            </w:pPr>
            <w:del w:id="2197" w:author="Houyem Rais" w:date="2024-02-22T14:46:00Z">
              <w:r w:rsidDel="00201166">
                <w:rPr>
                  <w:rFonts w:ascii="Arial" w:hAnsi="Arial" w:cs="Arial"/>
                  <w:sz w:val="16"/>
                  <w:szCs w:val="16"/>
                </w:rPr>
                <w:delText>546,7</w:delText>
              </w:r>
            </w:del>
          </w:p>
        </w:tc>
        <w:tc>
          <w:tcPr>
            <w:tcW w:w="719" w:type="dxa"/>
            <w:tcBorders>
              <w:top w:val="nil"/>
              <w:left w:val="nil"/>
              <w:bottom w:val="single" w:sz="4" w:space="0" w:color="auto"/>
              <w:right w:val="single" w:sz="4" w:space="0" w:color="auto"/>
            </w:tcBorders>
            <w:shd w:val="clear" w:color="auto" w:fill="auto"/>
            <w:vAlign w:val="center"/>
            <w:hideMark/>
          </w:tcPr>
          <w:p w14:paraId="5675663E" w14:textId="426ECE17" w:rsidR="005C143A" w:rsidRPr="00F352B6" w:rsidDel="00201166" w:rsidRDefault="005C143A" w:rsidP="005C143A">
            <w:pPr>
              <w:spacing w:before="0" w:after="0" w:line="240" w:lineRule="auto"/>
              <w:jc w:val="center"/>
              <w:rPr>
                <w:del w:id="2198" w:author="Houyem Rais" w:date="2024-02-22T14:46:00Z"/>
                <w:rFonts w:ascii="Arial" w:eastAsia="Times New Roman" w:hAnsi="Arial" w:cs="Arial"/>
                <w:sz w:val="16"/>
                <w:szCs w:val="16"/>
                <w:lang w:eastAsia="fr-FR"/>
              </w:rPr>
            </w:pPr>
            <w:del w:id="2199" w:author="Houyem Rais" w:date="2024-02-22T14:46:00Z">
              <w:r w:rsidDel="00201166">
                <w:rPr>
                  <w:rFonts w:ascii="Arial" w:hAnsi="Arial" w:cs="Arial"/>
                  <w:sz w:val="16"/>
                  <w:szCs w:val="16"/>
                </w:rPr>
                <w:delText>453,7</w:delText>
              </w:r>
            </w:del>
          </w:p>
        </w:tc>
        <w:tc>
          <w:tcPr>
            <w:tcW w:w="683" w:type="dxa"/>
            <w:tcBorders>
              <w:top w:val="nil"/>
              <w:left w:val="nil"/>
              <w:bottom w:val="single" w:sz="4" w:space="0" w:color="auto"/>
              <w:right w:val="single" w:sz="4" w:space="0" w:color="auto"/>
            </w:tcBorders>
            <w:shd w:val="clear" w:color="auto" w:fill="auto"/>
            <w:vAlign w:val="center"/>
            <w:hideMark/>
          </w:tcPr>
          <w:p w14:paraId="70E04CCF" w14:textId="038BD348" w:rsidR="005C143A" w:rsidRPr="00F352B6" w:rsidDel="00201166" w:rsidRDefault="005C143A" w:rsidP="005C143A">
            <w:pPr>
              <w:spacing w:before="0" w:after="0" w:line="240" w:lineRule="auto"/>
              <w:jc w:val="center"/>
              <w:rPr>
                <w:del w:id="2200" w:author="Houyem Rais" w:date="2024-02-22T14:46:00Z"/>
                <w:rFonts w:ascii="Arial" w:eastAsia="Times New Roman" w:hAnsi="Arial" w:cs="Arial"/>
                <w:sz w:val="16"/>
                <w:szCs w:val="16"/>
                <w:lang w:eastAsia="fr-FR"/>
              </w:rPr>
            </w:pPr>
            <w:del w:id="2201" w:author="Houyem Rais" w:date="2024-02-22T14:46:00Z">
              <w:r w:rsidDel="00201166">
                <w:rPr>
                  <w:rFonts w:ascii="Arial" w:hAnsi="Arial" w:cs="Arial"/>
                  <w:sz w:val="16"/>
                  <w:szCs w:val="16"/>
                </w:rPr>
                <w:delText>552,3</w:delText>
              </w:r>
            </w:del>
          </w:p>
        </w:tc>
        <w:tc>
          <w:tcPr>
            <w:tcW w:w="772" w:type="dxa"/>
            <w:tcBorders>
              <w:top w:val="nil"/>
              <w:left w:val="nil"/>
              <w:bottom w:val="single" w:sz="4" w:space="0" w:color="auto"/>
              <w:right w:val="single" w:sz="4" w:space="0" w:color="auto"/>
            </w:tcBorders>
            <w:shd w:val="clear" w:color="auto" w:fill="auto"/>
            <w:vAlign w:val="center"/>
            <w:hideMark/>
          </w:tcPr>
          <w:p w14:paraId="67EF9DCE" w14:textId="5ED117C6" w:rsidR="005C143A" w:rsidRPr="00F352B6" w:rsidDel="00201166" w:rsidRDefault="005C143A" w:rsidP="005C143A">
            <w:pPr>
              <w:spacing w:before="0" w:after="0" w:line="240" w:lineRule="auto"/>
              <w:jc w:val="center"/>
              <w:rPr>
                <w:del w:id="2202" w:author="Houyem Rais" w:date="2024-02-22T14:46:00Z"/>
                <w:rFonts w:ascii="Arial" w:eastAsia="Times New Roman" w:hAnsi="Arial" w:cs="Arial"/>
                <w:sz w:val="16"/>
                <w:szCs w:val="16"/>
                <w:lang w:eastAsia="fr-FR"/>
              </w:rPr>
            </w:pPr>
            <w:del w:id="2203" w:author="Houyem Rais" w:date="2024-02-22T14:46:00Z">
              <w:r w:rsidDel="00201166">
                <w:rPr>
                  <w:rFonts w:ascii="Arial" w:hAnsi="Arial" w:cs="Arial"/>
                  <w:sz w:val="16"/>
                  <w:szCs w:val="16"/>
                </w:rPr>
                <w:delText>-589,1</w:delText>
              </w:r>
            </w:del>
          </w:p>
        </w:tc>
        <w:tc>
          <w:tcPr>
            <w:tcW w:w="683" w:type="dxa"/>
            <w:tcBorders>
              <w:top w:val="nil"/>
              <w:left w:val="nil"/>
              <w:bottom w:val="single" w:sz="4" w:space="0" w:color="auto"/>
              <w:right w:val="single" w:sz="4" w:space="0" w:color="auto"/>
            </w:tcBorders>
            <w:shd w:val="clear" w:color="auto" w:fill="auto"/>
            <w:vAlign w:val="center"/>
            <w:hideMark/>
          </w:tcPr>
          <w:p w14:paraId="6E85C45F" w14:textId="446C4120" w:rsidR="005C143A" w:rsidRPr="00F352B6" w:rsidDel="00201166" w:rsidRDefault="005C143A" w:rsidP="005C143A">
            <w:pPr>
              <w:spacing w:before="0" w:after="0" w:line="240" w:lineRule="auto"/>
              <w:jc w:val="center"/>
              <w:rPr>
                <w:del w:id="2204" w:author="Houyem Rais" w:date="2024-02-22T14:46:00Z"/>
                <w:rFonts w:ascii="Arial" w:eastAsia="Times New Roman" w:hAnsi="Arial" w:cs="Arial"/>
                <w:sz w:val="16"/>
                <w:szCs w:val="16"/>
                <w:lang w:eastAsia="fr-FR"/>
              </w:rPr>
            </w:pPr>
            <w:del w:id="2205" w:author="Houyem Rais" w:date="2024-02-22T14:46:00Z">
              <w:r w:rsidDel="00201166">
                <w:rPr>
                  <w:rFonts w:ascii="Arial" w:hAnsi="Arial" w:cs="Arial"/>
                  <w:sz w:val="16"/>
                  <w:szCs w:val="16"/>
                </w:rPr>
                <w:delText>490,5</w:delText>
              </w:r>
            </w:del>
          </w:p>
        </w:tc>
        <w:tc>
          <w:tcPr>
            <w:tcW w:w="960" w:type="dxa"/>
            <w:tcBorders>
              <w:top w:val="nil"/>
              <w:left w:val="nil"/>
              <w:bottom w:val="single" w:sz="4" w:space="0" w:color="auto"/>
              <w:right w:val="single" w:sz="4" w:space="0" w:color="auto"/>
            </w:tcBorders>
            <w:shd w:val="clear" w:color="auto" w:fill="auto"/>
            <w:vAlign w:val="center"/>
            <w:hideMark/>
          </w:tcPr>
          <w:p w14:paraId="1CCB56DE" w14:textId="30D11A1F" w:rsidR="005C143A" w:rsidRPr="00F352B6" w:rsidDel="00201166" w:rsidRDefault="005C143A" w:rsidP="005C143A">
            <w:pPr>
              <w:spacing w:before="0" w:after="0" w:line="240" w:lineRule="auto"/>
              <w:jc w:val="center"/>
              <w:rPr>
                <w:del w:id="2206" w:author="Houyem Rais" w:date="2024-02-22T14:46:00Z"/>
                <w:rFonts w:ascii="Arial" w:eastAsia="Times New Roman" w:hAnsi="Arial" w:cs="Arial"/>
                <w:sz w:val="16"/>
                <w:szCs w:val="16"/>
                <w:lang w:eastAsia="fr-FR"/>
              </w:rPr>
            </w:pPr>
            <w:del w:id="2207" w:author="Houyem Rais" w:date="2024-02-22T14:46:00Z">
              <w:r w:rsidDel="00201166">
                <w:rPr>
                  <w:rFonts w:ascii="Arial" w:hAnsi="Arial" w:cs="Arial"/>
                  <w:sz w:val="16"/>
                  <w:szCs w:val="16"/>
                </w:rPr>
                <w:delText>107,7</w:delText>
              </w:r>
            </w:del>
          </w:p>
        </w:tc>
      </w:tr>
      <w:tr w:rsidR="005C143A" w:rsidRPr="00F352B6" w:rsidDel="00201166" w14:paraId="628E158A" w14:textId="485F688B" w:rsidTr="007E7836">
        <w:trPr>
          <w:trHeight w:val="204"/>
          <w:del w:id="2208"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32713305" w14:textId="5294EA6A" w:rsidR="005C143A" w:rsidRPr="00F352B6" w:rsidDel="00201166" w:rsidRDefault="005C143A" w:rsidP="005C143A">
            <w:pPr>
              <w:spacing w:before="0" w:after="0" w:line="240" w:lineRule="auto"/>
              <w:jc w:val="left"/>
              <w:rPr>
                <w:del w:id="2209" w:author="Houyem Rais" w:date="2024-02-22T14:46:00Z"/>
                <w:rFonts w:ascii="Arial" w:eastAsia="Times New Roman" w:hAnsi="Arial" w:cs="Arial"/>
                <w:sz w:val="16"/>
                <w:szCs w:val="16"/>
                <w:lang w:eastAsia="fr-FR"/>
              </w:rPr>
            </w:pPr>
            <w:del w:id="2210" w:author="Houyem Rais" w:date="2024-02-22T14:46:00Z">
              <w:r w:rsidRPr="00F352B6" w:rsidDel="00201166">
                <w:rPr>
                  <w:rFonts w:ascii="Arial" w:eastAsia="Times New Roman" w:hAnsi="Arial" w:cs="Arial"/>
                  <w:sz w:val="16"/>
                  <w:szCs w:val="16"/>
                  <w:lang w:eastAsia="fr-FR"/>
                </w:rPr>
                <w:delText>VAN du risque (M$)</w:delText>
              </w:r>
            </w:del>
          </w:p>
        </w:tc>
        <w:tc>
          <w:tcPr>
            <w:tcW w:w="719" w:type="dxa"/>
            <w:tcBorders>
              <w:top w:val="nil"/>
              <w:left w:val="nil"/>
              <w:bottom w:val="single" w:sz="4" w:space="0" w:color="auto"/>
              <w:right w:val="single" w:sz="4" w:space="0" w:color="auto"/>
            </w:tcBorders>
            <w:shd w:val="clear" w:color="auto" w:fill="auto"/>
            <w:vAlign w:val="center"/>
            <w:hideMark/>
          </w:tcPr>
          <w:p w14:paraId="3BBF2500" w14:textId="19EEA22A" w:rsidR="005C143A" w:rsidRPr="00F352B6" w:rsidDel="00201166" w:rsidRDefault="005C143A" w:rsidP="005C143A">
            <w:pPr>
              <w:spacing w:before="0" w:after="0" w:line="240" w:lineRule="auto"/>
              <w:jc w:val="center"/>
              <w:rPr>
                <w:del w:id="2211" w:author="Houyem Rais" w:date="2024-02-22T14:46:00Z"/>
                <w:rFonts w:ascii="Arial" w:eastAsia="Times New Roman" w:hAnsi="Arial" w:cs="Arial"/>
                <w:sz w:val="16"/>
                <w:szCs w:val="16"/>
                <w:lang w:eastAsia="fr-FR"/>
              </w:rPr>
            </w:pPr>
            <w:del w:id="2212" w:author="Houyem Rais" w:date="2024-02-22T14:46:00Z">
              <w:r w:rsidDel="00201166">
                <w:rPr>
                  <w:rFonts w:ascii="Arial" w:hAnsi="Arial" w:cs="Arial"/>
                  <w:sz w:val="16"/>
                  <w:szCs w:val="16"/>
                </w:rPr>
                <w:delText>-244,8</w:delText>
              </w:r>
            </w:del>
          </w:p>
        </w:tc>
        <w:tc>
          <w:tcPr>
            <w:tcW w:w="719" w:type="dxa"/>
            <w:tcBorders>
              <w:top w:val="nil"/>
              <w:left w:val="nil"/>
              <w:bottom w:val="single" w:sz="4" w:space="0" w:color="auto"/>
              <w:right w:val="single" w:sz="4" w:space="0" w:color="auto"/>
            </w:tcBorders>
            <w:shd w:val="clear" w:color="auto" w:fill="auto"/>
            <w:vAlign w:val="center"/>
            <w:hideMark/>
          </w:tcPr>
          <w:p w14:paraId="2EFB5734" w14:textId="2E04B014" w:rsidR="005C143A" w:rsidRPr="00F352B6" w:rsidDel="00201166" w:rsidRDefault="005C143A" w:rsidP="005C143A">
            <w:pPr>
              <w:spacing w:before="0" w:after="0" w:line="240" w:lineRule="auto"/>
              <w:jc w:val="center"/>
              <w:rPr>
                <w:del w:id="2213" w:author="Houyem Rais" w:date="2024-02-22T14:46:00Z"/>
                <w:rFonts w:ascii="Arial" w:eastAsia="Times New Roman" w:hAnsi="Arial" w:cs="Arial"/>
                <w:sz w:val="16"/>
                <w:szCs w:val="16"/>
                <w:lang w:eastAsia="fr-FR"/>
              </w:rPr>
            </w:pPr>
            <w:del w:id="2214" w:author="Houyem Rais" w:date="2024-02-22T14:46:00Z">
              <w:r w:rsidDel="00201166">
                <w:rPr>
                  <w:rFonts w:ascii="Arial" w:hAnsi="Arial" w:cs="Arial"/>
                  <w:sz w:val="16"/>
                  <w:szCs w:val="16"/>
                </w:rPr>
                <w:delText>-308,3</w:delText>
              </w:r>
            </w:del>
          </w:p>
        </w:tc>
        <w:tc>
          <w:tcPr>
            <w:tcW w:w="683" w:type="dxa"/>
            <w:tcBorders>
              <w:top w:val="nil"/>
              <w:left w:val="nil"/>
              <w:bottom w:val="single" w:sz="4" w:space="0" w:color="auto"/>
              <w:right w:val="single" w:sz="4" w:space="0" w:color="auto"/>
            </w:tcBorders>
            <w:shd w:val="clear" w:color="auto" w:fill="auto"/>
            <w:vAlign w:val="center"/>
            <w:hideMark/>
          </w:tcPr>
          <w:p w14:paraId="7B4D366F" w14:textId="2EDE028E" w:rsidR="005C143A" w:rsidRPr="00F352B6" w:rsidDel="00201166" w:rsidRDefault="005C143A" w:rsidP="005C143A">
            <w:pPr>
              <w:spacing w:before="0" w:after="0" w:line="240" w:lineRule="auto"/>
              <w:jc w:val="center"/>
              <w:rPr>
                <w:del w:id="2215" w:author="Houyem Rais" w:date="2024-02-22T14:46:00Z"/>
                <w:rFonts w:ascii="Arial" w:eastAsia="Times New Roman" w:hAnsi="Arial" w:cs="Arial"/>
                <w:sz w:val="16"/>
                <w:szCs w:val="16"/>
                <w:lang w:eastAsia="fr-FR"/>
              </w:rPr>
            </w:pPr>
            <w:del w:id="2216" w:author="Houyem Rais" w:date="2024-02-22T14:46:00Z">
              <w:r w:rsidDel="00201166">
                <w:rPr>
                  <w:rFonts w:ascii="Arial" w:hAnsi="Arial" w:cs="Arial"/>
                  <w:sz w:val="16"/>
                  <w:szCs w:val="16"/>
                </w:rPr>
                <w:delText>-213,7</w:delText>
              </w:r>
            </w:del>
          </w:p>
        </w:tc>
        <w:tc>
          <w:tcPr>
            <w:tcW w:w="772" w:type="dxa"/>
            <w:tcBorders>
              <w:top w:val="nil"/>
              <w:left w:val="nil"/>
              <w:bottom w:val="single" w:sz="4" w:space="0" w:color="auto"/>
              <w:right w:val="single" w:sz="4" w:space="0" w:color="auto"/>
            </w:tcBorders>
            <w:shd w:val="clear" w:color="auto" w:fill="auto"/>
            <w:vAlign w:val="center"/>
            <w:hideMark/>
          </w:tcPr>
          <w:p w14:paraId="5C2E4AA4" w14:textId="37108ED8" w:rsidR="005C143A" w:rsidRPr="00F352B6" w:rsidDel="00201166" w:rsidRDefault="005C143A" w:rsidP="005C143A">
            <w:pPr>
              <w:spacing w:before="0" w:after="0" w:line="240" w:lineRule="auto"/>
              <w:jc w:val="center"/>
              <w:rPr>
                <w:del w:id="2217" w:author="Houyem Rais" w:date="2024-02-22T14:46:00Z"/>
                <w:rFonts w:ascii="Arial" w:eastAsia="Times New Roman" w:hAnsi="Arial" w:cs="Arial"/>
                <w:sz w:val="16"/>
                <w:szCs w:val="16"/>
                <w:lang w:eastAsia="fr-FR"/>
              </w:rPr>
            </w:pPr>
            <w:del w:id="2218" w:author="Houyem Rais" w:date="2024-02-22T14:46:00Z">
              <w:r w:rsidDel="00201166">
                <w:rPr>
                  <w:rFonts w:ascii="Arial" w:hAnsi="Arial" w:cs="Arial"/>
                  <w:sz w:val="16"/>
                  <w:szCs w:val="16"/>
                </w:rPr>
                <w:delText>-210,9</w:delText>
              </w:r>
            </w:del>
          </w:p>
        </w:tc>
        <w:tc>
          <w:tcPr>
            <w:tcW w:w="683" w:type="dxa"/>
            <w:tcBorders>
              <w:top w:val="nil"/>
              <w:left w:val="nil"/>
              <w:bottom w:val="single" w:sz="4" w:space="0" w:color="auto"/>
              <w:right w:val="single" w:sz="4" w:space="0" w:color="auto"/>
            </w:tcBorders>
            <w:shd w:val="clear" w:color="auto" w:fill="auto"/>
            <w:vAlign w:val="center"/>
            <w:hideMark/>
          </w:tcPr>
          <w:p w14:paraId="76F25B67" w14:textId="14362635" w:rsidR="005C143A" w:rsidRPr="00F352B6" w:rsidDel="00201166" w:rsidRDefault="005C143A" w:rsidP="005C143A">
            <w:pPr>
              <w:spacing w:before="0" w:after="0" w:line="240" w:lineRule="auto"/>
              <w:jc w:val="center"/>
              <w:rPr>
                <w:del w:id="2219" w:author="Houyem Rais" w:date="2024-02-22T14:46:00Z"/>
                <w:rFonts w:ascii="Arial" w:eastAsia="Times New Roman" w:hAnsi="Arial" w:cs="Arial"/>
                <w:sz w:val="16"/>
                <w:szCs w:val="16"/>
                <w:lang w:eastAsia="fr-FR"/>
              </w:rPr>
            </w:pPr>
            <w:del w:id="2220" w:author="Houyem Rais" w:date="2024-02-22T14:46:00Z">
              <w:r w:rsidDel="00201166">
                <w:rPr>
                  <w:rFonts w:ascii="Arial" w:hAnsi="Arial" w:cs="Arial"/>
                  <w:sz w:val="16"/>
                  <w:szCs w:val="16"/>
                </w:rPr>
                <w:delText>-244,9</w:delText>
              </w:r>
            </w:del>
          </w:p>
        </w:tc>
        <w:tc>
          <w:tcPr>
            <w:tcW w:w="960" w:type="dxa"/>
            <w:tcBorders>
              <w:top w:val="nil"/>
              <w:left w:val="nil"/>
              <w:bottom w:val="single" w:sz="4" w:space="0" w:color="auto"/>
              <w:right w:val="single" w:sz="4" w:space="0" w:color="auto"/>
            </w:tcBorders>
            <w:shd w:val="clear" w:color="auto" w:fill="auto"/>
            <w:vAlign w:val="center"/>
            <w:hideMark/>
          </w:tcPr>
          <w:p w14:paraId="4AA978DA" w14:textId="34FF7CB1" w:rsidR="005C143A" w:rsidRPr="00F352B6" w:rsidDel="00201166" w:rsidRDefault="005C143A" w:rsidP="005C143A">
            <w:pPr>
              <w:spacing w:before="0" w:after="0" w:line="240" w:lineRule="auto"/>
              <w:jc w:val="center"/>
              <w:rPr>
                <w:del w:id="2221" w:author="Houyem Rais" w:date="2024-02-22T14:46:00Z"/>
                <w:rFonts w:ascii="Arial" w:eastAsia="Times New Roman" w:hAnsi="Arial" w:cs="Arial"/>
                <w:sz w:val="16"/>
                <w:szCs w:val="16"/>
                <w:lang w:eastAsia="fr-FR"/>
              </w:rPr>
            </w:pPr>
            <w:del w:id="2222" w:author="Houyem Rais" w:date="2024-02-22T14:46:00Z">
              <w:r w:rsidDel="00201166">
                <w:rPr>
                  <w:rFonts w:ascii="Arial" w:hAnsi="Arial" w:cs="Arial"/>
                  <w:sz w:val="16"/>
                  <w:szCs w:val="16"/>
                </w:rPr>
                <w:delText>-227,9</w:delText>
              </w:r>
            </w:del>
          </w:p>
        </w:tc>
      </w:tr>
      <w:tr w:rsidR="005C143A" w:rsidRPr="00F352B6" w:rsidDel="00201166" w14:paraId="45281E48" w14:textId="4C85D9C5" w:rsidTr="007E7836">
        <w:trPr>
          <w:trHeight w:val="204"/>
          <w:del w:id="222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7FDD40DF" w14:textId="513F2E63" w:rsidR="005C143A" w:rsidRPr="00F352B6" w:rsidDel="00201166" w:rsidRDefault="005C143A" w:rsidP="005C143A">
            <w:pPr>
              <w:spacing w:before="0" w:after="0" w:line="240" w:lineRule="auto"/>
              <w:jc w:val="left"/>
              <w:rPr>
                <w:del w:id="2224" w:author="Houyem Rais" w:date="2024-02-22T14:46:00Z"/>
                <w:rFonts w:ascii="Arial" w:eastAsia="Times New Roman" w:hAnsi="Arial" w:cs="Arial"/>
                <w:sz w:val="16"/>
                <w:szCs w:val="16"/>
                <w:lang w:eastAsia="fr-FR"/>
              </w:rPr>
            </w:pPr>
            <w:del w:id="2225" w:author="Houyem Rais" w:date="2024-02-22T14:46:00Z">
              <w:r w:rsidRPr="00F352B6" w:rsidDel="00201166">
                <w:rPr>
                  <w:rFonts w:ascii="Arial" w:eastAsia="Times New Roman" w:hAnsi="Arial" w:cs="Arial"/>
                  <w:sz w:val="16"/>
                  <w:szCs w:val="16"/>
                  <w:lang w:eastAsia="fr-FR"/>
                </w:rPr>
                <w:delText>VAN du secteur public (M$) - Avec risque</w:delText>
              </w:r>
            </w:del>
          </w:p>
        </w:tc>
        <w:tc>
          <w:tcPr>
            <w:tcW w:w="719" w:type="dxa"/>
            <w:tcBorders>
              <w:top w:val="nil"/>
              <w:left w:val="nil"/>
              <w:bottom w:val="single" w:sz="4" w:space="0" w:color="auto"/>
              <w:right w:val="single" w:sz="4" w:space="0" w:color="auto"/>
            </w:tcBorders>
            <w:shd w:val="clear" w:color="auto" w:fill="auto"/>
            <w:vAlign w:val="center"/>
            <w:hideMark/>
          </w:tcPr>
          <w:p w14:paraId="660EA0DF" w14:textId="5315B260" w:rsidR="005C143A" w:rsidRPr="00F352B6" w:rsidDel="00201166" w:rsidRDefault="005C143A" w:rsidP="005C143A">
            <w:pPr>
              <w:spacing w:before="0" w:after="0" w:line="240" w:lineRule="auto"/>
              <w:jc w:val="center"/>
              <w:rPr>
                <w:del w:id="2226" w:author="Houyem Rais" w:date="2024-02-22T14:46:00Z"/>
                <w:rFonts w:ascii="Arial" w:eastAsia="Times New Roman" w:hAnsi="Arial" w:cs="Arial"/>
                <w:sz w:val="16"/>
                <w:szCs w:val="16"/>
                <w:lang w:eastAsia="fr-FR"/>
              </w:rPr>
            </w:pPr>
            <w:del w:id="2227" w:author="Houyem Rais" w:date="2024-02-22T14:46:00Z">
              <w:r w:rsidDel="00201166">
                <w:rPr>
                  <w:rFonts w:ascii="Arial" w:hAnsi="Arial" w:cs="Arial"/>
                  <w:sz w:val="16"/>
                  <w:szCs w:val="16"/>
                </w:rPr>
                <w:delText>301,9</w:delText>
              </w:r>
            </w:del>
          </w:p>
        </w:tc>
        <w:tc>
          <w:tcPr>
            <w:tcW w:w="719" w:type="dxa"/>
            <w:tcBorders>
              <w:top w:val="nil"/>
              <w:left w:val="nil"/>
              <w:bottom w:val="single" w:sz="4" w:space="0" w:color="auto"/>
              <w:right w:val="single" w:sz="4" w:space="0" w:color="auto"/>
            </w:tcBorders>
            <w:shd w:val="clear" w:color="auto" w:fill="auto"/>
            <w:vAlign w:val="center"/>
            <w:hideMark/>
          </w:tcPr>
          <w:p w14:paraId="5A3E8093" w14:textId="0FD4B039" w:rsidR="005C143A" w:rsidRPr="00F352B6" w:rsidDel="00201166" w:rsidRDefault="005C143A" w:rsidP="005C143A">
            <w:pPr>
              <w:spacing w:before="0" w:after="0" w:line="240" w:lineRule="auto"/>
              <w:jc w:val="center"/>
              <w:rPr>
                <w:del w:id="2228" w:author="Houyem Rais" w:date="2024-02-22T14:46:00Z"/>
                <w:rFonts w:ascii="Arial" w:eastAsia="Times New Roman" w:hAnsi="Arial" w:cs="Arial"/>
                <w:sz w:val="16"/>
                <w:szCs w:val="16"/>
                <w:lang w:eastAsia="fr-FR"/>
              </w:rPr>
            </w:pPr>
            <w:del w:id="2229" w:author="Houyem Rais" w:date="2024-02-22T14:46:00Z">
              <w:r w:rsidDel="00201166">
                <w:rPr>
                  <w:rFonts w:ascii="Arial" w:hAnsi="Arial" w:cs="Arial"/>
                  <w:sz w:val="16"/>
                  <w:szCs w:val="16"/>
                </w:rPr>
                <w:delText>145,5</w:delText>
              </w:r>
            </w:del>
          </w:p>
        </w:tc>
        <w:tc>
          <w:tcPr>
            <w:tcW w:w="683" w:type="dxa"/>
            <w:tcBorders>
              <w:top w:val="nil"/>
              <w:left w:val="nil"/>
              <w:bottom w:val="single" w:sz="4" w:space="0" w:color="auto"/>
              <w:right w:val="single" w:sz="4" w:space="0" w:color="auto"/>
            </w:tcBorders>
            <w:shd w:val="clear" w:color="auto" w:fill="auto"/>
            <w:vAlign w:val="center"/>
            <w:hideMark/>
          </w:tcPr>
          <w:p w14:paraId="2AD76105" w14:textId="5BB177F9" w:rsidR="005C143A" w:rsidRPr="00F352B6" w:rsidDel="00201166" w:rsidRDefault="005C143A" w:rsidP="005C143A">
            <w:pPr>
              <w:spacing w:before="0" w:after="0" w:line="240" w:lineRule="auto"/>
              <w:jc w:val="center"/>
              <w:rPr>
                <w:del w:id="2230" w:author="Houyem Rais" w:date="2024-02-22T14:46:00Z"/>
                <w:rFonts w:ascii="Arial" w:eastAsia="Times New Roman" w:hAnsi="Arial" w:cs="Arial"/>
                <w:sz w:val="16"/>
                <w:szCs w:val="16"/>
                <w:lang w:eastAsia="fr-FR"/>
              </w:rPr>
            </w:pPr>
            <w:del w:id="2231" w:author="Houyem Rais" w:date="2024-02-22T14:46:00Z">
              <w:r w:rsidDel="00201166">
                <w:rPr>
                  <w:rFonts w:ascii="Arial" w:hAnsi="Arial" w:cs="Arial"/>
                  <w:sz w:val="16"/>
                  <w:szCs w:val="16"/>
                </w:rPr>
                <w:delText>338,6</w:delText>
              </w:r>
            </w:del>
          </w:p>
        </w:tc>
        <w:tc>
          <w:tcPr>
            <w:tcW w:w="772" w:type="dxa"/>
            <w:tcBorders>
              <w:top w:val="nil"/>
              <w:left w:val="nil"/>
              <w:bottom w:val="single" w:sz="4" w:space="0" w:color="auto"/>
              <w:right w:val="single" w:sz="4" w:space="0" w:color="auto"/>
            </w:tcBorders>
            <w:shd w:val="clear" w:color="auto" w:fill="auto"/>
            <w:vAlign w:val="center"/>
            <w:hideMark/>
          </w:tcPr>
          <w:p w14:paraId="23B1B996" w14:textId="3E064085" w:rsidR="005C143A" w:rsidRPr="00F352B6" w:rsidDel="00201166" w:rsidRDefault="005C143A" w:rsidP="005C143A">
            <w:pPr>
              <w:spacing w:before="0" w:after="0" w:line="240" w:lineRule="auto"/>
              <w:jc w:val="center"/>
              <w:rPr>
                <w:del w:id="2232" w:author="Houyem Rais" w:date="2024-02-22T14:46:00Z"/>
                <w:rFonts w:ascii="Arial" w:eastAsia="Times New Roman" w:hAnsi="Arial" w:cs="Arial"/>
                <w:sz w:val="16"/>
                <w:szCs w:val="16"/>
                <w:lang w:eastAsia="fr-FR"/>
              </w:rPr>
            </w:pPr>
            <w:del w:id="2233" w:author="Houyem Rais" w:date="2024-02-22T14:46:00Z">
              <w:r w:rsidDel="00201166">
                <w:rPr>
                  <w:rFonts w:ascii="Arial" w:hAnsi="Arial" w:cs="Arial"/>
                  <w:sz w:val="16"/>
                  <w:szCs w:val="16"/>
                </w:rPr>
                <w:delText>-800,0</w:delText>
              </w:r>
            </w:del>
          </w:p>
        </w:tc>
        <w:tc>
          <w:tcPr>
            <w:tcW w:w="683" w:type="dxa"/>
            <w:tcBorders>
              <w:top w:val="nil"/>
              <w:left w:val="nil"/>
              <w:bottom w:val="single" w:sz="4" w:space="0" w:color="auto"/>
              <w:right w:val="single" w:sz="4" w:space="0" w:color="auto"/>
            </w:tcBorders>
            <w:shd w:val="clear" w:color="auto" w:fill="auto"/>
            <w:vAlign w:val="center"/>
            <w:hideMark/>
          </w:tcPr>
          <w:p w14:paraId="74296EE1" w14:textId="61A6114A" w:rsidR="005C143A" w:rsidRPr="00F352B6" w:rsidDel="00201166" w:rsidRDefault="005C143A" w:rsidP="005C143A">
            <w:pPr>
              <w:spacing w:before="0" w:after="0" w:line="240" w:lineRule="auto"/>
              <w:jc w:val="center"/>
              <w:rPr>
                <w:del w:id="2234" w:author="Houyem Rais" w:date="2024-02-22T14:46:00Z"/>
                <w:rFonts w:ascii="Arial" w:eastAsia="Times New Roman" w:hAnsi="Arial" w:cs="Arial"/>
                <w:sz w:val="16"/>
                <w:szCs w:val="16"/>
                <w:lang w:eastAsia="fr-FR"/>
              </w:rPr>
            </w:pPr>
            <w:del w:id="2235" w:author="Houyem Rais" w:date="2024-02-22T14:46:00Z">
              <w:r w:rsidDel="00201166">
                <w:rPr>
                  <w:rFonts w:ascii="Arial" w:hAnsi="Arial" w:cs="Arial"/>
                  <w:sz w:val="16"/>
                  <w:szCs w:val="16"/>
                </w:rPr>
                <w:delText>245,6</w:delText>
              </w:r>
            </w:del>
          </w:p>
        </w:tc>
        <w:tc>
          <w:tcPr>
            <w:tcW w:w="960" w:type="dxa"/>
            <w:tcBorders>
              <w:top w:val="nil"/>
              <w:left w:val="nil"/>
              <w:bottom w:val="single" w:sz="4" w:space="0" w:color="auto"/>
              <w:right w:val="single" w:sz="4" w:space="0" w:color="auto"/>
            </w:tcBorders>
            <w:shd w:val="clear" w:color="auto" w:fill="auto"/>
            <w:vAlign w:val="center"/>
            <w:hideMark/>
          </w:tcPr>
          <w:p w14:paraId="748FA133" w14:textId="7A2DDD0B" w:rsidR="005C143A" w:rsidRPr="00F352B6" w:rsidDel="00201166" w:rsidRDefault="005C143A" w:rsidP="005C143A">
            <w:pPr>
              <w:spacing w:before="0" w:after="0" w:line="240" w:lineRule="auto"/>
              <w:jc w:val="center"/>
              <w:rPr>
                <w:del w:id="2236" w:author="Houyem Rais" w:date="2024-02-22T14:46:00Z"/>
                <w:rFonts w:ascii="Arial" w:eastAsia="Times New Roman" w:hAnsi="Arial" w:cs="Arial"/>
                <w:sz w:val="16"/>
                <w:szCs w:val="16"/>
                <w:lang w:eastAsia="fr-FR"/>
              </w:rPr>
            </w:pPr>
            <w:del w:id="2237" w:author="Houyem Rais" w:date="2024-02-22T14:46:00Z">
              <w:r w:rsidDel="00201166">
                <w:rPr>
                  <w:rFonts w:ascii="Arial" w:hAnsi="Arial" w:cs="Arial"/>
                  <w:sz w:val="16"/>
                  <w:szCs w:val="16"/>
                </w:rPr>
                <w:delText>-120,2</w:delText>
              </w:r>
            </w:del>
          </w:p>
        </w:tc>
      </w:tr>
      <w:tr w:rsidR="005C143A" w:rsidRPr="00F352B6" w:rsidDel="00201166" w14:paraId="18B7C5A9" w14:textId="600CB693" w:rsidTr="007E7836">
        <w:trPr>
          <w:trHeight w:val="204"/>
          <w:del w:id="2238"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2F1E9AA1" w14:textId="0FFB9610" w:rsidR="005C143A" w:rsidRPr="00F352B6" w:rsidDel="00201166" w:rsidRDefault="005C143A" w:rsidP="005C143A">
            <w:pPr>
              <w:spacing w:before="0" w:after="0" w:line="240" w:lineRule="auto"/>
              <w:jc w:val="left"/>
              <w:rPr>
                <w:del w:id="2239" w:author="Houyem Rais" w:date="2024-02-22T14:46:00Z"/>
                <w:rFonts w:ascii="Arial" w:eastAsia="Times New Roman" w:hAnsi="Arial" w:cs="Arial"/>
                <w:sz w:val="16"/>
                <w:szCs w:val="16"/>
                <w:lang w:eastAsia="fr-FR"/>
              </w:rPr>
            </w:pPr>
            <w:del w:id="2240" w:author="Houyem Rais" w:date="2024-02-22T14:46:00Z">
              <w:r w:rsidRPr="00F352B6" w:rsidDel="00201166">
                <w:rPr>
                  <w:rFonts w:ascii="Arial" w:eastAsia="Times New Roman" w:hAnsi="Arial" w:cs="Arial"/>
                  <w:sz w:val="16"/>
                  <w:szCs w:val="16"/>
                  <w:lang w:eastAsia="fr-FR"/>
                </w:rPr>
                <w:delText>Value for Money (M$)</w:delText>
              </w:r>
            </w:del>
          </w:p>
        </w:tc>
        <w:tc>
          <w:tcPr>
            <w:tcW w:w="719" w:type="dxa"/>
            <w:tcBorders>
              <w:top w:val="nil"/>
              <w:left w:val="nil"/>
              <w:bottom w:val="single" w:sz="4" w:space="0" w:color="auto"/>
              <w:right w:val="single" w:sz="4" w:space="0" w:color="auto"/>
            </w:tcBorders>
            <w:shd w:val="clear" w:color="auto" w:fill="auto"/>
            <w:vAlign w:val="center"/>
            <w:hideMark/>
          </w:tcPr>
          <w:p w14:paraId="441EF099" w14:textId="6065D101" w:rsidR="005C143A" w:rsidRPr="00F352B6" w:rsidDel="00201166" w:rsidRDefault="005C143A" w:rsidP="005C143A">
            <w:pPr>
              <w:spacing w:before="0" w:after="0" w:line="240" w:lineRule="auto"/>
              <w:jc w:val="center"/>
              <w:rPr>
                <w:del w:id="2241" w:author="Houyem Rais" w:date="2024-02-22T14:46:00Z"/>
                <w:rFonts w:ascii="Arial" w:eastAsia="Times New Roman" w:hAnsi="Arial" w:cs="Arial"/>
                <w:sz w:val="16"/>
                <w:szCs w:val="16"/>
                <w:lang w:eastAsia="fr-FR"/>
              </w:rPr>
            </w:pPr>
            <w:del w:id="2242" w:author="Houyem Rais" w:date="2024-02-22T14:46:00Z">
              <w:r w:rsidDel="00201166">
                <w:rPr>
                  <w:rFonts w:ascii="Arial" w:hAnsi="Arial" w:cs="Arial"/>
                  <w:sz w:val="16"/>
                  <w:szCs w:val="16"/>
                </w:rPr>
                <w:delText>866,9</w:delText>
              </w:r>
            </w:del>
          </w:p>
        </w:tc>
        <w:tc>
          <w:tcPr>
            <w:tcW w:w="719" w:type="dxa"/>
            <w:tcBorders>
              <w:top w:val="nil"/>
              <w:left w:val="nil"/>
              <w:bottom w:val="single" w:sz="4" w:space="0" w:color="auto"/>
              <w:right w:val="single" w:sz="4" w:space="0" w:color="auto"/>
            </w:tcBorders>
            <w:shd w:val="clear" w:color="auto" w:fill="auto"/>
            <w:vAlign w:val="center"/>
            <w:hideMark/>
          </w:tcPr>
          <w:p w14:paraId="7200FCD0" w14:textId="27F76AF6" w:rsidR="005C143A" w:rsidRPr="00F352B6" w:rsidDel="00201166" w:rsidRDefault="005C143A" w:rsidP="005C143A">
            <w:pPr>
              <w:spacing w:before="0" w:after="0" w:line="240" w:lineRule="auto"/>
              <w:jc w:val="center"/>
              <w:rPr>
                <w:del w:id="2243" w:author="Houyem Rais" w:date="2024-02-22T14:46:00Z"/>
                <w:rFonts w:ascii="Arial" w:eastAsia="Times New Roman" w:hAnsi="Arial" w:cs="Arial"/>
                <w:sz w:val="16"/>
                <w:szCs w:val="16"/>
                <w:lang w:eastAsia="fr-FR"/>
              </w:rPr>
            </w:pPr>
            <w:del w:id="2244" w:author="Houyem Rais" w:date="2024-02-22T14:46:00Z">
              <w:r w:rsidDel="00201166">
                <w:rPr>
                  <w:rFonts w:ascii="Arial" w:hAnsi="Arial" w:cs="Arial"/>
                  <w:sz w:val="16"/>
                  <w:szCs w:val="16"/>
                </w:rPr>
                <w:delText>1052,5</w:delText>
              </w:r>
            </w:del>
          </w:p>
        </w:tc>
        <w:tc>
          <w:tcPr>
            <w:tcW w:w="683" w:type="dxa"/>
            <w:tcBorders>
              <w:top w:val="nil"/>
              <w:left w:val="nil"/>
              <w:bottom w:val="single" w:sz="4" w:space="0" w:color="auto"/>
              <w:right w:val="single" w:sz="4" w:space="0" w:color="auto"/>
            </w:tcBorders>
            <w:shd w:val="clear" w:color="auto" w:fill="auto"/>
            <w:vAlign w:val="center"/>
            <w:hideMark/>
          </w:tcPr>
          <w:p w14:paraId="2AEFB299" w14:textId="791B2E3D" w:rsidR="005C143A" w:rsidRPr="00F352B6" w:rsidDel="00201166" w:rsidRDefault="005C143A" w:rsidP="005C143A">
            <w:pPr>
              <w:spacing w:before="0" w:after="0" w:line="240" w:lineRule="auto"/>
              <w:jc w:val="center"/>
              <w:rPr>
                <w:del w:id="2245" w:author="Houyem Rais" w:date="2024-02-22T14:46:00Z"/>
                <w:rFonts w:ascii="Arial" w:eastAsia="Times New Roman" w:hAnsi="Arial" w:cs="Arial"/>
                <w:sz w:val="16"/>
                <w:szCs w:val="16"/>
                <w:lang w:eastAsia="fr-FR"/>
              </w:rPr>
            </w:pPr>
            <w:del w:id="2246" w:author="Houyem Rais" w:date="2024-02-22T14:46:00Z">
              <w:r w:rsidDel="00201166">
                <w:rPr>
                  <w:rFonts w:ascii="Arial" w:hAnsi="Arial" w:cs="Arial"/>
                  <w:sz w:val="16"/>
                  <w:szCs w:val="16"/>
                </w:rPr>
                <w:delText>835,5</w:delText>
              </w:r>
            </w:del>
          </w:p>
        </w:tc>
        <w:tc>
          <w:tcPr>
            <w:tcW w:w="772" w:type="dxa"/>
            <w:tcBorders>
              <w:top w:val="nil"/>
              <w:left w:val="nil"/>
              <w:bottom w:val="single" w:sz="4" w:space="0" w:color="auto"/>
              <w:right w:val="single" w:sz="4" w:space="0" w:color="auto"/>
            </w:tcBorders>
            <w:shd w:val="clear" w:color="auto" w:fill="auto"/>
            <w:vAlign w:val="center"/>
            <w:hideMark/>
          </w:tcPr>
          <w:p w14:paraId="48A354F3" w14:textId="35662C8D" w:rsidR="005C143A" w:rsidRPr="00F352B6" w:rsidDel="00201166" w:rsidRDefault="005C143A" w:rsidP="005C143A">
            <w:pPr>
              <w:spacing w:before="0" w:after="0" w:line="240" w:lineRule="auto"/>
              <w:jc w:val="center"/>
              <w:rPr>
                <w:del w:id="2247" w:author="Houyem Rais" w:date="2024-02-22T14:46:00Z"/>
                <w:rFonts w:ascii="Arial" w:eastAsia="Times New Roman" w:hAnsi="Arial" w:cs="Arial"/>
                <w:sz w:val="16"/>
                <w:szCs w:val="16"/>
                <w:lang w:eastAsia="fr-FR"/>
              </w:rPr>
            </w:pPr>
            <w:del w:id="2248" w:author="Houyem Rais" w:date="2024-02-22T14:46:00Z">
              <w:r w:rsidDel="00201166">
                <w:rPr>
                  <w:rFonts w:ascii="Arial" w:hAnsi="Arial" w:cs="Arial"/>
                  <w:sz w:val="16"/>
                  <w:szCs w:val="16"/>
                </w:rPr>
                <w:delText>257,5</w:delText>
              </w:r>
            </w:del>
          </w:p>
        </w:tc>
        <w:tc>
          <w:tcPr>
            <w:tcW w:w="683" w:type="dxa"/>
            <w:tcBorders>
              <w:top w:val="nil"/>
              <w:left w:val="nil"/>
              <w:bottom w:val="single" w:sz="4" w:space="0" w:color="auto"/>
              <w:right w:val="single" w:sz="4" w:space="0" w:color="auto"/>
            </w:tcBorders>
            <w:shd w:val="clear" w:color="auto" w:fill="auto"/>
            <w:vAlign w:val="center"/>
            <w:hideMark/>
          </w:tcPr>
          <w:p w14:paraId="3CFEBF0D" w14:textId="2DBD7C42" w:rsidR="005C143A" w:rsidRPr="00F352B6" w:rsidDel="00201166" w:rsidRDefault="005C143A" w:rsidP="005C143A">
            <w:pPr>
              <w:spacing w:before="0" w:after="0" w:line="240" w:lineRule="auto"/>
              <w:jc w:val="center"/>
              <w:rPr>
                <w:del w:id="2249" w:author="Houyem Rais" w:date="2024-02-22T14:46:00Z"/>
                <w:rFonts w:ascii="Arial" w:eastAsia="Times New Roman" w:hAnsi="Arial" w:cs="Arial"/>
                <w:sz w:val="16"/>
                <w:szCs w:val="16"/>
                <w:lang w:eastAsia="fr-FR"/>
              </w:rPr>
            </w:pPr>
            <w:del w:id="2250" w:author="Houyem Rais" w:date="2024-02-22T14:46:00Z">
              <w:r w:rsidDel="00201166">
                <w:rPr>
                  <w:rFonts w:ascii="Arial" w:hAnsi="Arial" w:cs="Arial"/>
                  <w:sz w:val="16"/>
                  <w:szCs w:val="16"/>
                </w:rPr>
                <w:delText>415,7</w:delText>
              </w:r>
            </w:del>
          </w:p>
        </w:tc>
        <w:tc>
          <w:tcPr>
            <w:tcW w:w="960" w:type="dxa"/>
            <w:tcBorders>
              <w:top w:val="nil"/>
              <w:left w:val="nil"/>
              <w:bottom w:val="single" w:sz="4" w:space="0" w:color="auto"/>
              <w:right w:val="single" w:sz="4" w:space="0" w:color="auto"/>
            </w:tcBorders>
            <w:shd w:val="clear" w:color="auto" w:fill="auto"/>
            <w:vAlign w:val="center"/>
            <w:hideMark/>
          </w:tcPr>
          <w:p w14:paraId="13F42839" w14:textId="23005D6C" w:rsidR="005C143A" w:rsidRPr="00F352B6" w:rsidDel="00201166" w:rsidRDefault="005C143A" w:rsidP="005C143A">
            <w:pPr>
              <w:spacing w:before="0" w:after="0" w:line="240" w:lineRule="auto"/>
              <w:jc w:val="center"/>
              <w:rPr>
                <w:del w:id="2251" w:author="Houyem Rais" w:date="2024-02-22T14:46:00Z"/>
                <w:rFonts w:ascii="Arial" w:eastAsia="Times New Roman" w:hAnsi="Arial" w:cs="Arial"/>
                <w:sz w:val="16"/>
                <w:szCs w:val="16"/>
                <w:lang w:eastAsia="fr-FR"/>
              </w:rPr>
            </w:pPr>
            <w:del w:id="2252" w:author="Houyem Rais" w:date="2024-02-22T14:46:00Z">
              <w:r w:rsidDel="00201166">
                <w:rPr>
                  <w:rFonts w:ascii="Arial" w:hAnsi="Arial" w:cs="Arial"/>
                  <w:sz w:val="16"/>
                  <w:szCs w:val="16"/>
                </w:rPr>
                <w:delText>331,9</w:delText>
              </w:r>
            </w:del>
          </w:p>
        </w:tc>
      </w:tr>
      <w:tr w:rsidR="005C143A" w:rsidRPr="00F352B6" w:rsidDel="00201166" w14:paraId="75A2C778" w14:textId="6EB3FB52" w:rsidTr="007E7836">
        <w:trPr>
          <w:trHeight w:val="204"/>
          <w:del w:id="225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5D26ABA6" w14:textId="3B38B6EB" w:rsidR="005C143A" w:rsidRPr="00F352B6" w:rsidDel="00201166" w:rsidRDefault="005C143A" w:rsidP="005C143A">
            <w:pPr>
              <w:spacing w:before="0" w:after="0" w:line="240" w:lineRule="auto"/>
              <w:jc w:val="left"/>
              <w:rPr>
                <w:del w:id="2254" w:author="Houyem Rais" w:date="2024-02-22T14:46:00Z"/>
                <w:rFonts w:ascii="Calibri" w:eastAsia="Times New Roman" w:hAnsi="Calibri" w:cs="Calibri"/>
                <w:b/>
                <w:bCs/>
                <w:sz w:val="16"/>
                <w:szCs w:val="16"/>
                <w:lang w:eastAsia="fr-FR"/>
              </w:rPr>
            </w:pPr>
            <w:del w:id="2255" w:author="Houyem Rais" w:date="2024-02-22T14:46:00Z">
              <w:r w:rsidRPr="00F352B6" w:rsidDel="00201166">
                <w:rPr>
                  <w:rFonts w:ascii="Calibri" w:eastAsia="Times New Roman" w:hAnsi="Calibri" w:cs="Calibri"/>
                  <w:b/>
                  <w:bCs/>
                  <w:sz w:val="16"/>
                  <w:szCs w:val="16"/>
                  <w:lang w:eastAsia="fr-FR"/>
                </w:rPr>
                <w:delText>Value for Money (%)</w:delText>
              </w:r>
            </w:del>
          </w:p>
        </w:tc>
        <w:tc>
          <w:tcPr>
            <w:tcW w:w="719" w:type="dxa"/>
            <w:tcBorders>
              <w:top w:val="nil"/>
              <w:left w:val="nil"/>
              <w:bottom w:val="single" w:sz="4" w:space="0" w:color="auto"/>
              <w:right w:val="single" w:sz="4" w:space="0" w:color="auto"/>
            </w:tcBorders>
            <w:shd w:val="clear" w:color="auto" w:fill="auto"/>
            <w:vAlign w:val="center"/>
            <w:hideMark/>
          </w:tcPr>
          <w:p w14:paraId="2F93F58B" w14:textId="469CB4CA" w:rsidR="005C143A" w:rsidRPr="00F352B6" w:rsidDel="00201166" w:rsidRDefault="005C143A" w:rsidP="005C143A">
            <w:pPr>
              <w:spacing w:before="0" w:after="0" w:line="240" w:lineRule="auto"/>
              <w:jc w:val="center"/>
              <w:rPr>
                <w:del w:id="2256" w:author="Houyem Rais" w:date="2024-02-22T14:46:00Z"/>
                <w:rFonts w:ascii="Calibri" w:eastAsia="Times New Roman" w:hAnsi="Calibri" w:cs="Calibri"/>
                <w:b/>
                <w:bCs/>
                <w:sz w:val="16"/>
                <w:szCs w:val="16"/>
                <w:lang w:eastAsia="fr-FR"/>
              </w:rPr>
            </w:pPr>
            <w:del w:id="2257" w:author="Houyem Rais" w:date="2024-02-22T14:46:00Z">
              <w:r w:rsidDel="00201166">
                <w:rPr>
                  <w:rFonts w:ascii="Calibri" w:hAnsi="Calibri" w:cs="Calibri"/>
                  <w:b/>
                  <w:bCs/>
                  <w:sz w:val="16"/>
                  <w:szCs w:val="16"/>
                </w:rPr>
                <w:delText>153%</w:delText>
              </w:r>
            </w:del>
          </w:p>
        </w:tc>
        <w:tc>
          <w:tcPr>
            <w:tcW w:w="719" w:type="dxa"/>
            <w:tcBorders>
              <w:top w:val="nil"/>
              <w:left w:val="nil"/>
              <w:bottom w:val="single" w:sz="4" w:space="0" w:color="auto"/>
              <w:right w:val="single" w:sz="4" w:space="0" w:color="auto"/>
            </w:tcBorders>
            <w:shd w:val="clear" w:color="auto" w:fill="auto"/>
            <w:vAlign w:val="center"/>
            <w:hideMark/>
          </w:tcPr>
          <w:p w14:paraId="5A3FA119" w14:textId="4CE2836A" w:rsidR="005C143A" w:rsidRPr="00F352B6" w:rsidDel="00201166" w:rsidRDefault="005C143A" w:rsidP="005C143A">
            <w:pPr>
              <w:spacing w:before="0" w:after="0" w:line="240" w:lineRule="auto"/>
              <w:jc w:val="center"/>
              <w:rPr>
                <w:del w:id="2258" w:author="Houyem Rais" w:date="2024-02-22T14:46:00Z"/>
                <w:rFonts w:ascii="Calibri" w:eastAsia="Times New Roman" w:hAnsi="Calibri" w:cs="Calibri"/>
                <w:b/>
                <w:bCs/>
                <w:sz w:val="16"/>
                <w:szCs w:val="16"/>
                <w:lang w:eastAsia="fr-FR"/>
              </w:rPr>
            </w:pPr>
            <w:del w:id="2259" w:author="Houyem Rais" w:date="2024-02-22T14:46:00Z">
              <w:r w:rsidDel="00201166">
                <w:rPr>
                  <w:rFonts w:ascii="Calibri" w:hAnsi="Calibri" w:cs="Calibri"/>
                  <w:b/>
                  <w:bCs/>
                  <w:sz w:val="16"/>
                  <w:szCs w:val="16"/>
                </w:rPr>
                <w:delText>116%</w:delText>
              </w:r>
            </w:del>
          </w:p>
        </w:tc>
        <w:tc>
          <w:tcPr>
            <w:tcW w:w="683" w:type="dxa"/>
            <w:tcBorders>
              <w:top w:val="nil"/>
              <w:left w:val="nil"/>
              <w:bottom w:val="single" w:sz="4" w:space="0" w:color="auto"/>
              <w:right w:val="single" w:sz="4" w:space="0" w:color="auto"/>
            </w:tcBorders>
            <w:shd w:val="clear" w:color="auto" w:fill="auto"/>
            <w:vAlign w:val="center"/>
            <w:hideMark/>
          </w:tcPr>
          <w:p w14:paraId="5614207C" w14:textId="0FC87A93" w:rsidR="005C143A" w:rsidRPr="00F352B6" w:rsidDel="00201166" w:rsidRDefault="005C143A" w:rsidP="005C143A">
            <w:pPr>
              <w:spacing w:before="0" w:after="0" w:line="240" w:lineRule="auto"/>
              <w:jc w:val="center"/>
              <w:rPr>
                <w:del w:id="2260" w:author="Houyem Rais" w:date="2024-02-22T14:46:00Z"/>
                <w:rFonts w:ascii="Calibri" w:eastAsia="Times New Roman" w:hAnsi="Calibri" w:cs="Calibri"/>
                <w:b/>
                <w:bCs/>
                <w:sz w:val="16"/>
                <w:szCs w:val="16"/>
                <w:lang w:eastAsia="fr-FR"/>
              </w:rPr>
            </w:pPr>
            <w:del w:id="2261" w:author="Houyem Rais" w:date="2024-02-22T14:46:00Z">
              <w:r w:rsidDel="00201166">
                <w:rPr>
                  <w:rFonts w:ascii="Calibri" w:hAnsi="Calibri" w:cs="Calibri"/>
                  <w:b/>
                  <w:bCs/>
                  <w:sz w:val="16"/>
                  <w:szCs w:val="16"/>
                </w:rPr>
                <w:delText>168%</w:delText>
              </w:r>
            </w:del>
          </w:p>
        </w:tc>
        <w:tc>
          <w:tcPr>
            <w:tcW w:w="772" w:type="dxa"/>
            <w:tcBorders>
              <w:top w:val="nil"/>
              <w:left w:val="nil"/>
              <w:bottom w:val="single" w:sz="4" w:space="0" w:color="auto"/>
              <w:right w:val="single" w:sz="4" w:space="0" w:color="auto"/>
            </w:tcBorders>
            <w:shd w:val="clear" w:color="auto" w:fill="auto"/>
            <w:vAlign w:val="center"/>
            <w:hideMark/>
          </w:tcPr>
          <w:p w14:paraId="5D2F1E2B" w14:textId="0AF8E461" w:rsidR="005C143A" w:rsidRPr="00F352B6" w:rsidDel="00201166" w:rsidRDefault="005C143A" w:rsidP="005C143A">
            <w:pPr>
              <w:spacing w:before="0" w:after="0" w:line="240" w:lineRule="auto"/>
              <w:jc w:val="center"/>
              <w:rPr>
                <w:del w:id="2262" w:author="Houyem Rais" w:date="2024-02-22T14:46:00Z"/>
                <w:rFonts w:ascii="Calibri" w:eastAsia="Times New Roman" w:hAnsi="Calibri" w:cs="Calibri"/>
                <w:b/>
                <w:bCs/>
                <w:sz w:val="16"/>
                <w:szCs w:val="16"/>
                <w:lang w:eastAsia="fr-FR"/>
              </w:rPr>
            </w:pPr>
            <w:del w:id="2263" w:author="Houyem Rais" w:date="2024-02-22T14:46:00Z">
              <w:r w:rsidDel="00201166">
                <w:rPr>
                  <w:rFonts w:ascii="Calibri" w:hAnsi="Calibri" w:cs="Calibri"/>
                  <w:b/>
                  <w:bCs/>
                  <w:sz w:val="16"/>
                  <w:szCs w:val="16"/>
                </w:rPr>
                <w:delText>24%</w:delText>
              </w:r>
            </w:del>
          </w:p>
        </w:tc>
        <w:tc>
          <w:tcPr>
            <w:tcW w:w="683" w:type="dxa"/>
            <w:tcBorders>
              <w:top w:val="nil"/>
              <w:left w:val="nil"/>
              <w:bottom w:val="single" w:sz="4" w:space="0" w:color="auto"/>
              <w:right w:val="single" w:sz="4" w:space="0" w:color="auto"/>
            </w:tcBorders>
            <w:shd w:val="clear" w:color="auto" w:fill="auto"/>
            <w:vAlign w:val="center"/>
            <w:hideMark/>
          </w:tcPr>
          <w:p w14:paraId="73A551C0" w14:textId="7971C59D" w:rsidR="005C143A" w:rsidRPr="00F352B6" w:rsidDel="00201166" w:rsidRDefault="005C143A" w:rsidP="005C143A">
            <w:pPr>
              <w:spacing w:before="0" w:after="0" w:line="240" w:lineRule="auto"/>
              <w:jc w:val="center"/>
              <w:rPr>
                <w:del w:id="2264" w:author="Houyem Rais" w:date="2024-02-22T14:46:00Z"/>
                <w:rFonts w:ascii="Calibri" w:eastAsia="Times New Roman" w:hAnsi="Calibri" w:cs="Calibri"/>
                <w:b/>
                <w:bCs/>
                <w:sz w:val="16"/>
                <w:szCs w:val="16"/>
                <w:lang w:eastAsia="fr-FR"/>
              </w:rPr>
            </w:pPr>
            <w:del w:id="2265" w:author="Houyem Rais" w:date="2024-02-22T14:46:00Z">
              <w:r w:rsidDel="00201166">
                <w:rPr>
                  <w:rFonts w:ascii="Calibri" w:hAnsi="Calibri" w:cs="Calibri"/>
                  <w:b/>
                  <w:bCs/>
                  <w:sz w:val="16"/>
                  <w:szCs w:val="16"/>
                </w:rPr>
                <w:delText>244%</w:delText>
              </w:r>
            </w:del>
          </w:p>
        </w:tc>
        <w:tc>
          <w:tcPr>
            <w:tcW w:w="960" w:type="dxa"/>
            <w:tcBorders>
              <w:top w:val="nil"/>
              <w:left w:val="nil"/>
              <w:bottom w:val="single" w:sz="4" w:space="0" w:color="auto"/>
              <w:right w:val="single" w:sz="4" w:space="0" w:color="auto"/>
            </w:tcBorders>
            <w:shd w:val="clear" w:color="auto" w:fill="auto"/>
            <w:vAlign w:val="center"/>
            <w:hideMark/>
          </w:tcPr>
          <w:p w14:paraId="283E35CD" w14:textId="369434A2" w:rsidR="005C143A" w:rsidRPr="00F352B6" w:rsidDel="00201166" w:rsidRDefault="005C143A" w:rsidP="005C143A">
            <w:pPr>
              <w:spacing w:before="0" w:after="0" w:line="240" w:lineRule="auto"/>
              <w:jc w:val="center"/>
              <w:rPr>
                <w:del w:id="2266" w:author="Houyem Rais" w:date="2024-02-22T14:46:00Z"/>
                <w:rFonts w:ascii="Calibri" w:eastAsia="Times New Roman" w:hAnsi="Calibri" w:cs="Calibri"/>
                <w:b/>
                <w:bCs/>
                <w:sz w:val="16"/>
                <w:szCs w:val="16"/>
                <w:lang w:eastAsia="fr-FR"/>
              </w:rPr>
            </w:pPr>
            <w:del w:id="2267" w:author="Houyem Rais" w:date="2024-02-22T14:46:00Z">
              <w:r w:rsidDel="00201166">
                <w:rPr>
                  <w:rFonts w:ascii="Calibri" w:hAnsi="Calibri" w:cs="Calibri"/>
                  <w:b/>
                  <w:bCs/>
                  <w:sz w:val="16"/>
                  <w:szCs w:val="16"/>
                </w:rPr>
                <w:delText>73%</w:delText>
              </w:r>
            </w:del>
          </w:p>
        </w:tc>
      </w:tr>
      <w:tr w:rsidR="00F352B6" w:rsidRPr="00F352B6" w:rsidDel="00201166" w14:paraId="244EA0ED" w14:textId="521C4C50" w:rsidTr="007E7836">
        <w:trPr>
          <w:trHeight w:val="204"/>
          <w:del w:id="2268" w:author="Houyem Rais" w:date="2024-02-22T14:46:00Z"/>
        </w:trPr>
        <w:tc>
          <w:tcPr>
            <w:tcW w:w="3823" w:type="dxa"/>
            <w:tcBorders>
              <w:top w:val="nil"/>
              <w:left w:val="single" w:sz="4" w:space="0" w:color="auto"/>
              <w:bottom w:val="single" w:sz="4" w:space="0" w:color="auto"/>
              <w:right w:val="single" w:sz="4" w:space="0" w:color="auto"/>
            </w:tcBorders>
            <w:shd w:val="clear" w:color="000000" w:fill="F7CAAC"/>
            <w:vAlign w:val="center"/>
            <w:hideMark/>
          </w:tcPr>
          <w:p w14:paraId="00CB4A2C" w14:textId="30FE5195" w:rsidR="00F352B6" w:rsidRPr="00F352B6" w:rsidDel="00201166" w:rsidRDefault="00F352B6" w:rsidP="00F352B6">
            <w:pPr>
              <w:spacing w:before="0" w:after="0" w:line="240" w:lineRule="auto"/>
              <w:jc w:val="left"/>
              <w:rPr>
                <w:del w:id="2269" w:author="Houyem Rais" w:date="2024-02-22T14:46:00Z"/>
                <w:rFonts w:ascii="Calibri" w:eastAsia="Times New Roman" w:hAnsi="Calibri" w:cs="Calibri"/>
                <w:b/>
                <w:bCs/>
                <w:color w:val="000000"/>
                <w:sz w:val="16"/>
                <w:szCs w:val="16"/>
                <w:lang w:eastAsia="fr-FR"/>
              </w:rPr>
            </w:pPr>
            <w:del w:id="2270" w:author="Houyem Rais" w:date="2024-02-22T14:46:00Z">
              <w:r w:rsidRPr="00F352B6" w:rsidDel="00201166">
                <w:rPr>
                  <w:rFonts w:ascii="Calibri" w:eastAsia="Times New Roman" w:hAnsi="Calibri" w:cs="Calibri"/>
                  <w:b/>
                  <w:bCs/>
                  <w:color w:val="000000"/>
                  <w:sz w:val="16"/>
                  <w:szCs w:val="16"/>
                  <w:lang w:eastAsia="fr-FR"/>
                </w:rPr>
                <w:delText>BOT social</w:delText>
              </w:r>
            </w:del>
          </w:p>
        </w:tc>
        <w:tc>
          <w:tcPr>
            <w:tcW w:w="719" w:type="dxa"/>
            <w:tcBorders>
              <w:top w:val="nil"/>
              <w:left w:val="nil"/>
              <w:bottom w:val="single" w:sz="4" w:space="0" w:color="auto"/>
              <w:right w:val="single" w:sz="4" w:space="0" w:color="auto"/>
            </w:tcBorders>
            <w:shd w:val="clear" w:color="000000" w:fill="F7CAAC"/>
            <w:vAlign w:val="center"/>
            <w:hideMark/>
          </w:tcPr>
          <w:p w14:paraId="11E92BF7" w14:textId="5821EDC4" w:rsidR="00F352B6" w:rsidRPr="00F352B6" w:rsidDel="00201166" w:rsidRDefault="00F352B6" w:rsidP="00F352B6">
            <w:pPr>
              <w:spacing w:before="0" w:after="0" w:line="240" w:lineRule="auto"/>
              <w:jc w:val="left"/>
              <w:rPr>
                <w:del w:id="2271" w:author="Houyem Rais" w:date="2024-02-22T14:46:00Z"/>
                <w:rFonts w:ascii="Calibri" w:eastAsia="Times New Roman" w:hAnsi="Calibri" w:cs="Calibri"/>
                <w:b/>
                <w:bCs/>
                <w:color w:val="000000"/>
                <w:sz w:val="16"/>
                <w:szCs w:val="16"/>
                <w:lang w:eastAsia="fr-FR"/>
              </w:rPr>
            </w:pPr>
            <w:del w:id="2272"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719" w:type="dxa"/>
            <w:tcBorders>
              <w:top w:val="nil"/>
              <w:left w:val="nil"/>
              <w:bottom w:val="single" w:sz="4" w:space="0" w:color="auto"/>
              <w:right w:val="single" w:sz="4" w:space="0" w:color="auto"/>
            </w:tcBorders>
            <w:shd w:val="clear" w:color="000000" w:fill="F7CAAC"/>
            <w:vAlign w:val="center"/>
            <w:hideMark/>
          </w:tcPr>
          <w:p w14:paraId="39485C21" w14:textId="4F660271" w:rsidR="00F352B6" w:rsidRPr="00F352B6" w:rsidDel="00201166" w:rsidRDefault="00F352B6" w:rsidP="00F352B6">
            <w:pPr>
              <w:spacing w:before="0" w:after="0" w:line="240" w:lineRule="auto"/>
              <w:jc w:val="left"/>
              <w:rPr>
                <w:del w:id="2273" w:author="Houyem Rais" w:date="2024-02-22T14:46:00Z"/>
                <w:rFonts w:ascii="Calibri" w:eastAsia="Times New Roman" w:hAnsi="Calibri" w:cs="Calibri"/>
                <w:b/>
                <w:bCs/>
                <w:color w:val="000000"/>
                <w:sz w:val="16"/>
                <w:szCs w:val="16"/>
                <w:lang w:eastAsia="fr-FR"/>
              </w:rPr>
            </w:pPr>
            <w:del w:id="2274"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683" w:type="dxa"/>
            <w:tcBorders>
              <w:top w:val="nil"/>
              <w:left w:val="nil"/>
              <w:bottom w:val="single" w:sz="4" w:space="0" w:color="auto"/>
              <w:right w:val="single" w:sz="4" w:space="0" w:color="auto"/>
            </w:tcBorders>
            <w:shd w:val="clear" w:color="000000" w:fill="F7CAAC"/>
            <w:vAlign w:val="center"/>
            <w:hideMark/>
          </w:tcPr>
          <w:p w14:paraId="28032236" w14:textId="08E58C9A" w:rsidR="00F352B6" w:rsidRPr="00F352B6" w:rsidDel="00201166" w:rsidRDefault="00F352B6" w:rsidP="00F352B6">
            <w:pPr>
              <w:spacing w:before="0" w:after="0" w:line="240" w:lineRule="auto"/>
              <w:jc w:val="left"/>
              <w:rPr>
                <w:del w:id="2275" w:author="Houyem Rais" w:date="2024-02-22T14:46:00Z"/>
                <w:rFonts w:ascii="Calibri" w:eastAsia="Times New Roman" w:hAnsi="Calibri" w:cs="Calibri"/>
                <w:b/>
                <w:bCs/>
                <w:color w:val="000000"/>
                <w:sz w:val="16"/>
                <w:szCs w:val="16"/>
                <w:lang w:eastAsia="fr-FR"/>
              </w:rPr>
            </w:pPr>
            <w:del w:id="2276"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772" w:type="dxa"/>
            <w:tcBorders>
              <w:top w:val="nil"/>
              <w:left w:val="nil"/>
              <w:bottom w:val="single" w:sz="4" w:space="0" w:color="auto"/>
              <w:right w:val="single" w:sz="4" w:space="0" w:color="auto"/>
            </w:tcBorders>
            <w:shd w:val="clear" w:color="000000" w:fill="F7CAAC"/>
            <w:vAlign w:val="center"/>
            <w:hideMark/>
          </w:tcPr>
          <w:p w14:paraId="1B44470A" w14:textId="304B6BC0" w:rsidR="00F352B6" w:rsidRPr="00F352B6" w:rsidDel="00201166" w:rsidRDefault="00F352B6" w:rsidP="00F352B6">
            <w:pPr>
              <w:spacing w:before="0" w:after="0" w:line="240" w:lineRule="auto"/>
              <w:jc w:val="left"/>
              <w:rPr>
                <w:del w:id="2277" w:author="Houyem Rais" w:date="2024-02-22T14:46:00Z"/>
                <w:rFonts w:ascii="Calibri" w:eastAsia="Times New Roman" w:hAnsi="Calibri" w:cs="Calibri"/>
                <w:b/>
                <w:bCs/>
                <w:color w:val="000000"/>
                <w:sz w:val="16"/>
                <w:szCs w:val="16"/>
                <w:lang w:eastAsia="fr-FR"/>
              </w:rPr>
            </w:pPr>
            <w:del w:id="2278"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683" w:type="dxa"/>
            <w:tcBorders>
              <w:top w:val="nil"/>
              <w:left w:val="nil"/>
              <w:bottom w:val="single" w:sz="4" w:space="0" w:color="auto"/>
              <w:right w:val="single" w:sz="4" w:space="0" w:color="auto"/>
            </w:tcBorders>
            <w:shd w:val="clear" w:color="000000" w:fill="F7CAAC"/>
            <w:vAlign w:val="center"/>
            <w:hideMark/>
          </w:tcPr>
          <w:p w14:paraId="256600CF" w14:textId="14713FC6" w:rsidR="00F352B6" w:rsidRPr="00F352B6" w:rsidDel="00201166" w:rsidRDefault="00F352B6" w:rsidP="00F352B6">
            <w:pPr>
              <w:spacing w:before="0" w:after="0" w:line="240" w:lineRule="auto"/>
              <w:jc w:val="left"/>
              <w:rPr>
                <w:del w:id="2279" w:author="Houyem Rais" w:date="2024-02-22T14:46:00Z"/>
                <w:rFonts w:ascii="Calibri" w:eastAsia="Times New Roman" w:hAnsi="Calibri" w:cs="Calibri"/>
                <w:b/>
                <w:bCs/>
                <w:color w:val="000000"/>
                <w:sz w:val="16"/>
                <w:szCs w:val="16"/>
                <w:lang w:eastAsia="fr-FR"/>
              </w:rPr>
            </w:pPr>
            <w:del w:id="2280"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960" w:type="dxa"/>
            <w:tcBorders>
              <w:top w:val="nil"/>
              <w:left w:val="nil"/>
              <w:bottom w:val="single" w:sz="4" w:space="0" w:color="auto"/>
              <w:right w:val="single" w:sz="4" w:space="0" w:color="auto"/>
            </w:tcBorders>
            <w:shd w:val="clear" w:color="000000" w:fill="F7CAAC"/>
            <w:vAlign w:val="center"/>
            <w:hideMark/>
          </w:tcPr>
          <w:p w14:paraId="5539C530" w14:textId="6D0E2131" w:rsidR="00F352B6" w:rsidRPr="00F352B6" w:rsidDel="00201166" w:rsidRDefault="00F352B6" w:rsidP="00F352B6">
            <w:pPr>
              <w:spacing w:before="0" w:after="0" w:line="240" w:lineRule="auto"/>
              <w:jc w:val="left"/>
              <w:rPr>
                <w:del w:id="2281" w:author="Houyem Rais" w:date="2024-02-22T14:46:00Z"/>
                <w:rFonts w:ascii="Calibri" w:eastAsia="Times New Roman" w:hAnsi="Calibri" w:cs="Calibri"/>
                <w:b/>
                <w:bCs/>
                <w:color w:val="000000"/>
                <w:sz w:val="16"/>
                <w:szCs w:val="16"/>
                <w:lang w:eastAsia="fr-FR"/>
              </w:rPr>
            </w:pPr>
            <w:del w:id="2282" w:author="Houyem Rais" w:date="2024-02-22T14:46:00Z">
              <w:r w:rsidRPr="00F352B6" w:rsidDel="00201166">
                <w:rPr>
                  <w:rFonts w:ascii="Calibri" w:eastAsia="Times New Roman" w:hAnsi="Calibri" w:cs="Calibri"/>
                  <w:b/>
                  <w:bCs/>
                  <w:color w:val="000000"/>
                  <w:sz w:val="16"/>
                  <w:szCs w:val="16"/>
                  <w:lang w:eastAsia="fr-FR"/>
                </w:rPr>
                <w:delText> </w:delText>
              </w:r>
            </w:del>
          </w:p>
        </w:tc>
      </w:tr>
      <w:tr w:rsidR="00F352B6" w:rsidRPr="00F352B6" w:rsidDel="00201166" w14:paraId="33EBDF73" w14:textId="6F6ECB03" w:rsidTr="007E7836">
        <w:trPr>
          <w:trHeight w:val="204"/>
          <w:del w:id="228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77805972" w14:textId="31AEEC37" w:rsidR="00F352B6" w:rsidRPr="00F352B6" w:rsidDel="00201166" w:rsidRDefault="00F352B6" w:rsidP="00F352B6">
            <w:pPr>
              <w:spacing w:before="0" w:after="0" w:line="240" w:lineRule="auto"/>
              <w:jc w:val="left"/>
              <w:rPr>
                <w:del w:id="2284" w:author="Houyem Rais" w:date="2024-02-22T14:46:00Z"/>
                <w:rFonts w:ascii="Arial" w:eastAsia="Times New Roman" w:hAnsi="Arial" w:cs="Arial"/>
                <w:sz w:val="16"/>
                <w:szCs w:val="16"/>
                <w:lang w:eastAsia="fr-FR"/>
              </w:rPr>
            </w:pPr>
            <w:del w:id="2285" w:author="Houyem Rais" w:date="2024-02-22T14:46:00Z">
              <w:r w:rsidRPr="00F352B6" w:rsidDel="00201166">
                <w:rPr>
                  <w:rFonts w:ascii="Arial" w:eastAsia="Times New Roman" w:hAnsi="Arial" w:cs="Arial"/>
                  <w:sz w:val="16"/>
                  <w:szCs w:val="16"/>
                  <w:lang w:eastAsia="fr-FR"/>
                </w:rPr>
                <w:delText>VAN du secteur public (M$) - Sans risque</w:delText>
              </w:r>
            </w:del>
          </w:p>
        </w:tc>
        <w:tc>
          <w:tcPr>
            <w:tcW w:w="719" w:type="dxa"/>
            <w:tcBorders>
              <w:top w:val="nil"/>
              <w:left w:val="nil"/>
              <w:bottom w:val="single" w:sz="4" w:space="0" w:color="auto"/>
              <w:right w:val="single" w:sz="4" w:space="0" w:color="auto"/>
            </w:tcBorders>
            <w:shd w:val="clear" w:color="auto" w:fill="auto"/>
            <w:vAlign w:val="center"/>
            <w:hideMark/>
          </w:tcPr>
          <w:p w14:paraId="11F450D8" w14:textId="4AB3D4EA" w:rsidR="00F352B6" w:rsidRPr="00F352B6" w:rsidDel="00201166" w:rsidRDefault="00F352B6" w:rsidP="00F352B6">
            <w:pPr>
              <w:spacing w:before="0" w:after="0" w:line="240" w:lineRule="auto"/>
              <w:jc w:val="center"/>
              <w:rPr>
                <w:del w:id="2286" w:author="Houyem Rais" w:date="2024-02-22T14:46:00Z"/>
                <w:rFonts w:ascii="Arial" w:eastAsia="Times New Roman" w:hAnsi="Arial" w:cs="Arial"/>
                <w:sz w:val="16"/>
                <w:szCs w:val="16"/>
                <w:lang w:eastAsia="fr-FR"/>
              </w:rPr>
            </w:pPr>
            <w:del w:id="2287" w:author="Houyem Rais" w:date="2024-02-22T14:46:00Z">
              <w:r w:rsidRPr="00F352B6" w:rsidDel="00201166">
                <w:rPr>
                  <w:rFonts w:ascii="Arial" w:eastAsia="Times New Roman" w:hAnsi="Arial" w:cs="Arial"/>
                  <w:sz w:val="16"/>
                  <w:szCs w:val="16"/>
                  <w:lang w:eastAsia="fr-FR"/>
                </w:rPr>
                <w:delText>-509,3</w:delText>
              </w:r>
            </w:del>
          </w:p>
        </w:tc>
        <w:tc>
          <w:tcPr>
            <w:tcW w:w="719" w:type="dxa"/>
            <w:tcBorders>
              <w:top w:val="nil"/>
              <w:left w:val="nil"/>
              <w:bottom w:val="single" w:sz="4" w:space="0" w:color="auto"/>
              <w:right w:val="single" w:sz="4" w:space="0" w:color="auto"/>
            </w:tcBorders>
            <w:shd w:val="clear" w:color="auto" w:fill="auto"/>
            <w:vAlign w:val="center"/>
            <w:hideMark/>
          </w:tcPr>
          <w:p w14:paraId="64CE2DA2" w14:textId="2E2C5656" w:rsidR="00F352B6" w:rsidRPr="00F352B6" w:rsidDel="00201166" w:rsidRDefault="00F352B6" w:rsidP="00F352B6">
            <w:pPr>
              <w:spacing w:before="0" w:after="0" w:line="240" w:lineRule="auto"/>
              <w:jc w:val="center"/>
              <w:rPr>
                <w:del w:id="2288" w:author="Houyem Rais" w:date="2024-02-22T14:46:00Z"/>
                <w:rFonts w:ascii="Arial" w:eastAsia="Times New Roman" w:hAnsi="Arial" w:cs="Arial"/>
                <w:sz w:val="16"/>
                <w:szCs w:val="16"/>
                <w:lang w:eastAsia="fr-FR"/>
              </w:rPr>
            </w:pPr>
            <w:del w:id="2289" w:author="Houyem Rais" w:date="2024-02-22T14:46:00Z">
              <w:r w:rsidRPr="00F352B6" w:rsidDel="00201166">
                <w:rPr>
                  <w:rFonts w:ascii="Arial" w:eastAsia="Times New Roman" w:hAnsi="Arial" w:cs="Arial"/>
                  <w:sz w:val="16"/>
                  <w:szCs w:val="16"/>
                  <w:lang w:eastAsia="fr-FR"/>
                </w:rPr>
                <w:delText>-629,7</w:delText>
              </w:r>
            </w:del>
          </w:p>
        </w:tc>
        <w:tc>
          <w:tcPr>
            <w:tcW w:w="683" w:type="dxa"/>
            <w:tcBorders>
              <w:top w:val="nil"/>
              <w:left w:val="nil"/>
              <w:bottom w:val="single" w:sz="4" w:space="0" w:color="auto"/>
              <w:right w:val="single" w:sz="4" w:space="0" w:color="auto"/>
            </w:tcBorders>
            <w:shd w:val="clear" w:color="auto" w:fill="auto"/>
            <w:vAlign w:val="center"/>
            <w:hideMark/>
          </w:tcPr>
          <w:p w14:paraId="54B97E69" w14:textId="66EB5E2B" w:rsidR="00F352B6" w:rsidRPr="00F352B6" w:rsidDel="00201166" w:rsidRDefault="00F352B6" w:rsidP="00F352B6">
            <w:pPr>
              <w:spacing w:before="0" w:after="0" w:line="240" w:lineRule="auto"/>
              <w:jc w:val="center"/>
              <w:rPr>
                <w:del w:id="2290" w:author="Houyem Rais" w:date="2024-02-22T14:46:00Z"/>
                <w:rFonts w:ascii="Arial" w:eastAsia="Times New Roman" w:hAnsi="Arial" w:cs="Arial"/>
                <w:sz w:val="16"/>
                <w:szCs w:val="16"/>
                <w:lang w:eastAsia="fr-FR"/>
              </w:rPr>
            </w:pPr>
            <w:del w:id="2291" w:author="Houyem Rais" w:date="2024-02-22T14:46:00Z">
              <w:r w:rsidRPr="00F352B6" w:rsidDel="00201166">
                <w:rPr>
                  <w:rFonts w:ascii="Arial" w:eastAsia="Times New Roman" w:hAnsi="Arial" w:cs="Arial"/>
                  <w:sz w:val="16"/>
                  <w:szCs w:val="16"/>
                  <w:lang w:eastAsia="fr-FR"/>
                </w:rPr>
                <w:delText>-390,0</w:delText>
              </w:r>
            </w:del>
          </w:p>
        </w:tc>
        <w:tc>
          <w:tcPr>
            <w:tcW w:w="772" w:type="dxa"/>
            <w:tcBorders>
              <w:top w:val="nil"/>
              <w:left w:val="nil"/>
              <w:bottom w:val="single" w:sz="4" w:space="0" w:color="auto"/>
              <w:right w:val="single" w:sz="4" w:space="0" w:color="auto"/>
            </w:tcBorders>
            <w:shd w:val="clear" w:color="auto" w:fill="auto"/>
            <w:vAlign w:val="center"/>
            <w:hideMark/>
          </w:tcPr>
          <w:p w14:paraId="6B3364D3" w14:textId="05BFF329" w:rsidR="00F352B6" w:rsidRPr="00F352B6" w:rsidDel="00201166" w:rsidRDefault="00F352B6" w:rsidP="00F352B6">
            <w:pPr>
              <w:spacing w:before="0" w:after="0" w:line="240" w:lineRule="auto"/>
              <w:jc w:val="center"/>
              <w:rPr>
                <w:del w:id="2292" w:author="Houyem Rais" w:date="2024-02-22T14:46:00Z"/>
                <w:rFonts w:ascii="Arial" w:eastAsia="Times New Roman" w:hAnsi="Arial" w:cs="Arial"/>
                <w:sz w:val="16"/>
                <w:szCs w:val="16"/>
                <w:lang w:eastAsia="fr-FR"/>
              </w:rPr>
            </w:pPr>
            <w:del w:id="2293" w:author="Houyem Rais" w:date="2024-02-22T14:46:00Z">
              <w:r w:rsidRPr="00F352B6" w:rsidDel="00201166">
                <w:rPr>
                  <w:rFonts w:ascii="Arial" w:eastAsia="Times New Roman" w:hAnsi="Arial" w:cs="Arial"/>
                  <w:sz w:val="16"/>
                  <w:szCs w:val="16"/>
                  <w:lang w:eastAsia="fr-FR"/>
                </w:rPr>
                <w:delText>-709,9</w:delText>
              </w:r>
            </w:del>
          </w:p>
        </w:tc>
        <w:tc>
          <w:tcPr>
            <w:tcW w:w="683" w:type="dxa"/>
            <w:tcBorders>
              <w:top w:val="nil"/>
              <w:left w:val="nil"/>
              <w:bottom w:val="single" w:sz="4" w:space="0" w:color="auto"/>
              <w:right w:val="single" w:sz="4" w:space="0" w:color="auto"/>
            </w:tcBorders>
            <w:shd w:val="clear" w:color="auto" w:fill="auto"/>
            <w:vAlign w:val="center"/>
            <w:hideMark/>
          </w:tcPr>
          <w:p w14:paraId="2DAFD4F6" w14:textId="44934C03" w:rsidR="00F352B6" w:rsidRPr="00F352B6" w:rsidDel="00201166" w:rsidRDefault="00F352B6" w:rsidP="00F352B6">
            <w:pPr>
              <w:spacing w:before="0" w:after="0" w:line="240" w:lineRule="auto"/>
              <w:jc w:val="center"/>
              <w:rPr>
                <w:del w:id="2294" w:author="Houyem Rais" w:date="2024-02-22T14:46:00Z"/>
                <w:rFonts w:ascii="Arial" w:eastAsia="Times New Roman" w:hAnsi="Arial" w:cs="Arial"/>
                <w:sz w:val="16"/>
                <w:szCs w:val="16"/>
                <w:lang w:eastAsia="fr-FR"/>
              </w:rPr>
            </w:pPr>
            <w:del w:id="2295" w:author="Houyem Rais" w:date="2024-02-22T14:46:00Z">
              <w:r w:rsidRPr="00F352B6" w:rsidDel="00201166">
                <w:rPr>
                  <w:rFonts w:ascii="Arial" w:eastAsia="Times New Roman" w:hAnsi="Arial" w:cs="Arial"/>
                  <w:sz w:val="16"/>
                  <w:szCs w:val="16"/>
                  <w:lang w:eastAsia="fr-FR"/>
                </w:rPr>
                <w:delText>-577,4</w:delText>
              </w:r>
            </w:del>
          </w:p>
        </w:tc>
        <w:tc>
          <w:tcPr>
            <w:tcW w:w="960" w:type="dxa"/>
            <w:tcBorders>
              <w:top w:val="nil"/>
              <w:left w:val="nil"/>
              <w:bottom w:val="single" w:sz="4" w:space="0" w:color="auto"/>
              <w:right w:val="single" w:sz="4" w:space="0" w:color="auto"/>
            </w:tcBorders>
            <w:shd w:val="clear" w:color="auto" w:fill="auto"/>
            <w:vAlign w:val="center"/>
            <w:hideMark/>
          </w:tcPr>
          <w:p w14:paraId="4D89A0D5" w14:textId="31499891" w:rsidR="00F352B6" w:rsidRPr="00F352B6" w:rsidDel="00201166" w:rsidRDefault="00F352B6" w:rsidP="00F352B6">
            <w:pPr>
              <w:spacing w:before="0" w:after="0" w:line="240" w:lineRule="auto"/>
              <w:jc w:val="center"/>
              <w:rPr>
                <w:del w:id="2296" w:author="Houyem Rais" w:date="2024-02-22T14:46:00Z"/>
                <w:rFonts w:ascii="Arial" w:eastAsia="Times New Roman" w:hAnsi="Arial" w:cs="Arial"/>
                <w:sz w:val="16"/>
                <w:szCs w:val="16"/>
                <w:lang w:eastAsia="fr-FR"/>
              </w:rPr>
            </w:pPr>
            <w:del w:id="2297" w:author="Houyem Rais" w:date="2024-02-22T14:46:00Z">
              <w:r w:rsidRPr="00F352B6" w:rsidDel="00201166">
                <w:rPr>
                  <w:rFonts w:ascii="Arial" w:eastAsia="Times New Roman" w:hAnsi="Arial" w:cs="Arial"/>
                  <w:sz w:val="16"/>
                  <w:szCs w:val="16"/>
                  <w:lang w:eastAsia="fr-FR"/>
                </w:rPr>
                <w:delText>-619,5</w:delText>
              </w:r>
            </w:del>
          </w:p>
        </w:tc>
      </w:tr>
      <w:tr w:rsidR="00F352B6" w:rsidRPr="00F352B6" w:rsidDel="00201166" w14:paraId="319A781A" w14:textId="4DFC3A11" w:rsidTr="007E7836">
        <w:trPr>
          <w:trHeight w:val="204"/>
          <w:del w:id="2298"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7AE810F8" w14:textId="2DCC4EDA" w:rsidR="00F352B6" w:rsidRPr="00F352B6" w:rsidDel="00201166" w:rsidRDefault="00F352B6" w:rsidP="00F352B6">
            <w:pPr>
              <w:spacing w:before="0" w:after="0" w:line="240" w:lineRule="auto"/>
              <w:jc w:val="left"/>
              <w:rPr>
                <w:del w:id="2299" w:author="Houyem Rais" w:date="2024-02-22T14:46:00Z"/>
                <w:rFonts w:ascii="Arial" w:eastAsia="Times New Roman" w:hAnsi="Arial" w:cs="Arial"/>
                <w:sz w:val="16"/>
                <w:szCs w:val="16"/>
                <w:lang w:eastAsia="fr-FR"/>
              </w:rPr>
            </w:pPr>
            <w:del w:id="2300" w:author="Houyem Rais" w:date="2024-02-22T14:46:00Z">
              <w:r w:rsidRPr="00F352B6" w:rsidDel="00201166">
                <w:rPr>
                  <w:rFonts w:ascii="Arial" w:eastAsia="Times New Roman" w:hAnsi="Arial" w:cs="Arial"/>
                  <w:sz w:val="16"/>
                  <w:szCs w:val="16"/>
                  <w:lang w:eastAsia="fr-FR"/>
                </w:rPr>
                <w:delText>VAN du risque (M$)</w:delText>
              </w:r>
            </w:del>
          </w:p>
        </w:tc>
        <w:tc>
          <w:tcPr>
            <w:tcW w:w="719" w:type="dxa"/>
            <w:tcBorders>
              <w:top w:val="nil"/>
              <w:left w:val="nil"/>
              <w:bottom w:val="single" w:sz="4" w:space="0" w:color="auto"/>
              <w:right w:val="single" w:sz="4" w:space="0" w:color="auto"/>
            </w:tcBorders>
            <w:shd w:val="clear" w:color="auto" w:fill="auto"/>
            <w:vAlign w:val="center"/>
            <w:hideMark/>
          </w:tcPr>
          <w:p w14:paraId="33E00443" w14:textId="388E62DE" w:rsidR="00F352B6" w:rsidRPr="00F352B6" w:rsidDel="00201166" w:rsidRDefault="00F352B6" w:rsidP="00F352B6">
            <w:pPr>
              <w:spacing w:before="0" w:after="0" w:line="240" w:lineRule="auto"/>
              <w:jc w:val="center"/>
              <w:rPr>
                <w:del w:id="2301" w:author="Houyem Rais" w:date="2024-02-22T14:46:00Z"/>
                <w:rFonts w:ascii="Arial" w:eastAsia="Times New Roman" w:hAnsi="Arial" w:cs="Arial"/>
                <w:sz w:val="16"/>
                <w:szCs w:val="16"/>
                <w:lang w:eastAsia="fr-FR"/>
              </w:rPr>
            </w:pPr>
            <w:del w:id="2302" w:author="Houyem Rais" w:date="2024-02-22T14:46:00Z">
              <w:r w:rsidRPr="00F352B6" w:rsidDel="00201166">
                <w:rPr>
                  <w:rFonts w:ascii="Arial" w:eastAsia="Times New Roman" w:hAnsi="Arial" w:cs="Arial"/>
                  <w:sz w:val="16"/>
                  <w:szCs w:val="16"/>
                  <w:lang w:eastAsia="fr-FR"/>
                </w:rPr>
                <w:delText>-240,7</w:delText>
              </w:r>
            </w:del>
          </w:p>
        </w:tc>
        <w:tc>
          <w:tcPr>
            <w:tcW w:w="719" w:type="dxa"/>
            <w:tcBorders>
              <w:top w:val="nil"/>
              <w:left w:val="nil"/>
              <w:bottom w:val="single" w:sz="4" w:space="0" w:color="auto"/>
              <w:right w:val="single" w:sz="4" w:space="0" w:color="auto"/>
            </w:tcBorders>
            <w:shd w:val="clear" w:color="auto" w:fill="auto"/>
            <w:vAlign w:val="center"/>
            <w:hideMark/>
          </w:tcPr>
          <w:p w14:paraId="34105615" w14:textId="7406ECC8" w:rsidR="00F352B6" w:rsidRPr="00F352B6" w:rsidDel="00201166" w:rsidRDefault="00F352B6" w:rsidP="00F352B6">
            <w:pPr>
              <w:spacing w:before="0" w:after="0" w:line="240" w:lineRule="auto"/>
              <w:jc w:val="center"/>
              <w:rPr>
                <w:del w:id="2303" w:author="Houyem Rais" w:date="2024-02-22T14:46:00Z"/>
                <w:rFonts w:ascii="Arial" w:eastAsia="Times New Roman" w:hAnsi="Arial" w:cs="Arial"/>
                <w:sz w:val="16"/>
                <w:szCs w:val="16"/>
                <w:lang w:eastAsia="fr-FR"/>
              </w:rPr>
            </w:pPr>
            <w:del w:id="2304" w:author="Houyem Rais" w:date="2024-02-22T14:46:00Z">
              <w:r w:rsidRPr="00F352B6" w:rsidDel="00201166">
                <w:rPr>
                  <w:rFonts w:ascii="Arial" w:eastAsia="Times New Roman" w:hAnsi="Arial" w:cs="Arial"/>
                  <w:sz w:val="16"/>
                  <w:szCs w:val="16"/>
                  <w:lang w:eastAsia="fr-FR"/>
                </w:rPr>
                <w:delText>-304,0</w:delText>
              </w:r>
            </w:del>
          </w:p>
        </w:tc>
        <w:tc>
          <w:tcPr>
            <w:tcW w:w="683" w:type="dxa"/>
            <w:tcBorders>
              <w:top w:val="nil"/>
              <w:left w:val="nil"/>
              <w:bottom w:val="single" w:sz="4" w:space="0" w:color="auto"/>
              <w:right w:val="single" w:sz="4" w:space="0" w:color="auto"/>
            </w:tcBorders>
            <w:shd w:val="clear" w:color="auto" w:fill="auto"/>
            <w:vAlign w:val="center"/>
            <w:hideMark/>
          </w:tcPr>
          <w:p w14:paraId="71C33200" w14:textId="24144FF2" w:rsidR="00F352B6" w:rsidRPr="00F352B6" w:rsidDel="00201166" w:rsidRDefault="00F352B6" w:rsidP="00F352B6">
            <w:pPr>
              <w:spacing w:before="0" w:after="0" w:line="240" w:lineRule="auto"/>
              <w:jc w:val="center"/>
              <w:rPr>
                <w:del w:id="2305" w:author="Houyem Rais" w:date="2024-02-22T14:46:00Z"/>
                <w:rFonts w:ascii="Arial" w:eastAsia="Times New Roman" w:hAnsi="Arial" w:cs="Arial"/>
                <w:sz w:val="16"/>
                <w:szCs w:val="16"/>
                <w:lang w:eastAsia="fr-FR"/>
              </w:rPr>
            </w:pPr>
            <w:del w:id="2306" w:author="Houyem Rais" w:date="2024-02-22T14:46:00Z">
              <w:r w:rsidRPr="00F352B6" w:rsidDel="00201166">
                <w:rPr>
                  <w:rFonts w:ascii="Arial" w:eastAsia="Times New Roman" w:hAnsi="Arial" w:cs="Arial"/>
                  <w:sz w:val="16"/>
                  <w:szCs w:val="16"/>
                  <w:lang w:eastAsia="fr-FR"/>
                </w:rPr>
                <w:delText>-210,0</w:delText>
              </w:r>
            </w:del>
          </w:p>
        </w:tc>
        <w:tc>
          <w:tcPr>
            <w:tcW w:w="772" w:type="dxa"/>
            <w:tcBorders>
              <w:top w:val="nil"/>
              <w:left w:val="nil"/>
              <w:bottom w:val="single" w:sz="4" w:space="0" w:color="auto"/>
              <w:right w:val="single" w:sz="4" w:space="0" w:color="auto"/>
            </w:tcBorders>
            <w:shd w:val="clear" w:color="auto" w:fill="auto"/>
            <w:vAlign w:val="center"/>
            <w:hideMark/>
          </w:tcPr>
          <w:p w14:paraId="68622A0D" w14:textId="04DA243C" w:rsidR="00F352B6" w:rsidRPr="00F352B6" w:rsidDel="00201166" w:rsidRDefault="00F352B6" w:rsidP="00F352B6">
            <w:pPr>
              <w:spacing w:before="0" w:after="0" w:line="240" w:lineRule="auto"/>
              <w:jc w:val="center"/>
              <w:rPr>
                <w:del w:id="2307" w:author="Houyem Rais" w:date="2024-02-22T14:46:00Z"/>
                <w:rFonts w:ascii="Arial" w:eastAsia="Times New Roman" w:hAnsi="Arial" w:cs="Arial"/>
                <w:sz w:val="16"/>
                <w:szCs w:val="16"/>
                <w:lang w:eastAsia="fr-FR"/>
              </w:rPr>
            </w:pPr>
            <w:del w:id="2308" w:author="Houyem Rais" w:date="2024-02-22T14:46:00Z">
              <w:r w:rsidRPr="00F352B6" w:rsidDel="00201166">
                <w:rPr>
                  <w:rFonts w:ascii="Arial" w:eastAsia="Times New Roman" w:hAnsi="Arial" w:cs="Arial"/>
                  <w:sz w:val="16"/>
                  <w:szCs w:val="16"/>
                  <w:lang w:eastAsia="fr-FR"/>
                </w:rPr>
                <w:delText>-210,5</w:delText>
              </w:r>
            </w:del>
          </w:p>
        </w:tc>
        <w:tc>
          <w:tcPr>
            <w:tcW w:w="683" w:type="dxa"/>
            <w:tcBorders>
              <w:top w:val="nil"/>
              <w:left w:val="nil"/>
              <w:bottom w:val="single" w:sz="4" w:space="0" w:color="auto"/>
              <w:right w:val="single" w:sz="4" w:space="0" w:color="auto"/>
            </w:tcBorders>
            <w:shd w:val="clear" w:color="auto" w:fill="auto"/>
            <w:vAlign w:val="center"/>
            <w:hideMark/>
          </w:tcPr>
          <w:p w14:paraId="18F41EE6" w14:textId="63523201" w:rsidR="00F352B6" w:rsidRPr="00F352B6" w:rsidDel="00201166" w:rsidRDefault="00F352B6" w:rsidP="00F352B6">
            <w:pPr>
              <w:spacing w:before="0" w:after="0" w:line="240" w:lineRule="auto"/>
              <w:jc w:val="center"/>
              <w:rPr>
                <w:del w:id="2309" w:author="Houyem Rais" w:date="2024-02-22T14:46:00Z"/>
                <w:rFonts w:ascii="Arial" w:eastAsia="Times New Roman" w:hAnsi="Arial" w:cs="Arial"/>
                <w:sz w:val="16"/>
                <w:szCs w:val="16"/>
                <w:lang w:eastAsia="fr-FR"/>
              </w:rPr>
            </w:pPr>
            <w:del w:id="2310" w:author="Houyem Rais" w:date="2024-02-22T14:46:00Z">
              <w:r w:rsidRPr="00F352B6" w:rsidDel="00201166">
                <w:rPr>
                  <w:rFonts w:ascii="Arial" w:eastAsia="Times New Roman" w:hAnsi="Arial" w:cs="Arial"/>
                  <w:sz w:val="16"/>
                  <w:szCs w:val="16"/>
                  <w:lang w:eastAsia="fr-FR"/>
                </w:rPr>
                <w:delText>-240,7</w:delText>
              </w:r>
            </w:del>
          </w:p>
        </w:tc>
        <w:tc>
          <w:tcPr>
            <w:tcW w:w="960" w:type="dxa"/>
            <w:tcBorders>
              <w:top w:val="nil"/>
              <w:left w:val="nil"/>
              <w:bottom w:val="single" w:sz="4" w:space="0" w:color="auto"/>
              <w:right w:val="single" w:sz="4" w:space="0" w:color="auto"/>
            </w:tcBorders>
            <w:shd w:val="clear" w:color="auto" w:fill="auto"/>
            <w:vAlign w:val="center"/>
            <w:hideMark/>
          </w:tcPr>
          <w:p w14:paraId="68521FCA" w14:textId="56DBEC11" w:rsidR="00F352B6" w:rsidRPr="00F352B6" w:rsidDel="00201166" w:rsidRDefault="00F352B6" w:rsidP="00F352B6">
            <w:pPr>
              <w:spacing w:before="0" w:after="0" w:line="240" w:lineRule="auto"/>
              <w:jc w:val="center"/>
              <w:rPr>
                <w:del w:id="2311" w:author="Houyem Rais" w:date="2024-02-22T14:46:00Z"/>
                <w:rFonts w:ascii="Arial" w:eastAsia="Times New Roman" w:hAnsi="Arial" w:cs="Arial"/>
                <w:sz w:val="16"/>
                <w:szCs w:val="16"/>
                <w:lang w:eastAsia="fr-FR"/>
              </w:rPr>
            </w:pPr>
            <w:del w:id="2312" w:author="Houyem Rais" w:date="2024-02-22T14:46:00Z">
              <w:r w:rsidRPr="00F352B6" w:rsidDel="00201166">
                <w:rPr>
                  <w:rFonts w:ascii="Arial" w:eastAsia="Times New Roman" w:hAnsi="Arial" w:cs="Arial"/>
                  <w:sz w:val="16"/>
                  <w:szCs w:val="16"/>
                  <w:lang w:eastAsia="fr-FR"/>
                </w:rPr>
                <w:delText>-225,1</w:delText>
              </w:r>
            </w:del>
          </w:p>
        </w:tc>
      </w:tr>
      <w:tr w:rsidR="00F352B6" w:rsidRPr="00F352B6" w:rsidDel="00201166" w14:paraId="39CC9F1C" w14:textId="431C3A3A" w:rsidTr="007E7836">
        <w:trPr>
          <w:trHeight w:val="204"/>
          <w:del w:id="231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0DFE509E" w14:textId="712EFCEA" w:rsidR="00F352B6" w:rsidRPr="00F352B6" w:rsidDel="00201166" w:rsidRDefault="00F352B6" w:rsidP="00F352B6">
            <w:pPr>
              <w:spacing w:before="0" w:after="0" w:line="240" w:lineRule="auto"/>
              <w:jc w:val="left"/>
              <w:rPr>
                <w:del w:id="2314" w:author="Houyem Rais" w:date="2024-02-22T14:46:00Z"/>
                <w:rFonts w:ascii="Arial" w:eastAsia="Times New Roman" w:hAnsi="Arial" w:cs="Arial"/>
                <w:sz w:val="16"/>
                <w:szCs w:val="16"/>
                <w:lang w:eastAsia="fr-FR"/>
              </w:rPr>
            </w:pPr>
            <w:del w:id="2315" w:author="Houyem Rais" w:date="2024-02-22T14:46:00Z">
              <w:r w:rsidRPr="00F352B6" w:rsidDel="00201166">
                <w:rPr>
                  <w:rFonts w:ascii="Arial" w:eastAsia="Times New Roman" w:hAnsi="Arial" w:cs="Arial"/>
                  <w:sz w:val="16"/>
                  <w:szCs w:val="16"/>
                  <w:lang w:eastAsia="fr-FR"/>
                </w:rPr>
                <w:delText>VAN du secteur public (M$) - Avec risque</w:delText>
              </w:r>
            </w:del>
          </w:p>
        </w:tc>
        <w:tc>
          <w:tcPr>
            <w:tcW w:w="719" w:type="dxa"/>
            <w:tcBorders>
              <w:top w:val="nil"/>
              <w:left w:val="nil"/>
              <w:bottom w:val="single" w:sz="4" w:space="0" w:color="auto"/>
              <w:right w:val="single" w:sz="4" w:space="0" w:color="auto"/>
            </w:tcBorders>
            <w:shd w:val="clear" w:color="auto" w:fill="auto"/>
            <w:vAlign w:val="center"/>
            <w:hideMark/>
          </w:tcPr>
          <w:p w14:paraId="706788B3" w14:textId="2F09BD7D" w:rsidR="00F352B6" w:rsidRPr="00F352B6" w:rsidDel="00201166" w:rsidRDefault="00F352B6" w:rsidP="00F352B6">
            <w:pPr>
              <w:spacing w:before="0" w:after="0" w:line="240" w:lineRule="auto"/>
              <w:jc w:val="center"/>
              <w:rPr>
                <w:del w:id="2316" w:author="Houyem Rais" w:date="2024-02-22T14:46:00Z"/>
                <w:rFonts w:ascii="Arial" w:eastAsia="Times New Roman" w:hAnsi="Arial" w:cs="Arial"/>
                <w:sz w:val="16"/>
                <w:szCs w:val="16"/>
                <w:lang w:eastAsia="fr-FR"/>
              </w:rPr>
            </w:pPr>
            <w:del w:id="2317" w:author="Houyem Rais" w:date="2024-02-22T14:46:00Z">
              <w:r w:rsidRPr="00F352B6" w:rsidDel="00201166">
                <w:rPr>
                  <w:rFonts w:ascii="Arial" w:eastAsia="Times New Roman" w:hAnsi="Arial" w:cs="Arial"/>
                  <w:sz w:val="16"/>
                  <w:szCs w:val="16"/>
                  <w:lang w:eastAsia="fr-FR"/>
                </w:rPr>
                <w:delText>-749,9</w:delText>
              </w:r>
            </w:del>
          </w:p>
        </w:tc>
        <w:tc>
          <w:tcPr>
            <w:tcW w:w="719" w:type="dxa"/>
            <w:tcBorders>
              <w:top w:val="nil"/>
              <w:left w:val="nil"/>
              <w:bottom w:val="single" w:sz="4" w:space="0" w:color="auto"/>
              <w:right w:val="single" w:sz="4" w:space="0" w:color="auto"/>
            </w:tcBorders>
            <w:shd w:val="clear" w:color="auto" w:fill="auto"/>
            <w:vAlign w:val="center"/>
            <w:hideMark/>
          </w:tcPr>
          <w:p w14:paraId="4EF429EC" w14:textId="4474F61C" w:rsidR="00F352B6" w:rsidRPr="00F352B6" w:rsidDel="00201166" w:rsidRDefault="00F352B6" w:rsidP="00F352B6">
            <w:pPr>
              <w:spacing w:before="0" w:after="0" w:line="240" w:lineRule="auto"/>
              <w:jc w:val="center"/>
              <w:rPr>
                <w:del w:id="2318" w:author="Houyem Rais" w:date="2024-02-22T14:46:00Z"/>
                <w:rFonts w:ascii="Arial" w:eastAsia="Times New Roman" w:hAnsi="Arial" w:cs="Arial"/>
                <w:sz w:val="16"/>
                <w:szCs w:val="16"/>
                <w:lang w:eastAsia="fr-FR"/>
              </w:rPr>
            </w:pPr>
            <w:del w:id="2319" w:author="Houyem Rais" w:date="2024-02-22T14:46:00Z">
              <w:r w:rsidRPr="00F352B6" w:rsidDel="00201166">
                <w:rPr>
                  <w:rFonts w:ascii="Arial" w:eastAsia="Times New Roman" w:hAnsi="Arial" w:cs="Arial"/>
                  <w:sz w:val="16"/>
                  <w:szCs w:val="16"/>
                  <w:lang w:eastAsia="fr-FR"/>
                </w:rPr>
                <w:delText>-933,7</w:delText>
              </w:r>
            </w:del>
          </w:p>
        </w:tc>
        <w:tc>
          <w:tcPr>
            <w:tcW w:w="683" w:type="dxa"/>
            <w:tcBorders>
              <w:top w:val="nil"/>
              <w:left w:val="nil"/>
              <w:bottom w:val="single" w:sz="4" w:space="0" w:color="auto"/>
              <w:right w:val="single" w:sz="4" w:space="0" w:color="auto"/>
            </w:tcBorders>
            <w:shd w:val="clear" w:color="auto" w:fill="auto"/>
            <w:vAlign w:val="center"/>
            <w:hideMark/>
          </w:tcPr>
          <w:p w14:paraId="07F915FC" w14:textId="18D0856A" w:rsidR="00F352B6" w:rsidRPr="00F352B6" w:rsidDel="00201166" w:rsidRDefault="00F352B6" w:rsidP="00F352B6">
            <w:pPr>
              <w:spacing w:before="0" w:after="0" w:line="240" w:lineRule="auto"/>
              <w:jc w:val="center"/>
              <w:rPr>
                <w:del w:id="2320" w:author="Houyem Rais" w:date="2024-02-22T14:46:00Z"/>
                <w:rFonts w:ascii="Arial" w:eastAsia="Times New Roman" w:hAnsi="Arial" w:cs="Arial"/>
                <w:sz w:val="16"/>
                <w:szCs w:val="16"/>
                <w:lang w:eastAsia="fr-FR"/>
              </w:rPr>
            </w:pPr>
            <w:del w:id="2321" w:author="Houyem Rais" w:date="2024-02-22T14:46:00Z">
              <w:r w:rsidRPr="00F352B6" w:rsidDel="00201166">
                <w:rPr>
                  <w:rFonts w:ascii="Arial" w:eastAsia="Times New Roman" w:hAnsi="Arial" w:cs="Arial"/>
                  <w:sz w:val="16"/>
                  <w:szCs w:val="16"/>
                  <w:lang w:eastAsia="fr-FR"/>
                </w:rPr>
                <w:delText>-600,0</w:delText>
              </w:r>
            </w:del>
          </w:p>
        </w:tc>
        <w:tc>
          <w:tcPr>
            <w:tcW w:w="772" w:type="dxa"/>
            <w:tcBorders>
              <w:top w:val="nil"/>
              <w:left w:val="nil"/>
              <w:bottom w:val="single" w:sz="4" w:space="0" w:color="auto"/>
              <w:right w:val="single" w:sz="4" w:space="0" w:color="auto"/>
            </w:tcBorders>
            <w:shd w:val="clear" w:color="auto" w:fill="auto"/>
            <w:vAlign w:val="center"/>
            <w:hideMark/>
          </w:tcPr>
          <w:p w14:paraId="79CD1074" w14:textId="5E2E659A" w:rsidR="00F352B6" w:rsidRPr="00F352B6" w:rsidDel="00201166" w:rsidRDefault="00F352B6" w:rsidP="00F352B6">
            <w:pPr>
              <w:spacing w:before="0" w:after="0" w:line="240" w:lineRule="auto"/>
              <w:jc w:val="center"/>
              <w:rPr>
                <w:del w:id="2322" w:author="Houyem Rais" w:date="2024-02-22T14:46:00Z"/>
                <w:rFonts w:ascii="Arial" w:eastAsia="Times New Roman" w:hAnsi="Arial" w:cs="Arial"/>
                <w:sz w:val="16"/>
                <w:szCs w:val="16"/>
                <w:lang w:eastAsia="fr-FR"/>
              </w:rPr>
            </w:pPr>
            <w:del w:id="2323" w:author="Houyem Rais" w:date="2024-02-22T14:46:00Z">
              <w:r w:rsidRPr="00F352B6" w:rsidDel="00201166">
                <w:rPr>
                  <w:rFonts w:ascii="Arial" w:eastAsia="Times New Roman" w:hAnsi="Arial" w:cs="Arial"/>
                  <w:sz w:val="16"/>
                  <w:szCs w:val="16"/>
                  <w:lang w:eastAsia="fr-FR"/>
                </w:rPr>
                <w:delText>-920,4</w:delText>
              </w:r>
            </w:del>
          </w:p>
        </w:tc>
        <w:tc>
          <w:tcPr>
            <w:tcW w:w="683" w:type="dxa"/>
            <w:tcBorders>
              <w:top w:val="nil"/>
              <w:left w:val="nil"/>
              <w:bottom w:val="single" w:sz="4" w:space="0" w:color="auto"/>
              <w:right w:val="single" w:sz="4" w:space="0" w:color="auto"/>
            </w:tcBorders>
            <w:shd w:val="clear" w:color="auto" w:fill="auto"/>
            <w:vAlign w:val="center"/>
            <w:hideMark/>
          </w:tcPr>
          <w:p w14:paraId="4AFD1CEA" w14:textId="5CA05CF4" w:rsidR="00F352B6" w:rsidRPr="00F352B6" w:rsidDel="00201166" w:rsidRDefault="00F352B6" w:rsidP="00F352B6">
            <w:pPr>
              <w:spacing w:before="0" w:after="0" w:line="240" w:lineRule="auto"/>
              <w:jc w:val="center"/>
              <w:rPr>
                <w:del w:id="2324" w:author="Houyem Rais" w:date="2024-02-22T14:46:00Z"/>
                <w:rFonts w:ascii="Arial" w:eastAsia="Times New Roman" w:hAnsi="Arial" w:cs="Arial"/>
                <w:sz w:val="16"/>
                <w:szCs w:val="16"/>
                <w:lang w:eastAsia="fr-FR"/>
              </w:rPr>
            </w:pPr>
            <w:del w:id="2325" w:author="Houyem Rais" w:date="2024-02-22T14:46:00Z">
              <w:r w:rsidRPr="00F352B6" w:rsidDel="00201166">
                <w:rPr>
                  <w:rFonts w:ascii="Arial" w:eastAsia="Times New Roman" w:hAnsi="Arial" w:cs="Arial"/>
                  <w:sz w:val="16"/>
                  <w:szCs w:val="16"/>
                  <w:lang w:eastAsia="fr-FR"/>
                </w:rPr>
                <w:delText>-818,1</w:delText>
              </w:r>
            </w:del>
          </w:p>
        </w:tc>
        <w:tc>
          <w:tcPr>
            <w:tcW w:w="960" w:type="dxa"/>
            <w:tcBorders>
              <w:top w:val="nil"/>
              <w:left w:val="nil"/>
              <w:bottom w:val="single" w:sz="4" w:space="0" w:color="auto"/>
              <w:right w:val="single" w:sz="4" w:space="0" w:color="auto"/>
            </w:tcBorders>
            <w:shd w:val="clear" w:color="auto" w:fill="auto"/>
            <w:vAlign w:val="center"/>
            <w:hideMark/>
          </w:tcPr>
          <w:p w14:paraId="6B4B10B3" w14:textId="1726B5E1" w:rsidR="00F352B6" w:rsidRPr="00F352B6" w:rsidDel="00201166" w:rsidRDefault="00F352B6" w:rsidP="00F352B6">
            <w:pPr>
              <w:spacing w:before="0" w:after="0" w:line="240" w:lineRule="auto"/>
              <w:jc w:val="center"/>
              <w:rPr>
                <w:del w:id="2326" w:author="Houyem Rais" w:date="2024-02-22T14:46:00Z"/>
                <w:rFonts w:ascii="Arial" w:eastAsia="Times New Roman" w:hAnsi="Arial" w:cs="Arial"/>
                <w:sz w:val="16"/>
                <w:szCs w:val="16"/>
                <w:lang w:eastAsia="fr-FR"/>
              </w:rPr>
            </w:pPr>
            <w:del w:id="2327" w:author="Houyem Rais" w:date="2024-02-22T14:46:00Z">
              <w:r w:rsidRPr="00F352B6" w:rsidDel="00201166">
                <w:rPr>
                  <w:rFonts w:ascii="Arial" w:eastAsia="Times New Roman" w:hAnsi="Arial" w:cs="Arial"/>
                  <w:sz w:val="16"/>
                  <w:szCs w:val="16"/>
                  <w:lang w:eastAsia="fr-FR"/>
                </w:rPr>
                <w:delText>-844,5</w:delText>
              </w:r>
            </w:del>
          </w:p>
        </w:tc>
      </w:tr>
      <w:tr w:rsidR="00F352B6" w:rsidRPr="00F352B6" w:rsidDel="00201166" w14:paraId="3169FBF2" w14:textId="2A55FE98" w:rsidTr="007E7836">
        <w:trPr>
          <w:trHeight w:val="204"/>
          <w:del w:id="2328"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7A00C737" w14:textId="7110389C" w:rsidR="00F352B6" w:rsidRPr="00F352B6" w:rsidDel="00201166" w:rsidRDefault="00F352B6" w:rsidP="00F352B6">
            <w:pPr>
              <w:spacing w:before="0" w:after="0" w:line="240" w:lineRule="auto"/>
              <w:jc w:val="left"/>
              <w:rPr>
                <w:del w:id="2329" w:author="Houyem Rais" w:date="2024-02-22T14:46:00Z"/>
                <w:rFonts w:ascii="Arial" w:eastAsia="Times New Roman" w:hAnsi="Arial" w:cs="Arial"/>
                <w:sz w:val="16"/>
                <w:szCs w:val="16"/>
                <w:lang w:eastAsia="fr-FR"/>
              </w:rPr>
            </w:pPr>
            <w:del w:id="2330" w:author="Houyem Rais" w:date="2024-02-22T14:46:00Z">
              <w:r w:rsidRPr="00F352B6" w:rsidDel="00201166">
                <w:rPr>
                  <w:rFonts w:ascii="Arial" w:eastAsia="Times New Roman" w:hAnsi="Arial" w:cs="Arial"/>
                  <w:sz w:val="16"/>
                  <w:szCs w:val="16"/>
                  <w:lang w:eastAsia="fr-FR"/>
                </w:rPr>
                <w:delText>Value for Money (M$)</w:delText>
              </w:r>
            </w:del>
          </w:p>
        </w:tc>
        <w:tc>
          <w:tcPr>
            <w:tcW w:w="719" w:type="dxa"/>
            <w:tcBorders>
              <w:top w:val="nil"/>
              <w:left w:val="nil"/>
              <w:bottom w:val="single" w:sz="4" w:space="0" w:color="auto"/>
              <w:right w:val="single" w:sz="4" w:space="0" w:color="auto"/>
            </w:tcBorders>
            <w:shd w:val="clear" w:color="auto" w:fill="auto"/>
            <w:vAlign w:val="center"/>
            <w:hideMark/>
          </w:tcPr>
          <w:p w14:paraId="0AE78537" w14:textId="61FBDAAD" w:rsidR="00F352B6" w:rsidRPr="00F352B6" w:rsidDel="00201166" w:rsidRDefault="00F352B6" w:rsidP="00F352B6">
            <w:pPr>
              <w:spacing w:before="0" w:after="0" w:line="240" w:lineRule="auto"/>
              <w:jc w:val="center"/>
              <w:rPr>
                <w:del w:id="2331" w:author="Houyem Rais" w:date="2024-02-22T14:46:00Z"/>
                <w:rFonts w:ascii="Arial" w:eastAsia="Times New Roman" w:hAnsi="Arial" w:cs="Arial"/>
                <w:sz w:val="16"/>
                <w:szCs w:val="16"/>
                <w:lang w:eastAsia="fr-FR"/>
              </w:rPr>
            </w:pPr>
            <w:del w:id="2332" w:author="Houyem Rais" w:date="2024-02-22T14:46:00Z">
              <w:r w:rsidRPr="00F352B6" w:rsidDel="00201166">
                <w:rPr>
                  <w:rFonts w:ascii="Arial" w:eastAsia="Times New Roman" w:hAnsi="Arial" w:cs="Arial"/>
                  <w:sz w:val="16"/>
                  <w:szCs w:val="16"/>
                  <w:lang w:eastAsia="fr-FR"/>
                </w:rPr>
                <w:delText>-270,2</w:delText>
              </w:r>
            </w:del>
          </w:p>
        </w:tc>
        <w:tc>
          <w:tcPr>
            <w:tcW w:w="719" w:type="dxa"/>
            <w:tcBorders>
              <w:top w:val="nil"/>
              <w:left w:val="nil"/>
              <w:bottom w:val="single" w:sz="4" w:space="0" w:color="auto"/>
              <w:right w:val="single" w:sz="4" w:space="0" w:color="auto"/>
            </w:tcBorders>
            <w:shd w:val="clear" w:color="auto" w:fill="auto"/>
            <w:vAlign w:val="center"/>
            <w:hideMark/>
          </w:tcPr>
          <w:p w14:paraId="6EEE48BF" w14:textId="4081D064" w:rsidR="00F352B6" w:rsidRPr="00F352B6" w:rsidDel="00201166" w:rsidRDefault="00F352B6" w:rsidP="00F352B6">
            <w:pPr>
              <w:spacing w:before="0" w:after="0" w:line="240" w:lineRule="auto"/>
              <w:jc w:val="center"/>
              <w:rPr>
                <w:del w:id="2333" w:author="Houyem Rais" w:date="2024-02-22T14:46:00Z"/>
                <w:rFonts w:ascii="Arial" w:eastAsia="Times New Roman" w:hAnsi="Arial" w:cs="Arial"/>
                <w:sz w:val="16"/>
                <w:szCs w:val="16"/>
                <w:lang w:eastAsia="fr-FR"/>
              </w:rPr>
            </w:pPr>
            <w:del w:id="2334" w:author="Houyem Rais" w:date="2024-02-22T14:46:00Z">
              <w:r w:rsidRPr="00F352B6" w:rsidDel="00201166">
                <w:rPr>
                  <w:rFonts w:ascii="Arial" w:eastAsia="Times New Roman" w:hAnsi="Arial" w:cs="Arial"/>
                  <w:sz w:val="16"/>
                  <w:szCs w:val="16"/>
                  <w:lang w:eastAsia="fr-FR"/>
                </w:rPr>
                <w:delText>-114,1</w:delText>
              </w:r>
            </w:del>
          </w:p>
        </w:tc>
        <w:tc>
          <w:tcPr>
            <w:tcW w:w="683" w:type="dxa"/>
            <w:tcBorders>
              <w:top w:val="nil"/>
              <w:left w:val="nil"/>
              <w:bottom w:val="single" w:sz="4" w:space="0" w:color="auto"/>
              <w:right w:val="single" w:sz="4" w:space="0" w:color="auto"/>
            </w:tcBorders>
            <w:shd w:val="clear" w:color="auto" w:fill="auto"/>
            <w:vAlign w:val="center"/>
            <w:hideMark/>
          </w:tcPr>
          <w:p w14:paraId="4669C950" w14:textId="42ACAE94" w:rsidR="00F352B6" w:rsidRPr="00F352B6" w:rsidDel="00201166" w:rsidRDefault="00F352B6" w:rsidP="00F352B6">
            <w:pPr>
              <w:spacing w:before="0" w:after="0" w:line="240" w:lineRule="auto"/>
              <w:jc w:val="center"/>
              <w:rPr>
                <w:del w:id="2335" w:author="Houyem Rais" w:date="2024-02-22T14:46:00Z"/>
                <w:rFonts w:ascii="Arial" w:eastAsia="Times New Roman" w:hAnsi="Arial" w:cs="Arial"/>
                <w:sz w:val="16"/>
                <w:szCs w:val="16"/>
                <w:lang w:eastAsia="fr-FR"/>
              </w:rPr>
            </w:pPr>
            <w:del w:id="2336" w:author="Houyem Rais" w:date="2024-02-22T14:46:00Z">
              <w:r w:rsidRPr="00F352B6" w:rsidDel="00201166">
                <w:rPr>
                  <w:rFonts w:ascii="Arial" w:eastAsia="Times New Roman" w:hAnsi="Arial" w:cs="Arial"/>
                  <w:sz w:val="16"/>
                  <w:szCs w:val="16"/>
                  <w:lang w:eastAsia="fr-FR"/>
                </w:rPr>
                <w:delText>-179,2</w:delText>
              </w:r>
            </w:del>
          </w:p>
        </w:tc>
        <w:tc>
          <w:tcPr>
            <w:tcW w:w="772" w:type="dxa"/>
            <w:tcBorders>
              <w:top w:val="nil"/>
              <w:left w:val="nil"/>
              <w:bottom w:val="single" w:sz="4" w:space="0" w:color="auto"/>
              <w:right w:val="single" w:sz="4" w:space="0" w:color="auto"/>
            </w:tcBorders>
            <w:shd w:val="clear" w:color="auto" w:fill="auto"/>
            <w:vAlign w:val="center"/>
            <w:hideMark/>
          </w:tcPr>
          <w:p w14:paraId="635CDAB3" w14:textId="506866B3" w:rsidR="00F352B6" w:rsidRPr="00F352B6" w:rsidDel="00201166" w:rsidRDefault="00F352B6" w:rsidP="00F352B6">
            <w:pPr>
              <w:spacing w:before="0" w:after="0" w:line="240" w:lineRule="auto"/>
              <w:jc w:val="center"/>
              <w:rPr>
                <w:del w:id="2337" w:author="Houyem Rais" w:date="2024-02-22T14:46:00Z"/>
                <w:rFonts w:ascii="Arial" w:eastAsia="Times New Roman" w:hAnsi="Arial" w:cs="Arial"/>
                <w:sz w:val="16"/>
                <w:szCs w:val="16"/>
                <w:lang w:eastAsia="fr-FR"/>
              </w:rPr>
            </w:pPr>
            <w:del w:id="2338" w:author="Houyem Rais" w:date="2024-02-22T14:46:00Z">
              <w:r w:rsidRPr="00F352B6" w:rsidDel="00201166">
                <w:rPr>
                  <w:rFonts w:ascii="Arial" w:eastAsia="Times New Roman" w:hAnsi="Arial" w:cs="Arial"/>
                  <w:sz w:val="16"/>
                  <w:szCs w:val="16"/>
                  <w:lang w:eastAsia="fr-FR"/>
                </w:rPr>
                <w:delText>127,4</w:delText>
              </w:r>
            </w:del>
          </w:p>
        </w:tc>
        <w:tc>
          <w:tcPr>
            <w:tcW w:w="683" w:type="dxa"/>
            <w:tcBorders>
              <w:top w:val="nil"/>
              <w:left w:val="nil"/>
              <w:bottom w:val="single" w:sz="4" w:space="0" w:color="auto"/>
              <w:right w:val="single" w:sz="4" w:space="0" w:color="auto"/>
            </w:tcBorders>
            <w:shd w:val="clear" w:color="auto" w:fill="auto"/>
            <w:vAlign w:val="center"/>
            <w:hideMark/>
          </w:tcPr>
          <w:p w14:paraId="7C3F00A8" w14:textId="29B67BB9" w:rsidR="00F352B6" w:rsidRPr="00F352B6" w:rsidDel="00201166" w:rsidRDefault="00F352B6" w:rsidP="00F352B6">
            <w:pPr>
              <w:spacing w:before="0" w:after="0" w:line="240" w:lineRule="auto"/>
              <w:jc w:val="center"/>
              <w:rPr>
                <w:del w:id="2339" w:author="Houyem Rais" w:date="2024-02-22T14:46:00Z"/>
                <w:rFonts w:ascii="Arial" w:eastAsia="Times New Roman" w:hAnsi="Arial" w:cs="Arial"/>
                <w:sz w:val="16"/>
                <w:szCs w:val="16"/>
                <w:lang w:eastAsia="fr-FR"/>
              </w:rPr>
            </w:pPr>
            <w:del w:id="2340" w:author="Houyem Rais" w:date="2024-02-22T14:46:00Z">
              <w:r w:rsidRPr="00F352B6" w:rsidDel="00201166">
                <w:rPr>
                  <w:rFonts w:ascii="Arial" w:eastAsia="Times New Roman" w:hAnsi="Arial" w:cs="Arial"/>
                  <w:sz w:val="16"/>
                  <w:szCs w:val="16"/>
                  <w:lang w:eastAsia="fr-FR"/>
                </w:rPr>
                <w:delText>-734,7</w:delText>
              </w:r>
            </w:del>
          </w:p>
        </w:tc>
        <w:tc>
          <w:tcPr>
            <w:tcW w:w="960" w:type="dxa"/>
            <w:tcBorders>
              <w:top w:val="nil"/>
              <w:left w:val="nil"/>
              <w:bottom w:val="single" w:sz="4" w:space="0" w:color="auto"/>
              <w:right w:val="single" w:sz="4" w:space="0" w:color="auto"/>
            </w:tcBorders>
            <w:shd w:val="clear" w:color="auto" w:fill="auto"/>
            <w:vAlign w:val="center"/>
            <w:hideMark/>
          </w:tcPr>
          <w:p w14:paraId="180921FF" w14:textId="37895386" w:rsidR="00F352B6" w:rsidRPr="00F352B6" w:rsidDel="00201166" w:rsidRDefault="00F352B6" w:rsidP="00F352B6">
            <w:pPr>
              <w:spacing w:before="0" w:after="0" w:line="240" w:lineRule="auto"/>
              <w:jc w:val="center"/>
              <w:rPr>
                <w:del w:id="2341" w:author="Houyem Rais" w:date="2024-02-22T14:46:00Z"/>
                <w:rFonts w:ascii="Arial" w:eastAsia="Times New Roman" w:hAnsi="Arial" w:cs="Arial"/>
                <w:sz w:val="16"/>
                <w:szCs w:val="16"/>
                <w:lang w:eastAsia="fr-FR"/>
              </w:rPr>
            </w:pPr>
            <w:del w:id="2342" w:author="Houyem Rais" w:date="2024-02-22T14:46:00Z">
              <w:r w:rsidRPr="00F352B6" w:rsidDel="00201166">
                <w:rPr>
                  <w:rFonts w:ascii="Arial" w:eastAsia="Times New Roman" w:hAnsi="Arial" w:cs="Arial"/>
                  <w:sz w:val="16"/>
                  <w:szCs w:val="16"/>
                  <w:lang w:eastAsia="fr-FR"/>
                </w:rPr>
                <w:delText>-451,4</w:delText>
              </w:r>
            </w:del>
          </w:p>
        </w:tc>
      </w:tr>
      <w:tr w:rsidR="00F352B6" w:rsidRPr="00F352B6" w:rsidDel="00201166" w14:paraId="1F31BB6D" w14:textId="40F57519" w:rsidTr="007E7836">
        <w:trPr>
          <w:trHeight w:val="204"/>
          <w:del w:id="234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49F33141" w14:textId="785F10C1" w:rsidR="00F352B6" w:rsidRPr="00F352B6" w:rsidDel="00201166" w:rsidRDefault="00F352B6" w:rsidP="00F352B6">
            <w:pPr>
              <w:spacing w:before="0" w:after="0" w:line="240" w:lineRule="auto"/>
              <w:jc w:val="left"/>
              <w:rPr>
                <w:del w:id="2344" w:author="Houyem Rais" w:date="2024-02-22T14:46:00Z"/>
                <w:rFonts w:ascii="Calibri" w:eastAsia="Times New Roman" w:hAnsi="Calibri" w:cs="Calibri"/>
                <w:b/>
                <w:bCs/>
                <w:sz w:val="16"/>
                <w:szCs w:val="16"/>
                <w:lang w:eastAsia="fr-FR"/>
              </w:rPr>
            </w:pPr>
            <w:del w:id="2345" w:author="Houyem Rais" w:date="2024-02-22T14:46:00Z">
              <w:r w:rsidRPr="00F352B6" w:rsidDel="00201166">
                <w:rPr>
                  <w:rFonts w:ascii="Calibri" w:eastAsia="Times New Roman" w:hAnsi="Calibri" w:cs="Calibri"/>
                  <w:b/>
                  <w:bCs/>
                  <w:sz w:val="16"/>
                  <w:szCs w:val="16"/>
                  <w:lang w:eastAsia="fr-FR"/>
                </w:rPr>
                <w:delText>Value for Money (%)</w:delText>
              </w:r>
            </w:del>
          </w:p>
        </w:tc>
        <w:tc>
          <w:tcPr>
            <w:tcW w:w="719" w:type="dxa"/>
            <w:tcBorders>
              <w:top w:val="nil"/>
              <w:left w:val="nil"/>
              <w:bottom w:val="single" w:sz="4" w:space="0" w:color="auto"/>
              <w:right w:val="single" w:sz="4" w:space="0" w:color="auto"/>
            </w:tcBorders>
            <w:shd w:val="clear" w:color="auto" w:fill="auto"/>
            <w:vAlign w:val="center"/>
            <w:hideMark/>
          </w:tcPr>
          <w:p w14:paraId="11B56940" w14:textId="5222F484" w:rsidR="00F352B6" w:rsidRPr="00F352B6" w:rsidDel="00201166" w:rsidRDefault="00F352B6" w:rsidP="00F352B6">
            <w:pPr>
              <w:spacing w:before="0" w:after="0" w:line="240" w:lineRule="auto"/>
              <w:jc w:val="center"/>
              <w:rPr>
                <w:del w:id="2346" w:author="Houyem Rais" w:date="2024-02-22T14:46:00Z"/>
                <w:rFonts w:ascii="Calibri" w:eastAsia="Times New Roman" w:hAnsi="Calibri" w:cs="Calibri"/>
                <w:b/>
                <w:bCs/>
                <w:sz w:val="16"/>
                <w:szCs w:val="16"/>
                <w:lang w:eastAsia="fr-FR"/>
              </w:rPr>
            </w:pPr>
            <w:del w:id="2347" w:author="Houyem Rais" w:date="2024-02-22T14:46:00Z">
              <w:r w:rsidRPr="00F352B6" w:rsidDel="00201166">
                <w:rPr>
                  <w:rFonts w:ascii="Calibri" w:eastAsia="Times New Roman" w:hAnsi="Calibri" w:cs="Calibri"/>
                  <w:b/>
                  <w:bCs/>
                  <w:sz w:val="16"/>
                  <w:szCs w:val="16"/>
                  <w:lang w:eastAsia="fr-FR"/>
                </w:rPr>
                <w:delText>-56%</w:delText>
              </w:r>
            </w:del>
          </w:p>
        </w:tc>
        <w:tc>
          <w:tcPr>
            <w:tcW w:w="719" w:type="dxa"/>
            <w:tcBorders>
              <w:top w:val="nil"/>
              <w:left w:val="nil"/>
              <w:bottom w:val="single" w:sz="4" w:space="0" w:color="auto"/>
              <w:right w:val="single" w:sz="4" w:space="0" w:color="auto"/>
            </w:tcBorders>
            <w:shd w:val="clear" w:color="auto" w:fill="auto"/>
            <w:vAlign w:val="center"/>
            <w:hideMark/>
          </w:tcPr>
          <w:p w14:paraId="77937F88" w14:textId="279236A0" w:rsidR="00F352B6" w:rsidRPr="00F352B6" w:rsidDel="00201166" w:rsidRDefault="00F352B6" w:rsidP="00F352B6">
            <w:pPr>
              <w:spacing w:before="0" w:after="0" w:line="240" w:lineRule="auto"/>
              <w:jc w:val="center"/>
              <w:rPr>
                <w:del w:id="2348" w:author="Houyem Rais" w:date="2024-02-22T14:46:00Z"/>
                <w:rFonts w:ascii="Calibri" w:eastAsia="Times New Roman" w:hAnsi="Calibri" w:cs="Calibri"/>
                <w:b/>
                <w:bCs/>
                <w:sz w:val="16"/>
                <w:szCs w:val="16"/>
                <w:lang w:eastAsia="fr-FR"/>
              </w:rPr>
            </w:pPr>
            <w:del w:id="2349" w:author="Houyem Rais" w:date="2024-02-22T14:46:00Z">
              <w:r w:rsidRPr="00F352B6" w:rsidDel="00201166">
                <w:rPr>
                  <w:rFonts w:ascii="Calibri" w:eastAsia="Times New Roman" w:hAnsi="Calibri" w:cs="Calibri"/>
                  <w:b/>
                  <w:bCs/>
                  <w:sz w:val="16"/>
                  <w:szCs w:val="16"/>
                  <w:lang w:eastAsia="fr-FR"/>
                </w:rPr>
                <w:delText>-14%</w:delText>
              </w:r>
            </w:del>
          </w:p>
        </w:tc>
        <w:tc>
          <w:tcPr>
            <w:tcW w:w="683" w:type="dxa"/>
            <w:tcBorders>
              <w:top w:val="nil"/>
              <w:left w:val="nil"/>
              <w:bottom w:val="single" w:sz="4" w:space="0" w:color="auto"/>
              <w:right w:val="single" w:sz="4" w:space="0" w:color="auto"/>
            </w:tcBorders>
            <w:shd w:val="clear" w:color="auto" w:fill="auto"/>
            <w:vAlign w:val="center"/>
            <w:hideMark/>
          </w:tcPr>
          <w:p w14:paraId="709088F4" w14:textId="3816D5E0" w:rsidR="00F352B6" w:rsidRPr="00F352B6" w:rsidDel="00201166" w:rsidRDefault="00F352B6" w:rsidP="00F352B6">
            <w:pPr>
              <w:spacing w:before="0" w:after="0" w:line="240" w:lineRule="auto"/>
              <w:jc w:val="center"/>
              <w:rPr>
                <w:del w:id="2350" w:author="Houyem Rais" w:date="2024-02-22T14:46:00Z"/>
                <w:rFonts w:ascii="Calibri" w:eastAsia="Times New Roman" w:hAnsi="Calibri" w:cs="Calibri"/>
                <w:b/>
                <w:bCs/>
                <w:sz w:val="16"/>
                <w:szCs w:val="16"/>
                <w:lang w:eastAsia="fr-FR"/>
              </w:rPr>
            </w:pPr>
            <w:del w:id="2351" w:author="Houyem Rais" w:date="2024-02-22T14:46:00Z">
              <w:r w:rsidRPr="00F352B6" w:rsidDel="00201166">
                <w:rPr>
                  <w:rFonts w:ascii="Calibri" w:eastAsia="Times New Roman" w:hAnsi="Calibri" w:cs="Calibri"/>
                  <w:b/>
                  <w:bCs/>
                  <w:sz w:val="16"/>
                  <w:szCs w:val="16"/>
                  <w:lang w:eastAsia="fr-FR"/>
                </w:rPr>
                <w:delText>-43%</w:delText>
              </w:r>
            </w:del>
          </w:p>
        </w:tc>
        <w:tc>
          <w:tcPr>
            <w:tcW w:w="772" w:type="dxa"/>
            <w:tcBorders>
              <w:top w:val="nil"/>
              <w:left w:val="nil"/>
              <w:bottom w:val="single" w:sz="4" w:space="0" w:color="auto"/>
              <w:right w:val="single" w:sz="4" w:space="0" w:color="auto"/>
            </w:tcBorders>
            <w:shd w:val="clear" w:color="auto" w:fill="auto"/>
            <w:vAlign w:val="center"/>
            <w:hideMark/>
          </w:tcPr>
          <w:p w14:paraId="73E2DEEA" w14:textId="2D86BCBA" w:rsidR="00F352B6" w:rsidRPr="00F352B6" w:rsidDel="00201166" w:rsidRDefault="00F352B6" w:rsidP="00F352B6">
            <w:pPr>
              <w:spacing w:before="0" w:after="0" w:line="240" w:lineRule="auto"/>
              <w:jc w:val="center"/>
              <w:rPr>
                <w:del w:id="2352" w:author="Houyem Rais" w:date="2024-02-22T14:46:00Z"/>
                <w:rFonts w:ascii="Calibri" w:eastAsia="Times New Roman" w:hAnsi="Calibri" w:cs="Calibri"/>
                <w:b/>
                <w:bCs/>
                <w:sz w:val="16"/>
                <w:szCs w:val="16"/>
                <w:lang w:eastAsia="fr-FR"/>
              </w:rPr>
            </w:pPr>
            <w:del w:id="2353" w:author="Houyem Rais" w:date="2024-02-22T14:46:00Z">
              <w:r w:rsidRPr="00F352B6" w:rsidDel="00201166">
                <w:rPr>
                  <w:rFonts w:ascii="Calibri" w:eastAsia="Times New Roman" w:hAnsi="Calibri" w:cs="Calibri"/>
                  <w:b/>
                  <w:bCs/>
                  <w:sz w:val="16"/>
                  <w:szCs w:val="16"/>
                  <w:lang w:eastAsia="fr-FR"/>
                </w:rPr>
                <w:delText>12%</w:delText>
              </w:r>
            </w:del>
          </w:p>
        </w:tc>
        <w:tc>
          <w:tcPr>
            <w:tcW w:w="683" w:type="dxa"/>
            <w:tcBorders>
              <w:top w:val="nil"/>
              <w:left w:val="nil"/>
              <w:bottom w:val="single" w:sz="4" w:space="0" w:color="auto"/>
              <w:right w:val="single" w:sz="4" w:space="0" w:color="auto"/>
            </w:tcBorders>
            <w:shd w:val="clear" w:color="auto" w:fill="auto"/>
            <w:vAlign w:val="center"/>
            <w:hideMark/>
          </w:tcPr>
          <w:p w14:paraId="618EB4F6" w14:textId="7B2AD5E8" w:rsidR="00F352B6" w:rsidRPr="00F352B6" w:rsidDel="00201166" w:rsidRDefault="00F352B6" w:rsidP="00F352B6">
            <w:pPr>
              <w:spacing w:before="0" w:after="0" w:line="240" w:lineRule="auto"/>
              <w:jc w:val="center"/>
              <w:rPr>
                <w:del w:id="2354" w:author="Houyem Rais" w:date="2024-02-22T14:46:00Z"/>
                <w:rFonts w:ascii="Calibri" w:eastAsia="Times New Roman" w:hAnsi="Calibri" w:cs="Calibri"/>
                <w:b/>
                <w:bCs/>
                <w:sz w:val="16"/>
                <w:szCs w:val="16"/>
                <w:lang w:eastAsia="fr-FR"/>
              </w:rPr>
            </w:pPr>
            <w:del w:id="2355" w:author="Houyem Rais" w:date="2024-02-22T14:46:00Z">
              <w:r w:rsidRPr="00F352B6" w:rsidDel="00201166">
                <w:rPr>
                  <w:rFonts w:ascii="Calibri" w:eastAsia="Times New Roman" w:hAnsi="Calibri" w:cs="Calibri"/>
                  <w:b/>
                  <w:bCs/>
                  <w:sz w:val="16"/>
                  <w:szCs w:val="16"/>
                  <w:lang w:eastAsia="fr-FR"/>
                </w:rPr>
                <w:delText>-880%</w:delText>
              </w:r>
            </w:del>
          </w:p>
        </w:tc>
        <w:tc>
          <w:tcPr>
            <w:tcW w:w="960" w:type="dxa"/>
            <w:tcBorders>
              <w:top w:val="nil"/>
              <w:left w:val="nil"/>
              <w:bottom w:val="single" w:sz="4" w:space="0" w:color="auto"/>
              <w:right w:val="single" w:sz="4" w:space="0" w:color="auto"/>
            </w:tcBorders>
            <w:shd w:val="clear" w:color="auto" w:fill="auto"/>
            <w:vAlign w:val="center"/>
            <w:hideMark/>
          </w:tcPr>
          <w:p w14:paraId="3AC1283F" w14:textId="5003E859" w:rsidR="00F352B6" w:rsidRPr="00F352B6" w:rsidDel="00201166" w:rsidRDefault="00F352B6" w:rsidP="00F352B6">
            <w:pPr>
              <w:spacing w:before="0" w:after="0" w:line="240" w:lineRule="auto"/>
              <w:jc w:val="center"/>
              <w:rPr>
                <w:del w:id="2356" w:author="Houyem Rais" w:date="2024-02-22T14:46:00Z"/>
                <w:rFonts w:ascii="Calibri" w:eastAsia="Times New Roman" w:hAnsi="Calibri" w:cs="Calibri"/>
                <w:b/>
                <w:bCs/>
                <w:sz w:val="16"/>
                <w:szCs w:val="16"/>
                <w:lang w:eastAsia="fr-FR"/>
              </w:rPr>
            </w:pPr>
            <w:del w:id="2357" w:author="Houyem Rais" w:date="2024-02-22T14:46:00Z">
              <w:r w:rsidRPr="00F352B6" w:rsidDel="00201166">
                <w:rPr>
                  <w:rFonts w:ascii="Calibri" w:eastAsia="Times New Roman" w:hAnsi="Calibri" w:cs="Calibri"/>
                  <w:b/>
                  <w:bCs/>
                  <w:sz w:val="16"/>
                  <w:szCs w:val="16"/>
                  <w:lang w:eastAsia="fr-FR"/>
                </w:rPr>
                <w:delText>-115%</w:delText>
              </w:r>
            </w:del>
          </w:p>
        </w:tc>
      </w:tr>
      <w:tr w:rsidR="00F352B6" w:rsidRPr="00F352B6" w:rsidDel="00201166" w14:paraId="4C9CE7A5" w14:textId="4470E77D" w:rsidTr="007E7836">
        <w:trPr>
          <w:trHeight w:val="204"/>
          <w:del w:id="2358" w:author="Houyem Rais" w:date="2024-02-22T14:46:00Z"/>
        </w:trPr>
        <w:tc>
          <w:tcPr>
            <w:tcW w:w="3823" w:type="dxa"/>
            <w:tcBorders>
              <w:top w:val="nil"/>
              <w:left w:val="single" w:sz="4" w:space="0" w:color="auto"/>
              <w:bottom w:val="single" w:sz="4" w:space="0" w:color="auto"/>
              <w:right w:val="single" w:sz="4" w:space="0" w:color="auto"/>
            </w:tcBorders>
            <w:shd w:val="clear" w:color="000000" w:fill="F7CAAC"/>
            <w:vAlign w:val="center"/>
            <w:hideMark/>
          </w:tcPr>
          <w:p w14:paraId="51F00376" w14:textId="6BD56DE7" w:rsidR="00F352B6" w:rsidRPr="00F352B6" w:rsidDel="00201166" w:rsidRDefault="00F352B6" w:rsidP="00F352B6">
            <w:pPr>
              <w:spacing w:before="0" w:after="0" w:line="240" w:lineRule="auto"/>
              <w:jc w:val="left"/>
              <w:rPr>
                <w:del w:id="2359" w:author="Houyem Rais" w:date="2024-02-22T14:46:00Z"/>
                <w:rFonts w:ascii="Calibri" w:eastAsia="Times New Roman" w:hAnsi="Calibri" w:cs="Calibri"/>
                <w:b/>
                <w:bCs/>
                <w:color w:val="000000"/>
                <w:sz w:val="16"/>
                <w:szCs w:val="16"/>
                <w:lang w:eastAsia="fr-FR"/>
              </w:rPr>
            </w:pPr>
            <w:del w:id="2360" w:author="Houyem Rais" w:date="2024-02-22T14:46:00Z">
              <w:r w:rsidRPr="00F352B6" w:rsidDel="00201166">
                <w:rPr>
                  <w:rFonts w:ascii="Calibri" w:eastAsia="Times New Roman" w:hAnsi="Calibri" w:cs="Calibri"/>
                  <w:b/>
                  <w:bCs/>
                  <w:color w:val="000000"/>
                  <w:sz w:val="16"/>
                  <w:szCs w:val="16"/>
                  <w:lang w:eastAsia="fr-FR"/>
                </w:rPr>
                <w:delText>MP+Affermage</w:delText>
              </w:r>
            </w:del>
          </w:p>
        </w:tc>
        <w:tc>
          <w:tcPr>
            <w:tcW w:w="719" w:type="dxa"/>
            <w:tcBorders>
              <w:top w:val="nil"/>
              <w:left w:val="nil"/>
              <w:bottom w:val="single" w:sz="4" w:space="0" w:color="auto"/>
              <w:right w:val="single" w:sz="4" w:space="0" w:color="auto"/>
            </w:tcBorders>
            <w:shd w:val="clear" w:color="000000" w:fill="F7CAAC"/>
            <w:vAlign w:val="center"/>
            <w:hideMark/>
          </w:tcPr>
          <w:p w14:paraId="7FC1AEEA" w14:textId="17D2A092" w:rsidR="00F352B6" w:rsidRPr="00F352B6" w:rsidDel="00201166" w:rsidRDefault="00F352B6" w:rsidP="00F352B6">
            <w:pPr>
              <w:spacing w:before="0" w:after="0" w:line="240" w:lineRule="auto"/>
              <w:jc w:val="left"/>
              <w:rPr>
                <w:del w:id="2361" w:author="Houyem Rais" w:date="2024-02-22T14:46:00Z"/>
                <w:rFonts w:ascii="Calibri" w:eastAsia="Times New Roman" w:hAnsi="Calibri" w:cs="Calibri"/>
                <w:b/>
                <w:bCs/>
                <w:color w:val="000000"/>
                <w:sz w:val="16"/>
                <w:szCs w:val="16"/>
                <w:lang w:eastAsia="fr-FR"/>
              </w:rPr>
            </w:pPr>
            <w:del w:id="2362"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719" w:type="dxa"/>
            <w:tcBorders>
              <w:top w:val="nil"/>
              <w:left w:val="nil"/>
              <w:bottom w:val="single" w:sz="4" w:space="0" w:color="auto"/>
              <w:right w:val="single" w:sz="4" w:space="0" w:color="auto"/>
            </w:tcBorders>
            <w:shd w:val="clear" w:color="000000" w:fill="F7CAAC"/>
            <w:vAlign w:val="center"/>
            <w:hideMark/>
          </w:tcPr>
          <w:p w14:paraId="44603A2C" w14:textId="2C4207F9" w:rsidR="00F352B6" w:rsidRPr="00F352B6" w:rsidDel="00201166" w:rsidRDefault="00F352B6" w:rsidP="00F352B6">
            <w:pPr>
              <w:spacing w:before="0" w:after="0" w:line="240" w:lineRule="auto"/>
              <w:jc w:val="left"/>
              <w:rPr>
                <w:del w:id="2363" w:author="Houyem Rais" w:date="2024-02-22T14:46:00Z"/>
                <w:rFonts w:ascii="Calibri" w:eastAsia="Times New Roman" w:hAnsi="Calibri" w:cs="Calibri"/>
                <w:b/>
                <w:bCs/>
                <w:color w:val="000000"/>
                <w:sz w:val="16"/>
                <w:szCs w:val="16"/>
                <w:lang w:eastAsia="fr-FR"/>
              </w:rPr>
            </w:pPr>
            <w:del w:id="2364"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683" w:type="dxa"/>
            <w:tcBorders>
              <w:top w:val="nil"/>
              <w:left w:val="nil"/>
              <w:bottom w:val="single" w:sz="4" w:space="0" w:color="auto"/>
              <w:right w:val="single" w:sz="4" w:space="0" w:color="auto"/>
            </w:tcBorders>
            <w:shd w:val="clear" w:color="000000" w:fill="F7CAAC"/>
            <w:vAlign w:val="center"/>
            <w:hideMark/>
          </w:tcPr>
          <w:p w14:paraId="3AA48ADE" w14:textId="2428D1F5" w:rsidR="00F352B6" w:rsidRPr="00F352B6" w:rsidDel="00201166" w:rsidRDefault="00F352B6" w:rsidP="00F352B6">
            <w:pPr>
              <w:spacing w:before="0" w:after="0" w:line="240" w:lineRule="auto"/>
              <w:jc w:val="left"/>
              <w:rPr>
                <w:del w:id="2365" w:author="Houyem Rais" w:date="2024-02-22T14:46:00Z"/>
                <w:rFonts w:ascii="Calibri" w:eastAsia="Times New Roman" w:hAnsi="Calibri" w:cs="Calibri"/>
                <w:b/>
                <w:bCs/>
                <w:color w:val="000000"/>
                <w:sz w:val="16"/>
                <w:szCs w:val="16"/>
                <w:lang w:eastAsia="fr-FR"/>
              </w:rPr>
            </w:pPr>
            <w:del w:id="2366"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772" w:type="dxa"/>
            <w:tcBorders>
              <w:top w:val="nil"/>
              <w:left w:val="nil"/>
              <w:bottom w:val="single" w:sz="4" w:space="0" w:color="auto"/>
              <w:right w:val="single" w:sz="4" w:space="0" w:color="auto"/>
            </w:tcBorders>
            <w:shd w:val="clear" w:color="000000" w:fill="F7CAAC"/>
            <w:vAlign w:val="center"/>
            <w:hideMark/>
          </w:tcPr>
          <w:p w14:paraId="55703B2B" w14:textId="4CC51AB1" w:rsidR="00F352B6" w:rsidRPr="00F352B6" w:rsidDel="00201166" w:rsidRDefault="00F352B6" w:rsidP="00F352B6">
            <w:pPr>
              <w:spacing w:before="0" w:after="0" w:line="240" w:lineRule="auto"/>
              <w:jc w:val="left"/>
              <w:rPr>
                <w:del w:id="2367" w:author="Houyem Rais" w:date="2024-02-22T14:46:00Z"/>
                <w:rFonts w:ascii="Calibri" w:eastAsia="Times New Roman" w:hAnsi="Calibri" w:cs="Calibri"/>
                <w:b/>
                <w:bCs/>
                <w:color w:val="000000"/>
                <w:sz w:val="16"/>
                <w:szCs w:val="16"/>
                <w:lang w:eastAsia="fr-FR"/>
              </w:rPr>
            </w:pPr>
            <w:del w:id="2368"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683" w:type="dxa"/>
            <w:tcBorders>
              <w:top w:val="nil"/>
              <w:left w:val="nil"/>
              <w:bottom w:val="single" w:sz="4" w:space="0" w:color="auto"/>
              <w:right w:val="single" w:sz="4" w:space="0" w:color="auto"/>
            </w:tcBorders>
            <w:shd w:val="clear" w:color="000000" w:fill="F7CAAC"/>
            <w:vAlign w:val="center"/>
            <w:hideMark/>
          </w:tcPr>
          <w:p w14:paraId="4D9AB643" w14:textId="032BAE64" w:rsidR="00F352B6" w:rsidRPr="00F352B6" w:rsidDel="00201166" w:rsidRDefault="00F352B6" w:rsidP="00F352B6">
            <w:pPr>
              <w:spacing w:before="0" w:after="0" w:line="240" w:lineRule="auto"/>
              <w:jc w:val="left"/>
              <w:rPr>
                <w:del w:id="2369" w:author="Houyem Rais" w:date="2024-02-22T14:46:00Z"/>
                <w:rFonts w:ascii="Calibri" w:eastAsia="Times New Roman" w:hAnsi="Calibri" w:cs="Calibri"/>
                <w:b/>
                <w:bCs/>
                <w:color w:val="000000"/>
                <w:sz w:val="16"/>
                <w:szCs w:val="16"/>
                <w:lang w:eastAsia="fr-FR"/>
              </w:rPr>
            </w:pPr>
            <w:del w:id="2370"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960" w:type="dxa"/>
            <w:tcBorders>
              <w:top w:val="nil"/>
              <w:left w:val="nil"/>
              <w:bottom w:val="single" w:sz="4" w:space="0" w:color="auto"/>
              <w:right w:val="single" w:sz="4" w:space="0" w:color="auto"/>
            </w:tcBorders>
            <w:shd w:val="clear" w:color="000000" w:fill="F7CAAC"/>
            <w:vAlign w:val="center"/>
            <w:hideMark/>
          </w:tcPr>
          <w:p w14:paraId="434F19C8" w14:textId="1D6EF31A" w:rsidR="00F352B6" w:rsidRPr="00F352B6" w:rsidDel="00201166" w:rsidRDefault="00F352B6" w:rsidP="00F352B6">
            <w:pPr>
              <w:spacing w:before="0" w:after="0" w:line="240" w:lineRule="auto"/>
              <w:jc w:val="left"/>
              <w:rPr>
                <w:del w:id="2371" w:author="Houyem Rais" w:date="2024-02-22T14:46:00Z"/>
                <w:rFonts w:ascii="Calibri" w:eastAsia="Times New Roman" w:hAnsi="Calibri" w:cs="Calibri"/>
                <w:b/>
                <w:bCs/>
                <w:color w:val="000000"/>
                <w:sz w:val="16"/>
                <w:szCs w:val="16"/>
                <w:lang w:eastAsia="fr-FR"/>
              </w:rPr>
            </w:pPr>
            <w:del w:id="2372" w:author="Houyem Rais" w:date="2024-02-22T14:46:00Z">
              <w:r w:rsidRPr="00F352B6" w:rsidDel="00201166">
                <w:rPr>
                  <w:rFonts w:ascii="Calibri" w:eastAsia="Times New Roman" w:hAnsi="Calibri" w:cs="Calibri"/>
                  <w:b/>
                  <w:bCs/>
                  <w:color w:val="000000"/>
                  <w:sz w:val="16"/>
                  <w:szCs w:val="16"/>
                  <w:lang w:eastAsia="fr-FR"/>
                </w:rPr>
                <w:delText> </w:delText>
              </w:r>
            </w:del>
          </w:p>
        </w:tc>
      </w:tr>
      <w:tr w:rsidR="00F352B6" w:rsidRPr="00F352B6" w:rsidDel="00201166" w14:paraId="0CEC4EE5" w14:textId="3A94B4CF" w:rsidTr="007E7836">
        <w:trPr>
          <w:trHeight w:val="204"/>
          <w:del w:id="237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3A6F848D" w14:textId="16A16021" w:rsidR="00F352B6" w:rsidRPr="00F352B6" w:rsidDel="00201166" w:rsidRDefault="00F352B6" w:rsidP="00F352B6">
            <w:pPr>
              <w:spacing w:before="0" w:after="0" w:line="240" w:lineRule="auto"/>
              <w:jc w:val="left"/>
              <w:rPr>
                <w:del w:id="2374" w:author="Houyem Rais" w:date="2024-02-22T14:46:00Z"/>
                <w:rFonts w:ascii="Arial" w:eastAsia="Times New Roman" w:hAnsi="Arial" w:cs="Arial"/>
                <w:sz w:val="16"/>
                <w:szCs w:val="16"/>
                <w:lang w:eastAsia="fr-FR"/>
              </w:rPr>
            </w:pPr>
            <w:del w:id="2375" w:author="Houyem Rais" w:date="2024-02-22T14:46:00Z">
              <w:r w:rsidRPr="00F352B6" w:rsidDel="00201166">
                <w:rPr>
                  <w:rFonts w:ascii="Arial" w:eastAsia="Times New Roman" w:hAnsi="Arial" w:cs="Arial"/>
                  <w:sz w:val="16"/>
                  <w:szCs w:val="16"/>
                  <w:lang w:eastAsia="fr-FR"/>
                </w:rPr>
                <w:delText>VAN du secteur public (M$) - Sans risque</w:delText>
              </w:r>
            </w:del>
          </w:p>
        </w:tc>
        <w:tc>
          <w:tcPr>
            <w:tcW w:w="719" w:type="dxa"/>
            <w:tcBorders>
              <w:top w:val="nil"/>
              <w:left w:val="nil"/>
              <w:bottom w:val="single" w:sz="4" w:space="0" w:color="auto"/>
              <w:right w:val="single" w:sz="4" w:space="0" w:color="auto"/>
            </w:tcBorders>
            <w:shd w:val="clear" w:color="auto" w:fill="auto"/>
            <w:vAlign w:val="center"/>
            <w:hideMark/>
          </w:tcPr>
          <w:p w14:paraId="633CE65E" w14:textId="1B880AA4" w:rsidR="00F352B6" w:rsidRPr="00F352B6" w:rsidDel="00201166" w:rsidRDefault="00F352B6" w:rsidP="00F352B6">
            <w:pPr>
              <w:spacing w:before="0" w:after="0" w:line="240" w:lineRule="auto"/>
              <w:jc w:val="center"/>
              <w:rPr>
                <w:del w:id="2376" w:author="Houyem Rais" w:date="2024-02-22T14:46:00Z"/>
                <w:rFonts w:ascii="Arial" w:eastAsia="Times New Roman" w:hAnsi="Arial" w:cs="Arial"/>
                <w:sz w:val="16"/>
                <w:szCs w:val="16"/>
                <w:lang w:eastAsia="fr-FR"/>
              </w:rPr>
            </w:pPr>
            <w:del w:id="2377" w:author="Houyem Rais" w:date="2024-02-22T14:46:00Z">
              <w:r w:rsidRPr="00F352B6" w:rsidDel="00201166">
                <w:rPr>
                  <w:rFonts w:ascii="Arial" w:eastAsia="Times New Roman" w:hAnsi="Arial" w:cs="Arial"/>
                  <w:sz w:val="16"/>
                  <w:szCs w:val="16"/>
                  <w:lang w:eastAsia="fr-FR"/>
                </w:rPr>
                <w:delText>544,2</w:delText>
              </w:r>
            </w:del>
          </w:p>
        </w:tc>
        <w:tc>
          <w:tcPr>
            <w:tcW w:w="719" w:type="dxa"/>
            <w:tcBorders>
              <w:top w:val="nil"/>
              <w:left w:val="nil"/>
              <w:bottom w:val="single" w:sz="4" w:space="0" w:color="auto"/>
              <w:right w:val="single" w:sz="4" w:space="0" w:color="auto"/>
            </w:tcBorders>
            <w:shd w:val="clear" w:color="auto" w:fill="auto"/>
            <w:vAlign w:val="center"/>
            <w:hideMark/>
          </w:tcPr>
          <w:p w14:paraId="325E997D" w14:textId="059475E6" w:rsidR="00F352B6" w:rsidRPr="00F352B6" w:rsidDel="00201166" w:rsidRDefault="00F352B6" w:rsidP="00F352B6">
            <w:pPr>
              <w:spacing w:before="0" w:after="0" w:line="240" w:lineRule="auto"/>
              <w:jc w:val="center"/>
              <w:rPr>
                <w:del w:id="2378" w:author="Houyem Rais" w:date="2024-02-22T14:46:00Z"/>
                <w:rFonts w:ascii="Arial" w:eastAsia="Times New Roman" w:hAnsi="Arial" w:cs="Arial"/>
                <w:sz w:val="16"/>
                <w:szCs w:val="16"/>
                <w:lang w:eastAsia="fr-FR"/>
              </w:rPr>
            </w:pPr>
            <w:del w:id="2379" w:author="Houyem Rais" w:date="2024-02-22T14:46:00Z">
              <w:r w:rsidRPr="00F352B6" w:rsidDel="00201166">
                <w:rPr>
                  <w:rFonts w:ascii="Arial" w:eastAsia="Times New Roman" w:hAnsi="Arial" w:cs="Arial"/>
                  <w:sz w:val="16"/>
                  <w:szCs w:val="16"/>
                  <w:lang w:eastAsia="fr-FR"/>
                </w:rPr>
                <w:delText>428,9</w:delText>
              </w:r>
            </w:del>
          </w:p>
        </w:tc>
        <w:tc>
          <w:tcPr>
            <w:tcW w:w="683" w:type="dxa"/>
            <w:tcBorders>
              <w:top w:val="nil"/>
              <w:left w:val="nil"/>
              <w:bottom w:val="single" w:sz="4" w:space="0" w:color="auto"/>
              <w:right w:val="single" w:sz="4" w:space="0" w:color="auto"/>
            </w:tcBorders>
            <w:shd w:val="clear" w:color="auto" w:fill="auto"/>
            <w:vAlign w:val="center"/>
            <w:hideMark/>
          </w:tcPr>
          <w:p w14:paraId="7233151E" w14:textId="3FA9616D" w:rsidR="00F352B6" w:rsidRPr="00F352B6" w:rsidDel="00201166" w:rsidRDefault="00F352B6" w:rsidP="00F352B6">
            <w:pPr>
              <w:spacing w:before="0" w:after="0" w:line="240" w:lineRule="auto"/>
              <w:jc w:val="center"/>
              <w:rPr>
                <w:del w:id="2380" w:author="Houyem Rais" w:date="2024-02-22T14:46:00Z"/>
                <w:rFonts w:ascii="Arial" w:eastAsia="Times New Roman" w:hAnsi="Arial" w:cs="Arial"/>
                <w:sz w:val="16"/>
                <w:szCs w:val="16"/>
                <w:lang w:eastAsia="fr-FR"/>
              </w:rPr>
            </w:pPr>
            <w:del w:id="2381" w:author="Houyem Rais" w:date="2024-02-22T14:46:00Z">
              <w:r w:rsidRPr="00F352B6" w:rsidDel="00201166">
                <w:rPr>
                  <w:rFonts w:ascii="Arial" w:eastAsia="Times New Roman" w:hAnsi="Arial" w:cs="Arial"/>
                  <w:sz w:val="16"/>
                  <w:szCs w:val="16"/>
                  <w:lang w:eastAsia="fr-FR"/>
                </w:rPr>
                <w:delText>492,4</w:delText>
              </w:r>
            </w:del>
          </w:p>
        </w:tc>
        <w:tc>
          <w:tcPr>
            <w:tcW w:w="772" w:type="dxa"/>
            <w:tcBorders>
              <w:top w:val="nil"/>
              <w:left w:val="nil"/>
              <w:bottom w:val="single" w:sz="4" w:space="0" w:color="auto"/>
              <w:right w:val="single" w:sz="4" w:space="0" w:color="auto"/>
            </w:tcBorders>
            <w:shd w:val="clear" w:color="auto" w:fill="auto"/>
            <w:vAlign w:val="center"/>
            <w:hideMark/>
          </w:tcPr>
          <w:p w14:paraId="2CBE0F65" w14:textId="32DE4441" w:rsidR="00F352B6" w:rsidRPr="00F352B6" w:rsidDel="00201166" w:rsidRDefault="00F352B6" w:rsidP="00F352B6">
            <w:pPr>
              <w:spacing w:before="0" w:after="0" w:line="240" w:lineRule="auto"/>
              <w:jc w:val="center"/>
              <w:rPr>
                <w:del w:id="2382" w:author="Houyem Rais" w:date="2024-02-22T14:46:00Z"/>
                <w:rFonts w:ascii="Arial" w:eastAsia="Times New Roman" w:hAnsi="Arial" w:cs="Arial"/>
                <w:sz w:val="16"/>
                <w:szCs w:val="16"/>
                <w:lang w:eastAsia="fr-FR"/>
              </w:rPr>
            </w:pPr>
            <w:del w:id="2383" w:author="Houyem Rais" w:date="2024-02-22T14:46:00Z">
              <w:r w:rsidRPr="00F352B6" w:rsidDel="00201166">
                <w:rPr>
                  <w:rFonts w:ascii="Arial" w:eastAsia="Times New Roman" w:hAnsi="Arial" w:cs="Arial"/>
                  <w:sz w:val="16"/>
                  <w:szCs w:val="16"/>
                  <w:lang w:eastAsia="fr-FR"/>
                </w:rPr>
                <w:delText>-517,3</w:delText>
              </w:r>
            </w:del>
          </w:p>
        </w:tc>
        <w:tc>
          <w:tcPr>
            <w:tcW w:w="683" w:type="dxa"/>
            <w:tcBorders>
              <w:top w:val="nil"/>
              <w:left w:val="nil"/>
              <w:bottom w:val="single" w:sz="4" w:space="0" w:color="auto"/>
              <w:right w:val="single" w:sz="4" w:space="0" w:color="auto"/>
            </w:tcBorders>
            <w:shd w:val="clear" w:color="auto" w:fill="auto"/>
            <w:vAlign w:val="center"/>
            <w:hideMark/>
          </w:tcPr>
          <w:p w14:paraId="126153F6" w14:textId="1129B62E" w:rsidR="00F352B6" w:rsidRPr="00F352B6" w:rsidDel="00201166" w:rsidRDefault="00F352B6" w:rsidP="00F352B6">
            <w:pPr>
              <w:spacing w:before="0" w:after="0" w:line="240" w:lineRule="auto"/>
              <w:jc w:val="center"/>
              <w:rPr>
                <w:del w:id="2384" w:author="Houyem Rais" w:date="2024-02-22T14:46:00Z"/>
                <w:rFonts w:ascii="Arial" w:eastAsia="Times New Roman" w:hAnsi="Arial" w:cs="Arial"/>
                <w:sz w:val="16"/>
                <w:szCs w:val="16"/>
                <w:lang w:eastAsia="fr-FR"/>
              </w:rPr>
            </w:pPr>
            <w:del w:id="2385" w:author="Houyem Rais" w:date="2024-02-22T14:46:00Z">
              <w:r w:rsidRPr="00F352B6" w:rsidDel="00201166">
                <w:rPr>
                  <w:rFonts w:ascii="Arial" w:eastAsia="Times New Roman" w:hAnsi="Arial" w:cs="Arial"/>
                  <w:sz w:val="16"/>
                  <w:szCs w:val="16"/>
                  <w:lang w:eastAsia="fr-FR"/>
                </w:rPr>
                <w:delText>586,2</w:delText>
              </w:r>
            </w:del>
          </w:p>
        </w:tc>
        <w:tc>
          <w:tcPr>
            <w:tcW w:w="960" w:type="dxa"/>
            <w:tcBorders>
              <w:top w:val="nil"/>
              <w:left w:val="nil"/>
              <w:bottom w:val="single" w:sz="4" w:space="0" w:color="auto"/>
              <w:right w:val="single" w:sz="4" w:space="0" w:color="auto"/>
            </w:tcBorders>
            <w:shd w:val="clear" w:color="auto" w:fill="auto"/>
            <w:vAlign w:val="center"/>
            <w:hideMark/>
          </w:tcPr>
          <w:p w14:paraId="3ADEB5AC" w14:textId="679E2F97" w:rsidR="00F352B6" w:rsidRPr="00F352B6" w:rsidDel="00201166" w:rsidRDefault="00F352B6" w:rsidP="00F352B6">
            <w:pPr>
              <w:spacing w:before="0" w:after="0" w:line="240" w:lineRule="auto"/>
              <w:jc w:val="center"/>
              <w:rPr>
                <w:del w:id="2386" w:author="Houyem Rais" w:date="2024-02-22T14:46:00Z"/>
                <w:rFonts w:ascii="Arial" w:eastAsia="Times New Roman" w:hAnsi="Arial" w:cs="Arial"/>
                <w:sz w:val="16"/>
                <w:szCs w:val="16"/>
                <w:lang w:eastAsia="fr-FR"/>
              </w:rPr>
            </w:pPr>
            <w:del w:id="2387" w:author="Houyem Rais" w:date="2024-02-22T14:46:00Z">
              <w:r w:rsidRPr="00F352B6" w:rsidDel="00201166">
                <w:rPr>
                  <w:rFonts w:ascii="Arial" w:eastAsia="Times New Roman" w:hAnsi="Arial" w:cs="Arial"/>
                  <w:sz w:val="16"/>
                  <w:szCs w:val="16"/>
                  <w:lang w:eastAsia="fr-FR"/>
                </w:rPr>
                <w:delText>182,3</w:delText>
              </w:r>
            </w:del>
          </w:p>
        </w:tc>
      </w:tr>
      <w:tr w:rsidR="00F352B6" w:rsidRPr="00F352B6" w:rsidDel="00201166" w14:paraId="7A682F81" w14:textId="7FA0A2CB" w:rsidTr="007E7836">
        <w:trPr>
          <w:trHeight w:val="204"/>
          <w:del w:id="2388"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609B5EA3" w14:textId="0E762290" w:rsidR="00F352B6" w:rsidRPr="00F352B6" w:rsidDel="00201166" w:rsidRDefault="00F352B6" w:rsidP="00F352B6">
            <w:pPr>
              <w:spacing w:before="0" w:after="0" w:line="240" w:lineRule="auto"/>
              <w:jc w:val="left"/>
              <w:rPr>
                <w:del w:id="2389" w:author="Houyem Rais" w:date="2024-02-22T14:46:00Z"/>
                <w:rFonts w:ascii="Arial" w:eastAsia="Times New Roman" w:hAnsi="Arial" w:cs="Arial"/>
                <w:sz w:val="16"/>
                <w:szCs w:val="16"/>
                <w:lang w:eastAsia="fr-FR"/>
              </w:rPr>
            </w:pPr>
            <w:del w:id="2390" w:author="Houyem Rais" w:date="2024-02-22T14:46:00Z">
              <w:r w:rsidRPr="00F352B6" w:rsidDel="00201166">
                <w:rPr>
                  <w:rFonts w:ascii="Arial" w:eastAsia="Times New Roman" w:hAnsi="Arial" w:cs="Arial"/>
                  <w:sz w:val="16"/>
                  <w:szCs w:val="16"/>
                  <w:lang w:eastAsia="fr-FR"/>
                </w:rPr>
                <w:delText>VAN du risque (M$)</w:delText>
              </w:r>
            </w:del>
          </w:p>
        </w:tc>
        <w:tc>
          <w:tcPr>
            <w:tcW w:w="719" w:type="dxa"/>
            <w:tcBorders>
              <w:top w:val="nil"/>
              <w:left w:val="nil"/>
              <w:bottom w:val="single" w:sz="4" w:space="0" w:color="auto"/>
              <w:right w:val="single" w:sz="4" w:space="0" w:color="auto"/>
            </w:tcBorders>
            <w:shd w:val="clear" w:color="auto" w:fill="auto"/>
            <w:vAlign w:val="center"/>
            <w:hideMark/>
          </w:tcPr>
          <w:p w14:paraId="438A7CF0" w14:textId="7BD8A180" w:rsidR="00F352B6" w:rsidRPr="00F352B6" w:rsidDel="00201166" w:rsidRDefault="00F352B6" w:rsidP="00F352B6">
            <w:pPr>
              <w:spacing w:before="0" w:after="0" w:line="240" w:lineRule="auto"/>
              <w:jc w:val="center"/>
              <w:rPr>
                <w:del w:id="2391" w:author="Houyem Rais" w:date="2024-02-22T14:46:00Z"/>
                <w:rFonts w:ascii="Arial" w:eastAsia="Times New Roman" w:hAnsi="Arial" w:cs="Arial"/>
                <w:sz w:val="16"/>
                <w:szCs w:val="16"/>
                <w:lang w:eastAsia="fr-FR"/>
              </w:rPr>
            </w:pPr>
            <w:del w:id="2392" w:author="Houyem Rais" w:date="2024-02-22T14:46:00Z">
              <w:r w:rsidRPr="00F352B6" w:rsidDel="00201166">
                <w:rPr>
                  <w:rFonts w:ascii="Arial" w:eastAsia="Times New Roman" w:hAnsi="Arial" w:cs="Arial"/>
                  <w:sz w:val="16"/>
                  <w:szCs w:val="16"/>
                  <w:lang w:eastAsia="fr-FR"/>
                </w:rPr>
                <w:delText>-626,8</w:delText>
              </w:r>
            </w:del>
          </w:p>
        </w:tc>
        <w:tc>
          <w:tcPr>
            <w:tcW w:w="719" w:type="dxa"/>
            <w:tcBorders>
              <w:top w:val="nil"/>
              <w:left w:val="nil"/>
              <w:bottom w:val="single" w:sz="4" w:space="0" w:color="auto"/>
              <w:right w:val="single" w:sz="4" w:space="0" w:color="auto"/>
            </w:tcBorders>
            <w:shd w:val="clear" w:color="auto" w:fill="auto"/>
            <w:vAlign w:val="center"/>
            <w:hideMark/>
          </w:tcPr>
          <w:p w14:paraId="32E7E858" w14:textId="088B9F89" w:rsidR="00F352B6" w:rsidRPr="00F352B6" w:rsidDel="00201166" w:rsidRDefault="00F352B6" w:rsidP="00F352B6">
            <w:pPr>
              <w:spacing w:before="0" w:after="0" w:line="240" w:lineRule="auto"/>
              <w:jc w:val="center"/>
              <w:rPr>
                <w:del w:id="2393" w:author="Houyem Rais" w:date="2024-02-22T14:46:00Z"/>
                <w:rFonts w:ascii="Arial" w:eastAsia="Times New Roman" w:hAnsi="Arial" w:cs="Arial"/>
                <w:sz w:val="16"/>
                <w:szCs w:val="16"/>
                <w:lang w:eastAsia="fr-FR"/>
              </w:rPr>
            </w:pPr>
            <w:del w:id="2394" w:author="Houyem Rais" w:date="2024-02-22T14:46:00Z">
              <w:r w:rsidRPr="00F352B6" w:rsidDel="00201166">
                <w:rPr>
                  <w:rFonts w:ascii="Arial" w:eastAsia="Times New Roman" w:hAnsi="Arial" w:cs="Arial"/>
                  <w:sz w:val="16"/>
                  <w:szCs w:val="16"/>
                  <w:lang w:eastAsia="fr-FR"/>
                </w:rPr>
                <w:delText>-797,9</w:delText>
              </w:r>
            </w:del>
          </w:p>
        </w:tc>
        <w:tc>
          <w:tcPr>
            <w:tcW w:w="683" w:type="dxa"/>
            <w:tcBorders>
              <w:top w:val="nil"/>
              <w:left w:val="nil"/>
              <w:bottom w:val="single" w:sz="4" w:space="0" w:color="auto"/>
              <w:right w:val="single" w:sz="4" w:space="0" w:color="auto"/>
            </w:tcBorders>
            <w:shd w:val="clear" w:color="auto" w:fill="auto"/>
            <w:vAlign w:val="center"/>
            <w:hideMark/>
          </w:tcPr>
          <w:p w14:paraId="05C933B1" w14:textId="520150A2" w:rsidR="00F352B6" w:rsidRPr="00F352B6" w:rsidDel="00201166" w:rsidRDefault="00F352B6" w:rsidP="00F352B6">
            <w:pPr>
              <w:spacing w:before="0" w:after="0" w:line="240" w:lineRule="auto"/>
              <w:jc w:val="center"/>
              <w:rPr>
                <w:del w:id="2395" w:author="Houyem Rais" w:date="2024-02-22T14:46:00Z"/>
                <w:rFonts w:ascii="Arial" w:eastAsia="Times New Roman" w:hAnsi="Arial" w:cs="Arial"/>
                <w:sz w:val="16"/>
                <w:szCs w:val="16"/>
                <w:lang w:eastAsia="fr-FR"/>
              </w:rPr>
            </w:pPr>
            <w:del w:id="2396" w:author="Houyem Rais" w:date="2024-02-22T14:46:00Z">
              <w:r w:rsidRPr="00F352B6" w:rsidDel="00201166">
                <w:rPr>
                  <w:rFonts w:ascii="Arial" w:eastAsia="Times New Roman" w:hAnsi="Arial" w:cs="Arial"/>
                  <w:sz w:val="16"/>
                  <w:szCs w:val="16"/>
                  <w:lang w:eastAsia="fr-FR"/>
                </w:rPr>
                <w:delText>-558,8</w:delText>
              </w:r>
            </w:del>
          </w:p>
        </w:tc>
        <w:tc>
          <w:tcPr>
            <w:tcW w:w="772" w:type="dxa"/>
            <w:tcBorders>
              <w:top w:val="nil"/>
              <w:left w:val="nil"/>
              <w:bottom w:val="single" w:sz="4" w:space="0" w:color="auto"/>
              <w:right w:val="single" w:sz="4" w:space="0" w:color="auto"/>
            </w:tcBorders>
            <w:shd w:val="clear" w:color="auto" w:fill="auto"/>
            <w:vAlign w:val="center"/>
            <w:hideMark/>
          </w:tcPr>
          <w:p w14:paraId="12D0B7DD" w14:textId="06284038" w:rsidR="00F352B6" w:rsidRPr="00F352B6" w:rsidDel="00201166" w:rsidRDefault="00F352B6" w:rsidP="00F352B6">
            <w:pPr>
              <w:spacing w:before="0" w:after="0" w:line="240" w:lineRule="auto"/>
              <w:jc w:val="center"/>
              <w:rPr>
                <w:del w:id="2397" w:author="Houyem Rais" w:date="2024-02-22T14:46:00Z"/>
                <w:rFonts w:ascii="Arial" w:eastAsia="Times New Roman" w:hAnsi="Arial" w:cs="Arial"/>
                <w:sz w:val="16"/>
                <w:szCs w:val="16"/>
                <w:lang w:eastAsia="fr-FR"/>
              </w:rPr>
            </w:pPr>
            <w:del w:id="2398" w:author="Houyem Rais" w:date="2024-02-22T14:46:00Z">
              <w:r w:rsidRPr="00F352B6" w:rsidDel="00201166">
                <w:rPr>
                  <w:rFonts w:ascii="Arial" w:eastAsia="Times New Roman" w:hAnsi="Arial" w:cs="Arial"/>
                  <w:sz w:val="16"/>
                  <w:szCs w:val="16"/>
                  <w:lang w:eastAsia="fr-FR"/>
                </w:rPr>
                <w:delText>-523,2</w:delText>
              </w:r>
            </w:del>
          </w:p>
        </w:tc>
        <w:tc>
          <w:tcPr>
            <w:tcW w:w="683" w:type="dxa"/>
            <w:tcBorders>
              <w:top w:val="nil"/>
              <w:left w:val="nil"/>
              <w:bottom w:val="single" w:sz="4" w:space="0" w:color="auto"/>
              <w:right w:val="single" w:sz="4" w:space="0" w:color="auto"/>
            </w:tcBorders>
            <w:shd w:val="clear" w:color="auto" w:fill="auto"/>
            <w:vAlign w:val="center"/>
            <w:hideMark/>
          </w:tcPr>
          <w:p w14:paraId="6C2A535A" w14:textId="5D794339" w:rsidR="00F352B6" w:rsidRPr="00F352B6" w:rsidDel="00201166" w:rsidRDefault="00F352B6" w:rsidP="00F352B6">
            <w:pPr>
              <w:spacing w:before="0" w:after="0" w:line="240" w:lineRule="auto"/>
              <w:jc w:val="center"/>
              <w:rPr>
                <w:del w:id="2399" w:author="Houyem Rais" w:date="2024-02-22T14:46:00Z"/>
                <w:rFonts w:ascii="Arial" w:eastAsia="Times New Roman" w:hAnsi="Arial" w:cs="Arial"/>
                <w:sz w:val="16"/>
                <w:szCs w:val="16"/>
                <w:lang w:eastAsia="fr-FR"/>
              </w:rPr>
            </w:pPr>
            <w:del w:id="2400" w:author="Houyem Rais" w:date="2024-02-22T14:46:00Z">
              <w:r w:rsidRPr="00F352B6" w:rsidDel="00201166">
                <w:rPr>
                  <w:rFonts w:ascii="Arial" w:eastAsia="Times New Roman" w:hAnsi="Arial" w:cs="Arial"/>
                  <w:sz w:val="16"/>
                  <w:szCs w:val="16"/>
                  <w:lang w:eastAsia="fr-FR"/>
                </w:rPr>
                <w:delText>-624,6</w:delText>
              </w:r>
            </w:del>
          </w:p>
        </w:tc>
        <w:tc>
          <w:tcPr>
            <w:tcW w:w="960" w:type="dxa"/>
            <w:tcBorders>
              <w:top w:val="nil"/>
              <w:left w:val="nil"/>
              <w:bottom w:val="single" w:sz="4" w:space="0" w:color="auto"/>
              <w:right w:val="single" w:sz="4" w:space="0" w:color="auto"/>
            </w:tcBorders>
            <w:shd w:val="clear" w:color="auto" w:fill="auto"/>
            <w:vAlign w:val="center"/>
            <w:hideMark/>
          </w:tcPr>
          <w:p w14:paraId="2ECC9B22" w14:textId="0723B342" w:rsidR="00F352B6" w:rsidRPr="00F352B6" w:rsidDel="00201166" w:rsidRDefault="00F352B6" w:rsidP="00F352B6">
            <w:pPr>
              <w:spacing w:before="0" w:after="0" w:line="240" w:lineRule="auto"/>
              <w:jc w:val="center"/>
              <w:rPr>
                <w:del w:id="2401" w:author="Houyem Rais" w:date="2024-02-22T14:46:00Z"/>
                <w:rFonts w:ascii="Arial" w:eastAsia="Times New Roman" w:hAnsi="Arial" w:cs="Arial"/>
                <w:sz w:val="16"/>
                <w:szCs w:val="16"/>
                <w:lang w:eastAsia="fr-FR"/>
              </w:rPr>
            </w:pPr>
            <w:del w:id="2402" w:author="Houyem Rais" w:date="2024-02-22T14:46:00Z">
              <w:r w:rsidRPr="00F352B6" w:rsidDel="00201166">
                <w:rPr>
                  <w:rFonts w:ascii="Arial" w:eastAsia="Times New Roman" w:hAnsi="Arial" w:cs="Arial"/>
                  <w:sz w:val="16"/>
                  <w:szCs w:val="16"/>
                  <w:lang w:eastAsia="fr-FR"/>
                </w:rPr>
                <w:delText>-579,1</w:delText>
              </w:r>
            </w:del>
          </w:p>
        </w:tc>
      </w:tr>
      <w:tr w:rsidR="00F352B6" w:rsidRPr="00F352B6" w:rsidDel="00201166" w14:paraId="7A2BC442" w14:textId="5A84918C" w:rsidTr="007E7836">
        <w:trPr>
          <w:trHeight w:val="204"/>
          <w:del w:id="240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09F364FF" w14:textId="186C979D" w:rsidR="00F352B6" w:rsidRPr="00F352B6" w:rsidDel="00201166" w:rsidRDefault="00F352B6" w:rsidP="00F352B6">
            <w:pPr>
              <w:spacing w:before="0" w:after="0" w:line="240" w:lineRule="auto"/>
              <w:jc w:val="left"/>
              <w:rPr>
                <w:del w:id="2404" w:author="Houyem Rais" w:date="2024-02-22T14:46:00Z"/>
                <w:rFonts w:ascii="Arial" w:eastAsia="Times New Roman" w:hAnsi="Arial" w:cs="Arial"/>
                <w:sz w:val="16"/>
                <w:szCs w:val="16"/>
                <w:lang w:eastAsia="fr-FR"/>
              </w:rPr>
            </w:pPr>
            <w:del w:id="2405" w:author="Houyem Rais" w:date="2024-02-22T14:46:00Z">
              <w:r w:rsidRPr="00F352B6" w:rsidDel="00201166">
                <w:rPr>
                  <w:rFonts w:ascii="Arial" w:eastAsia="Times New Roman" w:hAnsi="Arial" w:cs="Arial"/>
                  <w:sz w:val="16"/>
                  <w:szCs w:val="16"/>
                  <w:lang w:eastAsia="fr-FR"/>
                </w:rPr>
                <w:delText>VAN du secteur public (M$) - Avec risque</w:delText>
              </w:r>
            </w:del>
          </w:p>
        </w:tc>
        <w:tc>
          <w:tcPr>
            <w:tcW w:w="719" w:type="dxa"/>
            <w:tcBorders>
              <w:top w:val="nil"/>
              <w:left w:val="nil"/>
              <w:bottom w:val="single" w:sz="4" w:space="0" w:color="auto"/>
              <w:right w:val="single" w:sz="4" w:space="0" w:color="auto"/>
            </w:tcBorders>
            <w:shd w:val="clear" w:color="auto" w:fill="auto"/>
            <w:vAlign w:val="center"/>
            <w:hideMark/>
          </w:tcPr>
          <w:p w14:paraId="59764B4C" w14:textId="5B2722CD" w:rsidR="00F352B6" w:rsidRPr="00F352B6" w:rsidDel="00201166" w:rsidRDefault="00F352B6" w:rsidP="00F352B6">
            <w:pPr>
              <w:spacing w:before="0" w:after="0" w:line="240" w:lineRule="auto"/>
              <w:jc w:val="center"/>
              <w:rPr>
                <w:del w:id="2406" w:author="Houyem Rais" w:date="2024-02-22T14:46:00Z"/>
                <w:rFonts w:ascii="Arial" w:eastAsia="Times New Roman" w:hAnsi="Arial" w:cs="Arial"/>
                <w:sz w:val="16"/>
                <w:szCs w:val="16"/>
                <w:lang w:eastAsia="fr-FR"/>
              </w:rPr>
            </w:pPr>
            <w:del w:id="2407" w:author="Houyem Rais" w:date="2024-02-22T14:46:00Z">
              <w:r w:rsidRPr="00F352B6" w:rsidDel="00201166">
                <w:rPr>
                  <w:rFonts w:ascii="Arial" w:eastAsia="Times New Roman" w:hAnsi="Arial" w:cs="Arial"/>
                  <w:sz w:val="16"/>
                  <w:szCs w:val="16"/>
                  <w:lang w:eastAsia="fr-FR"/>
                </w:rPr>
                <w:delText>-82,5</w:delText>
              </w:r>
            </w:del>
          </w:p>
        </w:tc>
        <w:tc>
          <w:tcPr>
            <w:tcW w:w="719" w:type="dxa"/>
            <w:tcBorders>
              <w:top w:val="nil"/>
              <w:left w:val="nil"/>
              <w:bottom w:val="single" w:sz="4" w:space="0" w:color="auto"/>
              <w:right w:val="single" w:sz="4" w:space="0" w:color="auto"/>
            </w:tcBorders>
            <w:shd w:val="clear" w:color="auto" w:fill="auto"/>
            <w:vAlign w:val="center"/>
            <w:hideMark/>
          </w:tcPr>
          <w:p w14:paraId="2A339973" w14:textId="48384A88" w:rsidR="00F352B6" w:rsidRPr="00F352B6" w:rsidDel="00201166" w:rsidRDefault="00F352B6" w:rsidP="00F352B6">
            <w:pPr>
              <w:spacing w:before="0" w:after="0" w:line="240" w:lineRule="auto"/>
              <w:jc w:val="center"/>
              <w:rPr>
                <w:del w:id="2408" w:author="Houyem Rais" w:date="2024-02-22T14:46:00Z"/>
                <w:rFonts w:ascii="Arial" w:eastAsia="Times New Roman" w:hAnsi="Arial" w:cs="Arial"/>
                <w:sz w:val="16"/>
                <w:szCs w:val="16"/>
                <w:lang w:eastAsia="fr-FR"/>
              </w:rPr>
            </w:pPr>
            <w:del w:id="2409" w:author="Houyem Rais" w:date="2024-02-22T14:46:00Z">
              <w:r w:rsidRPr="00F352B6" w:rsidDel="00201166">
                <w:rPr>
                  <w:rFonts w:ascii="Arial" w:eastAsia="Times New Roman" w:hAnsi="Arial" w:cs="Arial"/>
                  <w:sz w:val="16"/>
                  <w:szCs w:val="16"/>
                  <w:lang w:eastAsia="fr-FR"/>
                </w:rPr>
                <w:delText>-369,0</w:delText>
              </w:r>
            </w:del>
          </w:p>
        </w:tc>
        <w:tc>
          <w:tcPr>
            <w:tcW w:w="683" w:type="dxa"/>
            <w:tcBorders>
              <w:top w:val="nil"/>
              <w:left w:val="nil"/>
              <w:bottom w:val="single" w:sz="4" w:space="0" w:color="auto"/>
              <w:right w:val="single" w:sz="4" w:space="0" w:color="auto"/>
            </w:tcBorders>
            <w:shd w:val="clear" w:color="auto" w:fill="auto"/>
            <w:vAlign w:val="center"/>
            <w:hideMark/>
          </w:tcPr>
          <w:p w14:paraId="18928767" w14:textId="5F205BA6" w:rsidR="00F352B6" w:rsidRPr="00F352B6" w:rsidDel="00201166" w:rsidRDefault="00F352B6" w:rsidP="00F352B6">
            <w:pPr>
              <w:spacing w:before="0" w:after="0" w:line="240" w:lineRule="auto"/>
              <w:jc w:val="center"/>
              <w:rPr>
                <w:del w:id="2410" w:author="Houyem Rais" w:date="2024-02-22T14:46:00Z"/>
                <w:rFonts w:ascii="Arial" w:eastAsia="Times New Roman" w:hAnsi="Arial" w:cs="Arial"/>
                <w:sz w:val="16"/>
                <w:szCs w:val="16"/>
                <w:lang w:eastAsia="fr-FR"/>
              </w:rPr>
            </w:pPr>
            <w:del w:id="2411" w:author="Houyem Rais" w:date="2024-02-22T14:46:00Z">
              <w:r w:rsidRPr="00F352B6" w:rsidDel="00201166">
                <w:rPr>
                  <w:rFonts w:ascii="Arial" w:eastAsia="Times New Roman" w:hAnsi="Arial" w:cs="Arial"/>
                  <w:sz w:val="16"/>
                  <w:szCs w:val="16"/>
                  <w:lang w:eastAsia="fr-FR"/>
                </w:rPr>
                <w:delText>-66,3</w:delText>
              </w:r>
            </w:del>
          </w:p>
        </w:tc>
        <w:tc>
          <w:tcPr>
            <w:tcW w:w="772" w:type="dxa"/>
            <w:tcBorders>
              <w:top w:val="nil"/>
              <w:left w:val="nil"/>
              <w:bottom w:val="single" w:sz="4" w:space="0" w:color="auto"/>
              <w:right w:val="single" w:sz="4" w:space="0" w:color="auto"/>
            </w:tcBorders>
            <w:shd w:val="clear" w:color="auto" w:fill="auto"/>
            <w:vAlign w:val="center"/>
            <w:hideMark/>
          </w:tcPr>
          <w:p w14:paraId="48613DDA" w14:textId="0E6E8EC6" w:rsidR="00F352B6" w:rsidRPr="00F352B6" w:rsidDel="00201166" w:rsidRDefault="00F352B6" w:rsidP="00F352B6">
            <w:pPr>
              <w:spacing w:before="0" w:after="0" w:line="240" w:lineRule="auto"/>
              <w:jc w:val="center"/>
              <w:rPr>
                <w:del w:id="2412" w:author="Houyem Rais" w:date="2024-02-22T14:46:00Z"/>
                <w:rFonts w:ascii="Arial" w:eastAsia="Times New Roman" w:hAnsi="Arial" w:cs="Arial"/>
                <w:sz w:val="16"/>
                <w:szCs w:val="16"/>
                <w:lang w:eastAsia="fr-FR"/>
              </w:rPr>
            </w:pPr>
            <w:del w:id="2413" w:author="Houyem Rais" w:date="2024-02-22T14:46:00Z">
              <w:r w:rsidRPr="00F352B6" w:rsidDel="00201166">
                <w:rPr>
                  <w:rFonts w:ascii="Arial" w:eastAsia="Times New Roman" w:hAnsi="Arial" w:cs="Arial"/>
                  <w:sz w:val="16"/>
                  <w:szCs w:val="16"/>
                  <w:lang w:eastAsia="fr-FR"/>
                </w:rPr>
                <w:delText>-1040,5</w:delText>
              </w:r>
            </w:del>
          </w:p>
        </w:tc>
        <w:tc>
          <w:tcPr>
            <w:tcW w:w="683" w:type="dxa"/>
            <w:tcBorders>
              <w:top w:val="nil"/>
              <w:left w:val="nil"/>
              <w:bottom w:val="single" w:sz="4" w:space="0" w:color="auto"/>
              <w:right w:val="single" w:sz="4" w:space="0" w:color="auto"/>
            </w:tcBorders>
            <w:shd w:val="clear" w:color="auto" w:fill="auto"/>
            <w:vAlign w:val="center"/>
            <w:hideMark/>
          </w:tcPr>
          <w:p w14:paraId="558EC051" w14:textId="2B3851B1" w:rsidR="00F352B6" w:rsidRPr="00F352B6" w:rsidDel="00201166" w:rsidRDefault="00F352B6" w:rsidP="00F352B6">
            <w:pPr>
              <w:spacing w:before="0" w:after="0" w:line="240" w:lineRule="auto"/>
              <w:jc w:val="center"/>
              <w:rPr>
                <w:del w:id="2414" w:author="Houyem Rais" w:date="2024-02-22T14:46:00Z"/>
                <w:rFonts w:ascii="Arial" w:eastAsia="Times New Roman" w:hAnsi="Arial" w:cs="Arial"/>
                <w:sz w:val="16"/>
                <w:szCs w:val="16"/>
                <w:lang w:eastAsia="fr-FR"/>
              </w:rPr>
            </w:pPr>
            <w:del w:id="2415" w:author="Houyem Rais" w:date="2024-02-22T14:46:00Z">
              <w:r w:rsidRPr="00F352B6" w:rsidDel="00201166">
                <w:rPr>
                  <w:rFonts w:ascii="Arial" w:eastAsia="Times New Roman" w:hAnsi="Arial" w:cs="Arial"/>
                  <w:sz w:val="16"/>
                  <w:szCs w:val="16"/>
                  <w:lang w:eastAsia="fr-FR"/>
                </w:rPr>
                <w:delText>-38,4</w:delText>
              </w:r>
            </w:del>
          </w:p>
        </w:tc>
        <w:tc>
          <w:tcPr>
            <w:tcW w:w="960" w:type="dxa"/>
            <w:tcBorders>
              <w:top w:val="nil"/>
              <w:left w:val="nil"/>
              <w:bottom w:val="single" w:sz="4" w:space="0" w:color="auto"/>
              <w:right w:val="single" w:sz="4" w:space="0" w:color="auto"/>
            </w:tcBorders>
            <w:shd w:val="clear" w:color="auto" w:fill="auto"/>
            <w:vAlign w:val="center"/>
            <w:hideMark/>
          </w:tcPr>
          <w:p w14:paraId="6074C162" w14:textId="431D6A52" w:rsidR="00F352B6" w:rsidRPr="00F352B6" w:rsidDel="00201166" w:rsidRDefault="00F352B6" w:rsidP="00F352B6">
            <w:pPr>
              <w:spacing w:before="0" w:after="0" w:line="240" w:lineRule="auto"/>
              <w:jc w:val="center"/>
              <w:rPr>
                <w:del w:id="2416" w:author="Houyem Rais" w:date="2024-02-22T14:46:00Z"/>
                <w:rFonts w:ascii="Arial" w:eastAsia="Times New Roman" w:hAnsi="Arial" w:cs="Arial"/>
                <w:sz w:val="16"/>
                <w:szCs w:val="16"/>
                <w:lang w:eastAsia="fr-FR"/>
              </w:rPr>
            </w:pPr>
            <w:del w:id="2417" w:author="Houyem Rais" w:date="2024-02-22T14:46:00Z">
              <w:r w:rsidRPr="00F352B6" w:rsidDel="00201166">
                <w:rPr>
                  <w:rFonts w:ascii="Arial" w:eastAsia="Times New Roman" w:hAnsi="Arial" w:cs="Arial"/>
                  <w:sz w:val="16"/>
                  <w:szCs w:val="16"/>
                  <w:lang w:eastAsia="fr-FR"/>
                </w:rPr>
                <w:delText>-396,8</w:delText>
              </w:r>
            </w:del>
          </w:p>
        </w:tc>
      </w:tr>
      <w:tr w:rsidR="00F352B6" w:rsidRPr="00F352B6" w:rsidDel="00201166" w14:paraId="53A2F06A" w14:textId="4A6886F6" w:rsidTr="007E7836">
        <w:trPr>
          <w:trHeight w:val="204"/>
          <w:del w:id="2418"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7C151B3F" w14:textId="1CAA9A97" w:rsidR="00F352B6" w:rsidRPr="00F352B6" w:rsidDel="00201166" w:rsidRDefault="00F352B6" w:rsidP="00F352B6">
            <w:pPr>
              <w:spacing w:before="0" w:after="0" w:line="240" w:lineRule="auto"/>
              <w:jc w:val="left"/>
              <w:rPr>
                <w:del w:id="2419" w:author="Houyem Rais" w:date="2024-02-22T14:46:00Z"/>
                <w:rFonts w:ascii="Arial" w:eastAsia="Times New Roman" w:hAnsi="Arial" w:cs="Arial"/>
                <w:sz w:val="16"/>
                <w:szCs w:val="16"/>
                <w:lang w:eastAsia="fr-FR"/>
              </w:rPr>
            </w:pPr>
            <w:del w:id="2420" w:author="Houyem Rais" w:date="2024-02-22T14:46:00Z">
              <w:r w:rsidRPr="00F352B6" w:rsidDel="00201166">
                <w:rPr>
                  <w:rFonts w:ascii="Arial" w:eastAsia="Times New Roman" w:hAnsi="Arial" w:cs="Arial"/>
                  <w:sz w:val="16"/>
                  <w:szCs w:val="16"/>
                  <w:lang w:eastAsia="fr-FR"/>
                </w:rPr>
                <w:delText>Value for Money (M$)</w:delText>
              </w:r>
            </w:del>
          </w:p>
        </w:tc>
        <w:tc>
          <w:tcPr>
            <w:tcW w:w="719" w:type="dxa"/>
            <w:tcBorders>
              <w:top w:val="nil"/>
              <w:left w:val="nil"/>
              <w:bottom w:val="single" w:sz="4" w:space="0" w:color="auto"/>
              <w:right w:val="single" w:sz="4" w:space="0" w:color="auto"/>
            </w:tcBorders>
            <w:shd w:val="clear" w:color="auto" w:fill="auto"/>
            <w:vAlign w:val="center"/>
            <w:hideMark/>
          </w:tcPr>
          <w:p w14:paraId="50C34914" w14:textId="1181D740" w:rsidR="00F352B6" w:rsidRPr="00F352B6" w:rsidDel="00201166" w:rsidRDefault="00F352B6" w:rsidP="00F352B6">
            <w:pPr>
              <w:spacing w:before="0" w:after="0" w:line="240" w:lineRule="auto"/>
              <w:jc w:val="center"/>
              <w:rPr>
                <w:del w:id="2421" w:author="Houyem Rais" w:date="2024-02-22T14:46:00Z"/>
                <w:rFonts w:ascii="Arial" w:eastAsia="Times New Roman" w:hAnsi="Arial" w:cs="Arial"/>
                <w:sz w:val="16"/>
                <w:szCs w:val="16"/>
                <w:lang w:eastAsia="fr-FR"/>
              </w:rPr>
            </w:pPr>
            <w:del w:id="2422" w:author="Houyem Rais" w:date="2024-02-22T14:46:00Z">
              <w:r w:rsidRPr="00F352B6" w:rsidDel="00201166">
                <w:rPr>
                  <w:rFonts w:ascii="Arial" w:eastAsia="Times New Roman" w:hAnsi="Arial" w:cs="Arial"/>
                  <w:sz w:val="16"/>
                  <w:szCs w:val="16"/>
                  <w:lang w:eastAsia="fr-FR"/>
                </w:rPr>
                <w:delText>371,9</w:delText>
              </w:r>
            </w:del>
          </w:p>
        </w:tc>
        <w:tc>
          <w:tcPr>
            <w:tcW w:w="719" w:type="dxa"/>
            <w:tcBorders>
              <w:top w:val="nil"/>
              <w:left w:val="nil"/>
              <w:bottom w:val="single" w:sz="4" w:space="0" w:color="auto"/>
              <w:right w:val="single" w:sz="4" w:space="0" w:color="auto"/>
            </w:tcBorders>
            <w:shd w:val="clear" w:color="auto" w:fill="auto"/>
            <w:vAlign w:val="center"/>
            <w:hideMark/>
          </w:tcPr>
          <w:p w14:paraId="6ED77495" w14:textId="4845DB93" w:rsidR="00F352B6" w:rsidRPr="00F352B6" w:rsidDel="00201166" w:rsidRDefault="00F352B6" w:rsidP="00F352B6">
            <w:pPr>
              <w:spacing w:before="0" w:after="0" w:line="240" w:lineRule="auto"/>
              <w:jc w:val="center"/>
              <w:rPr>
                <w:del w:id="2423" w:author="Houyem Rais" w:date="2024-02-22T14:46:00Z"/>
                <w:rFonts w:ascii="Arial" w:eastAsia="Times New Roman" w:hAnsi="Arial" w:cs="Arial"/>
                <w:sz w:val="16"/>
                <w:szCs w:val="16"/>
                <w:lang w:eastAsia="fr-FR"/>
              </w:rPr>
            </w:pPr>
            <w:del w:id="2424" w:author="Houyem Rais" w:date="2024-02-22T14:46:00Z">
              <w:r w:rsidRPr="00F352B6" w:rsidDel="00201166">
                <w:rPr>
                  <w:rFonts w:ascii="Arial" w:eastAsia="Times New Roman" w:hAnsi="Arial" w:cs="Arial"/>
                  <w:sz w:val="16"/>
                  <w:szCs w:val="16"/>
                  <w:lang w:eastAsia="fr-FR"/>
                </w:rPr>
                <w:delText>447,5</w:delText>
              </w:r>
            </w:del>
          </w:p>
        </w:tc>
        <w:tc>
          <w:tcPr>
            <w:tcW w:w="683" w:type="dxa"/>
            <w:tcBorders>
              <w:top w:val="nil"/>
              <w:left w:val="nil"/>
              <w:bottom w:val="single" w:sz="4" w:space="0" w:color="auto"/>
              <w:right w:val="single" w:sz="4" w:space="0" w:color="auto"/>
            </w:tcBorders>
            <w:shd w:val="clear" w:color="auto" w:fill="auto"/>
            <w:vAlign w:val="center"/>
            <w:hideMark/>
          </w:tcPr>
          <w:p w14:paraId="5AA05CAE" w14:textId="59EF34DC" w:rsidR="00F352B6" w:rsidRPr="00F352B6" w:rsidDel="00201166" w:rsidRDefault="00F352B6" w:rsidP="00F352B6">
            <w:pPr>
              <w:spacing w:before="0" w:after="0" w:line="240" w:lineRule="auto"/>
              <w:jc w:val="center"/>
              <w:rPr>
                <w:del w:id="2425" w:author="Houyem Rais" w:date="2024-02-22T14:46:00Z"/>
                <w:rFonts w:ascii="Arial" w:eastAsia="Times New Roman" w:hAnsi="Arial" w:cs="Arial"/>
                <w:sz w:val="16"/>
                <w:szCs w:val="16"/>
                <w:lang w:eastAsia="fr-FR"/>
              </w:rPr>
            </w:pPr>
            <w:del w:id="2426" w:author="Houyem Rais" w:date="2024-02-22T14:46:00Z">
              <w:r w:rsidRPr="00F352B6" w:rsidDel="00201166">
                <w:rPr>
                  <w:rFonts w:ascii="Arial" w:eastAsia="Times New Roman" w:hAnsi="Arial" w:cs="Arial"/>
                  <w:sz w:val="16"/>
                  <w:szCs w:val="16"/>
                  <w:lang w:eastAsia="fr-FR"/>
                </w:rPr>
                <w:delText>356,8</w:delText>
              </w:r>
            </w:del>
          </w:p>
        </w:tc>
        <w:tc>
          <w:tcPr>
            <w:tcW w:w="772" w:type="dxa"/>
            <w:tcBorders>
              <w:top w:val="nil"/>
              <w:left w:val="nil"/>
              <w:bottom w:val="single" w:sz="4" w:space="0" w:color="auto"/>
              <w:right w:val="single" w:sz="4" w:space="0" w:color="auto"/>
            </w:tcBorders>
            <w:shd w:val="clear" w:color="auto" w:fill="auto"/>
            <w:vAlign w:val="center"/>
            <w:hideMark/>
          </w:tcPr>
          <w:p w14:paraId="5510766C" w14:textId="4B19DF3A" w:rsidR="00F352B6" w:rsidRPr="00F352B6" w:rsidDel="00201166" w:rsidRDefault="00F352B6" w:rsidP="00F352B6">
            <w:pPr>
              <w:spacing w:before="0" w:after="0" w:line="240" w:lineRule="auto"/>
              <w:jc w:val="center"/>
              <w:rPr>
                <w:del w:id="2427" w:author="Houyem Rais" w:date="2024-02-22T14:46:00Z"/>
                <w:rFonts w:ascii="Arial" w:eastAsia="Times New Roman" w:hAnsi="Arial" w:cs="Arial"/>
                <w:sz w:val="16"/>
                <w:szCs w:val="16"/>
                <w:lang w:eastAsia="fr-FR"/>
              </w:rPr>
            </w:pPr>
            <w:del w:id="2428" w:author="Houyem Rais" w:date="2024-02-22T14:46:00Z">
              <w:r w:rsidRPr="00F352B6" w:rsidDel="00201166">
                <w:rPr>
                  <w:rFonts w:ascii="Arial" w:eastAsia="Times New Roman" w:hAnsi="Arial" w:cs="Arial"/>
                  <w:sz w:val="16"/>
                  <w:szCs w:val="16"/>
                  <w:lang w:eastAsia="fr-FR"/>
                </w:rPr>
                <w:delText>-8,5</w:delText>
              </w:r>
            </w:del>
          </w:p>
        </w:tc>
        <w:tc>
          <w:tcPr>
            <w:tcW w:w="683" w:type="dxa"/>
            <w:tcBorders>
              <w:top w:val="nil"/>
              <w:left w:val="nil"/>
              <w:bottom w:val="single" w:sz="4" w:space="0" w:color="auto"/>
              <w:right w:val="single" w:sz="4" w:space="0" w:color="auto"/>
            </w:tcBorders>
            <w:shd w:val="clear" w:color="auto" w:fill="auto"/>
            <w:vAlign w:val="center"/>
            <w:hideMark/>
          </w:tcPr>
          <w:p w14:paraId="739BE6B2" w14:textId="1532E3AD" w:rsidR="00F352B6" w:rsidRPr="00F352B6" w:rsidDel="00201166" w:rsidRDefault="00F352B6" w:rsidP="00F352B6">
            <w:pPr>
              <w:spacing w:before="0" w:after="0" w:line="240" w:lineRule="auto"/>
              <w:jc w:val="center"/>
              <w:rPr>
                <w:del w:id="2429" w:author="Houyem Rais" w:date="2024-02-22T14:46:00Z"/>
                <w:rFonts w:ascii="Arial" w:eastAsia="Times New Roman" w:hAnsi="Arial" w:cs="Arial"/>
                <w:sz w:val="16"/>
                <w:szCs w:val="16"/>
                <w:lang w:eastAsia="fr-FR"/>
              </w:rPr>
            </w:pPr>
            <w:del w:id="2430" w:author="Houyem Rais" w:date="2024-02-22T14:46:00Z">
              <w:r w:rsidRPr="00F352B6" w:rsidDel="00201166">
                <w:rPr>
                  <w:rFonts w:ascii="Arial" w:eastAsia="Times New Roman" w:hAnsi="Arial" w:cs="Arial"/>
                  <w:sz w:val="16"/>
                  <w:szCs w:val="16"/>
                  <w:lang w:eastAsia="fr-FR"/>
                </w:rPr>
                <w:delText>39,7</w:delText>
              </w:r>
            </w:del>
          </w:p>
        </w:tc>
        <w:tc>
          <w:tcPr>
            <w:tcW w:w="960" w:type="dxa"/>
            <w:tcBorders>
              <w:top w:val="nil"/>
              <w:left w:val="nil"/>
              <w:bottom w:val="single" w:sz="4" w:space="0" w:color="auto"/>
              <w:right w:val="single" w:sz="4" w:space="0" w:color="auto"/>
            </w:tcBorders>
            <w:shd w:val="clear" w:color="auto" w:fill="auto"/>
            <w:vAlign w:val="center"/>
            <w:hideMark/>
          </w:tcPr>
          <w:p w14:paraId="3EEE3639" w14:textId="46EB42A5" w:rsidR="00F352B6" w:rsidRPr="00F352B6" w:rsidDel="00201166" w:rsidRDefault="00F352B6" w:rsidP="00F352B6">
            <w:pPr>
              <w:spacing w:before="0" w:after="0" w:line="240" w:lineRule="auto"/>
              <w:jc w:val="center"/>
              <w:rPr>
                <w:del w:id="2431" w:author="Houyem Rais" w:date="2024-02-22T14:46:00Z"/>
                <w:rFonts w:ascii="Arial" w:eastAsia="Times New Roman" w:hAnsi="Arial" w:cs="Arial"/>
                <w:sz w:val="16"/>
                <w:szCs w:val="16"/>
                <w:lang w:eastAsia="fr-FR"/>
              </w:rPr>
            </w:pPr>
            <w:del w:id="2432" w:author="Houyem Rais" w:date="2024-02-22T14:46:00Z">
              <w:r w:rsidRPr="00F352B6" w:rsidDel="00201166">
                <w:rPr>
                  <w:rFonts w:ascii="Arial" w:eastAsia="Times New Roman" w:hAnsi="Arial" w:cs="Arial"/>
                  <w:sz w:val="16"/>
                  <w:szCs w:val="16"/>
                  <w:lang w:eastAsia="fr-FR"/>
                </w:rPr>
                <w:delText>-9,2</w:delText>
              </w:r>
            </w:del>
          </w:p>
        </w:tc>
      </w:tr>
      <w:tr w:rsidR="00F352B6" w:rsidRPr="00F352B6" w:rsidDel="00201166" w14:paraId="60904365" w14:textId="1F2E92CF" w:rsidTr="007E7836">
        <w:trPr>
          <w:trHeight w:val="204"/>
          <w:del w:id="243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2CEDE5D4" w14:textId="6FC8E2DA" w:rsidR="00F352B6" w:rsidRPr="00F352B6" w:rsidDel="00201166" w:rsidRDefault="00F352B6" w:rsidP="00F352B6">
            <w:pPr>
              <w:spacing w:before="0" w:after="0" w:line="240" w:lineRule="auto"/>
              <w:jc w:val="left"/>
              <w:rPr>
                <w:del w:id="2434" w:author="Houyem Rais" w:date="2024-02-22T14:46:00Z"/>
                <w:rFonts w:ascii="Calibri" w:eastAsia="Times New Roman" w:hAnsi="Calibri" w:cs="Calibri"/>
                <w:b/>
                <w:bCs/>
                <w:sz w:val="16"/>
                <w:szCs w:val="16"/>
                <w:lang w:eastAsia="fr-FR"/>
              </w:rPr>
            </w:pPr>
            <w:del w:id="2435" w:author="Houyem Rais" w:date="2024-02-22T14:46:00Z">
              <w:r w:rsidRPr="00F352B6" w:rsidDel="00201166">
                <w:rPr>
                  <w:rFonts w:ascii="Calibri" w:eastAsia="Times New Roman" w:hAnsi="Calibri" w:cs="Calibri"/>
                  <w:b/>
                  <w:bCs/>
                  <w:sz w:val="16"/>
                  <w:szCs w:val="16"/>
                  <w:lang w:eastAsia="fr-FR"/>
                </w:rPr>
                <w:delText>Value for Money (%)</w:delText>
              </w:r>
            </w:del>
          </w:p>
        </w:tc>
        <w:tc>
          <w:tcPr>
            <w:tcW w:w="719" w:type="dxa"/>
            <w:tcBorders>
              <w:top w:val="nil"/>
              <w:left w:val="nil"/>
              <w:bottom w:val="single" w:sz="4" w:space="0" w:color="auto"/>
              <w:right w:val="single" w:sz="4" w:space="0" w:color="auto"/>
            </w:tcBorders>
            <w:shd w:val="clear" w:color="auto" w:fill="auto"/>
            <w:vAlign w:val="center"/>
            <w:hideMark/>
          </w:tcPr>
          <w:p w14:paraId="3D96CF41" w14:textId="728EF879" w:rsidR="00F352B6" w:rsidRPr="00F352B6" w:rsidDel="00201166" w:rsidRDefault="00F352B6" w:rsidP="00F352B6">
            <w:pPr>
              <w:spacing w:before="0" w:after="0" w:line="240" w:lineRule="auto"/>
              <w:jc w:val="center"/>
              <w:rPr>
                <w:del w:id="2436" w:author="Houyem Rais" w:date="2024-02-22T14:46:00Z"/>
                <w:rFonts w:ascii="Calibri" w:eastAsia="Times New Roman" w:hAnsi="Calibri" w:cs="Calibri"/>
                <w:b/>
                <w:bCs/>
                <w:sz w:val="16"/>
                <w:szCs w:val="16"/>
                <w:lang w:eastAsia="fr-FR"/>
              </w:rPr>
            </w:pPr>
            <w:del w:id="2437" w:author="Houyem Rais" w:date="2024-02-22T14:46:00Z">
              <w:r w:rsidRPr="00F352B6" w:rsidDel="00201166">
                <w:rPr>
                  <w:rFonts w:ascii="Calibri" w:eastAsia="Times New Roman" w:hAnsi="Calibri" w:cs="Calibri"/>
                  <w:b/>
                  <w:bCs/>
                  <w:sz w:val="16"/>
                  <w:szCs w:val="16"/>
                  <w:lang w:eastAsia="fr-FR"/>
                </w:rPr>
                <w:delText>82%</w:delText>
              </w:r>
            </w:del>
          </w:p>
        </w:tc>
        <w:tc>
          <w:tcPr>
            <w:tcW w:w="719" w:type="dxa"/>
            <w:tcBorders>
              <w:top w:val="nil"/>
              <w:left w:val="nil"/>
              <w:bottom w:val="single" w:sz="4" w:space="0" w:color="auto"/>
              <w:right w:val="single" w:sz="4" w:space="0" w:color="auto"/>
            </w:tcBorders>
            <w:shd w:val="clear" w:color="auto" w:fill="auto"/>
            <w:vAlign w:val="center"/>
            <w:hideMark/>
          </w:tcPr>
          <w:p w14:paraId="5D99D743" w14:textId="1A097C9D" w:rsidR="00F352B6" w:rsidRPr="00F352B6" w:rsidDel="00201166" w:rsidRDefault="00F352B6" w:rsidP="00F352B6">
            <w:pPr>
              <w:spacing w:before="0" w:after="0" w:line="240" w:lineRule="auto"/>
              <w:jc w:val="center"/>
              <w:rPr>
                <w:del w:id="2438" w:author="Houyem Rais" w:date="2024-02-22T14:46:00Z"/>
                <w:rFonts w:ascii="Calibri" w:eastAsia="Times New Roman" w:hAnsi="Calibri" w:cs="Calibri"/>
                <w:b/>
                <w:bCs/>
                <w:sz w:val="16"/>
                <w:szCs w:val="16"/>
                <w:lang w:eastAsia="fr-FR"/>
              </w:rPr>
            </w:pPr>
            <w:del w:id="2439" w:author="Houyem Rais" w:date="2024-02-22T14:46:00Z">
              <w:r w:rsidRPr="00F352B6" w:rsidDel="00201166">
                <w:rPr>
                  <w:rFonts w:ascii="Calibri" w:eastAsia="Times New Roman" w:hAnsi="Calibri" w:cs="Calibri"/>
                  <w:b/>
                  <w:bCs/>
                  <w:sz w:val="16"/>
                  <w:szCs w:val="16"/>
                  <w:lang w:eastAsia="fr-FR"/>
                </w:rPr>
                <w:delText>55%</w:delText>
              </w:r>
            </w:del>
          </w:p>
        </w:tc>
        <w:tc>
          <w:tcPr>
            <w:tcW w:w="683" w:type="dxa"/>
            <w:tcBorders>
              <w:top w:val="nil"/>
              <w:left w:val="nil"/>
              <w:bottom w:val="single" w:sz="4" w:space="0" w:color="auto"/>
              <w:right w:val="single" w:sz="4" w:space="0" w:color="auto"/>
            </w:tcBorders>
            <w:shd w:val="clear" w:color="auto" w:fill="auto"/>
            <w:vAlign w:val="center"/>
            <w:hideMark/>
          </w:tcPr>
          <w:p w14:paraId="71E41FB2" w14:textId="5192B6D8" w:rsidR="00F352B6" w:rsidRPr="00F352B6" w:rsidDel="00201166" w:rsidRDefault="00F352B6" w:rsidP="00F352B6">
            <w:pPr>
              <w:spacing w:before="0" w:after="0" w:line="240" w:lineRule="auto"/>
              <w:jc w:val="center"/>
              <w:rPr>
                <w:del w:id="2440" w:author="Houyem Rais" w:date="2024-02-22T14:46:00Z"/>
                <w:rFonts w:ascii="Calibri" w:eastAsia="Times New Roman" w:hAnsi="Calibri" w:cs="Calibri"/>
                <w:b/>
                <w:bCs/>
                <w:sz w:val="16"/>
                <w:szCs w:val="16"/>
                <w:lang w:eastAsia="fr-FR"/>
              </w:rPr>
            </w:pPr>
            <w:del w:id="2441" w:author="Houyem Rais" w:date="2024-02-22T14:46:00Z">
              <w:r w:rsidRPr="00F352B6" w:rsidDel="00201166">
                <w:rPr>
                  <w:rFonts w:ascii="Calibri" w:eastAsia="Times New Roman" w:hAnsi="Calibri" w:cs="Calibri"/>
                  <w:b/>
                  <w:bCs/>
                  <w:sz w:val="16"/>
                  <w:szCs w:val="16"/>
                  <w:lang w:eastAsia="fr-FR"/>
                </w:rPr>
                <w:delText>84%</w:delText>
              </w:r>
            </w:del>
          </w:p>
        </w:tc>
        <w:tc>
          <w:tcPr>
            <w:tcW w:w="772" w:type="dxa"/>
            <w:tcBorders>
              <w:top w:val="nil"/>
              <w:left w:val="nil"/>
              <w:bottom w:val="single" w:sz="4" w:space="0" w:color="auto"/>
              <w:right w:val="single" w:sz="4" w:space="0" w:color="auto"/>
            </w:tcBorders>
            <w:shd w:val="clear" w:color="auto" w:fill="auto"/>
            <w:vAlign w:val="center"/>
            <w:hideMark/>
          </w:tcPr>
          <w:p w14:paraId="57A0E141" w14:textId="56007668" w:rsidR="00F352B6" w:rsidRPr="00F352B6" w:rsidDel="00201166" w:rsidRDefault="00F352B6" w:rsidP="00F352B6">
            <w:pPr>
              <w:spacing w:before="0" w:after="0" w:line="240" w:lineRule="auto"/>
              <w:jc w:val="center"/>
              <w:rPr>
                <w:del w:id="2442" w:author="Houyem Rais" w:date="2024-02-22T14:46:00Z"/>
                <w:rFonts w:ascii="Calibri" w:eastAsia="Times New Roman" w:hAnsi="Calibri" w:cs="Calibri"/>
                <w:b/>
                <w:bCs/>
                <w:sz w:val="16"/>
                <w:szCs w:val="16"/>
                <w:lang w:eastAsia="fr-FR"/>
              </w:rPr>
            </w:pPr>
            <w:del w:id="2443" w:author="Houyem Rais" w:date="2024-02-22T14:46:00Z">
              <w:r w:rsidRPr="00F352B6" w:rsidDel="00201166">
                <w:rPr>
                  <w:rFonts w:ascii="Calibri" w:eastAsia="Times New Roman" w:hAnsi="Calibri" w:cs="Calibri"/>
                  <w:b/>
                  <w:bCs/>
                  <w:sz w:val="16"/>
                  <w:szCs w:val="16"/>
                  <w:lang w:eastAsia="fr-FR"/>
                </w:rPr>
                <w:delText>-1%</w:delText>
              </w:r>
            </w:del>
          </w:p>
        </w:tc>
        <w:tc>
          <w:tcPr>
            <w:tcW w:w="683" w:type="dxa"/>
            <w:tcBorders>
              <w:top w:val="nil"/>
              <w:left w:val="nil"/>
              <w:bottom w:val="single" w:sz="4" w:space="0" w:color="auto"/>
              <w:right w:val="single" w:sz="4" w:space="0" w:color="auto"/>
            </w:tcBorders>
            <w:shd w:val="clear" w:color="auto" w:fill="auto"/>
            <w:vAlign w:val="center"/>
            <w:hideMark/>
          </w:tcPr>
          <w:p w14:paraId="51EE628A" w14:textId="1633CA01" w:rsidR="00F352B6" w:rsidRPr="00F352B6" w:rsidDel="00201166" w:rsidRDefault="00F352B6" w:rsidP="00F352B6">
            <w:pPr>
              <w:spacing w:before="0" w:after="0" w:line="240" w:lineRule="auto"/>
              <w:jc w:val="center"/>
              <w:rPr>
                <w:del w:id="2444" w:author="Houyem Rais" w:date="2024-02-22T14:46:00Z"/>
                <w:rFonts w:ascii="Calibri" w:eastAsia="Times New Roman" w:hAnsi="Calibri" w:cs="Calibri"/>
                <w:b/>
                <w:bCs/>
                <w:sz w:val="16"/>
                <w:szCs w:val="16"/>
                <w:lang w:eastAsia="fr-FR"/>
              </w:rPr>
            </w:pPr>
            <w:del w:id="2445" w:author="Houyem Rais" w:date="2024-02-22T14:46:00Z">
              <w:r w:rsidRPr="00F352B6" w:rsidDel="00201166">
                <w:rPr>
                  <w:rFonts w:ascii="Calibri" w:eastAsia="Times New Roman" w:hAnsi="Calibri" w:cs="Calibri"/>
                  <w:b/>
                  <w:bCs/>
                  <w:sz w:val="16"/>
                  <w:szCs w:val="16"/>
                  <w:lang w:eastAsia="fr-FR"/>
                </w:rPr>
                <w:delText>51%</w:delText>
              </w:r>
            </w:del>
          </w:p>
        </w:tc>
        <w:tc>
          <w:tcPr>
            <w:tcW w:w="960" w:type="dxa"/>
            <w:tcBorders>
              <w:top w:val="nil"/>
              <w:left w:val="nil"/>
              <w:bottom w:val="single" w:sz="4" w:space="0" w:color="auto"/>
              <w:right w:val="single" w:sz="4" w:space="0" w:color="auto"/>
            </w:tcBorders>
            <w:shd w:val="clear" w:color="auto" w:fill="auto"/>
            <w:vAlign w:val="center"/>
            <w:hideMark/>
          </w:tcPr>
          <w:p w14:paraId="41471F80" w14:textId="37F077BE" w:rsidR="00F352B6" w:rsidRPr="00F352B6" w:rsidDel="00201166" w:rsidRDefault="00F352B6" w:rsidP="00F352B6">
            <w:pPr>
              <w:spacing w:before="0" w:after="0" w:line="240" w:lineRule="auto"/>
              <w:jc w:val="center"/>
              <w:rPr>
                <w:del w:id="2446" w:author="Houyem Rais" w:date="2024-02-22T14:46:00Z"/>
                <w:rFonts w:ascii="Calibri" w:eastAsia="Times New Roman" w:hAnsi="Calibri" w:cs="Calibri"/>
                <w:b/>
                <w:bCs/>
                <w:sz w:val="16"/>
                <w:szCs w:val="16"/>
                <w:lang w:eastAsia="fr-FR"/>
              </w:rPr>
            </w:pPr>
            <w:del w:id="2447" w:author="Houyem Rais" w:date="2024-02-22T14:46:00Z">
              <w:r w:rsidRPr="00F352B6" w:rsidDel="00201166">
                <w:rPr>
                  <w:rFonts w:ascii="Calibri" w:eastAsia="Times New Roman" w:hAnsi="Calibri" w:cs="Calibri"/>
                  <w:b/>
                  <w:bCs/>
                  <w:sz w:val="16"/>
                  <w:szCs w:val="16"/>
                  <w:lang w:eastAsia="fr-FR"/>
                </w:rPr>
                <w:delText>-2%</w:delText>
              </w:r>
            </w:del>
          </w:p>
        </w:tc>
      </w:tr>
      <w:tr w:rsidR="00F352B6" w:rsidRPr="00F352B6" w:rsidDel="00201166" w14:paraId="1965164F" w14:textId="050E9076" w:rsidTr="007E7836">
        <w:trPr>
          <w:trHeight w:val="204"/>
          <w:del w:id="2448" w:author="Houyem Rais" w:date="2024-02-22T14:46:00Z"/>
        </w:trPr>
        <w:tc>
          <w:tcPr>
            <w:tcW w:w="3823" w:type="dxa"/>
            <w:tcBorders>
              <w:top w:val="nil"/>
              <w:left w:val="single" w:sz="4" w:space="0" w:color="auto"/>
              <w:bottom w:val="single" w:sz="4" w:space="0" w:color="auto"/>
              <w:right w:val="single" w:sz="4" w:space="0" w:color="auto"/>
            </w:tcBorders>
            <w:shd w:val="clear" w:color="000000" w:fill="F7CAAC"/>
            <w:vAlign w:val="center"/>
            <w:hideMark/>
          </w:tcPr>
          <w:p w14:paraId="197667FD" w14:textId="4728652D" w:rsidR="00F352B6" w:rsidRPr="00F352B6" w:rsidDel="00201166" w:rsidRDefault="00F352B6" w:rsidP="00F352B6">
            <w:pPr>
              <w:spacing w:before="0" w:after="0" w:line="240" w:lineRule="auto"/>
              <w:jc w:val="left"/>
              <w:rPr>
                <w:del w:id="2449" w:author="Houyem Rais" w:date="2024-02-22T14:46:00Z"/>
                <w:rFonts w:ascii="Calibri" w:eastAsia="Times New Roman" w:hAnsi="Calibri" w:cs="Calibri"/>
                <w:b/>
                <w:bCs/>
                <w:color w:val="000000"/>
                <w:sz w:val="16"/>
                <w:szCs w:val="16"/>
                <w:lang w:eastAsia="fr-FR"/>
              </w:rPr>
            </w:pPr>
            <w:del w:id="2450" w:author="Houyem Rais" w:date="2024-02-22T14:46:00Z">
              <w:r w:rsidRPr="00F352B6" w:rsidDel="00201166">
                <w:rPr>
                  <w:rFonts w:ascii="Calibri" w:eastAsia="Times New Roman" w:hAnsi="Calibri" w:cs="Calibri"/>
                  <w:b/>
                  <w:bCs/>
                  <w:color w:val="000000"/>
                  <w:sz w:val="16"/>
                  <w:szCs w:val="16"/>
                  <w:lang w:eastAsia="fr-FR"/>
                </w:rPr>
                <w:delText>PPP à paiement public</w:delText>
              </w:r>
            </w:del>
          </w:p>
        </w:tc>
        <w:tc>
          <w:tcPr>
            <w:tcW w:w="719" w:type="dxa"/>
            <w:tcBorders>
              <w:top w:val="nil"/>
              <w:left w:val="nil"/>
              <w:bottom w:val="single" w:sz="4" w:space="0" w:color="auto"/>
              <w:right w:val="single" w:sz="4" w:space="0" w:color="auto"/>
            </w:tcBorders>
            <w:shd w:val="clear" w:color="000000" w:fill="F7CAAC"/>
            <w:vAlign w:val="center"/>
            <w:hideMark/>
          </w:tcPr>
          <w:p w14:paraId="6E8016C5" w14:textId="6801917A" w:rsidR="00F352B6" w:rsidRPr="00F352B6" w:rsidDel="00201166" w:rsidRDefault="00F352B6" w:rsidP="00F352B6">
            <w:pPr>
              <w:spacing w:before="0" w:after="0" w:line="240" w:lineRule="auto"/>
              <w:jc w:val="left"/>
              <w:rPr>
                <w:del w:id="2451" w:author="Houyem Rais" w:date="2024-02-22T14:46:00Z"/>
                <w:rFonts w:ascii="Calibri" w:eastAsia="Times New Roman" w:hAnsi="Calibri" w:cs="Calibri"/>
                <w:b/>
                <w:bCs/>
                <w:color w:val="000000"/>
                <w:sz w:val="16"/>
                <w:szCs w:val="16"/>
                <w:lang w:eastAsia="fr-FR"/>
              </w:rPr>
            </w:pPr>
            <w:del w:id="2452"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719" w:type="dxa"/>
            <w:tcBorders>
              <w:top w:val="nil"/>
              <w:left w:val="nil"/>
              <w:bottom w:val="single" w:sz="4" w:space="0" w:color="auto"/>
              <w:right w:val="single" w:sz="4" w:space="0" w:color="auto"/>
            </w:tcBorders>
            <w:shd w:val="clear" w:color="000000" w:fill="F7CAAC"/>
            <w:vAlign w:val="center"/>
            <w:hideMark/>
          </w:tcPr>
          <w:p w14:paraId="42F676CE" w14:textId="15CFDCE5" w:rsidR="00F352B6" w:rsidRPr="00F352B6" w:rsidDel="00201166" w:rsidRDefault="00F352B6" w:rsidP="00F352B6">
            <w:pPr>
              <w:spacing w:before="0" w:after="0" w:line="240" w:lineRule="auto"/>
              <w:jc w:val="left"/>
              <w:rPr>
                <w:del w:id="2453" w:author="Houyem Rais" w:date="2024-02-22T14:46:00Z"/>
                <w:rFonts w:ascii="Calibri" w:eastAsia="Times New Roman" w:hAnsi="Calibri" w:cs="Calibri"/>
                <w:b/>
                <w:bCs/>
                <w:color w:val="000000"/>
                <w:sz w:val="16"/>
                <w:szCs w:val="16"/>
                <w:lang w:eastAsia="fr-FR"/>
              </w:rPr>
            </w:pPr>
            <w:del w:id="2454"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683" w:type="dxa"/>
            <w:tcBorders>
              <w:top w:val="nil"/>
              <w:left w:val="nil"/>
              <w:bottom w:val="single" w:sz="4" w:space="0" w:color="auto"/>
              <w:right w:val="single" w:sz="4" w:space="0" w:color="auto"/>
            </w:tcBorders>
            <w:shd w:val="clear" w:color="000000" w:fill="F7CAAC"/>
            <w:vAlign w:val="center"/>
            <w:hideMark/>
          </w:tcPr>
          <w:p w14:paraId="0438A4C4" w14:textId="32190346" w:rsidR="00F352B6" w:rsidRPr="00F352B6" w:rsidDel="00201166" w:rsidRDefault="00F352B6" w:rsidP="00F352B6">
            <w:pPr>
              <w:spacing w:before="0" w:after="0" w:line="240" w:lineRule="auto"/>
              <w:jc w:val="left"/>
              <w:rPr>
                <w:del w:id="2455" w:author="Houyem Rais" w:date="2024-02-22T14:46:00Z"/>
                <w:rFonts w:ascii="Calibri" w:eastAsia="Times New Roman" w:hAnsi="Calibri" w:cs="Calibri"/>
                <w:b/>
                <w:bCs/>
                <w:color w:val="000000"/>
                <w:sz w:val="16"/>
                <w:szCs w:val="16"/>
                <w:lang w:eastAsia="fr-FR"/>
              </w:rPr>
            </w:pPr>
            <w:del w:id="2456"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772" w:type="dxa"/>
            <w:tcBorders>
              <w:top w:val="nil"/>
              <w:left w:val="nil"/>
              <w:bottom w:val="single" w:sz="4" w:space="0" w:color="auto"/>
              <w:right w:val="single" w:sz="4" w:space="0" w:color="auto"/>
            </w:tcBorders>
            <w:shd w:val="clear" w:color="000000" w:fill="F7CAAC"/>
            <w:vAlign w:val="center"/>
            <w:hideMark/>
          </w:tcPr>
          <w:p w14:paraId="0C15A436" w14:textId="713F76CA" w:rsidR="00F352B6" w:rsidRPr="00F352B6" w:rsidDel="00201166" w:rsidRDefault="00F352B6" w:rsidP="00F352B6">
            <w:pPr>
              <w:spacing w:before="0" w:after="0" w:line="240" w:lineRule="auto"/>
              <w:jc w:val="left"/>
              <w:rPr>
                <w:del w:id="2457" w:author="Houyem Rais" w:date="2024-02-22T14:46:00Z"/>
                <w:rFonts w:ascii="Calibri" w:eastAsia="Times New Roman" w:hAnsi="Calibri" w:cs="Calibri"/>
                <w:b/>
                <w:bCs/>
                <w:color w:val="000000"/>
                <w:sz w:val="16"/>
                <w:szCs w:val="16"/>
                <w:lang w:eastAsia="fr-FR"/>
              </w:rPr>
            </w:pPr>
            <w:del w:id="2458"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683" w:type="dxa"/>
            <w:tcBorders>
              <w:top w:val="nil"/>
              <w:left w:val="nil"/>
              <w:bottom w:val="single" w:sz="4" w:space="0" w:color="auto"/>
              <w:right w:val="single" w:sz="4" w:space="0" w:color="auto"/>
            </w:tcBorders>
            <w:shd w:val="clear" w:color="000000" w:fill="F7CAAC"/>
            <w:vAlign w:val="center"/>
            <w:hideMark/>
          </w:tcPr>
          <w:p w14:paraId="35495727" w14:textId="34DD054F" w:rsidR="00F352B6" w:rsidRPr="00F352B6" w:rsidDel="00201166" w:rsidRDefault="00F352B6" w:rsidP="00F352B6">
            <w:pPr>
              <w:spacing w:before="0" w:after="0" w:line="240" w:lineRule="auto"/>
              <w:jc w:val="left"/>
              <w:rPr>
                <w:del w:id="2459" w:author="Houyem Rais" w:date="2024-02-22T14:46:00Z"/>
                <w:rFonts w:ascii="Calibri" w:eastAsia="Times New Roman" w:hAnsi="Calibri" w:cs="Calibri"/>
                <w:b/>
                <w:bCs/>
                <w:color w:val="000000"/>
                <w:sz w:val="16"/>
                <w:szCs w:val="16"/>
                <w:lang w:eastAsia="fr-FR"/>
              </w:rPr>
            </w:pPr>
            <w:del w:id="2460" w:author="Houyem Rais" w:date="2024-02-22T14:46:00Z">
              <w:r w:rsidRPr="00F352B6" w:rsidDel="00201166">
                <w:rPr>
                  <w:rFonts w:ascii="Calibri" w:eastAsia="Times New Roman" w:hAnsi="Calibri" w:cs="Calibri"/>
                  <w:b/>
                  <w:bCs/>
                  <w:color w:val="000000"/>
                  <w:sz w:val="16"/>
                  <w:szCs w:val="16"/>
                  <w:lang w:eastAsia="fr-FR"/>
                </w:rPr>
                <w:delText> </w:delText>
              </w:r>
            </w:del>
          </w:p>
        </w:tc>
        <w:tc>
          <w:tcPr>
            <w:tcW w:w="960" w:type="dxa"/>
            <w:tcBorders>
              <w:top w:val="nil"/>
              <w:left w:val="nil"/>
              <w:bottom w:val="single" w:sz="4" w:space="0" w:color="auto"/>
              <w:right w:val="single" w:sz="4" w:space="0" w:color="auto"/>
            </w:tcBorders>
            <w:shd w:val="clear" w:color="000000" w:fill="F7CAAC"/>
            <w:vAlign w:val="center"/>
            <w:hideMark/>
          </w:tcPr>
          <w:p w14:paraId="59A13B19" w14:textId="05CF842E" w:rsidR="00F352B6" w:rsidRPr="00F352B6" w:rsidDel="00201166" w:rsidRDefault="00F352B6" w:rsidP="00F352B6">
            <w:pPr>
              <w:spacing w:before="0" w:after="0" w:line="240" w:lineRule="auto"/>
              <w:jc w:val="left"/>
              <w:rPr>
                <w:del w:id="2461" w:author="Houyem Rais" w:date="2024-02-22T14:46:00Z"/>
                <w:rFonts w:ascii="Calibri" w:eastAsia="Times New Roman" w:hAnsi="Calibri" w:cs="Calibri"/>
                <w:b/>
                <w:bCs/>
                <w:color w:val="000000"/>
                <w:sz w:val="16"/>
                <w:szCs w:val="16"/>
                <w:lang w:eastAsia="fr-FR"/>
              </w:rPr>
            </w:pPr>
            <w:del w:id="2462" w:author="Houyem Rais" w:date="2024-02-22T14:46:00Z">
              <w:r w:rsidRPr="00F352B6" w:rsidDel="00201166">
                <w:rPr>
                  <w:rFonts w:ascii="Calibri" w:eastAsia="Times New Roman" w:hAnsi="Calibri" w:cs="Calibri"/>
                  <w:b/>
                  <w:bCs/>
                  <w:color w:val="000000"/>
                  <w:sz w:val="16"/>
                  <w:szCs w:val="16"/>
                  <w:lang w:eastAsia="fr-FR"/>
                </w:rPr>
                <w:delText> </w:delText>
              </w:r>
            </w:del>
          </w:p>
        </w:tc>
      </w:tr>
      <w:tr w:rsidR="00F352B6" w:rsidRPr="00F352B6" w:rsidDel="00201166" w14:paraId="3FFC3908" w14:textId="4A828E21" w:rsidTr="007E7836">
        <w:trPr>
          <w:trHeight w:val="204"/>
          <w:del w:id="246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5615A193" w14:textId="213DA255" w:rsidR="00F352B6" w:rsidRPr="00F352B6" w:rsidDel="00201166" w:rsidRDefault="00F352B6" w:rsidP="00F352B6">
            <w:pPr>
              <w:spacing w:before="0" w:after="0" w:line="240" w:lineRule="auto"/>
              <w:jc w:val="left"/>
              <w:rPr>
                <w:del w:id="2464" w:author="Houyem Rais" w:date="2024-02-22T14:46:00Z"/>
                <w:rFonts w:ascii="Arial" w:eastAsia="Times New Roman" w:hAnsi="Arial" w:cs="Arial"/>
                <w:sz w:val="16"/>
                <w:szCs w:val="16"/>
                <w:lang w:eastAsia="fr-FR"/>
              </w:rPr>
            </w:pPr>
            <w:del w:id="2465" w:author="Houyem Rais" w:date="2024-02-22T14:46:00Z">
              <w:r w:rsidRPr="00F352B6" w:rsidDel="00201166">
                <w:rPr>
                  <w:rFonts w:ascii="Arial" w:eastAsia="Times New Roman" w:hAnsi="Arial" w:cs="Arial"/>
                  <w:sz w:val="16"/>
                  <w:szCs w:val="16"/>
                  <w:lang w:eastAsia="fr-FR"/>
                </w:rPr>
                <w:delText>VAN du secteur public (M$) - Sans risque</w:delText>
              </w:r>
            </w:del>
          </w:p>
        </w:tc>
        <w:tc>
          <w:tcPr>
            <w:tcW w:w="719" w:type="dxa"/>
            <w:tcBorders>
              <w:top w:val="nil"/>
              <w:left w:val="nil"/>
              <w:bottom w:val="single" w:sz="4" w:space="0" w:color="auto"/>
              <w:right w:val="single" w:sz="4" w:space="0" w:color="auto"/>
            </w:tcBorders>
            <w:shd w:val="clear" w:color="auto" w:fill="auto"/>
            <w:vAlign w:val="center"/>
            <w:hideMark/>
          </w:tcPr>
          <w:p w14:paraId="16E46C2E" w14:textId="336C05EB" w:rsidR="00F352B6" w:rsidRPr="00F352B6" w:rsidDel="00201166" w:rsidRDefault="00F352B6" w:rsidP="00F352B6">
            <w:pPr>
              <w:spacing w:before="0" w:after="0" w:line="240" w:lineRule="auto"/>
              <w:jc w:val="center"/>
              <w:rPr>
                <w:del w:id="2466" w:author="Houyem Rais" w:date="2024-02-22T14:46:00Z"/>
                <w:rFonts w:ascii="Arial" w:eastAsia="Times New Roman" w:hAnsi="Arial" w:cs="Arial"/>
                <w:sz w:val="16"/>
                <w:szCs w:val="16"/>
                <w:lang w:eastAsia="fr-FR"/>
              </w:rPr>
            </w:pPr>
            <w:del w:id="2467" w:author="Houyem Rais" w:date="2024-02-22T14:46:00Z">
              <w:r w:rsidRPr="00F352B6" w:rsidDel="00201166">
                <w:rPr>
                  <w:rFonts w:ascii="Arial" w:eastAsia="Times New Roman" w:hAnsi="Arial" w:cs="Arial"/>
                  <w:sz w:val="16"/>
                  <w:szCs w:val="16"/>
                  <w:lang w:eastAsia="fr-FR"/>
                </w:rPr>
                <w:delText>641,1</w:delText>
              </w:r>
            </w:del>
          </w:p>
        </w:tc>
        <w:tc>
          <w:tcPr>
            <w:tcW w:w="719" w:type="dxa"/>
            <w:tcBorders>
              <w:top w:val="nil"/>
              <w:left w:val="nil"/>
              <w:bottom w:val="single" w:sz="4" w:space="0" w:color="auto"/>
              <w:right w:val="single" w:sz="4" w:space="0" w:color="auto"/>
            </w:tcBorders>
            <w:shd w:val="clear" w:color="auto" w:fill="auto"/>
            <w:vAlign w:val="center"/>
            <w:hideMark/>
          </w:tcPr>
          <w:p w14:paraId="5416EA24" w14:textId="78B481BC" w:rsidR="00F352B6" w:rsidRPr="00F352B6" w:rsidDel="00201166" w:rsidRDefault="00F352B6" w:rsidP="00F352B6">
            <w:pPr>
              <w:spacing w:before="0" w:after="0" w:line="240" w:lineRule="auto"/>
              <w:jc w:val="center"/>
              <w:rPr>
                <w:del w:id="2468" w:author="Houyem Rais" w:date="2024-02-22T14:46:00Z"/>
                <w:rFonts w:ascii="Arial" w:eastAsia="Times New Roman" w:hAnsi="Arial" w:cs="Arial"/>
                <w:sz w:val="16"/>
                <w:szCs w:val="16"/>
                <w:lang w:eastAsia="fr-FR"/>
              </w:rPr>
            </w:pPr>
            <w:del w:id="2469" w:author="Houyem Rais" w:date="2024-02-22T14:46:00Z">
              <w:r w:rsidRPr="00F352B6" w:rsidDel="00201166">
                <w:rPr>
                  <w:rFonts w:ascii="Arial" w:eastAsia="Times New Roman" w:hAnsi="Arial" w:cs="Arial"/>
                  <w:sz w:val="16"/>
                  <w:szCs w:val="16"/>
                  <w:lang w:eastAsia="fr-FR"/>
                </w:rPr>
                <w:delText>424,4</w:delText>
              </w:r>
            </w:del>
          </w:p>
        </w:tc>
        <w:tc>
          <w:tcPr>
            <w:tcW w:w="683" w:type="dxa"/>
            <w:tcBorders>
              <w:top w:val="nil"/>
              <w:left w:val="nil"/>
              <w:bottom w:val="single" w:sz="4" w:space="0" w:color="auto"/>
              <w:right w:val="single" w:sz="4" w:space="0" w:color="auto"/>
            </w:tcBorders>
            <w:shd w:val="clear" w:color="auto" w:fill="auto"/>
            <w:vAlign w:val="center"/>
            <w:hideMark/>
          </w:tcPr>
          <w:p w14:paraId="0E214138" w14:textId="5BD89929" w:rsidR="00F352B6" w:rsidRPr="00F352B6" w:rsidDel="00201166" w:rsidRDefault="00F352B6" w:rsidP="00F352B6">
            <w:pPr>
              <w:spacing w:before="0" w:after="0" w:line="240" w:lineRule="auto"/>
              <w:jc w:val="center"/>
              <w:rPr>
                <w:del w:id="2470" w:author="Houyem Rais" w:date="2024-02-22T14:46:00Z"/>
                <w:rFonts w:ascii="Arial" w:eastAsia="Times New Roman" w:hAnsi="Arial" w:cs="Arial"/>
                <w:sz w:val="16"/>
                <w:szCs w:val="16"/>
                <w:lang w:eastAsia="fr-FR"/>
              </w:rPr>
            </w:pPr>
            <w:del w:id="2471" w:author="Houyem Rais" w:date="2024-02-22T14:46:00Z">
              <w:r w:rsidRPr="00F352B6" w:rsidDel="00201166">
                <w:rPr>
                  <w:rFonts w:ascii="Arial" w:eastAsia="Times New Roman" w:hAnsi="Arial" w:cs="Arial"/>
                  <w:sz w:val="16"/>
                  <w:szCs w:val="16"/>
                  <w:lang w:eastAsia="fr-FR"/>
                </w:rPr>
                <w:delText>583,5</w:delText>
              </w:r>
            </w:del>
          </w:p>
        </w:tc>
        <w:tc>
          <w:tcPr>
            <w:tcW w:w="772" w:type="dxa"/>
            <w:tcBorders>
              <w:top w:val="nil"/>
              <w:left w:val="nil"/>
              <w:bottom w:val="single" w:sz="4" w:space="0" w:color="auto"/>
              <w:right w:val="single" w:sz="4" w:space="0" w:color="auto"/>
            </w:tcBorders>
            <w:shd w:val="clear" w:color="auto" w:fill="auto"/>
            <w:vAlign w:val="center"/>
            <w:hideMark/>
          </w:tcPr>
          <w:p w14:paraId="2CCFC887" w14:textId="73E195C3" w:rsidR="00F352B6" w:rsidRPr="00F352B6" w:rsidDel="00201166" w:rsidRDefault="00F352B6" w:rsidP="00F352B6">
            <w:pPr>
              <w:spacing w:before="0" w:after="0" w:line="240" w:lineRule="auto"/>
              <w:jc w:val="center"/>
              <w:rPr>
                <w:del w:id="2472" w:author="Houyem Rais" w:date="2024-02-22T14:46:00Z"/>
                <w:rFonts w:ascii="Arial" w:eastAsia="Times New Roman" w:hAnsi="Arial" w:cs="Arial"/>
                <w:sz w:val="16"/>
                <w:szCs w:val="16"/>
                <w:lang w:eastAsia="fr-FR"/>
              </w:rPr>
            </w:pPr>
            <w:del w:id="2473" w:author="Houyem Rais" w:date="2024-02-22T14:46:00Z">
              <w:r w:rsidRPr="00F352B6" w:rsidDel="00201166">
                <w:rPr>
                  <w:rFonts w:ascii="Arial" w:eastAsia="Times New Roman" w:hAnsi="Arial" w:cs="Arial"/>
                  <w:sz w:val="16"/>
                  <w:szCs w:val="16"/>
                  <w:lang w:eastAsia="fr-FR"/>
                </w:rPr>
                <w:delText>-1466,9</w:delText>
              </w:r>
            </w:del>
          </w:p>
        </w:tc>
        <w:tc>
          <w:tcPr>
            <w:tcW w:w="683" w:type="dxa"/>
            <w:tcBorders>
              <w:top w:val="nil"/>
              <w:left w:val="nil"/>
              <w:bottom w:val="single" w:sz="4" w:space="0" w:color="auto"/>
              <w:right w:val="single" w:sz="4" w:space="0" w:color="auto"/>
            </w:tcBorders>
            <w:shd w:val="clear" w:color="auto" w:fill="auto"/>
            <w:vAlign w:val="center"/>
            <w:hideMark/>
          </w:tcPr>
          <w:p w14:paraId="3A4CABF3" w14:textId="6EB5586E" w:rsidR="00F352B6" w:rsidRPr="00F352B6" w:rsidDel="00201166" w:rsidRDefault="00F352B6" w:rsidP="00F352B6">
            <w:pPr>
              <w:spacing w:before="0" w:after="0" w:line="240" w:lineRule="auto"/>
              <w:jc w:val="center"/>
              <w:rPr>
                <w:del w:id="2474" w:author="Houyem Rais" w:date="2024-02-22T14:46:00Z"/>
                <w:rFonts w:ascii="Arial" w:eastAsia="Times New Roman" w:hAnsi="Arial" w:cs="Arial"/>
                <w:sz w:val="16"/>
                <w:szCs w:val="16"/>
                <w:lang w:eastAsia="fr-FR"/>
              </w:rPr>
            </w:pPr>
            <w:del w:id="2475" w:author="Houyem Rais" w:date="2024-02-22T14:46:00Z">
              <w:r w:rsidRPr="00F352B6" w:rsidDel="00201166">
                <w:rPr>
                  <w:rFonts w:ascii="Arial" w:eastAsia="Times New Roman" w:hAnsi="Arial" w:cs="Arial"/>
                  <w:sz w:val="16"/>
                  <w:szCs w:val="16"/>
                  <w:lang w:eastAsia="fr-FR"/>
                </w:rPr>
                <w:delText>502,2</w:delText>
              </w:r>
            </w:del>
          </w:p>
        </w:tc>
        <w:tc>
          <w:tcPr>
            <w:tcW w:w="960" w:type="dxa"/>
            <w:tcBorders>
              <w:top w:val="nil"/>
              <w:left w:val="nil"/>
              <w:bottom w:val="single" w:sz="4" w:space="0" w:color="auto"/>
              <w:right w:val="single" w:sz="4" w:space="0" w:color="auto"/>
            </w:tcBorders>
            <w:shd w:val="clear" w:color="auto" w:fill="auto"/>
            <w:vAlign w:val="center"/>
            <w:hideMark/>
          </w:tcPr>
          <w:p w14:paraId="2A6D5901" w14:textId="489D02D5" w:rsidR="00F352B6" w:rsidRPr="00F352B6" w:rsidDel="00201166" w:rsidRDefault="00F352B6" w:rsidP="00F352B6">
            <w:pPr>
              <w:spacing w:before="0" w:after="0" w:line="240" w:lineRule="auto"/>
              <w:jc w:val="center"/>
              <w:rPr>
                <w:del w:id="2476" w:author="Houyem Rais" w:date="2024-02-22T14:46:00Z"/>
                <w:rFonts w:ascii="Arial" w:eastAsia="Times New Roman" w:hAnsi="Arial" w:cs="Arial"/>
                <w:sz w:val="16"/>
                <w:szCs w:val="16"/>
                <w:lang w:eastAsia="fr-FR"/>
              </w:rPr>
            </w:pPr>
            <w:del w:id="2477" w:author="Houyem Rais" w:date="2024-02-22T14:46:00Z">
              <w:r w:rsidRPr="00F352B6" w:rsidDel="00201166">
                <w:rPr>
                  <w:rFonts w:ascii="Arial" w:eastAsia="Times New Roman" w:hAnsi="Arial" w:cs="Arial"/>
                  <w:sz w:val="16"/>
                  <w:szCs w:val="16"/>
                  <w:lang w:eastAsia="fr-FR"/>
                </w:rPr>
                <w:delText>-151,2</w:delText>
              </w:r>
            </w:del>
          </w:p>
        </w:tc>
      </w:tr>
      <w:tr w:rsidR="00F352B6" w:rsidRPr="00F352B6" w:rsidDel="00201166" w14:paraId="3642B625" w14:textId="3E5AC59D" w:rsidTr="007E7836">
        <w:trPr>
          <w:trHeight w:val="204"/>
          <w:del w:id="2478"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4A24AE30" w14:textId="69BB1815" w:rsidR="00F352B6" w:rsidRPr="00F352B6" w:rsidDel="00201166" w:rsidRDefault="00F352B6" w:rsidP="00F352B6">
            <w:pPr>
              <w:spacing w:before="0" w:after="0" w:line="240" w:lineRule="auto"/>
              <w:jc w:val="left"/>
              <w:rPr>
                <w:del w:id="2479" w:author="Houyem Rais" w:date="2024-02-22T14:46:00Z"/>
                <w:rFonts w:ascii="Arial" w:eastAsia="Times New Roman" w:hAnsi="Arial" w:cs="Arial"/>
                <w:sz w:val="16"/>
                <w:szCs w:val="16"/>
                <w:lang w:eastAsia="fr-FR"/>
              </w:rPr>
            </w:pPr>
            <w:del w:id="2480" w:author="Houyem Rais" w:date="2024-02-22T14:46:00Z">
              <w:r w:rsidRPr="00F352B6" w:rsidDel="00201166">
                <w:rPr>
                  <w:rFonts w:ascii="Arial" w:eastAsia="Times New Roman" w:hAnsi="Arial" w:cs="Arial"/>
                  <w:sz w:val="16"/>
                  <w:szCs w:val="16"/>
                  <w:lang w:eastAsia="fr-FR"/>
                </w:rPr>
                <w:delText>VAN du risque (M$)</w:delText>
              </w:r>
            </w:del>
          </w:p>
        </w:tc>
        <w:tc>
          <w:tcPr>
            <w:tcW w:w="719" w:type="dxa"/>
            <w:tcBorders>
              <w:top w:val="nil"/>
              <w:left w:val="nil"/>
              <w:bottom w:val="single" w:sz="4" w:space="0" w:color="auto"/>
              <w:right w:val="single" w:sz="4" w:space="0" w:color="auto"/>
            </w:tcBorders>
            <w:shd w:val="clear" w:color="auto" w:fill="auto"/>
            <w:vAlign w:val="center"/>
            <w:hideMark/>
          </w:tcPr>
          <w:p w14:paraId="7C3B4FCF" w14:textId="60151DD8" w:rsidR="00F352B6" w:rsidRPr="00F352B6" w:rsidDel="00201166" w:rsidRDefault="00F352B6" w:rsidP="00F352B6">
            <w:pPr>
              <w:spacing w:before="0" w:after="0" w:line="240" w:lineRule="auto"/>
              <w:jc w:val="center"/>
              <w:rPr>
                <w:del w:id="2481" w:author="Houyem Rais" w:date="2024-02-22T14:46:00Z"/>
                <w:rFonts w:ascii="Arial" w:eastAsia="Times New Roman" w:hAnsi="Arial" w:cs="Arial"/>
                <w:sz w:val="16"/>
                <w:szCs w:val="16"/>
                <w:lang w:eastAsia="fr-FR"/>
              </w:rPr>
            </w:pPr>
            <w:del w:id="2482" w:author="Houyem Rais" w:date="2024-02-22T14:46:00Z">
              <w:r w:rsidRPr="00F352B6" w:rsidDel="00201166">
                <w:rPr>
                  <w:rFonts w:ascii="Arial" w:eastAsia="Times New Roman" w:hAnsi="Arial" w:cs="Arial"/>
                  <w:sz w:val="16"/>
                  <w:szCs w:val="16"/>
                  <w:lang w:eastAsia="fr-FR"/>
                </w:rPr>
                <w:delText>-328,5</w:delText>
              </w:r>
            </w:del>
          </w:p>
        </w:tc>
        <w:tc>
          <w:tcPr>
            <w:tcW w:w="719" w:type="dxa"/>
            <w:tcBorders>
              <w:top w:val="nil"/>
              <w:left w:val="nil"/>
              <w:bottom w:val="single" w:sz="4" w:space="0" w:color="auto"/>
              <w:right w:val="single" w:sz="4" w:space="0" w:color="auto"/>
            </w:tcBorders>
            <w:shd w:val="clear" w:color="auto" w:fill="auto"/>
            <w:vAlign w:val="center"/>
            <w:hideMark/>
          </w:tcPr>
          <w:p w14:paraId="0A71B961" w14:textId="5F285373" w:rsidR="00F352B6" w:rsidRPr="00F352B6" w:rsidDel="00201166" w:rsidRDefault="00F352B6" w:rsidP="00F352B6">
            <w:pPr>
              <w:spacing w:before="0" w:after="0" w:line="240" w:lineRule="auto"/>
              <w:jc w:val="center"/>
              <w:rPr>
                <w:del w:id="2483" w:author="Houyem Rais" w:date="2024-02-22T14:46:00Z"/>
                <w:rFonts w:ascii="Arial" w:eastAsia="Times New Roman" w:hAnsi="Arial" w:cs="Arial"/>
                <w:sz w:val="16"/>
                <w:szCs w:val="16"/>
                <w:lang w:eastAsia="fr-FR"/>
              </w:rPr>
            </w:pPr>
            <w:del w:id="2484" w:author="Houyem Rais" w:date="2024-02-22T14:46:00Z">
              <w:r w:rsidRPr="00F352B6" w:rsidDel="00201166">
                <w:rPr>
                  <w:rFonts w:ascii="Arial" w:eastAsia="Times New Roman" w:hAnsi="Arial" w:cs="Arial"/>
                  <w:sz w:val="16"/>
                  <w:szCs w:val="16"/>
                  <w:lang w:eastAsia="fr-FR"/>
                </w:rPr>
                <w:delText>-381,7</w:delText>
              </w:r>
            </w:del>
          </w:p>
        </w:tc>
        <w:tc>
          <w:tcPr>
            <w:tcW w:w="683" w:type="dxa"/>
            <w:tcBorders>
              <w:top w:val="nil"/>
              <w:left w:val="nil"/>
              <w:bottom w:val="single" w:sz="4" w:space="0" w:color="auto"/>
              <w:right w:val="single" w:sz="4" w:space="0" w:color="auto"/>
            </w:tcBorders>
            <w:shd w:val="clear" w:color="auto" w:fill="auto"/>
            <w:vAlign w:val="center"/>
            <w:hideMark/>
          </w:tcPr>
          <w:p w14:paraId="47E17769" w14:textId="5822A869" w:rsidR="00F352B6" w:rsidRPr="00F352B6" w:rsidDel="00201166" w:rsidRDefault="00F352B6" w:rsidP="00F352B6">
            <w:pPr>
              <w:spacing w:before="0" w:after="0" w:line="240" w:lineRule="auto"/>
              <w:jc w:val="center"/>
              <w:rPr>
                <w:del w:id="2485" w:author="Houyem Rais" w:date="2024-02-22T14:46:00Z"/>
                <w:rFonts w:ascii="Arial" w:eastAsia="Times New Roman" w:hAnsi="Arial" w:cs="Arial"/>
                <w:sz w:val="16"/>
                <w:szCs w:val="16"/>
                <w:lang w:eastAsia="fr-FR"/>
              </w:rPr>
            </w:pPr>
            <w:del w:id="2486" w:author="Houyem Rais" w:date="2024-02-22T14:46:00Z">
              <w:r w:rsidRPr="00F352B6" w:rsidDel="00201166">
                <w:rPr>
                  <w:rFonts w:ascii="Arial" w:eastAsia="Times New Roman" w:hAnsi="Arial" w:cs="Arial"/>
                  <w:sz w:val="16"/>
                  <w:szCs w:val="16"/>
                  <w:lang w:eastAsia="fr-FR"/>
                </w:rPr>
                <w:delText>-275,8</w:delText>
              </w:r>
            </w:del>
          </w:p>
        </w:tc>
        <w:tc>
          <w:tcPr>
            <w:tcW w:w="772" w:type="dxa"/>
            <w:tcBorders>
              <w:top w:val="nil"/>
              <w:left w:val="nil"/>
              <w:bottom w:val="single" w:sz="4" w:space="0" w:color="auto"/>
              <w:right w:val="single" w:sz="4" w:space="0" w:color="auto"/>
            </w:tcBorders>
            <w:shd w:val="clear" w:color="auto" w:fill="auto"/>
            <w:vAlign w:val="center"/>
            <w:hideMark/>
          </w:tcPr>
          <w:p w14:paraId="2FAEC153" w14:textId="5515D107" w:rsidR="00F352B6" w:rsidRPr="00F352B6" w:rsidDel="00201166" w:rsidRDefault="00F352B6" w:rsidP="00F352B6">
            <w:pPr>
              <w:spacing w:before="0" w:after="0" w:line="240" w:lineRule="auto"/>
              <w:jc w:val="center"/>
              <w:rPr>
                <w:del w:id="2487" w:author="Houyem Rais" w:date="2024-02-22T14:46:00Z"/>
                <w:rFonts w:ascii="Arial" w:eastAsia="Times New Roman" w:hAnsi="Arial" w:cs="Arial"/>
                <w:sz w:val="16"/>
                <w:szCs w:val="16"/>
                <w:lang w:eastAsia="fr-FR"/>
              </w:rPr>
            </w:pPr>
            <w:del w:id="2488" w:author="Houyem Rais" w:date="2024-02-22T14:46:00Z">
              <w:r w:rsidRPr="00F352B6" w:rsidDel="00201166">
                <w:rPr>
                  <w:rFonts w:ascii="Arial" w:eastAsia="Times New Roman" w:hAnsi="Arial" w:cs="Arial"/>
                  <w:sz w:val="16"/>
                  <w:szCs w:val="16"/>
                  <w:lang w:eastAsia="fr-FR"/>
                </w:rPr>
                <w:delText>-225,1</w:delText>
              </w:r>
            </w:del>
          </w:p>
        </w:tc>
        <w:tc>
          <w:tcPr>
            <w:tcW w:w="683" w:type="dxa"/>
            <w:tcBorders>
              <w:top w:val="nil"/>
              <w:left w:val="nil"/>
              <w:bottom w:val="single" w:sz="4" w:space="0" w:color="auto"/>
              <w:right w:val="single" w:sz="4" w:space="0" w:color="auto"/>
            </w:tcBorders>
            <w:shd w:val="clear" w:color="auto" w:fill="auto"/>
            <w:vAlign w:val="center"/>
            <w:hideMark/>
          </w:tcPr>
          <w:p w14:paraId="5E3B603F" w14:textId="57E82634" w:rsidR="00F352B6" w:rsidRPr="00F352B6" w:rsidDel="00201166" w:rsidRDefault="00F352B6" w:rsidP="00F352B6">
            <w:pPr>
              <w:spacing w:before="0" w:after="0" w:line="240" w:lineRule="auto"/>
              <w:jc w:val="center"/>
              <w:rPr>
                <w:del w:id="2489" w:author="Houyem Rais" w:date="2024-02-22T14:46:00Z"/>
                <w:rFonts w:ascii="Arial" w:eastAsia="Times New Roman" w:hAnsi="Arial" w:cs="Arial"/>
                <w:sz w:val="16"/>
                <w:szCs w:val="16"/>
                <w:lang w:eastAsia="fr-FR"/>
              </w:rPr>
            </w:pPr>
            <w:del w:id="2490" w:author="Houyem Rais" w:date="2024-02-22T14:46:00Z">
              <w:r w:rsidRPr="00F352B6" w:rsidDel="00201166">
                <w:rPr>
                  <w:rFonts w:ascii="Arial" w:eastAsia="Times New Roman" w:hAnsi="Arial" w:cs="Arial"/>
                  <w:sz w:val="16"/>
                  <w:szCs w:val="16"/>
                  <w:lang w:eastAsia="fr-FR"/>
                </w:rPr>
                <w:delText>-334,1</w:delText>
              </w:r>
            </w:del>
          </w:p>
        </w:tc>
        <w:tc>
          <w:tcPr>
            <w:tcW w:w="960" w:type="dxa"/>
            <w:tcBorders>
              <w:top w:val="nil"/>
              <w:left w:val="nil"/>
              <w:bottom w:val="single" w:sz="4" w:space="0" w:color="auto"/>
              <w:right w:val="single" w:sz="4" w:space="0" w:color="auto"/>
            </w:tcBorders>
            <w:shd w:val="clear" w:color="auto" w:fill="auto"/>
            <w:vAlign w:val="center"/>
            <w:hideMark/>
          </w:tcPr>
          <w:p w14:paraId="26E83B96" w14:textId="46E0EFC2" w:rsidR="00F352B6" w:rsidRPr="00F352B6" w:rsidDel="00201166" w:rsidRDefault="00F352B6" w:rsidP="00F352B6">
            <w:pPr>
              <w:spacing w:before="0" w:after="0" w:line="240" w:lineRule="auto"/>
              <w:jc w:val="center"/>
              <w:rPr>
                <w:del w:id="2491" w:author="Houyem Rais" w:date="2024-02-22T14:46:00Z"/>
                <w:rFonts w:ascii="Arial" w:eastAsia="Times New Roman" w:hAnsi="Arial" w:cs="Arial"/>
                <w:sz w:val="16"/>
                <w:szCs w:val="16"/>
                <w:lang w:eastAsia="fr-FR"/>
              </w:rPr>
            </w:pPr>
            <w:del w:id="2492" w:author="Houyem Rais" w:date="2024-02-22T14:46:00Z">
              <w:r w:rsidRPr="00F352B6" w:rsidDel="00201166">
                <w:rPr>
                  <w:rFonts w:ascii="Arial" w:eastAsia="Times New Roman" w:hAnsi="Arial" w:cs="Arial"/>
                  <w:sz w:val="16"/>
                  <w:szCs w:val="16"/>
                  <w:lang w:eastAsia="fr-FR"/>
                </w:rPr>
                <w:delText>-288,0</w:delText>
              </w:r>
            </w:del>
          </w:p>
        </w:tc>
      </w:tr>
      <w:tr w:rsidR="00F352B6" w:rsidRPr="00F352B6" w:rsidDel="00201166" w14:paraId="56865876" w14:textId="203E38BA" w:rsidTr="007E7836">
        <w:trPr>
          <w:trHeight w:val="204"/>
          <w:del w:id="249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38527C50" w14:textId="4DE877C0" w:rsidR="00F352B6" w:rsidRPr="00F352B6" w:rsidDel="00201166" w:rsidRDefault="00F352B6" w:rsidP="00F352B6">
            <w:pPr>
              <w:spacing w:before="0" w:after="0" w:line="240" w:lineRule="auto"/>
              <w:jc w:val="left"/>
              <w:rPr>
                <w:del w:id="2494" w:author="Houyem Rais" w:date="2024-02-22T14:46:00Z"/>
                <w:rFonts w:ascii="Arial" w:eastAsia="Times New Roman" w:hAnsi="Arial" w:cs="Arial"/>
                <w:sz w:val="16"/>
                <w:szCs w:val="16"/>
                <w:lang w:eastAsia="fr-FR"/>
              </w:rPr>
            </w:pPr>
            <w:del w:id="2495" w:author="Houyem Rais" w:date="2024-02-22T14:46:00Z">
              <w:r w:rsidRPr="00F352B6" w:rsidDel="00201166">
                <w:rPr>
                  <w:rFonts w:ascii="Arial" w:eastAsia="Times New Roman" w:hAnsi="Arial" w:cs="Arial"/>
                  <w:sz w:val="16"/>
                  <w:szCs w:val="16"/>
                  <w:lang w:eastAsia="fr-FR"/>
                </w:rPr>
                <w:delText>VAN du secteur public (M$) - Avec risque</w:delText>
              </w:r>
            </w:del>
          </w:p>
        </w:tc>
        <w:tc>
          <w:tcPr>
            <w:tcW w:w="719" w:type="dxa"/>
            <w:tcBorders>
              <w:top w:val="nil"/>
              <w:left w:val="nil"/>
              <w:bottom w:val="single" w:sz="4" w:space="0" w:color="auto"/>
              <w:right w:val="single" w:sz="4" w:space="0" w:color="auto"/>
            </w:tcBorders>
            <w:shd w:val="clear" w:color="auto" w:fill="auto"/>
            <w:vAlign w:val="center"/>
            <w:hideMark/>
          </w:tcPr>
          <w:p w14:paraId="4F77DEDB" w14:textId="3B0BC6BA" w:rsidR="00F352B6" w:rsidRPr="00F352B6" w:rsidDel="00201166" w:rsidRDefault="00F352B6" w:rsidP="00F352B6">
            <w:pPr>
              <w:spacing w:before="0" w:after="0" w:line="240" w:lineRule="auto"/>
              <w:jc w:val="center"/>
              <w:rPr>
                <w:del w:id="2496" w:author="Houyem Rais" w:date="2024-02-22T14:46:00Z"/>
                <w:rFonts w:ascii="Arial" w:eastAsia="Times New Roman" w:hAnsi="Arial" w:cs="Arial"/>
                <w:sz w:val="16"/>
                <w:szCs w:val="16"/>
                <w:lang w:eastAsia="fr-FR"/>
              </w:rPr>
            </w:pPr>
            <w:del w:id="2497" w:author="Houyem Rais" w:date="2024-02-22T14:46:00Z">
              <w:r w:rsidRPr="00F352B6" w:rsidDel="00201166">
                <w:rPr>
                  <w:rFonts w:ascii="Arial" w:eastAsia="Times New Roman" w:hAnsi="Arial" w:cs="Arial"/>
                  <w:sz w:val="16"/>
                  <w:szCs w:val="16"/>
                  <w:lang w:eastAsia="fr-FR"/>
                </w:rPr>
                <w:delText>312,6</w:delText>
              </w:r>
            </w:del>
          </w:p>
        </w:tc>
        <w:tc>
          <w:tcPr>
            <w:tcW w:w="719" w:type="dxa"/>
            <w:tcBorders>
              <w:top w:val="nil"/>
              <w:left w:val="nil"/>
              <w:bottom w:val="single" w:sz="4" w:space="0" w:color="auto"/>
              <w:right w:val="single" w:sz="4" w:space="0" w:color="auto"/>
            </w:tcBorders>
            <w:shd w:val="clear" w:color="auto" w:fill="auto"/>
            <w:vAlign w:val="center"/>
            <w:hideMark/>
          </w:tcPr>
          <w:p w14:paraId="44AD5093" w14:textId="4AB9251A" w:rsidR="00F352B6" w:rsidRPr="00F352B6" w:rsidDel="00201166" w:rsidRDefault="00F352B6" w:rsidP="00F352B6">
            <w:pPr>
              <w:spacing w:before="0" w:after="0" w:line="240" w:lineRule="auto"/>
              <w:jc w:val="center"/>
              <w:rPr>
                <w:del w:id="2498" w:author="Houyem Rais" w:date="2024-02-22T14:46:00Z"/>
                <w:rFonts w:ascii="Arial" w:eastAsia="Times New Roman" w:hAnsi="Arial" w:cs="Arial"/>
                <w:sz w:val="16"/>
                <w:szCs w:val="16"/>
                <w:lang w:eastAsia="fr-FR"/>
              </w:rPr>
            </w:pPr>
            <w:del w:id="2499" w:author="Houyem Rais" w:date="2024-02-22T14:46:00Z">
              <w:r w:rsidRPr="00F352B6" w:rsidDel="00201166">
                <w:rPr>
                  <w:rFonts w:ascii="Arial" w:eastAsia="Times New Roman" w:hAnsi="Arial" w:cs="Arial"/>
                  <w:sz w:val="16"/>
                  <w:szCs w:val="16"/>
                  <w:lang w:eastAsia="fr-FR"/>
                </w:rPr>
                <w:delText>42,7</w:delText>
              </w:r>
            </w:del>
          </w:p>
        </w:tc>
        <w:tc>
          <w:tcPr>
            <w:tcW w:w="683" w:type="dxa"/>
            <w:tcBorders>
              <w:top w:val="nil"/>
              <w:left w:val="nil"/>
              <w:bottom w:val="single" w:sz="4" w:space="0" w:color="auto"/>
              <w:right w:val="single" w:sz="4" w:space="0" w:color="auto"/>
            </w:tcBorders>
            <w:shd w:val="clear" w:color="auto" w:fill="auto"/>
            <w:vAlign w:val="center"/>
            <w:hideMark/>
          </w:tcPr>
          <w:p w14:paraId="47F8E926" w14:textId="6452C563" w:rsidR="00F352B6" w:rsidRPr="00F352B6" w:rsidDel="00201166" w:rsidRDefault="00F352B6" w:rsidP="00F352B6">
            <w:pPr>
              <w:spacing w:before="0" w:after="0" w:line="240" w:lineRule="auto"/>
              <w:jc w:val="center"/>
              <w:rPr>
                <w:del w:id="2500" w:author="Houyem Rais" w:date="2024-02-22T14:46:00Z"/>
                <w:rFonts w:ascii="Arial" w:eastAsia="Times New Roman" w:hAnsi="Arial" w:cs="Arial"/>
                <w:sz w:val="16"/>
                <w:szCs w:val="16"/>
                <w:lang w:eastAsia="fr-FR"/>
              </w:rPr>
            </w:pPr>
            <w:del w:id="2501" w:author="Houyem Rais" w:date="2024-02-22T14:46:00Z">
              <w:r w:rsidRPr="00F352B6" w:rsidDel="00201166">
                <w:rPr>
                  <w:rFonts w:ascii="Arial" w:eastAsia="Times New Roman" w:hAnsi="Arial" w:cs="Arial"/>
                  <w:sz w:val="16"/>
                  <w:szCs w:val="16"/>
                  <w:lang w:eastAsia="fr-FR"/>
                </w:rPr>
                <w:delText>307,7</w:delText>
              </w:r>
            </w:del>
          </w:p>
        </w:tc>
        <w:tc>
          <w:tcPr>
            <w:tcW w:w="772" w:type="dxa"/>
            <w:tcBorders>
              <w:top w:val="nil"/>
              <w:left w:val="nil"/>
              <w:bottom w:val="single" w:sz="4" w:space="0" w:color="auto"/>
              <w:right w:val="single" w:sz="4" w:space="0" w:color="auto"/>
            </w:tcBorders>
            <w:shd w:val="clear" w:color="auto" w:fill="auto"/>
            <w:vAlign w:val="center"/>
            <w:hideMark/>
          </w:tcPr>
          <w:p w14:paraId="3315372A" w14:textId="6DAA3919" w:rsidR="00F352B6" w:rsidRPr="00F352B6" w:rsidDel="00201166" w:rsidRDefault="00F352B6" w:rsidP="00F352B6">
            <w:pPr>
              <w:spacing w:before="0" w:after="0" w:line="240" w:lineRule="auto"/>
              <w:jc w:val="center"/>
              <w:rPr>
                <w:del w:id="2502" w:author="Houyem Rais" w:date="2024-02-22T14:46:00Z"/>
                <w:rFonts w:ascii="Arial" w:eastAsia="Times New Roman" w:hAnsi="Arial" w:cs="Arial"/>
                <w:sz w:val="16"/>
                <w:szCs w:val="16"/>
                <w:lang w:eastAsia="fr-FR"/>
              </w:rPr>
            </w:pPr>
            <w:del w:id="2503" w:author="Houyem Rais" w:date="2024-02-22T14:46:00Z">
              <w:r w:rsidRPr="00F352B6" w:rsidDel="00201166">
                <w:rPr>
                  <w:rFonts w:ascii="Arial" w:eastAsia="Times New Roman" w:hAnsi="Arial" w:cs="Arial"/>
                  <w:sz w:val="16"/>
                  <w:szCs w:val="16"/>
                  <w:lang w:eastAsia="fr-FR"/>
                </w:rPr>
                <w:delText>-1692,0</w:delText>
              </w:r>
            </w:del>
          </w:p>
        </w:tc>
        <w:tc>
          <w:tcPr>
            <w:tcW w:w="683" w:type="dxa"/>
            <w:tcBorders>
              <w:top w:val="nil"/>
              <w:left w:val="nil"/>
              <w:bottom w:val="single" w:sz="4" w:space="0" w:color="auto"/>
              <w:right w:val="single" w:sz="4" w:space="0" w:color="auto"/>
            </w:tcBorders>
            <w:shd w:val="clear" w:color="auto" w:fill="auto"/>
            <w:vAlign w:val="center"/>
            <w:hideMark/>
          </w:tcPr>
          <w:p w14:paraId="4FF2105C" w14:textId="37A5247A" w:rsidR="00F352B6" w:rsidRPr="00F352B6" w:rsidDel="00201166" w:rsidRDefault="00F352B6" w:rsidP="00F352B6">
            <w:pPr>
              <w:spacing w:before="0" w:after="0" w:line="240" w:lineRule="auto"/>
              <w:jc w:val="center"/>
              <w:rPr>
                <w:del w:id="2504" w:author="Houyem Rais" w:date="2024-02-22T14:46:00Z"/>
                <w:rFonts w:ascii="Arial" w:eastAsia="Times New Roman" w:hAnsi="Arial" w:cs="Arial"/>
                <w:sz w:val="16"/>
                <w:szCs w:val="16"/>
                <w:lang w:eastAsia="fr-FR"/>
              </w:rPr>
            </w:pPr>
            <w:del w:id="2505" w:author="Houyem Rais" w:date="2024-02-22T14:46:00Z">
              <w:r w:rsidRPr="00F352B6" w:rsidDel="00201166">
                <w:rPr>
                  <w:rFonts w:ascii="Arial" w:eastAsia="Times New Roman" w:hAnsi="Arial" w:cs="Arial"/>
                  <w:sz w:val="16"/>
                  <w:szCs w:val="16"/>
                  <w:lang w:eastAsia="fr-FR"/>
                </w:rPr>
                <w:delText>168,2</w:delText>
              </w:r>
            </w:del>
          </w:p>
        </w:tc>
        <w:tc>
          <w:tcPr>
            <w:tcW w:w="960" w:type="dxa"/>
            <w:tcBorders>
              <w:top w:val="nil"/>
              <w:left w:val="nil"/>
              <w:bottom w:val="single" w:sz="4" w:space="0" w:color="auto"/>
              <w:right w:val="single" w:sz="4" w:space="0" w:color="auto"/>
            </w:tcBorders>
            <w:shd w:val="clear" w:color="auto" w:fill="auto"/>
            <w:vAlign w:val="center"/>
            <w:hideMark/>
          </w:tcPr>
          <w:p w14:paraId="146A8BEA" w14:textId="091C5D91" w:rsidR="00F352B6" w:rsidRPr="00F352B6" w:rsidDel="00201166" w:rsidRDefault="00F352B6" w:rsidP="00F352B6">
            <w:pPr>
              <w:spacing w:before="0" w:after="0" w:line="240" w:lineRule="auto"/>
              <w:jc w:val="center"/>
              <w:rPr>
                <w:del w:id="2506" w:author="Houyem Rais" w:date="2024-02-22T14:46:00Z"/>
                <w:rFonts w:ascii="Arial" w:eastAsia="Times New Roman" w:hAnsi="Arial" w:cs="Arial"/>
                <w:sz w:val="16"/>
                <w:szCs w:val="16"/>
                <w:lang w:eastAsia="fr-FR"/>
              </w:rPr>
            </w:pPr>
            <w:del w:id="2507" w:author="Houyem Rais" w:date="2024-02-22T14:46:00Z">
              <w:r w:rsidRPr="00F352B6" w:rsidDel="00201166">
                <w:rPr>
                  <w:rFonts w:ascii="Arial" w:eastAsia="Times New Roman" w:hAnsi="Arial" w:cs="Arial"/>
                  <w:sz w:val="16"/>
                  <w:szCs w:val="16"/>
                  <w:lang w:eastAsia="fr-FR"/>
                </w:rPr>
                <w:delText>-439,2</w:delText>
              </w:r>
            </w:del>
          </w:p>
        </w:tc>
      </w:tr>
      <w:tr w:rsidR="00F352B6" w:rsidRPr="00F352B6" w:rsidDel="00201166" w14:paraId="09896FB6" w14:textId="7F007CE6" w:rsidTr="007E7836">
        <w:trPr>
          <w:trHeight w:val="204"/>
          <w:del w:id="2508"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7AFC9981" w14:textId="0A455534" w:rsidR="00F352B6" w:rsidRPr="00F352B6" w:rsidDel="00201166" w:rsidRDefault="00F352B6" w:rsidP="00F352B6">
            <w:pPr>
              <w:spacing w:before="0" w:after="0" w:line="240" w:lineRule="auto"/>
              <w:jc w:val="left"/>
              <w:rPr>
                <w:del w:id="2509" w:author="Houyem Rais" w:date="2024-02-22T14:46:00Z"/>
                <w:rFonts w:ascii="Arial" w:eastAsia="Times New Roman" w:hAnsi="Arial" w:cs="Arial"/>
                <w:sz w:val="16"/>
                <w:szCs w:val="16"/>
                <w:lang w:eastAsia="fr-FR"/>
              </w:rPr>
            </w:pPr>
            <w:del w:id="2510" w:author="Houyem Rais" w:date="2024-02-22T14:46:00Z">
              <w:r w:rsidRPr="00F352B6" w:rsidDel="00201166">
                <w:rPr>
                  <w:rFonts w:ascii="Arial" w:eastAsia="Times New Roman" w:hAnsi="Arial" w:cs="Arial"/>
                  <w:sz w:val="16"/>
                  <w:szCs w:val="16"/>
                  <w:lang w:eastAsia="fr-FR"/>
                </w:rPr>
                <w:delText>Value for Money (M$)</w:delText>
              </w:r>
            </w:del>
          </w:p>
        </w:tc>
        <w:tc>
          <w:tcPr>
            <w:tcW w:w="719" w:type="dxa"/>
            <w:tcBorders>
              <w:top w:val="nil"/>
              <w:left w:val="nil"/>
              <w:bottom w:val="single" w:sz="4" w:space="0" w:color="auto"/>
              <w:right w:val="single" w:sz="4" w:space="0" w:color="auto"/>
            </w:tcBorders>
            <w:shd w:val="clear" w:color="auto" w:fill="auto"/>
            <w:vAlign w:val="center"/>
            <w:hideMark/>
          </w:tcPr>
          <w:p w14:paraId="4799E69E" w14:textId="26E1B14A" w:rsidR="00F352B6" w:rsidRPr="00F352B6" w:rsidDel="00201166" w:rsidRDefault="00F352B6" w:rsidP="00F352B6">
            <w:pPr>
              <w:spacing w:before="0" w:after="0" w:line="240" w:lineRule="auto"/>
              <w:jc w:val="center"/>
              <w:rPr>
                <w:del w:id="2511" w:author="Houyem Rais" w:date="2024-02-22T14:46:00Z"/>
                <w:rFonts w:ascii="Arial" w:eastAsia="Times New Roman" w:hAnsi="Arial" w:cs="Arial"/>
                <w:sz w:val="16"/>
                <w:szCs w:val="16"/>
                <w:lang w:eastAsia="fr-FR"/>
              </w:rPr>
            </w:pPr>
            <w:del w:id="2512" w:author="Houyem Rais" w:date="2024-02-22T14:46:00Z">
              <w:r w:rsidRPr="00F352B6" w:rsidDel="00201166">
                <w:rPr>
                  <w:rFonts w:ascii="Arial" w:eastAsia="Times New Roman" w:hAnsi="Arial" w:cs="Arial"/>
                  <w:sz w:val="16"/>
                  <w:szCs w:val="16"/>
                  <w:lang w:eastAsia="fr-FR"/>
                </w:rPr>
                <w:delText>877,6</w:delText>
              </w:r>
            </w:del>
          </w:p>
        </w:tc>
        <w:tc>
          <w:tcPr>
            <w:tcW w:w="719" w:type="dxa"/>
            <w:tcBorders>
              <w:top w:val="nil"/>
              <w:left w:val="nil"/>
              <w:bottom w:val="single" w:sz="4" w:space="0" w:color="auto"/>
              <w:right w:val="single" w:sz="4" w:space="0" w:color="auto"/>
            </w:tcBorders>
            <w:shd w:val="clear" w:color="auto" w:fill="auto"/>
            <w:vAlign w:val="center"/>
            <w:hideMark/>
          </w:tcPr>
          <w:p w14:paraId="763125DE" w14:textId="32ACDE4D" w:rsidR="00F352B6" w:rsidRPr="00F352B6" w:rsidDel="00201166" w:rsidRDefault="00F352B6" w:rsidP="00F352B6">
            <w:pPr>
              <w:spacing w:before="0" w:after="0" w:line="240" w:lineRule="auto"/>
              <w:jc w:val="center"/>
              <w:rPr>
                <w:del w:id="2513" w:author="Houyem Rais" w:date="2024-02-22T14:46:00Z"/>
                <w:rFonts w:ascii="Arial" w:eastAsia="Times New Roman" w:hAnsi="Arial" w:cs="Arial"/>
                <w:sz w:val="16"/>
                <w:szCs w:val="16"/>
                <w:lang w:eastAsia="fr-FR"/>
              </w:rPr>
            </w:pPr>
            <w:del w:id="2514" w:author="Houyem Rais" w:date="2024-02-22T14:46:00Z">
              <w:r w:rsidRPr="00F352B6" w:rsidDel="00201166">
                <w:rPr>
                  <w:rFonts w:ascii="Arial" w:eastAsia="Times New Roman" w:hAnsi="Arial" w:cs="Arial"/>
                  <w:sz w:val="16"/>
                  <w:szCs w:val="16"/>
                  <w:lang w:eastAsia="fr-FR"/>
                </w:rPr>
                <w:delText>949,8</w:delText>
              </w:r>
            </w:del>
          </w:p>
        </w:tc>
        <w:tc>
          <w:tcPr>
            <w:tcW w:w="683" w:type="dxa"/>
            <w:tcBorders>
              <w:top w:val="nil"/>
              <w:left w:val="nil"/>
              <w:bottom w:val="single" w:sz="4" w:space="0" w:color="auto"/>
              <w:right w:val="single" w:sz="4" w:space="0" w:color="auto"/>
            </w:tcBorders>
            <w:shd w:val="clear" w:color="auto" w:fill="auto"/>
            <w:vAlign w:val="center"/>
            <w:hideMark/>
          </w:tcPr>
          <w:p w14:paraId="5686BA1F" w14:textId="18E235B5" w:rsidR="00F352B6" w:rsidRPr="00F352B6" w:rsidDel="00201166" w:rsidRDefault="00F352B6" w:rsidP="00F352B6">
            <w:pPr>
              <w:spacing w:before="0" w:after="0" w:line="240" w:lineRule="auto"/>
              <w:jc w:val="center"/>
              <w:rPr>
                <w:del w:id="2515" w:author="Houyem Rais" w:date="2024-02-22T14:46:00Z"/>
                <w:rFonts w:ascii="Arial" w:eastAsia="Times New Roman" w:hAnsi="Arial" w:cs="Arial"/>
                <w:sz w:val="16"/>
                <w:szCs w:val="16"/>
                <w:lang w:eastAsia="fr-FR"/>
              </w:rPr>
            </w:pPr>
            <w:del w:id="2516" w:author="Houyem Rais" w:date="2024-02-22T14:46:00Z">
              <w:r w:rsidRPr="00F352B6" w:rsidDel="00201166">
                <w:rPr>
                  <w:rFonts w:ascii="Arial" w:eastAsia="Times New Roman" w:hAnsi="Arial" w:cs="Arial"/>
                  <w:sz w:val="16"/>
                  <w:szCs w:val="16"/>
                  <w:lang w:eastAsia="fr-FR"/>
                </w:rPr>
                <w:delText>804,5</w:delText>
              </w:r>
            </w:del>
          </w:p>
        </w:tc>
        <w:tc>
          <w:tcPr>
            <w:tcW w:w="772" w:type="dxa"/>
            <w:tcBorders>
              <w:top w:val="nil"/>
              <w:left w:val="nil"/>
              <w:bottom w:val="single" w:sz="4" w:space="0" w:color="auto"/>
              <w:right w:val="single" w:sz="4" w:space="0" w:color="auto"/>
            </w:tcBorders>
            <w:shd w:val="clear" w:color="auto" w:fill="auto"/>
            <w:vAlign w:val="center"/>
            <w:hideMark/>
          </w:tcPr>
          <w:p w14:paraId="099F1680" w14:textId="7BE03BF5" w:rsidR="00F352B6" w:rsidRPr="00F352B6" w:rsidDel="00201166" w:rsidRDefault="00F352B6" w:rsidP="00F352B6">
            <w:pPr>
              <w:spacing w:before="0" w:after="0" w:line="240" w:lineRule="auto"/>
              <w:jc w:val="center"/>
              <w:rPr>
                <w:del w:id="2517" w:author="Houyem Rais" w:date="2024-02-22T14:46:00Z"/>
                <w:rFonts w:ascii="Arial" w:eastAsia="Times New Roman" w:hAnsi="Arial" w:cs="Arial"/>
                <w:sz w:val="16"/>
                <w:szCs w:val="16"/>
                <w:lang w:eastAsia="fr-FR"/>
              </w:rPr>
            </w:pPr>
            <w:del w:id="2518" w:author="Houyem Rais" w:date="2024-02-22T14:46:00Z">
              <w:r w:rsidRPr="00F352B6" w:rsidDel="00201166">
                <w:rPr>
                  <w:rFonts w:ascii="Arial" w:eastAsia="Times New Roman" w:hAnsi="Arial" w:cs="Arial"/>
                  <w:sz w:val="16"/>
                  <w:szCs w:val="16"/>
                  <w:lang w:eastAsia="fr-FR"/>
                </w:rPr>
                <w:delText>-634,5</w:delText>
              </w:r>
            </w:del>
          </w:p>
        </w:tc>
        <w:tc>
          <w:tcPr>
            <w:tcW w:w="683" w:type="dxa"/>
            <w:tcBorders>
              <w:top w:val="nil"/>
              <w:left w:val="nil"/>
              <w:bottom w:val="single" w:sz="4" w:space="0" w:color="auto"/>
              <w:right w:val="single" w:sz="4" w:space="0" w:color="auto"/>
            </w:tcBorders>
            <w:shd w:val="clear" w:color="auto" w:fill="auto"/>
            <w:vAlign w:val="center"/>
            <w:hideMark/>
          </w:tcPr>
          <w:p w14:paraId="372EDACE" w14:textId="31E2C5E1" w:rsidR="00F352B6" w:rsidRPr="00F352B6" w:rsidDel="00201166" w:rsidRDefault="00F352B6" w:rsidP="00F352B6">
            <w:pPr>
              <w:spacing w:before="0" w:after="0" w:line="240" w:lineRule="auto"/>
              <w:jc w:val="center"/>
              <w:rPr>
                <w:del w:id="2519" w:author="Houyem Rais" w:date="2024-02-22T14:46:00Z"/>
                <w:rFonts w:ascii="Arial" w:eastAsia="Times New Roman" w:hAnsi="Arial" w:cs="Arial"/>
                <w:sz w:val="16"/>
                <w:szCs w:val="16"/>
                <w:lang w:eastAsia="fr-FR"/>
              </w:rPr>
            </w:pPr>
            <w:del w:id="2520" w:author="Houyem Rais" w:date="2024-02-22T14:46:00Z">
              <w:r w:rsidRPr="00F352B6" w:rsidDel="00201166">
                <w:rPr>
                  <w:rFonts w:ascii="Arial" w:eastAsia="Times New Roman" w:hAnsi="Arial" w:cs="Arial"/>
                  <w:sz w:val="16"/>
                  <w:szCs w:val="16"/>
                  <w:lang w:eastAsia="fr-FR"/>
                </w:rPr>
                <w:delText>338,3</w:delText>
              </w:r>
            </w:del>
          </w:p>
        </w:tc>
        <w:tc>
          <w:tcPr>
            <w:tcW w:w="960" w:type="dxa"/>
            <w:tcBorders>
              <w:top w:val="nil"/>
              <w:left w:val="nil"/>
              <w:bottom w:val="single" w:sz="4" w:space="0" w:color="auto"/>
              <w:right w:val="single" w:sz="4" w:space="0" w:color="auto"/>
            </w:tcBorders>
            <w:shd w:val="clear" w:color="auto" w:fill="auto"/>
            <w:vAlign w:val="center"/>
            <w:hideMark/>
          </w:tcPr>
          <w:p w14:paraId="1B8CF46B" w14:textId="75ACBDF6" w:rsidR="00F352B6" w:rsidRPr="00F352B6" w:rsidDel="00201166" w:rsidRDefault="00F352B6" w:rsidP="00F352B6">
            <w:pPr>
              <w:spacing w:before="0" w:after="0" w:line="240" w:lineRule="auto"/>
              <w:jc w:val="center"/>
              <w:rPr>
                <w:del w:id="2521" w:author="Houyem Rais" w:date="2024-02-22T14:46:00Z"/>
                <w:rFonts w:ascii="Arial" w:eastAsia="Times New Roman" w:hAnsi="Arial" w:cs="Arial"/>
                <w:sz w:val="16"/>
                <w:szCs w:val="16"/>
                <w:lang w:eastAsia="fr-FR"/>
              </w:rPr>
            </w:pPr>
            <w:del w:id="2522" w:author="Houyem Rais" w:date="2024-02-22T14:46:00Z">
              <w:r w:rsidRPr="00F352B6" w:rsidDel="00201166">
                <w:rPr>
                  <w:rFonts w:ascii="Arial" w:eastAsia="Times New Roman" w:hAnsi="Arial" w:cs="Arial"/>
                  <w:sz w:val="16"/>
                  <w:szCs w:val="16"/>
                  <w:lang w:eastAsia="fr-FR"/>
                </w:rPr>
                <w:delText>12,9</w:delText>
              </w:r>
            </w:del>
          </w:p>
        </w:tc>
      </w:tr>
      <w:tr w:rsidR="00F352B6" w:rsidRPr="00F352B6" w:rsidDel="00201166" w14:paraId="2FDD0D27" w14:textId="00BD51D1" w:rsidTr="007E7836">
        <w:trPr>
          <w:trHeight w:val="204"/>
          <w:del w:id="2523" w:author="Houyem Rais" w:date="2024-02-22T14:46:00Z"/>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788F4D7D" w14:textId="2010636E" w:rsidR="00F352B6" w:rsidRPr="00F352B6" w:rsidDel="00201166" w:rsidRDefault="00F352B6" w:rsidP="00F352B6">
            <w:pPr>
              <w:spacing w:before="0" w:after="0" w:line="240" w:lineRule="auto"/>
              <w:jc w:val="left"/>
              <w:rPr>
                <w:del w:id="2524" w:author="Houyem Rais" w:date="2024-02-22T14:46:00Z"/>
                <w:rFonts w:ascii="Calibri" w:eastAsia="Times New Roman" w:hAnsi="Calibri" w:cs="Calibri"/>
                <w:b/>
                <w:bCs/>
                <w:sz w:val="16"/>
                <w:szCs w:val="16"/>
                <w:lang w:eastAsia="fr-FR"/>
              </w:rPr>
            </w:pPr>
            <w:del w:id="2525" w:author="Houyem Rais" w:date="2024-02-22T14:46:00Z">
              <w:r w:rsidRPr="00F352B6" w:rsidDel="00201166">
                <w:rPr>
                  <w:rFonts w:ascii="Calibri" w:eastAsia="Times New Roman" w:hAnsi="Calibri" w:cs="Calibri"/>
                  <w:b/>
                  <w:bCs/>
                  <w:sz w:val="16"/>
                  <w:szCs w:val="16"/>
                  <w:lang w:eastAsia="fr-FR"/>
                </w:rPr>
                <w:delText>Value for Money (%)</w:delText>
              </w:r>
            </w:del>
          </w:p>
        </w:tc>
        <w:tc>
          <w:tcPr>
            <w:tcW w:w="719" w:type="dxa"/>
            <w:tcBorders>
              <w:top w:val="nil"/>
              <w:left w:val="nil"/>
              <w:bottom w:val="single" w:sz="4" w:space="0" w:color="auto"/>
              <w:right w:val="single" w:sz="4" w:space="0" w:color="auto"/>
            </w:tcBorders>
            <w:shd w:val="clear" w:color="auto" w:fill="auto"/>
            <w:vAlign w:val="center"/>
            <w:hideMark/>
          </w:tcPr>
          <w:p w14:paraId="2C9CB357" w14:textId="6EF96D96" w:rsidR="00F352B6" w:rsidRPr="00F352B6" w:rsidDel="00201166" w:rsidRDefault="00F352B6" w:rsidP="00F352B6">
            <w:pPr>
              <w:spacing w:before="0" w:after="0" w:line="240" w:lineRule="auto"/>
              <w:jc w:val="center"/>
              <w:rPr>
                <w:del w:id="2526" w:author="Houyem Rais" w:date="2024-02-22T14:46:00Z"/>
                <w:rFonts w:ascii="Calibri" w:eastAsia="Times New Roman" w:hAnsi="Calibri" w:cs="Calibri"/>
                <w:b/>
                <w:bCs/>
                <w:sz w:val="16"/>
                <w:szCs w:val="16"/>
                <w:lang w:eastAsia="fr-FR"/>
              </w:rPr>
            </w:pPr>
            <w:del w:id="2527" w:author="Houyem Rais" w:date="2024-02-22T14:46:00Z">
              <w:r w:rsidRPr="00F352B6" w:rsidDel="00201166">
                <w:rPr>
                  <w:rFonts w:ascii="Calibri" w:eastAsia="Times New Roman" w:hAnsi="Calibri" w:cs="Calibri"/>
                  <w:b/>
                  <w:bCs/>
                  <w:sz w:val="16"/>
                  <w:szCs w:val="16"/>
                  <w:lang w:eastAsia="fr-FR"/>
                </w:rPr>
                <w:delText>155%</w:delText>
              </w:r>
            </w:del>
          </w:p>
        </w:tc>
        <w:tc>
          <w:tcPr>
            <w:tcW w:w="719" w:type="dxa"/>
            <w:tcBorders>
              <w:top w:val="nil"/>
              <w:left w:val="nil"/>
              <w:bottom w:val="single" w:sz="4" w:space="0" w:color="auto"/>
              <w:right w:val="single" w:sz="4" w:space="0" w:color="auto"/>
            </w:tcBorders>
            <w:shd w:val="clear" w:color="auto" w:fill="auto"/>
            <w:vAlign w:val="center"/>
            <w:hideMark/>
          </w:tcPr>
          <w:p w14:paraId="1298DF0F" w14:textId="540955C2" w:rsidR="00F352B6" w:rsidRPr="00F352B6" w:rsidDel="00201166" w:rsidRDefault="00F352B6" w:rsidP="00F352B6">
            <w:pPr>
              <w:spacing w:before="0" w:after="0" w:line="240" w:lineRule="auto"/>
              <w:jc w:val="center"/>
              <w:rPr>
                <w:del w:id="2528" w:author="Houyem Rais" w:date="2024-02-22T14:46:00Z"/>
                <w:rFonts w:ascii="Calibri" w:eastAsia="Times New Roman" w:hAnsi="Calibri" w:cs="Calibri"/>
                <w:b/>
                <w:bCs/>
                <w:sz w:val="16"/>
                <w:szCs w:val="16"/>
                <w:lang w:eastAsia="fr-FR"/>
              </w:rPr>
            </w:pPr>
            <w:del w:id="2529" w:author="Houyem Rais" w:date="2024-02-22T14:46:00Z">
              <w:r w:rsidRPr="00F352B6" w:rsidDel="00201166">
                <w:rPr>
                  <w:rFonts w:ascii="Calibri" w:eastAsia="Times New Roman" w:hAnsi="Calibri" w:cs="Calibri"/>
                  <w:b/>
                  <w:bCs/>
                  <w:sz w:val="16"/>
                  <w:szCs w:val="16"/>
                  <w:lang w:eastAsia="fr-FR"/>
                </w:rPr>
                <w:delText>105%</w:delText>
              </w:r>
            </w:del>
          </w:p>
        </w:tc>
        <w:tc>
          <w:tcPr>
            <w:tcW w:w="683" w:type="dxa"/>
            <w:tcBorders>
              <w:top w:val="nil"/>
              <w:left w:val="nil"/>
              <w:bottom w:val="single" w:sz="4" w:space="0" w:color="auto"/>
              <w:right w:val="single" w:sz="4" w:space="0" w:color="auto"/>
            </w:tcBorders>
            <w:shd w:val="clear" w:color="auto" w:fill="auto"/>
            <w:vAlign w:val="center"/>
            <w:hideMark/>
          </w:tcPr>
          <w:p w14:paraId="0DB1FCBF" w14:textId="0013C433" w:rsidR="00F352B6" w:rsidRPr="00F352B6" w:rsidDel="00201166" w:rsidRDefault="00F352B6" w:rsidP="00F352B6">
            <w:pPr>
              <w:spacing w:before="0" w:after="0" w:line="240" w:lineRule="auto"/>
              <w:jc w:val="center"/>
              <w:rPr>
                <w:del w:id="2530" w:author="Houyem Rais" w:date="2024-02-22T14:46:00Z"/>
                <w:rFonts w:ascii="Calibri" w:eastAsia="Times New Roman" w:hAnsi="Calibri" w:cs="Calibri"/>
                <w:b/>
                <w:bCs/>
                <w:sz w:val="16"/>
                <w:szCs w:val="16"/>
                <w:lang w:eastAsia="fr-FR"/>
              </w:rPr>
            </w:pPr>
            <w:del w:id="2531" w:author="Houyem Rais" w:date="2024-02-22T14:46:00Z">
              <w:r w:rsidRPr="00F352B6" w:rsidDel="00201166">
                <w:rPr>
                  <w:rFonts w:ascii="Calibri" w:eastAsia="Times New Roman" w:hAnsi="Calibri" w:cs="Calibri"/>
                  <w:b/>
                  <w:bCs/>
                  <w:sz w:val="16"/>
                  <w:szCs w:val="16"/>
                  <w:lang w:eastAsia="fr-FR"/>
                </w:rPr>
                <w:delText>162%</w:delText>
              </w:r>
            </w:del>
          </w:p>
        </w:tc>
        <w:tc>
          <w:tcPr>
            <w:tcW w:w="772" w:type="dxa"/>
            <w:tcBorders>
              <w:top w:val="nil"/>
              <w:left w:val="nil"/>
              <w:bottom w:val="single" w:sz="4" w:space="0" w:color="auto"/>
              <w:right w:val="single" w:sz="4" w:space="0" w:color="auto"/>
            </w:tcBorders>
            <w:shd w:val="clear" w:color="auto" w:fill="auto"/>
            <w:vAlign w:val="center"/>
            <w:hideMark/>
          </w:tcPr>
          <w:p w14:paraId="0039EB01" w14:textId="5AC807E1" w:rsidR="00F352B6" w:rsidRPr="00F352B6" w:rsidDel="00201166" w:rsidRDefault="00F352B6" w:rsidP="00F352B6">
            <w:pPr>
              <w:spacing w:before="0" w:after="0" w:line="240" w:lineRule="auto"/>
              <w:jc w:val="center"/>
              <w:rPr>
                <w:del w:id="2532" w:author="Houyem Rais" w:date="2024-02-22T14:46:00Z"/>
                <w:rFonts w:ascii="Calibri" w:eastAsia="Times New Roman" w:hAnsi="Calibri" w:cs="Calibri"/>
                <w:b/>
                <w:bCs/>
                <w:sz w:val="16"/>
                <w:szCs w:val="16"/>
                <w:lang w:eastAsia="fr-FR"/>
              </w:rPr>
            </w:pPr>
            <w:del w:id="2533" w:author="Houyem Rais" w:date="2024-02-22T14:46:00Z">
              <w:r w:rsidRPr="00F352B6" w:rsidDel="00201166">
                <w:rPr>
                  <w:rFonts w:ascii="Calibri" w:eastAsia="Times New Roman" w:hAnsi="Calibri" w:cs="Calibri"/>
                  <w:b/>
                  <w:bCs/>
                  <w:sz w:val="16"/>
                  <w:szCs w:val="16"/>
                  <w:lang w:eastAsia="fr-FR"/>
                </w:rPr>
                <w:delText>-60%</w:delText>
              </w:r>
            </w:del>
          </w:p>
        </w:tc>
        <w:tc>
          <w:tcPr>
            <w:tcW w:w="683" w:type="dxa"/>
            <w:tcBorders>
              <w:top w:val="nil"/>
              <w:left w:val="nil"/>
              <w:bottom w:val="single" w:sz="4" w:space="0" w:color="auto"/>
              <w:right w:val="single" w:sz="4" w:space="0" w:color="auto"/>
            </w:tcBorders>
            <w:shd w:val="clear" w:color="auto" w:fill="auto"/>
            <w:vAlign w:val="center"/>
            <w:hideMark/>
          </w:tcPr>
          <w:p w14:paraId="48F94102" w14:textId="13371318" w:rsidR="00F352B6" w:rsidRPr="00F352B6" w:rsidDel="00201166" w:rsidRDefault="00F352B6" w:rsidP="00F352B6">
            <w:pPr>
              <w:spacing w:before="0" w:after="0" w:line="240" w:lineRule="auto"/>
              <w:jc w:val="center"/>
              <w:rPr>
                <w:del w:id="2534" w:author="Houyem Rais" w:date="2024-02-22T14:46:00Z"/>
                <w:rFonts w:ascii="Calibri" w:eastAsia="Times New Roman" w:hAnsi="Calibri" w:cs="Calibri"/>
                <w:b/>
                <w:bCs/>
                <w:sz w:val="16"/>
                <w:szCs w:val="16"/>
                <w:lang w:eastAsia="fr-FR"/>
              </w:rPr>
            </w:pPr>
            <w:del w:id="2535" w:author="Houyem Rais" w:date="2024-02-22T14:46:00Z">
              <w:r w:rsidRPr="00F352B6" w:rsidDel="00201166">
                <w:rPr>
                  <w:rFonts w:ascii="Calibri" w:eastAsia="Times New Roman" w:hAnsi="Calibri" w:cs="Calibri"/>
                  <w:b/>
                  <w:bCs/>
                  <w:sz w:val="16"/>
                  <w:szCs w:val="16"/>
                  <w:lang w:eastAsia="fr-FR"/>
                </w:rPr>
                <w:delText>199%</w:delText>
              </w:r>
            </w:del>
          </w:p>
        </w:tc>
        <w:tc>
          <w:tcPr>
            <w:tcW w:w="960" w:type="dxa"/>
            <w:tcBorders>
              <w:top w:val="nil"/>
              <w:left w:val="nil"/>
              <w:bottom w:val="single" w:sz="4" w:space="0" w:color="auto"/>
              <w:right w:val="single" w:sz="4" w:space="0" w:color="auto"/>
            </w:tcBorders>
            <w:shd w:val="clear" w:color="auto" w:fill="auto"/>
            <w:vAlign w:val="center"/>
            <w:hideMark/>
          </w:tcPr>
          <w:p w14:paraId="1D3FB3AF" w14:textId="49BD5D9E" w:rsidR="00F352B6" w:rsidRPr="00F352B6" w:rsidDel="00201166" w:rsidRDefault="00F352B6" w:rsidP="00F352B6">
            <w:pPr>
              <w:spacing w:before="0" w:after="0" w:line="240" w:lineRule="auto"/>
              <w:jc w:val="center"/>
              <w:rPr>
                <w:del w:id="2536" w:author="Houyem Rais" w:date="2024-02-22T14:46:00Z"/>
                <w:rFonts w:ascii="Calibri" w:eastAsia="Times New Roman" w:hAnsi="Calibri" w:cs="Calibri"/>
                <w:b/>
                <w:bCs/>
                <w:sz w:val="16"/>
                <w:szCs w:val="16"/>
                <w:lang w:eastAsia="fr-FR"/>
              </w:rPr>
            </w:pPr>
            <w:del w:id="2537" w:author="Houyem Rais" w:date="2024-02-22T14:46:00Z">
              <w:r w:rsidRPr="00F352B6" w:rsidDel="00201166">
                <w:rPr>
                  <w:rFonts w:ascii="Calibri" w:eastAsia="Times New Roman" w:hAnsi="Calibri" w:cs="Calibri"/>
                  <w:b/>
                  <w:bCs/>
                  <w:sz w:val="16"/>
                  <w:szCs w:val="16"/>
                  <w:lang w:eastAsia="fr-FR"/>
                </w:rPr>
                <w:delText>3%</w:delText>
              </w:r>
            </w:del>
          </w:p>
        </w:tc>
      </w:tr>
    </w:tbl>
    <w:p w14:paraId="2CED7EB2" w14:textId="79F8631D" w:rsidR="007E7836" w:rsidDel="00201166" w:rsidRDefault="007E7836" w:rsidP="007E7836">
      <w:pPr>
        <w:pStyle w:val="BulletList1"/>
        <w:numPr>
          <w:ilvl w:val="0"/>
          <w:numId w:val="0"/>
        </w:numPr>
        <w:ind w:left="644"/>
        <w:rPr>
          <w:del w:id="2538" w:author="Houyem Rais" w:date="2024-02-22T14:46:00Z"/>
        </w:rPr>
      </w:pPr>
    </w:p>
    <w:p w14:paraId="72CCDA54" w14:textId="04191498" w:rsidR="007E7836" w:rsidDel="00201166" w:rsidRDefault="007E7836">
      <w:pPr>
        <w:spacing w:before="0" w:after="160"/>
        <w:jc w:val="left"/>
        <w:rPr>
          <w:del w:id="2539" w:author="Houyem Rais" w:date="2024-02-22T14:46:00Z"/>
          <w:rFonts w:ascii="Calibri" w:hAnsi="Calibri"/>
        </w:rPr>
      </w:pPr>
      <w:del w:id="2540" w:author="Houyem Rais" w:date="2024-02-22T14:46:00Z">
        <w:r w:rsidDel="00201166">
          <w:br w:type="page"/>
        </w:r>
      </w:del>
    </w:p>
    <w:p w14:paraId="005B688F" w14:textId="6995D82E" w:rsidR="00042A41" w:rsidRPr="00343F01" w:rsidDel="00201166" w:rsidRDefault="00870004" w:rsidP="000409F8">
      <w:pPr>
        <w:pStyle w:val="BulletList1"/>
        <w:rPr>
          <w:del w:id="2541" w:author="Houyem Rais" w:date="2024-02-22T14:46:00Z"/>
        </w:rPr>
      </w:pPr>
      <w:del w:id="2542" w:author="Houyem Rais" w:date="2024-02-22T14:46:00Z">
        <w:r w:rsidRPr="00343F01" w:rsidDel="00201166">
          <w:delText xml:space="preserve">En </w:delText>
        </w:r>
        <w:r w:rsidRPr="00343F01" w:rsidDel="00201166">
          <w:rPr>
            <w:b/>
            <w:bCs/>
          </w:rPr>
          <w:delText>marché public (CSP),</w:delText>
        </w:r>
        <w:r w:rsidRPr="00343F01" w:rsidDel="00201166">
          <w:delText xml:space="preserve"> l</w:delText>
        </w:r>
        <w:r w:rsidR="00042A41" w:rsidRPr="00343F01" w:rsidDel="00201166">
          <w:delText xml:space="preserve">a Valeur Actuelle Nette (VAN) du service de la dette publique pour le financement des coûts de construction est considérablement élevée pour les différents lots contractuels, suivie par la VAN des risques puis celle des coûts d’exploitation et de maintenance. Toutefois, les recettes d'exploitation collectées par le secteur public n’arrivent pas à contrebalancer ces coûts importants, aboutissant à des VAN du secteur public négatives, sauf pour le lot </w:delText>
        </w:r>
        <w:r w:rsidR="001A769D" w:rsidDel="00201166">
          <w:delText>E</w:delText>
        </w:r>
        <w:r w:rsidR="00042A41" w:rsidRPr="00343F01" w:rsidDel="00201166">
          <w:delText>.</w:delText>
        </w:r>
      </w:del>
    </w:p>
    <w:p w14:paraId="63C68EB9" w14:textId="60ED3864" w:rsidR="00CA17AA" w:rsidRPr="00343F01" w:rsidDel="00201166" w:rsidRDefault="00CA17AA" w:rsidP="000409F8">
      <w:pPr>
        <w:pStyle w:val="BulletList1"/>
        <w:rPr>
          <w:del w:id="2543" w:author="Houyem Rais" w:date="2024-02-22T14:46:00Z"/>
        </w:rPr>
      </w:pPr>
      <w:del w:id="2544" w:author="Houyem Rais" w:date="2024-02-22T14:46:00Z">
        <w:r w:rsidRPr="00343F01" w:rsidDel="00201166">
          <w:delText xml:space="preserve">La Value for Money est </w:delText>
        </w:r>
        <w:r w:rsidRPr="00343F01" w:rsidDel="00201166">
          <w:rPr>
            <w:b/>
            <w:bCs/>
          </w:rPr>
          <w:delText xml:space="preserve">positive </w:delText>
        </w:r>
        <w:r w:rsidRPr="00343F01" w:rsidDel="00201166">
          <w:delText xml:space="preserve">pour </w:delText>
        </w:r>
        <w:r w:rsidRPr="00343F01" w:rsidDel="00201166">
          <w:rPr>
            <w:b/>
            <w:bCs/>
          </w:rPr>
          <w:delText>l’option</w:delText>
        </w:r>
        <w:r w:rsidR="00460DCA" w:rsidRPr="00343F01" w:rsidDel="00201166">
          <w:rPr>
            <w:b/>
            <w:bCs/>
          </w:rPr>
          <w:delText xml:space="preserve"> 1</w:delText>
        </w:r>
        <w:r w:rsidRPr="00343F01" w:rsidDel="00201166">
          <w:rPr>
            <w:b/>
            <w:bCs/>
          </w:rPr>
          <w:delText xml:space="preserve"> BOT économique (avec subvention) </w:delText>
        </w:r>
        <w:r w:rsidRPr="00343F01" w:rsidDel="00201166">
          <w:delText xml:space="preserve">pour les différents lots contractuels, ce qui signifie que cette option est moins coûteuse pour l’Etat que le comparateur du secteur public (EPC + OM). </w:delText>
        </w:r>
        <w:r w:rsidR="00105E27" w:rsidRPr="00343F01" w:rsidDel="00201166">
          <w:delText>Cette option émerge comme la solution la plus favorable dans l'ensemble, avec des VfM exceptionnellement positifs pour plusieurs lots contractuels. Les avantages financiers significatifs offerts par cette option dans les lots A, B, C, E et F en font un choix attractif pour l'autorité contractante.</w:delText>
        </w:r>
      </w:del>
    </w:p>
    <w:p w14:paraId="12D12399" w14:textId="6AA67782" w:rsidR="00CA17AA" w:rsidRPr="00343F01" w:rsidDel="00201166" w:rsidRDefault="00CA17AA" w:rsidP="000409F8">
      <w:pPr>
        <w:pStyle w:val="BulletList1"/>
        <w:rPr>
          <w:del w:id="2545" w:author="Houyem Rais" w:date="2024-02-22T14:46:00Z"/>
        </w:rPr>
      </w:pPr>
      <w:del w:id="2546" w:author="Houyem Rais" w:date="2024-02-22T14:46:00Z">
        <w:r w:rsidRPr="00343F01" w:rsidDel="00201166">
          <w:delText xml:space="preserve">L’analyse de la Value for Money (VfM) pour </w:delText>
        </w:r>
        <w:r w:rsidRPr="00343F01" w:rsidDel="00201166">
          <w:rPr>
            <w:b/>
            <w:bCs/>
          </w:rPr>
          <w:delText>l'option</w:delText>
        </w:r>
        <w:r w:rsidR="00460DCA" w:rsidRPr="00343F01" w:rsidDel="00201166">
          <w:rPr>
            <w:b/>
            <w:bCs/>
          </w:rPr>
          <w:delText xml:space="preserve"> 2</w:delText>
        </w:r>
        <w:r w:rsidRPr="00343F01" w:rsidDel="00201166">
          <w:delText xml:space="preserve"> </w:delText>
        </w:r>
        <w:r w:rsidRPr="00343F01" w:rsidDel="00201166">
          <w:rPr>
            <w:b/>
            <w:bCs/>
          </w:rPr>
          <w:delText>BOT social</w:delText>
        </w:r>
        <w:r w:rsidRPr="00343F01" w:rsidDel="00201166">
          <w:delText xml:space="preserve"> met en lumière des </w:delText>
        </w:r>
        <w:r w:rsidRPr="00343F01" w:rsidDel="00201166">
          <w:rPr>
            <w:b/>
            <w:bCs/>
          </w:rPr>
          <w:delText>résultats négatifs pour la plupart des lots contractuels</w:delText>
        </w:r>
        <w:r w:rsidRPr="00343F01" w:rsidDel="00201166">
          <w:delText>, indiquant des pertes financières potentielles pour l'autorité contractante dans le cadre de l'option BOT social, sauf pour le lot contractuel E.</w:delText>
        </w:r>
      </w:del>
    </w:p>
    <w:p w14:paraId="367DCEE6" w14:textId="6A11B310" w:rsidR="00CA17AA" w:rsidRPr="00343F01" w:rsidDel="00201166" w:rsidRDefault="00CA17AA" w:rsidP="000409F8">
      <w:pPr>
        <w:pStyle w:val="BulletList1"/>
        <w:rPr>
          <w:del w:id="2547" w:author="Houyem Rais" w:date="2024-02-22T14:46:00Z"/>
        </w:rPr>
      </w:pPr>
      <w:del w:id="2548" w:author="Houyem Rais" w:date="2024-02-22T14:46:00Z">
        <w:r w:rsidRPr="00343F01" w:rsidDel="00201166">
          <w:delText xml:space="preserve">L'évaluation de la Value for Money pour </w:delText>
        </w:r>
        <w:r w:rsidRPr="00343F01" w:rsidDel="00201166">
          <w:rPr>
            <w:b/>
            <w:bCs/>
          </w:rPr>
          <w:delText>l'option 3</w:delText>
        </w:r>
        <w:r w:rsidRPr="00343F01" w:rsidDel="00201166">
          <w:delText xml:space="preserve"> </w:delText>
        </w:r>
        <w:r w:rsidRPr="00343F01" w:rsidDel="00201166">
          <w:rPr>
            <w:b/>
            <w:bCs/>
          </w:rPr>
          <w:delText>MP + Affermage</w:delText>
        </w:r>
        <w:r w:rsidRPr="00343F01" w:rsidDel="00201166">
          <w:delText xml:space="preserve"> révèle des résultats </w:delText>
        </w:r>
        <w:r w:rsidR="003F268B" w:rsidDel="00201166">
          <w:delText xml:space="preserve">globalement positifs </w:delText>
        </w:r>
        <w:r w:rsidRPr="00343F01" w:rsidDel="00201166">
          <w:delText>pour les différents lots contractuels</w:delText>
        </w:r>
        <w:r w:rsidR="001A769D" w:rsidDel="00201166">
          <w:delText>. Elle est</w:delText>
        </w:r>
        <w:r w:rsidR="003F268B" w:rsidDel="00201166">
          <w:delText xml:space="preserve"> légèrement négative </w:delText>
        </w:r>
        <w:r w:rsidR="001A769D" w:rsidDel="00201166">
          <w:delText xml:space="preserve"> positive pour </w:delText>
        </w:r>
        <w:r w:rsidR="00BD7DAB" w:rsidDel="00201166">
          <w:delText>les lots D et F</w:delText>
        </w:r>
        <w:r w:rsidR="0008266C" w:rsidDel="00201166">
          <w:delText>.</w:delText>
        </w:r>
      </w:del>
    </w:p>
    <w:p w14:paraId="792303F5" w14:textId="63DCC013" w:rsidR="0008266C" w:rsidRPr="00343F01" w:rsidDel="00201166" w:rsidRDefault="00460DCA" w:rsidP="000409F8">
      <w:pPr>
        <w:pStyle w:val="BulletList1"/>
        <w:rPr>
          <w:del w:id="2549" w:author="Houyem Rais" w:date="2024-02-22T14:46:00Z"/>
        </w:rPr>
      </w:pPr>
      <w:del w:id="2550" w:author="Houyem Rais" w:date="2024-02-22T14:46:00Z">
        <w:r w:rsidRPr="00343F01" w:rsidDel="00201166">
          <w:delText xml:space="preserve">L'évaluation de la Value for Money pour </w:delText>
        </w:r>
        <w:r w:rsidRPr="00343F01" w:rsidDel="00201166">
          <w:rPr>
            <w:b/>
            <w:bCs/>
          </w:rPr>
          <w:delText>l'option 4</w:delText>
        </w:r>
        <w:r w:rsidRPr="00343F01" w:rsidDel="00201166">
          <w:delText xml:space="preserve"> </w:delText>
        </w:r>
        <w:r w:rsidRPr="00343F01" w:rsidDel="00201166">
          <w:rPr>
            <w:b/>
            <w:bCs/>
          </w:rPr>
          <w:delText>PPP à paiement public</w:delText>
        </w:r>
        <w:r w:rsidRPr="00343F01" w:rsidDel="00201166">
          <w:delText xml:space="preserve"> montre des résultats </w:delText>
        </w:r>
        <w:r w:rsidR="00BD7DAB" w:rsidDel="00201166">
          <w:delText xml:space="preserve">positifs pour tous les lots sauf le lot </w:delText>
        </w:r>
        <w:r w:rsidR="00BD3883" w:rsidDel="00201166">
          <w:delText>D</w:delText>
        </w:r>
        <w:r w:rsidR="0008266C" w:rsidDel="00201166">
          <w:delText>.</w:delText>
        </w:r>
        <w:r w:rsidRPr="00343F01" w:rsidDel="00201166">
          <w:delText xml:space="preserve"> </w:delText>
        </w:r>
        <w:r w:rsidR="0008266C" w:rsidDel="00201166">
          <w:delText xml:space="preserve">Elle est </w:delText>
        </w:r>
        <w:r w:rsidR="00BD3883" w:rsidDel="00201166">
          <w:delText xml:space="preserve">légèrement </w:delText>
        </w:r>
        <w:r w:rsidR="0008266C" w:rsidDel="00201166">
          <w:delText>positive pour le lot</w:delText>
        </w:r>
        <w:r w:rsidR="00BD3883" w:rsidDel="00201166">
          <w:delText xml:space="preserve"> F</w:delText>
        </w:r>
        <w:r w:rsidR="0008266C" w:rsidDel="00201166">
          <w:delText>.</w:delText>
        </w:r>
      </w:del>
    </w:p>
    <w:p w14:paraId="23832B0D" w14:textId="35A5135D" w:rsidR="007B4BD3" w:rsidDel="00201166" w:rsidRDefault="00F649B5" w:rsidP="0008266C">
      <w:pPr>
        <w:rPr>
          <w:del w:id="2551" w:author="Houyem Rais" w:date="2024-02-22T14:46:00Z"/>
        </w:rPr>
      </w:pPr>
      <w:del w:id="2552" w:author="Houyem Rais" w:date="2024-02-22T14:46:00Z">
        <w:r w:rsidRPr="00343F01" w:rsidDel="00201166">
          <w:delText>Une analyse de sensibilité a été appliquée au modèle financier pour l’option de base (</w:delText>
        </w:r>
        <w:r w:rsidRPr="00343F01" w:rsidDel="00201166">
          <w:rPr>
            <w:b/>
            <w:bCs/>
          </w:rPr>
          <w:delText>Option 1.1 : Concession BOT économique avec subventions d’investissement</w:delText>
        </w:r>
        <w:r w:rsidRPr="00343F01" w:rsidDel="00201166">
          <w:delText>)</w:delText>
        </w:r>
        <w:r w:rsidR="00A06A79" w:rsidDel="00201166">
          <w:delText xml:space="preserve">, </w:delText>
        </w:r>
        <w:r w:rsidR="007B4BD3" w:rsidRPr="00343F01" w:rsidDel="00201166">
          <w:delText>offr</w:delText>
        </w:r>
        <w:r w:rsidR="00A06A79" w:rsidDel="00201166">
          <w:delText>an</w:delText>
        </w:r>
        <w:r w:rsidR="007B4BD3" w:rsidRPr="00343F01" w:rsidDel="00201166">
          <w:delText xml:space="preserve">t un aperçu de la résilience financière des différents lots contractuels face à divers scénarios. L'augmentation de la durée du projet a démontré une stabilité accrue dans les performances financières, soulignant la capacité des projets à résister aux fluctuations temporelles. L'impact de l'augmentation des coûts de construction a mis en lumière la nécessité d'une gestion rigoureuse des dépenses et d'une allocation judicieuse des ressources pour maintenir l'équilibre financier. L'augmentation des coûts d'exploitation a révélé la vulnérabilité de certains lots aux variations opérationnelles, soulignant l'importance d'une gestion efficace des coûts pour garantir la pérennité financière. Par ailleurs, la diminution des revenus a révélé l'importance de diversifier les sources de revenus et de mettre en place des mécanismes de stabilisation pour atténuer les fluctuations de revenus. Enfin, l'augmentation du taux d'inflation, bien qu’elle </w:delText>
        </w:r>
        <w:r w:rsidR="00874FA2" w:rsidRPr="00343F01" w:rsidDel="00201166">
          <w:delText>ait</w:delText>
        </w:r>
        <w:r w:rsidR="007B4BD3" w:rsidRPr="00343F01" w:rsidDel="00201166">
          <w:delText xml:space="preserve"> eu des impacts positifs sur la viabilité financière des lots contractuels, elle a illustré l'importance de l'adaptabilité des projets aux risques liés à l'inflation.</w:delText>
        </w:r>
      </w:del>
    </w:p>
    <w:p w14:paraId="39102030" w14:textId="3F4E4979" w:rsidR="00DB7786" w:rsidRPr="00343F01" w:rsidDel="00201166" w:rsidRDefault="00DB7786" w:rsidP="00DB7786">
      <w:pPr>
        <w:rPr>
          <w:del w:id="2553" w:author="Houyem Rais" w:date="2024-02-22T14:46:00Z"/>
        </w:rPr>
      </w:pPr>
      <w:del w:id="2554" w:author="Houyem Rais" w:date="2024-02-22T14:46:00Z">
        <w:r w:rsidRPr="00343F01" w:rsidDel="00201166">
          <w:delText xml:space="preserve">Les lots contractuels proposés pour la mise en œuvre de l’autoroute du corridor Abidjan-Lagos (lot 3) sont </w:delText>
        </w:r>
        <w:r w:rsidRPr="000409F8" w:rsidDel="00201166">
          <w:rPr>
            <w:b/>
            <w:bCs/>
          </w:rPr>
          <w:delText>interdépendants et solidaires d’un point de vue économique</w:delText>
        </w:r>
        <w:r w:rsidRPr="00343F01" w:rsidDel="00201166">
          <w:delText xml:space="preserve"> dans la mesure où la réalisation des ratios de rentabilité économiques et financiers de chaque section est dépendante de la mise en service des sections avoisinantes. Pour surmonter cette contrainte, il faudra qu’un certain niveau de coordination entre les autorités contractantes soit considéré.</w:delText>
        </w:r>
      </w:del>
    </w:p>
    <w:p w14:paraId="3AAF9F71" w14:textId="04B7B30C" w:rsidR="00DB7786" w:rsidRPr="00343F01" w:rsidDel="00201166" w:rsidRDefault="00DB7786" w:rsidP="00DB7786">
      <w:pPr>
        <w:rPr>
          <w:del w:id="2555" w:author="Houyem Rais" w:date="2024-02-22T14:46:00Z"/>
        </w:rPr>
      </w:pPr>
      <w:del w:id="2556" w:author="Houyem Rais" w:date="2024-02-22T14:46:00Z">
        <w:r w:rsidRPr="00343F01" w:rsidDel="00201166">
          <w:delText xml:space="preserve">Certains facteurs exercent une influence significative sur l’allotissement contractuel et le phasage du projet, notamment : </w:delText>
        </w:r>
      </w:del>
    </w:p>
    <w:p w14:paraId="7E84745C" w14:textId="646143B4" w:rsidR="00DB7786" w:rsidRPr="00884E27" w:rsidDel="00201166" w:rsidRDefault="00DB7786" w:rsidP="00DB7786">
      <w:pPr>
        <w:pStyle w:val="BulletList1"/>
        <w:rPr>
          <w:del w:id="2557" w:author="Houyem Rais" w:date="2024-02-22T14:46:00Z"/>
        </w:rPr>
      </w:pPr>
      <w:del w:id="2558" w:author="Houyem Rais" w:date="2024-02-22T14:46:00Z">
        <w:r w:rsidRPr="000409F8" w:rsidDel="00201166">
          <w:delText>La capacité du marché du BTP</w:delText>
        </w:r>
        <w:r w:rsidDel="00201166">
          <w:delText> ;</w:delText>
        </w:r>
      </w:del>
    </w:p>
    <w:p w14:paraId="3A70E41C" w14:textId="490F671B" w:rsidR="00DB7786" w:rsidRPr="00884E27" w:rsidDel="00201166" w:rsidRDefault="00DB7786" w:rsidP="00DB7786">
      <w:pPr>
        <w:pStyle w:val="BulletList1"/>
        <w:rPr>
          <w:del w:id="2559" w:author="Houyem Rais" w:date="2024-02-22T14:46:00Z"/>
        </w:rPr>
      </w:pPr>
      <w:del w:id="2560" w:author="Houyem Rais" w:date="2024-02-22T14:46:00Z">
        <w:r w:rsidRPr="000409F8" w:rsidDel="00201166">
          <w:delText>La Bancabilité / Capacité à lever des fonds</w:delText>
        </w:r>
        <w:r w:rsidDel="00201166">
          <w:delText> ;</w:delText>
        </w:r>
      </w:del>
    </w:p>
    <w:p w14:paraId="17EBD539" w14:textId="72F8C7CC" w:rsidR="00DB7786" w:rsidRPr="00884E27" w:rsidDel="00201166" w:rsidRDefault="00DB7786" w:rsidP="00DB7786">
      <w:pPr>
        <w:pStyle w:val="BulletList1"/>
        <w:rPr>
          <w:del w:id="2561" w:author="Houyem Rais" w:date="2024-02-22T14:46:00Z"/>
        </w:rPr>
      </w:pPr>
      <w:del w:id="2562" w:author="Houyem Rais" w:date="2024-02-22T14:46:00Z">
        <w:r w:rsidDel="00201166">
          <w:delText>La minimisation du</w:delText>
        </w:r>
        <w:r w:rsidRPr="000409F8" w:rsidDel="00201166">
          <w:delText xml:space="preserve"> risque d'interfaces pour la partie publique</w:delText>
        </w:r>
        <w:r w:rsidDel="00201166">
          <w:delText> ;</w:delText>
        </w:r>
      </w:del>
    </w:p>
    <w:p w14:paraId="4D5FB762" w14:textId="032CDFF5" w:rsidR="00DB7786" w:rsidRPr="00884E27" w:rsidDel="00201166" w:rsidRDefault="00DB7786" w:rsidP="00DB7786">
      <w:pPr>
        <w:pStyle w:val="BulletList1"/>
        <w:rPr>
          <w:del w:id="2563" w:author="Houyem Rais" w:date="2024-02-22T14:46:00Z"/>
        </w:rPr>
      </w:pPr>
      <w:del w:id="2564" w:author="Houyem Rais" w:date="2024-02-22T14:46:00Z">
        <w:r w:rsidRPr="000409F8" w:rsidDel="00201166">
          <w:delText>Respecter le calendrier de mise en service</w:delText>
        </w:r>
        <w:r w:rsidRPr="00884E27" w:rsidDel="00201166">
          <w:delText> des différents tronçons d’autoroutes.</w:delText>
        </w:r>
      </w:del>
    </w:p>
    <w:p w14:paraId="7B7240CD" w14:textId="52A40E3C" w:rsidR="00DB7786" w:rsidDel="00201166" w:rsidRDefault="00DB7786">
      <w:pPr>
        <w:spacing w:before="0" w:after="160"/>
        <w:jc w:val="left"/>
        <w:rPr>
          <w:del w:id="2565" w:author="Houyem Rais" w:date="2024-02-22T14:46:00Z"/>
        </w:rPr>
      </w:pPr>
      <w:del w:id="2566" w:author="Houyem Rais" w:date="2024-02-22T14:46:00Z">
        <w:r w:rsidDel="00201166">
          <w:br w:type="page"/>
        </w:r>
      </w:del>
    </w:p>
    <w:p w14:paraId="6C0B15F9" w14:textId="2528C09C" w:rsidR="00DB7786" w:rsidRPr="00343F01" w:rsidDel="00201166" w:rsidRDefault="00DB7786" w:rsidP="00DB7786">
      <w:pPr>
        <w:spacing w:before="0" w:after="160"/>
        <w:jc w:val="left"/>
        <w:rPr>
          <w:del w:id="2567" w:author="Houyem Rais" w:date="2024-02-22T14:46:00Z"/>
        </w:rPr>
      </w:pPr>
      <w:del w:id="2568" w:author="Houyem Rais" w:date="2024-02-22T14:46:00Z">
        <w:r w:rsidRPr="00343F01" w:rsidDel="00201166">
          <w:delText>Le phasage indicatif recommandé de la mise en œuvre de l’autoroute est comme indiqué ci-dessous.</w:delText>
        </w:r>
      </w:del>
    </w:p>
    <w:p w14:paraId="0056D677" w14:textId="40260730" w:rsidR="00DB7786" w:rsidRPr="00343F01" w:rsidDel="00201166" w:rsidRDefault="00DB7786" w:rsidP="00DB7786">
      <w:pPr>
        <w:pStyle w:val="Caption"/>
        <w:rPr>
          <w:del w:id="2569" w:author="Houyem Rais" w:date="2024-02-22T14:46:00Z"/>
        </w:rPr>
      </w:pPr>
      <w:bookmarkStart w:id="2570" w:name="_Toc129968885"/>
      <w:bookmarkStart w:id="2571" w:name="_Toc152165447"/>
      <w:del w:id="257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9</w:delText>
        </w:r>
        <w:r w:rsidR="00B0561B" w:rsidDel="00201166">
          <w:rPr>
            <w:noProof/>
          </w:rPr>
          <w:fldChar w:fldCharType="end"/>
        </w:r>
        <w:r w:rsidRPr="00343F01" w:rsidDel="00201166">
          <w:delText xml:space="preserve"> Phasage recommandé pour les lots contractuels et justificatif</w:delText>
        </w:r>
        <w:bookmarkEnd w:id="2570"/>
        <w:bookmarkEnd w:id="2571"/>
      </w:del>
    </w:p>
    <w:tbl>
      <w:tblPr>
        <w:tblStyle w:val="TableGrid"/>
        <w:tblW w:w="9067" w:type="dxa"/>
        <w:tblLook w:val="04A0" w:firstRow="1" w:lastRow="0" w:firstColumn="1" w:lastColumn="0" w:noHBand="0" w:noVBand="1"/>
      </w:tblPr>
      <w:tblGrid>
        <w:gridCol w:w="2547"/>
        <w:gridCol w:w="1843"/>
        <w:gridCol w:w="1417"/>
        <w:gridCol w:w="3260"/>
      </w:tblGrid>
      <w:tr w:rsidR="00DB7786" w:rsidRPr="000C2440" w:rsidDel="00201166" w14:paraId="3CFE566E" w14:textId="6D49E906" w:rsidTr="00496283">
        <w:trPr>
          <w:tblHeader/>
          <w:del w:id="2573" w:author="Houyem Rais" w:date="2024-02-22T14:46:00Z"/>
        </w:trPr>
        <w:tc>
          <w:tcPr>
            <w:tcW w:w="2547" w:type="dxa"/>
            <w:shd w:val="clear" w:color="auto" w:fill="BFBFBF" w:themeFill="background1" w:themeFillShade="BF"/>
          </w:tcPr>
          <w:p w14:paraId="1E6E4104" w14:textId="16B16054" w:rsidR="00DB7786" w:rsidRPr="000409F8" w:rsidDel="00201166" w:rsidRDefault="00DB7786" w:rsidP="00496283">
            <w:pPr>
              <w:spacing w:before="0" w:after="20"/>
              <w:rPr>
                <w:del w:id="2574" w:author="Houyem Rais" w:date="2024-02-22T14:46:00Z"/>
                <w:b/>
                <w:bCs/>
                <w:sz w:val="18"/>
                <w:szCs w:val="18"/>
                <w:lang w:val="fr-FR"/>
              </w:rPr>
            </w:pPr>
            <w:del w:id="2575" w:author="Houyem Rais" w:date="2024-02-22T14:46:00Z">
              <w:r w:rsidRPr="000409F8" w:rsidDel="00201166">
                <w:rPr>
                  <w:b/>
                  <w:bCs/>
                  <w:sz w:val="18"/>
                  <w:szCs w:val="18"/>
                </w:rPr>
                <w:delText>Lot</w:delText>
              </w:r>
            </w:del>
          </w:p>
        </w:tc>
        <w:tc>
          <w:tcPr>
            <w:tcW w:w="1843" w:type="dxa"/>
            <w:shd w:val="clear" w:color="auto" w:fill="BFBFBF" w:themeFill="background1" w:themeFillShade="BF"/>
          </w:tcPr>
          <w:p w14:paraId="06C0E943" w14:textId="19E10100" w:rsidR="00DB7786" w:rsidRPr="000409F8" w:rsidDel="00201166" w:rsidRDefault="00DB7786" w:rsidP="00496283">
            <w:pPr>
              <w:spacing w:before="0" w:after="20"/>
              <w:rPr>
                <w:del w:id="2576" w:author="Houyem Rais" w:date="2024-02-22T14:46:00Z"/>
                <w:b/>
                <w:bCs/>
                <w:sz w:val="18"/>
                <w:szCs w:val="18"/>
                <w:lang w:val="fr-FR"/>
              </w:rPr>
            </w:pPr>
            <w:del w:id="2577" w:author="Houyem Rais" w:date="2024-02-22T14:46:00Z">
              <w:r w:rsidRPr="005D477C" w:rsidDel="00201166">
                <w:rPr>
                  <w:b/>
                  <w:bCs/>
                  <w:sz w:val="18"/>
                  <w:szCs w:val="18"/>
                  <w:lang w:val="fr-FR"/>
                </w:rPr>
                <w:delText>Date de début de construction</w:delText>
              </w:r>
            </w:del>
          </w:p>
        </w:tc>
        <w:tc>
          <w:tcPr>
            <w:tcW w:w="1417" w:type="dxa"/>
            <w:shd w:val="clear" w:color="auto" w:fill="BFBFBF" w:themeFill="background1" w:themeFillShade="BF"/>
          </w:tcPr>
          <w:p w14:paraId="31C150AF" w14:textId="7FF9E6E2" w:rsidR="00DB7786" w:rsidRPr="000409F8" w:rsidDel="00201166" w:rsidRDefault="00DB7786" w:rsidP="00496283">
            <w:pPr>
              <w:spacing w:before="0" w:after="20"/>
              <w:rPr>
                <w:del w:id="2578" w:author="Houyem Rais" w:date="2024-02-22T14:46:00Z"/>
                <w:b/>
                <w:bCs/>
                <w:sz w:val="18"/>
                <w:szCs w:val="18"/>
                <w:lang w:val="fr-FR"/>
              </w:rPr>
            </w:pPr>
            <w:del w:id="2579" w:author="Houyem Rais" w:date="2024-02-22T14:46:00Z">
              <w:r w:rsidRPr="005D477C" w:rsidDel="00201166">
                <w:rPr>
                  <w:b/>
                  <w:bCs/>
                  <w:sz w:val="18"/>
                  <w:szCs w:val="18"/>
                  <w:lang w:val="fr-FR"/>
                </w:rPr>
                <w:delText>Date de mise en service</w:delText>
              </w:r>
            </w:del>
          </w:p>
        </w:tc>
        <w:tc>
          <w:tcPr>
            <w:tcW w:w="3260" w:type="dxa"/>
            <w:shd w:val="clear" w:color="auto" w:fill="BFBFBF" w:themeFill="background1" w:themeFillShade="BF"/>
          </w:tcPr>
          <w:p w14:paraId="60411CE5" w14:textId="067262EE" w:rsidR="00DB7786" w:rsidRPr="000409F8" w:rsidDel="00201166" w:rsidRDefault="00DB7786" w:rsidP="00496283">
            <w:pPr>
              <w:spacing w:before="0" w:after="20"/>
              <w:rPr>
                <w:del w:id="2580" w:author="Houyem Rais" w:date="2024-02-22T14:46:00Z"/>
                <w:b/>
                <w:bCs/>
                <w:sz w:val="18"/>
                <w:szCs w:val="18"/>
                <w:lang w:val="fr-FR"/>
              </w:rPr>
            </w:pPr>
            <w:del w:id="2581" w:author="Houyem Rais" w:date="2024-02-22T14:46:00Z">
              <w:r w:rsidRPr="000409F8" w:rsidDel="00201166">
                <w:rPr>
                  <w:b/>
                  <w:bCs/>
                  <w:sz w:val="18"/>
                  <w:szCs w:val="18"/>
                </w:rPr>
                <w:delText>Justificatif</w:delText>
              </w:r>
            </w:del>
          </w:p>
        </w:tc>
      </w:tr>
      <w:tr w:rsidR="00DB7786" w:rsidRPr="000C2440" w:rsidDel="00201166" w14:paraId="08FA502A" w14:textId="4C4861B8" w:rsidTr="00496283">
        <w:trPr>
          <w:trHeight w:val="854"/>
          <w:del w:id="2582" w:author="Houyem Rais" w:date="2024-02-22T14:46:00Z"/>
        </w:trPr>
        <w:tc>
          <w:tcPr>
            <w:tcW w:w="2547" w:type="dxa"/>
          </w:tcPr>
          <w:p w14:paraId="0446A09E" w14:textId="34481825" w:rsidR="00DB7786" w:rsidRPr="000409F8" w:rsidDel="00201166" w:rsidRDefault="00DB7786" w:rsidP="00496283">
            <w:pPr>
              <w:spacing w:before="0" w:after="20"/>
              <w:rPr>
                <w:del w:id="2583" w:author="Houyem Rais" w:date="2024-02-22T14:46:00Z"/>
                <w:sz w:val="18"/>
                <w:szCs w:val="18"/>
                <w:lang w:val="fr-FR"/>
              </w:rPr>
            </w:pPr>
            <w:del w:id="2584" w:author="Houyem Rais" w:date="2024-02-22T14:46:00Z">
              <w:r w:rsidRPr="000409F8" w:rsidDel="00201166">
                <w:rPr>
                  <w:b/>
                  <w:bCs/>
                  <w:sz w:val="18"/>
                  <w:szCs w:val="18"/>
                </w:rPr>
                <w:delText>Lot contractuel A : Section Togo (Ech. Noépé - Ech. Ouinga)</w:delText>
              </w:r>
            </w:del>
          </w:p>
        </w:tc>
        <w:tc>
          <w:tcPr>
            <w:tcW w:w="1843" w:type="dxa"/>
          </w:tcPr>
          <w:p w14:paraId="248C7B08" w14:textId="59B84918" w:rsidR="00DB7786" w:rsidRPr="000409F8" w:rsidDel="00201166" w:rsidRDefault="00DB7786" w:rsidP="00496283">
            <w:pPr>
              <w:spacing w:before="0" w:after="20"/>
              <w:rPr>
                <w:del w:id="2585" w:author="Houyem Rais" w:date="2024-02-22T14:46:00Z"/>
                <w:sz w:val="18"/>
                <w:szCs w:val="18"/>
                <w:lang w:val="fr-FR"/>
              </w:rPr>
            </w:pPr>
            <w:del w:id="2586" w:author="Houyem Rais" w:date="2024-02-22T14:46:00Z">
              <w:r w:rsidRPr="000409F8" w:rsidDel="00201166">
                <w:rPr>
                  <w:sz w:val="18"/>
                  <w:szCs w:val="18"/>
                </w:rPr>
                <w:delText>Janvier 2028</w:delText>
              </w:r>
            </w:del>
          </w:p>
        </w:tc>
        <w:tc>
          <w:tcPr>
            <w:tcW w:w="1417" w:type="dxa"/>
            <w:shd w:val="clear" w:color="auto" w:fill="DEEAF6" w:themeFill="accent5" w:themeFillTint="33"/>
          </w:tcPr>
          <w:p w14:paraId="3C58AD23" w14:textId="5AAEB750" w:rsidR="00DB7786" w:rsidRPr="000409F8" w:rsidDel="00201166" w:rsidRDefault="00DB7786" w:rsidP="00496283">
            <w:pPr>
              <w:spacing w:before="0" w:after="20"/>
              <w:rPr>
                <w:del w:id="2587" w:author="Houyem Rais" w:date="2024-02-22T14:46:00Z"/>
                <w:sz w:val="18"/>
                <w:szCs w:val="18"/>
                <w:lang w:val="fr-FR"/>
              </w:rPr>
            </w:pPr>
            <w:del w:id="2588" w:author="Houyem Rais" w:date="2024-02-22T14:46:00Z">
              <w:r w:rsidRPr="000409F8" w:rsidDel="00201166">
                <w:rPr>
                  <w:sz w:val="18"/>
                  <w:szCs w:val="18"/>
                </w:rPr>
                <w:delText>Janvier 2031</w:delText>
              </w:r>
            </w:del>
          </w:p>
        </w:tc>
        <w:tc>
          <w:tcPr>
            <w:tcW w:w="3260" w:type="dxa"/>
            <w:vMerge w:val="restart"/>
          </w:tcPr>
          <w:p w14:paraId="30F6D947" w14:textId="6CF69F41" w:rsidR="00DB7786" w:rsidRPr="000409F8" w:rsidDel="00201166" w:rsidRDefault="00DB7786" w:rsidP="00496283">
            <w:pPr>
              <w:spacing w:before="0" w:after="20"/>
              <w:rPr>
                <w:del w:id="2589" w:author="Houyem Rais" w:date="2024-02-22T14:46:00Z"/>
                <w:sz w:val="18"/>
                <w:szCs w:val="18"/>
                <w:lang w:val="fr-FR"/>
              </w:rPr>
            </w:pPr>
            <w:del w:id="2590" w:author="Houyem Rais" w:date="2024-02-22T14:46:00Z">
              <w:r w:rsidRPr="005D477C" w:rsidDel="00201166">
                <w:rPr>
                  <w:sz w:val="18"/>
                  <w:szCs w:val="18"/>
                  <w:lang w:val="fr-FR"/>
                </w:rPr>
                <w:delText>Ces deux lots sont interdépendants d’un point de vue économique vue qu’ils sont reliés par une ligne frontalière. Leurs travaux de construction devront être donc synchronisés pour une mise en service simultanée.</w:delText>
              </w:r>
            </w:del>
          </w:p>
        </w:tc>
      </w:tr>
      <w:tr w:rsidR="00DB7786" w:rsidRPr="000C2440" w:rsidDel="00201166" w14:paraId="78B6CD11" w14:textId="1BADE39B" w:rsidTr="00496283">
        <w:trPr>
          <w:trHeight w:val="53"/>
          <w:del w:id="2591" w:author="Houyem Rais" w:date="2024-02-22T14:46:00Z"/>
        </w:trPr>
        <w:tc>
          <w:tcPr>
            <w:tcW w:w="2547" w:type="dxa"/>
          </w:tcPr>
          <w:p w14:paraId="05E206CC" w14:textId="2EA55559" w:rsidR="00DB7786" w:rsidRPr="000409F8" w:rsidDel="00201166" w:rsidRDefault="00DB7786" w:rsidP="00496283">
            <w:pPr>
              <w:spacing w:before="0" w:after="20"/>
              <w:rPr>
                <w:del w:id="2592" w:author="Houyem Rais" w:date="2024-02-22T14:46:00Z"/>
                <w:sz w:val="18"/>
                <w:szCs w:val="18"/>
                <w:lang w:val="fr-FR"/>
              </w:rPr>
            </w:pPr>
            <w:del w:id="2593" w:author="Houyem Rais" w:date="2024-02-22T14:46:00Z">
              <w:r w:rsidRPr="000409F8" w:rsidDel="00201166">
                <w:rPr>
                  <w:b/>
                  <w:bCs/>
                  <w:sz w:val="18"/>
                  <w:szCs w:val="18"/>
                </w:rPr>
                <w:delText>Lot contractuel B (Bénin) : Frontière Togo - Ech Godomey</w:delText>
              </w:r>
            </w:del>
          </w:p>
        </w:tc>
        <w:tc>
          <w:tcPr>
            <w:tcW w:w="1843" w:type="dxa"/>
          </w:tcPr>
          <w:p w14:paraId="4B2B61AD" w14:textId="6F3C6E31" w:rsidR="00DB7786" w:rsidRPr="000409F8" w:rsidDel="00201166" w:rsidRDefault="00DB7786" w:rsidP="00496283">
            <w:pPr>
              <w:spacing w:before="0" w:after="20"/>
              <w:rPr>
                <w:del w:id="2594" w:author="Houyem Rais" w:date="2024-02-22T14:46:00Z"/>
                <w:sz w:val="18"/>
                <w:szCs w:val="18"/>
                <w:lang w:val="fr-FR"/>
              </w:rPr>
            </w:pPr>
            <w:del w:id="2595" w:author="Houyem Rais" w:date="2024-02-22T14:46:00Z">
              <w:r w:rsidRPr="000409F8" w:rsidDel="00201166">
                <w:rPr>
                  <w:sz w:val="18"/>
                  <w:szCs w:val="18"/>
                </w:rPr>
                <w:delText>Juillet 2027</w:delText>
              </w:r>
            </w:del>
          </w:p>
        </w:tc>
        <w:tc>
          <w:tcPr>
            <w:tcW w:w="1417" w:type="dxa"/>
            <w:shd w:val="clear" w:color="auto" w:fill="DEEAF6" w:themeFill="accent5" w:themeFillTint="33"/>
          </w:tcPr>
          <w:p w14:paraId="5A4F1212" w14:textId="7982ECA1" w:rsidR="00DB7786" w:rsidRPr="000409F8" w:rsidDel="00201166" w:rsidRDefault="00DB7786" w:rsidP="00496283">
            <w:pPr>
              <w:spacing w:before="0" w:after="20"/>
              <w:rPr>
                <w:del w:id="2596" w:author="Houyem Rais" w:date="2024-02-22T14:46:00Z"/>
                <w:sz w:val="18"/>
                <w:szCs w:val="18"/>
                <w:lang w:val="fr-FR"/>
              </w:rPr>
            </w:pPr>
            <w:del w:id="2597" w:author="Houyem Rais" w:date="2024-02-22T14:46:00Z">
              <w:r w:rsidRPr="000409F8" w:rsidDel="00201166">
                <w:rPr>
                  <w:sz w:val="18"/>
                  <w:szCs w:val="18"/>
                </w:rPr>
                <w:delText>Janvier 2031</w:delText>
              </w:r>
            </w:del>
          </w:p>
        </w:tc>
        <w:tc>
          <w:tcPr>
            <w:tcW w:w="3260" w:type="dxa"/>
            <w:vMerge/>
          </w:tcPr>
          <w:p w14:paraId="26752FC8" w14:textId="2EBCCA69" w:rsidR="00DB7786" w:rsidRPr="000409F8" w:rsidDel="00201166" w:rsidRDefault="00DB7786" w:rsidP="00496283">
            <w:pPr>
              <w:spacing w:before="0" w:after="20"/>
              <w:rPr>
                <w:del w:id="2598" w:author="Houyem Rais" w:date="2024-02-22T14:46:00Z"/>
                <w:sz w:val="18"/>
                <w:szCs w:val="18"/>
                <w:lang w:val="fr-FR"/>
              </w:rPr>
            </w:pPr>
          </w:p>
        </w:tc>
      </w:tr>
      <w:tr w:rsidR="00DB7786" w:rsidRPr="000C2440" w:rsidDel="00201166" w14:paraId="1F44A2F3" w14:textId="0B403CBF" w:rsidTr="00496283">
        <w:trPr>
          <w:trHeight w:val="779"/>
          <w:del w:id="2599" w:author="Houyem Rais" w:date="2024-02-22T14:46:00Z"/>
        </w:trPr>
        <w:tc>
          <w:tcPr>
            <w:tcW w:w="2547" w:type="dxa"/>
          </w:tcPr>
          <w:p w14:paraId="17E5F4F9" w14:textId="47B4CB79" w:rsidR="00DB7786" w:rsidRPr="000409F8" w:rsidDel="00201166" w:rsidRDefault="00DB7786" w:rsidP="00496283">
            <w:pPr>
              <w:spacing w:before="0" w:after="20"/>
              <w:rPr>
                <w:del w:id="2600" w:author="Houyem Rais" w:date="2024-02-22T14:46:00Z"/>
                <w:sz w:val="18"/>
                <w:szCs w:val="18"/>
                <w:lang w:val="fr-FR"/>
              </w:rPr>
            </w:pPr>
            <w:del w:id="2601" w:author="Houyem Rais" w:date="2024-02-22T14:46:00Z">
              <w:r w:rsidRPr="000409F8" w:rsidDel="00201166">
                <w:rPr>
                  <w:b/>
                  <w:bCs/>
                  <w:sz w:val="18"/>
                  <w:szCs w:val="18"/>
                </w:rPr>
                <w:delText>Lot contractuel C (Bénin) : Ech Godomey - Ech. Kraké)</w:delText>
              </w:r>
            </w:del>
          </w:p>
        </w:tc>
        <w:tc>
          <w:tcPr>
            <w:tcW w:w="1843" w:type="dxa"/>
          </w:tcPr>
          <w:p w14:paraId="6BF3A83B" w14:textId="4AC032F0" w:rsidR="00DB7786" w:rsidRPr="000409F8" w:rsidDel="00201166" w:rsidRDefault="00DB7786" w:rsidP="00496283">
            <w:pPr>
              <w:spacing w:before="0" w:after="20"/>
              <w:rPr>
                <w:del w:id="2602" w:author="Houyem Rais" w:date="2024-02-22T14:46:00Z"/>
                <w:sz w:val="18"/>
                <w:szCs w:val="18"/>
                <w:lang w:val="fr-FR"/>
              </w:rPr>
            </w:pPr>
            <w:del w:id="2603" w:author="Houyem Rais" w:date="2024-02-22T14:46:00Z">
              <w:r w:rsidRPr="000409F8" w:rsidDel="00201166">
                <w:rPr>
                  <w:sz w:val="18"/>
                  <w:szCs w:val="18"/>
                </w:rPr>
                <w:delText>Janvier 2029</w:delText>
              </w:r>
            </w:del>
          </w:p>
        </w:tc>
        <w:tc>
          <w:tcPr>
            <w:tcW w:w="1417" w:type="dxa"/>
            <w:shd w:val="clear" w:color="auto" w:fill="E2EFD9" w:themeFill="accent6" w:themeFillTint="33"/>
          </w:tcPr>
          <w:p w14:paraId="7D89CCFA" w14:textId="1C79260C" w:rsidR="00DB7786" w:rsidRPr="000409F8" w:rsidDel="00201166" w:rsidRDefault="00DB7786" w:rsidP="00496283">
            <w:pPr>
              <w:spacing w:before="0" w:after="20"/>
              <w:rPr>
                <w:del w:id="2604" w:author="Houyem Rais" w:date="2024-02-22T14:46:00Z"/>
                <w:sz w:val="18"/>
                <w:szCs w:val="18"/>
                <w:lang w:val="fr-FR"/>
              </w:rPr>
            </w:pPr>
            <w:del w:id="2605" w:author="Houyem Rais" w:date="2024-02-22T14:46:00Z">
              <w:r w:rsidRPr="000409F8" w:rsidDel="00201166">
                <w:rPr>
                  <w:sz w:val="18"/>
                  <w:szCs w:val="18"/>
                </w:rPr>
                <w:delText>Janvier 2032</w:delText>
              </w:r>
            </w:del>
          </w:p>
        </w:tc>
        <w:tc>
          <w:tcPr>
            <w:tcW w:w="3260" w:type="dxa"/>
            <w:vMerge w:val="restart"/>
          </w:tcPr>
          <w:p w14:paraId="2A89823E" w14:textId="3FFE73CE" w:rsidR="00DB7786" w:rsidRPr="000409F8" w:rsidDel="00201166" w:rsidRDefault="00DB7786" w:rsidP="00496283">
            <w:pPr>
              <w:spacing w:before="0" w:after="20"/>
              <w:rPr>
                <w:del w:id="2606" w:author="Houyem Rais" w:date="2024-02-22T14:46:00Z"/>
                <w:sz w:val="18"/>
                <w:szCs w:val="18"/>
                <w:lang w:val="fr-FR"/>
              </w:rPr>
            </w:pPr>
            <w:del w:id="2607" w:author="Houyem Rais" w:date="2024-02-22T14:46:00Z">
              <w:r w:rsidRPr="005D477C" w:rsidDel="00201166">
                <w:rPr>
                  <w:sz w:val="18"/>
                  <w:szCs w:val="18"/>
                  <w:lang w:val="fr-FR"/>
                </w:rPr>
                <w:delText>Les dates de mise en service de ces deux lots devront aussi être synchronisées.</w:delText>
              </w:r>
            </w:del>
          </w:p>
          <w:p w14:paraId="78563BE4" w14:textId="4BB21E46" w:rsidR="00DB7786" w:rsidRPr="000409F8" w:rsidDel="00201166" w:rsidRDefault="00DB7786" w:rsidP="00496283">
            <w:pPr>
              <w:spacing w:before="0" w:after="20"/>
              <w:rPr>
                <w:del w:id="2608" w:author="Houyem Rais" w:date="2024-02-22T14:46:00Z"/>
                <w:sz w:val="18"/>
                <w:szCs w:val="18"/>
                <w:lang w:val="fr-FR"/>
              </w:rPr>
            </w:pPr>
            <w:del w:id="2609" w:author="Houyem Rais" w:date="2024-02-22T14:46:00Z">
              <w:r w:rsidRPr="005D477C" w:rsidDel="00201166">
                <w:rPr>
                  <w:sz w:val="18"/>
                  <w:szCs w:val="18"/>
                  <w:lang w:val="fr-FR"/>
                </w:rPr>
                <w:delText>Le commencement de travaux de construction ne peut être déclenché qu’après au moins une année de celui du lot B, prenant en considération la capacité du marché de BTP.</w:delText>
              </w:r>
            </w:del>
          </w:p>
        </w:tc>
      </w:tr>
      <w:tr w:rsidR="00DB7786" w:rsidRPr="000C2440" w:rsidDel="00201166" w14:paraId="1F373705" w14:textId="4891A00A" w:rsidTr="00496283">
        <w:trPr>
          <w:trHeight w:val="562"/>
          <w:del w:id="2610" w:author="Houyem Rais" w:date="2024-02-22T14:46:00Z"/>
        </w:trPr>
        <w:tc>
          <w:tcPr>
            <w:tcW w:w="2547" w:type="dxa"/>
          </w:tcPr>
          <w:p w14:paraId="272C0757" w14:textId="63152487" w:rsidR="00DB7786" w:rsidRPr="000409F8" w:rsidDel="00201166" w:rsidRDefault="00DB7786" w:rsidP="00496283">
            <w:pPr>
              <w:spacing w:before="0" w:after="20"/>
              <w:rPr>
                <w:del w:id="2611" w:author="Houyem Rais" w:date="2024-02-22T14:46:00Z"/>
                <w:sz w:val="18"/>
                <w:szCs w:val="18"/>
                <w:lang w:val="fr-FR"/>
              </w:rPr>
            </w:pPr>
            <w:del w:id="2612" w:author="Houyem Rais" w:date="2024-02-22T14:46:00Z">
              <w:r w:rsidRPr="005D477C" w:rsidDel="00201166">
                <w:rPr>
                  <w:b/>
                  <w:bCs/>
                  <w:sz w:val="18"/>
                  <w:szCs w:val="18"/>
                  <w:lang w:val="fr-FR"/>
                </w:rPr>
                <w:delText xml:space="preserve">Lot contractuel D (Nigéria) : Frontière Bénin - Ech. </w:delText>
              </w:r>
              <w:r w:rsidRPr="000409F8" w:rsidDel="00201166">
                <w:rPr>
                  <w:b/>
                  <w:bCs/>
                  <w:sz w:val="18"/>
                  <w:szCs w:val="18"/>
                </w:rPr>
                <w:delText xml:space="preserve">Badagry (Section préurbaine) </w:delText>
              </w:r>
            </w:del>
          </w:p>
        </w:tc>
        <w:tc>
          <w:tcPr>
            <w:tcW w:w="1843" w:type="dxa"/>
          </w:tcPr>
          <w:p w14:paraId="5F225DE2" w14:textId="23ED858A" w:rsidR="00DB7786" w:rsidRPr="000409F8" w:rsidDel="00201166" w:rsidRDefault="00DB7786" w:rsidP="00496283">
            <w:pPr>
              <w:spacing w:before="0" w:after="20"/>
              <w:rPr>
                <w:del w:id="2613" w:author="Houyem Rais" w:date="2024-02-22T14:46:00Z"/>
                <w:sz w:val="18"/>
                <w:szCs w:val="18"/>
                <w:lang w:val="fr-FR"/>
              </w:rPr>
            </w:pPr>
            <w:del w:id="2614" w:author="Houyem Rais" w:date="2024-02-22T14:46:00Z">
              <w:r w:rsidRPr="000409F8" w:rsidDel="00201166">
                <w:rPr>
                  <w:sz w:val="18"/>
                  <w:szCs w:val="18"/>
                </w:rPr>
                <w:delText>Juillet 2029</w:delText>
              </w:r>
            </w:del>
          </w:p>
        </w:tc>
        <w:tc>
          <w:tcPr>
            <w:tcW w:w="1417" w:type="dxa"/>
            <w:shd w:val="clear" w:color="auto" w:fill="E2EFD9" w:themeFill="accent6" w:themeFillTint="33"/>
          </w:tcPr>
          <w:p w14:paraId="447899AB" w14:textId="3B2FC49B" w:rsidR="00DB7786" w:rsidRPr="000409F8" w:rsidDel="00201166" w:rsidRDefault="00DB7786" w:rsidP="00496283">
            <w:pPr>
              <w:spacing w:before="0" w:after="20"/>
              <w:rPr>
                <w:del w:id="2615" w:author="Houyem Rais" w:date="2024-02-22T14:46:00Z"/>
                <w:sz w:val="18"/>
                <w:szCs w:val="18"/>
                <w:lang w:val="fr-FR"/>
              </w:rPr>
            </w:pPr>
            <w:del w:id="2616" w:author="Houyem Rais" w:date="2024-02-22T14:46:00Z">
              <w:r w:rsidRPr="000409F8" w:rsidDel="00201166">
                <w:rPr>
                  <w:sz w:val="18"/>
                  <w:szCs w:val="18"/>
                </w:rPr>
                <w:delText>Janvier 2032</w:delText>
              </w:r>
            </w:del>
          </w:p>
        </w:tc>
        <w:tc>
          <w:tcPr>
            <w:tcW w:w="3260" w:type="dxa"/>
            <w:vMerge/>
          </w:tcPr>
          <w:p w14:paraId="61AC048B" w14:textId="32963C3C" w:rsidR="00DB7786" w:rsidRPr="000409F8" w:rsidDel="00201166" w:rsidRDefault="00DB7786" w:rsidP="00496283">
            <w:pPr>
              <w:spacing w:before="0" w:after="20"/>
              <w:rPr>
                <w:del w:id="2617" w:author="Houyem Rais" w:date="2024-02-22T14:46:00Z"/>
                <w:sz w:val="18"/>
                <w:szCs w:val="18"/>
                <w:lang w:val="fr-FR"/>
              </w:rPr>
            </w:pPr>
          </w:p>
        </w:tc>
      </w:tr>
      <w:tr w:rsidR="00DB7786" w:rsidRPr="000C2440" w:rsidDel="00201166" w14:paraId="7B5208CC" w14:textId="69871E31" w:rsidTr="00496283">
        <w:trPr>
          <w:del w:id="2618" w:author="Houyem Rais" w:date="2024-02-22T14:46:00Z"/>
        </w:trPr>
        <w:tc>
          <w:tcPr>
            <w:tcW w:w="2547" w:type="dxa"/>
          </w:tcPr>
          <w:p w14:paraId="24466B39" w14:textId="6DE6BC0C" w:rsidR="00DB7786" w:rsidRPr="000409F8" w:rsidDel="00201166" w:rsidRDefault="00DB7786" w:rsidP="00496283">
            <w:pPr>
              <w:spacing w:before="0" w:after="20"/>
              <w:rPr>
                <w:del w:id="2619" w:author="Houyem Rais" w:date="2024-02-22T14:46:00Z"/>
                <w:sz w:val="18"/>
                <w:szCs w:val="18"/>
                <w:lang w:val="fr-FR"/>
              </w:rPr>
            </w:pPr>
            <w:del w:id="2620" w:author="Houyem Rais" w:date="2024-02-22T14:46:00Z">
              <w:r w:rsidRPr="005D477C" w:rsidDel="00201166">
                <w:rPr>
                  <w:b/>
                  <w:bCs/>
                  <w:sz w:val="18"/>
                  <w:szCs w:val="18"/>
                  <w:lang w:val="pt-PT"/>
                </w:rPr>
                <w:delText xml:space="preserve">Lot contractuel E (Nigéria) : Ech. </w:delText>
              </w:r>
              <w:r w:rsidRPr="000409F8" w:rsidDel="00201166">
                <w:rPr>
                  <w:b/>
                  <w:bCs/>
                  <w:sz w:val="18"/>
                  <w:szCs w:val="18"/>
                </w:rPr>
                <w:delText>Badagry - Ech. Okokomaiko</w:delText>
              </w:r>
            </w:del>
          </w:p>
        </w:tc>
        <w:tc>
          <w:tcPr>
            <w:tcW w:w="1843" w:type="dxa"/>
          </w:tcPr>
          <w:p w14:paraId="3C8C2A39" w14:textId="08F99B7A" w:rsidR="00DB7786" w:rsidRPr="000409F8" w:rsidDel="00201166" w:rsidRDefault="00DB7786" w:rsidP="00496283">
            <w:pPr>
              <w:spacing w:before="0" w:after="20"/>
              <w:rPr>
                <w:del w:id="2621" w:author="Houyem Rais" w:date="2024-02-22T14:46:00Z"/>
                <w:sz w:val="18"/>
                <w:szCs w:val="18"/>
                <w:lang w:val="fr-FR"/>
              </w:rPr>
            </w:pPr>
            <w:del w:id="2622" w:author="Houyem Rais" w:date="2024-02-22T14:46:00Z">
              <w:r w:rsidRPr="000409F8" w:rsidDel="00201166">
                <w:rPr>
                  <w:sz w:val="18"/>
                  <w:szCs w:val="18"/>
                </w:rPr>
                <w:delText>Avril 2027</w:delText>
              </w:r>
            </w:del>
          </w:p>
        </w:tc>
        <w:tc>
          <w:tcPr>
            <w:tcW w:w="1417" w:type="dxa"/>
            <w:shd w:val="clear" w:color="auto" w:fill="FFF2CC" w:themeFill="accent4" w:themeFillTint="33"/>
          </w:tcPr>
          <w:p w14:paraId="683C8F3E" w14:textId="0737E45D" w:rsidR="00DB7786" w:rsidRPr="000409F8" w:rsidDel="00201166" w:rsidRDefault="00DB7786" w:rsidP="00496283">
            <w:pPr>
              <w:spacing w:before="0" w:after="20"/>
              <w:rPr>
                <w:del w:id="2623" w:author="Houyem Rais" w:date="2024-02-22T14:46:00Z"/>
                <w:sz w:val="18"/>
                <w:szCs w:val="18"/>
                <w:lang w:val="fr-FR"/>
              </w:rPr>
            </w:pPr>
            <w:del w:id="2624" w:author="Houyem Rais" w:date="2024-02-22T14:46:00Z">
              <w:r w:rsidRPr="000409F8" w:rsidDel="00201166">
                <w:rPr>
                  <w:sz w:val="18"/>
                  <w:szCs w:val="18"/>
                </w:rPr>
                <w:delText>Avril 2030</w:delText>
              </w:r>
            </w:del>
          </w:p>
        </w:tc>
        <w:tc>
          <w:tcPr>
            <w:tcW w:w="3260" w:type="dxa"/>
          </w:tcPr>
          <w:p w14:paraId="765022C0" w14:textId="711263AF" w:rsidR="00DB7786" w:rsidRPr="000409F8" w:rsidDel="00201166" w:rsidRDefault="00DB7786" w:rsidP="00496283">
            <w:pPr>
              <w:spacing w:before="0" w:after="20"/>
              <w:rPr>
                <w:del w:id="2625" w:author="Houyem Rais" w:date="2024-02-22T14:46:00Z"/>
                <w:sz w:val="18"/>
                <w:szCs w:val="18"/>
                <w:lang w:val="fr-FR"/>
              </w:rPr>
            </w:pPr>
            <w:del w:id="2626" w:author="Houyem Rais" w:date="2024-02-22T14:46:00Z">
              <w:r w:rsidRPr="005D477C" w:rsidDel="00201166">
                <w:rPr>
                  <w:sz w:val="18"/>
                  <w:szCs w:val="18"/>
                  <w:lang w:val="fr-FR"/>
                </w:rPr>
                <w:delText>Les travaux de ce tronçon devront être accélérés afin de rejoindre la date de mise en service du Lot F (dont les travaux sont en cours), estimée en début de l’année 2027.</w:delText>
              </w:r>
            </w:del>
          </w:p>
        </w:tc>
      </w:tr>
      <w:tr w:rsidR="00DB7786" w:rsidRPr="000C2440" w:rsidDel="00201166" w14:paraId="30D1F6BF" w14:textId="10E2E0F5" w:rsidTr="00496283">
        <w:trPr>
          <w:del w:id="2627" w:author="Houyem Rais" w:date="2024-02-22T14:46:00Z"/>
        </w:trPr>
        <w:tc>
          <w:tcPr>
            <w:tcW w:w="2547" w:type="dxa"/>
          </w:tcPr>
          <w:p w14:paraId="15286D6D" w14:textId="73420F1A" w:rsidR="00DB7786" w:rsidRPr="000409F8" w:rsidDel="00201166" w:rsidRDefault="00DB7786" w:rsidP="00496283">
            <w:pPr>
              <w:spacing w:before="0" w:after="20"/>
              <w:rPr>
                <w:del w:id="2628" w:author="Houyem Rais" w:date="2024-02-22T14:46:00Z"/>
                <w:b/>
                <w:bCs/>
                <w:sz w:val="18"/>
                <w:szCs w:val="18"/>
                <w:lang w:val="fr-FR"/>
              </w:rPr>
            </w:pPr>
            <w:del w:id="2629" w:author="Houyem Rais" w:date="2024-02-22T14:46:00Z">
              <w:r w:rsidRPr="000409F8" w:rsidDel="00201166">
                <w:rPr>
                  <w:b/>
                  <w:bCs/>
                  <w:sz w:val="18"/>
                  <w:szCs w:val="18"/>
                </w:rPr>
                <w:delText>Lot contractuel F (Nigéria) : Ech. Okokomaiko - Ech. Eric Moore</w:delText>
              </w:r>
            </w:del>
          </w:p>
        </w:tc>
        <w:tc>
          <w:tcPr>
            <w:tcW w:w="1843" w:type="dxa"/>
          </w:tcPr>
          <w:p w14:paraId="4AFAB70E" w14:textId="68349EAB" w:rsidR="00DB7786" w:rsidRPr="000409F8" w:rsidDel="00201166" w:rsidRDefault="00DB7786" w:rsidP="00496283">
            <w:pPr>
              <w:spacing w:before="0" w:after="20"/>
              <w:rPr>
                <w:del w:id="2630" w:author="Houyem Rais" w:date="2024-02-22T14:46:00Z"/>
                <w:sz w:val="18"/>
                <w:szCs w:val="18"/>
                <w:lang w:val="fr-FR"/>
              </w:rPr>
            </w:pPr>
            <w:del w:id="2631" w:author="Houyem Rais" w:date="2024-02-22T14:46:00Z">
              <w:r w:rsidRPr="000409F8" w:rsidDel="00201166">
                <w:rPr>
                  <w:sz w:val="18"/>
                  <w:szCs w:val="18"/>
                </w:rPr>
                <w:delText>Avril 2028</w:delText>
              </w:r>
            </w:del>
          </w:p>
        </w:tc>
        <w:tc>
          <w:tcPr>
            <w:tcW w:w="1417" w:type="dxa"/>
            <w:shd w:val="clear" w:color="auto" w:fill="FFF2CC" w:themeFill="accent4" w:themeFillTint="33"/>
          </w:tcPr>
          <w:p w14:paraId="0F4D605E" w14:textId="3E36A294" w:rsidR="00DB7786" w:rsidRPr="000409F8" w:rsidDel="00201166" w:rsidRDefault="00DB7786" w:rsidP="00496283">
            <w:pPr>
              <w:spacing w:before="0" w:after="20"/>
              <w:rPr>
                <w:del w:id="2632" w:author="Houyem Rais" w:date="2024-02-22T14:46:00Z"/>
                <w:sz w:val="18"/>
                <w:szCs w:val="18"/>
                <w:lang w:val="fr-FR"/>
              </w:rPr>
            </w:pPr>
            <w:del w:id="2633" w:author="Houyem Rais" w:date="2024-02-22T14:46:00Z">
              <w:r w:rsidRPr="000409F8" w:rsidDel="00201166">
                <w:rPr>
                  <w:sz w:val="18"/>
                  <w:szCs w:val="18"/>
                </w:rPr>
                <w:delText>Avril 2030</w:delText>
              </w:r>
            </w:del>
          </w:p>
        </w:tc>
        <w:tc>
          <w:tcPr>
            <w:tcW w:w="3260" w:type="dxa"/>
          </w:tcPr>
          <w:p w14:paraId="2676A62E" w14:textId="33E5C5D2" w:rsidR="00DB7786" w:rsidRPr="000409F8" w:rsidDel="00201166" w:rsidRDefault="00DB7786" w:rsidP="00496283">
            <w:pPr>
              <w:spacing w:before="0" w:after="20"/>
              <w:rPr>
                <w:del w:id="2634" w:author="Houyem Rais" w:date="2024-02-22T14:46:00Z"/>
                <w:sz w:val="18"/>
                <w:szCs w:val="18"/>
                <w:lang w:val="fr-FR"/>
              </w:rPr>
            </w:pPr>
            <w:del w:id="2635" w:author="Houyem Rais" w:date="2024-02-22T14:46:00Z">
              <w:r w:rsidRPr="005D477C" w:rsidDel="00201166">
                <w:rPr>
                  <w:sz w:val="18"/>
                  <w:szCs w:val="18"/>
                  <w:lang w:val="fr-FR"/>
                </w:rPr>
                <w:delText>Les travaux de ce tronçon seront déterminants pour les autres lots, notamment celui qui le précède.</w:delText>
              </w:r>
            </w:del>
          </w:p>
        </w:tc>
      </w:tr>
    </w:tbl>
    <w:p w14:paraId="01F3D488" w14:textId="4C9B5D5D" w:rsidR="00DB7786" w:rsidRPr="00343F01" w:rsidDel="00201166" w:rsidRDefault="00DB7786" w:rsidP="00DB7786">
      <w:pPr>
        <w:spacing w:after="160"/>
        <w:jc w:val="left"/>
        <w:rPr>
          <w:del w:id="2636" w:author="Houyem Rais" w:date="2024-02-22T14:46:00Z"/>
        </w:rPr>
      </w:pPr>
      <w:del w:id="2637" w:author="Houyem Rais" w:date="2024-02-22T14:46:00Z">
        <w:r w:rsidRPr="00343F01" w:rsidDel="00201166">
          <w:delText>Ainsi, la chronologie suivante pour la construction et la mise en services des différents lots identifiés devrait être respectée :</w:delText>
        </w:r>
      </w:del>
    </w:p>
    <w:p w14:paraId="022D2267" w14:textId="3461C6CB" w:rsidR="00DB7786" w:rsidRPr="00343F01" w:rsidDel="00201166" w:rsidRDefault="00DB7786" w:rsidP="00DB7786">
      <w:pPr>
        <w:spacing w:before="0" w:after="0"/>
        <w:ind w:left="-426"/>
        <w:jc w:val="right"/>
        <w:rPr>
          <w:del w:id="2638" w:author="Houyem Rais" w:date="2024-02-22T14:46:00Z"/>
        </w:rPr>
      </w:pPr>
      <w:del w:id="2639" w:author="Houyem Rais" w:date="2024-02-22T14:46:00Z">
        <w:r w:rsidRPr="00E7177E" w:rsidDel="00201166">
          <w:rPr>
            <w:noProof/>
          </w:rPr>
          <w:drawing>
            <wp:inline distT="0" distB="0" distL="0" distR="0" wp14:anchorId="06288F6F" wp14:editId="5D135C13">
              <wp:extent cx="5985591" cy="2140648"/>
              <wp:effectExtent l="0" t="0" r="0" b="0"/>
              <wp:docPr id="1055992685" name="Picture 105599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90087" cy="2142256"/>
                      </a:xfrm>
                      <a:prstGeom prst="rect">
                        <a:avLst/>
                      </a:prstGeom>
                      <a:noFill/>
                      <a:ln>
                        <a:noFill/>
                      </a:ln>
                    </pic:spPr>
                  </pic:pic>
                </a:graphicData>
              </a:graphic>
            </wp:inline>
          </w:drawing>
        </w:r>
      </w:del>
    </w:p>
    <w:p w14:paraId="188D775B" w14:textId="78410A37" w:rsidR="00DB7786" w:rsidRPr="00343F01" w:rsidDel="00201166" w:rsidRDefault="00DB7786" w:rsidP="00DB7786">
      <w:pPr>
        <w:pStyle w:val="Caption"/>
        <w:jc w:val="center"/>
        <w:rPr>
          <w:del w:id="2640" w:author="Houyem Rais" w:date="2024-02-22T14:46:00Z"/>
        </w:rPr>
      </w:pPr>
      <w:bookmarkStart w:id="2641" w:name="_Toc129968911"/>
      <w:bookmarkStart w:id="2642" w:name="_Toc152165528"/>
      <w:del w:id="2643"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2</w:delText>
        </w:r>
        <w:r w:rsidR="00B0561B" w:rsidDel="00201166">
          <w:rPr>
            <w:noProof/>
          </w:rPr>
          <w:fldChar w:fldCharType="end"/>
        </w:r>
        <w:r w:rsidRPr="00343F01" w:rsidDel="00201166">
          <w:delText xml:space="preserve"> Chronologie de la mise en œuvre des différents lots contractuels</w:delText>
        </w:r>
        <w:bookmarkEnd w:id="2641"/>
        <w:bookmarkEnd w:id="2642"/>
      </w:del>
    </w:p>
    <w:p w14:paraId="0EA6056E" w14:textId="5E6A4CE8" w:rsidR="009438EC" w:rsidRPr="00343F01" w:rsidDel="00201166" w:rsidRDefault="001E6CD9" w:rsidP="009438EC">
      <w:pPr>
        <w:rPr>
          <w:del w:id="2644" w:author="Houyem Rais" w:date="2024-02-22T14:46:00Z"/>
        </w:rPr>
      </w:pPr>
      <w:del w:id="2645" w:author="Houyem Rais" w:date="2024-02-22T14:46:00Z">
        <w:r w:rsidRPr="00343F01" w:rsidDel="00201166">
          <w:delText>En conclusion, l</w:delText>
        </w:r>
        <w:r w:rsidR="009438EC" w:rsidRPr="00343F01" w:rsidDel="00201166">
          <w:delText xml:space="preserve">’analyse financière </w:delText>
        </w:r>
        <w:r w:rsidR="002F617B" w:rsidRPr="00343F01" w:rsidDel="00201166">
          <w:delText xml:space="preserve">et de la Value for Money </w:delText>
        </w:r>
        <w:r w:rsidR="009438EC" w:rsidRPr="00343F01" w:rsidDel="00201166">
          <w:delText xml:space="preserve">des différentes options de réalisation pour les différents lots contractuels </w:delText>
        </w:r>
        <w:r w:rsidR="0020582B" w:rsidRPr="00343F01" w:rsidDel="00201166">
          <w:delText>a montré que l</w:delText>
        </w:r>
        <w:r w:rsidR="009438EC" w:rsidRPr="00343F01" w:rsidDel="00201166">
          <w:delText>'option</w:delText>
        </w:r>
        <w:r w:rsidR="009438EC" w:rsidRPr="00343F01" w:rsidDel="00201166">
          <w:rPr>
            <w:b/>
            <w:bCs/>
            <w:color w:val="C00000"/>
          </w:rPr>
          <w:delText xml:space="preserve"> BOT économique avec subvention</w:delText>
        </w:r>
        <w:r w:rsidR="009438EC" w:rsidRPr="00343F01" w:rsidDel="00201166">
          <w:delText xml:space="preserve"> se profile comme la solution la plus viable dans l'ensemble. Cette approche, impliquant des </w:delText>
        </w:r>
        <w:r w:rsidR="009438EC" w:rsidRPr="00343F01" w:rsidDel="00201166">
          <w:rPr>
            <w:b/>
            <w:bCs/>
          </w:rPr>
          <w:delText>subventions publiques significatives</w:delText>
        </w:r>
        <w:r w:rsidR="009438EC" w:rsidRPr="00343F01" w:rsidDel="00201166">
          <w:delText xml:space="preserve"> pour certains lots, démontre la nécessité d'un soutien financier gouvernemental pour assurer la rentabilité du projet. Malgré ça, elle offre des </w:delText>
        </w:r>
        <w:r w:rsidR="009438EC" w:rsidRPr="00343F01" w:rsidDel="00201166">
          <w:rPr>
            <w:b/>
            <w:bCs/>
          </w:rPr>
          <w:delText>Value for Money positives</w:delText>
        </w:r>
        <w:r w:rsidR="009438EC" w:rsidRPr="00343F01" w:rsidDel="00201166">
          <w:delText xml:space="preserve"> pour tous les lots contractuels, ce qui génère des avantages financiers pour la contrepartie publique par rapport au marché public traditionnel. Elle offre des </w:delText>
        </w:r>
        <w:r w:rsidR="009438EC" w:rsidRPr="00343F01" w:rsidDel="00201166">
          <w:rPr>
            <w:b/>
            <w:bCs/>
          </w:rPr>
          <w:delText>TRI des fonds propres favorables</w:delText>
        </w:r>
        <w:r w:rsidR="009438EC" w:rsidRPr="00343F01" w:rsidDel="00201166">
          <w:delText xml:space="preserve"> (supérieurs à la cible) et des </w:delText>
        </w:r>
        <w:r w:rsidR="009438EC" w:rsidRPr="00343F01" w:rsidDel="00201166">
          <w:rPr>
            <w:b/>
            <w:bCs/>
          </w:rPr>
          <w:delText>ADSCR minimums supérieurs à 1,2</w:delText>
        </w:r>
        <w:r w:rsidR="009438EC" w:rsidRPr="00343F01" w:rsidDel="00201166">
          <w:delText xml:space="preserve">, suggérant que cette option peut garantir une </w:delText>
        </w:r>
        <w:r w:rsidR="009438EC" w:rsidRPr="00343F01" w:rsidDel="00201166">
          <w:rPr>
            <w:b/>
            <w:bCs/>
          </w:rPr>
          <w:delText>rentabilité adéquate</w:delText>
        </w:r>
        <w:r w:rsidR="009438EC" w:rsidRPr="00343F01" w:rsidDel="00201166">
          <w:delText xml:space="preserve"> pour les partenaires privés et couvrir le service annuel de leur dette. </w:delText>
        </w:r>
      </w:del>
    </w:p>
    <w:p w14:paraId="65B6678D" w14:textId="60A4F7EB" w:rsidR="00B65E58" w:rsidDel="00201166" w:rsidRDefault="00B65E58">
      <w:pPr>
        <w:spacing w:before="0" w:after="160"/>
        <w:jc w:val="left"/>
        <w:rPr>
          <w:del w:id="2646" w:author="Houyem Rais" w:date="2024-02-22T14:46:00Z"/>
        </w:rPr>
      </w:pPr>
      <w:del w:id="2647" w:author="Houyem Rais" w:date="2024-02-22T14:46:00Z">
        <w:r w:rsidDel="00201166">
          <w:br w:type="page"/>
        </w:r>
      </w:del>
    </w:p>
    <w:p w14:paraId="4DB7106C" w14:textId="4CD199F2" w:rsidR="00321518" w:rsidRPr="00343F01" w:rsidDel="00201166" w:rsidRDefault="009438EC" w:rsidP="00731B53">
      <w:pPr>
        <w:rPr>
          <w:del w:id="2648" w:author="Houyem Rais" w:date="2024-02-22T14:46:00Z"/>
        </w:rPr>
      </w:pPr>
      <w:del w:id="2649" w:author="Houyem Rais" w:date="2024-02-22T14:46:00Z">
        <w:r w:rsidRPr="00343F01" w:rsidDel="00201166">
          <w:delText xml:space="preserve">L’analyse des autres options démontre que le </w:delText>
        </w:r>
        <w:r w:rsidRPr="00343F01" w:rsidDel="00201166">
          <w:rPr>
            <w:b/>
            <w:bCs/>
          </w:rPr>
          <w:delText>BOT économique sans subvention publique</w:delText>
        </w:r>
        <w:r w:rsidRPr="00343F01" w:rsidDel="00201166">
          <w:delText xml:space="preserve"> ne présente pas de rentabilité pour les partenaires privés dans aucun des lots contractuels en raison de coûts d’investissement et d'exploitation élevés par rapport aux revenus. L'option</w:delText>
        </w:r>
        <w:r w:rsidRPr="00343F01" w:rsidDel="00201166">
          <w:rPr>
            <w:b/>
            <w:bCs/>
          </w:rPr>
          <w:delText xml:space="preserve"> BOT social (avec subvention publique)</w:delText>
        </w:r>
        <w:r w:rsidRPr="00343F01" w:rsidDel="00201166">
          <w:delText xml:space="preserve"> quant à elle génère des Value for Money négatives pour tous les lots contractuels, soulignant les défis inhérents à cette approche de réduction des prix des péages au niveau des usagers. Le modèle </w:delText>
        </w:r>
        <w:r w:rsidRPr="00343F01" w:rsidDel="00201166">
          <w:rPr>
            <w:b/>
            <w:bCs/>
          </w:rPr>
          <w:delText>EPC + Contrat d’affermage</w:delText>
        </w:r>
        <w:r w:rsidRPr="00343F01" w:rsidDel="00201166">
          <w:delText xml:space="preserve"> place la charge financière principale sur le partenaire public. Bien qu'elle soulage le partenaire privé des coûts initiaux, elle présente des coûts d'exploitation élevés pour le secteur public, mettant en lumière la nécessité d'une gestion rigoureuse pour assurer la rentabilité à long terme. Enfin, l'option</w:delText>
        </w:r>
        <w:r w:rsidRPr="00343F01" w:rsidDel="00201166">
          <w:rPr>
            <w:b/>
            <w:bCs/>
          </w:rPr>
          <w:delText xml:space="preserve"> PPP à paiements publics</w:delText>
        </w:r>
        <w:r w:rsidRPr="00343F01" w:rsidDel="00201166">
          <w:delText xml:space="preserve"> offre des opportunités de financement alternatives, mais elle doit être gérée avec prudence pour éviter les risques financiers.</w:delText>
        </w:r>
      </w:del>
    </w:p>
    <w:p w14:paraId="69A27C09" w14:textId="7DA15317" w:rsidR="00DD202F" w:rsidRPr="00343F01" w:rsidDel="00201166" w:rsidRDefault="00DD202F">
      <w:pPr>
        <w:spacing w:before="0" w:after="160"/>
        <w:jc w:val="left"/>
        <w:rPr>
          <w:del w:id="2650" w:author="Houyem Rais" w:date="2024-02-22T14:46:00Z"/>
          <w:rFonts w:eastAsiaTheme="majorEastAsia" w:cstheme="majorHAnsi"/>
          <w:b/>
          <w:bCs/>
          <w:color w:val="0070C0"/>
          <w:sz w:val="32"/>
          <w:szCs w:val="28"/>
        </w:rPr>
      </w:pPr>
      <w:del w:id="2651" w:author="Houyem Rais" w:date="2024-02-22T14:46:00Z">
        <w:r w:rsidRPr="00343F01" w:rsidDel="00201166">
          <w:br w:type="page"/>
        </w:r>
      </w:del>
    </w:p>
    <w:p w14:paraId="7701B851" w14:textId="5AE2F31D" w:rsidR="00C2113E" w:rsidRPr="00343F01" w:rsidDel="00201166" w:rsidRDefault="00CB7E2A" w:rsidP="000C6E90">
      <w:pPr>
        <w:pStyle w:val="Heading1"/>
        <w:rPr>
          <w:del w:id="2652" w:author="Houyem Rais" w:date="2024-02-22T14:46:00Z"/>
        </w:rPr>
      </w:pPr>
      <w:bookmarkStart w:id="2653" w:name="_Toc152165305"/>
      <w:del w:id="2654" w:author="Houyem Rais" w:date="2024-02-22T14:46:00Z">
        <w:r w:rsidRPr="00343F01" w:rsidDel="00201166">
          <w:delText>In</w:delText>
        </w:r>
        <w:r w:rsidR="00724B8C" w:rsidRPr="00343F01" w:rsidDel="00201166">
          <w:delText>troduction</w:delText>
        </w:r>
        <w:bookmarkEnd w:id="2653"/>
      </w:del>
    </w:p>
    <w:p w14:paraId="0C48534D" w14:textId="2DF88216" w:rsidR="00C42A1A" w:rsidRPr="00343F01" w:rsidDel="00201166" w:rsidRDefault="00C42A1A" w:rsidP="001F283D">
      <w:pPr>
        <w:pStyle w:val="Heading2"/>
        <w:rPr>
          <w:del w:id="2655" w:author="Houyem Rais" w:date="2024-02-22T14:46:00Z"/>
        </w:rPr>
      </w:pPr>
      <w:bookmarkStart w:id="2656" w:name="_Toc152165306"/>
      <w:del w:id="2657" w:author="Houyem Rais" w:date="2024-02-22T14:46:00Z">
        <w:r w:rsidRPr="00343F01" w:rsidDel="00201166">
          <w:delText>Pré</w:delText>
        </w:r>
        <w:r w:rsidR="00EA2A09" w:rsidRPr="00343F01" w:rsidDel="00201166">
          <w:delText>ambule</w:delText>
        </w:r>
        <w:bookmarkEnd w:id="2656"/>
      </w:del>
    </w:p>
    <w:p w14:paraId="48DE7BC3" w14:textId="1D3A9C28" w:rsidR="0010781B" w:rsidRPr="00343F01" w:rsidDel="00201166" w:rsidRDefault="001F283D" w:rsidP="00EA2A09">
      <w:pPr>
        <w:pStyle w:val="Heading3"/>
        <w:rPr>
          <w:del w:id="2658" w:author="Houyem Rais" w:date="2024-02-22T14:46:00Z"/>
        </w:rPr>
      </w:pPr>
      <w:bookmarkStart w:id="2659" w:name="_Toc152165307"/>
      <w:del w:id="2660" w:author="Houyem Rais" w:date="2024-02-22T14:46:00Z">
        <w:r w:rsidRPr="00343F01" w:rsidDel="00201166">
          <w:delText>Autoroute transafricaine</w:delText>
        </w:r>
        <w:bookmarkEnd w:id="2659"/>
      </w:del>
    </w:p>
    <w:p w14:paraId="0E67CCE7" w14:textId="2B7E9F64" w:rsidR="002A6D76" w:rsidRPr="00343F01" w:rsidDel="00201166" w:rsidRDefault="002A6D76" w:rsidP="002A6D76">
      <w:pPr>
        <w:rPr>
          <w:del w:id="2661" w:author="Houyem Rais" w:date="2024-02-22T14:46:00Z"/>
        </w:rPr>
      </w:pPr>
      <w:del w:id="2662" w:author="Houyem Rais" w:date="2024-02-22T14:46:00Z">
        <w:r w:rsidRPr="00343F01" w:rsidDel="00201166">
          <w:delText xml:space="preserve">La route transafricaine est un vaste réseau routier en </w:delText>
        </w:r>
        <w:r w:rsidR="00B91A5F" w:rsidRPr="00343F01" w:rsidDel="00201166">
          <w:delText xml:space="preserve">cours d’élaboration par </w:delText>
        </w:r>
        <w:r w:rsidR="0037520D" w:rsidRPr="00343F01" w:rsidDel="00201166">
          <w:delText>la</w:delText>
        </w:r>
        <w:r w:rsidR="00B91A5F" w:rsidRPr="00343F01" w:rsidDel="00201166">
          <w:delText xml:space="preserve"> Commission </w:delText>
        </w:r>
        <w:r w:rsidR="0037520D" w:rsidRPr="00343F01" w:rsidDel="00201166">
          <w:delText>E</w:delText>
        </w:r>
        <w:r w:rsidR="00B91A5F" w:rsidRPr="00343F01" w:rsidDel="00201166">
          <w:delText xml:space="preserve">conomique pour l'Afrique (CEA), </w:delText>
        </w:r>
        <w:r w:rsidR="0037520D" w:rsidRPr="00343F01" w:rsidDel="00201166">
          <w:delText xml:space="preserve">la </w:delText>
        </w:r>
        <w:r w:rsidR="00B91A5F" w:rsidRPr="00343F01" w:rsidDel="00201166">
          <w:delText xml:space="preserve">Banque </w:delText>
        </w:r>
        <w:r w:rsidR="0037520D" w:rsidRPr="00343F01" w:rsidDel="00201166">
          <w:delText>A</w:delText>
        </w:r>
        <w:r w:rsidR="00B91A5F" w:rsidRPr="00343F01" w:rsidDel="00201166">
          <w:delText xml:space="preserve">fricaine de </w:delText>
        </w:r>
        <w:r w:rsidR="0037520D" w:rsidRPr="00343F01" w:rsidDel="00201166">
          <w:delText>D</w:delText>
        </w:r>
        <w:r w:rsidR="00B91A5F" w:rsidRPr="00343F01" w:rsidDel="00201166">
          <w:delText xml:space="preserve">éveloppement et l'Union </w:delText>
        </w:r>
        <w:r w:rsidR="0037520D" w:rsidRPr="00343F01" w:rsidDel="00201166">
          <w:delText>A</w:delText>
        </w:r>
        <w:r w:rsidR="00B91A5F" w:rsidRPr="00343F01" w:rsidDel="00201166">
          <w:delText xml:space="preserve">fricaine en collaboration avec les communautés régionales internationales, telles que l'Union du Maghreb </w:delText>
        </w:r>
        <w:r w:rsidR="002608BB" w:rsidRPr="00343F01" w:rsidDel="00201166">
          <w:delText>A</w:delText>
        </w:r>
        <w:r w:rsidR="00B91A5F" w:rsidRPr="00343F01" w:rsidDel="00201166">
          <w:delText>rabe,</w:delText>
        </w:r>
        <w:r w:rsidR="00E72F65" w:rsidRPr="00343F01" w:rsidDel="00201166">
          <w:delText xml:space="preserve"> la Communauté Economique des États de l'Afrique de l'Ouest (CEDEAO) </w:delText>
        </w:r>
        <w:r w:rsidR="00B91A5F" w:rsidRPr="00343F01" w:rsidDel="00201166">
          <w:delText xml:space="preserve">et la Communauté de </w:delText>
        </w:r>
        <w:r w:rsidR="002608BB" w:rsidRPr="00343F01" w:rsidDel="00201166">
          <w:delText>D</w:delText>
        </w:r>
        <w:r w:rsidR="00B91A5F" w:rsidRPr="00343F01" w:rsidDel="00201166">
          <w:delText xml:space="preserve">éveloppement d'Afrique </w:delText>
        </w:r>
        <w:r w:rsidR="002608BB" w:rsidRPr="00343F01" w:rsidDel="00201166">
          <w:delText>A</w:delText>
        </w:r>
        <w:r w:rsidR="00B91A5F" w:rsidRPr="00343F01" w:rsidDel="00201166">
          <w:delText>ustrale</w:delText>
        </w:r>
        <w:r w:rsidR="002608BB" w:rsidRPr="00343F01" w:rsidDel="00201166">
          <w:delText xml:space="preserve"> (SADC)</w:delText>
        </w:r>
        <w:r w:rsidR="00B91A5F" w:rsidRPr="00343F01" w:rsidDel="00201166">
          <w:delText xml:space="preserve">. Ces acteurs cherchent à promouvoir le commerce et réduire la pauvreté en Afrique par le développement des infrastructures routières et la gestion des corridors commerciaux </w:delText>
        </w:r>
        <w:r w:rsidR="002608BB" w:rsidRPr="00343F01" w:rsidDel="00201166">
          <w:delText>interafricains</w:delText>
        </w:r>
        <w:r w:rsidR="00B91A5F" w:rsidRPr="00343F01" w:rsidDel="00201166">
          <w:delText>. La longueur totale des routes nouvelles dans le réseau est 56</w:delText>
        </w:r>
        <w:r w:rsidR="002608BB" w:rsidRPr="00343F01" w:rsidDel="00201166">
          <w:delText>.</w:delText>
        </w:r>
        <w:r w:rsidR="00B91A5F" w:rsidRPr="00343F01" w:rsidDel="00201166">
          <w:delText>683 k</w:delText>
        </w:r>
        <w:r w:rsidR="0037520D" w:rsidRPr="00343F01" w:rsidDel="00201166">
          <w:delText xml:space="preserve">m. Elle </w:delText>
        </w:r>
        <w:r w:rsidRPr="00343F01" w:rsidDel="00201166">
          <w:delText xml:space="preserve">traversera le continent africain d'est en ouest et du nord au sud, reliant les régions et les pays africains. </w:delText>
        </w:r>
        <w:r w:rsidR="00674608" w:rsidRPr="00343F01" w:rsidDel="00201166">
          <w:delText xml:space="preserve">L'objectif principal de la route transafricaine est de faciliter le commerce intra-africain en reliant les régions économiques et en améliorant l'accessibilité aux marchés, aux services et aux ressources. </w:delText>
        </w:r>
        <w:r w:rsidRPr="00343F01" w:rsidDel="00201166">
          <w:delText>Ce projet vise à améliorer l'accessibilité régionale, à stimuler le commerce et à renforcer l'intégration économique entre les pays africains.</w:delText>
        </w:r>
        <w:r w:rsidR="0060464E" w:rsidRPr="00343F01" w:rsidDel="00201166">
          <w:rPr>
            <w:rStyle w:val="FootnoteReference"/>
          </w:rPr>
          <w:footnoteReference w:id="7"/>
        </w:r>
      </w:del>
    </w:p>
    <w:p w14:paraId="3F2C7FD4" w14:textId="5654F43A" w:rsidR="002A6D76" w:rsidRPr="00343F01" w:rsidDel="00201166" w:rsidRDefault="002A6D76" w:rsidP="002A6D76">
      <w:pPr>
        <w:rPr>
          <w:del w:id="2665" w:author="Houyem Rais" w:date="2024-02-22T14:46:00Z"/>
        </w:rPr>
      </w:pPr>
      <w:del w:id="2666" w:author="Houyem Rais" w:date="2024-02-22T14:46:00Z">
        <w:r w:rsidRPr="00343F01" w:rsidDel="00201166">
          <w:delText>La route est prévue pour traverser plusieurs pays africains, reliant les ports maritimes aux régions intérieures. Elle couvre des distances considérables et traverse divers environnements géographiques, y compris des déserts, des forêts tropicales, des plaines et des montagnes.</w:delText>
        </w:r>
      </w:del>
    </w:p>
    <w:p w14:paraId="2930AD8D" w14:textId="327025A5" w:rsidR="002A6D76" w:rsidRPr="00343F01" w:rsidDel="00201166" w:rsidRDefault="002A6D76" w:rsidP="002A6D76">
      <w:pPr>
        <w:rPr>
          <w:del w:id="2667" w:author="Houyem Rais" w:date="2024-02-22T14:46:00Z"/>
        </w:rPr>
      </w:pPr>
      <w:del w:id="2668" w:author="Houyem Rais" w:date="2024-02-22T14:46:00Z">
        <w:r w:rsidRPr="00343F01" w:rsidDel="00201166">
          <w:delText>En améliorant les infrastructures de transport et en facilitant la libre circulation des personnes et des biens, la route transafricaine contribuera à stimuler le commerce régional et international, favorisant ainsi le développement économique et social des pays participants.</w:delText>
        </w:r>
      </w:del>
    </w:p>
    <w:p w14:paraId="561FA217" w14:textId="08E7E207" w:rsidR="002A6D76" w:rsidRPr="00343F01" w:rsidDel="00201166" w:rsidRDefault="002A6D76" w:rsidP="002A6D76">
      <w:pPr>
        <w:rPr>
          <w:del w:id="2669" w:author="Houyem Rais" w:date="2024-02-22T14:46:00Z"/>
        </w:rPr>
      </w:pPr>
      <w:del w:id="2670" w:author="Houyem Rais" w:date="2024-02-22T14:46:00Z">
        <w:r w:rsidRPr="00343F01" w:rsidDel="00201166">
          <w:delText>La construction de cette route est un défi en raison de sa portée étendue, de la diversité géographique et des contraintes budgétaires. Son financement impliquera donc des partenariats public-privé, des financements internationaux et des investissements nationaux.</w:delText>
        </w:r>
      </w:del>
    </w:p>
    <w:p w14:paraId="5C411242" w14:textId="53BE30B1" w:rsidR="001F283D" w:rsidRPr="00343F01" w:rsidDel="00201166" w:rsidRDefault="00FB3FF6" w:rsidP="00F2261C">
      <w:pPr>
        <w:rPr>
          <w:del w:id="2671" w:author="Houyem Rais" w:date="2024-02-22T14:46:00Z"/>
        </w:rPr>
      </w:pPr>
      <w:del w:id="2672" w:author="Houyem Rais" w:date="2024-02-22T14:46:00Z">
        <w:r w:rsidRPr="00343F01" w:rsidDel="00201166">
          <w:delText xml:space="preserve">L’autoroute du Corridor Abidjan-Lagos est </w:delText>
        </w:r>
        <w:r w:rsidR="003320B4" w:rsidRPr="00343F01" w:rsidDel="00201166">
          <w:delText xml:space="preserve">un maillon </w:delText>
        </w:r>
        <w:r w:rsidR="002A6D76" w:rsidRPr="00343F01" w:rsidDel="00201166">
          <w:delText>principal</w:delText>
        </w:r>
        <w:r w:rsidR="00505768" w:rsidRPr="00343F01" w:rsidDel="00201166">
          <w:delText xml:space="preserve"> de</w:delText>
        </w:r>
        <w:r w:rsidRPr="00343F01" w:rsidDel="00201166">
          <w:delText xml:space="preserve"> cette route transafricaine</w:delText>
        </w:r>
        <w:r w:rsidR="007B11A8" w:rsidRPr="00343F01" w:rsidDel="00201166">
          <w:delText xml:space="preserve">, </w:delText>
        </w:r>
        <w:r w:rsidRPr="00343F01" w:rsidDel="00201166">
          <w:delText>reli</w:delText>
        </w:r>
        <w:r w:rsidR="007B11A8" w:rsidRPr="00343F01" w:rsidDel="00201166">
          <w:delText>ant</w:delText>
        </w:r>
        <w:r w:rsidRPr="00343F01" w:rsidDel="00201166">
          <w:delText xml:space="preserve"> Abidjan en Côte d'Ivoire à Lagos au Nigeria.</w:delText>
        </w:r>
      </w:del>
    </w:p>
    <w:p w14:paraId="17AF0D60" w14:textId="4994D010" w:rsidR="00DD202F" w:rsidRPr="00343F01" w:rsidDel="00201166" w:rsidRDefault="00DD202F" w:rsidP="00EA2A09">
      <w:pPr>
        <w:pStyle w:val="Heading3"/>
        <w:rPr>
          <w:del w:id="2673" w:author="Houyem Rais" w:date="2024-02-22T14:46:00Z"/>
        </w:rPr>
      </w:pPr>
      <w:bookmarkStart w:id="2674" w:name="_Toc135671177"/>
      <w:bookmarkStart w:id="2675" w:name="_Toc129968827"/>
      <w:bookmarkStart w:id="2676" w:name="_Toc152165308"/>
      <w:bookmarkStart w:id="2677" w:name="_Toc58802459"/>
      <w:bookmarkStart w:id="2678" w:name="_Toc58961684"/>
      <w:bookmarkEnd w:id="2674"/>
      <w:del w:id="2679" w:author="Houyem Rais" w:date="2024-02-22T14:46:00Z">
        <w:r w:rsidRPr="00343F01" w:rsidDel="00201166">
          <w:delText>Rappel du contexte et des objectifs du projet</w:delText>
        </w:r>
        <w:bookmarkEnd w:id="2675"/>
        <w:bookmarkEnd w:id="2676"/>
      </w:del>
    </w:p>
    <w:p w14:paraId="34E24C84" w14:textId="04D8DDB5" w:rsidR="00DD202F" w:rsidRPr="00343F01" w:rsidDel="00201166" w:rsidRDefault="00DD202F" w:rsidP="00DD202F">
      <w:pPr>
        <w:rPr>
          <w:del w:id="2680" w:author="Houyem Rais" w:date="2024-02-22T14:46:00Z"/>
        </w:rPr>
      </w:pPr>
      <w:del w:id="2681" w:author="Houyem Rais" w:date="2024-02-22T14:46:00Z">
        <w:r w:rsidRPr="00343F01" w:rsidDel="00201166">
          <w:delText>Le corridor Abidjan - Lagos est long d'environ 1 028 Km et relie certaines villes qui comptent parmi les plus grandes et économiquement très dynamiques en Afrique à savoir Abidjan, Accra, Cotonou, Lome et Lagos et couvre une grande partie de la population Ouest Africaine. II relie aussi des ports maritimes très dynamiques qui desservent des pays enclavés de la région notamment le Burkina Fao, le Mali et le Niger.</w:delText>
        </w:r>
      </w:del>
    </w:p>
    <w:p w14:paraId="689E4030" w14:textId="4789B9E5" w:rsidR="00DD202F" w:rsidRPr="00343F01" w:rsidDel="00201166" w:rsidRDefault="00DD202F" w:rsidP="00DD202F">
      <w:pPr>
        <w:rPr>
          <w:del w:id="2682" w:author="Houyem Rais" w:date="2024-02-22T14:46:00Z"/>
        </w:rPr>
      </w:pPr>
      <w:del w:id="2683" w:author="Houyem Rais" w:date="2024-02-22T14:46:00Z">
        <w:r w:rsidRPr="00343F01" w:rsidDel="00201166">
          <w:delText>Le projet vise à construire une autoroute homogène à 6 voies depuis Abidjan en Côte d’Ivoire jusqu’à Lagos au Nigéria en passant par le Ghana, le Togo et le Bénin. Le tracé de l’autoroute suivra un nouvel itinéraire, intégrant des sections du tracé existant pour assurer une optimisation de la route. La nouvelle autoroute sera une route à chaussées séparées de six voies (2x3 voies) d'environ 1 038 km avec un niveau de sécurité, de confort, et de temps de parcours élevé. Son am</w:delText>
        </w:r>
        <w:r w:rsidRPr="00343F01" w:rsidDel="00201166">
          <w:rPr>
            <w:rFonts w:ascii="Calibri" w:eastAsia="Calibri" w:hAnsi="Calibri" w:cs="Calibri"/>
          </w:rPr>
          <w:delText>é</w:delText>
        </w:r>
        <w:r w:rsidRPr="00343F01" w:rsidDel="00201166">
          <w:delText>nagement intègrera les services connexes (stations de services, aires de repos, etc.).</w:delText>
        </w:r>
      </w:del>
    </w:p>
    <w:p w14:paraId="1A116248" w14:textId="5CB9D406" w:rsidR="00DD202F" w:rsidRPr="00343F01" w:rsidDel="00201166" w:rsidRDefault="00DD202F" w:rsidP="00DD202F">
      <w:pPr>
        <w:rPr>
          <w:del w:id="2684" w:author="Houyem Rais" w:date="2024-02-22T14:46:00Z"/>
        </w:rPr>
      </w:pPr>
      <w:del w:id="2685" w:author="Houyem Rais" w:date="2024-02-22T14:46:00Z">
        <w:r w:rsidRPr="00343F01" w:rsidDel="00201166">
          <w:delText>Le corridor Abidjan – Lagos est divisé en trois lots :</w:delText>
        </w:r>
      </w:del>
    </w:p>
    <w:p w14:paraId="27F42CC3" w14:textId="5DEE9C76" w:rsidR="00DD202F" w:rsidRPr="00F65825" w:rsidDel="00201166" w:rsidRDefault="00DD202F" w:rsidP="00DD202F">
      <w:pPr>
        <w:pStyle w:val="BulletList1"/>
        <w:rPr>
          <w:del w:id="2686" w:author="Houyem Rais" w:date="2024-02-22T14:46:00Z"/>
          <w:lang w:val="en-GB"/>
        </w:rPr>
      </w:pPr>
      <w:del w:id="2687" w:author="Houyem Rais" w:date="2024-02-22T14:46:00Z">
        <w:r w:rsidRPr="00F65825" w:rsidDel="00201166">
          <w:rPr>
            <w:lang w:val="en-GB"/>
          </w:rPr>
          <w:delText>Lot 1 : Abidjan (Côte d’Ivoire) - Takoradi (Ghana) ;</w:delText>
        </w:r>
      </w:del>
    </w:p>
    <w:p w14:paraId="5D660F0D" w14:textId="4A4FFCCC" w:rsidR="00DD202F" w:rsidRPr="00343F01" w:rsidDel="00201166" w:rsidRDefault="00DD202F" w:rsidP="00DD202F">
      <w:pPr>
        <w:pStyle w:val="BulletList1"/>
        <w:rPr>
          <w:del w:id="2688" w:author="Houyem Rais" w:date="2024-02-22T14:46:00Z"/>
        </w:rPr>
      </w:pPr>
      <w:del w:id="2689" w:author="Houyem Rais" w:date="2024-02-22T14:46:00Z">
        <w:r w:rsidRPr="00343F01" w:rsidDel="00201166">
          <w:delText>Lot 2 : Takoradi – Akanu (Ghana) ; et</w:delText>
        </w:r>
      </w:del>
    </w:p>
    <w:p w14:paraId="2F5C5A3D" w14:textId="5655CF94" w:rsidR="00DD202F" w:rsidRPr="005D477C" w:rsidDel="00201166" w:rsidRDefault="00DD202F" w:rsidP="00DD202F">
      <w:pPr>
        <w:pStyle w:val="BulletList1"/>
        <w:rPr>
          <w:del w:id="2690" w:author="Houyem Rais" w:date="2024-02-22T14:46:00Z"/>
          <w:lang w:val="pt-PT"/>
        </w:rPr>
      </w:pPr>
      <w:del w:id="2691" w:author="Houyem Rais" w:date="2024-02-22T14:46:00Z">
        <w:r w:rsidRPr="005D477C" w:rsidDel="00201166">
          <w:rPr>
            <w:lang w:val="pt-PT"/>
          </w:rPr>
          <w:delText>Lot 3 : Noépé (Togo) - Cotonou-Sèmè (Bénin) - Lagos Nigéria.</w:delText>
        </w:r>
      </w:del>
    </w:p>
    <w:p w14:paraId="04FE9AF3" w14:textId="09984F27" w:rsidR="00DD202F" w:rsidRPr="00343F01" w:rsidDel="00201166" w:rsidRDefault="00DD202F" w:rsidP="00DD202F">
      <w:pPr>
        <w:rPr>
          <w:del w:id="2692" w:author="Houyem Rais" w:date="2024-02-22T14:46:00Z"/>
          <w:rFonts w:ascii="Calibri" w:eastAsia="Times New Roman" w:hAnsi="Calibri" w:cs="Calibri"/>
          <w:color w:val="000000"/>
          <w:lang w:eastAsia="fr-FR"/>
        </w:rPr>
      </w:pPr>
      <w:del w:id="2693" w:author="Houyem Rais" w:date="2024-02-22T14:46:00Z">
        <w:r w:rsidRPr="00343F01" w:rsidDel="00201166">
          <w:delText xml:space="preserve">Le lot-3 objet de la présente étude concerne un maillon de ce corridor reliant Noépé (Togo) à Lagos (Nigéria) en passant par le Bénin, sur une longueur totale de </w:delText>
        </w:r>
        <w:r w:rsidRPr="00343F01" w:rsidDel="00201166">
          <w:rPr>
            <w:rFonts w:ascii="Calibri" w:eastAsia="Times New Roman" w:hAnsi="Calibri" w:cs="Calibri"/>
            <w:b/>
            <w:bCs/>
            <w:color w:val="000000"/>
            <w:lang w:eastAsia="fr-FR"/>
          </w:rPr>
          <w:delText>297 km</w:delText>
        </w:r>
        <w:r w:rsidRPr="00343F01" w:rsidDel="00201166">
          <w:rPr>
            <w:rFonts w:ascii="Calibri" w:eastAsia="Times New Roman" w:hAnsi="Calibri" w:cs="Calibri"/>
            <w:color w:val="000000"/>
            <w:lang w:eastAsia="fr-FR"/>
          </w:rPr>
          <w:delText>, répartie</w:delText>
        </w:r>
        <w:r w:rsidRPr="00343F01" w:rsidDel="00201166">
          <w:delText xml:space="preserve"> comme suit :</w:delText>
        </w:r>
      </w:del>
    </w:p>
    <w:p w14:paraId="368B0603" w14:textId="1E5BA6E2" w:rsidR="00DD202F" w:rsidRPr="00343F01" w:rsidDel="00201166" w:rsidRDefault="00DD202F" w:rsidP="00DD202F">
      <w:pPr>
        <w:pStyle w:val="BulletList1"/>
        <w:rPr>
          <w:del w:id="2694" w:author="Houyem Rais" w:date="2024-02-22T14:46:00Z"/>
        </w:rPr>
      </w:pPr>
      <w:del w:id="2695" w:author="Houyem Rais" w:date="2024-02-22T14:46:00Z">
        <w:r w:rsidRPr="00343F01" w:rsidDel="00201166">
          <w:delText>Section Togo (Noepé – Athiémé, frontière Béninoise) : 89,6 km ;</w:delText>
        </w:r>
      </w:del>
    </w:p>
    <w:p w14:paraId="0E72819A" w14:textId="3E815DA7" w:rsidR="00DD202F" w:rsidRPr="00343F01" w:rsidDel="00201166" w:rsidRDefault="00DD202F" w:rsidP="00DD202F">
      <w:pPr>
        <w:pStyle w:val="BulletList1"/>
        <w:rPr>
          <w:del w:id="2696" w:author="Houyem Rais" w:date="2024-02-22T14:46:00Z"/>
        </w:rPr>
      </w:pPr>
      <w:del w:id="2697" w:author="Houyem Rais" w:date="2024-02-22T14:46:00Z">
        <w:r w:rsidRPr="00343F01" w:rsidDel="00201166">
          <w:delText>Section Bénin (Athiémé – Kraké, frontière Nigériane) : 128,6 km ; et</w:delText>
        </w:r>
      </w:del>
    </w:p>
    <w:p w14:paraId="59E2A29F" w14:textId="0F71D0FF" w:rsidR="00DD202F" w:rsidRPr="00343F01" w:rsidDel="00201166" w:rsidRDefault="00DD202F" w:rsidP="00DD202F">
      <w:pPr>
        <w:pStyle w:val="BulletList1"/>
        <w:rPr>
          <w:del w:id="2698" w:author="Houyem Rais" w:date="2024-02-22T14:46:00Z"/>
        </w:rPr>
      </w:pPr>
      <w:del w:id="2699" w:author="Houyem Rais" w:date="2024-02-22T14:46:00Z">
        <w:r w:rsidRPr="00343F01" w:rsidDel="00201166">
          <w:delText>Section Nigéria (Kraké – Lagos) : 78,8 km.</w:delText>
        </w:r>
      </w:del>
    </w:p>
    <w:p w14:paraId="2B8D89E7" w14:textId="1C6B832E" w:rsidR="0027209F" w:rsidRPr="00343F01" w:rsidDel="00201166" w:rsidRDefault="0027209F" w:rsidP="0027209F">
      <w:pPr>
        <w:pStyle w:val="BulletList1"/>
        <w:numPr>
          <w:ilvl w:val="0"/>
          <w:numId w:val="0"/>
        </w:numPr>
        <w:rPr>
          <w:del w:id="2700" w:author="Houyem Rais" w:date="2024-02-22T14:46:00Z"/>
        </w:rPr>
      </w:pPr>
    </w:p>
    <w:p w14:paraId="3D340FAB" w14:textId="4B49E36A" w:rsidR="0027209F" w:rsidRPr="00343F01" w:rsidDel="00201166" w:rsidRDefault="0027209F" w:rsidP="0027209F">
      <w:pPr>
        <w:pStyle w:val="BulletList1"/>
        <w:numPr>
          <w:ilvl w:val="0"/>
          <w:numId w:val="0"/>
        </w:numPr>
        <w:rPr>
          <w:del w:id="2701" w:author="Houyem Rais" w:date="2024-02-22T14:46:00Z"/>
        </w:rPr>
      </w:pPr>
      <w:del w:id="2702" w:author="Houyem Rais" w:date="2024-02-22T14:46:00Z">
        <w:r w:rsidRPr="00E7177E" w:rsidDel="00201166">
          <w:rPr>
            <w:noProof/>
          </w:rPr>
          <w:drawing>
            <wp:inline distT="0" distB="0" distL="0" distR="0" wp14:anchorId="7050B442" wp14:editId="6320396B">
              <wp:extent cx="5730875" cy="2261870"/>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2261870"/>
                      </a:xfrm>
                      <a:prstGeom prst="rect">
                        <a:avLst/>
                      </a:prstGeom>
                      <a:noFill/>
                    </pic:spPr>
                  </pic:pic>
                </a:graphicData>
              </a:graphic>
            </wp:inline>
          </w:drawing>
        </w:r>
      </w:del>
    </w:p>
    <w:p w14:paraId="7BD64C43" w14:textId="49BA9107" w:rsidR="0027209F" w:rsidRPr="00343F01" w:rsidDel="00201166" w:rsidRDefault="0027209F" w:rsidP="0027209F">
      <w:pPr>
        <w:pStyle w:val="Caption"/>
        <w:jc w:val="center"/>
        <w:rPr>
          <w:del w:id="2703" w:author="Houyem Rais" w:date="2024-02-22T14:46:00Z"/>
        </w:rPr>
      </w:pPr>
      <w:bookmarkStart w:id="2704" w:name="_Toc152165529"/>
      <w:del w:id="2705" w:author="Houyem Rais" w:date="2024-02-22T14:46:00Z">
        <w:r w:rsidRPr="00343F01" w:rsidDel="00201166">
          <w:delText xml:space="preserve">Figure </w:delText>
        </w:r>
        <w:r w:rsidRPr="00343F01" w:rsidDel="00201166">
          <w:fldChar w:fldCharType="begin"/>
        </w:r>
        <w:r w:rsidRPr="00343F01" w:rsidDel="00201166">
          <w:delInstrText>SEQ Figure \* ARABIC</w:delInstrText>
        </w:r>
        <w:r w:rsidRPr="00343F01" w:rsidDel="00201166">
          <w:fldChar w:fldCharType="separate"/>
        </w:r>
        <w:r w:rsidR="002B5C95" w:rsidDel="00201166">
          <w:rPr>
            <w:noProof/>
          </w:rPr>
          <w:delText>3</w:delText>
        </w:r>
        <w:r w:rsidRPr="00343F01" w:rsidDel="00201166">
          <w:fldChar w:fldCharType="end"/>
        </w:r>
        <w:r w:rsidRPr="00343F01" w:rsidDel="00201166">
          <w:delText xml:space="preserve"> Tracé retenu </w:delText>
        </w:r>
        <w:r w:rsidR="00DD202F" w:rsidRPr="00343F01" w:rsidDel="00201166">
          <w:delText>du lot</w:delText>
        </w:r>
        <w:r w:rsidRPr="00343F01" w:rsidDel="00201166">
          <w:delText xml:space="preserve"> 3 Togo-Bénin-Nigéria</w:delText>
        </w:r>
        <w:bookmarkEnd w:id="2704"/>
      </w:del>
    </w:p>
    <w:p w14:paraId="7FA55EEB" w14:textId="4988EB05" w:rsidR="0027209F" w:rsidRPr="00343F01" w:rsidDel="00201166" w:rsidRDefault="0027209F" w:rsidP="0027209F">
      <w:pPr>
        <w:rPr>
          <w:del w:id="2706" w:author="Houyem Rais" w:date="2024-02-22T14:46:00Z"/>
        </w:rPr>
      </w:pPr>
      <w:del w:id="2707" w:author="Houyem Rais" w:date="2024-02-22T14:46:00Z">
        <w:r w:rsidRPr="00343F01" w:rsidDel="00201166">
          <w:delText xml:space="preserve">Les coûts des travaux </w:delText>
        </w:r>
        <w:r w:rsidR="00DD202F" w:rsidRPr="00343F01" w:rsidDel="00201166">
          <w:delText xml:space="preserve">du lot 3 </w:delText>
        </w:r>
        <w:r w:rsidRPr="00343F01" w:rsidDel="00201166">
          <w:delText xml:space="preserve">sont estimés à environ </w:delText>
        </w:r>
        <w:r w:rsidRPr="00343F01" w:rsidDel="00201166">
          <w:rPr>
            <w:b/>
            <w:bCs/>
          </w:rPr>
          <w:delText>4 987 millions USD</w:delText>
        </w:r>
        <w:r w:rsidRPr="00343F01" w:rsidDel="00201166">
          <w:delText xml:space="preserve"> hors taxes </w:delText>
        </w:r>
        <w:r w:rsidRPr="00343F01" w:rsidDel="00201166">
          <w:rPr>
            <w:b/>
            <w:bCs/>
          </w:rPr>
          <w:delText>(~2 792 790 millions FCFA</w:delText>
        </w:r>
        <w:r w:rsidRPr="00343F01" w:rsidDel="00201166">
          <w:delText xml:space="preserve">), y compris </w:delText>
        </w:r>
        <w:r w:rsidRPr="00343F01" w:rsidDel="00201166">
          <w:rPr>
            <w:rFonts w:ascii="Calibri" w:hAnsi="Calibri" w:cs="Calibri"/>
          </w:rPr>
          <w:delText>les coûts des mesures environnementales</w:delText>
        </w:r>
        <w:r w:rsidRPr="00343F01" w:rsidDel="00201166">
          <w:delText>.</w:delText>
        </w:r>
      </w:del>
    </w:p>
    <w:p w14:paraId="38E2A16F" w14:textId="3FE7C116" w:rsidR="00DD202F" w:rsidRPr="00343F01" w:rsidDel="00201166" w:rsidRDefault="00DD202F" w:rsidP="00DD202F">
      <w:pPr>
        <w:pStyle w:val="Caption"/>
        <w:jc w:val="center"/>
        <w:rPr>
          <w:del w:id="2708" w:author="Houyem Rais" w:date="2024-02-22T14:46:00Z"/>
        </w:rPr>
      </w:pPr>
      <w:bookmarkStart w:id="2709" w:name="_Toc129968912"/>
      <w:bookmarkStart w:id="2710" w:name="_Toc152165530"/>
      <w:del w:id="2711"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4</w:delText>
        </w:r>
        <w:r w:rsidR="00B0561B" w:rsidDel="00201166">
          <w:rPr>
            <w:noProof/>
          </w:rPr>
          <w:fldChar w:fldCharType="end"/>
        </w:r>
        <w:r w:rsidRPr="00343F01" w:rsidDel="00201166">
          <w:delText xml:space="preserve"> Tracé retenu de la section 3 Togo-Bénin-Nigéria</w:delText>
        </w:r>
        <w:bookmarkEnd w:id="2709"/>
        <w:bookmarkEnd w:id="2710"/>
      </w:del>
    </w:p>
    <w:p w14:paraId="6957E588" w14:textId="1C93E4B0" w:rsidR="00DD202F" w:rsidRPr="00343F01" w:rsidDel="00201166" w:rsidRDefault="00DD202F" w:rsidP="00EA2A09">
      <w:pPr>
        <w:pStyle w:val="Heading3"/>
        <w:rPr>
          <w:del w:id="2712" w:author="Houyem Rais" w:date="2024-02-22T14:46:00Z"/>
        </w:rPr>
      </w:pPr>
      <w:bookmarkStart w:id="2713" w:name="_Toc129968828"/>
      <w:bookmarkStart w:id="2714" w:name="_Toc152165309"/>
      <w:del w:id="2715" w:author="Houyem Rais" w:date="2024-02-22T14:46:00Z">
        <w:r w:rsidRPr="00343F01" w:rsidDel="00201166">
          <w:delText>Conclusions des études techniques et économiques du projet</w:delText>
        </w:r>
        <w:bookmarkEnd w:id="2713"/>
        <w:bookmarkEnd w:id="2714"/>
      </w:del>
    </w:p>
    <w:p w14:paraId="6C0D73D0" w14:textId="04CB6E8F" w:rsidR="00DD202F" w:rsidRPr="00343F01" w:rsidDel="00201166" w:rsidRDefault="00DD202F" w:rsidP="00307B76">
      <w:pPr>
        <w:spacing w:line="240" w:lineRule="auto"/>
        <w:rPr>
          <w:del w:id="2716" w:author="Houyem Rais" w:date="2024-02-22T14:46:00Z"/>
        </w:rPr>
      </w:pPr>
      <w:del w:id="2717" w:author="Houyem Rais" w:date="2024-02-22T14:46:00Z">
        <w:r w:rsidRPr="00343F01" w:rsidDel="00201166">
          <w:delText>Les résultats des études techniques ont permis de recommander les aménagements suivants pour l’autoroute :</w:delText>
        </w:r>
      </w:del>
    </w:p>
    <w:p w14:paraId="5B20D17F" w14:textId="1352EF5E" w:rsidR="00DD202F" w:rsidRPr="00343F01" w:rsidDel="00201166" w:rsidRDefault="00DD202F" w:rsidP="00307B76">
      <w:pPr>
        <w:pStyle w:val="BulletList1"/>
        <w:rPr>
          <w:del w:id="2718" w:author="Houyem Rais" w:date="2024-02-22T14:46:00Z"/>
        </w:rPr>
      </w:pPr>
      <w:del w:id="2719" w:author="Houyem Rais" w:date="2024-02-22T14:46:00Z">
        <w:r w:rsidRPr="00343F01" w:rsidDel="00201166">
          <w:delText xml:space="preserve">Pour la section du </w:delText>
        </w:r>
        <w:r w:rsidRPr="00343F01" w:rsidDel="00201166">
          <w:rPr>
            <w:b/>
            <w:bCs/>
          </w:rPr>
          <w:delText>Togo</w:delText>
        </w:r>
        <w:r w:rsidRPr="00343F01" w:rsidDel="00201166">
          <w:delText>, l’aménagement d’une autoroute à 2x2 voies extensible à 2x3 voies ;</w:delText>
        </w:r>
      </w:del>
    </w:p>
    <w:p w14:paraId="1511D460" w14:textId="5DD5AFC6" w:rsidR="00DD202F" w:rsidRPr="00343F01" w:rsidDel="00201166" w:rsidRDefault="00DD202F" w:rsidP="00307B76">
      <w:pPr>
        <w:pStyle w:val="BulletList1"/>
        <w:rPr>
          <w:del w:id="2720" w:author="Houyem Rais" w:date="2024-02-22T14:46:00Z"/>
        </w:rPr>
      </w:pPr>
      <w:del w:id="2721" w:author="Houyem Rais" w:date="2024-02-22T14:46:00Z">
        <w:r w:rsidRPr="00343F01" w:rsidDel="00201166">
          <w:delText xml:space="preserve">Pour la section du </w:delText>
        </w:r>
        <w:r w:rsidRPr="00343F01" w:rsidDel="00201166">
          <w:rPr>
            <w:b/>
            <w:bCs/>
          </w:rPr>
          <w:delText>Bénin</w:delText>
        </w:r>
        <w:r w:rsidRPr="00343F01" w:rsidDel="00201166">
          <w:delText>, l’option proposée est la suivante :</w:delText>
        </w:r>
      </w:del>
    </w:p>
    <w:p w14:paraId="680D152E" w14:textId="4C5C2C52" w:rsidR="00DD202F" w:rsidRPr="00343F01" w:rsidDel="00201166" w:rsidRDefault="00DD202F" w:rsidP="00307B76">
      <w:pPr>
        <w:pStyle w:val="ListParagraph"/>
        <w:numPr>
          <w:ilvl w:val="0"/>
          <w:numId w:val="25"/>
        </w:numPr>
        <w:spacing w:before="0" w:line="240" w:lineRule="auto"/>
        <w:rPr>
          <w:del w:id="2722" w:author="Houyem Rais" w:date="2024-02-22T14:46:00Z"/>
        </w:rPr>
      </w:pPr>
      <w:del w:id="2723" w:author="Houyem Rais" w:date="2024-02-22T14:46:00Z">
        <w:r w:rsidRPr="00343F01" w:rsidDel="00201166">
          <w:delText>Une autoroute à 2x2 voies extensible à 2x3 voies pour les sections B-S1 (Frontière du Togo-Abomey-Calavi), B-S2 (Abomey Calavi - Echangeur Godomey), B-S4 (Echangeur Hlakome - Echangeur Sémé et B-S5 (Echangeur Sèmè - Frontière du Nigéria ; et</w:delText>
        </w:r>
      </w:del>
    </w:p>
    <w:p w14:paraId="58F2694A" w14:textId="033C3633" w:rsidR="00DD202F" w:rsidRPr="00343F01" w:rsidDel="00201166" w:rsidRDefault="00DD202F" w:rsidP="00307B76">
      <w:pPr>
        <w:pStyle w:val="ListParagraph"/>
        <w:numPr>
          <w:ilvl w:val="0"/>
          <w:numId w:val="25"/>
        </w:numPr>
        <w:spacing w:before="0" w:line="240" w:lineRule="auto"/>
        <w:rPr>
          <w:del w:id="2724" w:author="Houyem Rais" w:date="2024-02-22T14:46:00Z"/>
        </w:rPr>
      </w:pPr>
      <w:del w:id="2725" w:author="Houyem Rais" w:date="2024-02-22T14:46:00Z">
        <w:r w:rsidRPr="00343F01" w:rsidDel="00201166">
          <w:delText>Une autoroute à 2x3 voies extensible à 2x4 voies pour les sections B-S3 (Echangeur Godomey - Echangeur Hlakome).</w:delText>
        </w:r>
      </w:del>
    </w:p>
    <w:p w14:paraId="66BE2515" w14:textId="773ADA19" w:rsidR="00DD202F" w:rsidRPr="00343F01" w:rsidDel="00201166" w:rsidRDefault="00DD202F" w:rsidP="00307B76">
      <w:pPr>
        <w:pStyle w:val="BulletList1"/>
        <w:rPr>
          <w:del w:id="2726" w:author="Houyem Rais" w:date="2024-02-22T14:46:00Z"/>
        </w:rPr>
      </w:pPr>
      <w:del w:id="2727" w:author="Houyem Rais" w:date="2024-02-22T14:46:00Z">
        <w:r w:rsidRPr="00343F01" w:rsidDel="00201166">
          <w:delText xml:space="preserve">Pour la section du </w:delText>
        </w:r>
        <w:r w:rsidRPr="00343F01" w:rsidDel="00201166">
          <w:rPr>
            <w:b/>
            <w:bCs/>
          </w:rPr>
          <w:delText>Nigéria</w:delText>
        </w:r>
        <w:r w:rsidRPr="00343F01" w:rsidDel="00201166">
          <w:delText>, l’option proposée porte sur :</w:delText>
        </w:r>
      </w:del>
    </w:p>
    <w:p w14:paraId="27A1715E" w14:textId="219D3B7B" w:rsidR="00DD202F" w:rsidRPr="00343F01" w:rsidDel="00201166" w:rsidRDefault="00DD202F" w:rsidP="00307B76">
      <w:pPr>
        <w:pStyle w:val="ListParagraph"/>
        <w:numPr>
          <w:ilvl w:val="0"/>
          <w:numId w:val="25"/>
        </w:numPr>
        <w:spacing w:before="0" w:line="240" w:lineRule="auto"/>
        <w:rPr>
          <w:del w:id="2728" w:author="Houyem Rais" w:date="2024-02-22T14:46:00Z"/>
        </w:rPr>
      </w:pPr>
      <w:del w:id="2729" w:author="Houyem Rais" w:date="2024-02-22T14:46:00Z">
        <w:r w:rsidRPr="00343F01" w:rsidDel="00201166">
          <w:delText>Une autoroute à 2x2 voies extensible à 2x3 voies pour la section N-S1 (Frontière du Bénin - Badagry) ;</w:delText>
        </w:r>
      </w:del>
    </w:p>
    <w:p w14:paraId="7786FBB6" w14:textId="138D36C4" w:rsidR="00DD202F" w:rsidRPr="00343F01" w:rsidDel="00201166" w:rsidRDefault="00DD202F" w:rsidP="00307B76">
      <w:pPr>
        <w:pStyle w:val="ListParagraph"/>
        <w:numPr>
          <w:ilvl w:val="0"/>
          <w:numId w:val="25"/>
        </w:numPr>
        <w:spacing w:before="0" w:line="240" w:lineRule="auto"/>
        <w:rPr>
          <w:del w:id="2730" w:author="Houyem Rais" w:date="2024-02-22T14:46:00Z"/>
        </w:rPr>
      </w:pPr>
      <w:del w:id="2731" w:author="Houyem Rais" w:date="2024-02-22T14:46:00Z">
        <w:r w:rsidRPr="00343F01" w:rsidDel="00201166">
          <w:delText xml:space="preserve">Une autoroute à 2x3 voies sans Tramway et sans BRT sur la section N-S2 (Badagry - Agbara) ; et </w:delText>
        </w:r>
      </w:del>
    </w:p>
    <w:p w14:paraId="107369C9" w14:textId="1EE11D7A" w:rsidR="00DD202F" w:rsidRPr="00343F01" w:rsidDel="00201166" w:rsidRDefault="00DD202F" w:rsidP="00307B76">
      <w:pPr>
        <w:pStyle w:val="ListParagraph"/>
        <w:numPr>
          <w:ilvl w:val="0"/>
          <w:numId w:val="25"/>
        </w:numPr>
        <w:spacing w:line="240" w:lineRule="auto"/>
        <w:rPr>
          <w:del w:id="2732" w:author="Houyem Rais" w:date="2024-02-22T14:46:00Z"/>
        </w:rPr>
      </w:pPr>
      <w:del w:id="2733" w:author="Houyem Rais" w:date="2024-02-22T14:46:00Z">
        <w:r w:rsidRPr="00343F01" w:rsidDel="00201166">
          <w:delText>Une autoroute à 2x3 voies avec récupération des voies de services sur la section N-S3 (Agbara - Eric Moore).</w:delText>
        </w:r>
      </w:del>
    </w:p>
    <w:p w14:paraId="36ADF074" w14:textId="0E9BA0C4" w:rsidR="00DD202F" w:rsidRPr="00343F01" w:rsidDel="00201166" w:rsidRDefault="00DD202F" w:rsidP="00DD202F">
      <w:pPr>
        <w:rPr>
          <w:del w:id="2734" w:author="Houyem Rais" w:date="2024-02-22T14:46:00Z"/>
        </w:rPr>
      </w:pPr>
      <w:del w:id="2735" w:author="Houyem Rais" w:date="2024-02-22T14:46:00Z">
        <w:r w:rsidRPr="00343F01" w:rsidDel="00201166">
          <w:delText xml:space="preserve">Malgré la différence des normes de conception géométrique adoptées par chaque pays, la CEDEAO considère ce corridor comme une entité unique qui doit être conçue </w:delText>
        </w:r>
        <w:r w:rsidRPr="00343F01" w:rsidDel="00201166">
          <w:rPr>
            <w:b/>
            <w:bCs/>
          </w:rPr>
          <w:delText>selon une norme harmonisée</w:delText>
        </w:r>
        <w:r w:rsidRPr="00343F01" w:rsidDel="00201166">
          <w:delText xml:space="preserve"> et a fixé les </w:delText>
        </w:r>
        <w:r w:rsidRPr="00343F01" w:rsidDel="00201166">
          <w:rPr>
            <w:b/>
            <w:bCs/>
          </w:rPr>
          <w:delText>normes et méthodes de conceptions harmonisés</w:delText>
        </w:r>
        <w:r w:rsidRPr="00343F01" w:rsidDel="00201166">
          <w:delText xml:space="preserve"> pour tout le tracé.</w:delText>
        </w:r>
      </w:del>
    </w:p>
    <w:p w14:paraId="1F9F2C0A" w14:textId="375726F7" w:rsidR="00DD202F" w:rsidRPr="00343F01" w:rsidDel="00201166" w:rsidRDefault="00DD202F" w:rsidP="00DD202F">
      <w:pPr>
        <w:rPr>
          <w:del w:id="2736" w:author="Houyem Rais" w:date="2024-02-22T14:46:00Z"/>
        </w:rPr>
      </w:pPr>
      <w:del w:id="2737" w:author="Houyem Rais" w:date="2024-02-22T14:46:00Z">
        <w:r w:rsidRPr="00343F01" w:rsidDel="00201166">
          <w:delText>Les zones d’influence du projet (ZIP) couvrent une superficie totale 15 875 km</w:delText>
        </w:r>
        <w:r w:rsidRPr="00343F01" w:rsidDel="00201166">
          <w:rPr>
            <w:vertAlign w:val="superscript"/>
          </w:rPr>
          <w:delText>2</w:delText>
        </w:r>
        <w:r w:rsidRPr="00343F01" w:rsidDel="00201166">
          <w:delText xml:space="preserve"> et abritent plus de 18,7 millions d'habitants, soit 5,4% de la population de l’espace CEDEAO.</w:delText>
        </w:r>
        <w:r w:rsidRPr="00343F01" w:rsidDel="00201166">
          <w:rPr>
            <w:rStyle w:val="FootnoteReference"/>
          </w:rPr>
          <w:footnoteReference w:id="8"/>
        </w:r>
      </w:del>
    </w:p>
    <w:p w14:paraId="38693687" w14:textId="219E1BAF" w:rsidR="00DD202F" w:rsidRPr="00343F01" w:rsidDel="00201166" w:rsidRDefault="00DD202F" w:rsidP="00DD202F">
      <w:pPr>
        <w:rPr>
          <w:del w:id="2740" w:author="Houyem Rais" w:date="2024-02-22T14:46:00Z"/>
        </w:rPr>
      </w:pPr>
      <w:del w:id="2741" w:author="Houyem Rais" w:date="2024-02-22T14:46:00Z">
        <w:r w:rsidRPr="00343F01" w:rsidDel="00201166">
          <w:delText xml:space="preserve">Pour une mise en service en 2030, l’analyse économique a fait ressortir un bénéfice actualisé (BA) positif pour l’ensemble du lot 3 et un taux de rentabilité interne de </w:delText>
        </w:r>
        <w:r w:rsidRPr="00343F01" w:rsidDel="00201166">
          <w:rPr>
            <w:b/>
            <w:bCs/>
          </w:rPr>
          <w:delText>13,6%</w:delText>
        </w:r>
        <w:r w:rsidRPr="00343F01" w:rsidDel="00201166">
          <w:delText xml:space="preserve"> pour l’option proposée. Par pays, l’analyse conduit à un taux de rentabilité de :</w:delText>
        </w:r>
      </w:del>
    </w:p>
    <w:p w14:paraId="375DAA0B" w14:textId="06922C72" w:rsidR="00DD202F" w:rsidRPr="00343F01" w:rsidDel="00201166" w:rsidRDefault="00DD202F" w:rsidP="00DD202F">
      <w:pPr>
        <w:pStyle w:val="BulletList1"/>
        <w:rPr>
          <w:del w:id="2742" w:author="Houyem Rais" w:date="2024-02-22T14:46:00Z"/>
        </w:rPr>
      </w:pPr>
      <w:del w:id="2743" w:author="Houyem Rais" w:date="2024-02-22T14:46:00Z">
        <w:r w:rsidRPr="00343F01" w:rsidDel="00201166">
          <w:delText>12,6% pour la section du Togo,</w:delText>
        </w:r>
      </w:del>
    </w:p>
    <w:p w14:paraId="1F512909" w14:textId="48A92839" w:rsidR="00DD202F" w:rsidRPr="00343F01" w:rsidDel="00201166" w:rsidRDefault="00DD202F" w:rsidP="00DD202F">
      <w:pPr>
        <w:pStyle w:val="BulletList1"/>
        <w:rPr>
          <w:del w:id="2744" w:author="Houyem Rais" w:date="2024-02-22T14:46:00Z"/>
        </w:rPr>
      </w:pPr>
      <w:del w:id="2745" w:author="Houyem Rais" w:date="2024-02-22T14:46:00Z">
        <w:r w:rsidRPr="00343F01" w:rsidDel="00201166">
          <w:delText>14,4% à 14% pour la section du Bénin,</w:delText>
        </w:r>
      </w:del>
    </w:p>
    <w:p w14:paraId="07A00B3A" w14:textId="66BE4107" w:rsidR="00DD202F" w:rsidRPr="00343F01" w:rsidDel="00201166" w:rsidRDefault="00DD202F" w:rsidP="00DD202F">
      <w:pPr>
        <w:pStyle w:val="BulletList1"/>
        <w:rPr>
          <w:del w:id="2746" w:author="Houyem Rais" w:date="2024-02-22T14:46:00Z"/>
        </w:rPr>
      </w:pPr>
      <w:del w:id="2747" w:author="Houyem Rais" w:date="2024-02-22T14:46:00Z">
        <w:r w:rsidRPr="00343F01" w:rsidDel="00201166">
          <w:delText>13,1% à 9% pour la section du Nigeria.</w:delText>
        </w:r>
      </w:del>
    </w:p>
    <w:p w14:paraId="19731981" w14:textId="24056619" w:rsidR="00DD202F" w:rsidRPr="00343F01" w:rsidDel="00201166" w:rsidRDefault="00DD202F" w:rsidP="00F004BC">
      <w:pPr>
        <w:pStyle w:val="Heading3"/>
        <w:rPr>
          <w:del w:id="2748" w:author="Houyem Rais" w:date="2024-02-22T14:46:00Z"/>
        </w:rPr>
      </w:pPr>
      <w:bookmarkStart w:id="2749" w:name="_Toc129968829"/>
      <w:bookmarkStart w:id="2750" w:name="_Toc152165310"/>
      <w:del w:id="2751" w:author="Houyem Rais" w:date="2024-02-22T14:46:00Z">
        <w:r w:rsidRPr="00343F01" w:rsidDel="00201166">
          <w:delText>Etat des lieux des tronçons du lot 3 du projet de l’autoroute Abidjan-Lagos</w:delText>
        </w:r>
        <w:bookmarkEnd w:id="2749"/>
        <w:bookmarkEnd w:id="2750"/>
      </w:del>
    </w:p>
    <w:p w14:paraId="6FA634F0" w14:textId="4158EB30" w:rsidR="00DD202F" w:rsidRPr="00343F01" w:rsidDel="00201166" w:rsidRDefault="00DD202F" w:rsidP="00522719">
      <w:pPr>
        <w:rPr>
          <w:del w:id="2752" w:author="Houyem Rais" w:date="2024-02-22T14:46:00Z"/>
        </w:rPr>
      </w:pPr>
      <w:del w:id="2753" w:author="Houyem Rais" w:date="2024-02-22T14:46:00Z">
        <w:r w:rsidRPr="00343F01" w:rsidDel="00201166">
          <w:delText>L’état des lieux des tronçons du lot 3 (existants et à réaliser) est présenté dans le tableau suivant.</w:delText>
        </w:r>
      </w:del>
    </w:p>
    <w:p w14:paraId="5649DB8A" w14:textId="3467F66E" w:rsidR="00DD202F" w:rsidRPr="00343F01" w:rsidDel="00201166" w:rsidRDefault="00DD202F" w:rsidP="00DD202F">
      <w:pPr>
        <w:spacing w:before="0" w:after="160"/>
        <w:jc w:val="left"/>
        <w:rPr>
          <w:del w:id="2754" w:author="Houyem Rais" w:date="2024-02-22T14:46:00Z"/>
        </w:rPr>
      </w:pPr>
      <w:del w:id="2755" w:author="Houyem Rais" w:date="2024-02-22T14:46:00Z">
        <w:r w:rsidRPr="00343F01" w:rsidDel="00201166">
          <w:br w:type="page"/>
        </w:r>
      </w:del>
    </w:p>
    <w:p w14:paraId="6A781CD0" w14:textId="1365B8C0" w:rsidR="00DD202F" w:rsidRPr="00343F01" w:rsidDel="00201166" w:rsidRDefault="00DD202F" w:rsidP="00DD202F">
      <w:pPr>
        <w:pStyle w:val="BodyText"/>
        <w:kinsoku w:val="0"/>
        <w:overflowPunct w:val="0"/>
        <w:spacing w:before="203" w:line="247" w:lineRule="auto"/>
        <w:ind w:left="216" w:right="116"/>
        <w:rPr>
          <w:del w:id="2756" w:author="Houyem Rais" w:date="2024-02-22T14:46:00Z"/>
        </w:rPr>
        <w:sectPr w:rsidR="00DD202F" w:rsidRPr="00343F01" w:rsidDel="00201166" w:rsidSect="00522719">
          <w:type w:val="continuous"/>
          <w:pgSz w:w="11906" w:h="16838"/>
          <w:pgMar w:top="1440" w:right="1440" w:bottom="1440" w:left="1440" w:header="708" w:footer="708" w:gutter="0"/>
          <w:cols w:space="708"/>
          <w:titlePg/>
          <w:docGrid w:linePitch="360"/>
        </w:sectPr>
      </w:pPr>
    </w:p>
    <w:p w14:paraId="1CF6560B" w14:textId="0DF0EEE1" w:rsidR="00DD202F" w:rsidRPr="00343F01" w:rsidDel="00201166" w:rsidRDefault="00DD202F" w:rsidP="00DD202F">
      <w:pPr>
        <w:pStyle w:val="Caption"/>
        <w:rPr>
          <w:del w:id="2757" w:author="Houyem Rais" w:date="2024-02-22T14:46:00Z"/>
        </w:rPr>
      </w:pPr>
      <w:bookmarkStart w:id="2758" w:name="_Toc129968888"/>
      <w:bookmarkStart w:id="2759" w:name="_Toc152165448"/>
      <w:del w:id="2760"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10</w:delText>
        </w:r>
        <w:r w:rsidR="00B0561B" w:rsidDel="00201166">
          <w:rPr>
            <w:noProof/>
          </w:rPr>
          <w:fldChar w:fldCharType="end"/>
        </w:r>
        <w:r w:rsidRPr="00343F01" w:rsidDel="00201166">
          <w:delText xml:space="preserve"> Etat des lieux des tronçons (existants et à réaliser) du lot 3 de l’autoroute Abidjan-Lagos</w:delText>
        </w:r>
        <w:bookmarkEnd w:id="2758"/>
        <w:bookmarkEnd w:id="2759"/>
      </w:del>
    </w:p>
    <w:tbl>
      <w:tblPr>
        <w:tblStyle w:val="TableGrid"/>
        <w:tblW w:w="13636" w:type="dxa"/>
        <w:tblLook w:val="04A0" w:firstRow="1" w:lastRow="0" w:firstColumn="1" w:lastColumn="0" w:noHBand="0" w:noVBand="1"/>
      </w:tblPr>
      <w:tblGrid>
        <w:gridCol w:w="2540"/>
        <w:gridCol w:w="2984"/>
        <w:gridCol w:w="1399"/>
        <w:gridCol w:w="3539"/>
        <w:gridCol w:w="3174"/>
      </w:tblGrid>
      <w:tr w:rsidR="00DD202F" w:rsidRPr="00343F01" w:rsidDel="00201166" w14:paraId="612796D5" w14:textId="6D0C4347">
        <w:trPr>
          <w:trHeight w:val="54"/>
          <w:tblHeader/>
          <w:del w:id="2761" w:author="Houyem Rais" w:date="2024-02-22T14:46:00Z"/>
        </w:trPr>
        <w:tc>
          <w:tcPr>
            <w:tcW w:w="2540" w:type="dxa"/>
            <w:shd w:val="clear" w:color="auto" w:fill="BFBFBF" w:themeFill="background1" w:themeFillShade="BF"/>
            <w:hideMark/>
          </w:tcPr>
          <w:p w14:paraId="314FAEDA" w14:textId="4646E387" w:rsidR="00DD202F" w:rsidRPr="00343F01" w:rsidDel="00201166" w:rsidRDefault="00DD202F">
            <w:pPr>
              <w:spacing w:before="0" w:after="20"/>
              <w:rPr>
                <w:del w:id="2762" w:author="Houyem Rais" w:date="2024-02-22T14:46:00Z"/>
                <w:b/>
                <w:bCs/>
                <w:sz w:val="18"/>
                <w:szCs w:val="18"/>
                <w:lang w:val="fr-FR"/>
              </w:rPr>
            </w:pPr>
            <w:del w:id="2763" w:author="Houyem Rais" w:date="2024-02-22T14:46:00Z">
              <w:r w:rsidRPr="00343F01" w:rsidDel="00201166">
                <w:rPr>
                  <w:b/>
                  <w:bCs/>
                  <w:sz w:val="18"/>
                  <w:szCs w:val="18"/>
                  <w:lang w:val="fr-FR"/>
                </w:rPr>
                <w:delText>Tronçon</w:delText>
              </w:r>
            </w:del>
          </w:p>
        </w:tc>
        <w:tc>
          <w:tcPr>
            <w:tcW w:w="2984" w:type="dxa"/>
            <w:shd w:val="clear" w:color="auto" w:fill="BFBFBF" w:themeFill="background1" w:themeFillShade="BF"/>
            <w:hideMark/>
          </w:tcPr>
          <w:p w14:paraId="58F3A647" w14:textId="3E6D3A28" w:rsidR="00DD202F" w:rsidRPr="00343F01" w:rsidDel="00201166" w:rsidRDefault="00DD202F">
            <w:pPr>
              <w:spacing w:before="0" w:after="20"/>
              <w:rPr>
                <w:del w:id="2764" w:author="Houyem Rais" w:date="2024-02-22T14:46:00Z"/>
                <w:b/>
                <w:bCs/>
                <w:sz w:val="18"/>
                <w:szCs w:val="18"/>
                <w:lang w:val="fr-FR"/>
              </w:rPr>
            </w:pPr>
            <w:del w:id="2765" w:author="Houyem Rais" w:date="2024-02-22T14:46:00Z">
              <w:r w:rsidRPr="00343F01" w:rsidDel="00201166">
                <w:rPr>
                  <w:b/>
                  <w:bCs/>
                  <w:sz w:val="18"/>
                  <w:szCs w:val="18"/>
                  <w:lang w:val="fr-FR"/>
                </w:rPr>
                <w:delText>Division par échangeur</w:delText>
              </w:r>
            </w:del>
          </w:p>
        </w:tc>
        <w:tc>
          <w:tcPr>
            <w:tcW w:w="1399" w:type="dxa"/>
            <w:shd w:val="clear" w:color="auto" w:fill="BFBFBF" w:themeFill="background1" w:themeFillShade="BF"/>
            <w:hideMark/>
          </w:tcPr>
          <w:p w14:paraId="163EDDC4" w14:textId="2761F52C" w:rsidR="00DD202F" w:rsidRPr="00343F01" w:rsidDel="00201166" w:rsidRDefault="00DD202F">
            <w:pPr>
              <w:spacing w:before="0" w:after="20"/>
              <w:rPr>
                <w:del w:id="2766" w:author="Houyem Rais" w:date="2024-02-22T14:46:00Z"/>
                <w:b/>
                <w:bCs/>
                <w:sz w:val="18"/>
                <w:szCs w:val="18"/>
                <w:lang w:val="fr-FR"/>
              </w:rPr>
            </w:pPr>
            <w:del w:id="2767" w:author="Houyem Rais" w:date="2024-02-22T14:46:00Z">
              <w:r w:rsidRPr="00343F01" w:rsidDel="00201166">
                <w:rPr>
                  <w:b/>
                  <w:bCs/>
                  <w:sz w:val="18"/>
                  <w:szCs w:val="18"/>
                  <w:lang w:val="fr-FR"/>
                </w:rPr>
                <w:delText>Longueur (km)</w:delText>
              </w:r>
            </w:del>
          </w:p>
        </w:tc>
        <w:tc>
          <w:tcPr>
            <w:tcW w:w="3539" w:type="dxa"/>
            <w:shd w:val="clear" w:color="auto" w:fill="BFBFBF" w:themeFill="background1" w:themeFillShade="BF"/>
            <w:hideMark/>
          </w:tcPr>
          <w:p w14:paraId="04CE783B" w14:textId="5B236D77" w:rsidR="00DD202F" w:rsidRPr="00343F01" w:rsidDel="00201166" w:rsidRDefault="00DD202F">
            <w:pPr>
              <w:spacing w:before="0" w:after="20"/>
              <w:rPr>
                <w:del w:id="2768" w:author="Houyem Rais" w:date="2024-02-22T14:46:00Z"/>
                <w:b/>
                <w:bCs/>
                <w:sz w:val="18"/>
                <w:szCs w:val="18"/>
                <w:lang w:val="fr-FR"/>
              </w:rPr>
            </w:pPr>
            <w:del w:id="2769" w:author="Houyem Rais" w:date="2024-02-22T14:46:00Z">
              <w:r w:rsidRPr="00343F01" w:rsidDel="00201166">
                <w:rPr>
                  <w:b/>
                  <w:bCs/>
                  <w:sz w:val="18"/>
                  <w:szCs w:val="18"/>
                  <w:lang w:val="fr-FR"/>
                </w:rPr>
                <w:delText>Etat</w:delText>
              </w:r>
            </w:del>
          </w:p>
        </w:tc>
        <w:tc>
          <w:tcPr>
            <w:tcW w:w="3174" w:type="dxa"/>
            <w:shd w:val="clear" w:color="auto" w:fill="BFBFBF" w:themeFill="background1" w:themeFillShade="BF"/>
            <w:hideMark/>
          </w:tcPr>
          <w:p w14:paraId="7FE7229B" w14:textId="0BD7B375" w:rsidR="00DD202F" w:rsidRPr="00343F01" w:rsidDel="00201166" w:rsidRDefault="00DD202F">
            <w:pPr>
              <w:spacing w:before="0" w:after="20"/>
              <w:rPr>
                <w:del w:id="2770" w:author="Houyem Rais" w:date="2024-02-22T14:46:00Z"/>
                <w:b/>
                <w:bCs/>
                <w:sz w:val="18"/>
                <w:szCs w:val="18"/>
                <w:lang w:val="fr-FR"/>
              </w:rPr>
            </w:pPr>
            <w:del w:id="2771" w:author="Houyem Rais" w:date="2024-02-22T14:46:00Z">
              <w:r w:rsidRPr="00343F01" w:rsidDel="00201166">
                <w:rPr>
                  <w:b/>
                  <w:bCs/>
                  <w:sz w:val="18"/>
                  <w:szCs w:val="18"/>
                  <w:lang w:val="fr-FR"/>
                </w:rPr>
                <w:delText>Etudes/travaux proposés ou en cours</w:delText>
              </w:r>
            </w:del>
          </w:p>
        </w:tc>
      </w:tr>
      <w:tr w:rsidR="00DD202F" w:rsidRPr="00343F01" w:rsidDel="00201166" w14:paraId="0DD67116" w14:textId="11D6A30F">
        <w:trPr>
          <w:trHeight w:val="54"/>
          <w:del w:id="2772" w:author="Houyem Rais" w:date="2024-02-22T14:46:00Z"/>
        </w:trPr>
        <w:tc>
          <w:tcPr>
            <w:tcW w:w="13636" w:type="dxa"/>
            <w:gridSpan w:val="5"/>
            <w:shd w:val="clear" w:color="auto" w:fill="B4C6E7" w:themeFill="accent1" w:themeFillTint="66"/>
          </w:tcPr>
          <w:p w14:paraId="46D25367" w14:textId="1B471AAA" w:rsidR="00DD202F" w:rsidRPr="00343F01" w:rsidDel="00201166" w:rsidRDefault="00DD202F">
            <w:pPr>
              <w:spacing w:before="0" w:after="20"/>
              <w:rPr>
                <w:del w:id="2773" w:author="Houyem Rais" w:date="2024-02-22T14:46:00Z"/>
                <w:b/>
                <w:bCs/>
                <w:sz w:val="20"/>
                <w:szCs w:val="20"/>
                <w:lang w:val="fr-FR"/>
              </w:rPr>
            </w:pPr>
            <w:del w:id="2774" w:author="Houyem Rais" w:date="2024-02-22T14:46:00Z">
              <w:r w:rsidRPr="00343F01" w:rsidDel="00201166">
                <w:rPr>
                  <w:b/>
                  <w:bCs/>
                  <w:sz w:val="20"/>
                  <w:szCs w:val="20"/>
                  <w:lang w:val="fr-FR"/>
                </w:rPr>
                <w:delText>Togo</w:delText>
              </w:r>
            </w:del>
          </w:p>
        </w:tc>
      </w:tr>
      <w:tr w:rsidR="00DD202F" w:rsidRPr="00343F01" w:rsidDel="00201166" w14:paraId="7527E063" w14:textId="1A2F7803">
        <w:trPr>
          <w:trHeight w:val="356"/>
          <w:del w:id="2775" w:author="Houyem Rais" w:date="2024-02-22T14:46:00Z"/>
        </w:trPr>
        <w:tc>
          <w:tcPr>
            <w:tcW w:w="5524" w:type="dxa"/>
            <w:gridSpan w:val="2"/>
            <w:hideMark/>
          </w:tcPr>
          <w:p w14:paraId="76BD0439" w14:textId="3CB1F768" w:rsidR="00DD202F" w:rsidRPr="00343F01" w:rsidDel="00201166" w:rsidRDefault="00DD202F">
            <w:pPr>
              <w:spacing w:before="0" w:after="20"/>
              <w:rPr>
                <w:del w:id="2776" w:author="Houyem Rais" w:date="2024-02-22T14:46:00Z"/>
                <w:b/>
                <w:bCs/>
                <w:sz w:val="18"/>
                <w:szCs w:val="18"/>
                <w:lang w:val="fr-FR"/>
              </w:rPr>
            </w:pPr>
            <w:del w:id="2777" w:author="Houyem Rais" w:date="2024-02-22T14:46:00Z">
              <w:r w:rsidRPr="00343F01" w:rsidDel="00201166">
                <w:rPr>
                  <w:b/>
                  <w:bCs/>
                  <w:sz w:val="18"/>
                  <w:szCs w:val="18"/>
                  <w:lang w:val="fr-FR"/>
                </w:rPr>
                <w:delText>Néopé-Kovié-Kpétazogbédji-Tsévié-Améléti-Tchékpo-Tabligbo</w:delText>
              </w:r>
              <w:r w:rsidRPr="00343F01" w:rsidDel="00201166">
                <w:rPr>
                  <w:b/>
                  <w:bCs/>
                  <w:sz w:val="18"/>
                  <w:szCs w:val="18"/>
                  <w:lang w:val="fr-FR"/>
                </w:rPr>
                <w:softHyphen/>
                <w:delText>Agoméglozou</w:delText>
              </w:r>
            </w:del>
          </w:p>
          <w:p w14:paraId="4C57F77E" w14:textId="126D321E" w:rsidR="00DD202F" w:rsidRPr="00343F01" w:rsidDel="00201166" w:rsidRDefault="00DD202F">
            <w:pPr>
              <w:spacing w:before="0" w:after="20"/>
              <w:jc w:val="left"/>
              <w:rPr>
                <w:del w:id="2778" w:author="Houyem Rais" w:date="2024-02-22T14:46:00Z"/>
                <w:b/>
                <w:bCs/>
                <w:sz w:val="18"/>
                <w:szCs w:val="18"/>
                <w:lang w:val="fr-FR"/>
              </w:rPr>
            </w:pPr>
          </w:p>
        </w:tc>
        <w:tc>
          <w:tcPr>
            <w:tcW w:w="1399" w:type="dxa"/>
            <w:hideMark/>
          </w:tcPr>
          <w:p w14:paraId="65BE6F1E" w14:textId="6124C3C7" w:rsidR="00DD202F" w:rsidRPr="00343F01" w:rsidDel="00201166" w:rsidRDefault="00DD202F">
            <w:pPr>
              <w:spacing w:before="0" w:after="20"/>
              <w:rPr>
                <w:del w:id="2779" w:author="Houyem Rais" w:date="2024-02-22T14:46:00Z"/>
                <w:b/>
                <w:bCs/>
                <w:sz w:val="18"/>
                <w:szCs w:val="18"/>
                <w:lang w:val="fr-FR"/>
              </w:rPr>
            </w:pPr>
            <w:del w:id="2780" w:author="Houyem Rais" w:date="2024-02-22T14:46:00Z">
              <w:r w:rsidRPr="00343F01" w:rsidDel="00201166">
                <w:rPr>
                  <w:b/>
                  <w:bCs/>
                  <w:sz w:val="18"/>
                  <w:szCs w:val="18"/>
                  <w:lang w:val="fr-FR"/>
                </w:rPr>
                <w:delText>89,6</w:delText>
              </w:r>
            </w:del>
          </w:p>
        </w:tc>
        <w:tc>
          <w:tcPr>
            <w:tcW w:w="3539" w:type="dxa"/>
            <w:hideMark/>
          </w:tcPr>
          <w:p w14:paraId="55B9C3A3" w14:textId="39CE4B69" w:rsidR="00DD202F" w:rsidRPr="00343F01" w:rsidDel="00201166" w:rsidRDefault="00DD202F">
            <w:pPr>
              <w:spacing w:before="0" w:after="20"/>
              <w:rPr>
                <w:del w:id="2781" w:author="Houyem Rais" w:date="2024-02-22T14:46:00Z"/>
                <w:b/>
                <w:bCs/>
                <w:sz w:val="18"/>
                <w:szCs w:val="18"/>
                <w:lang w:val="fr-FR"/>
              </w:rPr>
            </w:pPr>
            <w:del w:id="2782" w:author="Houyem Rais" w:date="2024-02-22T14:46:00Z">
              <w:r w:rsidRPr="00343F01" w:rsidDel="00201166">
                <w:rPr>
                  <w:b/>
                  <w:bCs/>
                  <w:sz w:val="18"/>
                  <w:szCs w:val="18"/>
                  <w:lang w:val="fr-FR"/>
                </w:rPr>
                <w:delText>Nouveau tracé</w:delText>
              </w:r>
            </w:del>
          </w:p>
        </w:tc>
        <w:tc>
          <w:tcPr>
            <w:tcW w:w="3174" w:type="dxa"/>
            <w:hideMark/>
          </w:tcPr>
          <w:p w14:paraId="52933A14" w14:textId="56446DA7" w:rsidR="00DD202F" w:rsidRPr="00343F01" w:rsidDel="00201166" w:rsidRDefault="00DD202F">
            <w:pPr>
              <w:spacing w:before="0" w:after="20"/>
              <w:rPr>
                <w:del w:id="2783" w:author="Houyem Rais" w:date="2024-02-22T14:46:00Z"/>
                <w:b/>
                <w:bCs/>
                <w:sz w:val="18"/>
                <w:szCs w:val="18"/>
                <w:lang w:val="fr-FR"/>
              </w:rPr>
            </w:pPr>
            <w:del w:id="2784" w:author="Houyem Rais" w:date="2024-02-22T14:46:00Z">
              <w:r w:rsidRPr="00343F01" w:rsidDel="00201166">
                <w:rPr>
                  <w:b/>
                  <w:bCs/>
                  <w:sz w:val="18"/>
                  <w:szCs w:val="18"/>
                  <w:lang w:val="fr-FR"/>
                </w:rPr>
                <w:delText>Etudes techniques réalisées</w:delText>
              </w:r>
            </w:del>
          </w:p>
        </w:tc>
      </w:tr>
      <w:tr w:rsidR="00DD202F" w:rsidRPr="00343F01" w:rsidDel="00201166" w14:paraId="7ACF8627" w14:textId="58ED4EF3">
        <w:trPr>
          <w:trHeight w:val="54"/>
          <w:del w:id="2785" w:author="Houyem Rais" w:date="2024-02-22T14:46:00Z"/>
        </w:trPr>
        <w:tc>
          <w:tcPr>
            <w:tcW w:w="2540" w:type="dxa"/>
          </w:tcPr>
          <w:p w14:paraId="15D82EFA" w14:textId="064DA822" w:rsidR="00DD202F" w:rsidRPr="00343F01" w:rsidDel="00201166" w:rsidRDefault="00DD202F">
            <w:pPr>
              <w:spacing w:before="0" w:after="20"/>
              <w:rPr>
                <w:del w:id="2786" w:author="Houyem Rais" w:date="2024-02-22T14:46:00Z"/>
                <w:sz w:val="18"/>
                <w:szCs w:val="18"/>
                <w:lang w:val="fr-FR"/>
              </w:rPr>
            </w:pPr>
            <w:del w:id="2787" w:author="Houyem Rais" w:date="2024-02-22T14:46:00Z">
              <w:r w:rsidRPr="00343F01" w:rsidDel="00201166">
                <w:rPr>
                  <w:sz w:val="18"/>
                  <w:szCs w:val="18"/>
                  <w:lang w:val="fr-FR"/>
                </w:rPr>
                <w:delText>Frontière Ghana-Noépé</w:delText>
              </w:r>
            </w:del>
          </w:p>
        </w:tc>
        <w:tc>
          <w:tcPr>
            <w:tcW w:w="2984" w:type="dxa"/>
          </w:tcPr>
          <w:p w14:paraId="218EEDC9" w14:textId="37A8FC74" w:rsidR="00DD202F" w:rsidRPr="00343F01" w:rsidDel="00201166" w:rsidRDefault="00DD202F">
            <w:pPr>
              <w:spacing w:before="0" w:after="20"/>
              <w:rPr>
                <w:del w:id="2788" w:author="Houyem Rais" w:date="2024-02-22T14:46:00Z"/>
                <w:sz w:val="18"/>
                <w:szCs w:val="18"/>
                <w:lang w:val="fr-FR"/>
              </w:rPr>
            </w:pPr>
            <w:del w:id="2789" w:author="Houyem Rais" w:date="2024-02-22T14:46:00Z">
              <w:r w:rsidRPr="00343F01" w:rsidDel="00201166">
                <w:rPr>
                  <w:sz w:val="18"/>
                  <w:szCs w:val="18"/>
                  <w:lang w:val="fr-FR"/>
                </w:rPr>
                <w:delText>Frontière Ghana-Noépé</w:delText>
              </w:r>
            </w:del>
          </w:p>
        </w:tc>
        <w:tc>
          <w:tcPr>
            <w:tcW w:w="1399" w:type="dxa"/>
          </w:tcPr>
          <w:p w14:paraId="0344FE02" w14:textId="681D62B8" w:rsidR="00DD202F" w:rsidRPr="00343F01" w:rsidDel="00201166" w:rsidRDefault="00DD202F">
            <w:pPr>
              <w:spacing w:before="0" w:after="20"/>
              <w:rPr>
                <w:del w:id="2790" w:author="Houyem Rais" w:date="2024-02-22T14:46:00Z"/>
                <w:sz w:val="18"/>
                <w:szCs w:val="18"/>
                <w:lang w:val="fr-FR"/>
              </w:rPr>
            </w:pPr>
            <w:del w:id="2791" w:author="Houyem Rais" w:date="2024-02-22T14:46:00Z">
              <w:r w:rsidRPr="00343F01" w:rsidDel="00201166">
                <w:rPr>
                  <w:sz w:val="18"/>
                  <w:szCs w:val="18"/>
                  <w:lang w:val="fr-FR"/>
                </w:rPr>
                <w:delText>1,8</w:delText>
              </w:r>
            </w:del>
          </w:p>
        </w:tc>
        <w:tc>
          <w:tcPr>
            <w:tcW w:w="3539" w:type="dxa"/>
          </w:tcPr>
          <w:p w14:paraId="08D138DE" w14:textId="0CA83B6F" w:rsidR="00DD202F" w:rsidRPr="00343F01" w:rsidDel="00201166" w:rsidRDefault="00DD202F">
            <w:pPr>
              <w:spacing w:before="0" w:after="20"/>
              <w:rPr>
                <w:del w:id="2792" w:author="Houyem Rais" w:date="2024-02-22T14:46:00Z"/>
                <w:sz w:val="18"/>
                <w:szCs w:val="18"/>
                <w:lang w:val="fr-FR"/>
              </w:rPr>
            </w:pPr>
            <w:del w:id="2793" w:author="Houyem Rais" w:date="2024-02-22T14:46:00Z">
              <w:r w:rsidRPr="00343F01" w:rsidDel="00201166">
                <w:rPr>
                  <w:sz w:val="18"/>
                  <w:szCs w:val="18"/>
                  <w:lang w:val="fr-FR"/>
                </w:rPr>
                <w:delText>Grand contournement de Lomé</w:delText>
              </w:r>
            </w:del>
          </w:p>
        </w:tc>
        <w:tc>
          <w:tcPr>
            <w:tcW w:w="3174" w:type="dxa"/>
          </w:tcPr>
          <w:p w14:paraId="5D7F6195" w14:textId="7605D5F0" w:rsidR="00DD202F" w:rsidRPr="00343F01" w:rsidDel="00201166" w:rsidRDefault="00DD202F">
            <w:pPr>
              <w:spacing w:before="0" w:after="20"/>
              <w:rPr>
                <w:del w:id="2794" w:author="Houyem Rais" w:date="2024-02-22T14:46:00Z"/>
                <w:sz w:val="18"/>
                <w:szCs w:val="18"/>
                <w:lang w:val="fr-FR"/>
              </w:rPr>
            </w:pPr>
            <w:del w:id="2795" w:author="Houyem Rais" w:date="2024-02-22T14:46:00Z">
              <w:r w:rsidRPr="00343F01" w:rsidDel="00201166">
                <w:rPr>
                  <w:sz w:val="18"/>
                  <w:szCs w:val="18"/>
                  <w:lang w:val="fr-FR"/>
                </w:rPr>
                <w:delText>Route existante</w:delText>
              </w:r>
            </w:del>
          </w:p>
        </w:tc>
      </w:tr>
      <w:tr w:rsidR="00DD202F" w:rsidRPr="00343F01" w:rsidDel="00201166" w14:paraId="265A58F2" w14:textId="7B620840">
        <w:trPr>
          <w:trHeight w:val="54"/>
          <w:del w:id="2796" w:author="Houyem Rais" w:date="2024-02-22T14:46:00Z"/>
        </w:trPr>
        <w:tc>
          <w:tcPr>
            <w:tcW w:w="2540" w:type="dxa"/>
            <w:hideMark/>
          </w:tcPr>
          <w:p w14:paraId="065A92D0" w14:textId="0267890A" w:rsidR="00DD202F" w:rsidRPr="00343F01" w:rsidDel="00201166" w:rsidRDefault="00DD202F">
            <w:pPr>
              <w:spacing w:before="0" w:after="20"/>
              <w:rPr>
                <w:del w:id="2797" w:author="Houyem Rais" w:date="2024-02-22T14:46:00Z"/>
                <w:sz w:val="18"/>
                <w:szCs w:val="18"/>
                <w:lang w:val="fr-FR"/>
              </w:rPr>
            </w:pPr>
            <w:del w:id="2798" w:author="Houyem Rais" w:date="2024-02-22T14:46:00Z">
              <w:r w:rsidRPr="00343F01" w:rsidDel="00201166">
                <w:rPr>
                  <w:sz w:val="18"/>
                  <w:szCs w:val="18"/>
                  <w:lang w:val="fr-FR"/>
                </w:rPr>
                <w:delText>Noépé- Kovié</w:delText>
              </w:r>
            </w:del>
          </w:p>
        </w:tc>
        <w:tc>
          <w:tcPr>
            <w:tcW w:w="2984" w:type="dxa"/>
            <w:hideMark/>
          </w:tcPr>
          <w:p w14:paraId="5BBEE6CA" w14:textId="5A4439BE" w:rsidR="00DD202F" w:rsidRPr="00343F01" w:rsidDel="00201166" w:rsidRDefault="00DD202F">
            <w:pPr>
              <w:spacing w:before="0" w:after="20"/>
              <w:rPr>
                <w:del w:id="2799" w:author="Houyem Rais" w:date="2024-02-22T14:46:00Z"/>
                <w:sz w:val="18"/>
                <w:szCs w:val="18"/>
                <w:lang w:val="fr-FR"/>
              </w:rPr>
            </w:pPr>
            <w:del w:id="2800" w:author="Houyem Rais" w:date="2024-02-22T14:46:00Z">
              <w:r w:rsidRPr="00343F01" w:rsidDel="00201166">
                <w:rPr>
                  <w:sz w:val="18"/>
                  <w:szCs w:val="18"/>
                  <w:lang w:val="fr-FR"/>
                </w:rPr>
                <w:delText>Ech Noépé - Ech Agbadoumé</w:delText>
              </w:r>
            </w:del>
          </w:p>
        </w:tc>
        <w:tc>
          <w:tcPr>
            <w:tcW w:w="1399" w:type="dxa"/>
            <w:hideMark/>
          </w:tcPr>
          <w:p w14:paraId="45A8BA2F" w14:textId="617DE9E2" w:rsidR="00DD202F" w:rsidRPr="00343F01" w:rsidDel="00201166" w:rsidRDefault="00DD202F">
            <w:pPr>
              <w:spacing w:before="0" w:after="20"/>
              <w:rPr>
                <w:del w:id="2801" w:author="Houyem Rais" w:date="2024-02-22T14:46:00Z"/>
                <w:sz w:val="18"/>
                <w:szCs w:val="18"/>
                <w:lang w:val="fr-FR"/>
              </w:rPr>
            </w:pPr>
            <w:del w:id="2802" w:author="Houyem Rais" w:date="2024-02-22T14:46:00Z">
              <w:r w:rsidRPr="00343F01" w:rsidDel="00201166">
                <w:rPr>
                  <w:sz w:val="18"/>
                  <w:szCs w:val="18"/>
                  <w:lang w:val="fr-FR"/>
                </w:rPr>
                <w:delText>24,5</w:delText>
              </w:r>
            </w:del>
          </w:p>
        </w:tc>
        <w:tc>
          <w:tcPr>
            <w:tcW w:w="3539" w:type="dxa"/>
            <w:hideMark/>
          </w:tcPr>
          <w:p w14:paraId="74FB7F01" w14:textId="46DA65AE" w:rsidR="00DD202F" w:rsidRPr="00343F01" w:rsidDel="00201166" w:rsidRDefault="00DD202F">
            <w:pPr>
              <w:spacing w:before="0" w:after="20"/>
              <w:rPr>
                <w:del w:id="2803" w:author="Houyem Rais" w:date="2024-02-22T14:46:00Z"/>
                <w:sz w:val="18"/>
                <w:szCs w:val="18"/>
                <w:lang w:val="fr-FR"/>
              </w:rPr>
            </w:pPr>
            <w:del w:id="2804" w:author="Houyem Rais" w:date="2024-02-22T14:46:00Z">
              <w:r w:rsidRPr="00343F01" w:rsidDel="00201166">
                <w:rPr>
                  <w:sz w:val="18"/>
                  <w:szCs w:val="18"/>
                  <w:lang w:val="fr-FR"/>
                </w:rPr>
                <w:delText>Nouveau tronçon</w:delText>
              </w:r>
            </w:del>
          </w:p>
        </w:tc>
        <w:tc>
          <w:tcPr>
            <w:tcW w:w="3174" w:type="dxa"/>
            <w:hideMark/>
          </w:tcPr>
          <w:p w14:paraId="6F4432B6" w14:textId="437BB1D5" w:rsidR="00DD202F" w:rsidRPr="00343F01" w:rsidDel="00201166" w:rsidRDefault="00DD202F">
            <w:pPr>
              <w:spacing w:before="0" w:after="20"/>
              <w:rPr>
                <w:del w:id="2805" w:author="Houyem Rais" w:date="2024-02-22T14:46:00Z"/>
                <w:sz w:val="18"/>
                <w:szCs w:val="18"/>
                <w:lang w:val="fr-FR"/>
              </w:rPr>
            </w:pPr>
          </w:p>
        </w:tc>
      </w:tr>
      <w:tr w:rsidR="00DD202F" w:rsidRPr="00343F01" w:rsidDel="00201166" w14:paraId="00D6B9D0" w14:textId="1C15C605">
        <w:trPr>
          <w:trHeight w:val="291"/>
          <w:del w:id="2806" w:author="Houyem Rais" w:date="2024-02-22T14:46:00Z"/>
        </w:trPr>
        <w:tc>
          <w:tcPr>
            <w:tcW w:w="2540" w:type="dxa"/>
            <w:hideMark/>
          </w:tcPr>
          <w:p w14:paraId="7312F3E2" w14:textId="027B2F77" w:rsidR="00DD202F" w:rsidRPr="00343F01" w:rsidDel="00201166" w:rsidRDefault="00DD202F">
            <w:pPr>
              <w:spacing w:before="0" w:after="20"/>
              <w:rPr>
                <w:del w:id="2807" w:author="Houyem Rais" w:date="2024-02-22T14:46:00Z"/>
                <w:sz w:val="18"/>
                <w:szCs w:val="18"/>
                <w:lang w:val="fr-FR"/>
              </w:rPr>
            </w:pPr>
            <w:del w:id="2808" w:author="Houyem Rais" w:date="2024-02-22T14:46:00Z">
              <w:r w:rsidRPr="00343F01" w:rsidDel="00201166">
                <w:rPr>
                  <w:sz w:val="18"/>
                  <w:szCs w:val="18"/>
                  <w:lang w:val="fr-FR"/>
                </w:rPr>
                <w:delText>Kovié-Kpétazogbédji</w:delText>
              </w:r>
            </w:del>
          </w:p>
        </w:tc>
        <w:tc>
          <w:tcPr>
            <w:tcW w:w="2984" w:type="dxa"/>
            <w:vMerge w:val="restart"/>
            <w:hideMark/>
          </w:tcPr>
          <w:p w14:paraId="3923193E" w14:textId="70731C1A" w:rsidR="00DD202F" w:rsidRPr="00343F01" w:rsidDel="00201166" w:rsidRDefault="00DD202F">
            <w:pPr>
              <w:spacing w:before="0" w:after="20"/>
              <w:rPr>
                <w:del w:id="2809" w:author="Houyem Rais" w:date="2024-02-22T14:46:00Z"/>
                <w:sz w:val="18"/>
                <w:szCs w:val="18"/>
                <w:lang w:val="fr-FR"/>
              </w:rPr>
            </w:pPr>
            <w:del w:id="2810" w:author="Houyem Rais" w:date="2024-02-22T14:46:00Z">
              <w:r w:rsidRPr="00343F01" w:rsidDel="00201166">
                <w:rPr>
                  <w:sz w:val="18"/>
                  <w:szCs w:val="18"/>
                  <w:lang w:val="fr-FR"/>
                </w:rPr>
                <w:delText>Ech Agbadoumé - Ech Tsévié</w:delText>
              </w:r>
            </w:del>
          </w:p>
        </w:tc>
        <w:tc>
          <w:tcPr>
            <w:tcW w:w="1399" w:type="dxa"/>
            <w:vMerge w:val="restart"/>
            <w:hideMark/>
          </w:tcPr>
          <w:p w14:paraId="128C27FB" w14:textId="19E41B31" w:rsidR="00DD202F" w:rsidRPr="00343F01" w:rsidDel="00201166" w:rsidRDefault="00DD202F">
            <w:pPr>
              <w:spacing w:before="0" w:after="20"/>
              <w:rPr>
                <w:del w:id="2811" w:author="Houyem Rais" w:date="2024-02-22T14:46:00Z"/>
                <w:sz w:val="18"/>
                <w:szCs w:val="18"/>
                <w:lang w:val="fr-FR"/>
              </w:rPr>
            </w:pPr>
            <w:del w:id="2812" w:author="Houyem Rais" w:date="2024-02-22T14:46:00Z">
              <w:r w:rsidRPr="00343F01" w:rsidDel="00201166">
                <w:rPr>
                  <w:sz w:val="18"/>
                  <w:szCs w:val="18"/>
                  <w:lang w:val="fr-FR"/>
                </w:rPr>
                <w:delText>9,5</w:delText>
              </w:r>
            </w:del>
          </w:p>
          <w:p w14:paraId="25E69476" w14:textId="5EF3F3AD" w:rsidR="00DD202F" w:rsidRPr="00343F01" w:rsidDel="00201166" w:rsidRDefault="00DD202F">
            <w:pPr>
              <w:spacing w:before="0" w:after="20"/>
              <w:rPr>
                <w:del w:id="2813" w:author="Houyem Rais" w:date="2024-02-22T14:46:00Z"/>
                <w:sz w:val="18"/>
                <w:szCs w:val="18"/>
                <w:lang w:val="fr-FR"/>
              </w:rPr>
            </w:pPr>
          </w:p>
        </w:tc>
        <w:tc>
          <w:tcPr>
            <w:tcW w:w="3539" w:type="dxa"/>
            <w:vMerge w:val="restart"/>
            <w:hideMark/>
          </w:tcPr>
          <w:p w14:paraId="19DA4943" w14:textId="30A8928E" w:rsidR="00DD202F" w:rsidRPr="00343F01" w:rsidDel="00201166" w:rsidRDefault="00DD202F">
            <w:pPr>
              <w:spacing w:before="0" w:after="20"/>
              <w:rPr>
                <w:del w:id="2814" w:author="Houyem Rais" w:date="2024-02-22T14:46:00Z"/>
                <w:sz w:val="18"/>
                <w:szCs w:val="18"/>
                <w:lang w:val="fr-FR"/>
              </w:rPr>
            </w:pPr>
            <w:del w:id="2815" w:author="Houyem Rais" w:date="2024-02-22T14:46:00Z">
              <w:r w:rsidRPr="00343F01" w:rsidDel="00201166">
                <w:rPr>
                  <w:sz w:val="18"/>
                  <w:szCs w:val="18"/>
                  <w:lang w:val="fr-FR"/>
                </w:rPr>
                <w:delText>Nouveau tronçon</w:delText>
              </w:r>
            </w:del>
          </w:p>
          <w:p w14:paraId="6639535F" w14:textId="4E0B2BB9" w:rsidR="00DD202F" w:rsidRPr="00343F01" w:rsidDel="00201166" w:rsidRDefault="00DD202F">
            <w:pPr>
              <w:spacing w:before="0" w:after="20"/>
              <w:rPr>
                <w:del w:id="2816" w:author="Houyem Rais" w:date="2024-02-22T14:46:00Z"/>
                <w:sz w:val="18"/>
                <w:szCs w:val="18"/>
                <w:lang w:val="fr-FR"/>
              </w:rPr>
            </w:pPr>
          </w:p>
        </w:tc>
        <w:tc>
          <w:tcPr>
            <w:tcW w:w="3174" w:type="dxa"/>
            <w:vMerge w:val="restart"/>
            <w:hideMark/>
          </w:tcPr>
          <w:p w14:paraId="40406104" w14:textId="1D9945C1" w:rsidR="00DD202F" w:rsidRPr="00343F01" w:rsidDel="00201166" w:rsidRDefault="00DD202F">
            <w:pPr>
              <w:spacing w:before="0" w:after="20"/>
              <w:rPr>
                <w:del w:id="2817" w:author="Houyem Rais" w:date="2024-02-22T14:46:00Z"/>
                <w:sz w:val="18"/>
                <w:szCs w:val="18"/>
                <w:lang w:val="fr-FR"/>
              </w:rPr>
            </w:pPr>
          </w:p>
        </w:tc>
      </w:tr>
      <w:tr w:rsidR="00DD202F" w:rsidRPr="00343F01" w:rsidDel="00201166" w14:paraId="12E57236" w14:textId="2F3972CD">
        <w:trPr>
          <w:trHeight w:val="54"/>
          <w:del w:id="2818" w:author="Houyem Rais" w:date="2024-02-22T14:46:00Z"/>
        </w:trPr>
        <w:tc>
          <w:tcPr>
            <w:tcW w:w="2540" w:type="dxa"/>
            <w:hideMark/>
          </w:tcPr>
          <w:p w14:paraId="48A30E7E" w14:textId="4C8EFB29" w:rsidR="00DD202F" w:rsidRPr="00343F01" w:rsidDel="00201166" w:rsidRDefault="00DD202F">
            <w:pPr>
              <w:spacing w:before="0" w:after="20"/>
              <w:rPr>
                <w:del w:id="2819" w:author="Houyem Rais" w:date="2024-02-22T14:46:00Z"/>
                <w:sz w:val="18"/>
                <w:szCs w:val="18"/>
                <w:lang w:val="fr-FR"/>
              </w:rPr>
            </w:pPr>
            <w:del w:id="2820" w:author="Houyem Rais" w:date="2024-02-22T14:46:00Z">
              <w:r w:rsidRPr="00343F01" w:rsidDel="00201166">
                <w:rPr>
                  <w:sz w:val="18"/>
                  <w:szCs w:val="18"/>
                  <w:lang w:val="fr-FR"/>
                </w:rPr>
                <w:delText>Kpétazogbédji-Tsévié</w:delText>
              </w:r>
            </w:del>
          </w:p>
        </w:tc>
        <w:tc>
          <w:tcPr>
            <w:tcW w:w="2984" w:type="dxa"/>
            <w:vMerge/>
            <w:hideMark/>
          </w:tcPr>
          <w:p w14:paraId="326FDEE1" w14:textId="2446408B" w:rsidR="00DD202F" w:rsidRPr="00343F01" w:rsidDel="00201166" w:rsidRDefault="00DD202F">
            <w:pPr>
              <w:spacing w:before="0" w:after="20"/>
              <w:rPr>
                <w:del w:id="2821" w:author="Houyem Rais" w:date="2024-02-22T14:46:00Z"/>
                <w:sz w:val="18"/>
                <w:szCs w:val="18"/>
                <w:lang w:val="fr-FR"/>
              </w:rPr>
            </w:pPr>
          </w:p>
        </w:tc>
        <w:tc>
          <w:tcPr>
            <w:tcW w:w="1399" w:type="dxa"/>
            <w:vMerge/>
          </w:tcPr>
          <w:p w14:paraId="08C61A49" w14:textId="3626D682" w:rsidR="00DD202F" w:rsidRPr="00343F01" w:rsidDel="00201166" w:rsidRDefault="00DD202F">
            <w:pPr>
              <w:spacing w:before="0" w:after="20"/>
              <w:rPr>
                <w:del w:id="2822" w:author="Houyem Rais" w:date="2024-02-22T14:46:00Z"/>
                <w:sz w:val="18"/>
                <w:szCs w:val="18"/>
                <w:lang w:val="fr-FR"/>
              </w:rPr>
            </w:pPr>
          </w:p>
        </w:tc>
        <w:tc>
          <w:tcPr>
            <w:tcW w:w="3539" w:type="dxa"/>
            <w:vMerge/>
          </w:tcPr>
          <w:p w14:paraId="32EB0D01" w14:textId="0B00140B" w:rsidR="00DD202F" w:rsidRPr="00343F01" w:rsidDel="00201166" w:rsidRDefault="00DD202F">
            <w:pPr>
              <w:spacing w:before="0" w:after="20"/>
              <w:rPr>
                <w:del w:id="2823" w:author="Houyem Rais" w:date="2024-02-22T14:46:00Z"/>
                <w:sz w:val="18"/>
                <w:szCs w:val="18"/>
                <w:lang w:val="fr-FR"/>
              </w:rPr>
            </w:pPr>
          </w:p>
        </w:tc>
        <w:tc>
          <w:tcPr>
            <w:tcW w:w="3174" w:type="dxa"/>
            <w:vMerge/>
            <w:hideMark/>
          </w:tcPr>
          <w:p w14:paraId="7E5EB8D3" w14:textId="1D0DA32B" w:rsidR="00DD202F" w:rsidRPr="00343F01" w:rsidDel="00201166" w:rsidRDefault="00DD202F">
            <w:pPr>
              <w:spacing w:before="0" w:after="20"/>
              <w:rPr>
                <w:del w:id="2824" w:author="Houyem Rais" w:date="2024-02-22T14:46:00Z"/>
                <w:sz w:val="18"/>
                <w:szCs w:val="18"/>
                <w:lang w:val="fr-FR"/>
              </w:rPr>
            </w:pPr>
          </w:p>
        </w:tc>
      </w:tr>
      <w:tr w:rsidR="00DD202F" w:rsidRPr="00343F01" w:rsidDel="00201166" w14:paraId="0439614C" w14:textId="4B3AACBA">
        <w:trPr>
          <w:trHeight w:val="54"/>
          <w:del w:id="2825" w:author="Houyem Rais" w:date="2024-02-22T14:46:00Z"/>
        </w:trPr>
        <w:tc>
          <w:tcPr>
            <w:tcW w:w="2540" w:type="dxa"/>
            <w:hideMark/>
          </w:tcPr>
          <w:p w14:paraId="075B4954" w14:textId="7BDAA65F" w:rsidR="00DD202F" w:rsidRPr="00343F01" w:rsidDel="00201166" w:rsidRDefault="00DD202F">
            <w:pPr>
              <w:spacing w:before="0" w:after="20"/>
              <w:rPr>
                <w:del w:id="2826" w:author="Houyem Rais" w:date="2024-02-22T14:46:00Z"/>
                <w:sz w:val="18"/>
                <w:szCs w:val="18"/>
                <w:lang w:val="fr-FR"/>
              </w:rPr>
            </w:pPr>
            <w:del w:id="2827" w:author="Houyem Rais" w:date="2024-02-22T14:46:00Z">
              <w:r w:rsidRPr="00343F01" w:rsidDel="00201166">
                <w:rPr>
                  <w:sz w:val="18"/>
                  <w:szCs w:val="18"/>
                  <w:lang w:val="fr-FR"/>
                </w:rPr>
                <w:delText>Tsévié-Améléti</w:delText>
              </w:r>
            </w:del>
          </w:p>
        </w:tc>
        <w:tc>
          <w:tcPr>
            <w:tcW w:w="2984" w:type="dxa"/>
            <w:vMerge w:val="restart"/>
            <w:hideMark/>
          </w:tcPr>
          <w:p w14:paraId="5418C879" w14:textId="44142F61" w:rsidR="00DD202F" w:rsidRPr="000409F8" w:rsidDel="00201166" w:rsidRDefault="00DD202F">
            <w:pPr>
              <w:spacing w:before="0" w:after="20"/>
              <w:rPr>
                <w:del w:id="2828" w:author="Houyem Rais" w:date="2024-02-22T14:46:00Z"/>
                <w:sz w:val="18"/>
                <w:szCs w:val="18"/>
                <w:lang w:val="fr-FR"/>
              </w:rPr>
            </w:pPr>
            <w:del w:id="2829" w:author="Houyem Rais" w:date="2024-02-22T14:46:00Z">
              <w:r w:rsidRPr="005D477C" w:rsidDel="00201166">
                <w:rPr>
                  <w:sz w:val="18"/>
                  <w:szCs w:val="18"/>
                  <w:lang w:val="fr-FR"/>
                </w:rPr>
                <w:delText>Ech Tsévié - Ech Tchék</w:delText>
              </w:r>
              <w:r w:rsidR="00C46F41" w:rsidDel="00201166">
                <w:rPr>
                  <w:sz w:val="18"/>
                  <w:szCs w:val="18"/>
                  <w:lang w:val="fr-FR"/>
                </w:rPr>
                <w:delText>p</w:delText>
              </w:r>
              <w:r w:rsidRPr="005D477C" w:rsidDel="00201166">
                <w:rPr>
                  <w:sz w:val="18"/>
                  <w:szCs w:val="18"/>
                  <w:lang w:val="fr-FR"/>
                </w:rPr>
                <w:delText>o Dedekpoé</w:delText>
              </w:r>
            </w:del>
          </w:p>
        </w:tc>
        <w:tc>
          <w:tcPr>
            <w:tcW w:w="1399" w:type="dxa"/>
            <w:vMerge w:val="restart"/>
            <w:hideMark/>
          </w:tcPr>
          <w:p w14:paraId="55CFA332" w14:textId="728B148D" w:rsidR="00DD202F" w:rsidRPr="00343F01" w:rsidDel="00201166" w:rsidRDefault="00DD202F">
            <w:pPr>
              <w:spacing w:before="0" w:after="20"/>
              <w:rPr>
                <w:del w:id="2830" w:author="Houyem Rais" w:date="2024-02-22T14:46:00Z"/>
                <w:sz w:val="18"/>
                <w:szCs w:val="18"/>
                <w:lang w:val="fr-FR"/>
              </w:rPr>
            </w:pPr>
            <w:del w:id="2831" w:author="Houyem Rais" w:date="2024-02-22T14:46:00Z">
              <w:r w:rsidRPr="00343F01" w:rsidDel="00201166">
                <w:rPr>
                  <w:sz w:val="18"/>
                  <w:szCs w:val="18"/>
                  <w:lang w:val="fr-FR"/>
                </w:rPr>
                <w:delText>21,8</w:delText>
              </w:r>
            </w:del>
          </w:p>
        </w:tc>
        <w:tc>
          <w:tcPr>
            <w:tcW w:w="3539" w:type="dxa"/>
            <w:vMerge w:val="restart"/>
            <w:hideMark/>
          </w:tcPr>
          <w:p w14:paraId="19B49BD2" w14:textId="10CD136F" w:rsidR="00DD202F" w:rsidRPr="00343F01" w:rsidDel="00201166" w:rsidRDefault="00DD202F">
            <w:pPr>
              <w:spacing w:before="0" w:after="20"/>
              <w:rPr>
                <w:del w:id="2832" w:author="Houyem Rais" w:date="2024-02-22T14:46:00Z"/>
                <w:sz w:val="18"/>
                <w:szCs w:val="18"/>
                <w:lang w:val="fr-FR"/>
              </w:rPr>
            </w:pPr>
            <w:del w:id="2833" w:author="Houyem Rais" w:date="2024-02-22T14:46:00Z">
              <w:r w:rsidRPr="00343F01" w:rsidDel="00201166">
                <w:rPr>
                  <w:sz w:val="18"/>
                  <w:szCs w:val="18"/>
                  <w:lang w:val="fr-FR"/>
                </w:rPr>
                <w:delText>Nouveau tronçon</w:delText>
              </w:r>
            </w:del>
          </w:p>
          <w:p w14:paraId="40CA74EC" w14:textId="14FDB054" w:rsidR="00DD202F" w:rsidRPr="00343F01" w:rsidDel="00201166" w:rsidRDefault="00DD202F">
            <w:pPr>
              <w:spacing w:before="0" w:after="20"/>
              <w:rPr>
                <w:del w:id="2834" w:author="Houyem Rais" w:date="2024-02-22T14:46:00Z"/>
                <w:sz w:val="18"/>
                <w:szCs w:val="18"/>
                <w:lang w:val="fr-FR"/>
              </w:rPr>
            </w:pPr>
            <w:del w:id="2835" w:author="Houyem Rais" w:date="2024-02-22T14:46:00Z">
              <w:r w:rsidRPr="00343F01" w:rsidDel="00201166">
                <w:rPr>
                  <w:sz w:val="18"/>
                  <w:szCs w:val="18"/>
                  <w:lang w:val="fr-FR"/>
                </w:rPr>
                <w:delText>Nouveau tronçon</w:delText>
              </w:r>
            </w:del>
          </w:p>
        </w:tc>
        <w:tc>
          <w:tcPr>
            <w:tcW w:w="3174" w:type="dxa"/>
            <w:vMerge w:val="restart"/>
          </w:tcPr>
          <w:p w14:paraId="31F44CF7" w14:textId="63623FE9" w:rsidR="00DD202F" w:rsidRPr="00343F01" w:rsidDel="00201166" w:rsidRDefault="00DD202F">
            <w:pPr>
              <w:spacing w:before="0" w:after="20"/>
              <w:rPr>
                <w:del w:id="2836" w:author="Houyem Rais" w:date="2024-02-22T14:46:00Z"/>
                <w:sz w:val="18"/>
                <w:szCs w:val="18"/>
                <w:lang w:val="fr-FR"/>
              </w:rPr>
            </w:pPr>
          </w:p>
        </w:tc>
      </w:tr>
      <w:tr w:rsidR="00DD202F" w:rsidRPr="00343F01" w:rsidDel="00201166" w14:paraId="02CD559D" w14:textId="3FB87732">
        <w:trPr>
          <w:trHeight w:val="291"/>
          <w:del w:id="2837" w:author="Houyem Rais" w:date="2024-02-22T14:46:00Z"/>
        </w:trPr>
        <w:tc>
          <w:tcPr>
            <w:tcW w:w="2540" w:type="dxa"/>
            <w:hideMark/>
          </w:tcPr>
          <w:p w14:paraId="2856519D" w14:textId="3D4D8D95" w:rsidR="00DD202F" w:rsidRPr="00343F01" w:rsidDel="00201166" w:rsidRDefault="00DD202F">
            <w:pPr>
              <w:spacing w:before="0" w:after="20"/>
              <w:rPr>
                <w:del w:id="2838" w:author="Houyem Rais" w:date="2024-02-22T14:46:00Z"/>
                <w:sz w:val="18"/>
                <w:szCs w:val="18"/>
                <w:lang w:val="fr-FR"/>
              </w:rPr>
            </w:pPr>
            <w:del w:id="2839" w:author="Houyem Rais" w:date="2024-02-22T14:46:00Z">
              <w:r w:rsidRPr="00343F01" w:rsidDel="00201166">
                <w:rPr>
                  <w:sz w:val="18"/>
                  <w:szCs w:val="18"/>
                  <w:lang w:val="fr-FR"/>
                </w:rPr>
                <w:delText>Améléti-Tchékpo</w:delText>
              </w:r>
            </w:del>
          </w:p>
        </w:tc>
        <w:tc>
          <w:tcPr>
            <w:tcW w:w="2984" w:type="dxa"/>
            <w:vMerge/>
            <w:hideMark/>
          </w:tcPr>
          <w:p w14:paraId="1285C5EF" w14:textId="633D4F37" w:rsidR="00DD202F" w:rsidRPr="00343F01" w:rsidDel="00201166" w:rsidRDefault="00DD202F">
            <w:pPr>
              <w:spacing w:before="0" w:after="20"/>
              <w:rPr>
                <w:del w:id="2840" w:author="Houyem Rais" w:date="2024-02-22T14:46:00Z"/>
                <w:sz w:val="18"/>
                <w:szCs w:val="18"/>
                <w:lang w:val="fr-FR"/>
              </w:rPr>
            </w:pPr>
          </w:p>
        </w:tc>
        <w:tc>
          <w:tcPr>
            <w:tcW w:w="1399" w:type="dxa"/>
            <w:vMerge/>
            <w:hideMark/>
          </w:tcPr>
          <w:p w14:paraId="310729C2" w14:textId="4214D2C3" w:rsidR="00DD202F" w:rsidRPr="00343F01" w:rsidDel="00201166" w:rsidRDefault="00DD202F">
            <w:pPr>
              <w:spacing w:before="0" w:after="20"/>
              <w:rPr>
                <w:del w:id="2841" w:author="Houyem Rais" w:date="2024-02-22T14:46:00Z"/>
                <w:sz w:val="18"/>
                <w:szCs w:val="18"/>
                <w:lang w:val="fr-FR"/>
              </w:rPr>
            </w:pPr>
          </w:p>
        </w:tc>
        <w:tc>
          <w:tcPr>
            <w:tcW w:w="3539" w:type="dxa"/>
            <w:vMerge/>
            <w:hideMark/>
          </w:tcPr>
          <w:p w14:paraId="7AD9B956" w14:textId="33E65E41" w:rsidR="00DD202F" w:rsidRPr="00343F01" w:rsidDel="00201166" w:rsidRDefault="00DD202F">
            <w:pPr>
              <w:spacing w:before="0" w:after="20"/>
              <w:rPr>
                <w:del w:id="2842" w:author="Houyem Rais" w:date="2024-02-22T14:46:00Z"/>
                <w:sz w:val="18"/>
                <w:szCs w:val="18"/>
                <w:lang w:val="fr-FR"/>
              </w:rPr>
            </w:pPr>
          </w:p>
        </w:tc>
        <w:tc>
          <w:tcPr>
            <w:tcW w:w="3174" w:type="dxa"/>
            <w:vMerge/>
            <w:hideMark/>
          </w:tcPr>
          <w:p w14:paraId="0DA80B7C" w14:textId="27BAAE2B" w:rsidR="00DD202F" w:rsidRPr="00343F01" w:rsidDel="00201166" w:rsidRDefault="00DD202F">
            <w:pPr>
              <w:spacing w:before="0" w:after="20"/>
              <w:rPr>
                <w:del w:id="2843" w:author="Houyem Rais" w:date="2024-02-22T14:46:00Z"/>
                <w:sz w:val="18"/>
                <w:szCs w:val="18"/>
                <w:lang w:val="fr-FR"/>
              </w:rPr>
            </w:pPr>
          </w:p>
        </w:tc>
      </w:tr>
      <w:tr w:rsidR="00DD202F" w:rsidRPr="00343F01" w:rsidDel="00201166" w14:paraId="0460EF5D" w14:textId="6D7C1D9F">
        <w:trPr>
          <w:trHeight w:val="54"/>
          <w:del w:id="2844" w:author="Houyem Rais" w:date="2024-02-22T14:46:00Z"/>
        </w:trPr>
        <w:tc>
          <w:tcPr>
            <w:tcW w:w="2540" w:type="dxa"/>
            <w:hideMark/>
          </w:tcPr>
          <w:p w14:paraId="1A5A190A" w14:textId="32570721" w:rsidR="00DD202F" w:rsidRPr="00343F01" w:rsidDel="00201166" w:rsidRDefault="00DD202F">
            <w:pPr>
              <w:spacing w:before="0" w:after="20"/>
              <w:rPr>
                <w:del w:id="2845" w:author="Houyem Rais" w:date="2024-02-22T14:46:00Z"/>
                <w:sz w:val="18"/>
                <w:szCs w:val="18"/>
                <w:lang w:val="fr-FR"/>
              </w:rPr>
            </w:pPr>
            <w:del w:id="2846" w:author="Houyem Rais" w:date="2024-02-22T14:46:00Z">
              <w:r w:rsidRPr="00343F01" w:rsidDel="00201166">
                <w:rPr>
                  <w:sz w:val="18"/>
                  <w:szCs w:val="18"/>
                  <w:lang w:val="fr-FR"/>
                </w:rPr>
                <w:delText>Tchékpo-Tabligbo</w:delText>
              </w:r>
            </w:del>
          </w:p>
        </w:tc>
        <w:tc>
          <w:tcPr>
            <w:tcW w:w="2984" w:type="dxa"/>
            <w:hideMark/>
          </w:tcPr>
          <w:p w14:paraId="0D7F6689" w14:textId="0FBB88F0" w:rsidR="00DD202F" w:rsidRPr="00F65825" w:rsidDel="00201166" w:rsidRDefault="00DD202F">
            <w:pPr>
              <w:spacing w:before="0" w:after="20"/>
              <w:rPr>
                <w:del w:id="2847" w:author="Houyem Rais" w:date="2024-02-22T14:46:00Z"/>
                <w:sz w:val="18"/>
                <w:szCs w:val="18"/>
              </w:rPr>
            </w:pPr>
            <w:del w:id="2848" w:author="Houyem Rais" w:date="2024-02-22T14:46:00Z">
              <w:r w:rsidRPr="00343F01" w:rsidDel="00201166">
                <w:rPr>
                  <w:sz w:val="18"/>
                  <w:szCs w:val="18"/>
                </w:rPr>
                <w:delText>Ech Tchépko Dedekpoé - Ech Tabligbo</w:delText>
              </w:r>
            </w:del>
          </w:p>
        </w:tc>
        <w:tc>
          <w:tcPr>
            <w:tcW w:w="1399" w:type="dxa"/>
            <w:hideMark/>
          </w:tcPr>
          <w:p w14:paraId="6B8D4E57" w14:textId="7CEEFBD2" w:rsidR="00DD202F" w:rsidRPr="00343F01" w:rsidDel="00201166" w:rsidRDefault="00DD202F">
            <w:pPr>
              <w:spacing w:before="0" w:after="20"/>
              <w:rPr>
                <w:del w:id="2849" w:author="Houyem Rais" w:date="2024-02-22T14:46:00Z"/>
                <w:sz w:val="18"/>
                <w:szCs w:val="18"/>
                <w:lang w:val="fr-FR"/>
              </w:rPr>
            </w:pPr>
            <w:del w:id="2850" w:author="Houyem Rais" w:date="2024-02-22T14:46:00Z">
              <w:r w:rsidRPr="00343F01" w:rsidDel="00201166">
                <w:rPr>
                  <w:sz w:val="18"/>
                  <w:szCs w:val="18"/>
                  <w:lang w:val="fr-FR"/>
                </w:rPr>
                <w:delText>17,0</w:delText>
              </w:r>
            </w:del>
          </w:p>
        </w:tc>
        <w:tc>
          <w:tcPr>
            <w:tcW w:w="3539" w:type="dxa"/>
            <w:hideMark/>
          </w:tcPr>
          <w:p w14:paraId="27033EC4" w14:textId="5E6B7124" w:rsidR="00DD202F" w:rsidRPr="00343F01" w:rsidDel="00201166" w:rsidRDefault="00DD202F">
            <w:pPr>
              <w:spacing w:before="0" w:after="20"/>
              <w:rPr>
                <w:del w:id="2851" w:author="Houyem Rais" w:date="2024-02-22T14:46:00Z"/>
                <w:sz w:val="18"/>
                <w:szCs w:val="18"/>
                <w:lang w:val="fr-FR"/>
              </w:rPr>
            </w:pPr>
            <w:del w:id="2852" w:author="Houyem Rais" w:date="2024-02-22T14:46:00Z">
              <w:r w:rsidRPr="00343F01" w:rsidDel="00201166">
                <w:rPr>
                  <w:sz w:val="18"/>
                  <w:szCs w:val="18"/>
                  <w:lang w:val="fr-FR"/>
                </w:rPr>
                <w:delText>Nouveau tronçon</w:delText>
              </w:r>
            </w:del>
          </w:p>
        </w:tc>
        <w:tc>
          <w:tcPr>
            <w:tcW w:w="3174" w:type="dxa"/>
            <w:hideMark/>
          </w:tcPr>
          <w:p w14:paraId="428BB30E" w14:textId="5AE0647E" w:rsidR="00DD202F" w:rsidRPr="00343F01" w:rsidDel="00201166" w:rsidRDefault="00DD202F">
            <w:pPr>
              <w:spacing w:before="0" w:after="20"/>
              <w:rPr>
                <w:del w:id="2853" w:author="Houyem Rais" w:date="2024-02-22T14:46:00Z"/>
                <w:sz w:val="18"/>
                <w:szCs w:val="18"/>
                <w:lang w:val="fr-FR"/>
              </w:rPr>
            </w:pPr>
          </w:p>
        </w:tc>
      </w:tr>
      <w:tr w:rsidR="00DD202F" w:rsidRPr="00343F01" w:rsidDel="00201166" w14:paraId="13724658" w14:textId="2976DED9">
        <w:trPr>
          <w:trHeight w:val="54"/>
          <w:del w:id="2854" w:author="Houyem Rais" w:date="2024-02-22T14:46:00Z"/>
        </w:trPr>
        <w:tc>
          <w:tcPr>
            <w:tcW w:w="2540" w:type="dxa"/>
            <w:hideMark/>
          </w:tcPr>
          <w:p w14:paraId="15CB7D02" w14:textId="285611C6" w:rsidR="00DD202F" w:rsidRPr="00343F01" w:rsidDel="00201166" w:rsidRDefault="00DD202F">
            <w:pPr>
              <w:spacing w:before="0" w:after="20"/>
              <w:rPr>
                <w:del w:id="2855" w:author="Houyem Rais" w:date="2024-02-22T14:46:00Z"/>
                <w:sz w:val="18"/>
                <w:szCs w:val="18"/>
                <w:lang w:val="fr-FR"/>
              </w:rPr>
            </w:pPr>
            <w:del w:id="2856" w:author="Houyem Rais" w:date="2024-02-22T14:46:00Z">
              <w:r w:rsidRPr="00343F01" w:rsidDel="00201166">
                <w:rPr>
                  <w:sz w:val="18"/>
                  <w:szCs w:val="18"/>
                  <w:lang w:val="fr-FR"/>
                </w:rPr>
                <w:delText xml:space="preserve">Tabligbo-Agoméglozou </w:delText>
              </w:r>
            </w:del>
          </w:p>
        </w:tc>
        <w:tc>
          <w:tcPr>
            <w:tcW w:w="2984" w:type="dxa"/>
            <w:vMerge w:val="restart"/>
            <w:hideMark/>
          </w:tcPr>
          <w:p w14:paraId="3A876E5F" w14:textId="2CC8F4C5" w:rsidR="00DD202F" w:rsidRPr="00343F01" w:rsidDel="00201166" w:rsidRDefault="00DD202F">
            <w:pPr>
              <w:spacing w:before="0" w:after="20"/>
              <w:rPr>
                <w:del w:id="2857" w:author="Houyem Rais" w:date="2024-02-22T14:46:00Z"/>
                <w:sz w:val="18"/>
                <w:szCs w:val="18"/>
                <w:lang w:val="fr-FR"/>
              </w:rPr>
            </w:pPr>
            <w:del w:id="2858" w:author="Houyem Rais" w:date="2024-02-22T14:46:00Z">
              <w:r w:rsidRPr="00343F01" w:rsidDel="00201166">
                <w:rPr>
                  <w:sz w:val="18"/>
                  <w:szCs w:val="18"/>
                  <w:lang w:val="fr-FR"/>
                </w:rPr>
                <w:delText>Ech Tabligbo – Frontière Bénin</w:delText>
              </w:r>
            </w:del>
          </w:p>
        </w:tc>
        <w:tc>
          <w:tcPr>
            <w:tcW w:w="1399" w:type="dxa"/>
            <w:vMerge w:val="restart"/>
            <w:hideMark/>
          </w:tcPr>
          <w:p w14:paraId="78A218A3" w14:textId="50FA52D4" w:rsidR="00DD202F" w:rsidRPr="00343F01" w:rsidDel="00201166" w:rsidRDefault="00DD202F">
            <w:pPr>
              <w:spacing w:before="0" w:after="20"/>
              <w:rPr>
                <w:del w:id="2859" w:author="Houyem Rais" w:date="2024-02-22T14:46:00Z"/>
                <w:sz w:val="18"/>
                <w:szCs w:val="18"/>
                <w:lang w:val="fr-FR"/>
              </w:rPr>
            </w:pPr>
            <w:del w:id="2860" w:author="Houyem Rais" w:date="2024-02-22T14:46:00Z">
              <w:r w:rsidRPr="00343F01" w:rsidDel="00201166">
                <w:rPr>
                  <w:sz w:val="18"/>
                  <w:szCs w:val="18"/>
                  <w:lang w:val="fr-FR"/>
                </w:rPr>
                <w:delText>15,4</w:delText>
              </w:r>
            </w:del>
          </w:p>
        </w:tc>
        <w:tc>
          <w:tcPr>
            <w:tcW w:w="3539" w:type="dxa"/>
            <w:vMerge w:val="restart"/>
            <w:hideMark/>
          </w:tcPr>
          <w:p w14:paraId="7D981527" w14:textId="2DC2AA83" w:rsidR="00DD202F" w:rsidRPr="00343F01" w:rsidDel="00201166" w:rsidRDefault="00DD202F">
            <w:pPr>
              <w:spacing w:before="0" w:after="20"/>
              <w:rPr>
                <w:del w:id="2861" w:author="Houyem Rais" w:date="2024-02-22T14:46:00Z"/>
                <w:sz w:val="18"/>
                <w:szCs w:val="18"/>
                <w:lang w:val="fr-FR"/>
              </w:rPr>
            </w:pPr>
            <w:del w:id="2862" w:author="Houyem Rais" w:date="2024-02-22T14:46:00Z">
              <w:r w:rsidRPr="00343F01" w:rsidDel="00201166">
                <w:rPr>
                  <w:sz w:val="18"/>
                  <w:szCs w:val="18"/>
                  <w:lang w:val="fr-FR"/>
                </w:rPr>
                <w:delText>Nouveau tronçon</w:delText>
              </w:r>
            </w:del>
          </w:p>
          <w:p w14:paraId="4E7087C2" w14:textId="2014362A" w:rsidR="00DD202F" w:rsidRPr="00343F01" w:rsidDel="00201166" w:rsidRDefault="00DD202F">
            <w:pPr>
              <w:spacing w:before="0" w:after="20"/>
              <w:rPr>
                <w:del w:id="2863" w:author="Houyem Rais" w:date="2024-02-22T14:46:00Z"/>
                <w:sz w:val="18"/>
                <w:szCs w:val="18"/>
                <w:lang w:val="fr-FR"/>
              </w:rPr>
            </w:pPr>
          </w:p>
        </w:tc>
        <w:tc>
          <w:tcPr>
            <w:tcW w:w="3174" w:type="dxa"/>
            <w:vMerge w:val="restart"/>
            <w:hideMark/>
          </w:tcPr>
          <w:p w14:paraId="4E14EA6D" w14:textId="426EA32D" w:rsidR="00DD202F" w:rsidRPr="00343F01" w:rsidDel="00201166" w:rsidRDefault="00DD202F">
            <w:pPr>
              <w:spacing w:before="0" w:after="20"/>
              <w:rPr>
                <w:del w:id="2864" w:author="Houyem Rais" w:date="2024-02-22T14:46:00Z"/>
                <w:sz w:val="18"/>
                <w:szCs w:val="18"/>
                <w:lang w:val="fr-FR"/>
              </w:rPr>
            </w:pPr>
          </w:p>
        </w:tc>
      </w:tr>
      <w:tr w:rsidR="00DD202F" w:rsidRPr="00343F01" w:rsidDel="00201166" w14:paraId="6CF24746" w14:textId="7A6B2945">
        <w:trPr>
          <w:trHeight w:val="54"/>
          <w:del w:id="2865" w:author="Houyem Rais" w:date="2024-02-22T14:46:00Z"/>
        </w:trPr>
        <w:tc>
          <w:tcPr>
            <w:tcW w:w="2540" w:type="dxa"/>
            <w:hideMark/>
          </w:tcPr>
          <w:p w14:paraId="22016348" w14:textId="27601CB6" w:rsidR="00DD202F" w:rsidRPr="00343F01" w:rsidDel="00201166" w:rsidRDefault="00DD202F">
            <w:pPr>
              <w:spacing w:before="0" w:after="20"/>
              <w:rPr>
                <w:del w:id="2866" w:author="Houyem Rais" w:date="2024-02-22T14:46:00Z"/>
                <w:sz w:val="18"/>
                <w:szCs w:val="18"/>
                <w:lang w:val="fr-FR"/>
              </w:rPr>
            </w:pPr>
            <w:del w:id="2867" w:author="Houyem Rais" w:date="2024-02-22T14:46:00Z">
              <w:r w:rsidRPr="00343F01" w:rsidDel="00201166">
                <w:rPr>
                  <w:sz w:val="18"/>
                  <w:szCs w:val="18"/>
                  <w:lang w:val="fr-FR"/>
                </w:rPr>
                <w:delText>Afagnan-Gbtéta-Agoméglozou</w:delText>
              </w:r>
            </w:del>
          </w:p>
        </w:tc>
        <w:tc>
          <w:tcPr>
            <w:tcW w:w="2984" w:type="dxa"/>
            <w:vMerge/>
            <w:hideMark/>
          </w:tcPr>
          <w:p w14:paraId="2A4A754F" w14:textId="2D3A41EB" w:rsidR="00DD202F" w:rsidRPr="00343F01" w:rsidDel="00201166" w:rsidRDefault="00DD202F">
            <w:pPr>
              <w:spacing w:before="0" w:after="20"/>
              <w:rPr>
                <w:del w:id="2868" w:author="Houyem Rais" w:date="2024-02-22T14:46:00Z"/>
                <w:sz w:val="18"/>
                <w:szCs w:val="18"/>
                <w:lang w:val="fr-FR"/>
              </w:rPr>
            </w:pPr>
          </w:p>
        </w:tc>
        <w:tc>
          <w:tcPr>
            <w:tcW w:w="1399" w:type="dxa"/>
            <w:vMerge/>
            <w:hideMark/>
          </w:tcPr>
          <w:p w14:paraId="05831B5D" w14:textId="2EFF9902" w:rsidR="00DD202F" w:rsidRPr="00343F01" w:rsidDel="00201166" w:rsidRDefault="00DD202F">
            <w:pPr>
              <w:spacing w:before="0" w:after="20"/>
              <w:rPr>
                <w:del w:id="2869" w:author="Houyem Rais" w:date="2024-02-22T14:46:00Z"/>
                <w:sz w:val="18"/>
                <w:szCs w:val="18"/>
                <w:lang w:val="fr-FR"/>
              </w:rPr>
            </w:pPr>
          </w:p>
        </w:tc>
        <w:tc>
          <w:tcPr>
            <w:tcW w:w="3539" w:type="dxa"/>
            <w:vMerge/>
            <w:hideMark/>
          </w:tcPr>
          <w:p w14:paraId="11BD7317" w14:textId="1E9DA3E4" w:rsidR="00DD202F" w:rsidRPr="00343F01" w:rsidDel="00201166" w:rsidRDefault="00DD202F">
            <w:pPr>
              <w:spacing w:before="0" w:after="20"/>
              <w:rPr>
                <w:del w:id="2870" w:author="Houyem Rais" w:date="2024-02-22T14:46:00Z"/>
                <w:sz w:val="18"/>
                <w:szCs w:val="18"/>
                <w:lang w:val="fr-FR"/>
              </w:rPr>
            </w:pPr>
          </w:p>
        </w:tc>
        <w:tc>
          <w:tcPr>
            <w:tcW w:w="3174" w:type="dxa"/>
            <w:vMerge/>
            <w:hideMark/>
          </w:tcPr>
          <w:p w14:paraId="2BF4E497" w14:textId="20A52438" w:rsidR="00DD202F" w:rsidRPr="00343F01" w:rsidDel="00201166" w:rsidRDefault="00DD202F">
            <w:pPr>
              <w:spacing w:before="0" w:after="20"/>
              <w:rPr>
                <w:del w:id="2871" w:author="Houyem Rais" w:date="2024-02-22T14:46:00Z"/>
                <w:sz w:val="18"/>
                <w:szCs w:val="18"/>
                <w:lang w:val="fr-FR"/>
              </w:rPr>
            </w:pPr>
          </w:p>
        </w:tc>
      </w:tr>
      <w:tr w:rsidR="00DD202F" w:rsidRPr="00343F01" w:rsidDel="00201166" w14:paraId="4FC0CD88" w14:textId="7A747FE1">
        <w:trPr>
          <w:trHeight w:val="291"/>
          <w:del w:id="2872" w:author="Houyem Rais" w:date="2024-02-22T14:46:00Z"/>
        </w:trPr>
        <w:tc>
          <w:tcPr>
            <w:tcW w:w="13636" w:type="dxa"/>
            <w:gridSpan w:val="5"/>
            <w:shd w:val="clear" w:color="auto" w:fill="B4C6E7" w:themeFill="accent1" w:themeFillTint="66"/>
            <w:hideMark/>
          </w:tcPr>
          <w:p w14:paraId="25A54124" w14:textId="39A7EE7A" w:rsidR="00DD202F" w:rsidRPr="00343F01" w:rsidDel="00201166" w:rsidRDefault="00DD202F">
            <w:pPr>
              <w:spacing w:before="0" w:after="20"/>
              <w:rPr>
                <w:del w:id="2873" w:author="Houyem Rais" w:date="2024-02-22T14:46:00Z"/>
                <w:b/>
                <w:bCs/>
                <w:sz w:val="20"/>
                <w:szCs w:val="20"/>
                <w:lang w:val="fr-FR"/>
              </w:rPr>
            </w:pPr>
            <w:del w:id="2874" w:author="Houyem Rais" w:date="2024-02-22T14:46:00Z">
              <w:r w:rsidRPr="00343F01" w:rsidDel="00201166">
                <w:rPr>
                  <w:b/>
                  <w:bCs/>
                  <w:sz w:val="20"/>
                  <w:szCs w:val="20"/>
                  <w:lang w:val="fr-FR"/>
                </w:rPr>
                <w:delText>Bénin</w:delText>
              </w:r>
            </w:del>
          </w:p>
        </w:tc>
      </w:tr>
      <w:tr w:rsidR="00DD202F" w:rsidRPr="00343F01" w:rsidDel="00201166" w14:paraId="2C6FF387" w14:textId="412B721E">
        <w:trPr>
          <w:trHeight w:val="50"/>
          <w:del w:id="2875" w:author="Houyem Rais" w:date="2024-02-22T14:46:00Z"/>
        </w:trPr>
        <w:tc>
          <w:tcPr>
            <w:tcW w:w="5524" w:type="dxa"/>
            <w:gridSpan w:val="2"/>
            <w:hideMark/>
          </w:tcPr>
          <w:p w14:paraId="3299B0E0" w14:textId="7A8F7A71" w:rsidR="00DD202F" w:rsidRPr="00343F01" w:rsidDel="00201166" w:rsidRDefault="00DD202F">
            <w:pPr>
              <w:spacing w:before="0" w:after="20"/>
              <w:rPr>
                <w:del w:id="2876" w:author="Houyem Rais" w:date="2024-02-22T14:46:00Z"/>
                <w:b/>
                <w:bCs/>
                <w:sz w:val="18"/>
                <w:szCs w:val="18"/>
                <w:lang w:val="fr-FR"/>
              </w:rPr>
            </w:pPr>
            <w:del w:id="2877" w:author="Houyem Rais" w:date="2024-02-22T14:46:00Z">
              <w:r w:rsidRPr="00343F01" w:rsidDel="00201166">
                <w:rPr>
                  <w:b/>
                  <w:bCs/>
                  <w:sz w:val="18"/>
                  <w:szCs w:val="18"/>
                  <w:lang w:val="fr-FR"/>
                </w:rPr>
                <w:delText>Athiémé-Zounhouè-Houéyogbé-Bopa-Dékanmey-Tori-Calavi Kpota - Contournement Nord de Cotonou - Sèmè-Kraké</w:delText>
              </w:r>
            </w:del>
          </w:p>
        </w:tc>
        <w:tc>
          <w:tcPr>
            <w:tcW w:w="1399" w:type="dxa"/>
            <w:hideMark/>
          </w:tcPr>
          <w:p w14:paraId="4D234C61" w14:textId="1514E1C2" w:rsidR="00DD202F" w:rsidRPr="00343F01" w:rsidDel="00201166" w:rsidRDefault="00DD202F">
            <w:pPr>
              <w:spacing w:before="0" w:after="20"/>
              <w:rPr>
                <w:del w:id="2878" w:author="Houyem Rais" w:date="2024-02-22T14:46:00Z"/>
                <w:b/>
                <w:bCs/>
                <w:sz w:val="18"/>
                <w:szCs w:val="18"/>
                <w:lang w:val="fr-FR"/>
              </w:rPr>
            </w:pPr>
            <w:del w:id="2879" w:author="Houyem Rais" w:date="2024-02-22T14:46:00Z">
              <w:r w:rsidRPr="00343F01" w:rsidDel="00201166">
                <w:rPr>
                  <w:b/>
                  <w:bCs/>
                  <w:sz w:val="18"/>
                  <w:szCs w:val="18"/>
                  <w:lang w:val="fr-FR"/>
                </w:rPr>
                <w:delText>128,6</w:delText>
              </w:r>
            </w:del>
          </w:p>
        </w:tc>
        <w:tc>
          <w:tcPr>
            <w:tcW w:w="3539" w:type="dxa"/>
            <w:hideMark/>
          </w:tcPr>
          <w:p w14:paraId="5E35F842" w14:textId="5D2590E3" w:rsidR="00DD202F" w:rsidRPr="00343F01" w:rsidDel="00201166" w:rsidRDefault="00DD202F">
            <w:pPr>
              <w:spacing w:before="0" w:after="20"/>
              <w:rPr>
                <w:del w:id="2880" w:author="Houyem Rais" w:date="2024-02-22T14:46:00Z"/>
                <w:b/>
                <w:bCs/>
                <w:sz w:val="18"/>
                <w:szCs w:val="18"/>
                <w:lang w:val="fr-FR"/>
              </w:rPr>
            </w:pPr>
          </w:p>
        </w:tc>
        <w:tc>
          <w:tcPr>
            <w:tcW w:w="3174" w:type="dxa"/>
            <w:hideMark/>
          </w:tcPr>
          <w:p w14:paraId="5781DFB4" w14:textId="05344443" w:rsidR="00DD202F" w:rsidRPr="00343F01" w:rsidDel="00201166" w:rsidRDefault="00DD202F">
            <w:pPr>
              <w:spacing w:before="0" w:after="20"/>
              <w:rPr>
                <w:del w:id="2881" w:author="Houyem Rais" w:date="2024-02-22T14:46:00Z"/>
                <w:b/>
                <w:bCs/>
                <w:sz w:val="18"/>
                <w:szCs w:val="18"/>
                <w:lang w:val="fr-FR"/>
              </w:rPr>
            </w:pPr>
          </w:p>
        </w:tc>
      </w:tr>
      <w:tr w:rsidR="00DD202F" w:rsidRPr="00343F01" w:rsidDel="00201166" w14:paraId="2E2D2038" w14:textId="6C63C095">
        <w:trPr>
          <w:trHeight w:val="54"/>
          <w:del w:id="2882" w:author="Houyem Rais" w:date="2024-02-22T14:46:00Z"/>
        </w:trPr>
        <w:tc>
          <w:tcPr>
            <w:tcW w:w="2540" w:type="dxa"/>
          </w:tcPr>
          <w:p w14:paraId="5DDE548A" w14:textId="4D00DE89" w:rsidR="00DD202F" w:rsidRPr="00343F01" w:rsidDel="00201166" w:rsidRDefault="00DD202F">
            <w:pPr>
              <w:spacing w:before="0" w:after="20"/>
              <w:rPr>
                <w:del w:id="2883" w:author="Houyem Rais" w:date="2024-02-22T14:46:00Z"/>
                <w:sz w:val="18"/>
                <w:szCs w:val="18"/>
                <w:lang w:val="fr-FR"/>
              </w:rPr>
            </w:pPr>
            <w:del w:id="2884" w:author="Houyem Rais" w:date="2024-02-22T14:46:00Z">
              <w:r w:rsidRPr="00343F01" w:rsidDel="00201166">
                <w:rPr>
                  <w:sz w:val="18"/>
                  <w:szCs w:val="18"/>
                  <w:lang w:val="fr-FR"/>
                </w:rPr>
                <w:delText>Frontière Togo- Ouinga</w:delText>
              </w:r>
            </w:del>
          </w:p>
        </w:tc>
        <w:tc>
          <w:tcPr>
            <w:tcW w:w="2984" w:type="dxa"/>
          </w:tcPr>
          <w:p w14:paraId="355E0B73" w14:textId="24BAAECE" w:rsidR="00DD202F" w:rsidRPr="00343F01" w:rsidDel="00201166" w:rsidRDefault="00DD202F">
            <w:pPr>
              <w:spacing w:before="0" w:after="20"/>
              <w:rPr>
                <w:del w:id="2885" w:author="Houyem Rais" w:date="2024-02-22T14:46:00Z"/>
                <w:sz w:val="18"/>
                <w:szCs w:val="18"/>
                <w:lang w:val="fr-FR"/>
              </w:rPr>
            </w:pPr>
            <w:del w:id="2886" w:author="Houyem Rais" w:date="2024-02-22T14:46:00Z">
              <w:r w:rsidRPr="00343F01" w:rsidDel="00201166">
                <w:rPr>
                  <w:sz w:val="18"/>
                  <w:szCs w:val="18"/>
                  <w:lang w:val="fr-FR"/>
                </w:rPr>
                <w:delText>Frontière Togo- Ech Ouinga</w:delText>
              </w:r>
            </w:del>
          </w:p>
        </w:tc>
        <w:tc>
          <w:tcPr>
            <w:tcW w:w="1399" w:type="dxa"/>
          </w:tcPr>
          <w:p w14:paraId="73EA0208" w14:textId="6F72F645" w:rsidR="00DD202F" w:rsidRPr="00343F01" w:rsidDel="00201166" w:rsidRDefault="00DD202F">
            <w:pPr>
              <w:spacing w:before="0" w:after="20"/>
              <w:rPr>
                <w:del w:id="2887" w:author="Houyem Rais" w:date="2024-02-22T14:46:00Z"/>
                <w:sz w:val="18"/>
                <w:szCs w:val="18"/>
                <w:lang w:val="fr-FR"/>
              </w:rPr>
            </w:pPr>
            <w:del w:id="2888" w:author="Houyem Rais" w:date="2024-02-22T14:46:00Z">
              <w:r w:rsidRPr="00343F01" w:rsidDel="00201166">
                <w:rPr>
                  <w:sz w:val="18"/>
                  <w:szCs w:val="18"/>
                  <w:lang w:val="fr-FR"/>
                </w:rPr>
                <w:delText>15,0</w:delText>
              </w:r>
            </w:del>
          </w:p>
        </w:tc>
        <w:tc>
          <w:tcPr>
            <w:tcW w:w="3539" w:type="dxa"/>
          </w:tcPr>
          <w:p w14:paraId="735CE324" w14:textId="5482480E" w:rsidR="00DD202F" w:rsidRPr="00343F01" w:rsidDel="00201166" w:rsidRDefault="00DD202F">
            <w:pPr>
              <w:spacing w:before="0" w:after="20"/>
              <w:rPr>
                <w:del w:id="2889" w:author="Houyem Rais" w:date="2024-02-22T14:46:00Z"/>
                <w:sz w:val="18"/>
                <w:szCs w:val="18"/>
                <w:lang w:val="fr-FR"/>
              </w:rPr>
            </w:pPr>
            <w:del w:id="2890" w:author="Houyem Rais" w:date="2024-02-22T14:46:00Z">
              <w:r w:rsidRPr="00343F01" w:rsidDel="00201166">
                <w:rPr>
                  <w:sz w:val="18"/>
                  <w:szCs w:val="18"/>
                  <w:lang w:val="fr-FR"/>
                </w:rPr>
                <w:delText>Nouveau tronçon</w:delText>
              </w:r>
            </w:del>
          </w:p>
        </w:tc>
        <w:tc>
          <w:tcPr>
            <w:tcW w:w="3174" w:type="dxa"/>
          </w:tcPr>
          <w:p w14:paraId="4D82CE32" w14:textId="251331A1" w:rsidR="00DD202F" w:rsidRPr="00343F01" w:rsidDel="00201166" w:rsidRDefault="00DD202F">
            <w:pPr>
              <w:spacing w:before="0" w:after="20"/>
              <w:rPr>
                <w:del w:id="2891" w:author="Houyem Rais" w:date="2024-02-22T14:46:00Z"/>
                <w:sz w:val="18"/>
                <w:szCs w:val="18"/>
                <w:lang w:val="fr-FR"/>
              </w:rPr>
            </w:pPr>
          </w:p>
        </w:tc>
      </w:tr>
      <w:tr w:rsidR="00DD202F" w:rsidRPr="00343F01" w:rsidDel="00201166" w14:paraId="1F3839ED" w14:textId="08277D47">
        <w:trPr>
          <w:trHeight w:val="54"/>
          <w:del w:id="2892" w:author="Houyem Rais" w:date="2024-02-22T14:46:00Z"/>
        </w:trPr>
        <w:tc>
          <w:tcPr>
            <w:tcW w:w="2540" w:type="dxa"/>
          </w:tcPr>
          <w:p w14:paraId="1439C5D6" w14:textId="49DFFED4" w:rsidR="00DD202F" w:rsidRPr="00343F01" w:rsidDel="00201166" w:rsidRDefault="00DD202F">
            <w:pPr>
              <w:spacing w:before="0" w:after="20"/>
              <w:rPr>
                <w:del w:id="2893" w:author="Houyem Rais" w:date="2024-02-22T14:46:00Z"/>
                <w:sz w:val="18"/>
                <w:szCs w:val="18"/>
                <w:lang w:val="fr-FR"/>
              </w:rPr>
            </w:pPr>
          </w:p>
        </w:tc>
        <w:tc>
          <w:tcPr>
            <w:tcW w:w="2984" w:type="dxa"/>
            <w:hideMark/>
          </w:tcPr>
          <w:p w14:paraId="07674CC8" w14:textId="79418DFD" w:rsidR="00DD202F" w:rsidRPr="00343F01" w:rsidDel="00201166" w:rsidRDefault="00DD202F">
            <w:pPr>
              <w:spacing w:before="0" w:after="20"/>
              <w:rPr>
                <w:del w:id="2894" w:author="Houyem Rais" w:date="2024-02-22T14:46:00Z"/>
                <w:sz w:val="18"/>
                <w:szCs w:val="18"/>
                <w:lang w:val="fr-FR"/>
              </w:rPr>
            </w:pPr>
            <w:del w:id="2895" w:author="Houyem Rais" w:date="2024-02-22T14:46:00Z">
              <w:r w:rsidRPr="00343F01" w:rsidDel="00201166">
                <w:rPr>
                  <w:sz w:val="18"/>
                  <w:szCs w:val="18"/>
                  <w:lang w:val="fr-FR"/>
                </w:rPr>
                <w:delText>Ech Ouinga - Ech Agnami</w:delText>
              </w:r>
            </w:del>
          </w:p>
        </w:tc>
        <w:tc>
          <w:tcPr>
            <w:tcW w:w="1399" w:type="dxa"/>
            <w:hideMark/>
          </w:tcPr>
          <w:p w14:paraId="20F94450" w14:textId="5741A844" w:rsidR="00DD202F" w:rsidRPr="00343F01" w:rsidDel="00201166" w:rsidRDefault="00DD202F">
            <w:pPr>
              <w:spacing w:before="0" w:after="20"/>
              <w:rPr>
                <w:del w:id="2896" w:author="Houyem Rais" w:date="2024-02-22T14:46:00Z"/>
                <w:sz w:val="18"/>
                <w:szCs w:val="18"/>
                <w:lang w:val="fr-FR"/>
              </w:rPr>
            </w:pPr>
            <w:del w:id="2897" w:author="Houyem Rais" w:date="2024-02-22T14:46:00Z">
              <w:r w:rsidRPr="00343F01" w:rsidDel="00201166">
                <w:rPr>
                  <w:sz w:val="18"/>
                  <w:szCs w:val="18"/>
                  <w:lang w:val="fr-FR"/>
                </w:rPr>
                <w:delText>17,3</w:delText>
              </w:r>
            </w:del>
          </w:p>
        </w:tc>
        <w:tc>
          <w:tcPr>
            <w:tcW w:w="3539" w:type="dxa"/>
            <w:hideMark/>
          </w:tcPr>
          <w:p w14:paraId="15BE789F" w14:textId="3166121C" w:rsidR="00DD202F" w:rsidRPr="00343F01" w:rsidDel="00201166" w:rsidRDefault="00DD202F">
            <w:pPr>
              <w:spacing w:before="0" w:after="20"/>
              <w:rPr>
                <w:del w:id="2898" w:author="Houyem Rais" w:date="2024-02-22T14:46:00Z"/>
                <w:sz w:val="18"/>
                <w:szCs w:val="18"/>
                <w:lang w:val="fr-FR"/>
              </w:rPr>
            </w:pPr>
            <w:del w:id="2899" w:author="Houyem Rais" w:date="2024-02-22T14:46:00Z">
              <w:r w:rsidRPr="00343F01" w:rsidDel="00201166">
                <w:rPr>
                  <w:sz w:val="18"/>
                  <w:szCs w:val="18"/>
                  <w:lang w:val="fr-FR"/>
                </w:rPr>
                <w:delText>Nouveau tronçon</w:delText>
              </w:r>
            </w:del>
          </w:p>
        </w:tc>
        <w:tc>
          <w:tcPr>
            <w:tcW w:w="3174" w:type="dxa"/>
            <w:hideMark/>
          </w:tcPr>
          <w:p w14:paraId="47263125" w14:textId="33D186A7" w:rsidR="00DD202F" w:rsidRPr="00343F01" w:rsidDel="00201166" w:rsidRDefault="00DD202F">
            <w:pPr>
              <w:spacing w:before="0" w:after="20"/>
              <w:rPr>
                <w:del w:id="2900" w:author="Houyem Rais" w:date="2024-02-22T14:46:00Z"/>
                <w:sz w:val="18"/>
                <w:szCs w:val="18"/>
                <w:lang w:val="fr-FR"/>
              </w:rPr>
            </w:pPr>
          </w:p>
        </w:tc>
      </w:tr>
      <w:tr w:rsidR="00DD202F" w:rsidRPr="00343F01" w:rsidDel="00201166" w14:paraId="6AD9E0E6" w14:textId="6D4B23E7">
        <w:trPr>
          <w:trHeight w:val="54"/>
          <w:del w:id="2901" w:author="Houyem Rais" w:date="2024-02-22T14:46:00Z"/>
        </w:trPr>
        <w:tc>
          <w:tcPr>
            <w:tcW w:w="2540" w:type="dxa"/>
          </w:tcPr>
          <w:p w14:paraId="4B12F8A3" w14:textId="6DFDC0A4" w:rsidR="00DD202F" w:rsidRPr="00343F01" w:rsidDel="00201166" w:rsidRDefault="00DD202F">
            <w:pPr>
              <w:spacing w:before="0" w:after="20"/>
              <w:rPr>
                <w:del w:id="2902" w:author="Houyem Rais" w:date="2024-02-22T14:46:00Z"/>
                <w:sz w:val="18"/>
                <w:szCs w:val="18"/>
                <w:lang w:val="fr-FR"/>
              </w:rPr>
            </w:pPr>
          </w:p>
        </w:tc>
        <w:tc>
          <w:tcPr>
            <w:tcW w:w="2984" w:type="dxa"/>
            <w:hideMark/>
          </w:tcPr>
          <w:p w14:paraId="31D96041" w14:textId="7CDE8593" w:rsidR="00DD202F" w:rsidRPr="00343F01" w:rsidDel="00201166" w:rsidRDefault="00DD202F">
            <w:pPr>
              <w:spacing w:before="0" w:after="20"/>
              <w:rPr>
                <w:del w:id="2903" w:author="Houyem Rais" w:date="2024-02-22T14:46:00Z"/>
                <w:sz w:val="18"/>
                <w:szCs w:val="18"/>
                <w:lang w:val="fr-FR"/>
              </w:rPr>
            </w:pPr>
            <w:del w:id="2904" w:author="Houyem Rais" w:date="2024-02-22T14:46:00Z">
              <w:r w:rsidRPr="00343F01" w:rsidDel="00201166">
                <w:rPr>
                  <w:sz w:val="18"/>
                  <w:szCs w:val="18"/>
                  <w:lang w:val="fr-FR"/>
                </w:rPr>
                <w:delText>Ech Agnami - Ech Adjohoun</w:delText>
              </w:r>
            </w:del>
          </w:p>
        </w:tc>
        <w:tc>
          <w:tcPr>
            <w:tcW w:w="1399" w:type="dxa"/>
            <w:hideMark/>
          </w:tcPr>
          <w:p w14:paraId="7B4E6BAF" w14:textId="3764A8EB" w:rsidR="00DD202F" w:rsidRPr="00343F01" w:rsidDel="00201166" w:rsidRDefault="00DD202F">
            <w:pPr>
              <w:spacing w:before="0" w:after="20"/>
              <w:rPr>
                <w:del w:id="2905" w:author="Houyem Rais" w:date="2024-02-22T14:46:00Z"/>
                <w:sz w:val="18"/>
                <w:szCs w:val="18"/>
                <w:lang w:val="fr-FR"/>
              </w:rPr>
            </w:pPr>
            <w:del w:id="2906" w:author="Houyem Rais" w:date="2024-02-22T14:46:00Z">
              <w:r w:rsidRPr="00343F01" w:rsidDel="00201166">
                <w:rPr>
                  <w:sz w:val="18"/>
                  <w:szCs w:val="18"/>
                  <w:lang w:val="fr-FR"/>
                </w:rPr>
                <w:delText>10,9</w:delText>
              </w:r>
            </w:del>
          </w:p>
        </w:tc>
        <w:tc>
          <w:tcPr>
            <w:tcW w:w="3539" w:type="dxa"/>
            <w:hideMark/>
          </w:tcPr>
          <w:p w14:paraId="0A86231F" w14:textId="40442AC7" w:rsidR="00DD202F" w:rsidRPr="00343F01" w:rsidDel="00201166" w:rsidRDefault="00DD202F">
            <w:pPr>
              <w:spacing w:before="0" w:after="20"/>
              <w:rPr>
                <w:del w:id="2907" w:author="Houyem Rais" w:date="2024-02-22T14:46:00Z"/>
                <w:sz w:val="18"/>
                <w:szCs w:val="18"/>
                <w:lang w:val="fr-FR"/>
              </w:rPr>
            </w:pPr>
            <w:del w:id="2908" w:author="Houyem Rais" w:date="2024-02-22T14:46:00Z">
              <w:r w:rsidRPr="00343F01" w:rsidDel="00201166">
                <w:rPr>
                  <w:sz w:val="18"/>
                  <w:szCs w:val="18"/>
                  <w:lang w:val="fr-FR"/>
                </w:rPr>
                <w:delText>Nouveau tronçon</w:delText>
              </w:r>
            </w:del>
          </w:p>
        </w:tc>
        <w:tc>
          <w:tcPr>
            <w:tcW w:w="3174" w:type="dxa"/>
            <w:hideMark/>
          </w:tcPr>
          <w:p w14:paraId="56FE0A31" w14:textId="1229EBE3" w:rsidR="00DD202F" w:rsidRPr="00343F01" w:rsidDel="00201166" w:rsidRDefault="00DD202F">
            <w:pPr>
              <w:spacing w:before="0" w:after="20"/>
              <w:rPr>
                <w:del w:id="2909" w:author="Houyem Rais" w:date="2024-02-22T14:46:00Z"/>
                <w:sz w:val="18"/>
                <w:szCs w:val="18"/>
                <w:lang w:val="fr-FR"/>
              </w:rPr>
            </w:pPr>
          </w:p>
        </w:tc>
      </w:tr>
      <w:tr w:rsidR="00DD202F" w:rsidRPr="00343F01" w:rsidDel="00201166" w14:paraId="5B3BBCF9" w14:textId="3982EFC6">
        <w:trPr>
          <w:trHeight w:val="381"/>
          <w:del w:id="2910" w:author="Houyem Rais" w:date="2024-02-22T14:46:00Z"/>
        </w:trPr>
        <w:tc>
          <w:tcPr>
            <w:tcW w:w="2540" w:type="dxa"/>
          </w:tcPr>
          <w:p w14:paraId="4395D55C" w14:textId="76AD36D9" w:rsidR="00DD202F" w:rsidRPr="00343F01" w:rsidDel="00201166" w:rsidRDefault="00DD202F">
            <w:pPr>
              <w:spacing w:before="0" w:after="20"/>
              <w:rPr>
                <w:del w:id="2911" w:author="Houyem Rais" w:date="2024-02-22T14:46:00Z"/>
                <w:sz w:val="18"/>
                <w:szCs w:val="18"/>
                <w:lang w:val="fr-FR"/>
              </w:rPr>
            </w:pPr>
          </w:p>
        </w:tc>
        <w:tc>
          <w:tcPr>
            <w:tcW w:w="2984" w:type="dxa"/>
            <w:hideMark/>
          </w:tcPr>
          <w:p w14:paraId="6627035C" w14:textId="6877D51F" w:rsidR="00DD202F" w:rsidRPr="00F65825" w:rsidDel="00201166" w:rsidRDefault="00DD202F">
            <w:pPr>
              <w:spacing w:before="0" w:after="20"/>
              <w:rPr>
                <w:del w:id="2912" w:author="Houyem Rais" w:date="2024-02-22T14:46:00Z"/>
                <w:sz w:val="18"/>
                <w:szCs w:val="18"/>
              </w:rPr>
            </w:pPr>
            <w:del w:id="2913" w:author="Houyem Rais" w:date="2024-02-22T14:46:00Z">
              <w:r w:rsidRPr="00343F01" w:rsidDel="00201166">
                <w:rPr>
                  <w:sz w:val="18"/>
                  <w:szCs w:val="18"/>
                </w:rPr>
                <w:delText>Ech Adjohoun - Ech Tori-Bossito</w:delText>
              </w:r>
            </w:del>
          </w:p>
        </w:tc>
        <w:tc>
          <w:tcPr>
            <w:tcW w:w="1399" w:type="dxa"/>
            <w:hideMark/>
          </w:tcPr>
          <w:p w14:paraId="01B8D191" w14:textId="773A81F6" w:rsidR="00DD202F" w:rsidRPr="00343F01" w:rsidDel="00201166" w:rsidRDefault="00DD202F">
            <w:pPr>
              <w:spacing w:before="0" w:after="20"/>
              <w:rPr>
                <w:del w:id="2914" w:author="Houyem Rais" w:date="2024-02-22T14:46:00Z"/>
                <w:sz w:val="18"/>
                <w:szCs w:val="18"/>
                <w:lang w:val="fr-FR"/>
              </w:rPr>
            </w:pPr>
            <w:del w:id="2915" w:author="Houyem Rais" w:date="2024-02-22T14:46:00Z">
              <w:r w:rsidRPr="00343F01" w:rsidDel="00201166">
                <w:rPr>
                  <w:sz w:val="18"/>
                  <w:szCs w:val="18"/>
                  <w:lang w:val="fr-FR"/>
                </w:rPr>
                <w:delText>15,9</w:delText>
              </w:r>
            </w:del>
          </w:p>
        </w:tc>
        <w:tc>
          <w:tcPr>
            <w:tcW w:w="3539" w:type="dxa"/>
            <w:hideMark/>
          </w:tcPr>
          <w:p w14:paraId="2A4C65CB" w14:textId="6F4BAF71" w:rsidR="00DD202F" w:rsidRPr="00343F01" w:rsidDel="00201166" w:rsidRDefault="00DD202F">
            <w:pPr>
              <w:spacing w:before="0" w:after="20"/>
              <w:rPr>
                <w:del w:id="2916" w:author="Houyem Rais" w:date="2024-02-22T14:46:00Z"/>
                <w:sz w:val="18"/>
                <w:szCs w:val="18"/>
                <w:lang w:val="fr-FR"/>
              </w:rPr>
            </w:pPr>
            <w:del w:id="2917" w:author="Houyem Rais" w:date="2024-02-22T14:46:00Z">
              <w:r w:rsidRPr="00343F01" w:rsidDel="00201166">
                <w:rPr>
                  <w:sz w:val="18"/>
                  <w:szCs w:val="18"/>
                  <w:lang w:val="fr-FR"/>
                </w:rPr>
                <w:delText>Nouveau tronçon</w:delText>
              </w:r>
            </w:del>
          </w:p>
        </w:tc>
        <w:tc>
          <w:tcPr>
            <w:tcW w:w="3174" w:type="dxa"/>
          </w:tcPr>
          <w:p w14:paraId="4FE9E67A" w14:textId="45967E95" w:rsidR="00DD202F" w:rsidRPr="00343F01" w:rsidDel="00201166" w:rsidRDefault="00DD202F">
            <w:pPr>
              <w:spacing w:before="0" w:after="20"/>
              <w:rPr>
                <w:del w:id="2918" w:author="Houyem Rais" w:date="2024-02-22T14:46:00Z"/>
                <w:sz w:val="18"/>
                <w:szCs w:val="18"/>
                <w:lang w:val="fr-FR"/>
              </w:rPr>
            </w:pPr>
          </w:p>
        </w:tc>
      </w:tr>
      <w:tr w:rsidR="00DD202F" w:rsidRPr="00343F01" w:rsidDel="00201166" w14:paraId="6A3850B3" w14:textId="5492BA4D">
        <w:trPr>
          <w:trHeight w:val="338"/>
          <w:del w:id="2919" w:author="Houyem Rais" w:date="2024-02-22T14:46:00Z"/>
        </w:trPr>
        <w:tc>
          <w:tcPr>
            <w:tcW w:w="2540" w:type="dxa"/>
          </w:tcPr>
          <w:p w14:paraId="1DCD7074" w14:textId="6F354A01" w:rsidR="00DD202F" w:rsidRPr="00343F01" w:rsidDel="00201166" w:rsidRDefault="00DD202F">
            <w:pPr>
              <w:spacing w:before="0" w:after="20"/>
              <w:rPr>
                <w:del w:id="2920" w:author="Houyem Rais" w:date="2024-02-22T14:46:00Z"/>
                <w:sz w:val="18"/>
                <w:szCs w:val="18"/>
                <w:lang w:val="fr-FR"/>
              </w:rPr>
            </w:pPr>
          </w:p>
        </w:tc>
        <w:tc>
          <w:tcPr>
            <w:tcW w:w="2984" w:type="dxa"/>
            <w:hideMark/>
          </w:tcPr>
          <w:p w14:paraId="6D5FDD5E" w14:textId="410C342A" w:rsidR="00DD202F" w:rsidRPr="00057324" w:rsidDel="00201166" w:rsidRDefault="00DD202F">
            <w:pPr>
              <w:spacing w:before="0" w:after="20"/>
              <w:rPr>
                <w:del w:id="2921" w:author="Houyem Rais" w:date="2024-02-22T14:46:00Z"/>
                <w:sz w:val="18"/>
                <w:szCs w:val="18"/>
                <w:lang w:val="it-IT"/>
                <w:rPrChange w:id="2922" w:author="Houyem Rais" w:date="2024-02-22T14:40:00Z">
                  <w:rPr>
                    <w:del w:id="2923" w:author="Houyem Rais" w:date="2024-02-22T14:46:00Z"/>
                    <w:sz w:val="18"/>
                    <w:szCs w:val="18"/>
                  </w:rPr>
                </w:rPrChange>
              </w:rPr>
            </w:pPr>
            <w:del w:id="2924" w:author="Houyem Rais" w:date="2024-02-22T14:46:00Z">
              <w:r w:rsidRPr="00057324" w:rsidDel="00201166">
                <w:rPr>
                  <w:sz w:val="18"/>
                  <w:szCs w:val="18"/>
                  <w:lang w:val="it-IT"/>
                  <w:rPrChange w:id="2925" w:author="Houyem Rais" w:date="2024-02-22T14:40:00Z">
                    <w:rPr>
                      <w:sz w:val="18"/>
                      <w:szCs w:val="18"/>
                    </w:rPr>
                  </w:rPrChange>
                </w:rPr>
                <w:delText>Ech Tori-Bossito - Ech Abomey-Calavi</w:delText>
              </w:r>
            </w:del>
          </w:p>
        </w:tc>
        <w:tc>
          <w:tcPr>
            <w:tcW w:w="1399" w:type="dxa"/>
            <w:hideMark/>
          </w:tcPr>
          <w:p w14:paraId="11BC4714" w14:textId="2939B8BB" w:rsidR="00DD202F" w:rsidRPr="00343F01" w:rsidDel="00201166" w:rsidRDefault="00DD202F">
            <w:pPr>
              <w:spacing w:before="0" w:after="20"/>
              <w:rPr>
                <w:del w:id="2926" w:author="Houyem Rais" w:date="2024-02-22T14:46:00Z"/>
                <w:sz w:val="18"/>
                <w:szCs w:val="18"/>
                <w:lang w:val="fr-FR"/>
              </w:rPr>
            </w:pPr>
            <w:del w:id="2927" w:author="Houyem Rais" w:date="2024-02-22T14:46:00Z">
              <w:r w:rsidRPr="00343F01" w:rsidDel="00201166">
                <w:rPr>
                  <w:sz w:val="18"/>
                  <w:szCs w:val="18"/>
                  <w:lang w:val="fr-FR"/>
                </w:rPr>
                <w:delText>16,6</w:delText>
              </w:r>
            </w:del>
          </w:p>
        </w:tc>
        <w:tc>
          <w:tcPr>
            <w:tcW w:w="3539" w:type="dxa"/>
            <w:hideMark/>
          </w:tcPr>
          <w:p w14:paraId="7EFF7B57" w14:textId="4A2ABC6D" w:rsidR="00DD202F" w:rsidRPr="00343F01" w:rsidDel="00201166" w:rsidRDefault="00DD202F">
            <w:pPr>
              <w:spacing w:before="0" w:after="20"/>
              <w:rPr>
                <w:del w:id="2928" w:author="Houyem Rais" w:date="2024-02-22T14:46:00Z"/>
                <w:sz w:val="18"/>
                <w:szCs w:val="18"/>
                <w:lang w:val="fr-FR"/>
              </w:rPr>
            </w:pPr>
            <w:del w:id="2929" w:author="Houyem Rais" w:date="2024-02-22T14:46:00Z">
              <w:r w:rsidRPr="00343F01" w:rsidDel="00201166">
                <w:rPr>
                  <w:sz w:val="18"/>
                  <w:szCs w:val="18"/>
                  <w:lang w:val="fr-FR"/>
                </w:rPr>
                <w:delText>Nouveau tronçon</w:delText>
              </w:r>
            </w:del>
          </w:p>
        </w:tc>
        <w:tc>
          <w:tcPr>
            <w:tcW w:w="3174" w:type="dxa"/>
            <w:hideMark/>
          </w:tcPr>
          <w:p w14:paraId="2A2BB7D6" w14:textId="648B719F" w:rsidR="00DD202F" w:rsidRPr="00343F01" w:rsidDel="00201166" w:rsidRDefault="00DD202F">
            <w:pPr>
              <w:spacing w:before="0" w:after="20"/>
              <w:rPr>
                <w:del w:id="2930" w:author="Houyem Rais" w:date="2024-02-22T14:46:00Z"/>
                <w:sz w:val="18"/>
                <w:szCs w:val="18"/>
                <w:lang w:val="fr-FR"/>
              </w:rPr>
            </w:pPr>
          </w:p>
        </w:tc>
      </w:tr>
      <w:tr w:rsidR="00DD202F" w:rsidRPr="00343F01" w:rsidDel="00201166" w14:paraId="026BEFB3" w14:textId="18949DFB">
        <w:trPr>
          <w:trHeight w:val="316"/>
          <w:del w:id="2931" w:author="Houyem Rais" w:date="2024-02-22T14:46:00Z"/>
        </w:trPr>
        <w:tc>
          <w:tcPr>
            <w:tcW w:w="2540" w:type="dxa"/>
          </w:tcPr>
          <w:p w14:paraId="0D7CD991" w14:textId="12991A3A" w:rsidR="00DD202F" w:rsidRPr="00343F01" w:rsidDel="00201166" w:rsidRDefault="00DD202F">
            <w:pPr>
              <w:spacing w:before="0" w:after="20"/>
              <w:rPr>
                <w:del w:id="2932" w:author="Houyem Rais" w:date="2024-02-22T14:46:00Z"/>
                <w:sz w:val="18"/>
                <w:szCs w:val="18"/>
                <w:lang w:val="fr-FR"/>
              </w:rPr>
            </w:pPr>
            <w:del w:id="2933" w:author="Houyem Rais" w:date="2024-02-22T14:46:00Z">
              <w:r w:rsidRPr="00343F01" w:rsidDel="00201166">
                <w:rPr>
                  <w:sz w:val="18"/>
                  <w:szCs w:val="18"/>
                  <w:lang w:val="fr-FR"/>
                </w:rPr>
                <w:delText>Traversée de la zone urbaine d’Ouèdo</w:delText>
              </w:r>
            </w:del>
          </w:p>
        </w:tc>
        <w:tc>
          <w:tcPr>
            <w:tcW w:w="2984" w:type="dxa"/>
            <w:hideMark/>
          </w:tcPr>
          <w:p w14:paraId="09B350CB" w14:textId="2AEF3EF3" w:rsidR="00DD202F" w:rsidRPr="00F65825" w:rsidDel="00201166" w:rsidRDefault="00DD202F">
            <w:pPr>
              <w:spacing w:before="0" w:after="20"/>
              <w:rPr>
                <w:del w:id="2934" w:author="Houyem Rais" w:date="2024-02-22T14:46:00Z"/>
                <w:sz w:val="18"/>
                <w:szCs w:val="18"/>
              </w:rPr>
            </w:pPr>
            <w:del w:id="2935" w:author="Houyem Rais" w:date="2024-02-22T14:46:00Z">
              <w:r w:rsidRPr="00343F01" w:rsidDel="00201166">
                <w:rPr>
                  <w:sz w:val="18"/>
                  <w:szCs w:val="18"/>
                </w:rPr>
                <w:delText>Ech Abomey-Calavi - Ech Zogbo - Ech Godomey</w:delText>
              </w:r>
            </w:del>
          </w:p>
        </w:tc>
        <w:tc>
          <w:tcPr>
            <w:tcW w:w="1399" w:type="dxa"/>
            <w:hideMark/>
          </w:tcPr>
          <w:p w14:paraId="3F2F294E" w14:textId="637360AA" w:rsidR="00DD202F" w:rsidRPr="00343F01" w:rsidDel="00201166" w:rsidRDefault="00DD202F">
            <w:pPr>
              <w:spacing w:before="0" w:after="20"/>
              <w:rPr>
                <w:del w:id="2936" w:author="Houyem Rais" w:date="2024-02-22T14:46:00Z"/>
                <w:sz w:val="18"/>
                <w:szCs w:val="18"/>
                <w:lang w:val="fr-FR"/>
              </w:rPr>
            </w:pPr>
            <w:del w:id="2937" w:author="Houyem Rais" w:date="2024-02-22T14:46:00Z">
              <w:r w:rsidRPr="00343F01" w:rsidDel="00201166">
                <w:rPr>
                  <w:sz w:val="18"/>
                  <w:szCs w:val="18"/>
                  <w:lang w:val="fr-FR"/>
                </w:rPr>
                <w:delText>10,8</w:delText>
              </w:r>
            </w:del>
          </w:p>
        </w:tc>
        <w:tc>
          <w:tcPr>
            <w:tcW w:w="3539" w:type="dxa"/>
          </w:tcPr>
          <w:p w14:paraId="0F505999" w14:textId="0FDA7816" w:rsidR="00DD202F" w:rsidRPr="00343F01" w:rsidDel="00201166" w:rsidRDefault="00DD202F">
            <w:pPr>
              <w:spacing w:before="0" w:after="20"/>
              <w:rPr>
                <w:del w:id="2938" w:author="Houyem Rais" w:date="2024-02-22T14:46:00Z"/>
                <w:sz w:val="18"/>
                <w:szCs w:val="18"/>
                <w:lang w:val="fr-FR"/>
              </w:rPr>
            </w:pPr>
            <w:del w:id="2939" w:author="Houyem Rais" w:date="2024-02-22T14:46:00Z">
              <w:r w:rsidRPr="00343F01" w:rsidDel="00201166">
                <w:rPr>
                  <w:sz w:val="18"/>
                  <w:szCs w:val="18"/>
                  <w:lang w:val="fr-FR"/>
                </w:rPr>
                <w:delText>Nouveau tronçon</w:delText>
              </w:r>
            </w:del>
          </w:p>
        </w:tc>
        <w:tc>
          <w:tcPr>
            <w:tcW w:w="3174" w:type="dxa"/>
          </w:tcPr>
          <w:p w14:paraId="188A0845" w14:textId="4B3DAFF8" w:rsidR="00DD202F" w:rsidRPr="00343F01" w:rsidDel="00201166" w:rsidRDefault="00DD202F">
            <w:pPr>
              <w:spacing w:before="0" w:after="20"/>
              <w:rPr>
                <w:del w:id="2940" w:author="Houyem Rais" w:date="2024-02-22T14:46:00Z"/>
                <w:sz w:val="18"/>
                <w:szCs w:val="18"/>
                <w:lang w:val="fr-FR"/>
              </w:rPr>
            </w:pPr>
          </w:p>
        </w:tc>
      </w:tr>
      <w:tr w:rsidR="00DD202F" w:rsidRPr="00343F01" w:rsidDel="00201166" w14:paraId="16335756" w14:textId="1042CCCC">
        <w:trPr>
          <w:trHeight w:val="54"/>
          <w:del w:id="2941" w:author="Houyem Rais" w:date="2024-02-22T14:46:00Z"/>
        </w:trPr>
        <w:tc>
          <w:tcPr>
            <w:tcW w:w="2540" w:type="dxa"/>
            <w:hideMark/>
          </w:tcPr>
          <w:p w14:paraId="01D75516" w14:textId="1B196340" w:rsidR="00DD202F" w:rsidRPr="00343F01" w:rsidDel="00201166" w:rsidRDefault="00DD202F">
            <w:pPr>
              <w:spacing w:before="0" w:after="20"/>
              <w:rPr>
                <w:del w:id="2942" w:author="Houyem Rais" w:date="2024-02-22T14:46:00Z"/>
                <w:sz w:val="18"/>
                <w:szCs w:val="18"/>
                <w:lang w:val="fr-FR"/>
              </w:rPr>
            </w:pPr>
            <w:del w:id="2943" w:author="Houyem Rais" w:date="2024-02-22T14:46:00Z">
              <w:r w:rsidRPr="00343F01" w:rsidDel="00201166">
                <w:rPr>
                  <w:sz w:val="18"/>
                  <w:szCs w:val="18"/>
                  <w:lang w:val="fr-FR"/>
                </w:rPr>
                <w:delText>Tracé au nord de Cotonou et au sud du lac Nokoué</w:delText>
              </w:r>
            </w:del>
          </w:p>
        </w:tc>
        <w:tc>
          <w:tcPr>
            <w:tcW w:w="2984" w:type="dxa"/>
            <w:hideMark/>
          </w:tcPr>
          <w:p w14:paraId="3CE7E32B" w14:textId="26CCC582" w:rsidR="00DD202F" w:rsidRPr="00343F01" w:rsidDel="00201166" w:rsidRDefault="00DD202F">
            <w:pPr>
              <w:spacing w:before="0" w:after="20"/>
              <w:rPr>
                <w:del w:id="2944" w:author="Houyem Rais" w:date="2024-02-22T14:46:00Z"/>
                <w:sz w:val="18"/>
                <w:szCs w:val="18"/>
                <w:lang w:val="fr-FR"/>
              </w:rPr>
            </w:pPr>
            <w:del w:id="2945" w:author="Houyem Rais" w:date="2024-02-22T14:46:00Z">
              <w:r w:rsidRPr="00343F01" w:rsidDel="00201166">
                <w:rPr>
                  <w:sz w:val="18"/>
                  <w:szCs w:val="18"/>
                  <w:lang w:val="fr-FR"/>
                </w:rPr>
                <w:delText>Ech Godomey - Ech Hlakome</w:delText>
              </w:r>
            </w:del>
          </w:p>
        </w:tc>
        <w:tc>
          <w:tcPr>
            <w:tcW w:w="1399" w:type="dxa"/>
            <w:hideMark/>
          </w:tcPr>
          <w:p w14:paraId="2702BF9C" w14:textId="5CC1841A" w:rsidR="00DD202F" w:rsidRPr="00343F01" w:rsidDel="00201166" w:rsidRDefault="00DD202F">
            <w:pPr>
              <w:spacing w:before="0" w:after="20"/>
              <w:rPr>
                <w:del w:id="2946" w:author="Houyem Rais" w:date="2024-02-22T14:46:00Z"/>
                <w:sz w:val="18"/>
                <w:szCs w:val="18"/>
                <w:lang w:val="fr-FR"/>
              </w:rPr>
            </w:pPr>
            <w:del w:id="2947" w:author="Houyem Rais" w:date="2024-02-22T14:46:00Z">
              <w:r w:rsidRPr="00343F01" w:rsidDel="00201166">
                <w:rPr>
                  <w:sz w:val="18"/>
                  <w:szCs w:val="18"/>
                  <w:lang w:val="fr-FR"/>
                </w:rPr>
                <w:delText>11,1</w:delText>
              </w:r>
            </w:del>
          </w:p>
        </w:tc>
        <w:tc>
          <w:tcPr>
            <w:tcW w:w="3539" w:type="dxa"/>
          </w:tcPr>
          <w:p w14:paraId="2F7D9173" w14:textId="1F0AB9BB" w:rsidR="00DD202F" w:rsidRPr="00343F01" w:rsidDel="00201166" w:rsidRDefault="00DD202F">
            <w:pPr>
              <w:spacing w:before="0" w:after="20"/>
              <w:rPr>
                <w:del w:id="2948" w:author="Houyem Rais" w:date="2024-02-22T14:46:00Z"/>
                <w:sz w:val="18"/>
                <w:szCs w:val="18"/>
                <w:lang w:val="fr-FR"/>
              </w:rPr>
            </w:pPr>
            <w:del w:id="2949" w:author="Houyem Rais" w:date="2024-02-22T14:46:00Z">
              <w:r w:rsidRPr="00343F01" w:rsidDel="00201166">
                <w:rPr>
                  <w:sz w:val="18"/>
                  <w:szCs w:val="18"/>
                  <w:lang w:val="fr-FR"/>
                </w:rPr>
                <w:delText>Nouveau tronçon</w:delText>
              </w:r>
            </w:del>
          </w:p>
        </w:tc>
        <w:tc>
          <w:tcPr>
            <w:tcW w:w="3174" w:type="dxa"/>
            <w:hideMark/>
          </w:tcPr>
          <w:p w14:paraId="7F41B114" w14:textId="589CBE71" w:rsidR="00DD202F" w:rsidRPr="00343F01" w:rsidDel="00201166" w:rsidRDefault="00DD202F">
            <w:pPr>
              <w:spacing w:before="0" w:after="20"/>
              <w:rPr>
                <w:del w:id="2950" w:author="Houyem Rais" w:date="2024-02-22T14:46:00Z"/>
                <w:sz w:val="18"/>
                <w:szCs w:val="18"/>
                <w:lang w:val="fr-FR"/>
              </w:rPr>
            </w:pPr>
            <w:del w:id="2951" w:author="Houyem Rais" w:date="2024-02-22T14:46:00Z">
              <w:r w:rsidRPr="00343F01" w:rsidDel="00201166">
                <w:rPr>
                  <w:sz w:val="18"/>
                  <w:szCs w:val="18"/>
                  <w:lang w:val="fr-FR"/>
                </w:rPr>
                <w:delText>Etude « contournement Nord de Cotonou réalisée par société EGIS internationale</w:delText>
              </w:r>
            </w:del>
          </w:p>
        </w:tc>
      </w:tr>
      <w:tr w:rsidR="00DD202F" w:rsidRPr="00343F01" w:rsidDel="00201166" w14:paraId="04564041" w14:textId="3CD4563E">
        <w:trPr>
          <w:trHeight w:val="189"/>
          <w:del w:id="2952" w:author="Houyem Rais" w:date="2024-02-22T14:46:00Z"/>
        </w:trPr>
        <w:tc>
          <w:tcPr>
            <w:tcW w:w="2540" w:type="dxa"/>
          </w:tcPr>
          <w:p w14:paraId="4AAA3683" w14:textId="2D6FBCF4" w:rsidR="00DD202F" w:rsidRPr="00343F01" w:rsidDel="00201166" w:rsidRDefault="00DD202F">
            <w:pPr>
              <w:spacing w:before="0" w:after="20"/>
              <w:rPr>
                <w:del w:id="2953" w:author="Houyem Rais" w:date="2024-02-22T14:46:00Z"/>
                <w:sz w:val="18"/>
                <w:szCs w:val="18"/>
                <w:lang w:val="fr-FR"/>
              </w:rPr>
            </w:pPr>
            <w:del w:id="2954" w:author="Houyem Rais" w:date="2024-02-22T14:46:00Z">
              <w:r w:rsidRPr="00343F01" w:rsidDel="00201166">
                <w:rPr>
                  <w:sz w:val="18"/>
                  <w:szCs w:val="18"/>
                  <w:lang w:val="fr-FR"/>
                </w:rPr>
                <w:delText>Tracé au nord de Cotonou et au sud du lac Nokoué</w:delText>
              </w:r>
            </w:del>
          </w:p>
        </w:tc>
        <w:tc>
          <w:tcPr>
            <w:tcW w:w="2984" w:type="dxa"/>
            <w:hideMark/>
          </w:tcPr>
          <w:p w14:paraId="7EFA293C" w14:textId="3D084461" w:rsidR="00DD202F" w:rsidRPr="00343F01" w:rsidDel="00201166" w:rsidRDefault="00DD202F">
            <w:pPr>
              <w:spacing w:before="0" w:after="20"/>
              <w:rPr>
                <w:del w:id="2955" w:author="Houyem Rais" w:date="2024-02-22T14:46:00Z"/>
                <w:sz w:val="18"/>
                <w:szCs w:val="18"/>
                <w:lang w:val="fr-FR"/>
              </w:rPr>
            </w:pPr>
            <w:del w:id="2956" w:author="Houyem Rais" w:date="2024-02-22T14:46:00Z">
              <w:r w:rsidRPr="00343F01" w:rsidDel="00201166">
                <w:rPr>
                  <w:sz w:val="18"/>
                  <w:szCs w:val="18"/>
                  <w:lang w:val="fr-FR"/>
                </w:rPr>
                <w:delText>Ech Hlakome - Ech Ekpè</w:delText>
              </w:r>
            </w:del>
          </w:p>
        </w:tc>
        <w:tc>
          <w:tcPr>
            <w:tcW w:w="1399" w:type="dxa"/>
            <w:hideMark/>
          </w:tcPr>
          <w:p w14:paraId="5E0CE758" w14:textId="43EDC864" w:rsidR="00DD202F" w:rsidRPr="00343F01" w:rsidDel="00201166" w:rsidRDefault="00DD202F">
            <w:pPr>
              <w:spacing w:before="0" w:after="20"/>
              <w:rPr>
                <w:del w:id="2957" w:author="Houyem Rais" w:date="2024-02-22T14:46:00Z"/>
                <w:sz w:val="18"/>
                <w:szCs w:val="18"/>
                <w:lang w:val="fr-FR"/>
              </w:rPr>
            </w:pPr>
            <w:del w:id="2958" w:author="Houyem Rais" w:date="2024-02-22T14:46:00Z">
              <w:r w:rsidRPr="00343F01" w:rsidDel="00201166">
                <w:rPr>
                  <w:sz w:val="18"/>
                  <w:szCs w:val="18"/>
                  <w:lang w:val="fr-FR"/>
                </w:rPr>
                <w:delText>11,6</w:delText>
              </w:r>
            </w:del>
          </w:p>
        </w:tc>
        <w:tc>
          <w:tcPr>
            <w:tcW w:w="3539" w:type="dxa"/>
          </w:tcPr>
          <w:p w14:paraId="3014013F" w14:textId="2E206DD9" w:rsidR="00DD202F" w:rsidRPr="00343F01" w:rsidDel="00201166" w:rsidRDefault="00DD202F">
            <w:pPr>
              <w:spacing w:before="0" w:after="20"/>
              <w:rPr>
                <w:del w:id="2959" w:author="Houyem Rais" w:date="2024-02-22T14:46:00Z"/>
                <w:sz w:val="18"/>
                <w:szCs w:val="18"/>
                <w:lang w:val="fr-FR"/>
              </w:rPr>
            </w:pPr>
            <w:del w:id="2960" w:author="Houyem Rais" w:date="2024-02-22T14:46:00Z">
              <w:r w:rsidRPr="00343F01" w:rsidDel="00201166">
                <w:rPr>
                  <w:sz w:val="18"/>
                  <w:szCs w:val="18"/>
                  <w:lang w:val="fr-FR"/>
                </w:rPr>
                <w:delText>Nouveau tronçon</w:delText>
              </w:r>
            </w:del>
          </w:p>
        </w:tc>
        <w:tc>
          <w:tcPr>
            <w:tcW w:w="3174" w:type="dxa"/>
          </w:tcPr>
          <w:p w14:paraId="0A80A568" w14:textId="2F53CC60" w:rsidR="00DD202F" w:rsidRPr="00343F01" w:rsidDel="00201166" w:rsidRDefault="00DD202F">
            <w:pPr>
              <w:spacing w:before="0" w:after="20"/>
              <w:rPr>
                <w:del w:id="2961" w:author="Houyem Rais" w:date="2024-02-22T14:46:00Z"/>
                <w:sz w:val="18"/>
                <w:szCs w:val="18"/>
                <w:lang w:val="fr-FR"/>
              </w:rPr>
            </w:pPr>
            <w:del w:id="2962" w:author="Houyem Rais" w:date="2024-02-22T14:46:00Z">
              <w:r w:rsidRPr="00343F01" w:rsidDel="00201166">
                <w:rPr>
                  <w:sz w:val="18"/>
                  <w:szCs w:val="18"/>
                  <w:lang w:val="fr-FR"/>
                </w:rPr>
                <w:delText>Etude « contournement Nord de Cotonou réalisée par société EGIS internationale</w:delText>
              </w:r>
            </w:del>
          </w:p>
        </w:tc>
      </w:tr>
      <w:tr w:rsidR="00DD202F" w:rsidRPr="00343F01" w:rsidDel="00201166" w14:paraId="7DA6B53F" w14:textId="2E449630">
        <w:trPr>
          <w:trHeight w:val="352"/>
          <w:del w:id="2963" w:author="Houyem Rais" w:date="2024-02-22T14:46:00Z"/>
        </w:trPr>
        <w:tc>
          <w:tcPr>
            <w:tcW w:w="2540" w:type="dxa"/>
          </w:tcPr>
          <w:p w14:paraId="7BEBBD4D" w14:textId="6A82A92A" w:rsidR="00DD202F" w:rsidRPr="00343F01" w:rsidDel="00201166" w:rsidRDefault="00DD202F">
            <w:pPr>
              <w:spacing w:before="0" w:after="20"/>
              <w:rPr>
                <w:del w:id="2964" w:author="Houyem Rais" w:date="2024-02-22T14:46:00Z"/>
                <w:sz w:val="18"/>
                <w:szCs w:val="18"/>
                <w:lang w:val="fr-FR"/>
              </w:rPr>
            </w:pPr>
            <w:del w:id="2965" w:author="Houyem Rais" w:date="2024-02-22T14:46:00Z">
              <w:r w:rsidRPr="00343F01" w:rsidDel="00201166">
                <w:rPr>
                  <w:sz w:val="18"/>
                  <w:szCs w:val="18"/>
                  <w:lang w:val="fr-FR"/>
                </w:rPr>
                <w:delText xml:space="preserve">Tracé sur la route nationale RNIE1 </w:delText>
              </w:r>
            </w:del>
          </w:p>
        </w:tc>
        <w:tc>
          <w:tcPr>
            <w:tcW w:w="2984" w:type="dxa"/>
            <w:hideMark/>
          </w:tcPr>
          <w:p w14:paraId="1DCA1BF3" w14:textId="790699EC" w:rsidR="00DD202F" w:rsidRPr="00343F01" w:rsidDel="00201166" w:rsidRDefault="00DD202F">
            <w:pPr>
              <w:spacing w:before="0" w:after="20"/>
              <w:rPr>
                <w:del w:id="2966" w:author="Houyem Rais" w:date="2024-02-22T14:46:00Z"/>
                <w:sz w:val="18"/>
                <w:szCs w:val="18"/>
                <w:lang w:val="fr-FR"/>
              </w:rPr>
            </w:pPr>
            <w:del w:id="2967" w:author="Houyem Rais" w:date="2024-02-22T14:46:00Z">
              <w:r w:rsidRPr="00343F01" w:rsidDel="00201166">
                <w:rPr>
                  <w:sz w:val="18"/>
                  <w:szCs w:val="18"/>
                  <w:lang w:val="fr-FR"/>
                </w:rPr>
                <w:delText>Ech Ekpè - Carrefour Sèmè</w:delText>
              </w:r>
            </w:del>
          </w:p>
        </w:tc>
        <w:tc>
          <w:tcPr>
            <w:tcW w:w="1399" w:type="dxa"/>
            <w:hideMark/>
          </w:tcPr>
          <w:p w14:paraId="6D9EFF2F" w14:textId="320A9D18" w:rsidR="00DD202F" w:rsidRPr="00343F01" w:rsidDel="00201166" w:rsidRDefault="00DD202F">
            <w:pPr>
              <w:spacing w:before="0" w:after="20"/>
              <w:rPr>
                <w:del w:id="2968" w:author="Houyem Rais" w:date="2024-02-22T14:46:00Z"/>
                <w:sz w:val="18"/>
                <w:szCs w:val="18"/>
                <w:lang w:val="fr-FR"/>
              </w:rPr>
            </w:pPr>
            <w:del w:id="2969" w:author="Houyem Rais" w:date="2024-02-22T14:46:00Z">
              <w:r w:rsidRPr="00343F01" w:rsidDel="00201166">
                <w:rPr>
                  <w:sz w:val="18"/>
                  <w:szCs w:val="18"/>
                  <w:lang w:val="fr-FR"/>
                </w:rPr>
                <w:delText>9,5</w:delText>
              </w:r>
            </w:del>
          </w:p>
        </w:tc>
        <w:tc>
          <w:tcPr>
            <w:tcW w:w="3539" w:type="dxa"/>
          </w:tcPr>
          <w:p w14:paraId="07B099FA" w14:textId="569BC10F" w:rsidR="00DD202F" w:rsidRPr="00343F01" w:rsidDel="00201166" w:rsidRDefault="00DD202F">
            <w:pPr>
              <w:spacing w:before="0" w:after="20"/>
              <w:rPr>
                <w:del w:id="2970" w:author="Houyem Rais" w:date="2024-02-22T14:46:00Z"/>
                <w:sz w:val="18"/>
                <w:szCs w:val="18"/>
                <w:lang w:val="fr-FR"/>
              </w:rPr>
            </w:pPr>
            <w:del w:id="2971" w:author="Houyem Rais" w:date="2024-02-22T14:46:00Z">
              <w:r w:rsidRPr="00343F01" w:rsidDel="00201166">
                <w:rPr>
                  <w:sz w:val="18"/>
                  <w:szCs w:val="18"/>
                  <w:lang w:val="fr-FR"/>
                </w:rPr>
                <w:delText xml:space="preserve">Route (RNIE1) nationale revêtue en BB de 2 x 2 voies de 3.50 m chacune </w:delText>
              </w:r>
            </w:del>
          </w:p>
        </w:tc>
        <w:tc>
          <w:tcPr>
            <w:tcW w:w="3174" w:type="dxa"/>
            <w:hideMark/>
          </w:tcPr>
          <w:p w14:paraId="1D0FAE84" w14:textId="304A5250" w:rsidR="00DD202F" w:rsidRPr="00343F01" w:rsidDel="00201166" w:rsidRDefault="00DD202F">
            <w:pPr>
              <w:spacing w:before="0" w:after="20"/>
              <w:rPr>
                <w:del w:id="2972" w:author="Houyem Rais" w:date="2024-02-22T14:46:00Z"/>
                <w:sz w:val="18"/>
                <w:szCs w:val="18"/>
                <w:lang w:val="fr-FR"/>
              </w:rPr>
            </w:pPr>
          </w:p>
        </w:tc>
      </w:tr>
      <w:tr w:rsidR="00DD202F" w:rsidRPr="00343F01" w:rsidDel="00201166" w14:paraId="46792B70" w14:textId="3FFDD6B4">
        <w:trPr>
          <w:trHeight w:val="54"/>
          <w:del w:id="2973" w:author="Houyem Rais" w:date="2024-02-22T14:46:00Z"/>
        </w:trPr>
        <w:tc>
          <w:tcPr>
            <w:tcW w:w="2540" w:type="dxa"/>
            <w:hideMark/>
          </w:tcPr>
          <w:p w14:paraId="7F843409" w14:textId="4A8546E1" w:rsidR="00DD202F" w:rsidRPr="00343F01" w:rsidDel="00201166" w:rsidRDefault="00DD202F">
            <w:pPr>
              <w:spacing w:before="0" w:after="20"/>
              <w:rPr>
                <w:del w:id="2974" w:author="Houyem Rais" w:date="2024-02-22T14:46:00Z"/>
                <w:sz w:val="18"/>
                <w:szCs w:val="18"/>
                <w:lang w:val="fr-FR"/>
              </w:rPr>
            </w:pPr>
            <w:del w:id="2975" w:author="Houyem Rais" w:date="2024-02-22T14:46:00Z">
              <w:r w:rsidRPr="00343F01" w:rsidDel="00201166">
                <w:rPr>
                  <w:sz w:val="18"/>
                  <w:szCs w:val="18"/>
                  <w:lang w:val="fr-FR"/>
                </w:rPr>
                <w:delText>Sèmè (Carrefour)-frontière Kraké Nigéria</w:delText>
              </w:r>
            </w:del>
          </w:p>
        </w:tc>
        <w:tc>
          <w:tcPr>
            <w:tcW w:w="2984" w:type="dxa"/>
            <w:hideMark/>
          </w:tcPr>
          <w:p w14:paraId="0DCD2ABE" w14:textId="07A04E86" w:rsidR="00DD202F" w:rsidRPr="00343F01" w:rsidDel="00201166" w:rsidRDefault="00DD202F">
            <w:pPr>
              <w:spacing w:before="0" w:after="20"/>
              <w:rPr>
                <w:del w:id="2976" w:author="Houyem Rais" w:date="2024-02-22T14:46:00Z"/>
                <w:sz w:val="18"/>
                <w:szCs w:val="18"/>
                <w:lang w:val="fr-FR"/>
              </w:rPr>
            </w:pPr>
            <w:del w:id="2977" w:author="Houyem Rais" w:date="2024-02-22T14:46:00Z">
              <w:r w:rsidRPr="00343F01" w:rsidDel="00201166">
                <w:rPr>
                  <w:sz w:val="18"/>
                  <w:szCs w:val="18"/>
                  <w:lang w:val="fr-FR"/>
                </w:rPr>
                <w:delText>Carrefour Sèmè - Frontière Nigéria</w:delText>
              </w:r>
            </w:del>
          </w:p>
        </w:tc>
        <w:tc>
          <w:tcPr>
            <w:tcW w:w="1399" w:type="dxa"/>
            <w:hideMark/>
          </w:tcPr>
          <w:p w14:paraId="12ED7D0A" w14:textId="5EAE18B7" w:rsidR="00DD202F" w:rsidRPr="00343F01" w:rsidDel="00201166" w:rsidRDefault="00DD202F">
            <w:pPr>
              <w:spacing w:before="0" w:after="20"/>
              <w:rPr>
                <w:del w:id="2978" w:author="Houyem Rais" w:date="2024-02-22T14:46:00Z"/>
                <w:sz w:val="18"/>
                <w:szCs w:val="18"/>
                <w:lang w:val="fr-FR"/>
              </w:rPr>
            </w:pPr>
            <w:del w:id="2979" w:author="Houyem Rais" w:date="2024-02-22T14:46:00Z">
              <w:r w:rsidRPr="00343F01" w:rsidDel="00201166">
                <w:rPr>
                  <w:sz w:val="18"/>
                  <w:szCs w:val="18"/>
                  <w:lang w:val="fr-FR"/>
                </w:rPr>
                <w:delText>8,9</w:delText>
              </w:r>
            </w:del>
          </w:p>
        </w:tc>
        <w:tc>
          <w:tcPr>
            <w:tcW w:w="3539" w:type="dxa"/>
            <w:hideMark/>
          </w:tcPr>
          <w:p w14:paraId="3BE29D15" w14:textId="3C61809D" w:rsidR="00DD202F" w:rsidRPr="00343F01" w:rsidDel="00201166" w:rsidRDefault="00DD202F">
            <w:pPr>
              <w:spacing w:before="0" w:after="20"/>
              <w:rPr>
                <w:del w:id="2980" w:author="Houyem Rais" w:date="2024-02-22T14:46:00Z"/>
                <w:sz w:val="18"/>
                <w:szCs w:val="18"/>
                <w:lang w:val="fr-FR"/>
              </w:rPr>
            </w:pPr>
            <w:del w:id="2981" w:author="Houyem Rais" w:date="2024-02-22T14:46:00Z">
              <w:r w:rsidRPr="00343F01" w:rsidDel="00201166">
                <w:rPr>
                  <w:sz w:val="18"/>
                  <w:szCs w:val="18"/>
                  <w:lang w:val="fr-FR"/>
                </w:rPr>
                <w:delText>Route (RNIE1) revêtue en BB de 2 x 2 voies de 3.50 m chacune</w:delText>
              </w:r>
            </w:del>
          </w:p>
        </w:tc>
        <w:tc>
          <w:tcPr>
            <w:tcW w:w="3174" w:type="dxa"/>
            <w:hideMark/>
          </w:tcPr>
          <w:p w14:paraId="7FB10E29" w14:textId="038FD57D" w:rsidR="00DD202F" w:rsidRPr="00343F01" w:rsidDel="00201166" w:rsidRDefault="00DD202F">
            <w:pPr>
              <w:spacing w:before="0" w:after="20"/>
              <w:rPr>
                <w:del w:id="2982" w:author="Houyem Rais" w:date="2024-02-22T14:46:00Z"/>
                <w:sz w:val="18"/>
                <w:szCs w:val="18"/>
                <w:lang w:val="fr-FR"/>
              </w:rPr>
            </w:pPr>
          </w:p>
        </w:tc>
      </w:tr>
      <w:tr w:rsidR="00DD202F" w:rsidRPr="00343F01" w:rsidDel="00201166" w14:paraId="38D5B519" w14:textId="08C5257D">
        <w:trPr>
          <w:trHeight w:val="291"/>
          <w:del w:id="2983" w:author="Houyem Rais" w:date="2024-02-22T14:46:00Z"/>
        </w:trPr>
        <w:tc>
          <w:tcPr>
            <w:tcW w:w="13636" w:type="dxa"/>
            <w:gridSpan w:val="5"/>
            <w:shd w:val="clear" w:color="auto" w:fill="B4C6E7" w:themeFill="accent1" w:themeFillTint="66"/>
            <w:hideMark/>
          </w:tcPr>
          <w:p w14:paraId="31843AEF" w14:textId="32FC0128" w:rsidR="00DD202F" w:rsidRPr="00343F01" w:rsidDel="00201166" w:rsidRDefault="00DD202F">
            <w:pPr>
              <w:spacing w:before="0" w:after="20"/>
              <w:rPr>
                <w:del w:id="2984" w:author="Houyem Rais" w:date="2024-02-22T14:46:00Z"/>
                <w:b/>
                <w:bCs/>
                <w:sz w:val="20"/>
                <w:szCs w:val="20"/>
                <w:lang w:val="fr-FR"/>
              </w:rPr>
            </w:pPr>
            <w:del w:id="2985" w:author="Houyem Rais" w:date="2024-02-22T14:46:00Z">
              <w:r w:rsidRPr="00343F01" w:rsidDel="00201166">
                <w:rPr>
                  <w:b/>
                  <w:bCs/>
                  <w:sz w:val="20"/>
                  <w:szCs w:val="20"/>
                  <w:lang w:val="fr-FR"/>
                </w:rPr>
                <w:delText>Nigéria</w:delText>
              </w:r>
            </w:del>
          </w:p>
        </w:tc>
      </w:tr>
      <w:tr w:rsidR="00DD202F" w:rsidRPr="00343F01" w:rsidDel="00201166" w14:paraId="4F1EC53F" w14:textId="55697746">
        <w:trPr>
          <w:trHeight w:val="54"/>
          <w:del w:id="2986" w:author="Houyem Rais" w:date="2024-02-22T14:46:00Z"/>
        </w:trPr>
        <w:tc>
          <w:tcPr>
            <w:tcW w:w="5524" w:type="dxa"/>
            <w:gridSpan w:val="2"/>
            <w:hideMark/>
          </w:tcPr>
          <w:p w14:paraId="7991447D" w14:textId="49D41378" w:rsidR="00DD202F" w:rsidRPr="00343F01" w:rsidDel="00201166" w:rsidRDefault="00DD202F">
            <w:pPr>
              <w:spacing w:before="0" w:after="20"/>
              <w:rPr>
                <w:del w:id="2987" w:author="Houyem Rais" w:date="2024-02-22T14:46:00Z"/>
                <w:b/>
                <w:bCs/>
                <w:sz w:val="18"/>
                <w:szCs w:val="18"/>
                <w:lang w:val="fr-FR"/>
              </w:rPr>
            </w:pPr>
            <w:del w:id="2988" w:author="Houyem Rais" w:date="2024-02-22T14:46:00Z">
              <w:r w:rsidRPr="00343F01" w:rsidDel="00201166">
                <w:rPr>
                  <w:b/>
                  <w:bCs/>
                  <w:sz w:val="18"/>
                  <w:szCs w:val="18"/>
                  <w:lang w:val="fr-FR"/>
                </w:rPr>
                <w:delText>Frontière Sémé – Eric Moore</w:delText>
              </w:r>
            </w:del>
          </w:p>
          <w:p w14:paraId="54FD6964" w14:textId="67FBC007" w:rsidR="00DD202F" w:rsidRPr="00343F01" w:rsidDel="00201166" w:rsidRDefault="00DD202F">
            <w:pPr>
              <w:spacing w:before="0" w:after="20"/>
              <w:rPr>
                <w:del w:id="2989" w:author="Houyem Rais" w:date="2024-02-22T14:46:00Z"/>
                <w:b/>
                <w:bCs/>
                <w:sz w:val="18"/>
                <w:szCs w:val="18"/>
                <w:lang w:val="fr-FR"/>
              </w:rPr>
            </w:pPr>
          </w:p>
        </w:tc>
        <w:tc>
          <w:tcPr>
            <w:tcW w:w="1399" w:type="dxa"/>
            <w:hideMark/>
          </w:tcPr>
          <w:p w14:paraId="18C11672" w14:textId="439E4DC7" w:rsidR="00DD202F" w:rsidRPr="00343F01" w:rsidDel="00201166" w:rsidRDefault="00DD202F">
            <w:pPr>
              <w:spacing w:before="0" w:after="20"/>
              <w:rPr>
                <w:del w:id="2990" w:author="Houyem Rais" w:date="2024-02-22T14:46:00Z"/>
                <w:b/>
                <w:bCs/>
                <w:sz w:val="18"/>
                <w:szCs w:val="18"/>
                <w:lang w:val="fr-FR"/>
              </w:rPr>
            </w:pPr>
            <w:del w:id="2991" w:author="Houyem Rais" w:date="2024-02-22T14:46:00Z">
              <w:r w:rsidRPr="00343F01" w:rsidDel="00201166">
                <w:rPr>
                  <w:b/>
                  <w:bCs/>
                  <w:sz w:val="18"/>
                  <w:szCs w:val="18"/>
                  <w:lang w:val="fr-FR"/>
                </w:rPr>
                <w:delText>78,8</w:delText>
              </w:r>
            </w:del>
          </w:p>
        </w:tc>
        <w:tc>
          <w:tcPr>
            <w:tcW w:w="3539" w:type="dxa"/>
          </w:tcPr>
          <w:p w14:paraId="4286C338" w14:textId="2B1AAB81" w:rsidR="00DD202F" w:rsidRPr="00343F01" w:rsidDel="00201166" w:rsidRDefault="00DD202F">
            <w:pPr>
              <w:spacing w:before="0" w:after="20"/>
              <w:rPr>
                <w:del w:id="2992" w:author="Houyem Rais" w:date="2024-02-22T14:46:00Z"/>
                <w:b/>
                <w:bCs/>
                <w:sz w:val="18"/>
                <w:szCs w:val="18"/>
                <w:lang w:val="fr-FR"/>
              </w:rPr>
            </w:pPr>
          </w:p>
        </w:tc>
        <w:tc>
          <w:tcPr>
            <w:tcW w:w="3174" w:type="dxa"/>
          </w:tcPr>
          <w:p w14:paraId="46FC10D6" w14:textId="39323008" w:rsidR="00DD202F" w:rsidRPr="00343F01" w:rsidDel="00201166" w:rsidRDefault="00DD202F">
            <w:pPr>
              <w:spacing w:before="0" w:after="20"/>
              <w:rPr>
                <w:del w:id="2993" w:author="Houyem Rais" w:date="2024-02-22T14:46:00Z"/>
                <w:b/>
                <w:bCs/>
                <w:sz w:val="18"/>
                <w:szCs w:val="18"/>
                <w:lang w:val="fr-FR"/>
              </w:rPr>
            </w:pPr>
          </w:p>
        </w:tc>
      </w:tr>
      <w:tr w:rsidR="00DD202F" w:rsidRPr="00343F01" w:rsidDel="00201166" w14:paraId="141A3DB9" w14:textId="731A2077">
        <w:trPr>
          <w:trHeight w:val="54"/>
          <w:del w:id="2994" w:author="Houyem Rais" w:date="2024-02-22T14:46:00Z"/>
        </w:trPr>
        <w:tc>
          <w:tcPr>
            <w:tcW w:w="2540" w:type="dxa"/>
          </w:tcPr>
          <w:p w14:paraId="6A81E41E" w14:textId="222D4FD3" w:rsidR="00DD202F" w:rsidRPr="00343F01" w:rsidDel="00201166" w:rsidRDefault="00DD202F">
            <w:pPr>
              <w:spacing w:before="0" w:after="20"/>
              <w:rPr>
                <w:del w:id="2995" w:author="Houyem Rais" w:date="2024-02-22T14:46:00Z"/>
                <w:sz w:val="18"/>
                <w:szCs w:val="18"/>
                <w:lang w:val="fr-FR"/>
              </w:rPr>
            </w:pPr>
            <w:del w:id="2996" w:author="Houyem Rais" w:date="2024-02-22T14:46:00Z">
              <w:r w:rsidRPr="00343F01" w:rsidDel="00201166">
                <w:rPr>
                  <w:sz w:val="18"/>
                  <w:szCs w:val="18"/>
                  <w:lang w:val="fr-FR"/>
                </w:rPr>
                <w:delText>Frontière Bénin-Badagry</w:delText>
              </w:r>
            </w:del>
          </w:p>
        </w:tc>
        <w:tc>
          <w:tcPr>
            <w:tcW w:w="2984" w:type="dxa"/>
          </w:tcPr>
          <w:p w14:paraId="141931C3" w14:textId="482695B2" w:rsidR="00DD202F" w:rsidRPr="00343F01" w:rsidDel="00201166" w:rsidRDefault="00DD202F">
            <w:pPr>
              <w:spacing w:before="0" w:after="20"/>
              <w:rPr>
                <w:del w:id="2997" w:author="Houyem Rais" w:date="2024-02-22T14:46:00Z"/>
                <w:sz w:val="18"/>
                <w:szCs w:val="18"/>
                <w:lang w:val="fr-FR"/>
              </w:rPr>
            </w:pPr>
            <w:del w:id="2998" w:author="Houyem Rais" w:date="2024-02-22T14:46:00Z">
              <w:r w:rsidRPr="00343F01" w:rsidDel="00201166">
                <w:rPr>
                  <w:sz w:val="18"/>
                  <w:szCs w:val="18"/>
                  <w:lang w:val="fr-FR"/>
                </w:rPr>
                <w:delText>Frontière Bénin - Ech future port de Badagry</w:delText>
              </w:r>
            </w:del>
          </w:p>
        </w:tc>
        <w:tc>
          <w:tcPr>
            <w:tcW w:w="1399" w:type="dxa"/>
          </w:tcPr>
          <w:p w14:paraId="2596B7AB" w14:textId="22CB9BA0" w:rsidR="00DD202F" w:rsidRPr="00343F01" w:rsidDel="00201166" w:rsidRDefault="00DD202F">
            <w:pPr>
              <w:spacing w:before="0" w:after="20"/>
              <w:rPr>
                <w:del w:id="2999" w:author="Houyem Rais" w:date="2024-02-22T14:46:00Z"/>
                <w:sz w:val="18"/>
                <w:szCs w:val="18"/>
                <w:lang w:val="fr-FR"/>
              </w:rPr>
            </w:pPr>
            <w:del w:id="3000" w:author="Houyem Rais" w:date="2024-02-22T14:46:00Z">
              <w:r w:rsidRPr="00343F01" w:rsidDel="00201166">
                <w:rPr>
                  <w:sz w:val="18"/>
                  <w:szCs w:val="18"/>
                  <w:lang w:val="fr-FR"/>
                </w:rPr>
                <w:delText>13,0</w:delText>
              </w:r>
            </w:del>
          </w:p>
        </w:tc>
        <w:tc>
          <w:tcPr>
            <w:tcW w:w="3539" w:type="dxa"/>
          </w:tcPr>
          <w:p w14:paraId="2210ECF2" w14:textId="338CD94E" w:rsidR="00DD202F" w:rsidRPr="00343F01" w:rsidDel="00201166" w:rsidRDefault="00DD202F">
            <w:pPr>
              <w:spacing w:before="0" w:after="20"/>
              <w:rPr>
                <w:del w:id="3001" w:author="Houyem Rais" w:date="2024-02-22T14:46:00Z"/>
                <w:sz w:val="18"/>
                <w:szCs w:val="18"/>
                <w:lang w:val="fr-FR"/>
              </w:rPr>
            </w:pPr>
            <w:del w:id="3002" w:author="Houyem Rais" w:date="2024-02-22T14:46:00Z">
              <w:r w:rsidRPr="00343F01" w:rsidDel="00201166">
                <w:rPr>
                  <w:sz w:val="18"/>
                  <w:szCs w:val="18"/>
                  <w:lang w:val="fr-FR"/>
                </w:rPr>
                <w:delText>Route en 2x2 voie nécessite réhabilitation + voies de services</w:delText>
              </w:r>
            </w:del>
          </w:p>
        </w:tc>
        <w:tc>
          <w:tcPr>
            <w:tcW w:w="3174" w:type="dxa"/>
          </w:tcPr>
          <w:p w14:paraId="7E5EC0E0" w14:textId="3D795762" w:rsidR="00DD202F" w:rsidRPr="00343F01" w:rsidDel="00201166" w:rsidRDefault="00DD202F">
            <w:pPr>
              <w:spacing w:before="0" w:after="20"/>
              <w:rPr>
                <w:del w:id="3003" w:author="Houyem Rais" w:date="2024-02-22T14:46:00Z"/>
                <w:sz w:val="18"/>
                <w:szCs w:val="18"/>
                <w:lang w:val="fr-FR"/>
              </w:rPr>
            </w:pPr>
          </w:p>
        </w:tc>
      </w:tr>
      <w:tr w:rsidR="00DD202F" w:rsidRPr="00343F01" w:rsidDel="00201166" w14:paraId="7EE2DC94" w14:textId="47C9D887">
        <w:trPr>
          <w:trHeight w:val="54"/>
          <w:del w:id="3004" w:author="Houyem Rais" w:date="2024-02-22T14:46:00Z"/>
        </w:trPr>
        <w:tc>
          <w:tcPr>
            <w:tcW w:w="2540" w:type="dxa"/>
          </w:tcPr>
          <w:p w14:paraId="4DBEAEDC" w14:textId="4C5C7B94" w:rsidR="00DD202F" w:rsidRPr="00343F01" w:rsidDel="00201166" w:rsidRDefault="00DD202F">
            <w:pPr>
              <w:spacing w:before="0" w:after="20"/>
              <w:rPr>
                <w:del w:id="3005" w:author="Houyem Rais" w:date="2024-02-22T14:46:00Z"/>
                <w:sz w:val="18"/>
                <w:szCs w:val="18"/>
                <w:lang w:val="fr-FR"/>
              </w:rPr>
            </w:pPr>
          </w:p>
        </w:tc>
        <w:tc>
          <w:tcPr>
            <w:tcW w:w="2984" w:type="dxa"/>
          </w:tcPr>
          <w:p w14:paraId="274700CB" w14:textId="28817EEF" w:rsidR="00DD202F" w:rsidRPr="00343F01" w:rsidDel="00201166" w:rsidRDefault="00DD202F">
            <w:pPr>
              <w:spacing w:before="0" w:after="20"/>
              <w:rPr>
                <w:del w:id="3006" w:author="Houyem Rais" w:date="2024-02-22T14:46:00Z"/>
                <w:sz w:val="18"/>
                <w:szCs w:val="18"/>
                <w:lang w:val="fr-FR"/>
              </w:rPr>
            </w:pPr>
            <w:del w:id="3007" w:author="Houyem Rais" w:date="2024-02-22T14:46:00Z">
              <w:r w:rsidRPr="00343F01" w:rsidDel="00201166">
                <w:rPr>
                  <w:sz w:val="18"/>
                  <w:szCs w:val="18"/>
                  <w:lang w:val="fr-FR"/>
                </w:rPr>
                <w:delText>Ech future port de Badagry – Ech Badagry</w:delText>
              </w:r>
            </w:del>
          </w:p>
        </w:tc>
        <w:tc>
          <w:tcPr>
            <w:tcW w:w="1399" w:type="dxa"/>
          </w:tcPr>
          <w:p w14:paraId="69F64189" w14:textId="1B4123C8" w:rsidR="00DD202F" w:rsidRPr="00343F01" w:rsidDel="00201166" w:rsidRDefault="00DD202F">
            <w:pPr>
              <w:spacing w:before="0" w:after="20"/>
              <w:rPr>
                <w:del w:id="3008" w:author="Houyem Rais" w:date="2024-02-22T14:46:00Z"/>
                <w:sz w:val="18"/>
                <w:szCs w:val="18"/>
                <w:lang w:val="fr-FR"/>
              </w:rPr>
            </w:pPr>
            <w:del w:id="3009" w:author="Houyem Rais" w:date="2024-02-22T14:46:00Z">
              <w:r w:rsidRPr="00343F01" w:rsidDel="00201166">
                <w:rPr>
                  <w:sz w:val="18"/>
                  <w:szCs w:val="18"/>
                  <w:lang w:val="fr-FR"/>
                </w:rPr>
                <w:delText>8,8</w:delText>
              </w:r>
            </w:del>
          </w:p>
        </w:tc>
        <w:tc>
          <w:tcPr>
            <w:tcW w:w="3539" w:type="dxa"/>
          </w:tcPr>
          <w:p w14:paraId="273D2426" w14:textId="2A5D345D" w:rsidR="00DD202F" w:rsidRPr="00343F01" w:rsidDel="00201166" w:rsidRDefault="00DD202F">
            <w:pPr>
              <w:spacing w:before="0" w:after="20"/>
              <w:rPr>
                <w:del w:id="3010" w:author="Houyem Rais" w:date="2024-02-22T14:46:00Z"/>
                <w:sz w:val="18"/>
                <w:szCs w:val="18"/>
                <w:lang w:val="fr-FR"/>
              </w:rPr>
            </w:pPr>
            <w:del w:id="3011" w:author="Houyem Rais" w:date="2024-02-22T14:46:00Z">
              <w:r w:rsidRPr="00343F01" w:rsidDel="00201166">
                <w:rPr>
                  <w:sz w:val="18"/>
                  <w:szCs w:val="18"/>
                  <w:lang w:val="fr-FR"/>
                </w:rPr>
                <w:delText>Route en 2x2 voie nécessite réhabilitation + voies de services</w:delText>
              </w:r>
            </w:del>
          </w:p>
        </w:tc>
        <w:tc>
          <w:tcPr>
            <w:tcW w:w="3174" w:type="dxa"/>
          </w:tcPr>
          <w:p w14:paraId="6FA0978D" w14:textId="54AE8FA7" w:rsidR="00DD202F" w:rsidRPr="00343F01" w:rsidDel="00201166" w:rsidRDefault="00DD202F">
            <w:pPr>
              <w:spacing w:before="0" w:after="20"/>
              <w:rPr>
                <w:del w:id="3012" w:author="Houyem Rais" w:date="2024-02-22T14:46:00Z"/>
                <w:sz w:val="18"/>
                <w:szCs w:val="18"/>
                <w:lang w:val="fr-FR"/>
              </w:rPr>
            </w:pPr>
          </w:p>
        </w:tc>
      </w:tr>
      <w:tr w:rsidR="00DD202F" w:rsidRPr="00343F01" w:rsidDel="00201166" w14:paraId="1C3E6E5D" w14:textId="27CFBC92">
        <w:trPr>
          <w:trHeight w:val="54"/>
          <w:del w:id="3013" w:author="Houyem Rais" w:date="2024-02-22T14:46:00Z"/>
        </w:trPr>
        <w:tc>
          <w:tcPr>
            <w:tcW w:w="2540" w:type="dxa"/>
          </w:tcPr>
          <w:p w14:paraId="60350A62" w14:textId="25848B3C" w:rsidR="00DD202F" w:rsidRPr="00343F01" w:rsidDel="00201166" w:rsidRDefault="00DD202F">
            <w:pPr>
              <w:spacing w:before="0" w:after="20"/>
              <w:rPr>
                <w:del w:id="3014" w:author="Houyem Rais" w:date="2024-02-22T14:46:00Z"/>
                <w:sz w:val="18"/>
                <w:szCs w:val="18"/>
                <w:lang w:val="fr-FR"/>
              </w:rPr>
            </w:pPr>
          </w:p>
        </w:tc>
        <w:tc>
          <w:tcPr>
            <w:tcW w:w="2984" w:type="dxa"/>
          </w:tcPr>
          <w:p w14:paraId="6DDC2BBD" w14:textId="337AEABA" w:rsidR="00DD202F" w:rsidRPr="00F65825" w:rsidDel="00201166" w:rsidRDefault="00DD202F">
            <w:pPr>
              <w:spacing w:before="0" w:after="20"/>
              <w:rPr>
                <w:del w:id="3015" w:author="Houyem Rais" w:date="2024-02-22T14:46:00Z"/>
                <w:sz w:val="18"/>
                <w:szCs w:val="18"/>
              </w:rPr>
            </w:pPr>
            <w:del w:id="3016" w:author="Houyem Rais" w:date="2024-02-22T14:46:00Z">
              <w:r w:rsidRPr="00343F01" w:rsidDel="00201166">
                <w:rPr>
                  <w:sz w:val="18"/>
                  <w:szCs w:val="18"/>
                </w:rPr>
                <w:delText>Ech Badagry - Ech Age Mowo</w:delText>
              </w:r>
            </w:del>
          </w:p>
        </w:tc>
        <w:tc>
          <w:tcPr>
            <w:tcW w:w="1399" w:type="dxa"/>
          </w:tcPr>
          <w:p w14:paraId="3286DF35" w14:textId="41A7BF17" w:rsidR="00DD202F" w:rsidRPr="00343F01" w:rsidDel="00201166" w:rsidRDefault="00DD202F">
            <w:pPr>
              <w:spacing w:before="0" w:after="20"/>
              <w:rPr>
                <w:del w:id="3017" w:author="Houyem Rais" w:date="2024-02-22T14:46:00Z"/>
                <w:sz w:val="18"/>
                <w:szCs w:val="18"/>
                <w:lang w:val="fr-FR"/>
              </w:rPr>
            </w:pPr>
            <w:del w:id="3018" w:author="Houyem Rais" w:date="2024-02-22T14:46:00Z">
              <w:r w:rsidRPr="00343F01" w:rsidDel="00201166">
                <w:rPr>
                  <w:sz w:val="18"/>
                  <w:szCs w:val="18"/>
                  <w:lang w:val="fr-FR"/>
                </w:rPr>
                <w:delText>7,7</w:delText>
              </w:r>
            </w:del>
          </w:p>
        </w:tc>
        <w:tc>
          <w:tcPr>
            <w:tcW w:w="3539" w:type="dxa"/>
          </w:tcPr>
          <w:p w14:paraId="7B2DBD4E" w14:textId="3DDDE6EB" w:rsidR="00DD202F" w:rsidRPr="00343F01" w:rsidDel="00201166" w:rsidRDefault="00DD202F">
            <w:pPr>
              <w:spacing w:before="0" w:after="20"/>
              <w:rPr>
                <w:del w:id="3019" w:author="Houyem Rais" w:date="2024-02-22T14:46:00Z"/>
                <w:sz w:val="18"/>
                <w:szCs w:val="18"/>
                <w:lang w:val="fr-FR"/>
              </w:rPr>
            </w:pPr>
            <w:del w:id="3020" w:author="Houyem Rais" w:date="2024-02-22T14:46:00Z">
              <w:r w:rsidRPr="00343F01" w:rsidDel="00201166">
                <w:rPr>
                  <w:sz w:val="18"/>
                  <w:szCs w:val="18"/>
                  <w:lang w:val="fr-FR"/>
                </w:rPr>
                <w:delText>Route en mauvais état</w:delText>
              </w:r>
            </w:del>
          </w:p>
        </w:tc>
        <w:tc>
          <w:tcPr>
            <w:tcW w:w="3174" w:type="dxa"/>
          </w:tcPr>
          <w:p w14:paraId="24C45D5D" w14:textId="1DDC4F02" w:rsidR="00DD202F" w:rsidRPr="00343F01" w:rsidDel="00201166" w:rsidRDefault="00DD202F">
            <w:pPr>
              <w:spacing w:before="0" w:after="20"/>
              <w:rPr>
                <w:del w:id="3021" w:author="Houyem Rais" w:date="2024-02-22T14:46:00Z"/>
                <w:sz w:val="18"/>
                <w:szCs w:val="18"/>
                <w:lang w:val="fr-FR"/>
              </w:rPr>
            </w:pPr>
            <w:del w:id="3022" w:author="Houyem Rais" w:date="2024-02-22T14:46:00Z">
              <w:r w:rsidRPr="00343F01" w:rsidDel="00201166">
                <w:rPr>
                  <w:sz w:val="18"/>
                  <w:szCs w:val="18"/>
                  <w:lang w:val="fr-FR"/>
                </w:rPr>
                <w:delText>Projet de mise en 2x3 voies en cours</w:delText>
              </w:r>
            </w:del>
          </w:p>
        </w:tc>
      </w:tr>
      <w:tr w:rsidR="00DD202F" w:rsidRPr="00343F01" w:rsidDel="00201166" w14:paraId="3EF60F43" w14:textId="2500F773">
        <w:trPr>
          <w:trHeight w:val="54"/>
          <w:del w:id="3023" w:author="Houyem Rais" w:date="2024-02-22T14:46:00Z"/>
        </w:trPr>
        <w:tc>
          <w:tcPr>
            <w:tcW w:w="2540" w:type="dxa"/>
            <w:hideMark/>
          </w:tcPr>
          <w:p w14:paraId="221C9465" w14:textId="7F635908" w:rsidR="00DD202F" w:rsidRPr="00343F01" w:rsidDel="00201166" w:rsidRDefault="00DD202F">
            <w:pPr>
              <w:spacing w:before="0" w:after="20"/>
              <w:rPr>
                <w:del w:id="3024" w:author="Houyem Rais" w:date="2024-02-22T14:46:00Z"/>
                <w:sz w:val="18"/>
                <w:szCs w:val="18"/>
                <w:lang w:val="fr-FR"/>
              </w:rPr>
            </w:pPr>
            <w:del w:id="3025" w:author="Houyem Rais" w:date="2024-02-22T14:46:00Z">
              <w:r w:rsidRPr="00343F01" w:rsidDel="00201166">
                <w:rPr>
                  <w:sz w:val="18"/>
                  <w:szCs w:val="18"/>
                  <w:lang w:val="fr-FR"/>
                </w:rPr>
                <w:delText>Agbara-Lyana Era</w:delText>
              </w:r>
            </w:del>
          </w:p>
        </w:tc>
        <w:tc>
          <w:tcPr>
            <w:tcW w:w="2984" w:type="dxa"/>
            <w:hideMark/>
          </w:tcPr>
          <w:p w14:paraId="3D75996B" w14:textId="4F08B15A" w:rsidR="00DD202F" w:rsidRPr="00F65825" w:rsidDel="00201166" w:rsidRDefault="00DD202F">
            <w:pPr>
              <w:spacing w:before="0" w:after="20"/>
              <w:rPr>
                <w:del w:id="3026" w:author="Houyem Rais" w:date="2024-02-22T14:46:00Z"/>
                <w:sz w:val="18"/>
                <w:szCs w:val="18"/>
              </w:rPr>
            </w:pPr>
            <w:del w:id="3027" w:author="Houyem Rais" w:date="2024-02-22T14:46:00Z">
              <w:r w:rsidRPr="00343F01" w:rsidDel="00201166">
                <w:rPr>
                  <w:sz w:val="18"/>
                  <w:szCs w:val="18"/>
                </w:rPr>
                <w:delText>Ech Age Mowo - Ech Asepe - Ech Agbara</w:delText>
              </w:r>
            </w:del>
          </w:p>
        </w:tc>
        <w:tc>
          <w:tcPr>
            <w:tcW w:w="1399" w:type="dxa"/>
            <w:hideMark/>
          </w:tcPr>
          <w:p w14:paraId="638B7696" w14:textId="62220585" w:rsidR="00DD202F" w:rsidRPr="00343F01" w:rsidDel="00201166" w:rsidRDefault="00DD202F">
            <w:pPr>
              <w:spacing w:before="0" w:after="20"/>
              <w:rPr>
                <w:del w:id="3028" w:author="Houyem Rais" w:date="2024-02-22T14:46:00Z"/>
                <w:sz w:val="18"/>
                <w:szCs w:val="18"/>
                <w:lang w:val="fr-FR"/>
              </w:rPr>
            </w:pPr>
            <w:del w:id="3029" w:author="Houyem Rais" w:date="2024-02-22T14:46:00Z">
              <w:r w:rsidRPr="00343F01" w:rsidDel="00201166">
                <w:rPr>
                  <w:sz w:val="18"/>
                  <w:szCs w:val="18"/>
                  <w:lang w:val="fr-FR"/>
                </w:rPr>
                <w:delText>16,4</w:delText>
              </w:r>
            </w:del>
          </w:p>
        </w:tc>
        <w:tc>
          <w:tcPr>
            <w:tcW w:w="3539" w:type="dxa"/>
            <w:hideMark/>
          </w:tcPr>
          <w:p w14:paraId="785134BA" w14:textId="3BEF643A" w:rsidR="00DD202F" w:rsidRPr="00343F01" w:rsidDel="00201166" w:rsidRDefault="00DD202F">
            <w:pPr>
              <w:spacing w:before="0" w:after="20"/>
              <w:rPr>
                <w:del w:id="3030" w:author="Houyem Rais" w:date="2024-02-22T14:46:00Z"/>
                <w:sz w:val="18"/>
                <w:szCs w:val="18"/>
                <w:lang w:val="fr-FR"/>
              </w:rPr>
            </w:pPr>
            <w:del w:id="3031" w:author="Houyem Rais" w:date="2024-02-22T14:46:00Z">
              <w:r w:rsidRPr="00343F01" w:rsidDel="00201166">
                <w:rPr>
                  <w:sz w:val="18"/>
                  <w:szCs w:val="18"/>
                  <w:lang w:val="fr-FR"/>
                </w:rPr>
                <w:delText>Route en mauvais état</w:delText>
              </w:r>
            </w:del>
          </w:p>
        </w:tc>
        <w:tc>
          <w:tcPr>
            <w:tcW w:w="3174" w:type="dxa"/>
            <w:hideMark/>
          </w:tcPr>
          <w:p w14:paraId="5E60B469" w14:textId="09F55D17" w:rsidR="00DD202F" w:rsidRPr="00343F01" w:rsidDel="00201166" w:rsidRDefault="00DD202F">
            <w:pPr>
              <w:spacing w:before="0" w:after="20"/>
              <w:rPr>
                <w:del w:id="3032" w:author="Houyem Rais" w:date="2024-02-22T14:46:00Z"/>
                <w:sz w:val="18"/>
                <w:szCs w:val="18"/>
                <w:lang w:val="fr-FR"/>
              </w:rPr>
            </w:pPr>
            <w:del w:id="3033" w:author="Houyem Rais" w:date="2024-02-22T14:46:00Z">
              <w:r w:rsidRPr="00343F01" w:rsidDel="00201166">
                <w:rPr>
                  <w:sz w:val="18"/>
                  <w:szCs w:val="18"/>
                  <w:lang w:val="fr-FR"/>
                </w:rPr>
                <w:delText>Projet de mise en 2x3 voies en cours</w:delText>
              </w:r>
            </w:del>
          </w:p>
        </w:tc>
      </w:tr>
      <w:tr w:rsidR="00DD202F" w:rsidRPr="00343F01" w:rsidDel="00201166" w14:paraId="07204BE0" w14:textId="4B2EBB3F">
        <w:trPr>
          <w:trHeight w:val="54"/>
          <w:del w:id="3034" w:author="Houyem Rais" w:date="2024-02-22T14:46:00Z"/>
        </w:trPr>
        <w:tc>
          <w:tcPr>
            <w:tcW w:w="2540" w:type="dxa"/>
            <w:hideMark/>
          </w:tcPr>
          <w:p w14:paraId="00B4657F" w14:textId="776FE489" w:rsidR="00DD202F" w:rsidRPr="00343F01" w:rsidDel="00201166" w:rsidRDefault="00DD202F">
            <w:pPr>
              <w:spacing w:before="0" w:after="20"/>
              <w:rPr>
                <w:del w:id="3035" w:author="Houyem Rais" w:date="2024-02-22T14:46:00Z"/>
                <w:sz w:val="18"/>
                <w:szCs w:val="18"/>
                <w:lang w:val="fr-FR"/>
              </w:rPr>
            </w:pPr>
            <w:del w:id="3036" w:author="Houyem Rais" w:date="2024-02-22T14:46:00Z">
              <w:r w:rsidRPr="00343F01" w:rsidDel="00201166">
                <w:rPr>
                  <w:sz w:val="18"/>
                  <w:szCs w:val="18"/>
                  <w:lang w:val="fr-FR"/>
                </w:rPr>
                <w:delText>Lyana Era-Okokomaiko</w:delText>
              </w:r>
            </w:del>
          </w:p>
        </w:tc>
        <w:tc>
          <w:tcPr>
            <w:tcW w:w="2984" w:type="dxa"/>
            <w:hideMark/>
          </w:tcPr>
          <w:p w14:paraId="23A658AF" w14:textId="6D8FBD19" w:rsidR="00DD202F" w:rsidRPr="00F65825" w:rsidDel="00201166" w:rsidRDefault="00DD202F">
            <w:pPr>
              <w:spacing w:before="0" w:after="20"/>
              <w:rPr>
                <w:del w:id="3037" w:author="Houyem Rais" w:date="2024-02-22T14:46:00Z"/>
                <w:sz w:val="18"/>
                <w:szCs w:val="18"/>
              </w:rPr>
            </w:pPr>
            <w:del w:id="3038" w:author="Houyem Rais" w:date="2024-02-22T14:46:00Z">
              <w:r w:rsidRPr="00343F01" w:rsidDel="00201166">
                <w:rPr>
                  <w:sz w:val="18"/>
                  <w:szCs w:val="18"/>
                </w:rPr>
                <w:delText>Ech Agbara - Ech Alasia - Ech Okokomaiko</w:delText>
              </w:r>
            </w:del>
          </w:p>
        </w:tc>
        <w:tc>
          <w:tcPr>
            <w:tcW w:w="1399" w:type="dxa"/>
            <w:hideMark/>
          </w:tcPr>
          <w:p w14:paraId="3FA4F71C" w14:textId="143926DA" w:rsidR="00DD202F" w:rsidRPr="00343F01" w:rsidDel="00201166" w:rsidRDefault="00DD202F">
            <w:pPr>
              <w:spacing w:before="0" w:after="20"/>
              <w:rPr>
                <w:del w:id="3039" w:author="Houyem Rais" w:date="2024-02-22T14:46:00Z"/>
                <w:sz w:val="18"/>
                <w:szCs w:val="18"/>
                <w:lang w:val="fr-FR"/>
              </w:rPr>
            </w:pPr>
            <w:del w:id="3040" w:author="Houyem Rais" w:date="2024-02-22T14:46:00Z">
              <w:r w:rsidRPr="00343F01" w:rsidDel="00201166">
                <w:rPr>
                  <w:sz w:val="18"/>
                  <w:szCs w:val="18"/>
                  <w:lang w:val="fr-FR"/>
                </w:rPr>
                <w:delText>14,7</w:delText>
              </w:r>
            </w:del>
          </w:p>
        </w:tc>
        <w:tc>
          <w:tcPr>
            <w:tcW w:w="3539" w:type="dxa"/>
            <w:hideMark/>
          </w:tcPr>
          <w:p w14:paraId="36A8C1BB" w14:textId="251A9649" w:rsidR="00DD202F" w:rsidRPr="00343F01" w:rsidDel="00201166" w:rsidRDefault="00DD202F">
            <w:pPr>
              <w:spacing w:before="0" w:after="20"/>
              <w:rPr>
                <w:del w:id="3041" w:author="Houyem Rais" w:date="2024-02-22T14:46:00Z"/>
                <w:sz w:val="18"/>
                <w:szCs w:val="18"/>
                <w:lang w:val="fr-FR"/>
              </w:rPr>
            </w:pPr>
            <w:del w:id="3042" w:author="Houyem Rais" w:date="2024-02-22T14:46:00Z">
              <w:r w:rsidRPr="00343F01" w:rsidDel="00201166">
                <w:rPr>
                  <w:sz w:val="18"/>
                  <w:szCs w:val="18"/>
                  <w:lang w:val="fr-FR"/>
                </w:rPr>
                <w:delText>Route en mauvais état</w:delText>
              </w:r>
            </w:del>
          </w:p>
        </w:tc>
        <w:tc>
          <w:tcPr>
            <w:tcW w:w="3174" w:type="dxa"/>
            <w:hideMark/>
          </w:tcPr>
          <w:p w14:paraId="031CE8EC" w14:textId="229BB9AC" w:rsidR="00DD202F" w:rsidRPr="00343F01" w:rsidDel="00201166" w:rsidRDefault="00DD202F">
            <w:pPr>
              <w:spacing w:before="0" w:after="20"/>
              <w:rPr>
                <w:del w:id="3043" w:author="Houyem Rais" w:date="2024-02-22T14:46:00Z"/>
                <w:sz w:val="18"/>
                <w:szCs w:val="18"/>
                <w:lang w:val="fr-FR"/>
              </w:rPr>
            </w:pPr>
            <w:del w:id="3044" w:author="Houyem Rais" w:date="2024-02-22T14:46:00Z">
              <w:r w:rsidRPr="00343F01" w:rsidDel="00201166">
                <w:rPr>
                  <w:sz w:val="18"/>
                  <w:szCs w:val="18"/>
                  <w:lang w:val="fr-FR"/>
                </w:rPr>
                <w:delText>Travaux de mise en 2x3 voies en cours</w:delText>
              </w:r>
            </w:del>
          </w:p>
        </w:tc>
      </w:tr>
      <w:tr w:rsidR="00DD202F" w:rsidRPr="00343F01" w:rsidDel="00201166" w14:paraId="1A8230B8" w14:textId="4362B3D6">
        <w:trPr>
          <w:trHeight w:val="55"/>
          <w:del w:id="3045" w:author="Houyem Rais" w:date="2024-02-22T14:46:00Z"/>
        </w:trPr>
        <w:tc>
          <w:tcPr>
            <w:tcW w:w="2540" w:type="dxa"/>
            <w:hideMark/>
          </w:tcPr>
          <w:p w14:paraId="7D0B954F" w14:textId="514D6017" w:rsidR="00DD202F" w:rsidRPr="00343F01" w:rsidDel="00201166" w:rsidRDefault="00DD202F">
            <w:pPr>
              <w:spacing w:before="0" w:after="20"/>
              <w:rPr>
                <w:del w:id="3046" w:author="Houyem Rais" w:date="2024-02-22T14:46:00Z"/>
                <w:sz w:val="18"/>
                <w:szCs w:val="18"/>
                <w:lang w:val="fr-FR"/>
              </w:rPr>
            </w:pPr>
            <w:del w:id="3047" w:author="Houyem Rais" w:date="2024-02-22T14:46:00Z">
              <w:r w:rsidRPr="00343F01" w:rsidDel="00201166">
                <w:rPr>
                  <w:sz w:val="18"/>
                  <w:szCs w:val="18"/>
                  <w:lang w:val="fr-FR"/>
                </w:rPr>
                <w:delText>Okokomaiko-Mile2</w:delText>
              </w:r>
            </w:del>
          </w:p>
        </w:tc>
        <w:tc>
          <w:tcPr>
            <w:tcW w:w="2984" w:type="dxa"/>
            <w:hideMark/>
          </w:tcPr>
          <w:p w14:paraId="406BECBA" w14:textId="38A317C0" w:rsidR="00DD202F" w:rsidRPr="00F65825" w:rsidDel="00201166" w:rsidRDefault="00DD202F">
            <w:pPr>
              <w:spacing w:before="0" w:after="20"/>
              <w:rPr>
                <w:del w:id="3048" w:author="Houyem Rais" w:date="2024-02-22T14:46:00Z"/>
                <w:sz w:val="18"/>
                <w:szCs w:val="18"/>
              </w:rPr>
            </w:pPr>
            <w:del w:id="3049" w:author="Houyem Rais" w:date="2024-02-22T14:46:00Z">
              <w:r w:rsidRPr="00343F01" w:rsidDel="00201166">
                <w:rPr>
                  <w:sz w:val="18"/>
                  <w:szCs w:val="18"/>
                </w:rPr>
                <w:delText>Ech Okokomaiko - Ech Lagos Trade Fair Complex - 2</w:delText>
              </w:r>
              <w:r w:rsidRPr="00343F01" w:rsidDel="00201166">
                <w:rPr>
                  <w:sz w:val="18"/>
                  <w:szCs w:val="18"/>
                  <w:vertAlign w:val="superscript"/>
                </w:rPr>
                <w:delText>nd</w:delText>
              </w:r>
              <w:r w:rsidRPr="00343F01" w:rsidDel="00201166">
                <w:rPr>
                  <w:sz w:val="18"/>
                  <w:szCs w:val="18"/>
                </w:rPr>
                <w:delText xml:space="preserve"> Avenue - Ech Mile 2</w:delText>
              </w:r>
            </w:del>
          </w:p>
        </w:tc>
        <w:tc>
          <w:tcPr>
            <w:tcW w:w="1399" w:type="dxa"/>
            <w:hideMark/>
          </w:tcPr>
          <w:p w14:paraId="07658200" w14:textId="2F9C7EC4" w:rsidR="00DD202F" w:rsidRPr="00343F01" w:rsidDel="00201166" w:rsidRDefault="00DD202F">
            <w:pPr>
              <w:spacing w:before="0" w:after="20"/>
              <w:rPr>
                <w:del w:id="3050" w:author="Houyem Rais" w:date="2024-02-22T14:46:00Z"/>
                <w:sz w:val="18"/>
                <w:szCs w:val="18"/>
                <w:lang w:val="fr-FR"/>
              </w:rPr>
            </w:pPr>
            <w:del w:id="3051" w:author="Houyem Rais" w:date="2024-02-22T14:46:00Z">
              <w:r w:rsidRPr="00343F01" w:rsidDel="00201166">
                <w:rPr>
                  <w:sz w:val="18"/>
                  <w:szCs w:val="18"/>
                  <w:lang w:val="fr-FR"/>
                </w:rPr>
                <w:delText>6,4</w:delText>
              </w:r>
            </w:del>
          </w:p>
        </w:tc>
        <w:tc>
          <w:tcPr>
            <w:tcW w:w="3539" w:type="dxa"/>
            <w:hideMark/>
          </w:tcPr>
          <w:p w14:paraId="5C38F917" w14:textId="1794CB01" w:rsidR="00DD202F" w:rsidRPr="00343F01" w:rsidDel="00201166" w:rsidRDefault="00DD202F">
            <w:pPr>
              <w:spacing w:before="0" w:after="20"/>
              <w:rPr>
                <w:del w:id="3052" w:author="Houyem Rais" w:date="2024-02-22T14:46:00Z"/>
                <w:sz w:val="18"/>
                <w:szCs w:val="18"/>
                <w:lang w:val="fr-FR"/>
              </w:rPr>
            </w:pPr>
            <w:del w:id="3053" w:author="Houyem Rais" w:date="2024-02-22T14:46:00Z">
              <w:r w:rsidRPr="00343F01" w:rsidDel="00201166">
                <w:rPr>
                  <w:sz w:val="18"/>
                  <w:szCs w:val="18"/>
                  <w:lang w:val="fr-FR"/>
                </w:rPr>
                <w:delText>Travaux en cours 2x (3 voies de transit + 2 voies de service + BRT + Train).</w:delText>
              </w:r>
            </w:del>
          </w:p>
        </w:tc>
        <w:tc>
          <w:tcPr>
            <w:tcW w:w="3174" w:type="dxa"/>
            <w:hideMark/>
          </w:tcPr>
          <w:p w14:paraId="10B8BEF3" w14:textId="656DE122" w:rsidR="00DD202F" w:rsidRPr="00343F01" w:rsidDel="00201166" w:rsidRDefault="00DD202F">
            <w:pPr>
              <w:spacing w:before="0" w:after="20"/>
              <w:rPr>
                <w:del w:id="3054" w:author="Houyem Rais" w:date="2024-02-22T14:46:00Z"/>
                <w:sz w:val="18"/>
                <w:szCs w:val="18"/>
                <w:lang w:val="fr-FR"/>
              </w:rPr>
            </w:pPr>
            <w:del w:id="3055" w:author="Houyem Rais" w:date="2024-02-22T14:46:00Z">
              <w:r w:rsidRPr="00343F01" w:rsidDel="00201166">
                <w:rPr>
                  <w:sz w:val="18"/>
                  <w:szCs w:val="18"/>
                  <w:lang w:val="fr-FR"/>
                </w:rPr>
                <w:delText xml:space="preserve">Projet du gouvernement de l'Etat de Lagos </w:delText>
              </w:r>
            </w:del>
          </w:p>
        </w:tc>
      </w:tr>
      <w:tr w:rsidR="00DD202F" w:rsidRPr="00343F01" w:rsidDel="00201166" w14:paraId="0BE030D1" w14:textId="5ED5EE9D">
        <w:trPr>
          <w:trHeight w:val="55"/>
          <w:del w:id="3056" w:author="Houyem Rais" w:date="2024-02-22T14:46:00Z"/>
        </w:trPr>
        <w:tc>
          <w:tcPr>
            <w:tcW w:w="2540" w:type="dxa"/>
          </w:tcPr>
          <w:p w14:paraId="0F93BE6A" w14:textId="7943EC90" w:rsidR="00DD202F" w:rsidRPr="00343F01" w:rsidDel="00201166" w:rsidRDefault="00DD202F">
            <w:pPr>
              <w:spacing w:before="0" w:after="20"/>
              <w:rPr>
                <w:del w:id="3057" w:author="Houyem Rais" w:date="2024-02-22T14:46:00Z"/>
                <w:sz w:val="18"/>
                <w:szCs w:val="18"/>
                <w:lang w:val="fr-FR"/>
              </w:rPr>
            </w:pPr>
            <w:del w:id="3058" w:author="Houyem Rais" w:date="2024-02-22T14:46:00Z">
              <w:r w:rsidRPr="00343F01" w:rsidDel="00201166">
                <w:rPr>
                  <w:sz w:val="18"/>
                  <w:szCs w:val="18"/>
                  <w:lang w:val="fr-FR"/>
                </w:rPr>
                <w:delText>Mile2-Eric Moore</w:delText>
              </w:r>
            </w:del>
          </w:p>
        </w:tc>
        <w:tc>
          <w:tcPr>
            <w:tcW w:w="2984" w:type="dxa"/>
          </w:tcPr>
          <w:p w14:paraId="31FCAB7F" w14:textId="09F635BC" w:rsidR="00DD202F" w:rsidRPr="00F65825" w:rsidDel="00201166" w:rsidRDefault="00DD202F">
            <w:pPr>
              <w:spacing w:before="0" w:after="20"/>
              <w:rPr>
                <w:del w:id="3059" w:author="Houyem Rais" w:date="2024-02-22T14:46:00Z"/>
                <w:sz w:val="18"/>
                <w:szCs w:val="18"/>
              </w:rPr>
            </w:pPr>
            <w:del w:id="3060" w:author="Houyem Rais" w:date="2024-02-22T14:46:00Z">
              <w:r w:rsidRPr="00343F01" w:rsidDel="00201166">
                <w:rPr>
                  <w:sz w:val="18"/>
                  <w:szCs w:val="18"/>
                </w:rPr>
                <w:delText>Ech Mile 2 - Ech 3rd Gate</w:delText>
              </w:r>
            </w:del>
          </w:p>
        </w:tc>
        <w:tc>
          <w:tcPr>
            <w:tcW w:w="1399" w:type="dxa"/>
          </w:tcPr>
          <w:p w14:paraId="454BE973" w14:textId="2AD65164" w:rsidR="00DD202F" w:rsidRPr="00343F01" w:rsidDel="00201166" w:rsidRDefault="00DD202F">
            <w:pPr>
              <w:spacing w:before="0" w:after="20"/>
              <w:rPr>
                <w:del w:id="3061" w:author="Houyem Rais" w:date="2024-02-22T14:46:00Z"/>
                <w:sz w:val="18"/>
                <w:szCs w:val="18"/>
                <w:lang w:val="fr-FR"/>
              </w:rPr>
            </w:pPr>
            <w:del w:id="3062" w:author="Houyem Rais" w:date="2024-02-22T14:46:00Z">
              <w:r w:rsidRPr="00343F01" w:rsidDel="00201166">
                <w:rPr>
                  <w:sz w:val="18"/>
                  <w:szCs w:val="18"/>
                  <w:lang w:val="fr-FR"/>
                </w:rPr>
                <w:delText>7,0</w:delText>
              </w:r>
            </w:del>
          </w:p>
        </w:tc>
        <w:tc>
          <w:tcPr>
            <w:tcW w:w="3539" w:type="dxa"/>
          </w:tcPr>
          <w:p w14:paraId="0C47B11B" w14:textId="5DB6A071" w:rsidR="00DD202F" w:rsidRPr="00343F01" w:rsidDel="00201166" w:rsidRDefault="00DD202F">
            <w:pPr>
              <w:spacing w:before="0" w:after="20"/>
              <w:rPr>
                <w:del w:id="3063" w:author="Houyem Rais" w:date="2024-02-22T14:46:00Z"/>
                <w:sz w:val="18"/>
                <w:szCs w:val="18"/>
                <w:lang w:val="fr-FR"/>
              </w:rPr>
            </w:pPr>
            <w:del w:id="3064" w:author="Houyem Rais" w:date="2024-02-22T14:46:00Z">
              <w:r w:rsidRPr="00343F01" w:rsidDel="00201166">
                <w:rPr>
                  <w:sz w:val="18"/>
                  <w:szCs w:val="18"/>
                  <w:lang w:val="fr-FR"/>
                </w:rPr>
                <w:delText>Travaux bien avancés 2x (3 voies de transit + 2 voies de service + BRT + Train).</w:delText>
              </w:r>
            </w:del>
          </w:p>
        </w:tc>
        <w:tc>
          <w:tcPr>
            <w:tcW w:w="3174" w:type="dxa"/>
          </w:tcPr>
          <w:p w14:paraId="3562017F" w14:textId="3CECADD7" w:rsidR="00DD202F" w:rsidRPr="00343F01" w:rsidDel="00201166" w:rsidRDefault="00DD202F">
            <w:pPr>
              <w:spacing w:before="0" w:after="20"/>
              <w:rPr>
                <w:del w:id="3065" w:author="Houyem Rais" w:date="2024-02-22T14:46:00Z"/>
                <w:sz w:val="18"/>
                <w:szCs w:val="18"/>
                <w:lang w:val="fr-FR"/>
              </w:rPr>
            </w:pPr>
            <w:del w:id="3066" w:author="Houyem Rais" w:date="2024-02-22T14:46:00Z">
              <w:r w:rsidRPr="00343F01" w:rsidDel="00201166">
                <w:rPr>
                  <w:sz w:val="18"/>
                  <w:szCs w:val="18"/>
                  <w:lang w:val="fr-FR"/>
                </w:rPr>
                <w:delText>Projet du gouvernement de l'Etat de Lagos</w:delText>
              </w:r>
            </w:del>
          </w:p>
        </w:tc>
      </w:tr>
      <w:tr w:rsidR="00DD202F" w:rsidRPr="00343F01" w:rsidDel="00201166" w14:paraId="197A3149" w14:textId="44D36EE0">
        <w:trPr>
          <w:trHeight w:val="54"/>
          <w:del w:id="3067" w:author="Houyem Rais" w:date="2024-02-22T14:46:00Z"/>
        </w:trPr>
        <w:tc>
          <w:tcPr>
            <w:tcW w:w="2540" w:type="dxa"/>
          </w:tcPr>
          <w:p w14:paraId="32BD86F0" w14:textId="5A46F386" w:rsidR="00DD202F" w:rsidRPr="00343F01" w:rsidDel="00201166" w:rsidRDefault="00DD202F">
            <w:pPr>
              <w:spacing w:before="0" w:after="20"/>
              <w:rPr>
                <w:del w:id="3068" w:author="Houyem Rais" w:date="2024-02-22T14:46:00Z"/>
                <w:sz w:val="18"/>
                <w:szCs w:val="18"/>
                <w:lang w:val="fr-FR"/>
              </w:rPr>
            </w:pPr>
            <w:del w:id="3069" w:author="Houyem Rais" w:date="2024-02-22T14:46:00Z">
              <w:r w:rsidRPr="00343F01" w:rsidDel="00201166">
                <w:rPr>
                  <w:sz w:val="18"/>
                  <w:szCs w:val="18"/>
                  <w:lang w:val="fr-FR"/>
                </w:rPr>
                <w:delText>Mile2-Eric Moore</w:delText>
              </w:r>
            </w:del>
          </w:p>
        </w:tc>
        <w:tc>
          <w:tcPr>
            <w:tcW w:w="2984" w:type="dxa"/>
          </w:tcPr>
          <w:p w14:paraId="2BEE63D4" w14:textId="6A89B559" w:rsidR="00DD202F" w:rsidRPr="00F65825" w:rsidDel="00201166" w:rsidRDefault="00DD202F">
            <w:pPr>
              <w:spacing w:before="0" w:after="20"/>
              <w:rPr>
                <w:del w:id="3070" w:author="Houyem Rais" w:date="2024-02-22T14:46:00Z"/>
                <w:sz w:val="18"/>
                <w:szCs w:val="18"/>
              </w:rPr>
            </w:pPr>
            <w:del w:id="3071" w:author="Houyem Rais" w:date="2024-02-22T14:46:00Z">
              <w:r w:rsidRPr="00343F01" w:rsidDel="00201166">
                <w:rPr>
                  <w:sz w:val="18"/>
                  <w:szCs w:val="18"/>
                </w:rPr>
                <w:delText>Ech 3rd Gate 2 - Ech Eric Moore</w:delText>
              </w:r>
            </w:del>
          </w:p>
        </w:tc>
        <w:tc>
          <w:tcPr>
            <w:tcW w:w="1399" w:type="dxa"/>
          </w:tcPr>
          <w:p w14:paraId="73789028" w14:textId="344E6173" w:rsidR="00DD202F" w:rsidRPr="00343F01" w:rsidDel="00201166" w:rsidRDefault="00DD202F">
            <w:pPr>
              <w:spacing w:before="0" w:after="20"/>
              <w:rPr>
                <w:del w:id="3072" w:author="Houyem Rais" w:date="2024-02-22T14:46:00Z"/>
                <w:sz w:val="18"/>
                <w:szCs w:val="18"/>
                <w:lang w:val="fr-FR"/>
              </w:rPr>
            </w:pPr>
            <w:del w:id="3073" w:author="Houyem Rais" w:date="2024-02-22T14:46:00Z">
              <w:r w:rsidRPr="00343F01" w:rsidDel="00201166">
                <w:rPr>
                  <w:sz w:val="18"/>
                  <w:szCs w:val="18"/>
                  <w:lang w:val="fr-FR"/>
                </w:rPr>
                <w:delText>4,9</w:delText>
              </w:r>
            </w:del>
          </w:p>
        </w:tc>
        <w:tc>
          <w:tcPr>
            <w:tcW w:w="3539" w:type="dxa"/>
          </w:tcPr>
          <w:p w14:paraId="733F4E0E" w14:textId="36B9B2B7" w:rsidR="00DD202F" w:rsidRPr="00343F01" w:rsidDel="00201166" w:rsidRDefault="00DD202F">
            <w:pPr>
              <w:spacing w:before="0" w:after="20"/>
              <w:rPr>
                <w:del w:id="3074" w:author="Houyem Rais" w:date="2024-02-22T14:46:00Z"/>
                <w:sz w:val="18"/>
                <w:szCs w:val="18"/>
                <w:lang w:val="fr-FR"/>
              </w:rPr>
            </w:pPr>
            <w:del w:id="3075" w:author="Houyem Rais" w:date="2024-02-22T14:46:00Z">
              <w:r w:rsidRPr="00343F01" w:rsidDel="00201166">
                <w:rPr>
                  <w:sz w:val="18"/>
                  <w:szCs w:val="18"/>
                  <w:lang w:val="fr-FR"/>
                </w:rPr>
                <w:delText>Travaux bien avancés 2x (3 voies de transit + 2 voies de service + BRT + Train).</w:delText>
              </w:r>
            </w:del>
          </w:p>
        </w:tc>
        <w:tc>
          <w:tcPr>
            <w:tcW w:w="3174" w:type="dxa"/>
          </w:tcPr>
          <w:p w14:paraId="5EA27548" w14:textId="4EE86765" w:rsidR="00DD202F" w:rsidRPr="00343F01" w:rsidDel="00201166" w:rsidRDefault="00DD202F">
            <w:pPr>
              <w:spacing w:before="0" w:after="20"/>
              <w:rPr>
                <w:del w:id="3076" w:author="Houyem Rais" w:date="2024-02-22T14:46:00Z"/>
                <w:sz w:val="18"/>
                <w:szCs w:val="18"/>
                <w:lang w:val="fr-FR"/>
              </w:rPr>
            </w:pPr>
            <w:del w:id="3077" w:author="Houyem Rais" w:date="2024-02-22T14:46:00Z">
              <w:r w:rsidRPr="00343F01" w:rsidDel="00201166">
                <w:rPr>
                  <w:sz w:val="18"/>
                  <w:szCs w:val="18"/>
                  <w:lang w:val="fr-FR"/>
                </w:rPr>
                <w:delText>Projet du gouvernement de l'Etat de Lagos</w:delText>
              </w:r>
            </w:del>
          </w:p>
        </w:tc>
      </w:tr>
    </w:tbl>
    <w:p w14:paraId="7FC18718" w14:textId="5E28DEC3" w:rsidR="00DD202F" w:rsidRPr="00343F01" w:rsidDel="00201166" w:rsidRDefault="00DD202F" w:rsidP="00DD202F">
      <w:pPr>
        <w:pStyle w:val="BodyText"/>
        <w:kinsoku w:val="0"/>
        <w:overflowPunct w:val="0"/>
        <w:spacing w:before="203" w:line="247" w:lineRule="auto"/>
        <w:ind w:left="216" w:right="116"/>
        <w:jc w:val="right"/>
        <w:rPr>
          <w:del w:id="3078" w:author="Houyem Rais" w:date="2024-02-22T14:46:00Z"/>
          <w:sz w:val="20"/>
          <w:szCs w:val="20"/>
        </w:rPr>
      </w:pPr>
      <w:del w:id="3079" w:author="Houyem Rais" w:date="2024-02-22T14:46:00Z">
        <w:r w:rsidRPr="00343F01" w:rsidDel="00201166">
          <w:rPr>
            <w:b/>
            <w:bCs/>
            <w:sz w:val="20"/>
            <w:szCs w:val="20"/>
          </w:rPr>
          <w:delText>Source</w:delText>
        </w:r>
        <w:r w:rsidRPr="00343F01" w:rsidDel="00201166">
          <w:rPr>
            <w:sz w:val="20"/>
            <w:szCs w:val="20"/>
          </w:rPr>
          <w:delText> : Termes de Référence de la mission et études techniques</w:delText>
        </w:r>
      </w:del>
    </w:p>
    <w:p w14:paraId="3E68B228" w14:textId="737C83DD" w:rsidR="00DD202F" w:rsidRPr="00343F01" w:rsidDel="00201166" w:rsidRDefault="00DD202F" w:rsidP="00DD202F">
      <w:pPr>
        <w:spacing w:before="0" w:after="160"/>
        <w:jc w:val="left"/>
        <w:rPr>
          <w:del w:id="3080" w:author="Houyem Rais" w:date="2024-02-22T14:46:00Z"/>
        </w:rPr>
      </w:pPr>
      <w:del w:id="3081" w:author="Houyem Rais" w:date="2024-02-22T14:46:00Z">
        <w:r w:rsidRPr="00343F01" w:rsidDel="00201166">
          <w:br w:type="page"/>
        </w:r>
      </w:del>
    </w:p>
    <w:p w14:paraId="51878DE9" w14:textId="0ADBAD66" w:rsidR="00DD202F" w:rsidRPr="00343F01" w:rsidDel="00201166" w:rsidRDefault="00DD202F" w:rsidP="00DD202F">
      <w:pPr>
        <w:pStyle w:val="BodyText"/>
        <w:kinsoku w:val="0"/>
        <w:overflowPunct w:val="0"/>
        <w:spacing w:before="203" w:line="247" w:lineRule="auto"/>
        <w:ind w:left="216" w:right="116"/>
        <w:rPr>
          <w:del w:id="3082" w:author="Houyem Rais" w:date="2024-02-22T14:46:00Z"/>
        </w:rPr>
        <w:sectPr w:rsidR="00DD202F" w:rsidRPr="00343F01" w:rsidDel="00201166">
          <w:pgSz w:w="16838" w:h="11906" w:orient="landscape"/>
          <w:pgMar w:top="1440" w:right="1440" w:bottom="1440" w:left="1440" w:header="708" w:footer="708" w:gutter="0"/>
          <w:cols w:space="708"/>
          <w:titlePg/>
          <w:docGrid w:linePitch="360"/>
        </w:sectPr>
      </w:pPr>
    </w:p>
    <w:p w14:paraId="3AFF5465" w14:textId="64E488B2" w:rsidR="00C42A1A" w:rsidRPr="00343F01" w:rsidDel="00201166" w:rsidRDefault="00C42A1A" w:rsidP="00F004BC">
      <w:pPr>
        <w:pStyle w:val="Heading2"/>
        <w:rPr>
          <w:del w:id="3083" w:author="Houyem Rais" w:date="2024-02-22T14:46:00Z"/>
        </w:rPr>
      </w:pPr>
      <w:bookmarkStart w:id="3084" w:name="_Toc152165311"/>
      <w:del w:id="3085" w:author="Houyem Rais" w:date="2024-02-22T14:46:00Z">
        <w:r w:rsidRPr="00343F01" w:rsidDel="00201166">
          <w:delText>Analyse des besoins</w:delText>
        </w:r>
        <w:bookmarkEnd w:id="3084"/>
      </w:del>
    </w:p>
    <w:p w14:paraId="41F8BAC9" w14:textId="577D6333" w:rsidR="00066849" w:rsidRPr="00343F01" w:rsidDel="00201166" w:rsidRDefault="00066849" w:rsidP="00066849">
      <w:pPr>
        <w:rPr>
          <w:del w:id="3086" w:author="Houyem Rais" w:date="2024-02-22T14:46:00Z"/>
        </w:rPr>
      </w:pPr>
      <w:del w:id="3087" w:author="Houyem Rais" w:date="2024-02-22T14:46:00Z">
        <w:r w:rsidRPr="00343F01" w:rsidDel="00201166">
          <w:delText>Notre compréhension des besoins du client repose sur une analyse approfondie des exigences spécifiques énoncées dans les Termes de Référence de la mission en ce qui concerne le cadre de notre mission d'évaluation des schémas institutionnels de Partenariat Public Privé pour la mise en œuvre et l'exploitation du lot 3 de l’Autoroute du Corridor Abidjan-Lagos. La CEDEAO recherche une évaluation exhaustive de la viabilité financière des schémas institutionnels proposés, ce qui inclut le calcul du délai de recouvrement des fonds investis par le partenaire privé, le taux de rentabilité interne du projet ainsi que celui des fonds propres, le nombre d'années de trésorerie négative, la valeur actualisée nette (VAN) et la Value for Money.</w:delText>
        </w:r>
      </w:del>
    </w:p>
    <w:p w14:paraId="02228F58" w14:textId="62AD1ACB" w:rsidR="00AA7652" w:rsidRPr="00343F01" w:rsidDel="00201166" w:rsidRDefault="00066849" w:rsidP="00066849">
      <w:pPr>
        <w:rPr>
          <w:del w:id="3088" w:author="Houyem Rais" w:date="2024-02-22T14:46:00Z"/>
        </w:rPr>
      </w:pPr>
      <w:del w:id="3089" w:author="Houyem Rais" w:date="2024-02-22T14:46:00Z">
        <w:r w:rsidRPr="00343F01" w:rsidDel="00201166">
          <w:delText>En outre, notre analyse des besoins comprend la description des différentes options d'allotissement contractuel et d'appel d'offres envisageables pour le projet. La présente étude permettra d’élaborer une stratégie de structuration et de phasage du projet qui soit à la fois conforme aux normes internationales et aux exigences locales. En identifiant les mécanismes de financement les plus appropriés, nous viserons à minimiser les coûts du capital tout en assurant l'obtention des fonds nécessaires pour mener à bien ce projet d'envergure. Notre approche méthodique garantira la mise en place d'une feuille de route claire et viable pour la réalisation réussie du lot 3 de l’Autoroute du Corridor Abidjan-Lagos dans le respect des objectifs financiers et institutionnels du client.</w:delText>
        </w:r>
      </w:del>
    </w:p>
    <w:p w14:paraId="31FEFC0A" w14:textId="51CFFB2A" w:rsidR="00F004BC" w:rsidRPr="00343F01" w:rsidDel="00201166" w:rsidRDefault="000A5818" w:rsidP="00F004BC">
      <w:pPr>
        <w:pStyle w:val="Heading2"/>
        <w:rPr>
          <w:del w:id="3090" w:author="Houyem Rais" w:date="2024-02-22T14:46:00Z"/>
        </w:rPr>
      </w:pPr>
      <w:bookmarkStart w:id="3091" w:name="_Toc152165312"/>
      <w:del w:id="3092" w:author="Houyem Rais" w:date="2024-02-22T14:46:00Z">
        <w:r w:rsidRPr="00343F01" w:rsidDel="00201166">
          <w:delText xml:space="preserve">Objectifs, structure, démarche </w:delText>
        </w:r>
        <w:r w:rsidR="00F004BC" w:rsidRPr="00343F01" w:rsidDel="00201166">
          <w:delText>et approche</w:delText>
        </w:r>
        <w:bookmarkEnd w:id="3091"/>
      </w:del>
    </w:p>
    <w:p w14:paraId="01B5A8BE" w14:textId="58545B47" w:rsidR="000A5818" w:rsidRPr="00343F01" w:rsidDel="00201166" w:rsidRDefault="000A5818" w:rsidP="000A5818">
      <w:pPr>
        <w:rPr>
          <w:del w:id="3093" w:author="Houyem Rais" w:date="2024-02-22T14:46:00Z"/>
        </w:rPr>
      </w:pPr>
      <w:del w:id="3094" w:author="Houyem Rais" w:date="2024-02-22T14:46:00Z">
        <w:r w:rsidRPr="00343F01" w:rsidDel="00201166">
          <w:delText>Sur la base des résultats des études techniques et économiques réalisées dans les phases précédentes de l’étude et l’analyse des cadres législatifs et institutionnels des Partenariats Publics Privés dans la zone CEDEAO et en particulier les trois pays concernés par le lot 3 du Corridor Abidjan-Lagos (Nigeria, Bénin et Togo), cette étude financière, de PPP et de stratégie financière vise principalement à fournir une vision claire sur les options contractuelles de réalisation du projet.</w:delText>
        </w:r>
      </w:del>
    </w:p>
    <w:p w14:paraId="2D2546CF" w14:textId="7D10024C" w:rsidR="00DD202F" w:rsidRPr="00343F01" w:rsidDel="00201166" w:rsidRDefault="0056718C" w:rsidP="00DD202F">
      <w:pPr>
        <w:rPr>
          <w:del w:id="3095" w:author="Houyem Rais" w:date="2024-02-22T14:46:00Z"/>
        </w:rPr>
      </w:pPr>
      <w:del w:id="3096" w:author="Houyem Rais" w:date="2024-02-22T14:46:00Z">
        <w:r w:rsidRPr="00343F01" w:rsidDel="00201166">
          <w:delText xml:space="preserve">L’approche </w:delText>
        </w:r>
        <w:r w:rsidR="007D07B2" w:rsidRPr="00343F01" w:rsidDel="00201166">
          <w:delText xml:space="preserve">suivie </w:delText>
        </w:r>
        <w:r w:rsidR="00A161AB" w:rsidRPr="00343F01" w:rsidDel="00201166">
          <w:delText>d</w:delText>
        </w:r>
        <w:r w:rsidR="007D07B2" w:rsidRPr="00343F01" w:rsidDel="00201166">
          <w:delText>ans</w:delText>
        </w:r>
        <w:r w:rsidR="00A161AB" w:rsidRPr="00343F01" w:rsidDel="00201166">
          <w:delText xml:space="preserve"> cette étude d’analyse financière </w:delText>
        </w:r>
        <w:r w:rsidR="007D07B2" w:rsidRPr="00343F01" w:rsidDel="00201166">
          <w:delText xml:space="preserve">et de stratégie de financement </w:delText>
        </w:r>
        <w:r w:rsidR="00A161AB" w:rsidRPr="00343F01" w:rsidDel="00201166">
          <w:delText>est comme suit</w:delText>
        </w:r>
        <w:r w:rsidR="00DD202F" w:rsidRPr="00343F01" w:rsidDel="00201166">
          <w:delText> :</w:delText>
        </w:r>
      </w:del>
    </w:p>
    <w:p w14:paraId="0A1A32E4" w14:textId="121ECDD0" w:rsidR="00DD202F" w:rsidRPr="00343F01" w:rsidDel="00201166" w:rsidRDefault="00DD202F" w:rsidP="00DD202F">
      <w:pPr>
        <w:pStyle w:val="BulletList1"/>
        <w:rPr>
          <w:del w:id="3097" w:author="Houyem Rais" w:date="2024-02-22T14:46:00Z"/>
        </w:rPr>
      </w:pPr>
      <w:del w:id="3098" w:author="Houyem Rais" w:date="2024-02-22T14:46:00Z">
        <w:r w:rsidRPr="00343F01" w:rsidDel="00201166">
          <w:delText>Définir la stratégie d’achat du projet,</w:delText>
        </w:r>
      </w:del>
    </w:p>
    <w:p w14:paraId="11FBAAFB" w14:textId="69ED8ECA" w:rsidR="00DD7063" w:rsidRPr="00343F01" w:rsidDel="00201166" w:rsidRDefault="00DD7063" w:rsidP="00DD202F">
      <w:pPr>
        <w:pStyle w:val="BulletList1"/>
        <w:rPr>
          <w:del w:id="3099" w:author="Houyem Rais" w:date="2024-02-22T14:46:00Z"/>
        </w:rPr>
      </w:pPr>
      <w:del w:id="3100" w:author="Houyem Rais" w:date="2024-02-22T14:46:00Z">
        <w:r w:rsidRPr="00343F01" w:rsidDel="00201166">
          <w:delText>Décrire les options d’allotissement contractuel et d'appel d’offres possibles pour le projet</w:delText>
        </w:r>
      </w:del>
    </w:p>
    <w:p w14:paraId="2A1F1771" w14:textId="6542FD5C" w:rsidR="00DD202F" w:rsidRPr="00343F01" w:rsidDel="00201166" w:rsidRDefault="00DD202F" w:rsidP="00DD202F">
      <w:pPr>
        <w:pStyle w:val="BulletList1"/>
        <w:rPr>
          <w:del w:id="3101" w:author="Houyem Rais" w:date="2024-02-22T14:46:00Z"/>
        </w:rPr>
      </w:pPr>
      <w:del w:id="3102" w:author="Houyem Rais" w:date="2024-02-22T14:46:00Z">
        <w:r w:rsidRPr="00343F01" w:rsidDel="00201166">
          <w:delText>Élaborer une analyse comparative préliminaire des modes PPP possibles pour le projet,</w:delText>
        </w:r>
      </w:del>
    </w:p>
    <w:p w14:paraId="2B3BE866" w14:textId="26066216" w:rsidR="00DD7063" w:rsidRPr="00343F01" w:rsidDel="00201166" w:rsidRDefault="00DD202F">
      <w:pPr>
        <w:pStyle w:val="BulletList1"/>
        <w:rPr>
          <w:del w:id="3103" w:author="Houyem Rais" w:date="2024-02-22T14:46:00Z"/>
        </w:rPr>
      </w:pPr>
      <w:del w:id="3104" w:author="Houyem Rais" w:date="2024-02-22T14:46:00Z">
        <w:r w:rsidRPr="00343F01" w:rsidDel="00201166">
          <w:delText>Définir les mécanismes de financement du projet et identifier les fonds nécessaires pour le projet en minimisant les coûts du capital, et</w:delText>
        </w:r>
      </w:del>
    </w:p>
    <w:p w14:paraId="1FF04BE3" w14:textId="7D729744" w:rsidR="00DD202F" w:rsidRPr="00343F01" w:rsidDel="00201166" w:rsidRDefault="00DD7063">
      <w:pPr>
        <w:pStyle w:val="BulletList1"/>
        <w:rPr>
          <w:del w:id="3105" w:author="Houyem Rais" w:date="2024-02-22T14:46:00Z"/>
        </w:rPr>
      </w:pPr>
      <w:del w:id="3106" w:author="Houyem Rais" w:date="2024-02-22T14:46:00Z">
        <w:r w:rsidRPr="00343F01" w:rsidDel="00201166">
          <w:delText xml:space="preserve">Elaborer </w:delText>
        </w:r>
        <w:r w:rsidR="00DD202F" w:rsidRPr="00343F01" w:rsidDel="00201166">
          <w:delText>la stratégie de structuration et de phasage du projet.</w:delText>
        </w:r>
      </w:del>
    </w:p>
    <w:p w14:paraId="10C23A22" w14:textId="234139A9" w:rsidR="00DD7063" w:rsidRPr="00343F01" w:rsidDel="00201166" w:rsidRDefault="00DD7063">
      <w:pPr>
        <w:spacing w:before="0" w:after="160"/>
        <w:jc w:val="left"/>
        <w:rPr>
          <w:del w:id="3107" w:author="Houyem Rais" w:date="2024-02-22T14:46:00Z"/>
          <w:rFonts w:eastAsiaTheme="majorEastAsia" w:cstheme="majorHAnsi"/>
          <w:b/>
          <w:bCs/>
          <w:color w:val="0070C0"/>
          <w:sz w:val="32"/>
          <w:szCs w:val="28"/>
        </w:rPr>
      </w:pPr>
      <w:bookmarkStart w:id="3108" w:name="_Toc129596110"/>
      <w:bookmarkStart w:id="3109" w:name="_Toc129600911"/>
      <w:bookmarkStart w:id="3110" w:name="_Toc129596111"/>
      <w:bookmarkStart w:id="3111" w:name="_Toc129600912"/>
      <w:bookmarkStart w:id="3112" w:name="_Toc129596112"/>
      <w:bookmarkStart w:id="3113" w:name="_Toc129600913"/>
      <w:bookmarkStart w:id="3114" w:name="_Toc129596113"/>
      <w:bookmarkStart w:id="3115" w:name="_Toc129600914"/>
      <w:bookmarkStart w:id="3116" w:name="_Toc129596114"/>
      <w:bookmarkStart w:id="3117" w:name="_Toc129600915"/>
      <w:bookmarkStart w:id="3118" w:name="_Toc129596115"/>
      <w:bookmarkStart w:id="3119" w:name="_Toc129600916"/>
      <w:bookmarkStart w:id="3120" w:name="_Toc129596116"/>
      <w:bookmarkStart w:id="3121" w:name="_Toc129600917"/>
      <w:bookmarkStart w:id="3122" w:name="_Toc129596117"/>
      <w:bookmarkStart w:id="3123" w:name="_Toc129600918"/>
      <w:bookmarkStart w:id="3124" w:name="_Toc129596118"/>
      <w:bookmarkStart w:id="3125" w:name="_Toc129600919"/>
      <w:bookmarkStart w:id="3126" w:name="_Toc129596119"/>
      <w:bookmarkStart w:id="3127" w:name="_Toc129600920"/>
      <w:bookmarkStart w:id="3128" w:name="_Toc129596120"/>
      <w:bookmarkStart w:id="3129" w:name="_Toc129600921"/>
      <w:bookmarkStart w:id="3130" w:name="_Toc129596121"/>
      <w:bookmarkStart w:id="3131" w:name="_Toc129600922"/>
      <w:bookmarkStart w:id="3132" w:name="_Toc129596122"/>
      <w:bookmarkStart w:id="3133" w:name="_Toc129600923"/>
      <w:bookmarkStart w:id="3134" w:name="_Toc129596123"/>
      <w:bookmarkStart w:id="3135" w:name="_Toc129600924"/>
      <w:bookmarkStart w:id="3136" w:name="_Toc129596124"/>
      <w:bookmarkStart w:id="3137" w:name="_Toc129600925"/>
      <w:bookmarkStart w:id="3138" w:name="_Toc129596125"/>
      <w:bookmarkStart w:id="3139" w:name="_Toc129600926"/>
      <w:bookmarkStart w:id="3140" w:name="_Toc129596126"/>
      <w:bookmarkStart w:id="3141" w:name="_Toc129600927"/>
      <w:bookmarkStart w:id="3142" w:name="_Toc129596127"/>
      <w:bookmarkStart w:id="3143" w:name="_Toc129600928"/>
      <w:bookmarkStart w:id="3144" w:name="_Toc129600929"/>
      <w:bookmarkStart w:id="3145" w:name="_Toc129600930"/>
      <w:bookmarkStart w:id="3146" w:name="_Toc129596129"/>
      <w:bookmarkStart w:id="3147" w:name="_Toc129600931"/>
      <w:bookmarkStart w:id="3148" w:name="_Toc129596130"/>
      <w:bookmarkStart w:id="3149" w:name="_Toc129600932"/>
      <w:bookmarkStart w:id="3150" w:name="_Toc129596131"/>
      <w:bookmarkStart w:id="3151" w:name="_Toc129600933"/>
      <w:bookmarkStart w:id="3152" w:name="_Toc129596138"/>
      <w:bookmarkStart w:id="3153" w:name="_Toc129600940"/>
      <w:bookmarkStart w:id="3154" w:name="_Toc129596139"/>
      <w:bookmarkStart w:id="3155" w:name="_Toc129600941"/>
      <w:bookmarkStart w:id="3156" w:name="_Toc129596140"/>
      <w:bookmarkStart w:id="3157" w:name="_Toc129600942"/>
      <w:bookmarkStart w:id="3158" w:name="_Toc129596141"/>
      <w:bookmarkStart w:id="3159" w:name="_Toc129600943"/>
      <w:bookmarkStart w:id="3160" w:name="_Toc129596142"/>
      <w:bookmarkStart w:id="3161" w:name="_Toc129600944"/>
      <w:bookmarkStart w:id="3162" w:name="_Toc129596143"/>
      <w:bookmarkStart w:id="3163" w:name="_Toc129600945"/>
      <w:bookmarkStart w:id="3164" w:name="_Toc129600946"/>
      <w:bookmarkStart w:id="3165" w:name="_Toc129600947"/>
      <w:bookmarkStart w:id="3166" w:name="_Toc129600948"/>
      <w:bookmarkStart w:id="3167" w:name="_Toc129600949"/>
      <w:bookmarkStart w:id="3168" w:name="_Toc129600950"/>
      <w:bookmarkStart w:id="3169" w:name="_Toc129600951"/>
      <w:bookmarkStart w:id="3170" w:name="_Toc129600982"/>
      <w:bookmarkStart w:id="3171" w:name="_Toc129600983"/>
      <w:bookmarkStart w:id="3172" w:name="_Toc129600984"/>
      <w:bookmarkStart w:id="3173" w:name="_Toc129600985"/>
      <w:bookmarkStart w:id="3174" w:name="_Toc129600986"/>
      <w:bookmarkStart w:id="3175" w:name="_Toc129600987"/>
      <w:bookmarkStart w:id="3176" w:name="_Toc36637323"/>
      <w:bookmarkStart w:id="3177" w:name="_Toc58802483"/>
      <w:bookmarkStart w:id="3178" w:name="_Toc58961707"/>
      <w:bookmarkStart w:id="3179" w:name="_Hlk117768194"/>
      <w:bookmarkEnd w:id="2677"/>
      <w:bookmarkEnd w:id="2678"/>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del w:id="3180" w:author="Houyem Rais" w:date="2024-02-22T14:46:00Z">
        <w:r w:rsidRPr="00343F01" w:rsidDel="00201166">
          <w:br w:type="page"/>
        </w:r>
      </w:del>
    </w:p>
    <w:p w14:paraId="4EFFD125" w14:textId="184DCFE1" w:rsidR="00DD7063" w:rsidRPr="00343F01" w:rsidDel="00201166" w:rsidRDefault="00DD7063" w:rsidP="00DD7063">
      <w:pPr>
        <w:rPr>
          <w:del w:id="3181" w:author="Houyem Rais" w:date="2024-02-22T14:46:00Z"/>
        </w:rPr>
      </w:pPr>
    </w:p>
    <w:p w14:paraId="22DF5187" w14:textId="7C70B275" w:rsidR="00DD7063" w:rsidRPr="00343F01" w:rsidDel="00201166" w:rsidRDefault="008718E4" w:rsidP="00DD7063">
      <w:pPr>
        <w:pStyle w:val="Heading1"/>
        <w:rPr>
          <w:del w:id="3182" w:author="Houyem Rais" w:date="2024-02-22T14:46:00Z"/>
        </w:rPr>
      </w:pPr>
      <w:bookmarkStart w:id="3183" w:name="_Toc129968831"/>
      <w:bookmarkStart w:id="3184" w:name="_Toc152165313"/>
      <w:del w:id="3185" w:author="Houyem Rais" w:date="2024-02-22T14:46:00Z">
        <w:r w:rsidRPr="00343F01" w:rsidDel="00201166">
          <w:delText>Environnement</w:delText>
        </w:r>
        <w:r w:rsidR="00DD7063" w:rsidRPr="00343F01" w:rsidDel="00201166">
          <w:delText xml:space="preserve"> d</w:delText>
        </w:r>
        <w:r w:rsidR="008B03C3" w:rsidRPr="00343F01" w:rsidDel="00201166">
          <w:delText>es</w:delText>
        </w:r>
        <w:r w:rsidR="00DD7063" w:rsidRPr="00343F01" w:rsidDel="00201166">
          <w:delText xml:space="preserve"> partenariat</w:delText>
        </w:r>
        <w:r w:rsidR="008B03C3" w:rsidRPr="00343F01" w:rsidDel="00201166">
          <w:delText>s</w:delText>
        </w:r>
        <w:r w:rsidR="00DD7063" w:rsidRPr="00343F01" w:rsidDel="00201166">
          <w:delText xml:space="preserve"> </w:delText>
        </w:r>
        <w:r w:rsidR="008B03C3" w:rsidRPr="00343F01" w:rsidDel="00201166">
          <w:delText>publics privés</w:delText>
        </w:r>
        <w:r w:rsidR="00DD7063" w:rsidRPr="00343F01" w:rsidDel="00201166">
          <w:delText xml:space="preserve"> dans l’espace CEDEAO</w:delText>
        </w:r>
        <w:bookmarkEnd w:id="3183"/>
        <w:bookmarkEnd w:id="3184"/>
        <w:r w:rsidR="00DD7063" w:rsidRPr="00343F01" w:rsidDel="00201166">
          <w:delText xml:space="preserve"> </w:delText>
        </w:r>
      </w:del>
    </w:p>
    <w:p w14:paraId="6C4766C1" w14:textId="7CE15884" w:rsidR="00DD7063" w:rsidRPr="00343F01" w:rsidDel="00201166" w:rsidRDefault="00DD7063" w:rsidP="00DD7063">
      <w:pPr>
        <w:pStyle w:val="Heading2"/>
        <w:rPr>
          <w:del w:id="3186" w:author="Houyem Rais" w:date="2024-02-22T14:46:00Z"/>
        </w:rPr>
      </w:pPr>
      <w:bookmarkStart w:id="3187" w:name="_Toc129968832"/>
      <w:bookmarkStart w:id="3188" w:name="_Toc152165314"/>
      <w:del w:id="3189" w:author="Houyem Rais" w:date="2024-02-22T14:46:00Z">
        <w:r w:rsidRPr="00343F01" w:rsidDel="00201166">
          <w:delText xml:space="preserve">Analyse de la </w:delText>
        </w:r>
        <w:bookmarkStart w:id="3190" w:name="_Hlk129366173"/>
        <w:r w:rsidRPr="00343F01" w:rsidDel="00201166">
          <w:delText>stratégie et du cadre légal et institutionnel communautaires de la CEDEAO</w:delText>
        </w:r>
        <w:bookmarkEnd w:id="3190"/>
        <w:r w:rsidRPr="00343F01" w:rsidDel="00201166">
          <w:delText xml:space="preserve"> et de l’UEMOA</w:delText>
        </w:r>
        <w:bookmarkEnd w:id="3187"/>
        <w:bookmarkEnd w:id="3188"/>
      </w:del>
    </w:p>
    <w:p w14:paraId="0A3DFB98" w14:textId="6885B9C6" w:rsidR="00DD7063" w:rsidRPr="00343F01" w:rsidDel="00201166" w:rsidRDefault="00DD7063" w:rsidP="00DD7063">
      <w:pPr>
        <w:pStyle w:val="Heading3"/>
        <w:rPr>
          <w:del w:id="3191" w:author="Houyem Rais" w:date="2024-02-22T14:46:00Z"/>
        </w:rPr>
      </w:pPr>
      <w:bookmarkStart w:id="3192" w:name="_Toc129968833"/>
      <w:bookmarkStart w:id="3193" w:name="_Toc152165315"/>
      <w:del w:id="3194" w:author="Houyem Rais" w:date="2024-02-22T14:46:00Z">
        <w:r w:rsidRPr="00343F01" w:rsidDel="00201166">
          <w:delText>Stratégie et cadre légal et institutionnel communautaires de la CEDEAO</w:delText>
        </w:r>
        <w:bookmarkEnd w:id="3192"/>
        <w:bookmarkEnd w:id="3193"/>
      </w:del>
    </w:p>
    <w:p w14:paraId="06E9A4E7" w14:textId="1DB1096D" w:rsidR="00DD7063" w:rsidRPr="00343F01" w:rsidDel="00201166" w:rsidRDefault="00DD7063" w:rsidP="00DD7063">
      <w:pPr>
        <w:spacing w:after="60"/>
        <w:rPr>
          <w:del w:id="3195" w:author="Houyem Rais" w:date="2024-02-22T14:46:00Z"/>
        </w:rPr>
      </w:pPr>
      <w:del w:id="3196" w:author="Houyem Rais" w:date="2024-02-22T14:46:00Z">
        <w:r w:rsidRPr="00343F01" w:rsidDel="00201166">
          <w:delText>La zone CEDEAO souffre d’une infrastructure de transport sous-développée et d’une mauvaise connectivité, ce qui entrave le commerce intrarégional et la croissance économique. Les déficits d'infrastructure des économies de la CEDEAO varient considérablement. Par exemple, le Nigéria, qui possède la plus grande économie d'Afrique, a un déficit d'investissement dans les infrastructures de 221 milliards de dollars, soit 51,2 % du PIB.</w:delText>
        </w:r>
      </w:del>
    </w:p>
    <w:p w14:paraId="4C67EB9D" w14:textId="01D2DB55" w:rsidR="00DD7063" w:rsidRPr="00343F01" w:rsidDel="00201166" w:rsidRDefault="00DD7063" w:rsidP="00DD7063">
      <w:pPr>
        <w:spacing w:after="60"/>
        <w:rPr>
          <w:del w:id="3197" w:author="Houyem Rais" w:date="2024-02-22T14:46:00Z"/>
        </w:rPr>
      </w:pPr>
      <w:del w:id="3198" w:author="Houyem Rais" w:date="2024-02-22T14:46:00Z">
        <w:r w:rsidRPr="00343F01" w:rsidDel="00201166">
          <w:delText>Les partenariats public-privé se sont considérablement développés ces dernières années dans la zone CEDEAO dans les domaines de la conception, de la planification, de la mise en œuvre, de l'exploitation et de la maintenance des infrastructures, mais une approche régionale n'a pas encore pris racine. L’enjeu principal dans la zone CEDEAO est que les infrastructures régionales conclues en PPP soient régies et mises en œuvre de manière cohérente et appuyée par une stratégie globale.</w:delText>
        </w:r>
      </w:del>
    </w:p>
    <w:p w14:paraId="49C6BAA1" w14:textId="28E8EDF3" w:rsidR="00DD7063" w:rsidRPr="00343F01" w:rsidDel="00201166" w:rsidRDefault="00DD7063" w:rsidP="00DD7063">
      <w:pPr>
        <w:spacing w:after="60"/>
        <w:rPr>
          <w:del w:id="3199" w:author="Houyem Rais" w:date="2024-02-22T14:46:00Z"/>
        </w:rPr>
      </w:pPr>
      <w:del w:id="3200" w:author="Houyem Rais" w:date="2024-02-22T14:46:00Z">
        <w:r w:rsidRPr="00343F01" w:rsidDel="00201166">
          <w:delText>Pour remédier à ces limitations, la PPIAF (Public-Private Infrastructure Advisory Facility) a assisté la CEDEAO à examiner les lacunes dans les réglementations existantes des pays membres et à élaborer avec succès un cadre régional complet de PPP. L’activité du PPIAF a consisté à examiner les lacunes des lois et réglementations existantes en matière de PPP aux niveaux régional et national, ce qui a révélé la nécessité d’harmoniser les cadres des pays membres, en particulier en ce qui concerne la gestion budgétaire des PPP. Le PPIAF a donc soutenu la CEDEAO dans l'élaboration d'un cadre PPP qui s'applique aux projets régionaux dans tous les secteurs d'infrastructure, ainsi que dans l’établissement des rôles et responsabilités pour la préparation et la mise en œuvre des projets régionaux de PPP pour la préparation et la mise en œuvre de projets PPP régionaux au sein de la CEDEAO afin d’améliorer la coordination entre les pays membres avec. Cela comprend des conseils pour gérer et atténuer les défis juridiques et institutionnels pour les projets traversant les frontières nationales.</w:delText>
        </w:r>
      </w:del>
    </w:p>
    <w:p w14:paraId="67F28F19" w14:textId="541C515A" w:rsidR="00DD7063" w:rsidRPr="00343F01" w:rsidDel="00201166" w:rsidRDefault="00B42FA8" w:rsidP="00DD7063">
      <w:pPr>
        <w:spacing w:after="60"/>
        <w:rPr>
          <w:del w:id="3201" w:author="Houyem Rais" w:date="2024-02-22T14:46:00Z"/>
        </w:rPr>
      </w:pPr>
      <w:del w:id="3202" w:author="Houyem Rais" w:date="2024-02-22T14:46:00Z">
        <w:r w:rsidRPr="00343F01" w:rsidDel="00201166">
          <w:delText>À la suite de</w:delText>
        </w:r>
        <w:r w:rsidR="00DD7063" w:rsidRPr="00343F01" w:rsidDel="00201166">
          <w:delText xml:space="preserve"> plusieurs examens par des experts techniques des agences et ministères PPP nationaux, la politique régionale PPP, les directives régionales PPP, le projet de loi complémentaire de la CEDEAO sur les PPP régionaux ont été présentés aux ministres du secteur qui ont approuvé les projets avec quelques observations. Celles-ci ont été traitées et les versions finales révisées ont été approuvées par la session du Conseil des ministres de la CEDEAO et l'Autorité du Sommet des chefs d'État et de gouvernement en 2021.</w:delText>
        </w:r>
      </w:del>
    </w:p>
    <w:p w14:paraId="5F689F67" w14:textId="2B271209" w:rsidR="00DD7063" w:rsidRPr="00343F01" w:rsidDel="00201166" w:rsidRDefault="00DD7063" w:rsidP="00DD7063">
      <w:pPr>
        <w:spacing w:after="60"/>
        <w:rPr>
          <w:del w:id="3203" w:author="Houyem Rais" w:date="2024-02-22T14:46:00Z"/>
        </w:rPr>
      </w:pPr>
      <w:del w:id="3204" w:author="Houyem Rais" w:date="2024-02-22T14:46:00Z">
        <w:r w:rsidRPr="00343F01" w:rsidDel="00201166">
          <w:delText>Les pays de la CEDEAO ont convenu d'adopter les recommandations du PPIAF pour améliorer et harmoniser les cadres juridiques et institutionnels des pays membres conformément à la politique et aux directives régionales de la CEDEAO. Le processus aboutira à un cadre PPP régional intégré pour la gouvernance des PPP. Ces pays ont approuvé le cadre lors d'un atelier de consultation tenu en septembre 2021. Le cadre a été présenté au Parlement, au Conseil et aux chefs d'État de la CEDEAO ; le Parlement a approuvé des résolutions sur les PPP régionaux et les lignes directrices associées en décembre 2021. Une fois en place, le nouveau cadre régional facilitera la fourniture d'infrastructures régionales et de services publics dans la région de la CEDEAO. Ceci, à son tour, contribuera à la croissance et au développement dans tous les États membres.</w:delText>
        </w:r>
        <w:r w:rsidRPr="00343F01" w:rsidDel="00201166">
          <w:rPr>
            <w:rStyle w:val="FootnoteReference"/>
          </w:rPr>
          <w:footnoteReference w:id="9"/>
        </w:r>
      </w:del>
    </w:p>
    <w:p w14:paraId="4BB80CC8" w14:textId="2D986856" w:rsidR="00DD7063" w:rsidRPr="00343F01" w:rsidDel="00201166" w:rsidRDefault="00DD7063" w:rsidP="00DD7063">
      <w:pPr>
        <w:pStyle w:val="Heading3"/>
        <w:rPr>
          <w:del w:id="3207" w:author="Houyem Rais" w:date="2024-02-22T14:46:00Z"/>
        </w:rPr>
      </w:pPr>
      <w:bookmarkStart w:id="3208" w:name="_Toc129968834"/>
      <w:bookmarkStart w:id="3209" w:name="_Toc152165316"/>
      <w:del w:id="3210" w:author="Houyem Rais" w:date="2024-02-22T14:46:00Z">
        <w:r w:rsidRPr="00343F01" w:rsidDel="00201166">
          <w:delText>Stratégie et cadre légal et institutionnel communautaires de l’UEMOA</w:delText>
        </w:r>
        <w:bookmarkEnd w:id="3208"/>
        <w:bookmarkEnd w:id="3209"/>
      </w:del>
    </w:p>
    <w:p w14:paraId="6ECF30BE" w14:textId="2B79AFE0" w:rsidR="00DD7063" w:rsidRPr="00343F01" w:rsidDel="00201166" w:rsidRDefault="00DD7063" w:rsidP="00DD7063">
      <w:pPr>
        <w:rPr>
          <w:del w:id="3211" w:author="Houyem Rais" w:date="2024-02-22T14:46:00Z"/>
        </w:rPr>
      </w:pPr>
      <w:del w:id="3212" w:author="Houyem Rais" w:date="2024-02-22T14:46:00Z">
        <w:r w:rsidRPr="00343F01" w:rsidDel="00201166">
          <w:delText>Le processus d’encadrement des PPP dans l’UEMOA vise à harmoniser les dispositions, à l’image de celles régissant les marchés publics, tout en assurant une cohérence d’ensemble.</w:delText>
        </w:r>
      </w:del>
    </w:p>
    <w:p w14:paraId="1D8DCBEE" w14:textId="36383BD1" w:rsidR="00DD7063" w:rsidRPr="00343F01" w:rsidDel="00201166" w:rsidRDefault="00DD7063" w:rsidP="00DD7063">
      <w:pPr>
        <w:rPr>
          <w:del w:id="3213" w:author="Houyem Rais" w:date="2024-02-22T14:46:00Z"/>
        </w:rPr>
      </w:pPr>
      <w:del w:id="3214" w:author="Houyem Rais" w:date="2024-02-22T14:46:00Z">
        <w:r w:rsidRPr="00343F01" w:rsidDel="00201166">
          <w:delText>Les projets de Stratégie et de Directive portant sur le cadre juridique et institutionnel des PPP ont été élaborés dès 2014, pour faire suite aux instructions de 15</w:delText>
        </w:r>
        <w:r w:rsidRPr="00343F01" w:rsidDel="00201166">
          <w:rPr>
            <w:vertAlign w:val="superscript"/>
          </w:rPr>
          <w:delText>ème</w:delText>
        </w:r>
        <w:r w:rsidRPr="00343F01" w:rsidDel="00201166">
          <w:delText xml:space="preserve"> Session de la Conférence des Chefs d’Etat et de Gouvernement tenue à Lomé en juin 2012 et en vue de combler le gap de financement des infrastructures économiques dans la sous-région. La Commission de l’UEMOA a retenu de mettre en place un cadre juridique et institutionnel communautaire pour offrir aux États membres des outils sécurisants pour faciliter la réalisation des projets en PPP.</w:delText>
        </w:r>
        <w:r w:rsidRPr="00343F01" w:rsidDel="00201166">
          <w:rPr>
            <w:rStyle w:val="FootnoteReference"/>
          </w:rPr>
          <w:footnoteReference w:id="10"/>
        </w:r>
      </w:del>
    </w:p>
    <w:p w14:paraId="63D53A4F" w14:textId="0F2E4E29" w:rsidR="00DD7063" w:rsidRPr="00343F01" w:rsidDel="00201166" w:rsidRDefault="00DD7063" w:rsidP="00DD7063">
      <w:pPr>
        <w:rPr>
          <w:del w:id="3217" w:author="Houyem Rais" w:date="2024-02-22T14:46:00Z"/>
        </w:rPr>
      </w:pPr>
      <w:del w:id="3218" w:author="Houyem Rais" w:date="2024-02-22T14:46:00Z">
        <w:r w:rsidRPr="00343F01" w:rsidDel="00201166">
          <w:delText>La stratégie PPP pour l’UEMOA consiste à identifier et prioriser des projets qui sont susceptibles d'être réalisés en PPP, en effectuant une analyse approfondie des besoins et une étude préliminaire technique, juridique, économique, environnementale et sociale. Les projets identifiés et priorisés sont inscrits dans le portefeuille de projets des autorités contractantes après validation par les autorités compétentes.</w:delText>
        </w:r>
        <w:r w:rsidRPr="00343F01" w:rsidDel="00201166">
          <w:rPr>
            <w:rStyle w:val="FootnoteReference"/>
          </w:rPr>
          <w:footnoteReference w:id="11"/>
        </w:r>
      </w:del>
    </w:p>
    <w:p w14:paraId="062AC22B" w14:textId="0C02CC85" w:rsidR="00DD7063" w:rsidRPr="00343F01" w:rsidDel="00201166" w:rsidRDefault="00DD7063" w:rsidP="00DD7063">
      <w:pPr>
        <w:rPr>
          <w:del w:id="3221" w:author="Houyem Rais" w:date="2024-02-22T14:46:00Z"/>
        </w:rPr>
      </w:pPr>
      <w:del w:id="3222" w:author="Houyem Rais" w:date="2024-02-22T14:46:00Z">
        <w:r w:rsidRPr="00343F01" w:rsidDel="00201166">
          <w:delText>Le cadre communautaire des PPP dans la zone UEMOA consiste en la Directive N° 01/2022/CM/UEMOA portant cadre juridique et institutionnel des partenariats public-privé dans l'Union Economique et Monétaire Ouest Africaine, adoptée par le conseil des ministres de l’UEMOA après avis du Comité des Experts statutaire en date du 16 septembre 2022.</w:delText>
        </w:r>
      </w:del>
    </w:p>
    <w:p w14:paraId="31679A74" w14:textId="02A29070" w:rsidR="00DD7063" w:rsidRPr="00343F01" w:rsidDel="00201166" w:rsidRDefault="00DD7063" w:rsidP="00DD7063">
      <w:pPr>
        <w:rPr>
          <w:del w:id="3223" w:author="Houyem Rais" w:date="2024-02-22T14:46:00Z"/>
        </w:rPr>
      </w:pPr>
      <w:del w:id="3224" w:author="Houyem Rais" w:date="2024-02-22T14:46:00Z">
        <w:r w:rsidRPr="00343F01" w:rsidDel="00201166">
          <w:delText>La directive énumère les formes possibles de PPP dans les pays membres de l’UEMOA, à savoir :</w:delText>
        </w:r>
      </w:del>
    </w:p>
    <w:p w14:paraId="6E9D1BC5" w14:textId="49270A29" w:rsidR="00DD7063" w:rsidRPr="00343F01" w:rsidDel="00201166" w:rsidRDefault="00DD7063" w:rsidP="00DD7063">
      <w:pPr>
        <w:pStyle w:val="BulletList1"/>
        <w:rPr>
          <w:del w:id="3225" w:author="Houyem Rais" w:date="2024-02-22T14:46:00Z"/>
        </w:rPr>
      </w:pPr>
      <w:del w:id="3226" w:author="Houyem Rais" w:date="2024-02-22T14:46:00Z">
        <w:r w:rsidRPr="00343F01" w:rsidDel="00201166">
          <w:rPr>
            <w:b/>
            <w:bCs/>
          </w:rPr>
          <w:delText>Le Partenariat Public-Privé à paiement public</w:delText>
        </w:r>
        <w:r w:rsidRPr="00343F01" w:rsidDel="00201166">
          <w:delText>, dans lequel une autorité contractante confie à un opérateur économique une mission ayant pour objet : a) la réalisation, la transformation, la rénovation, le démantèlement ou la destruction d'ouvrages, d'équipements ou de biens immatériels nécessaires à un service, y compris un service public, ou une combinaison de ces éléments ; b) l'entretien et la maintenance d'ouvrages, d'équipements ou de biens immatériels ou une combinaison de ces éléments et ; c) tout ou partie du financement des missions confiées.</w:delText>
        </w:r>
      </w:del>
    </w:p>
    <w:p w14:paraId="1C3F4749" w14:textId="30DA6763" w:rsidR="00DD7063" w:rsidRPr="00343F01" w:rsidDel="00201166" w:rsidRDefault="00DD7063" w:rsidP="00DD7063">
      <w:pPr>
        <w:pStyle w:val="BulletList1"/>
        <w:rPr>
          <w:del w:id="3227" w:author="Houyem Rais" w:date="2024-02-22T14:46:00Z"/>
        </w:rPr>
      </w:pPr>
      <w:del w:id="3228" w:author="Houyem Rais" w:date="2024-02-22T14:46:00Z">
        <w:r w:rsidRPr="00343F01" w:rsidDel="00201166">
          <w:rPr>
            <w:b/>
            <w:bCs/>
          </w:rPr>
          <w:delText>Le Partenariat Public-Privé à paiement par les usagers</w:delText>
        </w:r>
        <w:r w:rsidRPr="00343F01" w:rsidDel="00201166">
          <w:delText>, regroupant plusieurs types à savoir :</w:delText>
        </w:r>
      </w:del>
    </w:p>
    <w:p w14:paraId="429E7298" w14:textId="57C768DB" w:rsidR="00DD7063" w:rsidRPr="00343F01" w:rsidDel="00201166" w:rsidRDefault="00DD7063" w:rsidP="00C53102">
      <w:pPr>
        <w:pStyle w:val="ListParagraph"/>
        <w:numPr>
          <w:ilvl w:val="0"/>
          <w:numId w:val="27"/>
        </w:numPr>
        <w:ind w:left="993"/>
        <w:rPr>
          <w:del w:id="3229" w:author="Houyem Rais" w:date="2024-02-22T14:46:00Z"/>
        </w:rPr>
      </w:pPr>
      <w:del w:id="3230" w:author="Houyem Rais" w:date="2024-02-22T14:46:00Z">
        <w:r w:rsidRPr="00343F01" w:rsidDel="00201166">
          <w:rPr>
            <w:b/>
            <w:bCs/>
            <w:i/>
            <w:iCs/>
          </w:rPr>
          <w:delText>Les Concessions d'aménagement</w:delText>
        </w:r>
        <w:r w:rsidRPr="00343F01" w:rsidDel="00201166">
          <w:delText>, par laquelle une autorité contractante confie à un opérateur économique une mission globale portant sur : a) l'aménagement d'une zone à caractère urbain, industriel ou agricole ; ou b) l'exploitation de la zone, telle que la fourniture de services, la gestion des équipements et des ouvrages ou la vente ou la location de biens immobiliers situés à l'intérieur de la zone ou l'octroi de conventions d'occupation domaniale.</w:delText>
        </w:r>
      </w:del>
    </w:p>
    <w:p w14:paraId="539EF81A" w14:textId="754D7CA1" w:rsidR="00DD7063" w:rsidRPr="00343F01" w:rsidDel="00201166" w:rsidRDefault="00DD7063" w:rsidP="00C53102">
      <w:pPr>
        <w:pStyle w:val="ListParagraph"/>
        <w:numPr>
          <w:ilvl w:val="0"/>
          <w:numId w:val="27"/>
        </w:numPr>
        <w:ind w:left="993"/>
        <w:rPr>
          <w:del w:id="3231" w:author="Houyem Rais" w:date="2024-02-22T14:46:00Z"/>
        </w:rPr>
      </w:pPr>
      <w:del w:id="3232" w:author="Houyem Rais" w:date="2024-02-22T14:46:00Z">
        <w:r w:rsidRPr="00343F01" w:rsidDel="00201166">
          <w:rPr>
            <w:b/>
            <w:bCs/>
            <w:i/>
            <w:iCs/>
          </w:rPr>
          <w:delText>Les concessions de service</w:delText>
        </w:r>
        <w:r w:rsidRPr="00343F01" w:rsidDel="00201166">
          <w:delText>, ayant pour objet la gestion d'un service, y compris un service public.</w:delText>
        </w:r>
      </w:del>
    </w:p>
    <w:p w14:paraId="14A0D0D8" w14:textId="6BA30406" w:rsidR="00DD7063" w:rsidRPr="00343F01" w:rsidDel="00201166" w:rsidRDefault="00DD7063" w:rsidP="00C53102">
      <w:pPr>
        <w:pStyle w:val="ListParagraph"/>
        <w:numPr>
          <w:ilvl w:val="0"/>
          <w:numId w:val="27"/>
        </w:numPr>
        <w:ind w:left="993"/>
        <w:rPr>
          <w:del w:id="3233" w:author="Houyem Rais" w:date="2024-02-22T14:46:00Z"/>
        </w:rPr>
      </w:pPr>
      <w:del w:id="3234" w:author="Houyem Rais" w:date="2024-02-22T14:46:00Z">
        <w:r w:rsidRPr="00343F01" w:rsidDel="00201166">
          <w:rPr>
            <w:b/>
            <w:bCs/>
            <w:i/>
            <w:iCs/>
          </w:rPr>
          <w:delText>Les concessions de travaux</w:delText>
        </w:r>
        <w:r w:rsidRPr="00343F01" w:rsidDel="00201166">
          <w:delText>, ayant pour objet a) la réalisation, la transformation, la rénovation d'ouvrages ou d'équipements, ou une combinaison de ces éléments ; et b) l'entretien, la maintenance et l'exploitation de ces ouvrages et/ou équipements et, le cas échéant, d'ouvrages et équipements existants ; et c) tout ou partie du financement des missions confiées.</w:delText>
        </w:r>
        <w:r w:rsidRPr="00343F01" w:rsidDel="00201166">
          <w:rPr>
            <w:rStyle w:val="FootnoteReference"/>
          </w:rPr>
          <w:footnoteReference w:id="12"/>
        </w:r>
      </w:del>
    </w:p>
    <w:p w14:paraId="7878A84F" w14:textId="566C884C" w:rsidR="00DD7063" w:rsidRPr="00343F01" w:rsidDel="00201166" w:rsidRDefault="00DD7063" w:rsidP="00DD7063">
      <w:pPr>
        <w:rPr>
          <w:del w:id="3237" w:author="Houyem Rais" w:date="2024-02-22T14:46:00Z"/>
        </w:rPr>
      </w:pPr>
      <w:del w:id="3238" w:author="Houyem Rais" w:date="2024-02-22T14:46:00Z">
        <w:r w:rsidRPr="00343F01" w:rsidDel="00201166">
          <w:delText>La directive stipule que les projets de PPP identifiés et priorisés dans la zone UEMOA doivent faire l'objet d'une évaluation préalable, qui comprend une analyse démontrant que le projet présente une utilité économique et sociale, ainsi qu'un bilan environnemental positif. Les États membres définissent les modalités de réalisation et de validation de l'évaluation préalable.</w:delText>
        </w:r>
      </w:del>
    </w:p>
    <w:p w14:paraId="47DDE798" w14:textId="02E33890" w:rsidR="00DD7063" w:rsidRPr="00343F01" w:rsidDel="00201166" w:rsidRDefault="00DD7063" w:rsidP="00DD7063">
      <w:pPr>
        <w:rPr>
          <w:del w:id="3239" w:author="Houyem Rais" w:date="2024-02-22T14:46:00Z"/>
        </w:rPr>
      </w:pPr>
      <w:del w:id="3240" w:author="Houyem Rais" w:date="2024-02-22T14:46:00Z">
        <w:r w:rsidRPr="00343F01" w:rsidDel="00201166">
          <w:delText>En termes de mécanismes de financement, les États membres peuvent définir des mécanismes de financement des études préalables au lancement de la procédure de passation d'un PPP, ainsi que des mécanismes de financement des projets et de garantie des engagements contractuels des autorités contractantes.</w:delText>
        </w:r>
      </w:del>
    </w:p>
    <w:p w14:paraId="270A86AA" w14:textId="5EADA05A" w:rsidR="00DD7063" w:rsidRPr="00343F01" w:rsidDel="00201166" w:rsidRDefault="00DD7063" w:rsidP="00DD7063">
      <w:pPr>
        <w:rPr>
          <w:del w:id="3241" w:author="Houyem Rais" w:date="2024-02-22T14:46:00Z"/>
        </w:rPr>
      </w:pPr>
      <w:del w:id="3242" w:author="Houyem Rais" w:date="2024-02-22T14:46:00Z">
        <w:r w:rsidRPr="00343F01" w:rsidDel="00201166">
          <w:delText>En ce qui concerne les procédures de passation, les autorités contractantes peuvent mettre en œuvre l'une des procédures de droit commun suivantes : la procédure d'appel d'offres ouvert en une étape, précédée ou non d'une préqualification, ou la procédure d'appel d'offres ouvert en deux étapes, précédée systématiquement d'une préqualification. Ils peuvent également mettre en œuvre l'une des procédures dérogatoires suivantes : la procédure de dialogue compétitif, la procédure d'appel d'offres restreint ou la procédure de négociation directe. Le recours aux procédures dérogatoires doit être justifié par l'autorité contractante et être autorisé, au préalable, par les autorités compétentes désignées par les États membres.</w:delText>
        </w:r>
        <w:r w:rsidRPr="00343F01" w:rsidDel="00201166">
          <w:rPr>
            <w:rStyle w:val="FootnoteReference"/>
          </w:rPr>
          <w:footnoteReference w:id="13"/>
        </w:r>
      </w:del>
    </w:p>
    <w:p w14:paraId="59DCF66E" w14:textId="45ED8A51" w:rsidR="00DD7063" w:rsidRPr="00343F01" w:rsidDel="00201166" w:rsidRDefault="00DD7063" w:rsidP="00DD7063">
      <w:pPr>
        <w:spacing w:after="60"/>
        <w:rPr>
          <w:del w:id="3245" w:author="Houyem Rais" w:date="2024-02-22T14:46:00Z"/>
        </w:rPr>
      </w:pPr>
    </w:p>
    <w:p w14:paraId="0CE6CF87" w14:textId="3E0949CF" w:rsidR="00DD7063" w:rsidRPr="00343F01" w:rsidDel="00201166" w:rsidRDefault="00DD7063" w:rsidP="00DD7063">
      <w:pPr>
        <w:pStyle w:val="Heading2"/>
        <w:rPr>
          <w:del w:id="3246" w:author="Houyem Rais" w:date="2024-02-22T14:46:00Z"/>
        </w:rPr>
      </w:pPr>
      <w:bookmarkStart w:id="3247" w:name="_Toc129778537"/>
      <w:bookmarkStart w:id="3248" w:name="_Toc129968835"/>
      <w:bookmarkStart w:id="3249" w:name="_Toc152165317"/>
      <w:bookmarkEnd w:id="3247"/>
      <w:del w:id="3250" w:author="Houyem Rais" w:date="2024-02-22T14:46:00Z">
        <w:r w:rsidRPr="00343F01" w:rsidDel="00201166">
          <w:delText>Analyse des cadres légaux et institutionnels des PPP dans les trois pays du lot 3 du projet</w:delText>
        </w:r>
        <w:bookmarkEnd w:id="3248"/>
        <w:bookmarkEnd w:id="3249"/>
      </w:del>
    </w:p>
    <w:p w14:paraId="0DB4214C" w14:textId="00D24D24" w:rsidR="00DD7063" w:rsidRPr="00343F01" w:rsidDel="00201166" w:rsidRDefault="00DD7063" w:rsidP="00DD7063">
      <w:pPr>
        <w:pStyle w:val="Heading3"/>
        <w:rPr>
          <w:del w:id="3251" w:author="Houyem Rais" w:date="2024-02-22T14:46:00Z"/>
        </w:rPr>
      </w:pPr>
      <w:bookmarkStart w:id="3252" w:name="_Toc129968836"/>
      <w:bookmarkStart w:id="3253" w:name="_Toc152165318"/>
      <w:del w:id="3254" w:author="Houyem Rais" w:date="2024-02-22T14:46:00Z">
        <w:r w:rsidRPr="00343F01" w:rsidDel="00201166">
          <w:delText>Cadre légal et institutionnel des PPP au Togo</w:delText>
        </w:r>
        <w:bookmarkEnd w:id="3252"/>
        <w:bookmarkEnd w:id="3253"/>
      </w:del>
    </w:p>
    <w:p w14:paraId="526E1D60" w14:textId="7BA98157" w:rsidR="00DD7063" w:rsidRPr="00343F01" w:rsidDel="00201166" w:rsidRDefault="00DD7063" w:rsidP="00DD7063">
      <w:pPr>
        <w:pStyle w:val="Heading4"/>
        <w:rPr>
          <w:del w:id="3255" w:author="Houyem Rais" w:date="2024-02-22T14:46:00Z"/>
        </w:rPr>
      </w:pPr>
      <w:del w:id="3256" w:author="Houyem Rais" w:date="2024-02-22T14:46:00Z">
        <w:r w:rsidRPr="00343F01" w:rsidDel="00201166">
          <w:delText>Lois applicables</w:delText>
        </w:r>
      </w:del>
    </w:p>
    <w:p w14:paraId="6569D1A0" w14:textId="4D79A757" w:rsidR="00DD7063" w:rsidRPr="00343F01" w:rsidDel="00201166" w:rsidRDefault="00DD7063" w:rsidP="00DD7063">
      <w:pPr>
        <w:rPr>
          <w:del w:id="3257" w:author="Houyem Rais" w:date="2024-02-22T14:46:00Z"/>
        </w:rPr>
      </w:pPr>
      <w:del w:id="3258" w:author="Houyem Rais" w:date="2024-02-22T14:46:00Z">
        <w:r w:rsidRPr="00343F01" w:rsidDel="00201166">
          <w:delText>Les PPP sont régis au Togo par les dispositions de la loi n° 2021-034 du 31 décembre 2021 relative aux contrats de partenariat public-privé, la loi n°2014-014 du 22 octobre 2014 portant sur la modernisation de l’action publique de l’État en faveur de l’économie et la loi n° 2021-033 du 31 décembre 2021 relative aux marchés publics.</w:delText>
        </w:r>
      </w:del>
    </w:p>
    <w:p w14:paraId="279BDA97" w14:textId="089C21E0" w:rsidR="00DD7063" w:rsidRPr="00343F01" w:rsidDel="00201166" w:rsidRDefault="00DD7063" w:rsidP="00DD7063">
      <w:pPr>
        <w:rPr>
          <w:del w:id="3259" w:author="Houyem Rais" w:date="2024-02-22T14:46:00Z"/>
        </w:rPr>
      </w:pPr>
      <w:del w:id="3260" w:author="Houyem Rais" w:date="2024-02-22T14:46:00Z">
        <w:r w:rsidRPr="00343F01" w:rsidDel="00201166">
          <w:delText xml:space="preserve">L’article 2 de la Loi PPP n°2021-034 définit le contrat de partenariat et la concession comme suit : </w:delText>
        </w:r>
      </w:del>
    </w:p>
    <w:p w14:paraId="211DA92D" w14:textId="1F3E571E" w:rsidR="00DD7063" w:rsidRPr="00343F01" w:rsidDel="00201166" w:rsidRDefault="00DD7063" w:rsidP="00DD7063">
      <w:pPr>
        <w:pStyle w:val="BulletList1"/>
        <w:rPr>
          <w:del w:id="3261" w:author="Houyem Rais" w:date="2024-02-22T14:46:00Z"/>
        </w:rPr>
      </w:pPr>
      <w:del w:id="3262" w:author="Houyem Rais" w:date="2024-02-22T14:46:00Z">
        <w:r w:rsidRPr="00343F01" w:rsidDel="00201166">
          <w:rPr>
            <w:b/>
            <w:bCs/>
          </w:rPr>
          <w:delText>Le contrat de partenariat :</w:delText>
        </w:r>
        <w:r w:rsidRPr="00343F01" w:rsidDel="00201166">
          <w:delText xml:space="preserve"> c’est un contrat administratif, écrit, conclu à titre onéreux par lequel une autorité contractante confie à un ou plusieurs opérateurs économiques (le « titulaire »), pour une durée déterminée, une mission globale ayant pour objet de manière cumulative ou alternative :</w:delText>
        </w:r>
      </w:del>
    </w:p>
    <w:p w14:paraId="09EFE06B" w14:textId="77EA8B67" w:rsidR="00DD7063" w:rsidRPr="00343F01" w:rsidDel="00201166" w:rsidRDefault="00DD7063" w:rsidP="00C53102">
      <w:pPr>
        <w:pStyle w:val="BulletList1"/>
        <w:numPr>
          <w:ilvl w:val="0"/>
          <w:numId w:val="28"/>
        </w:numPr>
        <w:ind w:left="993"/>
        <w:rPr>
          <w:del w:id="3263" w:author="Houyem Rais" w:date="2024-02-22T14:46:00Z"/>
        </w:rPr>
      </w:pPr>
      <w:del w:id="3264" w:author="Houyem Rais" w:date="2024-02-22T14:46:00Z">
        <w:r w:rsidRPr="00343F01" w:rsidDel="00201166">
          <w:delText>La réalisation et/ou l’aménagement et/ou l’acquisition et/ou la transformation et/ou la réhabilitation et/ou la maintenance et/ou le démantèlement ou la destruction d’ouvrages, d’équipements ou de biens immatériels ou de zones à caractère urbain, industriel agricole nécessaires à un service public ou à l’exercice d’une mission d’intérêt général ou dont la mise en valeur participe de l’intérêt économique national ;</w:delText>
        </w:r>
      </w:del>
    </w:p>
    <w:p w14:paraId="52811DC5" w14:textId="2F96F415" w:rsidR="00DD7063" w:rsidRPr="00343F01" w:rsidDel="00201166" w:rsidRDefault="00DD7063" w:rsidP="00C53102">
      <w:pPr>
        <w:pStyle w:val="BulletList1"/>
        <w:numPr>
          <w:ilvl w:val="0"/>
          <w:numId w:val="28"/>
        </w:numPr>
        <w:ind w:left="993"/>
        <w:rPr>
          <w:del w:id="3265" w:author="Houyem Rais" w:date="2024-02-22T14:46:00Z"/>
        </w:rPr>
      </w:pPr>
      <w:del w:id="3266" w:author="Houyem Rais" w:date="2024-02-22T14:46:00Z">
        <w:r w:rsidRPr="00343F01" w:rsidDel="00201166">
          <w:delText>La gestion ou l’exploitation d’un service public, d’un service d’intérêt général, d’ouvrages, d’équipements ou de biens immatériels ou une combinaison de ces éléments ;</w:delText>
        </w:r>
      </w:del>
    </w:p>
    <w:p w14:paraId="3E5FF18C" w14:textId="290ADFF1" w:rsidR="00DD7063" w:rsidRPr="00343F01" w:rsidDel="00201166" w:rsidRDefault="00DD7063" w:rsidP="00C53102">
      <w:pPr>
        <w:pStyle w:val="BulletList1"/>
        <w:numPr>
          <w:ilvl w:val="0"/>
          <w:numId w:val="28"/>
        </w:numPr>
        <w:ind w:left="993"/>
        <w:rPr>
          <w:del w:id="3267" w:author="Houyem Rais" w:date="2024-02-22T14:46:00Z"/>
        </w:rPr>
      </w:pPr>
      <w:del w:id="3268" w:author="Houyem Rais" w:date="2024-02-22T14:46:00Z">
        <w:r w:rsidRPr="00343F01" w:rsidDel="00201166">
          <w:delText>La gestion ou l’exploitation de biens ou de zones à caractère urbain, industriel, agricole, culturel ou touristique dont la mise en valeur participe de l’intérêt économique national ;</w:delText>
        </w:r>
      </w:del>
    </w:p>
    <w:p w14:paraId="01C25FAE" w14:textId="6199218D" w:rsidR="00DD7063" w:rsidRPr="00343F01" w:rsidDel="00201166" w:rsidRDefault="00DD7063" w:rsidP="00C53102">
      <w:pPr>
        <w:pStyle w:val="BulletList1"/>
        <w:numPr>
          <w:ilvl w:val="0"/>
          <w:numId w:val="28"/>
        </w:numPr>
        <w:ind w:left="993"/>
        <w:rPr>
          <w:del w:id="3269" w:author="Houyem Rais" w:date="2024-02-22T14:46:00Z"/>
        </w:rPr>
      </w:pPr>
      <w:del w:id="3270" w:author="Houyem Rais" w:date="2024-02-22T14:46:00Z">
        <w:r w:rsidRPr="00343F01" w:rsidDel="00201166">
          <w:delText>Tout ou partie du financement des missions confiées, assuré principalement par le titulaire.</w:delText>
        </w:r>
      </w:del>
    </w:p>
    <w:p w14:paraId="18DD4532" w14:textId="474CBA28" w:rsidR="00DD7063" w:rsidRPr="00343F01" w:rsidDel="00201166" w:rsidRDefault="00DD7063" w:rsidP="00DD7063">
      <w:pPr>
        <w:pStyle w:val="BulletList1"/>
        <w:rPr>
          <w:del w:id="3271" w:author="Houyem Rais" w:date="2024-02-22T14:46:00Z"/>
        </w:rPr>
      </w:pPr>
      <w:del w:id="3272" w:author="Houyem Rais" w:date="2024-02-22T14:46:00Z">
        <w:r w:rsidRPr="00343F01" w:rsidDel="00201166">
          <w:rPr>
            <w:b/>
            <w:bCs/>
          </w:rPr>
          <w:delText xml:space="preserve">La concession : </w:delText>
        </w:r>
        <w:r w:rsidRPr="00343F01" w:rsidDel="00201166">
          <w:delText xml:space="preserve">c’est un partenariat public-privé à paiement par les usagers qui peut être qualifié, selon son objet, de </w:delText>
        </w:r>
        <w:r w:rsidRPr="00343F01" w:rsidDel="00201166">
          <w:rPr>
            <w:b/>
            <w:bCs/>
            <w:i/>
            <w:iCs/>
          </w:rPr>
          <w:delText>concession de travaux ou de service</w:delText>
        </w:r>
        <w:r w:rsidRPr="00343F01" w:rsidDel="00201166">
          <w:delText>.</w:delText>
        </w:r>
      </w:del>
    </w:p>
    <w:p w14:paraId="7BB43E5E" w14:textId="590B61CC" w:rsidR="00DD7063" w:rsidRPr="00343F01" w:rsidDel="00201166" w:rsidRDefault="00DD7063" w:rsidP="00DD7063">
      <w:pPr>
        <w:rPr>
          <w:del w:id="3273" w:author="Houyem Rais" w:date="2024-02-22T14:46:00Z"/>
        </w:rPr>
      </w:pPr>
      <w:del w:id="3274" w:author="Houyem Rais" w:date="2024-02-22T14:46:00Z">
        <w:r w:rsidRPr="00343F01" w:rsidDel="00201166">
          <w:delText>D’autres textes peuvent également être utilisés pour la mise en place des PPP au Togo à l’instar de la loi n° 2012-001 du 20 janvier 2012 portant code des investissements en République togolaise, le décret n° 2009- 296 du 30 décembre 2009 portant missions, attributions, organisation et fonctionnement de l’Autorité de régulation des marchés publics modifié par décret n° 2011-182 du 28 décembre 2011 et la Directive n° 04/2012/CM/UEMOA du 28 septembre 2012 relatif à l’éthique et à la déontologie dans les marchés publics et les délégations de service public au sein de l’UEMOA.</w:delText>
        </w:r>
      </w:del>
    </w:p>
    <w:p w14:paraId="4CC99DA0" w14:textId="1E846000" w:rsidR="00DD7063" w:rsidRPr="00343F01" w:rsidDel="00201166" w:rsidRDefault="00DD7063" w:rsidP="00DD7063">
      <w:pPr>
        <w:pStyle w:val="Heading4"/>
        <w:rPr>
          <w:del w:id="3275" w:author="Houyem Rais" w:date="2024-02-22T14:46:00Z"/>
        </w:rPr>
      </w:pPr>
      <w:del w:id="3276" w:author="Houyem Rais" w:date="2024-02-22T14:46:00Z">
        <w:r w:rsidRPr="00343F01" w:rsidDel="00201166">
          <w:delText>Parties prenantes et rôles respectifs</w:delText>
        </w:r>
      </w:del>
    </w:p>
    <w:p w14:paraId="6DB0D82B" w14:textId="22D578B8" w:rsidR="00DD7063" w:rsidRPr="00343F01" w:rsidDel="00201166" w:rsidRDefault="00DD7063" w:rsidP="00DD7063">
      <w:pPr>
        <w:rPr>
          <w:del w:id="3277" w:author="Houyem Rais" w:date="2024-02-22T14:46:00Z"/>
        </w:rPr>
      </w:pPr>
      <w:del w:id="3278" w:author="Houyem Rais" w:date="2024-02-22T14:46:00Z">
        <w:r w:rsidRPr="00343F01" w:rsidDel="00201166">
          <w:delText>Selon les articles 10 à 14 de la loi PPP n°2021-034 stipulent que le cadre institutionnel des contrats de partenariat public-privé repose sur le principe de séparation des fonctions et d’indépendance des acteurs institutionnels, qui sont :</w:delText>
        </w:r>
      </w:del>
    </w:p>
    <w:p w14:paraId="3461C9AE" w14:textId="3555CF0A" w:rsidR="00DD7063" w:rsidRPr="00343F01" w:rsidDel="00201166" w:rsidRDefault="00DD7063" w:rsidP="00DD7063">
      <w:pPr>
        <w:pStyle w:val="BulletList1"/>
        <w:rPr>
          <w:del w:id="3279" w:author="Houyem Rais" w:date="2024-02-22T14:46:00Z"/>
        </w:rPr>
      </w:pPr>
      <w:del w:id="3280" w:author="Houyem Rais" w:date="2024-02-22T14:46:00Z">
        <w:r w:rsidRPr="00343F01" w:rsidDel="00201166">
          <w:delText xml:space="preserve">Un organe d’expertise des contrats de partenariat public-privé représenté par </w:delText>
        </w:r>
        <w:r w:rsidRPr="00343F01" w:rsidDel="00201166">
          <w:rPr>
            <w:b/>
            <w:bCs/>
          </w:rPr>
          <w:delText>l’Unité PPP</w:delText>
        </w:r>
        <w:r w:rsidRPr="00343F01" w:rsidDel="00201166">
          <w:delText xml:space="preserve"> créée par décret en conseil des ministres en avril 2022 ;</w:delText>
        </w:r>
      </w:del>
    </w:p>
    <w:p w14:paraId="2682ECF5" w14:textId="129FBD0B" w:rsidR="00DD7063" w:rsidRPr="00343F01" w:rsidDel="00201166" w:rsidRDefault="00DD7063" w:rsidP="00DD7063">
      <w:pPr>
        <w:pStyle w:val="BulletList1"/>
        <w:rPr>
          <w:del w:id="3281" w:author="Houyem Rais" w:date="2024-02-22T14:46:00Z"/>
        </w:rPr>
      </w:pPr>
      <w:del w:id="3282" w:author="Houyem Rais" w:date="2024-02-22T14:46:00Z">
        <w:r w:rsidRPr="00343F01" w:rsidDel="00201166">
          <w:delText xml:space="preserve">Des Organes de passation, qui est </w:delText>
        </w:r>
        <w:r w:rsidRPr="00343F01" w:rsidDel="00201166">
          <w:rPr>
            <w:b/>
            <w:bCs/>
          </w:rPr>
          <w:delText>l’autorité contractante</w:delText>
        </w:r>
        <w:r w:rsidRPr="00343F01" w:rsidDel="00201166">
          <w:delText xml:space="preserve"> ;</w:delText>
        </w:r>
      </w:del>
    </w:p>
    <w:p w14:paraId="07C93731" w14:textId="7EDDBD66" w:rsidR="00DD7063" w:rsidRPr="00343F01" w:rsidDel="00201166" w:rsidRDefault="00DD7063" w:rsidP="00DD7063">
      <w:pPr>
        <w:pStyle w:val="BulletList1"/>
        <w:rPr>
          <w:del w:id="3283" w:author="Houyem Rais" w:date="2024-02-22T14:46:00Z"/>
        </w:rPr>
      </w:pPr>
      <w:del w:id="3284" w:author="Houyem Rais" w:date="2024-02-22T14:46:00Z">
        <w:r w:rsidRPr="00343F01" w:rsidDel="00201166">
          <w:delText xml:space="preserve">Un organe de contrôle à priori des procédures, représenté par la </w:delText>
        </w:r>
        <w:r w:rsidRPr="00343F01" w:rsidDel="00201166">
          <w:rPr>
            <w:b/>
            <w:bCs/>
          </w:rPr>
          <w:delText>direction nationale du contrôle de la commande publique</w:delText>
        </w:r>
        <w:r w:rsidRPr="00343F01" w:rsidDel="00201166">
          <w:delText> ; et</w:delText>
        </w:r>
      </w:del>
    </w:p>
    <w:p w14:paraId="4D571184" w14:textId="044237F8" w:rsidR="00DD7063" w:rsidRPr="00343F01" w:rsidDel="00201166" w:rsidRDefault="00DD7063" w:rsidP="00DD7063">
      <w:pPr>
        <w:pStyle w:val="BulletList1"/>
        <w:rPr>
          <w:del w:id="3285" w:author="Houyem Rais" w:date="2024-02-22T14:46:00Z"/>
        </w:rPr>
      </w:pPr>
      <w:del w:id="3286" w:author="Houyem Rais" w:date="2024-02-22T14:46:00Z">
        <w:r w:rsidRPr="00343F01" w:rsidDel="00201166">
          <w:delText xml:space="preserve">Un organe de régulation des contrats de partenariats public-privé, représenté par </w:delText>
        </w:r>
        <w:r w:rsidRPr="00343F01" w:rsidDel="00201166">
          <w:rPr>
            <w:b/>
            <w:bCs/>
          </w:rPr>
          <w:delText>l’autorité de régulation de la commande publique</w:delText>
        </w:r>
        <w:r w:rsidRPr="00343F01" w:rsidDel="00201166">
          <w:delText>.</w:delText>
        </w:r>
      </w:del>
    </w:p>
    <w:p w14:paraId="2047D011" w14:textId="71D492E5" w:rsidR="00DD7063" w:rsidRPr="00343F01" w:rsidDel="00201166" w:rsidRDefault="00DD7063" w:rsidP="00DD7063">
      <w:pPr>
        <w:rPr>
          <w:del w:id="3287" w:author="Houyem Rais" w:date="2024-02-22T14:46:00Z"/>
        </w:rPr>
      </w:pPr>
      <w:del w:id="3288" w:author="Houyem Rais" w:date="2024-02-22T14:46:00Z">
        <w:r w:rsidRPr="00343F01" w:rsidDel="00201166">
          <w:delText xml:space="preserve">La </w:delText>
        </w:r>
        <w:r w:rsidRPr="00343F01" w:rsidDel="00201166">
          <w:rPr>
            <w:b/>
            <w:bCs/>
          </w:rPr>
          <w:delText>Communauté Economique des États de l'Afrique de l'Ouest (CEDEAO)</w:delText>
        </w:r>
        <w:r w:rsidRPr="00343F01" w:rsidDel="00201166">
          <w:delText xml:space="preserve"> est </w:delText>
        </w:r>
        <w:r w:rsidRPr="00343F01" w:rsidDel="00201166">
          <w:rPr>
            <w:u w:val="single"/>
          </w:rPr>
          <w:delText>l’Autorité contractante</w:delText>
        </w:r>
        <w:r w:rsidRPr="00343F01" w:rsidDel="00201166">
          <w:rPr>
            <w:b/>
            <w:bCs/>
          </w:rPr>
          <w:delText xml:space="preserve"> </w:delText>
        </w:r>
        <w:r w:rsidRPr="00343F01" w:rsidDel="00201166">
          <w:delText>en charge de la fonction opérationnelle c’est-à-dire responsable de l’identification et de la définition du projet, de son évaluation technique, économique, environnementale, financière et juridique, de la conduite des procédures de passation, de la mise au point ou négociation des contrats et de leur suivi et contrôle.</w:delText>
        </w:r>
      </w:del>
    </w:p>
    <w:p w14:paraId="7E05F137" w14:textId="3E9B9F06" w:rsidR="00DD7063" w:rsidRPr="00343F01" w:rsidDel="00201166" w:rsidRDefault="00DD7063" w:rsidP="00DD7063">
      <w:pPr>
        <w:pStyle w:val="Heading3"/>
        <w:rPr>
          <w:del w:id="3289" w:author="Houyem Rais" w:date="2024-02-22T14:46:00Z"/>
        </w:rPr>
      </w:pPr>
      <w:bookmarkStart w:id="3290" w:name="_Toc129968837"/>
      <w:bookmarkStart w:id="3291" w:name="_Toc152165319"/>
      <w:del w:id="3292" w:author="Houyem Rais" w:date="2024-02-22T14:46:00Z">
        <w:r w:rsidRPr="00343F01" w:rsidDel="00201166">
          <w:delText>Cadre légal et institutionnel des PPP au Bénin</w:delText>
        </w:r>
        <w:bookmarkEnd w:id="3290"/>
        <w:bookmarkEnd w:id="3291"/>
      </w:del>
    </w:p>
    <w:p w14:paraId="4503D167" w14:textId="24EEB8B6" w:rsidR="00DD7063" w:rsidRPr="00343F01" w:rsidDel="00201166" w:rsidRDefault="00DD7063" w:rsidP="00DD7063">
      <w:pPr>
        <w:pStyle w:val="Heading4"/>
        <w:rPr>
          <w:del w:id="3293" w:author="Houyem Rais" w:date="2024-02-22T14:46:00Z"/>
        </w:rPr>
      </w:pPr>
      <w:del w:id="3294" w:author="Houyem Rais" w:date="2024-02-22T14:46:00Z">
        <w:r w:rsidRPr="00343F01" w:rsidDel="00201166">
          <w:delText>Lois applicables</w:delText>
        </w:r>
      </w:del>
    </w:p>
    <w:p w14:paraId="3E85312A" w14:textId="70F05755" w:rsidR="00DD7063" w:rsidRPr="00343F01" w:rsidDel="00201166" w:rsidRDefault="00DD7063" w:rsidP="00DD7063">
      <w:pPr>
        <w:rPr>
          <w:del w:id="3295" w:author="Houyem Rais" w:date="2024-02-22T14:46:00Z"/>
        </w:rPr>
      </w:pPr>
      <w:del w:id="3296" w:author="Houyem Rais" w:date="2024-02-22T14:46:00Z">
        <w:r w:rsidRPr="00343F01" w:rsidDel="00201166">
          <w:delText xml:space="preserve">Au Bénin, les PPP sont régis par les dispositions de la Loi n°2016‐24 du 11 octobre 2016 portant cadre juridique du partenariat public‐privé, ainsi que la Loi n° 2017-04 portant Code de marchés publics, révisée le 30 juillet 2020. </w:delText>
        </w:r>
      </w:del>
    </w:p>
    <w:p w14:paraId="16BBDC72" w14:textId="477E9C62" w:rsidR="00DD7063" w:rsidRPr="00343F01" w:rsidDel="00201166" w:rsidRDefault="00DD7063" w:rsidP="00DD7063">
      <w:pPr>
        <w:rPr>
          <w:del w:id="3297" w:author="Houyem Rais" w:date="2024-02-22T14:46:00Z"/>
        </w:rPr>
      </w:pPr>
      <w:del w:id="3298" w:author="Houyem Rais" w:date="2024-02-22T14:46:00Z">
        <w:r w:rsidRPr="00343F01" w:rsidDel="00201166">
          <w:delText xml:space="preserve">L’article 1 de de la Loi PPP n°2016‐24 définit les différents contrats de partenariat comme suit : </w:delText>
        </w:r>
      </w:del>
    </w:p>
    <w:p w14:paraId="4004C021" w14:textId="19A1BF88" w:rsidR="00DD7063" w:rsidRPr="00343F01" w:rsidDel="00201166" w:rsidRDefault="00DD7063" w:rsidP="00DD7063">
      <w:pPr>
        <w:pStyle w:val="BulletList1"/>
        <w:rPr>
          <w:del w:id="3299" w:author="Houyem Rais" w:date="2024-02-22T14:46:00Z"/>
        </w:rPr>
      </w:pPr>
      <w:del w:id="3300" w:author="Houyem Rais" w:date="2024-02-22T14:46:00Z">
        <w:r w:rsidRPr="00343F01" w:rsidDel="00201166">
          <w:rPr>
            <w:b/>
            <w:bCs/>
            <w:u w:val="single"/>
          </w:rPr>
          <w:delText>Contrat de partenariat public-privé</w:delText>
        </w:r>
        <w:r w:rsidRPr="00343F01" w:rsidDel="00201166">
          <w:rPr>
            <w:u w:val="single"/>
          </w:rPr>
          <w:delText xml:space="preserve"> :</w:delText>
        </w:r>
        <w:r w:rsidRPr="00343F01" w:rsidDel="00201166">
          <w:delText xml:space="preserve"> Contrat par lequel une personne publique confie à un partenaire privé, personne morale de droit privé, pour une période déterminée, en fonction de la durée d’amortissement des investissements ou des modalités de financement retenues, une mission globale ayant pour objet la construction ou la transformation, l’entretien, la maintenance, l’exploitation ou la gestion d’ouvrages, d’équipements ou de biens immatériels nécessaires au service public dont l’autorité contractante a la charge, ainsi que tout ou partie de leur financement. Le contrat de partenariat public-privé peut également avoir pour objet tout ou partie de la conception de ces ouvrages, équipements ou biens immatériels ainsi que des prestations de service concourant à l’exercice, par l’autorité contractante, de la mission de service public dont elle est chargée. Le cocontractant de la personne publique assure la maîtrise d’ouvrage des travaux à réaliser et partage avec elle les risques inhérents au projet.</w:delText>
        </w:r>
      </w:del>
    </w:p>
    <w:p w14:paraId="114B8D1B" w14:textId="2DD748C8" w:rsidR="00DD7063" w:rsidRPr="00343F01" w:rsidDel="00201166" w:rsidRDefault="00DD7063" w:rsidP="00DD7063">
      <w:pPr>
        <w:pStyle w:val="BulletList1"/>
        <w:rPr>
          <w:del w:id="3301" w:author="Houyem Rais" w:date="2024-02-22T14:46:00Z"/>
        </w:rPr>
      </w:pPr>
      <w:del w:id="3302" w:author="Houyem Rais" w:date="2024-02-22T14:46:00Z">
        <w:r w:rsidRPr="00343F01" w:rsidDel="00201166">
          <w:rPr>
            <w:b/>
            <w:bCs/>
            <w:u w:val="single"/>
          </w:rPr>
          <w:delText>Contrat de partenariat public-privé à paiement public</w:delText>
        </w:r>
        <w:r w:rsidRPr="00343F01" w:rsidDel="00201166">
          <w:rPr>
            <w:u w:val="single"/>
          </w:rPr>
          <w:delText xml:space="preserve"> :</w:delText>
        </w:r>
        <w:r w:rsidRPr="00343F01" w:rsidDel="00201166">
          <w:delText xml:space="preserve"> Contrat par lequel une personne morale de droit public confie pour une période déterminée à un tiers une mission globale incluant le financement privé d’investissements nécessaires à un service public ou à un service d’intérêt général, la construction ou la transformation des ouvrages ou des équipements ou d’autres investissements (y compris immatériels), leur entretien, leur maintenance et/ou leur exploitation ou gestion sur toute la durée du contrat. La rémunération du cocontractant est effectuée par la personne publique sur toute la durée du contrat à compter de la mise en service de l’ouvrage. Elle est liée à des objectifs de performance et peut intégrer des recettes annexes.</w:delText>
        </w:r>
      </w:del>
    </w:p>
    <w:p w14:paraId="1A70F37E" w14:textId="2BC11E84" w:rsidR="00DD7063" w:rsidRPr="00343F01" w:rsidDel="00201166" w:rsidRDefault="00DD7063" w:rsidP="00DD7063">
      <w:pPr>
        <w:pStyle w:val="BulletList1"/>
        <w:rPr>
          <w:del w:id="3303" w:author="Houyem Rais" w:date="2024-02-22T14:46:00Z"/>
        </w:rPr>
      </w:pPr>
      <w:del w:id="3304" w:author="Houyem Rais" w:date="2024-02-22T14:46:00Z">
        <w:r w:rsidRPr="00343F01" w:rsidDel="00201166">
          <w:rPr>
            <w:b/>
            <w:bCs/>
            <w:u w:val="single"/>
          </w:rPr>
          <w:delText>Délégation de service public</w:delText>
        </w:r>
        <w:r w:rsidRPr="00343F01" w:rsidDel="00201166">
          <w:rPr>
            <w:u w:val="single"/>
          </w:rPr>
          <w:delText xml:space="preserve"> :</w:delText>
        </w:r>
        <w:r w:rsidRPr="00343F01" w:rsidDel="00201166">
          <w:delText xml:space="preserve"> Contrat par lequel une personne morale de droit public confie la gestion d’un service public relevant de sa compétence à un délégataire dont la rémunération est liée ou substantiellement assurée par les résultats de l’exploitation du service. La délégation de service public comprend les régies intéressées, les affermages ainsi que les concessions de service public. Elle inclut ou non l’exécution d’un ouvrage.</w:delText>
        </w:r>
      </w:del>
    </w:p>
    <w:p w14:paraId="7A39E277" w14:textId="3E8D38E0" w:rsidR="00DD7063" w:rsidRPr="00343F01" w:rsidDel="00201166" w:rsidRDefault="00DD7063" w:rsidP="00DD7063">
      <w:pPr>
        <w:rPr>
          <w:del w:id="3305" w:author="Houyem Rais" w:date="2024-02-22T14:46:00Z"/>
        </w:rPr>
      </w:pPr>
      <w:del w:id="3306" w:author="Houyem Rais" w:date="2024-02-22T14:46:00Z">
        <w:r w:rsidRPr="00343F01" w:rsidDel="00201166">
          <w:delText>D’autres textes peuvent également être utilisés pour la mise en place des PPP au Bénin à l’instar du Décret 2017-043 du 27 janvier 2017 portant attributions, composition et modalités de fonctionnement de la Cellule d’Appui au Partenariat Public-Privé, Décret n° 2010-495 du 26 novembre 2010 portant attribution, organisation et fonctionnement de la Direction nationale de contrôle des marchés publics, et le Décret 2012-224 du 13 août 2012 portant attributions, organisation et fonctionnement de l’Autorité de Régulation des Marchés Publics.</w:delText>
        </w:r>
      </w:del>
    </w:p>
    <w:p w14:paraId="19B1EA31" w14:textId="05D6491D" w:rsidR="00DD7063" w:rsidRPr="00343F01" w:rsidDel="00201166" w:rsidRDefault="00DD7063" w:rsidP="00DD7063">
      <w:pPr>
        <w:pStyle w:val="Heading4"/>
        <w:rPr>
          <w:del w:id="3307" w:author="Houyem Rais" w:date="2024-02-22T14:46:00Z"/>
        </w:rPr>
      </w:pPr>
      <w:del w:id="3308" w:author="Houyem Rais" w:date="2024-02-22T14:46:00Z">
        <w:r w:rsidRPr="00343F01" w:rsidDel="00201166">
          <w:delText>Parties prenantes et rôles respectifs</w:delText>
        </w:r>
      </w:del>
    </w:p>
    <w:p w14:paraId="5972101F" w14:textId="38560FD3" w:rsidR="00DD7063" w:rsidRPr="00343F01" w:rsidDel="00201166" w:rsidRDefault="00DD7063" w:rsidP="00DD7063">
      <w:pPr>
        <w:rPr>
          <w:del w:id="3309" w:author="Houyem Rais" w:date="2024-02-22T14:46:00Z"/>
        </w:rPr>
      </w:pPr>
      <w:del w:id="3310" w:author="Houyem Rais" w:date="2024-02-22T14:46:00Z">
        <w:r w:rsidRPr="00343F01" w:rsidDel="00201166">
          <w:delText xml:space="preserve">Les aspects institutionnels des contrats PPP sont régis par la Loi n°2016‐24 du 11 octobre 2016 portant cadre juridique du partenariat public‐privé en République du Bénin. </w:delText>
        </w:r>
      </w:del>
    </w:p>
    <w:p w14:paraId="07E1698E" w14:textId="255E85AF" w:rsidR="00DD7063" w:rsidRPr="00343F01" w:rsidDel="00201166" w:rsidRDefault="00DD7063" w:rsidP="00DD7063">
      <w:pPr>
        <w:rPr>
          <w:del w:id="3311" w:author="Houyem Rais" w:date="2024-02-22T14:46:00Z"/>
        </w:rPr>
      </w:pPr>
      <w:del w:id="3312" w:author="Houyem Rais" w:date="2024-02-22T14:46:00Z">
        <w:r w:rsidRPr="00343F01" w:rsidDel="00201166">
          <w:delText>Selon l’article 5 de cette loi, le cadre institutionnel des contrats de partenariat public-privé se compose du conseil des ministres, des organes de contrôle et de régulation (la Direction Nationale de Contrôle des Marchés Publics (DNCMP) et l’Autorité de Régulation des Marchés Publics (ARMP)), la Cellule d’Appui au Partenariat Public-Privé (CAPPP) et de la commission ad hoc d’appel d’offres.</w:delText>
        </w:r>
        <w:r w:rsidRPr="00343F01" w:rsidDel="00201166">
          <w:br/>
          <w:delText>Les articles 6, 7, 8 et 9 définissent respectivement le rôle de chaque composante du cadre institutionnel comme suit :</w:delText>
        </w:r>
      </w:del>
    </w:p>
    <w:p w14:paraId="6D9B1C76" w14:textId="11D22180" w:rsidR="00DD7063" w:rsidRPr="00343F01" w:rsidDel="00201166" w:rsidRDefault="00DD7063" w:rsidP="00DD7063">
      <w:pPr>
        <w:pStyle w:val="BulletList1"/>
        <w:rPr>
          <w:del w:id="3313" w:author="Houyem Rais" w:date="2024-02-22T14:46:00Z"/>
        </w:rPr>
      </w:pPr>
      <w:del w:id="3314" w:author="Houyem Rais" w:date="2024-02-22T14:46:00Z">
        <w:r w:rsidRPr="00343F01" w:rsidDel="00201166">
          <w:rPr>
            <w:b/>
            <w:bCs/>
          </w:rPr>
          <w:delText>Le Conseil des Ministres</w:delText>
        </w:r>
        <w:r w:rsidRPr="00343F01" w:rsidDel="00201166">
          <w:delText> : C’est l’instance suprême de prise de décisions dans le processus de mise en œuvre des projets en partenariats public-privé. Le Conseil des Ministres délibère sur la décision de recourir à un contrat de partenariat public-privé pour la réalisation des projets qui peuvent en faire l’objet ; il approuve les étapes préparatoires et autorise la signature du contrat (Article 6).</w:delText>
        </w:r>
      </w:del>
    </w:p>
    <w:p w14:paraId="729FDDB0" w14:textId="54A5D528" w:rsidR="00DD7063" w:rsidRPr="00343F01" w:rsidDel="00201166" w:rsidRDefault="00DD7063" w:rsidP="00DD7063">
      <w:pPr>
        <w:pStyle w:val="BulletList1"/>
        <w:rPr>
          <w:del w:id="3315" w:author="Houyem Rais" w:date="2024-02-22T14:46:00Z"/>
        </w:rPr>
      </w:pPr>
      <w:del w:id="3316" w:author="Houyem Rais" w:date="2024-02-22T14:46:00Z">
        <w:r w:rsidRPr="00343F01" w:rsidDel="00201166">
          <w:rPr>
            <w:b/>
            <w:bCs/>
          </w:rPr>
          <w:delText>Les organes de contrôle et de régulation</w:delText>
        </w:r>
        <w:r w:rsidRPr="00343F01" w:rsidDel="00201166">
          <w:delText> : La DNCMP assure le contrôle des opérations de passation des contrats de partenariat public-privé et l’ARMP est l’organe de recours et de facilitation du dialogue entre les parties en cas de différends. Dans l’exercice de leurs missions, des deux entités peuvent requérir l’expertise de la CAPPP.</w:delText>
        </w:r>
      </w:del>
    </w:p>
    <w:p w14:paraId="7A08AED5" w14:textId="07504282" w:rsidR="00DD7063" w:rsidRPr="00343F01" w:rsidDel="00201166" w:rsidRDefault="00DD7063" w:rsidP="00DD7063">
      <w:pPr>
        <w:pStyle w:val="BulletList1"/>
        <w:rPr>
          <w:del w:id="3317" w:author="Houyem Rais" w:date="2024-02-22T14:46:00Z"/>
        </w:rPr>
      </w:pPr>
      <w:del w:id="3318" w:author="Houyem Rais" w:date="2024-02-22T14:46:00Z">
        <w:r w:rsidRPr="00343F01" w:rsidDel="00201166">
          <w:rPr>
            <w:b/>
            <w:bCs/>
          </w:rPr>
          <w:delText>La Cellule d’Appui au Partenariat Public‐Privé (CAPPP)</w:delText>
        </w:r>
        <w:r w:rsidRPr="00343F01" w:rsidDel="00201166">
          <w:delText> : C’est l’organe technique de l’Etat chargé d’appuyer les personnes publiques dans l’identification de projets pouvant faire objet d’un contrat de partenariat public-privé, dans leur priorisation, dans la réalisation d’études sur la viabilité économique ou d’autres études lorsque cela est nécessaire. Elle apporte son expertise dans l’exécution et le suivi du contrat.</w:delText>
        </w:r>
      </w:del>
    </w:p>
    <w:p w14:paraId="3A2811FF" w14:textId="7B52BB2E" w:rsidR="00DD7063" w:rsidRPr="00343F01" w:rsidDel="00201166" w:rsidRDefault="00DD7063" w:rsidP="00DD7063">
      <w:pPr>
        <w:pStyle w:val="BulletList1"/>
        <w:rPr>
          <w:del w:id="3319" w:author="Houyem Rais" w:date="2024-02-22T14:46:00Z"/>
        </w:rPr>
      </w:pPr>
      <w:del w:id="3320" w:author="Houyem Rais" w:date="2024-02-22T14:46:00Z">
        <w:r w:rsidRPr="00343F01" w:rsidDel="00201166">
          <w:rPr>
            <w:b/>
            <w:bCs/>
          </w:rPr>
          <w:delText>La Commission ad hoc d’appel d’offres</w:delText>
        </w:r>
        <w:r w:rsidRPr="00343F01" w:rsidDel="00201166">
          <w:delText> : Dans le cadre du processus de conclusion d’un contrat de partenariat public-privé, il est créé une commission ad ‘hoc d’appel d’offres. La commission ad ‘hoc d’appel d’offres est chargée de procéder à : (i) la préparation des dossiers d’appel d’offres, (ii) l’ouverture des plis, (iii) l’évaluation des offres, et (iv) la sélection des candidats.</w:delText>
        </w:r>
      </w:del>
    </w:p>
    <w:p w14:paraId="2E473DC7" w14:textId="2FE3BB57" w:rsidR="00DD7063" w:rsidRPr="00343F01" w:rsidDel="00201166" w:rsidRDefault="00DD7063" w:rsidP="00DD7063">
      <w:pPr>
        <w:rPr>
          <w:del w:id="3321" w:author="Houyem Rais" w:date="2024-02-22T14:46:00Z"/>
        </w:rPr>
      </w:pPr>
    </w:p>
    <w:p w14:paraId="7E19C279" w14:textId="068AE556" w:rsidR="00DD7063" w:rsidRPr="00343F01" w:rsidDel="00201166" w:rsidRDefault="00DD7063" w:rsidP="00DD7063">
      <w:pPr>
        <w:pStyle w:val="Heading3"/>
        <w:rPr>
          <w:del w:id="3322" w:author="Houyem Rais" w:date="2024-02-22T14:46:00Z"/>
        </w:rPr>
      </w:pPr>
      <w:bookmarkStart w:id="3323" w:name="_Toc129968838"/>
      <w:bookmarkStart w:id="3324" w:name="_Toc152165320"/>
      <w:del w:id="3325" w:author="Houyem Rais" w:date="2024-02-22T14:46:00Z">
        <w:r w:rsidRPr="00343F01" w:rsidDel="00201166">
          <w:delText>Cadre légal et institutionnel des PPP au Nigéria</w:delText>
        </w:r>
        <w:bookmarkEnd w:id="3323"/>
        <w:bookmarkEnd w:id="3324"/>
      </w:del>
    </w:p>
    <w:p w14:paraId="3D468B3A" w14:textId="4B0FD5E9" w:rsidR="00DD7063" w:rsidRPr="00343F01" w:rsidDel="00201166" w:rsidRDefault="00DD7063" w:rsidP="00DD7063">
      <w:pPr>
        <w:pStyle w:val="Heading4"/>
        <w:rPr>
          <w:del w:id="3326" w:author="Houyem Rais" w:date="2024-02-22T14:46:00Z"/>
        </w:rPr>
      </w:pPr>
      <w:del w:id="3327" w:author="Houyem Rais" w:date="2024-02-22T14:46:00Z">
        <w:r w:rsidRPr="00343F01" w:rsidDel="00201166">
          <w:delText>Lois applicables</w:delText>
        </w:r>
      </w:del>
    </w:p>
    <w:p w14:paraId="5657FFDE" w14:textId="1BA2EA58" w:rsidR="00DD7063" w:rsidRPr="00343F01" w:rsidDel="00201166" w:rsidRDefault="00DD7063" w:rsidP="00DD7063">
      <w:pPr>
        <w:rPr>
          <w:del w:id="3328" w:author="Houyem Rais" w:date="2024-02-22T14:46:00Z"/>
        </w:rPr>
      </w:pPr>
      <w:del w:id="3329" w:author="Houyem Rais" w:date="2024-02-22T14:46:00Z">
        <w:r w:rsidRPr="00343F01" w:rsidDel="00201166">
          <w:delText>Les PPP au Nigéria sont régis par la Politique nationale sur les partenariats public-privé 2009 (N4P) ainsi que la Loi de 2005 sur la Commission de réglementation des concessions d’infrastructures (CICR).</w:delText>
        </w:r>
      </w:del>
    </w:p>
    <w:p w14:paraId="08FFD2A6" w14:textId="3E434DD0" w:rsidR="00DD7063" w:rsidRPr="00343F01" w:rsidDel="00201166" w:rsidRDefault="00DD7063" w:rsidP="00DD7063">
      <w:pPr>
        <w:rPr>
          <w:del w:id="3330" w:author="Houyem Rais" w:date="2024-02-22T14:46:00Z"/>
        </w:rPr>
      </w:pPr>
      <w:del w:id="3331" w:author="Houyem Rais" w:date="2024-02-22T14:46:00Z">
        <w:r w:rsidRPr="00343F01" w:rsidDel="00201166">
          <w:delText>L’article 2 de la Politique nationale sur les partenariats public-privé 2009 (N4P) définit les partenariats public-privé comme étant "</w:delText>
        </w:r>
        <w:r w:rsidRPr="00343F01" w:rsidDel="00201166">
          <w:rPr>
            <w:i/>
            <w:iCs/>
          </w:rPr>
          <w:delText>un large éventail de formes de contrats - représentés à leur tour par de nombreux acronymes (</w:delText>
        </w:r>
        <w:r w:rsidRPr="00343F01" w:rsidDel="00201166">
          <w:rPr>
            <w:b/>
            <w:bCs/>
            <w:i/>
            <w:iCs/>
          </w:rPr>
          <w:delText>BOT, DBFO, BOOT</w:delText>
        </w:r>
        <w:r w:rsidRPr="00343F01" w:rsidDel="00201166">
          <w:rPr>
            <w:i/>
            <w:iCs/>
          </w:rPr>
          <w:delText xml:space="preserve">, etc.) - entrent dans le champ d’application du terme "partenariat public-privé". On peut dire qu’il comprend : </w:delText>
        </w:r>
        <w:r w:rsidRPr="00343F01" w:rsidDel="00201166">
          <w:rPr>
            <w:b/>
            <w:bCs/>
            <w:i/>
            <w:iCs/>
          </w:rPr>
          <w:delText>l’externalisation et le partenariat</w:delText>
        </w:r>
        <w:r w:rsidRPr="00343F01" w:rsidDel="00201166">
          <w:rPr>
            <w:i/>
            <w:iCs/>
          </w:rPr>
          <w:delText xml:space="preserve"> ; les contrats basés sur la performance ; la conception, financement et exploitation (ou construire, exploiter, transférer) ; et, </w:delText>
        </w:r>
        <w:r w:rsidRPr="00343F01" w:rsidDel="00201166">
          <w:rPr>
            <w:b/>
            <w:bCs/>
            <w:i/>
            <w:iCs/>
          </w:rPr>
          <w:delText>parfois, des concessions</w:delText>
        </w:r>
        <w:r w:rsidRPr="00343F01" w:rsidDel="00201166">
          <w:delText>".</w:delText>
        </w:r>
      </w:del>
    </w:p>
    <w:p w14:paraId="5940EC77" w14:textId="0AAB2712" w:rsidR="00DD7063" w:rsidRPr="00343F01" w:rsidDel="00201166" w:rsidRDefault="00DD7063" w:rsidP="00DD7063">
      <w:pPr>
        <w:rPr>
          <w:del w:id="3332" w:author="Houyem Rais" w:date="2024-02-22T14:46:00Z"/>
        </w:rPr>
      </w:pPr>
      <w:del w:id="3333" w:author="Houyem Rais" w:date="2024-02-22T14:46:00Z">
        <w:r w:rsidRPr="00343F01" w:rsidDel="00201166">
          <w:delText>Les caractéristiques du PPP se retrouvent également dans un contrat basé sur la performance ou dans une concession de service complet où le contractant sera remboursé par les frais d’utilisation et dans d’autres types de contrats de construction, d’exploitation, de transfert (BOT). La distinction entre les concessions et les autres formes de PPP est que les concessions transfèrent une partie ou la totalité des risques liés à la demande et aux recettes du service public au concessionnaire, alors que ces risques sont généralement conservés par le secteur public dans d’autres formes de PPP.</w:delText>
        </w:r>
      </w:del>
    </w:p>
    <w:p w14:paraId="2ABC79FB" w14:textId="105D3C74" w:rsidR="00DD7063" w:rsidRPr="00343F01" w:rsidDel="00201166" w:rsidRDefault="00DD7063" w:rsidP="00DD7063">
      <w:pPr>
        <w:pStyle w:val="Heading4"/>
        <w:rPr>
          <w:del w:id="3334" w:author="Houyem Rais" w:date="2024-02-22T14:46:00Z"/>
        </w:rPr>
      </w:pPr>
      <w:del w:id="3335" w:author="Houyem Rais" w:date="2024-02-22T14:46:00Z">
        <w:r w:rsidRPr="00343F01" w:rsidDel="00201166">
          <w:delText>Parties prenantes et rôles respectifs</w:delText>
        </w:r>
      </w:del>
    </w:p>
    <w:p w14:paraId="1BA0697A" w14:textId="5EB03C12" w:rsidR="00DD7063" w:rsidRPr="00343F01" w:rsidDel="00201166" w:rsidRDefault="00DD7063" w:rsidP="00DD7063">
      <w:pPr>
        <w:rPr>
          <w:del w:id="3336" w:author="Houyem Rais" w:date="2024-02-22T14:46:00Z"/>
        </w:rPr>
      </w:pPr>
      <w:del w:id="3337" w:author="Houyem Rais" w:date="2024-02-22T14:46:00Z">
        <w:r w:rsidRPr="00343F01" w:rsidDel="00201166">
          <w:delText>Les aspects institutionnels des contrats PPP sont précisés par la Politique nationale sur les partenariats public-privé 2009 (N4P).</w:delText>
        </w:r>
      </w:del>
    </w:p>
    <w:p w14:paraId="73FB383F" w14:textId="772313AF" w:rsidR="00DD7063" w:rsidRPr="00343F01" w:rsidDel="00201166" w:rsidRDefault="00DD7063" w:rsidP="00DD7063">
      <w:pPr>
        <w:rPr>
          <w:del w:id="3338" w:author="Houyem Rais" w:date="2024-02-22T14:46:00Z"/>
        </w:rPr>
      </w:pPr>
      <w:del w:id="3339" w:author="Houyem Rais" w:date="2024-02-22T14:46:00Z">
        <w:r w:rsidRPr="00343F01" w:rsidDel="00201166">
          <w:delText>Le cadre institutionnel des partenariats public-privés au Nigéria se compose de :</w:delText>
        </w:r>
      </w:del>
    </w:p>
    <w:p w14:paraId="07A9BB4E" w14:textId="77C12631" w:rsidR="00DD7063" w:rsidRPr="00343F01" w:rsidDel="00201166" w:rsidRDefault="00DD7063" w:rsidP="00C53102">
      <w:pPr>
        <w:numPr>
          <w:ilvl w:val="0"/>
          <w:numId w:val="26"/>
        </w:numPr>
        <w:rPr>
          <w:del w:id="3340" w:author="Houyem Rais" w:date="2024-02-22T14:46:00Z"/>
        </w:rPr>
      </w:pPr>
      <w:del w:id="3341" w:author="Houyem Rais" w:date="2024-02-22T14:46:00Z">
        <w:r w:rsidRPr="00343F01" w:rsidDel="00201166">
          <w:rPr>
            <w:u w:val="single"/>
          </w:rPr>
          <w:delText>Le conseil de la commission de réglementation des concessions d’infrastructures (CICR) :</w:delText>
        </w:r>
        <w:r w:rsidRPr="00343F01" w:rsidDel="00201166">
          <w:delText xml:space="preserve"> Le conseil du CICR a été chargé d’élaborer et de publier des lignes directrices sur les enquêtes, les processus et les procédures de PPP (y compris ceux pour la concession) et d’agir en tant que centre national d’expertise en PPP. Il travaille en étroite collaboration avec les ministères, départements et agences (MDA) concernés pour identifier les projets de PPP potentiels et agit comme interface avec le secteur privé pour promouvoir la communication sur les politiques et programmes nationaux. Le CICR surveille l’efficacité des politiques et des processus du gouvernement et fournit des conseils indépendants au Conseil Exécutif Fédéral (CEF) sur l’élaboration de sa politique nationale en matière de PPP. Il fournit un avis au CEF sur les projets soumis à l’approbation du CEF qui satisfont aux exigences réglementaires. Le CICR travaille également en étroite collaboration avec les États qui élaborent leurs propres politiques de PPP afin d’assurer l’uniformité, les meilleures pratiques et une approche coordonnée du secteur privé. Bien que la gestion des contrats de PPP s’applique aux MDA concernés, en tant que parties contractantes au nom du gouvernement, l’unité de surveillance des contrats au sein du CICR surveille le respect des modalités contractuelles par les deux parties. Le CICR tient à jour une base de données des projets de PPP dont elle assure le suivi, comme l’exige la législation. Le centre de ressources PPP au sein du CICR fournit une assistance technique aux MDA pour le développement et les appels d’offres des projets PPP. Un fonds de développement de projet est alloué au centre de ressources PPP pour co-financer la préparation des projets et les coûts d’appel d’offres, en particulier les coûts des conseillers externes. Le conseil du CICR assure la surveillance et l’orientation stratégique du centre de ressources en PPP et de l’unité de surveillance des contrats par l’entremise de ses structures de gouvernance internes.</w:delText>
        </w:r>
      </w:del>
    </w:p>
    <w:p w14:paraId="158360E7" w14:textId="7F51F481" w:rsidR="00DD7063" w:rsidRPr="00343F01" w:rsidDel="00201166" w:rsidRDefault="00DD7063" w:rsidP="00C53102">
      <w:pPr>
        <w:numPr>
          <w:ilvl w:val="0"/>
          <w:numId w:val="26"/>
        </w:numPr>
        <w:rPr>
          <w:del w:id="3342" w:author="Houyem Rais" w:date="2024-02-22T14:46:00Z"/>
        </w:rPr>
      </w:pPr>
      <w:del w:id="3343" w:author="Houyem Rais" w:date="2024-02-22T14:46:00Z">
        <w:r w:rsidRPr="00343F01" w:rsidDel="00201166">
          <w:rPr>
            <w:u w:val="single"/>
          </w:rPr>
          <w:delText>La Commission Nationale de Planification (CNP) :</w:delText>
        </w:r>
        <w:r w:rsidRPr="00343F01" w:rsidDel="00201166">
          <w:delText xml:space="preserve"> Elle est chargée d’élaborer une stratégie d’investissement sur 15 ans (le plan de développement national) pour tous les services d’infrastructure fournis par le gouvernement fédéral. Il est demandé aux MDA d’établir leurs plans à long terme en matière d’infrastructure et de déterminer si les projets d’investissement seront financés au moyen de PPP ou à partir du budget des MDA. Le rôle du CNP dans la fourniture d’outils et de méthodologies pour l’évaluation économique des projets d’investissement à inclure dans le plan sera également renforcé, et le CNP commande des recherches sur l’impact économique des programmes d’investissement dans les infrastructures du gouvernement.</w:delText>
        </w:r>
      </w:del>
    </w:p>
    <w:p w14:paraId="6C292EEB" w14:textId="21102D30" w:rsidR="00DD7063" w:rsidRPr="00343F01" w:rsidDel="00201166" w:rsidRDefault="00DD7063" w:rsidP="00C53102">
      <w:pPr>
        <w:numPr>
          <w:ilvl w:val="0"/>
          <w:numId w:val="26"/>
        </w:numPr>
        <w:rPr>
          <w:del w:id="3344" w:author="Houyem Rais" w:date="2024-02-22T14:46:00Z"/>
        </w:rPr>
      </w:pPr>
      <w:del w:id="3345" w:author="Houyem Rais" w:date="2024-02-22T14:46:00Z">
        <w:r w:rsidRPr="00343F01" w:rsidDel="00201166">
          <w:rPr>
            <w:u w:val="single"/>
          </w:rPr>
          <w:delText>Ministères, Départements et Agences (MDA) :</w:delText>
        </w:r>
        <w:r w:rsidRPr="00343F01" w:rsidDel="00201166">
          <w:delText xml:space="preserve"> Les ministères ou leurs agences responsables de la gestion des infrastructures publiques et des services publics continueront de rendre compte, par l’intermédiaire de leurs ministres, de la qualité des services publics et de la gestion de leurs ressources. Dans certains ministères, les rôles de planification et de coordination sont dévolus à de nouveaux organismes. Cela vise à assurer une meilleure intégration des plans et des politiques et à accroître la responsabilisation. Les MDA doivent préparer des plans à long terme pour l’investissement et la maintenance des infrastructures qui seront intégrés au plan de développement national de 15 ans du gouvernement par le CNP. Dans le cadre de ce processus, les MDA déterminent également où les PPP sont susceptibles d’offrir un meilleur rapport qualité-prix par rapport aux autres formes de marchés publics directs, ce qui sera pris en compte dans les projections financières de la stratégie d’investissement du MDA concerné. La décision sur les options d’approvisionnement est examinée à mesure que les projets sont peaufinés et entrent dans le cadre de dépenses à moyen terme (CDMT). Le CDMT définit le programme prévisionnel des projets et allouera les ressources pour leur planification et leur préparation. Après l’approbation d’un projet de PPP par la CEF, l’officier comptable compétent d’une MDA signe le contrat et est responsable de l’atteinte des objectifs du projet.</w:delText>
        </w:r>
      </w:del>
    </w:p>
    <w:p w14:paraId="02F9E5A3" w14:textId="105B6E98" w:rsidR="00DD7063" w:rsidRPr="00343F01" w:rsidDel="00201166" w:rsidRDefault="00DD7063" w:rsidP="00C53102">
      <w:pPr>
        <w:numPr>
          <w:ilvl w:val="0"/>
          <w:numId w:val="26"/>
        </w:numPr>
        <w:rPr>
          <w:del w:id="3346" w:author="Houyem Rais" w:date="2024-02-22T14:46:00Z"/>
        </w:rPr>
      </w:pPr>
      <w:del w:id="3347" w:author="Houyem Rais" w:date="2024-02-22T14:46:00Z">
        <w:r w:rsidRPr="00343F01" w:rsidDel="00201166">
          <w:rPr>
            <w:u w:val="single"/>
          </w:rPr>
          <w:delText>Ministère Fédéral des Finances :</w:delText>
        </w:r>
        <w:r w:rsidRPr="00343F01" w:rsidDel="00201166">
          <w:delText xml:space="preserve"> Il joue un rôle important dans la gestion des finances publiques des projets de PPP, et dans l’évaluation et la gestion des risques fiscaux qui peuvent résulter des termes des accords. Le ministère veille à ce que les prévisions du gouvernement, y compris les subventions qui pourraient être nécessaires pour rendre un projet financièrement viable, ou pour faciliter la transition pour les ménages pauvres vers un tarif de recouvrement intégral des coûts sont abordables pendant la durée du contrat et dans le cadre des dépenses à moyen terme. Les coûts et les passifs éventuels sont examinés au fur et à mesure que les évaluations de la conception et des risques du projet sont définis pendant les phases de préparation du projet et d’approvisionnement, ainsi que tout changement important apporté aux estimations initiales notifiées au ministère.</w:delText>
        </w:r>
      </w:del>
    </w:p>
    <w:p w14:paraId="47EB3FDC" w14:textId="4A25CEFE" w:rsidR="00DD7063" w:rsidRPr="00343F01" w:rsidDel="00201166" w:rsidRDefault="00DD7063" w:rsidP="00C53102">
      <w:pPr>
        <w:numPr>
          <w:ilvl w:val="0"/>
          <w:numId w:val="26"/>
        </w:numPr>
        <w:rPr>
          <w:del w:id="3348" w:author="Houyem Rais" w:date="2024-02-22T14:46:00Z"/>
        </w:rPr>
      </w:pPr>
      <w:del w:id="3349" w:author="Houyem Rais" w:date="2024-02-22T14:46:00Z">
        <w:r w:rsidRPr="00343F01" w:rsidDel="00201166">
          <w:rPr>
            <w:u w:val="single"/>
          </w:rPr>
          <w:delText>Bureau de Gestion de la Dette (BGD) :</w:delText>
        </w:r>
        <w:r w:rsidRPr="00343F01" w:rsidDel="00201166">
          <w:delText xml:space="preserve"> En collaboration avec le ministère fédéral des Finances, le BGD doit être convaincu que tout passif éventuel est gérable dans le cadre des prévisions économiques et financières du gouvernement. Le BGD est consulté au préalable par les équipes de projet au sein d’un MDA qui envisage la participation d’organismes multilatéraux tels que la SFI, l’AMGI ou l’IDA à la fourniture de garanties ou d’autres instruments financiers.</w:delText>
        </w:r>
      </w:del>
    </w:p>
    <w:p w14:paraId="26FDA3C2" w14:textId="6C73EB77" w:rsidR="00DD7063" w:rsidRPr="00343F01" w:rsidDel="00201166" w:rsidRDefault="00DD7063" w:rsidP="00C53102">
      <w:pPr>
        <w:numPr>
          <w:ilvl w:val="0"/>
          <w:numId w:val="26"/>
        </w:numPr>
        <w:rPr>
          <w:del w:id="3350" w:author="Houyem Rais" w:date="2024-02-22T14:46:00Z"/>
        </w:rPr>
      </w:pPr>
      <w:del w:id="3351" w:author="Houyem Rais" w:date="2024-02-22T14:46:00Z">
        <w:r w:rsidRPr="00343F01" w:rsidDel="00201166">
          <w:rPr>
            <w:u w:val="single"/>
          </w:rPr>
          <w:delText>Comptable général de la fédération :</w:delText>
        </w:r>
        <w:r w:rsidRPr="00343F01" w:rsidDel="00201166">
          <w:delText xml:space="preserve"> Le gouvernement met en place des mesures par l’entremise du Bureau du comptable général de la fédération pour s’assurer que le financement des obligations de paiement engagées dans le cadre d’un contrat fédéral de PPP est protégé afin d’assurer un paiement rapide. Sous réserve d’une autorisation appropriée. Les États doivent également élaborer des processus pour s’assurer que les obligations contractuelles de paiement sont respectées. Lorsque la situation financière de la partie contractante du secteur public n’est pas claire, il peut être nécessaire de mettre en place des dispositions spéciales, telles que des comptes séquestres, afin de réduire le recours aux garanties financières du gouvernement.</w:delText>
        </w:r>
      </w:del>
    </w:p>
    <w:p w14:paraId="6B8002DF" w14:textId="20ED9DE9" w:rsidR="00DD7063" w:rsidRPr="00343F01" w:rsidDel="00201166" w:rsidRDefault="00DD7063" w:rsidP="00C53102">
      <w:pPr>
        <w:numPr>
          <w:ilvl w:val="0"/>
          <w:numId w:val="26"/>
        </w:numPr>
        <w:rPr>
          <w:del w:id="3352" w:author="Houyem Rais" w:date="2024-02-22T14:46:00Z"/>
        </w:rPr>
      </w:pPr>
      <w:del w:id="3353" w:author="Houyem Rais" w:date="2024-02-22T14:46:00Z">
        <w:r w:rsidRPr="00343F01" w:rsidDel="00201166">
          <w:rPr>
            <w:u w:val="single"/>
          </w:rPr>
          <w:delText>Bureau des Marchés Publiques (BMP) :</w:delText>
        </w:r>
        <w:r w:rsidRPr="00343F01" w:rsidDel="00201166">
          <w:delText xml:space="preserve"> Il joue un rôle important pour assurer l’application régulière de la loi dans l’approvisionnement en travaux et services publics. Il utilise des techniques comme l’analyse comparative pour s’assurer que les prix payés pour les biens et services sont justes et raisonnables. L’intégration de différents éléments d’un projet dans un seul contrat rend difficile l’analyse comparative, mais il existe un risque que cela ralentisse le calendrier d’approvisionnement et augmente les coûts pour les soumissionnaires et l’autorité. Le gouvernement met sur pied un service d’approvisionnement dans chaque MDA pour veiller à ce que tous les processus d’approvisionnement soient respectés. Il est recommandé qu’un membre du service des achats du MDA fasse partie du comité directeur du projet établi au sein du MDA pour gérer chaque projet. Le centre de ressources en PPP du CICR collabore avec BMP pour élaborer des processus d’approvisionnement appropriés pour les projets de PPP.</w:delText>
        </w:r>
      </w:del>
    </w:p>
    <w:p w14:paraId="28FB0419" w14:textId="5B1BFFF1" w:rsidR="00DD7063" w:rsidRPr="00343F01" w:rsidDel="00201166" w:rsidRDefault="00DD7063" w:rsidP="00C53102">
      <w:pPr>
        <w:numPr>
          <w:ilvl w:val="0"/>
          <w:numId w:val="26"/>
        </w:numPr>
        <w:rPr>
          <w:del w:id="3354" w:author="Houyem Rais" w:date="2024-02-22T14:46:00Z"/>
        </w:rPr>
      </w:pPr>
      <w:del w:id="3355" w:author="Houyem Rais" w:date="2024-02-22T14:46:00Z">
        <w:r w:rsidRPr="00343F01" w:rsidDel="00201166">
          <w:rPr>
            <w:u w:val="single"/>
          </w:rPr>
          <w:delText>Le Bureau des Entreprises Publiques (BEP) :</w:delText>
        </w:r>
        <w:r w:rsidRPr="00343F01" w:rsidDel="00201166">
          <w:delText xml:space="preserve"> La privatisation de nombreux actifs appartenant à l’État est menée par le BEP depuis 1999. Il a aidé à ce que les actifs en fiducie du gouvernement pour les placements du ministère des Finances soient vendus ou commercialisés. Le Conseil national de la privatisation a la responsabilité ultime de déterminer quels secteurs devraient être inclus dans le programme au titre de la loi sur la privatisation et la commercialisation. Le BEP a utilisé la concession comme moyen de commercialisation des entreprises publiques existantes. Les enseignements tirés de ces concessions, ainsi que les compétences et les capacités développées dans le cadre du BEP doivent être disponibles dans la mise en œuvre des PPP et d’autres projets de concession dans le cadre de la nouvelle politique de PPP et le CICR élabore des orientations à cet égard. Par exemple, le BEP peut être tenu de servir de « consultants internes » auprès des équipes de projet PPP du MDA, ainsi qu’auprès de tout autre conseiller externe en transactions qui pourrait être recruté auprès du CICR.</w:delText>
        </w:r>
        <w:bookmarkStart w:id="3356" w:name="_Toc128575290"/>
        <w:bookmarkStart w:id="3357" w:name="_Toc128992570"/>
        <w:bookmarkEnd w:id="3356"/>
        <w:bookmarkEnd w:id="3357"/>
      </w:del>
    </w:p>
    <w:p w14:paraId="40D8F9E4" w14:textId="378E2BD3" w:rsidR="00DD7063" w:rsidRPr="00343F01" w:rsidDel="00201166" w:rsidRDefault="00DD7063" w:rsidP="00DD7063">
      <w:pPr>
        <w:pStyle w:val="Heading3"/>
        <w:rPr>
          <w:del w:id="3358" w:author="Houyem Rais" w:date="2024-02-22T14:46:00Z"/>
        </w:rPr>
      </w:pPr>
      <w:bookmarkStart w:id="3359" w:name="_Toc129007857"/>
      <w:bookmarkStart w:id="3360" w:name="_Toc129008393"/>
      <w:bookmarkStart w:id="3361" w:name="_Toc129272513"/>
      <w:bookmarkStart w:id="3362" w:name="_Toc129280634"/>
      <w:bookmarkStart w:id="3363" w:name="_Toc129281173"/>
      <w:bookmarkStart w:id="3364" w:name="_Toc129281712"/>
      <w:bookmarkStart w:id="3365" w:name="_Toc129340319"/>
      <w:bookmarkStart w:id="3366" w:name="_Toc129340858"/>
      <w:bookmarkStart w:id="3367" w:name="_Toc129593556"/>
      <w:bookmarkStart w:id="3368" w:name="_Toc129007858"/>
      <w:bookmarkStart w:id="3369" w:name="_Toc129008394"/>
      <w:bookmarkStart w:id="3370" w:name="_Toc129272514"/>
      <w:bookmarkStart w:id="3371" w:name="_Toc129280635"/>
      <w:bookmarkStart w:id="3372" w:name="_Toc129281174"/>
      <w:bookmarkStart w:id="3373" w:name="_Toc129281713"/>
      <w:bookmarkStart w:id="3374" w:name="_Toc129340320"/>
      <w:bookmarkStart w:id="3375" w:name="_Toc129340859"/>
      <w:bookmarkStart w:id="3376" w:name="_Toc129593557"/>
      <w:bookmarkStart w:id="3377" w:name="_Toc129007859"/>
      <w:bookmarkStart w:id="3378" w:name="_Toc129008395"/>
      <w:bookmarkStart w:id="3379" w:name="_Toc129272515"/>
      <w:bookmarkStart w:id="3380" w:name="_Toc129280636"/>
      <w:bookmarkStart w:id="3381" w:name="_Toc129281175"/>
      <w:bookmarkStart w:id="3382" w:name="_Toc129281714"/>
      <w:bookmarkStart w:id="3383" w:name="_Toc129340321"/>
      <w:bookmarkStart w:id="3384" w:name="_Toc129340860"/>
      <w:bookmarkStart w:id="3385" w:name="_Toc129593558"/>
      <w:bookmarkStart w:id="3386" w:name="_Toc129007860"/>
      <w:bookmarkStart w:id="3387" w:name="_Toc129008396"/>
      <w:bookmarkStart w:id="3388" w:name="_Toc129272516"/>
      <w:bookmarkStart w:id="3389" w:name="_Toc129280637"/>
      <w:bookmarkStart w:id="3390" w:name="_Toc129281176"/>
      <w:bookmarkStart w:id="3391" w:name="_Toc129281715"/>
      <w:bookmarkStart w:id="3392" w:name="_Toc129340322"/>
      <w:bookmarkStart w:id="3393" w:name="_Toc129340861"/>
      <w:bookmarkStart w:id="3394" w:name="_Toc129593559"/>
      <w:bookmarkStart w:id="3395" w:name="_Toc129007861"/>
      <w:bookmarkStart w:id="3396" w:name="_Toc129008397"/>
      <w:bookmarkStart w:id="3397" w:name="_Toc129272517"/>
      <w:bookmarkStart w:id="3398" w:name="_Toc129280638"/>
      <w:bookmarkStart w:id="3399" w:name="_Toc129281177"/>
      <w:bookmarkStart w:id="3400" w:name="_Toc129281716"/>
      <w:bookmarkStart w:id="3401" w:name="_Toc129340323"/>
      <w:bookmarkStart w:id="3402" w:name="_Toc129340862"/>
      <w:bookmarkStart w:id="3403" w:name="_Toc129593560"/>
      <w:bookmarkStart w:id="3404" w:name="_Toc129007862"/>
      <w:bookmarkStart w:id="3405" w:name="_Toc129008398"/>
      <w:bookmarkStart w:id="3406" w:name="_Toc129272518"/>
      <w:bookmarkStart w:id="3407" w:name="_Toc129280639"/>
      <w:bookmarkStart w:id="3408" w:name="_Toc129281178"/>
      <w:bookmarkStart w:id="3409" w:name="_Toc129281717"/>
      <w:bookmarkStart w:id="3410" w:name="_Toc129340324"/>
      <w:bookmarkStart w:id="3411" w:name="_Toc129340863"/>
      <w:bookmarkStart w:id="3412" w:name="_Toc129593561"/>
      <w:bookmarkStart w:id="3413" w:name="_Toc129007863"/>
      <w:bookmarkStart w:id="3414" w:name="_Toc129008399"/>
      <w:bookmarkStart w:id="3415" w:name="_Toc129272519"/>
      <w:bookmarkStart w:id="3416" w:name="_Toc129280640"/>
      <w:bookmarkStart w:id="3417" w:name="_Toc129281179"/>
      <w:bookmarkStart w:id="3418" w:name="_Toc129281718"/>
      <w:bookmarkStart w:id="3419" w:name="_Toc129340325"/>
      <w:bookmarkStart w:id="3420" w:name="_Toc129340864"/>
      <w:bookmarkStart w:id="3421" w:name="_Toc129593562"/>
      <w:bookmarkStart w:id="3422" w:name="_Toc129007864"/>
      <w:bookmarkStart w:id="3423" w:name="_Toc129008400"/>
      <w:bookmarkStart w:id="3424" w:name="_Toc129272520"/>
      <w:bookmarkStart w:id="3425" w:name="_Toc129280641"/>
      <w:bookmarkStart w:id="3426" w:name="_Toc129281180"/>
      <w:bookmarkStart w:id="3427" w:name="_Toc129281719"/>
      <w:bookmarkStart w:id="3428" w:name="_Toc129340326"/>
      <w:bookmarkStart w:id="3429" w:name="_Toc129340865"/>
      <w:bookmarkStart w:id="3430" w:name="_Toc129593563"/>
      <w:bookmarkStart w:id="3431" w:name="_Toc129007865"/>
      <w:bookmarkStart w:id="3432" w:name="_Toc129008401"/>
      <w:bookmarkStart w:id="3433" w:name="_Toc129272521"/>
      <w:bookmarkStart w:id="3434" w:name="_Toc129280642"/>
      <w:bookmarkStart w:id="3435" w:name="_Toc129281181"/>
      <w:bookmarkStart w:id="3436" w:name="_Toc129281720"/>
      <w:bookmarkStart w:id="3437" w:name="_Toc129340327"/>
      <w:bookmarkStart w:id="3438" w:name="_Toc129340866"/>
      <w:bookmarkStart w:id="3439" w:name="_Toc129593564"/>
      <w:bookmarkStart w:id="3440" w:name="_Toc129007866"/>
      <w:bookmarkStart w:id="3441" w:name="_Toc129008402"/>
      <w:bookmarkStart w:id="3442" w:name="_Toc129272522"/>
      <w:bookmarkStart w:id="3443" w:name="_Toc129280643"/>
      <w:bookmarkStart w:id="3444" w:name="_Toc129281182"/>
      <w:bookmarkStart w:id="3445" w:name="_Toc129281721"/>
      <w:bookmarkStart w:id="3446" w:name="_Toc129340328"/>
      <w:bookmarkStart w:id="3447" w:name="_Toc129340867"/>
      <w:bookmarkStart w:id="3448" w:name="_Toc129593565"/>
      <w:bookmarkStart w:id="3449" w:name="_Toc129007867"/>
      <w:bookmarkStart w:id="3450" w:name="_Toc129008403"/>
      <w:bookmarkStart w:id="3451" w:name="_Toc129272523"/>
      <w:bookmarkStart w:id="3452" w:name="_Toc129280644"/>
      <w:bookmarkStart w:id="3453" w:name="_Toc129281183"/>
      <w:bookmarkStart w:id="3454" w:name="_Toc129281722"/>
      <w:bookmarkStart w:id="3455" w:name="_Toc129340329"/>
      <w:bookmarkStart w:id="3456" w:name="_Toc129340868"/>
      <w:bookmarkStart w:id="3457" w:name="_Toc129593566"/>
      <w:bookmarkStart w:id="3458" w:name="_Toc129007868"/>
      <w:bookmarkStart w:id="3459" w:name="_Toc129008404"/>
      <w:bookmarkStart w:id="3460" w:name="_Toc129272524"/>
      <w:bookmarkStart w:id="3461" w:name="_Toc129280645"/>
      <w:bookmarkStart w:id="3462" w:name="_Toc129281184"/>
      <w:bookmarkStart w:id="3463" w:name="_Toc129281723"/>
      <w:bookmarkStart w:id="3464" w:name="_Toc129340330"/>
      <w:bookmarkStart w:id="3465" w:name="_Toc129340869"/>
      <w:bookmarkStart w:id="3466" w:name="_Toc129593567"/>
      <w:bookmarkStart w:id="3467" w:name="_Toc129007869"/>
      <w:bookmarkStart w:id="3468" w:name="_Toc129008405"/>
      <w:bookmarkStart w:id="3469" w:name="_Toc129272525"/>
      <w:bookmarkStart w:id="3470" w:name="_Toc129280646"/>
      <w:bookmarkStart w:id="3471" w:name="_Toc129281185"/>
      <w:bookmarkStart w:id="3472" w:name="_Toc129281724"/>
      <w:bookmarkStart w:id="3473" w:name="_Toc129340331"/>
      <w:bookmarkStart w:id="3474" w:name="_Toc129340870"/>
      <w:bookmarkStart w:id="3475" w:name="_Toc129593568"/>
      <w:bookmarkStart w:id="3476" w:name="_Toc129007870"/>
      <w:bookmarkStart w:id="3477" w:name="_Toc129008406"/>
      <w:bookmarkStart w:id="3478" w:name="_Toc129272526"/>
      <w:bookmarkStart w:id="3479" w:name="_Toc129280647"/>
      <w:bookmarkStart w:id="3480" w:name="_Toc129281186"/>
      <w:bookmarkStart w:id="3481" w:name="_Toc129281725"/>
      <w:bookmarkStart w:id="3482" w:name="_Toc129340332"/>
      <w:bookmarkStart w:id="3483" w:name="_Toc129340871"/>
      <w:bookmarkStart w:id="3484" w:name="_Toc129593569"/>
      <w:bookmarkStart w:id="3485" w:name="_Toc129007871"/>
      <w:bookmarkStart w:id="3486" w:name="_Toc129008407"/>
      <w:bookmarkStart w:id="3487" w:name="_Toc129272527"/>
      <w:bookmarkStart w:id="3488" w:name="_Toc129280648"/>
      <w:bookmarkStart w:id="3489" w:name="_Toc129281187"/>
      <w:bookmarkStart w:id="3490" w:name="_Toc129281726"/>
      <w:bookmarkStart w:id="3491" w:name="_Toc129340333"/>
      <w:bookmarkStart w:id="3492" w:name="_Toc129340872"/>
      <w:bookmarkStart w:id="3493" w:name="_Toc129593570"/>
      <w:bookmarkStart w:id="3494" w:name="_Toc129007872"/>
      <w:bookmarkStart w:id="3495" w:name="_Toc129008408"/>
      <w:bookmarkStart w:id="3496" w:name="_Toc129272528"/>
      <w:bookmarkStart w:id="3497" w:name="_Toc129280649"/>
      <w:bookmarkStart w:id="3498" w:name="_Toc129281188"/>
      <w:bookmarkStart w:id="3499" w:name="_Toc129281727"/>
      <w:bookmarkStart w:id="3500" w:name="_Toc129340334"/>
      <w:bookmarkStart w:id="3501" w:name="_Toc129340873"/>
      <w:bookmarkStart w:id="3502" w:name="_Toc129593571"/>
      <w:bookmarkStart w:id="3503" w:name="_Toc129007873"/>
      <w:bookmarkStart w:id="3504" w:name="_Toc129008409"/>
      <w:bookmarkStart w:id="3505" w:name="_Toc129272529"/>
      <w:bookmarkStart w:id="3506" w:name="_Toc129280650"/>
      <w:bookmarkStart w:id="3507" w:name="_Toc129281189"/>
      <w:bookmarkStart w:id="3508" w:name="_Toc129281728"/>
      <w:bookmarkStart w:id="3509" w:name="_Toc129340335"/>
      <w:bookmarkStart w:id="3510" w:name="_Toc129340874"/>
      <w:bookmarkStart w:id="3511" w:name="_Toc129593572"/>
      <w:bookmarkStart w:id="3512" w:name="_Toc129968839"/>
      <w:bookmarkStart w:id="3513" w:name="_Toc152165321"/>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del w:id="3514" w:author="Houyem Rais" w:date="2024-02-22T14:46:00Z">
        <w:r w:rsidRPr="00343F01" w:rsidDel="00201166">
          <w:delText>Synthèse des cadres juridiques PPP des trois pays</w:delText>
        </w:r>
        <w:bookmarkEnd w:id="3512"/>
        <w:bookmarkEnd w:id="3513"/>
      </w:del>
    </w:p>
    <w:p w14:paraId="5EF76C41" w14:textId="4989D3E7" w:rsidR="00DD7063" w:rsidRPr="00343F01" w:rsidDel="00201166" w:rsidRDefault="00DD7063" w:rsidP="00DD7063">
      <w:pPr>
        <w:rPr>
          <w:del w:id="3515" w:author="Houyem Rais" w:date="2024-02-22T14:46:00Z"/>
        </w:rPr>
      </w:pPr>
      <w:del w:id="3516" w:author="Houyem Rais" w:date="2024-02-22T14:46:00Z">
        <w:r w:rsidRPr="00343F01" w:rsidDel="00201166">
          <w:delText>Les textes de l’UEMOA fournissent une définition du Partenariat Public-Privé et des formes contractuelles qui s’imposent aux Etats membres, des principes, des procédures, du cadre institutionnel tandis que la Politique PPP de la CEDEAO donne la latitude aux Etats membres de définir cette notion notamment en termes de types de PPP à adopter, de taille et de champ sectoriel.</w:delText>
        </w:r>
        <w:r w:rsidRPr="00343F01" w:rsidDel="00201166">
          <w:rPr>
            <w:rStyle w:val="FootnoteReference"/>
          </w:rPr>
          <w:footnoteReference w:id="14"/>
        </w:r>
      </w:del>
    </w:p>
    <w:p w14:paraId="5500DDF1" w14:textId="200645C7" w:rsidR="00DD7063" w:rsidRPr="00343F01" w:rsidDel="00201166" w:rsidRDefault="00DD7063" w:rsidP="00DD7063">
      <w:pPr>
        <w:rPr>
          <w:del w:id="3519" w:author="Houyem Rais" w:date="2024-02-22T14:46:00Z"/>
        </w:rPr>
      </w:pPr>
      <w:del w:id="3520" w:author="Houyem Rais" w:date="2024-02-22T14:46:00Z">
        <w:r w:rsidRPr="00343F01" w:rsidDel="00201166">
          <w:delText xml:space="preserve">Les formes de PPP possibles selon la législation en cours au </w:delText>
        </w:r>
        <w:r w:rsidRPr="00343F01" w:rsidDel="00201166">
          <w:rPr>
            <w:b/>
            <w:bCs/>
          </w:rPr>
          <w:delText>Togo</w:delText>
        </w:r>
        <w:r w:rsidRPr="00343F01" w:rsidDel="00201166">
          <w:delText xml:space="preserve"> sont les PPP concessifs (concession de travaux, concession de services, affermage, régie intéressée) et les Contrats de partenariat public-privé à paiement par les utilisateurs ou à paiement public.</w:delText>
        </w:r>
      </w:del>
    </w:p>
    <w:p w14:paraId="1D4F48B6" w14:textId="7EC88E3D" w:rsidR="00DD7063" w:rsidRPr="00343F01" w:rsidDel="00201166" w:rsidRDefault="00DD7063" w:rsidP="00DD7063">
      <w:pPr>
        <w:rPr>
          <w:del w:id="3521" w:author="Houyem Rais" w:date="2024-02-22T14:46:00Z"/>
        </w:rPr>
      </w:pPr>
      <w:del w:id="3522" w:author="Houyem Rais" w:date="2024-02-22T14:46:00Z">
        <w:r w:rsidRPr="00343F01" w:rsidDel="00201166">
          <w:delText xml:space="preserve">Quant au </w:delText>
        </w:r>
        <w:r w:rsidRPr="00343F01" w:rsidDel="00201166">
          <w:rPr>
            <w:b/>
            <w:bCs/>
          </w:rPr>
          <w:delText>Bénin</w:delText>
        </w:r>
        <w:r w:rsidRPr="00343F01" w:rsidDel="00201166">
          <w:delText>, elles contiennent une variété de formes contractuelles comme :</w:delText>
        </w:r>
      </w:del>
    </w:p>
    <w:p w14:paraId="05A51FA6" w14:textId="47F108F2" w:rsidR="00DD7063" w:rsidRPr="00343F01" w:rsidDel="00201166" w:rsidRDefault="00DD7063" w:rsidP="00DD7063">
      <w:pPr>
        <w:pStyle w:val="BulletList1"/>
        <w:rPr>
          <w:del w:id="3523" w:author="Houyem Rais" w:date="2024-02-22T14:46:00Z"/>
        </w:rPr>
      </w:pPr>
      <w:del w:id="3524" w:author="Houyem Rais" w:date="2024-02-22T14:46:00Z">
        <w:r w:rsidRPr="00343F01" w:rsidDel="00201166">
          <w:delText>Le DBFM ;</w:delText>
        </w:r>
      </w:del>
    </w:p>
    <w:p w14:paraId="2ABBD941" w14:textId="2DE9899D" w:rsidR="00DD7063" w:rsidRPr="00343F01" w:rsidDel="00201166" w:rsidRDefault="00DD7063" w:rsidP="00DD7063">
      <w:pPr>
        <w:pStyle w:val="BulletList1"/>
        <w:rPr>
          <w:del w:id="3525" w:author="Houyem Rais" w:date="2024-02-22T14:46:00Z"/>
        </w:rPr>
      </w:pPr>
      <w:del w:id="3526" w:author="Houyem Rais" w:date="2024-02-22T14:46:00Z">
        <w:r w:rsidRPr="00343F01" w:rsidDel="00201166">
          <w:delText>Le BOT et ses formes dérivées comme le BT, le BOO, le BLT (Construction, location et transfert), le BTO et le Développement, exploitation et transfert ;</w:delText>
        </w:r>
      </w:del>
    </w:p>
    <w:p w14:paraId="038A6410" w14:textId="0960A87C" w:rsidR="00DD7063" w:rsidRPr="00343F01" w:rsidDel="00201166" w:rsidRDefault="00DD7063" w:rsidP="00DD7063">
      <w:pPr>
        <w:pStyle w:val="BulletList1"/>
        <w:rPr>
          <w:del w:id="3527" w:author="Houyem Rais" w:date="2024-02-22T14:46:00Z"/>
        </w:rPr>
      </w:pPr>
      <w:del w:id="3528" w:author="Houyem Rais" w:date="2024-02-22T14:46:00Z">
        <w:r w:rsidRPr="00343F01" w:rsidDel="00201166">
          <w:delText>Extension et exploitation ;</w:delText>
        </w:r>
      </w:del>
    </w:p>
    <w:p w14:paraId="6F2D7E4B" w14:textId="2AE078F1" w:rsidR="00DD7063" w:rsidRPr="00343F01" w:rsidDel="00201166" w:rsidRDefault="00DD7063" w:rsidP="00DD7063">
      <w:pPr>
        <w:pStyle w:val="BulletList1"/>
        <w:rPr>
          <w:del w:id="3529" w:author="Houyem Rais" w:date="2024-02-22T14:46:00Z"/>
        </w:rPr>
      </w:pPr>
      <w:del w:id="3530" w:author="Houyem Rais" w:date="2024-02-22T14:46:00Z">
        <w:r w:rsidRPr="00343F01" w:rsidDel="00201166">
          <w:delText>Réhabilitation, exploitation et transfert ; et</w:delText>
        </w:r>
      </w:del>
    </w:p>
    <w:p w14:paraId="3F530433" w14:textId="266F3A2A" w:rsidR="00DD7063" w:rsidRPr="00343F01" w:rsidDel="00201166" w:rsidRDefault="00DD7063" w:rsidP="00DD7063">
      <w:pPr>
        <w:pStyle w:val="BulletList1"/>
        <w:rPr>
          <w:del w:id="3531" w:author="Houyem Rais" w:date="2024-02-22T14:46:00Z"/>
        </w:rPr>
      </w:pPr>
      <w:del w:id="3532" w:author="Houyem Rais" w:date="2024-02-22T14:46:00Z">
        <w:r w:rsidRPr="00343F01" w:rsidDel="00201166">
          <w:delText>Réhabilitation, possession et exploitation.</w:delText>
        </w:r>
      </w:del>
    </w:p>
    <w:p w14:paraId="6ED4E33A" w14:textId="116B1E32" w:rsidR="00DD7063" w:rsidRPr="00343F01" w:rsidDel="00201166" w:rsidRDefault="00DD7063" w:rsidP="00DD7063">
      <w:pPr>
        <w:rPr>
          <w:del w:id="3533" w:author="Houyem Rais" w:date="2024-02-22T14:46:00Z"/>
        </w:rPr>
      </w:pPr>
      <w:del w:id="3534" w:author="Houyem Rais" w:date="2024-02-22T14:46:00Z">
        <w:r w:rsidRPr="00343F01" w:rsidDel="00201166">
          <w:delText xml:space="preserve">Enfin, les types communs de transactions PPP au </w:delText>
        </w:r>
        <w:r w:rsidRPr="00343F01" w:rsidDel="00201166">
          <w:rPr>
            <w:b/>
            <w:bCs/>
          </w:rPr>
          <w:delText>Nigeria</w:delText>
        </w:r>
        <w:r w:rsidRPr="00343F01" w:rsidDel="00201166">
          <w:delText xml:space="preserve"> sont les contrats de services, les contrats de gestion, les concessions et les baux qui pourraient prendre la forme de :</w:delText>
        </w:r>
      </w:del>
    </w:p>
    <w:p w14:paraId="781E2BF1" w14:textId="133B94B0" w:rsidR="00DD7063" w:rsidRPr="00F65825" w:rsidDel="00201166" w:rsidRDefault="00DD7063" w:rsidP="00DD7063">
      <w:pPr>
        <w:pStyle w:val="BulletList1"/>
        <w:rPr>
          <w:del w:id="3535" w:author="Houyem Rais" w:date="2024-02-22T14:46:00Z"/>
          <w:lang w:val="en-GB"/>
        </w:rPr>
      </w:pPr>
      <w:del w:id="3536" w:author="Houyem Rais" w:date="2024-02-22T14:46:00Z">
        <w:r w:rsidRPr="00F65825" w:rsidDel="00201166">
          <w:rPr>
            <w:lang w:val="en-GB"/>
          </w:rPr>
          <w:delText>Build Operate and Transfer (BOT) ;</w:delText>
        </w:r>
      </w:del>
    </w:p>
    <w:p w14:paraId="3888B0C4" w14:textId="46F251C4" w:rsidR="00DD7063" w:rsidRPr="00343F01" w:rsidDel="00201166" w:rsidRDefault="00DD7063" w:rsidP="00DD7063">
      <w:pPr>
        <w:pStyle w:val="BulletList1"/>
        <w:rPr>
          <w:del w:id="3537" w:author="Houyem Rais" w:date="2024-02-22T14:46:00Z"/>
        </w:rPr>
      </w:pPr>
      <w:del w:id="3538" w:author="Houyem Rais" w:date="2024-02-22T14:46:00Z">
        <w:r w:rsidRPr="00343F01" w:rsidDel="00201166">
          <w:delText>Build Own Operate (BOO) ;</w:delText>
        </w:r>
      </w:del>
    </w:p>
    <w:p w14:paraId="6EF21E8D" w14:textId="47B8BC5B" w:rsidR="00DD7063" w:rsidRPr="00343F01" w:rsidDel="00201166" w:rsidRDefault="00DD7063" w:rsidP="00DD7063">
      <w:pPr>
        <w:pStyle w:val="BulletList1"/>
        <w:rPr>
          <w:del w:id="3539" w:author="Houyem Rais" w:date="2024-02-22T14:46:00Z"/>
        </w:rPr>
      </w:pPr>
      <w:del w:id="3540" w:author="Houyem Rais" w:date="2024-02-22T14:46:00Z">
        <w:r w:rsidRPr="00343F01" w:rsidDel="00201166">
          <w:delText>Equip-Operate Transfer (EOT) ;</w:delText>
        </w:r>
      </w:del>
    </w:p>
    <w:p w14:paraId="598AEEC6" w14:textId="5A83A06A" w:rsidR="00DD7063" w:rsidRPr="00343F01" w:rsidDel="00201166" w:rsidRDefault="00DD7063" w:rsidP="00DD7063">
      <w:pPr>
        <w:pStyle w:val="BulletList1"/>
        <w:rPr>
          <w:del w:id="3541" w:author="Houyem Rais" w:date="2024-02-22T14:46:00Z"/>
        </w:rPr>
      </w:pPr>
      <w:del w:id="3542" w:author="Houyem Rais" w:date="2024-02-22T14:46:00Z">
        <w:r w:rsidRPr="00343F01" w:rsidDel="00201166">
          <w:delText>Build-Transfer Operate (BTO) ; et</w:delText>
        </w:r>
      </w:del>
    </w:p>
    <w:p w14:paraId="41F6FCF8" w14:textId="570D9273" w:rsidR="00DD7063" w:rsidRPr="00F65825" w:rsidDel="00201166" w:rsidRDefault="00DD7063" w:rsidP="00DD7063">
      <w:pPr>
        <w:pStyle w:val="BulletList1"/>
        <w:rPr>
          <w:del w:id="3543" w:author="Houyem Rais" w:date="2024-02-22T14:46:00Z"/>
          <w:lang w:val="en-GB"/>
        </w:rPr>
      </w:pPr>
      <w:del w:id="3544" w:author="Houyem Rais" w:date="2024-02-22T14:46:00Z">
        <w:r w:rsidRPr="00F65825" w:rsidDel="00201166">
          <w:rPr>
            <w:lang w:val="en-GB"/>
          </w:rPr>
          <w:delText>Build-Own Operate and Transfer (BOOT).</w:delText>
        </w:r>
      </w:del>
    </w:p>
    <w:p w14:paraId="25DC85D9" w14:textId="7C6B7246" w:rsidR="00B97C9A" w:rsidDel="00201166" w:rsidRDefault="00B97C9A" w:rsidP="00DD7063">
      <w:pPr>
        <w:rPr>
          <w:del w:id="3545" w:author="Houyem Rais" w:date="2024-02-22T14:46:00Z"/>
        </w:rPr>
      </w:pPr>
      <w:del w:id="3546" w:author="Houyem Rais" w:date="2024-02-22T14:46:00Z">
        <w:r w:rsidDel="00201166">
          <w:delText>L’</w:delText>
        </w:r>
        <w:r w:rsidR="00DD7063" w:rsidRPr="00343F01" w:rsidDel="00201166">
          <w:delText>analyse comparative des cadres légaux de PPP dans les trois pays concernés du projet</w:delText>
        </w:r>
        <w:r w:rsidDel="00201166">
          <w:delText xml:space="preserve"> est en annexe.</w:delText>
        </w:r>
      </w:del>
    </w:p>
    <w:p w14:paraId="54AD6800" w14:textId="7F6ED2DB" w:rsidR="00DD7063" w:rsidRPr="00343F01" w:rsidDel="00201166" w:rsidRDefault="00DD7063" w:rsidP="00DD7063">
      <w:pPr>
        <w:rPr>
          <w:del w:id="3547" w:author="Houyem Rais" w:date="2024-02-22T14:46:00Z"/>
        </w:rPr>
      </w:pPr>
      <w:del w:id="3548" w:author="Houyem Rais" w:date="2024-02-22T14:46:00Z">
        <w:r w:rsidRPr="00343F01" w:rsidDel="00201166">
          <w:br w:type="page"/>
        </w:r>
      </w:del>
    </w:p>
    <w:p w14:paraId="1B7B9D59" w14:textId="599C15D7" w:rsidR="00DD7063" w:rsidRPr="00343F01" w:rsidDel="00201166" w:rsidRDefault="00DD7063" w:rsidP="00DD7063">
      <w:pPr>
        <w:rPr>
          <w:del w:id="3549" w:author="Houyem Rais" w:date="2024-02-22T14:46:00Z"/>
        </w:rPr>
        <w:sectPr w:rsidR="00DD7063" w:rsidRPr="00343F01" w:rsidDel="00201166">
          <w:pgSz w:w="11906" w:h="16838"/>
          <w:pgMar w:top="1440" w:right="1440" w:bottom="1440" w:left="1440" w:header="708" w:footer="708" w:gutter="0"/>
          <w:cols w:space="708"/>
          <w:docGrid w:linePitch="360"/>
        </w:sectPr>
      </w:pPr>
    </w:p>
    <w:p w14:paraId="70500E89" w14:textId="4665BAE6" w:rsidR="00DD7063" w:rsidRPr="00343F01" w:rsidDel="00201166" w:rsidRDefault="00DD7063" w:rsidP="00DD7063">
      <w:pPr>
        <w:pStyle w:val="Caption"/>
        <w:rPr>
          <w:del w:id="3550" w:author="Houyem Rais" w:date="2024-02-22T14:46:00Z"/>
        </w:rPr>
      </w:pPr>
      <w:bookmarkStart w:id="3551" w:name="_Toc129968890"/>
      <w:bookmarkStart w:id="3552" w:name="_Toc152165449"/>
      <w:del w:id="3553"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11</w:delText>
        </w:r>
        <w:r w:rsidR="00B0561B" w:rsidDel="00201166">
          <w:rPr>
            <w:noProof/>
          </w:rPr>
          <w:fldChar w:fldCharType="end"/>
        </w:r>
        <w:r w:rsidRPr="00343F01" w:rsidDel="00201166">
          <w:delText xml:space="preserve"> Synthèse du cadre juridique des PPP au Togo, au Nigéria et au Bénin</w:delText>
        </w:r>
        <w:bookmarkEnd w:id="3551"/>
        <w:bookmarkEnd w:id="3552"/>
      </w:del>
    </w:p>
    <w:tbl>
      <w:tblPr>
        <w:tblStyle w:val="TableGrid"/>
        <w:tblW w:w="15147" w:type="dxa"/>
        <w:tblInd w:w="-856" w:type="dxa"/>
        <w:tblLayout w:type="fixed"/>
        <w:tblLook w:val="04A0" w:firstRow="1" w:lastRow="0" w:firstColumn="1" w:lastColumn="0" w:noHBand="0" w:noVBand="1"/>
      </w:tblPr>
      <w:tblGrid>
        <w:gridCol w:w="1277"/>
        <w:gridCol w:w="1559"/>
        <w:gridCol w:w="1843"/>
        <w:gridCol w:w="3118"/>
        <w:gridCol w:w="2410"/>
        <w:gridCol w:w="2835"/>
        <w:gridCol w:w="2105"/>
      </w:tblGrid>
      <w:tr w:rsidR="00DD7063" w:rsidRPr="00343F01" w:rsidDel="00201166" w14:paraId="60A69193" w14:textId="4589D0A2" w:rsidTr="000409F8">
        <w:trPr>
          <w:tblHeader/>
          <w:del w:id="3554" w:author="Houyem Rais" w:date="2024-02-22T14:46:00Z"/>
        </w:trPr>
        <w:tc>
          <w:tcPr>
            <w:tcW w:w="1277" w:type="dxa"/>
            <w:shd w:val="clear" w:color="auto" w:fill="D9D9D9" w:themeFill="background1" w:themeFillShade="D9"/>
          </w:tcPr>
          <w:p w14:paraId="4A4A883E" w14:textId="275E0D0C" w:rsidR="00DD7063" w:rsidRPr="00343F01" w:rsidDel="00201166" w:rsidRDefault="00DD7063">
            <w:pPr>
              <w:spacing w:before="0" w:after="0"/>
              <w:rPr>
                <w:del w:id="3555" w:author="Houyem Rais" w:date="2024-02-22T14:46:00Z"/>
                <w:rFonts w:cstheme="minorHAnsi"/>
                <w:b/>
                <w:bCs/>
                <w:sz w:val="18"/>
                <w:szCs w:val="18"/>
                <w:lang w:val="fr-FR"/>
              </w:rPr>
            </w:pPr>
            <w:del w:id="3556" w:author="Houyem Rais" w:date="2024-02-22T14:46:00Z">
              <w:r w:rsidRPr="00343F01" w:rsidDel="00201166">
                <w:rPr>
                  <w:rFonts w:cstheme="minorHAnsi"/>
                  <w:b/>
                  <w:bCs/>
                  <w:sz w:val="18"/>
                  <w:szCs w:val="18"/>
                  <w:lang w:val="fr-FR"/>
                </w:rPr>
                <w:delText>Pays</w:delText>
              </w:r>
            </w:del>
          </w:p>
          <w:p w14:paraId="285990B6" w14:textId="23F281F0" w:rsidR="00DD7063" w:rsidRPr="00343F01" w:rsidDel="00201166" w:rsidRDefault="00DD7063">
            <w:pPr>
              <w:spacing w:before="0" w:after="0"/>
              <w:rPr>
                <w:del w:id="3557" w:author="Houyem Rais" w:date="2024-02-22T14:46:00Z"/>
                <w:rFonts w:asciiTheme="minorHAnsi" w:hAnsiTheme="minorHAnsi" w:cstheme="minorHAnsi"/>
                <w:b/>
                <w:bCs/>
                <w:sz w:val="18"/>
                <w:szCs w:val="18"/>
                <w:lang w:val="fr-FR"/>
              </w:rPr>
            </w:pPr>
            <w:del w:id="3558" w:author="Houyem Rais" w:date="2024-02-22T14:46:00Z">
              <w:r w:rsidRPr="00343F01" w:rsidDel="00201166">
                <w:rPr>
                  <w:rFonts w:asciiTheme="minorHAnsi" w:hAnsiTheme="minorHAnsi" w:cstheme="minorHAnsi"/>
                  <w:b/>
                  <w:bCs/>
                  <w:sz w:val="18"/>
                  <w:szCs w:val="18"/>
                  <w:lang w:val="fr-FR"/>
                </w:rPr>
                <w:delText>Loi(s) PPP</w:delText>
              </w:r>
            </w:del>
          </w:p>
        </w:tc>
        <w:tc>
          <w:tcPr>
            <w:tcW w:w="1559" w:type="dxa"/>
            <w:shd w:val="clear" w:color="auto" w:fill="D9D9D9" w:themeFill="background1" w:themeFillShade="D9"/>
          </w:tcPr>
          <w:p w14:paraId="0F1155F6" w14:textId="3B743FBA" w:rsidR="00DD7063" w:rsidRPr="00343F01" w:rsidDel="00201166" w:rsidRDefault="00DD7063">
            <w:pPr>
              <w:spacing w:before="0" w:after="0"/>
              <w:rPr>
                <w:del w:id="3559" w:author="Houyem Rais" w:date="2024-02-22T14:46:00Z"/>
                <w:rFonts w:asciiTheme="minorHAnsi" w:hAnsiTheme="minorHAnsi" w:cstheme="minorHAnsi"/>
                <w:b/>
                <w:bCs/>
                <w:sz w:val="18"/>
                <w:szCs w:val="18"/>
                <w:lang w:val="fr-FR"/>
              </w:rPr>
            </w:pPr>
            <w:del w:id="3560" w:author="Houyem Rais" w:date="2024-02-22T14:46:00Z">
              <w:r w:rsidRPr="00343F01" w:rsidDel="00201166">
                <w:rPr>
                  <w:rFonts w:asciiTheme="minorHAnsi" w:hAnsiTheme="minorHAnsi" w:cstheme="minorHAnsi"/>
                  <w:b/>
                  <w:bCs/>
                  <w:sz w:val="18"/>
                  <w:szCs w:val="18"/>
                  <w:lang w:val="fr-FR"/>
                </w:rPr>
                <w:delText>Formes de PPP possibles</w:delText>
              </w:r>
            </w:del>
          </w:p>
        </w:tc>
        <w:tc>
          <w:tcPr>
            <w:tcW w:w="1843" w:type="dxa"/>
            <w:shd w:val="clear" w:color="auto" w:fill="D9D9D9" w:themeFill="background1" w:themeFillShade="D9"/>
          </w:tcPr>
          <w:p w14:paraId="271B688E" w14:textId="038E37B2" w:rsidR="00DD7063" w:rsidRPr="00343F01" w:rsidDel="00201166" w:rsidRDefault="00DD7063">
            <w:pPr>
              <w:spacing w:before="0" w:after="0"/>
              <w:rPr>
                <w:del w:id="3561" w:author="Houyem Rais" w:date="2024-02-22T14:46:00Z"/>
                <w:rFonts w:asciiTheme="minorHAnsi" w:hAnsiTheme="minorHAnsi" w:cstheme="minorHAnsi"/>
                <w:b/>
                <w:bCs/>
                <w:sz w:val="18"/>
                <w:szCs w:val="18"/>
                <w:lang w:val="fr-FR"/>
              </w:rPr>
            </w:pPr>
            <w:del w:id="3562" w:author="Houyem Rais" w:date="2024-02-22T14:46:00Z">
              <w:r w:rsidRPr="00343F01" w:rsidDel="00201166">
                <w:rPr>
                  <w:rFonts w:asciiTheme="minorHAnsi" w:hAnsiTheme="minorHAnsi" w:cstheme="minorHAnsi"/>
                  <w:b/>
                  <w:bCs/>
                  <w:sz w:val="18"/>
                  <w:szCs w:val="18"/>
                  <w:lang w:val="fr-FR"/>
                </w:rPr>
                <w:delText>Possibilité d’un contrat d’affermage</w:delText>
              </w:r>
            </w:del>
          </w:p>
        </w:tc>
        <w:tc>
          <w:tcPr>
            <w:tcW w:w="3118" w:type="dxa"/>
            <w:shd w:val="clear" w:color="auto" w:fill="D9D9D9" w:themeFill="background1" w:themeFillShade="D9"/>
          </w:tcPr>
          <w:p w14:paraId="6186CD2D" w14:textId="21C4D2AF" w:rsidR="00DD7063" w:rsidRPr="00343F01" w:rsidDel="00201166" w:rsidRDefault="00DD7063">
            <w:pPr>
              <w:spacing w:before="0" w:after="0"/>
              <w:rPr>
                <w:del w:id="3563" w:author="Houyem Rais" w:date="2024-02-22T14:46:00Z"/>
                <w:rFonts w:asciiTheme="minorHAnsi" w:hAnsiTheme="minorHAnsi" w:cstheme="minorHAnsi"/>
                <w:b/>
                <w:bCs/>
                <w:sz w:val="18"/>
                <w:szCs w:val="18"/>
                <w:lang w:val="fr-FR"/>
              </w:rPr>
            </w:pPr>
            <w:del w:id="3564" w:author="Houyem Rais" w:date="2024-02-22T14:46:00Z">
              <w:r w:rsidRPr="00343F01" w:rsidDel="00201166">
                <w:rPr>
                  <w:rFonts w:asciiTheme="minorHAnsi" w:hAnsiTheme="minorHAnsi" w:cstheme="minorHAnsi"/>
                  <w:b/>
                  <w:bCs/>
                  <w:sz w:val="18"/>
                  <w:szCs w:val="18"/>
                  <w:lang w:val="fr-FR"/>
                </w:rPr>
                <w:delText>Mécanismes de paiement des loyers (pour les contrats de partenariat)</w:delText>
              </w:r>
            </w:del>
          </w:p>
        </w:tc>
        <w:tc>
          <w:tcPr>
            <w:tcW w:w="2410" w:type="dxa"/>
            <w:shd w:val="clear" w:color="auto" w:fill="D9D9D9" w:themeFill="background1" w:themeFillShade="D9"/>
          </w:tcPr>
          <w:p w14:paraId="0B7A1D07" w14:textId="23538A7D" w:rsidR="00DD7063" w:rsidRPr="00343F01" w:rsidDel="00201166" w:rsidRDefault="00DD7063">
            <w:pPr>
              <w:spacing w:before="0" w:after="0"/>
              <w:rPr>
                <w:del w:id="3565" w:author="Houyem Rais" w:date="2024-02-22T14:46:00Z"/>
                <w:rFonts w:asciiTheme="minorHAnsi" w:hAnsiTheme="minorHAnsi" w:cstheme="minorHAnsi"/>
                <w:b/>
                <w:bCs/>
                <w:sz w:val="18"/>
                <w:szCs w:val="18"/>
                <w:lang w:val="fr-FR"/>
              </w:rPr>
            </w:pPr>
            <w:del w:id="3566" w:author="Houyem Rais" w:date="2024-02-22T14:46:00Z">
              <w:r w:rsidRPr="00343F01" w:rsidDel="00201166">
                <w:rPr>
                  <w:rFonts w:asciiTheme="minorHAnsi" w:hAnsiTheme="minorHAnsi" w:cstheme="minorHAnsi"/>
                  <w:b/>
                  <w:bCs/>
                  <w:sz w:val="18"/>
                  <w:szCs w:val="18"/>
                  <w:lang w:val="fr-FR"/>
                </w:rPr>
                <w:delText>Procédure de la candidature spontanée (si permise)</w:delText>
              </w:r>
            </w:del>
          </w:p>
        </w:tc>
        <w:tc>
          <w:tcPr>
            <w:tcW w:w="2835" w:type="dxa"/>
            <w:shd w:val="clear" w:color="auto" w:fill="D9D9D9" w:themeFill="background1" w:themeFillShade="D9"/>
          </w:tcPr>
          <w:p w14:paraId="66B85BAC" w14:textId="01894D92" w:rsidR="00DD7063" w:rsidRPr="00343F01" w:rsidDel="00201166" w:rsidRDefault="00DD7063">
            <w:pPr>
              <w:spacing w:before="0" w:after="0"/>
              <w:rPr>
                <w:del w:id="3567" w:author="Houyem Rais" w:date="2024-02-22T14:46:00Z"/>
                <w:rFonts w:asciiTheme="minorHAnsi" w:hAnsiTheme="minorHAnsi" w:cstheme="minorHAnsi"/>
                <w:b/>
                <w:bCs/>
                <w:sz w:val="18"/>
                <w:szCs w:val="18"/>
                <w:lang w:val="fr-FR"/>
              </w:rPr>
            </w:pPr>
            <w:del w:id="3568" w:author="Houyem Rais" w:date="2024-02-22T14:46:00Z">
              <w:r w:rsidRPr="00343F01" w:rsidDel="00201166">
                <w:rPr>
                  <w:rFonts w:asciiTheme="minorHAnsi" w:hAnsiTheme="minorHAnsi" w:cstheme="minorHAnsi"/>
                  <w:b/>
                  <w:bCs/>
                  <w:sz w:val="18"/>
                  <w:szCs w:val="18"/>
                  <w:lang w:val="fr-FR"/>
                </w:rPr>
                <w:delText>Garanties demandées au partenaire privé</w:delText>
              </w:r>
            </w:del>
          </w:p>
        </w:tc>
        <w:tc>
          <w:tcPr>
            <w:tcW w:w="2105" w:type="dxa"/>
            <w:shd w:val="clear" w:color="auto" w:fill="D9D9D9" w:themeFill="background1" w:themeFillShade="D9"/>
          </w:tcPr>
          <w:p w14:paraId="49A1D649" w14:textId="1BE1EE90" w:rsidR="00DD7063" w:rsidRPr="00343F01" w:rsidDel="00201166" w:rsidRDefault="00DD7063">
            <w:pPr>
              <w:spacing w:before="0" w:after="0"/>
              <w:rPr>
                <w:del w:id="3569" w:author="Houyem Rais" w:date="2024-02-22T14:46:00Z"/>
                <w:rFonts w:asciiTheme="minorHAnsi" w:hAnsiTheme="minorHAnsi" w:cstheme="minorHAnsi"/>
                <w:b/>
                <w:bCs/>
                <w:sz w:val="18"/>
                <w:szCs w:val="18"/>
                <w:lang w:val="fr-FR"/>
              </w:rPr>
            </w:pPr>
            <w:del w:id="3570" w:author="Houyem Rais" w:date="2024-02-22T14:46:00Z">
              <w:r w:rsidRPr="00343F01" w:rsidDel="00201166">
                <w:rPr>
                  <w:rFonts w:asciiTheme="minorHAnsi" w:hAnsiTheme="minorHAnsi" w:cstheme="minorHAnsi"/>
                  <w:b/>
                  <w:bCs/>
                  <w:sz w:val="18"/>
                  <w:szCs w:val="18"/>
                  <w:lang w:val="fr-FR"/>
                </w:rPr>
                <w:delText>Contraintes potentielles par la loi</w:delText>
              </w:r>
            </w:del>
          </w:p>
        </w:tc>
      </w:tr>
      <w:tr w:rsidR="00DD7063" w:rsidRPr="00343F01" w:rsidDel="00201166" w14:paraId="1EB3D941" w14:textId="67ED8750" w:rsidTr="000409F8">
        <w:trPr>
          <w:trHeight w:val="857"/>
          <w:del w:id="3571" w:author="Houyem Rais" w:date="2024-02-22T14:46:00Z"/>
        </w:trPr>
        <w:tc>
          <w:tcPr>
            <w:tcW w:w="1277" w:type="dxa"/>
          </w:tcPr>
          <w:p w14:paraId="712B932F" w14:textId="31191B9B" w:rsidR="00DD7063" w:rsidRPr="00343F01" w:rsidDel="00201166" w:rsidRDefault="00DD7063">
            <w:pPr>
              <w:spacing w:before="0" w:after="0"/>
              <w:jc w:val="left"/>
              <w:rPr>
                <w:del w:id="3572" w:author="Houyem Rais" w:date="2024-02-22T14:46:00Z"/>
                <w:rFonts w:cstheme="minorHAnsi"/>
                <w:sz w:val="18"/>
                <w:szCs w:val="18"/>
                <w:lang w:val="fr-FR"/>
              </w:rPr>
            </w:pPr>
            <w:del w:id="3573" w:author="Houyem Rais" w:date="2024-02-22T14:46:00Z">
              <w:r w:rsidRPr="00343F01" w:rsidDel="00201166">
                <w:rPr>
                  <w:rFonts w:asciiTheme="minorHAnsi" w:hAnsiTheme="minorHAnsi" w:cstheme="minorHAnsi"/>
                  <w:b/>
                  <w:bCs/>
                  <w:sz w:val="18"/>
                  <w:szCs w:val="18"/>
                  <w:lang w:val="fr-FR"/>
                </w:rPr>
                <w:delText>Togo</w:delText>
              </w:r>
              <w:r w:rsidRPr="00343F01" w:rsidDel="00201166">
                <w:rPr>
                  <w:rFonts w:cstheme="minorHAnsi"/>
                  <w:sz w:val="18"/>
                  <w:szCs w:val="18"/>
                  <w:lang w:val="fr-FR"/>
                </w:rPr>
                <w:delText xml:space="preserve"> </w:delText>
              </w:r>
            </w:del>
          </w:p>
          <w:p w14:paraId="2FBA69A9" w14:textId="2B44E6F9" w:rsidR="00DD7063" w:rsidRPr="00343F01" w:rsidDel="00201166" w:rsidRDefault="00DD7063">
            <w:pPr>
              <w:spacing w:before="0" w:after="0"/>
              <w:jc w:val="left"/>
              <w:rPr>
                <w:del w:id="3574" w:author="Houyem Rais" w:date="2024-02-22T14:46:00Z"/>
                <w:rFonts w:cstheme="minorHAnsi"/>
                <w:sz w:val="18"/>
                <w:szCs w:val="18"/>
                <w:lang w:val="fr-FR"/>
              </w:rPr>
            </w:pPr>
          </w:p>
          <w:p w14:paraId="1D744E57" w14:textId="66F2521D" w:rsidR="00DD7063" w:rsidRPr="00343F01" w:rsidDel="00201166" w:rsidRDefault="00DD7063">
            <w:pPr>
              <w:spacing w:before="0" w:after="0"/>
              <w:jc w:val="left"/>
              <w:rPr>
                <w:del w:id="3575" w:author="Houyem Rais" w:date="2024-02-22T14:46:00Z"/>
                <w:rFonts w:asciiTheme="minorHAnsi" w:hAnsiTheme="minorHAnsi" w:cstheme="minorHAnsi"/>
                <w:sz w:val="18"/>
                <w:szCs w:val="18"/>
                <w:lang w:val="fr-FR"/>
              </w:rPr>
            </w:pPr>
            <w:del w:id="3576" w:author="Houyem Rais" w:date="2024-02-22T14:46:00Z">
              <w:r w:rsidRPr="00343F01" w:rsidDel="00201166">
                <w:rPr>
                  <w:rFonts w:cstheme="minorHAnsi"/>
                  <w:sz w:val="18"/>
                  <w:szCs w:val="18"/>
                  <w:lang w:val="fr-FR"/>
                </w:rPr>
                <w:delText xml:space="preserve">La </w:delText>
              </w:r>
              <w:r w:rsidRPr="00343F01" w:rsidDel="00201166">
                <w:rPr>
                  <w:rFonts w:asciiTheme="minorHAnsi" w:hAnsiTheme="minorHAnsi" w:cstheme="minorHAnsi"/>
                  <w:sz w:val="18"/>
                  <w:szCs w:val="18"/>
                  <w:lang w:val="fr-FR"/>
                </w:rPr>
                <w:delText>Loi n° 2021-034 du 31 décembre 2021 relative aux contrats de partenariat public - privé</w:delText>
              </w:r>
            </w:del>
          </w:p>
          <w:p w14:paraId="11EE2032" w14:textId="794520C9" w:rsidR="00DD7063" w:rsidRPr="00343F01" w:rsidDel="00201166" w:rsidRDefault="00DD7063">
            <w:pPr>
              <w:spacing w:before="0" w:after="0"/>
              <w:jc w:val="left"/>
              <w:rPr>
                <w:del w:id="3577" w:author="Houyem Rais" w:date="2024-02-22T14:46:00Z"/>
                <w:rFonts w:cstheme="minorHAnsi"/>
                <w:sz w:val="18"/>
                <w:szCs w:val="18"/>
                <w:lang w:val="fr-FR"/>
              </w:rPr>
            </w:pPr>
          </w:p>
          <w:p w14:paraId="7755E7AA" w14:textId="348CB647" w:rsidR="00DD7063" w:rsidRPr="00343F01" w:rsidDel="00201166" w:rsidRDefault="00DD7063">
            <w:pPr>
              <w:spacing w:before="0" w:after="0"/>
              <w:jc w:val="left"/>
              <w:rPr>
                <w:del w:id="3578" w:author="Houyem Rais" w:date="2024-02-22T14:46:00Z"/>
                <w:rFonts w:asciiTheme="minorHAnsi" w:hAnsiTheme="minorHAnsi" w:cstheme="minorHAnsi"/>
                <w:sz w:val="18"/>
                <w:szCs w:val="18"/>
                <w:lang w:val="fr-FR"/>
              </w:rPr>
            </w:pPr>
            <w:del w:id="3579" w:author="Houyem Rais" w:date="2024-02-22T14:46:00Z">
              <w:r w:rsidRPr="00343F01" w:rsidDel="00201166">
                <w:rPr>
                  <w:rFonts w:cstheme="minorHAnsi"/>
                  <w:sz w:val="18"/>
                  <w:szCs w:val="18"/>
                  <w:lang w:val="fr-FR"/>
                </w:rPr>
                <w:delText xml:space="preserve">La </w:delText>
              </w:r>
              <w:r w:rsidRPr="00343F01" w:rsidDel="00201166">
                <w:rPr>
                  <w:rFonts w:asciiTheme="minorHAnsi" w:hAnsiTheme="minorHAnsi" w:cstheme="minorHAnsi"/>
                  <w:sz w:val="18"/>
                  <w:szCs w:val="18"/>
                  <w:lang w:val="fr-FR"/>
                </w:rPr>
                <w:delText>Loi n°2021-033 du 31 décembre 2021 relative aux marchés publics</w:delText>
              </w:r>
            </w:del>
          </w:p>
        </w:tc>
        <w:tc>
          <w:tcPr>
            <w:tcW w:w="1559" w:type="dxa"/>
          </w:tcPr>
          <w:p w14:paraId="35A56C3B" w14:textId="14F2EA8D" w:rsidR="00DD7063" w:rsidRPr="00343F01" w:rsidDel="00201166" w:rsidRDefault="00DD7063">
            <w:pPr>
              <w:spacing w:before="0" w:after="0"/>
              <w:jc w:val="left"/>
              <w:rPr>
                <w:del w:id="3580" w:author="Houyem Rais" w:date="2024-02-22T14:46:00Z"/>
                <w:rFonts w:asciiTheme="minorHAnsi" w:hAnsiTheme="minorHAnsi" w:cstheme="minorHAnsi"/>
                <w:sz w:val="18"/>
                <w:szCs w:val="18"/>
                <w:lang w:val="fr-FR"/>
              </w:rPr>
            </w:pPr>
            <w:del w:id="3581" w:author="Houyem Rais" w:date="2024-02-22T14:46:00Z">
              <w:r w:rsidRPr="00343F01" w:rsidDel="00201166">
                <w:rPr>
                  <w:rFonts w:cstheme="minorHAnsi"/>
                  <w:sz w:val="18"/>
                  <w:szCs w:val="18"/>
                  <w:lang w:val="fr-FR"/>
                </w:rPr>
                <w:delText>C</w:delText>
              </w:r>
              <w:r w:rsidRPr="00343F01" w:rsidDel="00201166">
                <w:rPr>
                  <w:rFonts w:asciiTheme="minorHAnsi" w:hAnsiTheme="minorHAnsi" w:cstheme="minorHAnsi"/>
                  <w:sz w:val="18"/>
                  <w:szCs w:val="18"/>
                  <w:lang w:val="fr-FR"/>
                </w:rPr>
                <w:delText>oncession de travaux ;</w:delText>
              </w:r>
            </w:del>
          </w:p>
          <w:p w14:paraId="2635D67F" w14:textId="0A2690CF" w:rsidR="00DD7063" w:rsidRPr="00343F01" w:rsidDel="00201166" w:rsidRDefault="00DD7063">
            <w:pPr>
              <w:spacing w:before="0" w:after="0"/>
              <w:jc w:val="left"/>
              <w:rPr>
                <w:del w:id="3582" w:author="Houyem Rais" w:date="2024-02-22T14:46:00Z"/>
                <w:rFonts w:asciiTheme="minorHAnsi" w:hAnsiTheme="minorHAnsi" w:cstheme="minorHAnsi"/>
                <w:sz w:val="18"/>
                <w:szCs w:val="18"/>
                <w:lang w:val="fr-FR"/>
              </w:rPr>
            </w:pPr>
            <w:del w:id="3583" w:author="Houyem Rais" w:date="2024-02-22T14:46:00Z">
              <w:r w:rsidRPr="00343F01" w:rsidDel="00201166">
                <w:rPr>
                  <w:rFonts w:cstheme="minorHAnsi"/>
                  <w:sz w:val="18"/>
                  <w:szCs w:val="18"/>
                  <w:lang w:val="fr-FR"/>
                </w:rPr>
                <w:delText>C</w:delText>
              </w:r>
              <w:r w:rsidRPr="00343F01" w:rsidDel="00201166">
                <w:rPr>
                  <w:rFonts w:asciiTheme="minorHAnsi" w:hAnsiTheme="minorHAnsi" w:cstheme="minorHAnsi"/>
                  <w:sz w:val="18"/>
                  <w:szCs w:val="18"/>
                  <w:lang w:val="fr-FR"/>
                </w:rPr>
                <w:delText>oncession de services ;</w:delText>
              </w:r>
            </w:del>
          </w:p>
          <w:p w14:paraId="7A728F6A" w14:textId="1DCE148A" w:rsidR="00DD7063" w:rsidRPr="00343F01" w:rsidDel="00201166" w:rsidRDefault="00DD7063">
            <w:pPr>
              <w:spacing w:before="0" w:after="0"/>
              <w:jc w:val="left"/>
              <w:rPr>
                <w:del w:id="3584" w:author="Houyem Rais" w:date="2024-02-22T14:46:00Z"/>
                <w:rFonts w:asciiTheme="minorHAnsi" w:hAnsiTheme="minorHAnsi" w:cstheme="minorHAnsi"/>
                <w:sz w:val="18"/>
                <w:szCs w:val="18"/>
                <w:lang w:val="fr-FR"/>
              </w:rPr>
            </w:pPr>
            <w:del w:id="3585" w:author="Houyem Rais" w:date="2024-02-22T14:46:00Z">
              <w:r w:rsidRPr="00343F01" w:rsidDel="00201166">
                <w:rPr>
                  <w:rFonts w:cstheme="minorHAnsi"/>
                  <w:b/>
                  <w:bCs/>
                  <w:sz w:val="18"/>
                  <w:szCs w:val="18"/>
                  <w:lang w:val="fr-FR"/>
                </w:rPr>
                <w:delText>Affermage</w:delText>
              </w:r>
              <w:r w:rsidRPr="00343F01" w:rsidDel="00201166">
                <w:rPr>
                  <w:rFonts w:asciiTheme="minorHAnsi" w:hAnsiTheme="minorHAnsi" w:cstheme="minorHAnsi"/>
                  <w:sz w:val="18"/>
                  <w:szCs w:val="18"/>
                  <w:lang w:val="fr-FR"/>
                </w:rPr>
                <w:delText xml:space="preserve"> ;</w:delText>
              </w:r>
            </w:del>
          </w:p>
          <w:p w14:paraId="17F4C813" w14:textId="69649D73" w:rsidR="00DD7063" w:rsidRPr="00343F01" w:rsidDel="00201166" w:rsidRDefault="00DD7063">
            <w:pPr>
              <w:spacing w:before="0" w:after="0"/>
              <w:jc w:val="left"/>
              <w:rPr>
                <w:del w:id="3586" w:author="Houyem Rais" w:date="2024-02-22T14:46:00Z"/>
                <w:rFonts w:asciiTheme="minorHAnsi" w:hAnsiTheme="minorHAnsi" w:cstheme="minorHAnsi"/>
                <w:sz w:val="18"/>
                <w:szCs w:val="18"/>
                <w:lang w:val="fr-FR"/>
              </w:rPr>
            </w:pPr>
            <w:del w:id="3587" w:author="Houyem Rais" w:date="2024-02-22T14:46:00Z">
              <w:r w:rsidRPr="00343F01" w:rsidDel="00201166">
                <w:rPr>
                  <w:rFonts w:cstheme="minorHAnsi"/>
                  <w:sz w:val="18"/>
                  <w:szCs w:val="18"/>
                  <w:lang w:val="fr-FR"/>
                </w:rPr>
                <w:delText>R</w:delText>
              </w:r>
              <w:r w:rsidRPr="00343F01" w:rsidDel="00201166">
                <w:rPr>
                  <w:rFonts w:asciiTheme="minorHAnsi" w:hAnsiTheme="minorHAnsi" w:cstheme="minorHAnsi"/>
                  <w:sz w:val="18"/>
                  <w:szCs w:val="18"/>
                  <w:lang w:val="fr-FR"/>
                </w:rPr>
                <w:delText>égie intéressée ;</w:delText>
              </w:r>
            </w:del>
          </w:p>
          <w:p w14:paraId="24AC5067" w14:textId="4FAA25F9" w:rsidR="00DD7063" w:rsidRPr="00343F01" w:rsidDel="00201166" w:rsidRDefault="00DD7063">
            <w:pPr>
              <w:spacing w:before="0" w:after="0"/>
              <w:jc w:val="left"/>
              <w:rPr>
                <w:del w:id="3588" w:author="Houyem Rais" w:date="2024-02-22T14:46:00Z"/>
                <w:rFonts w:asciiTheme="minorHAnsi" w:hAnsiTheme="minorHAnsi" w:cstheme="minorHAnsi"/>
                <w:sz w:val="18"/>
                <w:szCs w:val="18"/>
                <w:lang w:val="fr-FR"/>
              </w:rPr>
            </w:pPr>
            <w:del w:id="3589" w:author="Houyem Rais" w:date="2024-02-22T14:46:00Z">
              <w:r w:rsidRPr="00343F01" w:rsidDel="00201166">
                <w:rPr>
                  <w:rFonts w:cstheme="minorHAnsi"/>
                  <w:b/>
                  <w:bCs/>
                  <w:sz w:val="18"/>
                  <w:szCs w:val="18"/>
                  <w:lang w:val="fr-FR"/>
                </w:rPr>
                <w:delText>Contrat de partenariat public-privé</w:delText>
              </w:r>
              <w:r w:rsidRPr="00343F01" w:rsidDel="00201166">
                <w:rPr>
                  <w:rFonts w:asciiTheme="minorHAnsi" w:hAnsiTheme="minorHAnsi" w:cstheme="minorHAnsi"/>
                  <w:sz w:val="18"/>
                  <w:szCs w:val="18"/>
                  <w:lang w:val="fr-FR"/>
                </w:rPr>
                <w:delText xml:space="preserve"> à </w:delText>
              </w:r>
              <w:r w:rsidRPr="00343F01" w:rsidDel="00201166">
                <w:rPr>
                  <w:rFonts w:cstheme="minorHAnsi"/>
                  <w:b/>
                  <w:bCs/>
                  <w:sz w:val="18"/>
                  <w:szCs w:val="18"/>
                  <w:lang w:val="fr-FR"/>
                </w:rPr>
                <w:delText>paiement par les utilisateurs</w:delText>
              </w:r>
              <w:r w:rsidRPr="00343F01" w:rsidDel="00201166">
                <w:rPr>
                  <w:rFonts w:asciiTheme="minorHAnsi" w:hAnsiTheme="minorHAnsi" w:cstheme="minorHAnsi"/>
                  <w:sz w:val="18"/>
                  <w:szCs w:val="18"/>
                  <w:lang w:val="fr-FR"/>
                </w:rPr>
                <w:delText xml:space="preserve"> portant sur des biens dont la mise en valeur participe de l’intérêt économique national ;</w:delText>
              </w:r>
            </w:del>
          </w:p>
          <w:p w14:paraId="01954E8C" w14:textId="3E9ED1C3" w:rsidR="00DD7063" w:rsidRPr="00343F01" w:rsidDel="00201166" w:rsidRDefault="00DD7063">
            <w:pPr>
              <w:spacing w:before="0" w:after="0"/>
              <w:jc w:val="left"/>
              <w:rPr>
                <w:del w:id="3590" w:author="Houyem Rais" w:date="2024-02-22T14:46:00Z"/>
                <w:rFonts w:asciiTheme="minorHAnsi" w:hAnsiTheme="minorHAnsi" w:cstheme="minorHAnsi"/>
                <w:sz w:val="18"/>
                <w:szCs w:val="18"/>
                <w:lang w:val="fr-FR"/>
              </w:rPr>
            </w:pPr>
            <w:del w:id="3591" w:author="Houyem Rais" w:date="2024-02-22T14:46:00Z">
              <w:r w:rsidRPr="00343F01" w:rsidDel="00201166">
                <w:rPr>
                  <w:rFonts w:cstheme="minorHAnsi"/>
                  <w:b/>
                  <w:bCs/>
                  <w:sz w:val="18"/>
                  <w:szCs w:val="18"/>
                  <w:lang w:val="fr-FR"/>
                </w:rPr>
                <w:delText>Contrat de partenariat public-privé à paiement public</w:delText>
              </w:r>
              <w:r w:rsidRPr="00343F01" w:rsidDel="00201166">
                <w:rPr>
                  <w:rFonts w:asciiTheme="minorHAnsi" w:hAnsiTheme="minorHAnsi" w:cstheme="minorHAnsi"/>
                  <w:sz w:val="18"/>
                  <w:szCs w:val="18"/>
                  <w:lang w:val="fr-FR"/>
                </w:rPr>
                <w:delText>.</w:delText>
              </w:r>
            </w:del>
          </w:p>
        </w:tc>
        <w:tc>
          <w:tcPr>
            <w:tcW w:w="1843" w:type="dxa"/>
          </w:tcPr>
          <w:p w14:paraId="57F2FD24" w14:textId="0ED04DC7" w:rsidR="00DD7063" w:rsidRPr="00343F01" w:rsidDel="00201166" w:rsidRDefault="00DD7063">
            <w:pPr>
              <w:spacing w:before="0" w:after="0"/>
              <w:jc w:val="left"/>
              <w:rPr>
                <w:del w:id="3592" w:author="Houyem Rais" w:date="2024-02-22T14:46:00Z"/>
                <w:rFonts w:cstheme="minorHAnsi"/>
                <w:b/>
                <w:bCs/>
                <w:sz w:val="18"/>
                <w:szCs w:val="18"/>
                <w:lang w:val="fr-FR"/>
              </w:rPr>
            </w:pPr>
            <w:del w:id="3593" w:author="Houyem Rais" w:date="2024-02-22T14:46:00Z">
              <w:r w:rsidRPr="00343F01" w:rsidDel="00201166">
                <w:rPr>
                  <w:rFonts w:cstheme="minorHAnsi"/>
                  <w:b/>
                  <w:bCs/>
                  <w:sz w:val="18"/>
                  <w:szCs w:val="18"/>
                  <w:lang w:val="fr-FR"/>
                </w:rPr>
                <w:delText>Oui</w:delText>
              </w:r>
            </w:del>
          </w:p>
          <w:p w14:paraId="1FE63555" w14:textId="2BE94A5A" w:rsidR="00DD7063" w:rsidRPr="00343F01" w:rsidDel="00201166" w:rsidRDefault="00DD7063">
            <w:pPr>
              <w:spacing w:before="0" w:after="0"/>
              <w:jc w:val="left"/>
              <w:rPr>
                <w:del w:id="3594" w:author="Houyem Rais" w:date="2024-02-22T14:46:00Z"/>
                <w:rFonts w:asciiTheme="minorHAnsi" w:hAnsiTheme="minorHAnsi" w:cstheme="minorHAnsi"/>
                <w:sz w:val="18"/>
                <w:szCs w:val="18"/>
                <w:lang w:val="fr-FR"/>
              </w:rPr>
            </w:pPr>
            <w:del w:id="3595" w:author="Houyem Rais" w:date="2024-02-22T14:46:00Z">
              <w:r w:rsidRPr="00343F01" w:rsidDel="00201166">
                <w:rPr>
                  <w:rFonts w:cstheme="minorHAnsi"/>
                  <w:sz w:val="18"/>
                  <w:szCs w:val="18"/>
                  <w:lang w:val="fr-FR"/>
                </w:rPr>
                <w:delText>L’a</w:delText>
              </w:r>
              <w:r w:rsidRPr="00343F01" w:rsidDel="00201166">
                <w:rPr>
                  <w:rFonts w:asciiTheme="minorHAnsi" w:hAnsiTheme="minorHAnsi" w:cstheme="minorHAnsi"/>
                  <w:sz w:val="18"/>
                  <w:szCs w:val="18"/>
                  <w:lang w:val="fr-FR"/>
                </w:rPr>
                <w:delText xml:space="preserve">ffermage </w:delText>
              </w:r>
              <w:r w:rsidRPr="00343F01" w:rsidDel="00201166">
                <w:rPr>
                  <w:rFonts w:cstheme="minorHAnsi"/>
                  <w:sz w:val="18"/>
                  <w:szCs w:val="18"/>
                  <w:lang w:val="fr-FR"/>
                </w:rPr>
                <w:delText xml:space="preserve">est un </w:delText>
              </w:r>
              <w:r w:rsidRPr="00343F01" w:rsidDel="00201166">
                <w:rPr>
                  <w:rFonts w:asciiTheme="minorHAnsi" w:hAnsiTheme="minorHAnsi" w:cstheme="minorHAnsi"/>
                  <w:sz w:val="18"/>
                  <w:szCs w:val="18"/>
                  <w:lang w:val="fr-FR"/>
                </w:rPr>
                <w:delText>partenariat public-privé à paiement par l’usager à travers lequel l’autorité contractante décide, finance les investissements initiaux et en confie la gestion à un fermier, qui se voit remettre pour la durée du contrat, les ouvrages nécessaires à l’exploitation du service. Le fermier exploite à ses risques et entretient les ouvrages. L’autorité contractante demeure propriétaire des équipements. Le fermier peut être chargé de travaux d’extension ou de modernisation des ouvrages ;</w:delText>
              </w:r>
            </w:del>
          </w:p>
        </w:tc>
        <w:tc>
          <w:tcPr>
            <w:tcW w:w="3118" w:type="dxa"/>
          </w:tcPr>
          <w:p w14:paraId="5D98C85B" w14:textId="5FEF5A33" w:rsidR="00DD7063" w:rsidRPr="00343F01" w:rsidDel="00201166" w:rsidRDefault="00DD7063">
            <w:pPr>
              <w:spacing w:before="0" w:after="0"/>
              <w:jc w:val="left"/>
              <w:rPr>
                <w:del w:id="3596" w:author="Houyem Rais" w:date="2024-02-22T14:46:00Z"/>
                <w:rFonts w:asciiTheme="minorHAnsi" w:hAnsiTheme="minorHAnsi" w:cstheme="minorHAnsi"/>
                <w:sz w:val="18"/>
                <w:szCs w:val="18"/>
                <w:lang w:val="fr-FR"/>
              </w:rPr>
            </w:pPr>
            <w:del w:id="3597" w:author="Houyem Rais" w:date="2024-02-22T14:46:00Z">
              <w:r w:rsidRPr="00343F01" w:rsidDel="00201166">
                <w:rPr>
                  <w:rFonts w:asciiTheme="minorHAnsi" w:hAnsiTheme="minorHAnsi" w:cstheme="minorHAnsi"/>
                  <w:sz w:val="18"/>
                  <w:szCs w:val="18"/>
                  <w:lang w:val="fr-FR"/>
                </w:rPr>
                <w:delText xml:space="preserve">Le titulaire d’un contrat de partenariat public-privé à paiement public bénéficie d’une </w:delText>
              </w:r>
              <w:r w:rsidRPr="00343F01" w:rsidDel="00201166">
                <w:rPr>
                  <w:rFonts w:cstheme="minorHAnsi"/>
                  <w:b/>
                  <w:bCs/>
                  <w:sz w:val="18"/>
                  <w:szCs w:val="18"/>
                  <w:lang w:val="fr-FR"/>
                </w:rPr>
                <w:delText>rémunération liée à des objectifs de performances</w:delText>
              </w:r>
              <w:r w:rsidRPr="00343F01" w:rsidDel="00201166">
                <w:rPr>
                  <w:rFonts w:asciiTheme="minorHAnsi" w:hAnsiTheme="minorHAnsi" w:cstheme="minorHAnsi"/>
                  <w:sz w:val="18"/>
                  <w:szCs w:val="18"/>
                  <w:lang w:val="fr-FR"/>
                </w:rPr>
                <w:delText xml:space="preserve"> prédéfinis et versés par l’autorité contractante pendant toute la durée d’exploitation.</w:delText>
              </w:r>
            </w:del>
          </w:p>
          <w:p w14:paraId="494B3A07" w14:textId="10681821" w:rsidR="00DD7063" w:rsidRPr="00343F01" w:rsidDel="00201166" w:rsidRDefault="00DD7063">
            <w:pPr>
              <w:spacing w:before="0" w:after="0"/>
              <w:jc w:val="left"/>
              <w:rPr>
                <w:del w:id="3598" w:author="Houyem Rais" w:date="2024-02-22T14:46:00Z"/>
                <w:rFonts w:cstheme="minorHAnsi"/>
                <w:sz w:val="18"/>
                <w:szCs w:val="18"/>
                <w:lang w:val="fr-FR"/>
              </w:rPr>
            </w:pPr>
            <w:del w:id="3599" w:author="Houyem Rais" w:date="2024-02-22T14:46:00Z">
              <w:r w:rsidRPr="00343F01" w:rsidDel="00201166">
                <w:rPr>
                  <w:rFonts w:asciiTheme="minorHAnsi" w:hAnsiTheme="minorHAnsi" w:cstheme="minorHAnsi"/>
                  <w:sz w:val="18"/>
                  <w:szCs w:val="18"/>
                  <w:lang w:val="fr-FR"/>
                </w:rPr>
                <w:delText>Ce paiement peut être versé en numéraire</w:delText>
              </w:r>
              <w:r w:rsidRPr="00343F01" w:rsidDel="00201166">
                <w:rPr>
                  <w:rFonts w:cstheme="minorHAnsi"/>
                  <w:sz w:val="18"/>
                  <w:szCs w:val="18"/>
                  <w:lang w:val="fr-FR"/>
                </w:rPr>
                <w:delText xml:space="preserve">, </w:delText>
              </w:r>
              <w:r w:rsidRPr="00343F01" w:rsidDel="00201166">
                <w:rPr>
                  <w:rFonts w:asciiTheme="minorHAnsi" w:hAnsiTheme="minorHAnsi" w:cstheme="minorHAnsi"/>
                  <w:sz w:val="18"/>
                  <w:szCs w:val="18"/>
                  <w:lang w:val="fr-FR"/>
                </w:rPr>
                <w:delText>par compensation, sous forme d’exonérations fiscales ou douanières accordées par l’Etat au titulaire, au titre des agréments dérogatoires du code des investissements de la République togolaise.</w:delText>
              </w:r>
            </w:del>
          </w:p>
          <w:p w14:paraId="65FDF8C1" w14:textId="7ED48C74" w:rsidR="00DD7063" w:rsidRPr="00343F01" w:rsidDel="00201166" w:rsidRDefault="00DD7063">
            <w:pPr>
              <w:spacing w:before="0" w:after="0"/>
              <w:jc w:val="left"/>
              <w:rPr>
                <w:del w:id="3600" w:author="Houyem Rais" w:date="2024-02-22T14:46:00Z"/>
                <w:rFonts w:asciiTheme="minorHAnsi" w:hAnsiTheme="minorHAnsi" w:cstheme="minorHAnsi"/>
                <w:sz w:val="18"/>
                <w:szCs w:val="18"/>
                <w:lang w:val="fr-FR"/>
              </w:rPr>
            </w:pPr>
            <w:del w:id="3601" w:author="Houyem Rais" w:date="2024-02-22T14:46:00Z">
              <w:r w:rsidRPr="00343F01" w:rsidDel="00201166">
                <w:rPr>
                  <w:rFonts w:asciiTheme="minorHAnsi" w:hAnsiTheme="minorHAnsi" w:cstheme="minorHAnsi"/>
                  <w:sz w:val="18"/>
                  <w:szCs w:val="18"/>
                  <w:lang w:val="fr-FR"/>
                </w:rPr>
                <w:delText xml:space="preserve">Le titulaire d’un contrat de partenariat public-privé à </w:delText>
              </w:r>
              <w:r w:rsidRPr="00343F01" w:rsidDel="00201166">
                <w:rPr>
                  <w:rFonts w:cstheme="minorHAnsi"/>
                  <w:b/>
                  <w:bCs/>
                  <w:sz w:val="18"/>
                  <w:szCs w:val="18"/>
                  <w:lang w:val="fr-FR"/>
                </w:rPr>
                <w:delText>paiement par les usagers perçoit le produit des redevances versées par les usagers</w:delText>
              </w:r>
              <w:r w:rsidRPr="00343F01" w:rsidDel="00201166">
                <w:rPr>
                  <w:rFonts w:asciiTheme="minorHAnsi" w:hAnsiTheme="minorHAnsi" w:cstheme="minorHAnsi"/>
                  <w:sz w:val="18"/>
                  <w:szCs w:val="18"/>
                  <w:lang w:val="fr-FR"/>
                </w:rPr>
                <w:delText xml:space="preserve"> du service public ou par les utilisateurs de biens dont la mise en valeur participe de l’intérêt économique national. Le titulaire verse à l’autorité contractante des redevances pour mise à disposition de biens, soit par paiement capitalisé à la signature du contrat, soit par paiements échelonnés. </w:delText>
              </w:r>
              <w:r w:rsidRPr="00343F01" w:rsidDel="00201166">
                <w:rPr>
                  <w:rFonts w:cstheme="minorHAnsi"/>
                  <w:b/>
                  <w:bCs/>
                  <w:sz w:val="18"/>
                  <w:szCs w:val="18"/>
                  <w:lang w:val="fr-FR"/>
                </w:rPr>
                <w:delText>Les modalités de fixation du tarif des redevances</w:delText>
              </w:r>
              <w:r w:rsidRPr="00343F01" w:rsidDel="00201166">
                <w:rPr>
                  <w:rFonts w:asciiTheme="minorHAnsi" w:hAnsiTheme="minorHAnsi" w:cstheme="minorHAnsi"/>
                  <w:sz w:val="18"/>
                  <w:szCs w:val="18"/>
                  <w:lang w:val="fr-FR"/>
                </w:rPr>
                <w:delText xml:space="preserve"> sont, sauf dispositions légales ou réglementaires de nature générale ou sectorielle, </w:delText>
              </w:r>
              <w:r w:rsidRPr="00343F01" w:rsidDel="00201166">
                <w:rPr>
                  <w:rFonts w:cstheme="minorHAnsi"/>
                  <w:b/>
                  <w:bCs/>
                  <w:sz w:val="18"/>
                  <w:szCs w:val="18"/>
                  <w:lang w:val="fr-FR"/>
                </w:rPr>
                <w:delText>fixées par le contrat de partenariat public-privé.</w:delText>
              </w:r>
            </w:del>
          </w:p>
        </w:tc>
        <w:tc>
          <w:tcPr>
            <w:tcW w:w="2410" w:type="dxa"/>
          </w:tcPr>
          <w:p w14:paraId="5B3CF8A0" w14:textId="6966C4E3" w:rsidR="00DD7063" w:rsidRPr="00343F01" w:rsidDel="00201166" w:rsidRDefault="00DD7063">
            <w:pPr>
              <w:spacing w:before="0" w:after="0"/>
              <w:jc w:val="left"/>
              <w:rPr>
                <w:del w:id="3602" w:author="Houyem Rais" w:date="2024-02-22T14:46:00Z"/>
                <w:rFonts w:asciiTheme="minorHAnsi" w:hAnsiTheme="minorHAnsi" w:cstheme="minorHAnsi"/>
                <w:sz w:val="18"/>
                <w:szCs w:val="18"/>
                <w:lang w:val="fr-FR"/>
              </w:rPr>
            </w:pPr>
            <w:del w:id="3603" w:author="Houyem Rais" w:date="2024-02-22T14:46:00Z">
              <w:r w:rsidRPr="00343F01" w:rsidDel="00201166">
                <w:rPr>
                  <w:rFonts w:asciiTheme="minorHAnsi" w:hAnsiTheme="minorHAnsi" w:cstheme="minorHAnsi"/>
                  <w:sz w:val="18"/>
                  <w:szCs w:val="18"/>
                  <w:lang w:val="fr-FR"/>
                </w:rPr>
                <w:delText>Les autorités contractantes peuvent recourir au traitement des offres spontanées pour l’attribution des contrats de partenariat public-privé.</w:delText>
              </w:r>
            </w:del>
          </w:p>
          <w:p w14:paraId="4D1AFD46" w14:textId="4F76897A" w:rsidR="00DD7063" w:rsidRPr="00343F01" w:rsidDel="00201166" w:rsidRDefault="00DD7063">
            <w:pPr>
              <w:spacing w:before="0" w:after="0"/>
              <w:jc w:val="left"/>
              <w:rPr>
                <w:del w:id="3604" w:author="Houyem Rais" w:date="2024-02-22T14:46:00Z"/>
                <w:rFonts w:asciiTheme="minorHAnsi" w:hAnsiTheme="minorHAnsi" w:cstheme="minorHAnsi"/>
                <w:sz w:val="18"/>
                <w:szCs w:val="18"/>
                <w:lang w:val="fr-FR"/>
              </w:rPr>
            </w:pPr>
            <w:del w:id="3605" w:author="Houyem Rais" w:date="2024-02-22T14:46:00Z">
              <w:r w:rsidRPr="00343F01" w:rsidDel="00201166">
                <w:rPr>
                  <w:rFonts w:asciiTheme="minorHAnsi" w:hAnsiTheme="minorHAnsi" w:cstheme="minorHAnsi"/>
                  <w:sz w:val="18"/>
                  <w:szCs w:val="18"/>
                  <w:lang w:val="fr-FR"/>
                </w:rPr>
                <w:delText>L’offre spontanée est la proposition à l’initiative d’un opérateur économique relative à la mise en œuvre d’un projet de contrat de partenariat public-privé qui n’est pas soumise en réponse à un appel à concurrence publié par l’autorité contractante.</w:delText>
              </w:r>
            </w:del>
          </w:p>
        </w:tc>
        <w:tc>
          <w:tcPr>
            <w:tcW w:w="2835" w:type="dxa"/>
          </w:tcPr>
          <w:p w14:paraId="1F733688" w14:textId="7AF5F73B" w:rsidR="00DD7063" w:rsidRPr="00343F01" w:rsidDel="00201166" w:rsidRDefault="00DD7063" w:rsidP="00C53102">
            <w:pPr>
              <w:pStyle w:val="ListParagraph"/>
              <w:numPr>
                <w:ilvl w:val="0"/>
                <w:numId w:val="38"/>
              </w:numPr>
              <w:spacing w:before="0" w:after="0"/>
              <w:ind w:left="175" w:hanging="175"/>
              <w:jc w:val="left"/>
              <w:rPr>
                <w:del w:id="3606" w:author="Houyem Rais" w:date="2024-02-22T14:46:00Z"/>
                <w:rFonts w:asciiTheme="minorHAnsi" w:hAnsiTheme="minorHAnsi" w:cstheme="minorHAnsi"/>
                <w:sz w:val="18"/>
                <w:szCs w:val="18"/>
                <w:lang w:val="fr-FR"/>
              </w:rPr>
            </w:pPr>
            <w:del w:id="3607" w:author="Houyem Rais" w:date="2024-02-22T14:46:00Z">
              <w:r w:rsidRPr="00343F01" w:rsidDel="00201166">
                <w:rPr>
                  <w:rFonts w:asciiTheme="minorHAnsi" w:hAnsiTheme="minorHAnsi" w:cstheme="minorHAnsi"/>
                  <w:sz w:val="18"/>
                  <w:szCs w:val="18"/>
                  <w:lang w:val="fr-FR"/>
                </w:rPr>
                <w:delText xml:space="preserve">Obligation de se constituer en </w:delText>
              </w:r>
              <w:r w:rsidRPr="00343F01" w:rsidDel="00201166">
                <w:rPr>
                  <w:rFonts w:cstheme="minorHAnsi"/>
                  <w:b/>
                  <w:bCs/>
                  <w:sz w:val="18"/>
                  <w:szCs w:val="18"/>
                  <w:lang w:val="fr-FR"/>
                </w:rPr>
                <w:delText>société de projet</w:delText>
              </w:r>
              <w:r w:rsidRPr="00343F01" w:rsidDel="00201166">
                <w:rPr>
                  <w:rFonts w:asciiTheme="minorHAnsi" w:hAnsiTheme="minorHAnsi" w:cstheme="minorHAnsi"/>
                  <w:sz w:val="18"/>
                  <w:szCs w:val="18"/>
                  <w:lang w:val="fr-FR"/>
                </w:rPr>
                <w:delText xml:space="preserve"> de droit Togolais (art.38) ;</w:delText>
              </w:r>
            </w:del>
          </w:p>
          <w:p w14:paraId="21FFB98E" w14:textId="1CBD1A46" w:rsidR="00DD7063" w:rsidRPr="00343F01" w:rsidDel="00201166" w:rsidRDefault="00DD7063" w:rsidP="00C53102">
            <w:pPr>
              <w:pStyle w:val="ListParagraph"/>
              <w:numPr>
                <w:ilvl w:val="0"/>
                <w:numId w:val="38"/>
              </w:numPr>
              <w:spacing w:before="0" w:after="0"/>
              <w:ind w:left="175" w:hanging="175"/>
              <w:jc w:val="left"/>
              <w:rPr>
                <w:del w:id="3608" w:author="Houyem Rais" w:date="2024-02-22T14:46:00Z"/>
                <w:rFonts w:asciiTheme="minorHAnsi" w:hAnsiTheme="minorHAnsi" w:cstheme="minorHAnsi"/>
                <w:sz w:val="18"/>
                <w:szCs w:val="18"/>
                <w:lang w:val="fr-FR"/>
              </w:rPr>
            </w:pPr>
            <w:del w:id="3609" w:author="Houyem Rais" w:date="2024-02-22T14:46:00Z">
              <w:r w:rsidRPr="00343F01" w:rsidDel="00201166">
                <w:rPr>
                  <w:rFonts w:asciiTheme="minorHAnsi" w:hAnsiTheme="minorHAnsi" w:cstheme="minorHAnsi"/>
                  <w:sz w:val="18"/>
                  <w:szCs w:val="18"/>
                  <w:lang w:val="fr-FR"/>
                </w:rPr>
                <w:delText>Obligation de respecter les exigences de soumission (art.29) ;</w:delText>
              </w:r>
            </w:del>
          </w:p>
          <w:p w14:paraId="6A7E2E43" w14:textId="7B49D7B1" w:rsidR="00DD7063" w:rsidRPr="00343F01" w:rsidDel="00201166" w:rsidRDefault="00DD7063" w:rsidP="00C53102">
            <w:pPr>
              <w:pStyle w:val="ListParagraph"/>
              <w:numPr>
                <w:ilvl w:val="0"/>
                <w:numId w:val="38"/>
              </w:numPr>
              <w:spacing w:before="0" w:after="0"/>
              <w:ind w:left="175" w:hanging="175"/>
              <w:jc w:val="left"/>
              <w:rPr>
                <w:del w:id="3610" w:author="Houyem Rais" w:date="2024-02-22T14:46:00Z"/>
                <w:rFonts w:asciiTheme="minorHAnsi" w:hAnsiTheme="minorHAnsi" w:cstheme="minorHAnsi"/>
                <w:sz w:val="18"/>
                <w:szCs w:val="18"/>
                <w:lang w:val="fr-FR"/>
              </w:rPr>
            </w:pPr>
            <w:del w:id="3611" w:author="Houyem Rais" w:date="2024-02-22T14:46:00Z">
              <w:r w:rsidRPr="00343F01" w:rsidDel="00201166">
                <w:rPr>
                  <w:rFonts w:asciiTheme="minorHAnsi" w:hAnsiTheme="minorHAnsi" w:cstheme="minorHAnsi"/>
                  <w:sz w:val="18"/>
                  <w:szCs w:val="18"/>
                  <w:lang w:val="fr-FR"/>
                </w:rPr>
                <w:delText>Obligation de confidentialité (art.35) ;</w:delText>
              </w:r>
            </w:del>
          </w:p>
          <w:p w14:paraId="05C1AA98" w14:textId="4D679B9E" w:rsidR="00DD7063" w:rsidRPr="00343F01" w:rsidDel="00201166" w:rsidRDefault="00DD7063" w:rsidP="00C53102">
            <w:pPr>
              <w:pStyle w:val="ListParagraph"/>
              <w:numPr>
                <w:ilvl w:val="0"/>
                <w:numId w:val="38"/>
              </w:numPr>
              <w:spacing w:before="0" w:after="0"/>
              <w:ind w:left="175" w:hanging="175"/>
              <w:jc w:val="left"/>
              <w:rPr>
                <w:del w:id="3612" w:author="Houyem Rais" w:date="2024-02-22T14:46:00Z"/>
                <w:rFonts w:asciiTheme="minorHAnsi" w:hAnsiTheme="minorHAnsi" w:cstheme="minorHAnsi"/>
                <w:sz w:val="18"/>
                <w:szCs w:val="18"/>
                <w:lang w:val="fr-FR"/>
              </w:rPr>
            </w:pPr>
            <w:del w:id="3613" w:author="Houyem Rais" w:date="2024-02-22T14:46:00Z">
              <w:r w:rsidRPr="00343F01" w:rsidDel="00201166">
                <w:rPr>
                  <w:rFonts w:asciiTheme="minorHAnsi" w:hAnsiTheme="minorHAnsi" w:cstheme="minorHAnsi"/>
                  <w:sz w:val="18"/>
                  <w:szCs w:val="18"/>
                  <w:lang w:val="fr-FR"/>
                </w:rPr>
                <w:delText>Obligation d’obtenir l’autorisation préalable de l’autorité contractante en cas de modification d’un groupement d’entreprises (art.41) ;</w:delText>
              </w:r>
            </w:del>
          </w:p>
          <w:p w14:paraId="71BA2C0F" w14:textId="4C26F417" w:rsidR="00DD7063" w:rsidRPr="00343F01" w:rsidDel="00201166" w:rsidRDefault="00DD7063" w:rsidP="00C53102">
            <w:pPr>
              <w:pStyle w:val="ListParagraph"/>
              <w:numPr>
                <w:ilvl w:val="0"/>
                <w:numId w:val="38"/>
              </w:numPr>
              <w:spacing w:before="0" w:after="0"/>
              <w:ind w:left="175" w:hanging="175"/>
              <w:jc w:val="left"/>
              <w:rPr>
                <w:del w:id="3614" w:author="Houyem Rais" w:date="2024-02-22T14:46:00Z"/>
                <w:rFonts w:asciiTheme="minorHAnsi" w:hAnsiTheme="minorHAnsi" w:cstheme="minorHAnsi"/>
                <w:sz w:val="18"/>
                <w:szCs w:val="18"/>
                <w:lang w:val="fr-FR"/>
              </w:rPr>
            </w:pPr>
            <w:del w:id="3615" w:author="Houyem Rais" w:date="2024-02-22T14:46:00Z">
              <w:r w:rsidRPr="00343F01" w:rsidDel="00201166">
                <w:rPr>
                  <w:rFonts w:asciiTheme="minorHAnsi" w:hAnsiTheme="minorHAnsi" w:cstheme="minorHAnsi"/>
                  <w:sz w:val="18"/>
                  <w:szCs w:val="18"/>
                  <w:lang w:val="fr-FR"/>
                </w:rPr>
                <w:delText>Obligation de garantir ses obligations contractuelles par des garanties financières (art.53) ;</w:delText>
              </w:r>
            </w:del>
          </w:p>
          <w:p w14:paraId="0E39270D" w14:textId="752C7262" w:rsidR="00DD7063" w:rsidRPr="00343F01" w:rsidDel="00201166" w:rsidRDefault="00DD7063" w:rsidP="00C53102">
            <w:pPr>
              <w:pStyle w:val="ListParagraph"/>
              <w:numPr>
                <w:ilvl w:val="0"/>
                <w:numId w:val="38"/>
              </w:numPr>
              <w:spacing w:before="0" w:after="0"/>
              <w:ind w:left="175" w:hanging="175"/>
              <w:jc w:val="left"/>
              <w:rPr>
                <w:del w:id="3616" w:author="Houyem Rais" w:date="2024-02-22T14:46:00Z"/>
                <w:rFonts w:asciiTheme="minorHAnsi" w:hAnsiTheme="minorHAnsi" w:cstheme="minorHAnsi"/>
                <w:sz w:val="18"/>
                <w:szCs w:val="18"/>
                <w:lang w:val="fr-FR"/>
              </w:rPr>
            </w:pPr>
            <w:del w:id="3617" w:author="Houyem Rais" w:date="2024-02-22T14:46:00Z">
              <w:r w:rsidRPr="00343F01" w:rsidDel="00201166">
                <w:rPr>
                  <w:rFonts w:asciiTheme="minorHAnsi" w:hAnsiTheme="minorHAnsi" w:cstheme="minorHAnsi"/>
                  <w:sz w:val="18"/>
                  <w:szCs w:val="18"/>
                  <w:lang w:val="fr-FR"/>
                </w:rPr>
                <w:delText>Obligation d’obtenir l’agrément de l’autorité contractante en cas de sous-traitance ou de sous-délégation (art.42) ;</w:delText>
              </w:r>
            </w:del>
          </w:p>
          <w:p w14:paraId="419BCAE8" w14:textId="6D3591BD" w:rsidR="00DD7063" w:rsidRPr="00343F01" w:rsidDel="00201166" w:rsidRDefault="00DD7063" w:rsidP="00C53102">
            <w:pPr>
              <w:pStyle w:val="ListParagraph"/>
              <w:numPr>
                <w:ilvl w:val="0"/>
                <w:numId w:val="38"/>
              </w:numPr>
              <w:spacing w:before="0" w:after="0"/>
              <w:ind w:left="175" w:hanging="175"/>
              <w:jc w:val="left"/>
              <w:rPr>
                <w:del w:id="3618" w:author="Houyem Rais" w:date="2024-02-22T14:46:00Z"/>
                <w:rFonts w:asciiTheme="minorHAnsi" w:hAnsiTheme="minorHAnsi" w:cstheme="minorHAnsi"/>
                <w:sz w:val="18"/>
                <w:szCs w:val="18"/>
                <w:lang w:val="fr-FR"/>
              </w:rPr>
            </w:pPr>
            <w:del w:id="3619" w:author="Houyem Rais" w:date="2024-02-22T14:46:00Z">
              <w:r w:rsidRPr="00343F01" w:rsidDel="00201166">
                <w:rPr>
                  <w:rFonts w:asciiTheme="minorHAnsi" w:hAnsiTheme="minorHAnsi" w:cstheme="minorHAnsi"/>
                  <w:sz w:val="18"/>
                  <w:szCs w:val="18"/>
                  <w:lang w:val="fr-FR"/>
                </w:rPr>
                <w:delText xml:space="preserve">Obligation de constituer à la demande de tout prestataire auquel il est fait appel pour l’exécution du contrat, une caution auprès d’un organisme financier afin de garantir au prestataire qui en fait </w:delText>
              </w:r>
            </w:del>
          </w:p>
          <w:p w14:paraId="10C3EE11" w14:textId="1142A375" w:rsidR="00DD7063" w:rsidRPr="00343F01" w:rsidDel="00201166" w:rsidRDefault="00DD7063" w:rsidP="00C53102">
            <w:pPr>
              <w:pStyle w:val="ListParagraph"/>
              <w:numPr>
                <w:ilvl w:val="0"/>
                <w:numId w:val="38"/>
              </w:numPr>
              <w:spacing w:before="0" w:after="0"/>
              <w:ind w:left="175" w:hanging="175"/>
              <w:jc w:val="left"/>
              <w:rPr>
                <w:del w:id="3620" w:author="Houyem Rais" w:date="2024-02-22T14:46:00Z"/>
                <w:rFonts w:asciiTheme="minorHAnsi" w:hAnsiTheme="minorHAnsi" w:cstheme="minorHAnsi"/>
                <w:sz w:val="18"/>
                <w:szCs w:val="18"/>
                <w:lang w:val="fr-FR"/>
              </w:rPr>
            </w:pPr>
            <w:del w:id="3621" w:author="Houyem Rais" w:date="2024-02-22T14:46:00Z">
              <w:r w:rsidRPr="00343F01" w:rsidDel="00201166">
                <w:rPr>
                  <w:rFonts w:asciiTheme="minorHAnsi" w:hAnsiTheme="minorHAnsi" w:cstheme="minorHAnsi"/>
                  <w:sz w:val="18"/>
                  <w:szCs w:val="18"/>
                  <w:lang w:val="fr-FR"/>
                </w:rPr>
                <w:delText>Obligation de remettre au moins une fois par an un rapport comportant les informations nécessaires et sincères permettant à l’autorité contractante d’assurer l’effectivité de son pouvoir de contrôle (art.51) ;</w:delText>
              </w:r>
            </w:del>
          </w:p>
          <w:p w14:paraId="4790B61A" w14:textId="502866E1" w:rsidR="00DD7063" w:rsidRPr="00343F01" w:rsidDel="00201166" w:rsidRDefault="00DD7063" w:rsidP="00C53102">
            <w:pPr>
              <w:pStyle w:val="ListParagraph"/>
              <w:numPr>
                <w:ilvl w:val="0"/>
                <w:numId w:val="38"/>
              </w:numPr>
              <w:spacing w:before="0" w:after="0"/>
              <w:ind w:left="175" w:hanging="175"/>
              <w:jc w:val="left"/>
              <w:rPr>
                <w:del w:id="3622" w:author="Houyem Rais" w:date="2024-02-22T14:46:00Z"/>
                <w:rFonts w:asciiTheme="minorHAnsi" w:hAnsiTheme="minorHAnsi" w:cstheme="minorHAnsi"/>
                <w:sz w:val="18"/>
                <w:szCs w:val="18"/>
                <w:lang w:val="fr-FR"/>
              </w:rPr>
            </w:pPr>
            <w:del w:id="3623" w:author="Houyem Rais" w:date="2024-02-22T14:46:00Z">
              <w:r w:rsidRPr="00343F01" w:rsidDel="00201166">
                <w:rPr>
                  <w:rFonts w:asciiTheme="minorHAnsi" w:hAnsiTheme="minorHAnsi" w:cstheme="minorHAnsi"/>
                  <w:sz w:val="18"/>
                  <w:szCs w:val="18"/>
                  <w:lang w:val="fr-FR"/>
                </w:rPr>
                <w:delText>Obligation d’obtenir l’agrément exprès et écrit de l’autorité contractante avant toute transmission du contrat (art.46) ;</w:delText>
              </w:r>
            </w:del>
          </w:p>
          <w:p w14:paraId="15A6D891" w14:textId="41ED1EB0" w:rsidR="00DD7063" w:rsidRPr="00343F01" w:rsidDel="00201166" w:rsidRDefault="00DD7063" w:rsidP="00C53102">
            <w:pPr>
              <w:pStyle w:val="ListParagraph"/>
              <w:numPr>
                <w:ilvl w:val="0"/>
                <w:numId w:val="38"/>
              </w:numPr>
              <w:spacing w:before="0" w:after="0"/>
              <w:ind w:left="175" w:hanging="175"/>
              <w:jc w:val="left"/>
              <w:rPr>
                <w:del w:id="3624" w:author="Houyem Rais" w:date="2024-02-22T14:46:00Z"/>
                <w:rFonts w:asciiTheme="minorHAnsi" w:hAnsiTheme="minorHAnsi" w:cstheme="minorHAnsi"/>
                <w:sz w:val="18"/>
                <w:szCs w:val="18"/>
                <w:lang w:val="fr-FR"/>
              </w:rPr>
            </w:pPr>
            <w:del w:id="3625" w:author="Houyem Rais" w:date="2024-02-22T14:46:00Z">
              <w:r w:rsidRPr="00343F01" w:rsidDel="00201166">
                <w:rPr>
                  <w:rFonts w:asciiTheme="minorHAnsi" w:hAnsiTheme="minorHAnsi" w:cstheme="minorHAnsi"/>
                  <w:sz w:val="18"/>
                  <w:szCs w:val="18"/>
                  <w:lang w:val="fr-FR"/>
                </w:rPr>
                <w:delText>Obligation de respecter les dispositions du code d’éthique et de déontologie défini par décret en conseil des ministres (art.68).</w:delText>
              </w:r>
            </w:del>
          </w:p>
        </w:tc>
        <w:tc>
          <w:tcPr>
            <w:tcW w:w="2105" w:type="dxa"/>
          </w:tcPr>
          <w:p w14:paraId="3CCEF357" w14:textId="5EF2883A" w:rsidR="00DD7063" w:rsidRPr="00343F01" w:rsidDel="00201166" w:rsidRDefault="00DD7063">
            <w:pPr>
              <w:spacing w:before="0" w:after="0"/>
              <w:jc w:val="left"/>
              <w:rPr>
                <w:del w:id="3626" w:author="Houyem Rais" w:date="2024-02-22T14:46:00Z"/>
                <w:rFonts w:asciiTheme="minorHAnsi" w:hAnsiTheme="minorHAnsi" w:cstheme="minorHAnsi"/>
                <w:sz w:val="18"/>
                <w:szCs w:val="18"/>
                <w:lang w:val="fr-FR"/>
              </w:rPr>
            </w:pPr>
            <w:del w:id="3627" w:author="Houyem Rais" w:date="2024-02-22T14:46:00Z">
              <w:r w:rsidRPr="00343F01" w:rsidDel="00201166">
                <w:rPr>
                  <w:rFonts w:asciiTheme="minorHAnsi" w:hAnsiTheme="minorHAnsi" w:cstheme="minorHAnsi"/>
                  <w:sz w:val="18"/>
                  <w:szCs w:val="18"/>
                  <w:lang w:val="fr-FR"/>
                </w:rPr>
                <w:delText>La loi ne s’applique pas aux contrats de partenariat public privé conclus par une autorité contractante avec une personne publique ou un partenaire privé, dès lors qu’elle exerce sur cette dernière un contrôle similaire à celui qu’elle exerce sur ses propres services.</w:delText>
              </w:r>
            </w:del>
          </w:p>
          <w:p w14:paraId="6A5A2114" w14:textId="37AFA22E" w:rsidR="00DD7063" w:rsidRPr="00343F01" w:rsidDel="00201166" w:rsidRDefault="00DD7063">
            <w:pPr>
              <w:spacing w:before="0" w:after="0"/>
              <w:jc w:val="left"/>
              <w:rPr>
                <w:del w:id="3628" w:author="Houyem Rais" w:date="2024-02-22T14:46:00Z"/>
                <w:rFonts w:asciiTheme="minorHAnsi" w:hAnsiTheme="minorHAnsi" w:cstheme="minorHAnsi"/>
                <w:sz w:val="18"/>
                <w:szCs w:val="18"/>
                <w:lang w:val="fr-FR"/>
              </w:rPr>
            </w:pPr>
            <w:del w:id="3629" w:author="Houyem Rais" w:date="2024-02-22T14:46:00Z">
              <w:r w:rsidRPr="00343F01" w:rsidDel="00201166">
                <w:rPr>
                  <w:rFonts w:asciiTheme="minorHAnsi" w:hAnsiTheme="minorHAnsi" w:cstheme="minorHAnsi"/>
                  <w:sz w:val="18"/>
                  <w:szCs w:val="18"/>
                  <w:lang w:val="fr-FR"/>
                </w:rPr>
                <w:delText>Une autorité contractante est réputée exercer sur une personne morale un contrôle similaire à celui qu’elle exerce sur ses propres services, si elle exerce une influence décisive à la fois sur la détermination des objectifs stratégiques et sur les décisions importantes de la personne morale contrôlée. Ce contrôle peut également être exercé par une autre personne morale, qui est elle-même contrôlée de la même manière par l’autorité contractante</w:delText>
              </w:r>
            </w:del>
          </w:p>
        </w:tc>
      </w:tr>
      <w:tr w:rsidR="00DD7063" w:rsidRPr="00343F01" w:rsidDel="00201166" w14:paraId="41A01268" w14:textId="3F3E5645" w:rsidTr="000409F8">
        <w:trPr>
          <w:trHeight w:val="63"/>
          <w:del w:id="3630" w:author="Houyem Rais" w:date="2024-02-22T14:46:00Z"/>
        </w:trPr>
        <w:tc>
          <w:tcPr>
            <w:tcW w:w="1277" w:type="dxa"/>
          </w:tcPr>
          <w:p w14:paraId="74A2560C" w14:textId="57F149BA" w:rsidR="00DD7063" w:rsidRPr="00343F01" w:rsidDel="00201166" w:rsidRDefault="00DD7063">
            <w:pPr>
              <w:spacing w:before="0" w:after="0"/>
              <w:jc w:val="left"/>
              <w:rPr>
                <w:del w:id="3631" w:author="Houyem Rais" w:date="2024-02-22T14:46:00Z"/>
                <w:rFonts w:cstheme="minorHAnsi"/>
                <w:sz w:val="18"/>
                <w:szCs w:val="18"/>
                <w:lang w:val="fr-FR"/>
              </w:rPr>
            </w:pPr>
            <w:del w:id="3632" w:author="Houyem Rais" w:date="2024-02-22T14:46:00Z">
              <w:r w:rsidRPr="00343F01" w:rsidDel="00201166">
                <w:rPr>
                  <w:rFonts w:asciiTheme="minorHAnsi" w:hAnsiTheme="minorHAnsi" w:cstheme="minorHAnsi"/>
                  <w:b/>
                  <w:bCs/>
                  <w:sz w:val="18"/>
                  <w:szCs w:val="18"/>
                  <w:lang w:val="fr-FR"/>
                </w:rPr>
                <w:delText>Bénin</w:delText>
              </w:r>
            </w:del>
          </w:p>
          <w:p w14:paraId="12CBF67C" w14:textId="5EA64FB7" w:rsidR="00DD7063" w:rsidRPr="00343F01" w:rsidDel="00201166" w:rsidRDefault="00DD7063">
            <w:pPr>
              <w:spacing w:before="0" w:after="0"/>
              <w:jc w:val="left"/>
              <w:rPr>
                <w:del w:id="3633" w:author="Houyem Rais" w:date="2024-02-22T14:46:00Z"/>
                <w:rFonts w:cstheme="minorHAnsi"/>
                <w:sz w:val="18"/>
                <w:szCs w:val="18"/>
                <w:lang w:val="fr-FR"/>
              </w:rPr>
            </w:pPr>
          </w:p>
          <w:p w14:paraId="35BBAAB8" w14:textId="6695DA7D" w:rsidR="00DD7063" w:rsidRPr="00343F01" w:rsidDel="00201166" w:rsidRDefault="00DD7063">
            <w:pPr>
              <w:spacing w:before="0" w:after="0"/>
              <w:jc w:val="left"/>
              <w:rPr>
                <w:del w:id="3634" w:author="Houyem Rais" w:date="2024-02-22T14:46:00Z"/>
                <w:rFonts w:asciiTheme="minorHAnsi" w:hAnsiTheme="minorHAnsi" w:cstheme="minorHAnsi"/>
                <w:sz w:val="18"/>
                <w:szCs w:val="18"/>
                <w:lang w:val="fr-FR"/>
              </w:rPr>
            </w:pPr>
            <w:del w:id="3635" w:author="Houyem Rais" w:date="2024-02-22T14:46:00Z">
              <w:r w:rsidRPr="00343F01" w:rsidDel="00201166">
                <w:rPr>
                  <w:rFonts w:cstheme="minorHAnsi"/>
                  <w:sz w:val="18"/>
                  <w:szCs w:val="18"/>
                  <w:lang w:val="fr-FR"/>
                </w:rPr>
                <w:delText>L</w:delText>
              </w:r>
              <w:r w:rsidRPr="00343F01" w:rsidDel="00201166">
                <w:rPr>
                  <w:rFonts w:asciiTheme="minorHAnsi" w:hAnsiTheme="minorHAnsi" w:cstheme="minorHAnsi"/>
                  <w:sz w:val="18"/>
                  <w:szCs w:val="18"/>
                  <w:lang w:val="fr-FR"/>
                </w:rPr>
                <w:delText>a Loi n°2016‐24 du 11 octobre 2016 portant cadre juridique du partenariat public‐privé en République du Bénin.</w:delText>
              </w:r>
            </w:del>
          </w:p>
        </w:tc>
        <w:tc>
          <w:tcPr>
            <w:tcW w:w="1559" w:type="dxa"/>
          </w:tcPr>
          <w:p w14:paraId="7B912D1B" w14:textId="26C2A065" w:rsidR="00DD7063" w:rsidRPr="00343F01" w:rsidDel="00201166" w:rsidRDefault="00DD7063">
            <w:pPr>
              <w:spacing w:before="0" w:after="0"/>
              <w:jc w:val="left"/>
              <w:rPr>
                <w:del w:id="3636" w:author="Houyem Rais" w:date="2024-02-22T14:46:00Z"/>
                <w:rFonts w:asciiTheme="minorHAnsi" w:hAnsiTheme="minorHAnsi" w:cstheme="minorHAnsi"/>
                <w:b/>
                <w:bCs/>
                <w:sz w:val="18"/>
                <w:szCs w:val="18"/>
                <w:lang w:val="fr-FR"/>
              </w:rPr>
            </w:pPr>
            <w:del w:id="3637" w:author="Houyem Rais" w:date="2024-02-22T14:46:00Z">
              <w:r w:rsidRPr="00343F01" w:rsidDel="00201166">
                <w:rPr>
                  <w:rFonts w:asciiTheme="minorHAnsi" w:hAnsiTheme="minorHAnsi" w:cstheme="minorHAnsi"/>
                  <w:sz w:val="18"/>
                  <w:szCs w:val="18"/>
                  <w:lang w:val="fr-FR"/>
                </w:rPr>
                <w:delText xml:space="preserve">- </w:delText>
              </w:r>
              <w:r w:rsidRPr="00343F01" w:rsidDel="00201166">
                <w:rPr>
                  <w:rFonts w:cstheme="minorHAnsi"/>
                  <w:b/>
                  <w:bCs/>
                  <w:sz w:val="18"/>
                  <w:szCs w:val="18"/>
                  <w:lang w:val="fr-FR"/>
                </w:rPr>
                <w:delText>DBFM ;</w:delText>
              </w:r>
            </w:del>
          </w:p>
          <w:p w14:paraId="0B7C63F7" w14:textId="1733C6A8" w:rsidR="00DD7063" w:rsidRPr="00343F01" w:rsidDel="00201166" w:rsidRDefault="00DD7063">
            <w:pPr>
              <w:spacing w:before="0" w:after="0"/>
              <w:jc w:val="left"/>
              <w:rPr>
                <w:del w:id="3638" w:author="Houyem Rais" w:date="2024-02-22T14:46:00Z"/>
                <w:rFonts w:asciiTheme="minorHAnsi" w:hAnsiTheme="minorHAnsi" w:cstheme="minorHAnsi"/>
                <w:b/>
                <w:bCs/>
                <w:sz w:val="18"/>
                <w:szCs w:val="18"/>
                <w:lang w:val="fr-FR"/>
              </w:rPr>
            </w:pPr>
            <w:del w:id="3639" w:author="Houyem Rais" w:date="2024-02-22T14:46:00Z">
              <w:r w:rsidRPr="00343F01" w:rsidDel="00201166">
                <w:rPr>
                  <w:rFonts w:cstheme="minorHAnsi"/>
                  <w:b/>
                  <w:bCs/>
                  <w:sz w:val="18"/>
                  <w:szCs w:val="18"/>
                  <w:lang w:val="fr-FR"/>
                </w:rPr>
                <w:delText>- BOT ;</w:delText>
              </w:r>
            </w:del>
          </w:p>
          <w:p w14:paraId="3E13B7A6" w14:textId="41282C36" w:rsidR="00DD7063" w:rsidRPr="00343F01" w:rsidDel="00201166" w:rsidRDefault="00DD7063">
            <w:pPr>
              <w:spacing w:before="0" w:after="0"/>
              <w:jc w:val="left"/>
              <w:rPr>
                <w:del w:id="3640" w:author="Houyem Rais" w:date="2024-02-22T14:46:00Z"/>
                <w:rFonts w:asciiTheme="minorHAnsi" w:hAnsiTheme="minorHAnsi" w:cstheme="minorHAnsi"/>
                <w:b/>
                <w:bCs/>
                <w:sz w:val="18"/>
                <w:szCs w:val="18"/>
                <w:lang w:val="fr-FR"/>
              </w:rPr>
            </w:pPr>
            <w:del w:id="3641" w:author="Houyem Rais" w:date="2024-02-22T14:46:00Z">
              <w:r w:rsidRPr="00343F01" w:rsidDel="00201166">
                <w:rPr>
                  <w:rFonts w:cstheme="minorHAnsi"/>
                  <w:b/>
                  <w:bCs/>
                  <w:sz w:val="18"/>
                  <w:szCs w:val="18"/>
                  <w:lang w:val="fr-FR"/>
                </w:rPr>
                <w:delText>- BT ;</w:delText>
              </w:r>
            </w:del>
          </w:p>
          <w:p w14:paraId="157928A2" w14:textId="30EE458B" w:rsidR="00DD7063" w:rsidRPr="00343F01" w:rsidDel="00201166" w:rsidRDefault="00DD7063">
            <w:pPr>
              <w:spacing w:before="0" w:after="0"/>
              <w:jc w:val="left"/>
              <w:rPr>
                <w:del w:id="3642" w:author="Houyem Rais" w:date="2024-02-22T14:46:00Z"/>
                <w:rFonts w:asciiTheme="minorHAnsi" w:hAnsiTheme="minorHAnsi" w:cstheme="minorHAnsi"/>
                <w:b/>
                <w:bCs/>
                <w:sz w:val="18"/>
                <w:szCs w:val="18"/>
                <w:lang w:val="fr-FR"/>
              </w:rPr>
            </w:pPr>
            <w:del w:id="3643" w:author="Houyem Rais" w:date="2024-02-22T14:46:00Z">
              <w:r w:rsidRPr="00343F01" w:rsidDel="00201166">
                <w:rPr>
                  <w:rFonts w:cstheme="minorHAnsi"/>
                  <w:b/>
                  <w:bCs/>
                  <w:sz w:val="18"/>
                  <w:szCs w:val="18"/>
                  <w:lang w:val="fr-FR"/>
                </w:rPr>
                <w:delText>- BOO ;</w:delText>
              </w:r>
            </w:del>
          </w:p>
          <w:p w14:paraId="641893B5" w14:textId="095CD7ED" w:rsidR="00DD7063" w:rsidRPr="00343F01" w:rsidDel="00201166" w:rsidRDefault="00DD7063">
            <w:pPr>
              <w:spacing w:before="0" w:after="0"/>
              <w:jc w:val="left"/>
              <w:rPr>
                <w:del w:id="3644" w:author="Houyem Rais" w:date="2024-02-22T14:46:00Z"/>
                <w:rFonts w:asciiTheme="minorHAnsi" w:hAnsiTheme="minorHAnsi" w:cstheme="minorHAnsi"/>
                <w:sz w:val="18"/>
                <w:szCs w:val="18"/>
                <w:lang w:val="fr-FR"/>
              </w:rPr>
            </w:pPr>
            <w:del w:id="3645" w:author="Houyem Rais" w:date="2024-02-22T14:46:00Z">
              <w:r w:rsidRPr="00343F01" w:rsidDel="00201166">
                <w:rPr>
                  <w:rFonts w:cstheme="minorHAnsi"/>
                  <w:b/>
                  <w:bCs/>
                  <w:sz w:val="18"/>
                  <w:szCs w:val="18"/>
                  <w:lang w:val="fr-FR"/>
                </w:rPr>
                <w:delText>- BLT</w:delText>
              </w:r>
              <w:r w:rsidRPr="00343F01" w:rsidDel="00201166">
                <w:rPr>
                  <w:rFonts w:cstheme="minorHAnsi"/>
                  <w:sz w:val="18"/>
                  <w:szCs w:val="18"/>
                  <w:lang w:val="fr-FR"/>
                </w:rPr>
                <w:delText xml:space="preserve"> (</w:delText>
              </w:r>
              <w:r w:rsidRPr="00343F01" w:rsidDel="00201166">
                <w:rPr>
                  <w:rFonts w:asciiTheme="minorHAnsi" w:hAnsiTheme="minorHAnsi" w:cstheme="minorHAnsi"/>
                  <w:sz w:val="18"/>
                  <w:szCs w:val="18"/>
                  <w:lang w:val="fr-FR"/>
                </w:rPr>
                <w:delText>Construction, location et transfert</w:delText>
              </w:r>
              <w:r w:rsidRPr="00343F01" w:rsidDel="00201166">
                <w:rPr>
                  <w:rFonts w:cstheme="minorHAnsi"/>
                  <w:sz w:val="18"/>
                  <w:szCs w:val="18"/>
                  <w:lang w:val="fr-FR"/>
                </w:rPr>
                <w:delText>)</w:delText>
              </w:r>
              <w:r w:rsidRPr="00343F01" w:rsidDel="00201166">
                <w:rPr>
                  <w:rFonts w:asciiTheme="minorHAnsi" w:hAnsiTheme="minorHAnsi" w:cstheme="minorHAnsi"/>
                  <w:sz w:val="18"/>
                  <w:szCs w:val="18"/>
                  <w:lang w:val="fr-FR"/>
                </w:rPr>
                <w:delText> ;</w:delText>
              </w:r>
            </w:del>
          </w:p>
          <w:p w14:paraId="1DE78430" w14:textId="33F589B1" w:rsidR="00DD7063" w:rsidRPr="00343F01" w:rsidDel="00201166" w:rsidRDefault="00DD7063">
            <w:pPr>
              <w:spacing w:before="0" w:after="0"/>
              <w:jc w:val="left"/>
              <w:rPr>
                <w:del w:id="3646" w:author="Houyem Rais" w:date="2024-02-22T14:46:00Z"/>
                <w:rFonts w:asciiTheme="minorHAnsi" w:hAnsiTheme="minorHAnsi" w:cstheme="minorHAnsi"/>
                <w:sz w:val="18"/>
                <w:szCs w:val="18"/>
                <w:lang w:val="fr-FR"/>
              </w:rPr>
            </w:pPr>
            <w:del w:id="3647" w:author="Houyem Rais" w:date="2024-02-22T14:46:00Z">
              <w:r w:rsidRPr="00343F01" w:rsidDel="00201166">
                <w:rPr>
                  <w:rFonts w:asciiTheme="minorHAnsi" w:hAnsiTheme="minorHAnsi" w:cstheme="minorHAnsi"/>
                  <w:sz w:val="18"/>
                  <w:szCs w:val="18"/>
                  <w:lang w:val="fr-FR"/>
                </w:rPr>
                <w:delText>-</w:delText>
              </w:r>
              <w:r w:rsidRPr="00343F01" w:rsidDel="00201166">
                <w:rPr>
                  <w:rFonts w:cstheme="minorHAnsi"/>
                  <w:sz w:val="18"/>
                  <w:szCs w:val="18"/>
                  <w:lang w:val="fr-FR"/>
                </w:rPr>
                <w:delText xml:space="preserve"> BTO</w:delText>
              </w:r>
              <w:r w:rsidRPr="00343F01" w:rsidDel="00201166">
                <w:rPr>
                  <w:rFonts w:asciiTheme="minorHAnsi" w:hAnsiTheme="minorHAnsi" w:cstheme="minorHAnsi"/>
                  <w:sz w:val="18"/>
                  <w:szCs w:val="18"/>
                  <w:lang w:val="fr-FR"/>
                </w:rPr>
                <w:delText> ;</w:delText>
              </w:r>
            </w:del>
          </w:p>
          <w:p w14:paraId="55C6DB76" w14:textId="164C0D42" w:rsidR="00DD7063" w:rsidRPr="00343F01" w:rsidDel="00201166" w:rsidRDefault="00DD7063">
            <w:pPr>
              <w:spacing w:before="0" w:after="0"/>
              <w:jc w:val="left"/>
              <w:rPr>
                <w:del w:id="3648" w:author="Houyem Rais" w:date="2024-02-22T14:46:00Z"/>
                <w:rFonts w:asciiTheme="minorHAnsi" w:hAnsiTheme="minorHAnsi" w:cstheme="minorHAnsi"/>
                <w:sz w:val="18"/>
                <w:szCs w:val="18"/>
                <w:lang w:val="fr-FR"/>
              </w:rPr>
            </w:pPr>
            <w:del w:id="3649" w:author="Houyem Rais" w:date="2024-02-22T14:46:00Z">
              <w:r w:rsidRPr="00343F01" w:rsidDel="00201166">
                <w:rPr>
                  <w:rFonts w:asciiTheme="minorHAnsi" w:hAnsiTheme="minorHAnsi" w:cstheme="minorHAnsi"/>
                  <w:sz w:val="18"/>
                  <w:szCs w:val="18"/>
                  <w:lang w:val="fr-FR"/>
                </w:rPr>
                <w:delText>- Extension et exploitation ;</w:delText>
              </w:r>
            </w:del>
          </w:p>
          <w:p w14:paraId="48DE1648" w14:textId="27DB3A81" w:rsidR="00DD7063" w:rsidRPr="00343F01" w:rsidDel="00201166" w:rsidRDefault="00DD7063">
            <w:pPr>
              <w:spacing w:before="0" w:after="0"/>
              <w:jc w:val="left"/>
              <w:rPr>
                <w:del w:id="3650" w:author="Houyem Rais" w:date="2024-02-22T14:46:00Z"/>
                <w:rFonts w:asciiTheme="minorHAnsi" w:hAnsiTheme="minorHAnsi" w:cstheme="minorHAnsi"/>
                <w:sz w:val="18"/>
                <w:szCs w:val="18"/>
                <w:lang w:val="fr-FR"/>
              </w:rPr>
            </w:pPr>
            <w:del w:id="3651" w:author="Houyem Rais" w:date="2024-02-22T14:46:00Z">
              <w:r w:rsidRPr="00343F01" w:rsidDel="00201166">
                <w:rPr>
                  <w:rFonts w:asciiTheme="minorHAnsi" w:hAnsiTheme="minorHAnsi" w:cstheme="minorHAnsi"/>
                  <w:sz w:val="18"/>
                  <w:szCs w:val="18"/>
                  <w:lang w:val="fr-FR"/>
                </w:rPr>
                <w:delText>- Développement, exploitation et transfert ;</w:delText>
              </w:r>
            </w:del>
          </w:p>
          <w:p w14:paraId="0B09AEE3" w14:textId="235ABC35" w:rsidR="00DD7063" w:rsidRPr="00343F01" w:rsidDel="00201166" w:rsidRDefault="00DD7063">
            <w:pPr>
              <w:spacing w:before="0" w:after="0"/>
              <w:jc w:val="left"/>
              <w:rPr>
                <w:del w:id="3652" w:author="Houyem Rais" w:date="2024-02-22T14:46:00Z"/>
                <w:rFonts w:asciiTheme="minorHAnsi" w:hAnsiTheme="minorHAnsi" w:cstheme="minorHAnsi"/>
                <w:sz w:val="18"/>
                <w:szCs w:val="18"/>
                <w:lang w:val="fr-FR"/>
              </w:rPr>
            </w:pPr>
            <w:del w:id="3653" w:author="Houyem Rais" w:date="2024-02-22T14:46:00Z">
              <w:r w:rsidRPr="00343F01" w:rsidDel="00201166">
                <w:rPr>
                  <w:rFonts w:asciiTheme="minorHAnsi" w:hAnsiTheme="minorHAnsi" w:cstheme="minorHAnsi"/>
                  <w:sz w:val="18"/>
                  <w:szCs w:val="18"/>
                  <w:lang w:val="fr-FR"/>
                </w:rPr>
                <w:delText>- Réhabilitation, exploitation et transfert ;</w:delText>
              </w:r>
            </w:del>
          </w:p>
          <w:p w14:paraId="0D86EF11" w14:textId="42B1DD6F" w:rsidR="00DD7063" w:rsidRPr="00343F01" w:rsidDel="00201166" w:rsidRDefault="00DD7063">
            <w:pPr>
              <w:spacing w:before="0" w:after="0"/>
              <w:jc w:val="left"/>
              <w:rPr>
                <w:del w:id="3654" w:author="Houyem Rais" w:date="2024-02-22T14:46:00Z"/>
                <w:rFonts w:asciiTheme="minorHAnsi" w:hAnsiTheme="minorHAnsi" w:cstheme="minorHAnsi"/>
                <w:sz w:val="18"/>
                <w:szCs w:val="18"/>
                <w:lang w:val="fr-FR"/>
              </w:rPr>
            </w:pPr>
            <w:del w:id="3655" w:author="Houyem Rais" w:date="2024-02-22T14:46:00Z">
              <w:r w:rsidRPr="00343F01" w:rsidDel="00201166">
                <w:rPr>
                  <w:rFonts w:asciiTheme="minorHAnsi" w:hAnsiTheme="minorHAnsi" w:cstheme="minorHAnsi"/>
                  <w:sz w:val="18"/>
                  <w:szCs w:val="18"/>
                  <w:lang w:val="fr-FR"/>
                </w:rPr>
                <w:delText>- Réhabilitation, possession et exploitation ;</w:delText>
              </w:r>
            </w:del>
          </w:p>
          <w:p w14:paraId="0C8E2649" w14:textId="64825F21" w:rsidR="00DD7063" w:rsidRPr="00343F01" w:rsidDel="00201166" w:rsidRDefault="00DD7063">
            <w:pPr>
              <w:spacing w:before="0" w:after="0"/>
              <w:jc w:val="left"/>
              <w:rPr>
                <w:del w:id="3656" w:author="Houyem Rais" w:date="2024-02-22T14:46:00Z"/>
                <w:rFonts w:asciiTheme="minorHAnsi" w:hAnsiTheme="minorHAnsi" w:cstheme="minorHAnsi"/>
                <w:sz w:val="18"/>
                <w:szCs w:val="18"/>
                <w:lang w:val="fr-FR"/>
              </w:rPr>
            </w:pPr>
            <w:del w:id="3657" w:author="Houyem Rais" w:date="2024-02-22T14:46:00Z">
              <w:r w:rsidRPr="00343F01" w:rsidDel="00201166">
                <w:rPr>
                  <w:rFonts w:asciiTheme="minorHAnsi" w:hAnsiTheme="minorHAnsi" w:cstheme="minorHAnsi"/>
                  <w:sz w:val="18"/>
                  <w:szCs w:val="18"/>
                  <w:lang w:val="fr-FR"/>
                </w:rPr>
                <w:delText>- Production, commercialisation, etc.</w:delText>
              </w:r>
            </w:del>
          </w:p>
        </w:tc>
        <w:tc>
          <w:tcPr>
            <w:tcW w:w="1843" w:type="dxa"/>
          </w:tcPr>
          <w:p w14:paraId="445F8075" w14:textId="21DA3A74" w:rsidR="00DD7063" w:rsidRPr="00343F01" w:rsidDel="00201166" w:rsidRDefault="00DD7063">
            <w:pPr>
              <w:spacing w:before="0" w:after="0"/>
              <w:jc w:val="left"/>
              <w:rPr>
                <w:del w:id="3658" w:author="Houyem Rais" w:date="2024-02-22T14:46:00Z"/>
                <w:rFonts w:cstheme="minorHAnsi"/>
                <w:b/>
                <w:bCs/>
                <w:sz w:val="18"/>
                <w:szCs w:val="18"/>
                <w:lang w:val="fr-FR"/>
              </w:rPr>
            </w:pPr>
            <w:del w:id="3659" w:author="Houyem Rais" w:date="2024-02-22T14:46:00Z">
              <w:r w:rsidRPr="00343F01" w:rsidDel="00201166">
                <w:rPr>
                  <w:rFonts w:cstheme="minorHAnsi"/>
                  <w:b/>
                  <w:bCs/>
                  <w:sz w:val="18"/>
                  <w:szCs w:val="18"/>
                  <w:lang w:val="fr-FR"/>
                </w:rPr>
                <w:delText>Oui</w:delText>
              </w:r>
            </w:del>
          </w:p>
          <w:p w14:paraId="1ECFDC5A" w14:textId="4B7A91DC" w:rsidR="00DD7063" w:rsidRPr="00343F01" w:rsidDel="00201166" w:rsidRDefault="00DD7063">
            <w:pPr>
              <w:spacing w:before="0" w:after="0"/>
              <w:jc w:val="left"/>
              <w:rPr>
                <w:del w:id="3660" w:author="Houyem Rais" w:date="2024-02-22T14:46:00Z"/>
                <w:rFonts w:asciiTheme="minorHAnsi" w:hAnsiTheme="minorHAnsi" w:cstheme="minorHAnsi"/>
                <w:sz w:val="18"/>
                <w:szCs w:val="18"/>
                <w:lang w:val="fr-FR"/>
              </w:rPr>
            </w:pPr>
            <w:del w:id="3661" w:author="Houyem Rais" w:date="2024-02-22T14:46:00Z">
              <w:r w:rsidRPr="00343F01" w:rsidDel="00201166">
                <w:rPr>
                  <w:rFonts w:cstheme="minorHAnsi"/>
                  <w:sz w:val="18"/>
                  <w:szCs w:val="18"/>
                  <w:lang w:val="fr-FR"/>
                </w:rPr>
                <w:delText>L’a</w:delText>
              </w:r>
              <w:r w:rsidRPr="00343F01" w:rsidDel="00201166">
                <w:rPr>
                  <w:rFonts w:asciiTheme="minorHAnsi" w:hAnsiTheme="minorHAnsi" w:cstheme="minorHAnsi"/>
                  <w:sz w:val="18"/>
                  <w:szCs w:val="18"/>
                  <w:lang w:val="fr-FR"/>
                </w:rPr>
                <w:delText>ffermage</w:delText>
              </w:r>
              <w:r w:rsidRPr="00343F01" w:rsidDel="00201166">
                <w:rPr>
                  <w:rFonts w:cstheme="minorHAnsi"/>
                  <w:sz w:val="18"/>
                  <w:szCs w:val="18"/>
                  <w:lang w:val="fr-FR"/>
                </w:rPr>
                <w:delText xml:space="preserve"> est un</w:delText>
              </w:r>
              <w:r w:rsidRPr="00343F01" w:rsidDel="00201166">
                <w:rPr>
                  <w:rFonts w:asciiTheme="minorHAnsi" w:hAnsiTheme="minorHAnsi" w:cstheme="minorHAnsi"/>
                  <w:sz w:val="18"/>
                  <w:szCs w:val="18"/>
                  <w:lang w:val="fr-FR"/>
                </w:rPr>
                <w:delText xml:space="preserve"> contrat pour lequel une personne morale de droit public, l’autorité « affermante », charge une autre personne morale, de droit privé, le fermier, de l'exploitation sous sa responsabilité d'un service public ou d'ouvrages qui lui sont remis et qui verse en contrepartie des redevances à la personne morale de droit public cocontractante</w:delText>
              </w:r>
              <w:r w:rsidRPr="00343F01" w:rsidDel="00201166">
                <w:rPr>
                  <w:rFonts w:cstheme="minorHAnsi"/>
                  <w:sz w:val="18"/>
                  <w:szCs w:val="18"/>
                  <w:lang w:val="fr-FR"/>
                </w:rPr>
                <w:delText>.</w:delText>
              </w:r>
            </w:del>
          </w:p>
        </w:tc>
        <w:tc>
          <w:tcPr>
            <w:tcW w:w="3118" w:type="dxa"/>
          </w:tcPr>
          <w:p w14:paraId="274525FD" w14:textId="15678A34" w:rsidR="00DD7063" w:rsidRPr="00343F01" w:rsidDel="00201166" w:rsidRDefault="00DD7063">
            <w:pPr>
              <w:spacing w:before="0" w:after="0"/>
              <w:jc w:val="left"/>
              <w:rPr>
                <w:del w:id="3662" w:author="Houyem Rais" w:date="2024-02-22T14:46:00Z"/>
                <w:rFonts w:asciiTheme="minorHAnsi" w:hAnsiTheme="minorHAnsi" w:cstheme="minorHAnsi"/>
                <w:sz w:val="18"/>
                <w:szCs w:val="18"/>
                <w:lang w:val="fr-FR"/>
              </w:rPr>
            </w:pPr>
            <w:del w:id="3663" w:author="Houyem Rais" w:date="2024-02-22T14:46:00Z">
              <w:r w:rsidRPr="00343F01" w:rsidDel="00201166">
                <w:rPr>
                  <w:rFonts w:asciiTheme="minorHAnsi" w:hAnsiTheme="minorHAnsi" w:cstheme="minorHAnsi"/>
                  <w:sz w:val="18"/>
                  <w:szCs w:val="18"/>
                  <w:lang w:val="fr-FR"/>
                </w:rPr>
                <w:delText xml:space="preserve">En général, la personne publique, pour rémunérer la personne privée paye à cette dernière un </w:delText>
              </w:r>
              <w:r w:rsidRPr="00343F01" w:rsidDel="00201166">
                <w:rPr>
                  <w:rFonts w:cstheme="minorHAnsi"/>
                  <w:b/>
                  <w:bCs/>
                  <w:sz w:val="18"/>
                  <w:szCs w:val="18"/>
                  <w:lang w:val="fr-FR"/>
                </w:rPr>
                <w:delText xml:space="preserve">« loyer » </w:delText>
              </w:r>
              <w:r w:rsidRPr="00343F01" w:rsidDel="00201166">
                <w:rPr>
                  <w:rFonts w:asciiTheme="minorHAnsi" w:hAnsiTheme="minorHAnsi" w:cstheme="minorHAnsi"/>
                  <w:sz w:val="18"/>
                  <w:szCs w:val="18"/>
                  <w:lang w:val="fr-FR"/>
                </w:rPr>
                <w:delText>sur une durée contractuelle, de manière qu’à l’issue du contrat, la propriété de l’ouvrage est transférée à la personne publique.</w:delText>
              </w:r>
            </w:del>
          </w:p>
          <w:p w14:paraId="22CF24B7" w14:textId="581B7C5A" w:rsidR="00DD7063" w:rsidRPr="00343F01" w:rsidDel="00201166" w:rsidRDefault="00DD7063">
            <w:pPr>
              <w:spacing w:before="0" w:after="0"/>
              <w:jc w:val="left"/>
              <w:rPr>
                <w:del w:id="3664" w:author="Houyem Rais" w:date="2024-02-22T14:46:00Z"/>
                <w:rFonts w:asciiTheme="minorHAnsi" w:hAnsiTheme="minorHAnsi" w:cstheme="minorHAnsi"/>
                <w:sz w:val="18"/>
                <w:szCs w:val="18"/>
                <w:lang w:val="fr-FR"/>
              </w:rPr>
            </w:pPr>
            <w:del w:id="3665" w:author="Houyem Rais" w:date="2024-02-22T14:46:00Z">
              <w:r w:rsidRPr="00343F01" w:rsidDel="00201166">
                <w:rPr>
                  <w:rFonts w:cstheme="minorHAnsi"/>
                  <w:b/>
                  <w:bCs/>
                  <w:sz w:val="18"/>
                  <w:szCs w:val="18"/>
                  <w:lang w:val="fr-FR"/>
                </w:rPr>
                <w:delText>La personne privée peut aussi recevoir sa rémunération de l’exploitation de l’infrastructure</w:delText>
              </w:r>
              <w:r w:rsidRPr="00343F01" w:rsidDel="00201166">
                <w:rPr>
                  <w:rFonts w:asciiTheme="minorHAnsi" w:hAnsiTheme="minorHAnsi" w:cstheme="minorHAnsi"/>
                  <w:sz w:val="18"/>
                  <w:szCs w:val="18"/>
                  <w:lang w:val="fr-FR"/>
                </w:rPr>
                <w:delText xml:space="preserve"> (selon les cas), et ainsi tirer substantiellement profit des prix et </w:delText>
              </w:r>
              <w:r w:rsidRPr="00343F01" w:rsidDel="00201166">
                <w:rPr>
                  <w:rFonts w:cstheme="minorHAnsi"/>
                  <w:b/>
                  <w:bCs/>
                  <w:sz w:val="18"/>
                  <w:szCs w:val="18"/>
                  <w:lang w:val="fr-FR"/>
                </w:rPr>
                <w:delText>redevances payés par les usagers</w:delText>
              </w:r>
              <w:r w:rsidRPr="00343F01" w:rsidDel="00201166">
                <w:rPr>
                  <w:rFonts w:asciiTheme="minorHAnsi" w:hAnsiTheme="minorHAnsi" w:cstheme="minorHAnsi"/>
                  <w:sz w:val="18"/>
                  <w:szCs w:val="18"/>
                  <w:lang w:val="fr-FR"/>
                </w:rPr>
                <w:delText>.</w:delText>
              </w:r>
            </w:del>
          </w:p>
          <w:p w14:paraId="7FC05718" w14:textId="5A37C0B0" w:rsidR="00DD7063" w:rsidRPr="00343F01" w:rsidDel="00201166" w:rsidRDefault="00DD7063">
            <w:pPr>
              <w:spacing w:before="0" w:after="0"/>
              <w:jc w:val="left"/>
              <w:rPr>
                <w:del w:id="3666" w:author="Houyem Rais" w:date="2024-02-22T14:46:00Z"/>
                <w:rFonts w:asciiTheme="minorHAnsi" w:hAnsiTheme="minorHAnsi" w:cstheme="minorHAnsi"/>
                <w:sz w:val="18"/>
                <w:szCs w:val="18"/>
                <w:lang w:val="fr-FR"/>
              </w:rPr>
            </w:pPr>
            <w:del w:id="3667" w:author="Houyem Rais" w:date="2024-02-22T14:46:00Z">
              <w:r w:rsidRPr="00343F01" w:rsidDel="00201166">
                <w:rPr>
                  <w:rFonts w:asciiTheme="minorHAnsi" w:hAnsiTheme="minorHAnsi" w:cstheme="minorHAnsi"/>
                  <w:sz w:val="18"/>
                  <w:szCs w:val="18"/>
                  <w:lang w:val="fr-FR"/>
                </w:rPr>
                <w:delText>Ces versements sont fonction de I ‘atteinte des objectifs de performance assignes ou partenaire privé.</w:delText>
              </w:r>
            </w:del>
          </w:p>
        </w:tc>
        <w:tc>
          <w:tcPr>
            <w:tcW w:w="2410" w:type="dxa"/>
          </w:tcPr>
          <w:p w14:paraId="10DA3306" w14:textId="78BB9149" w:rsidR="00DD7063" w:rsidRPr="00343F01" w:rsidDel="00201166" w:rsidRDefault="00DD7063">
            <w:pPr>
              <w:spacing w:before="0" w:after="0"/>
              <w:jc w:val="left"/>
              <w:rPr>
                <w:del w:id="3668" w:author="Houyem Rais" w:date="2024-02-22T14:46:00Z"/>
                <w:rFonts w:asciiTheme="minorHAnsi" w:hAnsiTheme="minorHAnsi" w:cstheme="minorHAnsi"/>
                <w:sz w:val="16"/>
                <w:szCs w:val="16"/>
                <w:lang w:val="fr-FR"/>
              </w:rPr>
            </w:pPr>
            <w:del w:id="3669" w:author="Houyem Rais" w:date="2024-02-22T14:46:00Z">
              <w:r w:rsidRPr="00343F01" w:rsidDel="00201166">
                <w:rPr>
                  <w:rFonts w:cstheme="minorHAnsi"/>
                  <w:b/>
                  <w:bCs/>
                  <w:sz w:val="16"/>
                  <w:szCs w:val="16"/>
                  <w:lang w:val="fr-FR"/>
                </w:rPr>
                <w:delText>Le porteur de l’offre spontanée participe à l’appel d’offre dans les mêmes conditions que les autres candidats.</w:delText>
              </w:r>
              <w:r w:rsidRPr="00343F01" w:rsidDel="00201166">
                <w:rPr>
                  <w:rFonts w:asciiTheme="minorHAnsi" w:hAnsiTheme="minorHAnsi" w:cstheme="minorHAnsi"/>
                  <w:sz w:val="16"/>
                  <w:szCs w:val="16"/>
                  <w:lang w:val="fr-FR"/>
                </w:rPr>
                <w:delText xml:space="preserve"> Lors de l’examen de son offre par la commission </w:delText>
              </w:r>
              <w:r w:rsidR="00793BFD" w:rsidRPr="00343F01" w:rsidDel="00201166">
                <w:rPr>
                  <w:rFonts w:asciiTheme="minorHAnsi" w:hAnsiTheme="minorHAnsi" w:cstheme="minorHAnsi"/>
                  <w:sz w:val="16"/>
                  <w:szCs w:val="16"/>
                  <w:lang w:val="fr-FR"/>
                </w:rPr>
                <w:delText>ad ’ho</w:delText>
              </w:r>
              <w:r w:rsidR="00793BFD" w:rsidRPr="005D477C" w:rsidDel="00201166">
                <w:rPr>
                  <w:rFonts w:cstheme="minorHAnsi"/>
                  <w:sz w:val="16"/>
                  <w:szCs w:val="16"/>
                  <w:lang w:val="fr-FR"/>
                </w:rPr>
                <w:delText>c</w:delText>
              </w:r>
              <w:r w:rsidRPr="00343F01" w:rsidDel="00201166">
                <w:rPr>
                  <w:rFonts w:asciiTheme="minorHAnsi" w:hAnsiTheme="minorHAnsi" w:cstheme="minorHAnsi"/>
                  <w:sz w:val="16"/>
                  <w:szCs w:val="16"/>
                  <w:lang w:val="fr-FR"/>
                </w:rPr>
                <w:delText xml:space="preserve"> d’appel d’offres, le porteur de l’offre spontanée se voit attribuer un </w:delText>
              </w:r>
              <w:r w:rsidRPr="00343F01" w:rsidDel="00201166">
                <w:rPr>
                  <w:rFonts w:cstheme="minorHAnsi"/>
                  <w:b/>
                  <w:bCs/>
                  <w:sz w:val="16"/>
                  <w:szCs w:val="16"/>
                  <w:lang w:val="fr-FR"/>
                </w:rPr>
                <w:delText>bonus de points correspondant aux efforts et aux frais engagés</w:delText>
              </w:r>
              <w:r w:rsidRPr="00343F01" w:rsidDel="00201166">
                <w:rPr>
                  <w:rFonts w:asciiTheme="minorHAnsi" w:hAnsiTheme="minorHAnsi" w:cstheme="minorHAnsi"/>
                  <w:sz w:val="16"/>
                  <w:szCs w:val="16"/>
                  <w:lang w:val="fr-FR"/>
                </w:rPr>
                <w:delText xml:space="preserve"> par ce dernier pour réaliser et financer l’étude de faisabilité du projet, cette </w:delText>
              </w:r>
              <w:r w:rsidRPr="00343F01" w:rsidDel="00201166">
                <w:rPr>
                  <w:rFonts w:cstheme="minorHAnsi"/>
                  <w:b/>
                  <w:bCs/>
                  <w:sz w:val="16"/>
                  <w:szCs w:val="16"/>
                  <w:lang w:val="fr-FR"/>
                </w:rPr>
                <w:delText>étude bénéficiant à l’ensemble des soumissionnaires</w:delText>
              </w:r>
              <w:r w:rsidRPr="00343F01" w:rsidDel="00201166">
                <w:rPr>
                  <w:rFonts w:asciiTheme="minorHAnsi" w:hAnsiTheme="minorHAnsi" w:cstheme="minorHAnsi"/>
                  <w:sz w:val="16"/>
                  <w:szCs w:val="16"/>
                  <w:lang w:val="fr-FR"/>
                </w:rPr>
                <w:delText xml:space="preserve"> dans les conditions fixées par un décret pris en conseil des ministres. </w:delText>
              </w:r>
              <w:r w:rsidRPr="00343F01" w:rsidDel="00201166">
                <w:rPr>
                  <w:rFonts w:cstheme="minorHAnsi"/>
                  <w:b/>
                  <w:bCs/>
                  <w:sz w:val="16"/>
                  <w:szCs w:val="16"/>
                  <w:lang w:val="fr-FR"/>
                </w:rPr>
                <w:delText>Lorsque le candidat à l’origine de l’offre spontanée n’arrive pas en tête du classement</w:delText>
              </w:r>
              <w:r w:rsidRPr="00343F01" w:rsidDel="00201166">
                <w:rPr>
                  <w:rFonts w:asciiTheme="minorHAnsi" w:hAnsiTheme="minorHAnsi" w:cstheme="minorHAnsi"/>
                  <w:sz w:val="16"/>
                  <w:szCs w:val="16"/>
                  <w:lang w:val="fr-FR"/>
                </w:rPr>
                <w:delText xml:space="preserve">, il </w:delText>
              </w:r>
              <w:r w:rsidRPr="00343F01" w:rsidDel="00201166">
                <w:rPr>
                  <w:rFonts w:cstheme="minorHAnsi"/>
                  <w:b/>
                  <w:bCs/>
                  <w:sz w:val="16"/>
                  <w:szCs w:val="16"/>
                  <w:lang w:val="fr-FR"/>
                </w:rPr>
                <w:delText>peut user du droit de préemption</w:delText>
              </w:r>
              <w:r w:rsidRPr="00343F01" w:rsidDel="00201166">
                <w:rPr>
                  <w:rFonts w:asciiTheme="minorHAnsi" w:hAnsiTheme="minorHAnsi" w:cstheme="minorHAnsi"/>
                  <w:sz w:val="16"/>
                  <w:szCs w:val="16"/>
                  <w:lang w:val="fr-FR"/>
                </w:rPr>
                <w:delText>. Le droit de préemption est assujetti à la condition que l’écart des notes entre les deux offres n’excède pas 5%</w:delText>
              </w:r>
            </w:del>
          </w:p>
        </w:tc>
        <w:tc>
          <w:tcPr>
            <w:tcW w:w="2835" w:type="dxa"/>
          </w:tcPr>
          <w:p w14:paraId="1DE43809" w14:textId="723A51A4" w:rsidR="00DD7063" w:rsidRPr="00343F01" w:rsidDel="00201166" w:rsidRDefault="00DD7063" w:rsidP="00C53102">
            <w:pPr>
              <w:pStyle w:val="ListParagraph"/>
              <w:numPr>
                <w:ilvl w:val="0"/>
                <w:numId w:val="38"/>
              </w:numPr>
              <w:spacing w:before="0" w:after="0"/>
              <w:ind w:left="175" w:hanging="175"/>
              <w:jc w:val="left"/>
              <w:rPr>
                <w:del w:id="3670" w:author="Houyem Rais" w:date="2024-02-22T14:46:00Z"/>
                <w:rFonts w:cstheme="minorHAnsi"/>
                <w:sz w:val="18"/>
                <w:szCs w:val="18"/>
                <w:lang w:val="fr-FR"/>
              </w:rPr>
            </w:pPr>
            <w:del w:id="3671" w:author="Houyem Rais" w:date="2024-02-22T14:46:00Z">
              <w:r w:rsidRPr="00343F01" w:rsidDel="00201166">
                <w:rPr>
                  <w:rFonts w:cstheme="minorHAnsi"/>
                  <w:sz w:val="18"/>
                  <w:szCs w:val="18"/>
                  <w:lang w:val="fr-FR"/>
                </w:rPr>
                <w:delText xml:space="preserve">Obligation de performance avec objectifs (L.art.47) ; </w:delText>
              </w:r>
            </w:del>
          </w:p>
          <w:p w14:paraId="5746765A" w14:textId="37F1EDB6" w:rsidR="00DD7063" w:rsidRPr="00343F01" w:rsidDel="00201166" w:rsidRDefault="00DD7063" w:rsidP="00C53102">
            <w:pPr>
              <w:pStyle w:val="ListParagraph"/>
              <w:numPr>
                <w:ilvl w:val="0"/>
                <w:numId w:val="38"/>
              </w:numPr>
              <w:spacing w:before="0" w:after="0"/>
              <w:ind w:left="175" w:hanging="175"/>
              <w:jc w:val="left"/>
              <w:rPr>
                <w:del w:id="3672" w:author="Houyem Rais" w:date="2024-02-22T14:46:00Z"/>
                <w:rFonts w:cstheme="minorHAnsi"/>
                <w:sz w:val="18"/>
                <w:szCs w:val="18"/>
                <w:lang w:val="fr-FR"/>
              </w:rPr>
            </w:pPr>
            <w:del w:id="3673" w:author="Houyem Rais" w:date="2024-02-22T14:46:00Z">
              <w:r w:rsidRPr="00343F01" w:rsidDel="00201166">
                <w:rPr>
                  <w:rFonts w:cstheme="minorHAnsi"/>
                  <w:sz w:val="18"/>
                  <w:szCs w:val="18"/>
                  <w:lang w:val="fr-FR"/>
                </w:rPr>
                <w:delText xml:space="preserve">Obligation de garantir le respect de l’affectation des ouvrages, équipements ou biens immatériels au service public dont la personne publique contractante est chargée et le respect des exigences du service public (L.art.47) ; </w:delText>
              </w:r>
            </w:del>
          </w:p>
          <w:p w14:paraId="453746AB" w14:textId="49817E38" w:rsidR="00DD7063" w:rsidRPr="00343F01" w:rsidDel="00201166" w:rsidRDefault="00DD7063" w:rsidP="00C53102">
            <w:pPr>
              <w:pStyle w:val="ListParagraph"/>
              <w:numPr>
                <w:ilvl w:val="0"/>
                <w:numId w:val="38"/>
              </w:numPr>
              <w:spacing w:before="0" w:after="0"/>
              <w:ind w:left="175" w:hanging="175"/>
              <w:jc w:val="left"/>
              <w:rPr>
                <w:del w:id="3674" w:author="Houyem Rais" w:date="2024-02-22T14:46:00Z"/>
                <w:rFonts w:cstheme="minorHAnsi"/>
                <w:sz w:val="18"/>
                <w:szCs w:val="18"/>
                <w:lang w:val="fr-FR"/>
              </w:rPr>
            </w:pPr>
            <w:del w:id="3675" w:author="Houyem Rais" w:date="2024-02-22T14:46:00Z">
              <w:r w:rsidRPr="00343F01" w:rsidDel="00201166">
                <w:rPr>
                  <w:rFonts w:cstheme="minorHAnsi"/>
                  <w:sz w:val="18"/>
                  <w:szCs w:val="18"/>
                  <w:lang w:val="fr-FR"/>
                </w:rPr>
                <w:delText xml:space="preserve">Obligation de souscrire une police d’assurance auprès des assureurs nationaux (L.art.50) ; </w:delText>
              </w:r>
            </w:del>
          </w:p>
          <w:p w14:paraId="749EDE24" w14:textId="6B63B43C" w:rsidR="00DD7063" w:rsidRPr="00343F01" w:rsidDel="00201166" w:rsidRDefault="00DD7063" w:rsidP="00C53102">
            <w:pPr>
              <w:pStyle w:val="ListParagraph"/>
              <w:numPr>
                <w:ilvl w:val="0"/>
                <w:numId w:val="38"/>
              </w:numPr>
              <w:spacing w:before="0" w:after="0"/>
              <w:ind w:left="175" w:hanging="175"/>
              <w:jc w:val="left"/>
              <w:rPr>
                <w:del w:id="3676" w:author="Houyem Rais" w:date="2024-02-22T14:46:00Z"/>
                <w:rFonts w:cstheme="minorHAnsi"/>
                <w:sz w:val="18"/>
                <w:szCs w:val="18"/>
                <w:lang w:val="fr-FR"/>
              </w:rPr>
            </w:pPr>
            <w:del w:id="3677" w:author="Houyem Rais" w:date="2024-02-22T14:46:00Z">
              <w:r w:rsidRPr="00343F01" w:rsidDel="00201166">
                <w:rPr>
                  <w:rFonts w:cstheme="minorHAnsi"/>
                  <w:sz w:val="18"/>
                  <w:szCs w:val="18"/>
                  <w:lang w:val="fr-FR"/>
                </w:rPr>
                <w:delText>Obligation d’informer la personne publique des contrats de sous-traitance (L.art.53) ;</w:delText>
              </w:r>
            </w:del>
          </w:p>
          <w:p w14:paraId="0DBD0AFC" w14:textId="6E469331" w:rsidR="00DD7063" w:rsidRPr="00343F01" w:rsidDel="00201166" w:rsidRDefault="00DD7063" w:rsidP="00C53102">
            <w:pPr>
              <w:pStyle w:val="ListParagraph"/>
              <w:numPr>
                <w:ilvl w:val="0"/>
                <w:numId w:val="38"/>
              </w:numPr>
              <w:spacing w:before="0" w:after="0"/>
              <w:ind w:left="175" w:hanging="175"/>
              <w:jc w:val="left"/>
              <w:rPr>
                <w:del w:id="3678" w:author="Houyem Rais" w:date="2024-02-22T14:46:00Z"/>
                <w:rFonts w:cstheme="minorHAnsi"/>
                <w:sz w:val="18"/>
                <w:szCs w:val="18"/>
                <w:lang w:val="fr-FR"/>
              </w:rPr>
            </w:pPr>
            <w:del w:id="3679" w:author="Houyem Rais" w:date="2024-02-22T14:46:00Z">
              <w:r w:rsidRPr="00343F01" w:rsidDel="00201166">
                <w:rPr>
                  <w:rFonts w:cstheme="minorHAnsi"/>
                  <w:sz w:val="18"/>
                  <w:szCs w:val="18"/>
                  <w:lang w:val="fr-FR"/>
                </w:rPr>
                <w:delText>Obligation d’établir chaque année un rapport d’étape (L.art.67) ;</w:delText>
              </w:r>
            </w:del>
          </w:p>
        </w:tc>
        <w:tc>
          <w:tcPr>
            <w:tcW w:w="2105" w:type="dxa"/>
          </w:tcPr>
          <w:p w14:paraId="285B1B6C" w14:textId="506EFDC5" w:rsidR="00DD7063" w:rsidRPr="00343F01" w:rsidDel="00201166" w:rsidRDefault="00DD7063">
            <w:pPr>
              <w:spacing w:before="0" w:after="0"/>
              <w:jc w:val="left"/>
              <w:rPr>
                <w:del w:id="3680" w:author="Houyem Rais" w:date="2024-02-22T14:46:00Z"/>
                <w:rFonts w:cstheme="minorHAnsi"/>
                <w:sz w:val="18"/>
                <w:szCs w:val="18"/>
                <w:lang w:val="fr-FR"/>
              </w:rPr>
            </w:pPr>
            <w:del w:id="3681" w:author="Houyem Rais" w:date="2024-02-22T14:46:00Z">
              <w:r w:rsidRPr="00343F01" w:rsidDel="00201166">
                <w:rPr>
                  <w:rFonts w:asciiTheme="minorHAnsi" w:hAnsiTheme="minorHAnsi" w:cstheme="minorHAnsi"/>
                  <w:sz w:val="18"/>
                  <w:szCs w:val="18"/>
                  <w:lang w:val="fr-FR"/>
                </w:rPr>
                <w:delText>La loi PPP ne s’applique pas :</w:delText>
              </w:r>
            </w:del>
          </w:p>
          <w:p w14:paraId="4A37C8B6" w14:textId="6C2D7ED3" w:rsidR="00DD7063" w:rsidRPr="00343F01" w:rsidDel="00201166" w:rsidRDefault="001D2DF0" w:rsidP="00C53102">
            <w:pPr>
              <w:pStyle w:val="ListParagraph"/>
              <w:numPr>
                <w:ilvl w:val="0"/>
                <w:numId w:val="39"/>
              </w:numPr>
              <w:spacing w:before="0" w:after="0"/>
              <w:ind w:left="175" w:hanging="152"/>
              <w:jc w:val="left"/>
              <w:rPr>
                <w:del w:id="3682" w:author="Houyem Rais" w:date="2024-02-22T14:46:00Z"/>
                <w:rFonts w:cstheme="minorHAnsi"/>
                <w:sz w:val="18"/>
                <w:szCs w:val="18"/>
                <w:lang w:val="fr-FR"/>
              </w:rPr>
            </w:pPr>
            <w:del w:id="3683" w:author="Houyem Rais" w:date="2024-02-22T14:46:00Z">
              <w:r w:rsidRPr="00343F01" w:rsidDel="00201166">
                <w:rPr>
                  <w:rFonts w:cstheme="minorHAnsi"/>
                  <w:sz w:val="18"/>
                  <w:szCs w:val="18"/>
                  <w:lang w:val="fr-FR"/>
                </w:rPr>
                <w:delText>En</w:delText>
              </w:r>
              <w:r w:rsidR="00DD7063" w:rsidRPr="00343F01" w:rsidDel="00201166">
                <w:rPr>
                  <w:rFonts w:cstheme="minorHAnsi"/>
                  <w:sz w:val="18"/>
                  <w:szCs w:val="18"/>
                  <w:lang w:val="fr-FR"/>
                </w:rPr>
                <w:delText xml:space="preserve"> cas de simple apport de fonds par un bailleur privé à une entreprise publique ; </w:delText>
              </w:r>
            </w:del>
          </w:p>
          <w:p w14:paraId="591BDD16" w14:textId="6B5CC01E" w:rsidR="00DD7063" w:rsidRPr="00343F01" w:rsidDel="00201166" w:rsidRDefault="001D2DF0" w:rsidP="00C53102">
            <w:pPr>
              <w:pStyle w:val="ListParagraph"/>
              <w:numPr>
                <w:ilvl w:val="0"/>
                <w:numId w:val="39"/>
              </w:numPr>
              <w:spacing w:before="0" w:after="0"/>
              <w:ind w:left="175" w:hanging="152"/>
              <w:jc w:val="left"/>
              <w:rPr>
                <w:del w:id="3684" w:author="Houyem Rais" w:date="2024-02-22T14:46:00Z"/>
                <w:rFonts w:cstheme="minorHAnsi"/>
                <w:sz w:val="18"/>
                <w:szCs w:val="18"/>
                <w:lang w:val="fr-FR"/>
              </w:rPr>
            </w:pPr>
            <w:del w:id="3685" w:author="Houyem Rais" w:date="2024-02-22T14:46:00Z">
              <w:r w:rsidRPr="00343F01" w:rsidDel="00201166">
                <w:rPr>
                  <w:rFonts w:cstheme="minorHAnsi"/>
                  <w:sz w:val="18"/>
                  <w:szCs w:val="18"/>
                  <w:lang w:val="fr-FR"/>
                </w:rPr>
                <w:delText>Au</w:delText>
              </w:r>
              <w:r w:rsidR="00DD7063" w:rsidRPr="00343F01" w:rsidDel="00201166">
                <w:rPr>
                  <w:rFonts w:cstheme="minorHAnsi"/>
                  <w:sz w:val="18"/>
                  <w:szCs w:val="18"/>
                  <w:lang w:val="fr-FR"/>
                </w:rPr>
                <w:delText xml:space="preserve"> contrat de partenariat public‐privé qui concerne les besoins de défense et de sécurité nationale ; </w:delText>
              </w:r>
            </w:del>
          </w:p>
          <w:p w14:paraId="1CFD6F35" w14:textId="59C6EB51" w:rsidR="00DD7063" w:rsidRPr="00343F01" w:rsidDel="00201166" w:rsidRDefault="001D2DF0" w:rsidP="00C53102">
            <w:pPr>
              <w:pStyle w:val="ListParagraph"/>
              <w:numPr>
                <w:ilvl w:val="0"/>
                <w:numId w:val="39"/>
              </w:numPr>
              <w:spacing w:before="0" w:after="0"/>
              <w:ind w:left="175" w:hanging="152"/>
              <w:jc w:val="left"/>
              <w:rPr>
                <w:del w:id="3686" w:author="Houyem Rais" w:date="2024-02-22T14:46:00Z"/>
                <w:rFonts w:cstheme="minorHAnsi"/>
                <w:sz w:val="18"/>
                <w:szCs w:val="18"/>
                <w:lang w:val="fr-FR"/>
              </w:rPr>
            </w:pPr>
            <w:del w:id="3687" w:author="Houyem Rais" w:date="2024-02-22T14:46:00Z">
              <w:r w:rsidRPr="00343F01" w:rsidDel="00201166">
                <w:rPr>
                  <w:rFonts w:cstheme="minorHAnsi"/>
                  <w:sz w:val="18"/>
                  <w:szCs w:val="18"/>
                  <w:lang w:val="fr-FR"/>
                </w:rPr>
                <w:delText>Au</w:delText>
              </w:r>
              <w:r w:rsidR="00DD7063" w:rsidRPr="00343F01" w:rsidDel="00201166">
                <w:rPr>
                  <w:rFonts w:cstheme="minorHAnsi"/>
                  <w:sz w:val="18"/>
                  <w:szCs w:val="18"/>
                  <w:lang w:val="fr-FR"/>
                </w:rPr>
                <w:delText xml:space="preserve"> contrat de partenariat public‐privé conclu par une autorité publique avec une personne publique ou un partenaire privé, dès lors qu’elle exerce sur cette dernière un contrôle analogue à celui qu’elle exerce sur ses propres services</w:delText>
              </w:r>
            </w:del>
          </w:p>
        </w:tc>
      </w:tr>
      <w:tr w:rsidR="00DD7063" w:rsidRPr="00343F01" w:rsidDel="00201166" w14:paraId="29A2FD91" w14:textId="2D14BC1E" w:rsidTr="000409F8">
        <w:trPr>
          <w:trHeight w:val="50"/>
          <w:del w:id="3688" w:author="Houyem Rais" w:date="2024-02-22T14:46:00Z"/>
        </w:trPr>
        <w:tc>
          <w:tcPr>
            <w:tcW w:w="1277" w:type="dxa"/>
          </w:tcPr>
          <w:p w14:paraId="34EEE491" w14:textId="3CA41B03" w:rsidR="00DD7063" w:rsidRPr="00343F01" w:rsidDel="00201166" w:rsidRDefault="00DD7063">
            <w:pPr>
              <w:spacing w:before="0" w:after="0"/>
              <w:jc w:val="left"/>
              <w:rPr>
                <w:del w:id="3689" w:author="Houyem Rais" w:date="2024-02-22T14:46:00Z"/>
                <w:rFonts w:cstheme="minorHAnsi"/>
                <w:b/>
                <w:bCs/>
                <w:sz w:val="18"/>
                <w:szCs w:val="18"/>
                <w:lang w:val="fr-FR"/>
              </w:rPr>
            </w:pPr>
            <w:del w:id="3690" w:author="Houyem Rais" w:date="2024-02-22T14:46:00Z">
              <w:r w:rsidRPr="00343F01" w:rsidDel="00201166">
                <w:rPr>
                  <w:rFonts w:asciiTheme="minorHAnsi" w:hAnsiTheme="minorHAnsi" w:cstheme="minorHAnsi"/>
                  <w:b/>
                  <w:bCs/>
                  <w:sz w:val="18"/>
                  <w:szCs w:val="18"/>
                  <w:lang w:val="fr-FR"/>
                </w:rPr>
                <w:delText>Nigéria</w:delText>
              </w:r>
            </w:del>
          </w:p>
          <w:p w14:paraId="4BC35EC6" w14:textId="7EAD18B4" w:rsidR="00DD7063" w:rsidRPr="00343F01" w:rsidDel="00201166" w:rsidRDefault="00DD7063">
            <w:pPr>
              <w:spacing w:before="0" w:after="0"/>
              <w:jc w:val="left"/>
              <w:rPr>
                <w:del w:id="3691" w:author="Houyem Rais" w:date="2024-02-22T14:46:00Z"/>
                <w:rFonts w:cstheme="minorHAnsi"/>
                <w:sz w:val="18"/>
                <w:szCs w:val="18"/>
                <w:lang w:val="fr-FR"/>
              </w:rPr>
            </w:pPr>
          </w:p>
          <w:p w14:paraId="2117B271" w14:textId="101C6785" w:rsidR="00DD7063" w:rsidRPr="00343F01" w:rsidDel="00201166" w:rsidRDefault="00DD7063">
            <w:pPr>
              <w:spacing w:before="0" w:after="0"/>
              <w:jc w:val="left"/>
              <w:rPr>
                <w:del w:id="3692" w:author="Houyem Rais" w:date="2024-02-22T14:46:00Z"/>
                <w:sz w:val="18"/>
                <w:szCs w:val="18"/>
                <w:lang w:val="fr-FR"/>
              </w:rPr>
            </w:pPr>
            <w:del w:id="3693" w:author="Houyem Rais" w:date="2024-02-22T14:46:00Z">
              <w:r w:rsidRPr="00343F01" w:rsidDel="00201166">
                <w:rPr>
                  <w:sz w:val="18"/>
                  <w:szCs w:val="18"/>
                  <w:lang w:val="fr-FR"/>
                </w:rPr>
                <w:delText>La Politique nationale sur les partenariats public-privé 2009 (N4P)</w:delText>
              </w:r>
            </w:del>
          </w:p>
          <w:p w14:paraId="25254ABB" w14:textId="2CBC1E67" w:rsidR="00DD7063" w:rsidRPr="00343F01" w:rsidDel="00201166" w:rsidRDefault="00DD7063">
            <w:pPr>
              <w:spacing w:before="0" w:after="0"/>
              <w:jc w:val="left"/>
              <w:rPr>
                <w:del w:id="3694" w:author="Houyem Rais" w:date="2024-02-22T14:46:00Z"/>
                <w:sz w:val="18"/>
                <w:szCs w:val="18"/>
                <w:lang w:val="fr-FR"/>
              </w:rPr>
            </w:pPr>
          </w:p>
          <w:p w14:paraId="22B0ABD2" w14:textId="3636B337" w:rsidR="00DD7063" w:rsidRPr="00343F01" w:rsidDel="00201166" w:rsidRDefault="00DD7063">
            <w:pPr>
              <w:spacing w:before="0" w:after="0"/>
              <w:jc w:val="left"/>
              <w:rPr>
                <w:del w:id="3695" w:author="Houyem Rais" w:date="2024-02-22T14:46:00Z"/>
                <w:rFonts w:cstheme="minorHAnsi"/>
                <w:sz w:val="18"/>
                <w:szCs w:val="18"/>
                <w:lang w:val="fr-FR"/>
              </w:rPr>
            </w:pPr>
            <w:del w:id="3696" w:author="Houyem Rais" w:date="2024-02-22T14:46:00Z">
              <w:r w:rsidRPr="00343F01" w:rsidDel="00201166">
                <w:rPr>
                  <w:sz w:val="18"/>
                  <w:szCs w:val="18"/>
                  <w:lang w:val="fr-FR"/>
                </w:rPr>
                <w:delText>La loi de 2005 sur la Commission de réglementation des concessions d’infrastructures</w:delText>
              </w:r>
            </w:del>
          </w:p>
        </w:tc>
        <w:tc>
          <w:tcPr>
            <w:tcW w:w="1559" w:type="dxa"/>
          </w:tcPr>
          <w:p w14:paraId="6EBC607E" w14:textId="79C18BEB" w:rsidR="00DD7063" w:rsidRPr="00343F01" w:rsidDel="00201166" w:rsidRDefault="00DD7063">
            <w:pPr>
              <w:spacing w:before="0" w:after="0"/>
              <w:jc w:val="left"/>
              <w:rPr>
                <w:del w:id="3697" w:author="Houyem Rais" w:date="2024-02-22T14:46:00Z"/>
                <w:rFonts w:cstheme="minorHAnsi"/>
                <w:sz w:val="18"/>
                <w:szCs w:val="18"/>
                <w:lang w:val="fr-FR"/>
              </w:rPr>
            </w:pPr>
            <w:del w:id="3698" w:author="Houyem Rais" w:date="2024-02-22T14:46:00Z">
              <w:r w:rsidRPr="00343F01" w:rsidDel="00201166">
                <w:rPr>
                  <w:rFonts w:asciiTheme="minorHAnsi" w:hAnsiTheme="minorHAnsi" w:cstheme="minorHAnsi"/>
                  <w:sz w:val="18"/>
                  <w:szCs w:val="18"/>
                  <w:lang w:val="fr-FR"/>
                </w:rPr>
                <w:delText xml:space="preserve">Les types communs de transactions PPP au Nigeria sont les </w:delText>
              </w:r>
              <w:r w:rsidRPr="00343F01" w:rsidDel="00201166">
                <w:rPr>
                  <w:rFonts w:asciiTheme="minorHAnsi" w:hAnsiTheme="minorHAnsi" w:cstheme="minorHAnsi"/>
                  <w:b/>
                  <w:bCs/>
                  <w:sz w:val="18"/>
                  <w:szCs w:val="18"/>
                  <w:lang w:val="fr-FR"/>
                </w:rPr>
                <w:delText>contrats de services</w:delText>
              </w:r>
              <w:r w:rsidRPr="00343F01" w:rsidDel="00201166">
                <w:rPr>
                  <w:rFonts w:asciiTheme="minorHAnsi" w:hAnsiTheme="minorHAnsi" w:cstheme="minorHAnsi"/>
                  <w:sz w:val="18"/>
                  <w:szCs w:val="18"/>
                  <w:lang w:val="fr-FR"/>
                </w:rPr>
                <w:delText xml:space="preserve">, les </w:delText>
              </w:r>
              <w:r w:rsidRPr="00343F01" w:rsidDel="00201166">
                <w:rPr>
                  <w:rFonts w:asciiTheme="minorHAnsi" w:hAnsiTheme="minorHAnsi" w:cstheme="minorHAnsi"/>
                  <w:b/>
                  <w:bCs/>
                  <w:sz w:val="18"/>
                  <w:szCs w:val="18"/>
                  <w:lang w:val="fr-FR"/>
                </w:rPr>
                <w:delText>contrats de gestion</w:delText>
              </w:r>
              <w:r w:rsidRPr="00343F01" w:rsidDel="00201166">
                <w:rPr>
                  <w:rFonts w:asciiTheme="minorHAnsi" w:hAnsiTheme="minorHAnsi" w:cstheme="minorHAnsi"/>
                  <w:sz w:val="18"/>
                  <w:szCs w:val="18"/>
                  <w:lang w:val="fr-FR"/>
                </w:rPr>
                <w:delText xml:space="preserve">, les </w:delText>
              </w:r>
              <w:r w:rsidRPr="00343F01" w:rsidDel="00201166">
                <w:rPr>
                  <w:rFonts w:asciiTheme="minorHAnsi" w:hAnsiTheme="minorHAnsi" w:cstheme="minorHAnsi"/>
                  <w:b/>
                  <w:bCs/>
                  <w:sz w:val="18"/>
                  <w:szCs w:val="18"/>
                  <w:lang w:val="fr-FR"/>
                </w:rPr>
                <w:delText>concessions</w:delText>
              </w:r>
              <w:r w:rsidRPr="00343F01" w:rsidDel="00201166">
                <w:rPr>
                  <w:rFonts w:asciiTheme="minorHAnsi" w:hAnsiTheme="minorHAnsi" w:cstheme="minorHAnsi"/>
                  <w:sz w:val="18"/>
                  <w:szCs w:val="18"/>
                  <w:lang w:val="fr-FR"/>
                </w:rPr>
                <w:delText xml:space="preserve"> et les </w:delText>
              </w:r>
              <w:r w:rsidRPr="00343F01" w:rsidDel="00201166">
                <w:rPr>
                  <w:rFonts w:asciiTheme="minorHAnsi" w:hAnsiTheme="minorHAnsi" w:cstheme="minorHAnsi"/>
                  <w:b/>
                  <w:bCs/>
                  <w:sz w:val="18"/>
                  <w:szCs w:val="18"/>
                  <w:lang w:val="fr-FR"/>
                </w:rPr>
                <w:delText>baux</w:delText>
              </w:r>
              <w:r w:rsidRPr="00343F01" w:rsidDel="00201166">
                <w:rPr>
                  <w:rFonts w:asciiTheme="minorHAnsi" w:hAnsiTheme="minorHAnsi" w:cstheme="minorHAnsi"/>
                  <w:sz w:val="18"/>
                  <w:szCs w:val="18"/>
                  <w:lang w:val="fr-FR"/>
                </w:rPr>
                <w:delText xml:space="preserve"> qui pourraient prendre la forme de</w:delText>
              </w:r>
              <w:r w:rsidRPr="00343F01" w:rsidDel="00201166">
                <w:rPr>
                  <w:rFonts w:cstheme="minorHAnsi"/>
                  <w:sz w:val="18"/>
                  <w:szCs w:val="18"/>
                  <w:lang w:val="fr-FR"/>
                </w:rPr>
                <w:delText> :</w:delText>
              </w:r>
            </w:del>
          </w:p>
          <w:p w14:paraId="4BCEAD5F" w14:textId="55157AC5" w:rsidR="00DD7063" w:rsidRPr="00F65825" w:rsidDel="00201166" w:rsidRDefault="00DD7063" w:rsidP="00C53102">
            <w:pPr>
              <w:pStyle w:val="ListParagraph"/>
              <w:numPr>
                <w:ilvl w:val="0"/>
                <w:numId w:val="40"/>
              </w:numPr>
              <w:spacing w:before="0" w:after="0"/>
              <w:ind w:left="179" w:hanging="141"/>
              <w:jc w:val="left"/>
              <w:rPr>
                <w:del w:id="3699" w:author="Houyem Rais" w:date="2024-02-22T14:46:00Z"/>
                <w:rFonts w:cstheme="minorHAnsi"/>
                <w:sz w:val="18"/>
                <w:szCs w:val="18"/>
              </w:rPr>
            </w:pPr>
            <w:del w:id="3700" w:author="Houyem Rais" w:date="2024-02-22T14:46:00Z">
              <w:r w:rsidRPr="00343F01" w:rsidDel="00201166">
                <w:rPr>
                  <w:rFonts w:cstheme="minorHAnsi"/>
                  <w:sz w:val="18"/>
                  <w:szCs w:val="18"/>
                </w:rPr>
                <w:delText>Build Operate and Transfer (BOT),</w:delText>
              </w:r>
            </w:del>
          </w:p>
          <w:p w14:paraId="52DDE90E" w14:textId="738F48AE" w:rsidR="00DD7063" w:rsidRPr="00343F01" w:rsidDel="00201166" w:rsidRDefault="00DD7063" w:rsidP="00C53102">
            <w:pPr>
              <w:pStyle w:val="ListParagraph"/>
              <w:numPr>
                <w:ilvl w:val="0"/>
                <w:numId w:val="40"/>
              </w:numPr>
              <w:spacing w:before="0" w:after="0"/>
              <w:ind w:left="179" w:hanging="141"/>
              <w:jc w:val="left"/>
              <w:rPr>
                <w:del w:id="3701" w:author="Houyem Rais" w:date="2024-02-22T14:46:00Z"/>
                <w:rFonts w:cstheme="minorHAnsi"/>
                <w:sz w:val="18"/>
                <w:szCs w:val="18"/>
                <w:lang w:val="fr-FR"/>
              </w:rPr>
            </w:pPr>
            <w:del w:id="3702" w:author="Houyem Rais" w:date="2024-02-22T14:46:00Z">
              <w:r w:rsidRPr="00343F01" w:rsidDel="00201166">
                <w:rPr>
                  <w:rFonts w:cstheme="minorHAnsi"/>
                  <w:sz w:val="18"/>
                  <w:szCs w:val="18"/>
                  <w:lang w:val="fr-FR"/>
                </w:rPr>
                <w:delText>Build Own Operate (BOO),</w:delText>
              </w:r>
            </w:del>
          </w:p>
          <w:p w14:paraId="2642AC3B" w14:textId="02017516" w:rsidR="00DD7063" w:rsidRPr="00343F01" w:rsidDel="00201166" w:rsidRDefault="00DD7063" w:rsidP="00C53102">
            <w:pPr>
              <w:pStyle w:val="ListParagraph"/>
              <w:numPr>
                <w:ilvl w:val="0"/>
                <w:numId w:val="40"/>
              </w:numPr>
              <w:spacing w:before="0" w:after="0"/>
              <w:ind w:left="179" w:hanging="141"/>
              <w:jc w:val="left"/>
              <w:rPr>
                <w:del w:id="3703" w:author="Houyem Rais" w:date="2024-02-22T14:46:00Z"/>
                <w:rFonts w:cstheme="minorHAnsi"/>
                <w:sz w:val="18"/>
                <w:szCs w:val="18"/>
                <w:lang w:val="fr-FR"/>
              </w:rPr>
            </w:pPr>
            <w:del w:id="3704" w:author="Houyem Rais" w:date="2024-02-22T14:46:00Z">
              <w:r w:rsidRPr="00343F01" w:rsidDel="00201166">
                <w:rPr>
                  <w:rFonts w:cstheme="minorHAnsi"/>
                  <w:sz w:val="18"/>
                  <w:szCs w:val="18"/>
                  <w:lang w:val="fr-FR"/>
                </w:rPr>
                <w:delText>Equip-Operate Transfer (EOT),</w:delText>
              </w:r>
            </w:del>
          </w:p>
          <w:p w14:paraId="66D62DB8" w14:textId="42E95AC6" w:rsidR="00DD7063" w:rsidRPr="00343F01" w:rsidDel="00201166" w:rsidRDefault="00DD7063" w:rsidP="00C53102">
            <w:pPr>
              <w:pStyle w:val="ListParagraph"/>
              <w:numPr>
                <w:ilvl w:val="0"/>
                <w:numId w:val="40"/>
              </w:numPr>
              <w:spacing w:before="0" w:after="0"/>
              <w:ind w:left="179" w:hanging="141"/>
              <w:jc w:val="left"/>
              <w:rPr>
                <w:del w:id="3705" w:author="Houyem Rais" w:date="2024-02-22T14:46:00Z"/>
                <w:rFonts w:cstheme="minorHAnsi"/>
                <w:sz w:val="18"/>
                <w:szCs w:val="18"/>
                <w:lang w:val="fr-FR"/>
              </w:rPr>
            </w:pPr>
            <w:del w:id="3706" w:author="Houyem Rais" w:date="2024-02-22T14:46:00Z">
              <w:r w:rsidRPr="00343F01" w:rsidDel="00201166">
                <w:rPr>
                  <w:rFonts w:cstheme="minorHAnsi"/>
                  <w:sz w:val="18"/>
                  <w:szCs w:val="18"/>
                  <w:lang w:val="fr-FR"/>
                </w:rPr>
                <w:delText>Build-Transfer Operate (BTO)</w:delText>
              </w:r>
            </w:del>
          </w:p>
          <w:p w14:paraId="41A4E753" w14:textId="4151673A" w:rsidR="00DD7063" w:rsidRPr="00F65825" w:rsidDel="00201166" w:rsidRDefault="00DD7063" w:rsidP="00C53102">
            <w:pPr>
              <w:pStyle w:val="ListParagraph"/>
              <w:numPr>
                <w:ilvl w:val="0"/>
                <w:numId w:val="40"/>
              </w:numPr>
              <w:spacing w:before="0" w:after="0"/>
              <w:ind w:left="179" w:hanging="141"/>
              <w:jc w:val="left"/>
              <w:rPr>
                <w:del w:id="3707" w:author="Houyem Rais" w:date="2024-02-22T14:46:00Z"/>
                <w:rFonts w:cstheme="minorHAnsi"/>
                <w:sz w:val="18"/>
                <w:szCs w:val="18"/>
              </w:rPr>
            </w:pPr>
            <w:del w:id="3708" w:author="Houyem Rais" w:date="2024-02-22T14:46:00Z">
              <w:r w:rsidRPr="00343F01" w:rsidDel="00201166">
                <w:rPr>
                  <w:rFonts w:cstheme="minorHAnsi"/>
                  <w:sz w:val="18"/>
                  <w:szCs w:val="18"/>
                </w:rPr>
                <w:delText>Build-Own Operate and Transfer (BOOT).</w:delText>
              </w:r>
            </w:del>
          </w:p>
        </w:tc>
        <w:tc>
          <w:tcPr>
            <w:tcW w:w="1843" w:type="dxa"/>
          </w:tcPr>
          <w:p w14:paraId="6E4B422D" w14:textId="5C6BA03C" w:rsidR="00DD7063" w:rsidRPr="00343F01" w:rsidDel="00201166" w:rsidRDefault="00DD7063">
            <w:pPr>
              <w:spacing w:before="0" w:after="0"/>
              <w:jc w:val="left"/>
              <w:rPr>
                <w:del w:id="3709" w:author="Houyem Rais" w:date="2024-02-22T14:46:00Z"/>
                <w:rFonts w:cstheme="minorHAnsi"/>
                <w:b/>
                <w:bCs/>
                <w:sz w:val="18"/>
                <w:szCs w:val="18"/>
                <w:lang w:val="fr-FR"/>
              </w:rPr>
            </w:pPr>
            <w:del w:id="3710" w:author="Houyem Rais" w:date="2024-02-22T14:46:00Z">
              <w:r w:rsidRPr="00343F01" w:rsidDel="00201166">
                <w:rPr>
                  <w:rFonts w:cstheme="minorHAnsi"/>
                  <w:b/>
                  <w:bCs/>
                  <w:sz w:val="18"/>
                  <w:szCs w:val="18"/>
                  <w:lang w:val="fr-FR"/>
                </w:rPr>
                <w:delText xml:space="preserve">Oui : </w:delText>
              </w:r>
            </w:del>
          </w:p>
          <w:p w14:paraId="5836AF2F" w14:textId="017728FA" w:rsidR="00DD7063" w:rsidRPr="00343F01" w:rsidDel="00201166" w:rsidRDefault="00DD7063">
            <w:pPr>
              <w:spacing w:before="0" w:after="0"/>
              <w:jc w:val="left"/>
              <w:rPr>
                <w:del w:id="3711" w:author="Houyem Rais" w:date="2024-02-22T14:46:00Z"/>
                <w:rFonts w:asciiTheme="minorHAnsi" w:hAnsiTheme="minorHAnsi" w:cstheme="minorHAnsi"/>
                <w:sz w:val="18"/>
                <w:szCs w:val="18"/>
                <w:lang w:val="fr-FR"/>
              </w:rPr>
            </w:pPr>
            <w:del w:id="3712" w:author="Houyem Rais" w:date="2024-02-22T14:46:00Z">
              <w:r w:rsidRPr="00343F01" w:rsidDel="00201166">
                <w:rPr>
                  <w:rFonts w:cstheme="minorHAnsi"/>
                  <w:sz w:val="18"/>
                  <w:szCs w:val="18"/>
                  <w:lang w:val="fr-FR"/>
                </w:rPr>
                <w:delText xml:space="preserve">La loi mentionne les </w:delText>
              </w:r>
              <w:r w:rsidRPr="00343F01" w:rsidDel="00201166">
                <w:rPr>
                  <w:rFonts w:cstheme="minorHAnsi"/>
                  <w:b/>
                  <w:bCs/>
                  <w:sz w:val="18"/>
                  <w:szCs w:val="18"/>
                  <w:lang w:val="fr-FR"/>
                </w:rPr>
                <w:delText xml:space="preserve">baux </w:delText>
              </w:r>
              <w:r w:rsidRPr="00343F01" w:rsidDel="00201166">
                <w:rPr>
                  <w:rFonts w:cstheme="minorHAnsi"/>
                  <w:sz w:val="18"/>
                  <w:szCs w:val="18"/>
                  <w:lang w:val="fr-FR"/>
                </w:rPr>
                <w:delText>comme forme possible de transaction PPP au Nigeria</w:delText>
              </w:r>
            </w:del>
          </w:p>
        </w:tc>
        <w:tc>
          <w:tcPr>
            <w:tcW w:w="3118" w:type="dxa"/>
          </w:tcPr>
          <w:p w14:paraId="44EB7B36" w14:textId="0308DDEF" w:rsidR="00DD7063" w:rsidRPr="00343F01" w:rsidDel="00201166" w:rsidRDefault="00DD7063">
            <w:pPr>
              <w:spacing w:before="0" w:after="0"/>
              <w:jc w:val="left"/>
              <w:rPr>
                <w:del w:id="3713" w:author="Houyem Rais" w:date="2024-02-22T14:46:00Z"/>
                <w:rFonts w:asciiTheme="minorHAnsi" w:hAnsiTheme="minorHAnsi" w:cstheme="minorHAnsi"/>
                <w:sz w:val="18"/>
                <w:szCs w:val="18"/>
                <w:lang w:val="fr-FR"/>
              </w:rPr>
            </w:pPr>
            <w:del w:id="3714" w:author="Houyem Rais" w:date="2024-02-22T14:46:00Z">
              <w:r w:rsidRPr="00343F01" w:rsidDel="00201166">
                <w:rPr>
                  <w:rFonts w:asciiTheme="minorHAnsi" w:hAnsiTheme="minorHAnsi" w:cstheme="minorHAnsi"/>
                  <w:sz w:val="18"/>
                  <w:szCs w:val="18"/>
                  <w:lang w:val="fr-FR"/>
                </w:rPr>
                <w:delText xml:space="preserve">Les paiements au contractant (ou les </w:delText>
              </w:r>
              <w:r w:rsidRPr="00343F01" w:rsidDel="00201166">
                <w:rPr>
                  <w:rFonts w:cstheme="minorHAnsi"/>
                  <w:b/>
                  <w:bCs/>
                  <w:sz w:val="18"/>
                  <w:szCs w:val="18"/>
                  <w:lang w:val="fr-FR"/>
                </w:rPr>
                <w:delText>revenus provenant des péages des utilisateurs dans le cas d’une concession</w:delText>
              </w:r>
              <w:r w:rsidRPr="00343F01" w:rsidDel="00201166">
                <w:rPr>
                  <w:rFonts w:asciiTheme="minorHAnsi" w:hAnsiTheme="minorHAnsi" w:cstheme="minorHAnsi"/>
                  <w:sz w:val="18"/>
                  <w:szCs w:val="18"/>
                  <w:lang w:val="fr-FR"/>
                </w:rPr>
                <w:delText xml:space="preserve">) sont liés au respect des </w:delText>
              </w:r>
              <w:r w:rsidRPr="00343F01" w:rsidDel="00201166">
                <w:rPr>
                  <w:rFonts w:cstheme="minorHAnsi"/>
                  <w:b/>
                  <w:bCs/>
                  <w:sz w:val="18"/>
                  <w:szCs w:val="18"/>
                  <w:lang w:val="fr-FR"/>
                </w:rPr>
                <w:delText>critères de performance</w:delText>
              </w:r>
              <w:r w:rsidRPr="00343F01" w:rsidDel="00201166">
                <w:rPr>
                  <w:rFonts w:asciiTheme="minorHAnsi" w:hAnsiTheme="minorHAnsi" w:cstheme="minorHAnsi"/>
                  <w:sz w:val="18"/>
                  <w:szCs w:val="18"/>
                  <w:lang w:val="fr-FR"/>
                </w:rPr>
                <w:delText xml:space="preserve"> spécifiées. Si la qualité du service est inférieure au niveau requis, le paiement sera réduit en conséquence. Cela donne à l’autorité publique la capacité d’exécuter efficacement le contrat et le contractant privé une forte incitation à la performance. Cela signifie également que </w:delText>
              </w:r>
              <w:r w:rsidRPr="00343F01" w:rsidDel="00201166">
                <w:rPr>
                  <w:rFonts w:cstheme="minorHAnsi"/>
                  <w:b/>
                  <w:bCs/>
                  <w:sz w:val="18"/>
                  <w:szCs w:val="18"/>
                  <w:lang w:val="fr-FR"/>
                </w:rPr>
                <w:delText>les paiements ne commencent pas tant que le service n’est pas fourni</w:delText>
              </w:r>
              <w:r w:rsidRPr="00343F01" w:rsidDel="00201166">
                <w:rPr>
                  <w:rFonts w:asciiTheme="minorHAnsi" w:hAnsiTheme="minorHAnsi" w:cstheme="minorHAnsi"/>
                  <w:sz w:val="18"/>
                  <w:szCs w:val="18"/>
                  <w:lang w:val="fr-FR"/>
                </w:rPr>
                <w:delText xml:space="preserve"> et que la conception et la construction sont financées par le contractant. Le coût de ce financement est recouvré sur les frais de service (et/ou les frais d’utilisation) pour le reste de la période du contrat. Cette méthode de paiement incite fortement le contractant à terminer la phase de construction et à fournir le service le plus rapidement possible afin que les paiements puissent commencer. Cela signifie également que le contractant doit continuer à fournir le service pendant toute la durée du contrat afin de recouvrer tous les coûts de financement.</w:delText>
              </w:r>
            </w:del>
          </w:p>
        </w:tc>
        <w:tc>
          <w:tcPr>
            <w:tcW w:w="2410" w:type="dxa"/>
          </w:tcPr>
          <w:p w14:paraId="18E297FE" w14:textId="03A41846" w:rsidR="00DD7063" w:rsidRPr="00343F01" w:rsidDel="00201166" w:rsidRDefault="00DD7063">
            <w:pPr>
              <w:spacing w:before="0" w:after="0"/>
              <w:jc w:val="left"/>
              <w:rPr>
                <w:del w:id="3715" w:author="Houyem Rais" w:date="2024-02-22T14:46:00Z"/>
                <w:rFonts w:asciiTheme="minorHAnsi" w:hAnsiTheme="minorHAnsi" w:cstheme="minorHAnsi"/>
                <w:sz w:val="16"/>
                <w:szCs w:val="16"/>
                <w:lang w:val="fr-FR"/>
              </w:rPr>
            </w:pPr>
            <w:del w:id="3716" w:author="Houyem Rais" w:date="2024-02-22T14:46:00Z">
              <w:r w:rsidRPr="00343F01" w:rsidDel="00201166">
                <w:rPr>
                  <w:rFonts w:asciiTheme="minorHAnsi" w:hAnsiTheme="minorHAnsi" w:cstheme="minorHAnsi"/>
                  <w:sz w:val="16"/>
                  <w:szCs w:val="16"/>
                  <w:lang w:val="fr-FR"/>
                </w:rPr>
                <w:delText>Il peut arriver que le gouvernement reçoive du secteur privé des offres non sollicitées pour des projets de concession</w:delText>
              </w:r>
              <w:r w:rsidRPr="00343F01" w:rsidDel="00201166">
                <w:rPr>
                  <w:rFonts w:cstheme="minorHAnsi"/>
                  <w:sz w:val="16"/>
                  <w:szCs w:val="16"/>
                  <w:lang w:val="fr-FR"/>
                </w:rPr>
                <w:delText> :</w:delText>
              </w:r>
            </w:del>
          </w:p>
          <w:p w14:paraId="47EDA8CA" w14:textId="6DBDFB2F" w:rsidR="00DD7063" w:rsidRPr="00343F01" w:rsidDel="00201166" w:rsidRDefault="00DD7063">
            <w:pPr>
              <w:spacing w:before="0" w:after="0"/>
              <w:jc w:val="left"/>
              <w:rPr>
                <w:del w:id="3717" w:author="Houyem Rais" w:date="2024-02-22T14:46:00Z"/>
                <w:rFonts w:asciiTheme="minorHAnsi" w:hAnsiTheme="minorHAnsi" w:cstheme="minorHAnsi"/>
                <w:sz w:val="16"/>
                <w:szCs w:val="16"/>
                <w:lang w:val="fr-FR"/>
              </w:rPr>
            </w:pPr>
            <w:del w:id="3718" w:author="Houyem Rais" w:date="2024-02-22T14:46:00Z">
              <w:r w:rsidRPr="00343F01" w:rsidDel="00201166">
                <w:rPr>
                  <w:rFonts w:asciiTheme="minorHAnsi" w:hAnsiTheme="minorHAnsi" w:cstheme="minorHAnsi"/>
                  <w:b/>
                  <w:bCs/>
                  <w:sz w:val="16"/>
                  <w:szCs w:val="16"/>
                  <w:lang w:val="fr-FR"/>
                </w:rPr>
                <w:delText>1.</w:delText>
              </w:r>
              <w:r w:rsidRPr="00343F01" w:rsidDel="00201166">
                <w:rPr>
                  <w:rFonts w:asciiTheme="minorHAnsi" w:hAnsiTheme="minorHAnsi" w:cstheme="minorHAnsi"/>
                  <w:sz w:val="16"/>
                  <w:szCs w:val="16"/>
                  <w:lang w:val="fr-FR"/>
                </w:rPr>
                <w:delText xml:space="preserve"> Si la proposition concerne un secteur avec un organisme de réglementation établi et qu’il existe un cadre pour la réglementation économique des redevances et d’autres aspects du service, le promoteur peut demander à l’organisme de réglementation les licences pertinentes de la manière prescrite ; </w:delText>
              </w:r>
            </w:del>
          </w:p>
          <w:p w14:paraId="03712C19" w14:textId="4FA6D5C4" w:rsidR="00DD7063" w:rsidRPr="00343F01" w:rsidDel="00201166" w:rsidRDefault="00DD7063">
            <w:pPr>
              <w:spacing w:before="0" w:after="0"/>
              <w:jc w:val="left"/>
              <w:rPr>
                <w:del w:id="3719" w:author="Houyem Rais" w:date="2024-02-22T14:46:00Z"/>
                <w:rFonts w:asciiTheme="minorHAnsi" w:hAnsiTheme="minorHAnsi" w:cstheme="minorHAnsi"/>
                <w:sz w:val="16"/>
                <w:szCs w:val="16"/>
                <w:lang w:val="fr-FR"/>
              </w:rPr>
            </w:pPr>
            <w:del w:id="3720" w:author="Houyem Rais" w:date="2024-02-22T14:46:00Z">
              <w:r w:rsidRPr="00343F01" w:rsidDel="00201166">
                <w:rPr>
                  <w:rFonts w:asciiTheme="minorHAnsi" w:hAnsiTheme="minorHAnsi" w:cstheme="minorHAnsi"/>
                  <w:b/>
                  <w:bCs/>
                  <w:sz w:val="16"/>
                  <w:szCs w:val="16"/>
                  <w:lang w:val="fr-FR"/>
                </w:rPr>
                <w:delText>2.</w:delText>
              </w:r>
              <w:r w:rsidRPr="00343F01" w:rsidDel="00201166">
                <w:rPr>
                  <w:rFonts w:asciiTheme="minorHAnsi" w:hAnsiTheme="minorHAnsi" w:cstheme="minorHAnsi"/>
                  <w:sz w:val="16"/>
                  <w:szCs w:val="16"/>
                  <w:lang w:val="fr-FR"/>
                </w:rPr>
                <w:delText xml:space="preserve"> Si la proposition confère des droits qui pourraient créer une forme de monopole dans un secteur sans un organisme de réglementation établi, l’autorité considérera le projet dans le contexte de ses politiques et priorités existantes et pourra l’intégrer à son programme d’investissement. </w:delText>
              </w:r>
              <w:r w:rsidRPr="00343F01" w:rsidDel="00201166">
                <w:rPr>
                  <w:rFonts w:cstheme="minorHAnsi"/>
                  <w:b/>
                  <w:bCs/>
                  <w:sz w:val="16"/>
                  <w:szCs w:val="16"/>
                  <w:lang w:val="fr-FR"/>
                </w:rPr>
                <w:delText>Une fois qu’une analyse de rentabilisation sommaire a été approuvée, un marché public ouvert et concurrentiel peut commencer</w:delText>
              </w:r>
              <w:r w:rsidRPr="00343F01" w:rsidDel="00201166">
                <w:rPr>
                  <w:rFonts w:asciiTheme="minorHAnsi" w:hAnsiTheme="minorHAnsi" w:cstheme="minorHAnsi"/>
                  <w:sz w:val="16"/>
                  <w:szCs w:val="16"/>
                  <w:lang w:val="fr-FR"/>
                </w:rPr>
                <w:delText>.</w:delText>
              </w:r>
            </w:del>
          </w:p>
          <w:p w14:paraId="27B55EF9" w14:textId="01A33CCB" w:rsidR="00DD7063" w:rsidRPr="00343F01" w:rsidDel="00201166" w:rsidRDefault="00DD7063">
            <w:pPr>
              <w:spacing w:before="0" w:after="0"/>
              <w:jc w:val="left"/>
              <w:rPr>
                <w:del w:id="3721" w:author="Houyem Rais" w:date="2024-02-22T14:46:00Z"/>
                <w:rFonts w:asciiTheme="minorHAnsi" w:hAnsiTheme="minorHAnsi" w:cstheme="minorHAnsi"/>
                <w:sz w:val="16"/>
                <w:szCs w:val="16"/>
                <w:lang w:val="fr-FR"/>
              </w:rPr>
            </w:pPr>
            <w:del w:id="3722" w:author="Houyem Rais" w:date="2024-02-22T14:46:00Z">
              <w:r w:rsidRPr="00343F01" w:rsidDel="00201166">
                <w:rPr>
                  <w:rFonts w:asciiTheme="minorHAnsi" w:hAnsiTheme="minorHAnsi" w:cstheme="minorHAnsi"/>
                  <w:b/>
                  <w:bCs/>
                  <w:sz w:val="16"/>
                  <w:szCs w:val="16"/>
                  <w:lang w:val="fr-FR"/>
                </w:rPr>
                <w:delText>3.</w:delText>
              </w:r>
              <w:r w:rsidRPr="00343F01" w:rsidDel="00201166">
                <w:rPr>
                  <w:rFonts w:asciiTheme="minorHAnsi" w:hAnsiTheme="minorHAnsi" w:cstheme="minorHAnsi"/>
                  <w:sz w:val="16"/>
                  <w:szCs w:val="16"/>
                  <w:lang w:val="fr-FR"/>
                </w:rPr>
                <w:delText xml:space="preserve"> Le promoteur du projet serait en mesure de soumissionner pour le projet de la façon habituelle et pourrait tirer profit de ses connaissances et de </w:delText>
              </w:r>
              <w:r w:rsidRPr="00343F01" w:rsidDel="00201166">
                <w:rPr>
                  <w:rFonts w:cstheme="minorHAnsi"/>
                  <w:sz w:val="16"/>
                  <w:szCs w:val="16"/>
                  <w:lang w:val="fr-FR"/>
                </w:rPr>
                <w:delText>ses analyses antérieures</w:delText>
              </w:r>
              <w:r w:rsidRPr="00343F01" w:rsidDel="00201166">
                <w:rPr>
                  <w:rFonts w:asciiTheme="minorHAnsi" w:hAnsiTheme="minorHAnsi" w:cstheme="minorHAnsi"/>
                  <w:sz w:val="16"/>
                  <w:szCs w:val="16"/>
                  <w:lang w:val="fr-FR"/>
                </w:rPr>
                <w:delText>, mais il ne serait pas autorisé à avoir un accès exclusif à l’information</w:delText>
              </w:r>
              <w:r w:rsidRPr="00343F01" w:rsidDel="00201166">
                <w:rPr>
                  <w:rFonts w:cstheme="minorHAnsi"/>
                  <w:sz w:val="16"/>
                  <w:szCs w:val="16"/>
                  <w:lang w:val="fr-FR"/>
                </w:rPr>
                <w:delText>.</w:delText>
              </w:r>
            </w:del>
          </w:p>
        </w:tc>
        <w:tc>
          <w:tcPr>
            <w:tcW w:w="2835" w:type="dxa"/>
          </w:tcPr>
          <w:p w14:paraId="74095085" w14:textId="5A7BA9F3" w:rsidR="00DD7063" w:rsidRPr="00343F01" w:rsidDel="00201166" w:rsidRDefault="00DD7063" w:rsidP="00C53102">
            <w:pPr>
              <w:pStyle w:val="ListParagraph"/>
              <w:numPr>
                <w:ilvl w:val="0"/>
                <w:numId w:val="38"/>
              </w:numPr>
              <w:spacing w:before="0" w:after="0"/>
              <w:ind w:left="175" w:hanging="175"/>
              <w:jc w:val="left"/>
              <w:rPr>
                <w:del w:id="3723" w:author="Houyem Rais" w:date="2024-02-22T14:46:00Z"/>
                <w:rFonts w:cstheme="minorHAnsi"/>
                <w:sz w:val="18"/>
                <w:szCs w:val="18"/>
                <w:lang w:val="fr-FR"/>
              </w:rPr>
            </w:pPr>
            <w:del w:id="3724" w:author="Houyem Rais" w:date="2024-02-22T14:46:00Z">
              <w:r w:rsidRPr="00343F01" w:rsidDel="00201166">
                <w:rPr>
                  <w:rFonts w:cstheme="minorHAnsi"/>
                  <w:sz w:val="18"/>
                  <w:szCs w:val="18"/>
                  <w:lang w:val="fr-FR"/>
                </w:rPr>
                <w:delText>Obligation de finaliser tous les contrats de sous-traitance et de financement pour l’examen par l’autorité ainsi que le contrat de PPP avec l’autorité</w:delText>
              </w:r>
            </w:del>
          </w:p>
          <w:p w14:paraId="2462E4E5" w14:textId="3BBD609F" w:rsidR="00DD7063" w:rsidRPr="00343F01" w:rsidDel="00201166" w:rsidRDefault="00DD7063" w:rsidP="00C53102">
            <w:pPr>
              <w:pStyle w:val="ListParagraph"/>
              <w:numPr>
                <w:ilvl w:val="0"/>
                <w:numId w:val="38"/>
              </w:numPr>
              <w:spacing w:before="0" w:after="0"/>
              <w:ind w:left="175" w:hanging="175"/>
              <w:jc w:val="left"/>
              <w:rPr>
                <w:del w:id="3725" w:author="Houyem Rais" w:date="2024-02-22T14:46:00Z"/>
                <w:rFonts w:cstheme="minorHAnsi"/>
                <w:sz w:val="18"/>
                <w:szCs w:val="18"/>
                <w:lang w:val="fr-FR"/>
              </w:rPr>
            </w:pPr>
            <w:del w:id="3726" w:author="Houyem Rais" w:date="2024-02-22T14:46:00Z">
              <w:r w:rsidRPr="00343F01" w:rsidDel="00201166">
                <w:rPr>
                  <w:rFonts w:cstheme="minorHAnsi"/>
                  <w:sz w:val="18"/>
                  <w:szCs w:val="18"/>
                  <w:lang w:val="fr-FR"/>
                </w:rPr>
                <w:delText>Obligation d’assurer une bonne coordination entre toutes les parties avant la clôture financière</w:delText>
              </w:r>
            </w:del>
          </w:p>
        </w:tc>
        <w:tc>
          <w:tcPr>
            <w:tcW w:w="2105" w:type="dxa"/>
          </w:tcPr>
          <w:p w14:paraId="00F3F24C" w14:textId="3E53BA09" w:rsidR="00DD7063" w:rsidRPr="00343F01" w:rsidDel="00201166" w:rsidRDefault="00DD7063">
            <w:pPr>
              <w:spacing w:before="0" w:after="0"/>
              <w:jc w:val="left"/>
              <w:rPr>
                <w:del w:id="3727" w:author="Houyem Rais" w:date="2024-02-22T14:46:00Z"/>
                <w:rFonts w:asciiTheme="minorHAnsi" w:hAnsiTheme="minorHAnsi" w:cstheme="minorHAnsi"/>
                <w:sz w:val="18"/>
                <w:szCs w:val="18"/>
                <w:lang w:val="fr-FR"/>
              </w:rPr>
            </w:pPr>
            <w:del w:id="3728" w:author="Houyem Rais" w:date="2024-02-22T14:46:00Z">
              <w:r w:rsidRPr="00343F01" w:rsidDel="00201166">
                <w:rPr>
                  <w:rFonts w:asciiTheme="minorHAnsi" w:hAnsiTheme="minorHAnsi" w:cstheme="minorHAnsi"/>
                  <w:sz w:val="18"/>
                  <w:szCs w:val="18"/>
                  <w:lang w:val="fr-FR"/>
                </w:rPr>
                <w:delText>Tout projet de PPP entrepris par une entité d’infrastructure publique d’un État ou d’une administration locale qui n’exige pas une contribution financière ou une garantie souveraine du gouvernement fédéral du Nigeria est exempté de l’application des règlements des Partenariat public-privé du CICR</w:delText>
              </w:r>
            </w:del>
          </w:p>
        </w:tc>
      </w:tr>
    </w:tbl>
    <w:p w14:paraId="6CE660BE" w14:textId="0F81A45E" w:rsidR="00DD7063" w:rsidRPr="00343F01" w:rsidDel="00201166" w:rsidRDefault="00DD7063" w:rsidP="00DD7063">
      <w:pPr>
        <w:pStyle w:val="Heading2"/>
        <w:numPr>
          <w:ilvl w:val="0"/>
          <w:numId w:val="0"/>
        </w:numPr>
        <w:rPr>
          <w:del w:id="3729" w:author="Houyem Rais" w:date="2024-02-22T14:46:00Z"/>
        </w:rPr>
        <w:sectPr w:rsidR="00DD7063" w:rsidRPr="00343F01" w:rsidDel="00201166">
          <w:pgSz w:w="16838" w:h="11906" w:orient="landscape" w:code="9"/>
          <w:pgMar w:top="1440" w:right="1440" w:bottom="1276" w:left="1440" w:header="709" w:footer="709" w:gutter="0"/>
          <w:cols w:space="708"/>
          <w:docGrid w:linePitch="360"/>
        </w:sectPr>
      </w:pPr>
    </w:p>
    <w:p w14:paraId="2A940D4F" w14:textId="2BE15CD1" w:rsidR="00DD7063" w:rsidRPr="00343F01" w:rsidDel="00201166" w:rsidRDefault="00DD7063" w:rsidP="00DD7063">
      <w:pPr>
        <w:pStyle w:val="Heading2"/>
        <w:rPr>
          <w:del w:id="3730" w:author="Houyem Rais" w:date="2024-02-22T14:46:00Z"/>
        </w:rPr>
      </w:pPr>
      <w:bookmarkStart w:id="3731" w:name="_Toc129968870"/>
      <w:bookmarkStart w:id="3732" w:name="_Toc152165322"/>
      <w:bookmarkStart w:id="3733" w:name="_Toc129968840"/>
      <w:del w:id="3734" w:author="Houyem Rais" w:date="2024-02-22T14:46:00Z">
        <w:r w:rsidRPr="00343F01" w:rsidDel="00201166">
          <w:delText>Rôle de la CEDEAO dans l’autoroute du Corridor Abidjan-Lagos</w:delText>
        </w:r>
        <w:bookmarkEnd w:id="3731"/>
        <w:bookmarkEnd w:id="3732"/>
      </w:del>
    </w:p>
    <w:p w14:paraId="0CCF6545" w14:textId="5024ADBF" w:rsidR="00DD7063" w:rsidRPr="00343F01" w:rsidDel="00201166" w:rsidRDefault="00DD7063" w:rsidP="00DD7063">
      <w:pPr>
        <w:jc w:val="mediumKashida"/>
        <w:rPr>
          <w:del w:id="3735" w:author="Houyem Rais" w:date="2024-02-22T14:46:00Z"/>
        </w:rPr>
      </w:pPr>
      <w:del w:id="3736" w:author="Houyem Rais" w:date="2024-02-22T14:46:00Z">
        <w:r w:rsidRPr="00343F01" w:rsidDel="00201166">
          <w:delText xml:space="preserve">L’autorité de gestion du corridor Abidjan-Lagos (the Abidjan-Lagos Corridor Management Authority – ALCoMA) est une entité supranationale créée par le Traité de projet avec pour mission de construire, gérer et assurer le fonctionnement du corridor au nom des cinq pays. Cette autorité n’est pas encore opérationnalisée et son siège n’est pas encore défini. </w:delText>
        </w:r>
        <w:r w:rsidR="008F3785" w:rsidRPr="00343F01" w:rsidDel="00201166">
          <w:delText>La mission de l</w:delText>
        </w:r>
        <w:r w:rsidRPr="00343F01" w:rsidDel="00201166">
          <w:delText>’autorité de gestion du corridor comprend deux sous-composantes :</w:delText>
        </w:r>
      </w:del>
    </w:p>
    <w:p w14:paraId="0B6CCC2E" w14:textId="35594477" w:rsidR="00DD7063" w:rsidRPr="00343F01" w:rsidDel="00201166" w:rsidRDefault="00DD7063" w:rsidP="00DD7063">
      <w:pPr>
        <w:pStyle w:val="BulletList1"/>
        <w:rPr>
          <w:del w:id="3737" w:author="Houyem Rais" w:date="2024-02-22T14:46:00Z"/>
        </w:rPr>
      </w:pPr>
      <w:del w:id="3738" w:author="Houyem Rais" w:date="2024-02-22T14:46:00Z">
        <w:r w:rsidRPr="00343F01" w:rsidDel="00201166">
          <w:delText>Étude diagnostique :</w:delText>
        </w:r>
      </w:del>
    </w:p>
    <w:p w14:paraId="67E1B875" w14:textId="106C9DAB" w:rsidR="00DD7063" w:rsidRPr="00343F01" w:rsidDel="00201166" w:rsidRDefault="00DD7063" w:rsidP="00C53102">
      <w:pPr>
        <w:pStyle w:val="ListParagraph"/>
        <w:numPr>
          <w:ilvl w:val="1"/>
          <w:numId w:val="41"/>
        </w:numPr>
        <w:spacing w:before="0" w:after="80"/>
        <w:ind w:left="993" w:hanging="284"/>
        <w:jc w:val="mediumKashida"/>
        <w:rPr>
          <w:del w:id="3739" w:author="Houyem Rais" w:date="2024-02-22T14:46:00Z"/>
        </w:rPr>
      </w:pPr>
      <w:del w:id="3740" w:author="Houyem Rais" w:date="2024-02-22T14:46:00Z">
        <w:r w:rsidRPr="00343F01" w:rsidDel="00201166">
          <w:delText>Évaluer et examiner les cadres institutionnels et opérationnels existants sur les corridors du continent par rapport aux meilleures pratiques internationales ;</w:delText>
        </w:r>
      </w:del>
    </w:p>
    <w:p w14:paraId="596E3FBD" w14:textId="621639CB" w:rsidR="00DD7063" w:rsidRPr="00343F01" w:rsidDel="00201166" w:rsidRDefault="00DD7063" w:rsidP="00C53102">
      <w:pPr>
        <w:pStyle w:val="ListParagraph"/>
        <w:numPr>
          <w:ilvl w:val="1"/>
          <w:numId w:val="41"/>
        </w:numPr>
        <w:spacing w:before="0" w:after="80"/>
        <w:ind w:left="993" w:hanging="284"/>
        <w:jc w:val="mediumKashida"/>
        <w:rPr>
          <w:del w:id="3741" w:author="Houyem Rais" w:date="2024-02-22T14:46:00Z"/>
        </w:rPr>
      </w:pPr>
      <w:del w:id="3742" w:author="Houyem Rais" w:date="2024-02-22T14:46:00Z">
        <w:r w:rsidRPr="00343F01" w:rsidDel="00201166">
          <w:delText>Identifier les arrangements institutionnels nécessaires, le caractère et les fonctionnalités pour la mise en opération d’une autorité supranationale semi-autonome ;</w:delText>
        </w:r>
      </w:del>
    </w:p>
    <w:p w14:paraId="75900A54" w14:textId="5B6CDDF6" w:rsidR="00DD7063" w:rsidRPr="00343F01" w:rsidDel="00201166" w:rsidRDefault="00DD7063" w:rsidP="00C53102">
      <w:pPr>
        <w:pStyle w:val="ListParagraph"/>
        <w:numPr>
          <w:ilvl w:val="1"/>
          <w:numId w:val="41"/>
        </w:numPr>
        <w:spacing w:before="0" w:after="80"/>
        <w:ind w:left="993" w:hanging="284"/>
        <w:jc w:val="mediumKashida"/>
        <w:rPr>
          <w:del w:id="3743" w:author="Houyem Rais" w:date="2024-02-22T14:46:00Z"/>
        </w:rPr>
      </w:pPr>
      <w:del w:id="3744" w:author="Houyem Rais" w:date="2024-02-22T14:46:00Z">
        <w:r w:rsidRPr="00343F01" w:rsidDel="00201166">
          <w:delText>En conséquence, élaborer un cadre juridique et institutionnel, les modalités et les capacités requises pour la mise en place de l’ALCoMA (0,34 million d’UC de l’IPPF).</w:delText>
        </w:r>
      </w:del>
    </w:p>
    <w:p w14:paraId="31E91C19" w14:textId="69525304" w:rsidR="00DD7063" w:rsidRPr="00343F01" w:rsidDel="00201166" w:rsidRDefault="00DD7063" w:rsidP="00DD7063">
      <w:pPr>
        <w:pStyle w:val="BulletList1"/>
        <w:rPr>
          <w:del w:id="3745" w:author="Houyem Rais" w:date="2024-02-22T14:46:00Z"/>
        </w:rPr>
      </w:pPr>
      <w:del w:id="3746" w:author="Houyem Rais" w:date="2024-02-22T14:46:00Z">
        <w:r w:rsidRPr="00343F01" w:rsidDel="00201166">
          <w:delText>Installation, opérationnalisation et renforcement les capacités (coûts d’installation et soutien opérationnel d’un an) (0,70 million du FAD).</w:delText>
        </w:r>
      </w:del>
    </w:p>
    <w:p w14:paraId="56E7ADFE" w14:textId="214BD1F5" w:rsidR="00DD7063" w:rsidRPr="00343F01" w:rsidDel="00201166" w:rsidRDefault="00DD7063" w:rsidP="00DD7063">
      <w:pPr>
        <w:jc w:val="mediumKashida"/>
        <w:rPr>
          <w:del w:id="3747" w:author="Houyem Rais" w:date="2024-02-22T14:46:00Z"/>
        </w:rPr>
      </w:pPr>
      <w:del w:id="3748" w:author="Houyem Rais" w:date="2024-02-22T14:46:00Z">
        <w:r w:rsidRPr="00343F01" w:rsidDel="00201166">
          <w:delText xml:space="preserve">La Commission de la CEDEAO est l'agence chargée de l'exécution. En conformité avec le projet traité, un Comité de pilotage, composé de représentants des ministères sectoriels compétents de chaque pays membre participant, </w:delText>
        </w:r>
        <w:r w:rsidR="00B42FA8" w:rsidRPr="00343F01" w:rsidDel="00201166">
          <w:delText>jouera</w:delText>
        </w:r>
        <w:r w:rsidRPr="00343F01" w:rsidDel="00201166">
          <w:delText xml:space="preserve"> un rôle de surveillance. La CEDEAO sera représentée au Comité de pilotage par le Commissaire aux infrastructures et assurera la coordination à côté du PMC au niveau ministériel, par l’entremise du CP.</w:delText>
        </w:r>
      </w:del>
    </w:p>
    <w:p w14:paraId="110ACAFC" w14:textId="5EE21882" w:rsidR="00DD7063" w:rsidRPr="00343F01" w:rsidDel="00201166" w:rsidRDefault="00DD7063" w:rsidP="00DD7063">
      <w:pPr>
        <w:jc w:val="mediumKashida"/>
        <w:rPr>
          <w:del w:id="3749" w:author="Houyem Rais" w:date="2024-02-22T14:46:00Z"/>
        </w:rPr>
      </w:pPr>
      <w:del w:id="3750" w:author="Houyem Rais" w:date="2024-02-22T14:46:00Z">
        <w:r w:rsidRPr="00343F01" w:rsidDel="00201166">
          <w:delText>La question de la gouvernance peut découler des décisions de passation de marchés et des modalités de création de l’ALCoMA, qui peut se présenter sous la forme de conflits de rôles entre la CEDEAO et l’ALCoMA. Les risques fiduciaires seront réduits grâce à l'utilisation systématique des règles de la Banque Africaine de Développement et des audits financiers périodiques pour fournir une rétroaction et une alerte précoce.</w:delText>
        </w:r>
      </w:del>
    </w:p>
    <w:p w14:paraId="77678884" w14:textId="16E905D2" w:rsidR="00DD7063" w:rsidRPr="00780A3A" w:rsidDel="00201166" w:rsidRDefault="00DD7063" w:rsidP="00DD7063">
      <w:pPr>
        <w:jc w:val="mediumKashida"/>
        <w:rPr>
          <w:del w:id="3751" w:author="Houyem Rais" w:date="2024-02-22T14:46:00Z"/>
        </w:rPr>
      </w:pPr>
      <w:del w:id="3752" w:author="Houyem Rais" w:date="2024-02-22T14:46:00Z">
        <w:r w:rsidRPr="00343F01" w:rsidDel="00201166">
          <w:delText>Le cadre opérationnel et de maintenance à l’échelle du corridor en ce qui concerne l’ALCoMA seront édictés dans le cadre des textes relatifs à la mise en place de l'autorité. La réunion du Comité de Pilotage du Corridor Abidjan-Lagos tenue en décembre 2022 a approuvé le début de la constitution du conseil d'administration de l'ALCoMA et a chargé la CEDEAO de demander officiellement aux pays membres des nominations pour siéger au conseil d'administration.</w:delText>
        </w:r>
        <w:r w:rsidRPr="00343F01" w:rsidDel="00201166">
          <w:rPr>
            <w:rStyle w:val="FootnoteReference"/>
          </w:rPr>
          <w:delText xml:space="preserve"> </w:delText>
        </w:r>
        <w:r w:rsidRPr="00343F01" w:rsidDel="00201166">
          <w:rPr>
            <w:rStyle w:val="FootnoteReference"/>
          </w:rPr>
          <w:footnoteReference w:id="15"/>
        </w:r>
      </w:del>
    </w:p>
    <w:p w14:paraId="7CF84DDB" w14:textId="37AF92E3" w:rsidR="00DD7063" w:rsidRPr="00343F01" w:rsidDel="00201166" w:rsidRDefault="00DD7063" w:rsidP="00DD7063">
      <w:pPr>
        <w:rPr>
          <w:del w:id="3755" w:author="Houyem Rais" w:date="2024-02-22T14:46:00Z"/>
        </w:rPr>
      </w:pPr>
    </w:p>
    <w:p w14:paraId="6A5452B9" w14:textId="16776F56" w:rsidR="00DD7063" w:rsidRPr="00343F01" w:rsidRDefault="00DD7063">
      <w:pPr>
        <w:spacing w:before="0" w:after="160"/>
        <w:jc w:val="left"/>
        <w:rPr>
          <w:rFonts w:ascii="Calibri" w:eastAsiaTheme="majorEastAsia" w:hAnsi="Calibri" w:cstheme="majorBidi"/>
          <w:b/>
          <w:bCs/>
          <w:color w:val="0070C0"/>
          <w:sz w:val="28"/>
          <w:szCs w:val="26"/>
        </w:rPr>
      </w:pPr>
      <w:del w:id="3756" w:author="Houyem Rais" w:date="2024-02-22T14:46:00Z">
        <w:r w:rsidRPr="00343F01" w:rsidDel="00201166">
          <w:br w:type="page"/>
        </w:r>
      </w:del>
    </w:p>
    <w:p w14:paraId="5D1A3FC9" w14:textId="50156056" w:rsidR="00DD7063" w:rsidRPr="00343F01" w:rsidRDefault="00ED75E5" w:rsidP="00DD7063">
      <w:pPr>
        <w:pStyle w:val="Heading1"/>
      </w:pPr>
      <w:bookmarkStart w:id="3757" w:name="_Toc152165323"/>
      <w:bookmarkEnd w:id="3733"/>
      <w:r w:rsidRPr="00343F01">
        <w:t>Benchmark international des projets d’autoroutes interrégionales</w:t>
      </w:r>
      <w:bookmarkEnd w:id="3757"/>
    </w:p>
    <w:p w14:paraId="530DF3AF" w14:textId="77777777" w:rsidR="00DD7063" w:rsidRPr="00343F01" w:rsidRDefault="00DD7063" w:rsidP="00DD7063">
      <w:pPr>
        <w:pStyle w:val="Heading2"/>
      </w:pPr>
      <w:bookmarkStart w:id="3758" w:name="_Toc129968841"/>
      <w:bookmarkStart w:id="3759" w:name="_Toc152165324"/>
      <w:r w:rsidRPr="00343F01">
        <w:t>La route à péage Dakar-Diamniadio - Sénégal</w:t>
      </w:r>
      <w:bookmarkEnd w:id="3758"/>
      <w:bookmarkEnd w:id="3759"/>
    </w:p>
    <w:p w14:paraId="594A6F78" w14:textId="77777777" w:rsidR="00DD7063" w:rsidRPr="00343F01" w:rsidRDefault="00DD7063" w:rsidP="00DD7063">
      <w:pPr>
        <w:pStyle w:val="Heading3"/>
        <w:rPr>
          <w:lang w:eastAsia="en-GB"/>
        </w:rPr>
      </w:pPr>
      <w:bookmarkStart w:id="3760" w:name="_Toc152165325"/>
      <w:r w:rsidRPr="00343F01">
        <w:rPr>
          <w:lang w:eastAsia="en-GB"/>
        </w:rPr>
        <w:t>Présentation du projet</w:t>
      </w:r>
      <w:bookmarkEnd w:id="3760"/>
    </w:p>
    <w:p w14:paraId="17A321D8" w14:textId="77777777" w:rsidR="00DD7063" w:rsidRPr="00343F01" w:rsidRDefault="00DD7063" w:rsidP="00DD7063">
      <w:r w:rsidRPr="00343F01">
        <w:t>Dakar est une ville en pleine expansion, géographiquement contrainte par un centre-ville situé à l'extrémité ouest d'une péninsule dont les banlieues se sont étendues vers l'est. Les déplacements le long du corridor ont augmenté en volume en raison de l'expansion des banlieues, de la croissance économique et de l'augmentation des revenus. La route existante était mal conçue, mal gérée et manquait de capacité pour répondre à la demande actuelle en matière de mobilité, ce qui ne laissait guère de place à la croissance de la demande de mobilité. Le train urbain existant a une faible capacité et est mal entretenu. Le manque de capacité routière freine la croissance de l'économie locale avec des répercussions à l'échelle nationale. Le besoin pour une autoroute à grande capacité était donc très fort.</w:t>
      </w:r>
    </w:p>
    <w:p w14:paraId="68560760" w14:textId="3E7A3ED2" w:rsidR="00DD7063" w:rsidRPr="00343F01" w:rsidRDefault="00DD7063" w:rsidP="00DD7063">
      <w:r w:rsidRPr="00343F01">
        <w:t>Le projet de route à péage Dakar-Diamniadio a visé à construire trois voies pour chacune des deux directions. La longueur de la route est de 32 km au total, dont 20,5 km forment la concession. La construction été de type Greenfield et les couts d'investissement s’élevaient à 264,6 M$ pour la concession.</w:t>
      </w:r>
      <w:r w:rsidR="006A788C" w:rsidRPr="00343F01">
        <w:rPr>
          <w:rStyle w:val="FootnoteReference"/>
        </w:rPr>
        <w:footnoteReference w:id="16"/>
      </w:r>
    </w:p>
    <w:p w14:paraId="4765D8A6" w14:textId="08BC695C" w:rsidR="00DD7063" w:rsidRPr="00343F01" w:rsidRDefault="00DD7063" w:rsidP="00DD7063">
      <w:r w:rsidRPr="00343F01">
        <w:t>Un contrat de concession a été signé entre l'Agence nationale de promotion de l'investissement et des grands travaux (APIX-SA) (Autorité adjudicatrice) et la Société Eiffage de la Nouvelle Autoroute Concédée (SENAC) (Concessionnaire) pour une période de 30 ans. Les revenus des projets provenaient des péages réels.</w:t>
      </w:r>
      <w:r w:rsidR="00B865D6" w:rsidRPr="00343F01">
        <w:rPr>
          <w:rStyle w:val="FootnoteReference"/>
        </w:rPr>
        <w:footnoteReference w:id="17"/>
      </w:r>
    </w:p>
    <w:p w14:paraId="29352BED" w14:textId="77777777" w:rsidR="00DD7063" w:rsidRPr="00343F01" w:rsidRDefault="00DD7063" w:rsidP="00DD7063">
      <w:r w:rsidRPr="00343F01">
        <w:t>La première phase du Projet de Construction de l’Autoroute Dakar-Diamniadio a commencé en juillet 2005 et s'est terminé en septembre 2009 (appel d'offre traditionnel). Entre décembre 2006 et aout 2013 les phases de construction 2 et 3 en pris place par étape (Appel d'offre en PPP).</w:t>
      </w:r>
    </w:p>
    <w:p w14:paraId="77E2F1D8" w14:textId="77777777" w:rsidR="00DD7063" w:rsidRPr="00343F01" w:rsidRDefault="00DD7063" w:rsidP="00DD7063">
      <w:pPr>
        <w:pStyle w:val="Heading3"/>
        <w:rPr>
          <w:lang w:eastAsia="en-GB"/>
        </w:rPr>
      </w:pPr>
      <w:bookmarkStart w:id="3761" w:name="_Toc152165326"/>
      <w:r w:rsidRPr="00343F01">
        <w:rPr>
          <w:lang w:eastAsia="en-GB"/>
        </w:rPr>
        <w:t>Principaux enseignements tirés</w:t>
      </w:r>
      <w:bookmarkEnd w:id="3761"/>
    </w:p>
    <w:p w14:paraId="5864E800" w14:textId="77777777" w:rsidR="00DD7063" w:rsidRPr="00343F01" w:rsidRDefault="00DD7063" w:rsidP="00DD7063">
      <w:pPr>
        <w:spacing w:after="0" w:line="240" w:lineRule="auto"/>
      </w:pPr>
      <w:r w:rsidRPr="00343F01">
        <w:rPr>
          <w:b/>
          <w:bCs/>
        </w:rPr>
        <w:t>Analyse de rentabilisation pour le péage :</w:t>
      </w:r>
      <w:r w:rsidRPr="00343F01">
        <w:t xml:space="preserve"> En dépit de la commercialisation anticipée par le concessionnaire, les péages ont suscité des critiques et quelques protestations. Ceux-ci ont été moins expérimentés ailleurs, peut-être en raison de la promotion anticipée des avantages de la route aux utilisateurs potentiels, des péages antérieurs le long du couloir et de l'existence d'une solution de rechange non aménagée.</w:t>
      </w:r>
    </w:p>
    <w:p w14:paraId="32251DA5" w14:textId="77777777" w:rsidR="00DD7063" w:rsidRPr="00343F01" w:rsidRDefault="00DD7063" w:rsidP="00DD7063">
      <w:pPr>
        <w:spacing w:after="0" w:line="240" w:lineRule="auto"/>
      </w:pPr>
      <w:r w:rsidRPr="00343F01">
        <w:rPr>
          <w:b/>
          <w:bCs/>
        </w:rPr>
        <w:t>Cadre législatif et institutionnel :</w:t>
      </w:r>
      <w:r w:rsidRPr="00343F01">
        <w:t xml:space="preserve"> Avec le soutien clé des partenaires de développement, le gouvernement du Sénégal a créé un cadre législatif et institutionnel efficace qui était essentiel pour permettre l'appel d’offres en PPP. Ce cadre a été affiné au cours de la passation des marchés DDTH, la première transaction PPP majeure du Sénégal, et un affinement supplémentaire est prévu pour l'avenir.</w:t>
      </w:r>
    </w:p>
    <w:p w14:paraId="54EF0E05" w14:textId="77777777" w:rsidR="00DD7063" w:rsidRPr="00343F01" w:rsidRDefault="00DD7063" w:rsidP="00DD7063">
      <w:pPr>
        <w:spacing w:after="0" w:line="240" w:lineRule="auto"/>
      </w:pPr>
      <w:r w:rsidRPr="00343F01">
        <w:rPr>
          <w:b/>
          <w:bCs/>
        </w:rPr>
        <w:t>Concurrence et appel d’offres :</w:t>
      </w:r>
      <w:r w:rsidRPr="00343F01">
        <w:t xml:space="preserve"> Le projet a attiré trois offres concurrentielles du secteur privé et, compte tenu du manque d'expérience des PPP autoroutiers en Afrique de l'Ouest, cette réponse témoigne de la robustesse du cadre législatif et institutionnel PPP sénégalais et du développement du projet DDTH. Il a fallu près de deux ans pour obtenir la clôture financière à partir de l'annonce du </w:t>
      </w:r>
      <w:r w:rsidRPr="00343F01">
        <w:lastRenderedPageBreak/>
        <w:t>candidat privilégié. Cependant, cela était prévu pour une première concession importante de PPP et reflète l'engagement envers le processus PPP de la part des partenaires des secteurs public et privé.</w:t>
      </w:r>
    </w:p>
    <w:p w14:paraId="12DA5173" w14:textId="3665E294" w:rsidR="00DD7063" w:rsidRPr="00343F01" w:rsidRDefault="00DD7063" w:rsidP="00696226">
      <w:pPr>
        <w:spacing w:after="0" w:line="240" w:lineRule="auto"/>
      </w:pPr>
      <w:r w:rsidRPr="00343F01">
        <w:rPr>
          <w:b/>
          <w:bCs/>
        </w:rPr>
        <w:t>Financement privé limité :</w:t>
      </w:r>
      <w:r w:rsidRPr="00343F01">
        <w:t xml:space="preserve"> Le projet a attiré suffisamment d'intérêt du secteur privé pour qu'un marché véritablement concurrentiel soit mis en place. Cependant, seul un financement privé limité a été attiré, largement financé par les banques de développement.</w:t>
      </w:r>
      <w:r w:rsidR="00696226" w:rsidRPr="00343F01">
        <w:t xml:space="preserve"> </w:t>
      </w:r>
      <w:r w:rsidRPr="00343F01">
        <w:t>Le ratio dette / fonds propres est de 87 :13, ce qui est relativement élevé pour une concession de PPP.</w:t>
      </w:r>
    </w:p>
    <w:p w14:paraId="5C73538F" w14:textId="77777777" w:rsidR="00DD7063" w:rsidRPr="00343F01" w:rsidRDefault="00DD7063" w:rsidP="00DD7063">
      <w:pPr>
        <w:spacing w:after="0" w:line="240" w:lineRule="auto"/>
      </w:pPr>
      <w:r w:rsidRPr="00343F01">
        <w:rPr>
          <w:b/>
          <w:bCs/>
        </w:rPr>
        <w:t>Atténuation des impacts sociaux :</w:t>
      </w:r>
      <w:r w:rsidRPr="00343F01">
        <w:t xml:space="preserve"> Les avantages secondaires majeurs ont découlé de la DDTH. Ceux-ci comprenaient la réinstallation des résidents le long de l'emprise de la route dans des logements améliorés, la relocalisation et l'amélioration d'un grand dépotoir informel, la formalisation de la propriété des logements et la restructuration de la banlieue de Pikine. Ces améliorations ont été requises et financées par les partenaires au développement.</w:t>
      </w:r>
    </w:p>
    <w:p w14:paraId="4F598A49" w14:textId="2139DF1A" w:rsidR="00DD7063" w:rsidRPr="00343F01" w:rsidRDefault="00DD7063" w:rsidP="00DD7063">
      <w:pPr>
        <w:pStyle w:val="Heading2"/>
        <w:rPr>
          <w:lang w:eastAsia="en-GB"/>
        </w:rPr>
      </w:pPr>
      <w:bookmarkStart w:id="3762" w:name="_Toc129968842"/>
      <w:bookmarkStart w:id="3763" w:name="_Toc152165327"/>
      <w:r w:rsidRPr="00343F01">
        <w:rPr>
          <w:lang w:eastAsia="en-GB"/>
        </w:rPr>
        <w:t>L</w:t>
      </w:r>
      <w:r w:rsidR="006C1A1E" w:rsidRPr="00343F01">
        <w:rPr>
          <w:lang w:eastAsia="en-GB"/>
        </w:rPr>
        <w:t>e dédoublement de l</w:t>
      </w:r>
      <w:r w:rsidRPr="00343F01">
        <w:rPr>
          <w:lang w:eastAsia="en-GB"/>
        </w:rPr>
        <w:t>a route d'Accra-Kumasi – Ghana</w:t>
      </w:r>
      <w:bookmarkEnd w:id="3762"/>
      <w:bookmarkEnd w:id="3763"/>
    </w:p>
    <w:p w14:paraId="391AFD98" w14:textId="77777777" w:rsidR="00DD7063" w:rsidRPr="00343F01" w:rsidRDefault="00DD7063" w:rsidP="00DD7063">
      <w:pPr>
        <w:pStyle w:val="Heading3"/>
        <w:rPr>
          <w:lang w:eastAsia="en-GB"/>
        </w:rPr>
      </w:pPr>
      <w:bookmarkStart w:id="3764" w:name="_Toc152165328"/>
      <w:r w:rsidRPr="00343F01">
        <w:rPr>
          <w:lang w:eastAsia="en-GB"/>
        </w:rPr>
        <w:t>Présentation du projet</w:t>
      </w:r>
      <w:bookmarkEnd w:id="3764"/>
    </w:p>
    <w:p w14:paraId="5B7F7959" w14:textId="576448B9" w:rsidR="00DD7063" w:rsidRPr="00343F01" w:rsidRDefault="00A003B1" w:rsidP="00DD7063">
      <w:pPr>
        <w:rPr>
          <w:lang w:eastAsia="en-GB"/>
        </w:rPr>
      </w:pPr>
      <w:r w:rsidRPr="00343F01">
        <w:rPr>
          <w:lang w:eastAsia="en-GB"/>
        </w:rPr>
        <w:t>La route d'Accra-Kumasi est d’e</w:t>
      </w:r>
      <w:r w:rsidR="00DD7063" w:rsidRPr="00343F01">
        <w:rPr>
          <w:lang w:eastAsia="en-GB"/>
        </w:rPr>
        <w:t>nviron 240 km reliant la capitale nationale du Ghana, Accra (1,7 million) avec Kumasi la capitale de la région Ashanti (1,2 million), les deux principaux centres commerciaux du Ghana, avec l'intention de relier le nouveau port de conteneurs de Kumasi à Accra et son port maritime. Le d</w:t>
      </w:r>
      <w:r w:rsidR="00365FCE" w:rsidRPr="00343F01">
        <w:rPr>
          <w:lang w:eastAsia="en-GB"/>
        </w:rPr>
        <w:t>éd</w:t>
      </w:r>
      <w:r w:rsidR="00DD7063" w:rsidRPr="00343F01">
        <w:rPr>
          <w:lang w:eastAsia="en-GB"/>
        </w:rPr>
        <w:t>oublement de la route Accra-Kumasi a des avantages économiques évidents et constitue un objectif de longue date de la politique routière nationale. Les temps de trajet actuels de 5 heures et demie devraient être réduits à 2 heures et demie avec une amélioration substantielle de la sécurité routière (Brownfield). L'environnement des villes et des villages le long de la route sera amélioré par des contournements. La route existante a été améliorée de façon fragmentaire et le nouveau projet offrirait une autoroute de qualité constante entre les deux principaux centres commerciaux du Ghana.</w:t>
      </w:r>
    </w:p>
    <w:p w14:paraId="445F2FF6" w14:textId="77777777" w:rsidR="00DD7063" w:rsidRPr="00343F01" w:rsidRDefault="00DD7063" w:rsidP="00DD7063">
      <w:pPr>
        <w:spacing w:after="0" w:line="240" w:lineRule="auto"/>
        <w:rPr>
          <w:lang w:eastAsia="en-GB"/>
        </w:rPr>
      </w:pPr>
      <w:r w:rsidRPr="00343F01">
        <w:rPr>
          <w:lang w:eastAsia="en-GB"/>
        </w:rPr>
        <w:t>Les constructions ont eu lieu entre 2014 et 2017. Les coûts d’investissement ont atteint 400 millions de dollars. Le projet été financés à l’aide de Wellington Trust (Canada), Savarino Ghana LLC (États-Unis), DSC Infrastructure LLC (Dubaï) et Industrial Development Corporation (Afrique du Sud)</w:t>
      </w:r>
    </w:p>
    <w:p w14:paraId="12BFC809" w14:textId="0342013B" w:rsidR="00DD7063" w:rsidRPr="00343F01" w:rsidRDefault="00DD7063" w:rsidP="00DD7063">
      <w:pPr>
        <w:spacing w:after="0" w:line="240" w:lineRule="auto"/>
        <w:rPr>
          <w:lang w:eastAsia="en-GB"/>
        </w:rPr>
      </w:pPr>
      <w:r w:rsidRPr="00343F01">
        <w:rPr>
          <w:lang w:eastAsia="en-GB"/>
        </w:rPr>
        <w:t>L’accord de concession a été signé entre le ministère des Routes et des autoroutes (Autorité adjudicatrice) et la Société des routes à péage artériel (ATRCL) (Concessionnaire) pour une période de 30 ans. Il a été décidé que les revenus proviendront des Péages réels et services auxiliaires (baux fonciers, panneaux d'affichage, stations d'essence et de service).</w:t>
      </w:r>
      <w:r w:rsidR="008B3E53" w:rsidRPr="00343F01">
        <w:rPr>
          <w:rStyle w:val="FootnoteReference"/>
          <w:lang w:eastAsia="en-GB"/>
        </w:rPr>
        <w:footnoteReference w:id="18"/>
      </w:r>
    </w:p>
    <w:p w14:paraId="6269C8AD" w14:textId="77777777" w:rsidR="00DD7063" w:rsidRPr="00343F01" w:rsidRDefault="00DD7063" w:rsidP="00751B18">
      <w:pPr>
        <w:pStyle w:val="Heading3"/>
        <w:rPr>
          <w:lang w:eastAsia="en-GB"/>
        </w:rPr>
      </w:pPr>
      <w:bookmarkStart w:id="3765" w:name="_Toc152165329"/>
      <w:r w:rsidRPr="00343F01">
        <w:rPr>
          <w:lang w:eastAsia="en-GB"/>
        </w:rPr>
        <w:t>Principaux enseignements tirés</w:t>
      </w:r>
      <w:bookmarkEnd w:id="3765"/>
    </w:p>
    <w:p w14:paraId="0F4472A9" w14:textId="4A23231F" w:rsidR="00DD7063" w:rsidRPr="00343F01" w:rsidRDefault="00DD7063" w:rsidP="00DD7063">
      <w:r w:rsidRPr="00343F01">
        <w:rPr>
          <w:b/>
          <w:bCs/>
          <w:lang w:eastAsia="en-GB"/>
        </w:rPr>
        <w:t>Analyse de rentabilisation pour le péage :</w:t>
      </w:r>
      <w:r w:rsidRPr="00343F01">
        <w:rPr>
          <w:lang w:eastAsia="en-GB"/>
        </w:rPr>
        <w:t xml:space="preserve"> </w:t>
      </w:r>
      <w:r w:rsidR="00057616" w:rsidRPr="00343F01">
        <w:rPr>
          <w:lang w:eastAsia="en-GB"/>
        </w:rPr>
        <w:t>L</w:t>
      </w:r>
      <w:r w:rsidRPr="00343F01">
        <w:rPr>
          <w:lang w:eastAsia="en-GB"/>
        </w:rPr>
        <w:t xml:space="preserve">'analyse de rentabilisation pour mener à bien le projet </w:t>
      </w:r>
      <w:r w:rsidR="002626CB" w:rsidRPr="00343F01">
        <w:rPr>
          <w:lang w:eastAsia="en-GB"/>
        </w:rPr>
        <w:t>en</w:t>
      </w:r>
      <w:r w:rsidRPr="00343F01">
        <w:rPr>
          <w:lang w:eastAsia="en-GB"/>
        </w:rPr>
        <w:t xml:space="preserve"> PPP n'a pas été correctement développée en raison du manque de directives d'appel d’offres en PPP et d'expérience antérieure au sein du MRH et pour l’ATRCL dans la préparation de sa docum</w:t>
      </w:r>
      <w:r w:rsidRPr="00343F01">
        <w:t>entation.</w:t>
      </w:r>
    </w:p>
    <w:p w14:paraId="4FEF80C1" w14:textId="77777777" w:rsidR="00DD7063" w:rsidRPr="00343F01" w:rsidRDefault="00DD7063" w:rsidP="00DD7063">
      <w:r w:rsidRPr="00343F01">
        <w:t>Les péages existants sont bas, même après l'augmentation de 2011, avec seulement trois postes de péage le long de l'autoroute. On craint que les tarifs des droits de concession ne soient inabordables pour certains utilisateurs existants (par exemple les transports publics et les petits camions) et politiquement impopulaires.</w:t>
      </w:r>
    </w:p>
    <w:p w14:paraId="322B5145" w14:textId="77777777" w:rsidR="00DD7063" w:rsidRPr="00343F01" w:rsidRDefault="00DD7063" w:rsidP="00DD7063">
      <w:pPr>
        <w:rPr>
          <w:lang w:eastAsia="en-GB"/>
        </w:rPr>
      </w:pPr>
      <w:r w:rsidRPr="00343F01">
        <w:rPr>
          <w:b/>
          <w:bCs/>
          <w:lang w:eastAsia="en-GB"/>
        </w:rPr>
        <w:t>Absence de cadre institutionnel ou législatif :</w:t>
      </w:r>
      <w:r w:rsidRPr="00343F01">
        <w:rPr>
          <w:lang w:eastAsia="en-GB"/>
        </w:rPr>
        <w:t xml:space="preserve"> L'acquisition de la route Accra-Kumasi en PPP a été initialement entreprise en l'absence d'une politique ou de directives PPP. Des lignes directrices sont en </w:t>
      </w:r>
      <w:r w:rsidRPr="00343F01">
        <w:rPr>
          <w:lang w:eastAsia="en-GB"/>
        </w:rPr>
        <w:lastRenderedPageBreak/>
        <w:t>place depuis 2004 et révisées, ainsi que la mise en place des institutions habilitantes, en 2011. Il n'y a toujours pas de cadre législatif pour les appels d’offres de PPP, bien qu'un projet de loi ait été publié</w:t>
      </w:r>
    </w:p>
    <w:p w14:paraId="42D97FC9" w14:textId="77777777" w:rsidR="00DD7063" w:rsidRPr="00343F01" w:rsidRDefault="00DD7063" w:rsidP="00DD7063">
      <w:r w:rsidRPr="00343F01">
        <w:rPr>
          <w:b/>
          <w:bCs/>
          <w:lang w:eastAsia="en-GB"/>
        </w:rPr>
        <w:t>Concurrence et appel d’offres :</w:t>
      </w:r>
      <w:r w:rsidRPr="00343F01">
        <w:rPr>
          <w:lang w:eastAsia="en-GB"/>
        </w:rPr>
        <w:t xml:space="preserve"> L'une des</w:t>
      </w:r>
      <w:r w:rsidRPr="00343F01">
        <w:t xml:space="preserve"> principales préoccupations est la nature non sollicitée de la soumission et, par conséquent, l'absence d'un processus d'appel d’offres concurrentiel.</w:t>
      </w:r>
    </w:p>
    <w:p w14:paraId="2D0812F2" w14:textId="77777777" w:rsidR="00DD7063" w:rsidRPr="00343F01" w:rsidRDefault="00DD7063" w:rsidP="00DD7063">
      <w:pPr>
        <w:rPr>
          <w:lang w:eastAsia="en-GB"/>
        </w:rPr>
      </w:pPr>
      <w:r w:rsidRPr="00343F01">
        <w:t xml:space="preserve">Malgré les travaux entrepris, de nombreuses sections de l'autoroute Accra-Kumasi ne sont toujours pas améliorées. L'appel d’offres de la partie importante de la section Achimota-Ofankor au nord d'Accra a fait l'objet d'un audit du gouvernement du Ghana (GOG). Cela a révélé des normes d'appel d’offres inadéquates, notamment une seule soumission évaluée et une augmentation de 217% des </w:t>
      </w:r>
      <w:r w:rsidRPr="00343F01">
        <w:rPr>
          <w:lang w:eastAsia="en-GB"/>
        </w:rPr>
        <w:t>coûts.</w:t>
      </w:r>
    </w:p>
    <w:p w14:paraId="29CB87FC" w14:textId="77777777" w:rsidR="00DD7063" w:rsidRPr="00343F01" w:rsidRDefault="00DD7063" w:rsidP="00DD7063">
      <w:pPr>
        <w:rPr>
          <w:lang w:eastAsia="en-GB"/>
        </w:rPr>
      </w:pPr>
      <w:r w:rsidRPr="00343F01">
        <w:rPr>
          <w:b/>
          <w:bCs/>
          <w:lang w:eastAsia="en-GB"/>
        </w:rPr>
        <w:t xml:space="preserve">Absence d'alternative de remplacement : </w:t>
      </w:r>
      <w:r w:rsidRPr="00343F01">
        <w:rPr>
          <w:lang w:eastAsia="en-GB"/>
        </w:rPr>
        <w:t>il n'y a pas d'alternative réaliste et non tacite à l'autoroute dans de nombreux endroits. Dans d'autres juridictions (par exemple en Afrique du Sud), l'existence d'une alternative sans péage est nécessaire pour qu'une concession à péage soit approuvée.</w:t>
      </w:r>
    </w:p>
    <w:p w14:paraId="002C9FA0" w14:textId="77777777" w:rsidR="00DD7063" w:rsidRPr="00343F01" w:rsidRDefault="00DD7063" w:rsidP="00DD7063">
      <w:pPr>
        <w:rPr>
          <w:lang w:eastAsia="en-GB"/>
        </w:rPr>
      </w:pPr>
      <w:r w:rsidRPr="00343F01">
        <w:rPr>
          <w:b/>
          <w:bCs/>
          <w:lang w:eastAsia="en-GB"/>
        </w:rPr>
        <w:t>Utilisateurs locaux :</w:t>
      </w:r>
      <w:r w:rsidRPr="00343F01">
        <w:rPr>
          <w:lang w:eastAsia="en-GB"/>
        </w:rPr>
        <w:t xml:space="preserve"> Les usagers de la route vivant à proximité des postes de péage seront désavantagés, sauf dérogation.</w:t>
      </w:r>
    </w:p>
    <w:p w14:paraId="4AF45EC4" w14:textId="77777777" w:rsidR="00DD7063" w:rsidRPr="00343F01" w:rsidRDefault="00DD7063" w:rsidP="00DD7063">
      <w:pPr>
        <w:rPr>
          <w:lang w:eastAsia="en-GB"/>
        </w:rPr>
      </w:pPr>
      <w:r w:rsidRPr="00343F01">
        <w:rPr>
          <w:b/>
          <w:bCs/>
          <w:lang w:eastAsia="en-GB"/>
        </w:rPr>
        <w:t>Changements politiques :</w:t>
      </w:r>
      <w:r w:rsidRPr="00343F01">
        <w:rPr>
          <w:lang w:eastAsia="en-GB"/>
        </w:rPr>
        <w:t xml:space="preserve"> ATRCL a dû négocier avec trois administrations différentes. À chaque élection, les ministres ont changé. Cela a conduit à la refonte successive du dossier pour le projet et à la renégociation des conditions de concession.</w:t>
      </w:r>
    </w:p>
    <w:p w14:paraId="1BE47467" w14:textId="7663D914" w:rsidR="00DD7063" w:rsidRPr="00343F01" w:rsidRDefault="00DD7063" w:rsidP="00751B18">
      <w:pPr>
        <w:pStyle w:val="Heading2"/>
        <w:rPr>
          <w:lang w:eastAsia="en-GB"/>
        </w:rPr>
      </w:pPr>
      <w:bookmarkStart w:id="3766" w:name="_Toc129968843"/>
      <w:bookmarkStart w:id="3767" w:name="_Toc152165330"/>
      <w:r w:rsidRPr="00343F01">
        <w:rPr>
          <w:lang w:eastAsia="en-GB"/>
        </w:rPr>
        <w:t>L'autoroute Lekki-Epe – Nigéria</w:t>
      </w:r>
      <w:bookmarkEnd w:id="3766"/>
      <w:bookmarkEnd w:id="3767"/>
    </w:p>
    <w:p w14:paraId="26524433" w14:textId="77777777" w:rsidR="00DD7063" w:rsidRPr="00343F01" w:rsidRDefault="00DD7063" w:rsidP="00751B18">
      <w:pPr>
        <w:pStyle w:val="Heading3"/>
        <w:rPr>
          <w:lang w:eastAsia="en-GB"/>
        </w:rPr>
      </w:pPr>
      <w:bookmarkStart w:id="3768" w:name="_Toc152165331"/>
      <w:r w:rsidRPr="00343F01">
        <w:rPr>
          <w:lang w:eastAsia="en-GB"/>
        </w:rPr>
        <w:t>Présentation du projet</w:t>
      </w:r>
      <w:bookmarkEnd w:id="3768"/>
    </w:p>
    <w:p w14:paraId="3D0F1585" w14:textId="0F0B4F21" w:rsidR="00DD7063" w:rsidRPr="00343F01" w:rsidRDefault="00DD7063" w:rsidP="00DD7063">
      <w:pPr>
        <w:rPr>
          <w:lang w:eastAsia="en-GB"/>
        </w:rPr>
      </w:pPr>
      <w:r w:rsidRPr="00343F01">
        <w:rPr>
          <w:lang w:eastAsia="en-GB"/>
        </w:rPr>
        <w:t>L'autoroute Lekki-Epe était une artère existante desservant une zone de Lagos relativement aisée et en expansion. Le projet de PPP en concession visait à augmenter la capacité, améliorer l'état de la route et réduire la congestion sur la route. Le projet répond à un besoin évident en déplacements, en particulier avec les grands projets d'aménagement du territoire prévus pour la péninsule orientale de Lekki. L’autoroute à péage Lekki-Epe a été attribuée à Lekki Concession Company Limited (LCC) par le Gouvernement de l'État de Lagos (GEL) en 2006 avec une concession de 30 ans. La première étape de la voie expresse Lekki-Epe (également connue sous le nom d'autoroute Eti-Osa Lekki-Epe et du projet d'infrastructure de Lagos) est une autoroute à deux voies de 49,4 km. Il a trois voies dans chaque direction et s'étend sur la plus grande partie de la péninsule de Lekki-Epe à l'est de Lagos. L'autoroute continue, en tant que voie unique, à l'est de la concession sur une distance de 15 km jusqu'à la ville d'Epe. L'autoroute a des intersections à niveau, qui sont des ronds-points dans la section concédée.</w:t>
      </w:r>
      <w:r w:rsidR="00656B9A" w:rsidRPr="00343F01">
        <w:rPr>
          <w:rStyle w:val="FootnoteReference"/>
          <w:lang w:eastAsia="en-GB"/>
        </w:rPr>
        <w:footnoteReference w:id="19"/>
      </w:r>
    </w:p>
    <w:p w14:paraId="2AE6E2F6" w14:textId="77777777" w:rsidR="00FE0C1D" w:rsidRPr="00343F01" w:rsidRDefault="004F6D43" w:rsidP="00FE0C1D">
      <w:pPr>
        <w:keepNext/>
        <w:jc w:val="center"/>
      </w:pPr>
      <w:r w:rsidRPr="00E7177E">
        <w:rPr>
          <w:noProof/>
          <w:lang w:eastAsia="en-GB"/>
        </w:rPr>
        <w:lastRenderedPageBreak/>
        <w:drawing>
          <wp:inline distT="0" distB="0" distL="0" distR="0" wp14:anchorId="690D2CC2" wp14:editId="77ABA07A">
            <wp:extent cx="3456749" cy="2295857"/>
            <wp:effectExtent l="0" t="0" r="0" b="9525"/>
            <wp:docPr id="604870415" name="Picture 6048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6749" cy="2295857"/>
                    </a:xfrm>
                    <a:prstGeom prst="rect">
                      <a:avLst/>
                    </a:prstGeom>
                    <a:noFill/>
                  </pic:spPr>
                </pic:pic>
              </a:graphicData>
            </a:graphic>
          </wp:inline>
        </w:drawing>
      </w:r>
    </w:p>
    <w:p w14:paraId="4A9A5611" w14:textId="53EAD30D" w:rsidR="004F6D43" w:rsidRPr="00343F01" w:rsidRDefault="00FE0C1D" w:rsidP="00FE0C1D">
      <w:pPr>
        <w:pStyle w:val="Caption"/>
        <w:jc w:val="center"/>
      </w:pPr>
      <w:bookmarkStart w:id="3769" w:name="_Toc152165531"/>
      <w:r w:rsidRPr="00343F01">
        <w:t xml:space="preserve">Figure </w:t>
      </w:r>
      <w:r w:rsidR="00B0561B">
        <w:fldChar w:fldCharType="begin"/>
      </w:r>
      <w:r w:rsidR="00B0561B">
        <w:instrText xml:space="preserve"> SEQ Figure \* ARABIC </w:instrText>
      </w:r>
      <w:r w:rsidR="00B0561B">
        <w:fldChar w:fldCharType="separate"/>
      </w:r>
      <w:r w:rsidR="002B5C95">
        <w:rPr>
          <w:noProof/>
        </w:rPr>
        <w:t>5</w:t>
      </w:r>
      <w:r w:rsidR="00B0561B">
        <w:rPr>
          <w:noProof/>
        </w:rPr>
        <w:fldChar w:fldCharType="end"/>
      </w:r>
      <w:r w:rsidRPr="00343F01">
        <w:t xml:space="preserve"> Poste de péage de Lekki</w:t>
      </w:r>
      <w:bookmarkEnd w:id="3769"/>
    </w:p>
    <w:p w14:paraId="1E80E46C" w14:textId="01D27E88" w:rsidR="00FE0C1D" w:rsidRPr="00343F01" w:rsidRDefault="00A249F0" w:rsidP="00095704">
      <w:pPr>
        <w:jc w:val="right"/>
        <w:rPr>
          <w:i/>
          <w:iCs/>
          <w:sz w:val="16"/>
          <w:szCs w:val="16"/>
        </w:rPr>
      </w:pPr>
      <w:r w:rsidRPr="00343F01">
        <w:rPr>
          <w:i/>
          <w:iCs/>
          <w:sz w:val="16"/>
          <w:szCs w:val="16"/>
        </w:rPr>
        <w:t xml:space="preserve">Source : </w:t>
      </w:r>
      <w:r w:rsidR="00095704" w:rsidRPr="00343F01">
        <w:rPr>
          <w:i/>
          <w:iCs/>
          <w:sz w:val="16"/>
          <w:szCs w:val="16"/>
        </w:rPr>
        <w:t>https://dailypost.ng/2012/12/17/lagos-state-government-stops-collection-tolls-second-lekki-toll-gate/</w:t>
      </w:r>
    </w:p>
    <w:p w14:paraId="06B9639D" w14:textId="77777777" w:rsidR="00DD7063" w:rsidRPr="00343F01" w:rsidRDefault="00DD7063" w:rsidP="00751B18">
      <w:pPr>
        <w:pStyle w:val="Heading3"/>
        <w:rPr>
          <w:lang w:eastAsia="en-GB"/>
        </w:rPr>
      </w:pPr>
      <w:bookmarkStart w:id="3770" w:name="_Toc152165332"/>
      <w:r w:rsidRPr="00343F01">
        <w:rPr>
          <w:lang w:eastAsia="en-GB"/>
        </w:rPr>
        <w:t>Principaux enseignements tirés</w:t>
      </w:r>
      <w:bookmarkEnd w:id="3770"/>
    </w:p>
    <w:p w14:paraId="112F3EC7" w14:textId="77777777" w:rsidR="00DD7063" w:rsidRPr="00343F01" w:rsidRDefault="00DD7063" w:rsidP="00DD7063">
      <w:r w:rsidRPr="00343F01">
        <w:rPr>
          <w:b/>
          <w:bCs/>
        </w:rPr>
        <w:t>Analyse de rentabilisation pour le péage :</w:t>
      </w:r>
      <w:r w:rsidRPr="00343F01">
        <w:t xml:space="preserve"> L'introduction du péage sur une route précédemment non-goudronnée a suscité de fortes protestations locales. Le LSG était réticent, dès le début, à contrarier les usagers de la route en soutenant l'intention du LCC d'imposer des péages. Le péage est souvent impopulaire mais doit être soutenu par le cédant. Le manque de soutien pour le péage aura probablement un impact négatif sur la capacité de LSG à attirer des financements privés à l'avenir.</w:t>
      </w:r>
    </w:p>
    <w:p w14:paraId="5C88095F" w14:textId="77777777" w:rsidR="00DD7063" w:rsidRPr="00343F01" w:rsidRDefault="00DD7063" w:rsidP="00DD7063">
      <w:r w:rsidRPr="00343F01">
        <w:t>Le péage a toujours été controversé sur l'autoroute. L'imposition d'un péage sur une autoroute auparavant non aménagée a suscité beaucoup d'opposition, principalement en raison des tarifs de péage, mais aussi en raison des longues files d'attente à la gare de péage.</w:t>
      </w:r>
    </w:p>
    <w:p w14:paraId="69DC5A60" w14:textId="77777777" w:rsidR="00DD7063" w:rsidRPr="00343F01" w:rsidRDefault="00DD7063" w:rsidP="00DD7063">
      <w:r w:rsidRPr="00343F01">
        <w:t>L'imposition de péages sur une route auparavant non-équipée, mais maintenant améliorée, a généré de fortes protestations. Des temps de parcours plus longs, dus à la file d'attente au péage, ont encore exacerbé la réaction du public à la concession. La mise en place tardive d'un itinéraire alternatif non aménagé et la réticence politique à soutenir le péage ont entraîné le report des paiements de péage et d'indemnisation de LSG à LCC, y compris le péage fictif.</w:t>
      </w:r>
    </w:p>
    <w:p w14:paraId="4583FF0C" w14:textId="77777777" w:rsidR="00DD7063" w:rsidRPr="00343F01" w:rsidRDefault="00DD7063" w:rsidP="00DD7063">
      <w:pPr>
        <w:spacing w:after="0" w:line="240" w:lineRule="auto"/>
      </w:pPr>
      <w:r w:rsidRPr="00343F01">
        <w:rPr>
          <w:b/>
          <w:bCs/>
        </w:rPr>
        <w:t>Cadre législatif et institutionnel :</w:t>
      </w:r>
      <w:r w:rsidRPr="00343F01">
        <w:t xml:space="preserve"> Le projet a été développé en grande partie avant le cadre PPP de l'état associé. Malgré l'engagement du personnel de l'Agence des routes ministérielles, l'absence d'une unité PPP pour fournir une expertise clé aura retardé le processus d'appel d’offres et désavantagé les partenaires du secteur public. Cela a peut-être réduit la valeur de l'achat et contribué au rachat subséquent.</w:t>
      </w:r>
    </w:p>
    <w:p w14:paraId="73DC57F5" w14:textId="77777777" w:rsidR="00DD7063" w:rsidRPr="00343F01" w:rsidRDefault="00DD7063" w:rsidP="00DD7063">
      <w:r w:rsidRPr="00343F01">
        <w:rPr>
          <w:b/>
          <w:bCs/>
        </w:rPr>
        <w:t>Financement de projet :</w:t>
      </w:r>
      <w:r w:rsidRPr="00343F01">
        <w:t xml:space="preserve"> Le projet démontre qu'un financement privé substantiel peut être attiré par les routes à péages PPP en Afrique subsaharienne. Les facteurs clés pour l'autoroute étaient de solides sponsors et partenaires, des garanties souveraines et l'atténuation des risques politiques et de change.</w:t>
      </w:r>
    </w:p>
    <w:p w14:paraId="672741B8" w14:textId="77777777" w:rsidR="00DD7063" w:rsidRPr="00343F01" w:rsidRDefault="00DD7063" w:rsidP="00DD7063">
      <w:r w:rsidRPr="00343F01">
        <w:t>Au moment de l'élaboration du projet, le Nigéria était perçu comme un pays à haut risque par les investisseurs privés internationaux et l'obtention de financements privés pour des projets, tels que l'autoroute, était considérée comme un défi. Cependant, un financement total de 46,8 Milliards de Naira (~290 millions USD au taux de change du 1er septembre 2013) a été levé pour le projet et la clôture financière a été réalisée au plus fort de la crise financière mondiale (CFM) en novembre 2008. Le ratio de la dette globale par rapport aux fonds propres était de 83:17.</w:t>
      </w:r>
    </w:p>
    <w:p w14:paraId="68112973" w14:textId="77777777" w:rsidR="00DD7063" w:rsidRPr="00343F01" w:rsidRDefault="00DD7063" w:rsidP="00DD7063">
      <w:r w:rsidRPr="00343F01">
        <w:lastRenderedPageBreak/>
        <w:t>68% du financement du projet a été obtenu auprès de sources privées. Ceci est élevé compte tenu du niveau de risque d'investissement au Nigeria perçu parmi les investisseurs internationaux. Le succès du financement reflète la qualité des promoteurs de projets et des actionnaires. L'atténuation des risques politiques et de change et la garantie souveraine fournie par le gouvernement fédéral étaient également importantes.</w:t>
      </w:r>
    </w:p>
    <w:p w14:paraId="75701969" w14:textId="77777777" w:rsidR="00DD7063" w:rsidRPr="00343F01" w:rsidRDefault="00DD7063" w:rsidP="00DD7063">
      <w:r w:rsidRPr="00343F01">
        <w:rPr>
          <w:b/>
          <w:bCs/>
        </w:rPr>
        <w:t>Incidences mixtes des projets pour les utilisateurs :</w:t>
      </w:r>
      <w:r w:rsidRPr="00343F01">
        <w:t xml:space="preserve"> La concession a apporté des avantages évidents aux usagers de la route, en augmentant la capacité et donc en tenant compte de la croissance future du trafic. Cependant, contrairement à une route entièrement désaffectée où les économies de temps de déplacement sont souvent importantes, l'introduction du péage a à la fois entraîné des dépenses considérables pour les usagers et accru les temps de déplacement, en raison des queues sur le péage.</w:t>
      </w:r>
    </w:p>
    <w:p w14:paraId="688BBBEA" w14:textId="77777777" w:rsidR="00DD7063" w:rsidRPr="00343F01" w:rsidRDefault="00DD7063" w:rsidP="00DD7063">
      <w:r w:rsidRPr="00343F01">
        <w:t>Avec l'intention de LCC de lever des péages sur la seule place d'exploitation et d'introduire des péages sur les deux autres places, LSG s'est senti obligé de racheter la concession. Il semble que les partenaires du secteur privé seront pleinement indemnisés et LSG a réaffirmé son engagement envers les PPP malgré l'échec du PPP d’autoroute. Le 28 août 2013, LSG a annoncé qu'elle rachèterait les droits de concession de Lekki-Epe Expressway en achetant toutes les actions de LCC. Au 1er octobre 2013, LCC est désormais détenue par LSG qui a déclaré que LCC continuera à fonctionner en tant qu'entité commerciale, en maintenant et en achevant la route de concession. Son acquisition doit être financée par un emprunt obligataire et LSG a l'intention de compléter le projet d’autoroute par un financement direct.</w:t>
      </w:r>
    </w:p>
    <w:p w14:paraId="53B4FA11" w14:textId="121FE9AD" w:rsidR="00DD7063" w:rsidRPr="00343F01" w:rsidRDefault="00705C83" w:rsidP="00751B18">
      <w:pPr>
        <w:pStyle w:val="Heading2"/>
      </w:pPr>
      <w:bookmarkStart w:id="3771" w:name="_Toc152165333"/>
      <w:r w:rsidRPr="00343F01">
        <w:t xml:space="preserve">Gauteng E-Toll Motorway </w:t>
      </w:r>
      <w:r w:rsidR="00751B18" w:rsidRPr="00343F01">
        <w:t>- Afrique du Sud</w:t>
      </w:r>
      <w:bookmarkEnd w:id="3771"/>
    </w:p>
    <w:p w14:paraId="26EC2076" w14:textId="77777777" w:rsidR="00751B18" w:rsidRPr="00343F01" w:rsidRDefault="00751B18" w:rsidP="00751B18">
      <w:pPr>
        <w:pStyle w:val="Heading3"/>
        <w:rPr>
          <w:lang w:eastAsia="en-GB"/>
        </w:rPr>
      </w:pPr>
      <w:bookmarkStart w:id="3772" w:name="_Toc152165334"/>
      <w:r w:rsidRPr="00343F01">
        <w:rPr>
          <w:lang w:eastAsia="en-GB"/>
        </w:rPr>
        <w:t>Présentation du projet</w:t>
      </w:r>
      <w:bookmarkEnd w:id="3772"/>
    </w:p>
    <w:p w14:paraId="24E99971" w14:textId="2F6D1DAB" w:rsidR="007276A4" w:rsidRPr="00343F01" w:rsidRDefault="007276A4" w:rsidP="007276A4">
      <w:pPr>
        <w:rPr>
          <w:lang w:eastAsia="en-GB"/>
        </w:rPr>
      </w:pPr>
      <w:r w:rsidRPr="00343F01">
        <w:rPr>
          <w:lang w:eastAsia="en-GB"/>
        </w:rPr>
        <w:t xml:space="preserve">Le projet E-toll Motorway a été lancé en Afrique du Sud </w:t>
      </w:r>
      <w:r w:rsidR="00D93A6F" w:rsidRPr="00343F01">
        <w:rPr>
          <w:lang w:eastAsia="en-GB"/>
        </w:rPr>
        <w:t xml:space="preserve">dans la province de Gauteng </w:t>
      </w:r>
      <w:r w:rsidR="00BD33CC" w:rsidRPr="00343F01">
        <w:rPr>
          <w:lang w:eastAsia="en-GB"/>
        </w:rPr>
        <w:t xml:space="preserve">en 2013 </w:t>
      </w:r>
      <w:r w:rsidRPr="00343F01">
        <w:rPr>
          <w:lang w:eastAsia="en-GB"/>
        </w:rPr>
        <w:t>pour répondre aux besoins croissants de financement des infrastructures routières dans la province du Gauteng. La région connaissait une forte augmentation du trafic routier, nécessitant des investissements majeurs pour améliorer et étendre les autoroutes existantes.</w:t>
      </w:r>
    </w:p>
    <w:p w14:paraId="30B04012" w14:textId="2E20D12E" w:rsidR="007276A4" w:rsidRPr="00343F01" w:rsidRDefault="007276A4" w:rsidP="007276A4">
      <w:pPr>
        <w:rPr>
          <w:lang w:eastAsia="en-GB"/>
        </w:rPr>
      </w:pPr>
      <w:r w:rsidRPr="00343F01">
        <w:rPr>
          <w:lang w:eastAsia="en-GB"/>
        </w:rPr>
        <w:t>Le projet consiste en un système de péage électronique déployé sur les autoroutes reliant Johannesburg à West Rand, permettant la collecte automatique des frais de péage. Ce système de péage électronique permet aux usagers de payer les frais de péage de manière électronique, en utilisant des dispositifs électroniques installés dans les véhicules des usagers</w:t>
      </w:r>
      <w:r w:rsidR="00795BA9" w:rsidRPr="00343F01">
        <w:rPr>
          <w:lang w:eastAsia="en-GB"/>
        </w:rPr>
        <w:t xml:space="preserve"> (e-tags)</w:t>
      </w:r>
      <w:r w:rsidRPr="00343F01">
        <w:rPr>
          <w:lang w:eastAsia="en-GB"/>
        </w:rPr>
        <w:t>. Les frais de péage sont calculés en fonction de la distance parcourue sur les autoroutes concernées.</w:t>
      </w:r>
    </w:p>
    <w:p w14:paraId="7496B8F8" w14:textId="565BB529" w:rsidR="007276A4" w:rsidRPr="00343F01" w:rsidRDefault="007276A4" w:rsidP="007276A4">
      <w:pPr>
        <w:rPr>
          <w:lang w:eastAsia="en-GB"/>
        </w:rPr>
      </w:pPr>
      <w:r w:rsidRPr="00343F01">
        <w:rPr>
          <w:lang w:eastAsia="en-GB"/>
        </w:rPr>
        <w:t>Les principaux objectifs du projet étaient de financer l'entretien, la rénovation et le développement des infrastructures routières de la région, tout en régulant le trafic pour améliorer la fluidité sur les autoroutes surchargées.</w:t>
      </w:r>
      <w:r w:rsidR="00D232F0" w:rsidRPr="00343F01">
        <w:rPr>
          <w:rStyle w:val="FootnoteReference"/>
          <w:lang w:eastAsia="en-GB"/>
        </w:rPr>
        <w:footnoteReference w:id="20"/>
      </w:r>
    </w:p>
    <w:p w14:paraId="5542F868" w14:textId="00612D18" w:rsidR="007276A4" w:rsidRPr="00343F01" w:rsidRDefault="007276A4" w:rsidP="007276A4">
      <w:pPr>
        <w:rPr>
          <w:lang w:eastAsia="en-GB"/>
        </w:rPr>
      </w:pPr>
      <w:r w:rsidRPr="00343F01">
        <w:rPr>
          <w:lang w:eastAsia="en-GB"/>
        </w:rPr>
        <w:t xml:space="preserve">Le projet a été mis en place </w:t>
      </w:r>
      <w:r w:rsidR="004E1626" w:rsidRPr="00343F01">
        <w:rPr>
          <w:lang w:eastAsia="en-GB"/>
        </w:rPr>
        <w:t>par</w:t>
      </w:r>
      <w:r w:rsidRPr="00343F01">
        <w:rPr>
          <w:lang w:eastAsia="en-GB"/>
        </w:rPr>
        <w:t xml:space="preserve"> le gouvernement sud-africain</w:t>
      </w:r>
      <w:r w:rsidR="00A04C11" w:rsidRPr="00343F01">
        <w:rPr>
          <w:lang w:eastAsia="en-GB"/>
        </w:rPr>
        <w:t xml:space="preserve"> représenté par l’Agence nationale sud-africaine des routes (South African National Roads Agency - Sanral)</w:t>
      </w:r>
      <w:r w:rsidRPr="00343F01">
        <w:rPr>
          <w:lang w:eastAsia="en-GB"/>
        </w:rPr>
        <w:t xml:space="preserve"> et des entreprises privées spécialisées dans les systèmes de péage électronique. Ce partenariat a permis de combiner l'expertise du secteur public en matière de réglementation et de surveillance avec l'efficacité et l'innovation du secteur privé.</w:t>
      </w:r>
    </w:p>
    <w:p w14:paraId="0540806E" w14:textId="59AC3ABD" w:rsidR="007276A4" w:rsidRPr="00343F01" w:rsidRDefault="007276A4" w:rsidP="007276A4">
      <w:pPr>
        <w:rPr>
          <w:lang w:eastAsia="en-GB"/>
        </w:rPr>
      </w:pPr>
      <w:r w:rsidRPr="00343F01">
        <w:rPr>
          <w:lang w:eastAsia="en-GB"/>
        </w:rPr>
        <w:t>Le financement du projet Gauteng E-toll Motorway repose sur un modèle de financement privé, où les coûts d'installation et de gestion du système de péage sont couverts par des investisseurs privés.</w:t>
      </w:r>
    </w:p>
    <w:p w14:paraId="76C42B04" w14:textId="77777777" w:rsidR="006B53E4" w:rsidRPr="00343F01" w:rsidRDefault="00A90D14" w:rsidP="006B53E4">
      <w:pPr>
        <w:keepNext/>
        <w:jc w:val="center"/>
      </w:pPr>
      <w:r w:rsidRPr="00E7177E">
        <w:rPr>
          <w:noProof/>
          <w:lang w:eastAsia="en-GB"/>
        </w:rPr>
        <w:lastRenderedPageBreak/>
        <w:drawing>
          <wp:inline distT="0" distB="0" distL="0" distR="0" wp14:anchorId="3F92AF09" wp14:editId="018E8735">
            <wp:extent cx="5007765" cy="2816868"/>
            <wp:effectExtent l="0" t="0" r="2540" b="2540"/>
            <wp:docPr id="1256820147" name="Picture 12568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7098" cy="2822118"/>
                    </a:xfrm>
                    <a:prstGeom prst="rect">
                      <a:avLst/>
                    </a:prstGeom>
                    <a:noFill/>
                  </pic:spPr>
                </pic:pic>
              </a:graphicData>
            </a:graphic>
          </wp:inline>
        </w:drawing>
      </w:r>
    </w:p>
    <w:p w14:paraId="139AE1B2" w14:textId="01C08A6E" w:rsidR="00F44C2E" w:rsidRPr="00343F01" w:rsidRDefault="006B53E4" w:rsidP="006B53E4">
      <w:pPr>
        <w:pStyle w:val="Caption"/>
        <w:jc w:val="center"/>
      </w:pPr>
      <w:bookmarkStart w:id="3773" w:name="_Toc152165532"/>
      <w:r w:rsidRPr="00343F01">
        <w:t xml:space="preserve">Figure </w:t>
      </w:r>
      <w:r w:rsidR="00B0561B">
        <w:fldChar w:fldCharType="begin"/>
      </w:r>
      <w:r w:rsidR="00B0561B">
        <w:instrText xml:space="preserve"> SEQ Figure \* ARABIC </w:instrText>
      </w:r>
      <w:r w:rsidR="00B0561B">
        <w:fldChar w:fldCharType="separate"/>
      </w:r>
      <w:r w:rsidR="002B5C95">
        <w:rPr>
          <w:noProof/>
        </w:rPr>
        <w:t>6</w:t>
      </w:r>
      <w:r w:rsidR="00B0561B">
        <w:rPr>
          <w:noProof/>
        </w:rPr>
        <w:fldChar w:fldCharType="end"/>
      </w:r>
      <w:r w:rsidR="00F44C2E" w:rsidRPr="00343F01">
        <w:t xml:space="preserve"> Portiques de péage électronique sur la N1 passant par Johannesburg</w:t>
      </w:r>
      <w:bookmarkEnd w:id="3773"/>
    </w:p>
    <w:p w14:paraId="6BBF59A0" w14:textId="257CA435" w:rsidR="00A90D14" w:rsidRPr="00343F01" w:rsidRDefault="00775D4F" w:rsidP="001E7D1F">
      <w:pPr>
        <w:jc w:val="right"/>
        <w:rPr>
          <w:i/>
          <w:iCs/>
          <w:sz w:val="20"/>
          <w:szCs w:val="20"/>
          <w:lang w:eastAsia="en-GB"/>
        </w:rPr>
      </w:pPr>
      <w:r w:rsidRPr="00343F01">
        <w:rPr>
          <w:i/>
          <w:iCs/>
          <w:sz w:val="20"/>
          <w:szCs w:val="20"/>
          <w:lang w:eastAsia="en-GB"/>
        </w:rPr>
        <w:t xml:space="preserve">© </w:t>
      </w:r>
      <w:r w:rsidR="001E7D1F" w:rsidRPr="00343F01">
        <w:rPr>
          <w:i/>
          <w:iCs/>
          <w:sz w:val="20"/>
          <w:szCs w:val="20"/>
          <w:lang w:eastAsia="en-GB"/>
        </w:rPr>
        <w:t>Jeffrey Abrahams</w:t>
      </w:r>
    </w:p>
    <w:p w14:paraId="168BBCDA" w14:textId="08F13539" w:rsidR="007276A4" w:rsidRPr="00343F01" w:rsidRDefault="007276A4" w:rsidP="007276A4">
      <w:pPr>
        <w:pStyle w:val="Heading3"/>
        <w:rPr>
          <w:lang w:eastAsia="en-GB"/>
        </w:rPr>
      </w:pPr>
      <w:bookmarkStart w:id="3774" w:name="_Toc152165335"/>
      <w:r w:rsidRPr="00343F01">
        <w:rPr>
          <w:lang w:eastAsia="en-GB"/>
        </w:rPr>
        <w:t xml:space="preserve">Contraintes </w:t>
      </w:r>
      <w:r w:rsidR="00A1098E" w:rsidRPr="00343F01">
        <w:rPr>
          <w:lang w:eastAsia="en-GB"/>
        </w:rPr>
        <w:t xml:space="preserve">et défis </w:t>
      </w:r>
      <w:r w:rsidRPr="00343F01">
        <w:rPr>
          <w:lang w:eastAsia="en-GB"/>
        </w:rPr>
        <w:t>rencontrées par le projet</w:t>
      </w:r>
      <w:bookmarkEnd w:id="3774"/>
    </w:p>
    <w:p w14:paraId="310A1C8E" w14:textId="77777777" w:rsidR="008B53BF" w:rsidRPr="00343F01" w:rsidRDefault="008B53BF" w:rsidP="008B53BF">
      <w:pPr>
        <w:rPr>
          <w:lang w:eastAsia="en-GB"/>
        </w:rPr>
      </w:pPr>
      <w:r w:rsidRPr="00343F01">
        <w:rPr>
          <w:lang w:eastAsia="en-GB"/>
        </w:rPr>
        <w:t xml:space="preserve">Le projet Gauteng E-toll Motorway a suscité des controverses et des critiques de la part du public. L'un des principaux points de controverse du projet était le coût élevé imposé aux usagers. Les </w:t>
      </w:r>
      <w:r w:rsidRPr="00343F01">
        <w:rPr>
          <w:b/>
          <w:bCs/>
          <w:lang w:eastAsia="en-GB"/>
        </w:rPr>
        <w:t>tarifs de péage</w:t>
      </w:r>
      <w:r w:rsidRPr="00343F01">
        <w:rPr>
          <w:lang w:eastAsia="en-GB"/>
        </w:rPr>
        <w:t xml:space="preserve">, bien que calculés pour financer le projet et garantir sa rentabilité, ont été perçus comme </w:t>
      </w:r>
      <w:r w:rsidRPr="00343F01">
        <w:rPr>
          <w:b/>
          <w:bCs/>
          <w:lang w:eastAsia="en-GB"/>
        </w:rPr>
        <w:t>excessifs</w:t>
      </w:r>
      <w:r w:rsidRPr="00343F01">
        <w:rPr>
          <w:lang w:eastAsia="en-GB"/>
        </w:rPr>
        <w:t xml:space="preserve"> par de nombreux résidents. Cela a entraîné des protestations et des appels à des tarifs plus abordables, mettant en lumière le défi d'équilibrer la rentabilité financière avec l'accessibilité pour le grand public.</w:t>
      </w:r>
    </w:p>
    <w:p w14:paraId="6BF6397E" w14:textId="77777777" w:rsidR="008B53BF" w:rsidRPr="00343F01" w:rsidRDefault="008B53BF" w:rsidP="008B53BF">
      <w:pPr>
        <w:rPr>
          <w:lang w:eastAsia="en-GB"/>
        </w:rPr>
      </w:pPr>
      <w:r w:rsidRPr="00343F01">
        <w:rPr>
          <w:lang w:eastAsia="en-GB"/>
        </w:rPr>
        <w:t xml:space="preserve">Une autre préoccupation majeure soulevée par le public était liée à la vie privée et à la </w:t>
      </w:r>
      <w:r w:rsidRPr="00343F01">
        <w:rPr>
          <w:b/>
          <w:bCs/>
          <w:lang w:eastAsia="en-GB"/>
        </w:rPr>
        <w:t>sécurité des données</w:t>
      </w:r>
      <w:r w:rsidRPr="00343F01">
        <w:rPr>
          <w:lang w:eastAsia="en-GB"/>
        </w:rPr>
        <w:t>. Le système de péage électronique impliquait la collecte et le stockage de données personnelles des usagers, suscitant des inquiétudes quant à la confidentialité et à la sécurité de ces informations. Les préoccupations concernant la surveillance et l'utilisation des données électroniques ont été au cœur des critiques, soulignant l'importance de garantir la protection des données et la transparence dans de tels projets technologiques sensibles.</w:t>
      </w:r>
    </w:p>
    <w:p w14:paraId="600882AB" w14:textId="77777777" w:rsidR="008B53BF" w:rsidRPr="00343F01" w:rsidRDefault="008B53BF" w:rsidP="008B53BF">
      <w:pPr>
        <w:rPr>
          <w:lang w:eastAsia="en-GB"/>
        </w:rPr>
      </w:pPr>
      <w:r w:rsidRPr="00343F01">
        <w:rPr>
          <w:lang w:eastAsia="en-GB"/>
        </w:rPr>
        <w:t>Certains critiques ont également exprimé des préoccupations concernant l'impact du système de péage électronique sur les habitudes de conduite et la mobilité des usagers. Certains craignaient que les tarifs élevés n'encouragent les conducteurs à emprunter des itinéraires plus longs pour éviter les péages, entraînant potentiellement une congestion accrue sur d'autres routes. Cela a soulevé des questions sur la manière dont le système de péage affecte les modèles de trafic et la planification urbaine à long terme.</w:t>
      </w:r>
    </w:p>
    <w:p w14:paraId="4189C98A" w14:textId="62B08261" w:rsidR="008B53BF" w:rsidRPr="00343F01" w:rsidRDefault="008B53BF" w:rsidP="008B53BF">
      <w:pPr>
        <w:rPr>
          <w:lang w:eastAsia="en-GB"/>
        </w:rPr>
      </w:pPr>
      <w:r w:rsidRPr="00343F01">
        <w:rPr>
          <w:lang w:eastAsia="en-GB"/>
        </w:rPr>
        <w:t>Les conséquences socio-économiques du projet ont également été un sujet de préoccupation. Certains groupes ont fait valoir que les tarifs élevés pouvaient avoir un impact disproportionné sur les communautés à faible revenu, créant ainsi des inégalités dans l'accès aux infrastructures essentielles. Ces inquiétudes ont alimenté le débat sur l'équité et l'inclusion sociale dans la mise en œuvre de projets de péage électronique, soulignant la nécessité d'une évaluation approfondie des impacts sociaux et économiques lors de la conception de tels systèmes.</w:t>
      </w:r>
      <w:r w:rsidR="002965B0" w:rsidRPr="00343F01">
        <w:rPr>
          <w:rStyle w:val="FootnoteReference"/>
          <w:lang w:eastAsia="en-GB"/>
        </w:rPr>
        <w:footnoteReference w:id="21"/>
      </w:r>
    </w:p>
    <w:p w14:paraId="14A9DB5A" w14:textId="457A2770" w:rsidR="00751B18" w:rsidRPr="00343F01" w:rsidRDefault="008B53BF" w:rsidP="008B53BF">
      <w:pPr>
        <w:rPr>
          <w:lang w:eastAsia="en-GB"/>
        </w:rPr>
      </w:pPr>
      <w:r w:rsidRPr="00343F01">
        <w:rPr>
          <w:lang w:eastAsia="en-GB"/>
        </w:rPr>
        <w:lastRenderedPageBreak/>
        <w:t xml:space="preserve">Malgré ces critiques, le projet Gauteng E-toll Motorway a également été salué comme une </w:t>
      </w:r>
      <w:r w:rsidR="00932095" w:rsidRPr="00343F01">
        <w:rPr>
          <w:lang w:eastAsia="en-GB"/>
        </w:rPr>
        <w:t xml:space="preserve">expérience pilote </w:t>
      </w:r>
      <w:r w:rsidRPr="00343F01">
        <w:rPr>
          <w:lang w:eastAsia="en-GB"/>
        </w:rPr>
        <w:t>de l'application de la technologie pour optimiser la gestion des infrastructures routières. Cependant, ces controverses ont mis en évidence l'importance de l'engagement public, de la transparence et de l'évaluation des répercussions sociales dans le développement futur de projets similaires.</w:t>
      </w:r>
    </w:p>
    <w:p w14:paraId="4BA6270F" w14:textId="77777777" w:rsidR="00751B18" w:rsidRPr="00343F01" w:rsidRDefault="00751B18" w:rsidP="00751B18">
      <w:pPr>
        <w:pStyle w:val="Heading3"/>
        <w:rPr>
          <w:lang w:eastAsia="en-GB"/>
        </w:rPr>
      </w:pPr>
      <w:bookmarkStart w:id="3775" w:name="_Toc152165336"/>
      <w:r w:rsidRPr="00343F01">
        <w:rPr>
          <w:lang w:eastAsia="en-GB"/>
        </w:rPr>
        <w:t>Principaux enseignements tirés</w:t>
      </w:r>
      <w:bookmarkEnd w:id="3775"/>
    </w:p>
    <w:p w14:paraId="4A4F0BB7" w14:textId="3D4C624E" w:rsidR="00511314" w:rsidRPr="00343F01" w:rsidRDefault="00511314" w:rsidP="00511314">
      <w:r w:rsidRPr="00343F01">
        <w:rPr>
          <w:b/>
          <w:bCs/>
        </w:rPr>
        <w:t xml:space="preserve">Atténuation </w:t>
      </w:r>
      <w:r w:rsidR="000B3706" w:rsidRPr="00343F01">
        <w:rPr>
          <w:b/>
          <w:bCs/>
        </w:rPr>
        <w:t xml:space="preserve">des impacts sociaux </w:t>
      </w:r>
      <w:r w:rsidRPr="00343F01">
        <w:rPr>
          <w:b/>
          <w:bCs/>
        </w:rPr>
        <w:t xml:space="preserve">: </w:t>
      </w:r>
      <w:r w:rsidRPr="00343F01">
        <w:t>Les controverses et les critiques entrainés par le projet ont souligné l'importance d'une communication efficace avec le public pour atténuer les impacts sociaux. Des campagnes d'information et de sensibilisation ont été cruciales pour expliquer les avantages du système de péage électronique et répondre aux préoccupations des usagers.</w:t>
      </w:r>
    </w:p>
    <w:p w14:paraId="55814A7D" w14:textId="23646ECA" w:rsidR="00511314" w:rsidRPr="00343F01" w:rsidRDefault="00511314" w:rsidP="00511314">
      <w:r w:rsidRPr="00343F01">
        <w:rPr>
          <w:b/>
          <w:bCs/>
        </w:rPr>
        <w:t xml:space="preserve">Analyse de </w:t>
      </w:r>
      <w:r w:rsidR="000B3706" w:rsidRPr="00343F01">
        <w:rPr>
          <w:b/>
          <w:bCs/>
        </w:rPr>
        <w:t xml:space="preserve">rentabilisation pour le péage </w:t>
      </w:r>
      <w:r w:rsidRPr="00343F01">
        <w:rPr>
          <w:b/>
          <w:bCs/>
        </w:rPr>
        <w:t xml:space="preserve">: </w:t>
      </w:r>
      <w:r w:rsidRPr="00343F01">
        <w:t>Une analyse de rentabilisation détaillée et bien étudiée s’avère nécessaire pour déterminer les tarifs de péage optimaux, assurant à la fois la rentabilité du projet et l'accessibilité financière pour les usagers.</w:t>
      </w:r>
    </w:p>
    <w:p w14:paraId="5C138389" w14:textId="614BB846" w:rsidR="00511314" w:rsidRPr="00343F01" w:rsidRDefault="00511314" w:rsidP="00511314">
      <w:r w:rsidRPr="00343F01">
        <w:rPr>
          <w:b/>
          <w:bCs/>
        </w:rPr>
        <w:t xml:space="preserve">Financement du </w:t>
      </w:r>
      <w:r w:rsidR="000B3706" w:rsidRPr="00343F01">
        <w:rPr>
          <w:b/>
          <w:bCs/>
        </w:rPr>
        <w:t xml:space="preserve">projet </w:t>
      </w:r>
      <w:r w:rsidRPr="00343F01">
        <w:rPr>
          <w:b/>
          <w:bCs/>
        </w:rPr>
        <w:t xml:space="preserve">: </w:t>
      </w:r>
      <w:r w:rsidRPr="00343F01">
        <w:t>Le modèle de financement privé a démontré la capacité du secteur privé à contribuer de manière significative au financement d'infrastructures publiques majeures. Cependant, il a également souligné l'importance d'une réglementation efficace pour garantir des pratiques équitables et transparentes dans le cadre du partenariat public-privé.</w:t>
      </w:r>
    </w:p>
    <w:p w14:paraId="73AA0EB6" w14:textId="584E6A1A" w:rsidR="00511314" w:rsidRPr="00343F01" w:rsidRDefault="00511314" w:rsidP="00511314">
      <w:r w:rsidRPr="00343F01">
        <w:rPr>
          <w:b/>
          <w:bCs/>
        </w:rPr>
        <w:t xml:space="preserve">Intégration </w:t>
      </w:r>
      <w:r w:rsidR="000B3706" w:rsidRPr="00343F01">
        <w:rPr>
          <w:b/>
          <w:bCs/>
        </w:rPr>
        <w:t xml:space="preserve">technologique </w:t>
      </w:r>
      <w:r w:rsidRPr="00343F01">
        <w:rPr>
          <w:b/>
          <w:bCs/>
        </w:rPr>
        <w:t>:</w:t>
      </w:r>
      <w:r w:rsidRPr="00343F01">
        <w:t xml:space="preserve"> L'expérience du projet a mis en évidence l'importance de l'innovation technologique dans la conception et la gestion des systèmes de péage électronique. L'intégration fluide des technologies de l'information et de la communication (TIC) a été cruciale pour garantir l'efficacité opérationnelle du système.</w:t>
      </w:r>
    </w:p>
    <w:p w14:paraId="5E034431" w14:textId="768F14CC" w:rsidR="00511314" w:rsidRPr="00343F01" w:rsidRDefault="00511314" w:rsidP="00511314">
      <w:r w:rsidRPr="00343F01">
        <w:rPr>
          <w:b/>
          <w:bCs/>
        </w:rPr>
        <w:t xml:space="preserve">Réduction des </w:t>
      </w:r>
      <w:r w:rsidR="000B3706" w:rsidRPr="00343F01">
        <w:rPr>
          <w:b/>
          <w:bCs/>
        </w:rPr>
        <w:t xml:space="preserve">coûts opérationnels grâce aux péages électroniques </w:t>
      </w:r>
      <w:r w:rsidRPr="00343F01">
        <w:rPr>
          <w:b/>
          <w:bCs/>
        </w:rPr>
        <w:t>:</w:t>
      </w:r>
      <w:r w:rsidRPr="00343F01">
        <w:t xml:space="preserve"> L'introduction des péages électroniques dans le projet Gauteng E-toll Motorway a permis une optimisation significative des coûts opérationnels. Contrairement aux systèmes de péage traditionnels qui nécessitent des péages physiques, des barrières de péage manuelles, et un personnel dédié pour la collecte et la gestion des paiements, les péages électroniques automatisés réduisent considérablement les besoins en ressources humaines et en infrastructures physiques.</w:t>
      </w:r>
    </w:p>
    <w:p w14:paraId="443677B4" w14:textId="3E5BF12E" w:rsidR="00511314" w:rsidRPr="00343F01" w:rsidRDefault="00511314" w:rsidP="00511314">
      <w:r w:rsidRPr="00343F01">
        <w:t>Ces enseignements offrent des perspectives pour le projet du lot 3 de l'autoroute du Corridor Abidjan-Lagos, mettant en lumière l'importance cruciale de l'engagement public, de l'efficacité opérationnelle et de la planification financière minutieuse. En considérant ces leçons, l'autorité contractante peut anticiper et atténuer les préoccupations publiques liées aux coûts pour les usagers. L'adoption de systèmes de péage électronique permettrait également de réduire les coûts opérationnels pour les partenaires privés, libérant ainsi des ressources financières pour d'autres aspects du projet.</w:t>
      </w:r>
    </w:p>
    <w:p w14:paraId="78ADF409" w14:textId="77777777" w:rsidR="0093412F" w:rsidRPr="00343F01" w:rsidRDefault="0093412F" w:rsidP="0093412F">
      <w:pPr>
        <w:pStyle w:val="Heading2"/>
      </w:pPr>
      <w:bookmarkStart w:id="3776" w:name="_Toc152165337"/>
      <w:r w:rsidRPr="00343F01">
        <w:t>Synthèse de l'Étude de Benchmark</w:t>
      </w:r>
      <w:bookmarkEnd w:id="3776"/>
    </w:p>
    <w:p w14:paraId="4477F4A2" w14:textId="77777777" w:rsidR="0093412F" w:rsidRPr="00343F01" w:rsidRDefault="0093412F" w:rsidP="0093412F">
      <w:r w:rsidRPr="00343F01">
        <w:t>L'analyse approfondie de quatre projets de routes à péages à travers l'Afrique subsaharienne a permis de révéler des leçons et des perspectives essentielles qui peuvent orienter les décisions futures pour le projet du lot 3 de l'Autoroute Abidjan-Lagos.</w:t>
      </w:r>
    </w:p>
    <w:p w14:paraId="48F0C2E4" w14:textId="77777777" w:rsidR="0093412F" w:rsidRPr="00343F01" w:rsidRDefault="0093412F" w:rsidP="0093412F">
      <w:r w:rsidRPr="00343F01">
        <w:t xml:space="preserve">Dans chaque cas étudié, le soutien public s'est avéré être un élément critique. Les projets qui ont réussi ont bénéficié d'un </w:t>
      </w:r>
      <w:r w:rsidRPr="00343F01">
        <w:rPr>
          <w:b/>
          <w:bCs/>
        </w:rPr>
        <w:t>soutien politique solide</w:t>
      </w:r>
      <w:r w:rsidRPr="00343F01">
        <w:t xml:space="preserve">, d'une </w:t>
      </w:r>
      <w:r w:rsidRPr="00343F01">
        <w:rPr>
          <w:b/>
          <w:bCs/>
        </w:rPr>
        <w:t>communication transparente</w:t>
      </w:r>
      <w:r w:rsidRPr="00343F01">
        <w:t xml:space="preserve"> avec les citoyens et d'une compréhension claire des avantages apportés aux communautés locales. Le manque de soutien public peut entraîner des controverses, des retards et des coûts financiers supplémentaires.</w:t>
      </w:r>
    </w:p>
    <w:p w14:paraId="57718F13" w14:textId="77777777" w:rsidR="0093412F" w:rsidRPr="00343F01" w:rsidRDefault="0093412F" w:rsidP="0093412F">
      <w:r w:rsidRPr="00343F01">
        <w:lastRenderedPageBreak/>
        <w:t xml:space="preserve">La </w:t>
      </w:r>
      <w:r w:rsidRPr="00343F01">
        <w:rPr>
          <w:b/>
          <w:bCs/>
        </w:rPr>
        <w:t>tarification des péages</w:t>
      </w:r>
      <w:r w:rsidRPr="00343F01">
        <w:t xml:space="preserve"> doit également être soigneusement étudiée. Des tarifs inabordables ou des longues files d'attente peuvent provoquer des réactions négatives. Des mécanismes flexibles et une communication efficace sont essentiels pour garantir l'acceptation des péages par les usagers.</w:t>
      </w:r>
    </w:p>
    <w:p w14:paraId="3A8ABB79" w14:textId="77777777" w:rsidR="0093412F" w:rsidRPr="00343F01" w:rsidRDefault="0093412F" w:rsidP="0093412F">
      <w:r w:rsidRPr="00343F01">
        <w:t xml:space="preserve">De plus, la réussite des projets dépend souvent de la mise en place de </w:t>
      </w:r>
      <w:r w:rsidRPr="00343F01">
        <w:rPr>
          <w:b/>
          <w:bCs/>
        </w:rPr>
        <w:t>structures financières solides</w:t>
      </w:r>
      <w:r w:rsidRPr="00343F01">
        <w:t xml:space="preserve">. Un financement privé substantiel peut être attiré par les routes à péages PPP en Afrique subsaharienne, mais il nécessite des </w:t>
      </w:r>
      <w:r w:rsidRPr="00343F01">
        <w:rPr>
          <w:b/>
          <w:bCs/>
        </w:rPr>
        <w:t>partenaires solides</w:t>
      </w:r>
      <w:r w:rsidRPr="00343F01">
        <w:t xml:space="preserve">, des </w:t>
      </w:r>
      <w:r w:rsidRPr="00343F01">
        <w:rPr>
          <w:b/>
          <w:bCs/>
        </w:rPr>
        <w:t>garanties souveraines</w:t>
      </w:r>
      <w:r w:rsidRPr="00343F01">
        <w:t xml:space="preserve"> et </w:t>
      </w:r>
      <w:r w:rsidRPr="00343F01">
        <w:rPr>
          <w:b/>
          <w:bCs/>
        </w:rPr>
        <w:t>l'atténuation des risques politiques et de change</w:t>
      </w:r>
      <w:r w:rsidRPr="00343F01">
        <w:t>.</w:t>
      </w:r>
    </w:p>
    <w:p w14:paraId="7746D630" w14:textId="77777777" w:rsidR="0093412F" w:rsidRPr="00343F01" w:rsidRDefault="0093412F" w:rsidP="0093412F">
      <w:r w:rsidRPr="00343F01">
        <w:t xml:space="preserve">En outre, un </w:t>
      </w:r>
      <w:r w:rsidRPr="00343F01">
        <w:rPr>
          <w:b/>
          <w:bCs/>
        </w:rPr>
        <w:t>cadre législatif et institutionnel solide</w:t>
      </w:r>
      <w:r w:rsidRPr="00343F01">
        <w:t xml:space="preserve"> est un prérequis. Les projets qui ont bénéficié d'une bonne préparation légale et institutionnelle ont réussi à attirer des investisseurs privés compétitifs.</w:t>
      </w:r>
    </w:p>
    <w:p w14:paraId="7393E958" w14:textId="494F85AF" w:rsidR="0093412F" w:rsidRPr="00343F01" w:rsidRDefault="009278CB" w:rsidP="0093412F">
      <w:r w:rsidRPr="00343F01">
        <w:t>E</w:t>
      </w:r>
      <w:r w:rsidR="0093412F" w:rsidRPr="00343F01">
        <w:t>n tirant des leçons de ces études de cas, il est impératif de mobiliser un soutien public robuste pour assurer le succès du projet du lot 3 de l'Autoroute Abidjan-Lagos. La mise en place d'une tarification des péages équilibrée, transparente et flexible est essentielle. Il est crucial de développer un cadre légal et institutionnel solide et uniforme pour garantir une mise en œuvre efficace du partenariat public-privé. Enfin, la gestion financière du projet doit être soigneusement planifiée pour attirer un financement privé adéquat.</w:t>
      </w:r>
    </w:p>
    <w:p w14:paraId="3FED50A9" w14:textId="77777777" w:rsidR="00751B18" w:rsidRPr="00343F01" w:rsidRDefault="00751B18" w:rsidP="00751B18"/>
    <w:p w14:paraId="60EA33E4" w14:textId="30EB108A" w:rsidR="00DD7063" w:rsidRPr="00343F01" w:rsidDel="00D62BC5" w:rsidRDefault="00DD7063" w:rsidP="00D62BC5">
      <w:pPr>
        <w:spacing w:before="0" w:after="160"/>
        <w:jc w:val="left"/>
        <w:rPr>
          <w:del w:id="3777" w:author="Houyem Rais" w:date="2024-02-22T14:49:00Z"/>
          <w:rFonts w:eastAsiaTheme="majorEastAsia" w:cstheme="majorHAnsi"/>
          <w:b/>
          <w:bCs/>
          <w:color w:val="0070C0"/>
          <w:sz w:val="32"/>
          <w:szCs w:val="28"/>
        </w:rPr>
        <w:pPrChange w:id="3778" w:author="Houyem Rais" w:date="2024-02-22T14:49:00Z">
          <w:pPr>
            <w:spacing w:before="0" w:after="160"/>
            <w:jc w:val="left"/>
          </w:pPr>
        </w:pPrChange>
      </w:pPr>
      <w:del w:id="3779" w:author="Houyem Rais" w:date="2024-02-22T14:49:00Z">
        <w:r w:rsidRPr="00343F01" w:rsidDel="00D62BC5">
          <w:br w:type="page"/>
        </w:r>
      </w:del>
    </w:p>
    <w:p w14:paraId="13D5AA3E" w14:textId="2C671355" w:rsidR="00DD7063" w:rsidRPr="00343F01" w:rsidDel="00201166" w:rsidRDefault="00DD7063" w:rsidP="00D62BC5">
      <w:pPr>
        <w:spacing w:before="0" w:after="160"/>
        <w:jc w:val="left"/>
        <w:rPr>
          <w:del w:id="3780" w:author="Houyem Rais" w:date="2024-02-22T14:46:00Z"/>
        </w:rPr>
        <w:pPrChange w:id="3781" w:author="Houyem Rais" w:date="2024-02-22T14:49:00Z">
          <w:pPr>
            <w:pStyle w:val="Heading1"/>
          </w:pPr>
        </w:pPrChange>
      </w:pPr>
      <w:bookmarkStart w:id="3782" w:name="_Toc129968844"/>
      <w:bookmarkStart w:id="3783" w:name="_Toc152165338"/>
      <w:del w:id="3784" w:author="Houyem Rais" w:date="2024-02-22T14:46:00Z">
        <w:r w:rsidRPr="00343F01" w:rsidDel="00201166">
          <w:delText>Analyse des capacités de financement pour le développement de l’autoroute en PPP dans l’espace du projet</w:delText>
        </w:r>
        <w:bookmarkEnd w:id="3782"/>
        <w:bookmarkEnd w:id="3783"/>
      </w:del>
    </w:p>
    <w:p w14:paraId="06F0BC08" w14:textId="6FD4883F" w:rsidR="00DD7063" w:rsidRPr="00343F01" w:rsidDel="00201166" w:rsidRDefault="00DD7063" w:rsidP="00D62BC5">
      <w:pPr>
        <w:spacing w:before="0" w:after="160"/>
        <w:jc w:val="left"/>
        <w:rPr>
          <w:del w:id="3785" w:author="Houyem Rais" w:date="2024-02-22T14:46:00Z"/>
        </w:rPr>
        <w:pPrChange w:id="3786" w:author="Houyem Rais" w:date="2024-02-22T14:49:00Z">
          <w:pPr>
            <w:pStyle w:val="Heading2"/>
          </w:pPr>
        </w:pPrChange>
      </w:pPr>
      <w:bookmarkStart w:id="3787" w:name="_Toc129968845"/>
      <w:bookmarkStart w:id="3788" w:name="_Toc152165339"/>
      <w:del w:id="3789" w:author="Houyem Rais" w:date="2024-02-22T14:46:00Z">
        <w:r w:rsidRPr="00343F01" w:rsidDel="00201166">
          <w:delText>Mécanismes de financement actuels de l'infrastructure à grande échelle aux niveaux national et régional dans les trois pays du lot 3</w:delText>
        </w:r>
        <w:bookmarkEnd w:id="3787"/>
        <w:bookmarkEnd w:id="3788"/>
      </w:del>
    </w:p>
    <w:p w14:paraId="5C6A3886" w14:textId="0223EF18" w:rsidR="00DD7063" w:rsidRPr="00343F01" w:rsidDel="00201166" w:rsidRDefault="00DD7063" w:rsidP="00D62BC5">
      <w:pPr>
        <w:spacing w:before="0" w:after="160"/>
        <w:jc w:val="left"/>
        <w:rPr>
          <w:del w:id="3790" w:author="Houyem Rais" w:date="2024-02-22T14:46:00Z"/>
        </w:rPr>
        <w:pPrChange w:id="3791" w:author="Houyem Rais" w:date="2024-02-22T14:49:00Z">
          <w:pPr/>
        </w:pPrChange>
      </w:pPr>
      <w:del w:id="3792" w:author="Houyem Rais" w:date="2024-02-22T14:46:00Z">
        <w:r w:rsidRPr="00343F01" w:rsidDel="00201166">
          <w:delText>Pour la CEDEAO, le secteur des transports constitue un facteur majeur d'intégration régionale. Le réseau routier interconnecté de la sous-région CEDEAO est composé de deux grands axes : le corridor côtier de 3 900 km qui relie Dakar à Lagos via Abidjan et le corridor continental de 4 010 km qui s'étend de Dakar à Lagos via Bamako.</w:delText>
        </w:r>
        <w:r w:rsidRPr="00343F01" w:rsidDel="00201166">
          <w:rPr>
            <w:rStyle w:val="FootnoteReference"/>
          </w:rPr>
          <w:footnoteReference w:id="22"/>
        </w:r>
      </w:del>
    </w:p>
    <w:p w14:paraId="720760AA" w14:textId="5EFAB4FB" w:rsidR="00DD7063" w:rsidRPr="00343F01" w:rsidDel="00201166" w:rsidRDefault="00DD7063" w:rsidP="00D62BC5">
      <w:pPr>
        <w:spacing w:before="0" w:after="160"/>
        <w:jc w:val="left"/>
        <w:rPr>
          <w:del w:id="3795" w:author="Houyem Rais" w:date="2024-02-22T14:46:00Z"/>
          <w:rFonts w:ascii="Calibri" w:hAnsi="Calibri" w:cstheme="majorBidi"/>
          <w:b/>
          <w:bCs/>
          <w:i/>
          <w:color w:val="0070C0"/>
          <w:sz w:val="18"/>
          <w:szCs w:val="18"/>
        </w:rPr>
        <w:pPrChange w:id="3796" w:author="Houyem Rais" w:date="2024-02-22T14:49:00Z">
          <w:pPr/>
        </w:pPrChange>
      </w:pPr>
      <w:del w:id="3797" w:author="Houyem Rais" w:date="2024-02-22T14:46:00Z">
        <w:r w:rsidRPr="00343F01" w:rsidDel="00201166">
          <w:delText>Le tableau suivant synthétise les modes de financement des projets d’infrastructure de transport dans les trois pays du Lot 3 pendant les 15 dernières années.</w:delText>
        </w:r>
      </w:del>
    </w:p>
    <w:p w14:paraId="201460DB" w14:textId="52FDD900" w:rsidR="00DD7063" w:rsidRPr="00343F01" w:rsidDel="00201166" w:rsidRDefault="00DD7063" w:rsidP="00D62BC5">
      <w:pPr>
        <w:spacing w:before="0" w:after="160"/>
        <w:jc w:val="left"/>
        <w:rPr>
          <w:del w:id="3798" w:author="Houyem Rais" w:date="2024-02-22T14:46:00Z"/>
        </w:rPr>
        <w:sectPr w:rsidR="00DD7063" w:rsidRPr="00343F01" w:rsidDel="00201166" w:rsidSect="00201166">
          <w:pgSz w:w="11906" w:h="16838" w:code="9"/>
          <w:pgMar w:top="1440" w:right="1276" w:bottom="1440" w:left="1440" w:header="709" w:footer="709" w:gutter="0"/>
          <w:cols w:space="708"/>
          <w:docGrid w:linePitch="360"/>
          <w:sectPrChange w:id="3799" w:author="Houyem Rais" w:date="2024-02-22T14:47:00Z">
            <w:sectPr w:rsidR="00DD7063" w:rsidRPr="00343F01" w:rsidDel="00201166" w:rsidSect="00201166">
              <w:pgMar w:top="1440" w:right="1276" w:bottom="1440" w:left="1440" w:header="709" w:footer="709" w:gutter="0"/>
            </w:sectPr>
          </w:sectPrChange>
        </w:sectPr>
        <w:pPrChange w:id="3800" w:author="Houyem Rais" w:date="2024-02-22T14:49:00Z">
          <w:pPr>
            <w:pStyle w:val="Caption"/>
          </w:pPr>
        </w:pPrChange>
      </w:pPr>
    </w:p>
    <w:p w14:paraId="48D47837" w14:textId="54575D8D" w:rsidR="00DD7063" w:rsidRPr="00343F01" w:rsidDel="00201166" w:rsidRDefault="00DD7063" w:rsidP="00D62BC5">
      <w:pPr>
        <w:spacing w:before="0" w:after="160"/>
        <w:jc w:val="left"/>
        <w:rPr>
          <w:del w:id="3801" w:author="Houyem Rais" w:date="2024-02-22T14:46:00Z"/>
        </w:rPr>
        <w:pPrChange w:id="3802" w:author="Houyem Rais" w:date="2024-02-22T14:49:00Z">
          <w:pPr>
            <w:pStyle w:val="Caption"/>
          </w:pPr>
        </w:pPrChange>
      </w:pPr>
      <w:bookmarkStart w:id="3803" w:name="_Toc129968891"/>
      <w:bookmarkStart w:id="3804" w:name="_Toc152165450"/>
      <w:del w:id="3805"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12</w:delText>
        </w:r>
        <w:r w:rsidR="00B0561B" w:rsidDel="00201166">
          <w:rPr>
            <w:noProof/>
          </w:rPr>
          <w:fldChar w:fldCharType="end"/>
        </w:r>
        <w:r w:rsidRPr="00343F01" w:rsidDel="00201166">
          <w:delText xml:space="preserve"> Mécanismes de financement des projets d’infrastructure de transport au Nigéria, au Togo et au Bénin pendant les 15 dernières années</w:delText>
        </w:r>
        <w:bookmarkEnd w:id="3803"/>
        <w:bookmarkEnd w:id="3804"/>
      </w:del>
    </w:p>
    <w:tbl>
      <w:tblPr>
        <w:tblStyle w:val="TableGrid"/>
        <w:tblW w:w="14358" w:type="dxa"/>
        <w:tblLayout w:type="fixed"/>
        <w:tblLook w:val="04A0" w:firstRow="1" w:lastRow="0" w:firstColumn="1" w:lastColumn="0" w:noHBand="0" w:noVBand="1"/>
      </w:tblPr>
      <w:tblGrid>
        <w:gridCol w:w="6"/>
        <w:gridCol w:w="1712"/>
        <w:gridCol w:w="686"/>
        <w:gridCol w:w="4662"/>
        <w:gridCol w:w="848"/>
        <w:gridCol w:w="2544"/>
        <w:gridCol w:w="989"/>
        <w:gridCol w:w="1131"/>
        <w:gridCol w:w="1044"/>
        <w:gridCol w:w="698"/>
        <w:gridCol w:w="38"/>
      </w:tblGrid>
      <w:tr w:rsidR="00DD7063" w:rsidRPr="00343F01" w:rsidDel="00201166" w14:paraId="77594819" w14:textId="261D04DE">
        <w:trPr>
          <w:gridBefore w:val="1"/>
          <w:trHeight w:val="520"/>
          <w:tblHeader/>
          <w:del w:id="3806" w:author="Houyem Rais" w:date="2024-02-22T14:46:00Z"/>
        </w:trPr>
        <w:tc>
          <w:tcPr>
            <w:tcW w:w="1717" w:type="dxa"/>
            <w:shd w:val="clear" w:color="auto" w:fill="D9D9D9" w:themeFill="background1" w:themeFillShade="D9"/>
            <w:hideMark/>
          </w:tcPr>
          <w:p w14:paraId="1A14BAD6" w14:textId="1D60462F" w:rsidR="00DD7063" w:rsidRPr="00343F01" w:rsidDel="00201166" w:rsidRDefault="00DD7063" w:rsidP="00D62BC5">
            <w:pPr>
              <w:spacing w:before="0" w:after="160"/>
              <w:jc w:val="left"/>
              <w:rPr>
                <w:del w:id="3807" w:author="Houyem Rais" w:date="2024-02-22T14:46:00Z"/>
                <w:rFonts w:asciiTheme="minorHAnsi" w:hAnsiTheme="minorHAnsi" w:cstheme="minorHAnsi"/>
                <w:b/>
                <w:bCs/>
                <w:sz w:val="18"/>
                <w:szCs w:val="18"/>
                <w:lang w:val="fr-FR"/>
              </w:rPr>
              <w:pPrChange w:id="3808" w:author="Houyem Rais" w:date="2024-02-22T14:49:00Z">
                <w:pPr>
                  <w:spacing w:before="0" w:after="0"/>
                  <w:jc w:val="left"/>
                </w:pPr>
              </w:pPrChange>
            </w:pPr>
            <w:del w:id="3809" w:author="Houyem Rais" w:date="2024-02-22T14:46:00Z">
              <w:r w:rsidRPr="00343F01" w:rsidDel="00201166">
                <w:rPr>
                  <w:rFonts w:asciiTheme="minorHAnsi" w:hAnsiTheme="minorHAnsi" w:cstheme="minorHAnsi"/>
                  <w:b/>
                  <w:bCs/>
                  <w:sz w:val="18"/>
                  <w:szCs w:val="18"/>
                  <w:lang w:val="fr-FR"/>
                </w:rPr>
                <w:delText>Titre</w:delText>
              </w:r>
            </w:del>
          </w:p>
        </w:tc>
        <w:tc>
          <w:tcPr>
            <w:tcW w:w="688" w:type="dxa"/>
            <w:shd w:val="clear" w:color="auto" w:fill="D9D9D9" w:themeFill="background1" w:themeFillShade="D9"/>
            <w:hideMark/>
          </w:tcPr>
          <w:p w14:paraId="285069F4" w14:textId="4122683A" w:rsidR="00DD7063" w:rsidRPr="00343F01" w:rsidDel="00201166" w:rsidRDefault="00DD7063" w:rsidP="00D62BC5">
            <w:pPr>
              <w:spacing w:before="0" w:after="160"/>
              <w:jc w:val="left"/>
              <w:rPr>
                <w:del w:id="3810" w:author="Houyem Rais" w:date="2024-02-22T14:46:00Z"/>
                <w:rFonts w:cstheme="minorHAnsi"/>
                <w:b/>
                <w:bCs/>
                <w:sz w:val="18"/>
                <w:szCs w:val="18"/>
                <w:lang w:val="fr-FR"/>
              </w:rPr>
              <w:pPrChange w:id="3811" w:author="Houyem Rais" w:date="2024-02-22T14:49:00Z">
                <w:pPr>
                  <w:spacing w:before="0" w:after="0"/>
                  <w:jc w:val="left"/>
                </w:pPr>
              </w:pPrChange>
            </w:pPr>
            <w:del w:id="3812" w:author="Houyem Rais" w:date="2024-02-22T14:46:00Z">
              <w:r w:rsidRPr="00343F01" w:rsidDel="00201166">
                <w:rPr>
                  <w:rFonts w:cstheme="minorHAnsi"/>
                  <w:b/>
                  <w:bCs/>
                  <w:sz w:val="18"/>
                  <w:szCs w:val="18"/>
                  <w:lang w:val="fr-FR"/>
                </w:rPr>
                <w:delText>Pays</w:delText>
              </w:r>
            </w:del>
          </w:p>
        </w:tc>
        <w:tc>
          <w:tcPr>
            <w:tcW w:w="4678" w:type="dxa"/>
            <w:shd w:val="clear" w:color="auto" w:fill="D9D9D9" w:themeFill="background1" w:themeFillShade="D9"/>
            <w:hideMark/>
          </w:tcPr>
          <w:p w14:paraId="2FFD70AF" w14:textId="4689EEFB" w:rsidR="00DD7063" w:rsidRPr="00343F01" w:rsidDel="00201166" w:rsidRDefault="00DD7063" w:rsidP="00D62BC5">
            <w:pPr>
              <w:spacing w:before="0" w:after="160"/>
              <w:jc w:val="left"/>
              <w:rPr>
                <w:del w:id="3813" w:author="Houyem Rais" w:date="2024-02-22T14:46:00Z"/>
                <w:rFonts w:cstheme="minorHAnsi"/>
                <w:b/>
                <w:bCs/>
                <w:sz w:val="18"/>
                <w:szCs w:val="18"/>
                <w:lang w:val="fr-FR"/>
              </w:rPr>
              <w:pPrChange w:id="3814" w:author="Houyem Rais" w:date="2024-02-22T14:49:00Z">
                <w:pPr>
                  <w:spacing w:before="0" w:after="0"/>
                  <w:jc w:val="left"/>
                </w:pPr>
              </w:pPrChange>
            </w:pPr>
            <w:del w:id="3815" w:author="Houyem Rais" w:date="2024-02-22T14:46:00Z">
              <w:r w:rsidRPr="00343F01" w:rsidDel="00201166">
                <w:rPr>
                  <w:rFonts w:cstheme="minorHAnsi"/>
                  <w:b/>
                  <w:bCs/>
                  <w:sz w:val="18"/>
                  <w:szCs w:val="18"/>
                  <w:lang w:val="fr-FR"/>
                </w:rPr>
                <w:delText>Description</w:delText>
              </w:r>
            </w:del>
          </w:p>
        </w:tc>
        <w:tc>
          <w:tcPr>
            <w:tcW w:w="850" w:type="dxa"/>
            <w:shd w:val="clear" w:color="auto" w:fill="D9D9D9" w:themeFill="background1" w:themeFillShade="D9"/>
            <w:hideMark/>
          </w:tcPr>
          <w:p w14:paraId="28D8C883" w14:textId="441FE491" w:rsidR="00DD7063" w:rsidRPr="00343F01" w:rsidDel="00201166" w:rsidRDefault="00DD7063" w:rsidP="00D62BC5">
            <w:pPr>
              <w:spacing w:before="0" w:after="160"/>
              <w:jc w:val="left"/>
              <w:rPr>
                <w:del w:id="3816" w:author="Houyem Rais" w:date="2024-02-22T14:46:00Z"/>
                <w:rFonts w:cstheme="minorHAnsi"/>
                <w:b/>
                <w:bCs/>
                <w:sz w:val="18"/>
                <w:szCs w:val="18"/>
                <w:lang w:val="fr-FR"/>
              </w:rPr>
              <w:pPrChange w:id="3817" w:author="Houyem Rais" w:date="2024-02-22T14:49:00Z">
                <w:pPr>
                  <w:spacing w:before="0" w:after="0"/>
                  <w:jc w:val="left"/>
                </w:pPr>
              </w:pPrChange>
            </w:pPr>
            <w:del w:id="3818" w:author="Houyem Rais" w:date="2024-02-22T14:46:00Z">
              <w:r w:rsidRPr="00343F01" w:rsidDel="00201166">
                <w:rPr>
                  <w:rFonts w:cstheme="minorHAnsi"/>
                  <w:b/>
                  <w:bCs/>
                  <w:sz w:val="18"/>
                  <w:szCs w:val="18"/>
                  <w:lang w:val="fr-FR"/>
                </w:rPr>
                <w:delText>Coût du projet</w:delText>
              </w:r>
            </w:del>
          </w:p>
        </w:tc>
        <w:tc>
          <w:tcPr>
            <w:tcW w:w="2552" w:type="dxa"/>
            <w:shd w:val="clear" w:color="auto" w:fill="D9D9D9" w:themeFill="background1" w:themeFillShade="D9"/>
            <w:hideMark/>
          </w:tcPr>
          <w:p w14:paraId="1F910263" w14:textId="3BC74FFB" w:rsidR="00DD7063" w:rsidRPr="00343F01" w:rsidDel="00201166" w:rsidRDefault="00DD7063" w:rsidP="00D62BC5">
            <w:pPr>
              <w:spacing w:before="0" w:after="160"/>
              <w:jc w:val="left"/>
              <w:rPr>
                <w:del w:id="3819" w:author="Houyem Rais" w:date="2024-02-22T14:46:00Z"/>
                <w:rFonts w:cstheme="minorHAnsi"/>
                <w:b/>
                <w:bCs/>
                <w:sz w:val="18"/>
                <w:szCs w:val="18"/>
                <w:lang w:val="fr-FR"/>
              </w:rPr>
              <w:pPrChange w:id="3820" w:author="Houyem Rais" w:date="2024-02-22T14:49:00Z">
                <w:pPr>
                  <w:spacing w:before="0" w:after="0"/>
                  <w:jc w:val="left"/>
                </w:pPr>
              </w:pPrChange>
            </w:pPr>
            <w:del w:id="3821" w:author="Houyem Rais" w:date="2024-02-22T14:46:00Z">
              <w:r w:rsidRPr="00343F01" w:rsidDel="00201166">
                <w:rPr>
                  <w:rFonts w:cstheme="minorHAnsi"/>
                  <w:b/>
                  <w:bCs/>
                  <w:sz w:val="18"/>
                  <w:szCs w:val="18"/>
                  <w:lang w:val="fr-FR"/>
                </w:rPr>
                <w:delText>Sources de financement</w:delText>
              </w:r>
            </w:del>
          </w:p>
        </w:tc>
        <w:tc>
          <w:tcPr>
            <w:tcW w:w="992" w:type="dxa"/>
            <w:shd w:val="clear" w:color="auto" w:fill="D9D9D9" w:themeFill="background1" w:themeFillShade="D9"/>
            <w:hideMark/>
          </w:tcPr>
          <w:p w14:paraId="19155DAB" w14:textId="7F5B9FAB" w:rsidR="00DD7063" w:rsidRPr="00343F01" w:rsidDel="00201166" w:rsidRDefault="00DD7063" w:rsidP="00D62BC5">
            <w:pPr>
              <w:spacing w:before="0" w:after="160"/>
              <w:jc w:val="left"/>
              <w:rPr>
                <w:del w:id="3822" w:author="Houyem Rais" w:date="2024-02-22T14:46:00Z"/>
                <w:rFonts w:cstheme="minorHAnsi"/>
                <w:b/>
                <w:bCs/>
                <w:sz w:val="18"/>
                <w:szCs w:val="18"/>
                <w:lang w:val="fr-FR"/>
              </w:rPr>
              <w:pPrChange w:id="3823" w:author="Houyem Rais" w:date="2024-02-22T14:49:00Z">
                <w:pPr>
                  <w:spacing w:before="0" w:after="0"/>
                  <w:jc w:val="left"/>
                </w:pPr>
              </w:pPrChange>
            </w:pPr>
            <w:del w:id="3824" w:author="Houyem Rais" w:date="2024-02-22T14:46:00Z">
              <w:r w:rsidRPr="00343F01" w:rsidDel="00201166">
                <w:rPr>
                  <w:rFonts w:cstheme="minorHAnsi"/>
                  <w:b/>
                  <w:bCs/>
                  <w:sz w:val="18"/>
                  <w:szCs w:val="18"/>
                  <w:lang w:val="fr-FR"/>
                </w:rPr>
                <w:delText>Début des travaux</w:delText>
              </w:r>
            </w:del>
          </w:p>
        </w:tc>
        <w:tc>
          <w:tcPr>
            <w:tcW w:w="1134" w:type="dxa"/>
            <w:shd w:val="clear" w:color="auto" w:fill="D9D9D9" w:themeFill="background1" w:themeFillShade="D9"/>
            <w:hideMark/>
          </w:tcPr>
          <w:p w14:paraId="63B72A75" w14:textId="772EA497" w:rsidR="00DD7063" w:rsidRPr="00343F01" w:rsidDel="00201166" w:rsidRDefault="00DD7063" w:rsidP="00D62BC5">
            <w:pPr>
              <w:spacing w:before="0" w:after="160"/>
              <w:jc w:val="left"/>
              <w:rPr>
                <w:del w:id="3825" w:author="Houyem Rais" w:date="2024-02-22T14:46:00Z"/>
                <w:rFonts w:cstheme="minorHAnsi"/>
                <w:b/>
                <w:bCs/>
                <w:sz w:val="18"/>
                <w:szCs w:val="18"/>
                <w:lang w:val="fr-FR"/>
              </w:rPr>
              <w:pPrChange w:id="3826" w:author="Houyem Rais" w:date="2024-02-22T14:49:00Z">
                <w:pPr>
                  <w:spacing w:before="0" w:after="0"/>
                  <w:jc w:val="left"/>
                </w:pPr>
              </w:pPrChange>
            </w:pPr>
            <w:del w:id="3827" w:author="Houyem Rais" w:date="2024-02-22T14:46:00Z">
              <w:r w:rsidRPr="00343F01" w:rsidDel="00201166">
                <w:rPr>
                  <w:rFonts w:cstheme="minorHAnsi"/>
                  <w:b/>
                  <w:bCs/>
                  <w:sz w:val="18"/>
                  <w:szCs w:val="18"/>
                  <w:lang w:val="fr-FR"/>
                </w:rPr>
                <w:delText>Date de fin (/prévue)</w:delText>
              </w:r>
            </w:del>
          </w:p>
        </w:tc>
        <w:tc>
          <w:tcPr>
            <w:tcW w:w="1047" w:type="dxa"/>
            <w:shd w:val="clear" w:color="auto" w:fill="D9D9D9" w:themeFill="background1" w:themeFillShade="D9"/>
            <w:hideMark/>
          </w:tcPr>
          <w:p w14:paraId="04E4B355" w14:textId="1E4061B8" w:rsidR="00DD7063" w:rsidRPr="00343F01" w:rsidDel="00201166" w:rsidRDefault="00DD7063" w:rsidP="00D62BC5">
            <w:pPr>
              <w:spacing w:before="0" w:after="160"/>
              <w:jc w:val="left"/>
              <w:rPr>
                <w:del w:id="3828" w:author="Houyem Rais" w:date="2024-02-22T14:46:00Z"/>
                <w:rFonts w:cstheme="minorHAnsi"/>
                <w:b/>
                <w:bCs/>
                <w:sz w:val="18"/>
                <w:szCs w:val="18"/>
                <w:lang w:val="fr-FR"/>
              </w:rPr>
              <w:pPrChange w:id="3829" w:author="Houyem Rais" w:date="2024-02-22T14:49:00Z">
                <w:pPr>
                  <w:spacing w:before="0" w:after="0"/>
                  <w:jc w:val="left"/>
                </w:pPr>
              </w:pPrChange>
            </w:pPr>
            <w:del w:id="3830" w:author="Houyem Rais" w:date="2024-02-22T14:46:00Z">
              <w:r w:rsidRPr="00343F01" w:rsidDel="00201166">
                <w:rPr>
                  <w:rFonts w:cstheme="minorHAnsi"/>
                  <w:b/>
                  <w:bCs/>
                  <w:sz w:val="18"/>
                  <w:szCs w:val="18"/>
                  <w:lang w:val="fr-FR"/>
                </w:rPr>
                <w:delText>Etat/ étape</w:delText>
              </w:r>
            </w:del>
          </w:p>
        </w:tc>
        <w:tc>
          <w:tcPr>
            <w:tcW w:w="700" w:type="dxa"/>
            <w:gridSpan w:val="2"/>
            <w:shd w:val="clear" w:color="auto" w:fill="D9D9D9" w:themeFill="background1" w:themeFillShade="D9"/>
            <w:hideMark/>
          </w:tcPr>
          <w:p w14:paraId="54C07BC6" w14:textId="1AA0CE74" w:rsidR="00DD7063" w:rsidRPr="00343F01" w:rsidDel="00201166" w:rsidRDefault="00DD7063" w:rsidP="00D62BC5">
            <w:pPr>
              <w:spacing w:before="0" w:after="160"/>
              <w:jc w:val="left"/>
              <w:rPr>
                <w:del w:id="3831" w:author="Houyem Rais" w:date="2024-02-22T14:46:00Z"/>
                <w:rFonts w:cstheme="minorHAnsi"/>
                <w:b/>
                <w:bCs/>
                <w:sz w:val="18"/>
                <w:szCs w:val="18"/>
                <w:lang w:val="fr-FR"/>
              </w:rPr>
              <w:pPrChange w:id="3832" w:author="Houyem Rais" w:date="2024-02-22T14:49:00Z">
                <w:pPr>
                  <w:spacing w:before="0" w:after="0"/>
                  <w:jc w:val="left"/>
                </w:pPr>
              </w:pPrChange>
            </w:pPr>
            <w:del w:id="3833" w:author="Houyem Rais" w:date="2024-02-22T14:46:00Z">
              <w:r w:rsidRPr="00343F01" w:rsidDel="00201166">
                <w:rPr>
                  <w:rFonts w:cstheme="minorHAnsi"/>
                  <w:b/>
                  <w:bCs/>
                  <w:sz w:val="18"/>
                  <w:szCs w:val="18"/>
                  <w:lang w:val="fr-FR"/>
                </w:rPr>
                <w:delText>PPP</w:delText>
              </w:r>
            </w:del>
          </w:p>
        </w:tc>
      </w:tr>
      <w:tr w:rsidR="00DD7063" w:rsidRPr="00343F01" w:rsidDel="00201166" w14:paraId="2708A23A" w14:textId="37903F3A">
        <w:trPr>
          <w:gridAfter w:val="1"/>
          <w:wAfter w:w="38" w:type="dxa"/>
          <w:trHeight w:val="1117"/>
          <w:del w:id="3834" w:author="Houyem Rais" w:date="2024-02-22T14:46:00Z"/>
        </w:trPr>
        <w:tc>
          <w:tcPr>
            <w:tcW w:w="1717" w:type="dxa"/>
            <w:gridSpan w:val="2"/>
            <w:hideMark/>
          </w:tcPr>
          <w:p w14:paraId="372FD9DF" w14:textId="28109715" w:rsidR="00DD7063" w:rsidRPr="00343F01" w:rsidDel="00201166" w:rsidRDefault="00DD7063" w:rsidP="00D62BC5">
            <w:pPr>
              <w:spacing w:before="0" w:after="160"/>
              <w:jc w:val="left"/>
              <w:rPr>
                <w:del w:id="3835" w:author="Houyem Rais" w:date="2024-02-22T14:46:00Z"/>
                <w:rFonts w:cstheme="minorHAnsi"/>
                <w:sz w:val="18"/>
                <w:szCs w:val="18"/>
                <w:lang w:val="fr-FR"/>
              </w:rPr>
              <w:pPrChange w:id="3836" w:author="Houyem Rais" w:date="2024-02-22T14:49:00Z">
                <w:pPr>
                  <w:spacing w:before="0" w:after="0"/>
                </w:pPr>
              </w:pPrChange>
            </w:pPr>
            <w:del w:id="3837" w:author="Houyem Rais" w:date="2024-02-22T14:46:00Z">
              <w:r w:rsidRPr="00343F01" w:rsidDel="00201166">
                <w:rPr>
                  <w:rFonts w:cstheme="minorHAnsi"/>
                  <w:sz w:val="18"/>
                  <w:szCs w:val="18"/>
                  <w:lang w:val="fr-FR"/>
                </w:rPr>
                <w:delText>Projet de la Rocade de l'État d'Ebonyi</w:delText>
              </w:r>
            </w:del>
          </w:p>
        </w:tc>
        <w:tc>
          <w:tcPr>
            <w:tcW w:w="688" w:type="dxa"/>
            <w:hideMark/>
          </w:tcPr>
          <w:p w14:paraId="41C62457" w14:textId="2D38C00B" w:rsidR="00DD7063" w:rsidRPr="00343F01" w:rsidDel="00201166" w:rsidRDefault="00DD7063" w:rsidP="00D62BC5">
            <w:pPr>
              <w:spacing w:before="0" w:after="160"/>
              <w:jc w:val="left"/>
              <w:rPr>
                <w:del w:id="3838" w:author="Houyem Rais" w:date="2024-02-22T14:46:00Z"/>
                <w:rFonts w:cstheme="minorHAnsi"/>
                <w:sz w:val="18"/>
                <w:szCs w:val="18"/>
                <w:lang w:val="fr-FR"/>
              </w:rPr>
              <w:pPrChange w:id="3839" w:author="Houyem Rais" w:date="2024-02-22T14:49:00Z">
                <w:pPr>
                  <w:spacing w:before="0" w:after="0"/>
                  <w:ind w:left="-44" w:right="-106"/>
                </w:pPr>
              </w:pPrChange>
            </w:pPr>
            <w:del w:id="3840" w:author="Houyem Rais" w:date="2024-02-22T14:46:00Z">
              <w:r w:rsidRPr="00343F01" w:rsidDel="00201166">
                <w:rPr>
                  <w:rFonts w:cstheme="minorHAnsi"/>
                  <w:sz w:val="18"/>
                  <w:szCs w:val="18"/>
                  <w:lang w:val="fr-FR"/>
                </w:rPr>
                <w:delText>Nigéria</w:delText>
              </w:r>
            </w:del>
          </w:p>
        </w:tc>
        <w:tc>
          <w:tcPr>
            <w:tcW w:w="4678" w:type="dxa"/>
            <w:hideMark/>
          </w:tcPr>
          <w:p w14:paraId="696CFFC2" w14:textId="53A7E69A" w:rsidR="00DD7063" w:rsidRPr="00343F01" w:rsidDel="00201166" w:rsidRDefault="00DD7063" w:rsidP="00D62BC5">
            <w:pPr>
              <w:spacing w:before="0" w:after="160"/>
              <w:jc w:val="left"/>
              <w:rPr>
                <w:del w:id="3841" w:author="Houyem Rais" w:date="2024-02-22T14:46:00Z"/>
                <w:rFonts w:cstheme="minorHAnsi"/>
                <w:sz w:val="18"/>
                <w:szCs w:val="18"/>
                <w:lang w:val="fr-FR"/>
              </w:rPr>
              <w:pPrChange w:id="3842" w:author="Houyem Rais" w:date="2024-02-22T14:49:00Z">
                <w:pPr>
                  <w:spacing w:before="0" w:after="0"/>
                </w:pPr>
              </w:pPrChange>
            </w:pPr>
            <w:del w:id="3843" w:author="Houyem Rais" w:date="2024-02-22T14:46:00Z">
              <w:r w:rsidRPr="00343F01" w:rsidDel="00201166">
                <w:rPr>
                  <w:rFonts w:cstheme="minorHAnsi"/>
                  <w:sz w:val="18"/>
                  <w:szCs w:val="18"/>
                  <w:lang w:val="fr-FR"/>
                </w:rPr>
                <w:delText>Le projet prévoit de réhabiliter 177 km de routes bitumineuses existantes comprenant les quatre (4) tronçons de la rocade d'État d'Ebonyi comme suit : (i) Tronçon I : 135 Ohaukwu - Onueke (35,48 km), (ii) Tronçon II : Onueke - Nwezenyi (52,42 km), (iii) Tronçon III : Nwezenyi - Ndoko (50,99 km), et (iv) Tronçon IV : Ndoko - Ezzamgbo (38,91 km)), total 177,81 km.</w:delText>
              </w:r>
              <w:r w:rsidRPr="00343F01" w:rsidDel="00201166">
                <w:rPr>
                  <w:rStyle w:val="FootnoteReference"/>
                  <w:rFonts w:cstheme="minorHAnsi"/>
                  <w:sz w:val="18"/>
                  <w:szCs w:val="18"/>
                  <w:lang w:val="fr-FR"/>
                </w:rPr>
                <w:footnoteReference w:id="23"/>
              </w:r>
            </w:del>
          </w:p>
        </w:tc>
        <w:tc>
          <w:tcPr>
            <w:tcW w:w="850" w:type="dxa"/>
            <w:hideMark/>
          </w:tcPr>
          <w:p w14:paraId="159CB3BC" w14:textId="0B5230D3" w:rsidR="00DD7063" w:rsidRPr="00343F01" w:rsidDel="00201166" w:rsidRDefault="00DD7063" w:rsidP="00D62BC5">
            <w:pPr>
              <w:spacing w:before="0" w:after="160"/>
              <w:jc w:val="left"/>
              <w:rPr>
                <w:del w:id="3846" w:author="Houyem Rais" w:date="2024-02-22T14:46:00Z"/>
                <w:rFonts w:cstheme="minorHAnsi"/>
                <w:sz w:val="18"/>
                <w:szCs w:val="18"/>
                <w:lang w:val="fr-FR"/>
              </w:rPr>
              <w:pPrChange w:id="3847" w:author="Houyem Rais" w:date="2024-02-22T14:49:00Z">
                <w:pPr>
                  <w:spacing w:before="0" w:after="0"/>
                  <w:jc w:val="left"/>
                </w:pPr>
              </w:pPrChange>
            </w:pPr>
            <w:del w:id="3848" w:author="Houyem Rais" w:date="2024-02-22T14:46:00Z">
              <w:r w:rsidRPr="00343F01" w:rsidDel="00201166">
                <w:rPr>
                  <w:rFonts w:cstheme="minorHAnsi"/>
                  <w:sz w:val="18"/>
                  <w:szCs w:val="18"/>
                  <w:lang w:val="fr-FR"/>
                </w:rPr>
                <w:delText>167,66 millions USD</w:delText>
              </w:r>
            </w:del>
          </w:p>
        </w:tc>
        <w:tc>
          <w:tcPr>
            <w:tcW w:w="2552" w:type="dxa"/>
            <w:hideMark/>
          </w:tcPr>
          <w:p w14:paraId="37A7E93F" w14:textId="6D3895B6" w:rsidR="00DD7063" w:rsidRPr="00343F01" w:rsidDel="00201166" w:rsidRDefault="00DD7063" w:rsidP="00D62BC5">
            <w:pPr>
              <w:spacing w:before="0" w:after="160"/>
              <w:jc w:val="left"/>
              <w:rPr>
                <w:del w:id="3849" w:author="Houyem Rais" w:date="2024-02-22T14:46:00Z"/>
                <w:rFonts w:cstheme="minorHAnsi"/>
                <w:sz w:val="18"/>
                <w:szCs w:val="18"/>
                <w:lang w:val="fr-FR"/>
              </w:rPr>
              <w:pPrChange w:id="3850" w:author="Houyem Rais" w:date="2024-02-22T14:49:00Z">
                <w:pPr>
                  <w:spacing w:before="0" w:after="0"/>
                </w:pPr>
              </w:pPrChange>
            </w:pPr>
            <w:del w:id="3851" w:author="Houyem Rais" w:date="2024-02-22T14:46:00Z">
              <w:r w:rsidRPr="00343F01" w:rsidDel="00201166">
                <w:rPr>
                  <w:rFonts w:cstheme="minorHAnsi"/>
                  <w:sz w:val="18"/>
                  <w:szCs w:val="18"/>
                  <w:lang w:val="fr-FR"/>
                </w:rPr>
                <w:delText>Prêt Souverain de la Banque Africaine de Développement ($40 millions) / Prêt AGTF ($30 millions)/ Prêt BIsD ($80 millions)/ GEE ($17,66)</w:delText>
              </w:r>
            </w:del>
          </w:p>
        </w:tc>
        <w:tc>
          <w:tcPr>
            <w:tcW w:w="992" w:type="dxa"/>
            <w:hideMark/>
          </w:tcPr>
          <w:p w14:paraId="3FABE756" w14:textId="255E889B" w:rsidR="00DD7063" w:rsidRPr="00343F01" w:rsidDel="00201166" w:rsidRDefault="00DD7063" w:rsidP="00D62BC5">
            <w:pPr>
              <w:spacing w:before="0" w:after="160"/>
              <w:jc w:val="left"/>
              <w:rPr>
                <w:del w:id="3852" w:author="Houyem Rais" w:date="2024-02-22T14:46:00Z"/>
                <w:rFonts w:cstheme="minorHAnsi"/>
                <w:sz w:val="18"/>
                <w:szCs w:val="18"/>
                <w:lang w:val="fr-FR"/>
              </w:rPr>
              <w:pPrChange w:id="3853" w:author="Houyem Rais" w:date="2024-02-22T14:49:00Z">
                <w:pPr>
                  <w:spacing w:before="0" w:after="0"/>
                </w:pPr>
              </w:pPrChange>
            </w:pPr>
            <w:del w:id="3854" w:author="Houyem Rais" w:date="2024-02-22T14:46:00Z">
              <w:r w:rsidRPr="00343F01" w:rsidDel="00201166">
                <w:rPr>
                  <w:rFonts w:cstheme="minorHAnsi"/>
                  <w:sz w:val="18"/>
                  <w:szCs w:val="18"/>
                  <w:lang w:val="fr-FR"/>
                </w:rPr>
                <w:delText>Avril 2019</w:delText>
              </w:r>
            </w:del>
          </w:p>
        </w:tc>
        <w:tc>
          <w:tcPr>
            <w:tcW w:w="1134" w:type="dxa"/>
            <w:hideMark/>
          </w:tcPr>
          <w:p w14:paraId="40D692BA" w14:textId="6B22B6D9" w:rsidR="00DD7063" w:rsidRPr="00343F01" w:rsidDel="00201166" w:rsidRDefault="00DD7063" w:rsidP="00D62BC5">
            <w:pPr>
              <w:spacing w:before="0" w:after="160"/>
              <w:jc w:val="left"/>
              <w:rPr>
                <w:del w:id="3855" w:author="Houyem Rais" w:date="2024-02-22T14:46:00Z"/>
                <w:rFonts w:cstheme="minorHAnsi"/>
                <w:sz w:val="18"/>
                <w:szCs w:val="18"/>
                <w:lang w:val="fr-FR"/>
              </w:rPr>
              <w:pPrChange w:id="3856" w:author="Houyem Rais" w:date="2024-02-22T14:49:00Z">
                <w:pPr>
                  <w:spacing w:before="0" w:after="0"/>
                </w:pPr>
              </w:pPrChange>
            </w:pPr>
            <w:del w:id="3857" w:author="Houyem Rais" w:date="2024-02-22T14:46:00Z">
              <w:r w:rsidRPr="00343F01" w:rsidDel="00201166">
                <w:rPr>
                  <w:rFonts w:cstheme="minorHAnsi"/>
                  <w:sz w:val="18"/>
                  <w:szCs w:val="18"/>
                  <w:lang w:val="fr-FR"/>
                </w:rPr>
                <w:delText>Juin 2025</w:delText>
              </w:r>
            </w:del>
          </w:p>
        </w:tc>
        <w:tc>
          <w:tcPr>
            <w:tcW w:w="1047" w:type="dxa"/>
            <w:hideMark/>
          </w:tcPr>
          <w:p w14:paraId="02C7C42A" w14:textId="3FD87CC9" w:rsidR="00DD7063" w:rsidRPr="00343F01" w:rsidDel="00201166" w:rsidRDefault="00DD7063" w:rsidP="00D62BC5">
            <w:pPr>
              <w:spacing w:before="0" w:after="160"/>
              <w:jc w:val="left"/>
              <w:rPr>
                <w:del w:id="3858" w:author="Houyem Rais" w:date="2024-02-22T14:46:00Z"/>
                <w:rFonts w:cstheme="minorHAnsi"/>
                <w:sz w:val="18"/>
                <w:szCs w:val="18"/>
                <w:lang w:val="fr-FR"/>
              </w:rPr>
              <w:pPrChange w:id="3859" w:author="Houyem Rais" w:date="2024-02-22T14:49:00Z">
                <w:pPr>
                  <w:spacing w:before="0" w:after="0"/>
                </w:pPr>
              </w:pPrChange>
            </w:pPr>
            <w:del w:id="3860" w:author="Houyem Rais" w:date="2024-02-22T14:46:00Z">
              <w:r w:rsidRPr="00343F01" w:rsidDel="00201166">
                <w:rPr>
                  <w:rFonts w:cstheme="minorHAnsi"/>
                  <w:sz w:val="18"/>
                  <w:szCs w:val="18"/>
                  <w:lang w:val="fr-FR"/>
                </w:rPr>
                <w:delText>Implémentation</w:delText>
              </w:r>
            </w:del>
          </w:p>
        </w:tc>
        <w:tc>
          <w:tcPr>
            <w:tcW w:w="700" w:type="dxa"/>
            <w:hideMark/>
          </w:tcPr>
          <w:p w14:paraId="44BD2386" w14:textId="5258E684" w:rsidR="00DD7063" w:rsidRPr="00343F01" w:rsidDel="00201166" w:rsidRDefault="00DD7063" w:rsidP="00D62BC5">
            <w:pPr>
              <w:spacing w:before="0" w:after="160"/>
              <w:jc w:val="left"/>
              <w:rPr>
                <w:del w:id="3861" w:author="Houyem Rais" w:date="2024-02-22T14:46:00Z"/>
                <w:rFonts w:cstheme="minorHAnsi"/>
                <w:sz w:val="18"/>
                <w:szCs w:val="18"/>
                <w:lang w:val="fr-FR"/>
              </w:rPr>
              <w:pPrChange w:id="3862" w:author="Houyem Rais" w:date="2024-02-22T14:49:00Z">
                <w:pPr>
                  <w:spacing w:before="0" w:after="0"/>
                </w:pPr>
              </w:pPrChange>
            </w:pPr>
            <w:del w:id="3863" w:author="Houyem Rais" w:date="2024-02-22T14:46:00Z">
              <w:r w:rsidRPr="00343F01" w:rsidDel="00201166">
                <w:rPr>
                  <w:rFonts w:cstheme="minorHAnsi"/>
                  <w:sz w:val="18"/>
                  <w:szCs w:val="18"/>
                  <w:lang w:val="fr-FR"/>
                </w:rPr>
                <w:delText>Non</w:delText>
              </w:r>
            </w:del>
          </w:p>
        </w:tc>
      </w:tr>
      <w:tr w:rsidR="00DD7063" w:rsidRPr="00343F01" w:rsidDel="00201166" w14:paraId="320D16D0" w14:textId="4990E94F">
        <w:trPr>
          <w:gridAfter w:val="1"/>
          <w:wAfter w:w="38" w:type="dxa"/>
          <w:trHeight w:val="1120"/>
          <w:del w:id="3864" w:author="Houyem Rais" w:date="2024-02-22T14:46:00Z"/>
        </w:trPr>
        <w:tc>
          <w:tcPr>
            <w:tcW w:w="1717" w:type="dxa"/>
            <w:gridSpan w:val="2"/>
            <w:hideMark/>
          </w:tcPr>
          <w:p w14:paraId="11444DAF" w14:textId="457127BD" w:rsidR="00DD7063" w:rsidRPr="00343F01" w:rsidDel="00201166" w:rsidRDefault="00DD7063" w:rsidP="00D62BC5">
            <w:pPr>
              <w:spacing w:before="0" w:after="160"/>
              <w:jc w:val="left"/>
              <w:rPr>
                <w:del w:id="3865" w:author="Houyem Rais" w:date="2024-02-22T14:46:00Z"/>
                <w:rFonts w:cstheme="minorHAnsi"/>
                <w:sz w:val="18"/>
                <w:szCs w:val="18"/>
                <w:lang w:val="fr-FR"/>
              </w:rPr>
              <w:pPrChange w:id="3866" w:author="Houyem Rais" w:date="2024-02-22T14:49:00Z">
                <w:pPr>
                  <w:spacing w:before="0" w:after="0"/>
                </w:pPr>
              </w:pPrChange>
            </w:pPr>
            <w:del w:id="3867" w:author="Houyem Rais" w:date="2024-02-22T14:46:00Z">
              <w:r w:rsidRPr="00343F01" w:rsidDel="00201166">
                <w:rPr>
                  <w:rFonts w:cstheme="minorHAnsi"/>
                  <w:sz w:val="18"/>
                  <w:szCs w:val="18"/>
                  <w:lang w:val="fr-FR"/>
                </w:rPr>
                <w:delText>Projet d'aménagement de la route cotonnière Djougou-Pehunco-Banikoara</w:delText>
              </w:r>
            </w:del>
          </w:p>
        </w:tc>
        <w:tc>
          <w:tcPr>
            <w:tcW w:w="688" w:type="dxa"/>
            <w:hideMark/>
          </w:tcPr>
          <w:p w14:paraId="0464F869" w14:textId="3C934E71" w:rsidR="00DD7063" w:rsidRPr="00343F01" w:rsidDel="00201166" w:rsidRDefault="00DD7063" w:rsidP="00D62BC5">
            <w:pPr>
              <w:spacing w:before="0" w:after="160"/>
              <w:jc w:val="left"/>
              <w:rPr>
                <w:del w:id="3868" w:author="Houyem Rais" w:date="2024-02-22T14:46:00Z"/>
                <w:rFonts w:cstheme="minorHAnsi"/>
                <w:sz w:val="18"/>
                <w:szCs w:val="18"/>
                <w:lang w:val="fr-FR"/>
              </w:rPr>
              <w:pPrChange w:id="3869" w:author="Houyem Rais" w:date="2024-02-22T14:49:00Z">
                <w:pPr>
                  <w:spacing w:before="0" w:after="0"/>
                </w:pPr>
              </w:pPrChange>
            </w:pPr>
            <w:del w:id="3870" w:author="Houyem Rais" w:date="2024-02-22T14:46:00Z">
              <w:r w:rsidRPr="00343F01" w:rsidDel="00201166">
                <w:rPr>
                  <w:rFonts w:cstheme="minorHAnsi"/>
                  <w:sz w:val="18"/>
                  <w:szCs w:val="18"/>
                  <w:lang w:val="fr-FR"/>
                </w:rPr>
                <w:delText>Bénin</w:delText>
              </w:r>
            </w:del>
          </w:p>
        </w:tc>
        <w:tc>
          <w:tcPr>
            <w:tcW w:w="4678" w:type="dxa"/>
            <w:hideMark/>
          </w:tcPr>
          <w:p w14:paraId="309A92B6" w14:textId="36A0E44B" w:rsidR="00DD7063" w:rsidRPr="00343F01" w:rsidDel="00201166" w:rsidRDefault="00DD7063" w:rsidP="00D62BC5">
            <w:pPr>
              <w:spacing w:before="0" w:after="160"/>
              <w:jc w:val="left"/>
              <w:rPr>
                <w:del w:id="3871" w:author="Houyem Rais" w:date="2024-02-22T14:46:00Z"/>
                <w:rFonts w:cstheme="minorHAnsi"/>
                <w:sz w:val="18"/>
                <w:szCs w:val="18"/>
                <w:lang w:val="fr-FR"/>
              </w:rPr>
              <w:pPrChange w:id="3872" w:author="Houyem Rais" w:date="2024-02-22T14:49:00Z">
                <w:pPr>
                  <w:spacing w:before="0" w:after="0"/>
                </w:pPr>
              </w:pPrChange>
            </w:pPr>
            <w:del w:id="3873" w:author="Houyem Rais" w:date="2024-02-22T14:46:00Z">
              <w:r w:rsidRPr="00343F01" w:rsidDel="00201166">
                <w:rPr>
                  <w:rFonts w:cstheme="minorHAnsi"/>
                  <w:sz w:val="18"/>
                  <w:szCs w:val="18"/>
                  <w:lang w:val="fr-FR"/>
                </w:rPr>
                <w:delText>Le projet vise à améliorer le niveau de service sur la route Djougou-Pehunco-Kérou-Banikoara longue de 209 km, qui supporte une grande partie du trafic poids lourds et est en très mauvais état.</w:delText>
              </w:r>
              <w:r w:rsidRPr="00343F01" w:rsidDel="00201166">
                <w:rPr>
                  <w:rStyle w:val="FootnoteReference"/>
                  <w:rFonts w:cstheme="minorHAnsi"/>
                  <w:sz w:val="18"/>
                  <w:szCs w:val="18"/>
                  <w:lang w:val="fr-FR"/>
                </w:rPr>
                <w:footnoteReference w:id="24"/>
              </w:r>
            </w:del>
          </w:p>
        </w:tc>
        <w:tc>
          <w:tcPr>
            <w:tcW w:w="850" w:type="dxa"/>
            <w:hideMark/>
          </w:tcPr>
          <w:p w14:paraId="34FB1D4B" w14:textId="15F2E36B" w:rsidR="00DD7063" w:rsidRPr="00343F01" w:rsidDel="00201166" w:rsidRDefault="00DD7063" w:rsidP="00D62BC5">
            <w:pPr>
              <w:spacing w:before="0" w:after="160"/>
              <w:jc w:val="left"/>
              <w:rPr>
                <w:del w:id="3876" w:author="Houyem Rais" w:date="2024-02-22T14:46:00Z"/>
                <w:rFonts w:cstheme="minorHAnsi"/>
                <w:sz w:val="18"/>
                <w:szCs w:val="18"/>
                <w:lang w:val="fr-FR"/>
              </w:rPr>
              <w:pPrChange w:id="3877" w:author="Houyem Rais" w:date="2024-02-22T14:49:00Z">
                <w:pPr>
                  <w:spacing w:before="0" w:after="0"/>
                  <w:jc w:val="left"/>
                </w:pPr>
              </w:pPrChange>
            </w:pPr>
            <w:del w:id="3878" w:author="Houyem Rais" w:date="2024-02-22T14:46:00Z">
              <w:r w:rsidRPr="00343F01" w:rsidDel="00201166">
                <w:rPr>
                  <w:rFonts w:cstheme="minorHAnsi"/>
                  <w:sz w:val="18"/>
                  <w:szCs w:val="18"/>
                  <w:lang w:val="fr-FR"/>
                </w:rPr>
                <w:delText>195,32 million</w:delText>
              </w:r>
              <w:r w:rsidR="001D2DF0" w:rsidDel="00201166">
                <w:rPr>
                  <w:rFonts w:cstheme="minorHAnsi"/>
                  <w:sz w:val="18"/>
                  <w:szCs w:val="18"/>
                  <w:lang w:val="fr-FR"/>
                </w:rPr>
                <w:delText>s</w:delText>
              </w:r>
              <w:r w:rsidRPr="00343F01" w:rsidDel="00201166">
                <w:rPr>
                  <w:rFonts w:cstheme="minorHAnsi"/>
                  <w:sz w:val="18"/>
                  <w:szCs w:val="18"/>
                  <w:lang w:val="fr-FR"/>
                </w:rPr>
                <w:delText xml:space="preserve"> EUR</w:delText>
              </w:r>
            </w:del>
          </w:p>
        </w:tc>
        <w:tc>
          <w:tcPr>
            <w:tcW w:w="2552" w:type="dxa"/>
            <w:hideMark/>
          </w:tcPr>
          <w:p w14:paraId="209FA389" w14:textId="28500ED4" w:rsidR="00DD7063" w:rsidRPr="00343F01" w:rsidDel="00201166" w:rsidRDefault="00DD7063" w:rsidP="00D62BC5">
            <w:pPr>
              <w:spacing w:before="0" w:after="160"/>
              <w:jc w:val="left"/>
              <w:rPr>
                <w:del w:id="3879" w:author="Houyem Rais" w:date="2024-02-22T14:46:00Z"/>
                <w:rFonts w:cstheme="minorHAnsi"/>
                <w:sz w:val="18"/>
                <w:szCs w:val="18"/>
                <w:lang w:val="fr-FR"/>
              </w:rPr>
              <w:pPrChange w:id="3880" w:author="Houyem Rais" w:date="2024-02-22T14:49:00Z">
                <w:pPr>
                  <w:spacing w:before="0" w:after="0"/>
                </w:pPr>
              </w:pPrChange>
            </w:pPr>
            <w:del w:id="3881" w:author="Houyem Rais" w:date="2024-02-22T14:46:00Z">
              <w:r w:rsidRPr="00343F01" w:rsidDel="00201166">
                <w:rPr>
                  <w:rFonts w:cstheme="minorHAnsi"/>
                  <w:sz w:val="18"/>
                  <w:szCs w:val="18"/>
                  <w:lang w:val="fr-FR"/>
                </w:rPr>
                <w:delText xml:space="preserve">Prêt Souverain BAD (119,92 M </w:delText>
              </w:r>
              <w:r w:rsidR="001D2DF0" w:rsidRPr="00343F01" w:rsidDel="00201166">
                <w:rPr>
                  <w:rFonts w:cstheme="minorHAnsi"/>
                  <w:sz w:val="18"/>
                  <w:szCs w:val="18"/>
                  <w:lang w:val="fr-FR"/>
                </w:rPr>
                <w:delText xml:space="preserve">EUR) </w:delText>
              </w:r>
              <w:r w:rsidR="001D2DF0" w:rsidRPr="005D477C" w:rsidDel="00201166">
                <w:rPr>
                  <w:rFonts w:cstheme="minorHAnsi"/>
                  <w:sz w:val="18"/>
                  <w:szCs w:val="18"/>
                  <w:lang w:val="fr-FR"/>
                </w:rPr>
                <w:delText>/</w:delText>
              </w:r>
              <w:r w:rsidRPr="00343F01" w:rsidDel="00201166">
                <w:rPr>
                  <w:rFonts w:cstheme="minorHAnsi"/>
                  <w:sz w:val="18"/>
                  <w:szCs w:val="18"/>
                  <w:lang w:val="fr-FR"/>
                </w:rPr>
                <w:delText xml:space="preserve"> AGTF (43.19 M EUR)/UE-AITF (9,41 M EUR)/ BOAD (15,24 M EUR/ Gouv. du Bénin (7.55 M EUR)</w:delText>
              </w:r>
            </w:del>
          </w:p>
        </w:tc>
        <w:tc>
          <w:tcPr>
            <w:tcW w:w="992" w:type="dxa"/>
            <w:hideMark/>
          </w:tcPr>
          <w:p w14:paraId="275177B8" w14:textId="4BF9D363" w:rsidR="00DD7063" w:rsidRPr="00343F01" w:rsidDel="00201166" w:rsidRDefault="00DD7063" w:rsidP="00D62BC5">
            <w:pPr>
              <w:spacing w:before="0" w:after="160"/>
              <w:jc w:val="left"/>
              <w:rPr>
                <w:del w:id="3882" w:author="Houyem Rais" w:date="2024-02-22T14:46:00Z"/>
                <w:rFonts w:cstheme="minorHAnsi"/>
                <w:sz w:val="18"/>
                <w:szCs w:val="18"/>
                <w:lang w:val="fr-FR"/>
              </w:rPr>
              <w:pPrChange w:id="3883" w:author="Houyem Rais" w:date="2024-02-22T14:49:00Z">
                <w:pPr>
                  <w:spacing w:before="0" w:after="0"/>
                </w:pPr>
              </w:pPrChange>
            </w:pPr>
            <w:del w:id="3884" w:author="Houyem Rais" w:date="2024-02-22T14:46:00Z">
              <w:r w:rsidRPr="00343F01" w:rsidDel="00201166">
                <w:rPr>
                  <w:rFonts w:cstheme="minorHAnsi"/>
                  <w:sz w:val="18"/>
                  <w:szCs w:val="18"/>
                  <w:lang w:val="fr-FR"/>
                </w:rPr>
                <w:delText>Décembre 2018</w:delText>
              </w:r>
            </w:del>
          </w:p>
        </w:tc>
        <w:tc>
          <w:tcPr>
            <w:tcW w:w="1134" w:type="dxa"/>
            <w:hideMark/>
          </w:tcPr>
          <w:p w14:paraId="7B6A831D" w14:textId="15A068D2" w:rsidR="00DD7063" w:rsidRPr="00343F01" w:rsidDel="00201166" w:rsidRDefault="00DD7063" w:rsidP="00D62BC5">
            <w:pPr>
              <w:spacing w:before="0" w:after="160"/>
              <w:jc w:val="left"/>
              <w:rPr>
                <w:del w:id="3885" w:author="Houyem Rais" w:date="2024-02-22T14:46:00Z"/>
                <w:rFonts w:cstheme="minorHAnsi"/>
                <w:sz w:val="18"/>
                <w:szCs w:val="18"/>
                <w:lang w:val="fr-FR"/>
              </w:rPr>
              <w:pPrChange w:id="3886" w:author="Houyem Rais" w:date="2024-02-22T14:49:00Z">
                <w:pPr>
                  <w:spacing w:before="0" w:after="0"/>
                </w:pPr>
              </w:pPrChange>
            </w:pPr>
            <w:del w:id="3887" w:author="Houyem Rais" w:date="2024-02-22T14:46:00Z">
              <w:r w:rsidRPr="00343F01" w:rsidDel="00201166">
                <w:rPr>
                  <w:rFonts w:cstheme="minorHAnsi"/>
                  <w:sz w:val="18"/>
                  <w:szCs w:val="18"/>
                  <w:lang w:val="fr-FR"/>
                </w:rPr>
                <w:delText>Janvier 2024</w:delText>
              </w:r>
            </w:del>
          </w:p>
        </w:tc>
        <w:tc>
          <w:tcPr>
            <w:tcW w:w="1047" w:type="dxa"/>
            <w:hideMark/>
          </w:tcPr>
          <w:p w14:paraId="4034F55B" w14:textId="09D2A68D" w:rsidR="00DD7063" w:rsidRPr="00343F01" w:rsidDel="00201166" w:rsidRDefault="00DD7063" w:rsidP="00D62BC5">
            <w:pPr>
              <w:spacing w:before="0" w:after="160"/>
              <w:jc w:val="left"/>
              <w:rPr>
                <w:del w:id="3888" w:author="Houyem Rais" w:date="2024-02-22T14:46:00Z"/>
                <w:rFonts w:cstheme="minorHAnsi"/>
                <w:sz w:val="18"/>
                <w:szCs w:val="18"/>
                <w:lang w:val="fr-FR"/>
              </w:rPr>
              <w:pPrChange w:id="3889" w:author="Houyem Rais" w:date="2024-02-22T14:49:00Z">
                <w:pPr>
                  <w:spacing w:before="0" w:after="0"/>
                </w:pPr>
              </w:pPrChange>
            </w:pPr>
            <w:del w:id="3890" w:author="Houyem Rais" w:date="2024-02-22T14:46:00Z">
              <w:r w:rsidRPr="00343F01" w:rsidDel="00201166">
                <w:rPr>
                  <w:rFonts w:cstheme="minorHAnsi"/>
                  <w:sz w:val="18"/>
                  <w:szCs w:val="18"/>
                  <w:lang w:val="fr-FR"/>
                </w:rPr>
                <w:delText>Implémentation</w:delText>
              </w:r>
            </w:del>
          </w:p>
        </w:tc>
        <w:tc>
          <w:tcPr>
            <w:tcW w:w="700" w:type="dxa"/>
            <w:hideMark/>
          </w:tcPr>
          <w:p w14:paraId="4AB58DC8" w14:textId="0E86199A" w:rsidR="00DD7063" w:rsidRPr="00343F01" w:rsidDel="00201166" w:rsidRDefault="00DD7063" w:rsidP="00D62BC5">
            <w:pPr>
              <w:spacing w:before="0" w:after="160"/>
              <w:jc w:val="left"/>
              <w:rPr>
                <w:del w:id="3891" w:author="Houyem Rais" w:date="2024-02-22T14:46:00Z"/>
                <w:rFonts w:cstheme="minorHAnsi"/>
                <w:sz w:val="18"/>
                <w:szCs w:val="18"/>
                <w:lang w:val="fr-FR"/>
              </w:rPr>
              <w:pPrChange w:id="3892" w:author="Houyem Rais" w:date="2024-02-22T14:49:00Z">
                <w:pPr>
                  <w:spacing w:before="0" w:after="0"/>
                </w:pPr>
              </w:pPrChange>
            </w:pPr>
            <w:del w:id="3893" w:author="Houyem Rais" w:date="2024-02-22T14:46:00Z">
              <w:r w:rsidRPr="00343F01" w:rsidDel="00201166">
                <w:rPr>
                  <w:rFonts w:cstheme="minorHAnsi"/>
                  <w:sz w:val="18"/>
                  <w:szCs w:val="18"/>
                  <w:lang w:val="fr-FR"/>
                </w:rPr>
                <w:delText>Non</w:delText>
              </w:r>
            </w:del>
          </w:p>
        </w:tc>
      </w:tr>
      <w:tr w:rsidR="00DD7063" w:rsidRPr="00343F01" w:rsidDel="00201166" w14:paraId="6FDE78BE" w14:textId="3AA27573">
        <w:trPr>
          <w:gridAfter w:val="1"/>
          <w:wAfter w:w="38" w:type="dxa"/>
          <w:trHeight w:val="54"/>
          <w:del w:id="3894" w:author="Houyem Rais" w:date="2024-02-22T14:46:00Z"/>
        </w:trPr>
        <w:tc>
          <w:tcPr>
            <w:tcW w:w="1717" w:type="dxa"/>
            <w:gridSpan w:val="2"/>
            <w:hideMark/>
          </w:tcPr>
          <w:p w14:paraId="3B30E548" w14:textId="33307EDE" w:rsidR="00DD7063" w:rsidRPr="00343F01" w:rsidDel="00201166" w:rsidRDefault="00DD7063" w:rsidP="00D62BC5">
            <w:pPr>
              <w:spacing w:before="0" w:after="160"/>
              <w:jc w:val="left"/>
              <w:rPr>
                <w:del w:id="3895" w:author="Houyem Rais" w:date="2024-02-22T14:46:00Z"/>
                <w:rFonts w:cstheme="minorHAnsi"/>
                <w:sz w:val="18"/>
                <w:szCs w:val="18"/>
                <w:lang w:val="fr-FR"/>
              </w:rPr>
              <w:pPrChange w:id="3896" w:author="Houyem Rais" w:date="2024-02-22T14:49:00Z">
                <w:pPr>
                  <w:spacing w:before="0" w:after="0"/>
                </w:pPr>
              </w:pPrChange>
            </w:pPr>
            <w:del w:id="3897" w:author="Houyem Rais" w:date="2024-02-22T14:46:00Z">
              <w:r w:rsidRPr="00343F01" w:rsidDel="00201166">
                <w:rPr>
                  <w:rFonts w:cstheme="minorHAnsi"/>
                  <w:sz w:val="18"/>
                  <w:szCs w:val="18"/>
                  <w:lang w:val="fr-FR"/>
                </w:rPr>
                <w:delText>Projet de transport urbain de Parakou</w:delText>
              </w:r>
            </w:del>
          </w:p>
        </w:tc>
        <w:tc>
          <w:tcPr>
            <w:tcW w:w="688" w:type="dxa"/>
            <w:hideMark/>
          </w:tcPr>
          <w:p w14:paraId="5DD8CC14" w14:textId="4FD86A56" w:rsidR="00DD7063" w:rsidRPr="00343F01" w:rsidDel="00201166" w:rsidRDefault="00DD7063" w:rsidP="00D62BC5">
            <w:pPr>
              <w:spacing w:before="0" w:after="160"/>
              <w:jc w:val="left"/>
              <w:rPr>
                <w:del w:id="3898" w:author="Houyem Rais" w:date="2024-02-22T14:46:00Z"/>
                <w:rFonts w:cstheme="minorHAnsi"/>
                <w:sz w:val="18"/>
                <w:szCs w:val="18"/>
                <w:lang w:val="fr-FR"/>
              </w:rPr>
              <w:pPrChange w:id="3899" w:author="Houyem Rais" w:date="2024-02-22T14:49:00Z">
                <w:pPr>
                  <w:spacing w:before="0" w:after="0"/>
                </w:pPr>
              </w:pPrChange>
            </w:pPr>
            <w:del w:id="3900" w:author="Houyem Rais" w:date="2024-02-22T14:46:00Z">
              <w:r w:rsidRPr="00343F01" w:rsidDel="00201166">
                <w:rPr>
                  <w:rFonts w:cstheme="minorHAnsi"/>
                  <w:sz w:val="18"/>
                  <w:szCs w:val="18"/>
                  <w:lang w:val="fr-FR"/>
                </w:rPr>
                <w:delText>Bénin</w:delText>
              </w:r>
            </w:del>
          </w:p>
        </w:tc>
        <w:tc>
          <w:tcPr>
            <w:tcW w:w="4678" w:type="dxa"/>
            <w:hideMark/>
          </w:tcPr>
          <w:p w14:paraId="6119FBB2" w14:textId="0016E994" w:rsidR="00DD7063" w:rsidRPr="00343F01" w:rsidDel="00201166" w:rsidRDefault="00DD7063" w:rsidP="00D62BC5">
            <w:pPr>
              <w:spacing w:before="0" w:after="160"/>
              <w:jc w:val="left"/>
              <w:rPr>
                <w:del w:id="3901" w:author="Houyem Rais" w:date="2024-02-22T14:46:00Z"/>
                <w:rFonts w:cstheme="minorHAnsi"/>
                <w:sz w:val="18"/>
                <w:szCs w:val="18"/>
                <w:lang w:val="fr-FR"/>
              </w:rPr>
              <w:pPrChange w:id="3902" w:author="Houyem Rais" w:date="2024-02-22T14:49:00Z">
                <w:pPr>
                  <w:spacing w:before="0" w:after="0"/>
                </w:pPr>
              </w:pPrChange>
            </w:pPr>
            <w:del w:id="3903" w:author="Houyem Rais" w:date="2024-02-22T14:46:00Z">
              <w:r w:rsidRPr="00343F01" w:rsidDel="00201166">
                <w:rPr>
                  <w:rFonts w:cstheme="minorHAnsi"/>
                  <w:sz w:val="18"/>
                  <w:szCs w:val="18"/>
                  <w:lang w:val="fr-FR"/>
                </w:rPr>
                <w:delText>L'objectif du projet est d'améliorer la mobilité urbaine à Parakou et les conditions de vie des personnes dans la zone du projet tout en réduisant les accidents de la route et en assurant l'efficacité des activités urbaines.</w:delText>
              </w:r>
              <w:r w:rsidRPr="00343F01" w:rsidDel="00201166">
                <w:rPr>
                  <w:rStyle w:val="FootnoteReference"/>
                  <w:rFonts w:cstheme="minorHAnsi"/>
                  <w:sz w:val="18"/>
                  <w:szCs w:val="18"/>
                  <w:lang w:val="fr-FR"/>
                </w:rPr>
                <w:footnoteReference w:id="25"/>
              </w:r>
            </w:del>
          </w:p>
        </w:tc>
        <w:tc>
          <w:tcPr>
            <w:tcW w:w="850" w:type="dxa"/>
            <w:hideMark/>
          </w:tcPr>
          <w:p w14:paraId="3CD9D31A" w14:textId="74E80430" w:rsidR="00DD7063" w:rsidRPr="00343F01" w:rsidDel="00201166" w:rsidRDefault="00DD7063" w:rsidP="00D62BC5">
            <w:pPr>
              <w:spacing w:before="0" w:after="160"/>
              <w:jc w:val="left"/>
              <w:rPr>
                <w:del w:id="3906" w:author="Houyem Rais" w:date="2024-02-22T14:46:00Z"/>
                <w:rFonts w:cstheme="minorHAnsi"/>
                <w:sz w:val="18"/>
                <w:szCs w:val="18"/>
                <w:lang w:val="fr-FR"/>
              </w:rPr>
              <w:pPrChange w:id="3907" w:author="Houyem Rais" w:date="2024-02-22T14:49:00Z">
                <w:pPr>
                  <w:spacing w:before="0" w:after="0"/>
                  <w:jc w:val="left"/>
                </w:pPr>
              </w:pPrChange>
            </w:pPr>
            <w:del w:id="3908" w:author="Houyem Rais" w:date="2024-02-22T14:46:00Z">
              <w:r w:rsidRPr="00343F01" w:rsidDel="00201166">
                <w:rPr>
                  <w:rFonts w:cstheme="minorHAnsi"/>
                  <w:sz w:val="18"/>
                  <w:szCs w:val="18"/>
                  <w:lang w:val="fr-FR"/>
                </w:rPr>
                <w:delText>57,37 milliards FCFA (~ 90 millions $)</w:delText>
              </w:r>
            </w:del>
          </w:p>
        </w:tc>
        <w:tc>
          <w:tcPr>
            <w:tcW w:w="2552" w:type="dxa"/>
            <w:hideMark/>
          </w:tcPr>
          <w:p w14:paraId="0B845474" w14:textId="0182328C" w:rsidR="00DD7063" w:rsidRPr="00343F01" w:rsidDel="00201166" w:rsidRDefault="00DD7063" w:rsidP="00D62BC5">
            <w:pPr>
              <w:spacing w:before="0" w:after="160"/>
              <w:jc w:val="left"/>
              <w:rPr>
                <w:del w:id="3909" w:author="Houyem Rais" w:date="2024-02-22T14:46:00Z"/>
                <w:rFonts w:cstheme="minorHAnsi"/>
                <w:sz w:val="18"/>
                <w:szCs w:val="18"/>
                <w:lang w:val="fr-FR"/>
              </w:rPr>
              <w:pPrChange w:id="3910" w:author="Houyem Rais" w:date="2024-02-22T14:49:00Z">
                <w:pPr>
                  <w:spacing w:before="0" w:after="0"/>
                </w:pPr>
              </w:pPrChange>
            </w:pPr>
            <w:del w:id="3911" w:author="Houyem Rais" w:date="2024-02-22T14:46:00Z">
              <w:r w:rsidRPr="00343F01" w:rsidDel="00201166">
                <w:rPr>
                  <w:rFonts w:cstheme="minorHAnsi"/>
                  <w:sz w:val="18"/>
                  <w:szCs w:val="18"/>
                  <w:lang w:val="fr-FR"/>
                </w:rPr>
                <w:delText>Gouv. Bénin (5,57 milliards FCFA)/ prêt Souverain FAD (25,93 milliards FCFA)/ Don FEM (0,88 milliards FCFA)/prêt BOAD (24,99 milliards FCFA)</w:delText>
              </w:r>
            </w:del>
          </w:p>
        </w:tc>
        <w:tc>
          <w:tcPr>
            <w:tcW w:w="992" w:type="dxa"/>
            <w:hideMark/>
          </w:tcPr>
          <w:p w14:paraId="6EA8AEF8" w14:textId="103F2496" w:rsidR="00DD7063" w:rsidRPr="00343F01" w:rsidDel="00201166" w:rsidRDefault="00DD7063" w:rsidP="00D62BC5">
            <w:pPr>
              <w:spacing w:before="0" w:after="160"/>
              <w:jc w:val="left"/>
              <w:rPr>
                <w:del w:id="3912" w:author="Houyem Rais" w:date="2024-02-22T14:46:00Z"/>
                <w:rFonts w:cstheme="minorHAnsi"/>
                <w:sz w:val="18"/>
                <w:szCs w:val="18"/>
                <w:lang w:val="fr-FR"/>
              </w:rPr>
              <w:pPrChange w:id="3913" w:author="Houyem Rais" w:date="2024-02-22T14:49:00Z">
                <w:pPr>
                  <w:spacing w:before="0" w:after="0"/>
                </w:pPr>
              </w:pPrChange>
            </w:pPr>
            <w:del w:id="3914" w:author="Houyem Rais" w:date="2024-02-22T14:46:00Z">
              <w:r w:rsidRPr="00343F01" w:rsidDel="00201166">
                <w:rPr>
                  <w:rFonts w:cstheme="minorHAnsi"/>
                  <w:sz w:val="18"/>
                  <w:szCs w:val="18"/>
                  <w:lang w:val="fr-FR"/>
                </w:rPr>
                <w:delText>Juin 2015</w:delText>
              </w:r>
            </w:del>
          </w:p>
        </w:tc>
        <w:tc>
          <w:tcPr>
            <w:tcW w:w="1134" w:type="dxa"/>
            <w:hideMark/>
          </w:tcPr>
          <w:p w14:paraId="584D4F36" w14:textId="6A83DC20" w:rsidR="00DD7063" w:rsidRPr="00343F01" w:rsidDel="00201166" w:rsidRDefault="00DD7063" w:rsidP="00D62BC5">
            <w:pPr>
              <w:spacing w:before="0" w:after="160"/>
              <w:jc w:val="left"/>
              <w:rPr>
                <w:del w:id="3915" w:author="Houyem Rais" w:date="2024-02-22T14:46:00Z"/>
                <w:rFonts w:cstheme="minorHAnsi"/>
                <w:sz w:val="18"/>
                <w:szCs w:val="18"/>
                <w:lang w:val="fr-FR"/>
              </w:rPr>
              <w:pPrChange w:id="3916" w:author="Houyem Rais" w:date="2024-02-22T14:49:00Z">
                <w:pPr>
                  <w:spacing w:before="0" w:after="0"/>
                </w:pPr>
              </w:pPrChange>
            </w:pPr>
            <w:del w:id="3917" w:author="Houyem Rais" w:date="2024-02-22T14:46:00Z">
              <w:r w:rsidRPr="00343F01" w:rsidDel="00201166">
                <w:rPr>
                  <w:rFonts w:cstheme="minorHAnsi"/>
                  <w:sz w:val="18"/>
                  <w:szCs w:val="18"/>
                  <w:lang w:val="fr-FR"/>
                </w:rPr>
                <w:delText>_</w:delText>
              </w:r>
            </w:del>
          </w:p>
        </w:tc>
        <w:tc>
          <w:tcPr>
            <w:tcW w:w="1047" w:type="dxa"/>
            <w:hideMark/>
          </w:tcPr>
          <w:p w14:paraId="28E4B2D8" w14:textId="3277202C" w:rsidR="00DD7063" w:rsidRPr="00343F01" w:rsidDel="00201166" w:rsidRDefault="00DD7063" w:rsidP="00D62BC5">
            <w:pPr>
              <w:spacing w:before="0" w:after="160"/>
              <w:jc w:val="left"/>
              <w:rPr>
                <w:del w:id="3918" w:author="Houyem Rais" w:date="2024-02-22T14:46:00Z"/>
                <w:rFonts w:cstheme="minorHAnsi"/>
                <w:sz w:val="18"/>
                <w:szCs w:val="18"/>
                <w:lang w:val="fr-FR"/>
              </w:rPr>
              <w:pPrChange w:id="3919" w:author="Houyem Rais" w:date="2024-02-22T14:49:00Z">
                <w:pPr>
                  <w:spacing w:before="0" w:after="0"/>
                </w:pPr>
              </w:pPrChange>
            </w:pPr>
            <w:del w:id="3920" w:author="Houyem Rais" w:date="2024-02-22T14:46:00Z">
              <w:r w:rsidRPr="00343F01" w:rsidDel="00201166">
                <w:rPr>
                  <w:rFonts w:cstheme="minorHAnsi"/>
                  <w:sz w:val="18"/>
                  <w:szCs w:val="18"/>
                  <w:lang w:val="fr-FR"/>
                </w:rPr>
                <w:delText>Annulé</w:delText>
              </w:r>
            </w:del>
          </w:p>
        </w:tc>
        <w:tc>
          <w:tcPr>
            <w:tcW w:w="700" w:type="dxa"/>
            <w:hideMark/>
          </w:tcPr>
          <w:p w14:paraId="68ADD558" w14:textId="46475C08" w:rsidR="00DD7063" w:rsidRPr="00343F01" w:rsidDel="00201166" w:rsidRDefault="00DD7063" w:rsidP="00D62BC5">
            <w:pPr>
              <w:spacing w:before="0" w:after="160"/>
              <w:jc w:val="left"/>
              <w:rPr>
                <w:del w:id="3921" w:author="Houyem Rais" w:date="2024-02-22T14:46:00Z"/>
                <w:rFonts w:cstheme="minorHAnsi"/>
                <w:sz w:val="18"/>
                <w:szCs w:val="18"/>
                <w:lang w:val="fr-FR"/>
              </w:rPr>
              <w:pPrChange w:id="3922" w:author="Houyem Rais" w:date="2024-02-22T14:49:00Z">
                <w:pPr>
                  <w:spacing w:before="0" w:after="0"/>
                </w:pPr>
              </w:pPrChange>
            </w:pPr>
            <w:del w:id="3923" w:author="Houyem Rais" w:date="2024-02-22T14:46:00Z">
              <w:r w:rsidRPr="00343F01" w:rsidDel="00201166">
                <w:rPr>
                  <w:rFonts w:cstheme="minorHAnsi"/>
                  <w:sz w:val="18"/>
                  <w:szCs w:val="18"/>
                  <w:lang w:val="fr-FR"/>
                </w:rPr>
                <w:delText>Non</w:delText>
              </w:r>
            </w:del>
          </w:p>
        </w:tc>
      </w:tr>
      <w:tr w:rsidR="00DD7063" w:rsidRPr="00343F01" w:rsidDel="00201166" w14:paraId="0C7D5C29" w14:textId="1BDC6BEB">
        <w:trPr>
          <w:gridAfter w:val="1"/>
          <w:wAfter w:w="38" w:type="dxa"/>
          <w:trHeight w:val="168"/>
          <w:del w:id="3924" w:author="Houyem Rais" w:date="2024-02-22T14:46:00Z"/>
        </w:trPr>
        <w:tc>
          <w:tcPr>
            <w:tcW w:w="1717" w:type="dxa"/>
            <w:gridSpan w:val="2"/>
            <w:hideMark/>
          </w:tcPr>
          <w:p w14:paraId="44CB00D1" w14:textId="2FF12AA7" w:rsidR="00DD7063" w:rsidRPr="00343F01" w:rsidDel="00201166" w:rsidRDefault="00DD7063" w:rsidP="00D62BC5">
            <w:pPr>
              <w:spacing w:before="0" w:after="160"/>
              <w:jc w:val="left"/>
              <w:rPr>
                <w:del w:id="3925" w:author="Houyem Rais" w:date="2024-02-22T14:46:00Z"/>
                <w:rFonts w:cstheme="minorHAnsi"/>
                <w:sz w:val="18"/>
                <w:szCs w:val="18"/>
                <w:lang w:val="fr-FR"/>
              </w:rPr>
              <w:pPrChange w:id="3926" w:author="Houyem Rais" w:date="2024-02-22T14:49:00Z">
                <w:pPr>
                  <w:spacing w:before="0" w:after="0"/>
                </w:pPr>
              </w:pPrChange>
            </w:pPr>
            <w:del w:id="3927" w:author="Houyem Rais" w:date="2024-02-22T14:46:00Z">
              <w:r w:rsidRPr="00343F01" w:rsidDel="00201166">
                <w:rPr>
                  <w:rFonts w:cstheme="minorHAnsi"/>
                  <w:sz w:val="18"/>
                  <w:szCs w:val="18"/>
                  <w:lang w:val="fr-FR"/>
                </w:rPr>
                <w:delText>Projet de terminal à conteneurs de Lomé</w:delText>
              </w:r>
            </w:del>
          </w:p>
        </w:tc>
        <w:tc>
          <w:tcPr>
            <w:tcW w:w="688" w:type="dxa"/>
            <w:hideMark/>
          </w:tcPr>
          <w:p w14:paraId="3AEB2C11" w14:textId="1948B766" w:rsidR="00DD7063" w:rsidRPr="00343F01" w:rsidDel="00201166" w:rsidRDefault="00DD7063" w:rsidP="00D62BC5">
            <w:pPr>
              <w:spacing w:before="0" w:after="160"/>
              <w:jc w:val="left"/>
              <w:rPr>
                <w:del w:id="3928" w:author="Houyem Rais" w:date="2024-02-22T14:46:00Z"/>
                <w:rFonts w:cstheme="minorHAnsi"/>
                <w:sz w:val="18"/>
                <w:szCs w:val="18"/>
                <w:lang w:val="fr-FR"/>
              </w:rPr>
              <w:pPrChange w:id="3929" w:author="Houyem Rais" w:date="2024-02-22T14:49:00Z">
                <w:pPr>
                  <w:spacing w:before="0" w:after="0"/>
                </w:pPr>
              </w:pPrChange>
            </w:pPr>
            <w:del w:id="3930" w:author="Houyem Rais" w:date="2024-02-22T14:46:00Z">
              <w:r w:rsidRPr="00343F01" w:rsidDel="00201166">
                <w:rPr>
                  <w:rFonts w:cstheme="minorHAnsi"/>
                  <w:sz w:val="18"/>
                  <w:szCs w:val="18"/>
                  <w:lang w:val="fr-FR"/>
                </w:rPr>
                <w:delText>Togo</w:delText>
              </w:r>
            </w:del>
          </w:p>
        </w:tc>
        <w:tc>
          <w:tcPr>
            <w:tcW w:w="4678" w:type="dxa"/>
            <w:hideMark/>
          </w:tcPr>
          <w:p w14:paraId="6B064F5B" w14:textId="4F895D71" w:rsidR="00DD7063" w:rsidRPr="00343F01" w:rsidDel="00201166" w:rsidRDefault="00DD7063" w:rsidP="00D62BC5">
            <w:pPr>
              <w:spacing w:before="0" w:after="160"/>
              <w:jc w:val="left"/>
              <w:rPr>
                <w:del w:id="3931" w:author="Houyem Rais" w:date="2024-02-22T14:46:00Z"/>
                <w:rFonts w:cstheme="minorHAnsi"/>
                <w:sz w:val="18"/>
                <w:szCs w:val="18"/>
                <w:lang w:val="fr-FR"/>
              </w:rPr>
              <w:pPrChange w:id="3932" w:author="Houyem Rais" w:date="2024-02-22T14:49:00Z">
                <w:pPr>
                  <w:spacing w:before="0" w:after="0"/>
                </w:pPr>
              </w:pPrChange>
            </w:pPr>
            <w:del w:id="3933" w:author="Houyem Rais" w:date="2024-02-22T14:46:00Z">
              <w:r w:rsidRPr="00343F01" w:rsidDel="00201166">
                <w:rPr>
                  <w:rFonts w:cstheme="minorHAnsi"/>
                  <w:sz w:val="18"/>
                  <w:szCs w:val="18"/>
                  <w:lang w:val="fr-FR"/>
                </w:rPr>
                <w:delText>Le projet consiste à construire et exploiter un terminal à conteneurs dans le port de Lomé dans le cadre d'une concession accordée à la société Lomé Container Terminal (LCT). Il s'agit d'un accord de concession de 35 ans - avec une option d'extension de 10 ans - avec le gouvernement du Togo pour la construction et l'exploitation du projet.</w:delText>
              </w:r>
              <w:r w:rsidRPr="00343F01" w:rsidDel="00201166">
                <w:rPr>
                  <w:rStyle w:val="FootnoteReference"/>
                  <w:rFonts w:cstheme="minorHAnsi"/>
                  <w:sz w:val="18"/>
                  <w:szCs w:val="18"/>
                  <w:lang w:val="fr-FR"/>
                </w:rPr>
                <w:footnoteReference w:id="26"/>
              </w:r>
            </w:del>
          </w:p>
        </w:tc>
        <w:tc>
          <w:tcPr>
            <w:tcW w:w="850" w:type="dxa"/>
            <w:noWrap/>
            <w:hideMark/>
          </w:tcPr>
          <w:p w14:paraId="6C1F4553" w14:textId="1F78D1E9" w:rsidR="00DD7063" w:rsidRPr="00343F01" w:rsidDel="00201166" w:rsidRDefault="00DD7063" w:rsidP="00D62BC5">
            <w:pPr>
              <w:spacing w:before="0" w:after="160"/>
              <w:jc w:val="left"/>
              <w:rPr>
                <w:del w:id="3936" w:author="Houyem Rais" w:date="2024-02-22T14:46:00Z"/>
                <w:rFonts w:cstheme="minorHAnsi"/>
                <w:sz w:val="18"/>
                <w:szCs w:val="18"/>
                <w:lang w:val="fr-FR"/>
              </w:rPr>
              <w:pPrChange w:id="3937" w:author="Houyem Rais" w:date="2024-02-22T14:49:00Z">
                <w:pPr>
                  <w:spacing w:before="0" w:after="0"/>
                  <w:jc w:val="left"/>
                </w:pPr>
              </w:pPrChange>
            </w:pPr>
            <w:del w:id="3938" w:author="Houyem Rais" w:date="2024-02-22T14:46:00Z">
              <w:r w:rsidRPr="00343F01" w:rsidDel="00201166">
                <w:rPr>
                  <w:rFonts w:cstheme="minorHAnsi"/>
                  <w:sz w:val="18"/>
                  <w:szCs w:val="18"/>
                  <w:lang w:val="fr-FR"/>
                </w:rPr>
                <w:delText> -</w:delText>
              </w:r>
            </w:del>
          </w:p>
        </w:tc>
        <w:tc>
          <w:tcPr>
            <w:tcW w:w="2552" w:type="dxa"/>
            <w:hideMark/>
          </w:tcPr>
          <w:p w14:paraId="06B37751" w14:textId="379976EE" w:rsidR="00DD7063" w:rsidRPr="00343F01" w:rsidDel="00201166" w:rsidRDefault="00DD7063" w:rsidP="00D62BC5">
            <w:pPr>
              <w:spacing w:before="0" w:after="160"/>
              <w:jc w:val="left"/>
              <w:rPr>
                <w:del w:id="3939" w:author="Houyem Rais" w:date="2024-02-22T14:46:00Z"/>
                <w:rFonts w:cstheme="minorHAnsi"/>
                <w:sz w:val="18"/>
                <w:szCs w:val="18"/>
                <w:lang w:val="fr-FR"/>
              </w:rPr>
              <w:pPrChange w:id="3940" w:author="Houyem Rais" w:date="2024-02-22T14:49:00Z">
                <w:pPr>
                  <w:spacing w:before="0" w:after="0"/>
                </w:pPr>
              </w:pPrChange>
            </w:pPr>
            <w:del w:id="3941" w:author="Houyem Rais" w:date="2024-02-22T14:46:00Z">
              <w:r w:rsidRPr="00343F01" w:rsidDel="00201166">
                <w:rPr>
                  <w:rFonts w:cstheme="minorHAnsi"/>
                  <w:sz w:val="18"/>
                  <w:szCs w:val="18"/>
                  <w:lang w:val="fr-FR"/>
                </w:rPr>
                <w:delText>Prêt non-Souverain Banque Africaine de Développement (60 millions EUR)</w:delText>
              </w:r>
            </w:del>
          </w:p>
        </w:tc>
        <w:tc>
          <w:tcPr>
            <w:tcW w:w="992" w:type="dxa"/>
            <w:hideMark/>
          </w:tcPr>
          <w:p w14:paraId="2DF52323" w14:textId="2B62275D" w:rsidR="00DD7063" w:rsidRPr="00343F01" w:rsidDel="00201166" w:rsidRDefault="00DD7063" w:rsidP="00D62BC5">
            <w:pPr>
              <w:spacing w:before="0" w:after="160"/>
              <w:jc w:val="left"/>
              <w:rPr>
                <w:del w:id="3942" w:author="Houyem Rais" w:date="2024-02-22T14:46:00Z"/>
                <w:rFonts w:cstheme="minorHAnsi"/>
                <w:sz w:val="18"/>
                <w:szCs w:val="18"/>
                <w:lang w:val="fr-FR"/>
              </w:rPr>
              <w:pPrChange w:id="3943" w:author="Houyem Rais" w:date="2024-02-22T14:49:00Z">
                <w:pPr>
                  <w:spacing w:before="0" w:after="0"/>
                </w:pPr>
              </w:pPrChange>
            </w:pPr>
            <w:del w:id="3944" w:author="Houyem Rais" w:date="2024-02-22T14:46:00Z">
              <w:r w:rsidRPr="00343F01" w:rsidDel="00201166">
                <w:rPr>
                  <w:rFonts w:cstheme="minorHAnsi"/>
                  <w:sz w:val="18"/>
                  <w:szCs w:val="18"/>
                  <w:lang w:val="fr-FR"/>
                </w:rPr>
                <w:delText>2012</w:delText>
              </w:r>
            </w:del>
          </w:p>
        </w:tc>
        <w:tc>
          <w:tcPr>
            <w:tcW w:w="1134" w:type="dxa"/>
            <w:hideMark/>
          </w:tcPr>
          <w:p w14:paraId="3051BED9" w14:textId="0BDF6354" w:rsidR="00DD7063" w:rsidRPr="00343F01" w:rsidDel="00201166" w:rsidRDefault="00DD7063" w:rsidP="00D62BC5">
            <w:pPr>
              <w:spacing w:before="0" w:after="160"/>
              <w:jc w:val="left"/>
              <w:rPr>
                <w:del w:id="3945" w:author="Houyem Rais" w:date="2024-02-22T14:46:00Z"/>
                <w:rFonts w:cstheme="minorHAnsi"/>
                <w:sz w:val="18"/>
                <w:szCs w:val="18"/>
                <w:lang w:val="fr-FR"/>
              </w:rPr>
              <w:pPrChange w:id="3946" w:author="Houyem Rais" w:date="2024-02-22T14:49:00Z">
                <w:pPr>
                  <w:spacing w:before="0" w:after="0"/>
                </w:pPr>
              </w:pPrChange>
            </w:pPr>
            <w:del w:id="3947" w:author="Houyem Rais" w:date="2024-02-22T14:46:00Z">
              <w:r w:rsidRPr="00343F01" w:rsidDel="00201166">
                <w:rPr>
                  <w:rFonts w:cstheme="minorHAnsi"/>
                  <w:sz w:val="18"/>
                  <w:szCs w:val="18"/>
                  <w:lang w:val="fr-FR"/>
                </w:rPr>
                <w:delText>_</w:delText>
              </w:r>
            </w:del>
          </w:p>
        </w:tc>
        <w:tc>
          <w:tcPr>
            <w:tcW w:w="1047" w:type="dxa"/>
            <w:hideMark/>
          </w:tcPr>
          <w:p w14:paraId="4B134919" w14:textId="50EA93FA" w:rsidR="00DD7063" w:rsidRPr="00343F01" w:rsidDel="00201166" w:rsidRDefault="00DD7063" w:rsidP="00D62BC5">
            <w:pPr>
              <w:spacing w:before="0" w:after="160"/>
              <w:jc w:val="left"/>
              <w:rPr>
                <w:del w:id="3948" w:author="Houyem Rais" w:date="2024-02-22T14:46:00Z"/>
                <w:rFonts w:cstheme="minorHAnsi"/>
                <w:sz w:val="18"/>
                <w:szCs w:val="18"/>
                <w:lang w:val="fr-FR"/>
              </w:rPr>
              <w:pPrChange w:id="3949" w:author="Houyem Rais" w:date="2024-02-22T14:49:00Z">
                <w:pPr>
                  <w:spacing w:before="0" w:after="0"/>
                </w:pPr>
              </w:pPrChange>
            </w:pPr>
            <w:del w:id="3950" w:author="Houyem Rais" w:date="2024-02-22T14:46:00Z">
              <w:r w:rsidRPr="00343F01" w:rsidDel="00201166">
                <w:rPr>
                  <w:rFonts w:cstheme="minorHAnsi"/>
                  <w:sz w:val="18"/>
                  <w:szCs w:val="18"/>
                  <w:lang w:val="fr-FR"/>
                </w:rPr>
                <w:delText>Achevé</w:delText>
              </w:r>
            </w:del>
          </w:p>
        </w:tc>
        <w:tc>
          <w:tcPr>
            <w:tcW w:w="700" w:type="dxa"/>
            <w:hideMark/>
          </w:tcPr>
          <w:p w14:paraId="3DE81BC0" w14:textId="5A3AC675" w:rsidR="00DD7063" w:rsidRPr="00343F01" w:rsidDel="00201166" w:rsidRDefault="00DD7063" w:rsidP="00D62BC5">
            <w:pPr>
              <w:spacing w:before="0" w:after="160"/>
              <w:jc w:val="left"/>
              <w:rPr>
                <w:del w:id="3951" w:author="Houyem Rais" w:date="2024-02-22T14:46:00Z"/>
                <w:rFonts w:cstheme="minorHAnsi"/>
                <w:sz w:val="18"/>
                <w:szCs w:val="18"/>
                <w:lang w:val="fr-FR"/>
              </w:rPr>
              <w:pPrChange w:id="3952" w:author="Houyem Rais" w:date="2024-02-22T14:49:00Z">
                <w:pPr>
                  <w:spacing w:before="0" w:after="0"/>
                </w:pPr>
              </w:pPrChange>
            </w:pPr>
            <w:del w:id="3953" w:author="Houyem Rais" w:date="2024-02-22T14:46:00Z">
              <w:r w:rsidRPr="00343F01" w:rsidDel="00201166">
                <w:rPr>
                  <w:rFonts w:cstheme="minorHAnsi"/>
                  <w:sz w:val="18"/>
                  <w:szCs w:val="18"/>
                  <w:lang w:val="fr-FR"/>
                </w:rPr>
                <w:delText>Oui</w:delText>
              </w:r>
              <w:r w:rsidRPr="00343F01" w:rsidDel="00201166">
                <w:rPr>
                  <w:rFonts w:cstheme="minorHAnsi"/>
                  <w:sz w:val="18"/>
                  <w:szCs w:val="18"/>
                  <w:lang w:val="fr-FR"/>
                </w:rPr>
                <w:br/>
                <w:delText>Concession</w:delText>
              </w:r>
            </w:del>
          </w:p>
        </w:tc>
      </w:tr>
      <w:tr w:rsidR="00DD7063" w:rsidRPr="00343F01" w:rsidDel="00201166" w14:paraId="7EB18446" w14:textId="14945A27">
        <w:trPr>
          <w:gridAfter w:val="1"/>
          <w:wAfter w:w="38" w:type="dxa"/>
          <w:trHeight w:val="247"/>
          <w:del w:id="3954" w:author="Houyem Rais" w:date="2024-02-22T14:46:00Z"/>
        </w:trPr>
        <w:tc>
          <w:tcPr>
            <w:tcW w:w="1717" w:type="dxa"/>
            <w:gridSpan w:val="2"/>
            <w:hideMark/>
          </w:tcPr>
          <w:p w14:paraId="40454857" w14:textId="0C00D1BC" w:rsidR="00DD7063" w:rsidRPr="00343F01" w:rsidDel="00201166" w:rsidRDefault="00DD7063" w:rsidP="00D62BC5">
            <w:pPr>
              <w:spacing w:before="0" w:after="160"/>
              <w:jc w:val="left"/>
              <w:rPr>
                <w:del w:id="3955" w:author="Houyem Rais" w:date="2024-02-22T14:46:00Z"/>
                <w:rFonts w:cstheme="minorHAnsi"/>
                <w:sz w:val="18"/>
                <w:szCs w:val="18"/>
                <w:lang w:val="fr-FR"/>
              </w:rPr>
              <w:pPrChange w:id="3956" w:author="Houyem Rais" w:date="2024-02-22T14:49:00Z">
                <w:pPr>
                  <w:spacing w:before="0" w:after="0"/>
                </w:pPr>
              </w:pPrChange>
            </w:pPr>
            <w:del w:id="3957" w:author="Houyem Rais" w:date="2024-02-22T14:46:00Z">
              <w:r w:rsidRPr="00343F01" w:rsidDel="00201166">
                <w:rPr>
                  <w:rFonts w:cstheme="minorHAnsi"/>
                  <w:sz w:val="18"/>
                  <w:szCs w:val="18"/>
                  <w:lang w:val="fr-FR"/>
                </w:rPr>
                <w:delText>Projet de bitumage de la route Ndali-Nikki-Chicandou frontière nigériane</w:delText>
              </w:r>
            </w:del>
          </w:p>
        </w:tc>
        <w:tc>
          <w:tcPr>
            <w:tcW w:w="688" w:type="dxa"/>
            <w:hideMark/>
          </w:tcPr>
          <w:p w14:paraId="3CF51B54" w14:textId="01BDC635" w:rsidR="00DD7063" w:rsidRPr="00343F01" w:rsidDel="00201166" w:rsidRDefault="00DD7063" w:rsidP="00D62BC5">
            <w:pPr>
              <w:spacing w:before="0" w:after="160"/>
              <w:jc w:val="left"/>
              <w:rPr>
                <w:del w:id="3958" w:author="Houyem Rais" w:date="2024-02-22T14:46:00Z"/>
                <w:rFonts w:cstheme="minorHAnsi"/>
                <w:sz w:val="18"/>
                <w:szCs w:val="18"/>
                <w:lang w:val="fr-FR"/>
              </w:rPr>
              <w:pPrChange w:id="3959" w:author="Houyem Rais" w:date="2024-02-22T14:49:00Z">
                <w:pPr>
                  <w:spacing w:before="0" w:after="0"/>
                </w:pPr>
              </w:pPrChange>
            </w:pPr>
            <w:del w:id="3960" w:author="Houyem Rais" w:date="2024-02-22T14:46:00Z">
              <w:r w:rsidRPr="00343F01" w:rsidDel="00201166">
                <w:rPr>
                  <w:rFonts w:cstheme="minorHAnsi"/>
                  <w:sz w:val="18"/>
                  <w:szCs w:val="18"/>
                  <w:lang w:val="fr-FR"/>
                </w:rPr>
                <w:delText>Bénin</w:delText>
              </w:r>
            </w:del>
          </w:p>
        </w:tc>
        <w:tc>
          <w:tcPr>
            <w:tcW w:w="4678" w:type="dxa"/>
            <w:hideMark/>
          </w:tcPr>
          <w:p w14:paraId="22264AAC" w14:textId="3F5E9C93" w:rsidR="00DD7063" w:rsidRPr="00343F01" w:rsidDel="00201166" w:rsidRDefault="00DD7063" w:rsidP="00D62BC5">
            <w:pPr>
              <w:spacing w:before="0" w:after="160"/>
              <w:jc w:val="left"/>
              <w:rPr>
                <w:del w:id="3961" w:author="Houyem Rais" w:date="2024-02-22T14:46:00Z"/>
                <w:rFonts w:cstheme="minorHAnsi"/>
                <w:sz w:val="18"/>
                <w:szCs w:val="18"/>
                <w:lang w:val="fr-FR"/>
              </w:rPr>
              <w:pPrChange w:id="3962" w:author="Houyem Rais" w:date="2024-02-22T14:49:00Z">
                <w:pPr>
                  <w:spacing w:before="0" w:after="0"/>
                </w:pPr>
              </w:pPrChange>
            </w:pPr>
            <w:del w:id="3963" w:author="Houyem Rais" w:date="2024-02-22T14:46:00Z">
              <w:r w:rsidRPr="00343F01" w:rsidDel="00201166">
                <w:rPr>
                  <w:rFonts w:cstheme="minorHAnsi"/>
                  <w:sz w:val="18"/>
                  <w:szCs w:val="18"/>
                  <w:lang w:val="fr-FR"/>
                </w:rPr>
                <w:delText>Le projet concerne le tronçon Ndali-Nikki-Chicandou-Frontière nigériane, qui constitue l'un des chaînons manquants du corridor Lamakara (Togo)-Ouaké-Ndali-Chicandou-Chicanda-Ilorin (Nigéria). Le projet routier comprend l'aménagement et le bitumage de 77 km.</w:delText>
              </w:r>
              <w:r w:rsidRPr="00343F01" w:rsidDel="00201166">
                <w:rPr>
                  <w:rStyle w:val="FootnoteReference"/>
                  <w:rFonts w:cstheme="minorHAnsi"/>
                  <w:sz w:val="18"/>
                  <w:szCs w:val="18"/>
                  <w:lang w:val="fr-FR"/>
                </w:rPr>
                <w:footnoteReference w:id="27"/>
              </w:r>
            </w:del>
          </w:p>
        </w:tc>
        <w:tc>
          <w:tcPr>
            <w:tcW w:w="850" w:type="dxa"/>
            <w:hideMark/>
          </w:tcPr>
          <w:p w14:paraId="320B6434" w14:textId="1FE7945D" w:rsidR="00DD7063" w:rsidRPr="00343F01" w:rsidDel="00201166" w:rsidRDefault="00DD7063" w:rsidP="00D62BC5">
            <w:pPr>
              <w:spacing w:before="0" w:after="160"/>
              <w:jc w:val="left"/>
              <w:rPr>
                <w:del w:id="3966" w:author="Houyem Rais" w:date="2024-02-22T14:46:00Z"/>
                <w:rFonts w:cstheme="minorHAnsi"/>
                <w:sz w:val="18"/>
                <w:szCs w:val="18"/>
                <w:lang w:val="fr-FR"/>
              </w:rPr>
              <w:pPrChange w:id="3967" w:author="Houyem Rais" w:date="2024-02-22T14:49:00Z">
                <w:pPr>
                  <w:spacing w:before="0" w:after="0"/>
                  <w:jc w:val="left"/>
                </w:pPr>
              </w:pPrChange>
            </w:pPr>
            <w:del w:id="3968" w:author="Houyem Rais" w:date="2024-02-22T14:46:00Z">
              <w:r w:rsidRPr="00343F01" w:rsidDel="00201166">
                <w:rPr>
                  <w:rFonts w:cstheme="minorHAnsi"/>
                  <w:sz w:val="18"/>
                  <w:szCs w:val="18"/>
                  <w:lang w:val="fr-FR"/>
                </w:rPr>
                <w:delText>26,15 milliards FCFA (~46 millions $)</w:delText>
              </w:r>
            </w:del>
          </w:p>
        </w:tc>
        <w:tc>
          <w:tcPr>
            <w:tcW w:w="2552" w:type="dxa"/>
            <w:hideMark/>
          </w:tcPr>
          <w:p w14:paraId="7A0FEFCF" w14:textId="5E17ECF1" w:rsidR="00DD7063" w:rsidRPr="00343F01" w:rsidDel="00201166" w:rsidRDefault="00DD7063" w:rsidP="00D62BC5">
            <w:pPr>
              <w:spacing w:before="0" w:after="160"/>
              <w:jc w:val="left"/>
              <w:rPr>
                <w:del w:id="3969" w:author="Houyem Rais" w:date="2024-02-22T14:46:00Z"/>
                <w:rFonts w:cstheme="minorHAnsi"/>
                <w:sz w:val="18"/>
                <w:szCs w:val="18"/>
                <w:lang w:val="fr-FR"/>
              </w:rPr>
              <w:pPrChange w:id="3970" w:author="Houyem Rais" w:date="2024-02-22T14:49:00Z">
                <w:pPr>
                  <w:spacing w:before="0" w:after="0"/>
                  <w:jc w:val="left"/>
                </w:pPr>
              </w:pPrChange>
            </w:pPr>
            <w:del w:id="3971" w:author="Houyem Rais" w:date="2024-02-22T14:46:00Z">
              <w:r w:rsidRPr="00343F01" w:rsidDel="00201166">
                <w:rPr>
                  <w:rFonts w:cstheme="minorHAnsi"/>
                  <w:sz w:val="18"/>
                  <w:szCs w:val="18"/>
                  <w:lang w:val="fr-FR"/>
                </w:rPr>
                <w:delText>Subvention AFD (UA 22,18 millions)/ Prêt souverain AFD (UA 11,5 millions)/ Gouvernement (UA 3,17 millions)</w:delText>
              </w:r>
            </w:del>
          </w:p>
        </w:tc>
        <w:tc>
          <w:tcPr>
            <w:tcW w:w="992" w:type="dxa"/>
            <w:hideMark/>
          </w:tcPr>
          <w:p w14:paraId="506FDEFF" w14:textId="62EC42F3" w:rsidR="00DD7063" w:rsidRPr="00343F01" w:rsidDel="00201166" w:rsidRDefault="00DD7063" w:rsidP="00D62BC5">
            <w:pPr>
              <w:spacing w:before="0" w:after="160"/>
              <w:jc w:val="left"/>
              <w:rPr>
                <w:del w:id="3972" w:author="Houyem Rais" w:date="2024-02-22T14:46:00Z"/>
                <w:rFonts w:cstheme="minorHAnsi"/>
                <w:sz w:val="18"/>
                <w:szCs w:val="18"/>
                <w:lang w:val="fr-FR"/>
              </w:rPr>
              <w:pPrChange w:id="3973" w:author="Houyem Rais" w:date="2024-02-22T14:49:00Z">
                <w:pPr>
                  <w:spacing w:before="0" w:after="0"/>
                </w:pPr>
              </w:pPrChange>
            </w:pPr>
            <w:del w:id="3974" w:author="Houyem Rais" w:date="2024-02-22T14:46:00Z">
              <w:r w:rsidRPr="00343F01" w:rsidDel="00201166">
                <w:rPr>
                  <w:rFonts w:cstheme="minorHAnsi"/>
                  <w:sz w:val="18"/>
                  <w:szCs w:val="18"/>
                  <w:lang w:val="fr-FR"/>
                </w:rPr>
                <w:delText>Avril 2010</w:delText>
              </w:r>
            </w:del>
          </w:p>
        </w:tc>
        <w:tc>
          <w:tcPr>
            <w:tcW w:w="1134" w:type="dxa"/>
            <w:hideMark/>
          </w:tcPr>
          <w:p w14:paraId="6ECAADC8" w14:textId="24AD1B07" w:rsidR="00DD7063" w:rsidRPr="00343F01" w:rsidDel="00201166" w:rsidRDefault="00DD7063" w:rsidP="00D62BC5">
            <w:pPr>
              <w:spacing w:before="0" w:after="160"/>
              <w:jc w:val="left"/>
              <w:rPr>
                <w:del w:id="3975" w:author="Houyem Rais" w:date="2024-02-22T14:46:00Z"/>
                <w:rFonts w:cstheme="minorHAnsi"/>
                <w:sz w:val="18"/>
                <w:szCs w:val="18"/>
                <w:lang w:val="fr-FR"/>
              </w:rPr>
              <w:pPrChange w:id="3976" w:author="Houyem Rais" w:date="2024-02-22T14:49:00Z">
                <w:pPr>
                  <w:spacing w:before="0" w:after="0"/>
                </w:pPr>
              </w:pPrChange>
            </w:pPr>
            <w:del w:id="3977" w:author="Houyem Rais" w:date="2024-02-22T14:46:00Z">
              <w:r w:rsidRPr="00343F01" w:rsidDel="00201166">
                <w:rPr>
                  <w:rFonts w:cstheme="minorHAnsi"/>
                  <w:sz w:val="18"/>
                  <w:szCs w:val="18"/>
                  <w:lang w:val="fr-FR"/>
                </w:rPr>
                <w:delText>2017</w:delText>
              </w:r>
            </w:del>
          </w:p>
        </w:tc>
        <w:tc>
          <w:tcPr>
            <w:tcW w:w="1047" w:type="dxa"/>
            <w:hideMark/>
          </w:tcPr>
          <w:p w14:paraId="7079C6FE" w14:textId="38039D60" w:rsidR="00DD7063" w:rsidRPr="00343F01" w:rsidDel="00201166" w:rsidRDefault="00DD7063" w:rsidP="00D62BC5">
            <w:pPr>
              <w:spacing w:before="0" w:after="160"/>
              <w:jc w:val="left"/>
              <w:rPr>
                <w:del w:id="3978" w:author="Houyem Rais" w:date="2024-02-22T14:46:00Z"/>
                <w:rFonts w:cstheme="minorHAnsi"/>
                <w:sz w:val="18"/>
                <w:szCs w:val="18"/>
                <w:lang w:val="fr-FR"/>
              </w:rPr>
              <w:pPrChange w:id="3979" w:author="Houyem Rais" w:date="2024-02-22T14:49:00Z">
                <w:pPr>
                  <w:spacing w:before="0" w:after="0"/>
                </w:pPr>
              </w:pPrChange>
            </w:pPr>
            <w:del w:id="3980" w:author="Houyem Rais" w:date="2024-02-22T14:46:00Z">
              <w:r w:rsidRPr="00343F01" w:rsidDel="00201166">
                <w:rPr>
                  <w:rFonts w:cstheme="minorHAnsi"/>
                  <w:sz w:val="18"/>
                  <w:szCs w:val="18"/>
                  <w:lang w:val="fr-FR"/>
                </w:rPr>
                <w:delText>Achevé</w:delText>
              </w:r>
            </w:del>
          </w:p>
        </w:tc>
        <w:tc>
          <w:tcPr>
            <w:tcW w:w="700" w:type="dxa"/>
            <w:hideMark/>
          </w:tcPr>
          <w:p w14:paraId="0AD3E980" w14:textId="482A29DA" w:rsidR="00DD7063" w:rsidRPr="00343F01" w:rsidDel="00201166" w:rsidRDefault="00DD7063" w:rsidP="00D62BC5">
            <w:pPr>
              <w:spacing w:before="0" w:after="160"/>
              <w:jc w:val="left"/>
              <w:rPr>
                <w:del w:id="3981" w:author="Houyem Rais" w:date="2024-02-22T14:46:00Z"/>
                <w:rFonts w:cstheme="minorHAnsi"/>
                <w:sz w:val="18"/>
                <w:szCs w:val="18"/>
                <w:lang w:val="fr-FR"/>
              </w:rPr>
              <w:pPrChange w:id="3982" w:author="Houyem Rais" w:date="2024-02-22T14:49:00Z">
                <w:pPr>
                  <w:spacing w:before="0" w:after="0"/>
                </w:pPr>
              </w:pPrChange>
            </w:pPr>
            <w:del w:id="3983" w:author="Houyem Rais" w:date="2024-02-22T14:46:00Z">
              <w:r w:rsidRPr="00343F01" w:rsidDel="00201166">
                <w:rPr>
                  <w:rFonts w:cstheme="minorHAnsi"/>
                  <w:sz w:val="18"/>
                  <w:szCs w:val="18"/>
                  <w:lang w:val="fr-FR"/>
                </w:rPr>
                <w:delText>Non</w:delText>
              </w:r>
            </w:del>
          </w:p>
        </w:tc>
      </w:tr>
      <w:tr w:rsidR="00DD7063" w:rsidRPr="00343F01" w:rsidDel="00201166" w14:paraId="178AF01D" w14:textId="243CAC2A">
        <w:trPr>
          <w:gridAfter w:val="1"/>
          <w:wAfter w:w="38" w:type="dxa"/>
          <w:trHeight w:val="1167"/>
          <w:del w:id="3984" w:author="Houyem Rais" w:date="2024-02-22T14:46:00Z"/>
        </w:trPr>
        <w:tc>
          <w:tcPr>
            <w:tcW w:w="1717" w:type="dxa"/>
            <w:gridSpan w:val="2"/>
            <w:hideMark/>
          </w:tcPr>
          <w:p w14:paraId="7B2C7B25" w14:textId="080BC220" w:rsidR="00DD7063" w:rsidRPr="00343F01" w:rsidDel="00201166" w:rsidRDefault="00DD7063" w:rsidP="00D62BC5">
            <w:pPr>
              <w:spacing w:before="0" w:after="160"/>
              <w:jc w:val="left"/>
              <w:rPr>
                <w:del w:id="3985" w:author="Houyem Rais" w:date="2024-02-22T14:46:00Z"/>
                <w:rFonts w:cstheme="minorHAnsi"/>
                <w:sz w:val="18"/>
                <w:szCs w:val="18"/>
                <w:lang w:val="fr-FR"/>
              </w:rPr>
              <w:pPrChange w:id="3986" w:author="Houyem Rais" w:date="2024-02-22T14:49:00Z">
                <w:pPr>
                  <w:spacing w:before="0" w:after="0"/>
                </w:pPr>
              </w:pPrChange>
            </w:pPr>
            <w:del w:id="3987" w:author="Houyem Rais" w:date="2024-02-22T14:46:00Z">
              <w:r w:rsidRPr="00343F01" w:rsidDel="00201166">
                <w:rPr>
                  <w:rFonts w:cstheme="minorHAnsi"/>
                  <w:sz w:val="18"/>
                  <w:szCs w:val="18"/>
                  <w:lang w:val="fr-FR"/>
                </w:rPr>
                <w:delText>Projet de réhabilitation et de modernisation de la route frontalière Aflao - Sanvee Condji</w:delText>
              </w:r>
            </w:del>
          </w:p>
        </w:tc>
        <w:tc>
          <w:tcPr>
            <w:tcW w:w="688" w:type="dxa"/>
            <w:hideMark/>
          </w:tcPr>
          <w:p w14:paraId="747D353F" w14:textId="449624D2" w:rsidR="00DD7063" w:rsidRPr="00343F01" w:rsidDel="00201166" w:rsidRDefault="00DD7063" w:rsidP="00D62BC5">
            <w:pPr>
              <w:spacing w:before="0" w:after="160"/>
              <w:jc w:val="left"/>
              <w:rPr>
                <w:del w:id="3988" w:author="Houyem Rais" w:date="2024-02-22T14:46:00Z"/>
                <w:rFonts w:cstheme="minorHAnsi"/>
                <w:sz w:val="18"/>
                <w:szCs w:val="18"/>
                <w:lang w:val="fr-FR"/>
              </w:rPr>
              <w:pPrChange w:id="3989" w:author="Houyem Rais" w:date="2024-02-22T14:49:00Z">
                <w:pPr>
                  <w:spacing w:before="0" w:after="0"/>
                </w:pPr>
              </w:pPrChange>
            </w:pPr>
            <w:del w:id="3990" w:author="Houyem Rais" w:date="2024-02-22T14:46:00Z">
              <w:r w:rsidRPr="00343F01" w:rsidDel="00201166">
                <w:rPr>
                  <w:rFonts w:cstheme="minorHAnsi"/>
                  <w:sz w:val="18"/>
                  <w:szCs w:val="18"/>
                  <w:lang w:val="fr-FR"/>
                </w:rPr>
                <w:delText>Togo</w:delText>
              </w:r>
            </w:del>
          </w:p>
        </w:tc>
        <w:tc>
          <w:tcPr>
            <w:tcW w:w="4678" w:type="dxa"/>
            <w:hideMark/>
          </w:tcPr>
          <w:p w14:paraId="0270A701" w14:textId="3DA91E49" w:rsidR="00DD7063" w:rsidRPr="00343F01" w:rsidDel="00201166" w:rsidRDefault="00DD7063" w:rsidP="00D62BC5">
            <w:pPr>
              <w:spacing w:before="0" w:after="160"/>
              <w:jc w:val="left"/>
              <w:rPr>
                <w:del w:id="3991" w:author="Houyem Rais" w:date="2024-02-22T14:46:00Z"/>
                <w:rFonts w:cstheme="minorHAnsi"/>
                <w:sz w:val="18"/>
                <w:szCs w:val="18"/>
                <w:lang w:val="fr-FR"/>
              </w:rPr>
              <w:pPrChange w:id="3992" w:author="Houyem Rais" w:date="2024-02-22T14:49:00Z">
                <w:pPr>
                  <w:spacing w:before="0" w:after="0"/>
                </w:pPr>
              </w:pPrChange>
            </w:pPr>
            <w:del w:id="3993" w:author="Houyem Rais" w:date="2024-02-22T14:46:00Z">
              <w:r w:rsidRPr="00343F01" w:rsidDel="00201166">
                <w:rPr>
                  <w:rFonts w:cstheme="minorHAnsi"/>
                  <w:sz w:val="18"/>
                  <w:szCs w:val="18"/>
                  <w:lang w:val="fr-FR"/>
                </w:rPr>
                <w:delText xml:space="preserve">Le projet de réhabilitation et de modernisation du tronçon Rondpoint Port – Avépozo (10,3 km), est un lot du projet de la section routière Aflao - Sanvée Condji – Frontière du Bénin (52,7 km), qui fait partie du corridor inter-Etats Abidjan - Lagos (1022 km), considéré comme </w:delText>
              </w:r>
              <w:r w:rsidR="007D0A71" w:rsidRPr="00343F01" w:rsidDel="00201166">
                <w:rPr>
                  <w:rFonts w:cstheme="minorHAnsi"/>
                  <w:sz w:val="18"/>
                  <w:szCs w:val="18"/>
                  <w:lang w:val="fr-FR"/>
                </w:rPr>
                <w:delText>priorité</w:delText>
              </w:r>
              <w:r w:rsidRPr="00343F01" w:rsidDel="00201166">
                <w:rPr>
                  <w:rFonts w:cstheme="minorHAnsi"/>
                  <w:sz w:val="18"/>
                  <w:szCs w:val="18"/>
                  <w:lang w:val="fr-FR"/>
                </w:rPr>
                <w:delText xml:space="preserve"> du programme régional de facilitation des transports de la CEDEAO.</w:delText>
              </w:r>
              <w:r w:rsidRPr="00343F01" w:rsidDel="00201166">
                <w:rPr>
                  <w:rStyle w:val="FootnoteReference"/>
                  <w:rFonts w:cstheme="minorHAnsi"/>
                  <w:sz w:val="18"/>
                  <w:szCs w:val="18"/>
                  <w:lang w:val="fr-FR"/>
                </w:rPr>
                <w:footnoteReference w:id="28"/>
              </w:r>
            </w:del>
          </w:p>
        </w:tc>
        <w:tc>
          <w:tcPr>
            <w:tcW w:w="850" w:type="dxa"/>
            <w:hideMark/>
          </w:tcPr>
          <w:p w14:paraId="36C3813E" w14:textId="1EF1EA65" w:rsidR="00DD7063" w:rsidRPr="00343F01" w:rsidDel="00201166" w:rsidRDefault="00DD7063" w:rsidP="00D62BC5">
            <w:pPr>
              <w:spacing w:before="0" w:after="160"/>
              <w:jc w:val="left"/>
              <w:rPr>
                <w:del w:id="3996" w:author="Houyem Rais" w:date="2024-02-22T14:46:00Z"/>
                <w:rFonts w:cstheme="minorHAnsi"/>
                <w:sz w:val="18"/>
                <w:szCs w:val="18"/>
                <w:lang w:val="fr-FR"/>
              </w:rPr>
              <w:pPrChange w:id="3997" w:author="Houyem Rais" w:date="2024-02-22T14:49:00Z">
                <w:pPr>
                  <w:spacing w:before="0" w:after="0"/>
                  <w:jc w:val="left"/>
                </w:pPr>
              </w:pPrChange>
            </w:pPr>
            <w:del w:id="3998" w:author="Houyem Rais" w:date="2024-02-22T14:46:00Z">
              <w:r w:rsidRPr="00343F01" w:rsidDel="00201166">
                <w:rPr>
                  <w:rFonts w:cstheme="minorHAnsi"/>
                  <w:sz w:val="18"/>
                  <w:szCs w:val="18"/>
                  <w:lang w:val="fr-FR"/>
                </w:rPr>
                <w:delText>18,51 milliards de F CFA (~30 millions $)</w:delText>
              </w:r>
            </w:del>
          </w:p>
        </w:tc>
        <w:tc>
          <w:tcPr>
            <w:tcW w:w="2552" w:type="dxa"/>
            <w:hideMark/>
          </w:tcPr>
          <w:p w14:paraId="054203FE" w14:textId="118FBC55" w:rsidR="00DD7063" w:rsidRPr="00343F01" w:rsidDel="00201166" w:rsidRDefault="00DD7063" w:rsidP="00D62BC5">
            <w:pPr>
              <w:spacing w:before="0" w:after="160"/>
              <w:jc w:val="left"/>
              <w:rPr>
                <w:del w:id="3999" w:author="Houyem Rais" w:date="2024-02-22T14:46:00Z"/>
                <w:rFonts w:cstheme="minorHAnsi"/>
                <w:sz w:val="18"/>
                <w:szCs w:val="18"/>
                <w:lang w:val="fr-FR"/>
              </w:rPr>
              <w:pPrChange w:id="4000" w:author="Houyem Rais" w:date="2024-02-22T14:49:00Z">
                <w:pPr>
                  <w:spacing w:before="0" w:after="0"/>
                </w:pPr>
              </w:pPrChange>
            </w:pPr>
            <w:del w:id="4001" w:author="Houyem Rais" w:date="2024-02-22T14:46:00Z">
              <w:r w:rsidRPr="00343F01" w:rsidDel="00201166">
                <w:rPr>
                  <w:rFonts w:cstheme="minorHAnsi"/>
                  <w:sz w:val="18"/>
                  <w:szCs w:val="18"/>
                  <w:lang w:val="fr-FR"/>
                </w:rPr>
                <w:delText>FAD (18,197 milliards FCFA)/ Gouvernement (312 millions FCFA)</w:delText>
              </w:r>
            </w:del>
          </w:p>
        </w:tc>
        <w:tc>
          <w:tcPr>
            <w:tcW w:w="992" w:type="dxa"/>
            <w:hideMark/>
          </w:tcPr>
          <w:p w14:paraId="509FD0EF" w14:textId="64BE8AD1" w:rsidR="00DD7063" w:rsidRPr="00343F01" w:rsidDel="00201166" w:rsidRDefault="00DD7063" w:rsidP="00D62BC5">
            <w:pPr>
              <w:spacing w:before="0" w:after="160"/>
              <w:jc w:val="left"/>
              <w:rPr>
                <w:del w:id="4002" w:author="Houyem Rais" w:date="2024-02-22T14:46:00Z"/>
                <w:rFonts w:cstheme="minorHAnsi"/>
                <w:sz w:val="18"/>
                <w:szCs w:val="18"/>
                <w:lang w:val="fr-FR"/>
              </w:rPr>
              <w:pPrChange w:id="4003" w:author="Houyem Rais" w:date="2024-02-22T14:49:00Z">
                <w:pPr>
                  <w:spacing w:before="0" w:after="0"/>
                </w:pPr>
              </w:pPrChange>
            </w:pPr>
            <w:del w:id="4004" w:author="Houyem Rais" w:date="2024-02-22T14:46:00Z">
              <w:r w:rsidRPr="00343F01" w:rsidDel="00201166">
                <w:rPr>
                  <w:rFonts w:cstheme="minorHAnsi"/>
                  <w:sz w:val="18"/>
                  <w:szCs w:val="18"/>
                  <w:lang w:val="fr-FR"/>
                </w:rPr>
                <w:delText>Février 2010</w:delText>
              </w:r>
            </w:del>
          </w:p>
        </w:tc>
        <w:tc>
          <w:tcPr>
            <w:tcW w:w="1134" w:type="dxa"/>
            <w:hideMark/>
          </w:tcPr>
          <w:p w14:paraId="1E1F3A5E" w14:textId="46309190" w:rsidR="00DD7063" w:rsidRPr="00343F01" w:rsidDel="00201166" w:rsidRDefault="00DD7063" w:rsidP="00D62BC5">
            <w:pPr>
              <w:spacing w:before="0" w:after="160"/>
              <w:jc w:val="left"/>
              <w:rPr>
                <w:del w:id="4005" w:author="Houyem Rais" w:date="2024-02-22T14:46:00Z"/>
                <w:rFonts w:cstheme="minorHAnsi"/>
                <w:sz w:val="18"/>
                <w:szCs w:val="18"/>
                <w:lang w:val="fr-FR"/>
              </w:rPr>
              <w:pPrChange w:id="4006" w:author="Houyem Rais" w:date="2024-02-22T14:49:00Z">
                <w:pPr>
                  <w:spacing w:before="0" w:after="0"/>
                </w:pPr>
              </w:pPrChange>
            </w:pPr>
            <w:del w:id="4007" w:author="Houyem Rais" w:date="2024-02-22T14:46:00Z">
              <w:r w:rsidRPr="00343F01" w:rsidDel="00201166">
                <w:rPr>
                  <w:rFonts w:cstheme="minorHAnsi"/>
                  <w:sz w:val="18"/>
                  <w:szCs w:val="18"/>
                  <w:lang w:val="fr-FR"/>
                </w:rPr>
                <w:delText>2014</w:delText>
              </w:r>
            </w:del>
          </w:p>
        </w:tc>
        <w:tc>
          <w:tcPr>
            <w:tcW w:w="1047" w:type="dxa"/>
            <w:hideMark/>
          </w:tcPr>
          <w:p w14:paraId="2F0EDDF3" w14:textId="37EC864A" w:rsidR="00DD7063" w:rsidRPr="00343F01" w:rsidDel="00201166" w:rsidRDefault="00DD7063" w:rsidP="00D62BC5">
            <w:pPr>
              <w:spacing w:before="0" w:after="160"/>
              <w:jc w:val="left"/>
              <w:rPr>
                <w:del w:id="4008" w:author="Houyem Rais" w:date="2024-02-22T14:46:00Z"/>
                <w:rFonts w:cstheme="minorHAnsi"/>
                <w:sz w:val="18"/>
                <w:szCs w:val="18"/>
                <w:lang w:val="fr-FR"/>
              </w:rPr>
              <w:pPrChange w:id="4009" w:author="Houyem Rais" w:date="2024-02-22T14:49:00Z">
                <w:pPr>
                  <w:spacing w:before="0" w:after="0"/>
                </w:pPr>
              </w:pPrChange>
            </w:pPr>
            <w:del w:id="4010" w:author="Houyem Rais" w:date="2024-02-22T14:46:00Z">
              <w:r w:rsidRPr="00343F01" w:rsidDel="00201166">
                <w:rPr>
                  <w:rFonts w:cstheme="minorHAnsi"/>
                  <w:sz w:val="18"/>
                  <w:szCs w:val="18"/>
                  <w:lang w:val="fr-FR"/>
                </w:rPr>
                <w:delText>Achevé</w:delText>
              </w:r>
            </w:del>
          </w:p>
        </w:tc>
        <w:tc>
          <w:tcPr>
            <w:tcW w:w="700" w:type="dxa"/>
            <w:hideMark/>
          </w:tcPr>
          <w:p w14:paraId="686576C9" w14:textId="0309A647" w:rsidR="00DD7063" w:rsidRPr="00343F01" w:rsidDel="00201166" w:rsidRDefault="00DD7063" w:rsidP="00D62BC5">
            <w:pPr>
              <w:spacing w:before="0" w:after="160"/>
              <w:jc w:val="left"/>
              <w:rPr>
                <w:del w:id="4011" w:author="Houyem Rais" w:date="2024-02-22T14:46:00Z"/>
                <w:rFonts w:cstheme="minorHAnsi"/>
                <w:sz w:val="18"/>
                <w:szCs w:val="18"/>
                <w:lang w:val="fr-FR"/>
              </w:rPr>
              <w:pPrChange w:id="4012" w:author="Houyem Rais" w:date="2024-02-22T14:49:00Z">
                <w:pPr>
                  <w:spacing w:before="0" w:after="0"/>
                </w:pPr>
              </w:pPrChange>
            </w:pPr>
            <w:del w:id="4013" w:author="Houyem Rais" w:date="2024-02-22T14:46:00Z">
              <w:r w:rsidRPr="00343F01" w:rsidDel="00201166">
                <w:rPr>
                  <w:rFonts w:cstheme="minorHAnsi"/>
                  <w:sz w:val="18"/>
                  <w:szCs w:val="18"/>
                  <w:lang w:val="fr-FR"/>
                </w:rPr>
                <w:delText>Non</w:delText>
              </w:r>
            </w:del>
          </w:p>
        </w:tc>
      </w:tr>
      <w:tr w:rsidR="00DD7063" w:rsidRPr="00343F01" w:rsidDel="00201166" w14:paraId="32A2B06C" w14:textId="3A68AE68">
        <w:trPr>
          <w:gridAfter w:val="1"/>
          <w:wAfter w:w="38" w:type="dxa"/>
          <w:trHeight w:val="452"/>
          <w:del w:id="4014" w:author="Houyem Rais" w:date="2024-02-22T14:46:00Z"/>
        </w:trPr>
        <w:tc>
          <w:tcPr>
            <w:tcW w:w="1717" w:type="dxa"/>
            <w:gridSpan w:val="2"/>
            <w:hideMark/>
          </w:tcPr>
          <w:p w14:paraId="482A3C03" w14:textId="583F65FE" w:rsidR="00DD7063" w:rsidRPr="00343F01" w:rsidDel="00201166" w:rsidRDefault="00DD7063" w:rsidP="00D62BC5">
            <w:pPr>
              <w:spacing w:before="0" w:after="160"/>
              <w:jc w:val="left"/>
              <w:rPr>
                <w:del w:id="4015" w:author="Houyem Rais" w:date="2024-02-22T14:46:00Z"/>
                <w:rFonts w:cstheme="minorHAnsi"/>
                <w:sz w:val="18"/>
                <w:szCs w:val="18"/>
                <w:lang w:val="fr-FR"/>
              </w:rPr>
              <w:pPrChange w:id="4016" w:author="Houyem Rais" w:date="2024-02-22T14:49:00Z">
                <w:pPr>
                  <w:spacing w:before="0" w:after="0"/>
                </w:pPr>
              </w:pPrChange>
            </w:pPr>
            <w:del w:id="4017" w:author="Houyem Rais" w:date="2024-02-22T14:46:00Z">
              <w:r w:rsidRPr="00343F01" w:rsidDel="00201166">
                <w:rPr>
                  <w:rFonts w:cstheme="minorHAnsi"/>
                  <w:sz w:val="18"/>
                  <w:szCs w:val="18"/>
                  <w:lang w:val="fr-FR"/>
                </w:rPr>
                <w:delText>Le projet de route à péage de Lekki</w:delText>
              </w:r>
            </w:del>
          </w:p>
        </w:tc>
        <w:tc>
          <w:tcPr>
            <w:tcW w:w="688" w:type="dxa"/>
            <w:hideMark/>
          </w:tcPr>
          <w:p w14:paraId="174D10C4" w14:textId="7FB46168" w:rsidR="00DD7063" w:rsidRPr="00343F01" w:rsidDel="00201166" w:rsidRDefault="00DD7063" w:rsidP="00D62BC5">
            <w:pPr>
              <w:spacing w:before="0" w:after="160"/>
              <w:jc w:val="left"/>
              <w:rPr>
                <w:del w:id="4018" w:author="Houyem Rais" w:date="2024-02-22T14:46:00Z"/>
                <w:rFonts w:cstheme="minorHAnsi"/>
                <w:sz w:val="18"/>
                <w:szCs w:val="18"/>
                <w:lang w:val="fr-FR"/>
              </w:rPr>
              <w:pPrChange w:id="4019" w:author="Houyem Rais" w:date="2024-02-22T14:49:00Z">
                <w:pPr>
                  <w:spacing w:before="0" w:after="0"/>
                  <w:ind w:left="-126" w:right="-106"/>
                  <w:jc w:val="center"/>
                </w:pPr>
              </w:pPrChange>
            </w:pPr>
            <w:del w:id="4020" w:author="Houyem Rais" w:date="2024-02-22T14:46:00Z">
              <w:r w:rsidRPr="00343F01" w:rsidDel="00201166">
                <w:rPr>
                  <w:rFonts w:cstheme="minorHAnsi"/>
                  <w:sz w:val="18"/>
                  <w:szCs w:val="18"/>
                  <w:lang w:val="fr-FR"/>
                </w:rPr>
                <w:delText>Nigéria</w:delText>
              </w:r>
            </w:del>
          </w:p>
        </w:tc>
        <w:tc>
          <w:tcPr>
            <w:tcW w:w="4678" w:type="dxa"/>
            <w:hideMark/>
          </w:tcPr>
          <w:p w14:paraId="0288E23C" w14:textId="05B14825" w:rsidR="00DD7063" w:rsidRPr="00343F01" w:rsidDel="00201166" w:rsidRDefault="00DD7063" w:rsidP="00D62BC5">
            <w:pPr>
              <w:spacing w:before="0" w:after="160"/>
              <w:jc w:val="left"/>
              <w:rPr>
                <w:del w:id="4021" w:author="Houyem Rais" w:date="2024-02-22T14:46:00Z"/>
                <w:rFonts w:cstheme="minorHAnsi"/>
                <w:sz w:val="18"/>
                <w:szCs w:val="18"/>
                <w:lang w:val="fr-FR"/>
              </w:rPr>
              <w:pPrChange w:id="4022" w:author="Houyem Rais" w:date="2024-02-22T14:49:00Z">
                <w:pPr>
                  <w:spacing w:before="0" w:after="0"/>
                </w:pPr>
              </w:pPrChange>
            </w:pPr>
            <w:del w:id="4023" w:author="Houyem Rais" w:date="2024-02-22T14:46:00Z">
              <w:r w:rsidRPr="00343F01" w:rsidDel="00201166">
                <w:rPr>
                  <w:rFonts w:cstheme="minorHAnsi"/>
                  <w:sz w:val="18"/>
                  <w:szCs w:val="18"/>
                  <w:lang w:val="fr-FR"/>
                </w:rPr>
                <w:delText>La concession pionnière de 30 ans pour la route à péage de l'autoroute Lekki-Epe était le tout premier projet de partenariat public-privé (PPP) du Nigeria. Le projet comprenait la réhabilitation et la modernisation de 49 km de route à deux voies existantes en une autoroute à trois voies, l'introduction de trois postes de péage (avec un maximum de 22 voies/place) et la construction d'une nouvelle autoroute de 20 km le long de la côte sud de la presqu'île d'Epe.</w:delText>
              </w:r>
              <w:r w:rsidRPr="00343F01" w:rsidDel="00201166">
                <w:rPr>
                  <w:rStyle w:val="FootnoteReference"/>
                  <w:rFonts w:cstheme="minorHAnsi"/>
                  <w:sz w:val="18"/>
                  <w:szCs w:val="18"/>
                  <w:lang w:val="fr-FR"/>
                </w:rPr>
                <w:footnoteReference w:id="29"/>
              </w:r>
            </w:del>
          </w:p>
        </w:tc>
        <w:tc>
          <w:tcPr>
            <w:tcW w:w="850" w:type="dxa"/>
            <w:hideMark/>
          </w:tcPr>
          <w:p w14:paraId="585BBFA8" w14:textId="36A941B2" w:rsidR="00DD7063" w:rsidRPr="00343F01" w:rsidDel="00201166" w:rsidRDefault="00DD7063" w:rsidP="00D62BC5">
            <w:pPr>
              <w:spacing w:before="0" w:after="160"/>
              <w:jc w:val="left"/>
              <w:rPr>
                <w:del w:id="4026" w:author="Houyem Rais" w:date="2024-02-22T14:46:00Z"/>
                <w:rFonts w:cstheme="minorHAnsi"/>
                <w:sz w:val="18"/>
                <w:szCs w:val="18"/>
                <w:lang w:val="fr-FR"/>
              </w:rPr>
              <w:pPrChange w:id="4027" w:author="Houyem Rais" w:date="2024-02-22T14:49:00Z">
                <w:pPr>
                  <w:spacing w:before="0" w:after="0"/>
                  <w:jc w:val="left"/>
                </w:pPr>
              </w:pPrChange>
            </w:pPr>
            <w:del w:id="4028" w:author="Houyem Rais" w:date="2024-02-22T14:46:00Z">
              <w:r w:rsidRPr="00343F01" w:rsidDel="00201166">
                <w:rPr>
                  <w:rFonts w:cstheme="minorHAnsi"/>
                  <w:sz w:val="18"/>
                  <w:szCs w:val="18"/>
                  <w:lang w:val="fr-FR"/>
                </w:rPr>
                <w:delText>44,91 milliards de naira (~382 millions$)</w:delText>
              </w:r>
            </w:del>
          </w:p>
        </w:tc>
        <w:tc>
          <w:tcPr>
            <w:tcW w:w="2552" w:type="dxa"/>
            <w:hideMark/>
          </w:tcPr>
          <w:p w14:paraId="52D48226" w14:textId="336F327D" w:rsidR="00DD7063" w:rsidRPr="00343F01" w:rsidDel="00201166" w:rsidRDefault="00DD7063" w:rsidP="00D62BC5">
            <w:pPr>
              <w:spacing w:before="0" w:after="160"/>
              <w:jc w:val="left"/>
              <w:rPr>
                <w:del w:id="4029" w:author="Houyem Rais" w:date="2024-02-22T14:46:00Z"/>
                <w:rFonts w:cstheme="minorHAnsi"/>
                <w:sz w:val="18"/>
                <w:szCs w:val="18"/>
                <w:lang w:val="fr-FR"/>
              </w:rPr>
              <w:pPrChange w:id="4030" w:author="Houyem Rais" w:date="2024-02-22T14:49:00Z">
                <w:pPr>
                  <w:spacing w:before="0" w:after="0"/>
                </w:pPr>
              </w:pPrChange>
            </w:pPr>
            <w:del w:id="4031" w:author="Houyem Rais" w:date="2024-02-22T14:46:00Z">
              <w:r w:rsidRPr="00343F01" w:rsidDel="00201166">
                <w:rPr>
                  <w:rFonts w:cstheme="minorHAnsi"/>
                  <w:sz w:val="18"/>
                  <w:szCs w:val="18"/>
                  <w:lang w:val="fr-FR"/>
                </w:rPr>
                <w:delText>Promoteurs, AIIF et entrepreneur EPCM (5,32 milliards de naira)/ GEL (5 milliards de naira)/ Recettes et intérêts au cours de la phase de construction (6,91 milliards de naira/ BAD, Standard Bank et banques locales – souverain (27,69 milliards de naira)</w:delText>
              </w:r>
            </w:del>
          </w:p>
        </w:tc>
        <w:tc>
          <w:tcPr>
            <w:tcW w:w="992" w:type="dxa"/>
            <w:hideMark/>
          </w:tcPr>
          <w:p w14:paraId="3D91CEC9" w14:textId="6A64F445" w:rsidR="00DD7063" w:rsidRPr="00343F01" w:rsidDel="00201166" w:rsidRDefault="00DD7063" w:rsidP="00D62BC5">
            <w:pPr>
              <w:spacing w:before="0" w:after="160"/>
              <w:jc w:val="left"/>
              <w:rPr>
                <w:del w:id="4032" w:author="Houyem Rais" w:date="2024-02-22T14:46:00Z"/>
                <w:rFonts w:cstheme="minorHAnsi"/>
                <w:sz w:val="18"/>
                <w:szCs w:val="18"/>
                <w:lang w:val="fr-FR"/>
              </w:rPr>
              <w:pPrChange w:id="4033" w:author="Houyem Rais" w:date="2024-02-22T14:49:00Z">
                <w:pPr>
                  <w:spacing w:before="0" w:after="0"/>
                  <w:ind w:right="-106"/>
                </w:pPr>
              </w:pPrChange>
            </w:pPr>
            <w:del w:id="4034" w:author="Houyem Rais" w:date="2024-02-22T14:46:00Z">
              <w:r w:rsidRPr="00343F01" w:rsidDel="00201166">
                <w:rPr>
                  <w:rFonts w:cstheme="minorHAnsi"/>
                  <w:sz w:val="18"/>
                  <w:szCs w:val="18"/>
                  <w:lang w:val="fr-FR"/>
                </w:rPr>
                <w:delText>Septembre 2008</w:delText>
              </w:r>
            </w:del>
          </w:p>
        </w:tc>
        <w:tc>
          <w:tcPr>
            <w:tcW w:w="1134" w:type="dxa"/>
            <w:hideMark/>
          </w:tcPr>
          <w:p w14:paraId="1DB6CCD7" w14:textId="04093897" w:rsidR="00DD7063" w:rsidRPr="00343F01" w:rsidDel="00201166" w:rsidRDefault="00DD7063" w:rsidP="00D62BC5">
            <w:pPr>
              <w:spacing w:before="0" w:after="160"/>
              <w:jc w:val="left"/>
              <w:rPr>
                <w:del w:id="4035" w:author="Houyem Rais" w:date="2024-02-22T14:46:00Z"/>
                <w:rFonts w:cstheme="minorHAnsi"/>
                <w:sz w:val="18"/>
                <w:szCs w:val="18"/>
                <w:lang w:val="fr-FR"/>
              </w:rPr>
              <w:pPrChange w:id="4036" w:author="Houyem Rais" w:date="2024-02-22T14:49:00Z">
                <w:pPr>
                  <w:spacing w:before="0" w:after="0"/>
                </w:pPr>
              </w:pPrChange>
            </w:pPr>
            <w:del w:id="4037" w:author="Houyem Rais" w:date="2024-02-22T14:46:00Z">
              <w:r w:rsidRPr="00343F01" w:rsidDel="00201166">
                <w:rPr>
                  <w:rFonts w:cstheme="minorHAnsi"/>
                  <w:sz w:val="18"/>
                  <w:szCs w:val="18"/>
                  <w:lang w:val="fr-FR"/>
                </w:rPr>
                <w:delText>Réouverte en 2021</w:delText>
              </w:r>
            </w:del>
          </w:p>
        </w:tc>
        <w:tc>
          <w:tcPr>
            <w:tcW w:w="1047" w:type="dxa"/>
            <w:hideMark/>
          </w:tcPr>
          <w:p w14:paraId="08DD0317" w14:textId="788E7871" w:rsidR="00DD7063" w:rsidRPr="00343F01" w:rsidDel="00201166" w:rsidRDefault="00DD7063" w:rsidP="00D62BC5">
            <w:pPr>
              <w:spacing w:before="0" w:after="160"/>
              <w:jc w:val="left"/>
              <w:rPr>
                <w:del w:id="4038" w:author="Houyem Rais" w:date="2024-02-22T14:46:00Z"/>
                <w:rFonts w:cstheme="minorHAnsi"/>
                <w:sz w:val="18"/>
                <w:szCs w:val="18"/>
                <w:lang w:val="fr-FR"/>
              </w:rPr>
              <w:pPrChange w:id="4039" w:author="Houyem Rais" w:date="2024-02-22T14:49:00Z">
                <w:pPr>
                  <w:spacing w:before="0" w:after="0"/>
                </w:pPr>
              </w:pPrChange>
            </w:pPr>
            <w:del w:id="4040" w:author="Houyem Rais" w:date="2024-02-22T14:46:00Z">
              <w:r w:rsidRPr="00343F01" w:rsidDel="00201166">
                <w:rPr>
                  <w:rFonts w:cstheme="minorHAnsi"/>
                  <w:sz w:val="18"/>
                  <w:szCs w:val="18"/>
                  <w:lang w:val="fr-FR"/>
                </w:rPr>
                <w:delText>Achevé</w:delText>
              </w:r>
            </w:del>
          </w:p>
        </w:tc>
        <w:tc>
          <w:tcPr>
            <w:tcW w:w="700" w:type="dxa"/>
            <w:hideMark/>
          </w:tcPr>
          <w:p w14:paraId="21CC3890" w14:textId="449F9D77" w:rsidR="00DD7063" w:rsidRPr="00343F01" w:rsidDel="00201166" w:rsidRDefault="00DD7063" w:rsidP="00D62BC5">
            <w:pPr>
              <w:spacing w:before="0" w:after="160"/>
              <w:jc w:val="left"/>
              <w:rPr>
                <w:del w:id="4041" w:author="Houyem Rais" w:date="2024-02-22T14:46:00Z"/>
                <w:rFonts w:cstheme="minorHAnsi"/>
                <w:sz w:val="18"/>
                <w:szCs w:val="18"/>
                <w:lang w:val="fr-FR"/>
              </w:rPr>
              <w:pPrChange w:id="4042" w:author="Houyem Rais" w:date="2024-02-22T14:49:00Z">
                <w:pPr>
                  <w:spacing w:before="0" w:after="0"/>
                </w:pPr>
              </w:pPrChange>
            </w:pPr>
            <w:del w:id="4043" w:author="Houyem Rais" w:date="2024-02-22T14:46:00Z">
              <w:r w:rsidRPr="00343F01" w:rsidDel="00201166">
                <w:rPr>
                  <w:rFonts w:cstheme="minorHAnsi"/>
                  <w:sz w:val="18"/>
                  <w:szCs w:val="18"/>
                  <w:lang w:val="fr-FR"/>
                </w:rPr>
                <w:delText>Oui</w:delText>
              </w:r>
              <w:r w:rsidRPr="00343F01" w:rsidDel="00201166">
                <w:rPr>
                  <w:rFonts w:cstheme="minorHAnsi"/>
                  <w:sz w:val="18"/>
                  <w:szCs w:val="18"/>
                  <w:lang w:val="fr-FR"/>
                </w:rPr>
                <w:br/>
                <w:delText>DBOT &amp;</w:delText>
              </w:r>
              <w:r w:rsidRPr="00343F01" w:rsidDel="00201166">
                <w:rPr>
                  <w:rFonts w:cstheme="minorHAnsi"/>
                  <w:sz w:val="18"/>
                  <w:szCs w:val="18"/>
                  <w:lang w:val="fr-FR"/>
                </w:rPr>
                <w:br/>
                <w:delText>ROT</w:delText>
              </w:r>
            </w:del>
          </w:p>
        </w:tc>
      </w:tr>
      <w:tr w:rsidR="00DD7063" w:rsidRPr="00343F01" w:rsidDel="00201166" w14:paraId="46E5F119" w14:textId="548856CE">
        <w:trPr>
          <w:gridAfter w:val="1"/>
          <w:wAfter w:w="38" w:type="dxa"/>
          <w:trHeight w:val="197"/>
          <w:del w:id="4044" w:author="Houyem Rais" w:date="2024-02-22T14:46:00Z"/>
        </w:trPr>
        <w:tc>
          <w:tcPr>
            <w:tcW w:w="1717" w:type="dxa"/>
            <w:gridSpan w:val="2"/>
            <w:hideMark/>
          </w:tcPr>
          <w:p w14:paraId="2656FD59" w14:textId="1FE5011D" w:rsidR="00DD7063" w:rsidRPr="00343F01" w:rsidDel="00201166" w:rsidRDefault="00DD7063" w:rsidP="00D62BC5">
            <w:pPr>
              <w:spacing w:before="0" w:after="160"/>
              <w:jc w:val="left"/>
              <w:rPr>
                <w:del w:id="4045" w:author="Houyem Rais" w:date="2024-02-22T14:46:00Z"/>
                <w:rFonts w:cstheme="minorHAnsi"/>
                <w:sz w:val="18"/>
                <w:szCs w:val="18"/>
                <w:lang w:val="fr-FR"/>
              </w:rPr>
              <w:pPrChange w:id="4046" w:author="Houyem Rais" w:date="2024-02-22T14:49:00Z">
                <w:pPr>
                  <w:spacing w:before="0" w:after="0"/>
                </w:pPr>
              </w:pPrChange>
            </w:pPr>
            <w:del w:id="4047" w:author="Houyem Rais" w:date="2024-02-22T14:46:00Z">
              <w:r w:rsidRPr="00343F01" w:rsidDel="00201166">
                <w:rPr>
                  <w:rFonts w:cstheme="minorHAnsi"/>
                  <w:sz w:val="18"/>
                  <w:szCs w:val="18"/>
                  <w:lang w:val="fr-FR"/>
                </w:rPr>
                <w:delText>Projet d'accès et de mobilité en milieu rural</w:delText>
              </w:r>
            </w:del>
          </w:p>
        </w:tc>
        <w:tc>
          <w:tcPr>
            <w:tcW w:w="688" w:type="dxa"/>
            <w:hideMark/>
          </w:tcPr>
          <w:p w14:paraId="7241F833" w14:textId="56154CCB" w:rsidR="00DD7063" w:rsidRPr="00343F01" w:rsidDel="00201166" w:rsidRDefault="00DD7063" w:rsidP="00D62BC5">
            <w:pPr>
              <w:spacing w:before="0" w:after="160"/>
              <w:jc w:val="left"/>
              <w:rPr>
                <w:del w:id="4048" w:author="Houyem Rais" w:date="2024-02-22T14:46:00Z"/>
                <w:rFonts w:cstheme="minorHAnsi"/>
                <w:sz w:val="18"/>
                <w:szCs w:val="18"/>
                <w:lang w:val="fr-FR"/>
              </w:rPr>
              <w:pPrChange w:id="4049" w:author="Houyem Rais" w:date="2024-02-22T14:49:00Z">
                <w:pPr>
                  <w:spacing w:before="0" w:after="0"/>
                  <w:ind w:left="-126" w:right="-106"/>
                  <w:jc w:val="center"/>
                </w:pPr>
              </w:pPrChange>
            </w:pPr>
            <w:del w:id="4050" w:author="Houyem Rais" w:date="2024-02-22T14:46:00Z">
              <w:r w:rsidRPr="00343F01" w:rsidDel="00201166">
                <w:rPr>
                  <w:rFonts w:cstheme="minorHAnsi"/>
                  <w:sz w:val="18"/>
                  <w:szCs w:val="18"/>
                  <w:lang w:val="fr-FR"/>
                </w:rPr>
                <w:delText>Nigéria</w:delText>
              </w:r>
            </w:del>
          </w:p>
        </w:tc>
        <w:tc>
          <w:tcPr>
            <w:tcW w:w="4678" w:type="dxa"/>
            <w:hideMark/>
          </w:tcPr>
          <w:p w14:paraId="67DBB78F" w14:textId="6AA7EBD3" w:rsidR="00DD7063" w:rsidRPr="00343F01" w:rsidDel="00201166" w:rsidRDefault="00DD7063" w:rsidP="00D62BC5">
            <w:pPr>
              <w:spacing w:before="0" w:after="160"/>
              <w:jc w:val="left"/>
              <w:rPr>
                <w:del w:id="4051" w:author="Houyem Rais" w:date="2024-02-22T14:46:00Z"/>
                <w:rFonts w:cstheme="minorHAnsi"/>
                <w:sz w:val="18"/>
                <w:szCs w:val="18"/>
                <w:lang w:val="fr-FR"/>
              </w:rPr>
              <w:pPrChange w:id="4052" w:author="Houyem Rais" w:date="2024-02-22T14:49:00Z">
                <w:pPr>
                  <w:spacing w:before="0" w:after="0"/>
                </w:pPr>
              </w:pPrChange>
            </w:pPr>
            <w:del w:id="4053" w:author="Houyem Rais" w:date="2024-02-22T14:46:00Z">
              <w:r w:rsidRPr="00343F01" w:rsidDel="00201166">
                <w:rPr>
                  <w:rFonts w:cstheme="minorHAnsi"/>
                  <w:sz w:val="18"/>
                  <w:szCs w:val="18"/>
                  <w:lang w:val="fr-FR"/>
                </w:rPr>
                <w:delText>Le projet vise à soutenir la modernisation, la réhabilitation et l'entretien d'environ 427 km de routes rurales sélectionnées parmi les huit zones d'intervention prioritaires et d'environ 132 traversées de rivières réparties dans tout l'État.</w:delText>
              </w:r>
              <w:r w:rsidRPr="00343F01" w:rsidDel="00201166">
                <w:rPr>
                  <w:rStyle w:val="FootnoteReference"/>
                  <w:rFonts w:cstheme="minorHAnsi"/>
                  <w:sz w:val="18"/>
                  <w:szCs w:val="18"/>
                  <w:lang w:val="fr-FR"/>
                </w:rPr>
                <w:footnoteReference w:id="30"/>
              </w:r>
            </w:del>
          </w:p>
        </w:tc>
        <w:tc>
          <w:tcPr>
            <w:tcW w:w="850" w:type="dxa"/>
            <w:hideMark/>
          </w:tcPr>
          <w:p w14:paraId="731DCCAD" w14:textId="2020066E" w:rsidR="00DD7063" w:rsidRPr="00343F01" w:rsidDel="00201166" w:rsidRDefault="00DD7063" w:rsidP="00D62BC5">
            <w:pPr>
              <w:spacing w:before="0" w:after="160"/>
              <w:jc w:val="left"/>
              <w:rPr>
                <w:del w:id="4056" w:author="Houyem Rais" w:date="2024-02-22T14:46:00Z"/>
                <w:rFonts w:cstheme="minorHAnsi"/>
                <w:sz w:val="18"/>
                <w:szCs w:val="18"/>
                <w:lang w:val="fr-FR"/>
              </w:rPr>
              <w:pPrChange w:id="4057" w:author="Houyem Rais" w:date="2024-02-22T14:49:00Z">
                <w:pPr>
                  <w:spacing w:before="0" w:after="0"/>
                  <w:jc w:val="left"/>
                </w:pPr>
              </w:pPrChange>
            </w:pPr>
            <w:del w:id="4058" w:author="Houyem Rais" w:date="2024-02-22T14:46:00Z">
              <w:r w:rsidRPr="00343F01" w:rsidDel="00201166">
                <w:rPr>
                  <w:rFonts w:cstheme="minorHAnsi"/>
                  <w:sz w:val="18"/>
                  <w:szCs w:val="18"/>
                  <w:lang w:val="fr-FR"/>
                </w:rPr>
                <w:delText>39,40 millions UA (~55 millions $)</w:delText>
              </w:r>
            </w:del>
          </w:p>
        </w:tc>
        <w:tc>
          <w:tcPr>
            <w:tcW w:w="2552" w:type="dxa"/>
            <w:hideMark/>
          </w:tcPr>
          <w:p w14:paraId="5941FFFC" w14:textId="23274DA2" w:rsidR="00DD7063" w:rsidRPr="00343F01" w:rsidDel="00201166" w:rsidRDefault="00DD7063" w:rsidP="00D62BC5">
            <w:pPr>
              <w:spacing w:before="0" w:after="160"/>
              <w:jc w:val="left"/>
              <w:rPr>
                <w:del w:id="4059" w:author="Houyem Rais" w:date="2024-02-22T14:46:00Z"/>
                <w:rFonts w:cstheme="minorHAnsi"/>
                <w:sz w:val="18"/>
                <w:szCs w:val="18"/>
                <w:lang w:val="fr-FR"/>
              </w:rPr>
              <w:pPrChange w:id="4060" w:author="Houyem Rais" w:date="2024-02-22T14:49:00Z">
                <w:pPr>
                  <w:spacing w:before="0" w:after="0"/>
                </w:pPr>
              </w:pPrChange>
            </w:pPr>
            <w:del w:id="4061" w:author="Houyem Rais" w:date="2024-02-22T14:46:00Z">
              <w:r w:rsidRPr="00343F01" w:rsidDel="00201166">
                <w:rPr>
                  <w:rFonts w:cstheme="minorHAnsi"/>
                  <w:sz w:val="18"/>
                  <w:szCs w:val="18"/>
                  <w:lang w:val="fr-FR"/>
                </w:rPr>
                <w:delText>Prêt Souverain FAD (UA 35,27 millions)/ Gouvernement fédéral du Nigéria (UA 0,85 millions)/ Gouvernement de l'État de Cross River (UA 3,28 millions)</w:delText>
              </w:r>
            </w:del>
          </w:p>
        </w:tc>
        <w:tc>
          <w:tcPr>
            <w:tcW w:w="992" w:type="dxa"/>
            <w:hideMark/>
          </w:tcPr>
          <w:p w14:paraId="54063931" w14:textId="0AC230DB" w:rsidR="00DD7063" w:rsidRPr="00343F01" w:rsidDel="00201166" w:rsidRDefault="00DD7063" w:rsidP="00D62BC5">
            <w:pPr>
              <w:spacing w:before="0" w:after="160"/>
              <w:jc w:val="left"/>
              <w:rPr>
                <w:del w:id="4062" w:author="Houyem Rais" w:date="2024-02-22T14:46:00Z"/>
                <w:rFonts w:cstheme="minorHAnsi"/>
                <w:sz w:val="18"/>
                <w:szCs w:val="18"/>
                <w:lang w:val="fr-FR"/>
              </w:rPr>
              <w:pPrChange w:id="4063" w:author="Houyem Rais" w:date="2024-02-22T14:49:00Z">
                <w:pPr>
                  <w:spacing w:before="0" w:after="0"/>
                </w:pPr>
              </w:pPrChange>
            </w:pPr>
            <w:del w:id="4064" w:author="Houyem Rais" w:date="2024-02-22T14:46:00Z">
              <w:r w:rsidRPr="00343F01" w:rsidDel="00201166">
                <w:rPr>
                  <w:rFonts w:cstheme="minorHAnsi"/>
                  <w:sz w:val="18"/>
                  <w:szCs w:val="18"/>
                  <w:lang w:val="fr-FR"/>
                </w:rPr>
                <w:delText>Juillet 2007</w:delText>
              </w:r>
            </w:del>
          </w:p>
        </w:tc>
        <w:tc>
          <w:tcPr>
            <w:tcW w:w="1134" w:type="dxa"/>
            <w:hideMark/>
          </w:tcPr>
          <w:p w14:paraId="0DCCF40E" w14:textId="5D739DF9" w:rsidR="00DD7063" w:rsidRPr="00343F01" w:rsidDel="00201166" w:rsidRDefault="00DD7063" w:rsidP="00D62BC5">
            <w:pPr>
              <w:spacing w:before="0" w:after="160"/>
              <w:jc w:val="left"/>
              <w:rPr>
                <w:del w:id="4065" w:author="Houyem Rais" w:date="2024-02-22T14:46:00Z"/>
                <w:rFonts w:cstheme="minorHAnsi"/>
                <w:sz w:val="18"/>
                <w:szCs w:val="18"/>
                <w:lang w:val="fr-FR"/>
              </w:rPr>
              <w:pPrChange w:id="4066" w:author="Houyem Rais" w:date="2024-02-22T14:49:00Z">
                <w:pPr>
                  <w:spacing w:before="0" w:after="0"/>
                </w:pPr>
              </w:pPrChange>
            </w:pPr>
            <w:del w:id="4067" w:author="Houyem Rais" w:date="2024-02-22T14:46:00Z">
              <w:r w:rsidRPr="00343F01" w:rsidDel="00201166">
                <w:rPr>
                  <w:rFonts w:cstheme="minorHAnsi"/>
                  <w:sz w:val="18"/>
                  <w:szCs w:val="18"/>
                  <w:lang w:val="fr-FR"/>
                </w:rPr>
                <w:delText>2016</w:delText>
              </w:r>
            </w:del>
          </w:p>
        </w:tc>
        <w:tc>
          <w:tcPr>
            <w:tcW w:w="1047" w:type="dxa"/>
            <w:hideMark/>
          </w:tcPr>
          <w:p w14:paraId="0ABB7C1B" w14:textId="4E75E2AD" w:rsidR="00DD7063" w:rsidRPr="00343F01" w:rsidDel="00201166" w:rsidRDefault="00DD7063" w:rsidP="00D62BC5">
            <w:pPr>
              <w:spacing w:before="0" w:after="160"/>
              <w:jc w:val="left"/>
              <w:rPr>
                <w:del w:id="4068" w:author="Houyem Rais" w:date="2024-02-22T14:46:00Z"/>
                <w:rFonts w:cstheme="minorHAnsi"/>
                <w:sz w:val="18"/>
                <w:szCs w:val="18"/>
                <w:lang w:val="fr-FR"/>
              </w:rPr>
              <w:pPrChange w:id="4069" w:author="Houyem Rais" w:date="2024-02-22T14:49:00Z">
                <w:pPr>
                  <w:spacing w:before="0" w:after="0"/>
                </w:pPr>
              </w:pPrChange>
            </w:pPr>
            <w:del w:id="4070" w:author="Houyem Rais" w:date="2024-02-22T14:46:00Z">
              <w:r w:rsidRPr="00343F01" w:rsidDel="00201166">
                <w:rPr>
                  <w:rFonts w:cstheme="minorHAnsi"/>
                  <w:sz w:val="18"/>
                  <w:szCs w:val="18"/>
                  <w:lang w:val="fr-FR"/>
                </w:rPr>
                <w:delText>Achevé</w:delText>
              </w:r>
            </w:del>
          </w:p>
        </w:tc>
        <w:tc>
          <w:tcPr>
            <w:tcW w:w="700" w:type="dxa"/>
            <w:hideMark/>
          </w:tcPr>
          <w:p w14:paraId="5594C211" w14:textId="786BA43B" w:rsidR="00DD7063" w:rsidRPr="00343F01" w:rsidDel="00201166" w:rsidRDefault="00DD7063" w:rsidP="00D62BC5">
            <w:pPr>
              <w:spacing w:before="0" w:after="160"/>
              <w:jc w:val="left"/>
              <w:rPr>
                <w:del w:id="4071" w:author="Houyem Rais" w:date="2024-02-22T14:46:00Z"/>
                <w:rFonts w:cstheme="minorHAnsi"/>
                <w:sz w:val="18"/>
                <w:szCs w:val="18"/>
                <w:lang w:val="fr-FR"/>
              </w:rPr>
              <w:pPrChange w:id="4072" w:author="Houyem Rais" w:date="2024-02-22T14:49:00Z">
                <w:pPr>
                  <w:spacing w:before="0" w:after="0"/>
                </w:pPr>
              </w:pPrChange>
            </w:pPr>
            <w:del w:id="4073" w:author="Houyem Rais" w:date="2024-02-22T14:46:00Z">
              <w:r w:rsidRPr="00343F01" w:rsidDel="00201166">
                <w:rPr>
                  <w:rFonts w:cstheme="minorHAnsi"/>
                  <w:sz w:val="18"/>
                  <w:szCs w:val="18"/>
                  <w:lang w:val="fr-FR"/>
                </w:rPr>
                <w:delText>Non</w:delText>
              </w:r>
            </w:del>
          </w:p>
        </w:tc>
      </w:tr>
    </w:tbl>
    <w:p w14:paraId="7E5F2DA3" w14:textId="0D7701EB" w:rsidR="00DD7063" w:rsidRPr="00343F01" w:rsidDel="00201166" w:rsidRDefault="00DD7063" w:rsidP="00D62BC5">
      <w:pPr>
        <w:spacing w:before="0" w:after="160"/>
        <w:jc w:val="left"/>
        <w:rPr>
          <w:del w:id="4074" w:author="Houyem Rais" w:date="2024-02-22T14:46:00Z"/>
        </w:rPr>
        <w:pPrChange w:id="4075" w:author="Houyem Rais" w:date="2024-02-22T14:49:00Z">
          <w:pPr/>
        </w:pPrChange>
      </w:pPr>
    </w:p>
    <w:p w14:paraId="2466B316" w14:textId="65853364" w:rsidR="00DD7063" w:rsidRPr="00343F01" w:rsidDel="00201166" w:rsidRDefault="00DD7063" w:rsidP="00D62BC5">
      <w:pPr>
        <w:spacing w:before="0" w:after="160"/>
        <w:jc w:val="left"/>
        <w:rPr>
          <w:del w:id="4076" w:author="Houyem Rais" w:date="2024-02-22T14:46:00Z"/>
          <w:lang w:bidi="ar-TN"/>
        </w:rPr>
        <w:pPrChange w:id="4077" w:author="Houyem Rais" w:date="2024-02-22T14:49:00Z">
          <w:pPr/>
        </w:pPrChange>
      </w:pPr>
      <w:del w:id="4078" w:author="Houyem Rais" w:date="2024-02-22T14:46:00Z">
        <w:r w:rsidRPr="00343F01" w:rsidDel="00201166">
          <w:delText>Les marchés publics restent jusqu’aujourd’hui les formes contractuelles les plus répandues dans le secteur du transport au Togo, au Nigéria et au Bénin. Les financements sont mobilisés en majorité par les institutions financières internationales et régionales sous forme de prêts souverains et en partie sur les budgets des Etats. Les projets autoroutiers réalisés en PPP sont principalement des concessions (BOT économiques).</w:delText>
        </w:r>
      </w:del>
    </w:p>
    <w:p w14:paraId="12F129FD" w14:textId="42117E49" w:rsidR="00DD7063" w:rsidRPr="00343F01" w:rsidDel="00201166" w:rsidRDefault="00DD7063" w:rsidP="00D62BC5">
      <w:pPr>
        <w:spacing w:before="0" w:after="160"/>
        <w:jc w:val="left"/>
        <w:rPr>
          <w:del w:id="4079" w:author="Houyem Rais" w:date="2024-02-22T14:46:00Z"/>
        </w:rPr>
        <w:sectPr w:rsidR="00DD7063" w:rsidRPr="00343F01" w:rsidDel="00201166" w:rsidSect="00201166">
          <w:pgSz w:w="16838" w:h="11906" w:orient="landscape" w:code="9"/>
          <w:pgMar w:top="1440" w:right="1276" w:bottom="1440" w:left="1440" w:header="709" w:footer="709" w:gutter="0"/>
          <w:cols w:space="708"/>
          <w:docGrid w:linePitch="360"/>
          <w:sectPrChange w:id="4080" w:author="Houyem Rais" w:date="2024-02-22T14:47:00Z">
            <w:sectPr w:rsidR="00DD7063" w:rsidRPr="00343F01" w:rsidDel="00201166" w:rsidSect="00201166">
              <w:pgMar w:top="1440" w:right="1440" w:bottom="1276" w:left="1440" w:header="709" w:footer="709" w:gutter="0"/>
            </w:sectPr>
          </w:sectPrChange>
        </w:sectPr>
        <w:pPrChange w:id="4081" w:author="Houyem Rais" w:date="2024-02-22T14:49:00Z">
          <w:pPr/>
        </w:pPrChange>
      </w:pPr>
    </w:p>
    <w:p w14:paraId="48E47DF7" w14:textId="0B6ACC8B" w:rsidR="00DD7063" w:rsidRPr="00343F01" w:rsidDel="00201166" w:rsidRDefault="00DD7063" w:rsidP="00D62BC5">
      <w:pPr>
        <w:spacing w:before="0" w:after="160"/>
        <w:jc w:val="left"/>
        <w:rPr>
          <w:del w:id="4082" w:author="Houyem Rais" w:date="2024-02-22T14:46:00Z"/>
        </w:rPr>
        <w:pPrChange w:id="4083" w:author="Houyem Rais" w:date="2024-02-22T14:49:00Z">
          <w:pPr>
            <w:pStyle w:val="Heading2"/>
          </w:pPr>
        </w:pPrChange>
      </w:pPr>
      <w:bookmarkStart w:id="4084" w:name="_Toc129968846"/>
      <w:bookmarkStart w:id="4085" w:name="_Toc152165340"/>
      <w:del w:id="4086" w:author="Houyem Rais" w:date="2024-02-22T14:46:00Z">
        <w:r w:rsidRPr="00343F01" w:rsidDel="00201166">
          <w:delText>Analyse de la capacité de contribution financière des Etats</w:delText>
        </w:r>
        <w:bookmarkEnd w:id="4084"/>
        <w:bookmarkEnd w:id="4085"/>
      </w:del>
    </w:p>
    <w:p w14:paraId="00C14945" w14:textId="31851F16" w:rsidR="00DD7063" w:rsidRPr="00343F01" w:rsidDel="00201166" w:rsidRDefault="00DD7063" w:rsidP="00D62BC5">
      <w:pPr>
        <w:spacing w:before="0" w:after="160"/>
        <w:jc w:val="left"/>
        <w:rPr>
          <w:del w:id="4087" w:author="Houyem Rais" w:date="2024-02-22T14:46:00Z"/>
        </w:rPr>
        <w:pPrChange w:id="4088" w:author="Houyem Rais" w:date="2024-02-22T14:49:00Z">
          <w:pPr>
            <w:pStyle w:val="Heading3"/>
          </w:pPr>
        </w:pPrChange>
      </w:pPr>
      <w:bookmarkStart w:id="4089" w:name="_Toc129968847"/>
      <w:bookmarkStart w:id="4090" w:name="_Toc152165341"/>
      <w:del w:id="4091" w:author="Houyem Rais" w:date="2024-02-22T14:46:00Z">
        <w:r w:rsidRPr="00343F01" w:rsidDel="00201166">
          <w:delText>Analyse des formes possibles de contribution et de soutien publics</w:delText>
        </w:r>
        <w:bookmarkEnd w:id="4089"/>
        <w:bookmarkEnd w:id="4090"/>
      </w:del>
    </w:p>
    <w:p w14:paraId="12249C0F" w14:textId="168014F9" w:rsidR="00DD7063" w:rsidRPr="00343F01" w:rsidDel="00201166" w:rsidRDefault="00DD7063" w:rsidP="00D62BC5">
      <w:pPr>
        <w:spacing w:before="0" w:after="160"/>
        <w:jc w:val="left"/>
        <w:rPr>
          <w:del w:id="4092" w:author="Houyem Rais" w:date="2024-02-22T14:46:00Z"/>
        </w:rPr>
        <w:pPrChange w:id="4093" w:author="Houyem Rais" w:date="2024-02-22T14:49:00Z">
          <w:pPr/>
        </w:pPrChange>
      </w:pPr>
      <w:del w:id="4094" w:author="Houyem Rais" w:date="2024-02-22T14:46:00Z">
        <w:r w:rsidRPr="00343F01" w:rsidDel="00201166">
          <w:delText>La taille et l'échelle de l'autoroute du Corridor Abidjan-Lagos sont importantes. Le retour d'expérience de l'analyse de marché suggèrera que les besoins en capitaux importants pour le projet pourraient constituer un obstacle à sa réalisation. Des projets comparables actuellement sur le marché et des transactions conclues récemment montrent qu'il est peu probable que des projets de cette taille puissent être financés uniquement sur une combinaison de fonds propres et de dettes de prêteurs commerciaux ou de marchés financiers. Par exemple, plusieurs projets d’autoroutes en PPP en Vietnam ont récemment (mi-2020) échoué à attirer les financements bancaires et seront financés sur le budget de l’Etat. Il s’agit de 8 sections de 40 à 50 km de longueur, mis en appel d’offres en PPP par le Gouvernement, et dont seulement 3 sections ont été financées et conclues en PPP.</w:delText>
        </w:r>
      </w:del>
    </w:p>
    <w:p w14:paraId="2183A393" w14:textId="112F4A53" w:rsidR="00DD7063" w:rsidRPr="00343F01" w:rsidDel="00201166" w:rsidRDefault="00DD7063" w:rsidP="00D62BC5">
      <w:pPr>
        <w:spacing w:before="0" w:after="160"/>
        <w:jc w:val="left"/>
        <w:rPr>
          <w:del w:id="4095" w:author="Houyem Rais" w:date="2024-02-22T14:46:00Z"/>
          <w:b/>
        </w:rPr>
        <w:pPrChange w:id="4096" w:author="Houyem Rais" w:date="2024-02-22T14:49:00Z">
          <w:pPr/>
        </w:pPrChange>
      </w:pPr>
      <w:del w:id="4097" w:author="Houyem Rais" w:date="2024-02-22T14:46:00Z">
        <w:r w:rsidRPr="00343F01" w:rsidDel="00201166">
          <w:rPr>
            <w:b/>
          </w:rPr>
          <w:delText>Par conséquent, une combinaison de dette commerciale, de fonds propres, de soutien gouvernemental et de financement international est recommandée.</w:delText>
        </w:r>
      </w:del>
    </w:p>
    <w:p w14:paraId="5226FF41" w14:textId="4AE8926C" w:rsidR="00DD7063" w:rsidRPr="00343F01" w:rsidDel="00201166" w:rsidRDefault="00DD7063" w:rsidP="00D62BC5">
      <w:pPr>
        <w:spacing w:before="0" w:after="160"/>
        <w:jc w:val="left"/>
        <w:rPr>
          <w:del w:id="4098" w:author="Houyem Rais" w:date="2024-02-22T14:46:00Z"/>
          <w:b/>
          <w:bCs/>
          <w:iCs/>
        </w:rPr>
        <w:sectPr w:rsidR="00DD7063" w:rsidRPr="00343F01" w:rsidDel="00201166" w:rsidSect="00201166">
          <w:headerReference w:type="default" r:id="rId16"/>
          <w:footerReference w:type="default" r:id="rId17"/>
          <w:pgSz w:w="11906" w:h="16838"/>
          <w:pgMar w:top="1440" w:right="1276" w:bottom="1440" w:left="1440" w:header="709" w:footer="709" w:gutter="0"/>
          <w:cols w:space="708"/>
          <w:docGrid w:linePitch="360"/>
          <w:sectPrChange w:id="4099" w:author="Houyem Rais" w:date="2024-02-22T14:47:00Z">
            <w:sectPr w:rsidR="00DD7063" w:rsidRPr="00343F01" w:rsidDel="00201166" w:rsidSect="00201166">
              <w:pgMar w:top="1417" w:right="1417" w:bottom="1417" w:left="1417" w:header="708" w:footer="708" w:gutter="0"/>
            </w:sectPr>
          </w:sectPrChange>
        </w:sectPr>
        <w:pPrChange w:id="4100" w:author="Houyem Rais" w:date="2024-02-22T14:49:00Z">
          <w:pPr>
            <w:spacing w:before="0" w:after="160"/>
            <w:jc w:val="left"/>
          </w:pPr>
        </w:pPrChange>
      </w:pPr>
      <w:del w:id="4101" w:author="Houyem Rais" w:date="2024-02-22T14:46:00Z">
        <w:r w:rsidRPr="00343F01" w:rsidDel="00201166">
          <w:rPr>
            <w:b/>
            <w:bCs/>
            <w:iCs/>
          </w:rPr>
          <w:br w:type="page"/>
        </w:r>
      </w:del>
    </w:p>
    <w:p w14:paraId="3D1B2F53" w14:textId="773CDE7B" w:rsidR="00DD7063" w:rsidRPr="00343F01" w:rsidDel="00201166" w:rsidRDefault="00DD7063" w:rsidP="00D62BC5">
      <w:pPr>
        <w:spacing w:before="0" w:after="160"/>
        <w:jc w:val="left"/>
        <w:rPr>
          <w:del w:id="4102" w:author="Houyem Rais" w:date="2024-02-22T14:46:00Z"/>
          <w:i/>
          <w:iCs/>
          <w:sz w:val="20"/>
          <w:szCs w:val="20"/>
        </w:rPr>
        <w:pPrChange w:id="4103" w:author="Houyem Rais" w:date="2024-02-22T14:49:00Z">
          <w:pPr>
            <w:pStyle w:val="Caption"/>
          </w:pPr>
        </w:pPrChange>
      </w:pPr>
      <w:bookmarkStart w:id="4104" w:name="_Toc129968892"/>
      <w:bookmarkStart w:id="4105" w:name="_Toc152165451"/>
      <w:del w:id="4106" w:author="Houyem Rais" w:date="2024-02-22T14:46:00Z">
        <w:r w:rsidRPr="00343F01" w:rsidDel="00201166">
          <w:rPr>
            <w:iCs/>
            <w:sz w:val="20"/>
            <w:szCs w:val="20"/>
          </w:rPr>
          <w:delText xml:space="preserve">Tableau </w:delText>
        </w:r>
        <w:r w:rsidRPr="00343F01" w:rsidDel="00201166">
          <w:rPr>
            <w:i/>
            <w:iCs/>
            <w:sz w:val="20"/>
            <w:szCs w:val="20"/>
          </w:rPr>
          <w:fldChar w:fldCharType="begin"/>
        </w:r>
        <w:r w:rsidRPr="00343F01" w:rsidDel="00201166">
          <w:rPr>
            <w:iCs/>
            <w:sz w:val="20"/>
            <w:szCs w:val="20"/>
          </w:rPr>
          <w:delInstrText xml:space="preserve"> SEQ Tableau \* ARABIC </w:delInstrText>
        </w:r>
        <w:r w:rsidRPr="00343F01" w:rsidDel="00201166">
          <w:rPr>
            <w:i/>
            <w:iCs/>
            <w:sz w:val="20"/>
            <w:szCs w:val="20"/>
          </w:rPr>
          <w:fldChar w:fldCharType="separate"/>
        </w:r>
        <w:r w:rsidR="002B5C95" w:rsidDel="00201166">
          <w:rPr>
            <w:iCs/>
            <w:noProof/>
            <w:sz w:val="20"/>
            <w:szCs w:val="20"/>
          </w:rPr>
          <w:delText>13</w:delText>
        </w:r>
        <w:r w:rsidRPr="00343F01" w:rsidDel="00201166">
          <w:rPr>
            <w:i/>
            <w:iCs/>
            <w:sz w:val="20"/>
            <w:szCs w:val="20"/>
          </w:rPr>
          <w:fldChar w:fldCharType="end"/>
        </w:r>
        <w:r w:rsidRPr="00343F01" w:rsidDel="00201166">
          <w:rPr>
            <w:iCs/>
            <w:sz w:val="20"/>
            <w:szCs w:val="20"/>
          </w:rPr>
          <w:delText xml:space="preserve"> Options de soutien public pour le lot 3 de l'autoroute du Corridor Abidjan-Lagos</w:delText>
        </w:r>
        <w:bookmarkEnd w:id="4104"/>
        <w:bookmarkEnd w:id="4105"/>
      </w:del>
    </w:p>
    <w:tbl>
      <w:tblPr>
        <w:tblW w:w="14431"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89"/>
        <w:gridCol w:w="3984"/>
        <w:gridCol w:w="4208"/>
        <w:gridCol w:w="4550"/>
      </w:tblGrid>
      <w:tr w:rsidR="00DD7063" w:rsidRPr="00343F01" w:rsidDel="00201166" w14:paraId="2154DE8D" w14:textId="363B943E">
        <w:trPr>
          <w:trHeight w:val="421"/>
          <w:del w:id="4107" w:author="Houyem Rais" w:date="2024-02-22T14:46:00Z"/>
        </w:trPr>
        <w:tc>
          <w:tcPr>
            <w:tcW w:w="1689" w:type="dxa"/>
            <w:shd w:val="clear" w:color="auto" w:fill="D9D9D9" w:themeFill="background1" w:themeFillShade="D9"/>
            <w:tcMar>
              <w:top w:w="0" w:type="dxa"/>
              <w:left w:w="108" w:type="dxa"/>
              <w:bottom w:w="0" w:type="dxa"/>
              <w:right w:w="108" w:type="dxa"/>
            </w:tcMar>
            <w:vAlign w:val="center"/>
            <w:hideMark/>
          </w:tcPr>
          <w:p w14:paraId="56F3690E" w14:textId="511F7451" w:rsidR="00DD7063" w:rsidRPr="00343F01" w:rsidDel="00201166" w:rsidRDefault="00DD7063" w:rsidP="00D62BC5">
            <w:pPr>
              <w:spacing w:before="0" w:after="160"/>
              <w:jc w:val="left"/>
              <w:rPr>
                <w:del w:id="4108" w:author="Houyem Rais" w:date="2024-02-22T14:46:00Z"/>
                <w:b/>
                <w:bCs/>
                <w:sz w:val="20"/>
                <w:szCs w:val="20"/>
              </w:rPr>
              <w:pPrChange w:id="4109" w:author="Houyem Rais" w:date="2024-02-22T14:49:00Z">
                <w:pPr>
                  <w:spacing w:before="0" w:after="0" w:line="240" w:lineRule="auto"/>
                </w:pPr>
              </w:pPrChange>
            </w:pPr>
            <w:del w:id="4110" w:author="Houyem Rais" w:date="2024-02-22T14:46:00Z">
              <w:r w:rsidRPr="00343F01" w:rsidDel="00201166">
                <w:rPr>
                  <w:b/>
                  <w:bCs/>
                  <w:sz w:val="20"/>
                  <w:szCs w:val="20"/>
                </w:rPr>
                <w:delText>Source de financement</w:delText>
              </w:r>
            </w:del>
          </w:p>
        </w:tc>
        <w:tc>
          <w:tcPr>
            <w:tcW w:w="3984" w:type="dxa"/>
            <w:shd w:val="clear" w:color="auto" w:fill="D9D9D9" w:themeFill="background1" w:themeFillShade="D9"/>
            <w:tcMar>
              <w:top w:w="0" w:type="dxa"/>
              <w:left w:w="108" w:type="dxa"/>
              <w:bottom w:w="0" w:type="dxa"/>
              <w:right w:w="108" w:type="dxa"/>
            </w:tcMar>
            <w:vAlign w:val="center"/>
            <w:hideMark/>
          </w:tcPr>
          <w:p w14:paraId="5312191F" w14:textId="1FF4F508" w:rsidR="00DD7063" w:rsidRPr="00343F01" w:rsidDel="00201166" w:rsidRDefault="00DD7063" w:rsidP="00D62BC5">
            <w:pPr>
              <w:spacing w:before="0" w:after="160"/>
              <w:jc w:val="left"/>
              <w:rPr>
                <w:del w:id="4111" w:author="Houyem Rais" w:date="2024-02-22T14:46:00Z"/>
                <w:b/>
                <w:bCs/>
                <w:sz w:val="20"/>
                <w:szCs w:val="20"/>
              </w:rPr>
              <w:pPrChange w:id="4112" w:author="Houyem Rais" w:date="2024-02-22T14:49:00Z">
                <w:pPr>
                  <w:spacing w:before="0" w:after="0" w:line="240" w:lineRule="auto"/>
                </w:pPr>
              </w:pPrChange>
            </w:pPr>
            <w:del w:id="4113" w:author="Houyem Rais" w:date="2024-02-22T14:46:00Z">
              <w:r w:rsidRPr="00343F01" w:rsidDel="00201166">
                <w:rPr>
                  <w:b/>
                  <w:bCs/>
                  <w:sz w:val="20"/>
                  <w:szCs w:val="20"/>
                </w:rPr>
                <w:delText>Description / Caractéristique</w:delText>
              </w:r>
            </w:del>
          </w:p>
        </w:tc>
        <w:tc>
          <w:tcPr>
            <w:tcW w:w="4208" w:type="dxa"/>
            <w:shd w:val="clear" w:color="auto" w:fill="D9D9D9" w:themeFill="background1" w:themeFillShade="D9"/>
            <w:tcMar>
              <w:top w:w="0" w:type="dxa"/>
              <w:left w:w="108" w:type="dxa"/>
              <w:bottom w:w="0" w:type="dxa"/>
              <w:right w:w="108" w:type="dxa"/>
            </w:tcMar>
            <w:vAlign w:val="center"/>
            <w:hideMark/>
          </w:tcPr>
          <w:p w14:paraId="785AAEB2" w14:textId="3CC61226" w:rsidR="00DD7063" w:rsidRPr="00343F01" w:rsidDel="00201166" w:rsidRDefault="00DD7063" w:rsidP="00D62BC5">
            <w:pPr>
              <w:spacing w:before="0" w:after="160"/>
              <w:jc w:val="left"/>
              <w:rPr>
                <w:del w:id="4114" w:author="Houyem Rais" w:date="2024-02-22T14:46:00Z"/>
                <w:b/>
                <w:bCs/>
                <w:sz w:val="20"/>
                <w:szCs w:val="20"/>
              </w:rPr>
              <w:pPrChange w:id="4115" w:author="Houyem Rais" w:date="2024-02-22T14:49:00Z">
                <w:pPr>
                  <w:spacing w:before="0" w:after="0" w:line="240" w:lineRule="auto"/>
                </w:pPr>
              </w:pPrChange>
            </w:pPr>
            <w:del w:id="4116" w:author="Houyem Rais" w:date="2024-02-22T14:46:00Z">
              <w:r w:rsidRPr="00343F01" w:rsidDel="00201166">
                <w:rPr>
                  <w:b/>
                  <w:bCs/>
                  <w:sz w:val="20"/>
                  <w:szCs w:val="20"/>
                </w:rPr>
                <w:delText>Avantages</w:delText>
              </w:r>
            </w:del>
          </w:p>
        </w:tc>
        <w:tc>
          <w:tcPr>
            <w:tcW w:w="4550" w:type="dxa"/>
            <w:shd w:val="clear" w:color="auto" w:fill="D9D9D9" w:themeFill="background1" w:themeFillShade="D9"/>
            <w:tcMar>
              <w:top w:w="0" w:type="dxa"/>
              <w:left w:w="108" w:type="dxa"/>
              <w:bottom w:w="0" w:type="dxa"/>
              <w:right w:w="108" w:type="dxa"/>
            </w:tcMar>
            <w:vAlign w:val="center"/>
            <w:hideMark/>
          </w:tcPr>
          <w:p w14:paraId="49ECED35" w14:textId="13FB997A" w:rsidR="00DD7063" w:rsidRPr="00343F01" w:rsidDel="00201166" w:rsidRDefault="00DD7063" w:rsidP="00D62BC5">
            <w:pPr>
              <w:spacing w:before="0" w:after="160"/>
              <w:jc w:val="left"/>
              <w:rPr>
                <w:del w:id="4117" w:author="Houyem Rais" w:date="2024-02-22T14:46:00Z"/>
                <w:b/>
                <w:bCs/>
                <w:sz w:val="20"/>
                <w:szCs w:val="20"/>
              </w:rPr>
              <w:pPrChange w:id="4118" w:author="Houyem Rais" w:date="2024-02-22T14:49:00Z">
                <w:pPr>
                  <w:spacing w:before="0" w:after="0" w:line="240" w:lineRule="auto"/>
                </w:pPr>
              </w:pPrChange>
            </w:pPr>
            <w:del w:id="4119" w:author="Houyem Rais" w:date="2024-02-22T14:46:00Z">
              <w:r w:rsidRPr="00343F01" w:rsidDel="00201166">
                <w:rPr>
                  <w:b/>
                  <w:bCs/>
                  <w:sz w:val="20"/>
                  <w:szCs w:val="20"/>
                </w:rPr>
                <w:delText>Inconvénients</w:delText>
              </w:r>
            </w:del>
          </w:p>
        </w:tc>
      </w:tr>
      <w:tr w:rsidR="00DD7063" w:rsidRPr="00343F01" w:rsidDel="00201166" w14:paraId="3EEE096B" w14:textId="14207F62">
        <w:trPr>
          <w:trHeight w:val="20"/>
          <w:tblHeader/>
          <w:del w:id="4120" w:author="Houyem Rais" w:date="2024-02-22T14:46:00Z"/>
        </w:trPr>
        <w:tc>
          <w:tcPr>
            <w:tcW w:w="1689" w:type="dxa"/>
            <w:shd w:val="clear" w:color="auto" w:fill="auto"/>
            <w:tcMar>
              <w:top w:w="0" w:type="dxa"/>
              <w:left w:w="108" w:type="dxa"/>
              <w:bottom w:w="0" w:type="dxa"/>
              <w:right w:w="108" w:type="dxa"/>
            </w:tcMar>
            <w:hideMark/>
          </w:tcPr>
          <w:p w14:paraId="4FEA87F6" w14:textId="6E50D8E9" w:rsidR="00DD7063" w:rsidRPr="00343F01" w:rsidDel="00201166" w:rsidRDefault="00DD7063" w:rsidP="00D62BC5">
            <w:pPr>
              <w:spacing w:before="0" w:after="160"/>
              <w:jc w:val="left"/>
              <w:rPr>
                <w:del w:id="4121" w:author="Houyem Rais" w:date="2024-02-22T14:46:00Z"/>
                <w:b/>
                <w:bCs/>
                <w:sz w:val="20"/>
                <w:szCs w:val="20"/>
              </w:rPr>
              <w:pPrChange w:id="4122" w:author="Houyem Rais" w:date="2024-02-22T14:49:00Z">
                <w:pPr>
                  <w:spacing w:before="20" w:after="40" w:line="240" w:lineRule="auto"/>
                </w:pPr>
              </w:pPrChange>
            </w:pPr>
            <w:del w:id="4123" w:author="Houyem Rais" w:date="2024-02-22T14:46:00Z">
              <w:r w:rsidRPr="00343F01" w:rsidDel="00201166">
                <w:rPr>
                  <w:b/>
                  <w:bCs/>
                  <w:sz w:val="20"/>
                  <w:szCs w:val="20"/>
                </w:rPr>
                <w:delText>Contribution en capital (subvention)</w:delText>
              </w:r>
            </w:del>
          </w:p>
        </w:tc>
        <w:tc>
          <w:tcPr>
            <w:tcW w:w="3984" w:type="dxa"/>
            <w:shd w:val="clear" w:color="auto" w:fill="auto"/>
            <w:tcMar>
              <w:top w:w="0" w:type="dxa"/>
              <w:left w:w="108" w:type="dxa"/>
              <w:bottom w:w="0" w:type="dxa"/>
              <w:right w:w="108" w:type="dxa"/>
            </w:tcMar>
            <w:hideMark/>
          </w:tcPr>
          <w:p w14:paraId="736EBFCE" w14:textId="09DED7A4" w:rsidR="00DD7063" w:rsidRPr="00343F01" w:rsidDel="00201166" w:rsidRDefault="00DD7063" w:rsidP="00D62BC5">
            <w:pPr>
              <w:spacing w:before="0" w:after="160"/>
              <w:jc w:val="left"/>
              <w:rPr>
                <w:del w:id="4124" w:author="Houyem Rais" w:date="2024-02-22T14:46:00Z"/>
                <w:sz w:val="20"/>
                <w:szCs w:val="20"/>
              </w:rPr>
              <w:pPrChange w:id="4125" w:author="Houyem Rais" w:date="2024-02-22T14:49:00Z">
                <w:pPr>
                  <w:numPr>
                    <w:numId w:val="29"/>
                  </w:numPr>
                  <w:spacing w:before="0" w:after="20" w:line="240" w:lineRule="auto"/>
                  <w:ind w:left="170" w:hanging="187"/>
                </w:pPr>
              </w:pPrChange>
            </w:pPr>
            <w:del w:id="4126" w:author="Houyem Rais" w:date="2024-02-22T14:46:00Z">
              <w:r w:rsidRPr="00343F01" w:rsidDel="00201166">
                <w:rPr>
                  <w:sz w:val="20"/>
                  <w:szCs w:val="20"/>
                </w:rPr>
                <w:delText>Des précédents ont été établis lorsque les gouvernements ont fourni des contributions en capital sous forme de paiements initiaux ou de subventions pour des projets de PPP.</w:delText>
              </w:r>
            </w:del>
          </w:p>
          <w:p w14:paraId="7AC14110" w14:textId="3D10BD86" w:rsidR="00DD7063" w:rsidRPr="00343F01" w:rsidDel="00201166" w:rsidRDefault="00DD7063" w:rsidP="00D62BC5">
            <w:pPr>
              <w:spacing w:before="0" w:after="160"/>
              <w:jc w:val="left"/>
              <w:rPr>
                <w:del w:id="4127" w:author="Houyem Rais" w:date="2024-02-22T14:46:00Z"/>
                <w:sz w:val="20"/>
                <w:szCs w:val="20"/>
              </w:rPr>
              <w:pPrChange w:id="4128" w:author="Houyem Rais" w:date="2024-02-22T14:49:00Z">
                <w:pPr>
                  <w:numPr>
                    <w:numId w:val="29"/>
                  </w:numPr>
                  <w:spacing w:before="0" w:after="20" w:line="240" w:lineRule="auto"/>
                  <w:ind w:left="170" w:hanging="187"/>
                </w:pPr>
              </w:pPrChange>
            </w:pPr>
            <w:del w:id="4129" w:author="Houyem Rais" w:date="2024-02-22T14:46:00Z">
              <w:r w:rsidRPr="00343F01" w:rsidDel="00201166">
                <w:rPr>
                  <w:sz w:val="20"/>
                  <w:szCs w:val="20"/>
                </w:rPr>
                <w:delText xml:space="preserve">Les apports en capital sont généralement permanents et réalisés à l'avance ou </w:delText>
              </w:r>
              <w:r w:rsidR="005B6362" w:rsidRPr="00343F01" w:rsidDel="00201166">
                <w:rPr>
                  <w:sz w:val="20"/>
                  <w:szCs w:val="20"/>
                </w:rPr>
                <w:delText>à la suite de</w:delText>
              </w:r>
              <w:r w:rsidRPr="00343F01" w:rsidDel="00201166">
                <w:rPr>
                  <w:sz w:val="20"/>
                  <w:szCs w:val="20"/>
                </w:rPr>
                <w:delText xml:space="preserve"> l'achèvement de jalons de la construction.</w:delText>
              </w:r>
            </w:del>
          </w:p>
        </w:tc>
        <w:tc>
          <w:tcPr>
            <w:tcW w:w="4208" w:type="dxa"/>
            <w:shd w:val="clear" w:color="auto" w:fill="auto"/>
            <w:tcMar>
              <w:top w:w="0" w:type="dxa"/>
              <w:left w:w="108" w:type="dxa"/>
              <w:bottom w:w="0" w:type="dxa"/>
              <w:right w:w="108" w:type="dxa"/>
            </w:tcMar>
            <w:hideMark/>
          </w:tcPr>
          <w:p w14:paraId="62E9ED22" w14:textId="29860196" w:rsidR="00DD7063" w:rsidRPr="00343F01" w:rsidDel="00201166" w:rsidRDefault="00DD7063" w:rsidP="00D62BC5">
            <w:pPr>
              <w:spacing w:before="0" w:after="160"/>
              <w:jc w:val="left"/>
              <w:rPr>
                <w:del w:id="4130" w:author="Houyem Rais" w:date="2024-02-22T14:46:00Z"/>
                <w:sz w:val="20"/>
                <w:szCs w:val="20"/>
              </w:rPr>
              <w:pPrChange w:id="4131" w:author="Houyem Rais" w:date="2024-02-22T14:49:00Z">
                <w:pPr>
                  <w:numPr>
                    <w:numId w:val="29"/>
                  </w:numPr>
                  <w:spacing w:before="0" w:after="20" w:line="240" w:lineRule="auto"/>
                  <w:ind w:left="170" w:hanging="187"/>
                </w:pPr>
              </w:pPrChange>
            </w:pPr>
            <w:del w:id="4132" w:author="Houyem Rais" w:date="2024-02-22T14:46:00Z">
              <w:r w:rsidRPr="00343F01" w:rsidDel="00201166">
                <w:rPr>
                  <w:sz w:val="20"/>
                  <w:szCs w:val="20"/>
                </w:rPr>
                <w:delText>Les contributions en capital réduisent non seulement la dette commerciale et les fonds propres requis pour les projets, mais elles peuvent aussi rendre un projet plus attrayant pour les pourvoyeurs de financement pour la partie restante (réduite) du capital privé. Ces paiements peuvent également permettre à différentes entités publiques d'ajuster leurs contributions respectives.</w:delText>
              </w:r>
            </w:del>
          </w:p>
        </w:tc>
        <w:tc>
          <w:tcPr>
            <w:tcW w:w="4550" w:type="dxa"/>
            <w:shd w:val="clear" w:color="auto" w:fill="auto"/>
            <w:tcMar>
              <w:top w:w="0" w:type="dxa"/>
              <w:left w:w="108" w:type="dxa"/>
              <w:bottom w:w="0" w:type="dxa"/>
              <w:right w:w="108" w:type="dxa"/>
            </w:tcMar>
            <w:hideMark/>
          </w:tcPr>
          <w:p w14:paraId="433B27F7" w14:textId="7A4A1EDA" w:rsidR="00DD7063" w:rsidRPr="00343F01" w:rsidDel="00201166" w:rsidRDefault="00DD7063" w:rsidP="00D62BC5">
            <w:pPr>
              <w:spacing w:before="0" w:after="160"/>
              <w:jc w:val="left"/>
              <w:rPr>
                <w:del w:id="4133" w:author="Houyem Rais" w:date="2024-02-22T14:46:00Z"/>
                <w:sz w:val="20"/>
                <w:szCs w:val="20"/>
              </w:rPr>
              <w:pPrChange w:id="4134" w:author="Houyem Rais" w:date="2024-02-22T14:49:00Z">
                <w:pPr>
                  <w:numPr>
                    <w:numId w:val="29"/>
                  </w:numPr>
                  <w:spacing w:before="0" w:after="20" w:line="240" w:lineRule="auto"/>
                  <w:ind w:left="170" w:hanging="187"/>
                </w:pPr>
              </w:pPrChange>
            </w:pPr>
            <w:del w:id="4135" w:author="Houyem Rais" w:date="2024-02-22T14:46:00Z">
              <w:r w:rsidRPr="00343F01" w:rsidDel="00201166">
                <w:rPr>
                  <w:sz w:val="20"/>
                  <w:szCs w:val="20"/>
                </w:rPr>
                <w:delText>Le paiement avant la mise en service est contraire à l'un des principes fondamentaux des PPP selon lequel l'entité publique ne doit payer le service qu'une fois qu'il l'a reçu et ne pas payer à l'avance.</w:delText>
              </w:r>
            </w:del>
          </w:p>
          <w:p w14:paraId="4F78F6D0" w14:textId="623B92E7" w:rsidR="00DD7063" w:rsidRPr="00343F01" w:rsidDel="00201166" w:rsidRDefault="00DD7063" w:rsidP="00D62BC5">
            <w:pPr>
              <w:spacing w:before="0" w:after="160"/>
              <w:jc w:val="left"/>
              <w:rPr>
                <w:del w:id="4136" w:author="Houyem Rais" w:date="2024-02-22T14:46:00Z"/>
                <w:sz w:val="20"/>
                <w:szCs w:val="20"/>
              </w:rPr>
              <w:pPrChange w:id="4137" w:author="Houyem Rais" w:date="2024-02-22T14:49:00Z">
                <w:pPr>
                  <w:numPr>
                    <w:numId w:val="29"/>
                  </w:numPr>
                  <w:spacing w:before="0" w:after="20" w:line="240" w:lineRule="auto"/>
                  <w:ind w:left="170" w:hanging="187"/>
                </w:pPr>
              </w:pPrChange>
            </w:pPr>
            <w:del w:id="4138" w:author="Houyem Rais" w:date="2024-02-22T14:46:00Z">
              <w:r w:rsidRPr="00343F01" w:rsidDel="00201166">
                <w:rPr>
                  <w:sz w:val="20"/>
                  <w:szCs w:val="20"/>
                </w:rPr>
                <w:delText>Si la contribution en capital représente une partie importante de la structure du capital, elle peut fausser l'équilibre des risques, avec moins de risques transférés au secteur privé.</w:delText>
              </w:r>
            </w:del>
          </w:p>
          <w:p w14:paraId="6EA1595C" w14:textId="149E333E" w:rsidR="00DD7063" w:rsidRPr="00343F01" w:rsidDel="00201166" w:rsidRDefault="00DD7063" w:rsidP="00D62BC5">
            <w:pPr>
              <w:spacing w:before="0" w:after="160"/>
              <w:jc w:val="left"/>
              <w:rPr>
                <w:del w:id="4139" w:author="Houyem Rais" w:date="2024-02-22T14:46:00Z"/>
                <w:sz w:val="20"/>
                <w:szCs w:val="20"/>
              </w:rPr>
              <w:pPrChange w:id="4140" w:author="Houyem Rais" w:date="2024-02-22T14:49:00Z">
                <w:pPr>
                  <w:numPr>
                    <w:numId w:val="29"/>
                  </w:numPr>
                  <w:spacing w:before="0" w:after="20" w:line="240" w:lineRule="auto"/>
                  <w:ind w:left="170" w:hanging="187"/>
                </w:pPr>
              </w:pPrChange>
            </w:pPr>
            <w:del w:id="4141" w:author="Houyem Rais" w:date="2024-02-22T14:46:00Z">
              <w:r w:rsidRPr="00343F01" w:rsidDel="00201166">
                <w:rPr>
                  <w:sz w:val="20"/>
                  <w:szCs w:val="20"/>
                </w:rPr>
                <w:delText>Les contributions en capitaux peuvent soulever des problèmes inter-créanciers potentiellement difficiles et des transferts de risques non désirés, notamment en cas de défaillance, où l'entité publique peut exiger le remboursement d'une partie ou de la totalité de sa contribution.</w:delText>
              </w:r>
            </w:del>
          </w:p>
        </w:tc>
      </w:tr>
      <w:tr w:rsidR="00DD7063" w:rsidRPr="00343F01" w:rsidDel="00201166" w14:paraId="7497E74A" w14:textId="3EA5C8FE">
        <w:trPr>
          <w:trHeight w:val="20"/>
          <w:tblHeader/>
          <w:del w:id="4142" w:author="Houyem Rais" w:date="2024-02-22T14:46:00Z"/>
        </w:trPr>
        <w:tc>
          <w:tcPr>
            <w:tcW w:w="1689" w:type="dxa"/>
            <w:shd w:val="clear" w:color="auto" w:fill="auto"/>
            <w:tcMar>
              <w:top w:w="0" w:type="dxa"/>
              <w:left w:w="108" w:type="dxa"/>
              <w:bottom w:w="0" w:type="dxa"/>
              <w:right w:w="108" w:type="dxa"/>
            </w:tcMar>
            <w:hideMark/>
          </w:tcPr>
          <w:p w14:paraId="4CEC3665" w14:textId="11ECF414" w:rsidR="00DD7063" w:rsidRPr="00343F01" w:rsidDel="00201166" w:rsidRDefault="00DD7063" w:rsidP="00D62BC5">
            <w:pPr>
              <w:spacing w:before="0" w:after="160"/>
              <w:jc w:val="left"/>
              <w:rPr>
                <w:del w:id="4143" w:author="Houyem Rais" w:date="2024-02-22T14:46:00Z"/>
                <w:b/>
                <w:bCs/>
                <w:sz w:val="20"/>
                <w:szCs w:val="20"/>
              </w:rPr>
              <w:pPrChange w:id="4144" w:author="Houyem Rais" w:date="2024-02-22T14:49:00Z">
                <w:pPr>
                  <w:spacing w:before="20" w:after="40" w:line="240" w:lineRule="auto"/>
                </w:pPr>
              </w:pPrChange>
            </w:pPr>
            <w:del w:id="4145" w:author="Houyem Rais" w:date="2024-02-22T14:46:00Z">
              <w:r w:rsidRPr="00343F01" w:rsidDel="00201166">
                <w:rPr>
                  <w:b/>
                  <w:bCs/>
                  <w:sz w:val="20"/>
                  <w:szCs w:val="20"/>
                </w:rPr>
                <w:delText>Garantie gouvernementale</w:delText>
              </w:r>
            </w:del>
          </w:p>
        </w:tc>
        <w:tc>
          <w:tcPr>
            <w:tcW w:w="3984" w:type="dxa"/>
            <w:shd w:val="clear" w:color="auto" w:fill="auto"/>
            <w:tcMar>
              <w:top w:w="0" w:type="dxa"/>
              <w:left w:w="108" w:type="dxa"/>
              <w:bottom w:w="0" w:type="dxa"/>
              <w:right w:w="108" w:type="dxa"/>
            </w:tcMar>
            <w:hideMark/>
          </w:tcPr>
          <w:p w14:paraId="1CEFA972" w14:textId="112D7C06" w:rsidR="00DD7063" w:rsidRPr="00343F01" w:rsidDel="00201166" w:rsidRDefault="00DD7063" w:rsidP="00D62BC5">
            <w:pPr>
              <w:spacing w:before="0" w:after="160"/>
              <w:jc w:val="left"/>
              <w:rPr>
                <w:del w:id="4146" w:author="Houyem Rais" w:date="2024-02-22T14:46:00Z"/>
                <w:sz w:val="20"/>
                <w:szCs w:val="20"/>
              </w:rPr>
              <w:pPrChange w:id="4147" w:author="Houyem Rais" w:date="2024-02-22T14:49:00Z">
                <w:pPr>
                  <w:numPr>
                    <w:numId w:val="29"/>
                  </w:numPr>
                  <w:spacing w:before="0" w:after="20" w:line="240" w:lineRule="auto"/>
                  <w:ind w:left="170" w:hanging="187"/>
                </w:pPr>
              </w:pPrChange>
            </w:pPr>
            <w:del w:id="4148" w:author="Houyem Rais" w:date="2024-02-22T14:46:00Z">
              <w:r w:rsidRPr="00343F01" w:rsidDel="00201166">
                <w:rPr>
                  <w:sz w:val="20"/>
                  <w:szCs w:val="20"/>
                </w:rPr>
                <w:delText>Une autre façon d'encourager le financement à long terme de la dette du secteur privé est que le gouvernement ou l'entité publique garantisse le remboursement d'une partie de la dette du projet, même si la cause de la défaillance potentielle incombe au partenaire privé.</w:delText>
              </w:r>
            </w:del>
          </w:p>
        </w:tc>
        <w:tc>
          <w:tcPr>
            <w:tcW w:w="4208" w:type="dxa"/>
            <w:shd w:val="clear" w:color="auto" w:fill="auto"/>
            <w:tcMar>
              <w:top w:w="0" w:type="dxa"/>
              <w:left w:w="108" w:type="dxa"/>
              <w:bottom w:w="0" w:type="dxa"/>
              <w:right w:w="108" w:type="dxa"/>
            </w:tcMar>
            <w:hideMark/>
          </w:tcPr>
          <w:p w14:paraId="31442B58" w14:textId="0C0E6D2D" w:rsidR="00DD7063" w:rsidRPr="00343F01" w:rsidDel="00201166" w:rsidRDefault="00DD7063" w:rsidP="00D62BC5">
            <w:pPr>
              <w:spacing w:before="0" w:after="160"/>
              <w:jc w:val="left"/>
              <w:rPr>
                <w:del w:id="4149" w:author="Houyem Rais" w:date="2024-02-22T14:46:00Z"/>
                <w:sz w:val="20"/>
                <w:szCs w:val="20"/>
              </w:rPr>
              <w:pPrChange w:id="4150" w:author="Houyem Rais" w:date="2024-02-22T14:49:00Z">
                <w:pPr>
                  <w:numPr>
                    <w:numId w:val="29"/>
                  </w:numPr>
                  <w:spacing w:before="0" w:after="20" w:line="240" w:lineRule="auto"/>
                  <w:ind w:left="170" w:hanging="187"/>
                </w:pPr>
              </w:pPrChange>
            </w:pPr>
            <w:del w:id="4151" w:author="Houyem Rais" w:date="2024-02-22T14:46:00Z">
              <w:r w:rsidRPr="00343F01" w:rsidDel="00201166">
                <w:rPr>
                  <w:sz w:val="20"/>
                  <w:szCs w:val="20"/>
                </w:rPr>
                <w:delText>Les garanties gouvernementales ont été utilisées avec succès dans le cadre d'un programme visant à stimuler le développement de sources de financement à long terme du secteur privé. Les garanties peuvent réduire le coût global du financement du projet, alors que la partie garantie peut ne pas être affectée si le projet est en difficulté.</w:delText>
              </w:r>
            </w:del>
          </w:p>
          <w:p w14:paraId="1F3F99E6" w14:textId="46925E05" w:rsidR="00DD7063" w:rsidRPr="00343F01" w:rsidDel="00201166" w:rsidRDefault="00DD7063" w:rsidP="00D62BC5">
            <w:pPr>
              <w:spacing w:before="0" w:after="160"/>
              <w:jc w:val="left"/>
              <w:rPr>
                <w:del w:id="4152" w:author="Houyem Rais" w:date="2024-02-22T14:46:00Z"/>
                <w:sz w:val="20"/>
                <w:szCs w:val="20"/>
              </w:rPr>
              <w:pPrChange w:id="4153" w:author="Houyem Rais" w:date="2024-02-22T14:49:00Z">
                <w:pPr>
                  <w:numPr>
                    <w:numId w:val="29"/>
                  </w:numPr>
                  <w:spacing w:before="0" w:after="20" w:line="240" w:lineRule="auto"/>
                  <w:ind w:left="170" w:hanging="187"/>
                </w:pPr>
              </w:pPrChange>
            </w:pPr>
            <w:del w:id="4154" w:author="Houyem Rais" w:date="2024-02-22T14:46:00Z">
              <w:r w:rsidRPr="00343F01" w:rsidDel="00201166">
                <w:rPr>
                  <w:sz w:val="20"/>
                  <w:szCs w:val="20"/>
                </w:rPr>
                <w:delText>La garantie n'a pas nécessairement un coût pour le gouvernement.</w:delText>
              </w:r>
            </w:del>
          </w:p>
        </w:tc>
        <w:tc>
          <w:tcPr>
            <w:tcW w:w="4550" w:type="dxa"/>
            <w:shd w:val="clear" w:color="auto" w:fill="auto"/>
            <w:tcMar>
              <w:top w:w="0" w:type="dxa"/>
              <w:left w:w="108" w:type="dxa"/>
              <w:bottom w:w="0" w:type="dxa"/>
              <w:right w:w="108" w:type="dxa"/>
            </w:tcMar>
            <w:hideMark/>
          </w:tcPr>
          <w:p w14:paraId="65FFD89B" w14:textId="0ED3798F" w:rsidR="00DD7063" w:rsidRPr="00343F01" w:rsidDel="00201166" w:rsidRDefault="00DD7063" w:rsidP="00D62BC5">
            <w:pPr>
              <w:spacing w:before="0" w:after="160"/>
              <w:jc w:val="left"/>
              <w:rPr>
                <w:del w:id="4155" w:author="Houyem Rais" w:date="2024-02-22T14:46:00Z"/>
                <w:sz w:val="20"/>
                <w:szCs w:val="20"/>
              </w:rPr>
              <w:pPrChange w:id="4156" w:author="Houyem Rais" w:date="2024-02-22T14:49:00Z">
                <w:pPr>
                  <w:numPr>
                    <w:numId w:val="29"/>
                  </w:numPr>
                  <w:spacing w:before="0" w:after="20" w:line="240" w:lineRule="auto"/>
                  <w:ind w:left="170" w:hanging="187"/>
                </w:pPr>
              </w:pPrChange>
            </w:pPr>
            <w:del w:id="4157" w:author="Houyem Rais" w:date="2024-02-22T14:46:00Z">
              <w:r w:rsidRPr="00343F01" w:rsidDel="00201166">
                <w:rPr>
                  <w:sz w:val="20"/>
                  <w:szCs w:val="20"/>
                </w:rPr>
                <w:delText>Il est important que la part non garantie de la dette soit une incitation suffisante pour s'assurer que les prêteurs auront suffisamment de dette à risque pour l'exécution du projet et ainsi s'assurer qu'ils exécutent la due diligence du projet ; La gestion de la performance du projet est un principe fondamental des PPP.</w:delText>
              </w:r>
            </w:del>
          </w:p>
          <w:p w14:paraId="23259A29" w14:textId="140FD688" w:rsidR="00DD7063" w:rsidRPr="00343F01" w:rsidDel="00201166" w:rsidRDefault="00DD7063" w:rsidP="00D62BC5">
            <w:pPr>
              <w:spacing w:before="0" w:after="160"/>
              <w:jc w:val="left"/>
              <w:rPr>
                <w:del w:id="4158" w:author="Houyem Rais" w:date="2024-02-22T14:46:00Z"/>
                <w:sz w:val="20"/>
                <w:szCs w:val="20"/>
              </w:rPr>
              <w:pPrChange w:id="4159" w:author="Houyem Rais" w:date="2024-02-22T14:49:00Z">
                <w:pPr>
                  <w:numPr>
                    <w:numId w:val="29"/>
                  </w:numPr>
                  <w:spacing w:before="0" w:after="20" w:line="240" w:lineRule="auto"/>
                  <w:ind w:left="170" w:hanging="187"/>
                </w:pPr>
              </w:pPrChange>
            </w:pPr>
            <w:del w:id="4160" w:author="Houyem Rais" w:date="2024-02-22T14:46:00Z">
              <w:r w:rsidRPr="00343F01" w:rsidDel="00201166">
                <w:rPr>
                  <w:sz w:val="20"/>
                  <w:szCs w:val="20"/>
                </w:rPr>
                <w:delText>Problèmes inter-créanciers, notamment en cas de défaut.</w:delText>
              </w:r>
            </w:del>
          </w:p>
        </w:tc>
      </w:tr>
      <w:tr w:rsidR="00DD7063" w:rsidRPr="00343F01" w:rsidDel="00201166" w14:paraId="0E28B395" w14:textId="01308B0F">
        <w:trPr>
          <w:trHeight w:val="1003"/>
          <w:tblHeader/>
          <w:del w:id="4161" w:author="Houyem Rais" w:date="2024-02-22T14:46:00Z"/>
        </w:trPr>
        <w:tc>
          <w:tcPr>
            <w:tcW w:w="1689" w:type="dxa"/>
            <w:shd w:val="clear" w:color="auto" w:fill="auto"/>
            <w:tcMar>
              <w:top w:w="0" w:type="dxa"/>
              <w:left w:w="108" w:type="dxa"/>
              <w:bottom w:w="0" w:type="dxa"/>
              <w:right w:w="108" w:type="dxa"/>
            </w:tcMar>
            <w:hideMark/>
          </w:tcPr>
          <w:p w14:paraId="0290FE45" w14:textId="570760C0" w:rsidR="00DD7063" w:rsidRPr="00343F01" w:rsidDel="00201166" w:rsidRDefault="00DD7063" w:rsidP="00D62BC5">
            <w:pPr>
              <w:spacing w:before="0" w:after="160"/>
              <w:jc w:val="left"/>
              <w:rPr>
                <w:del w:id="4162" w:author="Houyem Rais" w:date="2024-02-22T14:46:00Z"/>
                <w:b/>
                <w:bCs/>
                <w:sz w:val="20"/>
                <w:szCs w:val="20"/>
              </w:rPr>
              <w:pPrChange w:id="4163" w:author="Houyem Rais" w:date="2024-02-22T14:49:00Z">
                <w:pPr>
                  <w:spacing w:before="20" w:after="40" w:line="240" w:lineRule="auto"/>
                </w:pPr>
              </w:pPrChange>
            </w:pPr>
            <w:del w:id="4164" w:author="Houyem Rais" w:date="2024-02-22T14:46:00Z">
              <w:r w:rsidRPr="00343F01" w:rsidDel="00201166">
                <w:rPr>
                  <w:b/>
                  <w:bCs/>
                  <w:sz w:val="20"/>
                  <w:szCs w:val="20"/>
                </w:rPr>
                <w:delText>Cofinancement par une entité publique</w:delText>
              </w:r>
            </w:del>
          </w:p>
        </w:tc>
        <w:tc>
          <w:tcPr>
            <w:tcW w:w="3984" w:type="dxa"/>
            <w:shd w:val="clear" w:color="auto" w:fill="auto"/>
            <w:tcMar>
              <w:top w:w="0" w:type="dxa"/>
              <w:left w:w="108" w:type="dxa"/>
              <w:bottom w:w="0" w:type="dxa"/>
              <w:right w:w="108" w:type="dxa"/>
            </w:tcMar>
            <w:hideMark/>
          </w:tcPr>
          <w:p w14:paraId="0F773E43" w14:textId="74E61278" w:rsidR="00DD7063" w:rsidRPr="00343F01" w:rsidDel="00201166" w:rsidRDefault="00DD7063" w:rsidP="00D62BC5">
            <w:pPr>
              <w:spacing w:before="0" w:after="160"/>
              <w:jc w:val="left"/>
              <w:rPr>
                <w:del w:id="4165" w:author="Houyem Rais" w:date="2024-02-22T14:46:00Z"/>
                <w:sz w:val="20"/>
                <w:szCs w:val="20"/>
              </w:rPr>
              <w:pPrChange w:id="4166" w:author="Houyem Rais" w:date="2024-02-22T14:49:00Z">
                <w:pPr>
                  <w:numPr>
                    <w:numId w:val="29"/>
                  </w:numPr>
                  <w:spacing w:before="0" w:after="20" w:line="240" w:lineRule="auto"/>
                  <w:ind w:left="170" w:hanging="187"/>
                </w:pPr>
              </w:pPrChange>
            </w:pPr>
            <w:del w:id="4167" w:author="Houyem Rais" w:date="2024-02-22T14:46:00Z">
              <w:r w:rsidRPr="00343F01" w:rsidDel="00201166">
                <w:rPr>
                  <w:sz w:val="20"/>
                  <w:szCs w:val="20"/>
                </w:rPr>
                <w:delText>Dans le cadre du modèle de cofinancement par une entité publique, l'Entité Publique répond aux déficits de financement par des prêts qui peuvent ou non être à des conditions identiques à celles offertes par les banques commerciales. Dans certains cas, le prêteur d'entité publique peut exiger des garanties supplémentaires ou assumer moins de risques.</w:delText>
              </w:r>
            </w:del>
          </w:p>
        </w:tc>
        <w:tc>
          <w:tcPr>
            <w:tcW w:w="4208" w:type="dxa"/>
            <w:shd w:val="clear" w:color="auto" w:fill="auto"/>
            <w:tcMar>
              <w:top w:w="0" w:type="dxa"/>
              <w:left w:w="108" w:type="dxa"/>
              <w:bottom w:w="0" w:type="dxa"/>
              <w:right w:w="108" w:type="dxa"/>
            </w:tcMar>
            <w:hideMark/>
          </w:tcPr>
          <w:p w14:paraId="6C9C55B9" w14:textId="1F29E59E" w:rsidR="00DD7063" w:rsidRPr="00343F01" w:rsidDel="00201166" w:rsidRDefault="00DD7063" w:rsidP="00D62BC5">
            <w:pPr>
              <w:spacing w:before="0" w:after="160"/>
              <w:jc w:val="left"/>
              <w:rPr>
                <w:del w:id="4168" w:author="Houyem Rais" w:date="2024-02-22T14:46:00Z"/>
                <w:sz w:val="20"/>
                <w:szCs w:val="20"/>
              </w:rPr>
              <w:pPrChange w:id="4169" w:author="Houyem Rais" w:date="2024-02-22T14:49:00Z">
                <w:pPr>
                  <w:numPr>
                    <w:numId w:val="29"/>
                  </w:numPr>
                  <w:spacing w:before="0" w:after="20" w:line="240" w:lineRule="auto"/>
                  <w:ind w:left="170" w:hanging="187"/>
                </w:pPr>
              </w:pPrChange>
            </w:pPr>
            <w:del w:id="4170" w:author="Houyem Rais" w:date="2024-02-22T14:46:00Z">
              <w:r w:rsidRPr="00343F01" w:rsidDel="00201166">
                <w:rPr>
                  <w:sz w:val="20"/>
                  <w:szCs w:val="20"/>
                </w:rPr>
                <w:delText>Le cofinancement par une entité publique peut pallier des déficits de financement. Le cofinancement peut réduire le coût du financement si l'entité publique offre des conditions plus concurrentielles que les prêteurs commerciaux.</w:delText>
              </w:r>
            </w:del>
          </w:p>
        </w:tc>
        <w:tc>
          <w:tcPr>
            <w:tcW w:w="4550" w:type="dxa"/>
            <w:shd w:val="clear" w:color="auto" w:fill="auto"/>
            <w:tcMar>
              <w:top w:w="0" w:type="dxa"/>
              <w:left w:w="108" w:type="dxa"/>
              <w:bottom w:w="0" w:type="dxa"/>
              <w:right w:w="108" w:type="dxa"/>
            </w:tcMar>
            <w:hideMark/>
          </w:tcPr>
          <w:p w14:paraId="449192B1" w14:textId="1FCEA236" w:rsidR="00DD7063" w:rsidRPr="00343F01" w:rsidDel="00201166" w:rsidRDefault="00DD7063" w:rsidP="00D62BC5">
            <w:pPr>
              <w:spacing w:before="0" w:after="160"/>
              <w:jc w:val="left"/>
              <w:rPr>
                <w:del w:id="4171" w:author="Houyem Rais" w:date="2024-02-22T14:46:00Z"/>
                <w:sz w:val="20"/>
                <w:szCs w:val="20"/>
              </w:rPr>
              <w:pPrChange w:id="4172" w:author="Houyem Rais" w:date="2024-02-22T14:49:00Z">
                <w:pPr>
                  <w:numPr>
                    <w:numId w:val="29"/>
                  </w:numPr>
                  <w:spacing w:before="0" w:after="20" w:line="240" w:lineRule="auto"/>
                  <w:ind w:left="170" w:hanging="187"/>
                </w:pPr>
              </w:pPrChange>
            </w:pPr>
            <w:del w:id="4173" w:author="Houyem Rais" w:date="2024-02-22T14:46:00Z">
              <w:r w:rsidRPr="00343F01" w:rsidDel="00201166">
                <w:rPr>
                  <w:sz w:val="20"/>
                  <w:szCs w:val="20"/>
                </w:rPr>
                <w:delText>Défis liés au modèle de cofinancement, notamment la possibilité de créer et de gérer une unité ou une institution de crédit expérimentée et les problèmes liés aux limites des risques pouvant être acceptés par l'entité publique tout en assurant un transfert optimal des risques.</w:delText>
              </w:r>
            </w:del>
          </w:p>
          <w:p w14:paraId="1FB56D24" w14:textId="6F6E9AAB" w:rsidR="00DD7063" w:rsidRPr="00343F01" w:rsidDel="00201166" w:rsidRDefault="00DD7063" w:rsidP="00D62BC5">
            <w:pPr>
              <w:spacing w:before="0" w:after="160"/>
              <w:jc w:val="left"/>
              <w:rPr>
                <w:del w:id="4174" w:author="Houyem Rais" w:date="2024-02-22T14:46:00Z"/>
                <w:sz w:val="20"/>
                <w:szCs w:val="20"/>
              </w:rPr>
              <w:pPrChange w:id="4175" w:author="Houyem Rais" w:date="2024-02-22T14:49:00Z">
                <w:pPr>
                  <w:numPr>
                    <w:numId w:val="29"/>
                  </w:numPr>
                  <w:spacing w:before="0" w:after="20" w:line="240" w:lineRule="auto"/>
                  <w:ind w:left="170" w:hanging="187"/>
                </w:pPr>
              </w:pPrChange>
            </w:pPr>
            <w:del w:id="4176" w:author="Houyem Rais" w:date="2024-02-22T14:46:00Z">
              <w:r w:rsidRPr="00343F01" w:rsidDel="00201166">
                <w:rPr>
                  <w:sz w:val="20"/>
                  <w:szCs w:val="20"/>
                </w:rPr>
                <w:delText>Problèmes inter-créanciers, notamment en cas de défaut.</w:delText>
              </w:r>
            </w:del>
          </w:p>
        </w:tc>
      </w:tr>
    </w:tbl>
    <w:p w14:paraId="4A7E02C4" w14:textId="3E537885" w:rsidR="00DD7063" w:rsidRPr="00343F01" w:rsidDel="00201166" w:rsidRDefault="00DD7063" w:rsidP="00D62BC5">
      <w:pPr>
        <w:spacing w:before="0" w:after="160"/>
        <w:jc w:val="left"/>
        <w:rPr>
          <w:del w:id="4177" w:author="Houyem Rais" w:date="2024-02-22T14:46:00Z"/>
        </w:rPr>
        <w:sectPr w:rsidR="00DD7063" w:rsidRPr="00343F01" w:rsidDel="00201166" w:rsidSect="00201166">
          <w:pgSz w:w="16838" w:h="11906" w:orient="landscape"/>
          <w:pgMar w:top="1440" w:right="1276" w:bottom="1440" w:left="1440" w:header="709" w:footer="709" w:gutter="0"/>
          <w:cols w:space="708"/>
          <w:docGrid w:linePitch="360"/>
          <w:sectPrChange w:id="4178" w:author="Houyem Rais" w:date="2024-02-22T14:47:00Z">
            <w:sectPr w:rsidR="00DD7063" w:rsidRPr="00343F01" w:rsidDel="00201166" w:rsidSect="00201166">
              <w:pgMar w:top="1417" w:right="1417" w:bottom="1417" w:left="1417" w:header="708" w:footer="708" w:gutter="0"/>
            </w:sectPr>
          </w:sectPrChange>
        </w:sectPr>
        <w:pPrChange w:id="4179" w:author="Houyem Rais" w:date="2024-02-22T14:49:00Z">
          <w:pPr>
            <w:pStyle w:val="Heading2"/>
          </w:pPr>
        </w:pPrChange>
      </w:pPr>
    </w:p>
    <w:p w14:paraId="5F3CF66A" w14:textId="72F93FF6" w:rsidR="00DD7063" w:rsidRPr="00343F01" w:rsidDel="00201166" w:rsidRDefault="00DD7063" w:rsidP="00D62BC5">
      <w:pPr>
        <w:spacing w:before="0" w:after="160"/>
        <w:jc w:val="left"/>
        <w:rPr>
          <w:del w:id="4180" w:author="Houyem Rais" w:date="2024-02-22T14:46:00Z"/>
        </w:rPr>
        <w:pPrChange w:id="4181" w:author="Houyem Rais" w:date="2024-02-22T14:49:00Z">
          <w:pPr>
            <w:pStyle w:val="Heading3"/>
          </w:pPr>
        </w:pPrChange>
      </w:pPr>
      <w:bookmarkStart w:id="4182" w:name="_Toc129968848"/>
      <w:bookmarkStart w:id="4183" w:name="_Toc152165342"/>
      <w:del w:id="4184" w:author="Houyem Rais" w:date="2024-02-22T14:46:00Z">
        <w:r w:rsidRPr="00343F01" w:rsidDel="00201166">
          <w:delText>Analyse de la soutenabilité de la dette des pays membres de la CEDEAO concernés par le lot 3</w:delText>
        </w:r>
        <w:bookmarkEnd w:id="4182"/>
        <w:bookmarkEnd w:id="4183"/>
      </w:del>
    </w:p>
    <w:p w14:paraId="40C618D9" w14:textId="2C6BDC69" w:rsidR="00DD7063" w:rsidRPr="00343F01" w:rsidDel="00201166" w:rsidRDefault="00DD7063" w:rsidP="00D62BC5">
      <w:pPr>
        <w:spacing w:before="0" w:after="160"/>
        <w:jc w:val="left"/>
        <w:rPr>
          <w:del w:id="4185" w:author="Houyem Rais" w:date="2024-02-22T14:46:00Z"/>
        </w:rPr>
        <w:pPrChange w:id="4186" w:author="Houyem Rais" w:date="2024-02-22T14:49:00Z">
          <w:pPr/>
        </w:pPrChange>
      </w:pPr>
      <w:del w:id="4187" w:author="Houyem Rais" w:date="2024-02-22T14:46:00Z">
        <w:r w:rsidRPr="00343F01" w:rsidDel="00201166">
          <w:delText>Même si ces financements pourront être apportés via des partenariats public-privé (PPP), la dette levée pour un projet en PPP sera très vraisemblablement consolidée comme dette publique.</w:delText>
        </w:r>
      </w:del>
    </w:p>
    <w:p w14:paraId="0AB41C98" w14:textId="6B542B37" w:rsidR="00DD7063" w:rsidRPr="00343F01" w:rsidDel="00201166" w:rsidRDefault="00DD7063" w:rsidP="00D62BC5">
      <w:pPr>
        <w:spacing w:before="0" w:after="160"/>
        <w:jc w:val="left"/>
        <w:rPr>
          <w:del w:id="4188" w:author="Houyem Rais" w:date="2024-02-22T14:46:00Z"/>
        </w:rPr>
        <w:pPrChange w:id="4189" w:author="Houyem Rais" w:date="2024-02-22T14:49:00Z">
          <w:pPr/>
        </w:pPrChange>
      </w:pPr>
      <w:del w:id="4190" w:author="Houyem Rais" w:date="2024-02-22T14:46:00Z">
        <w:r w:rsidRPr="00343F01" w:rsidDel="00201166">
          <w:delText>Les États ayant recours au PPP doivent décider si les engagements souscrits dans le cadre des PPP doivent être comptabilisés et, le cas échéant, s’il convient de les inscrire formellement aux états financiers sous forme d’actifs, de passifs, ou de dépenses publiques. Ceci est important car des limites ou des seuils sont souvent fixés en ce qui concerne les passifs et les dépenses de l’État. Comptabiliser les engagements souscrits dans le cadre de PPP en tant que dépenses ou passifs peut par conséquent influencer la décision d’un gouvernement quant à poursuivre ou non un PPP, ainsi que la structure de ces projets, d’une façon qui n’est pas influencée par l’optimisation des ressources.</w:delText>
        </w:r>
      </w:del>
    </w:p>
    <w:p w14:paraId="3AB9ABF1" w14:textId="16612AFF" w:rsidR="00DD7063" w:rsidRPr="00343F01" w:rsidDel="00201166" w:rsidRDefault="00DD7063" w:rsidP="00D62BC5">
      <w:pPr>
        <w:spacing w:before="0" w:after="160"/>
        <w:jc w:val="left"/>
        <w:rPr>
          <w:del w:id="4191" w:author="Houyem Rais" w:date="2024-02-22T14:46:00Z"/>
        </w:rPr>
        <w:pPrChange w:id="4192" w:author="Houyem Rais" w:date="2024-02-22T14:49:00Z">
          <w:pPr/>
        </w:pPrChange>
      </w:pPr>
      <w:del w:id="4193" w:author="Houyem Rais" w:date="2024-02-22T14:46:00Z">
        <w:r w:rsidRPr="00343F01" w:rsidDel="00201166">
          <w:delText>Dès lors se pose la question de la soutenabilité de cette dette des trois pays du projet. Nous présentons dans ce qui suit une analyse globale de la dette publique du Nigéria, du Togo et du Bénin, la capacité de ces États à engager plus de dettes pour le financement du projet de l’autoroute du Corridor Abidjan-Lagos ainsi que les pistes de diversification des sources de financement du projet.</w:delText>
        </w:r>
      </w:del>
    </w:p>
    <w:p w14:paraId="0006034A" w14:textId="6EBB7482" w:rsidR="00DD7063" w:rsidRPr="00343F01" w:rsidDel="00201166" w:rsidRDefault="00DD7063" w:rsidP="00D62BC5">
      <w:pPr>
        <w:spacing w:before="0" w:after="160"/>
        <w:jc w:val="left"/>
        <w:rPr>
          <w:del w:id="4194" w:author="Houyem Rais" w:date="2024-02-22T14:46:00Z"/>
        </w:rPr>
        <w:pPrChange w:id="4195" w:author="Houyem Rais" w:date="2024-02-22T14:49:00Z">
          <w:pPr>
            <w:pStyle w:val="Heading4"/>
          </w:pPr>
        </w:pPrChange>
      </w:pPr>
      <w:del w:id="4196" w:author="Houyem Rais" w:date="2024-02-22T14:46:00Z">
        <w:r w:rsidRPr="00343F01" w:rsidDel="00201166">
          <w:delText>Analyse de la soutenabilité de la dette du Togo</w:delText>
        </w:r>
      </w:del>
    </w:p>
    <w:p w14:paraId="01B8CCFB" w14:textId="2A2C0EA4" w:rsidR="00DD7063" w:rsidRPr="00343F01" w:rsidDel="00201166" w:rsidRDefault="00DD7063" w:rsidP="00D62BC5">
      <w:pPr>
        <w:spacing w:before="0" w:after="160"/>
        <w:jc w:val="left"/>
        <w:rPr>
          <w:del w:id="4197" w:author="Houyem Rais" w:date="2024-02-22T14:46:00Z"/>
        </w:rPr>
        <w:pPrChange w:id="4198" w:author="Houyem Rais" w:date="2024-02-22T14:49:00Z">
          <w:pPr>
            <w:pStyle w:val="Heading5"/>
          </w:pPr>
        </w:pPrChange>
      </w:pPr>
      <w:del w:id="4199" w:author="Houyem Rais" w:date="2024-02-22T14:46:00Z">
        <w:r w:rsidRPr="00343F01" w:rsidDel="00201166">
          <w:delText>Etat des lieux de la dette du Togo</w:delText>
        </w:r>
      </w:del>
    </w:p>
    <w:p w14:paraId="299C7B46" w14:textId="52C1B9A9" w:rsidR="00DD7063" w:rsidRPr="00343F01" w:rsidDel="00201166" w:rsidRDefault="00DD7063" w:rsidP="00D62BC5">
      <w:pPr>
        <w:spacing w:before="0" w:after="160"/>
        <w:jc w:val="left"/>
        <w:rPr>
          <w:del w:id="4200" w:author="Houyem Rais" w:date="2024-02-22T14:46:00Z"/>
        </w:rPr>
        <w:pPrChange w:id="4201" w:author="Houyem Rais" w:date="2024-02-22T14:49:00Z">
          <w:pPr/>
        </w:pPrChange>
      </w:pPr>
      <w:del w:id="4202" w:author="Houyem Rais" w:date="2024-02-22T14:46:00Z">
        <w:r w:rsidRPr="00343F01" w:rsidDel="00201166">
          <w:delText xml:space="preserve">La dette publique du Togo s’est fortement accrue depuis 2019. Elle est ainsi passée de 2 197 Milliards de FCFA (52% du PIB) en décembre 2019 à </w:delText>
        </w:r>
        <w:r w:rsidRPr="00343F01" w:rsidDel="00201166">
          <w:rPr>
            <w:b/>
            <w:bCs/>
          </w:rPr>
          <w:delText>3 125 Milliards de FCFA (~5,044 Milliards $)</w:delText>
        </w:r>
        <w:r w:rsidRPr="00343F01" w:rsidDel="00201166">
          <w:delText xml:space="preserve"> fin juin 2022, soit </w:delText>
        </w:r>
        <w:r w:rsidRPr="00343F01" w:rsidDel="00201166">
          <w:rPr>
            <w:b/>
            <w:bCs/>
          </w:rPr>
          <w:delText>61% du PIB</w:delText>
        </w:r>
        <w:r w:rsidRPr="00343F01" w:rsidDel="00201166">
          <w:delText>.</w:delText>
        </w:r>
        <w:r w:rsidRPr="00343F01" w:rsidDel="00201166">
          <w:rPr>
            <w:rStyle w:val="FootnoteReference"/>
          </w:rPr>
          <w:footnoteReference w:id="31"/>
        </w:r>
      </w:del>
    </w:p>
    <w:p w14:paraId="7331F580" w14:textId="63ECD5AA" w:rsidR="00DD7063" w:rsidRPr="00343F01" w:rsidDel="00201166" w:rsidRDefault="00DD7063" w:rsidP="00D62BC5">
      <w:pPr>
        <w:spacing w:before="0" w:after="160"/>
        <w:jc w:val="left"/>
        <w:rPr>
          <w:del w:id="4205" w:author="Houyem Rais" w:date="2024-02-22T14:46:00Z"/>
        </w:rPr>
        <w:pPrChange w:id="4206" w:author="Houyem Rais" w:date="2024-02-22T14:49:00Z">
          <w:pPr/>
        </w:pPrChange>
      </w:pPr>
      <w:del w:id="4207" w:author="Houyem Rais" w:date="2024-02-22T14:46:00Z">
        <w:r w:rsidRPr="00343F01" w:rsidDel="00201166">
          <w:delText>Pour le ministère, la dette du pays “reste maîtrisée", avec des chiffres qui restent effectivement bien en dessous de la norme communautaire plafond de 70% dans l’espace UEMOA (Union Economique et Monétaire Ouest-Africaine).</w:delText>
        </w:r>
        <w:r w:rsidR="00CB457E" w:rsidDel="00201166">
          <w:delText xml:space="preserve"> </w:delText>
        </w:r>
        <w:r w:rsidRPr="00343F01" w:rsidDel="00201166">
          <w:delText>Cette légère baisse vient tempérer une forte augmentation de l'endettement public à partir de 2020 (de près de 10%).</w:delText>
        </w:r>
      </w:del>
    </w:p>
    <w:p w14:paraId="5EA42BA8" w14:textId="64594370" w:rsidR="00DD7063" w:rsidRPr="00343F01" w:rsidDel="00201166" w:rsidRDefault="00DD7063" w:rsidP="00D62BC5">
      <w:pPr>
        <w:spacing w:before="0" w:after="160"/>
        <w:jc w:val="left"/>
        <w:rPr>
          <w:del w:id="4208" w:author="Houyem Rais" w:date="2024-02-22T14:46:00Z"/>
        </w:rPr>
        <w:pPrChange w:id="4209" w:author="Houyem Rais" w:date="2024-02-22T14:49:00Z">
          <w:pPr/>
        </w:pPrChange>
      </w:pPr>
      <w:del w:id="4210" w:author="Houyem Rais" w:date="2024-02-22T14:46:00Z">
        <w:r w:rsidRPr="00343F01" w:rsidDel="00201166">
          <w:delText xml:space="preserve">En effet, au troisième trimestre 2020, le taux d’endettement du pays était de 51%, après le rebasage du PIB (grâce aux importants efforts de consolidation des finances publiques, en collaboration notamment avec le FMI, menés auparavant). </w:delText>
        </w:r>
      </w:del>
    </w:p>
    <w:p w14:paraId="5B2BA51F" w14:textId="0BB95C79" w:rsidR="00DD7063" w:rsidRPr="00343F01" w:rsidDel="00201166" w:rsidRDefault="00DD7063" w:rsidP="00D62BC5">
      <w:pPr>
        <w:spacing w:before="0" w:after="160"/>
        <w:jc w:val="left"/>
        <w:rPr>
          <w:del w:id="4211" w:author="Houyem Rais" w:date="2024-02-22T14:46:00Z"/>
        </w:rPr>
        <w:pPrChange w:id="4212" w:author="Houyem Rais" w:date="2024-02-22T14:49:00Z">
          <w:pPr/>
        </w:pPrChange>
      </w:pPr>
      <w:del w:id="4213" w:author="Houyem Rais" w:date="2024-02-22T14:46:00Z">
        <w:r w:rsidRPr="00343F01" w:rsidDel="00201166">
          <w:delText>Cet allègement de l'endettement public intervient dans un contexte post-Covid, après deux années, sur fond d’une “politique budgétaire saine adoptée en 2021”, comme le note la Banque mondiale, dans son rapport sur l’évaluation des politiques publiques en Afrique (CPIA 2022).</w:delText>
        </w:r>
      </w:del>
    </w:p>
    <w:p w14:paraId="346A6EFA" w14:textId="3AAECDA2" w:rsidR="00DD7063" w:rsidRPr="00343F01" w:rsidDel="00201166" w:rsidRDefault="00DD7063" w:rsidP="00D62BC5">
      <w:pPr>
        <w:spacing w:before="0" w:after="160"/>
        <w:jc w:val="left"/>
        <w:rPr>
          <w:del w:id="4214" w:author="Houyem Rais" w:date="2024-02-22T14:46:00Z"/>
        </w:rPr>
        <w:pPrChange w:id="4215" w:author="Houyem Rais" w:date="2024-02-22T14:49:00Z">
          <w:pPr/>
        </w:pPrChange>
      </w:pPr>
      <w:del w:id="4216" w:author="Houyem Rais" w:date="2024-02-22T14:46:00Z">
        <w:r w:rsidRPr="00343F01" w:rsidDel="00201166">
          <w:delText>Sur la période, les analystes de la banque relèvent en effet une baisse probable des dépenses courantes de 0,5 % du PIB, accompagnées d’une augmentation des recettes de 0,6 %, soit une diminution du déficit primaire de 1,1 % du PIB.</w:delText>
        </w:r>
      </w:del>
    </w:p>
    <w:p w14:paraId="7230490E" w14:textId="0F1B600B" w:rsidR="00DD7063" w:rsidRPr="00343F01" w:rsidDel="00201166" w:rsidRDefault="00DD7063" w:rsidP="00D62BC5">
      <w:pPr>
        <w:spacing w:before="0" w:after="160"/>
        <w:jc w:val="left"/>
        <w:rPr>
          <w:del w:id="4217" w:author="Houyem Rais" w:date="2024-02-22T14:46:00Z"/>
        </w:rPr>
        <w:pPrChange w:id="4218" w:author="Houyem Rais" w:date="2024-02-22T14:49:00Z">
          <w:pPr/>
        </w:pPrChange>
      </w:pPr>
      <w:del w:id="4219" w:author="Houyem Rais" w:date="2024-02-22T14:46:00Z">
        <w:r w:rsidRPr="00343F01" w:rsidDel="00201166">
          <w:delText>En 2021, le Togo a enregistré le deuxième niveau estimé de dette publique le plus élevé de la région UEMOA, toujours selon l'institution de Bretton Woods (à 63,6 % de son PIB).</w:delText>
        </w:r>
      </w:del>
    </w:p>
    <w:p w14:paraId="416F8EEE" w14:textId="5F9F201A" w:rsidR="00DD7063" w:rsidRPr="00343F01" w:rsidDel="00201166" w:rsidRDefault="00DD7063" w:rsidP="00D62BC5">
      <w:pPr>
        <w:spacing w:before="0" w:after="160"/>
        <w:jc w:val="left"/>
        <w:rPr>
          <w:del w:id="4220" w:author="Houyem Rais" w:date="2024-02-22T14:46:00Z"/>
        </w:rPr>
        <w:pPrChange w:id="4221" w:author="Houyem Rais" w:date="2024-02-22T14:49:00Z">
          <w:pPr/>
        </w:pPrChange>
      </w:pPr>
      <w:del w:id="4222" w:author="Houyem Rais" w:date="2024-02-22T14:46:00Z">
        <w:r w:rsidRPr="00343F01" w:rsidDel="00201166">
          <w:delText>Cependant, la dette publique du pays, “maitrisée” selon le ministère de l’économie et des finances, n’est pas la principale source d'inquiétude du gouvernement, mais plutôt l’inflation. Ce dernier ressort à une moyenne de 7,5% sur les huit premiers mois de 2022, et érode le pouvoir d’achat des consommateurs togolais. Une situation qui a déjà amené le gouvernement à adopter un ensemble de mesures de soutien, face à la hausse des prix, tout en augmentant le niveau de dépenses de l’Etat. </w:delText>
        </w:r>
        <w:r w:rsidRPr="00343F01" w:rsidDel="00201166">
          <w:rPr>
            <w:vertAlign w:val="superscript"/>
          </w:rPr>
          <w:footnoteReference w:id="32"/>
        </w:r>
      </w:del>
    </w:p>
    <w:p w14:paraId="6FCB0937" w14:textId="1E5B5FC7" w:rsidR="00DD7063" w:rsidRPr="00343F01" w:rsidDel="00201166" w:rsidRDefault="00DD7063" w:rsidP="00D62BC5">
      <w:pPr>
        <w:spacing w:before="0" w:after="160"/>
        <w:jc w:val="left"/>
        <w:rPr>
          <w:del w:id="4225" w:author="Houyem Rais" w:date="2024-02-22T14:46:00Z"/>
        </w:rPr>
        <w:pPrChange w:id="4226" w:author="Houyem Rais" w:date="2024-02-22T14:49:00Z">
          <w:pPr>
            <w:keepNext/>
            <w:jc w:val="center"/>
          </w:pPr>
        </w:pPrChange>
      </w:pPr>
      <w:del w:id="4227" w:author="Houyem Rais" w:date="2024-02-22T14:46:00Z">
        <w:r w:rsidRPr="00E7177E" w:rsidDel="00201166">
          <w:rPr>
            <w:noProof/>
            <w:lang w:eastAsia="fr-FR"/>
          </w:rPr>
          <w:drawing>
            <wp:inline distT="0" distB="0" distL="0" distR="0" wp14:anchorId="77294CE9" wp14:editId="06788FB1">
              <wp:extent cx="5391321" cy="4328651"/>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5911" cy="4332336"/>
                      </a:xfrm>
                      <a:prstGeom prst="rect">
                        <a:avLst/>
                      </a:prstGeom>
                      <a:noFill/>
                    </pic:spPr>
                  </pic:pic>
                </a:graphicData>
              </a:graphic>
            </wp:inline>
          </w:drawing>
        </w:r>
      </w:del>
    </w:p>
    <w:p w14:paraId="5B2D6B21" w14:textId="2EE7432E" w:rsidR="00DD7063" w:rsidRPr="00343F01" w:rsidDel="00201166" w:rsidRDefault="00DD7063" w:rsidP="00D62BC5">
      <w:pPr>
        <w:spacing w:before="0" w:after="160"/>
        <w:jc w:val="left"/>
        <w:rPr>
          <w:del w:id="4228" w:author="Houyem Rais" w:date="2024-02-22T14:46:00Z"/>
        </w:rPr>
        <w:pPrChange w:id="4229" w:author="Houyem Rais" w:date="2024-02-22T14:49:00Z">
          <w:pPr>
            <w:pStyle w:val="Caption"/>
            <w:jc w:val="center"/>
          </w:pPr>
        </w:pPrChange>
      </w:pPr>
      <w:bookmarkStart w:id="4230" w:name="_Toc129968913"/>
      <w:bookmarkStart w:id="4231" w:name="_Toc152165533"/>
      <w:del w:id="4232"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7</w:delText>
        </w:r>
        <w:r w:rsidR="00B0561B" w:rsidDel="00201166">
          <w:rPr>
            <w:noProof/>
          </w:rPr>
          <w:fldChar w:fldCharType="end"/>
        </w:r>
        <w:r w:rsidRPr="00343F01" w:rsidDel="00201166">
          <w:delText xml:space="preserve"> Indicateurs macroéconomiques du Togo</w:delText>
        </w:r>
        <w:bookmarkEnd w:id="4230"/>
        <w:bookmarkEnd w:id="4231"/>
      </w:del>
    </w:p>
    <w:p w14:paraId="7873BD68" w14:textId="67B88B81" w:rsidR="00DD7063" w:rsidRPr="00343F01" w:rsidDel="00201166" w:rsidRDefault="00DD7063" w:rsidP="00D62BC5">
      <w:pPr>
        <w:spacing w:before="0" w:after="160"/>
        <w:jc w:val="left"/>
        <w:rPr>
          <w:del w:id="4233" w:author="Houyem Rais" w:date="2024-02-22T14:46:00Z"/>
        </w:rPr>
        <w:pPrChange w:id="4234" w:author="Houyem Rais" w:date="2024-02-22T14:49:00Z">
          <w:pPr>
            <w:pStyle w:val="Heading5"/>
          </w:pPr>
        </w:pPrChange>
      </w:pPr>
      <w:del w:id="4235" w:author="Houyem Rais" w:date="2024-02-22T14:46:00Z">
        <w:r w:rsidRPr="00343F01" w:rsidDel="00201166">
          <w:delText>Évaluation des risques et vulnérabilités</w:delText>
        </w:r>
      </w:del>
    </w:p>
    <w:p w14:paraId="0B36389E" w14:textId="2660E125" w:rsidR="00DD7063" w:rsidRPr="00343F01" w:rsidDel="00201166" w:rsidRDefault="00DD7063" w:rsidP="00D62BC5">
      <w:pPr>
        <w:spacing w:before="0" w:after="160"/>
        <w:jc w:val="left"/>
        <w:rPr>
          <w:del w:id="4236" w:author="Houyem Rais" w:date="2024-02-22T14:46:00Z"/>
        </w:rPr>
        <w:pPrChange w:id="4237" w:author="Houyem Rais" w:date="2024-02-22T14:49:00Z">
          <w:pPr/>
        </w:pPrChange>
      </w:pPr>
      <w:del w:id="4238" w:author="Houyem Rais" w:date="2024-02-22T14:46:00Z">
        <w:r w:rsidRPr="00343F01" w:rsidDel="00201166">
          <w:delText xml:space="preserve">Le Togo reste exposé à un risque modéré de surendettement public externe et à un risque élevé de surendettement public global. En effet, la dette publique globale du Togo s’élevait à 70,9 % du PIB à fin 2019 (68,7 % du PIB hors dette des entreprises publiques). Le ratio de la VAN de la dette publique globale par rapport au PIB demeure supérieur au point de référence indicatif jusqu’en 2021, mais il suit une tendance à la baisse constante, dans l’hypothèse d’un excédent primaire continu d’environ 1 % du PIB et d’une réduction substantielle de la dette intérieure. </w:delText>
        </w:r>
      </w:del>
    </w:p>
    <w:p w14:paraId="3A26C65D" w14:textId="5C81001C" w:rsidR="00DD7063" w:rsidRPr="00343F01" w:rsidDel="00201166" w:rsidRDefault="00DD7063" w:rsidP="00D62BC5">
      <w:pPr>
        <w:spacing w:before="0" w:after="160"/>
        <w:jc w:val="left"/>
        <w:rPr>
          <w:del w:id="4239" w:author="Houyem Rais" w:date="2024-02-22T14:46:00Z"/>
        </w:rPr>
        <w:pPrChange w:id="4240" w:author="Houyem Rais" w:date="2024-02-22T14:49:00Z">
          <w:pPr/>
        </w:pPrChange>
      </w:pPr>
      <w:del w:id="4241" w:author="Houyem Rais" w:date="2024-02-22T14:46:00Z">
        <w:r w:rsidRPr="00343F01" w:rsidDel="00201166">
          <w:delText>En ce qui concerne la dette extérieure, selon le scénario de référence, tous les indicateurs de soutenabilité de la dette extérieure publique et garantie par l’état (PGE) devraient rester bien en dessous de leurs seuils indicatifs tout au long de la période de projection (2020-40). Bien que les résultats mécaniques indiquent un faible risque de surendettement externe, le jugement a été appliqué étant donné les vulnérabilités découlant de la dette intérieure élevée existante, d’éventuelles opérations de report de la dette, ou la nécessité d’engager des dépenses fiscales pour faciliter le processus de privatisation des deux banques publiques.</w:delText>
        </w:r>
      </w:del>
    </w:p>
    <w:p w14:paraId="7C94A3C4" w14:textId="6296C83B" w:rsidR="00DD7063" w:rsidRPr="00343F01" w:rsidDel="00201166" w:rsidRDefault="00DD7063" w:rsidP="00D62BC5">
      <w:pPr>
        <w:spacing w:before="0" w:after="160"/>
        <w:jc w:val="left"/>
        <w:rPr>
          <w:del w:id="4242" w:author="Houyem Rais" w:date="2024-02-22T14:46:00Z"/>
        </w:rPr>
        <w:pPrChange w:id="4243" w:author="Houyem Rais" w:date="2024-02-22T14:49:00Z">
          <w:pPr/>
        </w:pPrChange>
      </w:pPr>
      <w:del w:id="4244" w:author="Houyem Rais" w:date="2024-02-22T14:46:00Z">
        <w:r w:rsidRPr="00343F01" w:rsidDel="00201166">
          <w:delText xml:space="preserve">Le Togo est considéré comme disposant d’une marge de manœuvre substantielle pour absorber les chocs sur la dette extérieure. Selon le module de granularité utilisé pour les pays évalués à risque modéré de surendettement extérieur, le Togo dispose d’une marge de manœuvre substantielle pour absorber les chocs, tous les indicateurs de référence de la dette extérieure étant bien en dessous de leurs seuils respectifs, de sorte que seuls les chocs du quartile supérieur de la distribution observée des chocs déclareraient le Togo au risque élevé de surendettement. </w:delText>
        </w:r>
      </w:del>
    </w:p>
    <w:p w14:paraId="6D5B8911" w14:textId="0E8D9FE6" w:rsidR="00DD7063" w:rsidRPr="00343F01" w:rsidDel="00201166" w:rsidRDefault="00DD7063" w:rsidP="00D62BC5">
      <w:pPr>
        <w:spacing w:before="0" w:after="160"/>
        <w:jc w:val="left"/>
        <w:rPr>
          <w:del w:id="4245" w:author="Houyem Rais" w:date="2024-02-22T14:46:00Z"/>
        </w:rPr>
        <w:pPrChange w:id="4246" w:author="Houyem Rais" w:date="2024-02-22T14:49:00Z">
          <w:pPr/>
        </w:pPrChange>
      </w:pPr>
      <w:del w:id="4247" w:author="Houyem Rais" w:date="2024-02-22T14:46:00Z">
        <w:r w:rsidRPr="00343F01" w:rsidDel="00201166">
          <w:delText>Les autorités sont largement d’accord avec l’évaluation de la situation de la dette publique du Togo par le Personnel du FMI et de la Banque. Ils étaient d’accord avec l’évaluation du personnel des cotes de risque et du niveau de détresse. Étant donné que le risque global de surendettement du Togo reste élevé, ils reconnaissent que l’assainissement budgétaire doit se poursuivre afin de ramener la dette publique en dessous de la référence pertinente. En outre, ils ont présenté leur stratégie de dette à moyen terme pour 2020-2024, qui vise généralement à augmenter la part de la dette en devises par rapport à la dette totale, pour atteindre 50 % en 2024. Cela devrait être réalisé notamment par le biais d’opérations de report et de financements extérieurs concessionnels continus (de la Banque mondiale et de la Banque africaine de développement), ainsi que de financements semi-concessionnels (Eximbank Inde, Koweït Fonds, et Fonds saoudiens pour lesquels les projets sont en cours d’exécution). Les émissions nationales devraient couvrir les besoins de financement restants, grâce à une combinaison d’obligations à échéance de 1 à 10 ans. L’échéance moyenne de la dette totale devrait passer d’environ 5 ans en 2019 à 7 ans en 2024.</w:delText>
        </w:r>
        <w:r w:rsidRPr="00343F01" w:rsidDel="00201166">
          <w:rPr>
            <w:vertAlign w:val="superscript"/>
          </w:rPr>
          <w:footnoteReference w:id="33"/>
        </w:r>
      </w:del>
    </w:p>
    <w:p w14:paraId="6BA63C8C" w14:textId="6A3BEB8E" w:rsidR="00DD7063" w:rsidRPr="00343F01" w:rsidDel="00201166" w:rsidRDefault="00DD7063" w:rsidP="00D62BC5">
      <w:pPr>
        <w:spacing w:before="0" w:after="160"/>
        <w:jc w:val="left"/>
        <w:rPr>
          <w:del w:id="4250" w:author="Houyem Rais" w:date="2024-02-22T14:46:00Z"/>
        </w:rPr>
        <w:pPrChange w:id="4251" w:author="Houyem Rais" w:date="2024-02-22T14:49:00Z">
          <w:pPr/>
        </w:pPrChange>
      </w:pPr>
    </w:p>
    <w:p w14:paraId="636DABF0" w14:textId="0682B2C4" w:rsidR="00DD7063" w:rsidRPr="00343F01" w:rsidDel="00201166" w:rsidRDefault="00DD7063" w:rsidP="00D62BC5">
      <w:pPr>
        <w:spacing w:before="0" w:after="160"/>
        <w:jc w:val="left"/>
        <w:rPr>
          <w:del w:id="4252" w:author="Houyem Rais" w:date="2024-02-22T14:46:00Z"/>
        </w:rPr>
        <w:pPrChange w:id="4253" w:author="Houyem Rais" w:date="2024-02-22T14:49:00Z">
          <w:pPr>
            <w:pStyle w:val="Heading4"/>
          </w:pPr>
        </w:pPrChange>
      </w:pPr>
      <w:del w:id="4254" w:author="Houyem Rais" w:date="2024-02-22T14:46:00Z">
        <w:r w:rsidRPr="00343F01" w:rsidDel="00201166">
          <w:delText>Analyse de la soutenabilité de la dette du Bénin</w:delText>
        </w:r>
      </w:del>
    </w:p>
    <w:p w14:paraId="0169F161" w14:textId="224B180E" w:rsidR="00DD7063" w:rsidRPr="00343F01" w:rsidDel="00201166" w:rsidRDefault="00DD7063" w:rsidP="00D62BC5">
      <w:pPr>
        <w:spacing w:before="0" w:after="160"/>
        <w:jc w:val="left"/>
        <w:rPr>
          <w:del w:id="4255" w:author="Houyem Rais" w:date="2024-02-22T14:46:00Z"/>
        </w:rPr>
        <w:pPrChange w:id="4256" w:author="Houyem Rais" w:date="2024-02-22T14:49:00Z">
          <w:pPr>
            <w:pStyle w:val="Heading5"/>
          </w:pPr>
        </w:pPrChange>
      </w:pPr>
      <w:del w:id="4257" w:author="Houyem Rais" w:date="2024-02-22T14:46:00Z">
        <w:r w:rsidRPr="00343F01" w:rsidDel="00201166">
          <w:delText>Etat des lieux de la dette du Bénin</w:delText>
        </w:r>
      </w:del>
    </w:p>
    <w:p w14:paraId="585DCBE3" w14:textId="4A2520EA" w:rsidR="00DD7063" w:rsidRPr="00343F01" w:rsidDel="00201166" w:rsidRDefault="00DD7063" w:rsidP="00D62BC5">
      <w:pPr>
        <w:spacing w:before="0" w:after="160"/>
        <w:jc w:val="left"/>
        <w:rPr>
          <w:del w:id="4258" w:author="Houyem Rais" w:date="2024-02-22T14:46:00Z"/>
        </w:rPr>
        <w:pPrChange w:id="4259" w:author="Houyem Rais" w:date="2024-02-22T14:49:00Z">
          <w:pPr/>
        </w:pPrChange>
      </w:pPr>
      <w:del w:id="4260" w:author="Houyem Rais" w:date="2024-02-22T14:46:00Z">
        <w:r w:rsidRPr="00343F01" w:rsidDel="00201166">
          <w:delText xml:space="preserve">Au Bénin l’encours de la dette publique est ressorti à </w:delText>
        </w:r>
        <w:r w:rsidRPr="00343F01" w:rsidDel="00201166">
          <w:rPr>
            <w:b/>
            <w:bCs/>
          </w:rPr>
          <w:delText>5 715 milliards FCFA</w:delText>
        </w:r>
        <w:r w:rsidRPr="00343F01" w:rsidDel="00201166">
          <w:delText xml:space="preserve"> (~</w:delText>
        </w:r>
        <w:r w:rsidRPr="00343F01" w:rsidDel="00201166">
          <w:rPr>
            <w:b/>
            <w:bCs/>
          </w:rPr>
          <w:delText xml:space="preserve"> 9,22 Milliards de $</w:delText>
        </w:r>
        <w:r w:rsidRPr="00343F01" w:rsidDel="00201166">
          <w:delText xml:space="preserve">) fin septembre 2022, soit environ </w:delText>
        </w:r>
        <w:r w:rsidRPr="00343F01" w:rsidDel="00201166">
          <w:rPr>
            <w:b/>
            <w:bCs/>
          </w:rPr>
          <w:delText>48,9 % du PIB</w:delText>
        </w:r>
        <w:r w:rsidRPr="00343F01" w:rsidDel="00201166">
          <w:delText>, contre 5 438,70 milliards F CFA à fin juin 2022. Cela représente une augmentation de 12,7% (+613 milliards FCFA/ environ 1 milliard de dollars) en glissement annuel, selon les données officielles.</w:delText>
        </w:r>
      </w:del>
    </w:p>
    <w:p w14:paraId="21639F68" w14:textId="1A451F6B" w:rsidR="00DD7063" w:rsidRPr="00343F01" w:rsidDel="00201166" w:rsidRDefault="00DD7063" w:rsidP="00D62BC5">
      <w:pPr>
        <w:spacing w:before="0" w:after="160"/>
        <w:jc w:val="left"/>
        <w:rPr>
          <w:del w:id="4261" w:author="Houyem Rais" w:date="2024-02-22T14:46:00Z"/>
        </w:rPr>
        <w:pPrChange w:id="4262" w:author="Houyem Rais" w:date="2024-02-22T14:49:00Z">
          <w:pPr/>
        </w:pPrChange>
      </w:pPr>
      <w:del w:id="4263" w:author="Houyem Rais" w:date="2024-02-22T14:46:00Z">
        <w:r w:rsidRPr="00343F01" w:rsidDel="00201166">
          <w:delText>Cette évolution est principalement imputable à la hausse de la dette extérieure (+20,37% à 3 530,75 milliards FCFA / $5,68 milliards), tirée par les émissions d’eurobonds (+42,5% à 1 099,38 milliards FCFA / $1,77 milliards) et, dans une moindre mesure, à celle de la dette intérieure (+15,5 milliards FCFA / $2,5 millions à 1 907,95 milliards FCFA/ $3,1 milliards).</w:delText>
        </w:r>
      </w:del>
    </w:p>
    <w:p w14:paraId="05E712DB" w14:textId="5859AA2F" w:rsidR="00DD7063" w:rsidRPr="00343F01" w:rsidDel="00201166" w:rsidRDefault="00DD7063" w:rsidP="00D62BC5">
      <w:pPr>
        <w:spacing w:before="0" w:after="160"/>
        <w:jc w:val="left"/>
        <w:rPr>
          <w:del w:id="4264" w:author="Houyem Rais" w:date="2024-02-22T14:46:00Z"/>
        </w:rPr>
        <w:pPrChange w:id="4265" w:author="Houyem Rais" w:date="2024-02-22T14:49:00Z">
          <w:pPr>
            <w:keepNext/>
            <w:jc w:val="center"/>
          </w:pPr>
        </w:pPrChange>
      </w:pPr>
      <w:del w:id="4266" w:author="Houyem Rais" w:date="2024-02-22T14:46:00Z">
        <w:r w:rsidRPr="00E7177E" w:rsidDel="00201166">
          <w:rPr>
            <w:noProof/>
            <w:lang w:eastAsia="fr-FR"/>
          </w:rPr>
          <w:drawing>
            <wp:inline distT="0" distB="0" distL="0" distR="0" wp14:anchorId="5A2D3551" wp14:editId="1363513A">
              <wp:extent cx="3755390" cy="2761615"/>
              <wp:effectExtent l="0" t="0" r="0" b="635"/>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390" cy="2761615"/>
                      </a:xfrm>
                      <a:prstGeom prst="rect">
                        <a:avLst/>
                      </a:prstGeom>
                      <a:noFill/>
                    </pic:spPr>
                  </pic:pic>
                </a:graphicData>
              </a:graphic>
            </wp:inline>
          </w:drawing>
        </w:r>
      </w:del>
    </w:p>
    <w:p w14:paraId="0CCB0645" w14:textId="05DA745F" w:rsidR="00DD7063" w:rsidRPr="00343F01" w:rsidDel="00201166" w:rsidRDefault="00DD7063" w:rsidP="00D62BC5">
      <w:pPr>
        <w:spacing w:before="0" w:after="160"/>
        <w:jc w:val="left"/>
        <w:rPr>
          <w:del w:id="4267" w:author="Houyem Rais" w:date="2024-02-22T14:46:00Z"/>
        </w:rPr>
        <w:pPrChange w:id="4268" w:author="Houyem Rais" w:date="2024-02-22T14:49:00Z">
          <w:pPr>
            <w:pStyle w:val="Caption"/>
            <w:jc w:val="center"/>
          </w:pPr>
        </w:pPrChange>
      </w:pPr>
      <w:bookmarkStart w:id="4269" w:name="_Toc129968914"/>
      <w:bookmarkStart w:id="4270" w:name="_Toc152165534"/>
      <w:del w:id="4271"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8</w:delText>
        </w:r>
        <w:r w:rsidR="00B0561B" w:rsidDel="00201166">
          <w:rPr>
            <w:noProof/>
          </w:rPr>
          <w:fldChar w:fldCharType="end"/>
        </w:r>
        <w:r w:rsidRPr="00343F01" w:rsidDel="00201166">
          <w:delText xml:space="preserve"> Structure de la dette publique du Bénin à fin juin 2022</w:delText>
        </w:r>
        <w:bookmarkEnd w:id="4269"/>
        <w:bookmarkEnd w:id="4270"/>
      </w:del>
    </w:p>
    <w:p w14:paraId="63BC4D12" w14:textId="5033A3BD" w:rsidR="00DD7063" w:rsidRPr="00343F01" w:rsidDel="00201166" w:rsidRDefault="00DD7063" w:rsidP="00D62BC5">
      <w:pPr>
        <w:spacing w:before="0" w:after="160"/>
        <w:jc w:val="left"/>
        <w:rPr>
          <w:del w:id="4272" w:author="Houyem Rais" w:date="2024-02-22T14:46:00Z"/>
          <w:sz w:val="20"/>
          <w:szCs w:val="20"/>
        </w:rPr>
        <w:pPrChange w:id="4273" w:author="Houyem Rais" w:date="2024-02-22T14:49:00Z">
          <w:pPr>
            <w:jc w:val="right"/>
          </w:pPr>
        </w:pPrChange>
      </w:pPr>
      <w:del w:id="4274" w:author="Houyem Rais" w:date="2024-02-22T14:46:00Z">
        <w:r w:rsidRPr="00343F01" w:rsidDel="00201166">
          <w:rPr>
            <w:b/>
            <w:bCs/>
            <w:sz w:val="20"/>
            <w:szCs w:val="20"/>
          </w:rPr>
          <w:delText>Source</w:delText>
        </w:r>
        <w:r w:rsidRPr="00343F01" w:rsidDel="00201166">
          <w:rPr>
            <w:sz w:val="20"/>
            <w:szCs w:val="20"/>
          </w:rPr>
          <w:delText xml:space="preserve"> : </w:delText>
        </w:r>
        <w:r w:rsidR="00C24323" w:rsidDel="00201166">
          <w:fldChar w:fldCharType="begin"/>
        </w:r>
        <w:r w:rsidR="00C24323" w:rsidDel="00201166">
          <w:delInstrText>HYPERLINK "https://www.sikafinance.com/marches/benin-5-439-milliards-fcfa-de-dette-publique-a-fin-juin-2022_36506"</w:delInstrText>
        </w:r>
        <w:r w:rsidR="00C24323" w:rsidDel="00201166">
          <w:fldChar w:fldCharType="separate"/>
        </w:r>
        <w:r w:rsidRPr="00343F01" w:rsidDel="00201166">
          <w:rPr>
            <w:rStyle w:val="Hyperlink"/>
            <w:sz w:val="18"/>
            <w:szCs w:val="18"/>
          </w:rPr>
          <w:delText>https://www.sikafinance.com/marches/benin-5-439-milliards-fcfa-de-dette-publique-a-fin-juin-2022_36506</w:delText>
        </w:r>
        <w:r w:rsidR="00C24323" w:rsidDel="00201166">
          <w:rPr>
            <w:rStyle w:val="Hyperlink"/>
            <w:sz w:val="18"/>
            <w:szCs w:val="18"/>
          </w:rPr>
          <w:fldChar w:fldCharType="end"/>
        </w:r>
      </w:del>
    </w:p>
    <w:p w14:paraId="49E59ABB" w14:textId="48BBAB7A" w:rsidR="00DD7063" w:rsidRPr="00343F01" w:rsidDel="00201166" w:rsidRDefault="00DD7063" w:rsidP="00D62BC5">
      <w:pPr>
        <w:spacing w:before="0" w:after="160"/>
        <w:jc w:val="left"/>
        <w:rPr>
          <w:del w:id="4275" w:author="Houyem Rais" w:date="2024-02-22T14:46:00Z"/>
        </w:rPr>
        <w:pPrChange w:id="4276" w:author="Houyem Rais" w:date="2024-02-22T14:49:00Z">
          <w:pPr/>
        </w:pPrChange>
      </w:pPr>
      <w:del w:id="4277" w:author="Houyem Rais" w:date="2024-02-22T14:46:00Z">
        <w:r w:rsidRPr="00343F01" w:rsidDel="00201166">
          <w:delText>La structure de la dette du Bénin au premier semestre 2022 reste logiquement dominée par les emprunts obligataires (27,4%) et les obligations internationales (+20,2%).</w:delText>
        </w:r>
      </w:del>
    </w:p>
    <w:p w14:paraId="086DE70E" w14:textId="5CB69185" w:rsidR="00DD7063" w:rsidRPr="00343F01" w:rsidDel="00201166" w:rsidRDefault="00DD7063" w:rsidP="00D62BC5">
      <w:pPr>
        <w:spacing w:before="0" w:after="160"/>
        <w:jc w:val="left"/>
        <w:rPr>
          <w:del w:id="4278" w:author="Houyem Rais" w:date="2024-02-22T14:46:00Z"/>
        </w:rPr>
        <w:pPrChange w:id="4279" w:author="Houyem Rais" w:date="2024-02-22T14:49:00Z">
          <w:pPr>
            <w:keepNext/>
            <w:jc w:val="center"/>
          </w:pPr>
        </w:pPrChange>
      </w:pPr>
      <w:del w:id="4280" w:author="Houyem Rais" w:date="2024-02-22T14:46:00Z">
        <w:r w:rsidRPr="00E7177E" w:rsidDel="00201166">
          <w:rPr>
            <w:noProof/>
            <w:lang w:eastAsia="fr-FR"/>
          </w:rPr>
          <w:drawing>
            <wp:inline distT="0" distB="0" distL="0" distR="0" wp14:anchorId="642FC7A7" wp14:editId="180B4A9B">
              <wp:extent cx="4102735" cy="2792095"/>
              <wp:effectExtent l="0" t="0" r="0" b="8255"/>
              <wp:docPr id="2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2735" cy="2792095"/>
                      </a:xfrm>
                      <a:prstGeom prst="rect">
                        <a:avLst/>
                      </a:prstGeom>
                      <a:noFill/>
                    </pic:spPr>
                  </pic:pic>
                </a:graphicData>
              </a:graphic>
            </wp:inline>
          </w:drawing>
        </w:r>
      </w:del>
    </w:p>
    <w:p w14:paraId="7B45C5DF" w14:textId="5183E317" w:rsidR="00DD7063" w:rsidRPr="00343F01" w:rsidDel="00201166" w:rsidRDefault="00DD7063" w:rsidP="00D62BC5">
      <w:pPr>
        <w:spacing w:before="0" w:after="160"/>
        <w:jc w:val="left"/>
        <w:rPr>
          <w:del w:id="4281" w:author="Houyem Rais" w:date="2024-02-22T14:46:00Z"/>
        </w:rPr>
        <w:pPrChange w:id="4282" w:author="Houyem Rais" w:date="2024-02-22T14:49:00Z">
          <w:pPr>
            <w:pStyle w:val="Caption"/>
            <w:jc w:val="center"/>
          </w:pPr>
        </w:pPrChange>
      </w:pPr>
      <w:bookmarkStart w:id="4283" w:name="_Toc129968915"/>
      <w:bookmarkStart w:id="4284" w:name="_Toc152165535"/>
      <w:del w:id="4285"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9</w:delText>
        </w:r>
        <w:r w:rsidR="00B0561B" w:rsidDel="00201166">
          <w:rPr>
            <w:noProof/>
          </w:rPr>
          <w:fldChar w:fldCharType="end"/>
        </w:r>
        <w:r w:rsidRPr="00343F01" w:rsidDel="00201166">
          <w:delText xml:space="preserve"> Structure de la dette du Bénin</w:delText>
        </w:r>
        <w:bookmarkEnd w:id="4283"/>
        <w:bookmarkEnd w:id="4284"/>
      </w:del>
    </w:p>
    <w:p w14:paraId="3EC4E849" w14:textId="649B1F5A" w:rsidR="00DD7063" w:rsidRPr="00343F01" w:rsidDel="00201166" w:rsidRDefault="00DD7063" w:rsidP="00D62BC5">
      <w:pPr>
        <w:spacing w:before="0" w:after="160"/>
        <w:jc w:val="left"/>
        <w:rPr>
          <w:del w:id="4286" w:author="Houyem Rais" w:date="2024-02-22T14:46:00Z"/>
          <w:i/>
          <w:iCs/>
          <w:sz w:val="20"/>
          <w:szCs w:val="20"/>
        </w:rPr>
        <w:pPrChange w:id="4287" w:author="Houyem Rais" w:date="2024-02-22T14:49:00Z">
          <w:pPr>
            <w:jc w:val="right"/>
          </w:pPr>
        </w:pPrChange>
      </w:pPr>
      <w:del w:id="4288" w:author="Houyem Rais" w:date="2024-02-22T14:46:00Z">
        <w:r w:rsidRPr="00343F01" w:rsidDel="00201166">
          <w:rPr>
            <w:b/>
            <w:bCs/>
            <w:i/>
            <w:iCs/>
            <w:sz w:val="20"/>
            <w:szCs w:val="20"/>
          </w:rPr>
          <w:delText>Source</w:delText>
        </w:r>
        <w:r w:rsidRPr="00343F01" w:rsidDel="00201166">
          <w:rPr>
            <w:i/>
            <w:iCs/>
            <w:sz w:val="20"/>
            <w:szCs w:val="20"/>
          </w:rPr>
          <w:delText xml:space="preserve"> : </w:delText>
        </w:r>
        <w:r w:rsidR="00C24323" w:rsidDel="00201166">
          <w:fldChar w:fldCharType="begin"/>
        </w:r>
        <w:r w:rsidR="00C24323" w:rsidDel="00201166">
          <w:delInstrText>HYPERLINK "https://www.sikafinance.com/marches/benin-5-439-milliards-fcfa-de-dette-publique-a-fin-juin-2022_36506"</w:delInstrText>
        </w:r>
        <w:r w:rsidR="00C24323" w:rsidDel="00201166">
          <w:fldChar w:fldCharType="separate"/>
        </w:r>
        <w:r w:rsidRPr="00343F01" w:rsidDel="00201166">
          <w:rPr>
            <w:rStyle w:val="Hyperlink"/>
            <w:i/>
            <w:iCs/>
            <w:sz w:val="18"/>
            <w:szCs w:val="18"/>
          </w:rPr>
          <w:delText>https://www.sikafinance.com/marches/benin-5-439-milliards-fcfa-de-dette-publique-a-fin-juin-2022_36506</w:delText>
        </w:r>
        <w:r w:rsidR="00C24323" w:rsidDel="00201166">
          <w:rPr>
            <w:rStyle w:val="Hyperlink"/>
            <w:i/>
            <w:iCs/>
            <w:sz w:val="18"/>
            <w:szCs w:val="18"/>
          </w:rPr>
          <w:fldChar w:fldCharType="end"/>
        </w:r>
      </w:del>
    </w:p>
    <w:p w14:paraId="230FFE21" w14:textId="04C8448B" w:rsidR="00DD7063" w:rsidRPr="00343F01" w:rsidDel="00201166" w:rsidRDefault="00DD7063" w:rsidP="00D62BC5">
      <w:pPr>
        <w:spacing w:before="0" w:after="160"/>
        <w:jc w:val="left"/>
        <w:rPr>
          <w:del w:id="4289" w:author="Houyem Rais" w:date="2024-02-22T14:46:00Z"/>
        </w:rPr>
        <w:pPrChange w:id="4290" w:author="Houyem Rais" w:date="2024-02-22T14:49:00Z">
          <w:pPr/>
        </w:pPrChange>
      </w:pPr>
      <w:del w:id="4291" w:author="Houyem Rais" w:date="2024-02-22T14:46:00Z">
        <w:r w:rsidRPr="00343F01" w:rsidDel="00201166">
          <w:delText>Quant au risque de change, il demeure également modéré avec 43,49% du stock de la dette publique libellé en euro et 35,08% en franc CFA, contre 11% en dollar et 6% en yuan.</w:delText>
        </w:r>
      </w:del>
    </w:p>
    <w:p w14:paraId="37950803" w14:textId="48E9C4F9" w:rsidR="00DD7063" w:rsidRPr="00343F01" w:rsidDel="00201166" w:rsidRDefault="00DD7063" w:rsidP="00D62BC5">
      <w:pPr>
        <w:spacing w:before="0" w:after="160"/>
        <w:jc w:val="left"/>
        <w:rPr>
          <w:del w:id="4292" w:author="Houyem Rais" w:date="2024-02-22T14:46:00Z"/>
        </w:rPr>
        <w:pPrChange w:id="4293" w:author="Houyem Rais" w:date="2024-02-22T14:49:00Z">
          <w:pPr>
            <w:pStyle w:val="Heading5"/>
          </w:pPr>
        </w:pPrChange>
      </w:pPr>
      <w:del w:id="4294" w:author="Houyem Rais" w:date="2024-02-22T14:46:00Z">
        <w:r w:rsidRPr="00343F01" w:rsidDel="00201166">
          <w:delText>Évaluation des risques et vulnérabilités</w:delText>
        </w:r>
      </w:del>
    </w:p>
    <w:p w14:paraId="6B6134A0" w14:textId="3E6F88AB" w:rsidR="00DD7063" w:rsidRPr="00343F01" w:rsidDel="00201166" w:rsidRDefault="00DD7063" w:rsidP="00D62BC5">
      <w:pPr>
        <w:spacing w:before="0" w:after="160"/>
        <w:jc w:val="left"/>
        <w:rPr>
          <w:del w:id="4295" w:author="Houyem Rais" w:date="2024-02-22T14:46:00Z"/>
        </w:rPr>
        <w:pPrChange w:id="4296" w:author="Houyem Rais" w:date="2024-02-22T14:49:00Z">
          <w:pPr/>
        </w:pPrChange>
      </w:pPr>
      <w:del w:id="4297" w:author="Houyem Rais" w:date="2024-02-22T14:46:00Z">
        <w:r w:rsidRPr="00343F01" w:rsidDel="00201166">
          <w:delText>Cette analyse de la soutenabilité de la dette révèle que le Bénin continue de présenter un risque modéré de surendettement externe et global, inchangé par rapport à l’analyse précédente de la soutenabilité de la dette. Tous les indicateurs de la dette extérieure restent en dessous de leurs seuils de risque élevé et de leurs indices de référence. Bien que le niveau d’endettement du Bénin semble relativement gérable, ces niveaux restent vulnérables aux chocs, en particulier ceux liés aux exportations, à la dépréciation de la monnaie et aux catastrophes naturelles. Comme en témoigne le ratio du service de la dette par rapport aux revenus élevé, les paiements d’amortissement élevés et la base de revenus faible peuvent poser des risques de liquidité. Des revenus inférieurs aux prévisions, notamment en raison de retards dans la mise en œuvre des politiques, ou d’un changement de la confiance du marché qui entraîne une hausse des coûts d’emprunt et de refinancement, pourraient accroître les risques d’endettement.</w:delText>
        </w:r>
      </w:del>
    </w:p>
    <w:p w14:paraId="0B2CE0A7" w14:textId="6780D87E" w:rsidR="00DD7063" w:rsidRPr="00343F01" w:rsidDel="00201166" w:rsidRDefault="00DD7063" w:rsidP="00D62BC5">
      <w:pPr>
        <w:spacing w:before="0" w:after="160"/>
        <w:jc w:val="left"/>
        <w:rPr>
          <w:del w:id="4298" w:author="Houyem Rais" w:date="2024-02-22T14:46:00Z"/>
        </w:rPr>
        <w:pPrChange w:id="4299" w:author="Houyem Rais" w:date="2024-02-22T14:49:00Z">
          <w:pPr/>
        </w:pPrChange>
      </w:pPr>
      <w:del w:id="4300" w:author="Houyem Rais" w:date="2024-02-22T14:46:00Z">
        <w:r w:rsidRPr="00343F01" w:rsidDel="00201166">
          <w:delText>Des efforts soutenus de mobilisation des revenus ainsi qu’une stratégie prudente d’emprunt et de gestion de la dette seront importants pour atténuer le risque de surendettement. Le Bénin dispose d’une marge de manœuvre limitée pour absorber les chocs en raison de la distance étroite entre le ratio du service de la dette par rapport au chiffre d’affaires et le seuil de risque élevé dans les années où de gros remboursements Eurobond sont dus. Une gestion proactive continue du passif pour faciliter le transfert de ces paiements, maximiser les emprunts à des conditions préférentielles et des mesures pour rapprocher les recettes fiscales du potentiel du Bénin aideront à atténuer les risques de surendettement. La politique budgétaire guidée par un ratio intérêts-recettes de 19% comme prévu dans le cadre du programme soutenu par le FMI, et la convergence vers la norme de déficit budgétaire de l’UEMOA de 3% du PIB d’ici 2024, peuvent aider à orienter ces politiques.</w:delText>
        </w:r>
      </w:del>
    </w:p>
    <w:p w14:paraId="53B32A54" w14:textId="04EB8552" w:rsidR="00DD7063" w:rsidRPr="00343F01" w:rsidDel="00201166" w:rsidRDefault="00DD7063" w:rsidP="00D62BC5">
      <w:pPr>
        <w:spacing w:before="0" w:after="160"/>
        <w:jc w:val="left"/>
        <w:rPr>
          <w:del w:id="4301" w:author="Houyem Rais" w:date="2024-02-22T14:46:00Z"/>
        </w:rPr>
        <w:pPrChange w:id="4302" w:author="Houyem Rais" w:date="2024-02-22T14:49:00Z">
          <w:pPr/>
        </w:pPrChange>
      </w:pPr>
      <w:del w:id="4303" w:author="Houyem Rais" w:date="2024-02-22T14:46:00Z">
        <w:r w:rsidRPr="00343F01" w:rsidDel="00201166">
          <w:delText>Les autorités ont généralement reconnu le risque modéré de surendettement externe. Ils sont d’avis que la dette de la BOAD (Banque Ouest-Africaine de Développement) devrait être classée comme dette intérieure, citant la structure de gouvernance de l’institution et l’arrangement régional qui fait de l’union monétaire CFA une unité consolidée. Les autorités ont également noté que la classification de cette dette comme dette intérieure améliorerait davantage le profil de la dette extérieure. Ils croient que certaines hypothèses de financement, en particulier les conditions d’accès aux marchés, sont prudentes. Les autorités demeurent déterminées à préserver la soutenabilité de la dette, à atténuer les risques de refinancement et à contenir les coûts d’emprunt grâce à une combinaison de mobilisation des revenus, de gestion active de la dette et d’emprunt prudent.</w:delText>
        </w:r>
        <w:r w:rsidRPr="00343F01" w:rsidDel="00201166">
          <w:rPr>
            <w:vertAlign w:val="superscript"/>
          </w:rPr>
          <w:footnoteReference w:id="34"/>
        </w:r>
      </w:del>
    </w:p>
    <w:p w14:paraId="1B6BB32E" w14:textId="222E745E" w:rsidR="00DD7063" w:rsidRPr="00343F01" w:rsidDel="00201166" w:rsidRDefault="00DD7063" w:rsidP="00D62BC5">
      <w:pPr>
        <w:spacing w:before="0" w:after="160"/>
        <w:jc w:val="left"/>
        <w:rPr>
          <w:del w:id="4306" w:author="Houyem Rais" w:date="2024-02-22T14:46:00Z"/>
        </w:rPr>
        <w:pPrChange w:id="4307" w:author="Houyem Rais" w:date="2024-02-22T14:49:00Z">
          <w:pPr>
            <w:pStyle w:val="Heading4"/>
            <w:numPr>
              <w:numId w:val="18"/>
            </w:numPr>
          </w:pPr>
        </w:pPrChange>
      </w:pPr>
      <w:del w:id="4308" w:author="Houyem Rais" w:date="2024-02-22T14:46:00Z">
        <w:r w:rsidRPr="00343F01" w:rsidDel="00201166">
          <w:delText xml:space="preserve">Analyse de la soutenabilité de la dette du Nigéria </w:delText>
        </w:r>
      </w:del>
    </w:p>
    <w:p w14:paraId="0DC5BD50" w14:textId="647AF199" w:rsidR="00DD7063" w:rsidRPr="00343F01" w:rsidDel="00201166" w:rsidRDefault="00DD7063" w:rsidP="00D62BC5">
      <w:pPr>
        <w:spacing w:before="0" w:after="160"/>
        <w:jc w:val="left"/>
        <w:rPr>
          <w:del w:id="4309" w:author="Houyem Rais" w:date="2024-02-22T14:46:00Z"/>
        </w:rPr>
        <w:pPrChange w:id="4310" w:author="Houyem Rais" w:date="2024-02-22T14:49:00Z">
          <w:pPr/>
        </w:pPrChange>
      </w:pPr>
      <w:del w:id="4311" w:author="Houyem Rais" w:date="2024-02-22T14:46:00Z">
        <w:r w:rsidRPr="00343F01" w:rsidDel="00201166">
          <w:delText xml:space="preserve">La dette publique totale du Nigéria, qui représente les encours de la dette intérieure et extérieure du Gouvernement Fédéral du Nigeria (GFN), des trente-six (36) gouvernements des états et du Territoire Fédéral de la Capitale (TFC), s’élevait à </w:delText>
        </w:r>
        <w:r w:rsidRPr="00343F01" w:rsidDel="00201166">
          <w:rPr>
            <w:b/>
            <w:bCs/>
          </w:rPr>
          <w:delText>101,91 milliards de dollars</w:delText>
        </w:r>
        <w:r w:rsidRPr="00343F01" w:rsidDel="00201166">
          <w:delText xml:space="preserve"> (</w:delText>
        </w:r>
        <w:r w:rsidRPr="00343F01" w:rsidDel="00201166">
          <w:rPr>
            <w:b/>
            <w:bCs/>
          </w:rPr>
          <w:delText>44 060 milliards de nairas</w:delText>
        </w:r>
        <w:r w:rsidRPr="00343F01" w:rsidDel="00201166">
          <w:delText xml:space="preserve">) au troisième trimestre de 2022, selon le Bureau national des statistiques, soit environ </w:delText>
        </w:r>
        <w:r w:rsidRPr="00343F01" w:rsidDel="00201166">
          <w:rPr>
            <w:b/>
            <w:bCs/>
          </w:rPr>
          <w:delText>23% du PIB</w:delText>
        </w:r>
        <w:r w:rsidRPr="00343F01" w:rsidDel="00201166">
          <w:delText>.</w:delText>
        </w:r>
      </w:del>
    </w:p>
    <w:p w14:paraId="75FC521E" w14:textId="3EA19ED4" w:rsidR="00DD7063" w:rsidRPr="00343F01" w:rsidDel="00201166" w:rsidRDefault="00DD7063" w:rsidP="00D62BC5">
      <w:pPr>
        <w:spacing w:before="0" w:after="160"/>
        <w:jc w:val="left"/>
        <w:rPr>
          <w:del w:id="4312" w:author="Houyem Rais" w:date="2024-02-22T14:46:00Z"/>
        </w:rPr>
        <w:pPrChange w:id="4313" w:author="Houyem Rais" w:date="2024-02-22T14:49:00Z">
          <w:pPr/>
        </w:pPrChange>
      </w:pPr>
      <w:del w:id="4314" w:author="Houyem Rais" w:date="2024-02-22T14:46:00Z">
        <w:r w:rsidRPr="00343F01" w:rsidDel="00201166">
          <w:delText>Les chiffres comparatifs pour le 30 mars 2022 étaient de $100,07 milliards (N41 600 Milliards).</w:delText>
        </w:r>
      </w:del>
    </w:p>
    <w:p w14:paraId="6BE7419B" w14:textId="459B3936" w:rsidR="00DD7063" w:rsidRPr="00343F01" w:rsidDel="00201166" w:rsidRDefault="00DD7063" w:rsidP="00D62BC5">
      <w:pPr>
        <w:spacing w:before="0" w:after="160"/>
        <w:jc w:val="left"/>
        <w:rPr>
          <w:del w:id="4315" w:author="Houyem Rais" w:date="2024-02-22T14:46:00Z"/>
        </w:rPr>
        <w:pPrChange w:id="4316" w:author="Houyem Rais" w:date="2024-02-22T14:49:00Z">
          <w:pPr/>
        </w:pPrChange>
      </w:pPr>
      <w:del w:id="4317" w:author="Houyem Rais" w:date="2024-02-22T14:46:00Z">
        <w:r w:rsidRPr="00343F01" w:rsidDel="00201166">
          <w:delText>Le stock total de la dette extérieure s’élevait à $40,06 milliards (N16 610 Milliards) au 30 juin 2022, soit à peu près le même niveau qu’au 31 mars 2022, qui s’élevait à $39,96 milliards (N16 610 milliards). Plus de cinquante-huit pour cent (58 %) du stock de la dette extérieure sont des prêts concessionnels et semi-concessionnels de prêteurs multilatéraux tels que la Banque mondiale, le Fonds monétaire international, Afrexim et la Banque africaine de développement et des prêteurs bilatéraux, y compris l’Allemagne, Chine, Japon, Inde et France.</w:delText>
        </w:r>
      </w:del>
    </w:p>
    <w:p w14:paraId="21CCC920" w14:textId="56BF0DCB" w:rsidR="00DD7063" w:rsidRPr="00343F01" w:rsidDel="00201166" w:rsidRDefault="00DD7063" w:rsidP="00D62BC5">
      <w:pPr>
        <w:spacing w:before="0" w:after="160"/>
        <w:jc w:val="left"/>
        <w:rPr>
          <w:del w:id="4318" w:author="Houyem Rais" w:date="2024-02-22T14:46:00Z"/>
        </w:rPr>
        <w:pPrChange w:id="4319" w:author="Houyem Rais" w:date="2024-02-22T14:49:00Z">
          <w:pPr/>
        </w:pPrChange>
      </w:pPr>
      <w:del w:id="4320" w:author="Houyem Rais" w:date="2024-02-22T14:46:00Z">
        <w:r w:rsidRPr="00343F01" w:rsidDel="00201166">
          <w:delText>Le stock total de la dette intérieure au 30 juin 2022 s’élevait à $63,24 milliards (N26 230 milliards) en raison des nouveaux emprunts contractés par le GFN pour cofinancer le déficit dans l’acte d’abrogation et d’édiction de 2022, ainsi que des nouveaux emprunts contractés par les gouvernements des États et le TFC.</w:delText>
        </w:r>
      </w:del>
    </w:p>
    <w:p w14:paraId="484CA72B" w14:textId="5BFBBA6C" w:rsidR="00DD7063" w:rsidRPr="00343F01" w:rsidDel="00201166" w:rsidRDefault="00DD7063" w:rsidP="00D62BC5">
      <w:pPr>
        <w:spacing w:before="0" w:after="160"/>
        <w:jc w:val="left"/>
        <w:rPr>
          <w:del w:id="4321" w:author="Houyem Rais" w:date="2024-02-22T14:46:00Z"/>
        </w:rPr>
        <w:pPrChange w:id="4322" w:author="Houyem Rais" w:date="2024-02-22T14:49:00Z">
          <w:pPr/>
        </w:pPrChange>
      </w:pPr>
      <w:del w:id="4323" w:author="Houyem Rais" w:date="2024-02-22T14:46:00Z">
        <w:r w:rsidRPr="00343F01" w:rsidDel="00201166">
          <w:delText>La dette publique totale par rapport au PIB au 30 juin 2022 était de 23,06 % comparativement au ratio de 23,27 % au 30 mars 2022, et demeure dans la limite auto-imposée de 40 % par le Nigeria. Bien que le GFN continue de mettre en œuvre des initiatives génératrices de revenus dans le secteur non pétrolier et de bloquer les fuites dans le secteur pétrolier, le ratio du service de la dette par rapport aux revenus demeure élevé.</w:delText>
        </w:r>
        <w:r w:rsidRPr="00343F01" w:rsidDel="00201166">
          <w:rPr>
            <w:vertAlign w:val="superscript"/>
          </w:rPr>
          <w:footnoteReference w:id="35"/>
        </w:r>
      </w:del>
    </w:p>
    <w:p w14:paraId="3FB5EE98" w14:textId="1038BCCA" w:rsidR="00DD7063" w:rsidRPr="00343F01" w:rsidDel="00201166" w:rsidRDefault="00DD7063" w:rsidP="00D62BC5">
      <w:pPr>
        <w:spacing w:before="0" w:after="160"/>
        <w:jc w:val="left"/>
        <w:rPr>
          <w:del w:id="4326" w:author="Houyem Rais" w:date="2024-02-22T14:46:00Z"/>
        </w:rPr>
        <w:pPrChange w:id="4327" w:author="Houyem Rais" w:date="2024-02-22T14:49:00Z">
          <w:pPr>
            <w:pStyle w:val="Caption"/>
          </w:pPr>
        </w:pPrChange>
      </w:pPr>
      <w:bookmarkStart w:id="4328" w:name="_Toc129968893"/>
      <w:bookmarkStart w:id="4329" w:name="_Toc152165452"/>
      <w:del w:id="4330"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14</w:delText>
        </w:r>
        <w:r w:rsidR="00B0561B" w:rsidDel="00201166">
          <w:rPr>
            <w:noProof/>
          </w:rPr>
          <w:fldChar w:fldCharType="end"/>
        </w:r>
        <w:r w:rsidRPr="00343F01" w:rsidDel="00201166">
          <w:delText xml:space="preserve"> Portefeuille total de la Dette Publique du Nigéria au 30 Septembre 2022</w:delText>
        </w:r>
        <w:bookmarkEnd w:id="4328"/>
        <w:bookmarkEnd w:id="4329"/>
      </w:del>
    </w:p>
    <w:tbl>
      <w:tblPr>
        <w:tblStyle w:val="TableGrid"/>
        <w:tblW w:w="9067" w:type="dxa"/>
        <w:tblLook w:val="04A0" w:firstRow="1" w:lastRow="0" w:firstColumn="1" w:lastColumn="0" w:noHBand="0" w:noVBand="1"/>
      </w:tblPr>
      <w:tblGrid>
        <w:gridCol w:w="421"/>
        <w:gridCol w:w="3827"/>
        <w:gridCol w:w="1843"/>
        <w:gridCol w:w="1701"/>
        <w:gridCol w:w="1275"/>
      </w:tblGrid>
      <w:tr w:rsidR="00DD7063" w:rsidRPr="00343F01" w:rsidDel="00201166" w14:paraId="54A3298D" w14:textId="544457E7">
        <w:trPr>
          <w:del w:id="4331" w:author="Houyem Rais" w:date="2024-02-22T14:46:00Z"/>
        </w:trPr>
        <w:tc>
          <w:tcPr>
            <w:tcW w:w="421" w:type="dxa"/>
            <w:shd w:val="clear" w:color="auto" w:fill="D9D9D9" w:themeFill="background1" w:themeFillShade="D9"/>
          </w:tcPr>
          <w:p w14:paraId="418F0C1E" w14:textId="6BAF5DA8" w:rsidR="00DD7063" w:rsidRPr="00343F01" w:rsidDel="00201166" w:rsidRDefault="00DD7063" w:rsidP="00D62BC5">
            <w:pPr>
              <w:spacing w:before="0" w:after="160"/>
              <w:jc w:val="left"/>
              <w:rPr>
                <w:del w:id="4332" w:author="Houyem Rais" w:date="2024-02-22T14:46:00Z"/>
                <w:b/>
                <w:bCs/>
                <w:sz w:val="20"/>
                <w:szCs w:val="20"/>
                <w:lang w:val="fr-FR"/>
              </w:rPr>
              <w:pPrChange w:id="4333" w:author="Houyem Rais" w:date="2024-02-22T14:49:00Z">
                <w:pPr>
                  <w:spacing w:before="20" w:after="40"/>
                </w:pPr>
              </w:pPrChange>
            </w:pPr>
          </w:p>
        </w:tc>
        <w:tc>
          <w:tcPr>
            <w:tcW w:w="3827" w:type="dxa"/>
            <w:shd w:val="clear" w:color="auto" w:fill="D9D9D9" w:themeFill="background1" w:themeFillShade="D9"/>
          </w:tcPr>
          <w:p w14:paraId="27D0BF01" w14:textId="0976F37F" w:rsidR="00DD7063" w:rsidRPr="00343F01" w:rsidDel="00201166" w:rsidRDefault="00DD7063" w:rsidP="00D62BC5">
            <w:pPr>
              <w:spacing w:before="0" w:after="160"/>
              <w:jc w:val="left"/>
              <w:rPr>
                <w:del w:id="4334" w:author="Houyem Rais" w:date="2024-02-22T14:46:00Z"/>
                <w:b/>
                <w:bCs/>
                <w:sz w:val="20"/>
                <w:szCs w:val="20"/>
                <w:lang w:val="fr-FR"/>
              </w:rPr>
              <w:pPrChange w:id="4335" w:author="Houyem Rais" w:date="2024-02-22T14:49:00Z">
                <w:pPr>
                  <w:spacing w:before="20" w:after="40"/>
                </w:pPr>
              </w:pPrChange>
            </w:pPr>
            <w:del w:id="4336" w:author="Houyem Rais" w:date="2024-02-22T14:46:00Z">
              <w:r w:rsidRPr="00343F01" w:rsidDel="00201166">
                <w:rPr>
                  <w:b/>
                  <w:bCs/>
                  <w:sz w:val="20"/>
                  <w:szCs w:val="20"/>
                  <w:lang w:val="fr-FR"/>
                </w:rPr>
                <w:delText>Catégorie de dette</w:delText>
              </w:r>
            </w:del>
          </w:p>
        </w:tc>
        <w:tc>
          <w:tcPr>
            <w:tcW w:w="1843" w:type="dxa"/>
            <w:shd w:val="clear" w:color="auto" w:fill="D9D9D9" w:themeFill="background1" w:themeFillShade="D9"/>
          </w:tcPr>
          <w:p w14:paraId="0E3C569E" w14:textId="38DCEB56" w:rsidR="00DD7063" w:rsidRPr="00343F01" w:rsidDel="00201166" w:rsidRDefault="00DD7063" w:rsidP="00D62BC5">
            <w:pPr>
              <w:spacing w:before="0" w:after="160"/>
              <w:jc w:val="left"/>
              <w:rPr>
                <w:del w:id="4337" w:author="Houyem Rais" w:date="2024-02-22T14:46:00Z"/>
                <w:b/>
                <w:bCs/>
                <w:sz w:val="20"/>
                <w:szCs w:val="20"/>
                <w:lang w:val="fr-FR"/>
              </w:rPr>
              <w:pPrChange w:id="4338" w:author="Houyem Rais" w:date="2024-02-22T14:49:00Z">
                <w:pPr>
                  <w:spacing w:before="20" w:after="40"/>
                </w:pPr>
              </w:pPrChange>
            </w:pPr>
            <w:del w:id="4339" w:author="Houyem Rais" w:date="2024-02-22T14:46:00Z">
              <w:r w:rsidRPr="00343F01" w:rsidDel="00201166">
                <w:rPr>
                  <w:b/>
                  <w:bCs/>
                  <w:sz w:val="20"/>
                  <w:szCs w:val="20"/>
                  <w:lang w:val="fr-FR"/>
                </w:rPr>
                <w:delText>Montant impayé (Million $ US)</w:delText>
              </w:r>
            </w:del>
          </w:p>
        </w:tc>
        <w:tc>
          <w:tcPr>
            <w:tcW w:w="1701" w:type="dxa"/>
            <w:shd w:val="clear" w:color="auto" w:fill="D9D9D9" w:themeFill="background1" w:themeFillShade="D9"/>
          </w:tcPr>
          <w:p w14:paraId="3BD3A94A" w14:textId="453B8FE8" w:rsidR="00DD7063" w:rsidRPr="00343F01" w:rsidDel="00201166" w:rsidRDefault="00DD7063" w:rsidP="00D62BC5">
            <w:pPr>
              <w:spacing w:before="0" w:after="160"/>
              <w:jc w:val="left"/>
              <w:rPr>
                <w:del w:id="4340" w:author="Houyem Rais" w:date="2024-02-22T14:46:00Z"/>
                <w:b/>
                <w:bCs/>
                <w:sz w:val="20"/>
                <w:szCs w:val="20"/>
                <w:lang w:val="fr-FR"/>
              </w:rPr>
              <w:pPrChange w:id="4341" w:author="Houyem Rais" w:date="2024-02-22T14:49:00Z">
                <w:pPr>
                  <w:spacing w:before="20" w:after="40"/>
                </w:pPr>
              </w:pPrChange>
            </w:pPr>
            <w:del w:id="4342" w:author="Houyem Rais" w:date="2024-02-22T14:46:00Z">
              <w:r w:rsidRPr="00343F01" w:rsidDel="00201166">
                <w:rPr>
                  <w:b/>
                  <w:bCs/>
                  <w:sz w:val="20"/>
                  <w:szCs w:val="20"/>
                  <w:lang w:val="fr-FR"/>
                </w:rPr>
                <w:delText>Montant impayé (N'Million)</w:delText>
              </w:r>
            </w:del>
          </w:p>
        </w:tc>
        <w:tc>
          <w:tcPr>
            <w:tcW w:w="1275" w:type="dxa"/>
            <w:shd w:val="clear" w:color="auto" w:fill="D9D9D9" w:themeFill="background1" w:themeFillShade="D9"/>
          </w:tcPr>
          <w:p w14:paraId="42125712" w14:textId="124AA262" w:rsidR="00DD7063" w:rsidRPr="00343F01" w:rsidDel="00201166" w:rsidRDefault="00DD7063" w:rsidP="00D62BC5">
            <w:pPr>
              <w:spacing w:before="0" w:after="160"/>
              <w:jc w:val="left"/>
              <w:rPr>
                <w:del w:id="4343" w:author="Houyem Rais" w:date="2024-02-22T14:46:00Z"/>
                <w:b/>
                <w:bCs/>
                <w:sz w:val="20"/>
                <w:szCs w:val="20"/>
                <w:lang w:val="fr-FR"/>
              </w:rPr>
              <w:pPrChange w:id="4344" w:author="Houyem Rais" w:date="2024-02-22T14:49:00Z">
                <w:pPr>
                  <w:spacing w:before="20" w:after="40"/>
                </w:pPr>
              </w:pPrChange>
            </w:pPr>
            <w:del w:id="4345" w:author="Houyem Rais" w:date="2024-02-22T14:46:00Z">
              <w:r w:rsidRPr="00343F01" w:rsidDel="00201166">
                <w:rPr>
                  <w:b/>
                  <w:bCs/>
                  <w:sz w:val="20"/>
                  <w:szCs w:val="20"/>
                  <w:lang w:val="fr-FR"/>
                </w:rPr>
                <w:delText>% Du total</w:delText>
              </w:r>
            </w:del>
          </w:p>
        </w:tc>
      </w:tr>
      <w:tr w:rsidR="00DD7063" w:rsidRPr="00343F01" w:rsidDel="00201166" w14:paraId="35F1ED7F" w14:textId="47D01AD3">
        <w:trPr>
          <w:del w:id="4346" w:author="Houyem Rais" w:date="2024-02-22T14:46:00Z"/>
        </w:trPr>
        <w:tc>
          <w:tcPr>
            <w:tcW w:w="421" w:type="dxa"/>
          </w:tcPr>
          <w:p w14:paraId="127DE22A" w14:textId="0CE45A70" w:rsidR="00DD7063" w:rsidRPr="00343F01" w:rsidDel="00201166" w:rsidRDefault="00DD7063" w:rsidP="00D62BC5">
            <w:pPr>
              <w:spacing w:before="0" w:after="160"/>
              <w:jc w:val="left"/>
              <w:rPr>
                <w:del w:id="4347" w:author="Houyem Rais" w:date="2024-02-22T14:46:00Z"/>
                <w:b/>
                <w:bCs/>
                <w:sz w:val="20"/>
                <w:szCs w:val="20"/>
                <w:lang w:val="fr-FR"/>
              </w:rPr>
              <w:pPrChange w:id="4348" w:author="Houyem Rais" w:date="2024-02-22T14:49:00Z">
                <w:pPr>
                  <w:spacing w:before="20" w:after="40"/>
                </w:pPr>
              </w:pPrChange>
            </w:pPr>
            <w:del w:id="4349" w:author="Houyem Rais" w:date="2024-02-22T14:46:00Z">
              <w:r w:rsidRPr="00343F01" w:rsidDel="00201166">
                <w:rPr>
                  <w:b/>
                  <w:bCs/>
                  <w:sz w:val="20"/>
                  <w:szCs w:val="20"/>
                  <w:lang w:val="fr-FR"/>
                </w:rPr>
                <w:delText>a.</w:delText>
              </w:r>
            </w:del>
          </w:p>
        </w:tc>
        <w:tc>
          <w:tcPr>
            <w:tcW w:w="3827" w:type="dxa"/>
          </w:tcPr>
          <w:p w14:paraId="025A13DE" w14:textId="320A6621" w:rsidR="00DD7063" w:rsidRPr="00343F01" w:rsidDel="00201166" w:rsidRDefault="00DD7063" w:rsidP="00D62BC5">
            <w:pPr>
              <w:spacing w:before="0" w:after="160"/>
              <w:jc w:val="left"/>
              <w:rPr>
                <w:del w:id="4350" w:author="Houyem Rais" w:date="2024-02-22T14:46:00Z"/>
                <w:sz w:val="20"/>
                <w:szCs w:val="20"/>
                <w:lang w:val="fr-FR"/>
              </w:rPr>
              <w:pPrChange w:id="4351" w:author="Houyem Rais" w:date="2024-02-22T14:49:00Z">
                <w:pPr>
                  <w:spacing w:before="20" w:after="40"/>
                </w:pPr>
              </w:pPrChange>
            </w:pPr>
            <w:del w:id="4352" w:author="Houyem Rais" w:date="2024-02-22T14:46:00Z">
              <w:r w:rsidRPr="00343F01" w:rsidDel="00201166">
                <w:rPr>
                  <w:b/>
                  <w:bCs/>
                  <w:sz w:val="20"/>
                  <w:szCs w:val="20"/>
                  <w:lang w:val="fr-FR"/>
                </w:rPr>
                <w:delText>Dette extérieure totale</w:delText>
              </w:r>
            </w:del>
          </w:p>
        </w:tc>
        <w:tc>
          <w:tcPr>
            <w:tcW w:w="1843" w:type="dxa"/>
          </w:tcPr>
          <w:p w14:paraId="54B8DE60" w14:textId="2285F67F" w:rsidR="00DD7063" w:rsidRPr="00343F01" w:rsidDel="00201166" w:rsidRDefault="00DD7063" w:rsidP="00D62BC5">
            <w:pPr>
              <w:spacing w:before="0" w:after="160"/>
              <w:jc w:val="left"/>
              <w:rPr>
                <w:del w:id="4353" w:author="Houyem Rais" w:date="2024-02-22T14:46:00Z"/>
                <w:sz w:val="20"/>
                <w:szCs w:val="20"/>
                <w:lang w:val="fr-FR"/>
              </w:rPr>
              <w:pPrChange w:id="4354" w:author="Houyem Rais" w:date="2024-02-22T14:49:00Z">
                <w:pPr>
                  <w:spacing w:before="20" w:after="40"/>
                  <w:jc w:val="center"/>
                </w:pPr>
              </w:pPrChange>
            </w:pPr>
            <w:del w:id="4355" w:author="Houyem Rais" w:date="2024-02-22T14:46:00Z">
              <w:r w:rsidRPr="00343F01" w:rsidDel="00201166">
                <w:rPr>
                  <w:b/>
                  <w:bCs/>
                  <w:sz w:val="20"/>
                  <w:szCs w:val="20"/>
                  <w:lang w:val="fr-FR"/>
                </w:rPr>
                <w:delText>39 662</w:delText>
              </w:r>
            </w:del>
          </w:p>
        </w:tc>
        <w:tc>
          <w:tcPr>
            <w:tcW w:w="1701" w:type="dxa"/>
          </w:tcPr>
          <w:p w14:paraId="5337E197" w14:textId="3A5B69A0" w:rsidR="00DD7063" w:rsidRPr="00343F01" w:rsidDel="00201166" w:rsidRDefault="00DD7063" w:rsidP="00D62BC5">
            <w:pPr>
              <w:spacing w:before="0" w:after="160"/>
              <w:jc w:val="left"/>
              <w:rPr>
                <w:del w:id="4356" w:author="Houyem Rais" w:date="2024-02-22T14:46:00Z"/>
                <w:sz w:val="20"/>
                <w:szCs w:val="20"/>
                <w:lang w:val="fr-FR"/>
              </w:rPr>
              <w:pPrChange w:id="4357" w:author="Houyem Rais" w:date="2024-02-22T14:49:00Z">
                <w:pPr>
                  <w:spacing w:before="20" w:after="40"/>
                  <w:jc w:val="center"/>
                </w:pPr>
              </w:pPrChange>
            </w:pPr>
            <w:del w:id="4358" w:author="Houyem Rais" w:date="2024-02-22T14:46:00Z">
              <w:r w:rsidRPr="00343F01" w:rsidDel="00201166">
                <w:rPr>
                  <w:b/>
                  <w:bCs/>
                  <w:sz w:val="20"/>
                  <w:szCs w:val="20"/>
                  <w:lang w:val="fr-FR"/>
                </w:rPr>
                <w:delText>17 148 538</w:delText>
              </w:r>
            </w:del>
          </w:p>
        </w:tc>
        <w:tc>
          <w:tcPr>
            <w:tcW w:w="1275" w:type="dxa"/>
          </w:tcPr>
          <w:p w14:paraId="21D65119" w14:textId="1448CC3E" w:rsidR="00DD7063" w:rsidRPr="00343F01" w:rsidDel="00201166" w:rsidRDefault="00DD7063" w:rsidP="00D62BC5">
            <w:pPr>
              <w:spacing w:before="0" w:after="160"/>
              <w:jc w:val="left"/>
              <w:rPr>
                <w:del w:id="4359" w:author="Houyem Rais" w:date="2024-02-22T14:46:00Z"/>
                <w:sz w:val="20"/>
                <w:szCs w:val="20"/>
                <w:lang w:val="fr-FR"/>
              </w:rPr>
              <w:pPrChange w:id="4360" w:author="Houyem Rais" w:date="2024-02-22T14:49:00Z">
                <w:pPr>
                  <w:spacing w:before="20" w:after="40"/>
                  <w:jc w:val="center"/>
                </w:pPr>
              </w:pPrChange>
            </w:pPr>
            <w:del w:id="4361" w:author="Houyem Rais" w:date="2024-02-22T14:46:00Z">
              <w:r w:rsidRPr="00343F01" w:rsidDel="00201166">
                <w:rPr>
                  <w:b/>
                  <w:bCs/>
                  <w:sz w:val="20"/>
                  <w:szCs w:val="20"/>
                  <w:lang w:val="fr-FR"/>
                </w:rPr>
                <w:delText>38,87%</w:delText>
              </w:r>
            </w:del>
          </w:p>
        </w:tc>
      </w:tr>
      <w:tr w:rsidR="00DD7063" w:rsidRPr="00343F01" w:rsidDel="00201166" w14:paraId="59017DDF" w14:textId="375EA856">
        <w:trPr>
          <w:del w:id="4362" w:author="Houyem Rais" w:date="2024-02-22T14:46:00Z"/>
        </w:trPr>
        <w:tc>
          <w:tcPr>
            <w:tcW w:w="421" w:type="dxa"/>
          </w:tcPr>
          <w:p w14:paraId="1D30EA92" w14:textId="7E7183AB" w:rsidR="00DD7063" w:rsidRPr="00343F01" w:rsidDel="00201166" w:rsidRDefault="00DD7063" w:rsidP="00D62BC5">
            <w:pPr>
              <w:spacing w:before="0" w:after="160"/>
              <w:jc w:val="left"/>
              <w:rPr>
                <w:del w:id="4363" w:author="Houyem Rais" w:date="2024-02-22T14:46:00Z"/>
                <w:b/>
                <w:bCs/>
                <w:sz w:val="20"/>
                <w:szCs w:val="20"/>
                <w:lang w:val="fr-FR"/>
              </w:rPr>
              <w:pPrChange w:id="4364" w:author="Houyem Rais" w:date="2024-02-22T14:49:00Z">
                <w:pPr>
                  <w:spacing w:before="20" w:after="40"/>
                </w:pPr>
              </w:pPrChange>
            </w:pPr>
            <w:del w:id="4365" w:author="Houyem Rais" w:date="2024-02-22T14:46:00Z">
              <w:r w:rsidRPr="00343F01" w:rsidDel="00201166">
                <w:rPr>
                  <w:b/>
                  <w:bCs/>
                  <w:sz w:val="20"/>
                  <w:szCs w:val="20"/>
                  <w:lang w:val="fr-FR"/>
                </w:rPr>
                <w:delText>b.</w:delText>
              </w:r>
            </w:del>
          </w:p>
        </w:tc>
        <w:tc>
          <w:tcPr>
            <w:tcW w:w="3827" w:type="dxa"/>
          </w:tcPr>
          <w:p w14:paraId="78A396D0" w14:textId="0498C9D6" w:rsidR="00DD7063" w:rsidRPr="00343F01" w:rsidDel="00201166" w:rsidRDefault="00DD7063" w:rsidP="00D62BC5">
            <w:pPr>
              <w:spacing w:before="0" w:after="160"/>
              <w:jc w:val="left"/>
              <w:rPr>
                <w:del w:id="4366" w:author="Houyem Rais" w:date="2024-02-22T14:46:00Z"/>
                <w:sz w:val="20"/>
                <w:szCs w:val="20"/>
                <w:lang w:val="fr-FR"/>
              </w:rPr>
              <w:pPrChange w:id="4367" w:author="Houyem Rais" w:date="2024-02-22T14:49:00Z">
                <w:pPr>
                  <w:spacing w:before="20" w:after="40"/>
                </w:pPr>
              </w:pPrChange>
            </w:pPr>
            <w:del w:id="4368" w:author="Houyem Rais" w:date="2024-02-22T14:46:00Z">
              <w:r w:rsidRPr="00343F01" w:rsidDel="00201166">
                <w:rPr>
                  <w:b/>
                  <w:bCs/>
                  <w:sz w:val="20"/>
                  <w:szCs w:val="20"/>
                  <w:lang w:val="fr-FR"/>
                </w:rPr>
                <w:delText>Dette intérieure totale</w:delText>
              </w:r>
            </w:del>
          </w:p>
        </w:tc>
        <w:tc>
          <w:tcPr>
            <w:tcW w:w="1843" w:type="dxa"/>
          </w:tcPr>
          <w:p w14:paraId="36DD971C" w14:textId="7E703DD5" w:rsidR="00DD7063" w:rsidRPr="00343F01" w:rsidDel="00201166" w:rsidRDefault="00DD7063" w:rsidP="00D62BC5">
            <w:pPr>
              <w:spacing w:before="0" w:after="160"/>
              <w:jc w:val="left"/>
              <w:rPr>
                <w:del w:id="4369" w:author="Houyem Rais" w:date="2024-02-22T14:46:00Z"/>
                <w:sz w:val="20"/>
                <w:szCs w:val="20"/>
                <w:lang w:val="fr-FR"/>
              </w:rPr>
              <w:pPrChange w:id="4370" w:author="Houyem Rais" w:date="2024-02-22T14:49:00Z">
                <w:pPr>
                  <w:spacing w:before="20" w:after="40"/>
                  <w:jc w:val="center"/>
                </w:pPr>
              </w:pPrChange>
            </w:pPr>
            <w:del w:id="4371" w:author="Houyem Rais" w:date="2024-02-22T14:46:00Z">
              <w:r w:rsidRPr="00343F01" w:rsidDel="00201166">
                <w:rPr>
                  <w:b/>
                  <w:bCs/>
                  <w:sz w:val="20"/>
                  <w:szCs w:val="20"/>
                  <w:lang w:val="fr-FR"/>
                </w:rPr>
                <w:delText>62 252</w:delText>
              </w:r>
            </w:del>
          </w:p>
        </w:tc>
        <w:tc>
          <w:tcPr>
            <w:tcW w:w="1701" w:type="dxa"/>
          </w:tcPr>
          <w:p w14:paraId="6DFAD639" w14:textId="4A7CB584" w:rsidR="00DD7063" w:rsidRPr="00343F01" w:rsidDel="00201166" w:rsidRDefault="00DD7063" w:rsidP="00D62BC5">
            <w:pPr>
              <w:spacing w:before="0" w:after="160"/>
              <w:jc w:val="left"/>
              <w:rPr>
                <w:del w:id="4372" w:author="Houyem Rais" w:date="2024-02-22T14:46:00Z"/>
                <w:sz w:val="20"/>
                <w:szCs w:val="20"/>
                <w:lang w:val="fr-FR"/>
              </w:rPr>
              <w:pPrChange w:id="4373" w:author="Houyem Rais" w:date="2024-02-22T14:49:00Z">
                <w:pPr>
                  <w:spacing w:before="20" w:after="40"/>
                  <w:jc w:val="center"/>
                </w:pPr>
              </w:pPrChange>
            </w:pPr>
            <w:del w:id="4374" w:author="Houyem Rais" w:date="2024-02-22T14:46:00Z">
              <w:r w:rsidRPr="00343F01" w:rsidDel="00201166">
                <w:rPr>
                  <w:b/>
                  <w:bCs/>
                  <w:sz w:val="20"/>
                  <w:szCs w:val="20"/>
                  <w:lang w:val="fr-FR"/>
                </w:rPr>
                <w:delText>26 915 773</w:delText>
              </w:r>
            </w:del>
          </w:p>
        </w:tc>
        <w:tc>
          <w:tcPr>
            <w:tcW w:w="1275" w:type="dxa"/>
          </w:tcPr>
          <w:p w14:paraId="4AF94CBB" w14:textId="65884226" w:rsidR="00DD7063" w:rsidRPr="00343F01" w:rsidDel="00201166" w:rsidRDefault="00DD7063" w:rsidP="00D62BC5">
            <w:pPr>
              <w:spacing w:before="0" w:after="160"/>
              <w:jc w:val="left"/>
              <w:rPr>
                <w:del w:id="4375" w:author="Houyem Rais" w:date="2024-02-22T14:46:00Z"/>
                <w:sz w:val="20"/>
                <w:szCs w:val="20"/>
                <w:lang w:val="fr-FR"/>
              </w:rPr>
              <w:pPrChange w:id="4376" w:author="Houyem Rais" w:date="2024-02-22T14:49:00Z">
                <w:pPr>
                  <w:spacing w:before="20" w:after="40"/>
                  <w:jc w:val="center"/>
                </w:pPr>
              </w:pPrChange>
            </w:pPr>
            <w:del w:id="4377" w:author="Houyem Rais" w:date="2024-02-22T14:46:00Z">
              <w:r w:rsidRPr="00343F01" w:rsidDel="00201166">
                <w:rPr>
                  <w:b/>
                  <w:bCs/>
                  <w:sz w:val="20"/>
                  <w:szCs w:val="20"/>
                  <w:lang w:val="fr-FR"/>
                </w:rPr>
                <w:delText>61,08 %</w:delText>
              </w:r>
            </w:del>
          </w:p>
        </w:tc>
      </w:tr>
      <w:tr w:rsidR="00DD7063" w:rsidRPr="00343F01" w:rsidDel="00201166" w14:paraId="1DAC02E9" w14:textId="792E7482">
        <w:trPr>
          <w:del w:id="4378" w:author="Houyem Rais" w:date="2024-02-22T14:46:00Z"/>
        </w:trPr>
        <w:tc>
          <w:tcPr>
            <w:tcW w:w="421" w:type="dxa"/>
          </w:tcPr>
          <w:p w14:paraId="2946A8FB" w14:textId="456CC0BC" w:rsidR="00DD7063" w:rsidRPr="00343F01" w:rsidDel="00201166" w:rsidRDefault="00DD7063" w:rsidP="00D62BC5">
            <w:pPr>
              <w:spacing w:before="0" w:after="160"/>
              <w:jc w:val="left"/>
              <w:rPr>
                <w:del w:id="4379" w:author="Houyem Rais" w:date="2024-02-22T14:46:00Z"/>
                <w:b/>
                <w:bCs/>
                <w:sz w:val="20"/>
                <w:szCs w:val="20"/>
                <w:lang w:val="fr-FR"/>
              </w:rPr>
              <w:pPrChange w:id="4380" w:author="Houyem Rais" w:date="2024-02-22T14:49:00Z">
                <w:pPr>
                  <w:spacing w:before="20" w:after="40"/>
                </w:pPr>
              </w:pPrChange>
            </w:pPr>
          </w:p>
        </w:tc>
        <w:tc>
          <w:tcPr>
            <w:tcW w:w="3827" w:type="dxa"/>
          </w:tcPr>
          <w:p w14:paraId="16CD7E47" w14:textId="1D72CDB5" w:rsidR="00DD7063" w:rsidRPr="00343F01" w:rsidDel="00201166" w:rsidRDefault="00DD7063" w:rsidP="00D62BC5">
            <w:pPr>
              <w:spacing w:before="0" w:after="160"/>
              <w:jc w:val="left"/>
              <w:rPr>
                <w:del w:id="4381" w:author="Houyem Rais" w:date="2024-02-22T14:46:00Z"/>
                <w:sz w:val="20"/>
                <w:szCs w:val="20"/>
                <w:lang w:val="fr-FR"/>
              </w:rPr>
              <w:pPrChange w:id="4382" w:author="Houyem Rais" w:date="2024-02-22T14:49:00Z">
                <w:pPr>
                  <w:spacing w:before="20" w:after="40"/>
                </w:pPr>
              </w:pPrChange>
            </w:pPr>
            <w:del w:id="4383" w:author="Houyem Rais" w:date="2024-02-22T14:46:00Z">
              <w:r w:rsidRPr="00343F01" w:rsidDel="00201166">
                <w:rPr>
                  <w:sz w:val="20"/>
                  <w:szCs w:val="20"/>
                  <w:lang w:val="fr-FR"/>
                </w:rPr>
                <w:delText>Gouvernement fédéral du Nigéria (GFN)</w:delText>
              </w:r>
            </w:del>
          </w:p>
        </w:tc>
        <w:tc>
          <w:tcPr>
            <w:tcW w:w="1843" w:type="dxa"/>
          </w:tcPr>
          <w:p w14:paraId="64721C25" w14:textId="361EBC50" w:rsidR="00DD7063" w:rsidRPr="00343F01" w:rsidDel="00201166" w:rsidRDefault="00DD7063" w:rsidP="00D62BC5">
            <w:pPr>
              <w:spacing w:before="0" w:after="160"/>
              <w:jc w:val="left"/>
              <w:rPr>
                <w:del w:id="4384" w:author="Houyem Rais" w:date="2024-02-22T14:46:00Z"/>
                <w:sz w:val="20"/>
                <w:szCs w:val="20"/>
                <w:lang w:val="fr-FR"/>
              </w:rPr>
              <w:pPrChange w:id="4385" w:author="Houyem Rais" w:date="2024-02-22T14:49:00Z">
                <w:pPr>
                  <w:spacing w:before="20" w:after="40"/>
                  <w:jc w:val="center"/>
                </w:pPr>
              </w:pPrChange>
            </w:pPr>
            <w:del w:id="4386" w:author="Houyem Rais" w:date="2024-02-22T14:46:00Z">
              <w:r w:rsidRPr="00343F01" w:rsidDel="00201166">
                <w:rPr>
                  <w:sz w:val="20"/>
                  <w:szCs w:val="20"/>
                  <w:lang w:val="fr-FR"/>
                </w:rPr>
                <w:delText>49 846</w:delText>
              </w:r>
            </w:del>
          </w:p>
        </w:tc>
        <w:tc>
          <w:tcPr>
            <w:tcW w:w="1701" w:type="dxa"/>
          </w:tcPr>
          <w:p w14:paraId="08AE93AF" w14:textId="14151E8B" w:rsidR="00DD7063" w:rsidRPr="00343F01" w:rsidDel="00201166" w:rsidRDefault="00DD7063" w:rsidP="00D62BC5">
            <w:pPr>
              <w:spacing w:before="0" w:after="160"/>
              <w:jc w:val="left"/>
              <w:rPr>
                <w:del w:id="4387" w:author="Houyem Rais" w:date="2024-02-22T14:46:00Z"/>
                <w:sz w:val="20"/>
                <w:szCs w:val="20"/>
                <w:lang w:val="fr-FR"/>
              </w:rPr>
              <w:pPrChange w:id="4388" w:author="Houyem Rais" w:date="2024-02-22T14:49:00Z">
                <w:pPr>
                  <w:spacing w:before="20" w:after="40"/>
                  <w:jc w:val="center"/>
                </w:pPr>
              </w:pPrChange>
            </w:pPr>
            <w:del w:id="4389" w:author="Houyem Rais" w:date="2024-02-22T14:46:00Z">
              <w:r w:rsidRPr="00343F01" w:rsidDel="00201166">
                <w:rPr>
                  <w:sz w:val="20"/>
                  <w:szCs w:val="20"/>
                  <w:lang w:val="fr-FR"/>
                </w:rPr>
                <w:delText>21 551 924</w:delText>
              </w:r>
            </w:del>
          </w:p>
        </w:tc>
        <w:tc>
          <w:tcPr>
            <w:tcW w:w="1275" w:type="dxa"/>
          </w:tcPr>
          <w:p w14:paraId="2C6444B1" w14:textId="3063A144" w:rsidR="00DD7063" w:rsidRPr="00343F01" w:rsidDel="00201166" w:rsidRDefault="00DD7063" w:rsidP="00D62BC5">
            <w:pPr>
              <w:spacing w:before="0" w:after="160"/>
              <w:jc w:val="left"/>
              <w:rPr>
                <w:del w:id="4390" w:author="Houyem Rais" w:date="2024-02-22T14:46:00Z"/>
                <w:sz w:val="20"/>
                <w:szCs w:val="20"/>
                <w:lang w:val="fr-FR"/>
              </w:rPr>
              <w:pPrChange w:id="4391" w:author="Houyem Rais" w:date="2024-02-22T14:49:00Z">
                <w:pPr>
                  <w:spacing w:before="20" w:after="40"/>
                  <w:jc w:val="center"/>
                </w:pPr>
              </w:pPrChange>
            </w:pPr>
            <w:del w:id="4392" w:author="Houyem Rais" w:date="2024-02-22T14:46:00Z">
              <w:r w:rsidRPr="00343F01" w:rsidDel="00201166">
                <w:rPr>
                  <w:sz w:val="20"/>
                  <w:szCs w:val="20"/>
                  <w:lang w:val="fr-FR"/>
                </w:rPr>
                <w:delText>48,91 %</w:delText>
              </w:r>
            </w:del>
          </w:p>
        </w:tc>
      </w:tr>
      <w:tr w:rsidR="00DD7063" w:rsidRPr="00343F01" w:rsidDel="00201166" w14:paraId="7759EC70" w14:textId="0B9ADCDC">
        <w:trPr>
          <w:del w:id="4393" w:author="Houyem Rais" w:date="2024-02-22T14:46:00Z"/>
        </w:trPr>
        <w:tc>
          <w:tcPr>
            <w:tcW w:w="421" w:type="dxa"/>
          </w:tcPr>
          <w:p w14:paraId="6AF8587E" w14:textId="06389205" w:rsidR="00DD7063" w:rsidRPr="00343F01" w:rsidDel="00201166" w:rsidRDefault="00DD7063" w:rsidP="00D62BC5">
            <w:pPr>
              <w:spacing w:before="0" w:after="160"/>
              <w:jc w:val="left"/>
              <w:rPr>
                <w:del w:id="4394" w:author="Houyem Rais" w:date="2024-02-22T14:46:00Z"/>
                <w:b/>
                <w:bCs/>
                <w:sz w:val="20"/>
                <w:szCs w:val="20"/>
                <w:lang w:val="fr-FR"/>
              </w:rPr>
              <w:pPrChange w:id="4395" w:author="Houyem Rais" w:date="2024-02-22T14:49:00Z">
                <w:pPr>
                  <w:spacing w:before="20" w:after="40"/>
                </w:pPr>
              </w:pPrChange>
            </w:pPr>
          </w:p>
        </w:tc>
        <w:tc>
          <w:tcPr>
            <w:tcW w:w="3827" w:type="dxa"/>
          </w:tcPr>
          <w:p w14:paraId="5467CE49" w14:textId="03D3E5D1" w:rsidR="00DD7063" w:rsidRPr="00343F01" w:rsidDel="00201166" w:rsidRDefault="00DD7063" w:rsidP="00D62BC5">
            <w:pPr>
              <w:spacing w:before="0" w:after="160"/>
              <w:jc w:val="left"/>
              <w:rPr>
                <w:del w:id="4396" w:author="Houyem Rais" w:date="2024-02-22T14:46:00Z"/>
                <w:sz w:val="20"/>
                <w:szCs w:val="20"/>
                <w:lang w:val="fr-FR"/>
              </w:rPr>
              <w:pPrChange w:id="4397" w:author="Houyem Rais" w:date="2024-02-22T14:49:00Z">
                <w:pPr>
                  <w:spacing w:before="20" w:after="40"/>
                </w:pPr>
              </w:pPrChange>
            </w:pPr>
            <w:del w:id="4398" w:author="Houyem Rais" w:date="2024-02-22T14:46:00Z">
              <w:r w:rsidRPr="00343F01" w:rsidDel="00201166">
                <w:rPr>
                  <w:sz w:val="20"/>
                  <w:szCs w:val="20"/>
                  <w:lang w:val="fr-FR"/>
                </w:rPr>
                <w:delText>États &amp; TFC (Territoire Fédéral de la capitale)</w:delText>
              </w:r>
            </w:del>
          </w:p>
        </w:tc>
        <w:tc>
          <w:tcPr>
            <w:tcW w:w="1843" w:type="dxa"/>
          </w:tcPr>
          <w:p w14:paraId="2D61B1BE" w14:textId="4EFD2274" w:rsidR="00DD7063" w:rsidRPr="00343F01" w:rsidDel="00201166" w:rsidRDefault="00DD7063" w:rsidP="00D62BC5">
            <w:pPr>
              <w:spacing w:before="0" w:after="160"/>
              <w:jc w:val="left"/>
              <w:rPr>
                <w:del w:id="4399" w:author="Houyem Rais" w:date="2024-02-22T14:46:00Z"/>
                <w:sz w:val="20"/>
                <w:szCs w:val="20"/>
                <w:lang w:val="fr-FR"/>
              </w:rPr>
              <w:pPrChange w:id="4400" w:author="Houyem Rais" w:date="2024-02-22T14:49:00Z">
                <w:pPr>
                  <w:spacing w:before="20" w:after="40"/>
                  <w:jc w:val="center"/>
                </w:pPr>
              </w:pPrChange>
            </w:pPr>
            <w:del w:id="4401" w:author="Houyem Rais" w:date="2024-02-22T14:46:00Z">
              <w:r w:rsidRPr="00343F01" w:rsidDel="00201166">
                <w:rPr>
                  <w:sz w:val="20"/>
                  <w:szCs w:val="20"/>
                  <w:lang w:val="fr-FR"/>
                </w:rPr>
                <w:delText>12 406</w:delText>
              </w:r>
            </w:del>
          </w:p>
        </w:tc>
        <w:tc>
          <w:tcPr>
            <w:tcW w:w="1701" w:type="dxa"/>
          </w:tcPr>
          <w:p w14:paraId="17EC9D18" w14:textId="2ED24A32" w:rsidR="00DD7063" w:rsidRPr="00343F01" w:rsidDel="00201166" w:rsidRDefault="00DD7063" w:rsidP="00D62BC5">
            <w:pPr>
              <w:spacing w:before="0" w:after="160"/>
              <w:jc w:val="left"/>
              <w:rPr>
                <w:del w:id="4402" w:author="Houyem Rais" w:date="2024-02-22T14:46:00Z"/>
                <w:sz w:val="20"/>
                <w:szCs w:val="20"/>
                <w:lang w:val="fr-FR"/>
              </w:rPr>
              <w:pPrChange w:id="4403" w:author="Houyem Rais" w:date="2024-02-22T14:49:00Z">
                <w:pPr>
                  <w:spacing w:before="20" w:after="40"/>
                  <w:jc w:val="center"/>
                </w:pPr>
              </w:pPrChange>
            </w:pPr>
            <w:del w:id="4404" w:author="Houyem Rais" w:date="2024-02-22T14:46:00Z">
              <w:r w:rsidRPr="00343F01" w:rsidDel="00201166">
                <w:rPr>
                  <w:sz w:val="20"/>
                  <w:szCs w:val="20"/>
                  <w:lang w:val="fr-FR"/>
                </w:rPr>
                <w:delText>5 363 848</w:delText>
              </w:r>
            </w:del>
          </w:p>
        </w:tc>
        <w:tc>
          <w:tcPr>
            <w:tcW w:w="1275" w:type="dxa"/>
          </w:tcPr>
          <w:p w14:paraId="6B5357BD" w14:textId="2DF7844A" w:rsidR="00DD7063" w:rsidRPr="00343F01" w:rsidDel="00201166" w:rsidRDefault="00DD7063" w:rsidP="00D62BC5">
            <w:pPr>
              <w:spacing w:before="0" w:after="160"/>
              <w:jc w:val="left"/>
              <w:rPr>
                <w:del w:id="4405" w:author="Houyem Rais" w:date="2024-02-22T14:46:00Z"/>
                <w:sz w:val="20"/>
                <w:szCs w:val="20"/>
                <w:lang w:val="fr-FR"/>
              </w:rPr>
              <w:pPrChange w:id="4406" w:author="Houyem Rais" w:date="2024-02-22T14:49:00Z">
                <w:pPr>
                  <w:spacing w:before="20" w:after="40"/>
                  <w:jc w:val="center"/>
                </w:pPr>
              </w:pPrChange>
            </w:pPr>
            <w:del w:id="4407" w:author="Houyem Rais" w:date="2024-02-22T14:46:00Z">
              <w:r w:rsidRPr="00343F01" w:rsidDel="00201166">
                <w:rPr>
                  <w:sz w:val="20"/>
                  <w:szCs w:val="20"/>
                  <w:lang w:val="fr-FR"/>
                </w:rPr>
                <w:delText>12,17%</w:delText>
              </w:r>
            </w:del>
          </w:p>
        </w:tc>
      </w:tr>
      <w:tr w:rsidR="00DD7063" w:rsidRPr="00343F01" w:rsidDel="00201166" w14:paraId="78C66742" w14:textId="6DB3B5AE">
        <w:trPr>
          <w:del w:id="4408" w:author="Houyem Rais" w:date="2024-02-22T14:46:00Z"/>
        </w:trPr>
        <w:tc>
          <w:tcPr>
            <w:tcW w:w="421" w:type="dxa"/>
          </w:tcPr>
          <w:p w14:paraId="4FD06B6A" w14:textId="5574489B" w:rsidR="00DD7063" w:rsidRPr="00343F01" w:rsidDel="00201166" w:rsidRDefault="00DD7063" w:rsidP="00D62BC5">
            <w:pPr>
              <w:spacing w:before="0" w:after="160"/>
              <w:jc w:val="left"/>
              <w:rPr>
                <w:del w:id="4409" w:author="Houyem Rais" w:date="2024-02-22T14:46:00Z"/>
                <w:b/>
                <w:bCs/>
                <w:sz w:val="20"/>
                <w:szCs w:val="20"/>
                <w:lang w:val="fr-FR"/>
              </w:rPr>
              <w:pPrChange w:id="4410" w:author="Houyem Rais" w:date="2024-02-22T14:49:00Z">
                <w:pPr>
                  <w:spacing w:before="20" w:after="40"/>
                </w:pPr>
              </w:pPrChange>
            </w:pPr>
            <w:del w:id="4411" w:author="Houyem Rais" w:date="2024-02-22T14:46:00Z">
              <w:r w:rsidRPr="00343F01" w:rsidDel="00201166">
                <w:rPr>
                  <w:b/>
                  <w:bCs/>
                  <w:sz w:val="20"/>
                  <w:szCs w:val="20"/>
                  <w:lang w:val="fr-FR"/>
                </w:rPr>
                <w:delText>c.</w:delText>
              </w:r>
            </w:del>
          </w:p>
        </w:tc>
        <w:tc>
          <w:tcPr>
            <w:tcW w:w="3827" w:type="dxa"/>
          </w:tcPr>
          <w:p w14:paraId="09B59C8D" w14:textId="7F7722FC" w:rsidR="00DD7063" w:rsidRPr="00343F01" w:rsidDel="00201166" w:rsidRDefault="00DD7063" w:rsidP="00D62BC5">
            <w:pPr>
              <w:spacing w:before="0" w:after="160"/>
              <w:jc w:val="left"/>
              <w:rPr>
                <w:del w:id="4412" w:author="Houyem Rais" w:date="2024-02-22T14:46:00Z"/>
                <w:sz w:val="20"/>
                <w:szCs w:val="20"/>
                <w:lang w:val="fr-FR"/>
              </w:rPr>
              <w:pPrChange w:id="4413" w:author="Houyem Rais" w:date="2024-02-22T14:49:00Z">
                <w:pPr>
                  <w:spacing w:before="20" w:after="40"/>
                </w:pPr>
              </w:pPrChange>
            </w:pPr>
            <w:del w:id="4414" w:author="Houyem Rais" w:date="2024-02-22T14:46:00Z">
              <w:r w:rsidRPr="00343F01" w:rsidDel="00201166">
                <w:rPr>
                  <w:b/>
                  <w:bCs/>
                  <w:sz w:val="20"/>
                  <w:szCs w:val="20"/>
                  <w:lang w:val="fr-FR"/>
                </w:rPr>
                <w:delText>Dette publique totale (A+B)</w:delText>
              </w:r>
            </w:del>
          </w:p>
        </w:tc>
        <w:tc>
          <w:tcPr>
            <w:tcW w:w="1843" w:type="dxa"/>
          </w:tcPr>
          <w:p w14:paraId="174374F0" w14:textId="6C63DE2B" w:rsidR="00DD7063" w:rsidRPr="00343F01" w:rsidDel="00201166" w:rsidRDefault="00DD7063" w:rsidP="00D62BC5">
            <w:pPr>
              <w:spacing w:before="0" w:after="160"/>
              <w:jc w:val="left"/>
              <w:rPr>
                <w:del w:id="4415" w:author="Houyem Rais" w:date="2024-02-22T14:46:00Z"/>
                <w:sz w:val="20"/>
                <w:szCs w:val="20"/>
                <w:lang w:val="fr-FR"/>
              </w:rPr>
              <w:pPrChange w:id="4416" w:author="Houyem Rais" w:date="2024-02-22T14:49:00Z">
                <w:pPr>
                  <w:spacing w:before="20" w:after="40"/>
                  <w:jc w:val="center"/>
                </w:pPr>
              </w:pPrChange>
            </w:pPr>
            <w:del w:id="4417" w:author="Houyem Rais" w:date="2024-02-22T14:46:00Z">
              <w:r w:rsidRPr="00343F01" w:rsidDel="00201166">
                <w:rPr>
                  <w:b/>
                  <w:bCs/>
                  <w:sz w:val="20"/>
                  <w:szCs w:val="20"/>
                  <w:lang w:val="fr-FR"/>
                </w:rPr>
                <w:delText>101 913</w:delText>
              </w:r>
            </w:del>
          </w:p>
        </w:tc>
        <w:tc>
          <w:tcPr>
            <w:tcW w:w="1701" w:type="dxa"/>
          </w:tcPr>
          <w:p w14:paraId="11E9D902" w14:textId="46EDDDE4" w:rsidR="00DD7063" w:rsidRPr="00343F01" w:rsidDel="00201166" w:rsidRDefault="00DD7063" w:rsidP="00D62BC5">
            <w:pPr>
              <w:spacing w:before="0" w:after="160"/>
              <w:jc w:val="left"/>
              <w:rPr>
                <w:del w:id="4418" w:author="Houyem Rais" w:date="2024-02-22T14:46:00Z"/>
                <w:sz w:val="20"/>
                <w:szCs w:val="20"/>
                <w:lang w:val="fr-FR"/>
              </w:rPr>
              <w:pPrChange w:id="4419" w:author="Houyem Rais" w:date="2024-02-22T14:49:00Z">
                <w:pPr>
                  <w:spacing w:before="20" w:after="40"/>
                  <w:jc w:val="center"/>
                </w:pPr>
              </w:pPrChange>
            </w:pPr>
            <w:del w:id="4420" w:author="Houyem Rais" w:date="2024-02-22T14:46:00Z">
              <w:r w:rsidRPr="00343F01" w:rsidDel="00201166">
                <w:rPr>
                  <w:b/>
                  <w:bCs/>
                  <w:sz w:val="20"/>
                  <w:szCs w:val="20"/>
                  <w:lang w:val="fr-FR"/>
                </w:rPr>
                <w:delText>44 064 311</w:delText>
              </w:r>
            </w:del>
          </w:p>
        </w:tc>
        <w:tc>
          <w:tcPr>
            <w:tcW w:w="1275" w:type="dxa"/>
          </w:tcPr>
          <w:p w14:paraId="5336CF95" w14:textId="25B00B71" w:rsidR="00DD7063" w:rsidRPr="00343F01" w:rsidDel="00201166" w:rsidRDefault="00DD7063" w:rsidP="00D62BC5">
            <w:pPr>
              <w:spacing w:before="0" w:after="160"/>
              <w:jc w:val="left"/>
              <w:rPr>
                <w:del w:id="4421" w:author="Houyem Rais" w:date="2024-02-22T14:46:00Z"/>
                <w:sz w:val="20"/>
                <w:szCs w:val="20"/>
                <w:lang w:val="fr-FR"/>
              </w:rPr>
              <w:pPrChange w:id="4422" w:author="Houyem Rais" w:date="2024-02-22T14:49:00Z">
                <w:pPr>
                  <w:spacing w:before="20" w:after="40"/>
                  <w:jc w:val="center"/>
                </w:pPr>
              </w:pPrChange>
            </w:pPr>
            <w:del w:id="4423" w:author="Houyem Rais" w:date="2024-02-22T14:46:00Z">
              <w:r w:rsidRPr="00343F01" w:rsidDel="00201166">
                <w:rPr>
                  <w:b/>
                  <w:bCs/>
                  <w:sz w:val="20"/>
                  <w:szCs w:val="20"/>
                  <w:lang w:val="fr-FR"/>
                </w:rPr>
                <w:delText>100%</w:delText>
              </w:r>
            </w:del>
          </w:p>
        </w:tc>
      </w:tr>
    </w:tbl>
    <w:p w14:paraId="6E7450E6" w14:textId="3E5901A7" w:rsidR="00DD7063" w:rsidRPr="00343F01" w:rsidDel="00201166" w:rsidRDefault="00DD7063" w:rsidP="00D62BC5">
      <w:pPr>
        <w:spacing w:before="0" w:after="160"/>
        <w:jc w:val="left"/>
        <w:rPr>
          <w:del w:id="4424" w:author="Houyem Rais" w:date="2024-02-22T14:46:00Z"/>
          <w:i/>
          <w:iCs/>
          <w:sz w:val="18"/>
          <w:szCs w:val="18"/>
        </w:rPr>
        <w:pPrChange w:id="4425" w:author="Houyem Rais" w:date="2024-02-22T14:49:00Z">
          <w:pPr>
            <w:jc w:val="right"/>
          </w:pPr>
        </w:pPrChange>
      </w:pPr>
      <w:del w:id="4426" w:author="Houyem Rais" w:date="2024-02-22T14:46:00Z">
        <w:r w:rsidRPr="00343F01" w:rsidDel="00201166">
          <w:rPr>
            <w:b/>
            <w:bCs/>
            <w:i/>
            <w:iCs/>
            <w:sz w:val="18"/>
            <w:szCs w:val="18"/>
          </w:rPr>
          <w:delText>Source</w:delText>
        </w:r>
        <w:r w:rsidRPr="00343F01" w:rsidDel="00201166">
          <w:rPr>
            <w:i/>
            <w:iCs/>
            <w:sz w:val="18"/>
            <w:szCs w:val="18"/>
          </w:rPr>
          <w:delText> : Bureau de gestion de la dette Nigéria</w:delText>
        </w:r>
      </w:del>
    </w:p>
    <w:p w14:paraId="7F50868E" w14:textId="11F159F9" w:rsidR="00DD7063" w:rsidRPr="00343F01" w:rsidDel="00201166" w:rsidRDefault="00DD7063" w:rsidP="00D62BC5">
      <w:pPr>
        <w:spacing w:before="0" w:after="160"/>
        <w:jc w:val="left"/>
        <w:rPr>
          <w:del w:id="4427" w:author="Houyem Rais" w:date="2024-02-22T14:46:00Z"/>
        </w:rPr>
        <w:pPrChange w:id="4428" w:author="Houyem Rais" w:date="2024-02-22T14:49:00Z">
          <w:pPr/>
        </w:pPrChange>
      </w:pPr>
      <w:del w:id="4429" w:author="Houyem Rais" w:date="2024-02-22T14:46:00Z">
        <w:r w:rsidRPr="00343F01" w:rsidDel="00201166">
          <w:delText>L’analyse de la soutenabilité de la dette publique performé par le bureau de gestion de la dette de Nigéria en 2021 (version la plus récente) montre que la dette publique totale du Nigeria est soutenable à moyen terme. Le niveau d’endettement et les besoins bruts de financement présentent un faible risque pour la viabilité de la dette, car tous les indicateurs de charges de la dette sont inférieurs aux scénarios de référence et de choc. Le ratio de la dette publique totale au PIB était inférieur au taux de référence de 70 % du MAC-DSA pour les marchés émergents, soit 25,5 %, 26,1 % et 25,8 % en 2021, 2022 et 2023, respectivement, et a ensuite diminué à 23,6 % en 2026. De même, les besoins de financement bruts sont élevés, mais inférieurs au taux de référence de 15 % du MAC-DSA, soit 3,8 %, 3,1 % et 2,4 % en 2021, 2022 et 2023, respectivement. Les besoins de financement sont satisfaits par le financement national par l’émission de titres sur le marché financier national. Le financement extérieur proviendrait de sources concessionnelles et semi-concessionnelles, ainsi que du financement de marché par l’émission d’eurobonds conformément à la Stratégie de gestion de la dette à moyen terme du Nigeria, 2020-2023.</w:delText>
        </w:r>
      </w:del>
    </w:p>
    <w:p w14:paraId="4F46F14B" w14:textId="7BB29C6B" w:rsidR="00DD7063" w:rsidRPr="00343F01" w:rsidDel="00201166" w:rsidRDefault="00DD7063" w:rsidP="00D62BC5">
      <w:pPr>
        <w:spacing w:before="0" w:after="160"/>
        <w:jc w:val="left"/>
        <w:rPr>
          <w:del w:id="4430" w:author="Houyem Rais" w:date="2024-02-22T14:46:00Z"/>
        </w:rPr>
        <w:pPrChange w:id="4431" w:author="Houyem Rais" w:date="2024-02-22T14:49:00Z">
          <w:pPr/>
        </w:pPrChange>
      </w:pPr>
      <w:del w:id="4432" w:author="Houyem Rais" w:date="2024-02-22T14:46:00Z">
        <w:r w:rsidRPr="00343F01" w:rsidDel="00201166">
          <w:delText>Le profil de la dette présente toutefois un risque modéré et est susceptible de subir certains chocs, comme la perception du marché, la part de la dette détenue par des non-résidents et la dette libellée en devises, ce qui pourrait nuire à la viabilité de la dette à moyen terme. Le risque découlant de la perception du marché mesuré par la marge sur les obligations à 315 points de base a dépassé le seuil d’alerte précoce de 200 points de base, mais en dessous des 600 points de base pour le seuil d’alerte précoce supérieur. L’émission d’eurobonds de 4 milliards de dollars en 2021 a accru l’exposition du profil de la dette publique totale au risque de change, qui est atténuée par la dette libellée en monnaie nationale, qui représentait 61,40 % de la dette publique totale au 31 décembre 2020. Le risque de refinancement est minimisé par l’allongement des échéances des eurobonds et par l’étalement des échéances pour éviter le regroupement des échéances, permettant ainsi d’obtenir un profil de remboursement harmonieux. Aussi. Le profil de la dette est exposé aux risques associés à la volatilité des prix du pétrole, ainsi qu’aux vulnérabilités accrues de la dette à court terme et au coût du service de la dette découlant du financement de la banque centrale de Nigéria. Toutefois, la mise en œuvre soutenue d’initiatives et de réformes économiques par le gouvernement visant à stimuler la croissance et à augmenter les recettes devrait atténuer ces chocs et pressions financières à moyen terme. De plus, si le financement de la banque centrale par le biais d'avances de voies et moyens est restructuré en dette à long terme.</w:delText>
        </w:r>
      </w:del>
    </w:p>
    <w:p w14:paraId="6FA39FE3" w14:textId="5331CF61" w:rsidR="00DD7063" w:rsidRPr="00343F01" w:rsidDel="00201166" w:rsidRDefault="00DD7063" w:rsidP="00D62BC5">
      <w:pPr>
        <w:spacing w:before="0" w:after="160"/>
        <w:jc w:val="left"/>
        <w:rPr>
          <w:del w:id="4433" w:author="Houyem Rais" w:date="2024-02-22T14:46:00Z"/>
        </w:rPr>
        <w:pPrChange w:id="4434" w:author="Houyem Rais" w:date="2024-02-22T14:49:00Z">
          <w:pPr>
            <w:keepNext/>
            <w:spacing w:before="0" w:after="0" w:line="240" w:lineRule="auto"/>
            <w:jc w:val="center"/>
          </w:pPr>
        </w:pPrChange>
      </w:pPr>
      <w:del w:id="4435" w:author="Houyem Rais" w:date="2024-02-22T14:46:00Z">
        <w:r w:rsidRPr="00E7177E" w:rsidDel="00201166">
          <w:rPr>
            <w:rFonts w:ascii="Arial" w:eastAsia="Times New Roman" w:hAnsi="Arial" w:cs="Times New Roman"/>
            <w:noProof/>
            <w:szCs w:val="24"/>
            <w:lang w:eastAsia="fr-FR"/>
          </w:rPr>
          <w:drawing>
            <wp:inline distT="0" distB="0" distL="0" distR="0" wp14:anchorId="0439D63B" wp14:editId="39DC5892">
              <wp:extent cx="4874527" cy="3937819"/>
              <wp:effectExtent l="0" t="0" r="2540" b="5715"/>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2533" cy="3960443"/>
                      </a:xfrm>
                      <a:prstGeom prst="rect">
                        <a:avLst/>
                      </a:prstGeom>
                      <a:noFill/>
                    </pic:spPr>
                  </pic:pic>
                </a:graphicData>
              </a:graphic>
            </wp:inline>
          </w:drawing>
        </w:r>
      </w:del>
    </w:p>
    <w:p w14:paraId="7339B8E7" w14:textId="5EC44295" w:rsidR="00DD7063" w:rsidRPr="00343F01" w:rsidDel="00201166" w:rsidRDefault="00DD7063" w:rsidP="00D62BC5">
      <w:pPr>
        <w:spacing w:before="0" w:after="160"/>
        <w:jc w:val="left"/>
        <w:rPr>
          <w:del w:id="4436" w:author="Houyem Rais" w:date="2024-02-22T14:46:00Z"/>
        </w:rPr>
        <w:pPrChange w:id="4437" w:author="Houyem Rais" w:date="2024-02-22T14:49:00Z">
          <w:pPr>
            <w:pStyle w:val="Caption"/>
            <w:spacing w:after="0"/>
            <w:jc w:val="center"/>
          </w:pPr>
        </w:pPrChange>
      </w:pPr>
      <w:bookmarkStart w:id="4438" w:name="_Toc129968916"/>
      <w:bookmarkStart w:id="4439" w:name="_Toc152165536"/>
      <w:del w:id="4440"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10</w:delText>
        </w:r>
        <w:r w:rsidR="00B0561B" w:rsidDel="00201166">
          <w:rPr>
            <w:noProof/>
          </w:rPr>
          <w:fldChar w:fldCharType="end"/>
        </w:r>
        <w:r w:rsidRPr="00343F01" w:rsidDel="00201166">
          <w:delText xml:space="preserve"> Indicateurs macro-économiques du Nigéria</w:delText>
        </w:r>
        <w:bookmarkEnd w:id="4438"/>
        <w:bookmarkEnd w:id="4439"/>
      </w:del>
    </w:p>
    <w:p w14:paraId="0877766C" w14:textId="39E96D3C" w:rsidR="00DD7063" w:rsidRPr="00343F01" w:rsidDel="00201166" w:rsidRDefault="00DD7063" w:rsidP="00D62BC5">
      <w:pPr>
        <w:spacing w:before="0" w:after="160"/>
        <w:jc w:val="left"/>
        <w:rPr>
          <w:del w:id="4441" w:author="Houyem Rais" w:date="2024-02-22T14:46:00Z"/>
        </w:rPr>
        <w:pPrChange w:id="4442" w:author="Houyem Rais" w:date="2024-02-22T14:49:00Z">
          <w:pPr>
            <w:pStyle w:val="Caption"/>
            <w:spacing w:after="0"/>
            <w:jc w:val="right"/>
          </w:pPr>
        </w:pPrChange>
      </w:pPr>
      <w:del w:id="4443" w:author="Houyem Rais" w:date="2024-02-22T14:46:00Z">
        <w:r w:rsidRPr="00343F01" w:rsidDel="00201166">
          <w:delText>Source : IMF</w:delText>
        </w:r>
      </w:del>
    </w:p>
    <w:p w14:paraId="6A06D47D" w14:textId="4B10580F" w:rsidR="00DD7063" w:rsidRPr="00343F01" w:rsidDel="00201166" w:rsidRDefault="00DD7063" w:rsidP="00D62BC5">
      <w:pPr>
        <w:spacing w:before="0" w:after="160"/>
        <w:jc w:val="left"/>
        <w:rPr>
          <w:del w:id="4444" w:author="Houyem Rais" w:date="2024-02-22T14:46:00Z"/>
        </w:rPr>
        <w:pPrChange w:id="4445" w:author="Houyem Rais" w:date="2024-02-22T14:49:00Z">
          <w:pPr/>
        </w:pPrChange>
      </w:pPr>
    </w:p>
    <w:p w14:paraId="2312B5A6" w14:textId="574AA7B7" w:rsidR="00DD7063" w:rsidRPr="00343F01" w:rsidDel="00201166" w:rsidRDefault="00DD7063" w:rsidP="00D62BC5">
      <w:pPr>
        <w:spacing w:before="0" w:after="160"/>
        <w:jc w:val="left"/>
        <w:rPr>
          <w:del w:id="4446" w:author="Houyem Rais" w:date="2024-02-22T14:46:00Z"/>
        </w:rPr>
        <w:pPrChange w:id="4447" w:author="Houyem Rais" w:date="2024-02-22T14:49:00Z">
          <w:pPr>
            <w:pStyle w:val="Heading4"/>
          </w:pPr>
        </w:pPrChange>
      </w:pPr>
      <w:del w:id="4448" w:author="Houyem Rais" w:date="2024-02-22T14:46:00Z">
        <w:r w:rsidRPr="00343F01" w:rsidDel="00201166">
          <w:delText>Conclusions de l’analyse de la soutenabilité de la dette des trois pays</w:delText>
        </w:r>
      </w:del>
    </w:p>
    <w:p w14:paraId="1FCF6CE9" w14:textId="1D103699" w:rsidR="00DD7063" w:rsidRPr="00343F01" w:rsidDel="00201166" w:rsidRDefault="00DD7063" w:rsidP="00D62BC5">
      <w:pPr>
        <w:spacing w:before="0" w:after="160"/>
        <w:jc w:val="left"/>
        <w:rPr>
          <w:del w:id="4449" w:author="Houyem Rais" w:date="2024-02-22T14:46:00Z"/>
        </w:rPr>
        <w:pPrChange w:id="4450" w:author="Houyem Rais" w:date="2024-02-22T14:49:00Z">
          <w:pPr/>
        </w:pPrChange>
      </w:pPr>
      <w:del w:id="4451" w:author="Houyem Rais" w:date="2024-02-22T14:46:00Z">
        <w:r w:rsidRPr="00343F01" w:rsidDel="00201166">
          <w:delText>L’analyse de la soutenabilité de la dette des trois pays concernés par le lot 3 du projet de l’autoroute Abidjan-Lagos révèle ce qui suit :</w:delText>
        </w:r>
      </w:del>
    </w:p>
    <w:p w14:paraId="7391E4AF" w14:textId="55762900" w:rsidR="00DD7063" w:rsidRPr="00343F01" w:rsidDel="00201166" w:rsidRDefault="00DD7063" w:rsidP="00D62BC5">
      <w:pPr>
        <w:spacing w:before="0" w:after="160"/>
        <w:jc w:val="left"/>
        <w:rPr>
          <w:del w:id="4452" w:author="Houyem Rais" w:date="2024-02-22T14:46:00Z"/>
        </w:rPr>
        <w:pPrChange w:id="4453" w:author="Houyem Rais" w:date="2024-02-22T14:49:00Z">
          <w:pPr>
            <w:pStyle w:val="BulletList1"/>
          </w:pPr>
        </w:pPrChange>
      </w:pPr>
      <w:del w:id="4454" w:author="Houyem Rais" w:date="2024-02-22T14:46:00Z">
        <w:r w:rsidRPr="00343F01" w:rsidDel="00201166">
          <w:delText>La dette publique totale du Nigeria, s’élevant à 103,31 milliards de dollars (soit 42 840 Milliards de Nairas) au 30 juin 2022, est soutenable à moyen terme. Le niveau d’endettement et les besoins bruts de financement présentent un faible risque pour la viabilité de la dette, car tous les indicateurs de charges de la dette sont inférieurs aux scénarios de référence et de choc.</w:delText>
        </w:r>
      </w:del>
    </w:p>
    <w:p w14:paraId="3EFEF6B3" w14:textId="42A92055" w:rsidR="00DD7063" w:rsidRPr="00343F01" w:rsidDel="00201166" w:rsidRDefault="00DD7063" w:rsidP="00D62BC5">
      <w:pPr>
        <w:spacing w:before="0" w:after="160"/>
        <w:jc w:val="left"/>
        <w:rPr>
          <w:del w:id="4455" w:author="Houyem Rais" w:date="2024-02-22T14:46:00Z"/>
        </w:rPr>
        <w:pPrChange w:id="4456" w:author="Houyem Rais" w:date="2024-02-22T14:49:00Z">
          <w:pPr>
            <w:pStyle w:val="BulletList1"/>
          </w:pPr>
        </w:pPrChange>
      </w:pPr>
      <w:del w:id="4457" w:author="Houyem Rais" w:date="2024-02-22T14:46:00Z">
        <w:r w:rsidRPr="00343F01" w:rsidDel="00201166">
          <w:delText>La dette publique togolaise s’élevant à 61% du PIB au milieu de 2022, laisse le Togo exposé à un risque modéré de surendettement public externe et à un risque élevé de surendettement public global.</w:delText>
        </w:r>
      </w:del>
    </w:p>
    <w:p w14:paraId="564B04DF" w14:textId="51A0D3D8" w:rsidR="00DD7063" w:rsidRPr="00343F01" w:rsidDel="00201166" w:rsidRDefault="00DD7063" w:rsidP="00D62BC5">
      <w:pPr>
        <w:spacing w:before="0" w:after="160"/>
        <w:jc w:val="left"/>
        <w:rPr>
          <w:del w:id="4458" w:author="Houyem Rais" w:date="2024-02-22T14:46:00Z"/>
        </w:rPr>
        <w:pPrChange w:id="4459" w:author="Houyem Rais" w:date="2024-02-22T14:49:00Z">
          <w:pPr>
            <w:pStyle w:val="BulletList1"/>
          </w:pPr>
        </w:pPrChange>
      </w:pPr>
      <w:del w:id="4460" w:author="Houyem Rais" w:date="2024-02-22T14:46:00Z">
        <w:r w:rsidRPr="00343F01" w:rsidDel="00201166">
          <w:delText>Le Bénin, dont la dette publique est évaluée à 5 438,7 milliards FCFA ($8,66 Milliards) fin juin 2022, continue de présenter un risque modéré de surendettement externe et global, inchangé par rapport à l’analyse précédente de la soutenabilité de la dette.</w:delText>
        </w:r>
      </w:del>
    </w:p>
    <w:p w14:paraId="1706C2AB" w14:textId="73161205" w:rsidR="00DD7063" w:rsidRPr="00343F01" w:rsidDel="00201166" w:rsidRDefault="00DD7063" w:rsidP="00D62BC5">
      <w:pPr>
        <w:spacing w:before="0" w:after="160"/>
        <w:jc w:val="left"/>
        <w:rPr>
          <w:del w:id="4461" w:author="Houyem Rais" w:date="2024-02-22T14:46:00Z"/>
        </w:rPr>
        <w:pPrChange w:id="4462" w:author="Houyem Rais" w:date="2024-02-22T14:49:00Z">
          <w:pPr/>
        </w:pPrChange>
      </w:pPr>
      <w:del w:id="4463" w:author="Houyem Rais" w:date="2024-02-22T14:46:00Z">
        <w:r w:rsidRPr="00343F01" w:rsidDel="00201166">
          <w:delText xml:space="preserve">Les trois pays sont donc exposés à des risques faibles à moyens de surendettement et la dette reste globalement soutenable. Les ratios service de la dette extérieure/exportations montrent des dépassements mineurs mais une situation de liquidité fragile ; Le recours à des stratégies de financement des programmes d’investissement publics permettant de minimiser (ou même neutraliser) l’impact financier sur les budgets des Etats s’avère nécessaire et devra être considéré pour la mise en œuvre du projet. </w:delText>
        </w:r>
      </w:del>
    </w:p>
    <w:p w14:paraId="7966E3EC" w14:textId="0EC8B7F7" w:rsidR="00DD7063" w:rsidRPr="00343F01" w:rsidDel="00201166" w:rsidRDefault="00DD7063" w:rsidP="00D62BC5">
      <w:pPr>
        <w:spacing w:before="0" w:after="160"/>
        <w:jc w:val="left"/>
        <w:rPr>
          <w:del w:id="4464" w:author="Houyem Rais" w:date="2024-02-22T14:46:00Z"/>
        </w:rPr>
        <w:pPrChange w:id="4465" w:author="Houyem Rais" w:date="2024-02-22T14:49:00Z">
          <w:pPr/>
        </w:pPrChange>
      </w:pPr>
      <w:del w:id="4466" w:author="Houyem Rais" w:date="2024-02-22T14:46:00Z">
        <w:r w:rsidRPr="00343F01" w:rsidDel="00201166">
          <w:delText>Les différentes formes de participation du secteur privé dans le développement des infrastructures doivent être considérées pour le projet notamment le financement mixte combinant des fonds publics et des investissements privés.</w:delText>
        </w:r>
      </w:del>
    </w:p>
    <w:p w14:paraId="7B42D1B6" w14:textId="00D39C34" w:rsidR="00DD7063" w:rsidRPr="00343F01" w:rsidDel="00201166" w:rsidRDefault="00DD7063" w:rsidP="00D62BC5">
      <w:pPr>
        <w:spacing w:before="0" w:after="160"/>
        <w:jc w:val="left"/>
        <w:rPr>
          <w:del w:id="4467" w:author="Houyem Rais" w:date="2024-02-22T14:46:00Z"/>
        </w:rPr>
        <w:pPrChange w:id="4468" w:author="Houyem Rais" w:date="2024-02-22T14:49:00Z">
          <w:pPr>
            <w:pStyle w:val="Heading3"/>
          </w:pPr>
        </w:pPrChange>
      </w:pPr>
      <w:bookmarkStart w:id="4469" w:name="_Toc129708804"/>
      <w:bookmarkStart w:id="4470" w:name="_Toc129709135"/>
      <w:bookmarkStart w:id="4471" w:name="_Toc129709226"/>
      <w:bookmarkStart w:id="4472" w:name="_Toc129709303"/>
      <w:bookmarkStart w:id="4473" w:name="_Toc129708805"/>
      <w:bookmarkStart w:id="4474" w:name="_Toc129709136"/>
      <w:bookmarkStart w:id="4475" w:name="_Toc129709227"/>
      <w:bookmarkStart w:id="4476" w:name="_Toc129709304"/>
      <w:bookmarkStart w:id="4477" w:name="_Toc129708806"/>
      <w:bookmarkStart w:id="4478" w:name="_Toc129709137"/>
      <w:bookmarkStart w:id="4479" w:name="_Toc129709228"/>
      <w:bookmarkStart w:id="4480" w:name="_Toc129709305"/>
      <w:bookmarkStart w:id="4481" w:name="_Toc129708807"/>
      <w:bookmarkStart w:id="4482" w:name="_Toc129709138"/>
      <w:bookmarkStart w:id="4483" w:name="_Toc129709229"/>
      <w:bookmarkStart w:id="4484" w:name="_Toc129709306"/>
      <w:bookmarkStart w:id="4485" w:name="_Toc129708808"/>
      <w:bookmarkStart w:id="4486" w:name="_Toc129709139"/>
      <w:bookmarkStart w:id="4487" w:name="_Toc129709230"/>
      <w:bookmarkStart w:id="4488" w:name="_Toc129709307"/>
      <w:bookmarkStart w:id="4489" w:name="_Toc129708809"/>
      <w:bookmarkStart w:id="4490" w:name="_Toc129709140"/>
      <w:bookmarkStart w:id="4491" w:name="_Toc129709231"/>
      <w:bookmarkStart w:id="4492" w:name="_Toc129709308"/>
      <w:bookmarkStart w:id="4493" w:name="_Toc129708810"/>
      <w:bookmarkStart w:id="4494" w:name="_Toc129709141"/>
      <w:bookmarkStart w:id="4495" w:name="_Toc129709232"/>
      <w:bookmarkStart w:id="4496" w:name="_Toc129709309"/>
      <w:bookmarkStart w:id="4497" w:name="_Toc129708811"/>
      <w:bookmarkStart w:id="4498" w:name="_Toc129709142"/>
      <w:bookmarkStart w:id="4499" w:name="_Toc129709233"/>
      <w:bookmarkStart w:id="4500" w:name="_Toc129709310"/>
      <w:bookmarkStart w:id="4501" w:name="_Toc129968849"/>
      <w:bookmarkStart w:id="4502" w:name="_Toc152165343"/>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del w:id="4503" w:author="Houyem Rais" w:date="2024-02-22T14:46:00Z">
        <w:r w:rsidRPr="00343F01" w:rsidDel="00201166">
          <w:delText>Pourvoyeurs de financement</w:delText>
        </w:r>
        <w:bookmarkEnd w:id="4501"/>
        <w:bookmarkEnd w:id="4502"/>
      </w:del>
    </w:p>
    <w:p w14:paraId="4D74326B" w14:textId="40C027C1" w:rsidR="00DD7063" w:rsidRPr="00343F01" w:rsidDel="00201166" w:rsidRDefault="00DD7063" w:rsidP="00D62BC5">
      <w:pPr>
        <w:spacing w:before="0" w:after="160"/>
        <w:jc w:val="left"/>
        <w:rPr>
          <w:del w:id="4504" w:author="Houyem Rais" w:date="2024-02-22T14:46:00Z"/>
        </w:rPr>
        <w:pPrChange w:id="4505" w:author="Houyem Rais" w:date="2024-02-22T14:49:00Z">
          <w:pPr/>
        </w:pPrChange>
      </w:pPr>
      <w:del w:id="4506" w:author="Houyem Rais" w:date="2024-02-22T14:46:00Z">
        <w:r w:rsidRPr="00343F01" w:rsidDel="00201166">
          <w:delText>La disponibilité des fonds sera un facteur clé du phasage et de la structuration du projet. L'appétit et la capacité du marché du financement à financer le projet orienteront ou auront un impact important sur la taille des ensembles de contrats, ainsi que sur la structure du contrat et le partage des risques proposés.</w:delText>
        </w:r>
      </w:del>
    </w:p>
    <w:p w14:paraId="7DBF2416" w14:textId="76CA4EE4" w:rsidR="00DD7063" w:rsidRPr="00343F01" w:rsidDel="00201166" w:rsidRDefault="00DD7063" w:rsidP="00D62BC5">
      <w:pPr>
        <w:spacing w:before="0" w:after="160"/>
        <w:jc w:val="left"/>
        <w:rPr>
          <w:del w:id="4507" w:author="Houyem Rais" w:date="2024-02-22T14:46:00Z"/>
        </w:rPr>
        <w:pPrChange w:id="4508" w:author="Houyem Rais" w:date="2024-02-22T14:49:00Z">
          <w:pPr/>
        </w:pPrChange>
      </w:pPr>
      <w:del w:id="4509" w:author="Houyem Rais" w:date="2024-02-22T14:46:00Z">
        <w:r w:rsidRPr="00343F01" w:rsidDel="00201166">
          <w:delText>En termes généraux, lors du financement d'une transaction sur une base PPP, l'investisseur met en place un véhicule ad hoc (Société de Projet ou SPV) dont le but sera de construire et d’exploiter l'infrastructure en échange des paiements de disponibilité effectués par l'autorité à la SPV ou le droit de percevoir les recettes de péage des utilisateurs ou des services annexes.</w:delText>
        </w:r>
      </w:del>
    </w:p>
    <w:p w14:paraId="28D84B71" w14:textId="4C70538E" w:rsidR="00DD7063" w:rsidRPr="00343F01" w:rsidDel="00201166" w:rsidRDefault="00DD7063" w:rsidP="00D62BC5">
      <w:pPr>
        <w:spacing w:before="0" w:after="160"/>
        <w:jc w:val="left"/>
        <w:rPr>
          <w:del w:id="4510" w:author="Houyem Rais" w:date="2024-02-22T14:46:00Z"/>
        </w:rPr>
        <w:pPrChange w:id="4511" w:author="Houyem Rais" w:date="2024-02-22T14:49:00Z">
          <w:pPr/>
        </w:pPrChange>
      </w:pPr>
      <w:del w:id="4512" w:author="Houyem Rais" w:date="2024-02-22T14:46:00Z">
        <w:r w:rsidRPr="00343F01" w:rsidDel="00201166">
          <w:delText>Afin de financer ses coûts, la société de projet peut lever des financements par emprunt et par fonds propres. Les sources disponibles de financement de la dette sont susceptibles d’être :</w:delText>
        </w:r>
      </w:del>
    </w:p>
    <w:p w14:paraId="0CD2F3D0" w14:textId="656B7492" w:rsidR="00DD7063" w:rsidRPr="00343F01" w:rsidDel="00201166" w:rsidRDefault="00DD7063" w:rsidP="00D62BC5">
      <w:pPr>
        <w:spacing w:before="0" w:after="160"/>
        <w:jc w:val="left"/>
        <w:rPr>
          <w:del w:id="4513" w:author="Houyem Rais" w:date="2024-02-22T14:46:00Z"/>
        </w:rPr>
        <w:pPrChange w:id="4514" w:author="Houyem Rais" w:date="2024-02-22T14:49:00Z">
          <w:pPr>
            <w:pStyle w:val="BulletList1"/>
          </w:pPr>
        </w:pPrChange>
      </w:pPr>
      <w:del w:id="4515" w:author="Houyem Rais" w:date="2024-02-22T14:46:00Z">
        <w:r w:rsidRPr="00343F01" w:rsidDel="00201166">
          <w:delText>Prêts bancaires ;</w:delText>
        </w:r>
      </w:del>
    </w:p>
    <w:p w14:paraId="13E02A2A" w14:textId="22ABF56B" w:rsidR="00DD7063" w:rsidRPr="00343F01" w:rsidDel="00201166" w:rsidRDefault="00DD7063" w:rsidP="00D62BC5">
      <w:pPr>
        <w:spacing w:before="0" w:after="160"/>
        <w:jc w:val="left"/>
        <w:rPr>
          <w:del w:id="4516" w:author="Houyem Rais" w:date="2024-02-22T14:46:00Z"/>
        </w:rPr>
        <w:pPrChange w:id="4517" w:author="Houyem Rais" w:date="2024-02-22T14:49:00Z">
          <w:pPr>
            <w:pStyle w:val="BulletList1"/>
          </w:pPr>
        </w:pPrChange>
      </w:pPr>
      <w:del w:id="4518" w:author="Houyem Rais" w:date="2024-02-22T14:46:00Z">
        <w:r w:rsidRPr="00343F01" w:rsidDel="00201166">
          <w:delText>Obligations de projet ;</w:delText>
        </w:r>
      </w:del>
    </w:p>
    <w:p w14:paraId="19BE3832" w14:textId="329E56C0" w:rsidR="00DD7063" w:rsidRPr="00343F01" w:rsidDel="00201166" w:rsidRDefault="00DD7063" w:rsidP="00D62BC5">
      <w:pPr>
        <w:spacing w:before="0" w:after="160"/>
        <w:jc w:val="left"/>
        <w:rPr>
          <w:del w:id="4519" w:author="Houyem Rais" w:date="2024-02-22T14:46:00Z"/>
        </w:rPr>
        <w:pPrChange w:id="4520" w:author="Houyem Rais" w:date="2024-02-22T14:49:00Z">
          <w:pPr>
            <w:pStyle w:val="BulletList1"/>
          </w:pPr>
        </w:pPrChange>
      </w:pPr>
      <w:del w:id="4521" w:author="Houyem Rais" w:date="2024-02-22T14:46:00Z">
        <w:r w:rsidRPr="00343F01" w:rsidDel="00201166">
          <w:delText>Agences de crédit à l'exportation ;</w:delText>
        </w:r>
      </w:del>
    </w:p>
    <w:p w14:paraId="317E8CB7" w14:textId="75B70F7F" w:rsidR="00DD7063" w:rsidRPr="00343F01" w:rsidDel="00201166" w:rsidRDefault="00DD7063" w:rsidP="00D62BC5">
      <w:pPr>
        <w:spacing w:before="0" w:after="160"/>
        <w:jc w:val="left"/>
        <w:rPr>
          <w:del w:id="4522" w:author="Houyem Rais" w:date="2024-02-22T14:46:00Z"/>
        </w:rPr>
        <w:pPrChange w:id="4523" w:author="Houyem Rais" w:date="2024-02-22T14:49:00Z">
          <w:pPr>
            <w:pStyle w:val="BulletList1"/>
          </w:pPr>
        </w:pPrChange>
      </w:pPr>
      <w:del w:id="4524" w:author="Houyem Rais" w:date="2024-02-22T14:46:00Z">
        <w:r w:rsidRPr="00343F01" w:rsidDel="00201166">
          <w:delText>Prêts fournis par les institutions financières multilatérales et bilatérales.</w:delText>
        </w:r>
      </w:del>
    </w:p>
    <w:p w14:paraId="5EE904F2" w14:textId="7ABA8A59" w:rsidR="00DD7063" w:rsidRPr="00343F01" w:rsidDel="00201166" w:rsidRDefault="00DD7063" w:rsidP="00D62BC5">
      <w:pPr>
        <w:spacing w:before="0" w:after="160"/>
        <w:jc w:val="left"/>
        <w:rPr>
          <w:del w:id="4525" w:author="Houyem Rais" w:date="2024-02-22T14:46:00Z"/>
        </w:rPr>
        <w:pPrChange w:id="4526" w:author="Houyem Rais" w:date="2024-02-22T14:49:00Z">
          <w:pPr/>
        </w:pPrChange>
      </w:pPr>
      <w:del w:id="4527" w:author="Houyem Rais" w:date="2024-02-22T14:46:00Z">
        <w:r w:rsidRPr="00343F01" w:rsidDel="00201166">
          <w:delText>La dette subordonnée peut également provenir d'un certain nombre d'institutions ou de fonds d'infrastructure.</w:delText>
        </w:r>
      </w:del>
    </w:p>
    <w:p w14:paraId="2C6FA828" w14:textId="59B632DA" w:rsidR="00DD7063" w:rsidRPr="00343F01" w:rsidDel="00201166" w:rsidRDefault="00DD7063" w:rsidP="00D62BC5">
      <w:pPr>
        <w:spacing w:before="0" w:after="160"/>
        <w:jc w:val="left"/>
        <w:rPr>
          <w:del w:id="4528" w:author="Houyem Rais" w:date="2024-02-22T14:46:00Z"/>
        </w:rPr>
        <w:pPrChange w:id="4529" w:author="Houyem Rais" w:date="2024-02-22T14:49:00Z">
          <w:pPr>
            <w:pStyle w:val="Heading2"/>
          </w:pPr>
        </w:pPrChange>
      </w:pPr>
      <w:bookmarkStart w:id="4530" w:name="_Toc129968850"/>
      <w:bookmarkStart w:id="4531" w:name="_Toc152165344"/>
      <w:del w:id="4532" w:author="Houyem Rais" w:date="2024-02-22T14:46:00Z">
        <w:r w:rsidRPr="00343F01" w:rsidDel="00201166">
          <w:delText>Identification des partenaires, sponsors potentiels et sources de financement du projet</w:delText>
        </w:r>
        <w:bookmarkEnd w:id="4530"/>
        <w:bookmarkEnd w:id="4531"/>
      </w:del>
    </w:p>
    <w:p w14:paraId="5292E41E" w14:textId="7CB464CB" w:rsidR="00DD7063" w:rsidRPr="00343F01" w:rsidDel="00201166" w:rsidRDefault="00DD7063" w:rsidP="00D62BC5">
      <w:pPr>
        <w:spacing w:before="0" w:after="160"/>
        <w:jc w:val="left"/>
        <w:rPr>
          <w:del w:id="4533" w:author="Houyem Rais" w:date="2024-02-22T14:46:00Z"/>
        </w:rPr>
        <w:pPrChange w:id="4534" w:author="Houyem Rais" w:date="2024-02-22T14:49:00Z">
          <w:pPr/>
        </w:pPrChange>
      </w:pPr>
      <w:del w:id="4535" w:author="Houyem Rais" w:date="2024-02-22T14:46:00Z">
        <w:r w:rsidRPr="00343F01" w:rsidDel="00201166">
          <w:delText xml:space="preserve">Pour le financement du projet, il est attendu une contribution de différentes sources : </w:delText>
        </w:r>
      </w:del>
    </w:p>
    <w:p w14:paraId="684627B7" w14:textId="1D7B1408" w:rsidR="00DD7063" w:rsidRPr="00343F01" w:rsidDel="00201166" w:rsidRDefault="00DD7063" w:rsidP="00D62BC5">
      <w:pPr>
        <w:spacing w:before="0" w:after="160"/>
        <w:jc w:val="left"/>
        <w:rPr>
          <w:del w:id="4536" w:author="Houyem Rais" w:date="2024-02-22T14:46:00Z"/>
        </w:rPr>
        <w:pPrChange w:id="4537" w:author="Houyem Rais" w:date="2024-02-22T14:49:00Z">
          <w:pPr>
            <w:pStyle w:val="BulletList1"/>
          </w:pPr>
        </w:pPrChange>
      </w:pPr>
      <w:del w:id="4538" w:author="Houyem Rais" w:date="2024-02-22T14:46:00Z">
        <w:r w:rsidRPr="00343F01" w:rsidDel="00201166">
          <w:delText>Les gouvernements du Nigéria, du Bénin et du Togo,</w:delText>
        </w:r>
      </w:del>
    </w:p>
    <w:p w14:paraId="666E88FF" w14:textId="718FC24B" w:rsidR="00DD7063" w:rsidRPr="00343F01" w:rsidDel="00201166" w:rsidRDefault="00DD7063" w:rsidP="00D62BC5">
      <w:pPr>
        <w:spacing w:before="0" w:after="160"/>
        <w:jc w:val="left"/>
        <w:rPr>
          <w:del w:id="4539" w:author="Houyem Rais" w:date="2024-02-22T14:46:00Z"/>
        </w:rPr>
        <w:pPrChange w:id="4540" w:author="Houyem Rais" w:date="2024-02-22T14:49:00Z">
          <w:pPr>
            <w:pStyle w:val="BulletList1"/>
          </w:pPr>
        </w:pPrChange>
      </w:pPr>
      <w:del w:id="4541" w:author="Houyem Rais" w:date="2024-02-22T14:46:00Z">
        <w:r w:rsidRPr="00343F01" w:rsidDel="00201166">
          <w:delText>Les banques commerciales (prêteurs/dette projet),</w:delText>
        </w:r>
      </w:del>
    </w:p>
    <w:p w14:paraId="398A7F98" w14:textId="13C08339" w:rsidR="00DD7063" w:rsidRPr="00343F01" w:rsidDel="00201166" w:rsidRDefault="00DD7063" w:rsidP="00D62BC5">
      <w:pPr>
        <w:spacing w:before="0" w:after="160"/>
        <w:jc w:val="left"/>
        <w:rPr>
          <w:del w:id="4542" w:author="Houyem Rais" w:date="2024-02-22T14:46:00Z"/>
        </w:rPr>
        <w:pPrChange w:id="4543" w:author="Houyem Rais" w:date="2024-02-22T14:49:00Z">
          <w:pPr>
            <w:pStyle w:val="BulletList1"/>
          </w:pPr>
        </w:pPrChange>
      </w:pPr>
      <w:del w:id="4544" w:author="Houyem Rais" w:date="2024-02-22T14:46:00Z">
        <w:r w:rsidRPr="00343F01" w:rsidDel="00201166">
          <w:delText>Les bailleurs de fonds,</w:delText>
        </w:r>
      </w:del>
    </w:p>
    <w:p w14:paraId="114DC5B6" w14:textId="7A27CEDF" w:rsidR="00DD7063" w:rsidRPr="00343F01" w:rsidDel="00201166" w:rsidRDefault="00DD7063" w:rsidP="00D62BC5">
      <w:pPr>
        <w:spacing w:before="0" w:after="160"/>
        <w:jc w:val="left"/>
        <w:rPr>
          <w:del w:id="4545" w:author="Houyem Rais" w:date="2024-02-22T14:46:00Z"/>
        </w:rPr>
        <w:pPrChange w:id="4546" w:author="Houyem Rais" w:date="2024-02-22T14:49:00Z">
          <w:pPr>
            <w:pStyle w:val="BulletList1"/>
          </w:pPr>
        </w:pPrChange>
      </w:pPr>
      <w:del w:id="4547" w:author="Houyem Rais" w:date="2024-02-22T14:46:00Z">
        <w:r w:rsidRPr="00343F01" w:rsidDel="00201166">
          <w:delText>Les fonds propres des actionnaires de la société projet (SPV) ou autres investisseurs.</w:delText>
        </w:r>
      </w:del>
    </w:p>
    <w:p w14:paraId="6FA68246" w14:textId="5B1124D6" w:rsidR="00DD7063" w:rsidRPr="00343F01" w:rsidDel="00201166" w:rsidRDefault="00DD7063" w:rsidP="00D62BC5">
      <w:pPr>
        <w:spacing w:before="0" w:after="160"/>
        <w:jc w:val="left"/>
        <w:rPr>
          <w:del w:id="4548" w:author="Houyem Rais" w:date="2024-02-22T14:46:00Z"/>
        </w:rPr>
        <w:pPrChange w:id="4549" w:author="Houyem Rais" w:date="2024-02-22T14:49:00Z">
          <w:pPr/>
        </w:pPrChange>
      </w:pPr>
      <w:del w:id="4550" w:author="Houyem Rais" w:date="2024-02-22T14:46:00Z">
        <w:r w:rsidRPr="00343F01" w:rsidDel="00201166">
          <w:delText>Dans cette section, nous identifions les principaux pourvoyeurs de financement, les différentes sources de financement possibles (privées, commerciales et multilatérales) et les développeurs privés potentiels à cibler pour le projet de l‘autoroute Abidjan – Lagos (lot 3).</w:delText>
        </w:r>
      </w:del>
    </w:p>
    <w:p w14:paraId="61E0A93E" w14:textId="3238CD87" w:rsidR="00DD7063" w:rsidRPr="00343F01" w:rsidDel="00201166" w:rsidRDefault="00DD7063" w:rsidP="00D62BC5">
      <w:pPr>
        <w:spacing w:before="0" w:after="160"/>
        <w:jc w:val="left"/>
        <w:rPr>
          <w:del w:id="4551" w:author="Houyem Rais" w:date="2024-02-22T14:46:00Z"/>
        </w:rPr>
        <w:pPrChange w:id="4552" w:author="Houyem Rais" w:date="2024-02-22T14:49:00Z">
          <w:pPr>
            <w:pStyle w:val="Heading3"/>
          </w:pPr>
        </w:pPrChange>
      </w:pPr>
      <w:bookmarkStart w:id="4553" w:name="_Toc129968851"/>
      <w:bookmarkStart w:id="4554" w:name="_Toc152165345"/>
      <w:del w:id="4555" w:author="Houyem Rais" w:date="2024-02-22T14:46:00Z">
        <w:r w:rsidRPr="00343F01" w:rsidDel="00201166">
          <w:delText>Financement privé et commercial</w:delText>
        </w:r>
        <w:bookmarkEnd w:id="4553"/>
        <w:bookmarkEnd w:id="4554"/>
      </w:del>
    </w:p>
    <w:p w14:paraId="02C9AC6F" w14:textId="2CB31017" w:rsidR="00DD7063" w:rsidRPr="00343F01" w:rsidDel="00201166" w:rsidRDefault="00DD7063" w:rsidP="00D62BC5">
      <w:pPr>
        <w:spacing w:before="0" w:after="160"/>
        <w:jc w:val="left"/>
        <w:rPr>
          <w:del w:id="4556" w:author="Houyem Rais" w:date="2024-02-22T14:46:00Z"/>
        </w:rPr>
        <w:pPrChange w:id="4557" w:author="Houyem Rais" w:date="2024-02-22T14:49:00Z">
          <w:pPr/>
        </w:pPrChange>
      </w:pPr>
      <w:del w:id="4558" w:author="Houyem Rais" w:date="2024-02-22T14:46:00Z">
        <w:r w:rsidRPr="00343F01" w:rsidDel="00201166">
          <w:delText>Généralement, le financement privé est mis à la disposition des projets de PPP sans recours ou à recours limité en utilisant les principes du financement de projet. La structure du capital d'une transaction de financement de projet peut varier considérablement entre les secteurs, les pays et être très dépendante de la maturité du marché du financement de projet dans une région donnée.</w:delText>
        </w:r>
      </w:del>
    </w:p>
    <w:p w14:paraId="0DE8C9F0" w14:textId="7F1F5207" w:rsidR="00DD7063" w:rsidRPr="00343F01" w:rsidDel="00201166" w:rsidRDefault="00DD7063" w:rsidP="00D62BC5">
      <w:pPr>
        <w:spacing w:before="0" w:after="160"/>
        <w:jc w:val="left"/>
        <w:rPr>
          <w:del w:id="4559" w:author="Houyem Rais" w:date="2024-02-22T14:46:00Z"/>
        </w:rPr>
        <w:pPrChange w:id="4560" w:author="Houyem Rais" w:date="2024-02-22T14:49:00Z">
          <w:pPr/>
        </w:pPrChange>
      </w:pPr>
      <w:del w:id="4561" w:author="Houyem Rais" w:date="2024-02-22T14:46:00Z">
        <w:r w:rsidRPr="00343F01" w:rsidDel="00201166">
          <w:delText>Dans le cadre des accords de financement de projets, les dettes de premier rang (sous la forme de prêts bancaires ou d'obligations) représentent généralement la plus forte proportion du besoin de financement commercial (c'est-à-dire non public) (souvent compris entre 70% et 90%), le reste venant habituellement sous la forme de fonds propres du projet. La proportion de la dette par rapport aux fonds propres sera souvent fixée par les prêteurs de premier rang à un niveau correspondant au profil de risque du projet, de sorte que les projets présentant des profils de risque plus élevés nécessitent une plus grande participation en fonds propres.</w:delText>
        </w:r>
      </w:del>
    </w:p>
    <w:p w14:paraId="3697A4BA" w14:textId="21B75483" w:rsidR="00DD7063" w:rsidRPr="00343F01" w:rsidDel="00201166" w:rsidRDefault="00DD7063" w:rsidP="00D62BC5">
      <w:pPr>
        <w:spacing w:before="0" w:after="160"/>
        <w:jc w:val="left"/>
        <w:rPr>
          <w:del w:id="4562" w:author="Houyem Rais" w:date="2024-02-22T14:46:00Z"/>
        </w:rPr>
        <w:pPrChange w:id="4563" w:author="Houyem Rais" w:date="2024-02-22T14:49:00Z">
          <w:pPr/>
        </w:pPrChange>
      </w:pPr>
      <w:del w:id="4564" w:author="Houyem Rais" w:date="2024-02-22T14:46:00Z">
        <w:r w:rsidRPr="00343F01" w:rsidDel="00201166">
          <w:delText>Le tableau ci-dessous identifie et décrit les différentes sources de financement privé et commercial qui pourraient s’appliquer au projet.</w:delText>
        </w:r>
      </w:del>
    </w:p>
    <w:p w14:paraId="72974850" w14:textId="56036287" w:rsidR="00DD7063" w:rsidRPr="00343F01" w:rsidDel="00201166" w:rsidRDefault="00DD7063" w:rsidP="00D62BC5">
      <w:pPr>
        <w:spacing w:before="0" w:after="160"/>
        <w:jc w:val="left"/>
        <w:rPr>
          <w:del w:id="4565" w:author="Houyem Rais" w:date="2024-02-22T14:46:00Z"/>
        </w:rPr>
        <w:pPrChange w:id="4566" w:author="Houyem Rais" w:date="2024-02-22T14:49:00Z">
          <w:pPr>
            <w:pStyle w:val="Caption"/>
          </w:pPr>
        </w:pPrChange>
      </w:pPr>
      <w:bookmarkStart w:id="4567" w:name="_Toc129968894"/>
      <w:bookmarkStart w:id="4568" w:name="_Toc152165453"/>
      <w:del w:id="4569"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15</w:delText>
        </w:r>
        <w:r w:rsidR="00B0561B" w:rsidDel="00201166">
          <w:rPr>
            <w:noProof/>
          </w:rPr>
          <w:fldChar w:fldCharType="end"/>
        </w:r>
        <w:r w:rsidRPr="00343F01" w:rsidDel="00201166">
          <w:delText xml:space="preserve"> Sources de financement privé et commercial applicables au projet de l'autoroute Lagos-Abidjan</w:delText>
        </w:r>
        <w:bookmarkEnd w:id="4567"/>
        <w:bookmarkEnd w:id="4568"/>
      </w:del>
    </w:p>
    <w:tbl>
      <w:tblPr>
        <w:tblW w:w="9541"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8"/>
        <w:gridCol w:w="4094"/>
        <w:gridCol w:w="3989"/>
      </w:tblGrid>
      <w:tr w:rsidR="00DD7063" w:rsidRPr="00343F01" w:rsidDel="00201166" w14:paraId="61735F1C" w14:textId="0C8D35D5">
        <w:trPr>
          <w:trHeight w:val="418"/>
          <w:tblHeader/>
          <w:del w:id="4570" w:author="Houyem Rais" w:date="2024-02-22T14:46:00Z"/>
        </w:trPr>
        <w:tc>
          <w:tcPr>
            <w:tcW w:w="1458" w:type="dxa"/>
            <w:shd w:val="clear" w:color="auto" w:fill="D9D9D9" w:themeFill="background1" w:themeFillShade="D9"/>
            <w:tcMar>
              <w:top w:w="0" w:type="dxa"/>
              <w:left w:w="108" w:type="dxa"/>
              <w:bottom w:w="0" w:type="dxa"/>
              <w:right w:w="108" w:type="dxa"/>
            </w:tcMar>
            <w:vAlign w:val="center"/>
            <w:hideMark/>
          </w:tcPr>
          <w:p w14:paraId="30BE0F9D" w14:textId="04B42B36" w:rsidR="00DD7063" w:rsidRPr="00343F01" w:rsidDel="00201166" w:rsidRDefault="00DD7063" w:rsidP="00D62BC5">
            <w:pPr>
              <w:spacing w:before="0" w:after="160"/>
              <w:jc w:val="left"/>
              <w:rPr>
                <w:del w:id="4571" w:author="Houyem Rais" w:date="2024-02-22T14:46:00Z"/>
                <w:b/>
                <w:bCs/>
                <w:sz w:val="20"/>
                <w:szCs w:val="20"/>
              </w:rPr>
              <w:pPrChange w:id="4572" w:author="Houyem Rais" w:date="2024-02-22T14:49:00Z">
                <w:pPr>
                  <w:spacing w:before="20" w:after="40" w:line="240" w:lineRule="auto"/>
                </w:pPr>
              </w:pPrChange>
            </w:pPr>
            <w:del w:id="4573" w:author="Houyem Rais" w:date="2024-02-22T14:46:00Z">
              <w:r w:rsidRPr="00343F01" w:rsidDel="00201166">
                <w:rPr>
                  <w:b/>
                  <w:bCs/>
                  <w:sz w:val="20"/>
                  <w:szCs w:val="20"/>
                </w:rPr>
                <w:delText>Source de financement</w:delText>
              </w:r>
            </w:del>
          </w:p>
        </w:tc>
        <w:tc>
          <w:tcPr>
            <w:tcW w:w="4094" w:type="dxa"/>
            <w:shd w:val="clear" w:color="auto" w:fill="D9D9D9" w:themeFill="background1" w:themeFillShade="D9"/>
            <w:tcMar>
              <w:top w:w="0" w:type="dxa"/>
              <w:left w:w="108" w:type="dxa"/>
              <w:bottom w:w="0" w:type="dxa"/>
              <w:right w:w="108" w:type="dxa"/>
            </w:tcMar>
            <w:vAlign w:val="center"/>
            <w:hideMark/>
          </w:tcPr>
          <w:p w14:paraId="0669B8E7" w14:textId="4F150D7F" w:rsidR="00DD7063" w:rsidRPr="00343F01" w:rsidDel="00201166" w:rsidRDefault="00DD7063" w:rsidP="00D62BC5">
            <w:pPr>
              <w:spacing w:before="0" w:after="160"/>
              <w:jc w:val="left"/>
              <w:rPr>
                <w:del w:id="4574" w:author="Houyem Rais" w:date="2024-02-22T14:46:00Z"/>
                <w:b/>
                <w:bCs/>
                <w:sz w:val="20"/>
                <w:szCs w:val="20"/>
              </w:rPr>
              <w:pPrChange w:id="4575" w:author="Houyem Rais" w:date="2024-02-22T14:49:00Z">
                <w:pPr>
                  <w:spacing w:before="20" w:after="40" w:line="240" w:lineRule="auto"/>
                </w:pPr>
              </w:pPrChange>
            </w:pPr>
            <w:del w:id="4576" w:author="Houyem Rais" w:date="2024-02-22T14:46:00Z">
              <w:r w:rsidRPr="00343F01" w:rsidDel="00201166">
                <w:rPr>
                  <w:b/>
                  <w:bCs/>
                  <w:sz w:val="20"/>
                  <w:szCs w:val="20"/>
                </w:rPr>
                <w:delText>Description / Caractéristique</w:delText>
              </w:r>
            </w:del>
          </w:p>
        </w:tc>
        <w:tc>
          <w:tcPr>
            <w:tcW w:w="3989" w:type="dxa"/>
            <w:shd w:val="clear" w:color="auto" w:fill="D9D9D9" w:themeFill="background1" w:themeFillShade="D9"/>
            <w:tcMar>
              <w:top w:w="0" w:type="dxa"/>
              <w:left w:w="108" w:type="dxa"/>
              <w:bottom w:w="0" w:type="dxa"/>
              <w:right w:w="108" w:type="dxa"/>
            </w:tcMar>
            <w:vAlign w:val="center"/>
            <w:hideMark/>
          </w:tcPr>
          <w:p w14:paraId="20E7389B" w14:textId="091BDA2A" w:rsidR="00DD7063" w:rsidRPr="00343F01" w:rsidDel="00201166" w:rsidRDefault="00DD7063" w:rsidP="00D62BC5">
            <w:pPr>
              <w:spacing w:before="0" w:after="160"/>
              <w:jc w:val="left"/>
              <w:rPr>
                <w:del w:id="4577" w:author="Houyem Rais" w:date="2024-02-22T14:46:00Z"/>
                <w:b/>
                <w:bCs/>
                <w:sz w:val="20"/>
                <w:szCs w:val="20"/>
              </w:rPr>
              <w:pPrChange w:id="4578" w:author="Houyem Rais" w:date="2024-02-22T14:49:00Z">
                <w:pPr>
                  <w:spacing w:before="20" w:after="40" w:line="240" w:lineRule="auto"/>
                </w:pPr>
              </w:pPrChange>
            </w:pPr>
            <w:del w:id="4579" w:author="Houyem Rais" w:date="2024-02-22T14:46:00Z">
              <w:r w:rsidRPr="00343F01" w:rsidDel="00201166">
                <w:rPr>
                  <w:b/>
                  <w:bCs/>
                  <w:sz w:val="20"/>
                  <w:szCs w:val="20"/>
                </w:rPr>
                <w:delText>Position actuelle du marché / tendances</w:delText>
              </w:r>
            </w:del>
          </w:p>
        </w:tc>
      </w:tr>
      <w:tr w:rsidR="00DD7063" w:rsidRPr="00343F01" w:rsidDel="00201166" w14:paraId="08C5C631" w14:textId="6C2A6FB5">
        <w:trPr>
          <w:trHeight w:val="20"/>
          <w:del w:id="4580" w:author="Houyem Rais" w:date="2024-02-22T14:46:00Z"/>
        </w:trPr>
        <w:tc>
          <w:tcPr>
            <w:tcW w:w="1458" w:type="dxa"/>
            <w:shd w:val="clear" w:color="auto" w:fill="auto"/>
            <w:tcMar>
              <w:top w:w="0" w:type="dxa"/>
              <w:left w:w="108" w:type="dxa"/>
              <w:bottom w:w="0" w:type="dxa"/>
              <w:right w:w="108" w:type="dxa"/>
            </w:tcMar>
            <w:hideMark/>
          </w:tcPr>
          <w:p w14:paraId="221495FB" w14:textId="40A2BD0C" w:rsidR="00DD7063" w:rsidRPr="00343F01" w:rsidDel="00201166" w:rsidRDefault="00DD7063" w:rsidP="00D62BC5">
            <w:pPr>
              <w:spacing w:before="0" w:after="160"/>
              <w:jc w:val="left"/>
              <w:rPr>
                <w:del w:id="4581" w:author="Houyem Rais" w:date="2024-02-22T14:46:00Z"/>
                <w:sz w:val="20"/>
                <w:szCs w:val="20"/>
              </w:rPr>
              <w:pPrChange w:id="4582" w:author="Houyem Rais" w:date="2024-02-22T14:49:00Z">
                <w:pPr>
                  <w:spacing w:before="20" w:after="40" w:line="240" w:lineRule="auto"/>
                </w:pPr>
              </w:pPrChange>
            </w:pPr>
            <w:del w:id="4583" w:author="Houyem Rais" w:date="2024-02-22T14:46:00Z">
              <w:r w:rsidRPr="00343F01" w:rsidDel="00201166">
                <w:rPr>
                  <w:sz w:val="20"/>
                  <w:szCs w:val="20"/>
                </w:rPr>
                <w:delText>Les banques commerciales</w:delText>
              </w:r>
            </w:del>
          </w:p>
          <w:p w14:paraId="0ACA8BBD" w14:textId="066DF147" w:rsidR="00DD7063" w:rsidRPr="00343F01" w:rsidDel="00201166" w:rsidRDefault="00DD7063" w:rsidP="00D62BC5">
            <w:pPr>
              <w:spacing w:before="0" w:after="160"/>
              <w:jc w:val="left"/>
              <w:rPr>
                <w:del w:id="4584" w:author="Houyem Rais" w:date="2024-02-22T14:46:00Z"/>
                <w:sz w:val="20"/>
                <w:szCs w:val="20"/>
              </w:rPr>
              <w:pPrChange w:id="4585" w:author="Houyem Rais" w:date="2024-02-22T14:49:00Z">
                <w:pPr>
                  <w:spacing w:before="20" w:after="40" w:line="240" w:lineRule="auto"/>
                </w:pPr>
              </w:pPrChange>
            </w:pPr>
            <w:del w:id="4586" w:author="Houyem Rais" w:date="2024-02-22T14:46:00Z">
              <w:r w:rsidRPr="00343F01" w:rsidDel="00201166">
                <w:rPr>
                  <w:sz w:val="20"/>
                  <w:szCs w:val="20"/>
                </w:rPr>
                <w:delText> </w:delText>
              </w:r>
            </w:del>
          </w:p>
        </w:tc>
        <w:tc>
          <w:tcPr>
            <w:tcW w:w="4094" w:type="dxa"/>
            <w:shd w:val="clear" w:color="auto" w:fill="auto"/>
            <w:tcMar>
              <w:top w:w="0" w:type="dxa"/>
              <w:left w:w="108" w:type="dxa"/>
              <w:bottom w:w="0" w:type="dxa"/>
              <w:right w:w="108" w:type="dxa"/>
            </w:tcMar>
            <w:hideMark/>
          </w:tcPr>
          <w:p w14:paraId="175F8510" w14:textId="7064951B" w:rsidR="00DD7063" w:rsidRPr="00343F01" w:rsidDel="00201166" w:rsidRDefault="00DD7063" w:rsidP="00D62BC5">
            <w:pPr>
              <w:spacing w:before="0" w:after="160"/>
              <w:jc w:val="left"/>
              <w:rPr>
                <w:del w:id="4587" w:author="Houyem Rais" w:date="2024-02-22T14:46:00Z"/>
                <w:sz w:val="20"/>
                <w:szCs w:val="20"/>
              </w:rPr>
              <w:pPrChange w:id="4588" w:author="Houyem Rais" w:date="2024-02-22T14:49:00Z">
                <w:pPr>
                  <w:numPr>
                    <w:numId w:val="29"/>
                  </w:numPr>
                  <w:spacing w:before="20" w:after="40" w:line="240" w:lineRule="auto"/>
                  <w:ind w:left="360" w:hanging="360"/>
                </w:pPr>
              </w:pPrChange>
            </w:pPr>
            <w:del w:id="4589" w:author="Houyem Rais" w:date="2024-02-22T14:46:00Z">
              <w:r w:rsidRPr="00343F01" w:rsidDel="00201166">
                <w:rPr>
                  <w:sz w:val="20"/>
                  <w:szCs w:val="20"/>
                </w:rPr>
                <w:delText>Les prêts accordés par les banques commerciales sous la forme de dette senior sont les formes de financement les plus courantes et souvent les moins chères disponibles pour les projets d'infrastructure.</w:delText>
              </w:r>
            </w:del>
          </w:p>
          <w:p w14:paraId="46808184" w14:textId="21FE14EA" w:rsidR="00DD7063" w:rsidRPr="00343F01" w:rsidDel="00201166" w:rsidRDefault="00DD7063" w:rsidP="00D62BC5">
            <w:pPr>
              <w:spacing w:before="0" w:after="160"/>
              <w:jc w:val="left"/>
              <w:rPr>
                <w:del w:id="4590" w:author="Houyem Rais" w:date="2024-02-22T14:46:00Z"/>
                <w:sz w:val="20"/>
                <w:szCs w:val="20"/>
              </w:rPr>
              <w:pPrChange w:id="4591" w:author="Houyem Rais" w:date="2024-02-22T14:49:00Z">
                <w:pPr>
                  <w:numPr>
                    <w:numId w:val="29"/>
                  </w:numPr>
                  <w:spacing w:before="20" w:after="40" w:line="240" w:lineRule="auto"/>
                  <w:ind w:left="360" w:hanging="360"/>
                </w:pPr>
              </w:pPrChange>
            </w:pPr>
            <w:del w:id="4592" w:author="Houyem Rais" w:date="2024-02-22T14:46:00Z">
              <w:r w:rsidRPr="00343F01" w:rsidDel="00201166">
                <w:rPr>
                  <w:sz w:val="20"/>
                  <w:szCs w:val="20"/>
                </w:rPr>
                <w:delText>Les conditions des prêts sont souvent attrayantes en raison de la concurrence sur le marché des prêts</w:delText>
              </w:r>
            </w:del>
          </w:p>
          <w:p w14:paraId="4AF58277" w14:textId="4512605D" w:rsidR="00DD7063" w:rsidRPr="00343F01" w:rsidDel="00201166" w:rsidRDefault="00DD7063" w:rsidP="00D62BC5">
            <w:pPr>
              <w:spacing w:before="0" w:after="160"/>
              <w:jc w:val="left"/>
              <w:rPr>
                <w:del w:id="4593" w:author="Houyem Rais" w:date="2024-02-22T14:46:00Z"/>
                <w:sz w:val="20"/>
                <w:szCs w:val="20"/>
              </w:rPr>
              <w:pPrChange w:id="4594" w:author="Houyem Rais" w:date="2024-02-22T14:49:00Z">
                <w:pPr>
                  <w:numPr>
                    <w:numId w:val="29"/>
                  </w:numPr>
                  <w:spacing w:before="20" w:after="40" w:line="240" w:lineRule="auto"/>
                  <w:ind w:left="360" w:hanging="360"/>
                </w:pPr>
              </w:pPrChange>
            </w:pPr>
            <w:del w:id="4595" w:author="Houyem Rais" w:date="2024-02-22T14:46:00Z">
              <w:r w:rsidRPr="00343F01" w:rsidDel="00201166">
                <w:rPr>
                  <w:sz w:val="20"/>
                  <w:szCs w:val="20"/>
                </w:rPr>
                <w:delText xml:space="preserve">Les banques commerciales ont un bon historique de respect des délais </w:delText>
              </w:r>
            </w:del>
          </w:p>
          <w:p w14:paraId="479ADD15" w14:textId="5A620C87" w:rsidR="00DD7063" w:rsidRPr="00343F01" w:rsidDel="00201166" w:rsidRDefault="00DD7063" w:rsidP="00D62BC5">
            <w:pPr>
              <w:spacing w:before="0" w:after="160"/>
              <w:jc w:val="left"/>
              <w:rPr>
                <w:del w:id="4596" w:author="Houyem Rais" w:date="2024-02-22T14:46:00Z"/>
                <w:sz w:val="20"/>
                <w:szCs w:val="20"/>
              </w:rPr>
              <w:pPrChange w:id="4597" w:author="Houyem Rais" w:date="2024-02-22T14:49:00Z">
                <w:pPr>
                  <w:numPr>
                    <w:numId w:val="29"/>
                  </w:numPr>
                  <w:spacing w:before="20" w:after="40" w:line="240" w:lineRule="auto"/>
                  <w:ind w:left="360" w:hanging="360"/>
                </w:pPr>
              </w:pPrChange>
            </w:pPr>
            <w:del w:id="4598" w:author="Houyem Rais" w:date="2024-02-22T14:46:00Z">
              <w:r w:rsidRPr="00343F01" w:rsidDel="00201166">
                <w:rPr>
                  <w:sz w:val="20"/>
                  <w:szCs w:val="20"/>
                </w:rPr>
                <w:delText>Les caractéristiques des prêts comprennent : les conditions du tirage ; les échéanciers de remboursement ; le mécanisme de gestion du changement pendant l’exploitation ; les stratégies de couverture du risque de taux et les comptes de réserve</w:delText>
              </w:r>
            </w:del>
          </w:p>
          <w:p w14:paraId="1B203DE8" w14:textId="2F91C24A" w:rsidR="00DD7063" w:rsidRPr="00343F01" w:rsidDel="00201166" w:rsidRDefault="00DD7063" w:rsidP="00D62BC5">
            <w:pPr>
              <w:spacing w:before="0" w:after="160"/>
              <w:jc w:val="left"/>
              <w:rPr>
                <w:del w:id="4599" w:author="Houyem Rais" w:date="2024-02-22T14:46:00Z"/>
                <w:sz w:val="20"/>
                <w:szCs w:val="20"/>
              </w:rPr>
              <w:pPrChange w:id="4600" w:author="Houyem Rais" w:date="2024-02-22T14:49:00Z">
                <w:pPr>
                  <w:numPr>
                    <w:numId w:val="29"/>
                  </w:numPr>
                  <w:spacing w:before="20" w:after="40" w:line="240" w:lineRule="auto"/>
                  <w:ind w:left="360" w:hanging="360"/>
                </w:pPr>
              </w:pPrChange>
            </w:pPr>
            <w:del w:id="4601" w:author="Houyem Rais" w:date="2024-02-22T14:46:00Z">
              <w:r w:rsidRPr="00343F01" w:rsidDel="00201166">
                <w:rPr>
                  <w:sz w:val="20"/>
                  <w:szCs w:val="20"/>
                </w:rPr>
                <w:delText>Les contraintes potentielles comprennent l'évaluation de la profondeur du marché et l'aversion pour les zones présentant un risque politique</w:delText>
              </w:r>
            </w:del>
          </w:p>
          <w:p w14:paraId="3EF3A780" w14:textId="05D7578B" w:rsidR="00DD7063" w:rsidRPr="00343F01" w:rsidDel="00201166" w:rsidRDefault="00DD7063" w:rsidP="00D62BC5">
            <w:pPr>
              <w:spacing w:before="0" w:after="160"/>
              <w:jc w:val="left"/>
              <w:rPr>
                <w:del w:id="4602" w:author="Houyem Rais" w:date="2024-02-22T14:46:00Z"/>
                <w:sz w:val="20"/>
                <w:szCs w:val="20"/>
              </w:rPr>
              <w:pPrChange w:id="4603" w:author="Houyem Rais" w:date="2024-02-22T14:49:00Z">
                <w:pPr>
                  <w:spacing w:before="20" w:after="40" w:line="240" w:lineRule="auto"/>
                </w:pPr>
              </w:pPrChange>
            </w:pPr>
          </w:p>
        </w:tc>
        <w:tc>
          <w:tcPr>
            <w:tcW w:w="3989" w:type="dxa"/>
            <w:shd w:val="clear" w:color="auto" w:fill="auto"/>
            <w:tcMar>
              <w:top w:w="0" w:type="dxa"/>
              <w:left w:w="108" w:type="dxa"/>
              <w:bottom w:w="0" w:type="dxa"/>
              <w:right w:w="108" w:type="dxa"/>
            </w:tcMar>
            <w:hideMark/>
          </w:tcPr>
          <w:p w14:paraId="246DB883" w14:textId="6C5F091E" w:rsidR="00DD7063" w:rsidRPr="00343F01" w:rsidDel="00201166" w:rsidRDefault="00DD7063" w:rsidP="00D62BC5">
            <w:pPr>
              <w:spacing w:before="0" w:after="160"/>
              <w:jc w:val="left"/>
              <w:rPr>
                <w:del w:id="4604" w:author="Houyem Rais" w:date="2024-02-22T14:46:00Z"/>
                <w:sz w:val="20"/>
                <w:szCs w:val="20"/>
              </w:rPr>
              <w:pPrChange w:id="4605" w:author="Houyem Rais" w:date="2024-02-22T14:49:00Z">
                <w:pPr>
                  <w:numPr>
                    <w:numId w:val="29"/>
                  </w:numPr>
                  <w:spacing w:before="20" w:after="40" w:line="240" w:lineRule="auto"/>
                  <w:ind w:left="360" w:hanging="360"/>
                </w:pPr>
              </w:pPrChange>
            </w:pPr>
            <w:del w:id="4606" w:author="Houyem Rais" w:date="2024-02-22T14:46:00Z">
              <w:r w:rsidRPr="00343F01" w:rsidDel="00201166">
                <w:rPr>
                  <w:sz w:val="20"/>
                  <w:szCs w:val="20"/>
                </w:rPr>
                <w:delText>Accroissement de la liquidité, notamment en devises locales</w:delText>
              </w:r>
            </w:del>
          </w:p>
          <w:p w14:paraId="204C395B" w14:textId="7BEB8044" w:rsidR="00DD7063" w:rsidRPr="00343F01" w:rsidDel="00201166" w:rsidRDefault="00DD7063" w:rsidP="00D62BC5">
            <w:pPr>
              <w:spacing w:before="0" w:after="160"/>
              <w:jc w:val="left"/>
              <w:rPr>
                <w:del w:id="4607" w:author="Houyem Rais" w:date="2024-02-22T14:46:00Z"/>
                <w:sz w:val="20"/>
                <w:szCs w:val="20"/>
              </w:rPr>
              <w:pPrChange w:id="4608" w:author="Houyem Rais" w:date="2024-02-22T14:49:00Z">
                <w:pPr>
                  <w:numPr>
                    <w:numId w:val="29"/>
                  </w:numPr>
                  <w:spacing w:before="20" w:after="40" w:line="240" w:lineRule="auto"/>
                  <w:ind w:left="360" w:hanging="360"/>
                </w:pPr>
              </w:pPrChange>
            </w:pPr>
            <w:del w:id="4609" w:author="Houyem Rais" w:date="2024-02-22T14:46:00Z">
              <w:r w:rsidRPr="00343F01" w:rsidDel="00201166">
                <w:rPr>
                  <w:sz w:val="20"/>
                  <w:szCs w:val="20"/>
                </w:rPr>
                <w:delText>La tendance actuelle est à la hausse des prix initiaux avec l'idée d'être refinancé après l'achèvement</w:delText>
              </w:r>
            </w:del>
          </w:p>
          <w:p w14:paraId="274121A4" w14:textId="0DEF9CED" w:rsidR="00DD7063" w:rsidRPr="00343F01" w:rsidDel="00201166" w:rsidRDefault="00DD7063" w:rsidP="00D62BC5">
            <w:pPr>
              <w:spacing w:before="0" w:after="160"/>
              <w:jc w:val="left"/>
              <w:rPr>
                <w:del w:id="4610" w:author="Houyem Rais" w:date="2024-02-22T14:46:00Z"/>
                <w:sz w:val="20"/>
                <w:szCs w:val="20"/>
              </w:rPr>
              <w:pPrChange w:id="4611" w:author="Houyem Rais" w:date="2024-02-22T14:49:00Z">
                <w:pPr>
                  <w:numPr>
                    <w:numId w:val="29"/>
                  </w:numPr>
                  <w:spacing w:before="20" w:after="40" w:line="240" w:lineRule="auto"/>
                  <w:ind w:left="360" w:hanging="360"/>
                </w:pPr>
              </w:pPrChange>
            </w:pPr>
            <w:del w:id="4612" w:author="Houyem Rais" w:date="2024-02-22T14:46:00Z">
              <w:r w:rsidRPr="00343F01" w:rsidDel="00201166">
                <w:rPr>
                  <w:sz w:val="20"/>
                  <w:szCs w:val="20"/>
                </w:rPr>
                <w:delText>Retour progressif à des maturités plus longes (15-20 ans et plus), mais peut inclure des clauses conservatrices</w:delText>
              </w:r>
            </w:del>
          </w:p>
          <w:p w14:paraId="08B4524B" w14:textId="5D89024F" w:rsidR="00DD7063" w:rsidRPr="00343F01" w:rsidDel="00201166" w:rsidRDefault="00DD7063" w:rsidP="00D62BC5">
            <w:pPr>
              <w:spacing w:before="0" w:after="160"/>
              <w:jc w:val="left"/>
              <w:rPr>
                <w:del w:id="4613" w:author="Houyem Rais" w:date="2024-02-22T14:46:00Z"/>
                <w:sz w:val="20"/>
                <w:szCs w:val="20"/>
              </w:rPr>
              <w:pPrChange w:id="4614" w:author="Houyem Rais" w:date="2024-02-22T14:49:00Z">
                <w:pPr>
                  <w:numPr>
                    <w:numId w:val="29"/>
                  </w:numPr>
                  <w:spacing w:before="20" w:after="40" w:line="240" w:lineRule="auto"/>
                  <w:ind w:left="360" w:hanging="360"/>
                </w:pPr>
              </w:pPrChange>
            </w:pPr>
            <w:del w:id="4615" w:author="Houyem Rais" w:date="2024-02-22T14:46:00Z">
              <w:r w:rsidRPr="00343F01" w:rsidDel="00201166">
                <w:rPr>
                  <w:sz w:val="20"/>
                  <w:szCs w:val="20"/>
                </w:rPr>
                <w:delText>Les prêteurs sont devenus beaucoup plus sélectifs et ne s’intéressent qu’à des projets bien structurés et de plus en plus axés sur le client</w:delText>
              </w:r>
            </w:del>
          </w:p>
        </w:tc>
      </w:tr>
      <w:tr w:rsidR="00DD7063" w:rsidRPr="00343F01" w:rsidDel="00201166" w14:paraId="5E4B9B68" w14:textId="704E1BBF">
        <w:trPr>
          <w:trHeight w:val="20"/>
          <w:del w:id="4616" w:author="Houyem Rais" w:date="2024-02-22T14:46:00Z"/>
        </w:trPr>
        <w:tc>
          <w:tcPr>
            <w:tcW w:w="1458" w:type="dxa"/>
            <w:shd w:val="clear" w:color="auto" w:fill="auto"/>
            <w:tcMar>
              <w:top w:w="0" w:type="dxa"/>
              <w:left w:w="108" w:type="dxa"/>
              <w:bottom w:w="0" w:type="dxa"/>
              <w:right w:w="108" w:type="dxa"/>
            </w:tcMar>
          </w:tcPr>
          <w:p w14:paraId="2650E918" w14:textId="3DB345DD" w:rsidR="00DD7063" w:rsidRPr="00343F01" w:rsidDel="00201166" w:rsidRDefault="00DD7063" w:rsidP="00D62BC5">
            <w:pPr>
              <w:spacing w:before="0" w:after="160"/>
              <w:jc w:val="left"/>
              <w:rPr>
                <w:del w:id="4617" w:author="Houyem Rais" w:date="2024-02-22T14:46:00Z"/>
                <w:sz w:val="20"/>
                <w:szCs w:val="20"/>
              </w:rPr>
              <w:pPrChange w:id="4618" w:author="Houyem Rais" w:date="2024-02-22T14:49:00Z">
                <w:pPr>
                  <w:spacing w:before="20" w:after="40" w:line="240" w:lineRule="auto"/>
                </w:pPr>
              </w:pPrChange>
            </w:pPr>
            <w:del w:id="4619" w:author="Houyem Rais" w:date="2024-02-22T14:46:00Z">
              <w:r w:rsidRPr="00343F01" w:rsidDel="00201166">
                <w:rPr>
                  <w:sz w:val="20"/>
                  <w:szCs w:val="20"/>
                </w:rPr>
                <w:delText>Agences de crédit à l'exportation (</w:delText>
              </w:r>
              <w:r w:rsidRPr="00343F01" w:rsidDel="00201166">
                <w:rPr>
                  <w:i/>
                  <w:iCs/>
                  <w:sz w:val="20"/>
                  <w:szCs w:val="20"/>
                </w:rPr>
                <w:delText>Export Credit Agency</w:delText>
              </w:r>
              <w:r w:rsidRPr="00343F01" w:rsidDel="00201166">
                <w:rPr>
                  <w:sz w:val="20"/>
                  <w:szCs w:val="20"/>
                </w:rPr>
                <w:delText xml:space="preserve"> ou "ECA")</w:delText>
              </w:r>
            </w:del>
          </w:p>
        </w:tc>
        <w:tc>
          <w:tcPr>
            <w:tcW w:w="4094" w:type="dxa"/>
            <w:shd w:val="clear" w:color="auto" w:fill="auto"/>
            <w:tcMar>
              <w:top w:w="0" w:type="dxa"/>
              <w:left w:w="108" w:type="dxa"/>
              <w:bottom w:w="0" w:type="dxa"/>
              <w:right w:w="108" w:type="dxa"/>
            </w:tcMar>
          </w:tcPr>
          <w:p w14:paraId="090B0667" w14:textId="13FF0588" w:rsidR="00DD7063" w:rsidRPr="00343F01" w:rsidDel="00201166" w:rsidRDefault="00DD7063" w:rsidP="00D62BC5">
            <w:pPr>
              <w:spacing w:before="0" w:after="160"/>
              <w:jc w:val="left"/>
              <w:rPr>
                <w:del w:id="4620" w:author="Houyem Rais" w:date="2024-02-22T14:46:00Z"/>
                <w:sz w:val="20"/>
                <w:szCs w:val="20"/>
              </w:rPr>
              <w:pPrChange w:id="4621" w:author="Houyem Rais" w:date="2024-02-22T14:49:00Z">
                <w:pPr>
                  <w:numPr>
                    <w:numId w:val="29"/>
                  </w:numPr>
                  <w:spacing w:before="20" w:after="40" w:line="240" w:lineRule="auto"/>
                  <w:ind w:left="360" w:hanging="360"/>
                </w:pPr>
              </w:pPrChange>
            </w:pPr>
            <w:del w:id="4622" w:author="Houyem Rais" w:date="2024-02-22T14:46:00Z">
              <w:r w:rsidRPr="00343F01" w:rsidDel="00201166">
                <w:rPr>
                  <w:sz w:val="20"/>
                  <w:szCs w:val="20"/>
                </w:rPr>
                <w:delText>Les ECA sont des institutions privées ou quasi-gouvernementales qui servent d'intermédiaires entre les gouvernements nationaux et les exportateurs pour l'émission de financement à l'exportation. Le financement peut prendre la forme de crédits (soutien financier) ou d'assurance-crédit et de garanties (couverture pure) ou des deux, selon le mandat que l’ECA a reçu de son gouvernement.</w:delText>
              </w:r>
            </w:del>
          </w:p>
          <w:p w14:paraId="0701583E" w14:textId="699E9999" w:rsidR="00DD7063" w:rsidRPr="00343F01" w:rsidDel="00201166" w:rsidRDefault="00DD7063" w:rsidP="00D62BC5">
            <w:pPr>
              <w:spacing w:before="0" w:after="160"/>
              <w:jc w:val="left"/>
              <w:rPr>
                <w:del w:id="4623" w:author="Houyem Rais" w:date="2024-02-22T14:46:00Z"/>
                <w:sz w:val="20"/>
                <w:szCs w:val="20"/>
              </w:rPr>
              <w:pPrChange w:id="4624" w:author="Houyem Rais" w:date="2024-02-22T14:49:00Z">
                <w:pPr>
                  <w:numPr>
                    <w:numId w:val="29"/>
                  </w:numPr>
                  <w:spacing w:before="20" w:after="40" w:line="240" w:lineRule="auto"/>
                  <w:ind w:left="360" w:hanging="360"/>
                </w:pPr>
              </w:pPrChange>
            </w:pPr>
            <w:del w:id="4625" w:author="Houyem Rais" w:date="2024-02-22T14:46:00Z">
              <w:r w:rsidRPr="00343F01" w:rsidDel="00201166">
                <w:rPr>
                  <w:sz w:val="20"/>
                  <w:szCs w:val="20"/>
                </w:rPr>
                <w:delText>Les conditions de financement que l’ECA peut fournir sont régies par les lignes directrices consensuelles de l'OCDE. Cela couvre des domaines tels que :</w:delText>
              </w:r>
            </w:del>
          </w:p>
          <w:p w14:paraId="59A2E630" w14:textId="72832882" w:rsidR="00DD7063" w:rsidRPr="00343F01" w:rsidDel="00201166" w:rsidRDefault="00DD7063" w:rsidP="00D62BC5">
            <w:pPr>
              <w:spacing w:before="0" w:after="160"/>
              <w:jc w:val="left"/>
              <w:rPr>
                <w:del w:id="4626" w:author="Houyem Rais" w:date="2024-02-22T14:46:00Z"/>
                <w:sz w:val="20"/>
                <w:szCs w:val="20"/>
              </w:rPr>
              <w:pPrChange w:id="4627" w:author="Houyem Rais" w:date="2024-02-22T14:49:00Z">
                <w:pPr>
                  <w:numPr>
                    <w:numId w:val="30"/>
                  </w:numPr>
                  <w:spacing w:before="20" w:after="40" w:line="240" w:lineRule="auto"/>
                  <w:ind w:left="360" w:hanging="360"/>
                </w:pPr>
              </w:pPrChange>
            </w:pPr>
            <w:del w:id="4628" w:author="Houyem Rais" w:date="2024-02-22T14:46:00Z">
              <w:r w:rsidRPr="00343F01" w:rsidDel="00201166">
                <w:rPr>
                  <w:sz w:val="20"/>
                  <w:szCs w:val="20"/>
                </w:rPr>
                <w:delText>Exigences spécifiques relatives au « contenu »</w:delText>
              </w:r>
            </w:del>
          </w:p>
          <w:p w14:paraId="5965AAF5" w14:textId="59DD10AD" w:rsidR="00DD7063" w:rsidRPr="00343F01" w:rsidDel="00201166" w:rsidRDefault="00DD7063" w:rsidP="00D62BC5">
            <w:pPr>
              <w:spacing w:before="0" w:after="160"/>
              <w:jc w:val="left"/>
              <w:rPr>
                <w:del w:id="4629" w:author="Houyem Rais" w:date="2024-02-22T14:46:00Z"/>
                <w:sz w:val="20"/>
                <w:szCs w:val="20"/>
              </w:rPr>
              <w:pPrChange w:id="4630" w:author="Houyem Rais" w:date="2024-02-22T14:49:00Z">
                <w:pPr>
                  <w:numPr>
                    <w:numId w:val="30"/>
                  </w:numPr>
                  <w:spacing w:before="20" w:after="40" w:line="240" w:lineRule="auto"/>
                  <w:ind w:left="360" w:hanging="360"/>
                </w:pPr>
              </w:pPrChange>
            </w:pPr>
            <w:del w:id="4631" w:author="Houyem Rais" w:date="2024-02-22T14:46:00Z">
              <w:r w:rsidRPr="00343F01" w:rsidDel="00201166">
                <w:rPr>
                  <w:sz w:val="20"/>
                  <w:szCs w:val="20"/>
                </w:rPr>
                <w:delText>Acompte minimum du contrat de 15%</w:delText>
              </w:r>
            </w:del>
          </w:p>
          <w:p w14:paraId="2C5C6BF2" w14:textId="70FF21B2" w:rsidR="00DD7063" w:rsidRPr="00343F01" w:rsidDel="00201166" w:rsidRDefault="00DD7063" w:rsidP="00D62BC5">
            <w:pPr>
              <w:spacing w:before="0" w:after="160"/>
              <w:jc w:val="left"/>
              <w:rPr>
                <w:del w:id="4632" w:author="Houyem Rais" w:date="2024-02-22T14:46:00Z"/>
                <w:sz w:val="20"/>
                <w:szCs w:val="20"/>
              </w:rPr>
              <w:pPrChange w:id="4633" w:author="Houyem Rais" w:date="2024-02-22T14:49:00Z">
                <w:pPr>
                  <w:numPr>
                    <w:numId w:val="30"/>
                  </w:numPr>
                  <w:spacing w:before="20" w:after="40" w:line="240" w:lineRule="auto"/>
                  <w:ind w:left="360" w:hanging="360"/>
                </w:pPr>
              </w:pPrChange>
            </w:pPr>
            <w:del w:id="4634" w:author="Houyem Rais" w:date="2024-02-22T14:46:00Z">
              <w:r w:rsidRPr="00343F01" w:rsidDel="00201166">
                <w:rPr>
                  <w:sz w:val="20"/>
                  <w:szCs w:val="20"/>
                </w:rPr>
                <w:delText>Soutien plafonné à 85% de la valeur du contrat</w:delText>
              </w:r>
            </w:del>
          </w:p>
          <w:p w14:paraId="70A5EED0" w14:textId="0DF5E506" w:rsidR="00DD7063" w:rsidRPr="00343F01" w:rsidDel="00201166" w:rsidRDefault="00DD7063" w:rsidP="00D62BC5">
            <w:pPr>
              <w:spacing w:before="0" w:after="160"/>
              <w:jc w:val="left"/>
              <w:rPr>
                <w:del w:id="4635" w:author="Houyem Rais" w:date="2024-02-22T14:46:00Z"/>
                <w:sz w:val="20"/>
                <w:szCs w:val="20"/>
              </w:rPr>
              <w:pPrChange w:id="4636" w:author="Houyem Rais" w:date="2024-02-22T14:49:00Z">
                <w:pPr>
                  <w:numPr>
                    <w:numId w:val="29"/>
                  </w:numPr>
                  <w:spacing w:before="20" w:after="40" w:line="240" w:lineRule="auto"/>
                  <w:ind w:left="360" w:hanging="360"/>
                </w:pPr>
              </w:pPrChange>
            </w:pPr>
            <w:del w:id="4637" w:author="Houyem Rais" w:date="2024-02-22T14:46:00Z">
              <w:r w:rsidRPr="00343F01" w:rsidDel="00201166">
                <w:rPr>
                  <w:sz w:val="20"/>
                  <w:szCs w:val="20"/>
                </w:rPr>
                <w:delText>Maturité maximale de 14 ans (durée de vie moyenne de 7,25 ans)</w:delText>
              </w:r>
            </w:del>
          </w:p>
        </w:tc>
        <w:tc>
          <w:tcPr>
            <w:tcW w:w="3989" w:type="dxa"/>
            <w:shd w:val="clear" w:color="auto" w:fill="auto"/>
            <w:tcMar>
              <w:top w:w="0" w:type="dxa"/>
              <w:left w:w="108" w:type="dxa"/>
              <w:bottom w:w="0" w:type="dxa"/>
              <w:right w:w="108" w:type="dxa"/>
            </w:tcMar>
          </w:tcPr>
          <w:p w14:paraId="28C7A1D7" w14:textId="4F307DBA" w:rsidR="00DD7063" w:rsidRPr="00343F01" w:rsidDel="00201166" w:rsidRDefault="00DD7063" w:rsidP="00D62BC5">
            <w:pPr>
              <w:spacing w:before="0" w:after="160"/>
              <w:jc w:val="left"/>
              <w:rPr>
                <w:del w:id="4638" w:author="Houyem Rais" w:date="2024-02-22T14:46:00Z"/>
                <w:sz w:val="20"/>
                <w:szCs w:val="20"/>
              </w:rPr>
              <w:pPrChange w:id="4639" w:author="Houyem Rais" w:date="2024-02-22T14:49:00Z">
                <w:pPr>
                  <w:numPr>
                    <w:numId w:val="29"/>
                  </w:numPr>
                  <w:spacing w:before="20" w:after="40" w:line="240" w:lineRule="auto"/>
                  <w:ind w:left="360" w:hanging="360"/>
                </w:pPr>
              </w:pPrChange>
            </w:pPr>
            <w:del w:id="4640" w:author="Houyem Rais" w:date="2024-02-22T14:46:00Z">
              <w:r w:rsidRPr="00343F01" w:rsidDel="00201166">
                <w:rPr>
                  <w:sz w:val="20"/>
                  <w:szCs w:val="20"/>
                </w:rPr>
                <w:delText>Les ECA disposent actuellement de liquidités importantes</w:delText>
              </w:r>
            </w:del>
          </w:p>
          <w:p w14:paraId="0D988DC0" w14:textId="43B2A58C" w:rsidR="00DD7063" w:rsidRPr="00343F01" w:rsidDel="00201166" w:rsidRDefault="00DD7063" w:rsidP="00D62BC5">
            <w:pPr>
              <w:spacing w:before="0" w:after="160"/>
              <w:jc w:val="left"/>
              <w:rPr>
                <w:del w:id="4641" w:author="Houyem Rais" w:date="2024-02-22T14:46:00Z"/>
                <w:sz w:val="20"/>
                <w:szCs w:val="20"/>
              </w:rPr>
              <w:pPrChange w:id="4642" w:author="Houyem Rais" w:date="2024-02-22T14:49:00Z">
                <w:pPr>
                  <w:numPr>
                    <w:numId w:val="29"/>
                  </w:numPr>
                  <w:spacing w:before="20" w:after="40" w:line="240" w:lineRule="auto"/>
                  <w:ind w:left="360" w:hanging="360"/>
                </w:pPr>
              </w:pPrChange>
            </w:pPr>
            <w:del w:id="4643" w:author="Houyem Rais" w:date="2024-02-22T14:46:00Z">
              <w:r w:rsidRPr="00343F01" w:rsidDel="00201166">
                <w:rPr>
                  <w:sz w:val="20"/>
                  <w:szCs w:val="20"/>
                </w:rPr>
                <w:delText>Elles ont des maturités moyennes relativement attrayantes (maximum de 14 ans), bien qu'elles soient moins flexibles que les banques commerciales</w:delText>
              </w:r>
            </w:del>
          </w:p>
          <w:p w14:paraId="3082ADA8" w14:textId="1F3DF563" w:rsidR="00DD7063" w:rsidRPr="00343F01" w:rsidDel="00201166" w:rsidRDefault="00DD7063" w:rsidP="00D62BC5">
            <w:pPr>
              <w:spacing w:before="0" w:after="160"/>
              <w:jc w:val="left"/>
              <w:rPr>
                <w:del w:id="4644" w:author="Houyem Rais" w:date="2024-02-22T14:46:00Z"/>
                <w:sz w:val="20"/>
                <w:szCs w:val="20"/>
              </w:rPr>
              <w:pPrChange w:id="4645" w:author="Houyem Rais" w:date="2024-02-22T14:49:00Z">
                <w:pPr>
                  <w:numPr>
                    <w:numId w:val="29"/>
                  </w:numPr>
                  <w:spacing w:before="20" w:after="40" w:line="240" w:lineRule="auto"/>
                  <w:ind w:left="360" w:hanging="360"/>
                </w:pPr>
              </w:pPrChange>
            </w:pPr>
            <w:del w:id="4646" w:author="Houyem Rais" w:date="2024-02-22T14:46:00Z">
              <w:r w:rsidRPr="00343F01" w:rsidDel="00201166">
                <w:rPr>
                  <w:sz w:val="20"/>
                  <w:szCs w:val="20"/>
                </w:rPr>
                <w:delText>Les ECA ont tendance à exiger une diligence complète et fastidieuse des projets et transactions proposés. Par conséquent, les ECA peuvent être lentes.</w:delText>
              </w:r>
            </w:del>
          </w:p>
          <w:p w14:paraId="204CD4A2" w14:textId="1CBE2E6C" w:rsidR="00DD7063" w:rsidRPr="00343F01" w:rsidDel="00201166" w:rsidRDefault="00DD7063" w:rsidP="00D62BC5">
            <w:pPr>
              <w:spacing w:before="0" w:after="160"/>
              <w:jc w:val="left"/>
              <w:rPr>
                <w:del w:id="4647" w:author="Houyem Rais" w:date="2024-02-22T14:46:00Z"/>
                <w:sz w:val="20"/>
                <w:szCs w:val="20"/>
              </w:rPr>
              <w:pPrChange w:id="4648" w:author="Houyem Rais" w:date="2024-02-22T14:49:00Z">
                <w:pPr>
                  <w:numPr>
                    <w:numId w:val="29"/>
                  </w:numPr>
                  <w:spacing w:before="20" w:after="40" w:line="240" w:lineRule="auto"/>
                  <w:ind w:left="360" w:hanging="360"/>
                </w:pPr>
              </w:pPrChange>
            </w:pPr>
            <w:del w:id="4649" w:author="Houyem Rais" w:date="2024-02-22T14:46:00Z">
              <w:r w:rsidRPr="00343F01" w:rsidDel="00201166">
                <w:rPr>
                  <w:sz w:val="20"/>
                  <w:szCs w:val="20"/>
                </w:rPr>
                <w:delText>Peuvent être relativement coûteuses - prime initiale payable, mais le taux global est généralement nettement inférieur à celui de la dette senior</w:delText>
              </w:r>
            </w:del>
          </w:p>
          <w:p w14:paraId="3E861315" w14:textId="0A2F67A5" w:rsidR="00DD7063" w:rsidRPr="00343F01" w:rsidDel="00201166" w:rsidRDefault="00DD7063" w:rsidP="00D62BC5">
            <w:pPr>
              <w:spacing w:before="0" w:after="160"/>
              <w:jc w:val="left"/>
              <w:rPr>
                <w:del w:id="4650" w:author="Houyem Rais" w:date="2024-02-22T14:46:00Z"/>
                <w:sz w:val="20"/>
                <w:szCs w:val="20"/>
              </w:rPr>
              <w:pPrChange w:id="4651" w:author="Houyem Rais" w:date="2024-02-22T14:49:00Z">
                <w:pPr>
                  <w:numPr>
                    <w:numId w:val="29"/>
                  </w:numPr>
                  <w:spacing w:before="20" w:after="40" w:line="240" w:lineRule="auto"/>
                  <w:ind w:left="360" w:hanging="360"/>
                </w:pPr>
              </w:pPrChange>
            </w:pPr>
            <w:del w:id="4652" w:author="Houyem Rais" w:date="2024-02-22T14:46:00Z">
              <w:r w:rsidRPr="00343F01" w:rsidDel="00201166">
                <w:rPr>
                  <w:sz w:val="20"/>
                  <w:szCs w:val="20"/>
                </w:rPr>
                <w:delText>Beaucoup plus d'attention aux considérations environnementales</w:delText>
              </w:r>
            </w:del>
          </w:p>
          <w:p w14:paraId="3896EA5D" w14:textId="5E6B23ED" w:rsidR="00DD7063" w:rsidRPr="00343F01" w:rsidDel="00201166" w:rsidRDefault="00DD7063" w:rsidP="00D62BC5">
            <w:pPr>
              <w:spacing w:before="0" w:after="160"/>
              <w:jc w:val="left"/>
              <w:rPr>
                <w:del w:id="4653" w:author="Houyem Rais" w:date="2024-02-22T14:46:00Z"/>
                <w:sz w:val="20"/>
                <w:szCs w:val="20"/>
              </w:rPr>
              <w:pPrChange w:id="4654" w:author="Houyem Rais" w:date="2024-02-22T14:49:00Z">
                <w:pPr>
                  <w:numPr>
                    <w:numId w:val="29"/>
                  </w:numPr>
                  <w:spacing w:before="20" w:after="40" w:line="240" w:lineRule="auto"/>
                  <w:ind w:left="360" w:hanging="360"/>
                </w:pPr>
              </w:pPrChange>
            </w:pPr>
            <w:del w:id="4655" w:author="Houyem Rais" w:date="2024-02-22T14:46:00Z">
              <w:r w:rsidRPr="00343F01" w:rsidDel="00201166">
                <w:rPr>
                  <w:sz w:val="20"/>
                  <w:szCs w:val="20"/>
                </w:rPr>
                <w:delText>Les ECA peuvent fournir une couverture politique et commerciale complète (au profit des banques commerciales) ou des prêts directs</w:delText>
              </w:r>
            </w:del>
          </w:p>
          <w:p w14:paraId="10A9D48B" w14:textId="0668749B" w:rsidR="00DD7063" w:rsidRPr="00343F01" w:rsidDel="00201166" w:rsidRDefault="00DD7063" w:rsidP="00D62BC5">
            <w:pPr>
              <w:spacing w:before="0" w:after="160"/>
              <w:jc w:val="left"/>
              <w:rPr>
                <w:del w:id="4656" w:author="Houyem Rais" w:date="2024-02-22T14:46:00Z"/>
                <w:sz w:val="20"/>
                <w:szCs w:val="20"/>
              </w:rPr>
              <w:pPrChange w:id="4657" w:author="Houyem Rais" w:date="2024-02-22T14:49:00Z">
                <w:pPr>
                  <w:numPr>
                    <w:numId w:val="29"/>
                  </w:numPr>
                  <w:spacing w:before="20" w:after="40" w:line="240" w:lineRule="auto"/>
                  <w:ind w:left="360" w:hanging="360"/>
                </w:pPr>
              </w:pPrChange>
            </w:pPr>
            <w:del w:id="4658" w:author="Houyem Rais" w:date="2024-02-22T14:46:00Z">
              <w:r w:rsidRPr="00343F01" w:rsidDel="00201166">
                <w:rPr>
                  <w:sz w:val="20"/>
                  <w:szCs w:val="20"/>
                </w:rPr>
                <w:delText>Le soutien de l’ECA est généralement directement lié à l'achat de biens et services éligibles auprès de leur(s) pays d'accueil, bien que des installations « non liées » soient également possibles.</w:delText>
              </w:r>
            </w:del>
          </w:p>
        </w:tc>
      </w:tr>
      <w:tr w:rsidR="00DD7063" w:rsidRPr="00343F01" w:rsidDel="00201166" w14:paraId="42338203" w14:textId="6283CC70">
        <w:trPr>
          <w:trHeight w:val="20"/>
          <w:del w:id="4659" w:author="Houyem Rais" w:date="2024-02-22T14:46:00Z"/>
        </w:trPr>
        <w:tc>
          <w:tcPr>
            <w:tcW w:w="1458" w:type="dxa"/>
            <w:shd w:val="clear" w:color="auto" w:fill="auto"/>
            <w:tcMar>
              <w:top w:w="0" w:type="dxa"/>
              <w:left w:w="108" w:type="dxa"/>
              <w:bottom w:w="0" w:type="dxa"/>
              <w:right w:w="108" w:type="dxa"/>
            </w:tcMar>
            <w:hideMark/>
          </w:tcPr>
          <w:p w14:paraId="1595C67E" w14:textId="22CDEC3A" w:rsidR="00DD7063" w:rsidRPr="00343F01" w:rsidDel="00201166" w:rsidRDefault="00DD7063" w:rsidP="00D62BC5">
            <w:pPr>
              <w:spacing w:before="0" w:after="160"/>
              <w:jc w:val="left"/>
              <w:rPr>
                <w:del w:id="4660" w:author="Houyem Rais" w:date="2024-02-22T14:46:00Z"/>
                <w:sz w:val="20"/>
                <w:szCs w:val="20"/>
              </w:rPr>
              <w:pPrChange w:id="4661" w:author="Houyem Rais" w:date="2024-02-22T14:49:00Z">
                <w:pPr>
                  <w:spacing w:before="20" w:after="40" w:line="240" w:lineRule="auto"/>
                </w:pPr>
              </w:pPrChange>
            </w:pPr>
            <w:del w:id="4662" w:author="Houyem Rais" w:date="2024-02-22T14:46:00Z">
              <w:r w:rsidRPr="00343F01" w:rsidDel="00201166">
                <w:rPr>
                  <w:sz w:val="20"/>
                  <w:szCs w:val="20"/>
                </w:rPr>
                <w:delText>Les marchés de capitaux</w:delText>
              </w:r>
            </w:del>
          </w:p>
          <w:p w14:paraId="2DEC7DDB" w14:textId="0EB1E0A3" w:rsidR="00DD7063" w:rsidRPr="00343F01" w:rsidDel="00201166" w:rsidRDefault="00DD7063" w:rsidP="00D62BC5">
            <w:pPr>
              <w:spacing w:before="0" w:after="160"/>
              <w:jc w:val="left"/>
              <w:rPr>
                <w:del w:id="4663" w:author="Houyem Rais" w:date="2024-02-22T14:46:00Z"/>
                <w:sz w:val="20"/>
                <w:szCs w:val="20"/>
              </w:rPr>
              <w:pPrChange w:id="4664" w:author="Houyem Rais" w:date="2024-02-22T14:49:00Z">
                <w:pPr>
                  <w:spacing w:before="20" w:after="40" w:line="240" w:lineRule="auto"/>
                </w:pPr>
              </w:pPrChange>
            </w:pPr>
            <w:del w:id="4665" w:author="Houyem Rais" w:date="2024-02-22T14:46:00Z">
              <w:r w:rsidRPr="00343F01" w:rsidDel="00201166">
                <w:rPr>
                  <w:sz w:val="20"/>
                  <w:szCs w:val="20"/>
                </w:rPr>
                <w:delText>(Obligations)</w:delText>
              </w:r>
            </w:del>
          </w:p>
        </w:tc>
        <w:tc>
          <w:tcPr>
            <w:tcW w:w="4094" w:type="dxa"/>
            <w:shd w:val="clear" w:color="auto" w:fill="auto"/>
            <w:tcMar>
              <w:top w:w="0" w:type="dxa"/>
              <w:left w:w="108" w:type="dxa"/>
              <w:bottom w:w="0" w:type="dxa"/>
              <w:right w:w="108" w:type="dxa"/>
            </w:tcMar>
            <w:hideMark/>
          </w:tcPr>
          <w:p w14:paraId="64A5093B" w14:textId="770810FC" w:rsidR="00DD7063" w:rsidRPr="00343F01" w:rsidDel="00201166" w:rsidRDefault="00DD7063" w:rsidP="00D62BC5">
            <w:pPr>
              <w:spacing w:before="0" w:after="160"/>
              <w:jc w:val="left"/>
              <w:rPr>
                <w:del w:id="4666" w:author="Houyem Rais" w:date="2024-02-22T14:46:00Z"/>
                <w:sz w:val="20"/>
                <w:szCs w:val="20"/>
              </w:rPr>
              <w:pPrChange w:id="4667" w:author="Houyem Rais" w:date="2024-02-22T14:49:00Z">
                <w:pPr>
                  <w:numPr>
                    <w:numId w:val="29"/>
                  </w:numPr>
                  <w:spacing w:before="20" w:after="40" w:line="240" w:lineRule="auto"/>
                  <w:ind w:left="360" w:hanging="360"/>
                </w:pPr>
              </w:pPrChange>
            </w:pPr>
            <w:del w:id="4668" w:author="Houyem Rais" w:date="2024-02-22T14:46:00Z">
              <w:r w:rsidRPr="00343F01" w:rsidDel="00201166">
                <w:rPr>
                  <w:sz w:val="20"/>
                  <w:szCs w:val="20"/>
                </w:rPr>
                <w:delText>Peuvent apporter une durée moyenne de prêt longue</w:delText>
              </w:r>
            </w:del>
          </w:p>
          <w:p w14:paraId="2A6011FF" w14:textId="2187E400" w:rsidR="00DD7063" w:rsidRPr="00343F01" w:rsidDel="00201166" w:rsidRDefault="00DD7063" w:rsidP="00D62BC5">
            <w:pPr>
              <w:spacing w:before="0" w:after="160"/>
              <w:jc w:val="left"/>
              <w:rPr>
                <w:del w:id="4669" w:author="Houyem Rais" w:date="2024-02-22T14:46:00Z"/>
                <w:sz w:val="20"/>
                <w:szCs w:val="20"/>
              </w:rPr>
              <w:pPrChange w:id="4670" w:author="Houyem Rais" w:date="2024-02-22T14:49:00Z">
                <w:pPr>
                  <w:numPr>
                    <w:numId w:val="29"/>
                  </w:numPr>
                  <w:spacing w:before="20" w:after="40" w:line="240" w:lineRule="auto"/>
                  <w:ind w:left="360" w:hanging="360"/>
                </w:pPr>
              </w:pPrChange>
            </w:pPr>
            <w:del w:id="4671" w:author="Houyem Rais" w:date="2024-02-22T14:46:00Z">
              <w:r w:rsidRPr="00343F01" w:rsidDel="00201166">
                <w:rPr>
                  <w:sz w:val="20"/>
                  <w:szCs w:val="20"/>
                </w:rPr>
                <w:delText>Coûts de portage négatifs pendant la construction mais coûts de rupture élevés</w:delText>
              </w:r>
            </w:del>
          </w:p>
          <w:p w14:paraId="429F3D40" w14:textId="175C4214" w:rsidR="00DD7063" w:rsidRPr="00343F01" w:rsidDel="00201166" w:rsidRDefault="00DD7063" w:rsidP="00D62BC5">
            <w:pPr>
              <w:spacing w:before="0" w:after="160"/>
              <w:jc w:val="left"/>
              <w:rPr>
                <w:del w:id="4672" w:author="Houyem Rais" w:date="2024-02-22T14:46:00Z"/>
                <w:sz w:val="20"/>
                <w:szCs w:val="20"/>
              </w:rPr>
              <w:pPrChange w:id="4673" w:author="Houyem Rais" w:date="2024-02-22T14:49:00Z">
                <w:pPr>
                  <w:numPr>
                    <w:numId w:val="29"/>
                  </w:numPr>
                  <w:spacing w:before="20" w:after="40" w:line="240" w:lineRule="auto"/>
                  <w:ind w:left="360" w:hanging="360"/>
                </w:pPr>
              </w:pPrChange>
            </w:pPr>
            <w:del w:id="4674" w:author="Houyem Rais" w:date="2024-02-22T14:46:00Z">
              <w:r w:rsidRPr="00343F01" w:rsidDel="00201166">
                <w:rPr>
                  <w:sz w:val="20"/>
                  <w:szCs w:val="20"/>
                </w:rPr>
                <w:delText>Des exigences rigoureuses en matière de notation de crédit et de divulgation de l’information</w:delText>
              </w:r>
            </w:del>
          </w:p>
          <w:p w14:paraId="71FDA361" w14:textId="765BC7BA" w:rsidR="00DD7063" w:rsidRPr="00343F01" w:rsidDel="00201166" w:rsidRDefault="00DD7063" w:rsidP="00D62BC5">
            <w:pPr>
              <w:spacing w:before="0" w:after="160"/>
              <w:jc w:val="left"/>
              <w:rPr>
                <w:del w:id="4675" w:author="Houyem Rais" w:date="2024-02-22T14:46:00Z"/>
                <w:sz w:val="20"/>
                <w:szCs w:val="20"/>
              </w:rPr>
              <w:pPrChange w:id="4676" w:author="Houyem Rais" w:date="2024-02-22T14:49:00Z">
                <w:pPr>
                  <w:numPr>
                    <w:numId w:val="29"/>
                  </w:numPr>
                  <w:spacing w:before="20" w:after="40" w:line="240" w:lineRule="auto"/>
                  <w:ind w:left="360" w:hanging="360"/>
                </w:pPr>
              </w:pPrChange>
            </w:pPr>
            <w:del w:id="4677" w:author="Houyem Rais" w:date="2024-02-22T14:46:00Z">
              <w:r w:rsidRPr="00343F01" w:rsidDel="00201166">
                <w:rPr>
                  <w:sz w:val="20"/>
                  <w:szCs w:val="20"/>
                </w:rPr>
                <w:delText>Accès à un pool de liquidités alternatif</w:delText>
              </w:r>
            </w:del>
          </w:p>
        </w:tc>
        <w:tc>
          <w:tcPr>
            <w:tcW w:w="3989" w:type="dxa"/>
            <w:shd w:val="clear" w:color="auto" w:fill="auto"/>
            <w:tcMar>
              <w:top w:w="0" w:type="dxa"/>
              <w:left w:w="108" w:type="dxa"/>
              <w:bottom w:w="0" w:type="dxa"/>
              <w:right w:w="108" w:type="dxa"/>
            </w:tcMar>
            <w:hideMark/>
          </w:tcPr>
          <w:p w14:paraId="2A71A5FE" w14:textId="323789C4" w:rsidR="00DD7063" w:rsidRPr="00343F01" w:rsidDel="00201166" w:rsidRDefault="00DD7063" w:rsidP="00D62BC5">
            <w:pPr>
              <w:spacing w:before="0" w:after="160"/>
              <w:jc w:val="left"/>
              <w:rPr>
                <w:del w:id="4678" w:author="Houyem Rais" w:date="2024-02-22T14:46:00Z"/>
                <w:sz w:val="20"/>
                <w:szCs w:val="20"/>
              </w:rPr>
              <w:pPrChange w:id="4679" w:author="Houyem Rais" w:date="2024-02-22T14:49:00Z">
                <w:pPr>
                  <w:numPr>
                    <w:numId w:val="29"/>
                  </w:numPr>
                  <w:spacing w:before="20" w:after="40" w:line="240" w:lineRule="auto"/>
                  <w:ind w:left="360" w:hanging="360"/>
                </w:pPr>
              </w:pPrChange>
            </w:pPr>
            <w:del w:id="4680" w:author="Houyem Rais" w:date="2024-02-22T14:46:00Z">
              <w:r w:rsidRPr="00343F01" w:rsidDel="00201166">
                <w:rPr>
                  <w:sz w:val="20"/>
                  <w:szCs w:val="20"/>
                </w:rPr>
                <w:delText>Le marché teste actuellement l'appétit pour les maturités plus longes</w:delText>
              </w:r>
            </w:del>
          </w:p>
          <w:p w14:paraId="64F9CE86" w14:textId="6002BB8A" w:rsidR="00DD7063" w:rsidRPr="00343F01" w:rsidDel="00201166" w:rsidRDefault="00DD7063" w:rsidP="00D62BC5">
            <w:pPr>
              <w:spacing w:before="0" w:after="160"/>
              <w:jc w:val="left"/>
              <w:rPr>
                <w:del w:id="4681" w:author="Houyem Rais" w:date="2024-02-22T14:46:00Z"/>
                <w:sz w:val="20"/>
                <w:szCs w:val="20"/>
              </w:rPr>
              <w:pPrChange w:id="4682" w:author="Houyem Rais" w:date="2024-02-22T14:49:00Z">
                <w:pPr>
                  <w:numPr>
                    <w:numId w:val="29"/>
                  </w:numPr>
                  <w:spacing w:before="20" w:after="40" w:line="240" w:lineRule="auto"/>
                  <w:ind w:left="360" w:hanging="360"/>
                </w:pPr>
              </w:pPrChange>
            </w:pPr>
            <w:del w:id="4683" w:author="Houyem Rais" w:date="2024-02-22T14:46:00Z">
              <w:r w:rsidRPr="00343F01" w:rsidDel="00201166">
                <w:rPr>
                  <w:sz w:val="20"/>
                  <w:szCs w:val="20"/>
                </w:rPr>
                <w:delText>L'utilisation d'obligations est appropriée dans certaines circonstances (limitées), mais les obligations de projet sont encore limitées dans le financement de projets</w:delText>
              </w:r>
            </w:del>
          </w:p>
          <w:p w14:paraId="5E74CEEF" w14:textId="603B6AF9" w:rsidR="00DD7063" w:rsidRPr="00343F01" w:rsidDel="00201166" w:rsidRDefault="00DD7063" w:rsidP="00D62BC5">
            <w:pPr>
              <w:spacing w:before="0" w:after="160"/>
              <w:jc w:val="left"/>
              <w:rPr>
                <w:del w:id="4684" w:author="Houyem Rais" w:date="2024-02-22T14:46:00Z"/>
                <w:sz w:val="20"/>
                <w:szCs w:val="20"/>
              </w:rPr>
              <w:pPrChange w:id="4685" w:author="Houyem Rais" w:date="2024-02-22T14:49:00Z">
                <w:pPr>
                  <w:numPr>
                    <w:numId w:val="29"/>
                  </w:numPr>
                  <w:spacing w:before="20" w:after="40" w:line="240" w:lineRule="auto"/>
                  <w:ind w:left="360" w:hanging="360"/>
                </w:pPr>
              </w:pPrChange>
            </w:pPr>
            <w:del w:id="4686" w:author="Houyem Rais" w:date="2024-02-22T14:46:00Z">
              <w:r w:rsidRPr="00343F01" w:rsidDel="00201166">
                <w:rPr>
                  <w:sz w:val="20"/>
                  <w:szCs w:val="20"/>
                </w:rPr>
                <w:delText>Le risque de construction peut présenter des difficultés</w:delText>
              </w:r>
            </w:del>
          </w:p>
        </w:tc>
      </w:tr>
    </w:tbl>
    <w:p w14:paraId="4D0F891A" w14:textId="51DBBE4A" w:rsidR="00DD7063" w:rsidRPr="00343F01" w:rsidDel="00201166" w:rsidRDefault="00DD7063" w:rsidP="00D62BC5">
      <w:pPr>
        <w:spacing w:before="0" w:after="160"/>
        <w:jc w:val="left"/>
        <w:rPr>
          <w:del w:id="4687" w:author="Houyem Rais" w:date="2024-02-22T14:46:00Z"/>
        </w:rPr>
        <w:pPrChange w:id="4688" w:author="Houyem Rais" w:date="2024-02-22T14:49:00Z">
          <w:pPr>
            <w:pStyle w:val="Heading3"/>
          </w:pPr>
        </w:pPrChange>
      </w:pPr>
      <w:bookmarkStart w:id="4689" w:name="_Toc129968852"/>
      <w:bookmarkStart w:id="4690" w:name="_Toc152165346"/>
      <w:del w:id="4691" w:author="Houyem Rais" w:date="2024-02-22T14:46:00Z">
        <w:r w:rsidRPr="00343F01" w:rsidDel="00201166">
          <w:delText>Bailleurs de fonds multilatéraux et bilatéraux</w:delText>
        </w:r>
        <w:bookmarkEnd w:id="4689"/>
        <w:bookmarkEnd w:id="4690"/>
        <w:r w:rsidRPr="00343F01" w:rsidDel="00201166">
          <w:delText xml:space="preserve"> </w:delText>
        </w:r>
      </w:del>
    </w:p>
    <w:p w14:paraId="680B8661" w14:textId="1FCB5B85" w:rsidR="00DD7063" w:rsidRPr="00343F01" w:rsidDel="00201166" w:rsidRDefault="00DD7063" w:rsidP="00D62BC5">
      <w:pPr>
        <w:spacing w:before="0" w:after="160"/>
        <w:jc w:val="left"/>
        <w:rPr>
          <w:del w:id="4692" w:author="Houyem Rais" w:date="2024-02-22T14:46:00Z"/>
        </w:rPr>
        <w:pPrChange w:id="4693" w:author="Houyem Rais" w:date="2024-02-22T14:49:00Z">
          <w:pPr/>
        </w:pPrChange>
      </w:pPr>
      <w:del w:id="4694" w:author="Houyem Rais" w:date="2024-02-22T14:46:00Z">
        <w:r w:rsidRPr="00343F01" w:rsidDel="00201166">
          <w:delText xml:space="preserve">Les grands projets d'infrastructure comme le projet de l’autoroute du Corridor Abidjan-Lagos peuvent imposer des contraintes supplémentaires au marché du financement, d'où la nécessité de sources de financement non commerciales supplémentaires, telles que </w:delText>
        </w:r>
        <w:r w:rsidRPr="00343F01" w:rsidDel="00201166">
          <w:rPr>
            <w:b/>
            <w:bCs/>
          </w:rPr>
          <w:delText>les institutions financières multilatérales et bilatérales</w:delText>
        </w:r>
        <w:r w:rsidRPr="00343F01" w:rsidDel="00201166">
          <w:delText>.</w:delText>
        </w:r>
      </w:del>
    </w:p>
    <w:p w14:paraId="1D2F3293" w14:textId="4E7CCE1F" w:rsidR="00DD7063" w:rsidRPr="00343F01" w:rsidDel="00201166" w:rsidRDefault="00DD7063" w:rsidP="00D62BC5">
      <w:pPr>
        <w:spacing w:before="0" w:after="160"/>
        <w:jc w:val="left"/>
        <w:rPr>
          <w:del w:id="4695" w:author="Houyem Rais" w:date="2024-02-22T14:46:00Z"/>
        </w:rPr>
        <w:pPrChange w:id="4696" w:author="Houyem Rais" w:date="2024-02-22T14:49:00Z">
          <w:pPr/>
        </w:pPrChange>
      </w:pPr>
      <w:del w:id="4697" w:author="Houyem Rais" w:date="2024-02-22T14:46:00Z">
        <w:r w:rsidRPr="00343F01" w:rsidDel="00201166">
          <w:delText>Le tableau ci-dessous identifie et décrit les différentes sources de financement fournis par les institutions financières multilatérales et bilatérales et qui pourraient être applicables au projet.</w:delText>
        </w:r>
      </w:del>
    </w:p>
    <w:p w14:paraId="36B3E421" w14:textId="091ED444" w:rsidR="00DD7063" w:rsidRPr="00343F01" w:rsidDel="00201166" w:rsidRDefault="00DD7063" w:rsidP="00D62BC5">
      <w:pPr>
        <w:spacing w:before="0" w:after="160"/>
        <w:jc w:val="left"/>
        <w:rPr>
          <w:del w:id="4698" w:author="Houyem Rais" w:date="2024-02-22T14:46:00Z"/>
        </w:rPr>
        <w:pPrChange w:id="4699" w:author="Houyem Rais" w:date="2024-02-22T14:49:00Z">
          <w:pPr>
            <w:pStyle w:val="Caption"/>
          </w:pPr>
        </w:pPrChange>
      </w:pPr>
      <w:bookmarkStart w:id="4700" w:name="_Toc129968895"/>
      <w:bookmarkStart w:id="4701" w:name="_Toc152165454"/>
      <w:del w:id="470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16</w:delText>
        </w:r>
        <w:r w:rsidR="00B0561B" w:rsidDel="00201166">
          <w:rPr>
            <w:noProof/>
          </w:rPr>
          <w:fldChar w:fldCharType="end"/>
        </w:r>
        <w:r w:rsidRPr="00343F01" w:rsidDel="00201166">
          <w:delText xml:space="preserve"> Sources de financement applicables au projet de l'autoroute Lagos-Abidjan – bailleurs de fonds et ICM</w:delText>
        </w:r>
        <w:bookmarkEnd w:id="4700"/>
        <w:bookmarkEnd w:id="4701"/>
        <w:r w:rsidRPr="00343F01" w:rsidDel="00201166">
          <w:delText xml:space="preserve"> </w:delText>
        </w:r>
      </w:del>
    </w:p>
    <w:tbl>
      <w:tblPr>
        <w:tblW w:w="9404"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2"/>
        <w:gridCol w:w="4252"/>
        <w:gridCol w:w="3730"/>
      </w:tblGrid>
      <w:tr w:rsidR="00DD7063" w:rsidRPr="00343F01" w:rsidDel="00201166" w14:paraId="0CA047DA" w14:textId="64ECF0FC">
        <w:trPr>
          <w:trHeight w:val="357"/>
          <w:tblHeader/>
          <w:del w:id="4703" w:author="Houyem Rais" w:date="2024-02-22T14:46:00Z"/>
        </w:trPr>
        <w:tc>
          <w:tcPr>
            <w:tcW w:w="1422" w:type="dxa"/>
            <w:shd w:val="clear" w:color="auto" w:fill="D9D9D9" w:themeFill="background1" w:themeFillShade="D9"/>
            <w:tcMar>
              <w:top w:w="0" w:type="dxa"/>
              <w:left w:w="108" w:type="dxa"/>
              <w:bottom w:w="0" w:type="dxa"/>
              <w:right w:w="108" w:type="dxa"/>
            </w:tcMar>
            <w:vAlign w:val="center"/>
            <w:hideMark/>
          </w:tcPr>
          <w:p w14:paraId="2E439EB4" w14:textId="70D5344B" w:rsidR="00DD7063" w:rsidRPr="00343F01" w:rsidDel="00201166" w:rsidRDefault="00DD7063" w:rsidP="00D62BC5">
            <w:pPr>
              <w:spacing w:before="0" w:after="160"/>
              <w:jc w:val="left"/>
              <w:rPr>
                <w:del w:id="4704" w:author="Houyem Rais" w:date="2024-02-22T14:46:00Z"/>
                <w:b/>
                <w:bCs/>
                <w:sz w:val="20"/>
                <w:szCs w:val="20"/>
              </w:rPr>
              <w:pPrChange w:id="4705" w:author="Houyem Rais" w:date="2024-02-22T14:49:00Z">
                <w:pPr>
                  <w:spacing w:before="20" w:after="40" w:line="240" w:lineRule="auto"/>
                </w:pPr>
              </w:pPrChange>
            </w:pPr>
            <w:del w:id="4706" w:author="Houyem Rais" w:date="2024-02-22T14:46:00Z">
              <w:r w:rsidRPr="00343F01" w:rsidDel="00201166">
                <w:rPr>
                  <w:b/>
                  <w:bCs/>
                  <w:sz w:val="20"/>
                  <w:szCs w:val="20"/>
                </w:rPr>
                <w:delText>Source de financement</w:delText>
              </w:r>
            </w:del>
          </w:p>
        </w:tc>
        <w:tc>
          <w:tcPr>
            <w:tcW w:w="4252" w:type="dxa"/>
            <w:shd w:val="clear" w:color="auto" w:fill="D9D9D9" w:themeFill="background1" w:themeFillShade="D9"/>
            <w:tcMar>
              <w:top w:w="0" w:type="dxa"/>
              <w:left w:w="108" w:type="dxa"/>
              <w:bottom w:w="0" w:type="dxa"/>
              <w:right w:w="108" w:type="dxa"/>
            </w:tcMar>
            <w:vAlign w:val="center"/>
            <w:hideMark/>
          </w:tcPr>
          <w:p w14:paraId="732C3BA0" w14:textId="54852463" w:rsidR="00DD7063" w:rsidRPr="00343F01" w:rsidDel="00201166" w:rsidRDefault="00DD7063" w:rsidP="00D62BC5">
            <w:pPr>
              <w:spacing w:before="0" w:after="160"/>
              <w:jc w:val="left"/>
              <w:rPr>
                <w:del w:id="4707" w:author="Houyem Rais" w:date="2024-02-22T14:46:00Z"/>
                <w:b/>
                <w:bCs/>
                <w:sz w:val="20"/>
                <w:szCs w:val="20"/>
              </w:rPr>
              <w:pPrChange w:id="4708" w:author="Houyem Rais" w:date="2024-02-22T14:49:00Z">
                <w:pPr>
                  <w:spacing w:before="20" w:after="40" w:line="240" w:lineRule="auto"/>
                </w:pPr>
              </w:pPrChange>
            </w:pPr>
            <w:del w:id="4709" w:author="Houyem Rais" w:date="2024-02-22T14:46:00Z">
              <w:r w:rsidRPr="00343F01" w:rsidDel="00201166">
                <w:rPr>
                  <w:b/>
                  <w:bCs/>
                  <w:sz w:val="20"/>
                  <w:szCs w:val="20"/>
                </w:rPr>
                <w:delText>Description / Caractéristique</w:delText>
              </w:r>
            </w:del>
          </w:p>
        </w:tc>
        <w:tc>
          <w:tcPr>
            <w:tcW w:w="3730" w:type="dxa"/>
            <w:shd w:val="clear" w:color="auto" w:fill="D9D9D9" w:themeFill="background1" w:themeFillShade="D9"/>
            <w:tcMar>
              <w:top w:w="0" w:type="dxa"/>
              <w:left w:w="108" w:type="dxa"/>
              <w:bottom w:w="0" w:type="dxa"/>
              <w:right w:w="108" w:type="dxa"/>
            </w:tcMar>
            <w:vAlign w:val="center"/>
            <w:hideMark/>
          </w:tcPr>
          <w:p w14:paraId="02F859F9" w14:textId="18147C30" w:rsidR="00DD7063" w:rsidRPr="00343F01" w:rsidDel="00201166" w:rsidRDefault="00DD7063" w:rsidP="00D62BC5">
            <w:pPr>
              <w:spacing w:before="0" w:after="160"/>
              <w:jc w:val="left"/>
              <w:rPr>
                <w:del w:id="4710" w:author="Houyem Rais" w:date="2024-02-22T14:46:00Z"/>
                <w:b/>
                <w:bCs/>
                <w:sz w:val="20"/>
                <w:szCs w:val="20"/>
              </w:rPr>
              <w:pPrChange w:id="4711" w:author="Houyem Rais" w:date="2024-02-22T14:49:00Z">
                <w:pPr>
                  <w:spacing w:before="20" w:after="40" w:line="240" w:lineRule="auto"/>
                </w:pPr>
              </w:pPrChange>
            </w:pPr>
            <w:del w:id="4712" w:author="Houyem Rais" w:date="2024-02-22T14:46:00Z">
              <w:r w:rsidRPr="00343F01" w:rsidDel="00201166">
                <w:rPr>
                  <w:b/>
                  <w:bCs/>
                  <w:sz w:val="20"/>
                  <w:szCs w:val="20"/>
                </w:rPr>
                <w:delText>Position actuelle du marché / tendances</w:delText>
              </w:r>
            </w:del>
          </w:p>
        </w:tc>
      </w:tr>
      <w:tr w:rsidR="00DD7063" w:rsidRPr="00343F01" w:rsidDel="00201166" w14:paraId="3C553B8B" w14:textId="1F0B134C">
        <w:trPr>
          <w:trHeight w:val="17"/>
          <w:del w:id="4713" w:author="Houyem Rais" w:date="2024-02-22T14:46:00Z"/>
        </w:trPr>
        <w:tc>
          <w:tcPr>
            <w:tcW w:w="1422" w:type="dxa"/>
            <w:shd w:val="clear" w:color="auto" w:fill="auto"/>
            <w:tcMar>
              <w:top w:w="0" w:type="dxa"/>
              <w:left w:w="108" w:type="dxa"/>
              <w:bottom w:w="0" w:type="dxa"/>
              <w:right w:w="108" w:type="dxa"/>
            </w:tcMar>
            <w:hideMark/>
          </w:tcPr>
          <w:p w14:paraId="7BF137FB" w14:textId="772F1085" w:rsidR="00DD7063" w:rsidRPr="00343F01" w:rsidDel="00201166" w:rsidRDefault="00DD7063" w:rsidP="00D62BC5">
            <w:pPr>
              <w:spacing w:before="0" w:after="160"/>
              <w:jc w:val="left"/>
              <w:rPr>
                <w:del w:id="4714" w:author="Houyem Rais" w:date="2024-02-22T14:46:00Z"/>
                <w:sz w:val="20"/>
                <w:szCs w:val="20"/>
              </w:rPr>
              <w:pPrChange w:id="4715" w:author="Houyem Rais" w:date="2024-02-22T14:49:00Z">
                <w:pPr>
                  <w:spacing w:before="20" w:after="40" w:line="240" w:lineRule="auto"/>
                </w:pPr>
              </w:pPrChange>
            </w:pPr>
            <w:del w:id="4716" w:author="Houyem Rais" w:date="2024-02-22T14:46:00Z">
              <w:r w:rsidRPr="00343F01" w:rsidDel="00201166">
                <w:rPr>
                  <w:sz w:val="20"/>
                  <w:szCs w:val="20"/>
                </w:rPr>
                <w:delText>Bailleurs de fonds</w:delText>
              </w:r>
              <w:r w:rsidRPr="00343F01" w:rsidDel="00201166">
                <w:rPr>
                  <w:rFonts w:eastAsia="Times New Roman" w:cstheme="minorHAnsi"/>
                  <w:sz w:val="20"/>
                  <w:szCs w:val="20"/>
                  <w:lang w:eastAsia="en-GB"/>
                </w:rPr>
                <w:delText xml:space="preserve"> et les Institutions de crédit multilatérales (« ICM »)</w:delText>
              </w:r>
            </w:del>
          </w:p>
        </w:tc>
        <w:tc>
          <w:tcPr>
            <w:tcW w:w="4252" w:type="dxa"/>
            <w:shd w:val="clear" w:color="auto" w:fill="auto"/>
            <w:tcMar>
              <w:top w:w="0" w:type="dxa"/>
              <w:left w:w="108" w:type="dxa"/>
              <w:bottom w:w="0" w:type="dxa"/>
              <w:right w:w="108" w:type="dxa"/>
            </w:tcMar>
            <w:hideMark/>
          </w:tcPr>
          <w:p w14:paraId="6FFD9B72" w14:textId="1BA1EC7A" w:rsidR="00DD7063" w:rsidRPr="00343F01" w:rsidDel="00201166" w:rsidRDefault="00DD7063" w:rsidP="00D62BC5">
            <w:pPr>
              <w:spacing w:before="0" w:after="160"/>
              <w:jc w:val="left"/>
              <w:rPr>
                <w:del w:id="4717" w:author="Houyem Rais" w:date="2024-02-22T14:46:00Z"/>
                <w:sz w:val="20"/>
                <w:szCs w:val="20"/>
              </w:rPr>
              <w:pPrChange w:id="4718" w:author="Houyem Rais" w:date="2024-02-22T14:49:00Z">
                <w:pPr>
                  <w:numPr>
                    <w:numId w:val="29"/>
                  </w:numPr>
                  <w:spacing w:before="20" w:after="40" w:line="240" w:lineRule="auto"/>
                  <w:ind w:left="360" w:hanging="360"/>
                </w:pPr>
              </w:pPrChange>
            </w:pPr>
            <w:del w:id="4719" w:author="Houyem Rais" w:date="2024-02-22T14:46:00Z">
              <w:r w:rsidRPr="00343F01" w:rsidDel="00201166">
                <w:rPr>
                  <w:sz w:val="20"/>
                  <w:szCs w:val="20"/>
                </w:rPr>
                <w:delText>Les bailleurs de fonds et les Institutions de crédit multilatérales (« ICM ») sont établis par un accord intergouvernemental et établissent leurs propres politiques et directives de gouvernance. Elles sont indépendantes des intérêts de tout pays membre ou gouvernement bénéficiaire et sont conçues pour promouvoir la coopération économique internationale et régionale</w:delText>
              </w:r>
            </w:del>
          </w:p>
          <w:p w14:paraId="6F415E78" w14:textId="6396560B" w:rsidR="00DD7063" w:rsidRPr="00343F01" w:rsidDel="00201166" w:rsidRDefault="00DD7063" w:rsidP="00D62BC5">
            <w:pPr>
              <w:spacing w:before="0" w:after="160"/>
              <w:jc w:val="left"/>
              <w:rPr>
                <w:del w:id="4720" w:author="Houyem Rais" w:date="2024-02-22T14:46:00Z"/>
                <w:sz w:val="20"/>
                <w:szCs w:val="20"/>
              </w:rPr>
              <w:pPrChange w:id="4721" w:author="Houyem Rais" w:date="2024-02-22T14:49:00Z">
                <w:pPr>
                  <w:numPr>
                    <w:numId w:val="29"/>
                  </w:numPr>
                  <w:spacing w:before="20" w:after="40" w:line="240" w:lineRule="auto"/>
                  <w:ind w:left="360" w:hanging="360"/>
                </w:pPr>
              </w:pPrChange>
            </w:pPr>
            <w:del w:id="4722" w:author="Houyem Rais" w:date="2024-02-22T14:46:00Z">
              <w:r w:rsidRPr="00343F01" w:rsidDel="00201166">
                <w:rPr>
                  <w:sz w:val="20"/>
                  <w:szCs w:val="20"/>
                </w:rPr>
                <w:delText>Les bailleurs de fonds sont d'importantes sources de stabilité et de développement du marché, et en tant qu'institutions à part entière, elles peuvent apporter autant de pratiques de diligence raisonnable de surveillance des projets que les prêteurs du secteur privé. Compte tenu de leur mission publique, elles peuvent également être des sources de soutien politique supplémentaire et de contrôle de qualité dans les PPP, en plus de ceux requis par les prêteurs commerciaux.</w:delText>
              </w:r>
            </w:del>
          </w:p>
        </w:tc>
        <w:tc>
          <w:tcPr>
            <w:tcW w:w="3730" w:type="dxa"/>
            <w:shd w:val="clear" w:color="auto" w:fill="auto"/>
            <w:tcMar>
              <w:top w:w="0" w:type="dxa"/>
              <w:left w:w="108" w:type="dxa"/>
              <w:bottom w:w="0" w:type="dxa"/>
              <w:right w:w="108" w:type="dxa"/>
            </w:tcMar>
            <w:hideMark/>
          </w:tcPr>
          <w:p w14:paraId="39D21DC0" w14:textId="6FAFE274" w:rsidR="00DD7063" w:rsidRPr="00343F01" w:rsidDel="00201166" w:rsidRDefault="00DD7063" w:rsidP="00D62BC5">
            <w:pPr>
              <w:spacing w:before="0" w:after="160"/>
              <w:jc w:val="left"/>
              <w:rPr>
                <w:del w:id="4723" w:author="Houyem Rais" w:date="2024-02-22T14:46:00Z"/>
                <w:sz w:val="20"/>
                <w:szCs w:val="20"/>
              </w:rPr>
              <w:pPrChange w:id="4724" w:author="Houyem Rais" w:date="2024-02-22T14:49:00Z">
                <w:pPr>
                  <w:numPr>
                    <w:numId w:val="29"/>
                  </w:numPr>
                  <w:spacing w:before="20" w:after="40" w:line="240" w:lineRule="auto"/>
                  <w:ind w:left="360" w:hanging="360"/>
                </w:pPr>
              </w:pPrChange>
            </w:pPr>
            <w:del w:id="4725" w:author="Houyem Rais" w:date="2024-02-22T14:46:00Z">
              <w:r w:rsidRPr="00343F01" w:rsidDel="00201166">
                <w:rPr>
                  <w:sz w:val="20"/>
                  <w:szCs w:val="20"/>
                </w:rPr>
                <w:delText>Liquidité significative</w:delText>
              </w:r>
            </w:del>
          </w:p>
          <w:p w14:paraId="4CCC27D7" w14:textId="1F01408C" w:rsidR="00DD7063" w:rsidRPr="00343F01" w:rsidDel="00201166" w:rsidRDefault="00DD7063" w:rsidP="00D62BC5">
            <w:pPr>
              <w:spacing w:before="0" w:after="160"/>
              <w:jc w:val="left"/>
              <w:rPr>
                <w:del w:id="4726" w:author="Houyem Rais" w:date="2024-02-22T14:46:00Z"/>
                <w:sz w:val="20"/>
                <w:szCs w:val="20"/>
              </w:rPr>
              <w:pPrChange w:id="4727" w:author="Houyem Rais" w:date="2024-02-22T14:49:00Z">
                <w:pPr>
                  <w:numPr>
                    <w:numId w:val="29"/>
                  </w:numPr>
                  <w:spacing w:before="20" w:after="40" w:line="240" w:lineRule="auto"/>
                  <w:ind w:left="360" w:hanging="360"/>
                </w:pPr>
              </w:pPrChange>
            </w:pPr>
            <w:del w:id="4728" w:author="Houyem Rais" w:date="2024-02-22T14:46:00Z">
              <w:r w:rsidRPr="00343F01" w:rsidDel="00201166">
                <w:rPr>
                  <w:sz w:val="20"/>
                  <w:szCs w:val="20"/>
                </w:rPr>
                <w:delText>Maturités moyennes relativement attractives</w:delText>
              </w:r>
            </w:del>
          </w:p>
          <w:p w14:paraId="4F213BD2" w14:textId="79FACFB2" w:rsidR="00DD7063" w:rsidRPr="00343F01" w:rsidDel="00201166" w:rsidRDefault="00DD7063" w:rsidP="00D62BC5">
            <w:pPr>
              <w:spacing w:before="0" w:after="160"/>
              <w:jc w:val="left"/>
              <w:rPr>
                <w:del w:id="4729" w:author="Houyem Rais" w:date="2024-02-22T14:46:00Z"/>
                <w:sz w:val="20"/>
                <w:szCs w:val="20"/>
              </w:rPr>
              <w:pPrChange w:id="4730" w:author="Houyem Rais" w:date="2024-02-22T14:49:00Z">
                <w:pPr>
                  <w:numPr>
                    <w:numId w:val="29"/>
                  </w:numPr>
                  <w:spacing w:before="20" w:after="40" w:line="240" w:lineRule="auto"/>
                  <w:ind w:left="360" w:hanging="360"/>
                </w:pPr>
              </w:pPrChange>
            </w:pPr>
            <w:del w:id="4731" w:author="Houyem Rais" w:date="2024-02-22T14:46:00Z">
              <w:r w:rsidRPr="00343F01" w:rsidDel="00201166">
                <w:rPr>
                  <w:sz w:val="20"/>
                  <w:szCs w:val="20"/>
                </w:rPr>
                <w:delText>Moins flexible que les banques commerciales</w:delText>
              </w:r>
            </w:del>
          </w:p>
          <w:p w14:paraId="4900C387" w14:textId="3DA87BC7" w:rsidR="00DD7063" w:rsidRPr="00343F01" w:rsidDel="00201166" w:rsidRDefault="00DD7063" w:rsidP="00D62BC5">
            <w:pPr>
              <w:spacing w:before="0" w:after="160"/>
              <w:jc w:val="left"/>
              <w:rPr>
                <w:del w:id="4732" w:author="Houyem Rais" w:date="2024-02-22T14:46:00Z"/>
                <w:sz w:val="20"/>
                <w:szCs w:val="20"/>
              </w:rPr>
              <w:pPrChange w:id="4733" w:author="Houyem Rais" w:date="2024-02-22T14:49:00Z">
                <w:pPr>
                  <w:numPr>
                    <w:numId w:val="29"/>
                  </w:numPr>
                  <w:spacing w:before="20" w:after="40" w:line="240" w:lineRule="auto"/>
                  <w:ind w:left="360" w:hanging="360"/>
                </w:pPr>
              </w:pPrChange>
            </w:pPr>
            <w:del w:id="4734" w:author="Houyem Rais" w:date="2024-02-22T14:46:00Z">
              <w:r w:rsidRPr="00343F01" w:rsidDel="00201166">
                <w:rPr>
                  <w:sz w:val="20"/>
                  <w:szCs w:val="20"/>
                </w:rPr>
                <w:delText>Peuvent être lentes</w:delText>
              </w:r>
            </w:del>
          </w:p>
          <w:p w14:paraId="3D59DC86" w14:textId="605D1715" w:rsidR="00DD7063" w:rsidRPr="00343F01" w:rsidDel="00201166" w:rsidRDefault="00DD7063" w:rsidP="00D62BC5">
            <w:pPr>
              <w:spacing w:before="0" w:after="160"/>
              <w:jc w:val="left"/>
              <w:rPr>
                <w:del w:id="4735" w:author="Houyem Rais" w:date="2024-02-22T14:46:00Z"/>
                <w:sz w:val="20"/>
                <w:szCs w:val="20"/>
              </w:rPr>
              <w:pPrChange w:id="4736" w:author="Houyem Rais" w:date="2024-02-22T14:49:00Z">
                <w:pPr>
                  <w:numPr>
                    <w:numId w:val="29"/>
                  </w:numPr>
                  <w:spacing w:before="20" w:after="40" w:line="240" w:lineRule="auto"/>
                  <w:ind w:left="360" w:hanging="360"/>
                </w:pPr>
              </w:pPrChange>
            </w:pPr>
            <w:del w:id="4737" w:author="Houyem Rais" w:date="2024-02-22T14:46:00Z">
              <w:r w:rsidRPr="00343F01" w:rsidDel="00201166">
                <w:rPr>
                  <w:sz w:val="20"/>
                  <w:szCs w:val="20"/>
                </w:rPr>
                <w:delText>Peuvent être relativement chères (premium)</w:delText>
              </w:r>
            </w:del>
          </w:p>
          <w:p w14:paraId="3B6DC949" w14:textId="5E05464E" w:rsidR="00DD7063" w:rsidRPr="00343F01" w:rsidDel="00201166" w:rsidRDefault="00DD7063" w:rsidP="00D62BC5">
            <w:pPr>
              <w:spacing w:before="0" w:after="160"/>
              <w:jc w:val="left"/>
              <w:rPr>
                <w:del w:id="4738" w:author="Houyem Rais" w:date="2024-02-22T14:46:00Z"/>
                <w:sz w:val="20"/>
                <w:szCs w:val="20"/>
              </w:rPr>
              <w:pPrChange w:id="4739" w:author="Houyem Rais" w:date="2024-02-22T14:49:00Z">
                <w:pPr>
                  <w:numPr>
                    <w:numId w:val="29"/>
                  </w:numPr>
                  <w:spacing w:before="20" w:after="40" w:line="240" w:lineRule="auto"/>
                  <w:ind w:left="360" w:hanging="360"/>
                </w:pPr>
              </w:pPrChange>
            </w:pPr>
            <w:del w:id="4740" w:author="Houyem Rais" w:date="2024-02-22T14:46:00Z">
              <w:r w:rsidRPr="00343F01" w:rsidDel="00201166">
                <w:rPr>
                  <w:sz w:val="20"/>
                  <w:szCs w:val="20"/>
                </w:rPr>
                <w:delText>Les bailleurs de fonds peuvent fournir des prêts directs, des assurances et des participations.</w:delText>
              </w:r>
            </w:del>
          </w:p>
          <w:p w14:paraId="7DCFCFBB" w14:textId="09C716F4" w:rsidR="00DD7063" w:rsidRPr="00343F01" w:rsidDel="00201166" w:rsidRDefault="00DD7063" w:rsidP="00D62BC5">
            <w:pPr>
              <w:spacing w:before="0" w:after="160"/>
              <w:jc w:val="left"/>
              <w:rPr>
                <w:del w:id="4741" w:author="Houyem Rais" w:date="2024-02-22T14:46:00Z"/>
                <w:sz w:val="20"/>
                <w:szCs w:val="20"/>
              </w:rPr>
              <w:pPrChange w:id="4742" w:author="Houyem Rais" w:date="2024-02-22T14:49:00Z">
                <w:pPr>
                  <w:numPr>
                    <w:numId w:val="29"/>
                  </w:numPr>
                  <w:spacing w:before="20" w:after="40" w:line="240" w:lineRule="auto"/>
                  <w:ind w:left="360" w:hanging="360"/>
                </w:pPr>
              </w:pPrChange>
            </w:pPr>
            <w:del w:id="4743" w:author="Houyem Rais" w:date="2024-02-22T14:46:00Z">
              <w:r w:rsidRPr="00343F01" w:rsidDel="00201166">
                <w:rPr>
                  <w:sz w:val="20"/>
                  <w:szCs w:val="20"/>
                </w:rPr>
                <w:delText>Les exemples de bailleurs de fonds comprennent :</w:delText>
              </w:r>
            </w:del>
          </w:p>
          <w:p w14:paraId="28612D73" w14:textId="5D83973E" w:rsidR="00DD7063" w:rsidRPr="00343F01" w:rsidDel="00201166" w:rsidRDefault="00DD7063" w:rsidP="00D62BC5">
            <w:pPr>
              <w:spacing w:before="0" w:after="160"/>
              <w:jc w:val="left"/>
              <w:rPr>
                <w:del w:id="4744" w:author="Houyem Rais" w:date="2024-02-22T14:46:00Z"/>
                <w:sz w:val="20"/>
                <w:szCs w:val="20"/>
              </w:rPr>
              <w:pPrChange w:id="4745" w:author="Houyem Rais" w:date="2024-02-22T14:49:00Z">
                <w:pPr>
                  <w:numPr>
                    <w:numId w:val="31"/>
                  </w:numPr>
                  <w:spacing w:before="20" w:after="40" w:line="240" w:lineRule="auto"/>
                  <w:ind w:left="600" w:hanging="284"/>
                </w:pPr>
              </w:pPrChange>
            </w:pPr>
            <w:del w:id="4746" w:author="Houyem Rais" w:date="2024-02-22T14:46:00Z">
              <w:r w:rsidRPr="00343F01" w:rsidDel="00201166">
                <w:rPr>
                  <w:sz w:val="20"/>
                  <w:szCs w:val="20"/>
                </w:rPr>
                <w:delText>Agence multilatérale de garantie des investissements ("MIGA")</w:delText>
              </w:r>
            </w:del>
          </w:p>
          <w:p w14:paraId="331959A3" w14:textId="7A414250" w:rsidR="00DD7063" w:rsidRPr="00343F01" w:rsidDel="00201166" w:rsidRDefault="00DD7063" w:rsidP="00D62BC5">
            <w:pPr>
              <w:spacing w:before="0" w:after="160"/>
              <w:jc w:val="left"/>
              <w:rPr>
                <w:del w:id="4747" w:author="Houyem Rais" w:date="2024-02-22T14:46:00Z"/>
                <w:sz w:val="20"/>
                <w:szCs w:val="20"/>
              </w:rPr>
              <w:pPrChange w:id="4748" w:author="Houyem Rais" w:date="2024-02-22T14:49:00Z">
                <w:pPr>
                  <w:numPr>
                    <w:numId w:val="31"/>
                  </w:numPr>
                  <w:spacing w:before="20" w:after="40" w:line="240" w:lineRule="auto"/>
                  <w:ind w:left="600" w:hanging="284"/>
                </w:pPr>
              </w:pPrChange>
            </w:pPr>
            <w:del w:id="4749" w:author="Houyem Rais" w:date="2024-02-22T14:46:00Z">
              <w:r w:rsidRPr="00343F01" w:rsidDel="00201166">
                <w:rPr>
                  <w:sz w:val="20"/>
                  <w:szCs w:val="20"/>
                </w:rPr>
                <w:delText>Société financière internationale (IFC)</w:delText>
              </w:r>
            </w:del>
          </w:p>
          <w:p w14:paraId="6E909947" w14:textId="45C12DE9" w:rsidR="00DD7063" w:rsidRPr="00343F01" w:rsidDel="00201166" w:rsidRDefault="00DD7063" w:rsidP="00D62BC5">
            <w:pPr>
              <w:spacing w:before="0" w:after="160"/>
              <w:jc w:val="left"/>
              <w:rPr>
                <w:del w:id="4750" w:author="Houyem Rais" w:date="2024-02-22T14:46:00Z"/>
                <w:sz w:val="20"/>
                <w:szCs w:val="20"/>
              </w:rPr>
              <w:pPrChange w:id="4751" w:author="Houyem Rais" w:date="2024-02-22T14:49:00Z">
                <w:pPr>
                  <w:numPr>
                    <w:numId w:val="31"/>
                  </w:numPr>
                  <w:spacing w:before="20" w:after="40" w:line="240" w:lineRule="auto"/>
                  <w:ind w:left="600" w:hanging="284"/>
                </w:pPr>
              </w:pPrChange>
            </w:pPr>
            <w:del w:id="4752" w:author="Houyem Rais" w:date="2024-02-22T14:46:00Z">
              <w:r w:rsidRPr="00343F01" w:rsidDel="00201166">
                <w:rPr>
                  <w:sz w:val="20"/>
                  <w:szCs w:val="20"/>
                </w:rPr>
                <w:delText>Banque africaine de développement</w:delText>
              </w:r>
            </w:del>
          </w:p>
        </w:tc>
      </w:tr>
    </w:tbl>
    <w:p w14:paraId="2CDA1BFD" w14:textId="406EFE1A" w:rsidR="00DD7063" w:rsidRPr="00343F01" w:rsidDel="00201166" w:rsidRDefault="00DD7063" w:rsidP="00D62BC5">
      <w:pPr>
        <w:spacing w:before="0" w:after="160"/>
        <w:jc w:val="left"/>
        <w:rPr>
          <w:del w:id="4753" w:author="Houyem Rais" w:date="2024-02-22T14:46:00Z"/>
          <w:iCs/>
        </w:rPr>
        <w:pPrChange w:id="4754" w:author="Houyem Rais" w:date="2024-02-22T14:49:00Z">
          <w:pPr/>
        </w:pPrChange>
      </w:pPr>
      <w:del w:id="4755" w:author="Houyem Rais" w:date="2024-02-22T14:46:00Z">
        <w:r w:rsidRPr="00343F01" w:rsidDel="00201166">
          <w:rPr>
            <w:iCs/>
          </w:rPr>
          <w:delText>Les solutions de financement finales proposées par chaque candidat du secteur privé comprendront inévitablement un mélange des sources de financement mentionnées ci-dessus (privé, commercial et via les bailleurs de fonds).</w:delText>
        </w:r>
      </w:del>
    </w:p>
    <w:p w14:paraId="4670803E" w14:textId="4DF119B8" w:rsidR="00DD7063" w:rsidRPr="00343F01" w:rsidDel="00201166" w:rsidRDefault="00DD7063" w:rsidP="00D62BC5">
      <w:pPr>
        <w:spacing w:before="0" w:after="160"/>
        <w:jc w:val="left"/>
        <w:rPr>
          <w:del w:id="4756" w:author="Houyem Rais" w:date="2024-02-22T14:46:00Z"/>
        </w:rPr>
        <w:pPrChange w:id="4757" w:author="Houyem Rais" w:date="2024-02-22T14:49:00Z">
          <w:pPr>
            <w:pStyle w:val="Heading3"/>
          </w:pPr>
        </w:pPrChange>
      </w:pPr>
      <w:bookmarkStart w:id="4758" w:name="_Toc129968853"/>
      <w:bookmarkStart w:id="4759" w:name="_Toc152165347"/>
      <w:del w:id="4760" w:author="Houyem Rais" w:date="2024-02-22T14:46:00Z">
        <w:r w:rsidRPr="00343F01" w:rsidDel="00201166">
          <w:delText>Fonds propres du projet</w:delText>
        </w:r>
        <w:bookmarkEnd w:id="4758"/>
        <w:bookmarkEnd w:id="4759"/>
      </w:del>
    </w:p>
    <w:p w14:paraId="64F4A15D" w14:textId="59629F19" w:rsidR="00DD7063" w:rsidRPr="00343F01" w:rsidDel="00201166" w:rsidRDefault="00DD7063" w:rsidP="00D62BC5">
      <w:pPr>
        <w:spacing w:before="0" w:after="160"/>
        <w:jc w:val="left"/>
        <w:rPr>
          <w:del w:id="4761" w:author="Houyem Rais" w:date="2024-02-22T14:46:00Z"/>
        </w:rPr>
        <w:pPrChange w:id="4762" w:author="Houyem Rais" w:date="2024-02-22T14:49:00Z">
          <w:pPr/>
        </w:pPrChange>
      </w:pPr>
      <w:del w:id="4763" w:author="Houyem Rais" w:date="2024-02-22T14:46:00Z">
        <w:r w:rsidRPr="00343F01" w:rsidDel="00201166">
          <w:delText>Les fonds propres représentent le capital introduit au début du Projet et qui subit la première perte si la performance financière du Projet (du point de vue du partenaire PPP) est inférieure aux niveaux attendus. Comme il s'agit du premier en ligne à absorber les pertes, les actionnaires exigent des rendements qui sont proportionnels aux risques qu'ils prennent et qui sont légèrement supérieurs à ceux exigés par les prêteurs de premier rang. Le rendement des actions varie en fonction du niveau de risque perçu dans un projet particulier, mais les rendements nominaux avant impôt des actions varient généralement entre 12% et 18%. Bien qu'il puisse varier d'un projet à l'autre, les fonds propres représentent généralement entre 10% et 40% des besoins de financement d'un projet PPP.</w:delText>
        </w:r>
      </w:del>
    </w:p>
    <w:p w14:paraId="17DF5AA2" w14:textId="09CC4E0B" w:rsidR="00DD7063" w:rsidRPr="00343F01" w:rsidDel="00201166" w:rsidRDefault="00DD7063" w:rsidP="00D62BC5">
      <w:pPr>
        <w:spacing w:before="0" w:after="160"/>
        <w:jc w:val="left"/>
        <w:rPr>
          <w:del w:id="4764" w:author="Houyem Rais" w:date="2024-02-22T14:46:00Z"/>
        </w:rPr>
        <w:pPrChange w:id="4765" w:author="Houyem Rais" w:date="2024-02-22T14:49:00Z">
          <w:pPr/>
        </w:pPrChange>
      </w:pPr>
      <w:del w:id="4766" w:author="Houyem Rais" w:date="2024-02-22T14:46:00Z">
        <w:r w:rsidRPr="00343F01" w:rsidDel="00201166">
          <w:delText>Alors que les fonds propres peuvent représenter 10 à 40% du besoin en financement du projet les fonds propres « purs » représentent en réalité une proportion beaucoup plus faible car les actionnaires recourent à de la dette subordonnée (prêt d'actionnaire).</w:delText>
        </w:r>
      </w:del>
    </w:p>
    <w:p w14:paraId="6EA4B744" w14:textId="4876930B" w:rsidR="00DD7063" w:rsidRPr="00343F01" w:rsidDel="00201166" w:rsidRDefault="00DD7063" w:rsidP="00D62BC5">
      <w:pPr>
        <w:spacing w:before="0" w:after="160"/>
        <w:jc w:val="left"/>
        <w:rPr>
          <w:del w:id="4767" w:author="Houyem Rais" w:date="2024-02-22T14:46:00Z"/>
        </w:rPr>
        <w:pPrChange w:id="4768" w:author="Houyem Rais" w:date="2024-02-22T14:49:00Z">
          <w:pPr/>
        </w:pPrChange>
      </w:pPr>
      <w:del w:id="4769" w:author="Houyem Rais" w:date="2024-02-22T14:46:00Z">
        <w:r w:rsidRPr="00343F01" w:rsidDel="00201166">
          <w:delText>Sur de nombreux marchés, le recours aux prêts d'actionnaires offre de nombreux avantages par rapport au capital social. Ces avantages comprennent :</w:delText>
        </w:r>
      </w:del>
    </w:p>
    <w:p w14:paraId="4017914E" w14:textId="34ABDD3D" w:rsidR="00DD7063" w:rsidRPr="00343F01" w:rsidDel="00201166" w:rsidRDefault="00DD7063" w:rsidP="00D62BC5">
      <w:pPr>
        <w:spacing w:before="0" w:after="160"/>
        <w:jc w:val="left"/>
        <w:rPr>
          <w:del w:id="4770" w:author="Houyem Rais" w:date="2024-02-22T14:46:00Z"/>
        </w:rPr>
        <w:pPrChange w:id="4771" w:author="Houyem Rais" w:date="2024-02-22T14:49:00Z">
          <w:pPr>
            <w:pStyle w:val="BulletList1"/>
          </w:pPr>
        </w:pPrChange>
      </w:pPr>
      <w:del w:id="4772" w:author="Houyem Rais" w:date="2024-02-22T14:46:00Z">
        <w:r w:rsidRPr="00343F01" w:rsidDel="00201166">
          <w:delText>Le potentiel de réduire le coût global des fonds ;</w:delText>
        </w:r>
      </w:del>
    </w:p>
    <w:p w14:paraId="632E42DD" w14:textId="572ACD69" w:rsidR="00DD7063" w:rsidRPr="00343F01" w:rsidDel="00201166" w:rsidRDefault="00DD7063" w:rsidP="00D62BC5">
      <w:pPr>
        <w:spacing w:before="0" w:after="160"/>
        <w:jc w:val="left"/>
        <w:rPr>
          <w:del w:id="4773" w:author="Houyem Rais" w:date="2024-02-22T14:46:00Z"/>
        </w:rPr>
        <w:pPrChange w:id="4774" w:author="Houyem Rais" w:date="2024-02-22T14:49:00Z">
          <w:pPr>
            <w:pStyle w:val="BulletList1"/>
          </w:pPr>
        </w:pPrChange>
      </w:pPr>
      <w:del w:id="4775" w:author="Houyem Rais" w:date="2024-02-22T14:46:00Z">
        <w:r w:rsidRPr="00343F01" w:rsidDel="00201166">
          <w:delText>La capacité de retirer des bénéfices pendant les premières années d'exploitation (pas toujours possible avec les dividendes en capital selon certains principes comptables) ;</w:delText>
        </w:r>
      </w:del>
    </w:p>
    <w:p w14:paraId="00C7F6D9" w14:textId="31729687" w:rsidR="00DD7063" w:rsidRPr="00343F01" w:rsidDel="00201166" w:rsidRDefault="00DD7063" w:rsidP="00D62BC5">
      <w:pPr>
        <w:spacing w:before="0" w:after="160"/>
        <w:jc w:val="left"/>
        <w:rPr>
          <w:del w:id="4776" w:author="Houyem Rais" w:date="2024-02-22T14:46:00Z"/>
        </w:rPr>
        <w:pPrChange w:id="4777" w:author="Houyem Rais" w:date="2024-02-22T14:49:00Z">
          <w:pPr>
            <w:pStyle w:val="BulletList1"/>
          </w:pPr>
        </w:pPrChange>
      </w:pPr>
      <w:del w:id="4778" w:author="Houyem Rais" w:date="2024-02-22T14:46:00Z">
        <w:r w:rsidRPr="00343F01" w:rsidDel="00201166">
          <w:delText>L'utilisation des prêts d'actionnaires comme un bouclier fiscal ; et</w:delText>
        </w:r>
      </w:del>
    </w:p>
    <w:p w14:paraId="12559F27" w14:textId="3C358979" w:rsidR="00DD7063" w:rsidRPr="00343F01" w:rsidDel="00201166" w:rsidRDefault="00DD7063" w:rsidP="00D62BC5">
      <w:pPr>
        <w:spacing w:before="0" w:after="160"/>
        <w:jc w:val="left"/>
        <w:rPr>
          <w:del w:id="4779" w:author="Houyem Rais" w:date="2024-02-22T14:46:00Z"/>
        </w:rPr>
        <w:pPrChange w:id="4780" w:author="Houyem Rais" w:date="2024-02-22T14:49:00Z">
          <w:pPr>
            <w:pStyle w:val="BulletList1"/>
          </w:pPr>
        </w:pPrChange>
      </w:pPr>
      <w:del w:id="4781" w:author="Houyem Rais" w:date="2024-02-22T14:46:00Z">
        <w:r w:rsidRPr="00343F01" w:rsidDel="00201166">
          <w:delText>Priorité en cas de liquidation pour différentes catégories d'actionnaires et permettant des rendements différentiels pour différents actionnaires.</w:delText>
        </w:r>
      </w:del>
    </w:p>
    <w:p w14:paraId="79C7571C" w14:textId="6CE7B554" w:rsidR="00DD7063" w:rsidRPr="00343F01" w:rsidDel="00201166" w:rsidRDefault="00DD7063" w:rsidP="00D62BC5">
      <w:pPr>
        <w:spacing w:before="0" w:after="160"/>
        <w:jc w:val="left"/>
        <w:rPr>
          <w:del w:id="4782" w:author="Houyem Rais" w:date="2024-02-22T14:46:00Z"/>
        </w:rPr>
        <w:pPrChange w:id="4783" w:author="Houyem Rais" w:date="2024-02-22T14:49:00Z">
          <w:pPr>
            <w:pStyle w:val="BulletList1"/>
            <w:numPr>
              <w:numId w:val="0"/>
            </w:numPr>
            <w:ind w:left="0" w:firstLine="0"/>
          </w:pPr>
        </w:pPrChange>
      </w:pPr>
    </w:p>
    <w:p w14:paraId="6F65BE80" w14:textId="11F7400C" w:rsidR="00DD7063" w:rsidRPr="00343F01" w:rsidDel="00201166" w:rsidRDefault="00DD7063" w:rsidP="00D62BC5">
      <w:pPr>
        <w:spacing w:before="0" w:after="160"/>
        <w:jc w:val="left"/>
        <w:rPr>
          <w:del w:id="4784" w:author="Houyem Rais" w:date="2024-02-22T14:46:00Z"/>
        </w:rPr>
        <w:pPrChange w:id="4785" w:author="Houyem Rais" w:date="2024-02-22T14:49:00Z">
          <w:pPr>
            <w:pStyle w:val="Heading2"/>
          </w:pPr>
        </w:pPrChange>
      </w:pPr>
      <w:bookmarkStart w:id="4786" w:name="_Toc129968854"/>
      <w:bookmarkStart w:id="4787" w:name="_Toc152165348"/>
      <w:del w:id="4788" w:author="Houyem Rais" w:date="2024-02-22T14:46:00Z">
        <w:r w:rsidRPr="00343F01" w:rsidDel="00201166">
          <w:delText>Conclusion : identification des contraintes résultantes pour la mise en œuvre du projet</w:delText>
        </w:r>
        <w:bookmarkEnd w:id="4786"/>
        <w:bookmarkEnd w:id="4787"/>
      </w:del>
    </w:p>
    <w:p w14:paraId="2D4A1755" w14:textId="7A3F36D6" w:rsidR="00DD7063" w:rsidRPr="00343F01" w:rsidDel="00201166" w:rsidRDefault="00DD7063" w:rsidP="00D62BC5">
      <w:pPr>
        <w:spacing w:before="0" w:after="160"/>
        <w:jc w:val="left"/>
        <w:rPr>
          <w:del w:id="4789" w:author="Houyem Rais" w:date="2024-02-22T14:46:00Z"/>
        </w:rPr>
        <w:pPrChange w:id="4790" w:author="Houyem Rais" w:date="2024-02-22T14:49:00Z">
          <w:pPr/>
        </w:pPrChange>
      </w:pPr>
      <w:del w:id="4791" w:author="Houyem Rais" w:date="2024-02-22T14:46:00Z">
        <w:r w:rsidRPr="00343F01" w:rsidDel="00201166">
          <w:delText>Il résulte des analyses précédentes que la réalisation du projet nécessitera l’établissement, par les autorités contractantes, de partenariats gagnant-gagnant avec le secteur privé et ne pas s'attendre à une prise de risque démesurée de la part des partenaires privés potentiels qui auront des emprunteurs très exigeants en matière de rentabilité des investissements et de suivi de la performance.</w:delText>
        </w:r>
      </w:del>
    </w:p>
    <w:p w14:paraId="0E6DE1D6" w14:textId="1976612E" w:rsidR="00DD7063" w:rsidRPr="00343F01" w:rsidDel="00201166" w:rsidRDefault="00DD7063" w:rsidP="00D62BC5">
      <w:pPr>
        <w:spacing w:before="0" w:after="160"/>
        <w:jc w:val="left"/>
        <w:rPr>
          <w:del w:id="4792" w:author="Houyem Rais" w:date="2024-02-22T14:46:00Z"/>
        </w:rPr>
        <w:pPrChange w:id="4793" w:author="Houyem Rais" w:date="2024-02-22T14:49:00Z">
          <w:pPr/>
        </w:pPrChange>
      </w:pPr>
      <w:del w:id="4794" w:author="Houyem Rais" w:date="2024-02-22T14:46:00Z">
        <w:r w:rsidRPr="00343F01" w:rsidDel="00201166">
          <w:delText>La stratégie de financement du projet a pour objectif d'identifier les fonds nécessaires pour le projet en minimisant les coûts du capital, et elle s’est donc développée selon les principes suivants :</w:delText>
        </w:r>
      </w:del>
    </w:p>
    <w:p w14:paraId="287D8CEF" w14:textId="201458CA" w:rsidR="00DD7063" w:rsidRPr="00343F01" w:rsidDel="00201166" w:rsidRDefault="00DD7063" w:rsidP="00D62BC5">
      <w:pPr>
        <w:spacing w:before="0" w:after="160"/>
        <w:jc w:val="left"/>
        <w:rPr>
          <w:del w:id="4795" w:author="Houyem Rais" w:date="2024-02-22T14:46:00Z"/>
        </w:rPr>
        <w:pPrChange w:id="4796" w:author="Houyem Rais" w:date="2024-02-22T14:49:00Z">
          <w:pPr>
            <w:pStyle w:val="BulletList1"/>
          </w:pPr>
        </w:pPrChange>
      </w:pPr>
      <w:del w:id="4797" w:author="Houyem Rais" w:date="2024-02-22T14:46:00Z">
        <w:r w:rsidRPr="00343F01" w:rsidDel="00201166">
          <w:delText>Diversification des sources et des instruments financiers afin de choisir le financement le plus efficace pour chaque but/objectif de la phase du cycle de vie,</w:delText>
        </w:r>
      </w:del>
    </w:p>
    <w:p w14:paraId="73947D85" w14:textId="3790B956" w:rsidR="00DD7063" w:rsidRPr="00343F01" w:rsidDel="00201166" w:rsidRDefault="00DD7063" w:rsidP="00D62BC5">
      <w:pPr>
        <w:spacing w:before="0" w:after="160"/>
        <w:jc w:val="left"/>
        <w:rPr>
          <w:del w:id="4798" w:author="Houyem Rais" w:date="2024-02-22T14:46:00Z"/>
        </w:rPr>
        <w:pPrChange w:id="4799" w:author="Houyem Rais" w:date="2024-02-22T14:49:00Z">
          <w:pPr>
            <w:pStyle w:val="BulletList1"/>
          </w:pPr>
        </w:pPrChange>
      </w:pPr>
      <w:del w:id="4800" w:author="Houyem Rais" w:date="2024-02-22T14:46:00Z">
        <w:r w:rsidRPr="00343F01" w:rsidDel="00201166">
          <w:delText>Chaque étape de la stratégie financière accumule les antécédents de crédit positifs et attire les ressources financières nécessaires à partir des sources disponibles,</w:delText>
        </w:r>
      </w:del>
    </w:p>
    <w:p w14:paraId="22A04936" w14:textId="4460704D" w:rsidR="00DD7063" w:rsidRPr="00343F01" w:rsidDel="00201166" w:rsidRDefault="00DD7063" w:rsidP="00D62BC5">
      <w:pPr>
        <w:spacing w:before="0" w:after="160"/>
        <w:jc w:val="left"/>
        <w:rPr>
          <w:del w:id="4801" w:author="Houyem Rais" w:date="2024-02-22T14:46:00Z"/>
        </w:rPr>
        <w:pPrChange w:id="4802" w:author="Houyem Rais" w:date="2024-02-22T14:49:00Z">
          <w:pPr>
            <w:pStyle w:val="BulletList1"/>
          </w:pPr>
        </w:pPrChange>
      </w:pPr>
      <w:del w:id="4803" w:author="Houyem Rais" w:date="2024-02-22T14:46:00Z">
        <w:r w:rsidRPr="00343F01" w:rsidDel="00201166">
          <w:delText>Plus le niveau de développement de la société de projet est élevé, et plus il y a des occasions pour qu'elle attire des fonds pour le projet ; et</w:delText>
        </w:r>
      </w:del>
    </w:p>
    <w:p w14:paraId="7A2553B0" w14:textId="06B7067E" w:rsidR="00DD7063" w:rsidRPr="00343F01" w:rsidDel="00201166" w:rsidRDefault="00DD7063" w:rsidP="00D62BC5">
      <w:pPr>
        <w:spacing w:before="0" w:after="160"/>
        <w:jc w:val="left"/>
        <w:rPr>
          <w:del w:id="4804" w:author="Houyem Rais" w:date="2024-02-22T14:46:00Z"/>
        </w:rPr>
        <w:pPrChange w:id="4805" w:author="Houyem Rais" w:date="2024-02-22T14:49:00Z">
          <w:pPr>
            <w:pStyle w:val="BulletList1"/>
          </w:pPr>
        </w:pPrChange>
      </w:pPr>
      <w:del w:id="4806" w:author="Houyem Rais" w:date="2024-02-22T14:46:00Z">
        <w:r w:rsidRPr="00343F01" w:rsidDel="00201166">
          <w:delText>L'équilibre entre les avantages et les coûts associés au financement par emprunt.</w:delText>
        </w:r>
      </w:del>
    </w:p>
    <w:p w14:paraId="05087430" w14:textId="066D2D4E" w:rsidR="00DD7063" w:rsidRPr="00343F01" w:rsidDel="00201166" w:rsidRDefault="00DD7063" w:rsidP="00D62BC5">
      <w:pPr>
        <w:spacing w:before="0" w:after="160"/>
        <w:jc w:val="left"/>
        <w:rPr>
          <w:del w:id="4807" w:author="Houyem Rais" w:date="2024-02-22T14:46:00Z"/>
        </w:rPr>
        <w:pPrChange w:id="4808" w:author="Houyem Rais" w:date="2024-02-22T14:49:00Z">
          <w:pPr/>
        </w:pPrChange>
      </w:pPr>
      <w:del w:id="4809" w:author="Houyem Rais" w:date="2024-02-22T14:46:00Z">
        <w:r w:rsidRPr="00343F01" w:rsidDel="00201166">
          <w:delText>Nous proposons dans ce qui suit une stratégie financière pour lever des capitaux, spécifique aux projets d'infrastructures routières.</w:delText>
        </w:r>
      </w:del>
    </w:p>
    <w:p w14:paraId="305E029F" w14:textId="256FAA62" w:rsidR="00DD7063" w:rsidRPr="00343F01" w:rsidDel="00201166" w:rsidRDefault="00DD7063" w:rsidP="00D62BC5">
      <w:pPr>
        <w:spacing w:before="0" w:after="160"/>
        <w:jc w:val="left"/>
        <w:rPr>
          <w:del w:id="4810" w:author="Houyem Rais" w:date="2024-02-22T14:46:00Z"/>
        </w:rPr>
        <w:pPrChange w:id="4811" w:author="Houyem Rais" w:date="2024-02-22T14:49:00Z">
          <w:pPr>
            <w:pStyle w:val="BulletList1"/>
            <w:numPr>
              <w:numId w:val="0"/>
            </w:numPr>
            <w:ind w:left="0" w:firstLine="0"/>
          </w:pPr>
        </w:pPrChange>
      </w:pPr>
    </w:p>
    <w:p w14:paraId="2197558C" w14:textId="307B9B16" w:rsidR="00DD7063" w:rsidRPr="00343F01" w:rsidDel="00201166" w:rsidRDefault="00DD7063" w:rsidP="00D62BC5">
      <w:pPr>
        <w:spacing w:before="0" w:after="160"/>
        <w:jc w:val="left"/>
        <w:rPr>
          <w:del w:id="4812" w:author="Houyem Rais" w:date="2024-02-22T14:46:00Z"/>
          <w:rFonts w:eastAsiaTheme="majorEastAsia" w:cstheme="majorHAnsi"/>
          <w:b/>
          <w:bCs/>
          <w:color w:val="0070C0"/>
          <w:sz w:val="32"/>
          <w:szCs w:val="28"/>
        </w:rPr>
        <w:pPrChange w:id="4813" w:author="Houyem Rais" w:date="2024-02-22T14:49:00Z">
          <w:pPr>
            <w:spacing w:before="0" w:after="160"/>
            <w:jc w:val="left"/>
          </w:pPr>
        </w:pPrChange>
      </w:pPr>
      <w:del w:id="4814" w:author="Houyem Rais" w:date="2024-02-22T14:46:00Z">
        <w:r w:rsidRPr="00343F01" w:rsidDel="00201166">
          <w:br w:type="page"/>
        </w:r>
      </w:del>
    </w:p>
    <w:p w14:paraId="45B98FC9" w14:textId="21CCE0E1" w:rsidR="00DD7063" w:rsidRPr="00343F01" w:rsidDel="00201166" w:rsidRDefault="00DD7063" w:rsidP="00D62BC5">
      <w:pPr>
        <w:spacing w:before="0" w:after="160"/>
        <w:jc w:val="left"/>
        <w:rPr>
          <w:del w:id="4815" w:author="Houyem Rais" w:date="2024-02-22T14:46:00Z"/>
        </w:rPr>
        <w:pPrChange w:id="4816" w:author="Houyem Rais" w:date="2024-02-22T14:49:00Z">
          <w:pPr>
            <w:pStyle w:val="Heading1"/>
          </w:pPr>
        </w:pPrChange>
      </w:pPr>
      <w:bookmarkStart w:id="4817" w:name="_Toc129968855"/>
      <w:bookmarkStart w:id="4818" w:name="_Toc152165349"/>
      <w:del w:id="4819" w:author="Houyem Rais" w:date="2024-02-22T14:46:00Z">
        <w:r w:rsidRPr="00343F01" w:rsidDel="00201166">
          <w:delText>Analyse des opérations et de la capacité de production de l’industrie routière dans l’espace du projet</w:delText>
        </w:r>
        <w:bookmarkEnd w:id="4817"/>
        <w:bookmarkEnd w:id="4818"/>
      </w:del>
    </w:p>
    <w:p w14:paraId="7ACDE723" w14:textId="39DC0D1D" w:rsidR="00DD7063" w:rsidRPr="00343F01" w:rsidDel="00201166" w:rsidRDefault="00DD7063" w:rsidP="00D62BC5">
      <w:pPr>
        <w:spacing w:before="0" w:after="160"/>
        <w:jc w:val="left"/>
        <w:rPr>
          <w:del w:id="4820" w:author="Houyem Rais" w:date="2024-02-22T14:46:00Z"/>
        </w:rPr>
        <w:pPrChange w:id="4821" w:author="Houyem Rais" w:date="2024-02-22T14:49:00Z">
          <w:pPr>
            <w:pStyle w:val="Heading2"/>
          </w:pPr>
        </w:pPrChange>
      </w:pPr>
      <w:bookmarkStart w:id="4822" w:name="_Toc129968856"/>
      <w:bookmarkStart w:id="4823" w:name="_Toc152165350"/>
      <w:del w:id="4824" w:author="Houyem Rais" w:date="2024-02-22T14:46:00Z">
        <w:r w:rsidRPr="00343F01" w:rsidDel="00201166">
          <w:delText>Analyse du tissu des entreprises intervenantes dans d’espace du projet et développeurs privés à cibler</w:delText>
        </w:r>
        <w:bookmarkEnd w:id="4822"/>
        <w:bookmarkEnd w:id="4823"/>
      </w:del>
    </w:p>
    <w:p w14:paraId="482910BE" w14:textId="48803A1E" w:rsidR="00DD7063" w:rsidRPr="00343F01" w:rsidDel="00201166" w:rsidRDefault="00DD7063" w:rsidP="00D62BC5">
      <w:pPr>
        <w:spacing w:before="0" w:after="160"/>
        <w:jc w:val="left"/>
        <w:rPr>
          <w:del w:id="4825" w:author="Houyem Rais" w:date="2024-02-22T14:46:00Z"/>
        </w:rPr>
        <w:pPrChange w:id="4826" w:author="Houyem Rais" w:date="2024-02-22T14:49:00Z">
          <w:pPr/>
        </w:pPrChange>
      </w:pPr>
      <w:del w:id="4827" w:author="Houyem Rais" w:date="2024-02-22T14:46:00Z">
        <w:r w:rsidRPr="00343F01" w:rsidDel="00201166">
          <w:delText xml:space="preserve">Selon ENR (Engineering News-Record) qui publie un classement annuel des commandes internationales d'infrastructures, les principaux opérateurs internationaux de construction dans le secteur du transport routier (surtout en PPP) en Afrique sont représentés par les </w:delText>
        </w:r>
        <w:r w:rsidRPr="00343F01" w:rsidDel="00201166">
          <w:rPr>
            <w:b/>
            <w:bCs/>
          </w:rPr>
          <w:delText>entreprises chinoises</w:delText>
        </w:r>
        <w:r w:rsidRPr="00343F01" w:rsidDel="00201166">
          <w:delText xml:space="preserve"> telles que CCCC (China Communications Construction Group) et sa filiale CRBC (China Road and Bridge Corporation), Power Construction Corporation of China, China Railway Construction Corporation, Shandong Hi-Speed Investment Group, China State Construction Engineering Corporation, Power China International Group, etc. Ces promoteurs chinois sont suivis par le conglomérat français </w:delText>
        </w:r>
        <w:r w:rsidRPr="00343F01" w:rsidDel="00201166">
          <w:rPr>
            <w:b/>
            <w:bCs/>
          </w:rPr>
          <w:delText>Vinci</w:delText>
        </w:r>
        <w:r w:rsidRPr="00343F01" w:rsidDel="00201166">
          <w:delText xml:space="preserve">, l'entreprise française de construction </w:delText>
        </w:r>
        <w:r w:rsidRPr="00343F01" w:rsidDel="00201166">
          <w:rPr>
            <w:b/>
            <w:bCs/>
          </w:rPr>
          <w:delText>Eiffage</w:delText>
        </w:r>
        <w:r w:rsidRPr="00343F01" w:rsidDel="00201166">
          <w:delText xml:space="preserve"> et la société française </w:delText>
        </w:r>
        <w:r w:rsidRPr="00343F01" w:rsidDel="00201166">
          <w:rPr>
            <w:b/>
            <w:bCs/>
          </w:rPr>
          <w:delText>Bouygues.</w:delText>
        </w:r>
        <w:r w:rsidRPr="00343F01" w:rsidDel="00201166">
          <w:delText xml:space="preserve"> Nous mentionnons également le groupe portugais </w:delText>
        </w:r>
        <w:r w:rsidRPr="00343F01" w:rsidDel="00201166">
          <w:rPr>
            <w:b/>
            <w:bCs/>
          </w:rPr>
          <w:delText>Mota Engil SGPS</w:delText>
        </w:r>
        <w:r w:rsidRPr="00343F01" w:rsidDel="00201166">
          <w:delText xml:space="preserve"> et le groupe Tunisien </w:delText>
        </w:r>
        <w:r w:rsidRPr="00343F01" w:rsidDel="00201166">
          <w:rPr>
            <w:b/>
            <w:bCs/>
          </w:rPr>
          <w:delText xml:space="preserve">Soroubat </w:delText>
        </w:r>
        <w:r w:rsidRPr="00343F01" w:rsidDel="00201166">
          <w:delText>qui sont des opérateurs internationaux présents sur les projets autoroutiers dans le marché africain.</w:delText>
        </w:r>
      </w:del>
    </w:p>
    <w:p w14:paraId="6A741992" w14:textId="0650B388" w:rsidR="00DD7063" w:rsidRPr="00343F01" w:rsidDel="00201166" w:rsidRDefault="00DD7063" w:rsidP="00D62BC5">
      <w:pPr>
        <w:spacing w:before="0" w:after="160"/>
        <w:jc w:val="left"/>
        <w:rPr>
          <w:del w:id="4828" w:author="Houyem Rais" w:date="2024-02-22T14:46:00Z"/>
        </w:rPr>
        <w:pPrChange w:id="4829" w:author="Houyem Rais" w:date="2024-02-22T14:49:00Z">
          <w:pPr/>
        </w:pPrChange>
      </w:pPr>
      <w:del w:id="4830" w:author="Houyem Rais" w:date="2024-02-22T14:46:00Z">
        <w:r w:rsidRPr="00343F01" w:rsidDel="00201166">
          <w:delText xml:space="preserve">Quant aux opérateurs locaux actifs dans les pays concernés par le lot 3 du projet, ils regroupent principalement des entreprises nigérianes comme </w:delText>
        </w:r>
        <w:r w:rsidRPr="00343F01" w:rsidDel="00201166">
          <w:rPr>
            <w:b/>
            <w:bCs/>
          </w:rPr>
          <w:delText>Setraco Nigeria Limited</w:delText>
        </w:r>
        <w:r w:rsidRPr="00343F01" w:rsidDel="00201166">
          <w:delText xml:space="preserve">, </w:delText>
        </w:r>
        <w:r w:rsidRPr="00343F01" w:rsidDel="00201166">
          <w:rPr>
            <w:b/>
            <w:bCs/>
          </w:rPr>
          <w:delText>Hitech Construction</w:delText>
        </w:r>
        <w:r w:rsidRPr="00343F01" w:rsidDel="00201166">
          <w:delText xml:space="preserve">, </w:delText>
        </w:r>
        <w:r w:rsidRPr="00343F01" w:rsidDel="00201166">
          <w:rPr>
            <w:b/>
            <w:bCs/>
          </w:rPr>
          <w:delText>PW Nigeria Ltd</w:delText>
        </w:r>
        <w:r w:rsidRPr="00343F01" w:rsidDel="00201166">
          <w:delText xml:space="preserve"> et </w:delText>
        </w:r>
        <w:r w:rsidRPr="00343F01" w:rsidDel="00201166">
          <w:rPr>
            <w:b/>
            <w:bCs/>
          </w:rPr>
          <w:delText>Dantata &amp; Sawoe</w:delText>
        </w:r>
        <w:r w:rsidRPr="00343F01" w:rsidDel="00201166">
          <w:delText xml:space="preserve">, ainsi que des groupes béninois comme </w:delText>
        </w:r>
        <w:r w:rsidRPr="00343F01" w:rsidDel="00201166">
          <w:rPr>
            <w:b/>
            <w:bCs/>
          </w:rPr>
          <w:delText>Ebomaf Benin SA</w:delText>
        </w:r>
        <w:r w:rsidRPr="00343F01" w:rsidDel="00201166">
          <w:delText xml:space="preserve"> et </w:delText>
        </w:r>
        <w:r w:rsidRPr="00343F01" w:rsidDel="00201166">
          <w:rPr>
            <w:b/>
            <w:bCs/>
          </w:rPr>
          <w:delText>Adeoti SARL</w:delText>
        </w:r>
        <w:r w:rsidRPr="00343F01" w:rsidDel="00201166">
          <w:delText>.</w:delText>
        </w:r>
      </w:del>
    </w:p>
    <w:p w14:paraId="0305D9FF" w14:textId="73C2F4E3" w:rsidR="00DD7063" w:rsidRPr="00343F01" w:rsidDel="00201166" w:rsidRDefault="00DD7063" w:rsidP="00D62BC5">
      <w:pPr>
        <w:spacing w:before="0" w:after="160"/>
        <w:jc w:val="left"/>
        <w:rPr>
          <w:del w:id="4831" w:author="Houyem Rais" w:date="2024-02-22T14:46:00Z"/>
        </w:rPr>
        <w:pPrChange w:id="4832" w:author="Houyem Rais" w:date="2024-02-22T14:49:00Z">
          <w:pPr/>
        </w:pPrChange>
      </w:pPr>
      <w:del w:id="4833" w:author="Houyem Rais" w:date="2024-02-22T14:46:00Z">
        <w:r w:rsidRPr="00343F01" w:rsidDel="00201166">
          <w:delText>Le tableau suivant résume les informations collectées pour les principales entreprises internationales impliquées dans des projets PPP en Afrique, notamment dans le secteur des transports.</w:delText>
        </w:r>
      </w:del>
    </w:p>
    <w:p w14:paraId="1288CAF4" w14:textId="5056C47E" w:rsidR="00DD7063" w:rsidRPr="00343F01" w:rsidDel="00201166" w:rsidRDefault="00DD7063" w:rsidP="00D62BC5">
      <w:pPr>
        <w:spacing w:before="0" w:after="160"/>
        <w:jc w:val="left"/>
        <w:rPr>
          <w:del w:id="4834" w:author="Houyem Rais" w:date="2024-02-22T14:46:00Z"/>
        </w:rPr>
        <w:pPrChange w:id="4835" w:author="Houyem Rais" w:date="2024-02-22T14:49:00Z">
          <w:pPr>
            <w:spacing w:before="0" w:after="160"/>
            <w:jc w:val="left"/>
          </w:pPr>
        </w:pPrChange>
      </w:pPr>
      <w:del w:id="4836" w:author="Houyem Rais" w:date="2024-02-22T14:46:00Z">
        <w:r w:rsidRPr="00343F01" w:rsidDel="00201166">
          <w:br w:type="page"/>
        </w:r>
      </w:del>
    </w:p>
    <w:p w14:paraId="24DEB8C7" w14:textId="2BBCE3DA" w:rsidR="00DD7063" w:rsidRPr="00343F01" w:rsidDel="00201166" w:rsidRDefault="00DD7063" w:rsidP="00D62BC5">
      <w:pPr>
        <w:spacing w:before="0" w:after="160"/>
        <w:jc w:val="left"/>
        <w:rPr>
          <w:del w:id="4837" w:author="Houyem Rais" w:date="2024-02-22T14:46:00Z"/>
        </w:rPr>
        <w:sectPr w:rsidR="00DD7063" w:rsidRPr="00343F01" w:rsidDel="00201166" w:rsidSect="00201166">
          <w:headerReference w:type="default" r:id="rId22"/>
          <w:footerReference w:type="default" r:id="rId23"/>
          <w:pgSz w:w="11906" w:h="16838"/>
          <w:pgMar w:top="1440" w:right="1276" w:bottom="1440" w:left="1440" w:header="709" w:footer="709" w:gutter="0"/>
          <w:cols w:space="708"/>
          <w:docGrid w:linePitch="360"/>
          <w:sectPrChange w:id="4838" w:author="Houyem Rais" w:date="2024-02-22T14:47:00Z">
            <w:sectPr w:rsidR="00DD7063" w:rsidRPr="00343F01" w:rsidDel="00201166" w:rsidSect="00201166">
              <w:pgMar w:top="1417" w:right="1417" w:bottom="1417" w:left="1417" w:header="708" w:footer="708" w:gutter="0"/>
            </w:sectPr>
          </w:sectPrChange>
        </w:sectPr>
        <w:pPrChange w:id="4839" w:author="Houyem Rais" w:date="2024-02-22T14:49:00Z">
          <w:pPr/>
        </w:pPrChange>
      </w:pPr>
    </w:p>
    <w:p w14:paraId="0F637560" w14:textId="524E3442" w:rsidR="00DD7063" w:rsidRPr="00343F01" w:rsidDel="00201166" w:rsidRDefault="00DD7063" w:rsidP="00D62BC5">
      <w:pPr>
        <w:spacing w:before="0" w:after="160"/>
        <w:jc w:val="left"/>
        <w:rPr>
          <w:del w:id="4840" w:author="Houyem Rais" w:date="2024-02-22T14:46:00Z"/>
        </w:rPr>
        <w:pPrChange w:id="4841" w:author="Houyem Rais" w:date="2024-02-22T14:49:00Z">
          <w:pPr>
            <w:pStyle w:val="Caption"/>
          </w:pPr>
        </w:pPrChange>
      </w:pPr>
      <w:bookmarkStart w:id="4842" w:name="_Toc129968896"/>
      <w:bookmarkStart w:id="4843" w:name="_Toc152165455"/>
      <w:del w:id="4844"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17</w:delText>
        </w:r>
        <w:r w:rsidR="00B0561B" w:rsidDel="00201166">
          <w:rPr>
            <w:noProof/>
          </w:rPr>
          <w:fldChar w:fldCharType="end"/>
        </w:r>
        <w:r w:rsidRPr="00343F01" w:rsidDel="00201166">
          <w:delText xml:space="preserve"> Principaux intervenants internationaux en infrastructure de transport en Afrique</w:delText>
        </w:r>
        <w:bookmarkEnd w:id="4842"/>
        <w:bookmarkEnd w:id="4843"/>
      </w:del>
    </w:p>
    <w:tbl>
      <w:tblPr>
        <w:tblStyle w:val="TableGrid"/>
        <w:tblW w:w="14459" w:type="dxa"/>
        <w:tblInd w:w="-5" w:type="dxa"/>
        <w:tblLook w:val="04A0" w:firstRow="1" w:lastRow="0" w:firstColumn="1" w:lastColumn="0" w:noHBand="0" w:noVBand="1"/>
      </w:tblPr>
      <w:tblGrid>
        <w:gridCol w:w="1565"/>
        <w:gridCol w:w="850"/>
        <w:gridCol w:w="4838"/>
        <w:gridCol w:w="1536"/>
        <w:gridCol w:w="5670"/>
      </w:tblGrid>
      <w:tr w:rsidR="00DD7063" w:rsidRPr="00343F01" w:rsidDel="00201166" w14:paraId="0E98B124" w14:textId="568CE168">
        <w:trPr>
          <w:trHeight w:val="182"/>
          <w:tblHeader/>
          <w:del w:id="4845" w:author="Houyem Rais" w:date="2024-02-22T14:46:00Z"/>
        </w:trPr>
        <w:tc>
          <w:tcPr>
            <w:tcW w:w="1565" w:type="dxa"/>
            <w:shd w:val="clear" w:color="auto" w:fill="D9D9D9" w:themeFill="background1" w:themeFillShade="D9"/>
          </w:tcPr>
          <w:p w14:paraId="759A977F" w14:textId="7D108085" w:rsidR="00DD7063" w:rsidRPr="00343F01" w:rsidDel="00201166" w:rsidRDefault="00DD7063" w:rsidP="00D62BC5">
            <w:pPr>
              <w:spacing w:before="0" w:after="160"/>
              <w:jc w:val="left"/>
              <w:rPr>
                <w:del w:id="4846" w:author="Houyem Rais" w:date="2024-02-22T14:46:00Z"/>
                <w:rFonts w:asciiTheme="minorHAnsi" w:hAnsiTheme="minorHAnsi" w:cstheme="minorHAnsi"/>
                <w:b/>
                <w:bCs/>
                <w:sz w:val="18"/>
                <w:szCs w:val="18"/>
                <w:lang w:val="fr-FR"/>
              </w:rPr>
              <w:pPrChange w:id="4847" w:author="Houyem Rais" w:date="2024-02-22T14:49:00Z">
                <w:pPr>
                  <w:pStyle w:val="BodyText"/>
                  <w:spacing w:before="20" w:after="20"/>
                  <w:ind w:right="89"/>
                  <w:jc w:val="left"/>
                </w:pPr>
              </w:pPrChange>
            </w:pPr>
            <w:del w:id="4848" w:author="Houyem Rais" w:date="2024-02-22T14:46:00Z">
              <w:r w:rsidRPr="00343F01" w:rsidDel="00201166">
                <w:rPr>
                  <w:rFonts w:asciiTheme="minorHAnsi" w:hAnsiTheme="minorHAnsi" w:cstheme="minorHAnsi"/>
                  <w:b/>
                  <w:bCs/>
                  <w:sz w:val="18"/>
                  <w:szCs w:val="18"/>
                  <w:lang w:val="fr-FR"/>
                </w:rPr>
                <w:delText>Nom de l’opérateur</w:delText>
              </w:r>
            </w:del>
          </w:p>
        </w:tc>
        <w:tc>
          <w:tcPr>
            <w:tcW w:w="850" w:type="dxa"/>
            <w:shd w:val="clear" w:color="auto" w:fill="D9D9D9" w:themeFill="background1" w:themeFillShade="D9"/>
          </w:tcPr>
          <w:p w14:paraId="46B2E91C" w14:textId="3BDF5F0B" w:rsidR="00DD7063" w:rsidRPr="00343F01" w:rsidDel="00201166" w:rsidRDefault="00DD7063" w:rsidP="00D62BC5">
            <w:pPr>
              <w:spacing w:before="0" w:after="160"/>
              <w:jc w:val="left"/>
              <w:rPr>
                <w:del w:id="4849" w:author="Houyem Rais" w:date="2024-02-22T14:46:00Z"/>
                <w:rFonts w:asciiTheme="minorHAnsi" w:hAnsiTheme="minorHAnsi" w:cstheme="minorHAnsi"/>
                <w:b/>
                <w:bCs/>
                <w:sz w:val="18"/>
                <w:szCs w:val="18"/>
                <w:lang w:val="fr-FR"/>
              </w:rPr>
              <w:pPrChange w:id="4850" w:author="Houyem Rais" w:date="2024-02-22T14:49:00Z">
                <w:pPr>
                  <w:pStyle w:val="BodyText"/>
                  <w:spacing w:before="20" w:after="20"/>
                  <w:jc w:val="left"/>
                </w:pPr>
              </w:pPrChange>
            </w:pPr>
            <w:del w:id="4851" w:author="Houyem Rais" w:date="2024-02-22T14:46:00Z">
              <w:r w:rsidRPr="00343F01" w:rsidDel="00201166">
                <w:rPr>
                  <w:rFonts w:asciiTheme="minorHAnsi" w:hAnsiTheme="minorHAnsi" w:cstheme="minorHAnsi"/>
                  <w:b/>
                  <w:bCs/>
                  <w:sz w:val="18"/>
                  <w:szCs w:val="18"/>
                  <w:lang w:val="fr-FR"/>
                </w:rPr>
                <w:delText>Pays</w:delText>
              </w:r>
            </w:del>
          </w:p>
        </w:tc>
        <w:tc>
          <w:tcPr>
            <w:tcW w:w="4838" w:type="dxa"/>
            <w:shd w:val="clear" w:color="auto" w:fill="D9D9D9" w:themeFill="background1" w:themeFillShade="D9"/>
          </w:tcPr>
          <w:p w14:paraId="58A5A851" w14:textId="631A5A0D" w:rsidR="00DD7063" w:rsidRPr="00343F01" w:rsidDel="00201166" w:rsidRDefault="00DD7063" w:rsidP="00D62BC5">
            <w:pPr>
              <w:spacing w:before="0" w:after="160"/>
              <w:jc w:val="left"/>
              <w:rPr>
                <w:del w:id="4852" w:author="Houyem Rais" w:date="2024-02-22T14:46:00Z"/>
                <w:rFonts w:asciiTheme="minorHAnsi" w:hAnsiTheme="minorHAnsi" w:cstheme="minorHAnsi"/>
                <w:b/>
                <w:bCs/>
                <w:sz w:val="18"/>
                <w:szCs w:val="18"/>
                <w:lang w:val="fr-FR"/>
              </w:rPr>
              <w:pPrChange w:id="4853" w:author="Houyem Rais" w:date="2024-02-22T14:49:00Z">
                <w:pPr>
                  <w:pStyle w:val="BodyText"/>
                  <w:spacing w:before="20" w:after="20"/>
                  <w:jc w:val="left"/>
                </w:pPr>
              </w:pPrChange>
            </w:pPr>
            <w:del w:id="4854" w:author="Houyem Rais" w:date="2024-02-22T14:46:00Z">
              <w:r w:rsidRPr="00343F01" w:rsidDel="00201166">
                <w:rPr>
                  <w:rFonts w:asciiTheme="minorHAnsi" w:hAnsiTheme="minorHAnsi" w:cstheme="minorHAnsi"/>
                  <w:b/>
                  <w:bCs/>
                  <w:sz w:val="18"/>
                  <w:szCs w:val="18"/>
                  <w:lang w:val="fr-FR"/>
                </w:rPr>
                <w:delText>Profil de l'opérateur</w:delText>
              </w:r>
            </w:del>
          </w:p>
        </w:tc>
        <w:tc>
          <w:tcPr>
            <w:tcW w:w="1536" w:type="dxa"/>
            <w:shd w:val="clear" w:color="auto" w:fill="D9D9D9" w:themeFill="background1" w:themeFillShade="D9"/>
          </w:tcPr>
          <w:p w14:paraId="663720C3" w14:textId="0D0CB60F" w:rsidR="00DD7063" w:rsidRPr="00343F01" w:rsidDel="00201166" w:rsidRDefault="00DD7063" w:rsidP="00D62BC5">
            <w:pPr>
              <w:spacing w:before="0" w:after="160"/>
              <w:jc w:val="left"/>
              <w:rPr>
                <w:del w:id="4855" w:author="Houyem Rais" w:date="2024-02-22T14:46:00Z"/>
                <w:rFonts w:asciiTheme="minorHAnsi" w:hAnsiTheme="minorHAnsi" w:cstheme="minorHAnsi"/>
                <w:b/>
                <w:bCs/>
                <w:sz w:val="18"/>
                <w:szCs w:val="18"/>
                <w:lang w:val="fr-FR"/>
              </w:rPr>
              <w:pPrChange w:id="4856" w:author="Houyem Rais" w:date="2024-02-22T14:49:00Z">
                <w:pPr>
                  <w:pStyle w:val="BodyText"/>
                  <w:spacing w:before="20" w:after="20"/>
                  <w:jc w:val="left"/>
                </w:pPr>
              </w:pPrChange>
            </w:pPr>
            <w:del w:id="4857" w:author="Houyem Rais" w:date="2024-02-22T14:46:00Z">
              <w:r w:rsidRPr="00343F01" w:rsidDel="00201166">
                <w:rPr>
                  <w:rFonts w:asciiTheme="minorHAnsi" w:hAnsiTheme="minorHAnsi" w:cstheme="minorHAnsi"/>
                  <w:b/>
                  <w:bCs/>
                  <w:sz w:val="18"/>
                  <w:szCs w:val="18"/>
                  <w:lang w:val="fr-FR"/>
                </w:rPr>
                <w:delText>Industrie</w:delText>
              </w:r>
            </w:del>
          </w:p>
        </w:tc>
        <w:tc>
          <w:tcPr>
            <w:tcW w:w="5670" w:type="dxa"/>
            <w:shd w:val="clear" w:color="auto" w:fill="D9D9D9" w:themeFill="background1" w:themeFillShade="D9"/>
          </w:tcPr>
          <w:p w14:paraId="6BF0C3E9" w14:textId="12F18520" w:rsidR="00DD7063" w:rsidRPr="00343F01" w:rsidDel="00201166" w:rsidRDefault="00DD7063" w:rsidP="00D62BC5">
            <w:pPr>
              <w:spacing w:before="0" w:after="160"/>
              <w:jc w:val="left"/>
              <w:rPr>
                <w:del w:id="4858" w:author="Houyem Rais" w:date="2024-02-22T14:46:00Z"/>
                <w:rFonts w:asciiTheme="minorHAnsi" w:hAnsiTheme="minorHAnsi" w:cstheme="minorHAnsi"/>
                <w:b/>
                <w:bCs/>
                <w:sz w:val="18"/>
                <w:szCs w:val="18"/>
                <w:lang w:val="fr-FR"/>
              </w:rPr>
              <w:pPrChange w:id="4859" w:author="Houyem Rais" w:date="2024-02-22T14:49:00Z">
                <w:pPr>
                  <w:pStyle w:val="BodyText"/>
                  <w:spacing w:before="20" w:after="20"/>
                  <w:ind w:right="-1"/>
                  <w:jc w:val="left"/>
                </w:pPr>
              </w:pPrChange>
            </w:pPr>
            <w:del w:id="4860" w:author="Houyem Rais" w:date="2024-02-22T14:46:00Z">
              <w:r w:rsidRPr="00343F01" w:rsidDel="00201166">
                <w:rPr>
                  <w:rFonts w:asciiTheme="minorHAnsi" w:hAnsiTheme="minorHAnsi" w:cstheme="minorHAnsi"/>
                  <w:b/>
                  <w:bCs/>
                  <w:sz w:val="18"/>
                  <w:szCs w:val="18"/>
                  <w:lang w:val="fr-FR"/>
                </w:rPr>
                <w:delText>Portefeuille de projets</w:delText>
              </w:r>
            </w:del>
          </w:p>
        </w:tc>
      </w:tr>
      <w:tr w:rsidR="00DD7063" w:rsidRPr="00343F01" w:rsidDel="00201166" w14:paraId="6B693F8B" w14:textId="6264CEDA">
        <w:trPr>
          <w:trHeight w:val="1498"/>
          <w:del w:id="4861" w:author="Houyem Rais" w:date="2024-02-22T14:46:00Z"/>
        </w:trPr>
        <w:tc>
          <w:tcPr>
            <w:tcW w:w="1565" w:type="dxa"/>
          </w:tcPr>
          <w:p w14:paraId="12D07059" w14:textId="06F6B009" w:rsidR="00DD7063" w:rsidRPr="00343F01" w:rsidDel="00201166" w:rsidRDefault="00DD7063" w:rsidP="00D62BC5">
            <w:pPr>
              <w:spacing w:before="0" w:after="160"/>
              <w:jc w:val="left"/>
              <w:rPr>
                <w:del w:id="4862" w:author="Houyem Rais" w:date="2024-02-22T14:46:00Z"/>
                <w:rFonts w:asciiTheme="minorHAnsi" w:hAnsiTheme="minorHAnsi" w:cstheme="minorHAnsi"/>
                <w:b/>
                <w:bCs/>
                <w:sz w:val="18"/>
                <w:szCs w:val="18"/>
                <w:lang w:val="fr-FR"/>
              </w:rPr>
              <w:pPrChange w:id="4863" w:author="Houyem Rais" w:date="2024-02-22T14:49:00Z">
                <w:pPr>
                  <w:pStyle w:val="BodyText"/>
                  <w:spacing w:before="20" w:after="20"/>
                  <w:ind w:right="89"/>
                </w:pPr>
              </w:pPrChange>
            </w:pPr>
            <w:del w:id="4864" w:author="Houyem Rais" w:date="2024-02-22T14:46:00Z">
              <w:r w:rsidRPr="00343F01" w:rsidDel="00201166">
                <w:rPr>
                  <w:rFonts w:asciiTheme="minorHAnsi" w:hAnsiTheme="minorHAnsi" w:cstheme="minorHAnsi"/>
                  <w:b/>
                  <w:bCs/>
                  <w:sz w:val="18"/>
                  <w:szCs w:val="18"/>
                  <w:lang w:val="fr-FR"/>
                </w:rPr>
                <w:delText>CCCC (China Communications Construction Group)</w:delText>
              </w:r>
            </w:del>
          </w:p>
        </w:tc>
        <w:tc>
          <w:tcPr>
            <w:tcW w:w="850" w:type="dxa"/>
          </w:tcPr>
          <w:p w14:paraId="6172B7A2" w14:textId="6C670029" w:rsidR="00DD7063" w:rsidRPr="00343F01" w:rsidDel="00201166" w:rsidRDefault="00DD7063" w:rsidP="00D62BC5">
            <w:pPr>
              <w:spacing w:before="0" w:after="160"/>
              <w:jc w:val="left"/>
              <w:rPr>
                <w:del w:id="4865" w:author="Houyem Rais" w:date="2024-02-22T14:46:00Z"/>
                <w:rFonts w:asciiTheme="minorHAnsi" w:hAnsiTheme="minorHAnsi" w:cstheme="minorHAnsi"/>
                <w:sz w:val="18"/>
                <w:szCs w:val="18"/>
                <w:lang w:val="fr-FR"/>
              </w:rPr>
              <w:pPrChange w:id="4866" w:author="Houyem Rais" w:date="2024-02-22T14:49:00Z">
                <w:pPr>
                  <w:pStyle w:val="BodyText"/>
                  <w:spacing w:before="20" w:after="20"/>
                </w:pPr>
              </w:pPrChange>
            </w:pPr>
            <w:del w:id="4867" w:author="Houyem Rais" w:date="2024-02-22T14:46:00Z">
              <w:r w:rsidRPr="00343F01" w:rsidDel="00201166">
                <w:rPr>
                  <w:rFonts w:asciiTheme="minorHAnsi" w:hAnsiTheme="minorHAnsi" w:cstheme="minorHAnsi"/>
                  <w:sz w:val="18"/>
                  <w:szCs w:val="18"/>
                  <w:lang w:val="fr-FR"/>
                </w:rPr>
                <w:delText>Chine</w:delText>
              </w:r>
            </w:del>
          </w:p>
        </w:tc>
        <w:tc>
          <w:tcPr>
            <w:tcW w:w="4838" w:type="dxa"/>
          </w:tcPr>
          <w:p w14:paraId="08FBAFA0" w14:textId="59DD2EA5" w:rsidR="00DD7063" w:rsidRPr="00343F01" w:rsidDel="00201166" w:rsidRDefault="00DD7063" w:rsidP="00D62BC5">
            <w:pPr>
              <w:spacing w:before="0" w:after="160"/>
              <w:jc w:val="left"/>
              <w:rPr>
                <w:del w:id="4868" w:author="Houyem Rais" w:date="2024-02-22T14:46:00Z"/>
                <w:rFonts w:asciiTheme="minorHAnsi" w:hAnsiTheme="minorHAnsi" w:cstheme="minorHAnsi"/>
                <w:sz w:val="18"/>
                <w:szCs w:val="18"/>
                <w:lang w:val="fr-FR"/>
              </w:rPr>
              <w:pPrChange w:id="4869" w:author="Houyem Rais" w:date="2024-02-22T14:49:00Z">
                <w:pPr>
                  <w:pStyle w:val="BodyText"/>
                  <w:spacing w:before="20" w:after="20"/>
                </w:pPr>
              </w:pPrChange>
            </w:pPr>
            <w:del w:id="4870" w:author="Houyem Rais" w:date="2024-02-22T14:46:00Z">
              <w:r w:rsidRPr="00343F01" w:rsidDel="00201166">
                <w:rPr>
                  <w:rFonts w:asciiTheme="minorHAnsi" w:hAnsiTheme="minorHAnsi" w:cstheme="minorHAnsi"/>
                  <w:sz w:val="18"/>
                  <w:szCs w:val="18"/>
                  <w:lang w:val="fr-FR"/>
                </w:rPr>
                <w:delText>CCCC est l'une des plus grandes entreprises publiques de construction et d'ingénierie en Chine et l'une des plus importantes au monde. L’entreprise est un géant d'infrastructure avec 36 filiales principales en Afrique. Il a établi un centre régional pour l'Afrique de l'Est au Kenya et un centre régional pour l'Afrique australe en Afrique du Sud, et a reçu des projets de chaque région dans les pays voisins. 80% de l’activité de CCCC se fait en Chine continentale, tandis que 20% sont à l'étranger.</w:delText>
              </w:r>
            </w:del>
          </w:p>
        </w:tc>
        <w:tc>
          <w:tcPr>
            <w:tcW w:w="1536" w:type="dxa"/>
          </w:tcPr>
          <w:p w14:paraId="3A8D4493" w14:textId="39AF3365" w:rsidR="00DD7063" w:rsidRPr="00343F01" w:rsidDel="00201166" w:rsidRDefault="00DD7063" w:rsidP="00D62BC5">
            <w:pPr>
              <w:spacing w:before="0" w:after="160"/>
              <w:jc w:val="left"/>
              <w:rPr>
                <w:del w:id="4871" w:author="Houyem Rais" w:date="2024-02-22T14:46:00Z"/>
                <w:rFonts w:asciiTheme="minorHAnsi" w:hAnsiTheme="minorHAnsi" w:cstheme="minorHAnsi"/>
                <w:sz w:val="18"/>
                <w:szCs w:val="18"/>
                <w:lang w:val="fr-FR"/>
              </w:rPr>
              <w:pPrChange w:id="4872" w:author="Houyem Rais" w:date="2024-02-22T14:49:00Z">
                <w:pPr>
                  <w:pStyle w:val="BodyText"/>
                  <w:spacing w:before="20" w:after="20"/>
                  <w:jc w:val="left"/>
                </w:pPr>
              </w:pPrChange>
            </w:pPr>
            <w:del w:id="4873" w:author="Houyem Rais" w:date="2024-02-22T14:46:00Z">
              <w:r w:rsidRPr="00343F01" w:rsidDel="00201166">
                <w:rPr>
                  <w:rFonts w:asciiTheme="minorHAnsi" w:hAnsiTheme="minorHAnsi" w:cstheme="minorHAnsi"/>
                  <w:sz w:val="18"/>
                  <w:szCs w:val="18"/>
                  <w:lang w:val="fr-FR"/>
                </w:rPr>
                <w:delText>Génie civil, Pavage de routes, Construction ferroviaire</w:delText>
              </w:r>
            </w:del>
          </w:p>
        </w:tc>
        <w:tc>
          <w:tcPr>
            <w:tcW w:w="5670" w:type="dxa"/>
          </w:tcPr>
          <w:p w14:paraId="588C7EC3" w14:textId="00B8BAB0" w:rsidR="00DD7063" w:rsidRPr="00343F01" w:rsidDel="00201166" w:rsidRDefault="00DD7063" w:rsidP="00D62BC5">
            <w:pPr>
              <w:spacing w:before="0" w:after="160"/>
              <w:jc w:val="left"/>
              <w:rPr>
                <w:del w:id="4874" w:author="Houyem Rais" w:date="2024-02-22T14:46:00Z"/>
                <w:rFonts w:asciiTheme="minorHAnsi" w:hAnsiTheme="minorHAnsi" w:cstheme="minorHAnsi"/>
                <w:sz w:val="18"/>
                <w:szCs w:val="18"/>
                <w:lang w:val="fr-FR"/>
              </w:rPr>
              <w:pPrChange w:id="4875" w:author="Houyem Rais" w:date="2024-02-22T14:49:00Z">
                <w:pPr>
                  <w:pStyle w:val="BodyText"/>
                  <w:spacing w:before="20" w:after="20"/>
                  <w:ind w:right="-1"/>
                </w:pPr>
              </w:pPrChange>
            </w:pPr>
            <w:del w:id="4876" w:author="Houyem Rais" w:date="2024-02-22T14:46:00Z">
              <w:r w:rsidRPr="00343F01" w:rsidDel="00201166">
                <w:rPr>
                  <w:rFonts w:asciiTheme="minorHAnsi" w:hAnsiTheme="minorHAnsi" w:cstheme="minorHAnsi"/>
                  <w:sz w:val="18"/>
                  <w:szCs w:val="18"/>
                  <w:lang w:val="fr-FR"/>
                </w:rPr>
                <w:delText>CCCC a mis en œuvre des projets EPC et PPP dans de nombreux pays à travers le monde. Les projets de routes et de ponts représentent 40 % de l'activité totale de construction d'infrastructures de CCCC.</w:delText>
              </w:r>
              <w:r w:rsidRPr="00343F01" w:rsidDel="00201166">
                <w:rPr>
                  <w:rStyle w:val="FootnoteReference"/>
                  <w:rFonts w:asciiTheme="minorHAnsi" w:hAnsiTheme="minorHAnsi" w:cstheme="minorHAnsi"/>
                  <w:sz w:val="18"/>
                  <w:szCs w:val="18"/>
                  <w:lang w:val="fr-FR"/>
                </w:rPr>
                <w:footnoteReference w:id="36"/>
              </w:r>
            </w:del>
          </w:p>
          <w:p w14:paraId="20E7E3FF" w14:textId="7B51DE23" w:rsidR="00DD7063" w:rsidRPr="00343F01" w:rsidDel="00201166" w:rsidRDefault="00DD7063" w:rsidP="00D62BC5">
            <w:pPr>
              <w:spacing w:before="0" w:after="160"/>
              <w:jc w:val="left"/>
              <w:rPr>
                <w:del w:id="4879" w:author="Houyem Rais" w:date="2024-02-22T14:46:00Z"/>
                <w:rFonts w:asciiTheme="minorHAnsi" w:hAnsiTheme="minorHAnsi" w:cstheme="minorHAnsi"/>
                <w:sz w:val="18"/>
                <w:szCs w:val="18"/>
                <w:lang w:val="fr-FR"/>
              </w:rPr>
              <w:pPrChange w:id="4880" w:author="Houyem Rais" w:date="2024-02-22T14:49:00Z">
                <w:pPr>
                  <w:pStyle w:val="BodyText"/>
                  <w:spacing w:before="20" w:after="20"/>
                  <w:ind w:right="-1"/>
                </w:pPr>
              </w:pPrChange>
            </w:pPr>
            <w:del w:id="4881" w:author="Houyem Rais" w:date="2024-02-22T14:46:00Z">
              <w:r w:rsidRPr="00343F01" w:rsidDel="00201166">
                <w:rPr>
                  <w:rFonts w:asciiTheme="minorHAnsi" w:hAnsiTheme="minorHAnsi" w:cstheme="minorHAnsi"/>
                  <w:sz w:val="18"/>
                  <w:szCs w:val="18"/>
                  <w:lang w:val="fr-FR"/>
                </w:rPr>
                <w:delText>Parmi leurs principaux projets en Afrique nous citons :</w:delText>
              </w:r>
            </w:del>
          </w:p>
          <w:p w14:paraId="7B22695A" w14:textId="0C4E9BD4" w:rsidR="00DD7063" w:rsidRPr="00343F01" w:rsidDel="00201166" w:rsidRDefault="00DD7063" w:rsidP="00D62BC5">
            <w:pPr>
              <w:spacing w:before="0" w:after="160"/>
              <w:jc w:val="left"/>
              <w:rPr>
                <w:del w:id="4882" w:author="Houyem Rais" w:date="2024-02-22T14:46:00Z"/>
                <w:rFonts w:asciiTheme="minorHAnsi" w:hAnsiTheme="minorHAnsi" w:cstheme="minorHAnsi"/>
                <w:sz w:val="18"/>
                <w:szCs w:val="18"/>
                <w:lang w:val="fr-FR"/>
              </w:rPr>
              <w:pPrChange w:id="4883" w:author="Houyem Rais" w:date="2024-02-22T14:49:00Z">
                <w:pPr>
                  <w:pStyle w:val="BodyText"/>
                  <w:numPr>
                    <w:numId w:val="37"/>
                  </w:numPr>
                  <w:spacing w:before="20" w:after="20"/>
                  <w:ind w:left="201" w:right="-1" w:hanging="142"/>
                </w:pPr>
              </w:pPrChange>
            </w:pPr>
            <w:del w:id="4884" w:author="Houyem Rais" w:date="2024-02-22T14:46:00Z">
              <w:r w:rsidRPr="00343F01" w:rsidDel="00201166">
                <w:rPr>
                  <w:rFonts w:asciiTheme="minorHAnsi" w:hAnsiTheme="minorHAnsi" w:cstheme="minorHAnsi"/>
                  <w:sz w:val="18"/>
                  <w:szCs w:val="18"/>
                  <w:lang w:val="fr-FR"/>
                </w:rPr>
                <w:delText>Projet de chemin de fer à écartement standard Nairobi-Malaba, Kenya</w:delText>
              </w:r>
            </w:del>
          </w:p>
          <w:p w14:paraId="723098FA" w14:textId="6BCAD81B" w:rsidR="00DD7063" w:rsidRPr="00343F01" w:rsidDel="00201166" w:rsidRDefault="00DD7063" w:rsidP="00D62BC5">
            <w:pPr>
              <w:spacing w:before="0" w:after="160"/>
              <w:jc w:val="left"/>
              <w:rPr>
                <w:del w:id="4885" w:author="Houyem Rais" w:date="2024-02-22T14:46:00Z"/>
                <w:rFonts w:asciiTheme="minorHAnsi" w:hAnsiTheme="minorHAnsi" w:cstheme="minorHAnsi"/>
                <w:sz w:val="18"/>
                <w:szCs w:val="18"/>
                <w:lang w:val="fr-FR"/>
              </w:rPr>
              <w:pPrChange w:id="4886" w:author="Houyem Rais" w:date="2024-02-22T14:49:00Z">
                <w:pPr>
                  <w:pStyle w:val="BodyText"/>
                  <w:numPr>
                    <w:numId w:val="37"/>
                  </w:numPr>
                  <w:spacing w:before="20" w:after="20"/>
                  <w:ind w:left="201" w:right="-1" w:hanging="142"/>
                </w:pPr>
              </w:pPrChange>
            </w:pPr>
            <w:del w:id="4887" w:author="Houyem Rais" w:date="2024-02-22T14:46:00Z">
              <w:r w:rsidRPr="00343F01" w:rsidDel="00201166">
                <w:rPr>
                  <w:rFonts w:asciiTheme="minorHAnsi" w:hAnsiTheme="minorHAnsi" w:cstheme="minorHAnsi"/>
                  <w:sz w:val="18"/>
                  <w:szCs w:val="18"/>
                  <w:lang w:val="fr-FR"/>
                </w:rPr>
                <w:delText>Phase 1 du port en eaux profondes de Lekki (DBFOM), Nigéria (1 044 millions USD)</w:delText>
              </w:r>
            </w:del>
          </w:p>
          <w:p w14:paraId="4D69B59E" w14:textId="1045D764" w:rsidR="00DD7063" w:rsidRPr="00343F01" w:rsidDel="00201166" w:rsidRDefault="00DD7063" w:rsidP="00D62BC5">
            <w:pPr>
              <w:spacing w:before="0" w:after="160"/>
              <w:jc w:val="left"/>
              <w:rPr>
                <w:del w:id="4888" w:author="Houyem Rais" w:date="2024-02-22T14:46:00Z"/>
                <w:rFonts w:asciiTheme="minorHAnsi" w:hAnsiTheme="minorHAnsi" w:cstheme="minorHAnsi"/>
                <w:sz w:val="18"/>
                <w:szCs w:val="18"/>
                <w:lang w:val="fr-FR"/>
              </w:rPr>
              <w:pPrChange w:id="4889" w:author="Houyem Rais" w:date="2024-02-22T14:49:00Z">
                <w:pPr>
                  <w:pStyle w:val="BodyText"/>
                  <w:numPr>
                    <w:numId w:val="37"/>
                  </w:numPr>
                  <w:spacing w:before="20" w:after="20"/>
                  <w:ind w:left="201" w:right="-1" w:hanging="142"/>
                </w:pPr>
              </w:pPrChange>
            </w:pPr>
            <w:del w:id="4890" w:author="Houyem Rais" w:date="2024-02-22T14:46:00Z">
              <w:r w:rsidRPr="00343F01" w:rsidDel="00201166">
                <w:rPr>
                  <w:rFonts w:asciiTheme="minorHAnsi" w:hAnsiTheme="minorHAnsi" w:cstheme="minorHAnsi"/>
                  <w:sz w:val="18"/>
                  <w:szCs w:val="18"/>
                  <w:lang w:val="fr-FR"/>
                </w:rPr>
                <w:delText>Projet hydroélectrique Platinum Power 108MW (PPA), Maroc (300 millions USD)</w:delText>
              </w:r>
              <w:r w:rsidRPr="00343F01" w:rsidDel="00201166">
                <w:rPr>
                  <w:rStyle w:val="FootnoteReference"/>
                  <w:rFonts w:asciiTheme="minorHAnsi" w:hAnsiTheme="minorHAnsi" w:cstheme="minorHAnsi"/>
                  <w:sz w:val="18"/>
                  <w:szCs w:val="18"/>
                  <w:lang w:val="fr-FR"/>
                </w:rPr>
                <w:footnoteReference w:id="37"/>
              </w:r>
            </w:del>
          </w:p>
        </w:tc>
      </w:tr>
      <w:tr w:rsidR="00DD7063" w:rsidRPr="00343F01" w:rsidDel="00201166" w14:paraId="3C7DEA6B" w14:textId="2BF069D0">
        <w:trPr>
          <w:trHeight w:val="40"/>
          <w:del w:id="4893" w:author="Houyem Rais" w:date="2024-02-22T14:46:00Z"/>
        </w:trPr>
        <w:tc>
          <w:tcPr>
            <w:tcW w:w="1565" w:type="dxa"/>
          </w:tcPr>
          <w:p w14:paraId="3FB7ACD6" w14:textId="40EA0902" w:rsidR="00DD7063" w:rsidRPr="00F65825" w:rsidDel="00201166" w:rsidRDefault="00DD7063" w:rsidP="00D62BC5">
            <w:pPr>
              <w:spacing w:before="0" w:after="160"/>
              <w:jc w:val="left"/>
              <w:rPr>
                <w:del w:id="4894" w:author="Houyem Rais" w:date="2024-02-22T14:46:00Z"/>
                <w:rFonts w:asciiTheme="minorHAnsi" w:hAnsiTheme="minorHAnsi" w:cstheme="minorHAnsi"/>
                <w:b/>
                <w:bCs/>
                <w:sz w:val="18"/>
                <w:szCs w:val="18"/>
              </w:rPr>
              <w:pPrChange w:id="4895" w:author="Houyem Rais" w:date="2024-02-22T14:49:00Z">
                <w:pPr>
                  <w:pStyle w:val="BodyText"/>
                  <w:spacing w:before="20" w:after="20"/>
                  <w:ind w:right="89"/>
                </w:pPr>
              </w:pPrChange>
            </w:pPr>
            <w:del w:id="4896" w:author="Houyem Rais" w:date="2024-02-22T14:46:00Z">
              <w:r w:rsidRPr="00343F01" w:rsidDel="00201166">
                <w:rPr>
                  <w:rFonts w:cstheme="minorHAnsi"/>
                  <w:b/>
                  <w:bCs/>
                  <w:sz w:val="18"/>
                  <w:szCs w:val="18"/>
                </w:rPr>
                <w:delText>CRBC (China Road and Bridge Corporation)</w:delText>
              </w:r>
            </w:del>
          </w:p>
        </w:tc>
        <w:tc>
          <w:tcPr>
            <w:tcW w:w="850" w:type="dxa"/>
          </w:tcPr>
          <w:p w14:paraId="046E529B" w14:textId="581360F2" w:rsidR="00DD7063" w:rsidRPr="00343F01" w:rsidDel="00201166" w:rsidRDefault="00DD7063" w:rsidP="00D62BC5">
            <w:pPr>
              <w:spacing w:before="0" w:after="160"/>
              <w:jc w:val="left"/>
              <w:rPr>
                <w:del w:id="4897" w:author="Houyem Rais" w:date="2024-02-22T14:46:00Z"/>
                <w:rFonts w:asciiTheme="minorHAnsi" w:hAnsiTheme="minorHAnsi" w:cstheme="minorHAnsi"/>
                <w:sz w:val="18"/>
                <w:szCs w:val="18"/>
                <w:lang w:val="fr-FR"/>
              </w:rPr>
              <w:pPrChange w:id="4898" w:author="Houyem Rais" w:date="2024-02-22T14:49:00Z">
                <w:pPr>
                  <w:pStyle w:val="BodyText"/>
                  <w:spacing w:before="20" w:after="20"/>
                </w:pPr>
              </w:pPrChange>
            </w:pPr>
            <w:del w:id="4899" w:author="Houyem Rais" w:date="2024-02-22T14:46:00Z">
              <w:r w:rsidRPr="00343F01" w:rsidDel="00201166">
                <w:rPr>
                  <w:rFonts w:asciiTheme="minorHAnsi" w:hAnsiTheme="minorHAnsi" w:cstheme="minorHAnsi"/>
                  <w:spacing w:val="-2"/>
                  <w:sz w:val="18"/>
                  <w:szCs w:val="18"/>
                  <w:lang w:val="fr-FR"/>
                </w:rPr>
                <w:delText>Chine</w:delText>
              </w:r>
            </w:del>
          </w:p>
        </w:tc>
        <w:tc>
          <w:tcPr>
            <w:tcW w:w="4838" w:type="dxa"/>
          </w:tcPr>
          <w:p w14:paraId="1763B504" w14:textId="63D5627E" w:rsidR="00DD7063" w:rsidRPr="00343F01" w:rsidDel="00201166" w:rsidRDefault="00DD7063" w:rsidP="00D62BC5">
            <w:pPr>
              <w:spacing w:before="0" w:after="160"/>
              <w:jc w:val="left"/>
              <w:rPr>
                <w:del w:id="4900" w:author="Houyem Rais" w:date="2024-02-22T14:46:00Z"/>
                <w:rFonts w:asciiTheme="minorHAnsi" w:hAnsiTheme="minorHAnsi" w:cstheme="minorHAnsi"/>
                <w:sz w:val="18"/>
                <w:szCs w:val="18"/>
                <w:lang w:val="fr-FR"/>
              </w:rPr>
              <w:pPrChange w:id="4901" w:author="Houyem Rais" w:date="2024-02-22T14:49:00Z">
                <w:pPr>
                  <w:pStyle w:val="BodyText"/>
                  <w:spacing w:before="20" w:after="20"/>
                </w:pPr>
              </w:pPrChange>
            </w:pPr>
            <w:del w:id="4902" w:author="Houyem Rais" w:date="2024-02-22T14:46:00Z">
              <w:r w:rsidRPr="00343F01" w:rsidDel="00201166">
                <w:rPr>
                  <w:rFonts w:asciiTheme="minorHAnsi" w:hAnsiTheme="minorHAnsi" w:cstheme="minorHAnsi"/>
                  <w:sz w:val="18"/>
                  <w:szCs w:val="18"/>
                  <w:lang w:val="fr-FR"/>
                </w:rPr>
                <w:delText>CRBC est une filiale de CCCC, mais opère en fait sous sa propre direction. C'est une entreprise de génie civil et de construction impliquée dans de grands projets d'infrastructure tels que des autoroutes, des chemins de fer, des ponts, des ports et des tunnels. Au cours des dernières années, la société a également réalisé des prises de participation dans les infrastructures, le développement et la gestion de l'immobilier, ainsi que le développement et la prise de participation dans des parcs industriels.</w:delText>
              </w:r>
            </w:del>
          </w:p>
          <w:p w14:paraId="67241079" w14:textId="3964AAC3" w:rsidR="00DD7063" w:rsidRPr="00343F01" w:rsidDel="00201166" w:rsidRDefault="00DD7063" w:rsidP="00D62BC5">
            <w:pPr>
              <w:spacing w:before="0" w:after="160"/>
              <w:jc w:val="left"/>
              <w:rPr>
                <w:del w:id="4903" w:author="Houyem Rais" w:date="2024-02-22T14:46:00Z"/>
                <w:rFonts w:asciiTheme="minorHAnsi" w:hAnsiTheme="minorHAnsi" w:cstheme="minorHAnsi"/>
                <w:sz w:val="18"/>
                <w:szCs w:val="18"/>
                <w:lang w:val="fr-FR"/>
              </w:rPr>
              <w:pPrChange w:id="4904" w:author="Houyem Rais" w:date="2024-02-22T14:49:00Z">
                <w:pPr>
                  <w:pStyle w:val="BodyText"/>
                  <w:spacing w:before="20" w:after="20"/>
                </w:pPr>
              </w:pPrChange>
            </w:pPr>
            <w:del w:id="4905" w:author="Houyem Rais" w:date="2024-02-22T14:46:00Z">
              <w:r w:rsidRPr="00343F01" w:rsidDel="00201166">
                <w:rPr>
                  <w:rFonts w:asciiTheme="minorHAnsi" w:hAnsiTheme="minorHAnsi" w:cstheme="minorHAnsi"/>
                  <w:sz w:val="18"/>
                  <w:szCs w:val="18"/>
                  <w:lang w:val="fr-FR"/>
                </w:rPr>
                <w:delText>CRBC a établi des relations étroites avec les gouvernements africains. La société est en mesure de fournir une gamme complète de services pour les projets d'infrastructure, y compris la conception, la construction, l'approvisionnement et le conseil. Fondée en 2005, la société compte plus de 50 bureaux en Asie, en Afrique, en Europe et aux États-Unis.</w:delText>
              </w:r>
            </w:del>
          </w:p>
        </w:tc>
        <w:tc>
          <w:tcPr>
            <w:tcW w:w="1536" w:type="dxa"/>
          </w:tcPr>
          <w:p w14:paraId="6D98F0BC" w14:textId="6F9E4945" w:rsidR="00DD7063" w:rsidRPr="00343F01" w:rsidDel="00201166" w:rsidRDefault="00DD7063" w:rsidP="00D62BC5">
            <w:pPr>
              <w:spacing w:before="0" w:after="160"/>
              <w:jc w:val="left"/>
              <w:rPr>
                <w:del w:id="4906" w:author="Houyem Rais" w:date="2024-02-22T14:46:00Z"/>
                <w:rFonts w:asciiTheme="minorHAnsi" w:hAnsiTheme="minorHAnsi" w:cstheme="minorHAnsi"/>
                <w:sz w:val="18"/>
                <w:szCs w:val="18"/>
                <w:lang w:val="fr-FR"/>
              </w:rPr>
              <w:pPrChange w:id="4907" w:author="Houyem Rais" w:date="2024-02-22T14:49:00Z">
                <w:pPr>
                  <w:pStyle w:val="BodyText"/>
                  <w:spacing w:before="20" w:after="20"/>
                  <w:jc w:val="left"/>
                </w:pPr>
              </w:pPrChange>
            </w:pPr>
            <w:del w:id="4908" w:author="Houyem Rais" w:date="2024-02-22T14:46:00Z">
              <w:r w:rsidRPr="00343F01" w:rsidDel="00201166">
                <w:rPr>
                  <w:rFonts w:asciiTheme="minorHAnsi" w:hAnsiTheme="minorHAnsi" w:cstheme="minorHAnsi"/>
                  <w:sz w:val="18"/>
                  <w:szCs w:val="18"/>
                  <w:lang w:val="fr-FR"/>
                </w:rPr>
                <w:delText>Pavage de routes et construction de structures en acier</w:delText>
              </w:r>
            </w:del>
          </w:p>
        </w:tc>
        <w:tc>
          <w:tcPr>
            <w:tcW w:w="5670" w:type="dxa"/>
          </w:tcPr>
          <w:p w14:paraId="1F584307" w14:textId="12F8F9A7" w:rsidR="00DD7063" w:rsidRPr="00343F01" w:rsidDel="00201166" w:rsidRDefault="00DD7063" w:rsidP="00D62BC5">
            <w:pPr>
              <w:spacing w:before="0" w:after="160"/>
              <w:jc w:val="left"/>
              <w:rPr>
                <w:del w:id="4909" w:author="Houyem Rais" w:date="2024-02-22T14:46:00Z"/>
                <w:rFonts w:asciiTheme="minorHAnsi" w:hAnsiTheme="minorHAnsi" w:cstheme="minorHAnsi"/>
                <w:sz w:val="18"/>
                <w:szCs w:val="18"/>
                <w:lang w:val="fr-FR"/>
              </w:rPr>
              <w:pPrChange w:id="4910" w:author="Houyem Rais" w:date="2024-02-22T14:49:00Z">
                <w:pPr>
                  <w:pStyle w:val="BodyText"/>
                  <w:spacing w:before="20" w:after="20"/>
                  <w:ind w:right="-1"/>
                </w:pPr>
              </w:pPrChange>
            </w:pPr>
            <w:del w:id="4911" w:author="Houyem Rais" w:date="2024-02-22T14:46:00Z">
              <w:r w:rsidRPr="00343F01" w:rsidDel="00201166">
                <w:rPr>
                  <w:rFonts w:asciiTheme="minorHAnsi" w:hAnsiTheme="minorHAnsi" w:cstheme="minorHAnsi"/>
                  <w:sz w:val="18"/>
                  <w:szCs w:val="18"/>
                  <w:lang w:val="fr-FR"/>
                </w:rPr>
                <w:delText xml:space="preserve">La société se concentre sur la conception et la construction de projets d'infrastructures </w:delText>
              </w:r>
              <w:r w:rsidR="00C77C1C" w:rsidDel="00201166">
                <w:rPr>
                  <w:rFonts w:asciiTheme="minorHAnsi" w:hAnsiTheme="minorHAnsi" w:cstheme="minorHAnsi"/>
                  <w:sz w:val="18"/>
                  <w:szCs w:val="18"/>
                  <w:lang w:val="fr-FR"/>
                </w:rPr>
                <w:delText>G</w:delText>
              </w:r>
              <w:r w:rsidRPr="00343F01" w:rsidDel="00201166">
                <w:rPr>
                  <w:rFonts w:asciiTheme="minorHAnsi" w:hAnsiTheme="minorHAnsi" w:cstheme="minorHAnsi"/>
                  <w:sz w:val="18"/>
                  <w:szCs w:val="18"/>
                  <w:lang w:val="fr-FR"/>
                </w:rPr>
                <w:delText xml:space="preserve">reenfield et </w:delText>
              </w:r>
              <w:r w:rsidR="00C77C1C" w:rsidDel="00201166">
                <w:rPr>
                  <w:rFonts w:asciiTheme="minorHAnsi" w:hAnsiTheme="minorHAnsi" w:cstheme="minorHAnsi"/>
                  <w:sz w:val="18"/>
                  <w:szCs w:val="18"/>
                  <w:lang w:val="fr-FR"/>
                </w:rPr>
                <w:delText>B</w:delText>
              </w:r>
              <w:r w:rsidRPr="00343F01" w:rsidDel="00201166">
                <w:rPr>
                  <w:rFonts w:asciiTheme="minorHAnsi" w:hAnsiTheme="minorHAnsi" w:cstheme="minorHAnsi"/>
                  <w:sz w:val="18"/>
                  <w:szCs w:val="18"/>
                  <w:lang w:val="fr-FR"/>
                </w:rPr>
                <w:delText>rownfield dans les pays en développement, en particulier les leaders du marché africain.</w:delText>
              </w:r>
            </w:del>
          </w:p>
          <w:p w14:paraId="18101838" w14:textId="72EA9203" w:rsidR="00DD7063" w:rsidRPr="00343F01" w:rsidDel="00201166" w:rsidRDefault="00DD7063" w:rsidP="00D62BC5">
            <w:pPr>
              <w:spacing w:before="0" w:after="160"/>
              <w:jc w:val="left"/>
              <w:rPr>
                <w:del w:id="4912" w:author="Houyem Rais" w:date="2024-02-22T14:46:00Z"/>
                <w:rFonts w:asciiTheme="minorHAnsi" w:hAnsiTheme="minorHAnsi" w:cstheme="minorHAnsi"/>
                <w:sz w:val="18"/>
                <w:szCs w:val="18"/>
                <w:lang w:val="fr-FR"/>
              </w:rPr>
              <w:pPrChange w:id="4913" w:author="Houyem Rais" w:date="2024-02-22T14:49:00Z">
                <w:pPr>
                  <w:pStyle w:val="BodyText"/>
                  <w:spacing w:before="20" w:after="20"/>
                  <w:ind w:right="-1"/>
                </w:pPr>
              </w:pPrChange>
            </w:pPr>
            <w:del w:id="4914" w:author="Houyem Rais" w:date="2024-02-22T14:46:00Z">
              <w:r w:rsidRPr="00343F01" w:rsidDel="00201166">
                <w:rPr>
                  <w:rFonts w:asciiTheme="minorHAnsi" w:hAnsiTheme="minorHAnsi" w:cstheme="minorHAnsi"/>
                  <w:sz w:val="18"/>
                  <w:szCs w:val="18"/>
                  <w:lang w:val="fr-FR"/>
                </w:rPr>
                <w:delText>Le projet phare de CRBC en Afrique est le projet de chemin de fer à écartement standard Mombasa-Nairobi au Kenya (3,8 milliards de dollars), dont elle est responsable de la construction et de l'exploitation.</w:delText>
              </w:r>
              <w:r w:rsidRPr="00343F01" w:rsidDel="00201166">
                <w:rPr>
                  <w:rStyle w:val="FootnoteReference"/>
                  <w:rFonts w:asciiTheme="minorHAnsi" w:hAnsiTheme="minorHAnsi" w:cstheme="minorHAnsi"/>
                  <w:sz w:val="18"/>
                  <w:szCs w:val="18"/>
                  <w:lang w:val="fr-FR"/>
                </w:rPr>
                <w:delText xml:space="preserve"> </w:delText>
              </w:r>
              <w:r w:rsidRPr="00343F01" w:rsidDel="00201166">
                <w:rPr>
                  <w:rStyle w:val="FootnoteReference"/>
                  <w:rFonts w:asciiTheme="minorHAnsi" w:hAnsiTheme="minorHAnsi" w:cstheme="minorHAnsi"/>
                  <w:sz w:val="18"/>
                  <w:szCs w:val="18"/>
                  <w:lang w:val="fr-FR"/>
                </w:rPr>
                <w:footnoteReference w:id="38"/>
              </w:r>
            </w:del>
          </w:p>
        </w:tc>
      </w:tr>
      <w:tr w:rsidR="00DD7063" w:rsidRPr="00343F01" w:rsidDel="00201166" w14:paraId="4AD76A96" w14:textId="7AD7D9AF">
        <w:trPr>
          <w:trHeight w:val="40"/>
          <w:del w:id="4917" w:author="Houyem Rais" w:date="2024-02-22T14:46:00Z"/>
        </w:trPr>
        <w:tc>
          <w:tcPr>
            <w:tcW w:w="1565" w:type="dxa"/>
          </w:tcPr>
          <w:p w14:paraId="4596EF0D" w14:textId="549BA00F" w:rsidR="00DD7063" w:rsidRPr="00343F01" w:rsidDel="00201166" w:rsidRDefault="00DD7063" w:rsidP="00D62BC5">
            <w:pPr>
              <w:spacing w:before="0" w:after="160"/>
              <w:jc w:val="left"/>
              <w:rPr>
                <w:del w:id="4918" w:author="Houyem Rais" w:date="2024-02-22T14:46:00Z"/>
                <w:rFonts w:asciiTheme="minorHAnsi" w:hAnsiTheme="minorHAnsi" w:cstheme="minorHAnsi"/>
                <w:b/>
                <w:bCs/>
                <w:sz w:val="18"/>
                <w:szCs w:val="18"/>
                <w:lang w:val="fr-FR"/>
              </w:rPr>
              <w:pPrChange w:id="4919" w:author="Houyem Rais" w:date="2024-02-22T14:49:00Z">
                <w:pPr>
                  <w:pStyle w:val="BodyText"/>
                  <w:spacing w:before="20" w:after="20"/>
                  <w:ind w:right="89"/>
                </w:pPr>
              </w:pPrChange>
            </w:pPr>
            <w:del w:id="4920" w:author="Houyem Rais" w:date="2024-02-22T14:46:00Z">
              <w:r w:rsidRPr="00343F01" w:rsidDel="00201166">
                <w:rPr>
                  <w:rFonts w:asciiTheme="minorHAnsi" w:hAnsiTheme="minorHAnsi" w:cstheme="minorHAnsi"/>
                  <w:b/>
                  <w:bCs/>
                  <w:sz w:val="18"/>
                  <w:szCs w:val="18"/>
                  <w:lang w:val="fr-FR"/>
                </w:rPr>
                <w:delText>Vinci</w:delText>
              </w:r>
            </w:del>
          </w:p>
        </w:tc>
        <w:tc>
          <w:tcPr>
            <w:tcW w:w="850" w:type="dxa"/>
          </w:tcPr>
          <w:p w14:paraId="4A5D99F1" w14:textId="60E55A31" w:rsidR="00DD7063" w:rsidRPr="00343F01" w:rsidDel="00201166" w:rsidRDefault="00DD7063" w:rsidP="00D62BC5">
            <w:pPr>
              <w:spacing w:before="0" w:after="160"/>
              <w:jc w:val="left"/>
              <w:rPr>
                <w:del w:id="4921" w:author="Houyem Rais" w:date="2024-02-22T14:46:00Z"/>
                <w:rFonts w:asciiTheme="minorHAnsi" w:hAnsiTheme="minorHAnsi" w:cstheme="minorHAnsi"/>
                <w:sz w:val="18"/>
                <w:szCs w:val="18"/>
                <w:lang w:val="fr-FR"/>
              </w:rPr>
              <w:pPrChange w:id="4922" w:author="Houyem Rais" w:date="2024-02-22T14:49:00Z">
                <w:pPr>
                  <w:pStyle w:val="BodyText"/>
                  <w:spacing w:before="20" w:after="20"/>
                </w:pPr>
              </w:pPrChange>
            </w:pPr>
            <w:del w:id="4923" w:author="Houyem Rais" w:date="2024-02-22T14:46:00Z">
              <w:r w:rsidRPr="00343F01" w:rsidDel="00201166">
                <w:rPr>
                  <w:rFonts w:asciiTheme="minorHAnsi" w:hAnsiTheme="minorHAnsi" w:cstheme="minorHAnsi"/>
                  <w:sz w:val="18"/>
                  <w:szCs w:val="18"/>
                  <w:lang w:val="fr-FR"/>
                </w:rPr>
                <w:delText>France</w:delText>
              </w:r>
            </w:del>
          </w:p>
        </w:tc>
        <w:tc>
          <w:tcPr>
            <w:tcW w:w="4838" w:type="dxa"/>
          </w:tcPr>
          <w:p w14:paraId="03E792B0" w14:textId="7F664F50" w:rsidR="00DD7063" w:rsidRPr="00343F01" w:rsidDel="00201166" w:rsidRDefault="00DD7063" w:rsidP="00D62BC5">
            <w:pPr>
              <w:spacing w:before="0" w:after="160"/>
              <w:jc w:val="left"/>
              <w:rPr>
                <w:del w:id="4924" w:author="Houyem Rais" w:date="2024-02-22T14:46:00Z"/>
                <w:rFonts w:asciiTheme="minorHAnsi" w:hAnsiTheme="minorHAnsi" w:cstheme="minorHAnsi"/>
                <w:sz w:val="18"/>
                <w:szCs w:val="18"/>
                <w:lang w:val="fr-FR"/>
              </w:rPr>
              <w:pPrChange w:id="4925" w:author="Houyem Rais" w:date="2024-02-22T14:49:00Z">
                <w:pPr>
                  <w:pStyle w:val="BodyText"/>
                  <w:spacing w:before="20" w:after="20"/>
                </w:pPr>
              </w:pPrChange>
            </w:pPr>
            <w:del w:id="4926" w:author="Houyem Rais" w:date="2024-02-22T14:46:00Z">
              <w:r w:rsidRPr="00343F01" w:rsidDel="00201166">
                <w:rPr>
                  <w:rFonts w:asciiTheme="minorHAnsi" w:hAnsiTheme="minorHAnsi" w:cstheme="minorHAnsi"/>
                  <w:sz w:val="18"/>
                  <w:szCs w:val="18"/>
                  <w:lang w:val="fr-FR"/>
                </w:rPr>
                <w:delText>Créé en 1908, Vinci est un leader européen de la construction et de la concession d'infrastructures. Il s'agit d'une importante entreprise française de concession et de construction, la plus grande au monde en chiffre d'affaires, avec 179 000 salariés.</w:delText>
              </w:r>
            </w:del>
          </w:p>
        </w:tc>
        <w:tc>
          <w:tcPr>
            <w:tcW w:w="1536" w:type="dxa"/>
          </w:tcPr>
          <w:p w14:paraId="65F31F22" w14:textId="2ACA2228" w:rsidR="00DD7063" w:rsidRPr="00343F01" w:rsidDel="00201166" w:rsidRDefault="00DD7063" w:rsidP="00D62BC5">
            <w:pPr>
              <w:spacing w:before="0" w:after="160"/>
              <w:jc w:val="left"/>
              <w:rPr>
                <w:del w:id="4927" w:author="Houyem Rais" w:date="2024-02-22T14:46:00Z"/>
                <w:rFonts w:asciiTheme="minorHAnsi" w:hAnsiTheme="minorHAnsi" w:cstheme="minorHAnsi"/>
                <w:sz w:val="18"/>
                <w:szCs w:val="18"/>
                <w:lang w:val="fr-FR"/>
              </w:rPr>
              <w:pPrChange w:id="4928" w:author="Houyem Rais" w:date="2024-02-22T14:49:00Z">
                <w:pPr>
                  <w:pStyle w:val="BodyText"/>
                  <w:spacing w:before="20" w:after="20"/>
                  <w:jc w:val="left"/>
                </w:pPr>
              </w:pPrChange>
            </w:pPr>
            <w:del w:id="4929" w:author="Houyem Rais" w:date="2024-02-22T14:46:00Z">
              <w:r w:rsidRPr="00343F01" w:rsidDel="00201166">
                <w:rPr>
                  <w:rFonts w:asciiTheme="minorHAnsi" w:hAnsiTheme="minorHAnsi" w:cstheme="minorHAnsi"/>
                  <w:sz w:val="18"/>
                  <w:szCs w:val="18"/>
                  <w:lang w:val="fr-FR"/>
                </w:rPr>
                <w:delText>Ses principaux secteurs sont les routes, les autoroutes, les aéroports, les chemins de fer, les stades et autres concessions, ainsi que les contrats d'énergie et de construction.</w:delText>
              </w:r>
            </w:del>
          </w:p>
        </w:tc>
        <w:tc>
          <w:tcPr>
            <w:tcW w:w="5670" w:type="dxa"/>
          </w:tcPr>
          <w:p w14:paraId="3AFE5A35" w14:textId="0452E2EA" w:rsidR="00DD7063" w:rsidRPr="00343F01" w:rsidDel="00201166" w:rsidRDefault="00DD7063" w:rsidP="00D62BC5">
            <w:pPr>
              <w:spacing w:before="0" w:after="160"/>
              <w:jc w:val="left"/>
              <w:rPr>
                <w:del w:id="4930" w:author="Houyem Rais" w:date="2024-02-22T14:46:00Z"/>
                <w:rFonts w:asciiTheme="minorHAnsi" w:hAnsiTheme="minorHAnsi" w:cstheme="minorHAnsi"/>
                <w:sz w:val="18"/>
                <w:szCs w:val="18"/>
                <w:lang w:val="fr-FR"/>
              </w:rPr>
              <w:pPrChange w:id="4931" w:author="Houyem Rais" w:date="2024-02-22T14:49:00Z">
                <w:pPr>
                  <w:pStyle w:val="BodyText"/>
                  <w:spacing w:before="20" w:after="20"/>
                  <w:ind w:right="-1"/>
                </w:pPr>
              </w:pPrChange>
            </w:pPr>
            <w:del w:id="4932" w:author="Houyem Rais" w:date="2024-02-22T14:46:00Z">
              <w:r w:rsidRPr="00343F01" w:rsidDel="00201166">
                <w:rPr>
                  <w:rFonts w:asciiTheme="minorHAnsi" w:hAnsiTheme="minorHAnsi" w:cstheme="minorHAnsi"/>
                  <w:sz w:val="18"/>
                  <w:szCs w:val="18"/>
                  <w:lang w:val="fr-FR"/>
                </w:rPr>
                <w:delText>Vinci a soumissionné pour un certain nombre de projets PPP en Afrique depuis 2020. Le projet phare de Vinci en Afrique est le PPP de l'autoroute Nairobi-Nakuru-Mau Summit, au Kenya (2 174 millions de dollars). Le projet DBFOM consiste à élargir une route nationale existante de 175 km en une autoroute à deux voies. Les travaux de construction seront réalisés sur une période de 42 mois par un groupement composé de la société kenyane Sogea-Satom et de VINCI Construction Terrassement. VINCI Autoroutes, filiale de VINCI Concessions, mettra en place de nouveaux schémas de gestion du trafic, développera des plans d'équipements et de maintenance avancés, et assurera un accès à la route en paiement à la disponibilité pendant 30 ans.</w:delText>
              </w:r>
            </w:del>
          </w:p>
        </w:tc>
      </w:tr>
      <w:tr w:rsidR="00DD7063" w:rsidRPr="00343F01" w:rsidDel="00201166" w14:paraId="6CF45983" w14:textId="5E2E21BB">
        <w:trPr>
          <w:trHeight w:val="40"/>
          <w:del w:id="4933" w:author="Houyem Rais" w:date="2024-02-22T14:46:00Z"/>
        </w:trPr>
        <w:tc>
          <w:tcPr>
            <w:tcW w:w="1565" w:type="dxa"/>
          </w:tcPr>
          <w:p w14:paraId="4520D356" w14:textId="017D4F62" w:rsidR="00DD7063" w:rsidRPr="00343F01" w:rsidDel="00201166" w:rsidRDefault="00DD7063" w:rsidP="00D62BC5">
            <w:pPr>
              <w:spacing w:before="0" w:after="160"/>
              <w:jc w:val="left"/>
              <w:rPr>
                <w:del w:id="4934" w:author="Houyem Rais" w:date="2024-02-22T14:46:00Z"/>
                <w:rFonts w:cstheme="minorHAnsi"/>
                <w:b/>
                <w:bCs/>
                <w:sz w:val="18"/>
                <w:szCs w:val="18"/>
                <w:lang w:val="fr-FR"/>
              </w:rPr>
              <w:pPrChange w:id="4935" w:author="Houyem Rais" w:date="2024-02-22T14:49:00Z">
                <w:pPr>
                  <w:pStyle w:val="BodyText"/>
                  <w:spacing w:before="20" w:after="20"/>
                  <w:ind w:right="89"/>
                  <w:jc w:val="left"/>
                </w:pPr>
              </w:pPrChange>
            </w:pPr>
            <w:del w:id="4936" w:author="Houyem Rais" w:date="2024-02-22T14:46:00Z">
              <w:r w:rsidRPr="00343F01" w:rsidDel="00201166">
                <w:rPr>
                  <w:rFonts w:cstheme="minorHAnsi"/>
                  <w:b/>
                  <w:bCs/>
                  <w:sz w:val="18"/>
                  <w:szCs w:val="18"/>
                  <w:lang w:val="fr-FR"/>
                </w:rPr>
                <w:delText>SOGEA-SATOM</w:delText>
              </w:r>
            </w:del>
          </w:p>
        </w:tc>
        <w:tc>
          <w:tcPr>
            <w:tcW w:w="850" w:type="dxa"/>
          </w:tcPr>
          <w:p w14:paraId="175851BA" w14:textId="26EBD21A" w:rsidR="00DD7063" w:rsidRPr="00343F01" w:rsidDel="00201166" w:rsidRDefault="00DD7063" w:rsidP="00D62BC5">
            <w:pPr>
              <w:spacing w:before="0" w:after="160"/>
              <w:jc w:val="left"/>
              <w:rPr>
                <w:del w:id="4937" w:author="Houyem Rais" w:date="2024-02-22T14:46:00Z"/>
                <w:rFonts w:cstheme="minorHAnsi"/>
                <w:spacing w:val="-2"/>
                <w:sz w:val="18"/>
                <w:szCs w:val="18"/>
                <w:lang w:val="fr-FR"/>
              </w:rPr>
              <w:pPrChange w:id="4938" w:author="Houyem Rais" w:date="2024-02-22T14:49:00Z">
                <w:pPr>
                  <w:pStyle w:val="BodyText"/>
                  <w:spacing w:before="20" w:after="20"/>
                </w:pPr>
              </w:pPrChange>
            </w:pPr>
            <w:del w:id="4939" w:author="Houyem Rais" w:date="2024-02-22T14:46:00Z">
              <w:r w:rsidRPr="00343F01" w:rsidDel="00201166">
                <w:rPr>
                  <w:rFonts w:cstheme="minorHAnsi"/>
                  <w:spacing w:val="-2"/>
                  <w:sz w:val="18"/>
                  <w:szCs w:val="18"/>
                  <w:lang w:val="fr-FR"/>
                </w:rPr>
                <w:delText>Afrique</w:delText>
              </w:r>
            </w:del>
          </w:p>
        </w:tc>
        <w:tc>
          <w:tcPr>
            <w:tcW w:w="4838" w:type="dxa"/>
          </w:tcPr>
          <w:p w14:paraId="32440AFD" w14:textId="082E4CAF" w:rsidR="00DD7063" w:rsidRPr="00343F01" w:rsidDel="00201166" w:rsidRDefault="00DD7063" w:rsidP="00D62BC5">
            <w:pPr>
              <w:spacing w:before="0" w:after="160"/>
              <w:jc w:val="left"/>
              <w:rPr>
                <w:del w:id="4940" w:author="Houyem Rais" w:date="2024-02-22T14:46:00Z"/>
                <w:rFonts w:cstheme="minorHAnsi"/>
                <w:sz w:val="18"/>
                <w:szCs w:val="18"/>
                <w:lang w:val="fr-FR"/>
              </w:rPr>
              <w:pPrChange w:id="4941" w:author="Houyem Rais" w:date="2024-02-22T14:49:00Z">
                <w:pPr>
                  <w:pStyle w:val="BodyText"/>
                  <w:spacing w:before="20" w:after="20"/>
                </w:pPr>
              </w:pPrChange>
            </w:pPr>
            <w:del w:id="4942" w:author="Houyem Rais" w:date="2024-02-22T14:46:00Z">
              <w:r w:rsidRPr="00343F01" w:rsidDel="00201166">
                <w:rPr>
                  <w:rFonts w:cstheme="minorHAnsi"/>
                  <w:sz w:val="18"/>
                  <w:szCs w:val="18"/>
                  <w:lang w:val="fr-FR"/>
                </w:rPr>
                <w:delText>Satom est une filiale du groupe Vinci créée en 1951, qui réalise des travaux de bâtiment, de forage et de génie civil en Afrique (notamment en Mauritanie, en Guinée, au Togo, au Bénin et au Niger). Elle a notamment réalisé plusieurs projets comme le pont ferroviaire de Japoma au Cameroun ainsi que de nombreuses routes en Afrique. Depuis 1984, la société Satom a fusionné avec Sogea pour former l'entreprise Sogea-Satom. Acteur majeur du BTP en Afrique, Sogea-Satom est présent aujourd’hui dans plus de 20 pays à travers son réseau de filiales et emploie plus de 15 000 collaborateurs.</w:delText>
              </w:r>
            </w:del>
          </w:p>
        </w:tc>
        <w:tc>
          <w:tcPr>
            <w:tcW w:w="1536" w:type="dxa"/>
          </w:tcPr>
          <w:p w14:paraId="77664B26" w14:textId="0DFEC796" w:rsidR="00DD7063" w:rsidRPr="00343F01" w:rsidDel="00201166" w:rsidRDefault="00DD7063" w:rsidP="00D62BC5">
            <w:pPr>
              <w:spacing w:before="0" w:after="160"/>
              <w:jc w:val="left"/>
              <w:rPr>
                <w:del w:id="4943" w:author="Houyem Rais" w:date="2024-02-22T14:46:00Z"/>
                <w:rFonts w:cstheme="minorHAnsi"/>
                <w:sz w:val="18"/>
                <w:szCs w:val="18"/>
                <w:lang w:val="fr-FR"/>
              </w:rPr>
              <w:pPrChange w:id="4944" w:author="Houyem Rais" w:date="2024-02-22T14:49:00Z">
                <w:pPr>
                  <w:pStyle w:val="BodyText"/>
                  <w:spacing w:before="20" w:after="20"/>
                  <w:jc w:val="left"/>
                </w:pPr>
              </w:pPrChange>
            </w:pPr>
            <w:del w:id="4945" w:author="Houyem Rais" w:date="2024-02-22T14:46:00Z">
              <w:r w:rsidRPr="00343F01" w:rsidDel="00201166">
                <w:rPr>
                  <w:rFonts w:cstheme="minorHAnsi"/>
                  <w:sz w:val="18"/>
                  <w:szCs w:val="18"/>
                  <w:lang w:val="fr-FR"/>
                </w:rPr>
                <w:delText>BTP</w:delText>
              </w:r>
            </w:del>
          </w:p>
        </w:tc>
        <w:tc>
          <w:tcPr>
            <w:tcW w:w="5670" w:type="dxa"/>
          </w:tcPr>
          <w:p w14:paraId="2A5DD656" w14:textId="6C14347A" w:rsidR="00DD7063" w:rsidRPr="00343F01" w:rsidDel="00201166" w:rsidRDefault="00DD7063" w:rsidP="00D62BC5">
            <w:pPr>
              <w:spacing w:before="0" w:after="160"/>
              <w:jc w:val="left"/>
              <w:rPr>
                <w:del w:id="4946" w:author="Houyem Rais" w:date="2024-02-22T14:46:00Z"/>
                <w:rFonts w:cstheme="minorHAnsi"/>
                <w:sz w:val="18"/>
                <w:szCs w:val="18"/>
                <w:lang w:val="fr-FR"/>
              </w:rPr>
              <w:pPrChange w:id="4947" w:author="Houyem Rais" w:date="2024-02-22T14:49:00Z">
                <w:pPr>
                  <w:pStyle w:val="BodyText"/>
                  <w:spacing w:before="20" w:after="20"/>
                  <w:ind w:right="-1"/>
                </w:pPr>
              </w:pPrChange>
            </w:pPr>
            <w:del w:id="4948" w:author="Houyem Rais" w:date="2024-02-22T14:46:00Z">
              <w:r w:rsidRPr="00343F01" w:rsidDel="00201166">
                <w:rPr>
                  <w:rFonts w:cstheme="minorHAnsi"/>
                  <w:sz w:val="18"/>
                  <w:szCs w:val="18"/>
                  <w:lang w:val="fr-FR"/>
                </w:rPr>
                <w:delText>Sogea-Satom intervient dans la construction des routes, de l’étude du tracé jusqu’à la pose de la signalisation, en passant par la reconnaissance géotechnique, le terrassement, l’assainissement et la maintenance. Ils ont déjà construit ou réhabilité près de 20 000 km de routes sur le continent.</w:delText>
              </w:r>
              <w:r w:rsidRPr="00343F01" w:rsidDel="00201166">
                <w:rPr>
                  <w:rStyle w:val="FootnoteReference"/>
                  <w:rFonts w:cstheme="minorHAnsi"/>
                  <w:sz w:val="18"/>
                  <w:szCs w:val="18"/>
                  <w:lang w:val="fr-FR"/>
                </w:rPr>
                <w:footnoteReference w:id="39"/>
              </w:r>
            </w:del>
          </w:p>
        </w:tc>
      </w:tr>
      <w:tr w:rsidR="00DD7063" w:rsidRPr="00343F01" w:rsidDel="00201166" w14:paraId="2560D18B" w14:textId="6862F7CA">
        <w:trPr>
          <w:trHeight w:val="40"/>
          <w:del w:id="4951" w:author="Houyem Rais" w:date="2024-02-22T14:46:00Z"/>
        </w:trPr>
        <w:tc>
          <w:tcPr>
            <w:tcW w:w="1565" w:type="dxa"/>
          </w:tcPr>
          <w:p w14:paraId="751AE03C" w14:textId="2D55BFB4" w:rsidR="00DD7063" w:rsidRPr="00343F01" w:rsidDel="00201166" w:rsidRDefault="00DD7063" w:rsidP="00D62BC5">
            <w:pPr>
              <w:spacing w:before="0" w:after="160"/>
              <w:jc w:val="left"/>
              <w:rPr>
                <w:del w:id="4952" w:author="Houyem Rais" w:date="2024-02-22T14:46:00Z"/>
                <w:rFonts w:asciiTheme="minorHAnsi" w:hAnsiTheme="minorHAnsi" w:cstheme="minorHAnsi"/>
                <w:b/>
                <w:bCs/>
                <w:sz w:val="18"/>
                <w:szCs w:val="18"/>
                <w:lang w:val="fr-FR"/>
              </w:rPr>
              <w:pPrChange w:id="4953" w:author="Houyem Rais" w:date="2024-02-22T14:49:00Z">
                <w:pPr>
                  <w:pStyle w:val="BodyText"/>
                  <w:spacing w:before="20" w:after="20"/>
                  <w:ind w:right="89"/>
                </w:pPr>
              </w:pPrChange>
            </w:pPr>
            <w:del w:id="4954" w:author="Houyem Rais" w:date="2024-02-22T14:46:00Z">
              <w:r w:rsidRPr="00343F01" w:rsidDel="00201166">
                <w:rPr>
                  <w:rFonts w:asciiTheme="minorHAnsi" w:hAnsiTheme="minorHAnsi" w:cstheme="minorHAnsi"/>
                  <w:b/>
                  <w:bCs/>
                  <w:sz w:val="18"/>
                  <w:szCs w:val="18"/>
                  <w:lang w:val="fr-FR"/>
                </w:rPr>
                <w:delText>Bouygues</w:delText>
              </w:r>
            </w:del>
          </w:p>
        </w:tc>
        <w:tc>
          <w:tcPr>
            <w:tcW w:w="850" w:type="dxa"/>
          </w:tcPr>
          <w:p w14:paraId="2319627F" w14:textId="4483BD2A" w:rsidR="00DD7063" w:rsidRPr="00343F01" w:rsidDel="00201166" w:rsidRDefault="00DD7063" w:rsidP="00D62BC5">
            <w:pPr>
              <w:spacing w:before="0" w:after="160"/>
              <w:jc w:val="left"/>
              <w:rPr>
                <w:del w:id="4955" w:author="Houyem Rais" w:date="2024-02-22T14:46:00Z"/>
                <w:rFonts w:asciiTheme="minorHAnsi" w:hAnsiTheme="minorHAnsi" w:cstheme="minorHAnsi"/>
                <w:sz w:val="18"/>
                <w:szCs w:val="18"/>
                <w:lang w:val="fr-FR"/>
              </w:rPr>
              <w:pPrChange w:id="4956" w:author="Houyem Rais" w:date="2024-02-22T14:49:00Z">
                <w:pPr>
                  <w:pStyle w:val="BodyText"/>
                  <w:spacing w:before="20" w:after="20"/>
                </w:pPr>
              </w:pPrChange>
            </w:pPr>
            <w:del w:id="4957" w:author="Houyem Rais" w:date="2024-02-22T14:46:00Z">
              <w:r w:rsidRPr="00343F01" w:rsidDel="00201166">
                <w:rPr>
                  <w:rFonts w:asciiTheme="minorHAnsi" w:hAnsiTheme="minorHAnsi" w:cstheme="minorHAnsi"/>
                  <w:sz w:val="18"/>
                  <w:szCs w:val="18"/>
                  <w:lang w:val="fr-FR"/>
                </w:rPr>
                <w:delText>France</w:delText>
              </w:r>
            </w:del>
          </w:p>
        </w:tc>
        <w:tc>
          <w:tcPr>
            <w:tcW w:w="4838" w:type="dxa"/>
          </w:tcPr>
          <w:p w14:paraId="1FE46FFD" w14:textId="26158372" w:rsidR="00DD7063" w:rsidRPr="00343F01" w:rsidDel="00201166" w:rsidRDefault="00DD7063" w:rsidP="00D62BC5">
            <w:pPr>
              <w:spacing w:before="0" w:after="160"/>
              <w:jc w:val="left"/>
              <w:rPr>
                <w:del w:id="4958" w:author="Houyem Rais" w:date="2024-02-22T14:46:00Z"/>
                <w:rFonts w:asciiTheme="minorHAnsi" w:hAnsiTheme="minorHAnsi" w:cstheme="minorHAnsi"/>
                <w:sz w:val="18"/>
                <w:szCs w:val="18"/>
                <w:lang w:val="fr-FR"/>
              </w:rPr>
              <w:pPrChange w:id="4959" w:author="Houyem Rais" w:date="2024-02-22T14:49:00Z">
                <w:pPr>
                  <w:pStyle w:val="BodyText"/>
                  <w:spacing w:before="20" w:after="20"/>
                </w:pPr>
              </w:pPrChange>
            </w:pPr>
            <w:del w:id="4960" w:author="Houyem Rais" w:date="2024-02-22T14:46:00Z">
              <w:r w:rsidRPr="00343F01" w:rsidDel="00201166">
                <w:rPr>
                  <w:rFonts w:asciiTheme="minorHAnsi" w:hAnsiTheme="minorHAnsi" w:cstheme="minorHAnsi"/>
                  <w:sz w:val="18"/>
                  <w:szCs w:val="18"/>
                  <w:lang w:val="fr-FR"/>
                </w:rPr>
                <w:delText>Bouygues est un leader de l'ingénierie et de la construction présent dans plus de 100 pays dans le monde dans les secteurs de la construction, des télécommunications et des médias, et est l'un des plus grand</w:delText>
              </w:r>
              <w:r w:rsidRPr="00343F01" w:rsidDel="00201166">
                <w:rPr>
                  <w:rFonts w:cstheme="minorHAnsi"/>
                  <w:sz w:val="18"/>
                  <w:szCs w:val="18"/>
                  <w:lang w:val="fr-FR"/>
                </w:rPr>
                <w:delText>es sociétés</w:delText>
              </w:r>
              <w:r w:rsidRPr="00343F01" w:rsidDel="00201166">
                <w:rPr>
                  <w:rFonts w:asciiTheme="minorHAnsi" w:hAnsiTheme="minorHAnsi" w:cstheme="minorHAnsi"/>
                  <w:sz w:val="18"/>
                  <w:szCs w:val="18"/>
                  <w:lang w:val="fr-FR"/>
                </w:rPr>
                <w:delText xml:space="preserve"> de construction au monde, avec la sixième plus grande part du marché mondial en 2020 (0,25 % du marché mondial de la construction). La majorité de son activité se situe en Europe, mais elle est également impliquée dans de grands projets en Afrique.</w:delText>
              </w:r>
            </w:del>
          </w:p>
        </w:tc>
        <w:tc>
          <w:tcPr>
            <w:tcW w:w="1536" w:type="dxa"/>
          </w:tcPr>
          <w:p w14:paraId="19A90C30" w14:textId="404C3578" w:rsidR="00DD7063" w:rsidRPr="00343F01" w:rsidDel="00201166" w:rsidRDefault="00DD7063" w:rsidP="00D62BC5">
            <w:pPr>
              <w:spacing w:before="0" w:after="160"/>
              <w:jc w:val="left"/>
              <w:rPr>
                <w:del w:id="4961" w:author="Houyem Rais" w:date="2024-02-22T14:46:00Z"/>
                <w:rFonts w:asciiTheme="minorHAnsi" w:hAnsiTheme="minorHAnsi" w:cstheme="minorHAnsi"/>
                <w:sz w:val="18"/>
                <w:szCs w:val="18"/>
                <w:lang w:val="fr-FR"/>
              </w:rPr>
              <w:pPrChange w:id="4962" w:author="Houyem Rais" w:date="2024-02-22T14:49:00Z">
                <w:pPr>
                  <w:pStyle w:val="BodyText"/>
                  <w:spacing w:before="20" w:after="20"/>
                  <w:jc w:val="left"/>
                </w:pPr>
              </w:pPrChange>
            </w:pPr>
            <w:del w:id="4963" w:author="Houyem Rais" w:date="2024-02-22T14:46:00Z">
              <w:r w:rsidRPr="00343F01" w:rsidDel="00201166">
                <w:rPr>
                  <w:rFonts w:asciiTheme="minorHAnsi" w:hAnsiTheme="minorHAnsi" w:cstheme="minorHAnsi"/>
                  <w:sz w:val="18"/>
                  <w:szCs w:val="18"/>
                  <w:lang w:val="fr-FR"/>
                </w:rPr>
                <w:delText>Construction, bâtiments, génie civil, énergie, services (</w:delText>
              </w:r>
              <w:r w:rsidRPr="00343F01" w:rsidDel="00201166">
                <w:rPr>
                  <w:rFonts w:asciiTheme="minorHAnsi" w:hAnsiTheme="minorHAnsi" w:cstheme="minorHAnsi"/>
                  <w:b/>
                  <w:bCs/>
                  <w:sz w:val="18"/>
                  <w:szCs w:val="18"/>
                  <w:lang w:val="fr-FR"/>
                </w:rPr>
                <w:delText>Bouygues Construction</w:delText>
              </w:r>
              <w:r w:rsidRPr="00343F01" w:rsidDel="00201166">
                <w:rPr>
                  <w:rFonts w:asciiTheme="minorHAnsi" w:hAnsiTheme="minorHAnsi" w:cstheme="minorHAnsi"/>
                  <w:sz w:val="18"/>
                  <w:szCs w:val="18"/>
                  <w:lang w:val="fr-FR"/>
                </w:rPr>
                <w:delText>) ;</w:delText>
              </w:r>
            </w:del>
          </w:p>
          <w:p w14:paraId="054547A9" w14:textId="529215BF" w:rsidR="00DD7063" w:rsidRPr="00343F01" w:rsidDel="00201166" w:rsidRDefault="00DD7063" w:rsidP="00D62BC5">
            <w:pPr>
              <w:spacing w:before="0" w:after="160"/>
              <w:jc w:val="left"/>
              <w:rPr>
                <w:del w:id="4964" w:author="Houyem Rais" w:date="2024-02-22T14:46:00Z"/>
                <w:rFonts w:asciiTheme="minorHAnsi" w:hAnsiTheme="minorHAnsi" w:cstheme="minorHAnsi"/>
                <w:sz w:val="18"/>
                <w:szCs w:val="18"/>
                <w:lang w:val="fr-FR"/>
              </w:rPr>
              <w:pPrChange w:id="4965" w:author="Houyem Rais" w:date="2024-02-22T14:49:00Z">
                <w:pPr>
                  <w:pStyle w:val="BodyText"/>
                  <w:spacing w:before="20" w:after="20"/>
                  <w:jc w:val="left"/>
                </w:pPr>
              </w:pPrChange>
            </w:pPr>
            <w:del w:id="4966" w:author="Houyem Rais" w:date="2024-02-22T14:46:00Z">
              <w:r w:rsidRPr="00343F01" w:rsidDel="00201166">
                <w:rPr>
                  <w:rFonts w:asciiTheme="minorHAnsi" w:hAnsiTheme="minorHAnsi" w:cstheme="minorHAnsi"/>
                  <w:sz w:val="18"/>
                  <w:szCs w:val="18"/>
                  <w:lang w:val="fr-FR"/>
                </w:rPr>
                <w:delText>Immobilier (Bouygues Immobilier) et</w:delText>
              </w:r>
            </w:del>
          </w:p>
          <w:p w14:paraId="4DDAD70A" w14:textId="6602A9A1" w:rsidR="00DD7063" w:rsidRPr="00343F01" w:rsidDel="00201166" w:rsidRDefault="00DD7063" w:rsidP="00D62BC5">
            <w:pPr>
              <w:spacing w:before="0" w:after="160"/>
              <w:jc w:val="left"/>
              <w:rPr>
                <w:del w:id="4967" w:author="Houyem Rais" w:date="2024-02-22T14:46:00Z"/>
                <w:rFonts w:asciiTheme="minorHAnsi" w:hAnsiTheme="minorHAnsi" w:cstheme="minorHAnsi"/>
                <w:sz w:val="18"/>
                <w:szCs w:val="18"/>
                <w:lang w:val="fr-FR"/>
              </w:rPr>
              <w:pPrChange w:id="4968" w:author="Houyem Rais" w:date="2024-02-22T14:49:00Z">
                <w:pPr>
                  <w:pStyle w:val="BodyText"/>
                  <w:spacing w:before="20" w:after="20"/>
                  <w:jc w:val="left"/>
                </w:pPr>
              </w:pPrChange>
            </w:pPr>
            <w:del w:id="4969" w:author="Houyem Rais" w:date="2024-02-22T14:46:00Z">
              <w:r w:rsidRPr="00343F01" w:rsidDel="00201166">
                <w:rPr>
                  <w:rFonts w:asciiTheme="minorHAnsi" w:hAnsiTheme="minorHAnsi" w:cstheme="minorHAnsi"/>
                  <w:sz w:val="18"/>
                  <w:szCs w:val="18"/>
                  <w:lang w:val="fr-FR"/>
                </w:rPr>
                <w:delText>Routes (</w:delText>
              </w:r>
              <w:r w:rsidRPr="00343F01" w:rsidDel="00201166">
                <w:rPr>
                  <w:rFonts w:asciiTheme="minorHAnsi" w:hAnsiTheme="minorHAnsi" w:cstheme="minorHAnsi"/>
                  <w:b/>
                  <w:bCs/>
                  <w:sz w:val="18"/>
                  <w:szCs w:val="18"/>
                  <w:lang w:val="fr-FR"/>
                </w:rPr>
                <w:delText>Colas</w:delText>
              </w:r>
              <w:r w:rsidRPr="00343F01" w:rsidDel="00201166">
                <w:rPr>
                  <w:rFonts w:asciiTheme="minorHAnsi" w:hAnsiTheme="minorHAnsi" w:cstheme="minorHAnsi"/>
                  <w:sz w:val="18"/>
                  <w:szCs w:val="18"/>
                  <w:lang w:val="fr-FR"/>
                </w:rPr>
                <w:delText>).</w:delText>
              </w:r>
            </w:del>
          </w:p>
        </w:tc>
        <w:tc>
          <w:tcPr>
            <w:tcW w:w="5670" w:type="dxa"/>
          </w:tcPr>
          <w:p w14:paraId="5F7880C2" w14:textId="1B408286" w:rsidR="00DD7063" w:rsidRPr="00343F01" w:rsidDel="00201166" w:rsidRDefault="00DD7063" w:rsidP="00D62BC5">
            <w:pPr>
              <w:spacing w:before="0" w:after="160"/>
              <w:jc w:val="left"/>
              <w:rPr>
                <w:del w:id="4970" w:author="Houyem Rais" w:date="2024-02-22T14:46:00Z"/>
                <w:rFonts w:asciiTheme="minorHAnsi" w:hAnsiTheme="minorHAnsi" w:cstheme="minorHAnsi"/>
                <w:sz w:val="18"/>
                <w:szCs w:val="18"/>
                <w:lang w:val="fr-FR"/>
              </w:rPr>
              <w:pPrChange w:id="4971" w:author="Houyem Rais" w:date="2024-02-22T14:49:00Z">
                <w:pPr>
                  <w:pStyle w:val="BodyText"/>
                  <w:spacing w:before="20" w:after="20"/>
                  <w:ind w:right="-1"/>
                </w:pPr>
              </w:pPrChange>
            </w:pPr>
            <w:del w:id="4972" w:author="Houyem Rais" w:date="2024-02-22T14:46:00Z">
              <w:r w:rsidRPr="00343F01" w:rsidDel="00201166">
                <w:rPr>
                  <w:rFonts w:asciiTheme="minorHAnsi" w:hAnsiTheme="minorHAnsi" w:cstheme="minorHAnsi"/>
                  <w:sz w:val="18"/>
                  <w:szCs w:val="18"/>
                  <w:lang w:val="fr-FR"/>
                </w:rPr>
                <w:delText>Le Groupe participe à des projets d'infrastructures dans différents pays à travers l'acquisition d'entreprises générales et de constructeurs routiers et ferroviaires majeurs.</w:delText>
              </w:r>
            </w:del>
          </w:p>
          <w:p w14:paraId="2CF0826C" w14:textId="5BD7B5D3" w:rsidR="00DD7063" w:rsidRPr="00343F01" w:rsidDel="00201166" w:rsidRDefault="00DD7063" w:rsidP="00D62BC5">
            <w:pPr>
              <w:spacing w:before="0" w:after="160"/>
              <w:jc w:val="left"/>
              <w:rPr>
                <w:del w:id="4973" w:author="Houyem Rais" w:date="2024-02-22T14:46:00Z"/>
                <w:rFonts w:asciiTheme="minorHAnsi" w:hAnsiTheme="minorHAnsi" w:cstheme="minorHAnsi"/>
                <w:sz w:val="18"/>
                <w:szCs w:val="18"/>
                <w:lang w:val="fr-FR"/>
              </w:rPr>
              <w:pPrChange w:id="4974" w:author="Houyem Rais" w:date="2024-02-22T14:49:00Z">
                <w:pPr>
                  <w:pStyle w:val="BodyText"/>
                  <w:spacing w:before="20" w:after="20"/>
                  <w:ind w:right="-1"/>
                </w:pPr>
              </w:pPrChange>
            </w:pPr>
            <w:del w:id="4975" w:author="Houyem Rais" w:date="2024-02-22T14:46:00Z">
              <w:r w:rsidRPr="00343F01" w:rsidDel="00201166">
                <w:rPr>
                  <w:rFonts w:asciiTheme="minorHAnsi" w:hAnsiTheme="minorHAnsi" w:cstheme="minorHAnsi"/>
                  <w:sz w:val="18"/>
                  <w:szCs w:val="18"/>
                  <w:lang w:val="fr-FR"/>
                </w:rPr>
                <w:delText>Bouygues est présent dans environ 90 pays, à travers Colas, qui intervient dans la construction et la réparation d'infrastructures de transport.</w:delText>
              </w:r>
            </w:del>
          </w:p>
          <w:p w14:paraId="21C82AF3" w14:textId="7EDB6880" w:rsidR="00DD7063" w:rsidRPr="00343F01" w:rsidDel="00201166" w:rsidRDefault="00DD7063" w:rsidP="00D62BC5">
            <w:pPr>
              <w:spacing w:before="0" w:after="160"/>
              <w:jc w:val="left"/>
              <w:rPr>
                <w:del w:id="4976" w:author="Houyem Rais" w:date="2024-02-22T14:46:00Z"/>
                <w:rFonts w:asciiTheme="minorHAnsi" w:hAnsiTheme="minorHAnsi" w:cstheme="minorHAnsi"/>
                <w:sz w:val="18"/>
                <w:szCs w:val="18"/>
                <w:lang w:val="fr-FR"/>
              </w:rPr>
              <w:pPrChange w:id="4977" w:author="Houyem Rais" w:date="2024-02-22T14:49:00Z">
                <w:pPr>
                  <w:pStyle w:val="BodyText"/>
                  <w:spacing w:before="20" w:after="20"/>
                  <w:ind w:right="-1"/>
                </w:pPr>
              </w:pPrChange>
            </w:pPr>
            <w:del w:id="4978" w:author="Houyem Rais" w:date="2024-02-22T14:46:00Z">
              <w:r w:rsidRPr="00343F01" w:rsidDel="00201166">
                <w:rPr>
                  <w:rFonts w:asciiTheme="minorHAnsi" w:hAnsiTheme="minorHAnsi" w:cstheme="minorHAnsi"/>
                  <w:sz w:val="18"/>
                  <w:szCs w:val="18"/>
                  <w:lang w:val="fr-FR"/>
                </w:rPr>
                <w:delText>Parmi les projets PPP de Bouygues en Afrique, nous citons :</w:delText>
              </w:r>
            </w:del>
          </w:p>
          <w:p w14:paraId="17246B38" w14:textId="679A0D17" w:rsidR="00DD7063" w:rsidRPr="00343F01" w:rsidDel="00201166" w:rsidRDefault="00DD7063" w:rsidP="00D62BC5">
            <w:pPr>
              <w:spacing w:before="0" w:after="160"/>
              <w:jc w:val="left"/>
              <w:rPr>
                <w:del w:id="4979" w:author="Houyem Rais" w:date="2024-02-22T14:46:00Z"/>
                <w:rFonts w:asciiTheme="minorHAnsi" w:hAnsiTheme="minorHAnsi" w:cstheme="minorHAnsi"/>
                <w:sz w:val="18"/>
                <w:szCs w:val="18"/>
                <w:lang w:val="fr-FR"/>
              </w:rPr>
              <w:pPrChange w:id="4980" w:author="Houyem Rais" w:date="2024-02-22T14:49:00Z">
                <w:pPr>
                  <w:pStyle w:val="BodyText"/>
                  <w:numPr>
                    <w:numId w:val="37"/>
                  </w:numPr>
                  <w:spacing w:before="20" w:after="20"/>
                  <w:ind w:left="201" w:right="-1" w:hanging="142"/>
                </w:pPr>
              </w:pPrChange>
            </w:pPr>
            <w:del w:id="4981" w:author="Houyem Rais" w:date="2024-02-22T14:46:00Z">
              <w:r w:rsidRPr="00343F01" w:rsidDel="00201166">
                <w:rPr>
                  <w:rFonts w:asciiTheme="minorHAnsi" w:hAnsiTheme="minorHAnsi" w:cstheme="minorHAnsi"/>
                  <w:sz w:val="18"/>
                  <w:szCs w:val="18"/>
                  <w:lang w:val="fr-FR"/>
                </w:rPr>
                <w:delText>Route N4 BOT, Afrique du Sud (268 millions de dollars), 1997</w:delText>
              </w:r>
            </w:del>
          </w:p>
          <w:p w14:paraId="6B320CFF" w14:textId="2205FEA4" w:rsidR="00DD7063" w:rsidRPr="00343F01" w:rsidDel="00201166" w:rsidRDefault="00DD7063" w:rsidP="00D62BC5">
            <w:pPr>
              <w:spacing w:before="0" w:after="160"/>
              <w:jc w:val="left"/>
              <w:rPr>
                <w:del w:id="4982" w:author="Houyem Rais" w:date="2024-02-22T14:46:00Z"/>
                <w:rFonts w:asciiTheme="minorHAnsi" w:hAnsiTheme="minorHAnsi" w:cstheme="minorHAnsi"/>
                <w:sz w:val="18"/>
                <w:szCs w:val="18"/>
                <w:lang w:val="fr-FR"/>
              </w:rPr>
              <w:pPrChange w:id="4983" w:author="Houyem Rais" w:date="2024-02-22T14:49:00Z">
                <w:pPr>
                  <w:pStyle w:val="BodyText"/>
                  <w:numPr>
                    <w:numId w:val="37"/>
                  </w:numPr>
                  <w:spacing w:before="20" w:after="20"/>
                  <w:ind w:left="201" w:right="-1" w:hanging="142"/>
                </w:pPr>
              </w:pPrChange>
            </w:pPr>
            <w:del w:id="4984" w:author="Houyem Rais" w:date="2024-02-22T14:46:00Z">
              <w:r w:rsidRPr="00343F01" w:rsidDel="00201166">
                <w:rPr>
                  <w:rFonts w:asciiTheme="minorHAnsi" w:hAnsiTheme="minorHAnsi" w:cstheme="minorHAnsi"/>
                  <w:sz w:val="18"/>
                  <w:szCs w:val="18"/>
                  <w:lang w:val="fr-FR"/>
                </w:rPr>
                <w:delText>Concession du pont à péage Henri Konan Bedié, Côte d'Ivoire (347 millions de dollars), 2012</w:delText>
              </w:r>
            </w:del>
          </w:p>
          <w:p w14:paraId="7A2981AD" w14:textId="264CB907" w:rsidR="00DD7063" w:rsidRPr="00343F01" w:rsidDel="00201166" w:rsidRDefault="00DD7063" w:rsidP="00D62BC5">
            <w:pPr>
              <w:spacing w:before="0" w:after="160"/>
              <w:jc w:val="left"/>
              <w:rPr>
                <w:del w:id="4985" w:author="Houyem Rais" w:date="2024-02-22T14:46:00Z"/>
                <w:rFonts w:asciiTheme="minorHAnsi" w:hAnsiTheme="minorHAnsi" w:cstheme="minorHAnsi"/>
                <w:sz w:val="18"/>
                <w:szCs w:val="18"/>
                <w:lang w:val="fr-FR"/>
              </w:rPr>
              <w:pPrChange w:id="4986" w:author="Houyem Rais" w:date="2024-02-22T14:49:00Z">
                <w:pPr>
                  <w:pStyle w:val="BodyText"/>
                  <w:numPr>
                    <w:numId w:val="37"/>
                  </w:numPr>
                  <w:spacing w:before="20" w:after="20"/>
                  <w:ind w:left="201" w:right="-1" w:hanging="142"/>
                </w:pPr>
              </w:pPrChange>
            </w:pPr>
            <w:del w:id="4987" w:author="Houyem Rais" w:date="2024-02-22T14:46:00Z">
              <w:r w:rsidRPr="00343F01" w:rsidDel="00201166">
                <w:rPr>
                  <w:rFonts w:asciiTheme="minorHAnsi" w:hAnsiTheme="minorHAnsi" w:cstheme="minorHAnsi"/>
                  <w:sz w:val="18"/>
                  <w:szCs w:val="18"/>
                  <w:lang w:val="fr-FR"/>
                </w:rPr>
                <w:delText>Liaison ferroviaire rapide de Gautrain, Afrique du Sud (2,9 milliards de dollars), 2007</w:delText>
              </w:r>
            </w:del>
          </w:p>
        </w:tc>
      </w:tr>
      <w:tr w:rsidR="00DD7063" w:rsidRPr="00343F01" w:rsidDel="00201166" w14:paraId="2EE1F9B4" w14:textId="027CA6DF">
        <w:trPr>
          <w:trHeight w:val="40"/>
          <w:del w:id="4988" w:author="Houyem Rais" w:date="2024-02-22T14:46:00Z"/>
        </w:trPr>
        <w:tc>
          <w:tcPr>
            <w:tcW w:w="1565" w:type="dxa"/>
          </w:tcPr>
          <w:p w14:paraId="0E53998A" w14:textId="3253ECC1" w:rsidR="00DD7063" w:rsidRPr="00343F01" w:rsidDel="00201166" w:rsidRDefault="00DD7063" w:rsidP="00D62BC5">
            <w:pPr>
              <w:spacing w:before="0" w:after="160"/>
              <w:jc w:val="left"/>
              <w:rPr>
                <w:del w:id="4989" w:author="Houyem Rais" w:date="2024-02-22T14:46:00Z"/>
                <w:rFonts w:asciiTheme="minorHAnsi" w:hAnsiTheme="minorHAnsi" w:cstheme="minorHAnsi"/>
                <w:b/>
                <w:bCs/>
                <w:sz w:val="18"/>
                <w:szCs w:val="18"/>
                <w:lang w:val="fr-FR"/>
              </w:rPr>
              <w:pPrChange w:id="4990" w:author="Houyem Rais" w:date="2024-02-22T14:49:00Z">
                <w:pPr>
                  <w:pStyle w:val="BodyText"/>
                  <w:spacing w:before="20" w:after="20"/>
                  <w:ind w:right="89"/>
                </w:pPr>
              </w:pPrChange>
            </w:pPr>
            <w:del w:id="4991" w:author="Houyem Rais" w:date="2024-02-22T14:46:00Z">
              <w:r w:rsidRPr="00343F01" w:rsidDel="00201166">
                <w:rPr>
                  <w:rFonts w:asciiTheme="minorHAnsi" w:hAnsiTheme="minorHAnsi" w:cstheme="minorHAnsi"/>
                  <w:b/>
                  <w:bCs/>
                  <w:sz w:val="18"/>
                  <w:szCs w:val="18"/>
                  <w:lang w:val="fr-FR"/>
                </w:rPr>
                <w:delText>Eiffage</w:delText>
              </w:r>
            </w:del>
          </w:p>
        </w:tc>
        <w:tc>
          <w:tcPr>
            <w:tcW w:w="850" w:type="dxa"/>
          </w:tcPr>
          <w:p w14:paraId="38360705" w14:textId="3A127B6F" w:rsidR="00DD7063" w:rsidRPr="00343F01" w:rsidDel="00201166" w:rsidRDefault="00DD7063" w:rsidP="00D62BC5">
            <w:pPr>
              <w:spacing w:before="0" w:after="160"/>
              <w:jc w:val="left"/>
              <w:rPr>
                <w:del w:id="4992" w:author="Houyem Rais" w:date="2024-02-22T14:46:00Z"/>
                <w:rFonts w:asciiTheme="minorHAnsi" w:hAnsiTheme="minorHAnsi" w:cstheme="minorHAnsi"/>
                <w:sz w:val="18"/>
                <w:szCs w:val="18"/>
                <w:lang w:val="fr-FR"/>
              </w:rPr>
              <w:pPrChange w:id="4993" w:author="Houyem Rais" w:date="2024-02-22T14:49:00Z">
                <w:pPr>
                  <w:pStyle w:val="BodyText"/>
                  <w:spacing w:before="20" w:after="20"/>
                </w:pPr>
              </w:pPrChange>
            </w:pPr>
            <w:del w:id="4994" w:author="Houyem Rais" w:date="2024-02-22T14:46:00Z">
              <w:r w:rsidRPr="00343F01" w:rsidDel="00201166">
                <w:rPr>
                  <w:rFonts w:asciiTheme="minorHAnsi" w:hAnsiTheme="minorHAnsi" w:cstheme="minorHAnsi"/>
                  <w:spacing w:val="-2"/>
                  <w:sz w:val="18"/>
                  <w:szCs w:val="18"/>
                  <w:lang w:val="fr-FR"/>
                </w:rPr>
                <w:delText>France</w:delText>
              </w:r>
            </w:del>
          </w:p>
        </w:tc>
        <w:tc>
          <w:tcPr>
            <w:tcW w:w="4838" w:type="dxa"/>
          </w:tcPr>
          <w:p w14:paraId="0BB81406" w14:textId="1C6ED020" w:rsidR="00DD7063" w:rsidRPr="00343F01" w:rsidDel="00201166" w:rsidRDefault="00DD7063" w:rsidP="00D62BC5">
            <w:pPr>
              <w:spacing w:before="0" w:after="160"/>
              <w:jc w:val="left"/>
              <w:rPr>
                <w:del w:id="4995" w:author="Houyem Rais" w:date="2024-02-22T14:46:00Z"/>
                <w:rFonts w:asciiTheme="minorHAnsi" w:hAnsiTheme="minorHAnsi" w:cstheme="minorHAnsi"/>
                <w:sz w:val="18"/>
                <w:szCs w:val="18"/>
                <w:lang w:val="fr-FR"/>
              </w:rPr>
              <w:pPrChange w:id="4996" w:author="Houyem Rais" w:date="2024-02-22T14:49:00Z">
                <w:pPr>
                  <w:pStyle w:val="BodyText"/>
                  <w:spacing w:before="20" w:after="20"/>
                </w:pPr>
              </w:pPrChange>
            </w:pPr>
            <w:del w:id="4997" w:author="Houyem Rais" w:date="2024-02-22T14:46:00Z">
              <w:r w:rsidRPr="00343F01" w:rsidDel="00201166">
                <w:rPr>
                  <w:rFonts w:asciiTheme="minorHAnsi" w:hAnsiTheme="minorHAnsi" w:cstheme="minorHAnsi"/>
                  <w:sz w:val="18"/>
                  <w:szCs w:val="18"/>
                  <w:lang w:val="fr-FR"/>
                </w:rPr>
                <w:delText>Eiffage est une grande entreprise française d'ingénierie et de construction, la troisième de son secteur après Vinci et Bouygues, avec plus de 70 000 collaborateurs dans le monde. En 2006, Eiffage a créé les Autoroutes Paris-Rhin-Rhône, qui participent à la gestion des opérations de péage en France. Eiffage est présent principalement dans 12 pays européens et au Sénégal en Afrique de l'Ouest. La division infrastructures d'Eiffage, Eiffage Infrastructure, compte des dirigeants et des administrateurs en Allemagne, en Espagne et au Portugal, ainsi qu'au Sénégal.</w:delText>
              </w:r>
            </w:del>
          </w:p>
          <w:p w14:paraId="2FE4EF6A" w14:textId="5B33517D" w:rsidR="00DD7063" w:rsidRPr="00343F01" w:rsidDel="00201166" w:rsidRDefault="00DD7063" w:rsidP="00D62BC5">
            <w:pPr>
              <w:spacing w:before="0" w:after="160"/>
              <w:jc w:val="left"/>
              <w:rPr>
                <w:del w:id="4998" w:author="Houyem Rais" w:date="2024-02-22T14:46:00Z"/>
                <w:rFonts w:asciiTheme="minorHAnsi" w:hAnsiTheme="minorHAnsi" w:cstheme="minorHAnsi"/>
                <w:sz w:val="18"/>
                <w:szCs w:val="18"/>
                <w:lang w:val="fr-FR"/>
              </w:rPr>
              <w:pPrChange w:id="4999" w:author="Houyem Rais" w:date="2024-02-22T14:49:00Z">
                <w:pPr>
                  <w:pStyle w:val="BodyText"/>
                  <w:spacing w:before="20" w:after="20"/>
                </w:pPr>
              </w:pPrChange>
            </w:pPr>
            <w:del w:id="5000" w:author="Houyem Rais" w:date="2024-02-22T14:46:00Z">
              <w:r w:rsidRPr="00343F01" w:rsidDel="00201166">
                <w:rPr>
                  <w:rFonts w:asciiTheme="minorHAnsi" w:hAnsiTheme="minorHAnsi" w:cstheme="minorHAnsi"/>
                  <w:sz w:val="18"/>
                  <w:szCs w:val="18"/>
                  <w:lang w:val="fr-FR"/>
                </w:rPr>
                <w:delText>En Afrique, Eiffage est présent au Sénégal et envisage de se développer dans les pays francophones d'Afrique.</w:delText>
              </w:r>
            </w:del>
          </w:p>
        </w:tc>
        <w:tc>
          <w:tcPr>
            <w:tcW w:w="1536" w:type="dxa"/>
          </w:tcPr>
          <w:p w14:paraId="7CC1890D" w14:textId="1368FB8E" w:rsidR="00DD7063" w:rsidRPr="00343F01" w:rsidDel="00201166" w:rsidRDefault="00DD7063" w:rsidP="00D62BC5">
            <w:pPr>
              <w:spacing w:before="0" w:after="160"/>
              <w:jc w:val="left"/>
              <w:rPr>
                <w:del w:id="5001" w:author="Houyem Rais" w:date="2024-02-22T14:46:00Z"/>
                <w:rFonts w:asciiTheme="minorHAnsi" w:hAnsiTheme="minorHAnsi" w:cstheme="minorHAnsi"/>
                <w:sz w:val="18"/>
                <w:szCs w:val="18"/>
                <w:lang w:val="fr-FR"/>
              </w:rPr>
              <w:pPrChange w:id="5002" w:author="Houyem Rais" w:date="2024-02-22T14:49:00Z">
                <w:pPr>
                  <w:pStyle w:val="BodyText"/>
                  <w:spacing w:before="20" w:after="20"/>
                  <w:jc w:val="left"/>
                </w:pPr>
              </w:pPrChange>
            </w:pPr>
            <w:del w:id="5003" w:author="Houyem Rais" w:date="2024-02-22T14:46:00Z">
              <w:r w:rsidRPr="00343F01" w:rsidDel="00201166">
                <w:rPr>
                  <w:rFonts w:asciiTheme="minorHAnsi" w:hAnsiTheme="minorHAnsi" w:cstheme="minorHAnsi"/>
                  <w:sz w:val="18"/>
                  <w:szCs w:val="18"/>
                  <w:lang w:val="fr-FR"/>
                </w:rPr>
                <w:delText>Eiffage se concentre particulièrement sur la construction, la promotion immobilière, la génie civil et l'énergie.</w:delText>
              </w:r>
            </w:del>
          </w:p>
        </w:tc>
        <w:tc>
          <w:tcPr>
            <w:tcW w:w="5670" w:type="dxa"/>
          </w:tcPr>
          <w:p w14:paraId="27B3A5DE" w14:textId="049F2269" w:rsidR="00DD7063" w:rsidRPr="00343F01" w:rsidDel="00201166" w:rsidRDefault="00DD7063" w:rsidP="00D62BC5">
            <w:pPr>
              <w:spacing w:before="0" w:after="160"/>
              <w:jc w:val="left"/>
              <w:rPr>
                <w:del w:id="5004" w:author="Houyem Rais" w:date="2024-02-22T14:46:00Z"/>
                <w:rFonts w:asciiTheme="minorHAnsi" w:hAnsiTheme="minorHAnsi" w:cstheme="minorHAnsi"/>
                <w:spacing w:val="-2"/>
                <w:sz w:val="18"/>
                <w:szCs w:val="18"/>
                <w:lang w:val="fr-FR"/>
              </w:rPr>
              <w:pPrChange w:id="5005" w:author="Houyem Rais" w:date="2024-02-22T14:49:00Z">
                <w:pPr>
                  <w:pStyle w:val="BodyText"/>
                  <w:spacing w:before="20" w:after="20"/>
                  <w:ind w:right="-1"/>
                </w:pPr>
              </w:pPrChange>
            </w:pPr>
            <w:del w:id="5006" w:author="Houyem Rais" w:date="2024-02-22T14:46:00Z">
              <w:r w:rsidRPr="00343F01" w:rsidDel="00201166">
                <w:rPr>
                  <w:rFonts w:asciiTheme="minorHAnsi" w:hAnsiTheme="minorHAnsi" w:cstheme="minorHAnsi"/>
                  <w:sz w:val="18"/>
                  <w:szCs w:val="18"/>
                  <w:lang w:val="fr-FR"/>
                </w:rPr>
                <w:delText>Parmi les projets PPP d'Eiffage en Afrique, nous citons :</w:delText>
              </w:r>
            </w:del>
          </w:p>
          <w:p w14:paraId="31EF1017" w14:textId="3E40094D" w:rsidR="00DD7063" w:rsidRPr="00343F01" w:rsidDel="00201166" w:rsidRDefault="00DD7063" w:rsidP="00D62BC5">
            <w:pPr>
              <w:spacing w:before="0" w:after="160"/>
              <w:jc w:val="left"/>
              <w:rPr>
                <w:del w:id="5007" w:author="Houyem Rais" w:date="2024-02-22T14:46:00Z"/>
                <w:rFonts w:asciiTheme="minorHAnsi" w:hAnsiTheme="minorHAnsi" w:cstheme="minorHAnsi"/>
                <w:sz w:val="18"/>
                <w:szCs w:val="18"/>
                <w:lang w:val="fr-FR"/>
              </w:rPr>
              <w:pPrChange w:id="5008" w:author="Houyem Rais" w:date="2024-02-22T14:49:00Z">
                <w:pPr>
                  <w:pStyle w:val="BodyText"/>
                  <w:numPr>
                    <w:numId w:val="37"/>
                  </w:numPr>
                  <w:spacing w:before="20" w:after="20"/>
                  <w:ind w:left="201" w:right="-1" w:hanging="142"/>
                </w:pPr>
              </w:pPrChange>
            </w:pPr>
            <w:del w:id="5009" w:author="Houyem Rais" w:date="2024-02-22T14:46:00Z">
              <w:r w:rsidRPr="00343F01" w:rsidDel="00201166">
                <w:rPr>
                  <w:rFonts w:asciiTheme="minorHAnsi" w:hAnsiTheme="minorHAnsi" w:cstheme="minorHAnsi"/>
                  <w:sz w:val="18"/>
                  <w:szCs w:val="18"/>
                  <w:lang w:val="fr-FR"/>
                </w:rPr>
                <w:delText>Barrage hydroélectrique de Pita 40MW, Guinée (88,3 millions de dollars), 2022</w:delText>
              </w:r>
            </w:del>
          </w:p>
          <w:p w14:paraId="3B48FF0C" w14:textId="6DEB5926" w:rsidR="00DD7063" w:rsidRPr="00343F01" w:rsidDel="00201166" w:rsidRDefault="00DD7063" w:rsidP="00D62BC5">
            <w:pPr>
              <w:spacing w:before="0" w:after="160"/>
              <w:jc w:val="left"/>
              <w:rPr>
                <w:del w:id="5010" w:author="Houyem Rais" w:date="2024-02-22T14:46:00Z"/>
                <w:rFonts w:asciiTheme="minorHAnsi" w:hAnsiTheme="minorHAnsi" w:cstheme="minorHAnsi"/>
                <w:sz w:val="18"/>
                <w:szCs w:val="18"/>
                <w:lang w:val="fr-FR"/>
              </w:rPr>
              <w:pPrChange w:id="5011" w:author="Houyem Rais" w:date="2024-02-22T14:49:00Z">
                <w:pPr>
                  <w:pStyle w:val="BodyText"/>
                  <w:numPr>
                    <w:numId w:val="37"/>
                  </w:numPr>
                  <w:spacing w:before="20" w:after="20"/>
                  <w:ind w:left="201" w:right="-1" w:hanging="142"/>
                </w:pPr>
              </w:pPrChange>
            </w:pPr>
            <w:del w:id="5012" w:author="Houyem Rais" w:date="2024-02-22T14:46:00Z">
              <w:r w:rsidRPr="00343F01" w:rsidDel="00201166">
                <w:rPr>
                  <w:rFonts w:asciiTheme="minorHAnsi" w:hAnsiTheme="minorHAnsi" w:cstheme="minorHAnsi"/>
                  <w:sz w:val="18"/>
                  <w:szCs w:val="18"/>
                  <w:lang w:val="fr-FR"/>
                </w:rPr>
                <w:delText>Route à péage Dakar-Diamniadio, Sénégal (249,48 millions de dollars), 2010</w:delText>
              </w:r>
            </w:del>
          </w:p>
          <w:p w14:paraId="7A6D4E24" w14:textId="2A0FC883" w:rsidR="00DD7063" w:rsidRPr="00343F01" w:rsidDel="00201166" w:rsidRDefault="00DD7063" w:rsidP="00D62BC5">
            <w:pPr>
              <w:spacing w:before="0" w:after="160"/>
              <w:jc w:val="left"/>
              <w:rPr>
                <w:del w:id="5013" w:author="Houyem Rais" w:date="2024-02-22T14:46:00Z"/>
                <w:rFonts w:asciiTheme="minorHAnsi" w:hAnsiTheme="minorHAnsi" w:cstheme="minorHAnsi"/>
                <w:sz w:val="18"/>
                <w:szCs w:val="18"/>
                <w:lang w:val="fr-FR"/>
              </w:rPr>
              <w:pPrChange w:id="5014" w:author="Houyem Rais" w:date="2024-02-22T14:49:00Z">
                <w:pPr>
                  <w:pStyle w:val="BodyText"/>
                  <w:numPr>
                    <w:numId w:val="37"/>
                  </w:numPr>
                  <w:spacing w:before="20" w:after="20"/>
                  <w:ind w:left="201" w:right="-1" w:hanging="142"/>
                </w:pPr>
              </w:pPrChange>
            </w:pPr>
            <w:del w:id="5015" w:author="Houyem Rais" w:date="2024-02-22T14:46:00Z">
              <w:r w:rsidRPr="00343F01" w:rsidDel="00201166">
                <w:rPr>
                  <w:rFonts w:asciiTheme="minorHAnsi" w:hAnsiTheme="minorHAnsi" w:cstheme="minorHAnsi"/>
                  <w:sz w:val="18"/>
                  <w:szCs w:val="18"/>
                  <w:lang w:val="fr-FR"/>
                </w:rPr>
                <w:delText>Extension de la route à péage Dakar-Diamniadio, Sénégal (147,42 millions de dollars), 2015.</w:delText>
              </w:r>
            </w:del>
          </w:p>
          <w:p w14:paraId="4E5BB2AA" w14:textId="2CF307BD" w:rsidR="00DD7063" w:rsidRPr="00343F01" w:rsidDel="00201166" w:rsidRDefault="00DD7063" w:rsidP="00D62BC5">
            <w:pPr>
              <w:spacing w:before="0" w:after="160"/>
              <w:jc w:val="left"/>
              <w:rPr>
                <w:del w:id="5016" w:author="Houyem Rais" w:date="2024-02-22T14:46:00Z"/>
                <w:rFonts w:asciiTheme="minorHAnsi" w:hAnsiTheme="minorHAnsi" w:cstheme="minorHAnsi"/>
                <w:sz w:val="18"/>
                <w:szCs w:val="18"/>
                <w:lang w:val="fr-FR"/>
              </w:rPr>
              <w:pPrChange w:id="5017" w:author="Houyem Rais" w:date="2024-02-22T14:49:00Z">
                <w:pPr>
                  <w:pStyle w:val="BodyText"/>
                  <w:spacing w:before="20" w:after="20"/>
                  <w:ind w:left="201" w:right="-1"/>
                </w:pPr>
              </w:pPrChange>
            </w:pPr>
            <w:del w:id="5018" w:author="Houyem Rais" w:date="2024-02-22T14:46:00Z">
              <w:r w:rsidRPr="00343F01" w:rsidDel="00201166">
                <w:rPr>
                  <w:rFonts w:asciiTheme="minorHAnsi" w:hAnsiTheme="minorHAnsi" w:cstheme="minorHAnsi"/>
                  <w:sz w:val="18"/>
                  <w:szCs w:val="18"/>
                  <w:lang w:val="fr-FR"/>
                </w:rPr>
                <w:delText>Le projet d'extension de l'autoroute à péage Dakar-Diamniadio comprend la conception, la construction, le financement, l'exploitation et la maintenance (jusqu'en 2039) de l'extension de l'autoroute à péage Dakar-Diamniadio entre Diamniadio et l'aéroport international Blaise Diagne (AIBD). 16,5 km 2x2 de nouveaux tronçons relieront le centre de Dakar au nouvel aéroport.</w:delText>
              </w:r>
            </w:del>
          </w:p>
        </w:tc>
      </w:tr>
      <w:tr w:rsidR="00DD7063" w:rsidRPr="00343F01" w:rsidDel="00201166" w14:paraId="5676AC29" w14:textId="0012B2DF">
        <w:trPr>
          <w:trHeight w:val="40"/>
          <w:del w:id="5019" w:author="Houyem Rais" w:date="2024-02-22T14:46:00Z"/>
        </w:trPr>
        <w:tc>
          <w:tcPr>
            <w:tcW w:w="1565" w:type="dxa"/>
          </w:tcPr>
          <w:p w14:paraId="2E352EFB" w14:textId="24AA4CA7" w:rsidR="00DD7063" w:rsidRPr="00343F01" w:rsidDel="00201166" w:rsidRDefault="00DD7063" w:rsidP="00D62BC5">
            <w:pPr>
              <w:spacing w:before="0" w:after="160"/>
              <w:jc w:val="left"/>
              <w:rPr>
                <w:del w:id="5020" w:author="Houyem Rais" w:date="2024-02-22T14:46:00Z"/>
                <w:rFonts w:cstheme="minorHAnsi"/>
                <w:b/>
                <w:bCs/>
                <w:sz w:val="18"/>
                <w:szCs w:val="18"/>
                <w:lang w:val="fr-FR"/>
              </w:rPr>
              <w:pPrChange w:id="5021" w:author="Houyem Rais" w:date="2024-02-22T14:49:00Z">
                <w:pPr>
                  <w:pStyle w:val="BodyText"/>
                  <w:spacing w:before="20" w:after="20"/>
                  <w:ind w:right="89"/>
                </w:pPr>
              </w:pPrChange>
            </w:pPr>
            <w:del w:id="5022" w:author="Houyem Rais" w:date="2024-02-22T14:46:00Z">
              <w:r w:rsidRPr="00343F01" w:rsidDel="00201166">
                <w:rPr>
                  <w:rFonts w:cstheme="minorHAnsi"/>
                  <w:b/>
                  <w:bCs/>
                  <w:sz w:val="18"/>
                  <w:szCs w:val="18"/>
                  <w:lang w:val="fr-FR"/>
                </w:rPr>
                <w:delText>Soroubat</w:delText>
              </w:r>
            </w:del>
          </w:p>
        </w:tc>
        <w:tc>
          <w:tcPr>
            <w:tcW w:w="850" w:type="dxa"/>
          </w:tcPr>
          <w:p w14:paraId="49581CB0" w14:textId="49F22492" w:rsidR="00DD7063" w:rsidRPr="00343F01" w:rsidDel="00201166" w:rsidRDefault="00DD7063" w:rsidP="00D62BC5">
            <w:pPr>
              <w:spacing w:before="0" w:after="160"/>
              <w:jc w:val="left"/>
              <w:rPr>
                <w:del w:id="5023" w:author="Houyem Rais" w:date="2024-02-22T14:46:00Z"/>
                <w:rFonts w:cstheme="minorHAnsi"/>
                <w:spacing w:val="-2"/>
                <w:sz w:val="18"/>
                <w:szCs w:val="18"/>
                <w:lang w:val="fr-FR"/>
              </w:rPr>
              <w:pPrChange w:id="5024" w:author="Houyem Rais" w:date="2024-02-22T14:49:00Z">
                <w:pPr>
                  <w:pStyle w:val="BodyText"/>
                  <w:spacing w:before="20" w:after="20"/>
                </w:pPr>
              </w:pPrChange>
            </w:pPr>
            <w:del w:id="5025" w:author="Houyem Rais" w:date="2024-02-22T14:46:00Z">
              <w:r w:rsidRPr="00343F01" w:rsidDel="00201166">
                <w:rPr>
                  <w:rFonts w:cstheme="minorHAnsi"/>
                  <w:spacing w:val="-2"/>
                  <w:sz w:val="18"/>
                  <w:szCs w:val="18"/>
                  <w:lang w:val="fr-FR"/>
                </w:rPr>
                <w:delText>Tunisie</w:delText>
              </w:r>
            </w:del>
          </w:p>
        </w:tc>
        <w:tc>
          <w:tcPr>
            <w:tcW w:w="4838" w:type="dxa"/>
          </w:tcPr>
          <w:p w14:paraId="54516D0B" w14:textId="503C86D6" w:rsidR="00DD7063" w:rsidRPr="00343F01" w:rsidDel="00201166" w:rsidRDefault="00DD7063" w:rsidP="00D62BC5">
            <w:pPr>
              <w:spacing w:before="0" w:after="160"/>
              <w:jc w:val="left"/>
              <w:rPr>
                <w:del w:id="5026" w:author="Houyem Rais" w:date="2024-02-22T14:46:00Z"/>
                <w:rFonts w:cstheme="minorHAnsi"/>
                <w:sz w:val="18"/>
                <w:szCs w:val="18"/>
                <w:lang w:val="fr-FR"/>
              </w:rPr>
              <w:pPrChange w:id="5027" w:author="Houyem Rais" w:date="2024-02-22T14:49:00Z">
                <w:pPr>
                  <w:pStyle w:val="BodyText"/>
                  <w:spacing w:before="20" w:after="20"/>
                </w:pPr>
              </w:pPrChange>
            </w:pPr>
            <w:del w:id="5028" w:author="Houyem Rais" w:date="2024-02-22T14:46:00Z">
              <w:r w:rsidRPr="00343F01" w:rsidDel="00201166">
                <w:rPr>
                  <w:rFonts w:cstheme="minorHAnsi"/>
                  <w:sz w:val="18"/>
                  <w:szCs w:val="18"/>
                  <w:lang w:val="fr-FR"/>
                </w:rPr>
                <w:delText xml:space="preserve">La « Société des Routes et Bâtiment » en abrégé SOROUBAT, est une entreprise de droit tunisien ayant pour cœur d’activité principale les BTP (bâtiment et travaux publics), elle a une représentation au Cameroun et dans 7 pays africains. </w:delText>
              </w:r>
            </w:del>
          </w:p>
          <w:p w14:paraId="52D1286B" w14:textId="511C9485" w:rsidR="00DD7063" w:rsidRPr="00343F01" w:rsidDel="00201166" w:rsidRDefault="00DD7063" w:rsidP="00D62BC5">
            <w:pPr>
              <w:spacing w:before="0" w:after="160"/>
              <w:jc w:val="left"/>
              <w:rPr>
                <w:del w:id="5029" w:author="Houyem Rais" w:date="2024-02-22T14:46:00Z"/>
                <w:rFonts w:cstheme="minorHAnsi"/>
                <w:sz w:val="18"/>
                <w:szCs w:val="18"/>
                <w:lang w:val="fr-FR"/>
              </w:rPr>
              <w:pPrChange w:id="5030" w:author="Houyem Rais" w:date="2024-02-22T14:49:00Z">
                <w:pPr>
                  <w:pStyle w:val="BodyText"/>
                  <w:spacing w:before="20" w:after="20"/>
                </w:pPr>
              </w:pPrChange>
            </w:pPr>
            <w:del w:id="5031" w:author="Houyem Rais" w:date="2024-02-22T14:46:00Z">
              <w:r w:rsidRPr="00343F01" w:rsidDel="00201166">
                <w:rPr>
                  <w:rFonts w:cstheme="minorHAnsi"/>
                  <w:sz w:val="18"/>
                  <w:szCs w:val="18"/>
                  <w:lang w:val="fr-FR"/>
                </w:rPr>
                <w:delText xml:space="preserve">SOROUBAT intervient dans le domaine des travaux publics tels que les routes, l’assainissement, le drainage, les ouvrages d’art et les bâtiments, mais elle s’est plus particulièrement spécialisée dans la construction des routes, autoroutes et ouvrages d’arts. </w:delText>
              </w:r>
            </w:del>
          </w:p>
        </w:tc>
        <w:tc>
          <w:tcPr>
            <w:tcW w:w="1536" w:type="dxa"/>
          </w:tcPr>
          <w:p w14:paraId="3D088084" w14:textId="09795F88" w:rsidR="00DD7063" w:rsidRPr="00343F01" w:rsidDel="00201166" w:rsidRDefault="00DD7063" w:rsidP="00D62BC5">
            <w:pPr>
              <w:spacing w:before="0" w:after="160"/>
              <w:jc w:val="left"/>
              <w:rPr>
                <w:del w:id="5032" w:author="Houyem Rais" w:date="2024-02-22T14:46:00Z"/>
                <w:rFonts w:cstheme="minorHAnsi"/>
                <w:sz w:val="18"/>
                <w:szCs w:val="18"/>
                <w:lang w:val="fr-FR"/>
              </w:rPr>
              <w:pPrChange w:id="5033" w:author="Houyem Rais" w:date="2024-02-22T14:49:00Z">
                <w:pPr>
                  <w:pStyle w:val="BodyText"/>
                  <w:spacing w:before="20" w:after="20"/>
                  <w:jc w:val="left"/>
                </w:pPr>
              </w:pPrChange>
            </w:pPr>
            <w:del w:id="5034" w:author="Houyem Rais" w:date="2024-02-22T14:46:00Z">
              <w:r w:rsidRPr="00343F01" w:rsidDel="00201166">
                <w:rPr>
                  <w:rFonts w:cstheme="minorHAnsi"/>
                  <w:sz w:val="18"/>
                  <w:szCs w:val="18"/>
                  <w:lang w:val="fr-FR"/>
                </w:rPr>
                <w:delText xml:space="preserve">L’activité de Soroubat est focalisée sur les projets routiers et plus généralement les travaux publics. </w:delText>
              </w:r>
            </w:del>
          </w:p>
        </w:tc>
        <w:tc>
          <w:tcPr>
            <w:tcW w:w="5670" w:type="dxa"/>
          </w:tcPr>
          <w:p w14:paraId="0A371429" w14:textId="4E3FEC41" w:rsidR="00DD7063" w:rsidRPr="00343F01" w:rsidDel="00201166" w:rsidRDefault="00DD7063" w:rsidP="00D62BC5">
            <w:pPr>
              <w:spacing w:before="0" w:after="160"/>
              <w:jc w:val="left"/>
              <w:rPr>
                <w:del w:id="5035" w:author="Houyem Rais" w:date="2024-02-22T14:46:00Z"/>
                <w:rFonts w:cstheme="minorHAnsi"/>
                <w:sz w:val="18"/>
                <w:szCs w:val="18"/>
                <w:lang w:val="fr-FR"/>
              </w:rPr>
              <w:pPrChange w:id="5036" w:author="Houyem Rais" w:date="2024-02-22T14:49:00Z">
                <w:pPr>
                  <w:pStyle w:val="BodyText"/>
                  <w:spacing w:before="20" w:after="20"/>
                  <w:ind w:right="-1"/>
                </w:pPr>
              </w:pPrChange>
            </w:pPr>
            <w:del w:id="5037" w:author="Houyem Rais" w:date="2024-02-22T14:46:00Z">
              <w:r w:rsidRPr="00343F01" w:rsidDel="00201166">
                <w:rPr>
                  <w:rFonts w:cstheme="minorHAnsi"/>
                  <w:sz w:val="18"/>
                  <w:szCs w:val="18"/>
                  <w:lang w:val="fr-FR"/>
                </w:rPr>
                <w:delText xml:space="preserve">Soroubat s’intéresse de plus en plus aux PPP routiers et immobiliers. L’entreprise a été shortlistée dans plusieurs appels d’offres pour la réalisation en PPP de bâtiments publics (notamment pour le compte de l’Office Togolais des Recettes) et d’autoroutes (Côte d’Ivoire, Togo etc.). </w:delText>
              </w:r>
            </w:del>
          </w:p>
          <w:p w14:paraId="7E0D11F4" w14:textId="05574585" w:rsidR="00DD7063" w:rsidRPr="00343F01" w:rsidDel="00201166" w:rsidRDefault="00DD7063" w:rsidP="00D62BC5">
            <w:pPr>
              <w:spacing w:before="0" w:after="160"/>
              <w:jc w:val="left"/>
              <w:rPr>
                <w:del w:id="5038" w:author="Houyem Rais" w:date="2024-02-22T14:46:00Z"/>
                <w:rFonts w:cstheme="minorHAnsi"/>
                <w:sz w:val="18"/>
                <w:szCs w:val="18"/>
                <w:lang w:val="fr-FR"/>
              </w:rPr>
              <w:pPrChange w:id="5039" w:author="Houyem Rais" w:date="2024-02-22T14:49:00Z">
                <w:pPr>
                  <w:pStyle w:val="BodyText"/>
                  <w:spacing w:before="20" w:after="20"/>
                  <w:ind w:right="-1"/>
                </w:pPr>
              </w:pPrChange>
            </w:pPr>
          </w:p>
        </w:tc>
      </w:tr>
    </w:tbl>
    <w:p w14:paraId="21B777BD" w14:textId="7D3E3726" w:rsidR="00DD7063" w:rsidRPr="00343F01" w:rsidDel="00201166" w:rsidRDefault="00DD7063" w:rsidP="00D62BC5">
      <w:pPr>
        <w:spacing w:before="0" w:after="160"/>
        <w:jc w:val="left"/>
        <w:rPr>
          <w:del w:id="5040" w:author="Houyem Rais" w:date="2024-02-22T14:46:00Z"/>
        </w:rPr>
        <w:pPrChange w:id="5041" w:author="Houyem Rais" w:date="2024-02-22T14:49:00Z">
          <w:pPr/>
        </w:pPrChange>
      </w:pPr>
      <w:del w:id="5042" w:author="Houyem Rais" w:date="2024-02-22T14:46:00Z">
        <w:r w:rsidRPr="00343F01" w:rsidDel="00201166">
          <w:delText>Quant aux entreprises locales intervenant dans les infrastructures de transport dans les pays du lot 3, elles sont présentées dans le tableau suivant.</w:delText>
        </w:r>
      </w:del>
    </w:p>
    <w:p w14:paraId="16795525" w14:textId="07C612DA" w:rsidR="00DD7063" w:rsidRPr="00343F01" w:rsidDel="00201166" w:rsidRDefault="00DD7063" w:rsidP="00D62BC5">
      <w:pPr>
        <w:spacing w:before="0" w:after="160"/>
        <w:jc w:val="left"/>
        <w:rPr>
          <w:del w:id="5043" w:author="Houyem Rais" w:date="2024-02-22T14:46:00Z"/>
        </w:rPr>
        <w:pPrChange w:id="5044" w:author="Houyem Rais" w:date="2024-02-22T14:49:00Z">
          <w:pPr>
            <w:pStyle w:val="Caption"/>
          </w:pPr>
        </w:pPrChange>
      </w:pPr>
      <w:bookmarkStart w:id="5045" w:name="_Toc129968897"/>
      <w:bookmarkStart w:id="5046" w:name="_Toc152165456"/>
      <w:del w:id="5047"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18</w:delText>
        </w:r>
        <w:r w:rsidR="00B0561B" w:rsidDel="00201166">
          <w:rPr>
            <w:noProof/>
          </w:rPr>
          <w:fldChar w:fldCharType="end"/>
        </w:r>
        <w:r w:rsidRPr="00343F01" w:rsidDel="00201166">
          <w:delText xml:space="preserve"> Principaux intervenants locaux en infrastructure de transport en Afrique</w:delText>
        </w:r>
        <w:bookmarkEnd w:id="5045"/>
        <w:bookmarkEnd w:id="5046"/>
      </w:del>
    </w:p>
    <w:tbl>
      <w:tblPr>
        <w:tblStyle w:val="TableGrid"/>
        <w:tblW w:w="14459" w:type="dxa"/>
        <w:tblInd w:w="-5" w:type="dxa"/>
        <w:tblLook w:val="04A0" w:firstRow="1" w:lastRow="0" w:firstColumn="1" w:lastColumn="0" w:noHBand="0" w:noVBand="1"/>
      </w:tblPr>
      <w:tblGrid>
        <w:gridCol w:w="1565"/>
        <w:gridCol w:w="850"/>
        <w:gridCol w:w="4838"/>
        <w:gridCol w:w="1691"/>
        <w:gridCol w:w="5515"/>
      </w:tblGrid>
      <w:tr w:rsidR="00DD7063" w:rsidRPr="00343F01" w:rsidDel="00201166" w14:paraId="7C6A3DE6" w14:textId="62DB5576">
        <w:trPr>
          <w:trHeight w:val="182"/>
          <w:tblHeader/>
          <w:del w:id="5048" w:author="Houyem Rais" w:date="2024-02-22T14:46:00Z"/>
        </w:trPr>
        <w:tc>
          <w:tcPr>
            <w:tcW w:w="1565" w:type="dxa"/>
            <w:shd w:val="clear" w:color="auto" w:fill="BFBFBF" w:themeFill="background1" w:themeFillShade="BF"/>
          </w:tcPr>
          <w:p w14:paraId="47C42ADB" w14:textId="780DFB0E" w:rsidR="00DD7063" w:rsidRPr="00343F01" w:rsidDel="00201166" w:rsidRDefault="00DD7063" w:rsidP="00D62BC5">
            <w:pPr>
              <w:spacing w:before="0" w:after="160"/>
              <w:jc w:val="left"/>
              <w:rPr>
                <w:del w:id="5049" w:author="Houyem Rais" w:date="2024-02-22T14:46:00Z"/>
                <w:rFonts w:cstheme="minorHAnsi"/>
                <w:b/>
                <w:bCs/>
                <w:sz w:val="18"/>
                <w:szCs w:val="18"/>
                <w:lang w:val="fr-FR"/>
              </w:rPr>
              <w:pPrChange w:id="5050" w:author="Houyem Rais" w:date="2024-02-22T14:49:00Z">
                <w:pPr>
                  <w:pStyle w:val="BodyText"/>
                  <w:spacing w:before="20" w:after="20"/>
                  <w:ind w:right="89"/>
                  <w:jc w:val="left"/>
                </w:pPr>
              </w:pPrChange>
            </w:pPr>
            <w:del w:id="5051" w:author="Houyem Rais" w:date="2024-02-22T14:46:00Z">
              <w:r w:rsidRPr="00343F01" w:rsidDel="00201166">
                <w:rPr>
                  <w:rFonts w:cstheme="minorHAnsi"/>
                  <w:b/>
                  <w:bCs/>
                  <w:sz w:val="18"/>
                  <w:szCs w:val="18"/>
                  <w:lang w:val="fr-FR"/>
                </w:rPr>
                <w:delText>Nom de l’opérateur</w:delText>
              </w:r>
            </w:del>
          </w:p>
        </w:tc>
        <w:tc>
          <w:tcPr>
            <w:tcW w:w="850" w:type="dxa"/>
            <w:shd w:val="clear" w:color="auto" w:fill="BFBFBF" w:themeFill="background1" w:themeFillShade="BF"/>
          </w:tcPr>
          <w:p w14:paraId="4BACF929" w14:textId="03BBFCDD" w:rsidR="00DD7063" w:rsidRPr="00343F01" w:rsidDel="00201166" w:rsidRDefault="00DD7063" w:rsidP="00D62BC5">
            <w:pPr>
              <w:spacing w:before="0" w:after="160"/>
              <w:jc w:val="left"/>
              <w:rPr>
                <w:del w:id="5052" w:author="Houyem Rais" w:date="2024-02-22T14:46:00Z"/>
                <w:rFonts w:cstheme="minorHAnsi"/>
                <w:b/>
                <w:bCs/>
                <w:sz w:val="18"/>
                <w:szCs w:val="18"/>
                <w:lang w:val="fr-FR"/>
              </w:rPr>
              <w:pPrChange w:id="5053" w:author="Houyem Rais" w:date="2024-02-22T14:49:00Z">
                <w:pPr>
                  <w:pStyle w:val="BodyText"/>
                  <w:spacing w:before="20" w:after="20"/>
                  <w:jc w:val="left"/>
                </w:pPr>
              </w:pPrChange>
            </w:pPr>
            <w:del w:id="5054" w:author="Houyem Rais" w:date="2024-02-22T14:46:00Z">
              <w:r w:rsidRPr="00343F01" w:rsidDel="00201166">
                <w:rPr>
                  <w:rFonts w:cstheme="minorHAnsi"/>
                  <w:b/>
                  <w:bCs/>
                  <w:sz w:val="18"/>
                  <w:szCs w:val="18"/>
                  <w:lang w:val="fr-FR"/>
                </w:rPr>
                <w:delText>Pays</w:delText>
              </w:r>
            </w:del>
          </w:p>
        </w:tc>
        <w:tc>
          <w:tcPr>
            <w:tcW w:w="4838" w:type="dxa"/>
            <w:shd w:val="clear" w:color="auto" w:fill="BFBFBF" w:themeFill="background1" w:themeFillShade="BF"/>
          </w:tcPr>
          <w:p w14:paraId="45DF7F6C" w14:textId="02F2B998" w:rsidR="00DD7063" w:rsidRPr="00343F01" w:rsidDel="00201166" w:rsidRDefault="00DD7063" w:rsidP="00D62BC5">
            <w:pPr>
              <w:spacing w:before="0" w:after="160"/>
              <w:jc w:val="left"/>
              <w:rPr>
                <w:del w:id="5055" w:author="Houyem Rais" w:date="2024-02-22T14:46:00Z"/>
                <w:rFonts w:cstheme="minorHAnsi"/>
                <w:b/>
                <w:bCs/>
                <w:sz w:val="18"/>
                <w:szCs w:val="18"/>
                <w:lang w:val="fr-FR"/>
              </w:rPr>
              <w:pPrChange w:id="5056" w:author="Houyem Rais" w:date="2024-02-22T14:49:00Z">
                <w:pPr>
                  <w:pStyle w:val="BodyText"/>
                  <w:spacing w:before="20" w:after="20"/>
                  <w:jc w:val="left"/>
                </w:pPr>
              </w:pPrChange>
            </w:pPr>
            <w:del w:id="5057" w:author="Houyem Rais" w:date="2024-02-22T14:46:00Z">
              <w:r w:rsidRPr="00343F01" w:rsidDel="00201166">
                <w:rPr>
                  <w:rFonts w:cstheme="minorHAnsi"/>
                  <w:b/>
                  <w:bCs/>
                  <w:sz w:val="18"/>
                  <w:szCs w:val="18"/>
                  <w:lang w:val="fr-FR"/>
                </w:rPr>
                <w:delText>Profil de l'opérateur</w:delText>
              </w:r>
            </w:del>
          </w:p>
        </w:tc>
        <w:tc>
          <w:tcPr>
            <w:tcW w:w="1691" w:type="dxa"/>
            <w:shd w:val="clear" w:color="auto" w:fill="BFBFBF" w:themeFill="background1" w:themeFillShade="BF"/>
          </w:tcPr>
          <w:p w14:paraId="2A2830CC" w14:textId="4585AEE2" w:rsidR="00DD7063" w:rsidRPr="00343F01" w:rsidDel="00201166" w:rsidRDefault="00DD7063" w:rsidP="00D62BC5">
            <w:pPr>
              <w:spacing w:before="0" w:after="160"/>
              <w:jc w:val="left"/>
              <w:rPr>
                <w:del w:id="5058" w:author="Houyem Rais" w:date="2024-02-22T14:46:00Z"/>
                <w:rFonts w:cstheme="minorHAnsi"/>
                <w:b/>
                <w:bCs/>
                <w:sz w:val="18"/>
                <w:szCs w:val="18"/>
                <w:lang w:val="fr-FR"/>
              </w:rPr>
              <w:pPrChange w:id="5059" w:author="Houyem Rais" w:date="2024-02-22T14:49:00Z">
                <w:pPr>
                  <w:pStyle w:val="BodyText"/>
                  <w:spacing w:before="20" w:after="20"/>
                  <w:jc w:val="left"/>
                </w:pPr>
              </w:pPrChange>
            </w:pPr>
            <w:del w:id="5060" w:author="Houyem Rais" w:date="2024-02-22T14:46:00Z">
              <w:r w:rsidRPr="00343F01" w:rsidDel="00201166">
                <w:rPr>
                  <w:rFonts w:cstheme="minorHAnsi"/>
                  <w:b/>
                  <w:bCs/>
                  <w:sz w:val="18"/>
                  <w:szCs w:val="18"/>
                  <w:lang w:val="fr-FR"/>
                </w:rPr>
                <w:delText>Industrie</w:delText>
              </w:r>
            </w:del>
          </w:p>
        </w:tc>
        <w:tc>
          <w:tcPr>
            <w:tcW w:w="5515" w:type="dxa"/>
            <w:shd w:val="clear" w:color="auto" w:fill="BFBFBF" w:themeFill="background1" w:themeFillShade="BF"/>
          </w:tcPr>
          <w:p w14:paraId="62E4BE6D" w14:textId="0124263B" w:rsidR="00DD7063" w:rsidRPr="00343F01" w:rsidDel="00201166" w:rsidRDefault="00DD7063" w:rsidP="00D62BC5">
            <w:pPr>
              <w:spacing w:before="0" w:after="160"/>
              <w:jc w:val="left"/>
              <w:rPr>
                <w:del w:id="5061" w:author="Houyem Rais" w:date="2024-02-22T14:46:00Z"/>
                <w:rFonts w:cstheme="minorHAnsi"/>
                <w:b/>
                <w:bCs/>
                <w:sz w:val="18"/>
                <w:szCs w:val="18"/>
                <w:lang w:val="fr-FR"/>
              </w:rPr>
              <w:pPrChange w:id="5062" w:author="Houyem Rais" w:date="2024-02-22T14:49:00Z">
                <w:pPr>
                  <w:pStyle w:val="BodyText"/>
                  <w:spacing w:before="20" w:after="20"/>
                  <w:ind w:right="-1"/>
                  <w:jc w:val="left"/>
                </w:pPr>
              </w:pPrChange>
            </w:pPr>
            <w:del w:id="5063" w:author="Houyem Rais" w:date="2024-02-22T14:46:00Z">
              <w:r w:rsidRPr="00343F01" w:rsidDel="00201166">
                <w:rPr>
                  <w:rFonts w:cstheme="minorHAnsi"/>
                  <w:b/>
                  <w:bCs/>
                  <w:sz w:val="18"/>
                  <w:szCs w:val="18"/>
                  <w:lang w:val="fr-FR"/>
                </w:rPr>
                <w:delText>Portefeuille de projets</w:delText>
              </w:r>
            </w:del>
          </w:p>
        </w:tc>
      </w:tr>
      <w:tr w:rsidR="00DD7063" w:rsidRPr="00343F01" w:rsidDel="00201166" w14:paraId="1C326070" w14:textId="784B3594">
        <w:trPr>
          <w:trHeight w:val="40"/>
          <w:del w:id="5064" w:author="Houyem Rais" w:date="2024-02-22T14:46:00Z"/>
        </w:trPr>
        <w:tc>
          <w:tcPr>
            <w:tcW w:w="1565" w:type="dxa"/>
          </w:tcPr>
          <w:p w14:paraId="12D5ACC0" w14:textId="3FF8630A" w:rsidR="00DD7063" w:rsidRPr="00343F01" w:rsidDel="00201166" w:rsidRDefault="00DD7063" w:rsidP="00D62BC5">
            <w:pPr>
              <w:spacing w:before="0" w:after="160"/>
              <w:jc w:val="left"/>
              <w:rPr>
                <w:del w:id="5065" w:author="Houyem Rais" w:date="2024-02-22T14:46:00Z"/>
                <w:rFonts w:ascii="Arial" w:eastAsia="Times New Roman" w:hAnsi="Arial" w:cs="Arial"/>
                <w:b/>
                <w:bCs/>
                <w:color w:val="222222"/>
                <w:sz w:val="36"/>
                <w:szCs w:val="36"/>
                <w:lang w:val="fr-FR" w:eastAsia="en-GB"/>
              </w:rPr>
              <w:pPrChange w:id="5066" w:author="Houyem Rais" w:date="2024-02-22T14:49:00Z">
                <w:pPr>
                  <w:pStyle w:val="BodyText"/>
                  <w:spacing w:before="20" w:after="20"/>
                  <w:ind w:right="89"/>
                </w:pPr>
              </w:pPrChange>
            </w:pPr>
            <w:bookmarkStart w:id="5067" w:name="_Hlk129695072"/>
            <w:del w:id="5068" w:author="Houyem Rais" w:date="2024-02-22T14:46:00Z">
              <w:r w:rsidRPr="00343F01" w:rsidDel="00201166">
                <w:rPr>
                  <w:rFonts w:cstheme="minorHAnsi"/>
                  <w:b/>
                  <w:bCs/>
                  <w:sz w:val="18"/>
                  <w:szCs w:val="18"/>
                  <w:lang w:val="fr-FR"/>
                </w:rPr>
                <w:delText>Setraco Nigeria Limited</w:delText>
              </w:r>
            </w:del>
          </w:p>
        </w:tc>
        <w:tc>
          <w:tcPr>
            <w:tcW w:w="850" w:type="dxa"/>
          </w:tcPr>
          <w:p w14:paraId="2A50EF88" w14:textId="055529EA" w:rsidR="00DD7063" w:rsidRPr="00343F01" w:rsidDel="00201166" w:rsidRDefault="00DD7063" w:rsidP="00D62BC5">
            <w:pPr>
              <w:spacing w:before="0" w:after="160"/>
              <w:jc w:val="left"/>
              <w:rPr>
                <w:del w:id="5069" w:author="Houyem Rais" w:date="2024-02-22T14:46:00Z"/>
                <w:rFonts w:cstheme="minorHAnsi"/>
                <w:spacing w:val="-2"/>
                <w:sz w:val="18"/>
                <w:szCs w:val="18"/>
                <w:lang w:val="fr-FR"/>
              </w:rPr>
              <w:pPrChange w:id="5070" w:author="Houyem Rais" w:date="2024-02-22T14:49:00Z">
                <w:pPr>
                  <w:pStyle w:val="BodyText"/>
                  <w:spacing w:before="20" w:after="20"/>
                </w:pPr>
              </w:pPrChange>
            </w:pPr>
            <w:del w:id="5071" w:author="Houyem Rais" w:date="2024-02-22T14:46:00Z">
              <w:r w:rsidRPr="00343F01" w:rsidDel="00201166">
                <w:rPr>
                  <w:rFonts w:cstheme="minorHAnsi"/>
                  <w:spacing w:val="-2"/>
                  <w:sz w:val="18"/>
                  <w:szCs w:val="18"/>
                  <w:lang w:val="fr-FR"/>
                </w:rPr>
                <w:delText>Nigéria</w:delText>
              </w:r>
            </w:del>
          </w:p>
        </w:tc>
        <w:tc>
          <w:tcPr>
            <w:tcW w:w="4838" w:type="dxa"/>
          </w:tcPr>
          <w:p w14:paraId="7E020D91" w14:textId="377799F2" w:rsidR="00DD7063" w:rsidRPr="00343F01" w:rsidDel="00201166" w:rsidRDefault="00DD7063" w:rsidP="00D62BC5">
            <w:pPr>
              <w:spacing w:before="0" w:after="160"/>
              <w:jc w:val="left"/>
              <w:rPr>
                <w:del w:id="5072" w:author="Houyem Rais" w:date="2024-02-22T14:46:00Z"/>
                <w:rFonts w:cstheme="minorHAnsi"/>
                <w:sz w:val="18"/>
                <w:szCs w:val="18"/>
                <w:lang w:val="fr-FR"/>
              </w:rPr>
              <w:pPrChange w:id="5073" w:author="Houyem Rais" w:date="2024-02-22T14:49:00Z">
                <w:pPr>
                  <w:pStyle w:val="BodyText"/>
                  <w:spacing w:before="20" w:after="20"/>
                </w:pPr>
              </w:pPrChange>
            </w:pPr>
            <w:del w:id="5074" w:author="Houyem Rais" w:date="2024-02-22T14:46:00Z">
              <w:r w:rsidRPr="00343F01" w:rsidDel="00201166">
                <w:rPr>
                  <w:rFonts w:cstheme="minorHAnsi"/>
                  <w:sz w:val="18"/>
                  <w:szCs w:val="18"/>
                  <w:lang w:val="fr-FR"/>
                </w:rPr>
                <w:delText>Setraco Nigeria Limited est une entreprise de construction opérant depuis plus de 35 ans dans la réalisation de projets civils et d’infrastructure. Avec des projets exécutés avec succès dans plus de 20 pays et une présence actuelle dans les États, Setraco a joué un rôle important dans le développement de l'infrastructure du Nigéria.</w:delText>
              </w:r>
            </w:del>
          </w:p>
        </w:tc>
        <w:tc>
          <w:tcPr>
            <w:tcW w:w="1691" w:type="dxa"/>
          </w:tcPr>
          <w:p w14:paraId="2FCF79B9" w14:textId="450BF4B8" w:rsidR="00DD7063" w:rsidRPr="00343F01" w:rsidDel="00201166" w:rsidRDefault="00DD7063" w:rsidP="00D62BC5">
            <w:pPr>
              <w:spacing w:before="0" w:after="160"/>
              <w:jc w:val="left"/>
              <w:rPr>
                <w:del w:id="5075" w:author="Houyem Rais" w:date="2024-02-22T14:46:00Z"/>
                <w:rFonts w:cstheme="minorHAnsi"/>
                <w:sz w:val="18"/>
                <w:szCs w:val="18"/>
                <w:lang w:val="fr-FR"/>
              </w:rPr>
              <w:pPrChange w:id="5076" w:author="Houyem Rais" w:date="2024-02-22T14:49:00Z">
                <w:pPr>
                  <w:pStyle w:val="BodyText"/>
                  <w:spacing w:before="20" w:after="20"/>
                  <w:jc w:val="left"/>
                </w:pPr>
              </w:pPrChange>
            </w:pPr>
            <w:del w:id="5077" w:author="Houyem Rais" w:date="2024-02-22T14:46:00Z">
              <w:r w:rsidRPr="00343F01" w:rsidDel="00201166">
                <w:rPr>
                  <w:rFonts w:cstheme="minorHAnsi"/>
                  <w:sz w:val="18"/>
                  <w:szCs w:val="18"/>
                  <w:lang w:val="fr-FR"/>
                </w:rPr>
                <w:delText>Construction de routes et de ponts,</w:delText>
              </w:r>
            </w:del>
          </w:p>
          <w:p w14:paraId="457D8666" w14:textId="0CD84419" w:rsidR="00DD7063" w:rsidRPr="00343F01" w:rsidDel="00201166" w:rsidRDefault="00DD7063" w:rsidP="00D62BC5">
            <w:pPr>
              <w:spacing w:before="0" w:after="160"/>
              <w:jc w:val="left"/>
              <w:rPr>
                <w:del w:id="5078" w:author="Houyem Rais" w:date="2024-02-22T14:46:00Z"/>
                <w:rFonts w:cstheme="minorHAnsi"/>
                <w:sz w:val="18"/>
                <w:szCs w:val="18"/>
                <w:lang w:val="fr-FR"/>
              </w:rPr>
              <w:pPrChange w:id="5079" w:author="Houyem Rais" w:date="2024-02-22T14:49:00Z">
                <w:pPr>
                  <w:pStyle w:val="BodyText"/>
                  <w:spacing w:before="20" w:after="20"/>
                  <w:jc w:val="left"/>
                </w:pPr>
              </w:pPrChange>
            </w:pPr>
            <w:del w:id="5080" w:author="Houyem Rais" w:date="2024-02-22T14:46:00Z">
              <w:r w:rsidRPr="00343F01" w:rsidDel="00201166">
                <w:rPr>
                  <w:rFonts w:cstheme="minorHAnsi"/>
                  <w:sz w:val="18"/>
                  <w:szCs w:val="18"/>
                  <w:lang w:val="fr-FR"/>
                </w:rPr>
                <w:delText>Gestion des déchets et des eaux pluviales</w:delText>
              </w:r>
            </w:del>
          </w:p>
        </w:tc>
        <w:tc>
          <w:tcPr>
            <w:tcW w:w="5515" w:type="dxa"/>
          </w:tcPr>
          <w:p w14:paraId="7B99C8E0" w14:textId="605BE757" w:rsidR="00DD7063" w:rsidRPr="00343F01" w:rsidDel="00201166" w:rsidRDefault="00DD7063" w:rsidP="00D62BC5">
            <w:pPr>
              <w:spacing w:before="0" w:after="160"/>
              <w:jc w:val="left"/>
              <w:rPr>
                <w:del w:id="5081" w:author="Houyem Rais" w:date="2024-02-22T14:46:00Z"/>
                <w:rFonts w:cstheme="minorHAnsi"/>
                <w:sz w:val="18"/>
                <w:szCs w:val="18"/>
                <w:lang w:val="fr-FR"/>
              </w:rPr>
              <w:pPrChange w:id="5082" w:author="Houyem Rais" w:date="2024-02-22T14:49:00Z">
                <w:pPr>
                  <w:pStyle w:val="BodyText"/>
                  <w:spacing w:before="20" w:after="20"/>
                  <w:ind w:right="-1"/>
                </w:pPr>
              </w:pPrChange>
            </w:pPr>
            <w:del w:id="5083" w:author="Houyem Rais" w:date="2024-02-22T14:46:00Z">
              <w:r w:rsidRPr="00343F01" w:rsidDel="00201166">
                <w:rPr>
                  <w:rFonts w:cstheme="minorHAnsi"/>
                  <w:sz w:val="18"/>
                  <w:szCs w:val="18"/>
                  <w:lang w:val="fr-FR"/>
                </w:rPr>
                <w:delText>Parmi les principaux projets routiers de Setraco au Nigeria, nous citons :</w:delText>
              </w:r>
            </w:del>
          </w:p>
          <w:p w14:paraId="55BC20B3" w14:textId="2704706A" w:rsidR="00DD7063" w:rsidRPr="00343F01" w:rsidDel="00201166" w:rsidRDefault="00DD7063" w:rsidP="00D62BC5">
            <w:pPr>
              <w:spacing w:before="0" w:after="160"/>
              <w:jc w:val="left"/>
              <w:rPr>
                <w:del w:id="5084" w:author="Houyem Rais" w:date="2024-02-22T14:46:00Z"/>
                <w:rFonts w:cstheme="minorHAnsi"/>
                <w:sz w:val="18"/>
                <w:szCs w:val="18"/>
                <w:lang w:val="fr-FR"/>
              </w:rPr>
              <w:pPrChange w:id="5085" w:author="Houyem Rais" w:date="2024-02-22T14:49:00Z">
                <w:pPr>
                  <w:pStyle w:val="BodyText"/>
                  <w:numPr>
                    <w:numId w:val="42"/>
                  </w:numPr>
                  <w:spacing w:before="20" w:after="20"/>
                  <w:ind w:left="310" w:hanging="268"/>
                </w:pPr>
              </w:pPrChange>
            </w:pPr>
            <w:del w:id="5086" w:author="Houyem Rais" w:date="2024-02-22T14:46:00Z">
              <w:r w:rsidRPr="00343F01" w:rsidDel="00201166">
                <w:rPr>
                  <w:rFonts w:cstheme="minorHAnsi"/>
                  <w:sz w:val="18"/>
                  <w:szCs w:val="18"/>
                  <w:lang w:val="fr-FR"/>
                </w:rPr>
                <w:delText>Dualisation de la route Kano-Maiduguri reliant les États Kano-Jigawa Bauchi-Yobe et Borno Section II : Shuari-Azare avec extension à Dutse-Kwanar Huguma</w:delText>
              </w:r>
            </w:del>
          </w:p>
          <w:p w14:paraId="2D3F5F73" w14:textId="2E8507B3" w:rsidR="00DD7063" w:rsidRPr="00343F01" w:rsidDel="00201166" w:rsidRDefault="00DD7063" w:rsidP="00D62BC5">
            <w:pPr>
              <w:spacing w:before="0" w:after="160"/>
              <w:jc w:val="left"/>
              <w:rPr>
                <w:del w:id="5087" w:author="Houyem Rais" w:date="2024-02-22T14:46:00Z"/>
                <w:rFonts w:cstheme="minorHAnsi"/>
                <w:sz w:val="18"/>
                <w:szCs w:val="18"/>
                <w:lang w:val="fr-FR"/>
              </w:rPr>
              <w:pPrChange w:id="5088" w:author="Houyem Rais" w:date="2024-02-22T14:49:00Z">
                <w:pPr>
                  <w:pStyle w:val="BodyText"/>
                  <w:numPr>
                    <w:numId w:val="42"/>
                  </w:numPr>
                  <w:spacing w:before="20" w:after="20"/>
                  <w:ind w:left="310" w:hanging="268"/>
                </w:pPr>
              </w:pPrChange>
            </w:pPr>
            <w:del w:id="5089" w:author="Houyem Rais" w:date="2024-02-22T14:46:00Z">
              <w:r w:rsidRPr="00343F01" w:rsidDel="00201166">
                <w:rPr>
                  <w:rFonts w:cstheme="minorHAnsi"/>
                  <w:sz w:val="18"/>
                  <w:szCs w:val="18"/>
                  <w:lang w:val="fr-FR"/>
                </w:rPr>
                <w:delText>Construction du nouveau pont Ikom à Ikom dans l'État de Cross River</w:delText>
              </w:r>
            </w:del>
          </w:p>
          <w:p w14:paraId="733D923F" w14:textId="1AB2344D" w:rsidR="00DD7063" w:rsidRPr="00343F01" w:rsidDel="00201166" w:rsidRDefault="00DD7063" w:rsidP="00D62BC5">
            <w:pPr>
              <w:spacing w:before="0" w:after="160"/>
              <w:jc w:val="left"/>
              <w:rPr>
                <w:del w:id="5090" w:author="Houyem Rais" w:date="2024-02-22T14:46:00Z"/>
                <w:rFonts w:cstheme="minorHAnsi"/>
                <w:sz w:val="18"/>
                <w:szCs w:val="18"/>
                <w:lang w:val="fr-FR"/>
              </w:rPr>
              <w:pPrChange w:id="5091" w:author="Houyem Rais" w:date="2024-02-22T14:49:00Z">
                <w:pPr>
                  <w:pStyle w:val="BodyText"/>
                  <w:numPr>
                    <w:numId w:val="42"/>
                  </w:numPr>
                  <w:spacing w:before="20" w:after="20"/>
                  <w:ind w:left="310" w:hanging="268"/>
                </w:pPr>
              </w:pPrChange>
            </w:pPr>
            <w:del w:id="5092" w:author="Houyem Rais" w:date="2024-02-22T14:46:00Z">
              <w:r w:rsidRPr="00343F01" w:rsidDel="00201166">
                <w:rPr>
                  <w:rFonts w:cstheme="minorHAnsi"/>
                  <w:sz w:val="18"/>
                  <w:szCs w:val="18"/>
                  <w:lang w:val="fr-FR"/>
                </w:rPr>
                <w:delText>Réhabilitation d'Oji-Achi-Mmaku-Awgu-Ndeabor, Section I dans l'État d'Enugu</w:delText>
              </w:r>
            </w:del>
          </w:p>
          <w:p w14:paraId="1C206211" w14:textId="5DB6710B" w:rsidR="00DD7063" w:rsidRPr="00343F01" w:rsidDel="00201166" w:rsidRDefault="00DD7063" w:rsidP="00D62BC5">
            <w:pPr>
              <w:spacing w:before="0" w:after="160"/>
              <w:jc w:val="left"/>
              <w:rPr>
                <w:del w:id="5093" w:author="Houyem Rais" w:date="2024-02-22T14:46:00Z"/>
                <w:rFonts w:cstheme="minorHAnsi"/>
                <w:sz w:val="18"/>
                <w:szCs w:val="18"/>
                <w:lang w:val="fr-FR"/>
              </w:rPr>
              <w:pPrChange w:id="5094" w:author="Houyem Rais" w:date="2024-02-22T14:49:00Z">
                <w:pPr>
                  <w:pStyle w:val="BodyText"/>
                  <w:numPr>
                    <w:numId w:val="42"/>
                  </w:numPr>
                  <w:spacing w:before="20" w:after="20"/>
                  <w:ind w:left="310" w:hanging="268"/>
                </w:pPr>
              </w:pPrChange>
            </w:pPr>
            <w:del w:id="5095" w:author="Houyem Rais" w:date="2024-02-22T14:46:00Z">
              <w:r w:rsidRPr="00343F01" w:rsidDel="00201166">
                <w:rPr>
                  <w:rFonts w:cstheme="minorHAnsi"/>
                  <w:sz w:val="18"/>
                  <w:szCs w:val="18"/>
                  <w:lang w:val="fr-FR"/>
                </w:rPr>
                <w:delText>Réhabilitation de la route Calabar-Oban-Ekang, section I dans l'État de Cross River</w:delText>
              </w:r>
            </w:del>
          </w:p>
          <w:p w14:paraId="215EDE4D" w14:textId="2DA5C082" w:rsidR="00DD7063" w:rsidRPr="00343F01" w:rsidDel="00201166" w:rsidRDefault="00DD7063" w:rsidP="00D62BC5">
            <w:pPr>
              <w:spacing w:before="0" w:after="160"/>
              <w:jc w:val="left"/>
              <w:rPr>
                <w:del w:id="5096" w:author="Houyem Rais" w:date="2024-02-22T14:46:00Z"/>
                <w:rFonts w:cstheme="minorHAnsi"/>
                <w:sz w:val="18"/>
                <w:szCs w:val="18"/>
                <w:lang w:val="fr-FR"/>
              </w:rPr>
              <w:pPrChange w:id="5097" w:author="Houyem Rais" w:date="2024-02-22T14:49:00Z">
                <w:pPr>
                  <w:pStyle w:val="BodyText"/>
                  <w:numPr>
                    <w:numId w:val="42"/>
                  </w:numPr>
                  <w:spacing w:before="20" w:after="20"/>
                  <w:ind w:left="310" w:hanging="268"/>
                </w:pPr>
              </w:pPrChange>
            </w:pPr>
            <w:del w:id="5098" w:author="Houyem Rais" w:date="2024-02-22T14:46:00Z">
              <w:r w:rsidRPr="00343F01" w:rsidDel="00201166">
                <w:rPr>
                  <w:rFonts w:cstheme="minorHAnsi"/>
                  <w:sz w:val="18"/>
                  <w:szCs w:val="18"/>
                  <w:lang w:val="fr-FR"/>
                </w:rPr>
                <w:delText>Dualisation du tronçon de route Sapele - Ewu -II : Agbor - Ewu dans l'État du Delta</w:delText>
              </w:r>
            </w:del>
          </w:p>
          <w:p w14:paraId="4F82E552" w14:textId="345F0C3E" w:rsidR="00DD7063" w:rsidRPr="00343F01" w:rsidDel="00201166" w:rsidRDefault="00DD7063" w:rsidP="00D62BC5">
            <w:pPr>
              <w:spacing w:before="0" w:after="160"/>
              <w:jc w:val="left"/>
              <w:rPr>
                <w:del w:id="5099" w:author="Houyem Rais" w:date="2024-02-22T14:46:00Z"/>
                <w:rFonts w:cstheme="minorHAnsi"/>
                <w:sz w:val="18"/>
                <w:szCs w:val="18"/>
                <w:lang w:val="fr-FR"/>
              </w:rPr>
              <w:pPrChange w:id="5100" w:author="Houyem Rais" w:date="2024-02-22T14:49:00Z">
                <w:pPr>
                  <w:pStyle w:val="BodyText"/>
                  <w:numPr>
                    <w:numId w:val="42"/>
                  </w:numPr>
                  <w:spacing w:before="20" w:after="20"/>
                  <w:ind w:left="310" w:hanging="268"/>
                </w:pPr>
              </w:pPrChange>
            </w:pPr>
            <w:del w:id="5101" w:author="Houyem Rais" w:date="2024-02-22T14:46:00Z">
              <w:r w:rsidRPr="00343F01" w:rsidDel="00201166">
                <w:rPr>
                  <w:rFonts w:cstheme="minorHAnsi"/>
                  <w:sz w:val="18"/>
                  <w:szCs w:val="18"/>
                  <w:lang w:val="fr-FR"/>
                </w:rPr>
                <w:delText>Construction de Nnenwe-Uduma-Uburu (Section-I) et Section II : Embranchement vers Ishiagu à Enugu</w:delText>
              </w:r>
            </w:del>
          </w:p>
          <w:p w14:paraId="6BA46137" w14:textId="6F7F0E0F" w:rsidR="00DD7063" w:rsidRPr="00343F01" w:rsidDel="00201166" w:rsidRDefault="00DD7063" w:rsidP="00D62BC5">
            <w:pPr>
              <w:spacing w:before="0" w:after="160"/>
              <w:jc w:val="left"/>
              <w:rPr>
                <w:del w:id="5102" w:author="Houyem Rais" w:date="2024-02-22T14:46:00Z"/>
                <w:rFonts w:cstheme="minorHAnsi"/>
                <w:sz w:val="18"/>
                <w:szCs w:val="18"/>
                <w:lang w:val="fr-FR"/>
              </w:rPr>
              <w:pPrChange w:id="5103" w:author="Houyem Rais" w:date="2024-02-22T14:49:00Z">
                <w:pPr>
                  <w:pStyle w:val="BodyText"/>
                  <w:numPr>
                    <w:numId w:val="42"/>
                  </w:numPr>
                  <w:spacing w:before="20" w:after="20"/>
                  <w:ind w:left="310" w:hanging="268"/>
                </w:pPr>
              </w:pPrChange>
            </w:pPr>
            <w:del w:id="5104" w:author="Houyem Rais" w:date="2024-02-22T14:46:00Z">
              <w:r w:rsidRPr="00343F01" w:rsidDel="00201166">
                <w:rPr>
                  <w:rFonts w:cstheme="minorHAnsi"/>
                  <w:sz w:val="18"/>
                  <w:szCs w:val="18"/>
                  <w:lang w:val="fr-FR"/>
                </w:rPr>
                <w:delText>Dualisation de East West Road – Tronçon II : Sous-tronçons I et II.</w:delText>
              </w:r>
              <w:r w:rsidRPr="00343F01" w:rsidDel="00201166">
                <w:rPr>
                  <w:rStyle w:val="FootnoteReference"/>
                  <w:rFonts w:cstheme="minorHAnsi"/>
                  <w:sz w:val="18"/>
                  <w:szCs w:val="18"/>
                  <w:lang w:val="fr-FR"/>
                </w:rPr>
                <w:footnoteReference w:id="40"/>
              </w:r>
            </w:del>
          </w:p>
        </w:tc>
      </w:tr>
      <w:tr w:rsidR="00DD7063" w:rsidRPr="00343F01" w:rsidDel="00201166" w14:paraId="354DD11F" w14:textId="00C139D7">
        <w:trPr>
          <w:trHeight w:val="40"/>
          <w:del w:id="5107" w:author="Houyem Rais" w:date="2024-02-22T14:46:00Z"/>
        </w:trPr>
        <w:tc>
          <w:tcPr>
            <w:tcW w:w="1565" w:type="dxa"/>
          </w:tcPr>
          <w:p w14:paraId="53AA5A10" w14:textId="3419EEBD" w:rsidR="00DD7063" w:rsidRPr="00343F01" w:rsidDel="00201166" w:rsidRDefault="00DD7063" w:rsidP="00D62BC5">
            <w:pPr>
              <w:spacing w:before="0" w:after="160"/>
              <w:jc w:val="left"/>
              <w:rPr>
                <w:del w:id="5108" w:author="Houyem Rais" w:date="2024-02-22T14:46:00Z"/>
                <w:rFonts w:cstheme="minorHAnsi"/>
                <w:b/>
                <w:bCs/>
                <w:sz w:val="18"/>
                <w:szCs w:val="18"/>
                <w:lang w:val="fr-FR"/>
              </w:rPr>
              <w:pPrChange w:id="5109" w:author="Houyem Rais" w:date="2024-02-22T14:49:00Z">
                <w:pPr>
                  <w:pStyle w:val="BodyText"/>
                  <w:spacing w:before="20" w:after="20"/>
                  <w:ind w:right="89"/>
                </w:pPr>
              </w:pPrChange>
            </w:pPr>
            <w:del w:id="5110" w:author="Houyem Rais" w:date="2024-02-22T14:46:00Z">
              <w:r w:rsidRPr="00343F01" w:rsidDel="00201166">
                <w:rPr>
                  <w:rFonts w:cstheme="minorHAnsi"/>
                  <w:b/>
                  <w:bCs/>
                  <w:sz w:val="18"/>
                  <w:szCs w:val="18"/>
                  <w:lang w:val="fr-FR"/>
                </w:rPr>
                <w:delText>Hitech Construction - Chagoury-Group</w:delText>
              </w:r>
            </w:del>
          </w:p>
        </w:tc>
        <w:tc>
          <w:tcPr>
            <w:tcW w:w="850" w:type="dxa"/>
          </w:tcPr>
          <w:p w14:paraId="494E0C8D" w14:textId="3258F513" w:rsidR="00DD7063" w:rsidRPr="00343F01" w:rsidDel="00201166" w:rsidRDefault="00DD7063" w:rsidP="00D62BC5">
            <w:pPr>
              <w:spacing w:before="0" w:after="160"/>
              <w:jc w:val="left"/>
              <w:rPr>
                <w:del w:id="5111" w:author="Houyem Rais" w:date="2024-02-22T14:46:00Z"/>
                <w:rFonts w:cstheme="minorHAnsi"/>
                <w:spacing w:val="-2"/>
                <w:sz w:val="18"/>
                <w:szCs w:val="18"/>
                <w:lang w:val="fr-FR"/>
              </w:rPr>
              <w:pPrChange w:id="5112" w:author="Houyem Rais" w:date="2024-02-22T14:49:00Z">
                <w:pPr>
                  <w:pStyle w:val="BodyText"/>
                  <w:spacing w:before="20" w:after="20"/>
                </w:pPr>
              </w:pPrChange>
            </w:pPr>
            <w:del w:id="5113" w:author="Houyem Rais" w:date="2024-02-22T14:46:00Z">
              <w:r w:rsidRPr="00343F01" w:rsidDel="00201166">
                <w:rPr>
                  <w:rFonts w:cstheme="minorHAnsi"/>
                  <w:spacing w:val="-2"/>
                  <w:sz w:val="18"/>
                  <w:szCs w:val="18"/>
                  <w:lang w:val="fr-FR"/>
                </w:rPr>
                <w:delText>Nigéria</w:delText>
              </w:r>
            </w:del>
          </w:p>
        </w:tc>
        <w:tc>
          <w:tcPr>
            <w:tcW w:w="4838" w:type="dxa"/>
          </w:tcPr>
          <w:p w14:paraId="524456E9" w14:textId="55F37C72" w:rsidR="00DD7063" w:rsidRPr="00343F01" w:rsidDel="00201166" w:rsidRDefault="00DD7063" w:rsidP="00D62BC5">
            <w:pPr>
              <w:spacing w:before="0" w:after="160"/>
              <w:jc w:val="left"/>
              <w:rPr>
                <w:del w:id="5114" w:author="Houyem Rais" w:date="2024-02-22T14:46:00Z"/>
                <w:rFonts w:cstheme="minorHAnsi"/>
                <w:sz w:val="18"/>
                <w:szCs w:val="18"/>
                <w:lang w:val="fr-FR"/>
              </w:rPr>
              <w:pPrChange w:id="5115" w:author="Houyem Rais" w:date="2024-02-22T14:49:00Z">
                <w:pPr>
                  <w:pStyle w:val="BodyText"/>
                  <w:spacing w:before="20" w:after="20"/>
                </w:pPr>
              </w:pPrChange>
            </w:pPr>
            <w:del w:id="5116" w:author="Houyem Rais" w:date="2024-02-22T14:46:00Z">
              <w:r w:rsidRPr="00343F01" w:rsidDel="00201166">
                <w:rPr>
                  <w:rFonts w:cstheme="minorHAnsi"/>
                  <w:sz w:val="18"/>
                  <w:szCs w:val="18"/>
                  <w:lang w:val="fr-FR"/>
                </w:rPr>
                <w:delText>Hitech est actuellement l'un des principales sociétés de construction et de génie civil au Nigéria. En plus de son siège à Lagos, la société a d’autres bureaux régionaux situés à Abuja, Ibadan et Benin City.</w:delText>
              </w:r>
            </w:del>
          </w:p>
          <w:p w14:paraId="22C712BF" w14:textId="2B36C69F" w:rsidR="00DD7063" w:rsidRPr="00343F01" w:rsidDel="00201166" w:rsidRDefault="00DD7063" w:rsidP="00D62BC5">
            <w:pPr>
              <w:spacing w:before="0" w:after="160"/>
              <w:jc w:val="left"/>
              <w:rPr>
                <w:del w:id="5117" w:author="Houyem Rais" w:date="2024-02-22T14:46:00Z"/>
                <w:rFonts w:cstheme="minorHAnsi"/>
                <w:sz w:val="18"/>
                <w:szCs w:val="18"/>
                <w:lang w:val="fr-FR"/>
              </w:rPr>
              <w:pPrChange w:id="5118" w:author="Houyem Rais" w:date="2024-02-22T14:49:00Z">
                <w:pPr>
                  <w:pStyle w:val="BodyText"/>
                  <w:spacing w:before="20" w:after="20"/>
                </w:pPr>
              </w:pPrChange>
            </w:pPr>
            <w:del w:id="5119" w:author="Houyem Rais" w:date="2024-02-22T14:46:00Z">
              <w:r w:rsidRPr="00343F01" w:rsidDel="00201166">
                <w:rPr>
                  <w:rFonts w:cstheme="minorHAnsi"/>
                  <w:sz w:val="18"/>
                  <w:szCs w:val="18"/>
                  <w:lang w:val="fr-FR"/>
                </w:rPr>
                <w:delText>Hitech entreprend une multitude de projets de génie civil / construction et dispose des installations adéquates pour la réalisation de :</w:delText>
              </w:r>
            </w:del>
          </w:p>
          <w:p w14:paraId="4A26E4A8" w14:textId="7D7D20D8" w:rsidR="00DD7063" w:rsidRPr="00343F01" w:rsidDel="00201166" w:rsidRDefault="00DD7063" w:rsidP="00D62BC5">
            <w:pPr>
              <w:spacing w:before="0" w:after="160"/>
              <w:jc w:val="left"/>
              <w:rPr>
                <w:del w:id="5120" w:author="Houyem Rais" w:date="2024-02-22T14:46:00Z"/>
                <w:rFonts w:cstheme="minorHAnsi"/>
                <w:sz w:val="18"/>
                <w:szCs w:val="18"/>
                <w:lang w:val="fr-FR"/>
              </w:rPr>
              <w:pPrChange w:id="5121" w:author="Houyem Rais" w:date="2024-02-22T14:49:00Z">
                <w:pPr>
                  <w:pStyle w:val="BodyText"/>
                  <w:numPr>
                    <w:numId w:val="42"/>
                  </w:numPr>
                  <w:spacing w:before="20" w:after="20"/>
                  <w:ind w:left="310" w:hanging="268"/>
                </w:pPr>
              </w:pPrChange>
            </w:pPr>
            <w:del w:id="5122" w:author="Houyem Rais" w:date="2024-02-22T14:46:00Z">
              <w:r w:rsidRPr="00343F01" w:rsidDel="00201166">
                <w:rPr>
                  <w:rFonts w:cstheme="minorHAnsi"/>
                  <w:sz w:val="18"/>
                  <w:szCs w:val="18"/>
                  <w:lang w:val="fr-FR"/>
                </w:rPr>
                <w:delText>Travaux routiers, ponts, drainage et structures en béton,</w:delText>
              </w:r>
            </w:del>
          </w:p>
          <w:p w14:paraId="511ECE82" w14:textId="7CE17055" w:rsidR="00DD7063" w:rsidRPr="00343F01" w:rsidDel="00201166" w:rsidRDefault="00DD7063" w:rsidP="00D62BC5">
            <w:pPr>
              <w:spacing w:before="0" w:after="160"/>
              <w:jc w:val="left"/>
              <w:rPr>
                <w:del w:id="5123" w:author="Houyem Rais" w:date="2024-02-22T14:46:00Z"/>
                <w:rFonts w:cstheme="minorHAnsi"/>
                <w:sz w:val="18"/>
                <w:szCs w:val="18"/>
                <w:lang w:val="fr-FR"/>
              </w:rPr>
              <w:pPrChange w:id="5124" w:author="Houyem Rais" w:date="2024-02-22T14:49:00Z">
                <w:pPr>
                  <w:pStyle w:val="BodyText"/>
                  <w:numPr>
                    <w:numId w:val="42"/>
                  </w:numPr>
                  <w:spacing w:before="20" w:after="20"/>
                  <w:ind w:left="310" w:hanging="268"/>
                </w:pPr>
              </w:pPrChange>
            </w:pPr>
            <w:del w:id="5125" w:author="Houyem Rais" w:date="2024-02-22T14:46:00Z">
              <w:r w:rsidRPr="00343F01" w:rsidDel="00201166">
                <w:rPr>
                  <w:rFonts w:cstheme="minorHAnsi"/>
                  <w:sz w:val="18"/>
                  <w:szCs w:val="18"/>
                  <w:lang w:val="fr-FR"/>
                </w:rPr>
                <w:delText>Remise en état des terres, canalisation de la rivière et dragage,</w:delText>
              </w:r>
            </w:del>
          </w:p>
          <w:p w14:paraId="25E52406" w14:textId="10A8B57C" w:rsidR="00DD7063" w:rsidRPr="00343F01" w:rsidDel="00201166" w:rsidRDefault="00DD7063" w:rsidP="00D62BC5">
            <w:pPr>
              <w:spacing w:before="0" w:after="160"/>
              <w:jc w:val="left"/>
              <w:rPr>
                <w:del w:id="5126" w:author="Houyem Rais" w:date="2024-02-22T14:46:00Z"/>
                <w:rFonts w:cstheme="minorHAnsi"/>
                <w:sz w:val="18"/>
                <w:szCs w:val="18"/>
                <w:lang w:val="fr-FR"/>
              </w:rPr>
              <w:pPrChange w:id="5127" w:author="Houyem Rais" w:date="2024-02-22T14:49:00Z">
                <w:pPr>
                  <w:pStyle w:val="BodyText"/>
                  <w:numPr>
                    <w:numId w:val="42"/>
                  </w:numPr>
                  <w:spacing w:before="20" w:after="20"/>
                  <w:ind w:left="310" w:hanging="268"/>
                </w:pPr>
              </w:pPrChange>
            </w:pPr>
            <w:del w:id="5128" w:author="Houyem Rais" w:date="2024-02-22T14:46:00Z">
              <w:r w:rsidRPr="00343F01" w:rsidDel="00201166">
                <w:rPr>
                  <w:rFonts w:cstheme="minorHAnsi"/>
                  <w:sz w:val="18"/>
                  <w:szCs w:val="18"/>
                  <w:lang w:val="fr-FR"/>
                </w:rPr>
                <w:delText>Barrages, approvisionnement en eau, systèmes d'irrigation et installations marines,</w:delText>
              </w:r>
            </w:del>
          </w:p>
          <w:p w14:paraId="62A3C901" w14:textId="14A15361" w:rsidR="00DD7063" w:rsidRPr="00343F01" w:rsidDel="00201166" w:rsidRDefault="00DD7063" w:rsidP="00D62BC5">
            <w:pPr>
              <w:spacing w:before="0" w:after="160"/>
              <w:jc w:val="left"/>
              <w:rPr>
                <w:del w:id="5129" w:author="Houyem Rais" w:date="2024-02-22T14:46:00Z"/>
                <w:rFonts w:cstheme="minorHAnsi"/>
                <w:sz w:val="18"/>
                <w:szCs w:val="18"/>
                <w:lang w:val="fr-FR"/>
              </w:rPr>
              <w:pPrChange w:id="5130" w:author="Houyem Rais" w:date="2024-02-22T14:49:00Z">
                <w:pPr>
                  <w:pStyle w:val="BodyText"/>
                  <w:numPr>
                    <w:numId w:val="42"/>
                  </w:numPr>
                  <w:spacing w:before="20" w:after="20"/>
                  <w:ind w:left="310" w:hanging="268"/>
                </w:pPr>
              </w:pPrChange>
            </w:pPr>
            <w:del w:id="5131" w:author="Houyem Rais" w:date="2024-02-22T14:46:00Z">
              <w:r w:rsidRPr="00343F01" w:rsidDel="00201166">
                <w:rPr>
                  <w:rFonts w:cstheme="minorHAnsi"/>
                  <w:sz w:val="18"/>
                  <w:szCs w:val="18"/>
                  <w:lang w:val="fr-FR"/>
                </w:rPr>
                <w:delText>Pistes et infrastructures aéroportuaires.</w:delText>
              </w:r>
              <w:r w:rsidRPr="00343F01" w:rsidDel="00201166">
                <w:rPr>
                  <w:rStyle w:val="FootnoteReference"/>
                  <w:rFonts w:cstheme="minorHAnsi"/>
                  <w:sz w:val="18"/>
                  <w:szCs w:val="18"/>
                  <w:lang w:val="fr-FR"/>
                </w:rPr>
                <w:footnoteReference w:id="41"/>
              </w:r>
            </w:del>
          </w:p>
        </w:tc>
        <w:tc>
          <w:tcPr>
            <w:tcW w:w="1691" w:type="dxa"/>
          </w:tcPr>
          <w:p w14:paraId="40630880" w14:textId="3A4AA51E" w:rsidR="00DD7063" w:rsidRPr="00343F01" w:rsidDel="00201166" w:rsidRDefault="00DD7063" w:rsidP="00D62BC5">
            <w:pPr>
              <w:spacing w:before="0" w:after="160"/>
              <w:jc w:val="left"/>
              <w:rPr>
                <w:del w:id="5134" w:author="Houyem Rais" w:date="2024-02-22T14:46:00Z"/>
                <w:rFonts w:cstheme="minorHAnsi"/>
                <w:sz w:val="18"/>
                <w:szCs w:val="18"/>
                <w:lang w:val="fr-FR"/>
              </w:rPr>
              <w:pPrChange w:id="5135" w:author="Houyem Rais" w:date="2024-02-22T14:49:00Z">
                <w:pPr>
                  <w:pStyle w:val="BodyText"/>
                  <w:spacing w:before="20" w:after="20"/>
                  <w:jc w:val="left"/>
                </w:pPr>
              </w:pPrChange>
            </w:pPr>
            <w:del w:id="5136" w:author="Houyem Rais" w:date="2024-02-22T14:46:00Z">
              <w:r w:rsidRPr="00343F01" w:rsidDel="00201166">
                <w:rPr>
                  <w:rFonts w:cstheme="minorHAnsi"/>
                  <w:sz w:val="18"/>
                  <w:szCs w:val="18"/>
                  <w:lang w:val="fr-FR"/>
                </w:rPr>
                <w:delText>Génie civil / construction</w:delText>
              </w:r>
            </w:del>
          </w:p>
        </w:tc>
        <w:tc>
          <w:tcPr>
            <w:tcW w:w="5515" w:type="dxa"/>
          </w:tcPr>
          <w:p w14:paraId="3249E7E0" w14:textId="7D09FF50" w:rsidR="00DD7063" w:rsidRPr="00343F01" w:rsidDel="00201166" w:rsidRDefault="00DD7063" w:rsidP="00D62BC5">
            <w:pPr>
              <w:spacing w:before="0" w:after="160"/>
              <w:jc w:val="left"/>
              <w:rPr>
                <w:del w:id="5137" w:author="Houyem Rais" w:date="2024-02-22T14:46:00Z"/>
                <w:rFonts w:cstheme="minorHAnsi"/>
                <w:sz w:val="18"/>
                <w:szCs w:val="18"/>
                <w:lang w:val="fr-FR"/>
              </w:rPr>
              <w:pPrChange w:id="5138" w:author="Houyem Rais" w:date="2024-02-22T14:49:00Z">
                <w:pPr>
                  <w:pStyle w:val="BodyText"/>
                  <w:spacing w:before="20" w:after="20"/>
                  <w:ind w:right="-1"/>
                </w:pPr>
              </w:pPrChange>
            </w:pPr>
            <w:del w:id="5139" w:author="Houyem Rais" w:date="2024-02-22T14:46:00Z">
              <w:r w:rsidRPr="00343F01" w:rsidDel="00201166">
                <w:rPr>
                  <w:rFonts w:cstheme="minorHAnsi"/>
                  <w:sz w:val="18"/>
                  <w:szCs w:val="18"/>
                  <w:lang w:val="fr-FR"/>
                </w:rPr>
                <w:delText>Parmi les projets routiers de Hitech au Nigéria nous citons :</w:delText>
              </w:r>
            </w:del>
          </w:p>
          <w:p w14:paraId="585139E4" w14:textId="794511E5" w:rsidR="00DD7063" w:rsidRPr="00343F01" w:rsidDel="00201166" w:rsidRDefault="00DD7063" w:rsidP="00D62BC5">
            <w:pPr>
              <w:spacing w:before="0" w:after="160"/>
              <w:jc w:val="left"/>
              <w:rPr>
                <w:del w:id="5140" w:author="Houyem Rais" w:date="2024-02-22T14:46:00Z"/>
                <w:rFonts w:cstheme="minorHAnsi"/>
                <w:sz w:val="18"/>
                <w:szCs w:val="18"/>
                <w:lang w:val="fr-FR"/>
              </w:rPr>
              <w:pPrChange w:id="5141" w:author="Houyem Rais" w:date="2024-02-22T14:49:00Z">
                <w:pPr>
                  <w:pStyle w:val="BodyText"/>
                  <w:numPr>
                    <w:numId w:val="42"/>
                  </w:numPr>
                  <w:spacing w:before="20" w:after="20"/>
                  <w:ind w:left="310" w:hanging="268"/>
                </w:pPr>
              </w:pPrChange>
            </w:pPr>
            <w:del w:id="5142" w:author="Houyem Rais" w:date="2024-02-22T14:46:00Z">
              <w:r w:rsidRPr="00343F01" w:rsidDel="00201166">
                <w:rPr>
                  <w:rFonts w:cstheme="minorHAnsi"/>
                  <w:sz w:val="18"/>
                  <w:szCs w:val="18"/>
                  <w:lang w:val="fr-FR"/>
                </w:rPr>
                <w:delText>L'extension de l'autoroute Eti-Osa Epe en partenariat public-privé</w:delText>
              </w:r>
            </w:del>
          </w:p>
          <w:p w14:paraId="3F26BE8A" w14:textId="61C400EC" w:rsidR="00DD7063" w:rsidRPr="00343F01" w:rsidDel="00201166" w:rsidRDefault="00DD7063" w:rsidP="00D62BC5">
            <w:pPr>
              <w:spacing w:before="0" w:after="160"/>
              <w:jc w:val="left"/>
              <w:rPr>
                <w:del w:id="5143" w:author="Houyem Rais" w:date="2024-02-22T14:46:00Z"/>
                <w:rFonts w:cstheme="minorHAnsi"/>
                <w:sz w:val="18"/>
                <w:szCs w:val="18"/>
                <w:lang w:val="fr-FR"/>
              </w:rPr>
              <w:pPrChange w:id="5144" w:author="Houyem Rais" w:date="2024-02-22T14:49:00Z">
                <w:pPr>
                  <w:pStyle w:val="BodyText"/>
                  <w:numPr>
                    <w:numId w:val="42"/>
                  </w:numPr>
                  <w:spacing w:before="20" w:after="20"/>
                  <w:ind w:left="310" w:hanging="268"/>
                </w:pPr>
              </w:pPrChange>
            </w:pPr>
            <w:del w:id="5145" w:author="Houyem Rais" w:date="2024-02-22T14:46:00Z">
              <w:r w:rsidRPr="00343F01" w:rsidDel="00201166">
                <w:rPr>
                  <w:rFonts w:cstheme="minorHAnsi"/>
                  <w:sz w:val="18"/>
                  <w:szCs w:val="18"/>
                  <w:lang w:val="fr-FR"/>
                </w:rPr>
                <w:delText>Réhabilitation des réseaux routiers de l'île Victoria</w:delText>
              </w:r>
            </w:del>
          </w:p>
          <w:p w14:paraId="4C687E63" w14:textId="1C2D6323" w:rsidR="00DD7063" w:rsidRPr="00343F01" w:rsidDel="00201166" w:rsidRDefault="00DD7063" w:rsidP="00D62BC5">
            <w:pPr>
              <w:spacing w:before="0" w:after="160"/>
              <w:jc w:val="left"/>
              <w:rPr>
                <w:del w:id="5146" w:author="Houyem Rais" w:date="2024-02-22T14:46:00Z"/>
                <w:rFonts w:cstheme="minorHAnsi"/>
                <w:sz w:val="18"/>
                <w:szCs w:val="18"/>
                <w:lang w:val="fr-FR"/>
              </w:rPr>
              <w:pPrChange w:id="5147" w:author="Houyem Rais" w:date="2024-02-22T14:49:00Z">
                <w:pPr>
                  <w:pStyle w:val="BodyText"/>
                  <w:numPr>
                    <w:numId w:val="42"/>
                  </w:numPr>
                  <w:spacing w:before="20" w:after="20"/>
                  <w:ind w:left="310" w:hanging="268"/>
                </w:pPr>
              </w:pPrChange>
            </w:pPr>
            <w:del w:id="5148" w:author="Houyem Rais" w:date="2024-02-22T14:46:00Z">
              <w:r w:rsidRPr="00343F01" w:rsidDel="00201166">
                <w:rPr>
                  <w:rFonts w:cstheme="minorHAnsi"/>
                  <w:sz w:val="18"/>
                  <w:szCs w:val="18"/>
                  <w:lang w:val="fr-FR"/>
                </w:rPr>
                <w:delText>Prolongation de la reconstruction en cours de la route d'Ikorodu</w:delText>
              </w:r>
            </w:del>
          </w:p>
          <w:p w14:paraId="5FC57607" w14:textId="633198D6" w:rsidR="00DD7063" w:rsidRPr="00343F01" w:rsidDel="00201166" w:rsidRDefault="00DD7063" w:rsidP="00D62BC5">
            <w:pPr>
              <w:spacing w:before="0" w:after="160"/>
              <w:jc w:val="left"/>
              <w:rPr>
                <w:del w:id="5149" w:author="Houyem Rais" w:date="2024-02-22T14:46:00Z"/>
                <w:rFonts w:cstheme="minorHAnsi"/>
                <w:sz w:val="18"/>
                <w:szCs w:val="18"/>
                <w:lang w:val="fr-FR"/>
              </w:rPr>
              <w:pPrChange w:id="5150" w:author="Houyem Rais" w:date="2024-02-22T14:49:00Z">
                <w:pPr>
                  <w:pStyle w:val="BodyText"/>
                  <w:numPr>
                    <w:numId w:val="42"/>
                  </w:numPr>
                  <w:spacing w:before="20" w:after="20"/>
                  <w:ind w:left="310" w:hanging="268"/>
                </w:pPr>
              </w:pPrChange>
            </w:pPr>
            <w:del w:id="5151" w:author="Houyem Rais" w:date="2024-02-22T14:46:00Z">
              <w:r w:rsidRPr="00343F01" w:rsidDel="00201166">
                <w:rPr>
                  <w:rFonts w:cstheme="minorHAnsi"/>
                  <w:sz w:val="18"/>
                  <w:szCs w:val="18"/>
                  <w:lang w:val="fr-FR"/>
                </w:rPr>
                <w:delText>Projet de construction de routes au Bénin - Ministère des travaux publics et ministère de l'environnement et des services publics de l'État d'Edo (2009)</w:delText>
              </w:r>
              <w:r w:rsidRPr="00343F01" w:rsidDel="00201166">
                <w:rPr>
                  <w:rStyle w:val="FootnoteReference"/>
                  <w:rFonts w:cstheme="minorHAnsi"/>
                  <w:sz w:val="18"/>
                  <w:szCs w:val="18"/>
                  <w:lang w:val="fr-FR"/>
                </w:rPr>
                <w:footnoteReference w:id="42"/>
              </w:r>
              <w:r w:rsidRPr="00343F01" w:rsidDel="00201166">
                <w:rPr>
                  <w:rFonts w:cstheme="minorHAnsi"/>
                  <w:sz w:val="18"/>
                  <w:szCs w:val="18"/>
                  <w:lang w:val="fr-FR"/>
                </w:rPr>
                <w:delText>.</w:delText>
              </w:r>
            </w:del>
          </w:p>
        </w:tc>
      </w:tr>
      <w:tr w:rsidR="00DD7063" w:rsidRPr="00343F01" w:rsidDel="00201166" w14:paraId="6AAC7012" w14:textId="2966FC18">
        <w:trPr>
          <w:trHeight w:val="40"/>
          <w:del w:id="5154" w:author="Houyem Rais" w:date="2024-02-22T14:46:00Z"/>
        </w:trPr>
        <w:tc>
          <w:tcPr>
            <w:tcW w:w="1565" w:type="dxa"/>
          </w:tcPr>
          <w:p w14:paraId="055C5F4B" w14:textId="699A5763" w:rsidR="00DD7063" w:rsidRPr="00343F01" w:rsidDel="00201166" w:rsidRDefault="00DD7063" w:rsidP="00D62BC5">
            <w:pPr>
              <w:spacing w:before="0" w:after="160"/>
              <w:jc w:val="left"/>
              <w:rPr>
                <w:del w:id="5155" w:author="Houyem Rais" w:date="2024-02-22T14:46:00Z"/>
                <w:rFonts w:cstheme="minorHAnsi"/>
                <w:b/>
                <w:bCs/>
                <w:sz w:val="18"/>
                <w:szCs w:val="18"/>
                <w:lang w:val="fr-FR"/>
              </w:rPr>
              <w:pPrChange w:id="5156" w:author="Houyem Rais" w:date="2024-02-22T14:49:00Z">
                <w:pPr>
                  <w:pStyle w:val="BodyText"/>
                  <w:spacing w:before="20" w:after="20"/>
                  <w:ind w:right="89"/>
                </w:pPr>
              </w:pPrChange>
            </w:pPr>
            <w:del w:id="5157" w:author="Houyem Rais" w:date="2024-02-22T14:46:00Z">
              <w:r w:rsidRPr="00343F01" w:rsidDel="00201166">
                <w:rPr>
                  <w:rFonts w:cstheme="minorHAnsi"/>
                  <w:b/>
                  <w:bCs/>
                  <w:sz w:val="18"/>
                  <w:szCs w:val="18"/>
                  <w:lang w:val="fr-FR"/>
                </w:rPr>
                <w:delText>PW Nigeria Ltd</w:delText>
              </w:r>
            </w:del>
          </w:p>
        </w:tc>
        <w:tc>
          <w:tcPr>
            <w:tcW w:w="850" w:type="dxa"/>
          </w:tcPr>
          <w:p w14:paraId="43C0693B" w14:textId="5AC6671E" w:rsidR="00DD7063" w:rsidRPr="00343F01" w:rsidDel="00201166" w:rsidRDefault="00DD7063" w:rsidP="00D62BC5">
            <w:pPr>
              <w:spacing w:before="0" w:after="160"/>
              <w:jc w:val="left"/>
              <w:rPr>
                <w:del w:id="5158" w:author="Houyem Rais" w:date="2024-02-22T14:46:00Z"/>
                <w:rFonts w:cstheme="minorHAnsi"/>
                <w:spacing w:val="-2"/>
                <w:sz w:val="18"/>
                <w:szCs w:val="18"/>
                <w:lang w:val="fr-FR"/>
              </w:rPr>
              <w:pPrChange w:id="5159" w:author="Houyem Rais" w:date="2024-02-22T14:49:00Z">
                <w:pPr>
                  <w:pStyle w:val="BodyText"/>
                  <w:spacing w:before="20" w:after="20"/>
                </w:pPr>
              </w:pPrChange>
            </w:pPr>
            <w:del w:id="5160" w:author="Houyem Rais" w:date="2024-02-22T14:46:00Z">
              <w:r w:rsidRPr="00343F01" w:rsidDel="00201166">
                <w:rPr>
                  <w:rFonts w:cstheme="minorHAnsi"/>
                  <w:spacing w:val="-2"/>
                  <w:sz w:val="18"/>
                  <w:szCs w:val="18"/>
                  <w:lang w:val="fr-FR"/>
                </w:rPr>
                <w:delText>Nigéria</w:delText>
              </w:r>
            </w:del>
          </w:p>
        </w:tc>
        <w:tc>
          <w:tcPr>
            <w:tcW w:w="4838" w:type="dxa"/>
          </w:tcPr>
          <w:p w14:paraId="4791E3FC" w14:textId="7B89FD07" w:rsidR="00DD7063" w:rsidRPr="00343F01" w:rsidDel="00201166" w:rsidRDefault="00DD7063" w:rsidP="00D62BC5">
            <w:pPr>
              <w:spacing w:before="0" w:after="160"/>
              <w:jc w:val="left"/>
              <w:rPr>
                <w:del w:id="5161" w:author="Houyem Rais" w:date="2024-02-22T14:46:00Z"/>
                <w:rFonts w:cstheme="minorHAnsi"/>
                <w:sz w:val="18"/>
                <w:szCs w:val="18"/>
                <w:lang w:val="fr-FR"/>
              </w:rPr>
              <w:pPrChange w:id="5162" w:author="Houyem Rais" w:date="2024-02-22T14:49:00Z">
                <w:pPr>
                  <w:pStyle w:val="BodyText"/>
                  <w:spacing w:before="20" w:after="20"/>
                </w:pPr>
              </w:pPrChange>
            </w:pPr>
            <w:del w:id="5163" w:author="Houyem Rais" w:date="2024-02-22T14:46:00Z">
              <w:r w:rsidRPr="00343F01" w:rsidDel="00201166">
                <w:rPr>
                  <w:rFonts w:cstheme="minorHAnsi"/>
                  <w:sz w:val="18"/>
                  <w:szCs w:val="18"/>
                  <w:lang w:val="fr-FR"/>
                </w:rPr>
                <w:delText xml:space="preserve">Fondée à l'origine à 1948 en Irlande et plus tard au Nigéria en 1974, PW Nigeria Ltd. Compte maintenant plusieurs années d'expérience, notamment au Nigéria et dans toute la région de l'Afrique de l'Ouest. PW Nigeria Ltd dispose d'une vaste flotte d'équipements de construction modernes et d'une équipe de personnel spécialisé. </w:delText>
              </w:r>
              <w:r w:rsidRPr="00343F01" w:rsidDel="00201166">
                <w:rPr>
                  <w:rStyle w:val="FootnoteReference"/>
                  <w:rFonts w:cstheme="minorHAnsi"/>
                  <w:sz w:val="18"/>
                  <w:szCs w:val="18"/>
                  <w:lang w:val="fr-FR"/>
                </w:rPr>
                <w:footnoteReference w:id="43"/>
              </w:r>
            </w:del>
          </w:p>
        </w:tc>
        <w:tc>
          <w:tcPr>
            <w:tcW w:w="1691" w:type="dxa"/>
          </w:tcPr>
          <w:p w14:paraId="42E4156F" w14:textId="28D8BECA" w:rsidR="00DD7063" w:rsidRPr="00343F01" w:rsidDel="00201166" w:rsidRDefault="00DD7063" w:rsidP="00D62BC5">
            <w:pPr>
              <w:spacing w:before="0" w:after="160"/>
              <w:jc w:val="left"/>
              <w:rPr>
                <w:del w:id="5166" w:author="Houyem Rais" w:date="2024-02-22T14:46:00Z"/>
                <w:rFonts w:cstheme="minorHAnsi"/>
                <w:sz w:val="18"/>
                <w:szCs w:val="18"/>
                <w:lang w:val="fr-FR"/>
              </w:rPr>
              <w:pPrChange w:id="5167" w:author="Houyem Rais" w:date="2024-02-22T14:49:00Z">
                <w:pPr>
                  <w:pStyle w:val="BodyText"/>
                  <w:spacing w:before="20" w:after="20"/>
                  <w:jc w:val="left"/>
                </w:pPr>
              </w:pPrChange>
            </w:pPr>
            <w:del w:id="5168" w:author="Houyem Rais" w:date="2024-02-22T14:46:00Z">
              <w:r w:rsidRPr="00343F01" w:rsidDel="00201166">
                <w:rPr>
                  <w:rFonts w:cstheme="minorHAnsi"/>
                  <w:sz w:val="18"/>
                  <w:szCs w:val="18"/>
                  <w:lang w:val="fr-FR"/>
                </w:rPr>
                <w:delText>Construction, génie civil, exploitation minière</w:delText>
              </w:r>
            </w:del>
          </w:p>
        </w:tc>
        <w:tc>
          <w:tcPr>
            <w:tcW w:w="5515" w:type="dxa"/>
          </w:tcPr>
          <w:p w14:paraId="431729D4" w14:textId="31BC8C81" w:rsidR="00DD7063" w:rsidRPr="00343F01" w:rsidDel="00201166" w:rsidRDefault="00DD7063" w:rsidP="00D62BC5">
            <w:pPr>
              <w:spacing w:before="0" w:after="160"/>
              <w:jc w:val="left"/>
              <w:rPr>
                <w:del w:id="5169" w:author="Houyem Rais" w:date="2024-02-22T14:46:00Z"/>
                <w:rFonts w:cstheme="minorHAnsi"/>
                <w:sz w:val="18"/>
                <w:szCs w:val="18"/>
                <w:lang w:val="fr-FR"/>
              </w:rPr>
              <w:pPrChange w:id="5170" w:author="Houyem Rais" w:date="2024-02-22T14:49:00Z">
                <w:pPr>
                  <w:pStyle w:val="BodyText"/>
                  <w:spacing w:before="20" w:after="20"/>
                  <w:ind w:right="-1"/>
                </w:pPr>
              </w:pPrChange>
            </w:pPr>
            <w:del w:id="5171" w:author="Houyem Rais" w:date="2024-02-22T14:46:00Z">
              <w:r w:rsidRPr="00343F01" w:rsidDel="00201166">
                <w:rPr>
                  <w:rFonts w:cstheme="minorHAnsi"/>
                  <w:sz w:val="18"/>
                  <w:szCs w:val="18"/>
                  <w:lang w:val="fr-FR"/>
                </w:rPr>
                <w:delText>PW Nigeria Ltd dispose d'un portefeuille diversifié de projets comprenant l'exploitation minière, le terrassement, les routes et les ponts, les pistes d'aéroport, le développement des infrastructures, l'approvisionnement en eau et les eaux usées.</w:delText>
              </w:r>
            </w:del>
          </w:p>
        </w:tc>
      </w:tr>
      <w:tr w:rsidR="00DD7063" w:rsidRPr="00343F01" w:rsidDel="00201166" w14:paraId="5C7B000F" w14:textId="43AD6DA1">
        <w:trPr>
          <w:trHeight w:val="40"/>
          <w:del w:id="5172" w:author="Houyem Rais" w:date="2024-02-22T14:46:00Z"/>
        </w:trPr>
        <w:tc>
          <w:tcPr>
            <w:tcW w:w="1565" w:type="dxa"/>
          </w:tcPr>
          <w:p w14:paraId="74545C5F" w14:textId="6B4C2F85" w:rsidR="00DD7063" w:rsidRPr="00343F01" w:rsidDel="00201166" w:rsidRDefault="00DD7063" w:rsidP="00D62BC5">
            <w:pPr>
              <w:spacing w:before="0" w:after="160"/>
              <w:jc w:val="left"/>
              <w:rPr>
                <w:del w:id="5173" w:author="Houyem Rais" w:date="2024-02-22T14:46:00Z"/>
                <w:rFonts w:cstheme="minorHAnsi"/>
                <w:b/>
                <w:bCs/>
                <w:sz w:val="18"/>
                <w:szCs w:val="18"/>
                <w:lang w:val="fr-FR"/>
              </w:rPr>
              <w:pPrChange w:id="5174" w:author="Houyem Rais" w:date="2024-02-22T14:49:00Z">
                <w:pPr>
                  <w:pStyle w:val="BodyText"/>
                  <w:spacing w:before="20" w:after="20"/>
                  <w:ind w:right="89"/>
                  <w:jc w:val="left"/>
                </w:pPr>
              </w:pPrChange>
            </w:pPr>
            <w:del w:id="5175" w:author="Houyem Rais" w:date="2024-02-22T14:46:00Z">
              <w:r w:rsidRPr="00343F01" w:rsidDel="00201166">
                <w:rPr>
                  <w:rFonts w:cstheme="minorHAnsi"/>
                  <w:b/>
                  <w:bCs/>
                  <w:sz w:val="18"/>
                  <w:szCs w:val="18"/>
                  <w:lang w:val="fr-FR"/>
                </w:rPr>
                <w:delText>Dantata &amp; Sawoe</w:delText>
              </w:r>
            </w:del>
          </w:p>
        </w:tc>
        <w:tc>
          <w:tcPr>
            <w:tcW w:w="850" w:type="dxa"/>
          </w:tcPr>
          <w:p w14:paraId="63688FB0" w14:textId="66C42A83" w:rsidR="00DD7063" w:rsidRPr="00343F01" w:rsidDel="00201166" w:rsidRDefault="00DD7063" w:rsidP="00D62BC5">
            <w:pPr>
              <w:spacing w:before="0" w:after="160"/>
              <w:jc w:val="left"/>
              <w:rPr>
                <w:del w:id="5176" w:author="Houyem Rais" w:date="2024-02-22T14:46:00Z"/>
                <w:rFonts w:cstheme="minorHAnsi"/>
                <w:spacing w:val="-2"/>
                <w:sz w:val="18"/>
                <w:szCs w:val="18"/>
                <w:lang w:val="fr-FR"/>
              </w:rPr>
              <w:pPrChange w:id="5177" w:author="Houyem Rais" w:date="2024-02-22T14:49:00Z">
                <w:pPr>
                  <w:pStyle w:val="BodyText"/>
                  <w:spacing w:before="20" w:after="20"/>
                </w:pPr>
              </w:pPrChange>
            </w:pPr>
            <w:del w:id="5178" w:author="Houyem Rais" w:date="2024-02-22T14:46:00Z">
              <w:r w:rsidRPr="00343F01" w:rsidDel="00201166">
                <w:rPr>
                  <w:rFonts w:cstheme="minorHAnsi"/>
                  <w:spacing w:val="-2"/>
                  <w:sz w:val="18"/>
                  <w:szCs w:val="18"/>
                  <w:lang w:val="fr-FR"/>
                </w:rPr>
                <w:delText>Nigéria</w:delText>
              </w:r>
            </w:del>
          </w:p>
        </w:tc>
        <w:tc>
          <w:tcPr>
            <w:tcW w:w="4838" w:type="dxa"/>
          </w:tcPr>
          <w:p w14:paraId="3D5D316C" w14:textId="232A0001" w:rsidR="00DD7063" w:rsidRPr="00343F01" w:rsidDel="00201166" w:rsidRDefault="00DD7063" w:rsidP="00D62BC5">
            <w:pPr>
              <w:spacing w:before="0" w:after="160"/>
              <w:jc w:val="left"/>
              <w:rPr>
                <w:del w:id="5179" w:author="Houyem Rais" w:date="2024-02-22T14:46:00Z"/>
                <w:rFonts w:cstheme="minorHAnsi"/>
                <w:sz w:val="18"/>
                <w:szCs w:val="18"/>
                <w:lang w:val="fr-FR"/>
              </w:rPr>
              <w:pPrChange w:id="5180" w:author="Houyem Rais" w:date="2024-02-22T14:49:00Z">
                <w:pPr>
                  <w:pStyle w:val="BodyText"/>
                  <w:spacing w:before="20" w:after="20"/>
                </w:pPr>
              </w:pPrChange>
            </w:pPr>
            <w:del w:id="5181" w:author="Houyem Rais" w:date="2024-02-22T14:46:00Z">
              <w:r w:rsidRPr="00343F01" w:rsidDel="00201166">
                <w:rPr>
                  <w:rFonts w:cstheme="minorHAnsi"/>
                  <w:sz w:val="18"/>
                  <w:szCs w:val="18"/>
                  <w:lang w:val="fr-FR"/>
                </w:rPr>
                <w:delText>Dantata &amp; Sawoe est une société de construction au Nigéria avec plus de 40 ans d'expérience professionnelle dans la réalisation de projets civils et d'infrastructure au Nigéria. Au fil des ans, l'entreprise a construit plusieurs centaines de kilomètres d'autoroutes et de routes de canton et des dizaines de ponts et de survols.</w:delText>
              </w:r>
            </w:del>
          </w:p>
        </w:tc>
        <w:tc>
          <w:tcPr>
            <w:tcW w:w="1691" w:type="dxa"/>
          </w:tcPr>
          <w:p w14:paraId="3B3DD7F2" w14:textId="761EB23B" w:rsidR="00DD7063" w:rsidRPr="00343F01" w:rsidDel="00201166" w:rsidRDefault="00DD7063" w:rsidP="00D62BC5">
            <w:pPr>
              <w:spacing w:before="0" w:after="160"/>
              <w:jc w:val="left"/>
              <w:rPr>
                <w:del w:id="5182" w:author="Houyem Rais" w:date="2024-02-22T14:46:00Z"/>
                <w:rFonts w:cstheme="minorHAnsi"/>
                <w:sz w:val="18"/>
                <w:szCs w:val="18"/>
                <w:lang w:val="fr-FR"/>
              </w:rPr>
              <w:pPrChange w:id="5183" w:author="Houyem Rais" w:date="2024-02-22T14:49:00Z">
                <w:pPr>
                  <w:pStyle w:val="BodyText"/>
                  <w:spacing w:before="20" w:after="20"/>
                  <w:jc w:val="left"/>
                </w:pPr>
              </w:pPrChange>
            </w:pPr>
            <w:del w:id="5184" w:author="Houyem Rais" w:date="2024-02-22T14:46:00Z">
              <w:r w:rsidRPr="00343F01" w:rsidDel="00201166">
                <w:rPr>
                  <w:rFonts w:cstheme="minorHAnsi"/>
                  <w:sz w:val="18"/>
                  <w:szCs w:val="18"/>
                  <w:lang w:val="fr-FR"/>
                </w:rPr>
                <w:delText>Construction, génie civil</w:delText>
              </w:r>
            </w:del>
          </w:p>
        </w:tc>
        <w:tc>
          <w:tcPr>
            <w:tcW w:w="5515" w:type="dxa"/>
          </w:tcPr>
          <w:p w14:paraId="4E924557" w14:textId="59C3B2C1" w:rsidR="00DD7063" w:rsidRPr="00343F01" w:rsidDel="00201166" w:rsidRDefault="00DD7063" w:rsidP="00D62BC5">
            <w:pPr>
              <w:spacing w:before="0" w:after="160"/>
              <w:jc w:val="left"/>
              <w:rPr>
                <w:del w:id="5185" w:author="Houyem Rais" w:date="2024-02-22T14:46:00Z"/>
                <w:rFonts w:cstheme="minorHAnsi"/>
                <w:sz w:val="18"/>
                <w:szCs w:val="18"/>
                <w:lang w:val="fr-FR"/>
              </w:rPr>
              <w:pPrChange w:id="5186" w:author="Houyem Rais" w:date="2024-02-22T14:49:00Z">
                <w:pPr>
                  <w:pStyle w:val="BodyText"/>
                  <w:spacing w:before="20" w:after="20"/>
                  <w:ind w:right="-1"/>
                </w:pPr>
              </w:pPrChange>
            </w:pPr>
            <w:del w:id="5187" w:author="Houyem Rais" w:date="2024-02-22T14:46:00Z">
              <w:r w:rsidRPr="00343F01" w:rsidDel="00201166">
                <w:rPr>
                  <w:rFonts w:cstheme="minorHAnsi"/>
                  <w:sz w:val="18"/>
                  <w:szCs w:val="18"/>
                  <w:lang w:val="fr-FR"/>
                </w:rPr>
                <w:delText>La société dispose de plus de 40 ans d'expérience dans la construction de routes, d'autoroutes, de pistes d'atterrissage, de survols, de bâtiments, de systèmes d'irrigation et de drainage, d'aéroports, de centrales électriques et d'autres formes d'infrastructures dans tout le Nigeria.</w:delText>
              </w:r>
              <w:r w:rsidRPr="00343F01" w:rsidDel="00201166">
                <w:rPr>
                  <w:rStyle w:val="FootnoteReference"/>
                  <w:rFonts w:cstheme="minorHAnsi"/>
                  <w:sz w:val="18"/>
                  <w:szCs w:val="18"/>
                  <w:lang w:val="fr-FR"/>
                </w:rPr>
                <w:footnoteReference w:id="44"/>
              </w:r>
            </w:del>
          </w:p>
        </w:tc>
      </w:tr>
      <w:bookmarkEnd w:id="5067"/>
      <w:tr w:rsidR="00DD7063" w:rsidRPr="00343F01" w:rsidDel="00201166" w14:paraId="773BDF51" w14:textId="67F77A9A">
        <w:trPr>
          <w:trHeight w:val="40"/>
          <w:del w:id="5190" w:author="Houyem Rais" w:date="2024-02-22T14:46:00Z"/>
        </w:trPr>
        <w:tc>
          <w:tcPr>
            <w:tcW w:w="1565" w:type="dxa"/>
          </w:tcPr>
          <w:p w14:paraId="75BE170A" w14:textId="2DE08E33" w:rsidR="00DD7063" w:rsidRPr="00343F01" w:rsidDel="00201166" w:rsidRDefault="00DD7063" w:rsidP="00D62BC5">
            <w:pPr>
              <w:spacing w:before="0" w:after="160"/>
              <w:jc w:val="left"/>
              <w:rPr>
                <w:del w:id="5191" w:author="Houyem Rais" w:date="2024-02-22T14:46:00Z"/>
                <w:rFonts w:cstheme="minorHAnsi"/>
                <w:b/>
                <w:bCs/>
                <w:sz w:val="18"/>
                <w:szCs w:val="18"/>
                <w:lang w:val="fr-FR"/>
              </w:rPr>
              <w:pPrChange w:id="5192" w:author="Houyem Rais" w:date="2024-02-22T14:49:00Z">
                <w:pPr>
                  <w:pStyle w:val="BodyText"/>
                  <w:spacing w:before="20" w:after="20"/>
                  <w:ind w:right="89"/>
                  <w:jc w:val="left"/>
                </w:pPr>
              </w:pPrChange>
            </w:pPr>
            <w:del w:id="5193" w:author="Houyem Rais" w:date="2024-02-22T14:46:00Z">
              <w:r w:rsidRPr="00343F01" w:rsidDel="00201166">
                <w:rPr>
                  <w:rFonts w:cstheme="minorHAnsi"/>
                  <w:b/>
                  <w:bCs/>
                  <w:sz w:val="18"/>
                  <w:szCs w:val="18"/>
                  <w:lang w:val="fr-FR"/>
                </w:rPr>
                <w:delText>Ebomaf Benin SA</w:delText>
              </w:r>
            </w:del>
          </w:p>
        </w:tc>
        <w:tc>
          <w:tcPr>
            <w:tcW w:w="850" w:type="dxa"/>
          </w:tcPr>
          <w:p w14:paraId="1886C170" w14:textId="39556F21" w:rsidR="00DD7063" w:rsidRPr="00343F01" w:rsidDel="00201166" w:rsidRDefault="00DD7063" w:rsidP="00D62BC5">
            <w:pPr>
              <w:spacing w:before="0" w:after="160"/>
              <w:jc w:val="left"/>
              <w:rPr>
                <w:del w:id="5194" w:author="Houyem Rais" w:date="2024-02-22T14:46:00Z"/>
                <w:rFonts w:cstheme="minorHAnsi"/>
                <w:spacing w:val="-2"/>
                <w:sz w:val="18"/>
                <w:szCs w:val="18"/>
                <w:lang w:val="fr-FR"/>
              </w:rPr>
              <w:pPrChange w:id="5195" w:author="Houyem Rais" w:date="2024-02-22T14:49:00Z">
                <w:pPr>
                  <w:pStyle w:val="BodyText"/>
                  <w:spacing w:before="20" w:after="20"/>
                </w:pPr>
              </w:pPrChange>
            </w:pPr>
            <w:del w:id="5196" w:author="Houyem Rais" w:date="2024-02-22T14:46:00Z">
              <w:r w:rsidRPr="00343F01" w:rsidDel="00201166">
                <w:rPr>
                  <w:rFonts w:cstheme="minorHAnsi"/>
                  <w:spacing w:val="-2"/>
                  <w:sz w:val="18"/>
                  <w:szCs w:val="18"/>
                  <w:lang w:val="fr-FR"/>
                </w:rPr>
                <w:delText>Bénin</w:delText>
              </w:r>
            </w:del>
          </w:p>
        </w:tc>
        <w:tc>
          <w:tcPr>
            <w:tcW w:w="4838" w:type="dxa"/>
          </w:tcPr>
          <w:p w14:paraId="04B7A142" w14:textId="78DB8A14" w:rsidR="00DD7063" w:rsidRPr="00343F01" w:rsidDel="00201166" w:rsidRDefault="00DD7063" w:rsidP="00D62BC5">
            <w:pPr>
              <w:spacing w:before="0" w:after="160"/>
              <w:jc w:val="left"/>
              <w:rPr>
                <w:del w:id="5197" w:author="Houyem Rais" w:date="2024-02-22T14:46:00Z"/>
                <w:rFonts w:cstheme="minorHAnsi"/>
                <w:sz w:val="18"/>
                <w:szCs w:val="18"/>
                <w:lang w:val="fr-FR"/>
              </w:rPr>
              <w:pPrChange w:id="5198" w:author="Houyem Rais" w:date="2024-02-22T14:49:00Z">
                <w:pPr>
                  <w:pStyle w:val="BodyText"/>
                  <w:spacing w:before="20" w:after="20"/>
                </w:pPr>
              </w:pPrChange>
            </w:pPr>
            <w:del w:id="5199" w:author="Houyem Rais" w:date="2024-02-22T14:46:00Z">
              <w:r w:rsidRPr="00343F01" w:rsidDel="00201166">
                <w:rPr>
                  <w:rFonts w:cstheme="minorHAnsi"/>
                  <w:sz w:val="18"/>
                  <w:szCs w:val="18"/>
                  <w:lang w:val="fr-FR"/>
                </w:rPr>
                <w:delText>EBOMAF SA opère comme une entreprise de construction. La Société construit et entretient des routes, des ponts, des pistes et d'autres infrastructures.</w:delText>
              </w:r>
            </w:del>
          </w:p>
        </w:tc>
        <w:tc>
          <w:tcPr>
            <w:tcW w:w="1691" w:type="dxa"/>
          </w:tcPr>
          <w:p w14:paraId="13B223F7" w14:textId="3D467EB8" w:rsidR="00DD7063" w:rsidRPr="00343F01" w:rsidDel="00201166" w:rsidRDefault="00DD7063" w:rsidP="00D62BC5">
            <w:pPr>
              <w:spacing w:before="0" w:after="160"/>
              <w:jc w:val="left"/>
              <w:rPr>
                <w:del w:id="5200" w:author="Houyem Rais" w:date="2024-02-22T14:46:00Z"/>
                <w:rFonts w:cstheme="minorHAnsi"/>
                <w:sz w:val="18"/>
                <w:szCs w:val="18"/>
                <w:lang w:val="fr-FR"/>
              </w:rPr>
              <w:pPrChange w:id="5201" w:author="Houyem Rais" w:date="2024-02-22T14:49:00Z">
                <w:pPr>
                  <w:pStyle w:val="BodyText"/>
                  <w:spacing w:before="20" w:after="20"/>
                  <w:jc w:val="left"/>
                </w:pPr>
              </w:pPrChange>
            </w:pPr>
            <w:del w:id="5202" w:author="Houyem Rais" w:date="2024-02-22T14:46:00Z">
              <w:r w:rsidRPr="00343F01" w:rsidDel="00201166">
                <w:rPr>
                  <w:rFonts w:cstheme="minorHAnsi"/>
                  <w:sz w:val="18"/>
                  <w:szCs w:val="18"/>
                  <w:lang w:val="fr-FR"/>
                </w:rPr>
                <w:delText>Construction, génie civil</w:delText>
              </w:r>
            </w:del>
          </w:p>
        </w:tc>
        <w:tc>
          <w:tcPr>
            <w:tcW w:w="5515" w:type="dxa"/>
          </w:tcPr>
          <w:p w14:paraId="341A7D0B" w14:textId="4C72B786" w:rsidR="00DD7063" w:rsidRPr="00343F01" w:rsidDel="00201166" w:rsidRDefault="00DD7063" w:rsidP="00D62BC5">
            <w:pPr>
              <w:spacing w:before="0" w:after="160"/>
              <w:jc w:val="left"/>
              <w:rPr>
                <w:del w:id="5203" w:author="Houyem Rais" w:date="2024-02-22T14:46:00Z"/>
                <w:rFonts w:cstheme="minorHAnsi"/>
                <w:sz w:val="18"/>
                <w:szCs w:val="18"/>
                <w:lang w:val="fr-FR"/>
              </w:rPr>
              <w:pPrChange w:id="5204" w:author="Houyem Rais" w:date="2024-02-22T14:49:00Z">
                <w:pPr>
                  <w:pStyle w:val="BodyText"/>
                  <w:spacing w:before="20" w:after="20"/>
                  <w:ind w:right="-1"/>
                </w:pPr>
              </w:pPrChange>
            </w:pPr>
            <w:del w:id="5205" w:author="Houyem Rais" w:date="2024-02-22T14:46:00Z">
              <w:r w:rsidRPr="00343F01" w:rsidDel="00201166">
                <w:rPr>
                  <w:rFonts w:cstheme="minorHAnsi"/>
                  <w:sz w:val="18"/>
                  <w:szCs w:val="18"/>
                  <w:lang w:val="fr-FR"/>
                </w:rPr>
                <w:delText>La société construit et entretient des routes, des ponts, des pistes et d’autres infrastructures. Parmi les projets routiers d’Ebomaf au Bénin nous citons : la réalisation des travaux d’aménagement et de bitumage en 1X2 voies des routes MissessintoZinvié-Sèdjèdénou-Zè (32 Km), RNIE1 Cococodji</w:delText>
              </w:r>
              <w:r w:rsidR="00FD5F3D" w:rsidDel="00201166">
                <w:rPr>
                  <w:rFonts w:cstheme="minorHAnsi"/>
                  <w:sz w:val="18"/>
                  <w:szCs w:val="18"/>
                  <w:lang w:val="fr-FR"/>
                </w:rPr>
                <w:delText>-</w:delText>
              </w:r>
              <w:r w:rsidRPr="00343F01" w:rsidDel="00201166">
                <w:rPr>
                  <w:rFonts w:cstheme="minorHAnsi"/>
                  <w:sz w:val="18"/>
                  <w:szCs w:val="18"/>
                  <w:lang w:val="fr-FR"/>
                </w:rPr>
                <w:delText>Hêvié-Ouèdo (9 Km) et Ouèdo-Calavi Kpota (12,2 Km).</w:delText>
              </w:r>
            </w:del>
          </w:p>
        </w:tc>
      </w:tr>
      <w:tr w:rsidR="00DD7063" w:rsidRPr="00343F01" w:rsidDel="00201166" w14:paraId="389462C9" w14:textId="4B2868AD">
        <w:trPr>
          <w:trHeight w:val="40"/>
          <w:del w:id="5206" w:author="Houyem Rais" w:date="2024-02-22T14:46:00Z"/>
        </w:trPr>
        <w:tc>
          <w:tcPr>
            <w:tcW w:w="1565" w:type="dxa"/>
          </w:tcPr>
          <w:p w14:paraId="4EF31BD6" w14:textId="29EEE65F" w:rsidR="00DD7063" w:rsidRPr="00343F01" w:rsidDel="00201166" w:rsidRDefault="00DD7063" w:rsidP="00D62BC5">
            <w:pPr>
              <w:spacing w:before="0" w:after="160"/>
              <w:jc w:val="left"/>
              <w:rPr>
                <w:del w:id="5207" w:author="Houyem Rais" w:date="2024-02-22T14:46:00Z"/>
                <w:rFonts w:cstheme="minorHAnsi"/>
                <w:b/>
                <w:bCs/>
                <w:sz w:val="18"/>
                <w:szCs w:val="18"/>
                <w:lang w:val="fr-FR"/>
              </w:rPr>
              <w:pPrChange w:id="5208" w:author="Houyem Rais" w:date="2024-02-22T14:49:00Z">
                <w:pPr>
                  <w:pStyle w:val="BodyText"/>
                  <w:spacing w:before="20" w:after="20"/>
                  <w:ind w:right="89"/>
                  <w:jc w:val="left"/>
                </w:pPr>
              </w:pPrChange>
            </w:pPr>
            <w:del w:id="5209" w:author="Houyem Rais" w:date="2024-02-22T14:46:00Z">
              <w:r w:rsidRPr="00343F01" w:rsidDel="00201166">
                <w:rPr>
                  <w:rFonts w:cstheme="minorHAnsi"/>
                  <w:b/>
                  <w:bCs/>
                  <w:sz w:val="18"/>
                  <w:szCs w:val="18"/>
                  <w:lang w:val="fr-FR"/>
                </w:rPr>
                <w:delText>Adeoti SARL</w:delText>
              </w:r>
            </w:del>
          </w:p>
        </w:tc>
        <w:tc>
          <w:tcPr>
            <w:tcW w:w="850" w:type="dxa"/>
          </w:tcPr>
          <w:p w14:paraId="5F7FD2DB" w14:textId="5F25C769" w:rsidR="00DD7063" w:rsidRPr="00343F01" w:rsidDel="00201166" w:rsidRDefault="00DD7063" w:rsidP="00D62BC5">
            <w:pPr>
              <w:spacing w:before="0" w:after="160"/>
              <w:jc w:val="left"/>
              <w:rPr>
                <w:del w:id="5210" w:author="Houyem Rais" w:date="2024-02-22T14:46:00Z"/>
                <w:rFonts w:cstheme="minorHAnsi"/>
                <w:spacing w:val="-2"/>
                <w:sz w:val="18"/>
                <w:szCs w:val="18"/>
                <w:lang w:val="fr-FR"/>
              </w:rPr>
              <w:pPrChange w:id="5211" w:author="Houyem Rais" w:date="2024-02-22T14:49:00Z">
                <w:pPr>
                  <w:pStyle w:val="BodyText"/>
                  <w:spacing w:before="20" w:after="20"/>
                </w:pPr>
              </w:pPrChange>
            </w:pPr>
            <w:del w:id="5212" w:author="Houyem Rais" w:date="2024-02-22T14:46:00Z">
              <w:r w:rsidRPr="00343F01" w:rsidDel="00201166">
                <w:rPr>
                  <w:rFonts w:cstheme="minorHAnsi"/>
                  <w:spacing w:val="-2"/>
                  <w:sz w:val="18"/>
                  <w:szCs w:val="18"/>
                  <w:lang w:val="fr-FR"/>
                </w:rPr>
                <w:delText>Bénin</w:delText>
              </w:r>
            </w:del>
          </w:p>
        </w:tc>
        <w:tc>
          <w:tcPr>
            <w:tcW w:w="4838" w:type="dxa"/>
          </w:tcPr>
          <w:p w14:paraId="45C90DE6" w14:textId="454C8973" w:rsidR="00DD7063" w:rsidRPr="00343F01" w:rsidDel="00201166" w:rsidRDefault="00DD7063" w:rsidP="00D62BC5">
            <w:pPr>
              <w:spacing w:before="0" w:after="160"/>
              <w:jc w:val="left"/>
              <w:rPr>
                <w:del w:id="5213" w:author="Houyem Rais" w:date="2024-02-22T14:46:00Z"/>
                <w:rFonts w:cstheme="minorHAnsi"/>
                <w:sz w:val="18"/>
                <w:szCs w:val="18"/>
                <w:lang w:val="fr-FR"/>
              </w:rPr>
              <w:pPrChange w:id="5214" w:author="Houyem Rais" w:date="2024-02-22T14:49:00Z">
                <w:pPr>
                  <w:pStyle w:val="BodyText"/>
                  <w:spacing w:before="20" w:after="20"/>
                </w:pPr>
              </w:pPrChange>
            </w:pPr>
            <w:del w:id="5215" w:author="Houyem Rais" w:date="2024-02-22T14:46:00Z">
              <w:r w:rsidRPr="00343F01" w:rsidDel="00201166">
                <w:rPr>
                  <w:rFonts w:cstheme="minorHAnsi"/>
                  <w:sz w:val="18"/>
                  <w:szCs w:val="18"/>
                  <w:lang w:val="fr-FR"/>
                </w:rPr>
                <w:delText>C’est une entreprise de travaux publics situé au Bénin à Cotonou, avec plus de 20 ans d’expériences dans le domaine de la construction de route en pistes rurales et bitumés.</w:delText>
              </w:r>
            </w:del>
          </w:p>
        </w:tc>
        <w:tc>
          <w:tcPr>
            <w:tcW w:w="1691" w:type="dxa"/>
          </w:tcPr>
          <w:p w14:paraId="4D271170" w14:textId="0EA602FA" w:rsidR="00DD7063" w:rsidRPr="00343F01" w:rsidDel="00201166" w:rsidRDefault="00DD7063" w:rsidP="00D62BC5">
            <w:pPr>
              <w:spacing w:before="0" w:after="160"/>
              <w:jc w:val="left"/>
              <w:rPr>
                <w:del w:id="5216" w:author="Houyem Rais" w:date="2024-02-22T14:46:00Z"/>
                <w:rFonts w:cstheme="minorHAnsi"/>
                <w:sz w:val="18"/>
                <w:szCs w:val="18"/>
                <w:lang w:val="fr-FR"/>
              </w:rPr>
              <w:pPrChange w:id="5217" w:author="Houyem Rais" w:date="2024-02-22T14:49:00Z">
                <w:pPr>
                  <w:pStyle w:val="BodyText"/>
                  <w:spacing w:before="20" w:after="20"/>
                  <w:jc w:val="left"/>
                </w:pPr>
              </w:pPrChange>
            </w:pPr>
            <w:del w:id="5218" w:author="Houyem Rais" w:date="2024-02-22T14:46:00Z">
              <w:r w:rsidRPr="00343F01" w:rsidDel="00201166">
                <w:rPr>
                  <w:rFonts w:cstheme="minorHAnsi"/>
                  <w:sz w:val="18"/>
                  <w:szCs w:val="18"/>
                  <w:lang w:val="fr-FR"/>
                </w:rPr>
                <w:delText>Travaux publics</w:delText>
              </w:r>
            </w:del>
          </w:p>
        </w:tc>
        <w:tc>
          <w:tcPr>
            <w:tcW w:w="5515" w:type="dxa"/>
          </w:tcPr>
          <w:p w14:paraId="6ED4CA34" w14:textId="7DFA16C9" w:rsidR="00DD7063" w:rsidRPr="00343F01" w:rsidDel="00201166" w:rsidRDefault="00DD7063" w:rsidP="00D62BC5">
            <w:pPr>
              <w:spacing w:before="0" w:after="160"/>
              <w:jc w:val="left"/>
              <w:rPr>
                <w:del w:id="5219" w:author="Houyem Rais" w:date="2024-02-22T14:46:00Z"/>
                <w:rFonts w:cstheme="minorHAnsi"/>
                <w:sz w:val="18"/>
                <w:szCs w:val="18"/>
                <w:lang w:val="fr-FR"/>
              </w:rPr>
              <w:pPrChange w:id="5220" w:author="Houyem Rais" w:date="2024-02-22T14:49:00Z">
                <w:pPr>
                  <w:pStyle w:val="BodyText"/>
                  <w:spacing w:before="20" w:after="20"/>
                  <w:ind w:right="-1"/>
                </w:pPr>
              </w:pPrChange>
            </w:pPr>
            <w:del w:id="5221" w:author="Houyem Rais" w:date="2024-02-22T14:46:00Z">
              <w:r w:rsidRPr="00343F01" w:rsidDel="00201166">
                <w:rPr>
                  <w:rFonts w:cstheme="minorHAnsi"/>
                  <w:sz w:val="18"/>
                  <w:szCs w:val="18"/>
                  <w:lang w:val="fr-FR"/>
                </w:rPr>
                <w:delText>Parmi les projets routiers d’Adeoti au Bénin nous citons </w:delText>
              </w:r>
            </w:del>
          </w:p>
          <w:p w14:paraId="745E28E5" w14:textId="53CDDE14" w:rsidR="00DD7063" w:rsidRPr="00343F01" w:rsidDel="00201166" w:rsidRDefault="00DD7063" w:rsidP="00D62BC5">
            <w:pPr>
              <w:spacing w:before="0" w:after="160"/>
              <w:jc w:val="left"/>
              <w:rPr>
                <w:del w:id="5222" w:author="Houyem Rais" w:date="2024-02-22T14:46:00Z"/>
                <w:rFonts w:cstheme="minorHAnsi"/>
                <w:sz w:val="18"/>
                <w:szCs w:val="18"/>
                <w:lang w:val="fr-FR"/>
              </w:rPr>
              <w:pPrChange w:id="5223" w:author="Houyem Rais" w:date="2024-02-22T14:49:00Z">
                <w:pPr>
                  <w:pStyle w:val="BodyText"/>
                  <w:numPr>
                    <w:numId w:val="43"/>
                  </w:numPr>
                  <w:spacing w:before="20" w:after="20"/>
                  <w:ind w:left="360" w:right="-1" w:hanging="360"/>
                </w:pPr>
              </w:pPrChange>
            </w:pPr>
            <w:del w:id="5224" w:author="Houyem Rais" w:date="2024-02-22T14:46:00Z">
              <w:r w:rsidRPr="00343F01" w:rsidDel="00201166">
                <w:rPr>
                  <w:rFonts w:cstheme="minorHAnsi"/>
                  <w:sz w:val="18"/>
                  <w:szCs w:val="18"/>
                  <w:lang w:val="fr-FR"/>
                </w:rPr>
                <w:delText>L’aménagement et le bitumage de la route des pêches phase I : tronçon Cotonou-Adounko (13,20 Km)</w:delText>
              </w:r>
            </w:del>
          </w:p>
          <w:p w14:paraId="5B53CAB5" w14:textId="3577ACAE" w:rsidR="00DD7063" w:rsidRPr="00343F01" w:rsidDel="00201166" w:rsidRDefault="00DD7063" w:rsidP="00D62BC5">
            <w:pPr>
              <w:spacing w:before="0" w:after="160"/>
              <w:jc w:val="left"/>
              <w:rPr>
                <w:del w:id="5225" w:author="Houyem Rais" w:date="2024-02-22T14:46:00Z"/>
                <w:rFonts w:cstheme="minorHAnsi"/>
                <w:sz w:val="18"/>
                <w:szCs w:val="18"/>
                <w:lang w:val="fr-FR"/>
              </w:rPr>
              <w:pPrChange w:id="5226" w:author="Houyem Rais" w:date="2024-02-22T14:49:00Z">
                <w:pPr>
                  <w:pStyle w:val="BodyText"/>
                  <w:numPr>
                    <w:numId w:val="43"/>
                  </w:numPr>
                  <w:spacing w:before="20" w:after="20"/>
                  <w:ind w:left="360" w:right="-1" w:hanging="360"/>
                </w:pPr>
              </w:pPrChange>
            </w:pPr>
            <w:del w:id="5227" w:author="Houyem Rais" w:date="2024-02-22T14:46:00Z">
              <w:r w:rsidRPr="00343F01" w:rsidDel="00201166">
                <w:rPr>
                  <w:rFonts w:cstheme="minorHAnsi"/>
                  <w:sz w:val="18"/>
                  <w:szCs w:val="18"/>
                  <w:lang w:val="fr-FR"/>
                </w:rPr>
                <w:delText>L’aménagement et le bitumage des routes Zangnanado-Banamè-Paouignan (57 Km), Covè-Banamè (12 Km) et Koguédé-Za Kpota (5,2 Km)</w:delText>
              </w:r>
              <w:r w:rsidRPr="00343F01" w:rsidDel="00201166">
                <w:rPr>
                  <w:rStyle w:val="FootnoteReference"/>
                  <w:rFonts w:cstheme="minorHAnsi"/>
                  <w:sz w:val="18"/>
                  <w:szCs w:val="18"/>
                  <w:lang w:val="fr-FR"/>
                </w:rPr>
                <w:footnoteReference w:id="45"/>
              </w:r>
              <w:r w:rsidRPr="00343F01" w:rsidDel="00201166">
                <w:rPr>
                  <w:rFonts w:cstheme="minorHAnsi"/>
                  <w:sz w:val="18"/>
                  <w:szCs w:val="18"/>
                  <w:lang w:val="fr-FR"/>
                </w:rPr>
                <w:delText>.</w:delText>
              </w:r>
            </w:del>
          </w:p>
        </w:tc>
      </w:tr>
    </w:tbl>
    <w:p w14:paraId="2F9E9B7A" w14:textId="28708FA1" w:rsidR="00DD7063" w:rsidRPr="00343F01" w:rsidDel="00201166" w:rsidRDefault="00DD7063" w:rsidP="00D62BC5">
      <w:pPr>
        <w:spacing w:before="0" w:after="160"/>
        <w:jc w:val="left"/>
        <w:rPr>
          <w:del w:id="5230" w:author="Houyem Rais" w:date="2024-02-22T14:46:00Z"/>
        </w:rPr>
        <w:pPrChange w:id="5231" w:author="Houyem Rais" w:date="2024-02-22T14:49:00Z">
          <w:pPr/>
        </w:pPrChange>
      </w:pPr>
      <w:del w:id="5232" w:author="Houyem Rais" w:date="2024-02-22T14:46:00Z">
        <w:r w:rsidRPr="00343F01" w:rsidDel="00201166">
          <w:delText xml:space="preserve"> </w:delText>
        </w:r>
      </w:del>
    </w:p>
    <w:p w14:paraId="72BF64B8" w14:textId="00682A14" w:rsidR="00DD7063" w:rsidRPr="00343F01" w:rsidDel="00201166" w:rsidRDefault="00DD7063" w:rsidP="00D62BC5">
      <w:pPr>
        <w:spacing w:before="0" w:after="160"/>
        <w:jc w:val="left"/>
        <w:rPr>
          <w:del w:id="5233" w:author="Houyem Rais" w:date="2024-02-22T14:46:00Z"/>
        </w:rPr>
        <w:pPrChange w:id="5234" w:author="Houyem Rais" w:date="2024-02-22T14:49:00Z">
          <w:pPr>
            <w:pStyle w:val="Heading2"/>
          </w:pPr>
        </w:pPrChange>
      </w:pPr>
      <w:bookmarkStart w:id="5235" w:name="_Toc129968857"/>
      <w:bookmarkStart w:id="5236" w:name="_Toc152165351"/>
      <w:del w:id="5237" w:author="Houyem Rais" w:date="2024-02-22T14:46:00Z">
        <w:r w:rsidRPr="00343F01" w:rsidDel="00201166">
          <w:delText>Analyse des projets routiers réalisés en PPP dans l’espace du projet</w:delText>
        </w:r>
        <w:bookmarkEnd w:id="5235"/>
        <w:bookmarkEnd w:id="5236"/>
      </w:del>
    </w:p>
    <w:p w14:paraId="3387D909" w14:textId="681F1D10" w:rsidR="00DD7063" w:rsidRPr="00343F01" w:rsidDel="00201166" w:rsidRDefault="00DD7063" w:rsidP="00D62BC5">
      <w:pPr>
        <w:spacing w:before="0" w:after="160"/>
        <w:jc w:val="left"/>
        <w:rPr>
          <w:del w:id="5238" w:author="Houyem Rais" w:date="2024-02-22T14:46:00Z"/>
        </w:rPr>
        <w:pPrChange w:id="5239" w:author="Houyem Rais" w:date="2024-02-22T14:49:00Z">
          <w:pPr>
            <w:tabs>
              <w:tab w:val="left" w:pos="1027"/>
            </w:tabs>
          </w:pPr>
        </w:pPrChange>
      </w:pPr>
      <w:del w:id="5240" w:author="Houyem Rais" w:date="2024-02-22T14:46:00Z">
        <w:r w:rsidRPr="00343F01" w:rsidDel="00201166">
          <w:delText>Le tableau suivant présente les principaux PPP routiers africains clôturés entre 2011 et 2022.</w:delText>
        </w:r>
      </w:del>
    </w:p>
    <w:p w14:paraId="7D9E0136" w14:textId="694EC42E" w:rsidR="00DD7063" w:rsidRPr="00343F01" w:rsidDel="00201166" w:rsidRDefault="00DD7063" w:rsidP="00D62BC5">
      <w:pPr>
        <w:spacing w:before="0" w:after="160"/>
        <w:jc w:val="left"/>
        <w:rPr>
          <w:del w:id="5241" w:author="Houyem Rais" w:date="2024-02-22T14:46:00Z"/>
        </w:rPr>
        <w:pPrChange w:id="5242" w:author="Houyem Rais" w:date="2024-02-22T14:49:00Z">
          <w:pPr>
            <w:pStyle w:val="Caption"/>
            <w:spacing w:after="0"/>
          </w:pPr>
        </w:pPrChange>
      </w:pPr>
      <w:bookmarkStart w:id="5243" w:name="_Toc129968898"/>
      <w:bookmarkStart w:id="5244" w:name="_Toc152165457"/>
      <w:del w:id="5245"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19</w:delText>
        </w:r>
        <w:r w:rsidR="00B0561B" w:rsidDel="00201166">
          <w:rPr>
            <w:noProof/>
          </w:rPr>
          <w:fldChar w:fldCharType="end"/>
        </w:r>
        <w:r w:rsidRPr="00343F01" w:rsidDel="00201166">
          <w:delText xml:space="preserve"> Principaux PPP routiers africains clôturés entre 2011 et 2022</w:delText>
        </w:r>
        <w:bookmarkEnd w:id="5243"/>
        <w:bookmarkEnd w:id="5244"/>
      </w:del>
    </w:p>
    <w:tbl>
      <w:tblPr>
        <w:tblW w:w="14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3"/>
        <w:gridCol w:w="992"/>
        <w:gridCol w:w="1276"/>
        <w:gridCol w:w="709"/>
        <w:gridCol w:w="992"/>
        <w:gridCol w:w="851"/>
        <w:gridCol w:w="850"/>
        <w:gridCol w:w="1134"/>
        <w:gridCol w:w="1134"/>
        <w:gridCol w:w="992"/>
        <w:gridCol w:w="1132"/>
      </w:tblGrid>
      <w:tr w:rsidR="00DD7063" w:rsidRPr="00343F01" w:rsidDel="00201166" w14:paraId="404596FD" w14:textId="000EC59D">
        <w:trPr>
          <w:trHeight w:val="428"/>
          <w:tblHeader/>
          <w:del w:id="5246" w:author="Houyem Rais" w:date="2024-02-22T14:46:00Z"/>
        </w:trPr>
        <w:tc>
          <w:tcPr>
            <w:tcW w:w="4673" w:type="dxa"/>
            <w:shd w:val="clear" w:color="auto" w:fill="D9D9D9" w:themeFill="background1" w:themeFillShade="D9"/>
            <w:hideMark/>
          </w:tcPr>
          <w:p w14:paraId="31A177BE" w14:textId="721650FE" w:rsidR="00DD7063" w:rsidRPr="00343F01" w:rsidDel="00201166" w:rsidRDefault="00DD7063" w:rsidP="00D62BC5">
            <w:pPr>
              <w:spacing w:before="0" w:after="160"/>
              <w:jc w:val="left"/>
              <w:rPr>
                <w:del w:id="5247" w:author="Houyem Rais" w:date="2024-02-22T14:46:00Z"/>
                <w:rFonts w:eastAsia="Times New Roman" w:cstheme="minorHAnsi"/>
                <w:b/>
                <w:bCs/>
                <w:sz w:val="18"/>
                <w:szCs w:val="18"/>
              </w:rPr>
              <w:pPrChange w:id="5248" w:author="Houyem Rais" w:date="2024-02-22T14:49:00Z">
                <w:pPr>
                  <w:spacing w:before="0" w:after="0" w:line="240" w:lineRule="auto"/>
                  <w:ind w:left="-37"/>
                </w:pPr>
              </w:pPrChange>
            </w:pPr>
            <w:del w:id="5249" w:author="Houyem Rais" w:date="2024-02-22T14:46:00Z">
              <w:r w:rsidRPr="00343F01" w:rsidDel="00201166">
                <w:rPr>
                  <w:rFonts w:eastAsia="Times New Roman" w:cstheme="minorHAnsi"/>
                  <w:b/>
                  <w:bCs/>
                  <w:sz w:val="18"/>
                  <w:szCs w:val="18"/>
                </w:rPr>
                <w:delText>Projet/ Pays/ Description</w:delText>
              </w:r>
            </w:del>
          </w:p>
        </w:tc>
        <w:tc>
          <w:tcPr>
            <w:tcW w:w="992" w:type="dxa"/>
            <w:shd w:val="clear" w:color="auto" w:fill="D9D9D9" w:themeFill="background1" w:themeFillShade="D9"/>
            <w:hideMark/>
          </w:tcPr>
          <w:p w14:paraId="1A7B8912" w14:textId="5D2E2485" w:rsidR="00DD7063" w:rsidRPr="00343F01" w:rsidDel="00201166" w:rsidRDefault="00DD7063" w:rsidP="00D62BC5">
            <w:pPr>
              <w:spacing w:before="0" w:after="160"/>
              <w:jc w:val="left"/>
              <w:rPr>
                <w:del w:id="5250" w:author="Houyem Rais" w:date="2024-02-22T14:46:00Z"/>
                <w:rFonts w:eastAsia="Times New Roman" w:cstheme="minorHAnsi"/>
                <w:b/>
                <w:bCs/>
                <w:sz w:val="18"/>
                <w:szCs w:val="18"/>
              </w:rPr>
              <w:pPrChange w:id="5251" w:author="Houyem Rais" w:date="2024-02-22T14:49:00Z">
                <w:pPr>
                  <w:spacing w:before="0" w:after="0" w:line="240" w:lineRule="auto"/>
                  <w:ind w:left="-46" w:right="-44"/>
                  <w:jc w:val="center"/>
                </w:pPr>
              </w:pPrChange>
            </w:pPr>
          </w:p>
        </w:tc>
        <w:tc>
          <w:tcPr>
            <w:tcW w:w="1276" w:type="dxa"/>
            <w:shd w:val="clear" w:color="auto" w:fill="D9D9D9" w:themeFill="background1" w:themeFillShade="D9"/>
            <w:hideMark/>
          </w:tcPr>
          <w:p w14:paraId="1046313D" w14:textId="6CE954A1" w:rsidR="00DD7063" w:rsidRPr="00343F01" w:rsidDel="00201166" w:rsidRDefault="00DD7063" w:rsidP="00D62BC5">
            <w:pPr>
              <w:spacing w:before="0" w:after="160"/>
              <w:jc w:val="left"/>
              <w:rPr>
                <w:del w:id="5252" w:author="Houyem Rais" w:date="2024-02-22T14:46:00Z"/>
                <w:rFonts w:eastAsia="Times New Roman" w:cstheme="minorHAnsi"/>
                <w:b/>
                <w:bCs/>
                <w:sz w:val="18"/>
                <w:szCs w:val="18"/>
              </w:rPr>
              <w:pPrChange w:id="5253" w:author="Houyem Rais" w:date="2024-02-22T14:49:00Z">
                <w:pPr>
                  <w:spacing w:before="0" w:after="0" w:line="240" w:lineRule="auto"/>
                  <w:jc w:val="center"/>
                </w:pPr>
              </w:pPrChange>
            </w:pPr>
            <w:del w:id="5254" w:author="Houyem Rais" w:date="2024-02-22T14:46:00Z">
              <w:r w:rsidRPr="00343F01" w:rsidDel="00201166">
                <w:rPr>
                  <w:rFonts w:eastAsia="Times New Roman" w:cstheme="minorHAnsi"/>
                  <w:b/>
                  <w:bCs/>
                  <w:sz w:val="18"/>
                  <w:szCs w:val="18"/>
                </w:rPr>
                <w:delText>Forme de PPP</w:delText>
              </w:r>
            </w:del>
          </w:p>
        </w:tc>
        <w:tc>
          <w:tcPr>
            <w:tcW w:w="709" w:type="dxa"/>
            <w:shd w:val="clear" w:color="auto" w:fill="D9D9D9" w:themeFill="background1" w:themeFillShade="D9"/>
            <w:hideMark/>
          </w:tcPr>
          <w:p w14:paraId="6FDB9F63" w14:textId="6787A680" w:rsidR="00DD7063" w:rsidRPr="00343F01" w:rsidDel="00201166" w:rsidRDefault="00DD7063" w:rsidP="00D62BC5">
            <w:pPr>
              <w:spacing w:before="0" w:after="160"/>
              <w:jc w:val="left"/>
              <w:rPr>
                <w:del w:id="5255" w:author="Houyem Rais" w:date="2024-02-22T14:46:00Z"/>
                <w:rFonts w:eastAsia="Times New Roman" w:cstheme="minorHAnsi"/>
                <w:b/>
                <w:bCs/>
                <w:sz w:val="18"/>
                <w:szCs w:val="18"/>
              </w:rPr>
              <w:pPrChange w:id="5256" w:author="Houyem Rais" w:date="2024-02-22T14:49:00Z">
                <w:pPr>
                  <w:spacing w:before="0" w:after="0" w:line="240" w:lineRule="auto"/>
                  <w:ind w:left="-128" w:right="-156"/>
                  <w:jc w:val="center"/>
                </w:pPr>
              </w:pPrChange>
            </w:pPr>
            <w:del w:id="5257" w:author="Houyem Rais" w:date="2024-02-22T14:46:00Z">
              <w:r w:rsidRPr="00343F01" w:rsidDel="00201166">
                <w:rPr>
                  <w:rFonts w:eastAsia="Times New Roman" w:cstheme="minorHAnsi"/>
                  <w:b/>
                  <w:bCs/>
                  <w:sz w:val="18"/>
                  <w:szCs w:val="18"/>
                </w:rPr>
                <w:delText>Durée du contrat</w:delText>
              </w:r>
            </w:del>
          </w:p>
        </w:tc>
        <w:tc>
          <w:tcPr>
            <w:tcW w:w="992" w:type="dxa"/>
            <w:shd w:val="clear" w:color="auto" w:fill="D9D9D9" w:themeFill="background1" w:themeFillShade="D9"/>
            <w:hideMark/>
          </w:tcPr>
          <w:p w14:paraId="577E9BF0" w14:textId="0426894D" w:rsidR="00DD7063" w:rsidRPr="00343F01" w:rsidDel="00201166" w:rsidRDefault="00DD7063" w:rsidP="00D62BC5">
            <w:pPr>
              <w:spacing w:before="0" w:after="160"/>
              <w:jc w:val="left"/>
              <w:rPr>
                <w:del w:id="5258" w:author="Houyem Rais" w:date="2024-02-22T14:46:00Z"/>
                <w:rFonts w:eastAsia="Times New Roman" w:cstheme="minorHAnsi"/>
                <w:b/>
                <w:bCs/>
                <w:sz w:val="18"/>
                <w:szCs w:val="18"/>
              </w:rPr>
              <w:pPrChange w:id="5259" w:author="Houyem Rais" w:date="2024-02-22T14:49:00Z">
                <w:pPr>
                  <w:spacing w:before="0" w:after="0" w:line="240" w:lineRule="auto"/>
                  <w:jc w:val="center"/>
                </w:pPr>
              </w:pPrChange>
            </w:pPr>
            <w:del w:id="5260" w:author="Houyem Rais" w:date="2024-02-22T14:46:00Z">
              <w:r w:rsidRPr="00343F01" w:rsidDel="00201166">
                <w:rPr>
                  <w:rFonts w:eastAsia="Times New Roman" w:cstheme="minorHAnsi"/>
                  <w:b/>
                  <w:bCs/>
                  <w:sz w:val="18"/>
                  <w:szCs w:val="18"/>
                </w:rPr>
                <w:delText>% de financement privé</w:delText>
              </w:r>
            </w:del>
          </w:p>
        </w:tc>
        <w:tc>
          <w:tcPr>
            <w:tcW w:w="851" w:type="dxa"/>
            <w:shd w:val="clear" w:color="auto" w:fill="D9D9D9" w:themeFill="background1" w:themeFillShade="D9"/>
            <w:hideMark/>
          </w:tcPr>
          <w:p w14:paraId="2F313382" w14:textId="79271E86" w:rsidR="00DD7063" w:rsidRPr="00343F01" w:rsidDel="00201166" w:rsidRDefault="00DD7063" w:rsidP="00D62BC5">
            <w:pPr>
              <w:spacing w:before="0" w:after="160"/>
              <w:jc w:val="left"/>
              <w:rPr>
                <w:del w:id="5261" w:author="Houyem Rais" w:date="2024-02-22T14:46:00Z"/>
                <w:rFonts w:eastAsia="Times New Roman" w:cstheme="minorHAnsi"/>
                <w:b/>
                <w:bCs/>
                <w:sz w:val="18"/>
                <w:szCs w:val="18"/>
              </w:rPr>
              <w:pPrChange w:id="5262" w:author="Houyem Rais" w:date="2024-02-22T14:49:00Z">
                <w:pPr>
                  <w:spacing w:before="0" w:after="0" w:line="240" w:lineRule="auto"/>
                  <w:ind w:left="-30"/>
                  <w:jc w:val="center"/>
                </w:pPr>
              </w:pPrChange>
            </w:pPr>
            <w:del w:id="5263" w:author="Houyem Rais" w:date="2024-02-22T14:46:00Z">
              <w:r w:rsidRPr="00343F01" w:rsidDel="00201166">
                <w:rPr>
                  <w:rFonts w:eastAsia="Times New Roman" w:cstheme="minorHAnsi"/>
                  <w:b/>
                  <w:bCs/>
                  <w:sz w:val="18"/>
                  <w:szCs w:val="18"/>
                </w:rPr>
                <w:delText>CAPEX en Million $</w:delText>
              </w:r>
            </w:del>
          </w:p>
        </w:tc>
        <w:tc>
          <w:tcPr>
            <w:tcW w:w="850" w:type="dxa"/>
            <w:shd w:val="clear" w:color="auto" w:fill="D9D9D9" w:themeFill="background1" w:themeFillShade="D9"/>
            <w:hideMark/>
          </w:tcPr>
          <w:p w14:paraId="0D91DC98" w14:textId="3F97BDFD" w:rsidR="00DD7063" w:rsidRPr="00343F01" w:rsidDel="00201166" w:rsidRDefault="00DD7063" w:rsidP="00D62BC5">
            <w:pPr>
              <w:spacing w:before="0" w:after="160"/>
              <w:jc w:val="left"/>
              <w:rPr>
                <w:del w:id="5264" w:author="Houyem Rais" w:date="2024-02-22T14:46:00Z"/>
                <w:rFonts w:eastAsia="Times New Roman" w:cstheme="minorHAnsi"/>
                <w:b/>
                <w:bCs/>
                <w:sz w:val="18"/>
                <w:szCs w:val="18"/>
              </w:rPr>
              <w:pPrChange w:id="5265" w:author="Houyem Rais" w:date="2024-02-22T14:49:00Z">
                <w:pPr>
                  <w:spacing w:before="0" w:after="0" w:line="240" w:lineRule="auto"/>
                  <w:ind w:left="-70" w:right="-76"/>
                  <w:jc w:val="center"/>
                </w:pPr>
              </w:pPrChange>
            </w:pPr>
            <w:del w:id="5266" w:author="Houyem Rais" w:date="2024-02-22T14:46:00Z">
              <w:r w:rsidRPr="00343F01" w:rsidDel="00201166">
                <w:rPr>
                  <w:rFonts w:eastAsia="Times New Roman" w:cstheme="minorHAnsi"/>
                  <w:b/>
                  <w:bCs/>
                  <w:sz w:val="18"/>
                  <w:szCs w:val="18"/>
                </w:rPr>
                <w:delText>Longueur en Km</w:delText>
              </w:r>
            </w:del>
          </w:p>
        </w:tc>
        <w:tc>
          <w:tcPr>
            <w:tcW w:w="1134" w:type="dxa"/>
            <w:shd w:val="clear" w:color="auto" w:fill="D9D9D9" w:themeFill="background1" w:themeFillShade="D9"/>
            <w:hideMark/>
          </w:tcPr>
          <w:p w14:paraId="2FC868F2" w14:textId="7B4A69AA" w:rsidR="00DD7063" w:rsidRPr="00343F01" w:rsidDel="00201166" w:rsidRDefault="00DD7063" w:rsidP="00D62BC5">
            <w:pPr>
              <w:spacing w:before="0" w:after="160"/>
              <w:jc w:val="left"/>
              <w:rPr>
                <w:del w:id="5267" w:author="Houyem Rais" w:date="2024-02-22T14:46:00Z"/>
                <w:rFonts w:eastAsia="Times New Roman" w:cstheme="minorHAnsi"/>
                <w:b/>
                <w:bCs/>
                <w:sz w:val="18"/>
                <w:szCs w:val="18"/>
              </w:rPr>
              <w:pPrChange w:id="5268" w:author="Houyem Rais" w:date="2024-02-22T14:49:00Z">
                <w:pPr>
                  <w:spacing w:before="0" w:after="0" w:line="240" w:lineRule="auto"/>
                  <w:jc w:val="center"/>
                </w:pPr>
              </w:pPrChange>
            </w:pPr>
            <w:del w:id="5269" w:author="Houyem Rais" w:date="2024-02-22T14:46:00Z">
              <w:r w:rsidRPr="00343F01" w:rsidDel="00201166">
                <w:rPr>
                  <w:rFonts w:eastAsia="Times New Roman" w:cstheme="minorHAnsi"/>
                  <w:b/>
                  <w:bCs/>
                  <w:sz w:val="18"/>
                  <w:szCs w:val="18"/>
                </w:rPr>
                <w:delText>Opérateur</w:delText>
              </w:r>
            </w:del>
          </w:p>
          <w:p w14:paraId="366EC875" w14:textId="70C48A6D" w:rsidR="00DD7063" w:rsidRPr="00343F01" w:rsidDel="00201166" w:rsidRDefault="00DD7063" w:rsidP="00D62BC5">
            <w:pPr>
              <w:spacing w:before="0" w:after="160"/>
              <w:jc w:val="left"/>
              <w:rPr>
                <w:del w:id="5270" w:author="Houyem Rais" w:date="2024-02-22T14:46:00Z"/>
                <w:rFonts w:eastAsia="Times New Roman" w:cstheme="minorHAnsi"/>
                <w:sz w:val="18"/>
                <w:szCs w:val="18"/>
              </w:rPr>
              <w:pPrChange w:id="5271" w:author="Houyem Rais" w:date="2024-02-22T14:49:00Z">
                <w:pPr>
                  <w:spacing w:before="0" w:after="0" w:line="240" w:lineRule="auto"/>
                </w:pPr>
              </w:pPrChange>
            </w:pPr>
          </w:p>
        </w:tc>
        <w:tc>
          <w:tcPr>
            <w:tcW w:w="1134" w:type="dxa"/>
            <w:shd w:val="clear" w:color="auto" w:fill="D9D9D9" w:themeFill="background1" w:themeFillShade="D9"/>
            <w:hideMark/>
          </w:tcPr>
          <w:p w14:paraId="530D015A" w14:textId="1991F89C" w:rsidR="00DD7063" w:rsidRPr="00343F01" w:rsidDel="00201166" w:rsidRDefault="00DD7063" w:rsidP="00D62BC5">
            <w:pPr>
              <w:spacing w:before="0" w:after="160"/>
              <w:jc w:val="left"/>
              <w:rPr>
                <w:del w:id="5272" w:author="Houyem Rais" w:date="2024-02-22T14:46:00Z"/>
                <w:rFonts w:eastAsia="Times New Roman" w:cstheme="minorHAnsi"/>
                <w:b/>
                <w:bCs/>
                <w:sz w:val="18"/>
                <w:szCs w:val="18"/>
              </w:rPr>
              <w:pPrChange w:id="5273" w:author="Houyem Rais" w:date="2024-02-22T14:49:00Z">
                <w:pPr>
                  <w:spacing w:before="0" w:after="0" w:line="240" w:lineRule="auto"/>
                  <w:ind w:left="-22"/>
                  <w:jc w:val="center"/>
                </w:pPr>
              </w:pPrChange>
            </w:pPr>
            <w:del w:id="5274" w:author="Houyem Rais" w:date="2024-02-22T14:46:00Z">
              <w:r w:rsidRPr="00343F01" w:rsidDel="00201166">
                <w:rPr>
                  <w:rFonts w:eastAsia="Times New Roman" w:cstheme="minorHAnsi"/>
                  <w:b/>
                  <w:bCs/>
                  <w:sz w:val="18"/>
                  <w:szCs w:val="18"/>
                </w:rPr>
                <w:delText>Principale source de revenus</w:delText>
              </w:r>
            </w:del>
          </w:p>
        </w:tc>
        <w:tc>
          <w:tcPr>
            <w:tcW w:w="992" w:type="dxa"/>
            <w:shd w:val="clear" w:color="auto" w:fill="D9D9D9" w:themeFill="background1" w:themeFillShade="D9"/>
            <w:hideMark/>
          </w:tcPr>
          <w:p w14:paraId="34F9B329" w14:textId="35CD51F4" w:rsidR="00DD7063" w:rsidRPr="00343F01" w:rsidDel="00201166" w:rsidRDefault="00DD7063" w:rsidP="00D62BC5">
            <w:pPr>
              <w:spacing w:before="0" w:after="160"/>
              <w:jc w:val="left"/>
              <w:rPr>
                <w:del w:id="5275" w:author="Houyem Rais" w:date="2024-02-22T14:46:00Z"/>
                <w:rFonts w:eastAsia="Times New Roman" w:cstheme="minorHAnsi"/>
                <w:b/>
                <w:bCs/>
                <w:sz w:val="18"/>
                <w:szCs w:val="18"/>
              </w:rPr>
              <w:pPrChange w:id="5276" w:author="Houyem Rais" w:date="2024-02-22T14:49:00Z">
                <w:pPr>
                  <w:spacing w:before="0" w:after="0" w:line="240" w:lineRule="auto"/>
                  <w:jc w:val="center"/>
                </w:pPr>
              </w:pPrChange>
            </w:pPr>
            <w:del w:id="5277" w:author="Houyem Rais" w:date="2024-02-22T14:46:00Z">
              <w:r w:rsidRPr="00343F01" w:rsidDel="00201166">
                <w:rPr>
                  <w:rFonts w:eastAsia="Times New Roman" w:cstheme="minorHAnsi"/>
                  <w:b/>
                  <w:bCs/>
                  <w:sz w:val="18"/>
                  <w:szCs w:val="18"/>
                </w:rPr>
                <w:delText>Soutien bilatéral</w:delText>
              </w:r>
            </w:del>
          </w:p>
        </w:tc>
        <w:tc>
          <w:tcPr>
            <w:tcW w:w="1132" w:type="dxa"/>
            <w:shd w:val="clear" w:color="auto" w:fill="D9D9D9" w:themeFill="background1" w:themeFillShade="D9"/>
            <w:hideMark/>
          </w:tcPr>
          <w:p w14:paraId="6A5B0116" w14:textId="14D30FB8" w:rsidR="00DD7063" w:rsidRPr="00343F01" w:rsidDel="00201166" w:rsidRDefault="00DD7063" w:rsidP="00D62BC5">
            <w:pPr>
              <w:spacing w:before="0" w:after="160"/>
              <w:jc w:val="left"/>
              <w:rPr>
                <w:del w:id="5278" w:author="Houyem Rais" w:date="2024-02-22T14:46:00Z"/>
                <w:rFonts w:eastAsia="Times New Roman" w:cstheme="minorHAnsi"/>
                <w:b/>
                <w:bCs/>
                <w:sz w:val="18"/>
                <w:szCs w:val="18"/>
              </w:rPr>
              <w:pPrChange w:id="5279" w:author="Houyem Rais" w:date="2024-02-22T14:49:00Z">
                <w:pPr>
                  <w:spacing w:before="0" w:after="0" w:line="240" w:lineRule="auto"/>
                  <w:jc w:val="center"/>
                </w:pPr>
              </w:pPrChange>
            </w:pPr>
            <w:del w:id="5280" w:author="Houyem Rais" w:date="2024-02-22T14:46:00Z">
              <w:r w:rsidRPr="00343F01" w:rsidDel="00201166">
                <w:rPr>
                  <w:rFonts w:eastAsia="Times New Roman" w:cstheme="minorHAnsi"/>
                  <w:b/>
                  <w:bCs/>
                  <w:sz w:val="18"/>
                  <w:szCs w:val="18"/>
                </w:rPr>
                <w:delText>Banques commerciales</w:delText>
              </w:r>
            </w:del>
          </w:p>
        </w:tc>
      </w:tr>
      <w:tr w:rsidR="00DD7063" w:rsidRPr="00343F01" w:rsidDel="00201166" w14:paraId="5D2D947E" w14:textId="6A5032F1">
        <w:trPr>
          <w:trHeight w:val="1756"/>
          <w:del w:id="5281" w:author="Houyem Rais" w:date="2024-02-22T14:46:00Z"/>
        </w:trPr>
        <w:tc>
          <w:tcPr>
            <w:tcW w:w="4673" w:type="dxa"/>
            <w:shd w:val="clear" w:color="auto" w:fill="FFFFFF" w:themeFill="background1"/>
            <w:hideMark/>
          </w:tcPr>
          <w:p w14:paraId="48BE3443" w14:textId="437F6E54" w:rsidR="00DD7063" w:rsidRPr="00057324" w:rsidDel="00201166" w:rsidRDefault="00DD7063" w:rsidP="00D62BC5">
            <w:pPr>
              <w:spacing w:before="0" w:after="160"/>
              <w:jc w:val="left"/>
              <w:rPr>
                <w:del w:id="5282" w:author="Houyem Rais" w:date="2024-02-22T14:46:00Z"/>
                <w:rFonts w:eastAsia="Times New Roman" w:cstheme="minorHAnsi"/>
                <w:color w:val="333333"/>
                <w:sz w:val="18"/>
                <w:szCs w:val="18"/>
                <w:lang w:val="en-GB"/>
                <w:rPrChange w:id="5283" w:author="Houyem Rais" w:date="2024-02-22T14:40:00Z">
                  <w:rPr>
                    <w:del w:id="5284" w:author="Houyem Rais" w:date="2024-02-22T14:46:00Z"/>
                    <w:rFonts w:eastAsia="Times New Roman" w:cstheme="minorHAnsi"/>
                    <w:color w:val="333333"/>
                    <w:sz w:val="18"/>
                    <w:szCs w:val="18"/>
                  </w:rPr>
                </w:rPrChange>
              </w:rPr>
              <w:pPrChange w:id="5285" w:author="Houyem Rais" w:date="2024-02-22T14:49:00Z">
                <w:pPr>
                  <w:spacing w:before="0" w:after="0" w:line="240" w:lineRule="auto"/>
                  <w:ind w:left="-37"/>
                </w:pPr>
              </w:pPrChange>
            </w:pPr>
            <w:del w:id="5286" w:author="Houyem Rais" w:date="2024-02-22T14:46:00Z">
              <w:r w:rsidRPr="00057324" w:rsidDel="00201166">
                <w:rPr>
                  <w:rFonts w:eastAsia="Times New Roman" w:cstheme="minorHAnsi"/>
                  <w:b/>
                  <w:bCs/>
                  <w:color w:val="000000"/>
                  <w:sz w:val="18"/>
                  <w:szCs w:val="18"/>
                  <w:lang w:val="en-GB"/>
                  <w:rPrChange w:id="5287" w:author="Houyem Rais" w:date="2024-02-22T14:40:00Z">
                    <w:rPr>
                      <w:rFonts w:eastAsia="Times New Roman" w:cstheme="minorHAnsi"/>
                      <w:b/>
                      <w:bCs/>
                      <w:color w:val="000000"/>
                      <w:sz w:val="18"/>
                      <w:szCs w:val="18"/>
                    </w:rPr>
                  </w:rPrChange>
                </w:rPr>
                <w:delText>Routes Ngong – Isinya et Kajiado - Imaroro - Kenya</w:delText>
              </w:r>
            </w:del>
          </w:p>
          <w:p w14:paraId="43E7CBB3" w14:textId="536348F6" w:rsidR="00DD7063" w:rsidRPr="00343F01" w:rsidDel="00201166" w:rsidRDefault="00DD7063" w:rsidP="00D62BC5">
            <w:pPr>
              <w:spacing w:before="0" w:after="160"/>
              <w:jc w:val="left"/>
              <w:rPr>
                <w:del w:id="5288" w:author="Houyem Rais" w:date="2024-02-22T14:46:00Z"/>
                <w:rFonts w:eastAsia="Times New Roman" w:cstheme="minorHAnsi"/>
                <w:color w:val="333333"/>
                <w:sz w:val="18"/>
                <w:szCs w:val="18"/>
              </w:rPr>
              <w:pPrChange w:id="5289" w:author="Houyem Rais" w:date="2024-02-22T14:49:00Z">
                <w:pPr>
                  <w:spacing w:before="0" w:after="0" w:line="240" w:lineRule="auto"/>
                  <w:ind w:left="-37"/>
                </w:pPr>
              </w:pPrChange>
            </w:pPr>
            <w:del w:id="5290" w:author="Houyem Rais" w:date="2024-02-22T14:46:00Z">
              <w:r w:rsidRPr="00343F01" w:rsidDel="00201166">
                <w:rPr>
                  <w:rFonts w:eastAsia="Times New Roman" w:cstheme="minorHAnsi"/>
                  <w:color w:val="333333"/>
                  <w:sz w:val="18"/>
                  <w:szCs w:val="18"/>
                </w:rPr>
                <w:delText xml:space="preserve">Le gouvernement du Kenya, par l'intermédiaire du ministère des Transports et de l'Infrastructure, représenté par l'Autorité nationale des autoroutes du Kenya (KeNHA), l'Autorité des routes rurales du Kenya (KeRRA) et l'Autorité des routes urbaines du Kenya (KURA) étant des sociétés d'État créées dans le cadre de la loi des Routes de la Kenya 2007, a identifié la nécessité de mettre aux normes goudronnées environ 2 000 km de routes. Ces routes sont destinées à soutenir les principaux secteurs de croissance de l’économie </w:delText>
              </w:r>
              <w:r w:rsidR="009E0D00" w:rsidDel="00201166">
                <w:rPr>
                  <w:rFonts w:eastAsia="Times New Roman" w:cstheme="minorHAnsi"/>
                  <w:color w:val="333333"/>
                  <w:sz w:val="18"/>
                  <w:szCs w:val="18"/>
                </w:rPr>
                <w:delText>k</w:delText>
              </w:r>
              <w:r w:rsidR="009E0D00" w:rsidRPr="00343F01" w:rsidDel="00201166">
                <w:rPr>
                  <w:rFonts w:eastAsia="Times New Roman" w:cstheme="minorHAnsi"/>
                  <w:color w:val="333333"/>
                  <w:sz w:val="18"/>
                  <w:szCs w:val="18"/>
                </w:rPr>
                <w:delText>enyane</w:delText>
              </w:r>
              <w:r w:rsidRPr="00343F01" w:rsidDel="00201166">
                <w:rPr>
                  <w:rFonts w:eastAsia="Times New Roman" w:cstheme="minorHAnsi"/>
                  <w:color w:val="333333"/>
                  <w:sz w:val="18"/>
                  <w:szCs w:val="18"/>
                </w:rPr>
                <w:delText>. Le lot 33 comprend un total de 91 km comprenant les routes suivantes ; Kajiado – Imaroro Ngong – Kiserian – Isinya.</w:delText>
              </w:r>
            </w:del>
          </w:p>
        </w:tc>
        <w:tc>
          <w:tcPr>
            <w:tcW w:w="992" w:type="dxa"/>
            <w:shd w:val="clear" w:color="auto" w:fill="FFFFFF" w:themeFill="background1"/>
            <w:hideMark/>
          </w:tcPr>
          <w:p w14:paraId="2E7E784E" w14:textId="59DFCC22" w:rsidR="00DD7063" w:rsidRPr="00343F01" w:rsidDel="00201166" w:rsidRDefault="00DD7063" w:rsidP="00D62BC5">
            <w:pPr>
              <w:spacing w:before="0" w:after="160"/>
              <w:jc w:val="left"/>
              <w:rPr>
                <w:del w:id="5291" w:author="Houyem Rais" w:date="2024-02-22T14:46:00Z"/>
                <w:rFonts w:eastAsia="Times New Roman" w:cstheme="minorHAnsi"/>
                <w:color w:val="333333"/>
                <w:sz w:val="18"/>
                <w:szCs w:val="18"/>
              </w:rPr>
              <w:pPrChange w:id="5292" w:author="Houyem Rais" w:date="2024-02-22T14:49:00Z">
                <w:pPr>
                  <w:spacing w:before="0" w:after="0" w:line="240" w:lineRule="auto"/>
                  <w:ind w:left="-46"/>
                  <w:jc w:val="center"/>
                </w:pPr>
              </w:pPrChange>
            </w:pPr>
            <w:del w:id="5293" w:author="Houyem Rais" w:date="2024-02-22T14:46:00Z">
              <w:r w:rsidRPr="00343F01" w:rsidDel="00201166">
                <w:rPr>
                  <w:rFonts w:eastAsia="Times New Roman" w:cstheme="minorHAnsi"/>
                  <w:color w:val="333333"/>
                  <w:sz w:val="18"/>
                  <w:szCs w:val="18"/>
                </w:rPr>
                <w:delText>2017</w:delText>
              </w:r>
            </w:del>
          </w:p>
        </w:tc>
        <w:tc>
          <w:tcPr>
            <w:tcW w:w="1276" w:type="dxa"/>
            <w:shd w:val="clear" w:color="auto" w:fill="FFFFFF" w:themeFill="background1"/>
            <w:hideMark/>
          </w:tcPr>
          <w:p w14:paraId="44DA1FDA" w14:textId="19ACF5E8" w:rsidR="00DD7063" w:rsidRPr="00343F01" w:rsidDel="00201166" w:rsidRDefault="00DD7063" w:rsidP="00D62BC5">
            <w:pPr>
              <w:spacing w:before="0" w:after="160"/>
              <w:jc w:val="left"/>
              <w:rPr>
                <w:del w:id="5294" w:author="Houyem Rais" w:date="2024-02-22T14:46:00Z"/>
                <w:rFonts w:eastAsia="Times New Roman" w:cstheme="minorHAnsi"/>
                <w:color w:val="333333"/>
                <w:sz w:val="18"/>
                <w:szCs w:val="18"/>
              </w:rPr>
              <w:pPrChange w:id="5295" w:author="Houyem Rais" w:date="2024-02-22T14:49:00Z">
                <w:pPr>
                  <w:spacing w:before="0" w:after="0" w:line="240" w:lineRule="auto"/>
                  <w:ind w:left="-23" w:right="-95"/>
                  <w:jc w:val="left"/>
                </w:pPr>
              </w:pPrChange>
            </w:pPr>
            <w:del w:id="5296" w:author="Houyem Rais" w:date="2024-02-22T14:46:00Z">
              <w:r w:rsidRPr="00343F01" w:rsidDel="00201166">
                <w:rPr>
                  <w:rFonts w:eastAsia="Times New Roman" w:cstheme="minorHAnsi"/>
                  <w:color w:val="000000"/>
                  <w:sz w:val="18"/>
                  <w:szCs w:val="18"/>
                </w:rPr>
                <w:delText>Construction, Réhabilitation, Exploitation et Transfert (BROT)</w:delText>
              </w:r>
            </w:del>
          </w:p>
        </w:tc>
        <w:tc>
          <w:tcPr>
            <w:tcW w:w="709" w:type="dxa"/>
            <w:shd w:val="clear" w:color="auto" w:fill="FFFFFF" w:themeFill="background1"/>
            <w:hideMark/>
          </w:tcPr>
          <w:p w14:paraId="7F04CE06" w14:textId="2BF8F990" w:rsidR="00DD7063" w:rsidRPr="00343F01" w:rsidDel="00201166" w:rsidRDefault="00DD7063" w:rsidP="00D62BC5">
            <w:pPr>
              <w:spacing w:before="0" w:after="160"/>
              <w:jc w:val="left"/>
              <w:rPr>
                <w:del w:id="5297" w:author="Houyem Rais" w:date="2024-02-22T14:46:00Z"/>
                <w:rFonts w:eastAsia="Times New Roman" w:cstheme="minorHAnsi"/>
                <w:color w:val="333333"/>
                <w:sz w:val="18"/>
                <w:szCs w:val="18"/>
              </w:rPr>
              <w:pPrChange w:id="5298" w:author="Houyem Rais" w:date="2024-02-22T14:49:00Z">
                <w:pPr>
                  <w:spacing w:before="0" w:after="0" w:line="240" w:lineRule="auto"/>
                  <w:jc w:val="center"/>
                </w:pPr>
              </w:pPrChange>
            </w:pPr>
            <w:del w:id="5299" w:author="Houyem Rais" w:date="2024-02-22T14:46:00Z">
              <w:r w:rsidRPr="00343F01" w:rsidDel="00201166">
                <w:rPr>
                  <w:rFonts w:eastAsia="Times New Roman" w:cstheme="minorHAnsi"/>
                  <w:color w:val="333333"/>
                  <w:sz w:val="18"/>
                  <w:szCs w:val="18"/>
                </w:rPr>
                <w:delText>10 ans</w:delText>
              </w:r>
            </w:del>
          </w:p>
        </w:tc>
        <w:tc>
          <w:tcPr>
            <w:tcW w:w="992" w:type="dxa"/>
            <w:shd w:val="clear" w:color="auto" w:fill="FFFFFF" w:themeFill="background1"/>
            <w:hideMark/>
          </w:tcPr>
          <w:p w14:paraId="7660C898" w14:textId="2F4D6B72" w:rsidR="00DD7063" w:rsidRPr="00343F01" w:rsidDel="00201166" w:rsidRDefault="00DD7063" w:rsidP="00D62BC5">
            <w:pPr>
              <w:spacing w:before="0" w:after="160"/>
              <w:jc w:val="left"/>
              <w:rPr>
                <w:del w:id="5300" w:author="Houyem Rais" w:date="2024-02-22T14:46:00Z"/>
                <w:rFonts w:eastAsia="Times New Roman" w:cstheme="minorHAnsi"/>
                <w:color w:val="333333"/>
                <w:sz w:val="18"/>
                <w:szCs w:val="18"/>
              </w:rPr>
              <w:pPrChange w:id="5301" w:author="Houyem Rais" w:date="2024-02-22T14:49:00Z">
                <w:pPr>
                  <w:spacing w:before="0" w:after="0" w:line="240" w:lineRule="auto"/>
                  <w:jc w:val="center"/>
                </w:pPr>
              </w:pPrChange>
            </w:pPr>
            <w:del w:id="5302" w:author="Houyem Rais" w:date="2024-02-22T14:46:00Z">
              <w:r w:rsidRPr="00343F01" w:rsidDel="00201166">
                <w:rPr>
                  <w:rFonts w:eastAsia="Times New Roman" w:cstheme="minorHAnsi"/>
                  <w:color w:val="333333"/>
                  <w:sz w:val="18"/>
                  <w:szCs w:val="18"/>
                </w:rPr>
                <w:delText>100</w:delText>
              </w:r>
            </w:del>
          </w:p>
        </w:tc>
        <w:tc>
          <w:tcPr>
            <w:tcW w:w="851" w:type="dxa"/>
            <w:shd w:val="clear" w:color="auto" w:fill="FFFFFF" w:themeFill="background1"/>
            <w:hideMark/>
          </w:tcPr>
          <w:p w14:paraId="79FC5857" w14:textId="060D72BD" w:rsidR="00DD7063" w:rsidRPr="00343F01" w:rsidDel="00201166" w:rsidRDefault="00DD7063" w:rsidP="00D62BC5">
            <w:pPr>
              <w:spacing w:before="0" w:after="160"/>
              <w:jc w:val="left"/>
              <w:rPr>
                <w:del w:id="5303" w:author="Houyem Rais" w:date="2024-02-22T14:46:00Z"/>
                <w:rFonts w:eastAsia="Times New Roman" w:cstheme="minorHAnsi"/>
                <w:color w:val="333333"/>
                <w:sz w:val="18"/>
                <w:szCs w:val="18"/>
              </w:rPr>
              <w:pPrChange w:id="5304" w:author="Houyem Rais" w:date="2024-02-22T14:49:00Z">
                <w:pPr>
                  <w:spacing w:before="0" w:after="0" w:line="240" w:lineRule="auto"/>
                  <w:jc w:val="center"/>
                </w:pPr>
              </w:pPrChange>
            </w:pPr>
            <w:del w:id="5305" w:author="Houyem Rais" w:date="2024-02-22T14:46:00Z">
              <w:r w:rsidRPr="00343F01" w:rsidDel="00201166">
                <w:rPr>
                  <w:rFonts w:eastAsia="Times New Roman" w:cstheme="minorHAnsi"/>
                  <w:color w:val="333333"/>
                  <w:sz w:val="18"/>
                  <w:szCs w:val="18"/>
                </w:rPr>
                <w:delText>96,9</w:delText>
              </w:r>
            </w:del>
          </w:p>
        </w:tc>
        <w:tc>
          <w:tcPr>
            <w:tcW w:w="850" w:type="dxa"/>
            <w:shd w:val="clear" w:color="auto" w:fill="FFFFFF" w:themeFill="background1"/>
            <w:hideMark/>
          </w:tcPr>
          <w:p w14:paraId="60D5FBD0" w14:textId="4C8175C8" w:rsidR="00DD7063" w:rsidRPr="00343F01" w:rsidDel="00201166" w:rsidRDefault="00DD7063" w:rsidP="00D62BC5">
            <w:pPr>
              <w:spacing w:before="0" w:after="160"/>
              <w:jc w:val="left"/>
              <w:rPr>
                <w:del w:id="5306" w:author="Houyem Rais" w:date="2024-02-22T14:46:00Z"/>
                <w:rFonts w:eastAsia="Times New Roman" w:cstheme="minorHAnsi"/>
                <w:color w:val="333333"/>
                <w:sz w:val="18"/>
                <w:szCs w:val="18"/>
              </w:rPr>
              <w:pPrChange w:id="5307" w:author="Houyem Rais" w:date="2024-02-22T14:49:00Z">
                <w:pPr>
                  <w:spacing w:before="0" w:after="0" w:line="240" w:lineRule="auto"/>
                  <w:ind w:left="-70" w:right="-76"/>
                  <w:jc w:val="center"/>
                </w:pPr>
              </w:pPrChange>
            </w:pPr>
            <w:del w:id="5308" w:author="Houyem Rais" w:date="2024-02-22T14:46:00Z">
              <w:r w:rsidRPr="00343F01" w:rsidDel="00201166">
                <w:rPr>
                  <w:rFonts w:eastAsia="Times New Roman" w:cstheme="minorHAnsi"/>
                  <w:color w:val="333333"/>
                  <w:sz w:val="18"/>
                  <w:szCs w:val="18"/>
                </w:rPr>
                <w:delText>91,5</w:delText>
              </w:r>
            </w:del>
          </w:p>
        </w:tc>
        <w:tc>
          <w:tcPr>
            <w:tcW w:w="1134" w:type="dxa"/>
            <w:shd w:val="clear" w:color="auto" w:fill="FFFFFF" w:themeFill="background1"/>
            <w:hideMark/>
          </w:tcPr>
          <w:p w14:paraId="0C2A3E4C" w14:textId="45E874E9" w:rsidR="00DD7063" w:rsidRPr="00343F01" w:rsidDel="00201166" w:rsidRDefault="00DD7063" w:rsidP="00D62BC5">
            <w:pPr>
              <w:spacing w:before="0" w:after="160"/>
              <w:jc w:val="left"/>
              <w:rPr>
                <w:del w:id="5309" w:author="Houyem Rais" w:date="2024-02-22T14:46:00Z"/>
                <w:rFonts w:eastAsia="Times New Roman" w:cstheme="minorHAnsi"/>
                <w:color w:val="333333"/>
                <w:sz w:val="18"/>
                <w:szCs w:val="18"/>
              </w:rPr>
              <w:pPrChange w:id="5310" w:author="Houyem Rais" w:date="2024-02-22T14:49:00Z">
                <w:pPr>
                  <w:spacing w:before="0" w:after="0" w:line="240" w:lineRule="auto"/>
                  <w:jc w:val="left"/>
                </w:pPr>
              </w:pPrChange>
            </w:pPr>
            <w:del w:id="5311" w:author="Houyem Rais" w:date="2024-02-22T14:46:00Z">
              <w:r w:rsidRPr="00343F01" w:rsidDel="00201166">
                <w:rPr>
                  <w:rFonts w:eastAsia="Times New Roman" w:cstheme="minorHAnsi"/>
                  <w:color w:val="333333"/>
                  <w:sz w:val="18"/>
                  <w:szCs w:val="18"/>
                </w:rPr>
                <w:delText>N / A</w:delText>
              </w:r>
            </w:del>
          </w:p>
        </w:tc>
        <w:tc>
          <w:tcPr>
            <w:tcW w:w="1134" w:type="dxa"/>
            <w:shd w:val="clear" w:color="auto" w:fill="FFFFFF" w:themeFill="background1"/>
            <w:hideMark/>
          </w:tcPr>
          <w:p w14:paraId="4BA49405" w14:textId="2053E7BD" w:rsidR="00DD7063" w:rsidRPr="00343F01" w:rsidDel="00201166" w:rsidRDefault="00DD7063" w:rsidP="00D62BC5">
            <w:pPr>
              <w:spacing w:before="0" w:after="160"/>
              <w:jc w:val="left"/>
              <w:rPr>
                <w:del w:id="5312" w:author="Houyem Rais" w:date="2024-02-22T14:46:00Z"/>
                <w:rFonts w:eastAsia="Times New Roman" w:cstheme="minorHAnsi"/>
                <w:color w:val="333333"/>
                <w:sz w:val="18"/>
                <w:szCs w:val="18"/>
              </w:rPr>
              <w:pPrChange w:id="5313" w:author="Houyem Rais" w:date="2024-02-22T14:49:00Z">
                <w:pPr>
                  <w:spacing w:before="0" w:after="0" w:line="240" w:lineRule="auto"/>
                  <w:ind w:left="-22"/>
                  <w:jc w:val="left"/>
                </w:pPr>
              </w:pPrChange>
            </w:pPr>
            <w:del w:id="5314" w:author="Houyem Rais" w:date="2024-02-22T14:46:00Z">
              <w:r w:rsidRPr="00343F01" w:rsidDel="00201166">
                <w:rPr>
                  <w:rFonts w:eastAsia="Times New Roman" w:cstheme="minorHAnsi"/>
                  <w:color w:val="333333"/>
                  <w:sz w:val="18"/>
                  <w:szCs w:val="18"/>
                </w:rPr>
                <w:delText>N/A</w:delText>
              </w:r>
            </w:del>
          </w:p>
        </w:tc>
        <w:tc>
          <w:tcPr>
            <w:tcW w:w="992" w:type="dxa"/>
            <w:shd w:val="clear" w:color="auto" w:fill="FFFFFF" w:themeFill="background1"/>
            <w:hideMark/>
          </w:tcPr>
          <w:p w14:paraId="03CF5651" w14:textId="3D5CA7FA" w:rsidR="00DD7063" w:rsidRPr="00343F01" w:rsidDel="00201166" w:rsidRDefault="00DD7063" w:rsidP="00D62BC5">
            <w:pPr>
              <w:spacing w:before="0" w:after="160"/>
              <w:jc w:val="left"/>
              <w:rPr>
                <w:del w:id="5315" w:author="Houyem Rais" w:date="2024-02-22T14:46:00Z"/>
                <w:rFonts w:eastAsia="Times New Roman" w:cstheme="minorHAnsi"/>
                <w:color w:val="333333"/>
                <w:sz w:val="18"/>
                <w:szCs w:val="18"/>
              </w:rPr>
              <w:pPrChange w:id="5316" w:author="Houyem Rais" w:date="2024-02-22T14:49:00Z">
                <w:pPr>
                  <w:spacing w:before="0" w:after="0" w:line="240" w:lineRule="auto"/>
                  <w:jc w:val="left"/>
                </w:pPr>
              </w:pPrChange>
            </w:pPr>
            <w:del w:id="5317" w:author="Houyem Rais" w:date="2024-02-22T14:46:00Z">
              <w:r w:rsidRPr="00343F01" w:rsidDel="00201166">
                <w:rPr>
                  <w:rFonts w:eastAsia="Times New Roman" w:cstheme="minorHAnsi"/>
                  <w:color w:val="333333"/>
                  <w:sz w:val="18"/>
                  <w:szCs w:val="18"/>
                </w:rPr>
                <w:delText>Non</w:delText>
              </w:r>
            </w:del>
          </w:p>
        </w:tc>
        <w:tc>
          <w:tcPr>
            <w:tcW w:w="1132" w:type="dxa"/>
            <w:shd w:val="clear" w:color="auto" w:fill="FFFFFF" w:themeFill="background1"/>
            <w:hideMark/>
          </w:tcPr>
          <w:p w14:paraId="442F1461" w14:textId="1F1E592F" w:rsidR="00DD7063" w:rsidRPr="00343F01" w:rsidDel="00201166" w:rsidRDefault="00DD7063" w:rsidP="00D62BC5">
            <w:pPr>
              <w:spacing w:before="0" w:after="160"/>
              <w:jc w:val="left"/>
              <w:rPr>
                <w:del w:id="5318" w:author="Houyem Rais" w:date="2024-02-22T14:46:00Z"/>
                <w:rFonts w:eastAsia="Times New Roman" w:cstheme="minorHAnsi"/>
                <w:color w:val="333333"/>
                <w:sz w:val="18"/>
                <w:szCs w:val="18"/>
              </w:rPr>
              <w:pPrChange w:id="5319" w:author="Houyem Rais" w:date="2024-02-22T14:49:00Z">
                <w:pPr>
                  <w:spacing w:before="0" w:after="0" w:line="240" w:lineRule="auto"/>
                  <w:jc w:val="left"/>
                </w:pPr>
              </w:pPrChange>
            </w:pPr>
            <w:del w:id="5320" w:author="Houyem Rais" w:date="2024-02-22T14:46:00Z">
              <w:r w:rsidRPr="00343F01" w:rsidDel="00201166">
                <w:rPr>
                  <w:rFonts w:eastAsia="Times New Roman" w:cstheme="minorHAnsi"/>
                  <w:color w:val="333333"/>
                  <w:sz w:val="18"/>
                  <w:szCs w:val="18"/>
                </w:rPr>
                <w:delText>KCB Kenya Limited, autres.</w:delText>
              </w:r>
            </w:del>
          </w:p>
        </w:tc>
      </w:tr>
      <w:tr w:rsidR="00DD7063" w:rsidRPr="00343F01" w:rsidDel="00201166" w14:paraId="372F6F7C" w14:textId="07DE1868">
        <w:trPr>
          <w:trHeight w:val="419"/>
          <w:del w:id="5321" w:author="Houyem Rais" w:date="2024-02-22T14:46:00Z"/>
        </w:trPr>
        <w:tc>
          <w:tcPr>
            <w:tcW w:w="4673" w:type="dxa"/>
            <w:shd w:val="clear" w:color="auto" w:fill="FFFFFF" w:themeFill="background1"/>
            <w:hideMark/>
          </w:tcPr>
          <w:p w14:paraId="38A69C03" w14:textId="41954FC5" w:rsidR="00DD7063" w:rsidRPr="00343F01" w:rsidDel="00201166" w:rsidRDefault="00DD7063" w:rsidP="00D62BC5">
            <w:pPr>
              <w:spacing w:before="0" w:after="160"/>
              <w:jc w:val="left"/>
              <w:rPr>
                <w:del w:id="5322" w:author="Houyem Rais" w:date="2024-02-22T14:46:00Z"/>
                <w:rFonts w:eastAsia="Times New Roman" w:cstheme="minorHAnsi"/>
                <w:color w:val="333333"/>
                <w:sz w:val="18"/>
                <w:szCs w:val="18"/>
              </w:rPr>
              <w:pPrChange w:id="5323" w:author="Houyem Rais" w:date="2024-02-22T14:49:00Z">
                <w:pPr>
                  <w:spacing w:before="0" w:after="0" w:line="240" w:lineRule="auto"/>
                  <w:ind w:left="-37"/>
                </w:pPr>
              </w:pPrChange>
            </w:pPr>
            <w:del w:id="5324" w:author="Houyem Rais" w:date="2024-02-22T14:46:00Z">
              <w:r w:rsidRPr="00343F01" w:rsidDel="00201166">
                <w:rPr>
                  <w:rFonts w:eastAsia="Times New Roman" w:cstheme="minorHAnsi"/>
                  <w:b/>
                  <w:bCs/>
                  <w:color w:val="000000"/>
                  <w:sz w:val="18"/>
                  <w:szCs w:val="18"/>
                </w:rPr>
                <w:delText>Route llasit-Njukini-Taveta – Kenya</w:delText>
              </w:r>
            </w:del>
          </w:p>
          <w:p w14:paraId="6ABBEAB1" w14:textId="6CF27F6B" w:rsidR="00DD7063" w:rsidRPr="00343F01" w:rsidDel="00201166" w:rsidRDefault="00DD7063" w:rsidP="00D62BC5">
            <w:pPr>
              <w:spacing w:before="0" w:after="160"/>
              <w:jc w:val="left"/>
              <w:rPr>
                <w:del w:id="5325" w:author="Houyem Rais" w:date="2024-02-22T14:46:00Z"/>
                <w:rFonts w:eastAsia="Times New Roman" w:cstheme="minorHAnsi"/>
                <w:color w:val="333333"/>
                <w:sz w:val="18"/>
                <w:szCs w:val="18"/>
              </w:rPr>
              <w:pPrChange w:id="5326" w:author="Houyem Rais" w:date="2024-02-22T14:49:00Z">
                <w:pPr>
                  <w:spacing w:before="0" w:after="0" w:line="240" w:lineRule="auto"/>
                  <w:ind w:left="-37"/>
                </w:pPr>
              </w:pPrChange>
            </w:pPr>
            <w:del w:id="5327" w:author="Houyem Rais" w:date="2024-02-22T14:46:00Z">
              <w:r w:rsidRPr="00343F01" w:rsidDel="00201166">
                <w:rPr>
                  <w:rFonts w:eastAsia="Times New Roman" w:cstheme="minorHAnsi"/>
                  <w:color w:val="333333"/>
                  <w:sz w:val="18"/>
                  <w:szCs w:val="18"/>
                </w:rPr>
                <w:delText>La longueur de la route proposée du projet est d'environ 66 km et traverse le sous-comté de Taveta. Son objectif principal est d'améliorer la circulation dans la région des comtés de Taita Taveta et Kajiado.</w:delText>
              </w:r>
            </w:del>
          </w:p>
        </w:tc>
        <w:tc>
          <w:tcPr>
            <w:tcW w:w="992" w:type="dxa"/>
            <w:shd w:val="clear" w:color="auto" w:fill="FFFFFF" w:themeFill="background1"/>
            <w:hideMark/>
          </w:tcPr>
          <w:p w14:paraId="46276CB4" w14:textId="14BF01CF" w:rsidR="00DD7063" w:rsidRPr="00343F01" w:rsidDel="00201166" w:rsidRDefault="00DD7063" w:rsidP="00D62BC5">
            <w:pPr>
              <w:spacing w:before="0" w:after="160"/>
              <w:jc w:val="left"/>
              <w:rPr>
                <w:del w:id="5328" w:author="Houyem Rais" w:date="2024-02-22T14:46:00Z"/>
                <w:rFonts w:eastAsia="Times New Roman" w:cstheme="minorHAnsi"/>
                <w:color w:val="000000"/>
                <w:sz w:val="18"/>
                <w:szCs w:val="18"/>
              </w:rPr>
              <w:pPrChange w:id="5329" w:author="Houyem Rais" w:date="2024-02-22T14:49:00Z">
                <w:pPr>
                  <w:spacing w:before="0" w:after="0" w:line="240" w:lineRule="auto"/>
                  <w:ind w:left="-46"/>
                  <w:jc w:val="center"/>
                </w:pPr>
              </w:pPrChange>
            </w:pPr>
            <w:del w:id="5330" w:author="Houyem Rais" w:date="2024-02-22T14:46:00Z">
              <w:r w:rsidRPr="00343F01" w:rsidDel="00201166">
                <w:rPr>
                  <w:rFonts w:eastAsia="Times New Roman" w:cstheme="minorHAnsi"/>
                  <w:color w:val="000000"/>
                  <w:sz w:val="18"/>
                  <w:szCs w:val="18"/>
                </w:rPr>
                <w:delText>2018</w:delText>
              </w:r>
            </w:del>
          </w:p>
        </w:tc>
        <w:tc>
          <w:tcPr>
            <w:tcW w:w="1276" w:type="dxa"/>
            <w:shd w:val="clear" w:color="auto" w:fill="FFFFFF" w:themeFill="background1"/>
            <w:hideMark/>
          </w:tcPr>
          <w:p w14:paraId="71821E83" w14:textId="083D8F49" w:rsidR="00DD7063" w:rsidRPr="00343F01" w:rsidDel="00201166" w:rsidRDefault="00DD7063" w:rsidP="00D62BC5">
            <w:pPr>
              <w:spacing w:before="0" w:after="160"/>
              <w:jc w:val="left"/>
              <w:rPr>
                <w:del w:id="5331" w:author="Houyem Rais" w:date="2024-02-22T14:46:00Z"/>
                <w:rFonts w:eastAsia="Times New Roman" w:cstheme="minorHAnsi"/>
                <w:color w:val="000000"/>
                <w:sz w:val="18"/>
                <w:szCs w:val="18"/>
              </w:rPr>
              <w:pPrChange w:id="5332" w:author="Houyem Rais" w:date="2024-02-22T14:49:00Z">
                <w:pPr>
                  <w:spacing w:before="0" w:after="0" w:line="240" w:lineRule="auto"/>
                  <w:jc w:val="left"/>
                </w:pPr>
              </w:pPrChange>
            </w:pPr>
            <w:del w:id="5333" w:author="Houyem Rais" w:date="2024-02-22T14:46:00Z">
              <w:r w:rsidRPr="00343F01" w:rsidDel="00201166">
                <w:rPr>
                  <w:rFonts w:eastAsia="Times New Roman" w:cstheme="minorHAnsi"/>
                  <w:color w:val="000000"/>
                  <w:sz w:val="18"/>
                  <w:szCs w:val="18"/>
                </w:rPr>
                <w:delText>Construction, Exploitation et Transfert (BOT)</w:delText>
              </w:r>
            </w:del>
          </w:p>
        </w:tc>
        <w:tc>
          <w:tcPr>
            <w:tcW w:w="709" w:type="dxa"/>
            <w:shd w:val="clear" w:color="auto" w:fill="FFFFFF" w:themeFill="background1"/>
            <w:hideMark/>
          </w:tcPr>
          <w:p w14:paraId="27D981BA" w14:textId="10708B7C" w:rsidR="00DD7063" w:rsidRPr="00343F01" w:rsidDel="00201166" w:rsidRDefault="00DD7063" w:rsidP="00D62BC5">
            <w:pPr>
              <w:spacing w:before="0" w:after="160"/>
              <w:jc w:val="left"/>
              <w:rPr>
                <w:del w:id="5334" w:author="Houyem Rais" w:date="2024-02-22T14:46:00Z"/>
                <w:rFonts w:eastAsia="Times New Roman" w:cstheme="minorHAnsi"/>
                <w:color w:val="000000"/>
                <w:sz w:val="18"/>
                <w:szCs w:val="18"/>
              </w:rPr>
              <w:pPrChange w:id="5335" w:author="Houyem Rais" w:date="2024-02-22T14:49:00Z">
                <w:pPr>
                  <w:spacing w:before="0" w:after="0" w:line="240" w:lineRule="auto"/>
                  <w:jc w:val="center"/>
                </w:pPr>
              </w:pPrChange>
            </w:pPr>
            <w:del w:id="5336" w:author="Houyem Rais" w:date="2024-02-22T14:46:00Z">
              <w:r w:rsidRPr="00343F01" w:rsidDel="00201166">
                <w:rPr>
                  <w:rFonts w:eastAsia="Times New Roman" w:cstheme="minorHAnsi"/>
                  <w:color w:val="333333"/>
                  <w:sz w:val="18"/>
                  <w:szCs w:val="18"/>
                </w:rPr>
                <w:delText>10 ans</w:delText>
              </w:r>
            </w:del>
          </w:p>
        </w:tc>
        <w:tc>
          <w:tcPr>
            <w:tcW w:w="992" w:type="dxa"/>
            <w:shd w:val="clear" w:color="auto" w:fill="FFFFFF" w:themeFill="background1"/>
            <w:hideMark/>
          </w:tcPr>
          <w:p w14:paraId="5E52730B" w14:textId="4FCDDE78" w:rsidR="00DD7063" w:rsidRPr="00343F01" w:rsidDel="00201166" w:rsidRDefault="00DD7063" w:rsidP="00D62BC5">
            <w:pPr>
              <w:spacing w:before="0" w:after="160"/>
              <w:jc w:val="left"/>
              <w:rPr>
                <w:del w:id="5337" w:author="Houyem Rais" w:date="2024-02-22T14:46:00Z"/>
                <w:rFonts w:eastAsia="Times New Roman" w:cstheme="minorHAnsi"/>
                <w:color w:val="000000"/>
                <w:sz w:val="18"/>
                <w:szCs w:val="18"/>
              </w:rPr>
              <w:pPrChange w:id="5338" w:author="Houyem Rais" w:date="2024-02-22T14:49:00Z">
                <w:pPr>
                  <w:spacing w:before="0" w:after="0" w:line="240" w:lineRule="auto"/>
                  <w:jc w:val="center"/>
                </w:pPr>
              </w:pPrChange>
            </w:pPr>
            <w:del w:id="5339" w:author="Houyem Rais" w:date="2024-02-22T14:46:00Z">
              <w:r w:rsidRPr="00343F01" w:rsidDel="00201166">
                <w:rPr>
                  <w:rFonts w:eastAsia="Times New Roman" w:cstheme="minorHAnsi"/>
                  <w:color w:val="000000"/>
                  <w:sz w:val="18"/>
                  <w:szCs w:val="18"/>
                </w:rPr>
                <w:delText>100</w:delText>
              </w:r>
            </w:del>
          </w:p>
        </w:tc>
        <w:tc>
          <w:tcPr>
            <w:tcW w:w="851" w:type="dxa"/>
            <w:shd w:val="clear" w:color="auto" w:fill="FFFFFF" w:themeFill="background1"/>
            <w:hideMark/>
          </w:tcPr>
          <w:p w14:paraId="1C1448DC" w14:textId="52388ED2" w:rsidR="00DD7063" w:rsidRPr="00343F01" w:rsidDel="00201166" w:rsidRDefault="00DD7063" w:rsidP="00D62BC5">
            <w:pPr>
              <w:spacing w:before="0" w:after="160"/>
              <w:jc w:val="left"/>
              <w:rPr>
                <w:del w:id="5340" w:author="Houyem Rais" w:date="2024-02-22T14:46:00Z"/>
                <w:rFonts w:eastAsia="Times New Roman" w:cstheme="minorHAnsi"/>
                <w:color w:val="000000"/>
                <w:sz w:val="18"/>
                <w:szCs w:val="18"/>
              </w:rPr>
              <w:pPrChange w:id="5341" w:author="Houyem Rais" w:date="2024-02-22T14:49:00Z">
                <w:pPr>
                  <w:spacing w:before="0" w:after="0" w:line="240" w:lineRule="auto"/>
                  <w:jc w:val="center"/>
                </w:pPr>
              </w:pPrChange>
            </w:pPr>
            <w:del w:id="5342" w:author="Houyem Rais" w:date="2024-02-22T14:46:00Z">
              <w:r w:rsidRPr="00343F01" w:rsidDel="00201166">
                <w:rPr>
                  <w:rFonts w:eastAsia="Times New Roman" w:cstheme="minorHAnsi"/>
                  <w:color w:val="000000"/>
                  <w:sz w:val="18"/>
                  <w:szCs w:val="18"/>
                </w:rPr>
                <w:delText>66</w:delText>
              </w:r>
            </w:del>
          </w:p>
        </w:tc>
        <w:tc>
          <w:tcPr>
            <w:tcW w:w="850" w:type="dxa"/>
            <w:shd w:val="clear" w:color="auto" w:fill="FFFFFF" w:themeFill="background1"/>
            <w:hideMark/>
          </w:tcPr>
          <w:p w14:paraId="513BEDEC" w14:textId="50E83C66" w:rsidR="00DD7063" w:rsidRPr="00343F01" w:rsidDel="00201166" w:rsidRDefault="00DD7063" w:rsidP="00D62BC5">
            <w:pPr>
              <w:spacing w:before="0" w:after="160"/>
              <w:jc w:val="left"/>
              <w:rPr>
                <w:del w:id="5343" w:author="Houyem Rais" w:date="2024-02-22T14:46:00Z"/>
                <w:rFonts w:eastAsia="Times New Roman" w:cstheme="minorHAnsi"/>
                <w:color w:val="000000"/>
                <w:sz w:val="18"/>
                <w:szCs w:val="18"/>
              </w:rPr>
              <w:pPrChange w:id="5344" w:author="Houyem Rais" w:date="2024-02-22T14:49:00Z">
                <w:pPr>
                  <w:spacing w:before="0" w:after="0" w:line="240" w:lineRule="auto"/>
                  <w:ind w:left="-70" w:right="-76"/>
                  <w:jc w:val="center"/>
                </w:pPr>
              </w:pPrChange>
            </w:pPr>
            <w:del w:id="5345" w:author="Houyem Rais" w:date="2024-02-22T14:46:00Z">
              <w:r w:rsidRPr="00343F01" w:rsidDel="00201166">
                <w:rPr>
                  <w:rFonts w:eastAsia="Times New Roman" w:cstheme="minorHAnsi"/>
                  <w:color w:val="000000"/>
                  <w:sz w:val="18"/>
                  <w:szCs w:val="18"/>
                </w:rPr>
                <w:delText>67</w:delText>
              </w:r>
            </w:del>
          </w:p>
        </w:tc>
        <w:tc>
          <w:tcPr>
            <w:tcW w:w="1134" w:type="dxa"/>
            <w:shd w:val="clear" w:color="auto" w:fill="FFFFFF" w:themeFill="background1"/>
            <w:hideMark/>
          </w:tcPr>
          <w:p w14:paraId="032353F3" w14:textId="61E2842B" w:rsidR="00DD7063" w:rsidRPr="00343F01" w:rsidDel="00201166" w:rsidRDefault="00DD7063" w:rsidP="00D62BC5">
            <w:pPr>
              <w:spacing w:before="0" w:after="160"/>
              <w:jc w:val="left"/>
              <w:rPr>
                <w:del w:id="5346" w:author="Houyem Rais" w:date="2024-02-22T14:46:00Z"/>
                <w:rFonts w:eastAsia="Times New Roman" w:cstheme="minorHAnsi"/>
                <w:color w:val="000000"/>
                <w:sz w:val="18"/>
                <w:szCs w:val="18"/>
              </w:rPr>
              <w:pPrChange w:id="5347" w:author="Houyem Rais" w:date="2024-02-22T14:49:00Z">
                <w:pPr>
                  <w:spacing w:before="0" w:after="0" w:line="240" w:lineRule="auto"/>
                  <w:jc w:val="left"/>
                </w:pPr>
              </w:pPrChange>
            </w:pPr>
            <w:del w:id="5348" w:author="Houyem Rais" w:date="2024-02-22T14:46:00Z">
              <w:r w:rsidRPr="00343F01" w:rsidDel="00201166">
                <w:rPr>
                  <w:rFonts w:eastAsia="Times New Roman" w:cstheme="minorHAnsi"/>
                  <w:color w:val="000000"/>
                  <w:sz w:val="18"/>
                  <w:szCs w:val="18"/>
                </w:rPr>
                <w:delText>PowerChina International (Non disponible / 100%)</w:delText>
              </w:r>
            </w:del>
          </w:p>
        </w:tc>
        <w:tc>
          <w:tcPr>
            <w:tcW w:w="1134" w:type="dxa"/>
            <w:shd w:val="clear" w:color="auto" w:fill="FFFFFF" w:themeFill="background1"/>
            <w:hideMark/>
          </w:tcPr>
          <w:p w14:paraId="7D584340" w14:textId="1799E97A" w:rsidR="00DD7063" w:rsidRPr="00343F01" w:rsidDel="00201166" w:rsidRDefault="00DD7063" w:rsidP="00D62BC5">
            <w:pPr>
              <w:spacing w:before="0" w:after="160"/>
              <w:jc w:val="left"/>
              <w:rPr>
                <w:del w:id="5349" w:author="Houyem Rais" w:date="2024-02-22T14:46:00Z"/>
                <w:rFonts w:eastAsia="Times New Roman" w:cstheme="minorHAnsi"/>
                <w:color w:val="000000"/>
                <w:sz w:val="18"/>
                <w:szCs w:val="18"/>
              </w:rPr>
              <w:pPrChange w:id="5350" w:author="Houyem Rais" w:date="2024-02-22T14:49:00Z">
                <w:pPr>
                  <w:spacing w:before="0" w:after="0" w:line="240" w:lineRule="auto"/>
                  <w:ind w:left="-22"/>
                  <w:jc w:val="left"/>
                </w:pPr>
              </w:pPrChange>
            </w:pPr>
            <w:del w:id="5351" w:author="Houyem Rais" w:date="2024-02-22T14:46:00Z">
              <w:r w:rsidRPr="00343F01" w:rsidDel="00201166">
                <w:rPr>
                  <w:rFonts w:eastAsia="Times New Roman" w:cstheme="minorHAnsi"/>
                  <w:color w:val="000000"/>
                  <w:sz w:val="18"/>
                  <w:szCs w:val="18"/>
                </w:rPr>
                <w:delText xml:space="preserve">Paiement(s) de disponibilité du </w:delText>
              </w:r>
              <w:r w:rsidR="00A66545" w:rsidDel="00201166">
                <w:rPr>
                  <w:rFonts w:eastAsia="Times New Roman" w:cstheme="minorHAnsi"/>
                  <w:color w:val="000000"/>
                  <w:sz w:val="18"/>
                  <w:szCs w:val="18"/>
                </w:rPr>
                <w:delText>secteur public</w:delText>
              </w:r>
            </w:del>
          </w:p>
        </w:tc>
        <w:tc>
          <w:tcPr>
            <w:tcW w:w="992" w:type="dxa"/>
            <w:shd w:val="clear" w:color="auto" w:fill="FFFFFF" w:themeFill="background1"/>
            <w:hideMark/>
          </w:tcPr>
          <w:p w14:paraId="3E18F460" w14:textId="12B03410" w:rsidR="00DD7063" w:rsidRPr="00343F01" w:rsidDel="00201166" w:rsidRDefault="00DD7063" w:rsidP="00D62BC5">
            <w:pPr>
              <w:spacing w:before="0" w:after="160"/>
              <w:jc w:val="left"/>
              <w:rPr>
                <w:del w:id="5352" w:author="Houyem Rais" w:date="2024-02-22T14:46:00Z"/>
                <w:rFonts w:eastAsia="Times New Roman" w:cstheme="minorHAnsi"/>
                <w:color w:val="000000"/>
                <w:sz w:val="18"/>
                <w:szCs w:val="18"/>
              </w:rPr>
              <w:pPrChange w:id="5353" w:author="Houyem Rais" w:date="2024-02-22T14:49:00Z">
                <w:pPr>
                  <w:spacing w:before="0" w:after="0" w:line="240" w:lineRule="auto"/>
                  <w:jc w:val="left"/>
                </w:pPr>
              </w:pPrChange>
            </w:pPr>
            <w:del w:id="5354" w:author="Houyem Rais" w:date="2024-02-22T14:46:00Z">
              <w:r w:rsidRPr="00343F01" w:rsidDel="00201166">
                <w:rPr>
                  <w:rFonts w:eastAsia="Times New Roman" w:cstheme="minorHAnsi"/>
                  <w:color w:val="000000"/>
                  <w:sz w:val="18"/>
                  <w:szCs w:val="18"/>
                </w:rPr>
                <w:delText>Pas disponible</w:delText>
              </w:r>
            </w:del>
          </w:p>
        </w:tc>
        <w:tc>
          <w:tcPr>
            <w:tcW w:w="1132" w:type="dxa"/>
            <w:shd w:val="clear" w:color="auto" w:fill="FFFFFF" w:themeFill="background1"/>
            <w:hideMark/>
          </w:tcPr>
          <w:p w14:paraId="5E63D6AC" w14:textId="3E095A68" w:rsidR="00DD7063" w:rsidRPr="00343F01" w:rsidDel="00201166" w:rsidRDefault="00DD7063" w:rsidP="00D62BC5">
            <w:pPr>
              <w:spacing w:before="0" w:after="160"/>
              <w:jc w:val="left"/>
              <w:rPr>
                <w:del w:id="5355" w:author="Houyem Rais" w:date="2024-02-22T14:46:00Z"/>
                <w:rFonts w:eastAsia="Times New Roman" w:cstheme="minorHAnsi"/>
                <w:color w:val="000000"/>
                <w:sz w:val="18"/>
                <w:szCs w:val="18"/>
              </w:rPr>
              <w:pPrChange w:id="5356" w:author="Houyem Rais" w:date="2024-02-22T14:49:00Z">
                <w:pPr>
                  <w:spacing w:before="0" w:after="0" w:line="240" w:lineRule="auto"/>
                  <w:jc w:val="left"/>
                </w:pPr>
              </w:pPrChange>
            </w:pPr>
            <w:del w:id="5357" w:author="Houyem Rais" w:date="2024-02-22T14:46:00Z">
              <w:r w:rsidRPr="00343F01" w:rsidDel="00201166">
                <w:rPr>
                  <w:rFonts w:eastAsia="Times New Roman" w:cstheme="minorHAnsi"/>
                  <w:color w:val="000000"/>
                  <w:sz w:val="18"/>
                  <w:szCs w:val="18"/>
                </w:rPr>
                <w:delText>Standard Bank</w:delText>
              </w:r>
            </w:del>
          </w:p>
        </w:tc>
      </w:tr>
      <w:tr w:rsidR="00DD7063" w:rsidRPr="00343F01" w:rsidDel="00201166" w14:paraId="4B0B5D26" w14:textId="16400159">
        <w:trPr>
          <w:trHeight w:val="290"/>
          <w:del w:id="5358" w:author="Houyem Rais" w:date="2024-02-22T14:46:00Z"/>
        </w:trPr>
        <w:tc>
          <w:tcPr>
            <w:tcW w:w="4673" w:type="dxa"/>
            <w:shd w:val="clear" w:color="auto" w:fill="FFFFFF" w:themeFill="background1"/>
            <w:hideMark/>
          </w:tcPr>
          <w:p w14:paraId="31D4AA36" w14:textId="1C2A92EB" w:rsidR="00DD7063" w:rsidRPr="00343F01" w:rsidDel="00201166" w:rsidRDefault="00DD7063" w:rsidP="00D62BC5">
            <w:pPr>
              <w:spacing w:before="0" w:after="160"/>
              <w:jc w:val="left"/>
              <w:rPr>
                <w:del w:id="5359" w:author="Houyem Rais" w:date="2024-02-22T14:46:00Z"/>
                <w:rFonts w:eastAsia="Times New Roman" w:cstheme="minorHAnsi"/>
                <w:color w:val="000000"/>
                <w:sz w:val="18"/>
                <w:szCs w:val="18"/>
              </w:rPr>
              <w:pPrChange w:id="5360" w:author="Houyem Rais" w:date="2024-02-22T14:49:00Z">
                <w:pPr>
                  <w:spacing w:before="0" w:after="0" w:line="240" w:lineRule="auto"/>
                  <w:ind w:left="-37"/>
                </w:pPr>
              </w:pPrChange>
            </w:pPr>
            <w:del w:id="5361" w:author="Houyem Rais" w:date="2024-02-22T14:46:00Z">
              <w:r w:rsidRPr="00343F01" w:rsidDel="00201166">
                <w:rPr>
                  <w:rFonts w:eastAsia="Times New Roman" w:cstheme="minorHAnsi"/>
                  <w:b/>
                  <w:bCs/>
                  <w:color w:val="000000"/>
                  <w:sz w:val="18"/>
                  <w:szCs w:val="18"/>
                </w:rPr>
                <w:delText>Routes Modogashe-Habaswein-Samatar et Rhamu-Mandera - Kenya</w:delText>
              </w:r>
              <w:r w:rsidRPr="00343F01" w:rsidDel="00201166">
                <w:rPr>
                  <w:rFonts w:eastAsia="Times New Roman" w:cstheme="minorHAnsi"/>
                  <w:color w:val="000000"/>
                  <w:sz w:val="18"/>
                  <w:szCs w:val="18"/>
                </w:rPr>
                <w:delText xml:space="preserve"> </w:delText>
              </w:r>
            </w:del>
          </w:p>
          <w:p w14:paraId="46929C01" w14:textId="4EC299A5" w:rsidR="00DD7063" w:rsidRPr="00343F01" w:rsidDel="00201166" w:rsidRDefault="00DD7063" w:rsidP="00D62BC5">
            <w:pPr>
              <w:spacing w:before="0" w:after="160"/>
              <w:jc w:val="left"/>
              <w:rPr>
                <w:del w:id="5362" w:author="Houyem Rais" w:date="2024-02-22T14:46:00Z"/>
                <w:rFonts w:eastAsia="Times New Roman" w:cstheme="minorHAnsi"/>
                <w:color w:val="000000"/>
                <w:sz w:val="18"/>
                <w:szCs w:val="18"/>
              </w:rPr>
              <w:pPrChange w:id="5363" w:author="Houyem Rais" w:date="2024-02-22T14:49:00Z">
                <w:pPr>
                  <w:spacing w:before="0" w:after="0" w:line="240" w:lineRule="auto"/>
                  <w:ind w:left="-37"/>
                </w:pPr>
              </w:pPrChange>
            </w:pPr>
            <w:del w:id="5364" w:author="Houyem Rais" w:date="2024-02-22T14:46:00Z">
              <w:r w:rsidRPr="00343F01" w:rsidDel="00201166">
                <w:rPr>
                  <w:rFonts w:eastAsia="Times New Roman" w:cstheme="minorHAnsi"/>
                  <w:color w:val="000000"/>
                  <w:sz w:val="18"/>
                  <w:szCs w:val="18"/>
                </w:rPr>
                <w:delText>Le projet de route proposé par l'Autorité nationale des autoroutes du Kenya (KeNHA) fait partie du LOT 3 - projet de route d'annuité au Kenya dans le cadre du partenariat public-privé (PPP), qui implique la construction de la route de classe A de 68 km de la ville de Modogashe à travers la ville de Habasweini jusqu'à Samatar et la route Mandera-Rhamu de 75 km. Une fois achevées, les deux routes conduiront à l'ouverture de la partie nord-est du Kenya. Le projet créera un lien entre Garissa et Isiolo Wajir. Une fois achevée, la route reliera également le comté de Mandera et servira de porte d'entrée vers l'Éthiopie, ce qui améliorera le réseau de transport et la croissance des entreprises dans le nord-est et le commerce transfrontalier pour la région de la Corne de l'Afrique. Les principaux centres commerciaux le long de la route sont respectivement Modogashe et Habasweini pour les routes Rhamu et Mandera.</w:delText>
              </w:r>
            </w:del>
          </w:p>
          <w:p w14:paraId="0177A9A9" w14:textId="1A8D2E2E" w:rsidR="00DD7063" w:rsidRPr="00343F01" w:rsidDel="00201166" w:rsidRDefault="00DD7063" w:rsidP="00D62BC5">
            <w:pPr>
              <w:spacing w:before="0" w:after="160"/>
              <w:jc w:val="left"/>
              <w:rPr>
                <w:del w:id="5365" w:author="Houyem Rais" w:date="2024-02-22T14:46:00Z"/>
                <w:rFonts w:eastAsia="Times New Roman" w:cstheme="minorHAnsi"/>
                <w:color w:val="000000"/>
                <w:sz w:val="18"/>
                <w:szCs w:val="18"/>
              </w:rPr>
              <w:pPrChange w:id="5366" w:author="Houyem Rais" w:date="2024-02-22T14:49:00Z">
                <w:pPr>
                  <w:spacing w:before="0" w:after="0" w:line="240" w:lineRule="auto"/>
                  <w:ind w:left="-37"/>
                </w:pPr>
              </w:pPrChange>
            </w:pPr>
          </w:p>
        </w:tc>
        <w:tc>
          <w:tcPr>
            <w:tcW w:w="992" w:type="dxa"/>
            <w:shd w:val="clear" w:color="auto" w:fill="FFFFFF" w:themeFill="background1"/>
            <w:hideMark/>
          </w:tcPr>
          <w:p w14:paraId="66B45CF5" w14:textId="3ECB0209" w:rsidR="00DD7063" w:rsidRPr="00343F01" w:rsidDel="00201166" w:rsidRDefault="00DD7063" w:rsidP="00D62BC5">
            <w:pPr>
              <w:spacing w:before="0" w:after="160"/>
              <w:jc w:val="left"/>
              <w:rPr>
                <w:del w:id="5367" w:author="Houyem Rais" w:date="2024-02-22T14:46:00Z"/>
                <w:rFonts w:eastAsia="Times New Roman" w:cstheme="minorHAnsi"/>
                <w:color w:val="000000"/>
                <w:sz w:val="18"/>
                <w:szCs w:val="18"/>
              </w:rPr>
              <w:pPrChange w:id="5368" w:author="Houyem Rais" w:date="2024-02-22T14:49:00Z">
                <w:pPr>
                  <w:spacing w:before="0" w:after="0" w:line="240" w:lineRule="auto"/>
                  <w:ind w:left="-46"/>
                  <w:jc w:val="center"/>
                </w:pPr>
              </w:pPrChange>
            </w:pPr>
            <w:del w:id="5369" w:author="Houyem Rais" w:date="2024-02-22T14:46:00Z">
              <w:r w:rsidRPr="00343F01" w:rsidDel="00201166">
                <w:rPr>
                  <w:rFonts w:eastAsia="Times New Roman" w:cstheme="minorHAnsi"/>
                  <w:color w:val="000000"/>
                  <w:sz w:val="18"/>
                  <w:szCs w:val="18"/>
                </w:rPr>
                <w:delText>2018</w:delText>
              </w:r>
            </w:del>
          </w:p>
        </w:tc>
        <w:tc>
          <w:tcPr>
            <w:tcW w:w="1276" w:type="dxa"/>
            <w:shd w:val="clear" w:color="auto" w:fill="FFFFFF" w:themeFill="background1"/>
            <w:hideMark/>
          </w:tcPr>
          <w:p w14:paraId="305F156C" w14:textId="3337A48C" w:rsidR="00DD7063" w:rsidRPr="00343F01" w:rsidDel="00201166" w:rsidRDefault="00DD7063" w:rsidP="00D62BC5">
            <w:pPr>
              <w:spacing w:before="0" w:after="160"/>
              <w:jc w:val="left"/>
              <w:rPr>
                <w:del w:id="5370" w:author="Houyem Rais" w:date="2024-02-22T14:46:00Z"/>
                <w:rFonts w:eastAsia="Times New Roman" w:cstheme="minorHAnsi"/>
                <w:color w:val="000000"/>
                <w:sz w:val="18"/>
                <w:szCs w:val="18"/>
              </w:rPr>
              <w:pPrChange w:id="5371" w:author="Houyem Rais" w:date="2024-02-22T14:49:00Z">
                <w:pPr>
                  <w:spacing w:before="0" w:after="0" w:line="240" w:lineRule="auto"/>
                  <w:jc w:val="left"/>
                </w:pPr>
              </w:pPrChange>
            </w:pPr>
            <w:del w:id="5372" w:author="Houyem Rais" w:date="2024-02-22T14:46:00Z">
              <w:r w:rsidRPr="00343F01" w:rsidDel="00201166">
                <w:rPr>
                  <w:rFonts w:eastAsia="Times New Roman" w:cstheme="minorHAnsi"/>
                  <w:color w:val="000000"/>
                  <w:sz w:val="18"/>
                  <w:szCs w:val="18"/>
                </w:rPr>
                <w:delText>Construction, Exploitation et Transfert (BOT)</w:delText>
              </w:r>
            </w:del>
          </w:p>
        </w:tc>
        <w:tc>
          <w:tcPr>
            <w:tcW w:w="709" w:type="dxa"/>
            <w:shd w:val="clear" w:color="auto" w:fill="FFFFFF" w:themeFill="background1"/>
            <w:hideMark/>
          </w:tcPr>
          <w:p w14:paraId="4AC59D2F" w14:textId="227C8EE6" w:rsidR="00DD7063" w:rsidRPr="00343F01" w:rsidDel="00201166" w:rsidRDefault="00DD7063" w:rsidP="00D62BC5">
            <w:pPr>
              <w:spacing w:before="0" w:after="160"/>
              <w:jc w:val="left"/>
              <w:rPr>
                <w:del w:id="5373" w:author="Houyem Rais" w:date="2024-02-22T14:46:00Z"/>
                <w:rFonts w:eastAsia="Times New Roman" w:cstheme="minorHAnsi"/>
                <w:color w:val="000000"/>
                <w:sz w:val="18"/>
                <w:szCs w:val="18"/>
              </w:rPr>
              <w:pPrChange w:id="5374" w:author="Houyem Rais" w:date="2024-02-22T14:49:00Z">
                <w:pPr>
                  <w:spacing w:before="0" w:after="0" w:line="240" w:lineRule="auto"/>
                  <w:jc w:val="center"/>
                </w:pPr>
              </w:pPrChange>
            </w:pPr>
            <w:del w:id="5375" w:author="Houyem Rais" w:date="2024-02-22T14:46:00Z">
              <w:r w:rsidRPr="00343F01" w:rsidDel="00201166">
                <w:rPr>
                  <w:rFonts w:eastAsia="Times New Roman" w:cstheme="minorHAnsi"/>
                  <w:color w:val="333333"/>
                  <w:sz w:val="18"/>
                  <w:szCs w:val="18"/>
                </w:rPr>
                <w:delText>10 ans</w:delText>
              </w:r>
            </w:del>
          </w:p>
        </w:tc>
        <w:tc>
          <w:tcPr>
            <w:tcW w:w="992" w:type="dxa"/>
            <w:shd w:val="clear" w:color="auto" w:fill="FFFFFF" w:themeFill="background1"/>
            <w:hideMark/>
          </w:tcPr>
          <w:p w14:paraId="1A2C02D2" w14:textId="7AE5AB84" w:rsidR="00DD7063" w:rsidRPr="00343F01" w:rsidDel="00201166" w:rsidRDefault="00DD7063" w:rsidP="00D62BC5">
            <w:pPr>
              <w:spacing w:before="0" w:after="160"/>
              <w:jc w:val="left"/>
              <w:rPr>
                <w:del w:id="5376" w:author="Houyem Rais" w:date="2024-02-22T14:46:00Z"/>
                <w:rFonts w:eastAsia="Times New Roman" w:cstheme="minorHAnsi"/>
                <w:color w:val="000000"/>
                <w:sz w:val="18"/>
                <w:szCs w:val="18"/>
              </w:rPr>
              <w:pPrChange w:id="5377" w:author="Houyem Rais" w:date="2024-02-22T14:49:00Z">
                <w:pPr>
                  <w:spacing w:before="0" w:after="0" w:line="240" w:lineRule="auto"/>
                  <w:jc w:val="center"/>
                </w:pPr>
              </w:pPrChange>
            </w:pPr>
            <w:del w:id="5378" w:author="Houyem Rais" w:date="2024-02-22T14:46:00Z">
              <w:r w:rsidRPr="00343F01" w:rsidDel="00201166">
                <w:rPr>
                  <w:rFonts w:eastAsia="Times New Roman" w:cstheme="minorHAnsi"/>
                  <w:color w:val="000000"/>
                  <w:sz w:val="18"/>
                  <w:szCs w:val="18"/>
                </w:rPr>
                <w:delText>100</w:delText>
              </w:r>
            </w:del>
          </w:p>
        </w:tc>
        <w:tc>
          <w:tcPr>
            <w:tcW w:w="851" w:type="dxa"/>
            <w:shd w:val="clear" w:color="auto" w:fill="FFFFFF" w:themeFill="background1"/>
            <w:hideMark/>
          </w:tcPr>
          <w:p w14:paraId="2574F79A" w14:textId="76BC3596" w:rsidR="00DD7063" w:rsidRPr="00343F01" w:rsidDel="00201166" w:rsidRDefault="00DD7063" w:rsidP="00D62BC5">
            <w:pPr>
              <w:spacing w:before="0" w:after="160"/>
              <w:jc w:val="left"/>
              <w:rPr>
                <w:del w:id="5379" w:author="Houyem Rais" w:date="2024-02-22T14:46:00Z"/>
                <w:rFonts w:eastAsia="Times New Roman" w:cstheme="minorHAnsi"/>
                <w:color w:val="000000"/>
                <w:sz w:val="18"/>
                <w:szCs w:val="18"/>
              </w:rPr>
              <w:pPrChange w:id="5380" w:author="Houyem Rais" w:date="2024-02-22T14:49:00Z">
                <w:pPr>
                  <w:spacing w:before="0" w:after="0" w:line="240" w:lineRule="auto"/>
                  <w:jc w:val="center"/>
                </w:pPr>
              </w:pPrChange>
            </w:pPr>
            <w:del w:id="5381" w:author="Houyem Rais" w:date="2024-02-22T14:46:00Z">
              <w:r w:rsidRPr="00343F01" w:rsidDel="00201166">
                <w:rPr>
                  <w:rFonts w:eastAsia="Times New Roman" w:cstheme="minorHAnsi"/>
                  <w:color w:val="000000"/>
                  <w:sz w:val="18"/>
                  <w:szCs w:val="18"/>
                </w:rPr>
                <w:delText>147,9</w:delText>
              </w:r>
            </w:del>
          </w:p>
        </w:tc>
        <w:tc>
          <w:tcPr>
            <w:tcW w:w="850" w:type="dxa"/>
            <w:shd w:val="clear" w:color="auto" w:fill="FFFFFF" w:themeFill="background1"/>
            <w:hideMark/>
          </w:tcPr>
          <w:p w14:paraId="134B8319" w14:textId="6FDA3257" w:rsidR="00DD7063" w:rsidRPr="00343F01" w:rsidDel="00201166" w:rsidRDefault="00DD7063" w:rsidP="00D62BC5">
            <w:pPr>
              <w:spacing w:before="0" w:after="160"/>
              <w:jc w:val="left"/>
              <w:rPr>
                <w:del w:id="5382" w:author="Houyem Rais" w:date="2024-02-22T14:46:00Z"/>
                <w:rFonts w:eastAsia="Times New Roman" w:cstheme="minorHAnsi"/>
                <w:color w:val="000000"/>
                <w:sz w:val="18"/>
                <w:szCs w:val="18"/>
              </w:rPr>
              <w:pPrChange w:id="5383" w:author="Houyem Rais" w:date="2024-02-22T14:49:00Z">
                <w:pPr>
                  <w:spacing w:before="0" w:after="0" w:line="240" w:lineRule="auto"/>
                  <w:ind w:left="-70" w:right="-76"/>
                  <w:jc w:val="center"/>
                </w:pPr>
              </w:pPrChange>
            </w:pPr>
            <w:del w:id="5384" w:author="Houyem Rais" w:date="2024-02-22T14:46:00Z">
              <w:r w:rsidRPr="00343F01" w:rsidDel="00201166">
                <w:rPr>
                  <w:rFonts w:eastAsia="Times New Roman" w:cstheme="minorHAnsi"/>
                  <w:color w:val="000000"/>
                  <w:sz w:val="18"/>
                  <w:szCs w:val="18"/>
                </w:rPr>
                <w:delText>143</w:delText>
              </w:r>
            </w:del>
          </w:p>
        </w:tc>
        <w:tc>
          <w:tcPr>
            <w:tcW w:w="1134" w:type="dxa"/>
            <w:shd w:val="clear" w:color="auto" w:fill="FFFFFF" w:themeFill="background1"/>
            <w:hideMark/>
          </w:tcPr>
          <w:p w14:paraId="52F119BE" w14:textId="3CA0C500" w:rsidR="00DD7063" w:rsidRPr="00F65825" w:rsidDel="00201166" w:rsidRDefault="00DD7063" w:rsidP="00D62BC5">
            <w:pPr>
              <w:spacing w:before="0" w:after="160"/>
              <w:jc w:val="left"/>
              <w:rPr>
                <w:del w:id="5385" w:author="Houyem Rais" w:date="2024-02-22T14:46:00Z"/>
                <w:rFonts w:eastAsia="Times New Roman" w:cstheme="minorHAnsi"/>
                <w:color w:val="000000"/>
                <w:sz w:val="18"/>
                <w:szCs w:val="18"/>
                <w:lang w:val="en-GB"/>
              </w:rPr>
              <w:pPrChange w:id="5386" w:author="Houyem Rais" w:date="2024-02-22T14:49:00Z">
                <w:pPr>
                  <w:spacing w:before="0" w:after="0" w:line="240" w:lineRule="auto"/>
                  <w:jc w:val="left"/>
                </w:pPr>
              </w:pPrChange>
            </w:pPr>
            <w:del w:id="5387" w:author="Houyem Rais" w:date="2024-02-22T14:46:00Z">
              <w:r w:rsidRPr="00F65825" w:rsidDel="00201166">
                <w:rPr>
                  <w:rFonts w:eastAsia="Times New Roman" w:cstheme="minorHAnsi"/>
                  <w:color w:val="000000"/>
                  <w:sz w:val="18"/>
                  <w:szCs w:val="18"/>
                  <w:lang w:val="en-GB"/>
                </w:rPr>
                <w:delText>Shandong Hi-Speed ​​Nile Investment Company (66,92 $ / 100 %)</w:delText>
              </w:r>
            </w:del>
          </w:p>
        </w:tc>
        <w:tc>
          <w:tcPr>
            <w:tcW w:w="1134" w:type="dxa"/>
            <w:shd w:val="clear" w:color="auto" w:fill="FFFFFF" w:themeFill="background1"/>
            <w:hideMark/>
          </w:tcPr>
          <w:p w14:paraId="067568B1" w14:textId="3AC32CF8" w:rsidR="00DD7063" w:rsidRPr="00343F01" w:rsidDel="00201166" w:rsidRDefault="00DD7063" w:rsidP="00D62BC5">
            <w:pPr>
              <w:spacing w:before="0" w:after="160"/>
              <w:jc w:val="left"/>
              <w:rPr>
                <w:del w:id="5388" w:author="Houyem Rais" w:date="2024-02-22T14:46:00Z"/>
                <w:rFonts w:eastAsia="Times New Roman" w:cstheme="minorHAnsi"/>
                <w:color w:val="000000"/>
                <w:sz w:val="18"/>
                <w:szCs w:val="18"/>
              </w:rPr>
              <w:pPrChange w:id="5389" w:author="Houyem Rais" w:date="2024-02-22T14:49:00Z">
                <w:pPr>
                  <w:spacing w:before="0" w:after="0" w:line="240" w:lineRule="auto"/>
                  <w:ind w:left="-22"/>
                  <w:jc w:val="left"/>
                </w:pPr>
              </w:pPrChange>
            </w:pPr>
            <w:del w:id="5390" w:author="Houyem Rais" w:date="2024-02-22T14:46:00Z">
              <w:r w:rsidRPr="00343F01" w:rsidDel="00201166">
                <w:rPr>
                  <w:rFonts w:eastAsia="Times New Roman" w:cstheme="minorHAnsi"/>
                  <w:color w:val="000000"/>
                  <w:sz w:val="18"/>
                  <w:szCs w:val="18"/>
                </w:rPr>
                <w:delText xml:space="preserve">Paiement(s) de disponibilité du </w:delText>
              </w:r>
              <w:r w:rsidR="007F122D" w:rsidDel="00201166">
                <w:rPr>
                  <w:rFonts w:eastAsia="Times New Roman" w:cstheme="minorHAnsi"/>
                  <w:color w:val="000000"/>
                  <w:sz w:val="18"/>
                  <w:szCs w:val="18"/>
                </w:rPr>
                <w:delText>secteur public</w:delText>
              </w:r>
            </w:del>
          </w:p>
        </w:tc>
        <w:tc>
          <w:tcPr>
            <w:tcW w:w="992" w:type="dxa"/>
            <w:shd w:val="clear" w:color="auto" w:fill="FFFFFF" w:themeFill="background1"/>
            <w:hideMark/>
          </w:tcPr>
          <w:p w14:paraId="613DF988" w14:textId="79225300" w:rsidR="00DD7063" w:rsidRPr="00343F01" w:rsidDel="00201166" w:rsidRDefault="00DD7063" w:rsidP="00D62BC5">
            <w:pPr>
              <w:spacing w:before="0" w:after="160"/>
              <w:jc w:val="left"/>
              <w:rPr>
                <w:del w:id="5391" w:author="Houyem Rais" w:date="2024-02-22T14:46:00Z"/>
                <w:rFonts w:eastAsia="Times New Roman" w:cstheme="minorHAnsi"/>
                <w:color w:val="000000"/>
                <w:sz w:val="18"/>
                <w:szCs w:val="18"/>
              </w:rPr>
              <w:pPrChange w:id="5392" w:author="Houyem Rais" w:date="2024-02-22T14:49:00Z">
                <w:pPr>
                  <w:spacing w:before="0" w:after="0" w:line="240" w:lineRule="auto"/>
                  <w:jc w:val="left"/>
                </w:pPr>
              </w:pPrChange>
            </w:pPr>
            <w:del w:id="5393" w:author="Houyem Rais" w:date="2024-02-22T14:46:00Z">
              <w:r w:rsidRPr="00343F01" w:rsidDel="00201166">
                <w:rPr>
                  <w:rFonts w:eastAsia="Times New Roman" w:cstheme="minorHAnsi"/>
                  <w:color w:val="000000"/>
                  <w:sz w:val="18"/>
                  <w:szCs w:val="18"/>
                </w:rPr>
                <w:delText>Banque EXIM de Chine</w:delText>
              </w:r>
            </w:del>
          </w:p>
        </w:tc>
        <w:tc>
          <w:tcPr>
            <w:tcW w:w="1132" w:type="dxa"/>
            <w:shd w:val="clear" w:color="auto" w:fill="FFFFFF" w:themeFill="background1"/>
            <w:hideMark/>
          </w:tcPr>
          <w:p w14:paraId="219ACF31" w14:textId="3AE5A036" w:rsidR="00DD7063" w:rsidRPr="00343F01" w:rsidDel="00201166" w:rsidRDefault="00DD7063" w:rsidP="00D62BC5">
            <w:pPr>
              <w:spacing w:before="0" w:after="160"/>
              <w:jc w:val="left"/>
              <w:rPr>
                <w:del w:id="5394" w:author="Houyem Rais" w:date="2024-02-22T14:46:00Z"/>
                <w:rFonts w:eastAsia="Times New Roman" w:cstheme="minorHAnsi"/>
                <w:color w:val="000000"/>
                <w:sz w:val="18"/>
                <w:szCs w:val="18"/>
              </w:rPr>
              <w:pPrChange w:id="5395" w:author="Houyem Rais" w:date="2024-02-22T14:49:00Z">
                <w:pPr>
                  <w:spacing w:before="0" w:after="0" w:line="240" w:lineRule="auto"/>
                  <w:jc w:val="left"/>
                </w:pPr>
              </w:pPrChange>
            </w:pPr>
            <w:del w:id="5396" w:author="Houyem Rais" w:date="2024-02-22T14:46:00Z">
              <w:r w:rsidRPr="00343F01" w:rsidDel="00201166">
                <w:rPr>
                  <w:rFonts w:eastAsia="Times New Roman" w:cstheme="minorHAnsi"/>
                  <w:color w:val="000000"/>
                  <w:sz w:val="18"/>
                  <w:szCs w:val="18"/>
                </w:rPr>
                <w:delText>Standard Chartered</w:delText>
              </w:r>
            </w:del>
          </w:p>
        </w:tc>
      </w:tr>
      <w:tr w:rsidR="00DD7063" w:rsidRPr="00343F01" w:rsidDel="00201166" w14:paraId="403DF78B" w14:textId="562A0CA9">
        <w:trPr>
          <w:trHeight w:val="412"/>
          <w:del w:id="5397" w:author="Houyem Rais" w:date="2024-02-22T14:46:00Z"/>
        </w:trPr>
        <w:tc>
          <w:tcPr>
            <w:tcW w:w="4673" w:type="dxa"/>
            <w:shd w:val="clear" w:color="auto" w:fill="FFFFFF" w:themeFill="background1"/>
            <w:hideMark/>
          </w:tcPr>
          <w:p w14:paraId="0E014630" w14:textId="61B3C1E2" w:rsidR="00DD7063" w:rsidRPr="00343F01" w:rsidDel="00201166" w:rsidRDefault="00DD7063" w:rsidP="00D62BC5">
            <w:pPr>
              <w:spacing w:before="0" w:after="160"/>
              <w:jc w:val="left"/>
              <w:rPr>
                <w:del w:id="5398" w:author="Houyem Rais" w:date="2024-02-22T14:46:00Z"/>
                <w:rFonts w:eastAsia="Times New Roman" w:cstheme="minorHAnsi"/>
                <w:color w:val="000000"/>
                <w:sz w:val="18"/>
                <w:szCs w:val="18"/>
              </w:rPr>
              <w:pPrChange w:id="5399" w:author="Houyem Rais" w:date="2024-02-22T14:49:00Z">
                <w:pPr>
                  <w:spacing w:before="0" w:after="0" w:line="240" w:lineRule="auto"/>
                  <w:ind w:left="-37"/>
                </w:pPr>
              </w:pPrChange>
            </w:pPr>
            <w:del w:id="5400" w:author="Houyem Rais" w:date="2024-02-22T14:46:00Z">
              <w:r w:rsidRPr="00343F01" w:rsidDel="00201166">
                <w:rPr>
                  <w:rFonts w:eastAsia="Times New Roman" w:cstheme="minorHAnsi"/>
                  <w:b/>
                  <w:bCs/>
                  <w:color w:val="000000"/>
                  <w:sz w:val="18"/>
                  <w:szCs w:val="18"/>
                </w:rPr>
                <w:delText xml:space="preserve">Autoroute de Nairobi </w:delText>
              </w:r>
              <w:r w:rsidRPr="00343F01" w:rsidDel="00201166">
                <w:rPr>
                  <w:rFonts w:eastAsia="Times New Roman" w:cstheme="minorHAnsi"/>
                  <w:color w:val="000000"/>
                  <w:sz w:val="18"/>
                  <w:szCs w:val="18"/>
                </w:rPr>
                <w:delText xml:space="preserve">– </w:delText>
              </w:r>
              <w:r w:rsidR="007F122D" w:rsidRPr="00343F01" w:rsidDel="00201166">
                <w:rPr>
                  <w:rFonts w:eastAsia="Times New Roman" w:cstheme="minorHAnsi"/>
                  <w:b/>
                  <w:bCs/>
                  <w:color w:val="000000"/>
                  <w:sz w:val="18"/>
                  <w:szCs w:val="18"/>
                </w:rPr>
                <w:delText>Kenya</w:delText>
              </w:r>
            </w:del>
          </w:p>
          <w:p w14:paraId="61EE4892" w14:textId="559F6B76" w:rsidR="00DD7063" w:rsidRPr="00343F01" w:rsidDel="00201166" w:rsidRDefault="00DD7063" w:rsidP="00D62BC5">
            <w:pPr>
              <w:spacing w:before="0" w:after="160"/>
              <w:jc w:val="left"/>
              <w:rPr>
                <w:del w:id="5401" w:author="Houyem Rais" w:date="2024-02-22T14:46:00Z"/>
                <w:rFonts w:eastAsia="Times New Roman" w:cstheme="minorHAnsi"/>
                <w:color w:val="000000"/>
                <w:sz w:val="18"/>
                <w:szCs w:val="18"/>
              </w:rPr>
              <w:pPrChange w:id="5402" w:author="Houyem Rais" w:date="2024-02-22T14:49:00Z">
                <w:pPr>
                  <w:spacing w:before="0" w:after="0" w:line="240" w:lineRule="auto"/>
                  <w:ind w:left="-37"/>
                </w:pPr>
              </w:pPrChange>
            </w:pPr>
            <w:del w:id="5403" w:author="Houyem Rais" w:date="2024-02-22T14:46:00Z">
              <w:r w:rsidRPr="00343F01" w:rsidDel="00201166">
                <w:rPr>
                  <w:rFonts w:eastAsia="Times New Roman" w:cstheme="minorHAnsi"/>
                  <w:color w:val="000000"/>
                  <w:sz w:val="18"/>
                  <w:szCs w:val="18"/>
                </w:rPr>
                <w:delText>Le projet d'autoroute de Nairobi est un projet routier commençant de Mlolongo à travers l'aéroport international Jomo Kenyatta (JKIA) et le CBD de Nairobi jusqu'à la zone de Westland le long de Waiyaki Way. La Moja Expressway Company, une filiale de CRBC, exploitera le projet pendant 27 ans et le remettra ensuite à l'Autorité nationale des autoroutes du Kenya (KeNHA).</w:delText>
              </w:r>
            </w:del>
          </w:p>
        </w:tc>
        <w:tc>
          <w:tcPr>
            <w:tcW w:w="992" w:type="dxa"/>
            <w:shd w:val="clear" w:color="auto" w:fill="FFFFFF" w:themeFill="background1"/>
            <w:hideMark/>
          </w:tcPr>
          <w:p w14:paraId="0D62FE88" w14:textId="41B87879" w:rsidR="00DD7063" w:rsidRPr="00343F01" w:rsidDel="00201166" w:rsidRDefault="00DD7063" w:rsidP="00D62BC5">
            <w:pPr>
              <w:spacing w:before="0" w:after="160"/>
              <w:jc w:val="left"/>
              <w:rPr>
                <w:del w:id="5404" w:author="Houyem Rais" w:date="2024-02-22T14:46:00Z"/>
                <w:rFonts w:eastAsia="Times New Roman" w:cstheme="minorHAnsi"/>
                <w:color w:val="000000"/>
                <w:sz w:val="18"/>
                <w:szCs w:val="18"/>
              </w:rPr>
              <w:pPrChange w:id="5405" w:author="Houyem Rais" w:date="2024-02-22T14:49:00Z">
                <w:pPr>
                  <w:spacing w:before="0" w:after="0" w:line="240" w:lineRule="auto"/>
                  <w:ind w:left="-46"/>
                  <w:jc w:val="center"/>
                </w:pPr>
              </w:pPrChange>
            </w:pPr>
            <w:del w:id="5406" w:author="Houyem Rais" w:date="2024-02-22T14:46:00Z">
              <w:r w:rsidRPr="00343F01" w:rsidDel="00201166">
                <w:rPr>
                  <w:rFonts w:eastAsia="Times New Roman" w:cstheme="minorHAnsi"/>
                  <w:color w:val="000000"/>
                  <w:sz w:val="18"/>
                  <w:szCs w:val="18"/>
                </w:rPr>
                <w:delText>2020</w:delText>
              </w:r>
            </w:del>
          </w:p>
        </w:tc>
        <w:tc>
          <w:tcPr>
            <w:tcW w:w="1276" w:type="dxa"/>
            <w:shd w:val="clear" w:color="auto" w:fill="FFFFFF" w:themeFill="background1"/>
            <w:hideMark/>
          </w:tcPr>
          <w:p w14:paraId="29CB53B1" w14:textId="61D4C281" w:rsidR="00DD7063" w:rsidRPr="00343F01" w:rsidDel="00201166" w:rsidRDefault="00DD7063" w:rsidP="00D62BC5">
            <w:pPr>
              <w:spacing w:before="0" w:after="160"/>
              <w:jc w:val="left"/>
              <w:rPr>
                <w:del w:id="5407" w:author="Houyem Rais" w:date="2024-02-22T14:46:00Z"/>
                <w:rFonts w:eastAsia="Times New Roman" w:cstheme="minorHAnsi"/>
                <w:color w:val="000000"/>
                <w:sz w:val="18"/>
                <w:szCs w:val="18"/>
              </w:rPr>
              <w:pPrChange w:id="5408" w:author="Houyem Rais" w:date="2024-02-22T14:49:00Z">
                <w:pPr>
                  <w:spacing w:before="0" w:after="0" w:line="240" w:lineRule="auto"/>
                  <w:jc w:val="left"/>
                </w:pPr>
              </w:pPrChange>
            </w:pPr>
            <w:del w:id="5409" w:author="Houyem Rais" w:date="2024-02-22T14:46:00Z">
              <w:r w:rsidRPr="00343F01" w:rsidDel="00201166">
                <w:rPr>
                  <w:rFonts w:eastAsia="Times New Roman" w:cstheme="minorHAnsi"/>
                  <w:color w:val="000000"/>
                  <w:sz w:val="18"/>
                  <w:szCs w:val="18"/>
                </w:rPr>
                <w:delText>Construction, Exploitation et Transfert (BOT)</w:delText>
              </w:r>
            </w:del>
          </w:p>
        </w:tc>
        <w:tc>
          <w:tcPr>
            <w:tcW w:w="709" w:type="dxa"/>
            <w:shd w:val="clear" w:color="auto" w:fill="FFFFFF" w:themeFill="background1"/>
            <w:hideMark/>
          </w:tcPr>
          <w:p w14:paraId="78566E30" w14:textId="438BE3DC" w:rsidR="00DD7063" w:rsidRPr="00343F01" w:rsidDel="00201166" w:rsidRDefault="00DD7063" w:rsidP="00D62BC5">
            <w:pPr>
              <w:spacing w:before="0" w:after="160"/>
              <w:jc w:val="left"/>
              <w:rPr>
                <w:del w:id="5410" w:author="Houyem Rais" w:date="2024-02-22T14:46:00Z"/>
                <w:rFonts w:eastAsia="Times New Roman" w:cstheme="minorHAnsi"/>
                <w:color w:val="000000"/>
                <w:sz w:val="18"/>
                <w:szCs w:val="18"/>
              </w:rPr>
              <w:pPrChange w:id="5411" w:author="Houyem Rais" w:date="2024-02-22T14:49:00Z">
                <w:pPr>
                  <w:spacing w:before="0" w:after="0" w:line="240" w:lineRule="auto"/>
                  <w:jc w:val="center"/>
                </w:pPr>
              </w:pPrChange>
            </w:pPr>
            <w:del w:id="5412" w:author="Houyem Rais" w:date="2024-02-22T14:46:00Z">
              <w:r w:rsidRPr="00343F01" w:rsidDel="00201166">
                <w:rPr>
                  <w:rFonts w:eastAsia="Times New Roman" w:cstheme="minorHAnsi"/>
                  <w:color w:val="000000"/>
                  <w:sz w:val="18"/>
                  <w:szCs w:val="18"/>
                </w:rPr>
                <w:delText>30</w:delText>
              </w:r>
              <w:r w:rsidRPr="00343F01" w:rsidDel="00201166">
                <w:rPr>
                  <w:rFonts w:eastAsia="Times New Roman" w:cstheme="minorHAnsi"/>
                  <w:color w:val="333333"/>
                  <w:sz w:val="18"/>
                  <w:szCs w:val="18"/>
                </w:rPr>
                <w:delText xml:space="preserve"> ans</w:delText>
              </w:r>
            </w:del>
          </w:p>
        </w:tc>
        <w:tc>
          <w:tcPr>
            <w:tcW w:w="992" w:type="dxa"/>
            <w:shd w:val="clear" w:color="auto" w:fill="FFFFFF" w:themeFill="background1"/>
            <w:hideMark/>
          </w:tcPr>
          <w:p w14:paraId="26CE0CD1" w14:textId="75C5410D" w:rsidR="00DD7063" w:rsidRPr="00343F01" w:rsidDel="00201166" w:rsidRDefault="00DD7063" w:rsidP="00D62BC5">
            <w:pPr>
              <w:spacing w:before="0" w:after="160"/>
              <w:jc w:val="left"/>
              <w:rPr>
                <w:del w:id="5413" w:author="Houyem Rais" w:date="2024-02-22T14:46:00Z"/>
                <w:rFonts w:eastAsia="Times New Roman" w:cstheme="minorHAnsi"/>
                <w:color w:val="000000"/>
                <w:sz w:val="18"/>
                <w:szCs w:val="18"/>
              </w:rPr>
              <w:pPrChange w:id="5414" w:author="Houyem Rais" w:date="2024-02-22T14:49:00Z">
                <w:pPr>
                  <w:spacing w:before="0" w:after="0" w:line="240" w:lineRule="auto"/>
                  <w:jc w:val="center"/>
                </w:pPr>
              </w:pPrChange>
            </w:pPr>
            <w:del w:id="5415" w:author="Houyem Rais" w:date="2024-02-22T14:46:00Z">
              <w:r w:rsidRPr="00343F01" w:rsidDel="00201166">
                <w:rPr>
                  <w:rFonts w:eastAsia="Times New Roman" w:cstheme="minorHAnsi"/>
                  <w:color w:val="000000"/>
                  <w:sz w:val="18"/>
                  <w:szCs w:val="18"/>
                </w:rPr>
                <w:delText>100</w:delText>
              </w:r>
            </w:del>
          </w:p>
        </w:tc>
        <w:tc>
          <w:tcPr>
            <w:tcW w:w="851" w:type="dxa"/>
            <w:shd w:val="clear" w:color="auto" w:fill="FFFFFF" w:themeFill="background1"/>
            <w:hideMark/>
          </w:tcPr>
          <w:p w14:paraId="49CE7EA0" w14:textId="3C734AC8" w:rsidR="00DD7063" w:rsidRPr="00343F01" w:rsidDel="00201166" w:rsidRDefault="00DD7063" w:rsidP="00D62BC5">
            <w:pPr>
              <w:spacing w:before="0" w:after="160"/>
              <w:jc w:val="left"/>
              <w:rPr>
                <w:del w:id="5416" w:author="Houyem Rais" w:date="2024-02-22T14:46:00Z"/>
                <w:rFonts w:eastAsia="Times New Roman" w:cstheme="minorHAnsi"/>
                <w:color w:val="000000"/>
                <w:sz w:val="18"/>
                <w:szCs w:val="18"/>
              </w:rPr>
              <w:pPrChange w:id="5417" w:author="Houyem Rais" w:date="2024-02-22T14:49:00Z">
                <w:pPr>
                  <w:spacing w:before="0" w:after="0" w:line="240" w:lineRule="auto"/>
                  <w:jc w:val="center"/>
                </w:pPr>
              </w:pPrChange>
            </w:pPr>
            <w:del w:id="5418" w:author="Houyem Rais" w:date="2024-02-22T14:46:00Z">
              <w:r w:rsidRPr="00343F01" w:rsidDel="00201166">
                <w:rPr>
                  <w:rFonts w:eastAsia="Times New Roman" w:cstheme="minorHAnsi"/>
                  <w:color w:val="000000"/>
                  <w:sz w:val="18"/>
                  <w:szCs w:val="18"/>
                </w:rPr>
                <w:delText>576</w:delText>
              </w:r>
            </w:del>
          </w:p>
        </w:tc>
        <w:tc>
          <w:tcPr>
            <w:tcW w:w="850" w:type="dxa"/>
            <w:shd w:val="clear" w:color="auto" w:fill="FFFFFF" w:themeFill="background1"/>
            <w:hideMark/>
          </w:tcPr>
          <w:p w14:paraId="11DC8BA8" w14:textId="2062CDE7" w:rsidR="00DD7063" w:rsidRPr="00343F01" w:rsidDel="00201166" w:rsidRDefault="00DD7063" w:rsidP="00D62BC5">
            <w:pPr>
              <w:spacing w:before="0" w:after="160"/>
              <w:jc w:val="left"/>
              <w:rPr>
                <w:del w:id="5419" w:author="Houyem Rais" w:date="2024-02-22T14:46:00Z"/>
                <w:rFonts w:eastAsia="Times New Roman" w:cstheme="minorHAnsi"/>
                <w:color w:val="000000"/>
                <w:sz w:val="18"/>
                <w:szCs w:val="18"/>
              </w:rPr>
              <w:pPrChange w:id="5420" w:author="Houyem Rais" w:date="2024-02-22T14:49:00Z">
                <w:pPr>
                  <w:spacing w:before="0" w:after="0" w:line="240" w:lineRule="auto"/>
                  <w:ind w:left="-70" w:right="-76"/>
                  <w:jc w:val="center"/>
                </w:pPr>
              </w:pPrChange>
            </w:pPr>
            <w:del w:id="5421" w:author="Houyem Rais" w:date="2024-02-22T14:46:00Z">
              <w:r w:rsidRPr="00343F01" w:rsidDel="00201166">
                <w:rPr>
                  <w:rFonts w:eastAsia="Times New Roman" w:cstheme="minorHAnsi"/>
                  <w:color w:val="000000"/>
                  <w:sz w:val="18"/>
                  <w:szCs w:val="18"/>
                </w:rPr>
                <w:delText>525</w:delText>
              </w:r>
            </w:del>
          </w:p>
        </w:tc>
        <w:tc>
          <w:tcPr>
            <w:tcW w:w="1134" w:type="dxa"/>
            <w:shd w:val="clear" w:color="auto" w:fill="FFFFFF" w:themeFill="background1"/>
            <w:hideMark/>
          </w:tcPr>
          <w:p w14:paraId="54E6631A" w14:textId="57B38305" w:rsidR="00DD7063" w:rsidRPr="00F65825" w:rsidDel="00201166" w:rsidRDefault="00DD7063" w:rsidP="00D62BC5">
            <w:pPr>
              <w:spacing w:before="0" w:after="160"/>
              <w:jc w:val="left"/>
              <w:rPr>
                <w:del w:id="5422" w:author="Houyem Rais" w:date="2024-02-22T14:46:00Z"/>
                <w:rFonts w:eastAsia="Times New Roman" w:cstheme="minorHAnsi"/>
                <w:color w:val="000000"/>
                <w:sz w:val="18"/>
                <w:szCs w:val="18"/>
                <w:lang w:val="en-GB"/>
              </w:rPr>
              <w:pPrChange w:id="5423" w:author="Houyem Rais" w:date="2024-02-22T14:49:00Z">
                <w:pPr>
                  <w:spacing w:before="0" w:after="0" w:line="240" w:lineRule="auto"/>
                  <w:jc w:val="left"/>
                </w:pPr>
              </w:pPrChange>
            </w:pPr>
            <w:del w:id="5424" w:author="Houyem Rais" w:date="2024-02-22T14:46:00Z">
              <w:r w:rsidRPr="00F65825" w:rsidDel="00201166">
                <w:rPr>
                  <w:rFonts w:eastAsia="Times New Roman" w:cstheme="minorHAnsi"/>
                  <w:color w:val="000000"/>
                  <w:sz w:val="18"/>
                  <w:szCs w:val="18"/>
                  <w:lang w:val="en-GB"/>
                </w:rPr>
                <w:delText>China Road and Bridge Corporation (575,97 $ / 100 %)</w:delText>
              </w:r>
            </w:del>
          </w:p>
        </w:tc>
        <w:tc>
          <w:tcPr>
            <w:tcW w:w="1134" w:type="dxa"/>
            <w:shd w:val="clear" w:color="auto" w:fill="FFFFFF" w:themeFill="background1"/>
            <w:hideMark/>
          </w:tcPr>
          <w:p w14:paraId="2574C9B1" w14:textId="5A472BA5" w:rsidR="00DD7063" w:rsidRPr="00343F01" w:rsidDel="00201166" w:rsidRDefault="00DD7063" w:rsidP="00D62BC5">
            <w:pPr>
              <w:spacing w:before="0" w:after="160"/>
              <w:jc w:val="left"/>
              <w:rPr>
                <w:del w:id="5425" w:author="Houyem Rais" w:date="2024-02-22T14:46:00Z"/>
                <w:rFonts w:eastAsia="Times New Roman" w:cstheme="minorHAnsi"/>
                <w:color w:val="000000"/>
                <w:sz w:val="18"/>
                <w:szCs w:val="18"/>
              </w:rPr>
              <w:pPrChange w:id="5426" w:author="Houyem Rais" w:date="2024-02-22T14:49:00Z">
                <w:pPr>
                  <w:spacing w:before="0" w:after="0" w:line="240" w:lineRule="auto"/>
                  <w:ind w:left="-22"/>
                  <w:jc w:val="left"/>
                </w:pPr>
              </w:pPrChange>
            </w:pPr>
            <w:del w:id="5427" w:author="Houyem Rais" w:date="2024-02-22T14:46:00Z">
              <w:r w:rsidRPr="00343F01" w:rsidDel="00201166">
                <w:rPr>
                  <w:rFonts w:eastAsia="Times New Roman" w:cstheme="minorHAnsi"/>
                  <w:color w:val="000000"/>
                  <w:sz w:val="18"/>
                  <w:szCs w:val="18"/>
                </w:rPr>
                <w:delText>Frais d'utilisation</w:delText>
              </w:r>
            </w:del>
          </w:p>
        </w:tc>
        <w:tc>
          <w:tcPr>
            <w:tcW w:w="992" w:type="dxa"/>
            <w:shd w:val="clear" w:color="auto" w:fill="FFFFFF" w:themeFill="background1"/>
            <w:hideMark/>
          </w:tcPr>
          <w:p w14:paraId="0C6A5EB3" w14:textId="0F98D96E" w:rsidR="00DD7063" w:rsidRPr="00343F01" w:rsidDel="00201166" w:rsidRDefault="00DD7063" w:rsidP="00D62BC5">
            <w:pPr>
              <w:spacing w:before="0" w:after="160"/>
              <w:jc w:val="left"/>
              <w:rPr>
                <w:del w:id="5428" w:author="Houyem Rais" w:date="2024-02-22T14:46:00Z"/>
                <w:rFonts w:eastAsia="Times New Roman" w:cstheme="minorHAnsi"/>
                <w:color w:val="444444"/>
                <w:sz w:val="18"/>
                <w:szCs w:val="18"/>
              </w:rPr>
              <w:pPrChange w:id="5429" w:author="Houyem Rais" w:date="2024-02-22T14:49:00Z">
                <w:pPr>
                  <w:spacing w:before="0" w:after="0" w:line="240" w:lineRule="auto"/>
                  <w:jc w:val="left"/>
                </w:pPr>
              </w:pPrChange>
            </w:pPr>
            <w:del w:id="5430" w:author="Houyem Rais" w:date="2024-02-22T14:46:00Z">
              <w:r w:rsidRPr="00343F01" w:rsidDel="00201166">
                <w:rPr>
                  <w:rFonts w:eastAsia="Times New Roman" w:cstheme="minorHAnsi"/>
                  <w:color w:val="444444"/>
                  <w:sz w:val="18"/>
                  <w:szCs w:val="18"/>
                </w:rPr>
                <w:delText>Pas disponible</w:delText>
              </w:r>
            </w:del>
          </w:p>
        </w:tc>
        <w:tc>
          <w:tcPr>
            <w:tcW w:w="1132" w:type="dxa"/>
            <w:shd w:val="clear" w:color="auto" w:fill="FFFFFF" w:themeFill="background1"/>
            <w:hideMark/>
          </w:tcPr>
          <w:p w14:paraId="67BFB2DF" w14:textId="4BA3636C" w:rsidR="00DD7063" w:rsidRPr="00343F01" w:rsidDel="00201166" w:rsidRDefault="00DD7063" w:rsidP="00D62BC5">
            <w:pPr>
              <w:spacing w:before="0" w:after="160"/>
              <w:jc w:val="left"/>
              <w:rPr>
                <w:del w:id="5431" w:author="Houyem Rais" w:date="2024-02-22T14:46:00Z"/>
                <w:rFonts w:eastAsia="Times New Roman" w:cstheme="minorHAnsi"/>
                <w:color w:val="000000"/>
                <w:sz w:val="18"/>
                <w:szCs w:val="18"/>
              </w:rPr>
              <w:pPrChange w:id="5432" w:author="Houyem Rais" w:date="2024-02-22T14:49:00Z">
                <w:pPr>
                  <w:spacing w:before="0" w:after="0" w:line="240" w:lineRule="auto"/>
                  <w:jc w:val="left"/>
                </w:pPr>
              </w:pPrChange>
            </w:pPr>
            <w:del w:id="5433" w:author="Houyem Rais" w:date="2024-02-22T14:46:00Z">
              <w:r w:rsidRPr="00343F01" w:rsidDel="00201166">
                <w:rPr>
                  <w:rFonts w:eastAsia="Times New Roman" w:cstheme="minorHAnsi"/>
                  <w:color w:val="000000"/>
                  <w:sz w:val="18"/>
                  <w:szCs w:val="18"/>
                </w:rPr>
                <w:delText>N / A</w:delText>
              </w:r>
            </w:del>
          </w:p>
        </w:tc>
      </w:tr>
      <w:tr w:rsidR="00DD7063" w:rsidRPr="00343F01" w:rsidDel="00201166" w14:paraId="79A97EEF" w14:textId="4EF221CA">
        <w:trPr>
          <w:trHeight w:val="1372"/>
          <w:del w:id="5434" w:author="Houyem Rais" w:date="2024-02-22T14:46:00Z"/>
        </w:trPr>
        <w:tc>
          <w:tcPr>
            <w:tcW w:w="4673" w:type="dxa"/>
            <w:shd w:val="clear" w:color="auto" w:fill="FFFFFF" w:themeFill="background1"/>
            <w:hideMark/>
          </w:tcPr>
          <w:p w14:paraId="244E63DE" w14:textId="72CBB609" w:rsidR="00DD7063" w:rsidRPr="00343F01" w:rsidDel="00201166" w:rsidRDefault="00DD7063" w:rsidP="00D62BC5">
            <w:pPr>
              <w:spacing w:before="0" w:after="160"/>
              <w:jc w:val="left"/>
              <w:rPr>
                <w:del w:id="5435" w:author="Houyem Rais" w:date="2024-02-22T14:46:00Z"/>
                <w:rFonts w:eastAsia="Times New Roman" w:cstheme="minorHAnsi"/>
                <w:color w:val="000000"/>
                <w:sz w:val="18"/>
                <w:szCs w:val="18"/>
              </w:rPr>
              <w:pPrChange w:id="5436" w:author="Houyem Rais" w:date="2024-02-22T14:49:00Z">
                <w:pPr>
                  <w:spacing w:before="0" w:after="0" w:line="240" w:lineRule="auto"/>
                  <w:ind w:left="-37"/>
                </w:pPr>
              </w:pPrChange>
            </w:pPr>
            <w:del w:id="5437" w:author="Houyem Rais" w:date="2024-02-22T14:46:00Z">
              <w:r w:rsidRPr="00343F01" w:rsidDel="00201166">
                <w:rPr>
                  <w:rFonts w:eastAsia="Times New Roman" w:cstheme="minorHAnsi"/>
                  <w:b/>
                  <w:bCs/>
                  <w:color w:val="000000"/>
                  <w:sz w:val="18"/>
                  <w:szCs w:val="18"/>
                </w:rPr>
                <w:delText>Construction et entretien des lots de routes 15 et 18 au Kenya - Kenya</w:delText>
              </w:r>
              <w:r w:rsidRPr="00343F01" w:rsidDel="00201166">
                <w:rPr>
                  <w:rFonts w:eastAsia="Times New Roman" w:cstheme="minorHAnsi"/>
                  <w:color w:val="000000"/>
                  <w:sz w:val="18"/>
                  <w:szCs w:val="18"/>
                </w:rPr>
                <w:delText xml:space="preserve"> </w:delText>
              </w:r>
            </w:del>
          </w:p>
          <w:p w14:paraId="6E5A035A" w14:textId="297C73EC" w:rsidR="00DD7063" w:rsidRPr="00343F01" w:rsidDel="00201166" w:rsidRDefault="00DD7063" w:rsidP="00D62BC5">
            <w:pPr>
              <w:spacing w:before="0" w:after="160"/>
              <w:jc w:val="left"/>
              <w:rPr>
                <w:del w:id="5438" w:author="Houyem Rais" w:date="2024-02-22T14:46:00Z"/>
                <w:rFonts w:eastAsia="Times New Roman" w:cstheme="minorHAnsi"/>
                <w:color w:val="000000"/>
                <w:sz w:val="18"/>
                <w:szCs w:val="18"/>
              </w:rPr>
              <w:pPrChange w:id="5439" w:author="Houyem Rais" w:date="2024-02-22T14:49:00Z">
                <w:pPr>
                  <w:spacing w:before="0" w:after="0" w:line="240" w:lineRule="auto"/>
                  <w:ind w:left="-37"/>
                </w:pPr>
              </w:pPrChange>
            </w:pPr>
            <w:del w:id="5440" w:author="Houyem Rais" w:date="2024-02-22T14:46:00Z">
              <w:r w:rsidRPr="00343F01" w:rsidDel="00201166">
                <w:rPr>
                  <w:rFonts w:eastAsia="Times New Roman" w:cstheme="minorHAnsi"/>
                  <w:color w:val="000000"/>
                  <w:sz w:val="18"/>
                  <w:szCs w:val="18"/>
                </w:rPr>
                <w:delText>Les projets auront une période de construction de 24 mois et une période basée sur la performance de 8 ans et l'entrepreneur recevra un paiement prescrit. Les négociations de ces projets ont impliqué plusieurs parties prenantes dont le Ministère des Transports, des Infrastructures, du Logement, de l'Urbanisme et des Travaux Publics (MOTIHUD &amp; PW), la Direction du Partenariat Public-Privé (PPP), le Trésor National, le Bureau du Procureur Général, Transaction Conseillers et Financiers entre autres.</w:delText>
              </w:r>
            </w:del>
          </w:p>
        </w:tc>
        <w:tc>
          <w:tcPr>
            <w:tcW w:w="992" w:type="dxa"/>
            <w:shd w:val="clear" w:color="auto" w:fill="FFFFFF" w:themeFill="background1"/>
            <w:hideMark/>
          </w:tcPr>
          <w:p w14:paraId="0E3F8D62" w14:textId="6262F69C" w:rsidR="00DD7063" w:rsidRPr="00343F01" w:rsidDel="00201166" w:rsidRDefault="00DD7063" w:rsidP="00D62BC5">
            <w:pPr>
              <w:spacing w:before="0" w:after="160"/>
              <w:jc w:val="left"/>
              <w:rPr>
                <w:del w:id="5441" w:author="Houyem Rais" w:date="2024-02-22T14:46:00Z"/>
                <w:rFonts w:eastAsia="Times New Roman" w:cstheme="minorHAnsi"/>
                <w:color w:val="000000"/>
                <w:sz w:val="18"/>
                <w:szCs w:val="18"/>
              </w:rPr>
              <w:pPrChange w:id="5442" w:author="Houyem Rais" w:date="2024-02-22T14:49:00Z">
                <w:pPr>
                  <w:spacing w:before="0" w:after="0" w:line="240" w:lineRule="auto"/>
                  <w:ind w:left="-46"/>
                  <w:jc w:val="center"/>
                </w:pPr>
              </w:pPrChange>
            </w:pPr>
            <w:del w:id="5443" w:author="Houyem Rais" w:date="2024-02-22T14:46:00Z">
              <w:r w:rsidRPr="00343F01" w:rsidDel="00201166">
                <w:rPr>
                  <w:rFonts w:eastAsia="Times New Roman" w:cstheme="minorHAnsi"/>
                  <w:color w:val="000000"/>
                  <w:sz w:val="18"/>
                  <w:szCs w:val="18"/>
                </w:rPr>
                <w:delText>2022</w:delText>
              </w:r>
            </w:del>
          </w:p>
        </w:tc>
        <w:tc>
          <w:tcPr>
            <w:tcW w:w="1276" w:type="dxa"/>
            <w:shd w:val="clear" w:color="auto" w:fill="FFFFFF" w:themeFill="background1"/>
            <w:hideMark/>
          </w:tcPr>
          <w:p w14:paraId="371F9B7B" w14:textId="34500792" w:rsidR="00DD7063" w:rsidRPr="00343F01" w:rsidDel="00201166" w:rsidRDefault="00DD7063" w:rsidP="00D62BC5">
            <w:pPr>
              <w:spacing w:before="0" w:after="160"/>
              <w:jc w:val="left"/>
              <w:rPr>
                <w:del w:id="5444" w:author="Houyem Rais" w:date="2024-02-22T14:46:00Z"/>
                <w:rFonts w:eastAsia="Times New Roman" w:cstheme="minorHAnsi"/>
                <w:color w:val="000000"/>
                <w:sz w:val="18"/>
                <w:szCs w:val="18"/>
              </w:rPr>
              <w:pPrChange w:id="5445" w:author="Houyem Rais" w:date="2024-02-22T14:49:00Z">
                <w:pPr>
                  <w:spacing w:before="0" w:after="0" w:line="240" w:lineRule="auto"/>
                  <w:jc w:val="left"/>
                </w:pPr>
              </w:pPrChange>
            </w:pPr>
            <w:del w:id="5446" w:author="Houyem Rais" w:date="2024-02-22T14:46:00Z">
              <w:r w:rsidRPr="00343F01" w:rsidDel="00201166">
                <w:rPr>
                  <w:rFonts w:eastAsia="Times New Roman" w:cstheme="minorHAnsi"/>
                  <w:color w:val="000000"/>
                  <w:sz w:val="18"/>
                  <w:szCs w:val="18"/>
                </w:rPr>
                <w:delText>Non disponible</w:delText>
              </w:r>
            </w:del>
          </w:p>
        </w:tc>
        <w:tc>
          <w:tcPr>
            <w:tcW w:w="709" w:type="dxa"/>
            <w:shd w:val="clear" w:color="auto" w:fill="FFFFFF" w:themeFill="background1"/>
            <w:hideMark/>
          </w:tcPr>
          <w:p w14:paraId="529C7DF9" w14:textId="7B9D061E" w:rsidR="00DD7063" w:rsidRPr="00343F01" w:rsidDel="00201166" w:rsidRDefault="00DD7063" w:rsidP="00D62BC5">
            <w:pPr>
              <w:spacing w:before="0" w:after="160"/>
              <w:jc w:val="left"/>
              <w:rPr>
                <w:del w:id="5447" w:author="Houyem Rais" w:date="2024-02-22T14:46:00Z"/>
                <w:rFonts w:eastAsia="Times New Roman" w:cstheme="minorHAnsi"/>
                <w:color w:val="000000"/>
                <w:sz w:val="18"/>
                <w:szCs w:val="18"/>
              </w:rPr>
              <w:pPrChange w:id="5448" w:author="Houyem Rais" w:date="2024-02-22T14:49:00Z">
                <w:pPr>
                  <w:spacing w:before="0" w:after="0" w:line="240" w:lineRule="auto"/>
                  <w:jc w:val="center"/>
                </w:pPr>
              </w:pPrChange>
            </w:pPr>
            <w:del w:id="5449" w:author="Houyem Rais" w:date="2024-02-22T14:46:00Z">
              <w:r w:rsidRPr="00343F01" w:rsidDel="00201166">
                <w:rPr>
                  <w:rFonts w:eastAsia="Times New Roman" w:cstheme="minorHAnsi"/>
                  <w:color w:val="333333"/>
                  <w:sz w:val="18"/>
                  <w:szCs w:val="18"/>
                </w:rPr>
                <w:delText>10 ans</w:delText>
              </w:r>
            </w:del>
          </w:p>
        </w:tc>
        <w:tc>
          <w:tcPr>
            <w:tcW w:w="992" w:type="dxa"/>
            <w:shd w:val="clear" w:color="auto" w:fill="FFFFFF" w:themeFill="background1"/>
            <w:hideMark/>
          </w:tcPr>
          <w:p w14:paraId="58998D73" w14:textId="00B27C8A" w:rsidR="00DD7063" w:rsidRPr="00343F01" w:rsidDel="00201166" w:rsidRDefault="00DD7063" w:rsidP="00D62BC5">
            <w:pPr>
              <w:spacing w:before="0" w:after="160"/>
              <w:jc w:val="left"/>
              <w:rPr>
                <w:del w:id="5450" w:author="Houyem Rais" w:date="2024-02-22T14:46:00Z"/>
                <w:rFonts w:eastAsia="Times New Roman" w:cstheme="minorHAnsi"/>
                <w:color w:val="000000"/>
                <w:sz w:val="18"/>
                <w:szCs w:val="18"/>
              </w:rPr>
              <w:pPrChange w:id="5451" w:author="Houyem Rais" w:date="2024-02-22T14:49:00Z">
                <w:pPr>
                  <w:spacing w:before="0" w:after="0" w:line="240" w:lineRule="auto"/>
                  <w:jc w:val="center"/>
                </w:pPr>
              </w:pPrChange>
            </w:pPr>
            <w:del w:id="5452" w:author="Houyem Rais" w:date="2024-02-22T14:46:00Z">
              <w:r w:rsidRPr="00343F01" w:rsidDel="00201166">
                <w:rPr>
                  <w:rFonts w:eastAsia="Times New Roman" w:cstheme="minorHAnsi"/>
                  <w:color w:val="000000"/>
                  <w:sz w:val="18"/>
                  <w:szCs w:val="18"/>
                </w:rPr>
                <w:delText>100</w:delText>
              </w:r>
            </w:del>
          </w:p>
        </w:tc>
        <w:tc>
          <w:tcPr>
            <w:tcW w:w="851" w:type="dxa"/>
            <w:shd w:val="clear" w:color="auto" w:fill="FFFFFF" w:themeFill="background1"/>
            <w:hideMark/>
          </w:tcPr>
          <w:p w14:paraId="15D4665F" w14:textId="3F70F5D2" w:rsidR="00DD7063" w:rsidRPr="00343F01" w:rsidDel="00201166" w:rsidRDefault="00DD7063" w:rsidP="00D62BC5">
            <w:pPr>
              <w:spacing w:before="0" w:after="160"/>
              <w:jc w:val="left"/>
              <w:rPr>
                <w:del w:id="5453" w:author="Houyem Rais" w:date="2024-02-22T14:46:00Z"/>
                <w:rFonts w:eastAsia="Times New Roman" w:cstheme="minorHAnsi"/>
                <w:color w:val="000000"/>
                <w:sz w:val="18"/>
                <w:szCs w:val="18"/>
              </w:rPr>
              <w:pPrChange w:id="5454" w:author="Houyem Rais" w:date="2024-02-22T14:49:00Z">
                <w:pPr>
                  <w:spacing w:before="0" w:after="0" w:line="240" w:lineRule="auto"/>
                  <w:jc w:val="center"/>
                </w:pPr>
              </w:pPrChange>
            </w:pPr>
            <w:del w:id="5455" w:author="Houyem Rais" w:date="2024-02-22T14:46:00Z">
              <w:r w:rsidRPr="00343F01" w:rsidDel="00201166">
                <w:rPr>
                  <w:rFonts w:eastAsia="Times New Roman" w:cstheme="minorHAnsi"/>
                  <w:color w:val="000000"/>
                  <w:sz w:val="18"/>
                  <w:szCs w:val="18"/>
                </w:rPr>
                <w:delText>130,8</w:delText>
              </w:r>
            </w:del>
          </w:p>
        </w:tc>
        <w:tc>
          <w:tcPr>
            <w:tcW w:w="850" w:type="dxa"/>
            <w:shd w:val="clear" w:color="auto" w:fill="FFFFFF" w:themeFill="background1"/>
            <w:hideMark/>
          </w:tcPr>
          <w:p w14:paraId="10680C14" w14:textId="0DD7AB71" w:rsidR="00DD7063" w:rsidRPr="00343F01" w:rsidDel="00201166" w:rsidRDefault="00DD7063" w:rsidP="00D62BC5">
            <w:pPr>
              <w:spacing w:before="0" w:after="160"/>
              <w:jc w:val="left"/>
              <w:rPr>
                <w:del w:id="5456" w:author="Houyem Rais" w:date="2024-02-22T14:46:00Z"/>
                <w:rFonts w:eastAsia="Times New Roman" w:cstheme="minorHAnsi"/>
                <w:color w:val="000000"/>
                <w:sz w:val="18"/>
                <w:szCs w:val="18"/>
              </w:rPr>
              <w:pPrChange w:id="5457" w:author="Houyem Rais" w:date="2024-02-22T14:49:00Z">
                <w:pPr>
                  <w:spacing w:before="0" w:after="0" w:line="240" w:lineRule="auto"/>
                  <w:ind w:left="-70" w:right="-76"/>
                  <w:jc w:val="center"/>
                </w:pPr>
              </w:pPrChange>
            </w:pPr>
            <w:del w:id="5458" w:author="Houyem Rais" w:date="2024-02-22T14:46:00Z">
              <w:r w:rsidRPr="00343F01" w:rsidDel="00201166">
                <w:rPr>
                  <w:rFonts w:eastAsia="Times New Roman" w:cstheme="minorHAnsi"/>
                  <w:color w:val="000000"/>
                  <w:sz w:val="18"/>
                  <w:szCs w:val="18"/>
                </w:rPr>
                <w:delText>80</w:delText>
              </w:r>
            </w:del>
          </w:p>
        </w:tc>
        <w:tc>
          <w:tcPr>
            <w:tcW w:w="1134" w:type="dxa"/>
            <w:shd w:val="clear" w:color="auto" w:fill="FFFFFF" w:themeFill="background1"/>
            <w:hideMark/>
          </w:tcPr>
          <w:p w14:paraId="02A40C46" w14:textId="0568C208" w:rsidR="00DD7063" w:rsidRPr="00343F01" w:rsidDel="00201166" w:rsidRDefault="00DD7063" w:rsidP="00D62BC5">
            <w:pPr>
              <w:spacing w:before="0" w:after="160"/>
              <w:jc w:val="left"/>
              <w:rPr>
                <w:del w:id="5459" w:author="Houyem Rais" w:date="2024-02-22T14:46:00Z"/>
                <w:rFonts w:eastAsia="Times New Roman" w:cstheme="minorHAnsi"/>
                <w:color w:val="000000"/>
                <w:sz w:val="18"/>
                <w:szCs w:val="18"/>
              </w:rPr>
              <w:pPrChange w:id="5460" w:author="Houyem Rais" w:date="2024-02-22T14:49:00Z">
                <w:pPr>
                  <w:spacing w:before="0" w:after="0" w:line="240" w:lineRule="auto"/>
                  <w:jc w:val="left"/>
                </w:pPr>
              </w:pPrChange>
            </w:pPr>
            <w:del w:id="5461" w:author="Houyem Rais" w:date="2024-02-22T14:46:00Z">
              <w:r w:rsidRPr="00343F01" w:rsidDel="00201166">
                <w:rPr>
                  <w:rFonts w:eastAsia="Times New Roman" w:cstheme="minorHAnsi"/>
                  <w:color w:val="000000"/>
                  <w:sz w:val="18"/>
                  <w:szCs w:val="18"/>
                </w:rPr>
                <w:delText>Mota Engil SGPS (Non disponible / 100%)</w:delText>
              </w:r>
            </w:del>
          </w:p>
        </w:tc>
        <w:tc>
          <w:tcPr>
            <w:tcW w:w="1134" w:type="dxa"/>
            <w:shd w:val="clear" w:color="auto" w:fill="FFFFFF" w:themeFill="background1"/>
            <w:hideMark/>
          </w:tcPr>
          <w:p w14:paraId="6A7784F6" w14:textId="7A69758A" w:rsidR="00DD7063" w:rsidRPr="00343F01" w:rsidDel="00201166" w:rsidRDefault="00DD7063" w:rsidP="00D62BC5">
            <w:pPr>
              <w:spacing w:before="0" w:after="160"/>
              <w:jc w:val="left"/>
              <w:rPr>
                <w:del w:id="5462" w:author="Houyem Rais" w:date="2024-02-22T14:46:00Z"/>
                <w:rFonts w:eastAsia="Times New Roman" w:cstheme="minorHAnsi"/>
                <w:color w:val="000000"/>
                <w:sz w:val="18"/>
                <w:szCs w:val="18"/>
              </w:rPr>
              <w:pPrChange w:id="5463" w:author="Houyem Rais" w:date="2024-02-22T14:49:00Z">
                <w:pPr>
                  <w:spacing w:before="0" w:after="0" w:line="240" w:lineRule="auto"/>
                  <w:ind w:left="-22"/>
                  <w:jc w:val="left"/>
                </w:pPr>
              </w:pPrChange>
            </w:pPr>
            <w:del w:id="5464" w:author="Houyem Rais" w:date="2024-02-22T14:46:00Z">
              <w:r w:rsidRPr="00343F01" w:rsidDel="00201166">
                <w:rPr>
                  <w:rFonts w:eastAsia="Times New Roman" w:cstheme="minorHAnsi"/>
                  <w:color w:val="000000"/>
                  <w:sz w:val="18"/>
                  <w:szCs w:val="18"/>
                </w:rPr>
                <w:delText xml:space="preserve">Paiement(s) de disponibilité du </w:delText>
              </w:r>
              <w:r w:rsidR="001E4C4F" w:rsidDel="00201166">
                <w:rPr>
                  <w:rFonts w:eastAsia="Times New Roman" w:cstheme="minorHAnsi"/>
                  <w:color w:val="000000"/>
                  <w:sz w:val="18"/>
                  <w:szCs w:val="18"/>
                </w:rPr>
                <w:delText>secteur public</w:delText>
              </w:r>
            </w:del>
          </w:p>
        </w:tc>
        <w:tc>
          <w:tcPr>
            <w:tcW w:w="992" w:type="dxa"/>
            <w:shd w:val="clear" w:color="auto" w:fill="FFFFFF" w:themeFill="background1"/>
            <w:hideMark/>
          </w:tcPr>
          <w:p w14:paraId="0634BFAB" w14:textId="3721818B" w:rsidR="00DD7063" w:rsidRPr="00343F01" w:rsidDel="00201166" w:rsidRDefault="00DD7063" w:rsidP="00D62BC5">
            <w:pPr>
              <w:spacing w:before="0" w:after="160"/>
              <w:jc w:val="left"/>
              <w:rPr>
                <w:del w:id="5465" w:author="Houyem Rais" w:date="2024-02-22T14:46:00Z"/>
                <w:rFonts w:eastAsia="Times New Roman" w:cstheme="minorHAnsi"/>
                <w:color w:val="000000"/>
                <w:sz w:val="18"/>
                <w:szCs w:val="18"/>
              </w:rPr>
              <w:pPrChange w:id="5466" w:author="Houyem Rais" w:date="2024-02-22T14:49:00Z">
                <w:pPr>
                  <w:spacing w:before="0" w:after="0" w:line="240" w:lineRule="auto"/>
                  <w:jc w:val="left"/>
                </w:pPr>
              </w:pPrChange>
            </w:pPr>
            <w:del w:id="5467" w:author="Houyem Rais" w:date="2024-02-22T14:46:00Z">
              <w:r w:rsidRPr="00343F01" w:rsidDel="00201166">
                <w:rPr>
                  <w:rFonts w:eastAsia="Times New Roman" w:cstheme="minorHAnsi"/>
                  <w:color w:val="000000"/>
                  <w:sz w:val="18"/>
                  <w:szCs w:val="18"/>
                </w:rPr>
                <w:delText>Non</w:delText>
              </w:r>
            </w:del>
          </w:p>
        </w:tc>
        <w:tc>
          <w:tcPr>
            <w:tcW w:w="1132" w:type="dxa"/>
            <w:shd w:val="clear" w:color="auto" w:fill="FFFFFF" w:themeFill="background1"/>
            <w:hideMark/>
          </w:tcPr>
          <w:p w14:paraId="30A9B5A0" w14:textId="121872A0" w:rsidR="00DD7063" w:rsidRPr="00343F01" w:rsidDel="00201166" w:rsidRDefault="00DD7063" w:rsidP="00D62BC5">
            <w:pPr>
              <w:spacing w:before="0" w:after="160"/>
              <w:jc w:val="left"/>
              <w:rPr>
                <w:del w:id="5468" w:author="Houyem Rais" w:date="2024-02-22T14:46:00Z"/>
                <w:rFonts w:eastAsia="Times New Roman" w:cstheme="minorHAnsi"/>
                <w:color w:val="000000"/>
                <w:sz w:val="18"/>
                <w:szCs w:val="18"/>
              </w:rPr>
              <w:pPrChange w:id="5469" w:author="Houyem Rais" w:date="2024-02-22T14:49:00Z">
                <w:pPr>
                  <w:spacing w:before="0" w:after="0" w:line="240" w:lineRule="auto"/>
                  <w:jc w:val="left"/>
                </w:pPr>
              </w:pPrChange>
            </w:pPr>
            <w:del w:id="5470" w:author="Houyem Rais" w:date="2024-02-22T14:46:00Z">
              <w:r w:rsidRPr="00343F01" w:rsidDel="00201166">
                <w:rPr>
                  <w:rFonts w:eastAsia="Times New Roman" w:cstheme="minorHAnsi"/>
                  <w:color w:val="000000"/>
                  <w:sz w:val="18"/>
                  <w:szCs w:val="18"/>
                </w:rPr>
                <w:delText>Stanbic Bank (Ouganda)</w:delText>
              </w:r>
            </w:del>
          </w:p>
        </w:tc>
      </w:tr>
      <w:tr w:rsidR="00DD7063" w:rsidRPr="00057324" w:rsidDel="00201166" w14:paraId="7E0884BE" w14:textId="7D6C17DB">
        <w:trPr>
          <w:trHeight w:val="60"/>
          <w:del w:id="5471" w:author="Houyem Rais" w:date="2024-02-22T14:46:00Z"/>
        </w:trPr>
        <w:tc>
          <w:tcPr>
            <w:tcW w:w="4673" w:type="dxa"/>
            <w:shd w:val="clear" w:color="auto" w:fill="FFFFFF" w:themeFill="background1"/>
            <w:hideMark/>
          </w:tcPr>
          <w:p w14:paraId="76777F6C" w14:textId="40A407EB" w:rsidR="00DD7063" w:rsidRPr="00343F01" w:rsidDel="00201166" w:rsidRDefault="00DD7063" w:rsidP="00D62BC5">
            <w:pPr>
              <w:spacing w:before="0" w:after="160"/>
              <w:jc w:val="left"/>
              <w:rPr>
                <w:del w:id="5472" w:author="Houyem Rais" w:date="2024-02-22T14:46:00Z"/>
                <w:rFonts w:eastAsia="Times New Roman" w:cstheme="minorHAnsi"/>
                <w:color w:val="000000"/>
                <w:sz w:val="18"/>
                <w:szCs w:val="18"/>
              </w:rPr>
              <w:pPrChange w:id="5473" w:author="Houyem Rais" w:date="2024-02-22T14:49:00Z">
                <w:pPr>
                  <w:spacing w:before="0" w:after="0" w:line="240" w:lineRule="auto"/>
                  <w:ind w:left="-37"/>
                </w:pPr>
              </w:pPrChange>
            </w:pPr>
            <w:del w:id="5474" w:author="Houyem Rais" w:date="2024-02-22T14:46:00Z">
              <w:r w:rsidRPr="00343F01" w:rsidDel="00201166">
                <w:rPr>
                  <w:rFonts w:eastAsia="Times New Roman" w:cstheme="minorHAnsi"/>
                  <w:b/>
                  <w:bCs/>
                  <w:color w:val="000000"/>
                  <w:sz w:val="18"/>
                  <w:szCs w:val="18"/>
                </w:rPr>
                <w:delText>Autoroute Lekki-Epe – Nigeria</w:delText>
              </w:r>
            </w:del>
          </w:p>
          <w:p w14:paraId="616041F3" w14:textId="57D071ED" w:rsidR="00DD7063" w:rsidRPr="00343F01" w:rsidDel="00201166" w:rsidRDefault="00DD7063" w:rsidP="00D62BC5">
            <w:pPr>
              <w:spacing w:before="0" w:after="160"/>
              <w:jc w:val="left"/>
              <w:rPr>
                <w:del w:id="5475" w:author="Houyem Rais" w:date="2024-02-22T14:46:00Z"/>
                <w:rFonts w:eastAsia="Times New Roman" w:cstheme="minorHAnsi"/>
                <w:color w:val="000000"/>
                <w:sz w:val="18"/>
                <w:szCs w:val="18"/>
              </w:rPr>
              <w:pPrChange w:id="5476" w:author="Houyem Rais" w:date="2024-02-22T14:49:00Z">
                <w:pPr>
                  <w:spacing w:before="0" w:after="0" w:line="240" w:lineRule="auto"/>
                  <w:ind w:left="-37"/>
                </w:pPr>
              </w:pPrChange>
            </w:pPr>
            <w:del w:id="5477" w:author="Houyem Rais" w:date="2024-02-22T14:46:00Z">
              <w:r w:rsidRPr="00343F01" w:rsidDel="00201166">
                <w:rPr>
                  <w:rFonts w:eastAsia="Times New Roman" w:cstheme="minorHAnsi"/>
                  <w:color w:val="000000"/>
                  <w:sz w:val="18"/>
                  <w:szCs w:val="18"/>
                </w:rPr>
                <w:delText>Le projet PPP concerne la construction de l'autoroute Lekki-Epe et est un partenariat entre la Lekki Concession Company (LCC) - un SPV - et le gouvernement de l'État. Il comprend la mise à niveau des premiers 49,4 km de la route Lekki-Epe. La phase 2 du projet implique le développement des 20 premiers kilomètres de la route côtière avec une option pour développer également la voie de contournement sud.</w:delText>
              </w:r>
            </w:del>
          </w:p>
        </w:tc>
        <w:tc>
          <w:tcPr>
            <w:tcW w:w="992" w:type="dxa"/>
            <w:shd w:val="clear" w:color="auto" w:fill="FFFFFF" w:themeFill="background1"/>
            <w:hideMark/>
          </w:tcPr>
          <w:p w14:paraId="44CF00E3" w14:textId="4EAEEA79" w:rsidR="00DD7063" w:rsidRPr="00343F01" w:rsidDel="00201166" w:rsidRDefault="00DD7063" w:rsidP="00D62BC5">
            <w:pPr>
              <w:spacing w:before="0" w:after="160"/>
              <w:jc w:val="left"/>
              <w:rPr>
                <w:del w:id="5478" w:author="Houyem Rais" w:date="2024-02-22T14:46:00Z"/>
                <w:rFonts w:eastAsia="Times New Roman" w:cstheme="minorHAnsi"/>
                <w:color w:val="000000"/>
                <w:sz w:val="18"/>
                <w:szCs w:val="18"/>
              </w:rPr>
              <w:pPrChange w:id="5479" w:author="Houyem Rais" w:date="2024-02-22T14:49:00Z">
                <w:pPr>
                  <w:spacing w:before="0" w:after="0" w:line="240" w:lineRule="auto"/>
                  <w:ind w:left="-46"/>
                  <w:jc w:val="center"/>
                </w:pPr>
              </w:pPrChange>
            </w:pPr>
            <w:del w:id="5480" w:author="Houyem Rais" w:date="2024-02-22T14:46:00Z">
              <w:r w:rsidRPr="00343F01" w:rsidDel="00201166">
                <w:rPr>
                  <w:rFonts w:eastAsia="Times New Roman" w:cstheme="minorHAnsi"/>
                  <w:color w:val="000000"/>
                  <w:sz w:val="18"/>
                  <w:szCs w:val="18"/>
                </w:rPr>
                <w:delText>2008</w:delText>
              </w:r>
            </w:del>
          </w:p>
        </w:tc>
        <w:tc>
          <w:tcPr>
            <w:tcW w:w="1276" w:type="dxa"/>
            <w:shd w:val="clear" w:color="auto" w:fill="FFFFFF" w:themeFill="background1"/>
            <w:hideMark/>
          </w:tcPr>
          <w:p w14:paraId="5461D6BC" w14:textId="0CDDA2C5" w:rsidR="00DD7063" w:rsidRPr="00343F01" w:rsidDel="00201166" w:rsidRDefault="00DD7063" w:rsidP="00D62BC5">
            <w:pPr>
              <w:spacing w:before="0" w:after="160"/>
              <w:jc w:val="left"/>
              <w:rPr>
                <w:del w:id="5481" w:author="Houyem Rais" w:date="2024-02-22T14:46:00Z"/>
                <w:rFonts w:eastAsia="Times New Roman" w:cstheme="minorHAnsi"/>
                <w:color w:val="000000"/>
                <w:sz w:val="18"/>
                <w:szCs w:val="18"/>
              </w:rPr>
              <w:pPrChange w:id="5482" w:author="Houyem Rais" w:date="2024-02-22T14:49:00Z">
                <w:pPr>
                  <w:spacing w:before="0" w:after="0" w:line="240" w:lineRule="auto"/>
                  <w:ind w:left="-27" w:right="-86"/>
                  <w:jc w:val="left"/>
                </w:pPr>
              </w:pPrChange>
            </w:pPr>
            <w:del w:id="5483" w:author="Houyem Rais" w:date="2024-02-22T14:46:00Z">
              <w:r w:rsidRPr="00343F01" w:rsidDel="00201166">
                <w:rPr>
                  <w:rFonts w:eastAsia="Times New Roman" w:cstheme="minorHAnsi"/>
                  <w:color w:val="000000"/>
                  <w:sz w:val="18"/>
                  <w:szCs w:val="18"/>
                </w:rPr>
                <w:delText>Construction, Réhabilitation, Exploitation et Transfert (BROT)</w:delText>
              </w:r>
            </w:del>
          </w:p>
        </w:tc>
        <w:tc>
          <w:tcPr>
            <w:tcW w:w="709" w:type="dxa"/>
            <w:shd w:val="clear" w:color="auto" w:fill="FFFFFF" w:themeFill="background1"/>
            <w:hideMark/>
          </w:tcPr>
          <w:p w14:paraId="4877D512" w14:textId="2C669184" w:rsidR="00DD7063" w:rsidRPr="00343F01" w:rsidDel="00201166" w:rsidRDefault="00DD7063" w:rsidP="00D62BC5">
            <w:pPr>
              <w:spacing w:before="0" w:after="160"/>
              <w:jc w:val="left"/>
              <w:rPr>
                <w:del w:id="5484" w:author="Houyem Rais" w:date="2024-02-22T14:46:00Z"/>
                <w:rFonts w:eastAsia="Times New Roman" w:cstheme="minorHAnsi"/>
                <w:color w:val="000000"/>
                <w:sz w:val="18"/>
                <w:szCs w:val="18"/>
              </w:rPr>
              <w:pPrChange w:id="5485" w:author="Houyem Rais" w:date="2024-02-22T14:49:00Z">
                <w:pPr>
                  <w:spacing w:before="0" w:after="0" w:line="240" w:lineRule="auto"/>
                  <w:jc w:val="center"/>
                </w:pPr>
              </w:pPrChange>
            </w:pPr>
            <w:del w:id="5486" w:author="Houyem Rais" w:date="2024-02-22T14:46:00Z">
              <w:r w:rsidRPr="00343F01" w:rsidDel="00201166">
                <w:rPr>
                  <w:rFonts w:eastAsia="Times New Roman" w:cstheme="minorHAnsi"/>
                  <w:color w:val="000000"/>
                  <w:sz w:val="18"/>
                  <w:szCs w:val="18"/>
                </w:rPr>
                <w:delText>30</w:delText>
              </w:r>
              <w:r w:rsidRPr="00343F01" w:rsidDel="00201166">
                <w:rPr>
                  <w:rFonts w:eastAsia="Times New Roman" w:cstheme="minorHAnsi"/>
                  <w:color w:val="333333"/>
                  <w:sz w:val="18"/>
                  <w:szCs w:val="18"/>
                </w:rPr>
                <w:delText xml:space="preserve"> ans</w:delText>
              </w:r>
            </w:del>
          </w:p>
        </w:tc>
        <w:tc>
          <w:tcPr>
            <w:tcW w:w="992" w:type="dxa"/>
            <w:shd w:val="clear" w:color="auto" w:fill="FFFFFF" w:themeFill="background1"/>
            <w:hideMark/>
          </w:tcPr>
          <w:p w14:paraId="3835E729" w14:textId="1232F6EA" w:rsidR="00DD7063" w:rsidRPr="00343F01" w:rsidDel="00201166" w:rsidRDefault="00DD7063" w:rsidP="00D62BC5">
            <w:pPr>
              <w:spacing w:before="0" w:after="160"/>
              <w:jc w:val="left"/>
              <w:rPr>
                <w:del w:id="5487" w:author="Houyem Rais" w:date="2024-02-22T14:46:00Z"/>
                <w:rFonts w:eastAsia="Times New Roman" w:cstheme="minorHAnsi"/>
                <w:color w:val="000000"/>
                <w:sz w:val="18"/>
                <w:szCs w:val="18"/>
              </w:rPr>
              <w:pPrChange w:id="5488" w:author="Houyem Rais" w:date="2024-02-22T14:49:00Z">
                <w:pPr>
                  <w:spacing w:before="0" w:after="0" w:line="240" w:lineRule="auto"/>
                  <w:jc w:val="center"/>
                </w:pPr>
              </w:pPrChange>
            </w:pPr>
            <w:del w:id="5489" w:author="Houyem Rais" w:date="2024-02-22T14:46:00Z">
              <w:r w:rsidRPr="00343F01" w:rsidDel="00201166">
                <w:rPr>
                  <w:rFonts w:eastAsia="Times New Roman" w:cstheme="minorHAnsi"/>
                  <w:color w:val="000000"/>
                  <w:sz w:val="18"/>
                  <w:szCs w:val="18"/>
                </w:rPr>
                <w:delText>100</w:delText>
              </w:r>
            </w:del>
          </w:p>
        </w:tc>
        <w:tc>
          <w:tcPr>
            <w:tcW w:w="851" w:type="dxa"/>
            <w:shd w:val="clear" w:color="auto" w:fill="FFFFFF" w:themeFill="background1"/>
            <w:hideMark/>
          </w:tcPr>
          <w:p w14:paraId="06F1DEA6" w14:textId="0591C7F7" w:rsidR="00DD7063" w:rsidRPr="00343F01" w:rsidDel="00201166" w:rsidRDefault="00DD7063" w:rsidP="00D62BC5">
            <w:pPr>
              <w:spacing w:before="0" w:after="160"/>
              <w:jc w:val="left"/>
              <w:rPr>
                <w:del w:id="5490" w:author="Houyem Rais" w:date="2024-02-22T14:46:00Z"/>
                <w:rFonts w:eastAsia="Times New Roman" w:cstheme="minorHAnsi"/>
                <w:color w:val="000000"/>
                <w:sz w:val="18"/>
                <w:szCs w:val="18"/>
              </w:rPr>
              <w:pPrChange w:id="5491" w:author="Houyem Rais" w:date="2024-02-22T14:49:00Z">
                <w:pPr>
                  <w:spacing w:before="0" w:after="0" w:line="240" w:lineRule="auto"/>
                  <w:jc w:val="center"/>
                </w:pPr>
              </w:pPrChange>
            </w:pPr>
            <w:del w:id="5492" w:author="Houyem Rais" w:date="2024-02-22T14:46:00Z">
              <w:r w:rsidRPr="00343F01" w:rsidDel="00201166">
                <w:rPr>
                  <w:rFonts w:eastAsia="Times New Roman" w:cstheme="minorHAnsi"/>
                  <w:color w:val="000000"/>
                  <w:sz w:val="18"/>
                  <w:szCs w:val="18"/>
                </w:rPr>
                <w:delText>382</w:delText>
              </w:r>
            </w:del>
          </w:p>
        </w:tc>
        <w:tc>
          <w:tcPr>
            <w:tcW w:w="850" w:type="dxa"/>
            <w:shd w:val="clear" w:color="auto" w:fill="FFFFFF" w:themeFill="background1"/>
            <w:hideMark/>
          </w:tcPr>
          <w:p w14:paraId="07F7361D" w14:textId="55B43CAB" w:rsidR="00DD7063" w:rsidRPr="00343F01" w:rsidDel="00201166" w:rsidRDefault="00DD7063" w:rsidP="00D62BC5">
            <w:pPr>
              <w:spacing w:before="0" w:after="160"/>
              <w:jc w:val="left"/>
              <w:rPr>
                <w:del w:id="5493" w:author="Houyem Rais" w:date="2024-02-22T14:46:00Z"/>
                <w:rFonts w:eastAsia="Times New Roman" w:cstheme="minorHAnsi"/>
                <w:color w:val="000000"/>
                <w:sz w:val="18"/>
                <w:szCs w:val="18"/>
              </w:rPr>
              <w:pPrChange w:id="5494" w:author="Houyem Rais" w:date="2024-02-22T14:49:00Z">
                <w:pPr>
                  <w:spacing w:before="0" w:after="0" w:line="240" w:lineRule="auto"/>
                  <w:ind w:left="-70" w:right="-76"/>
                  <w:jc w:val="center"/>
                </w:pPr>
              </w:pPrChange>
            </w:pPr>
            <w:del w:id="5495" w:author="Houyem Rais" w:date="2024-02-22T14:46:00Z">
              <w:r w:rsidRPr="00343F01" w:rsidDel="00201166">
                <w:rPr>
                  <w:rFonts w:eastAsia="Times New Roman" w:cstheme="minorHAnsi"/>
                  <w:color w:val="000000"/>
                  <w:sz w:val="18"/>
                  <w:szCs w:val="18"/>
                </w:rPr>
                <w:delText>50</w:delText>
              </w:r>
            </w:del>
          </w:p>
        </w:tc>
        <w:tc>
          <w:tcPr>
            <w:tcW w:w="1134" w:type="dxa"/>
            <w:shd w:val="clear" w:color="auto" w:fill="FFFFFF" w:themeFill="background1"/>
            <w:hideMark/>
          </w:tcPr>
          <w:p w14:paraId="31E3A5AB" w14:textId="4BA34F0A" w:rsidR="00DD7063" w:rsidRPr="00343F01" w:rsidDel="00201166" w:rsidRDefault="00DD7063" w:rsidP="00D62BC5">
            <w:pPr>
              <w:spacing w:before="0" w:after="160"/>
              <w:jc w:val="left"/>
              <w:rPr>
                <w:del w:id="5496" w:author="Houyem Rais" w:date="2024-02-22T14:46:00Z"/>
                <w:rFonts w:eastAsia="Times New Roman" w:cstheme="minorHAnsi"/>
                <w:color w:val="000000"/>
                <w:sz w:val="18"/>
                <w:szCs w:val="18"/>
              </w:rPr>
              <w:pPrChange w:id="5497" w:author="Houyem Rais" w:date="2024-02-22T14:49:00Z">
                <w:pPr>
                  <w:spacing w:before="0" w:after="0" w:line="240" w:lineRule="auto"/>
                  <w:jc w:val="left"/>
                </w:pPr>
              </w:pPrChange>
            </w:pPr>
            <w:del w:id="5498" w:author="Houyem Rais" w:date="2024-02-22T14:46:00Z">
              <w:r w:rsidRPr="00343F01" w:rsidDel="00201166">
                <w:rPr>
                  <w:rFonts w:eastAsia="Times New Roman" w:cstheme="minorHAnsi"/>
                  <w:color w:val="000000"/>
                  <w:sz w:val="18"/>
                  <w:szCs w:val="18"/>
                </w:rPr>
                <w:delText>Asset &amp; Resource Management Ltd, Larue Projects International Ltd, AIIF, Hi-tech Construction</w:delText>
              </w:r>
            </w:del>
          </w:p>
        </w:tc>
        <w:tc>
          <w:tcPr>
            <w:tcW w:w="1134" w:type="dxa"/>
            <w:shd w:val="clear" w:color="auto" w:fill="FFFFFF" w:themeFill="background1"/>
            <w:hideMark/>
          </w:tcPr>
          <w:p w14:paraId="05574E44" w14:textId="78B2319F" w:rsidR="00DD7063" w:rsidRPr="00343F01" w:rsidDel="00201166" w:rsidRDefault="00DD7063" w:rsidP="00D62BC5">
            <w:pPr>
              <w:spacing w:before="0" w:after="160"/>
              <w:jc w:val="left"/>
              <w:rPr>
                <w:del w:id="5499" w:author="Houyem Rais" w:date="2024-02-22T14:46:00Z"/>
                <w:rFonts w:eastAsia="Times New Roman" w:cstheme="minorHAnsi"/>
                <w:color w:val="000000"/>
                <w:sz w:val="18"/>
                <w:szCs w:val="18"/>
              </w:rPr>
              <w:pPrChange w:id="5500" w:author="Houyem Rais" w:date="2024-02-22T14:49:00Z">
                <w:pPr>
                  <w:spacing w:before="0" w:after="0" w:line="240" w:lineRule="auto"/>
                  <w:ind w:left="-22"/>
                  <w:jc w:val="left"/>
                </w:pPr>
              </w:pPrChange>
            </w:pPr>
            <w:del w:id="5501" w:author="Houyem Rais" w:date="2024-02-22T14:46:00Z">
              <w:r w:rsidRPr="00343F01" w:rsidDel="00201166">
                <w:rPr>
                  <w:rFonts w:eastAsia="Times New Roman" w:cstheme="minorHAnsi"/>
                  <w:color w:val="000000"/>
                  <w:sz w:val="18"/>
                  <w:szCs w:val="18"/>
                </w:rPr>
                <w:delText>Frais d'utilisation</w:delText>
              </w:r>
            </w:del>
          </w:p>
        </w:tc>
        <w:tc>
          <w:tcPr>
            <w:tcW w:w="992" w:type="dxa"/>
            <w:shd w:val="clear" w:color="auto" w:fill="FFFFFF" w:themeFill="background1"/>
            <w:hideMark/>
          </w:tcPr>
          <w:p w14:paraId="01624293" w14:textId="505BB114" w:rsidR="00DD7063" w:rsidRPr="00343F01" w:rsidDel="00201166" w:rsidRDefault="00DD7063" w:rsidP="00D62BC5">
            <w:pPr>
              <w:spacing w:before="0" w:after="160"/>
              <w:jc w:val="left"/>
              <w:rPr>
                <w:del w:id="5502" w:author="Houyem Rais" w:date="2024-02-22T14:46:00Z"/>
                <w:rFonts w:eastAsia="Times New Roman" w:cstheme="minorHAnsi"/>
                <w:color w:val="000000"/>
                <w:sz w:val="18"/>
                <w:szCs w:val="18"/>
              </w:rPr>
              <w:pPrChange w:id="5503" w:author="Houyem Rais" w:date="2024-02-22T14:49:00Z">
                <w:pPr>
                  <w:spacing w:before="0" w:after="0" w:line="240" w:lineRule="auto"/>
                  <w:jc w:val="left"/>
                </w:pPr>
              </w:pPrChange>
            </w:pPr>
            <w:del w:id="5504" w:author="Houyem Rais" w:date="2024-02-22T14:46:00Z">
              <w:r w:rsidRPr="00343F01" w:rsidDel="00201166">
                <w:rPr>
                  <w:rFonts w:eastAsia="Times New Roman" w:cstheme="minorHAnsi"/>
                  <w:color w:val="000000"/>
                  <w:sz w:val="18"/>
                  <w:szCs w:val="18"/>
                </w:rPr>
                <w:delText>Non</w:delText>
              </w:r>
            </w:del>
          </w:p>
        </w:tc>
        <w:tc>
          <w:tcPr>
            <w:tcW w:w="1132" w:type="dxa"/>
            <w:shd w:val="clear" w:color="auto" w:fill="FFFFFF" w:themeFill="background1"/>
            <w:hideMark/>
          </w:tcPr>
          <w:p w14:paraId="31A0B9E6" w14:textId="08AA041A" w:rsidR="00DD7063" w:rsidRPr="00F65825" w:rsidDel="00201166" w:rsidRDefault="00DD7063" w:rsidP="00D62BC5">
            <w:pPr>
              <w:spacing w:before="0" w:after="160"/>
              <w:jc w:val="left"/>
              <w:rPr>
                <w:del w:id="5505" w:author="Houyem Rais" w:date="2024-02-22T14:46:00Z"/>
                <w:rFonts w:eastAsia="Times New Roman" w:cstheme="minorHAnsi"/>
                <w:color w:val="000000"/>
                <w:sz w:val="18"/>
                <w:szCs w:val="18"/>
                <w:lang w:val="en-GB"/>
              </w:rPr>
              <w:pPrChange w:id="5506" w:author="Houyem Rais" w:date="2024-02-22T14:49:00Z">
                <w:pPr>
                  <w:spacing w:before="0" w:after="0" w:line="240" w:lineRule="auto"/>
                  <w:jc w:val="left"/>
                </w:pPr>
              </w:pPrChange>
            </w:pPr>
            <w:del w:id="5507" w:author="Houyem Rais" w:date="2024-02-22T14:46:00Z">
              <w:r w:rsidRPr="00F65825" w:rsidDel="00201166">
                <w:rPr>
                  <w:rFonts w:eastAsia="Times New Roman" w:cstheme="minorHAnsi"/>
                  <w:color w:val="000000"/>
                  <w:sz w:val="18"/>
                  <w:szCs w:val="18"/>
                  <w:lang w:val="en-GB"/>
                </w:rPr>
                <w:delText>Standard Bank, Stanbic IBTC Bank, First Bank of Nigeria, United Bank for Africa, Zenith Bank, First Inland Bank, Diamond Bank, Fidelity Bank</w:delText>
              </w:r>
            </w:del>
          </w:p>
        </w:tc>
      </w:tr>
      <w:tr w:rsidR="00DD7063" w:rsidRPr="00343F01" w:rsidDel="00201166" w14:paraId="75268D9C" w14:textId="42585BA4">
        <w:trPr>
          <w:trHeight w:val="1286"/>
          <w:del w:id="5508" w:author="Houyem Rais" w:date="2024-02-22T14:46:00Z"/>
        </w:trPr>
        <w:tc>
          <w:tcPr>
            <w:tcW w:w="4673" w:type="dxa"/>
            <w:shd w:val="clear" w:color="auto" w:fill="FFFFFF" w:themeFill="background1"/>
            <w:hideMark/>
          </w:tcPr>
          <w:p w14:paraId="27D970B6" w14:textId="4B6B99D0" w:rsidR="00DD7063" w:rsidRPr="00343F01" w:rsidDel="00201166" w:rsidRDefault="00DD7063" w:rsidP="00D62BC5">
            <w:pPr>
              <w:spacing w:before="0" w:after="160"/>
              <w:jc w:val="left"/>
              <w:rPr>
                <w:del w:id="5509" w:author="Houyem Rais" w:date="2024-02-22T14:46:00Z"/>
                <w:rFonts w:eastAsia="Times New Roman" w:cstheme="minorHAnsi"/>
                <w:color w:val="000000"/>
                <w:sz w:val="18"/>
                <w:szCs w:val="18"/>
              </w:rPr>
              <w:pPrChange w:id="5510" w:author="Houyem Rais" w:date="2024-02-22T14:49:00Z">
                <w:pPr>
                  <w:spacing w:before="0" w:after="0" w:line="240" w:lineRule="auto"/>
                  <w:ind w:left="-37"/>
                </w:pPr>
              </w:pPrChange>
            </w:pPr>
            <w:del w:id="5511" w:author="Houyem Rais" w:date="2024-02-22T14:46:00Z">
              <w:r w:rsidRPr="00343F01" w:rsidDel="00201166">
                <w:rPr>
                  <w:rFonts w:eastAsia="Times New Roman" w:cstheme="minorHAnsi"/>
                  <w:b/>
                  <w:bCs/>
                  <w:color w:val="000000"/>
                  <w:sz w:val="18"/>
                  <w:szCs w:val="18"/>
                </w:rPr>
                <w:delText>Autoroute à péage Dakar Diamniadio - Sénégal</w:delText>
              </w:r>
              <w:r w:rsidRPr="00343F01" w:rsidDel="00201166">
                <w:rPr>
                  <w:rFonts w:eastAsia="Times New Roman" w:cstheme="minorHAnsi"/>
                  <w:color w:val="000000"/>
                  <w:sz w:val="18"/>
                  <w:szCs w:val="18"/>
                </w:rPr>
                <w:delText xml:space="preserve"> </w:delText>
              </w:r>
            </w:del>
          </w:p>
          <w:p w14:paraId="5BC5C5C4" w14:textId="2E51A1D8" w:rsidR="00DD7063" w:rsidRPr="00343F01" w:rsidDel="00201166" w:rsidRDefault="00DD7063" w:rsidP="00D62BC5">
            <w:pPr>
              <w:spacing w:before="0" w:after="160"/>
              <w:jc w:val="left"/>
              <w:rPr>
                <w:del w:id="5512" w:author="Houyem Rais" w:date="2024-02-22T14:46:00Z"/>
                <w:rFonts w:eastAsia="Times New Roman" w:cstheme="minorHAnsi"/>
                <w:color w:val="000000"/>
                <w:sz w:val="18"/>
                <w:szCs w:val="18"/>
              </w:rPr>
              <w:pPrChange w:id="5513" w:author="Houyem Rais" w:date="2024-02-22T14:49:00Z">
                <w:pPr>
                  <w:spacing w:before="0" w:after="0" w:line="240" w:lineRule="auto"/>
                  <w:ind w:left="-37"/>
                </w:pPr>
              </w:pPrChange>
            </w:pPr>
            <w:del w:id="5514" w:author="Houyem Rais" w:date="2024-02-22T14:46:00Z">
              <w:r w:rsidRPr="00343F01" w:rsidDel="00201166">
                <w:rPr>
                  <w:rFonts w:eastAsia="Times New Roman" w:cstheme="minorHAnsi"/>
                  <w:color w:val="000000"/>
                  <w:sz w:val="18"/>
                  <w:szCs w:val="18"/>
                </w:rPr>
                <w:delText>Ce projet s'inscrit dans la politique générale de mise à niveau des infrastructures, d'aménagement du territoire et d'intégration sous-régionale du Gouvernement sénégalais. C'est l'une des premières autoroutes à risque en Afrique subsaharienne (hors Afrique du Sud). Le projet s'articule autour des quatre composantes suivantes : (i) la construction de l'autoroute avec péages ; (ii) l'aménagement du site de réinstallation ; (iii) la restructuration urbaine de Pikine-Sud ; (iv) la gestion et le suivi de l'exécution du projet.</w:delText>
              </w:r>
            </w:del>
          </w:p>
        </w:tc>
        <w:tc>
          <w:tcPr>
            <w:tcW w:w="992" w:type="dxa"/>
            <w:shd w:val="clear" w:color="auto" w:fill="FFFFFF" w:themeFill="background1"/>
            <w:hideMark/>
          </w:tcPr>
          <w:p w14:paraId="4D40CD43" w14:textId="70ED1354" w:rsidR="00DD7063" w:rsidRPr="00343F01" w:rsidDel="00201166" w:rsidRDefault="00DD7063" w:rsidP="00D62BC5">
            <w:pPr>
              <w:spacing w:before="0" w:after="160"/>
              <w:jc w:val="left"/>
              <w:rPr>
                <w:del w:id="5515" w:author="Houyem Rais" w:date="2024-02-22T14:46:00Z"/>
                <w:rFonts w:eastAsia="Times New Roman" w:cstheme="minorHAnsi"/>
                <w:color w:val="000000"/>
                <w:sz w:val="18"/>
                <w:szCs w:val="18"/>
              </w:rPr>
              <w:pPrChange w:id="5516" w:author="Houyem Rais" w:date="2024-02-22T14:49:00Z">
                <w:pPr>
                  <w:spacing w:before="0" w:after="0" w:line="240" w:lineRule="auto"/>
                  <w:ind w:left="-46"/>
                  <w:jc w:val="center"/>
                </w:pPr>
              </w:pPrChange>
            </w:pPr>
            <w:del w:id="5517" w:author="Houyem Rais" w:date="2024-02-22T14:46:00Z">
              <w:r w:rsidRPr="00343F01" w:rsidDel="00201166">
                <w:rPr>
                  <w:rFonts w:eastAsia="Times New Roman" w:cstheme="minorHAnsi"/>
                  <w:color w:val="000000"/>
                  <w:sz w:val="18"/>
                  <w:szCs w:val="18"/>
                </w:rPr>
                <w:delText>2009</w:delText>
              </w:r>
            </w:del>
          </w:p>
        </w:tc>
        <w:tc>
          <w:tcPr>
            <w:tcW w:w="1276" w:type="dxa"/>
            <w:shd w:val="clear" w:color="auto" w:fill="FFFFFF" w:themeFill="background1"/>
            <w:hideMark/>
          </w:tcPr>
          <w:p w14:paraId="4A0F741B" w14:textId="5EB455C8" w:rsidR="00DD7063" w:rsidRPr="00343F01" w:rsidDel="00201166" w:rsidRDefault="00DD7063" w:rsidP="00D62BC5">
            <w:pPr>
              <w:spacing w:before="0" w:after="160"/>
              <w:jc w:val="left"/>
              <w:rPr>
                <w:del w:id="5518" w:author="Houyem Rais" w:date="2024-02-22T14:46:00Z"/>
                <w:rFonts w:eastAsia="Times New Roman" w:cstheme="minorHAnsi"/>
                <w:color w:val="000000"/>
                <w:sz w:val="18"/>
                <w:szCs w:val="18"/>
              </w:rPr>
              <w:pPrChange w:id="5519" w:author="Houyem Rais" w:date="2024-02-22T14:49:00Z">
                <w:pPr>
                  <w:spacing w:before="0" w:after="0" w:line="240" w:lineRule="auto"/>
                  <w:ind w:right="-147"/>
                  <w:jc w:val="left"/>
                </w:pPr>
              </w:pPrChange>
            </w:pPr>
            <w:del w:id="5520" w:author="Houyem Rais" w:date="2024-02-22T14:46:00Z">
              <w:r w:rsidRPr="00343F01" w:rsidDel="00201166">
                <w:rPr>
                  <w:rFonts w:eastAsia="Times New Roman" w:cstheme="minorHAnsi"/>
                  <w:color w:val="000000"/>
                  <w:sz w:val="18"/>
                  <w:szCs w:val="18"/>
                </w:rPr>
                <w:delText>Construction, Réhabilitation, Exploitation et Transfert (BROT)</w:delText>
              </w:r>
            </w:del>
          </w:p>
        </w:tc>
        <w:tc>
          <w:tcPr>
            <w:tcW w:w="709" w:type="dxa"/>
            <w:shd w:val="clear" w:color="auto" w:fill="FFFFFF" w:themeFill="background1"/>
            <w:hideMark/>
          </w:tcPr>
          <w:p w14:paraId="4DE617CF" w14:textId="3DFD6ACF" w:rsidR="00DD7063" w:rsidRPr="00343F01" w:rsidDel="00201166" w:rsidRDefault="00DD7063" w:rsidP="00D62BC5">
            <w:pPr>
              <w:spacing w:before="0" w:after="160"/>
              <w:jc w:val="left"/>
              <w:rPr>
                <w:del w:id="5521" w:author="Houyem Rais" w:date="2024-02-22T14:46:00Z"/>
                <w:rFonts w:eastAsia="Times New Roman" w:cstheme="minorHAnsi"/>
                <w:color w:val="000000"/>
                <w:sz w:val="18"/>
                <w:szCs w:val="18"/>
              </w:rPr>
              <w:pPrChange w:id="5522" w:author="Houyem Rais" w:date="2024-02-22T14:49:00Z">
                <w:pPr>
                  <w:spacing w:before="0" w:after="0" w:line="240" w:lineRule="auto"/>
                  <w:jc w:val="center"/>
                </w:pPr>
              </w:pPrChange>
            </w:pPr>
            <w:del w:id="5523" w:author="Houyem Rais" w:date="2024-02-22T14:46:00Z">
              <w:r w:rsidRPr="00343F01" w:rsidDel="00201166">
                <w:rPr>
                  <w:rFonts w:eastAsia="Times New Roman" w:cstheme="minorHAnsi"/>
                  <w:color w:val="000000"/>
                  <w:sz w:val="18"/>
                  <w:szCs w:val="18"/>
                </w:rPr>
                <w:delText>30</w:delText>
              </w:r>
              <w:r w:rsidRPr="00343F01" w:rsidDel="00201166">
                <w:rPr>
                  <w:rFonts w:eastAsia="Times New Roman" w:cstheme="minorHAnsi"/>
                  <w:color w:val="333333"/>
                  <w:sz w:val="18"/>
                  <w:szCs w:val="18"/>
                </w:rPr>
                <w:delText xml:space="preserve"> ans</w:delText>
              </w:r>
            </w:del>
          </w:p>
        </w:tc>
        <w:tc>
          <w:tcPr>
            <w:tcW w:w="992" w:type="dxa"/>
            <w:shd w:val="clear" w:color="auto" w:fill="FFFFFF" w:themeFill="background1"/>
            <w:hideMark/>
          </w:tcPr>
          <w:p w14:paraId="0F2C3E8A" w14:textId="547843A4" w:rsidR="00DD7063" w:rsidRPr="00343F01" w:rsidDel="00201166" w:rsidRDefault="00DD7063" w:rsidP="00D62BC5">
            <w:pPr>
              <w:spacing w:before="0" w:after="160"/>
              <w:jc w:val="left"/>
              <w:rPr>
                <w:del w:id="5524" w:author="Houyem Rais" w:date="2024-02-22T14:46:00Z"/>
                <w:rFonts w:eastAsia="Times New Roman" w:cstheme="minorHAnsi"/>
                <w:color w:val="000000"/>
                <w:sz w:val="18"/>
                <w:szCs w:val="18"/>
              </w:rPr>
              <w:pPrChange w:id="5525" w:author="Houyem Rais" w:date="2024-02-22T14:49:00Z">
                <w:pPr>
                  <w:spacing w:before="0" w:after="0" w:line="240" w:lineRule="auto"/>
                  <w:jc w:val="center"/>
                </w:pPr>
              </w:pPrChange>
            </w:pPr>
            <w:del w:id="5526" w:author="Houyem Rais" w:date="2024-02-22T14:46:00Z">
              <w:r w:rsidRPr="00343F01" w:rsidDel="00201166">
                <w:rPr>
                  <w:rFonts w:eastAsia="Times New Roman" w:cstheme="minorHAnsi"/>
                  <w:color w:val="000000"/>
                  <w:sz w:val="18"/>
                  <w:szCs w:val="18"/>
                </w:rPr>
                <w:delText>42</w:delText>
              </w:r>
            </w:del>
          </w:p>
        </w:tc>
        <w:tc>
          <w:tcPr>
            <w:tcW w:w="851" w:type="dxa"/>
            <w:shd w:val="clear" w:color="auto" w:fill="FFFFFF" w:themeFill="background1"/>
            <w:hideMark/>
          </w:tcPr>
          <w:p w14:paraId="2F67DB8C" w14:textId="22E03F57" w:rsidR="00DD7063" w:rsidRPr="00343F01" w:rsidDel="00201166" w:rsidRDefault="00DD7063" w:rsidP="00D62BC5">
            <w:pPr>
              <w:spacing w:before="0" w:after="160"/>
              <w:jc w:val="left"/>
              <w:rPr>
                <w:del w:id="5527" w:author="Houyem Rais" w:date="2024-02-22T14:46:00Z"/>
                <w:rFonts w:eastAsia="Times New Roman" w:cstheme="minorHAnsi"/>
                <w:color w:val="000000"/>
                <w:sz w:val="18"/>
                <w:szCs w:val="18"/>
              </w:rPr>
              <w:pPrChange w:id="5528" w:author="Houyem Rais" w:date="2024-02-22T14:49:00Z">
                <w:pPr>
                  <w:spacing w:before="0" w:after="0" w:line="240" w:lineRule="auto"/>
                  <w:jc w:val="center"/>
                </w:pPr>
              </w:pPrChange>
            </w:pPr>
            <w:del w:id="5529" w:author="Houyem Rais" w:date="2024-02-22T14:46:00Z">
              <w:r w:rsidRPr="00343F01" w:rsidDel="00201166">
                <w:rPr>
                  <w:rFonts w:eastAsia="Times New Roman" w:cstheme="minorHAnsi"/>
                  <w:color w:val="000000"/>
                  <w:sz w:val="18"/>
                  <w:szCs w:val="18"/>
                </w:rPr>
                <w:delText>264</w:delText>
              </w:r>
            </w:del>
          </w:p>
        </w:tc>
        <w:tc>
          <w:tcPr>
            <w:tcW w:w="850" w:type="dxa"/>
            <w:shd w:val="clear" w:color="auto" w:fill="FFFFFF" w:themeFill="background1"/>
            <w:hideMark/>
          </w:tcPr>
          <w:p w14:paraId="3E5E522A" w14:textId="3B8703B3" w:rsidR="00DD7063" w:rsidRPr="00343F01" w:rsidDel="00201166" w:rsidRDefault="00DD7063" w:rsidP="00D62BC5">
            <w:pPr>
              <w:spacing w:before="0" w:after="160"/>
              <w:jc w:val="left"/>
              <w:rPr>
                <w:del w:id="5530" w:author="Houyem Rais" w:date="2024-02-22T14:46:00Z"/>
                <w:rFonts w:eastAsia="Times New Roman" w:cstheme="minorHAnsi"/>
                <w:color w:val="000000"/>
                <w:sz w:val="18"/>
                <w:szCs w:val="18"/>
              </w:rPr>
              <w:pPrChange w:id="5531" w:author="Houyem Rais" w:date="2024-02-22T14:49:00Z">
                <w:pPr>
                  <w:spacing w:before="0" w:after="0" w:line="240" w:lineRule="auto"/>
                  <w:ind w:left="-70" w:right="-76"/>
                  <w:jc w:val="center"/>
                </w:pPr>
              </w:pPrChange>
            </w:pPr>
            <w:del w:id="5532" w:author="Houyem Rais" w:date="2024-02-22T14:46:00Z">
              <w:r w:rsidRPr="00343F01" w:rsidDel="00201166">
                <w:rPr>
                  <w:rFonts w:eastAsia="Times New Roman" w:cstheme="minorHAnsi"/>
                  <w:color w:val="000000"/>
                  <w:sz w:val="18"/>
                  <w:szCs w:val="18"/>
                </w:rPr>
                <w:delText>32</w:delText>
              </w:r>
            </w:del>
          </w:p>
        </w:tc>
        <w:tc>
          <w:tcPr>
            <w:tcW w:w="1134" w:type="dxa"/>
            <w:shd w:val="clear" w:color="auto" w:fill="FFFFFF" w:themeFill="background1"/>
            <w:hideMark/>
          </w:tcPr>
          <w:p w14:paraId="4382F9F6" w14:textId="0412C4EB" w:rsidR="00DD7063" w:rsidRPr="00343F01" w:rsidDel="00201166" w:rsidRDefault="00DD7063" w:rsidP="00D62BC5">
            <w:pPr>
              <w:spacing w:before="0" w:after="160"/>
              <w:jc w:val="left"/>
              <w:rPr>
                <w:del w:id="5533" w:author="Houyem Rais" w:date="2024-02-22T14:46:00Z"/>
                <w:rFonts w:eastAsia="Times New Roman" w:cstheme="minorHAnsi"/>
                <w:color w:val="000000"/>
                <w:sz w:val="18"/>
                <w:szCs w:val="18"/>
              </w:rPr>
              <w:pPrChange w:id="5534" w:author="Houyem Rais" w:date="2024-02-22T14:49:00Z">
                <w:pPr>
                  <w:spacing w:before="0" w:after="0" w:line="240" w:lineRule="auto"/>
                  <w:jc w:val="left"/>
                </w:pPr>
              </w:pPrChange>
            </w:pPr>
            <w:del w:id="5535" w:author="Houyem Rais" w:date="2024-02-22T14:46:00Z">
              <w:r w:rsidRPr="00343F01" w:rsidDel="00201166">
                <w:rPr>
                  <w:rFonts w:eastAsia="Times New Roman" w:cstheme="minorHAnsi"/>
                  <w:color w:val="000000"/>
                  <w:sz w:val="18"/>
                  <w:szCs w:val="18"/>
                </w:rPr>
                <w:delText>Groupe Eiffage</w:delText>
              </w:r>
            </w:del>
          </w:p>
        </w:tc>
        <w:tc>
          <w:tcPr>
            <w:tcW w:w="1134" w:type="dxa"/>
            <w:shd w:val="clear" w:color="auto" w:fill="FFFFFF" w:themeFill="background1"/>
            <w:hideMark/>
          </w:tcPr>
          <w:p w14:paraId="12BC3101" w14:textId="61C9DC1D" w:rsidR="00DD7063" w:rsidRPr="00343F01" w:rsidDel="00201166" w:rsidRDefault="00DD7063" w:rsidP="00D62BC5">
            <w:pPr>
              <w:spacing w:before="0" w:after="160"/>
              <w:jc w:val="left"/>
              <w:rPr>
                <w:del w:id="5536" w:author="Houyem Rais" w:date="2024-02-22T14:46:00Z"/>
                <w:rFonts w:eastAsia="Times New Roman" w:cstheme="minorHAnsi"/>
                <w:color w:val="000000"/>
                <w:sz w:val="18"/>
                <w:szCs w:val="18"/>
              </w:rPr>
              <w:pPrChange w:id="5537" w:author="Houyem Rais" w:date="2024-02-22T14:49:00Z">
                <w:pPr>
                  <w:spacing w:before="0" w:after="0" w:line="240" w:lineRule="auto"/>
                  <w:ind w:left="-22"/>
                  <w:jc w:val="left"/>
                </w:pPr>
              </w:pPrChange>
            </w:pPr>
            <w:del w:id="5538" w:author="Houyem Rais" w:date="2024-02-22T14:46:00Z">
              <w:r w:rsidRPr="00343F01" w:rsidDel="00201166">
                <w:rPr>
                  <w:rFonts w:eastAsia="Times New Roman" w:cstheme="minorHAnsi"/>
                  <w:color w:val="000000"/>
                  <w:sz w:val="18"/>
                  <w:szCs w:val="18"/>
                </w:rPr>
                <w:delText>Frais d'utilisation</w:delText>
              </w:r>
            </w:del>
          </w:p>
        </w:tc>
        <w:tc>
          <w:tcPr>
            <w:tcW w:w="992" w:type="dxa"/>
            <w:shd w:val="clear" w:color="auto" w:fill="FFFFFF" w:themeFill="background1"/>
            <w:hideMark/>
          </w:tcPr>
          <w:p w14:paraId="58B0B6A6" w14:textId="74844E72" w:rsidR="00DD7063" w:rsidRPr="00343F01" w:rsidDel="00201166" w:rsidRDefault="00DD7063" w:rsidP="00D62BC5">
            <w:pPr>
              <w:spacing w:before="0" w:after="160"/>
              <w:jc w:val="left"/>
              <w:rPr>
                <w:del w:id="5539" w:author="Houyem Rais" w:date="2024-02-22T14:46:00Z"/>
                <w:rFonts w:eastAsia="Times New Roman" w:cstheme="minorHAnsi"/>
                <w:color w:val="000000"/>
                <w:sz w:val="18"/>
                <w:szCs w:val="18"/>
              </w:rPr>
              <w:pPrChange w:id="5540" w:author="Houyem Rais" w:date="2024-02-22T14:49:00Z">
                <w:pPr>
                  <w:spacing w:before="0" w:after="0" w:line="240" w:lineRule="auto"/>
                  <w:jc w:val="left"/>
                </w:pPr>
              </w:pPrChange>
            </w:pPr>
            <w:del w:id="5541" w:author="Houyem Rais" w:date="2024-02-22T14:46:00Z">
              <w:r w:rsidRPr="00343F01" w:rsidDel="00201166">
                <w:rPr>
                  <w:rFonts w:eastAsia="Times New Roman" w:cstheme="minorHAnsi"/>
                  <w:color w:val="000000"/>
                  <w:sz w:val="18"/>
                  <w:szCs w:val="18"/>
                </w:rPr>
                <w:delText>Non</w:delText>
              </w:r>
            </w:del>
          </w:p>
        </w:tc>
        <w:tc>
          <w:tcPr>
            <w:tcW w:w="1132" w:type="dxa"/>
            <w:shd w:val="clear" w:color="auto" w:fill="FFFFFF" w:themeFill="background1"/>
            <w:hideMark/>
          </w:tcPr>
          <w:p w14:paraId="0E5BDC7E" w14:textId="43F5A8C5" w:rsidR="00DD7063" w:rsidRPr="00343F01" w:rsidDel="00201166" w:rsidRDefault="00DD7063" w:rsidP="00D62BC5">
            <w:pPr>
              <w:spacing w:before="0" w:after="160"/>
              <w:jc w:val="left"/>
              <w:rPr>
                <w:del w:id="5542" w:author="Houyem Rais" w:date="2024-02-22T14:46:00Z"/>
                <w:rFonts w:eastAsia="Times New Roman" w:cstheme="minorHAnsi"/>
                <w:color w:val="000000"/>
                <w:sz w:val="18"/>
                <w:szCs w:val="18"/>
              </w:rPr>
              <w:pPrChange w:id="5543" w:author="Houyem Rais" w:date="2024-02-22T14:49:00Z">
                <w:pPr>
                  <w:spacing w:before="0" w:after="0" w:line="240" w:lineRule="auto"/>
                  <w:jc w:val="left"/>
                </w:pPr>
              </w:pPrChange>
            </w:pPr>
            <w:del w:id="5544" w:author="Houyem Rais" w:date="2024-02-22T14:46:00Z">
              <w:r w:rsidRPr="00343F01" w:rsidDel="00201166">
                <w:rPr>
                  <w:rFonts w:eastAsia="Times New Roman" w:cstheme="minorHAnsi"/>
                  <w:color w:val="000000"/>
                  <w:sz w:val="18"/>
                  <w:szCs w:val="18"/>
                </w:rPr>
                <w:delText>CBAO</w:delText>
              </w:r>
            </w:del>
          </w:p>
        </w:tc>
      </w:tr>
      <w:tr w:rsidR="00DD7063" w:rsidRPr="00343F01" w:rsidDel="00201166" w14:paraId="1810C4D3" w14:textId="344BF949">
        <w:trPr>
          <w:trHeight w:val="918"/>
          <w:del w:id="5545" w:author="Houyem Rais" w:date="2024-02-22T14:46:00Z"/>
        </w:trPr>
        <w:tc>
          <w:tcPr>
            <w:tcW w:w="4673" w:type="dxa"/>
            <w:shd w:val="clear" w:color="auto" w:fill="FFFFFF" w:themeFill="background1"/>
            <w:hideMark/>
          </w:tcPr>
          <w:p w14:paraId="63139095" w14:textId="3EFE94B2" w:rsidR="00DD7063" w:rsidRPr="00343F01" w:rsidDel="00201166" w:rsidRDefault="00DD7063" w:rsidP="00D62BC5">
            <w:pPr>
              <w:spacing w:before="0" w:after="160"/>
              <w:jc w:val="left"/>
              <w:rPr>
                <w:del w:id="5546" w:author="Houyem Rais" w:date="2024-02-22T14:46:00Z"/>
                <w:rFonts w:eastAsia="Times New Roman" w:cstheme="minorHAnsi"/>
                <w:color w:val="000000"/>
                <w:sz w:val="18"/>
                <w:szCs w:val="18"/>
              </w:rPr>
              <w:pPrChange w:id="5547" w:author="Houyem Rais" w:date="2024-02-22T14:49:00Z">
                <w:pPr>
                  <w:spacing w:before="0" w:after="0" w:line="240" w:lineRule="auto"/>
                  <w:ind w:left="-37"/>
                </w:pPr>
              </w:pPrChange>
            </w:pPr>
            <w:del w:id="5548" w:author="Houyem Rais" w:date="2024-02-22T14:46:00Z">
              <w:r w:rsidRPr="00343F01" w:rsidDel="00201166">
                <w:rPr>
                  <w:rFonts w:eastAsia="Times New Roman" w:cstheme="minorHAnsi"/>
                  <w:b/>
                  <w:bCs/>
                  <w:color w:val="000000"/>
                  <w:sz w:val="18"/>
                  <w:szCs w:val="18"/>
                </w:rPr>
                <w:delText>Prolongement de la route à péage Dakar-Diamniadio - Sénégal</w:delText>
              </w:r>
            </w:del>
          </w:p>
          <w:p w14:paraId="009E882A" w14:textId="7F1D07F9" w:rsidR="00DD7063" w:rsidRPr="00343F01" w:rsidDel="00201166" w:rsidRDefault="005B6362" w:rsidP="00D62BC5">
            <w:pPr>
              <w:spacing w:before="0" w:after="160"/>
              <w:jc w:val="left"/>
              <w:rPr>
                <w:del w:id="5549" w:author="Houyem Rais" w:date="2024-02-22T14:46:00Z"/>
                <w:rFonts w:eastAsia="Times New Roman" w:cstheme="minorHAnsi"/>
                <w:color w:val="000000"/>
                <w:sz w:val="18"/>
                <w:szCs w:val="18"/>
              </w:rPr>
              <w:pPrChange w:id="5550" w:author="Houyem Rais" w:date="2024-02-22T14:49:00Z">
                <w:pPr>
                  <w:spacing w:before="0" w:after="0" w:line="240" w:lineRule="auto"/>
                  <w:ind w:left="-37"/>
                </w:pPr>
              </w:pPrChange>
            </w:pPr>
            <w:del w:id="5551" w:author="Houyem Rais" w:date="2024-02-22T14:46:00Z">
              <w:r w:rsidRPr="00343F01" w:rsidDel="00201166">
                <w:rPr>
                  <w:rFonts w:eastAsia="Times New Roman" w:cstheme="minorHAnsi"/>
                  <w:color w:val="000000"/>
                  <w:sz w:val="18"/>
                  <w:szCs w:val="18"/>
                </w:rPr>
                <w:delText>À la suite du</w:delText>
              </w:r>
              <w:r w:rsidR="00DD7063" w:rsidRPr="00343F01" w:rsidDel="00201166">
                <w:rPr>
                  <w:rFonts w:eastAsia="Times New Roman" w:cstheme="minorHAnsi"/>
                  <w:color w:val="000000"/>
                  <w:sz w:val="18"/>
                  <w:szCs w:val="18"/>
                </w:rPr>
                <w:delText xml:space="preserve"> succès du projet de route à péage Dakar-Diamniadio, le gouvernement du Sénégal a accordé en 2014 (après des négociations directes) l'extension de 16km de l'autoroute jusqu'au nouvel aéroport international Blaise-Diagne à la même société de projet. </w:delText>
              </w:r>
            </w:del>
          </w:p>
        </w:tc>
        <w:tc>
          <w:tcPr>
            <w:tcW w:w="992" w:type="dxa"/>
            <w:shd w:val="clear" w:color="auto" w:fill="FFFFFF" w:themeFill="background1"/>
            <w:hideMark/>
          </w:tcPr>
          <w:p w14:paraId="5CDA532D" w14:textId="667CB402" w:rsidR="00DD7063" w:rsidRPr="00343F01" w:rsidDel="00201166" w:rsidRDefault="00DD7063" w:rsidP="00D62BC5">
            <w:pPr>
              <w:spacing w:before="0" w:after="160"/>
              <w:jc w:val="left"/>
              <w:rPr>
                <w:del w:id="5552" w:author="Houyem Rais" w:date="2024-02-22T14:46:00Z"/>
                <w:rFonts w:eastAsia="Times New Roman" w:cstheme="minorHAnsi"/>
                <w:color w:val="000000"/>
                <w:sz w:val="18"/>
                <w:szCs w:val="18"/>
              </w:rPr>
              <w:pPrChange w:id="5553" w:author="Houyem Rais" w:date="2024-02-22T14:49:00Z">
                <w:pPr>
                  <w:spacing w:before="0" w:after="0" w:line="240" w:lineRule="auto"/>
                  <w:ind w:left="-46"/>
                  <w:jc w:val="center"/>
                </w:pPr>
              </w:pPrChange>
            </w:pPr>
            <w:del w:id="5554" w:author="Houyem Rais" w:date="2024-02-22T14:46:00Z">
              <w:r w:rsidRPr="00343F01" w:rsidDel="00201166">
                <w:rPr>
                  <w:rFonts w:eastAsia="Times New Roman" w:cstheme="minorHAnsi"/>
                  <w:color w:val="000000"/>
                  <w:sz w:val="18"/>
                  <w:szCs w:val="18"/>
                </w:rPr>
                <w:delText>2015</w:delText>
              </w:r>
            </w:del>
          </w:p>
          <w:p w14:paraId="3EB5CDB9" w14:textId="3A5A2BD1" w:rsidR="00DD7063" w:rsidRPr="00343F01" w:rsidDel="00201166" w:rsidRDefault="00DD7063" w:rsidP="00D62BC5">
            <w:pPr>
              <w:spacing w:before="0" w:after="160"/>
              <w:jc w:val="left"/>
              <w:rPr>
                <w:del w:id="5555" w:author="Houyem Rais" w:date="2024-02-22T14:46:00Z"/>
                <w:rFonts w:eastAsia="Times New Roman" w:cstheme="minorHAnsi"/>
                <w:color w:val="000000"/>
                <w:sz w:val="18"/>
                <w:szCs w:val="18"/>
              </w:rPr>
              <w:pPrChange w:id="5556" w:author="Houyem Rais" w:date="2024-02-22T14:49:00Z">
                <w:pPr>
                  <w:spacing w:before="0" w:after="0" w:line="240" w:lineRule="auto"/>
                  <w:ind w:left="-46"/>
                  <w:jc w:val="center"/>
                </w:pPr>
              </w:pPrChange>
            </w:pPr>
            <w:del w:id="5557" w:author="Houyem Rais" w:date="2024-02-22T14:46:00Z">
              <w:r w:rsidRPr="00343F01" w:rsidDel="00201166">
                <w:rPr>
                  <w:rFonts w:eastAsia="Times New Roman" w:cstheme="minorHAnsi"/>
                  <w:color w:val="000000"/>
                  <w:sz w:val="18"/>
                  <w:szCs w:val="18"/>
                </w:rPr>
                <w:delText>Inaugurée en 2016</w:delText>
              </w:r>
            </w:del>
          </w:p>
        </w:tc>
        <w:tc>
          <w:tcPr>
            <w:tcW w:w="1276" w:type="dxa"/>
            <w:shd w:val="clear" w:color="auto" w:fill="FFFFFF" w:themeFill="background1"/>
            <w:hideMark/>
          </w:tcPr>
          <w:p w14:paraId="5FA2187C" w14:textId="01E5DE93" w:rsidR="00DD7063" w:rsidRPr="00343F01" w:rsidDel="00201166" w:rsidRDefault="00DD7063" w:rsidP="00D62BC5">
            <w:pPr>
              <w:spacing w:before="0" w:after="160"/>
              <w:jc w:val="left"/>
              <w:rPr>
                <w:del w:id="5558" w:author="Houyem Rais" w:date="2024-02-22T14:46:00Z"/>
                <w:rFonts w:eastAsia="Times New Roman" w:cstheme="minorHAnsi"/>
                <w:color w:val="000000"/>
                <w:sz w:val="18"/>
                <w:szCs w:val="18"/>
              </w:rPr>
              <w:pPrChange w:id="5559" w:author="Houyem Rais" w:date="2024-02-22T14:49:00Z">
                <w:pPr>
                  <w:spacing w:before="0" w:after="0" w:line="240" w:lineRule="auto"/>
                  <w:jc w:val="left"/>
                </w:pPr>
              </w:pPrChange>
            </w:pPr>
            <w:del w:id="5560" w:author="Houyem Rais" w:date="2024-02-22T14:46:00Z">
              <w:r w:rsidRPr="00343F01" w:rsidDel="00201166">
                <w:rPr>
                  <w:rFonts w:eastAsia="Times New Roman" w:cstheme="minorHAnsi"/>
                  <w:color w:val="000000"/>
                  <w:sz w:val="18"/>
                  <w:szCs w:val="18"/>
                </w:rPr>
                <w:delText>Construction, Exploitation et Transfert (BOT)</w:delText>
              </w:r>
            </w:del>
          </w:p>
        </w:tc>
        <w:tc>
          <w:tcPr>
            <w:tcW w:w="709" w:type="dxa"/>
            <w:shd w:val="clear" w:color="auto" w:fill="FFFFFF" w:themeFill="background1"/>
            <w:hideMark/>
          </w:tcPr>
          <w:p w14:paraId="68922490" w14:textId="5731E0A6" w:rsidR="00DD7063" w:rsidRPr="00343F01" w:rsidDel="00201166" w:rsidRDefault="00DD7063" w:rsidP="00D62BC5">
            <w:pPr>
              <w:spacing w:before="0" w:after="160"/>
              <w:jc w:val="left"/>
              <w:rPr>
                <w:del w:id="5561" w:author="Houyem Rais" w:date="2024-02-22T14:46:00Z"/>
                <w:rFonts w:eastAsia="Times New Roman" w:cstheme="minorHAnsi"/>
                <w:color w:val="000000"/>
                <w:sz w:val="18"/>
                <w:szCs w:val="18"/>
              </w:rPr>
              <w:pPrChange w:id="5562" w:author="Houyem Rais" w:date="2024-02-22T14:49:00Z">
                <w:pPr>
                  <w:spacing w:before="0" w:after="0" w:line="240" w:lineRule="auto"/>
                  <w:jc w:val="center"/>
                </w:pPr>
              </w:pPrChange>
            </w:pPr>
            <w:del w:id="5563" w:author="Houyem Rais" w:date="2024-02-22T14:46:00Z">
              <w:r w:rsidRPr="00343F01" w:rsidDel="00201166">
                <w:rPr>
                  <w:rFonts w:eastAsia="Times New Roman" w:cstheme="minorHAnsi"/>
                  <w:color w:val="000000"/>
                  <w:sz w:val="18"/>
                  <w:szCs w:val="18"/>
                </w:rPr>
                <w:delText>25</w:delText>
              </w:r>
              <w:r w:rsidRPr="00343F01" w:rsidDel="00201166">
                <w:rPr>
                  <w:rFonts w:eastAsia="Times New Roman" w:cstheme="minorHAnsi"/>
                  <w:color w:val="333333"/>
                  <w:sz w:val="18"/>
                  <w:szCs w:val="18"/>
                </w:rPr>
                <w:delText xml:space="preserve"> ans</w:delText>
              </w:r>
            </w:del>
          </w:p>
        </w:tc>
        <w:tc>
          <w:tcPr>
            <w:tcW w:w="992" w:type="dxa"/>
            <w:shd w:val="clear" w:color="auto" w:fill="FFFFFF" w:themeFill="background1"/>
            <w:hideMark/>
          </w:tcPr>
          <w:p w14:paraId="49918825" w14:textId="7A5EC9F0" w:rsidR="00DD7063" w:rsidRPr="00343F01" w:rsidDel="00201166" w:rsidRDefault="00DD7063" w:rsidP="00D62BC5">
            <w:pPr>
              <w:spacing w:before="0" w:after="160"/>
              <w:jc w:val="left"/>
              <w:rPr>
                <w:del w:id="5564" w:author="Houyem Rais" w:date="2024-02-22T14:46:00Z"/>
                <w:rFonts w:eastAsia="Times New Roman" w:cstheme="minorHAnsi"/>
                <w:color w:val="000000"/>
                <w:sz w:val="18"/>
                <w:szCs w:val="18"/>
              </w:rPr>
              <w:pPrChange w:id="5565" w:author="Houyem Rais" w:date="2024-02-22T14:49:00Z">
                <w:pPr>
                  <w:spacing w:before="0" w:after="0" w:line="240" w:lineRule="auto"/>
                  <w:jc w:val="center"/>
                </w:pPr>
              </w:pPrChange>
            </w:pPr>
            <w:del w:id="5566" w:author="Houyem Rais" w:date="2024-02-22T14:46:00Z">
              <w:r w:rsidRPr="00343F01" w:rsidDel="00201166">
                <w:rPr>
                  <w:rFonts w:eastAsia="Times New Roman" w:cstheme="minorHAnsi"/>
                  <w:color w:val="000000"/>
                  <w:sz w:val="18"/>
                  <w:szCs w:val="18"/>
                </w:rPr>
                <w:delText>30</w:delText>
              </w:r>
            </w:del>
          </w:p>
        </w:tc>
        <w:tc>
          <w:tcPr>
            <w:tcW w:w="851" w:type="dxa"/>
            <w:shd w:val="clear" w:color="auto" w:fill="FFFFFF" w:themeFill="background1"/>
            <w:hideMark/>
          </w:tcPr>
          <w:p w14:paraId="6F20D97E" w14:textId="449A2E82" w:rsidR="00DD7063" w:rsidRPr="00343F01" w:rsidDel="00201166" w:rsidRDefault="00DD7063" w:rsidP="00D62BC5">
            <w:pPr>
              <w:spacing w:before="0" w:after="160"/>
              <w:jc w:val="left"/>
              <w:rPr>
                <w:del w:id="5567" w:author="Houyem Rais" w:date="2024-02-22T14:46:00Z"/>
                <w:rFonts w:eastAsia="Times New Roman" w:cstheme="minorHAnsi"/>
                <w:color w:val="000000"/>
                <w:sz w:val="18"/>
                <w:szCs w:val="18"/>
              </w:rPr>
              <w:pPrChange w:id="5568" w:author="Houyem Rais" w:date="2024-02-22T14:49:00Z">
                <w:pPr>
                  <w:spacing w:before="0" w:after="0" w:line="240" w:lineRule="auto"/>
                  <w:jc w:val="center"/>
                </w:pPr>
              </w:pPrChange>
            </w:pPr>
            <w:del w:id="5569" w:author="Houyem Rais" w:date="2024-02-22T14:46:00Z">
              <w:r w:rsidRPr="00343F01" w:rsidDel="00201166">
                <w:rPr>
                  <w:rFonts w:eastAsia="Times New Roman" w:cstheme="minorHAnsi"/>
                  <w:color w:val="000000"/>
                  <w:sz w:val="18"/>
                  <w:szCs w:val="18"/>
                </w:rPr>
                <w:delText>173</w:delText>
              </w:r>
            </w:del>
          </w:p>
        </w:tc>
        <w:tc>
          <w:tcPr>
            <w:tcW w:w="850" w:type="dxa"/>
            <w:shd w:val="clear" w:color="auto" w:fill="FFFFFF" w:themeFill="background1"/>
            <w:hideMark/>
          </w:tcPr>
          <w:p w14:paraId="5A449FBF" w14:textId="46423368" w:rsidR="00DD7063" w:rsidRPr="00343F01" w:rsidDel="00201166" w:rsidRDefault="00DD7063" w:rsidP="00D62BC5">
            <w:pPr>
              <w:spacing w:before="0" w:after="160"/>
              <w:jc w:val="left"/>
              <w:rPr>
                <w:del w:id="5570" w:author="Houyem Rais" w:date="2024-02-22T14:46:00Z"/>
                <w:rFonts w:eastAsia="Times New Roman" w:cstheme="minorHAnsi"/>
                <w:color w:val="000000"/>
                <w:sz w:val="18"/>
                <w:szCs w:val="18"/>
              </w:rPr>
              <w:pPrChange w:id="5571" w:author="Houyem Rais" w:date="2024-02-22T14:49:00Z">
                <w:pPr>
                  <w:spacing w:before="0" w:after="0" w:line="240" w:lineRule="auto"/>
                  <w:ind w:left="-70" w:right="-76"/>
                  <w:jc w:val="center"/>
                </w:pPr>
              </w:pPrChange>
            </w:pPr>
            <w:del w:id="5572" w:author="Houyem Rais" w:date="2024-02-22T14:46:00Z">
              <w:r w:rsidRPr="00343F01" w:rsidDel="00201166">
                <w:rPr>
                  <w:rFonts w:eastAsia="Times New Roman" w:cstheme="minorHAnsi"/>
                  <w:color w:val="000000"/>
                  <w:sz w:val="18"/>
                  <w:szCs w:val="18"/>
                </w:rPr>
                <w:delText>17</w:delText>
              </w:r>
            </w:del>
          </w:p>
        </w:tc>
        <w:tc>
          <w:tcPr>
            <w:tcW w:w="1134" w:type="dxa"/>
            <w:shd w:val="clear" w:color="auto" w:fill="FFFFFF" w:themeFill="background1"/>
            <w:hideMark/>
          </w:tcPr>
          <w:p w14:paraId="15B14EA9" w14:textId="446B99BC" w:rsidR="00DD7063" w:rsidRPr="00343F01" w:rsidDel="00201166" w:rsidRDefault="00DD7063" w:rsidP="00D62BC5">
            <w:pPr>
              <w:spacing w:before="0" w:after="160"/>
              <w:jc w:val="left"/>
              <w:rPr>
                <w:del w:id="5573" w:author="Houyem Rais" w:date="2024-02-22T14:46:00Z"/>
                <w:rFonts w:eastAsia="Times New Roman" w:cstheme="minorHAnsi"/>
                <w:color w:val="000000"/>
                <w:sz w:val="18"/>
                <w:szCs w:val="18"/>
              </w:rPr>
              <w:pPrChange w:id="5574" w:author="Houyem Rais" w:date="2024-02-22T14:49:00Z">
                <w:pPr>
                  <w:spacing w:before="0" w:after="0" w:line="240" w:lineRule="auto"/>
                  <w:jc w:val="left"/>
                </w:pPr>
              </w:pPrChange>
            </w:pPr>
            <w:del w:id="5575" w:author="Houyem Rais" w:date="2024-02-22T14:46:00Z">
              <w:r w:rsidRPr="00343F01" w:rsidDel="00201166">
                <w:rPr>
                  <w:rFonts w:eastAsia="Times New Roman" w:cstheme="minorHAnsi"/>
                  <w:color w:val="000000"/>
                  <w:sz w:val="18"/>
                  <w:szCs w:val="18"/>
                </w:rPr>
                <w:delText>Groupe Eiffage</w:delText>
              </w:r>
            </w:del>
          </w:p>
        </w:tc>
        <w:tc>
          <w:tcPr>
            <w:tcW w:w="1134" w:type="dxa"/>
            <w:shd w:val="clear" w:color="auto" w:fill="FFFFFF" w:themeFill="background1"/>
            <w:hideMark/>
          </w:tcPr>
          <w:p w14:paraId="4E236EED" w14:textId="5EEBA3C8" w:rsidR="00DD7063" w:rsidRPr="00343F01" w:rsidDel="00201166" w:rsidRDefault="00DD7063" w:rsidP="00D62BC5">
            <w:pPr>
              <w:spacing w:before="0" w:after="160"/>
              <w:jc w:val="left"/>
              <w:rPr>
                <w:del w:id="5576" w:author="Houyem Rais" w:date="2024-02-22T14:46:00Z"/>
                <w:rFonts w:eastAsia="Times New Roman" w:cstheme="minorHAnsi"/>
                <w:color w:val="000000"/>
                <w:sz w:val="18"/>
                <w:szCs w:val="18"/>
              </w:rPr>
              <w:pPrChange w:id="5577" w:author="Houyem Rais" w:date="2024-02-22T14:49:00Z">
                <w:pPr>
                  <w:spacing w:before="0" w:after="0" w:line="240" w:lineRule="auto"/>
                  <w:ind w:left="-22"/>
                  <w:jc w:val="left"/>
                </w:pPr>
              </w:pPrChange>
            </w:pPr>
            <w:del w:id="5578" w:author="Houyem Rais" w:date="2024-02-22T14:46:00Z">
              <w:r w:rsidRPr="00343F01" w:rsidDel="00201166">
                <w:rPr>
                  <w:rFonts w:eastAsia="Times New Roman" w:cstheme="minorHAnsi"/>
                  <w:color w:val="000000"/>
                  <w:sz w:val="18"/>
                  <w:szCs w:val="18"/>
                </w:rPr>
                <w:delText>Frais d'utilisation</w:delText>
              </w:r>
            </w:del>
          </w:p>
        </w:tc>
        <w:tc>
          <w:tcPr>
            <w:tcW w:w="992" w:type="dxa"/>
            <w:shd w:val="clear" w:color="auto" w:fill="FFFFFF" w:themeFill="background1"/>
            <w:hideMark/>
          </w:tcPr>
          <w:p w14:paraId="40636984" w14:textId="73E2F463" w:rsidR="00DD7063" w:rsidRPr="00343F01" w:rsidDel="00201166" w:rsidRDefault="00DD7063" w:rsidP="00D62BC5">
            <w:pPr>
              <w:spacing w:before="0" w:after="160"/>
              <w:jc w:val="left"/>
              <w:rPr>
                <w:del w:id="5579" w:author="Houyem Rais" w:date="2024-02-22T14:46:00Z"/>
                <w:rFonts w:eastAsia="Times New Roman" w:cstheme="minorHAnsi"/>
                <w:color w:val="000000"/>
                <w:sz w:val="18"/>
                <w:szCs w:val="18"/>
              </w:rPr>
              <w:pPrChange w:id="5580" w:author="Houyem Rais" w:date="2024-02-22T14:49:00Z">
                <w:pPr>
                  <w:spacing w:before="0" w:after="0" w:line="240" w:lineRule="auto"/>
                  <w:jc w:val="left"/>
                </w:pPr>
              </w:pPrChange>
            </w:pPr>
            <w:del w:id="5581" w:author="Houyem Rais" w:date="2024-02-22T14:46:00Z">
              <w:r w:rsidRPr="00343F01" w:rsidDel="00201166">
                <w:rPr>
                  <w:rFonts w:eastAsia="Times New Roman" w:cstheme="minorHAnsi"/>
                  <w:color w:val="000000"/>
                  <w:sz w:val="18"/>
                  <w:szCs w:val="18"/>
                </w:rPr>
                <w:delText>Agence française de développement (AFD)</w:delText>
              </w:r>
            </w:del>
          </w:p>
        </w:tc>
        <w:tc>
          <w:tcPr>
            <w:tcW w:w="1132" w:type="dxa"/>
            <w:shd w:val="clear" w:color="auto" w:fill="FFFFFF" w:themeFill="background1"/>
            <w:hideMark/>
          </w:tcPr>
          <w:p w14:paraId="40D3CA9D" w14:textId="2BDF65AA" w:rsidR="00DD7063" w:rsidRPr="00343F01" w:rsidDel="00201166" w:rsidRDefault="00DD7063" w:rsidP="00D62BC5">
            <w:pPr>
              <w:spacing w:before="0" w:after="160"/>
              <w:jc w:val="left"/>
              <w:rPr>
                <w:del w:id="5582" w:author="Houyem Rais" w:date="2024-02-22T14:46:00Z"/>
                <w:rFonts w:eastAsia="Times New Roman" w:cstheme="minorHAnsi"/>
                <w:color w:val="000000"/>
                <w:sz w:val="18"/>
                <w:szCs w:val="18"/>
              </w:rPr>
              <w:pPrChange w:id="5583" w:author="Houyem Rais" w:date="2024-02-22T14:49:00Z">
                <w:pPr>
                  <w:spacing w:before="0" w:after="0" w:line="240" w:lineRule="auto"/>
                  <w:jc w:val="left"/>
                </w:pPr>
              </w:pPrChange>
            </w:pPr>
            <w:del w:id="5584" w:author="Houyem Rais" w:date="2024-02-22T14:46:00Z">
              <w:r w:rsidRPr="00343F01" w:rsidDel="00201166">
                <w:rPr>
                  <w:rFonts w:eastAsia="Times New Roman" w:cstheme="minorHAnsi"/>
                  <w:color w:val="000000"/>
                  <w:sz w:val="18"/>
                  <w:szCs w:val="18"/>
                </w:rPr>
                <w:delText>BOAD, SFI, BAD, Société Bancaire de l'Afrique de l'Ouest, CBAO</w:delText>
              </w:r>
            </w:del>
          </w:p>
        </w:tc>
      </w:tr>
      <w:tr w:rsidR="00DD7063" w:rsidRPr="00343F01" w:rsidDel="00201166" w14:paraId="517FE3A3" w14:textId="37AF9184">
        <w:trPr>
          <w:trHeight w:val="59"/>
          <w:del w:id="5585" w:author="Houyem Rais" w:date="2024-02-22T14:46:00Z"/>
        </w:trPr>
        <w:tc>
          <w:tcPr>
            <w:tcW w:w="4673" w:type="dxa"/>
            <w:shd w:val="clear" w:color="auto" w:fill="FFFFFF" w:themeFill="background1"/>
            <w:hideMark/>
          </w:tcPr>
          <w:p w14:paraId="565B99AF" w14:textId="43588BF9" w:rsidR="00DD7063" w:rsidRPr="00343F01" w:rsidDel="00201166" w:rsidRDefault="00DD7063" w:rsidP="00D62BC5">
            <w:pPr>
              <w:spacing w:before="0" w:after="160"/>
              <w:jc w:val="left"/>
              <w:rPr>
                <w:del w:id="5586" w:author="Houyem Rais" w:date="2024-02-22T14:46:00Z"/>
                <w:rFonts w:eastAsia="Times New Roman" w:cstheme="minorHAnsi"/>
                <w:color w:val="000000"/>
                <w:sz w:val="18"/>
                <w:szCs w:val="18"/>
              </w:rPr>
              <w:pPrChange w:id="5587" w:author="Houyem Rais" w:date="2024-02-22T14:49:00Z">
                <w:pPr>
                  <w:spacing w:before="0" w:after="0" w:line="240" w:lineRule="auto"/>
                  <w:ind w:left="-37"/>
                </w:pPr>
              </w:pPrChange>
            </w:pPr>
            <w:del w:id="5588" w:author="Houyem Rais" w:date="2024-02-22T14:46:00Z">
              <w:r w:rsidRPr="00343F01" w:rsidDel="00201166">
                <w:rPr>
                  <w:rFonts w:eastAsia="Times New Roman" w:cstheme="minorHAnsi"/>
                  <w:b/>
                  <w:bCs/>
                  <w:color w:val="000000"/>
                  <w:sz w:val="18"/>
                  <w:szCs w:val="18"/>
                </w:rPr>
                <w:delText>Poste frontière de Beitbridge - Afrique du Sud</w:delText>
              </w:r>
              <w:r w:rsidRPr="00343F01" w:rsidDel="00201166">
                <w:rPr>
                  <w:rFonts w:eastAsia="Times New Roman" w:cstheme="minorHAnsi"/>
                  <w:color w:val="000000"/>
                  <w:sz w:val="18"/>
                  <w:szCs w:val="18"/>
                </w:rPr>
                <w:delText xml:space="preserve"> </w:delText>
              </w:r>
            </w:del>
          </w:p>
          <w:p w14:paraId="1323AFE9" w14:textId="413B73DD" w:rsidR="00DD7063" w:rsidRPr="00343F01" w:rsidDel="00201166" w:rsidRDefault="00DD7063" w:rsidP="00D62BC5">
            <w:pPr>
              <w:spacing w:before="0" w:after="160"/>
              <w:jc w:val="left"/>
              <w:rPr>
                <w:del w:id="5589" w:author="Houyem Rais" w:date="2024-02-22T14:46:00Z"/>
                <w:rFonts w:eastAsia="Times New Roman" w:cstheme="minorHAnsi"/>
                <w:color w:val="000000"/>
                <w:sz w:val="18"/>
                <w:szCs w:val="18"/>
              </w:rPr>
              <w:pPrChange w:id="5590" w:author="Houyem Rais" w:date="2024-02-22T14:49:00Z">
                <w:pPr>
                  <w:spacing w:before="0" w:after="0" w:line="240" w:lineRule="auto"/>
                  <w:ind w:left="-37"/>
                </w:pPr>
              </w:pPrChange>
            </w:pPr>
            <w:del w:id="5591" w:author="Houyem Rais" w:date="2024-02-22T14:46:00Z">
              <w:r w:rsidRPr="00343F01" w:rsidDel="00201166">
                <w:rPr>
                  <w:rFonts w:eastAsia="Times New Roman" w:cstheme="minorHAnsi"/>
                  <w:color w:val="000000"/>
                  <w:sz w:val="18"/>
                  <w:szCs w:val="18"/>
                </w:rPr>
                <w:delText>Le poste frontière de Beitbridge était confronté à plusieurs défis, notamment de longs temps d'attente, une infrastructure obsolète et une capacité limitée à gérer le volume croissant de trafic, causant des retards et des inefficacités pour le trafic commercial et passager traversant la frontière. Pour relever ces défis, les gouvernements du Zimbabwe et de l'Afrique du Sud, cherchaient des moyens de moderniser et d'améliorer le poste frontière, y compris la mise en œuvre de nouvelles technologies et l'expansion des installations.</w:delText>
              </w:r>
            </w:del>
          </w:p>
        </w:tc>
        <w:tc>
          <w:tcPr>
            <w:tcW w:w="992" w:type="dxa"/>
            <w:shd w:val="clear" w:color="auto" w:fill="FFFFFF" w:themeFill="background1"/>
            <w:hideMark/>
          </w:tcPr>
          <w:p w14:paraId="5B202F3F" w14:textId="3720352D" w:rsidR="00DD7063" w:rsidRPr="00343F01" w:rsidDel="00201166" w:rsidRDefault="00DD7063" w:rsidP="00D62BC5">
            <w:pPr>
              <w:spacing w:before="0" w:after="160"/>
              <w:jc w:val="left"/>
              <w:rPr>
                <w:del w:id="5592" w:author="Houyem Rais" w:date="2024-02-22T14:46:00Z"/>
                <w:rFonts w:eastAsia="Times New Roman" w:cstheme="minorHAnsi"/>
                <w:color w:val="000000"/>
                <w:sz w:val="18"/>
                <w:szCs w:val="18"/>
              </w:rPr>
              <w:pPrChange w:id="5593" w:author="Houyem Rais" w:date="2024-02-22T14:49:00Z">
                <w:pPr>
                  <w:spacing w:before="0" w:after="0" w:line="240" w:lineRule="auto"/>
                  <w:ind w:left="-46"/>
                  <w:jc w:val="center"/>
                </w:pPr>
              </w:pPrChange>
            </w:pPr>
            <w:del w:id="5594" w:author="Houyem Rais" w:date="2024-02-22T14:46:00Z">
              <w:r w:rsidRPr="00343F01" w:rsidDel="00201166">
                <w:rPr>
                  <w:rFonts w:eastAsia="Times New Roman" w:cstheme="minorHAnsi"/>
                  <w:color w:val="000000"/>
                  <w:sz w:val="18"/>
                  <w:szCs w:val="18"/>
                </w:rPr>
                <w:delText>2011</w:delText>
              </w:r>
            </w:del>
          </w:p>
        </w:tc>
        <w:tc>
          <w:tcPr>
            <w:tcW w:w="1276" w:type="dxa"/>
            <w:shd w:val="clear" w:color="auto" w:fill="FFFFFF" w:themeFill="background1"/>
            <w:hideMark/>
          </w:tcPr>
          <w:p w14:paraId="7CC1672A" w14:textId="72BCE8A9" w:rsidR="00DD7063" w:rsidRPr="00343F01" w:rsidDel="00201166" w:rsidRDefault="00DD7063" w:rsidP="00D62BC5">
            <w:pPr>
              <w:spacing w:before="0" w:after="160"/>
              <w:jc w:val="left"/>
              <w:rPr>
                <w:del w:id="5595" w:author="Houyem Rais" w:date="2024-02-22T14:46:00Z"/>
                <w:rFonts w:eastAsia="Times New Roman" w:cstheme="minorHAnsi"/>
                <w:color w:val="000000"/>
                <w:sz w:val="18"/>
                <w:szCs w:val="18"/>
              </w:rPr>
              <w:pPrChange w:id="5596" w:author="Houyem Rais" w:date="2024-02-22T14:49:00Z">
                <w:pPr>
                  <w:spacing w:before="0" w:after="0" w:line="240" w:lineRule="auto"/>
                  <w:ind w:left="-23" w:right="-95"/>
                  <w:jc w:val="left"/>
                </w:pPr>
              </w:pPrChange>
            </w:pPr>
            <w:del w:id="5597" w:author="Houyem Rais" w:date="2024-02-22T14:46:00Z">
              <w:r w:rsidRPr="00343F01" w:rsidDel="00201166">
                <w:rPr>
                  <w:rFonts w:eastAsia="Times New Roman" w:cstheme="minorHAnsi"/>
                  <w:color w:val="000000"/>
                  <w:sz w:val="18"/>
                  <w:szCs w:val="18"/>
                </w:rPr>
                <w:delText>Construction, Réhabilitation, Exploitation et Transfert (BROT)</w:delText>
              </w:r>
            </w:del>
          </w:p>
        </w:tc>
        <w:tc>
          <w:tcPr>
            <w:tcW w:w="709" w:type="dxa"/>
            <w:shd w:val="clear" w:color="auto" w:fill="FFFFFF" w:themeFill="background1"/>
            <w:hideMark/>
          </w:tcPr>
          <w:p w14:paraId="229FA9F3" w14:textId="20E31F87" w:rsidR="00DD7063" w:rsidRPr="00343F01" w:rsidDel="00201166" w:rsidRDefault="00DD7063" w:rsidP="00D62BC5">
            <w:pPr>
              <w:spacing w:before="0" w:after="160"/>
              <w:jc w:val="left"/>
              <w:rPr>
                <w:del w:id="5598" w:author="Houyem Rais" w:date="2024-02-22T14:46:00Z"/>
                <w:rFonts w:eastAsia="Times New Roman" w:cstheme="minorHAnsi"/>
                <w:color w:val="000000"/>
                <w:sz w:val="18"/>
                <w:szCs w:val="18"/>
              </w:rPr>
              <w:pPrChange w:id="5599" w:author="Houyem Rais" w:date="2024-02-22T14:49:00Z">
                <w:pPr>
                  <w:spacing w:before="0" w:after="0" w:line="240" w:lineRule="auto"/>
                  <w:jc w:val="center"/>
                </w:pPr>
              </w:pPrChange>
            </w:pPr>
            <w:del w:id="5600" w:author="Houyem Rais" w:date="2024-02-22T14:46:00Z">
              <w:r w:rsidRPr="00343F01" w:rsidDel="00201166">
                <w:rPr>
                  <w:rFonts w:eastAsia="Times New Roman" w:cstheme="minorHAnsi"/>
                  <w:color w:val="000000"/>
                  <w:sz w:val="18"/>
                  <w:szCs w:val="18"/>
                </w:rPr>
                <w:delText>15</w:delText>
              </w:r>
              <w:r w:rsidRPr="00343F01" w:rsidDel="00201166">
                <w:rPr>
                  <w:rFonts w:eastAsia="Times New Roman" w:cstheme="minorHAnsi"/>
                  <w:color w:val="333333"/>
                  <w:sz w:val="18"/>
                  <w:szCs w:val="18"/>
                </w:rPr>
                <w:delText xml:space="preserve"> ans</w:delText>
              </w:r>
            </w:del>
          </w:p>
        </w:tc>
        <w:tc>
          <w:tcPr>
            <w:tcW w:w="992" w:type="dxa"/>
            <w:shd w:val="clear" w:color="auto" w:fill="FFFFFF" w:themeFill="background1"/>
            <w:hideMark/>
          </w:tcPr>
          <w:p w14:paraId="62479422" w14:textId="7C3F7A5D" w:rsidR="00DD7063" w:rsidRPr="00343F01" w:rsidDel="00201166" w:rsidRDefault="00DD7063" w:rsidP="00D62BC5">
            <w:pPr>
              <w:spacing w:before="0" w:after="160"/>
              <w:jc w:val="left"/>
              <w:rPr>
                <w:del w:id="5601" w:author="Houyem Rais" w:date="2024-02-22T14:46:00Z"/>
                <w:rFonts w:eastAsia="Times New Roman" w:cstheme="minorHAnsi"/>
                <w:color w:val="000000"/>
                <w:sz w:val="18"/>
                <w:szCs w:val="18"/>
              </w:rPr>
              <w:pPrChange w:id="5602" w:author="Houyem Rais" w:date="2024-02-22T14:49:00Z">
                <w:pPr>
                  <w:spacing w:before="0" w:after="0" w:line="240" w:lineRule="auto"/>
                  <w:jc w:val="center"/>
                </w:pPr>
              </w:pPrChange>
            </w:pPr>
            <w:del w:id="5603" w:author="Houyem Rais" w:date="2024-02-22T14:46:00Z">
              <w:r w:rsidRPr="00343F01" w:rsidDel="00201166">
                <w:rPr>
                  <w:rFonts w:eastAsia="Times New Roman" w:cstheme="minorHAnsi"/>
                  <w:color w:val="000000"/>
                  <w:sz w:val="18"/>
                  <w:szCs w:val="18"/>
                </w:rPr>
                <w:delText>100</w:delText>
              </w:r>
            </w:del>
          </w:p>
        </w:tc>
        <w:tc>
          <w:tcPr>
            <w:tcW w:w="851" w:type="dxa"/>
            <w:shd w:val="clear" w:color="auto" w:fill="FFFFFF" w:themeFill="background1"/>
            <w:hideMark/>
          </w:tcPr>
          <w:p w14:paraId="6F0AD9C7" w14:textId="619B3878" w:rsidR="00DD7063" w:rsidRPr="00343F01" w:rsidDel="00201166" w:rsidRDefault="00DD7063" w:rsidP="00D62BC5">
            <w:pPr>
              <w:spacing w:before="0" w:after="160"/>
              <w:jc w:val="left"/>
              <w:rPr>
                <w:del w:id="5604" w:author="Houyem Rais" w:date="2024-02-22T14:46:00Z"/>
                <w:rFonts w:eastAsia="Times New Roman" w:cstheme="minorHAnsi"/>
                <w:color w:val="000000"/>
                <w:sz w:val="18"/>
                <w:szCs w:val="18"/>
              </w:rPr>
              <w:pPrChange w:id="5605" w:author="Houyem Rais" w:date="2024-02-22T14:49:00Z">
                <w:pPr>
                  <w:spacing w:before="0" w:after="0" w:line="240" w:lineRule="auto"/>
                  <w:jc w:val="center"/>
                </w:pPr>
              </w:pPrChange>
            </w:pPr>
            <w:del w:id="5606" w:author="Houyem Rais" w:date="2024-02-22T14:46:00Z">
              <w:r w:rsidRPr="00343F01" w:rsidDel="00201166">
                <w:rPr>
                  <w:rFonts w:eastAsia="Times New Roman" w:cstheme="minorHAnsi"/>
                  <w:color w:val="000000"/>
                  <w:sz w:val="18"/>
                  <w:szCs w:val="18"/>
                </w:rPr>
                <w:delText>97</w:delText>
              </w:r>
            </w:del>
          </w:p>
        </w:tc>
        <w:tc>
          <w:tcPr>
            <w:tcW w:w="850" w:type="dxa"/>
            <w:shd w:val="clear" w:color="auto" w:fill="FFFFFF" w:themeFill="background1"/>
            <w:hideMark/>
          </w:tcPr>
          <w:p w14:paraId="0E51AA0C" w14:textId="0F92858E" w:rsidR="00DD7063" w:rsidRPr="00343F01" w:rsidDel="00201166" w:rsidRDefault="00DD7063" w:rsidP="00D62BC5">
            <w:pPr>
              <w:spacing w:before="0" w:after="160"/>
              <w:jc w:val="left"/>
              <w:rPr>
                <w:del w:id="5607" w:author="Houyem Rais" w:date="2024-02-22T14:46:00Z"/>
                <w:rFonts w:eastAsia="Times New Roman" w:cstheme="minorHAnsi"/>
                <w:color w:val="000000"/>
                <w:sz w:val="18"/>
                <w:szCs w:val="18"/>
              </w:rPr>
              <w:pPrChange w:id="5608" w:author="Houyem Rais" w:date="2024-02-22T14:49:00Z">
                <w:pPr>
                  <w:spacing w:before="0" w:after="0" w:line="240" w:lineRule="auto"/>
                  <w:ind w:left="-70" w:right="-76"/>
                  <w:jc w:val="center"/>
                </w:pPr>
              </w:pPrChange>
            </w:pPr>
            <w:del w:id="5609" w:author="Houyem Rais" w:date="2024-02-22T14:46:00Z">
              <w:r w:rsidRPr="00343F01" w:rsidDel="00201166">
                <w:rPr>
                  <w:rFonts w:eastAsia="Times New Roman" w:cstheme="minorHAnsi"/>
                  <w:color w:val="000000"/>
                  <w:sz w:val="18"/>
                  <w:szCs w:val="18"/>
                </w:rPr>
                <w:delText>N / A</w:delText>
              </w:r>
            </w:del>
          </w:p>
        </w:tc>
        <w:tc>
          <w:tcPr>
            <w:tcW w:w="1134" w:type="dxa"/>
            <w:shd w:val="clear" w:color="auto" w:fill="FFFFFF" w:themeFill="background1"/>
            <w:hideMark/>
          </w:tcPr>
          <w:p w14:paraId="6DF5407C" w14:textId="242F649D" w:rsidR="00DD7063" w:rsidRPr="00F65825" w:rsidDel="00201166" w:rsidRDefault="00DD7063" w:rsidP="00D62BC5">
            <w:pPr>
              <w:spacing w:before="0" w:after="160"/>
              <w:jc w:val="left"/>
              <w:rPr>
                <w:del w:id="5610" w:author="Houyem Rais" w:date="2024-02-22T14:46:00Z"/>
                <w:rFonts w:eastAsia="Times New Roman" w:cstheme="minorHAnsi"/>
                <w:color w:val="000000"/>
                <w:sz w:val="18"/>
                <w:szCs w:val="18"/>
                <w:lang w:val="en-GB"/>
              </w:rPr>
              <w:pPrChange w:id="5611" w:author="Houyem Rais" w:date="2024-02-22T14:49:00Z">
                <w:pPr>
                  <w:spacing w:before="0" w:after="0" w:line="240" w:lineRule="auto"/>
                  <w:jc w:val="left"/>
                </w:pPr>
              </w:pPrChange>
            </w:pPr>
            <w:del w:id="5612" w:author="Houyem Rais" w:date="2024-02-22T14:46:00Z">
              <w:r w:rsidRPr="00F65825" w:rsidDel="00201166">
                <w:rPr>
                  <w:rFonts w:eastAsia="Times New Roman" w:cstheme="minorHAnsi"/>
                  <w:color w:val="000000"/>
                  <w:sz w:val="18"/>
                  <w:szCs w:val="18"/>
                  <w:lang w:val="en-GB"/>
                </w:rPr>
                <w:delText>Old Mutual, Nedbank Capital, Sanlam</w:delText>
              </w:r>
            </w:del>
          </w:p>
        </w:tc>
        <w:tc>
          <w:tcPr>
            <w:tcW w:w="1134" w:type="dxa"/>
            <w:shd w:val="clear" w:color="auto" w:fill="FFFFFF" w:themeFill="background1"/>
            <w:hideMark/>
          </w:tcPr>
          <w:p w14:paraId="74B7C2BD" w14:textId="5D95563B" w:rsidR="00DD7063" w:rsidRPr="00343F01" w:rsidDel="00201166" w:rsidRDefault="00DD7063" w:rsidP="00D62BC5">
            <w:pPr>
              <w:spacing w:before="0" w:after="160"/>
              <w:jc w:val="left"/>
              <w:rPr>
                <w:del w:id="5613" w:author="Houyem Rais" w:date="2024-02-22T14:46:00Z"/>
                <w:rFonts w:eastAsia="Times New Roman" w:cstheme="minorHAnsi"/>
                <w:color w:val="000000"/>
                <w:sz w:val="18"/>
                <w:szCs w:val="18"/>
              </w:rPr>
              <w:pPrChange w:id="5614" w:author="Houyem Rais" w:date="2024-02-22T14:49:00Z">
                <w:pPr>
                  <w:spacing w:before="0" w:after="0" w:line="240" w:lineRule="auto"/>
                  <w:ind w:left="-22"/>
                  <w:jc w:val="left"/>
                </w:pPr>
              </w:pPrChange>
            </w:pPr>
            <w:del w:id="5615" w:author="Houyem Rais" w:date="2024-02-22T14:46:00Z">
              <w:r w:rsidRPr="00343F01" w:rsidDel="00201166">
                <w:rPr>
                  <w:rFonts w:eastAsia="Times New Roman" w:cstheme="minorHAnsi"/>
                  <w:color w:val="000000"/>
                  <w:sz w:val="18"/>
                  <w:szCs w:val="18"/>
                </w:rPr>
                <w:delText>Frais d'utilisation</w:delText>
              </w:r>
            </w:del>
          </w:p>
        </w:tc>
        <w:tc>
          <w:tcPr>
            <w:tcW w:w="992" w:type="dxa"/>
            <w:shd w:val="clear" w:color="auto" w:fill="FFFFFF" w:themeFill="background1"/>
            <w:hideMark/>
          </w:tcPr>
          <w:p w14:paraId="48B6C9DD" w14:textId="13D12A7F" w:rsidR="00DD7063" w:rsidRPr="00343F01" w:rsidDel="00201166" w:rsidRDefault="00DD7063" w:rsidP="00D62BC5">
            <w:pPr>
              <w:spacing w:before="0" w:after="160"/>
              <w:jc w:val="left"/>
              <w:rPr>
                <w:del w:id="5616" w:author="Houyem Rais" w:date="2024-02-22T14:46:00Z"/>
                <w:rFonts w:eastAsia="Times New Roman" w:cstheme="minorHAnsi"/>
                <w:color w:val="000000"/>
                <w:sz w:val="18"/>
                <w:szCs w:val="18"/>
              </w:rPr>
              <w:pPrChange w:id="5617" w:author="Houyem Rais" w:date="2024-02-22T14:49:00Z">
                <w:pPr>
                  <w:spacing w:before="0" w:after="0" w:line="240" w:lineRule="auto"/>
                  <w:jc w:val="left"/>
                </w:pPr>
              </w:pPrChange>
            </w:pPr>
            <w:del w:id="5618" w:author="Houyem Rais" w:date="2024-02-22T14:46:00Z">
              <w:r w:rsidRPr="00343F01" w:rsidDel="00201166">
                <w:rPr>
                  <w:rFonts w:eastAsia="Times New Roman" w:cstheme="minorHAnsi"/>
                  <w:color w:val="000000"/>
                  <w:sz w:val="18"/>
                  <w:szCs w:val="18"/>
                </w:rPr>
                <w:delText>Non</w:delText>
              </w:r>
            </w:del>
          </w:p>
        </w:tc>
        <w:tc>
          <w:tcPr>
            <w:tcW w:w="1132" w:type="dxa"/>
            <w:shd w:val="clear" w:color="auto" w:fill="FFFFFF" w:themeFill="background1"/>
            <w:hideMark/>
          </w:tcPr>
          <w:p w14:paraId="276B1135" w14:textId="7B7E4F27" w:rsidR="00DD7063" w:rsidRPr="00343F01" w:rsidDel="00201166" w:rsidRDefault="00DD7063" w:rsidP="00D62BC5">
            <w:pPr>
              <w:spacing w:before="0" w:after="160"/>
              <w:jc w:val="left"/>
              <w:rPr>
                <w:del w:id="5619" w:author="Houyem Rais" w:date="2024-02-22T14:46:00Z"/>
                <w:rFonts w:eastAsia="Times New Roman" w:cstheme="minorHAnsi"/>
                <w:color w:val="000000"/>
                <w:sz w:val="18"/>
                <w:szCs w:val="18"/>
              </w:rPr>
              <w:pPrChange w:id="5620" w:author="Houyem Rais" w:date="2024-02-22T14:49:00Z">
                <w:pPr>
                  <w:spacing w:before="0" w:after="0" w:line="240" w:lineRule="auto"/>
                  <w:jc w:val="left"/>
                </w:pPr>
              </w:pPrChange>
            </w:pPr>
            <w:del w:id="5621" w:author="Houyem Rais" w:date="2024-02-22T14:46:00Z">
              <w:r w:rsidRPr="00343F01" w:rsidDel="00201166">
                <w:rPr>
                  <w:rFonts w:eastAsia="Times New Roman" w:cstheme="minorHAnsi"/>
                  <w:color w:val="000000"/>
                  <w:sz w:val="18"/>
                  <w:szCs w:val="18"/>
                </w:rPr>
                <w:delText>Standard Bank</w:delText>
              </w:r>
            </w:del>
          </w:p>
        </w:tc>
      </w:tr>
    </w:tbl>
    <w:p w14:paraId="324CC5B3" w14:textId="618246F9" w:rsidR="00DD7063" w:rsidRPr="00343F01" w:rsidDel="00201166" w:rsidRDefault="00DD7063" w:rsidP="00D62BC5">
      <w:pPr>
        <w:spacing w:before="0" w:after="160"/>
        <w:jc w:val="left"/>
        <w:rPr>
          <w:del w:id="5622" w:author="Houyem Rais" w:date="2024-02-22T14:46:00Z"/>
          <w:sz w:val="18"/>
          <w:szCs w:val="18"/>
        </w:rPr>
        <w:sectPr w:rsidR="00DD7063" w:rsidRPr="00343F01" w:rsidDel="00201166" w:rsidSect="00201166">
          <w:pgSz w:w="16838" w:h="11906" w:orient="landscape"/>
          <w:pgMar w:top="1440" w:right="1276" w:bottom="1440" w:left="1440" w:header="709" w:footer="709" w:gutter="0"/>
          <w:cols w:space="708"/>
          <w:docGrid w:linePitch="360"/>
          <w:sectPrChange w:id="5623" w:author="Houyem Rais" w:date="2024-02-22T14:47:00Z">
            <w:sectPr w:rsidR="00DD7063" w:rsidRPr="00343F01" w:rsidDel="00201166" w:rsidSect="00201166">
              <w:pgMar w:top="1440" w:right="1440" w:bottom="1440" w:left="1440" w:header="708" w:footer="708" w:gutter="0"/>
            </w:sectPr>
          </w:sectPrChange>
        </w:sectPr>
        <w:pPrChange w:id="5624" w:author="Houyem Rais" w:date="2024-02-22T14:49:00Z">
          <w:pPr>
            <w:spacing w:before="0" w:after="0"/>
            <w:jc w:val="right"/>
          </w:pPr>
        </w:pPrChange>
      </w:pPr>
      <w:del w:id="5625" w:author="Houyem Rais" w:date="2024-02-22T14:46:00Z">
        <w:r w:rsidRPr="00343F01" w:rsidDel="00201166">
          <w:rPr>
            <w:b/>
            <w:bCs/>
            <w:i/>
            <w:iCs/>
            <w:sz w:val="18"/>
            <w:szCs w:val="18"/>
          </w:rPr>
          <w:delText xml:space="preserve">Source : </w:delText>
        </w:r>
        <w:r w:rsidRPr="00343F01" w:rsidDel="00201166">
          <w:rPr>
            <w:i/>
            <w:iCs/>
            <w:sz w:val="18"/>
            <w:szCs w:val="18"/>
          </w:rPr>
          <w:delText>ppi.worldbank.org</w:delText>
        </w:r>
      </w:del>
    </w:p>
    <w:p w14:paraId="46492391" w14:textId="4CAB8A7D" w:rsidR="00DD7063" w:rsidRPr="00343F01" w:rsidDel="00201166" w:rsidRDefault="00DD7063" w:rsidP="00D62BC5">
      <w:pPr>
        <w:spacing w:before="0" w:after="160"/>
        <w:jc w:val="left"/>
        <w:rPr>
          <w:del w:id="5626" w:author="Houyem Rais" w:date="2024-02-22T14:46:00Z"/>
        </w:rPr>
        <w:pPrChange w:id="5627" w:author="Houyem Rais" w:date="2024-02-22T14:49:00Z">
          <w:pPr>
            <w:pStyle w:val="Heading2"/>
          </w:pPr>
        </w:pPrChange>
      </w:pPr>
      <w:bookmarkStart w:id="5628" w:name="_Toc129968858"/>
      <w:bookmarkStart w:id="5629" w:name="_Toc152165352"/>
      <w:del w:id="5630" w:author="Houyem Rais" w:date="2024-02-22T14:46:00Z">
        <w:r w:rsidRPr="00343F01" w:rsidDel="00201166">
          <w:delText>Mode opératoire des entreprises</w:delText>
        </w:r>
        <w:bookmarkEnd w:id="5628"/>
        <w:bookmarkEnd w:id="5629"/>
      </w:del>
    </w:p>
    <w:p w14:paraId="7EE64CB6" w14:textId="7286EC32" w:rsidR="00DD7063" w:rsidRPr="00343F01" w:rsidDel="00201166" w:rsidRDefault="00DD7063" w:rsidP="00D62BC5">
      <w:pPr>
        <w:spacing w:before="0" w:after="160"/>
        <w:jc w:val="left"/>
        <w:rPr>
          <w:del w:id="5631" w:author="Houyem Rais" w:date="2024-02-22T14:46:00Z"/>
        </w:rPr>
        <w:pPrChange w:id="5632" w:author="Houyem Rais" w:date="2024-02-22T14:49:00Z">
          <w:pPr/>
        </w:pPrChange>
      </w:pPr>
      <w:del w:id="5633" w:author="Houyem Rais" w:date="2024-02-22T14:46:00Z">
        <w:r w:rsidRPr="00343F01" w:rsidDel="00201166">
          <w:delText>L’industrie routière repose sur une gamme de matériels très spécialisés, performants et adaptés aux besoins des chantiers autoroutiers, comme les excavatrices, les tractopelles, les niveleuses, les chargeurs, les finisseurs, les compacteurs, les paveuses d’asphalte, les centrales à béton, etc.</w:delText>
        </w:r>
      </w:del>
    </w:p>
    <w:p w14:paraId="6419D68E" w14:textId="17A882B1" w:rsidR="00DD7063" w:rsidRPr="00343F01" w:rsidDel="00201166" w:rsidRDefault="00DD7063" w:rsidP="00D62BC5">
      <w:pPr>
        <w:spacing w:before="0" w:after="160"/>
        <w:jc w:val="left"/>
        <w:rPr>
          <w:del w:id="5634" w:author="Houyem Rais" w:date="2024-02-22T14:46:00Z"/>
        </w:rPr>
        <w:pPrChange w:id="5635" w:author="Houyem Rais" w:date="2024-02-22T14:49:00Z">
          <w:pPr/>
        </w:pPrChange>
      </w:pPr>
      <w:del w:id="5636" w:author="Houyem Rais" w:date="2024-02-22T14:46:00Z">
        <w:r w:rsidRPr="00343F01" w:rsidDel="00201166">
          <w:delText>Les travaux de construction des autoroutes passent principalement par les étapes suivantes :</w:delText>
        </w:r>
      </w:del>
    </w:p>
    <w:p w14:paraId="4E48E9EA" w14:textId="46E2EB8A" w:rsidR="00DD7063" w:rsidRPr="00343F01" w:rsidDel="00201166" w:rsidRDefault="00DD7063" w:rsidP="00D62BC5">
      <w:pPr>
        <w:spacing w:before="0" w:after="160"/>
        <w:jc w:val="left"/>
        <w:rPr>
          <w:del w:id="5637" w:author="Houyem Rais" w:date="2024-02-22T14:46:00Z"/>
        </w:rPr>
        <w:pPrChange w:id="5638" w:author="Houyem Rais" w:date="2024-02-22T14:49:00Z">
          <w:pPr>
            <w:pStyle w:val="BulletList1"/>
          </w:pPr>
        </w:pPrChange>
      </w:pPr>
      <w:del w:id="5639" w:author="Houyem Rais" w:date="2024-02-22T14:46:00Z">
        <w:r w:rsidRPr="00343F01" w:rsidDel="00201166">
          <w:delText>Le nivellement ;</w:delText>
        </w:r>
      </w:del>
    </w:p>
    <w:p w14:paraId="5E42982A" w14:textId="251E53D5" w:rsidR="00DD7063" w:rsidRPr="00343F01" w:rsidDel="00201166" w:rsidRDefault="00DD7063" w:rsidP="00D62BC5">
      <w:pPr>
        <w:spacing w:before="0" w:after="160"/>
        <w:jc w:val="left"/>
        <w:rPr>
          <w:del w:id="5640" w:author="Houyem Rais" w:date="2024-02-22T14:46:00Z"/>
        </w:rPr>
        <w:pPrChange w:id="5641" w:author="Houyem Rais" w:date="2024-02-22T14:49:00Z">
          <w:pPr>
            <w:pStyle w:val="BulletList1"/>
          </w:pPr>
        </w:pPrChange>
      </w:pPr>
      <w:del w:id="5642" w:author="Houyem Rais" w:date="2024-02-22T14:46:00Z">
        <w:r w:rsidRPr="00343F01" w:rsidDel="00201166">
          <w:delText>La réalisation des ouvrages de rétablissement des communications routières ;</w:delText>
        </w:r>
      </w:del>
    </w:p>
    <w:p w14:paraId="3BD45B26" w14:textId="0FA52BF5" w:rsidR="00DD7063" w:rsidRPr="00343F01" w:rsidDel="00201166" w:rsidRDefault="00DD7063" w:rsidP="00D62BC5">
      <w:pPr>
        <w:spacing w:before="0" w:after="160"/>
        <w:jc w:val="left"/>
        <w:rPr>
          <w:del w:id="5643" w:author="Houyem Rais" w:date="2024-02-22T14:46:00Z"/>
        </w:rPr>
        <w:pPrChange w:id="5644" w:author="Houyem Rais" w:date="2024-02-22T14:49:00Z">
          <w:pPr>
            <w:pStyle w:val="BulletList1"/>
          </w:pPr>
        </w:pPrChange>
      </w:pPr>
      <w:del w:id="5645" w:author="Houyem Rais" w:date="2024-02-22T14:46:00Z">
        <w:r w:rsidRPr="00343F01" w:rsidDel="00201166">
          <w:delText>Le terrassement qui consiste aux déblais et remblais ;</w:delText>
        </w:r>
      </w:del>
    </w:p>
    <w:p w14:paraId="5CB99D1D" w14:textId="20E33DDB" w:rsidR="00DD7063" w:rsidRPr="00343F01" w:rsidDel="00201166" w:rsidRDefault="00DD7063" w:rsidP="00D62BC5">
      <w:pPr>
        <w:spacing w:before="0" w:after="160"/>
        <w:jc w:val="left"/>
        <w:rPr>
          <w:del w:id="5646" w:author="Houyem Rais" w:date="2024-02-22T14:46:00Z"/>
        </w:rPr>
        <w:pPrChange w:id="5647" w:author="Houyem Rais" w:date="2024-02-22T14:49:00Z">
          <w:pPr>
            <w:pStyle w:val="BulletList1"/>
          </w:pPr>
        </w:pPrChange>
      </w:pPr>
      <w:del w:id="5648" w:author="Houyem Rais" w:date="2024-02-22T14:46:00Z">
        <w:r w:rsidRPr="00343F01" w:rsidDel="00201166">
          <w:delText>Les travaux d’assainissement qui consistent en la réalisation de fossés ;</w:delText>
        </w:r>
      </w:del>
    </w:p>
    <w:p w14:paraId="57CD5958" w14:textId="5A24AEC3" w:rsidR="00DD7063" w:rsidRPr="00343F01" w:rsidDel="00201166" w:rsidRDefault="00DD7063" w:rsidP="00D62BC5">
      <w:pPr>
        <w:spacing w:before="0" w:after="160"/>
        <w:jc w:val="left"/>
        <w:rPr>
          <w:del w:id="5649" w:author="Houyem Rais" w:date="2024-02-22T14:46:00Z"/>
        </w:rPr>
        <w:pPrChange w:id="5650" w:author="Houyem Rais" w:date="2024-02-22T14:49:00Z">
          <w:pPr>
            <w:pStyle w:val="BulletList1"/>
          </w:pPr>
        </w:pPrChange>
      </w:pPr>
      <w:del w:id="5651" w:author="Houyem Rais" w:date="2024-02-22T14:46:00Z">
        <w:r w:rsidRPr="00343F01" w:rsidDel="00201166">
          <w:delText>La réalisation de bassins pour recueillir les eaux pluviales ;</w:delText>
        </w:r>
      </w:del>
    </w:p>
    <w:p w14:paraId="7BE96FD0" w14:textId="67243872" w:rsidR="00DD7063" w:rsidRPr="00343F01" w:rsidDel="00201166" w:rsidRDefault="00DD7063" w:rsidP="00D62BC5">
      <w:pPr>
        <w:spacing w:before="0" w:after="160"/>
        <w:jc w:val="left"/>
        <w:rPr>
          <w:del w:id="5652" w:author="Houyem Rais" w:date="2024-02-22T14:46:00Z"/>
        </w:rPr>
        <w:pPrChange w:id="5653" w:author="Houyem Rais" w:date="2024-02-22T14:49:00Z">
          <w:pPr>
            <w:pStyle w:val="BulletList1"/>
          </w:pPr>
        </w:pPrChange>
      </w:pPr>
      <w:del w:id="5654" w:author="Houyem Rais" w:date="2024-02-22T14:46:00Z">
        <w:r w:rsidRPr="00343F01" w:rsidDel="00201166">
          <w:delText>L’asphaltage, la signalisation et l’éclairage.</w:delText>
        </w:r>
      </w:del>
    </w:p>
    <w:p w14:paraId="45737F84" w14:textId="6D0F1709" w:rsidR="00DD7063" w:rsidRPr="00343F01" w:rsidDel="00201166" w:rsidRDefault="00DD7063" w:rsidP="00D62BC5">
      <w:pPr>
        <w:spacing w:before="0" w:after="160"/>
        <w:jc w:val="left"/>
        <w:rPr>
          <w:del w:id="5655" w:author="Houyem Rais" w:date="2024-02-22T14:46:00Z"/>
        </w:rPr>
        <w:pPrChange w:id="5656" w:author="Houyem Rais" w:date="2024-02-22T14:49:00Z">
          <w:pPr/>
        </w:pPrChange>
      </w:pPr>
      <w:del w:id="5657" w:author="Houyem Rais" w:date="2024-02-22T14:46:00Z">
        <w:r w:rsidRPr="00343F01" w:rsidDel="00201166">
          <w:delText>Vue que la mobilisation et l’installation de ces outils sur les chantiers par les entreprises de construction représentent un processus lourd et difficile, un phasage bien étudié des travaux de construction des différents lots contractuels, et en particulier les opérations de terrassement, de construction d’ouvrages d’art et d’asphaltage, doit être considéré afin de tenir en compte la capacité des entreprises de BTP actives dans les trois pays et d’assurer une allocation optimale de ces ressources.</w:delText>
        </w:r>
      </w:del>
    </w:p>
    <w:p w14:paraId="7AEFB5A7" w14:textId="76F39333" w:rsidR="00DD7063" w:rsidRPr="00343F01" w:rsidDel="00201166" w:rsidRDefault="00DD7063" w:rsidP="00D62BC5">
      <w:pPr>
        <w:spacing w:before="0" w:after="160"/>
        <w:jc w:val="left"/>
        <w:rPr>
          <w:del w:id="5658" w:author="Houyem Rais" w:date="2024-02-22T14:46:00Z"/>
        </w:rPr>
        <w:pPrChange w:id="5659" w:author="Houyem Rais" w:date="2024-02-22T14:49:00Z">
          <w:pPr/>
        </w:pPrChange>
      </w:pPr>
    </w:p>
    <w:p w14:paraId="5918CB8A" w14:textId="595F2D39" w:rsidR="00DD7063" w:rsidRPr="00343F01" w:rsidDel="00201166" w:rsidRDefault="00DD7063" w:rsidP="00D62BC5">
      <w:pPr>
        <w:spacing w:before="0" w:after="160"/>
        <w:jc w:val="left"/>
        <w:rPr>
          <w:del w:id="5660" w:author="Houyem Rais" w:date="2024-02-22T14:46:00Z"/>
        </w:rPr>
        <w:pPrChange w:id="5661" w:author="Houyem Rais" w:date="2024-02-22T14:49:00Z">
          <w:pPr>
            <w:pStyle w:val="Heading2"/>
          </w:pPr>
        </w:pPrChange>
      </w:pPr>
      <w:bookmarkStart w:id="5662" w:name="_Toc129968859"/>
      <w:bookmarkStart w:id="5663" w:name="_Toc152165353"/>
      <w:del w:id="5664" w:author="Houyem Rais" w:date="2024-02-22T14:46:00Z">
        <w:r w:rsidRPr="00343F01" w:rsidDel="00201166">
          <w:delText>Conclusion : identification des contraintes résultantes pour la mise en œuvre du projet</w:delText>
        </w:r>
        <w:bookmarkEnd w:id="5662"/>
        <w:bookmarkEnd w:id="5663"/>
      </w:del>
    </w:p>
    <w:p w14:paraId="27456159" w14:textId="25196E59" w:rsidR="00DD7063" w:rsidRPr="00343F01" w:rsidDel="00201166" w:rsidRDefault="00DD7063" w:rsidP="00D62BC5">
      <w:pPr>
        <w:spacing w:before="0" w:after="160"/>
        <w:jc w:val="left"/>
        <w:rPr>
          <w:del w:id="5665" w:author="Houyem Rais" w:date="2024-02-22T14:46:00Z"/>
          <w:rFonts w:ascii="Calibri" w:eastAsiaTheme="majorEastAsia" w:hAnsi="Calibri" w:cstheme="majorBidi"/>
          <w:color w:val="0070C0"/>
          <w:sz w:val="28"/>
          <w:szCs w:val="26"/>
        </w:rPr>
        <w:pPrChange w:id="5666" w:author="Houyem Rais" w:date="2024-02-22T14:49:00Z">
          <w:pPr/>
        </w:pPrChange>
      </w:pPr>
      <w:del w:id="5667" w:author="Houyem Rais" w:date="2024-02-22T14:46:00Z">
        <w:r w:rsidRPr="00343F01" w:rsidDel="00201166">
          <w:delText>La structuration du projet en lots contractuels prenant en considération la composante géographique devrait maximiser l’intérêt des partenaires privés. Les intervenants principaux susmentionnés vont être les chefs de file de groupements qui incluront les entreprises de BTP nationales et régionales. Ces chefs de file sont coutumiers des PPP de projets autoroutiers en Afrique et ont montré un fort intérêt pour les projets récents (Nairobi-Nakuru-Mau Summit au Kenya et Kampala-Jinja en Ouganda).</w:delText>
        </w:r>
      </w:del>
    </w:p>
    <w:p w14:paraId="2BB4629C" w14:textId="4CAB3CC6" w:rsidR="00DD7063" w:rsidRPr="00343F01" w:rsidDel="00201166" w:rsidRDefault="00DD7063" w:rsidP="00D62BC5">
      <w:pPr>
        <w:spacing w:before="0" w:after="160"/>
        <w:jc w:val="left"/>
        <w:rPr>
          <w:del w:id="5668" w:author="Houyem Rais" w:date="2024-02-22T14:46:00Z"/>
          <w:b/>
        </w:rPr>
        <w:pPrChange w:id="5669" w:author="Houyem Rais" w:date="2024-02-22T14:49:00Z">
          <w:pPr/>
        </w:pPrChange>
      </w:pPr>
      <w:del w:id="5670" w:author="Houyem Rais" w:date="2024-02-22T14:46:00Z">
        <w:r w:rsidRPr="00343F01" w:rsidDel="00201166">
          <w:rPr>
            <w:b/>
          </w:rPr>
          <w:delText xml:space="preserve">En revanche, la capacité de ce tissu d’entreprises permettra très difficilement la réalisation simultanée de plusieurs grandes opérations de Génie Civil, notamment les travaux de terrassement, de construction d’ouvrages d’art et d’asphaltage. Cette contrainte sera prise en considération dans le phasage du projet. </w:delText>
        </w:r>
      </w:del>
    </w:p>
    <w:p w14:paraId="4237B4E4" w14:textId="60474ACC" w:rsidR="00DD7063" w:rsidRPr="00343F01" w:rsidDel="00201166" w:rsidRDefault="00DD7063" w:rsidP="00D62BC5">
      <w:pPr>
        <w:spacing w:before="0" w:after="160"/>
        <w:jc w:val="left"/>
        <w:rPr>
          <w:del w:id="5671" w:author="Houyem Rais" w:date="2024-02-22T14:46:00Z"/>
        </w:rPr>
        <w:pPrChange w:id="5672" w:author="Houyem Rais" w:date="2024-02-22T14:49:00Z">
          <w:pPr/>
        </w:pPrChange>
      </w:pPr>
    </w:p>
    <w:p w14:paraId="6E236DD6" w14:textId="6098B9B7" w:rsidR="00DD7063" w:rsidRPr="00343F01" w:rsidDel="00201166" w:rsidRDefault="00DD7063" w:rsidP="00D62BC5">
      <w:pPr>
        <w:spacing w:before="0" w:after="160"/>
        <w:jc w:val="left"/>
        <w:rPr>
          <w:del w:id="5673" w:author="Houyem Rais" w:date="2024-02-22T14:46:00Z"/>
          <w:rFonts w:eastAsiaTheme="majorEastAsia" w:cstheme="majorHAnsi"/>
          <w:b/>
          <w:bCs/>
          <w:color w:val="0070C0"/>
          <w:sz w:val="32"/>
          <w:szCs w:val="28"/>
        </w:rPr>
        <w:pPrChange w:id="5674" w:author="Houyem Rais" w:date="2024-02-22T14:49:00Z">
          <w:pPr>
            <w:spacing w:before="0" w:after="160"/>
            <w:jc w:val="left"/>
          </w:pPr>
        </w:pPrChange>
      </w:pPr>
      <w:del w:id="5675" w:author="Houyem Rais" w:date="2024-02-22T14:46:00Z">
        <w:r w:rsidRPr="00343F01" w:rsidDel="00201166">
          <w:br w:type="page"/>
        </w:r>
      </w:del>
    </w:p>
    <w:p w14:paraId="603990DE" w14:textId="28A10735" w:rsidR="00DD7063" w:rsidRPr="00343F01" w:rsidDel="00201166" w:rsidRDefault="00DD7063" w:rsidP="00D62BC5">
      <w:pPr>
        <w:spacing w:before="0" w:after="160"/>
        <w:jc w:val="left"/>
        <w:rPr>
          <w:del w:id="5676" w:author="Houyem Rais" w:date="2024-02-22T14:46:00Z"/>
        </w:rPr>
        <w:pPrChange w:id="5677" w:author="Houyem Rais" w:date="2024-02-22T14:49:00Z">
          <w:pPr>
            <w:pStyle w:val="Heading1"/>
          </w:pPr>
        </w:pPrChange>
      </w:pPr>
      <w:bookmarkStart w:id="5678" w:name="_Toc129968860"/>
      <w:bookmarkStart w:id="5679" w:name="_Toc152165354"/>
      <w:del w:id="5680" w:author="Houyem Rais" w:date="2024-02-22T14:46:00Z">
        <w:r w:rsidRPr="00343F01" w:rsidDel="00201166">
          <w:delText xml:space="preserve">Élaboration et recommandation de la stratégie </w:delText>
        </w:r>
        <w:r w:rsidR="00A656D0" w:rsidRPr="00343F01" w:rsidDel="00201166">
          <w:delText>d’approvisionnement</w:delText>
        </w:r>
        <w:r w:rsidRPr="00343F01" w:rsidDel="00201166">
          <w:delText xml:space="preserve"> du projet</w:delText>
        </w:r>
        <w:bookmarkEnd w:id="5678"/>
        <w:bookmarkEnd w:id="5679"/>
      </w:del>
    </w:p>
    <w:p w14:paraId="1B7784AB" w14:textId="6701440A" w:rsidR="00DD7063" w:rsidRPr="00343F01" w:rsidDel="00201166" w:rsidRDefault="00DD7063" w:rsidP="00D62BC5">
      <w:pPr>
        <w:spacing w:before="0" w:after="160"/>
        <w:jc w:val="left"/>
        <w:rPr>
          <w:del w:id="5681" w:author="Houyem Rais" w:date="2024-02-22T14:46:00Z"/>
        </w:rPr>
        <w:pPrChange w:id="5682" w:author="Houyem Rais" w:date="2024-02-22T14:49:00Z">
          <w:pPr>
            <w:pStyle w:val="Heading2"/>
          </w:pPr>
        </w:pPrChange>
      </w:pPr>
      <w:bookmarkStart w:id="5683" w:name="_Toc129007897"/>
      <w:bookmarkStart w:id="5684" w:name="_Toc129008433"/>
      <w:bookmarkStart w:id="5685" w:name="_Toc129272553"/>
      <w:bookmarkStart w:id="5686" w:name="_Toc129280676"/>
      <w:bookmarkStart w:id="5687" w:name="_Toc129281215"/>
      <w:bookmarkStart w:id="5688" w:name="_Toc129281754"/>
      <w:bookmarkStart w:id="5689" w:name="_Toc129340361"/>
      <w:bookmarkStart w:id="5690" w:name="_Toc129340900"/>
      <w:bookmarkStart w:id="5691" w:name="_Toc129593598"/>
      <w:bookmarkStart w:id="5692" w:name="_Toc129007898"/>
      <w:bookmarkStart w:id="5693" w:name="_Toc129008434"/>
      <w:bookmarkStart w:id="5694" w:name="_Toc129272554"/>
      <w:bookmarkStart w:id="5695" w:name="_Toc129280677"/>
      <w:bookmarkStart w:id="5696" w:name="_Toc129281216"/>
      <w:bookmarkStart w:id="5697" w:name="_Toc129281755"/>
      <w:bookmarkStart w:id="5698" w:name="_Toc129340362"/>
      <w:bookmarkStart w:id="5699" w:name="_Toc129340901"/>
      <w:bookmarkStart w:id="5700" w:name="_Toc129593599"/>
      <w:bookmarkStart w:id="5701" w:name="_Toc129007899"/>
      <w:bookmarkStart w:id="5702" w:name="_Toc129008435"/>
      <w:bookmarkStart w:id="5703" w:name="_Toc129272555"/>
      <w:bookmarkStart w:id="5704" w:name="_Toc129280678"/>
      <w:bookmarkStart w:id="5705" w:name="_Toc129281217"/>
      <w:bookmarkStart w:id="5706" w:name="_Toc129281756"/>
      <w:bookmarkStart w:id="5707" w:name="_Toc129340363"/>
      <w:bookmarkStart w:id="5708" w:name="_Toc129340902"/>
      <w:bookmarkStart w:id="5709" w:name="_Toc129593600"/>
      <w:bookmarkStart w:id="5710" w:name="_Toc129007900"/>
      <w:bookmarkStart w:id="5711" w:name="_Toc129008436"/>
      <w:bookmarkStart w:id="5712" w:name="_Toc129272556"/>
      <w:bookmarkStart w:id="5713" w:name="_Toc129280679"/>
      <w:bookmarkStart w:id="5714" w:name="_Toc129281218"/>
      <w:bookmarkStart w:id="5715" w:name="_Toc129281757"/>
      <w:bookmarkStart w:id="5716" w:name="_Toc129340364"/>
      <w:bookmarkStart w:id="5717" w:name="_Toc129340903"/>
      <w:bookmarkStart w:id="5718" w:name="_Toc129593601"/>
      <w:bookmarkStart w:id="5719" w:name="_Toc129007901"/>
      <w:bookmarkStart w:id="5720" w:name="_Toc129008437"/>
      <w:bookmarkStart w:id="5721" w:name="_Toc129272557"/>
      <w:bookmarkStart w:id="5722" w:name="_Toc129280680"/>
      <w:bookmarkStart w:id="5723" w:name="_Toc129281219"/>
      <w:bookmarkStart w:id="5724" w:name="_Toc129281758"/>
      <w:bookmarkStart w:id="5725" w:name="_Toc129340365"/>
      <w:bookmarkStart w:id="5726" w:name="_Toc129340904"/>
      <w:bookmarkStart w:id="5727" w:name="_Toc129593602"/>
      <w:bookmarkStart w:id="5728" w:name="_Toc129007902"/>
      <w:bookmarkStart w:id="5729" w:name="_Toc129008438"/>
      <w:bookmarkStart w:id="5730" w:name="_Toc129272558"/>
      <w:bookmarkStart w:id="5731" w:name="_Toc129280681"/>
      <w:bookmarkStart w:id="5732" w:name="_Toc129281220"/>
      <w:bookmarkStart w:id="5733" w:name="_Toc129281759"/>
      <w:bookmarkStart w:id="5734" w:name="_Toc129340366"/>
      <w:bookmarkStart w:id="5735" w:name="_Toc129340905"/>
      <w:bookmarkStart w:id="5736" w:name="_Toc129593603"/>
      <w:bookmarkStart w:id="5737" w:name="_Toc129007903"/>
      <w:bookmarkStart w:id="5738" w:name="_Toc129008439"/>
      <w:bookmarkStart w:id="5739" w:name="_Toc129272559"/>
      <w:bookmarkStart w:id="5740" w:name="_Toc129280682"/>
      <w:bookmarkStart w:id="5741" w:name="_Toc129281221"/>
      <w:bookmarkStart w:id="5742" w:name="_Toc129281760"/>
      <w:bookmarkStart w:id="5743" w:name="_Toc129340367"/>
      <w:bookmarkStart w:id="5744" w:name="_Toc129340906"/>
      <w:bookmarkStart w:id="5745" w:name="_Toc129593604"/>
      <w:bookmarkStart w:id="5746" w:name="_Toc129007904"/>
      <w:bookmarkStart w:id="5747" w:name="_Toc129008440"/>
      <w:bookmarkStart w:id="5748" w:name="_Toc129272560"/>
      <w:bookmarkStart w:id="5749" w:name="_Toc129280683"/>
      <w:bookmarkStart w:id="5750" w:name="_Toc129281222"/>
      <w:bookmarkStart w:id="5751" w:name="_Toc129281761"/>
      <w:bookmarkStart w:id="5752" w:name="_Toc129340368"/>
      <w:bookmarkStart w:id="5753" w:name="_Toc129340907"/>
      <w:bookmarkStart w:id="5754" w:name="_Toc129593605"/>
      <w:bookmarkStart w:id="5755" w:name="_Toc129007905"/>
      <w:bookmarkStart w:id="5756" w:name="_Toc129008441"/>
      <w:bookmarkStart w:id="5757" w:name="_Toc129272561"/>
      <w:bookmarkStart w:id="5758" w:name="_Toc129280684"/>
      <w:bookmarkStart w:id="5759" w:name="_Toc129281223"/>
      <w:bookmarkStart w:id="5760" w:name="_Toc129281762"/>
      <w:bookmarkStart w:id="5761" w:name="_Toc129340369"/>
      <w:bookmarkStart w:id="5762" w:name="_Toc129340908"/>
      <w:bookmarkStart w:id="5763" w:name="_Toc129593606"/>
      <w:bookmarkStart w:id="5764" w:name="_Toc129007906"/>
      <w:bookmarkStart w:id="5765" w:name="_Toc129008442"/>
      <w:bookmarkStart w:id="5766" w:name="_Toc129272562"/>
      <w:bookmarkStart w:id="5767" w:name="_Toc129280685"/>
      <w:bookmarkStart w:id="5768" w:name="_Toc129281224"/>
      <w:bookmarkStart w:id="5769" w:name="_Toc129281763"/>
      <w:bookmarkStart w:id="5770" w:name="_Toc129340370"/>
      <w:bookmarkStart w:id="5771" w:name="_Toc129340909"/>
      <w:bookmarkStart w:id="5772" w:name="_Toc129593607"/>
      <w:bookmarkStart w:id="5773" w:name="_Toc129007907"/>
      <w:bookmarkStart w:id="5774" w:name="_Toc129008443"/>
      <w:bookmarkStart w:id="5775" w:name="_Toc129272563"/>
      <w:bookmarkStart w:id="5776" w:name="_Toc129280686"/>
      <w:bookmarkStart w:id="5777" w:name="_Toc129281225"/>
      <w:bookmarkStart w:id="5778" w:name="_Toc129281764"/>
      <w:bookmarkStart w:id="5779" w:name="_Toc129340371"/>
      <w:bookmarkStart w:id="5780" w:name="_Toc129340910"/>
      <w:bookmarkStart w:id="5781" w:name="_Toc129593608"/>
      <w:bookmarkStart w:id="5782" w:name="_Toc129007908"/>
      <w:bookmarkStart w:id="5783" w:name="_Toc129008444"/>
      <w:bookmarkStart w:id="5784" w:name="_Toc129272564"/>
      <w:bookmarkStart w:id="5785" w:name="_Toc129280687"/>
      <w:bookmarkStart w:id="5786" w:name="_Toc129281226"/>
      <w:bookmarkStart w:id="5787" w:name="_Toc129281765"/>
      <w:bookmarkStart w:id="5788" w:name="_Toc129340372"/>
      <w:bookmarkStart w:id="5789" w:name="_Toc129340911"/>
      <w:bookmarkStart w:id="5790" w:name="_Toc129593609"/>
      <w:bookmarkStart w:id="5791" w:name="_Toc129007909"/>
      <w:bookmarkStart w:id="5792" w:name="_Toc129008445"/>
      <w:bookmarkStart w:id="5793" w:name="_Toc129272565"/>
      <w:bookmarkStart w:id="5794" w:name="_Toc129280688"/>
      <w:bookmarkStart w:id="5795" w:name="_Toc129281227"/>
      <w:bookmarkStart w:id="5796" w:name="_Toc129281766"/>
      <w:bookmarkStart w:id="5797" w:name="_Toc129340373"/>
      <w:bookmarkStart w:id="5798" w:name="_Toc129340912"/>
      <w:bookmarkStart w:id="5799" w:name="_Toc129593610"/>
      <w:bookmarkStart w:id="5800" w:name="_Toc129007910"/>
      <w:bookmarkStart w:id="5801" w:name="_Toc129008446"/>
      <w:bookmarkStart w:id="5802" w:name="_Toc129272566"/>
      <w:bookmarkStart w:id="5803" w:name="_Toc129280689"/>
      <w:bookmarkStart w:id="5804" w:name="_Toc129281228"/>
      <w:bookmarkStart w:id="5805" w:name="_Toc129281767"/>
      <w:bookmarkStart w:id="5806" w:name="_Toc129340374"/>
      <w:bookmarkStart w:id="5807" w:name="_Toc129340913"/>
      <w:bookmarkStart w:id="5808" w:name="_Toc129593611"/>
      <w:bookmarkStart w:id="5809" w:name="_Toc129007911"/>
      <w:bookmarkStart w:id="5810" w:name="_Toc129008447"/>
      <w:bookmarkStart w:id="5811" w:name="_Toc129272567"/>
      <w:bookmarkStart w:id="5812" w:name="_Toc129280690"/>
      <w:bookmarkStart w:id="5813" w:name="_Toc129281229"/>
      <w:bookmarkStart w:id="5814" w:name="_Toc129281768"/>
      <w:bookmarkStart w:id="5815" w:name="_Toc129340375"/>
      <w:bookmarkStart w:id="5816" w:name="_Toc129340914"/>
      <w:bookmarkStart w:id="5817" w:name="_Toc129593612"/>
      <w:bookmarkStart w:id="5818" w:name="_Toc129007912"/>
      <w:bookmarkStart w:id="5819" w:name="_Toc129008448"/>
      <w:bookmarkStart w:id="5820" w:name="_Toc129272568"/>
      <w:bookmarkStart w:id="5821" w:name="_Toc129280691"/>
      <w:bookmarkStart w:id="5822" w:name="_Toc129281230"/>
      <w:bookmarkStart w:id="5823" w:name="_Toc129281769"/>
      <w:bookmarkStart w:id="5824" w:name="_Toc129340376"/>
      <w:bookmarkStart w:id="5825" w:name="_Toc129340915"/>
      <w:bookmarkStart w:id="5826" w:name="_Toc129593613"/>
      <w:bookmarkStart w:id="5827" w:name="_Toc129007913"/>
      <w:bookmarkStart w:id="5828" w:name="_Toc129008449"/>
      <w:bookmarkStart w:id="5829" w:name="_Toc129272569"/>
      <w:bookmarkStart w:id="5830" w:name="_Toc129280692"/>
      <w:bookmarkStart w:id="5831" w:name="_Toc129281231"/>
      <w:bookmarkStart w:id="5832" w:name="_Toc129281770"/>
      <w:bookmarkStart w:id="5833" w:name="_Toc129340377"/>
      <w:bookmarkStart w:id="5834" w:name="_Toc129340916"/>
      <w:bookmarkStart w:id="5835" w:name="_Toc129593614"/>
      <w:bookmarkStart w:id="5836" w:name="_Toc129007914"/>
      <w:bookmarkStart w:id="5837" w:name="_Toc129008450"/>
      <w:bookmarkStart w:id="5838" w:name="_Toc129272570"/>
      <w:bookmarkStart w:id="5839" w:name="_Toc129280693"/>
      <w:bookmarkStart w:id="5840" w:name="_Toc129281232"/>
      <w:bookmarkStart w:id="5841" w:name="_Toc129281771"/>
      <w:bookmarkStart w:id="5842" w:name="_Toc129340378"/>
      <w:bookmarkStart w:id="5843" w:name="_Toc129340917"/>
      <w:bookmarkStart w:id="5844" w:name="_Toc129593615"/>
      <w:bookmarkStart w:id="5845" w:name="_Toc129007915"/>
      <w:bookmarkStart w:id="5846" w:name="_Toc129008451"/>
      <w:bookmarkStart w:id="5847" w:name="_Toc129272571"/>
      <w:bookmarkStart w:id="5848" w:name="_Toc129280694"/>
      <w:bookmarkStart w:id="5849" w:name="_Toc129281233"/>
      <w:bookmarkStart w:id="5850" w:name="_Toc129281772"/>
      <w:bookmarkStart w:id="5851" w:name="_Toc129340379"/>
      <w:bookmarkStart w:id="5852" w:name="_Toc129340918"/>
      <w:bookmarkStart w:id="5853" w:name="_Toc129593616"/>
      <w:bookmarkStart w:id="5854" w:name="_Toc129007916"/>
      <w:bookmarkStart w:id="5855" w:name="_Toc129008452"/>
      <w:bookmarkStart w:id="5856" w:name="_Toc129272572"/>
      <w:bookmarkStart w:id="5857" w:name="_Toc129280695"/>
      <w:bookmarkStart w:id="5858" w:name="_Toc129281234"/>
      <w:bookmarkStart w:id="5859" w:name="_Toc129281773"/>
      <w:bookmarkStart w:id="5860" w:name="_Toc129340380"/>
      <w:bookmarkStart w:id="5861" w:name="_Toc129340919"/>
      <w:bookmarkStart w:id="5862" w:name="_Toc129593617"/>
      <w:bookmarkStart w:id="5863" w:name="_Toc129007917"/>
      <w:bookmarkStart w:id="5864" w:name="_Toc129008453"/>
      <w:bookmarkStart w:id="5865" w:name="_Toc129272573"/>
      <w:bookmarkStart w:id="5866" w:name="_Toc129280696"/>
      <w:bookmarkStart w:id="5867" w:name="_Toc129281235"/>
      <w:bookmarkStart w:id="5868" w:name="_Toc129281774"/>
      <w:bookmarkStart w:id="5869" w:name="_Toc129340381"/>
      <w:bookmarkStart w:id="5870" w:name="_Toc129340920"/>
      <w:bookmarkStart w:id="5871" w:name="_Toc129593618"/>
      <w:bookmarkStart w:id="5872" w:name="_Toc129007918"/>
      <w:bookmarkStart w:id="5873" w:name="_Toc129008454"/>
      <w:bookmarkStart w:id="5874" w:name="_Toc129272574"/>
      <w:bookmarkStart w:id="5875" w:name="_Toc129280697"/>
      <w:bookmarkStart w:id="5876" w:name="_Toc129281236"/>
      <w:bookmarkStart w:id="5877" w:name="_Toc129281775"/>
      <w:bookmarkStart w:id="5878" w:name="_Toc129340382"/>
      <w:bookmarkStart w:id="5879" w:name="_Toc129340921"/>
      <w:bookmarkStart w:id="5880" w:name="_Toc129593619"/>
      <w:bookmarkStart w:id="5881" w:name="_Toc129007919"/>
      <w:bookmarkStart w:id="5882" w:name="_Toc129008455"/>
      <w:bookmarkStart w:id="5883" w:name="_Toc129272575"/>
      <w:bookmarkStart w:id="5884" w:name="_Toc129280698"/>
      <w:bookmarkStart w:id="5885" w:name="_Toc129281237"/>
      <w:bookmarkStart w:id="5886" w:name="_Toc129281776"/>
      <w:bookmarkStart w:id="5887" w:name="_Toc129340383"/>
      <w:bookmarkStart w:id="5888" w:name="_Toc129340922"/>
      <w:bookmarkStart w:id="5889" w:name="_Toc129593620"/>
      <w:bookmarkStart w:id="5890" w:name="_Toc129007920"/>
      <w:bookmarkStart w:id="5891" w:name="_Toc129008456"/>
      <w:bookmarkStart w:id="5892" w:name="_Toc129272576"/>
      <w:bookmarkStart w:id="5893" w:name="_Toc129280699"/>
      <w:bookmarkStart w:id="5894" w:name="_Toc129281238"/>
      <w:bookmarkStart w:id="5895" w:name="_Toc129281777"/>
      <w:bookmarkStart w:id="5896" w:name="_Toc129340384"/>
      <w:bookmarkStart w:id="5897" w:name="_Toc129340923"/>
      <w:bookmarkStart w:id="5898" w:name="_Toc129593621"/>
      <w:bookmarkStart w:id="5899" w:name="_Toc129007921"/>
      <w:bookmarkStart w:id="5900" w:name="_Toc129008457"/>
      <w:bookmarkStart w:id="5901" w:name="_Toc129272577"/>
      <w:bookmarkStart w:id="5902" w:name="_Toc129280700"/>
      <w:bookmarkStart w:id="5903" w:name="_Toc129281239"/>
      <w:bookmarkStart w:id="5904" w:name="_Toc129281778"/>
      <w:bookmarkStart w:id="5905" w:name="_Toc129340385"/>
      <w:bookmarkStart w:id="5906" w:name="_Toc129340924"/>
      <w:bookmarkStart w:id="5907" w:name="_Toc129593622"/>
      <w:bookmarkStart w:id="5908" w:name="_Toc129007922"/>
      <w:bookmarkStart w:id="5909" w:name="_Toc129008458"/>
      <w:bookmarkStart w:id="5910" w:name="_Toc129272578"/>
      <w:bookmarkStart w:id="5911" w:name="_Toc129280701"/>
      <w:bookmarkStart w:id="5912" w:name="_Toc129281240"/>
      <w:bookmarkStart w:id="5913" w:name="_Toc129281779"/>
      <w:bookmarkStart w:id="5914" w:name="_Toc129340386"/>
      <w:bookmarkStart w:id="5915" w:name="_Toc129340925"/>
      <w:bookmarkStart w:id="5916" w:name="_Toc129593623"/>
      <w:bookmarkStart w:id="5917" w:name="_Toc129007923"/>
      <w:bookmarkStart w:id="5918" w:name="_Toc129008459"/>
      <w:bookmarkStart w:id="5919" w:name="_Toc129272579"/>
      <w:bookmarkStart w:id="5920" w:name="_Toc129280702"/>
      <w:bookmarkStart w:id="5921" w:name="_Toc129281241"/>
      <w:bookmarkStart w:id="5922" w:name="_Toc129281780"/>
      <w:bookmarkStart w:id="5923" w:name="_Toc129340387"/>
      <w:bookmarkStart w:id="5924" w:name="_Toc129340926"/>
      <w:bookmarkStart w:id="5925" w:name="_Toc129593624"/>
      <w:bookmarkStart w:id="5926" w:name="_Toc129007924"/>
      <w:bookmarkStart w:id="5927" w:name="_Toc129008460"/>
      <w:bookmarkStart w:id="5928" w:name="_Toc129272580"/>
      <w:bookmarkStart w:id="5929" w:name="_Toc129280703"/>
      <w:bookmarkStart w:id="5930" w:name="_Toc129281242"/>
      <w:bookmarkStart w:id="5931" w:name="_Toc129281781"/>
      <w:bookmarkStart w:id="5932" w:name="_Toc129340388"/>
      <w:bookmarkStart w:id="5933" w:name="_Toc129340927"/>
      <w:bookmarkStart w:id="5934" w:name="_Toc129593625"/>
      <w:bookmarkStart w:id="5935" w:name="_Toc129007925"/>
      <w:bookmarkStart w:id="5936" w:name="_Toc129008461"/>
      <w:bookmarkStart w:id="5937" w:name="_Toc129272581"/>
      <w:bookmarkStart w:id="5938" w:name="_Toc129280704"/>
      <w:bookmarkStart w:id="5939" w:name="_Toc129281243"/>
      <w:bookmarkStart w:id="5940" w:name="_Toc129281782"/>
      <w:bookmarkStart w:id="5941" w:name="_Toc129340389"/>
      <w:bookmarkStart w:id="5942" w:name="_Toc129340928"/>
      <w:bookmarkStart w:id="5943" w:name="_Toc129593626"/>
      <w:bookmarkStart w:id="5944" w:name="_Toc129007926"/>
      <w:bookmarkStart w:id="5945" w:name="_Toc129008462"/>
      <w:bookmarkStart w:id="5946" w:name="_Toc129272582"/>
      <w:bookmarkStart w:id="5947" w:name="_Toc129280705"/>
      <w:bookmarkStart w:id="5948" w:name="_Toc129281244"/>
      <w:bookmarkStart w:id="5949" w:name="_Toc129281783"/>
      <w:bookmarkStart w:id="5950" w:name="_Toc129340390"/>
      <w:bookmarkStart w:id="5951" w:name="_Toc129340929"/>
      <w:bookmarkStart w:id="5952" w:name="_Toc129593627"/>
      <w:bookmarkStart w:id="5953" w:name="_Toc129007927"/>
      <w:bookmarkStart w:id="5954" w:name="_Toc129008463"/>
      <w:bookmarkStart w:id="5955" w:name="_Toc129272583"/>
      <w:bookmarkStart w:id="5956" w:name="_Toc129280706"/>
      <w:bookmarkStart w:id="5957" w:name="_Toc129281245"/>
      <w:bookmarkStart w:id="5958" w:name="_Toc129281784"/>
      <w:bookmarkStart w:id="5959" w:name="_Toc129340391"/>
      <w:bookmarkStart w:id="5960" w:name="_Toc129340930"/>
      <w:bookmarkStart w:id="5961" w:name="_Toc129593628"/>
      <w:bookmarkStart w:id="5962" w:name="_Toc129007928"/>
      <w:bookmarkStart w:id="5963" w:name="_Toc129008464"/>
      <w:bookmarkStart w:id="5964" w:name="_Toc129272584"/>
      <w:bookmarkStart w:id="5965" w:name="_Toc129280707"/>
      <w:bookmarkStart w:id="5966" w:name="_Toc129281246"/>
      <w:bookmarkStart w:id="5967" w:name="_Toc129281785"/>
      <w:bookmarkStart w:id="5968" w:name="_Toc129340392"/>
      <w:bookmarkStart w:id="5969" w:name="_Toc129340931"/>
      <w:bookmarkStart w:id="5970" w:name="_Toc129593629"/>
      <w:bookmarkStart w:id="5971" w:name="_Toc129007929"/>
      <w:bookmarkStart w:id="5972" w:name="_Toc129008465"/>
      <w:bookmarkStart w:id="5973" w:name="_Toc129272585"/>
      <w:bookmarkStart w:id="5974" w:name="_Toc129280708"/>
      <w:bookmarkStart w:id="5975" w:name="_Toc129281247"/>
      <w:bookmarkStart w:id="5976" w:name="_Toc129281786"/>
      <w:bookmarkStart w:id="5977" w:name="_Toc129340393"/>
      <w:bookmarkStart w:id="5978" w:name="_Toc129340932"/>
      <w:bookmarkStart w:id="5979" w:name="_Toc129593630"/>
      <w:bookmarkStart w:id="5980" w:name="_Toc129007930"/>
      <w:bookmarkStart w:id="5981" w:name="_Toc129008466"/>
      <w:bookmarkStart w:id="5982" w:name="_Toc129272586"/>
      <w:bookmarkStart w:id="5983" w:name="_Toc129280709"/>
      <w:bookmarkStart w:id="5984" w:name="_Toc129281248"/>
      <w:bookmarkStart w:id="5985" w:name="_Toc129281787"/>
      <w:bookmarkStart w:id="5986" w:name="_Toc129340394"/>
      <w:bookmarkStart w:id="5987" w:name="_Toc129340933"/>
      <w:bookmarkStart w:id="5988" w:name="_Toc129593631"/>
      <w:bookmarkStart w:id="5989" w:name="_Toc129007931"/>
      <w:bookmarkStart w:id="5990" w:name="_Toc129008467"/>
      <w:bookmarkStart w:id="5991" w:name="_Toc129272587"/>
      <w:bookmarkStart w:id="5992" w:name="_Toc129280710"/>
      <w:bookmarkStart w:id="5993" w:name="_Toc129281249"/>
      <w:bookmarkStart w:id="5994" w:name="_Toc129281788"/>
      <w:bookmarkStart w:id="5995" w:name="_Toc129340395"/>
      <w:bookmarkStart w:id="5996" w:name="_Toc129340934"/>
      <w:bookmarkStart w:id="5997" w:name="_Toc129593632"/>
      <w:bookmarkStart w:id="5998" w:name="_Toc129007932"/>
      <w:bookmarkStart w:id="5999" w:name="_Toc129008468"/>
      <w:bookmarkStart w:id="6000" w:name="_Toc129272588"/>
      <w:bookmarkStart w:id="6001" w:name="_Toc129280711"/>
      <w:bookmarkStart w:id="6002" w:name="_Toc129281250"/>
      <w:bookmarkStart w:id="6003" w:name="_Toc129281789"/>
      <w:bookmarkStart w:id="6004" w:name="_Toc129340396"/>
      <w:bookmarkStart w:id="6005" w:name="_Toc129340935"/>
      <w:bookmarkStart w:id="6006" w:name="_Toc129593633"/>
      <w:bookmarkStart w:id="6007" w:name="_Toc129007933"/>
      <w:bookmarkStart w:id="6008" w:name="_Toc129008469"/>
      <w:bookmarkStart w:id="6009" w:name="_Toc129272589"/>
      <w:bookmarkStart w:id="6010" w:name="_Toc129280712"/>
      <w:bookmarkStart w:id="6011" w:name="_Toc129281251"/>
      <w:bookmarkStart w:id="6012" w:name="_Toc129281790"/>
      <w:bookmarkStart w:id="6013" w:name="_Toc129340397"/>
      <w:bookmarkStart w:id="6014" w:name="_Toc129340936"/>
      <w:bookmarkStart w:id="6015" w:name="_Toc129593634"/>
      <w:bookmarkStart w:id="6016" w:name="_Toc129007934"/>
      <w:bookmarkStart w:id="6017" w:name="_Toc129008470"/>
      <w:bookmarkStart w:id="6018" w:name="_Toc129272590"/>
      <w:bookmarkStart w:id="6019" w:name="_Toc129280713"/>
      <w:bookmarkStart w:id="6020" w:name="_Toc129281252"/>
      <w:bookmarkStart w:id="6021" w:name="_Toc129281791"/>
      <w:bookmarkStart w:id="6022" w:name="_Toc129340398"/>
      <w:bookmarkStart w:id="6023" w:name="_Toc129340937"/>
      <w:bookmarkStart w:id="6024" w:name="_Toc129593635"/>
      <w:bookmarkStart w:id="6025" w:name="_Toc129007935"/>
      <w:bookmarkStart w:id="6026" w:name="_Toc129008471"/>
      <w:bookmarkStart w:id="6027" w:name="_Toc129272591"/>
      <w:bookmarkStart w:id="6028" w:name="_Toc129280714"/>
      <w:bookmarkStart w:id="6029" w:name="_Toc129281253"/>
      <w:bookmarkStart w:id="6030" w:name="_Toc129281792"/>
      <w:bookmarkStart w:id="6031" w:name="_Toc129340399"/>
      <w:bookmarkStart w:id="6032" w:name="_Toc129340938"/>
      <w:bookmarkStart w:id="6033" w:name="_Toc129593636"/>
      <w:bookmarkStart w:id="6034" w:name="_Toc129007936"/>
      <w:bookmarkStart w:id="6035" w:name="_Toc129008472"/>
      <w:bookmarkStart w:id="6036" w:name="_Toc129272592"/>
      <w:bookmarkStart w:id="6037" w:name="_Toc129280715"/>
      <w:bookmarkStart w:id="6038" w:name="_Toc129281254"/>
      <w:bookmarkStart w:id="6039" w:name="_Toc129281793"/>
      <w:bookmarkStart w:id="6040" w:name="_Toc129340400"/>
      <w:bookmarkStart w:id="6041" w:name="_Toc129340939"/>
      <w:bookmarkStart w:id="6042" w:name="_Toc129593637"/>
      <w:bookmarkStart w:id="6043" w:name="_Toc129007937"/>
      <w:bookmarkStart w:id="6044" w:name="_Toc129008473"/>
      <w:bookmarkStart w:id="6045" w:name="_Toc129272593"/>
      <w:bookmarkStart w:id="6046" w:name="_Toc129280716"/>
      <w:bookmarkStart w:id="6047" w:name="_Toc129281255"/>
      <w:bookmarkStart w:id="6048" w:name="_Toc129281794"/>
      <w:bookmarkStart w:id="6049" w:name="_Toc129340401"/>
      <w:bookmarkStart w:id="6050" w:name="_Toc129340940"/>
      <w:bookmarkStart w:id="6051" w:name="_Toc129593638"/>
      <w:bookmarkStart w:id="6052" w:name="_Toc129007938"/>
      <w:bookmarkStart w:id="6053" w:name="_Toc129008474"/>
      <w:bookmarkStart w:id="6054" w:name="_Toc129272594"/>
      <w:bookmarkStart w:id="6055" w:name="_Toc129280717"/>
      <w:bookmarkStart w:id="6056" w:name="_Toc129281256"/>
      <w:bookmarkStart w:id="6057" w:name="_Toc129281795"/>
      <w:bookmarkStart w:id="6058" w:name="_Toc129340402"/>
      <w:bookmarkStart w:id="6059" w:name="_Toc129340941"/>
      <w:bookmarkStart w:id="6060" w:name="_Toc129593639"/>
      <w:bookmarkStart w:id="6061" w:name="_Toc129968861"/>
      <w:bookmarkStart w:id="6062" w:name="_Toc152165355"/>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del w:id="6063" w:author="Houyem Rais" w:date="2024-02-22T14:46:00Z">
        <w:r w:rsidRPr="00343F01" w:rsidDel="00201166">
          <w:delText>Déterminants pour la définition et le choix d’une stratégie d’achat du projet</w:delText>
        </w:r>
        <w:bookmarkEnd w:id="6061"/>
        <w:bookmarkEnd w:id="6062"/>
      </w:del>
    </w:p>
    <w:p w14:paraId="53295CCD" w14:textId="32F62028" w:rsidR="00DD7063" w:rsidRPr="00343F01" w:rsidDel="00201166" w:rsidRDefault="00DD7063" w:rsidP="00D62BC5">
      <w:pPr>
        <w:spacing w:before="0" w:after="160"/>
        <w:jc w:val="left"/>
        <w:rPr>
          <w:del w:id="6064" w:author="Houyem Rais" w:date="2024-02-22T14:46:00Z"/>
        </w:rPr>
        <w:pPrChange w:id="6065" w:author="Houyem Rais" w:date="2024-02-22T14:49:00Z">
          <w:pPr/>
        </w:pPrChange>
      </w:pPr>
      <w:del w:id="6066" w:author="Houyem Rais" w:date="2024-02-22T14:46:00Z">
        <w:r w:rsidRPr="00343F01" w:rsidDel="00201166">
          <w:delText xml:space="preserve">Le corridor autoroutier sera </w:delText>
        </w:r>
        <w:r w:rsidRPr="00343F01" w:rsidDel="00201166">
          <w:rPr>
            <w:b/>
            <w:bCs/>
          </w:rPr>
          <w:delText>découpé en sections homogènes</w:delText>
        </w:r>
        <w:r w:rsidRPr="00343F01" w:rsidDel="00201166">
          <w:delText xml:space="preserve"> en matière de caractéristiques de </w:delText>
        </w:r>
        <w:r w:rsidRPr="00343F01" w:rsidDel="00201166">
          <w:rPr>
            <w:b/>
            <w:bCs/>
          </w:rPr>
          <w:delText>trafic</w:delText>
        </w:r>
        <w:r w:rsidRPr="00343F01" w:rsidDel="00201166">
          <w:delText xml:space="preserve">, et en matière de </w:delText>
        </w:r>
        <w:r w:rsidRPr="00343F01" w:rsidDel="00201166">
          <w:rPr>
            <w:b/>
            <w:bCs/>
          </w:rPr>
          <w:delText>liaison complète entre pôles importants</w:delText>
        </w:r>
        <w:r w:rsidRPr="00343F01" w:rsidDel="00201166">
          <w:delText>. L’analyse financière sera calculée pour chacune des sections élémentaires définies, sur le tronçon à réaliser dans chaque pays et enfin sur le corridor de l’autoroute dans les trois pays.</w:delText>
        </w:r>
      </w:del>
    </w:p>
    <w:p w14:paraId="74DA05A7" w14:textId="103A7F99" w:rsidR="00DD7063" w:rsidRPr="00343F01" w:rsidDel="00201166" w:rsidRDefault="00DD7063" w:rsidP="00D62BC5">
      <w:pPr>
        <w:spacing w:before="0" w:after="160"/>
        <w:jc w:val="left"/>
        <w:rPr>
          <w:del w:id="6067" w:author="Houyem Rais" w:date="2024-02-22T14:46:00Z"/>
        </w:rPr>
        <w:pPrChange w:id="6068" w:author="Houyem Rais" w:date="2024-02-22T14:49:00Z">
          <w:pPr/>
        </w:pPrChange>
      </w:pPr>
      <w:del w:id="6069" w:author="Houyem Rais" w:date="2024-02-22T14:46:00Z">
        <w:r w:rsidRPr="00343F01" w:rsidDel="00201166">
          <w:delText xml:space="preserve">La construction d’un projet d’autoroute de taille significative comme le projet de l’autoroute Abidjan-Lagos se heurte à des défis dont ceux liés à la </w:delText>
        </w:r>
        <w:r w:rsidRPr="00343F01" w:rsidDel="00201166">
          <w:rPr>
            <w:b/>
            <w:bCs/>
          </w:rPr>
          <w:delText>capacité des constructeurs</w:delText>
        </w:r>
        <w:r w:rsidRPr="00343F01" w:rsidDel="00201166">
          <w:delText xml:space="preserve"> à mener concomitamment ce projet. Cette capacité peut être limitée par des facteurs endogènes à ces constructeurs (équipements, ouvrages de terrassement, main d’œuvre qualifiée, etc.) mais aussi exogène (disponibilité des matériaux de construction, disponibilité des carrières, etc.). </w:delText>
        </w:r>
      </w:del>
    </w:p>
    <w:p w14:paraId="6B17C80F" w14:textId="3FBB6598" w:rsidR="00DD7063" w:rsidRPr="00343F01" w:rsidDel="00201166" w:rsidRDefault="00DD7063" w:rsidP="00D62BC5">
      <w:pPr>
        <w:spacing w:before="0" w:after="160"/>
        <w:jc w:val="left"/>
        <w:rPr>
          <w:del w:id="6070" w:author="Houyem Rais" w:date="2024-02-22T14:46:00Z"/>
        </w:rPr>
        <w:pPrChange w:id="6071" w:author="Houyem Rais" w:date="2024-02-22T14:49:00Z">
          <w:pPr/>
        </w:pPrChange>
      </w:pPr>
      <w:del w:id="6072" w:author="Houyem Rais" w:date="2024-02-22T14:46:00Z">
        <w:r w:rsidRPr="00343F01" w:rsidDel="00201166">
          <w:delText xml:space="preserve">Par ailleurs, si la CEDEAO décide qu’un ou plusieurs tronçons du projet seront réalisés en PPP, alors se pose le </w:delText>
        </w:r>
        <w:r w:rsidR="00B42FA8" w:rsidRPr="00343F01" w:rsidDel="00201166">
          <w:delText>défi</w:delText>
        </w:r>
        <w:r w:rsidRPr="00343F01" w:rsidDel="00201166">
          <w:delText xml:space="preserve"> de la </w:delText>
        </w:r>
        <w:r w:rsidRPr="00343F01" w:rsidDel="00201166">
          <w:rPr>
            <w:b/>
            <w:bCs/>
          </w:rPr>
          <w:delText>capacité des investisseurs</w:delText>
        </w:r>
        <w:r w:rsidRPr="00343F01" w:rsidDel="00201166">
          <w:delText xml:space="preserve"> (fonds d’infrastructures, fonds de pension, etc.) et des </w:delText>
        </w:r>
        <w:r w:rsidRPr="00343F01" w:rsidDel="00201166">
          <w:rPr>
            <w:b/>
            <w:bCs/>
          </w:rPr>
          <w:delText>banques</w:delText>
        </w:r>
        <w:r w:rsidRPr="00343F01" w:rsidDel="00201166">
          <w:delText xml:space="preserve"> (bailleurs de fonds et banques commerciales) à </w:delText>
        </w:r>
        <w:r w:rsidRPr="00343F01" w:rsidDel="00201166">
          <w:rPr>
            <w:b/>
            <w:bCs/>
          </w:rPr>
          <w:delText>financer la part du coût d’investissement</w:delText>
        </w:r>
        <w:r w:rsidRPr="00343F01" w:rsidDel="00201166">
          <w:delText xml:space="preserve"> à apporter par le secteur privé. En effet, les banques et investisseurs limitent habituellement leur « exposition » à un projet donné et un pays donné. La majorité des banques commerciales ne financeront pas un projet de PPP si les bailleurs de fonds ne financent pas ce projet. </w:delText>
        </w:r>
      </w:del>
    </w:p>
    <w:p w14:paraId="0A62D2FA" w14:textId="7FE497C1" w:rsidR="00DD7063" w:rsidRPr="00343F01" w:rsidDel="00201166" w:rsidRDefault="00DD7063" w:rsidP="00D62BC5">
      <w:pPr>
        <w:spacing w:before="0" w:after="160"/>
        <w:jc w:val="left"/>
        <w:rPr>
          <w:del w:id="6073" w:author="Houyem Rais" w:date="2024-02-22T14:46:00Z"/>
        </w:rPr>
        <w:pPrChange w:id="6074" w:author="Houyem Rais" w:date="2024-02-22T14:49:00Z">
          <w:pPr/>
        </w:pPrChange>
      </w:pPr>
      <w:del w:id="6075" w:author="Houyem Rais" w:date="2024-02-22T14:46:00Z">
        <w:r w:rsidRPr="00343F01" w:rsidDel="00201166">
          <w:delText>Aussi, il convient de connaître et quantifier, dans la mesure du possible, ce contraintes et limites à la fois pour les constructeurs et les investisseurs/banques.</w:delText>
        </w:r>
      </w:del>
    </w:p>
    <w:p w14:paraId="0C44671D" w14:textId="0A70B33E" w:rsidR="00DD7063" w:rsidRPr="00343F01" w:rsidDel="00201166" w:rsidRDefault="00DD7063" w:rsidP="00D62BC5">
      <w:pPr>
        <w:spacing w:before="0" w:after="160"/>
        <w:jc w:val="left"/>
        <w:rPr>
          <w:del w:id="6076" w:author="Houyem Rais" w:date="2024-02-22T14:46:00Z"/>
        </w:rPr>
        <w:pPrChange w:id="6077" w:author="Houyem Rais" w:date="2024-02-22T14:49:00Z">
          <w:pPr/>
        </w:pPrChange>
      </w:pPr>
      <w:del w:id="6078" w:author="Houyem Rais" w:date="2024-02-22T14:46:00Z">
        <w:r w:rsidRPr="00343F01" w:rsidDel="00201166">
          <w:delText>L’expérience du Consultant de projets de PPP d’autoroutes africains récents permet d’apporter l’éclairage suivant :</w:delText>
        </w:r>
      </w:del>
    </w:p>
    <w:p w14:paraId="3734700B" w14:textId="79A74135" w:rsidR="00DD7063" w:rsidRPr="00343F01" w:rsidDel="00201166" w:rsidRDefault="00DD7063" w:rsidP="00D62BC5">
      <w:pPr>
        <w:spacing w:before="0" w:after="160"/>
        <w:jc w:val="left"/>
        <w:rPr>
          <w:del w:id="6079" w:author="Houyem Rais" w:date="2024-02-22T14:46:00Z"/>
        </w:rPr>
        <w:pPrChange w:id="6080" w:author="Houyem Rais" w:date="2024-02-22T14:49:00Z">
          <w:pPr>
            <w:pStyle w:val="ListParagraph"/>
            <w:numPr>
              <w:numId w:val="9"/>
            </w:numPr>
            <w:ind w:hanging="360"/>
          </w:pPr>
        </w:pPrChange>
      </w:pPr>
      <w:del w:id="6081" w:author="Houyem Rais" w:date="2024-02-22T14:46:00Z">
        <w:r w:rsidRPr="00343F01" w:rsidDel="00201166">
          <w:rPr>
            <w:b/>
            <w:bCs/>
          </w:rPr>
          <w:delText>Taille maximale d’un projet de PPP d’autoroute</w:delText>
        </w:r>
        <w:r w:rsidRPr="00343F01" w:rsidDel="00201166">
          <w:delText> : Les PPP d’autoroutes récents en cours d’attribution ou attribués en Afrique ont un coût d’investissement qui ne dépasse pas 600 millions de dollars américains (Nairobi Expressway avec un financement chinois). Le projet du PPP de Kampala-Jinja, en cours de négociations, a lui une taille de près de 1200 millions de dollars américains mais avec une subvention d’investissement de 400 millions de dollars américains (financée par un prêt souverain AFD et BAD). La part résiduelle à apporter en financement privé est de 800 millions de dollars.</w:delText>
        </w:r>
      </w:del>
    </w:p>
    <w:p w14:paraId="71BB2BC9" w14:textId="0DAC871A" w:rsidR="00DD7063" w:rsidRPr="00343F01" w:rsidDel="00201166" w:rsidRDefault="00DD7063" w:rsidP="00D62BC5">
      <w:pPr>
        <w:spacing w:before="0" w:after="160"/>
        <w:jc w:val="left"/>
        <w:rPr>
          <w:del w:id="6082" w:author="Houyem Rais" w:date="2024-02-22T14:46:00Z"/>
        </w:rPr>
        <w:pPrChange w:id="6083" w:author="Houyem Rais" w:date="2024-02-22T14:49:00Z">
          <w:pPr>
            <w:pStyle w:val="ListParagraph"/>
            <w:numPr>
              <w:numId w:val="9"/>
            </w:numPr>
            <w:ind w:hanging="360"/>
          </w:pPr>
        </w:pPrChange>
      </w:pPr>
      <w:del w:id="6084" w:author="Houyem Rais" w:date="2024-02-22T14:46:00Z">
        <w:r w:rsidRPr="00343F01" w:rsidDel="00201166">
          <w:rPr>
            <w:b/>
            <w:bCs/>
          </w:rPr>
          <w:delText>Soutien public au financement des PPP d’autoroutes</w:delText>
        </w:r>
        <w:r w:rsidRPr="00343F01" w:rsidDel="00201166">
          <w:delText xml:space="preserve"> : Les projets de PPP d’autoroutes peuvent nécessiter un financement « public », appelé aussi subvention ou concours publics. Ce financement public est généralement « financé » par un ou plusieurs bailleurs de fonds sous forme de prêt souverain concessionnel, c’est-à-dire que ce qui garantit le remboursement du prêt est non pas le projet (et sa capacité à générer des recettes) mais l’Etat souverain. </w:delText>
        </w:r>
      </w:del>
    </w:p>
    <w:p w14:paraId="348BBD66" w14:textId="425255A3" w:rsidR="00DD7063" w:rsidRPr="00343F01" w:rsidDel="00201166" w:rsidRDefault="00DD7063" w:rsidP="00D62BC5">
      <w:pPr>
        <w:spacing w:before="0" w:after="160"/>
        <w:jc w:val="left"/>
        <w:rPr>
          <w:del w:id="6085" w:author="Houyem Rais" w:date="2024-02-22T14:46:00Z"/>
        </w:rPr>
        <w:pPrChange w:id="6086" w:author="Houyem Rais" w:date="2024-02-22T14:49:00Z">
          <w:pPr>
            <w:pStyle w:val="ListParagraph"/>
            <w:numPr>
              <w:numId w:val="9"/>
            </w:numPr>
            <w:ind w:hanging="360"/>
          </w:pPr>
        </w:pPrChange>
      </w:pPr>
      <w:del w:id="6087" w:author="Houyem Rais" w:date="2024-02-22T14:46:00Z">
        <w:r w:rsidRPr="00343F01" w:rsidDel="00201166">
          <w:rPr>
            <w:b/>
            <w:bCs/>
          </w:rPr>
          <w:delText>La nécessité d’un phasage du projet</w:delText>
        </w:r>
        <w:r w:rsidRPr="00343F01" w:rsidDel="00201166">
          <w:delText> : Les deux limites de la capacité maximale des constructeurs d’une part et des banques (bailleurs et banques commerciales) d’autre part nécessiteraient un phasage du projet afin de permettre une meilleure compétition et donc des prix (coûts d’investissement et de financement) abordables.</w:delText>
        </w:r>
      </w:del>
    </w:p>
    <w:p w14:paraId="6FEDC3CD" w14:textId="6BAC1818" w:rsidR="00DD7063" w:rsidRPr="00343F01" w:rsidDel="00201166" w:rsidRDefault="00DD7063" w:rsidP="00D62BC5">
      <w:pPr>
        <w:spacing w:before="0" w:after="160"/>
        <w:jc w:val="left"/>
        <w:rPr>
          <w:del w:id="6088" w:author="Houyem Rais" w:date="2024-02-22T14:46:00Z"/>
        </w:rPr>
        <w:pPrChange w:id="6089" w:author="Houyem Rais" w:date="2024-02-22T14:49:00Z">
          <w:pPr/>
        </w:pPrChange>
      </w:pPr>
    </w:p>
    <w:p w14:paraId="0F7D6FD5" w14:textId="49926592" w:rsidR="00DD7063" w:rsidRPr="00343F01" w:rsidDel="00201166" w:rsidRDefault="00DD7063" w:rsidP="00D62BC5">
      <w:pPr>
        <w:spacing w:before="0" w:after="160"/>
        <w:jc w:val="left"/>
        <w:rPr>
          <w:del w:id="6090" w:author="Houyem Rais" w:date="2024-02-22T14:46:00Z"/>
        </w:rPr>
        <w:pPrChange w:id="6091" w:author="Houyem Rais" w:date="2024-02-22T14:49:00Z">
          <w:pPr>
            <w:pStyle w:val="Heading2"/>
          </w:pPr>
        </w:pPrChange>
      </w:pPr>
      <w:bookmarkStart w:id="6092" w:name="_Toc129968862"/>
      <w:bookmarkStart w:id="6093" w:name="_Toc152165356"/>
      <w:del w:id="6094" w:author="Houyem Rais" w:date="2024-02-22T14:46:00Z">
        <w:r w:rsidRPr="00343F01" w:rsidDel="00201166">
          <w:delText>Allotissement du projet en PPP</w:delText>
        </w:r>
        <w:bookmarkEnd w:id="6092"/>
        <w:bookmarkEnd w:id="6093"/>
      </w:del>
    </w:p>
    <w:p w14:paraId="5A3808A2" w14:textId="79B4A981" w:rsidR="00DD7063" w:rsidRPr="00343F01" w:rsidDel="00201166" w:rsidRDefault="00DD7063" w:rsidP="00D62BC5">
      <w:pPr>
        <w:spacing w:before="0" w:after="160"/>
        <w:jc w:val="left"/>
        <w:rPr>
          <w:del w:id="6095" w:author="Houyem Rais" w:date="2024-02-22T14:46:00Z"/>
        </w:rPr>
        <w:pPrChange w:id="6096" w:author="Houyem Rais" w:date="2024-02-22T14:49:00Z">
          <w:pPr>
            <w:pStyle w:val="Heading3"/>
          </w:pPr>
        </w:pPrChange>
      </w:pPr>
      <w:bookmarkStart w:id="6097" w:name="_Toc129968863"/>
      <w:bookmarkStart w:id="6098" w:name="_Toc152165357"/>
      <w:del w:id="6099" w:author="Houyem Rais" w:date="2024-02-22T14:46:00Z">
        <w:r w:rsidRPr="00343F01" w:rsidDel="00201166">
          <w:delText>Options d’allotissement contractuel du projet</w:delText>
        </w:r>
        <w:bookmarkEnd w:id="6097"/>
        <w:bookmarkEnd w:id="6098"/>
      </w:del>
    </w:p>
    <w:p w14:paraId="32B008EB" w14:textId="29A85255" w:rsidR="00DD7063" w:rsidRPr="00343F01" w:rsidDel="00201166" w:rsidRDefault="00DD7063" w:rsidP="00D62BC5">
      <w:pPr>
        <w:spacing w:before="0" w:after="160"/>
        <w:jc w:val="left"/>
        <w:rPr>
          <w:del w:id="6100" w:author="Houyem Rais" w:date="2024-02-22T14:46:00Z"/>
        </w:rPr>
        <w:pPrChange w:id="6101" w:author="Houyem Rais" w:date="2024-02-22T14:49:00Z">
          <w:pPr/>
        </w:pPrChange>
      </w:pPr>
      <w:del w:id="6102" w:author="Houyem Rais" w:date="2024-02-22T14:46:00Z">
        <w:r w:rsidRPr="00343F01" w:rsidDel="00201166">
          <w:delText>Le but de cette section est de décrire les options d’allotissement contractuel et les options d'appel d’offres disponibles dans les projets de routes et d'autoroutes dans le monde, au niveau régional et en particulier dans la région de la CEDEAO. L’expérience internationale montre que le choix des lots contractuels pour des parties constitutives d’un projet autoroutier peut avoir un impact significatif sur l’appétit du marché et le transfert des risques au cours de chacune des phases d’appel d’offres, ainsi que les phases de construction et d’exploitation. Nous considérerons la structuration des éléments constitutifs du projet en packages contractuels livrables. En examinant le regroupement des composantes individuelles de l’autoroute du Corridor Abidjan-Lagos à des fins d’appel d’offres, il est important de comprendre les avantages et les inconvénients associés à l’allotissement contractuel.</w:delText>
        </w:r>
      </w:del>
    </w:p>
    <w:p w14:paraId="2652DF96" w14:textId="1B918613" w:rsidR="00DD7063" w:rsidRPr="00343F01" w:rsidDel="00201166" w:rsidRDefault="00DD7063" w:rsidP="00D62BC5">
      <w:pPr>
        <w:spacing w:before="0" w:after="160"/>
        <w:jc w:val="left"/>
        <w:rPr>
          <w:del w:id="6103" w:author="Houyem Rais" w:date="2024-02-22T14:46:00Z"/>
        </w:rPr>
        <w:pPrChange w:id="6104" w:author="Houyem Rais" w:date="2024-02-22T14:49:00Z">
          <w:pPr>
            <w:pStyle w:val="Caption"/>
          </w:pPr>
        </w:pPrChange>
      </w:pPr>
      <w:bookmarkStart w:id="6105" w:name="_Toc129968899"/>
      <w:bookmarkStart w:id="6106" w:name="_Toc152165458"/>
      <w:del w:id="6107"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20</w:delText>
        </w:r>
        <w:r w:rsidR="00B0561B" w:rsidDel="00201166">
          <w:rPr>
            <w:noProof/>
          </w:rPr>
          <w:fldChar w:fldCharType="end"/>
        </w:r>
        <w:r w:rsidRPr="00343F01" w:rsidDel="00201166">
          <w:delText xml:space="preserve"> Considérations relatives à l’allotissement contractuel</w:delText>
        </w:r>
        <w:bookmarkEnd w:id="6105"/>
        <w:bookmarkEnd w:id="6106"/>
      </w:del>
    </w:p>
    <w:tbl>
      <w:tblPr>
        <w:tblStyle w:val="TableGrid"/>
        <w:tblW w:w="0" w:type="auto"/>
        <w:tblLook w:val="04A0" w:firstRow="1" w:lastRow="0" w:firstColumn="1" w:lastColumn="0" w:noHBand="0" w:noVBand="1"/>
      </w:tblPr>
      <w:tblGrid>
        <w:gridCol w:w="1696"/>
        <w:gridCol w:w="7320"/>
      </w:tblGrid>
      <w:tr w:rsidR="00DD7063" w:rsidRPr="00343F01" w:rsidDel="00201166" w14:paraId="700D244E" w14:textId="2A1F68D4">
        <w:trPr>
          <w:del w:id="6108" w:author="Houyem Rais" w:date="2024-02-22T14:46:00Z"/>
        </w:trPr>
        <w:tc>
          <w:tcPr>
            <w:tcW w:w="1696" w:type="dxa"/>
            <w:shd w:val="clear" w:color="auto" w:fill="D9D9D9" w:themeFill="background1" w:themeFillShade="D9"/>
          </w:tcPr>
          <w:p w14:paraId="54584A84" w14:textId="4E8B4378" w:rsidR="00DD7063" w:rsidRPr="00343F01" w:rsidDel="00201166" w:rsidRDefault="00DD7063" w:rsidP="00D62BC5">
            <w:pPr>
              <w:spacing w:before="0" w:after="160"/>
              <w:jc w:val="left"/>
              <w:rPr>
                <w:del w:id="6109" w:author="Houyem Rais" w:date="2024-02-22T14:46:00Z"/>
                <w:b/>
                <w:bCs/>
                <w:lang w:val="fr-FR"/>
              </w:rPr>
              <w:pPrChange w:id="6110" w:author="Houyem Rais" w:date="2024-02-22T14:49:00Z">
                <w:pPr>
                  <w:spacing w:before="20" w:after="40"/>
                </w:pPr>
              </w:pPrChange>
            </w:pPr>
            <w:del w:id="6111" w:author="Houyem Rais" w:date="2024-02-22T14:46:00Z">
              <w:r w:rsidRPr="00343F01" w:rsidDel="00201166">
                <w:rPr>
                  <w:b/>
                  <w:bCs/>
                  <w:sz w:val="20"/>
                  <w:lang w:val="fr-FR"/>
                </w:rPr>
                <w:delText>Options</w:delText>
              </w:r>
            </w:del>
          </w:p>
        </w:tc>
        <w:tc>
          <w:tcPr>
            <w:tcW w:w="7320" w:type="dxa"/>
            <w:shd w:val="clear" w:color="auto" w:fill="D9D9D9" w:themeFill="background1" w:themeFillShade="D9"/>
          </w:tcPr>
          <w:p w14:paraId="5A2F9FAA" w14:textId="0295064D" w:rsidR="00DD7063" w:rsidRPr="00343F01" w:rsidDel="00201166" w:rsidRDefault="00DD7063" w:rsidP="00D62BC5">
            <w:pPr>
              <w:spacing w:before="0" w:after="160"/>
              <w:jc w:val="left"/>
              <w:rPr>
                <w:del w:id="6112" w:author="Houyem Rais" w:date="2024-02-22T14:46:00Z"/>
                <w:lang w:val="fr-FR"/>
              </w:rPr>
              <w:pPrChange w:id="6113" w:author="Houyem Rais" w:date="2024-02-22T14:49:00Z">
                <w:pPr>
                  <w:spacing w:before="20" w:after="40"/>
                </w:pPr>
              </w:pPrChange>
            </w:pPr>
            <w:del w:id="6114" w:author="Houyem Rais" w:date="2024-02-22T14:46:00Z">
              <w:r w:rsidRPr="00343F01" w:rsidDel="00201166">
                <w:rPr>
                  <w:b/>
                  <w:bCs/>
                  <w:sz w:val="20"/>
                  <w:lang w:val="fr-FR"/>
                </w:rPr>
                <w:delText>Avantages/inconvénients</w:delText>
              </w:r>
            </w:del>
          </w:p>
        </w:tc>
      </w:tr>
      <w:tr w:rsidR="00DD7063" w:rsidRPr="00343F01" w:rsidDel="00201166" w14:paraId="0928E8A8" w14:textId="49152594">
        <w:trPr>
          <w:del w:id="6115" w:author="Houyem Rais" w:date="2024-02-22T14:46:00Z"/>
        </w:trPr>
        <w:tc>
          <w:tcPr>
            <w:tcW w:w="1696" w:type="dxa"/>
          </w:tcPr>
          <w:p w14:paraId="4336C596" w14:textId="71006DFE" w:rsidR="00DD7063" w:rsidRPr="00343F01" w:rsidDel="00201166" w:rsidRDefault="00DD7063" w:rsidP="00D62BC5">
            <w:pPr>
              <w:spacing w:before="0" w:after="160"/>
              <w:jc w:val="left"/>
              <w:rPr>
                <w:del w:id="6116" w:author="Houyem Rais" w:date="2024-02-22T14:46:00Z"/>
                <w:b/>
                <w:bCs/>
                <w:lang w:val="fr-FR"/>
              </w:rPr>
              <w:pPrChange w:id="6117" w:author="Houyem Rais" w:date="2024-02-22T14:49:00Z">
                <w:pPr>
                  <w:spacing w:before="20" w:after="40"/>
                </w:pPr>
              </w:pPrChange>
            </w:pPr>
            <w:del w:id="6118" w:author="Houyem Rais" w:date="2024-02-22T14:46:00Z">
              <w:r w:rsidRPr="00343F01" w:rsidDel="00201166">
                <w:rPr>
                  <w:b/>
                  <w:bCs/>
                  <w:sz w:val="20"/>
                  <w:lang w:val="fr-FR"/>
                </w:rPr>
                <w:delText>Plusieurs lots contractuels distincts (par exemple, plusieurs lots contractuels par pays)</w:delText>
              </w:r>
            </w:del>
          </w:p>
        </w:tc>
        <w:tc>
          <w:tcPr>
            <w:tcW w:w="7320" w:type="dxa"/>
          </w:tcPr>
          <w:p w14:paraId="2746F212" w14:textId="6E89D71A" w:rsidR="00DD7063" w:rsidRPr="00343F01" w:rsidDel="00201166" w:rsidRDefault="00DD7063" w:rsidP="00D62BC5">
            <w:pPr>
              <w:spacing w:before="0" w:after="160"/>
              <w:jc w:val="left"/>
              <w:rPr>
                <w:del w:id="6119" w:author="Houyem Rais" w:date="2024-02-22T14:46:00Z"/>
                <w:sz w:val="20"/>
                <w:lang w:val="fr-FR"/>
              </w:rPr>
              <w:pPrChange w:id="6120" w:author="Houyem Rais" w:date="2024-02-22T14:49:00Z">
                <w:pPr>
                  <w:numPr>
                    <w:numId w:val="32"/>
                  </w:numPr>
                  <w:spacing w:before="20" w:after="40"/>
                  <w:ind w:left="360" w:hanging="360"/>
                </w:pPr>
              </w:pPrChange>
            </w:pPr>
            <w:del w:id="6121" w:author="Houyem Rais" w:date="2024-02-22T14:46:00Z">
              <w:r w:rsidRPr="00343F01" w:rsidDel="00201166">
                <w:rPr>
                  <w:sz w:val="20"/>
                  <w:lang w:val="fr-FR"/>
                </w:rPr>
                <w:delText>Concurrence accrue entraînée par un plus grand nombre d’entrepreneurs en mesure de soumissionner</w:delText>
              </w:r>
            </w:del>
          </w:p>
          <w:p w14:paraId="67C16990" w14:textId="34AFD28D" w:rsidR="00DD7063" w:rsidRPr="00343F01" w:rsidDel="00201166" w:rsidRDefault="00DD7063" w:rsidP="00D62BC5">
            <w:pPr>
              <w:spacing w:before="0" w:after="160"/>
              <w:jc w:val="left"/>
              <w:rPr>
                <w:del w:id="6122" w:author="Houyem Rais" w:date="2024-02-22T14:46:00Z"/>
                <w:sz w:val="20"/>
                <w:lang w:val="fr-FR"/>
              </w:rPr>
              <w:pPrChange w:id="6123" w:author="Houyem Rais" w:date="2024-02-22T14:49:00Z">
                <w:pPr>
                  <w:numPr>
                    <w:numId w:val="32"/>
                  </w:numPr>
                  <w:spacing w:before="20" w:after="40"/>
                  <w:ind w:left="360" w:hanging="360"/>
                </w:pPr>
              </w:pPrChange>
            </w:pPr>
            <w:del w:id="6124" w:author="Houyem Rais" w:date="2024-02-22T14:46:00Z">
              <w:r w:rsidRPr="00343F01" w:rsidDel="00201166">
                <w:rPr>
                  <w:sz w:val="20"/>
                  <w:lang w:val="fr-FR"/>
                </w:rPr>
                <w:delText>Les petits contrats jouent en faveur des entrepreneurs spécialisés</w:delText>
              </w:r>
            </w:del>
          </w:p>
          <w:p w14:paraId="01FBAF07" w14:textId="59CB1EFC" w:rsidR="00DD7063" w:rsidRPr="00343F01" w:rsidDel="00201166" w:rsidRDefault="00DD7063" w:rsidP="00D62BC5">
            <w:pPr>
              <w:spacing w:before="0" w:after="160"/>
              <w:jc w:val="left"/>
              <w:rPr>
                <w:del w:id="6125" w:author="Houyem Rais" w:date="2024-02-22T14:46:00Z"/>
                <w:sz w:val="20"/>
                <w:lang w:val="fr-FR"/>
              </w:rPr>
              <w:pPrChange w:id="6126" w:author="Houyem Rais" w:date="2024-02-22T14:49:00Z">
                <w:pPr>
                  <w:numPr>
                    <w:numId w:val="32"/>
                  </w:numPr>
                  <w:spacing w:before="20" w:after="40"/>
                  <w:ind w:left="360" w:hanging="360"/>
                </w:pPr>
              </w:pPrChange>
            </w:pPr>
            <w:del w:id="6127" w:author="Houyem Rais" w:date="2024-02-22T14:46:00Z">
              <w:r w:rsidRPr="00343F01" w:rsidDel="00201166">
                <w:rPr>
                  <w:sz w:val="20"/>
                  <w:lang w:val="fr-FR"/>
                </w:rPr>
                <w:delText>De plus petits contrats, y compris des travaux de génie civil, pourraient encourager les entrepreneurs et les PME à soumissionner</w:delText>
              </w:r>
            </w:del>
          </w:p>
          <w:p w14:paraId="2F7660BB" w14:textId="5B5591A1" w:rsidR="00DD7063" w:rsidRPr="00343F01" w:rsidDel="00201166" w:rsidRDefault="00DD7063" w:rsidP="00D62BC5">
            <w:pPr>
              <w:spacing w:before="0" w:after="160"/>
              <w:jc w:val="left"/>
              <w:rPr>
                <w:del w:id="6128" w:author="Houyem Rais" w:date="2024-02-22T14:46:00Z"/>
                <w:sz w:val="20"/>
                <w:lang w:val="fr-FR"/>
              </w:rPr>
              <w:pPrChange w:id="6129" w:author="Houyem Rais" w:date="2024-02-22T14:49:00Z">
                <w:pPr>
                  <w:numPr>
                    <w:numId w:val="33"/>
                  </w:numPr>
                  <w:spacing w:before="20" w:after="40"/>
                  <w:ind w:left="360" w:hanging="360"/>
                </w:pPr>
              </w:pPrChange>
            </w:pPr>
            <w:del w:id="6130" w:author="Houyem Rais" w:date="2024-02-22T14:46:00Z">
              <w:r w:rsidRPr="00343F01" w:rsidDel="00201166">
                <w:rPr>
                  <w:sz w:val="20"/>
                  <w:lang w:val="fr-FR"/>
                </w:rPr>
                <w:delText>L’augmentation du risque d’interface et d’intégration entre les contrats pourrait créer un fardeau de gestion important pour le secteur public et créer le risque que la coordination de nombreux paquets ne soit gérée de manière adéquate, ce qui compromet la réussite du projet.</w:delText>
              </w:r>
            </w:del>
          </w:p>
          <w:p w14:paraId="6B69C0D2" w14:textId="095B2B1A" w:rsidR="00DD7063" w:rsidRPr="00343F01" w:rsidDel="00201166" w:rsidRDefault="00DD7063" w:rsidP="00D62BC5">
            <w:pPr>
              <w:spacing w:before="0" w:after="160"/>
              <w:jc w:val="left"/>
              <w:rPr>
                <w:del w:id="6131" w:author="Houyem Rais" w:date="2024-02-22T14:46:00Z"/>
                <w:sz w:val="20"/>
                <w:lang w:val="fr-FR"/>
              </w:rPr>
              <w:pPrChange w:id="6132" w:author="Houyem Rais" w:date="2024-02-22T14:49:00Z">
                <w:pPr>
                  <w:numPr>
                    <w:numId w:val="33"/>
                  </w:numPr>
                  <w:spacing w:before="20" w:after="40"/>
                  <w:ind w:left="360" w:hanging="360"/>
                </w:pPr>
              </w:pPrChange>
            </w:pPr>
            <w:del w:id="6133" w:author="Houyem Rais" w:date="2024-02-22T14:46:00Z">
              <w:r w:rsidRPr="00343F01" w:rsidDel="00201166">
                <w:rPr>
                  <w:sz w:val="20"/>
                  <w:lang w:val="fr-FR"/>
                </w:rPr>
                <w:delText>Option chronophage et potentiellement coûteuse, car nécessite de multiples appels d’offres par le secteur public (ou la société d’économie mixte)</w:delText>
              </w:r>
            </w:del>
          </w:p>
          <w:p w14:paraId="531735CB" w14:textId="214F3F1A" w:rsidR="00DD7063" w:rsidRPr="00343F01" w:rsidDel="00201166" w:rsidRDefault="00DD7063" w:rsidP="00D62BC5">
            <w:pPr>
              <w:spacing w:before="0" w:after="160"/>
              <w:jc w:val="left"/>
              <w:rPr>
                <w:del w:id="6134" w:author="Houyem Rais" w:date="2024-02-22T14:46:00Z"/>
                <w:sz w:val="20"/>
                <w:lang w:val="fr-FR"/>
              </w:rPr>
              <w:pPrChange w:id="6135" w:author="Houyem Rais" w:date="2024-02-22T14:49:00Z">
                <w:pPr>
                  <w:numPr>
                    <w:numId w:val="33"/>
                  </w:numPr>
                  <w:spacing w:before="20" w:after="40"/>
                  <w:ind w:left="360" w:hanging="360"/>
                </w:pPr>
              </w:pPrChange>
            </w:pPr>
            <w:del w:id="6136" w:author="Houyem Rais" w:date="2024-02-22T14:46:00Z">
              <w:r w:rsidRPr="00343F01" w:rsidDel="00201166">
                <w:rPr>
                  <w:sz w:val="20"/>
                  <w:lang w:val="fr-FR"/>
                </w:rPr>
                <w:delText>Ne transfère pas un risque suffisant d’achèvement/mise en service au secteur privé</w:delText>
              </w:r>
            </w:del>
          </w:p>
          <w:p w14:paraId="3C77902D" w14:textId="118592C5" w:rsidR="00DD7063" w:rsidRPr="00343F01" w:rsidDel="00201166" w:rsidRDefault="00DD7063" w:rsidP="00D62BC5">
            <w:pPr>
              <w:spacing w:before="0" w:after="160"/>
              <w:jc w:val="left"/>
              <w:rPr>
                <w:del w:id="6137" w:author="Houyem Rais" w:date="2024-02-22T14:46:00Z"/>
                <w:lang w:val="fr-FR"/>
              </w:rPr>
              <w:pPrChange w:id="6138" w:author="Houyem Rais" w:date="2024-02-22T14:49:00Z">
                <w:pPr>
                  <w:numPr>
                    <w:numId w:val="33"/>
                  </w:numPr>
                  <w:spacing w:before="20" w:after="40"/>
                  <w:ind w:left="360" w:hanging="360"/>
                </w:pPr>
              </w:pPrChange>
            </w:pPr>
            <w:del w:id="6139" w:author="Houyem Rais" w:date="2024-02-22T14:46:00Z">
              <w:r w:rsidRPr="00343F01" w:rsidDel="00201166">
                <w:rPr>
                  <w:sz w:val="20"/>
                  <w:lang w:val="fr-FR"/>
                </w:rPr>
                <w:delText>Limite le financement privé à grande échelle du projet</w:delText>
              </w:r>
            </w:del>
          </w:p>
          <w:p w14:paraId="51E2E99C" w14:textId="0C5C3976" w:rsidR="00DD7063" w:rsidRPr="00343F01" w:rsidDel="00201166" w:rsidRDefault="00DD7063" w:rsidP="00D62BC5">
            <w:pPr>
              <w:spacing w:before="0" w:after="160"/>
              <w:jc w:val="left"/>
              <w:rPr>
                <w:del w:id="6140" w:author="Houyem Rais" w:date="2024-02-22T14:46:00Z"/>
                <w:lang w:val="fr-FR"/>
              </w:rPr>
              <w:pPrChange w:id="6141" w:author="Houyem Rais" w:date="2024-02-22T14:49:00Z">
                <w:pPr>
                  <w:numPr>
                    <w:numId w:val="33"/>
                  </w:numPr>
                  <w:spacing w:before="20" w:after="40"/>
                  <w:ind w:left="360" w:hanging="360"/>
                </w:pPr>
              </w:pPrChange>
            </w:pPr>
            <w:del w:id="6142" w:author="Houyem Rais" w:date="2024-02-22T14:46:00Z">
              <w:r w:rsidRPr="00343F01" w:rsidDel="00201166">
                <w:rPr>
                  <w:sz w:val="20"/>
                  <w:lang w:val="fr-FR"/>
                </w:rPr>
                <w:delText>Un « saucissonnage » des contrats décourage certains bailleurs et financiers internationaux</w:delText>
              </w:r>
            </w:del>
          </w:p>
        </w:tc>
      </w:tr>
      <w:tr w:rsidR="00DD7063" w:rsidRPr="00343F01" w:rsidDel="00201166" w14:paraId="163DAC64" w14:textId="57261FAC">
        <w:trPr>
          <w:del w:id="6143" w:author="Houyem Rais" w:date="2024-02-22T14:46:00Z"/>
        </w:trPr>
        <w:tc>
          <w:tcPr>
            <w:tcW w:w="1696" w:type="dxa"/>
          </w:tcPr>
          <w:p w14:paraId="0172267D" w14:textId="448A7032" w:rsidR="00DD7063" w:rsidRPr="00343F01" w:rsidDel="00201166" w:rsidRDefault="00DD7063" w:rsidP="00D62BC5">
            <w:pPr>
              <w:spacing w:before="0" w:after="160"/>
              <w:jc w:val="left"/>
              <w:rPr>
                <w:del w:id="6144" w:author="Houyem Rais" w:date="2024-02-22T14:46:00Z"/>
                <w:b/>
                <w:bCs/>
                <w:lang w:val="fr-FR"/>
              </w:rPr>
              <w:pPrChange w:id="6145" w:author="Houyem Rais" w:date="2024-02-22T14:49:00Z">
                <w:pPr>
                  <w:spacing w:before="20" w:after="40"/>
                </w:pPr>
              </w:pPrChange>
            </w:pPr>
            <w:del w:id="6146" w:author="Houyem Rais" w:date="2024-02-22T14:46:00Z">
              <w:r w:rsidRPr="00343F01" w:rsidDel="00201166">
                <w:rPr>
                  <w:b/>
                  <w:bCs/>
                  <w:sz w:val="20"/>
                  <w:lang w:val="fr-FR"/>
                </w:rPr>
                <w:delText>Allotissement contractuel géographique (un lot contractuel par pays)</w:delText>
              </w:r>
            </w:del>
          </w:p>
        </w:tc>
        <w:tc>
          <w:tcPr>
            <w:tcW w:w="7320" w:type="dxa"/>
          </w:tcPr>
          <w:p w14:paraId="133B3865" w14:textId="74BCD9B2" w:rsidR="00DD7063" w:rsidRPr="00343F01" w:rsidDel="00201166" w:rsidRDefault="00DD7063" w:rsidP="00D62BC5">
            <w:pPr>
              <w:spacing w:before="0" w:after="160"/>
              <w:jc w:val="left"/>
              <w:rPr>
                <w:del w:id="6147" w:author="Houyem Rais" w:date="2024-02-22T14:46:00Z"/>
                <w:sz w:val="20"/>
                <w:lang w:val="fr-FR"/>
              </w:rPr>
              <w:pPrChange w:id="6148" w:author="Houyem Rais" w:date="2024-02-22T14:49:00Z">
                <w:pPr>
                  <w:numPr>
                    <w:numId w:val="34"/>
                  </w:numPr>
                  <w:spacing w:before="20" w:after="40"/>
                  <w:ind w:left="360" w:hanging="360"/>
                </w:pPr>
              </w:pPrChange>
            </w:pPr>
            <w:del w:id="6149" w:author="Houyem Rais" w:date="2024-02-22T14:46:00Z">
              <w:r w:rsidRPr="00343F01" w:rsidDel="00201166">
                <w:rPr>
                  <w:sz w:val="20"/>
                  <w:lang w:val="fr-FR"/>
                </w:rPr>
                <w:delText>Aide à la sélection de la bonne taille du contrat pour le marché spécifique et stimule la concurrence avec les avantages résultant en une meilleure abordabilité budgétaire (Value for Money)</w:delText>
              </w:r>
            </w:del>
          </w:p>
          <w:p w14:paraId="61EF29E5" w14:textId="54819717" w:rsidR="00DD7063" w:rsidRPr="00343F01" w:rsidDel="00201166" w:rsidRDefault="00DD7063" w:rsidP="00D62BC5">
            <w:pPr>
              <w:spacing w:before="0" w:after="160"/>
              <w:jc w:val="left"/>
              <w:rPr>
                <w:del w:id="6150" w:author="Houyem Rais" w:date="2024-02-22T14:46:00Z"/>
                <w:sz w:val="20"/>
                <w:lang w:val="fr-FR"/>
              </w:rPr>
              <w:pPrChange w:id="6151" w:author="Houyem Rais" w:date="2024-02-22T14:49:00Z">
                <w:pPr>
                  <w:numPr>
                    <w:numId w:val="34"/>
                  </w:numPr>
                  <w:spacing w:before="20" w:after="40"/>
                  <w:ind w:left="360" w:hanging="360"/>
                </w:pPr>
              </w:pPrChange>
            </w:pPr>
            <w:del w:id="6152" w:author="Houyem Rais" w:date="2024-02-22T14:46:00Z">
              <w:r w:rsidRPr="00343F01" w:rsidDel="00201166">
                <w:rPr>
                  <w:sz w:val="20"/>
                  <w:lang w:val="fr-FR"/>
                </w:rPr>
                <w:delText>Permet une flexibilité dans l’appel d’offres</w:delText>
              </w:r>
            </w:del>
          </w:p>
          <w:p w14:paraId="2F272C2B" w14:textId="097726DE" w:rsidR="00DD7063" w:rsidRPr="00343F01" w:rsidDel="00201166" w:rsidRDefault="00DD7063" w:rsidP="00D62BC5">
            <w:pPr>
              <w:spacing w:before="0" w:after="160"/>
              <w:jc w:val="left"/>
              <w:rPr>
                <w:del w:id="6153" w:author="Houyem Rais" w:date="2024-02-22T14:46:00Z"/>
                <w:sz w:val="20"/>
                <w:lang w:val="fr-FR"/>
              </w:rPr>
              <w:pPrChange w:id="6154" w:author="Houyem Rais" w:date="2024-02-22T14:49:00Z">
                <w:pPr>
                  <w:numPr>
                    <w:numId w:val="34"/>
                  </w:numPr>
                  <w:spacing w:before="20" w:after="40"/>
                  <w:ind w:left="360" w:hanging="360"/>
                </w:pPr>
              </w:pPrChange>
            </w:pPr>
            <w:del w:id="6155" w:author="Houyem Rais" w:date="2024-02-22T14:46:00Z">
              <w:r w:rsidRPr="00343F01" w:rsidDel="00201166">
                <w:rPr>
                  <w:sz w:val="20"/>
                  <w:lang w:val="fr-FR"/>
                </w:rPr>
                <w:delText>Plus facile à financer car permet une meilleure répartition des risques</w:delText>
              </w:r>
            </w:del>
          </w:p>
          <w:p w14:paraId="0CD6340F" w14:textId="0D0FECB9" w:rsidR="00DD7063" w:rsidRPr="00343F01" w:rsidDel="00201166" w:rsidRDefault="00DD7063" w:rsidP="00D62BC5">
            <w:pPr>
              <w:spacing w:before="0" w:after="160"/>
              <w:jc w:val="left"/>
              <w:rPr>
                <w:del w:id="6156" w:author="Houyem Rais" w:date="2024-02-22T14:46:00Z"/>
                <w:sz w:val="20"/>
                <w:lang w:val="fr-FR"/>
              </w:rPr>
              <w:pPrChange w:id="6157" w:author="Houyem Rais" w:date="2024-02-22T14:49:00Z">
                <w:pPr>
                  <w:numPr>
                    <w:numId w:val="34"/>
                  </w:numPr>
                  <w:spacing w:before="20" w:after="40"/>
                  <w:ind w:left="360" w:hanging="360"/>
                </w:pPr>
              </w:pPrChange>
            </w:pPr>
            <w:del w:id="6158" w:author="Houyem Rais" w:date="2024-02-22T14:46:00Z">
              <w:r w:rsidRPr="00343F01" w:rsidDel="00201166">
                <w:rPr>
                  <w:sz w:val="20"/>
                  <w:lang w:val="fr-FR"/>
                </w:rPr>
                <w:delText>Favorisé par les divers fournisseurs de services (eau, énergie, fibre optique, etc.) qui sont peu enclins à entrer dans des consortiums avec des constructeur BTP (et vice versa)</w:delText>
              </w:r>
            </w:del>
          </w:p>
          <w:p w14:paraId="1097CD0A" w14:textId="1094A7FF" w:rsidR="00DD7063" w:rsidRPr="00343F01" w:rsidDel="00201166" w:rsidRDefault="00DD7063" w:rsidP="00D62BC5">
            <w:pPr>
              <w:spacing w:before="0" w:after="160"/>
              <w:jc w:val="left"/>
              <w:rPr>
                <w:del w:id="6159" w:author="Houyem Rais" w:date="2024-02-22T14:46:00Z"/>
                <w:sz w:val="20"/>
                <w:lang w:val="fr-FR"/>
              </w:rPr>
              <w:pPrChange w:id="6160" w:author="Houyem Rais" w:date="2024-02-22T14:49:00Z">
                <w:pPr>
                  <w:numPr>
                    <w:numId w:val="34"/>
                  </w:numPr>
                  <w:spacing w:before="20" w:after="40"/>
                  <w:ind w:left="360" w:hanging="360"/>
                </w:pPr>
              </w:pPrChange>
            </w:pPr>
            <w:del w:id="6161" w:author="Houyem Rais" w:date="2024-02-22T14:46:00Z">
              <w:r w:rsidRPr="00343F01" w:rsidDel="00201166">
                <w:rPr>
                  <w:sz w:val="20"/>
                  <w:lang w:val="fr-FR"/>
                </w:rPr>
                <w:delText xml:space="preserve">Certaines composantes d’infrastructures commerciales de premier plan telles que les centres commerciaux pourraient s’avérer attrayantes pour les promoteurs immobiliers et commerciaux, de sorte qu’elles pourraient former un paquet attrayant à part entière </w:delText>
              </w:r>
            </w:del>
          </w:p>
          <w:p w14:paraId="2AA1A4D8" w14:textId="6C0000A8" w:rsidR="00DD7063" w:rsidRPr="00343F01" w:rsidDel="00201166" w:rsidRDefault="00DD7063" w:rsidP="00D62BC5">
            <w:pPr>
              <w:spacing w:before="0" w:after="160"/>
              <w:jc w:val="left"/>
              <w:rPr>
                <w:del w:id="6162" w:author="Houyem Rais" w:date="2024-02-22T14:46:00Z"/>
                <w:lang w:val="fr-FR"/>
              </w:rPr>
              <w:pPrChange w:id="6163" w:author="Houyem Rais" w:date="2024-02-22T14:49:00Z">
                <w:pPr>
                  <w:numPr>
                    <w:numId w:val="33"/>
                  </w:numPr>
                  <w:spacing w:before="20" w:after="40"/>
                  <w:ind w:left="360" w:hanging="360"/>
                </w:pPr>
              </w:pPrChange>
            </w:pPr>
            <w:del w:id="6164" w:author="Houyem Rais" w:date="2024-02-22T14:46:00Z">
              <w:r w:rsidRPr="00343F01" w:rsidDel="00201166">
                <w:rPr>
                  <w:sz w:val="20"/>
                  <w:lang w:val="fr-FR"/>
                </w:rPr>
                <w:delText>Le risque d’interface et d’intégration doit être géré minutieusement (mais est moins accru que pour l’option précédente)</w:delText>
              </w:r>
            </w:del>
          </w:p>
        </w:tc>
      </w:tr>
      <w:tr w:rsidR="00DD7063" w:rsidRPr="00343F01" w:rsidDel="00201166" w14:paraId="4922C7FF" w14:textId="7AEF7390">
        <w:trPr>
          <w:del w:id="6165" w:author="Houyem Rais" w:date="2024-02-22T14:46:00Z"/>
        </w:trPr>
        <w:tc>
          <w:tcPr>
            <w:tcW w:w="1696" w:type="dxa"/>
          </w:tcPr>
          <w:p w14:paraId="570B3B76" w14:textId="66343E83" w:rsidR="00DD7063" w:rsidRPr="00343F01" w:rsidDel="00201166" w:rsidRDefault="00DD7063" w:rsidP="00D62BC5">
            <w:pPr>
              <w:spacing w:before="0" w:after="160"/>
              <w:jc w:val="left"/>
              <w:rPr>
                <w:del w:id="6166" w:author="Houyem Rais" w:date="2024-02-22T14:46:00Z"/>
                <w:b/>
                <w:bCs/>
                <w:lang w:val="fr-FR"/>
              </w:rPr>
              <w:pPrChange w:id="6167" w:author="Houyem Rais" w:date="2024-02-22T14:49:00Z">
                <w:pPr>
                  <w:spacing w:before="20" w:after="40"/>
                </w:pPr>
              </w:pPrChange>
            </w:pPr>
            <w:del w:id="6168" w:author="Houyem Rais" w:date="2024-02-22T14:46:00Z">
              <w:r w:rsidRPr="00343F01" w:rsidDel="00201166">
                <w:rPr>
                  <w:b/>
                  <w:bCs/>
                  <w:sz w:val="20"/>
                  <w:lang w:val="fr-FR"/>
                </w:rPr>
                <w:delText>Un seul lot contractuel pour les trois pays</w:delText>
              </w:r>
            </w:del>
          </w:p>
        </w:tc>
        <w:tc>
          <w:tcPr>
            <w:tcW w:w="7320" w:type="dxa"/>
          </w:tcPr>
          <w:p w14:paraId="64F5147A" w14:textId="5F187B0A" w:rsidR="00DD7063" w:rsidRPr="00343F01" w:rsidDel="00201166" w:rsidRDefault="00DD7063" w:rsidP="00D62BC5">
            <w:pPr>
              <w:spacing w:before="0" w:after="160"/>
              <w:jc w:val="left"/>
              <w:rPr>
                <w:del w:id="6169" w:author="Houyem Rais" w:date="2024-02-22T14:46:00Z"/>
                <w:sz w:val="20"/>
                <w:lang w:val="fr-FR"/>
              </w:rPr>
              <w:pPrChange w:id="6170" w:author="Houyem Rais" w:date="2024-02-22T14:49:00Z">
                <w:pPr>
                  <w:numPr>
                    <w:numId w:val="32"/>
                  </w:numPr>
                  <w:spacing w:before="20" w:after="40"/>
                  <w:ind w:left="360" w:hanging="360"/>
                </w:pPr>
              </w:pPrChange>
            </w:pPr>
            <w:del w:id="6171" w:author="Houyem Rais" w:date="2024-02-22T14:46:00Z">
              <w:r w:rsidRPr="00343F01" w:rsidDel="00201166">
                <w:rPr>
                  <w:sz w:val="20"/>
                  <w:lang w:val="fr-FR"/>
                </w:rPr>
                <w:delText>Une organisation du secteur privé responsable de toutes les interfaces devrait être en mesure de mieux les gérer par la société du projet</w:delText>
              </w:r>
            </w:del>
          </w:p>
          <w:p w14:paraId="291F7AC4" w14:textId="15393D1C" w:rsidR="00DD7063" w:rsidRPr="00343F01" w:rsidDel="00201166" w:rsidRDefault="00DD7063" w:rsidP="00D62BC5">
            <w:pPr>
              <w:spacing w:before="0" w:after="160"/>
              <w:jc w:val="left"/>
              <w:rPr>
                <w:del w:id="6172" w:author="Houyem Rais" w:date="2024-02-22T14:46:00Z"/>
                <w:sz w:val="20"/>
                <w:lang w:val="fr-FR"/>
              </w:rPr>
              <w:pPrChange w:id="6173" w:author="Houyem Rais" w:date="2024-02-22T14:49:00Z">
                <w:pPr>
                  <w:numPr>
                    <w:numId w:val="32"/>
                  </w:numPr>
                  <w:spacing w:before="20" w:after="40"/>
                  <w:ind w:left="360" w:hanging="360"/>
                </w:pPr>
              </w:pPrChange>
            </w:pPr>
            <w:del w:id="6174" w:author="Houyem Rais" w:date="2024-02-22T14:46:00Z">
              <w:r w:rsidRPr="00343F01" w:rsidDel="00201166">
                <w:rPr>
                  <w:sz w:val="20"/>
                  <w:lang w:val="fr-FR"/>
                </w:rPr>
                <w:delText>Minimise le risque d’intégration et d’interface pour le secteur public</w:delText>
              </w:r>
            </w:del>
          </w:p>
          <w:p w14:paraId="37B58101" w14:textId="64E9DDD0" w:rsidR="00DD7063" w:rsidRPr="00343F01" w:rsidDel="00201166" w:rsidRDefault="00DD7063" w:rsidP="00D62BC5">
            <w:pPr>
              <w:spacing w:before="0" w:after="160"/>
              <w:jc w:val="left"/>
              <w:rPr>
                <w:del w:id="6175" w:author="Houyem Rais" w:date="2024-02-22T14:46:00Z"/>
                <w:lang w:val="fr-FR"/>
              </w:rPr>
              <w:pPrChange w:id="6176" w:author="Houyem Rais" w:date="2024-02-22T14:49:00Z">
                <w:pPr>
                  <w:numPr>
                    <w:numId w:val="33"/>
                  </w:numPr>
                  <w:spacing w:before="20" w:after="40"/>
                  <w:ind w:left="360" w:hanging="360"/>
                </w:pPr>
              </w:pPrChange>
            </w:pPr>
            <w:del w:id="6177" w:author="Houyem Rais" w:date="2024-02-22T14:46:00Z">
              <w:r w:rsidRPr="00343F01" w:rsidDel="00201166">
                <w:rPr>
                  <w:sz w:val="20"/>
                  <w:lang w:val="fr-FR"/>
                </w:rPr>
                <w:delText xml:space="preserve">Diminue potentiellement la concurrence (et donc l’optimisation des ressources) comme étant accessible uniquement aux grandes entreprises </w:delText>
              </w:r>
            </w:del>
          </w:p>
        </w:tc>
      </w:tr>
    </w:tbl>
    <w:p w14:paraId="565F6A29" w14:textId="32E150AA" w:rsidR="00DD7063" w:rsidRPr="00343F01" w:rsidDel="00201166" w:rsidRDefault="00DD7063" w:rsidP="00D62BC5">
      <w:pPr>
        <w:spacing w:before="0" w:after="160"/>
        <w:jc w:val="left"/>
        <w:rPr>
          <w:del w:id="6178" w:author="Houyem Rais" w:date="2024-02-22T14:46:00Z"/>
          <w:sz w:val="18"/>
          <w:szCs w:val="18"/>
          <w:lang w:bidi="ar-TN"/>
        </w:rPr>
        <w:pPrChange w:id="6179" w:author="Houyem Rais" w:date="2024-02-22T14:49:00Z">
          <w:pPr/>
        </w:pPrChange>
      </w:pPr>
      <w:del w:id="6180" w:author="Houyem Rais" w:date="2024-02-22T14:46:00Z">
        <w:r w:rsidRPr="00343F01" w:rsidDel="00201166">
          <w:rPr>
            <w:sz w:val="18"/>
            <w:szCs w:val="18"/>
            <w:lang w:bidi="ar-TN"/>
          </w:rPr>
          <w:delText xml:space="preserve">Source : Consultant </w:delText>
        </w:r>
      </w:del>
    </w:p>
    <w:p w14:paraId="25788FA5" w14:textId="2837705D" w:rsidR="00DD7063" w:rsidRPr="00343F01" w:rsidDel="00201166" w:rsidRDefault="00DD7063" w:rsidP="00D62BC5">
      <w:pPr>
        <w:spacing w:before="0" w:after="160"/>
        <w:jc w:val="left"/>
        <w:rPr>
          <w:del w:id="6181" w:author="Houyem Rais" w:date="2024-02-22T14:46:00Z"/>
          <w:lang w:bidi="ar-TN"/>
        </w:rPr>
        <w:pPrChange w:id="6182" w:author="Houyem Rais" w:date="2024-02-22T14:49:00Z">
          <w:pPr/>
        </w:pPrChange>
      </w:pPr>
      <w:del w:id="6183" w:author="Houyem Rais" w:date="2024-02-22T14:46:00Z">
        <w:r w:rsidRPr="00343F01" w:rsidDel="00201166">
          <w:rPr>
            <w:lang w:bidi="ar-TN"/>
          </w:rPr>
          <w:delText>Plusieurs petits contrats distincts rendraient le processus inefficace, pourraient entraîner des problèmes d’intégration et un risque d’interface pour le secteur public. Il est donc conseillé qu’un certain degré de regroupement des éléments sections de l’autoroute soit susceptible d’être optimal.</w:delText>
        </w:r>
      </w:del>
    </w:p>
    <w:p w14:paraId="1D2B843C" w14:textId="7A6EF486" w:rsidR="00DD7063" w:rsidRPr="00343F01" w:rsidDel="00201166" w:rsidRDefault="00DD7063" w:rsidP="00D62BC5">
      <w:pPr>
        <w:spacing w:before="0" w:after="160"/>
        <w:jc w:val="left"/>
        <w:rPr>
          <w:del w:id="6184" w:author="Houyem Rais" w:date="2024-02-22T14:46:00Z"/>
          <w:lang w:bidi="ar-TN"/>
        </w:rPr>
        <w:pPrChange w:id="6185" w:author="Houyem Rais" w:date="2024-02-22T14:49:00Z">
          <w:pPr/>
        </w:pPrChange>
      </w:pPr>
      <w:del w:id="6186" w:author="Houyem Rais" w:date="2024-02-22T14:46:00Z">
        <w:r w:rsidRPr="00343F01" w:rsidDel="00201166">
          <w:rPr>
            <w:lang w:bidi="ar-TN"/>
          </w:rPr>
          <w:delText>Le degré de structuration contractuel adopté dans la structure du projet influencera donc :</w:delText>
        </w:r>
      </w:del>
    </w:p>
    <w:p w14:paraId="297CBCBA" w14:textId="76330A6F" w:rsidR="00DD7063" w:rsidRPr="00343F01" w:rsidDel="00201166" w:rsidRDefault="00DD7063" w:rsidP="00D62BC5">
      <w:pPr>
        <w:spacing w:before="0" w:after="160"/>
        <w:jc w:val="left"/>
        <w:rPr>
          <w:del w:id="6187" w:author="Houyem Rais" w:date="2024-02-22T14:46:00Z"/>
          <w:lang w:bidi="ar-TN"/>
        </w:rPr>
        <w:pPrChange w:id="6188" w:author="Houyem Rais" w:date="2024-02-22T14:49:00Z">
          <w:pPr>
            <w:numPr>
              <w:numId w:val="36"/>
            </w:numPr>
            <w:ind w:left="720" w:hanging="360"/>
          </w:pPr>
        </w:pPrChange>
      </w:pPr>
      <w:del w:id="6189" w:author="Houyem Rais" w:date="2024-02-22T14:46:00Z">
        <w:r w:rsidRPr="00343F01" w:rsidDel="00201166">
          <w:rPr>
            <w:lang w:bidi="ar-TN"/>
          </w:rPr>
          <w:delText>Le nombre d'entrepreneurs, ou consortiums, qui ont la capacité et la compétence technique requises pour entreprendre la conception et la construction des ensembles de contrats.</w:delText>
        </w:r>
      </w:del>
    </w:p>
    <w:p w14:paraId="3160F7A0" w14:textId="497A8E00" w:rsidR="00DD7063" w:rsidRPr="00343F01" w:rsidDel="00201166" w:rsidRDefault="00DD7063" w:rsidP="00D62BC5">
      <w:pPr>
        <w:spacing w:before="0" w:after="160"/>
        <w:jc w:val="left"/>
        <w:rPr>
          <w:del w:id="6190" w:author="Houyem Rais" w:date="2024-02-22T14:46:00Z"/>
          <w:lang w:bidi="ar-TN"/>
        </w:rPr>
        <w:pPrChange w:id="6191" w:author="Houyem Rais" w:date="2024-02-22T14:49:00Z">
          <w:pPr>
            <w:numPr>
              <w:numId w:val="36"/>
            </w:numPr>
            <w:ind w:left="720" w:hanging="360"/>
          </w:pPr>
        </w:pPrChange>
      </w:pPr>
      <w:del w:id="6192" w:author="Houyem Rais" w:date="2024-02-22T14:46:00Z">
        <w:r w:rsidRPr="00343F01" w:rsidDel="00201166">
          <w:rPr>
            <w:lang w:bidi="ar-TN"/>
          </w:rPr>
          <w:delText>Le niveau de coût, de construction, d'interface et de risque d'intégration qui peut être transféré au secteur privé.</w:delText>
        </w:r>
      </w:del>
    </w:p>
    <w:p w14:paraId="0FBB3570" w14:textId="74348740" w:rsidR="00DD7063" w:rsidRPr="00343F01" w:rsidDel="00201166" w:rsidRDefault="00DD7063" w:rsidP="00D62BC5">
      <w:pPr>
        <w:spacing w:before="0" w:after="160"/>
        <w:jc w:val="left"/>
        <w:rPr>
          <w:del w:id="6193" w:author="Houyem Rais" w:date="2024-02-22T14:46:00Z"/>
          <w:lang w:bidi="ar-TN"/>
        </w:rPr>
        <w:pPrChange w:id="6194" w:author="Houyem Rais" w:date="2024-02-22T14:49:00Z">
          <w:pPr>
            <w:numPr>
              <w:numId w:val="36"/>
            </w:numPr>
            <w:ind w:left="720" w:hanging="360"/>
          </w:pPr>
        </w:pPrChange>
      </w:pPr>
      <w:del w:id="6195" w:author="Houyem Rais" w:date="2024-02-22T14:46:00Z">
        <w:r w:rsidRPr="00343F01" w:rsidDel="00201166">
          <w:rPr>
            <w:lang w:bidi="ar-TN"/>
          </w:rPr>
          <w:delText>L'appétit et la capacité du marché du financement à financer le projet. À cet égard, la capacité du marché jouera un rôle important.</w:delText>
        </w:r>
      </w:del>
    </w:p>
    <w:p w14:paraId="1BFDB96B" w14:textId="0567E793" w:rsidR="00DD7063" w:rsidRPr="00343F01" w:rsidDel="00201166" w:rsidRDefault="00DD7063" w:rsidP="00D62BC5">
      <w:pPr>
        <w:spacing w:before="0" w:after="160"/>
        <w:jc w:val="left"/>
        <w:rPr>
          <w:del w:id="6196" w:author="Houyem Rais" w:date="2024-02-22T14:46:00Z"/>
        </w:rPr>
        <w:pPrChange w:id="6197" w:author="Houyem Rais" w:date="2024-02-22T14:49:00Z">
          <w:pPr>
            <w:pStyle w:val="Heading3"/>
          </w:pPr>
        </w:pPrChange>
      </w:pPr>
      <w:bookmarkStart w:id="6198" w:name="_Toc129968864"/>
      <w:bookmarkStart w:id="6199" w:name="_Toc152165358"/>
      <w:del w:id="6200" w:author="Houyem Rais" w:date="2024-02-22T14:46:00Z">
        <w:r w:rsidRPr="00343F01" w:rsidDel="00201166">
          <w:delText>Recommandations pour le choix des lots contractuels</w:delText>
        </w:r>
        <w:bookmarkEnd w:id="6198"/>
        <w:bookmarkEnd w:id="6199"/>
      </w:del>
    </w:p>
    <w:p w14:paraId="6FBF0C65" w14:textId="6C5F10B5" w:rsidR="00DD7063" w:rsidRPr="00343F01" w:rsidDel="00201166" w:rsidRDefault="00DD7063" w:rsidP="00D62BC5">
      <w:pPr>
        <w:spacing w:before="0" w:after="160"/>
        <w:jc w:val="left"/>
        <w:rPr>
          <w:del w:id="6201" w:author="Houyem Rais" w:date="2024-02-22T14:46:00Z"/>
        </w:rPr>
        <w:pPrChange w:id="6202" w:author="Houyem Rais" w:date="2024-02-22T14:49:00Z">
          <w:pPr/>
        </w:pPrChange>
      </w:pPr>
      <w:del w:id="6203" w:author="Houyem Rais" w:date="2024-02-22T14:46:00Z">
        <w:r w:rsidRPr="00343F01" w:rsidDel="00201166">
          <w:delText>En se basant sur les critères de choix des détaillés ci-dessus, nous proposons le découpage suivant du projet en six lots contractuels :</w:delText>
        </w:r>
      </w:del>
    </w:p>
    <w:p w14:paraId="0F4B6652" w14:textId="2270A026" w:rsidR="00DD7063" w:rsidRPr="00343F01" w:rsidDel="00201166" w:rsidRDefault="00DD7063" w:rsidP="00D62BC5">
      <w:pPr>
        <w:spacing w:before="0" w:after="160"/>
        <w:jc w:val="left"/>
        <w:rPr>
          <w:del w:id="6204" w:author="Houyem Rais" w:date="2024-02-22T14:46:00Z"/>
        </w:rPr>
        <w:pPrChange w:id="6205" w:author="Houyem Rais" w:date="2024-02-22T14:49:00Z">
          <w:pPr>
            <w:pStyle w:val="BulletList1"/>
          </w:pPr>
        </w:pPrChange>
      </w:pPr>
      <w:del w:id="6206" w:author="Houyem Rais" w:date="2024-02-22T14:46:00Z">
        <w:r w:rsidRPr="00343F01" w:rsidDel="00201166">
          <w:delText>Lot contractuel A – Togo : Ce lot contractuel couvre l’intégralité des sections Togolaises (sauf le Grand contournement existant de Lomé).</w:delText>
        </w:r>
      </w:del>
    </w:p>
    <w:p w14:paraId="5AA1135B" w14:textId="410C1662" w:rsidR="00DD7063" w:rsidRPr="00343F01" w:rsidDel="00201166" w:rsidRDefault="00DD7063" w:rsidP="00D62BC5">
      <w:pPr>
        <w:spacing w:before="0" w:after="160"/>
        <w:jc w:val="left"/>
        <w:rPr>
          <w:del w:id="6207" w:author="Houyem Rais" w:date="2024-02-22T14:46:00Z"/>
        </w:rPr>
        <w:pPrChange w:id="6208" w:author="Houyem Rais" w:date="2024-02-22T14:49:00Z">
          <w:pPr>
            <w:pStyle w:val="BulletList1"/>
          </w:pPr>
        </w:pPrChange>
      </w:pPr>
      <w:del w:id="6209" w:author="Houyem Rais" w:date="2024-02-22T14:46:00Z">
        <w:r w:rsidRPr="00343F01" w:rsidDel="00201166">
          <w:delText>Lot contractuel B – Bénin : Ce lot contractuel couvre la section allant de la Frontière Togolaise jusqu’à l’échangeur Godomey.</w:delText>
        </w:r>
      </w:del>
    </w:p>
    <w:p w14:paraId="70707368" w14:textId="71D3FB5E" w:rsidR="00DD7063" w:rsidRPr="00343F01" w:rsidDel="00201166" w:rsidRDefault="00DD7063" w:rsidP="00D62BC5">
      <w:pPr>
        <w:spacing w:before="0" w:after="160"/>
        <w:jc w:val="left"/>
        <w:rPr>
          <w:del w:id="6210" w:author="Houyem Rais" w:date="2024-02-22T14:46:00Z"/>
        </w:rPr>
        <w:pPrChange w:id="6211" w:author="Houyem Rais" w:date="2024-02-22T14:49:00Z">
          <w:pPr>
            <w:pStyle w:val="BulletList1"/>
          </w:pPr>
        </w:pPrChange>
      </w:pPr>
      <w:del w:id="6212" w:author="Houyem Rais" w:date="2024-02-22T14:46:00Z">
        <w:r w:rsidRPr="00343F01" w:rsidDel="00201166">
          <w:delText>Lot contractuel C – Bénin : Ce lot contractuel couvre la section allant de l’échangeur Godomey jusqu’à l’échangeur Kraké.</w:delText>
        </w:r>
      </w:del>
    </w:p>
    <w:p w14:paraId="25084575" w14:textId="1DE04046" w:rsidR="00DD7063" w:rsidRPr="00343F01" w:rsidDel="00201166" w:rsidRDefault="00DD7063" w:rsidP="00D62BC5">
      <w:pPr>
        <w:spacing w:before="0" w:after="160"/>
        <w:jc w:val="left"/>
        <w:rPr>
          <w:del w:id="6213" w:author="Houyem Rais" w:date="2024-02-22T14:46:00Z"/>
        </w:rPr>
        <w:pPrChange w:id="6214" w:author="Houyem Rais" w:date="2024-02-22T14:49:00Z">
          <w:pPr>
            <w:pStyle w:val="BulletList1"/>
          </w:pPr>
        </w:pPrChange>
      </w:pPr>
      <w:del w:id="6215" w:author="Houyem Rais" w:date="2024-02-22T14:46:00Z">
        <w:r w:rsidRPr="00343F01" w:rsidDel="00201166">
          <w:delText>Lot contractuel D – Nigéria : Ce lot contractuel couvre la section allant de la frontière du Bénin jusqu’à l’échangeur Badagry</w:delText>
        </w:r>
      </w:del>
    </w:p>
    <w:p w14:paraId="495D69E7" w14:textId="2E29BD2F" w:rsidR="00DD7063" w:rsidRPr="00343F01" w:rsidDel="00201166" w:rsidRDefault="00DD7063" w:rsidP="00D62BC5">
      <w:pPr>
        <w:spacing w:before="0" w:after="160"/>
        <w:jc w:val="left"/>
        <w:rPr>
          <w:del w:id="6216" w:author="Houyem Rais" w:date="2024-02-22T14:46:00Z"/>
        </w:rPr>
        <w:pPrChange w:id="6217" w:author="Houyem Rais" w:date="2024-02-22T14:49:00Z">
          <w:pPr>
            <w:pStyle w:val="BulletList1"/>
          </w:pPr>
        </w:pPrChange>
      </w:pPr>
      <w:del w:id="6218" w:author="Houyem Rais" w:date="2024-02-22T14:46:00Z">
        <w:r w:rsidRPr="00343F01" w:rsidDel="00201166">
          <w:delText>Lot contractuel E – Nigéria : Ce lot contractuel couvre la section allant de l’échangeur Badagry jusqu’à l’échangeur Okokomaiko.</w:delText>
        </w:r>
      </w:del>
    </w:p>
    <w:p w14:paraId="1FB498F0" w14:textId="76202C3B" w:rsidR="00DD7063" w:rsidRPr="00343F01" w:rsidDel="00201166" w:rsidRDefault="00DD7063" w:rsidP="00D62BC5">
      <w:pPr>
        <w:spacing w:before="0" w:after="160"/>
        <w:jc w:val="left"/>
        <w:rPr>
          <w:del w:id="6219" w:author="Houyem Rais" w:date="2024-02-22T14:46:00Z"/>
        </w:rPr>
        <w:pPrChange w:id="6220" w:author="Houyem Rais" w:date="2024-02-22T14:49:00Z">
          <w:pPr>
            <w:pStyle w:val="BulletList1"/>
          </w:pPr>
        </w:pPrChange>
      </w:pPr>
      <w:del w:id="6221" w:author="Houyem Rais" w:date="2024-02-22T14:46:00Z">
        <w:r w:rsidRPr="00343F01" w:rsidDel="00201166">
          <w:delText>Lot contractuel F – Nigéria : Ce lot contractuel couvre la section allant de l’échangeur Okokomaiko jusqu’à l’échangeur Eric Moore.</w:delText>
        </w:r>
      </w:del>
    </w:p>
    <w:p w14:paraId="6E5BF6BE" w14:textId="023BB74C" w:rsidR="00DD7063" w:rsidRPr="00343F01" w:rsidDel="00201166" w:rsidRDefault="00DD7063" w:rsidP="00D62BC5">
      <w:pPr>
        <w:spacing w:before="0" w:after="160"/>
        <w:jc w:val="left"/>
        <w:rPr>
          <w:del w:id="6222" w:author="Houyem Rais" w:date="2024-02-22T14:46:00Z"/>
        </w:rPr>
        <w:pPrChange w:id="6223" w:author="Houyem Rais" w:date="2024-02-22T14:49:00Z">
          <w:pPr/>
        </w:pPrChange>
      </w:pPr>
      <w:del w:id="6224" w:author="Houyem Rais" w:date="2024-02-22T14:46:00Z">
        <w:r w:rsidRPr="00343F01" w:rsidDel="00201166">
          <w:delText>Le tableau suivant récapitule les principales caractéristiques des lots contractuels :</w:delText>
        </w:r>
      </w:del>
    </w:p>
    <w:p w14:paraId="5915C2C5" w14:textId="782BDB09" w:rsidR="00DD7063" w:rsidRPr="00343F01" w:rsidDel="00201166" w:rsidRDefault="00DD7063" w:rsidP="00D62BC5">
      <w:pPr>
        <w:spacing w:before="0" w:after="160"/>
        <w:jc w:val="left"/>
        <w:rPr>
          <w:del w:id="6225" w:author="Houyem Rais" w:date="2024-02-22T14:46:00Z"/>
        </w:rPr>
        <w:pPrChange w:id="6226" w:author="Houyem Rais" w:date="2024-02-22T14:49:00Z">
          <w:pPr>
            <w:pStyle w:val="Caption"/>
          </w:pPr>
        </w:pPrChange>
      </w:pPr>
      <w:bookmarkStart w:id="6227" w:name="_Toc129968900"/>
      <w:bookmarkStart w:id="6228" w:name="_Toc152165459"/>
      <w:del w:id="6229" w:author="Houyem Rais" w:date="2024-02-22T14:46:00Z">
        <w:r w:rsidRPr="00343F01" w:rsidDel="00201166">
          <w:delText xml:space="preserve">Tableau </w:delText>
        </w:r>
        <w:r w:rsidRPr="00343F01" w:rsidDel="00201166">
          <w:rPr>
            <w:b/>
            <w:bCs/>
            <w:i/>
          </w:rPr>
          <w:fldChar w:fldCharType="begin"/>
        </w:r>
        <w:r w:rsidRPr="00343F01" w:rsidDel="00201166">
          <w:delInstrText xml:space="preserve"> SEQ Tableau \* ARABIC </w:delInstrText>
        </w:r>
        <w:r w:rsidRPr="00343F01" w:rsidDel="00201166">
          <w:rPr>
            <w:b/>
            <w:bCs/>
            <w:i/>
          </w:rPr>
          <w:fldChar w:fldCharType="separate"/>
        </w:r>
        <w:r w:rsidR="002B5C95" w:rsidDel="00201166">
          <w:rPr>
            <w:noProof/>
          </w:rPr>
          <w:delText>21</w:delText>
        </w:r>
        <w:r w:rsidRPr="00343F01" w:rsidDel="00201166">
          <w:rPr>
            <w:b/>
            <w:bCs/>
            <w:i/>
          </w:rPr>
          <w:fldChar w:fldCharType="end"/>
        </w:r>
        <w:r w:rsidRPr="00343F01" w:rsidDel="00201166">
          <w:delText xml:space="preserve"> Principales caractéristiques des lots contractuels</w:delText>
        </w:r>
        <w:bookmarkEnd w:id="6227"/>
        <w:bookmarkEnd w:id="6228"/>
        <w:r w:rsidRPr="00343F01" w:rsidDel="00201166">
          <w:delText xml:space="preserve"> </w:delText>
        </w:r>
      </w:del>
    </w:p>
    <w:tbl>
      <w:tblPr>
        <w:tblStyle w:val="TableGrid"/>
        <w:tblW w:w="10085" w:type="dxa"/>
        <w:tblInd w:w="-289" w:type="dxa"/>
        <w:tblCellMar>
          <w:left w:w="70" w:type="dxa"/>
          <w:right w:w="70" w:type="dxa"/>
        </w:tblCellMar>
        <w:tblLook w:val="04A0" w:firstRow="1" w:lastRow="0" w:firstColumn="1" w:lastColumn="0" w:noHBand="0" w:noVBand="1"/>
      </w:tblPr>
      <w:tblGrid>
        <w:gridCol w:w="1201"/>
        <w:gridCol w:w="2561"/>
        <w:gridCol w:w="775"/>
        <w:gridCol w:w="2124"/>
        <w:gridCol w:w="1328"/>
        <w:gridCol w:w="950"/>
        <w:gridCol w:w="1146"/>
      </w:tblGrid>
      <w:tr w:rsidR="00DD7063" w:rsidRPr="00343F01" w:rsidDel="00201166" w14:paraId="56985B04" w14:textId="31851D15">
        <w:trPr>
          <w:trHeight w:val="53"/>
          <w:tblHeader/>
          <w:del w:id="6230" w:author="Houyem Rais" w:date="2024-02-22T14:46:00Z"/>
        </w:trPr>
        <w:tc>
          <w:tcPr>
            <w:tcW w:w="1201" w:type="dxa"/>
            <w:tcBorders>
              <w:top w:val="single" w:sz="4" w:space="0" w:color="auto"/>
              <w:left w:val="single" w:sz="4" w:space="0" w:color="auto"/>
              <w:bottom w:val="single" w:sz="4" w:space="0" w:color="auto"/>
              <w:right w:val="single" w:sz="4" w:space="0" w:color="auto"/>
            </w:tcBorders>
            <w:shd w:val="clear" w:color="000000" w:fill="D9D9D9"/>
            <w:noWrap/>
            <w:hideMark/>
          </w:tcPr>
          <w:p w14:paraId="32DDE133" w14:textId="2E6D355E" w:rsidR="00DD7063" w:rsidRPr="00343F01" w:rsidDel="00201166" w:rsidRDefault="00DD7063" w:rsidP="00D62BC5">
            <w:pPr>
              <w:spacing w:before="0" w:after="160"/>
              <w:jc w:val="left"/>
              <w:rPr>
                <w:del w:id="6231" w:author="Houyem Rais" w:date="2024-02-22T14:46:00Z"/>
                <w:rFonts w:eastAsia="Times New Roman" w:cstheme="minorHAnsi"/>
                <w:b/>
                <w:bCs/>
                <w:color w:val="000000"/>
                <w:sz w:val="18"/>
                <w:szCs w:val="18"/>
                <w:lang w:val="fr-FR" w:eastAsia="fr-FR"/>
              </w:rPr>
              <w:pPrChange w:id="6232" w:author="Houyem Rais" w:date="2024-02-22T14:49:00Z">
                <w:pPr>
                  <w:spacing w:before="0" w:after="0"/>
                  <w:jc w:val="left"/>
                </w:pPr>
              </w:pPrChange>
            </w:pPr>
            <w:del w:id="6233" w:author="Houyem Rais" w:date="2024-02-22T14:46:00Z">
              <w:r w:rsidRPr="00343F01" w:rsidDel="00201166">
                <w:rPr>
                  <w:rFonts w:eastAsia="Times New Roman" w:cstheme="minorHAnsi"/>
                  <w:b/>
                  <w:bCs/>
                  <w:color w:val="000000"/>
                  <w:sz w:val="18"/>
                  <w:szCs w:val="18"/>
                  <w:lang w:val="fr-FR" w:eastAsia="fr-FR"/>
                </w:rPr>
                <w:delText>Pays/Lot contractuel</w:delText>
              </w:r>
            </w:del>
          </w:p>
        </w:tc>
        <w:tc>
          <w:tcPr>
            <w:tcW w:w="2561" w:type="dxa"/>
            <w:tcBorders>
              <w:top w:val="single" w:sz="4" w:space="0" w:color="auto"/>
              <w:left w:val="nil"/>
              <w:bottom w:val="single" w:sz="4" w:space="0" w:color="auto"/>
              <w:right w:val="single" w:sz="4" w:space="0" w:color="auto"/>
            </w:tcBorders>
            <w:shd w:val="clear" w:color="000000" w:fill="D9D9D9"/>
            <w:hideMark/>
          </w:tcPr>
          <w:p w14:paraId="05152F02" w14:textId="0EAEF59E" w:rsidR="00DD7063" w:rsidRPr="00343F01" w:rsidDel="00201166" w:rsidRDefault="00DD7063" w:rsidP="00D62BC5">
            <w:pPr>
              <w:spacing w:before="0" w:after="160"/>
              <w:jc w:val="left"/>
              <w:rPr>
                <w:del w:id="6234" w:author="Houyem Rais" w:date="2024-02-22T14:46:00Z"/>
                <w:rFonts w:eastAsia="Times New Roman" w:cstheme="minorHAnsi"/>
                <w:b/>
                <w:bCs/>
                <w:color w:val="000000"/>
                <w:sz w:val="18"/>
                <w:szCs w:val="18"/>
                <w:lang w:val="fr-FR" w:eastAsia="fr-FR"/>
              </w:rPr>
              <w:pPrChange w:id="6235" w:author="Houyem Rais" w:date="2024-02-22T14:49:00Z">
                <w:pPr>
                  <w:spacing w:before="0" w:after="0"/>
                  <w:jc w:val="left"/>
                </w:pPr>
              </w:pPrChange>
            </w:pPr>
            <w:del w:id="6236" w:author="Houyem Rais" w:date="2024-02-22T14:46:00Z">
              <w:r w:rsidRPr="00343F01" w:rsidDel="00201166">
                <w:rPr>
                  <w:rFonts w:eastAsia="Times New Roman" w:cstheme="minorHAnsi"/>
                  <w:b/>
                  <w:bCs/>
                  <w:color w:val="000000"/>
                  <w:sz w:val="18"/>
                  <w:szCs w:val="18"/>
                  <w:lang w:val="fr-FR" w:eastAsia="fr-FR"/>
                </w:rPr>
                <w:delText>Division par échangeur</w:delText>
              </w:r>
            </w:del>
          </w:p>
        </w:tc>
        <w:tc>
          <w:tcPr>
            <w:tcW w:w="775" w:type="dxa"/>
            <w:tcBorders>
              <w:top w:val="single" w:sz="4" w:space="0" w:color="auto"/>
              <w:left w:val="nil"/>
              <w:bottom w:val="single" w:sz="4" w:space="0" w:color="auto"/>
              <w:right w:val="single" w:sz="4" w:space="0" w:color="auto"/>
            </w:tcBorders>
            <w:shd w:val="clear" w:color="000000" w:fill="D9D9D9"/>
            <w:hideMark/>
          </w:tcPr>
          <w:p w14:paraId="18B90C29" w14:textId="7B672AA1" w:rsidR="00DD7063" w:rsidRPr="00343F01" w:rsidDel="00201166" w:rsidRDefault="00DD7063" w:rsidP="00D62BC5">
            <w:pPr>
              <w:spacing w:before="0" w:after="160"/>
              <w:jc w:val="left"/>
              <w:rPr>
                <w:del w:id="6237" w:author="Houyem Rais" w:date="2024-02-22T14:46:00Z"/>
                <w:rFonts w:eastAsia="Times New Roman" w:cstheme="minorHAnsi"/>
                <w:b/>
                <w:bCs/>
                <w:color w:val="000000"/>
                <w:sz w:val="18"/>
                <w:szCs w:val="18"/>
                <w:lang w:val="fr-FR" w:eastAsia="fr-FR"/>
              </w:rPr>
              <w:pPrChange w:id="6238" w:author="Houyem Rais" w:date="2024-02-22T14:49:00Z">
                <w:pPr>
                  <w:spacing w:before="0" w:after="0"/>
                  <w:jc w:val="center"/>
                </w:pPr>
              </w:pPrChange>
            </w:pPr>
            <w:del w:id="6239" w:author="Houyem Rais" w:date="2024-02-22T14:46:00Z">
              <w:r w:rsidRPr="00343F01" w:rsidDel="00201166">
                <w:rPr>
                  <w:rFonts w:eastAsia="Times New Roman" w:cstheme="minorHAnsi"/>
                  <w:b/>
                  <w:bCs/>
                  <w:color w:val="000000"/>
                  <w:sz w:val="18"/>
                  <w:szCs w:val="18"/>
                  <w:lang w:val="fr-FR" w:eastAsia="fr-FR"/>
                </w:rPr>
                <w:delText>Long. par éch. (</w:delText>
              </w:r>
              <w:r w:rsidR="00C147AF" w:rsidRPr="00343F01" w:rsidDel="00201166">
                <w:rPr>
                  <w:rFonts w:eastAsia="Times New Roman" w:cstheme="minorHAnsi"/>
                  <w:b/>
                  <w:bCs/>
                  <w:color w:val="000000"/>
                  <w:sz w:val="18"/>
                  <w:szCs w:val="18"/>
                  <w:lang w:val="fr-FR" w:eastAsia="fr-FR"/>
                </w:rPr>
                <w:delText>Km</w:delText>
              </w:r>
              <w:r w:rsidRPr="00343F01" w:rsidDel="00201166">
                <w:rPr>
                  <w:rFonts w:eastAsia="Times New Roman" w:cstheme="minorHAnsi"/>
                  <w:b/>
                  <w:bCs/>
                  <w:color w:val="000000"/>
                  <w:sz w:val="18"/>
                  <w:szCs w:val="18"/>
                  <w:lang w:val="fr-FR" w:eastAsia="fr-FR"/>
                </w:rPr>
                <w:delText>)</w:delText>
              </w:r>
            </w:del>
          </w:p>
        </w:tc>
        <w:tc>
          <w:tcPr>
            <w:tcW w:w="2124" w:type="dxa"/>
            <w:tcBorders>
              <w:top w:val="single" w:sz="4" w:space="0" w:color="auto"/>
              <w:left w:val="nil"/>
              <w:bottom w:val="single" w:sz="4" w:space="0" w:color="auto"/>
              <w:right w:val="single" w:sz="4" w:space="0" w:color="auto"/>
            </w:tcBorders>
            <w:shd w:val="clear" w:color="000000" w:fill="D9D9D9"/>
            <w:hideMark/>
          </w:tcPr>
          <w:p w14:paraId="0E144FB9" w14:textId="6034BD26" w:rsidR="00DD7063" w:rsidRPr="00343F01" w:rsidDel="00201166" w:rsidRDefault="00DD7063" w:rsidP="00D62BC5">
            <w:pPr>
              <w:spacing w:before="0" w:after="160"/>
              <w:jc w:val="left"/>
              <w:rPr>
                <w:del w:id="6240" w:author="Houyem Rais" w:date="2024-02-22T14:46:00Z"/>
                <w:rFonts w:eastAsia="Times New Roman" w:cstheme="minorHAnsi"/>
                <w:b/>
                <w:bCs/>
                <w:color w:val="000000"/>
                <w:sz w:val="18"/>
                <w:szCs w:val="18"/>
                <w:lang w:val="fr-FR" w:eastAsia="fr-FR"/>
              </w:rPr>
              <w:pPrChange w:id="6241" w:author="Houyem Rais" w:date="2024-02-22T14:49:00Z">
                <w:pPr>
                  <w:spacing w:before="0" w:after="0"/>
                  <w:jc w:val="left"/>
                </w:pPr>
              </w:pPrChange>
            </w:pPr>
            <w:del w:id="6242" w:author="Houyem Rais" w:date="2024-02-22T14:46:00Z">
              <w:r w:rsidRPr="00343F01" w:rsidDel="00201166">
                <w:rPr>
                  <w:rFonts w:eastAsia="Times New Roman" w:cstheme="minorHAnsi"/>
                  <w:b/>
                  <w:bCs/>
                  <w:color w:val="000000"/>
                  <w:sz w:val="18"/>
                  <w:szCs w:val="18"/>
                  <w:lang w:val="fr-FR" w:eastAsia="fr-FR"/>
                </w:rPr>
                <w:delText>Etat de la section</w:delText>
              </w:r>
            </w:del>
          </w:p>
        </w:tc>
        <w:tc>
          <w:tcPr>
            <w:tcW w:w="1328" w:type="dxa"/>
            <w:tcBorders>
              <w:top w:val="single" w:sz="4" w:space="0" w:color="auto"/>
              <w:left w:val="nil"/>
              <w:bottom w:val="single" w:sz="4" w:space="0" w:color="auto"/>
              <w:right w:val="single" w:sz="4" w:space="0" w:color="auto"/>
            </w:tcBorders>
            <w:shd w:val="clear" w:color="000000" w:fill="D9D9D9"/>
            <w:hideMark/>
          </w:tcPr>
          <w:p w14:paraId="3C4322FB" w14:textId="3171E1B4" w:rsidR="00DD7063" w:rsidRPr="00343F01" w:rsidDel="00201166" w:rsidRDefault="00DD7063" w:rsidP="00D62BC5">
            <w:pPr>
              <w:spacing w:before="0" w:after="160"/>
              <w:jc w:val="left"/>
              <w:rPr>
                <w:del w:id="6243" w:author="Houyem Rais" w:date="2024-02-22T14:46:00Z"/>
                <w:rFonts w:eastAsia="Times New Roman" w:cstheme="minorHAnsi"/>
                <w:b/>
                <w:bCs/>
                <w:color w:val="000000"/>
                <w:sz w:val="18"/>
                <w:szCs w:val="18"/>
                <w:lang w:val="fr-FR" w:eastAsia="fr-FR"/>
              </w:rPr>
              <w:pPrChange w:id="6244" w:author="Houyem Rais" w:date="2024-02-22T14:49:00Z">
                <w:pPr>
                  <w:spacing w:before="0" w:after="0"/>
                  <w:jc w:val="center"/>
                </w:pPr>
              </w:pPrChange>
            </w:pPr>
            <w:del w:id="6245" w:author="Houyem Rais" w:date="2024-02-22T14:46:00Z">
              <w:r w:rsidRPr="00343F01" w:rsidDel="00201166">
                <w:rPr>
                  <w:rFonts w:eastAsia="Times New Roman" w:cstheme="minorHAnsi"/>
                  <w:b/>
                  <w:bCs/>
                  <w:color w:val="000000"/>
                  <w:sz w:val="18"/>
                  <w:szCs w:val="18"/>
                  <w:lang w:val="fr-FR" w:eastAsia="fr-FR"/>
                </w:rPr>
                <w:delText>CAPEX (M$)</w:delText>
              </w:r>
            </w:del>
          </w:p>
        </w:tc>
        <w:tc>
          <w:tcPr>
            <w:tcW w:w="950" w:type="dxa"/>
            <w:tcBorders>
              <w:top w:val="single" w:sz="4" w:space="0" w:color="auto"/>
              <w:left w:val="nil"/>
              <w:bottom w:val="single" w:sz="4" w:space="0" w:color="auto"/>
              <w:right w:val="single" w:sz="4" w:space="0" w:color="auto"/>
            </w:tcBorders>
            <w:shd w:val="clear" w:color="000000" w:fill="D9D9D9"/>
            <w:hideMark/>
          </w:tcPr>
          <w:p w14:paraId="76A1C88D" w14:textId="258E62CF" w:rsidR="00DD7063" w:rsidRPr="00343F01" w:rsidDel="00201166" w:rsidRDefault="00DD7063" w:rsidP="00D62BC5">
            <w:pPr>
              <w:spacing w:before="0" w:after="160"/>
              <w:jc w:val="left"/>
              <w:rPr>
                <w:del w:id="6246" w:author="Houyem Rais" w:date="2024-02-22T14:46:00Z"/>
                <w:rFonts w:eastAsia="Times New Roman" w:cstheme="minorHAnsi"/>
                <w:b/>
                <w:bCs/>
                <w:color w:val="000000"/>
                <w:sz w:val="18"/>
                <w:szCs w:val="18"/>
                <w:lang w:val="fr-FR" w:eastAsia="fr-FR"/>
              </w:rPr>
              <w:pPrChange w:id="6247" w:author="Houyem Rais" w:date="2024-02-22T14:49:00Z">
                <w:pPr>
                  <w:spacing w:before="0" w:after="0"/>
                  <w:jc w:val="center"/>
                </w:pPr>
              </w:pPrChange>
            </w:pPr>
            <w:del w:id="6248" w:author="Houyem Rais" w:date="2024-02-22T14:46:00Z">
              <w:r w:rsidRPr="00343F01" w:rsidDel="00201166">
                <w:rPr>
                  <w:rFonts w:eastAsia="Times New Roman" w:cstheme="minorHAnsi"/>
                  <w:b/>
                  <w:bCs/>
                  <w:color w:val="000000"/>
                  <w:sz w:val="18"/>
                  <w:szCs w:val="18"/>
                  <w:lang w:val="fr-FR" w:eastAsia="fr-FR"/>
                </w:rPr>
                <w:delText>% Fin. Privé</w:delText>
              </w:r>
            </w:del>
          </w:p>
        </w:tc>
        <w:tc>
          <w:tcPr>
            <w:tcW w:w="1146" w:type="dxa"/>
            <w:tcBorders>
              <w:top w:val="single" w:sz="4" w:space="0" w:color="auto"/>
              <w:left w:val="nil"/>
              <w:bottom w:val="single" w:sz="4" w:space="0" w:color="auto"/>
              <w:right w:val="single" w:sz="4" w:space="0" w:color="auto"/>
            </w:tcBorders>
            <w:shd w:val="clear" w:color="000000" w:fill="D9D9D9"/>
            <w:hideMark/>
          </w:tcPr>
          <w:p w14:paraId="3797D377" w14:textId="30C2856B" w:rsidR="00DD7063" w:rsidRPr="00343F01" w:rsidDel="00201166" w:rsidRDefault="00DD7063" w:rsidP="00D62BC5">
            <w:pPr>
              <w:spacing w:before="0" w:after="160"/>
              <w:jc w:val="left"/>
              <w:rPr>
                <w:del w:id="6249" w:author="Houyem Rais" w:date="2024-02-22T14:46:00Z"/>
                <w:rFonts w:eastAsia="Times New Roman" w:cstheme="minorHAnsi"/>
                <w:b/>
                <w:bCs/>
                <w:color w:val="000000"/>
                <w:sz w:val="18"/>
                <w:szCs w:val="18"/>
                <w:lang w:val="fr-FR" w:eastAsia="fr-FR"/>
              </w:rPr>
              <w:pPrChange w:id="6250" w:author="Houyem Rais" w:date="2024-02-22T14:49:00Z">
                <w:pPr>
                  <w:spacing w:before="0" w:after="0"/>
                  <w:jc w:val="center"/>
                </w:pPr>
              </w:pPrChange>
            </w:pPr>
            <w:del w:id="6251" w:author="Houyem Rais" w:date="2024-02-22T14:46:00Z">
              <w:r w:rsidRPr="00343F01" w:rsidDel="00201166">
                <w:rPr>
                  <w:rFonts w:eastAsia="Times New Roman" w:cstheme="minorHAnsi"/>
                  <w:b/>
                  <w:bCs/>
                  <w:color w:val="000000"/>
                  <w:sz w:val="18"/>
                  <w:szCs w:val="18"/>
                  <w:lang w:val="fr-FR" w:eastAsia="fr-FR"/>
                </w:rPr>
                <w:delText>Fin. privé en M$</w:delText>
              </w:r>
            </w:del>
          </w:p>
        </w:tc>
      </w:tr>
      <w:tr w:rsidR="00DD7063" w:rsidRPr="00343F01" w:rsidDel="00201166" w14:paraId="4EAD5467" w14:textId="73D764C5">
        <w:trPr>
          <w:trHeight w:val="53"/>
          <w:del w:id="6252" w:author="Houyem Rais" w:date="2024-02-22T14:46:00Z"/>
        </w:trPr>
        <w:tc>
          <w:tcPr>
            <w:tcW w:w="1201" w:type="dxa"/>
            <w:tcBorders>
              <w:top w:val="nil"/>
              <w:left w:val="single" w:sz="4" w:space="0" w:color="auto"/>
              <w:bottom w:val="single" w:sz="4" w:space="0" w:color="auto"/>
              <w:right w:val="nil"/>
            </w:tcBorders>
            <w:shd w:val="clear" w:color="000000" w:fill="F2F2F2"/>
            <w:noWrap/>
            <w:hideMark/>
          </w:tcPr>
          <w:p w14:paraId="2DE879AD" w14:textId="1A5099CB" w:rsidR="00DD7063" w:rsidRPr="00343F01" w:rsidDel="00201166" w:rsidRDefault="00DD7063" w:rsidP="00D62BC5">
            <w:pPr>
              <w:spacing w:before="0" w:after="160"/>
              <w:jc w:val="left"/>
              <w:rPr>
                <w:del w:id="6253" w:author="Houyem Rais" w:date="2024-02-22T14:46:00Z"/>
                <w:rFonts w:eastAsia="Times New Roman" w:cstheme="minorHAnsi"/>
                <w:b/>
                <w:bCs/>
                <w:color w:val="000000"/>
                <w:sz w:val="18"/>
                <w:szCs w:val="18"/>
                <w:lang w:val="fr-FR" w:eastAsia="fr-FR"/>
              </w:rPr>
              <w:pPrChange w:id="6254" w:author="Houyem Rais" w:date="2024-02-22T14:49:00Z">
                <w:pPr>
                  <w:spacing w:before="0" w:after="0"/>
                  <w:jc w:val="left"/>
                </w:pPr>
              </w:pPrChange>
            </w:pPr>
            <w:del w:id="6255" w:author="Houyem Rais" w:date="2024-02-22T14:46:00Z">
              <w:r w:rsidRPr="00343F01" w:rsidDel="00201166">
                <w:rPr>
                  <w:rFonts w:eastAsia="Times New Roman" w:cstheme="minorHAnsi"/>
                  <w:b/>
                  <w:bCs/>
                  <w:color w:val="000000"/>
                  <w:sz w:val="20"/>
                  <w:szCs w:val="20"/>
                  <w:lang w:val="fr-FR" w:eastAsia="fr-FR"/>
                </w:rPr>
                <w:delText>Togo</w:delText>
              </w:r>
            </w:del>
          </w:p>
        </w:tc>
        <w:tc>
          <w:tcPr>
            <w:tcW w:w="2561" w:type="dxa"/>
            <w:tcBorders>
              <w:top w:val="nil"/>
              <w:left w:val="single" w:sz="4" w:space="0" w:color="auto"/>
              <w:bottom w:val="single" w:sz="4" w:space="0" w:color="auto"/>
              <w:right w:val="single" w:sz="4" w:space="0" w:color="auto"/>
            </w:tcBorders>
            <w:shd w:val="clear" w:color="000000" w:fill="F2F2F2"/>
            <w:noWrap/>
            <w:hideMark/>
          </w:tcPr>
          <w:p w14:paraId="4A90B7CA" w14:textId="35E3AED9" w:rsidR="00DD7063" w:rsidRPr="00343F01" w:rsidDel="00201166" w:rsidRDefault="00DD7063" w:rsidP="00D62BC5">
            <w:pPr>
              <w:spacing w:before="0" w:after="160"/>
              <w:jc w:val="left"/>
              <w:rPr>
                <w:del w:id="6256" w:author="Houyem Rais" w:date="2024-02-22T14:46:00Z"/>
                <w:rFonts w:eastAsia="Times New Roman" w:cstheme="minorHAnsi"/>
                <w:b/>
                <w:bCs/>
                <w:sz w:val="18"/>
                <w:szCs w:val="18"/>
                <w:lang w:val="fr-FR" w:eastAsia="fr-FR"/>
              </w:rPr>
              <w:pPrChange w:id="6257" w:author="Houyem Rais" w:date="2024-02-22T14:49:00Z">
                <w:pPr>
                  <w:spacing w:before="0" w:after="0"/>
                  <w:jc w:val="left"/>
                </w:pPr>
              </w:pPrChange>
            </w:pPr>
            <w:del w:id="6258" w:author="Houyem Rais" w:date="2024-02-22T14:46:00Z">
              <w:r w:rsidRPr="00343F01" w:rsidDel="00201166">
                <w:rPr>
                  <w:rFonts w:eastAsia="Times New Roman" w:cstheme="minorHAnsi"/>
                  <w:b/>
                  <w:bCs/>
                  <w:sz w:val="18"/>
                  <w:szCs w:val="18"/>
                  <w:lang w:val="fr-FR" w:eastAsia="fr-FR"/>
                </w:rPr>
                <w:delText> </w:delText>
              </w:r>
            </w:del>
          </w:p>
        </w:tc>
        <w:tc>
          <w:tcPr>
            <w:tcW w:w="775" w:type="dxa"/>
            <w:tcBorders>
              <w:top w:val="nil"/>
              <w:left w:val="nil"/>
              <w:bottom w:val="nil"/>
              <w:right w:val="single" w:sz="4" w:space="0" w:color="auto"/>
            </w:tcBorders>
            <w:shd w:val="clear" w:color="000000" w:fill="F2F2F2"/>
            <w:hideMark/>
          </w:tcPr>
          <w:p w14:paraId="2CE7A756" w14:textId="6EEC465F" w:rsidR="00DD7063" w:rsidRPr="00343F01" w:rsidDel="00201166" w:rsidRDefault="00DD7063" w:rsidP="00D62BC5">
            <w:pPr>
              <w:spacing w:before="0" w:after="160"/>
              <w:jc w:val="left"/>
              <w:rPr>
                <w:del w:id="6259" w:author="Houyem Rais" w:date="2024-02-22T14:46:00Z"/>
                <w:rFonts w:eastAsia="Times New Roman" w:cstheme="minorHAnsi"/>
                <w:b/>
                <w:bCs/>
                <w:sz w:val="18"/>
                <w:szCs w:val="18"/>
                <w:lang w:val="fr-FR" w:eastAsia="fr-FR"/>
              </w:rPr>
              <w:pPrChange w:id="6260" w:author="Houyem Rais" w:date="2024-02-22T14:49:00Z">
                <w:pPr>
                  <w:spacing w:before="0" w:after="0"/>
                  <w:jc w:val="center"/>
                </w:pPr>
              </w:pPrChange>
            </w:pPr>
            <w:del w:id="6261" w:author="Houyem Rais" w:date="2024-02-22T14:46:00Z">
              <w:r w:rsidRPr="00343F01" w:rsidDel="00201166">
                <w:rPr>
                  <w:rFonts w:eastAsia="Times New Roman" w:cstheme="minorHAnsi"/>
                  <w:b/>
                  <w:bCs/>
                  <w:sz w:val="18"/>
                  <w:szCs w:val="18"/>
                  <w:lang w:val="fr-FR" w:eastAsia="fr-FR"/>
                </w:rPr>
                <w:delText>89,6</w:delText>
              </w:r>
            </w:del>
          </w:p>
        </w:tc>
        <w:tc>
          <w:tcPr>
            <w:tcW w:w="2124" w:type="dxa"/>
            <w:tcBorders>
              <w:top w:val="nil"/>
              <w:left w:val="nil"/>
              <w:bottom w:val="nil"/>
              <w:right w:val="single" w:sz="4" w:space="0" w:color="auto"/>
            </w:tcBorders>
            <w:shd w:val="clear" w:color="000000" w:fill="F2F2F2"/>
            <w:hideMark/>
          </w:tcPr>
          <w:p w14:paraId="4E0B57BF" w14:textId="3D23A2E3" w:rsidR="00DD7063" w:rsidRPr="00343F01" w:rsidDel="00201166" w:rsidRDefault="00DD7063" w:rsidP="00D62BC5">
            <w:pPr>
              <w:spacing w:before="0" w:after="160"/>
              <w:jc w:val="left"/>
              <w:rPr>
                <w:del w:id="6262" w:author="Houyem Rais" w:date="2024-02-22T14:46:00Z"/>
                <w:rFonts w:eastAsia="Times New Roman" w:cstheme="minorHAnsi"/>
                <w:b/>
                <w:bCs/>
                <w:sz w:val="18"/>
                <w:szCs w:val="18"/>
                <w:lang w:val="fr-FR" w:eastAsia="fr-FR"/>
              </w:rPr>
              <w:pPrChange w:id="6263" w:author="Houyem Rais" w:date="2024-02-22T14:49:00Z">
                <w:pPr>
                  <w:spacing w:before="0" w:after="0"/>
                  <w:jc w:val="left"/>
                </w:pPr>
              </w:pPrChange>
            </w:pPr>
            <w:del w:id="6264" w:author="Houyem Rais" w:date="2024-02-22T14:46:00Z">
              <w:r w:rsidRPr="00343F01" w:rsidDel="00201166">
                <w:rPr>
                  <w:rFonts w:eastAsia="Times New Roman" w:cstheme="minorHAnsi"/>
                  <w:b/>
                  <w:bCs/>
                  <w:sz w:val="18"/>
                  <w:szCs w:val="18"/>
                  <w:lang w:val="fr-FR" w:eastAsia="fr-FR"/>
                </w:rPr>
                <w:delText>Nouveau tronçon</w:delText>
              </w:r>
            </w:del>
          </w:p>
        </w:tc>
        <w:tc>
          <w:tcPr>
            <w:tcW w:w="1328" w:type="dxa"/>
            <w:tcBorders>
              <w:top w:val="nil"/>
              <w:left w:val="nil"/>
              <w:bottom w:val="nil"/>
              <w:right w:val="single" w:sz="4" w:space="0" w:color="auto"/>
            </w:tcBorders>
            <w:shd w:val="clear" w:color="000000" w:fill="F2F2F2"/>
            <w:hideMark/>
          </w:tcPr>
          <w:p w14:paraId="24321B7F" w14:textId="1D6DDC99" w:rsidR="00DD7063" w:rsidRPr="00343F01" w:rsidDel="00201166" w:rsidRDefault="00DD7063" w:rsidP="00D62BC5">
            <w:pPr>
              <w:spacing w:before="0" w:after="160"/>
              <w:jc w:val="left"/>
              <w:rPr>
                <w:del w:id="6265" w:author="Houyem Rais" w:date="2024-02-22T14:46:00Z"/>
                <w:rFonts w:eastAsia="Times New Roman" w:cstheme="minorHAnsi"/>
                <w:b/>
                <w:bCs/>
                <w:color w:val="000000"/>
                <w:sz w:val="18"/>
                <w:szCs w:val="18"/>
                <w:lang w:val="fr-FR" w:eastAsia="fr-FR"/>
              </w:rPr>
              <w:pPrChange w:id="6266" w:author="Houyem Rais" w:date="2024-02-22T14:49:00Z">
                <w:pPr>
                  <w:spacing w:before="0" w:after="0"/>
                  <w:jc w:val="center"/>
                </w:pPr>
              </w:pPrChange>
            </w:pPr>
            <w:del w:id="6267" w:author="Houyem Rais" w:date="2024-02-22T14:46:00Z">
              <w:r w:rsidRPr="00343F01" w:rsidDel="00201166">
                <w:rPr>
                  <w:b/>
                  <w:bCs/>
                  <w:sz w:val="18"/>
                  <w:szCs w:val="18"/>
                  <w:lang w:val="fr-FR"/>
                </w:rPr>
                <w:delText xml:space="preserve"> 858,0 </w:delText>
              </w:r>
            </w:del>
          </w:p>
        </w:tc>
        <w:tc>
          <w:tcPr>
            <w:tcW w:w="950" w:type="dxa"/>
            <w:tcBorders>
              <w:top w:val="nil"/>
              <w:left w:val="nil"/>
              <w:bottom w:val="nil"/>
              <w:right w:val="single" w:sz="4" w:space="0" w:color="auto"/>
            </w:tcBorders>
            <w:shd w:val="clear" w:color="000000" w:fill="F2F2F2"/>
            <w:hideMark/>
          </w:tcPr>
          <w:p w14:paraId="31559A33" w14:textId="1C5D8112" w:rsidR="00DD7063" w:rsidRPr="00343F01" w:rsidDel="00201166" w:rsidRDefault="00DD7063" w:rsidP="00D62BC5">
            <w:pPr>
              <w:spacing w:before="0" w:after="160"/>
              <w:jc w:val="left"/>
              <w:rPr>
                <w:del w:id="6268" w:author="Houyem Rais" w:date="2024-02-22T14:46:00Z"/>
                <w:rFonts w:eastAsia="Times New Roman" w:cstheme="minorHAnsi"/>
                <w:b/>
                <w:bCs/>
                <w:color w:val="000000"/>
                <w:sz w:val="18"/>
                <w:szCs w:val="18"/>
                <w:lang w:val="fr-FR" w:eastAsia="fr-FR"/>
              </w:rPr>
              <w:pPrChange w:id="6269" w:author="Houyem Rais" w:date="2024-02-22T14:49:00Z">
                <w:pPr>
                  <w:spacing w:before="0" w:after="0"/>
                  <w:jc w:val="center"/>
                </w:pPr>
              </w:pPrChange>
            </w:pPr>
            <w:del w:id="6270" w:author="Houyem Rais" w:date="2024-02-22T14:46:00Z">
              <w:r w:rsidRPr="00343F01" w:rsidDel="00201166">
                <w:rPr>
                  <w:b/>
                  <w:bCs/>
                  <w:sz w:val="18"/>
                  <w:szCs w:val="18"/>
                  <w:lang w:val="fr-FR"/>
                </w:rPr>
                <w:delText>100%</w:delText>
              </w:r>
            </w:del>
          </w:p>
        </w:tc>
        <w:tc>
          <w:tcPr>
            <w:tcW w:w="1146" w:type="dxa"/>
            <w:tcBorders>
              <w:top w:val="nil"/>
              <w:left w:val="nil"/>
              <w:bottom w:val="nil"/>
              <w:right w:val="single" w:sz="4" w:space="0" w:color="auto"/>
            </w:tcBorders>
            <w:shd w:val="clear" w:color="000000" w:fill="F2F2F2"/>
            <w:hideMark/>
          </w:tcPr>
          <w:p w14:paraId="3C095FCF" w14:textId="4822A316" w:rsidR="00DD7063" w:rsidRPr="00343F01" w:rsidDel="00201166" w:rsidRDefault="00DD7063" w:rsidP="00D62BC5">
            <w:pPr>
              <w:spacing w:before="0" w:after="160"/>
              <w:jc w:val="left"/>
              <w:rPr>
                <w:del w:id="6271" w:author="Houyem Rais" w:date="2024-02-22T14:46:00Z"/>
                <w:rFonts w:eastAsia="Times New Roman" w:cstheme="minorHAnsi"/>
                <w:b/>
                <w:bCs/>
                <w:color w:val="000000"/>
                <w:sz w:val="18"/>
                <w:szCs w:val="18"/>
                <w:lang w:val="fr-FR" w:eastAsia="fr-FR"/>
              </w:rPr>
              <w:pPrChange w:id="6272" w:author="Houyem Rais" w:date="2024-02-22T14:49:00Z">
                <w:pPr>
                  <w:spacing w:before="0" w:after="0"/>
                  <w:jc w:val="center"/>
                </w:pPr>
              </w:pPrChange>
            </w:pPr>
            <w:del w:id="6273" w:author="Houyem Rais" w:date="2024-02-22T14:46:00Z">
              <w:r w:rsidRPr="00343F01" w:rsidDel="00201166">
                <w:rPr>
                  <w:b/>
                  <w:bCs/>
                  <w:sz w:val="18"/>
                  <w:szCs w:val="18"/>
                  <w:lang w:val="fr-FR"/>
                </w:rPr>
                <w:delText xml:space="preserve"> 858,0 </w:delText>
              </w:r>
            </w:del>
          </w:p>
        </w:tc>
      </w:tr>
      <w:tr w:rsidR="00DD7063" w:rsidRPr="00343F01" w:rsidDel="00201166" w14:paraId="2D3C7D83" w14:textId="081CF2EB">
        <w:trPr>
          <w:trHeight w:val="53"/>
          <w:del w:id="6274" w:author="Houyem Rais" w:date="2024-02-22T14:46:00Z"/>
        </w:trPr>
        <w:tc>
          <w:tcPr>
            <w:tcW w:w="1201" w:type="dxa"/>
            <w:vMerge w:val="restart"/>
            <w:tcBorders>
              <w:top w:val="nil"/>
              <w:left w:val="single" w:sz="4" w:space="0" w:color="auto"/>
              <w:bottom w:val="single" w:sz="4" w:space="0" w:color="000000"/>
              <w:right w:val="single" w:sz="4" w:space="0" w:color="auto"/>
            </w:tcBorders>
            <w:shd w:val="clear" w:color="000000" w:fill="ACB9CA"/>
            <w:noWrap/>
            <w:vAlign w:val="center"/>
            <w:hideMark/>
          </w:tcPr>
          <w:p w14:paraId="6A8BC2D7" w14:textId="3710A941" w:rsidR="00DD7063" w:rsidRPr="00343F01" w:rsidDel="00201166" w:rsidRDefault="00DD7063" w:rsidP="00D62BC5">
            <w:pPr>
              <w:spacing w:before="0" w:after="160"/>
              <w:jc w:val="left"/>
              <w:rPr>
                <w:del w:id="6275" w:author="Houyem Rais" w:date="2024-02-22T14:46:00Z"/>
                <w:rFonts w:eastAsia="Times New Roman" w:cstheme="minorHAnsi"/>
                <w:b/>
                <w:bCs/>
                <w:color w:val="000000"/>
                <w:sz w:val="18"/>
                <w:szCs w:val="18"/>
                <w:lang w:val="fr-FR" w:eastAsia="fr-FR"/>
              </w:rPr>
              <w:pPrChange w:id="6276" w:author="Houyem Rais" w:date="2024-02-22T14:49:00Z">
                <w:pPr>
                  <w:spacing w:before="0" w:after="0"/>
                  <w:jc w:val="left"/>
                </w:pPr>
              </w:pPrChange>
            </w:pPr>
            <w:del w:id="6277" w:author="Houyem Rais" w:date="2024-02-22T14:46:00Z">
              <w:r w:rsidRPr="00343F01" w:rsidDel="00201166">
                <w:rPr>
                  <w:rFonts w:eastAsia="Times New Roman" w:cstheme="minorHAnsi"/>
                  <w:b/>
                  <w:bCs/>
                  <w:color w:val="000000"/>
                  <w:sz w:val="18"/>
                  <w:szCs w:val="18"/>
                  <w:lang w:val="fr-FR" w:eastAsia="fr-FR"/>
                </w:rPr>
                <w:delText>Lot contractuel A</w:delText>
              </w:r>
            </w:del>
          </w:p>
        </w:tc>
        <w:tc>
          <w:tcPr>
            <w:tcW w:w="2561" w:type="dxa"/>
            <w:tcBorders>
              <w:top w:val="nil"/>
              <w:left w:val="nil"/>
              <w:bottom w:val="nil"/>
              <w:right w:val="single" w:sz="4" w:space="0" w:color="auto"/>
            </w:tcBorders>
            <w:shd w:val="clear" w:color="auto" w:fill="auto"/>
            <w:noWrap/>
            <w:hideMark/>
          </w:tcPr>
          <w:p w14:paraId="0EBEA0A1" w14:textId="6C070647" w:rsidR="00DD7063" w:rsidRPr="00343F01" w:rsidDel="00201166" w:rsidRDefault="00DD7063" w:rsidP="00D62BC5">
            <w:pPr>
              <w:spacing w:before="0" w:after="160"/>
              <w:jc w:val="left"/>
              <w:rPr>
                <w:del w:id="6278" w:author="Houyem Rais" w:date="2024-02-22T14:46:00Z"/>
                <w:rFonts w:eastAsia="Times New Roman" w:cstheme="minorHAnsi"/>
                <w:color w:val="000000"/>
                <w:sz w:val="18"/>
                <w:szCs w:val="18"/>
                <w:lang w:val="fr-FR" w:eastAsia="fr-FR"/>
              </w:rPr>
              <w:pPrChange w:id="6279" w:author="Houyem Rais" w:date="2024-02-22T14:49:00Z">
                <w:pPr>
                  <w:spacing w:before="0" w:after="0"/>
                  <w:jc w:val="left"/>
                </w:pPr>
              </w:pPrChange>
            </w:pPr>
            <w:del w:id="6280" w:author="Houyem Rais" w:date="2024-02-22T14:46:00Z">
              <w:r w:rsidRPr="00343F01" w:rsidDel="00201166">
                <w:rPr>
                  <w:rFonts w:eastAsia="Times New Roman" w:cstheme="minorHAnsi"/>
                  <w:color w:val="000000"/>
                  <w:sz w:val="18"/>
                  <w:szCs w:val="18"/>
                  <w:lang w:val="fr-FR" w:eastAsia="fr-FR"/>
                </w:rPr>
                <w:delText>Frontière Ghana-Noépé</w:delText>
              </w:r>
            </w:del>
          </w:p>
        </w:tc>
        <w:tc>
          <w:tcPr>
            <w:tcW w:w="775" w:type="dxa"/>
            <w:tcBorders>
              <w:top w:val="single" w:sz="4" w:space="0" w:color="auto"/>
              <w:left w:val="nil"/>
              <w:bottom w:val="single" w:sz="4" w:space="0" w:color="auto"/>
              <w:right w:val="single" w:sz="4" w:space="0" w:color="auto"/>
            </w:tcBorders>
            <w:shd w:val="clear" w:color="auto" w:fill="auto"/>
            <w:hideMark/>
          </w:tcPr>
          <w:p w14:paraId="4224F0E4" w14:textId="6C3E1FCD" w:rsidR="00DD7063" w:rsidRPr="00343F01" w:rsidDel="00201166" w:rsidRDefault="00DD7063" w:rsidP="00D62BC5">
            <w:pPr>
              <w:spacing w:before="0" w:after="160"/>
              <w:jc w:val="left"/>
              <w:rPr>
                <w:del w:id="6281" w:author="Houyem Rais" w:date="2024-02-22T14:46:00Z"/>
                <w:rFonts w:eastAsia="Times New Roman" w:cstheme="minorHAnsi"/>
                <w:color w:val="000000"/>
                <w:sz w:val="18"/>
                <w:szCs w:val="18"/>
                <w:lang w:val="fr-FR" w:eastAsia="fr-FR"/>
              </w:rPr>
              <w:pPrChange w:id="6282" w:author="Houyem Rais" w:date="2024-02-22T14:49:00Z">
                <w:pPr>
                  <w:spacing w:before="0" w:after="0"/>
                  <w:jc w:val="center"/>
                </w:pPr>
              </w:pPrChange>
            </w:pPr>
            <w:del w:id="6283" w:author="Houyem Rais" w:date="2024-02-22T14:46:00Z">
              <w:r w:rsidRPr="00343F01" w:rsidDel="00201166">
                <w:rPr>
                  <w:rFonts w:eastAsia="Times New Roman" w:cstheme="minorHAnsi"/>
                  <w:color w:val="000000"/>
                  <w:sz w:val="18"/>
                  <w:szCs w:val="18"/>
                  <w:lang w:val="fr-FR" w:eastAsia="fr-FR"/>
                </w:rPr>
                <w:delText>1,8</w:delText>
              </w:r>
            </w:del>
          </w:p>
        </w:tc>
        <w:tc>
          <w:tcPr>
            <w:tcW w:w="2124" w:type="dxa"/>
            <w:tcBorders>
              <w:top w:val="single" w:sz="4" w:space="0" w:color="auto"/>
              <w:left w:val="nil"/>
              <w:bottom w:val="single" w:sz="4" w:space="0" w:color="auto"/>
              <w:right w:val="single" w:sz="4" w:space="0" w:color="auto"/>
            </w:tcBorders>
            <w:shd w:val="clear" w:color="auto" w:fill="auto"/>
            <w:hideMark/>
          </w:tcPr>
          <w:p w14:paraId="1E3A41B5" w14:textId="6E95351C" w:rsidR="00DD7063" w:rsidRPr="00343F01" w:rsidDel="00201166" w:rsidRDefault="00DD7063" w:rsidP="00D62BC5">
            <w:pPr>
              <w:spacing w:before="0" w:after="160"/>
              <w:jc w:val="left"/>
              <w:rPr>
                <w:del w:id="6284" w:author="Houyem Rais" w:date="2024-02-22T14:46:00Z"/>
                <w:rFonts w:eastAsia="Times New Roman" w:cstheme="minorHAnsi"/>
                <w:color w:val="000000"/>
                <w:sz w:val="18"/>
                <w:szCs w:val="18"/>
                <w:lang w:val="fr-FR" w:eastAsia="fr-FR"/>
              </w:rPr>
              <w:pPrChange w:id="6285" w:author="Houyem Rais" w:date="2024-02-22T14:49:00Z">
                <w:pPr>
                  <w:spacing w:before="0" w:after="0"/>
                  <w:jc w:val="left"/>
                </w:pPr>
              </w:pPrChange>
            </w:pPr>
            <w:del w:id="6286" w:author="Houyem Rais" w:date="2024-02-22T14:46:00Z">
              <w:r w:rsidRPr="00343F01" w:rsidDel="00201166">
                <w:rPr>
                  <w:rFonts w:eastAsia="Times New Roman" w:cstheme="minorHAnsi"/>
                  <w:color w:val="000000"/>
                  <w:sz w:val="18"/>
                  <w:szCs w:val="18"/>
                  <w:lang w:val="fr-FR" w:eastAsia="fr-FR"/>
                </w:rPr>
                <w:delText>Route existante (Grand contournement de Lomé)</w:delText>
              </w:r>
            </w:del>
          </w:p>
        </w:tc>
        <w:tc>
          <w:tcPr>
            <w:tcW w:w="1328" w:type="dxa"/>
            <w:tcBorders>
              <w:top w:val="single" w:sz="4" w:space="0" w:color="auto"/>
              <w:left w:val="nil"/>
              <w:bottom w:val="single" w:sz="4" w:space="0" w:color="auto"/>
              <w:right w:val="single" w:sz="4" w:space="0" w:color="auto"/>
            </w:tcBorders>
            <w:shd w:val="clear" w:color="auto" w:fill="auto"/>
            <w:hideMark/>
          </w:tcPr>
          <w:p w14:paraId="3BF77F4A" w14:textId="6D2377CB" w:rsidR="00DD7063" w:rsidRPr="00343F01" w:rsidDel="00201166" w:rsidRDefault="00DD7063" w:rsidP="00D62BC5">
            <w:pPr>
              <w:spacing w:before="0" w:after="160"/>
              <w:jc w:val="left"/>
              <w:rPr>
                <w:del w:id="6287" w:author="Houyem Rais" w:date="2024-02-22T14:46:00Z"/>
                <w:rFonts w:eastAsia="Times New Roman" w:cstheme="minorHAnsi"/>
                <w:color w:val="000000"/>
                <w:sz w:val="18"/>
                <w:szCs w:val="18"/>
                <w:lang w:val="fr-FR" w:eastAsia="fr-FR"/>
              </w:rPr>
              <w:pPrChange w:id="6288" w:author="Houyem Rais" w:date="2024-02-22T14:49:00Z">
                <w:pPr>
                  <w:spacing w:before="0" w:after="0"/>
                  <w:jc w:val="center"/>
                </w:pPr>
              </w:pPrChange>
            </w:pPr>
          </w:p>
        </w:tc>
        <w:tc>
          <w:tcPr>
            <w:tcW w:w="950" w:type="dxa"/>
            <w:tcBorders>
              <w:top w:val="single" w:sz="4" w:space="0" w:color="auto"/>
              <w:left w:val="nil"/>
              <w:bottom w:val="single" w:sz="4" w:space="0" w:color="auto"/>
              <w:right w:val="single" w:sz="4" w:space="0" w:color="auto"/>
            </w:tcBorders>
            <w:shd w:val="clear" w:color="auto" w:fill="auto"/>
            <w:hideMark/>
          </w:tcPr>
          <w:p w14:paraId="20DB1F1D" w14:textId="11B82A9E" w:rsidR="00DD7063" w:rsidRPr="00343F01" w:rsidDel="00201166" w:rsidRDefault="00DD7063" w:rsidP="00D62BC5">
            <w:pPr>
              <w:spacing w:before="0" w:after="160"/>
              <w:jc w:val="left"/>
              <w:rPr>
                <w:del w:id="6289" w:author="Houyem Rais" w:date="2024-02-22T14:46:00Z"/>
                <w:rFonts w:eastAsia="Times New Roman" w:cstheme="minorHAnsi"/>
                <w:color w:val="000000"/>
                <w:sz w:val="18"/>
                <w:szCs w:val="18"/>
                <w:lang w:val="fr-FR" w:eastAsia="fr-FR"/>
              </w:rPr>
              <w:pPrChange w:id="6290" w:author="Houyem Rais" w:date="2024-02-22T14:49:00Z">
                <w:pPr>
                  <w:spacing w:before="0" w:after="0"/>
                  <w:jc w:val="center"/>
                </w:pPr>
              </w:pPrChange>
            </w:pPr>
            <w:del w:id="6291" w:author="Houyem Rais" w:date="2024-02-22T14:46:00Z">
              <w:r w:rsidRPr="00343F01" w:rsidDel="00201166">
                <w:rPr>
                  <w:sz w:val="18"/>
                  <w:szCs w:val="18"/>
                  <w:lang w:val="fr-FR"/>
                </w:rPr>
                <w:delText>100%</w:delText>
              </w:r>
            </w:del>
          </w:p>
        </w:tc>
        <w:tc>
          <w:tcPr>
            <w:tcW w:w="1146" w:type="dxa"/>
            <w:tcBorders>
              <w:top w:val="single" w:sz="4" w:space="0" w:color="auto"/>
              <w:left w:val="nil"/>
              <w:bottom w:val="single" w:sz="4" w:space="0" w:color="auto"/>
              <w:right w:val="single" w:sz="4" w:space="0" w:color="auto"/>
            </w:tcBorders>
            <w:shd w:val="clear" w:color="auto" w:fill="auto"/>
            <w:hideMark/>
          </w:tcPr>
          <w:p w14:paraId="11455E39" w14:textId="7B47AF4C" w:rsidR="00DD7063" w:rsidRPr="00343F01" w:rsidDel="00201166" w:rsidRDefault="00DD7063" w:rsidP="00D62BC5">
            <w:pPr>
              <w:spacing w:before="0" w:after="160"/>
              <w:jc w:val="left"/>
              <w:rPr>
                <w:del w:id="6292" w:author="Houyem Rais" w:date="2024-02-22T14:46:00Z"/>
                <w:rFonts w:eastAsia="Times New Roman" w:cstheme="minorHAnsi"/>
                <w:color w:val="000000"/>
                <w:sz w:val="18"/>
                <w:szCs w:val="18"/>
                <w:lang w:val="fr-FR" w:eastAsia="fr-FR"/>
              </w:rPr>
              <w:pPrChange w:id="6293" w:author="Houyem Rais" w:date="2024-02-22T14:49:00Z">
                <w:pPr>
                  <w:spacing w:before="0" w:after="0"/>
                  <w:jc w:val="center"/>
                </w:pPr>
              </w:pPrChange>
            </w:pPr>
            <w:del w:id="6294" w:author="Houyem Rais" w:date="2024-02-22T14:46:00Z">
              <w:r w:rsidRPr="00343F01" w:rsidDel="00201166">
                <w:rPr>
                  <w:sz w:val="18"/>
                  <w:szCs w:val="18"/>
                  <w:lang w:val="fr-FR"/>
                </w:rPr>
                <w:delText xml:space="preserve"> -</w:delText>
              </w:r>
              <w:r w:rsidR="00CB457E" w:rsidDel="00201166">
                <w:rPr>
                  <w:sz w:val="18"/>
                  <w:szCs w:val="18"/>
                  <w:lang w:val="fr-FR"/>
                </w:rPr>
                <w:delText xml:space="preserve"> </w:delText>
              </w:r>
            </w:del>
          </w:p>
        </w:tc>
      </w:tr>
      <w:tr w:rsidR="00DD7063" w:rsidRPr="00343F01" w:rsidDel="00201166" w14:paraId="058BD5A7" w14:textId="0132CE9F">
        <w:trPr>
          <w:trHeight w:val="309"/>
          <w:del w:id="6295"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04A7C50A" w14:textId="599FE208" w:rsidR="00DD7063" w:rsidRPr="00343F01" w:rsidDel="00201166" w:rsidRDefault="00DD7063" w:rsidP="00D62BC5">
            <w:pPr>
              <w:spacing w:before="0" w:after="160"/>
              <w:jc w:val="left"/>
              <w:rPr>
                <w:del w:id="6296" w:author="Houyem Rais" w:date="2024-02-22T14:46:00Z"/>
                <w:rFonts w:eastAsia="Times New Roman" w:cstheme="minorHAnsi"/>
                <w:b/>
                <w:bCs/>
                <w:color w:val="000000"/>
                <w:sz w:val="18"/>
                <w:szCs w:val="18"/>
                <w:lang w:val="fr-FR" w:eastAsia="fr-FR"/>
              </w:rPr>
              <w:pPrChange w:id="6297" w:author="Houyem Rais" w:date="2024-02-22T14:49:00Z">
                <w:pPr>
                  <w:spacing w:before="0" w:after="0"/>
                  <w:jc w:val="left"/>
                </w:pPr>
              </w:pPrChange>
            </w:pPr>
          </w:p>
        </w:tc>
        <w:tc>
          <w:tcPr>
            <w:tcW w:w="2561" w:type="dxa"/>
            <w:tcBorders>
              <w:top w:val="single" w:sz="4" w:space="0" w:color="auto"/>
              <w:left w:val="nil"/>
              <w:bottom w:val="nil"/>
              <w:right w:val="single" w:sz="4" w:space="0" w:color="auto"/>
            </w:tcBorders>
            <w:shd w:val="clear" w:color="auto" w:fill="auto"/>
            <w:noWrap/>
            <w:hideMark/>
          </w:tcPr>
          <w:p w14:paraId="333EB7D2" w14:textId="0FC6AD03" w:rsidR="00DD7063" w:rsidRPr="00343F01" w:rsidDel="00201166" w:rsidRDefault="00DD7063" w:rsidP="00D62BC5">
            <w:pPr>
              <w:spacing w:before="0" w:after="160"/>
              <w:jc w:val="left"/>
              <w:rPr>
                <w:del w:id="6298" w:author="Houyem Rais" w:date="2024-02-22T14:46:00Z"/>
                <w:rFonts w:eastAsia="Times New Roman" w:cstheme="minorHAnsi"/>
                <w:color w:val="000000"/>
                <w:sz w:val="18"/>
                <w:szCs w:val="18"/>
                <w:lang w:val="fr-FR" w:eastAsia="fr-FR"/>
              </w:rPr>
              <w:pPrChange w:id="6299" w:author="Houyem Rais" w:date="2024-02-22T14:49:00Z">
                <w:pPr>
                  <w:spacing w:before="0" w:after="0"/>
                  <w:jc w:val="left"/>
                </w:pPr>
              </w:pPrChange>
            </w:pPr>
            <w:del w:id="6300" w:author="Houyem Rais" w:date="2024-02-22T14:46:00Z">
              <w:r w:rsidRPr="00343F01" w:rsidDel="00201166">
                <w:rPr>
                  <w:rFonts w:eastAsia="Times New Roman" w:cstheme="minorHAnsi"/>
                  <w:color w:val="000000"/>
                  <w:sz w:val="18"/>
                  <w:szCs w:val="18"/>
                  <w:lang w:val="fr-FR" w:eastAsia="fr-FR"/>
                </w:rPr>
                <w:delText>Ech. Noépé - Ech. Agbadoumé</w:delText>
              </w:r>
            </w:del>
          </w:p>
        </w:tc>
        <w:tc>
          <w:tcPr>
            <w:tcW w:w="775" w:type="dxa"/>
            <w:tcBorders>
              <w:top w:val="nil"/>
              <w:left w:val="nil"/>
              <w:bottom w:val="single" w:sz="4" w:space="0" w:color="auto"/>
              <w:right w:val="single" w:sz="4" w:space="0" w:color="auto"/>
            </w:tcBorders>
            <w:shd w:val="clear" w:color="auto" w:fill="auto"/>
            <w:hideMark/>
          </w:tcPr>
          <w:p w14:paraId="081ECD0F" w14:textId="08A873CE" w:rsidR="00DD7063" w:rsidRPr="00343F01" w:rsidDel="00201166" w:rsidRDefault="00DD7063" w:rsidP="00D62BC5">
            <w:pPr>
              <w:spacing w:before="0" w:after="160"/>
              <w:jc w:val="left"/>
              <w:rPr>
                <w:del w:id="6301" w:author="Houyem Rais" w:date="2024-02-22T14:46:00Z"/>
                <w:rFonts w:eastAsia="Times New Roman" w:cstheme="minorHAnsi"/>
                <w:color w:val="000000"/>
                <w:sz w:val="18"/>
                <w:szCs w:val="18"/>
                <w:lang w:val="fr-FR" w:eastAsia="fr-FR"/>
              </w:rPr>
              <w:pPrChange w:id="6302" w:author="Houyem Rais" w:date="2024-02-22T14:49:00Z">
                <w:pPr>
                  <w:spacing w:before="0" w:after="0"/>
                  <w:jc w:val="center"/>
                </w:pPr>
              </w:pPrChange>
            </w:pPr>
            <w:del w:id="6303" w:author="Houyem Rais" w:date="2024-02-22T14:46:00Z">
              <w:r w:rsidRPr="00343F01" w:rsidDel="00201166">
                <w:rPr>
                  <w:rFonts w:eastAsia="Times New Roman" w:cstheme="minorHAnsi"/>
                  <w:color w:val="000000"/>
                  <w:sz w:val="18"/>
                  <w:szCs w:val="18"/>
                  <w:lang w:val="fr-FR" w:eastAsia="fr-FR"/>
                </w:rPr>
                <w:delText>24,5</w:delText>
              </w:r>
            </w:del>
          </w:p>
        </w:tc>
        <w:tc>
          <w:tcPr>
            <w:tcW w:w="2124" w:type="dxa"/>
            <w:tcBorders>
              <w:top w:val="nil"/>
              <w:left w:val="nil"/>
              <w:bottom w:val="single" w:sz="4" w:space="0" w:color="auto"/>
              <w:right w:val="single" w:sz="4" w:space="0" w:color="auto"/>
            </w:tcBorders>
            <w:shd w:val="clear" w:color="auto" w:fill="auto"/>
            <w:hideMark/>
          </w:tcPr>
          <w:p w14:paraId="20AD5CCB" w14:textId="68603C9F" w:rsidR="00DD7063" w:rsidRPr="00343F01" w:rsidDel="00201166" w:rsidRDefault="00DD7063" w:rsidP="00D62BC5">
            <w:pPr>
              <w:spacing w:before="0" w:after="160"/>
              <w:jc w:val="left"/>
              <w:rPr>
                <w:del w:id="6304" w:author="Houyem Rais" w:date="2024-02-22T14:46:00Z"/>
                <w:rFonts w:eastAsia="Times New Roman" w:cstheme="minorHAnsi"/>
                <w:color w:val="000000"/>
                <w:sz w:val="18"/>
                <w:szCs w:val="18"/>
                <w:lang w:val="fr-FR" w:eastAsia="fr-FR"/>
              </w:rPr>
              <w:pPrChange w:id="6305" w:author="Houyem Rais" w:date="2024-02-22T14:49:00Z">
                <w:pPr>
                  <w:spacing w:before="0" w:after="0"/>
                  <w:jc w:val="left"/>
                </w:pPr>
              </w:pPrChange>
            </w:pPr>
            <w:del w:id="6306"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35CD8EE5" w14:textId="2D75B551" w:rsidR="00DD7063" w:rsidRPr="00343F01" w:rsidDel="00201166" w:rsidRDefault="00DD7063" w:rsidP="00D62BC5">
            <w:pPr>
              <w:spacing w:before="0" w:after="160"/>
              <w:jc w:val="left"/>
              <w:rPr>
                <w:del w:id="6307" w:author="Houyem Rais" w:date="2024-02-22T14:46:00Z"/>
                <w:rFonts w:eastAsia="Times New Roman" w:cstheme="minorHAnsi"/>
                <w:color w:val="000000"/>
                <w:sz w:val="18"/>
                <w:szCs w:val="18"/>
                <w:lang w:val="fr-FR" w:eastAsia="fr-FR"/>
              </w:rPr>
              <w:pPrChange w:id="6308" w:author="Houyem Rais" w:date="2024-02-22T14:49:00Z">
                <w:pPr>
                  <w:spacing w:before="0" w:after="0"/>
                  <w:jc w:val="center"/>
                </w:pPr>
              </w:pPrChange>
            </w:pPr>
            <w:del w:id="6309" w:author="Houyem Rais" w:date="2024-02-22T14:46:00Z">
              <w:r w:rsidRPr="00343F01" w:rsidDel="00201166">
                <w:rPr>
                  <w:sz w:val="18"/>
                  <w:szCs w:val="18"/>
                  <w:lang w:val="fr-FR"/>
                </w:rPr>
                <w:delText xml:space="preserve"> 238,3 </w:delText>
              </w:r>
            </w:del>
          </w:p>
        </w:tc>
        <w:tc>
          <w:tcPr>
            <w:tcW w:w="950" w:type="dxa"/>
            <w:tcBorders>
              <w:top w:val="nil"/>
              <w:left w:val="nil"/>
              <w:bottom w:val="single" w:sz="4" w:space="0" w:color="auto"/>
              <w:right w:val="single" w:sz="4" w:space="0" w:color="auto"/>
            </w:tcBorders>
            <w:shd w:val="clear" w:color="auto" w:fill="auto"/>
            <w:hideMark/>
          </w:tcPr>
          <w:p w14:paraId="29EFB50B" w14:textId="4960C3EC" w:rsidR="00DD7063" w:rsidRPr="00343F01" w:rsidDel="00201166" w:rsidRDefault="00DD7063" w:rsidP="00D62BC5">
            <w:pPr>
              <w:spacing w:before="0" w:after="160"/>
              <w:jc w:val="left"/>
              <w:rPr>
                <w:del w:id="6310" w:author="Houyem Rais" w:date="2024-02-22T14:46:00Z"/>
                <w:rFonts w:eastAsia="Times New Roman" w:cstheme="minorHAnsi"/>
                <w:color w:val="000000"/>
                <w:sz w:val="18"/>
                <w:szCs w:val="18"/>
                <w:lang w:val="fr-FR" w:eastAsia="fr-FR"/>
              </w:rPr>
              <w:pPrChange w:id="6311" w:author="Houyem Rais" w:date="2024-02-22T14:49:00Z">
                <w:pPr>
                  <w:spacing w:before="0" w:after="0"/>
                  <w:jc w:val="center"/>
                </w:pPr>
              </w:pPrChange>
            </w:pPr>
            <w:del w:id="6312"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6C013645" w14:textId="2D0057BE" w:rsidR="00DD7063" w:rsidRPr="00343F01" w:rsidDel="00201166" w:rsidRDefault="00DD7063" w:rsidP="00D62BC5">
            <w:pPr>
              <w:spacing w:before="0" w:after="160"/>
              <w:jc w:val="left"/>
              <w:rPr>
                <w:del w:id="6313" w:author="Houyem Rais" w:date="2024-02-22T14:46:00Z"/>
                <w:rFonts w:eastAsia="Times New Roman" w:cstheme="minorHAnsi"/>
                <w:color w:val="000000"/>
                <w:sz w:val="18"/>
                <w:szCs w:val="18"/>
                <w:lang w:val="fr-FR" w:eastAsia="fr-FR"/>
              </w:rPr>
              <w:pPrChange w:id="6314" w:author="Houyem Rais" w:date="2024-02-22T14:49:00Z">
                <w:pPr>
                  <w:spacing w:before="0" w:after="0"/>
                  <w:jc w:val="center"/>
                </w:pPr>
              </w:pPrChange>
            </w:pPr>
            <w:del w:id="6315" w:author="Houyem Rais" w:date="2024-02-22T14:46:00Z">
              <w:r w:rsidRPr="00343F01" w:rsidDel="00201166">
                <w:rPr>
                  <w:sz w:val="18"/>
                  <w:szCs w:val="18"/>
                  <w:lang w:val="fr-FR"/>
                </w:rPr>
                <w:delText xml:space="preserve"> 238,3 </w:delText>
              </w:r>
            </w:del>
          </w:p>
        </w:tc>
      </w:tr>
      <w:tr w:rsidR="00DD7063" w:rsidRPr="00343F01" w:rsidDel="00201166" w14:paraId="43EC1B0F" w14:textId="408C761B">
        <w:trPr>
          <w:trHeight w:val="309"/>
          <w:del w:id="6316"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60902063" w14:textId="152D5EE4" w:rsidR="00DD7063" w:rsidRPr="00343F01" w:rsidDel="00201166" w:rsidRDefault="00DD7063" w:rsidP="00D62BC5">
            <w:pPr>
              <w:spacing w:before="0" w:after="160"/>
              <w:jc w:val="left"/>
              <w:rPr>
                <w:del w:id="6317" w:author="Houyem Rais" w:date="2024-02-22T14:46:00Z"/>
                <w:rFonts w:eastAsia="Times New Roman" w:cstheme="minorHAnsi"/>
                <w:b/>
                <w:bCs/>
                <w:color w:val="000000"/>
                <w:sz w:val="18"/>
                <w:szCs w:val="18"/>
                <w:lang w:val="fr-FR" w:eastAsia="fr-FR"/>
              </w:rPr>
              <w:pPrChange w:id="6318" w:author="Houyem Rais" w:date="2024-02-22T14:49:00Z">
                <w:pPr>
                  <w:spacing w:before="0" w:after="0"/>
                  <w:jc w:val="left"/>
                </w:pPr>
              </w:pPrChange>
            </w:pPr>
          </w:p>
        </w:tc>
        <w:tc>
          <w:tcPr>
            <w:tcW w:w="2561" w:type="dxa"/>
            <w:tcBorders>
              <w:top w:val="single" w:sz="4" w:space="0" w:color="auto"/>
              <w:left w:val="nil"/>
              <w:bottom w:val="single" w:sz="4" w:space="0" w:color="auto"/>
              <w:right w:val="single" w:sz="4" w:space="0" w:color="auto"/>
            </w:tcBorders>
            <w:shd w:val="clear" w:color="auto" w:fill="auto"/>
            <w:noWrap/>
            <w:hideMark/>
          </w:tcPr>
          <w:p w14:paraId="14376310" w14:textId="2FD8EFDE" w:rsidR="00DD7063" w:rsidRPr="00343F01" w:rsidDel="00201166" w:rsidRDefault="00DD7063" w:rsidP="00D62BC5">
            <w:pPr>
              <w:spacing w:before="0" w:after="160"/>
              <w:jc w:val="left"/>
              <w:rPr>
                <w:del w:id="6319" w:author="Houyem Rais" w:date="2024-02-22T14:46:00Z"/>
                <w:rFonts w:eastAsia="Times New Roman" w:cstheme="minorHAnsi"/>
                <w:color w:val="000000"/>
                <w:sz w:val="18"/>
                <w:szCs w:val="18"/>
                <w:lang w:val="fr-FR" w:eastAsia="fr-FR"/>
              </w:rPr>
              <w:pPrChange w:id="6320" w:author="Houyem Rais" w:date="2024-02-22T14:49:00Z">
                <w:pPr>
                  <w:spacing w:before="0" w:after="0"/>
                  <w:jc w:val="left"/>
                </w:pPr>
              </w:pPrChange>
            </w:pPr>
            <w:del w:id="6321" w:author="Houyem Rais" w:date="2024-02-22T14:46:00Z">
              <w:r w:rsidRPr="00343F01" w:rsidDel="00201166">
                <w:rPr>
                  <w:rFonts w:eastAsia="Times New Roman" w:cstheme="minorHAnsi"/>
                  <w:color w:val="000000"/>
                  <w:sz w:val="18"/>
                  <w:szCs w:val="18"/>
                  <w:lang w:val="fr-FR" w:eastAsia="fr-FR"/>
                </w:rPr>
                <w:delText>Ech. Agbadoumé - Ech. Tsévié</w:delText>
              </w:r>
            </w:del>
          </w:p>
        </w:tc>
        <w:tc>
          <w:tcPr>
            <w:tcW w:w="775" w:type="dxa"/>
            <w:tcBorders>
              <w:top w:val="nil"/>
              <w:left w:val="nil"/>
              <w:bottom w:val="single" w:sz="4" w:space="0" w:color="auto"/>
              <w:right w:val="single" w:sz="4" w:space="0" w:color="auto"/>
            </w:tcBorders>
            <w:shd w:val="clear" w:color="auto" w:fill="auto"/>
            <w:hideMark/>
          </w:tcPr>
          <w:p w14:paraId="2BE02246" w14:textId="5A0BF8D5" w:rsidR="00DD7063" w:rsidRPr="00343F01" w:rsidDel="00201166" w:rsidRDefault="00DD7063" w:rsidP="00D62BC5">
            <w:pPr>
              <w:spacing w:before="0" w:after="160"/>
              <w:jc w:val="left"/>
              <w:rPr>
                <w:del w:id="6322" w:author="Houyem Rais" w:date="2024-02-22T14:46:00Z"/>
                <w:rFonts w:eastAsia="Times New Roman" w:cstheme="minorHAnsi"/>
                <w:color w:val="000000"/>
                <w:sz w:val="18"/>
                <w:szCs w:val="18"/>
                <w:lang w:val="fr-FR" w:eastAsia="fr-FR"/>
              </w:rPr>
              <w:pPrChange w:id="6323" w:author="Houyem Rais" w:date="2024-02-22T14:49:00Z">
                <w:pPr>
                  <w:spacing w:before="0" w:after="0"/>
                  <w:jc w:val="center"/>
                </w:pPr>
              </w:pPrChange>
            </w:pPr>
            <w:del w:id="6324" w:author="Houyem Rais" w:date="2024-02-22T14:46:00Z">
              <w:r w:rsidRPr="00343F01" w:rsidDel="00201166">
                <w:rPr>
                  <w:rFonts w:eastAsia="Times New Roman" w:cstheme="minorHAnsi"/>
                  <w:color w:val="000000"/>
                  <w:sz w:val="18"/>
                  <w:szCs w:val="18"/>
                  <w:lang w:val="fr-FR" w:eastAsia="fr-FR"/>
                </w:rPr>
                <w:delText>9,5</w:delText>
              </w:r>
            </w:del>
          </w:p>
        </w:tc>
        <w:tc>
          <w:tcPr>
            <w:tcW w:w="2124" w:type="dxa"/>
            <w:tcBorders>
              <w:top w:val="nil"/>
              <w:left w:val="nil"/>
              <w:bottom w:val="single" w:sz="4" w:space="0" w:color="auto"/>
              <w:right w:val="single" w:sz="4" w:space="0" w:color="auto"/>
            </w:tcBorders>
            <w:shd w:val="clear" w:color="auto" w:fill="auto"/>
            <w:hideMark/>
          </w:tcPr>
          <w:p w14:paraId="508F9984" w14:textId="32ED59B5" w:rsidR="00DD7063" w:rsidRPr="00343F01" w:rsidDel="00201166" w:rsidRDefault="00DD7063" w:rsidP="00D62BC5">
            <w:pPr>
              <w:spacing w:before="0" w:after="160"/>
              <w:jc w:val="left"/>
              <w:rPr>
                <w:del w:id="6325" w:author="Houyem Rais" w:date="2024-02-22T14:46:00Z"/>
                <w:rFonts w:eastAsia="Times New Roman" w:cstheme="minorHAnsi"/>
                <w:color w:val="000000"/>
                <w:sz w:val="18"/>
                <w:szCs w:val="18"/>
                <w:lang w:val="fr-FR" w:eastAsia="fr-FR"/>
              </w:rPr>
              <w:pPrChange w:id="6326" w:author="Houyem Rais" w:date="2024-02-22T14:49:00Z">
                <w:pPr>
                  <w:spacing w:before="0" w:after="0"/>
                  <w:jc w:val="left"/>
                </w:pPr>
              </w:pPrChange>
            </w:pPr>
            <w:del w:id="6327"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30013EBC" w14:textId="013CA21C" w:rsidR="00DD7063" w:rsidRPr="00343F01" w:rsidDel="00201166" w:rsidRDefault="00DD7063" w:rsidP="00D62BC5">
            <w:pPr>
              <w:spacing w:before="0" w:after="160"/>
              <w:jc w:val="left"/>
              <w:rPr>
                <w:del w:id="6328" w:author="Houyem Rais" w:date="2024-02-22T14:46:00Z"/>
                <w:rFonts w:eastAsia="Times New Roman" w:cstheme="minorHAnsi"/>
                <w:color w:val="000000"/>
                <w:sz w:val="18"/>
                <w:szCs w:val="18"/>
                <w:lang w:val="fr-FR" w:eastAsia="fr-FR"/>
              </w:rPr>
              <w:pPrChange w:id="6329" w:author="Houyem Rais" w:date="2024-02-22T14:49:00Z">
                <w:pPr>
                  <w:spacing w:before="0" w:after="0"/>
                  <w:jc w:val="center"/>
                </w:pPr>
              </w:pPrChange>
            </w:pPr>
            <w:del w:id="6330" w:author="Houyem Rais" w:date="2024-02-22T14:46:00Z">
              <w:r w:rsidRPr="00343F01" w:rsidDel="00201166">
                <w:rPr>
                  <w:sz w:val="18"/>
                  <w:szCs w:val="18"/>
                  <w:lang w:val="fr-FR"/>
                </w:rPr>
                <w:delText xml:space="preserve"> 92,4 </w:delText>
              </w:r>
            </w:del>
          </w:p>
        </w:tc>
        <w:tc>
          <w:tcPr>
            <w:tcW w:w="950" w:type="dxa"/>
            <w:tcBorders>
              <w:top w:val="nil"/>
              <w:left w:val="nil"/>
              <w:bottom w:val="single" w:sz="4" w:space="0" w:color="auto"/>
              <w:right w:val="single" w:sz="4" w:space="0" w:color="auto"/>
            </w:tcBorders>
            <w:shd w:val="clear" w:color="auto" w:fill="auto"/>
            <w:hideMark/>
          </w:tcPr>
          <w:p w14:paraId="3AD08DB6" w14:textId="09C47447" w:rsidR="00DD7063" w:rsidRPr="00343F01" w:rsidDel="00201166" w:rsidRDefault="00DD7063" w:rsidP="00D62BC5">
            <w:pPr>
              <w:spacing w:before="0" w:after="160"/>
              <w:jc w:val="left"/>
              <w:rPr>
                <w:del w:id="6331" w:author="Houyem Rais" w:date="2024-02-22T14:46:00Z"/>
                <w:rFonts w:eastAsia="Times New Roman" w:cstheme="minorHAnsi"/>
                <w:color w:val="000000"/>
                <w:sz w:val="18"/>
                <w:szCs w:val="18"/>
                <w:lang w:val="fr-FR" w:eastAsia="fr-FR"/>
              </w:rPr>
              <w:pPrChange w:id="6332" w:author="Houyem Rais" w:date="2024-02-22T14:49:00Z">
                <w:pPr>
                  <w:spacing w:before="0" w:after="0"/>
                  <w:jc w:val="center"/>
                </w:pPr>
              </w:pPrChange>
            </w:pPr>
            <w:del w:id="6333"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6DD949AB" w14:textId="2C0114EC" w:rsidR="00DD7063" w:rsidRPr="00343F01" w:rsidDel="00201166" w:rsidRDefault="00DD7063" w:rsidP="00D62BC5">
            <w:pPr>
              <w:spacing w:before="0" w:after="160"/>
              <w:jc w:val="left"/>
              <w:rPr>
                <w:del w:id="6334" w:author="Houyem Rais" w:date="2024-02-22T14:46:00Z"/>
                <w:rFonts w:eastAsia="Times New Roman" w:cstheme="minorHAnsi"/>
                <w:color w:val="000000"/>
                <w:sz w:val="18"/>
                <w:szCs w:val="18"/>
                <w:lang w:val="fr-FR" w:eastAsia="fr-FR"/>
              </w:rPr>
              <w:pPrChange w:id="6335" w:author="Houyem Rais" w:date="2024-02-22T14:49:00Z">
                <w:pPr>
                  <w:spacing w:before="0" w:after="0"/>
                  <w:jc w:val="center"/>
                </w:pPr>
              </w:pPrChange>
            </w:pPr>
            <w:del w:id="6336" w:author="Houyem Rais" w:date="2024-02-22T14:46:00Z">
              <w:r w:rsidRPr="00343F01" w:rsidDel="00201166">
                <w:rPr>
                  <w:sz w:val="18"/>
                  <w:szCs w:val="18"/>
                  <w:lang w:val="fr-FR"/>
                </w:rPr>
                <w:delText xml:space="preserve"> 92,4 </w:delText>
              </w:r>
            </w:del>
          </w:p>
        </w:tc>
      </w:tr>
      <w:tr w:rsidR="00DD7063" w:rsidRPr="00343F01" w:rsidDel="00201166" w14:paraId="7EF07C88" w14:textId="68ED224F">
        <w:trPr>
          <w:trHeight w:val="309"/>
          <w:del w:id="6337"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53D6E4B1" w14:textId="679BB183" w:rsidR="00DD7063" w:rsidRPr="00343F01" w:rsidDel="00201166" w:rsidRDefault="00DD7063" w:rsidP="00D62BC5">
            <w:pPr>
              <w:spacing w:before="0" w:after="160"/>
              <w:jc w:val="left"/>
              <w:rPr>
                <w:del w:id="6338" w:author="Houyem Rais" w:date="2024-02-22T14:46:00Z"/>
                <w:rFonts w:eastAsia="Times New Roman" w:cstheme="minorHAnsi"/>
                <w:b/>
                <w:bCs/>
                <w:color w:val="000000"/>
                <w:sz w:val="18"/>
                <w:szCs w:val="18"/>
                <w:lang w:val="fr-FR" w:eastAsia="fr-FR"/>
              </w:rPr>
              <w:pPrChange w:id="6339" w:author="Houyem Rais" w:date="2024-02-22T14:49:00Z">
                <w:pPr>
                  <w:spacing w:before="0" w:after="0"/>
                  <w:jc w:val="left"/>
                </w:pPr>
              </w:pPrChange>
            </w:pPr>
          </w:p>
        </w:tc>
        <w:tc>
          <w:tcPr>
            <w:tcW w:w="2561" w:type="dxa"/>
            <w:tcBorders>
              <w:top w:val="nil"/>
              <w:left w:val="nil"/>
              <w:bottom w:val="nil"/>
              <w:right w:val="single" w:sz="4" w:space="0" w:color="auto"/>
            </w:tcBorders>
            <w:shd w:val="clear" w:color="auto" w:fill="auto"/>
            <w:noWrap/>
            <w:hideMark/>
          </w:tcPr>
          <w:p w14:paraId="761036C2" w14:textId="78BFECC5" w:rsidR="00DD7063" w:rsidRPr="00F65825" w:rsidDel="00201166" w:rsidRDefault="00DD7063" w:rsidP="00D62BC5">
            <w:pPr>
              <w:spacing w:before="0" w:after="160"/>
              <w:jc w:val="left"/>
              <w:rPr>
                <w:del w:id="6340" w:author="Houyem Rais" w:date="2024-02-22T14:46:00Z"/>
                <w:rFonts w:eastAsia="Times New Roman" w:cstheme="minorHAnsi"/>
                <w:color w:val="000000"/>
                <w:sz w:val="18"/>
                <w:szCs w:val="18"/>
                <w:lang w:eastAsia="fr-FR"/>
              </w:rPr>
              <w:pPrChange w:id="6341" w:author="Houyem Rais" w:date="2024-02-22T14:49:00Z">
                <w:pPr>
                  <w:spacing w:before="0" w:after="0"/>
                  <w:jc w:val="left"/>
                </w:pPr>
              </w:pPrChange>
            </w:pPr>
            <w:del w:id="6342" w:author="Houyem Rais" w:date="2024-02-22T14:46:00Z">
              <w:r w:rsidRPr="00343F01" w:rsidDel="00201166">
                <w:rPr>
                  <w:rFonts w:eastAsia="Times New Roman" w:cstheme="minorHAnsi"/>
                  <w:color w:val="000000"/>
                  <w:sz w:val="18"/>
                  <w:szCs w:val="18"/>
                  <w:lang w:eastAsia="fr-FR"/>
                </w:rPr>
                <w:delText>Ech. Tsévié - Ech. Tchepko Dedekpoe</w:delText>
              </w:r>
            </w:del>
          </w:p>
        </w:tc>
        <w:tc>
          <w:tcPr>
            <w:tcW w:w="775" w:type="dxa"/>
            <w:tcBorders>
              <w:top w:val="nil"/>
              <w:left w:val="nil"/>
              <w:bottom w:val="single" w:sz="4" w:space="0" w:color="auto"/>
              <w:right w:val="single" w:sz="4" w:space="0" w:color="auto"/>
            </w:tcBorders>
            <w:shd w:val="clear" w:color="auto" w:fill="auto"/>
            <w:hideMark/>
          </w:tcPr>
          <w:p w14:paraId="6711B639" w14:textId="5C66BE66" w:rsidR="00DD7063" w:rsidRPr="00343F01" w:rsidDel="00201166" w:rsidRDefault="00DD7063" w:rsidP="00D62BC5">
            <w:pPr>
              <w:spacing w:before="0" w:after="160"/>
              <w:jc w:val="left"/>
              <w:rPr>
                <w:del w:id="6343" w:author="Houyem Rais" w:date="2024-02-22T14:46:00Z"/>
                <w:rFonts w:eastAsia="Times New Roman" w:cstheme="minorHAnsi"/>
                <w:color w:val="000000"/>
                <w:sz w:val="18"/>
                <w:szCs w:val="18"/>
                <w:lang w:val="fr-FR" w:eastAsia="fr-FR"/>
              </w:rPr>
              <w:pPrChange w:id="6344" w:author="Houyem Rais" w:date="2024-02-22T14:49:00Z">
                <w:pPr>
                  <w:spacing w:before="0" w:after="0"/>
                  <w:jc w:val="center"/>
                </w:pPr>
              </w:pPrChange>
            </w:pPr>
            <w:del w:id="6345" w:author="Houyem Rais" w:date="2024-02-22T14:46:00Z">
              <w:r w:rsidRPr="00343F01" w:rsidDel="00201166">
                <w:rPr>
                  <w:rFonts w:eastAsia="Times New Roman" w:cstheme="minorHAnsi"/>
                  <w:color w:val="000000"/>
                  <w:sz w:val="18"/>
                  <w:szCs w:val="18"/>
                  <w:lang w:val="fr-FR" w:eastAsia="fr-FR"/>
                </w:rPr>
                <w:delText>21,8</w:delText>
              </w:r>
            </w:del>
          </w:p>
        </w:tc>
        <w:tc>
          <w:tcPr>
            <w:tcW w:w="2124" w:type="dxa"/>
            <w:tcBorders>
              <w:top w:val="nil"/>
              <w:left w:val="nil"/>
              <w:bottom w:val="single" w:sz="4" w:space="0" w:color="auto"/>
              <w:right w:val="single" w:sz="4" w:space="0" w:color="auto"/>
            </w:tcBorders>
            <w:shd w:val="clear" w:color="auto" w:fill="auto"/>
            <w:hideMark/>
          </w:tcPr>
          <w:p w14:paraId="2D888B64" w14:textId="4D8F4665" w:rsidR="00DD7063" w:rsidRPr="00343F01" w:rsidDel="00201166" w:rsidRDefault="00DD7063" w:rsidP="00D62BC5">
            <w:pPr>
              <w:spacing w:before="0" w:after="160"/>
              <w:jc w:val="left"/>
              <w:rPr>
                <w:del w:id="6346" w:author="Houyem Rais" w:date="2024-02-22T14:46:00Z"/>
                <w:rFonts w:eastAsia="Times New Roman" w:cstheme="minorHAnsi"/>
                <w:color w:val="000000"/>
                <w:sz w:val="18"/>
                <w:szCs w:val="18"/>
                <w:lang w:val="fr-FR" w:eastAsia="fr-FR"/>
              </w:rPr>
              <w:pPrChange w:id="6347" w:author="Houyem Rais" w:date="2024-02-22T14:49:00Z">
                <w:pPr>
                  <w:spacing w:before="0" w:after="0"/>
                  <w:jc w:val="left"/>
                </w:pPr>
              </w:pPrChange>
            </w:pPr>
            <w:del w:id="6348"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6A583745" w14:textId="001F4942" w:rsidR="00DD7063" w:rsidRPr="00343F01" w:rsidDel="00201166" w:rsidRDefault="00DD7063" w:rsidP="00D62BC5">
            <w:pPr>
              <w:spacing w:before="0" w:after="160"/>
              <w:jc w:val="left"/>
              <w:rPr>
                <w:del w:id="6349" w:author="Houyem Rais" w:date="2024-02-22T14:46:00Z"/>
                <w:rFonts w:eastAsia="Times New Roman" w:cstheme="minorHAnsi"/>
                <w:color w:val="000000"/>
                <w:sz w:val="18"/>
                <w:szCs w:val="18"/>
                <w:lang w:val="fr-FR" w:eastAsia="fr-FR"/>
              </w:rPr>
              <w:pPrChange w:id="6350" w:author="Houyem Rais" w:date="2024-02-22T14:49:00Z">
                <w:pPr>
                  <w:spacing w:before="0" w:after="0"/>
                  <w:jc w:val="center"/>
                </w:pPr>
              </w:pPrChange>
            </w:pPr>
            <w:del w:id="6351" w:author="Houyem Rais" w:date="2024-02-22T14:46:00Z">
              <w:r w:rsidRPr="00343F01" w:rsidDel="00201166">
                <w:rPr>
                  <w:sz w:val="18"/>
                  <w:szCs w:val="18"/>
                  <w:lang w:val="fr-FR"/>
                </w:rPr>
                <w:delText xml:space="preserve"> 212,1 </w:delText>
              </w:r>
            </w:del>
          </w:p>
        </w:tc>
        <w:tc>
          <w:tcPr>
            <w:tcW w:w="950" w:type="dxa"/>
            <w:tcBorders>
              <w:top w:val="nil"/>
              <w:left w:val="nil"/>
              <w:bottom w:val="single" w:sz="4" w:space="0" w:color="auto"/>
              <w:right w:val="single" w:sz="4" w:space="0" w:color="auto"/>
            </w:tcBorders>
            <w:shd w:val="clear" w:color="auto" w:fill="auto"/>
            <w:hideMark/>
          </w:tcPr>
          <w:p w14:paraId="554D37E5" w14:textId="73BCB0A0" w:rsidR="00DD7063" w:rsidRPr="00343F01" w:rsidDel="00201166" w:rsidRDefault="00DD7063" w:rsidP="00D62BC5">
            <w:pPr>
              <w:spacing w:before="0" w:after="160"/>
              <w:jc w:val="left"/>
              <w:rPr>
                <w:del w:id="6352" w:author="Houyem Rais" w:date="2024-02-22T14:46:00Z"/>
                <w:rFonts w:eastAsia="Times New Roman" w:cstheme="minorHAnsi"/>
                <w:color w:val="000000"/>
                <w:sz w:val="18"/>
                <w:szCs w:val="18"/>
                <w:lang w:val="fr-FR" w:eastAsia="fr-FR"/>
              </w:rPr>
              <w:pPrChange w:id="6353" w:author="Houyem Rais" w:date="2024-02-22T14:49:00Z">
                <w:pPr>
                  <w:spacing w:before="0" w:after="0"/>
                  <w:jc w:val="center"/>
                </w:pPr>
              </w:pPrChange>
            </w:pPr>
            <w:del w:id="6354"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0E662044" w14:textId="6DDD96BF" w:rsidR="00DD7063" w:rsidRPr="00343F01" w:rsidDel="00201166" w:rsidRDefault="00DD7063" w:rsidP="00D62BC5">
            <w:pPr>
              <w:spacing w:before="0" w:after="160"/>
              <w:jc w:val="left"/>
              <w:rPr>
                <w:del w:id="6355" w:author="Houyem Rais" w:date="2024-02-22T14:46:00Z"/>
                <w:rFonts w:eastAsia="Times New Roman" w:cstheme="minorHAnsi"/>
                <w:color w:val="000000"/>
                <w:sz w:val="18"/>
                <w:szCs w:val="18"/>
                <w:lang w:val="fr-FR" w:eastAsia="fr-FR"/>
              </w:rPr>
              <w:pPrChange w:id="6356" w:author="Houyem Rais" w:date="2024-02-22T14:49:00Z">
                <w:pPr>
                  <w:spacing w:before="0" w:after="0"/>
                  <w:jc w:val="center"/>
                </w:pPr>
              </w:pPrChange>
            </w:pPr>
            <w:del w:id="6357" w:author="Houyem Rais" w:date="2024-02-22T14:46:00Z">
              <w:r w:rsidRPr="00343F01" w:rsidDel="00201166">
                <w:rPr>
                  <w:sz w:val="18"/>
                  <w:szCs w:val="18"/>
                  <w:lang w:val="fr-FR"/>
                </w:rPr>
                <w:delText xml:space="preserve"> 212,1 </w:delText>
              </w:r>
            </w:del>
          </w:p>
        </w:tc>
      </w:tr>
      <w:tr w:rsidR="00DD7063" w:rsidRPr="00343F01" w:rsidDel="00201166" w14:paraId="344AB228" w14:textId="3AB8C1BF">
        <w:trPr>
          <w:trHeight w:val="309"/>
          <w:del w:id="6358"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6AE67792" w14:textId="6C4A1387" w:rsidR="00DD7063" w:rsidRPr="00343F01" w:rsidDel="00201166" w:rsidRDefault="00DD7063" w:rsidP="00D62BC5">
            <w:pPr>
              <w:spacing w:before="0" w:after="160"/>
              <w:jc w:val="left"/>
              <w:rPr>
                <w:del w:id="6359" w:author="Houyem Rais" w:date="2024-02-22T14:46:00Z"/>
                <w:rFonts w:eastAsia="Times New Roman" w:cstheme="minorHAnsi"/>
                <w:b/>
                <w:bCs/>
                <w:color w:val="000000"/>
                <w:sz w:val="18"/>
                <w:szCs w:val="18"/>
                <w:lang w:val="fr-FR" w:eastAsia="fr-FR"/>
              </w:rPr>
              <w:pPrChange w:id="6360" w:author="Houyem Rais" w:date="2024-02-22T14:49:00Z">
                <w:pPr>
                  <w:spacing w:before="0" w:after="0"/>
                  <w:jc w:val="left"/>
                </w:pPr>
              </w:pPrChange>
            </w:pPr>
          </w:p>
        </w:tc>
        <w:tc>
          <w:tcPr>
            <w:tcW w:w="2561" w:type="dxa"/>
            <w:tcBorders>
              <w:top w:val="single" w:sz="4" w:space="0" w:color="auto"/>
              <w:left w:val="nil"/>
              <w:bottom w:val="single" w:sz="4" w:space="0" w:color="auto"/>
              <w:right w:val="single" w:sz="4" w:space="0" w:color="auto"/>
            </w:tcBorders>
            <w:shd w:val="clear" w:color="auto" w:fill="auto"/>
            <w:noWrap/>
            <w:hideMark/>
          </w:tcPr>
          <w:p w14:paraId="26861A25" w14:textId="45B65841" w:rsidR="00DD7063" w:rsidRPr="00F65825" w:rsidDel="00201166" w:rsidRDefault="00DD7063" w:rsidP="00D62BC5">
            <w:pPr>
              <w:spacing w:before="0" w:after="160"/>
              <w:jc w:val="left"/>
              <w:rPr>
                <w:del w:id="6361" w:author="Houyem Rais" w:date="2024-02-22T14:46:00Z"/>
                <w:rFonts w:eastAsia="Times New Roman" w:cstheme="minorHAnsi"/>
                <w:color w:val="000000"/>
                <w:sz w:val="18"/>
                <w:szCs w:val="18"/>
                <w:lang w:eastAsia="fr-FR"/>
              </w:rPr>
              <w:pPrChange w:id="6362" w:author="Houyem Rais" w:date="2024-02-22T14:49:00Z">
                <w:pPr>
                  <w:spacing w:before="0" w:after="0"/>
                  <w:jc w:val="left"/>
                </w:pPr>
              </w:pPrChange>
            </w:pPr>
            <w:del w:id="6363" w:author="Houyem Rais" w:date="2024-02-22T14:46:00Z">
              <w:r w:rsidRPr="00343F01" w:rsidDel="00201166">
                <w:rPr>
                  <w:rFonts w:eastAsia="Times New Roman" w:cstheme="minorHAnsi"/>
                  <w:color w:val="000000"/>
                  <w:sz w:val="18"/>
                  <w:szCs w:val="18"/>
                  <w:lang w:eastAsia="fr-FR"/>
                </w:rPr>
                <w:delText>Ech. Tchepko Dedekpoé - Ech. Tabligbo</w:delText>
              </w:r>
            </w:del>
          </w:p>
        </w:tc>
        <w:tc>
          <w:tcPr>
            <w:tcW w:w="775" w:type="dxa"/>
            <w:tcBorders>
              <w:top w:val="nil"/>
              <w:left w:val="nil"/>
              <w:bottom w:val="single" w:sz="4" w:space="0" w:color="auto"/>
              <w:right w:val="single" w:sz="4" w:space="0" w:color="auto"/>
            </w:tcBorders>
            <w:shd w:val="clear" w:color="auto" w:fill="auto"/>
            <w:hideMark/>
          </w:tcPr>
          <w:p w14:paraId="01A5CBE5" w14:textId="5139174B" w:rsidR="00DD7063" w:rsidRPr="00343F01" w:rsidDel="00201166" w:rsidRDefault="00DD7063" w:rsidP="00D62BC5">
            <w:pPr>
              <w:spacing w:before="0" w:after="160"/>
              <w:jc w:val="left"/>
              <w:rPr>
                <w:del w:id="6364" w:author="Houyem Rais" w:date="2024-02-22T14:46:00Z"/>
                <w:rFonts w:eastAsia="Times New Roman" w:cstheme="minorHAnsi"/>
                <w:color w:val="000000"/>
                <w:sz w:val="18"/>
                <w:szCs w:val="18"/>
                <w:lang w:val="fr-FR" w:eastAsia="fr-FR"/>
              </w:rPr>
              <w:pPrChange w:id="6365" w:author="Houyem Rais" w:date="2024-02-22T14:49:00Z">
                <w:pPr>
                  <w:spacing w:before="0" w:after="0"/>
                  <w:jc w:val="center"/>
                </w:pPr>
              </w:pPrChange>
            </w:pPr>
            <w:del w:id="6366" w:author="Houyem Rais" w:date="2024-02-22T14:46:00Z">
              <w:r w:rsidRPr="00343F01" w:rsidDel="00201166">
                <w:rPr>
                  <w:rFonts w:eastAsia="Times New Roman" w:cstheme="minorHAnsi"/>
                  <w:color w:val="000000"/>
                  <w:sz w:val="18"/>
                  <w:szCs w:val="18"/>
                  <w:lang w:val="fr-FR" w:eastAsia="fr-FR"/>
                </w:rPr>
                <w:delText>17,0</w:delText>
              </w:r>
            </w:del>
          </w:p>
        </w:tc>
        <w:tc>
          <w:tcPr>
            <w:tcW w:w="2124" w:type="dxa"/>
            <w:tcBorders>
              <w:top w:val="nil"/>
              <w:left w:val="nil"/>
              <w:bottom w:val="single" w:sz="4" w:space="0" w:color="auto"/>
              <w:right w:val="single" w:sz="4" w:space="0" w:color="auto"/>
            </w:tcBorders>
            <w:shd w:val="clear" w:color="auto" w:fill="auto"/>
            <w:hideMark/>
          </w:tcPr>
          <w:p w14:paraId="508BCA7C" w14:textId="1B9E00F1" w:rsidR="00DD7063" w:rsidRPr="00343F01" w:rsidDel="00201166" w:rsidRDefault="00DD7063" w:rsidP="00D62BC5">
            <w:pPr>
              <w:spacing w:before="0" w:after="160"/>
              <w:jc w:val="left"/>
              <w:rPr>
                <w:del w:id="6367" w:author="Houyem Rais" w:date="2024-02-22T14:46:00Z"/>
                <w:rFonts w:eastAsia="Times New Roman" w:cstheme="minorHAnsi"/>
                <w:color w:val="000000"/>
                <w:sz w:val="18"/>
                <w:szCs w:val="18"/>
                <w:lang w:val="fr-FR" w:eastAsia="fr-FR"/>
              </w:rPr>
              <w:pPrChange w:id="6368" w:author="Houyem Rais" w:date="2024-02-22T14:49:00Z">
                <w:pPr>
                  <w:spacing w:before="0" w:after="0"/>
                  <w:jc w:val="left"/>
                </w:pPr>
              </w:pPrChange>
            </w:pPr>
            <w:del w:id="6369"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1DE3DD07" w14:textId="122DF094" w:rsidR="00DD7063" w:rsidRPr="00343F01" w:rsidDel="00201166" w:rsidRDefault="00DD7063" w:rsidP="00D62BC5">
            <w:pPr>
              <w:spacing w:before="0" w:after="160"/>
              <w:jc w:val="left"/>
              <w:rPr>
                <w:del w:id="6370" w:author="Houyem Rais" w:date="2024-02-22T14:46:00Z"/>
                <w:rFonts w:eastAsia="Times New Roman" w:cstheme="minorHAnsi"/>
                <w:color w:val="000000"/>
                <w:sz w:val="18"/>
                <w:szCs w:val="18"/>
                <w:lang w:val="fr-FR" w:eastAsia="fr-FR"/>
              </w:rPr>
              <w:pPrChange w:id="6371" w:author="Houyem Rais" w:date="2024-02-22T14:49:00Z">
                <w:pPr>
                  <w:spacing w:before="0" w:after="0"/>
                  <w:jc w:val="center"/>
                </w:pPr>
              </w:pPrChange>
            </w:pPr>
            <w:del w:id="6372" w:author="Houyem Rais" w:date="2024-02-22T14:46:00Z">
              <w:r w:rsidRPr="00343F01" w:rsidDel="00201166">
                <w:rPr>
                  <w:sz w:val="18"/>
                  <w:szCs w:val="18"/>
                  <w:lang w:val="fr-FR"/>
                </w:rPr>
                <w:delText xml:space="preserve"> 165,4 </w:delText>
              </w:r>
            </w:del>
          </w:p>
        </w:tc>
        <w:tc>
          <w:tcPr>
            <w:tcW w:w="950" w:type="dxa"/>
            <w:tcBorders>
              <w:top w:val="nil"/>
              <w:left w:val="nil"/>
              <w:bottom w:val="single" w:sz="4" w:space="0" w:color="auto"/>
              <w:right w:val="single" w:sz="4" w:space="0" w:color="auto"/>
            </w:tcBorders>
            <w:shd w:val="clear" w:color="auto" w:fill="auto"/>
            <w:hideMark/>
          </w:tcPr>
          <w:p w14:paraId="49A31CA6" w14:textId="639A5281" w:rsidR="00DD7063" w:rsidRPr="00343F01" w:rsidDel="00201166" w:rsidRDefault="00DD7063" w:rsidP="00D62BC5">
            <w:pPr>
              <w:spacing w:before="0" w:after="160"/>
              <w:jc w:val="left"/>
              <w:rPr>
                <w:del w:id="6373" w:author="Houyem Rais" w:date="2024-02-22T14:46:00Z"/>
                <w:rFonts w:eastAsia="Times New Roman" w:cstheme="minorHAnsi"/>
                <w:color w:val="000000"/>
                <w:sz w:val="18"/>
                <w:szCs w:val="18"/>
                <w:lang w:val="fr-FR" w:eastAsia="fr-FR"/>
              </w:rPr>
              <w:pPrChange w:id="6374" w:author="Houyem Rais" w:date="2024-02-22T14:49:00Z">
                <w:pPr>
                  <w:spacing w:before="0" w:after="0"/>
                  <w:jc w:val="center"/>
                </w:pPr>
              </w:pPrChange>
            </w:pPr>
            <w:del w:id="6375"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118EF49C" w14:textId="11887337" w:rsidR="00DD7063" w:rsidRPr="00343F01" w:rsidDel="00201166" w:rsidRDefault="00DD7063" w:rsidP="00D62BC5">
            <w:pPr>
              <w:spacing w:before="0" w:after="160"/>
              <w:jc w:val="left"/>
              <w:rPr>
                <w:del w:id="6376" w:author="Houyem Rais" w:date="2024-02-22T14:46:00Z"/>
                <w:rFonts w:eastAsia="Times New Roman" w:cstheme="minorHAnsi"/>
                <w:color w:val="000000"/>
                <w:sz w:val="18"/>
                <w:szCs w:val="18"/>
                <w:lang w:val="fr-FR" w:eastAsia="fr-FR"/>
              </w:rPr>
              <w:pPrChange w:id="6377" w:author="Houyem Rais" w:date="2024-02-22T14:49:00Z">
                <w:pPr>
                  <w:spacing w:before="0" w:after="0"/>
                  <w:jc w:val="center"/>
                </w:pPr>
              </w:pPrChange>
            </w:pPr>
            <w:del w:id="6378" w:author="Houyem Rais" w:date="2024-02-22T14:46:00Z">
              <w:r w:rsidRPr="00343F01" w:rsidDel="00201166">
                <w:rPr>
                  <w:sz w:val="18"/>
                  <w:szCs w:val="18"/>
                  <w:lang w:val="fr-FR"/>
                </w:rPr>
                <w:delText xml:space="preserve"> 165,4 </w:delText>
              </w:r>
            </w:del>
          </w:p>
        </w:tc>
      </w:tr>
      <w:tr w:rsidR="00DD7063" w:rsidRPr="00343F01" w:rsidDel="00201166" w14:paraId="3B23A86E" w14:textId="638C2F8F">
        <w:trPr>
          <w:trHeight w:val="309"/>
          <w:del w:id="6379"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30A165D3" w14:textId="5CEDA223" w:rsidR="00DD7063" w:rsidRPr="00343F01" w:rsidDel="00201166" w:rsidRDefault="00DD7063" w:rsidP="00D62BC5">
            <w:pPr>
              <w:spacing w:before="0" w:after="160"/>
              <w:jc w:val="left"/>
              <w:rPr>
                <w:del w:id="6380" w:author="Houyem Rais" w:date="2024-02-22T14:46:00Z"/>
                <w:rFonts w:eastAsia="Times New Roman" w:cstheme="minorHAnsi"/>
                <w:b/>
                <w:bCs/>
                <w:color w:val="000000"/>
                <w:sz w:val="18"/>
                <w:szCs w:val="18"/>
                <w:lang w:val="fr-FR" w:eastAsia="fr-FR"/>
              </w:rPr>
              <w:pPrChange w:id="6381"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noWrap/>
            <w:hideMark/>
          </w:tcPr>
          <w:p w14:paraId="3ACC1975" w14:textId="694A1707" w:rsidR="00DD7063" w:rsidRPr="00343F01" w:rsidDel="00201166" w:rsidRDefault="00DD7063" w:rsidP="00D62BC5">
            <w:pPr>
              <w:spacing w:before="0" w:after="160"/>
              <w:jc w:val="left"/>
              <w:rPr>
                <w:del w:id="6382" w:author="Houyem Rais" w:date="2024-02-22T14:46:00Z"/>
                <w:rFonts w:eastAsia="Times New Roman" w:cstheme="minorHAnsi"/>
                <w:color w:val="000000"/>
                <w:sz w:val="18"/>
                <w:szCs w:val="18"/>
                <w:lang w:val="fr-FR" w:eastAsia="fr-FR"/>
              </w:rPr>
              <w:pPrChange w:id="6383" w:author="Houyem Rais" w:date="2024-02-22T14:49:00Z">
                <w:pPr>
                  <w:spacing w:before="0" w:after="0"/>
                  <w:jc w:val="left"/>
                </w:pPr>
              </w:pPrChange>
            </w:pPr>
            <w:del w:id="6384" w:author="Houyem Rais" w:date="2024-02-22T14:46:00Z">
              <w:r w:rsidRPr="00343F01" w:rsidDel="00201166">
                <w:rPr>
                  <w:rFonts w:eastAsia="Times New Roman" w:cstheme="minorHAnsi"/>
                  <w:color w:val="000000"/>
                  <w:sz w:val="18"/>
                  <w:szCs w:val="18"/>
                  <w:lang w:val="fr-FR" w:eastAsia="fr-FR"/>
                </w:rPr>
                <w:delText>Ech. Tabligbo - Ech. Ouinga</w:delText>
              </w:r>
            </w:del>
          </w:p>
        </w:tc>
        <w:tc>
          <w:tcPr>
            <w:tcW w:w="775" w:type="dxa"/>
            <w:tcBorders>
              <w:top w:val="nil"/>
              <w:left w:val="nil"/>
              <w:bottom w:val="single" w:sz="4" w:space="0" w:color="auto"/>
              <w:right w:val="single" w:sz="4" w:space="0" w:color="auto"/>
            </w:tcBorders>
            <w:shd w:val="clear" w:color="auto" w:fill="auto"/>
            <w:hideMark/>
          </w:tcPr>
          <w:p w14:paraId="42F9741F" w14:textId="07E30DB9" w:rsidR="00DD7063" w:rsidRPr="00343F01" w:rsidDel="00201166" w:rsidRDefault="00DD7063" w:rsidP="00D62BC5">
            <w:pPr>
              <w:spacing w:before="0" w:after="160"/>
              <w:jc w:val="left"/>
              <w:rPr>
                <w:del w:id="6385" w:author="Houyem Rais" w:date="2024-02-22T14:46:00Z"/>
                <w:rFonts w:eastAsia="Times New Roman" w:cstheme="minorHAnsi"/>
                <w:color w:val="000000"/>
                <w:sz w:val="18"/>
                <w:szCs w:val="18"/>
                <w:lang w:val="fr-FR" w:eastAsia="fr-FR"/>
              </w:rPr>
              <w:pPrChange w:id="6386" w:author="Houyem Rais" w:date="2024-02-22T14:49:00Z">
                <w:pPr>
                  <w:spacing w:before="0" w:after="0"/>
                  <w:jc w:val="center"/>
                </w:pPr>
              </w:pPrChange>
            </w:pPr>
            <w:del w:id="6387" w:author="Houyem Rais" w:date="2024-02-22T14:46:00Z">
              <w:r w:rsidRPr="00343F01" w:rsidDel="00201166">
                <w:rPr>
                  <w:rFonts w:eastAsia="Times New Roman" w:cstheme="minorHAnsi"/>
                  <w:color w:val="000000"/>
                  <w:sz w:val="18"/>
                  <w:szCs w:val="18"/>
                  <w:lang w:val="fr-FR" w:eastAsia="fr-FR"/>
                </w:rPr>
                <w:delText>15,4</w:delText>
              </w:r>
            </w:del>
          </w:p>
        </w:tc>
        <w:tc>
          <w:tcPr>
            <w:tcW w:w="2124" w:type="dxa"/>
            <w:tcBorders>
              <w:top w:val="nil"/>
              <w:left w:val="nil"/>
              <w:bottom w:val="single" w:sz="4" w:space="0" w:color="auto"/>
              <w:right w:val="single" w:sz="4" w:space="0" w:color="auto"/>
            </w:tcBorders>
            <w:shd w:val="clear" w:color="auto" w:fill="auto"/>
            <w:hideMark/>
          </w:tcPr>
          <w:p w14:paraId="76E8A233" w14:textId="7F1B2C77" w:rsidR="00DD7063" w:rsidRPr="00343F01" w:rsidDel="00201166" w:rsidRDefault="00DD7063" w:rsidP="00D62BC5">
            <w:pPr>
              <w:spacing w:before="0" w:after="160"/>
              <w:jc w:val="left"/>
              <w:rPr>
                <w:del w:id="6388" w:author="Houyem Rais" w:date="2024-02-22T14:46:00Z"/>
                <w:rFonts w:eastAsia="Times New Roman" w:cstheme="minorHAnsi"/>
                <w:color w:val="000000"/>
                <w:sz w:val="18"/>
                <w:szCs w:val="18"/>
                <w:lang w:val="fr-FR" w:eastAsia="fr-FR"/>
              </w:rPr>
              <w:pPrChange w:id="6389" w:author="Houyem Rais" w:date="2024-02-22T14:49:00Z">
                <w:pPr>
                  <w:spacing w:before="0" w:after="0"/>
                  <w:jc w:val="left"/>
                </w:pPr>
              </w:pPrChange>
            </w:pPr>
            <w:del w:id="6390"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55A36FAB" w14:textId="3813E8D5" w:rsidR="00DD7063" w:rsidRPr="00343F01" w:rsidDel="00201166" w:rsidRDefault="00DD7063" w:rsidP="00D62BC5">
            <w:pPr>
              <w:spacing w:before="0" w:after="160"/>
              <w:jc w:val="left"/>
              <w:rPr>
                <w:del w:id="6391" w:author="Houyem Rais" w:date="2024-02-22T14:46:00Z"/>
                <w:rFonts w:eastAsia="Times New Roman" w:cstheme="minorHAnsi"/>
                <w:color w:val="000000"/>
                <w:sz w:val="18"/>
                <w:szCs w:val="18"/>
                <w:lang w:val="fr-FR" w:eastAsia="fr-FR"/>
              </w:rPr>
              <w:pPrChange w:id="6392" w:author="Houyem Rais" w:date="2024-02-22T14:49:00Z">
                <w:pPr>
                  <w:spacing w:before="0" w:after="0"/>
                  <w:jc w:val="center"/>
                </w:pPr>
              </w:pPrChange>
            </w:pPr>
            <w:del w:id="6393" w:author="Houyem Rais" w:date="2024-02-22T14:46:00Z">
              <w:r w:rsidRPr="00343F01" w:rsidDel="00201166">
                <w:rPr>
                  <w:sz w:val="18"/>
                  <w:szCs w:val="18"/>
                  <w:lang w:val="fr-FR"/>
                </w:rPr>
                <w:delText xml:space="preserve"> 149,8 </w:delText>
              </w:r>
            </w:del>
          </w:p>
        </w:tc>
        <w:tc>
          <w:tcPr>
            <w:tcW w:w="950" w:type="dxa"/>
            <w:tcBorders>
              <w:top w:val="nil"/>
              <w:left w:val="nil"/>
              <w:bottom w:val="single" w:sz="4" w:space="0" w:color="auto"/>
              <w:right w:val="single" w:sz="4" w:space="0" w:color="auto"/>
            </w:tcBorders>
            <w:shd w:val="clear" w:color="auto" w:fill="auto"/>
            <w:hideMark/>
          </w:tcPr>
          <w:p w14:paraId="79FFD7BF" w14:textId="6F49A87D" w:rsidR="00DD7063" w:rsidRPr="00343F01" w:rsidDel="00201166" w:rsidRDefault="00DD7063" w:rsidP="00D62BC5">
            <w:pPr>
              <w:spacing w:before="0" w:after="160"/>
              <w:jc w:val="left"/>
              <w:rPr>
                <w:del w:id="6394" w:author="Houyem Rais" w:date="2024-02-22T14:46:00Z"/>
                <w:rFonts w:eastAsia="Times New Roman" w:cstheme="minorHAnsi"/>
                <w:color w:val="000000"/>
                <w:sz w:val="18"/>
                <w:szCs w:val="18"/>
                <w:lang w:val="fr-FR" w:eastAsia="fr-FR"/>
              </w:rPr>
              <w:pPrChange w:id="6395" w:author="Houyem Rais" w:date="2024-02-22T14:49:00Z">
                <w:pPr>
                  <w:spacing w:before="0" w:after="0"/>
                  <w:jc w:val="center"/>
                </w:pPr>
              </w:pPrChange>
            </w:pPr>
            <w:del w:id="6396"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6704B86A" w14:textId="462A65B2" w:rsidR="00DD7063" w:rsidRPr="00343F01" w:rsidDel="00201166" w:rsidRDefault="00DD7063" w:rsidP="00D62BC5">
            <w:pPr>
              <w:spacing w:before="0" w:after="160"/>
              <w:jc w:val="left"/>
              <w:rPr>
                <w:del w:id="6397" w:author="Houyem Rais" w:date="2024-02-22T14:46:00Z"/>
                <w:rFonts w:eastAsia="Times New Roman" w:cstheme="minorHAnsi"/>
                <w:color w:val="000000"/>
                <w:sz w:val="18"/>
                <w:szCs w:val="18"/>
                <w:lang w:val="fr-FR" w:eastAsia="fr-FR"/>
              </w:rPr>
              <w:pPrChange w:id="6398" w:author="Houyem Rais" w:date="2024-02-22T14:49:00Z">
                <w:pPr>
                  <w:spacing w:before="0" w:after="0"/>
                  <w:jc w:val="center"/>
                </w:pPr>
              </w:pPrChange>
            </w:pPr>
            <w:del w:id="6399" w:author="Houyem Rais" w:date="2024-02-22T14:46:00Z">
              <w:r w:rsidRPr="00343F01" w:rsidDel="00201166">
                <w:rPr>
                  <w:sz w:val="18"/>
                  <w:szCs w:val="18"/>
                  <w:lang w:val="fr-FR"/>
                </w:rPr>
                <w:delText xml:space="preserve"> 149,8 </w:delText>
              </w:r>
            </w:del>
          </w:p>
        </w:tc>
      </w:tr>
      <w:tr w:rsidR="00DD7063" w:rsidRPr="00343F01" w:rsidDel="00201166" w14:paraId="7FCA9A15" w14:textId="697F7599">
        <w:trPr>
          <w:trHeight w:val="53"/>
          <w:del w:id="6400"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62014958" w14:textId="14096F3F" w:rsidR="00DD7063" w:rsidRPr="00343F01" w:rsidDel="00201166" w:rsidRDefault="00DD7063" w:rsidP="00D62BC5">
            <w:pPr>
              <w:spacing w:before="0" w:after="160"/>
              <w:jc w:val="left"/>
              <w:rPr>
                <w:del w:id="6401" w:author="Houyem Rais" w:date="2024-02-22T14:46:00Z"/>
                <w:rFonts w:eastAsia="Times New Roman" w:cstheme="minorHAnsi"/>
                <w:b/>
                <w:bCs/>
                <w:color w:val="000000"/>
                <w:sz w:val="18"/>
                <w:szCs w:val="18"/>
                <w:lang w:val="fr-FR" w:eastAsia="fr-FR"/>
              </w:rPr>
              <w:pPrChange w:id="6402"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000000" w:fill="ACB9CA"/>
            <w:hideMark/>
          </w:tcPr>
          <w:p w14:paraId="66679673" w14:textId="4100E3A0" w:rsidR="00DD7063" w:rsidRPr="00343F01" w:rsidDel="00201166" w:rsidRDefault="00DD7063" w:rsidP="00D62BC5">
            <w:pPr>
              <w:spacing w:before="0" w:after="160"/>
              <w:jc w:val="left"/>
              <w:rPr>
                <w:del w:id="6403" w:author="Houyem Rais" w:date="2024-02-22T14:46:00Z"/>
                <w:rFonts w:eastAsia="Times New Roman" w:cstheme="minorHAnsi"/>
                <w:b/>
                <w:bCs/>
                <w:color w:val="000000"/>
                <w:sz w:val="18"/>
                <w:szCs w:val="18"/>
                <w:lang w:val="fr-FR" w:eastAsia="fr-FR"/>
              </w:rPr>
              <w:pPrChange w:id="6404" w:author="Houyem Rais" w:date="2024-02-22T14:49:00Z">
                <w:pPr>
                  <w:spacing w:before="0" w:after="0"/>
                  <w:jc w:val="left"/>
                </w:pPr>
              </w:pPrChange>
            </w:pPr>
            <w:del w:id="6405" w:author="Houyem Rais" w:date="2024-02-22T14:46:00Z">
              <w:r w:rsidRPr="00343F01" w:rsidDel="00201166">
                <w:rPr>
                  <w:rFonts w:eastAsia="Times New Roman" w:cstheme="minorHAnsi"/>
                  <w:b/>
                  <w:bCs/>
                  <w:color w:val="000000"/>
                  <w:sz w:val="18"/>
                  <w:szCs w:val="18"/>
                  <w:lang w:val="fr-FR" w:eastAsia="fr-FR"/>
                </w:rPr>
                <w:delText>Sous-total A</w:delText>
              </w:r>
            </w:del>
          </w:p>
        </w:tc>
        <w:tc>
          <w:tcPr>
            <w:tcW w:w="775" w:type="dxa"/>
            <w:tcBorders>
              <w:top w:val="nil"/>
              <w:left w:val="nil"/>
              <w:bottom w:val="single" w:sz="4" w:space="0" w:color="auto"/>
              <w:right w:val="single" w:sz="4" w:space="0" w:color="auto"/>
            </w:tcBorders>
            <w:shd w:val="clear" w:color="000000" w:fill="ACB9CA"/>
            <w:hideMark/>
          </w:tcPr>
          <w:p w14:paraId="2F039FAE" w14:textId="7D0AB378" w:rsidR="00DD7063" w:rsidRPr="00343F01" w:rsidDel="00201166" w:rsidRDefault="00DD7063" w:rsidP="00D62BC5">
            <w:pPr>
              <w:spacing w:before="0" w:after="160"/>
              <w:jc w:val="left"/>
              <w:rPr>
                <w:del w:id="6406" w:author="Houyem Rais" w:date="2024-02-22T14:46:00Z"/>
                <w:rFonts w:eastAsia="Times New Roman" w:cstheme="minorHAnsi"/>
                <w:b/>
                <w:bCs/>
                <w:color w:val="000000"/>
                <w:sz w:val="18"/>
                <w:szCs w:val="18"/>
                <w:lang w:val="fr-FR" w:eastAsia="fr-FR"/>
              </w:rPr>
              <w:pPrChange w:id="6407" w:author="Houyem Rais" w:date="2024-02-22T14:49:00Z">
                <w:pPr>
                  <w:spacing w:before="0" w:after="0"/>
                  <w:jc w:val="center"/>
                </w:pPr>
              </w:pPrChange>
            </w:pPr>
            <w:del w:id="6408" w:author="Houyem Rais" w:date="2024-02-22T14:46:00Z">
              <w:r w:rsidRPr="00343F01" w:rsidDel="00201166">
                <w:rPr>
                  <w:rFonts w:eastAsia="Times New Roman" w:cstheme="minorHAnsi"/>
                  <w:b/>
                  <w:bCs/>
                  <w:sz w:val="18"/>
                  <w:szCs w:val="18"/>
                  <w:lang w:val="fr-FR" w:eastAsia="fr-FR"/>
                </w:rPr>
                <w:delText>88,2</w:delText>
              </w:r>
              <w:r w:rsidRPr="00343F01" w:rsidDel="00201166">
                <w:rPr>
                  <w:rStyle w:val="FootnoteReference"/>
                  <w:rFonts w:eastAsia="Times New Roman" w:cstheme="minorHAnsi"/>
                  <w:b/>
                  <w:bCs/>
                  <w:sz w:val="18"/>
                  <w:szCs w:val="18"/>
                  <w:lang w:val="fr-FR" w:eastAsia="fr-FR"/>
                </w:rPr>
                <w:footnoteReference w:id="46"/>
              </w:r>
            </w:del>
          </w:p>
        </w:tc>
        <w:tc>
          <w:tcPr>
            <w:tcW w:w="2124" w:type="dxa"/>
            <w:tcBorders>
              <w:top w:val="nil"/>
              <w:left w:val="nil"/>
              <w:bottom w:val="single" w:sz="4" w:space="0" w:color="auto"/>
              <w:right w:val="single" w:sz="4" w:space="0" w:color="auto"/>
            </w:tcBorders>
            <w:shd w:val="clear" w:color="000000" w:fill="ACB9CA"/>
            <w:hideMark/>
          </w:tcPr>
          <w:p w14:paraId="3911B140" w14:textId="2C733DEE" w:rsidR="00DD7063" w:rsidRPr="00343F01" w:rsidDel="00201166" w:rsidRDefault="00DD7063" w:rsidP="00D62BC5">
            <w:pPr>
              <w:spacing w:before="0" w:after="160"/>
              <w:jc w:val="left"/>
              <w:rPr>
                <w:del w:id="6411" w:author="Houyem Rais" w:date="2024-02-22T14:46:00Z"/>
                <w:rFonts w:eastAsia="Times New Roman" w:cstheme="minorHAnsi"/>
                <w:b/>
                <w:bCs/>
                <w:color w:val="000000"/>
                <w:sz w:val="18"/>
                <w:szCs w:val="18"/>
                <w:lang w:val="fr-FR" w:eastAsia="fr-FR"/>
              </w:rPr>
              <w:pPrChange w:id="6412" w:author="Houyem Rais" w:date="2024-02-22T14:49:00Z">
                <w:pPr>
                  <w:spacing w:before="0" w:after="0"/>
                  <w:jc w:val="center"/>
                </w:pPr>
              </w:pPrChange>
            </w:pPr>
            <w:del w:id="6413" w:author="Houyem Rais" w:date="2024-02-22T14:46:00Z">
              <w:r w:rsidRPr="00343F01" w:rsidDel="00201166">
                <w:rPr>
                  <w:rFonts w:eastAsia="Times New Roman" w:cstheme="minorHAnsi"/>
                  <w:b/>
                  <w:bCs/>
                  <w:color w:val="000000"/>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ACB9CA"/>
            <w:hideMark/>
          </w:tcPr>
          <w:p w14:paraId="76C9B252" w14:textId="2BBD6131" w:rsidR="00DD7063" w:rsidRPr="00343F01" w:rsidDel="00201166" w:rsidRDefault="00DD7063" w:rsidP="00D62BC5">
            <w:pPr>
              <w:spacing w:before="0" w:after="160"/>
              <w:jc w:val="left"/>
              <w:rPr>
                <w:del w:id="6414" w:author="Houyem Rais" w:date="2024-02-22T14:46:00Z"/>
                <w:rFonts w:eastAsia="Times New Roman" w:cstheme="minorHAnsi"/>
                <w:b/>
                <w:bCs/>
                <w:color w:val="000000"/>
                <w:sz w:val="18"/>
                <w:szCs w:val="18"/>
                <w:lang w:val="fr-FR" w:eastAsia="fr-FR"/>
              </w:rPr>
              <w:pPrChange w:id="6415" w:author="Houyem Rais" w:date="2024-02-22T14:49:00Z">
                <w:pPr>
                  <w:spacing w:before="0" w:after="0"/>
                  <w:jc w:val="center"/>
                </w:pPr>
              </w:pPrChange>
            </w:pPr>
            <w:del w:id="6416" w:author="Houyem Rais" w:date="2024-02-22T14:46:00Z">
              <w:r w:rsidRPr="00343F01" w:rsidDel="00201166">
                <w:rPr>
                  <w:b/>
                  <w:bCs/>
                  <w:sz w:val="18"/>
                  <w:szCs w:val="18"/>
                  <w:lang w:val="fr-FR"/>
                </w:rPr>
                <w:delText xml:space="preserve"> 858,0 </w:delText>
              </w:r>
            </w:del>
          </w:p>
        </w:tc>
        <w:tc>
          <w:tcPr>
            <w:tcW w:w="950" w:type="dxa"/>
            <w:tcBorders>
              <w:top w:val="nil"/>
              <w:left w:val="nil"/>
              <w:bottom w:val="single" w:sz="4" w:space="0" w:color="auto"/>
              <w:right w:val="single" w:sz="4" w:space="0" w:color="auto"/>
            </w:tcBorders>
            <w:shd w:val="clear" w:color="000000" w:fill="ACB9CA"/>
            <w:hideMark/>
          </w:tcPr>
          <w:p w14:paraId="32CAFE55" w14:textId="74A8626F" w:rsidR="00DD7063" w:rsidRPr="00343F01" w:rsidDel="00201166" w:rsidRDefault="00DD7063" w:rsidP="00D62BC5">
            <w:pPr>
              <w:spacing w:before="0" w:after="160"/>
              <w:jc w:val="left"/>
              <w:rPr>
                <w:del w:id="6417" w:author="Houyem Rais" w:date="2024-02-22T14:46:00Z"/>
                <w:rFonts w:eastAsia="Times New Roman" w:cstheme="minorHAnsi"/>
                <w:b/>
                <w:bCs/>
                <w:color w:val="000000"/>
                <w:sz w:val="18"/>
                <w:szCs w:val="18"/>
                <w:lang w:val="fr-FR" w:eastAsia="fr-FR"/>
              </w:rPr>
              <w:pPrChange w:id="6418" w:author="Houyem Rais" w:date="2024-02-22T14:49:00Z">
                <w:pPr>
                  <w:spacing w:before="0" w:after="0"/>
                  <w:jc w:val="center"/>
                </w:pPr>
              </w:pPrChange>
            </w:pPr>
            <w:del w:id="6419" w:author="Houyem Rais" w:date="2024-02-22T14:46:00Z">
              <w:r w:rsidRPr="00343F01" w:rsidDel="00201166">
                <w:rPr>
                  <w:b/>
                  <w:bCs/>
                  <w:sz w:val="18"/>
                  <w:szCs w:val="18"/>
                  <w:lang w:val="fr-FR"/>
                </w:rPr>
                <w:delText>100%</w:delText>
              </w:r>
            </w:del>
          </w:p>
        </w:tc>
        <w:tc>
          <w:tcPr>
            <w:tcW w:w="1146" w:type="dxa"/>
            <w:tcBorders>
              <w:top w:val="nil"/>
              <w:left w:val="nil"/>
              <w:bottom w:val="single" w:sz="4" w:space="0" w:color="auto"/>
              <w:right w:val="single" w:sz="4" w:space="0" w:color="auto"/>
            </w:tcBorders>
            <w:shd w:val="clear" w:color="000000" w:fill="ACB9CA"/>
            <w:hideMark/>
          </w:tcPr>
          <w:p w14:paraId="308BD72D" w14:textId="5ED69783" w:rsidR="00DD7063" w:rsidRPr="00343F01" w:rsidDel="00201166" w:rsidRDefault="00DD7063" w:rsidP="00D62BC5">
            <w:pPr>
              <w:spacing w:before="0" w:after="160"/>
              <w:jc w:val="left"/>
              <w:rPr>
                <w:del w:id="6420" w:author="Houyem Rais" w:date="2024-02-22T14:46:00Z"/>
                <w:rFonts w:eastAsia="Times New Roman" w:cstheme="minorHAnsi"/>
                <w:b/>
                <w:bCs/>
                <w:color w:val="000000"/>
                <w:sz w:val="18"/>
                <w:szCs w:val="18"/>
                <w:lang w:val="fr-FR" w:eastAsia="fr-FR"/>
              </w:rPr>
              <w:pPrChange w:id="6421" w:author="Houyem Rais" w:date="2024-02-22T14:49:00Z">
                <w:pPr>
                  <w:spacing w:before="0" w:after="0"/>
                  <w:jc w:val="center"/>
                </w:pPr>
              </w:pPrChange>
            </w:pPr>
            <w:del w:id="6422" w:author="Houyem Rais" w:date="2024-02-22T14:46:00Z">
              <w:r w:rsidRPr="00343F01" w:rsidDel="00201166">
                <w:rPr>
                  <w:b/>
                  <w:bCs/>
                  <w:sz w:val="18"/>
                  <w:szCs w:val="18"/>
                  <w:lang w:val="fr-FR"/>
                </w:rPr>
                <w:delText xml:space="preserve"> 858,0 </w:delText>
              </w:r>
            </w:del>
          </w:p>
        </w:tc>
      </w:tr>
      <w:tr w:rsidR="00DD7063" w:rsidRPr="00343F01" w:rsidDel="00201166" w14:paraId="08E9FF7F" w14:textId="2B502EA7">
        <w:trPr>
          <w:trHeight w:val="53"/>
          <w:del w:id="6423" w:author="Houyem Rais" w:date="2024-02-22T14:46:00Z"/>
        </w:trPr>
        <w:tc>
          <w:tcPr>
            <w:tcW w:w="1201" w:type="dxa"/>
            <w:tcBorders>
              <w:top w:val="nil"/>
              <w:left w:val="single" w:sz="4" w:space="0" w:color="auto"/>
              <w:bottom w:val="single" w:sz="4" w:space="0" w:color="auto"/>
              <w:right w:val="nil"/>
            </w:tcBorders>
            <w:shd w:val="clear" w:color="000000" w:fill="FFFFFF"/>
            <w:noWrap/>
            <w:vAlign w:val="center"/>
            <w:hideMark/>
          </w:tcPr>
          <w:p w14:paraId="1A861570" w14:textId="021CB1C3" w:rsidR="00DD7063" w:rsidRPr="00343F01" w:rsidDel="00201166" w:rsidRDefault="00DD7063" w:rsidP="00D62BC5">
            <w:pPr>
              <w:spacing w:before="0" w:after="160"/>
              <w:jc w:val="left"/>
              <w:rPr>
                <w:del w:id="6424" w:author="Houyem Rais" w:date="2024-02-22T14:46:00Z"/>
                <w:rFonts w:eastAsia="Times New Roman" w:cstheme="minorHAnsi"/>
                <w:b/>
                <w:bCs/>
                <w:color w:val="000000"/>
                <w:sz w:val="18"/>
                <w:szCs w:val="18"/>
                <w:lang w:val="fr-FR" w:eastAsia="fr-FR"/>
              </w:rPr>
              <w:pPrChange w:id="6425" w:author="Houyem Rais" w:date="2024-02-22T14:49:00Z">
                <w:pPr>
                  <w:spacing w:before="0" w:after="0"/>
                  <w:jc w:val="left"/>
                </w:pPr>
              </w:pPrChange>
            </w:pPr>
            <w:del w:id="6426" w:author="Houyem Rais" w:date="2024-02-22T14:46:00Z">
              <w:r w:rsidRPr="00343F01" w:rsidDel="00201166">
                <w:rPr>
                  <w:rFonts w:eastAsia="Times New Roman" w:cstheme="minorHAnsi"/>
                  <w:b/>
                  <w:bCs/>
                  <w:color w:val="000000"/>
                  <w:sz w:val="18"/>
                  <w:szCs w:val="18"/>
                  <w:lang w:val="fr-FR" w:eastAsia="fr-FR"/>
                </w:rPr>
                <w:delText> </w:delText>
              </w:r>
            </w:del>
          </w:p>
        </w:tc>
        <w:tc>
          <w:tcPr>
            <w:tcW w:w="2561" w:type="dxa"/>
            <w:tcBorders>
              <w:top w:val="nil"/>
              <w:left w:val="single" w:sz="4" w:space="0" w:color="auto"/>
              <w:bottom w:val="single" w:sz="4" w:space="0" w:color="auto"/>
              <w:right w:val="single" w:sz="4" w:space="0" w:color="auto"/>
            </w:tcBorders>
            <w:shd w:val="clear" w:color="000000" w:fill="FFFFFF"/>
            <w:hideMark/>
          </w:tcPr>
          <w:p w14:paraId="24F11C44" w14:textId="172E1A03" w:rsidR="00DD7063" w:rsidRPr="00343F01" w:rsidDel="00201166" w:rsidRDefault="00DD7063" w:rsidP="00D62BC5">
            <w:pPr>
              <w:spacing w:before="0" w:after="160"/>
              <w:jc w:val="left"/>
              <w:rPr>
                <w:del w:id="6427" w:author="Houyem Rais" w:date="2024-02-22T14:46:00Z"/>
                <w:rFonts w:eastAsia="Times New Roman" w:cstheme="minorHAnsi"/>
                <w:b/>
                <w:bCs/>
                <w:color w:val="000000"/>
                <w:sz w:val="18"/>
                <w:szCs w:val="18"/>
                <w:lang w:val="fr-FR" w:eastAsia="fr-FR"/>
              </w:rPr>
              <w:pPrChange w:id="6428" w:author="Houyem Rais" w:date="2024-02-22T14:49:00Z">
                <w:pPr>
                  <w:spacing w:before="0" w:after="0"/>
                  <w:jc w:val="left"/>
                </w:pPr>
              </w:pPrChange>
            </w:pPr>
            <w:del w:id="6429" w:author="Houyem Rais" w:date="2024-02-22T14:46:00Z">
              <w:r w:rsidRPr="00343F01" w:rsidDel="00201166">
                <w:rPr>
                  <w:rFonts w:eastAsia="Times New Roman" w:cstheme="minorHAnsi"/>
                  <w:b/>
                  <w:bCs/>
                  <w:color w:val="000000"/>
                  <w:sz w:val="18"/>
                  <w:szCs w:val="18"/>
                  <w:lang w:val="fr-FR" w:eastAsia="fr-FR"/>
                </w:rPr>
                <w:delText> </w:delText>
              </w:r>
            </w:del>
          </w:p>
        </w:tc>
        <w:tc>
          <w:tcPr>
            <w:tcW w:w="775" w:type="dxa"/>
            <w:tcBorders>
              <w:top w:val="nil"/>
              <w:left w:val="nil"/>
              <w:bottom w:val="single" w:sz="4" w:space="0" w:color="auto"/>
              <w:right w:val="single" w:sz="4" w:space="0" w:color="auto"/>
            </w:tcBorders>
            <w:shd w:val="clear" w:color="000000" w:fill="FFFFFF"/>
            <w:hideMark/>
          </w:tcPr>
          <w:p w14:paraId="50D6277B" w14:textId="5EA890EC" w:rsidR="00DD7063" w:rsidRPr="00343F01" w:rsidDel="00201166" w:rsidRDefault="00DD7063" w:rsidP="00D62BC5">
            <w:pPr>
              <w:spacing w:before="0" w:after="160"/>
              <w:jc w:val="left"/>
              <w:rPr>
                <w:del w:id="6430" w:author="Houyem Rais" w:date="2024-02-22T14:46:00Z"/>
                <w:rFonts w:eastAsia="Times New Roman" w:cstheme="minorHAnsi"/>
                <w:b/>
                <w:bCs/>
                <w:color w:val="000000"/>
                <w:sz w:val="18"/>
                <w:szCs w:val="18"/>
                <w:lang w:val="fr-FR" w:eastAsia="fr-FR"/>
              </w:rPr>
              <w:pPrChange w:id="6431" w:author="Houyem Rais" w:date="2024-02-22T14:49:00Z">
                <w:pPr>
                  <w:spacing w:before="0" w:after="0"/>
                  <w:jc w:val="center"/>
                </w:pPr>
              </w:pPrChange>
            </w:pPr>
          </w:p>
        </w:tc>
        <w:tc>
          <w:tcPr>
            <w:tcW w:w="2124" w:type="dxa"/>
            <w:tcBorders>
              <w:top w:val="nil"/>
              <w:left w:val="nil"/>
              <w:bottom w:val="single" w:sz="4" w:space="0" w:color="auto"/>
              <w:right w:val="single" w:sz="4" w:space="0" w:color="auto"/>
            </w:tcBorders>
            <w:shd w:val="clear" w:color="000000" w:fill="FFFFFF"/>
            <w:hideMark/>
          </w:tcPr>
          <w:p w14:paraId="42B57E2A" w14:textId="59F832DF" w:rsidR="00DD7063" w:rsidRPr="00343F01" w:rsidDel="00201166" w:rsidRDefault="00DD7063" w:rsidP="00D62BC5">
            <w:pPr>
              <w:spacing w:before="0" w:after="160"/>
              <w:jc w:val="left"/>
              <w:rPr>
                <w:del w:id="6432" w:author="Houyem Rais" w:date="2024-02-22T14:46:00Z"/>
                <w:rFonts w:eastAsia="Times New Roman" w:cstheme="minorHAnsi"/>
                <w:b/>
                <w:bCs/>
                <w:color w:val="000000"/>
                <w:sz w:val="18"/>
                <w:szCs w:val="18"/>
                <w:lang w:val="fr-FR" w:eastAsia="fr-FR"/>
              </w:rPr>
              <w:pPrChange w:id="6433" w:author="Houyem Rais" w:date="2024-02-22T14:49:00Z">
                <w:pPr>
                  <w:spacing w:before="0" w:after="0"/>
                  <w:jc w:val="center"/>
                </w:pPr>
              </w:pPrChange>
            </w:pPr>
            <w:del w:id="6434" w:author="Houyem Rais" w:date="2024-02-22T14:46:00Z">
              <w:r w:rsidRPr="00343F01" w:rsidDel="00201166">
                <w:rPr>
                  <w:rFonts w:eastAsia="Times New Roman" w:cstheme="minorHAnsi"/>
                  <w:b/>
                  <w:bCs/>
                  <w:color w:val="000000"/>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FFFFFF"/>
            <w:hideMark/>
          </w:tcPr>
          <w:p w14:paraId="47B5DAFD" w14:textId="21C489C1" w:rsidR="00DD7063" w:rsidRPr="00343F01" w:rsidDel="00201166" w:rsidRDefault="00DD7063" w:rsidP="00D62BC5">
            <w:pPr>
              <w:spacing w:before="0" w:after="160"/>
              <w:jc w:val="left"/>
              <w:rPr>
                <w:del w:id="6435" w:author="Houyem Rais" w:date="2024-02-22T14:46:00Z"/>
                <w:rFonts w:eastAsia="Times New Roman" w:cstheme="minorHAnsi"/>
                <w:b/>
                <w:bCs/>
                <w:color w:val="000000"/>
                <w:sz w:val="18"/>
                <w:szCs w:val="18"/>
                <w:lang w:val="fr-FR" w:eastAsia="fr-FR"/>
              </w:rPr>
              <w:pPrChange w:id="6436" w:author="Houyem Rais" w:date="2024-02-22T14:49:00Z">
                <w:pPr>
                  <w:spacing w:before="0" w:after="0"/>
                  <w:jc w:val="center"/>
                </w:pPr>
              </w:pPrChange>
            </w:pPr>
          </w:p>
        </w:tc>
        <w:tc>
          <w:tcPr>
            <w:tcW w:w="950" w:type="dxa"/>
            <w:tcBorders>
              <w:top w:val="nil"/>
              <w:left w:val="nil"/>
              <w:bottom w:val="single" w:sz="4" w:space="0" w:color="auto"/>
              <w:right w:val="single" w:sz="4" w:space="0" w:color="auto"/>
            </w:tcBorders>
            <w:shd w:val="clear" w:color="000000" w:fill="FFFFFF"/>
            <w:hideMark/>
          </w:tcPr>
          <w:p w14:paraId="269EEB90" w14:textId="0BE56471" w:rsidR="00DD7063" w:rsidRPr="00343F01" w:rsidDel="00201166" w:rsidRDefault="00DD7063" w:rsidP="00D62BC5">
            <w:pPr>
              <w:spacing w:before="0" w:after="160"/>
              <w:jc w:val="left"/>
              <w:rPr>
                <w:del w:id="6437" w:author="Houyem Rais" w:date="2024-02-22T14:46:00Z"/>
                <w:rFonts w:eastAsia="Times New Roman" w:cstheme="minorHAnsi"/>
                <w:b/>
                <w:bCs/>
                <w:color w:val="000000"/>
                <w:sz w:val="18"/>
                <w:szCs w:val="18"/>
                <w:lang w:val="fr-FR" w:eastAsia="fr-FR"/>
              </w:rPr>
              <w:pPrChange w:id="6438" w:author="Houyem Rais" w:date="2024-02-22T14:49:00Z">
                <w:pPr>
                  <w:spacing w:before="0" w:after="0"/>
                  <w:jc w:val="center"/>
                </w:pPr>
              </w:pPrChange>
            </w:pPr>
          </w:p>
        </w:tc>
        <w:tc>
          <w:tcPr>
            <w:tcW w:w="1146" w:type="dxa"/>
            <w:tcBorders>
              <w:top w:val="nil"/>
              <w:left w:val="nil"/>
              <w:bottom w:val="single" w:sz="4" w:space="0" w:color="auto"/>
              <w:right w:val="single" w:sz="4" w:space="0" w:color="auto"/>
            </w:tcBorders>
            <w:shd w:val="clear" w:color="000000" w:fill="FFFFFF"/>
            <w:hideMark/>
          </w:tcPr>
          <w:p w14:paraId="39BFAA03" w14:textId="7A4B06C8" w:rsidR="00DD7063" w:rsidRPr="00343F01" w:rsidDel="00201166" w:rsidRDefault="00DD7063" w:rsidP="00D62BC5">
            <w:pPr>
              <w:spacing w:before="0" w:after="160"/>
              <w:jc w:val="left"/>
              <w:rPr>
                <w:del w:id="6439" w:author="Houyem Rais" w:date="2024-02-22T14:46:00Z"/>
                <w:rFonts w:eastAsia="Times New Roman" w:cstheme="minorHAnsi"/>
                <w:b/>
                <w:bCs/>
                <w:color w:val="000000"/>
                <w:sz w:val="18"/>
                <w:szCs w:val="18"/>
                <w:lang w:val="fr-FR" w:eastAsia="fr-FR"/>
              </w:rPr>
              <w:pPrChange w:id="6440" w:author="Houyem Rais" w:date="2024-02-22T14:49:00Z">
                <w:pPr>
                  <w:spacing w:before="0" w:after="0"/>
                  <w:jc w:val="center"/>
                </w:pPr>
              </w:pPrChange>
            </w:pPr>
          </w:p>
        </w:tc>
      </w:tr>
      <w:tr w:rsidR="00DD7063" w:rsidRPr="00343F01" w:rsidDel="00201166" w14:paraId="6DD40DC0" w14:textId="0925E3DA">
        <w:trPr>
          <w:trHeight w:val="53"/>
          <w:del w:id="6441" w:author="Houyem Rais" w:date="2024-02-22T14:46:00Z"/>
        </w:trPr>
        <w:tc>
          <w:tcPr>
            <w:tcW w:w="1201" w:type="dxa"/>
            <w:tcBorders>
              <w:top w:val="nil"/>
              <w:left w:val="single" w:sz="4" w:space="0" w:color="auto"/>
              <w:bottom w:val="single" w:sz="4" w:space="0" w:color="auto"/>
              <w:right w:val="nil"/>
            </w:tcBorders>
            <w:shd w:val="clear" w:color="000000" w:fill="F2F2F2"/>
            <w:noWrap/>
            <w:hideMark/>
          </w:tcPr>
          <w:p w14:paraId="13FB6CC7" w14:textId="1B35601C" w:rsidR="00DD7063" w:rsidRPr="00343F01" w:rsidDel="00201166" w:rsidRDefault="00DD7063" w:rsidP="00D62BC5">
            <w:pPr>
              <w:spacing w:before="0" w:after="160"/>
              <w:jc w:val="left"/>
              <w:rPr>
                <w:del w:id="6442" w:author="Houyem Rais" w:date="2024-02-22T14:46:00Z"/>
                <w:rFonts w:eastAsia="Times New Roman" w:cstheme="minorHAnsi"/>
                <w:b/>
                <w:bCs/>
                <w:color w:val="000000"/>
                <w:sz w:val="18"/>
                <w:szCs w:val="18"/>
                <w:lang w:val="fr-FR" w:eastAsia="fr-FR"/>
              </w:rPr>
              <w:pPrChange w:id="6443" w:author="Houyem Rais" w:date="2024-02-22T14:49:00Z">
                <w:pPr>
                  <w:spacing w:before="0" w:after="0"/>
                  <w:jc w:val="left"/>
                </w:pPr>
              </w:pPrChange>
            </w:pPr>
            <w:del w:id="6444" w:author="Houyem Rais" w:date="2024-02-22T14:46:00Z">
              <w:r w:rsidRPr="00343F01" w:rsidDel="00201166">
                <w:rPr>
                  <w:rFonts w:eastAsia="Times New Roman" w:cstheme="minorHAnsi"/>
                  <w:b/>
                  <w:bCs/>
                  <w:color w:val="000000"/>
                  <w:sz w:val="20"/>
                  <w:szCs w:val="20"/>
                  <w:lang w:val="fr-FR" w:eastAsia="fr-FR"/>
                </w:rPr>
                <w:delText>Bénin</w:delText>
              </w:r>
            </w:del>
          </w:p>
        </w:tc>
        <w:tc>
          <w:tcPr>
            <w:tcW w:w="2561" w:type="dxa"/>
            <w:tcBorders>
              <w:top w:val="nil"/>
              <w:left w:val="single" w:sz="4" w:space="0" w:color="auto"/>
              <w:bottom w:val="single" w:sz="4" w:space="0" w:color="auto"/>
              <w:right w:val="single" w:sz="4" w:space="0" w:color="auto"/>
            </w:tcBorders>
            <w:shd w:val="clear" w:color="000000" w:fill="F2F2F2"/>
            <w:noWrap/>
            <w:hideMark/>
          </w:tcPr>
          <w:p w14:paraId="2F88C644" w14:textId="5A8A5AE2" w:rsidR="00DD7063" w:rsidRPr="00343F01" w:rsidDel="00201166" w:rsidRDefault="00DD7063" w:rsidP="00D62BC5">
            <w:pPr>
              <w:spacing w:before="0" w:after="160"/>
              <w:jc w:val="left"/>
              <w:rPr>
                <w:del w:id="6445" w:author="Houyem Rais" w:date="2024-02-22T14:46:00Z"/>
                <w:rFonts w:eastAsia="Times New Roman" w:cstheme="minorHAnsi"/>
                <w:b/>
                <w:bCs/>
                <w:sz w:val="18"/>
                <w:szCs w:val="18"/>
                <w:lang w:val="fr-FR" w:eastAsia="fr-FR"/>
              </w:rPr>
              <w:pPrChange w:id="6446" w:author="Houyem Rais" w:date="2024-02-22T14:49:00Z">
                <w:pPr>
                  <w:spacing w:before="0" w:after="0"/>
                  <w:jc w:val="left"/>
                </w:pPr>
              </w:pPrChange>
            </w:pPr>
            <w:del w:id="6447" w:author="Houyem Rais" w:date="2024-02-22T14:46:00Z">
              <w:r w:rsidRPr="00343F01" w:rsidDel="00201166">
                <w:rPr>
                  <w:rFonts w:eastAsia="Times New Roman" w:cstheme="minorHAnsi"/>
                  <w:b/>
                  <w:bCs/>
                  <w:sz w:val="18"/>
                  <w:szCs w:val="18"/>
                  <w:lang w:val="fr-FR" w:eastAsia="fr-FR"/>
                </w:rPr>
                <w:delText> </w:delText>
              </w:r>
            </w:del>
          </w:p>
        </w:tc>
        <w:tc>
          <w:tcPr>
            <w:tcW w:w="775" w:type="dxa"/>
            <w:tcBorders>
              <w:top w:val="nil"/>
              <w:left w:val="nil"/>
              <w:bottom w:val="single" w:sz="4" w:space="0" w:color="auto"/>
              <w:right w:val="single" w:sz="4" w:space="0" w:color="auto"/>
            </w:tcBorders>
            <w:shd w:val="clear" w:color="000000" w:fill="F2F2F2"/>
            <w:hideMark/>
          </w:tcPr>
          <w:p w14:paraId="2D2AEC7B" w14:textId="4F59E6B3" w:rsidR="00DD7063" w:rsidRPr="00343F01" w:rsidDel="00201166" w:rsidRDefault="00DD7063" w:rsidP="00D62BC5">
            <w:pPr>
              <w:spacing w:before="0" w:after="160"/>
              <w:jc w:val="left"/>
              <w:rPr>
                <w:del w:id="6448" w:author="Houyem Rais" w:date="2024-02-22T14:46:00Z"/>
                <w:rFonts w:eastAsia="Times New Roman" w:cstheme="minorHAnsi"/>
                <w:b/>
                <w:bCs/>
                <w:sz w:val="18"/>
                <w:szCs w:val="18"/>
                <w:lang w:val="fr-FR" w:eastAsia="fr-FR"/>
              </w:rPr>
              <w:pPrChange w:id="6449" w:author="Houyem Rais" w:date="2024-02-22T14:49:00Z">
                <w:pPr>
                  <w:spacing w:before="0" w:after="0"/>
                  <w:jc w:val="center"/>
                </w:pPr>
              </w:pPrChange>
            </w:pPr>
            <w:del w:id="6450" w:author="Houyem Rais" w:date="2024-02-22T14:46:00Z">
              <w:r w:rsidRPr="00343F01" w:rsidDel="00201166">
                <w:rPr>
                  <w:rFonts w:eastAsia="Times New Roman" w:cstheme="minorHAnsi"/>
                  <w:b/>
                  <w:bCs/>
                  <w:sz w:val="18"/>
                  <w:szCs w:val="18"/>
                  <w:lang w:val="fr-FR" w:eastAsia="fr-FR"/>
                </w:rPr>
                <w:delText>128,6</w:delText>
              </w:r>
            </w:del>
          </w:p>
        </w:tc>
        <w:tc>
          <w:tcPr>
            <w:tcW w:w="2124" w:type="dxa"/>
            <w:tcBorders>
              <w:top w:val="nil"/>
              <w:left w:val="nil"/>
              <w:bottom w:val="single" w:sz="4" w:space="0" w:color="auto"/>
              <w:right w:val="single" w:sz="4" w:space="0" w:color="auto"/>
            </w:tcBorders>
            <w:shd w:val="clear" w:color="000000" w:fill="F2F2F2"/>
            <w:hideMark/>
          </w:tcPr>
          <w:p w14:paraId="62BEF2FD" w14:textId="2385DCAF" w:rsidR="00DD7063" w:rsidRPr="00343F01" w:rsidDel="00201166" w:rsidRDefault="00DD7063" w:rsidP="00D62BC5">
            <w:pPr>
              <w:spacing w:before="0" w:after="160"/>
              <w:jc w:val="left"/>
              <w:rPr>
                <w:del w:id="6451" w:author="Houyem Rais" w:date="2024-02-22T14:46:00Z"/>
                <w:rFonts w:eastAsia="Times New Roman" w:cstheme="minorHAnsi"/>
                <w:b/>
                <w:bCs/>
                <w:sz w:val="18"/>
                <w:szCs w:val="18"/>
                <w:lang w:val="fr-FR" w:eastAsia="fr-FR"/>
              </w:rPr>
              <w:pPrChange w:id="6452" w:author="Houyem Rais" w:date="2024-02-22T14:49:00Z">
                <w:pPr>
                  <w:spacing w:before="0" w:after="0"/>
                  <w:jc w:val="left"/>
                </w:pPr>
              </w:pPrChange>
            </w:pPr>
            <w:del w:id="6453" w:author="Houyem Rais" w:date="2024-02-22T14:46:00Z">
              <w:r w:rsidRPr="00343F01" w:rsidDel="00201166">
                <w:rPr>
                  <w:rFonts w:eastAsia="Times New Roman" w:cstheme="minorHAnsi"/>
                  <w:b/>
                  <w:bCs/>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F2F2F2"/>
            <w:hideMark/>
          </w:tcPr>
          <w:p w14:paraId="527CB89D" w14:textId="1CBE0430" w:rsidR="00DD7063" w:rsidRPr="00343F01" w:rsidDel="00201166" w:rsidRDefault="00DD7063" w:rsidP="00D62BC5">
            <w:pPr>
              <w:spacing w:before="0" w:after="160"/>
              <w:jc w:val="left"/>
              <w:rPr>
                <w:del w:id="6454" w:author="Houyem Rais" w:date="2024-02-22T14:46:00Z"/>
                <w:rFonts w:eastAsia="Times New Roman" w:cstheme="minorHAnsi"/>
                <w:b/>
                <w:bCs/>
                <w:color w:val="000000"/>
                <w:sz w:val="18"/>
                <w:szCs w:val="18"/>
                <w:lang w:val="fr-FR" w:eastAsia="fr-FR"/>
              </w:rPr>
              <w:pPrChange w:id="6455" w:author="Houyem Rais" w:date="2024-02-22T14:49:00Z">
                <w:pPr>
                  <w:spacing w:before="0" w:after="0"/>
                  <w:jc w:val="center"/>
                </w:pPr>
              </w:pPrChange>
            </w:pPr>
            <w:del w:id="6456" w:author="Houyem Rais" w:date="2024-02-22T14:46:00Z">
              <w:r w:rsidRPr="00343F01" w:rsidDel="00201166">
                <w:rPr>
                  <w:b/>
                  <w:bCs/>
                  <w:sz w:val="18"/>
                  <w:szCs w:val="18"/>
                  <w:lang w:val="fr-FR"/>
                </w:rPr>
                <w:delText xml:space="preserve"> 2 138,4 </w:delText>
              </w:r>
            </w:del>
          </w:p>
        </w:tc>
        <w:tc>
          <w:tcPr>
            <w:tcW w:w="950" w:type="dxa"/>
            <w:tcBorders>
              <w:top w:val="nil"/>
              <w:left w:val="nil"/>
              <w:bottom w:val="single" w:sz="4" w:space="0" w:color="auto"/>
              <w:right w:val="single" w:sz="4" w:space="0" w:color="auto"/>
            </w:tcBorders>
            <w:shd w:val="clear" w:color="000000" w:fill="F2F2F2"/>
            <w:hideMark/>
          </w:tcPr>
          <w:p w14:paraId="15C33DAC" w14:textId="3D89021C" w:rsidR="00DD7063" w:rsidRPr="00343F01" w:rsidDel="00201166" w:rsidRDefault="00DD7063" w:rsidP="00D62BC5">
            <w:pPr>
              <w:spacing w:before="0" w:after="160"/>
              <w:jc w:val="left"/>
              <w:rPr>
                <w:del w:id="6457" w:author="Houyem Rais" w:date="2024-02-22T14:46:00Z"/>
                <w:rFonts w:eastAsia="Times New Roman" w:cstheme="minorHAnsi"/>
                <w:b/>
                <w:bCs/>
                <w:color w:val="000000"/>
                <w:sz w:val="18"/>
                <w:szCs w:val="18"/>
                <w:lang w:val="fr-FR" w:eastAsia="fr-FR"/>
              </w:rPr>
              <w:pPrChange w:id="6458" w:author="Houyem Rais" w:date="2024-02-22T14:49:00Z">
                <w:pPr>
                  <w:spacing w:before="0" w:after="0"/>
                  <w:jc w:val="center"/>
                </w:pPr>
              </w:pPrChange>
            </w:pPr>
            <w:del w:id="6459" w:author="Houyem Rais" w:date="2024-02-22T14:46:00Z">
              <w:r w:rsidRPr="00343F01" w:rsidDel="00201166">
                <w:rPr>
                  <w:b/>
                  <w:bCs/>
                  <w:sz w:val="18"/>
                  <w:szCs w:val="18"/>
                  <w:lang w:val="fr-FR"/>
                </w:rPr>
                <w:delText>60%</w:delText>
              </w:r>
            </w:del>
          </w:p>
        </w:tc>
        <w:tc>
          <w:tcPr>
            <w:tcW w:w="1146" w:type="dxa"/>
            <w:tcBorders>
              <w:top w:val="nil"/>
              <w:left w:val="nil"/>
              <w:bottom w:val="single" w:sz="4" w:space="0" w:color="auto"/>
              <w:right w:val="single" w:sz="4" w:space="0" w:color="auto"/>
            </w:tcBorders>
            <w:shd w:val="clear" w:color="000000" w:fill="F2F2F2"/>
            <w:hideMark/>
          </w:tcPr>
          <w:p w14:paraId="7E21B2C4" w14:textId="6AA64EB2" w:rsidR="00DD7063" w:rsidRPr="00343F01" w:rsidDel="00201166" w:rsidRDefault="00DD7063" w:rsidP="00D62BC5">
            <w:pPr>
              <w:spacing w:before="0" w:after="160"/>
              <w:jc w:val="left"/>
              <w:rPr>
                <w:del w:id="6460" w:author="Houyem Rais" w:date="2024-02-22T14:46:00Z"/>
                <w:rFonts w:eastAsia="Times New Roman" w:cstheme="minorHAnsi"/>
                <w:b/>
                <w:bCs/>
                <w:color w:val="000000"/>
                <w:sz w:val="18"/>
                <w:szCs w:val="18"/>
                <w:lang w:val="fr-FR" w:eastAsia="fr-FR"/>
              </w:rPr>
              <w:pPrChange w:id="6461" w:author="Houyem Rais" w:date="2024-02-22T14:49:00Z">
                <w:pPr>
                  <w:spacing w:before="0" w:after="0"/>
                  <w:jc w:val="center"/>
                </w:pPr>
              </w:pPrChange>
            </w:pPr>
            <w:del w:id="6462" w:author="Houyem Rais" w:date="2024-02-22T14:46:00Z">
              <w:r w:rsidRPr="00343F01" w:rsidDel="00201166">
                <w:rPr>
                  <w:b/>
                  <w:bCs/>
                  <w:sz w:val="18"/>
                  <w:szCs w:val="18"/>
                  <w:lang w:val="fr-FR"/>
                </w:rPr>
                <w:delText xml:space="preserve"> 1 273,4 </w:delText>
              </w:r>
            </w:del>
          </w:p>
        </w:tc>
      </w:tr>
      <w:tr w:rsidR="00DD7063" w:rsidRPr="00343F01" w:rsidDel="00201166" w14:paraId="5918EED4" w14:textId="581F06A3">
        <w:trPr>
          <w:trHeight w:val="53"/>
          <w:del w:id="6463" w:author="Houyem Rais" w:date="2024-02-22T14:46:00Z"/>
        </w:trPr>
        <w:tc>
          <w:tcPr>
            <w:tcW w:w="1201" w:type="dxa"/>
            <w:vMerge w:val="restart"/>
            <w:tcBorders>
              <w:top w:val="nil"/>
              <w:left w:val="single" w:sz="4" w:space="0" w:color="auto"/>
              <w:bottom w:val="single" w:sz="4" w:space="0" w:color="000000"/>
              <w:right w:val="single" w:sz="4" w:space="0" w:color="auto"/>
            </w:tcBorders>
            <w:shd w:val="clear" w:color="000000" w:fill="8EA9DB"/>
            <w:noWrap/>
            <w:vAlign w:val="center"/>
            <w:hideMark/>
          </w:tcPr>
          <w:p w14:paraId="7B206506" w14:textId="388D7472" w:rsidR="00DD7063" w:rsidRPr="00343F01" w:rsidDel="00201166" w:rsidRDefault="00DD7063" w:rsidP="00D62BC5">
            <w:pPr>
              <w:spacing w:before="0" w:after="160"/>
              <w:jc w:val="left"/>
              <w:rPr>
                <w:del w:id="6464" w:author="Houyem Rais" w:date="2024-02-22T14:46:00Z"/>
                <w:rFonts w:eastAsia="Times New Roman" w:cstheme="minorHAnsi"/>
                <w:b/>
                <w:bCs/>
                <w:color w:val="000000"/>
                <w:sz w:val="18"/>
                <w:szCs w:val="18"/>
                <w:lang w:val="fr-FR" w:eastAsia="fr-FR"/>
              </w:rPr>
              <w:pPrChange w:id="6465" w:author="Houyem Rais" w:date="2024-02-22T14:49:00Z">
                <w:pPr>
                  <w:spacing w:before="0" w:after="0"/>
                  <w:jc w:val="left"/>
                </w:pPr>
              </w:pPrChange>
            </w:pPr>
            <w:del w:id="6466" w:author="Houyem Rais" w:date="2024-02-22T14:46:00Z">
              <w:r w:rsidRPr="00343F01" w:rsidDel="00201166">
                <w:rPr>
                  <w:rFonts w:eastAsia="Times New Roman" w:cstheme="minorHAnsi"/>
                  <w:b/>
                  <w:bCs/>
                  <w:color w:val="000000"/>
                  <w:sz w:val="18"/>
                  <w:szCs w:val="18"/>
                  <w:lang w:val="fr-FR" w:eastAsia="fr-FR"/>
                </w:rPr>
                <w:delText>Lot contractuel B</w:delText>
              </w:r>
            </w:del>
          </w:p>
        </w:tc>
        <w:tc>
          <w:tcPr>
            <w:tcW w:w="2561" w:type="dxa"/>
            <w:tcBorders>
              <w:top w:val="nil"/>
              <w:left w:val="nil"/>
              <w:bottom w:val="single" w:sz="4" w:space="0" w:color="auto"/>
              <w:right w:val="single" w:sz="4" w:space="0" w:color="auto"/>
            </w:tcBorders>
            <w:shd w:val="clear" w:color="auto" w:fill="auto"/>
            <w:hideMark/>
          </w:tcPr>
          <w:p w14:paraId="24D09523" w14:textId="4627AD2D" w:rsidR="00DD7063" w:rsidRPr="00343F01" w:rsidDel="00201166" w:rsidRDefault="00DD7063" w:rsidP="00D62BC5">
            <w:pPr>
              <w:spacing w:before="0" w:after="160"/>
              <w:jc w:val="left"/>
              <w:rPr>
                <w:del w:id="6467" w:author="Houyem Rais" w:date="2024-02-22T14:46:00Z"/>
                <w:rFonts w:eastAsia="Times New Roman" w:cstheme="minorHAnsi"/>
                <w:color w:val="000000"/>
                <w:sz w:val="18"/>
                <w:szCs w:val="18"/>
                <w:lang w:val="fr-FR" w:eastAsia="fr-FR"/>
              </w:rPr>
              <w:pPrChange w:id="6468" w:author="Houyem Rais" w:date="2024-02-22T14:49:00Z">
                <w:pPr>
                  <w:spacing w:before="0" w:after="0"/>
                  <w:jc w:val="left"/>
                </w:pPr>
              </w:pPrChange>
            </w:pPr>
            <w:del w:id="6469" w:author="Houyem Rais" w:date="2024-02-22T14:46:00Z">
              <w:r w:rsidRPr="00343F01" w:rsidDel="00201166">
                <w:rPr>
                  <w:rFonts w:eastAsia="Times New Roman" w:cstheme="minorHAnsi"/>
                  <w:color w:val="000000"/>
                  <w:sz w:val="18"/>
                  <w:szCs w:val="18"/>
                  <w:lang w:val="fr-FR" w:eastAsia="fr-FR"/>
                </w:rPr>
                <w:delText>Frontière Togo- Ouinga</w:delText>
              </w:r>
            </w:del>
          </w:p>
        </w:tc>
        <w:tc>
          <w:tcPr>
            <w:tcW w:w="775" w:type="dxa"/>
            <w:tcBorders>
              <w:top w:val="nil"/>
              <w:left w:val="nil"/>
              <w:bottom w:val="single" w:sz="4" w:space="0" w:color="auto"/>
              <w:right w:val="single" w:sz="4" w:space="0" w:color="auto"/>
            </w:tcBorders>
            <w:shd w:val="clear" w:color="auto" w:fill="auto"/>
            <w:hideMark/>
          </w:tcPr>
          <w:p w14:paraId="70F6203A" w14:textId="4CA4EFFB" w:rsidR="00DD7063" w:rsidRPr="00343F01" w:rsidDel="00201166" w:rsidRDefault="00DD7063" w:rsidP="00D62BC5">
            <w:pPr>
              <w:spacing w:before="0" w:after="160"/>
              <w:jc w:val="left"/>
              <w:rPr>
                <w:del w:id="6470" w:author="Houyem Rais" w:date="2024-02-22T14:46:00Z"/>
                <w:rFonts w:eastAsia="Times New Roman" w:cstheme="minorHAnsi"/>
                <w:color w:val="000000"/>
                <w:sz w:val="18"/>
                <w:szCs w:val="18"/>
                <w:lang w:val="fr-FR" w:eastAsia="fr-FR"/>
              </w:rPr>
              <w:pPrChange w:id="6471" w:author="Houyem Rais" w:date="2024-02-22T14:49:00Z">
                <w:pPr>
                  <w:spacing w:before="0" w:after="0"/>
                  <w:jc w:val="center"/>
                </w:pPr>
              </w:pPrChange>
            </w:pPr>
            <w:del w:id="6472" w:author="Houyem Rais" w:date="2024-02-22T14:46:00Z">
              <w:r w:rsidRPr="00343F01" w:rsidDel="00201166">
                <w:rPr>
                  <w:rFonts w:eastAsia="Times New Roman" w:cstheme="minorHAnsi"/>
                  <w:color w:val="000000"/>
                  <w:sz w:val="18"/>
                  <w:szCs w:val="18"/>
                  <w:lang w:val="fr-FR" w:eastAsia="fr-FR"/>
                </w:rPr>
                <w:delText>15,0</w:delText>
              </w:r>
            </w:del>
          </w:p>
        </w:tc>
        <w:tc>
          <w:tcPr>
            <w:tcW w:w="2124" w:type="dxa"/>
            <w:tcBorders>
              <w:top w:val="nil"/>
              <w:left w:val="nil"/>
              <w:bottom w:val="single" w:sz="4" w:space="0" w:color="auto"/>
              <w:right w:val="single" w:sz="4" w:space="0" w:color="auto"/>
            </w:tcBorders>
            <w:shd w:val="clear" w:color="auto" w:fill="auto"/>
            <w:hideMark/>
          </w:tcPr>
          <w:p w14:paraId="2D3F39F9" w14:textId="3C53219D" w:rsidR="00DD7063" w:rsidRPr="00343F01" w:rsidDel="00201166" w:rsidRDefault="00DD7063" w:rsidP="00D62BC5">
            <w:pPr>
              <w:spacing w:before="0" w:after="160"/>
              <w:jc w:val="left"/>
              <w:rPr>
                <w:del w:id="6473" w:author="Houyem Rais" w:date="2024-02-22T14:46:00Z"/>
                <w:rFonts w:eastAsia="Times New Roman" w:cstheme="minorHAnsi"/>
                <w:color w:val="000000"/>
                <w:sz w:val="18"/>
                <w:szCs w:val="18"/>
                <w:lang w:val="fr-FR" w:eastAsia="fr-FR"/>
              </w:rPr>
              <w:pPrChange w:id="6474" w:author="Houyem Rais" w:date="2024-02-22T14:49:00Z">
                <w:pPr>
                  <w:spacing w:before="0" w:after="0"/>
                  <w:jc w:val="left"/>
                </w:pPr>
              </w:pPrChange>
            </w:pPr>
            <w:del w:id="6475"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6D9FC452" w14:textId="360B514B" w:rsidR="00DD7063" w:rsidRPr="00343F01" w:rsidDel="00201166" w:rsidRDefault="00DD7063" w:rsidP="00D62BC5">
            <w:pPr>
              <w:spacing w:before="0" w:after="160"/>
              <w:jc w:val="left"/>
              <w:rPr>
                <w:del w:id="6476" w:author="Houyem Rais" w:date="2024-02-22T14:46:00Z"/>
                <w:rFonts w:eastAsia="Times New Roman" w:cstheme="minorHAnsi"/>
                <w:color w:val="000000"/>
                <w:sz w:val="18"/>
                <w:szCs w:val="18"/>
                <w:lang w:val="fr-FR" w:eastAsia="fr-FR"/>
              </w:rPr>
              <w:pPrChange w:id="6477" w:author="Houyem Rais" w:date="2024-02-22T14:49:00Z">
                <w:pPr>
                  <w:spacing w:before="0" w:after="0"/>
                  <w:jc w:val="center"/>
                </w:pPr>
              </w:pPrChange>
            </w:pPr>
            <w:del w:id="6478" w:author="Houyem Rais" w:date="2024-02-22T14:46:00Z">
              <w:r w:rsidRPr="00343F01" w:rsidDel="00201166">
                <w:rPr>
                  <w:sz w:val="18"/>
                  <w:szCs w:val="18"/>
                  <w:lang w:val="fr-FR"/>
                </w:rPr>
                <w:delText xml:space="preserve"> 219,6 </w:delText>
              </w:r>
            </w:del>
          </w:p>
        </w:tc>
        <w:tc>
          <w:tcPr>
            <w:tcW w:w="950" w:type="dxa"/>
            <w:tcBorders>
              <w:top w:val="nil"/>
              <w:left w:val="nil"/>
              <w:bottom w:val="single" w:sz="4" w:space="0" w:color="auto"/>
              <w:right w:val="single" w:sz="4" w:space="0" w:color="auto"/>
            </w:tcBorders>
            <w:shd w:val="clear" w:color="auto" w:fill="auto"/>
            <w:hideMark/>
          </w:tcPr>
          <w:p w14:paraId="253B66D7" w14:textId="3E7CD694" w:rsidR="00DD7063" w:rsidRPr="00343F01" w:rsidDel="00201166" w:rsidRDefault="00DD7063" w:rsidP="00D62BC5">
            <w:pPr>
              <w:spacing w:before="0" w:after="160"/>
              <w:jc w:val="left"/>
              <w:rPr>
                <w:del w:id="6479" w:author="Houyem Rais" w:date="2024-02-22T14:46:00Z"/>
                <w:rFonts w:eastAsia="Times New Roman" w:cstheme="minorHAnsi"/>
                <w:color w:val="000000"/>
                <w:sz w:val="18"/>
                <w:szCs w:val="18"/>
                <w:lang w:val="fr-FR" w:eastAsia="fr-FR"/>
              </w:rPr>
              <w:pPrChange w:id="6480" w:author="Houyem Rais" w:date="2024-02-22T14:49:00Z">
                <w:pPr>
                  <w:spacing w:before="0" w:after="0"/>
                  <w:jc w:val="center"/>
                </w:pPr>
              </w:pPrChange>
            </w:pPr>
            <w:del w:id="6481"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72E5130E" w14:textId="0E511854" w:rsidR="00DD7063" w:rsidRPr="00343F01" w:rsidDel="00201166" w:rsidRDefault="00DD7063" w:rsidP="00D62BC5">
            <w:pPr>
              <w:spacing w:before="0" w:after="160"/>
              <w:jc w:val="left"/>
              <w:rPr>
                <w:del w:id="6482" w:author="Houyem Rais" w:date="2024-02-22T14:46:00Z"/>
                <w:rFonts w:eastAsia="Times New Roman" w:cstheme="minorHAnsi"/>
                <w:color w:val="000000"/>
                <w:sz w:val="18"/>
                <w:szCs w:val="18"/>
                <w:lang w:val="fr-FR" w:eastAsia="fr-FR"/>
              </w:rPr>
              <w:pPrChange w:id="6483" w:author="Houyem Rais" w:date="2024-02-22T14:49:00Z">
                <w:pPr>
                  <w:spacing w:before="0" w:after="0"/>
                  <w:jc w:val="center"/>
                </w:pPr>
              </w:pPrChange>
            </w:pPr>
            <w:del w:id="6484" w:author="Houyem Rais" w:date="2024-02-22T14:46:00Z">
              <w:r w:rsidRPr="00343F01" w:rsidDel="00201166">
                <w:rPr>
                  <w:sz w:val="18"/>
                  <w:szCs w:val="18"/>
                  <w:lang w:val="fr-FR"/>
                </w:rPr>
                <w:delText xml:space="preserve"> 219,6 </w:delText>
              </w:r>
            </w:del>
          </w:p>
        </w:tc>
      </w:tr>
      <w:tr w:rsidR="00DD7063" w:rsidRPr="00343F01" w:rsidDel="00201166" w14:paraId="084E95EB" w14:textId="04215E9B">
        <w:trPr>
          <w:trHeight w:val="53"/>
          <w:del w:id="6485"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2C8F26D7" w14:textId="394E76EE" w:rsidR="00DD7063" w:rsidRPr="00343F01" w:rsidDel="00201166" w:rsidRDefault="00DD7063" w:rsidP="00D62BC5">
            <w:pPr>
              <w:spacing w:before="0" w:after="160"/>
              <w:jc w:val="left"/>
              <w:rPr>
                <w:del w:id="6486" w:author="Houyem Rais" w:date="2024-02-22T14:46:00Z"/>
                <w:rFonts w:eastAsia="Times New Roman" w:cstheme="minorHAnsi"/>
                <w:b/>
                <w:bCs/>
                <w:color w:val="000000"/>
                <w:sz w:val="18"/>
                <w:szCs w:val="18"/>
                <w:lang w:val="fr-FR" w:eastAsia="fr-FR"/>
              </w:rPr>
              <w:pPrChange w:id="6487"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0AD1C832" w14:textId="212C2223" w:rsidR="00DD7063" w:rsidRPr="00343F01" w:rsidDel="00201166" w:rsidRDefault="00DD7063" w:rsidP="00D62BC5">
            <w:pPr>
              <w:spacing w:before="0" w:after="160"/>
              <w:jc w:val="left"/>
              <w:rPr>
                <w:del w:id="6488" w:author="Houyem Rais" w:date="2024-02-22T14:46:00Z"/>
                <w:rFonts w:eastAsia="Times New Roman" w:cstheme="minorHAnsi"/>
                <w:color w:val="000000"/>
                <w:sz w:val="18"/>
                <w:szCs w:val="18"/>
                <w:lang w:val="fr-FR" w:eastAsia="fr-FR"/>
              </w:rPr>
              <w:pPrChange w:id="6489" w:author="Houyem Rais" w:date="2024-02-22T14:49:00Z">
                <w:pPr>
                  <w:spacing w:before="0" w:after="0"/>
                  <w:jc w:val="left"/>
                </w:pPr>
              </w:pPrChange>
            </w:pPr>
            <w:del w:id="6490" w:author="Houyem Rais" w:date="2024-02-22T14:46:00Z">
              <w:r w:rsidRPr="00343F01" w:rsidDel="00201166">
                <w:rPr>
                  <w:rFonts w:eastAsia="Times New Roman" w:cstheme="minorHAnsi"/>
                  <w:color w:val="000000"/>
                  <w:sz w:val="18"/>
                  <w:szCs w:val="18"/>
                  <w:lang w:val="fr-FR" w:eastAsia="fr-FR"/>
                </w:rPr>
                <w:delText>Ech. Ouinga - Ech. Agnami</w:delText>
              </w:r>
            </w:del>
          </w:p>
        </w:tc>
        <w:tc>
          <w:tcPr>
            <w:tcW w:w="775" w:type="dxa"/>
            <w:tcBorders>
              <w:top w:val="nil"/>
              <w:left w:val="nil"/>
              <w:bottom w:val="single" w:sz="4" w:space="0" w:color="auto"/>
              <w:right w:val="single" w:sz="4" w:space="0" w:color="auto"/>
            </w:tcBorders>
            <w:shd w:val="clear" w:color="auto" w:fill="auto"/>
            <w:hideMark/>
          </w:tcPr>
          <w:p w14:paraId="2CF9E195" w14:textId="18EF895B" w:rsidR="00DD7063" w:rsidRPr="00343F01" w:rsidDel="00201166" w:rsidRDefault="00DD7063" w:rsidP="00D62BC5">
            <w:pPr>
              <w:spacing w:before="0" w:after="160"/>
              <w:jc w:val="left"/>
              <w:rPr>
                <w:del w:id="6491" w:author="Houyem Rais" w:date="2024-02-22T14:46:00Z"/>
                <w:rFonts w:eastAsia="Times New Roman" w:cstheme="minorHAnsi"/>
                <w:color w:val="000000"/>
                <w:sz w:val="18"/>
                <w:szCs w:val="18"/>
                <w:lang w:val="fr-FR" w:eastAsia="fr-FR"/>
              </w:rPr>
              <w:pPrChange w:id="6492" w:author="Houyem Rais" w:date="2024-02-22T14:49:00Z">
                <w:pPr>
                  <w:spacing w:before="0" w:after="0"/>
                  <w:jc w:val="center"/>
                </w:pPr>
              </w:pPrChange>
            </w:pPr>
            <w:del w:id="6493" w:author="Houyem Rais" w:date="2024-02-22T14:46:00Z">
              <w:r w:rsidRPr="00343F01" w:rsidDel="00201166">
                <w:rPr>
                  <w:rFonts w:eastAsia="Times New Roman" w:cstheme="minorHAnsi"/>
                  <w:color w:val="000000"/>
                  <w:sz w:val="18"/>
                  <w:szCs w:val="18"/>
                  <w:lang w:val="fr-FR" w:eastAsia="fr-FR"/>
                </w:rPr>
                <w:delText>17,3</w:delText>
              </w:r>
            </w:del>
          </w:p>
        </w:tc>
        <w:tc>
          <w:tcPr>
            <w:tcW w:w="2124" w:type="dxa"/>
            <w:tcBorders>
              <w:top w:val="nil"/>
              <w:left w:val="nil"/>
              <w:bottom w:val="single" w:sz="4" w:space="0" w:color="auto"/>
              <w:right w:val="single" w:sz="4" w:space="0" w:color="auto"/>
            </w:tcBorders>
            <w:shd w:val="clear" w:color="auto" w:fill="auto"/>
            <w:hideMark/>
          </w:tcPr>
          <w:p w14:paraId="094FEC8C" w14:textId="00E49A7A" w:rsidR="00DD7063" w:rsidRPr="00343F01" w:rsidDel="00201166" w:rsidRDefault="00DD7063" w:rsidP="00D62BC5">
            <w:pPr>
              <w:spacing w:before="0" w:after="160"/>
              <w:jc w:val="left"/>
              <w:rPr>
                <w:del w:id="6494" w:author="Houyem Rais" w:date="2024-02-22T14:46:00Z"/>
                <w:rFonts w:eastAsia="Times New Roman" w:cstheme="minorHAnsi"/>
                <w:color w:val="000000"/>
                <w:sz w:val="18"/>
                <w:szCs w:val="18"/>
                <w:lang w:val="fr-FR" w:eastAsia="fr-FR"/>
              </w:rPr>
              <w:pPrChange w:id="6495" w:author="Houyem Rais" w:date="2024-02-22T14:49:00Z">
                <w:pPr>
                  <w:spacing w:before="0" w:after="0"/>
                  <w:jc w:val="left"/>
                </w:pPr>
              </w:pPrChange>
            </w:pPr>
            <w:del w:id="6496"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5A325B0C" w14:textId="7016A32C" w:rsidR="00DD7063" w:rsidRPr="00343F01" w:rsidDel="00201166" w:rsidRDefault="00DD7063" w:rsidP="00D62BC5">
            <w:pPr>
              <w:spacing w:before="0" w:after="160"/>
              <w:jc w:val="left"/>
              <w:rPr>
                <w:del w:id="6497" w:author="Houyem Rais" w:date="2024-02-22T14:46:00Z"/>
                <w:rFonts w:eastAsia="Times New Roman" w:cstheme="minorHAnsi"/>
                <w:color w:val="000000"/>
                <w:sz w:val="18"/>
                <w:szCs w:val="18"/>
                <w:lang w:val="fr-FR" w:eastAsia="fr-FR"/>
              </w:rPr>
              <w:pPrChange w:id="6498" w:author="Houyem Rais" w:date="2024-02-22T14:49:00Z">
                <w:pPr>
                  <w:spacing w:before="0" w:after="0"/>
                  <w:jc w:val="center"/>
                </w:pPr>
              </w:pPrChange>
            </w:pPr>
            <w:del w:id="6499" w:author="Houyem Rais" w:date="2024-02-22T14:46:00Z">
              <w:r w:rsidRPr="00343F01" w:rsidDel="00201166">
                <w:rPr>
                  <w:sz w:val="18"/>
                  <w:szCs w:val="18"/>
                  <w:lang w:val="fr-FR"/>
                </w:rPr>
                <w:delText xml:space="preserve"> 253,2 </w:delText>
              </w:r>
            </w:del>
          </w:p>
        </w:tc>
        <w:tc>
          <w:tcPr>
            <w:tcW w:w="950" w:type="dxa"/>
            <w:tcBorders>
              <w:top w:val="nil"/>
              <w:left w:val="nil"/>
              <w:bottom w:val="single" w:sz="4" w:space="0" w:color="auto"/>
              <w:right w:val="single" w:sz="4" w:space="0" w:color="auto"/>
            </w:tcBorders>
            <w:shd w:val="clear" w:color="auto" w:fill="auto"/>
            <w:hideMark/>
          </w:tcPr>
          <w:p w14:paraId="58DBD14C" w14:textId="2EF914F2" w:rsidR="00DD7063" w:rsidRPr="00343F01" w:rsidDel="00201166" w:rsidRDefault="00DD7063" w:rsidP="00D62BC5">
            <w:pPr>
              <w:spacing w:before="0" w:after="160"/>
              <w:jc w:val="left"/>
              <w:rPr>
                <w:del w:id="6500" w:author="Houyem Rais" w:date="2024-02-22T14:46:00Z"/>
                <w:rFonts w:eastAsia="Times New Roman" w:cstheme="minorHAnsi"/>
                <w:color w:val="000000"/>
                <w:sz w:val="18"/>
                <w:szCs w:val="18"/>
                <w:lang w:val="fr-FR" w:eastAsia="fr-FR"/>
              </w:rPr>
              <w:pPrChange w:id="6501" w:author="Houyem Rais" w:date="2024-02-22T14:49:00Z">
                <w:pPr>
                  <w:spacing w:before="0" w:after="0"/>
                  <w:jc w:val="center"/>
                </w:pPr>
              </w:pPrChange>
            </w:pPr>
            <w:del w:id="6502" w:author="Houyem Rais" w:date="2024-02-22T14:46:00Z">
              <w:r w:rsidRPr="00343F01" w:rsidDel="00201166">
                <w:rPr>
                  <w:sz w:val="18"/>
                  <w:szCs w:val="18"/>
                  <w:lang w:val="fr-FR"/>
                </w:rPr>
                <w:delText>0%</w:delText>
              </w:r>
            </w:del>
          </w:p>
        </w:tc>
        <w:tc>
          <w:tcPr>
            <w:tcW w:w="1146" w:type="dxa"/>
            <w:tcBorders>
              <w:top w:val="nil"/>
              <w:left w:val="nil"/>
              <w:bottom w:val="single" w:sz="4" w:space="0" w:color="auto"/>
              <w:right w:val="single" w:sz="4" w:space="0" w:color="auto"/>
            </w:tcBorders>
            <w:shd w:val="clear" w:color="auto" w:fill="auto"/>
            <w:hideMark/>
          </w:tcPr>
          <w:p w14:paraId="03F926B5" w14:textId="25DF5735" w:rsidR="00DD7063" w:rsidRPr="00343F01" w:rsidDel="00201166" w:rsidRDefault="00DD7063" w:rsidP="00D62BC5">
            <w:pPr>
              <w:spacing w:before="0" w:after="160"/>
              <w:jc w:val="left"/>
              <w:rPr>
                <w:del w:id="6503" w:author="Houyem Rais" w:date="2024-02-22T14:46:00Z"/>
                <w:rFonts w:eastAsia="Times New Roman" w:cstheme="minorHAnsi"/>
                <w:color w:val="000000"/>
                <w:sz w:val="18"/>
                <w:szCs w:val="18"/>
                <w:lang w:val="fr-FR" w:eastAsia="fr-FR"/>
              </w:rPr>
              <w:pPrChange w:id="6504" w:author="Houyem Rais" w:date="2024-02-22T14:49:00Z">
                <w:pPr>
                  <w:spacing w:before="0" w:after="0"/>
                  <w:jc w:val="center"/>
                </w:pPr>
              </w:pPrChange>
            </w:pPr>
            <w:del w:id="6505" w:author="Houyem Rais" w:date="2024-02-22T14:46:00Z">
              <w:r w:rsidRPr="00343F01" w:rsidDel="00201166">
                <w:rPr>
                  <w:sz w:val="18"/>
                  <w:szCs w:val="18"/>
                  <w:lang w:val="fr-FR"/>
                </w:rPr>
                <w:delText xml:space="preserve"> -</w:delText>
              </w:r>
              <w:r w:rsidR="00CB457E" w:rsidDel="00201166">
                <w:rPr>
                  <w:sz w:val="18"/>
                  <w:szCs w:val="18"/>
                  <w:lang w:val="fr-FR"/>
                </w:rPr>
                <w:delText xml:space="preserve"> </w:delText>
              </w:r>
            </w:del>
          </w:p>
        </w:tc>
      </w:tr>
      <w:tr w:rsidR="00DD7063" w:rsidRPr="00343F01" w:rsidDel="00201166" w14:paraId="4185D0F3" w14:textId="55B52778">
        <w:trPr>
          <w:trHeight w:val="53"/>
          <w:del w:id="6506"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49DA19A2" w14:textId="0F370554" w:rsidR="00DD7063" w:rsidRPr="00343F01" w:rsidDel="00201166" w:rsidRDefault="00DD7063" w:rsidP="00D62BC5">
            <w:pPr>
              <w:spacing w:before="0" w:after="160"/>
              <w:jc w:val="left"/>
              <w:rPr>
                <w:del w:id="6507" w:author="Houyem Rais" w:date="2024-02-22T14:46:00Z"/>
                <w:rFonts w:eastAsia="Times New Roman" w:cstheme="minorHAnsi"/>
                <w:b/>
                <w:bCs/>
                <w:color w:val="000000"/>
                <w:sz w:val="18"/>
                <w:szCs w:val="18"/>
                <w:lang w:val="fr-FR" w:eastAsia="fr-FR"/>
              </w:rPr>
              <w:pPrChange w:id="6508"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4F163DB5" w14:textId="7E8FA5CA" w:rsidR="00DD7063" w:rsidRPr="00343F01" w:rsidDel="00201166" w:rsidRDefault="00DD7063" w:rsidP="00D62BC5">
            <w:pPr>
              <w:spacing w:before="0" w:after="160"/>
              <w:jc w:val="left"/>
              <w:rPr>
                <w:del w:id="6509" w:author="Houyem Rais" w:date="2024-02-22T14:46:00Z"/>
                <w:rFonts w:eastAsia="Times New Roman" w:cstheme="minorHAnsi"/>
                <w:color w:val="000000"/>
                <w:sz w:val="18"/>
                <w:szCs w:val="18"/>
                <w:lang w:val="fr-FR" w:eastAsia="fr-FR"/>
              </w:rPr>
              <w:pPrChange w:id="6510" w:author="Houyem Rais" w:date="2024-02-22T14:49:00Z">
                <w:pPr>
                  <w:spacing w:before="0" w:after="0"/>
                  <w:jc w:val="left"/>
                </w:pPr>
              </w:pPrChange>
            </w:pPr>
            <w:del w:id="6511" w:author="Houyem Rais" w:date="2024-02-22T14:46:00Z">
              <w:r w:rsidRPr="00343F01" w:rsidDel="00201166">
                <w:rPr>
                  <w:rFonts w:eastAsia="Times New Roman" w:cstheme="minorHAnsi"/>
                  <w:color w:val="000000"/>
                  <w:sz w:val="18"/>
                  <w:szCs w:val="18"/>
                  <w:lang w:val="fr-FR" w:eastAsia="fr-FR"/>
                </w:rPr>
                <w:delText>Ech. Agnami - Ech. Adjohoun</w:delText>
              </w:r>
            </w:del>
          </w:p>
        </w:tc>
        <w:tc>
          <w:tcPr>
            <w:tcW w:w="775" w:type="dxa"/>
            <w:tcBorders>
              <w:top w:val="nil"/>
              <w:left w:val="nil"/>
              <w:bottom w:val="single" w:sz="4" w:space="0" w:color="auto"/>
              <w:right w:val="single" w:sz="4" w:space="0" w:color="auto"/>
            </w:tcBorders>
            <w:shd w:val="clear" w:color="auto" w:fill="auto"/>
            <w:hideMark/>
          </w:tcPr>
          <w:p w14:paraId="234A2B23" w14:textId="6B9EF6A7" w:rsidR="00DD7063" w:rsidRPr="00343F01" w:rsidDel="00201166" w:rsidRDefault="00DD7063" w:rsidP="00D62BC5">
            <w:pPr>
              <w:spacing w:before="0" w:after="160"/>
              <w:jc w:val="left"/>
              <w:rPr>
                <w:del w:id="6512" w:author="Houyem Rais" w:date="2024-02-22T14:46:00Z"/>
                <w:rFonts w:eastAsia="Times New Roman" w:cstheme="minorHAnsi"/>
                <w:color w:val="000000"/>
                <w:sz w:val="18"/>
                <w:szCs w:val="18"/>
                <w:lang w:val="fr-FR" w:eastAsia="fr-FR"/>
              </w:rPr>
              <w:pPrChange w:id="6513" w:author="Houyem Rais" w:date="2024-02-22T14:49:00Z">
                <w:pPr>
                  <w:spacing w:before="0" w:after="0"/>
                  <w:jc w:val="center"/>
                </w:pPr>
              </w:pPrChange>
            </w:pPr>
            <w:del w:id="6514" w:author="Houyem Rais" w:date="2024-02-22T14:46:00Z">
              <w:r w:rsidRPr="00343F01" w:rsidDel="00201166">
                <w:rPr>
                  <w:rFonts w:eastAsia="Times New Roman" w:cstheme="minorHAnsi"/>
                  <w:color w:val="000000"/>
                  <w:sz w:val="18"/>
                  <w:szCs w:val="18"/>
                  <w:lang w:val="fr-FR" w:eastAsia="fr-FR"/>
                </w:rPr>
                <w:delText>10,9</w:delText>
              </w:r>
            </w:del>
          </w:p>
        </w:tc>
        <w:tc>
          <w:tcPr>
            <w:tcW w:w="2124" w:type="dxa"/>
            <w:tcBorders>
              <w:top w:val="nil"/>
              <w:left w:val="nil"/>
              <w:bottom w:val="single" w:sz="4" w:space="0" w:color="auto"/>
              <w:right w:val="single" w:sz="4" w:space="0" w:color="auto"/>
            </w:tcBorders>
            <w:shd w:val="clear" w:color="auto" w:fill="auto"/>
            <w:hideMark/>
          </w:tcPr>
          <w:p w14:paraId="6F65A425" w14:textId="1A9085AF" w:rsidR="00DD7063" w:rsidRPr="00343F01" w:rsidDel="00201166" w:rsidRDefault="00DD7063" w:rsidP="00D62BC5">
            <w:pPr>
              <w:spacing w:before="0" w:after="160"/>
              <w:jc w:val="left"/>
              <w:rPr>
                <w:del w:id="6515" w:author="Houyem Rais" w:date="2024-02-22T14:46:00Z"/>
                <w:rFonts w:eastAsia="Times New Roman" w:cstheme="minorHAnsi"/>
                <w:color w:val="000000"/>
                <w:sz w:val="18"/>
                <w:szCs w:val="18"/>
                <w:lang w:val="fr-FR" w:eastAsia="fr-FR"/>
              </w:rPr>
              <w:pPrChange w:id="6516" w:author="Houyem Rais" w:date="2024-02-22T14:49:00Z">
                <w:pPr>
                  <w:spacing w:before="0" w:after="0"/>
                  <w:jc w:val="left"/>
                </w:pPr>
              </w:pPrChange>
            </w:pPr>
            <w:del w:id="6517"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295715C1" w14:textId="0774D120" w:rsidR="00DD7063" w:rsidRPr="00343F01" w:rsidDel="00201166" w:rsidRDefault="00DD7063" w:rsidP="00D62BC5">
            <w:pPr>
              <w:spacing w:before="0" w:after="160"/>
              <w:jc w:val="left"/>
              <w:rPr>
                <w:del w:id="6518" w:author="Houyem Rais" w:date="2024-02-22T14:46:00Z"/>
                <w:rFonts w:eastAsia="Times New Roman" w:cstheme="minorHAnsi"/>
                <w:color w:val="000000"/>
                <w:sz w:val="18"/>
                <w:szCs w:val="18"/>
                <w:lang w:val="fr-FR" w:eastAsia="fr-FR"/>
              </w:rPr>
              <w:pPrChange w:id="6519" w:author="Houyem Rais" w:date="2024-02-22T14:49:00Z">
                <w:pPr>
                  <w:spacing w:before="0" w:after="0"/>
                  <w:jc w:val="center"/>
                </w:pPr>
              </w:pPrChange>
            </w:pPr>
            <w:del w:id="6520" w:author="Houyem Rais" w:date="2024-02-22T14:46:00Z">
              <w:r w:rsidRPr="00343F01" w:rsidDel="00201166">
                <w:rPr>
                  <w:sz w:val="18"/>
                  <w:szCs w:val="18"/>
                  <w:lang w:val="fr-FR"/>
                </w:rPr>
                <w:delText xml:space="preserve"> 159,5 </w:delText>
              </w:r>
            </w:del>
          </w:p>
        </w:tc>
        <w:tc>
          <w:tcPr>
            <w:tcW w:w="950" w:type="dxa"/>
            <w:tcBorders>
              <w:top w:val="nil"/>
              <w:left w:val="nil"/>
              <w:bottom w:val="single" w:sz="4" w:space="0" w:color="auto"/>
              <w:right w:val="single" w:sz="4" w:space="0" w:color="auto"/>
            </w:tcBorders>
            <w:shd w:val="clear" w:color="auto" w:fill="auto"/>
            <w:hideMark/>
          </w:tcPr>
          <w:p w14:paraId="0CEA5FC3" w14:textId="0ED84F50" w:rsidR="00DD7063" w:rsidRPr="00343F01" w:rsidDel="00201166" w:rsidRDefault="00DD7063" w:rsidP="00D62BC5">
            <w:pPr>
              <w:spacing w:before="0" w:after="160"/>
              <w:jc w:val="left"/>
              <w:rPr>
                <w:del w:id="6521" w:author="Houyem Rais" w:date="2024-02-22T14:46:00Z"/>
                <w:rFonts w:eastAsia="Times New Roman" w:cstheme="minorHAnsi"/>
                <w:color w:val="000000"/>
                <w:sz w:val="18"/>
                <w:szCs w:val="18"/>
                <w:lang w:val="fr-FR" w:eastAsia="fr-FR"/>
              </w:rPr>
              <w:pPrChange w:id="6522" w:author="Houyem Rais" w:date="2024-02-22T14:49:00Z">
                <w:pPr>
                  <w:spacing w:before="0" w:after="0"/>
                  <w:jc w:val="center"/>
                </w:pPr>
              </w:pPrChange>
            </w:pPr>
            <w:del w:id="6523" w:author="Houyem Rais" w:date="2024-02-22T14:46:00Z">
              <w:r w:rsidRPr="00343F01" w:rsidDel="00201166">
                <w:rPr>
                  <w:sz w:val="18"/>
                  <w:szCs w:val="18"/>
                  <w:lang w:val="fr-FR"/>
                </w:rPr>
                <w:delText>0%</w:delText>
              </w:r>
            </w:del>
          </w:p>
        </w:tc>
        <w:tc>
          <w:tcPr>
            <w:tcW w:w="1146" w:type="dxa"/>
            <w:tcBorders>
              <w:top w:val="nil"/>
              <w:left w:val="nil"/>
              <w:bottom w:val="single" w:sz="4" w:space="0" w:color="auto"/>
              <w:right w:val="single" w:sz="4" w:space="0" w:color="auto"/>
            </w:tcBorders>
            <w:shd w:val="clear" w:color="auto" w:fill="auto"/>
            <w:hideMark/>
          </w:tcPr>
          <w:p w14:paraId="16687CBB" w14:textId="3DAA9F7C" w:rsidR="00DD7063" w:rsidRPr="00343F01" w:rsidDel="00201166" w:rsidRDefault="00DD7063" w:rsidP="00D62BC5">
            <w:pPr>
              <w:spacing w:before="0" w:after="160"/>
              <w:jc w:val="left"/>
              <w:rPr>
                <w:del w:id="6524" w:author="Houyem Rais" w:date="2024-02-22T14:46:00Z"/>
                <w:rFonts w:eastAsia="Times New Roman" w:cstheme="minorHAnsi"/>
                <w:color w:val="000000"/>
                <w:sz w:val="18"/>
                <w:szCs w:val="18"/>
                <w:lang w:val="fr-FR" w:eastAsia="fr-FR"/>
              </w:rPr>
              <w:pPrChange w:id="6525" w:author="Houyem Rais" w:date="2024-02-22T14:49:00Z">
                <w:pPr>
                  <w:spacing w:before="0" w:after="0"/>
                  <w:jc w:val="center"/>
                </w:pPr>
              </w:pPrChange>
            </w:pPr>
            <w:del w:id="6526" w:author="Houyem Rais" w:date="2024-02-22T14:46:00Z">
              <w:r w:rsidRPr="00343F01" w:rsidDel="00201166">
                <w:rPr>
                  <w:sz w:val="18"/>
                  <w:szCs w:val="18"/>
                  <w:lang w:val="fr-FR"/>
                </w:rPr>
                <w:delText xml:space="preserve"> -</w:delText>
              </w:r>
              <w:r w:rsidR="00CB457E" w:rsidDel="00201166">
                <w:rPr>
                  <w:sz w:val="18"/>
                  <w:szCs w:val="18"/>
                  <w:lang w:val="fr-FR"/>
                </w:rPr>
                <w:delText xml:space="preserve"> </w:delText>
              </w:r>
            </w:del>
          </w:p>
        </w:tc>
      </w:tr>
      <w:tr w:rsidR="00DD7063" w:rsidRPr="00343F01" w:rsidDel="00201166" w14:paraId="021FC054" w14:textId="533AFE73">
        <w:trPr>
          <w:trHeight w:val="53"/>
          <w:del w:id="6527"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45ADCAE6" w14:textId="21B8151D" w:rsidR="00DD7063" w:rsidRPr="00343F01" w:rsidDel="00201166" w:rsidRDefault="00DD7063" w:rsidP="00D62BC5">
            <w:pPr>
              <w:spacing w:before="0" w:after="160"/>
              <w:jc w:val="left"/>
              <w:rPr>
                <w:del w:id="6528" w:author="Houyem Rais" w:date="2024-02-22T14:46:00Z"/>
                <w:rFonts w:eastAsia="Times New Roman" w:cstheme="minorHAnsi"/>
                <w:b/>
                <w:bCs/>
                <w:color w:val="000000"/>
                <w:sz w:val="18"/>
                <w:szCs w:val="18"/>
                <w:lang w:val="fr-FR" w:eastAsia="fr-FR"/>
              </w:rPr>
              <w:pPrChange w:id="6529"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374DC47A" w14:textId="095A00DA" w:rsidR="00DD7063" w:rsidRPr="00F65825" w:rsidDel="00201166" w:rsidRDefault="00DD7063" w:rsidP="00D62BC5">
            <w:pPr>
              <w:spacing w:before="0" w:after="160"/>
              <w:jc w:val="left"/>
              <w:rPr>
                <w:del w:id="6530" w:author="Houyem Rais" w:date="2024-02-22T14:46:00Z"/>
                <w:rFonts w:eastAsia="Times New Roman" w:cstheme="minorHAnsi"/>
                <w:color w:val="000000"/>
                <w:sz w:val="18"/>
                <w:szCs w:val="18"/>
                <w:lang w:eastAsia="fr-FR"/>
              </w:rPr>
              <w:pPrChange w:id="6531" w:author="Houyem Rais" w:date="2024-02-22T14:49:00Z">
                <w:pPr>
                  <w:spacing w:before="0" w:after="0"/>
                  <w:jc w:val="left"/>
                </w:pPr>
              </w:pPrChange>
            </w:pPr>
            <w:del w:id="6532" w:author="Houyem Rais" w:date="2024-02-22T14:46:00Z">
              <w:r w:rsidRPr="00343F01" w:rsidDel="00201166">
                <w:rPr>
                  <w:rFonts w:eastAsia="Times New Roman" w:cstheme="minorHAnsi"/>
                  <w:color w:val="000000"/>
                  <w:sz w:val="18"/>
                  <w:szCs w:val="18"/>
                  <w:lang w:eastAsia="fr-FR"/>
                </w:rPr>
                <w:delText>Ech. Adjohoun - Ech. Tori-Bossito</w:delText>
              </w:r>
            </w:del>
          </w:p>
        </w:tc>
        <w:tc>
          <w:tcPr>
            <w:tcW w:w="775" w:type="dxa"/>
            <w:tcBorders>
              <w:top w:val="nil"/>
              <w:left w:val="nil"/>
              <w:bottom w:val="single" w:sz="4" w:space="0" w:color="auto"/>
              <w:right w:val="single" w:sz="4" w:space="0" w:color="auto"/>
            </w:tcBorders>
            <w:shd w:val="clear" w:color="auto" w:fill="auto"/>
            <w:hideMark/>
          </w:tcPr>
          <w:p w14:paraId="3D775DE1" w14:textId="0281842A" w:rsidR="00DD7063" w:rsidRPr="00343F01" w:rsidDel="00201166" w:rsidRDefault="00DD7063" w:rsidP="00D62BC5">
            <w:pPr>
              <w:spacing w:before="0" w:after="160"/>
              <w:jc w:val="left"/>
              <w:rPr>
                <w:del w:id="6533" w:author="Houyem Rais" w:date="2024-02-22T14:46:00Z"/>
                <w:rFonts w:eastAsia="Times New Roman" w:cstheme="minorHAnsi"/>
                <w:color w:val="000000"/>
                <w:sz w:val="18"/>
                <w:szCs w:val="18"/>
                <w:lang w:val="fr-FR" w:eastAsia="fr-FR"/>
              </w:rPr>
              <w:pPrChange w:id="6534" w:author="Houyem Rais" w:date="2024-02-22T14:49:00Z">
                <w:pPr>
                  <w:spacing w:before="0" w:after="0"/>
                  <w:jc w:val="center"/>
                </w:pPr>
              </w:pPrChange>
            </w:pPr>
            <w:del w:id="6535" w:author="Houyem Rais" w:date="2024-02-22T14:46:00Z">
              <w:r w:rsidRPr="00343F01" w:rsidDel="00201166">
                <w:rPr>
                  <w:rFonts w:eastAsia="Times New Roman" w:cstheme="minorHAnsi"/>
                  <w:color w:val="000000"/>
                  <w:sz w:val="18"/>
                  <w:szCs w:val="18"/>
                  <w:lang w:val="fr-FR" w:eastAsia="fr-FR"/>
                </w:rPr>
                <w:delText>15,9</w:delText>
              </w:r>
            </w:del>
          </w:p>
        </w:tc>
        <w:tc>
          <w:tcPr>
            <w:tcW w:w="2124" w:type="dxa"/>
            <w:tcBorders>
              <w:top w:val="nil"/>
              <w:left w:val="nil"/>
              <w:bottom w:val="single" w:sz="4" w:space="0" w:color="auto"/>
              <w:right w:val="single" w:sz="4" w:space="0" w:color="auto"/>
            </w:tcBorders>
            <w:shd w:val="clear" w:color="auto" w:fill="auto"/>
            <w:hideMark/>
          </w:tcPr>
          <w:p w14:paraId="2759473F" w14:textId="572F6DB8" w:rsidR="00DD7063" w:rsidRPr="00343F01" w:rsidDel="00201166" w:rsidRDefault="00DD7063" w:rsidP="00D62BC5">
            <w:pPr>
              <w:spacing w:before="0" w:after="160"/>
              <w:jc w:val="left"/>
              <w:rPr>
                <w:del w:id="6536" w:author="Houyem Rais" w:date="2024-02-22T14:46:00Z"/>
                <w:rFonts w:eastAsia="Times New Roman" w:cstheme="minorHAnsi"/>
                <w:color w:val="000000"/>
                <w:sz w:val="18"/>
                <w:szCs w:val="18"/>
                <w:lang w:val="fr-FR" w:eastAsia="fr-FR"/>
              </w:rPr>
              <w:pPrChange w:id="6537" w:author="Houyem Rais" w:date="2024-02-22T14:49:00Z">
                <w:pPr>
                  <w:spacing w:before="0" w:after="0"/>
                  <w:jc w:val="left"/>
                </w:pPr>
              </w:pPrChange>
            </w:pPr>
            <w:del w:id="6538"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270F12CE" w14:textId="4251EABB" w:rsidR="00DD7063" w:rsidRPr="00343F01" w:rsidDel="00201166" w:rsidRDefault="00DD7063" w:rsidP="00D62BC5">
            <w:pPr>
              <w:spacing w:before="0" w:after="160"/>
              <w:jc w:val="left"/>
              <w:rPr>
                <w:del w:id="6539" w:author="Houyem Rais" w:date="2024-02-22T14:46:00Z"/>
                <w:rFonts w:eastAsia="Times New Roman" w:cstheme="minorHAnsi"/>
                <w:color w:val="000000"/>
                <w:sz w:val="18"/>
                <w:szCs w:val="18"/>
                <w:lang w:val="fr-FR" w:eastAsia="fr-FR"/>
              </w:rPr>
              <w:pPrChange w:id="6540" w:author="Houyem Rais" w:date="2024-02-22T14:49:00Z">
                <w:pPr>
                  <w:spacing w:before="0" w:after="0"/>
                  <w:jc w:val="center"/>
                </w:pPr>
              </w:pPrChange>
            </w:pPr>
            <w:del w:id="6541" w:author="Houyem Rais" w:date="2024-02-22T14:46:00Z">
              <w:r w:rsidRPr="00343F01" w:rsidDel="00201166">
                <w:rPr>
                  <w:sz w:val="18"/>
                  <w:szCs w:val="18"/>
                  <w:lang w:val="fr-FR"/>
                </w:rPr>
                <w:delText xml:space="preserve"> 232,7 </w:delText>
              </w:r>
            </w:del>
          </w:p>
        </w:tc>
        <w:tc>
          <w:tcPr>
            <w:tcW w:w="950" w:type="dxa"/>
            <w:tcBorders>
              <w:top w:val="nil"/>
              <w:left w:val="nil"/>
              <w:bottom w:val="single" w:sz="4" w:space="0" w:color="auto"/>
              <w:right w:val="single" w:sz="4" w:space="0" w:color="auto"/>
            </w:tcBorders>
            <w:shd w:val="clear" w:color="auto" w:fill="auto"/>
            <w:hideMark/>
          </w:tcPr>
          <w:p w14:paraId="0851374A" w14:textId="2C4CF94F" w:rsidR="00DD7063" w:rsidRPr="00343F01" w:rsidDel="00201166" w:rsidRDefault="00DD7063" w:rsidP="00D62BC5">
            <w:pPr>
              <w:spacing w:before="0" w:after="160"/>
              <w:jc w:val="left"/>
              <w:rPr>
                <w:del w:id="6542" w:author="Houyem Rais" w:date="2024-02-22T14:46:00Z"/>
                <w:rFonts w:eastAsia="Times New Roman" w:cstheme="minorHAnsi"/>
                <w:color w:val="000000"/>
                <w:sz w:val="18"/>
                <w:szCs w:val="18"/>
                <w:lang w:val="fr-FR" w:eastAsia="fr-FR"/>
              </w:rPr>
              <w:pPrChange w:id="6543" w:author="Houyem Rais" w:date="2024-02-22T14:49:00Z">
                <w:pPr>
                  <w:spacing w:before="0" w:after="0"/>
                  <w:jc w:val="center"/>
                </w:pPr>
              </w:pPrChange>
            </w:pPr>
            <w:del w:id="6544" w:author="Houyem Rais" w:date="2024-02-22T14:46:00Z">
              <w:r w:rsidRPr="00343F01" w:rsidDel="00201166">
                <w:rPr>
                  <w:sz w:val="18"/>
                  <w:szCs w:val="18"/>
                  <w:lang w:val="fr-FR"/>
                </w:rPr>
                <w:delText>0%</w:delText>
              </w:r>
            </w:del>
          </w:p>
        </w:tc>
        <w:tc>
          <w:tcPr>
            <w:tcW w:w="1146" w:type="dxa"/>
            <w:tcBorders>
              <w:top w:val="nil"/>
              <w:left w:val="nil"/>
              <w:bottom w:val="single" w:sz="4" w:space="0" w:color="auto"/>
              <w:right w:val="single" w:sz="4" w:space="0" w:color="auto"/>
            </w:tcBorders>
            <w:shd w:val="clear" w:color="auto" w:fill="auto"/>
            <w:hideMark/>
          </w:tcPr>
          <w:p w14:paraId="2EC2CC2E" w14:textId="0671B50A" w:rsidR="00DD7063" w:rsidRPr="00343F01" w:rsidDel="00201166" w:rsidRDefault="00DD7063" w:rsidP="00D62BC5">
            <w:pPr>
              <w:spacing w:before="0" w:after="160"/>
              <w:jc w:val="left"/>
              <w:rPr>
                <w:del w:id="6545" w:author="Houyem Rais" w:date="2024-02-22T14:46:00Z"/>
                <w:rFonts w:eastAsia="Times New Roman" w:cstheme="minorHAnsi"/>
                <w:color w:val="000000"/>
                <w:sz w:val="18"/>
                <w:szCs w:val="18"/>
                <w:lang w:val="fr-FR" w:eastAsia="fr-FR"/>
              </w:rPr>
              <w:pPrChange w:id="6546" w:author="Houyem Rais" w:date="2024-02-22T14:49:00Z">
                <w:pPr>
                  <w:spacing w:before="0" w:after="0"/>
                  <w:jc w:val="center"/>
                </w:pPr>
              </w:pPrChange>
            </w:pPr>
            <w:del w:id="6547" w:author="Houyem Rais" w:date="2024-02-22T14:46:00Z">
              <w:r w:rsidRPr="00343F01" w:rsidDel="00201166">
                <w:rPr>
                  <w:sz w:val="18"/>
                  <w:szCs w:val="18"/>
                  <w:lang w:val="fr-FR"/>
                </w:rPr>
                <w:delText xml:space="preserve"> -</w:delText>
              </w:r>
              <w:r w:rsidR="00CB457E" w:rsidDel="00201166">
                <w:rPr>
                  <w:sz w:val="18"/>
                  <w:szCs w:val="18"/>
                  <w:lang w:val="fr-FR"/>
                </w:rPr>
                <w:delText xml:space="preserve"> </w:delText>
              </w:r>
            </w:del>
          </w:p>
        </w:tc>
      </w:tr>
      <w:tr w:rsidR="00DD7063" w:rsidRPr="00343F01" w:rsidDel="00201166" w14:paraId="2465A808" w14:textId="5EB73AE1">
        <w:trPr>
          <w:trHeight w:val="53"/>
          <w:del w:id="6548"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17221229" w14:textId="19405600" w:rsidR="00DD7063" w:rsidRPr="00343F01" w:rsidDel="00201166" w:rsidRDefault="00DD7063" w:rsidP="00D62BC5">
            <w:pPr>
              <w:spacing w:before="0" w:after="160"/>
              <w:jc w:val="left"/>
              <w:rPr>
                <w:del w:id="6549" w:author="Houyem Rais" w:date="2024-02-22T14:46:00Z"/>
                <w:rFonts w:eastAsia="Times New Roman" w:cstheme="minorHAnsi"/>
                <w:b/>
                <w:bCs/>
                <w:color w:val="000000"/>
                <w:sz w:val="18"/>
                <w:szCs w:val="18"/>
                <w:lang w:val="fr-FR" w:eastAsia="fr-FR"/>
              </w:rPr>
              <w:pPrChange w:id="6550"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111F78DB" w14:textId="4F411C21" w:rsidR="00DD7063" w:rsidRPr="00057324" w:rsidDel="00201166" w:rsidRDefault="00DD7063" w:rsidP="00D62BC5">
            <w:pPr>
              <w:spacing w:before="0" w:after="160"/>
              <w:jc w:val="left"/>
              <w:rPr>
                <w:del w:id="6551" w:author="Houyem Rais" w:date="2024-02-22T14:46:00Z"/>
                <w:rFonts w:eastAsia="Times New Roman" w:cstheme="minorHAnsi"/>
                <w:color w:val="000000"/>
                <w:sz w:val="18"/>
                <w:szCs w:val="18"/>
                <w:lang w:val="it-IT" w:eastAsia="fr-FR"/>
                <w:rPrChange w:id="6552" w:author="Houyem Rais" w:date="2024-02-22T14:40:00Z">
                  <w:rPr>
                    <w:del w:id="6553" w:author="Houyem Rais" w:date="2024-02-22T14:46:00Z"/>
                    <w:rFonts w:eastAsia="Times New Roman" w:cstheme="minorHAnsi"/>
                    <w:color w:val="000000"/>
                    <w:sz w:val="18"/>
                    <w:szCs w:val="18"/>
                    <w:lang w:eastAsia="fr-FR"/>
                  </w:rPr>
                </w:rPrChange>
              </w:rPr>
              <w:pPrChange w:id="6554" w:author="Houyem Rais" w:date="2024-02-22T14:49:00Z">
                <w:pPr>
                  <w:spacing w:before="0" w:after="0"/>
                  <w:jc w:val="left"/>
                </w:pPr>
              </w:pPrChange>
            </w:pPr>
            <w:del w:id="6555" w:author="Houyem Rais" w:date="2024-02-22T14:46:00Z">
              <w:r w:rsidRPr="00057324" w:rsidDel="00201166">
                <w:rPr>
                  <w:rFonts w:eastAsia="Times New Roman" w:cstheme="minorHAnsi"/>
                  <w:color w:val="000000"/>
                  <w:sz w:val="18"/>
                  <w:szCs w:val="18"/>
                  <w:lang w:val="it-IT" w:eastAsia="fr-FR"/>
                  <w:rPrChange w:id="6556" w:author="Houyem Rais" w:date="2024-02-22T14:40:00Z">
                    <w:rPr>
                      <w:rFonts w:eastAsia="Times New Roman" w:cstheme="minorHAnsi"/>
                      <w:color w:val="000000"/>
                      <w:sz w:val="18"/>
                      <w:szCs w:val="18"/>
                      <w:lang w:eastAsia="fr-FR"/>
                    </w:rPr>
                  </w:rPrChange>
                </w:rPr>
                <w:delText>Ech. Tori-Bossito - Ech. Abomey-Calavi</w:delText>
              </w:r>
            </w:del>
          </w:p>
        </w:tc>
        <w:tc>
          <w:tcPr>
            <w:tcW w:w="775" w:type="dxa"/>
            <w:tcBorders>
              <w:top w:val="nil"/>
              <w:left w:val="nil"/>
              <w:bottom w:val="single" w:sz="4" w:space="0" w:color="auto"/>
              <w:right w:val="single" w:sz="4" w:space="0" w:color="auto"/>
            </w:tcBorders>
            <w:shd w:val="clear" w:color="auto" w:fill="auto"/>
            <w:hideMark/>
          </w:tcPr>
          <w:p w14:paraId="7F6C1863" w14:textId="445C9404" w:rsidR="00DD7063" w:rsidRPr="00343F01" w:rsidDel="00201166" w:rsidRDefault="00DD7063" w:rsidP="00D62BC5">
            <w:pPr>
              <w:spacing w:before="0" w:after="160"/>
              <w:jc w:val="left"/>
              <w:rPr>
                <w:del w:id="6557" w:author="Houyem Rais" w:date="2024-02-22T14:46:00Z"/>
                <w:rFonts w:eastAsia="Times New Roman" w:cstheme="minorHAnsi"/>
                <w:color w:val="000000"/>
                <w:sz w:val="18"/>
                <w:szCs w:val="18"/>
                <w:lang w:val="fr-FR" w:eastAsia="fr-FR"/>
              </w:rPr>
              <w:pPrChange w:id="6558" w:author="Houyem Rais" w:date="2024-02-22T14:49:00Z">
                <w:pPr>
                  <w:spacing w:before="0" w:after="0"/>
                  <w:jc w:val="center"/>
                </w:pPr>
              </w:pPrChange>
            </w:pPr>
            <w:del w:id="6559" w:author="Houyem Rais" w:date="2024-02-22T14:46:00Z">
              <w:r w:rsidRPr="00343F01" w:rsidDel="00201166">
                <w:rPr>
                  <w:rFonts w:eastAsia="Times New Roman" w:cstheme="minorHAnsi"/>
                  <w:color w:val="000000"/>
                  <w:sz w:val="18"/>
                  <w:szCs w:val="18"/>
                  <w:lang w:val="fr-FR" w:eastAsia="fr-FR"/>
                </w:rPr>
                <w:delText>16,6</w:delText>
              </w:r>
            </w:del>
          </w:p>
        </w:tc>
        <w:tc>
          <w:tcPr>
            <w:tcW w:w="2124" w:type="dxa"/>
            <w:tcBorders>
              <w:top w:val="nil"/>
              <w:left w:val="nil"/>
              <w:bottom w:val="single" w:sz="4" w:space="0" w:color="auto"/>
              <w:right w:val="single" w:sz="4" w:space="0" w:color="auto"/>
            </w:tcBorders>
            <w:shd w:val="clear" w:color="auto" w:fill="auto"/>
            <w:hideMark/>
          </w:tcPr>
          <w:p w14:paraId="70F07BF5" w14:textId="5F8E0F17" w:rsidR="00DD7063" w:rsidRPr="00343F01" w:rsidDel="00201166" w:rsidRDefault="00DD7063" w:rsidP="00D62BC5">
            <w:pPr>
              <w:spacing w:before="0" w:after="160"/>
              <w:jc w:val="left"/>
              <w:rPr>
                <w:del w:id="6560" w:author="Houyem Rais" w:date="2024-02-22T14:46:00Z"/>
                <w:rFonts w:eastAsia="Times New Roman" w:cstheme="minorHAnsi"/>
                <w:color w:val="000000"/>
                <w:sz w:val="18"/>
                <w:szCs w:val="18"/>
                <w:lang w:val="fr-FR" w:eastAsia="fr-FR"/>
              </w:rPr>
              <w:pPrChange w:id="6561" w:author="Houyem Rais" w:date="2024-02-22T14:49:00Z">
                <w:pPr>
                  <w:spacing w:before="0" w:after="0"/>
                  <w:jc w:val="left"/>
                </w:pPr>
              </w:pPrChange>
            </w:pPr>
            <w:del w:id="6562"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54D058B8" w14:textId="75885FF4" w:rsidR="00DD7063" w:rsidRPr="00343F01" w:rsidDel="00201166" w:rsidRDefault="00DD7063" w:rsidP="00D62BC5">
            <w:pPr>
              <w:spacing w:before="0" w:after="160"/>
              <w:jc w:val="left"/>
              <w:rPr>
                <w:del w:id="6563" w:author="Houyem Rais" w:date="2024-02-22T14:46:00Z"/>
                <w:rFonts w:eastAsia="Times New Roman" w:cstheme="minorHAnsi"/>
                <w:color w:val="000000"/>
                <w:sz w:val="18"/>
                <w:szCs w:val="18"/>
                <w:lang w:val="fr-FR" w:eastAsia="fr-FR"/>
              </w:rPr>
              <w:pPrChange w:id="6564" w:author="Houyem Rais" w:date="2024-02-22T14:49:00Z">
                <w:pPr>
                  <w:spacing w:before="0" w:after="0"/>
                  <w:jc w:val="center"/>
                </w:pPr>
              </w:pPrChange>
            </w:pPr>
            <w:del w:id="6565" w:author="Houyem Rais" w:date="2024-02-22T14:46:00Z">
              <w:r w:rsidRPr="00343F01" w:rsidDel="00201166">
                <w:rPr>
                  <w:sz w:val="18"/>
                  <w:szCs w:val="18"/>
                  <w:lang w:val="fr-FR"/>
                </w:rPr>
                <w:delText xml:space="preserve"> 243,0 </w:delText>
              </w:r>
            </w:del>
          </w:p>
        </w:tc>
        <w:tc>
          <w:tcPr>
            <w:tcW w:w="950" w:type="dxa"/>
            <w:tcBorders>
              <w:top w:val="nil"/>
              <w:left w:val="nil"/>
              <w:bottom w:val="single" w:sz="4" w:space="0" w:color="auto"/>
              <w:right w:val="single" w:sz="4" w:space="0" w:color="auto"/>
            </w:tcBorders>
            <w:shd w:val="clear" w:color="auto" w:fill="auto"/>
            <w:hideMark/>
          </w:tcPr>
          <w:p w14:paraId="57E86847" w14:textId="2AC4C542" w:rsidR="00DD7063" w:rsidRPr="00343F01" w:rsidDel="00201166" w:rsidRDefault="00DD7063" w:rsidP="00D62BC5">
            <w:pPr>
              <w:spacing w:before="0" w:after="160"/>
              <w:jc w:val="left"/>
              <w:rPr>
                <w:del w:id="6566" w:author="Houyem Rais" w:date="2024-02-22T14:46:00Z"/>
                <w:rFonts w:eastAsia="Times New Roman" w:cstheme="minorHAnsi"/>
                <w:color w:val="000000"/>
                <w:sz w:val="18"/>
                <w:szCs w:val="18"/>
                <w:lang w:val="fr-FR" w:eastAsia="fr-FR"/>
              </w:rPr>
              <w:pPrChange w:id="6567" w:author="Houyem Rais" w:date="2024-02-22T14:49:00Z">
                <w:pPr>
                  <w:spacing w:before="0" w:after="0"/>
                  <w:jc w:val="center"/>
                </w:pPr>
              </w:pPrChange>
            </w:pPr>
            <w:del w:id="6568"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09F5590B" w14:textId="240B4087" w:rsidR="00DD7063" w:rsidRPr="00343F01" w:rsidDel="00201166" w:rsidRDefault="00DD7063" w:rsidP="00D62BC5">
            <w:pPr>
              <w:spacing w:before="0" w:after="160"/>
              <w:jc w:val="left"/>
              <w:rPr>
                <w:del w:id="6569" w:author="Houyem Rais" w:date="2024-02-22T14:46:00Z"/>
                <w:rFonts w:eastAsia="Times New Roman" w:cstheme="minorHAnsi"/>
                <w:color w:val="000000"/>
                <w:sz w:val="18"/>
                <w:szCs w:val="18"/>
                <w:lang w:val="fr-FR" w:eastAsia="fr-FR"/>
              </w:rPr>
              <w:pPrChange w:id="6570" w:author="Houyem Rais" w:date="2024-02-22T14:49:00Z">
                <w:pPr>
                  <w:spacing w:before="0" w:after="0"/>
                  <w:jc w:val="center"/>
                </w:pPr>
              </w:pPrChange>
            </w:pPr>
            <w:del w:id="6571" w:author="Houyem Rais" w:date="2024-02-22T14:46:00Z">
              <w:r w:rsidRPr="00343F01" w:rsidDel="00201166">
                <w:rPr>
                  <w:sz w:val="18"/>
                  <w:szCs w:val="18"/>
                  <w:lang w:val="fr-FR"/>
                </w:rPr>
                <w:delText xml:space="preserve"> 243,0 </w:delText>
              </w:r>
            </w:del>
          </w:p>
        </w:tc>
      </w:tr>
      <w:tr w:rsidR="00DD7063" w:rsidRPr="00343F01" w:rsidDel="00201166" w14:paraId="0C167E30" w14:textId="703C5D9D">
        <w:trPr>
          <w:trHeight w:val="53"/>
          <w:del w:id="6572"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6AEBF4C0" w14:textId="365AC0A7" w:rsidR="00DD7063" w:rsidRPr="00343F01" w:rsidDel="00201166" w:rsidRDefault="00DD7063" w:rsidP="00D62BC5">
            <w:pPr>
              <w:spacing w:before="0" w:after="160"/>
              <w:jc w:val="left"/>
              <w:rPr>
                <w:del w:id="6573" w:author="Houyem Rais" w:date="2024-02-22T14:46:00Z"/>
                <w:rFonts w:eastAsia="Times New Roman" w:cstheme="minorHAnsi"/>
                <w:b/>
                <w:bCs/>
                <w:color w:val="000000"/>
                <w:sz w:val="18"/>
                <w:szCs w:val="18"/>
                <w:lang w:val="fr-FR" w:eastAsia="fr-FR"/>
              </w:rPr>
              <w:pPrChange w:id="6574"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79194C47" w14:textId="78639C29" w:rsidR="00DD7063" w:rsidRPr="00343F01" w:rsidDel="00201166" w:rsidRDefault="00DD7063" w:rsidP="00D62BC5">
            <w:pPr>
              <w:spacing w:before="0" w:after="160"/>
              <w:jc w:val="left"/>
              <w:rPr>
                <w:del w:id="6575" w:author="Houyem Rais" w:date="2024-02-22T14:46:00Z"/>
                <w:rFonts w:eastAsia="Times New Roman" w:cstheme="minorHAnsi"/>
                <w:color w:val="000000"/>
                <w:sz w:val="18"/>
                <w:szCs w:val="18"/>
                <w:lang w:val="fr-FR" w:eastAsia="fr-FR"/>
              </w:rPr>
              <w:pPrChange w:id="6576" w:author="Houyem Rais" w:date="2024-02-22T14:49:00Z">
                <w:pPr>
                  <w:spacing w:before="0" w:after="0"/>
                  <w:jc w:val="left"/>
                </w:pPr>
              </w:pPrChange>
            </w:pPr>
            <w:del w:id="6577" w:author="Houyem Rais" w:date="2024-02-22T14:46:00Z">
              <w:r w:rsidRPr="00343F01" w:rsidDel="00201166">
                <w:rPr>
                  <w:rFonts w:eastAsia="Times New Roman" w:cstheme="minorHAnsi"/>
                  <w:color w:val="000000"/>
                  <w:sz w:val="18"/>
                  <w:szCs w:val="18"/>
                  <w:lang w:eastAsia="fr-FR"/>
                </w:rPr>
                <w:delText xml:space="preserve">Ech. Abomey-Calavi - Ech. Zogbo - Ech. </w:delText>
              </w:r>
              <w:r w:rsidRPr="00343F01" w:rsidDel="00201166">
                <w:rPr>
                  <w:rFonts w:eastAsia="Times New Roman" w:cstheme="minorHAnsi"/>
                  <w:color w:val="000000"/>
                  <w:sz w:val="18"/>
                  <w:szCs w:val="18"/>
                  <w:lang w:val="fr-FR" w:eastAsia="fr-FR"/>
                </w:rPr>
                <w:delText>Godomey</w:delText>
              </w:r>
            </w:del>
          </w:p>
        </w:tc>
        <w:tc>
          <w:tcPr>
            <w:tcW w:w="775" w:type="dxa"/>
            <w:tcBorders>
              <w:top w:val="nil"/>
              <w:left w:val="nil"/>
              <w:bottom w:val="single" w:sz="4" w:space="0" w:color="auto"/>
              <w:right w:val="single" w:sz="4" w:space="0" w:color="auto"/>
            </w:tcBorders>
            <w:shd w:val="clear" w:color="auto" w:fill="auto"/>
            <w:hideMark/>
          </w:tcPr>
          <w:p w14:paraId="5A903A99" w14:textId="3CFB7CCB" w:rsidR="00DD7063" w:rsidRPr="00343F01" w:rsidDel="00201166" w:rsidRDefault="00DD7063" w:rsidP="00D62BC5">
            <w:pPr>
              <w:spacing w:before="0" w:after="160"/>
              <w:jc w:val="left"/>
              <w:rPr>
                <w:del w:id="6578" w:author="Houyem Rais" w:date="2024-02-22T14:46:00Z"/>
                <w:rFonts w:eastAsia="Times New Roman" w:cstheme="minorHAnsi"/>
                <w:color w:val="000000"/>
                <w:sz w:val="18"/>
                <w:szCs w:val="18"/>
                <w:lang w:val="fr-FR" w:eastAsia="fr-FR"/>
              </w:rPr>
              <w:pPrChange w:id="6579" w:author="Houyem Rais" w:date="2024-02-22T14:49:00Z">
                <w:pPr>
                  <w:spacing w:before="0" w:after="0"/>
                  <w:jc w:val="center"/>
                </w:pPr>
              </w:pPrChange>
            </w:pPr>
            <w:del w:id="6580" w:author="Houyem Rais" w:date="2024-02-22T14:46:00Z">
              <w:r w:rsidRPr="00343F01" w:rsidDel="00201166">
                <w:rPr>
                  <w:rFonts w:eastAsia="Times New Roman" w:cstheme="minorHAnsi"/>
                  <w:color w:val="000000"/>
                  <w:sz w:val="18"/>
                  <w:szCs w:val="18"/>
                  <w:lang w:val="fr-FR" w:eastAsia="fr-FR"/>
                </w:rPr>
                <w:delText>10,8</w:delText>
              </w:r>
            </w:del>
          </w:p>
        </w:tc>
        <w:tc>
          <w:tcPr>
            <w:tcW w:w="2124" w:type="dxa"/>
            <w:tcBorders>
              <w:top w:val="nil"/>
              <w:left w:val="nil"/>
              <w:bottom w:val="single" w:sz="4" w:space="0" w:color="auto"/>
              <w:right w:val="single" w:sz="4" w:space="0" w:color="auto"/>
            </w:tcBorders>
            <w:shd w:val="clear" w:color="auto" w:fill="auto"/>
            <w:hideMark/>
          </w:tcPr>
          <w:p w14:paraId="6A24F4B1" w14:textId="77E2C499" w:rsidR="00DD7063" w:rsidRPr="00343F01" w:rsidDel="00201166" w:rsidRDefault="00DD7063" w:rsidP="00D62BC5">
            <w:pPr>
              <w:spacing w:before="0" w:after="160"/>
              <w:jc w:val="left"/>
              <w:rPr>
                <w:del w:id="6581" w:author="Houyem Rais" w:date="2024-02-22T14:46:00Z"/>
                <w:rFonts w:eastAsia="Times New Roman" w:cstheme="minorHAnsi"/>
                <w:color w:val="000000"/>
                <w:sz w:val="18"/>
                <w:szCs w:val="18"/>
                <w:lang w:val="fr-FR" w:eastAsia="fr-FR"/>
              </w:rPr>
              <w:pPrChange w:id="6582" w:author="Houyem Rais" w:date="2024-02-22T14:49:00Z">
                <w:pPr>
                  <w:spacing w:before="0" w:after="0"/>
                  <w:jc w:val="left"/>
                </w:pPr>
              </w:pPrChange>
            </w:pPr>
            <w:del w:id="6583"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26CC26D5" w14:textId="139ED3C6" w:rsidR="00DD7063" w:rsidRPr="00343F01" w:rsidDel="00201166" w:rsidRDefault="00DD7063" w:rsidP="00D62BC5">
            <w:pPr>
              <w:spacing w:before="0" w:after="160"/>
              <w:jc w:val="left"/>
              <w:rPr>
                <w:del w:id="6584" w:author="Houyem Rais" w:date="2024-02-22T14:46:00Z"/>
                <w:rFonts w:eastAsia="Times New Roman" w:cstheme="minorHAnsi"/>
                <w:color w:val="000000"/>
                <w:sz w:val="18"/>
                <w:szCs w:val="18"/>
                <w:lang w:val="fr-FR" w:eastAsia="fr-FR"/>
              </w:rPr>
              <w:pPrChange w:id="6585" w:author="Houyem Rais" w:date="2024-02-22T14:49:00Z">
                <w:pPr>
                  <w:spacing w:before="0" w:after="0"/>
                  <w:jc w:val="center"/>
                </w:pPr>
              </w:pPrChange>
            </w:pPr>
            <w:del w:id="6586" w:author="Houyem Rais" w:date="2024-02-22T14:46:00Z">
              <w:r w:rsidRPr="00343F01" w:rsidDel="00201166">
                <w:rPr>
                  <w:sz w:val="18"/>
                  <w:szCs w:val="18"/>
                  <w:lang w:val="fr-FR"/>
                </w:rPr>
                <w:delText xml:space="preserve"> 158,1 </w:delText>
              </w:r>
            </w:del>
          </w:p>
        </w:tc>
        <w:tc>
          <w:tcPr>
            <w:tcW w:w="950" w:type="dxa"/>
            <w:tcBorders>
              <w:top w:val="nil"/>
              <w:left w:val="nil"/>
              <w:bottom w:val="single" w:sz="4" w:space="0" w:color="auto"/>
              <w:right w:val="single" w:sz="4" w:space="0" w:color="auto"/>
            </w:tcBorders>
            <w:shd w:val="clear" w:color="auto" w:fill="auto"/>
            <w:hideMark/>
          </w:tcPr>
          <w:p w14:paraId="00FA8EE0" w14:textId="5A4C32FF" w:rsidR="00DD7063" w:rsidRPr="00343F01" w:rsidDel="00201166" w:rsidRDefault="00DD7063" w:rsidP="00D62BC5">
            <w:pPr>
              <w:spacing w:before="0" w:after="160"/>
              <w:jc w:val="left"/>
              <w:rPr>
                <w:del w:id="6587" w:author="Houyem Rais" w:date="2024-02-22T14:46:00Z"/>
                <w:rFonts w:eastAsia="Times New Roman" w:cstheme="minorHAnsi"/>
                <w:color w:val="000000"/>
                <w:sz w:val="18"/>
                <w:szCs w:val="18"/>
                <w:lang w:val="fr-FR" w:eastAsia="fr-FR"/>
              </w:rPr>
              <w:pPrChange w:id="6588" w:author="Houyem Rais" w:date="2024-02-22T14:49:00Z">
                <w:pPr>
                  <w:spacing w:before="0" w:after="0"/>
                  <w:jc w:val="center"/>
                </w:pPr>
              </w:pPrChange>
            </w:pPr>
            <w:del w:id="6589"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2747E485" w14:textId="057B8F7D" w:rsidR="00DD7063" w:rsidRPr="00343F01" w:rsidDel="00201166" w:rsidRDefault="00DD7063" w:rsidP="00D62BC5">
            <w:pPr>
              <w:spacing w:before="0" w:after="160"/>
              <w:jc w:val="left"/>
              <w:rPr>
                <w:del w:id="6590" w:author="Houyem Rais" w:date="2024-02-22T14:46:00Z"/>
                <w:rFonts w:eastAsia="Times New Roman" w:cstheme="minorHAnsi"/>
                <w:color w:val="000000"/>
                <w:sz w:val="18"/>
                <w:szCs w:val="18"/>
                <w:lang w:val="fr-FR" w:eastAsia="fr-FR"/>
              </w:rPr>
              <w:pPrChange w:id="6591" w:author="Houyem Rais" w:date="2024-02-22T14:49:00Z">
                <w:pPr>
                  <w:spacing w:before="0" w:after="0"/>
                  <w:jc w:val="center"/>
                </w:pPr>
              </w:pPrChange>
            </w:pPr>
            <w:del w:id="6592" w:author="Houyem Rais" w:date="2024-02-22T14:46:00Z">
              <w:r w:rsidRPr="00343F01" w:rsidDel="00201166">
                <w:rPr>
                  <w:sz w:val="18"/>
                  <w:szCs w:val="18"/>
                  <w:lang w:val="fr-FR"/>
                </w:rPr>
                <w:delText xml:space="preserve"> 158,1 </w:delText>
              </w:r>
            </w:del>
          </w:p>
        </w:tc>
      </w:tr>
      <w:tr w:rsidR="00DD7063" w:rsidRPr="00343F01" w:rsidDel="00201166" w14:paraId="076329DA" w14:textId="51A80496">
        <w:trPr>
          <w:trHeight w:val="53"/>
          <w:del w:id="6593"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55F3BB6F" w14:textId="56E03A82" w:rsidR="00DD7063" w:rsidRPr="00343F01" w:rsidDel="00201166" w:rsidRDefault="00DD7063" w:rsidP="00D62BC5">
            <w:pPr>
              <w:spacing w:before="0" w:after="160"/>
              <w:jc w:val="left"/>
              <w:rPr>
                <w:del w:id="6594" w:author="Houyem Rais" w:date="2024-02-22T14:46:00Z"/>
                <w:rFonts w:eastAsia="Times New Roman" w:cstheme="minorHAnsi"/>
                <w:b/>
                <w:bCs/>
                <w:color w:val="000000"/>
                <w:sz w:val="18"/>
                <w:szCs w:val="18"/>
                <w:lang w:val="fr-FR" w:eastAsia="fr-FR"/>
              </w:rPr>
              <w:pPrChange w:id="6595"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000000" w:fill="B4C6E7"/>
            <w:hideMark/>
          </w:tcPr>
          <w:p w14:paraId="026A782B" w14:textId="49F28159" w:rsidR="00DD7063" w:rsidRPr="00343F01" w:rsidDel="00201166" w:rsidRDefault="00DD7063" w:rsidP="00D62BC5">
            <w:pPr>
              <w:spacing w:before="0" w:after="160"/>
              <w:jc w:val="left"/>
              <w:rPr>
                <w:del w:id="6596" w:author="Houyem Rais" w:date="2024-02-22T14:46:00Z"/>
                <w:rFonts w:eastAsia="Times New Roman" w:cstheme="minorHAnsi"/>
                <w:b/>
                <w:bCs/>
                <w:color w:val="000000"/>
                <w:sz w:val="18"/>
                <w:szCs w:val="18"/>
                <w:lang w:val="fr-FR" w:eastAsia="fr-FR"/>
              </w:rPr>
              <w:pPrChange w:id="6597" w:author="Houyem Rais" w:date="2024-02-22T14:49:00Z">
                <w:pPr>
                  <w:spacing w:before="0" w:after="0"/>
                  <w:jc w:val="left"/>
                </w:pPr>
              </w:pPrChange>
            </w:pPr>
            <w:del w:id="6598" w:author="Houyem Rais" w:date="2024-02-22T14:46:00Z">
              <w:r w:rsidRPr="00343F01" w:rsidDel="00201166">
                <w:rPr>
                  <w:rFonts w:eastAsia="Times New Roman" w:cstheme="minorHAnsi"/>
                  <w:b/>
                  <w:bCs/>
                  <w:color w:val="000000"/>
                  <w:sz w:val="18"/>
                  <w:szCs w:val="18"/>
                  <w:lang w:val="fr-FR" w:eastAsia="fr-FR"/>
                </w:rPr>
                <w:delText>Sous-total B</w:delText>
              </w:r>
            </w:del>
          </w:p>
        </w:tc>
        <w:tc>
          <w:tcPr>
            <w:tcW w:w="775" w:type="dxa"/>
            <w:tcBorders>
              <w:top w:val="nil"/>
              <w:left w:val="nil"/>
              <w:bottom w:val="single" w:sz="4" w:space="0" w:color="auto"/>
              <w:right w:val="single" w:sz="4" w:space="0" w:color="auto"/>
            </w:tcBorders>
            <w:shd w:val="clear" w:color="000000" w:fill="B4C6E7"/>
            <w:hideMark/>
          </w:tcPr>
          <w:p w14:paraId="4990B587" w14:textId="2CF6B2B2" w:rsidR="00DD7063" w:rsidRPr="00343F01" w:rsidDel="00201166" w:rsidRDefault="00DD7063" w:rsidP="00D62BC5">
            <w:pPr>
              <w:spacing w:before="0" w:after="160"/>
              <w:jc w:val="left"/>
              <w:rPr>
                <w:del w:id="6599" w:author="Houyem Rais" w:date="2024-02-22T14:46:00Z"/>
                <w:rFonts w:eastAsia="Times New Roman" w:cstheme="minorHAnsi"/>
                <w:b/>
                <w:bCs/>
                <w:color w:val="000000"/>
                <w:sz w:val="18"/>
                <w:szCs w:val="18"/>
                <w:lang w:val="fr-FR" w:eastAsia="fr-FR"/>
              </w:rPr>
              <w:pPrChange w:id="6600" w:author="Houyem Rais" w:date="2024-02-22T14:49:00Z">
                <w:pPr>
                  <w:spacing w:before="0" w:after="0"/>
                  <w:jc w:val="center"/>
                </w:pPr>
              </w:pPrChange>
            </w:pPr>
            <w:del w:id="6601" w:author="Houyem Rais" w:date="2024-02-22T14:46:00Z">
              <w:r w:rsidRPr="00343F01" w:rsidDel="00201166">
                <w:rPr>
                  <w:rFonts w:eastAsia="Times New Roman" w:cstheme="minorHAnsi"/>
                  <w:b/>
                  <w:bCs/>
                  <w:color w:val="000000"/>
                  <w:sz w:val="18"/>
                  <w:szCs w:val="18"/>
                  <w:lang w:val="fr-FR" w:eastAsia="fr-FR"/>
                </w:rPr>
                <w:delText>86,5</w:delText>
              </w:r>
            </w:del>
          </w:p>
        </w:tc>
        <w:tc>
          <w:tcPr>
            <w:tcW w:w="2124" w:type="dxa"/>
            <w:tcBorders>
              <w:top w:val="nil"/>
              <w:left w:val="nil"/>
              <w:bottom w:val="single" w:sz="4" w:space="0" w:color="auto"/>
              <w:right w:val="single" w:sz="4" w:space="0" w:color="auto"/>
            </w:tcBorders>
            <w:shd w:val="clear" w:color="000000" w:fill="B4C6E7"/>
            <w:hideMark/>
          </w:tcPr>
          <w:p w14:paraId="4F90E6D1" w14:textId="0F87C410" w:rsidR="00DD7063" w:rsidRPr="00343F01" w:rsidDel="00201166" w:rsidRDefault="00DD7063" w:rsidP="00D62BC5">
            <w:pPr>
              <w:spacing w:before="0" w:after="160"/>
              <w:jc w:val="left"/>
              <w:rPr>
                <w:del w:id="6602" w:author="Houyem Rais" w:date="2024-02-22T14:46:00Z"/>
                <w:rFonts w:eastAsia="Times New Roman" w:cstheme="minorHAnsi"/>
                <w:b/>
                <w:bCs/>
                <w:color w:val="000000"/>
                <w:sz w:val="18"/>
                <w:szCs w:val="18"/>
                <w:lang w:val="fr-FR" w:eastAsia="fr-FR"/>
              </w:rPr>
              <w:pPrChange w:id="6603" w:author="Houyem Rais" w:date="2024-02-22T14:49:00Z">
                <w:pPr>
                  <w:spacing w:before="0" w:after="0"/>
                  <w:jc w:val="right"/>
                </w:pPr>
              </w:pPrChange>
            </w:pPr>
            <w:del w:id="6604" w:author="Houyem Rais" w:date="2024-02-22T14:46:00Z">
              <w:r w:rsidRPr="00343F01" w:rsidDel="00201166">
                <w:rPr>
                  <w:rFonts w:eastAsia="Times New Roman" w:cstheme="minorHAnsi"/>
                  <w:b/>
                  <w:bCs/>
                  <w:color w:val="000000"/>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B4C6E7"/>
            <w:hideMark/>
          </w:tcPr>
          <w:p w14:paraId="04F3CA8D" w14:textId="5571AEBF" w:rsidR="00DD7063" w:rsidRPr="00343F01" w:rsidDel="00201166" w:rsidRDefault="00DD7063" w:rsidP="00D62BC5">
            <w:pPr>
              <w:spacing w:before="0" w:after="160"/>
              <w:jc w:val="left"/>
              <w:rPr>
                <w:del w:id="6605" w:author="Houyem Rais" w:date="2024-02-22T14:46:00Z"/>
                <w:rFonts w:eastAsia="Times New Roman" w:cstheme="minorHAnsi"/>
                <w:b/>
                <w:bCs/>
                <w:color w:val="000000"/>
                <w:sz w:val="18"/>
                <w:szCs w:val="18"/>
                <w:lang w:val="fr-FR" w:eastAsia="fr-FR"/>
              </w:rPr>
              <w:pPrChange w:id="6606" w:author="Houyem Rais" w:date="2024-02-22T14:49:00Z">
                <w:pPr>
                  <w:spacing w:before="0" w:after="0"/>
                  <w:jc w:val="center"/>
                </w:pPr>
              </w:pPrChange>
            </w:pPr>
            <w:del w:id="6607" w:author="Houyem Rais" w:date="2024-02-22T14:46:00Z">
              <w:r w:rsidRPr="00343F01" w:rsidDel="00201166">
                <w:rPr>
                  <w:b/>
                  <w:bCs/>
                  <w:sz w:val="18"/>
                  <w:szCs w:val="18"/>
                  <w:lang w:val="fr-FR"/>
                </w:rPr>
                <w:delText>1266,13</w:delText>
              </w:r>
            </w:del>
          </w:p>
        </w:tc>
        <w:tc>
          <w:tcPr>
            <w:tcW w:w="950" w:type="dxa"/>
            <w:tcBorders>
              <w:top w:val="nil"/>
              <w:left w:val="nil"/>
              <w:bottom w:val="single" w:sz="4" w:space="0" w:color="auto"/>
              <w:right w:val="single" w:sz="4" w:space="0" w:color="auto"/>
            </w:tcBorders>
            <w:shd w:val="clear" w:color="000000" w:fill="B4C6E7"/>
            <w:hideMark/>
          </w:tcPr>
          <w:p w14:paraId="17AE48E9" w14:textId="7683995C" w:rsidR="00DD7063" w:rsidRPr="00343F01" w:rsidDel="00201166" w:rsidRDefault="00DD7063" w:rsidP="00D62BC5">
            <w:pPr>
              <w:spacing w:before="0" w:after="160"/>
              <w:jc w:val="left"/>
              <w:rPr>
                <w:del w:id="6608" w:author="Houyem Rais" w:date="2024-02-22T14:46:00Z"/>
                <w:rFonts w:eastAsia="Times New Roman" w:cstheme="minorHAnsi"/>
                <w:b/>
                <w:bCs/>
                <w:color w:val="000000"/>
                <w:sz w:val="18"/>
                <w:szCs w:val="18"/>
                <w:lang w:val="fr-FR" w:eastAsia="fr-FR"/>
              </w:rPr>
              <w:pPrChange w:id="6609" w:author="Houyem Rais" w:date="2024-02-22T14:49:00Z">
                <w:pPr>
                  <w:spacing w:before="0" w:after="0"/>
                  <w:jc w:val="center"/>
                </w:pPr>
              </w:pPrChange>
            </w:pPr>
            <w:del w:id="6610" w:author="Houyem Rais" w:date="2024-02-22T14:46:00Z">
              <w:r w:rsidRPr="00343F01" w:rsidDel="00201166">
                <w:rPr>
                  <w:b/>
                  <w:bCs/>
                  <w:sz w:val="18"/>
                  <w:szCs w:val="18"/>
                  <w:lang w:val="fr-FR"/>
                </w:rPr>
                <w:delText>49%</w:delText>
              </w:r>
            </w:del>
          </w:p>
        </w:tc>
        <w:tc>
          <w:tcPr>
            <w:tcW w:w="1146" w:type="dxa"/>
            <w:tcBorders>
              <w:top w:val="nil"/>
              <w:left w:val="nil"/>
              <w:bottom w:val="single" w:sz="4" w:space="0" w:color="auto"/>
              <w:right w:val="single" w:sz="4" w:space="0" w:color="auto"/>
            </w:tcBorders>
            <w:shd w:val="clear" w:color="000000" w:fill="B4C6E7"/>
            <w:hideMark/>
          </w:tcPr>
          <w:p w14:paraId="142FC347" w14:textId="49F83221" w:rsidR="00DD7063" w:rsidRPr="00343F01" w:rsidDel="00201166" w:rsidRDefault="00DD7063" w:rsidP="00D62BC5">
            <w:pPr>
              <w:spacing w:before="0" w:after="160"/>
              <w:jc w:val="left"/>
              <w:rPr>
                <w:del w:id="6611" w:author="Houyem Rais" w:date="2024-02-22T14:46:00Z"/>
                <w:rFonts w:eastAsia="Times New Roman" w:cstheme="minorHAnsi"/>
                <w:b/>
                <w:bCs/>
                <w:color w:val="000000"/>
                <w:sz w:val="18"/>
                <w:szCs w:val="18"/>
                <w:lang w:val="fr-FR" w:eastAsia="fr-FR"/>
              </w:rPr>
              <w:pPrChange w:id="6612" w:author="Houyem Rais" w:date="2024-02-22T14:49:00Z">
                <w:pPr>
                  <w:spacing w:before="0" w:after="0"/>
                  <w:jc w:val="center"/>
                </w:pPr>
              </w:pPrChange>
            </w:pPr>
            <w:del w:id="6613" w:author="Houyem Rais" w:date="2024-02-22T14:46:00Z">
              <w:r w:rsidRPr="00343F01" w:rsidDel="00201166">
                <w:rPr>
                  <w:b/>
                  <w:bCs/>
                  <w:sz w:val="18"/>
                  <w:szCs w:val="18"/>
                  <w:lang w:val="fr-FR"/>
                </w:rPr>
                <w:delText>620,62</w:delText>
              </w:r>
            </w:del>
          </w:p>
        </w:tc>
      </w:tr>
      <w:tr w:rsidR="00DD7063" w:rsidRPr="00343F01" w:rsidDel="00201166" w14:paraId="657839CF" w14:textId="1F231765">
        <w:trPr>
          <w:trHeight w:val="53"/>
          <w:del w:id="6614" w:author="Houyem Rais" w:date="2024-02-22T14:46:00Z"/>
        </w:trPr>
        <w:tc>
          <w:tcPr>
            <w:tcW w:w="1201" w:type="dxa"/>
            <w:vMerge w:val="restart"/>
            <w:tcBorders>
              <w:top w:val="nil"/>
              <w:left w:val="single" w:sz="4" w:space="0" w:color="auto"/>
              <w:bottom w:val="single" w:sz="4" w:space="0" w:color="000000"/>
              <w:right w:val="single" w:sz="4" w:space="0" w:color="auto"/>
            </w:tcBorders>
            <w:shd w:val="clear" w:color="000000" w:fill="8EDDF6"/>
            <w:noWrap/>
            <w:vAlign w:val="center"/>
            <w:hideMark/>
          </w:tcPr>
          <w:p w14:paraId="0249465F" w14:textId="5C8D90C9" w:rsidR="00DD7063" w:rsidRPr="00343F01" w:rsidDel="00201166" w:rsidRDefault="00DD7063" w:rsidP="00D62BC5">
            <w:pPr>
              <w:spacing w:before="0" w:after="160"/>
              <w:jc w:val="left"/>
              <w:rPr>
                <w:del w:id="6615" w:author="Houyem Rais" w:date="2024-02-22T14:46:00Z"/>
                <w:rFonts w:eastAsia="Times New Roman" w:cstheme="minorHAnsi"/>
                <w:b/>
                <w:bCs/>
                <w:color w:val="000000"/>
                <w:sz w:val="18"/>
                <w:szCs w:val="18"/>
                <w:lang w:val="fr-FR" w:eastAsia="fr-FR"/>
              </w:rPr>
              <w:pPrChange w:id="6616" w:author="Houyem Rais" w:date="2024-02-22T14:49:00Z">
                <w:pPr>
                  <w:spacing w:before="0" w:after="0"/>
                  <w:jc w:val="left"/>
                </w:pPr>
              </w:pPrChange>
            </w:pPr>
            <w:del w:id="6617" w:author="Houyem Rais" w:date="2024-02-22T14:46:00Z">
              <w:r w:rsidRPr="00343F01" w:rsidDel="00201166">
                <w:rPr>
                  <w:rFonts w:eastAsia="Times New Roman" w:cstheme="minorHAnsi"/>
                  <w:b/>
                  <w:bCs/>
                  <w:color w:val="000000"/>
                  <w:sz w:val="18"/>
                  <w:szCs w:val="18"/>
                  <w:lang w:val="fr-FR" w:eastAsia="fr-FR"/>
                </w:rPr>
                <w:delText>Lot contractuel C</w:delText>
              </w:r>
            </w:del>
          </w:p>
        </w:tc>
        <w:tc>
          <w:tcPr>
            <w:tcW w:w="2561" w:type="dxa"/>
            <w:tcBorders>
              <w:top w:val="nil"/>
              <w:left w:val="nil"/>
              <w:bottom w:val="single" w:sz="4" w:space="0" w:color="auto"/>
              <w:right w:val="single" w:sz="4" w:space="0" w:color="auto"/>
            </w:tcBorders>
            <w:shd w:val="clear" w:color="auto" w:fill="auto"/>
            <w:hideMark/>
          </w:tcPr>
          <w:p w14:paraId="501D6A80" w14:textId="7CA20877" w:rsidR="00DD7063" w:rsidRPr="00343F01" w:rsidDel="00201166" w:rsidRDefault="00DD7063" w:rsidP="00D62BC5">
            <w:pPr>
              <w:spacing w:before="0" w:after="160"/>
              <w:jc w:val="left"/>
              <w:rPr>
                <w:del w:id="6618" w:author="Houyem Rais" w:date="2024-02-22T14:46:00Z"/>
                <w:rFonts w:eastAsia="Times New Roman" w:cstheme="minorHAnsi"/>
                <w:color w:val="000000"/>
                <w:sz w:val="18"/>
                <w:szCs w:val="18"/>
                <w:lang w:val="fr-FR" w:eastAsia="fr-FR"/>
              </w:rPr>
              <w:pPrChange w:id="6619" w:author="Houyem Rais" w:date="2024-02-22T14:49:00Z">
                <w:pPr>
                  <w:spacing w:before="0" w:after="0"/>
                  <w:jc w:val="left"/>
                </w:pPr>
              </w:pPrChange>
            </w:pPr>
            <w:del w:id="6620" w:author="Houyem Rais" w:date="2024-02-22T14:46:00Z">
              <w:r w:rsidRPr="00343F01" w:rsidDel="00201166">
                <w:rPr>
                  <w:rFonts w:eastAsia="Times New Roman" w:cstheme="minorHAnsi"/>
                  <w:color w:val="000000"/>
                  <w:sz w:val="18"/>
                  <w:szCs w:val="18"/>
                  <w:lang w:val="fr-FR" w:eastAsia="fr-FR"/>
                </w:rPr>
                <w:delText>Ech. Godomey - Ech. Hlakome</w:delText>
              </w:r>
            </w:del>
          </w:p>
        </w:tc>
        <w:tc>
          <w:tcPr>
            <w:tcW w:w="775" w:type="dxa"/>
            <w:tcBorders>
              <w:top w:val="nil"/>
              <w:left w:val="nil"/>
              <w:bottom w:val="single" w:sz="4" w:space="0" w:color="auto"/>
              <w:right w:val="single" w:sz="4" w:space="0" w:color="auto"/>
            </w:tcBorders>
            <w:shd w:val="clear" w:color="auto" w:fill="auto"/>
            <w:hideMark/>
          </w:tcPr>
          <w:p w14:paraId="138B8EFD" w14:textId="7B122873" w:rsidR="00DD7063" w:rsidRPr="00343F01" w:rsidDel="00201166" w:rsidRDefault="00DD7063" w:rsidP="00D62BC5">
            <w:pPr>
              <w:spacing w:before="0" w:after="160"/>
              <w:jc w:val="left"/>
              <w:rPr>
                <w:del w:id="6621" w:author="Houyem Rais" w:date="2024-02-22T14:46:00Z"/>
                <w:rFonts w:eastAsia="Times New Roman" w:cstheme="minorHAnsi"/>
                <w:color w:val="000000"/>
                <w:sz w:val="18"/>
                <w:szCs w:val="18"/>
                <w:lang w:val="fr-FR" w:eastAsia="fr-FR"/>
              </w:rPr>
              <w:pPrChange w:id="6622" w:author="Houyem Rais" w:date="2024-02-22T14:49:00Z">
                <w:pPr>
                  <w:spacing w:before="0" w:after="0"/>
                  <w:jc w:val="center"/>
                </w:pPr>
              </w:pPrChange>
            </w:pPr>
            <w:del w:id="6623" w:author="Houyem Rais" w:date="2024-02-22T14:46:00Z">
              <w:r w:rsidRPr="00343F01" w:rsidDel="00201166">
                <w:rPr>
                  <w:rFonts w:eastAsia="Times New Roman" w:cstheme="minorHAnsi"/>
                  <w:color w:val="000000"/>
                  <w:sz w:val="18"/>
                  <w:szCs w:val="18"/>
                  <w:lang w:val="fr-FR" w:eastAsia="fr-FR"/>
                </w:rPr>
                <w:delText>11,1</w:delText>
              </w:r>
            </w:del>
          </w:p>
        </w:tc>
        <w:tc>
          <w:tcPr>
            <w:tcW w:w="2124" w:type="dxa"/>
            <w:tcBorders>
              <w:top w:val="nil"/>
              <w:left w:val="nil"/>
              <w:bottom w:val="single" w:sz="4" w:space="0" w:color="auto"/>
              <w:right w:val="single" w:sz="4" w:space="0" w:color="auto"/>
            </w:tcBorders>
            <w:shd w:val="clear" w:color="auto" w:fill="auto"/>
            <w:hideMark/>
          </w:tcPr>
          <w:p w14:paraId="6BF94C42" w14:textId="50915EC3" w:rsidR="00DD7063" w:rsidRPr="00343F01" w:rsidDel="00201166" w:rsidRDefault="00DD7063" w:rsidP="00D62BC5">
            <w:pPr>
              <w:spacing w:before="0" w:after="160"/>
              <w:jc w:val="left"/>
              <w:rPr>
                <w:del w:id="6624" w:author="Houyem Rais" w:date="2024-02-22T14:46:00Z"/>
                <w:rFonts w:eastAsia="Times New Roman" w:cstheme="minorHAnsi"/>
                <w:color w:val="000000"/>
                <w:sz w:val="18"/>
                <w:szCs w:val="18"/>
                <w:lang w:val="fr-FR" w:eastAsia="fr-FR"/>
              </w:rPr>
              <w:pPrChange w:id="6625" w:author="Houyem Rais" w:date="2024-02-22T14:49:00Z">
                <w:pPr>
                  <w:spacing w:before="0" w:after="0"/>
                  <w:jc w:val="left"/>
                </w:pPr>
              </w:pPrChange>
            </w:pPr>
            <w:del w:id="6626"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55EF83B3" w14:textId="6D768176" w:rsidR="00DD7063" w:rsidRPr="00343F01" w:rsidDel="00201166" w:rsidRDefault="00DD7063" w:rsidP="00D62BC5">
            <w:pPr>
              <w:spacing w:before="0" w:after="160"/>
              <w:jc w:val="left"/>
              <w:rPr>
                <w:del w:id="6627" w:author="Houyem Rais" w:date="2024-02-22T14:46:00Z"/>
                <w:rFonts w:eastAsia="Times New Roman" w:cstheme="minorHAnsi"/>
                <w:color w:val="000000"/>
                <w:sz w:val="18"/>
                <w:szCs w:val="18"/>
                <w:lang w:val="fr-FR" w:eastAsia="fr-FR"/>
              </w:rPr>
              <w:pPrChange w:id="6628" w:author="Houyem Rais" w:date="2024-02-22T14:49:00Z">
                <w:pPr>
                  <w:spacing w:before="0" w:after="0"/>
                  <w:jc w:val="center"/>
                </w:pPr>
              </w:pPrChange>
            </w:pPr>
            <w:del w:id="6629" w:author="Houyem Rais" w:date="2024-02-22T14:46:00Z">
              <w:r w:rsidRPr="00343F01" w:rsidDel="00201166">
                <w:rPr>
                  <w:sz w:val="18"/>
                  <w:szCs w:val="18"/>
                  <w:lang w:val="fr-FR"/>
                </w:rPr>
                <w:delText xml:space="preserve"> 235,6 </w:delText>
              </w:r>
            </w:del>
          </w:p>
        </w:tc>
        <w:tc>
          <w:tcPr>
            <w:tcW w:w="950" w:type="dxa"/>
            <w:tcBorders>
              <w:top w:val="nil"/>
              <w:left w:val="nil"/>
              <w:bottom w:val="single" w:sz="4" w:space="0" w:color="auto"/>
              <w:right w:val="single" w:sz="4" w:space="0" w:color="auto"/>
            </w:tcBorders>
            <w:shd w:val="clear" w:color="auto" w:fill="auto"/>
            <w:hideMark/>
          </w:tcPr>
          <w:p w14:paraId="609C5074" w14:textId="31A55E38" w:rsidR="00DD7063" w:rsidRPr="00343F01" w:rsidDel="00201166" w:rsidRDefault="00DD7063" w:rsidP="00D62BC5">
            <w:pPr>
              <w:spacing w:before="0" w:after="160"/>
              <w:jc w:val="left"/>
              <w:rPr>
                <w:del w:id="6630" w:author="Houyem Rais" w:date="2024-02-22T14:46:00Z"/>
                <w:rFonts w:eastAsia="Times New Roman" w:cstheme="minorHAnsi"/>
                <w:color w:val="000000"/>
                <w:sz w:val="18"/>
                <w:szCs w:val="18"/>
                <w:lang w:val="fr-FR" w:eastAsia="fr-FR"/>
              </w:rPr>
              <w:pPrChange w:id="6631" w:author="Houyem Rais" w:date="2024-02-22T14:49:00Z">
                <w:pPr>
                  <w:spacing w:before="0" w:after="0"/>
                  <w:jc w:val="center"/>
                </w:pPr>
              </w:pPrChange>
            </w:pPr>
            <w:del w:id="6632"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67C75797" w14:textId="491754F5" w:rsidR="00DD7063" w:rsidRPr="00343F01" w:rsidDel="00201166" w:rsidRDefault="00DD7063" w:rsidP="00D62BC5">
            <w:pPr>
              <w:spacing w:before="0" w:after="160"/>
              <w:jc w:val="left"/>
              <w:rPr>
                <w:del w:id="6633" w:author="Houyem Rais" w:date="2024-02-22T14:46:00Z"/>
                <w:rFonts w:eastAsia="Times New Roman" w:cstheme="minorHAnsi"/>
                <w:color w:val="000000"/>
                <w:sz w:val="18"/>
                <w:szCs w:val="18"/>
                <w:lang w:val="fr-FR" w:eastAsia="fr-FR"/>
              </w:rPr>
              <w:pPrChange w:id="6634" w:author="Houyem Rais" w:date="2024-02-22T14:49:00Z">
                <w:pPr>
                  <w:spacing w:before="0" w:after="0"/>
                  <w:jc w:val="center"/>
                </w:pPr>
              </w:pPrChange>
            </w:pPr>
            <w:del w:id="6635" w:author="Houyem Rais" w:date="2024-02-22T14:46:00Z">
              <w:r w:rsidRPr="00343F01" w:rsidDel="00201166">
                <w:rPr>
                  <w:sz w:val="18"/>
                  <w:szCs w:val="18"/>
                  <w:lang w:val="fr-FR"/>
                </w:rPr>
                <w:delText xml:space="preserve"> 235,6 </w:delText>
              </w:r>
            </w:del>
          </w:p>
        </w:tc>
      </w:tr>
      <w:tr w:rsidR="00DD7063" w:rsidRPr="00343F01" w:rsidDel="00201166" w14:paraId="195D6AF6" w14:textId="15AF52B8">
        <w:trPr>
          <w:trHeight w:val="53"/>
          <w:del w:id="6636"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504EA100" w14:textId="20452FBF" w:rsidR="00DD7063" w:rsidRPr="00343F01" w:rsidDel="00201166" w:rsidRDefault="00DD7063" w:rsidP="00D62BC5">
            <w:pPr>
              <w:spacing w:before="0" w:after="160"/>
              <w:jc w:val="left"/>
              <w:rPr>
                <w:del w:id="6637" w:author="Houyem Rais" w:date="2024-02-22T14:46:00Z"/>
                <w:rFonts w:eastAsia="Times New Roman" w:cstheme="minorHAnsi"/>
                <w:b/>
                <w:bCs/>
                <w:color w:val="000000"/>
                <w:sz w:val="18"/>
                <w:szCs w:val="18"/>
                <w:lang w:val="fr-FR" w:eastAsia="fr-FR"/>
              </w:rPr>
              <w:pPrChange w:id="6638"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73835EEE" w14:textId="18500AB7" w:rsidR="00DD7063" w:rsidRPr="00343F01" w:rsidDel="00201166" w:rsidRDefault="00DD7063" w:rsidP="00D62BC5">
            <w:pPr>
              <w:spacing w:before="0" w:after="160"/>
              <w:jc w:val="left"/>
              <w:rPr>
                <w:del w:id="6639" w:author="Houyem Rais" w:date="2024-02-22T14:46:00Z"/>
                <w:rFonts w:eastAsia="Times New Roman" w:cstheme="minorHAnsi"/>
                <w:color w:val="000000"/>
                <w:sz w:val="18"/>
                <w:szCs w:val="18"/>
                <w:lang w:val="fr-FR" w:eastAsia="fr-FR"/>
              </w:rPr>
              <w:pPrChange w:id="6640" w:author="Houyem Rais" w:date="2024-02-22T14:49:00Z">
                <w:pPr>
                  <w:spacing w:before="0" w:after="0"/>
                  <w:jc w:val="left"/>
                </w:pPr>
              </w:pPrChange>
            </w:pPr>
            <w:del w:id="6641" w:author="Houyem Rais" w:date="2024-02-22T14:46:00Z">
              <w:r w:rsidRPr="00343F01" w:rsidDel="00201166">
                <w:rPr>
                  <w:rFonts w:eastAsia="Times New Roman" w:cstheme="minorHAnsi"/>
                  <w:color w:val="000000"/>
                  <w:sz w:val="18"/>
                  <w:szCs w:val="18"/>
                  <w:lang w:val="fr-FR" w:eastAsia="fr-FR"/>
                </w:rPr>
                <w:delText>Ech. Hlakome - Ech. Ekpè</w:delText>
              </w:r>
            </w:del>
          </w:p>
        </w:tc>
        <w:tc>
          <w:tcPr>
            <w:tcW w:w="775" w:type="dxa"/>
            <w:tcBorders>
              <w:top w:val="nil"/>
              <w:left w:val="nil"/>
              <w:bottom w:val="single" w:sz="4" w:space="0" w:color="auto"/>
              <w:right w:val="single" w:sz="4" w:space="0" w:color="auto"/>
            </w:tcBorders>
            <w:shd w:val="clear" w:color="auto" w:fill="auto"/>
            <w:hideMark/>
          </w:tcPr>
          <w:p w14:paraId="11DDB9D0" w14:textId="1489C3CC" w:rsidR="00DD7063" w:rsidRPr="00343F01" w:rsidDel="00201166" w:rsidRDefault="00DD7063" w:rsidP="00D62BC5">
            <w:pPr>
              <w:spacing w:before="0" w:after="160"/>
              <w:jc w:val="left"/>
              <w:rPr>
                <w:del w:id="6642" w:author="Houyem Rais" w:date="2024-02-22T14:46:00Z"/>
                <w:rFonts w:eastAsia="Times New Roman" w:cstheme="minorHAnsi"/>
                <w:color w:val="000000"/>
                <w:sz w:val="18"/>
                <w:szCs w:val="18"/>
                <w:lang w:val="fr-FR" w:eastAsia="fr-FR"/>
              </w:rPr>
              <w:pPrChange w:id="6643" w:author="Houyem Rais" w:date="2024-02-22T14:49:00Z">
                <w:pPr>
                  <w:spacing w:before="0" w:after="0"/>
                  <w:jc w:val="center"/>
                </w:pPr>
              </w:pPrChange>
            </w:pPr>
            <w:del w:id="6644" w:author="Houyem Rais" w:date="2024-02-22T14:46:00Z">
              <w:r w:rsidRPr="00343F01" w:rsidDel="00201166">
                <w:rPr>
                  <w:rFonts w:eastAsia="Times New Roman" w:cstheme="minorHAnsi"/>
                  <w:color w:val="000000"/>
                  <w:sz w:val="18"/>
                  <w:szCs w:val="18"/>
                  <w:lang w:val="fr-FR" w:eastAsia="fr-FR"/>
                </w:rPr>
                <w:delText>11,6</w:delText>
              </w:r>
            </w:del>
          </w:p>
        </w:tc>
        <w:tc>
          <w:tcPr>
            <w:tcW w:w="2124" w:type="dxa"/>
            <w:tcBorders>
              <w:top w:val="nil"/>
              <w:left w:val="nil"/>
              <w:bottom w:val="single" w:sz="4" w:space="0" w:color="auto"/>
              <w:right w:val="single" w:sz="4" w:space="0" w:color="auto"/>
            </w:tcBorders>
            <w:shd w:val="clear" w:color="auto" w:fill="auto"/>
            <w:hideMark/>
          </w:tcPr>
          <w:p w14:paraId="022E2307" w14:textId="37548283" w:rsidR="00DD7063" w:rsidRPr="00343F01" w:rsidDel="00201166" w:rsidRDefault="00DD7063" w:rsidP="00D62BC5">
            <w:pPr>
              <w:spacing w:before="0" w:after="160"/>
              <w:jc w:val="left"/>
              <w:rPr>
                <w:del w:id="6645" w:author="Houyem Rais" w:date="2024-02-22T14:46:00Z"/>
                <w:rFonts w:eastAsia="Times New Roman" w:cstheme="minorHAnsi"/>
                <w:color w:val="000000"/>
                <w:sz w:val="18"/>
                <w:szCs w:val="18"/>
                <w:lang w:val="fr-FR" w:eastAsia="fr-FR"/>
              </w:rPr>
              <w:pPrChange w:id="6646" w:author="Houyem Rais" w:date="2024-02-22T14:49:00Z">
                <w:pPr>
                  <w:spacing w:before="0" w:after="0"/>
                  <w:jc w:val="left"/>
                </w:pPr>
              </w:pPrChange>
            </w:pPr>
            <w:del w:id="6647" w:author="Houyem Rais" w:date="2024-02-22T14:46:00Z">
              <w:r w:rsidRPr="00343F01" w:rsidDel="00201166">
                <w:rPr>
                  <w:rFonts w:eastAsia="Times New Roman" w:cstheme="minorHAnsi"/>
                  <w:color w:val="000000"/>
                  <w:sz w:val="18"/>
                  <w:szCs w:val="18"/>
                  <w:lang w:val="fr-FR" w:eastAsia="fr-FR"/>
                </w:rPr>
                <w:delText>Nouveau tracé</w:delText>
              </w:r>
            </w:del>
          </w:p>
        </w:tc>
        <w:tc>
          <w:tcPr>
            <w:tcW w:w="1328" w:type="dxa"/>
            <w:tcBorders>
              <w:top w:val="nil"/>
              <w:left w:val="nil"/>
              <w:bottom w:val="single" w:sz="4" w:space="0" w:color="auto"/>
              <w:right w:val="single" w:sz="4" w:space="0" w:color="auto"/>
            </w:tcBorders>
            <w:shd w:val="clear" w:color="auto" w:fill="auto"/>
            <w:hideMark/>
          </w:tcPr>
          <w:p w14:paraId="3F027B71" w14:textId="1918EA50" w:rsidR="00DD7063" w:rsidRPr="00343F01" w:rsidDel="00201166" w:rsidRDefault="00DD7063" w:rsidP="00D62BC5">
            <w:pPr>
              <w:spacing w:before="0" w:after="160"/>
              <w:jc w:val="left"/>
              <w:rPr>
                <w:del w:id="6648" w:author="Houyem Rais" w:date="2024-02-22T14:46:00Z"/>
                <w:rFonts w:eastAsia="Times New Roman" w:cstheme="minorHAnsi"/>
                <w:color w:val="000000"/>
                <w:sz w:val="18"/>
                <w:szCs w:val="18"/>
                <w:lang w:val="fr-FR" w:eastAsia="fr-FR"/>
              </w:rPr>
              <w:pPrChange w:id="6649" w:author="Houyem Rais" w:date="2024-02-22T14:49:00Z">
                <w:pPr>
                  <w:spacing w:before="0" w:after="0"/>
                  <w:jc w:val="center"/>
                </w:pPr>
              </w:pPrChange>
            </w:pPr>
            <w:del w:id="6650" w:author="Houyem Rais" w:date="2024-02-22T14:46:00Z">
              <w:r w:rsidRPr="00343F01" w:rsidDel="00201166">
                <w:rPr>
                  <w:sz w:val="18"/>
                  <w:szCs w:val="18"/>
                  <w:lang w:val="fr-FR"/>
                </w:rPr>
                <w:delText xml:space="preserve"> 246,2 </w:delText>
              </w:r>
            </w:del>
          </w:p>
        </w:tc>
        <w:tc>
          <w:tcPr>
            <w:tcW w:w="950" w:type="dxa"/>
            <w:tcBorders>
              <w:top w:val="nil"/>
              <w:left w:val="nil"/>
              <w:bottom w:val="single" w:sz="4" w:space="0" w:color="auto"/>
              <w:right w:val="single" w:sz="4" w:space="0" w:color="auto"/>
            </w:tcBorders>
            <w:shd w:val="clear" w:color="auto" w:fill="auto"/>
            <w:hideMark/>
          </w:tcPr>
          <w:p w14:paraId="5D4664DC" w14:textId="4C68AB5B" w:rsidR="00DD7063" w:rsidRPr="00343F01" w:rsidDel="00201166" w:rsidRDefault="00DD7063" w:rsidP="00D62BC5">
            <w:pPr>
              <w:spacing w:before="0" w:after="160"/>
              <w:jc w:val="left"/>
              <w:rPr>
                <w:del w:id="6651" w:author="Houyem Rais" w:date="2024-02-22T14:46:00Z"/>
                <w:rFonts w:eastAsia="Times New Roman" w:cstheme="minorHAnsi"/>
                <w:color w:val="000000"/>
                <w:sz w:val="18"/>
                <w:szCs w:val="18"/>
                <w:lang w:val="fr-FR" w:eastAsia="fr-FR"/>
              </w:rPr>
              <w:pPrChange w:id="6652" w:author="Houyem Rais" w:date="2024-02-22T14:49:00Z">
                <w:pPr>
                  <w:spacing w:before="0" w:after="0"/>
                  <w:jc w:val="center"/>
                </w:pPr>
              </w:pPrChange>
            </w:pPr>
            <w:del w:id="6653"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70982F59" w14:textId="3D41859B" w:rsidR="00DD7063" w:rsidRPr="00343F01" w:rsidDel="00201166" w:rsidRDefault="00DD7063" w:rsidP="00D62BC5">
            <w:pPr>
              <w:spacing w:before="0" w:after="160"/>
              <w:jc w:val="left"/>
              <w:rPr>
                <w:del w:id="6654" w:author="Houyem Rais" w:date="2024-02-22T14:46:00Z"/>
                <w:rFonts w:eastAsia="Times New Roman" w:cstheme="minorHAnsi"/>
                <w:color w:val="000000"/>
                <w:sz w:val="18"/>
                <w:szCs w:val="18"/>
                <w:lang w:val="fr-FR" w:eastAsia="fr-FR"/>
              </w:rPr>
              <w:pPrChange w:id="6655" w:author="Houyem Rais" w:date="2024-02-22T14:49:00Z">
                <w:pPr>
                  <w:spacing w:before="0" w:after="0"/>
                  <w:jc w:val="center"/>
                </w:pPr>
              </w:pPrChange>
            </w:pPr>
            <w:del w:id="6656" w:author="Houyem Rais" w:date="2024-02-22T14:46:00Z">
              <w:r w:rsidRPr="00343F01" w:rsidDel="00201166">
                <w:rPr>
                  <w:sz w:val="18"/>
                  <w:szCs w:val="18"/>
                  <w:lang w:val="fr-FR"/>
                </w:rPr>
                <w:delText xml:space="preserve"> 246,2 </w:delText>
              </w:r>
            </w:del>
          </w:p>
        </w:tc>
      </w:tr>
      <w:tr w:rsidR="00DD7063" w:rsidRPr="00343F01" w:rsidDel="00201166" w14:paraId="5F7B2396" w14:textId="2DD00F55">
        <w:trPr>
          <w:trHeight w:val="271"/>
          <w:del w:id="6657"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2FDD1C23" w14:textId="0205144B" w:rsidR="00DD7063" w:rsidRPr="00343F01" w:rsidDel="00201166" w:rsidRDefault="00DD7063" w:rsidP="00D62BC5">
            <w:pPr>
              <w:spacing w:before="0" w:after="160"/>
              <w:jc w:val="left"/>
              <w:rPr>
                <w:del w:id="6658" w:author="Houyem Rais" w:date="2024-02-22T14:46:00Z"/>
                <w:rFonts w:eastAsia="Times New Roman" w:cstheme="minorHAnsi"/>
                <w:b/>
                <w:bCs/>
                <w:color w:val="000000"/>
                <w:sz w:val="18"/>
                <w:szCs w:val="18"/>
                <w:lang w:val="fr-FR" w:eastAsia="fr-FR"/>
              </w:rPr>
              <w:pPrChange w:id="6659"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508D2A1A" w14:textId="449CD377" w:rsidR="00DD7063" w:rsidRPr="00343F01" w:rsidDel="00201166" w:rsidRDefault="00DD7063" w:rsidP="00D62BC5">
            <w:pPr>
              <w:spacing w:before="0" w:after="160"/>
              <w:jc w:val="left"/>
              <w:rPr>
                <w:del w:id="6660" w:author="Houyem Rais" w:date="2024-02-22T14:46:00Z"/>
                <w:rFonts w:eastAsia="Times New Roman" w:cstheme="minorHAnsi"/>
                <w:color w:val="000000"/>
                <w:sz w:val="18"/>
                <w:szCs w:val="18"/>
                <w:lang w:val="fr-FR" w:eastAsia="fr-FR"/>
              </w:rPr>
              <w:pPrChange w:id="6661" w:author="Houyem Rais" w:date="2024-02-22T14:49:00Z">
                <w:pPr>
                  <w:spacing w:before="0" w:after="0"/>
                  <w:jc w:val="left"/>
                </w:pPr>
              </w:pPrChange>
            </w:pPr>
            <w:del w:id="6662" w:author="Houyem Rais" w:date="2024-02-22T14:46:00Z">
              <w:r w:rsidRPr="00343F01" w:rsidDel="00201166">
                <w:rPr>
                  <w:rFonts w:eastAsia="Times New Roman" w:cstheme="minorHAnsi"/>
                  <w:color w:val="000000"/>
                  <w:sz w:val="18"/>
                  <w:szCs w:val="18"/>
                  <w:lang w:val="fr-FR" w:eastAsia="fr-FR"/>
                </w:rPr>
                <w:delText>Ech. Ekpè - Carrefour Sèmè</w:delText>
              </w:r>
            </w:del>
          </w:p>
        </w:tc>
        <w:tc>
          <w:tcPr>
            <w:tcW w:w="775" w:type="dxa"/>
            <w:tcBorders>
              <w:top w:val="nil"/>
              <w:left w:val="nil"/>
              <w:bottom w:val="single" w:sz="4" w:space="0" w:color="auto"/>
              <w:right w:val="single" w:sz="4" w:space="0" w:color="auto"/>
            </w:tcBorders>
            <w:shd w:val="clear" w:color="auto" w:fill="auto"/>
            <w:hideMark/>
          </w:tcPr>
          <w:p w14:paraId="52951AE9" w14:textId="1606AE80" w:rsidR="00DD7063" w:rsidRPr="00343F01" w:rsidDel="00201166" w:rsidRDefault="00DD7063" w:rsidP="00D62BC5">
            <w:pPr>
              <w:spacing w:before="0" w:after="160"/>
              <w:jc w:val="left"/>
              <w:rPr>
                <w:del w:id="6663" w:author="Houyem Rais" w:date="2024-02-22T14:46:00Z"/>
                <w:rFonts w:eastAsia="Times New Roman" w:cstheme="minorHAnsi"/>
                <w:color w:val="000000"/>
                <w:sz w:val="18"/>
                <w:szCs w:val="18"/>
                <w:lang w:val="fr-FR" w:eastAsia="fr-FR"/>
              </w:rPr>
              <w:pPrChange w:id="6664" w:author="Houyem Rais" w:date="2024-02-22T14:49:00Z">
                <w:pPr>
                  <w:spacing w:before="0" w:after="0"/>
                  <w:jc w:val="center"/>
                </w:pPr>
              </w:pPrChange>
            </w:pPr>
            <w:del w:id="6665" w:author="Houyem Rais" w:date="2024-02-22T14:46:00Z">
              <w:r w:rsidRPr="00343F01" w:rsidDel="00201166">
                <w:rPr>
                  <w:rFonts w:eastAsia="Times New Roman" w:cstheme="minorHAnsi"/>
                  <w:color w:val="000000"/>
                  <w:sz w:val="18"/>
                  <w:szCs w:val="18"/>
                  <w:lang w:val="fr-FR" w:eastAsia="fr-FR"/>
                </w:rPr>
                <w:delText>9,5</w:delText>
              </w:r>
            </w:del>
          </w:p>
        </w:tc>
        <w:tc>
          <w:tcPr>
            <w:tcW w:w="2124" w:type="dxa"/>
            <w:tcBorders>
              <w:top w:val="nil"/>
              <w:left w:val="nil"/>
              <w:bottom w:val="single" w:sz="4" w:space="0" w:color="auto"/>
              <w:right w:val="single" w:sz="4" w:space="0" w:color="auto"/>
            </w:tcBorders>
            <w:shd w:val="clear" w:color="auto" w:fill="auto"/>
            <w:hideMark/>
          </w:tcPr>
          <w:p w14:paraId="3D3632F6" w14:textId="5C84E556" w:rsidR="00DD7063" w:rsidRPr="00343F01" w:rsidDel="00201166" w:rsidRDefault="00DD7063" w:rsidP="00D62BC5">
            <w:pPr>
              <w:spacing w:before="0" w:after="160"/>
              <w:jc w:val="left"/>
              <w:rPr>
                <w:del w:id="6666" w:author="Houyem Rais" w:date="2024-02-22T14:46:00Z"/>
                <w:rFonts w:eastAsia="Times New Roman" w:cstheme="minorHAnsi"/>
                <w:color w:val="000000"/>
                <w:sz w:val="18"/>
                <w:szCs w:val="18"/>
                <w:lang w:val="fr-FR" w:eastAsia="fr-FR"/>
              </w:rPr>
              <w:pPrChange w:id="6667" w:author="Houyem Rais" w:date="2024-02-22T14:49:00Z">
                <w:pPr>
                  <w:spacing w:before="0" w:after="0"/>
                  <w:jc w:val="left"/>
                </w:pPr>
              </w:pPrChange>
            </w:pPr>
            <w:del w:id="6668" w:author="Houyem Rais" w:date="2024-02-22T14:46:00Z">
              <w:r w:rsidRPr="00343F01" w:rsidDel="00201166">
                <w:rPr>
                  <w:rFonts w:eastAsia="Times New Roman" w:cstheme="minorHAnsi"/>
                  <w:color w:val="000000"/>
                  <w:sz w:val="18"/>
                  <w:szCs w:val="18"/>
                  <w:lang w:val="fr-FR" w:eastAsia="fr-FR"/>
                </w:rPr>
                <w:delText>Tracé sur la route nationale RNIE1 (revêtue en BB de 2 x 2 voies de 3.50 m chacune)</w:delText>
              </w:r>
            </w:del>
          </w:p>
        </w:tc>
        <w:tc>
          <w:tcPr>
            <w:tcW w:w="1328" w:type="dxa"/>
            <w:tcBorders>
              <w:top w:val="nil"/>
              <w:left w:val="nil"/>
              <w:bottom w:val="single" w:sz="4" w:space="0" w:color="auto"/>
              <w:right w:val="single" w:sz="4" w:space="0" w:color="auto"/>
            </w:tcBorders>
            <w:shd w:val="clear" w:color="auto" w:fill="auto"/>
            <w:hideMark/>
          </w:tcPr>
          <w:p w14:paraId="634DEACC" w14:textId="65B1C154" w:rsidR="00DD7063" w:rsidRPr="00343F01" w:rsidDel="00201166" w:rsidRDefault="00DD7063" w:rsidP="00D62BC5">
            <w:pPr>
              <w:spacing w:before="0" w:after="160"/>
              <w:jc w:val="left"/>
              <w:rPr>
                <w:del w:id="6669" w:author="Houyem Rais" w:date="2024-02-22T14:46:00Z"/>
                <w:rFonts w:eastAsia="Times New Roman" w:cstheme="minorHAnsi"/>
                <w:color w:val="000000"/>
                <w:sz w:val="18"/>
                <w:szCs w:val="18"/>
                <w:lang w:val="fr-FR" w:eastAsia="fr-FR"/>
              </w:rPr>
              <w:pPrChange w:id="6670" w:author="Houyem Rais" w:date="2024-02-22T14:49:00Z">
                <w:pPr>
                  <w:spacing w:before="0" w:after="0"/>
                  <w:jc w:val="center"/>
                </w:pPr>
              </w:pPrChange>
            </w:pPr>
            <w:del w:id="6671" w:author="Houyem Rais" w:date="2024-02-22T14:46:00Z">
              <w:r w:rsidRPr="00343F01" w:rsidDel="00201166">
                <w:rPr>
                  <w:sz w:val="18"/>
                  <w:szCs w:val="18"/>
                  <w:lang w:val="fr-FR"/>
                </w:rPr>
                <w:delText xml:space="preserve"> 201,6 </w:delText>
              </w:r>
            </w:del>
          </w:p>
        </w:tc>
        <w:tc>
          <w:tcPr>
            <w:tcW w:w="950" w:type="dxa"/>
            <w:tcBorders>
              <w:top w:val="nil"/>
              <w:left w:val="nil"/>
              <w:bottom w:val="single" w:sz="4" w:space="0" w:color="auto"/>
              <w:right w:val="single" w:sz="4" w:space="0" w:color="auto"/>
            </w:tcBorders>
            <w:shd w:val="clear" w:color="auto" w:fill="auto"/>
            <w:hideMark/>
          </w:tcPr>
          <w:p w14:paraId="3F356F5F" w14:textId="4FB78EB1" w:rsidR="00DD7063" w:rsidRPr="00343F01" w:rsidDel="00201166" w:rsidRDefault="00DD7063" w:rsidP="00D62BC5">
            <w:pPr>
              <w:spacing w:before="0" w:after="160"/>
              <w:jc w:val="left"/>
              <w:rPr>
                <w:del w:id="6672" w:author="Houyem Rais" w:date="2024-02-22T14:46:00Z"/>
                <w:rFonts w:eastAsia="Times New Roman" w:cstheme="minorHAnsi"/>
                <w:color w:val="000000"/>
                <w:sz w:val="18"/>
                <w:szCs w:val="18"/>
                <w:lang w:val="fr-FR" w:eastAsia="fr-FR"/>
              </w:rPr>
              <w:pPrChange w:id="6673" w:author="Houyem Rais" w:date="2024-02-22T14:49:00Z">
                <w:pPr>
                  <w:spacing w:before="0" w:after="0"/>
                  <w:jc w:val="center"/>
                </w:pPr>
              </w:pPrChange>
            </w:pPr>
            <w:del w:id="6674"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7FFE727D" w14:textId="5ECB06C8" w:rsidR="00DD7063" w:rsidRPr="00343F01" w:rsidDel="00201166" w:rsidRDefault="00DD7063" w:rsidP="00D62BC5">
            <w:pPr>
              <w:spacing w:before="0" w:after="160"/>
              <w:jc w:val="left"/>
              <w:rPr>
                <w:del w:id="6675" w:author="Houyem Rais" w:date="2024-02-22T14:46:00Z"/>
                <w:rFonts w:eastAsia="Times New Roman" w:cstheme="minorHAnsi"/>
                <w:color w:val="000000"/>
                <w:sz w:val="18"/>
                <w:szCs w:val="18"/>
                <w:lang w:val="fr-FR" w:eastAsia="fr-FR"/>
              </w:rPr>
              <w:pPrChange w:id="6676" w:author="Houyem Rais" w:date="2024-02-22T14:49:00Z">
                <w:pPr>
                  <w:spacing w:before="0" w:after="0"/>
                  <w:jc w:val="center"/>
                </w:pPr>
              </w:pPrChange>
            </w:pPr>
            <w:del w:id="6677" w:author="Houyem Rais" w:date="2024-02-22T14:46:00Z">
              <w:r w:rsidRPr="00343F01" w:rsidDel="00201166">
                <w:rPr>
                  <w:sz w:val="18"/>
                  <w:szCs w:val="18"/>
                  <w:lang w:val="fr-FR"/>
                </w:rPr>
                <w:delText xml:space="preserve"> 201,6 </w:delText>
              </w:r>
            </w:del>
          </w:p>
        </w:tc>
      </w:tr>
      <w:tr w:rsidR="00DD7063" w:rsidRPr="00343F01" w:rsidDel="00201166" w14:paraId="6708675C" w14:textId="45BD36CB">
        <w:trPr>
          <w:trHeight w:val="689"/>
          <w:del w:id="6678"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12112D34" w14:textId="21E90034" w:rsidR="00DD7063" w:rsidRPr="00343F01" w:rsidDel="00201166" w:rsidRDefault="00DD7063" w:rsidP="00D62BC5">
            <w:pPr>
              <w:spacing w:before="0" w:after="160"/>
              <w:jc w:val="left"/>
              <w:rPr>
                <w:del w:id="6679" w:author="Houyem Rais" w:date="2024-02-22T14:46:00Z"/>
                <w:rFonts w:eastAsia="Times New Roman" w:cstheme="minorHAnsi"/>
                <w:b/>
                <w:bCs/>
                <w:color w:val="000000"/>
                <w:sz w:val="18"/>
                <w:szCs w:val="18"/>
                <w:lang w:val="fr-FR" w:eastAsia="fr-FR"/>
              </w:rPr>
              <w:pPrChange w:id="6680"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37FFD319" w14:textId="25537E3B" w:rsidR="00DD7063" w:rsidRPr="00343F01" w:rsidDel="00201166" w:rsidRDefault="00DD7063" w:rsidP="00D62BC5">
            <w:pPr>
              <w:spacing w:before="0" w:after="160"/>
              <w:jc w:val="left"/>
              <w:rPr>
                <w:del w:id="6681" w:author="Houyem Rais" w:date="2024-02-22T14:46:00Z"/>
                <w:rFonts w:eastAsia="Times New Roman" w:cstheme="minorHAnsi"/>
                <w:color w:val="000000"/>
                <w:sz w:val="18"/>
                <w:szCs w:val="18"/>
                <w:lang w:val="fr-FR" w:eastAsia="fr-FR"/>
              </w:rPr>
              <w:pPrChange w:id="6682" w:author="Houyem Rais" w:date="2024-02-22T14:49:00Z">
                <w:pPr>
                  <w:spacing w:before="0" w:after="0"/>
                  <w:jc w:val="left"/>
                </w:pPr>
              </w:pPrChange>
            </w:pPr>
            <w:del w:id="6683" w:author="Houyem Rais" w:date="2024-02-22T14:46:00Z">
              <w:r w:rsidRPr="00343F01" w:rsidDel="00201166">
                <w:rPr>
                  <w:rFonts w:eastAsia="Times New Roman" w:cstheme="minorHAnsi"/>
                  <w:color w:val="000000"/>
                  <w:sz w:val="18"/>
                  <w:szCs w:val="18"/>
                  <w:lang w:val="fr-FR" w:eastAsia="fr-FR"/>
                </w:rPr>
                <w:delText>Carrefour Sèmè - Ech. Kraké</w:delText>
              </w:r>
            </w:del>
          </w:p>
        </w:tc>
        <w:tc>
          <w:tcPr>
            <w:tcW w:w="775" w:type="dxa"/>
            <w:tcBorders>
              <w:top w:val="nil"/>
              <w:left w:val="nil"/>
              <w:bottom w:val="single" w:sz="4" w:space="0" w:color="auto"/>
              <w:right w:val="single" w:sz="4" w:space="0" w:color="auto"/>
            </w:tcBorders>
            <w:shd w:val="clear" w:color="auto" w:fill="auto"/>
            <w:hideMark/>
          </w:tcPr>
          <w:p w14:paraId="6C522A31" w14:textId="1BB3850F" w:rsidR="00DD7063" w:rsidRPr="00343F01" w:rsidDel="00201166" w:rsidRDefault="00DD7063" w:rsidP="00D62BC5">
            <w:pPr>
              <w:spacing w:before="0" w:after="160"/>
              <w:jc w:val="left"/>
              <w:rPr>
                <w:del w:id="6684" w:author="Houyem Rais" w:date="2024-02-22T14:46:00Z"/>
                <w:rFonts w:eastAsia="Times New Roman" w:cstheme="minorHAnsi"/>
                <w:color w:val="000000"/>
                <w:sz w:val="18"/>
                <w:szCs w:val="18"/>
                <w:lang w:val="fr-FR" w:eastAsia="fr-FR"/>
              </w:rPr>
              <w:pPrChange w:id="6685" w:author="Houyem Rais" w:date="2024-02-22T14:49:00Z">
                <w:pPr>
                  <w:spacing w:before="0" w:after="0"/>
                  <w:jc w:val="center"/>
                </w:pPr>
              </w:pPrChange>
            </w:pPr>
            <w:del w:id="6686" w:author="Houyem Rais" w:date="2024-02-22T14:46:00Z">
              <w:r w:rsidRPr="00343F01" w:rsidDel="00201166">
                <w:rPr>
                  <w:rFonts w:eastAsia="Times New Roman" w:cstheme="minorHAnsi"/>
                  <w:color w:val="000000"/>
                  <w:sz w:val="18"/>
                  <w:szCs w:val="18"/>
                  <w:lang w:val="fr-FR" w:eastAsia="fr-FR"/>
                </w:rPr>
                <w:delText>8,9</w:delText>
              </w:r>
            </w:del>
          </w:p>
        </w:tc>
        <w:tc>
          <w:tcPr>
            <w:tcW w:w="2124" w:type="dxa"/>
            <w:tcBorders>
              <w:top w:val="nil"/>
              <w:left w:val="nil"/>
              <w:bottom w:val="single" w:sz="4" w:space="0" w:color="auto"/>
              <w:right w:val="single" w:sz="4" w:space="0" w:color="auto"/>
            </w:tcBorders>
            <w:shd w:val="clear" w:color="auto" w:fill="auto"/>
            <w:hideMark/>
          </w:tcPr>
          <w:p w14:paraId="272977EA" w14:textId="2F382408" w:rsidR="00DD7063" w:rsidRPr="00343F01" w:rsidDel="00201166" w:rsidRDefault="00DD7063" w:rsidP="00D62BC5">
            <w:pPr>
              <w:spacing w:before="0" w:after="160"/>
              <w:jc w:val="left"/>
              <w:rPr>
                <w:del w:id="6687" w:author="Houyem Rais" w:date="2024-02-22T14:46:00Z"/>
                <w:rFonts w:eastAsia="Times New Roman" w:cstheme="minorHAnsi"/>
                <w:color w:val="000000"/>
                <w:sz w:val="18"/>
                <w:szCs w:val="18"/>
                <w:lang w:val="fr-FR" w:eastAsia="fr-FR"/>
              </w:rPr>
              <w:pPrChange w:id="6688" w:author="Houyem Rais" w:date="2024-02-22T14:49:00Z">
                <w:pPr>
                  <w:spacing w:before="0" w:after="0"/>
                  <w:jc w:val="left"/>
                </w:pPr>
              </w:pPrChange>
            </w:pPr>
            <w:del w:id="6689" w:author="Houyem Rais" w:date="2024-02-22T14:46:00Z">
              <w:r w:rsidRPr="00343F01" w:rsidDel="00201166">
                <w:rPr>
                  <w:rFonts w:eastAsia="Times New Roman" w:cstheme="minorHAnsi"/>
                  <w:color w:val="000000"/>
                  <w:sz w:val="18"/>
                  <w:szCs w:val="18"/>
                  <w:lang w:val="fr-FR" w:eastAsia="fr-FR"/>
                </w:rPr>
                <w:delText>Route (RNIE1) revêtue en BB de 2 x 2 voies de 3.50 m chacune</w:delText>
              </w:r>
            </w:del>
          </w:p>
        </w:tc>
        <w:tc>
          <w:tcPr>
            <w:tcW w:w="1328" w:type="dxa"/>
            <w:tcBorders>
              <w:top w:val="nil"/>
              <w:left w:val="nil"/>
              <w:bottom w:val="single" w:sz="4" w:space="0" w:color="auto"/>
              <w:right w:val="single" w:sz="4" w:space="0" w:color="auto"/>
            </w:tcBorders>
            <w:shd w:val="clear" w:color="auto" w:fill="auto"/>
            <w:hideMark/>
          </w:tcPr>
          <w:p w14:paraId="7CEA04E0" w14:textId="67916719" w:rsidR="00DD7063" w:rsidRPr="00343F01" w:rsidDel="00201166" w:rsidRDefault="00DD7063" w:rsidP="00D62BC5">
            <w:pPr>
              <w:spacing w:before="0" w:after="160"/>
              <w:jc w:val="left"/>
              <w:rPr>
                <w:del w:id="6690" w:author="Houyem Rais" w:date="2024-02-22T14:46:00Z"/>
                <w:rFonts w:eastAsia="Times New Roman" w:cstheme="minorHAnsi"/>
                <w:color w:val="000000"/>
                <w:sz w:val="18"/>
                <w:szCs w:val="18"/>
                <w:lang w:val="fr-FR" w:eastAsia="fr-FR"/>
              </w:rPr>
              <w:pPrChange w:id="6691" w:author="Houyem Rais" w:date="2024-02-22T14:49:00Z">
                <w:pPr>
                  <w:spacing w:before="0" w:after="0"/>
                  <w:jc w:val="center"/>
                </w:pPr>
              </w:pPrChange>
            </w:pPr>
            <w:del w:id="6692" w:author="Houyem Rais" w:date="2024-02-22T14:46:00Z">
              <w:r w:rsidRPr="00343F01" w:rsidDel="00201166">
                <w:rPr>
                  <w:sz w:val="18"/>
                  <w:szCs w:val="18"/>
                  <w:lang w:val="fr-FR"/>
                </w:rPr>
                <w:delText xml:space="preserve"> 188,9 </w:delText>
              </w:r>
            </w:del>
          </w:p>
        </w:tc>
        <w:tc>
          <w:tcPr>
            <w:tcW w:w="950" w:type="dxa"/>
            <w:tcBorders>
              <w:top w:val="nil"/>
              <w:left w:val="nil"/>
              <w:bottom w:val="single" w:sz="4" w:space="0" w:color="auto"/>
              <w:right w:val="single" w:sz="4" w:space="0" w:color="auto"/>
            </w:tcBorders>
            <w:shd w:val="clear" w:color="auto" w:fill="auto"/>
            <w:hideMark/>
          </w:tcPr>
          <w:p w14:paraId="38CA0068" w14:textId="6E1B36F1" w:rsidR="00DD7063" w:rsidRPr="00343F01" w:rsidDel="00201166" w:rsidRDefault="00DD7063" w:rsidP="00D62BC5">
            <w:pPr>
              <w:spacing w:before="0" w:after="160"/>
              <w:jc w:val="left"/>
              <w:rPr>
                <w:del w:id="6693" w:author="Houyem Rais" w:date="2024-02-22T14:46:00Z"/>
                <w:rFonts w:eastAsia="Times New Roman" w:cstheme="minorHAnsi"/>
                <w:color w:val="000000"/>
                <w:sz w:val="18"/>
                <w:szCs w:val="18"/>
                <w:lang w:val="fr-FR" w:eastAsia="fr-FR"/>
              </w:rPr>
              <w:pPrChange w:id="6694" w:author="Houyem Rais" w:date="2024-02-22T14:49:00Z">
                <w:pPr>
                  <w:spacing w:before="0" w:after="0"/>
                  <w:jc w:val="center"/>
                </w:pPr>
              </w:pPrChange>
            </w:pPr>
            <w:del w:id="6695"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387E7983" w14:textId="1809A9A1" w:rsidR="00DD7063" w:rsidRPr="00343F01" w:rsidDel="00201166" w:rsidRDefault="00DD7063" w:rsidP="00D62BC5">
            <w:pPr>
              <w:spacing w:before="0" w:after="160"/>
              <w:jc w:val="left"/>
              <w:rPr>
                <w:del w:id="6696" w:author="Houyem Rais" w:date="2024-02-22T14:46:00Z"/>
                <w:rFonts w:eastAsia="Times New Roman" w:cstheme="minorHAnsi"/>
                <w:color w:val="000000"/>
                <w:sz w:val="18"/>
                <w:szCs w:val="18"/>
                <w:lang w:val="fr-FR" w:eastAsia="fr-FR"/>
              </w:rPr>
              <w:pPrChange w:id="6697" w:author="Houyem Rais" w:date="2024-02-22T14:49:00Z">
                <w:pPr>
                  <w:spacing w:before="0" w:after="0"/>
                  <w:jc w:val="center"/>
                </w:pPr>
              </w:pPrChange>
            </w:pPr>
            <w:del w:id="6698" w:author="Houyem Rais" w:date="2024-02-22T14:46:00Z">
              <w:r w:rsidRPr="00343F01" w:rsidDel="00201166">
                <w:rPr>
                  <w:sz w:val="18"/>
                  <w:szCs w:val="18"/>
                  <w:lang w:val="fr-FR"/>
                </w:rPr>
                <w:delText xml:space="preserve"> 188,9 </w:delText>
              </w:r>
            </w:del>
          </w:p>
        </w:tc>
      </w:tr>
      <w:tr w:rsidR="00DD7063" w:rsidRPr="00343F01" w:rsidDel="00201166" w14:paraId="3D8BAC24" w14:textId="23B007A5">
        <w:trPr>
          <w:trHeight w:val="272"/>
          <w:del w:id="6699"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48722D48" w14:textId="06EBD128" w:rsidR="00DD7063" w:rsidRPr="00343F01" w:rsidDel="00201166" w:rsidRDefault="00DD7063" w:rsidP="00D62BC5">
            <w:pPr>
              <w:spacing w:before="0" w:after="160"/>
              <w:jc w:val="left"/>
              <w:rPr>
                <w:del w:id="6700" w:author="Houyem Rais" w:date="2024-02-22T14:46:00Z"/>
                <w:rFonts w:eastAsia="Times New Roman" w:cstheme="minorHAnsi"/>
                <w:b/>
                <w:bCs/>
                <w:color w:val="000000"/>
                <w:sz w:val="18"/>
                <w:szCs w:val="18"/>
                <w:lang w:val="fr-FR" w:eastAsia="fr-FR"/>
              </w:rPr>
              <w:pPrChange w:id="6701"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000000" w:fill="8EDDF6"/>
            <w:hideMark/>
          </w:tcPr>
          <w:p w14:paraId="5F3FFC78" w14:textId="2F503A8C" w:rsidR="00DD7063" w:rsidRPr="00343F01" w:rsidDel="00201166" w:rsidRDefault="00DD7063" w:rsidP="00D62BC5">
            <w:pPr>
              <w:spacing w:before="0" w:after="160"/>
              <w:jc w:val="left"/>
              <w:rPr>
                <w:del w:id="6702" w:author="Houyem Rais" w:date="2024-02-22T14:46:00Z"/>
                <w:rFonts w:eastAsia="Times New Roman" w:cstheme="minorHAnsi"/>
                <w:b/>
                <w:bCs/>
                <w:color w:val="000000"/>
                <w:sz w:val="18"/>
                <w:szCs w:val="18"/>
                <w:lang w:val="fr-FR" w:eastAsia="fr-FR"/>
              </w:rPr>
              <w:pPrChange w:id="6703" w:author="Houyem Rais" w:date="2024-02-22T14:49:00Z">
                <w:pPr>
                  <w:spacing w:before="0" w:after="0"/>
                  <w:jc w:val="left"/>
                </w:pPr>
              </w:pPrChange>
            </w:pPr>
            <w:del w:id="6704" w:author="Houyem Rais" w:date="2024-02-22T14:46:00Z">
              <w:r w:rsidRPr="00343F01" w:rsidDel="00201166">
                <w:rPr>
                  <w:rFonts w:eastAsia="Times New Roman" w:cstheme="minorHAnsi"/>
                  <w:b/>
                  <w:bCs/>
                  <w:color w:val="000000"/>
                  <w:sz w:val="18"/>
                  <w:szCs w:val="18"/>
                  <w:lang w:val="fr-FR" w:eastAsia="fr-FR"/>
                </w:rPr>
                <w:delText>Sous-total C</w:delText>
              </w:r>
            </w:del>
          </w:p>
        </w:tc>
        <w:tc>
          <w:tcPr>
            <w:tcW w:w="775" w:type="dxa"/>
            <w:tcBorders>
              <w:top w:val="nil"/>
              <w:left w:val="nil"/>
              <w:bottom w:val="single" w:sz="4" w:space="0" w:color="auto"/>
              <w:right w:val="single" w:sz="4" w:space="0" w:color="auto"/>
            </w:tcBorders>
            <w:shd w:val="clear" w:color="000000" w:fill="8EDDF6"/>
            <w:hideMark/>
          </w:tcPr>
          <w:p w14:paraId="34C57537" w14:textId="1EAB8163" w:rsidR="00DD7063" w:rsidRPr="00343F01" w:rsidDel="00201166" w:rsidRDefault="00DD7063" w:rsidP="00D62BC5">
            <w:pPr>
              <w:spacing w:before="0" w:after="160"/>
              <w:jc w:val="left"/>
              <w:rPr>
                <w:del w:id="6705" w:author="Houyem Rais" w:date="2024-02-22T14:46:00Z"/>
                <w:rFonts w:eastAsia="Times New Roman" w:cstheme="minorHAnsi"/>
                <w:b/>
                <w:bCs/>
                <w:color w:val="000000"/>
                <w:sz w:val="18"/>
                <w:szCs w:val="18"/>
                <w:lang w:val="fr-FR" w:eastAsia="fr-FR"/>
              </w:rPr>
              <w:pPrChange w:id="6706" w:author="Houyem Rais" w:date="2024-02-22T14:49:00Z">
                <w:pPr>
                  <w:spacing w:before="0" w:after="0"/>
                  <w:jc w:val="center"/>
                </w:pPr>
              </w:pPrChange>
            </w:pPr>
            <w:del w:id="6707" w:author="Houyem Rais" w:date="2024-02-22T14:46:00Z">
              <w:r w:rsidRPr="00343F01" w:rsidDel="00201166">
                <w:rPr>
                  <w:rFonts w:eastAsia="Times New Roman" w:cstheme="minorHAnsi"/>
                  <w:b/>
                  <w:bCs/>
                  <w:color w:val="000000"/>
                  <w:sz w:val="18"/>
                  <w:szCs w:val="18"/>
                  <w:lang w:val="fr-FR" w:eastAsia="fr-FR"/>
                </w:rPr>
                <w:delText>41,1</w:delText>
              </w:r>
            </w:del>
          </w:p>
        </w:tc>
        <w:tc>
          <w:tcPr>
            <w:tcW w:w="2124" w:type="dxa"/>
            <w:tcBorders>
              <w:top w:val="nil"/>
              <w:left w:val="nil"/>
              <w:bottom w:val="single" w:sz="4" w:space="0" w:color="auto"/>
              <w:right w:val="single" w:sz="4" w:space="0" w:color="auto"/>
            </w:tcBorders>
            <w:shd w:val="clear" w:color="000000" w:fill="8EDDF6"/>
            <w:hideMark/>
          </w:tcPr>
          <w:p w14:paraId="162E8EDB" w14:textId="00C37BE7" w:rsidR="00DD7063" w:rsidRPr="00343F01" w:rsidDel="00201166" w:rsidRDefault="00DD7063" w:rsidP="00D62BC5">
            <w:pPr>
              <w:spacing w:before="0" w:after="160"/>
              <w:jc w:val="left"/>
              <w:rPr>
                <w:del w:id="6708" w:author="Houyem Rais" w:date="2024-02-22T14:46:00Z"/>
                <w:rFonts w:eastAsia="Times New Roman" w:cstheme="minorHAnsi"/>
                <w:b/>
                <w:bCs/>
                <w:color w:val="000000"/>
                <w:sz w:val="18"/>
                <w:szCs w:val="18"/>
                <w:lang w:val="fr-FR" w:eastAsia="fr-FR"/>
              </w:rPr>
              <w:pPrChange w:id="6709" w:author="Houyem Rais" w:date="2024-02-22T14:49:00Z">
                <w:pPr>
                  <w:spacing w:before="0" w:after="0"/>
                  <w:jc w:val="center"/>
                </w:pPr>
              </w:pPrChange>
            </w:pPr>
            <w:del w:id="6710" w:author="Houyem Rais" w:date="2024-02-22T14:46:00Z">
              <w:r w:rsidRPr="00343F01" w:rsidDel="00201166">
                <w:rPr>
                  <w:rFonts w:eastAsia="Times New Roman" w:cstheme="minorHAnsi"/>
                  <w:b/>
                  <w:bCs/>
                  <w:color w:val="000000"/>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8EDDF6"/>
            <w:hideMark/>
          </w:tcPr>
          <w:p w14:paraId="132B332A" w14:textId="304CA37F" w:rsidR="00DD7063" w:rsidRPr="00343F01" w:rsidDel="00201166" w:rsidRDefault="00DD7063" w:rsidP="00D62BC5">
            <w:pPr>
              <w:spacing w:before="0" w:after="160"/>
              <w:jc w:val="left"/>
              <w:rPr>
                <w:del w:id="6711" w:author="Houyem Rais" w:date="2024-02-22T14:46:00Z"/>
                <w:rFonts w:eastAsia="Times New Roman" w:cstheme="minorHAnsi"/>
                <w:b/>
                <w:bCs/>
                <w:color w:val="000000"/>
                <w:sz w:val="18"/>
                <w:szCs w:val="18"/>
                <w:lang w:val="fr-FR" w:eastAsia="fr-FR"/>
              </w:rPr>
              <w:pPrChange w:id="6712" w:author="Houyem Rais" w:date="2024-02-22T14:49:00Z">
                <w:pPr>
                  <w:spacing w:before="0" w:after="0"/>
                  <w:jc w:val="center"/>
                </w:pPr>
              </w:pPrChange>
            </w:pPr>
            <w:del w:id="6713" w:author="Houyem Rais" w:date="2024-02-22T14:46:00Z">
              <w:r w:rsidRPr="00343F01" w:rsidDel="00201166">
                <w:rPr>
                  <w:b/>
                  <w:bCs/>
                  <w:sz w:val="18"/>
                  <w:szCs w:val="18"/>
                  <w:lang w:val="fr-FR"/>
                </w:rPr>
                <w:delText>872,29</w:delText>
              </w:r>
            </w:del>
          </w:p>
        </w:tc>
        <w:tc>
          <w:tcPr>
            <w:tcW w:w="950" w:type="dxa"/>
            <w:tcBorders>
              <w:top w:val="nil"/>
              <w:left w:val="nil"/>
              <w:bottom w:val="single" w:sz="4" w:space="0" w:color="auto"/>
              <w:right w:val="single" w:sz="4" w:space="0" w:color="auto"/>
            </w:tcBorders>
            <w:shd w:val="clear" w:color="000000" w:fill="8EDDF6"/>
            <w:hideMark/>
          </w:tcPr>
          <w:p w14:paraId="7B56904C" w14:textId="4DDB4A10" w:rsidR="00DD7063" w:rsidRPr="00343F01" w:rsidDel="00201166" w:rsidRDefault="00DD7063" w:rsidP="00D62BC5">
            <w:pPr>
              <w:spacing w:before="0" w:after="160"/>
              <w:jc w:val="left"/>
              <w:rPr>
                <w:del w:id="6714" w:author="Houyem Rais" w:date="2024-02-22T14:46:00Z"/>
                <w:rFonts w:eastAsia="Times New Roman" w:cstheme="minorHAnsi"/>
                <w:b/>
                <w:bCs/>
                <w:color w:val="000000"/>
                <w:sz w:val="18"/>
                <w:szCs w:val="18"/>
                <w:lang w:val="fr-FR" w:eastAsia="fr-FR"/>
              </w:rPr>
              <w:pPrChange w:id="6715" w:author="Houyem Rais" w:date="2024-02-22T14:49:00Z">
                <w:pPr>
                  <w:spacing w:before="0" w:after="0"/>
                  <w:jc w:val="center"/>
                </w:pPr>
              </w:pPrChange>
            </w:pPr>
            <w:del w:id="6716" w:author="Houyem Rais" w:date="2024-02-22T14:46:00Z">
              <w:r w:rsidRPr="00343F01" w:rsidDel="00201166">
                <w:rPr>
                  <w:b/>
                  <w:bCs/>
                  <w:sz w:val="18"/>
                  <w:szCs w:val="18"/>
                  <w:lang w:val="fr-FR"/>
                </w:rPr>
                <w:delText>100%</w:delText>
              </w:r>
            </w:del>
          </w:p>
        </w:tc>
        <w:tc>
          <w:tcPr>
            <w:tcW w:w="1146" w:type="dxa"/>
            <w:tcBorders>
              <w:top w:val="nil"/>
              <w:left w:val="nil"/>
              <w:bottom w:val="single" w:sz="4" w:space="0" w:color="auto"/>
              <w:right w:val="single" w:sz="4" w:space="0" w:color="auto"/>
            </w:tcBorders>
            <w:shd w:val="clear" w:color="000000" w:fill="8EDDF6"/>
            <w:hideMark/>
          </w:tcPr>
          <w:p w14:paraId="42EA9CBC" w14:textId="6F7CD97A" w:rsidR="00DD7063" w:rsidRPr="00343F01" w:rsidDel="00201166" w:rsidRDefault="00DD7063" w:rsidP="00D62BC5">
            <w:pPr>
              <w:spacing w:before="0" w:after="160"/>
              <w:jc w:val="left"/>
              <w:rPr>
                <w:del w:id="6717" w:author="Houyem Rais" w:date="2024-02-22T14:46:00Z"/>
                <w:rFonts w:eastAsia="Times New Roman" w:cstheme="minorHAnsi"/>
                <w:b/>
                <w:bCs/>
                <w:color w:val="000000"/>
                <w:sz w:val="18"/>
                <w:szCs w:val="18"/>
                <w:lang w:val="fr-FR" w:eastAsia="fr-FR"/>
              </w:rPr>
              <w:pPrChange w:id="6718" w:author="Houyem Rais" w:date="2024-02-22T14:49:00Z">
                <w:pPr>
                  <w:spacing w:before="0" w:after="0"/>
                  <w:jc w:val="center"/>
                </w:pPr>
              </w:pPrChange>
            </w:pPr>
            <w:del w:id="6719" w:author="Houyem Rais" w:date="2024-02-22T14:46:00Z">
              <w:r w:rsidRPr="00343F01" w:rsidDel="00201166">
                <w:rPr>
                  <w:b/>
                  <w:bCs/>
                  <w:sz w:val="18"/>
                  <w:szCs w:val="18"/>
                  <w:lang w:val="fr-FR"/>
                </w:rPr>
                <w:delText>872,29</w:delText>
              </w:r>
            </w:del>
          </w:p>
        </w:tc>
      </w:tr>
      <w:tr w:rsidR="00DD7063" w:rsidRPr="00343F01" w:rsidDel="00201166" w14:paraId="0F56849D" w14:textId="5DF021F3">
        <w:trPr>
          <w:trHeight w:val="53"/>
          <w:del w:id="6720" w:author="Houyem Rais" w:date="2024-02-22T14:46:00Z"/>
        </w:trPr>
        <w:tc>
          <w:tcPr>
            <w:tcW w:w="1201" w:type="dxa"/>
            <w:tcBorders>
              <w:top w:val="nil"/>
              <w:left w:val="single" w:sz="4" w:space="0" w:color="auto"/>
              <w:bottom w:val="single" w:sz="4" w:space="0" w:color="auto"/>
              <w:right w:val="nil"/>
            </w:tcBorders>
            <w:shd w:val="clear" w:color="000000" w:fill="FFFFFF"/>
            <w:noWrap/>
            <w:vAlign w:val="center"/>
            <w:hideMark/>
          </w:tcPr>
          <w:p w14:paraId="3257C4BC" w14:textId="3D93C0E2" w:rsidR="00DD7063" w:rsidRPr="00343F01" w:rsidDel="00201166" w:rsidRDefault="00DD7063" w:rsidP="00D62BC5">
            <w:pPr>
              <w:spacing w:before="0" w:after="160"/>
              <w:jc w:val="left"/>
              <w:rPr>
                <w:del w:id="6721" w:author="Houyem Rais" w:date="2024-02-22T14:46:00Z"/>
                <w:rFonts w:eastAsia="Times New Roman" w:cstheme="minorHAnsi"/>
                <w:b/>
                <w:bCs/>
                <w:color w:val="000000"/>
                <w:sz w:val="18"/>
                <w:szCs w:val="18"/>
                <w:lang w:val="fr-FR" w:eastAsia="fr-FR"/>
              </w:rPr>
              <w:pPrChange w:id="6722" w:author="Houyem Rais" w:date="2024-02-22T14:49:00Z">
                <w:pPr>
                  <w:spacing w:before="0" w:after="0"/>
                  <w:jc w:val="left"/>
                </w:pPr>
              </w:pPrChange>
            </w:pPr>
            <w:del w:id="6723" w:author="Houyem Rais" w:date="2024-02-22T14:46:00Z">
              <w:r w:rsidRPr="00343F01" w:rsidDel="00201166">
                <w:rPr>
                  <w:rFonts w:eastAsia="Times New Roman" w:cstheme="minorHAnsi"/>
                  <w:b/>
                  <w:bCs/>
                  <w:color w:val="000000"/>
                  <w:sz w:val="18"/>
                  <w:szCs w:val="18"/>
                  <w:lang w:val="fr-FR" w:eastAsia="fr-FR"/>
                </w:rPr>
                <w:delText> </w:delText>
              </w:r>
            </w:del>
          </w:p>
        </w:tc>
        <w:tc>
          <w:tcPr>
            <w:tcW w:w="2561" w:type="dxa"/>
            <w:tcBorders>
              <w:top w:val="nil"/>
              <w:left w:val="single" w:sz="4" w:space="0" w:color="auto"/>
              <w:bottom w:val="single" w:sz="4" w:space="0" w:color="auto"/>
              <w:right w:val="single" w:sz="4" w:space="0" w:color="auto"/>
            </w:tcBorders>
            <w:shd w:val="clear" w:color="000000" w:fill="FFFFFF"/>
            <w:hideMark/>
          </w:tcPr>
          <w:p w14:paraId="6C232A19" w14:textId="1693FB8E" w:rsidR="00DD7063" w:rsidRPr="00343F01" w:rsidDel="00201166" w:rsidRDefault="00DD7063" w:rsidP="00D62BC5">
            <w:pPr>
              <w:spacing w:before="0" w:after="160"/>
              <w:jc w:val="left"/>
              <w:rPr>
                <w:del w:id="6724" w:author="Houyem Rais" w:date="2024-02-22T14:46:00Z"/>
                <w:rFonts w:eastAsia="Times New Roman" w:cstheme="minorHAnsi"/>
                <w:b/>
                <w:bCs/>
                <w:color w:val="000000"/>
                <w:sz w:val="18"/>
                <w:szCs w:val="18"/>
                <w:lang w:val="fr-FR" w:eastAsia="fr-FR"/>
              </w:rPr>
              <w:pPrChange w:id="6725" w:author="Houyem Rais" w:date="2024-02-22T14:49:00Z">
                <w:pPr>
                  <w:spacing w:before="0" w:after="0"/>
                  <w:jc w:val="left"/>
                </w:pPr>
              </w:pPrChange>
            </w:pPr>
            <w:del w:id="6726" w:author="Houyem Rais" w:date="2024-02-22T14:46:00Z">
              <w:r w:rsidRPr="00343F01" w:rsidDel="00201166">
                <w:rPr>
                  <w:rFonts w:eastAsia="Times New Roman" w:cstheme="minorHAnsi"/>
                  <w:b/>
                  <w:bCs/>
                  <w:color w:val="000000"/>
                  <w:sz w:val="18"/>
                  <w:szCs w:val="18"/>
                  <w:lang w:val="fr-FR" w:eastAsia="fr-FR"/>
                </w:rPr>
                <w:delText> </w:delText>
              </w:r>
            </w:del>
          </w:p>
        </w:tc>
        <w:tc>
          <w:tcPr>
            <w:tcW w:w="775" w:type="dxa"/>
            <w:tcBorders>
              <w:top w:val="nil"/>
              <w:left w:val="nil"/>
              <w:bottom w:val="single" w:sz="4" w:space="0" w:color="auto"/>
              <w:right w:val="single" w:sz="4" w:space="0" w:color="auto"/>
            </w:tcBorders>
            <w:shd w:val="clear" w:color="000000" w:fill="FFFFFF"/>
            <w:hideMark/>
          </w:tcPr>
          <w:p w14:paraId="1C12FE11" w14:textId="462638BF" w:rsidR="00DD7063" w:rsidRPr="00343F01" w:rsidDel="00201166" w:rsidRDefault="00DD7063" w:rsidP="00D62BC5">
            <w:pPr>
              <w:spacing w:before="0" w:after="160"/>
              <w:jc w:val="left"/>
              <w:rPr>
                <w:del w:id="6727" w:author="Houyem Rais" w:date="2024-02-22T14:46:00Z"/>
                <w:rFonts w:eastAsia="Times New Roman" w:cstheme="minorHAnsi"/>
                <w:b/>
                <w:bCs/>
                <w:color w:val="000000"/>
                <w:sz w:val="18"/>
                <w:szCs w:val="18"/>
                <w:lang w:val="fr-FR" w:eastAsia="fr-FR"/>
              </w:rPr>
              <w:pPrChange w:id="6728" w:author="Houyem Rais" w:date="2024-02-22T14:49:00Z">
                <w:pPr>
                  <w:spacing w:before="0" w:after="0"/>
                  <w:jc w:val="center"/>
                </w:pPr>
              </w:pPrChange>
            </w:pPr>
          </w:p>
        </w:tc>
        <w:tc>
          <w:tcPr>
            <w:tcW w:w="2124" w:type="dxa"/>
            <w:tcBorders>
              <w:top w:val="nil"/>
              <w:left w:val="nil"/>
              <w:bottom w:val="single" w:sz="4" w:space="0" w:color="auto"/>
              <w:right w:val="single" w:sz="4" w:space="0" w:color="auto"/>
            </w:tcBorders>
            <w:shd w:val="clear" w:color="000000" w:fill="FFFFFF"/>
            <w:hideMark/>
          </w:tcPr>
          <w:p w14:paraId="1FA984C1" w14:textId="36B27602" w:rsidR="00DD7063" w:rsidRPr="00343F01" w:rsidDel="00201166" w:rsidRDefault="00DD7063" w:rsidP="00D62BC5">
            <w:pPr>
              <w:spacing w:before="0" w:after="160"/>
              <w:jc w:val="left"/>
              <w:rPr>
                <w:del w:id="6729" w:author="Houyem Rais" w:date="2024-02-22T14:46:00Z"/>
                <w:rFonts w:eastAsia="Times New Roman" w:cstheme="minorHAnsi"/>
                <w:b/>
                <w:bCs/>
                <w:color w:val="000000"/>
                <w:sz w:val="18"/>
                <w:szCs w:val="18"/>
                <w:lang w:val="fr-FR" w:eastAsia="fr-FR"/>
              </w:rPr>
              <w:pPrChange w:id="6730" w:author="Houyem Rais" w:date="2024-02-22T14:49:00Z">
                <w:pPr>
                  <w:spacing w:before="0" w:after="0"/>
                  <w:jc w:val="center"/>
                </w:pPr>
              </w:pPrChange>
            </w:pPr>
            <w:del w:id="6731" w:author="Houyem Rais" w:date="2024-02-22T14:46:00Z">
              <w:r w:rsidRPr="00343F01" w:rsidDel="00201166">
                <w:rPr>
                  <w:rFonts w:eastAsia="Times New Roman" w:cstheme="minorHAnsi"/>
                  <w:b/>
                  <w:bCs/>
                  <w:color w:val="000000"/>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FFFFFF"/>
            <w:hideMark/>
          </w:tcPr>
          <w:p w14:paraId="4556AAE4" w14:textId="7765F5A7" w:rsidR="00DD7063" w:rsidRPr="00343F01" w:rsidDel="00201166" w:rsidRDefault="00DD7063" w:rsidP="00D62BC5">
            <w:pPr>
              <w:spacing w:before="0" w:after="160"/>
              <w:jc w:val="left"/>
              <w:rPr>
                <w:del w:id="6732" w:author="Houyem Rais" w:date="2024-02-22T14:46:00Z"/>
                <w:rFonts w:eastAsia="Times New Roman" w:cstheme="minorHAnsi"/>
                <w:b/>
                <w:bCs/>
                <w:color w:val="000000"/>
                <w:sz w:val="18"/>
                <w:szCs w:val="18"/>
                <w:lang w:val="fr-FR" w:eastAsia="fr-FR"/>
              </w:rPr>
              <w:pPrChange w:id="6733" w:author="Houyem Rais" w:date="2024-02-22T14:49:00Z">
                <w:pPr>
                  <w:spacing w:before="0" w:after="0"/>
                  <w:jc w:val="center"/>
                </w:pPr>
              </w:pPrChange>
            </w:pPr>
          </w:p>
        </w:tc>
        <w:tc>
          <w:tcPr>
            <w:tcW w:w="950" w:type="dxa"/>
            <w:tcBorders>
              <w:top w:val="nil"/>
              <w:left w:val="nil"/>
              <w:bottom w:val="single" w:sz="4" w:space="0" w:color="auto"/>
              <w:right w:val="single" w:sz="4" w:space="0" w:color="auto"/>
            </w:tcBorders>
            <w:shd w:val="clear" w:color="000000" w:fill="FFFFFF"/>
            <w:hideMark/>
          </w:tcPr>
          <w:p w14:paraId="28E6D14F" w14:textId="1D8DFA16" w:rsidR="00DD7063" w:rsidRPr="00343F01" w:rsidDel="00201166" w:rsidRDefault="00DD7063" w:rsidP="00D62BC5">
            <w:pPr>
              <w:spacing w:before="0" w:after="160"/>
              <w:jc w:val="left"/>
              <w:rPr>
                <w:del w:id="6734" w:author="Houyem Rais" w:date="2024-02-22T14:46:00Z"/>
                <w:rFonts w:eastAsia="Times New Roman" w:cstheme="minorHAnsi"/>
                <w:b/>
                <w:bCs/>
                <w:color w:val="000000"/>
                <w:sz w:val="18"/>
                <w:szCs w:val="18"/>
                <w:lang w:val="fr-FR" w:eastAsia="fr-FR"/>
              </w:rPr>
              <w:pPrChange w:id="6735" w:author="Houyem Rais" w:date="2024-02-22T14:49:00Z">
                <w:pPr>
                  <w:spacing w:before="0" w:after="0"/>
                  <w:jc w:val="center"/>
                </w:pPr>
              </w:pPrChange>
            </w:pPr>
          </w:p>
        </w:tc>
        <w:tc>
          <w:tcPr>
            <w:tcW w:w="1146" w:type="dxa"/>
            <w:tcBorders>
              <w:top w:val="nil"/>
              <w:left w:val="nil"/>
              <w:bottom w:val="single" w:sz="4" w:space="0" w:color="auto"/>
              <w:right w:val="single" w:sz="4" w:space="0" w:color="auto"/>
            </w:tcBorders>
            <w:shd w:val="clear" w:color="000000" w:fill="FFFFFF"/>
            <w:hideMark/>
          </w:tcPr>
          <w:p w14:paraId="39F88D6E" w14:textId="6ABFDF8D" w:rsidR="00DD7063" w:rsidRPr="00343F01" w:rsidDel="00201166" w:rsidRDefault="00DD7063" w:rsidP="00D62BC5">
            <w:pPr>
              <w:spacing w:before="0" w:after="160"/>
              <w:jc w:val="left"/>
              <w:rPr>
                <w:del w:id="6736" w:author="Houyem Rais" w:date="2024-02-22T14:46:00Z"/>
                <w:rFonts w:eastAsia="Times New Roman" w:cstheme="minorHAnsi"/>
                <w:b/>
                <w:bCs/>
                <w:color w:val="000000"/>
                <w:sz w:val="18"/>
                <w:szCs w:val="18"/>
                <w:lang w:val="fr-FR" w:eastAsia="fr-FR"/>
              </w:rPr>
              <w:pPrChange w:id="6737" w:author="Houyem Rais" w:date="2024-02-22T14:49:00Z">
                <w:pPr>
                  <w:spacing w:before="0" w:after="0"/>
                  <w:jc w:val="center"/>
                </w:pPr>
              </w:pPrChange>
            </w:pPr>
          </w:p>
        </w:tc>
      </w:tr>
      <w:tr w:rsidR="00DD7063" w:rsidRPr="00343F01" w:rsidDel="00201166" w14:paraId="7F6F4AA0" w14:textId="653F78CB">
        <w:trPr>
          <w:trHeight w:val="53"/>
          <w:del w:id="6738" w:author="Houyem Rais" w:date="2024-02-22T14:46:00Z"/>
        </w:trPr>
        <w:tc>
          <w:tcPr>
            <w:tcW w:w="1201" w:type="dxa"/>
            <w:tcBorders>
              <w:top w:val="nil"/>
              <w:left w:val="single" w:sz="4" w:space="0" w:color="auto"/>
              <w:bottom w:val="single" w:sz="4" w:space="0" w:color="auto"/>
              <w:right w:val="nil"/>
            </w:tcBorders>
            <w:shd w:val="clear" w:color="000000" w:fill="F2F2F2"/>
            <w:noWrap/>
            <w:hideMark/>
          </w:tcPr>
          <w:p w14:paraId="052A31BD" w14:textId="7984F910" w:rsidR="00DD7063" w:rsidRPr="00343F01" w:rsidDel="00201166" w:rsidRDefault="00DD7063" w:rsidP="00D62BC5">
            <w:pPr>
              <w:spacing w:before="0" w:after="160"/>
              <w:jc w:val="left"/>
              <w:rPr>
                <w:del w:id="6739" w:author="Houyem Rais" w:date="2024-02-22T14:46:00Z"/>
                <w:rFonts w:eastAsia="Times New Roman" w:cstheme="minorHAnsi"/>
                <w:b/>
                <w:bCs/>
                <w:color w:val="000000"/>
                <w:sz w:val="18"/>
                <w:szCs w:val="18"/>
                <w:lang w:val="fr-FR" w:eastAsia="fr-FR"/>
              </w:rPr>
              <w:pPrChange w:id="6740" w:author="Houyem Rais" w:date="2024-02-22T14:49:00Z">
                <w:pPr>
                  <w:spacing w:before="0" w:after="0"/>
                  <w:jc w:val="left"/>
                </w:pPr>
              </w:pPrChange>
            </w:pPr>
            <w:del w:id="6741" w:author="Houyem Rais" w:date="2024-02-22T14:46:00Z">
              <w:r w:rsidRPr="00343F01" w:rsidDel="00201166">
                <w:rPr>
                  <w:rFonts w:eastAsia="Times New Roman" w:cstheme="minorHAnsi"/>
                  <w:b/>
                  <w:bCs/>
                  <w:color w:val="000000"/>
                  <w:sz w:val="20"/>
                  <w:szCs w:val="20"/>
                  <w:lang w:val="fr-FR" w:eastAsia="fr-FR"/>
                </w:rPr>
                <w:delText>Nigéria</w:delText>
              </w:r>
            </w:del>
          </w:p>
        </w:tc>
        <w:tc>
          <w:tcPr>
            <w:tcW w:w="2561" w:type="dxa"/>
            <w:tcBorders>
              <w:top w:val="nil"/>
              <w:left w:val="single" w:sz="4" w:space="0" w:color="auto"/>
              <w:bottom w:val="single" w:sz="4" w:space="0" w:color="auto"/>
              <w:right w:val="single" w:sz="4" w:space="0" w:color="auto"/>
            </w:tcBorders>
            <w:shd w:val="clear" w:color="000000" w:fill="F2F2F2"/>
            <w:noWrap/>
            <w:hideMark/>
          </w:tcPr>
          <w:p w14:paraId="3EC2C3B3" w14:textId="116E2396" w:rsidR="00DD7063" w:rsidRPr="00343F01" w:rsidDel="00201166" w:rsidRDefault="00DD7063" w:rsidP="00D62BC5">
            <w:pPr>
              <w:spacing w:before="0" w:after="160"/>
              <w:jc w:val="left"/>
              <w:rPr>
                <w:del w:id="6742" w:author="Houyem Rais" w:date="2024-02-22T14:46:00Z"/>
                <w:rFonts w:eastAsia="Times New Roman" w:cstheme="minorHAnsi"/>
                <w:b/>
                <w:bCs/>
                <w:sz w:val="18"/>
                <w:szCs w:val="18"/>
                <w:lang w:val="fr-FR" w:eastAsia="fr-FR"/>
              </w:rPr>
              <w:pPrChange w:id="6743" w:author="Houyem Rais" w:date="2024-02-22T14:49:00Z">
                <w:pPr>
                  <w:spacing w:before="0" w:after="0"/>
                  <w:jc w:val="left"/>
                </w:pPr>
              </w:pPrChange>
            </w:pPr>
            <w:del w:id="6744" w:author="Houyem Rais" w:date="2024-02-22T14:46:00Z">
              <w:r w:rsidRPr="00343F01" w:rsidDel="00201166">
                <w:rPr>
                  <w:rFonts w:eastAsia="Times New Roman" w:cstheme="minorHAnsi"/>
                  <w:b/>
                  <w:bCs/>
                  <w:sz w:val="18"/>
                  <w:szCs w:val="18"/>
                  <w:lang w:val="fr-FR" w:eastAsia="fr-FR"/>
                </w:rPr>
                <w:delText> </w:delText>
              </w:r>
            </w:del>
          </w:p>
        </w:tc>
        <w:tc>
          <w:tcPr>
            <w:tcW w:w="775" w:type="dxa"/>
            <w:tcBorders>
              <w:top w:val="nil"/>
              <w:left w:val="nil"/>
              <w:bottom w:val="single" w:sz="4" w:space="0" w:color="auto"/>
              <w:right w:val="single" w:sz="4" w:space="0" w:color="auto"/>
            </w:tcBorders>
            <w:shd w:val="clear" w:color="000000" w:fill="F2F2F2"/>
            <w:hideMark/>
          </w:tcPr>
          <w:p w14:paraId="50DA9207" w14:textId="4F1CAB8E" w:rsidR="00DD7063" w:rsidRPr="00343F01" w:rsidDel="00201166" w:rsidRDefault="00DD7063" w:rsidP="00D62BC5">
            <w:pPr>
              <w:spacing w:before="0" w:after="160"/>
              <w:jc w:val="left"/>
              <w:rPr>
                <w:del w:id="6745" w:author="Houyem Rais" w:date="2024-02-22T14:46:00Z"/>
                <w:rFonts w:eastAsia="Times New Roman" w:cstheme="minorHAnsi"/>
                <w:b/>
                <w:bCs/>
                <w:color w:val="000000"/>
                <w:sz w:val="18"/>
                <w:szCs w:val="18"/>
                <w:lang w:val="fr-FR" w:eastAsia="fr-FR"/>
              </w:rPr>
              <w:pPrChange w:id="6746" w:author="Houyem Rais" w:date="2024-02-22T14:49:00Z">
                <w:pPr>
                  <w:spacing w:before="0" w:after="0"/>
                  <w:jc w:val="center"/>
                </w:pPr>
              </w:pPrChange>
            </w:pPr>
            <w:del w:id="6747" w:author="Houyem Rais" w:date="2024-02-22T14:46:00Z">
              <w:r w:rsidRPr="00343F01" w:rsidDel="00201166">
                <w:rPr>
                  <w:rFonts w:eastAsia="Times New Roman" w:cstheme="minorHAnsi"/>
                  <w:b/>
                  <w:bCs/>
                  <w:color w:val="000000"/>
                  <w:sz w:val="18"/>
                  <w:szCs w:val="18"/>
                  <w:lang w:val="fr-FR" w:eastAsia="fr-FR"/>
                </w:rPr>
                <w:delText>78,8</w:delText>
              </w:r>
            </w:del>
          </w:p>
        </w:tc>
        <w:tc>
          <w:tcPr>
            <w:tcW w:w="2124" w:type="dxa"/>
            <w:tcBorders>
              <w:top w:val="nil"/>
              <w:left w:val="nil"/>
              <w:bottom w:val="single" w:sz="4" w:space="0" w:color="auto"/>
              <w:right w:val="single" w:sz="4" w:space="0" w:color="auto"/>
            </w:tcBorders>
            <w:shd w:val="clear" w:color="000000" w:fill="F2F2F2"/>
            <w:noWrap/>
            <w:hideMark/>
          </w:tcPr>
          <w:p w14:paraId="6C20F4E0" w14:textId="63A62D37" w:rsidR="00DD7063" w:rsidRPr="00343F01" w:rsidDel="00201166" w:rsidRDefault="00DD7063" w:rsidP="00D62BC5">
            <w:pPr>
              <w:spacing w:before="0" w:after="160"/>
              <w:jc w:val="left"/>
              <w:rPr>
                <w:del w:id="6748" w:author="Houyem Rais" w:date="2024-02-22T14:46:00Z"/>
                <w:rFonts w:eastAsia="Times New Roman" w:cstheme="minorHAnsi"/>
                <w:color w:val="000000"/>
                <w:sz w:val="18"/>
                <w:szCs w:val="18"/>
                <w:lang w:val="fr-FR" w:eastAsia="fr-FR"/>
              </w:rPr>
              <w:pPrChange w:id="6749" w:author="Houyem Rais" w:date="2024-02-22T14:49:00Z">
                <w:pPr>
                  <w:spacing w:before="0" w:after="0"/>
                  <w:jc w:val="left"/>
                </w:pPr>
              </w:pPrChange>
            </w:pPr>
            <w:del w:id="6750" w:author="Houyem Rais" w:date="2024-02-22T14:46:00Z">
              <w:r w:rsidRPr="00343F01" w:rsidDel="00201166">
                <w:rPr>
                  <w:rFonts w:eastAsia="Times New Roman" w:cstheme="minorHAnsi"/>
                  <w:color w:val="000000"/>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F2F2F2"/>
            <w:hideMark/>
          </w:tcPr>
          <w:p w14:paraId="475F2984" w14:textId="184A3C68" w:rsidR="00DD7063" w:rsidRPr="00343F01" w:rsidDel="00201166" w:rsidRDefault="00DD7063" w:rsidP="00D62BC5">
            <w:pPr>
              <w:spacing w:before="0" w:after="160"/>
              <w:jc w:val="left"/>
              <w:rPr>
                <w:del w:id="6751" w:author="Houyem Rais" w:date="2024-02-22T14:46:00Z"/>
                <w:rFonts w:eastAsia="Times New Roman" w:cstheme="minorHAnsi"/>
                <w:b/>
                <w:bCs/>
                <w:color w:val="000000"/>
                <w:sz w:val="18"/>
                <w:szCs w:val="18"/>
                <w:lang w:val="fr-FR" w:eastAsia="fr-FR"/>
              </w:rPr>
              <w:pPrChange w:id="6752" w:author="Houyem Rais" w:date="2024-02-22T14:49:00Z">
                <w:pPr>
                  <w:spacing w:before="0" w:after="0"/>
                  <w:jc w:val="center"/>
                </w:pPr>
              </w:pPrChange>
            </w:pPr>
            <w:del w:id="6753" w:author="Houyem Rais" w:date="2024-02-22T14:46:00Z">
              <w:r w:rsidRPr="00343F01" w:rsidDel="00201166">
                <w:rPr>
                  <w:b/>
                  <w:bCs/>
                  <w:sz w:val="18"/>
                  <w:szCs w:val="18"/>
                  <w:lang w:val="fr-FR"/>
                </w:rPr>
                <w:delText xml:space="preserve"> 1 990,7 </w:delText>
              </w:r>
            </w:del>
          </w:p>
        </w:tc>
        <w:tc>
          <w:tcPr>
            <w:tcW w:w="950" w:type="dxa"/>
            <w:tcBorders>
              <w:top w:val="nil"/>
              <w:left w:val="nil"/>
              <w:bottom w:val="single" w:sz="4" w:space="0" w:color="auto"/>
              <w:right w:val="single" w:sz="4" w:space="0" w:color="auto"/>
            </w:tcBorders>
            <w:shd w:val="clear" w:color="000000" w:fill="F2F2F2"/>
            <w:hideMark/>
          </w:tcPr>
          <w:p w14:paraId="28C87569" w14:textId="4AF95FF6" w:rsidR="00DD7063" w:rsidRPr="00343F01" w:rsidDel="00201166" w:rsidRDefault="00DD7063" w:rsidP="00D62BC5">
            <w:pPr>
              <w:spacing w:before="0" w:after="160"/>
              <w:jc w:val="left"/>
              <w:rPr>
                <w:del w:id="6754" w:author="Houyem Rais" w:date="2024-02-22T14:46:00Z"/>
                <w:rFonts w:eastAsia="Times New Roman" w:cstheme="minorHAnsi"/>
                <w:b/>
                <w:bCs/>
                <w:sz w:val="18"/>
                <w:szCs w:val="18"/>
                <w:lang w:val="fr-FR" w:eastAsia="fr-FR"/>
              </w:rPr>
              <w:pPrChange w:id="6755" w:author="Houyem Rais" w:date="2024-02-22T14:49:00Z">
                <w:pPr>
                  <w:spacing w:before="0" w:after="0"/>
                  <w:jc w:val="center"/>
                </w:pPr>
              </w:pPrChange>
            </w:pPr>
            <w:del w:id="6756" w:author="Houyem Rais" w:date="2024-02-22T14:46:00Z">
              <w:r w:rsidRPr="00343F01" w:rsidDel="00201166">
                <w:rPr>
                  <w:b/>
                  <w:bCs/>
                  <w:sz w:val="18"/>
                  <w:szCs w:val="18"/>
                  <w:lang w:val="fr-FR"/>
                </w:rPr>
                <w:delText>67%</w:delText>
              </w:r>
            </w:del>
          </w:p>
        </w:tc>
        <w:tc>
          <w:tcPr>
            <w:tcW w:w="1146" w:type="dxa"/>
            <w:tcBorders>
              <w:top w:val="nil"/>
              <w:left w:val="nil"/>
              <w:bottom w:val="single" w:sz="4" w:space="0" w:color="auto"/>
              <w:right w:val="single" w:sz="4" w:space="0" w:color="auto"/>
            </w:tcBorders>
            <w:shd w:val="clear" w:color="000000" w:fill="F2F2F2"/>
            <w:hideMark/>
          </w:tcPr>
          <w:p w14:paraId="2D4D096C" w14:textId="35AA6708" w:rsidR="00DD7063" w:rsidRPr="00343F01" w:rsidDel="00201166" w:rsidRDefault="00DD7063" w:rsidP="00D62BC5">
            <w:pPr>
              <w:spacing w:before="0" w:after="160"/>
              <w:jc w:val="left"/>
              <w:rPr>
                <w:del w:id="6757" w:author="Houyem Rais" w:date="2024-02-22T14:46:00Z"/>
                <w:rFonts w:eastAsia="Times New Roman" w:cstheme="minorHAnsi"/>
                <w:b/>
                <w:bCs/>
                <w:sz w:val="18"/>
                <w:szCs w:val="18"/>
                <w:lang w:val="fr-FR" w:eastAsia="fr-FR"/>
              </w:rPr>
              <w:pPrChange w:id="6758" w:author="Houyem Rais" w:date="2024-02-22T14:49:00Z">
                <w:pPr>
                  <w:spacing w:before="0" w:after="0"/>
                  <w:jc w:val="center"/>
                </w:pPr>
              </w:pPrChange>
            </w:pPr>
            <w:del w:id="6759" w:author="Houyem Rais" w:date="2024-02-22T14:46:00Z">
              <w:r w:rsidRPr="00343F01" w:rsidDel="00201166">
                <w:rPr>
                  <w:b/>
                  <w:bCs/>
                  <w:sz w:val="18"/>
                  <w:szCs w:val="18"/>
                  <w:lang w:val="fr-FR"/>
                </w:rPr>
                <w:delText xml:space="preserve"> 1 331,5 </w:delText>
              </w:r>
            </w:del>
          </w:p>
        </w:tc>
      </w:tr>
      <w:tr w:rsidR="00DD7063" w:rsidRPr="00343F01" w:rsidDel="00201166" w14:paraId="5CD37EFC" w14:textId="63D104F4">
        <w:trPr>
          <w:trHeight w:val="619"/>
          <w:del w:id="6760" w:author="Houyem Rais" w:date="2024-02-22T14:46:00Z"/>
        </w:trPr>
        <w:tc>
          <w:tcPr>
            <w:tcW w:w="1201" w:type="dxa"/>
            <w:vMerge w:val="restart"/>
            <w:tcBorders>
              <w:top w:val="nil"/>
              <w:left w:val="single" w:sz="4" w:space="0" w:color="auto"/>
              <w:bottom w:val="single" w:sz="4" w:space="0" w:color="000000"/>
              <w:right w:val="single" w:sz="4" w:space="0" w:color="auto"/>
            </w:tcBorders>
            <w:shd w:val="clear" w:color="000000" w:fill="66FFCC"/>
            <w:noWrap/>
            <w:vAlign w:val="center"/>
            <w:hideMark/>
          </w:tcPr>
          <w:p w14:paraId="6B8EC685" w14:textId="4A6C5F4F" w:rsidR="00DD7063" w:rsidRPr="00343F01" w:rsidDel="00201166" w:rsidRDefault="00DD7063" w:rsidP="00D62BC5">
            <w:pPr>
              <w:spacing w:before="0" w:after="160"/>
              <w:jc w:val="left"/>
              <w:rPr>
                <w:del w:id="6761" w:author="Houyem Rais" w:date="2024-02-22T14:46:00Z"/>
                <w:rFonts w:eastAsia="Times New Roman" w:cstheme="minorHAnsi"/>
                <w:b/>
                <w:bCs/>
                <w:color w:val="000000"/>
                <w:sz w:val="18"/>
                <w:szCs w:val="18"/>
                <w:lang w:val="fr-FR" w:eastAsia="fr-FR"/>
              </w:rPr>
              <w:pPrChange w:id="6762" w:author="Houyem Rais" w:date="2024-02-22T14:49:00Z">
                <w:pPr>
                  <w:spacing w:before="0" w:after="0"/>
                  <w:jc w:val="left"/>
                </w:pPr>
              </w:pPrChange>
            </w:pPr>
            <w:del w:id="6763" w:author="Houyem Rais" w:date="2024-02-22T14:46:00Z">
              <w:r w:rsidRPr="00343F01" w:rsidDel="00201166">
                <w:rPr>
                  <w:rFonts w:eastAsia="Times New Roman" w:cstheme="minorHAnsi"/>
                  <w:b/>
                  <w:bCs/>
                  <w:color w:val="000000"/>
                  <w:sz w:val="18"/>
                  <w:szCs w:val="18"/>
                  <w:lang w:val="fr-FR" w:eastAsia="fr-FR"/>
                </w:rPr>
                <w:delText>Lot contractuel D</w:delText>
              </w:r>
            </w:del>
          </w:p>
        </w:tc>
        <w:tc>
          <w:tcPr>
            <w:tcW w:w="2561" w:type="dxa"/>
            <w:tcBorders>
              <w:top w:val="nil"/>
              <w:left w:val="nil"/>
              <w:bottom w:val="single" w:sz="4" w:space="0" w:color="auto"/>
              <w:right w:val="single" w:sz="4" w:space="0" w:color="auto"/>
            </w:tcBorders>
            <w:shd w:val="clear" w:color="auto" w:fill="auto"/>
            <w:hideMark/>
          </w:tcPr>
          <w:p w14:paraId="5F62D9D2" w14:textId="6E7EB1CB" w:rsidR="00DD7063" w:rsidRPr="00343F01" w:rsidDel="00201166" w:rsidRDefault="00DD7063" w:rsidP="00D62BC5">
            <w:pPr>
              <w:spacing w:before="0" w:after="160"/>
              <w:jc w:val="left"/>
              <w:rPr>
                <w:del w:id="6764" w:author="Houyem Rais" w:date="2024-02-22T14:46:00Z"/>
                <w:rFonts w:eastAsia="Times New Roman" w:cstheme="minorHAnsi"/>
                <w:color w:val="000000"/>
                <w:sz w:val="18"/>
                <w:szCs w:val="18"/>
                <w:lang w:val="fr-FR" w:eastAsia="fr-FR"/>
              </w:rPr>
              <w:pPrChange w:id="6765" w:author="Houyem Rais" w:date="2024-02-22T14:49:00Z">
                <w:pPr>
                  <w:spacing w:before="0" w:after="0"/>
                  <w:jc w:val="left"/>
                </w:pPr>
              </w:pPrChange>
            </w:pPr>
            <w:del w:id="6766" w:author="Houyem Rais" w:date="2024-02-22T14:46:00Z">
              <w:r w:rsidRPr="00343F01" w:rsidDel="00201166">
                <w:rPr>
                  <w:rFonts w:eastAsia="Times New Roman" w:cstheme="minorHAnsi"/>
                  <w:color w:val="000000"/>
                  <w:sz w:val="18"/>
                  <w:szCs w:val="18"/>
                  <w:lang w:val="fr-FR" w:eastAsia="fr-FR"/>
                </w:rPr>
                <w:delText>Frontière Bénin - Ech future port de Badagry</w:delText>
              </w:r>
            </w:del>
          </w:p>
        </w:tc>
        <w:tc>
          <w:tcPr>
            <w:tcW w:w="775" w:type="dxa"/>
            <w:tcBorders>
              <w:top w:val="nil"/>
              <w:left w:val="nil"/>
              <w:bottom w:val="single" w:sz="4" w:space="0" w:color="auto"/>
              <w:right w:val="single" w:sz="4" w:space="0" w:color="auto"/>
            </w:tcBorders>
            <w:shd w:val="clear" w:color="auto" w:fill="auto"/>
            <w:hideMark/>
          </w:tcPr>
          <w:p w14:paraId="6E4B30B7" w14:textId="45AE6C0F" w:rsidR="00DD7063" w:rsidRPr="00343F01" w:rsidDel="00201166" w:rsidRDefault="00DD7063" w:rsidP="00D62BC5">
            <w:pPr>
              <w:spacing w:before="0" w:after="160"/>
              <w:jc w:val="left"/>
              <w:rPr>
                <w:del w:id="6767" w:author="Houyem Rais" w:date="2024-02-22T14:46:00Z"/>
                <w:rFonts w:eastAsia="Times New Roman" w:cstheme="minorHAnsi"/>
                <w:color w:val="000000"/>
                <w:sz w:val="18"/>
                <w:szCs w:val="18"/>
                <w:lang w:val="fr-FR" w:eastAsia="fr-FR"/>
              </w:rPr>
              <w:pPrChange w:id="6768" w:author="Houyem Rais" w:date="2024-02-22T14:49:00Z">
                <w:pPr>
                  <w:spacing w:before="0" w:after="0"/>
                  <w:jc w:val="center"/>
                </w:pPr>
              </w:pPrChange>
            </w:pPr>
            <w:del w:id="6769" w:author="Houyem Rais" w:date="2024-02-22T14:46:00Z">
              <w:r w:rsidRPr="00343F01" w:rsidDel="00201166">
                <w:rPr>
                  <w:rFonts w:eastAsia="Times New Roman" w:cstheme="minorHAnsi"/>
                  <w:color w:val="000000"/>
                  <w:sz w:val="18"/>
                  <w:szCs w:val="18"/>
                  <w:lang w:val="fr-FR" w:eastAsia="fr-FR"/>
                </w:rPr>
                <w:delText>13,0</w:delText>
              </w:r>
            </w:del>
          </w:p>
        </w:tc>
        <w:tc>
          <w:tcPr>
            <w:tcW w:w="2124" w:type="dxa"/>
            <w:tcBorders>
              <w:top w:val="nil"/>
              <w:left w:val="nil"/>
              <w:bottom w:val="single" w:sz="4" w:space="0" w:color="auto"/>
              <w:right w:val="single" w:sz="4" w:space="0" w:color="auto"/>
            </w:tcBorders>
            <w:shd w:val="clear" w:color="auto" w:fill="auto"/>
            <w:hideMark/>
          </w:tcPr>
          <w:p w14:paraId="5598DE1B" w14:textId="3F79CCB7" w:rsidR="00DD7063" w:rsidRPr="00343F01" w:rsidDel="00201166" w:rsidRDefault="00DD7063" w:rsidP="00D62BC5">
            <w:pPr>
              <w:spacing w:before="0" w:after="160"/>
              <w:jc w:val="left"/>
              <w:rPr>
                <w:del w:id="6770" w:author="Houyem Rais" w:date="2024-02-22T14:46:00Z"/>
                <w:rFonts w:eastAsia="Times New Roman" w:cstheme="minorHAnsi"/>
                <w:color w:val="000000"/>
                <w:sz w:val="18"/>
                <w:szCs w:val="18"/>
                <w:lang w:val="fr-FR" w:eastAsia="fr-FR"/>
              </w:rPr>
              <w:pPrChange w:id="6771" w:author="Houyem Rais" w:date="2024-02-22T14:49:00Z">
                <w:pPr>
                  <w:spacing w:before="0" w:after="0"/>
                  <w:jc w:val="left"/>
                </w:pPr>
              </w:pPrChange>
            </w:pPr>
            <w:del w:id="6772" w:author="Houyem Rais" w:date="2024-02-22T14:46:00Z">
              <w:r w:rsidRPr="00343F01" w:rsidDel="00201166">
                <w:rPr>
                  <w:rFonts w:eastAsia="Times New Roman" w:cstheme="minorHAnsi"/>
                  <w:color w:val="000000"/>
                  <w:sz w:val="18"/>
                  <w:szCs w:val="18"/>
                  <w:lang w:val="fr-FR" w:eastAsia="fr-FR"/>
                </w:rPr>
                <w:delText>Route en 2x2 voie qui nécessite réhabilitation + voies de services</w:delText>
              </w:r>
            </w:del>
          </w:p>
        </w:tc>
        <w:tc>
          <w:tcPr>
            <w:tcW w:w="1328" w:type="dxa"/>
            <w:tcBorders>
              <w:top w:val="nil"/>
              <w:left w:val="nil"/>
              <w:bottom w:val="single" w:sz="4" w:space="0" w:color="auto"/>
              <w:right w:val="single" w:sz="4" w:space="0" w:color="auto"/>
            </w:tcBorders>
            <w:shd w:val="clear" w:color="auto" w:fill="auto"/>
            <w:hideMark/>
          </w:tcPr>
          <w:p w14:paraId="648D94F0" w14:textId="698C9343" w:rsidR="00DD7063" w:rsidRPr="00343F01" w:rsidDel="00201166" w:rsidRDefault="00DD7063" w:rsidP="00D62BC5">
            <w:pPr>
              <w:spacing w:before="0" w:after="160"/>
              <w:jc w:val="left"/>
              <w:rPr>
                <w:del w:id="6773" w:author="Houyem Rais" w:date="2024-02-22T14:46:00Z"/>
                <w:rFonts w:eastAsia="Times New Roman" w:cstheme="minorHAnsi"/>
                <w:color w:val="000000"/>
                <w:sz w:val="18"/>
                <w:szCs w:val="18"/>
                <w:lang w:val="fr-FR" w:eastAsia="fr-FR"/>
              </w:rPr>
              <w:pPrChange w:id="6774" w:author="Houyem Rais" w:date="2024-02-22T14:49:00Z">
                <w:pPr>
                  <w:spacing w:before="0" w:after="0"/>
                  <w:jc w:val="center"/>
                </w:pPr>
              </w:pPrChange>
            </w:pPr>
            <w:del w:id="6775" w:author="Houyem Rais" w:date="2024-02-22T14:46:00Z">
              <w:r w:rsidRPr="00343F01" w:rsidDel="00201166">
                <w:rPr>
                  <w:sz w:val="18"/>
                  <w:szCs w:val="18"/>
                  <w:lang w:val="fr-FR"/>
                </w:rPr>
                <w:delText xml:space="preserve"> 336,8 </w:delText>
              </w:r>
            </w:del>
          </w:p>
        </w:tc>
        <w:tc>
          <w:tcPr>
            <w:tcW w:w="950" w:type="dxa"/>
            <w:tcBorders>
              <w:top w:val="nil"/>
              <w:left w:val="nil"/>
              <w:bottom w:val="single" w:sz="4" w:space="0" w:color="auto"/>
              <w:right w:val="single" w:sz="4" w:space="0" w:color="auto"/>
            </w:tcBorders>
            <w:shd w:val="clear" w:color="auto" w:fill="auto"/>
            <w:hideMark/>
          </w:tcPr>
          <w:p w14:paraId="2697A0F1" w14:textId="2E118AA6" w:rsidR="00DD7063" w:rsidRPr="00343F01" w:rsidDel="00201166" w:rsidRDefault="00DD7063" w:rsidP="00D62BC5">
            <w:pPr>
              <w:spacing w:before="0" w:after="160"/>
              <w:jc w:val="left"/>
              <w:rPr>
                <w:del w:id="6776" w:author="Houyem Rais" w:date="2024-02-22T14:46:00Z"/>
                <w:rFonts w:eastAsia="Times New Roman" w:cstheme="minorHAnsi"/>
                <w:color w:val="000000"/>
                <w:sz w:val="18"/>
                <w:szCs w:val="18"/>
                <w:lang w:val="fr-FR" w:eastAsia="fr-FR"/>
              </w:rPr>
              <w:pPrChange w:id="6777" w:author="Houyem Rais" w:date="2024-02-22T14:49:00Z">
                <w:pPr>
                  <w:spacing w:before="0" w:after="0"/>
                  <w:jc w:val="center"/>
                </w:pPr>
              </w:pPrChange>
            </w:pPr>
            <w:del w:id="6778"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22060AA7" w14:textId="2674A455" w:rsidR="00DD7063" w:rsidRPr="00343F01" w:rsidDel="00201166" w:rsidRDefault="00DD7063" w:rsidP="00D62BC5">
            <w:pPr>
              <w:spacing w:before="0" w:after="160"/>
              <w:jc w:val="left"/>
              <w:rPr>
                <w:del w:id="6779" w:author="Houyem Rais" w:date="2024-02-22T14:46:00Z"/>
                <w:rFonts w:eastAsia="Times New Roman" w:cstheme="minorHAnsi"/>
                <w:color w:val="000000"/>
                <w:sz w:val="18"/>
                <w:szCs w:val="18"/>
                <w:lang w:val="fr-FR" w:eastAsia="fr-FR"/>
              </w:rPr>
              <w:pPrChange w:id="6780" w:author="Houyem Rais" w:date="2024-02-22T14:49:00Z">
                <w:pPr>
                  <w:spacing w:before="0" w:after="0"/>
                  <w:jc w:val="center"/>
                </w:pPr>
              </w:pPrChange>
            </w:pPr>
            <w:del w:id="6781" w:author="Houyem Rais" w:date="2024-02-22T14:46:00Z">
              <w:r w:rsidRPr="00343F01" w:rsidDel="00201166">
                <w:rPr>
                  <w:sz w:val="18"/>
                  <w:szCs w:val="18"/>
                  <w:lang w:val="fr-FR"/>
                </w:rPr>
                <w:delText xml:space="preserve"> 336,8 </w:delText>
              </w:r>
            </w:del>
          </w:p>
        </w:tc>
      </w:tr>
      <w:tr w:rsidR="00DD7063" w:rsidRPr="00343F01" w:rsidDel="00201166" w14:paraId="695157AF" w14:textId="3A889BB4">
        <w:trPr>
          <w:trHeight w:val="74"/>
          <w:del w:id="6782"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38BB6CFA" w14:textId="64B7E7B2" w:rsidR="00DD7063" w:rsidRPr="00343F01" w:rsidDel="00201166" w:rsidRDefault="00DD7063" w:rsidP="00D62BC5">
            <w:pPr>
              <w:spacing w:before="0" w:after="160"/>
              <w:jc w:val="left"/>
              <w:rPr>
                <w:del w:id="6783" w:author="Houyem Rais" w:date="2024-02-22T14:46:00Z"/>
                <w:rFonts w:eastAsia="Times New Roman" w:cstheme="minorHAnsi"/>
                <w:b/>
                <w:bCs/>
                <w:color w:val="000000"/>
                <w:sz w:val="18"/>
                <w:szCs w:val="18"/>
                <w:lang w:val="fr-FR" w:eastAsia="fr-FR"/>
              </w:rPr>
              <w:pPrChange w:id="6784"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09508E16" w14:textId="0A0CEB01" w:rsidR="00DD7063" w:rsidRPr="00343F01" w:rsidDel="00201166" w:rsidRDefault="00DD7063" w:rsidP="00D62BC5">
            <w:pPr>
              <w:spacing w:before="0" w:after="160"/>
              <w:jc w:val="left"/>
              <w:rPr>
                <w:del w:id="6785" w:author="Houyem Rais" w:date="2024-02-22T14:46:00Z"/>
                <w:rFonts w:eastAsia="Times New Roman" w:cstheme="minorHAnsi"/>
                <w:color w:val="000000"/>
                <w:sz w:val="18"/>
                <w:szCs w:val="18"/>
                <w:lang w:val="fr-FR" w:eastAsia="fr-FR"/>
              </w:rPr>
              <w:pPrChange w:id="6786" w:author="Houyem Rais" w:date="2024-02-22T14:49:00Z">
                <w:pPr>
                  <w:spacing w:before="0" w:after="0"/>
                  <w:jc w:val="left"/>
                </w:pPr>
              </w:pPrChange>
            </w:pPr>
            <w:del w:id="6787" w:author="Houyem Rais" w:date="2024-02-22T14:46:00Z">
              <w:r w:rsidRPr="00343F01" w:rsidDel="00201166">
                <w:rPr>
                  <w:rFonts w:eastAsia="Times New Roman" w:cstheme="minorHAnsi"/>
                  <w:color w:val="000000"/>
                  <w:sz w:val="18"/>
                  <w:szCs w:val="18"/>
                  <w:lang w:val="fr-FR" w:eastAsia="fr-FR"/>
                </w:rPr>
                <w:delText>Ech future port de Badagry - Ech. Badagry</w:delText>
              </w:r>
            </w:del>
          </w:p>
        </w:tc>
        <w:tc>
          <w:tcPr>
            <w:tcW w:w="775" w:type="dxa"/>
            <w:tcBorders>
              <w:top w:val="nil"/>
              <w:left w:val="nil"/>
              <w:bottom w:val="single" w:sz="4" w:space="0" w:color="auto"/>
              <w:right w:val="single" w:sz="4" w:space="0" w:color="auto"/>
            </w:tcBorders>
            <w:shd w:val="clear" w:color="auto" w:fill="auto"/>
            <w:hideMark/>
          </w:tcPr>
          <w:p w14:paraId="72679E9B" w14:textId="191BE881" w:rsidR="00DD7063" w:rsidRPr="00343F01" w:rsidDel="00201166" w:rsidRDefault="00DD7063" w:rsidP="00D62BC5">
            <w:pPr>
              <w:spacing w:before="0" w:after="160"/>
              <w:jc w:val="left"/>
              <w:rPr>
                <w:del w:id="6788" w:author="Houyem Rais" w:date="2024-02-22T14:46:00Z"/>
                <w:rFonts w:eastAsia="Times New Roman" w:cstheme="minorHAnsi"/>
                <w:color w:val="000000"/>
                <w:sz w:val="18"/>
                <w:szCs w:val="18"/>
                <w:lang w:val="fr-FR" w:eastAsia="fr-FR"/>
              </w:rPr>
              <w:pPrChange w:id="6789" w:author="Houyem Rais" w:date="2024-02-22T14:49:00Z">
                <w:pPr>
                  <w:spacing w:before="0" w:after="0"/>
                  <w:jc w:val="center"/>
                </w:pPr>
              </w:pPrChange>
            </w:pPr>
            <w:del w:id="6790" w:author="Houyem Rais" w:date="2024-02-22T14:46:00Z">
              <w:r w:rsidRPr="00343F01" w:rsidDel="00201166">
                <w:rPr>
                  <w:rFonts w:eastAsia="Times New Roman" w:cstheme="minorHAnsi"/>
                  <w:color w:val="000000"/>
                  <w:sz w:val="18"/>
                  <w:szCs w:val="18"/>
                  <w:lang w:val="fr-FR" w:eastAsia="fr-FR"/>
                </w:rPr>
                <w:delText>8,8</w:delText>
              </w:r>
            </w:del>
          </w:p>
        </w:tc>
        <w:tc>
          <w:tcPr>
            <w:tcW w:w="2124" w:type="dxa"/>
            <w:tcBorders>
              <w:top w:val="nil"/>
              <w:left w:val="nil"/>
              <w:bottom w:val="single" w:sz="4" w:space="0" w:color="auto"/>
              <w:right w:val="single" w:sz="4" w:space="0" w:color="auto"/>
            </w:tcBorders>
            <w:shd w:val="clear" w:color="auto" w:fill="auto"/>
            <w:hideMark/>
          </w:tcPr>
          <w:p w14:paraId="0C3C9E7E" w14:textId="236B0542" w:rsidR="00DD7063" w:rsidRPr="00343F01" w:rsidDel="00201166" w:rsidRDefault="00DD7063" w:rsidP="00D62BC5">
            <w:pPr>
              <w:spacing w:before="0" w:after="160"/>
              <w:jc w:val="left"/>
              <w:rPr>
                <w:del w:id="6791" w:author="Houyem Rais" w:date="2024-02-22T14:46:00Z"/>
                <w:rFonts w:eastAsia="Times New Roman" w:cstheme="minorHAnsi"/>
                <w:color w:val="000000"/>
                <w:sz w:val="18"/>
                <w:szCs w:val="18"/>
                <w:lang w:val="fr-FR" w:eastAsia="fr-FR"/>
              </w:rPr>
              <w:pPrChange w:id="6792" w:author="Houyem Rais" w:date="2024-02-22T14:49:00Z">
                <w:pPr>
                  <w:spacing w:before="0" w:after="0"/>
                  <w:jc w:val="left"/>
                </w:pPr>
              </w:pPrChange>
            </w:pPr>
            <w:del w:id="6793" w:author="Houyem Rais" w:date="2024-02-22T14:46:00Z">
              <w:r w:rsidRPr="00343F01" w:rsidDel="00201166">
                <w:rPr>
                  <w:rFonts w:eastAsia="Times New Roman" w:cstheme="minorHAnsi"/>
                  <w:color w:val="000000"/>
                  <w:sz w:val="18"/>
                  <w:szCs w:val="18"/>
                  <w:lang w:val="fr-FR" w:eastAsia="fr-FR"/>
                </w:rPr>
                <w:delText>Route en 2x2 voie qui nécessite réhabilitation + voies de services</w:delText>
              </w:r>
            </w:del>
          </w:p>
        </w:tc>
        <w:tc>
          <w:tcPr>
            <w:tcW w:w="1328" w:type="dxa"/>
            <w:tcBorders>
              <w:top w:val="nil"/>
              <w:left w:val="nil"/>
              <w:bottom w:val="single" w:sz="4" w:space="0" w:color="auto"/>
              <w:right w:val="single" w:sz="4" w:space="0" w:color="auto"/>
            </w:tcBorders>
            <w:shd w:val="clear" w:color="auto" w:fill="auto"/>
            <w:hideMark/>
          </w:tcPr>
          <w:p w14:paraId="0C98F6C2" w14:textId="5BCAE0E9" w:rsidR="00DD7063" w:rsidRPr="00343F01" w:rsidDel="00201166" w:rsidRDefault="00DD7063" w:rsidP="00D62BC5">
            <w:pPr>
              <w:spacing w:before="0" w:after="160"/>
              <w:jc w:val="left"/>
              <w:rPr>
                <w:del w:id="6794" w:author="Houyem Rais" w:date="2024-02-22T14:46:00Z"/>
                <w:rFonts w:eastAsia="Times New Roman" w:cstheme="minorHAnsi"/>
                <w:color w:val="000000"/>
                <w:sz w:val="18"/>
                <w:szCs w:val="18"/>
                <w:lang w:val="fr-FR" w:eastAsia="fr-FR"/>
              </w:rPr>
              <w:pPrChange w:id="6795" w:author="Houyem Rais" w:date="2024-02-22T14:49:00Z">
                <w:pPr>
                  <w:spacing w:before="0" w:after="0"/>
                  <w:jc w:val="center"/>
                </w:pPr>
              </w:pPrChange>
            </w:pPr>
            <w:del w:id="6796" w:author="Houyem Rais" w:date="2024-02-22T14:46:00Z">
              <w:r w:rsidRPr="00343F01" w:rsidDel="00201166">
                <w:rPr>
                  <w:sz w:val="18"/>
                  <w:szCs w:val="18"/>
                  <w:lang w:val="fr-FR"/>
                </w:rPr>
                <w:delText xml:space="preserve"> 228,0 </w:delText>
              </w:r>
            </w:del>
          </w:p>
        </w:tc>
        <w:tc>
          <w:tcPr>
            <w:tcW w:w="950" w:type="dxa"/>
            <w:tcBorders>
              <w:top w:val="nil"/>
              <w:left w:val="nil"/>
              <w:bottom w:val="single" w:sz="4" w:space="0" w:color="auto"/>
              <w:right w:val="single" w:sz="4" w:space="0" w:color="auto"/>
            </w:tcBorders>
            <w:shd w:val="clear" w:color="auto" w:fill="auto"/>
            <w:hideMark/>
          </w:tcPr>
          <w:p w14:paraId="633F1FAE" w14:textId="0FF0100B" w:rsidR="00DD7063" w:rsidRPr="00343F01" w:rsidDel="00201166" w:rsidRDefault="00DD7063" w:rsidP="00D62BC5">
            <w:pPr>
              <w:spacing w:before="0" w:after="160"/>
              <w:jc w:val="left"/>
              <w:rPr>
                <w:del w:id="6797" w:author="Houyem Rais" w:date="2024-02-22T14:46:00Z"/>
                <w:rFonts w:eastAsia="Times New Roman" w:cstheme="minorHAnsi"/>
                <w:color w:val="000000"/>
                <w:sz w:val="18"/>
                <w:szCs w:val="18"/>
                <w:lang w:val="fr-FR" w:eastAsia="fr-FR"/>
              </w:rPr>
              <w:pPrChange w:id="6798" w:author="Houyem Rais" w:date="2024-02-22T14:49:00Z">
                <w:pPr>
                  <w:spacing w:before="0" w:after="0"/>
                  <w:jc w:val="center"/>
                </w:pPr>
              </w:pPrChange>
            </w:pPr>
            <w:del w:id="6799"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07AF40B0" w14:textId="42F134EF" w:rsidR="00DD7063" w:rsidRPr="00343F01" w:rsidDel="00201166" w:rsidRDefault="00DD7063" w:rsidP="00D62BC5">
            <w:pPr>
              <w:spacing w:before="0" w:after="160"/>
              <w:jc w:val="left"/>
              <w:rPr>
                <w:del w:id="6800" w:author="Houyem Rais" w:date="2024-02-22T14:46:00Z"/>
                <w:rFonts w:eastAsia="Times New Roman" w:cstheme="minorHAnsi"/>
                <w:color w:val="000000"/>
                <w:sz w:val="18"/>
                <w:szCs w:val="18"/>
                <w:lang w:val="fr-FR" w:eastAsia="fr-FR"/>
              </w:rPr>
              <w:pPrChange w:id="6801" w:author="Houyem Rais" w:date="2024-02-22T14:49:00Z">
                <w:pPr>
                  <w:spacing w:before="0" w:after="0"/>
                  <w:jc w:val="center"/>
                </w:pPr>
              </w:pPrChange>
            </w:pPr>
            <w:del w:id="6802" w:author="Houyem Rais" w:date="2024-02-22T14:46:00Z">
              <w:r w:rsidRPr="00343F01" w:rsidDel="00201166">
                <w:rPr>
                  <w:sz w:val="18"/>
                  <w:szCs w:val="18"/>
                  <w:lang w:val="fr-FR"/>
                </w:rPr>
                <w:delText xml:space="preserve"> 228,0 </w:delText>
              </w:r>
            </w:del>
          </w:p>
        </w:tc>
      </w:tr>
      <w:tr w:rsidR="00DD7063" w:rsidRPr="00343F01" w:rsidDel="00201166" w14:paraId="228831C0" w14:textId="487447BD">
        <w:trPr>
          <w:trHeight w:val="53"/>
          <w:del w:id="6803"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709DB3CE" w14:textId="25CA0AEE" w:rsidR="00DD7063" w:rsidRPr="00343F01" w:rsidDel="00201166" w:rsidRDefault="00DD7063" w:rsidP="00D62BC5">
            <w:pPr>
              <w:spacing w:before="0" w:after="160"/>
              <w:jc w:val="left"/>
              <w:rPr>
                <w:del w:id="6804" w:author="Houyem Rais" w:date="2024-02-22T14:46:00Z"/>
                <w:rFonts w:eastAsia="Times New Roman" w:cstheme="minorHAnsi"/>
                <w:b/>
                <w:bCs/>
                <w:color w:val="000000"/>
                <w:sz w:val="18"/>
                <w:szCs w:val="18"/>
                <w:lang w:val="fr-FR" w:eastAsia="fr-FR"/>
              </w:rPr>
              <w:pPrChange w:id="6805"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000000" w:fill="66FFCC"/>
            <w:hideMark/>
          </w:tcPr>
          <w:p w14:paraId="6D07E0DE" w14:textId="76495833" w:rsidR="00DD7063" w:rsidRPr="00343F01" w:rsidDel="00201166" w:rsidRDefault="00DD7063" w:rsidP="00D62BC5">
            <w:pPr>
              <w:spacing w:before="0" w:after="160"/>
              <w:jc w:val="left"/>
              <w:rPr>
                <w:del w:id="6806" w:author="Houyem Rais" w:date="2024-02-22T14:46:00Z"/>
                <w:rFonts w:eastAsia="Times New Roman" w:cstheme="minorHAnsi"/>
                <w:b/>
                <w:bCs/>
                <w:color w:val="000000"/>
                <w:sz w:val="18"/>
                <w:szCs w:val="18"/>
                <w:lang w:val="fr-FR" w:eastAsia="fr-FR"/>
              </w:rPr>
              <w:pPrChange w:id="6807" w:author="Houyem Rais" w:date="2024-02-22T14:49:00Z">
                <w:pPr>
                  <w:spacing w:before="0" w:after="0"/>
                  <w:jc w:val="left"/>
                </w:pPr>
              </w:pPrChange>
            </w:pPr>
            <w:del w:id="6808" w:author="Houyem Rais" w:date="2024-02-22T14:46:00Z">
              <w:r w:rsidRPr="00343F01" w:rsidDel="00201166">
                <w:rPr>
                  <w:rFonts w:eastAsia="Times New Roman" w:cstheme="minorHAnsi"/>
                  <w:b/>
                  <w:bCs/>
                  <w:color w:val="000000"/>
                  <w:sz w:val="18"/>
                  <w:szCs w:val="18"/>
                  <w:lang w:val="fr-FR" w:eastAsia="fr-FR"/>
                </w:rPr>
                <w:delText>Sous-total D</w:delText>
              </w:r>
            </w:del>
          </w:p>
        </w:tc>
        <w:tc>
          <w:tcPr>
            <w:tcW w:w="775" w:type="dxa"/>
            <w:tcBorders>
              <w:top w:val="nil"/>
              <w:left w:val="nil"/>
              <w:bottom w:val="single" w:sz="4" w:space="0" w:color="auto"/>
              <w:right w:val="single" w:sz="4" w:space="0" w:color="auto"/>
            </w:tcBorders>
            <w:shd w:val="clear" w:color="000000" w:fill="66FFCC"/>
            <w:hideMark/>
          </w:tcPr>
          <w:p w14:paraId="624A8860" w14:textId="2D9A5A2F" w:rsidR="00DD7063" w:rsidRPr="00343F01" w:rsidDel="00201166" w:rsidRDefault="00DD7063" w:rsidP="00D62BC5">
            <w:pPr>
              <w:spacing w:before="0" w:after="160"/>
              <w:jc w:val="left"/>
              <w:rPr>
                <w:del w:id="6809" w:author="Houyem Rais" w:date="2024-02-22T14:46:00Z"/>
                <w:rFonts w:eastAsia="Times New Roman" w:cstheme="minorHAnsi"/>
                <w:b/>
                <w:bCs/>
                <w:color w:val="000000"/>
                <w:sz w:val="18"/>
                <w:szCs w:val="18"/>
                <w:lang w:val="fr-FR" w:eastAsia="fr-FR"/>
              </w:rPr>
              <w:pPrChange w:id="6810" w:author="Houyem Rais" w:date="2024-02-22T14:49:00Z">
                <w:pPr>
                  <w:spacing w:before="0" w:after="0"/>
                  <w:jc w:val="center"/>
                </w:pPr>
              </w:pPrChange>
            </w:pPr>
            <w:del w:id="6811" w:author="Houyem Rais" w:date="2024-02-22T14:46:00Z">
              <w:r w:rsidRPr="00343F01" w:rsidDel="00201166">
                <w:rPr>
                  <w:rFonts w:eastAsia="Times New Roman" w:cstheme="minorHAnsi"/>
                  <w:b/>
                  <w:bCs/>
                  <w:color w:val="000000"/>
                  <w:sz w:val="18"/>
                  <w:szCs w:val="18"/>
                  <w:lang w:val="fr-FR" w:eastAsia="fr-FR"/>
                </w:rPr>
                <w:delText>21,8</w:delText>
              </w:r>
            </w:del>
          </w:p>
        </w:tc>
        <w:tc>
          <w:tcPr>
            <w:tcW w:w="2124" w:type="dxa"/>
            <w:tcBorders>
              <w:top w:val="nil"/>
              <w:left w:val="nil"/>
              <w:bottom w:val="single" w:sz="4" w:space="0" w:color="auto"/>
              <w:right w:val="single" w:sz="4" w:space="0" w:color="auto"/>
            </w:tcBorders>
            <w:shd w:val="clear" w:color="000000" w:fill="66FFCC"/>
            <w:hideMark/>
          </w:tcPr>
          <w:p w14:paraId="605EC216" w14:textId="4D1B29BB" w:rsidR="00DD7063" w:rsidRPr="00343F01" w:rsidDel="00201166" w:rsidRDefault="00DD7063" w:rsidP="00D62BC5">
            <w:pPr>
              <w:spacing w:before="0" w:after="160"/>
              <w:jc w:val="left"/>
              <w:rPr>
                <w:del w:id="6812" w:author="Houyem Rais" w:date="2024-02-22T14:46:00Z"/>
                <w:rFonts w:eastAsia="Times New Roman" w:cstheme="minorHAnsi"/>
                <w:b/>
                <w:bCs/>
                <w:color w:val="000000"/>
                <w:sz w:val="18"/>
                <w:szCs w:val="18"/>
                <w:lang w:val="fr-FR" w:eastAsia="fr-FR"/>
              </w:rPr>
              <w:pPrChange w:id="6813" w:author="Houyem Rais" w:date="2024-02-22T14:49:00Z">
                <w:pPr>
                  <w:spacing w:before="0" w:after="0"/>
                  <w:jc w:val="center"/>
                </w:pPr>
              </w:pPrChange>
            </w:pPr>
            <w:del w:id="6814" w:author="Houyem Rais" w:date="2024-02-22T14:46:00Z">
              <w:r w:rsidRPr="00343F01" w:rsidDel="00201166">
                <w:rPr>
                  <w:rFonts w:eastAsia="Times New Roman" w:cstheme="minorHAnsi"/>
                  <w:b/>
                  <w:bCs/>
                  <w:color w:val="000000"/>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66FFCC"/>
            <w:hideMark/>
          </w:tcPr>
          <w:p w14:paraId="2E489F75" w14:textId="3BA10FFA" w:rsidR="00DD7063" w:rsidRPr="00343F01" w:rsidDel="00201166" w:rsidRDefault="00DD7063" w:rsidP="00D62BC5">
            <w:pPr>
              <w:spacing w:before="0" w:after="160"/>
              <w:jc w:val="left"/>
              <w:rPr>
                <w:del w:id="6815" w:author="Houyem Rais" w:date="2024-02-22T14:46:00Z"/>
                <w:rFonts w:eastAsia="Times New Roman" w:cstheme="minorHAnsi"/>
                <w:b/>
                <w:bCs/>
                <w:color w:val="000000"/>
                <w:sz w:val="18"/>
                <w:szCs w:val="18"/>
                <w:lang w:val="fr-FR" w:eastAsia="fr-FR"/>
              </w:rPr>
              <w:pPrChange w:id="6816" w:author="Houyem Rais" w:date="2024-02-22T14:49:00Z">
                <w:pPr>
                  <w:spacing w:before="0" w:after="0"/>
                  <w:jc w:val="center"/>
                </w:pPr>
              </w:pPrChange>
            </w:pPr>
            <w:del w:id="6817" w:author="Houyem Rais" w:date="2024-02-22T14:46:00Z">
              <w:r w:rsidRPr="00343F01" w:rsidDel="00201166">
                <w:rPr>
                  <w:b/>
                  <w:bCs/>
                  <w:sz w:val="18"/>
                  <w:szCs w:val="18"/>
                  <w:lang w:val="fr-FR"/>
                </w:rPr>
                <w:delText>564,74</w:delText>
              </w:r>
            </w:del>
          </w:p>
        </w:tc>
        <w:tc>
          <w:tcPr>
            <w:tcW w:w="950" w:type="dxa"/>
            <w:tcBorders>
              <w:top w:val="nil"/>
              <w:left w:val="nil"/>
              <w:bottom w:val="single" w:sz="4" w:space="0" w:color="auto"/>
              <w:right w:val="single" w:sz="4" w:space="0" w:color="auto"/>
            </w:tcBorders>
            <w:shd w:val="clear" w:color="000000" w:fill="66FFCC"/>
            <w:hideMark/>
          </w:tcPr>
          <w:p w14:paraId="331A20B3" w14:textId="5F2B382F" w:rsidR="00DD7063" w:rsidRPr="00343F01" w:rsidDel="00201166" w:rsidRDefault="00DD7063" w:rsidP="00D62BC5">
            <w:pPr>
              <w:spacing w:before="0" w:after="160"/>
              <w:jc w:val="left"/>
              <w:rPr>
                <w:del w:id="6818" w:author="Houyem Rais" w:date="2024-02-22T14:46:00Z"/>
                <w:rFonts w:eastAsia="Times New Roman" w:cstheme="minorHAnsi"/>
                <w:b/>
                <w:bCs/>
                <w:color w:val="000000"/>
                <w:sz w:val="18"/>
                <w:szCs w:val="18"/>
                <w:lang w:val="fr-FR" w:eastAsia="fr-FR"/>
              </w:rPr>
              <w:pPrChange w:id="6819" w:author="Houyem Rais" w:date="2024-02-22T14:49:00Z">
                <w:pPr>
                  <w:spacing w:before="0" w:after="0"/>
                  <w:jc w:val="center"/>
                </w:pPr>
              </w:pPrChange>
            </w:pPr>
            <w:del w:id="6820" w:author="Houyem Rais" w:date="2024-02-22T14:46:00Z">
              <w:r w:rsidRPr="00343F01" w:rsidDel="00201166">
                <w:rPr>
                  <w:b/>
                  <w:bCs/>
                  <w:sz w:val="18"/>
                  <w:szCs w:val="18"/>
                  <w:lang w:val="fr-FR"/>
                </w:rPr>
                <w:delText>100%</w:delText>
              </w:r>
            </w:del>
          </w:p>
        </w:tc>
        <w:tc>
          <w:tcPr>
            <w:tcW w:w="1146" w:type="dxa"/>
            <w:tcBorders>
              <w:top w:val="nil"/>
              <w:left w:val="nil"/>
              <w:bottom w:val="single" w:sz="4" w:space="0" w:color="auto"/>
              <w:right w:val="single" w:sz="4" w:space="0" w:color="auto"/>
            </w:tcBorders>
            <w:shd w:val="clear" w:color="000000" w:fill="66FFCC"/>
            <w:hideMark/>
          </w:tcPr>
          <w:p w14:paraId="0C653AAA" w14:textId="52EF7BFC" w:rsidR="00DD7063" w:rsidRPr="00343F01" w:rsidDel="00201166" w:rsidRDefault="00DD7063" w:rsidP="00D62BC5">
            <w:pPr>
              <w:spacing w:before="0" w:after="160"/>
              <w:jc w:val="left"/>
              <w:rPr>
                <w:del w:id="6821" w:author="Houyem Rais" w:date="2024-02-22T14:46:00Z"/>
                <w:rFonts w:eastAsia="Times New Roman" w:cstheme="minorHAnsi"/>
                <w:b/>
                <w:bCs/>
                <w:color w:val="000000"/>
                <w:sz w:val="18"/>
                <w:szCs w:val="18"/>
                <w:lang w:val="fr-FR" w:eastAsia="fr-FR"/>
              </w:rPr>
              <w:pPrChange w:id="6822" w:author="Houyem Rais" w:date="2024-02-22T14:49:00Z">
                <w:pPr>
                  <w:spacing w:before="0" w:after="0"/>
                  <w:jc w:val="center"/>
                </w:pPr>
              </w:pPrChange>
            </w:pPr>
            <w:del w:id="6823" w:author="Houyem Rais" w:date="2024-02-22T14:46:00Z">
              <w:r w:rsidRPr="00343F01" w:rsidDel="00201166">
                <w:rPr>
                  <w:b/>
                  <w:bCs/>
                  <w:sz w:val="18"/>
                  <w:szCs w:val="18"/>
                  <w:lang w:val="fr-FR"/>
                </w:rPr>
                <w:delText>564,74</w:delText>
              </w:r>
            </w:del>
          </w:p>
        </w:tc>
      </w:tr>
      <w:tr w:rsidR="00DD7063" w:rsidRPr="00343F01" w:rsidDel="00201166" w14:paraId="399F958D" w14:textId="221481CE">
        <w:trPr>
          <w:trHeight w:val="309"/>
          <w:del w:id="6824" w:author="Houyem Rais" w:date="2024-02-22T14:46:00Z"/>
        </w:trPr>
        <w:tc>
          <w:tcPr>
            <w:tcW w:w="1201" w:type="dxa"/>
            <w:vMerge w:val="restart"/>
            <w:tcBorders>
              <w:top w:val="nil"/>
              <w:left w:val="single" w:sz="4" w:space="0" w:color="auto"/>
              <w:bottom w:val="single" w:sz="4" w:space="0" w:color="000000"/>
              <w:right w:val="single" w:sz="4" w:space="0" w:color="auto"/>
            </w:tcBorders>
            <w:shd w:val="clear" w:color="000000" w:fill="CCFF99"/>
            <w:noWrap/>
            <w:vAlign w:val="center"/>
            <w:hideMark/>
          </w:tcPr>
          <w:p w14:paraId="5DE949BF" w14:textId="4D58F862" w:rsidR="00DD7063" w:rsidRPr="00343F01" w:rsidDel="00201166" w:rsidRDefault="00DD7063" w:rsidP="00D62BC5">
            <w:pPr>
              <w:spacing w:before="0" w:after="160"/>
              <w:jc w:val="left"/>
              <w:rPr>
                <w:del w:id="6825" w:author="Houyem Rais" w:date="2024-02-22T14:46:00Z"/>
                <w:rFonts w:eastAsia="Times New Roman" w:cstheme="minorHAnsi"/>
                <w:b/>
                <w:bCs/>
                <w:color w:val="000000"/>
                <w:sz w:val="18"/>
                <w:szCs w:val="18"/>
                <w:lang w:val="fr-FR" w:eastAsia="fr-FR"/>
              </w:rPr>
              <w:pPrChange w:id="6826" w:author="Houyem Rais" w:date="2024-02-22T14:49:00Z">
                <w:pPr>
                  <w:spacing w:before="0" w:after="0"/>
                  <w:jc w:val="left"/>
                </w:pPr>
              </w:pPrChange>
            </w:pPr>
            <w:del w:id="6827" w:author="Houyem Rais" w:date="2024-02-22T14:46:00Z">
              <w:r w:rsidRPr="00343F01" w:rsidDel="00201166">
                <w:rPr>
                  <w:rFonts w:eastAsia="Times New Roman" w:cstheme="minorHAnsi"/>
                  <w:b/>
                  <w:bCs/>
                  <w:color w:val="000000"/>
                  <w:sz w:val="18"/>
                  <w:szCs w:val="18"/>
                  <w:lang w:val="fr-FR" w:eastAsia="fr-FR"/>
                </w:rPr>
                <w:delText>Lot contractuel E</w:delText>
              </w:r>
            </w:del>
          </w:p>
        </w:tc>
        <w:tc>
          <w:tcPr>
            <w:tcW w:w="2561" w:type="dxa"/>
            <w:tcBorders>
              <w:top w:val="nil"/>
              <w:left w:val="nil"/>
              <w:bottom w:val="single" w:sz="4" w:space="0" w:color="auto"/>
              <w:right w:val="single" w:sz="4" w:space="0" w:color="auto"/>
            </w:tcBorders>
            <w:shd w:val="clear" w:color="auto" w:fill="auto"/>
            <w:hideMark/>
          </w:tcPr>
          <w:p w14:paraId="59BF0AAA" w14:textId="7CEE57A4" w:rsidR="00DD7063" w:rsidRPr="00F65825" w:rsidDel="00201166" w:rsidRDefault="00DD7063" w:rsidP="00D62BC5">
            <w:pPr>
              <w:spacing w:before="0" w:after="160"/>
              <w:jc w:val="left"/>
              <w:rPr>
                <w:del w:id="6828" w:author="Houyem Rais" w:date="2024-02-22T14:46:00Z"/>
                <w:rFonts w:eastAsia="Times New Roman" w:cstheme="minorHAnsi"/>
                <w:color w:val="000000"/>
                <w:sz w:val="18"/>
                <w:szCs w:val="18"/>
                <w:lang w:eastAsia="fr-FR"/>
              </w:rPr>
              <w:pPrChange w:id="6829" w:author="Houyem Rais" w:date="2024-02-22T14:49:00Z">
                <w:pPr>
                  <w:spacing w:before="0" w:after="0"/>
                  <w:jc w:val="left"/>
                </w:pPr>
              </w:pPrChange>
            </w:pPr>
            <w:del w:id="6830" w:author="Houyem Rais" w:date="2024-02-22T14:46:00Z">
              <w:r w:rsidRPr="00343F01" w:rsidDel="00201166">
                <w:rPr>
                  <w:rFonts w:eastAsia="Times New Roman" w:cstheme="minorHAnsi"/>
                  <w:color w:val="000000"/>
                  <w:sz w:val="18"/>
                  <w:szCs w:val="18"/>
                  <w:lang w:eastAsia="fr-FR"/>
                </w:rPr>
                <w:delText>Ech. Badagry - Ech. Age Mowo</w:delText>
              </w:r>
            </w:del>
          </w:p>
        </w:tc>
        <w:tc>
          <w:tcPr>
            <w:tcW w:w="775" w:type="dxa"/>
            <w:tcBorders>
              <w:top w:val="nil"/>
              <w:left w:val="nil"/>
              <w:bottom w:val="single" w:sz="4" w:space="0" w:color="auto"/>
              <w:right w:val="single" w:sz="4" w:space="0" w:color="auto"/>
            </w:tcBorders>
            <w:shd w:val="clear" w:color="auto" w:fill="auto"/>
            <w:hideMark/>
          </w:tcPr>
          <w:p w14:paraId="1108F347" w14:textId="01A76457" w:rsidR="00DD7063" w:rsidRPr="00343F01" w:rsidDel="00201166" w:rsidRDefault="00DD7063" w:rsidP="00D62BC5">
            <w:pPr>
              <w:spacing w:before="0" w:after="160"/>
              <w:jc w:val="left"/>
              <w:rPr>
                <w:del w:id="6831" w:author="Houyem Rais" w:date="2024-02-22T14:46:00Z"/>
                <w:rFonts w:eastAsia="Times New Roman" w:cstheme="minorHAnsi"/>
                <w:color w:val="000000"/>
                <w:sz w:val="18"/>
                <w:szCs w:val="18"/>
                <w:lang w:val="fr-FR" w:eastAsia="fr-FR"/>
              </w:rPr>
              <w:pPrChange w:id="6832" w:author="Houyem Rais" w:date="2024-02-22T14:49:00Z">
                <w:pPr>
                  <w:spacing w:before="0" w:after="0"/>
                  <w:jc w:val="center"/>
                </w:pPr>
              </w:pPrChange>
            </w:pPr>
            <w:del w:id="6833" w:author="Houyem Rais" w:date="2024-02-22T14:46:00Z">
              <w:r w:rsidRPr="00343F01" w:rsidDel="00201166">
                <w:rPr>
                  <w:rFonts w:eastAsia="Times New Roman" w:cstheme="minorHAnsi"/>
                  <w:color w:val="000000"/>
                  <w:sz w:val="18"/>
                  <w:szCs w:val="18"/>
                  <w:lang w:val="fr-FR" w:eastAsia="fr-FR"/>
                </w:rPr>
                <w:delText>7,7</w:delText>
              </w:r>
            </w:del>
          </w:p>
        </w:tc>
        <w:tc>
          <w:tcPr>
            <w:tcW w:w="2124" w:type="dxa"/>
            <w:tcBorders>
              <w:top w:val="nil"/>
              <w:left w:val="nil"/>
              <w:bottom w:val="single" w:sz="4" w:space="0" w:color="auto"/>
              <w:right w:val="single" w:sz="4" w:space="0" w:color="auto"/>
            </w:tcBorders>
            <w:shd w:val="clear" w:color="auto" w:fill="auto"/>
            <w:hideMark/>
          </w:tcPr>
          <w:p w14:paraId="1F69A444" w14:textId="448DAF39" w:rsidR="00DD7063" w:rsidRPr="00343F01" w:rsidDel="00201166" w:rsidRDefault="00DD7063" w:rsidP="00D62BC5">
            <w:pPr>
              <w:spacing w:before="0" w:after="160"/>
              <w:jc w:val="left"/>
              <w:rPr>
                <w:del w:id="6834" w:author="Houyem Rais" w:date="2024-02-22T14:46:00Z"/>
                <w:rFonts w:eastAsia="Times New Roman" w:cstheme="minorHAnsi"/>
                <w:color w:val="000000"/>
                <w:sz w:val="18"/>
                <w:szCs w:val="18"/>
                <w:lang w:val="fr-FR" w:eastAsia="fr-FR"/>
              </w:rPr>
              <w:pPrChange w:id="6835" w:author="Houyem Rais" w:date="2024-02-22T14:49:00Z">
                <w:pPr>
                  <w:spacing w:before="0" w:after="0"/>
                  <w:jc w:val="left"/>
                </w:pPr>
              </w:pPrChange>
            </w:pPr>
            <w:del w:id="6836" w:author="Houyem Rais" w:date="2024-02-22T14:46:00Z">
              <w:r w:rsidRPr="00343F01" w:rsidDel="00201166">
                <w:rPr>
                  <w:rFonts w:eastAsia="Times New Roman" w:cstheme="minorHAnsi"/>
                  <w:color w:val="000000"/>
                  <w:sz w:val="18"/>
                  <w:szCs w:val="18"/>
                  <w:lang w:val="fr-FR" w:eastAsia="fr-FR"/>
                </w:rPr>
                <w:delText>Route en mauvais état</w:delText>
              </w:r>
            </w:del>
          </w:p>
        </w:tc>
        <w:tc>
          <w:tcPr>
            <w:tcW w:w="1328" w:type="dxa"/>
            <w:tcBorders>
              <w:top w:val="nil"/>
              <w:left w:val="nil"/>
              <w:bottom w:val="single" w:sz="4" w:space="0" w:color="auto"/>
              <w:right w:val="single" w:sz="4" w:space="0" w:color="auto"/>
            </w:tcBorders>
            <w:shd w:val="clear" w:color="auto" w:fill="auto"/>
            <w:hideMark/>
          </w:tcPr>
          <w:p w14:paraId="32CF8465" w14:textId="1BEA462D" w:rsidR="00DD7063" w:rsidRPr="00343F01" w:rsidDel="00201166" w:rsidRDefault="00DD7063" w:rsidP="00D62BC5">
            <w:pPr>
              <w:spacing w:before="0" w:after="160"/>
              <w:jc w:val="left"/>
              <w:rPr>
                <w:del w:id="6837" w:author="Houyem Rais" w:date="2024-02-22T14:46:00Z"/>
                <w:rFonts w:eastAsia="Times New Roman" w:cstheme="minorHAnsi"/>
                <w:color w:val="000000"/>
                <w:sz w:val="18"/>
                <w:szCs w:val="18"/>
                <w:lang w:val="fr-FR" w:eastAsia="fr-FR"/>
              </w:rPr>
              <w:pPrChange w:id="6838" w:author="Houyem Rais" w:date="2024-02-22T14:49:00Z">
                <w:pPr>
                  <w:spacing w:before="0" w:after="0"/>
                  <w:jc w:val="center"/>
                </w:pPr>
              </w:pPrChange>
            </w:pPr>
            <w:del w:id="6839" w:author="Houyem Rais" w:date="2024-02-22T14:46:00Z">
              <w:r w:rsidRPr="00343F01" w:rsidDel="00201166">
                <w:rPr>
                  <w:sz w:val="18"/>
                  <w:szCs w:val="18"/>
                  <w:lang w:val="fr-FR"/>
                </w:rPr>
                <w:delText xml:space="preserve"> 152,2 </w:delText>
              </w:r>
            </w:del>
          </w:p>
        </w:tc>
        <w:tc>
          <w:tcPr>
            <w:tcW w:w="950" w:type="dxa"/>
            <w:tcBorders>
              <w:top w:val="nil"/>
              <w:left w:val="nil"/>
              <w:bottom w:val="single" w:sz="4" w:space="0" w:color="auto"/>
              <w:right w:val="single" w:sz="4" w:space="0" w:color="auto"/>
            </w:tcBorders>
            <w:shd w:val="clear" w:color="auto" w:fill="auto"/>
            <w:hideMark/>
          </w:tcPr>
          <w:p w14:paraId="5E16D94D" w14:textId="6F25AD5F" w:rsidR="00DD7063" w:rsidRPr="00343F01" w:rsidDel="00201166" w:rsidRDefault="00DD7063" w:rsidP="00D62BC5">
            <w:pPr>
              <w:spacing w:before="0" w:after="160"/>
              <w:jc w:val="left"/>
              <w:rPr>
                <w:del w:id="6840" w:author="Houyem Rais" w:date="2024-02-22T14:46:00Z"/>
                <w:rFonts w:eastAsia="Times New Roman" w:cstheme="minorHAnsi"/>
                <w:color w:val="000000"/>
                <w:sz w:val="18"/>
                <w:szCs w:val="18"/>
                <w:lang w:val="fr-FR" w:eastAsia="fr-FR"/>
              </w:rPr>
              <w:pPrChange w:id="6841" w:author="Houyem Rais" w:date="2024-02-22T14:49:00Z">
                <w:pPr>
                  <w:spacing w:before="0" w:after="0"/>
                  <w:jc w:val="center"/>
                </w:pPr>
              </w:pPrChange>
            </w:pPr>
            <w:del w:id="6842"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2D9B4B2C" w14:textId="2787DC20" w:rsidR="00DD7063" w:rsidRPr="00343F01" w:rsidDel="00201166" w:rsidRDefault="00DD7063" w:rsidP="00D62BC5">
            <w:pPr>
              <w:spacing w:before="0" w:after="160"/>
              <w:jc w:val="left"/>
              <w:rPr>
                <w:del w:id="6843" w:author="Houyem Rais" w:date="2024-02-22T14:46:00Z"/>
                <w:rFonts w:eastAsia="Times New Roman" w:cstheme="minorHAnsi"/>
                <w:color w:val="000000"/>
                <w:sz w:val="18"/>
                <w:szCs w:val="18"/>
                <w:lang w:val="fr-FR" w:eastAsia="fr-FR"/>
              </w:rPr>
              <w:pPrChange w:id="6844" w:author="Houyem Rais" w:date="2024-02-22T14:49:00Z">
                <w:pPr>
                  <w:spacing w:before="0" w:after="0"/>
                  <w:jc w:val="center"/>
                </w:pPr>
              </w:pPrChange>
            </w:pPr>
            <w:del w:id="6845" w:author="Houyem Rais" w:date="2024-02-22T14:46:00Z">
              <w:r w:rsidRPr="00343F01" w:rsidDel="00201166">
                <w:rPr>
                  <w:sz w:val="18"/>
                  <w:szCs w:val="18"/>
                  <w:lang w:val="fr-FR"/>
                </w:rPr>
                <w:delText xml:space="preserve"> 152,2 </w:delText>
              </w:r>
            </w:del>
          </w:p>
        </w:tc>
      </w:tr>
      <w:tr w:rsidR="00DD7063" w:rsidRPr="00343F01" w:rsidDel="00201166" w14:paraId="4AEF42B7" w14:textId="45526C7A">
        <w:trPr>
          <w:trHeight w:val="309"/>
          <w:del w:id="6846"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3A390F66" w14:textId="07C48EEF" w:rsidR="00DD7063" w:rsidRPr="00343F01" w:rsidDel="00201166" w:rsidRDefault="00DD7063" w:rsidP="00D62BC5">
            <w:pPr>
              <w:spacing w:before="0" w:after="160"/>
              <w:jc w:val="left"/>
              <w:rPr>
                <w:del w:id="6847" w:author="Houyem Rais" w:date="2024-02-22T14:46:00Z"/>
                <w:rFonts w:eastAsia="Times New Roman" w:cstheme="minorHAnsi"/>
                <w:b/>
                <w:bCs/>
                <w:color w:val="000000"/>
                <w:sz w:val="18"/>
                <w:szCs w:val="18"/>
                <w:lang w:val="fr-FR" w:eastAsia="fr-FR"/>
              </w:rPr>
              <w:pPrChange w:id="6848"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3A109957" w14:textId="62B61DBA" w:rsidR="00DD7063" w:rsidRPr="00F65825" w:rsidDel="00201166" w:rsidRDefault="00DD7063" w:rsidP="00D62BC5">
            <w:pPr>
              <w:spacing w:before="0" w:after="160"/>
              <w:jc w:val="left"/>
              <w:rPr>
                <w:del w:id="6849" w:author="Houyem Rais" w:date="2024-02-22T14:46:00Z"/>
                <w:rFonts w:eastAsia="Times New Roman" w:cstheme="minorHAnsi"/>
                <w:color w:val="000000"/>
                <w:sz w:val="18"/>
                <w:szCs w:val="18"/>
                <w:lang w:eastAsia="fr-FR"/>
              </w:rPr>
              <w:pPrChange w:id="6850" w:author="Houyem Rais" w:date="2024-02-22T14:49:00Z">
                <w:pPr>
                  <w:spacing w:before="0" w:after="0"/>
                  <w:jc w:val="left"/>
                </w:pPr>
              </w:pPrChange>
            </w:pPr>
            <w:del w:id="6851" w:author="Houyem Rais" w:date="2024-02-22T14:46:00Z">
              <w:r w:rsidRPr="00343F01" w:rsidDel="00201166">
                <w:rPr>
                  <w:rFonts w:eastAsia="Times New Roman" w:cstheme="minorHAnsi"/>
                  <w:color w:val="000000"/>
                  <w:sz w:val="18"/>
                  <w:szCs w:val="18"/>
                  <w:lang w:eastAsia="fr-FR"/>
                </w:rPr>
                <w:delText>Ech. Age Mowo - Ech Asepe - Ech Agbara</w:delText>
              </w:r>
            </w:del>
          </w:p>
        </w:tc>
        <w:tc>
          <w:tcPr>
            <w:tcW w:w="775" w:type="dxa"/>
            <w:tcBorders>
              <w:top w:val="nil"/>
              <w:left w:val="nil"/>
              <w:bottom w:val="single" w:sz="4" w:space="0" w:color="auto"/>
              <w:right w:val="single" w:sz="4" w:space="0" w:color="auto"/>
            </w:tcBorders>
            <w:shd w:val="clear" w:color="auto" w:fill="auto"/>
            <w:hideMark/>
          </w:tcPr>
          <w:p w14:paraId="29D77DEA" w14:textId="20E80C96" w:rsidR="00DD7063" w:rsidRPr="00343F01" w:rsidDel="00201166" w:rsidRDefault="00DD7063" w:rsidP="00D62BC5">
            <w:pPr>
              <w:spacing w:before="0" w:after="160"/>
              <w:jc w:val="left"/>
              <w:rPr>
                <w:del w:id="6852" w:author="Houyem Rais" w:date="2024-02-22T14:46:00Z"/>
                <w:rFonts w:eastAsia="Times New Roman" w:cstheme="minorHAnsi"/>
                <w:color w:val="000000"/>
                <w:sz w:val="18"/>
                <w:szCs w:val="18"/>
                <w:lang w:val="fr-FR" w:eastAsia="fr-FR"/>
              </w:rPr>
              <w:pPrChange w:id="6853" w:author="Houyem Rais" w:date="2024-02-22T14:49:00Z">
                <w:pPr>
                  <w:spacing w:before="0" w:after="0"/>
                  <w:jc w:val="center"/>
                </w:pPr>
              </w:pPrChange>
            </w:pPr>
            <w:del w:id="6854" w:author="Houyem Rais" w:date="2024-02-22T14:46:00Z">
              <w:r w:rsidRPr="00343F01" w:rsidDel="00201166">
                <w:rPr>
                  <w:rFonts w:eastAsia="Times New Roman" w:cstheme="minorHAnsi"/>
                  <w:color w:val="000000"/>
                  <w:sz w:val="18"/>
                  <w:szCs w:val="18"/>
                  <w:lang w:val="fr-FR" w:eastAsia="fr-FR"/>
                </w:rPr>
                <w:delText>16,4</w:delText>
              </w:r>
            </w:del>
          </w:p>
        </w:tc>
        <w:tc>
          <w:tcPr>
            <w:tcW w:w="2124" w:type="dxa"/>
            <w:tcBorders>
              <w:top w:val="nil"/>
              <w:left w:val="nil"/>
              <w:bottom w:val="single" w:sz="4" w:space="0" w:color="auto"/>
              <w:right w:val="single" w:sz="4" w:space="0" w:color="auto"/>
            </w:tcBorders>
            <w:shd w:val="clear" w:color="auto" w:fill="auto"/>
            <w:hideMark/>
          </w:tcPr>
          <w:p w14:paraId="4B0655A5" w14:textId="4F3E0C84" w:rsidR="00DD7063" w:rsidRPr="00343F01" w:rsidDel="00201166" w:rsidRDefault="00DD7063" w:rsidP="00D62BC5">
            <w:pPr>
              <w:spacing w:before="0" w:after="160"/>
              <w:jc w:val="left"/>
              <w:rPr>
                <w:del w:id="6855" w:author="Houyem Rais" w:date="2024-02-22T14:46:00Z"/>
                <w:rFonts w:eastAsia="Times New Roman" w:cstheme="minorHAnsi"/>
                <w:color w:val="000000"/>
                <w:sz w:val="18"/>
                <w:szCs w:val="18"/>
                <w:lang w:val="fr-FR" w:eastAsia="fr-FR"/>
              </w:rPr>
              <w:pPrChange w:id="6856" w:author="Houyem Rais" w:date="2024-02-22T14:49:00Z">
                <w:pPr>
                  <w:spacing w:before="0" w:after="0"/>
                  <w:jc w:val="left"/>
                </w:pPr>
              </w:pPrChange>
            </w:pPr>
            <w:del w:id="6857" w:author="Houyem Rais" w:date="2024-02-22T14:46:00Z">
              <w:r w:rsidRPr="00343F01" w:rsidDel="00201166">
                <w:rPr>
                  <w:rFonts w:eastAsia="Times New Roman" w:cstheme="minorHAnsi"/>
                  <w:color w:val="000000"/>
                  <w:sz w:val="18"/>
                  <w:szCs w:val="18"/>
                  <w:lang w:val="fr-FR" w:eastAsia="fr-FR"/>
                </w:rPr>
                <w:delText>Route en mauvais état</w:delText>
              </w:r>
            </w:del>
          </w:p>
        </w:tc>
        <w:tc>
          <w:tcPr>
            <w:tcW w:w="1328" w:type="dxa"/>
            <w:tcBorders>
              <w:top w:val="nil"/>
              <w:left w:val="nil"/>
              <w:bottom w:val="single" w:sz="4" w:space="0" w:color="auto"/>
              <w:right w:val="single" w:sz="4" w:space="0" w:color="auto"/>
            </w:tcBorders>
            <w:shd w:val="clear" w:color="auto" w:fill="auto"/>
            <w:hideMark/>
          </w:tcPr>
          <w:p w14:paraId="4D107A66" w14:textId="4BE34AD3" w:rsidR="00DD7063" w:rsidRPr="00343F01" w:rsidDel="00201166" w:rsidRDefault="00DD7063" w:rsidP="00D62BC5">
            <w:pPr>
              <w:spacing w:before="0" w:after="160"/>
              <w:jc w:val="left"/>
              <w:rPr>
                <w:del w:id="6858" w:author="Houyem Rais" w:date="2024-02-22T14:46:00Z"/>
                <w:rFonts w:eastAsia="Times New Roman" w:cstheme="minorHAnsi"/>
                <w:color w:val="000000"/>
                <w:sz w:val="18"/>
                <w:szCs w:val="18"/>
                <w:lang w:val="fr-FR" w:eastAsia="fr-FR"/>
              </w:rPr>
              <w:pPrChange w:id="6859" w:author="Houyem Rais" w:date="2024-02-22T14:49:00Z">
                <w:pPr>
                  <w:spacing w:before="0" w:after="0"/>
                  <w:jc w:val="center"/>
                </w:pPr>
              </w:pPrChange>
            </w:pPr>
            <w:del w:id="6860" w:author="Houyem Rais" w:date="2024-02-22T14:46:00Z">
              <w:r w:rsidRPr="00343F01" w:rsidDel="00201166">
                <w:rPr>
                  <w:sz w:val="18"/>
                  <w:szCs w:val="18"/>
                  <w:lang w:val="fr-FR"/>
                </w:rPr>
                <w:delText xml:space="preserve"> 324,1 </w:delText>
              </w:r>
            </w:del>
          </w:p>
        </w:tc>
        <w:tc>
          <w:tcPr>
            <w:tcW w:w="950" w:type="dxa"/>
            <w:tcBorders>
              <w:top w:val="nil"/>
              <w:left w:val="nil"/>
              <w:bottom w:val="single" w:sz="4" w:space="0" w:color="auto"/>
              <w:right w:val="single" w:sz="4" w:space="0" w:color="auto"/>
            </w:tcBorders>
            <w:shd w:val="clear" w:color="auto" w:fill="auto"/>
            <w:hideMark/>
          </w:tcPr>
          <w:p w14:paraId="0C3484A2" w14:textId="2F1FAF13" w:rsidR="00DD7063" w:rsidRPr="00343F01" w:rsidDel="00201166" w:rsidRDefault="00DD7063" w:rsidP="00D62BC5">
            <w:pPr>
              <w:spacing w:before="0" w:after="160"/>
              <w:jc w:val="left"/>
              <w:rPr>
                <w:del w:id="6861" w:author="Houyem Rais" w:date="2024-02-22T14:46:00Z"/>
                <w:rFonts w:eastAsia="Times New Roman" w:cstheme="minorHAnsi"/>
                <w:color w:val="000000"/>
                <w:sz w:val="18"/>
                <w:szCs w:val="18"/>
                <w:lang w:val="fr-FR" w:eastAsia="fr-FR"/>
              </w:rPr>
              <w:pPrChange w:id="6862" w:author="Houyem Rais" w:date="2024-02-22T14:49:00Z">
                <w:pPr>
                  <w:spacing w:before="0" w:after="0"/>
                  <w:jc w:val="center"/>
                </w:pPr>
              </w:pPrChange>
            </w:pPr>
            <w:del w:id="6863"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55D0EBB4" w14:textId="35EFA324" w:rsidR="00DD7063" w:rsidRPr="00343F01" w:rsidDel="00201166" w:rsidRDefault="00DD7063" w:rsidP="00D62BC5">
            <w:pPr>
              <w:spacing w:before="0" w:after="160"/>
              <w:jc w:val="left"/>
              <w:rPr>
                <w:del w:id="6864" w:author="Houyem Rais" w:date="2024-02-22T14:46:00Z"/>
                <w:rFonts w:eastAsia="Times New Roman" w:cstheme="minorHAnsi"/>
                <w:color w:val="000000"/>
                <w:sz w:val="18"/>
                <w:szCs w:val="18"/>
                <w:lang w:val="fr-FR" w:eastAsia="fr-FR"/>
              </w:rPr>
              <w:pPrChange w:id="6865" w:author="Houyem Rais" w:date="2024-02-22T14:49:00Z">
                <w:pPr>
                  <w:spacing w:before="0" w:after="0"/>
                  <w:jc w:val="center"/>
                </w:pPr>
              </w:pPrChange>
            </w:pPr>
            <w:del w:id="6866" w:author="Houyem Rais" w:date="2024-02-22T14:46:00Z">
              <w:r w:rsidRPr="00343F01" w:rsidDel="00201166">
                <w:rPr>
                  <w:sz w:val="18"/>
                  <w:szCs w:val="18"/>
                  <w:lang w:val="fr-FR"/>
                </w:rPr>
                <w:delText xml:space="preserve"> 324,1 </w:delText>
              </w:r>
            </w:del>
          </w:p>
        </w:tc>
      </w:tr>
      <w:tr w:rsidR="00DD7063" w:rsidRPr="00343F01" w:rsidDel="00201166" w14:paraId="6C339F0D" w14:textId="3D3D0EB4">
        <w:trPr>
          <w:trHeight w:val="53"/>
          <w:del w:id="6867"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57DF36A7" w14:textId="06185A58" w:rsidR="00DD7063" w:rsidRPr="00343F01" w:rsidDel="00201166" w:rsidRDefault="00DD7063" w:rsidP="00D62BC5">
            <w:pPr>
              <w:spacing w:before="0" w:after="160"/>
              <w:jc w:val="left"/>
              <w:rPr>
                <w:del w:id="6868" w:author="Houyem Rais" w:date="2024-02-22T14:46:00Z"/>
                <w:rFonts w:eastAsia="Times New Roman" w:cstheme="minorHAnsi"/>
                <w:b/>
                <w:bCs/>
                <w:color w:val="000000"/>
                <w:sz w:val="18"/>
                <w:szCs w:val="18"/>
                <w:lang w:val="fr-FR" w:eastAsia="fr-FR"/>
              </w:rPr>
              <w:pPrChange w:id="6869"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29408C25" w14:textId="5DCE2035" w:rsidR="00DD7063" w:rsidRPr="005D477C" w:rsidDel="00201166" w:rsidRDefault="00DD7063" w:rsidP="00D62BC5">
            <w:pPr>
              <w:spacing w:before="0" w:after="160"/>
              <w:jc w:val="left"/>
              <w:rPr>
                <w:del w:id="6870" w:author="Houyem Rais" w:date="2024-02-22T14:46:00Z"/>
                <w:rFonts w:eastAsia="Times New Roman" w:cstheme="minorHAnsi"/>
                <w:color w:val="000000"/>
                <w:sz w:val="18"/>
                <w:szCs w:val="18"/>
                <w:lang w:val="en-US" w:eastAsia="fr-FR"/>
              </w:rPr>
              <w:pPrChange w:id="6871" w:author="Houyem Rais" w:date="2024-02-22T14:49:00Z">
                <w:pPr>
                  <w:spacing w:before="0" w:after="0"/>
                  <w:jc w:val="left"/>
                </w:pPr>
              </w:pPrChange>
            </w:pPr>
            <w:del w:id="6872" w:author="Houyem Rais" w:date="2024-02-22T14:46:00Z">
              <w:r w:rsidRPr="00343F01" w:rsidDel="00201166">
                <w:rPr>
                  <w:rFonts w:eastAsia="Times New Roman" w:cstheme="minorHAnsi"/>
                  <w:color w:val="000000"/>
                  <w:sz w:val="18"/>
                  <w:szCs w:val="18"/>
                  <w:lang w:eastAsia="fr-FR"/>
                </w:rPr>
                <w:delText xml:space="preserve">Ech Asepe - Ech Agbara - Ech. </w:delText>
              </w:r>
              <w:r w:rsidRPr="005D477C" w:rsidDel="00201166">
                <w:rPr>
                  <w:rFonts w:eastAsia="Times New Roman" w:cstheme="minorHAnsi"/>
                  <w:color w:val="000000"/>
                  <w:sz w:val="18"/>
                  <w:szCs w:val="18"/>
                  <w:lang w:val="en-US" w:eastAsia="fr-FR"/>
                </w:rPr>
                <w:delText>Okokomaiko</w:delText>
              </w:r>
            </w:del>
          </w:p>
        </w:tc>
        <w:tc>
          <w:tcPr>
            <w:tcW w:w="775" w:type="dxa"/>
            <w:tcBorders>
              <w:top w:val="nil"/>
              <w:left w:val="nil"/>
              <w:bottom w:val="single" w:sz="4" w:space="0" w:color="auto"/>
              <w:right w:val="single" w:sz="4" w:space="0" w:color="auto"/>
            </w:tcBorders>
            <w:shd w:val="clear" w:color="auto" w:fill="auto"/>
            <w:hideMark/>
          </w:tcPr>
          <w:p w14:paraId="2C4D3B5D" w14:textId="401CBC84" w:rsidR="00DD7063" w:rsidRPr="00343F01" w:rsidDel="00201166" w:rsidRDefault="00DD7063" w:rsidP="00D62BC5">
            <w:pPr>
              <w:spacing w:before="0" w:after="160"/>
              <w:jc w:val="left"/>
              <w:rPr>
                <w:del w:id="6873" w:author="Houyem Rais" w:date="2024-02-22T14:46:00Z"/>
                <w:rFonts w:eastAsia="Times New Roman" w:cstheme="minorHAnsi"/>
                <w:color w:val="000000"/>
                <w:sz w:val="18"/>
                <w:szCs w:val="18"/>
                <w:lang w:val="fr-FR" w:eastAsia="fr-FR"/>
              </w:rPr>
              <w:pPrChange w:id="6874" w:author="Houyem Rais" w:date="2024-02-22T14:49:00Z">
                <w:pPr>
                  <w:spacing w:before="0" w:after="0"/>
                  <w:jc w:val="center"/>
                </w:pPr>
              </w:pPrChange>
            </w:pPr>
            <w:del w:id="6875" w:author="Houyem Rais" w:date="2024-02-22T14:46:00Z">
              <w:r w:rsidRPr="00343F01" w:rsidDel="00201166">
                <w:rPr>
                  <w:rFonts w:eastAsia="Times New Roman" w:cstheme="minorHAnsi"/>
                  <w:color w:val="000000"/>
                  <w:sz w:val="18"/>
                  <w:szCs w:val="18"/>
                  <w:lang w:val="fr-FR" w:eastAsia="fr-FR"/>
                </w:rPr>
                <w:delText>14,7</w:delText>
              </w:r>
            </w:del>
          </w:p>
        </w:tc>
        <w:tc>
          <w:tcPr>
            <w:tcW w:w="2124" w:type="dxa"/>
            <w:tcBorders>
              <w:top w:val="nil"/>
              <w:left w:val="nil"/>
              <w:bottom w:val="single" w:sz="4" w:space="0" w:color="auto"/>
              <w:right w:val="single" w:sz="4" w:space="0" w:color="auto"/>
            </w:tcBorders>
            <w:shd w:val="clear" w:color="auto" w:fill="auto"/>
            <w:hideMark/>
          </w:tcPr>
          <w:p w14:paraId="29EB230C" w14:textId="1DA0C96E" w:rsidR="00DD7063" w:rsidRPr="00343F01" w:rsidDel="00201166" w:rsidRDefault="00DD7063" w:rsidP="00D62BC5">
            <w:pPr>
              <w:spacing w:before="0" w:after="160"/>
              <w:jc w:val="left"/>
              <w:rPr>
                <w:del w:id="6876" w:author="Houyem Rais" w:date="2024-02-22T14:46:00Z"/>
                <w:rFonts w:eastAsia="Times New Roman" w:cstheme="minorHAnsi"/>
                <w:color w:val="000000"/>
                <w:sz w:val="18"/>
                <w:szCs w:val="18"/>
                <w:lang w:val="fr-FR" w:eastAsia="fr-FR"/>
              </w:rPr>
              <w:pPrChange w:id="6877" w:author="Houyem Rais" w:date="2024-02-22T14:49:00Z">
                <w:pPr>
                  <w:spacing w:before="0" w:after="0"/>
                  <w:jc w:val="left"/>
                </w:pPr>
              </w:pPrChange>
            </w:pPr>
            <w:del w:id="6878" w:author="Houyem Rais" w:date="2024-02-22T14:46:00Z">
              <w:r w:rsidRPr="00343F01" w:rsidDel="00201166">
                <w:rPr>
                  <w:rFonts w:eastAsia="Times New Roman" w:cstheme="minorHAnsi"/>
                  <w:color w:val="000000"/>
                  <w:sz w:val="18"/>
                  <w:szCs w:val="18"/>
                  <w:lang w:val="fr-FR" w:eastAsia="fr-FR"/>
                </w:rPr>
                <w:delText>Route en mauvais état</w:delText>
              </w:r>
            </w:del>
          </w:p>
        </w:tc>
        <w:tc>
          <w:tcPr>
            <w:tcW w:w="1328" w:type="dxa"/>
            <w:tcBorders>
              <w:top w:val="nil"/>
              <w:left w:val="nil"/>
              <w:bottom w:val="single" w:sz="4" w:space="0" w:color="auto"/>
              <w:right w:val="single" w:sz="4" w:space="0" w:color="auto"/>
            </w:tcBorders>
            <w:shd w:val="clear" w:color="auto" w:fill="auto"/>
            <w:hideMark/>
          </w:tcPr>
          <w:p w14:paraId="3CAC490B" w14:textId="3CCF6AC2" w:rsidR="00DD7063" w:rsidRPr="00343F01" w:rsidDel="00201166" w:rsidRDefault="00DD7063" w:rsidP="00D62BC5">
            <w:pPr>
              <w:spacing w:before="0" w:after="160"/>
              <w:jc w:val="left"/>
              <w:rPr>
                <w:del w:id="6879" w:author="Houyem Rais" w:date="2024-02-22T14:46:00Z"/>
                <w:rFonts w:eastAsia="Times New Roman" w:cstheme="minorHAnsi"/>
                <w:color w:val="000000"/>
                <w:sz w:val="18"/>
                <w:szCs w:val="18"/>
                <w:lang w:val="fr-FR" w:eastAsia="fr-FR"/>
              </w:rPr>
              <w:pPrChange w:id="6880" w:author="Houyem Rais" w:date="2024-02-22T14:49:00Z">
                <w:pPr>
                  <w:spacing w:before="0" w:after="0"/>
                  <w:jc w:val="center"/>
                </w:pPr>
              </w:pPrChange>
            </w:pPr>
            <w:del w:id="6881" w:author="Houyem Rais" w:date="2024-02-22T14:46:00Z">
              <w:r w:rsidRPr="00343F01" w:rsidDel="00201166">
                <w:rPr>
                  <w:sz w:val="18"/>
                  <w:szCs w:val="18"/>
                  <w:lang w:val="fr-FR"/>
                </w:rPr>
                <w:delText xml:space="preserve"> 290,5 </w:delText>
              </w:r>
            </w:del>
          </w:p>
        </w:tc>
        <w:tc>
          <w:tcPr>
            <w:tcW w:w="950" w:type="dxa"/>
            <w:tcBorders>
              <w:top w:val="nil"/>
              <w:left w:val="nil"/>
              <w:bottom w:val="single" w:sz="4" w:space="0" w:color="auto"/>
              <w:right w:val="single" w:sz="4" w:space="0" w:color="auto"/>
            </w:tcBorders>
            <w:shd w:val="clear" w:color="auto" w:fill="auto"/>
            <w:hideMark/>
          </w:tcPr>
          <w:p w14:paraId="387B01FD" w14:textId="2932C2B1" w:rsidR="00DD7063" w:rsidRPr="00343F01" w:rsidDel="00201166" w:rsidRDefault="00DD7063" w:rsidP="00D62BC5">
            <w:pPr>
              <w:spacing w:before="0" w:after="160"/>
              <w:jc w:val="left"/>
              <w:rPr>
                <w:del w:id="6882" w:author="Houyem Rais" w:date="2024-02-22T14:46:00Z"/>
                <w:rFonts w:eastAsia="Times New Roman" w:cstheme="minorHAnsi"/>
                <w:color w:val="000000"/>
                <w:sz w:val="18"/>
                <w:szCs w:val="18"/>
                <w:lang w:val="fr-FR" w:eastAsia="fr-FR"/>
              </w:rPr>
              <w:pPrChange w:id="6883" w:author="Houyem Rais" w:date="2024-02-22T14:49:00Z">
                <w:pPr>
                  <w:spacing w:before="0" w:after="0"/>
                  <w:jc w:val="center"/>
                </w:pPr>
              </w:pPrChange>
            </w:pPr>
            <w:del w:id="6884" w:author="Houyem Rais" w:date="2024-02-22T14:46:00Z">
              <w:r w:rsidRPr="00343F01" w:rsidDel="00201166">
                <w:rPr>
                  <w:sz w:val="18"/>
                  <w:szCs w:val="18"/>
                  <w:lang w:val="fr-FR"/>
                </w:rPr>
                <w:delText>100%</w:delText>
              </w:r>
            </w:del>
          </w:p>
        </w:tc>
        <w:tc>
          <w:tcPr>
            <w:tcW w:w="1146" w:type="dxa"/>
            <w:tcBorders>
              <w:top w:val="nil"/>
              <w:left w:val="nil"/>
              <w:bottom w:val="single" w:sz="4" w:space="0" w:color="auto"/>
              <w:right w:val="single" w:sz="4" w:space="0" w:color="auto"/>
            </w:tcBorders>
            <w:shd w:val="clear" w:color="auto" w:fill="auto"/>
            <w:hideMark/>
          </w:tcPr>
          <w:p w14:paraId="62081C54" w14:textId="60BFE83B" w:rsidR="00DD7063" w:rsidRPr="00343F01" w:rsidDel="00201166" w:rsidRDefault="00DD7063" w:rsidP="00D62BC5">
            <w:pPr>
              <w:spacing w:before="0" w:after="160"/>
              <w:jc w:val="left"/>
              <w:rPr>
                <w:del w:id="6885" w:author="Houyem Rais" w:date="2024-02-22T14:46:00Z"/>
                <w:rFonts w:eastAsia="Times New Roman" w:cstheme="minorHAnsi"/>
                <w:color w:val="000000"/>
                <w:sz w:val="18"/>
                <w:szCs w:val="18"/>
                <w:lang w:val="fr-FR" w:eastAsia="fr-FR"/>
              </w:rPr>
              <w:pPrChange w:id="6886" w:author="Houyem Rais" w:date="2024-02-22T14:49:00Z">
                <w:pPr>
                  <w:spacing w:before="0" w:after="0"/>
                  <w:jc w:val="center"/>
                </w:pPr>
              </w:pPrChange>
            </w:pPr>
            <w:del w:id="6887" w:author="Houyem Rais" w:date="2024-02-22T14:46:00Z">
              <w:r w:rsidRPr="00343F01" w:rsidDel="00201166">
                <w:rPr>
                  <w:sz w:val="18"/>
                  <w:szCs w:val="18"/>
                  <w:lang w:val="fr-FR"/>
                </w:rPr>
                <w:delText xml:space="preserve"> 290,5 </w:delText>
              </w:r>
            </w:del>
          </w:p>
        </w:tc>
      </w:tr>
      <w:tr w:rsidR="00DD7063" w:rsidRPr="00343F01" w:rsidDel="00201166" w14:paraId="4A49B2AF" w14:textId="65222DF7">
        <w:trPr>
          <w:trHeight w:val="53"/>
          <w:del w:id="6888" w:author="Houyem Rais" w:date="2024-02-22T14:46:00Z"/>
        </w:trPr>
        <w:tc>
          <w:tcPr>
            <w:tcW w:w="1201" w:type="dxa"/>
            <w:vMerge/>
            <w:tcBorders>
              <w:top w:val="nil"/>
              <w:left w:val="single" w:sz="4" w:space="0" w:color="auto"/>
              <w:bottom w:val="single" w:sz="4" w:space="0" w:color="000000"/>
              <w:right w:val="single" w:sz="4" w:space="0" w:color="auto"/>
            </w:tcBorders>
            <w:vAlign w:val="center"/>
            <w:hideMark/>
          </w:tcPr>
          <w:p w14:paraId="13699C14" w14:textId="6A69DF1D" w:rsidR="00DD7063" w:rsidRPr="00343F01" w:rsidDel="00201166" w:rsidRDefault="00DD7063" w:rsidP="00D62BC5">
            <w:pPr>
              <w:spacing w:before="0" w:after="160"/>
              <w:jc w:val="left"/>
              <w:rPr>
                <w:del w:id="6889" w:author="Houyem Rais" w:date="2024-02-22T14:46:00Z"/>
                <w:rFonts w:eastAsia="Times New Roman" w:cstheme="minorHAnsi"/>
                <w:b/>
                <w:bCs/>
                <w:color w:val="000000"/>
                <w:sz w:val="18"/>
                <w:szCs w:val="18"/>
                <w:lang w:val="fr-FR" w:eastAsia="fr-FR"/>
              </w:rPr>
              <w:pPrChange w:id="6890"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000000" w:fill="CCFF99"/>
            <w:hideMark/>
          </w:tcPr>
          <w:p w14:paraId="55956389" w14:textId="171063F6" w:rsidR="00DD7063" w:rsidRPr="00343F01" w:rsidDel="00201166" w:rsidRDefault="00DD7063" w:rsidP="00D62BC5">
            <w:pPr>
              <w:spacing w:before="0" w:after="160"/>
              <w:jc w:val="left"/>
              <w:rPr>
                <w:del w:id="6891" w:author="Houyem Rais" w:date="2024-02-22T14:46:00Z"/>
                <w:rFonts w:eastAsia="Times New Roman" w:cstheme="minorHAnsi"/>
                <w:b/>
                <w:bCs/>
                <w:color w:val="000000"/>
                <w:sz w:val="18"/>
                <w:szCs w:val="18"/>
                <w:lang w:val="fr-FR" w:eastAsia="fr-FR"/>
              </w:rPr>
              <w:pPrChange w:id="6892" w:author="Houyem Rais" w:date="2024-02-22T14:49:00Z">
                <w:pPr>
                  <w:spacing w:before="0" w:after="0"/>
                  <w:jc w:val="left"/>
                </w:pPr>
              </w:pPrChange>
            </w:pPr>
            <w:del w:id="6893" w:author="Houyem Rais" w:date="2024-02-22T14:46:00Z">
              <w:r w:rsidRPr="00343F01" w:rsidDel="00201166">
                <w:rPr>
                  <w:rFonts w:eastAsia="Times New Roman" w:cstheme="minorHAnsi"/>
                  <w:b/>
                  <w:bCs/>
                  <w:color w:val="000000"/>
                  <w:sz w:val="18"/>
                  <w:szCs w:val="18"/>
                  <w:lang w:val="fr-FR" w:eastAsia="fr-FR"/>
                </w:rPr>
                <w:delText>Sous-total E</w:delText>
              </w:r>
            </w:del>
          </w:p>
        </w:tc>
        <w:tc>
          <w:tcPr>
            <w:tcW w:w="775" w:type="dxa"/>
            <w:tcBorders>
              <w:top w:val="nil"/>
              <w:left w:val="nil"/>
              <w:bottom w:val="single" w:sz="4" w:space="0" w:color="auto"/>
              <w:right w:val="single" w:sz="4" w:space="0" w:color="auto"/>
            </w:tcBorders>
            <w:shd w:val="clear" w:color="000000" w:fill="CCFF99"/>
            <w:hideMark/>
          </w:tcPr>
          <w:p w14:paraId="5F18686B" w14:textId="6BB6A1CA" w:rsidR="00DD7063" w:rsidRPr="00343F01" w:rsidDel="00201166" w:rsidRDefault="00DD7063" w:rsidP="00D62BC5">
            <w:pPr>
              <w:spacing w:before="0" w:after="160"/>
              <w:jc w:val="left"/>
              <w:rPr>
                <w:del w:id="6894" w:author="Houyem Rais" w:date="2024-02-22T14:46:00Z"/>
                <w:rFonts w:eastAsia="Times New Roman" w:cstheme="minorHAnsi"/>
                <w:b/>
                <w:bCs/>
                <w:color w:val="000000"/>
                <w:sz w:val="18"/>
                <w:szCs w:val="18"/>
                <w:lang w:val="fr-FR" w:eastAsia="fr-FR"/>
              </w:rPr>
              <w:pPrChange w:id="6895" w:author="Houyem Rais" w:date="2024-02-22T14:49:00Z">
                <w:pPr>
                  <w:spacing w:before="0" w:after="0"/>
                  <w:jc w:val="center"/>
                </w:pPr>
              </w:pPrChange>
            </w:pPr>
            <w:del w:id="6896" w:author="Houyem Rais" w:date="2024-02-22T14:46:00Z">
              <w:r w:rsidRPr="00343F01" w:rsidDel="00201166">
                <w:rPr>
                  <w:rFonts w:eastAsia="Times New Roman" w:cstheme="minorHAnsi"/>
                  <w:b/>
                  <w:bCs/>
                  <w:color w:val="000000"/>
                  <w:sz w:val="18"/>
                  <w:szCs w:val="18"/>
                  <w:lang w:val="fr-FR" w:eastAsia="fr-FR"/>
                </w:rPr>
                <w:delText>38,8</w:delText>
              </w:r>
            </w:del>
          </w:p>
        </w:tc>
        <w:tc>
          <w:tcPr>
            <w:tcW w:w="2124" w:type="dxa"/>
            <w:tcBorders>
              <w:top w:val="nil"/>
              <w:left w:val="nil"/>
              <w:bottom w:val="single" w:sz="4" w:space="0" w:color="auto"/>
              <w:right w:val="single" w:sz="4" w:space="0" w:color="auto"/>
            </w:tcBorders>
            <w:shd w:val="clear" w:color="000000" w:fill="CCFF99"/>
            <w:hideMark/>
          </w:tcPr>
          <w:p w14:paraId="466AAF0E" w14:textId="6BFECA60" w:rsidR="00DD7063" w:rsidRPr="00343F01" w:rsidDel="00201166" w:rsidRDefault="00DD7063" w:rsidP="00D62BC5">
            <w:pPr>
              <w:spacing w:before="0" w:after="160"/>
              <w:jc w:val="left"/>
              <w:rPr>
                <w:del w:id="6897" w:author="Houyem Rais" w:date="2024-02-22T14:46:00Z"/>
                <w:rFonts w:eastAsia="Times New Roman" w:cstheme="minorHAnsi"/>
                <w:color w:val="000000"/>
                <w:sz w:val="18"/>
                <w:szCs w:val="18"/>
                <w:lang w:val="fr-FR" w:eastAsia="fr-FR"/>
              </w:rPr>
              <w:pPrChange w:id="6898" w:author="Houyem Rais" w:date="2024-02-22T14:49:00Z">
                <w:pPr>
                  <w:spacing w:before="0" w:after="0"/>
                  <w:jc w:val="left"/>
                </w:pPr>
              </w:pPrChange>
            </w:pPr>
            <w:del w:id="6899" w:author="Houyem Rais" w:date="2024-02-22T14:46:00Z">
              <w:r w:rsidRPr="00343F01" w:rsidDel="00201166">
                <w:rPr>
                  <w:rFonts w:eastAsia="Times New Roman" w:cstheme="minorHAnsi"/>
                  <w:color w:val="000000"/>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CCFF99"/>
            <w:hideMark/>
          </w:tcPr>
          <w:p w14:paraId="05CA924B" w14:textId="1EA19C16" w:rsidR="00DD7063" w:rsidRPr="00343F01" w:rsidDel="00201166" w:rsidRDefault="00DD7063" w:rsidP="00D62BC5">
            <w:pPr>
              <w:spacing w:before="0" w:after="160"/>
              <w:jc w:val="left"/>
              <w:rPr>
                <w:del w:id="6900" w:author="Houyem Rais" w:date="2024-02-22T14:46:00Z"/>
                <w:rFonts w:eastAsia="Times New Roman" w:cstheme="minorHAnsi"/>
                <w:b/>
                <w:bCs/>
                <w:color w:val="000000"/>
                <w:sz w:val="18"/>
                <w:szCs w:val="18"/>
                <w:lang w:val="fr-FR" w:eastAsia="fr-FR"/>
              </w:rPr>
              <w:pPrChange w:id="6901" w:author="Houyem Rais" w:date="2024-02-22T14:49:00Z">
                <w:pPr>
                  <w:spacing w:before="0" w:after="0"/>
                  <w:jc w:val="center"/>
                </w:pPr>
              </w:pPrChange>
            </w:pPr>
            <w:del w:id="6902" w:author="Houyem Rais" w:date="2024-02-22T14:46:00Z">
              <w:r w:rsidRPr="00343F01" w:rsidDel="00201166">
                <w:rPr>
                  <w:b/>
                  <w:bCs/>
                  <w:sz w:val="18"/>
                  <w:szCs w:val="18"/>
                  <w:lang w:val="fr-FR"/>
                </w:rPr>
                <w:delText xml:space="preserve"> 766,8</w:delText>
              </w:r>
            </w:del>
          </w:p>
        </w:tc>
        <w:tc>
          <w:tcPr>
            <w:tcW w:w="950" w:type="dxa"/>
            <w:tcBorders>
              <w:top w:val="nil"/>
              <w:left w:val="nil"/>
              <w:bottom w:val="single" w:sz="4" w:space="0" w:color="auto"/>
              <w:right w:val="single" w:sz="4" w:space="0" w:color="auto"/>
            </w:tcBorders>
            <w:shd w:val="clear" w:color="000000" w:fill="CCFF99"/>
            <w:hideMark/>
          </w:tcPr>
          <w:p w14:paraId="475AF16E" w14:textId="10849005" w:rsidR="00DD7063" w:rsidRPr="00343F01" w:rsidDel="00201166" w:rsidRDefault="00DD7063" w:rsidP="00D62BC5">
            <w:pPr>
              <w:spacing w:before="0" w:after="160"/>
              <w:jc w:val="left"/>
              <w:rPr>
                <w:del w:id="6903" w:author="Houyem Rais" w:date="2024-02-22T14:46:00Z"/>
                <w:rFonts w:eastAsia="Times New Roman" w:cstheme="minorHAnsi"/>
                <w:b/>
                <w:bCs/>
                <w:color w:val="000000"/>
                <w:sz w:val="18"/>
                <w:szCs w:val="18"/>
                <w:lang w:val="fr-FR" w:eastAsia="fr-FR"/>
              </w:rPr>
              <w:pPrChange w:id="6904" w:author="Houyem Rais" w:date="2024-02-22T14:49:00Z">
                <w:pPr>
                  <w:spacing w:before="0" w:after="0"/>
                  <w:jc w:val="center"/>
                </w:pPr>
              </w:pPrChange>
            </w:pPr>
            <w:del w:id="6905" w:author="Houyem Rais" w:date="2024-02-22T14:46:00Z">
              <w:r w:rsidRPr="00343F01" w:rsidDel="00201166">
                <w:rPr>
                  <w:b/>
                  <w:bCs/>
                  <w:sz w:val="18"/>
                  <w:szCs w:val="18"/>
                  <w:lang w:val="fr-FR"/>
                </w:rPr>
                <w:delText>100%</w:delText>
              </w:r>
            </w:del>
          </w:p>
        </w:tc>
        <w:tc>
          <w:tcPr>
            <w:tcW w:w="1146" w:type="dxa"/>
            <w:tcBorders>
              <w:top w:val="nil"/>
              <w:left w:val="nil"/>
              <w:bottom w:val="single" w:sz="4" w:space="0" w:color="auto"/>
              <w:right w:val="single" w:sz="4" w:space="0" w:color="auto"/>
            </w:tcBorders>
            <w:shd w:val="clear" w:color="000000" w:fill="CCFF99"/>
            <w:hideMark/>
          </w:tcPr>
          <w:p w14:paraId="06ECECEB" w14:textId="350A3F11" w:rsidR="00DD7063" w:rsidRPr="00343F01" w:rsidDel="00201166" w:rsidRDefault="00DD7063" w:rsidP="00D62BC5">
            <w:pPr>
              <w:spacing w:before="0" w:after="160"/>
              <w:jc w:val="left"/>
              <w:rPr>
                <w:del w:id="6906" w:author="Houyem Rais" w:date="2024-02-22T14:46:00Z"/>
                <w:rFonts w:eastAsia="Times New Roman" w:cstheme="minorHAnsi"/>
                <w:b/>
                <w:bCs/>
                <w:color w:val="000000"/>
                <w:sz w:val="18"/>
                <w:szCs w:val="18"/>
                <w:lang w:val="fr-FR" w:eastAsia="fr-FR"/>
              </w:rPr>
              <w:pPrChange w:id="6907" w:author="Houyem Rais" w:date="2024-02-22T14:49:00Z">
                <w:pPr>
                  <w:spacing w:before="0" w:after="0"/>
                  <w:jc w:val="center"/>
                </w:pPr>
              </w:pPrChange>
            </w:pPr>
            <w:del w:id="6908" w:author="Houyem Rais" w:date="2024-02-22T14:46:00Z">
              <w:r w:rsidRPr="00343F01" w:rsidDel="00201166">
                <w:rPr>
                  <w:b/>
                  <w:bCs/>
                  <w:sz w:val="18"/>
                  <w:szCs w:val="18"/>
                  <w:lang w:val="fr-FR"/>
                </w:rPr>
                <w:delText xml:space="preserve"> 766,8 </w:delText>
              </w:r>
            </w:del>
          </w:p>
        </w:tc>
      </w:tr>
      <w:tr w:rsidR="00DD7063" w:rsidRPr="00343F01" w:rsidDel="00201166" w14:paraId="1FC1A3D0" w14:textId="07AEC7E6">
        <w:trPr>
          <w:trHeight w:val="306"/>
          <w:del w:id="6909" w:author="Houyem Rais" w:date="2024-02-22T14:46:00Z"/>
        </w:trPr>
        <w:tc>
          <w:tcPr>
            <w:tcW w:w="1201" w:type="dxa"/>
            <w:vMerge w:val="restart"/>
            <w:tcBorders>
              <w:top w:val="single" w:sz="4" w:space="0" w:color="000000"/>
              <w:left w:val="single" w:sz="4" w:space="0" w:color="auto"/>
              <w:bottom w:val="single" w:sz="4" w:space="0" w:color="000000"/>
              <w:right w:val="single" w:sz="4" w:space="0" w:color="auto"/>
            </w:tcBorders>
            <w:shd w:val="clear" w:color="000000" w:fill="FFFF99"/>
            <w:noWrap/>
            <w:vAlign w:val="center"/>
            <w:hideMark/>
          </w:tcPr>
          <w:p w14:paraId="0858D013" w14:textId="1A58827D" w:rsidR="00DD7063" w:rsidRPr="00343F01" w:rsidDel="00201166" w:rsidRDefault="00DD7063" w:rsidP="00D62BC5">
            <w:pPr>
              <w:spacing w:before="0" w:after="160"/>
              <w:jc w:val="left"/>
              <w:rPr>
                <w:del w:id="6910" w:author="Houyem Rais" w:date="2024-02-22T14:46:00Z"/>
                <w:rFonts w:eastAsia="Times New Roman" w:cstheme="minorHAnsi"/>
                <w:b/>
                <w:bCs/>
                <w:color w:val="000000"/>
                <w:sz w:val="18"/>
                <w:szCs w:val="18"/>
                <w:lang w:val="fr-FR" w:eastAsia="fr-FR"/>
              </w:rPr>
              <w:pPrChange w:id="6911" w:author="Houyem Rais" w:date="2024-02-22T14:49:00Z">
                <w:pPr>
                  <w:spacing w:before="0" w:after="0"/>
                  <w:jc w:val="left"/>
                </w:pPr>
              </w:pPrChange>
            </w:pPr>
            <w:del w:id="6912" w:author="Houyem Rais" w:date="2024-02-22T14:46:00Z">
              <w:r w:rsidRPr="00343F01" w:rsidDel="00201166">
                <w:rPr>
                  <w:rFonts w:eastAsia="Times New Roman" w:cstheme="minorHAnsi"/>
                  <w:b/>
                  <w:bCs/>
                  <w:color w:val="000000"/>
                  <w:sz w:val="18"/>
                  <w:szCs w:val="18"/>
                  <w:lang w:val="fr-FR" w:eastAsia="fr-FR"/>
                </w:rPr>
                <w:delText>Lot contractuel F</w:delText>
              </w:r>
            </w:del>
          </w:p>
        </w:tc>
        <w:tc>
          <w:tcPr>
            <w:tcW w:w="2561" w:type="dxa"/>
            <w:tcBorders>
              <w:top w:val="nil"/>
              <w:left w:val="nil"/>
              <w:bottom w:val="single" w:sz="4" w:space="0" w:color="auto"/>
              <w:right w:val="single" w:sz="4" w:space="0" w:color="auto"/>
            </w:tcBorders>
            <w:shd w:val="clear" w:color="auto" w:fill="auto"/>
            <w:hideMark/>
          </w:tcPr>
          <w:p w14:paraId="52331CFA" w14:textId="383C247C" w:rsidR="00DD7063" w:rsidRPr="00F65825" w:rsidDel="00201166" w:rsidRDefault="00DD7063" w:rsidP="00D62BC5">
            <w:pPr>
              <w:spacing w:before="0" w:after="160"/>
              <w:jc w:val="left"/>
              <w:rPr>
                <w:del w:id="6913" w:author="Houyem Rais" w:date="2024-02-22T14:46:00Z"/>
                <w:rFonts w:eastAsia="Times New Roman" w:cstheme="minorHAnsi"/>
                <w:color w:val="000000"/>
                <w:sz w:val="18"/>
                <w:szCs w:val="18"/>
                <w:lang w:eastAsia="fr-FR"/>
              </w:rPr>
              <w:pPrChange w:id="6914" w:author="Houyem Rais" w:date="2024-02-22T14:49:00Z">
                <w:pPr>
                  <w:spacing w:before="0" w:after="0"/>
                  <w:jc w:val="left"/>
                </w:pPr>
              </w:pPrChange>
            </w:pPr>
            <w:del w:id="6915" w:author="Houyem Rais" w:date="2024-02-22T14:46:00Z">
              <w:r w:rsidRPr="00343F01" w:rsidDel="00201166">
                <w:rPr>
                  <w:rFonts w:eastAsia="Times New Roman" w:cstheme="minorHAnsi"/>
                  <w:color w:val="000000"/>
                  <w:sz w:val="18"/>
                  <w:szCs w:val="18"/>
                  <w:lang w:eastAsia="fr-FR"/>
                </w:rPr>
                <w:delText>Ech. Okokomaiko - Ech. Lagos Trade Fair Complex</w:delText>
              </w:r>
            </w:del>
          </w:p>
          <w:p w14:paraId="0DEB85E1" w14:textId="072D8D7F" w:rsidR="00DD7063" w:rsidRPr="00F65825" w:rsidDel="00201166" w:rsidRDefault="00DD7063" w:rsidP="00D62BC5">
            <w:pPr>
              <w:spacing w:before="0" w:after="160"/>
              <w:jc w:val="left"/>
              <w:rPr>
                <w:del w:id="6916" w:author="Houyem Rais" w:date="2024-02-22T14:46:00Z"/>
                <w:rFonts w:eastAsia="Times New Roman" w:cstheme="minorHAnsi"/>
                <w:color w:val="000000"/>
                <w:sz w:val="18"/>
                <w:szCs w:val="18"/>
                <w:lang w:eastAsia="fr-FR"/>
              </w:rPr>
              <w:pPrChange w:id="6917" w:author="Houyem Rais" w:date="2024-02-22T14:49:00Z">
                <w:pPr>
                  <w:spacing w:before="0" w:after="0"/>
                  <w:jc w:val="left"/>
                </w:pPr>
              </w:pPrChange>
            </w:pPr>
            <w:del w:id="6918" w:author="Houyem Rais" w:date="2024-02-22T14:46:00Z">
              <w:r w:rsidRPr="00343F01" w:rsidDel="00201166">
                <w:rPr>
                  <w:rFonts w:eastAsia="Times New Roman" w:cstheme="minorHAnsi"/>
                  <w:color w:val="000000"/>
                  <w:sz w:val="18"/>
                  <w:szCs w:val="18"/>
                  <w:lang w:eastAsia="fr-FR"/>
                </w:rPr>
                <w:delText>Ech. Lagos Trade Fair Complex - 2nd Avenue</w:delText>
              </w:r>
            </w:del>
          </w:p>
          <w:p w14:paraId="1F7BC129" w14:textId="2471E3E1" w:rsidR="00DD7063" w:rsidRPr="00343F01" w:rsidDel="00201166" w:rsidRDefault="00DD7063" w:rsidP="00D62BC5">
            <w:pPr>
              <w:spacing w:before="0" w:after="160"/>
              <w:jc w:val="left"/>
              <w:rPr>
                <w:del w:id="6919" w:author="Houyem Rais" w:date="2024-02-22T14:46:00Z"/>
                <w:rFonts w:eastAsia="Times New Roman" w:cstheme="minorHAnsi"/>
                <w:color w:val="000000"/>
                <w:sz w:val="18"/>
                <w:szCs w:val="18"/>
                <w:lang w:val="fr-FR" w:eastAsia="fr-FR"/>
              </w:rPr>
              <w:pPrChange w:id="6920" w:author="Houyem Rais" w:date="2024-02-22T14:49:00Z">
                <w:pPr>
                  <w:spacing w:before="0" w:after="0"/>
                  <w:jc w:val="left"/>
                </w:pPr>
              </w:pPrChange>
            </w:pPr>
            <w:del w:id="6921" w:author="Houyem Rais" w:date="2024-02-22T14:46:00Z">
              <w:r w:rsidRPr="00343F01" w:rsidDel="00201166">
                <w:rPr>
                  <w:rFonts w:eastAsia="Times New Roman" w:cstheme="minorHAnsi"/>
                  <w:color w:val="000000"/>
                  <w:sz w:val="18"/>
                  <w:szCs w:val="18"/>
                  <w:lang w:val="fr-FR" w:eastAsia="fr-FR"/>
                </w:rPr>
                <w:delText>2nd Avenue - Ech. Mile 2</w:delText>
              </w:r>
            </w:del>
          </w:p>
        </w:tc>
        <w:tc>
          <w:tcPr>
            <w:tcW w:w="775" w:type="dxa"/>
            <w:tcBorders>
              <w:top w:val="nil"/>
              <w:left w:val="nil"/>
              <w:bottom w:val="single" w:sz="4" w:space="0" w:color="auto"/>
              <w:right w:val="single" w:sz="4" w:space="0" w:color="auto"/>
            </w:tcBorders>
            <w:shd w:val="clear" w:color="auto" w:fill="auto"/>
            <w:hideMark/>
          </w:tcPr>
          <w:p w14:paraId="69AE131D" w14:textId="6FF29156" w:rsidR="00DD7063" w:rsidRPr="00343F01" w:rsidDel="00201166" w:rsidRDefault="00DD7063" w:rsidP="00D62BC5">
            <w:pPr>
              <w:spacing w:before="0" w:after="160"/>
              <w:jc w:val="left"/>
              <w:rPr>
                <w:del w:id="6922" w:author="Houyem Rais" w:date="2024-02-22T14:46:00Z"/>
                <w:rFonts w:eastAsia="Times New Roman" w:cstheme="minorHAnsi"/>
                <w:color w:val="000000"/>
                <w:sz w:val="18"/>
                <w:szCs w:val="18"/>
                <w:lang w:val="fr-FR" w:eastAsia="fr-FR"/>
              </w:rPr>
              <w:pPrChange w:id="6923" w:author="Houyem Rais" w:date="2024-02-22T14:49:00Z">
                <w:pPr>
                  <w:spacing w:before="0" w:after="0"/>
                  <w:jc w:val="center"/>
                </w:pPr>
              </w:pPrChange>
            </w:pPr>
            <w:del w:id="6924" w:author="Houyem Rais" w:date="2024-02-22T14:46:00Z">
              <w:r w:rsidRPr="00343F01" w:rsidDel="00201166">
                <w:rPr>
                  <w:rFonts w:eastAsia="Times New Roman" w:cstheme="minorHAnsi"/>
                  <w:color w:val="000000"/>
                  <w:sz w:val="18"/>
                  <w:szCs w:val="18"/>
                  <w:lang w:val="fr-FR" w:eastAsia="fr-FR"/>
                </w:rPr>
                <w:delText>6,4</w:delText>
              </w:r>
            </w:del>
          </w:p>
        </w:tc>
        <w:tc>
          <w:tcPr>
            <w:tcW w:w="2124" w:type="dxa"/>
            <w:tcBorders>
              <w:top w:val="nil"/>
              <w:left w:val="nil"/>
              <w:bottom w:val="single" w:sz="4" w:space="0" w:color="auto"/>
              <w:right w:val="single" w:sz="4" w:space="0" w:color="auto"/>
            </w:tcBorders>
            <w:shd w:val="clear" w:color="auto" w:fill="auto"/>
            <w:hideMark/>
          </w:tcPr>
          <w:p w14:paraId="56203BD7" w14:textId="738784DE" w:rsidR="00DD7063" w:rsidRPr="00343F01" w:rsidDel="00201166" w:rsidRDefault="00DD7063" w:rsidP="00D62BC5">
            <w:pPr>
              <w:spacing w:before="0" w:after="160"/>
              <w:jc w:val="left"/>
              <w:rPr>
                <w:del w:id="6925" w:author="Houyem Rais" w:date="2024-02-22T14:46:00Z"/>
                <w:rFonts w:eastAsia="Times New Roman" w:cstheme="minorHAnsi"/>
                <w:color w:val="000000"/>
                <w:sz w:val="18"/>
                <w:szCs w:val="18"/>
                <w:lang w:val="fr-FR" w:eastAsia="fr-FR"/>
              </w:rPr>
              <w:pPrChange w:id="6926" w:author="Houyem Rais" w:date="2024-02-22T14:49:00Z">
                <w:pPr>
                  <w:spacing w:before="0" w:after="0"/>
                  <w:jc w:val="left"/>
                </w:pPr>
              </w:pPrChange>
            </w:pPr>
            <w:del w:id="6927" w:author="Houyem Rais" w:date="2024-02-22T14:46:00Z">
              <w:r w:rsidRPr="00343F01" w:rsidDel="00201166">
                <w:rPr>
                  <w:rFonts w:eastAsia="Times New Roman" w:cstheme="minorHAnsi"/>
                  <w:color w:val="000000"/>
                  <w:sz w:val="18"/>
                  <w:szCs w:val="18"/>
                  <w:lang w:val="fr-FR" w:eastAsia="fr-FR"/>
                </w:rPr>
                <w:delText>Travaux en cours 2x (3 voies de transit + 2 voies de service + BRT + Train).</w:delText>
              </w:r>
            </w:del>
          </w:p>
        </w:tc>
        <w:tc>
          <w:tcPr>
            <w:tcW w:w="1328" w:type="dxa"/>
            <w:tcBorders>
              <w:top w:val="nil"/>
              <w:left w:val="nil"/>
              <w:bottom w:val="single" w:sz="4" w:space="0" w:color="auto"/>
              <w:right w:val="single" w:sz="4" w:space="0" w:color="auto"/>
            </w:tcBorders>
            <w:shd w:val="clear" w:color="auto" w:fill="auto"/>
            <w:hideMark/>
          </w:tcPr>
          <w:p w14:paraId="2DA48E0F" w14:textId="1462523A" w:rsidR="00DD7063" w:rsidRPr="00343F01" w:rsidDel="00201166" w:rsidRDefault="00DD7063" w:rsidP="00D62BC5">
            <w:pPr>
              <w:spacing w:before="0" w:after="160"/>
              <w:jc w:val="left"/>
              <w:rPr>
                <w:del w:id="6928" w:author="Houyem Rais" w:date="2024-02-22T14:46:00Z"/>
                <w:rFonts w:eastAsia="Times New Roman" w:cstheme="minorHAnsi"/>
                <w:color w:val="000000"/>
                <w:sz w:val="18"/>
                <w:szCs w:val="18"/>
                <w:lang w:val="fr-FR" w:eastAsia="fr-FR"/>
              </w:rPr>
              <w:pPrChange w:id="6929" w:author="Houyem Rais" w:date="2024-02-22T14:49:00Z">
                <w:pPr>
                  <w:spacing w:before="0" w:after="0"/>
                  <w:jc w:val="center"/>
                </w:pPr>
              </w:pPrChange>
            </w:pPr>
            <w:del w:id="6930" w:author="Houyem Rais" w:date="2024-02-22T14:46:00Z">
              <w:r w:rsidRPr="00343F01" w:rsidDel="00201166">
                <w:rPr>
                  <w:sz w:val="18"/>
                  <w:szCs w:val="18"/>
                  <w:lang w:val="fr-FR"/>
                </w:rPr>
                <w:delText xml:space="preserve"> 230,5 </w:delText>
              </w:r>
            </w:del>
          </w:p>
        </w:tc>
        <w:tc>
          <w:tcPr>
            <w:tcW w:w="950" w:type="dxa"/>
            <w:tcBorders>
              <w:top w:val="nil"/>
              <w:left w:val="nil"/>
              <w:bottom w:val="single" w:sz="4" w:space="0" w:color="auto"/>
              <w:right w:val="single" w:sz="4" w:space="0" w:color="auto"/>
            </w:tcBorders>
            <w:shd w:val="clear" w:color="auto" w:fill="auto"/>
            <w:hideMark/>
          </w:tcPr>
          <w:p w14:paraId="1CEA9EF5" w14:textId="66A089D4" w:rsidR="00DD7063" w:rsidRPr="00343F01" w:rsidDel="00201166" w:rsidRDefault="00DD7063" w:rsidP="00D62BC5">
            <w:pPr>
              <w:spacing w:before="0" w:after="160"/>
              <w:jc w:val="left"/>
              <w:rPr>
                <w:del w:id="6931" w:author="Houyem Rais" w:date="2024-02-22T14:46:00Z"/>
                <w:rFonts w:eastAsia="Times New Roman" w:cstheme="minorHAnsi"/>
                <w:color w:val="000000"/>
                <w:sz w:val="18"/>
                <w:szCs w:val="18"/>
                <w:lang w:val="fr-FR" w:eastAsia="fr-FR"/>
              </w:rPr>
              <w:pPrChange w:id="6932" w:author="Houyem Rais" w:date="2024-02-22T14:49:00Z">
                <w:pPr>
                  <w:spacing w:before="0" w:after="0"/>
                  <w:jc w:val="center"/>
                </w:pPr>
              </w:pPrChange>
            </w:pPr>
            <w:del w:id="6933" w:author="Houyem Rais" w:date="2024-02-22T14:46:00Z">
              <w:r w:rsidRPr="00343F01" w:rsidDel="00201166">
                <w:rPr>
                  <w:sz w:val="18"/>
                  <w:szCs w:val="18"/>
                  <w:lang w:val="fr-FR"/>
                </w:rPr>
                <w:delText>0%</w:delText>
              </w:r>
            </w:del>
          </w:p>
        </w:tc>
        <w:tc>
          <w:tcPr>
            <w:tcW w:w="1146" w:type="dxa"/>
            <w:tcBorders>
              <w:top w:val="nil"/>
              <w:left w:val="nil"/>
              <w:bottom w:val="single" w:sz="4" w:space="0" w:color="auto"/>
              <w:right w:val="single" w:sz="4" w:space="0" w:color="auto"/>
            </w:tcBorders>
            <w:shd w:val="clear" w:color="auto" w:fill="auto"/>
            <w:hideMark/>
          </w:tcPr>
          <w:p w14:paraId="6FE0D7BF" w14:textId="10FE527A" w:rsidR="00DD7063" w:rsidRPr="00343F01" w:rsidDel="00201166" w:rsidRDefault="00DD7063" w:rsidP="00D62BC5">
            <w:pPr>
              <w:spacing w:before="0" w:after="160"/>
              <w:jc w:val="left"/>
              <w:rPr>
                <w:del w:id="6934" w:author="Houyem Rais" w:date="2024-02-22T14:46:00Z"/>
                <w:rFonts w:eastAsia="Times New Roman" w:cstheme="minorHAnsi"/>
                <w:color w:val="000000"/>
                <w:sz w:val="18"/>
                <w:szCs w:val="18"/>
                <w:lang w:val="fr-FR" w:eastAsia="fr-FR"/>
              </w:rPr>
              <w:pPrChange w:id="6935" w:author="Houyem Rais" w:date="2024-02-22T14:49:00Z">
                <w:pPr>
                  <w:spacing w:before="0" w:after="0"/>
                  <w:jc w:val="center"/>
                </w:pPr>
              </w:pPrChange>
            </w:pPr>
            <w:del w:id="6936" w:author="Houyem Rais" w:date="2024-02-22T14:46:00Z">
              <w:r w:rsidRPr="00343F01" w:rsidDel="00201166">
                <w:rPr>
                  <w:sz w:val="18"/>
                  <w:szCs w:val="18"/>
                  <w:lang w:val="fr-FR"/>
                </w:rPr>
                <w:delText xml:space="preserve"> -</w:delText>
              </w:r>
              <w:r w:rsidR="00CB457E" w:rsidDel="00201166">
                <w:rPr>
                  <w:sz w:val="18"/>
                  <w:szCs w:val="18"/>
                  <w:lang w:val="fr-FR"/>
                </w:rPr>
                <w:delText xml:space="preserve"> </w:delText>
              </w:r>
            </w:del>
          </w:p>
        </w:tc>
      </w:tr>
      <w:tr w:rsidR="00DD7063" w:rsidRPr="00343F01" w:rsidDel="00201166" w14:paraId="55127E05" w14:textId="21C735FC">
        <w:trPr>
          <w:trHeight w:val="619"/>
          <w:del w:id="6937" w:author="Houyem Rais" w:date="2024-02-22T14:46:00Z"/>
        </w:trPr>
        <w:tc>
          <w:tcPr>
            <w:tcW w:w="1201" w:type="dxa"/>
            <w:vMerge/>
            <w:tcBorders>
              <w:top w:val="single" w:sz="4" w:space="0" w:color="000000"/>
              <w:left w:val="single" w:sz="4" w:space="0" w:color="auto"/>
              <w:bottom w:val="single" w:sz="4" w:space="0" w:color="000000"/>
              <w:right w:val="single" w:sz="4" w:space="0" w:color="auto"/>
            </w:tcBorders>
            <w:vAlign w:val="center"/>
            <w:hideMark/>
          </w:tcPr>
          <w:p w14:paraId="62B62BEA" w14:textId="57377129" w:rsidR="00DD7063" w:rsidRPr="00343F01" w:rsidDel="00201166" w:rsidRDefault="00DD7063" w:rsidP="00D62BC5">
            <w:pPr>
              <w:spacing w:before="0" w:after="160"/>
              <w:jc w:val="left"/>
              <w:rPr>
                <w:del w:id="6938" w:author="Houyem Rais" w:date="2024-02-22T14:46:00Z"/>
                <w:rFonts w:eastAsia="Times New Roman" w:cstheme="minorHAnsi"/>
                <w:b/>
                <w:bCs/>
                <w:color w:val="000000"/>
                <w:sz w:val="18"/>
                <w:szCs w:val="18"/>
                <w:lang w:val="fr-FR" w:eastAsia="fr-FR"/>
              </w:rPr>
              <w:pPrChange w:id="6939"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01BFA98C" w14:textId="7A9B3E42" w:rsidR="00DD7063" w:rsidRPr="00F65825" w:rsidDel="00201166" w:rsidRDefault="00DD7063" w:rsidP="00D62BC5">
            <w:pPr>
              <w:spacing w:before="0" w:after="160"/>
              <w:jc w:val="left"/>
              <w:rPr>
                <w:del w:id="6940" w:author="Houyem Rais" w:date="2024-02-22T14:46:00Z"/>
                <w:rFonts w:eastAsia="Times New Roman" w:cstheme="minorHAnsi"/>
                <w:color w:val="000000"/>
                <w:sz w:val="18"/>
                <w:szCs w:val="18"/>
                <w:lang w:eastAsia="fr-FR"/>
              </w:rPr>
              <w:pPrChange w:id="6941" w:author="Houyem Rais" w:date="2024-02-22T14:49:00Z">
                <w:pPr>
                  <w:spacing w:before="0" w:after="0"/>
                  <w:jc w:val="left"/>
                </w:pPr>
              </w:pPrChange>
            </w:pPr>
            <w:del w:id="6942" w:author="Houyem Rais" w:date="2024-02-22T14:46:00Z">
              <w:r w:rsidRPr="00343F01" w:rsidDel="00201166">
                <w:rPr>
                  <w:rFonts w:eastAsia="Times New Roman" w:cstheme="minorHAnsi"/>
                  <w:color w:val="000000"/>
                  <w:sz w:val="18"/>
                  <w:szCs w:val="18"/>
                  <w:lang w:eastAsia="fr-FR"/>
                </w:rPr>
                <w:delText>Ech. Mile 2 - Ech 3rd Gate</w:delText>
              </w:r>
            </w:del>
          </w:p>
        </w:tc>
        <w:tc>
          <w:tcPr>
            <w:tcW w:w="775" w:type="dxa"/>
            <w:tcBorders>
              <w:top w:val="nil"/>
              <w:left w:val="nil"/>
              <w:bottom w:val="single" w:sz="4" w:space="0" w:color="auto"/>
              <w:right w:val="single" w:sz="4" w:space="0" w:color="auto"/>
            </w:tcBorders>
            <w:shd w:val="clear" w:color="auto" w:fill="auto"/>
            <w:hideMark/>
          </w:tcPr>
          <w:p w14:paraId="30D804CD" w14:textId="7B423451" w:rsidR="00DD7063" w:rsidRPr="00343F01" w:rsidDel="00201166" w:rsidRDefault="00DD7063" w:rsidP="00D62BC5">
            <w:pPr>
              <w:spacing w:before="0" w:after="160"/>
              <w:jc w:val="left"/>
              <w:rPr>
                <w:del w:id="6943" w:author="Houyem Rais" w:date="2024-02-22T14:46:00Z"/>
                <w:rFonts w:eastAsia="Times New Roman" w:cstheme="minorHAnsi"/>
                <w:color w:val="000000"/>
                <w:sz w:val="18"/>
                <w:szCs w:val="18"/>
                <w:lang w:val="fr-FR" w:eastAsia="fr-FR"/>
              </w:rPr>
              <w:pPrChange w:id="6944" w:author="Houyem Rais" w:date="2024-02-22T14:49:00Z">
                <w:pPr>
                  <w:spacing w:before="0" w:after="0"/>
                  <w:jc w:val="center"/>
                </w:pPr>
              </w:pPrChange>
            </w:pPr>
            <w:del w:id="6945" w:author="Houyem Rais" w:date="2024-02-22T14:46:00Z">
              <w:r w:rsidRPr="00343F01" w:rsidDel="00201166">
                <w:rPr>
                  <w:rFonts w:eastAsia="Times New Roman" w:cstheme="minorHAnsi"/>
                  <w:color w:val="000000"/>
                  <w:sz w:val="18"/>
                  <w:szCs w:val="18"/>
                  <w:lang w:val="fr-FR" w:eastAsia="fr-FR"/>
                </w:rPr>
                <w:delText>7,0</w:delText>
              </w:r>
            </w:del>
          </w:p>
        </w:tc>
        <w:tc>
          <w:tcPr>
            <w:tcW w:w="2124" w:type="dxa"/>
            <w:tcBorders>
              <w:top w:val="nil"/>
              <w:left w:val="nil"/>
              <w:bottom w:val="single" w:sz="4" w:space="0" w:color="auto"/>
              <w:right w:val="single" w:sz="4" w:space="0" w:color="auto"/>
            </w:tcBorders>
            <w:shd w:val="clear" w:color="auto" w:fill="auto"/>
            <w:hideMark/>
          </w:tcPr>
          <w:p w14:paraId="6A3CF501" w14:textId="5F407C01" w:rsidR="00DD7063" w:rsidRPr="00343F01" w:rsidDel="00201166" w:rsidRDefault="00DD7063" w:rsidP="00D62BC5">
            <w:pPr>
              <w:spacing w:before="0" w:after="160"/>
              <w:jc w:val="left"/>
              <w:rPr>
                <w:del w:id="6946" w:author="Houyem Rais" w:date="2024-02-22T14:46:00Z"/>
                <w:rFonts w:eastAsia="Times New Roman" w:cstheme="minorHAnsi"/>
                <w:color w:val="000000"/>
                <w:sz w:val="18"/>
                <w:szCs w:val="18"/>
                <w:lang w:val="fr-FR" w:eastAsia="fr-FR"/>
              </w:rPr>
              <w:pPrChange w:id="6947" w:author="Houyem Rais" w:date="2024-02-22T14:49:00Z">
                <w:pPr>
                  <w:spacing w:before="0" w:after="0"/>
                  <w:jc w:val="left"/>
                </w:pPr>
              </w:pPrChange>
            </w:pPr>
            <w:del w:id="6948" w:author="Houyem Rais" w:date="2024-02-22T14:46:00Z">
              <w:r w:rsidRPr="00343F01" w:rsidDel="00201166">
                <w:rPr>
                  <w:rFonts w:eastAsia="Times New Roman" w:cstheme="minorHAnsi"/>
                  <w:color w:val="000000"/>
                  <w:sz w:val="18"/>
                  <w:szCs w:val="18"/>
                  <w:lang w:val="fr-FR" w:eastAsia="fr-FR"/>
                </w:rPr>
                <w:delText>Travaux bien avancés 2x (3 voies de transit + 2 voies de service + BRT + Train).</w:delText>
              </w:r>
            </w:del>
          </w:p>
        </w:tc>
        <w:tc>
          <w:tcPr>
            <w:tcW w:w="1328" w:type="dxa"/>
            <w:tcBorders>
              <w:top w:val="nil"/>
              <w:left w:val="nil"/>
              <w:bottom w:val="single" w:sz="4" w:space="0" w:color="auto"/>
              <w:right w:val="single" w:sz="4" w:space="0" w:color="auto"/>
            </w:tcBorders>
            <w:shd w:val="clear" w:color="auto" w:fill="auto"/>
            <w:hideMark/>
          </w:tcPr>
          <w:p w14:paraId="3F90119D" w14:textId="46CFAEFE" w:rsidR="00DD7063" w:rsidRPr="00343F01" w:rsidDel="00201166" w:rsidRDefault="00DD7063" w:rsidP="00D62BC5">
            <w:pPr>
              <w:spacing w:before="0" w:after="160"/>
              <w:jc w:val="left"/>
              <w:rPr>
                <w:del w:id="6949" w:author="Houyem Rais" w:date="2024-02-22T14:46:00Z"/>
                <w:rFonts w:eastAsia="Times New Roman" w:cstheme="minorHAnsi"/>
                <w:color w:val="000000"/>
                <w:sz w:val="18"/>
                <w:szCs w:val="18"/>
                <w:lang w:val="fr-FR" w:eastAsia="fr-FR"/>
              </w:rPr>
              <w:pPrChange w:id="6950" w:author="Houyem Rais" w:date="2024-02-22T14:49:00Z">
                <w:pPr>
                  <w:spacing w:before="0" w:after="0"/>
                  <w:jc w:val="center"/>
                </w:pPr>
              </w:pPrChange>
            </w:pPr>
            <w:del w:id="6951" w:author="Houyem Rais" w:date="2024-02-22T14:46:00Z">
              <w:r w:rsidRPr="00343F01" w:rsidDel="00201166">
                <w:rPr>
                  <w:sz w:val="18"/>
                  <w:szCs w:val="18"/>
                  <w:lang w:val="fr-FR"/>
                </w:rPr>
                <w:delText xml:space="preserve"> 252,2 </w:delText>
              </w:r>
            </w:del>
          </w:p>
        </w:tc>
        <w:tc>
          <w:tcPr>
            <w:tcW w:w="950" w:type="dxa"/>
            <w:tcBorders>
              <w:top w:val="nil"/>
              <w:left w:val="nil"/>
              <w:bottom w:val="single" w:sz="4" w:space="0" w:color="auto"/>
              <w:right w:val="single" w:sz="4" w:space="0" w:color="auto"/>
            </w:tcBorders>
            <w:shd w:val="clear" w:color="auto" w:fill="auto"/>
            <w:hideMark/>
          </w:tcPr>
          <w:p w14:paraId="15007D3E" w14:textId="4A0B479F" w:rsidR="00DD7063" w:rsidRPr="00343F01" w:rsidDel="00201166" w:rsidRDefault="00DD7063" w:rsidP="00D62BC5">
            <w:pPr>
              <w:spacing w:before="0" w:after="160"/>
              <w:jc w:val="left"/>
              <w:rPr>
                <w:del w:id="6952" w:author="Houyem Rais" w:date="2024-02-22T14:46:00Z"/>
                <w:rFonts w:eastAsia="Times New Roman" w:cstheme="minorHAnsi"/>
                <w:color w:val="000000"/>
                <w:sz w:val="18"/>
                <w:szCs w:val="18"/>
                <w:lang w:val="fr-FR" w:eastAsia="fr-FR"/>
              </w:rPr>
              <w:pPrChange w:id="6953" w:author="Houyem Rais" w:date="2024-02-22T14:49:00Z">
                <w:pPr>
                  <w:spacing w:before="0" w:after="0"/>
                  <w:jc w:val="center"/>
                </w:pPr>
              </w:pPrChange>
            </w:pPr>
            <w:del w:id="6954" w:author="Houyem Rais" w:date="2024-02-22T14:46:00Z">
              <w:r w:rsidRPr="00343F01" w:rsidDel="00201166">
                <w:rPr>
                  <w:sz w:val="18"/>
                  <w:szCs w:val="18"/>
                  <w:lang w:val="fr-FR"/>
                </w:rPr>
                <w:delText>0%</w:delText>
              </w:r>
            </w:del>
          </w:p>
        </w:tc>
        <w:tc>
          <w:tcPr>
            <w:tcW w:w="1146" w:type="dxa"/>
            <w:tcBorders>
              <w:top w:val="nil"/>
              <w:left w:val="nil"/>
              <w:bottom w:val="single" w:sz="4" w:space="0" w:color="auto"/>
              <w:right w:val="single" w:sz="4" w:space="0" w:color="auto"/>
            </w:tcBorders>
            <w:shd w:val="clear" w:color="auto" w:fill="auto"/>
            <w:hideMark/>
          </w:tcPr>
          <w:p w14:paraId="4ED178C2" w14:textId="35D404C1" w:rsidR="00DD7063" w:rsidRPr="00343F01" w:rsidDel="00201166" w:rsidRDefault="00DD7063" w:rsidP="00D62BC5">
            <w:pPr>
              <w:spacing w:before="0" w:after="160"/>
              <w:jc w:val="left"/>
              <w:rPr>
                <w:del w:id="6955" w:author="Houyem Rais" w:date="2024-02-22T14:46:00Z"/>
                <w:rFonts w:eastAsia="Times New Roman" w:cstheme="minorHAnsi"/>
                <w:color w:val="000000"/>
                <w:sz w:val="18"/>
                <w:szCs w:val="18"/>
                <w:lang w:val="fr-FR" w:eastAsia="fr-FR"/>
              </w:rPr>
              <w:pPrChange w:id="6956" w:author="Houyem Rais" w:date="2024-02-22T14:49:00Z">
                <w:pPr>
                  <w:spacing w:before="0" w:after="0"/>
                  <w:jc w:val="center"/>
                </w:pPr>
              </w:pPrChange>
            </w:pPr>
            <w:del w:id="6957" w:author="Houyem Rais" w:date="2024-02-22T14:46:00Z">
              <w:r w:rsidRPr="00343F01" w:rsidDel="00201166">
                <w:rPr>
                  <w:sz w:val="18"/>
                  <w:szCs w:val="18"/>
                  <w:lang w:val="fr-FR"/>
                </w:rPr>
                <w:delText xml:space="preserve"> -</w:delText>
              </w:r>
              <w:r w:rsidR="00CB457E" w:rsidDel="00201166">
                <w:rPr>
                  <w:sz w:val="18"/>
                  <w:szCs w:val="18"/>
                  <w:lang w:val="fr-FR"/>
                </w:rPr>
                <w:delText xml:space="preserve"> </w:delText>
              </w:r>
            </w:del>
          </w:p>
        </w:tc>
      </w:tr>
      <w:tr w:rsidR="00DD7063" w:rsidRPr="00343F01" w:rsidDel="00201166" w14:paraId="5F04CC4B" w14:textId="4D7A2731">
        <w:trPr>
          <w:trHeight w:val="619"/>
          <w:del w:id="6958" w:author="Houyem Rais" w:date="2024-02-22T14:46:00Z"/>
        </w:trPr>
        <w:tc>
          <w:tcPr>
            <w:tcW w:w="1201" w:type="dxa"/>
            <w:vMerge/>
            <w:tcBorders>
              <w:top w:val="single" w:sz="4" w:space="0" w:color="000000"/>
              <w:left w:val="single" w:sz="4" w:space="0" w:color="auto"/>
              <w:bottom w:val="single" w:sz="4" w:space="0" w:color="000000"/>
              <w:right w:val="single" w:sz="4" w:space="0" w:color="auto"/>
            </w:tcBorders>
            <w:vAlign w:val="center"/>
            <w:hideMark/>
          </w:tcPr>
          <w:p w14:paraId="417973F6" w14:textId="726EBE2A" w:rsidR="00DD7063" w:rsidRPr="00343F01" w:rsidDel="00201166" w:rsidRDefault="00DD7063" w:rsidP="00D62BC5">
            <w:pPr>
              <w:spacing w:before="0" w:after="160"/>
              <w:jc w:val="left"/>
              <w:rPr>
                <w:del w:id="6959" w:author="Houyem Rais" w:date="2024-02-22T14:46:00Z"/>
                <w:rFonts w:eastAsia="Times New Roman" w:cstheme="minorHAnsi"/>
                <w:b/>
                <w:bCs/>
                <w:color w:val="000000"/>
                <w:sz w:val="18"/>
                <w:szCs w:val="18"/>
                <w:lang w:val="fr-FR" w:eastAsia="fr-FR"/>
              </w:rPr>
              <w:pPrChange w:id="6960"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auto" w:fill="auto"/>
            <w:hideMark/>
          </w:tcPr>
          <w:p w14:paraId="6B627EA7" w14:textId="29A7629F" w:rsidR="00DD7063" w:rsidRPr="00F65825" w:rsidDel="00201166" w:rsidRDefault="00DD7063" w:rsidP="00D62BC5">
            <w:pPr>
              <w:spacing w:before="0" w:after="160"/>
              <w:jc w:val="left"/>
              <w:rPr>
                <w:del w:id="6961" w:author="Houyem Rais" w:date="2024-02-22T14:46:00Z"/>
                <w:rFonts w:eastAsia="Times New Roman" w:cstheme="minorHAnsi"/>
                <w:color w:val="000000"/>
                <w:sz w:val="18"/>
                <w:szCs w:val="18"/>
                <w:lang w:eastAsia="fr-FR"/>
              </w:rPr>
              <w:pPrChange w:id="6962" w:author="Houyem Rais" w:date="2024-02-22T14:49:00Z">
                <w:pPr>
                  <w:spacing w:before="0" w:after="0"/>
                  <w:jc w:val="left"/>
                </w:pPr>
              </w:pPrChange>
            </w:pPr>
            <w:del w:id="6963" w:author="Houyem Rais" w:date="2024-02-22T14:46:00Z">
              <w:r w:rsidRPr="00343F01" w:rsidDel="00201166">
                <w:rPr>
                  <w:rFonts w:eastAsia="Times New Roman" w:cstheme="minorHAnsi"/>
                  <w:color w:val="000000"/>
                  <w:sz w:val="18"/>
                  <w:szCs w:val="18"/>
                  <w:lang w:eastAsia="fr-FR"/>
                </w:rPr>
                <w:delText>Ech 3rd Gate - Ech. Eric Moore</w:delText>
              </w:r>
            </w:del>
          </w:p>
        </w:tc>
        <w:tc>
          <w:tcPr>
            <w:tcW w:w="775" w:type="dxa"/>
            <w:tcBorders>
              <w:top w:val="nil"/>
              <w:left w:val="nil"/>
              <w:bottom w:val="single" w:sz="4" w:space="0" w:color="auto"/>
              <w:right w:val="single" w:sz="4" w:space="0" w:color="auto"/>
            </w:tcBorders>
            <w:shd w:val="clear" w:color="auto" w:fill="auto"/>
            <w:hideMark/>
          </w:tcPr>
          <w:p w14:paraId="3CA1C826" w14:textId="4C07F1DA" w:rsidR="00DD7063" w:rsidRPr="00343F01" w:rsidDel="00201166" w:rsidRDefault="00DD7063" w:rsidP="00D62BC5">
            <w:pPr>
              <w:spacing w:before="0" w:after="160"/>
              <w:jc w:val="left"/>
              <w:rPr>
                <w:del w:id="6964" w:author="Houyem Rais" w:date="2024-02-22T14:46:00Z"/>
                <w:rFonts w:eastAsia="Times New Roman" w:cstheme="minorHAnsi"/>
                <w:color w:val="000000"/>
                <w:sz w:val="18"/>
                <w:szCs w:val="18"/>
                <w:lang w:val="fr-FR" w:eastAsia="fr-FR"/>
              </w:rPr>
              <w:pPrChange w:id="6965" w:author="Houyem Rais" w:date="2024-02-22T14:49:00Z">
                <w:pPr>
                  <w:spacing w:before="0" w:after="0"/>
                  <w:jc w:val="center"/>
                </w:pPr>
              </w:pPrChange>
            </w:pPr>
            <w:del w:id="6966" w:author="Houyem Rais" w:date="2024-02-22T14:46:00Z">
              <w:r w:rsidRPr="00343F01" w:rsidDel="00201166">
                <w:rPr>
                  <w:rFonts w:eastAsia="Times New Roman" w:cstheme="minorHAnsi"/>
                  <w:color w:val="000000"/>
                  <w:sz w:val="18"/>
                  <w:szCs w:val="18"/>
                  <w:lang w:val="fr-FR" w:eastAsia="fr-FR"/>
                </w:rPr>
                <w:delText>4,9</w:delText>
              </w:r>
            </w:del>
          </w:p>
        </w:tc>
        <w:tc>
          <w:tcPr>
            <w:tcW w:w="2124" w:type="dxa"/>
            <w:tcBorders>
              <w:top w:val="nil"/>
              <w:left w:val="nil"/>
              <w:bottom w:val="single" w:sz="4" w:space="0" w:color="auto"/>
              <w:right w:val="single" w:sz="4" w:space="0" w:color="auto"/>
            </w:tcBorders>
            <w:shd w:val="clear" w:color="auto" w:fill="auto"/>
            <w:hideMark/>
          </w:tcPr>
          <w:p w14:paraId="258840D5" w14:textId="1DEB6D80" w:rsidR="00DD7063" w:rsidRPr="00343F01" w:rsidDel="00201166" w:rsidRDefault="00DD7063" w:rsidP="00D62BC5">
            <w:pPr>
              <w:spacing w:before="0" w:after="160"/>
              <w:jc w:val="left"/>
              <w:rPr>
                <w:del w:id="6967" w:author="Houyem Rais" w:date="2024-02-22T14:46:00Z"/>
                <w:rFonts w:eastAsia="Times New Roman" w:cstheme="minorHAnsi"/>
                <w:color w:val="000000"/>
                <w:sz w:val="18"/>
                <w:szCs w:val="18"/>
                <w:lang w:val="fr-FR" w:eastAsia="fr-FR"/>
              </w:rPr>
              <w:pPrChange w:id="6968" w:author="Houyem Rais" w:date="2024-02-22T14:49:00Z">
                <w:pPr>
                  <w:spacing w:before="0" w:after="0"/>
                  <w:jc w:val="left"/>
                </w:pPr>
              </w:pPrChange>
            </w:pPr>
            <w:del w:id="6969" w:author="Houyem Rais" w:date="2024-02-22T14:46:00Z">
              <w:r w:rsidRPr="00343F01" w:rsidDel="00201166">
                <w:rPr>
                  <w:rFonts w:eastAsia="Times New Roman" w:cstheme="minorHAnsi"/>
                  <w:color w:val="000000"/>
                  <w:sz w:val="18"/>
                  <w:szCs w:val="18"/>
                  <w:lang w:val="fr-FR" w:eastAsia="fr-FR"/>
                </w:rPr>
                <w:delText>Travaux bien avancés 2x (3 voies de transit + 2 voies de service + BRT + Train).</w:delText>
              </w:r>
            </w:del>
          </w:p>
        </w:tc>
        <w:tc>
          <w:tcPr>
            <w:tcW w:w="1328" w:type="dxa"/>
            <w:tcBorders>
              <w:top w:val="nil"/>
              <w:left w:val="nil"/>
              <w:bottom w:val="single" w:sz="4" w:space="0" w:color="auto"/>
              <w:right w:val="single" w:sz="4" w:space="0" w:color="auto"/>
            </w:tcBorders>
            <w:shd w:val="clear" w:color="auto" w:fill="auto"/>
            <w:hideMark/>
          </w:tcPr>
          <w:p w14:paraId="772BFBD9" w14:textId="52C92B9E" w:rsidR="00DD7063" w:rsidRPr="00343F01" w:rsidDel="00201166" w:rsidRDefault="00DD7063" w:rsidP="00D62BC5">
            <w:pPr>
              <w:spacing w:before="0" w:after="160"/>
              <w:jc w:val="left"/>
              <w:rPr>
                <w:del w:id="6970" w:author="Houyem Rais" w:date="2024-02-22T14:46:00Z"/>
                <w:rFonts w:eastAsia="Times New Roman" w:cstheme="minorHAnsi"/>
                <w:color w:val="000000"/>
                <w:sz w:val="18"/>
                <w:szCs w:val="18"/>
                <w:lang w:val="fr-FR" w:eastAsia="fr-FR"/>
              </w:rPr>
              <w:pPrChange w:id="6971" w:author="Houyem Rais" w:date="2024-02-22T14:49:00Z">
                <w:pPr>
                  <w:spacing w:before="0" w:after="0"/>
                  <w:jc w:val="center"/>
                </w:pPr>
              </w:pPrChange>
            </w:pPr>
            <w:del w:id="6972" w:author="Houyem Rais" w:date="2024-02-22T14:46:00Z">
              <w:r w:rsidRPr="00343F01" w:rsidDel="00201166">
                <w:rPr>
                  <w:sz w:val="18"/>
                  <w:szCs w:val="18"/>
                  <w:lang w:val="fr-FR"/>
                </w:rPr>
                <w:delText xml:space="preserve"> 176,5 </w:delText>
              </w:r>
            </w:del>
          </w:p>
        </w:tc>
        <w:tc>
          <w:tcPr>
            <w:tcW w:w="950" w:type="dxa"/>
            <w:tcBorders>
              <w:top w:val="nil"/>
              <w:left w:val="nil"/>
              <w:bottom w:val="single" w:sz="4" w:space="0" w:color="auto"/>
              <w:right w:val="single" w:sz="4" w:space="0" w:color="auto"/>
            </w:tcBorders>
            <w:shd w:val="clear" w:color="auto" w:fill="auto"/>
            <w:hideMark/>
          </w:tcPr>
          <w:p w14:paraId="6D69B72E" w14:textId="00BFD9AD" w:rsidR="00DD7063" w:rsidRPr="00343F01" w:rsidDel="00201166" w:rsidRDefault="00DD7063" w:rsidP="00D62BC5">
            <w:pPr>
              <w:spacing w:before="0" w:after="160"/>
              <w:jc w:val="left"/>
              <w:rPr>
                <w:del w:id="6973" w:author="Houyem Rais" w:date="2024-02-22T14:46:00Z"/>
                <w:rFonts w:eastAsia="Times New Roman" w:cstheme="minorHAnsi"/>
                <w:color w:val="000000"/>
                <w:sz w:val="18"/>
                <w:szCs w:val="18"/>
                <w:lang w:val="fr-FR" w:eastAsia="fr-FR"/>
              </w:rPr>
              <w:pPrChange w:id="6974" w:author="Houyem Rais" w:date="2024-02-22T14:49:00Z">
                <w:pPr>
                  <w:spacing w:before="0" w:after="0"/>
                  <w:jc w:val="center"/>
                </w:pPr>
              </w:pPrChange>
            </w:pPr>
            <w:del w:id="6975" w:author="Houyem Rais" w:date="2024-02-22T14:46:00Z">
              <w:r w:rsidRPr="00343F01" w:rsidDel="00201166">
                <w:rPr>
                  <w:sz w:val="18"/>
                  <w:szCs w:val="18"/>
                  <w:lang w:val="fr-FR"/>
                </w:rPr>
                <w:delText>0%</w:delText>
              </w:r>
            </w:del>
          </w:p>
        </w:tc>
        <w:tc>
          <w:tcPr>
            <w:tcW w:w="1146" w:type="dxa"/>
            <w:tcBorders>
              <w:top w:val="nil"/>
              <w:left w:val="nil"/>
              <w:bottom w:val="single" w:sz="4" w:space="0" w:color="auto"/>
              <w:right w:val="single" w:sz="4" w:space="0" w:color="auto"/>
            </w:tcBorders>
            <w:shd w:val="clear" w:color="auto" w:fill="auto"/>
            <w:hideMark/>
          </w:tcPr>
          <w:p w14:paraId="0BA54997" w14:textId="44535F41" w:rsidR="00DD7063" w:rsidRPr="00343F01" w:rsidDel="00201166" w:rsidRDefault="00DD7063" w:rsidP="00D62BC5">
            <w:pPr>
              <w:spacing w:before="0" w:after="160"/>
              <w:jc w:val="left"/>
              <w:rPr>
                <w:del w:id="6976" w:author="Houyem Rais" w:date="2024-02-22T14:46:00Z"/>
                <w:rFonts w:eastAsia="Times New Roman" w:cstheme="minorHAnsi"/>
                <w:color w:val="000000"/>
                <w:sz w:val="18"/>
                <w:szCs w:val="18"/>
                <w:lang w:val="fr-FR" w:eastAsia="fr-FR"/>
              </w:rPr>
              <w:pPrChange w:id="6977" w:author="Houyem Rais" w:date="2024-02-22T14:49:00Z">
                <w:pPr>
                  <w:spacing w:before="0" w:after="0"/>
                  <w:jc w:val="center"/>
                </w:pPr>
              </w:pPrChange>
            </w:pPr>
            <w:del w:id="6978" w:author="Houyem Rais" w:date="2024-02-22T14:46:00Z">
              <w:r w:rsidRPr="00343F01" w:rsidDel="00201166">
                <w:rPr>
                  <w:sz w:val="18"/>
                  <w:szCs w:val="18"/>
                  <w:lang w:val="fr-FR"/>
                </w:rPr>
                <w:delText xml:space="preserve"> -</w:delText>
              </w:r>
              <w:r w:rsidR="00CB457E" w:rsidDel="00201166">
                <w:rPr>
                  <w:sz w:val="18"/>
                  <w:szCs w:val="18"/>
                  <w:lang w:val="fr-FR"/>
                </w:rPr>
                <w:delText xml:space="preserve"> </w:delText>
              </w:r>
            </w:del>
          </w:p>
        </w:tc>
      </w:tr>
      <w:tr w:rsidR="00DD7063" w:rsidRPr="00343F01" w:rsidDel="00201166" w14:paraId="11E2D9EF" w14:textId="72E00F88">
        <w:trPr>
          <w:trHeight w:val="53"/>
          <w:del w:id="6979" w:author="Houyem Rais" w:date="2024-02-22T14:46:00Z"/>
        </w:trPr>
        <w:tc>
          <w:tcPr>
            <w:tcW w:w="1201" w:type="dxa"/>
            <w:vMerge/>
            <w:tcBorders>
              <w:top w:val="single" w:sz="4" w:space="0" w:color="000000"/>
              <w:left w:val="single" w:sz="4" w:space="0" w:color="auto"/>
              <w:bottom w:val="single" w:sz="4" w:space="0" w:color="000000"/>
              <w:right w:val="single" w:sz="4" w:space="0" w:color="auto"/>
            </w:tcBorders>
            <w:vAlign w:val="center"/>
            <w:hideMark/>
          </w:tcPr>
          <w:p w14:paraId="561E3A0D" w14:textId="623E4FD3" w:rsidR="00DD7063" w:rsidRPr="00343F01" w:rsidDel="00201166" w:rsidRDefault="00DD7063" w:rsidP="00D62BC5">
            <w:pPr>
              <w:spacing w:before="0" w:after="160"/>
              <w:jc w:val="left"/>
              <w:rPr>
                <w:del w:id="6980" w:author="Houyem Rais" w:date="2024-02-22T14:46:00Z"/>
                <w:rFonts w:eastAsia="Times New Roman" w:cstheme="minorHAnsi"/>
                <w:b/>
                <w:bCs/>
                <w:color w:val="000000"/>
                <w:sz w:val="18"/>
                <w:szCs w:val="18"/>
                <w:lang w:val="fr-FR" w:eastAsia="fr-FR"/>
              </w:rPr>
              <w:pPrChange w:id="6981" w:author="Houyem Rais" w:date="2024-02-22T14:49:00Z">
                <w:pPr>
                  <w:spacing w:before="0" w:after="0"/>
                  <w:jc w:val="left"/>
                </w:pPr>
              </w:pPrChange>
            </w:pPr>
          </w:p>
        </w:tc>
        <w:tc>
          <w:tcPr>
            <w:tcW w:w="2561" w:type="dxa"/>
            <w:tcBorders>
              <w:top w:val="nil"/>
              <w:left w:val="nil"/>
              <w:bottom w:val="single" w:sz="4" w:space="0" w:color="auto"/>
              <w:right w:val="single" w:sz="4" w:space="0" w:color="auto"/>
            </w:tcBorders>
            <w:shd w:val="clear" w:color="000000" w:fill="FFFF99"/>
            <w:hideMark/>
          </w:tcPr>
          <w:p w14:paraId="60A5F8A3" w14:textId="2C83A256" w:rsidR="00DD7063" w:rsidRPr="00343F01" w:rsidDel="00201166" w:rsidRDefault="00DD7063" w:rsidP="00D62BC5">
            <w:pPr>
              <w:spacing w:before="0" w:after="160"/>
              <w:jc w:val="left"/>
              <w:rPr>
                <w:del w:id="6982" w:author="Houyem Rais" w:date="2024-02-22T14:46:00Z"/>
                <w:rFonts w:eastAsia="Times New Roman" w:cstheme="minorHAnsi"/>
                <w:b/>
                <w:bCs/>
                <w:color w:val="000000"/>
                <w:sz w:val="18"/>
                <w:szCs w:val="18"/>
                <w:lang w:val="fr-FR" w:eastAsia="fr-FR"/>
              </w:rPr>
              <w:pPrChange w:id="6983" w:author="Houyem Rais" w:date="2024-02-22T14:49:00Z">
                <w:pPr>
                  <w:spacing w:before="0" w:after="0"/>
                  <w:jc w:val="left"/>
                </w:pPr>
              </w:pPrChange>
            </w:pPr>
            <w:del w:id="6984" w:author="Houyem Rais" w:date="2024-02-22T14:46:00Z">
              <w:r w:rsidRPr="00343F01" w:rsidDel="00201166">
                <w:rPr>
                  <w:rFonts w:eastAsia="Times New Roman" w:cstheme="minorHAnsi"/>
                  <w:b/>
                  <w:bCs/>
                  <w:color w:val="000000"/>
                  <w:sz w:val="18"/>
                  <w:szCs w:val="18"/>
                  <w:lang w:val="fr-FR" w:eastAsia="fr-FR"/>
                </w:rPr>
                <w:delText>Sous-total F</w:delText>
              </w:r>
            </w:del>
          </w:p>
        </w:tc>
        <w:tc>
          <w:tcPr>
            <w:tcW w:w="775" w:type="dxa"/>
            <w:tcBorders>
              <w:top w:val="nil"/>
              <w:left w:val="nil"/>
              <w:bottom w:val="single" w:sz="4" w:space="0" w:color="auto"/>
              <w:right w:val="single" w:sz="4" w:space="0" w:color="auto"/>
            </w:tcBorders>
            <w:shd w:val="clear" w:color="000000" w:fill="FFFF99"/>
            <w:hideMark/>
          </w:tcPr>
          <w:p w14:paraId="5A405EFA" w14:textId="4594107D" w:rsidR="00DD7063" w:rsidRPr="00343F01" w:rsidDel="00201166" w:rsidRDefault="00DD7063" w:rsidP="00D62BC5">
            <w:pPr>
              <w:spacing w:before="0" w:after="160"/>
              <w:jc w:val="left"/>
              <w:rPr>
                <w:del w:id="6985" w:author="Houyem Rais" w:date="2024-02-22T14:46:00Z"/>
                <w:rFonts w:eastAsia="Times New Roman" w:cstheme="minorHAnsi"/>
                <w:b/>
                <w:bCs/>
                <w:color w:val="000000"/>
                <w:sz w:val="18"/>
                <w:szCs w:val="18"/>
                <w:lang w:val="fr-FR" w:eastAsia="fr-FR"/>
              </w:rPr>
              <w:pPrChange w:id="6986" w:author="Houyem Rais" w:date="2024-02-22T14:49:00Z">
                <w:pPr>
                  <w:spacing w:before="0" w:after="0"/>
                  <w:jc w:val="center"/>
                </w:pPr>
              </w:pPrChange>
            </w:pPr>
            <w:del w:id="6987" w:author="Houyem Rais" w:date="2024-02-22T14:46:00Z">
              <w:r w:rsidRPr="00343F01" w:rsidDel="00201166">
                <w:rPr>
                  <w:rFonts w:eastAsia="Times New Roman" w:cstheme="minorHAnsi"/>
                  <w:b/>
                  <w:bCs/>
                  <w:color w:val="000000"/>
                  <w:sz w:val="18"/>
                  <w:szCs w:val="18"/>
                  <w:lang w:val="fr-FR" w:eastAsia="fr-FR"/>
                </w:rPr>
                <w:delText>18,3</w:delText>
              </w:r>
            </w:del>
          </w:p>
        </w:tc>
        <w:tc>
          <w:tcPr>
            <w:tcW w:w="2124" w:type="dxa"/>
            <w:tcBorders>
              <w:top w:val="nil"/>
              <w:left w:val="nil"/>
              <w:bottom w:val="single" w:sz="4" w:space="0" w:color="auto"/>
              <w:right w:val="single" w:sz="4" w:space="0" w:color="auto"/>
            </w:tcBorders>
            <w:shd w:val="clear" w:color="000000" w:fill="FFFF99"/>
            <w:hideMark/>
          </w:tcPr>
          <w:p w14:paraId="72888DE2" w14:textId="0986F9DA" w:rsidR="00DD7063" w:rsidRPr="00343F01" w:rsidDel="00201166" w:rsidRDefault="00DD7063" w:rsidP="00D62BC5">
            <w:pPr>
              <w:spacing w:before="0" w:after="160"/>
              <w:jc w:val="left"/>
              <w:rPr>
                <w:del w:id="6988" w:author="Houyem Rais" w:date="2024-02-22T14:46:00Z"/>
                <w:rFonts w:eastAsia="Times New Roman" w:cstheme="minorHAnsi"/>
                <w:color w:val="000000"/>
                <w:sz w:val="18"/>
                <w:szCs w:val="18"/>
                <w:lang w:val="fr-FR" w:eastAsia="fr-FR"/>
              </w:rPr>
              <w:pPrChange w:id="6989" w:author="Houyem Rais" w:date="2024-02-22T14:49:00Z">
                <w:pPr>
                  <w:spacing w:before="0" w:after="0"/>
                  <w:jc w:val="center"/>
                </w:pPr>
              </w:pPrChange>
            </w:pPr>
            <w:del w:id="6990" w:author="Houyem Rais" w:date="2024-02-22T14:46:00Z">
              <w:r w:rsidRPr="00343F01" w:rsidDel="00201166">
                <w:rPr>
                  <w:rFonts w:eastAsia="Times New Roman" w:cstheme="minorHAnsi"/>
                  <w:color w:val="000000"/>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FFFF99"/>
            <w:hideMark/>
          </w:tcPr>
          <w:p w14:paraId="7BB81AF9" w14:textId="2063E823" w:rsidR="00DD7063" w:rsidRPr="00343F01" w:rsidDel="00201166" w:rsidRDefault="00DD7063" w:rsidP="00D62BC5">
            <w:pPr>
              <w:spacing w:before="0" w:after="160"/>
              <w:jc w:val="left"/>
              <w:rPr>
                <w:del w:id="6991" w:author="Houyem Rais" w:date="2024-02-22T14:46:00Z"/>
                <w:rFonts w:eastAsia="Times New Roman" w:cstheme="minorHAnsi"/>
                <w:b/>
                <w:bCs/>
                <w:color w:val="000000"/>
                <w:sz w:val="18"/>
                <w:szCs w:val="18"/>
                <w:lang w:val="fr-FR" w:eastAsia="fr-FR"/>
              </w:rPr>
              <w:pPrChange w:id="6992" w:author="Houyem Rais" w:date="2024-02-22T14:49:00Z">
                <w:pPr>
                  <w:spacing w:before="0" w:after="0"/>
                  <w:jc w:val="center"/>
                </w:pPr>
              </w:pPrChange>
            </w:pPr>
            <w:del w:id="6993" w:author="Houyem Rais" w:date="2024-02-22T14:46:00Z">
              <w:r w:rsidRPr="00343F01" w:rsidDel="00201166">
                <w:rPr>
                  <w:b/>
                  <w:bCs/>
                  <w:sz w:val="18"/>
                  <w:szCs w:val="18"/>
                  <w:lang w:val="fr-FR"/>
                </w:rPr>
                <w:delText>659,21</w:delText>
              </w:r>
            </w:del>
          </w:p>
        </w:tc>
        <w:tc>
          <w:tcPr>
            <w:tcW w:w="950" w:type="dxa"/>
            <w:tcBorders>
              <w:top w:val="nil"/>
              <w:left w:val="nil"/>
              <w:bottom w:val="single" w:sz="4" w:space="0" w:color="auto"/>
              <w:right w:val="single" w:sz="4" w:space="0" w:color="auto"/>
            </w:tcBorders>
            <w:shd w:val="clear" w:color="000000" w:fill="FFFF99"/>
            <w:hideMark/>
          </w:tcPr>
          <w:p w14:paraId="60EFB6AB" w14:textId="683A820D" w:rsidR="00DD7063" w:rsidRPr="00343F01" w:rsidDel="00201166" w:rsidRDefault="00DD7063" w:rsidP="00D62BC5">
            <w:pPr>
              <w:spacing w:before="0" w:after="160"/>
              <w:jc w:val="left"/>
              <w:rPr>
                <w:del w:id="6994" w:author="Houyem Rais" w:date="2024-02-22T14:46:00Z"/>
                <w:rFonts w:eastAsia="Times New Roman" w:cstheme="minorHAnsi"/>
                <w:b/>
                <w:bCs/>
                <w:color w:val="000000"/>
                <w:sz w:val="18"/>
                <w:szCs w:val="18"/>
                <w:lang w:val="fr-FR" w:eastAsia="fr-FR"/>
              </w:rPr>
              <w:pPrChange w:id="6995" w:author="Houyem Rais" w:date="2024-02-22T14:49:00Z">
                <w:pPr>
                  <w:spacing w:before="0" w:after="0"/>
                  <w:jc w:val="center"/>
                </w:pPr>
              </w:pPrChange>
            </w:pPr>
            <w:del w:id="6996" w:author="Houyem Rais" w:date="2024-02-22T14:46:00Z">
              <w:r w:rsidRPr="00343F01" w:rsidDel="00201166">
                <w:rPr>
                  <w:b/>
                  <w:bCs/>
                  <w:sz w:val="18"/>
                  <w:szCs w:val="18"/>
                  <w:lang w:val="fr-FR"/>
                </w:rPr>
                <w:delText>0%</w:delText>
              </w:r>
            </w:del>
          </w:p>
        </w:tc>
        <w:tc>
          <w:tcPr>
            <w:tcW w:w="1146" w:type="dxa"/>
            <w:tcBorders>
              <w:top w:val="nil"/>
              <w:left w:val="nil"/>
              <w:bottom w:val="single" w:sz="4" w:space="0" w:color="auto"/>
              <w:right w:val="single" w:sz="4" w:space="0" w:color="auto"/>
            </w:tcBorders>
            <w:shd w:val="clear" w:color="000000" w:fill="FFFF99"/>
            <w:hideMark/>
          </w:tcPr>
          <w:p w14:paraId="673FB3D5" w14:textId="2963C096" w:rsidR="00DD7063" w:rsidRPr="00343F01" w:rsidDel="00201166" w:rsidRDefault="00DD7063" w:rsidP="00D62BC5">
            <w:pPr>
              <w:spacing w:before="0" w:after="160"/>
              <w:jc w:val="left"/>
              <w:rPr>
                <w:del w:id="6997" w:author="Houyem Rais" w:date="2024-02-22T14:46:00Z"/>
                <w:rFonts w:eastAsia="Times New Roman" w:cstheme="minorHAnsi"/>
                <w:b/>
                <w:bCs/>
                <w:color w:val="000000"/>
                <w:sz w:val="18"/>
                <w:szCs w:val="18"/>
                <w:lang w:val="fr-FR" w:eastAsia="fr-FR"/>
              </w:rPr>
              <w:pPrChange w:id="6998" w:author="Houyem Rais" w:date="2024-02-22T14:49:00Z">
                <w:pPr>
                  <w:spacing w:before="0" w:after="0"/>
                  <w:jc w:val="center"/>
                </w:pPr>
              </w:pPrChange>
            </w:pPr>
            <w:del w:id="6999" w:author="Houyem Rais" w:date="2024-02-22T14:46:00Z">
              <w:r w:rsidRPr="00343F01" w:rsidDel="00201166">
                <w:rPr>
                  <w:b/>
                  <w:bCs/>
                  <w:sz w:val="18"/>
                  <w:szCs w:val="18"/>
                  <w:lang w:val="fr-FR"/>
                </w:rPr>
                <w:delText>0,00</w:delText>
              </w:r>
            </w:del>
          </w:p>
        </w:tc>
      </w:tr>
      <w:tr w:rsidR="00DD7063" w:rsidRPr="00343F01" w:rsidDel="00201166" w14:paraId="3BDCB8A5" w14:textId="4D42B371">
        <w:trPr>
          <w:trHeight w:val="53"/>
          <w:del w:id="7000" w:author="Houyem Rais" w:date="2024-02-22T14:46:00Z"/>
        </w:trPr>
        <w:tc>
          <w:tcPr>
            <w:tcW w:w="1201" w:type="dxa"/>
            <w:tcBorders>
              <w:top w:val="single" w:sz="4" w:space="0" w:color="000000"/>
              <w:left w:val="single" w:sz="4" w:space="0" w:color="auto"/>
              <w:bottom w:val="single" w:sz="4" w:space="0" w:color="auto"/>
              <w:right w:val="nil"/>
            </w:tcBorders>
            <w:shd w:val="clear" w:color="000000" w:fill="FFFFFF"/>
            <w:noWrap/>
            <w:vAlign w:val="center"/>
            <w:hideMark/>
          </w:tcPr>
          <w:p w14:paraId="46CF5A59" w14:textId="3997CBC3" w:rsidR="00DD7063" w:rsidRPr="00343F01" w:rsidDel="00201166" w:rsidRDefault="00DD7063" w:rsidP="00D62BC5">
            <w:pPr>
              <w:spacing w:before="0" w:after="160"/>
              <w:jc w:val="left"/>
              <w:rPr>
                <w:del w:id="7001" w:author="Houyem Rais" w:date="2024-02-22T14:46:00Z"/>
                <w:rFonts w:eastAsia="Times New Roman" w:cstheme="minorHAnsi"/>
                <w:b/>
                <w:bCs/>
                <w:color w:val="000000"/>
                <w:sz w:val="18"/>
                <w:szCs w:val="18"/>
                <w:lang w:val="fr-FR" w:eastAsia="fr-FR"/>
              </w:rPr>
              <w:pPrChange w:id="7002" w:author="Houyem Rais" w:date="2024-02-22T14:49:00Z">
                <w:pPr>
                  <w:spacing w:before="0" w:after="0"/>
                  <w:jc w:val="left"/>
                </w:pPr>
              </w:pPrChange>
            </w:pPr>
            <w:del w:id="7003" w:author="Houyem Rais" w:date="2024-02-22T14:46:00Z">
              <w:r w:rsidRPr="00343F01" w:rsidDel="00201166">
                <w:rPr>
                  <w:rFonts w:eastAsia="Times New Roman" w:cstheme="minorHAnsi"/>
                  <w:b/>
                  <w:bCs/>
                  <w:color w:val="000000"/>
                  <w:sz w:val="18"/>
                  <w:szCs w:val="18"/>
                  <w:lang w:val="fr-FR" w:eastAsia="fr-FR"/>
                </w:rPr>
                <w:delText> </w:delText>
              </w:r>
            </w:del>
          </w:p>
        </w:tc>
        <w:tc>
          <w:tcPr>
            <w:tcW w:w="2561" w:type="dxa"/>
            <w:tcBorders>
              <w:top w:val="nil"/>
              <w:left w:val="single" w:sz="4" w:space="0" w:color="auto"/>
              <w:bottom w:val="single" w:sz="4" w:space="0" w:color="auto"/>
              <w:right w:val="single" w:sz="4" w:space="0" w:color="auto"/>
            </w:tcBorders>
            <w:shd w:val="clear" w:color="000000" w:fill="FFFFFF"/>
            <w:hideMark/>
          </w:tcPr>
          <w:p w14:paraId="1BC9EED6" w14:textId="72EA1741" w:rsidR="00DD7063" w:rsidRPr="00343F01" w:rsidDel="00201166" w:rsidRDefault="00DD7063" w:rsidP="00D62BC5">
            <w:pPr>
              <w:spacing w:before="0" w:after="160"/>
              <w:jc w:val="left"/>
              <w:rPr>
                <w:del w:id="7004" w:author="Houyem Rais" w:date="2024-02-22T14:46:00Z"/>
                <w:rFonts w:eastAsia="Times New Roman" w:cstheme="minorHAnsi"/>
                <w:b/>
                <w:bCs/>
                <w:color w:val="000000"/>
                <w:sz w:val="18"/>
                <w:szCs w:val="18"/>
                <w:lang w:val="fr-FR" w:eastAsia="fr-FR"/>
              </w:rPr>
              <w:pPrChange w:id="7005" w:author="Houyem Rais" w:date="2024-02-22T14:49:00Z">
                <w:pPr>
                  <w:spacing w:before="0" w:after="0"/>
                  <w:jc w:val="left"/>
                </w:pPr>
              </w:pPrChange>
            </w:pPr>
            <w:del w:id="7006" w:author="Houyem Rais" w:date="2024-02-22T14:46:00Z">
              <w:r w:rsidRPr="00343F01" w:rsidDel="00201166">
                <w:rPr>
                  <w:rFonts w:eastAsia="Times New Roman" w:cstheme="minorHAnsi"/>
                  <w:b/>
                  <w:bCs/>
                  <w:color w:val="000000"/>
                  <w:sz w:val="18"/>
                  <w:szCs w:val="18"/>
                  <w:lang w:val="fr-FR" w:eastAsia="fr-FR"/>
                </w:rPr>
                <w:delText> </w:delText>
              </w:r>
            </w:del>
          </w:p>
        </w:tc>
        <w:tc>
          <w:tcPr>
            <w:tcW w:w="775" w:type="dxa"/>
            <w:tcBorders>
              <w:top w:val="nil"/>
              <w:left w:val="nil"/>
              <w:bottom w:val="single" w:sz="4" w:space="0" w:color="auto"/>
              <w:right w:val="single" w:sz="4" w:space="0" w:color="auto"/>
            </w:tcBorders>
            <w:shd w:val="clear" w:color="000000" w:fill="FFFFFF"/>
            <w:hideMark/>
          </w:tcPr>
          <w:p w14:paraId="2CDC4DCD" w14:textId="198B1A18" w:rsidR="00DD7063" w:rsidRPr="00343F01" w:rsidDel="00201166" w:rsidRDefault="00DD7063" w:rsidP="00D62BC5">
            <w:pPr>
              <w:spacing w:before="0" w:after="160"/>
              <w:jc w:val="left"/>
              <w:rPr>
                <w:del w:id="7007" w:author="Houyem Rais" w:date="2024-02-22T14:46:00Z"/>
                <w:rFonts w:eastAsia="Times New Roman" w:cstheme="minorHAnsi"/>
                <w:b/>
                <w:bCs/>
                <w:color w:val="000000"/>
                <w:sz w:val="18"/>
                <w:szCs w:val="18"/>
                <w:lang w:val="fr-FR" w:eastAsia="fr-FR"/>
              </w:rPr>
              <w:pPrChange w:id="7008" w:author="Houyem Rais" w:date="2024-02-22T14:49:00Z">
                <w:pPr>
                  <w:spacing w:before="0" w:after="0"/>
                  <w:jc w:val="center"/>
                </w:pPr>
              </w:pPrChange>
            </w:pPr>
          </w:p>
        </w:tc>
        <w:tc>
          <w:tcPr>
            <w:tcW w:w="2124" w:type="dxa"/>
            <w:tcBorders>
              <w:top w:val="nil"/>
              <w:left w:val="nil"/>
              <w:bottom w:val="single" w:sz="4" w:space="0" w:color="auto"/>
              <w:right w:val="single" w:sz="4" w:space="0" w:color="auto"/>
            </w:tcBorders>
            <w:shd w:val="clear" w:color="000000" w:fill="FFFFFF"/>
            <w:hideMark/>
          </w:tcPr>
          <w:p w14:paraId="1AA184F2" w14:textId="00F95E1E" w:rsidR="00DD7063" w:rsidRPr="00343F01" w:rsidDel="00201166" w:rsidRDefault="00DD7063" w:rsidP="00D62BC5">
            <w:pPr>
              <w:spacing w:before="0" w:after="160"/>
              <w:jc w:val="left"/>
              <w:rPr>
                <w:del w:id="7009" w:author="Houyem Rais" w:date="2024-02-22T14:46:00Z"/>
                <w:rFonts w:eastAsia="Times New Roman" w:cstheme="minorHAnsi"/>
                <w:color w:val="000000"/>
                <w:sz w:val="18"/>
                <w:szCs w:val="18"/>
                <w:lang w:val="fr-FR" w:eastAsia="fr-FR"/>
              </w:rPr>
              <w:pPrChange w:id="7010" w:author="Houyem Rais" w:date="2024-02-22T14:49:00Z">
                <w:pPr>
                  <w:spacing w:before="0" w:after="0"/>
                  <w:jc w:val="center"/>
                </w:pPr>
              </w:pPrChange>
            </w:pPr>
            <w:del w:id="7011" w:author="Houyem Rais" w:date="2024-02-22T14:46:00Z">
              <w:r w:rsidRPr="00343F01" w:rsidDel="00201166">
                <w:rPr>
                  <w:rFonts w:eastAsia="Times New Roman" w:cstheme="minorHAnsi"/>
                  <w:color w:val="000000"/>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FFFFFF"/>
            <w:hideMark/>
          </w:tcPr>
          <w:p w14:paraId="4175F8BA" w14:textId="799C5320" w:rsidR="00DD7063" w:rsidRPr="00343F01" w:rsidDel="00201166" w:rsidRDefault="00DD7063" w:rsidP="00D62BC5">
            <w:pPr>
              <w:spacing w:before="0" w:after="160"/>
              <w:jc w:val="left"/>
              <w:rPr>
                <w:del w:id="7012" w:author="Houyem Rais" w:date="2024-02-22T14:46:00Z"/>
                <w:rFonts w:eastAsia="Times New Roman" w:cstheme="minorHAnsi"/>
                <w:b/>
                <w:bCs/>
                <w:color w:val="000000"/>
                <w:sz w:val="18"/>
                <w:szCs w:val="18"/>
                <w:lang w:val="fr-FR" w:eastAsia="fr-FR"/>
              </w:rPr>
              <w:pPrChange w:id="7013" w:author="Houyem Rais" w:date="2024-02-22T14:49:00Z">
                <w:pPr>
                  <w:spacing w:before="0" w:after="0"/>
                  <w:jc w:val="center"/>
                </w:pPr>
              </w:pPrChange>
            </w:pPr>
          </w:p>
        </w:tc>
        <w:tc>
          <w:tcPr>
            <w:tcW w:w="950" w:type="dxa"/>
            <w:tcBorders>
              <w:top w:val="nil"/>
              <w:left w:val="nil"/>
              <w:bottom w:val="single" w:sz="4" w:space="0" w:color="auto"/>
              <w:right w:val="single" w:sz="4" w:space="0" w:color="auto"/>
            </w:tcBorders>
            <w:shd w:val="clear" w:color="000000" w:fill="FFFFFF"/>
            <w:hideMark/>
          </w:tcPr>
          <w:p w14:paraId="65D3D5FA" w14:textId="7D2DF599" w:rsidR="00DD7063" w:rsidRPr="00343F01" w:rsidDel="00201166" w:rsidRDefault="00DD7063" w:rsidP="00D62BC5">
            <w:pPr>
              <w:spacing w:before="0" w:after="160"/>
              <w:jc w:val="left"/>
              <w:rPr>
                <w:del w:id="7014" w:author="Houyem Rais" w:date="2024-02-22T14:46:00Z"/>
                <w:rFonts w:eastAsia="Times New Roman" w:cstheme="minorHAnsi"/>
                <w:b/>
                <w:bCs/>
                <w:color w:val="000000"/>
                <w:sz w:val="18"/>
                <w:szCs w:val="18"/>
                <w:lang w:val="fr-FR" w:eastAsia="fr-FR"/>
              </w:rPr>
              <w:pPrChange w:id="7015" w:author="Houyem Rais" w:date="2024-02-22T14:49:00Z">
                <w:pPr>
                  <w:spacing w:before="0" w:after="0"/>
                  <w:jc w:val="center"/>
                </w:pPr>
              </w:pPrChange>
            </w:pPr>
          </w:p>
        </w:tc>
        <w:tc>
          <w:tcPr>
            <w:tcW w:w="1146" w:type="dxa"/>
            <w:tcBorders>
              <w:top w:val="nil"/>
              <w:left w:val="nil"/>
              <w:bottom w:val="single" w:sz="4" w:space="0" w:color="auto"/>
              <w:right w:val="single" w:sz="4" w:space="0" w:color="auto"/>
            </w:tcBorders>
            <w:shd w:val="clear" w:color="000000" w:fill="FFFFFF"/>
            <w:hideMark/>
          </w:tcPr>
          <w:p w14:paraId="0AC4D2EE" w14:textId="6733E770" w:rsidR="00DD7063" w:rsidRPr="00343F01" w:rsidDel="00201166" w:rsidRDefault="00DD7063" w:rsidP="00D62BC5">
            <w:pPr>
              <w:spacing w:before="0" w:after="160"/>
              <w:jc w:val="left"/>
              <w:rPr>
                <w:del w:id="7016" w:author="Houyem Rais" w:date="2024-02-22T14:46:00Z"/>
                <w:rFonts w:eastAsia="Times New Roman" w:cstheme="minorHAnsi"/>
                <w:b/>
                <w:bCs/>
                <w:color w:val="000000"/>
                <w:sz w:val="18"/>
                <w:szCs w:val="18"/>
                <w:lang w:val="fr-FR" w:eastAsia="fr-FR"/>
              </w:rPr>
              <w:pPrChange w:id="7017" w:author="Houyem Rais" w:date="2024-02-22T14:49:00Z">
                <w:pPr>
                  <w:spacing w:before="0" w:after="0"/>
                  <w:jc w:val="center"/>
                </w:pPr>
              </w:pPrChange>
            </w:pPr>
          </w:p>
        </w:tc>
      </w:tr>
      <w:tr w:rsidR="00DD7063" w:rsidRPr="00343F01" w:rsidDel="00201166" w14:paraId="76ED07D9" w14:textId="011567DE">
        <w:trPr>
          <w:trHeight w:val="53"/>
          <w:del w:id="7018" w:author="Houyem Rais" w:date="2024-02-22T14:46:00Z"/>
        </w:trPr>
        <w:tc>
          <w:tcPr>
            <w:tcW w:w="1201" w:type="dxa"/>
            <w:tcBorders>
              <w:top w:val="nil"/>
              <w:left w:val="single" w:sz="4" w:space="0" w:color="auto"/>
              <w:bottom w:val="single" w:sz="4" w:space="0" w:color="auto"/>
              <w:right w:val="nil"/>
            </w:tcBorders>
            <w:shd w:val="clear" w:color="000000" w:fill="F2F2F2"/>
            <w:noWrap/>
            <w:hideMark/>
          </w:tcPr>
          <w:p w14:paraId="1DA47706" w14:textId="5378A38B" w:rsidR="00DD7063" w:rsidRPr="00343F01" w:rsidDel="00201166" w:rsidRDefault="00DD7063" w:rsidP="00D62BC5">
            <w:pPr>
              <w:spacing w:before="0" w:after="160"/>
              <w:jc w:val="left"/>
              <w:rPr>
                <w:del w:id="7019" w:author="Houyem Rais" w:date="2024-02-22T14:46:00Z"/>
                <w:rFonts w:eastAsia="Times New Roman" w:cstheme="minorHAnsi"/>
                <w:b/>
                <w:bCs/>
                <w:color w:val="000000"/>
                <w:sz w:val="18"/>
                <w:szCs w:val="18"/>
                <w:lang w:val="fr-FR" w:eastAsia="fr-FR"/>
              </w:rPr>
              <w:pPrChange w:id="7020" w:author="Houyem Rais" w:date="2024-02-22T14:49:00Z">
                <w:pPr>
                  <w:spacing w:before="0" w:after="0"/>
                  <w:jc w:val="left"/>
                </w:pPr>
              </w:pPrChange>
            </w:pPr>
            <w:del w:id="7021" w:author="Houyem Rais" w:date="2024-02-22T14:46:00Z">
              <w:r w:rsidRPr="00343F01" w:rsidDel="00201166">
                <w:rPr>
                  <w:rFonts w:eastAsia="Times New Roman" w:cstheme="minorHAnsi"/>
                  <w:b/>
                  <w:bCs/>
                  <w:color w:val="000000"/>
                  <w:sz w:val="18"/>
                  <w:szCs w:val="18"/>
                  <w:lang w:val="fr-FR" w:eastAsia="fr-FR"/>
                </w:rPr>
                <w:delText> </w:delText>
              </w:r>
            </w:del>
          </w:p>
        </w:tc>
        <w:tc>
          <w:tcPr>
            <w:tcW w:w="2561" w:type="dxa"/>
            <w:tcBorders>
              <w:top w:val="nil"/>
              <w:left w:val="single" w:sz="4" w:space="0" w:color="auto"/>
              <w:bottom w:val="single" w:sz="4" w:space="0" w:color="auto"/>
              <w:right w:val="single" w:sz="4" w:space="0" w:color="auto"/>
            </w:tcBorders>
            <w:shd w:val="clear" w:color="000000" w:fill="F2F2F2"/>
            <w:hideMark/>
          </w:tcPr>
          <w:p w14:paraId="4976D5EE" w14:textId="30E4DBA0" w:rsidR="00DD7063" w:rsidRPr="00343F01" w:rsidDel="00201166" w:rsidRDefault="00DD7063" w:rsidP="00D62BC5">
            <w:pPr>
              <w:spacing w:before="0" w:after="160"/>
              <w:jc w:val="left"/>
              <w:rPr>
                <w:del w:id="7022" w:author="Houyem Rais" w:date="2024-02-22T14:46:00Z"/>
                <w:rFonts w:eastAsia="Times New Roman" w:cstheme="minorHAnsi"/>
                <w:b/>
                <w:bCs/>
                <w:color w:val="000000"/>
                <w:sz w:val="18"/>
                <w:szCs w:val="18"/>
                <w:lang w:val="fr-FR" w:eastAsia="fr-FR"/>
              </w:rPr>
              <w:pPrChange w:id="7023" w:author="Houyem Rais" w:date="2024-02-22T14:49:00Z">
                <w:pPr>
                  <w:spacing w:before="0" w:after="0"/>
                  <w:jc w:val="left"/>
                </w:pPr>
              </w:pPrChange>
            </w:pPr>
            <w:del w:id="7024" w:author="Houyem Rais" w:date="2024-02-22T14:46:00Z">
              <w:r w:rsidRPr="00343F01" w:rsidDel="00201166">
                <w:rPr>
                  <w:rFonts w:eastAsia="Times New Roman" w:cstheme="minorHAnsi"/>
                  <w:b/>
                  <w:bCs/>
                  <w:color w:val="000000"/>
                  <w:sz w:val="18"/>
                  <w:szCs w:val="18"/>
                  <w:lang w:val="fr-FR" w:eastAsia="fr-FR"/>
                </w:rPr>
                <w:delText>Total</w:delText>
              </w:r>
            </w:del>
          </w:p>
        </w:tc>
        <w:tc>
          <w:tcPr>
            <w:tcW w:w="775" w:type="dxa"/>
            <w:tcBorders>
              <w:top w:val="nil"/>
              <w:left w:val="nil"/>
              <w:bottom w:val="single" w:sz="4" w:space="0" w:color="auto"/>
              <w:right w:val="single" w:sz="4" w:space="0" w:color="auto"/>
            </w:tcBorders>
            <w:shd w:val="clear" w:color="000000" w:fill="F2F2F2"/>
            <w:hideMark/>
          </w:tcPr>
          <w:p w14:paraId="6EF9E081" w14:textId="2C775896" w:rsidR="00DD7063" w:rsidRPr="00343F01" w:rsidDel="00201166" w:rsidRDefault="00DD7063" w:rsidP="00D62BC5">
            <w:pPr>
              <w:spacing w:before="0" w:after="160"/>
              <w:jc w:val="left"/>
              <w:rPr>
                <w:del w:id="7025" w:author="Houyem Rais" w:date="2024-02-22T14:46:00Z"/>
                <w:rFonts w:eastAsia="Times New Roman" w:cstheme="minorHAnsi"/>
                <w:b/>
                <w:bCs/>
                <w:color w:val="000000"/>
                <w:sz w:val="18"/>
                <w:szCs w:val="18"/>
                <w:lang w:val="fr-FR" w:eastAsia="fr-FR"/>
              </w:rPr>
              <w:pPrChange w:id="7026" w:author="Houyem Rais" w:date="2024-02-22T14:49:00Z">
                <w:pPr>
                  <w:spacing w:before="0" w:after="0"/>
                  <w:jc w:val="center"/>
                </w:pPr>
              </w:pPrChange>
            </w:pPr>
            <w:del w:id="7027" w:author="Houyem Rais" w:date="2024-02-22T14:46:00Z">
              <w:r w:rsidRPr="00343F01" w:rsidDel="00201166">
                <w:rPr>
                  <w:rFonts w:eastAsia="Times New Roman" w:cstheme="minorHAnsi"/>
                  <w:b/>
                  <w:bCs/>
                  <w:color w:val="000000"/>
                  <w:sz w:val="18"/>
                  <w:szCs w:val="18"/>
                  <w:lang w:val="fr-FR" w:eastAsia="fr-FR"/>
                </w:rPr>
                <w:delText>297</w:delText>
              </w:r>
            </w:del>
          </w:p>
        </w:tc>
        <w:tc>
          <w:tcPr>
            <w:tcW w:w="2124" w:type="dxa"/>
            <w:tcBorders>
              <w:top w:val="nil"/>
              <w:left w:val="nil"/>
              <w:bottom w:val="single" w:sz="4" w:space="0" w:color="auto"/>
              <w:right w:val="single" w:sz="4" w:space="0" w:color="auto"/>
            </w:tcBorders>
            <w:shd w:val="clear" w:color="000000" w:fill="F2F2F2"/>
            <w:noWrap/>
            <w:hideMark/>
          </w:tcPr>
          <w:p w14:paraId="032694ED" w14:textId="60DCE407" w:rsidR="00DD7063" w:rsidRPr="00343F01" w:rsidDel="00201166" w:rsidRDefault="00DD7063" w:rsidP="00D62BC5">
            <w:pPr>
              <w:spacing w:before="0" w:after="160"/>
              <w:jc w:val="left"/>
              <w:rPr>
                <w:del w:id="7028" w:author="Houyem Rais" w:date="2024-02-22T14:46:00Z"/>
                <w:rFonts w:eastAsia="Times New Roman" w:cstheme="minorHAnsi"/>
                <w:color w:val="000000"/>
                <w:sz w:val="18"/>
                <w:szCs w:val="18"/>
                <w:lang w:val="fr-FR" w:eastAsia="fr-FR"/>
              </w:rPr>
              <w:pPrChange w:id="7029" w:author="Houyem Rais" w:date="2024-02-22T14:49:00Z">
                <w:pPr>
                  <w:spacing w:before="0" w:after="0"/>
                  <w:jc w:val="left"/>
                </w:pPr>
              </w:pPrChange>
            </w:pPr>
            <w:del w:id="7030" w:author="Houyem Rais" w:date="2024-02-22T14:46:00Z">
              <w:r w:rsidRPr="00343F01" w:rsidDel="00201166">
                <w:rPr>
                  <w:rFonts w:eastAsia="Times New Roman" w:cstheme="minorHAnsi"/>
                  <w:color w:val="000000"/>
                  <w:sz w:val="18"/>
                  <w:szCs w:val="18"/>
                  <w:lang w:val="fr-FR" w:eastAsia="fr-FR"/>
                </w:rPr>
                <w:delText> </w:delText>
              </w:r>
            </w:del>
          </w:p>
        </w:tc>
        <w:tc>
          <w:tcPr>
            <w:tcW w:w="1328" w:type="dxa"/>
            <w:tcBorders>
              <w:top w:val="nil"/>
              <w:left w:val="nil"/>
              <w:bottom w:val="single" w:sz="4" w:space="0" w:color="auto"/>
              <w:right w:val="single" w:sz="4" w:space="0" w:color="auto"/>
            </w:tcBorders>
            <w:shd w:val="clear" w:color="000000" w:fill="F2F2F2"/>
            <w:hideMark/>
          </w:tcPr>
          <w:p w14:paraId="7A2BF67A" w14:textId="3DEF4930" w:rsidR="00DD7063" w:rsidRPr="00343F01" w:rsidDel="00201166" w:rsidRDefault="00DD7063" w:rsidP="00D62BC5">
            <w:pPr>
              <w:spacing w:before="0" w:after="160"/>
              <w:jc w:val="left"/>
              <w:rPr>
                <w:del w:id="7031" w:author="Houyem Rais" w:date="2024-02-22T14:46:00Z"/>
                <w:rFonts w:eastAsia="Times New Roman" w:cstheme="minorHAnsi"/>
                <w:b/>
                <w:bCs/>
                <w:color w:val="000000"/>
                <w:sz w:val="18"/>
                <w:szCs w:val="18"/>
                <w:lang w:val="fr-FR" w:eastAsia="fr-FR"/>
              </w:rPr>
              <w:pPrChange w:id="7032" w:author="Houyem Rais" w:date="2024-02-22T14:49:00Z">
                <w:pPr>
                  <w:spacing w:before="0" w:after="0"/>
                  <w:jc w:val="center"/>
                </w:pPr>
              </w:pPrChange>
            </w:pPr>
            <w:del w:id="7033" w:author="Houyem Rais" w:date="2024-02-22T14:46:00Z">
              <w:r w:rsidRPr="00343F01" w:rsidDel="00201166">
                <w:rPr>
                  <w:b/>
                  <w:bCs/>
                  <w:sz w:val="18"/>
                  <w:szCs w:val="18"/>
                  <w:lang w:val="fr-FR"/>
                </w:rPr>
                <w:delText xml:space="preserve"> 4 987,1 </w:delText>
              </w:r>
            </w:del>
          </w:p>
        </w:tc>
        <w:tc>
          <w:tcPr>
            <w:tcW w:w="950" w:type="dxa"/>
            <w:tcBorders>
              <w:top w:val="nil"/>
              <w:left w:val="nil"/>
              <w:bottom w:val="single" w:sz="4" w:space="0" w:color="auto"/>
              <w:right w:val="single" w:sz="4" w:space="0" w:color="auto"/>
            </w:tcBorders>
            <w:shd w:val="clear" w:color="000000" w:fill="F2F2F2"/>
            <w:hideMark/>
          </w:tcPr>
          <w:p w14:paraId="039B90E0" w14:textId="2987DF55" w:rsidR="00DD7063" w:rsidRPr="00343F01" w:rsidDel="00201166" w:rsidRDefault="00DD7063" w:rsidP="00D62BC5">
            <w:pPr>
              <w:spacing w:before="0" w:after="160"/>
              <w:jc w:val="left"/>
              <w:rPr>
                <w:del w:id="7034" w:author="Houyem Rais" w:date="2024-02-22T14:46:00Z"/>
                <w:rFonts w:eastAsia="Times New Roman" w:cstheme="minorHAnsi"/>
                <w:b/>
                <w:bCs/>
                <w:color w:val="000000"/>
                <w:sz w:val="18"/>
                <w:szCs w:val="18"/>
                <w:lang w:val="fr-FR" w:eastAsia="fr-FR"/>
              </w:rPr>
              <w:pPrChange w:id="7035" w:author="Houyem Rais" w:date="2024-02-22T14:49:00Z">
                <w:pPr>
                  <w:spacing w:before="0" w:after="0"/>
                  <w:jc w:val="center"/>
                </w:pPr>
              </w:pPrChange>
            </w:pPr>
            <w:del w:id="7036" w:author="Houyem Rais" w:date="2024-02-22T14:46:00Z">
              <w:r w:rsidRPr="00343F01" w:rsidDel="00201166">
                <w:rPr>
                  <w:b/>
                  <w:bCs/>
                  <w:sz w:val="18"/>
                  <w:szCs w:val="18"/>
                  <w:lang w:val="fr-FR"/>
                </w:rPr>
                <w:delText>69%</w:delText>
              </w:r>
            </w:del>
          </w:p>
        </w:tc>
        <w:tc>
          <w:tcPr>
            <w:tcW w:w="1146" w:type="dxa"/>
            <w:tcBorders>
              <w:top w:val="nil"/>
              <w:left w:val="nil"/>
              <w:bottom w:val="single" w:sz="4" w:space="0" w:color="auto"/>
              <w:right w:val="single" w:sz="4" w:space="0" w:color="auto"/>
            </w:tcBorders>
            <w:shd w:val="clear" w:color="000000" w:fill="F2F2F2"/>
            <w:hideMark/>
          </w:tcPr>
          <w:p w14:paraId="021190CF" w14:textId="0900DC70" w:rsidR="00DD7063" w:rsidRPr="00343F01" w:rsidDel="00201166" w:rsidRDefault="00DD7063" w:rsidP="00D62BC5">
            <w:pPr>
              <w:spacing w:before="0" w:after="160"/>
              <w:jc w:val="left"/>
              <w:rPr>
                <w:del w:id="7037" w:author="Houyem Rais" w:date="2024-02-22T14:46:00Z"/>
                <w:rFonts w:eastAsia="Times New Roman" w:cstheme="minorHAnsi"/>
                <w:b/>
                <w:bCs/>
                <w:color w:val="000000"/>
                <w:sz w:val="18"/>
                <w:szCs w:val="18"/>
                <w:lang w:val="fr-FR" w:eastAsia="fr-FR"/>
              </w:rPr>
              <w:pPrChange w:id="7038" w:author="Houyem Rais" w:date="2024-02-22T14:49:00Z">
                <w:pPr>
                  <w:spacing w:before="0" w:after="0"/>
                  <w:jc w:val="center"/>
                </w:pPr>
              </w:pPrChange>
            </w:pPr>
            <w:del w:id="7039" w:author="Houyem Rais" w:date="2024-02-22T14:46:00Z">
              <w:r w:rsidRPr="00343F01" w:rsidDel="00201166">
                <w:rPr>
                  <w:b/>
                  <w:bCs/>
                  <w:sz w:val="18"/>
                  <w:szCs w:val="18"/>
                  <w:lang w:val="fr-FR"/>
                </w:rPr>
                <w:delText xml:space="preserve"> 3 462,8 </w:delText>
              </w:r>
            </w:del>
          </w:p>
        </w:tc>
      </w:tr>
    </w:tbl>
    <w:p w14:paraId="7E5307F1" w14:textId="5A65DF1C" w:rsidR="00DD7063" w:rsidRPr="00343F01" w:rsidDel="00201166" w:rsidRDefault="00DD7063" w:rsidP="00D62BC5">
      <w:pPr>
        <w:spacing w:before="0" w:after="160"/>
        <w:jc w:val="left"/>
        <w:rPr>
          <w:del w:id="7040" w:author="Houyem Rais" w:date="2024-02-22T14:46:00Z"/>
          <w:i/>
          <w:iCs/>
          <w:sz w:val="20"/>
          <w:szCs w:val="20"/>
        </w:rPr>
        <w:pPrChange w:id="7041" w:author="Houyem Rais" w:date="2024-02-22T14:49:00Z">
          <w:pPr>
            <w:spacing w:before="0"/>
            <w:jc w:val="right"/>
          </w:pPr>
        </w:pPrChange>
      </w:pPr>
      <w:del w:id="7042" w:author="Houyem Rais" w:date="2024-02-22T14:46:00Z">
        <w:r w:rsidRPr="00343F01" w:rsidDel="00201166">
          <w:rPr>
            <w:b/>
            <w:bCs/>
            <w:i/>
            <w:iCs/>
            <w:sz w:val="20"/>
            <w:szCs w:val="20"/>
          </w:rPr>
          <w:delText>Source</w:delText>
        </w:r>
        <w:r w:rsidRPr="00343F01" w:rsidDel="00201166">
          <w:rPr>
            <w:i/>
            <w:iCs/>
            <w:sz w:val="20"/>
            <w:szCs w:val="20"/>
          </w:rPr>
          <w:delText> : Termes de référence + Etudes techniques</w:delText>
        </w:r>
      </w:del>
    </w:p>
    <w:p w14:paraId="52649FE9" w14:textId="6662F632" w:rsidR="00DD7063" w:rsidRPr="00343F01" w:rsidDel="00201166" w:rsidRDefault="00DD7063" w:rsidP="00D62BC5">
      <w:pPr>
        <w:spacing w:before="0" w:after="160"/>
        <w:jc w:val="left"/>
        <w:rPr>
          <w:del w:id="7043" w:author="Houyem Rais" w:date="2024-02-22T14:46:00Z"/>
        </w:rPr>
        <w:pPrChange w:id="7044" w:author="Houyem Rais" w:date="2024-02-22T14:49:00Z">
          <w:pPr/>
        </w:pPrChange>
      </w:pPr>
      <w:del w:id="7045" w:author="Houyem Rais" w:date="2024-02-22T14:46:00Z">
        <w:r w:rsidRPr="00343F01" w:rsidDel="00201166">
          <w:delText xml:space="preserve">Ainsi, la subdivision proposée dans le tableau précédent proposant </w:delText>
        </w:r>
        <w:r w:rsidRPr="00343F01" w:rsidDel="00201166">
          <w:rPr>
            <w:b/>
            <w:bCs/>
          </w:rPr>
          <w:delText>6 lots contractuels</w:delText>
        </w:r>
        <w:r w:rsidRPr="00343F01" w:rsidDel="00201166">
          <w:delText xml:space="preserve"> a été faite sur la base des considérations suivantes :</w:delText>
        </w:r>
      </w:del>
    </w:p>
    <w:p w14:paraId="7957951E" w14:textId="78080589" w:rsidR="00DD7063" w:rsidRPr="00343F01" w:rsidDel="00201166" w:rsidRDefault="00DD7063" w:rsidP="00D62BC5">
      <w:pPr>
        <w:spacing w:before="0" w:after="160"/>
        <w:jc w:val="left"/>
        <w:rPr>
          <w:del w:id="7046" w:author="Houyem Rais" w:date="2024-02-22T14:46:00Z"/>
          <w:b/>
          <w:bCs/>
          <w:i/>
          <w:iCs/>
        </w:rPr>
        <w:pPrChange w:id="7047" w:author="Houyem Rais" w:date="2024-02-22T14:49:00Z">
          <w:pPr>
            <w:pStyle w:val="ListParagraph"/>
            <w:numPr>
              <w:ilvl w:val="1"/>
              <w:numId w:val="36"/>
            </w:numPr>
            <w:ind w:left="426" w:hanging="360"/>
          </w:pPr>
        </w:pPrChange>
      </w:pPr>
      <w:del w:id="7048" w:author="Houyem Rais" w:date="2024-02-22T14:46:00Z">
        <w:r w:rsidRPr="00343F01" w:rsidDel="00201166">
          <w:rPr>
            <w:b/>
            <w:bCs/>
            <w:i/>
            <w:iCs/>
          </w:rPr>
          <w:delText>Lot contractuel A : entière section du Togo (Ech. Noépé - Ech. Ouinga) :</w:delText>
        </w:r>
      </w:del>
    </w:p>
    <w:p w14:paraId="30009A2F" w14:textId="36DF482B" w:rsidR="00DD7063" w:rsidRPr="00343F01" w:rsidDel="00201166" w:rsidRDefault="00DD7063" w:rsidP="00D62BC5">
      <w:pPr>
        <w:spacing w:before="0" w:after="160"/>
        <w:jc w:val="left"/>
        <w:rPr>
          <w:del w:id="7049" w:author="Houyem Rais" w:date="2024-02-22T14:46:00Z"/>
        </w:rPr>
        <w:pPrChange w:id="7050" w:author="Houyem Rais" w:date="2024-02-22T14:49:00Z">
          <w:pPr>
            <w:ind w:left="66"/>
          </w:pPr>
        </w:pPrChange>
      </w:pPr>
      <w:del w:id="7051" w:author="Houyem Rais" w:date="2024-02-22T14:46:00Z">
        <w:r w:rsidRPr="00343F01" w:rsidDel="00201166">
          <w:delText>Ce lot présente un coût d’investissement de</w:delText>
        </w:r>
        <w:r w:rsidRPr="00343F01" w:rsidDel="00201166">
          <w:rPr>
            <w:b/>
            <w:bCs/>
          </w:rPr>
          <w:delText xml:space="preserve"> 858 M$</w:delText>
        </w:r>
        <w:r w:rsidRPr="00343F01" w:rsidDel="00201166">
          <w:delText xml:space="preserve">, pour une longueur de </w:delText>
        </w:r>
        <w:r w:rsidRPr="00343F01" w:rsidDel="00201166">
          <w:rPr>
            <w:b/>
            <w:bCs/>
          </w:rPr>
          <w:delText>88,2 km</w:delText>
        </w:r>
        <w:r w:rsidRPr="00343F01" w:rsidDel="00201166">
          <w:delText>. Il semble qu’il n’y ait pas de financement public disponible. Nous avons donc pris comme hypothèse</w:delText>
        </w:r>
        <w:r w:rsidR="00877C38" w:rsidRPr="00343F01" w:rsidDel="00201166">
          <w:delText xml:space="preserve"> initiale</w:delText>
        </w:r>
        <w:r w:rsidRPr="00343F01" w:rsidDel="00201166">
          <w:delText xml:space="preserve"> que </w:delText>
        </w:r>
        <w:r w:rsidRPr="00343F01" w:rsidDel="00201166">
          <w:rPr>
            <w:b/>
            <w:bCs/>
          </w:rPr>
          <w:delText>l’intégralité</w:delText>
        </w:r>
        <w:r w:rsidRPr="00343F01" w:rsidDel="00201166">
          <w:delText xml:space="preserve"> de ce coût sera</w:delText>
        </w:r>
        <w:r w:rsidR="00BD1560" w:rsidRPr="00343F01" w:rsidDel="00201166">
          <w:delText>it</w:delText>
        </w:r>
        <w:r w:rsidRPr="00343F01" w:rsidDel="00201166">
          <w:delText xml:space="preserve"> financée par le partenaire privé.</w:delText>
        </w:r>
      </w:del>
    </w:p>
    <w:p w14:paraId="2227C156" w14:textId="7477FF00" w:rsidR="00DD7063" w:rsidRPr="00343F01" w:rsidDel="00201166" w:rsidRDefault="00DD7063" w:rsidP="00D62BC5">
      <w:pPr>
        <w:spacing w:before="0" w:after="160"/>
        <w:jc w:val="left"/>
        <w:rPr>
          <w:del w:id="7052" w:author="Houyem Rais" w:date="2024-02-22T14:46:00Z"/>
          <w:b/>
          <w:bCs/>
          <w:i/>
          <w:iCs/>
        </w:rPr>
        <w:pPrChange w:id="7053" w:author="Houyem Rais" w:date="2024-02-22T14:49:00Z">
          <w:pPr>
            <w:pStyle w:val="ListParagraph"/>
            <w:numPr>
              <w:ilvl w:val="1"/>
              <w:numId w:val="36"/>
            </w:numPr>
            <w:ind w:left="426" w:hanging="360"/>
          </w:pPr>
        </w:pPrChange>
      </w:pPr>
      <w:del w:id="7054" w:author="Houyem Rais" w:date="2024-02-22T14:46:00Z">
        <w:r w:rsidRPr="00343F01" w:rsidDel="00201166">
          <w:rPr>
            <w:b/>
            <w:bCs/>
            <w:i/>
            <w:iCs/>
          </w:rPr>
          <w:delText>Lot contractuel B (Bénin) : Frontière Togo - Ech Godomey :</w:delText>
        </w:r>
      </w:del>
    </w:p>
    <w:p w14:paraId="6A30C5EC" w14:textId="795068FB" w:rsidR="00DD7063" w:rsidRPr="00343F01" w:rsidDel="00201166" w:rsidRDefault="00DD7063" w:rsidP="00D62BC5">
      <w:pPr>
        <w:spacing w:before="0" w:after="160"/>
        <w:jc w:val="left"/>
        <w:rPr>
          <w:del w:id="7055" w:author="Houyem Rais" w:date="2024-02-22T14:46:00Z"/>
        </w:rPr>
        <w:pPrChange w:id="7056" w:author="Houyem Rais" w:date="2024-02-22T14:49:00Z">
          <w:pPr>
            <w:spacing w:before="0" w:after="0"/>
          </w:pPr>
        </w:pPrChange>
      </w:pPr>
      <w:del w:id="7057" w:author="Houyem Rais" w:date="2024-02-22T14:46:00Z">
        <w:r w:rsidRPr="00343F01" w:rsidDel="00201166">
          <w:delText xml:space="preserve">Ce lot présente un coût d’investissement de </w:delText>
        </w:r>
        <w:r w:rsidRPr="00343F01" w:rsidDel="00201166">
          <w:rPr>
            <w:b/>
            <w:bCs/>
          </w:rPr>
          <w:delText>1266,13 M$</w:delText>
        </w:r>
        <w:r w:rsidRPr="00343F01" w:rsidDel="00201166">
          <w:delText xml:space="preserve">, pour une longueur de </w:delText>
        </w:r>
        <w:r w:rsidRPr="00343F01" w:rsidDel="00201166">
          <w:rPr>
            <w:b/>
            <w:bCs/>
          </w:rPr>
          <w:delText>86,5 km</w:delText>
        </w:r>
        <w:r w:rsidRPr="00343F01" w:rsidDel="00201166">
          <w:delText xml:space="preserve">. Il semble qu’une partie sera financé par un financement public (budget de l’Etat et BOAD) pour un total de 738,7 M$. Le montant résiduel est de </w:delText>
        </w:r>
        <w:r w:rsidRPr="00343F01" w:rsidDel="00201166">
          <w:rPr>
            <w:b/>
            <w:bCs/>
          </w:rPr>
          <w:delText>620,62 M$</w:delText>
        </w:r>
        <w:r w:rsidRPr="00343F01" w:rsidDel="00201166">
          <w:delText xml:space="preserve"> sera</w:delText>
        </w:r>
        <w:r w:rsidR="00BD1560" w:rsidRPr="00343F01" w:rsidDel="00201166">
          <w:delText>it</w:delText>
        </w:r>
        <w:r w:rsidRPr="00343F01" w:rsidDel="00201166">
          <w:delText xml:space="preserve"> </w:delText>
        </w:r>
        <w:r w:rsidR="00877C38" w:rsidRPr="00343F01" w:rsidDel="00201166">
          <w:delText xml:space="preserve">à priori </w:delText>
        </w:r>
        <w:r w:rsidRPr="00343F01" w:rsidDel="00201166">
          <w:delText>financé par le partenaire privé.</w:delText>
        </w:r>
      </w:del>
    </w:p>
    <w:p w14:paraId="6C25EC16" w14:textId="6673EFF8" w:rsidR="00DD7063" w:rsidRPr="00343F01" w:rsidDel="00201166" w:rsidRDefault="00DD7063" w:rsidP="00D62BC5">
      <w:pPr>
        <w:spacing w:before="0" w:after="160"/>
        <w:jc w:val="left"/>
        <w:rPr>
          <w:del w:id="7058" w:author="Houyem Rais" w:date="2024-02-22T14:46:00Z"/>
          <w:b/>
          <w:bCs/>
          <w:i/>
          <w:iCs/>
        </w:rPr>
        <w:pPrChange w:id="7059" w:author="Houyem Rais" w:date="2024-02-22T14:49:00Z">
          <w:pPr>
            <w:pStyle w:val="ListParagraph"/>
            <w:numPr>
              <w:ilvl w:val="1"/>
              <w:numId w:val="36"/>
            </w:numPr>
            <w:ind w:left="426" w:hanging="360"/>
          </w:pPr>
        </w:pPrChange>
      </w:pPr>
      <w:del w:id="7060" w:author="Houyem Rais" w:date="2024-02-22T14:46:00Z">
        <w:r w:rsidRPr="00F65825" w:rsidDel="00201166">
          <w:rPr>
            <w:b/>
            <w:bCs/>
            <w:i/>
            <w:iCs/>
            <w:lang w:val="en-GB"/>
          </w:rPr>
          <w:delText xml:space="preserve">Lot contractuel C (Bénin) : Ech Godomey - Ech. </w:delText>
        </w:r>
        <w:r w:rsidRPr="00343F01" w:rsidDel="00201166">
          <w:rPr>
            <w:b/>
            <w:bCs/>
            <w:i/>
            <w:iCs/>
          </w:rPr>
          <w:delText>Kraké :</w:delText>
        </w:r>
      </w:del>
    </w:p>
    <w:p w14:paraId="05DF03C7" w14:textId="69187AB4" w:rsidR="00DD7063" w:rsidRPr="00343F01" w:rsidDel="00201166" w:rsidRDefault="00DD7063" w:rsidP="00D62BC5">
      <w:pPr>
        <w:spacing w:before="0" w:after="160"/>
        <w:jc w:val="left"/>
        <w:rPr>
          <w:del w:id="7061" w:author="Houyem Rais" w:date="2024-02-22T14:46:00Z"/>
        </w:rPr>
        <w:pPrChange w:id="7062" w:author="Houyem Rais" w:date="2024-02-22T14:49:00Z">
          <w:pPr/>
        </w:pPrChange>
      </w:pPr>
      <w:del w:id="7063" w:author="Houyem Rais" w:date="2024-02-22T14:46:00Z">
        <w:r w:rsidRPr="00343F01" w:rsidDel="00201166">
          <w:delText xml:space="preserve">Ce lot présente un coût d’investissement de </w:delText>
        </w:r>
        <w:r w:rsidRPr="00343F01" w:rsidDel="00201166">
          <w:rPr>
            <w:b/>
            <w:bCs/>
          </w:rPr>
          <w:delText>872,3 M$</w:delText>
        </w:r>
        <w:r w:rsidRPr="00343F01" w:rsidDel="00201166">
          <w:delText xml:space="preserve">, pour une longueur de </w:delText>
        </w:r>
        <w:r w:rsidRPr="00343F01" w:rsidDel="00201166">
          <w:rPr>
            <w:b/>
            <w:bCs/>
          </w:rPr>
          <w:delText>41,1 km</w:delText>
        </w:r>
        <w:r w:rsidRPr="00343F01" w:rsidDel="00201166">
          <w:delText xml:space="preserve">. Il semble qu’il n’y ait pas de financement public disponible. Nous avons donc pris comme hypothèse </w:delText>
        </w:r>
        <w:r w:rsidR="00877C38" w:rsidRPr="00343F01" w:rsidDel="00201166">
          <w:delText xml:space="preserve">initiale </w:delText>
        </w:r>
        <w:r w:rsidRPr="00343F01" w:rsidDel="00201166">
          <w:delText xml:space="preserve">que </w:delText>
        </w:r>
        <w:r w:rsidRPr="00343F01" w:rsidDel="00201166">
          <w:rPr>
            <w:b/>
            <w:bCs/>
          </w:rPr>
          <w:delText>l’intégralité</w:delText>
        </w:r>
        <w:r w:rsidRPr="00343F01" w:rsidDel="00201166">
          <w:delText xml:space="preserve"> de ce coût sera</w:delText>
        </w:r>
        <w:r w:rsidR="00BD1560" w:rsidRPr="00343F01" w:rsidDel="00201166">
          <w:delText>it</w:delText>
        </w:r>
        <w:r w:rsidRPr="00343F01" w:rsidDel="00201166">
          <w:delText xml:space="preserve"> financée par le partenaire privé. </w:delText>
        </w:r>
      </w:del>
    </w:p>
    <w:p w14:paraId="57A09F77" w14:textId="00092483" w:rsidR="00DD7063" w:rsidRPr="00343F01" w:rsidDel="00201166" w:rsidRDefault="00DD7063" w:rsidP="00D62BC5">
      <w:pPr>
        <w:spacing w:before="0" w:after="160"/>
        <w:jc w:val="left"/>
        <w:rPr>
          <w:del w:id="7064" w:author="Houyem Rais" w:date="2024-02-22T14:46:00Z"/>
          <w:b/>
          <w:bCs/>
          <w:i/>
          <w:iCs/>
        </w:rPr>
        <w:pPrChange w:id="7065" w:author="Houyem Rais" w:date="2024-02-22T14:49:00Z">
          <w:pPr>
            <w:pStyle w:val="ListParagraph"/>
            <w:numPr>
              <w:ilvl w:val="1"/>
              <w:numId w:val="36"/>
            </w:numPr>
            <w:ind w:left="426" w:hanging="360"/>
          </w:pPr>
        </w:pPrChange>
      </w:pPr>
      <w:del w:id="7066" w:author="Houyem Rais" w:date="2024-02-22T14:46:00Z">
        <w:r w:rsidRPr="00343F01" w:rsidDel="00201166">
          <w:rPr>
            <w:b/>
            <w:bCs/>
            <w:i/>
            <w:iCs/>
          </w:rPr>
          <w:delText>Lot contractuel D (Nigéria) : Frontière Bénin - Ech. Badagry :</w:delText>
        </w:r>
      </w:del>
    </w:p>
    <w:p w14:paraId="48127E95" w14:textId="2BB40E14" w:rsidR="00DD7063" w:rsidRPr="00343F01" w:rsidDel="00201166" w:rsidRDefault="00DD7063" w:rsidP="00D62BC5">
      <w:pPr>
        <w:spacing w:before="0" w:after="160"/>
        <w:jc w:val="left"/>
        <w:rPr>
          <w:del w:id="7067" w:author="Houyem Rais" w:date="2024-02-22T14:46:00Z"/>
        </w:rPr>
        <w:pPrChange w:id="7068" w:author="Houyem Rais" w:date="2024-02-22T14:49:00Z">
          <w:pPr/>
        </w:pPrChange>
      </w:pPr>
      <w:del w:id="7069" w:author="Houyem Rais" w:date="2024-02-22T14:46:00Z">
        <w:r w:rsidRPr="00343F01" w:rsidDel="00201166">
          <w:delText xml:space="preserve">Ce lot présente un coût d’investissement de </w:delText>
        </w:r>
        <w:r w:rsidRPr="00343F01" w:rsidDel="00201166">
          <w:rPr>
            <w:b/>
            <w:bCs/>
          </w:rPr>
          <w:delText>564,74 M$</w:delText>
        </w:r>
        <w:r w:rsidRPr="00343F01" w:rsidDel="00201166">
          <w:delText xml:space="preserve">, pour une </w:delText>
        </w:r>
        <w:r w:rsidRPr="00343F01" w:rsidDel="00201166">
          <w:rPr>
            <w:u w:val="single"/>
          </w:rPr>
          <w:delText>section préurbaine</w:delText>
        </w:r>
        <w:r w:rsidRPr="00343F01" w:rsidDel="00201166">
          <w:delText xml:space="preserve"> d’une longueur de </w:delText>
        </w:r>
        <w:r w:rsidRPr="00343F01" w:rsidDel="00201166">
          <w:rPr>
            <w:b/>
            <w:bCs/>
          </w:rPr>
          <w:delText>21,8 km</w:delText>
        </w:r>
        <w:r w:rsidRPr="00343F01" w:rsidDel="00201166">
          <w:delText xml:space="preserve">. Il semble aussi qu’il n’y ait pas de financement public disponible. Nous avons donc pris comme hypothèse </w:delText>
        </w:r>
        <w:r w:rsidR="00877C38" w:rsidRPr="00343F01" w:rsidDel="00201166">
          <w:delText xml:space="preserve">initiale </w:delText>
        </w:r>
        <w:r w:rsidRPr="00343F01" w:rsidDel="00201166">
          <w:delText xml:space="preserve">que </w:delText>
        </w:r>
        <w:r w:rsidRPr="00343F01" w:rsidDel="00201166">
          <w:rPr>
            <w:b/>
            <w:bCs/>
          </w:rPr>
          <w:delText>l’intégralité</w:delText>
        </w:r>
        <w:r w:rsidRPr="00343F01" w:rsidDel="00201166">
          <w:delText xml:space="preserve"> de ce coût sera</w:delText>
        </w:r>
        <w:r w:rsidR="00BD1560" w:rsidRPr="00343F01" w:rsidDel="00201166">
          <w:delText>it</w:delText>
        </w:r>
        <w:r w:rsidRPr="00343F01" w:rsidDel="00201166">
          <w:delText xml:space="preserve"> financée par le partenaire privé.</w:delText>
        </w:r>
      </w:del>
    </w:p>
    <w:p w14:paraId="088EF89E" w14:textId="5D6BF091" w:rsidR="00DD7063" w:rsidRPr="00343F01" w:rsidDel="00201166" w:rsidRDefault="00DD7063" w:rsidP="00D62BC5">
      <w:pPr>
        <w:spacing w:before="0" w:after="160"/>
        <w:jc w:val="left"/>
        <w:rPr>
          <w:del w:id="7070" w:author="Houyem Rais" w:date="2024-02-22T14:46:00Z"/>
          <w:b/>
          <w:bCs/>
          <w:i/>
          <w:iCs/>
        </w:rPr>
        <w:pPrChange w:id="7071" w:author="Houyem Rais" w:date="2024-02-22T14:49:00Z">
          <w:pPr>
            <w:pStyle w:val="ListParagraph"/>
            <w:numPr>
              <w:ilvl w:val="1"/>
              <w:numId w:val="36"/>
            </w:numPr>
            <w:ind w:left="426" w:hanging="360"/>
          </w:pPr>
        </w:pPrChange>
      </w:pPr>
      <w:del w:id="7072" w:author="Houyem Rais" w:date="2024-02-22T14:46:00Z">
        <w:r w:rsidRPr="005D477C" w:rsidDel="00201166">
          <w:rPr>
            <w:b/>
            <w:bCs/>
            <w:i/>
            <w:iCs/>
            <w:lang w:val="pt-PT"/>
          </w:rPr>
          <w:delText xml:space="preserve">Lot contractuel E (Nigéria) : Ech. </w:delText>
        </w:r>
        <w:r w:rsidRPr="00F65825" w:rsidDel="00201166">
          <w:rPr>
            <w:b/>
            <w:bCs/>
            <w:i/>
            <w:iCs/>
            <w:lang w:val="en-GB"/>
          </w:rPr>
          <w:delText xml:space="preserve">Badagry - Ech. </w:delText>
        </w:r>
        <w:r w:rsidRPr="00343F01" w:rsidDel="00201166">
          <w:rPr>
            <w:b/>
            <w:bCs/>
            <w:i/>
            <w:iCs/>
          </w:rPr>
          <w:delText>Okokomaiko :</w:delText>
        </w:r>
      </w:del>
    </w:p>
    <w:p w14:paraId="6FE47ABF" w14:textId="30CB15E5" w:rsidR="00DD7063" w:rsidRPr="00343F01" w:rsidDel="00201166" w:rsidRDefault="00DD7063" w:rsidP="00D62BC5">
      <w:pPr>
        <w:spacing w:before="0" w:after="160"/>
        <w:jc w:val="left"/>
        <w:rPr>
          <w:del w:id="7073" w:author="Houyem Rais" w:date="2024-02-22T14:46:00Z"/>
        </w:rPr>
        <w:pPrChange w:id="7074" w:author="Houyem Rais" w:date="2024-02-22T14:49:00Z">
          <w:pPr/>
        </w:pPrChange>
      </w:pPr>
      <w:del w:id="7075" w:author="Houyem Rais" w:date="2024-02-22T14:46:00Z">
        <w:r w:rsidRPr="00343F01" w:rsidDel="00201166">
          <w:delText xml:space="preserve">Ce lot présente un coût d’investissement de </w:delText>
        </w:r>
        <w:r w:rsidRPr="00343F01" w:rsidDel="00201166">
          <w:rPr>
            <w:b/>
            <w:bCs/>
          </w:rPr>
          <w:delText>766,8 M$</w:delText>
        </w:r>
        <w:r w:rsidRPr="00343F01" w:rsidDel="00201166">
          <w:delText xml:space="preserve">, pour un linéaire de </w:delText>
        </w:r>
        <w:r w:rsidRPr="00343F01" w:rsidDel="00201166">
          <w:rPr>
            <w:b/>
            <w:bCs/>
          </w:rPr>
          <w:delText>38,8 km</w:delText>
        </w:r>
        <w:r w:rsidRPr="00343F01" w:rsidDel="00201166">
          <w:delText>. Ce coût sera</w:delText>
        </w:r>
        <w:r w:rsidR="00BD1560" w:rsidRPr="00343F01" w:rsidDel="00201166">
          <w:delText>it</w:delText>
        </w:r>
        <w:r w:rsidRPr="00343F01" w:rsidDel="00201166">
          <w:delText xml:space="preserve"> </w:delText>
        </w:r>
        <w:r w:rsidR="00877C38" w:rsidRPr="00343F01" w:rsidDel="00201166">
          <w:delText xml:space="preserve">à priori </w:delText>
        </w:r>
        <w:r w:rsidRPr="00343F01" w:rsidDel="00201166">
          <w:delText xml:space="preserve">couvert </w:delText>
        </w:r>
        <w:r w:rsidRPr="00343F01" w:rsidDel="00201166">
          <w:rPr>
            <w:b/>
            <w:bCs/>
          </w:rPr>
          <w:delText>entièrement</w:delText>
        </w:r>
        <w:r w:rsidRPr="00343F01" w:rsidDel="00201166">
          <w:delText xml:space="preserve"> par un financement privé.</w:delText>
        </w:r>
      </w:del>
    </w:p>
    <w:p w14:paraId="2B45D7D1" w14:textId="5AC3126B" w:rsidR="00DD7063" w:rsidRPr="00343F01" w:rsidDel="00201166" w:rsidRDefault="00DD7063" w:rsidP="00D62BC5">
      <w:pPr>
        <w:spacing w:before="0" w:after="160"/>
        <w:jc w:val="left"/>
        <w:rPr>
          <w:del w:id="7076" w:author="Houyem Rais" w:date="2024-02-22T14:46:00Z"/>
          <w:b/>
          <w:bCs/>
          <w:i/>
          <w:iCs/>
        </w:rPr>
        <w:pPrChange w:id="7077" w:author="Houyem Rais" w:date="2024-02-22T14:49:00Z">
          <w:pPr>
            <w:pStyle w:val="ListParagraph"/>
            <w:numPr>
              <w:ilvl w:val="1"/>
              <w:numId w:val="36"/>
            </w:numPr>
            <w:ind w:left="426" w:hanging="360"/>
          </w:pPr>
        </w:pPrChange>
      </w:pPr>
      <w:del w:id="7078" w:author="Houyem Rais" w:date="2024-02-22T14:46:00Z">
        <w:r w:rsidRPr="00F65825" w:rsidDel="00201166">
          <w:rPr>
            <w:b/>
            <w:bCs/>
            <w:i/>
            <w:iCs/>
            <w:lang w:val="en-GB"/>
          </w:rPr>
          <w:delText xml:space="preserve">Lot contractuel F (Nigéria) : Ech. </w:delText>
        </w:r>
        <w:r w:rsidRPr="00343F01" w:rsidDel="00201166">
          <w:rPr>
            <w:b/>
            <w:bCs/>
            <w:i/>
            <w:iCs/>
          </w:rPr>
          <w:delText>Okokomaiko - Ech. Eric Moore :</w:delText>
        </w:r>
      </w:del>
    </w:p>
    <w:p w14:paraId="31752C17" w14:textId="25570074" w:rsidR="00DD7063" w:rsidRPr="00343F01" w:rsidDel="00201166" w:rsidRDefault="00DD7063" w:rsidP="00D62BC5">
      <w:pPr>
        <w:spacing w:before="0" w:after="160"/>
        <w:jc w:val="left"/>
        <w:rPr>
          <w:del w:id="7079" w:author="Houyem Rais" w:date="2024-02-22T14:46:00Z"/>
        </w:rPr>
        <w:pPrChange w:id="7080" w:author="Houyem Rais" w:date="2024-02-22T14:49:00Z">
          <w:pPr>
            <w:spacing w:before="0" w:after="0"/>
          </w:pPr>
        </w:pPrChange>
      </w:pPr>
      <w:del w:id="7081" w:author="Houyem Rais" w:date="2024-02-22T14:46:00Z">
        <w:r w:rsidRPr="00343F01" w:rsidDel="00201166">
          <w:delText xml:space="preserve">Ce lot, donc </w:delText>
        </w:r>
        <w:r w:rsidR="00547789" w:rsidDel="00201166">
          <w:delText>une partie des</w:delText>
        </w:r>
        <w:r w:rsidR="00547789" w:rsidRPr="00343F01" w:rsidDel="00201166">
          <w:delText xml:space="preserve"> </w:delText>
        </w:r>
        <w:r w:rsidRPr="00343F01" w:rsidDel="00201166">
          <w:delText xml:space="preserve">travaux sont en cours ou bien avancés dans le cadre d’un projet du gouvernement de l'Etat de Lagos, est d’une longueur de </w:delText>
        </w:r>
        <w:r w:rsidRPr="00343F01" w:rsidDel="00201166">
          <w:rPr>
            <w:b/>
            <w:bCs/>
          </w:rPr>
          <w:delText>18,3 km</w:delText>
        </w:r>
        <w:r w:rsidRPr="00343F01" w:rsidDel="00201166">
          <w:delText xml:space="preserve">. Le coût de construction de ce lot s’élève à </w:delText>
        </w:r>
        <w:r w:rsidRPr="00343F01" w:rsidDel="00201166">
          <w:rPr>
            <w:b/>
            <w:bCs/>
          </w:rPr>
          <w:delText>659,21 M$</w:delText>
        </w:r>
        <w:r w:rsidRPr="00343F01" w:rsidDel="00201166">
          <w:delText xml:space="preserve"> et sera</w:delText>
        </w:r>
        <w:r w:rsidR="00BD1560" w:rsidRPr="00343F01" w:rsidDel="00201166">
          <w:delText>it</w:delText>
        </w:r>
        <w:r w:rsidRPr="00343F01" w:rsidDel="00201166">
          <w:delText xml:space="preserve"> couvert en intégralité par un </w:delText>
        </w:r>
        <w:r w:rsidRPr="00343F01" w:rsidDel="00201166">
          <w:rPr>
            <w:b/>
            <w:bCs/>
          </w:rPr>
          <w:delText>financement public</w:delText>
        </w:r>
        <w:r w:rsidRPr="00343F01" w:rsidDel="00201166">
          <w:delText>. Ce lot serait probablement prévu sous forme d’affermage ou associé à d’autres lots contractuels.</w:delText>
        </w:r>
      </w:del>
    </w:p>
    <w:p w14:paraId="0B4B8F76" w14:textId="15B93B62" w:rsidR="00D12ACB" w:rsidRPr="00343F01" w:rsidDel="00201166" w:rsidRDefault="00D12ACB" w:rsidP="00D62BC5">
      <w:pPr>
        <w:spacing w:before="0" w:after="160"/>
        <w:jc w:val="left"/>
        <w:rPr>
          <w:del w:id="7082" w:author="Houyem Rais" w:date="2024-02-22T14:46:00Z"/>
        </w:rPr>
        <w:pPrChange w:id="7083" w:author="Houyem Rais" w:date="2024-02-22T14:49:00Z">
          <w:pPr/>
        </w:pPrChange>
      </w:pPr>
    </w:p>
    <w:p w14:paraId="6CCB526B" w14:textId="116A5224" w:rsidR="00D12ACB" w:rsidRPr="00343F01" w:rsidDel="00201166" w:rsidRDefault="00D12ACB" w:rsidP="00D62BC5">
      <w:pPr>
        <w:spacing w:before="0" w:after="160"/>
        <w:jc w:val="left"/>
        <w:rPr>
          <w:del w:id="7084" w:author="Houyem Rais" w:date="2024-02-22T14:46:00Z"/>
        </w:rPr>
        <w:pPrChange w:id="7085" w:author="Houyem Rais" w:date="2024-02-22T14:49:00Z">
          <w:pPr>
            <w:pStyle w:val="Heading2"/>
          </w:pPr>
        </w:pPrChange>
      </w:pPr>
      <w:bookmarkStart w:id="7086" w:name="_Toc129968875"/>
      <w:bookmarkStart w:id="7087" w:name="_Toc152165359"/>
      <w:del w:id="7088" w:author="Houyem Rais" w:date="2024-02-22T14:46:00Z">
        <w:r w:rsidRPr="00343F01" w:rsidDel="00201166">
          <w:delText>Elaboration et recommandation d’une stratégie de phasage de la réalisation des travaux de construction</w:delText>
        </w:r>
        <w:bookmarkEnd w:id="7086"/>
        <w:bookmarkEnd w:id="7087"/>
      </w:del>
    </w:p>
    <w:p w14:paraId="4F25C7AF" w14:textId="6D5CB576" w:rsidR="00D12ACB" w:rsidRPr="00343F01" w:rsidDel="00201166" w:rsidRDefault="00D12ACB" w:rsidP="00D62BC5">
      <w:pPr>
        <w:spacing w:before="0" w:after="160"/>
        <w:jc w:val="left"/>
        <w:rPr>
          <w:del w:id="7089" w:author="Houyem Rais" w:date="2024-02-22T14:46:00Z"/>
        </w:rPr>
        <w:pPrChange w:id="7090" w:author="Houyem Rais" w:date="2024-02-22T14:49:00Z">
          <w:pPr>
            <w:pStyle w:val="Heading3"/>
          </w:pPr>
        </w:pPrChange>
      </w:pPr>
      <w:bookmarkStart w:id="7091" w:name="_Toc129968876"/>
      <w:bookmarkStart w:id="7092" w:name="_Toc152165360"/>
      <w:del w:id="7093" w:author="Houyem Rais" w:date="2024-02-22T14:46:00Z">
        <w:r w:rsidRPr="00343F01" w:rsidDel="00201166">
          <w:delText>Déterminants pour la définition et le choix d’une stratégie de phasage</w:delText>
        </w:r>
        <w:bookmarkEnd w:id="7091"/>
        <w:bookmarkEnd w:id="7092"/>
      </w:del>
    </w:p>
    <w:p w14:paraId="776A654E" w14:textId="461A8453" w:rsidR="00D12ACB" w:rsidRPr="00343F01" w:rsidDel="00201166" w:rsidRDefault="00D12ACB" w:rsidP="00D62BC5">
      <w:pPr>
        <w:spacing w:before="0" w:after="160"/>
        <w:jc w:val="left"/>
        <w:rPr>
          <w:del w:id="7094" w:author="Houyem Rais" w:date="2024-02-22T14:46:00Z"/>
        </w:rPr>
        <w:pPrChange w:id="7095" w:author="Houyem Rais" w:date="2024-02-22T14:49:00Z">
          <w:pPr/>
        </w:pPrChange>
      </w:pPr>
      <w:del w:id="7096" w:author="Houyem Rais" w:date="2024-02-22T14:46:00Z">
        <w:r w:rsidRPr="00343F01" w:rsidDel="00201166">
          <w:delText xml:space="preserve">Certains facteurs </w:delText>
        </w:r>
        <w:r w:rsidR="00B42FA8" w:rsidRPr="00343F01" w:rsidDel="00201166">
          <w:delText>exercent</w:delText>
        </w:r>
        <w:r w:rsidRPr="00343F01" w:rsidDel="00201166">
          <w:delText xml:space="preserve"> une influence significative sur l’allotissement contractuel et le phasage du projet, notamment : </w:delText>
        </w:r>
      </w:del>
    </w:p>
    <w:p w14:paraId="47BD4E48" w14:textId="70B999B9" w:rsidR="00D12ACB" w:rsidRPr="00343F01" w:rsidDel="00201166" w:rsidRDefault="00D12ACB" w:rsidP="00D62BC5">
      <w:pPr>
        <w:spacing w:before="0" w:after="160"/>
        <w:jc w:val="left"/>
        <w:rPr>
          <w:del w:id="7097" w:author="Houyem Rais" w:date="2024-02-22T14:46:00Z"/>
        </w:rPr>
        <w:pPrChange w:id="7098" w:author="Houyem Rais" w:date="2024-02-22T14:49:00Z">
          <w:pPr>
            <w:pStyle w:val="BulletList1"/>
          </w:pPr>
        </w:pPrChange>
      </w:pPr>
      <w:del w:id="7099" w:author="Houyem Rais" w:date="2024-02-22T14:46:00Z">
        <w:r w:rsidRPr="00343F01" w:rsidDel="00201166">
          <w:rPr>
            <w:b/>
            <w:bCs/>
          </w:rPr>
          <w:delText>Solidarité économique des lots contractuels</w:delText>
        </w:r>
        <w:r w:rsidRPr="00343F01" w:rsidDel="00201166">
          <w:delText> : Les lots contractuels proposés pour la mise en œuvre de l’autoroute du corridor Abidjan-Lagos (lot 3) sont interdépendants et solidaires d’un point de vue économique dans la mesure où la réalisation des ratios de rentabilité économiques et financiers de chaque section est dépendante de la mise en service des sections avoisinantes en amont et en aval. Cela peut se traduire par la décision d’un investisseur potentiel pour investir dans une section de l’autoroute sera déterminée par l’état de raccordement de ce tronçon aux autres sections dans les meilleures conditions. Pour surmonter cette contrainte, il faudra qu’un certain niveau de coordination entre les autorités contractantes soit considéré.</w:delText>
        </w:r>
      </w:del>
    </w:p>
    <w:p w14:paraId="4470FE31" w14:textId="0A16207F" w:rsidR="00D12ACB" w:rsidRPr="00343F01" w:rsidDel="00201166" w:rsidRDefault="00D12ACB" w:rsidP="00D62BC5">
      <w:pPr>
        <w:spacing w:before="0" w:after="160"/>
        <w:jc w:val="left"/>
        <w:rPr>
          <w:del w:id="7100" w:author="Houyem Rais" w:date="2024-02-22T14:46:00Z"/>
        </w:rPr>
        <w:pPrChange w:id="7101" w:author="Houyem Rais" w:date="2024-02-22T14:49:00Z">
          <w:pPr>
            <w:pStyle w:val="BulletList1"/>
          </w:pPr>
        </w:pPrChange>
      </w:pPr>
      <w:del w:id="7102" w:author="Houyem Rais" w:date="2024-02-22T14:46:00Z">
        <w:r w:rsidRPr="00343F01" w:rsidDel="00201166">
          <w:rPr>
            <w:b/>
            <w:bCs/>
          </w:rPr>
          <w:delText>La capacité du marché du BTP </w:delText>
        </w:r>
        <w:r w:rsidRPr="00343F01" w:rsidDel="00201166">
          <w:delText>: La capacité du marché du BTP dépend de chaque pays traversé par l’autoroute. Nous avons pris l’hypothèse qu’un projet d’autoroute d’une longueur allant jusqu’à 120 km peut être exécuté par un seul groupement de BTPistes pour chaque pays.</w:delText>
        </w:r>
      </w:del>
    </w:p>
    <w:p w14:paraId="3DD47611" w14:textId="392A2EAB" w:rsidR="00D12ACB" w:rsidRPr="00343F01" w:rsidDel="00201166" w:rsidRDefault="00D12ACB" w:rsidP="00D62BC5">
      <w:pPr>
        <w:spacing w:before="0" w:after="160"/>
        <w:jc w:val="left"/>
        <w:rPr>
          <w:del w:id="7103" w:author="Houyem Rais" w:date="2024-02-22T14:46:00Z"/>
        </w:rPr>
        <w:pPrChange w:id="7104" w:author="Houyem Rais" w:date="2024-02-22T14:49:00Z">
          <w:pPr>
            <w:pStyle w:val="BulletList1"/>
          </w:pPr>
        </w:pPrChange>
      </w:pPr>
      <w:del w:id="7105" w:author="Houyem Rais" w:date="2024-02-22T14:46:00Z">
        <w:r w:rsidRPr="00343F01" w:rsidDel="00201166">
          <w:rPr>
            <w:b/>
            <w:bCs/>
          </w:rPr>
          <w:delText>Bancabilité / Capacité à lever des fonds</w:delText>
        </w:r>
        <w:r w:rsidRPr="00343F01" w:rsidDel="00201166">
          <w:delText> : Le plus « grand » projet de PPP d’autoroutes en cours d’attribution est le projet de l’autoroute reliant Kampala à Jinja en Ouganda d’une longueur de 200 km et avec un coût d’investissement entre 1200 et 1600 M$. Le montage financier repose sur un financement apporté par l’Etat (prêt AFD et BAD) de 400 M$, et un financement privé entre 800 et 1200 M$. Nous retenons donc qu’il est possible de lancer un PPP d’autoroute dont le financement privé est dans cette fourchette.</w:delText>
        </w:r>
      </w:del>
    </w:p>
    <w:p w14:paraId="1AC242F8" w14:textId="7D193A9F" w:rsidR="00D12ACB" w:rsidRPr="00343F01" w:rsidDel="00201166" w:rsidRDefault="00D12ACB" w:rsidP="00D62BC5">
      <w:pPr>
        <w:spacing w:before="0" w:after="160"/>
        <w:jc w:val="left"/>
        <w:rPr>
          <w:del w:id="7106" w:author="Houyem Rais" w:date="2024-02-22T14:46:00Z"/>
        </w:rPr>
        <w:pPrChange w:id="7107" w:author="Houyem Rais" w:date="2024-02-22T14:49:00Z">
          <w:pPr>
            <w:pStyle w:val="BulletList1"/>
          </w:pPr>
        </w:pPrChange>
      </w:pPr>
      <w:del w:id="7108" w:author="Houyem Rais" w:date="2024-02-22T14:46:00Z">
        <w:r w:rsidRPr="00343F01" w:rsidDel="00201166">
          <w:rPr>
            <w:b/>
            <w:bCs/>
          </w:rPr>
          <w:delText>Minimiser le risque d'interfaces pour la partie publique</w:delText>
        </w:r>
        <w:r w:rsidRPr="00343F01" w:rsidDel="00201166">
          <w:delText> : Il s’agit ici de réduire le nombre de lots contractuels pour chaque pays pris individuellement.</w:delText>
        </w:r>
      </w:del>
    </w:p>
    <w:p w14:paraId="298FE0F0" w14:textId="355C284B" w:rsidR="00D12ACB" w:rsidRPr="00343F01" w:rsidDel="00201166" w:rsidRDefault="00D12ACB" w:rsidP="00D62BC5">
      <w:pPr>
        <w:spacing w:before="0" w:after="160"/>
        <w:jc w:val="left"/>
        <w:rPr>
          <w:del w:id="7109" w:author="Houyem Rais" w:date="2024-02-22T14:46:00Z"/>
        </w:rPr>
        <w:pPrChange w:id="7110" w:author="Houyem Rais" w:date="2024-02-22T14:49:00Z">
          <w:pPr>
            <w:pStyle w:val="BulletList1"/>
          </w:pPr>
        </w:pPrChange>
      </w:pPr>
      <w:del w:id="7111" w:author="Houyem Rais" w:date="2024-02-22T14:46:00Z">
        <w:r w:rsidRPr="00343F01" w:rsidDel="00201166">
          <w:rPr>
            <w:b/>
            <w:bCs/>
          </w:rPr>
          <w:delText>Respecter le calendrier de mise en service</w:delText>
        </w:r>
        <w:r w:rsidRPr="00343F01" w:rsidDel="00201166">
          <w:delText> des différents tronçons d’autoroutes : L’allotissement contractuel et le phasage doivent aussi tenir compte du calendrier souhaité pour chaque tronçon. Un calendrier avec une mise en service concomitante des différents tronçons réduira la possibilité pour un BTPiste international de travailler sur plusieurs lots contractuels. A contrario, un calendrier échelonné avec des pics de travaux étalés dans le temps permettra aux BTPistes de soumissionner sur plusieurs lots contractuels tout en pouvant transférer les équipements et équipes d’un pays à l’autre en fonction du calendrier. Cette dernière configuration est recommandée car elle permet d’augmenter la « tension compétitive » et donc d’obtenir des prix abordables.</w:delText>
        </w:r>
      </w:del>
    </w:p>
    <w:p w14:paraId="323B4CD7" w14:textId="3F1B0898" w:rsidR="00D12ACB" w:rsidRPr="00343F01" w:rsidDel="00201166" w:rsidRDefault="00D12ACB" w:rsidP="00D62BC5">
      <w:pPr>
        <w:spacing w:before="0" w:after="160"/>
        <w:jc w:val="left"/>
        <w:rPr>
          <w:del w:id="7112" w:author="Houyem Rais" w:date="2024-02-22T14:46:00Z"/>
        </w:rPr>
        <w:pPrChange w:id="7113" w:author="Houyem Rais" w:date="2024-02-22T14:49:00Z">
          <w:pPr>
            <w:pStyle w:val="Heading3"/>
          </w:pPr>
        </w:pPrChange>
      </w:pPr>
      <w:bookmarkStart w:id="7114" w:name="_Toc129968877"/>
      <w:bookmarkStart w:id="7115" w:name="_Toc152165361"/>
      <w:del w:id="7116" w:author="Houyem Rais" w:date="2024-02-22T14:46:00Z">
        <w:r w:rsidRPr="00343F01" w:rsidDel="00201166">
          <w:delText>Phasage recommandé pour la mise en œuvre du projet</w:delText>
        </w:r>
        <w:bookmarkEnd w:id="7114"/>
        <w:bookmarkEnd w:id="7115"/>
      </w:del>
    </w:p>
    <w:p w14:paraId="27FFAACD" w14:textId="3952BE45" w:rsidR="00D12ACB" w:rsidRPr="00343F01" w:rsidDel="00201166" w:rsidRDefault="00D12ACB" w:rsidP="00D62BC5">
      <w:pPr>
        <w:spacing w:before="0" w:after="160"/>
        <w:jc w:val="left"/>
        <w:rPr>
          <w:del w:id="7117" w:author="Houyem Rais" w:date="2024-02-22T14:46:00Z"/>
        </w:rPr>
        <w:pPrChange w:id="7118" w:author="Houyem Rais" w:date="2024-02-22T14:49:00Z">
          <w:pPr/>
        </w:pPrChange>
      </w:pPr>
      <w:del w:id="7119" w:author="Houyem Rais" w:date="2024-02-22T14:46:00Z">
        <w:r w:rsidRPr="00343F01" w:rsidDel="00201166">
          <w:delText xml:space="preserve">Sur la base des facteurs mentionnés ci-dessus, la chronologie suivante pour la construction et la mise en services des différents lots identifiés devrait être respectée : </w:delText>
        </w:r>
      </w:del>
    </w:p>
    <w:p w14:paraId="16483405" w14:textId="3C91E41F" w:rsidR="00D12ACB" w:rsidRPr="00343F01" w:rsidDel="00201166" w:rsidRDefault="00D12ACB" w:rsidP="00D62BC5">
      <w:pPr>
        <w:spacing w:before="0" w:after="160"/>
        <w:jc w:val="left"/>
        <w:rPr>
          <w:del w:id="7120" w:author="Houyem Rais" w:date="2024-02-22T14:46:00Z"/>
        </w:rPr>
        <w:pPrChange w:id="7121" w:author="Houyem Rais" w:date="2024-02-22T14:49:00Z">
          <w:pPr>
            <w:spacing w:before="0" w:after="160"/>
            <w:jc w:val="left"/>
          </w:pPr>
        </w:pPrChange>
      </w:pPr>
      <w:del w:id="7122" w:author="Houyem Rais" w:date="2024-02-22T14:46:00Z">
        <w:r w:rsidRPr="00343F01" w:rsidDel="00201166">
          <w:br w:type="page"/>
        </w:r>
      </w:del>
    </w:p>
    <w:p w14:paraId="6B006A79" w14:textId="43E93CB3" w:rsidR="00D12ACB" w:rsidRPr="00343F01" w:rsidDel="00201166" w:rsidRDefault="00D12ACB" w:rsidP="00D62BC5">
      <w:pPr>
        <w:spacing w:before="0" w:after="160"/>
        <w:jc w:val="left"/>
        <w:rPr>
          <w:del w:id="7123" w:author="Houyem Rais" w:date="2024-02-22T14:46:00Z"/>
        </w:rPr>
        <w:sectPr w:rsidR="00D12ACB" w:rsidRPr="00343F01" w:rsidDel="00201166" w:rsidSect="00201166">
          <w:headerReference w:type="default" r:id="rId24"/>
          <w:footerReference w:type="default" r:id="rId25"/>
          <w:pgSz w:w="11906" w:h="16838"/>
          <w:pgMar w:top="1440" w:right="1276" w:bottom="1440" w:left="1440" w:header="709" w:footer="709" w:gutter="0"/>
          <w:cols w:space="708"/>
          <w:docGrid w:linePitch="360"/>
          <w:sectPrChange w:id="7124" w:author="Houyem Rais" w:date="2024-02-22T14:47:00Z">
            <w:sectPr w:rsidR="00D12ACB" w:rsidRPr="00343F01" w:rsidDel="00201166" w:rsidSect="00201166">
              <w:pgMar w:top="1417" w:right="1417" w:bottom="1417" w:left="1417" w:header="708" w:footer="708" w:gutter="0"/>
            </w:sectPr>
          </w:sectPrChange>
        </w:sectPr>
        <w:pPrChange w:id="7125" w:author="Houyem Rais" w:date="2024-02-22T14:49:00Z">
          <w:pPr/>
        </w:pPrChange>
      </w:pPr>
    </w:p>
    <w:p w14:paraId="0A0188D0" w14:textId="01431CA0" w:rsidR="00D12ACB" w:rsidRPr="00343F01" w:rsidDel="00201166" w:rsidRDefault="001A21CC" w:rsidP="00D62BC5">
      <w:pPr>
        <w:spacing w:before="0" w:after="160"/>
        <w:jc w:val="left"/>
        <w:rPr>
          <w:del w:id="7126" w:author="Houyem Rais" w:date="2024-02-22T14:46:00Z"/>
        </w:rPr>
        <w:pPrChange w:id="7127" w:author="Houyem Rais" w:date="2024-02-22T14:49:00Z">
          <w:pPr/>
        </w:pPrChange>
      </w:pPr>
      <w:del w:id="7128" w:author="Houyem Rais" w:date="2024-02-22T14:46:00Z">
        <w:r w:rsidRPr="00E7177E" w:rsidDel="00201166">
          <w:rPr>
            <w:noProof/>
          </w:rPr>
          <w:drawing>
            <wp:inline distT="0" distB="0" distL="0" distR="0" wp14:anchorId="693142E5" wp14:editId="7B652A81">
              <wp:extent cx="8892540" cy="3180080"/>
              <wp:effectExtent l="0" t="0" r="3810" b="1270"/>
              <wp:docPr id="414853162" name="Picture 41485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92540" cy="3180080"/>
                      </a:xfrm>
                      <a:prstGeom prst="rect">
                        <a:avLst/>
                      </a:prstGeom>
                      <a:noFill/>
                      <a:ln>
                        <a:noFill/>
                      </a:ln>
                    </pic:spPr>
                  </pic:pic>
                </a:graphicData>
              </a:graphic>
            </wp:inline>
          </w:drawing>
        </w:r>
      </w:del>
    </w:p>
    <w:p w14:paraId="74887BB6" w14:textId="6AFC8AA1" w:rsidR="00D12ACB" w:rsidRPr="00343F01" w:rsidDel="00201166" w:rsidRDefault="00D12ACB" w:rsidP="00D62BC5">
      <w:pPr>
        <w:spacing w:before="0" w:after="160"/>
        <w:jc w:val="left"/>
        <w:rPr>
          <w:del w:id="7129" w:author="Houyem Rais" w:date="2024-02-22T14:46:00Z"/>
          <w:i/>
          <w:iCs/>
          <w:sz w:val="20"/>
          <w:szCs w:val="20"/>
        </w:rPr>
        <w:pPrChange w:id="7130" w:author="Houyem Rais" w:date="2024-02-22T14:49:00Z">
          <w:pPr>
            <w:pStyle w:val="Caption"/>
            <w:jc w:val="center"/>
          </w:pPr>
        </w:pPrChange>
      </w:pPr>
      <w:bookmarkStart w:id="7131" w:name="_Toc129968919"/>
      <w:bookmarkStart w:id="7132" w:name="_Toc152165537"/>
      <w:del w:id="7133" w:author="Houyem Rais" w:date="2024-02-22T14:46:00Z">
        <w:r w:rsidRPr="00343F01" w:rsidDel="00201166">
          <w:rPr>
            <w:iCs/>
            <w:sz w:val="20"/>
            <w:szCs w:val="20"/>
          </w:rPr>
          <w:delText xml:space="preserve">Figure </w:delText>
        </w:r>
        <w:r w:rsidRPr="00343F01" w:rsidDel="00201166">
          <w:rPr>
            <w:i/>
            <w:iCs/>
            <w:sz w:val="20"/>
            <w:szCs w:val="20"/>
          </w:rPr>
          <w:fldChar w:fldCharType="begin"/>
        </w:r>
        <w:r w:rsidRPr="00343F01" w:rsidDel="00201166">
          <w:rPr>
            <w:iCs/>
            <w:sz w:val="20"/>
            <w:szCs w:val="20"/>
          </w:rPr>
          <w:delInstrText xml:space="preserve"> SEQ Figure \* ARABIC </w:delInstrText>
        </w:r>
        <w:r w:rsidRPr="00343F01" w:rsidDel="00201166">
          <w:rPr>
            <w:i/>
            <w:iCs/>
            <w:sz w:val="20"/>
            <w:szCs w:val="20"/>
          </w:rPr>
          <w:fldChar w:fldCharType="separate"/>
        </w:r>
        <w:r w:rsidR="002B5C95" w:rsidDel="00201166">
          <w:rPr>
            <w:iCs/>
            <w:noProof/>
            <w:sz w:val="20"/>
            <w:szCs w:val="20"/>
          </w:rPr>
          <w:delText>11</w:delText>
        </w:r>
        <w:r w:rsidRPr="00343F01" w:rsidDel="00201166">
          <w:rPr>
            <w:i/>
            <w:iCs/>
            <w:sz w:val="20"/>
            <w:szCs w:val="20"/>
          </w:rPr>
          <w:fldChar w:fldCharType="end"/>
        </w:r>
        <w:r w:rsidRPr="00343F01" w:rsidDel="00201166">
          <w:rPr>
            <w:iCs/>
            <w:sz w:val="20"/>
            <w:szCs w:val="20"/>
          </w:rPr>
          <w:delText xml:space="preserve"> Chronologie de la mise en œuvre des différents lots contractuels</w:delText>
        </w:r>
        <w:bookmarkEnd w:id="7131"/>
        <w:bookmarkEnd w:id="7132"/>
      </w:del>
    </w:p>
    <w:p w14:paraId="32FEF253" w14:textId="755F41A3" w:rsidR="00D12ACB" w:rsidRPr="00343F01" w:rsidDel="00201166" w:rsidRDefault="00D12ACB" w:rsidP="00D62BC5">
      <w:pPr>
        <w:spacing w:before="0" w:after="160"/>
        <w:jc w:val="left"/>
        <w:rPr>
          <w:del w:id="7134" w:author="Houyem Rais" w:date="2024-02-22T14:46:00Z"/>
        </w:rPr>
        <w:pPrChange w:id="7135" w:author="Houyem Rais" w:date="2024-02-22T14:49:00Z">
          <w:pPr>
            <w:jc w:val="center"/>
          </w:pPr>
        </w:pPrChange>
      </w:pPr>
    </w:p>
    <w:p w14:paraId="79A321B5" w14:textId="0114AC54" w:rsidR="00D12ACB" w:rsidRPr="00343F01" w:rsidDel="00201166" w:rsidRDefault="00D12ACB" w:rsidP="00D62BC5">
      <w:pPr>
        <w:spacing w:before="0" w:after="160"/>
        <w:jc w:val="left"/>
        <w:rPr>
          <w:del w:id="7136" w:author="Houyem Rais" w:date="2024-02-22T14:46:00Z"/>
        </w:rPr>
        <w:pPrChange w:id="7137" w:author="Houyem Rais" w:date="2024-02-22T14:49:00Z">
          <w:pPr>
            <w:spacing w:before="0" w:after="160"/>
            <w:jc w:val="left"/>
          </w:pPr>
        </w:pPrChange>
      </w:pPr>
      <w:del w:id="7138" w:author="Houyem Rais" w:date="2024-02-22T14:46:00Z">
        <w:r w:rsidRPr="00343F01" w:rsidDel="00201166">
          <w:br w:type="page"/>
        </w:r>
      </w:del>
    </w:p>
    <w:p w14:paraId="02510881" w14:textId="1123B7FC" w:rsidR="00D12ACB" w:rsidRPr="00343F01" w:rsidDel="00201166" w:rsidRDefault="00D12ACB" w:rsidP="00D62BC5">
      <w:pPr>
        <w:spacing w:before="0" w:after="160"/>
        <w:jc w:val="left"/>
        <w:rPr>
          <w:del w:id="7139" w:author="Houyem Rais" w:date="2024-02-22T14:46:00Z"/>
        </w:rPr>
        <w:sectPr w:rsidR="00D12ACB" w:rsidRPr="00343F01" w:rsidDel="00201166" w:rsidSect="00201166">
          <w:pgSz w:w="16838" w:h="11906" w:orient="landscape"/>
          <w:pgMar w:top="1440" w:right="1276" w:bottom="1440" w:left="1440" w:header="709" w:footer="709" w:gutter="0"/>
          <w:cols w:space="708"/>
          <w:docGrid w:linePitch="360"/>
          <w:sectPrChange w:id="7140" w:author="Houyem Rais" w:date="2024-02-22T14:47:00Z">
            <w:sectPr w:rsidR="00D12ACB" w:rsidRPr="00343F01" w:rsidDel="00201166" w:rsidSect="00201166">
              <w:pgMar w:top="1417" w:right="1417" w:bottom="1417" w:left="1417" w:header="708" w:footer="708" w:gutter="0"/>
            </w:sectPr>
          </w:sectPrChange>
        </w:sectPr>
        <w:pPrChange w:id="7141" w:author="Houyem Rais" w:date="2024-02-22T14:49:00Z">
          <w:pPr/>
        </w:pPrChange>
      </w:pPr>
    </w:p>
    <w:p w14:paraId="79BFF821" w14:textId="552A3940" w:rsidR="00D12ACB" w:rsidRPr="00343F01" w:rsidDel="00201166" w:rsidRDefault="00D12ACB" w:rsidP="00D62BC5">
      <w:pPr>
        <w:spacing w:before="0" w:after="160"/>
        <w:jc w:val="left"/>
        <w:rPr>
          <w:del w:id="7142" w:author="Houyem Rais" w:date="2024-02-22T14:46:00Z"/>
        </w:rPr>
        <w:pPrChange w:id="7143" w:author="Houyem Rais" w:date="2024-02-22T14:49:00Z">
          <w:pPr/>
        </w:pPrChange>
      </w:pPr>
      <w:del w:id="7144" w:author="Houyem Rais" w:date="2024-02-22T14:46:00Z">
        <w:r w:rsidRPr="00343F01" w:rsidDel="00201166">
          <w:delText>Le phasage indicatif recommandé de la mise en œuvre de l’autoroute est comme indiqué ci-dessous.</w:delText>
        </w:r>
      </w:del>
    </w:p>
    <w:p w14:paraId="549EFDD4" w14:textId="75352187" w:rsidR="00D12ACB" w:rsidRPr="00343F01" w:rsidDel="00201166" w:rsidRDefault="00D12ACB" w:rsidP="00D62BC5">
      <w:pPr>
        <w:spacing w:before="0" w:after="160"/>
        <w:jc w:val="left"/>
        <w:rPr>
          <w:del w:id="7145" w:author="Houyem Rais" w:date="2024-02-22T14:46:00Z"/>
          <w:iCs/>
          <w:sz w:val="20"/>
          <w:szCs w:val="20"/>
        </w:rPr>
        <w:pPrChange w:id="7146" w:author="Houyem Rais" w:date="2024-02-22T14:49:00Z">
          <w:pPr>
            <w:pStyle w:val="Caption"/>
          </w:pPr>
        </w:pPrChange>
      </w:pPr>
      <w:bookmarkStart w:id="7147" w:name="_Toc129968908"/>
      <w:bookmarkStart w:id="7148" w:name="_Toc152165460"/>
      <w:del w:id="7149" w:author="Houyem Rais" w:date="2024-02-22T14:46:00Z">
        <w:r w:rsidRPr="00343F01" w:rsidDel="00201166">
          <w:rPr>
            <w:iCs/>
            <w:sz w:val="20"/>
            <w:szCs w:val="20"/>
          </w:rPr>
          <w:delText xml:space="preserve">Tableau </w:delText>
        </w:r>
        <w:r w:rsidRPr="00343F01" w:rsidDel="00201166">
          <w:rPr>
            <w:i/>
            <w:iCs/>
            <w:sz w:val="20"/>
            <w:szCs w:val="20"/>
          </w:rPr>
          <w:fldChar w:fldCharType="begin"/>
        </w:r>
        <w:r w:rsidRPr="00343F01" w:rsidDel="00201166">
          <w:rPr>
            <w:iCs/>
            <w:sz w:val="20"/>
            <w:szCs w:val="20"/>
          </w:rPr>
          <w:delInstrText xml:space="preserve"> SEQ Tableau \* ARABIC </w:delInstrText>
        </w:r>
        <w:r w:rsidRPr="00343F01" w:rsidDel="00201166">
          <w:rPr>
            <w:i/>
            <w:iCs/>
            <w:sz w:val="20"/>
            <w:szCs w:val="20"/>
          </w:rPr>
          <w:fldChar w:fldCharType="separate"/>
        </w:r>
        <w:r w:rsidR="002B5C95" w:rsidDel="00201166">
          <w:rPr>
            <w:iCs/>
            <w:noProof/>
            <w:sz w:val="20"/>
            <w:szCs w:val="20"/>
          </w:rPr>
          <w:delText>22</w:delText>
        </w:r>
        <w:r w:rsidRPr="00343F01" w:rsidDel="00201166">
          <w:rPr>
            <w:i/>
            <w:iCs/>
            <w:sz w:val="20"/>
            <w:szCs w:val="20"/>
          </w:rPr>
          <w:fldChar w:fldCharType="end"/>
        </w:r>
        <w:r w:rsidRPr="00343F01" w:rsidDel="00201166">
          <w:rPr>
            <w:iCs/>
            <w:sz w:val="20"/>
            <w:szCs w:val="20"/>
          </w:rPr>
          <w:delText xml:space="preserve"> Phasage recommandé pour les lots contractuels et justificatif</w:delText>
        </w:r>
        <w:bookmarkEnd w:id="7147"/>
        <w:bookmarkEnd w:id="7148"/>
      </w:del>
    </w:p>
    <w:tbl>
      <w:tblPr>
        <w:tblStyle w:val="TableGrid"/>
        <w:tblW w:w="9067" w:type="dxa"/>
        <w:tblLook w:val="04A0" w:firstRow="1" w:lastRow="0" w:firstColumn="1" w:lastColumn="0" w:noHBand="0" w:noVBand="1"/>
      </w:tblPr>
      <w:tblGrid>
        <w:gridCol w:w="2547"/>
        <w:gridCol w:w="1843"/>
        <w:gridCol w:w="1417"/>
        <w:gridCol w:w="3260"/>
      </w:tblGrid>
      <w:tr w:rsidR="00D12ACB" w:rsidRPr="00343F01" w:rsidDel="00201166" w14:paraId="2DFC5E9B" w14:textId="2A11D183">
        <w:trPr>
          <w:tblHeader/>
          <w:del w:id="7150" w:author="Houyem Rais" w:date="2024-02-22T14:46:00Z"/>
        </w:trPr>
        <w:tc>
          <w:tcPr>
            <w:tcW w:w="2547" w:type="dxa"/>
            <w:shd w:val="clear" w:color="auto" w:fill="BFBFBF" w:themeFill="background1" w:themeFillShade="BF"/>
          </w:tcPr>
          <w:p w14:paraId="727C97E3" w14:textId="40CB5F91" w:rsidR="00D12ACB" w:rsidRPr="00343F01" w:rsidDel="00201166" w:rsidRDefault="00D12ACB" w:rsidP="00D62BC5">
            <w:pPr>
              <w:spacing w:before="0" w:after="160"/>
              <w:jc w:val="left"/>
              <w:rPr>
                <w:del w:id="7151" w:author="Houyem Rais" w:date="2024-02-22T14:46:00Z"/>
                <w:b/>
                <w:bCs/>
                <w:sz w:val="20"/>
                <w:szCs w:val="20"/>
                <w:lang w:val="fr-FR"/>
              </w:rPr>
              <w:pPrChange w:id="7152" w:author="Houyem Rais" w:date="2024-02-22T14:49:00Z">
                <w:pPr>
                  <w:spacing w:before="20" w:after="40"/>
                </w:pPr>
              </w:pPrChange>
            </w:pPr>
            <w:del w:id="7153" w:author="Houyem Rais" w:date="2024-02-22T14:46:00Z">
              <w:r w:rsidRPr="00343F01" w:rsidDel="00201166">
                <w:rPr>
                  <w:b/>
                  <w:bCs/>
                  <w:sz w:val="20"/>
                  <w:szCs w:val="20"/>
                  <w:lang w:val="fr-FR"/>
                </w:rPr>
                <w:delText>Lot</w:delText>
              </w:r>
            </w:del>
          </w:p>
        </w:tc>
        <w:tc>
          <w:tcPr>
            <w:tcW w:w="1843" w:type="dxa"/>
            <w:shd w:val="clear" w:color="auto" w:fill="BFBFBF" w:themeFill="background1" w:themeFillShade="BF"/>
          </w:tcPr>
          <w:p w14:paraId="30DBD28E" w14:textId="7E4816D2" w:rsidR="00D12ACB" w:rsidRPr="00343F01" w:rsidDel="00201166" w:rsidRDefault="00D12ACB" w:rsidP="00D62BC5">
            <w:pPr>
              <w:spacing w:before="0" w:after="160"/>
              <w:jc w:val="left"/>
              <w:rPr>
                <w:del w:id="7154" w:author="Houyem Rais" w:date="2024-02-22T14:46:00Z"/>
                <w:b/>
                <w:bCs/>
                <w:sz w:val="20"/>
                <w:szCs w:val="20"/>
                <w:lang w:val="fr-FR"/>
              </w:rPr>
              <w:pPrChange w:id="7155" w:author="Houyem Rais" w:date="2024-02-22T14:49:00Z">
                <w:pPr>
                  <w:spacing w:before="20" w:after="40"/>
                </w:pPr>
              </w:pPrChange>
            </w:pPr>
            <w:del w:id="7156" w:author="Houyem Rais" w:date="2024-02-22T14:46:00Z">
              <w:r w:rsidRPr="00343F01" w:rsidDel="00201166">
                <w:rPr>
                  <w:b/>
                  <w:bCs/>
                  <w:sz w:val="20"/>
                  <w:szCs w:val="20"/>
                  <w:lang w:val="fr-FR"/>
                </w:rPr>
                <w:delText>Date de début de construction</w:delText>
              </w:r>
            </w:del>
          </w:p>
        </w:tc>
        <w:tc>
          <w:tcPr>
            <w:tcW w:w="1417" w:type="dxa"/>
            <w:shd w:val="clear" w:color="auto" w:fill="BFBFBF" w:themeFill="background1" w:themeFillShade="BF"/>
          </w:tcPr>
          <w:p w14:paraId="7C296B6C" w14:textId="5BDD7DBB" w:rsidR="00D12ACB" w:rsidRPr="00343F01" w:rsidDel="00201166" w:rsidRDefault="00D12ACB" w:rsidP="00D62BC5">
            <w:pPr>
              <w:spacing w:before="0" w:after="160"/>
              <w:jc w:val="left"/>
              <w:rPr>
                <w:del w:id="7157" w:author="Houyem Rais" w:date="2024-02-22T14:46:00Z"/>
                <w:b/>
                <w:bCs/>
                <w:sz w:val="20"/>
                <w:szCs w:val="20"/>
                <w:lang w:val="fr-FR"/>
              </w:rPr>
              <w:pPrChange w:id="7158" w:author="Houyem Rais" w:date="2024-02-22T14:49:00Z">
                <w:pPr>
                  <w:spacing w:before="20" w:after="40"/>
                </w:pPr>
              </w:pPrChange>
            </w:pPr>
            <w:del w:id="7159" w:author="Houyem Rais" w:date="2024-02-22T14:46:00Z">
              <w:r w:rsidRPr="00343F01" w:rsidDel="00201166">
                <w:rPr>
                  <w:b/>
                  <w:bCs/>
                  <w:sz w:val="20"/>
                  <w:szCs w:val="20"/>
                  <w:lang w:val="fr-FR"/>
                </w:rPr>
                <w:delText>Date de mise en service</w:delText>
              </w:r>
            </w:del>
          </w:p>
        </w:tc>
        <w:tc>
          <w:tcPr>
            <w:tcW w:w="3260" w:type="dxa"/>
            <w:shd w:val="clear" w:color="auto" w:fill="BFBFBF" w:themeFill="background1" w:themeFillShade="BF"/>
          </w:tcPr>
          <w:p w14:paraId="5C0B0645" w14:textId="746A38CC" w:rsidR="00D12ACB" w:rsidRPr="00343F01" w:rsidDel="00201166" w:rsidRDefault="00D12ACB" w:rsidP="00D62BC5">
            <w:pPr>
              <w:spacing w:before="0" w:after="160"/>
              <w:jc w:val="left"/>
              <w:rPr>
                <w:del w:id="7160" w:author="Houyem Rais" w:date="2024-02-22T14:46:00Z"/>
                <w:b/>
                <w:bCs/>
                <w:sz w:val="20"/>
                <w:szCs w:val="20"/>
                <w:lang w:val="fr-FR"/>
              </w:rPr>
              <w:pPrChange w:id="7161" w:author="Houyem Rais" w:date="2024-02-22T14:49:00Z">
                <w:pPr>
                  <w:spacing w:before="20" w:after="40"/>
                </w:pPr>
              </w:pPrChange>
            </w:pPr>
            <w:del w:id="7162" w:author="Houyem Rais" w:date="2024-02-22T14:46:00Z">
              <w:r w:rsidRPr="00343F01" w:rsidDel="00201166">
                <w:rPr>
                  <w:b/>
                  <w:bCs/>
                  <w:sz w:val="20"/>
                  <w:szCs w:val="20"/>
                  <w:lang w:val="fr-FR"/>
                </w:rPr>
                <w:delText>Justificatif</w:delText>
              </w:r>
            </w:del>
          </w:p>
        </w:tc>
      </w:tr>
      <w:tr w:rsidR="007A3714" w:rsidRPr="00343F01" w:rsidDel="00201166" w14:paraId="0DC9263D" w14:textId="10376BA3">
        <w:trPr>
          <w:trHeight w:val="854"/>
          <w:del w:id="7163" w:author="Houyem Rais" w:date="2024-02-22T14:46:00Z"/>
        </w:trPr>
        <w:tc>
          <w:tcPr>
            <w:tcW w:w="2547" w:type="dxa"/>
          </w:tcPr>
          <w:p w14:paraId="45C63C78" w14:textId="43D99C0C" w:rsidR="007A3714" w:rsidRPr="00343F01" w:rsidDel="00201166" w:rsidRDefault="007A3714" w:rsidP="00D62BC5">
            <w:pPr>
              <w:spacing w:before="0" w:after="160"/>
              <w:jc w:val="left"/>
              <w:rPr>
                <w:del w:id="7164" w:author="Houyem Rais" w:date="2024-02-22T14:46:00Z"/>
                <w:sz w:val="20"/>
                <w:szCs w:val="20"/>
                <w:lang w:val="fr-FR"/>
              </w:rPr>
              <w:pPrChange w:id="7165" w:author="Houyem Rais" w:date="2024-02-22T14:49:00Z">
                <w:pPr>
                  <w:spacing w:before="20" w:after="40"/>
                </w:pPr>
              </w:pPrChange>
            </w:pPr>
            <w:del w:id="7166" w:author="Houyem Rais" w:date="2024-02-22T14:46:00Z">
              <w:r w:rsidRPr="00343F01" w:rsidDel="00201166">
                <w:rPr>
                  <w:b/>
                  <w:bCs/>
                  <w:sz w:val="20"/>
                  <w:szCs w:val="20"/>
                </w:rPr>
                <w:delText xml:space="preserve">Lot contractuel A : Section Togo (Ech. </w:delText>
              </w:r>
              <w:r w:rsidRPr="00343F01" w:rsidDel="00201166">
                <w:rPr>
                  <w:b/>
                  <w:bCs/>
                  <w:sz w:val="20"/>
                  <w:szCs w:val="20"/>
                  <w:lang w:val="fr-FR"/>
                </w:rPr>
                <w:delText>Noépé - Ech. Ouinga)</w:delText>
              </w:r>
            </w:del>
          </w:p>
        </w:tc>
        <w:tc>
          <w:tcPr>
            <w:tcW w:w="1843" w:type="dxa"/>
          </w:tcPr>
          <w:p w14:paraId="610AB177" w14:textId="6E2C1F08" w:rsidR="007A3714" w:rsidRPr="00343F01" w:rsidDel="00201166" w:rsidRDefault="007A3714" w:rsidP="00D62BC5">
            <w:pPr>
              <w:spacing w:before="0" w:after="160"/>
              <w:jc w:val="left"/>
              <w:rPr>
                <w:del w:id="7167" w:author="Houyem Rais" w:date="2024-02-22T14:46:00Z"/>
                <w:sz w:val="20"/>
                <w:szCs w:val="20"/>
                <w:lang w:val="fr-FR"/>
              </w:rPr>
              <w:pPrChange w:id="7168" w:author="Houyem Rais" w:date="2024-02-22T14:49:00Z">
                <w:pPr>
                  <w:spacing w:before="20" w:after="40"/>
                </w:pPr>
              </w:pPrChange>
            </w:pPr>
            <w:del w:id="7169" w:author="Houyem Rais" w:date="2024-02-22T14:46:00Z">
              <w:r w:rsidRPr="00343F01" w:rsidDel="00201166">
                <w:rPr>
                  <w:sz w:val="20"/>
                  <w:szCs w:val="20"/>
                  <w:lang w:val="fr-FR"/>
                </w:rPr>
                <w:delText>Janvier 2028</w:delText>
              </w:r>
            </w:del>
          </w:p>
        </w:tc>
        <w:tc>
          <w:tcPr>
            <w:tcW w:w="1417" w:type="dxa"/>
            <w:shd w:val="clear" w:color="auto" w:fill="DEEAF6" w:themeFill="accent5" w:themeFillTint="33"/>
          </w:tcPr>
          <w:p w14:paraId="72471551" w14:textId="3F728092" w:rsidR="007A3714" w:rsidRPr="00343F01" w:rsidDel="00201166" w:rsidRDefault="007A3714" w:rsidP="00D62BC5">
            <w:pPr>
              <w:spacing w:before="0" w:after="160"/>
              <w:jc w:val="left"/>
              <w:rPr>
                <w:del w:id="7170" w:author="Houyem Rais" w:date="2024-02-22T14:46:00Z"/>
                <w:sz w:val="20"/>
                <w:szCs w:val="20"/>
                <w:lang w:val="fr-FR"/>
              </w:rPr>
              <w:pPrChange w:id="7171" w:author="Houyem Rais" w:date="2024-02-22T14:49:00Z">
                <w:pPr>
                  <w:spacing w:before="20" w:after="40"/>
                </w:pPr>
              </w:pPrChange>
            </w:pPr>
            <w:del w:id="7172" w:author="Houyem Rais" w:date="2024-02-22T14:46:00Z">
              <w:r w:rsidRPr="00343F01" w:rsidDel="00201166">
                <w:rPr>
                  <w:sz w:val="20"/>
                  <w:szCs w:val="20"/>
                  <w:lang w:val="fr-FR"/>
                </w:rPr>
                <w:delText>Janvier 2031</w:delText>
              </w:r>
            </w:del>
          </w:p>
        </w:tc>
        <w:tc>
          <w:tcPr>
            <w:tcW w:w="3260" w:type="dxa"/>
            <w:vMerge w:val="restart"/>
          </w:tcPr>
          <w:p w14:paraId="2C09C4A1" w14:textId="461AE106" w:rsidR="007A3714" w:rsidRPr="00343F01" w:rsidDel="00201166" w:rsidRDefault="007A3714" w:rsidP="00D62BC5">
            <w:pPr>
              <w:spacing w:before="0" w:after="160"/>
              <w:jc w:val="left"/>
              <w:rPr>
                <w:del w:id="7173" w:author="Houyem Rais" w:date="2024-02-22T14:46:00Z"/>
                <w:sz w:val="20"/>
                <w:szCs w:val="20"/>
                <w:lang w:val="fr-FR"/>
              </w:rPr>
              <w:pPrChange w:id="7174" w:author="Houyem Rais" w:date="2024-02-22T14:49:00Z">
                <w:pPr>
                  <w:spacing w:before="20" w:after="40"/>
                </w:pPr>
              </w:pPrChange>
            </w:pPr>
            <w:del w:id="7175" w:author="Houyem Rais" w:date="2024-02-22T14:46:00Z">
              <w:r w:rsidRPr="00343F01" w:rsidDel="00201166">
                <w:rPr>
                  <w:sz w:val="20"/>
                  <w:szCs w:val="20"/>
                  <w:lang w:val="fr-FR"/>
                </w:rPr>
                <w:delText>Ces deux lots sont interdépendants d’un point de vue économique vue qu’ils sont reliés par une ligne frontalière. Leurs travaux de construction devront être donc synchronisés pour une mise en service simultanée.</w:delText>
              </w:r>
            </w:del>
          </w:p>
        </w:tc>
      </w:tr>
      <w:tr w:rsidR="007A3714" w:rsidRPr="00343F01" w:rsidDel="00201166" w14:paraId="12DBB8C5" w14:textId="6FF95B78">
        <w:trPr>
          <w:trHeight w:val="53"/>
          <w:del w:id="7176" w:author="Houyem Rais" w:date="2024-02-22T14:46:00Z"/>
        </w:trPr>
        <w:tc>
          <w:tcPr>
            <w:tcW w:w="2547" w:type="dxa"/>
          </w:tcPr>
          <w:p w14:paraId="78CCAC27" w14:textId="789D702A" w:rsidR="007A3714" w:rsidRPr="00343F01" w:rsidDel="00201166" w:rsidRDefault="007A3714" w:rsidP="00D62BC5">
            <w:pPr>
              <w:spacing w:before="0" w:after="160"/>
              <w:jc w:val="left"/>
              <w:rPr>
                <w:del w:id="7177" w:author="Houyem Rais" w:date="2024-02-22T14:46:00Z"/>
                <w:sz w:val="20"/>
                <w:szCs w:val="20"/>
                <w:lang w:val="fr-FR"/>
              </w:rPr>
              <w:pPrChange w:id="7178" w:author="Houyem Rais" w:date="2024-02-22T14:49:00Z">
                <w:pPr>
                  <w:spacing w:before="20" w:after="40"/>
                </w:pPr>
              </w:pPrChange>
            </w:pPr>
            <w:del w:id="7179" w:author="Houyem Rais" w:date="2024-02-22T14:46:00Z">
              <w:r w:rsidRPr="00343F01" w:rsidDel="00201166">
                <w:rPr>
                  <w:b/>
                  <w:bCs/>
                  <w:sz w:val="20"/>
                  <w:szCs w:val="20"/>
                  <w:lang w:val="fr-FR"/>
                </w:rPr>
                <w:delText>Lot contractuel B (Bénin) : Frontière Togo - Ech Godomey</w:delText>
              </w:r>
            </w:del>
          </w:p>
        </w:tc>
        <w:tc>
          <w:tcPr>
            <w:tcW w:w="1843" w:type="dxa"/>
          </w:tcPr>
          <w:p w14:paraId="5EF544A2" w14:textId="4A4B352C" w:rsidR="007A3714" w:rsidRPr="00343F01" w:rsidDel="00201166" w:rsidRDefault="007A3714" w:rsidP="00D62BC5">
            <w:pPr>
              <w:spacing w:before="0" w:after="160"/>
              <w:jc w:val="left"/>
              <w:rPr>
                <w:del w:id="7180" w:author="Houyem Rais" w:date="2024-02-22T14:46:00Z"/>
                <w:sz w:val="20"/>
                <w:szCs w:val="20"/>
                <w:lang w:val="fr-FR"/>
              </w:rPr>
              <w:pPrChange w:id="7181" w:author="Houyem Rais" w:date="2024-02-22T14:49:00Z">
                <w:pPr>
                  <w:spacing w:before="20" w:after="40"/>
                </w:pPr>
              </w:pPrChange>
            </w:pPr>
            <w:del w:id="7182" w:author="Houyem Rais" w:date="2024-02-22T14:46:00Z">
              <w:r w:rsidRPr="00343F01" w:rsidDel="00201166">
                <w:rPr>
                  <w:sz w:val="20"/>
                  <w:szCs w:val="20"/>
                  <w:lang w:val="fr-FR"/>
                </w:rPr>
                <w:delText>Juillet 2027</w:delText>
              </w:r>
            </w:del>
          </w:p>
        </w:tc>
        <w:tc>
          <w:tcPr>
            <w:tcW w:w="1417" w:type="dxa"/>
            <w:shd w:val="clear" w:color="auto" w:fill="DEEAF6" w:themeFill="accent5" w:themeFillTint="33"/>
          </w:tcPr>
          <w:p w14:paraId="0256ED6C" w14:textId="3B9D29E7" w:rsidR="007A3714" w:rsidRPr="00343F01" w:rsidDel="00201166" w:rsidRDefault="007A3714" w:rsidP="00D62BC5">
            <w:pPr>
              <w:spacing w:before="0" w:after="160"/>
              <w:jc w:val="left"/>
              <w:rPr>
                <w:del w:id="7183" w:author="Houyem Rais" w:date="2024-02-22T14:46:00Z"/>
                <w:sz w:val="20"/>
                <w:szCs w:val="20"/>
                <w:lang w:val="fr-FR"/>
              </w:rPr>
              <w:pPrChange w:id="7184" w:author="Houyem Rais" w:date="2024-02-22T14:49:00Z">
                <w:pPr>
                  <w:spacing w:before="20" w:after="40"/>
                </w:pPr>
              </w:pPrChange>
            </w:pPr>
            <w:del w:id="7185" w:author="Houyem Rais" w:date="2024-02-22T14:46:00Z">
              <w:r w:rsidRPr="00343F01" w:rsidDel="00201166">
                <w:rPr>
                  <w:sz w:val="20"/>
                  <w:szCs w:val="20"/>
                  <w:lang w:val="fr-FR"/>
                </w:rPr>
                <w:delText>Janvier 2031</w:delText>
              </w:r>
            </w:del>
          </w:p>
        </w:tc>
        <w:tc>
          <w:tcPr>
            <w:tcW w:w="3260" w:type="dxa"/>
            <w:vMerge/>
          </w:tcPr>
          <w:p w14:paraId="5BDEF14B" w14:textId="175D43A9" w:rsidR="007A3714" w:rsidRPr="00343F01" w:rsidDel="00201166" w:rsidRDefault="007A3714" w:rsidP="00D62BC5">
            <w:pPr>
              <w:spacing w:before="0" w:after="160"/>
              <w:jc w:val="left"/>
              <w:rPr>
                <w:del w:id="7186" w:author="Houyem Rais" w:date="2024-02-22T14:46:00Z"/>
                <w:sz w:val="20"/>
                <w:szCs w:val="20"/>
                <w:lang w:val="fr-FR"/>
              </w:rPr>
              <w:pPrChange w:id="7187" w:author="Houyem Rais" w:date="2024-02-22T14:49:00Z">
                <w:pPr>
                  <w:spacing w:before="20" w:after="40"/>
                </w:pPr>
              </w:pPrChange>
            </w:pPr>
          </w:p>
        </w:tc>
      </w:tr>
      <w:tr w:rsidR="007A3714" w:rsidRPr="00343F01" w:rsidDel="00201166" w14:paraId="4507554D" w14:textId="307163C7">
        <w:trPr>
          <w:trHeight w:val="779"/>
          <w:del w:id="7188" w:author="Houyem Rais" w:date="2024-02-22T14:46:00Z"/>
        </w:trPr>
        <w:tc>
          <w:tcPr>
            <w:tcW w:w="2547" w:type="dxa"/>
          </w:tcPr>
          <w:p w14:paraId="124C24FA" w14:textId="7680A79C" w:rsidR="007A3714" w:rsidRPr="00343F01" w:rsidDel="00201166" w:rsidRDefault="007A3714" w:rsidP="00D62BC5">
            <w:pPr>
              <w:spacing w:before="0" w:after="160"/>
              <w:jc w:val="left"/>
              <w:rPr>
                <w:del w:id="7189" w:author="Houyem Rais" w:date="2024-02-22T14:46:00Z"/>
                <w:sz w:val="20"/>
                <w:szCs w:val="20"/>
                <w:lang w:val="fr-FR"/>
              </w:rPr>
              <w:pPrChange w:id="7190" w:author="Houyem Rais" w:date="2024-02-22T14:49:00Z">
                <w:pPr>
                  <w:spacing w:before="20" w:after="40"/>
                </w:pPr>
              </w:pPrChange>
            </w:pPr>
            <w:del w:id="7191" w:author="Houyem Rais" w:date="2024-02-22T14:46:00Z">
              <w:r w:rsidRPr="00343F01" w:rsidDel="00201166">
                <w:rPr>
                  <w:b/>
                  <w:bCs/>
                  <w:sz w:val="20"/>
                  <w:szCs w:val="20"/>
                </w:rPr>
                <w:delText>Lot contractuel C (Bénin) : Ech Godomey - Ech. Kraké)</w:delText>
              </w:r>
            </w:del>
          </w:p>
        </w:tc>
        <w:tc>
          <w:tcPr>
            <w:tcW w:w="1843" w:type="dxa"/>
          </w:tcPr>
          <w:p w14:paraId="0E334245" w14:textId="7B8092E0" w:rsidR="007A3714" w:rsidRPr="00343F01" w:rsidDel="00201166" w:rsidRDefault="007A3714" w:rsidP="00D62BC5">
            <w:pPr>
              <w:spacing w:before="0" w:after="160"/>
              <w:jc w:val="left"/>
              <w:rPr>
                <w:del w:id="7192" w:author="Houyem Rais" w:date="2024-02-22T14:46:00Z"/>
                <w:sz w:val="20"/>
                <w:szCs w:val="20"/>
                <w:lang w:val="fr-FR"/>
              </w:rPr>
              <w:pPrChange w:id="7193" w:author="Houyem Rais" w:date="2024-02-22T14:49:00Z">
                <w:pPr>
                  <w:spacing w:before="20" w:after="40"/>
                </w:pPr>
              </w:pPrChange>
            </w:pPr>
            <w:del w:id="7194" w:author="Houyem Rais" w:date="2024-02-22T14:46:00Z">
              <w:r w:rsidRPr="00343F01" w:rsidDel="00201166">
                <w:rPr>
                  <w:sz w:val="20"/>
                  <w:szCs w:val="20"/>
                  <w:lang w:val="fr-FR"/>
                </w:rPr>
                <w:delText>Janvier 2029</w:delText>
              </w:r>
            </w:del>
          </w:p>
        </w:tc>
        <w:tc>
          <w:tcPr>
            <w:tcW w:w="1417" w:type="dxa"/>
            <w:shd w:val="clear" w:color="auto" w:fill="E2EFD9" w:themeFill="accent6" w:themeFillTint="33"/>
          </w:tcPr>
          <w:p w14:paraId="5F82146D" w14:textId="3783E0C0" w:rsidR="007A3714" w:rsidRPr="00343F01" w:rsidDel="00201166" w:rsidRDefault="007A3714" w:rsidP="00D62BC5">
            <w:pPr>
              <w:spacing w:before="0" w:after="160"/>
              <w:jc w:val="left"/>
              <w:rPr>
                <w:del w:id="7195" w:author="Houyem Rais" w:date="2024-02-22T14:46:00Z"/>
                <w:sz w:val="20"/>
                <w:szCs w:val="20"/>
                <w:lang w:val="fr-FR"/>
              </w:rPr>
              <w:pPrChange w:id="7196" w:author="Houyem Rais" w:date="2024-02-22T14:49:00Z">
                <w:pPr>
                  <w:spacing w:before="20" w:after="40"/>
                </w:pPr>
              </w:pPrChange>
            </w:pPr>
            <w:del w:id="7197" w:author="Houyem Rais" w:date="2024-02-22T14:46:00Z">
              <w:r w:rsidRPr="00343F01" w:rsidDel="00201166">
                <w:rPr>
                  <w:sz w:val="20"/>
                  <w:szCs w:val="20"/>
                  <w:lang w:val="fr-FR"/>
                </w:rPr>
                <w:delText>Janvier 2032</w:delText>
              </w:r>
            </w:del>
          </w:p>
        </w:tc>
        <w:tc>
          <w:tcPr>
            <w:tcW w:w="3260" w:type="dxa"/>
            <w:vMerge w:val="restart"/>
          </w:tcPr>
          <w:p w14:paraId="435F405C" w14:textId="337D836A" w:rsidR="007A3714" w:rsidRPr="00343F01" w:rsidDel="00201166" w:rsidRDefault="007A3714" w:rsidP="00D62BC5">
            <w:pPr>
              <w:spacing w:before="0" w:after="160"/>
              <w:jc w:val="left"/>
              <w:rPr>
                <w:del w:id="7198" w:author="Houyem Rais" w:date="2024-02-22T14:46:00Z"/>
                <w:sz w:val="20"/>
                <w:szCs w:val="20"/>
                <w:lang w:val="fr-FR"/>
              </w:rPr>
              <w:pPrChange w:id="7199" w:author="Houyem Rais" w:date="2024-02-22T14:49:00Z">
                <w:pPr>
                  <w:spacing w:before="0" w:after="20"/>
                </w:pPr>
              </w:pPrChange>
            </w:pPr>
            <w:del w:id="7200" w:author="Houyem Rais" w:date="2024-02-22T14:46:00Z">
              <w:r w:rsidRPr="00343F01" w:rsidDel="00201166">
                <w:rPr>
                  <w:sz w:val="20"/>
                  <w:szCs w:val="20"/>
                  <w:lang w:val="fr-FR"/>
                </w:rPr>
                <w:delText>Les dates de mise en service de ces deux lots devront aussi être synchronisées.</w:delText>
              </w:r>
            </w:del>
          </w:p>
          <w:p w14:paraId="3D496DD5" w14:textId="0C9E500B" w:rsidR="007A3714" w:rsidRPr="00343F01" w:rsidDel="00201166" w:rsidRDefault="007A3714" w:rsidP="00D62BC5">
            <w:pPr>
              <w:spacing w:before="0" w:after="160"/>
              <w:jc w:val="left"/>
              <w:rPr>
                <w:del w:id="7201" w:author="Houyem Rais" w:date="2024-02-22T14:46:00Z"/>
                <w:sz w:val="20"/>
                <w:szCs w:val="20"/>
                <w:lang w:val="fr-FR"/>
              </w:rPr>
              <w:pPrChange w:id="7202" w:author="Houyem Rais" w:date="2024-02-22T14:49:00Z">
                <w:pPr>
                  <w:spacing w:before="20" w:after="40"/>
                </w:pPr>
              </w:pPrChange>
            </w:pPr>
            <w:del w:id="7203" w:author="Houyem Rais" w:date="2024-02-22T14:46:00Z">
              <w:r w:rsidRPr="00343F01" w:rsidDel="00201166">
                <w:rPr>
                  <w:sz w:val="20"/>
                  <w:szCs w:val="20"/>
                  <w:lang w:val="fr-FR"/>
                </w:rPr>
                <w:delText>Le commencement de travaux de construction ne peut être déclenché qu’après au moins une année de celui du lot B, prenant en considération la capacité du marché de BTP.</w:delText>
              </w:r>
            </w:del>
          </w:p>
        </w:tc>
      </w:tr>
      <w:tr w:rsidR="007A3714" w:rsidRPr="00343F01" w:rsidDel="00201166" w14:paraId="48E634FB" w14:textId="6B49F551">
        <w:trPr>
          <w:trHeight w:val="562"/>
          <w:del w:id="7204" w:author="Houyem Rais" w:date="2024-02-22T14:46:00Z"/>
        </w:trPr>
        <w:tc>
          <w:tcPr>
            <w:tcW w:w="2547" w:type="dxa"/>
          </w:tcPr>
          <w:p w14:paraId="45604B68" w14:textId="6B1E422F" w:rsidR="007A3714" w:rsidRPr="00343F01" w:rsidDel="00201166" w:rsidRDefault="007A3714" w:rsidP="00D62BC5">
            <w:pPr>
              <w:spacing w:before="0" w:after="160"/>
              <w:jc w:val="left"/>
              <w:rPr>
                <w:del w:id="7205" w:author="Houyem Rais" w:date="2024-02-22T14:46:00Z"/>
                <w:sz w:val="20"/>
                <w:szCs w:val="20"/>
                <w:lang w:val="fr-FR"/>
              </w:rPr>
              <w:pPrChange w:id="7206" w:author="Houyem Rais" w:date="2024-02-22T14:49:00Z">
                <w:pPr>
                  <w:spacing w:before="20" w:after="40"/>
                </w:pPr>
              </w:pPrChange>
            </w:pPr>
            <w:del w:id="7207" w:author="Houyem Rais" w:date="2024-02-22T14:46:00Z">
              <w:r w:rsidRPr="00343F01" w:rsidDel="00201166">
                <w:rPr>
                  <w:b/>
                  <w:bCs/>
                  <w:sz w:val="20"/>
                  <w:szCs w:val="20"/>
                  <w:lang w:val="fr-FR"/>
                </w:rPr>
                <w:delText xml:space="preserve">Lot contractuel D (Nigéria) : Frontière Bénin - Ech. Badagry (Section préurbaine) </w:delText>
              </w:r>
            </w:del>
          </w:p>
        </w:tc>
        <w:tc>
          <w:tcPr>
            <w:tcW w:w="1843" w:type="dxa"/>
          </w:tcPr>
          <w:p w14:paraId="1A39A5DB" w14:textId="1A3B2971" w:rsidR="007A3714" w:rsidRPr="00343F01" w:rsidDel="00201166" w:rsidRDefault="007A3714" w:rsidP="00D62BC5">
            <w:pPr>
              <w:spacing w:before="0" w:after="160"/>
              <w:jc w:val="left"/>
              <w:rPr>
                <w:del w:id="7208" w:author="Houyem Rais" w:date="2024-02-22T14:46:00Z"/>
                <w:sz w:val="20"/>
                <w:szCs w:val="20"/>
                <w:lang w:val="fr-FR"/>
              </w:rPr>
              <w:pPrChange w:id="7209" w:author="Houyem Rais" w:date="2024-02-22T14:49:00Z">
                <w:pPr>
                  <w:spacing w:before="20" w:after="40"/>
                </w:pPr>
              </w:pPrChange>
            </w:pPr>
            <w:del w:id="7210" w:author="Houyem Rais" w:date="2024-02-22T14:46:00Z">
              <w:r w:rsidRPr="00343F01" w:rsidDel="00201166">
                <w:rPr>
                  <w:sz w:val="20"/>
                  <w:szCs w:val="20"/>
                  <w:lang w:val="fr-FR"/>
                </w:rPr>
                <w:delText>Juillet 2029</w:delText>
              </w:r>
            </w:del>
          </w:p>
        </w:tc>
        <w:tc>
          <w:tcPr>
            <w:tcW w:w="1417" w:type="dxa"/>
            <w:shd w:val="clear" w:color="auto" w:fill="E2EFD9" w:themeFill="accent6" w:themeFillTint="33"/>
          </w:tcPr>
          <w:p w14:paraId="309C8A91" w14:textId="3A4CB054" w:rsidR="007A3714" w:rsidRPr="00343F01" w:rsidDel="00201166" w:rsidRDefault="007A3714" w:rsidP="00D62BC5">
            <w:pPr>
              <w:spacing w:before="0" w:after="160"/>
              <w:jc w:val="left"/>
              <w:rPr>
                <w:del w:id="7211" w:author="Houyem Rais" w:date="2024-02-22T14:46:00Z"/>
                <w:sz w:val="20"/>
                <w:szCs w:val="20"/>
                <w:lang w:val="fr-FR"/>
              </w:rPr>
              <w:pPrChange w:id="7212" w:author="Houyem Rais" w:date="2024-02-22T14:49:00Z">
                <w:pPr>
                  <w:spacing w:before="20" w:after="40"/>
                </w:pPr>
              </w:pPrChange>
            </w:pPr>
            <w:del w:id="7213" w:author="Houyem Rais" w:date="2024-02-22T14:46:00Z">
              <w:r w:rsidRPr="00343F01" w:rsidDel="00201166">
                <w:rPr>
                  <w:sz w:val="20"/>
                  <w:szCs w:val="20"/>
                  <w:lang w:val="fr-FR"/>
                </w:rPr>
                <w:delText>Janvier 2032</w:delText>
              </w:r>
            </w:del>
          </w:p>
        </w:tc>
        <w:tc>
          <w:tcPr>
            <w:tcW w:w="3260" w:type="dxa"/>
            <w:vMerge/>
          </w:tcPr>
          <w:p w14:paraId="007CA583" w14:textId="2B154D79" w:rsidR="007A3714" w:rsidRPr="00343F01" w:rsidDel="00201166" w:rsidRDefault="007A3714" w:rsidP="00D62BC5">
            <w:pPr>
              <w:spacing w:before="0" w:after="160"/>
              <w:jc w:val="left"/>
              <w:rPr>
                <w:del w:id="7214" w:author="Houyem Rais" w:date="2024-02-22T14:46:00Z"/>
                <w:sz w:val="20"/>
                <w:szCs w:val="20"/>
                <w:lang w:val="fr-FR"/>
              </w:rPr>
              <w:pPrChange w:id="7215" w:author="Houyem Rais" w:date="2024-02-22T14:49:00Z">
                <w:pPr>
                  <w:spacing w:before="20" w:after="40"/>
                </w:pPr>
              </w:pPrChange>
            </w:pPr>
          </w:p>
        </w:tc>
      </w:tr>
      <w:tr w:rsidR="007A3714" w:rsidRPr="00343F01" w:rsidDel="00201166" w14:paraId="641886F7" w14:textId="5D536225">
        <w:trPr>
          <w:del w:id="7216" w:author="Houyem Rais" w:date="2024-02-22T14:46:00Z"/>
        </w:trPr>
        <w:tc>
          <w:tcPr>
            <w:tcW w:w="2547" w:type="dxa"/>
          </w:tcPr>
          <w:p w14:paraId="428B6956" w14:textId="355F8AB8" w:rsidR="007A3714" w:rsidRPr="00343F01" w:rsidDel="00201166" w:rsidRDefault="007A3714" w:rsidP="00D62BC5">
            <w:pPr>
              <w:spacing w:before="0" w:after="160"/>
              <w:jc w:val="left"/>
              <w:rPr>
                <w:del w:id="7217" w:author="Houyem Rais" w:date="2024-02-22T14:46:00Z"/>
                <w:sz w:val="20"/>
                <w:szCs w:val="20"/>
                <w:lang w:val="fr-FR"/>
              </w:rPr>
              <w:pPrChange w:id="7218" w:author="Houyem Rais" w:date="2024-02-22T14:49:00Z">
                <w:pPr>
                  <w:spacing w:before="20" w:after="40"/>
                </w:pPr>
              </w:pPrChange>
            </w:pPr>
            <w:del w:id="7219" w:author="Houyem Rais" w:date="2024-02-22T14:46:00Z">
              <w:r w:rsidRPr="005D477C" w:rsidDel="00201166">
                <w:rPr>
                  <w:b/>
                  <w:bCs/>
                  <w:sz w:val="20"/>
                  <w:szCs w:val="20"/>
                  <w:lang w:val="pt-PT"/>
                </w:rPr>
                <w:delText xml:space="preserve">Lot contractuel E (Nigéria) : Ech. </w:delText>
              </w:r>
              <w:r w:rsidRPr="00343F01" w:rsidDel="00201166">
                <w:rPr>
                  <w:b/>
                  <w:bCs/>
                  <w:sz w:val="20"/>
                  <w:szCs w:val="20"/>
                </w:rPr>
                <w:delText xml:space="preserve">Badagry - Ech. </w:delText>
              </w:r>
              <w:r w:rsidRPr="00343F01" w:rsidDel="00201166">
                <w:rPr>
                  <w:b/>
                  <w:bCs/>
                  <w:sz w:val="20"/>
                  <w:szCs w:val="20"/>
                  <w:lang w:val="fr-FR"/>
                </w:rPr>
                <w:delText>Okokomaiko</w:delText>
              </w:r>
            </w:del>
          </w:p>
        </w:tc>
        <w:tc>
          <w:tcPr>
            <w:tcW w:w="1843" w:type="dxa"/>
          </w:tcPr>
          <w:p w14:paraId="7954D99C" w14:textId="5F1FC89E" w:rsidR="007A3714" w:rsidRPr="00343F01" w:rsidDel="00201166" w:rsidRDefault="007A3714" w:rsidP="00D62BC5">
            <w:pPr>
              <w:spacing w:before="0" w:after="160"/>
              <w:jc w:val="left"/>
              <w:rPr>
                <w:del w:id="7220" w:author="Houyem Rais" w:date="2024-02-22T14:46:00Z"/>
                <w:sz w:val="20"/>
                <w:szCs w:val="20"/>
                <w:lang w:val="fr-FR"/>
              </w:rPr>
              <w:pPrChange w:id="7221" w:author="Houyem Rais" w:date="2024-02-22T14:49:00Z">
                <w:pPr>
                  <w:spacing w:before="20" w:after="40"/>
                </w:pPr>
              </w:pPrChange>
            </w:pPr>
            <w:del w:id="7222" w:author="Houyem Rais" w:date="2024-02-22T14:46:00Z">
              <w:r w:rsidRPr="00343F01" w:rsidDel="00201166">
                <w:rPr>
                  <w:sz w:val="20"/>
                  <w:szCs w:val="20"/>
                  <w:lang w:val="fr-FR"/>
                </w:rPr>
                <w:delText>Avril 2027</w:delText>
              </w:r>
            </w:del>
          </w:p>
        </w:tc>
        <w:tc>
          <w:tcPr>
            <w:tcW w:w="1417" w:type="dxa"/>
            <w:shd w:val="clear" w:color="auto" w:fill="FFF2CC" w:themeFill="accent4" w:themeFillTint="33"/>
          </w:tcPr>
          <w:p w14:paraId="472D3FEA" w14:textId="42A4E176" w:rsidR="007A3714" w:rsidRPr="00343F01" w:rsidDel="00201166" w:rsidRDefault="007A3714" w:rsidP="00D62BC5">
            <w:pPr>
              <w:spacing w:before="0" w:after="160"/>
              <w:jc w:val="left"/>
              <w:rPr>
                <w:del w:id="7223" w:author="Houyem Rais" w:date="2024-02-22T14:46:00Z"/>
                <w:sz w:val="20"/>
                <w:szCs w:val="20"/>
                <w:lang w:val="fr-FR"/>
              </w:rPr>
              <w:pPrChange w:id="7224" w:author="Houyem Rais" w:date="2024-02-22T14:49:00Z">
                <w:pPr>
                  <w:spacing w:before="20" w:after="40"/>
                </w:pPr>
              </w:pPrChange>
            </w:pPr>
            <w:del w:id="7225" w:author="Houyem Rais" w:date="2024-02-22T14:46:00Z">
              <w:r w:rsidRPr="00343F01" w:rsidDel="00201166">
                <w:rPr>
                  <w:sz w:val="20"/>
                  <w:szCs w:val="20"/>
                  <w:lang w:val="fr-FR"/>
                </w:rPr>
                <w:delText>Avril 2030</w:delText>
              </w:r>
            </w:del>
          </w:p>
        </w:tc>
        <w:tc>
          <w:tcPr>
            <w:tcW w:w="3260" w:type="dxa"/>
          </w:tcPr>
          <w:p w14:paraId="2DF9D2CB" w14:textId="0ACC5E89" w:rsidR="007A3714" w:rsidRPr="00343F01" w:rsidDel="00201166" w:rsidRDefault="007A3714" w:rsidP="00D62BC5">
            <w:pPr>
              <w:spacing w:before="0" w:after="160"/>
              <w:jc w:val="left"/>
              <w:rPr>
                <w:del w:id="7226" w:author="Houyem Rais" w:date="2024-02-22T14:46:00Z"/>
                <w:sz w:val="20"/>
                <w:szCs w:val="20"/>
                <w:lang w:val="fr-FR"/>
              </w:rPr>
              <w:pPrChange w:id="7227" w:author="Houyem Rais" w:date="2024-02-22T14:49:00Z">
                <w:pPr>
                  <w:spacing w:before="20" w:after="40"/>
                </w:pPr>
              </w:pPrChange>
            </w:pPr>
            <w:del w:id="7228" w:author="Houyem Rais" w:date="2024-02-22T14:46:00Z">
              <w:r w:rsidRPr="00343F01" w:rsidDel="00201166">
                <w:rPr>
                  <w:sz w:val="20"/>
                  <w:szCs w:val="20"/>
                  <w:lang w:val="fr-FR"/>
                </w:rPr>
                <w:delText>Les travaux de ce tronçon devront être accélérés afin de rejoindre la date de mise en service du Lot F (dont les travaux sont en cours), estimée en début de l’année 2027.</w:delText>
              </w:r>
            </w:del>
          </w:p>
        </w:tc>
      </w:tr>
      <w:tr w:rsidR="007A3714" w:rsidRPr="00343F01" w:rsidDel="00201166" w14:paraId="3D7E9C22" w14:textId="694176F3">
        <w:trPr>
          <w:del w:id="7229" w:author="Houyem Rais" w:date="2024-02-22T14:46:00Z"/>
        </w:trPr>
        <w:tc>
          <w:tcPr>
            <w:tcW w:w="2547" w:type="dxa"/>
          </w:tcPr>
          <w:p w14:paraId="1BFEAE0A" w14:textId="0F481C44" w:rsidR="007A3714" w:rsidRPr="00343F01" w:rsidDel="00201166" w:rsidRDefault="007A3714" w:rsidP="00D62BC5">
            <w:pPr>
              <w:spacing w:before="0" w:after="160"/>
              <w:jc w:val="left"/>
              <w:rPr>
                <w:del w:id="7230" w:author="Houyem Rais" w:date="2024-02-22T14:46:00Z"/>
                <w:b/>
                <w:bCs/>
                <w:sz w:val="20"/>
                <w:szCs w:val="20"/>
                <w:lang w:val="fr-FR"/>
              </w:rPr>
              <w:pPrChange w:id="7231" w:author="Houyem Rais" w:date="2024-02-22T14:49:00Z">
                <w:pPr>
                  <w:spacing w:before="20" w:after="40"/>
                </w:pPr>
              </w:pPrChange>
            </w:pPr>
            <w:del w:id="7232" w:author="Houyem Rais" w:date="2024-02-22T14:46:00Z">
              <w:r w:rsidRPr="00343F01" w:rsidDel="00201166">
                <w:rPr>
                  <w:b/>
                  <w:bCs/>
                  <w:sz w:val="20"/>
                  <w:szCs w:val="20"/>
                </w:rPr>
                <w:delText xml:space="preserve">Lot contractuel F (Nigéria) : Ech. </w:delText>
              </w:r>
              <w:r w:rsidRPr="00343F01" w:rsidDel="00201166">
                <w:rPr>
                  <w:b/>
                  <w:bCs/>
                  <w:sz w:val="20"/>
                  <w:szCs w:val="20"/>
                  <w:lang w:val="fr-FR"/>
                </w:rPr>
                <w:delText>Okokomaiko - Ech. Eric Moore</w:delText>
              </w:r>
            </w:del>
          </w:p>
        </w:tc>
        <w:tc>
          <w:tcPr>
            <w:tcW w:w="1843" w:type="dxa"/>
          </w:tcPr>
          <w:p w14:paraId="602F3236" w14:textId="7B946334" w:rsidR="007A3714" w:rsidRPr="00343F01" w:rsidDel="00201166" w:rsidRDefault="007A3714" w:rsidP="00D62BC5">
            <w:pPr>
              <w:spacing w:before="0" w:after="160"/>
              <w:jc w:val="left"/>
              <w:rPr>
                <w:del w:id="7233" w:author="Houyem Rais" w:date="2024-02-22T14:46:00Z"/>
                <w:sz w:val="20"/>
                <w:szCs w:val="20"/>
                <w:lang w:val="fr-FR"/>
              </w:rPr>
              <w:pPrChange w:id="7234" w:author="Houyem Rais" w:date="2024-02-22T14:49:00Z">
                <w:pPr>
                  <w:spacing w:before="20" w:after="40"/>
                </w:pPr>
              </w:pPrChange>
            </w:pPr>
            <w:del w:id="7235" w:author="Houyem Rais" w:date="2024-02-22T14:46:00Z">
              <w:r w:rsidRPr="00343F01" w:rsidDel="00201166">
                <w:rPr>
                  <w:sz w:val="20"/>
                  <w:szCs w:val="20"/>
                  <w:lang w:val="fr-FR"/>
                </w:rPr>
                <w:delText>Avril 2028</w:delText>
              </w:r>
            </w:del>
          </w:p>
        </w:tc>
        <w:tc>
          <w:tcPr>
            <w:tcW w:w="1417" w:type="dxa"/>
            <w:shd w:val="clear" w:color="auto" w:fill="FFF2CC" w:themeFill="accent4" w:themeFillTint="33"/>
          </w:tcPr>
          <w:p w14:paraId="0DA622BA" w14:textId="7805B3B9" w:rsidR="007A3714" w:rsidRPr="00343F01" w:rsidDel="00201166" w:rsidRDefault="007A3714" w:rsidP="00D62BC5">
            <w:pPr>
              <w:spacing w:before="0" w:after="160"/>
              <w:jc w:val="left"/>
              <w:rPr>
                <w:del w:id="7236" w:author="Houyem Rais" w:date="2024-02-22T14:46:00Z"/>
                <w:sz w:val="20"/>
                <w:szCs w:val="20"/>
                <w:lang w:val="fr-FR"/>
              </w:rPr>
              <w:pPrChange w:id="7237" w:author="Houyem Rais" w:date="2024-02-22T14:49:00Z">
                <w:pPr>
                  <w:spacing w:before="20" w:after="40"/>
                </w:pPr>
              </w:pPrChange>
            </w:pPr>
            <w:del w:id="7238" w:author="Houyem Rais" w:date="2024-02-22T14:46:00Z">
              <w:r w:rsidRPr="00343F01" w:rsidDel="00201166">
                <w:rPr>
                  <w:sz w:val="20"/>
                  <w:szCs w:val="20"/>
                  <w:lang w:val="fr-FR"/>
                </w:rPr>
                <w:delText>Avril 2030</w:delText>
              </w:r>
            </w:del>
          </w:p>
        </w:tc>
        <w:tc>
          <w:tcPr>
            <w:tcW w:w="3260" w:type="dxa"/>
          </w:tcPr>
          <w:p w14:paraId="398EFCA2" w14:textId="021B380A" w:rsidR="007A3714" w:rsidRPr="00343F01" w:rsidDel="00201166" w:rsidRDefault="007A3714" w:rsidP="00D62BC5">
            <w:pPr>
              <w:spacing w:before="0" w:after="160"/>
              <w:jc w:val="left"/>
              <w:rPr>
                <w:del w:id="7239" w:author="Houyem Rais" w:date="2024-02-22T14:46:00Z"/>
                <w:sz w:val="20"/>
                <w:szCs w:val="20"/>
                <w:lang w:val="fr-FR"/>
              </w:rPr>
              <w:pPrChange w:id="7240" w:author="Houyem Rais" w:date="2024-02-22T14:49:00Z">
                <w:pPr>
                  <w:spacing w:before="20" w:after="40"/>
                </w:pPr>
              </w:pPrChange>
            </w:pPr>
            <w:del w:id="7241" w:author="Houyem Rais" w:date="2024-02-22T14:46:00Z">
              <w:r w:rsidRPr="00343F01" w:rsidDel="00201166">
                <w:rPr>
                  <w:sz w:val="20"/>
                  <w:szCs w:val="20"/>
                  <w:lang w:val="fr-FR"/>
                </w:rPr>
                <w:delText>Les travaux de ce tronçon seront déterminants pour les autres lots, notamment celui qui le précède.</w:delText>
              </w:r>
            </w:del>
          </w:p>
        </w:tc>
      </w:tr>
    </w:tbl>
    <w:p w14:paraId="3D38908E" w14:textId="0F7D45A3" w:rsidR="00D12ACB" w:rsidRPr="00343F01" w:rsidDel="00201166" w:rsidRDefault="00D12ACB" w:rsidP="00D62BC5">
      <w:pPr>
        <w:spacing w:before="0" w:after="160"/>
        <w:jc w:val="left"/>
        <w:rPr>
          <w:del w:id="7242" w:author="Houyem Rais" w:date="2024-02-22T14:46:00Z"/>
        </w:rPr>
        <w:pPrChange w:id="7243" w:author="Houyem Rais" w:date="2024-02-22T14:49:00Z">
          <w:pPr/>
        </w:pPrChange>
      </w:pPr>
    </w:p>
    <w:p w14:paraId="3E0E6703" w14:textId="67E0BAB6" w:rsidR="00D12ACB" w:rsidRPr="00343F01" w:rsidDel="00201166" w:rsidRDefault="00D12ACB" w:rsidP="00D62BC5">
      <w:pPr>
        <w:spacing w:before="0" w:after="160"/>
        <w:jc w:val="left"/>
        <w:rPr>
          <w:del w:id="7244" w:author="Houyem Rais" w:date="2024-02-22T14:46:00Z"/>
        </w:rPr>
        <w:pPrChange w:id="7245" w:author="Houyem Rais" w:date="2024-02-22T14:49:00Z">
          <w:pPr/>
        </w:pPrChange>
      </w:pPr>
      <w:del w:id="7246" w:author="Houyem Rais" w:date="2024-02-22T14:46:00Z">
        <w:r w:rsidRPr="00343F01" w:rsidDel="00201166">
          <w:delText>Au Togo, la procédure d’appel d’offres ouvert est la règle. Le recours à toute autre procédure devra être justifié par l’autorité contractante et être autorisé au préalable par la direction nationale du contrôle de la commande publique. L’autorité contractante engage avec le soumissionnaire dont l’offre a été jugée économiquement la plus avantageuse une phase de négociation du contrat en vue d’en arrêter les termes définitifs selon les modalités définies dans les documents de la consultation. En cas d’échec de la négociation avec l’attributaire, l’autorité contractante se réserve le droit de solliciter les autres soumissionnaires dans l’ordre de classement des offres. Après avis de non-objection de la direction nationale du contrôle de la commande publique et actualisation de l’avis de l’organe d’expertise, le contrat de partenariat public-privé est signé successivement par l’attributaire constitué en société de projet et par l’autorité contractante après autorisation préalable de l’autorité compétente. Pour l’Etat, le contrat de partenariat public-privé est signé conjointement par le ministre chargé des finances et le ou les ministre (s) chargé (s) du (des) secteur(s) concerné (s) par le projet, après autorisation accordée par décret en conseil des ministres.</w:delText>
        </w:r>
        <w:r w:rsidRPr="00343F01" w:rsidDel="00201166">
          <w:rPr>
            <w:rStyle w:val="FootnoteReference"/>
          </w:rPr>
          <w:footnoteReference w:id="47"/>
        </w:r>
      </w:del>
    </w:p>
    <w:p w14:paraId="4992A63F" w14:textId="53FB9BC5" w:rsidR="00D12ACB" w:rsidRPr="00343F01" w:rsidDel="00201166" w:rsidRDefault="00D12ACB" w:rsidP="00D62BC5">
      <w:pPr>
        <w:spacing w:before="0" w:after="160"/>
        <w:jc w:val="left"/>
        <w:rPr>
          <w:del w:id="7249" w:author="Houyem Rais" w:date="2024-02-22T14:46:00Z"/>
        </w:rPr>
        <w:pPrChange w:id="7250" w:author="Houyem Rais" w:date="2024-02-22T14:49:00Z">
          <w:pPr/>
        </w:pPrChange>
      </w:pPr>
      <w:del w:id="7251" w:author="Houyem Rais" w:date="2024-02-22T14:46:00Z">
        <w:r w:rsidRPr="00343F01" w:rsidDel="00201166">
          <w:delText>Quant au Bénin, les contrats PPP sont prioritairement passés par appel d’offres international ouvert en une ou deux étapes, précédées obligatoirement d’une préqualification. La procédure de préqualification est conduite par la Commission ad’ hoc d’appel d’offres assistée en cas de besoin par la CAPPP. L’avis de préqualification est publié par l’autorité contractante. La Commission ad’ hoc d’appel d’offres établit un classement des offres qu’elle transmet avec le procès-verbal de ses travaux à l’autorité contractante après avis favorable de CAPPP.</w:delText>
        </w:r>
        <w:r w:rsidRPr="00343F01" w:rsidDel="00201166">
          <w:rPr>
            <w:rStyle w:val="FootnoteReference"/>
          </w:rPr>
          <w:delText xml:space="preserve"> </w:delText>
        </w:r>
        <w:r w:rsidRPr="00343F01" w:rsidDel="00201166">
          <w:rPr>
            <w:rStyle w:val="FootnoteReference"/>
          </w:rPr>
          <w:footnoteReference w:id="48"/>
        </w:r>
        <w:r w:rsidRPr="00343F01" w:rsidDel="00201166">
          <w:delText xml:space="preserve"> Les études de faisabilité, d'impact environnemental et social, ainsi que les études des externalités et de soutenabilité budgétaire sont réalisées par l’autorité contractante avec le concours de la CAPPP. Le contrat de partenariat définitif conclu soit par la voie de l’appel d’offres, de l’entente directe ou de l’offre spontanée est transmis pour approbation au Conseil des Ministres après avis de la CAPPP. Tout contrat PPP est transmis dans un délai de trente (30) jours ouvrables, à compter de la date de sa signature, à l’Assemblée Nationale pour information.</w:delText>
        </w:r>
      </w:del>
    </w:p>
    <w:p w14:paraId="4CC99524" w14:textId="35AEB522" w:rsidR="001A21CC" w:rsidRPr="00343F01" w:rsidDel="00201166" w:rsidRDefault="00D12ACB" w:rsidP="00D62BC5">
      <w:pPr>
        <w:spacing w:before="0" w:after="160"/>
        <w:jc w:val="left"/>
        <w:rPr>
          <w:del w:id="7254" w:author="Houyem Rais" w:date="2024-02-22T14:46:00Z"/>
        </w:rPr>
        <w:pPrChange w:id="7255" w:author="Houyem Rais" w:date="2024-02-22T14:49:00Z">
          <w:pPr/>
        </w:pPrChange>
      </w:pPr>
      <w:del w:id="7256" w:author="Houyem Rais" w:date="2024-02-22T14:46:00Z">
        <w:r w:rsidRPr="00343F01" w:rsidDel="00201166">
          <w:delText>Enfin, au Nigéria, l'appel d'offres est un processus général régi par la Politique Nationale des Partenariats Public Privé (N4P), la loi sur la Commission de réglementation des concessions d'infrastructures (ICRC) et la loi de 2007 sur les marchés publics (art. 24 et art. 25 à art. 38 de la loi MP ; art. 4 de CICR). L'évaluation du Projet comprendra plusieurs étapes: (i) identification du besoin, (ii) une évaluation systématique des solutions techniques au besoin identifié, (iii) la préparation d'une analyse coûts-avantages économiques, sociaux et environnementaux, et une évaluation de l'impact sur l'environnement, si nécessaire, (iv) value for money (VfM) et tests d'accessibilité des différentes options de passation de marché, (v) la préparation de l'analyse financière - l'étude de préfaisabilité, (vi) l'allocation budgétaire dans le cadre du plan de développement national et, par la suite, le cadre de dépenses à moyen terme (CDMT) et (vii) l'approbation de l'analyse de rentabilisation (OBC) avant le début de la passation des marchés.</w:delText>
        </w:r>
        <w:r w:rsidRPr="00343F01" w:rsidDel="00201166">
          <w:rPr>
            <w:rStyle w:val="FootnoteReference"/>
          </w:rPr>
          <w:delText xml:space="preserve"> </w:delText>
        </w:r>
        <w:r w:rsidRPr="00343F01" w:rsidDel="00201166">
          <w:rPr>
            <w:rStyle w:val="FootnoteReference"/>
          </w:rPr>
          <w:footnoteReference w:id="49"/>
        </w:r>
        <w:r w:rsidRPr="00343F01" w:rsidDel="00201166">
          <w:delText xml:space="preserve"> L'Agent Comptable des Ministères, Départements et Agences (MDA) aura autorité pour signer le contrat de PPP ou de concession</w:delText>
        </w:r>
        <w:r w:rsidRPr="00343F01" w:rsidDel="00201166">
          <w:rPr>
            <w:rStyle w:val="FootnoteReference"/>
          </w:rPr>
          <w:footnoteReference w:id="50"/>
        </w:r>
        <w:r w:rsidRPr="00343F01" w:rsidDel="00201166">
          <w:delText>.</w:delText>
        </w:r>
      </w:del>
    </w:p>
    <w:p w14:paraId="06F8E4CA" w14:textId="4849655A" w:rsidR="00DD7063" w:rsidRPr="00343F01" w:rsidDel="00201166" w:rsidRDefault="00DD7063" w:rsidP="00D62BC5">
      <w:pPr>
        <w:spacing w:before="0" w:after="160"/>
        <w:jc w:val="left"/>
        <w:rPr>
          <w:del w:id="7261" w:author="Houyem Rais" w:date="2024-02-22T14:46:00Z"/>
        </w:rPr>
        <w:pPrChange w:id="7262" w:author="Houyem Rais" w:date="2024-02-22T14:49:00Z">
          <w:pPr/>
        </w:pPrChange>
      </w:pPr>
      <w:del w:id="7263" w:author="Houyem Rais" w:date="2024-02-22T14:46:00Z">
        <w:r w:rsidRPr="00343F01" w:rsidDel="00201166">
          <w:br w:type="page"/>
        </w:r>
      </w:del>
    </w:p>
    <w:p w14:paraId="683D0EE1" w14:textId="259F632F" w:rsidR="00C2113E" w:rsidRPr="00343F01" w:rsidDel="00201166" w:rsidRDefault="10D05D7B" w:rsidP="00D62BC5">
      <w:pPr>
        <w:spacing w:before="0" w:after="160"/>
        <w:jc w:val="left"/>
        <w:rPr>
          <w:del w:id="7264" w:author="Houyem Rais" w:date="2024-02-22T14:46:00Z"/>
        </w:rPr>
        <w:pPrChange w:id="7265" w:author="Houyem Rais" w:date="2024-02-22T14:49:00Z">
          <w:pPr>
            <w:pStyle w:val="Heading1"/>
          </w:pPr>
        </w:pPrChange>
      </w:pPr>
      <w:bookmarkStart w:id="7266" w:name="_Toc152165362"/>
      <w:del w:id="7267" w:author="Houyem Rais" w:date="2024-02-22T14:46:00Z">
        <w:r w:rsidRPr="00343F01" w:rsidDel="00201166">
          <w:delText xml:space="preserve">Analyse </w:delText>
        </w:r>
        <w:r w:rsidR="00350AD8" w:rsidRPr="00343F01" w:rsidDel="00201166">
          <w:delText xml:space="preserve">approfondie </w:delText>
        </w:r>
        <w:r w:rsidRPr="00343F01" w:rsidDel="00201166">
          <w:delText>des différentes options de réalisation du projet</w:delText>
        </w:r>
        <w:bookmarkEnd w:id="7266"/>
        <w:r w:rsidRPr="00343F01" w:rsidDel="00201166">
          <w:delText xml:space="preserve"> </w:delText>
        </w:r>
        <w:bookmarkEnd w:id="3176"/>
        <w:bookmarkEnd w:id="3177"/>
        <w:bookmarkEnd w:id="3178"/>
      </w:del>
    </w:p>
    <w:p w14:paraId="00C55004" w14:textId="187FA5B9" w:rsidR="00F42020" w:rsidRPr="00343F01" w:rsidDel="00201166" w:rsidRDefault="00751B18" w:rsidP="00D62BC5">
      <w:pPr>
        <w:spacing w:before="0" w:after="160"/>
        <w:jc w:val="left"/>
        <w:rPr>
          <w:del w:id="7268" w:author="Houyem Rais" w:date="2024-02-22T14:46:00Z"/>
        </w:rPr>
        <w:pPrChange w:id="7269" w:author="Houyem Rais" w:date="2024-02-22T14:49:00Z">
          <w:pPr/>
        </w:pPrChange>
      </w:pPr>
      <w:del w:id="7270" w:author="Houyem Rais" w:date="2024-02-22T14:46:00Z">
        <w:r w:rsidRPr="00343F01" w:rsidDel="00201166">
          <w:delText>Dans cette section, n</w:delText>
        </w:r>
        <w:r w:rsidR="00F42020" w:rsidRPr="00343F01" w:rsidDel="00201166">
          <w:delText xml:space="preserve">ous explorons les différentes options de partenariat public-privé (PPP) possibles pour la construction et l’exploitation </w:delText>
        </w:r>
        <w:r w:rsidR="00226406" w:rsidRPr="00343F01" w:rsidDel="00201166">
          <w:delText>du Lot 3 de l’autoroute</w:delText>
        </w:r>
        <w:r w:rsidR="00F42020" w:rsidRPr="00343F01" w:rsidDel="00201166">
          <w:delText xml:space="preserve"> </w:delText>
        </w:r>
        <w:r w:rsidR="00722C48" w:rsidRPr="00343F01" w:rsidDel="00201166">
          <w:delText>Abidjan Lagos</w:delText>
        </w:r>
        <w:r w:rsidR="00F42020" w:rsidRPr="00343F01" w:rsidDel="00201166">
          <w:delText>. Cette analyse est effectuée du point de vue du partenaire privé qui sera chargé de la construction et/ou de l’exploitation-maintenance de l’autoroute</w:delText>
        </w:r>
        <w:r w:rsidR="00226406" w:rsidRPr="00343F01" w:rsidDel="00201166">
          <w:delText>.</w:delText>
        </w:r>
      </w:del>
    </w:p>
    <w:p w14:paraId="5259BD86" w14:textId="7FB2095D" w:rsidR="00226406" w:rsidRPr="00343F01" w:rsidDel="00201166" w:rsidRDefault="00226406" w:rsidP="00D62BC5">
      <w:pPr>
        <w:spacing w:before="0" w:after="160"/>
        <w:jc w:val="left"/>
        <w:rPr>
          <w:del w:id="7271" w:author="Houyem Rais" w:date="2024-02-22T14:46:00Z"/>
        </w:rPr>
        <w:pPrChange w:id="7272" w:author="Houyem Rais" w:date="2024-02-22T14:49:00Z">
          <w:pPr/>
        </w:pPrChange>
      </w:pPr>
      <w:del w:id="7273" w:author="Houyem Rais" w:date="2024-02-22T14:46:00Z">
        <w:r w:rsidRPr="00343F01" w:rsidDel="00201166">
          <w:delText xml:space="preserve">Pour la construction et l’exploitation de l’autoroute Abidjan-Lagos, </w:delText>
        </w:r>
        <w:r w:rsidRPr="00343F01" w:rsidDel="00201166">
          <w:rPr>
            <w:b/>
            <w:bCs/>
          </w:rPr>
          <w:delText xml:space="preserve">3 </w:delText>
        </w:r>
      </w:del>
      <w:ins w:id="7274" w:author="Mohamed Amine Sdiri" w:date="2023-11-28T17:49:00Z">
        <w:del w:id="7275" w:author="Houyem Rais" w:date="2024-02-22T14:46:00Z">
          <w:r w:rsidR="007A24F1" w:rsidDel="00201166">
            <w:rPr>
              <w:b/>
              <w:bCs/>
            </w:rPr>
            <w:delText>4</w:delText>
          </w:r>
          <w:r w:rsidR="007A24F1" w:rsidRPr="00343F01" w:rsidDel="00201166">
            <w:rPr>
              <w:b/>
              <w:bCs/>
            </w:rPr>
            <w:delText xml:space="preserve"> </w:delText>
          </w:r>
        </w:del>
      </w:ins>
      <w:del w:id="7276" w:author="Houyem Rais" w:date="2024-02-22T14:46:00Z">
        <w:r w:rsidRPr="00343F01" w:rsidDel="00201166">
          <w:rPr>
            <w:b/>
            <w:bCs/>
          </w:rPr>
          <w:delText xml:space="preserve">options PPP </w:delText>
        </w:r>
        <w:r w:rsidRPr="00343F01" w:rsidDel="00201166">
          <w:delText>ont été considérées les plus avantageuses pour les pouvoirs publics, à savoir :</w:delText>
        </w:r>
      </w:del>
    </w:p>
    <w:p w14:paraId="57C8B08B" w14:textId="7A83AEB1" w:rsidR="00226406" w:rsidRPr="00343F01" w:rsidDel="00201166" w:rsidRDefault="00226406" w:rsidP="00D62BC5">
      <w:pPr>
        <w:spacing w:before="0" w:after="160"/>
        <w:jc w:val="left"/>
        <w:rPr>
          <w:del w:id="7277" w:author="Houyem Rais" w:date="2024-02-22T14:46:00Z"/>
        </w:rPr>
        <w:pPrChange w:id="7278" w:author="Houyem Rais" w:date="2024-02-22T14:49:00Z">
          <w:pPr>
            <w:pStyle w:val="BulletList1"/>
          </w:pPr>
        </w:pPrChange>
      </w:pPr>
      <w:del w:id="7279" w:author="Houyem Rais" w:date="2024-02-22T14:46:00Z">
        <w:r w:rsidRPr="00343F01" w:rsidDel="00201166">
          <w:rPr>
            <w:b/>
            <w:bCs/>
          </w:rPr>
          <w:delText>Option 1</w:delText>
        </w:r>
        <w:r w:rsidRPr="00343F01" w:rsidDel="00201166">
          <w:delText xml:space="preserve"> : Un contrat de concession selon la formule </w:delText>
        </w:r>
        <w:r w:rsidRPr="00343F01" w:rsidDel="00201166">
          <w:rPr>
            <w:b/>
            <w:bCs/>
          </w:rPr>
          <w:delText>BOT (Build-Operate-Transfer)</w:delText>
        </w:r>
        <w:r w:rsidRPr="00343F01" w:rsidDel="00201166">
          <w:delText xml:space="preserve"> </w:delText>
        </w:r>
        <w:r w:rsidR="006E6A3D" w:rsidRPr="00343F01" w:rsidDel="00201166">
          <w:rPr>
            <w:b/>
            <w:bCs/>
          </w:rPr>
          <w:delText>à tarifs économiques</w:delText>
        </w:r>
        <w:r w:rsidR="006E6A3D" w:rsidRPr="00343F01" w:rsidDel="00201166">
          <w:delText xml:space="preserve"> </w:delText>
        </w:r>
        <w:r w:rsidRPr="00343F01" w:rsidDel="00201166">
          <w:delText>pour une durée déterminée, au terme de laquelle la propriété de l’autoroute et de ses dépendances sera transférée à l’autorité publique</w:delText>
        </w:r>
        <w:r w:rsidR="00751B18" w:rsidRPr="00343F01" w:rsidDel="00201166">
          <w:delText>.</w:delText>
        </w:r>
      </w:del>
    </w:p>
    <w:p w14:paraId="4929BB42" w14:textId="3EAEF1A5" w:rsidR="00226406" w:rsidRPr="00343F01" w:rsidDel="00201166" w:rsidRDefault="00226406" w:rsidP="00D62BC5">
      <w:pPr>
        <w:spacing w:before="0" w:after="160"/>
        <w:jc w:val="left"/>
        <w:rPr>
          <w:del w:id="7280" w:author="Houyem Rais" w:date="2024-02-22T14:46:00Z"/>
        </w:rPr>
        <w:pPrChange w:id="7281" w:author="Houyem Rais" w:date="2024-02-22T14:49:00Z">
          <w:pPr>
            <w:pStyle w:val="BulletList1"/>
          </w:pPr>
        </w:pPrChange>
      </w:pPr>
      <w:del w:id="7282" w:author="Houyem Rais" w:date="2024-02-22T14:46:00Z">
        <w:r w:rsidRPr="00343F01" w:rsidDel="00201166">
          <w:rPr>
            <w:b/>
            <w:bCs/>
          </w:rPr>
          <w:delText>Option 2</w:delText>
        </w:r>
        <w:r w:rsidRPr="00343F01" w:rsidDel="00201166">
          <w:delText xml:space="preserve"> : La réalisation du projet dans le cadre d’un </w:delText>
        </w:r>
        <w:r w:rsidRPr="00343F01" w:rsidDel="00201166">
          <w:rPr>
            <w:b/>
            <w:bCs/>
          </w:rPr>
          <w:delText>BOT privé avec la participation de l’Etat</w:delText>
        </w:r>
        <w:r w:rsidR="006E6A3D" w:rsidRPr="00343F01" w:rsidDel="00201166">
          <w:rPr>
            <w:b/>
            <w:bCs/>
          </w:rPr>
          <w:delText xml:space="preserve"> (principalement via des tarifs sociaux)</w:delText>
        </w:r>
        <w:r w:rsidRPr="00343F01" w:rsidDel="00201166">
          <w:delText>.</w:delText>
        </w:r>
      </w:del>
    </w:p>
    <w:p w14:paraId="6101A8FE" w14:textId="29B79354" w:rsidR="00226406" w:rsidRPr="00343F01" w:rsidDel="00201166" w:rsidRDefault="00226406" w:rsidP="00D62BC5">
      <w:pPr>
        <w:spacing w:before="0" w:after="160"/>
        <w:jc w:val="left"/>
        <w:rPr>
          <w:del w:id="7283" w:author="Houyem Rais" w:date="2024-02-22T14:46:00Z"/>
        </w:rPr>
        <w:pPrChange w:id="7284" w:author="Houyem Rais" w:date="2024-02-22T14:49:00Z">
          <w:pPr>
            <w:pStyle w:val="BulletList1"/>
          </w:pPr>
        </w:pPrChange>
      </w:pPr>
      <w:del w:id="7285" w:author="Houyem Rais" w:date="2024-02-22T14:46:00Z">
        <w:r w:rsidRPr="00343F01" w:rsidDel="00201166">
          <w:rPr>
            <w:b/>
            <w:bCs/>
          </w:rPr>
          <w:delText>Option 3</w:delText>
        </w:r>
        <w:r w:rsidRPr="00343F01" w:rsidDel="00201166">
          <w:delText xml:space="preserve"> : La </w:delText>
        </w:r>
        <w:r w:rsidRPr="00343F01" w:rsidDel="00201166">
          <w:rPr>
            <w:b/>
            <w:bCs/>
          </w:rPr>
          <w:delText>construction de l’autoroute par l’Etat</w:delText>
        </w:r>
        <w:r w:rsidRPr="00343F01" w:rsidDel="00201166">
          <w:delText xml:space="preserve">, qui </w:delText>
        </w:r>
        <w:r w:rsidRPr="00343F01" w:rsidDel="00201166">
          <w:rPr>
            <w:b/>
            <w:bCs/>
          </w:rPr>
          <w:delText>confiera</w:delText>
        </w:r>
        <w:r w:rsidRPr="00343F01" w:rsidDel="00201166">
          <w:delText xml:space="preserve"> ensuite la gestion et l’exploitation</w:delText>
        </w:r>
      </w:del>
      <w:ins w:id="7286" w:author="Mohamed Amine Sdiri" w:date="2023-11-28T17:54:00Z">
        <w:del w:id="7287" w:author="Houyem Rais" w:date="2024-02-22T14:46:00Z">
          <w:r w:rsidR="002A7777" w:rsidDel="00201166">
            <w:delText xml:space="preserve"> et la maintenance</w:delText>
          </w:r>
        </w:del>
      </w:ins>
      <w:del w:id="7288" w:author="Houyem Rais" w:date="2024-02-22T14:46:00Z">
        <w:r w:rsidRPr="00343F01" w:rsidDel="00201166">
          <w:delText xml:space="preserve"> du tronçon autoroutier à un </w:delText>
        </w:r>
        <w:r w:rsidRPr="00343F01" w:rsidDel="00201166">
          <w:rPr>
            <w:b/>
            <w:bCs/>
          </w:rPr>
          <w:delText>opérateur privé</w:delText>
        </w:r>
        <w:r w:rsidRPr="00343F01" w:rsidDel="00201166">
          <w:delText xml:space="preserve"> (sous forme d’un </w:delText>
        </w:r>
        <w:r w:rsidRPr="00343F01" w:rsidDel="00201166">
          <w:rPr>
            <w:b/>
            <w:bCs/>
            <w:i/>
            <w:iCs/>
          </w:rPr>
          <w:delText>contrat</w:delText>
        </w:r>
        <w:r w:rsidRPr="00343F01" w:rsidDel="00201166">
          <w:delText xml:space="preserve"> </w:delText>
        </w:r>
        <w:r w:rsidRPr="00343F01" w:rsidDel="00201166">
          <w:rPr>
            <w:b/>
            <w:bCs/>
            <w:i/>
            <w:iCs/>
          </w:rPr>
          <w:delText>d’affermage</w:delText>
        </w:r>
        <w:r w:rsidRPr="00343F01" w:rsidDel="00201166">
          <w:delText xml:space="preserve"> de </w:delText>
        </w:r>
        <w:r w:rsidRPr="00343F01" w:rsidDel="00201166">
          <w:rPr>
            <w:b/>
            <w:bCs/>
            <w:i/>
            <w:iCs/>
          </w:rPr>
          <w:delText>gestion du péage</w:delText>
        </w:r>
        <w:r w:rsidRPr="00343F01" w:rsidDel="00201166">
          <w:delText>)</w:delText>
        </w:r>
        <w:r w:rsidR="00751B18" w:rsidRPr="00343F01" w:rsidDel="00201166">
          <w:delText>.</w:delText>
        </w:r>
      </w:del>
    </w:p>
    <w:p w14:paraId="7B608E48" w14:textId="124B6B25" w:rsidR="00751B18" w:rsidRPr="00343F01" w:rsidDel="00201166" w:rsidRDefault="00751B18" w:rsidP="00D62BC5">
      <w:pPr>
        <w:spacing w:before="0" w:after="160"/>
        <w:jc w:val="left"/>
        <w:rPr>
          <w:del w:id="7289" w:author="Houyem Rais" w:date="2024-02-22T14:46:00Z"/>
        </w:rPr>
        <w:pPrChange w:id="7290" w:author="Houyem Rais" w:date="2024-02-22T14:49:00Z">
          <w:pPr>
            <w:pStyle w:val="BulletList1"/>
          </w:pPr>
        </w:pPrChange>
      </w:pPr>
      <w:del w:id="7291" w:author="Houyem Rais" w:date="2024-02-22T14:46:00Z">
        <w:r w:rsidRPr="00343F01" w:rsidDel="00201166">
          <w:rPr>
            <w:b/>
            <w:bCs/>
          </w:rPr>
          <w:delText>Option 3 </w:delText>
        </w:r>
      </w:del>
      <w:ins w:id="7292" w:author="Mohamed Amine Sdiri" w:date="2023-11-28T17:47:00Z">
        <w:del w:id="7293" w:author="Houyem Rais" w:date="2024-02-22T14:46:00Z">
          <w:r w:rsidR="0081515D" w:rsidDel="00201166">
            <w:rPr>
              <w:b/>
              <w:bCs/>
            </w:rPr>
            <w:delText>4</w:delText>
          </w:r>
          <w:r w:rsidR="0081515D" w:rsidRPr="00343F01" w:rsidDel="00201166">
            <w:rPr>
              <w:b/>
              <w:bCs/>
            </w:rPr>
            <w:delText> </w:delText>
          </w:r>
        </w:del>
      </w:ins>
      <w:del w:id="7294" w:author="Houyem Rais" w:date="2024-02-22T14:46:00Z">
        <w:r w:rsidRPr="00343F01" w:rsidDel="00201166">
          <w:delText xml:space="preserve">: La réalisation du projet dans le cadre d’un </w:delText>
        </w:r>
        <w:r w:rsidRPr="00343F01" w:rsidDel="00201166">
          <w:rPr>
            <w:b/>
            <w:bCs/>
          </w:rPr>
          <w:delText>Contrat de Partenariat ou d’un PPP à paiement public</w:delText>
        </w:r>
        <w:r w:rsidRPr="00343F01" w:rsidDel="00201166">
          <w:delText>.</w:delText>
        </w:r>
      </w:del>
    </w:p>
    <w:p w14:paraId="17BD0632" w14:textId="3F859692" w:rsidR="00226406" w:rsidRPr="00343F01" w:rsidDel="00201166" w:rsidRDefault="00226406" w:rsidP="00D62BC5">
      <w:pPr>
        <w:spacing w:before="0" w:after="160"/>
        <w:jc w:val="left"/>
        <w:rPr>
          <w:del w:id="7295" w:author="Houyem Rais" w:date="2024-02-22T14:46:00Z"/>
          <w:b/>
          <w:bCs/>
        </w:rPr>
        <w:pPrChange w:id="7296" w:author="Houyem Rais" w:date="2024-02-22T14:49:00Z">
          <w:pPr/>
        </w:pPrChange>
      </w:pPr>
      <w:del w:id="7297" w:author="Houyem Rais" w:date="2024-02-22T14:46:00Z">
        <w:r w:rsidRPr="00343F01" w:rsidDel="00201166">
          <w:delText xml:space="preserve">A ces </w:delText>
        </w:r>
        <w:r w:rsidR="00751B18" w:rsidRPr="00343F01" w:rsidDel="00201166">
          <w:delText>quatre</w:delText>
        </w:r>
        <w:r w:rsidRPr="00343F01" w:rsidDel="00201166">
          <w:delText xml:space="preserve"> options s’ajoute l’</w:delText>
        </w:r>
        <w:r w:rsidRPr="00343F01" w:rsidDel="00201166">
          <w:rPr>
            <w:b/>
            <w:bCs/>
          </w:rPr>
          <w:delText>Option 0 :</w:delText>
        </w:r>
        <w:r w:rsidRPr="00343F01" w:rsidDel="00201166">
          <w:delText xml:space="preserve"> </w:delText>
        </w:r>
        <w:r w:rsidRPr="00343F01" w:rsidDel="00201166">
          <w:rPr>
            <w:b/>
            <w:bCs/>
          </w:rPr>
          <w:delText xml:space="preserve">appel d’offres traditionnel (Contrat DB </w:delText>
        </w:r>
        <w:r w:rsidR="006E6A3D" w:rsidRPr="00343F01" w:rsidDel="00201166">
          <w:rPr>
            <w:b/>
            <w:bCs/>
          </w:rPr>
          <w:delText>(</w:delText>
        </w:r>
        <w:r w:rsidRPr="00343F01" w:rsidDel="00201166">
          <w:rPr>
            <w:b/>
            <w:bCs/>
          </w:rPr>
          <w:delText>Conception et Construction</w:delText>
        </w:r>
        <w:r w:rsidR="006E6A3D" w:rsidRPr="00343F01" w:rsidDel="00201166">
          <w:rPr>
            <w:b/>
            <w:bCs/>
          </w:rPr>
          <w:delText>) + Contrat d’Exploitation et de Maintenance</w:delText>
        </w:r>
        <w:r w:rsidRPr="00343F01" w:rsidDel="00201166">
          <w:rPr>
            <w:b/>
            <w:bCs/>
          </w:rPr>
          <w:delText>)</w:delText>
        </w:r>
        <w:r w:rsidRPr="00343F01" w:rsidDel="00201166">
          <w:delText xml:space="preserve"> comme option de référence</w:delText>
        </w:r>
        <w:r w:rsidR="006E6A3D" w:rsidRPr="00343F01" w:rsidDel="00201166">
          <w:delText xml:space="preserve"> ou Comparateur du Secteur Public</w:delText>
        </w:r>
        <w:r w:rsidRPr="00343F01" w:rsidDel="00201166">
          <w:rPr>
            <w:b/>
            <w:bCs/>
          </w:rPr>
          <w:delText>.</w:delText>
        </w:r>
      </w:del>
    </w:p>
    <w:p w14:paraId="322B25D6" w14:textId="7D2FBA87" w:rsidR="00EA1C51" w:rsidRPr="00343F01" w:rsidDel="00201166" w:rsidRDefault="00EA1C51" w:rsidP="00D62BC5">
      <w:pPr>
        <w:spacing w:before="0" w:after="160"/>
        <w:jc w:val="left"/>
        <w:rPr>
          <w:del w:id="7298" w:author="Houyem Rais" w:date="2024-02-22T14:46:00Z"/>
        </w:rPr>
        <w:pPrChange w:id="7299" w:author="Houyem Rais" w:date="2024-02-22T14:49:00Z">
          <w:pPr/>
        </w:pPrChange>
      </w:pPr>
      <w:del w:id="7300" w:author="Houyem Rais" w:date="2024-02-22T14:46:00Z">
        <w:r w:rsidRPr="00343F01" w:rsidDel="00201166">
          <w:delText xml:space="preserve">Ces </w:delText>
        </w:r>
        <w:r w:rsidR="00751B18" w:rsidRPr="00343F01" w:rsidDel="00201166">
          <w:delText>cinq</w:delText>
        </w:r>
        <w:r w:rsidRPr="00343F01" w:rsidDel="00201166">
          <w:delText xml:space="preserve"> options de structuration (en marchés publics et en PPP) applicables aux lots contractuels du projet de l’autoroute du Corridor Abidjan-Lagos, sont détaillé</w:delText>
        </w:r>
        <w:r w:rsidR="00495F8B" w:rsidRPr="00343F01" w:rsidDel="00201166">
          <w:delText>e</w:delText>
        </w:r>
        <w:r w:rsidRPr="00343F01" w:rsidDel="00201166">
          <w:delText xml:space="preserve">s dans </w:delText>
        </w:r>
        <w:r w:rsidR="00AD1C64" w:rsidRPr="00343F01" w:rsidDel="00201166">
          <w:delText xml:space="preserve">la section </w:delText>
        </w:r>
        <w:r w:rsidRPr="00343F01" w:rsidDel="00201166">
          <w:delText>qui suit.</w:delText>
        </w:r>
      </w:del>
    </w:p>
    <w:p w14:paraId="1510C354" w14:textId="30068F09" w:rsidR="00EA1C51" w:rsidRPr="00343F01" w:rsidDel="00201166" w:rsidRDefault="00EA1C51" w:rsidP="00D62BC5">
      <w:pPr>
        <w:spacing w:before="0" w:after="160"/>
        <w:jc w:val="left"/>
        <w:rPr>
          <w:del w:id="7301" w:author="Houyem Rais" w:date="2024-02-22T14:46:00Z"/>
        </w:rPr>
        <w:pPrChange w:id="7302" w:author="Houyem Rais" w:date="2024-02-22T14:49:00Z">
          <w:pPr>
            <w:pStyle w:val="Heading2"/>
          </w:pPr>
        </w:pPrChange>
      </w:pPr>
      <w:bookmarkStart w:id="7303" w:name="_Toc152165363"/>
      <w:del w:id="7304" w:author="Houyem Rais" w:date="2024-02-22T14:46:00Z">
        <w:r w:rsidRPr="00343F01" w:rsidDel="00201166">
          <w:delText>Option 0 – Marché Public</w:delText>
        </w:r>
        <w:bookmarkEnd w:id="7303"/>
      </w:del>
    </w:p>
    <w:p w14:paraId="6D901E19" w14:textId="4465E14E" w:rsidR="00163965" w:rsidRPr="00343F01" w:rsidDel="00201166" w:rsidRDefault="00163965" w:rsidP="00D62BC5">
      <w:pPr>
        <w:spacing w:before="0" w:after="160"/>
        <w:jc w:val="left"/>
        <w:rPr>
          <w:del w:id="7305" w:author="Houyem Rais" w:date="2024-02-22T14:46:00Z"/>
        </w:rPr>
        <w:pPrChange w:id="7306" w:author="Houyem Rais" w:date="2024-02-22T14:49:00Z">
          <w:pPr>
            <w:pStyle w:val="Heading3"/>
          </w:pPr>
        </w:pPrChange>
      </w:pPr>
      <w:bookmarkStart w:id="7307" w:name="_Toc152165364"/>
      <w:del w:id="7308" w:author="Houyem Rais" w:date="2024-02-22T14:46:00Z">
        <w:r w:rsidRPr="00343F01" w:rsidDel="00201166">
          <w:delText>Description</w:delText>
        </w:r>
        <w:bookmarkEnd w:id="7307"/>
      </w:del>
    </w:p>
    <w:p w14:paraId="3F222E7B" w14:textId="5631EACB" w:rsidR="00EA1C51" w:rsidRPr="00343F01" w:rsidDel="00201166" w:rsidRDefault="00CD6835" w:rsidP="00D62BC5">
      <w:pPr>
        <w:spacing w:before="0" w:after="160"/>
        <w:jc w:val="left"/>
        <w:rPr>
          <w:del w:id="7309" w:author="Houyem Rais" w:date="2024-02-22T14:46:00Z"/>
        </w:rPr>
        <w:pPrChange w:id="7310" w:author="Houyem Rais" w:date="2024-02-22T14:49:00Z">
          <w:pPr/>
        </w:pPrChange>
      </w:pPr>
      <w:del w:id="7311" w:author="Houyem Rais" w:date="2024-02-22T14:46:00Z">
        <w:r w:rsidRPr="00343F01" w:rsidDel="00201166">
          <w:delText xml:space="preserve">Même si cette option d’achat n’est pas recommandée par la CEDEAO pour le projet du corridor Lagos-Nigéria, </w:delText>
        </w:r>
        <w:r w:rsidR="00572F42" w:rsidDel="00201166">
          <w:delText>l’étude</w:delText>
        </w:r>
        <w:r w:rsidRPr="00343F01" w:rsidDel="00201166">
          <w:delText xml:space="preserve"> recommande de considérer le Marché Public « classique » comme option de </w:delText>
        </w:r>
        <w:r w:rsidR="00A27D9E" w:rsidRPr="00343F01" w:rsidDel="00201166">
          <w:delText xml:space="preserve">référence </w:delText>
        </w:r>
        <w:r w:rsidRPr="00343F01" w:rsidDel="00201166">
          <w:delText xml:space="preserve">qui permettra de comparer les autres options de réalisation (Concessions, Affermage etc.) en matière de rentabilité économique et financière et de partage de risques par rapport à une option de référence. </w:delText>
        </w:r>
      </w:del>
    </w:p>
    <w:p w14:paraId="1D5DEAAB" w14:textId="42BF98DE" w:rsidR="00EA1C51" w:rsidRPr="00343F01" w:rsidDel="00201166" w:rsidRDefault="00EA1C51" w:rsidP="00D62BC5">
      <w:pPr>
        <w:spacing w:before="0" w:after="160"/>
        <w:jc w:val="left"/>
        <w:rPr>
          <w:del w:id="7312" w:author="Houyem Rais" w:date="2024-02-22T14:46:00Z"/>
        </w:rPr>
        <w:pPrChange w:id="7313" w:author="Houyem Rais" w:date="2024-02-22T14:49:00Z">
          <w:pPr/>
        </w:pPrChange>
      </w:pPr>
      <w:del w:id="7314" w:author="Houyem Rais" w:date="2024-02-22T14:46:00Z">
        <w:r w:rsidRPr="00343F01" w:rsidDel="00201166">
          <w:delText xml:space="preserve">Dans cette option, </w:delText>
        </w:r>
        <w:r w:rsidRPr="00343F01" w:rsidDel="00201166">
          <w:rPr>
            <w:b/>
            <w:bCs/>
          </w:rPr>
          <w:delText>la partie publique mobilise le financement nécessaire pour la réalisation du projet</w:delText>
        </w:r>
        <w:r w:rsidRPr="00343F01" w:rsidDel="00201166">
          <w:delText>, avec recours à ses ressources propres, aux dettes ou aux bailleurs de fonds.</w:delText>
        </w:r>
      </w:del>
    </w:p>
    <w:p w14:paraId="3ECA6CCC" w14:textId="2ADD0D95" w:rsidR="001B442F" w:rsidRPr="00343F01" w:rsidDel="00201166" w:rsidRDefault="001B442F" w:rsidP="00D62BC5">
      <w:pPr>
        <w:spacing w:before="0" w:after="160"/>
        <w:jc w:val="left"/>
        <w:rPr>
          <w:del w:id="7315" w:author="Houyem Rais" w:date="2024-02-22T14:46:00Z"/>
        </w:rPr>
        <w:pPrChange w:id="7316" w:author="Houyem Rais" w:date="2024-02-22T14:49:00Z">
          <w:pPr/>
        </w:pPrChange>
      </w:pPr>
      <w:del w:id="7317" w:author="Houyem Rais" w:date="2024-02-22T14:46:00Z">
        <w:r w:rsidRPr="00343F01" w:rsidDel="00201166">
          <w:delText xml:space="preserve">L’option </w:delText>
        </w:r>
        <w:r w:rsidR="00CD6835" w:rsidRPr="00343F01" w:rsidDel="00201166">
          <w:delText>M</w:delText>
        </w:r>
        <w:r w:rsidRPr="00343F01" w:rsidDel="00201166">
          <w:delText xml:space="preserve">arché </w:delText>
        </w:r>
        <w:r w:rsidR="00CD6835" w:rsidRPr="00343F01" w:rsidDel="00201166">
          <w:delText>P</w:delText>
        </w:r>
        <w:r w:rsidRPr="00343F01" w:rsidDel="00201166">
          <w:delText>ublic peut convenir quand les risques du projet (en concession ou en PPP) sont considérés comme rédhibitoires pour le secteur privé.</w:delText>
        </w:r>
        <w:r w:rsidR="00517865" w:rsidRPr="00343F01" w:rsidDel="00201166">
          <w:delText xml:space="preserve"> </w:delText>
        </w:r>
        <w:r w:rsidRPr="00343F01" w:rsidDel="00201166">
          <w:delText xml:space="preserve">Ce type de contrats est conclu après mise en concurrence par voie d'appel d'offres ouvert ou restreint. Toutefois, il peut être passé à titre exceptionnel, des marchés publics par voie de négociation directe. </w:delText>
        </w:r>
      </w:del>
    </w:p>
    <w:p w14:paraId="76BCA2DA" w14:textId="54CBFBAD" w:rsidR="001B442F" w:rsidRPr="00343F01" w:rsidDel="00201166" w:rsidRDefault="001B442F" w:rsidP="00D62BC5">
      <w:pPr>
        <w:spacing w:before="0" w:after="160"/>
        <w:jc w:val="left"/>
        <w:rPr>
          <w:del w:id="7318" w:author="Houyem Rais" w:date="2024-02-22T14:46:00Z"/>
        </w:rPr>
        <w:pPrChange w:id="7319" w:author="Houyem Rais" w:date="2024-02-22T14:49:00Z">
          <w:pPr/>
        </w:pPrChange>
      </w:pPr>
      <w:del w:id="7320" w:author="Houyem Rais" w:date="2024-02-22T14:46:00Z">
        <w:r w:rsidRPr="00343F01" w:rsidDel="00201166">
          <w:delText>Le mécanisme des marchés publics n’est pas un outil qui permet de confier une mission globale au sens du PPP.</w:delText>
        </w:r>
        <w:r w:rsidR="00CB457E" w:rsidDel="00201166">
          <w:delText xml:space="preserve"> </w:delText>
        </w:r>
        <w:r w:rsidRPr="00343F01" w:rsidDel="00201166">
          <w:delText>Le recours à ce mécanisme exige le découpage du projet en plusieurs parties à savoir la conception, la réalisation, la maintenance et l’exploitation. Lorsque la Personne Publique souhaite confier une mission qui inclut la conception et la réalisation d’un projet par le biais d’un marché public, l’opération se fait à travers deux opérations distinctes. Du point de vue de l’investisseur international, ce découpage conduit aussi à rendre les procédures lourdes et complexes avec l’administration locale et ne convient pas avec le besoin de la Personne Publique visant à entreprendre un projet d’infrastructure accéléré.</w:delText>
        </w:r>
      </w:del>
    </w:p>
    <w:p w14:paraId="17D5667E" w14:textId="7123A0CA" w:rsidR="00163965" w:rsidRPr="00343F01" w:rsidDel="00201166" w:rsidRDefault="00163965" w:rsidP="00D62BC5">
      <w:pPr>
        <w:spacing w:before="0" w:after="160"/>
        <w:jc w:val="left"/>
        <w:rPr>
          <w:del w:id="7321" w:author="Houyem Rais" w:date="2024-02-22T14:46:00Z"/>
        </w:rPr>
        <w:pPrChange w:id="7322" w:author="Houyem Rais" w:date="2024-02-22T14:49:00Z">
          <w:pPr/>
        </w:pPrChange>
      </w:pPr>
      <w:del w:id="7323" w:author="Houyem Rais" w:date="2024-02-22T14:46:00Z">
        <w:r w:rsidRPr="00343F01" w:rsidDel="00201166">
          <w:delText xml:space="preserve">Les marchés sont conclus en vue de satisfaire les besoins annuels de la Personne Publique. Toutefois, il est possible </w:delText>
        </w:r>
        <w:r w:rsidR="00BA37CB" w:rsidRPr="00343F01" w:rsidDel="00201166">
          <w:delText xml:space="preserve">pour </w:delText>
        </w:r>
        <w:r w:rsidRPr="00343F01" w:rsidDel="00201166">
          <w:delText>une Personne Publique de recourir à un marché cadre si un tel recours présente des avantages à caractère technique ou financier et si les commandes demandées sont destinées à la satisfaction de besoins de même</w:delText>
        </w:r>
        <w:r w:rsidR="00BA37CB" w:rsidRPr="00343F01" w:rsidDel="00201166">
          <w:delText>s</w:delText>
        </w:r>
        <w:r w:rsidRPr="00343F01" w:rsidDel="00201166">
          <w:delText xml:space="preserve"> nature</w:delText>
        </w:r>
        <w:r w:rsidR="00BA37CB" w:rsidRPr="00343F01" w:rsidDel="00201166">
          <w:delText>s</w:delText>
        </w:r>
        <w:r w:rsidRPr="00343F01" w:rsidDel="00201166">
          <w:delText xml:space="preserve"> ou de nature</w:delText>
        </w:r>
        <w:r w:rsidR="00BA37CB" w:rsidRPr="00343F01" w:rsidDel="00201166">
          <w:delText>s</w:delText>
        </w:r>
        <w:r w:rsidRPr="00343F01" w:rsidDel="00201166">
          <w:delText xml:space="preserve"> complémentaire</w:delText>
        </w:r>
        <w:r w:rsidR="00BA37CB" w:rsidRPr="00343F01" w:rsidDel="00201166">
          <w:delText>s</w:delText>
        </w:r>
        <w:r w:rsidRPr="00343F01" w:rsidDel="00201166">
          <w:delText xml:space="preserve"> à caractère</w:delText>
        </w:r>
        <w:r w:rsidR="00E00D20" w:rsidRPr="00343F01" w:rsidDel="00201166">
          <w:delText>s</w:delText>
        </w:r>
        <w:r w:rsidRPr="00343F01" w:rsidDel="00201166">
          <w:delText xml:space="preserve"> permanent</w:delText>
        </w:r>
        <w:r w:rsidR="00E00D20" w:rsidRPr="00343F01" w:rsidDel="00201166">
          <w:delText>s</w:delText>
        </w:r>
        <w:r w:rsidRPr="00343F01" w:rsidDel="00201166">
          <w:delText xml:space="preserve"> et prévisible</w:delText>
        </w:r>
        <w:r w:rsidR="00E00D20" w:rsidRPr="00343F01" w:rsidDel="00201166">
          <w:delText>s</w:delText>
        </w:r>
        <w:r w:rsidRPr="00343F01" w:rsidDel="00201166">
          <w:delText>. Sa durée globale ne peut dépasser trois années et exceptionnellement, cinq années pour les marchés nécessitant la mobilisation d'investissements spécifiques.</w:delText>
        </w:r>
      </w:del>
    </w:p>
    <w:p w14:paraId="64083F27" w14:textId="65F3171A" w:rsidR="00163965" w:rsidRPr="00343F01" w:rsidDel="00201166" w:rsidRDefault="00163965" w:rsidP="00D62BC5">
      <w:pPr>
        <w:spacing w:before="0" w:after="160"/>
        <w:jc w:val="left"/>
        <w:rPr>
          <w:del w:id="7324" w:author="Houyem Rais" w:date="2024-02-22T14:46:00Z"/>
        </w:rPr>
        <w:pPrChange w:id="7325" w:author="Houyem Rais" w:date="2024-02-22T14:49:00Z">
          <w:pPr>
            <w:pStyle w:val="Heading3"/>
          </w:pPr>
        </w:pPrChange>
      </w:pPr>
      <w:bookmarkStart w:id="7326" w:name="_Toc152165365"/>
      <w:del w:id="7327" w:author="Houyem Rais" w:date="2024-02-22T14:46:00Z">
        <w:r w:rsidRPr="00343F01" w:rsidDel="00201166">
          <w:delText>Découpage des activités des marchés publics</w:delText>
        </w:r>
        <w:bookmarkEnd w:id="7326"/>
      </w:del>
    </w:p>
    <w:p w14:paraId="22914D26" w14:textId="17A1CF48" w:rsidR="001B442F" w:rsidRPr="00343F01" w:rsidDel="00201166" w:rsidRDefault="001B442F" w:rsidP="00D62BC5">
      <w:pPr>
        <w:spacing w:before="0" w:after="160"/>
        <w:jc w:val="left"/>
        <w:rPr>
          <w:del w:id="7328" w:author="Houyem Rais" w:date="2024-02-22T14:46:00Z"/>
        </w:rPr>
        <w:pPrChange w:id="7329" w:author="Houyem Rais" w:date="2024-02-22T14:49:00Z">
          <w:pPr/>
        </w:pPrChange>
      </w:pPr>
      <w:del w:id="7330" w:author="Houyem Rais" w:date="2024-02-22T14:46:00Z">
        <w:r w:rsidRPr="00343F01" w:rsidDel="00201166">
          <w:delText xml:space="preserve">Le recours à l’application de la réglementation des marchés publics conduit donc à découper les activités en deux lots séparés détaillés </w:delText>
        </w:r>
        <w:r w:rsidR="00163965" w:rsidRPr="00343F01" w:rsidDel="00201166">
          <w:delText>dans ce qui</w:delText>
        </w:r>
        <w:r w:rsidRPr="00343F01" w:rsidDel="00201166">
          <w:delText xml:space="preserve"> suit</w:delText>
        </w:r>
        <w:r w:rsidR="00163965" w:rsidRPr="00343F01" w:rsidDel="00201166">
          <w:delText>.</w:delText>
        </w:r>
      </w:del>
    </w:p>
    <w:p w14:paraId="37006EA0" w14:textId="65141D45" w:rsidR="00EA1C51" w:rsidRPr="00343F01" w:rsidDel="00201166" w:rsidRDefault="00EA1C51" w:rsidP="00D62BC5">
      <w:pPr>
        <w:spacing w:before="0" w:after="160"/>
        <w:jc w:val="left"/>
        <w:rPr>
          <w:del w:id="7331" w:author="Houyem Rais" w:date="2024-02-22T14:46:00Z"/>
        </w:rPr>
        <w:pPrChange w:id="7332" w:author="Houyem Rais" w:date="2024-02-22T14:49:00Z">
          <w:pPr>
            <w:pStyle w:val="Heading4"/>
          </w:pPr>
        </w:pPrChange>
      </w:pPr>
      <w:del w:id="7333" w:author="Houyem Rais" w:date="2024-02-22T14:46:00Z">
        <w:r w:rsidRPr="00343F01" w:rsidDel="00201166">
          <w:delText>Un contrat Design-Build (DB) ou Conception – Réalisation</w:delText>
        </w:r>
      </w:del>
    </w:p>
    <w:p w14:paraId="26A0B510" w14:textId="6D352115" w:rsidR="00EA1C51" w:rsidRPr="00343F01" w:rsidDel="00201166" w:rsidRDefault="00EA1C51" w:rsidP="00D62BC5">
      <w:pPr>
        <w:spacing w:before="0" w:after="160"/>
        <w:jc w:val="left"/>
        <w:rPr>
          <w:del w:id="7334" w:author="Houyem Rais" w:date="2024-02-22T14:46:00Z"/>
        </w:rPr>
        <w:pPrChange w:id="7335" w:author="Houyem Rais" w:date="2024-02-22T14:49:00Z">
          <w:pPr/>
        </w:pPrChange>
      </w:pPr>
      <w:del w:id="7336" w:author="Houyem Rais" w:date="2024-02-22T14:46:00Z">
        <w:r w:rsidRPr="00343F01" w:rsidDel="00201166">
          <w:delText>Le contrat « DB », également connu sous l’appellation d’</w:delText>
        </w:r>
        <w:r w:rsidRPr="00343F01" w:rsidDel="00201166">
          <w:rPr>
            <w:b/>
            <w:bCs/>
          </w:rPr>
          <w:delText>EPC (Engineering, Procurement and Construction)</w:delText>
        </w:r>
        <w:r w:rsidRPr="00343F01" w:rsidDel="00201166">
          <w:delText>, est un contrat d’ingénierie et de travaux dans lequel un partenaire privé a la charge de la conception et de la construction d’une infrastructure sous financement public, qu’il livre ensuite «</w:delText>
        </w:r>
        <w:r w:rsidR="006065A8" w:rsidRPr="00343F01" w:rsidDel="00201166">
          <w:delText> </w:delText>
        </w:r>
        <w:r w:rsidRPr="00343F01" w:rsidDel="00201166">
          <w:delText xml:space="preserve">clés en main » à l’autorité publique, selon un calendrier et à un prix ferme. Sa durée globale est </w:delText>
        </w:r>
        <w:r w:rsidRPr="00343F01" w:rsidDel="00201166">
          <w:rPr>
            <w:b/>
            <w:bCs/>
          </w:rPr>
          <w:delText>entre 3 et 5 années</w:delText>
        </w:r>
        <w:r w:rsidRPr="00343F01" w:rsidDel="00201166">
          <w:delText>, exceptionnellement plus pour les marchés nécessitant la mobilisation d'investissements spécifiques.</w:delText>
        </w:r>
      </w:del>
    </w:p>
    <w:p w14:paraId="7BDCABDA" w14:textId="71ABA606" w:rsidR="001B442F" w:rsidRPr="00343F01" w:rsidDel="00201166" w:rsidRDefault="001B442F" w:rsidP="00D62BC5">
      <w:pPr>
        <w:spacing w:before="0" w:after="160"/>
        <w:jc w:val="left"/>
        <w:rPr>
          <w:del w:id="7337" w:author="Houyem Rais" w:date="2024-02-22T14:46:00Z"/>
        </w:rPr>
        <w:pPrChange w:id="7338" w:author="Houyem Rais" w:date="2024-02-22T14:49:00Z">
          <w:pPr/>
        </w:pPrChange>
      </w:pPr>
      <w:del w:id="7339" w:author="Houyem Rais" w:date="2024-02-22T14:46:00Z">
        <w:r w:rsidRPr="00343F01" w:rsidDel="00201166">
          <w:delText>Contrairement à un montage en maîtrise d’ouvrage publique, avec une multiplicité de contrats avec des fournisseurs différents (bureau</w:delText>
        </w:r>
        <w:r w:rsidR="00F306B6" w:rsidRPr="00343F01" w:rsidDel="00201166">
          <w:delText>x</w:delText>
        </w:r>
        <w:r w:rsidRPr="00343F01" w:rsidDel="00201166">
          <w:delText xml:space="preserve"> d’étude</w:delText>
        </w:r>
        <w:r w:rsidR="00063680" w:rsidRPr="00343F01" w:rsidDel="00201166">
          <w:delText>s</w:delText>
        </w:r>
        <w:r w:rsidRPr="00343F01" w:rsidDel="00201166">
          <w:delText>, entreprise</w:delText>
        </w:r>
        <w:r w:rsidR="00F306B6" w:rsidRPr="00343F01" w:rsidDel="00201166">
          <w:delText>s</w:delText>
        </w:r>
        <w:r w:rsidRPr="00343F01" w:rsidDel="00201166">
          <w:delText xml:space="preserve"> de travaux, équipementiers, …), le secteur privé se voit ici confier la maîtrise d’ouvrage déléguée du projet. L’autorité publique a donc un interlocuteur unique qui supporte les risques d’interface et de dépassement de coûts et de délais en phase de conception/construction.</w:delText>
        </w:r>
      </w:del>
    </w:p>
    <w:p w14:paraId="00D5ADEC" w14:textId="19236317" w:rsidR="001B442F" w:rsidRPr="00343F01" w:rsidDel="00201166" w:rsidRDefault="001B442F" w:rsidP="00D62BC5">
      <w:pPr>
        <w:spacing w:before="0" w:after="160"/>
        <w:jc w:val="left"/>
        <w:rPr>
          <w:del w:id="7340" w:author="Houyem Rais" w:date="2024-02-22T14:46:00Z"/>
        </w:rPr>
        <w:pPrChange w:id="7341" w:author="Houyem Rais" w:date="2024-02-22T14:49:00Z">
          <w:pPr/>
        </w:pPrChange>
      </w:pPr>
      <w:del w:id="7342" w:author="Houyem Rais" w:date="2024-02-22T14:46:00Z">
        <w:r w:rsidRPr="00343F01" w:rsidDel="00201166">
          <w:delText>Ce type de contrat permet donc de bénéficier des gains attendus du secteur privé en phase de développement des projets.</w:delText>
        </w:r>
      </w:del>
    </w:p>
    <w:p w14:paraId="2F1157DF" w14:textId="1247C7F2" w:rsidR="00FF3DDA" w:rsidRPr="00343F01" w:rsidDel="00201166" w:rsidRDefault="00FF3DDA" w:rsidP="00D62BC5">
      <w:pPr>
        <w:spacing w:before="0" w:after="160"/>
        <w:jc w:val="left"/>
        <w:rPr>
          <w:del w:id="7343" w:author="Houyem Rais" w:date="2024-02-22T14:46:00Z"/>
        </w:rPr>
        <w:pPrChange w:id="7344" w:author="Houyem Rais" w:date="2024-02-22T14:49:00Z">
          <w:pPr/>
        </w:pPrChange>
      </w:pPr>
      <w:del w:id="7345" w:author="Houyem Rais" w:date="2024-02-22T14:46:00Z">
        <w:r w:rsidRPr="00343F01" w:rsidDel="00201166">
          <w:delText>La forme DB permet de contenir le risque de dépassement du délai et du coût. L’exploitant peut néanmoins invoquer des défauts de conception et/ou de construction pour éluder ses responsabilités d’exploitation ce qui limite sa pleine responsabilisation sur les risques opérationnels. L’Etat supportera les risques liés au financement des investissements.</w:delText>
        </w:r>
      </w:del>
    </w:p>
    <w:p w14:paraId="37AEB4BD" w14:textId="14AA276A" w:rsidR="00CF1803" w:rsidRPr="00343F01" w:rsidDel="00201166" w:rsidRDefault="00FB2D6C" w:rsidP="00D62BC5">
      <w:pPr>
        <w:spacing w:before="0" w:after="160"/>
        <w:jc w:val="left"/>
        <w:rPr>
          <w:del w:id="7346" w:author="Houyem Rais" w:date="2024-02-22T14:46:00Z"/>
        </w:rPr>
        <w:pPrChange w:id="7347" w:author="Houyem Rais" w:date="2024-02-22T14:49:00Z">
          <w:pPr>
            <w:keepNext/>
            <w:jc w:val="center"/>
          </w:pPr>
        </w:pPrChange>
      </w:pPr>
      <w:del w:id="7348" w:author="Houyem Rais" w:date="2024-02-22T14:46:00Z">
        <w:r w:rsidRPr="00E7177E" w:rsidDel="00201166">
          <w:rPr>
            <w:noProof/>
          </w:rPr>
          <w:drawing>
            <wp:inline distT="0" distB="0" distL="0" distR="0" wp14:anchorId="54ACB77C" wp14:editId="19AB56F8">
              <wp:extent cx="4310743" cy="2409867"/>
              <wp:effectExtent l="0" t="0" r="0" b="0"/>
              <wp:docPr id="633459901" name="Picture 63345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5075" cy="2445831"/>
                      </a:xfrm>
                      <a:prstGeom prst="rect">
                        <a:avLst/>
                      </a:prstGeom>
                      <a:noFill/>
                    </pic:spPr>
                  </pic:pic>
                </a:graphicData>
              </a:graphic>
            </wp:inline>
          </w:drawing>
        </w:r>
      </w:del>
    </w:p>
    <w:p w14:paraId="40018AA9" w14:textId="148207B7" w:rsidR="00CF1803" w:rsidRPr="00343F01" w:rsidDel="00201166" w:rsidRDefault="00CF1803" w:rsidP="00D62BC5">
      <w:pPr>
        <w:spacing w:before="0" w:after="160"/>
        <w:jc w:val="left"/>
        <w:rPr>
          <w:del w:id="7349" w:author="Houyem Rais" w:date="2024-02-22T14:46:00Z"/>
        </w:rPr>
        <w:pPrChange w:id="7350" w:author="Houyem Rais" w:date="2024-02-22T14:49:00Z">
          <w:pPr>
            <w:pStyle w:val="Caption"/>
            <w:jc w:val="center"/>
          </w:pPr>
        </w:pPrChange>
      </w:pPr>
      <w:bookmarkStart w:id="7351" w:name="_Toc152165538"/>
      <w:del w:id="7352"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12</w:delText>
        </w:r>
        <w:r w:rsidR="00B0561B" w:rsidDel="00201166">
          <w:rPr>
            <w:noProof/>
          </w:rPr>
          <w:fldChar w:fldCharType="end"/>
        </w:r>
        <w:r w:rsidRPr="00343F01" w:rsidDel="00201166">
          <w:delText xml:space="preserve"> Relations entre les parties dans un accord de DB</w:delText>
        </w:r>
        <w:bookmarkEnd w:id="7351"/>
      </w:del>
    </w:p>
    <w:p w14:paraId="314B3F91" w14:textId="70248C3F" w:rsidR="00450D7C" w:rsidRPr="00343F01" w:rsidDel="00201166" w:rsidRDefault="00450D7C" w:rsidP="00D62BC5">
      <w:pPr>
        <w:spacing w:before="0" w:after="160"/>
        <w:jc w:val="left"/>
        <w:rPr>
          <w:del w:id="7353" w:author="Houyem Rais" w:date="2024-02-22T14:46:00Z"/>
        </w:rPr>
        <w:pPrChange w:id="7354" w:author="Houyem Rais" w:date="2024-02-22T14:49:00Z">
          <w:pPr>
            <w:spacing w:before="0"/>
            <w:jc w:val="right"/>
          </w:pPr>
        </w:pPrChange>
      </w:pPr>
      <w:del w:id="7355" w:author="Houyem Rais" w:date="2024-02-22T14:46:00Z">
        <w:r w:rsidRPr="00343F01" w:rsidDel="00201166">
          <w:rPr>
            <w:b/>
            <w:bCs/>
            <w:i/>
            <w:iCs/>
            <w:sz w:val="18"/>
            <w:szCs w:val="18"/>
          </w:rPr>
          <w:delText>Source</w:delText>
        </w:r>
        <w:r w:rsidRPr="00343F01" w:rsidDel="00201166">
          <w:rPr>
            <w:i/>
            <w:iCs/>
            <w:sz w:val="18"/>
            <w:szCs w:val="18"/>
          </w:rPr>
          <w:delText> : Auteur</w:delText>
        </w:r>
      </w:del>
    </w:p>
    <w:p w14:paraId="7F798AD3" w14:textId="16250DDF" w:rsidR="00CE30D4" w:rsidRPr="00343F01" w:rsidDel="00201166" w:rsidRDefault="00CE30D4" w:rsidP="00D62BC5">
      <w:pPr>
        <w:spacing w:before="0" w:after="160"/>
        <w:jc w:val="left"/>
        <w:rPr>
          <w:del w:id="7356" w:author="Houyem Rais" w:date="2024-02-22T14:46:00Z"/>
        </w:rPr>
        <w:pPrChange w:id="7357" w:author="Houyem Rais" w:date="2024-02-22T14:49:00Z">
          <w:pPr/>
        </w:pPrChange>
      </w:pPr>
      <w:del w:id="7358" w:author="Houyem Rais" w:date="2024-02-22T14:46:00Z">
        <w:r w:rsidRPr="00343F01" w:rsidDel="00201166">
          <w:delText>Dans le contrat Design-Build, le paiement au partenaire privé se fait généralement de la manière suivante :</w:delText>
        </w:r>
      </w:del>
    </w:p>
    <w:p w14:paraId="74CFB0D1" w14:textId="45F5CCC0" w:rsidR="00CE30D4" w:rsidRPr="00343F01" w:rsidDel="00201166" w:rsidRDefault="00CE30D4" w:rsidP="00D62BC5">
      <w:pPr>
        <w:spacing w:before="0" w:after="160"/>
        <w:jc w:val="left"/>
        <w:rPr>
          <w:del w:id="7359" w:author="Houyem Rais" w:date="2024-02-22T14:46:00Z"/>
        </w:rPr>
        <w:pPrChange w:id="7360" w:author="Houyem Rais" w:date="2024-02-22T14:49:00Z">
          <w:pPr>
            <w:pStyle w:val="BulletList1"/>
          </w:pPr>
        </w:pPrChange>
      </w:pPr>
      <w:del w:id="7361" w:author="Houyem Rais" w:date="2024-02-22T14:46:00Z">
        <w:r w:rsidRPr="00343F01" w:rsidDel="00201166">
          <w:rPr>
            <w:b/>
            <w:bCs/>
          </w:rPr>
          <w:delText>Paiement initial</w:delText>
        </w:r>
        <w:r w:rsidRPr="00343F01" w:rsidDel="00201166">
          <w:delText xml:space="preserve"> : Le partenaire privé reçoit un paiement initial à la signature du contrat pour couvrir les coûts de conception préliminaire et de planification.</w:delText>
        </w:r>
      </w:del>
    </w:p>
    <w:p w14:paraId="5EBF3EFB" w14:textId="6BC7510A" w:rsidR="00CE30D4" w:rsidRPr="00343F01" w:rsidDel="00201166" w:rsidRDefault="00CE30D4" w:rsidP="00D62BC5">
      <w:pPr>
        <w:spacing w:before="0" w:after="160"/>
        <w:jc w:val="left"/>
        <w:rPr>
          <w:del w:id="7362" w:author="Houyem Rais" w:date="2024-02-22T14:46:00Z"/>
        </w:rPr>
        <w:pPrChange w:id="7363" w:author="Houyem Rais" w:date="2024-02-22T14:49:00Z">
          <w:pPr>
            <w:pStyle w:val="BulletList1"/>
          </w:pPr>
        </w:pPrChange>
      </w:pPr>
      <w:del w:id="7364" w:author="Houyem Rais" w:date="2024-02-22T14:46:00Z">
        <w:r w:rsidRPr="00343F01" w:rsidDel="00201166">
          <w:rPr>
            <w:b/>
            <w:bCs/>
          </w:rPr>
          <w:delText>Paiements par étapes</w:delText>
        </w:r>
        <w:r w:rsidRPr="00343F01" w:rsidDel="00201166">
          <w:delText xml:space="preserve"> : Le paiement est généralement échelonné en fonction des étapes de conception et de construction atteintes par le partenaire privé. Des paiements sont effectués à des </w:delText>
        </w:r>
        <w:r w:rsidR="007F2A44" w:rsidRPr="00343F01" w:rsidDel="00201166">
          <w:delText>étapes/dates</w:delText>
        </w:r>
        <w:r w:rsidRPr="00343F01" w:rsidDel="00201166">
          <w:delText xml:space="preserve"> clés du projet, tels que la finalisation de la conception détaillée, l'achèvement des travaux de terrassement, la finition de la chaussée, etc.</w:delText>
        </w:r>
      </w:del>
    </w:p>
    <w:p w14:paraId="5E26C420" w14:textId="764E4A89" w:rsidR="00CE30D4" w:rsidRPr="00343F01" w:rsidDel="00201166" w:rsidRDefault="00CE30D4" w:rsidP="00D62BC5">
      <w:pPr>
        <w:spacing w:before="0" w:after="160"/>
        <w:jc w:val="left"/>
        <w:rPr>
          <w:del w:id="7365" w:author="Houyem Rais" w:date="2024-02-22T14:46:00Z"/>
        </w:rPr>
        <w:pPrChange w:id="7366" w:author="Houyem Rais" w:date="2024-02-22T14:49:00Z">
          <w:pPr>
            <w:pStyle w:val="BulletList1"/>
          </w:pPr>
        </w:pPrChange>
      </w:pPr>
      <w:del w:id="7367" w:author="Houyem Rais" w:date="2024-02-22T14:46:00Z">
        <w:r w:rsidRPr="00343F01" w:rsidDel="00201166">
          <w:rPr>
            <w:b/>
            <w:bCs/>
          </w:rPr>
          <w:delText>Paiement final</w:delText>
        </w:r>
        <w:r w:rsidRPr="00343F01" w:rsidDel="00201166">
          <w:delText xml:space="preserve"> : Une fois que l'autoroute est achevée conformément aux spécifications du contrat, un paiement final est effectué au partenaire privé. Ce paiement peut être soumis à des conditions, telles que des inspections et des tests satisfaisants.</w:delText>
        </w:r>
      </w:del>
    </w:p>
    <w:p w14:paraId="7D9DF4BF" w14:textId="348E58BD" w:rsidR="00CE30D4" w:rsidRPr="00343F01" w:rsidDel="00201166" w:rsidRDefault="00CE30D4" w:rsidP="00D62BC5">
      <w:pPr>
        <w:spacing w:before="0" w:after="160"/>
        <w:jc w:val="left"/>
        <w:rPr>
          <w:del w:id="7368" w:author="Houyem Rais" w:date="2024-02-22T14:46:00Z"/>
        </w:rPr>
        <w:pPrChange w:id="7369" w:author="Houyem Rais" w:date="2024-02-22T14:49:00Z">
          <w:pPr/>
        </w:pPrChange>
      </w:pPr>
    </w:p>
    <w:p w14:paraId="7E4EDE7B" w14:textId="31F45105" w:rsidR="00EA1C51" w:rsidRPr="00343F01" w:rsidDel="00201166" w:rsidRDefault="00EA1C51" w:rsidP="00D62BC5">
      <w:pPr>
        <w:spacing w:before="0" w:after="160"/>
        <w:jc w:val="left"/>
        <w:rPr>
          <w:del w:id="7370" w:author="Houyem Rais" w:date="2024-02-22T14:46:00Z"/>
        </w:rPr>
        <w:pPrChange w:id="7371" w:author="Houyem Rais" w:date="2024-02-22T14:49:00Z">
          <w:pPr>
            <w:pStyle w:val="Heading4"/>
          </w:pPr>
        </w:pPrChange>
      </w:pPr>
      <w:del w:id="7372" w:author="Houyem Rais" w:date="2024-02-22T14:46:00Z">
        <w:r w:rsidRPr="00343F01" w:rsidDel="00201166">
          <w:delText>Un contrat d’Exploitation - Maintenance ou « O&amp;M » (Operat</w:delText>
        </w:r>
        <w:r w:rsidR="00A54F0E" w:rsidRPr="00343F01" w:rsidDel="00201166">
          <w:delText>e</w:delText>
        </w:r>
        <w:r w:rsidRPr="00343F01" w:rsidDel="00201166">
          <w:delText xml:space="preserve"> &amp; Maint</w:delText>
        </w:r>
        <w:r w:rsidR="00A54F0E" w:rsidRPr="00343F01" w:rsidDel="00201166">
          <w:delText>ain</w:delText>
        </w:r>
        <w:r w:rsidRPr="00343F01" w:rsidDel="00201166">
          <w:delText>)</w:delText>
        </w:r>
      </w:del>
    </w:p>
    <w:p w14:paraId="7B3D9407" w14:textId="76D6C98B" w:rsidR="001B442F" w:rsidRPr="00343F01" w:rsidDel="00201166" w:rsidRDefault="001B442F" w:rsidP="00D62BC5">
      <w:pPr>
        <w:spacing w:before="0" w:after="160"/>
        <w:jc w:val="left"/>
        <w:rPr>
          <w:del w:id="7373" w:author="Houyem Rais" w:date="2024-02-22T14:46:00Z"/>
        </w:rPr>
        <w:pPrChange w:id="7374" w:author="Houyem Rais" w:date="2024-02-22T14:49:00Z">
          <w:pPr/>
        </w:pPrChange>
      </w:pPr>
      <w:del w:id="7375" w:author="Houyem Rais" w:date="2024-02-22T14:46:00Z">
        <w:r w:rsidRPr="00343F01" w:rsidDel="00201166">
          <w:delText xml:space="preserve">Il s’agit d’un contrat </w:delText>
        </w:r>
        <w:r w:rsidR="0039011E" w:rsidRPr="00343F01" w:rsidDel="00201166">
          <w:delText xml:space="preserve">par </w:delText>
        </w:r>
        <w:r w:rsidRPr="00343F01" w:rsidDel="00201166">
          <w:delText>lequel l’autorité publique confie au secteur privé l’exploitation et l’entretien, et parfois une partie du renouvellement, d’un ouvrage en échange d’une rémunération sur la base d’une somme forfaitaire ou variable, par exemple, en fonction des quantités et dépendant généralement de l’atteinte d’objectifs de performance. L’opérateur doit fournir une qualité des prestations conformément aux prescriptions du cahier des charges.</w:delText>
        </w:r>
      </w:del>
    </w:p>
    <w:p w14:paraId="06480795" w14:textId="507FBA64" w:rsidR="005A2D2A" w:rsidRPr="00343F01" w:rsidDel="00201166" w:rsidRDefault="001B442F" w:rsidP="00D62BC5">
      <w:pPr>
        <w:spacing w:before="0" w:after="160"/>
        <w:jc w:val="left"/>
        <w:rPr>
          <w:del w:id="7376" w:author="Houyem Rais" w:date="2024-02-22T14:46:00Z"/>
        </w:rPr>
        <w:pPrChange w:id="7377" w:author="Houyem Rais" w:date="2024-02-22T14:49:00Z">
          <w:pPr/>
        </w:pPrChange>
      </w:pPr>
      <w:del w:id="7378" w:author="Houyem Rais" w:date="2024-02-22T14:46:00Z">
        <w:r w:rsidRPr="00343F01" w:rsidDel="00201166">
          <w:delText xml:space="preserve">Ces contrats sont généralement d’une durée </w:delText>
        </w:r>
        <w:r w:rsidRPr="00343F01" w:rsidDel="00201166">
          <w:rPr>
            <w:b/>
            <w:bCs/>
          </w:rPr>
          <w:delText>entre 5 et 10 ans</w:delText>
        </w:r>
        <w:r w:rsidRPr="00343F01" w:rsidDel="00201166">
          <w:delText xml:space="preserve"> pour permettre au </w:delText>
        </w:r>
        <w:r w:rsidR="000C7CE3" w:rsidRPr="00343F01" w:rsidDel="00201166">
          <w:delText xml:space="preserve">partenaire </w:delText>
        </w:r>
        <w:r w:rsidRPr="00343F01" w:rsidDel="00201166">
          <w:delText>privé d’amortir le matériel acheté.</w:delText>
        </w:r>
        <w:r w:rsidR="00517865" w:rsidRPr="00343F01" w:rsidDel="00201166">
          <w:delText xml:space="preserve"> </w:delText>
        </w:r>
        <w:r w:rsidR="005A2D2A" w:rsidRPr="00343F01" w:rsidDel="00201166">
          <w:delText>Dans le contrat O</w:delText>
        </w:r>
        <w:r w:rsidR="004634B6" w:rsidRPr="00343F01" w:rsidDel="00201166">
          <w:delText>&amp;</w:delText>
        </w:r>
        <w:r w:rsidR="005A2D2A" w:rsidRPr="00343F01" w:rsidDel="00201166">
          <w:delText>M, les mécanismes de paiement au partenaire privé comprennent généralement :</w:delText>
        </w:r>
      </w:del>
    </w:p>
    <w:p w14:paraId="145789FE" w14:textId="6661EF29" w:rsidR="005A2D2A" w:rsidRPr="00343F01" w:rsidDel="00201166" w:rsidRDefault="005A2D2A" w:rsidP="00D62BC5">
      <w:pPr>
        <w:spacing w:before="0" w:after="160"/>
        <w:jc w:val="left"/>
        <w:rPr>
          <w:del w:id="7379" w:author="Houyem Rais" w:date="2024-02-22T14:46:00Z"/>
        </w:rPr>
        <w:pPrChange w:id="7380" w:author="Houyem Rais" w:date="2024-02-22T14:49:00Z">
          <w:pPr>
            <w:numPr>
              <w:numId w:val="23"/>
            </w:numPr>
            <w:tabs>
              <w:tab w:val="num" w:pos="720"/>
            </w:tabs>
            <w:ind w:left="720" w:hanging="360"/>
          </w:pPr>
        </w:pPrChange>
      </w:pPr>
      <w:del w:id="7381" w:author="Houyem Rais" w:date="2024-02-22T14:46:00Z">
        <w:r w:rsidRPr="00343F01" w:rsidDel="00201166">
          <w:rPr>
            <w:b/>
            <w:bCs/>
          </w:rPr>
          <w:delText>Paiement annuel</w:delText>
        </w:r>
        <w:r w:rsidRPr="00343F01" w:rsidDel="00201166">
          <w:delText xml:space="preserve"> : Le partenaire privé reçoit un paiement annuel basé sur des critères tels que la disponibilité de l'autoroute, les performances de service, la sécurité routière, etc. Ces paiements peuvent être liés à des indicateurs de performance spécifiques définis dans le contrat.</w:delText>
        </w:r>
      </w:del>
    </w:p>
    <w:p w14:paraId="7D5584D9" w14:textId="27DF9807" w:rsidR="005A2D2A" w:rsidRPr="00343F01" w:rsidDel="00201166" w:rsidRDefault="005A2D2A" w:rsidP="00D62BC5">
      <w:pPr>
        <w:spacing w:before="0" w:after="160"/>
        <w:jc w:val="left"/>
        <w:rPr>
          <w:del w:id="7382" w:author="Houyem Rais" w:date="2024-02-22T14:46:00Z"/>
        </w:rPr>
        <w:pPrChange w:id="7383" w:author="Houyem Rais" w:date="2024-02-22T14:49:00Z">
          <w:pPr>
            <w:numPr>
              <w:numId w:val="23"/>
            </w:numPr>
            <w:tabs>
              <w:tab w:val="num" w:pos="720"/>
            </w:tabs>
            <w:ind w:left="720" w:hanging="360"/>
          </w:pPr>
        </w:pPrChange>
      </w:pPr>
      <w:del w:id="7384" w:author="Houyem Rais" w:date="2024-02-22T14:46:00Z">
        <w:r w:rsidRPr="00343F01" w:rsidDel="00201166">
          <w:rPr>
            <w:b/>
            <w:bCs/>
          </w:rPr>
          <w:delText>Paiements supplémentaires</w:delText>
        </w:r>
        <w:r w:rsidRPr="00343F01" w:rsidDel="00201166">
          <w:delText xml:space="preserve"> : Des paiements supplémentaires peuvent être prévus pour des travaux de maintenance extraordinaires ou des améliorations apportées à l'autoroute qui ne sont pas inclus dans le cadre de l'entretien régulier.</w:delText>
        </w:r>
      </w:del>
    </w:p>
    <w:p w14:paraId="54D68625" w14:textId="07C8296D" w:rsidR="005A2D2A" w:rsidRPr="00343F01" w:rsidDel="00201166" w:rsidRDefault="005A2D2A" w:rsidP="00D62BC5">
      <w:pPr>
        <w:spacing w:before="0" w:after="160"/>
        <w:jc w:val="left"/>
        <w:rPr>
          <w:del w:id="7385" w:author="Houyem Rais" w:date="2024-02-22T14:46:00Z"/>
        </w:rPr>
        <w:pPrChange w:id="7386" w:author="Houyem Rais" w:date="2024-02-22T14:49:00Z">
          <w:pPr>
            <w:numPr>
              <w:numId w:val="23"/>
            </w:numPr>
            <w:tabs>
              <w:tab w:val="num" w:pos="720"/>
            </w:tabs>
            <w:ind w:left="720" w:hanging="360"/>
          </w:pPr>
        </w:pPrChange>
      </w:pPr>
      <w:del w:id="7387" w:author="Houyem Rais" w:date="2024-02-22T14:46:00Z">
        <w:r w:rsidRPr="00343F01" w:rsidDel="00201166">
          <w:rPr>
            <w:b/>
            <w:bCs/>
          </w:rPr>
          <w:delText>Retenues</w:delText>
        </w:r>
        <w:r w:rsidRPr="00343F01" w:rsidDel="00201166">
          <w:delText xml:space="preserve"> : Des retenues peuvent être appliquées en cas de non-respect des exigences contractuelles ou de performances insatisfaisantes. Ces retenues peuvent être déduites des paiements périodiques ou du paiement final.</w:delText>
        </w:r>
      </w:del>
    </w:p>
    <w:p w14:paraId="69DF4073" w14:textId="3E17184C" w:rsidR="00517865" w:rsidRPr="00343F01" w:rsidDel="00201166" w:rsidRDefault="00517865" w:rsidP="00D62BC5">
      <w:pPr>
        <w:spacing w:before="0" w:after="160"/>
        <w:jc w:val="left"/>
        <w:rPr>
          <w:del w:id="7388" w:author="Houyem Rais" w:date="2024-02-22T14:46:00Z"/>
        </w:rPr>
        <w:pPrChange w:id="7389" w:author="Houyem Rais" w:date="2024-02-22T14:49:00Z">
          <w:pPr>
            <w:jc w:val="center"/>
          </w:pPr>
        </w:pPrChange>
      </w:pPr>
      <w:del w:id="7390" w:author="Houyem Rais" w:date="2024-02-22T14:46:00Z">
        <w:r w:rsidRPr="00E7177E" w:rsidDel="00201166">
          <w:rPr>
            <w:noProof/>
          </w:rPr>
          <w:drawing>
            <wp:inline distT="0" distB="0" distL="0" distR="0" wp14:anchorId="09A11A9E" wp14:editId="4A04FC4B">
              <wp:extent cx="4533812" cy="2366682"/>
              <wp:effectExtent l="0" t="0" r="635" b="0"/>
              <wp:docPr id="214963657" name="Picture 2149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51449" cy="2375889"/>
                      </a:xfrm>
                      <a:prstGeom prst="rect">
                        <a:avLst/>
                      </a:prstGeom>
                      <a:noFill/>
                    </pic:spPr>
                  </pic:pic>
                </a:graphicData>
              </a:graphic>
            </wp:inline>
          </w:drawing>
        </w:r>
      </w:del>
    </w:p>
    <w:p w14:paraId="19008D6D" w14:textId="14B6FA62" w:rsidR="00517865" w:rsidRPr="00343F01" w:rsidDel="00201166" w:rsidRDefault="00517865" w:rsidP="00D62BC5">
      <w:pPr>
        <w:spacing w:before="0" w:after="160"/>
        <w:jc w:val="left"/>
        <w:rPr>
          <w:del w:id="7391" w:author="Houyem Rais" w:date="2024-02-22T14:46:00Z"/>
        </w:rPr>
        <w:pPrChange w:id="7392" w:author="Houyem Rais" w:date="2024-02-22T14:49:00Z">
          <w:pPr>
            <w:pStyle w:val="Caption"/>
            <w:jc w:val="center"/>
          </w:pPr>
        </w:pPrChange>
      </w:pPr>
      <w:bookmarkStart w:id="7393" w:name="_Toc152165539"/>
      <w:del w:id="7394"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13</w:delText>
        </w:r>
        <w:r w:rsidR="00B0561B" w:rsidDel="00201166">
          <w:rPr>
            <w:noProof/>
          </w:rPr>
          <w:fldChar w:fldCharType="end"/>
        </w:r>
        <w:r w:rsidRPr="00343F01" w:rsidDel="00201166">
          <w:delText xml:space="preserve"> Relations entre les parties dans un accord d’O&amp;M</w:delText>
        </w:r>
        <w:bookmarkEnd w:id="7393"/>
      </w:del>
    </w:p>
    <w:p w14:paraId="453E4692" w14:textId="7D714A5B" w:rsidR="00517865" w:rsidRPr="00343F01" w:rsidDel="00201166" w:rsidRDefault="00517865" w:rsidP="00D62BC5">
      <w:pPr>
        <w:spacing w:before="0" w:after="160"/>
        <w:jc w:val="left"/>
        <w:rPr>
          <w:del w:id="7395" w:author="Houyem Rais" w:date="2024-02-22T14:46:00Z"/>
        </w:rPr>
        <w:pPrChange w:id="7396" w:author="Houyem Rais" w:date="2024-02-22T14:49:00Z">
          <w:pPr>
            <w:spacing w:before="0"/>
            <w:jc w:val="right"/>
          </w:pPr>
        </w:pPrChange>
      </w:pPr>
      <w:del w:id="7397" w:author="Houyem Rais" w:date="2024-02-22T14:46:00Z">
        <w:r w:rsidRPr="00343F01" w:rsidDel="00201166">
          <w:rPr>
            <w:b/>
            <w:bCs/>
            <w:i/>
            <w:iCs/>
            <w:sz w:val="18"/>
            <w:szCs w:val="18"/>
          </w:rPr>
          <w:delText>Source</w:delText>
        </w:r>
        <w:r w:rsidRPr="00343F01" w:rsidDel="00201166">
          <w:rPr>
            <w:i/>
            <w:iCs/>
            <w:sz w:val="18"/>
            <w:szCs w:val="18"/>
          </w:rPr>
          <w:delText> : Auteur</w:delText>
        </w:r>
      </w:del>
    </w:p>
    <w:p w14:paraId="289DD8AC" w14:textId="3B72C82A" w:rsidR="001B442F" w:rsidRPr="00343F01" w:rsidDel="00201166" w:rsidRDefault="001B442F" w:rsidP="00D62BC5">
      <w:pPr>
        <w:spacing w:before="0" w:after="160"/>
        <w:jc w:val="left"/>
        <w:rPr>
          <w:del w:id="7398" w:author="Houyem Rais" w:date="2024-02-22T14:46:00Z"/>
        </w:rPr>
        <w:pPrChange w:id="7399" w:author="Houyem Rais" w:date="2024-02-22T14:49:00Z">
          <w:pPr>
            <w:spacing w:before="0"/>
          </w:pPr>
        </w:pPrChange>
      </w:pPr>
      <w:del w:id="7400" w:author="Houyem Rais" w:date="2024-02-22T14:46:00Z">
        <w:r w:rsidRPr="00343F01" w:rsidDel="00201166">
          <w:delText>Ce contrat présente le risque de l’articulation entre la phase de conception – construction et la phase d’exploitation et de maintenance de l’ouvrage. Une solution avantageuse en termes de conception et de construction pourrait se révéler onéreuse pour l’exploitation et/ou la maintenance de l’ouvrage. L’exploitant peut aussi évoquer des insuffisances aux niveaux de la conception et de la réalisation pour éluder ses responsabilités.</w:delText>
        </w:r>
      </w:del>
    </w:p>
    <w:p w14:paraId="32BA1350" w14:textId="3DCD4C2F" w:rsidR="00EA1C51" w:rsidRPr="00343F01" w:rsidDel="00201166" w:rsidRDefault="001B442F" w:rsidP="00D62BC5">
      <w:pPr>
        <w:spacing w:before="0" w:after="160"/>
        <w:jc w:val="left"/>
        <w:rPr>
          <w:del w:id="7401" w:author="Houyem Rais" w:date="2024-02-22T14:46:00Z"/>
        </w:rPr>
        <w:pPrChange w:id="7402" w:author="Houyem Rais" w:date="2024-02-22T14:49:00Z">
          <w:pPr/>
        </w:pPrChange>
      </w:pPr>
      <w:del w:id="7403" w:author="Houyem Rais" w:date="2024-02-22T14:46:00Z">
        <w:r w:rsidRPr="00343F01" w:rsidDel="00201166">
          <w:delText xml:space="preserve">Ce type de contrat est généralement adopté dans </w:delText>
        </w:r>
        <w:r w:rsidR="006B5906" w:rsidRPr="00343F01" w:rsidDel="00201166">
          <w:delText>les</w:delText>
        </w:r>
        <w:r w:rsidRPr="00343F01" w:rsidDel="00201166">
          <w:delText xml:space="preserve"> secteur</w:delText>
        </w:r>
        <w:r w:rsidR="006B5906" w:rsidRPr="00343F01" w:rsidDel="00201166">
          <w:delText>s</w:delText>
        </w:r>
        <w:r w:rsidRPr="00343F01" w:rsidDel="00201166">
          <w:delText xml:space="preserve"> où l’expérience en matière de partenariats public-privé, est limitée.</w:delText>
        </w:r>
      </w:del>
    </w:p>
    <w:p w14:paraId="35110A78" w14:textId="2DBFC303" w:rsidR="00163965" w:rsidRPr="00343F01" w:rsidDel="00201166" w:rsidRDefault="00163965" w:rsidP="00D62BC5">
      <w:pPr>
        <w:spacing w:before="0" w:after="160"/>
        <w:jc w:val="left"/>
        <w:rPr>
          <w:del w:id="7404" w:author="Houyem Rais" w:date="2024-02-22T14:46:00Z"/>
        </w:rPr>
        <w:pPrChange w:id="7405" w:author="Houyem Rais" w:date="2024-02-22T14:49:00Z">
          <w:pPr>
            <w:pStyle w:val="Heading3"/>
          </w:pPr>
        </w:pPrChange>
      </w:pPr>
      <w:bookmarkStart w:id="7406" w:name="_Toc152165366"/>
      <w:del w:id="7407" w:author="Houyem Rais" w:date="2024-02-22T14:46:00Z">
        <w:r w:rsidRPr="00343F01" w:rsidDel="00201166">
          <w:delText>Avantages et inconvénients</w:delText>
        </w:r>
        <w:bookmarkEnd w:id="7406"/>
      </w:del>
    </w:p>
    <w:p w14:paraId="2485C454" w14:textId="62EE3D7A" w:rsidR="00FF3DDA" w:rsidRPr="00343F01" w:rsidDel="00201166" w:rsidRDefault="00FF3DDA" w:rsidP="00D62BC5">
      <w:pPr>
        <w:spacing w:before="0" w:after="160"/>
        <w:jc w:val="left"/>
        <w:rPr>
          <w:del w:id="7408" w:author="Houyem Rais" w:date="2024-02-22T14:46:00Z"/>
        </w:rPr>
        <w:pPrChange w:id="7409" w:author="Houyem Rais" w:date="2024-02-22T14:49:00Z">
          <w:pPr>
            <w:tabs>
              <w:tab w:val="left" w:pos="4980"/>
            </w:tabs>
          </w:pPr>
        </w:pPrChange>
      </w:pPr>
      <w:del w:id="7410" w:author="Houyem Rais" w:date="2024-02-22T14:46:00Z">
        <w:r w:rsidRPr="00343F01" w:rsidDel="00201166">
          <w:delText>Les avantages et les inconvénients de l’option marché public sont synthétisés dans le tableau suivant.</w:delText>
        </w:r>
      </w:del>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52"/>
        <w:gridCol w:w="6520"/>
      </w:tblGrid>
      <w:tr w:rsidR="00163965" w:rsidRPr="00343F01" w:rsidDel="00201166" w14:paraId="4AB3D0FD" w14:textId="35B2DE22" w:rsidTr="002B3CC3">
        <w:trPr>
          <w:del w:id="7411" w:author="Houyem Rais" w:date="2024-02-22T14:46:00Z"/>
        </w:trPr>
        <w:tc>
          <w:tcPr>
            <w:tcW w:w="2552" w:type="dxa"/>
            <w:shd w:val="clear" w:color="auto" w:fill="D9D9D9"/>
            <w:tcMar>
              <w:top w:w="0" w:type="dxa"/>
              <w:left w:w="108" w:type="dxa"/>
              <w:bottom w:w="0" w:type="dxa"/>
              <w:right w:w="108" w:type="dxa"/>
            </w:tcMar>
            <w:hideMark/>
          </w:tcPr>
          <w:p w14:paraId="1FFC50C3" w14:textId="2ADDCF07" w:rsidR="00163965" w:rsidRPr="00343F01" w:rsidDel="00201166" w:rsidRDefault="00163965" w:rsidP="00D62BC5">
            <w:pPr>
              <w:spacing w:before="0" w:after="160"/>
              <w:jc w:val="left"/>
              <w:rPr>
                <w:del w:id="7412" w:author="Houyem Rais" w:date="2024-02-22T14:46:00Z"/>
                <w:sz w:val="20"/>
                <w:szCs w:val="20"/>
              </w:rPr>
              <w:pPrChange w:id="7413" w:author="Houyem Rais" w:date="2024-02-22T14:49:00Z">
                <w:pPr>
                  <w:spacing w:before="20" w:after="40"/>
                </w:pPr>
              </w:pPrChange>
            </w:pPr>
            <w:del w:id="7414" w:author="Houyem Rais" w:date="2024-02-22T14:46:00Z">
              <w:r w:rsidRPr="00343F01" w:rsidDel="00201166">
                <w:rPr>
                  <w:b/>
                  <w:bCs/>
                  <w:sz w:val="20"/>
                  <w:szCs w:val="20"/>
                </w:rPr>
                <w:delText>Principaux avantages de l’option marché public</w:delText>
              </w:r>
            </w:del>
          </w:p>
        </w:tc>
        <w:tc>
          <w:tcPr>
            <w:tcW w:w="6520" w:type="dxa"/>
            <w:shd w:val="clear" w:color="auto" w:fill="D9D9D9"/>
            <w:tcMar>
              <w:top w:w="0" w:type="dxa"/>
              <w:left w:w="108" w:type="dxa"/>
              <w:bottom w:w="0" w:type="dxa"/>
              <w:right w:w="108" w:type="dxa"/>
            </w:tcMar>
            <w:hideMark/>
          </w:tcPr>
          <w:p w14:paraId="2DB31831" w14:textId="5A2417D3" w:rsidR="00163965" w:rsidRPr="00343F01" w:rsidDel="00201166" w:rsidRDefault="00163965" w:rsidP="00D62BC5">
            <w:pPr>
              <w:spacing w:before="0" w:after="160"/>
              <w:jc w:val="left"/>
              <w:rPr>
                <w:del w:id="7415" w:author="Houyem Rais" w:date="2024-02-22T14:46:00Z"/>
                <w:sz w:val="20"/>
                <w:szCs w:val="20"/>
              </w:rPr>
              <w:pPrChange w:id="7416" w:author="Houyem Rais" w:date="2024-02-22T14:49:00Z">
                <w:pPr>
                  <w:spacing w:before="20" w:after="40"/>
                </w:pPr>
              </w:pPrChange>
            </w:pPr>
            <w:del w:id="7417" w:author="Houyem Rais" w:date="2024-02-22T14:46:00Z">
              <w:r w:rsidRPr="00343F01" w:rsidDel="00201166">
                <w:rPr>
                  <w:b/>
                  <w:bCs/>
                  <w:sz w:val="20"/>
                  <w:szCs w:val="20"/>
                </w:rPr>
                <w:delText>Principaux inconvénients de l’option marché public</w:delText>
              </w:r>
            </w:del>
          </w:p>
        </w:tc>
      </w:tr>
      <w:tr w:rsidR="00163965" w:rsidRPr="00343F01" w:rsidDel="00201166" w14:paraId="7CF3C113" w14:textId="5AF436CF" w:rsidTr="002B3CC3">
        <w:trPr>
          <w:del w:id="7418" w:author="Houyem Rais" w:date="2024-02-22T14:46:00Z"/>
        </w:trPr>
        <w:tc>
          <w:tcPr>
            <w:tcW w:w="2552" w:type="dxa"/>
            <w:tcMar>
              <w:top w:w="0" w:type="dxa"/>
              <w:left w:w="108" w:type="dxa"/>
              <w:bottom w:w="0" w:type="dxa"/>
              <w:right w:w="108" w:type="dxa"/>
            </w:tcMar>
          </w:tcPr>
          <w:p w14:paraId="688AAB66" w14:textId="71715D46" w:rsidR="00163965" w:rsidRPr="00343F01" w:rsidDel="00201166" w:rsidRDefault="00163965" w:rsidP="00D62BC5">
            <w:pPr>
              <w:spacing w:before="0" w:after="160"/>
              <w:jc w:val="left"/>
              <w:rPr>
                <w:del w:id="7419" w:author="Houyem Rais" w:date="2024-02-22T14:46:00Z"/>
                <w:sz w:val="20"/>
                <w:szCs w:val="20"/>
              </w:rPr>
              <w:pPrChange w:id="7420" w:author="Houyem Rais" w:date="2024-02-22T14:49:00Z">
                <w:pPr>
                  <w:pStyle w:val="BulletList1"/>
                  <w:ind w:left="315" w:hanging="283"/>
                </w:pPr>
              </w:pPrChange>
            </w:pPr>
            <w:del w:id="7421" w:author="Houyem Rais" w:date="2024-02-22T14:46:00Z">
              <w:r w:rsidRPr="00343F01" w:rsidDel="00201166">
                <w:rPr>
                  <w:sz w:val="20"/>
                  <w:szCs w:val="20"/>
                </w:rPr>
                <w:delText>Facilité de mise en œuvre ;</w:delText>
              </w:r>
            </w:del>
          </w:p>
          <w:p w14:paraId="50255626" w14:textId="0729F43B" w:rsidR="00163965" w:rsidRPr="00343F01" w:rsidDel="00201166" w:rsidRDefault="00163965" w:rsidP="00D62BC5">
            <w:pPr>
              <w:spacing w:before="0" w:after="160"/>
              <w:jc w:val="left"/>
              <w:rPr>
                <w:del w:id="7422" w:author="Houyem Rais" w:date="2024-02-22T14:46:00Z"/>
                <w:sz w:val="20"/>
                <w:szCs w:val="20"/>
              </w:rPr>
              <w:pPrChange w:id="7423" w:author="Houyem Rais" w:date="2024-02-22T14:49:00Z">
                <w:pPr>
                  <w:pStyle w:val="BulletList1"/>
                  <w:ind w:left="315" w:hanging="283"/>
                </w:pPr>
              </w:pPrChange>
            </w:pPr>
            <w:del w:id="7424" w:author="Houyem Rais" w:date="2024-02-22T14:46:00Z">
              <w:r w:rsidRPr="00343F01" w:rsidDel="00201166">
                <w:rPr>
                  <w:sz w:val="20"/>
                  <w:szCs w:val="20"/>
                </w:rPr>
                <w:delText>Convient dans un contexte de faible attractivité (pays/projet)</w:delText>
              </w:r>
              <w:r w:rsidR="00FF3DDA" w:rsidRPr="00343F01" w:rsidDel="00201166">
                <w:rPr>
                  <w:sz w:val="20"/>
                  <w:szCs w:val="20"/>
                </w:rPr>
                <w:delText> ;</w:delText>
              </w:r>
              <w:r w:rsidR="00E6509D" w:rsidRPr="00343F01" w:rsidDel="00201166">
                <w:rPr>
                  <w:sz w:val="20"/>
                  <w:szCs w:val="20"/>
                </w:rPr>
                <w:delText xml:space="preserve"> et</w:delText>
              </w:r>
            </w:del>
          </w:p>
          <w:p w14:paraId="5F51D917" w14:textId="4BA45A85" w:rsidR="00FF3DDA" w:rsidRPr="00343F01" w:rsidDel="00201166" w:rsidRDefault="00FF3DDA" w:rsidP="00D62BC5">
            <w:pPr>
              <w:spacing w:before="0" w:after="160"/>
              <w:jc w:val="left"/>
              <w:rPr>
                <w:del w:id="7425" w:author="Houyem Rais" w:date="2024-02-22T14:46:00Z"/>
                <w:sz w:val="20"/>
                <w:szCs w:val="20"/>
              </w:rPr>
              <w:pPrChange w:id="7426" w:author="Houyem Rais" w:date="2024-02-22T14:49:00Z">
                <w:pPr>
                  <w:pStyle w:val="BulletList1"/>
                  <w:ind w:left="315" w:hanging="283"/>
                </w:pPr>
              </w:pPrChange>
            </w:pPr>
            <w:del w:id="7427" w:author="Houyem Rais" w:date="2024-02-22T14:46:00Z">
              <w:r w:rsidRPr="00343F01" w:rsidDel="00201166">
                <w:rPr>
                  <w:sz w:val="20"/>
                  <w:szCs w:val="20"/>
                </w:rPr>
                <w:delText>L’acheteur public se charge uniquement du paiement du titulaire du marché et du suivi des travaux de réalisation.</w:delText>
              </w:r>
            </w:del>
          </w:p>
        </w:tc>
        <w:tc>
          <w:tcPr>
            <w:tcW w:w="6520" w:type="dxa"/>
            <w:tcMar>
              <w:top w:w="0" w:type="dxa"/>
              <w:left w:w="108" w:type="dxa"/>
              <w:bottom w:w="0" w:type="dxa"/>
              <w:right w:w="108" w:type="dxa"/>
            </w:tcMar>
          </w:tcPr>
          <w:p w14:paraId="313B7EAF" w14:textId="35759334" w:rsidR="00163965" w:rsidRPr="00343F01" w:rsidDel="00201166" w:rsidRDefault="00163965" w:rsidP="00D62BC5">
            <w:pPr>
              <w:spacing w:before="0" w:after="160"/>
              <w:jc w:val="left"/>
              <w:rPr>
                <w:del w:id="7428" w:author="Houyem Rais" w:date="2024-02-22T14:46:00Z"/>
                <w:sz w:val="20"/>
                <w:szCs w:val="20"/>
              </w:rPr>
              <w:pPrChange w:id="7429" w:author="Houyem Rais" w:date="2024-02-22T14:49:00Z">
                <w:pPr>
                  <w:pStyle w:val="BulletList1"/>
                  <w:ind w:left="315" w:hanging="283"/>
                </w:pPr>
              </w:pPrChange>
            </w:pPr>
            <w:del w:id="7430" w:author="Houyem Rais" w:date="2024-02-22T14:46:00Z">
              <w:r w:rsidRPr="00343F01" w:rsidDel="00201166">
                <w:rPr>
                  <w:sz w:val="20"/>
                  <w:szCs w:val="20"/>
                </w:rPr>
                <w:delText>Ne permet pas une unicité de responsabilité pour la conception, la réalisation et l’exploitation ;</w:delText>
              </w:r>
            </w:del>
          </w:p>
          <w:p w14:paraId="5277D391" w14:textId="7325F5A4" w:rsidR="00163965" w:rsidRPr="00343F01" w:rsidDel="00201166" w:rsidRDefault="00163965" w:rsidP="00D62BC5">
            <w:pPr>
              <w:spacing w:before="0" w:after="160"/>
              <w:jc w:val="left"/>
              <w:rPr>
                <w:del w:id="7431" w:author="Houyem Rais" w:date="2024-02-22T14:46:00Z"/>
                <w:sz w:val="20"/>
                <w:szCs w:val="20"/>
              </w:rPr>
              <w:pPrChange w:id="7432" w:author="Houyem Rais" w:date="2024-02-22T14:49:00Z">
                <w:pPr>
                  <w:pStyle w:val="BulletList1"/>
                  <w:ind w:left="315" w:hanging="283"/>
                </w:pPr>
              </w:pPrChange>
            </w:pPr>
            <w:del w:id="7433" w:author="Houyem Rais" w:date="2024-02-22T14:46:00Z">
              <w:r w:rsidRPr="00343F01" w:rsidDel="00201166">
                <w:rPr>
                  <w:sz w:val="20"/>
                  <w:szCs w:val="20"/>
                </w:rPr>
                <w:delText>Ne permet pas une optimisation du coût global (conception, réalisation et exploitation) ;</w:delText>
              </w:r>
            </w:del>
          </w:p>
          <w:p w14:paraId="59FC5344" w14:textId="44041D68" w:rsidR="00163965" w:rsidRPr="00343F01" w:rsidDel="00201166" w:rsidRDefault="00163965" w:rsidP="00D62BC5">
            <w:pPr>
              <w:spacing w:before="0" w:after="160"/>
              <w:jc w:val="left"/>
              <w:rPr>
                <w:del w:id="7434" w:author="Houyem Rais" w:date="2024-02-22T14:46:00Z"/>
                <w:sz w:val="20"/>
                <w:szCs w:val="20"/>
              </w:rPr>
              <w:pPrChange w:id="7435" w:author="Houyem Rais" w:date="2024-02-22T14:49:00Z">
                <w:pPr>
                  <w:pStyle w:val="BulletList1"/>
                  <w:ind w:left="315" w:hanging="283"/>
                </w:pPr>
              </w:pPrChange>
            </w:pPr>
            <w:del w:id="7436" w:author="Houyem Rais" w:date="2024-02-22T14:46:00Z">
              <w:r w:rsidRPr="00343F01" w:rsidDel="00201166">
                <w:rPr>
                  <w:sz w:val="20"/>
                  <w:szCs w:val="20"/>
                </w:rPr>
                <w:delText>Les choix technologiques sont définis par le concepteur et imposés dans le cahier des charges ce qui limite l’étendue de la concurrence ;</w:delText>
              </w:r>
            </w:del>
          </w:p>
          <w:p w14:paraId="3D7CDADB" w14:textId="07F1F775" w:rsidR="00163965" w:rsidRPr="00343F01" w:rsidDel="00201166" w:rsidRDefault="00163965" w:rsidP="00D62BC5">
            <w:pPr>
              <w:spacing w:before="0" w:after="160"/>
              <w:jc w:val="left"/>
              <w:rPr>
                <w:del w:id="7437" w:author="Houyem Rais" w:date="2024-02-22T14:46:00Z"/>
                <w:sz w:val="20"/>
                <w:szCs w:val="20"/>
              </w:rPr>
              <w:pPrChange w:id="7438" w:author="Houyem Rais" w:date="2024-02-22T14:49:00Z">
                <w:pPr>
                  <w:pStyle w:val="BulletList1"/>
                  <w:ind w:left="315" w:hanging="283"/>
                </w:pPr>
              </w:pPrChange>
            </w:pPr>
            <w:del w:id="7439" w:author="Houyem Rais" w:date="2024-02-22T14:46:00Z">
              <w:r w:rsidRPr="00343F01" w:rsidDel="00201166">
                <w:rPr>
                  <w:sz w:val="20"/>
                  <w:szCs w:val="20"/>
                </w:rPr>
                <w:delText>Pas de mobilisation du financement privé</w:delText>
              </w:r>
              <w:r w:rsidR="007A0DEF" w:rsidRPr="00343F01" w:rsidDel="00201166">
                <w:rPr>
                  <w:sz w:val="20"/>
                  <w:szCs w:val="20"/>
                </w:rPr>
                <w:delText> ;</w:delText>
              </w:r>
            </w:del>
          </w:p>
          <w:p w14:paraId="79E4D574" w14:textId="1B76AAA9" w:rsidR="00163965" w:rsidRPr="00343F01" w:rsidDel="00201166" w:rsidRDefault="00163965" w:rsidP="00D62BC5">
            <w:pPr>
              <w:spacing w:before="0" w:after="160"/>
              <w:jc w:val="left"/>
              <w:rPr>
                <w:del w:id="7440" w:author="Houyem Rais" w:date="2024-02-22T14:46:00Z"/>
                <w:sz w:val="20"/>
                <w:szCs w:val="20"/>
              </w:rPr>
              <w:pPrChange w:id="7441" w:author="Houyem Rais" w:date="2024-02-22T14:49:00Z">
                <w:pPr>
                  <w:pStyle w:val="BulletList1"/>
                  <w:ind w:left="315" w:hanging="283"/>
                </w:pPr>
              </w:pPrChange>
            </w:pPr>
            <w:del w:id="7442" w:author="Houyem Rais" w:date="2024-02-22T14:46:00Z">
              <w:r w:rsidRPr="00343F01" w:rsidDel="00201166">
                <w:rPr>
                  <w:sz w:val="20"/>
                  <w:szCs w:val="20"/>
                </w:rPr>
                <w:delText>Pas d’incitation à l’efficience opérationnelle ;</w:delText>
              </w:r>
            </w:del>
          </w:p>
          <w:p w14:paraId="5ADDB16F" w14:textId="1F7E79F4" w:rsidR="00163965" w:rsidRPr="00343F01" w:rsidDel="00201166" w:rsidRDefault="00163965" w:rsidP="00D62BC5">
            <w:pPr>
              <w:spacing w:before="0" w:after="160"/>
              <w:jc w:val="left"/>
              <w:rPr>
                <w:del w:id="7443" w:author="Houyem Rais" w:date="2024-02-22T14:46:00Z"/>
                <w:sz w:val="20"/>
                <w:szCs w:val="20"/>
              </w:rPr>
              <w:pPrChange w:id="7444" w:author="Houyem Rais" w:date="2024-02-22T14:49:00Z">
                <w:pPr>
                  <w:pStyle w:val="BulletList1"/>
                  <w:ind w:left="315" w:hanging="283"/>
                </w:pPr>
              </w:pPrChange>
            </w:pPr>
            <w:del w:id="7445" w:author="Houyem Rais" w:date="2024-02-22T14:46:00Z">
              <w:r w:rsidRPr="00343F01" w:rsidDel="00201166">
                <w:rPr>
                  <w:sz w:val="20"/>
                  <w:szCs w:val="20"/>
                </w:rPr>
                <w:delText>Importants risques supportés par l’autorité publique ;</w:delText>
              </w:r>
            </w:del>
          </w:p>
          <w:p w14:paraId="05ECD78E" w14:textId="2D1B60C9" w:rsidR="00163965" w:rsidRPr="00343F01" w:rsidDel="00201166" w:rsidRDefault="00163965" w:rsidP="00D62BC5">
            <w:pPr>
              <w:spacing w:before="0" w:after="160"/>
              <w:jc w:val="left"/>
              <w:rPr>
                <w:del w:id="7446" w:author="Houyem Rais" w:date="2024-02-22T14:46:00Z"/>
                <w:sz w:val="20"/>
                <w:szCs w:val="20"/>
              </w:rPr>
              <w:pPrChange w:id="7447" w:author="Houyem Rais" w:date="2024-02-22T14:49:00Z">
                <w:pPr>
                  <w:pStyle w:val="BulletList1"/>
                  <w:ind w:left="315" w:hanging="283"/>
                </w:pPr>
              </w:pPrChange>
            </w:pPr>
            <w:del w:id="7448" w:author="Houyem Rais" w:date="2024-02-22T14:46:00Z">
              <w:r w:rsidRPr="00343F01" w:rsidDel="00201166">
                <w:rPr>
                  <w:sz w:val="20"/>
                  <w:szCs w:val="20"/>
                </w:rPr>
                <w:delText>Durée de contrat limitée ;</w:delText>
              </w:r>
            </w:del>
          </w:p>
          <w:p w14:paraId="79F5189A" w14:textId="4BD38951" w:rsidR="00163965" w:rsidRPr="00343F01" w:rsidDel="00201166" w:rsidRDefault="00163965" w:rsidP="00D62BC5">
            <w:pPr>
              <w:spacing w:before="0" w:after="160"/>
              <w:jc w:val="left"/>
              <w:rPr>
                <w:del w:id="7449" w:author="Houyem Rais" w:date="2024-02-22T14:46:00Z"/>
                <w:sz w:val="20"/>
                <w:szCs w:val="20"/>
              </w:rPr>
              <w:pPrChange w:id="7450" w:author="Houyem Rais" w:date="2024-02-22T14:49:00Z">
                <w:pPr>
                  <w:pStyle w:val="BulletList1"/>
                  <w:ind w:left="315" w:hanging="283"/>
                </w:pPr>
              </w:pPrChange>
            </w:pPr>
            <w:del w:id="7451" w:author="Houyem Rais" w:date="2024-02-22T14:46:00Z">
              <w:r w:rsidRPr="00343F01" w:rsidDel="00201166">
                <w:rPr>
                  <w:sz w:val="20"/>
                  <w:szCs w:val="20"/>
                </w:rPr>
                <w:delText>Multiplicité des lots et effort de coordination important</w:delText>
              </w:r>
              <w:r w:rsidR="00FF3DDA" w:rsidRPr="00343F01" w:rsidDel="00201166">
                <w:rPr>
                  <w:sz w:val="20"/>
                  <w:szCs w:val="20"/>
                </w:rPr>
                <w:delText> ;</w:delText>
              </w:r>
              <w:r w:rsidR="004D4BEB" w:rsidRPr="00343F01" w:rsidDel="00201166">
                <w:rPr>
                  <w:sz w:val="20"/>
                  <w:szCs w:val="20"/>
                </w:rPr>
                <w:delText xml:space="preserve"> et</w:delText>
              </w:r>
            </w:del>
          </w:p>
          <w:p w14:paraId="1EA6B829" w14:textId="14E61D06" w:rsidR="00FF3DDA" w:rsidRPr="00343F01" w:rsidDel="00201166" w:rsidRDefault="00FF3DDA" w:rsidP="00D62BC5">
            <w:pPr>
              <w:spacing w:before="0" w:after="160"/>
              <w:jc w:val="left"/>
              <w:rPr>
                <w:del w:id="7452" w:author="Houyem Rais" w:date="2024-02-22T14:46:00Z"/>
                <w:sz w:val="20"/>
                <w:szCs w:val="20"/>
              </w:rPr>
              <w:pPrChange w:id="7453" w:author="Houyem Rais" w:date="2024-02-22T14:49:00Z">
                <w:pPr>
                  <w:pStyle w:val="BulletList1"/>
                  <w:ind w:left="315" w:hanging="283"/>
                </w:pPr>
              </w:pPrChange>
            </w:pPr>
            <w:del w:id="7454" w:author="Houyem Rais" w:date="2024-02-22T14:46:00Z">
              <w:r w:rsidRPr="00343F01" w:rsidDel="00201166">
                <w:rPr>
                  <w:sz w:val="20"/>
                  <w:szCs w:val="20"/>
                </w:rPr>
                <w:delText>N’est pas un outil qui permet de confier une mission globale au sens du PPP.</w:delText>
              </w:r>
            </w:del>
          </w:p>
        </w:tc>
      </w:tr>
    </w:tbl>
    <w:p w14:paraId="47922063" w14:textId="006F0F5F" w:rsidR="00D62C88" w:rsidRPr="00343F01" w:rsidDel="00201166" w:rsidRDefault="00D62C88" w:rsidP="00D62BC5">
      <w:pPr>
        <w:spacing w:before="0" w:after="160"/>
        <w:jc w:val="left"/>
        <w:rPr>
          <w:del w:id="7455" w:author="Houyem Rais" w:date="2024-02-22T14:46:00Z"/>
        </w:rPr>
        <w:pPrChange w:id="7456" w:author="Houyem Rais" w:date="2024-02-22T14:49:00Z">
          <w:pPr>
            <w:tabs>
              <w:tab w:val="left" w:pos="4980"/>
            </w:tabs>
          </w:pPr>
        </w:pPrChange>
      </w:pPr>
      <w:del w:id="7457" w:author="Houyem Rais" w:date="2024-02-22T14:46:00Z">
        <w:r w:rsidRPr="00343F01" w:rsidDel="00201166">
          <w:tab/>
        </w:r>
      </w:del>
    </w:p>
    <w:p w14:paraId="2783BD01" w14:textId="2477C3D6" w:rsidR="00EA1C51" w:rsidRPr="00343F01" w:rsidDel="00201166" w:rsidRDefault="00EA1C51" w:rsidP="00D62BC5">
      <w:pPr>
        <w:spacing w:before="0" w:after="160"/>
        <w:jc w:val="left"/>
        <w:rPr>
          <w:del w:id="7458" w:author="Houyem Rais" w:date="2024-02-22T14:46:00Z"/>
        </w:rPr>
        <w:pPrChange w:id="7459" w:author="Houyem Rais" w:date="2024-02-22T14:49:00Z">
          <w:pPr>
            <w:pStyle w:val="Heading2"/>
          </w:pPr>
        </w:pPrChange>
      </w:pPr>
      <w:bookmarkStart w:id="7460" w:name="_Toc152165367"/>
      <w:del w:id="7461" w:author="Houyem Rais" w:date="2024-02-22T14:46:00Z">
        <w:r w:rsidRPr="00343F01" w:rsidDel="00201166">
          <w:delText xml:space="preserve">Option 1 – BOT </w:delText>
        </w:r>
        <w:r w:rsidR="001B442F" w:rsidRPr="00343F01" w:rsidDel="00201166">
          <w:delText>(Build-Operate-Transfer) basé sur les péages économiques (PPP Concessif)</w:delText>
        </w:r>
        <w:bookmarkEnd w:id="7460"/>
      </w:del>
    </w:p>
    <w:p w14:paraId="7CBFDFDB" w14:textId="2A36DAC6" w:rsidR="001B5610" w:rsidRPr="00343F01" w:rsidDel="00201166" w:rsidRDefault="001B5610" w:rsidP="00D62BC5">
      <w:pPr>
        <w:spacing w:before="0" w:after="160"/>
        <w:jc w:val="left"/>
        <w:rPr>
          <w:del w:id="7462" w:author="Houyem Rais" w:date="2024-02-22T14:46:00Z"/>
        </w:rPr>
        <w:pPrChange w:id="7463" w:author="Houyem Rais" w:date="2024-02-22T14:49:00Z">
          <w:pPr>
            <w:pStyle w:val="Heading3"/>
          </w:pPr>
        </w:pPrChange>
      </w:pPr>
      <w:bookmarkStart w:id="7464" w:name="_Toc152165368"/>
      <w:del w:id="7465" w:author="Houyem Rais" w:date="2024-02-22T14:46:00Z">
        <w:r w:rsidRPr="00343F01" w:rsidDel="00201166">
          <w:delText>Description</w:delText>
        </w:r>
        <w:bookmarkEnd w:id="7464"/>
      </w:del>
    </w:p>
    <w:p w14:paraId="36FFBE6E" w14:textId="03A68853" w:rsidR="001B5610" w:rsidRPr="00343F01" w:rsidDel="00201166" w:rsidRDefault="001B5610" w:rsidP="00D62BC5">
      <w:pPr>
        <w:spacing w:before="0" w:after="160"/>
        <w:jc w:val="left"/>
        <w:rPr>
          <w:del w:id="7466" w:author="Houyem Rais" w:date="2024-02-22T14:46:00Z"/>
        </w:rPr>
        <w:pPrChange w:id="7467" w:author="Houyem Rais" w:date="2024-02-22T14:49:00Z">
          <w:pPr/>
        </w:pPrChange>
      </w:pPr>
      <w:del w:id="7468" w:author="Houyem Rais" w:date="2024-02-22T14:46:00Z">
        <w:r w:rsidRPr="00343F01" w:rsidDel="00201166">
          <w:delText xml:space="preserve">La formule </w:delText>
        </w:r>
        <w:r w:rsidRPr="00343F01" w:rsidDel="00201166">
          <w:rPr>
            <w:b/>
            <w:bCs/>
          </w:rPr>
          <w:delText>BOT</w:delText>
        </w:r>
        <w:r w:rsidRPr="00343F01" w:rsidDel="00201166">
          <w:delText xml:space="preserve"> (Build-Operate-Transfer) est </w:delText>
        </w:r>
        <w:r w:rsidR="001C1490" w:rsidRPr="00343F01" w:rsidDel="00201166">
          <w:delText xml:space="preserve">définie comme étant </w:delText>
        </w:r>
        <w:r w:rsidRPr="00343F01" w:rsidDel="00201166">
          <w:delText>un accord contractuel de nature concessionnelle par lequel le concessionnaire s'engage construire (sur une base de risque clé en main) et exploiter un projet d'infrastructure pendant une période déterminée, au terme duquel l’infrastructure est transférée à l'autorité concédante, généralement sans paiement d'aucune compensation.</w:delText>
        </w:r>
      </w:del>
    </w:p>
    <w:p w14:paraId="0CB39C52" w14:textId="66B8C02C" w:rsidR="00C225BC" w:rsidRPr="00343F01" w:rsidDel="00201166" w:rsidRDefault="00C225BC" w:rsidP="00D62BC5">
      <w:pPr>
        <w:spacing w:before="0" w:after="160"/>
        <w:jc w:val="left"/>
        <w:rPr>
          <w:del w:id="7469" w:author="Houyem Rais" w:date="2024-02-22T14:46:00Z"/>
        </w:rPr>
        <w:pPrChange w:id="7470" w:author="Houyem Rais" w:date="2024-02-22T14:49:00Z">
          <w:pPr/>
        </w:pPrChange>
      </w:pPr>
      <w:del w:id="7471" w:author="Houyem Rais" w:date="2024-02-22T14:46:00Z">
        <w:r w:rsidRPr="00343F01" w:rsidDel="00201166">
          <w:delText xml:space="preserve">L'option du </w:delText>
        </w:r>
        <w:r w:rsidRPr="00343F01" w:rsidDel="00201166">
          <w:rPr>
            <w:b/>
            <w:bCs/>
          </w:rPr>
          <w:delText>péage économique</w:delText>
        </w:r>
        <w:r w:rsidRPr="00343F01" w:rsidDel="00201166">
          <w:delText xml:space="preserve"> (ou réel) dans les contrats de BOT (Build-Operate-Transfer) dans les projets autoroutiers fait référence à un </w:delText>
        </w:r>
        <w:r w:rsidRPr="00343F01" w:rsidDel="00201166">
          <w:rPr>
            <w:b/>
            <w:bCs/>
            <w:i/>
            <w:iCs/>
          </w:rPr>
          <w:delText>mécanisme de tarification basé sur des principes économiques</w:delText>
        </w:r>
        <w:r w:rsidRPr="00343F01" w:rsidDel="00201166">
          <w:delText xml:space="preserve"> pour les utilisateurs de l'autoroute. Cette approche vise à déterminer les tarifs de péage de manière à couvrir les coûts de construction, d'exploitation et de maintenance de l'autoroute, tout en tenant compte des facteurs économiques, tels que la demande prévue, les objectifs financiers du concessionnaire et les coûts associés.</w:delText>
        </w:r>
      </w:del>
    </w:p>
    <w:p w14:paraId="064754A1" w14:textId="2239C715" w:rsidR="00C225BC" w:rsidRPr="00343F01" w:rsidDel="00201166" w:rsidRDefault="00C225BC" w:rsidP="00D62BC5">
      <w:pPr>
        <w:spacing w:before="0" w:after="160"/>
        <w:jc w:val="left"/>
        <w:rPr>
          <w:del w:id="7472" w:author="Houyem Rais" w:date="2024-02-22T14:46:00Z"/>
        </w:rPr>
        <w:pPrChange w:id="7473" w:author="Houyem Rais" w:date="2024-02-22T14:49:00Z">
          <w:pPr/>
        </w:pPrChange>
      </w:pPr>
      <w:del w:id="7474" w:author="Houyem Rais" w:date="2024-02-22T14:46:00Z">
        <w:r w:rsidRPr="00343F01" w:rsidDel="00201166">
          <w:delText>L'objectif du péage économique est d'assurer la viabilité financière de l'autoroute et d'optimiser la rentabilité du projet pour le concessionnaire, tout en maintenant des tarifs de péage raisonnables pour les utilisateurs. Cela permet de répartir les coûts et les bénéfices entre le concessionnaire et les usagers de l'autoroute, en tenant compte des principes économiques et des réalités financières du projet.</w:delText>
        </w:r>
        <w:r w:rsidR="00517865" w:rsidRPr="00343F01" w:rsidDel="00201166">
          <w:delText xml:space="preserve"> </w:delText>
        </w:r>
        <w:r w:rsidRPr="00343F01" w:rsidDel="00201166">
          <w:delText>L'option du péage économique vise à équilibrer les intérêts du concessionnaire, qui doit recouvrer ses investissements et réaliser un profit raisonnable, et ceux des utilisateurs de l'autoroute, qui souhaitent des tarifs de péage justes et proportionnés aux avantages qu'ils retirent de l'infrastructure routière.</w:delText>
        </w:r>
      </w:del>
    </w:p>
    <w:p w14:paraId="36173C31" w14:textId="6527C681" w:rsidR="00BD45D7" w:rsidRPr="00343F01" w:rsidDel="00201166" w:rsidRDefault="00BD45D7" w:rsidP="00D62BC5">
      <w:pPr>
        <w:spacing w:before="0" w:after="160"/>
        <w:jc w:val="left"/>
        <w:rPr>
          <w:del w:id="7475" w:author="Houyem Rais" w:date="2024-02-22T14:46:00Z"/>
        </w:rPr>
        <w:pPrChange w:id="7476" w:author="Houyem Rais" w:date="2024-02-22T14:49:00Z">
          <w:pPr/>
        </w:pPrChange>
      </w:pPr>
      <w:del w:id="7477" w:author="Houyem Rais" w:date="2024-02-22T14:46:00Z">
        <w:r w:rsidRPr="00343F01" w:rsidDel="00201166">
          <w:delText xml:space="preserve">La durée du BOT est fixée dans le contrat en tenant compte de la nature des prestations demandées au concessionnaire et de l’investissement qu’il doit réaliser, et peut varier entre </w:delText>
        </w:r>
        <w:r w:rsidR="00D370FA" w:rsidRPr="00343F01" w:rsidDel="00201166">
          <w:delText>15</w:delText>
        </w:r>
        <w:r w:rsidRPr="00343F01" w:rsidDel="00201166">
          <w:delText xml:space="preserve"> et 3</w:delText>
        </w:r>
        <w:r w:rsidR="00D370FA" w:rsidRPr="00343F01" w:rsidDel="00201166">
          <w:delText>0</w:delText>
        </w:r>
        <w:r w:rsidRPr="00343F01" w:rsidDel="00201166">
          <w:delText xml:space="preserve"> ans.</w:delText>
        </w:r>
      </w:del>
    </w:p>
    <w:p w14:paraId="6D2B089B" w14:textId="43E64B17" w:rsidR="00C225BC" w:rsidRPr="00343F01" w:rsidDel="00201166" w:rsidRDefault="00C225BC" w:rsidP="00D62BC5">
      <w:pPr>
        <w:spacing w:before="0" w:after="160"/>
        <w:jc w:val="left"/>
        <w:rPr>
          <w:del w:id="7478" w:author="Houyem Rais" w:date="2024-02-22T14:46:00Z"/>
        </w:rPr>
        <w:pPrChange w:id="7479" w:author="Houyem Rais" w:date="2024-02-22T14:49:00Z">
          <w:pPr>
            <w:pStyle w:val="Heading3"/>
          </w:pPr>
        </w:pPrChange>
      </w:pPr>
      <w:bookmarkStart w:id="7480" w:name="_Toc152165369"/>
      <w:del w:id="7481" w:author="Houyem Rais" w:date="2024-02-22T14:46:00Z">
        <w:r w:rsidRPr="00343F01" w:rsidDel="00201166">
          <w:delText>Responsabilités du partenaire privé</w:delText>
        </w:r>
        <w:bookmarkEnd w:id="7480"/>
      </w:del>
    </w:p>
    <w:p w14:paraId="3367C034" w14:textId="2823F00F" w:rsidR="001C1490" w:rsidRPr="00343F01" w:rsidDel="00201166" w:rsidRDefault="001C1490" w:rsidP="00D62BC5">
      <w:pPr>
        <w:spacing w:before="0" w:after="160"/>
        <w:jc w:val="left"/>
        <w:rPr>
          <w:del w:id="7482" w:author="Houyem Rais" w:date="2024-02-22T14:46:00Z"/>
        </w:rPr>
        <w:pPrChange w:id="7483" w:author="Houyem Rais" w:date="2024-02-22T14:49:00Z">
          <w:pPr/>
        </w:pPrChange>
      </w:pPr>
      <w:del w:id="7484" w:author="Houyem Rais" w:date="2024-02-22T14:46:00Z">
        <w:r w:rsidRPr="00343F01" w:rsidDel="00201166">
          <w:delText>Dans le cadre du contrat de BOT à péage économique, le partenaire privé (le concessionnaire) assume les responsabilités suivantes :</w:delText>
        </w:r>
      </w:del>
    </w:p>
    <w:p w14:paraId="072F6D9E" w14:textId="465E93D6" w:rsidR="001C1490" w:rsidRPr="00343F01" w:rsidDel="00201166" w:rsidRDefault="001C1490" w:rsidP="00D62BC5">
      <w:pPr>
        <w:spacing w:before="0" w:after="160"/>
        <w:jc w:val="left"/>
        <w:rPr>
          <w:del w:id="7485" w:author="Houyem Rais" w:date="2024-02-22T14:46:00Z"/>
        </w:rPr>
        <w:pPrChange w:id="7486" w:author="Houyem Rais" w:date="2024-02-22T14:49:00Z">
          <w:pPr>
            <w:pStyle w:val="BulletList1"/>
          </w:pPr>
        </w:pPrChange>
      </w:pPr>
      <w:del w:id="7487" w:author="Houyem Rais" w:date="2024-02-22T14:46:00Z">
        <w:r w:rsidRPr="00343F01" w:rsidDel="00201166">
          <w:delText>Le financement, la conception, la construction et la mise en service de l'autoroute ou du tronçon autoroutier. Le concessionnaire est responsable de la planification et de l'exécution de toutes les activités de construction nécessaires, conformément aux spécifications convenues.</w:delText>
        </w:r>
      </w:del>
    </w:p>
    <w:p w14:paraId="5AE366DE" w14:textId="63E2BE06" w:rsidR="001C1490" w:rsidRPr="00343F01" w:rsidDel="00201166" w:rsidRDefault="001C1490" w:rsidP="00D62BC5">
      <w:pPr>
        <w:spacing w:before="0" w:after="160"/>
        <w:jc w:val="left"/>
        <w:rPr>
          <w:del w:id="7488" w:author="Houyem Rais" w:date="2024-02-22T14:46:00Z"/>
        </w:rPr>
        <w:pPrChange w:id="7489" w:author="Houyem Rais" w:date="2024-02-22T14:49:00Z">
          <w:pPr>
            <w:pStyle w:val="BulletList1"/>
          </w:pPr>
        </w:pPrChange>
      </w:pPr>
      <w:del w:id="7490" w:author="Houyem Rais" w:date="2024-02-22T14:46:00Z">
        <w:r w:rsidRPr="00343F01" w:rsidDel="00201166">
          <w:delText>L’exploitation et la gestion de l'autoroute ou du tronçon autoroutier pendant une période déterminée, généralement s’étalant sur plusieurs décennies. Pendant cette période, le concessionnaire est responsable de l'entretien, de la maintenance, de la collecte des péages, de la gestion du trafic, de la sécurité et de la fourniture de services aux utilisateurs de l'autoroute.</w:delText>
        </w:r>
      </w:del>
    </w:p>
    <w:p w14:paraId="60EE315B" w14:textId="0098A12B" w:rsidR="001C1490" w:rsidRPr="00343F01" w:rsidDel="00201166" w:rsidRDefault="001C1490" w:rsidP="00D62BC5">
      <w:pPr>
        <w:spacing w:before="0" w:after="160"/>
        <w:jc w:val="left"/>
        <w:rPr>
          <w:del w:id="7491" w:author="Houyem Rais" w:date="2024-02-22T14:46:00Z"/>
        </w:rPr>
        <w:pPrChange w:id="7492" w:author="Houyem Rais" w:date="2024-02-22T14:49:00Z">
          <w:pPr>
            <w:pStyle w:val="BulletList1"/>
          </w:pPr>
        </w:pPrChange>
      </w:pPr>
      <w:del w:id="7493" w:author="Houyem Rais" w:date="2024-02-22T14:46:00Z">
        <w:r w:rsidRPr="00343F01" w:rsidDel="00201166">
          <w:delText xml:space="preserve">La collecte des péages auprès des utilisateurs de l'autoroute ou du tronçon autoroutier pour financer </w:delText>
        </w:r>
        <w:r w:rsidR="00AD5FB5" w:rsidRPr="00343F01" w:rsidDel="00201166">
          <w:delText>l</w:delText>
        </w:r>
        <w:r w:rsidRPr="00343F01" w:rsidDel="00201166">
          <w:delText xml:space="preserve">'exploitation et </w:delText>
        </w:r>
        <w:r w:rsidR="00AD5FB5" w:rsidRPr="00343F01" w:rsidDel="00201166">
          <w:delText xml:space="preserve">la </w:delText>
        </w:r>
        <w:r w:rsidRPr="00343F01" w:rsidDel="00201166">
          <w:delText>maintenance et récupérer ses coûts d’investissement. Les tarifs de péage sont généralement fixés en fonction d'une formule économique qui prend en compte des facteurs tels que les coûts de construction, les coûts d'exploitation, la prévision du trafic, les objectifs financiers du concessionnaire, etc.</w:delText>
        </w:r>
      </w:del>
    </w:p>
    <w:p w14:paraId="55D2F61E" w14:textId="31C6B618" w:rsidR="008D71CB" w:rsidRPr="00343F01" w:rsidDel="00201166" w:rsidRDefault="001C1490" w:rsidP="00D62BC5">
      <w:pPr>
        <w:spacing w:before="0" w:after="160"/>
        <w:jc w:val="left"/>
        <w:rPr>
          <w:del w:id="7494" w:author="Houyem Rais" w:date="2024-02-22T14:46:00Z"/>
        </w:rPr>
        <w:pPrChange w:id="7495" w:author="Houyem Rais" w:date="2024-02-22T14:49:00Z">
          <w:pPr>
            <w:pStyle w:val="BulletList1"/>
          </w:pPr>
        </w:pPrChange>
      </w:pPr>
      <w:del w:id="7496" w:author="Houyem Rais" w:date="2024-02-22T14:46:00Z">
        <w:r w:rsidRPr="00343F01" w:rsidDel="00201166">
          <w:delText xml:space="preserve">Le transfert de l'autoroute ou du tronçon autoroutier à la fin de la période de concession et la reprise de la propriété de l'autoroute par l'autorité concédante ou par l’Etat. </w:delText>
        </w:r>
        <w:r w:rsidR="001C1F8A" w:rsidRPr="00343F01" w:rsidDel="00201166">
          <w:delText xml:space="preserve">Dans ce dernier cas, l'autorité concédante peut spécifier les conditions de transfert, telles que l'obligation pour le concessionnaire de remettre l'autoroute en bon état de fonctionnement. </w:delText>
        </w:r>
      </w:del>
    </w:p>
    <w:p w14:paraId="5DB39CCB" w14:textId="2F447450" w:rsidR="008D71CB" w:rsidRPr="00343F01" w:rsidDel="00201166" w:rsidRDefault="008D71CB" w:rsidP="00D62BC5">
      <w:pPr>
        <w:spacing w:before="0" w:after="160"/>
        <w:jc w:val="left"/>
        <w:rPr>
          <w:del w:id="7497" w:author="Houyem Rais" w:date="2024-02-22T14:46:00Z"/>
        </w:rPr>
        <w:pPrChange w:id="7498" w:author="Houyem Rais" w:date="2024-02-22T14:49:00Z">
          <w:pPr>
            <w:pStyle w:val="BulletList1"/>
            <w:keepNext/>
            <w:numPr>
              <w:numId w:val="0"/>
            </w:numPr>
            <w:ind w:left="284" w:firstLine="0"/>
          </w:pPr>
        </w:pPrChange>
      </w:pPr>
    </w:p>
    <w:p w14:paraId="0C394C38" w14:textId="5162AF5F" w:rsidR="001B5610" w:rsidRPr="00343F01" w:rsidDel="00201166" w:rsidRDefault="009E072A" w:rsidP="00D62BC5">
      <w:pPr>
        <w:spacing w:before="0" w:after="160"/>
        <w:jc w:val="left"/>
        <w:rPr>
          <w:del w:id="7499" w:author="Houyem Rais" w:date="2024-02-22T14:46:00Z"/>
        </w:rPr>
        <w:pPrChange w:id="7500" w:author="Houyem Rais" w:date="2024-02-22T14:49:00Z">
          <w:pPr>
            <w:jc w:val="center"/>
          </w:pPr>
        </w:pPrChange>
      </w:pPr>
      <w:del w:id="7501" w:author="Houyem Rais" w:date="2024-02-22T14:46:00Z">
        <w:r w:rsidRPr="00E7177E" w:rsidDel="00201166">
          <w:rPr>
            <w:noProof/>
          </w:rPr>
          <w:drawing>
            <wp:inline distT="0" distB="0" distL="0" distR="0" wp14:anchorId="512D1644" wp14:editId="7FAFE32E">
              <wp:extent cx="4840941" cy="2645484"/>
              <wp:effectExtent l="0" t="0" r="0" b="2540"/>
              <wp:docPr id="424205019" name="Picture 42420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2014" cy="2667930"/>
                      </a:xfrm>
                      <a:prstGeom prst="rect">
                        <a:avLst/>
                      </a:prstGeom>
                      <a:noFill/>
                    </pic:spPr>
                  </pic:pic>
                </a:graphicData>
              </a:graphic>
            </wp:inline>
          </w:drawing>
        </w:r>
      </w:del>
    </w:p>
    <w:p w14:paraId="0D2DB40C" w14:textId="28443F2D" w:rsidR="001B5610" w:rsidRPr="00343F01" w:rsidDel="00201166" w:rsidRDefault="001B5610" w:rsidP="00D62BC5">
      <w:pPr>
        <w:spacing w:before="0" w:after="160"/>
        <w:jc w:val="left"/>
        <w:rPr>
          <w:del w:id="7502" w:author="Houyem Rais" w:date="2024-02-22T14:46:00Z"/>
        </w:rPr>
        <w:pPrChange w:id="7503" w:author="Houyem Rais" w:date="2024-02-22T14:49:00Z">
          <w:pPr>
            <w:pStyle w:val="Caption"/>
            <w:jc w:val="center"/>
          </w:pPr>
        </w:pPrChange>
      </w:pPr>
      <w:bookmarkStart w:id="7504" w:name="_Toc152165540"/>
      <w:del w:id="7505"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14</w:delText>
        </w:r>
        <w:r w:rsidR="00B0561B" w:rsidDel="00201166">
          <w:rPr>
            <w:noProof/>
          </w:rPr>
          <w:fldChar w:fldCharType="end"/>
        </w:r>
        <w:r w:rsidRPr="00343F01" w:rsidDel="00201166">
          <w:delText xml:space="preserve"> Structuration type d’un contrat de concession BOT</w:delText>
        </w:r>
        <w:bookmarkEnd w:id="7504"/>
      </w:del>
    </w:p>
    <w:p w14:paraId="0C29A3CC" w14:textId="1F51F6CD" w:rsidR="001B5610" w:rsidRPr="00343F01" w:rsidDel="00201166" w:rsidRDefault="001B5610" w:rsidP="00D62BC5">
      <w:pPr>
        <w:spacing w:before="0" w:after="160"/>
        <w:jc w:val="left"/>
        <w:rPr>
          <w:del w:id="7506" w:author="Houyem Rais" w:date="2024-02-22T14:46:00Z"/>
        </w:rPr>
        <w:pPrChange w:id="7507" w:author="Houyem Rais" w:date="2024-02-22T14:49:00Z">
          <w:pPr>
            <w:spacing w:before="0"/>
            <w:jc w:val="right"/>
          </w:pPr>
        </w:pPrChange>
      </w:pPr>
      <w:del w:id="7508" w:author="Houyem Rais" w:date="2024-02-22T14:46:00Z">
        <w:r w:rsidRPr="00343F01" w:rsidDel="00201166">
          <w:rPr>
            <w:b/>
            <w:bCs/>
            <w:i/>
            <w:iCs/>
            <w:sz w:val="18"/>
            <w:szCs w:val="18"/>
          </w:rPr>
          <w:delText>Source</w:delText>
        </w:r>
        <w:r w:rsidRPr="00343F01" w:rsidDel="00201166">
          <w:rPr>
            <w:i/>
            <w:iCs/>
            <w:sz w:val="18"/>
            <w:szCs w:val="18"/>
          </w:rPr>
          <w:delText> : Auteur</w:delText>
        </w:r>
      </w:del>
    </w:p>
    <w:p w14:paraId="5D8C2512" w14:textId="164DCCE3" w:rsidR="001B5610" w:rsidRPr="00343F01" w:rsidDel="00201166" w:rsidRDefault="001B5610" w:rsidP="00D62BC5">
      <w:pPr>
        <w:spacing w:before="0" w:after="160"/>
        <w:jc w:val="left"/>
        <w:rPr>
          <w:del w:id="7509" w:author="Houyem Rais" w:date="2024-02-22T14:46:00Z"/>
        </w:rPr>
        <w:pPrChange w:id="7510" w:author="Houyem Rais" w:date="2024-02-22T14:49:00Z">
          <w:pPr/>
        </w:pPrChange>
      </w:pPr>
      <w:del w:id="7511" w:author="Houyem Rais" w:date="2024-02-22T14:46:00Z">
        <w:r w:rsidRPr="00343F01" w:rsidDel="00201166">
          <w:delText>Dans ce type de contrats, le concessionnaire assume les risques liés à la construction, à l'exploitation et à la maintenance de l'autoroute, tandis que l'autorité contractante partage les bénéfices des revenus de péage et maintient une certaine supervision sur les activités du concessionnaire.</w:delText>
        </w:r>
      </w:del>
    </w:p>
    <w:p w14:paraId="385FE631" w14:textId="12F8BFB9" w:rsidR="001B5610" w:rsidRPr="00343F01" w:rsidDel="00201166" w:rsidRDefault="00C225BC" w:rsidP="00D62BC5">
      <w:pPr>
        <w:spacing w:before="0" w:after="160"/>
        <w:jc w:val="left"/>
        <w:rPr>
          <w:del w:id="7512" w:author="Houyem Rais" w:date="2024-02-22T14:46:00Z"/>
        </w:rPr>
        <w:pPrChange w:id="7513" w:author="Houyem Rais" w:date="2024-02-22T14:49:00Z">
          <w:pPr>
            <w:pStyle w:val="Heading3"/>
          </w:pPr>
        </w:pPrChange>
      </w:pPr>
      <w:bookmarkStart w:id="7514" w:name="_Toc152165370"/>
      <w:del w:id="7515" w:author="Houyem Rais" w:date="2024-02-22T14:46:00Z">
        <w:r w:rsidRPr="00343F01" w:rsidDel="00201166">
          <w:delText>Tarification du péage</w:delText>
        </w:r>
        <w:bookmarkEnd w:id="7514"/>
      </w:del>
    </w:p>
    <w:p w14:paraId="765BCF8B" w14:textId="05E42A98" w:rsidR="00C225BC" w:rsidRPr="00343F01" w:rsidDel="00201166" w:rsidRDefault="00C225BC" w:rsidP="00D62BC5">
      <w:pPr>
        <w:spacing w:before="0" w:after="160"/>
        <w:jc w:val="left"/>
        <w:rPr>
          <w:del w:id="7516" w:author="Houyem Rais" w:date="2024-02-22T14:46:00Z"/>
        </w:rPr>
        <w:pPrChange w:id="7517" w:author="Houyem Rais" w:date="2024-02-22T14:49:00Z">
          <w:pPr/>
        </w:pPrChange>
      </w:pPr>
      <w:del w:id="7518" w:author="Houyem Rais" w:date="2024-02-22T14:46:00Z">
        <w:r w:rsidRPr="00343F01" w:rsidDel="00201166">
          <w:delText>Dans le contexte du péage économique, les tarifs de péage peuvent être calculés en utilisant une formule ou un modèle spécifique. Cette formule peut prendre en compte des variables telles que les coûts initiaux de construction, les coûts d'exploitation et de maintenance, les projections de trafic, les objectifs de rentabilité du concessionnaire, ainsi que d'autres facteurs pertinents.</w:delText>
        </w:r>
      </w:del>
    </w:p>
    <w:p w14:paraId="050C346C" w14:textId="225F6095" w:rsidR="00C225BC" w:rsidRPr="00343F01" w:rsidDel="00201166" w:rsidRDefault="00C225BC" w:rsidP="00D62BC5">
      <w:pPr>
        <w:spacing w:before="0" w:after="160"/>
        <w:jc w:val="left"/>
        <w:rPr>
          <w:del w:id="7519" w:author="Houyem Rais" w:date="2024-02-22T14:46:00Z"/>
        </w:rPr>
        <w:pPrChange w:id="7520" w:author="Houyem Rais" w:date="2024-02-22T14:49:00Z">
          <w:pPr/>
        </w:pPrChange>
      </w:pPr>
      <w:del w:id="7521" w:author="Houyem Rais" w:date="2024-02-22T14:46:00Z">
        <w:r w:rsidRPr="00343F01" w:rsidDel="00201166">
          <w:delText>Le calcul des tarifs de péage dans le cadre d'une formule de péage économique peut suivre la formule mathématique simplifiée suivante :</w:delText>
        </w:r>
      </w:del>
    </w:p>
    <w:p w14:paraId="4043B926" w14:textId="6F30FB0F" w:rsidR="00C225BC" w:rsidRPr="00343F01" w:rsidDel="00201166" w:rsidRDefault="00C225BC" w:rsidP="00D62BC5">
      <w:pPr>
        <w:spacing w:before="0" w:after="160"/>
        <w:jc w:val="left"/>
        <w:rPr>
          <w:del w:id="7522" w:author="Houyem Rais" w:date="2024-02-22T14:46:00Z"/>
          <w:b/>
          <w:bCs/>
          <w:i/>
          <w:iCs/>
        </w:rPr>
        <w:pPrChange w:id="7523" w:author="Houyem Rais" w:date="2024-02-22T14:49:00Z">
          <w:pPr>
            <w:pBdr>
              <w:top w:val="single" w:sz="4" w:space="1" w:color="auto"/>
              <w:left w:val="single" w:sz="4" w:space="4" w:color="auto"/>
              <w:bottom w:val="single" w:sz="4" w:space="1" w:color="auto"/>
              <w:right w:val="single" w:sz="4" w:space="4" w:color="auto"/>
            </w:pBdr>
            <w:ind w:left="851" w:right="662"/>
            <w:jc w:val="center"/>
          </w:pPr>
        </w:pPrChange>
      </w:pPr>
      <w:del w:id="7524" w:author="Houyem Rais" w:date="2024-02-22T14:46:00Z">
        <w:r w:rsidRPr="00343F01" w:rsidDel="00201166">
          <w:rPr>
            <w:b/>
            <w:bCs/>
            <w:i/>
            <w:iCs/>
          </w:rPr>
          <w:delText>Tarif de péage = (Coûts de construction + Coûts d'exploitation et de maintenance) / (Volume de trafic prévu</w:delText>
        </w:r>
        <w:r w:rsidR="002F478A" w:rsidRPr="00343F01" w:rsidDel="00201166">
          <w:rPr>
            <w:b/>
            <w:bCs/>
            <w:i/>
            <w:iCs/>
          </w:rPr>
          <w:delText>)</w:delText>
        </w:r>
        <w:r w:rsidRPr="00343F01" w:rsidDel="00201166">
          <w:rPr>
            <w:b/>
            <w:bCs/>
            <w:i/>
            <w:iCs/>
          </w:rPr>
          <w:delText xml:space="preserve"> * Facteur de rentabilité</w:delText>
        </w:r>
      </w:del>
    </w:p>
    <w:p w14:paraId="0122BD33" w14:textId="6DB13B24" w:rsidR="00C225BC" w:rsidRPr="00343F01" w:rsidDel="00201166" w:rsidRDefault="00C225BC" w:rsidP="00D62BC5">
      <w:pPr>
        <w:spacing w:before="0" w:after="160"/>
        <w:jc w:val="left"/>
        <w:rPr>
          <w:del w:id="7525" w:author="Houyem Rais" w:date="2024-02-22T14:46:00Z"/>
        </w:rPr>
        <w:pPrChange w:id="7526" w:author="Houyem Rais" w:date="2024-02-22T14:49:00Z">
          <w:pPr>
            <w:spacing w:after="0"/>
          </w:pPr>
        </w:pPrChange>
      </w:pPr>
      <w:del w:id="7527" w:author="Houyem Rais" w:date="2024-02-22T14:46:00Z">
        <w:r w:rsidRPr="00343F01" w:rsidDel="00201166">
          <w:delText>Dans cette formule :</w:delText>
        </w:r>
      </w:del>
    </w:p>
    <w:p w14:paraId="2CC11190" w14:textId="274FD8F1" w:rsidR="00C225BC" w:rsidRPr="00343F01" w:rsidDel="00201166" w:rsidRDefault="00C225BC" w:rsidP="00D62BC5">
      <w:pPr>
        <w:spacing w:before="0" w:after="160"/>
        <w:jc w:val="left"/>
        <w:rPr>
          <w:del w:id="7528" w:author="Houyem Rais" w:date="2024-02-22T14:46:00Z"/>
        </w:rPr>
        <w:pPrChange w:id="7529" w:author="Houyem Rais" w:date="2024-02-22T14:49:00Z">
          <w:pPr>
            <w:numPr>
              <w:numId w:val="21"/>
            </w:numPr>
            <w:tabs>
              <w:tab w:val="num" w:pos="720"/>
            </w:tabs>
            <w:ind w:left="720" w:hanging="360"/>
          </w:pPr>
        </w:pPrChange>
      </w:pPr>
      <w:del w:id="7530" w:author="Houyem Rais" w:date="2024-02-22T14:46:00Z">
        <w:r w:rsidRPr="00343F01" w:rsidDel="00201166">
          <w:delText>Les coûts de construction représentent les dépenses engagées pour construire l'autoroute, y compris les frais de conception, de matériaux, de main-d'œuvre, etc.</w:delText>
        </w:r>
      </w:del>
    </w:p>
    <w:p w14:paraId="05CB9876" w14:textId="3373FDA8" w:rsidR="00C225BC" w:rsidRPr="00343F01" w:rsidDel="00201166" w:rsidRDefault="00C225BC" w:rsidP="00D62BC5">
      <w:pPr>
        <w:spacing w:before="0" w:after="160"/>
        <w:jc w:val="left"/>
        <w:rPr>
          <w:del w:id="7531" w:author="Houyem Rais" w:date="2024-02-22T14:46:00Z"/>
        </w:rPr>
        <w:pPrChange w:id="7532" w:author="Houyem Rais" w:date="2024-02-22T14:49:00Z">
          <w:pPr>
            <w:numPr>
              <w:numId w:val="21"/>
            </w:numPr>
            <w:tabs>
              <w:tab w:val="num" w:pos="720"/>
            </w:tabs>
            <w:ind w:left="720" w:hanging="360"/>
          </w:pPr>
        </w:pPrChange>
      </w:pPr>
      <w:del w:id="7533" w:author="Houyem Rais" w:date="2024-02-22T14:46:00Z">
        <w:r w:rsidRPr="00343F01" w:rsidDel="00201166">
          <w:delText>Les coûts d'exploitation et de maintenance comprennent les dépenses continues liées à la gestion quotidienne de l'autoroute, telles que l'entretien, les réparations, la gestion du personnel, etc.</w:delText>
        </w:r>
      </w:del>
    </w:p>
    <w:p w14:paraId="6EA488FF" w14:textId="641C9974" w:rsidR="00C225BC" w:rsidRPr="00343F01" w:rsidDel="00201166" w:rsidRDefault="00C225BC" w:rsidP="00D62BC5">
      <w:pPr>
        <w:spacing w:before="0" w:after="160"/>
        <w:jc w:val="left"/>
        <w:rPr>
          <w:del w:id="7534" w:author="Houyem Rais" w:date="2024-02-22T14:46:00Z"/>
        </w:rPr>
        <w:pPrChange w:id="7535" w:author="Houyem Rais" w:date="2024-02-22T14:49:00Z">
          <w:pPr>
            <w:numPr>
              <w:numId w:val="21"/>
            </w:numPr>
            <w:tabs>
              <w:tab w:val="num" w:pos="720"/>
            </w:tabs>
            <w:ind w:left="720" w:hanging="360"/>
          </w:pPr>
        </w:pPrChange>
      </w:pPr>
      <w:del w:id="7536" w:author="Houyem Rais" w:date="2024-02-22T14:46:00Z">
        <w:r w:rsidRPr="00343F01" w:rsidDel="00201166">
          <w:delText>Le volume de trafic prévu correspond à une estimation du nombre de véhicules qui emprunteront l'autoroute sur une période donnée.</w:delText>
        </w:r>
      </w:del>
    </w:p>
    <w:p w14:paraId="39288195" w14:textId="5449F176" w:rsidR="00C225BC" w:rsidRPr="00343F01" w:rsidDel="00201166" w:rsidRDefault="00C225BC" w:rsidP="00D62BC5">
      <w:pPr>
        <w:spacing w:before="0" w:after="160"/>
        <w:jc w:val="left"/>
        <w:rPr>
          <w:del w:id="7537" w:author="Houyem Rais" w:date="2024-02-22T14:46:00Z"/>
        </w:rPr>
        <w:pPrChange w:id="7538" w:author="Houyem Rais" w:date="2024-02-22T14:49:00Z">
          <w:pPr>
            <w:numPr>
              <w:numId w:val="21"/>
            </w:numPr>
            <w:tabs>
              <w:tab w:val="num" w:pos="720"/>
            </w:tabs>
            <w:ind w:left="720" w:hanging="360"/>
          </w:pPr>
        </w:pPrChange>
      </w:pPr>
      <w:del w:id="7539" w:author="Houyem Rais" w:date="2024-02-22T14:46:00Z">
        <w:r w:rsidRPr="00343F01" w:rsidDel="00201166">
          <w:delText>Le facteur de rentabilité est un paramètre qui reflète les objectifs financiers du concessionnaire, qui peut être déterminé en fonction du rendement attendu sur investissement ou d'autres critères spécifiques.</w:delText>
        </w:r>
      </w:del>
    </w:p>
    <w:p w14:paraId="703AA9A8" w14:textId="33C12092" w:rsidR="00C225BC" w:rsidRPr="00343F01" w:rsidDel="00201166" w:rsidRDefault="00C225BC" w:rsidP="00D62BC5">
      <w:pPr>
        <w:spacing w:before="0" w:after="160"/>
        <w:jc w:val="left"/>
        <w:rPr>
          <w:del w:id="7540" w:author="Houyem Rais" w:date="2024-02-22T14:46:00Z"/>
        </w:rPr>
        <w:pPrChange w:id="7541" w:author="Houyem Rais" w:date="2024-02-22T14:49:00Z">
          <w:pPr/>
        </w:pPrChange>
      </w:pPr>
    </w:p>
    <w:p w14:paraId="67FBDF53" w14:textId="36623322" w:rsidR="001B5610" w:rsidRPr="00343F01" w:rsidDel="00201166" w:rsidRDefault="001B5610" w:rsidP="00D62BC5">
      <w:pPr>
        <w:spacing w:before="0" w:after="160"/>
        <w:jc w:val="left"/>
        <w:rPr>
          <w:del w:id="7542" w:author="Houyem Rais" w:date="2024-02-22T14:46:00Z"/>
        </w:rPr>
        <w:pPrChange w:id="7543" w:author="Houyem Rais" w:date="2024-02-22T14:49:00Z">
          <w:pPr>
            <w:pStyle w:val="Heading3"/>
          </w:pPr>
        </w:pPrChange>
      </w:pPr>
      <w:bookmarkStart w:id="7544" w:name="_Toc152165371"/>
      <w:del w:id="7545" w:author="Houyem Rais" w:date="2024-02-22T14:46:00Z">
        <w:r w:rsidRPr="00343F01" w:rsidDel="00201166">
          <w:delText>Mécanismes de paiement</w:delText>
        </w:r>
        <w:bookmarkEnd w:id="7544"/>
      </w:del>
    </w:p>
    <w:p w14:paraId="573D6EAF" w14:textId="551B0D51" w:rsidR="001B5610" w:rsidRPr="00343F01" w:rsidDel="00201166" w:rsidRDefault="001B5610" w:rsidP="00D62BC5">
      <w:pPr>
        <w:spacing w:before="0" w:after="160"/>
        <w:jc w:val="left"/>
        <w:rPr>
          <w:del w:id="7546" w:author="Houyem Rais" w:date="2024-02-22T14:46:00Z"/>
        </w:rPr>
        <w:pPrChange w:id="7547" w:author="Houyem Rais" w:date="2024-02-22T14:49:00Z">
          <w:pPr/>
        </w:pPrChange>
      </w:pPr>
      <w:del w:id="7548" w:author="Houyem Rais" w:date="2024-02-22T14:46:00Z">
        <w:r w:rsidRPr="00343F01" w:rsidDel="00201166">
          <w:delText xml:space="preserve">Dans cette option dite </w:delText>
        </w:r>
        <w:r w:rsidRPr="00343F01" w:rsidDel="00201166">
          <w:rPr>
            <w:b/>
            <w:bCs/>
            <w:i/>
            <w:iCs/>
          </w:rPr>
          <w:delText>à péages économiques ou réels</w:delText>
        </w:r>
        <w:r w:rsidRPr="00343F01" w:rsidDel="00201166">
          <w:delText>, l'usager de l’autoroute paie selon le type de véhicule et la distance parcourue. Le péage rembourse au partenaire privé (le concessionnaire) les coûts de construction et d'exploitation de l'autoroute. Le risque de trafic est transféré au partenaire privé.</w:delText>
        </w:r>
      </w:del>
    </w:p>
    <w:p w14:paraId="6ACC04B1" w14:textId="28554BF1" w:rsidR="001B5610" w:rsidRPr="00343F01" w:rsidDel="00201166" w:rsidRDefault="001B5610" w:rsidP="00D62BC5">
      <w:pPr>
        <w:spacing w:before="0" w:after="160"/>
        <w:jc w:val="left"/>
        <w:rPr>
          <w:del w:id="7549" w:author="Houyem Rais" w:date="2024-02-22T14:46:00Z"/>
        </w:rPr>
        <w:pPrChange w:id="7550" w:author="Houyem Rais" w:date="2024-02-22T14:49:00Z">
          <w:pPr/>
        </w:pPrChange>
      </w:pPr>
      <w:del w:id="7551" w:author="Houyem Rais" w:date="2024-02-22T14:46:00Z">
        <w:r w:rsidRPr="00343F01" w:rsidDel="00201166">
          <w:delText>Cette option est utilisée lorsque le potentiel de revenus de la route est élevé en raison de la combinaison d'un trafic élevé et/ou d'un revenu élevé. C'est souvent le cas lorsque l'autoroute relie des zones à forte densité urbaine et/ou qu'elle permet aux agents économiques et aux citoyens de gagner beaucoup de temps à monétiser, comme c’est le cas pour le projet d’autoroute Abidjan-Lagos.</w:delText>
        </w:r>
      </w:del>
    </w:p>
    <w:p w14:paraId="2FDCE154" w14:textId="58FD6AF7" w:rsidR="001B5610" w:rsidRPr="00343F01" w:rsidDel="00201166" w:rsidRDefault="001B5610" w:rsidP="00D62BC5">
      <w:pPr>
        <w:spacing w:before="0" w:after="160"/>
        <w:jc w:val="left"/>
        <w:rPr>
          <w:del w:id="7552" w:author="Houyem Rais" w:date="2024-02-22T14:46:00Z"/>
        </w:rPr>
        <w:pPrChange w:id="7553" w:author="Houyem Rais" w:date="2024-02-22T14:49:00Z">
          <w:pPr>
            <w:spacing w:after="0"/>
          </w:pPr>
        </w:pPrChange>
      </w:pPr>
      <w:del w:id="7554" w:author="Houyem Rais" w:date="2024-02-22T14:46:00Z">
        <w:r w:rsidRPr="00343F01" w:rsidDel="00201166">
          <w:delText>Cette option est très attrayante pour le secteur public, qui transfère la responsabilité de la construction, de l'exploitation et de la maintenance de l'autoroute au partenaire privé dans le cadre d'un contrat PPP clé en main qui couvre généralement une longue période.</w:delText>
        </w:r>
      </w:del>
    </w:p>
    <w:p w14:paraId="7AE7C60C" w14:textId="0CFD64AB" w:rsidR="001B5610" w:rsidRPr="00343F01" w:rsidDel="00201166" w:rsidRDefault="001B5610" w:rsidP="00D62BC5">
      <w:pPr>
        <w:spacing w:before="0" w:after="160"/>
        <w:jc w:val="left"/>
        <w:rPr>
          <w:del w:id="7555" w:author="Houyem Rais" w:date="2024-02-22T14:46:00Z"/>
        </w:rPr>
        <w:pPrChange w:id="7556" w:author="Houyem Rais" w:date="2024-02-22T14:49:00Z">
          <w:pPr/>
        </w:pPrChange>
      </w:pPr>
    </w:p>
    <w:p w14:paraId="44B35C47" w14:textId="0AF58113" w:rsidR="001B5610" w:rsidRPr="00343F01" w:rsidDel="00201166" w:rsidRDefault="001B5610" w:rsidP="00D62BC5">
      <w:pPr>
        <w:spacing w:before="0" w:after="160"/>
        <w:jc w:val="left"/>
        <w:rPr>
          <w:del w:id="7557" w:author="Houyem Rais" w:date="2024-02-22T14:46:00Z"/>
        </w:rPr>
        <w:pPrChange w:id="7558" w:author="Houyem Rais" w:date="2024-02-22T14:49:00Z">
          <w:pPr>
            <w:pStyle w:val="Heading3"/>
          </w:pPr>
        </w:pPrChange>
      </w:pPr>
      <w:bookmarkStart w:id="7559" w:name="_Toc152165372"/>
      <w:del w:id="7560" w:author="Houyem Rais" w:date="2024-02-22T14:46:00Z">
        <w:r w:rsidRPr="00343F01" w:rsidDel="00201166">
          <w:delText>Avantages et inconvénients</w:delText>
        </w:r>
        <w:bookmarkEnd w:id="7559"/>
      </w:del>
    </w:p>
    <w:p w14:paraId="0C502FBC" w14:textId="5A9F27DB" w:rsidR="001B5610" w:rsidRPr="00343F01" w:rsidDel="00201166" w:rsidRDefault="00FF3DDA" w:rsidP="00D62BC5">
      <w:pPr>
        <w:spacing w:before="0" w:after="160"/>
        <w:jc w:val="left"/>
        <w:rPr>
          <w:del w:id="7561" w:author="Houyem Rais" w:date="2024-02-22T14:46:00Z"/>
        </w:rPr>
        <w:pPrChange w:id="7562" w:author="Houyem Rais" w:date="2024-02-22T14:49:00Z">
          <w:pPr/>
        </w:pPrChange>
      </w:pPr>
      <w:del w:id="7563" w:author="Houyem Rais" w:date="2024-02-22T14:46:00Z">
        <w:r w:rsidRPr="00343F01" w:rsidDel="00201166">
          <w:delText>Les avantages et les inconvénients de l’option BOT à péages économiques sont synthétisés dans le tableau suivant.</w:delText>
        </w:r>
      </w:del>
    </w:p>
    <w:p w14:paraId="6991B209" w14:textId="2C561FB7" w:rsidR="001B442F" w:rsidRPr="00343F01" w:rsidDel="00201166" w:rsidRDefault="001B442F" w:rsidP="00D62BC5">
      <w:pPr>
        <w:spacing w:before="0" w:after="160"/>
        <w:jc w:val="left"/>
        <w:rPr>
          <w:del w:id="7564" w:author="Houyem Rais" w:date="2024-02-22T14:46:00Z"/>
          <w:i/>
          <w:iCs/>
          <w:sz w:val="20"/>
          <w:szCs w:val="20"/>
        </w:rPr>
        <w:pPrChange w:id="7565" w:author="Houyem Rais" w:date="2024-02-22T14:49:00Z">
          <w:pPr>
            <w:pStyle w:val="Caption"/>
          </w:pPr>
        </w:pPrChange>
      </w:pPr>
      <w:bookmarkStart w:id="7566" w:name="_Toc129968901"/>
      <w:bookmarkStart w:id="7567" w:name="_Toc152165461"/>
      <w:del w:id="7568" w:author="Houyem Rais" w:date="2024-02-22T14:46:00Z">
        <w:r w:rsidRPr="00343F01" w:rsidDel="00201166">
          <w:rPr>
            <w:iCs/>
            <w:sz w:val="20"/>
            <w:szCs w:val="20"/>
          </w:rPr>
          <w:delText xml:space="preserve">Tableau </w:delText>
        </w:r>
        <w:r w:rsidRPr="00343F01" w:rsidDel="00201166">
          <w:rPr>
            <w:i/>
            <w:iCs/>
            <w:sz w:val="20"/>
            <w:szCs w:val="20"/>
          </w:rPr>
          <w:fldChar w:fldCharType="begin"/>
        </w:r>
        <w:r w:rsidRPr="00343F01" w:rsidDel="00201166">
          <w:rPr>
            <w:iCs/>
            <w:sz w:val="20"/>
            <w:szCs w:val="20"/>
          </w:rPr>
          <w:delInstrText xml:space="preserve"> SEQ Tableau \* ARABIC </w:delInstrText>
        </w:r>
        <w:r w:rsidRPr="00343F01" w:rsidDel="00201166">
          <w:rPr>
            <w:i/>
            <w:iCs/>
            <w:sz w:val="20"/>
            <w:szCs w:val="20"/>
          </w:rPr>
          <w:fldChar w:fldCharType="separate"/>
        </w:r>
        <w:r w:rsidR="002B5C95" w:rsidDel="00201166">
          <w:rPr>
            <w:iCs/>
            <w:noProof/>
            <w:sz w:val="20"/>
            <w:szCs w:val="20"/>
          </w:rPr>
          <w:delText>23</w:delText>
        </w:r>
        <w:r w:rsidRPr="00343F01" w:rsidDel="00201166">
          <w:rPr>
            <w:i/>
            <w:iCs/>
            <w:sz w:val="20"/>
            <w:szCs w:val="20"/>
          </w:rPr>
          <w:fldChar w:fldCharType="end"/>
        </w:r>
        <w:r w:rsidRPr="00343F01" w:rsidDel="00201166">
          <w:rPr>
            <w:iCs/>
            <w:sz w:val="20"/>
            <w:szCs w:val="20"/>
          </w:rPr>
          <w:delText xml:space="preserve"> Avantages et inconvénients de l’option BOT à péages économiques</w:delText>
        </w:r>
        <w:bookmarkEnd w:id="7566"/>
        <w:bookmarkEnd w:id="7567"/>
      </w:del>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50"/>
        <w:gridCol w:w="4522"/>
      </w:tblGrid>
      <w:tr w:rsidR="001B442F" w:rsidRPr="00343F01" w:rsidDel="00201166" w14:paraId="659AD743" w14:textId="72C1A663">
        <w:trPr>
          <w:del w:id="7569" w:author="Houyem Rais" w:date="2024-02-22T14:46:00Z"/>
        </w:trPr>
        <w:tc>
          <w:tcPr>
            <w:tcW w:w="4550" w:type="dxa"/>
            <w:shd w:val="clear" w:color="auto" w:fill="D9D9D9"/>
            <w:tcMar>
              <w:top w:w="0" w:type="dxa"/>
              <w:left w:w="108" w:type="dxa"/>
              <w:bottom w:w="0" w:type="dxa"/>
              <w:right w:w="108" w:type="dxa"/>
            </w:tcMar>
            <w:hideMark/>
          </w:tcPr>
          <w:p w14:paraId="1567F790" w14:textId="7871E287" w:rsidR="001B442F" w:rsidRPr="00343F01" w:rsidDel="00201166" w:rsidRDefault="001B442F" w:rsidP="00D62BC5">
            <w:pPr>
              <w:spacing w:before="0" w:after="160"/>
              <w:jc w:val="left"/>
              <w:rPr>
                <w:del w:id="7570" w:author="Houyem Rais" w:date="2024-02-22T14:46:00Z"/>
                <w:sz w:val="20"/>
                <w:szCs w:val="20"/>
              </w:rPr>
              <w:pPrChange w:id="7571" w:author="Houyem Rais" w:date="2024-02-22T14:49:00Z">
                <w:pPr>
                  <w:spacing w:before="20" w:after="40"/>
                </w:pPr>
              </w:pPrChange>
            </w:pPr>
            <w:del w:id="7572" w:author="Houyem Rais" w:date="2024-02-22T14:46:00Z">
              <w:r w:rsidRPr="00343F01" w:rsidDel="00201166">
                <w:rPr>
                  <w:b/>
                  <w:bCs/>
                  <w:sz w:val="20"/>
                  <w:szCs w:val="20"/>
                </w:rPr>
                <w:delText>Principaux avantages du PPP concessif</w:delText>
              </w:r>
            </w:del>
          </w:p>
        </w:tc>
        <w:tc>
          <w:tcPr>
            <w:tcW w:w="4522" w:type="dxa"/>
            <w:shd w:val="clear" w:color="auto" w:fill="D9D9D9"/>
            <w:tcMar>
              <w:top w:w="0" w:type="dxa"/>
              <w:left w:w="108" w:type="dxa"/>
              <w:bottom w:w="0" w:type="dxa"/>
              <w:right w:w="108" w:type="dxa"/>
            </w:tcMar>
            <w:hideMark/>
          </w:tcPr>
          <w:p w14:paraId="5090FF31" w14:textId="2685B6C7" w:rsidR="001B442F" w:rsidRPr="00343F01" w:rsidDel="00201166" w:rsidRDefault="001B442F" w:rsidP="00D62BC5">
            <w:pPr>
              <w:spacing w:before="0" w:after="160"/>
              <w:jc w:val="left"/>
              <w:rPr>
                <w:del w:id="7573" w:author="Houyem Rais" w:date="2024-02-22T14:46:00Z"/>
                <w:sz w:val="20"/>
                <w:szCs w:val="20"/>
              </w:rPr>
              <w:pPrChange w:id="7574" w:author="Houyem Rais" w:date="2024-02-22T14:49:00Z">
                <w:pPr>
                  <w:spacing w:before="20" w:after="40"/>
                </w:pPr>
              </w:pPrChange>
            </w:pPr>
            <w:del w:id="7575" w:author="Houyem Rais" w:date="2024-02-22T14:46:00Z">
              <w:r w:rsidRPr="00343F01" w:rsidDel="00201166">
                <w:rPr>
                  <w:b/>
                  <w:bCs/>
                  <w:sz w:val="20"/>
                  <w:szCs w:val="20"/>
                </w:rPr>
                <w:delText>Principaux inconvénients du PPP concessif</w:delText>
              </w:r>
            </w:del>
          </w:p>
        </w:tc>
      </w:tr>
      <w:tr w:rsidR="001B442F" w:rsidRPr="00343F01" w:rsidDel="00201166" w14:paraId="0E2DD157" w14:textId="2D969F5B">
        <w:trPr>
          <w:del w:id="7576" w:author="Houyem Rais" w:date="2024-02-22T14:46:00Z"/>
        </w:trPr>
        <w:tc>
          <w:tcPr>
            <w:tcW w:w="4550" w:type="dxa"/>
            <w:tcMar>
              <w:top w:w="0" w:type="dxa"/>
              <w:left w:w="108" w:type="dxa"/>
              <w:bottom w:w="0" w:type="dxa"/>
              <w:right w:w="108" w:type="dxa"/>
            </w:tcMar>
            <w:hideMark/>
          </w:tcPr>
          <w:p w14:paraId="004104BA" w14:textId="02620DCD" w:rsidR="001B442F" w:rsidRPr="00343F01" w:rsidDel="00201166" w:rsidRDefault="001B442F" w:rsidP="00D62BC5">
            <w:pPr>
              <w:spacing w:before="0" w:after="160"/>
              <w:jc w:val="left"/>
              <w:rPr>
                <w:del w:id="7577" w:author="Houyem Rais" w:date="2024-02-22T14:46:00Z"/>
                <w:sz w:val="20"/>
                <w:szCs w:val="20"/>
              </w:rPr>
              <w:pPrChange w:id="7578" w:author="Houyem Rais" w:date="2024-02-22T14:49:00Z">
                <w:pPr>
                  <w:numPr>
                    <w:numId w:val="11"/>
                  </w:numPr>
                  <w:spacing w:before="20" w:after="40"/>
                  <w:ind w:left="360" w:hanging="360"/>
                </w:pPr>
              </w:pPrChange>
            </w:pPr>
            <w:del w:id="7579" w:author="Houyem Rais" w:date="2024-02-22T14:46:00Z">
              <w:r w:rsidRPr="00343F01" w:rsidDel="00201166">
                <w:rPr>
                  <w:sz w:val="20"/>
                  <w:szCs w:val="20"/>
                </w:rPr>
                <w:delText>Limite généralement le coût pour les gouvernements à une subvention de construction et/ou de fonctionnement qui pourrait être nécessaire pour assurer la viabilité du projet</w:delText>
              </w:r>
            </w:del>
          </w:p>
          <w:p w14:paraId="595F0FD0" w14:textId="62B32156" w:rsidR="001B442F" w:rsidRPr="00343F01" w:rsidDel="00201166" w:rsidRDefault="001B442F" w:rsidP="00D62BC5">
            <w:pPr>
              <w:spacing w:before="0" w:after="160"/>
              <w:jc w:val="left"/>
              <w:rPr>
                <w:del w:id="7580" w:author="Houyem Rais" w:date="2024-02-22T14:46:00Z"/>
                <w:sz w:val="20"/>
                <w:szCs w:val="20"/>
              </w:rPr>
              <w:pPrChange w:id="7581" w:author="Houyem Rais" w:date="2024-02-22T14:49:00Z">
                <w:pPr>
                  <w:numPr>
                    <w:numId w:val="11"/>
                  </w:numPr>
                  <w:spacing w:before="20" w:after="40"/>
                  <w:ind w:left="360" w:hanging="360"/>
                </w:pPr>
              </w:pPrChange>
            </w:pPr>
            <w:del w:id="7582" w:author="Houyem Rais" w:date="2024-02-22T14:46:00Z">
              <w:r w:rsidRPr="00343F01" w:rsidDel="00201166">
                <w:rPr>
                  <w:sz w:val="20"/>
                  <w:szCs w:val="20"/>
                </w:rPr>
                <w:delText>Les gouvernements libèrent des ressources financières pour d'autres projets</w:delText>
              </w:r>
            </w:del>
          </w:p>
          <w:p w14:paraId="6009AF23" w14:textId="250E4F8C" w:rsidR="001C0593" w:rsidRPr="00343F01" w:rsidDel="00201166" w:rsidRDefault="001C0593" w:rsidP="00D62BC5">
            <w:pPr>
              <w:spacing w:before="0" w:after="160"/>
              <w:jc w:val="left"/>
              <w:rPr>
                <w:del w:id="7583" w:author="Houyem Rais" w:date="2024-02-22T14:46:00Z"/>
                <w:sz w:val="20"/>
                <w:szCs w:val="20"/>
              </w:rPr>
              <w:pPrChange w:id="7584" w:author="Houyem Rais" w:date="2024-02-22T14:49:00Z">
                <w:pPr>
                  <w:numPr>
                    <w:numId w:val="11"/>
                  </w:numPr>
                  <w:spacing w:before="20" w:after="40"/>
                  <w:ind w:left="360" w:hanging="360"/>
                </w:pPr>
              </w:pPrChange>
            </w:pPr>
            <w:del w:id="7585" w:author="Houyem Rais" w:date="2024-02-22T14:46:00Z">
              <w:r w:rsidRPr="00343F01" w:rsidDel="00201166">
                <w:rPr>
                  <w:sz w:val="20"/>
                  <w:szCs w:val="20"/>
                </w:rPr>
                <w:delText>Une bonne partie des risques de construction, d'exploitation et de maintenance est transférée au partenaire privé</w:delText>
              </w:r>
            </w:del>
          </w:p>
          <w:p w14:paraId="2EEE79E7" w14:textId="310E6A07" w:rsidR="001B442F" w:rsidRPr="00343F01" w:rsidDel="00201166" w:rsidRDefault="001B442F" w:rsidP="00D62BC5">
            <w:pPr>
              <w:spacing w:before="0" w:after="160"/>
              <w:jc w:val="left"/>
              <w:rPr>
                <w:del w:id="7586" w:author="Houyem Rais" w:date="2024-02-22T14:46:00Z"/>
                <w:sz w:val="20"/>
                <w:szCs w:val="20"/>
              </w:rPr>
              <w:pPrChange w:id="7587" w:author="Houyem Rais" w:date="2024-02-22T14:49:00Z">
                <w:pPr>
                  <w:spacing w:before="20" w:after="40"/>
                </w:pPr>
              </w:pPrChange>
            </w:pPr>
          </w:p>
        </w:tc>
        <w:tc>
          <w:tcPr>
            <w:tcW w:w="4522" w:type="dxa"/>
            <w:tcMar>
              <w:top w:w="0" w:type="dxa"/>
              <w:left w:w="108" w:type="dxa"/>
              <w:bottom w:w="0" w:type="dxa"/>
              <w:right w:w="108" w:type="dxa"/>
            </w:tcMar>
            <w:hideMark/>
          </w:tcPr>
          <w:p w14:paraId="0DC764E5" w14:textId="47F6A9CD" w:rsidR="001B442F" w:rsidRPr="00343F01" w:rsidDel="00201166" w:rsidRDefault="001B442F" w:rsidP="00D62BC5">
            <w:pPr>
              <w:spacing w:before="0" w:after="160"/>
              <w:jc w:val="left"/>
              <w:rPr>
                <w:del w:id="7588" w:author="Houyem Rais" w:date="2024-02-22T14:46:00Z"/>
                <w:sz w:val="20"/>
                <w:szCs w:val="20"/>
              </w:rPr>
              <w:pPrChange w:id="7589" w:author="Houyem Rais" w:date="2024-02-22T14:49:00Z">
                <w:pPr>
                  <w:numPr>
                    <w:numId w:val="11"/>
                  </w:numPr>
                  <w:spacing w:before="20" w:after="40"/>
                  <w:ind w:left="360" w:hanging="360"/>
                </w:pPr>
              </w:pPrChange>
            </w:pPr>
            <w:del w:id="7590" w:author="Houyem Rais" w:date="2024-02-22T14:46:00Z">
              <w:r w:rsidRPr="00343F01" w:rsidDel="00201166">
                <w:rPr>
                  <w:sz w:val="20"/>
                  <w:szCs w:val="20"/>
                </w:rPr>
                <w:delText>Le niveau élevé des coûts d'investissement n'est généralement pas compensé par le niveau de trafic attendu</w:delText>
              </w:r>
            </w:del>
          </w:p>
          <w:p w14:paraId="35764DBB" w14:textId="23F18AC5" w:rsidR="001B442F" w:rsidRPr="00343F01" w:rsidDel="00201166" w:rsidRDefault="001B442F" w:rsidP="00D62BC5">
            <w:pPr>
              <w:spacing w:before="0" w:after="160"/>
              <w:jc w:val="left"/>
              <w:rPr>
                <w:del w:id="7591" w:author="Houyem Rais" w:date="2024-02-22T14:46:00Z"/>
                <w:sz w:val="20"/>
                <w:szCs w:val="20"/>
              </w:rPr>
              <w:pPrChange w:id="7592" w:author="Houyem Rais" w:date="2024-02-22T14:49:00Z">
                <w:pPr>
                  <w:numPr>
                    <w:numId w:val="11"/>
                  </w:numPr>
                  <w:spacing w:before="20" w:after="40"/>
                  <w:ind w:left="360" w:hanging="360"/>
                </w:pPr>
              </w:pPrChange>
            </w:pPr>
            <w:del w:id="7593" w:author="Houyem Rais" w:date="2024-02-22T14:46:00Z">
              <w:r w:rsidRPr="00343F01" w:rsidDel="00201166">
                <w:rPr>
                  <w:sz w:val="20"/>
                  <w:szCs w:val="20"/>
                </w:rPr>
                <w:delText>Nécessite souvent une subvention et/ou une longue période du contrat PPP (pour amortir l'investissement)</w:delText>
              </w:r>
            </w:del>
          </w:p>
          <w:p w14:paraId="1690BCAD" w14:textId="44420E8A" w:rsidR="001B442F" w:rsidRPr="00343F01" w:rsidDel="00201166" w:rsidRDefault="001B442F" w:rsidP="00D62BC5">
            <w:pPr>
              <w:spacing w:before="0" w:after="160"/>
              <w:jc w:val="left"/>
              <w:rPr>
                <w:del w:id="7594" w:author="Houyem Rais" w:date="2024-02-22T14:46:00Z"/>
                <w:sz w:val="20"/>
                <w:szCs w:val="20"/>
              </w:rPr>
              <w:pPrChange w:id="7595" w:author="Houyem Rais" w:date="2024-02-22T14:49:00Z">
                <w:pPr>
                  <w:numPr>
                    <w:numId w:val="11"/>
                  </w:numPr>
                  <w:spacing w:before="20" w:after="40"/>
                  <w:ind w:left="360" w:hanging="360"/>
                </w:pPr>
              </w:pPrChange>
            </w:pPr>
            <w:del w:id="7596" w:author="Houyem Rais" w:date="2024-02-22T14:46:00Z">
              <w:r w:rsidRPr="00343F01" w:rsidDel="00201166">
                <w:rPr>
                  <w:sz w:val="20"/>
                  <w:szCs w:val="20"/>
                </w:rPr>
                <w:delText>Faible appétit chez les investisseurs et forte prime/marge</w:delText>
              </w:r>
            </w:del>
          </w:p>
          <w:p w14:paraId="49A30619" w14:textId="47E4BF95" w:rsidR="001C0593" w:rsidRPr="00343F01" w:rsidDel="00201166" w:rsidRDefault="001B442F" w:rsidP="00D62BC5">
            <w:pPr>
              <w:spacing w:before="0" w:after="160"/>
              <w:jc w:val="left"/>
              <w:rPr>
                <w:del w:id="7597" w:author="Houyem Rais" w:date="2024-02-22T14:46:00Z"/>
                <w:sz w:val="20"/>
                <w:szCs w:val="20"/>
              </w:rPr>
              <w:pPrChange w:id="7598" w:author="Houyem Rais" w:date="2024-02-22T14:49:00Z">
                <w:pPr>
                  <w:numPr>
                    <w:numId w:val="11"/>
                  </w:numPr>
                  <w:spacing w:before="20" w:after="40"/>
                  <w:ind w:left="360" w:hanging="360"/>
                </w:pPr>
              </w:pPrChange>
            </w:pPr>
            <w:del w:id="7599" w:author="Houyem Rais" w:date="2024-02-22T14:46:00Z">
              <w:r w:rsidRPr="00343F01" w:rsidDel="00201166">
                <w:rPr>
                  <w:sz w:val="20"/>
                  <w:szCs w:val="20"/>
                </w:rPr>
                <w:delText xml:space="preserve">Possible résistance des usagers à payer </w:delText>
              </w:r>
              <w:r w:rsidR="001C0593" w:rsidRPr="00343F01" w:rsidDel="00201166">
                <w:rPr>
                  <w:sz w:val="20"/>
                  <w:szCs w:val="20"/>
                </w:rPr>
                <w:delText xml:space="preserve">des tarifs élevés </w:delText>
              </w:r>
              <w:r w:rsidRPr="00343F01" w:rsidDel="00201166">
                <w:rPr>
                  <w:sz w:val="20"/>
                  <w:szCs w:val="20"/>
                </w:rPr>
                <w:delText>pour l'utilisation de l'autoroute</w:delText>
              </w:r>
            </w:del>
          </w:p>
        </w:tc>
      </w:tr>
    </w:tbl>
    <w:p w14:paraId="2EAE4430" w14:textId="7103F75F" w:rsidR="001B442F" w:rsidRPr="00343F01" w:rsidDel="00201166" w:rsidRDefault="001B442F" w:rsidP="00D62BC5">
      <w:pPr>
        <w:spacing w:before="0" w:after="160"/>
        <w:jc w:val="left"/>
        <w:rPr>
          <w:del w:id="7600" w:author="Houyem Rais" w:date="2024-02-22T14:46:00Z"/>
          <w:i/>
          <w:iCs/>
          <w:sz w:val="18"/>
          <w:szCs w:val="18"/>
        </w:rPr>
        <w:pPrChange w:id="7601" w:author="Houyem Rais" w:date="2024-02-22T14:49:00Z">
          <w:pPr>
            <w:jc w:val="right"/>
          </w:pPr>
        </w:pPrChange>
      </w:pPr>
      <w:del w:id="7602" w:author="Houyem Rais" w:date="2024-02-22T14:46:00Z">
        <w:r w:rsidRPr="00343F01" w:rsidDel="00201166">
          <w:rPr>
            <w:b/>
            <w:bCs/>
            <w:i/>
            <w:iCs/>
            <w:sz w:val="18"/>
            <w:szCs w:val="18"/>
          </w:rPr>
          <w:delText xml:space="preserve">Source : </w:delText>
        </w:r>
        <w:r w:rsidRPr="00343F01" w:rsidDel="00201166">
          <w:rPr>
            <w:i/>
            <w:iCs/>
            <w:sz w:val="18"/>
            <w:szCs w:val="18"/>
          </w:rPr>
          <w:delText>Analyse du Consultant</w:delText>
        </w:r>
      </w:del>
    </w:p>
    <w:p w14:paraId="6D60FE16" w14:textId="4035F804" w:rsidR="001B442F" w:rsidRPr="00343F01" w:rsidDel="00201166" w:rsidRDefault="001B442F" w:rsidP="00D62BC5">
      <w:pPr>
        <w:spacing w:before="0" w:after="160"/>
        <w:jc w:val="left"/>
        <w:rPr>
          <w:del w:id="7603" w:author="Houyem Rais" w:date="2024-02-22T14:46:00Z"/>
          <w:rtl/>
          <w:lang w:bidi="ar-TN"/>
        </w:rPr>
        <w:pPrChange w:id="7604" w:author="Houyem Rais" w:date="2024-02-22T14:49:00Z">
          <w:pPr/>
        </w:pPrChange>
      </w:pPr>
    </w:p>
    <w:p w14:paraId="242A57ED" w14:textId="35BBADFE" w:rsidR="00B15AE5" w:rsidRPr="00343F01" w:rsidDel="00201166" w:rsidRDefault="00B15AE5" w:rsidP="00D62BC5">
      <w:pPr>
        <w:spacing w:before="0" w:after="160"/>
        <w:jc w:val="left"/>
        <w:rPr>
          <w:del w:id="7605" w:author="Houyem Rais" w:date="2024-02-22T14:46:00Z"/>
          <w:rFonts w:ascii="Calibri" w:eastAsiaTheme="majorEastAsia" w:hAnsi="Calibri" w:cstheme="majorBidi"/>
          <w:b/>
          <w:bCs/>
          <w:color w:val="0070C0"/>
          <w:sz w:val="28"/>
          <w:szCs w:val="26"/>
        </w:rPr>
        <w:pPrChange w:id="7606" w:author="Houyem Rais" w:date="2024-02-22T14:49:00Z">
          <w:pPr>
            <w:spacing w:before="0" w:after="160"/>
            <w:jc w:val="left"/>
          </w:pPr>
        </w:pPrChange>
      </w:pPr>
      <w:del w:id="7607" w:author="Houyem Rais" w:date="2024-02-22T14:46:00Z">
        <w:r w:rsidRPr="00343F01" w:rsidDel="00201166">
          <w:br w:type="page"/>
        </w:r>
      </w:del>
    </w:p>
    <w:p w14:paraId="39EDA6AE" w14:textId="0BC78CCB" w:rsidR="00EA1C51" w:rsidRPr="00F65825" w:rsidDel="00201166" w:rsidRDefault="00EA1C51" w:rsidP="00D62BC5">
      <w:pPr>
        <w:spacing w:before="0" w:after="160"/>
        <w:jc w:val="left"/>
        <w:rPr>
          <w:del w:id="7608" w:author="Houyem Rais" w:date="2024-02-22T14:46:00Z"/>
          <w:lang w:val="en-GB"/>
        </w:rPr>
        <w:pPrChange w:id="7609" w:author="Houyem Rais" w:date="2024-02-22T14:49:00Z">
          <w:pPr>
            <w:pStyle w:val="Heading2"/>
          </w:pPr>
        </w:pPrChange>
      </w:pPr>
      <w:bookmarkStart w:id="7610" w:name="_Toc152165373"/>
      <w:del w:id="7611" w:author="Houyem Rais" w:date="2024-02-22T14:46:00Z">
        <w:r w:rsidRPr="00F65825" w:rsidDel="00201166">
          <w:rPr>
            <w:lang w:val="en-GB"/>
          </w:rPr>
          <w:delText>Option 2 – BOT</w:delText>
        </w:r>
        <w:r w:rsidR="001B442F" w:rsidRPr="00F65825" w:rsidDel="00201166">
          <w:rPr>
            <w:lang w:val="en-GB"/>
          </w:rPr>
          <w:delText xml:space="preserve"> (Build-Operate-Transfer)</w:delText>
        </w:r>
        <w:r w:rsidRPr="00F65825" w:rsidDel="00201166">
          <w:rPr>
            <w:lang w:val="en-GB"/>
          </w:rPr>
          <w:delText xml:space="preserve"> à Péage Social</w:delText>
        </w:r>
        <w:bookmarkEnd w:id="7610"/>
      </w:del>
    </w:p>
    <w:p w14:paraId="7D7BA2F3" w14:textId="648560D8" w:rsidR="00A32D53" w:rsidRPr="00343F01" w:rsidDel="00201166" w:rsidRDefault="00A32D53" w:rsidP="00D62BC5">
      <w:pPr>
        <w:spacing w:before="0" w:after="160"/>
        <w:jc w:val="left"/>
        <w:rPr>
          <w:del w:id="7612" w:author="Houyem Rais" w:date="2024-02-22T14:46:00Z"/>
        </w:rPr>
        <w:pPrChange w:id="7613" w:author="Houyem Rais" w:date="2024-02-22T14:49:00Z">
          <w:pPr>
            <w:pStyle w:val="Heading3"/>
          </w:pPr>
        </w:pPrChange>
      </w:pPr>
      <w:bookmarkStart w:id="7614" w:name="_Toc152165374"/>
      <w:del w:id="7615" w:author="Houyem Rais" w:date="2024-02-22T14:46:00Z">
        <w:r w:rsidRPr="00343F01" w:rsidDel="00201166">
          <w:delText>Description</w:delText>
        </w:r>
        <w:bookmarkEnd w:id="7614"/>
      </w:del>
    </w:p>
    <w:p w14:paraId="1D2F3208" w14:textId="75EC5B20" w:rsidR="001B442F" w:rsidRPr="00343F01" w:rsidDel="00201166" w:rsidRDefault="001B442F" w:rsidP="00D62BC5">
      <w:pPr>
        <w:spacing w:before="0" w:after="160"/>
        <w:jc w:val="left"/>
        <w:rPr>
          <w:del w:id="7616" w:author="Houyem Rais" w:date="2024-02-22T14:46:00Z"/>
        </w:rPr>
        <w:pPrChange w:id="7617" w:author="Houyem Rais" w:date="2024-02-22T14:49:00Z">
          <w:pPr/>
        </w:pPrChange>
      </w:pPr>
      <w:del w:id="7618" w:author="Houyem Rais" w:date="2024-02-22T14:46:00Z">
        <w:r w:rsidRPr="00343F01" w:rsidDel="00201166">
          <w:delText xml:space="preserve">Dans le cadre de PPP autoroutiers, les revenus générés par le projet sont utilisés pour rembourser la dette de construction, payer l'exploitation et la maintenance et fournir un retour sur investissement raisonnable au partenaire privé. Les durées contractuelles ne pouvant être trop longues étant donné qu'il serait peu intéressant pour un partenaire privé d'amortir son investissement sur une </w:delText>
        </w:r>
        <w:r w:rsidR="001826E5" w:rsidRPr="00343F01" w:rsidDel="00201166">
          <w:delText xml:space="preserve">période </w:delText>
        </w:r>
        <w:r w:rsidRPr="00343F01" w:rsidDel="00201166">
          <w:delText xml:space="preserve">trop longue, </w:delText>
        </w:r>
        <w:r w:rsidRPr="00343F01" w:rsidDel="00201166">
          <w:rPr>
            <w:u w:val="single"/>
          </w:rPr>
          <w:delText>les redevances de péage ou les loyers ou les paiements annuels finissent par être assez élevés</w:delText>
        </w:r>
        <w:r w:rsidRPr="00343F01" w:rsidDel="00201166">
          <w:delText>. Cela entraîne des problèmes d'abordabilité qui exigent que ces frais soient fixés à un niveau «</w:delText>
        </w:r>
        <w:r w:rsidR="005A003C" w:rsidRPr="00343F01" w:rsidDel="00201166">
          <w:delText> </w:delText>
        </w:r>
        <w:r w:rsidRPr="00343F01" w:rsidDel="00201166">
          <w:delText>raisonnable ». Dans de nombreux cas, dans ce type de projets, ces contraintes d'abordabilité, combinées au fait de ne pas pouvoir avoir une durée de contrat trop longue, font que le coût du projet doit être subventionné par un financement public. Les formes dans lesquelles le secteur public peut inclure des subventions en capital ou des contributions foncières gratuites, entre autres.</w:delText>
        </w:r>
      </w:del>
    </w:p>
    <w:p w14:paraId="091F6564" w14:textId="496FC66F" w:rsidR="00A32D53" w:rsidRPr="00343F01" w:rsidDel="00201166" w:rsidRDefault="00EA1C51" w:rsidP="00D62BC5">
      <w:pPr>
        <w:spacing w:before="0" w:after="160"/>
        <w:jc w:val="left"/>
        <w:rPr>
          <w:del w:id="7619" w:author="Houyem Rais" w:date="2024-02-22T14:46:00Z"/>
        </w:rPr>
        <w:pPrChange w:id="7620" w:author="Houyem Rais" w:date="2024-02-22T14:49:00Z">
          <w:pPr/>
        </w:pPrChange>
      </w:pPr>
      <w:del w:id="7621" w:author="Houyem Rais" w:date="2024-02-22T14:46:00Z">
        <w:r w:rsidRPr="00343F01" w:rsidDel="00201166">
          <w:delText xml:space="preserve">L’option BOT </w:delText>
        </w:r>
        <w:r w:rsidRPr="00343F01" w:rsidDel="00201166">
          <w:rPr>
            <w:b/>
            <w:bCs/>
            <w:u w:val="single"/>
          </w:rPr>
          <w:delText>avec la participation de l’Etat</w:delText>
        </w:r>
        <w:r w:rsidRPr="00343F01" w:rsidDel="00201166">
          <w:delText xml:space="preserve"> ou </w:delText>
        </w:r>
        <w:r w:rsidRPr="00343F01" w:rsidDel="00201166">
          <w:rPr>
            <w:b/>
            <w:bCs/>
            <w:u w:val="single"/>
          </w:rPr>
          <w:delText>à péages sociaux</w:delText>
        </w:r>
        <w:r w:rsidRPr="00343F01" w:rsidDel="00201166">
          <w:delText xml:space="preserve"> est utilisée lorsque le trafic prévu pour l'autoroute ne couvre pas les coûts d'exploitation</w:delText>
        </w:r>
        <w:r w:rsidR="00517AF3" w:rsidRPr="00343F01" w:rsidDel="00201166">
          <w:delText xml:space="preserve">-maintenance et d’amortissement de l’investissement (plus </w:delText>
        </w:r>
        <w:r w:rsidR="00C13C54" w:rsidRPr="00343F01" w:rsidDel="00201166">
          <w:delText>rentabilité</w:delText>
        </w:r>
        <w:r w:rsidR="00517AF3" w:rsidRPr="00343F01" w:rsidDel="00201166">
          <w:delText xml:space="preserve"> du partenaire privé)</w:delText>
        </w:r>
        <w:r w:rsidRPr="00343F01" w:rsidDel="00201166">
          <w:delText>.</w:delText>
        </w:r>
      </w:del>
    </w:p>
    <w:p w14:paraId="37334BF1" w14:textId="5FF1D747" w:rsidR="008916FC" w:rsidRPr="00343F01" w:rsidDel="00201166" w:rsidRDefault="008916FC" w:rsidP="00D62BC5">
      <w:pPr>
        <w:spacing w:before="0" w:after="160"/>
        <w:jc w:val="left"/>
        <w:rPr>
          <w:del w:id="7622" w:author="Houyem Rais" w:date="2024-02-22T14:46:00Z"/>
        </w:rPr>
        <w:pPrChange w:id="7623" w:author="Houyem Rais" w:date="2024-02-22T14:49:00Z">
          <w:pPr>
            <w:pStyle w:val="Heading3"/>
          </w:pPr>
        </w:pPrChange>
      </w:pPr>
      <w:bookmarkStart w:id="7624" w:name="_Toc152165375"/>
      <w:del w:id="7625" w:author="Houyem Rais" w:date="2024-02-22T14:46:00Z">
        <w:r w:rsidRPr="00343F01" w:rsidDel="00201166">
          <w:delText>Formes de la participation de l’Etat</w:delText>
        </w:r>
        <w:bookmarkEnd w:id="7624"/>
      </w:del>
    </w:p>
    <w:p w14:paraId="11C532E2" w14:textId="7E2E642F" w:rsidR="008916FC" w:rsidRPr="00343F01" w:rsidDel="00201166" w:rsidRDefault="008916FC" w:rsidP="00D62BC5">
      <w:pPr>
        <w:spacing w:before="0" w:after="160"/>
        <w:jc w:val="left"/>
        <w:rPr>
          <w:del w:id="7626" w:author="Houyem Rais" w:date="2024-02-22T14:46:00Z"/>
        </w:rPr>
        <w:pPrChange w:id="7627" w:author="Houyem Rais" w:date="2024-02-22T14:49:00Z">
          <w:pPr/>
        </w:pPrChange>
      </w:pPr>
      <w:del w:id="7628" w:author="Houyem Rais" w:date="2024-02-22T14:46:00Z">
        <w:r w:rsidRPr="00343F01" w:rsidDel="00201166">
          <w:delText>La participation de l’</w:delText>
        </w:r>
        <w:r w:rsidR="00DB6EE9" w:rsidRPr="00343F01" w:rsidDel="00201166">
          <w:delText>E</w:delText>
        </w:r>
        <w:r w:rsidRPr="00343F01" w:rsidDel="00201166">
          <w:delText xml:space="preserve">tat dans ce cas peut être sous forme d’une </w:delText>
        </w:r>
        <w:r w:rsidRPr="00343F01" w:rsidDel="00201166">
          <w:rPr>
            <w:b/>
            <w:bCs/>
          </w:rPr>
          <w:delText>subvention d’une partie de l’ouvrage</w:delText>
        </w:r>
        <w:r w:rsidRPr="00343F01" w:rsidDel="00201166">
          <w:delText xml:space="preserve">, de la </w:delText>
        </w:r>
        <w:r w:rsidRPr="00343F01" w:rsidDel="00201166">
          <w:rPr>
            <w:b/>
            <w:bCs/>
          </w:rPr>
          <w:delText>création d’une entreprise à participation publique</w:delText>
        </w:r>
        <w:r w:rsidRPr="00343F01" w:rsidDel="00201166">
          <w:delText xml:space="preserve">, </w:delText>
        </w:r>
        <w:r w:rsidR="00E57EB3" w:rsidRPr="00343F01" w:rsidDel="00201166">
          <w:delText xml:space="preserve">et/ou </w:delText>
        </w:r>
        <w:r w:rsidRPr="00343F01" w:rsidDel="00201166">
          <w:delText xml:space="preserve">d’une </w:delText>
        </w:r>
        <w:r w:rsidRPr="00343F01" w:rsidDel="00201166">
          <w:rPr>
            <w:b/>
            <w:bCs/>
          </w:rPr>
          <w:delText>subvention d’exploitation</w:delText>
        </w:r>
        <w:r w:rsidRPr="00343F01" w:rsidDel="00201166">
          <w:delText xml:space="preserve">, etc. Cette formule permet de fixer des </w:delText>
        </w:r>
        <w:r w:rsidRPr="00343F01" w:rsidDel="00201166">
          <w:rPr>
            <w:b/>
            <w:bCs/>
            <w:i/>
            <w:iCs/>
          </w:rPr>
          <w:delText>tarifs de péage acceptables</w:delText>
        </w:r>
        <w:r w:rsidRPr="00343F01" w:rsidDel="00201166">
          <w:delText xml:space="preserve"> pour les usagers tout en assurant au partenaire privé un seuil minimum de rentabilité.</w:delText>
        </w:r>
      </w:del>
    </w:p>
    <w:p w14:paraId="1E3D43F2" w14:textId="58592317" w:rsidR="008916FC" w:rsidRPr="00343F01" w:rsidDel="00201166" w:rsidRDefault="008916FC" w:rsidP="00D62BC5">
      <w:pPr>
        <w:spacing w:before="0" w:after="160"/>
        <w:jc w:val="left"/>
        <w:rPr>
          <w:del w:id="7629" w:author="Houyem Rais" w:date="2024-02-22T14:46:00Z"/>
        </w:rPr>
        <w:pPrChange w:id="7630" w:author="Houyem Rais" w:date="2024-02-22T14:49:00Z">
          <w:pPr>
            <w:pStyle w:val="Heading4"/>
          </w:pPr>
        </w:pPrChange>
      </w:pPr>
      <w:del w:id="7631" w:author="Houyem Rais" w:date="2024-02-22T14:46:00Z">
        <w:r w:rsidRPr="00343F01" w:rsidDel="00201166">
          <w:delText>Subvention d’une partie des coûts d’investissement</w:delText>
        </w:r>
      </w:del>
    </w:p>
    <w:p w14:paraId="2BC7E156" w14:textId="25690359" w:rsidR="00EC20E9" w:rsidRPr="00343F01" w:rsidDel="00201166" w:rsidRDefault="00EC20E9" w:rsidP="00D62BC5">
      <w:pPr>
        <w:spacing w:before="0" w:after="160"/>
        <w:jc w:val="left"/>
        <w:rPr>
          <w:del w:id="7632" w:author="Houyem Rais" w:date="2024-02-22T14:46:00Z"/>
        </w:rPr>
        <w:pPrChange w:id="7633" w:author="Houyem Rais" w:date="2024-02-22T14:49:00Z">
          <w:pPr/>
        </w:pPrChange>
      </w:pPr>
      <w:del w:id="7634" w:author="Houyem Rais" w:date="2024-02-22T14:46:00Z">
        <w:r w:rsidRPr="00343F01" w:rsidDel="00201166">
          <w:delText>Dans les contrats de BOT à péage social pour les projets autoroutiers, il est possible que des subventions publiques soient accordées pour couvrir une partie des coûts d'investissement. Cette subvention publique peut prendre plusieurs formes, parmi lesquelles :</w:delText>
        </w:r>
      </w:del>
    </w:p>
    <w:p w14:paraId="2E1C7104" w14:textId="7525B0EB" w:rsidR="00EC20E9" w:rsidRPr="00343F01" w:rsidDel="00201166" w:rsidRDefault="00EC20E9" w:rsidP="00D62BC5">
      <w:pPr>
        <w:spacing w:before="0" w:after="160"/>
        <w:jc w:val="left"/>
        <w:rPr>
          <w:del w:id="7635" w:author="Houyem Rais" w:date="2024-02-22T14:46:00Z"/>
        </w:rPr>
        <w:pPrChange w:id="7636" w:author="Houyem Rais" w:date="2024-02-22T14:49:00Z">
          <w:pPr>
            <w:pStyle w:val="BulletList1"/>
          </w:pPr>
        </w:pPrChange>
      </w:pPr>
      <w:del w:id="7637" w:author="Houyem Rais" w:date="2024-02-22T14:46:00Z">
        <w:r w:rsidRPr="00343F01" w:rsidDel="00201166">
          <w:delText>Subventions en capital : L'État ou l'entité publique peut fournir une subvention initiale en capital pour aider à financer une partie des coûts d'investissement du projet. Cette subvention peut être versée directement au partenaire privé ou être utilisée pour réduire les obligations de financement du partenaire privé auprès de tiers, tels que les institutions financières.</w:delText>
        </w:r>
      </w:del>
    </w:p>
    <w:p w14:paraId="142878F4" w14:textId="3F3DF38A" w:rsidR="00EC20E9" w:rsidRPr="00343F01" w:rsidDel="00201166" w:rsidRDefault="00EC20E9" w:rsidP="00D62BC5">
      <w:pPr>
        <w:spacing w:before="0" w:after="160"/>
        <w:jc w:val="left"/>
        <w:rPr>
          <w:del w:id="7638" w:author="Houyem Rais" w:date="2024-02-22T14:46:00Z"/>
        </w:rPr>
        <w:pPrChange w:id="7639" w:author="Houyem Rais" w:date="2024-02-22T14:49:00Z">
          <w:pPr>
            <w:pStyle w:val="BulletList1"/>
          </w:pPr>
        </w:pPrChange>
      </w:pPr>
      <w:del w:id="7640" w:author="Houyem Rais" w:date="2024-02-22T14:46:00Z">
        <w:r w:rsidRPr="00343F01" w:rsidDel="00201166">
          <w:delText>Avantages fiscaux : L'État peut accorder des avantages fiscaux, tels que des réductions d'impôts ou des allégements fiscaux, au partenaire privé pour réduire ses coûts d'investissement. Ces avantages peuvent prendre la forme d'exonérations fiscales temporaires ou permanentes, de crédits d'impôt ou d'autres mesures fiscales spécifiques.</w:delText>
        </w:r>
      </w:del>
    </w:p>
    <w:p w14:paraId="6FB4DB97" w14:textId="207243C5" w:rsidR="00EC20E9" w:rsidRPr="00343F01" w:rsidDel="00201166" w:rsidRDefault="00EC20E9" w:rsidP="00D62BC5">
      <w:pPr>
        <w:spacing w:before="0" w:after="160"/>
        <w:jc w:val="left"/>
        <w:rPr>
          <w:del w:id="7641" w:author="Houyem Rais" w:date="2024-02-22T14:46:00Z"/>
        </w:rPr>
        <w:pPrChange w:id="7642" w:author="Houyem Rais" w:date="2024-02-22T14:49:00Z">
          <w:pPr>
            <w:pStyle w:val="BulletList1"/>
          </w:pPr>
        </w:pPrChange>
      </w:pPr>
      <w:del w:id="7643" w:author="Houyem Rais" w:date="2024-02-22T14:46:00Z">
        <w:r w:rsidRPr="00343F01" w:rsidDel="00201166">
          <w:delText>Garanties publiques : L'État peut fournir des garanties publiques pour atténuer les risques encourus par le partenaire privé lors de l'investissement dans le projet. Ces garanties peuvent prendre différentes formes, telles que des garanties de prêt, des garanties de revenus ou des garanties contre les événements politiques ou économiques imprévus.</w:delText>
        </w:r>
      </w:del>
    </w:p>
    <w:p w14:paraId="08591D7B" w14:textId="13CE9C38" w:rsidR="00EC20E9" w:rsidRPr="00343F01" w:rsidDel="00201166" w:rsidRDefault="00EC20E9" w:rsidP="00D62BC5">
      <w:pPr>
        <w:spacing w:before="0" w:after="160"/>
        <w:jc w:val="left"/>
        <w:rPr>
          <w:del w:id="7644" w:author="Houyem Rais" w:date="2024-02-22T14:46:00Z"/>
        </w:rPr>
        <w:pPrChange w:id="7645" w:author="Houyem Rais" w:date="2024-02-22T14:49:00Z">
          <w:pPr>
            <w:pStyle w:val="BulletList1"/>
          </w:pPr>
        </w:pPrChange>
      </w:pPr>
      <w:del w:id="7646" w:author="Houyem Rais" w:date="2024-02-22T14:46:00Z">
        <w:r w:rsidRPr="00343F01" w:rsidDel="00201166">
          <w:delText>Partage des risques : Dans certains cas, la subvention publique peut être accordée sous la forme d'un partage des risques avec le partenaire privé. Par exemple, si les revenus générés par les péages sont inférieurs aux prévisions, l'État peut compenser une partie de cette perte de revenus pour aider à maintenir l'équilibre financier du projet.</w:delText>
        </w:r>
      </w:del>
    </w:p>
    <w:p w14:paraId="70A65C52" w14:textId="784BBFC5" w:rsidR="008916FC" w:rsidRPr="00343F01" w:rsidDel="00201166" w:rsidRDefault="008916FC" w:rsidP="00D62BC5">
      <w:pPr>
        <w:spacing w:before="0" w:after="160"/>
        <w:jc w:val="left"/>
        <w:rPr>
          <w:del w:id="7647" w:author="Houyem Rais" w:date="2024-02-22T14:46:00Z"/>
        </w:rPr>
        <w:pPrChange w:id="7648" w:author="Houyem Rais" w:date="2024-02-22T14:49:00Z">
          <w:pPr/>
        </w:pPrChange>
      </w:pPr>
    </w:p>
    <w:p w14:paraId="7316B030" w14:textId="29B700AA" w:rsidR="008916FC" w:rsidRPr="00343F01" w:rsidDel="00201166" w:rsidRDefault="008916FC" w:rsidP="00D62BC5">
      <w:pPr>
        <w:spacing w:before="0" w:after="160"/>
        <w:jc w:val="left"/>
        <w:rPr>
          <w:del w:id="7649" w:author="Houyem Rais" w:date="2024-02-22T14:46:00Z"/>
        </w:rPr>
        <w:pPrChange w:id="7650" w:author="Houyem Rais" w:date="2024-02-22T14:49:00Z">
          <w:pPr>
            <w:pStyle w:val="Heading4"/>
          </w:pPr>
        </w:pPrChange>
      </w:pPr>
      <w:del w:id="7651" w:author="Houyem Rais" w:date="2024-02-22T14:46:00Z">
        <w:r w:rsidRPr="00343F01" w:rsidDel="00201166">
          <w:delText>Subvention d’exploitation</w:delText>
        </w:r>
      </w:del>
    </w:p>
    <w:p w14:paraId="7D15666A" w14:textId="3D8B25E6" w:rsidR="008916FC" w:rsidRPr="00343F01" w:rsidDel="00201166" w:rsidRDefault="004B0296" w:rsidP="00D62BC5">
      <w:pPr>
        <w:spacing w:before="0" w:after="160"/>
        <w:jc w:val="left"/>
        <w:rPr>
          <w:del w:id="7652" w:author="Houyem Rais" w:date="2024-02-22T14:46:00Z"/>
        </w:rPr>
        <w:pPrChange w:id="7653" w:author="Houyem Rais" w:date="2024-02-22T14:49:00Z">
          <w:pPr/>
        </w:pPrChange>
      </w:pPr>
      <w:del w:id="7654" w:author="Houyem Rais" w:date="2024-02-22T14:46:00Z">
        <w:r w:rsidRPr="00343F01" w:rsidDel="00201166">
          <w:delText>Dans cette option,</w:delText>
        </w:r>
        <w:r w:rsidR="001A4A80" w:rsidRPr="00343F01" w:rsidDel="00201166">
          <w:delText xml:space="preserve"> une subvention d'exploitation </w:delText>
        </w:r>
        <w:r w:rsidR="000F5D35" w:rsidRPr="00343F01" w:rsidDel="00201166">
          <w:delText xml:space="preserve">est </w:delText>
        </w:r>
        <w:r w:rsidR="001A4A80" w:rsidRPr="00343F01" w:rsidDel="00201166">
          <w:delText>accordée par l’Etat ou l’autorité publique pour aider à compenser tout écart entre les revenus générés par les péages et les coûts d'exploitation encourus par le partenaire privé.</w:delText>
        </w:r>
        <w:r w:rsidRPr="00343F01" w:rsidDel="00201166">
          <w:delText xml:space="preserve"> </w:delText>
        </w:r>
        <w:r w:rsidR="001A4A80" w:rsidRPr="00343F01" w:rsidDel="00201166">
          <w:delText>L</w:delText>
        </w:r>
        <w:r w:rsidRPr="00343F01" w:rsidDel="00201166">
          <w:delText>’autorité publique sera tenue de supporter une partie de ces tarifs à la place des usagers de l’autoroute. Il s’agit d’augmenter les revenus des péages perçus par le partenaire privé pour parvenir à couvrir la totalité du remboursement du financement de l’investissement à la charge du partenaire privé</w:delText>
        </w:r>
        <w:r w:rsidR="00985675" w:rsidRPr="00343F01" w:rsidDel="00201166">
          <w:delText xml:space="preserve"> en plus</w:delText>
        </w:r>
        <w:r w:rsidR="001A4A80" w:rsidRPr="00343F01" w:rsidDel="00201166">
          <w:delText xml:space="preserve"> </w:delText>
        </w:r>
        <w:r w:rsidR="00985675" w:rsidRPr="00343F01" w:rsidDel="00201166">
          <w:delText>d</w:delText>
        </w:r>
        <w:r w:rsidR="001A4A80" w:rsidRPr="00343F01" w:rsidDel="00201166">
          <w:delText>es charges d’exploitation et permettre de générer un profit au partenaire privé.</w:delText>
        </w:r>
      </w:del>
    </w:p>
    <w:p w14:paraId="1E40991E" w14:textId="28735369" w:rsidR="001A4A80" w:rsidRPr="00343F01" w:rsidDel="00201166" w:rsidRDefault="001A4A80" w:rsidP="00D62BC5">
      <w:pPr>
        <w:spacing w:before="0" w:after="160"/>
        <w:jc w:val="left"/>
        <w:rPr>
          <w:del w:id="7655" w:author="Houyem Rais" w:date="2024-02-22T14:46:00Z"/>
        </w:rPr>
        <w:pPrChange w:id="7656" w:author="Houyem Rais" w:date="2024-02-22T14:49:00Z">
          <w:pPr/>
        </w:pPrChange>
      </w:pPr>
      <w:del w:id="7657" w:author="Houyem Rais" w:date="2024-02-22T14:46:00Z">
        <w:r w:rsidRPr="00343F01" w:rsidDel="00201166">
          <w:delText>Les subventions d'exploitation peuvent être fournies par l'État ou l'entité publique de différentes manières, à savoir :</w:delText>
        </w:r>
      </w:del>
    </w:p>
    <w:p w14:paraId="2F3EDEFA" w14:textId="01CBB7AB" w:rsidR="001A4A80" w:rsidRPr="00343F01" w:rsidDel="00201166" w:rsidRDefault="001A4A80" w:rsidP="00D62BC5">
      <w:pPr>
        <w:spacing w:before="0" w:after="160"/>
        <w:jc w:val="left"/>
        <w:rPr>
          <w:del w:id="7658" w:author="Houyem Rais" w:date="2024-02-22T14:46:00Z"/>
        </w:rPr>
        <w:pPrChange w:id="7659" w:author="Houyem Rais" w:date="2024-02-22T14:49:00Z">
          <w:pPr>
            <w:pStyle w:val="BulletList1"/>
          </w:pPr>
        </w:pPrChange>
      </w:pPr>
      <w:del w:id="7660" w:author="Houyem Rais" w:date="2024-02-22T14:46:00Z">
        <w:r w:rsidRPr="00343F01" w:rsidDel="00201166">
          <w:delText>Des paiements de service public réguliers pour compenser les coûts d'exploitation et de maintenance encourus par le partenaire privé, basés sur des contrats à long terme et versés à intervalles réguliers.</w:delText>
        </w:r>
      </w:del>
    </w:p>
    <w:p w14:paraId="19FCF6D0" w14:textId="79B19086" w:rsidR="001A4A80" w:rsidRPr="00343F01" w:rsidDel="00201166" w:rsidRDefault="00317B17" w:rsidP="00D62BC5">
      <w:pPr>
        <w:spacing w:before="0" w:after="160"/>
        <w:jc w:val="left"/>
        <w:rPr>
          <w:del w:id="7661" w:author="Houyem Rais" w:date="2024-02-22T14:46:00Z"/>
        </w:rPr>
        <w:pPrChange w:id="7662" w:author="Houyem Rais" w:date="2024-02-22T14:49:00Z">
          <w:pPr>
            <w:pStyle w:val="BulletList1"/>
          </w:pPr>
        </w:pPrChange>
      </w:pPr>
      <w:del w:id="7663" w:author="Houyem Rais" w:date="2024-02-22T14:46:00Z">
        <w:r w:rsidRPr="00343F01" w:rsidDel="00201166">
          <w:delText>Des p</w:delText>
        </w:r>
        <w:r w:rsidR="001A4A80" w:rsidRPr="00343F01" w:rsidDel="00201166">
          <w:delText>aiements de compensation supplémentaires</w:delText>
        </w:r>
        <w:r w:rsidRPr="00343F01" w:rsidDel="00201166">
          <w:delText xml:space="preserve">, </w:delText>
        </w:r>
        <w:r w:rsidR="001A4A80" w:rsidRPr="00343F01" w:rsidDel="00201166">
          <w:delText>basés sur une évaluation périodique des coûts réels encourus par le partenaire privé.</w:delText>
        </w:r>
      </w:del>
    </w:p>
    <w:p w14:paraId="189542CF" w14:textId="568D307E" w:rsidR="001A4A80" w:rsidRPr="00343F01" w:rsidDel="00201166" w:rsidRDefault="00317B17" w:rsidP="00D62BC5">
      <w:pPr>
        <w:spacing w:before="0" w:after="160"/>
        <w:jc w:val="left"/>
        <w:rPr>
          <w:del w:id="7664" w:author="Houyem Rais" w:date="2024-02-22T14:46:00Z"/>
        </w:rPr>
        <w:pPrChange w:id="7665" w:author="Houyem Rais" w:date="2024-02-22T14:49:00Z">
          <w:pPr>
            <w:pStyle w:val="BulletList1"/>
          </w:pPr>
        </w:pPrChange>
      </w:pPr>
      <w:del w:id="7666" w:author="Houyem Rais" w:date="2024-02-22T14:46:00Z">
        <w:r w:rsidRPr="00343F01" w:rsidDel="00201166">
          <w:delText>Des m</w:delText>
        </w:r>
        <w:r w:rsidR="001A4A80" w:rsidRPr="00343F01" w:rsidDel="00201166">
          <w:delText>écanismes de partage des risques</w:delText>
        </w:r>
        <w:r w:rsidRPr="00343F01" w:rsidDel="00201166">
          <w:delText>, p</w:delText>
        </w:r>
        <w:r w:rsidR="001A4A80" w:rsidRPr="00343F01" w:rsidDel="00201166">
          <w:delText xml:space="preserve">ar exemple, </w:delText>
        </w:r>
        <w:r w:rsidRPr="00343F01" w:rsidDel="00201166">
          <w:delText xml:space="preserve">lorsque </w:delText>
        </w:r>
        <w:r w:rsidR="001A4A80" w:rsidRPr="00343F01" w:rsidDel="00201166">
          <w:delText>les revenus générés par les péages sont inférieurs aux prévisions en raison de facteurs imprévus ou de circonstances économiques difficiles.</w:delText>
        </w:r>
      </w:del>
    </w:p>
    <w:p w14:paraId="3130D059" w14:textId="47916998" w:rsidR="001A4A80" w:rsidRPr="00343F01" w:rsidDel="00201166" w:rsidRDefault="00317B17" w:rsidP="00D62BC5">
      <w:pPr>
        <w:spacing w:before="0" w:after="160"/>
        <w:jc w:val="left"/>
        <w:rPr>
          <w:del w:id="7667" w:author="Houyem Rais" w:date="2024-02-22T14:46:00Z"/>
        </w:rPr>
        <w:pPrChange w:id="7668" w:author="Houyem Rais" w:date="2024-02-22T14:49:00Z">
          <w:pPr>
            <w:pStyle w:val="BulletList1"/>
          </w:pPr>
        </w:pPrChange>
      </w:pPr>
      <w:del w:id="7669" w:author="Houyem Rais" w:date="2024-02-22T14:46:00Z">
        <w:r w:rsidRPr="00343F01" w:rsidDel="00201166">
          <w:delText>Des mécanismes de s</w:delText>
        </w:r>
        <w:r w:rsidR="001A4A80" w:rsidRPr="00343F01" w:rsidDel="00201166">
          <w:delText>tabilisation des revenus pour compenser les variations de revenus en dessous d'un seuil prédéfini.</w:delText>
        </w:r>
      </w:del>
    </w:p>
    <w:p w14:paraId="0F8FA74A" w14:textId="24112997" w:rsidR="008916FC" w:rsidRPr="00343F01" w:rsidDel="00201166" w:rsidRDefault="00EF670B" w:rsidP="00D62BC5">
      <w:pPr>
        <w:spacing w:before="0" w:after="160"/>
        <w:jc w:val="left"/>
        <w:rPr>
          <w:del w:id="7670" w:author="Houyem Rais" w:date="2024-02-22T14:46:00Z"/>
        </w:rPr>
        <w:pPrChange w:id="7671" w:author="Houyem Rais" w:date="2024-02-22T14:49:00Z">
          <w:pPr/>
        </w:pPrChange>
      </w:pPr>
      <w:del w:id="7672" w:author="Houyem Rais" w:date="2024-02-22T14:46:00Z">
        <w:r w:rsidRPr="00343F01" w:rsidDel="00201166">
          <w:delText>Ces modalités de subvention de l'exploitation, négociées entre les parties contractantes dans le cadre du contrat de BOT, peuvent être soumises à des conditions spécifiques telles que des obligations de performance ou des mécanismes de contrôle pour garantir une utilisation adéquate des fonds publics.</w:delText>
        </w:r>
      </w:del>
    </w:p>
    <w:p w14:paraId="117FC953" w14:textId="4B0DED91" w:rsidR="008916FC" w:rsidRPr="00343F01" w:rsidDel="00201166" w:rsidRDefault="008916FC" w:rsidP="00D62BC5">
      <w:pPr>
        <w:spacing w:before="0" w:after="160"/>
        <w:jc w:val="left"/>
        <w:rPr>
          <w:del w:id="7673" w:author="Houyem Rais" w:date="2024-02-22T14:46:00Z"/>
        </w:rPr>
        <w:pPrChange w:id="7674" w:author="Houyem Rais" w:date="2024-02-22T14:49:00Z">
          <w:pPr>
            <w:pStyle w:val="Heading4"/>
          </w:pPr>
        </w:pPrChange>
      </w:pPr>
      <w:del w:id="7675" w:author="Houyem Rais" w:date="2024-02-22T14:46:00Z">
        <w:r w:rsidRPr="00343F01" w:rsidDel="00201166">
          <w:delText>Une entreprise à participation publique</w:delText>
        </w:r>
      </w:del>
    </w:p>
    <w:p w14:paraId="1C54DA2E" w14:textId="1FFE04BC" w:rsidR="00A9140A" w:rsidRPr="00343F01" w:rsidDel="00201166" w:rsidRDefault="00A9140A" w:rsidP="00D62BC5">
      <w:pPr>
        <w:spacing w:before="0" w:after="160"/>
        <w:jc w:val="left"/>
        <w:rPr>
          <w:del w:id="7676" w:author="Houyem Rais" w:date="2024-02-22T14:46:00Z"/>
        </w:rPr>
        <w:pPrChange w:id="7677" w:author="Houyem Rais" w:date="2024-02-22T14:49:00Z">
          <w:pPr/>
        </w:pPrChange>
      </w:pPr>
      <w:del w:id="7678" w:author="Houyem Rais" w:date="2024-02-22T14:46:00Z">
        <w:r w:rsidRPr="00343F01" w:rsidDel="00201166">
          <w:delText>Selon cette option, la personne publique prend en charge une partie du préfinancement et participe au capital de la société en charge du projet d’autoroute (SPV). Cette participation au capital est détenue soit directement par le gouvernement/ l'autorité contractante, soit par une entité publique en charge du domaine de service lié au contrat PPP.</w:delText>
        </w:r>
      </w:del>
    </w:p>
    <w:p w14:paraId="6E5B32D1" w14:textId="2DB0A289" w:rsidR="008916FC" w:rsidRPr="00343F01" w:rsidDel="00201166" w:rsidRDefault="00D03F41" w:rsidP="00D62BC5">
      <w:pPr>
        <w:spacing w:before="0" w:after="160"/>
        <w:jc w:val="left"/>
        <w:rPr>
          <w:del w:id="7679" w:author="Houyem Rais" w:date="2024-02-22T14:46:00Z"/>
        </w:rPr>
        <w:pPrChange w:id="7680" w:author="Houyem Rais" w:date="2024-02-22T14:49:00Z">
          <w:pPr/>
        </w:pPrChange>
      </w:pPr>
      <w:del w:id="7681" w:author="Houyem Rais" w:date="2024-02-22T14:46:00Z">
        <w:r w:rsidRPr="00343F01" w:rsidDel="00201166">
          <w:delText xml:space="preserve">Il s’agit d’un PPP contrôlé par l'État ou l’autorité publique qui agira en tant qu’actionnaire et aura une présence (avec un droit de vote proportionnel à sa participation au capital) au conseil d'administration de la SPV, et participera activement à la gestion de l'entreprise qui assurera la conception, la construction, l’exploitation et la maintenance des infrastructures du projet. </w:delText>
        </w:r>
      </w:del>
    </w:p>
    <w:p w14:paraId="12352923" w14:textId="092D79F7" w:rsidR="00A9140A" w:rsidRPr="00343F01" w:rsidDel="00201166" w:rsidRDefault="00A9140A" w:rsidP="00D62BC5">
      <w:pPr>
        <w:spacing w:before="0" w:after="160"/>
        <w:jc w:val="left"/>
        <w:rPr>
          <w:del w:id="7682" w:author="Houyem Rais" w:date="2024-02-22T14:46:00Z"/>
        </w:rPr>
        <w:pPrChange w:id="7683" w:author="Houyem Rais" w:date="2024-02-22T14:49:00Z">
          <w:pPr/>
        </w:pPrChange>
      </w:pPr>
      <w:del w:id="7684" w:author="Houyem Rais" w:date="2024-02-22T14:46:00Z">
        <w:r w:rsidRPr="00343F01" w:rsidDel="00201166">
          <w:delText xml:space="preserve">La participation publique dans le capital peut varier en fonction des modalités spécifiques du contrat. L'État ou l'entité publique peut détenir une part minoritaire ou majoritaire du capital de la société de projet, ce qui lui confère un certain niveau de contrôle et d'influence sur </w:delText>
        </w:r>
        <w:r w:rsidR="00146728" w:rsidRPr="00343F01" w:rsidDel="00201166">
          <w:delText>s</w:delText>
        </w:r>
        <w:r w:rsidRPr="00343F01" w:rsidDel="00201166">
          <w:delText>es décisions stratégiques.</w:delText>
        </w:r>
      </w:del>
    </w:p>
    <w:p w14:paraId="613D9B78" w14:textId="68D91BA2" w:rsidR="00FF3DDA" w:rsidRPr="00343F01" w:rsidDel="00201166" w:rsidRDefault="00FF3DDA" w:rsidP="00D62BC5">
      <w:pPr>
        <w:spacing w:before="0" w:after="160"/>
        <w:jc w:val="left"/>
        <w:rPr>
          <w:del w:id="7685" w:author="Houyem Rais" w:date="2024-02-22T14:46:00Z"/>
        </w:rPr>
        <w:pPrChange w:id="7686" w:author="Houyem Rais" w:date="2024-02-22T14:49:00Z">
          <w:pPr/>
        </w:pPrChange>
      </w:pPr>
      <w:del w:id="7687" w:author="Houyem Rais" w:date="2024-02-22T14:46:00Z">
        <w:r w:rsidRPr="00343F01" w:rsidDel="00201166">
          <w:delText>Ce modèle est similaire aux formes de PPP institutionnels qui impliquent la création d’une société d’économie mixte (SEM) appelée Joint-Venture dans certaines législations.</w:delText>
        </w:r>
      </w:del>
    </w:p>
    <w:p w14:paraId="26D1BCB7" w14:textId="3F97739F" w:rsidR="00FF3DDA" w:rsidRPr="00343F01" w:rsidDel="00201166" w:rsidRDefault="00BD3024" w:rsidP="00D62BC5">
      <w:pPr>
        <w:spacing w:before="0" w:after="160"/>
        <w:jc w:val="left"/>
        <w:rPr>
          <w:del w:id="7688" w:author="Houyem Rais" w:date="2024-02-22T14:46:00Z"/>
        </w:rPr>
        <w:pPrChange w:id="7689" w:author="Houyem Rais" w:date="2024-02-22T14:49:00Z">
          <w:pPr>
            <w:keepNext/>
            <w:jc w:val="center"/>
          </w:pPr>
        </w:pPrChange>
      </w:pPr>
      <w:del w:id="7690" w:author="Houyem Rais" w:date="2024-02-22T14:46:00Z">
        <w:r w:rsidRPr="00E7177E" w:rsidDel="00201166">
          <w:rPr>
            <w:noProof/>
          </w:rPr>
          <w:drawing>
            <wp:inline distT="0" distB="0" distL="0" distR="0" wp14:anchorId="3D816729" wp14:editId="357C615C">
              <wp:extent cx="4840941" cy="2894954"/>
              <wp:effectExtent l="0" t="0" r="0" b="1270"/>
              <wp:docPr id="1016988460" name="Picture 101698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9552" cy="2912064"/>
                      </a:xfrm>
                      <a:prstGeom prst="rect">
                        <a:avLst/>
                      </a:prstGeom>
                      <a:noFill/>
                    </pic:spPr>
                  </pic:pic>
                </a:graphicData>
              </a:graphic>
            </wp:inline>
          </w:drawing>
        </w:r>
      </w:del>
    </w:p>
    <w:p w14:paraId="5741886E" w14:textId="65BF281B" w:rsidR="00FF3DDA" w:rsidRPr="00343F01" w:rsidDel="00201166" w:rsidRDefault="00FF3DDA" w:rsidP="00D62BC5">
      <w:pPr>
        <w:spacing w:before="0" w:after="160"/>
        <w:jc w:val="left"/>
        <w:rPr>
          <w:del w:id="7691" w:author="Houyem Rais" w:date="2024-02-22T14:46:00Z"/>
        </w:rPr>
        <w:pPrChange w:id="7692" w:author="Houyem Rais" w:date="2024-02-22T14:49:00Z">
          <w:pPr>
            <w:pStyle w:val="Caption"/>
            <w:jc w:val="center"/>
          </w:pPr>
        </w:pPrChange>
      </w:pPr>
      <w:bookmarkStart w:id="7693" w:name="_Toc118188626"/>
      <w:bookmarkStart w:id="7694" w:name="_Toc152165541"/>
      <w:del w:id="7695"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15</w:delText>
        </w:r>
        <w:r w:rsidR="00B0561B" w:rsidDel="00201166">
          <w:rPr>
            <w:noProof/>
          </w:rPr>
          <w:fldChar w:fldCharType="end"/>
        </w:r>
        <w:r w:rsidRPr="00343F01" w:rsidDel="00201166">
          <w:delText xml:space="preserve"> Structuration type d'un contrat de </w:delText>
        </w:r>
        <w:bookmarkEnd w:id="7693"/>
        <w:r w:rsidR="004611AD" w:rsidRPr="00343F01" w:rsidDel="00201166">
          <w:delText xml:space="preserve">PPP </w:delText>
        </w:r>
        <w:r w:rsidRPr="00343F01" w:rsidDel="00201166">
          <w:delText>à participation publique</w:delText>
        </w:r>
        <w:bookmarkEnd w:id="7694"/>
      </w:del>
    </w:p>
    <w:p w14:paraId="081BB689" w14:textId="2D4284DF" w:rsidR="00FF3DDA" w:rsidRPr="00343F01" w:rsidDel="00201166" w:rsidRDefault="00FF3DDA" w:rsidP="00D62BC5">
      <w:pPr>
        <w:spacing w:before="0" w:after="160"/>
        <w:jc w:val="left"/>
        <w:rPr>
          <w:del w:id="7696" w:author="Houyem Rais" w:date="2024-02-22T14:46:00Z"/>
          <w:i/>
          <w:iCs/>
          <w:sz w:val="18"/>
          <w:szCs w:val="16"/>
        </w:rPr>
        <w:pPrChange w:id="7697" w:author="Houyem Rais" w:date="2024-02-22T14:49:00Z">
          <w:pPr>
            <w:spacing w:before="0"/>
            <w:jc w:val="right"/>
          </w:pPr>
        </w:pPrChange>
      </w:pPr>
      <w:del w:id="7698" w:author="Houyem Rais" w:date="2024-02-22T14:46:00Z">
        <w:r w:rsidRPr="00343F01" w:rsidDel="00201166">
          <w:rPr>
            <w:b/>
            <w:bCs/>
            <w:i/>
            <w:iCs/>
            <w:sz w:val="18"/>
            <w:szCs w:val="16"/>
          </w:rPr>
          <w:delText>Source</w:delText>
        </w:r>
        <w:r w:rsidRPr="00343F01" w:rsidDel="00201166">
          <w:rPr>
            <w:i/>
            <w:iCs/>
            <w:sz w:val="18"/>
            <w:szCs w:val="16"/>
          </w:rPr>
          <w:delText> : Auteur</w:delText>
        </w:r>
      </w:del>
    </w:p>
    <w:p w14:paraId="10D6F75E" w14:textId="537AA5B7" w:rsidR="00A9140A" w:rsidRPr="00343F01" w:rsidDel="00201166" w:rsidRDefault="00A9140A" w:rsidP="00D62BC5">
      <w:pPr>
        <w:spacing w:before="0" w:after="160"/>
        <w:jc w:val="left"/>
        <w:rPr>
          <w:del w:id="7699" w:author="Houyem Rais" w:date="2024-02-22T14:46:00Z"/>
        </w:rPr>
        <w:pPrChange w:id="7700" w:author="Houyem Rais" w:date="2024-02-22T14:49:00Z">
          <w:pPr/>
        </w:pPrChange>
      </w:pPr>
      <w:del w:id="7701" w:author="Houyem Rais" w:date="2024-02-22T14:46:00Z">
        <w:r w:rsidRPr="00343F01" w:rsidDel="00201166">
          <w:delText xml:space="preserve">Pendant la période du projet, l'entreprise à participation publique exploite l'autoroute ou le tronçon autoroutier et perçoit les revenus provenant des péages ou d'autres sources. Cependant, </w:delText>
        </w:r>
        <w:r w:rsidR="00E12A7A" w:rsidRPr="00343F01" w:rsidDel="00201166">
          <w:delText>s’agi</w:delText>
        </w:r>
        <w:r w:rsidR="00297EF7" w:rsidRPr="00343F01" w:rsidDel="00201166">
          <w:delText>ssan</w:delText>
        </w:r>
        <w:r w:rsidR="00E12A7A" w:rsidRPr="00343F01" w:rsidDel="00201166">
          <w:delText xml:space="preserve">t d’un BOT à péage social, les recettes de péage ne seront pas suffisantes pour récupérer l’investissement initial, couvrir les charges d’exploitation et réaliser un profit, ce qui affectera négativement l’attractivité du projet </w:delText>
        </w:r>
        <w:r w:rsidR="00297EF7" w:rsidRPr="00343F01" w:rsidDel="00201166">
          <w:delText xml:space="preserve">pour les </w:delText>
        </w:r>
        <w:r w:rsidR="00E12A7A" w:rsidRPr="00343F01" w:rsidDel="00201166">
          <w:delText>investisseurs privé</w:delText>
        </w:r>
        <w:r w:rsidR="00297EF7" w:rsidRPr="00343F01" w:rsidDel="00201166">
          <w:delText>s</w:delText>
        </w:r>
        <w:r w:rsidR="00E12A7A" w:rsidRPr="00343F01" w:rsidDel="00201166">
          <w:delText>. Il sera donc nécessaire d</w:delText>
        </w:r>
        <w:r w:rsidR="000B4BE3" w:rsidRPr="00343F01" w:rsidDel="00201166">
          <w:delText>’identifier des mécanismes de paiement complémentaires adéquats pour le partenaire privé, qui pourront être sous la forme de :</w:delText>
        </w:r>
      </w:del>
    </w:p>
    <w:p w14:paraId="3FB21C8B" w14:textId="25915295" w:rsidR="00A9140A" w:rsidRPr="00343F01" w:rsidDel="00201166" w:rsidRDefault="000B4BE3" w:rsidP="00D62BC5">
      <w:pPr>
        <w:spacing w:before="0" w:after="160"/>
        <w:jc w:val="left"/>
        <w:rPr>
          <w:del w:id="7702" w:author="Houyem Rais" w:date="2024-02-22T14:46:00Z"/>
        </w:rPr>
        <w:pPrChange w:id="7703" w:author="Houyem Rais" w:date="2024-02-22T14:49:00Z">
          <w:pPr>
            <w:pStyle w:val="BulletList1"/>
          </w:pPr>
        </w:pPrChange>
      </w:pPr>
      <w:del w:id="7704" w:author="Houyem Rais" w:date="2024-02-22T14:46:00Z">
        <w:r w:rsidRPr="00343F01" w:rsidDel="00201166">
          <w:delText>Paiements directs au partenaire privé par l’Etat ou l’autorité publique (ne faisant pas nécessairement partie du capital de la société de projet) pour compenser les coûts d'exploitation et d'entretien de l'autoroute, en se basant sur un modèle de tarification prédéfini ou sur une évaluation périodique des coûts réels encourus.</w:delText>
        </w:r>
      </w:del>
    </w:p>
    <w:p w14:paraId="412E9618" w14:textId="333DFE0E" w:rsidR="000B4BE3" w:rsidRPr="00343F01" w:rsidDel="00201166" w:rsidRDefault="000B4BE3" w:rsidP="00D62BC5">
      <w:pPr>
        <w:spacing w:before="0" w:after="160"/>
        <w:jc w:val="left"/>
        <w:rPr>
          <w:del w:id="7705" w:author="Houyem Rais" w:date="2024-02-22T14:46:00Z"/>
        </w:rPr>
        <w:pPrChange w:id="7706" w:author="Houyem Rais" w:date="2024-02-22T14:49:00Z">
          <w:pPr>
            <w:pStyle w:val="BulletList1"/>
          </w:pPr>
        </w:pPrChange>
      </w:pPr>
      <w:del w:id="7707" w:author="Houyem Rais" w:date="2024-02-22T14:46:00Z">
        <w:r w:rsidRPr="00343F01" w:rsidDel="00201166">
          <w:delText xml:space="preserve">Subventions d’exploitation accordées </w:delText>
        </w:r>
        <w:r w:rsidR="003039FA" w:rsidRPr="00343F01" w:rsidDel="00201166">
          <w:delText>par l</w:delText>
        </w:r>
        <w:r w:rsidRPr="00343F01" w:rsidDel="00201166">
          <w:delText xml:space="preserve">'État ou </w:delText>
        </w:r>
        <w:r w:rsidR="003039FA" w:rsidRPr="00343F01" w:rsidDel="00201166">
          <w:delText xml:space="preserve">l’autorité </w:delText>
        </w:r>
        <w:r w:rsidRPr="00343F01" w:rsidDel="00201166">
          <w:delText xml:space="preserve">publique </w:delText>
        </w:r>
        <w:r w:rsidR="003039FA" w:rsidRPr="00343F01" w:rsidDel="00201166">
          <w:delText xml:space="preserve">à la société de projet </w:delText>
        </w:r>
        <w:r w:rsidRPr="00343F01" w:rsidDel="00201166">
          <w:delText>pour réduire les coûts ou atténuer les risques associés à l'exploitation de l'autoroute. Ces subventions peuvent être octroyées sous forme de paiements réguliers ou de compensations ponctuelles.</w:delText>
        </w:r>
      </w:del>
    </w:p>
    <w:p w14:paraId="02BEA498" w14:textId="3F24FF19" w:rsidR="008916FC" w:rsidRPr="00343F01" w:rsidDel="00201166" w:rsidRDefault="00FF3DDA" w:rsidP="00D62BC5">
      <w:pPr>
        <w:spacing w:before="0" w:after="160"/>
        <w:jc w:val="left"/>
        <w:rPr>
          <w:del w:id="7708" w:author="Houyem Rais" w:date="2024-02-22T14:46:00Z"/>
        </w:rPr>
        <w:pPrChange w:id="7709" w:author="Houyem Rais" w:date="2024-02-22T14:49:00Z">
          <w:pPr/>
        </w:pPrChange>
      </w:pPr>
      <w:del w:id="7710" w:author="Houyem Rais" w:date="2024-02-22T14:46:00Z">
        <w:r w:rsidRPr="00343F01" w:rsidDel="00201166">
          <w:delText>Les avantages et les inconvénients de ce type de contrats sont synthétisés dans le tableau suivant.</w:delText>
        </w:r>
      </w:del>
    </w:p>
    <w:p w14:paraId="53AE5F58" w14:textId="3B61A3C3" w:rsidR="00FF3DDA" w:rsidRPr="00343F01" w:rsidDel="00201166" w:rsidRDefault="00FF3DDA" w:rsidP="00D62BC5">
      <w:pPr>
        <w:spacing w:before="0" w:after="160"/>
        <w:jc w:val="left"/>
        <w:rPr>
          <w:del w:id="7711" w:author="Houyem Rais" w:date="2024-02-22T14:46:00Z"/>
        </w:rPr>
        <w:pPrChange w:id="7712" w:author="Houyem Rais" w:date="2024-02-22T14:49:00Z">
          <w:pPr>
            <w:pStyle w:val="Caption"/>
          </w:pPr>
        </w:pPrChange>
      </w:pPr>
      <w:bookmarkStart w:id="7713" w:name="_Toc152165462"/>
      <w:del w:id="7714"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24</w:delText>
        </w:r>
        <w:r w:rsidR="00B0561B" w:rsidDel="00201166">
          <w:rPr>
            <w:noProof/>
          </w:rPr>
          <w:fldChar w:fldCharType="end"/>
        </w:r>
        <w:r w:rsidRPr="00343F01" w:rsidDel="00201166">
          <w:delText xml:space="preserve"> Avantages et inconvénients des PPP à participation publique</w:delText>
        </w:r>
        <w:bookmarkEnd w:id="7713"/>
      </w:del>
    </w:p>
    <w:tbl>
      <w:tblPr>
        <w:tblW w:w="90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86"/>
        <w:gridCol w:w="5409"/>
      </w:tblGrid>
      <w:tr w:rsidR="00FF3DDA" w:rsidRPr="00343F01" w:rsidDel="00201166" w14:paraId="3147F7B7" w14:textId="2EE582BC">
        <w:trPr>
          <w:trHeight w:val="301"/>
          <w:tblHeader/>
          <w:del w:id="7715" w:author="Houyem Rais" w:date="2024-02-22T14:46:00Z"/>
        </w:trPr>
        <w:tc>
          <w:tcPr>
            <w:tcW w:w="3686" w:type="dxa"/>
            <w:shd w:val="clear" w:color="auto" w:fill="D9D9D9"/>
            <w:tcMar>
              <w:top w:w="0" w:type="dxa"/>
              <w:left w:w="108" w:type="dxa"/>
              <w:bottom w:w="0" w:type="dxa"/>
              <w:right w:w="108" w:type="dxa"/>
            </w:tcMar>
            <w:hideMark/>
          </w:tcPr>
          <w:p w14:paraId="638C8BE8" w14:textId="06A331D9" w:rsidR="00FF3DDA" w:rsidRPr="00343F01" w:rsidDel="00201166" w:rsidRDefault="00FF3DDA" w:rsidP="00D62BC5">
            <w:pPr>
              <w:spacing w:before="0" w:after="160"/>
              <w:jc w:val="left"/>
              <w:rPr>
                <w:del w:id="7716" w:author="Houyem Rais" w:date="2024-02-22T14:46:00Z"/>
                <w:sz w:val="18"/>
                <w:szCs w:val="18"/>
              </w:rPr>
              <w:pPrChange w:id="7717" w:author="Houyem Rais" w:date="2024-02-22T14:49:00Z">
                <w:pPr>
                  <w:spacing w:before="20" w:after="40" w:line="240" w:lineRule="auto"/>
                </w:pPr>
              </w:pPrChange>
            </w:pPr>
            <w:del w:id="7718" w:author="Houyem Rais" w:date="2024-02-22T14:46:00Z">
              <w:r w:rsidRPr="00343F01" w:rsidDel="00201166">
                <w:rPr>
                  <w:b/>
                  <w:bCs/>
                  <w:sz w:val="18"/>
                  <w:szCs w:val="18"/>
                </w:rPr>
                <w:delText xml:space="preserve">Principaux avantages des PPP à participation publique </w:delText>
              </w:r>
            </w:del>
          </w:p>
        </w:tc>
        <w:tc>
          <w:tcPr>
            <w:tcW w:w="5409" w:type="dxa"/>
            <w:shd w:val="clear" w:color="auto" w:fill="D9D9D9"/>
            <w:tcMar>
              <w:top w:w="0" w:type="dxa"/>
              <w:left w:w="108" w:type="dxa"/>
              <w:bottom w:w="0" w:type="dxa"/>
              <w:right w:w="108" w:type="dxa"/>
            </w:tcMar>
            <w:hideMark/>
          </w:tcPr>
          <w:p w14:paraId="21E0346D" w14:textId="722FCD57" w:rsidR="00FF3DDA" w:rsidRPr="00343F01" w:rsidDel="00201166" w:rsidRDefault="00FF3DDA" w:rsidP="00D62BC5">
            <w:pPr>
              <w:spacing w:before="0" w:after="160"/>
              <w:jc w:val="left"/>
              <w:rPr>
                <w:del w:id="7719" w:author="Houyem Rais" w:date="2024-02-22T14:46:00Z"/>
                <w:sz w:val="18"/>
                <w:szCs w:val="18"/>
              </w:rPr>
              <w:pPrChange w:id="7720" w:author="Houyem Rais" w:date="2024-02-22T14:49:00Z">
                <w:pPr>
                  <w:spacing w:before="20" w:after="40" w:line="240" w:lineRule="auto"/>
                </w:pPr>
              </w:pPrChange>
            </w:pPr>
            <w:del w:id="7721" w:author="Houyem Rais" w:date="2024-02-22T14:46:00Z">
              <w:r w:rsidRPr="00343F01" w:rsidDel="00201166">
                <w:rPr>
                  <w:b/>
                  <w:bCs/>
                  <w:sz w:val="18"/>
                  <w:szCs w:val="18"/>
                </w:rPr>
                <w:delText>Principaux inconvénients des PPP à participation publique</w:delText>
              </w:r>
            </w:del>
          </w:p>
        </w:tc>
      </w:tr>
      <w:tr w:rsidR="00FF3DDA" w:rsidRPr="00343F01" w:rsidDel="00201166" w14:paraId="517A0BDD" w14:textId="38F91A6B">
        <w:trPr>
          <w:trHeight w:val="50"/>
          <w:del w:id="7722" w:author="Houyem Rais" w:date="2024-02-22T14:46:00Z"/>
        </w:trPr>
        <w:tc>
          <w:tcPr>
            <w:tcW w:w="3686" w:type="dxa"/>
            <w:tcMar>
              <w:top w:w="0" w:type="dxa"/>
              <w:left w:w="108" w:type="dxa"/>
              <w:bottom w:w="0" w:type="dxa"/>
              <w:right w:w="108" w:type="dxa"/>
            </w:tcMar>
          </w:tcPr>
          <w:p w14:paraId="30F6F136" w14:textId="6AAD2BBA" w:rsidR="00FF3DDA" w:rsidRPr="00343F01" w:rsidDel="00201166" w:rsidRDefault="00FF3DDA" w:rsidP="00D62BC5">
            <w:pPr>
              <w:spacing w:before="0" w:after="160"/>
              <w:jc w:val="left"/>
              <w:rPr>
                <w:del w:id="7723" w:author="Houyem Rais" w:date="2024-02-22T14:46:00Z"/>
                <w:sz w:val="20"/>
                <w:szCs w:val="20"/>
              </w:rPr>
              <w:pPrChange w:id="7724" w:author="Houyem Rais" w:date="2024-02-22T14:49:00Z">
                <w:pPr>
                  <w:numPr>
                    <w:numId w:val="11"/>
                  </w:numPr>
                  <w:spacing w:before="20" w:after="40" w:line="240" w:lineRule="auto"/>
                  <w:ind w:left="360" w:hanging="360"/>
                </w:pPr>
              </w:pPrChange>
            </w:pPr>
            <w:del w:id="7725" w:author="Houyem Rais" w:date="2024-02-22T14:46:00Z">
              <w:r w:rsidRPr="00343F01" w:rsidDel="00201166">
                <w:rPr>
                  <w:sz w:val="20"/>
                  <w:szCs w:val="20"/>
                </w:rPr>
                <w:delText xml:space="preserve">La partie publique peut exercer un certain degré de contrôle sur les opérations quotidiennes ou </w:delText>
              </w:r>
              <w:r w:rsidR="0041135F" w:rsidRPr="00343F01" w:rsidDel="00201166">
                <w:rPr>
                  <w:sz w:val="20"/>
                  <w:szCs w:val="20"/>
                </w:rPr>
                <w:delText xml:space="preserve">du </w:delText>
              </w:r>
              <w:r w:rsidRPr="00343F01" w:rsidDel="00201166">
                <w:rPr>
                  <w:sz w:val="20"/>
                  <w:szCs w:val="20"/>
                </w:rPr>
                <w:delText>moins sur les décisions clés (au niveau du conseil d'administration et des actionnaires)</w:delText>
              </w:r>
            </w:del>
          </w:p>
          <w:p w14:paraId="0C907445" w14:textId="39C7C41F" w:rsidR="00FF3DDA" w:rsidRPr="00343F01" w:rsidDel="00201166" w:rsidRDefault="00FF3DDA" w:rsidP="00D62BC5">
            <w:pPr>
              <w:spacing w:before="0" w:after="160"/>
              <w:jc w:val="left"/>
              <w:rPr>
                <w:del w:id="7726" w:author="Houyem Rais" w:date="2024-02-22T14:46:00Z"/>
                <w:sz w:val="20"/>
                <w:szCs w:val="20"/>
              </w:rPr>
              <w:pPrChange w:id="7727" w:author="Houyem Rais" w:date="2024-02-22T14:49:00Z">
                <w:pPr>
                  <w:numPr>
                    <w:numId w:val="11"/>
                  </w:numPr>
                  <w:spacing w:before="20" w:after="40" w:line="240" w:lineRule="auto"/>
                  <w:ind w:left="360" w:hanging="360"/>
                </w:pPr>
              </w:pPrChange>
            </w:pPr>
            <w:del w:id="7728" w:author="Houyem Rais" w:date="2024-02-22T14:46:00Z">
              <w:r w:rsidRPr="00343F01" w:rsidDel="00201166">
                <w:rPr>
                  <w:sz w:val="20"/>
                  <w:szCs w:val="20"/>
                </w:rPr>
                <w:delText>Transparence : les comptes et les finances sont présentés au conseil</w:delText>
              </w:r>
            </w:del>
          </w:p>
          <w:p w14:paraId="1CC931C4" w14:textId="1B7A24A9" w:rsidR="00FF3DDA" w:rsidRPr="00343F01" w:rsidDel="00201166" w:rsidRDefault="00FF3DDA" w:rsidP="00D62BC5">
            <w:pPr>
              <w:spacing w:before="0" w:after="160"/>
              <w:jc w:val="left"/>
              <w:rPr>
                <w:del w:id="7729" w:author="Houyem Rais" w:date="2024-02-22T14:46:00Z"/>
                <w:sz w:val="20"/>
                <w:szCs w:val="20"/>
              </w:rPr>
              <w:pPrChange w:id="7730" w:author="Houyem Rais" w:date="2024-02-22T14:49:00Z">
                <w:pPr>
                  <w:numPr>
                    <w:numId w:val="11"/>
                  </w:numPr>
                  <w:spacing w:before="20" w:after="40" w:line="240" w:lineRule="auto"/>
                  <w:ind w:left="360" w:hanging="360"/>
                </w:pPr>
              </w:pPrChange>
            </w:pPr>
            <w:del w:id="7731" w:author="Houyem Rais" w:date="2024-02-22T14:46:00Z">
              <w:r w:rsidRPr="00343F01" w:rsidDel="00201166">
                <w:rPr>
                  <w:sz w:val="20"/>
                  <w:szCs w:val="20"/>
                </w:rPr>
                <w:delText>Perception du public : il ne s'agit pas de privatisation ou de fourniture privée d'un service</w:delText>
              </w:r>
            </w:del>
          </w:p>
          <w:p w14:paraId="6D86F69B" w14:textId="385CAEAF" w:rsidR="00FF3DDA" w:rsidRPr="00343F01" w:rsidDel="00201166" w:rsidRDefault="00FF3DDA" w:rsidP="00D62BC5">
            <w:pPr>
              <w:spacing w:before="0" w:after="160"/>
              <w:jc w:val="left"/>
              <w:rPr>
                <w:del w:id="7732" w:author="Houyem Rais" w:date="2024-02-22T14:46:00Z"/>
                <w:sz w:val="20"/>
                <w:szCs w:val="20"/>
              </w:rPr>
              <w:pPrChange w:id="7733" w:author="Houyem Rais" w:date="2024-02-22T14:49:00Z">
                <w:pPr>
                  <w:numPr>
                    <w:numId w:val="11"/>
                  </w:numPr>
                  <w:spacing w:before="20" w:after="40" w:line="240" w:lineRule="auto"/>
                  <w:ind w:left="360" w:hanging="360"/>
                </w:pPr>
              </w:pPrChange>
            </w:pPr>
            <w:del w:id="7734" w:author="Houyem Rais" w:date="2024-02-22T14:46:00Z">
              <w:r w:rsidRPr="00343F01" w:rsidDel="00201166">
                <w:rPr>
                  <w:sz w:val="20"/>
                  <w:szCs w:val="20"/>
                </w:rPr>
                <w:delText>Durabilité et continuité des partenaires, même si le partenaire privé change</w:delText>
              </w:r>
            </w:del>
          </w:p>
          <w:p w14:paraId="6DAF804E" w14:textId="575B9974" w:rsidR="00FF3DDA" w:rsidRPr="00343F01" w:rsidDel="00201166" w:rsidRDefault="0041135F" w:rsidP="00D62BC5">
            <w:pPr>
              <w:spacing w:before="0" w:after="160"/>
              <w:jc w:val="left"/>
              <w:rPr>
                <w:del w:id="7735" w:author="Houyem Rais" w:date="2024-02-22T14:46:00Z"/>
                <w:sz w:val="20"/>
                <w:szCs w:val="20"/>
              </w:rPr>
              <w:pPrChange w:id="7736" w:author="Houyem Rais" w:date="2024-02-22T14:49:00Z">
                <w:pPr>
                  <w:numPr>
                    <w:numId w:val="11"/>
                  </w:numPr>
                  <w:spacing w:before="20" w:after="40" w:line="240" w:lineRule="auto"/>
                  <w:ind w:left="360" w:hanging="360"/>
                </w:pPr>
              </w:pPrChange>
            </w:pPr>
            <w:del w:id="7737" w:author="Houyem Rais" w:date="2024-02-22T14:46:00Z">
              <w:r w:rsidRPr="00343F01" w:rsidDel="00201166">
                <w:rPr>
                  <w:sz w:val="20"/>
                  <w:szCs w:val="20"/>
                </w:rPr>
                <w:delText xml:space="preserve">Récupération des </w:delText>
              </w:r>
              <w:r w:rsidR="00FF3DDA" w:rsidRPr="00343F01" w:rsidDel="00201166">
                <w:rPr>
                  <w:sz w:val="20"/>
                  <w:szCs w:val="20"/>
                </w:rPr>
                <w:delText>bénéfices</w:delText>
              </w:r>
              <w:r w:rsidRPr="00343F01" w:rsidDel="00201166">
                <w:rPr>
                  <w:sz w:val="20"/>
                  <w:szCs w:val="20"/>
                </w:rPr>
                <w:delText xml:space="preserve"> à hauteur de la quote-part des actions détenues par l’Etat dans la société de projet </w:delText>
              </w:r>
            </w:del>
          </w:p>
        </w:tc>
        <w:tc>
          <w:tcPr>
            <w:tcW w:w="5409" w:type="dxa"/>
            <w:tcMar>
              <w:top w:w="0" w:type="dxa"/>
              <w:left w:w="108" w:type="dxa"/>
              <w:bottom w:w="0" w:type="dxa"/>
              <w:right w:w="108" w:type="dxa"/>
            </w:tcMar>
          </w:tcPr>
          <w:p w14:paraId="00DA350A" w14:textId="774BD2AB" w:rsidR="00FF3DDA" w:rsidRPr="00343F01" w:rsidDel="00201166" w:rsidRDefault="00FF3DDA" w:rsidP="00D62BC5">
            <w:pPr>
              <w:spacing w:before="0" w:after="160"/>
              <w:jc w:val="left"/>
              <w:rPr>
                <w:del w:id="7738" w:author="Houyem Rais" w:date="2024-02-22T14:46:00Z"/>
                <w:sz w:val="20"/>
                <w:szCs w:val="20"/>
              </w:rPr>
              <w:pPrChange w:id="7739" w:author="Houyem Rais" w:date="2024-02-22T14:49:00Z">
                <w:pPr>
                  <w:numPr>
                    <w:numId w:val="11"/>
                  </w:numPr>
                  <w:spacing w:before="20" w:after="40" w:line="240" w:lineRule="auto"/>
                  <w:ind w:left="360" w:hanging="360"/>
                </w:pPr>
              </w:pPrChange>
            </w:pPr>
            <w:del w:id="7740" w:author="Houyem Rais" w:date="2024-02-22T14:46:00Z">
              <w:r w:rsidRPr="00343F01" w:rsidDel="00201166">
                <w:rPr>
                  <w:sz w:val="20"/>
                  <w:szCs w:val="20"/>
                </w:rPr>
                <w:delText>Conflit d'intérêts intrinsèque entre la partie publique en tant que maître d'ouvrage et en tant que membre de la société de projet (par exemple : en cas de litige dans le cadre de l'accord de projet). Cela peut présenter une préoccupation pour les bailleurs</w:delText>
              </w:r>
              <w:r w:rsidR="0041135F" w:rsidRPr="00343F01" w:rsidDel="00201166">
                <w:rPr>
                  <w:sz w:val="20"/>
                  <w:szCs w:val="20"/>
                </w:rPr>
                <w:delText>. Cependant ceci est gérable dans la mesure ou l’entité actionnaire est souvent un fonds souverain avec une ligne hiérarchique différente de celle de l’autorité contractante (Ministère des Finances vs. Ministère de tutelle)</w:delText>
              </w:r>
            </w:del>
          </w:p>
          <w:p w14:paraId="4E31681F" w14:textId="043CFD75" w:rsidR="00FF3DDA" w:rsidRPr="00343F01" w:rsidDel="00201166" w:rsidRDefault="00FF3DDA" w:rsidP="00D62BC5">
            <w:pPr>
              <w:spacing w:before="0" w:after="160"/>
              <w:jc w:val="left"/>
              <w:rPr>
                <w:del w:id="7741" w:author="Houyem Rais" w:date="2024-02-22T14:46:00Z"/>
                <w:sz w:val="20"/>
                <w:szCs w:val="20"/>
              </w:rPr>
              <w:pPrChange w:id="7742" w:author="Houyem Rais" w:date="2024-02-22T14:49:00Z">
                <w:pPr>
                  <w:numPr>
                    <w:numId w:val="11"/>
                  </w:numPr>
                  <w:spacing w:before="20" w:after="40" w:line="240" w:lineRule="auto"/>
                  <w:ind w:left="360" w:hanging="360"/>
                </w:pPr>
              </w:pPrChange>
            </w:pPr>
            <w:del w:id="7743" w:author="Houyem Rais" w:date="2024-02-22T14:46:00Z">
              <w:r w:rsidRPr="00343F01" w:rsidDel="00201166">
                <w:rPr>
                  <w:sz w:val="20"/>
                  <w:szCs w:val="20"/>
                </w:rPr>
                <w:delText>La partie privée (et les bailleurs) voudront s'assurer que la partie privée a l'autonomie pour gérer les affaires quotidiennes</w:delText>
              </w:r>
            </w:del>
          </w:p>
          <w:p w14:paraId="58743C89" w14:textId="197AE62D" w:rsidR="00FF3DDA" w:rsidRPr="00343F01" w:rsidDel="00201166" w:rsidRDefault="00FF3DDA" w:rsidP="00D62BC5">
            <w:pPr>
              <w:spacing w:before="0" w:after="160"/>
              <w:jc w:val="left"/>
              <w:rPr>
                <w:del w:id="7744" w:author="Houyem Rais" w:date="2024-02-22T14:46:00Z"/>
                <w:sz w:val="20"/>
                <w:szCs w:val="20"/>
              </w:rPr>
              <w:pPrChange w:id="7745" w:author="Houyem Rais" w:date="2024-02-22T14:49:00Z">
                <w:pPr>
                  <w:numPr>
                    <w:numId w:val="11"/>
                  </w:numPr>
                  <w:spacing w:before="20" w:after="40" w:line="240" w:lineRule="auto"/>
                  <w:ind w:left="360" w:hanging="360"/>
                </w:pPr>
              </w:pPrChange>
            </w:pPr>
            <w:del w:id="7746" w:author="Houyem Rais" w:date="2024-02-22T14:46:00Z">
              <w:r w:rsidRPr="00343F01" w:rsidDel="00201166">
                <w:rPr>
                  <w:sz w:val="20"/>
                  <w:szCs w:val="20"/>
                </w:rPr>
                <w:delText>La partie privée peut s'assurer que la société de projet ne réalise jamais de profit en veillant à ce que tous les bénéfices soient payés sous forme d'honoraires aux sous-traitants sous son contrôle</w:delText>
              </w:r>
            </w:del>
          </w:p>
          <w:p w14:paraId="7E433FD0" w14:textId="2CD601BD" w:rsidR="00FF3DDA" w:rsidRPr="00343F01" w:rsidDel="00201166" w:rsidRDefault="00FF3DDA" w:rsidP="00D62BC5">
            <w:pPr>
              <w:spacing w:before="0" w:after="160"/>
              <w:jc w:val="left"/>
              <w:rPr>
                <w:del w:id="7747" w:author="Houyem Rais" w:date="2024-02-22T14:46:00Z"/>
                <w:sz w:val="20"/>
                <w:szCs w:val="20"/>
              </w:rPr>
              <w:pPrChange w:id="7748" w:author="Houyem Rais" w:date="2024-02-22T14:49:00Z">
                <w:pPr>
                  <w:numPr>
                    <w:numId w:val="11"/>
                  </w:numPr>
                  <w:spacing w:before="20" w:after="40" w:line="240" w:lineRule="auto"/>
                  <w:ind w:left="360" w:hanging="360"/>
                </w:pPr>
              </w:pPrChange>
            </w:pPr>
            <w:del w:id="7749" w:author="Houyem Rais" w:date="2024-02-22T14:46:00Z">
              <w:r w:rsidRPr="00343F01" w:rsidDel="00201166">
                <w:rPr>
                  <w:sz w:val="20"/>
                  <w:szCs w:val="20"/>
                </w:rPr>
                <w:delText>La composition du conseil d'administration ne donne pas nécessairement le contrôle ou la visibilité sur les opérations</w:delText>
              </w:r>
            </w:del>
          </w:p>
          <w:p w14:paraId="74F40BEA" w14:textId="56489140" w:rsidR="00FF3DDA" w:rsidRPr="00343F01" w:rsidDel="00201166" w:rsidRDefault="00FF3DDA" w:rsidP="00D62BC5">
            <w:pPr>
              <w:spacing w:before="0" w:after="160"/>
              <w:jc w:val="left"/>
              <w:rPr>
                <w:del w:id="7750" w:author="Houyem Rais" w:date="2024-02-22T14:46:00Z"/>
                <w:sz w:val="20"/>
                <w:szCs w:val="20"/>
              </w:rPr>
              <w:pPrChange w:id="7751" w:author="Houyem Rais" w:date="2024-02-22T14:49:00Z">
                <w:pPr>
                  <w:numPr>
                    <w:numId w:val="11"/>
                  </w:numPr>
                  <w:spacing w:before="20" w:after="40" w:line="240" w:lineRule="auto"/>
                  <w:ind w:left="360" w:hanging="360"/>
                </w:pPr>
              </w:pPrChange>
            </w:pPr>
            <w:del w:id="7752" w:author="Houyem Rais" w:date="2024-02-22T14:46:00Z">
              <w:r w:rsidRPr="00343F01" w:rsidDel="00201166">
                <w:rPr>
                  <w:sz w:val="20"/>
                  <w:szCs w:val="20"/>
                </w:rPr>
                <w:delText>Problèmes fiscaux et comptables : si le projet doit être hors bilan pour l</w:delText>
              </w:r>
              <w:r w:rsidR="00DA0FBA" w:rsidRPr="00343F01" w:rsidDel="00201166">
                <w:rPr>
                  <w:sz w:val="20"/>
                  <w:szCs w:val="20"/>
                </w:rPr>
                <w:delText>’Etat</w:delText>
              </w:r>
              <w:r w:rsidRPr="00343F01" w:rsidDel="00201166">
                <w:rPr>
                  <w:sz w:val="20"/>
                  <w:szCs w:val="20"/>
                </w:rPr>
                <w:delText xml:space="preserve">, il faut s'assurer que les dispositions contractuelles ne le </w:delText>
              </w:r>
              <w:r w:rsidR="00AB75DD" w:rsidRPr="00343F01" w:rsidDel="00201166">
                <w:rPr>
                  <w:sz w:val="20"/>
                  <w:szCs w:val="20"/>
                </w:rPr>
                <w:delText>consolident</w:delText>
              </w:r>
              <w:r w:rsidR="00DA0FBA" w:rsidRPr="00343F01" w:rsidDel="00201166">
                <w:rPr>
                  <w:sz w:val="20"/>
                  <w:szCs w:val="20"/>
                </w:rPr>
                <w:delText xml:space="preserve"> </w:delText>
              </w:r>
              <w:r w:rsidRPr="00343F01" w:rsidDel="00201166">
                <w:rPr>
                  <w:sz w:val="20"/>
                  <w:szCs w:val="20"/>
                </w:rPr>
                <w:delText>pas au bilan</w:delText>
              </w:r>
              <w:r w:rsidR="00DA0FBA" w:rsidRPr="00343F01" w:rsidDel="00201166">
                <w:rPr>
                  <w:sz w:val="20"/>
                  <w:szCs w:val="20"/>
                </w:rPr>
                <w:delText xml:space="preserve"> de l’Etat</w:delText>
              </w:r>
            </w:del>
          </w:p>
        </w:tc>
      </w:tr>
    </w:tbl>
    <w:p w14:paraId="522600DD" w14:textId="1067E766" w:rsidR="00FF3DDA" w:rsidRPr="00F65825" w:rsidDel="00201166" w:rsidRDefault="00C147AF" w:rsidP="00D62BC5">
      <w:pPr>
        <w:spacing w:before="0" w:after="160"/>
        <w:jc w:val="left"/>
        <w:rPr>
          <w:del w:id="7753" w:author="Houyem Rais" w:date="2024-02-22T14:46:00Z"/>
          <w:i/>
          <w:iCs/>
          <w:sz w:val="18"/>
          <w:szCs w:val="18"/>
          <w:lang w:val="en-GB"/>
        </w:rPr>
        <w:pPrChange w:id="7754" w:author="Houyem Rais" w:date="2024-02-22T14:49:00Z">
          <w:pPr>
            <w:spacing w:before="0"/>
            <w:jc w:val="right"/>
          </w:pPr>
        </w:pPrChange>
      </w:pPr>
      <w:del w:id="7755" w:author="Houyem Rais" w:date="2024-02-22T14:46:00Z">
        <w:r w:rsidRPr="000409F8" w:rsidDel="00201166">
          <w:rPr>
            <w:b/>
            <w:bCs/>
            <w:i/>
            <w:iCs/>
            <w:sz w:val="18"/>
            <w:szCs w:val="18"/>
            <w:lang w:val="en-GB"/>
          </w:rPr>
          <w:delText>Source</w:delText>
        </w:r>
        <w:r w:rsidRPr="000409F8" w:rsidDel="00201166">
          <w:rPr>
            <w:i/>
            <w:iCs/>
            <w:sz w:val="18"/>
            <w:szCs w:val="18"/>
            <w:lang w:val="en-GB"/>
          </w:rPr>
          <w:delText xml:space="preserve"> :</w:delText>
        </w:r>
        <w:r w:rsidR="00FF3DDA" w:rsidRPr="00F65825" w:rsidDel="00201166">
          <w:rPr>
            <w:i/>
            <w:iCs/>
            <w:sz w:val="18"/>
            <w:szCs w:val="18"/>
            <w:lang w:val="en-GB"/>
          </w:rPr>
          <w:delText xml:space="preserve"> Joint Ventures/Government Shareholding in Project Company – PPP World Bank</w:delText>
        </w:r>
      </w:del>
    </w:p>
    <w:p w14:paraId="5CB45D59" w14:textId="0B93E0ED" w:rsidR="00586F20" w:rsidRPr="00343F01" w:rsidDel="00201166" w:rsidRDefault="00586F20" w:rsidP="00D62BC5">
      <w:pPr>
        <w:spacing w:before="0" w:after="160"/>
        <w:jc w:val="left"/>
        <w:rPr>
          <w:del w:id="7756" w:author="Houyem Rais" w:date="2024-02-22T14:46:00Z"/>
        </w:rPr>
        <w:pPrChange w:id="7757" w:author="Houyem Rais" w:date="2024-02-22T14:49:00Z">
          <w:pPr>
            <w:pStyle w:val="Heading3"/>
          </w:pPr>
        </w:pPrChange>
      </w:pPr>
      <w:bookmarkStart w:id="7758" w:name="_Toc152165376"/>
      <w:del w:id="7759" w:author="Houyem Rais" w:date="2024-02-22T14:46:00Z">
        <w:r w:rsidRPr="00343F01" w:rsidDel="00201166">
          <w:delText>Tarification de péage</w:delText>
        </w:r>
        <w:bookmarkEnd w:id="7758"/>
      </w:del>
    </w:p>
    <w:p w14:paraId="3E1E3531" w14:textId="766BA120" w:rsidR="001E3171" w:rsidRPr="00343F01" w:rsidDel="00201166" w:rsidRDefault="001E3171" w:rsidP="00D62BC5">
      <w:pPr>
        <w:spacing w:before="0" w:after="160"/>
        <w:jc w:val="left"/>
        <w:rPr>
          <w:del w:id="7760" w:author="Houyem Rais" w:date="2024-02-22T14:46:00Z"/>
        </w:rPr>
        <w:pPrChange w:id="7761" w:author="Houyem Rais" w:date="2024-02-22T14:49:00Z">
          <w:pPr/>
        </w:pPrChange>
      </w:pPr>
      <w:del w:id="7762" w:author="Houyem Rais" w:date="2024-02-22T14:46:00Z">
        <w:r w:rsidRPr="00343F01" w:rsidDel="00201166">
          <w:delText xml:space="preserve">Dans le cadre d’un contrat de BOT à péage social, </w:delText>
        </w:r>
        <w:r w:rsidR="00AC5D7E" w:rsidRPr="00343F01" w:rsidDel="00201166">
          <w:delText xml:space="preserve">les mécanismes de réglementation et de contrôle des tarifs de péage sont généralement définis par un organisme de régulation ou une autorité publique compétente. C’est </w:delText>
        </w:r>
        <w:r w:rsidRPr="00343F01" w:rsidDel="00201166">
          <w:delText>un processus qui prend en compte différents facteurs, parmi lesquels :</w:delText>
        </w:r>
      </w:del>
    </w:p>
    <w:p w14:paraId="0E187513" w14:textId="3E899BF5" w:rsidR="001E3171" w:rsidRPr="00343F01" w:rsidDel="00201166" w:rsidRDefault="00AC5D7E" w:rsidP="00D62BC5">
      <w:pPr>
        <w:spacing w:before="0" w:after="160"/>
        <w:jc w:val="left"/>
        <w:rPr>
          <w:del w:id="7763" w:author="Houyem Rais" w:date="2024-02-22T14:46:00Z"/>
        </w:rPr>
        <w:pPrChange w:id="7764" w:author="Houyem Rais" w:date="2024-02-22T14:49:00Z">
          <w:pPr>
            <w:pStyle w:val="BulletList1"/>
          </w:pPr>
        </w:pPrChange>
      </w:pPr>
      <w:del w:id="7765" w:author="Houyem Rais" w:date="2024-02-22T14:46:00Z">
        <w:r w:rsidRPr="00343F01" w:rsidDel="00201166">
          <w:rPr>
            <w:b/>
            <w:bCs/>
          </w:rPr>
          <w:delText>Les</w:delText>
        </w:r>
        <w:r w:rsidR="001E3171" w:rsidRPr="00343F01" w:rsidDel="00201166">
          <w:rPr>
            <w:b/>
            <w:bCs/>
          </w:rPr>
          <w:delText xml:space="preserve"> prévisions de trafic</w:delText>
        </w:r>
        <w:r w:rsidR="001E3171" w:rsidRPr="00343F01" w:rsidDel="00201166">
          <w:delText xml:space="preserve"> : </w:delText>
        </w:r>
        <w:r w:rsidRPr="00343F01" w:rsidDel="00201166">
          <w:delText xml:space="preserve">les estimations de volume de trafic quotidien sur le tronçon autoroutier peuvent </w:delText>
        </w:r>
        <w:r w:rsidR="00B810C8" w:rsidRPr="00343F01" w:rsidDel="00201166">
          <w:delText xml:space="preserve">impacter </w:delText>
        </w:r>
        <w:r w:rsidRPr="00343F01" w:rsidDel="00201166">
          <w:delText>le tarif minimal à définir.</w:delText>
        </w:r>
      </w:del>
    </w:p>
    <w:p w14:paraId="28187FAE" w14:textId="156CF817" w:rsidR="001E3171" w:rsidRPr="00343F01" w:rsidDel="00201166" w:rsidRDefault="001E3171" w:rsidP="00D62BC5">
      <w:pPr>
        <w:spacing w:before="0" w:after="160"/>
        <w:jc w:val="left"/>
        <w:rPr>
          <w:del w:id="7766" w:author="Houyem Rais" w:date="2024-02-22T14:46:00Z"/>
        </w:rPr>
        <w:pPrChange w:id="7767" w:author="Houyem Rais" w:date="2024-02-22T14:49:00Z">
          <w:pPr>
            <w:pStyle w:val="BulletList1"/>
          </w:pPr>
        </w:pPrChange>
      </w:pPr>
      <w:del w:id="7768" w:author="Houyem Rais" w:date="2024-02-22T14:46:00Z">
        <w:r w:rsidRPr="00343F01" w:rsidDel="00201166">
          <w:rPr>
            <w:b/>
            <w:bCs/>
          </w:rPr>
          <w:delText>Les coûts du projet</w:delText>
        </w:r>
        <w:r w:rsidRPr="00343F01" w:rsidDel="00201166">
          <w:delText xml:space="preserve"> : les tarifs de péage doivent couvrir</w:delText>
        </w:r>
        <w:r w:rsidR="00B810C8" w:rsidRPr="00343F01" w:rsidDel="00201166">
          <w:delText>, ne serait-ce qu’</w:delText>
        </w:r>
        <w:r w:rsidRPr="00343F01" w:rsidDel="00201166">
          <w:delText>en partie</w:delText>
        </w:r>
        <w:r w:rsidR="00B810C8" w:rsidRPr="00343F01" w:rsidDel="00201166">
          <w:delText>,</w:delText>
        </w:r>
        <w:r w:rsidRPr="00343F01" w:rsidDel="00201166">
          <w:delText xml:space="preserve"> les coûts de construction, d'exploitation et d'entretien de l'autoroute ou du tronçon autoroutier.</w:delText>
        </w:r>
      </w:del>
    </w:p>
    <w:p w14:paraId="035CB241" w14:textId="7BF762B4" w:rsidR="001E3171" w:rsidRPr="00343F01" w:rsidDel="00201166" w:rsidRDefault="001E3171" w:rsidP="00D62BC5">
      <w:pPr>
        <w:spacing w:before="0" w:after="160"/>
        <w:jc w:val="left"/>
        <w:rPr>
          <w:del w:id="7769" w:author="Houyem Rais" w:date="2024-02-22T14:46:00Z"/>
        </w:rPr>
        <w:pPrChange w:id="7770" w:author="Houyem Rais" w:date="2024-02-22T14:49:00Z">
          <w:pPr>
            <w:pStyle w:val="BulletList1"/>
          </w:pPr>
        </w:pPrChange>
      </w:pPr>
      <w:del w:id="7771" w:author="Houyem Rais" w:date="2024-02-22T14:46:00Z">
        <w:r w:rsidRPr="00343F01" w:rsidDel="00201166">
          <w:rPr>
            <w:b/>
            <w:bCs/>
          </w:rPr>
          <w:delText>L’abordabilité</w:delText>
        </w:r>
        <w:r w:rsidR="00EC20E9" w:rsidRPr="00343F01" w:rsidDel="00201166">
          <w:rPr>
            <w:b/>
            <w:bCs/>
          </w:rPr>
          <w:delText xml:space="preserve"> auprès des usagers</w:delText>
        </w:r>
        <w:r w:rsidRPr="00343F01" w:rsidDel="00201166">
          <w:delText xml:space="preserve"> : le tarif de péage doit être abordable pour les utilisateurs tenant compte de certains facteurs sociaux, afin de </w:delText>
        </w:r>
        <w:r w:rsidR="00AC5D7E" w:rsidRPr="00343F01" w:rsidDel="00201166">
          <w:delText>favoriser l'accès aux populations à faible revenu et prévenir un taux élevé de fuite</w:delText>
        </w:r>
        <w:r w:rsidR="00B810C8" w:rsidRPr="00343F01" w:rsidDel="00201166">
          <w:delText xml:space="preserve"> (vers d’autres </w:delText>
        </w:r>
        <w:r w:rsidR="00C929F8" w:rsidRPr="00343F01" w:rsidDel="00201166">
          <w:delText>routes)</w:delText>
        </w:r>
        <w:r w:rsidR="00AC5D7E" w:rsidRPr="00343F01" w:rsidDel="00201166">
          <w:delText>.</w:delText>
        </w:r>
      </w:del>
    </w:p>
    <w:p w14:paraId="1003C40C" w14:textId="78C0FBE2" w:rsidR="001E3171" w:rsidRPr="00343F01" w:rsidDel="00201166" w:rsidRDefault="00AC5D7E" w:rsidP="00D62BC5">
      <w:pPr>
        <w:spacing w:before="0" w:after="160"/>
        <w:jc w:val="left"/>
        <w:rPr>
          <w:del w:id="7772" w:author="Houyem Rais" w:date="2024-02-22T14:46:00Z"/>
        </w:rPr>
        <w:pPrChange w:id="7773" w:author="Houyem Rais" w:date="2024-02-22T14:49:00Z">
          <w:pPr>
            <w:pStyle w:val="BulletList1"/>
            <w:spacing w:after="0"/>
          </w:pPr>
        </w:pPrChange>
      </w:pPr>
      <w:del w:id="7774" w:author="Houyem Rais" w:date="2024-02-22T14:46:00Z">
        <w:r w:rsidRPr="00343F01" w:rsidDel="00201166">
          <w:rPr>
            <w:b/>
            <w:bCs/>
          </w:rPr>
          <w:delText>Les o</w:delText>
        </w:r>
        <w:r w:rsidR="001E3171" w:rsidRPr="00343F01" w:rsidDel="00201166">
          <w:rPr>
            <w:b/>
            <w:bCs/>
          </w:rPr>
          <w:delText>bjectifs de politique publique</w:delText>
        </w:r>
        <w:r w:rsidR="001E3171" w:rsidRPr="00343F01" w:rsidDel="00201166">
          <w:delText xml:space="preserve"> : </w:delText>
        </w:r>
        <w:r w:rsidRPr="00343F01" w:rsidDel="00201166">
          <w:delText>l</w:delText>
        </w:r>
        <w:r w:rsidR="001E3171" w:rsidRPr="00343F01" w:rsidDel="00201166">
          <w:delText>es autorités publiques peuvent fixer des objectifs de politique publique liés à la mobilité, à l'environnement, à l'équité sociale, etc.</w:delText>
        </w:r>
        <w:r w:rsidRPr="00343F01" w:rsidDel="00201166">
          <w:delText xml:space="preserve">, qui </w:delText>
        </w:r>
        <w:r w:rsidR="001E3171" w:rsidRPr="00343F01" w:rsidDel="00201166">
          <w:delText>peuvent influencer la tarification des péages.</w:delText>
        </w:r>
      </w:del>
    </w:p>
    <w:p w14:paraId="28E7DD28" w14:textId="1E8BF64E" w:rsidR="00AC5D7E" w:rsidRPr="00343F01" w:rsidDel="00201166" w:rsidRDefault="00AC5D7E" w:rsidP="00D62BC5">
      <w:pPr>
        <w:spacing w:before="0" w:after="160"/>
        <w:jc w:val="left"/>
        <w:rPr>
          <w:del w:id="7775" w:author="Houyem Rais" w:date="2024-02-22T14:46:00Z"/>
        </w:rPr>
        <w:pPrChange w:id="7776" w:author="Houyem Rais" w:date="2024-02-22T14:49:00Z">
          <w:pPr>
            <w:spacing w:before="0" w:after="0"/>
          </w:pPr>
        </w:pPrChange>
      </w:pPr>
    </w:p>
    <w:p w14:paraId="2771A08B" w14:textId="6C5E98AE" w:rsidR="008916FC" w:rsidRPr="00343F01" w:rsidDel="00201166" w:rsidRDefault="008916FC" w:rsidP="00D62BC5">
      <w:pPr>
        <w:spacing w:before="0" w:after="160"/>
        <w:jc w:val="left"/>
        <w:rPr>
          <w:del w:id="7777" w:author="Houyem Rais" w:date="2024-02-22T14:46:00Z"/>
        </w:rPr>
        <w:pPrChange w:id="7778" w:author="Houyem Rais" w:date="2024-02-22T14:49:00Z">
          <w:pPr>
            <w:pStyle w:val="Heading3"/>
          </w:pPr>
        </w:pPrChange>
      </w:pPr>
      <w:bookmarkStart w:id="7779" w:name="_Toc152165377"/>
      <w:del w:id="7780" w:author="Houyem Rais" w:date="2024-02-22T14:46:00Z">
        <w:r w:rsidRPr="00343F01" w:rsidDel="00201166">
          <w:delText>Mécanismes de paiement</w:delText>
        </w:r>
        <w:bookmarkEnd w:id="7779"/>
      </w:del>
    </w:p>
    <w:p w14:paraId="4D28AC2B" w14:textId="36DACADB" w:rsidR="008916FC" w:rsidRPr="00343F01" w:rsidDel="00201166" w:rsidRDefault="008916FC" w:rsidP="00D62BC5">
      <w:pPr>
        <w:spacing w:before="0" w:after="160"/>
        <w:jc w:val="left"/>
        <w:rPr>
          <w:del w:id="7781" w:author="Houyem Rais" w:date="2024-02-22T14:46:00Z"/>
        </w:rPr>
        <w:pPrChange w:id="7782" w:author="Houyem Rais" w:date="2024-02-22T14:49:00Z">
          <w:pPr/>
        </w:pPrChange>
      </w:pPr>
      <w:del w:id="7783" w:author="Houyem Rais" w:date="2024-02-22T14:46:00Z">
        <w:r w:rsidRPr="00343F01" w:rsidDel="00201166">
          <w:delText xml:space="preserve">Dans </w:delText>
        </w:r>
        <w:r w:rsidR="00EC20E9" w:rsidRPr="00343F01" w:rsidDel="00201166">
          <w:delText>l’option BOT à péage social</w:delText>
        </w:r>
        <w:r w:rsidRPr="00343F01" w:rsidDel="00201166">
          <w:delText xml:space="preserve">, l'utilisateur accède à l'autoroute à </w:delText>
        </w:r>
        <w:r w:rsidRPr="00343F01" w:rsidDel="00201166">
          <w:rPr>
            <w:b/>
            <w:bCs/>
          </w:rPr>
          <w:delText>un prix de péage abordable et accepté</w:delText>
        </w:r>
        <w:r w:rsidRPr="00343F01" w:rsidDel="00201166">
          <w:delText xml:space="preserve">. Le partenaire privé est payé </w:delText>
        </w:r>
        <w:r w:rsidRPr="00343F01" w:rsidDel="00201166">
          <w:rPr>
            <w:b/>
            <w:bCs/>
            <w:i/>
            <w:iCs/>
          </w:rPr>
          <w:delText>en partie par les recettes de péage et en partie par le partenaire public</w:delText>
        </w:r>
        <w:r w:rsidRPr="00343F01" w:rsidDel="00201166">
          <w:delText xml:space="preserve"> </w:delText>
        </w:r>
        <w:r w:rsidRPr="00343F01" w:rsidDel="00201166">
          <w:rPr>
            <w:b/>
            <w:bCs/>
            <w:i/>
            <w:iCs/>
          </w:rPr>
          <w:delText>en fonction du niveau d'utilisation de l'autoroute</w:delText>
        </w:r>
        <w:r w:rsidRPr="00343F01" w:rsidDel="00201166">
          <w:delText>. Plus l'autoroute est fréquentée, plus le partenaire privé est payé, ce qui permet également d'intéresser ce dernier au niveau d'utilisation de l'autoroute et de proposer tous les moyens innovants possibles susceptibles d'augmenter le trafic. Par exemple, le partenaire privé assurera la fourniture de services de qualité tels que des aires de repos ou d’autres services pour améliorer l'attractivité de l'autoroute.</w:delText>
        </w:r>
      </w:del>
    </w:p>
    <w:p w14:paraId="2C61C5E3" w14:textId="681A2F14" w:rsidR="008916FC" w:rsidRPr="00343F01" w:rsidDel="00201166" w:rsidRDefault="008916FC" w:rsidP="00D62BC5">
      <w:pPr>
        <w:spacing w:before="0" w:after="160"/>
        <w:jc w:val="left"/>
        <w:rPr>
          <w:del w:id="7784" w:author="Houyem Rais" w:date="2024-02-22T14:46:00Z"/>
        </w:rPr>
        <w:pPrChange w:id="7785" w:author="Houyem Rais" w:date="2024-02-22T14:49:00Z">
          <w:pPr>
            <w:spacing w:after="0"/>
          </w:pPr>
        </w:pPrChange>
      </w:pPr>
      <w:del w:id="7786" w:author="Houyem Rais" w:date="2024-02-22T14:46:00Z">
        <w:r w:rsidRPr="00343F01" w:rsidDel="00201166">
          <w:delText>Le paiement au partenaire privé est souvent basé sur des bandes en fonction du niveau de trafic</w:delText>
        </w:r>
        <w:r w:rsidR="00AA50C7" w:rsidRPr="00343F01" w:rsidDel="00201166">
          <w:delText>, a</w:delText>
        </w:r>
        <w:r w:rsidRPr="00343F01" w:rsidDel="00201166">
          <w:delText xml:space="preserve">vec souvent </w:delText>
        </w:r>
        <w:r w:rsidR="00AA50C7" w:rsidRPr="00343F01" w:rsidDel="00201166">
          <w:delText>3</w:delText>
        </w:r>
        <w:r w:rsidRPr="00343F01" w:rsidDel="00201166">
          <w:delText xml:space="preserve"> bandes :</w:delText>
        </w:r>
      </w:del>
    </w:p>
    <w:p w14:paraId="3DF16E41" w14:textId="0E9D82CE" w:rsidR="008916FC" w:rsidRPr="00343F01" w:rsidDel="00201166" w:rsidRDefault="008916FC" w:rsidP="00D62BC5">
      <w:pPr>
        <w:spacing w:before="0" w:after="160"/>
        <w:jc w:val="left"/>
        <w:rPr>
          <w:del w:id="7787" w:author="Houyem Rais" w:date="2024-02-22T14:46:00Z"/>
        </w:rPr>
        <w:pPrChange w:id="7788" w:author="Houyem Rais" w:date="2024-02-22T14:49:00Z">
          <w:pPr>
            <w:pStyle w:val="BulletList1"/>
          </w:pPr>
        </w:pPrChange>
      </w:pPr>
      <w:del w:id="7789" w:author="Houyem Rais" w:date="2024-02-22T14:46:00Z">
        <w:r w:rsidRPr="00343F01" w:rsidDel="00201166">
          <w:delText xml:space="preserve">Cas de base : Conçu pour assurer le paiement minimum de la dette contractée mais pas pour </w:delText>
        </w:r>
        <w:r w:rsidR="0013337B" w:rsidRPr="00343F01" w:rsidDel="00201166">
          <w:delText xml:space="preserve">assurer </w:delText>
        </w:r>
        <w:r w:rsidRPr="00343F01" w:rsidDel="00201166">
          <w:delText>le retour sur fonds propres des investisseurs</w:delText>
        </w:r>
      </w:del>
    </w:p>
    <w:p w14:paraId="721F96D1" w14:textId="31DF0F01" w:rsidR="008916FC" w:rsidRPr="00343F01" w:rsidDel="00201166" w:rsidRDefault="008916FC" w:rsidP="00D62BC5">
      <w:pPr>
        <w:spacing w:before="0" w:after="160"/>
        <w:jc w:val="left"/>
        <w:rPr>
          <w:del w:id="7790" w:author="Houyem Rais" w:date="2024-02-22T14:46:00Z"/>
        </w:rPr>
        <w:pPrChange w:id="7791" w:author="Houyem Rais" w:date="2024-02-22T14:49:00Z">
          <w:pPr>
            <w:pStyle w:val="BulletList1"/>
          </w:pPr>
        </w:pPrChange>
      </w:pPr>
      <w:del w:id="7792" w:author="Houyem Rais" w:date="2024-02-22T14:46:00Z">
        <w:r w:rsidRPr="00343F01" w:rsidDel="00201166">
          <w:delText xml:space="preserve">Bandes hautes : Assure la rentabilité des fonds propres des actionnaires </w:delText>
        </w:r>
      </w:del>
    </w:p>
    <w:p w14:paraId="40E9BCA6" w14:textId="61546278" w:rsidR="008916FC" w:rsidRPr="00343F01" w:rsidDel="00201166" w:rsidRDefault="008916FC" w:rsidP="00D62BC5">
      <w:pPr>
        <w:spacing w:before="0" w:after="160"/>
        <w:jc w:val="left"/>
        <w:rPr>
          <w:del w:id="7793" w:author="Houyem Rais" w:date="2024-02-22T14:46:00Z"/>
        </w:rPr>
        <w:pPrChange w:id="7794" w:author="Houyem Rais" w:date="2024-02-22T14:49:00Z">
          <w:pPr>
            <w:pStyle w:val="BulletList1"/>
          </w:pPr>
        </w:pPrChange>
      </w:pPr>
      <w:del w:id="7795" w:author="Houyem Rais" w:date="2024-02-22T14:46:00Z">
        <w:r w:rsidRPr="00343F01" w:rsidDel="00201166">
          <w:delText>Bandes limites : Ne donnent généralement pas lieu à des paiements au partenaire privé pour plafonner leur rémunération.</w:delText>
        </w:r>
      </w:del>
    </w:p>
    <w:p w14:paraId="61F6F55C" w14:textId="7D5288D4" w:rsidR="008916FC" w:rsidRPr="00343F01" w:rsidDel="00201166" w:rsidRDefault="008916FC" w:rsidP="00D62BC5">
      <w:pPr>
        <w:spacing w:before="0" w:after="160"/>
        <w:jc w:val="left"/>
        <w:rPr>
          <w:del w:id="7796" w:author="Houyem Rais" w:date="2024-02-22T14:46:00Z"/>
        </w:rPr>
        <w:pPrChange w:id="7797" w:author="Houyem Rais" w:date="2024-02-22T14:49:00Z">
          <w:pPr>
            <w:spacing w:before="0" w:after="0"/>
          </w:pPr>
        </w:pPrChange>
      </w:pPr>
    </w:p>
    <w:p w14:paraId="26532033" w14:textId="6DE23709" w:rsidR="00A32D53" w:rsidRPr="00343F01" w:rsidDel="00201166" w:rsidRDefault="00A32D53" w:rsidP="00D62BC5">
      <w:pPr>
        <w:spacing w:before="0" w:after="160"/>
        <w:jc w:val="left"/>
        <w:rPr>
          <w:del w:id="7798" w:author="Houyem Rais" w:date="2024-02-22T14:46:00Z"/>
        </w:rPr>
        <w:pPrChange w:id="7799" w:author="Houyem Rais" w:date="2024-02-22T14:49:00Z">
          <w:pPr>
            <w:pStyle w:val="Heading3"/>
          </w:pPr>
        </w:pPrChange>
      </w:pPr>
      <w:bookmarkStart w:id="7800" w:name="_Toc152165378"/>
      <w:del w:id="7801" w:author="Houyem Rais" w:date="2024-02-22T14:46:00Z">
        <w:r w:rsidRPr="00343F01" w:rsidDel="00201166">
          <w:delText>Avantages et inconvénients</w:delText>
        </w:r>
        <w:bookmarkEnd w:id="7800"/>
      </w:del>
    </w:p>
    <w:p w14:paraId="707FD97F" w14:textId="5E1A8D4C" w:rsidR="00FF3DDA" w:rsidRPr="00343F01" w:rsidDel="00201166" w:rsidRDefault="00FF3DDA" w:rsidP="00D62BC5">
      <w:pPr>
        <w:spacing w:before="0" w:after="160"/>
        <w:jc w:val="left"/>
        <w:rPr>
          <w:del w:id="7802" w:author="Houyem Rais" w:date="2024-02-22T14:46:00Z"/>
          <w:i/>
        </w:rPr>
        <w:pPrChange w:id="7803" w:author="Houyem Rais" w:date="2024-02-22T14:49:00Z">
          <w:pPr/>
        </w:pPrChange>
      </w:pPr>
      <w:bookmarkStart w:id="7804" w:name="_Toc129968902"/>
      <w:del w:id="7805" w:author="Houyem Rais" w:date="2024-02-22T14:46:00Z">
        <w:r w:rsidRPr="00343F01" w:rsidDel="00201166">
          <w:delText>Les avantages et les inconvénients des PPP à péage social sont synthétisés dans le tableau suivant.</w:delText>
        </w:r>
      </w:del>
    </w:p>
    <w:p w14:paraId="639126CB" w14:textId="1FDFF277" w:rsidR="001B442F" w:rsidRPr="00343F01" w:rsidDel="00201166" w:rsidRDefault="001B442F" w:rsidP="00D62BC5">
      <w:pPr>
        <w:spacing w:before="0" w:after="160"/>
        <w:jc w:val="left"/>
        <w:rPr>
          <w:del w:id="7806" w:author="Houyem Rais" w:date="2024-02-22T14:46:00Z"/>
          <w:i/>
          <w:iCs/>
          <w:sz w:val="20"/>
          <w:szCs w:val="20"/>
        </w:rPr>
        <w:pPrChange w:id="7807" w:author="Houyem Rais" w:date="2024-02-22T14:49:00Z">
          <w:pPr>
            <w:pStyle w:val="Caption"/>
          </w:pPr>
        </w:pPrChange>
      </w:pPr>
      <w:bookmarkStart w:id="7808" w:name="_Toc152165463"/>
      <w:del w:id="7809" w:author="Houyem Rais" w:date="2024-02-22T14:46:00Z">
        <w:r w:rsidRPr="00343F01" w:rsidDel="00201166">
          <w:rPr>
            <w:iCs/>
            <w:sz w:val="20"/>
            <w:szCs w:val="20"/>
          </w:rPr>
          <w:delText xml:space="preserve">Tableau </w:delText>
        </w:r>
        <w:r w:rsidRPr="00343F01" w:rsidDel="00201166">
          <w:rPr>
            <w:i/>
            <w:iCs/>
            <w:sz w:val="20"/>
            <w:szCs w:val="20"/>
          </w:rPr>
          <w:fldChar w:fldCharType="begin"/>
        </w:r>
        <w:r w:rsidRPr="00343F01" w:rsidDel="00201166">
          <w:rPr>
            <w:iCs/>
            <w:sz w:val="20"/>
            <w:szCs w:val="20"/>
          </w:rPr>
          <w:delInstrText xml:space="preserve"> SEQ Tableau \* ARABIC </w:delInstrText>
        </w:r>
        <w:r w:rsidRPr="00343F01" w:rsidDel="00201166">
          <w:rPr>
            <w:i/>
            <w:iCs/>
            <w:sz w:val="20"/>
            <w:szCs w:val="20"/>
          </w:rPr>
          <w:fldChar w:fldCharType="separate"/>
        </w:r>
        <w:r w:rsidR="002B5C95" w:rsidDel="00201166">
          <w:rPr>
            <w:iCs/>
            <w:noProof/>
            <w:sz w:val="20"/>
            <w:szCs w:val="20"/>
          </w:rPr>
          <w:delText>25</w:delText>
        </w:r>
        <w:r w:rsidRPr="00343F01" w:rsidDel="00201166">
          <w:rPr>
            <w:i/>
            <w:iCs/>
            <w:sz w:val="20"/>
            <w:szCs w:val="20"/>
          </w:rPr>
          <w:fldChar w:fldCharType="end"/>
        </w:r>
        <w:r w:rsidRPr="00343F01" w:rsidDel="00201166">
          <w:rPr>
            <w:iCs/>
            <w:sz w:val="20"/>
            <w:szCs w:val="20"/>
          </w:rPr>
          <w:delText xml:space="preserve"> Avantages et inconvénients des PPP à péages sociaux</w:delText>
        </w:r>
        <w:bookmarkEnd w:id="7804"/>
        <w:bookmarkEnd w:id="7808"/>
      </w:del>
    </w:p>
    <w:tbl>
      <w:tblPr>
        <w:tblW w:w="90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29"/>
        <w:gridCol w:w="3566"/>
      </w:tblGrid>
      <w:tr w:rsidR="001B442F" w:rsidRPr="00343F01" w:rsidDel="00201166" w14:paraId="232D3990" w14:textId="7CED70C7" w:rsidTr="002B3CC3">
        <w:trPr>
          <w:trHeight w:val="301"/>
          <w:tblHeader/>
          <w:del w:id="7810" w:author="Houyem Rais" w:date="2024-02-22T14:46:00Z"/>
        </w:trPr>
        <w:tc>
          <w:tcPr>
            <w:tcW w:w="5529" w:type="dxa"/>
            <w:shd w:val="clear" w:color="auto" w:fill="D9D9D9"/>
            <w:tcMar>
              <w:top w:w="0" w:type="dxa"/>
              <w:left w:w="108" w:type="dxa"/>
              <w:bottom w:w="0" w:type="dxa"/>
              <w:right w:w="108" w:type="dxa"/>
            </w:tcMar>
            <w:hideMark/>
          </w:tcPr>
          <w:p w14:paraId="528A22B8" w14:textId="6A35E12C" w:rsidR="001B442F" w:rsidRPr="00343F01" w:rsidDel="00201166" w:rsidRDefault="001B442F" w:rsidP="00D62BC5">
            <w:pPr>
              <w:spacing w:before="0" w:after="160"/>
              <w:jc w:val="left"/>
              <w:rPr>
                <w:del w:id="7811" w:author="Houyem Rais" w:date="2024-02-22T14:46:00Z"/>
                <w:sz w:val="20"/>
                <w:szCs w:val="20"/>
              </w:rPr>
              <w:pPrChange w:id="7812" w:author="Houyem Rais" w:date="2024-02-22T14:49:00Z">
                <w:pPr>
                  <w:spacing w:before="20" w:after="40" w:line="240" w:lineRule="auto"/>
                </w:pPr>
              </w:pPrChange>
            </w:pPr>
            <w:del w:id="7813" w:author="Houyem Rais" w:date="2024-02-22T14:46:00Z">
              <w:r w:rsidRPr="00343F01" w:rsidDel="00201166">
                <w:rPr>
                  <w:b/>
                  <w:bCs/>
                  <w:sz w:val="20"/>
                  <w:szCs w:val="20"/>
                </w:rPr>
                <w:delText xml:space="preserve">Principaux avantages des PPP à péages sociaux </w:delText>
              </w:r>
            </w:del>
          </w:p>
        </w:tc>
        <w:tc>
          <w:tcPr>
            <w:tcW w:w="3566" w:type="dxa"/>
            <w:shd w:val="clear" w:color="auto" w:fill="D9D9D9"/>
            <w:tcMar>
              <w:top w:w="0" w:type="dxa"/>
              <w:left w:w="108" w:type="dxa"/>
              <w:bottom w:w="0" w:type="dxa"/>
              <w:right w:w="108" w:type="dxa"/>
            </w:tcMar>
            <w:hideMark/>
          </w:tcPr>
          <w:p w14:paraId="1862D90B" w14:textId="1A3EF944" w:rsidR="001B442F" w:rsidRPr="00343F01" w:rsidDel="00201166" w:rsidRDefault="001B442F" w:rsidP="00D62BC5">
            <w:pPr>
              <w:spacing w:before="0" w:after="160"/>
              <w:jc w:val="left"/>
              <w:rPr>
                <w:del w:id="7814" w:author="Houyem Rais" w:date="2024-02-22T14:46:00Z"/>
                <w:sz w:val="20"/>
                <w:szCs w:val="20"/>
              </w:rPr>
              <w:pPrChange w:id="7815" w:author="Houyem Rais" w:date="2024-02-22T14:49:00Z">
                <w:pPr>
                  <w:spacing w:before="20" w:after="40" w:line="240" w:lineRule="auto"/>
                </w:pPr>
              </w:pPrChange>
            </w:pPr>
            <w:del w:id="7816" w:author="Houyem Rais" w:date="2024-02-22T14:46:00Z">
              <w:r w:rsidRPr="00343F01" w:rsidDel="00201166">
                <w:rPr>
                  <w:b/>
                  <w:bCs/>
                  <w:sz w:val="20"/>
                  <w:szCs w:val="20"/>
                </w:rPr>
                <w:delText>Principaux inconvénients des PPP à péages sociaux</w:delText>
              </w:r>
            </w:del>
          </w:p>
        </w:tc>
      </w:tr>
      <w:tr w:rsidR="001B442F" w:rsidRPr="00343F01" w:rsidDel="00201166" w14:paraId="6DCFAA5F" w14:textId="6392A98E" w:rsidTr="002B3CC3">
        <w:trPr>
          <w:trHeight w:val="50"/>
          <w:del w:id="7817" w:author="Houyem Rais" w:date="2024-02-22T14:46:00Z"/>
        </w:trPr>
        <w:tc>
          <w:tcPr>
            <w:tcW w:w="5529" w:type="dxa"/>
            <w:tcMar>
              <w:top w:w="0" w:type="dxa"/>
              <w:left w:w="108" w:type="dxa"/>
              <w:bottom w:w="0" w:type="dxa"/>
              <w:right w:w="108" w:type="dxa"/>
            </w:tcMar>
            <w:hideMark/>
          </w:tcPr>
          <w:p w14:paraId="1906167E" w14:textId="46FCD3A0" w:rsidR="001B442F" w:rsidRPr="00343F01" w:rsidDel="00201166" w:rsidRDefault="001B442F" w:rsidP="00D62BC5">
            <w:pPr>
              <w:spacing w:before="0" w:after="160"/>
              <w:jc w:val="left"/>
              <w:rPr>
                <w:del w:id="7818" w:author="Houyem Rais" w:date="2024-02-22T14:46:00Z"/>
                <w:sz w:val="20"/>
                <w:szCs w:val="20"/>
              </w:rPr>
              <w:pPrChange w:id="7819" w:author="Houyem Rais" w:date="2024-02-22T14:49:00Z">
                <w:pPr>
                  <w:numPr>
                    <w:numId w:val="11"/>
                  </w:numPr>
                  <w:spacing w:before="20" w:after="40" w:line="240" w:lineRule="auto"/>
                  <w:ind w:left="360" w:hanging="360"/>
                </w:pPr>
              </w:pPrChange>
            </w:pPr>
            <w:del w:id="7820" w:author="Houyem Rais" w:date="2024-02-22T14:46:00Z">
              <w:r w:rsidRPr="00343F01" w:rsidDel="00201166">
                <w:rPr>
                  <w:sz w:val="20"/>
                  <w:szCs w:val="20"/>
                </w:rPr>
                <w:delText>Généralement utilisé dans un environnement où les utilisateurs sont hostiles aux péages ou où les péages seraient déconnectés du pouvoir d'achat des utilisateurs</w:delText>
              </w:r>
            </w:del>
          </w:p>
          <w:p w14:paraId="199996B3" w14:textId="36F9F066" w:rsidR="001B442F" w:rsidRPr="00343F01" w:rsidDel="00201166" w:rsidRDefault="001B442F" w:rsidP="00D62BC5">
            <w:pPr>
              <w:spacing w:before="0" w:after="160"/>
              <w:jc w:val="left"/>
              <w:rPr>
                <w:del w:id="7821" w:author="Houyem Rais" w:date="2024-02-22T14:46:00Z"/>
                <w:sz w:val="20"/>
                <w:szCs w:val="20"/>
              </w:rPr>
              <w:pPrChange w:id="7822" w:author="Houyem Rais" w:date="2024-02-22T14:49:00Z">
                <w:pPr>
                  <w:numPr>
                    <w:numId w:val="11"/>
                  </w:numPr>
                  <w:spacing w:before="20" w:after="40" w:line="240" w:lineRule="auto"/>
                  <w:ind w:left="360" w:hanging="360"/>
                </w:pPr>
              </w:pPrChange>
            </w:pPr>
            <w:del w:id="7823" w:author="Houyem Rais" w:date="2024-02-22T14:46:00Z">
              <w:r w:rsidRPr="00343F01" w:rsidDel="00201166">
                <w:rPr>
                  <w:sz w:val="20"/>
                  <w:szCs w:val="20"/>
                </w:rPr>
                <w:delText>Prépare le terrain aux « péages réels » en cultivant l'appétit des investisseurs pour le risque de trafic</w:delText>
              </w:r>
            </w:del>
          </w:p>
          <w:p w14:paraId="343709F9" w14:textId="5FE423C1" w:rsidR="001B442F" w:rsidRPr="00343F01" w:rsidDel="00201166" w:rsidRDefault="001B442F" w:rsidP="00D62BC5">
            <w:pPr>
              <w:spacing w:before="0" w:after="160"/>
              <w:jc w:val="left"/>
              <w:rPr>
                <w:del w:id="7824" w:author="Houyem Rais" w:date="2024-02-22T14:46:00Z"/>
                <w:sz w:val="20"/>
                <w:szCs w:val="20"/>
              </w:rPr>
              <w:pPrChange w:id="7825" w:author="Houyem Rais" w:date="2024-02-22T14:49:00Z">
                <w:pPr>
                  <w:numPr>
                    <w:numId w:val="11"/>
                  </w:numPr>
                  <w:spacing w:before="20" w:after="40" w:line="240" w:lineRule="auto"/>
                  <w:ind w:left="360" w:hanging="360"/>
                </w:pPr>
              </w:pPrChange>
            </w:pPr>
            <w:del w:id="7826" w:author="Houyem Rais" w:date="2024-02-22T14:46:00Z">
              <w:r w:rsidRPr="00343F01" w:rsidDel="00201166">
                <w:rPr>
                  <w:sz w:val="20"/>
                  <w:szCs w:val="20"/>
                </w:rPr>
                <w:delText>Fournit l'accès à plusieurs sources de financement (selon que la dette supporte ou pas le risque de trafic)</w:delText>
              </w:r>
            </w:del>
          </w:p>
          <w:p w14:paraId="3E867118" w14:textId="01954E30" w:rsidR="001B442F" w:rsidRPr="00343F01" w:rsidDel="00201166" w:rsidRDefault="001B442F" w:rsidP="00D62BC5">
            <w:pPr>
              <w:spacing w:before="0" w:after="160"/>
              <w:jc w:val="left"/>
              <w:rPr>
                <w:del w:id="7827" w:author="Houyem Rais" w:date="2024-02-22T14:46:00Z"/>
                <w:sz w:val="20"/>
                <w:szCs w:val="20"/>
              </w:rPr>
              <w:pPrChange w:id="7828" w:author="Houyem Rais" w:date="2024-02-22T14:49:00Z">
                <w:pPr>
                  <w:numPr>
                    <w:numId w:val="11"/>
                  </w:numPr>
                  <w:spacing w:before="20" w:after="40" w:line="240" w:lineRule="auto"/>
                  <w:ind w:left="360" w:hanging="360"/>
                </w:pPr>
              </w:pPrChange>
            </w:pPr>
            <w:del w:id="7829" w:author="Houyem Rais" w:date="2024-02-22T14:46:00Z">
              <w:r w:rsidRPr="00343F01" w:rsidDel="00201166">
                <w:rPr>
                  <w:sz w:val="20"/>
                  <w:szCs w:val="20"/>
                </w:rPr>
                <w:delText>Le mécanisme de transfert des risques de trafic doit réduire le niveau de complexité du projet et réduire les études (due diligence) requises (par les banques)</w:delText>
              </w:r>
            </w:del>
          </w:p>
          <w:p w14:paraId="46AD852D" w14:textId="6314E203" w:rsidR="001B442F" w:rsidRPr="00343F01" w:rsidDel="00201166" w:rsidRDefault="001B442F" w:rsidP="00D62BC5">
            <w:pPr>
              <w:spacing w:before="0" w:after="160"/>
              <w:jc w:val="left"/>
              <w:rPr>
                <w:del w:id="7830" w:author="Houyem Rais" w:date="2024-02-22T14:46:00Z"/>
                <w:sz w:val="20"/>
                <w:szCs w:val="20"/>
              </w:rPr>
              <w:pPrChange w:id="7831" w:author="Houyem Rais" w:date="2024-02-22T14:49:00Z">
                <w:pPr>
                  <w:numPr>
                    <w:numId w:val="11"/>
                  </w:numPr>
                  <w:spacing w:before="20" w:after="40" w:line="240" w:lineRule="auto"/>
                  <w:ind w:left="360" w:hanging="360"/>
                </w:pPr>
              </w:pPrChange>
            </w:pPr>
            <w:del w:id="7832" w:author="Houyem Rais" w:date="2024-02-22T14:46:00Z">
              <w:r w:rsidRPr="00343F01" w:rsidDel="00201166">
                <w:rPr>
                  <w:sz w:val="20"/>
                  <w:szCs w:val="20"/>
                </w:rPr>
                <w:delText xml:space="preserve">Pas de résistance de la part des utilisateurs car péage </w:delText>
              </w:r>
              <w:r w:rsidR="003F5986" w:rsidRPr="00343F01" w:rsidDel="00201166">
                <w:rPr>
                  <w:sz w:val="20"/>
                  <w:szCs w:val="20"/>
                </w:rPr>
                <w:delText xml:space="preserve">abordable et accepté </w:delText>
              </w:r>
              <w:r w:rsidRPr="00343F01" w:rsidDel="00201166">
                <w:rPr>
                  <w:sz w:val="20"/>
                  <w:szCs w:val="20"/>
                </w:rPr>
                <w:delText>par les utilisateurs</w:delText>
              </w:r>
            </w:del>
          </w:p>
        </w:tc>
        <w:tc>
          <w:tcPr>
            <w:tcW w:w="3566" w:type="dxa"/>
            <w:tcMar>
              <w:top w:w="0" w:type="dxa"/>
              <w:left w:w="108" w:type="dxa"/>
              <w:bottom w:w="0" w:type="dxa"/>
              <w:right w:w="108" w:type="dxa"/>
            </w:tcMar>
            <w:hideMark/>
          </w:tcPr>
          <w:p w14:paraId="09DAF8ED" w14:textId="4121555E" w:rsidR="001B442F" w:rsidRPr="00343F01" w:rsidDel="00201166" w:rsidRDefault="001B442F" w:rsidP="00D62BC5">
            <w:pPr>
              <w:spacing w:before="0" w:after="160"/>
              <w:jc w:val="left"/>
              <w:rPr>
                <w:del w:id="7833" w:author="Houyem Rais" w:date="2024-02-22T14:46:00Z"/>
                <w:sz w:val="20"/>
                <w:szCs w:val="20"/>
              </w:rPr>
              <w:pPrChange w:id="7834" w:author="Houyem Rais" w:date="2024-02-22T14:49:00Z">
                <w:pPr>
                  <w:numPr>
                    <w:numId w:val="11"/>
                  </w:numPr>
                  <w:spacing w:before="20" w:after="40" w:line="240" w:lineRule="auto"/>
                  <w:ind w:left="360" w:hanging="360"/>
                </w:pPr>
              </w:pPrChange>
            </w:pPr>
            <w:del w:id="7835" w:author="Houyem Rais" w:date="2024-02-22T14:46:00Z">
              <w:r w:rsidRPr="00343F01" w:rsidDel="00201166">
                <w:rPr>
                  <w:sz w:val="20"/>
                  <w:szCs w:val="20"/>
                </w:rPr>
                <w:delText>Génération réduite de revenus par le projet. Le secteur public assume une grande partie des paiements dus au partenaire privé</w:delText>
              </w:r>
            </w:del>
          </w:p>
          <w:p w14:paraId="308C4CF4" w14:textId="1E4E00FB" w:rsidR="001B442F" w:rsidRPr="00343F01" w:rsidDel="00201166" w:rsidRDefault="001B442F" w:rsidP="00D62BC5">
            <w:pPr>
              <w:spacing w:before="0" w:after="160"/>
              <w:jc w:val="left"/>
              <w:rPr>
                <w:del w:id="7836" w:author="Houyem Rais" w:date="2024-02-22T14:46:00Z"/>
                <w:sz w:val="20"/>
                <w:szCs w:val="20"/>
              </w:rPr>
              <w:pPrChange w:id="7837" w:author="Houyem Rais" w:date="2024-02-22T14:49:00Z">
                <w:pPr>
                  <w:numPr>
                    <w:numId w:val="11"/>
                  </w:numPr>
                  <w:spacing w:before="20" w:after="40" w:line="240" w:lineRule="auto"/>
                  <w:ind w:left="360" w:hanging="360"/>
                </w:pPr>
              </w:pPrChange>
            </w:pPr>
            <w:del w:id="7838" w:author="Houyem Rais" w:date="2024-02-22T14:46:00Z">
              <w:r w:rsidRPr="00343F01" w:rsidDel="00201166">
                <w:rPr>
                  <w:sz w:val="20"/>
                  <w:szCs w:val="20"/>
                </w:rPr>
                <w:delText>Si le trafic est excessivement au-delà des prévisions, le partenaire public doit payer plus que l'allocation budgétaire initiale</w:delText>
              </w:r>
            </w:del>
          </w:p>
          <w:p w14:paraId="1170F09B" w14:textId="5693A92B" w:rsidR="001B442F" w:rsidRPr="00343F01" w:rsidDel="00201166" w:rsidRDefault="001B442F" w:rsidP="00D62BC5">
            <w:pPr>
              <w:spacing w:before="0" w:after="160"/>
              <w:jc w:val="left"/>
              <w:rPr>
                <w:del w:id="7839" w:author="Houyem Rais" w:date="2024-02-22T14:46:00Z"/>
                <w:sz w:val="20"/>
                <w:szCs w:val="20"/>
              </w:rPr>
              <w:pPrChange w:id="7840" w:author="Houyem Rais" w:date="2024-02-22T14:49:00Z">
                <w:pPr>
                  <w:numPr>
                    <w:numId w:val="11"/>
                  </w:numPr>
                  <w:spacing w:before="20" w:after="40" w:line="240" w:lineRule="auto"/>
                  <w:ind w:left="360" w:hanging="360"/>
                </w:pPr>
              </w:pPrChange>
            </w:pPr>
            <w:del w:id="7841" w:author="Houyem Rais" w:date="2024-02-22T14:46:00Z">
              <w:r w:rsidRPr="00343F01" w:rsidDel="00201166">
                <w:rPr>
                  <w:sz w:val="20"/>
                  <w:szCs w:val="20"/>
                </w:rPr>
                <w:delText>Besoin de surveiller et de calculer le trafic quotidien pendant la phase d'exploitation</w:delText>
              </w:r>
            </w:del>
          </w:p>
          <w:p w14:paraId="34CB141F" w14:textId="79CDB481" w:rsidR="001B442F" w:rsidRPr="00343F01" w:rsidDel="00201166" w:rsidRDefault="001B442F" w:rsidP="00D62BC5">
            <w:pPr>
              <w:spacing w:before="0" w:after="160"/>
              <w:jc w:val="left"/>
              <w:rPr>
                <w:del w:id="7842" w:author="Houyem Rais" w:date="2024-02-22T14:46:00Z"/>
                <w:sz w:val="20"/>
                <w:szCs w:val="20"/>
              </w:rPr>
              <w:pPrChange w:id="7843" w:author="Houyem Rais" w:date="2024-02-22T14:49:00Z">
                <w:pPr>
                  <w:spacing w:before="20" w:after="40" w:line="240" w:lineRule="auto"/>
                </w:pPr>
              </w:pPrChange>
            </w:pPr>
          </w:p>
        </w:tc>
      </w:tr>
    </w:tbl>
    <w:p w14:paraId="52C7F8CB" w14:textId="12EE46F6" w:rsidR="001B442F" w:rsidRPr="00343F01" w:rsidDel="00201166" w:rsidRDefault="001B442F" w:rsidP="00D62BC5">
      <w:pPr>
        <w:spacing w:before="0" w:after="160"/>
        <w:jc w:val="left"/>
        <w:rPr>
          <w:del w:id="7844" w:author="Houyem Rais" w:date="2024-02-22T14:46:00Z"/>
          <w:i/>
          <w:iCs/>
          <w:sz w:val="18"/>
          <w:szCs w:val="18"/>
        </w:rPr>
        <w:pPrChange w:id="7845" w:author="Houyem Rais" w:date="2024-02-22T14:49:00Z">
          <w:pPr>
            <w:spacing w:before="0"/>
            <w:jc w:val="right"/>
          </w:pPr>
        </w:pPrChange>
      </w:pPr>
      <w:del w:id="7846" w:author="Houyem Rais" w:date="2024-02-22T14:46:00Z">
        <w:r w:rsidRPr="00343F01" w:rsidDel="00201166">
          <w:rPr>
            <w:b/>
            <w:bCs/>
            <w:i/>
            <w:iCs/>
            <w:sz w:val="18"/>
            <w:szCs w:val="18"/>
          </w:rPr>
          <w:delText xml:space="preserve">Source : </w:delText>
        </w:r>
        <w:r w:rsidRPr="00343F01" w:rsidDel="00201166">
          <w:rPr>
            <w:i/>
            <w:iCs/>
            <w:sz w:val="18"/>
            <w:szCs w:val="18"/>
          </w:rPr>
          <w:delText>Analyse du Consultant</w:delText>
        </w:r>
      </w:del>
    </w:p>
    <w:p w14:paraId="0A06421B" w14:textId="5BE8C7B7" w:rsidR="00EA1C51" w:rsidRPr="00343F01" w:rsidDel="00201166" w:rsidRDefault="00EA1C51" w:rsidP="00D62BC5">
      <w:pPr>
        <w:spacing w:before="0" w:after="160"/>
        <w:jc w:val="left"/>
        <w:rPr>
          <w:del w:id="7847" w:author="Houyem Rais" w:date="2024-02-22T14:46:00Z"/>
        </w:rPr>
        <w:pPrChange w:id="7848" w:author="Houyem Rais" w:date="2024-02-22T14:49:00Z">
          <w:pPr>
            <w:pStyle w:val="Heading2"/>
          </w:pPr>
        </w:pPrChange>
      </w:pPr>
      <w:bookmarkStart w:id="7849" w:name="_Toc135324016"/>
      <w:bookmarkStart w:id="7850" w:name="_Toc135328194"/>
      <w:bookmarkStart w:id="7851" w:name="_Toc135414050"/>
      <w:bookmarkStart w:id="7852" w:name="_Toc135414120"/>
      <w:bookmarkStart w:id="7853" w:name="_Toc152165379"/>
      <w:bookmarkEnd w:id="7849"/>
      <w:bookmarkEnd w:id="7850"/>
      <w:bookmarkEnd w:id="7851"/>
      <w:bookmarkEnd w:id="7852"/>
      <w:del w:id="7854" w:author="Houyem Rais" w:date="2024-02-22T14:46:00Z">
        <w:r w:rsidRPr="00343F01" w:rsidDel="00201166">
          <w:delText>Option 3 – MP + Affermage</w:delText>
        </w:r>
        <w:bookmarkEnd w:id="7853"/>
        <w:r w:rsidR="001B442F" w:rsidRPr="00343F01" w:rsidDel="00201166">
          <w:delText xml:space="preserve"> (ou contrat de gestion de péage)</w:delText>
        </w:r>
      </w:del>
    </w:p>
    <w:p w14:paraId="2D22AF05" w14:textId="7AB91766" w:rsidR="00EA1C51" w:rsidRPr="00343F01" w:rsidDel="00201166" w:rsidRDefault="00EA1C51" w:rsidP="00D62BC5">
      <w:pPr>
        <w:spacing w:before="0" w:after="160"/>
        <w:jc w:val="left"/>
        <w:rPr>
          <w:del w:id="7855" w:author="Houyem Rais" w:date="2024-02-22T14:46:00Z"/>
        </w:rPr>
        <w:pPrChange w:id="7856" w:author="Houyem Rais" w:date="2024-02-22T14:49:00Z">
          <w:pPr/>
        </w:pPrChange>
      </w:pPr>
      <w:del w:id="7857" w:author="Houyem Rais" w:date="2024-02-22T14:46:00Z">
        <w:r w:rsidRPr="00343F01" w:rsidDel="00201166">
          <w:delText xml:space="preserve">Dans cette option, l’Etat </w:delText>
        </w:r>
        <w:r w:rsidRPr="00343F01" w:rsidDel="00201166">
          <w:rPr>
            <w:b/>
            <w:bCs/>
          </w:rPr>
          <w:delText>assure la construction de l’autoroute</w:delText>
        </w:r>
        <w:r w:rsidRPr="00343F01" w:rsidDel="00201166">
          <w:delText xml:space="preserve"> et confie ensuite la gestion et l’exploitation l’autoroute ou du tronçon autoroutier à un opérateur privé sous forme d’un contrat </w:delText>
        </w:r>
        <w:r w:rsidRPr="00343F01" w:rsidDel="00201166">
          <w:rPr>
            <w:b/>
            <w:bCs/>
          </w:rPr>
          <w:delText>d’affermage</w:delText>
        </w:r>
        <w:r w:rsidRPr="00343F01" w:rsidDel="00201166">
          <w:delText xml:space="preserve"> </w:delText>
        </w:r>
        <w:r w:rsidR="001F4703" w:rsidRPr="00343F01" w:rsidDel="00201166">
          <w:delText xml:space="preserve">ou d’un </w:delText>
        </w:r>
        <w:r w:rsidR="001F4703" w:rsidRPr="00343F01" w:rsidDel="00201166">
          <w:rPr>
            <w:b/>
            <w:bCs/>
          </w:rPr>
          <w:delText xml:space="preserve">contrat </w:delText>
        </w:r>
        <w:r w:rsidRPr="00343F01" w:rsidDel="00201166">
          <w:rPr>
            <w:b/>
            <w:bCs/>
          </w:rPr>
          <w:delText>de gestion du péage</w:delText>
        </w:r>
        <w:r w:rsidRPr="00343F01" w:rsidDel="00201166">
          <w:delText xml:space="preserve">. La forme la plus répandue de cette délégation </w:delText>
        </w:r>
        <w:r w:rsidR="001F4703" w:rsidRPr="00343F01" w:rsidDel="00201166">
          <w:delText xml:space="preserve">dans les projets autoroutiers </w:delText>
        </w:r>
        <w:r w:rsidRPr="00343F01" w:rsidDel="00201166">
          <w:delText xml:space="preserve">est </w:delText>
        </w:r>
        <w:r w:rsidRPr="00343F01" w:rsidDel="00201166">
          <w:rPr>
            <w:b/>
            <w:bCs/>
          </w:rPr>
          <w:delText>l’affermage ou le bail</w:delText>
        </w:r>
        <w:r w:rsidRPr="00343F01" w:rsidDel="00201166">
          <w:delText>.</w:delText>
        </w:r>
      </w:del>
    </w:p>
    <w:p w14:paraId="2ACE88BC" w14:textId="4E315D96" w:rsidR="001F4703" w:rsidRPr="00343F01" w:rsidDel="00201166" w:rsidRDefault="001F4703" w:rsidP="00D62BC5">
      <w:pPr>
        <w:spacing w:before="0" w:after="160"/>
        <w:jc w:val="left"/>
        <w:rPr>
          <w:del w:id="7858" w:author="Houyem Rais" w:date="2024-02-22T14:46:00Z"/>
        </w:rPr>
        <w:pPrChange w:id="7859" w:author="Houyem Rais" w:date="2024-02-22T14:49:00Z">
          <w:pPr>
            <w:pStyle w:val="Heading3"/>
          </w:pPr>
        </w:pPrChange>
      </w:pPr>
      <w:bookmarkStart w:id="7860" w:name="_Toc152165380"/>
      <w:del w:id="7861" w:author="Houyem Rais" w:date="2024-02-22T14:46:00Z">
        <w:r w:rsidRPr="00343F01" w:rsidDel="00201166">
          <w:delText>Le contrat d’affermage</w:delText>
        </w:r>
        <w:bookmarkEnd w:id="7860"/>
      </w:del>
    </w:p>
    <w:p w14:paraId="3C2D7660" w14:textId="6F64B0F4" w:rsidR="002C2801" w:rsidRPr="00343F01" w:rsidDel="00201166" w:rsidRDefault="002C2801" w:rsidP="00D62BC5">
      <w:pPr>
        <w:spacing w:before="0" w:after="160"/>
        <w:jc w:val="left"/>
        <w:rPr>
          <w:del w:id="7862" w:author="Houyem Rais" w:date="2024-02-22T14:46:00Z"/>
        </w:rPr>
        <w:pPrChange w:id="7863" w:author="Houyem Rais" w:date="2024-02-22T14:49:00Z">
          <w:pPr>
            <w:pStyle w:val="Heading4"/>
          </w:pPr>
        </w:pPrChange>
      </w:pPr>
      <w:del w:id="7864" w:author="Houyem Rais" w:date="2024-02-22T14:46:00Z">
        <w:r w:rsidRPr="00343F01" w:rsidDel="00201166">
          <w:delText>Description</w:delText>
        </w:r>
      </w:del>
    </w:p>
    <w:p w14:paraId="06E9F461" w14:textId="5186DD13" w:rsidR="00D370FA" w:rsidRPr="00343F01" w:rsidDel="00201166" w:rsidRDefault="00D370FA" w:rsidP="00D62BC5">
      <w:pPr>
        <w:spacing w:before="0" w:after="160"/>
        <w:jc w:val="left"/>
        <w:rPr>
          <w:del w:id="7865" w:author="Houyem Rais" w:date="2024-02-22T14:46:00Z"/>
        </w:rPr>
        <w:pPrChange w:id="7866" w:author="Houyem Rais" w:date="2024-02-22T14:49:00Z">
          <w:pPr/>
        </w:pPrChange>
      </w:pPr>
      <w:del w:id="7867" w:author="Houyem Rais" w:date="2024-02-22T14:46:00Z">
        <w:r w:rsidRPr="00343F01" w:rsidDel="00201166">
          <w:delText>L'affermage est un terme issu de la juridiction français utilisé pour désigner la sous-traitance du droit d'exploiter économiquement une infrastructure existante, où l'opérateur retient une redevance sur les recettes et verse le reste à l'autorité contractante. Le terme n'est jamais lié à des contrats à payement public.</w:delText>
        </w:r>
        <w:r w:rsidRPr="00343F01" w:rsidDel="00201166">
          <w:rPr>
            <w:vertAlign w:val="superscript"/>
          </w:rPr>
          <w:footnoteReference w:id="51"/>
        </w:r>
      </w:del>
    </w:p>
    <w:p w14:paraId="5D6D297D" w14:textId="2EAC1091" w:rsidR="00973161" w:rsidRPr="00343F01" w:rsidDel="00201166" w:rsidRDefault="001B442F" w:rsidP="00D62BC5">
      <w:pPr>
        <w:spacing w:before="0" w:after="160"/>
        <w:jc w:val="left"/>
        <w:rPr>
          <w:del w:id="7870" w:author="Houyem Rais" w:date="2024-02-22T14:46:00Z"/>
        </w:rPr>
        <w:pPrChange w:id="7871" w:author="Houyem Rais" w:date="2024-02-22T14:49:00Z">
          <w:pPr/>
        </w:pPrChange>
      </w:pPr>
      <w:del w:id="7872" w:author="Houyem Rais" w:date="2024-02-22T14:46:00Z">
        <w:r w:rsidRPr="00343F01" w:rsidDel="00201166">
          <w:delText xml:space="preserve">Les contrats d'affermage et les baux sont </w:delText>
        </w:r>
        <w:r w:rsidR="003369B2" w:rsidRPr="00343F01" w:rsidDel="00201166">
          <w:delText>définis comme</w:delText>
        </w:r>
        <w:r w:rsidRPr="00343F01" w:rsidDel="00201166">
          <w:delText xml:space="preserve"> un </w:delText>
        </w:r>
        <w:r w:rsidR="003369B2" w:rsidRPr="00343F01" w:rsidDel="00201166">
          <w:delText xml:space="preserve">accord de </w:delText>
        </w:r>
        <w:r w:rsidRPr="00343F01" w:rsidDel="00201166">
          <w:delText xml:space="preserve">partenariat entre le secteur public et le secteur privé en vertu duquel le partenaire privé </w:delText>
        </w:r>
        <w:r w:rsidR="003369B2" w:rsidRPr="00343F01" w:rsidDel="00201166">
          <w:delText>(le fermier) reçoit le droit de</w:delText>
        </w:r>
        <w:r w:rsidRPr="00343F01" w:rsidDel="00201166">
          <w:delText xml:space="preserve"> </w:delText>
        </w:r>
        <w:r w:rsidRPr="00343F01" w:rsidDel="00201166">
          <w:rPr>
            <w:b/>
            <w:bCs/>
          </w:rPr>
          <w:delText>l'exploitation</w:delText>
        </w:r>
        <w:r w:rsidRPr="00343F01" w:rsidDel="00201166">
          <w:delText xml:space="preserve"> et </w:delText>
        </w:r>
        <w:r w:rsidR="001F4703" w:rsidRPr="00343F01" w:rsidDel="00201166">
          <w:delText xml:space="preserve">de la </w:delText>
        </w:r>
        <w:r w:rsidR="001F4703" w:rsidRPr="00343F01" w:rsidDel="00201166">
          <w:rPr>
            <w:b/>
            <w:bCs/>
          </w:rPr>
          <w:delText>maintenance</w:delText>
        </w:r>
        <w:r w:rsidRPr="00343F01" w:rsidDel="00201166">
          <w:delText xml:space="preserve"> d</w:delText>
        </w:r>
        <w:r w:rsidR="001F4703" w:rsidRPr="00343F01" w:rsidDel="00201166">
          <w:delText>e l’autoroute ou du tronçon autoroutier</w:delText>
        </w:r>
        <w:r w:rsidR="003369B2" w:rsidRPr="00343F01" w:rsidDel="00201166">
          <w:delText xml:space="preserve"> pendant une période déterminée</w:delText>
        </w:r>
        <w:r w:rsidRPr="00343F01" w:rsidDel="00201166">
          <w:delText xml:space="preserve">, mais </w:delText>
        </w:r>
        <w:r w:rsidR="00F87822" w:rsidRPr="00343F01" w:rsidDel="00201166">
          <w:delText xml:space="preserve">n’assure </w:delText>
        </w:r>
        <w:r w:rsidRPr="00343F01" w:rsidDel="00201166">
          <w:delText xml:space="preserve">pas </w:delText>
        </w:r>
        <w:r w:rsidR="00F87822" w:rsidRPr="00343F01" w:rsidDel="00201166">
          <w:delText xml:space="preserve">le </w:delText>
        </w:r>
        <w:r w:rsidRPr="00343F01" w:rsidDel="00201166">
          <w:delText>financement de l'investissement.</w:delText>
        </w:r>
      </w:del>
    </w:p>
    <w:p w14:paraId="127EF919" w14:textId="35E28BFE" w:rsidR="003369B2" w:rsidRPr="00343F01" w:rsidDel="00201166" w:rsidRDefault="003369B2" w:rsidP="00D62BC5">
      <w:pPr>
        <w:spacing w:before="0" w:after="160"/>
        <w:jc w:val="left"/>
        <w:rPr>
          <w:del w:id="7873" w:author="Houyem Rais" w:date="2024-02-22T14:46:00Z"/>
        </w:rPr>
        <w:pPrChange w:id="7874" w:author="Houyem Rais" w:date="2024-02-22T14:49:00Z">
          <w:pPr/>
        </w:pPrChange>
      </w:pPr>
      <w:del w:id="7875" w:author="Houyem Rais" w:date="2024-02-22T14:46:00Z">
        <w:r w:rsidRPr="00343F01" w:rsidDel="00201166">
          <w:delText>Dans le cadre de cet accord, le fermier assume la responsabilité de l'exploitation quotidienne de l'autoroute, y compris la collecte des péages, l'entretien et la maintenance, la gestion du trafic, etc., et endosse le risque d'exploitation, i.e. le risque de variation des recettes de péage.</w:delText>
        </w:r>
        <w:r w:rsidR="00973161" w:rsidRPr="00343F01" w:rsidDel="00201166">
          <w:delText xml:space="preserve"> La rentabilité pour le fermier dépendra de ses capacités à réduire les coûts tout en respectant les normes de qualité du contrat, il a ainsi des incitations à améliorer l’efficacité opérationnelle.</w:delText>
        </w:r>
      </w:del>
    </w:p>
    <w:p w14:paraId="46264299" w14:textId="4C77757D" w:rsidR="00973161" w:rsidRPr="00343F01" w:rsidDel="00201166" w:rsidRDefault="00973161" w:rsidP="00D62BC5">
      <w:pPr>
        <w:spacing w:before="0" w:after="160"/>
        <w:jc w:val="left"/>
        <w:rPr>
          <w:del w:id="7876" w:author="Houyem Rais" w:date="2024-02-22T14:46:00Z"/>
        </w:rPr>
        <w:pPrChange w:id="7877" w:author="Houyem Rais" w:date="2024-02-22T14:49:00Z">
          <w:pPr/>
        </w:pPrChange>
      </w:pPr>
      <w:del w:id="7878" w:author="Houyem Rais" w:date="2024-02-22T14:46:00Z">
        <w:r w:rsidRPr="00343F01" w:rsidDel="00201166">
          <w:delText>La responsabilité du financement et de la planification des investissements dans cette option est assurée par l’autorité publique qui doit mobiliser le financement et assurer une bonne coordination entre son programme d’investissement et les activités d’exploitation du fermier.</w:delText>
        </w:r>
      </w:del>
    </w:p>
    <w:p w14:paraId="18305964" w14:textId="6C0CC526" w:rsidR="00D370FA" w:rsidRPr="00343F01" w:rsidDel="00201166" w:rsidRDefault="002C2801" w:rsidP="00D62BC5">
      <w:pPr>
        <w:spacing w:before="0" w:after="160"/>
        <w:jc w:val="left"/>
        <w:rPr>
          <w:del w:id="7879" w:author="Houyem Rais" w:date="2024-02-22T14:46:00Z"/>
        </w:rPr>
        <w:pPrChange w:id="7880" w:author="Houyem Rais" w:date="2024-02-22T14:49:00Z">
          <w:pPr/>
        </w:pPrChange>
      </w:pPr>
      <w:del w:id="7881" w:author="Houyem Rais" w:date="2024-02-22T14:46:00Z">
        <w:r w:rsidRPr="00343F01" w:rsidDel="00201166">
          <w:delText>L’affermage est donc un acte similaire à une concession permettant à l’autorité contractante d'accorder des droits économiques sur l'infrastructure ou la propriété économique de l'actif.</w:delText>
        </w:r>
        <w:r w:rsidR="00D370FA" w:rsidRPr="00343F01" w:rsidDel="00201166">
          <w:delText xml:space="preserve"> La durée du contrat varie généralement entre 5 et 15 ans.</w:delText>
        </w:r>
      </w:del>
    </w:p>
    <w:p w14:paraId="47B2E381" w14:textId="21F67770" w:rsidR="00973161" w:rsidRPr="00343F01" w:rsidDel="00201166" w:rsidRDefault="00973161" w:rsidP="00D62BC5">
      <w:pPr>
        <w:spacing w:before="0" w:after="160"/>
        <w:jc w:val="left"/>
        <w:rPr>
          <w:del w:id="7882" w:author="Houyem Rais" w:date="2024-02-22T14:46:00Z"/>
        </w:rPr>
        <w:pPrChange w:id="7883" w:author="Houyem Rais" w:date="2024-02-22T14:49:00Z">
          <w:pPr/>
        </w:pPrChange>
      </w:pPr>
      <w:del w:id="7884" w:author="Houyem Rais" w:date="2024-02-22T14:46:00Z">
        <w:r w:rsidRPr="00343F01" w:rsidDel="00201166">
          <w:delText xml:space="preserve">Ce modèle est moins risqué pour le partenaire privé </w:delText>
        </w:r>
        <w:r w:rsidR="00722FD5" w:rsidRPr="00343F01" w:rsidDel="00201166">
          <w:delText xml:space="preserve">car </w:delText>
        </w:r>
        <w:r w:rsidRPr="00343F01" w:rsidDel="00201166">
          <w:delText>il n’a aucune responsabilité significative dans le financement du CAPEX.</w:delText>
        </w:r>
      </w:del>
    </w:p>
    <w:p w14:paraId="2189C380" w14:textId="42C5876F" w:rsidR="002C2801" w:rsidRPr="00343F01" w:rsidDel="00201166" w:rsidRDefault="00D370FA" w:rsidP="00D62BC5">
      <w:pPr>
        <w:spacing w:before="0" w:after="160"/>
        <w:jc w:val="left"/>
        <w:rPr>
          <w:del w:id="7885" w:author="Houyem Rais" w:date="2024-02-22T14:46:00Z"/>
        </w:rPr>
        <w:pPrChange w:id="7886" w:author="Houyem Rais" w:date="2024-02-22T14:49:00Z">
          <w:pPr/>
        </w:pPrChange>
      </w:pPr>
      <w:del w:id="7887" w:author="Houyem Rais" w:date="2024-02-22T14:46:00Z">
        <w:r w:rsidRPr="00343F01" w:rsidDel="00201166">
          <w:delText>Une attention particulière doit être accordée à la définition des obligations en matière d’entretien et de maintenance ainsi que de renouvellement des équipements à faible durée de vie. Ces contrats nécessitent aussi une régulation des tarifs appliqués par le fermier.</w:delText>
        </w:r>
      </w:del>
    </w:p>
    <w:p w14:paraId="10EC5F8C" w14:textId="4E411B75" w:rsidR="00A32D53" w:rsidRPr="00343F01" w:rsidDel="00201166" w:rsidRDefault="00DC3C2F" w:rsidP="00D62BC5">
      <w:pPr>
        <w:spacing w:before="0" w:after="160"/>
        <w:jc w:val="left"/>
        <w:rPr>
          <w:del w:id="7888" w:author="Houyem Rais" w:date="2024-02-22T14:46:00Z"/>
        </w:rPr>
        <w:pPrChange w:id="7889" w:author="Houyem Rais" w:date="2024-02-22T14:49:00Z">
          <w:pPr>
            <w:keepNext/>
            <w:spacing w:after="0"/>
            <w:jc w:val="center"/>
          </w:pPr>
        </w:pPrChange>
      </w:pPr>
      <w:del w:id="7890" w:author="Houyem Rais" w:date="2024-02-22T14:46:00Z">
        <w:r w:rsidRPr="00E7177E" w:rsidDel="00201166">
          <w:rPr>
            <w:noProof/>
          </w:rPr>
          <w:drawing>
            <wp:inline distT="0" distB="0" distL="0" distR="0" wp14:anchorId="6B50BA0C" wp14:editId="50F67761">
              <wp:extent cx="5307496" cy="2770550"/>
              <wp:effectExtent l="0" t="0" r="7620" b="0"/>
              <wp:docPr id="473613259" name="Picture 47361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7386" cy="2786153"/>
                      </a:xfrm>
                      <a:prstGeom prst="rect">
                        <a:avLst/>
                      </a:prstGeom>
                      <a:noFill/>
                    </pic:spPr>
                  </pic:pic>
                </a:graphicData>
              </a:graphic>
            </wp:inline>
          </w:drawing>
        </w:r>
      </w:del>
    </w:p>
    <w:p w14:paraId="571A2B57" w14:textId="200EA866" w:rsidR="00A32D53" w:rsidRPr="00343F01" w:rsidDel="00201166" w:rsidRDefault="00A32D53" w:rsidP="00D62BC5">
      <w:pPr>
        <w:spacing w:before="0" w:after="160"/>
        <w:jc w:val="left"/>
        <w:rPr>
          <w:del w:id="7891" w:author="Houyem Rais" w:date="2024-02-22T14:46:00Z"/>
        </w:rPr>
        <w:pPrChange w:id="7892" w:author="Houyem Rais" w:date="2024-02-22T14:49:00Z">
          <w:pPr>
            <w:pStyle w:val="Caption"/>
            <w:jc w:val="center"/>
          </w:pPr>
        </w:pPrChange>
      </w:pPr>
      <w:bookmarkStart w:id="7893" w:name="_Toc129968918"/>
      <w:bookmarkStart w:id="7894" w:name="_Toc152165542"/>
      <w:del w:id="7895"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16</w:delText>
        </w:r>
        <w:r w:rsidR="00B0561B" w:rsidDel="00201166">
          <w:rPr>
            <w:noProof/>
          </w:rPr>
          <w:fldChar w:fldCharType="end"/>
        </w:r>
        <w:r w:rsidRPr="00343F01" w:rsidDel="00201166">
          <w:delText xml:space="preserve"> Structuration type d’un contrat d’affermage</w:delText>
        </w:r>
        <w:bookmarkEnd w:id="7893"/>
        <w:bookmarkEnd w:id="7894"/>
      </w:del>
    </w:p>
    <w:p w14:paraId="64AA7C75" w14:textId="5BA799F6" w:rsidR="00A32D53" w:rsidRPr="00343F01" w:rsidDel="00201166" w:rsidRDefault="00A32D53" w:rsidP="00D62BC5">
      <w:pPr>
        <w:spacing w:before="0" w:after="160"/>
        <w:jc w:val="left"/>
        <w:rPr>
          <w:del w:id="7896" w:author="Houyem Rais" w:date="2024-02-22T14:46:00Z"/>
          <w:i/>
          <w:iCs/>
          <w:sz w:val="18"/>
          <w:szCs w:val="18"/>
        </w:rPr>
        <w:pPrChange w:id="7897" w:author="Houyem Rais" w:date="2024-02-22T14:49:00Z">
          <w:pPr>
            <w:spacing w:after="0"/>
            <w:jc w:val="right"/>
          </w:pPr>
        </w:pPrChange>
      </w:pPr>
      <w:del w:id="7898" w:author="Houyem Rais" w:date="2024-02-22T14:46:00Z">
        <w:r w:rsidRPr="00343F01" w:rsidDel="00201166">
          <w:rPr>
            <w:b/>
            <w:bCs/>
            <w:i/>
            <w:iCs/>
            <w:sz w:val="18"/>
            <w:szCs w:val="18"/>
          </w:rPr>
          <w:delText>Source</w:delText>
        </w:r>
        <w:r w:rsidRPr="00343F01" w:rsidDel="00201166">
          <w:rPr>
            <w:i/>
            <w:iCs/>
            <w:sz w:val="18"/>
            <w:szCs w:val="18"/>
          </w:rPr>
          <w:delText xml:space="preserve"> : </w:delText>
        </w:r>
        <w:r w:rsidR="008B03C3" w:rsidRPr="00343F01" w:rsidDel="00201166">
          <w:rPr>
            <w:i/>
            <w:iCs/>
            <w:sz w:val="18"/>
            <w:szCs w:val="18"/>
          </w:rPr>
          <w:delText>Auteur</w:delText>
        </w:r>
      </w:del>
    </w:p>
    <w:p w14:paraId="01B93A57" w14:textId="3983A047" w:rsidR="00A32D53" w:rsidRPr="00343F01" w:rsidDel="00201166" w:rsidRDefault="00A32D53" w:rsidP="00D62BC5">
      <w:pPr>
        <w:spacing w:before="0" w:after="160"/>
        <w:jc w:val="left"/>
        <w:rPr>
          <w:del w:id="7899" w:author="Houyem Rais" w:date="2024-02-22T14:46:00Z"/>
        </w:rPr>
        <w:pPrChange w:id="7900" w:author="Houyem Rais" w:date="2024-02-22T14:49:00Z">
          <w:pPr>
            <w:pStyle w:val="Heading4"/>
          </w:pPr>
        </w:pPrChange>
      </w:pPr>
      <w:del w:id="7901" w:author="Houyem Rais" w:date="2024-02-22T14:46:00Z">
        <w:r w:rsidRPr="00343F01" w:rsidDel="00201166">
          <w:delText>Mécanismes de paiement</w:delText>
        </w:r>
      </w:del>
    </w:p>
    <w:p w14:paraId="4F697A60" w14:textId="75D8AAD6" w:rsidR="001B442F" w:rsidRPr="00343F01" w:rsidDel="00201166" w:rsidRDefault="001B442F" w:rsidP="00D62BC5">
      <w:pPr>
        <w:spacing w:before="0" w:after="160"/>
        <w:jc w:val="left"/>
        <w:rPr>
          <w:del w:id="7902" w:author="Houyem Rais" w:date="2024-02-22T14:46:00Z"/>
        </w:rPr>
        <w:pPrChange w:id="7903" w:author="Houyem Rais" w:date="2024-02-22T14:49:00Z">
          <w:pPr/>
        </w:pPrChange>
      </w:pPr>
      <w:del w:id="7904" w:author="Houyem Rais" w:date="2024-02-22T14:46:00Z">
        <w:r w:rsidRPr="00343F01" w:rsidDel="00201166">
          <w:delText xml:space="preserve">Dans le cas d'un contrat d'affermage, le partenaire privé tire sa rémunération du </w:delText>
        </w:r>
        <w:r w:rsidRPr="00343F01" w:rsidDel="00201166">
          <w:rPr>
            <w:b/>
            <w:bCs/>
          </w:rPr>
          <w:delText>produit du bien</w:delText>
        </w:r>
        <w:r w:rsidRPr="00343F01" w:rsidDel="00201166">
          <w:delText xml:space="preserve"> (i.e. les recettes des péages </w:delText>
        </w:r>
        <w:r w:rsidR="003369B2" w:rsidRPr="00343F01" w:rsidDel="00201166">
          <w:delText xml:space="preserve">de la part des usagers </w:delText>
        </w:r>
        <w:r w:rsidRPr="00343F01" w:rsidDel="00201166">
          <w:delText xml:space="preserve">et </w:delText>
        </w:r>
        <w:r w:rsidR="003369B2" w:rsidRPr="00343F01" w:rsidDel="00201166">
          <w:delText>l</w:delText>
        </w:r>
        <w:r w:rsidRPr="00343F01" w:rsidDel="00201166">
          <w:delText>es revenus annexes)</w:delText>
        </w:r>
        <w:r w:rsidR="003369B2" w:rsidRPr="00343F01" w:rsidDel="00201166">
          <w:delText xml:space="preserve">. En échange, il verse à l'autorité publique concédante responsable de l'autoroute un </w:delText>
        </w:r>
        <w:r w:rsidR="003369B2" w:rsidRPr="00343F01" w:rsidDel="00201166">
          <w:rPr>
            <w:b/>
            <w:bCs/>
          </w:rPr>
          <w:delText>loyer</w:delText>
        </w:r>
        <w:r w:rsidR="003369B2" w:rsidRPr="00343F01" w:rsidDel="00201166">
          <w:delText xml:space="preserve"> ou une </w:delText>
        </w:r>
        <w:r w:rsidR="003369B2" w:rsidRPr="00343F01" w:rsidDel="00201166">
          <w:rPr>
            <w:b/>
            <w:bCs/>
          </w:rPr>
          <w:delText>redevance périodique</w:delText>
        </w:r>
        <w:r w:rsidR="003369B2" w:rsidRPr="00343F01" w:rsidDel="00201166">
          <w:delText xml:space="preserve"> (le </w:delText>
        </w:r>
        <w:r w:rsidR="003369B2" w:rsidRPr="00343F01" w:rsidDel="00201166">
          <w:rPr>
            <w:b/>
            <w:bCs/>
          </w:rPr>
          <w:delText>fermage</w:delText>
        </w:r>
        <w:r w:rsidR="003369B2" w:rsidRPr="00343F01" w:rsidDel="00201166">
          <w:delText xml:space="preserve">) </w:delText>
        </w:r>
        <w:r w:rsidRPr="00343F01" w:rsidDel="00201166">
          <w:delText>dont le montant est convenu à l'avance et qui demeure indépendant des résultats d'exploitation (le loyer est ferme).</w:delText>
        </w:r>
        <w:r w:rsidR="00F269CF" w:rsidRPr="00343F01" w:rsidDel="00201166">
          <w:delText xml:space="preserve"> Ce loyer est révisable selon une formule de variation proposée dans le contrat et utilisant une indexation convenue, par exemple le taux d’inflation.</w:delText>
        </w:r>
      </w:del>
    </w:p>
    <w:p w14:paraId="1C888F2B" w14:textId="61727B5A" w:rsidR="001B442F" w:rsidRPr="00343F01" w:rsidDel="00201166" w:rsidRDefault="001B442F" w:rsidP="00D62BC5">
      <w:pPr>
        <w:spacing w:before="0" w:after="160"/>
        <w:jc w:val="left"/>
        <w:rPr>
          <w:del w:id="7905" w:author="Houyem Rais" w:date="2024-02-22T14:46:00Z"/>
        </w:rPr>
        <w:pPrChange w:id="7906" w:author="Houyem Rais" w:date="2024-02-22T14:49:00Z">
          <w:pPr/>
        </w:pPrChange>
      </w:pPr>
      <w:del w:id="7907" w:author="Houyem Rais" w:date="2024-02-22T14:46:00Z">
        <w:r w:rsidRPr="00343F01" w:rsidDel="00201166">
          <w:delText xml:space="preserve">Les baux et les affermages se différencient des contrats de gestion et d’exploitation en ce que l'opérateur privé </w:delText>
        </w:r>
        <w:r w:rsidRPr="00343F01" w:rsidDel="00201166">
          <w:rPr>
            <w:b/>
            <w:bCs/>
          </w:rPr>
          <w:delText>ne perçoit pas de rémunération fixe</w:delText>
        </w:r>
        <w:r w:rsidRPr="00343F01" w:rsidDel="00201166">
          <w:delText xml:space="preserve"> pour ses services de la part du pouvoir adjudicateur, mais perçoit plutôt des </w:delText>
        </w:r>
        <w:r w:rsidRPr="00343F01" w:rsidDel="00201166">
          <w:rPr>
            <w:b/>
            <w:bCs/>
          </w:rPr>
          <w:delText>redevances auprès des usagers</w:delText>
        </w:r>
        <w:r w:rsidRPr="00343F01" w:rsidDel="00201166">
          <w:delText>, en reversant éventuellement, dans le cas d'un bail, une partie des recettes au partenaire public en tant que propriétaire de l'actif au titre de frais de location.</w:delText>
        </w:r>
      </w:del>
    </w:p>
    <w:p w14:paraId="79C0AF08" w14:textId="786FAC2B" w:rsidR="00A32D53" w:rsidRPr="00343F01" w:rsidDel="00201166" w:rsidRDefault="00A32D53" w:rsidP="00D62BC5">
      <w:pPr>
        <w:spacing w:before="0" w:after="160"/>
        <w:jc w:val="left"/>
        <w:rPr>
          <w:del w:id="7908" w:author="Houyem Rais" w:date="2024-02-22T14:46:00Z"/>
          <w:iCs/>
        </w:rPr>
        <w:pPrChange w:id="7909" w:author="Houyem Rais" w:date="2024-02-22T14:49:00Z">
          <w:pPr/>
        </w:pPrChange>
      </w:pPr>
      <w:del w:id="7910" w:author="Houyem Rais" w:date="2024-02-22T14:46:00Z">
        <w:r w:rsidRPr="00343F01" w:rsidDel="00201166">
          <w:delText xml:space="preserve">Dans cette option, les modèles d’exploitation peuvent prendre plusieurs formes, comme la </w:delText>
        </w:r>
        <w:r w:rsidRPr="00343F01" w:rsidDel="00201166">
          <w:rPr>
            <w:iCs/>
          </w:rPr>
          <w:delText>rémunération forfaitaire ou variable selon les performances de l’exploitant.</w:delText>
        </w:r>
      </w:del>
    </w:p>
    <w:p w14:paraId="73849B11" w14:textId="6F2CD9F7" w:rsidR="00A32D53" w:rsidRPr="00343F01" w:rsidDel="00201166" w:rsidRDefault="00A32D53" w:rsidP="00D62BC5">
      <w:pPr>
        <w:spacing w:before="0" w:after="160"/>
        <w:jc w:val="left"/>
        <w:rPr>
          <w:del w:id="7911" w:author="Houyem Rais" w:date="2024-02-22T14:46:00Z"/>
        </w:rPr>
        <w:pPrChange w:id="7912" w:author="Houyem Rais" w:date="2024-02-22T14:49:00Z">
          <w:pPr/>
        </w:pPrChange>
      </w:pPr>
    </w:p>
    <w:p w14:paraId="00D57522" w14:textId="343F3155" w:rsidR="002C2801" w:rsidRPr="00343F01" w:rsidDel="00201166" w:rsidRDefault="002C2801" w:rsidP="00D62BC5">
      <w:pPr>
        <w:spacing w:before="0" w:after="160"/>
        <w:jc w:val="left"/>
        <w:rPr>
          <w:del w:id="7913" w:author="Houyem Rais" w:date="2024-02-22T14:46:00Z"/>
        </w:rPr>
        <w:pPrChange w:id="7914" w:author="Houyem Rais" w:date="2024-02-22T14:49:00Z">
          <w:pPr>
            <w:pStyle w:val="Heading4"/>
          </w:pPr>
        </w:pPrChange>
      </w:pPr>
      <w:del w:id="7915" w:author="Houyem Rais" w:date="2024-02-22T14:46:00Z">
        <w:r w:rsidRPr="00343F01" w:rsidDel="00201166">
          <w:delText>Avantages et inconvénients</w:delText>
        </w:r>
      </w:del>
    </w:p>
    <w:p w14:paraId="69AB7FEC" w14:textId="7BF27678" w:rsidR="00FF3DDA" w:rsidRPr="00343F01" w:rsidDel="00201166" w:rsidRDefault="00FF3DDA" w:rsidP="00D62BC5">
      <w:pPr>
        <w:spacing w:before="0" w:after="160"/>
        <w:jc w:val="left"/>
        <w:rPr>
          <w:del w:id="7916" w:author="Houyem Rais" w:date="2024-02-22T14:46:00Z"/>
        </w:rPr>
        <w:pPrChange w:id="7917" w:author="Houyem Rais" w:date="2024-02-22T14:49:00Z">
          <w:pPr/>
        </w:pPrChange>
      </w:pPr>
      <w:del w:id="7918" w:author="Houyem Rais" w:date="2024-02-22T14:46:00Z">
        <w:r w:rsidRPr="00343F01" w:rsidDel="00201166">
          <w:delText>Les avantages et les inconvénients des contrats d’affermage sont synthétisés dans le tableau suivant.</w:delText>
        </w:r>
      </w:del>
    </w:p>
    <w:p w14:paraId="324420E0" w14:textId="5510D923" w:rsidR="002C2801" w:rsidRPr="00343F01" w:rsidDel="00201166" w:rsidRDefault="002C2801" w:rsidP="00D62BC5">
      <w:pPr>
        <w:spacing w:before="0" w:after="160"/>
        <w:jc w:val="left"/>
        <w:rPr>
          <w:del w:id="7919" w:author="Houyem Rais" w:date="2024-02-22T14:46:00Z"/>
          <w:i/>
          <w:iCs/>
          <w:sz w:val="20"/>
          <w:szCs w:val="20"/>
        </w:rPr>
        <w:pPrChange w:id="7920" w:author="Houyem Rais" w:date="2024-02-22T14:49:00Z">
          <w:pPr>
            <w:pStyle w:val="Caption"/>
          </w:pPr>
        </w:pPrChange>
      </w:pPr>
      <w:bookmarkStart w:id="7921" w:name="_Toc152165464"/>
      <w:del w:id="7922" w:author="Houyem Rais" w:date="2024-02-22T14:46:00Z">
        <w:r w:rsidRPr="00343F01" w:rsidDel="00201166">
          <w:rPr>
            <w:iCs/>
            <w:sz w:val="20"/>
            <w:szCs w:val="20"/>
          </w:rPr>
          <w:delText xml:space="preserve">Tableau </w:delText>
        </w:r>
        <w:r w:rsidRPr="00343F01" w:rsidDel="00201166">
          <w:rPr>
            <w:i/>
            <w:iCs/>
            <w:sz w:val="20"/>
            <w:szCs w:val="20"/>
          </w:rPr>
          <w:fldChar w:fldCharType="begin"/>
        </w:r>
        <w:r w:rsidRPr="00343F01" w:rsidDel="00201166">
          <w:rPr>
            <w:iCs/>
            <w:sz w:val="20"/>
            <w:szCs w:val="20"/>
          </w:rPr>
          <w:delInstrText xml:space="preserve"> SEQ Tableau \* ARABIC </w:delInstrText>
        </w:r>
        <w:r w:rsidRPr="00343F01" w:rsidDel="00201166">
          <w:rPr>
            <w:i/>
            <w:iCs/>
            <w:sz w:val="20"/>
            <w:szCs w:val="20"/>
          </w:rPr>
          <w:fldChar w:fldCharType="separate"/>
        </w:r>
        <w:r w:rsidR="002B5C95" w:rsidDel="00201166">
          <w:rPr>
            <w:iCs/>
            <w:noProof/>
            <w:sz w:val="20"/>
            <w:szCs w:val="20"/>
          </w:rPr>
          <w:delText>26</w:delText>
        </w:r>
        <w:r w:rsidRPr="00343F01" w:rsidDel="00201166">
          <w:rPr>
            <w:i/>
            <w:iCs/>
            <w:sz w:val="20"/>
            <w:szCs w:val="20"/>
          </w:rPr>
          <w:fldChar w:fldCharType="end"/>
        </w:r>
        <w:r w:rsidRPr="00343F01" w:rsidDel="00201166">
          <w:rPr>
            <w:iCs/>
            <w:sz w:val="20"/>
            <w:szCs w:val="20"/>
          </w:rPr>
          <w:delText xml:space="preserve"> Avantages et inconvénients des contrats d’affermage</w:delText>
        </w:r>
        <w:bookmarkEnd w:id="7921"/>
      </w:del>
    </w:p>
    <w:tbl>
      <w:tblPr>
        <w:tblW w:w="90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700"/>
      </w:tblGrid>
      <w:tr w:rsidR="002C2801" w:rsidRPr="00343F01" w:rsidDel="00201166" w14:paraId="58EF179B" w14:textId="091CCE74" w:rsidTr="002B3CC3">
        <w:trPr>
          <w:trHeight w:val="301"/>
          <w:tblHeader/>
          <w:del w:id="7923" w:author="Houyem Rais" w:date="2024-02-22T14:46:00Z"/>
        </w:trPr>
        <w:tc>
          <w:tcPr>
            <w:tcW w:w="4395" w:type="dxa"/>
            <w:shd w:val="clear" w:color="auto" w:fill="D9D9D9"/>
            <w:tcMar>
              <w:top w:w="0" w:type="dxa"/>
              <w:left w:w="108" w:type="dxa"/>
              <w:bottom w:w="0" w:type="dxa"/>
              <w:right w:w="108" w:type="dxa"/>
            </w:tcMar>
            <w:hideMark/>
          </w:tcPr>
          <w:p w14:paraId="7AADFB41" w14:textId="43C23A97" w:rsidR="002C2801" w:rsidRPr="00343F01" w:rsidDel="00201166" w:rsidRDefault="002C2801" w:rsidP="00D62BC5">
            <w:pPr>
              <w:spacing w:before="0" w:after="160"/>
              <w:jc w:val="left"/>
              <w:rPr>
                <w:del w:id="7924" w:author="Houyem Rais" w:date="2024-02-22T14:46:00Z"/>
                <w:sz w:val="20"/>
                <w:szCs w:val="20"/>
              </w:rPr>
              <w:pPrChange w:id="7925" w:author="Houyem Rais" w:date="2024-02-22T14:49:00Z">
                <w:pPr>
                  <w:spacing w:before="20" w:after="40" w:line="240" w:lineRule="auto"/>
                </w:pPr>
              </w:pPrChange>
            </w:pPr>
            <w:del w:id="7926" w:author="Houyem Rais" w:date="2024-02-22T14:46:00Z">
              <w:r w:rsidRPr="00343F01" w:rsidDel="00201166">
                <w:rPr>
                  <w:b/>
                  <w:bCs/>
                  <w:sz w:val="20"/>
                  <w:szCs w:val="20"/>
                </w:rPr>
                <w:delText>Principaux avantages des contrats d’affermage</w:delText>
              </w:r>
            </w:del>
          </w:p>
        </w:tc>
        <w:tc>
          <w:tcPr>
            <w:tcW w:w="4700" w:type="dxa"/>
            <w:shd w:val="clear" w:color="auto" w:fill="D9D9D9"/>
            <w:tcMar>
              <w:top w:w="0" w:type="dxa"/>
              <w:left w:w="108" w:type="dxa"/>
              <w:bottom w:w="0" w:type="dxa"/>
              <w:right w:w="108" w:type="dxa"/>
            </w:tcMar>
            <w:hideMark/>
          </w:tcPr>
          <w:p w14:paraId="7F8CD5B2" w14:textId="1B5E3B7C" w:rsidR="002C2801" w:rsidRPr="00343F01" w:rsidDel="00201166" w:rsidRDefault="002C2801" w:rsidP="00D62BC5">
            <w:pPr>
              <w:spacing w:before="0" w:after="160"/>
              <w:jc w:val="left"/>
              <w:rPr>
                <w:del w:id="7927" w:author="Houyem Rais" w:date="2024-02-22T14:46:00Z"/>
                <w:sz w:val="20"/>
                <w:szCs w:val="20"/>
              </w:rPr>
              <w:pPrChange w:id="7928" w:author="Houyem Rais" w:date="2024-02-22T14:49:00Z">
                <w:pPr>
                  <w:spacing w:before="20" w:after="40" w:line="240" w:lineRule="auto"/>
                </w:pPr>
              </w:pPrChange>
            </w:pPr>
            <w:del w:id="7929" w:author="Houyem Rais" w:date="2024-02-22T14:46:00Z">
              <w:r w:rsidRPr="00343F01" w:rsidDel="00201166">
                <w:rPr>
                  <w:b/>
                  <w:bCs/>
                  <w:sz w:val="20"/>
                  <w:szCs w:val="20"/>
                </w:rPr>
                <w:delText>Principaux inconvénients des contrats d’affermage</w:delText>
              </w:r>
            </w:del>
          </w:p>
        </w:tc>
      </w:tr>
      <w:tr w:rsidR="002C2801" w:rsidRPr="00343F01" w:rsidDel="00201166" w14:paraId="28DF2999" w14:textId="3BC13B69" w:rsidTr="002B3CC3">
        <w:trPr>
          <w:trHeight w:val="50"/>
          <w:del w:id="7930" w:author="Houyem Rais" w:date="2024-02-22T14:46:00Z"/>
        </w:trPr>
        <w:tc>
          <w:tcPr>
            <w:tcW w:w="4395" w:type="dxa"/>
            <w:tcMar>
              <w:top w:w="0" w:type="dxa"/>
              <w:left w:w="108" w:type="dxa"/>
              <w:bottom w:w="0" w:type="dxa"/>
              <w:right w:w="108" w:type="dxa"/>
            </w:tcMar>
          </w:tcPr>
          <w:p w14:paraId="4AAB50DE" w14:textId="6FC75F43" w:rsidR="002C2801" w:rsidRPr="00343F01" w:rsidDel="00201166" w:rsidRDefault="002C2801" w:rsidP="00D62BC5">
            <w:pPr>
              <w:spacing w:before="0" w:after="160"/>
              <w:jc w:val="left"/>
              <w:rPr>
                <w:del w:id="7931" w:author="Houyem Rais" w:date="2024-02-22T14:46:00Z"/>
                <w:sz w:val="20"/>
                <w:szCs w:val="20"/>
              </w:rPr>
              <w:pPrChange w:id="7932" w:author="Houyem Rais" w:date="2024-02-22T14:49:00Z">
                <w:pPr>
                  <w:numPr>
                    <w:numId w:val="11"/>
                  </w:numPr>
                  <w:spacing w:before="20" w:after="40" w:line="240" w:lineRule="auto"/>
                  <w:ind w:left="360" w:hanging="360"/>
                </w:pPr>
              </w:pPrChange>
            </w:pPr>
            <w:del w:id="7933" w:author="Houyem Rais" w:date="2024-02-22T14:46:00Z">
              <w:r w:rsidRPr="00343F01" w:rsidDel="00201166">
                <w:rPr>
                  <w:sz w:val="20"/>
                  <w:szCs w:val="20"/>
                </w:rPr>
                <w:delText>Le fermier assume la responsabilité de l'exploitation et de la maintenance complète de l'autoroute, ce qui soulage l'autorité contractante de ces tâches</w:delText>
              </w:r>
            </w:del>
          </w:p>
          <w:p w14:paraId="294A23B3" w14:textId="31083D82" w:rsidR="002C2801" w:rsidRPr="00343F01" w:rsidDel="00201166" w:rsidRDefault="002C2801" w:rsidP="00D62BC5">
            <w:pPr>
              <w:spacing w:before="0" w:after="160"/>
              <w:jc w:val="left"/>
              <w:rPr>
                <w:del w:id="7934" w:author="Houyem Rais" w:date="2024-02-22T14:46:00Z"/>
                <w:sz w:val="20"/>
                <w:szCs w:val="20"/>
              </w:rPr>
              <w:pPrChange w:id="7935" w:author="Houyem Rais" w:date="2024-02-22T14:49:00Z">
                <w:pPr>
                  <w:numPr>
                    <w:numId w:val="11"/>
                  </w:numPr>
                  <w:spacing w:before="20" w:after="40" w:line="240" w:lineRule="auto"/>
                  <w:ind w:left="360" w:hanging="360"/>
                </w:pPr>
              </w:pPrChange>
            </w:pPr>
            <w:del w:id="7936" w:author="Houyem Rais" w:date="2024-02-22T14:46:00Z">
              <w:r w:rsidRPr="00343F01" w:rsidDel="00201166">
                <w:rPr>
                  <w:sz w:val="20"/>
                  <w:szCs w:val="20"/>
                </w:rPr>
                <w:delText>Le fermier peut apporter son expertise dans la gestion efficace des opérations autoroutières, ce qui peut conduire à une meilleure qualité de service et une optimisation des coûts</w:delText>
              </w:r>
            </w:del>
          </w:p>
          <w:p w14:paraId="3E6E4A82" w14:textId="55F0B1C2" w:rsidR="002C2801" w:rsidRPr="00343F01" w:rsidDel="00201166" w:rsidRDefault="002C2801" w:rsidP="00D62BC5">
            <w:pPr>
              <w:spacing w:before="0" w:after="160"/>
              <w:jc w:val="left"/>
              <w:rPr>
                <w:del w:id="7937" w:author="Houyem Rais" w:date="2024-02-22T14:46:00Z"/>
                <w:sz w:val="20"/>
                <w:szCs w:val="20"/>
              </w:rPr>
              <w:pPrChange w:id="7938" w:author="Houyem Rais" w:date="2024-02-22T14:49:00Z">
                <w:pPr>
                  <w:numPr>
                    <w:numId w:val="11"/>
                  </w:numPr>
                  <w:spacing w:before="20" w:after="40" w:line="240" w:lineRule="auto"/>
                  <w:ind w:left="360" w:hanging="360"/>
                </w:pPr>
              </w:pPrChange>
            </w:pPr>
            <w:del w:id="7939" w:author="Houyem Rais" w:date="2024-02-22T14:46:00Z">
              <w:r w:rsidRPr="00343F01" w:rsidDel="00201166">
                <w:rPr>
                  <w:sz w:val="20"/>
                  <w:szCs w:val="20"/>
                </w:rPr>
                <w:delText>Les contrats d'affermage peuvent attirer des investissements privés dans le développement des infrastructures autoroutières, ce qui peut contribuer à l'amélioration et à l'expansion du réseau routier</w:delText>
              </w:r>
            </w:del>
          </w:p>
          <w:p w14:paraId="564DA4BC" w14:textId="6EB8C1F3" w:rsidR="00365C4E" w:rsidRPr="00343F01" w:rsidDel="00201166" w:rsidRDefault="00365C4E" w:rsidP="00D62BC5">
            <w:pPr>
              <w:spacing w:before="0" w:after="160"/>
              <w:jc w:val="left"/>
              <w:rPr>
                <w:del w:id="7940" w:author="Houyem Rais" w:date="2024-02-22T14:46:00Z"/>
                <w:sz w:val="20"/>
                <w:szCs w:val="20"/>
              </w:rPr>
              <w:pPrChange w:id="7941" w:author="Houyem Rais" w:date="2024-02-22T14:49:00Z">
                <w:pPr>
                  <w:numPr>
                    <w:numId w:val="11"/>
                  </w:numPr>
                  <w:spacing w:before="20" w:after="40" w:line="240" w:lineRule="auto"/>
                  <w:ind w:left="360" w:hanging="360"/>
                </w:pPr>
              </w:pPrChange>
            </w:pPr>
            <w:del w:id="7942" w:author="Houyem Rais" w:date="2024-02-22T14:46:00Z">
              <w:r w:rsidRPr="00343F01" w:rsidDel="00201166">
                <w:rPr>
                  <w:sz w:val="20"/>
                  <w:szCs w:val="20"/>
                </w:rPr>
                <w:delText>Convient dans un contexte de faible attractivité pour les investisseurs privés</w:delText>
              </w:r>
            </w:del>
          </w:p>
        </w:tc>
        <w:tc>
          <w:tcPr>
            <w:tcW w:w="4700" w:type="dxa"/>
            <w:tcMar>
              <w:top w:w="0" w:type="dxa"/>
              <w:left w:w="108" w:type="dxa"/>
              <w:bottom w:w="0" w:type="dxa"/>
              <w:right w:w="108" w:type="dxa"/>
            </w:tcMar>
          </w:tcPr>
          <w:p w14:paraId="19348882" w14:textId="21E05EF5" w:rsidR="002C2801" w:rsidRPr="00343F01" w:rsidDel="00201166" w:rsidRDefault="002C2801" w:rsidP="00D62BC5">
            <w:pPr>
              <w:spacing w:before="0" w:after="160"/>
              <w:jc w:val="left"/>
              <w:rPr>
                <w:del w:id="7943" w:author="Houyem Rais" w:date="2024-02-22T14:46:00Z"/>
                <w:sz w:val="20"/>
                <w:szCs w:val="20"/>
              </w:rPr>
              <w:pPrChange w:id="7944" w:author="Houyem Rais" w:date="2024-02-22T14:49:00Z">
                <w:pPr>
                  <w:numPr>
                    <w:numId w:val="11"/>
                  </w:numPr>
                  <w:spacing w:before="20" w:after="40" w:line="240" w:lineRule="auto"/>
                  <w:ind w:left="360" w:hanging="360"/>
                </w:pPr>
              </w:pPrChange>
            </w:pPr>
            <w:del w:id="7945" w:author="Houyem Rais" w:date="2024-02-22T14:46:00Z">
              <w:r w:rsidRPr="00343F01" w:rsidDel="00201166">
                <w:rPr>
                  <w:sz w:val="20"/>
                  <w:szCs w:val="20"/>
                </w:rPr>
                <w:delText>Le fermier peut être motivé par la maximisation de ses profits, ce qui peut entraîner des tarifs de péage plus élevés pour les utilisateurs de l'autoroute</w:delText>
              </w:r>
            </w:del>
          </w:p>
          <w:p w14:paraId="0F65A039" w14:textId="49606E35" w:rsidR="002C2801" w:rsidRPr="00343F01" w:rsidDel="00201166" w:rsidRDefault="002C2801" w:rsidP="00D62BC5">
            <w:pPr>
              <w:spacing w:before="0" w:after="160"/>
              <w:jc w:val="left"/>
              <w:rPr>
                <w:del w:id="7946" w:author="Houyem Rais" w:date="2024-02-22T14:46:00Z"/>
                <w:sz w:val="20"/>
                <w:szCs w:val="20"/>
              </w:rPr>
              <w:pPrChange w:id="7947" w:author="Houyem Rais" w:date="2024-02-22T14:49:00Z">
                <w:pPr>
                  <w:numPr>
                    <w:numId w:val="11"/>
                  </w:numPr>
                  <w:spacing w:before="20" w:after="40" w:line="240" w:lineRule="auto"/>
                  <w:ind w:left="360" w:hanging="360"/>
                </w:pPr>
              </w:pPrChange>
            </w:pPr>
            <w:del w:id="7948" w:author="Houyem Rais" w:date="2024-02-22T14:46:00Z">
              <w:r w:rsidRPr="00343F01" w:rsidDel="00201166">
                <w:rPr>
                  <w:sz w:val="20"/>
                  <w:szCs w:val="20"/>
                </w:rPr>
                <w:delText xml:space="preserve">L'autorité contractante peut avoir un contrôle limité sur les décisions opérationnelles prises par </w:delText>
              </w:r>
              <w:r w:rsidR="00E50F5E" w:rsidRPr="00343F01" w:rsidDel="00201166">
                <w:rPr>
                  <w:sz w:val="20"/>
                  <w:szCs w:val="20"/>
                </w:rPr>
                <w:delText>le fermier</w:delText>
              </w:r>
              <w:r w:rsidRPr="00343F01" w:rsidDel="00201166">
                <w:rPr>
                  <w:sz w:val="20"/>
                  <w:szCs w:val="20"/>
                </w:rPr>
                <w:delText>, ce qui peut limiter sa capacité à répondre aux besoins des utilisateurs de l'autoroute</w:delText>
              </w:r>
            </w:del>
          </w:p>
          <w:p w14:paraId="3522C6A9" w14:textId="65F4BB2D" w:rsidR="00365C4E" w:rsidRPr="00343F01" w:rsidDel="00201166" w:rsidRDefault="002C2801" w:rsidP="00D62BC5">
            <w:pPr>
              <w:spacing w:before="0" w:after="160"/>
              <w:jc w:val="left"/>
              <w:rPr>
                <w:del w:id="7949" w:author="Houyem Rais" w:date="2024-02-22T14:46:00Z"/>
                <w:sz w:val="20"/>
                <w:szCs w:val="20"/>
              </w:rPr>
              <w:pPrChange w:id="7950" w:author="Houyem Rais" w:date="2024-02-22T14:49:00Z">
                <w:pPr>
                  <w:numPr>
                    <w:numId w:val="11"/>
                  </w:numPr>
                  <w:spacing w:before="20" w:after="40" w:line="240" w:lineRule="auto"/>
                  <w:ind w:left="360" w:hanging="360"/>
                </w:pPr>
              </w:pPrChange>
            </w:pPr>
            <w:del w:id="7951" w:author="Houyem Rais" w:date="2024-02-22T14:46:00Z">
              <w:r w:rsidRPr="00343F01" w:rsidDel="00201166">
                <w:rPr>
                  <w:sz w:val="20"/>
                  <w:szCs w:val="20"/>
                </w:rPr>
                <w:delText>Les intérêts financiers du fermier peuvent ne pas être parfaitement alignés sur les objectifs d'intérêt public, ce qui peut entraîner des conflits d'intérêts potentiels</w:delText>
              </w:r>
            </w:del>
          </w:p>
          <w:p w14:paraId="461B858C" w14:textId="55F1E3E9" w:rsidR="002C2801" w:rsidRPr="00343F01" w:rsidDel="00201166" w:rsidRDefault="00365C4E" w:rsidP="00D62BC5">
            <w:pPr>
              <w:spacing w:before="0" w:after="160"/>
              <w:jc w:val="left"/>
              <w:rPr>
                <w:del w:id="7952" w:author="Houyem Rais" w:date="2024-02-22T14:46:00Z"/>
                <w:sz w:val="20"/>
                <w:szCs w:val="20"/>
              </w:rPr>
              <w:pPrChange w:id="7953" w:author="Houyem Rais" w:date="2024-02-22T14:49:00Z">
                <w:pPr>
                  <w:pStyle w:val="ListParagraph"/>
                  <w:numPr>
                    <w:numId w:val="11"/>
                  </w:numPr>
                  <w:ind w:left="360" w:hanging="360"/>
                </w:pPr>
              </w:pPrChange>
            </w:pPr>
            <w:del w:id="7954" w:author="Houyem Rais" w:date="2024-02-22T14:46:00Z">
              <w:r w:rsidRPr="00343F01" w:rsidDel="00201166">
                <w:rPr>
                  <w:sz w:val="20"/>
                  <w:szCs w:val="20"/>
                </w:rPr>
                <w:delText>Ne permet pas une unicité de responsabilité pour la conception, la réalisation et l’exploitation</w:delText>
              </w:r>
              <w:r w:rsidR="00E50F5E" w:rsidRPr="00343F01" w:rsidDel="00201166">
                <w:rPr>
                  <w:sz w:val="20"/>
                  <w:szCs w:val="20"/>
                </w:rPr>
                <w:delText xml:space="preserve"> de l’autoroute</w:delText>
              </w:r>
            </w:del>
          </w:p>
        </w:tc>
      </w:tr>
    </w:tbl>
    <w:p w14:paraId="7C874566" w14:textId="4B53F4D2" w:rsidR="002C2801" w:rsidRPr="00343F01" w:rsidDel="00201166" w:rsidRDefault="00B02C01" w:rsidP="00D62BC5">
      <w:pPr>
        <w:spacing w:before="0" w:after="160"/>
        <w:jc w:val="left"/>
        <w:rPr>
          <w:del w:id="7955" w:author="Houyem Rais" w:date="2024-02-22T14:46:00Z"/>
          <w:i/>
          <w:iCs/>
          <w:sz w:val="18"/>
          <w:szCs w:val="18"/>
        </w:rPr>
        <w:pPrChange w:id="7956" w:author="Houyem Rais" w:date="2024-02-22T14:49:00Z">
          <w:pPr>
            <w:spacing w:before="0"/>
            <w:jc w:val="right"/>
          </w:pPr>
        </w:pPrChange>
      </w:pPr>
      <w:del w:id="7957" w:author="Houyem Rais" w:date="2024-02-22T14:46:00Z">
        <w:r w:rsidRPr="00343F01" w:rsidDel="00201166">
          <w:rPr>
            <w:b/>
            <w:bCs/>
            <w:i/>
            <w:iCs/>
            <w:sz w:val="18"/>
            <w:szCs w:val="18"/>
          </w:rPr>
          <w:delText xml:space="preserve">Source : </w:delText>
        </w:r>
        <w:r w:rsidRPr="00343F01" w:rsidDel="00201166">
          <w:rPr>
            <w:i/>
            <w:iCs/>
            <w:sz w:val="18"/>
            <w:szCs w:val="18"/>
          </w:rPr>
          <w:delText>Analyse du Consultant</w:delText>
        </w:r>
      </w:del>
    </w:p>
    <w:p w14:paraId="03183DAD" w14:textId="38D0D3E5" w:rsidR="001F4703" w:rsidRPr="00343F01" w:rsidDel="00201166" w:rsidRDefault="001F4703" w:rsidP="00D62BC5">
      <w:pPr>
        <w:spacing w:before="0" w:after="160"/>
        <w:jc w:val="left"/>
        <w:rPr>
          <w:del w:id="7958" w:author="Houyem Rais" w:date="2024-02-22T14:46:00Z"/>
        </w:rPr>
        <w:pPrChange w:id="7959" w:author="Houyem Rais" w:date="2024-02-22T14:49:00Z">
          <w:pPr>
            <w:pStyle w:val="Heading3"/>
          </w:pPr>
        </w:pPrChange>
      </w:pPr>
      <w:bookmarkStart w:id="7960" w:name="_Toc152165381"/>
      <w:del w:id="7961" w:author="Houyem Rais" w:date="2024-02-22T14:46:00Z">
        <w:r w:rsidRPr="00343F01" w:rsidDel="00201166">
          <w:delText xml:space="preserve">Le contrat </w:delText>
        </w:r>
        <w:bookmarkStart w:id="7962" w:name="_Hlk135239196"/>
        <w:r w:rsidRPr="00343F01" w:rsidDel="00201166">
          <w:delText>de gestion de péage</w:delText>
        </w:r>
        <w:bookmarkEnd w:id="7960"/>
        <w:bookmarkEnd w:id="7962"/>
      </w:del>
    </w:p>
    <w:p w14:paraId="4CA4ADC6" w14:textId="15DB91DD" w:rsidR="00D26B46" w:rsidRPr="00343F01" w:rsidDel="00201166" w:rsidRDefault="003369B2" w:rsidP="00D62BC5">
      <w:pPr>
        <w:spacing w:before="0" w:after="160"/>
        <w:jc w:val="left"/>
        <w:rPr>
          <w:del w:id="7963" w:author="Houyem Rais" w:date="2024-02-22T14:46:00Z"/>
        </w:rPr>
        <w:pPrChange w:id="7964" w:author="Houyem Rais" w:date="2024-02-22T14:49:00Z">
          <w:pPr/>
        </w:pPrChange>
      </w:pPr>
      <w:del w:id="7965" w:author="Houyem Rais" w:date="2024-02-22T14:46:00Z">
        <w:r w:rsidRPr="00343F01" w:rsidDel="00201166">
          <w:delText xml:space="preserve">Le contrat de gestion de péage est un arrangement dans lequel le partenaire privé est chargé de gérer uniquement la collecte des péages de l’autoroute ou du tronçon autoroutier. Contrairement à un contrat d'affermage, la responsabilité de l'exploitation et de </w:delText>
        </w:r>
        <w:r w:rsidR="00D26B46" w:rsidRPr="00343F01" w:rsidDel="00201166">
          <w:delText>la maintenance</w:delText>
        </w:r>
        <w:r w:rsidRPr="00343F01" w:rsidDel="00201166">
          <w:delText xml:space="preserve"> de l'autoroute reste généralement entre les mains de l'autorité </w:delText>
        </w:r>
        <w:r w:rsidR="00D26B46" w:rsidRPr="00343F01" w:rsidDel="00201166">
          <w:delText xml:space="preserve">publique </w:delText>
        </w:r>
        <w:r w:rsidRPr="00343F01" w:rsidDel="00201166">
          <w:delText>concédante.</w:delText>
        </w:r>
      </w:del>
    </w:p>
    <w:p w14:paraId="1C2C7400" w14:textId="3DBC28AE" w:rsidR="00D26B46" w:rsidRPr="00343F01" w:rsidDel="00201166" w:rsidRDefault="00D26B46" w:rsidP="00D62BC5">
      <w:pPr>
        <w:spacing w:before="0" w:after="160"/>
        <w:jc w:val="left"/>
        <w:rPr>
          <w:del w:id="7966" w:author="Houyem Rais" w:date="2024-02-22T14:46:00Z"/>
        </w:rPr>
        <w:pPrChange w:id="7967" w:author="Houyem Rais" w:date="2024-02-22T14:49:00Z">
          <w:pPr>
            <w:pStyle w:val="Heading4"/>
          </w:pPr>
        </w:pPrChange>
      </w:pPr>
      <w:del w:id="7968" w:author="Houyem Rais" w:date="2024-02-22T14:46:00Z">
        <w:r w:rsidRPr="00343F01" w:rsidDel="00201166">
          <w:delText>Responsabilités du partenaire privé</w:delText>
        </w:r>
      </w:del>
    </w:p>
    <w:p w14:paraId="0D255115" w14:textId="79148BDC" w:rsidR="00D26B46" w:rsidRPr="00343F01" w:rsidDel="00201166" w:rsidRDefault="00D26B46" w:rsidP="00D62BC5">
      <w:pPr>
        <w:spacing w:before="0" w:after="160"/>
        <w:jc w:val="left"/>
        <w:rPr>
          <w:del w:id="7969" w:author="Houyem Rais" w:date="2024-02-22T14:46:00Z"/>
        </w:rPr>
        <w:pPrChange w:id="7970" w:author="Houyem Rais" w:date="2024-02-22T14:49:00Z">
          <w:pPr/>
        </w:pPrChange>
      </w:pPr>
      <w:del w:id="7971" w:author="Houyem Rais" w:date="2024-02-22T14:46:00Z">
        <w:r w:rsidRPr="00343F01" w:rsidDel="00201166">
          <w:delText>Dans ce type de contrats, le partenaire privé doit prendre toutes les mesures nécessaires et mettre à disposition tous les moyens pour la bonne gestion des péages, y compris :</w:delText>
        </w:r>
      </w:del>
    </w:p>
    <w:p w14:paraId="175AF79C" w14:textId="117A0469" w:rsidR="00D26B46" w:rsidRPr="00343F01" w:rsidDel="00201166" w:rsidRDefault="00D26B46" w:rsidP="00D62BC5">
      <w:pPr>
        <w:spacing w:before="0" w:after="160"/>
        <w:jc w:val="left"/>
        <w:rPr>
          <w:del w:id="7972" w:author="Houyem Rais" w:date="2024-02-22T14:46:00Z"/>
        </w:rPr>
        <w:pPrChange w:id="7973" w:author="Houyem Rais" w:date="2024-02-22T14:49:00Z">
          <w:pPr>
            <w:pStyle w:val="BulletList1"/>
          </w:pPr>
        </w:pPrChange>
      </w:pPr>
      <w:del w:id="7974" w:author="Houyem Rais" w:date="2024-02-22T14:46:00Z">
        <w:r w:rsidRPr="00343F01" w:rsidDel="00201166">
          <w:delText>Collecte des péages : le partenaire privé met en place le système de péage sur l'autoroute pour assurer son exploitation, y compris l'installation</w:delText>
        </w:r>
        <w:r w:rsidR="007477EB" w:rsidRPr="00343F01" w:rsidDel="00201166">
          <w:delText xml:space="preserve"> </w:delText>
        </w:r>
        <w:r w:rsidRPr="00343F01" w:rsidDel="00201166">
          <w:delText xml:space="preserve">de </w:delText>
        </w:r>
        <w:r w:rsidR="007477EB" w:rsidRPr="00343F01" w:rsidDel="00201166">
          <w:delText xml:space="preserve">stations de </w:delText>
        </w:r>
        <w:r w:rsidRPr="00343F01" w:rsidDel="00201166">
          <w:delText>péages électroniques, de barrières de péage, de voies réservées aux abonnés, etc.</w:delText>
        </w:r>
        <w:r w:rsidR="007477EB" w:rsidRPr="00343F01" w:rsidDel="00201166">
          <w:delText>, afin d’assurer</w:delText>
        </w:r>
        <w:r w:rsidRPr="00343F01" w:rsidDel="00201166">
          <w:delText xml:space="preserve"> une collecte efficace et précise des péages.</w:delText>
        </w:r>
      </w:del>
    </w:p>
    <w:p w14:paraId="17D9C795" w14:textId="0A947581" w:rsidR="00D26B46" w:rsidRPr="00343F01" w:rsidDel="00201166" w:rsidRDefault="00D26B46" w:rsidP="00D62BC5">
      <w:pPr>
        <w:spacing w:before="0" w:after="160"/>
        <w:jc w:val="left"/>
        <w:rPr>
          <w:del w:id="7975" w:author="Houyem Rais" w:date="2024-02-22T14:46:00Z"/>
        </w:rPr>
        <w:pPrChange w:id="7976" w:author="Houyem Rais" w:date="2024-02-22T14:49:00Z">
          <w:pPr>
            <w:pStyle w:val="BulletList1"/>
          </w:pPr>
        </w:pPrChange>
      </w:pPr>
      <w:del w:id="7977" w:author="Houyem Rais" w:date="2024-02-22T14:46:00Z">
        <w:r w:rsidRPr="00343F01" w:rsidDel="00201166">
          <w:delText xml:space="preserve">Équipement et technologie : </w:delText>
        </w:r>
        <w:r w:rsidR="007477EB" w:rsidRPr="00343F01" w:rsidDel="00201166">
          <w:delText xml:space="preserve">le partenaire privé </w:delText>
        </w:r>
        <w:r w:rsidRPr="00343F01" w:rsidDel="00201166">
          <w:delText>fournit généralement l'équipement et la technologie nécessaires à la collecte des péages</w:delText>
        </w:r>
        <w:r w:rsidR="007477EB" w:rsidRPr="00343F01" w:rsidDel="00201166">
          <w:delText xml:space="preserve">, y compris les </w:delText>
        </w:r>
        <w:r w:rsidRPr="00343F01" w:rsidDel="00201166">
          <w:delText xml:space="preserve">systèmes de télépéage (tels que les badges électroniques), </w:delText>
        </w:r>
        <w:r w:rsidR="007477EB" w:rsidRPr="00343F01" w:rsidDel="00201166">
          <w:delText>l</w:delText>
        </w:r>
        <w:r w:rsidRPr="00343F01" w:rsidDel="00201166">
          <w:delText xml:space="preserve">es caméras de surveillance, </w:delText>
        </w:r>
        <w:r w:rsidR="007477EB" w:rsidRPr="00343F01" w:rsidDel="00201166">
          <w:delText>l</w:delText>
        </w:r>
        <w:r w:rsidRPr="00343F01" w:rsidDel="00201166">
          <w:delText xml:space="preserve">es dispositifs de reconnaissance des plaques d'immatriculation, </w:delText>
        </w:r>
        <w:r w:rsidR="007477EB" w:rsidRPr="00343F01" w:rsidDel="00201166">
          <w:delText>l</w:delText>
        </w:r>
        <w:r w:rsidRPr="00343F01" w:rsidDel="00201166">
          <w:delText>es systèmes de traitement des transactions, etc.</w:delText>
        </w:r>
      </w:del>
    </w:p>
    <w:p w14:paraId="18CA638B" w14:textId="5E38B434" w:rsidR="00D26B46" w:rsidRPr="00343F01" w:rsidDel="00201166" w:rsidRDefault="00D26B46" w:rsidP="00D62BC5">
      <w:pPr>
        <w:spacing w:before="0" w:after="160"/>
        <w:jc w:val="left"/>
        <w:rPr>
          <w:del w:id="7978" w:author="Houyem Rais" w:date="2024-02-22T14:46:00Z"/>
        </w:rPr>
        <w:pPrChange w:id="7979" w:author="Houyem Rais" w:date="2024-02-22T14:49:00Z">
          <w:pPr>
            <w:pStyle w:val="BulletList1"/>
          </w:pPr>
        </w:pPrChange>
      </w:pPr>
      <w:del w:id="7980" w:author="Houyem Rais" w:date="2024-02-22T14:46:00Z">
        <w:r w:rsidRPr="00343F01" w:rsidDel="00201166">
          <w:delText xml:space="preserve">Personnel et gestion des ressources : </w:delText>
        </w:r>
        <w:r w:rsidR="007477EB" w:rsidRPr="00343F01" w:rsidDel="00201166">
          <w:delText xml:space="preserve">le partenaire privé </w:delText>
        </w:r>
        <w:r w:rsidRPr="00343F01" w:rsidDel="00201166">
          <w:delText>est responsable du recrutement, de la formation et de la gestion du personnel chargé de la collecte des péages, y compris les opérateurs de péage</w:delText>
        </w:r>
        <w:r w:rsidR="007477EB" w:rsidRPr="00343F01" w:rsidDel="00201166">
          <w:delText xml:space="preserve">, les chefs de gares et </w:delText>
        </w:r>
        <w:r w:rsidRPr="00343F01" w:rsidDel="00201166">
          <w:delText xml:space="preserve">le personnel d'assistance. </w:delText>
        </w:r>
        <w:r w:rsidR="007477EB" w:rsidRPr="00343F01" w:rsidDel="00201166">
          <w:delText>Il peut être aussi</w:delText>
        </w:r>
        <w:r w:rsidRPr="00343F01" w:rsidDel="00201166">
          <w:delText xml:space="preserve"> chargé de l'organisation des quarts de travail, de la gestion des horaires et de la coordination avec les autorités compétentes.</w:delText>
        </w:r>
      </w:del>
    </w:p>
    <w:p w14:paraId="275978C1" w14:textId="65DE2ED9" w:rsidR="00D26B46" w:rsidRPr="00343F01" w:rsidDel="00201166" w:rsidRDefault="00D26B46" w:rsidP="00D62BC5">
      <w:pPr>
        <w:spacing w:before="0" w:after="160"/>
        <w:jc w:val="left"/>
        <w:rPr>
          <w:del w:id="7981" w:author="Houyem Rais" w:date="2024-02-22T14:46:00Z"/>
        </w:rPr>
        <w:pPrChange w:id="7982" w:author="Houyem Rais" w:date="2024-02-22T14:49:00Z">
          <w:pPr>
            <w:pStyle w:val="BulletList1"/>
          </w:pPr>
        </w:pPrChange>
      </w:pPr>
      <w:del w:id="7983" w:author="Houyem Rais" w:date="2024-02-22T14:46:00Z">
        <w:r w:rsidRPr="00343F01" w:rsidDel="00201166">
          <w:delText xml:space="preserve">Maintenance et entretien du système de péage : </w:delText>
        </w:r>
        <w:r w:rsidR="007477EB" w:rsidRPr="00343F01" w:rsidDel="00201166">
          <w:delText xml:space="preserve">le partenaire privé </w:delText>
        </w:r>
        <w:r w:rsidRPr="00343F01" w:rsidDel="00201166">
          <w:delText>est souvent responsable de la maintenance et de l'entretien régulier du système de péage, notamment la réparation des équipements défectueux, la gestion des logiciels, la mise à niveau des technologies, etc.</w:delText>
        </w:r>
        <w:r w:rsidR="007477EB" w:rsidRPr="00343F01" w:rsidDel="00201166">
          <w:delText xml:space="preserve">, </w:delText>
        </w:r>
        <w:r w:rsidR="007477EB" w:rsidRPr="00343F01" w:rsidDel="00201166">
          <w:rPr>
            <w:u w:val="single"/>
          </w:rPr>
          <w:delText>mais pas des tronçons autoroutiers</w:delText>
        </w:r>
        <w:r w:rsidR="007477EB" w:rsidRPr="00343F01" w:rsidDel="00201166">
          <w:delText>.</w:delText>
        </w:r>
      </w:del>
    </w:p>
    <w:p w14:paraId="0F0E5AFB" w14:textId="17B8168C" w:rsidR="00D26B46" w:rsidRPr="00343F01" w:rsidDel="00201166" w:rsidRDefault="00D26B46" w:rsidP="00D62BC5">
      <w:pPr>
        <w:spacing w:before="0" w:after="160"/>
        <w:jc w:val="left"/>
        <w:rPr>
          <w:del w:id="7984" w:author="Houyem Rais" w:date="2024-02-22T14:46:00Z"/>
        </w:rPr>
        <w:pPrChange w:id="7985" w:author="Houyem Rais" w:date="2024-02-22T14:49:00Z">
          <w:pPr>
            <w:spacing w:before="0" w:after="0"/>
          </w:pPr>
        </w:pPrChange>
      </w:pPr>
    </w:p>
    <w:p w14:paraId="036982E8" w14:textId="69D41B2F" w:rsidR="00A32D53" w:rsidRPr="00343F01" w:rsidDel="00201166" w:rsidRDefault="00A32D53" w:rsidP="00D62BC5">
      <w:pPr>
        <w:spacing w:before="0" w:after="160"/>
        <w:jc w:val="left"/>
        <w:rPr>
          <w:del w:id="7986" w:author="Houyem Rais" w:date="2024-02-22T14:46:00Z"/>
        </w:rPr>
        <w:pPrChange w:id="7987" w:author="Houyem Rais" w:date="2024-02-22T14:49:00Z">
          <w:pPr>
            <w:pStyle w:val="Heading4"/>
          </w:pPr>
        </w:pPrChange>
      </w:pPr>
      <w:del w:id="7988" w:author="Houyem Rais" w:date="2024-02-22T14:46:00Z">
        <w:r w:rsidRPr="00343F01" w:rsidDel="00201166">
          <w:delText>Mécanismes de paiement</w:delText>
        </w:r>
      </w:del>
    </w:p>
    <w:p w14:paraId="01CFB296" w14:textId="3F236B58" w:rsidR="00A32D53" w:rsidRPr="00343F01" w:rsidDel="00201166" w:rsidRDefault="00A32D53" w:rsidP="00D62BC5">
      <w:pPr>
        <w:spacing w:before="0" w:after="160"/>
        <w:jc w:val="left"/>
        <w:rPr>
          <w:del w:id="7989" w:author="Houyem Rais" w:date="2024-02-22T14:46:00Z"/>
        </w:rPr>
        <w:pPrChange w:id="7990" w:author="Houyem Rais" w:date="2024-02-22T14:49:00Z">
          <w:pPr/>
        </w:pPrChange>
      </w:pPr>
      <w:del w:id="7991" w:author="Houyem Rais" w:date="2024-02-22T14:46:00Z">
        <w:r w:rsidRPr="00343F01" w:rsidDel="00201166">
          <w:delText>Dans les contrats de gestion de péage, le partenaire privé en charge de la gestion des péages peut être rémunéré selon l’un des mécanismes de paiement suivants :</w:delText>
        </w:r>
      </w:del>
    </w:p>
    <w:p w14:paraId="1802CFBB" w14:textId="50F2D698" w:rsidR="00A32D53" w:rsidRPr="00343F01" w:rsidDel="00201166" w:rsidRDefault="00A32D53" w:rsidP="00D62BC5">
      <w:pPr>
        <w:spacing w:before="0" w:after="160"/>
        <w:jc w:val="left"/>
        <w:rPr>
          <w:del w:id="7992" w:author="Houyem Rais" w:date="2024-02-22T14:46:00Z"/>
        </w:rPr>
        <w:pPrChange w:id="7993" w:author="Houyem Rais" w:date="2024-02-22T14:49:00Z">
          <w:pPr>
            <w:pStyle w:val="BulletList1"/>
          </w:pPr>
        </w:pPrChange>
      </w:pPr>
      <w:del w:id="7994" w:author="Houyem Rais" w:date="2024-02-22T14:46:00Z">
        <w:r w:rsidRPr="00343F01" w:rsidDel="00201166">
          <w:rPr>
            <w:b/>
            <w:bCs/>
          </w:rPr>
          <w:delText>Paiement forfaitaire</w:delText>
        </w:r>
        <w:r w:rsidRPr="00343F01" w:rsidDel="00201166">
          <w:delText xml:space="preserve"> : selon ce mécanisme, le partenaire privé reçoit un paiement fixe convenu à l'avance. Ce paiement peut être effectué périodiquement, par exemple mensuellement ou annuellement, ou sous forme de paiement unique pour la durée du contrat. Le montant du paiement peut être basé sur divers facteurs tels que la longueur de l'autoroute, le niveau de trafic prévu, les coûts opérationnels, etc.</w:delText>
        </w:r>
      </w:del>
    </w:p>
    <w:p w14:paraId="3EE7E4FF" w14:textId="60E6BA89" w:rsidR="00A32D53" w:rsidRPr="00343F01" w:rsidDel="00201166" w:rsidRDefault="00A32D53" w:rsidP="00D62BC5">
      <w:pPr>
        <w:spacing w:before="0" w:after="160"/>
        <w:jc w:val="left"/>
        <w:rPr>
          <w:del w:id="7995" w:author="Houyem Rais" w:date="2024-02-22T14:46:00Z"/>
        </w:rPr>
        <w:pPrChange w:id="7996" w:author="Houyem Rais" w:date="2024-02-22T14:49:00Z">
          <w:pPr>
            <w:pStyle w:val="BulletList1"/>
          </w:pPr>
        </w:pPrChange>
      </w:pPr>
      <w:del w:id="7997" w:author="Houyem Rais" w:date="2024-02-22T14:46:00Z">
        <w:r w:rsidRPr="00343F01" w:rsidDel="00201166">
          <w:rPr>
            <w:b/>
            <w:bCs/>
          </w:rPr>
          <w:delText>Commission sur les revenus de péage</w:delText>
        </w:r>
        <w:r w:rsidRPr="00343F01" w:rsidDel="00201166">
          <w:delText xml:space="preserve"> : selon ce mécanisme, le partenaire privé reçoit une commission basée sur un pourcentage des revenus de péage collectés. La commission peut être fixe ou variable, en fonction des termes du contrat. Par exemple, le partenaire privé peut recevoir une commission fixe par transaction de péage ou un pourcentage des revenus de péage brut. Ce mécanisme est souvent utilisé lorsque les revenus de péage sont susceptibles de fluctuer.</w:delText>
        </w:r>
      </w:del>
    </w:p>
    <w:p w14:paraId="6148CD9F" w14:textId="6A9F2D18" w:rsidR="00A32D53" w:rsidRPr="00343F01" w:rsidDel="00201166" w:rsidRDefault="00A32D53" w:rsidP="00D62BC5">
      <w:pPr>
        <w:spacing w:before="0" w:after="160"/>
        <w:jc w:val="left"/>
        <w:rPr>
          <w:del w:id="7998" w:author="Houyem Rais" w:date="2024-02-22T14:46:00Z"/>
        </w:rPr>
        <w:pPrChange w:id="7999" w:author="Houyem Rais" w:date="2024-02-22T14:49:00Z">
          <w:pPr/>
        </w:pPrChange>
      </w:pPr>
      <w:del w:id="8000" w:author="Houyem Rais" w:date="2024-02-22T14:46:00Z">
        <w:r w:rsidRPr="00343F01" w:rsidDel="00201166">
          <w:delText>Les clauses du contrat</w:delText>
        </w:r>
        <w:r w:rsidR="00C337EA" w:rsidRPr="00343F01" w:rsidDel="00201166">
          <w:delText xml:space="preserve"> entre</w:delText>
        </w:r>
        <w:r w:rsidRPr="00343F01" w:rsidDel="00201166">
          <w:delText xml:space="preserve"> l'autorité contractante et le partenaire privé devraient définir les détails du mécanisme de paiement, y compris les montants, les fréquences de paiement et les mécanismes de révision.</w:delText>
        </w:r>
      </w:del>
    </w:p>
    <w:p w14:paraId="2828A734" w14:textId="7791D166" w:rsidR="00D26B46" w:rsidRPr="00343F01" w:rsidDel="00201166" w:rsidRDefault="00D26B46" w:rsidP="00D62BC5">
      <w:pPr>
        <w:spacing w:before="0" w:after="160"/>
        <w:jc w:val="left"/>
        <w:rPr>
          <w:del w:id="8001" w:author="Houyem Rais" w:date="2024-02-22T14:46:00Z"/>
        </w:rPr>
        <w:pPrChange w:id="8002" w:author="Houyem Rais" w:date="2024-02-22T14:49:00Z">
          <w:pPr>
            <w:spacing w:before="0" w:after="0"/>
          </w:pPr>
        </w:pPrChange>
      </w:pPr>
    </w:p>
    <w:p w14:paraId="4901A310" w14:textId="1EBB36A0" w:rsidR="002C2801" w:rsidRPr="00343F01" w:rsidDel="00201166" w:rsidRDefault="002C2801" w:rsidP="00D62BC5">
      <w:pPr>
        <w:spacing w:before="0" w:after="160"/>
        <w:jc w:val="left"/>
        <w:rPr>
          <w:del w:id="8003" w:author="Houyem Rais" w:date="2024-02-22T14:46:00Z"/>
        </w:rPr>
        <w:pPrChange w:id="8004" w:author="Houyem Rais" w:date="2024-02-22T14:49:00Z">
          <w:pPr>
            <w:pStyle w:val="Heading4"/>
          </w:pPr>
        </w:pPrChange>
      </w:pPr>
      <w:del w:id="8005" w:author="Houyem Rais" w:date="2024-02-22T14:46:00Z">
        <w:r w:rsidRPr="00343F01" w:rsidDel="00201166">
          <w:delText>Avantages et inconvénients</w:delText>
        </w:r>
      </w:del>
    </w:p>
    <w:p w14:paraId="41565976" w14:textId="0DA3A63B" w:rsidR="00FF3DDA" w:rsidRPr="00343F01" w:rsidDel="00201166" w:rsidRDefault="00FF3DDA" w:rsidP="00D62BC5">
      <w:pPr>
        <w:spacing w:before="0" w:after="160"/>
        <w:jc w:val="left"/>
        <w:rPr>
          <w:del w:id="8006" w:author="Houyem Rais" w:date="2024-02-22T14:46:00Z"/>
        </w:rPr>
        <w:pPrChange w:id="8007" w:author="Houyem Rais" w:date="2024-02-22T14:49:00Z">
          <w:pPr/>
        </w:pPrChange>
      </w:pPr>
      <w:del w:id="8008" w:author="Houyem Rais" w:date="2024-02-22T14:46:00Z">
        <w:r w:rsidRPr="00343F01" w:rsidDel="00201166">
          <w:delText>Les avantages et les inconvénients des contrats de gestion de péage sont synthétisés dans le tableau suivant.</w:delText>
        </w:r>
      </w:del>
    </w:p>
    <w:p w14:paraId="55E36094" w14:textId="23BB2F72" w:rsidR="002C2801" w:rsidRPr="00343F01" w:rsidDel="00201166" w:rsidRDefault="002C2801" w:rsidP="00D62BC5">
      <w:pPr>
        <w:spacing w:before="0" w:after="160"/>
        <w:jc w:val="left"/>
        <w:rPr>
          <w:del w:id="8009" w:author="Houyem Rais" w:date="2024-02-22T14:46:00Z"/>
          <w:i/>
          <w:iCs/>
          <w:sz w:val="20"/>
          <w:szCs w:val="20"/>
        </w:rPr>
        <w:pPrChange w:id="8010" w:author="Houyem Rais" w:date="2024-02-22T14:49:00Z">
          <w:pPr>
            <w:pStyle w:val="Caption"/>
          </w:pPr>
        </w:pPrChange>
      </w:pPr>
      <w:bookmarkStart w:id="8011" w:name="_Toc152165465"/>
      <w:del w:id="8012" w:author="Houyem Rais" w:date="2024-02-22T14:46:00Z">
        <w:r w:rsidRPr="00343F01" w:rsidDel="00201166">
          <w:rPr>
            <w:iCs/>
            <w:sz w:val="20"/>
            <w:szCs w:val="20"/>
          </w:rPr>
          <w:delText xml:space="preserve">Tableau </w:delText>
        </w:r>
        <w:r w:rsidRPr="00343F01" w:rsidDel="00201166">
          <w:rPr>
            <w:i/>
            <w:iCs/>
            <w:sz w:val="20"/>
            <w:szCs w:val="20"/>
          </w:rPr>
          <w:fldChar w:fldCharType="begin"/>
        </w:r>
        <w:r w:rsidRPr="00343F01" w:rsidDel="00201166">
          <w:rPr>
            <w:iCs/>
            <w:sz w:val="20"/>
            <w:szCs w:val="20"/>
          </w:rPr>
          <w:delInstrText xml:space="preserve"> SEQ Tableau \* ARABIC </w:delInstrText>
        </w:r>
        <w:r w:rsidRPr="00343F01" w:rsidDel="00201166">
          <w:rPr>
            <w:i/>
            <w:iCs/>
            <w:sz w:val="20"/>
            <w:szCs w:val="20"/>
          </w:rPr>
          <w:fldChar w:fldCharType="separate"/>
        </w:r>
        <w:r w:rsidR="002B5C95" w:rsidDel="00201166">
          <w:rPr>
            <w:iCs/>
            <w:noProof/>
            <w:sz w:val="20"/>
            <w:szCs w:val="20"/>
          </w:rPr>
          <w:delText>27</w:delText>
        </w:r>
        <w:r w:rsidRPr="00343F01" w:rsidDel="00201166">
          <w:rPr>
            <w:i/>
            <w:iCs/>
            <w:sz w:val="20"/>
            <w:szCs w:val="20"/>
          </w:rPr>
          <w:fldChar w:fldCharType="end"/>
        </w:r>
        <w:r w:rsidRPr="00343F01" w:rsidDel="00201166">
          <w:rPr>
            <w:iCs/>
            <w:sz w:val="20"/>
            <w:szCs w:val="20"/>
          </w:rPr>
          <w:delText xml:space="preserve"> Avantages et inconvénients des contrats </w:delText>
        </w:r>
        <w:r w:rsidR="005378A6" w:rsidRPr="00343F01" w:rsidDel="00201166">
          <w:rPr>
            <w:iCs/>
            <w:sz w:val="20"/>
            <w:szCs w:val="20"/>
          </w:rPr>
          <w:delText>de gestion de péage</w:delText>
        </w:r>
        <w:bookmarkEnd w:id="8011"/>
      </w:del>
    </w:p>
    <w:tbl>
      <w:tblPr>
        <w:tblW w:w="90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36"/>
        <w:gridCol w:w="4559"/>
      </w:tblGrid>
      <w:tr w:rsidR="002C2801" w:rsidRPr="00343F01" w:rsidDel="00201166" w14:paraId="6D599CA5" w14:textId="0B8AD36E">
        <w:trPr>
          <w:trHeight w:val="301"/>
          <w:tblHeader/>
          <w:del w:id="8013" w:author="Houyem Rais" w:date="2024-02-22T14:46:00Z"/>
        </w:trPr>
        <w:tc>
          <w:tcPr>
            <w:tcW w:w="4536" w:type="dxa"/>
            <w:shd w:val="clear" w:color="auto" w:fill="D9D9D9"/>
            <w:tcMar>
              <w:top w:w="0" w:type="dxa"/>
              <w:left w:w="108" w:type="dxa"/>
              <w:bottom w:w="0" w:type="dxa"/>
              <w:right w:w="108" w:type="dxa"/>
            </w:tcMar>
            <w:hideMark/>
          </w:tcPr>
          <w:p w14:paraId="0EFCFD7D" w14:textId="31218B77" w:rsidR="002C2801" w:rsidRPr="00343F01" w:rsidDel="00201166" w:rsidRDefault="002C2801" w:rsidP="00D62BC5">
            <w:pPr>
              <w:spacing w:before="0" w:after="160"/>
              <w:jc w:val="left"/>
              <w:rPr>
                <w:del w:id="8014" w:author="Houyem Rais" w:date="2024-02-22T14:46:00Z"/>
                <w:sz w:val="20"/>
                <w:szCs w:val="20"/>
              </w:rPr>
              <w:pPrChange w:id="8015" w:author="Houyem Rais" w:date="2024-02-22T14:49:00Z">
                <w:pPr>
                  <w:spacing w:before="20" w:after="40" w:line="240" w:lineRule="auto"/>
                </w:pPr>
              </w:pPrChange>
            </w:pPr>
            <w:del w:id="8016" w:author="Houyem Rais" w:date="2024-02-22T14:46:00Z">
              <w:r w:rsidRPr="00343F01" w:rsidDel="00201166">
                <w:rPr>
                  <w:b/>
                  <w:bCs/>
                  <w:sz w:val="20"/>
                  <w:szCs w:val="20"/>
                </w:rPr>
                <w:delText xml:space="preserve">Principaux avantages des contrats </w:delText>
              </w:r>
              <w:r w:rsidR="005378A6" w:rsidRPr="00343F01" w:rsidDel="00201166">
                <w:rPr>
                  <w:b/>
                  <w:bCs/>
                  <w:sz w:val="20"/>
                  <w:szCs w:val="20"/>
                </w:rPr>
                <w:delText>de gestion de péage</w:delText>
              </w:r>
            </w:del>
          </w:p>
        </w:tc>
        <w:tc>
          <w:tcPr>
            <w:tcW w:w="4559" w:type="dxa"/>
            <w:shd w:val="clear" w:color="auto" w:fill="D9D9D9"/>
            <w:tcMar>
              <w:top w:w="0" w:type="dxa"/>
              <w:left w:w="108" w:type="dxa"/>
              <w:bottom w:w="0" w:type="dxa"/>
              <w:right w:w="108" w:type="dxa"/>
            </w:tcMar>
            <w:hideMark/>
          </w:tcPr>
          <w:p w14:paraId="1A955138" w14:textId="6652A4D8" w:rsidR="002C2801" w:rsidRPr="00343F01" w:rsidDel="00201166" w:rsidRDefault="002C2801" w:rsidP="00D62BC5">
            <w:pPr>
              <w:spacing w:before="0" w:after="160"/>
              <w:jc w:val="left"/>
              <w:rPr>
                <w:del w:id="8017" w:author="Houyem Rais" w:date="2024-02-22T14:46:00Z"/>
                <w:sz w:val="20"/>
                <w:szCs w:val="20"/>
              </w:rPr>
              <w:pPrChange w:id="8018" w:author="Houyem Rais" w:date="2024-02-22T14:49:00Z">
                <w:pPr>
                  <w:spacing w:before="20" w:after="40" w:line="240" w:lineRule="auto"/>
                </w:pPr>
              </w:pPrChange>
            </w:pPr>
            <w:del w:id="8019" w:author="Houyem Rais" w:date="2024-02-22T14:46:00Z">
              <w:r w:rsidRPr="00343F01" w:rsidDel="00201166">
                <w:rPr>
                  <w:b/>
                  <w:bCs/>
                  <w:sz w:val="20"/>
                  <w:szCs w:val="20"/>
                </w:rPr>
                <w:delText xml:space="preserve">Principaux inconvénients des contrats </w:delText>
              </w:r>
              <w:r w:rsidR="005378A6" w:rsidRPr="00343F01" w:rsidDel="00201166">
                <w:rPr>
                  <w:b/>
                  <w:bCs/>
                  <w:sz w:val="20"/>
                  <w:szCs w:val="20"/>
                </w:rPr>
                <w:delText>de gestion de péage</w:delText>
              </w:r>
            </w:del>
          </w:p>
        </w:tc>
      </w:tr>
      <w:tr w:rsidR="002C2801" w:rsidRPr="00343F01" w:rsidDel="00201166" w14:paraId="41564E96" w14:textId="3E70BB25">
        <w:trPr>
          <w:trHeight w:val="50"/>
          <w:del w:id="8020" w:author="Houyem Rais" w:date="2024-02-22T14:46:00Z"/>
        </w:trPr>
        <w:tc>
          <w:tcPr>
            <w:tcW w:w="4536" w:type="dxa"/>
            <w:tcMar>
              <w:top w:w="0" w:type="dxa"/>
              <w:left w:w="108" w:type="dxa"/>
              <w:bottom w:w="0" w:type="dxa"/>
              <w:right w:w="108" w:type="dxa"/>
            </w:tcMar>
          </w:tcPr>
          <w:p w14:paraId="18B411F1" w14:textId="51EFB468" w:rsidR="002C2801" w:rsidRPr="00343F01" w:rsidDel="00201166" w:rsidRDefault="002C2801" w:rsidP="00D62BC5">
            <w:pPr>
              <w:spacing w:before="0" w:after="160"/>
              <w:jc w:val="left"/>
              <w:rPr>
                <w:del w:id="8021" w:author="Houyem Rais" w:date="2024-02-22T14:46:00Z"/>
                <w:sz w:val="20"/>
                <w:szCs w:val="20"/>
              </w:rPr>
              <w:pPrChange w:id="8022" w:author="Houyem Rais" w:date="2024-02-22T14:49:00Z">
                <w:pPr>
                  <w:numPr>
                    <w:numId w:val="11"/>
                  </w:numPr>
                  <w:spacing w:before="20" w:after="40" w:line="240" w:lineRule="auto"/>
                  <w:ind w:left="360" w:hanging="360"/>
                </w:pPr>
              </w:pPrChange>
            </w:pPr>
            <w:del w:id="8023" w:author="Houyem Rais" w:date="2024-02-22T14:46:00Z">
              <w:r w:rsidRPr="00343F01" w:rsidDel="00201166">
                <w:rPr>
                  <w:sz w:val="20"/>
                  <w:szCs w:val="20"/>
                </w:rPr>
                <w:delText>L’autorité contractante conserve la responsabilité de l'exploitation et de l'entretien de l'autoroute, tandis que l'entité privée se concentre uniquement sur la gestion de la collecte des péages. Cela permet à l’autorité contractante de maintenir un meilleur contrôle sur les opérations globales de l'autoroute.</w:delText>
              </w:r>
            </w:del>
          </w:p>
          <w:p w14:paraId="4F210DE9" w14:textId="3316F331" w:rsidR="002C2801" w:rsidRPr="00343F01" w:rsidDel="00201166" w:rsidRDefault="005378A6" w:rsidP="00D62BC5">
            <w:pPr>
              <w:spacing w:before="0" w:after="160"/>
              <w:jc w:val="left"/>
              <w:rPr>
                <w:del w:id="8024" w:author="Houyem Rais" w:date="2024-02-22T14:46:00Z"/>
                <w:sz w:val="20"/>
                <w:szCs w:val="20"/>
              </w:rPr>
              <w:pPrChange w:id="8025" w:author="Houyem Rais" w:date="2024-02-22T14:49:00Z">
                <w:pPr>
                  <w:numPr>
                    <w:numId w:val="11"/>
                  </w:numPr>
                  <w:spacing w:before="20" w:after="40" w:line="240" w:lineRule="auto"/>
                  <w:ind w:left="360" w:hanging="360"/>
                </w:pPr>
              </w:pPrChange>
            </w:pPr>
            <w:del w:id="8026" w:author="Houyem Rais" w:date="2024-02-22T14:46:00Z">
              <w:r w:rsidRPr="00343F01" w:rsidDel="00201166">
                <w:rPr>
                  <w:sz w:val="20"/>
                  <w:szCs w:val="20"/>
                </w:rPr>
                <w:delText>L</w:delText>
              </w:r>
              <w:r w:rsidR="00701AE0" w:rsidRPr="00343F01" w:rsidDel="00201166">
                <w:rPr>
                  <w:sz w:val="20"/>
                  <w:szCs w:val="20"/>
                </w:rPr>
                <w:delText xml:space="preserve">’Etat </w:delText>
              </w:r>
              <w:r w:rsidRPr="00343F01" w:rsidDel="00201166">
                <w:rPr>
                  <w:sz w:val="20"/>
                  <w:szCs w:val="20"/>
                </w:rPr>
                <w:delText>ou l’</w:delText>
              </w:r>
              <w:r w:rsidR="002C2801" w:rsidRPr="00343F01" w:rsidDel="00201166">
                <w:rPr>
                  <w:sz w:val="20"/>
                  <w:szCs w:val="20"/>
                </w:rPr>
                <w:delText>autorité publique peu</w:delText>
              </w:r>
              <w:r w:rsidRPr="00343F01" w:rsidDel="00201166">
                <w:rPr>
                  <w:sz w:val="20"/>
                  <w:szCs w:val="20"/>
                </w:rPr>
                <w:delText>vent</w:delText>
              </w:r>
              <w:r w:rsidR="002C2801" w:rsidRPr="00343F01" w:rsidDel="00201166">
                <w:rPr>
                  <w:sz w:val="20"/>
                  <w:szCs w:val="20"/>
                </w:rPr>
                <w:delText xml:space="preserve"> conserver le pouvoir de fixer les tarifs de péage et de les ajuster selon les besoins des utilisateurs de l'autoroute et les considérations d'intérêt public</w:delText>
              </w:r>
            </w:del>
          </w:p>
          <w:p w14:paraId="5292842E" w14:textId="4C0D5EAC" w:rsidR="002C2801" w:rsidRPr="00343F01" w:rsidDel="00201166" w:rsidRDefault="002C2801" w:rsidP="00D62BC5">
            <w:pPr>
              <w:spacing w:before="0" w:after="160"/>
              <w:jc w:val="left"/>
              <w:rPr>
                <w:del w:id="8027" w:author="Houyem Rais" w:date="2024-02-22T14:46:00Z"/>
                <w:sz w:val="20"/>
                <w:szCs w:val="20"/>
              </w:rPr>
              <w:pPrChange w:id="8028" w:author="Houyem Rais" w:date="2024-02-22T14:49:00Z">
                <w:pPr>
                  <w:numPr>
                    <w:numId w:val="11"/>
                  </w:numPr>
                  <w:spacing w:before="20" w:after="40" w:line="240" w:lineRule="auto"/>
                  <w:ind w:left="360" w:hanging="360"/>
                </w:pPr>
              </w:pPrChange>
            </w:pPr>
            <w:del w:id="8029" w:author="Houyem Rais" w:date="2024-02-22T14:46:00Z">
              <w:r w:rsidRPr="00343F01" w:rsidDel="00201166">
                <w:rPr>
                  <w:sz w:val="20"/>
                  <w:szCs w:val="20"/>
                </w:rPr>
                <w:delText>Le partenaire privé apporte son savoir-faire et ses ressources technologiques spécifiques à la gestion des systèmes de péage, ce qui peut améliorer l'efficacité de la collecte des péages</w:delText>
              </w:r>
            </w:del>
          </w:p>
        </w:tc>
        <w:tc>
          <w:tcPr>
            <w:tcW w:w="4559" w:type="dxa"/>
            <w:tcMar>
              <w:top w:w="0" w:type="dxa"/>
              <w:left w:w="108" w:type="dxa"/>
              <w:bottom w:w="0" w:type="dxa"/>
              <w:right w:w="108" w:type="dxa"/>
            </w:tcMar>
          </w:tcPr>
          <w:p w14:paraId="1865E320" w14:textId="6BC04492" w:rsidR="002C2801" w:rsidRPr="00343F01" w:rsidDel="00201166" w:rsidRDefault="002C2801" w:rsidP="00D62BC5">
            <w:pPr>
              <w:spacing w:before="0" w:after="160"/>
              <w:jc w:val="left"/>
              <w:rPr>
                <w:del w:id="8030" w:author="Houyem Rais" w:date="2024-02-22T14:46:00Z"/>
                <w:sz w:val="20"/>
                <w:szCs w:val="20"/>
              </w:rPr>
              <w:pPrChange w:id="8031" w:author="Houyem Rais" w:date="2024-02-22T14:49:00Z">
                <w:pPr>
                  <w:numPr>
                    <w:numId w:val="11"/>
                  </w:numPr>
                  <w:spacing w:before="20" w:after="40" w:line="240" w:lineRule="auto"/>
                  <w:ind w:left="360" w:hanging="360"/>
                </w:pPr>
              </w:pPrChange>
            </w:pPr>
            <w:del w:id="8032" w:author="Houyem Rais" w:date="2024-02-22T14:46:00Z">
              <w:r w:rsidRPr="00343F01" w:rsidDel="00201166">
                <w:rPr>
                  <w:sz w:val="20"/>
                  <w:szCs w:val="20"/>
                </w:rPr>
                <w:delText>L’autorité contractante doit engager des dépenses pour mettre en place et maintenir le système de péage, ainsi que pour superviser les opérations de l'entité privée</w:delText>
              </w:r>
            </w:del>
          </w:p>
          <w:p w14:paraId="17C6FA00" w14:textId="4020D386" w:rsidR="002C2801" w:rsidRPr="00343F01" w:rsidDel="00201166" w:rsidRDefault="002C2801" w:rsidP="00D62BC5">
            <w:pPr>
              <w:spacing w:before="0" w:after="160"/>
              <w:jc w:val="left"/>
              <w:rPr>
                <w:del w:id="8033" w:author="Houyem Rais" w:date="2024-02-22T14:46:00Z"/>
                <w:sz w:val="20"/>
                <w:szCs w:val="20"/>
              </w:rPr>
              <w:pPrChange w:id="8034" w:author="Houyem Rais" w:date="2024-02-22T14:49:00Z">
                <w:pPr>
                  <w:numPr>
                    <w:numId w:val="11"/>
                  </w:numPr>
                  <w:spacing w:before="20" w:after="40" w:line="240" w:lineRule="auto"/>
                  <w:ind w:left="360" w:hanging="360"/>
                </w:pPr>
              </w:pPrChange>
            </w:pPr>
            <w:del w:id="8035" w:author="Houyem Rais" w:date="2024-02-22T14:46:00Z">
              <w:r w:rsidRPr="00343F01" w:rsidDel="00201166">
                <w:rPr>
                  <w:sz w:val="20"/>
                  <w:szCs w:val="20"/>
                </w:rPr>
                <w:delText xml:space="preserve">La coordination entre </w:delText>
              </w:r>
              <w:r w:rsidR="005378A6" w:rsidRPr="00343F01" w:rsidDel="00201166">
                <w:rPr>
                  <w:sz w:val="20"/>
                  <w:szCs w:val="20"/>
                </w:rPr>
                <w:delText>les parties publique</w:delText>
              </w:r>
              <w:r w:rsidRPr="00343F01" w:rsidDel="00201166">
                <w:rPr>
                  <w:sz w:val="20"/>
                  <w:szCs w:val="20"/>
                </w:rPr>
                <w:delText xml:space="preserve"> </w:delText>
              </w:r>
              <w:r w:rsidR="005378A6" w:rsidRPr="00343F01" w:rsidDel="00201166">
                <w:rPr>
                  <w:sz w:val="20"/>
                  <w:szCs w:val="20"/>
                </w:rPr>
                <w:delText xml:space="preserve">et privé </w:delText>
              </w:r>
              <w:r w:rsidRPr="00343F01" w:rsidDel="00201166">
                <w:rPr>
                  <w:sz w:val="20"/>
                  <w:szCs w:val="20"/>
                </w:rPr>
                <w:delText>peut parfois être complexe, en particulier dans les décisions de tarification, les rapports financiers et la résolution des problèmes opérationnels</w:delText>
              </w:r>
            </w:del>
          </w:p>
          <w:p w14:paraId="2EE925A7" w14:textId="7E55D8F2" w:rsidR="002C2801" w:rsidRPr="00343F01" w:rsidDel="00201166" w:rsidRDefault="002C2801" w:rsidP="00D62BC5">
            <w:pPr>
              <w:spacing w:before="0" w:after="160"/>
              <w:jc w:val="left"/>
              <w:rPr>
                <w:del w:id="8036" w:author="Houyem Rais" w:date="2024-02-22T14:46:00Z"/>
                <w:sz w:val="20"/>
                <w:szCs w:val="20"/>
              </w:rPr>
              <w:pPrChange w:id="8037" w:author="Houyem Rais" w:date="2024-02-22T14:49:00Z">
                <w:pPr>
                  <w:numPr>
                    <w:numId w:val="11"/>
                  </w:numPr>
                  <w:spacing w:before="20" w:after="40" w:line="240" w:lineRule="auto"/>
                  <w:ind w:left="360" w:hanging="360"/>
                </w:pPr>
              </w:pPrChange>
            </w:pPr>
            <w:del w:id="8038" w:author="Houyem Rais" w:date="2024-02-22T14:46:00Z">
              <w:r w:rsidRPr="00343F01" w:rsidDel="00201166">
                <w:rPr>
                  <w:sz w:val="20"/>
                  <w:szCs w:val="20"/>
                </w:rPr>
                <w:delText xml:space="preserve">Si </w:delText>
              </w:r>
              <w:r w:rsidR="005378A6" w:rsidRPr="00343F01" w:rsidDel="00201166">
                <w:rPr>
                  <w:sz w:val="20"/>
                  <w:szCs w:val="20"/>
                </w:rPr>
                <w:delText>le partenaire privé</w:delText>
              </w:r>
              <w:r w:rsidRPr="00343F01" w:rsidDel="00201166">
                <w:rPr>
                  <w:sz w:val="20"/>
                  <w:szCs w:val="20"/>
                </w:rPr>
                <w:delText xml:space="preserve"> ne remplit pas ses obligations de manière adéquate, cela peut avoir un impact sur la collecte des péages, la qualité du service et la satisfaction des utilisateurs de l'autoroute</w:delText>
              </w:r>
            </w:del>
          </w:p>
        </w:tc>
      </w:tr>
    </w:tbl>
    <w:p w14:paraId="4863096D" w14:textId="47BF1955" w:rsidR="00B02C01" w:rsidRPr="00343F01" w:rsidDel="00201166" w:rsidRDefault="00B02C01" w:rsidP="00D62BC5">
      <w:pPr>
        <w:spacing w:before="0" w:after="160"/>
        <w:jc w:val="left"/>
        <w:rPr>
          <w:del w:id="8039" w:author="Houyem Rais" w:date="2024-02-22T14:46:00Z"/>
          <w:i/>
          <w:iCs/>
          <w:sz w:val="18"/>
          <w:szCs w:val="18"/>
        </w:rPr>
        <w:pPrChange w:id="8040" w:author="Houyem Rais" w:date="2024-02-22T14:49:00Z">
          <w:pPr>
            <w:spacing w:before="0"/>
            <w:jc w:val="right"/>
          </w:pPr>
        </w:pPrChange>
      </w:pPr>
      <w:del w:id="8041" w:author="Houyem Rais" w:date="2024-02-22T14:46:00Z">
        <w:r w:rsidRPr="00343F01" w:rsidDel="00201166">
          <w:rPr>
            <w:b/>
            <w:bCs/>
            <w:i/>
            <w:iCs/>
            <w:sz w:val="18"/>
            <w:szCs w:val="18"/>
          </w:rPr>
          <w:delText xml:space="preserve">Source : </w:delText>
        </w:r>
        <w:r w:rsidRPr="00343F01" w:rsidDel="00201166">
          <w:rPr>
            <w:i/>
            <w:iCs/>
            <w:sz w:val="18"/>
            <w:szCs w:val="18"/>
          </w:rPr>
          <w:delText>Analyse du Consultant</w:delText>
        </w:r>
      </w:del>
    </w:p>
    <w:p w14:paraId="08E59719" w14:textId="50574D9A" w:rsidR="00751B18" w:rsidRPr="00343F01" w:rsidDel="00201166" w:rsidRDefault="00751B18" w:rsidP="00D62BC5">
      <w:pPr>
        <w:spacing w:before="0" w:after="160"/>
        <w:jc w:val="left"/>
        <w:rPr>
          <w:del w:id="8042" w:author="Houyem Rais" w:date="2024-02-22T14:46:00Z"/>
        </w:rPr>
        <w:pPrChange w:id="8043" w:author="Houyem Rais" w:date="2024-02-22T14:49:00Z">
          <w:pPr>
            <w:pStyle w:val="Heading3"/>
          </w:pPr>
        </w:pPrChange>
      </w:pPr>
      <w:bookmarkStart w:id="8044" w:name="_Toc152165382"/>
      <w:del w:id="8045" w:author="Houyem Rais" w:date="2024-02-22T14:46:00Z">
        <w:r w:rsidRPr="00343F01" w:rsidDel="00201166">
          <w:delText>Option 4 – PPP à paiement public</w:delText>
        </w:r>
        <w:bookmarkEnd w:id="8044"/>
      </w:del>
    </w:p>
    <w:p w14:paraId="29B95B90" w14:textId="49E6E661" w:rsidR="00CC0B6B" w:rsidRPr="00343F01" w:rsidDel="00201166" w:rsidRDefault="00CC0B6B" w:rsidP="00D62BC5">
      <w:pPr>
        <w:spacing w:before="0" w:after="160"/>
        <w:jc w:val="left"/>
        <w:rPr>
          <w:del w:id="8046" w:author="Houyem Rais" w:date="2024-02-22T14:46:00Z"/>
        </w:rPr>
        <w:pPrChange w:id="8047" w:author="Houyem Rais" w:date="2024-02-22T14:49:00Z">
          <w:pPr>
            <w:pStyle w:val="Heading4"/>
          </w:pPr>
        </w:pPrChange>
      </w:pPr>
      <w:del w:id="8048" w:author="Houyem Rais" w:date="2024-02-22T14:46:00Z">
        <w:r w:rsidRPr="00343F01" w:rsidDel="00201166">
          <w:delText>Description</w:delText>
        </w:r>
      </w:del>
    </w:p>
    <w:p w14:paraId="39570821" w14:textId="54262083" w:rsidR="00CC0B6B" w:rsidRPr="00343F01" w:rsidDel="00201166" w:rsidRDefault="00CC0B6B" w:rsidP="00D62BC5">
      <w:pPr>
        <w:spacing w:before="0" w:after="160"/>
        <w:jc w:val="left"/>
        <w:rPr>
          <w:del w:id="8049" w:author="Houyem Rais" w:date="2024-02-22T14:46:00Z"/>
        </w:rPr>
        <w:pPrChange w:id="8050" w:author="Houyem Rais" w:date="2024-02-22T14:49:00Z">
          <w:pPr/>
        </w:pPrChange>
      </w:pPr>
      <w:del w:id="8051" w:author="Houyem Rais" w:date="2024-02-22T14:46:00Z">
        <w:r w:rsidRPr="00343F01" w:rsidDel="00201166">
          <w:delText>Le</w:delText>
        </w:r>
        <w:r w:rsidR="00852620" w:rsidRPr="00343F01" w:rsidDel="00201166">
          <w:delText xml:space="preserve"> PPP à paiements publics</w:delText>
        </w:r>
        <w:r w:rsidRPr="00343F01" w:rsidDel="00201166">
          <w:delText>, également connue sous le PPP basé sur la performance, PPP basé sur la disponibilité, PPP à paiement différé</w:delText>
        </w:r>
        <w:r w:rsidR="00852620" w:rsidRPr="00343F01" w:rsidDel="00201166">
          <w:delText xml:space="preserve"> ou contrat de partenariat dans certaines juridictions</w:delText>
        </w:r>
        <w:r w:rsidRPr="00343F01" w:rsidDel="00201166">
          <w:delText>, est un contrat au titre duquel le partenaire privé se voit confier les prestations suivantes :</w:delText>
        </w:r>
      </w:del>
    </w:p>
    <w:p w14:paraId="5ADF9E3F" w14:textId="6BD2186A" w:rsidR="00CC0B6B" w:rsidRPr="00343F01" w:rsidDel="00201166" w:rsidRDefault="00CC0B6B" w:rsidP="00D62BC5">
      <w:pPr>
        <w:spacing w:before="0" w:after="160"/>
        <w:jc w:val="left"/>
        <w:rPr>
          <w:del w:id="8052" w:author="Houyem Rais" w:date="2024-02-22T14:46:00Z"/>
        </w:rPr>
        <w:pPrChange w:id="8053" w:author="Houyem Rais" w:date="2024-02-22T14:49:00Z">
          <w:pPr>
            <w:pStyle w:val="BulletList1"/>
          </w:pPr>
        </w:pPrChange>
      </w:pPr>
      <w:del w:id="8054" w:author="Houyem Rais" w:date="2024-02-22T14:46:00Z">
        <w:r w:rsidRPr="00343F01" w:rsidDel="00201166">
          <w:delText xml:space="preserve">Le financement de l’investissement : le partenaire privé est chargé de s’assurer que le coût de l’investissement du </w:delText>
        </w:r>
        <w:r w:rsidR="004B5030" w:rsidRPr="00343F01" w:rsidDel="00201166">
          <w:delText xml:space="preserve">tronçon autoroutier ou du lot contractuel </w:delText>
        </w:r>
        <w:r w:rsidRPr="00343F01" w:rsidDel="00201166">
          <w:delText>est assuré tout au long du contrat.</w:delText>
        </w:r>
      </w:del>
    </w:p>
    <w:p w14:paraId="4FC6C2EF" w14:textId="68525BB5" w:rsidR="00CC0B6B" w:rsidRPr="00343F01" w:rsidDel="00201166" w:rsidRDefault="00CC0B6B" w:rsidP="00D62BC5">
      <w:pPr>
        <w:spacing w:before="0" w:after="160"/>
        <w:jc w:val="left"/>
        <w:rPr>
          <w:del w:id="8055" w:author="Houyem Rais" w:date="2024-02-22T14:46:00Z"/>
        </w:rPr>
        <w:pPrChange w:id="8056" w:author="Houyem Rais" w:date="2024-02-22T14:49:00Z">
          <w:pPr>
            <w:pStyle w:val="BulletList1"/>
          </w:pPr>
        </w:pPrChange>
      </w:pPr>
      <w:del w:id="8057" w:author="Houyem Rais" w:date="2024-02-22T14:46:00Z">
        <w:r w:rsidRPr="00343F01" w:rsidDel="00201166">
          <w:delText>La réalisation ou la transformation de l’investissement : le partenaire privé est chargé de réaliser les prestations permettant l’utilisation du projet par la personne publique.</w:delText>
        </w:r>
      </w:del>
    </w:p>
    <w:p w14:paraId="173121D2" w14:textId="36B393C0" w:rsidR="00CC0B6B" w:rsidRPr="00343F01" w:rsidDel="00201166" w:rsidRDefault="00CC0B6B" w:rsidP="00D62BC5">
      <w:pPr>
        <w:spacing w:before="0" w:after="160"/>
        <w:jc w:val="left"/>
        <w:rPr>
          <w:del w:id="8058" w:author="Houyem Rais" w:date="2024-02-22T14:46:00Z"/>
        </w:rPr>
        <w:pPrChange w:id="8059" w:author="Houyem Rais" w:date="2024-02-22T14:49:00Z">
          <w:pPr>
            <w:pStyle w:val="BulletList1"/>
          </w:pPr>
        </w:pPrChange>
      </w:pPr>
      <w:del w:id="8060" w:author="Houyem Rais" w:date="2024-02-22T14:46:00Z">
        <w:r w:rsidRPr="00343F01" w:rsidDel="00201166">
          <w:delText xml:space="preserve">L’exploitation de l’investissement : le partenaire privé est chargé de la gestion et de l'exploitation du </w:delText>
        </w:r>
        <w:bookmarkStart w:id="8061" w:name="_Hlk149321600"/>
        <w:r w:rsidR="004B5030" w:rsidRPr="00343F01" w:rsidDel="00201166">
          <w:delText>tronçon autoroutier</w:delText>
        </w:r>
        <w:r w:rsidRPr="00343F01" w:rsidDel="00201166">
          <w:delText xml:space="preserve"> </w:delText>
        </w:r>
        <w:bookmarkEnd w:id="8061"/>
        <w:r w:rsidRPr="00343F01" w:rsidDel="00201166">
          <w:delText xml:space="preserve">une fois construit. Ceci comprend la surveillance du trafic, l'assurance de la sécurité des usagers, la perception des péages et l'entretien courant de l'infrastructure. De plus, il veillera à maintenir le </w:delText>
        </w:r>
        <w:r w:rsidR="004B5030" w:rsidRPr="00343F01" w:rsidDel="00201166">
          <w:delText>l’autoroute</w:delText>
        </w:r>
        <w:r w:rsidRPr="00343F01" w:rsidDel="00201166">
          <w:delText xml:space="preserve"> en bon état de fonctionnement tout au long de la durée du contrat de partenariat.</w:delText>
        </w:r>
      </w:del>
    </w:p>
    <w:p w14:paraId="52EB2458" w14:textId="6F33A72A" w:rsidR="00CC0B6B" w:rsidRPr="00343F01" w:rsidDel="00201166" w:rsidRDefault="00CC0B6B" w:rsidP="00D62BC5">
      <w:pPr>
        <w:spacing w:before="0" w:after="160"/>
        <w:jc w:val="left"/>
        <w:rPr>
          <w:del w:id="8062" w:author="Houyem Rais" w:date="2024-02-22T14:46:00Z"/>
        </w:rPr>
        <w:pPrChange w:id="8063" w:author="Houyem Rais" w:date="2024-02-22T14:49:00Z">
          <w:pPr>
            <w:pStyle w:val="BulletList1"/>
          </w:pPr>
        </w:pPrChange>
      </w:pPr>
      <w:del w:id="8064" w:author="Houyem Rais" w:date="2024-02-22T14:46:00Z">
        <w:r w:rsidRPr="00343F01" w:rsidDel="00201166">
          <w:delText xml:space="preserve">La maintenance de l’investissement : le partenaire privé est chargé de l’entretien technique du </w:delText>
        </w:r>
        <w:r w:rsidR="004B5030" w:rsidRPr="00343F01" w:rsidDel="00201166">
          <w:delText xml:space="preserve">tronçon autoroutier </w:delText>
        </w:r>
        <w:r w:rsidRPr="00343F01" w:rsidDel="00201166">
          <w:delText xml:space="preserve">et des infrastructures annexes pendant la durée du contrat. Il assure donc les prestations de gros entretien et renouvellement « GER » des équipements mais peut également être chargé de certaines opérations de maintenance courante préventive ou curative. </w:delText>
        </w:r>
      </w:del>
    </w:p>
    <w:p w14:paraId="21DE2082" w14:textId="6815116E" w:rsidR="00CC0B6B" w:rsidRPr="00343F01" w:rsidDel="00201166" w:rsidRDefault="00CC0B6B" w:rsidP="00D62BC5">
      <w:pPr>
        <w:spacing w:before="0" w:after="160"/>
        <w:jc w:val="left"/>
        <w:rPr>
          <w:del w:id="8065" w:author="Houyem Rais" w:date="2024-02-22T14:46:00Z"/>
        </w:rPr>
        <w:pPrChange w:id="8066" w:author="Houyem Rais" w:date="2024-02-22T14:49:00Z">
          <w:pPr/>
        </w:pPrChange>
      </w:pPr>
      <w:del w:id="8067" w:author="Houyem Rais" w:date="2024-02-22T14:46:00Z">
        <w:r w:rsidRPr="00343F01" w:rsidDel="00201166">
          <w:delText xml:space="preserve">Dans le cadre du </w:delText>
        </w:r>
        <w:r w:rsidR="004B5030" w:rsidRPr="00343F01" w:rsidDel="00201166">
          <w:delText>PPP à paiement</w:delText>
        </w:r>
        <w:r w:rsidRPr="00343F01" w:rsidDel="00201166">
          <w:delText xml:space="preserve">, le partenaire privé ne prend pas en charge le risque de fluctuation des recettes </w:delText>
        </w:r>
        <w:r w:rsidR="008B03C3" w:rsidRPr="00343F01" w:rsidDel="00201166">
          <w:delText>de péage</w:delText>
        </w:r>
        <w:r w:rsidRPr="00343F01" w:rsidDel="00201166">
          <w:delText xml:space="preserve">, cependant, il les perçoit pour le compte de l’Etat et perçoit de celui-ci des loyers pour couvrir les coûts engagés (investissement, exploitation, maintenance et renouvellement). Au terme du contrat de </w:delText>
        </w:r>
        <w:r w:rsidR="008B03C3" w:rsidRPr="00343F01" w:rsidDel="00201166">
          <w:delText>PPP à paiement</w:delText>
        </w:r>
        <w:r w:rsidRPr="00343F01" w:rsidDel="00201166">
          <w:delText xml:space="preserve">, la propriété du </w:delText>
        </w:r>
        <w:r w:rsidR="008B03C3" w:rsidRPr="00343F01" w:rsidDel="00201166">
          <w:delText>tronçon autoroutier</w:delText>
        </w:r>
        <w:r w:rsidRPr="00343F01" w:rsidDel="00201166">
          <w:delText xml:space="preserve"> et de ses dépendances sera transférée à l’autorité publique.</w:delText>
        </w:r>
      </w:del>
    </w:p>
    <w:p w14:paraId="7193323E" w14:textId="1A9367E9" w:rsidR="00F57843" w:rsidRPr="00343F01" w:rsidDel="00201166" w:rsidRDefault="00AC5B55" w:rsidP="00D62BC5">
      <w:pPr>
        <w:spacing w:before="0" w:after="160"/>
        <w:jc w:val="left"/>
        <w:rPr>
          <w:del w:id="8068" w:author="Houyem Rais" w:date="2024-02-22T14:46:00Z"/>
        </w:rPr>
        <w:pPrChange w:id="8069" w:author="Houyem Rais" w:date="2024-02-22T14:49:00Z">
          <w:pPr/>
        </w:pPrChange>
      </w:pPr>
      <w:del w:id="8070" w:author="Houyem Rais" w:date="2024-02-22T14:46:00Z">
        <w:r w:rsidRPr="00343F01" w:rsidDel="00201166">
          <w:delText xml:space="preserve">La durée du contrat est fonction de la durée d’amortissement des investissements à réaliser et des modalités de financement retenues. Elle est généralement </w:delText>
        </w:r>
        <w:r w:rsidRPr="00343F01" w:rsidDel="00201166">
          <w:rPr>
            <w:b/>
            <w:bCs/>
          </w:rPr>
          <w:delText>entre 20 et 40 ans</w:delText>
        </w:r>
        <w:r w:rsidRPr="00343F01" w:rsidDel="00201166">
          <w:delText>.</w:delText>
        </w:r>
      </w:del>
    </w:p>
    <w:p w14:paraId="52C40913" w14:textId="41A678C4" w:rsidR="00751B18" w:rsidRPr="00343F01" w:rsidDel="00201166" w:rsidRDefault="00CC0B6B" w:rsidP="00D62BC5">
      <w:pPr>
        <w:spacing w:before="0" w:after="160"/>
        <w:jc w:val="left"/>
        <w:rPr>
          <w:del w:id="8071" w:author="Houyem Rais" w:date="2024-02-22T14:46:00Z"/>
        </w:rPr>
        <w:pPrChange w:id="8072" w:author="Houyem Rais" w:date="2024-02-22T14:49:00Z">
          <w:pPr/>
        </w:pPrChange>
      </w:pPr>
      <w:del w:id="8073" w:author="Houyem Rais" w:date="2024-02-22T14:46:00Z">
        <w:r w:rsidRPr="00343F01" w:rsidDel="00201166">
          <w:delText xml:space="preserve">La figure suivante présente la structure type d’un contrat de </w:delText>
        </w:r>
        <w:r w:rsidR="008B03C3" w:rsidRPr="00343F01" w:rsidDel="00201166">
          <w:delText>PPP à paiement</w:delText>
        </w:r>
        <w:r w:rsidRPr="00343F01" w:rsidDel="00201166">
          <w:delText>.</w:delText>
        </w:r>
      </w:del>
    </w:p>
    <w:p w14:paraId="1F3D2C9F" w14:textId="352AC712" w:rsidR="00751B18" w:rsidRPr="00343F01" w:rsidDel="00201166" w:rsidRDefault="008B03C3" w:rsidP="00D62BC5">
      <w:pPr>
        <w:spacing w:before="0" w:after="160"/>
        <w:jc w:val="left"/>
        <w:rPr>
          <w:del w:id="8074" w:author="Houyem Rais" w:date="2024-02-22T14:46:00Z"/>
        </w:rPr>
        <w:pPrChange w:id="8075" w:author="Houyem Rais" w:date="2024-02-22T14:49:00Z">
          <w:pPr>
            <w:jc w:val="center"/>
          </w:pPr>
        </w:pPrChange>
      </w:pPr>
      <w:del w:id="8076" w:author="Houyem Rais" w:date="2024-02-22T14:46:00Z">
        <w:r w:rsidRPr="00E7177E" w:rsidDel="00201166">
          <w:rPr>
            <w:noProof/>
          </w:rPr>
          <w:drawing>
            <wp:inline distT="0" distB="0" distL="0" distR="0" wp14:anchorId="6DD8733C" wp14:editId="53A3EF8B">
              <wp:extent cx="4587676" cy="2366439"/>
              <wp:effectExtent l="0" t="0" r="3810" b="0"/>
              <wp:docPr id="407834170" name="Picture 40783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19190" cy="2382695"/>
                      </a:xfrm>
                      <a:prstGeom prst="rect">
                        <a:avLst/>
                      </a:prstGeom>
                      <a:noFill/>
                    </pic:spPr>
                  </pic:pic>
                </a:graphicData>
              </a:graphic>
            </wp:inline>
          </w:drawing>
        </w:r>
      </w:del>
    </w:p>
    <w:p w14:paraId="38895CA6" w14:textId="21207897" w:rsidR="008B03C3" w:rsidRPr="00343F01" w:rsidDel="00201166" w:rsidRDefault="008B03C3" w:rsidP="00D62BC5">
      <w:pPr>
        <w:spacing w:before="0" w:after="160"/>
        <w:jc w:val="left"/>
        <w:rPr>
          <w:del w:id="8077" w:author="Houyem Rais" w:date="2024-02-22T14:46:00Z"/>
        </w:rPr>
        <w:pPrChange w:id="8078" w:author="Houyem Rais" w:date="2024-02-22T14:49:00Z">
          <w:pPr>
            <w:pStyle w:val="Caption"/>
            <w:jc w:val="center"/>
          </w:pPr>
        </w:pPrChange>
      </w:pPr>
      <w:bookmarkStart w:id="8079" w:name="_Toc152165543"/>
      <w:del w:id="8080" w:author="Houyem Rais" w:date="2024-02-22T14:46:00Z">
        <w:r w:rsidRPr="00343F01" w:rsidDel="00201166">
          <w:delText xml:space="preserve">Figure </w:delText>
        </w:r>
        <w:r w:rsidR="00B0561B" w:rsidDel="00201166">
          <w:fldChar w:fldCharType="begin"/>
        </w:r>
        <w:r w:rsidR="00B0561B" w:rsidDel="00201166">
          <w:delInstrText xml:space="preserve"> SEQ Figure \* ARABIC </w:delInstrText>
        </w:r>
        <w:r w:rsidR="00B0561B" w:rsidDel="00201166">
          <w:fldChar w:fldCharType="separate"/>
        </w:r>
        <w:r w:rsidR="002B5C95" w:rsidDel="00201166">
          <w:rPr>
            <w:noProof/>
          </w:rPr>
          <w:delText>17</w:delText>
        </w:r>
        <w:r w:rsidR="00B0561B" w:rsidDel="00201166">
          <w:rPr>
            <w:noProof/>
          </w:rPr>
          <w:fldChar w:fldCharType="end"/>
        </w:r>
        <w:r w:rsidRPr="00343F01" w:rsidDel="00201166">
          <w:delText xml:space="preserve"> Structuration type d’un contrat de PPP à paiements publics</w:delText>
        </w:r>
        <w:bookmarkEnd w:id="8079"/>
      </w:del>
    </w:p>
    <w:p w14:paraId="7AFD1AE6" w14:textId="2971D366" w:rsidR="00CC0B6B" w:rsidRPr="00343F01" w:rsidDel="00201166" w:rsidRDefault="008B03C3" w:rsidP="00D62BC5">
      <w:pPr>
        <w:spacing w:before="0" w:after="160"/>
        <w:jc w:val="left"/>
        <w:rPr>
          <w:del w:id="8081" w:author="Houyem Rais" w:date="2024-02-22T14:46:00Z"/>
          <w:i/>
          <w:iCs/>
          <w:sz w:val="20"/>
          <w:szCs w:val="20"/>
        </w:rPr>
        <w:pPrChange w:id="8082" w:author="Houyem Rais" w:date="2024-02-22T14:49:00Z">
          <w:pPr>
            <w:jc w:val="right"/>
          </w:pPr>
        </w:pPrChange>
      </w:pPr>
      <w:del w:id="8083" w:author="Houyem Rais" w:date="2024-02-22T14:46:00Z">
        <w:r w:rsidRPr="00343F01" w:rsidDel="00201166">
          <w:rPr>
            <w:b/>
            <w:bCs/>
            <w:i/>
            <w:iCs/>
            <w:sz w:val="20"/>
            <w:szCs w:val="20"/>
          </w:rPr>
          <w:delText>Source</w:delText>
        </w:r>
        <w:r w:rsidRPr="00343F01" w:rsidDel="00201166">
          <w:rPr>
            <w:i/>
            <w:iCs/>
            <w:sz w:val="20"/>
            <w:szCs w:val="20"/>
          </w:rPr>
          <w:delText> : Auteur</w:delText>
        </w:r>
      </w:del>
    </w:p>
    <w:p w14:paraId="37536C91" w14:textId="1DB9747C" w:rsidR="00CC0B6B" w:rsidRPr="00343F01" w:rsidDel="00201166" w:rsidRDefault="00CC0B6B" w:rsidP="00D62BC5">
      <w:pPr>
        <w:spacing w:before="0" w:after="160"/>
        <w:jc w:val="left"/>
        <w:rPr>
          <w:del w:id="8084" w:author="Houyem Rais" w:date="2024-02-22T14:46:00Z"/>
        </w:rPr>
        <w:pPrChange w:id="8085" w:author="Houyem Rais" w:date="2024-02-22T14:49:00Z">
          <w:pPr>
            <w:pStyle w:val="Heading4"/>
          </w:pPr>
        </w:pPrChange>
      </w:pPr>
      <w:del w:id="8086" w:author="Houyem Rais" w:date="2024-02-22T14:46:00Z">
        <w:r w:rsidRPr="00343F01" w:rsidDel="00201166">
          <w:delText>Mécanismes de paiement</w:delText>
        </w:r>
      </w:del>
    </w:p>
    <w:p w14:paraId="470ED761" w14:textId="1493841B" w:rsidR="00CC0B6B" w:rsidRPr="00343F01" w:rsidDel="00201166" w:rsidRDefault="00CC0B6B" w:rsidP="00D62BC5">
      <w:pPr>
        <w:spacing w:before="0" w:after="160"/>
        <w:jc w:val="left"/>
        <w:rPr>
          <w:del w:id="8087" w:author="Houyem Rais" w:date="2024-02-22T14:46:00Z"/>
        </w:rPr>
        <w:pPrChange w:id="8088" w:author="Houyem Rais" w:date="2024-02-22T14:49:00Z">
          <w:pPr/>
        </w:pPrChange>
      </w:pPr>
      <w:del w:id="8089" w:author="Houyem Rais" w:date="2024-02-22T14:46:00Z">
        <w:r w:rsidRPr="00343F01" w:rsidDel="00201166">
          <w:delText xml:space="preserve">A la différence de la concession, le partenaire privé du contrat de </w:delText>
        </w:r>
        <w:r w:rsidR="008B03C3" w:rsidRPr="00343F01" w:rsidDel="00201166">
          <w:delText xml:space="preserve">PPP à paiement </w:delText>
        </w:r>
        <w:r w:rsidRPr="00343F01" w:rsidDel="00201166">
          <w:delText xml:space="preserve">perçoit sa rémunération de la </w:delText>
        </w:r>
        <w:r w:rsidRPr="00343F01" w:rsidDel="00201166">
          <w:rPr>
            <w:b/>
            <w:bCs/>
          </w:rPr>
          <w:delText>partie publique</w:delText>
        </w:r>
        <w:r w:rsidRPr="00343F01" w:rsidDel="00201166">
          <w:delText xml:space="preserve"> (</w:delText>
        </w:r>
        <w:r w:rsidR="008B03C3" w:rsidRPr="00343F01" w:rsidDel="00201166">
          <w:delText>l’ALCoMA</w:delText>
        </w:r>
        <w:r w:rsidRPr="00343F01" w:rsidDel="00201166">
          <w:delText xml:space="preserve">) et non pas des usagers. Cela implique que le risque de fluctuation des revenus de péage n’est pas transféré au partenaire privé même s’il les collecte pour le compte de l’Etat. Cette rémunération est payée par la personne publique </w:delText>
        </w:r>
        <w:r w:rsidRPr="00343F01" w:rsidDel="00201166">
          <w:rPr>
            <w:b/>
            <w:bCs/>
          </w:rPr>
          <w:delText xml:space="preserve">à partir de la date de la réception définitive des ouvrages </w:delText>
        </w:r>
        <w:r w:rsidRPr="00343F01" w:rsidDel="00201166">
          <w:delText xml:space="preserve">objet du contrat de </w:delText>
        </w:r>
        <w:r w:rsidR="008B03C3" w:rsidRPr="00343F01" w:rsidDel="00201166">
          <w:delText>PPP à paiement</w:delText>
        </w:r>
        <w:r w:rsidRPr="00343F01" w:rsidDel="00201166">
          <w:delText xml:space="preserve">. En outre, le paiement du loyer relatif à l’exploitation et la maintenance est obligatoirement subordonné à la réalisation des </w:delText>
        </w:r>
        <w:r w:rsidRPr="00343F01" w:rsidDel="00201166">
          <w:rPr>
            <w:b/>
            <w:bCs/>
            <w:i/>
            <w:iCs/>
          </w:rPr>
          <w:delText>objectifs de performance</w:delText>
        </w:r>
        <w:r w:rsidRPr="00343F01" w:rsidDel="00201166">
          <w:delText xml:space="preserve"> assignés à la société du projet </w:delText>
        </w:r>
        <w:r w:rsidR="00AC5B55" w:rsidRPr="00343F01" w:rsidDel="00201166">
          <w:delText>et/ou</w:delText>
        </w:r>
        <w:r w:rsidRPr="00343F01" w:rsidDel="00201166">
          <w:delText xml:space="preserve"> à la </w:delText>
        </w:r>
        <w:r w:rsidRPr="00343F01" w:rsidDel="00201166">
          <w:rPr>
            <w:b/>
            <w:bCs/>
            <w:i/>
            <w:iCs/>
          </w:rPr>
          <w:delText>disponibilité des ouvrages et des équipements</w:delText>
        </w:r>
        <w:r w:rsidRPr="00343F01" w:rsidDel="00201166">
          <w:delText xml:space="preserve"> conformément aux conditions du contrat.</w:delText>
        </w:r>
      </w:del>
    </w:p>
    <w:p w14:paraId="54CC991C" w14:textId="54FB16B8" w:rsidR="00AC5B55" w:rsidRPr="00343F01" w:rsidDel="00201166" w:rsidRDefault="00AC5B55" w:rsidP="00D62BC5">
      <w:pPr>
        <w:spacing w:before="0" w:after="160"/>
        <w:jc w:val="left"/>
        <w:rPr>
          <w:del w:id="8090" w:author="Houyem Rais" w:date="2024-02-22T14:46:00Z"/>
        </w:rPr>
        <w:pPrChange w:id="8091" w:author="Houyem Rais" w:date="2024-02-22T14:49:00Z">
          <w:pPr>
            <w:pStyle w:val="BulletList1"/>
          </w:pPr>
        </w:pPrChange>
      </w:pPr>
      <w:del w:id="8092" w:author="Houyem Rais" w:date="2024-02-22T14:46:00Z">
        <w:r w:rsidRPr="00343F01" w:rsidDel="00201166">
          <w:rPr>
            <w:b/>
            <w:bCs/>
          </w:rPr>
          <w:delText>Paiement basé sur la Performance :</w:delText>
        </w:r>
        <w:r w:rsidRPr="00343F01" w:rsidDel="00201166">
          <w:delText xml:space="preserve"> Dans ce mécanisme, le partenaire privé est rémunéré en fonction de la performance du projet. Les critères de performance sont prédéfinis dans le contrat et peuvent inclure des indicateurs tels que la qualité des infrastructures, la satisfaction des utilisateurs, la sécurité routière, etc. Le partenaire privé ne reçoit des paiements que s'il atteint ou dépasse les niveaux de performance convenus. Ce mécanisme vise à assurer que le partenaire privé maintienne des normes élevées tout au long de la durée du contrat.</w:delText>
        </w:r>
      </w:del>
    </w:p>
    <w:p w14:paraId="481A9878" w14:textId="0B93ABD8" w:rsidR="00AC5B55" w:rsidRPr="00343F01" w:rsidDel="00201166" w:rsidRDefault="00AC5B55" w:rsidP="00D62BC5">
      <w:pPr>
        <w:spacing w:before="0" w:after="160"/>
        <w:jc w:val="left"/>
        <w:rPr>
          <w:del w:id="8093" w:author="Houyem Rais" w:date="2024-02-22T14:46:00Z"/>
        </w:rPr>
        <w:pPrChange w:id="8094" w:author="Houyem Rais" w:date="2024-02-22T14:49:00Z">
          <w:pPr>
            <w:pStyle w:val="BulletList1"/>
          </w:pPr>
        </w:pPrChange>
      </w:pPr>
      <w:del w:id="8095" w:author="Houyem Rais" w:date="2024-02-22T14:46:00Z">
        <w:r w:rsidRPr="00343F01" w:rsidDel="00201166">
          <w:rPr>
            <w:b/>
            <w:bCs/>
          </w:rPr>
          <w:delText>Paiement basé sur la Disponibilité :</w:delText>
        </w:r>
        <w:r w:rsidRPr="00343F01" w:rsidDel="00201166">
          <w:delText xml:space="preserve"> Contrairement au paiement basé sur la performance, ce mécanisme rémunère le partenaire privé en fonction de la disponibilité du service. Le partenaire privé reçoit des paiements réguliers tant que l'autoroute est ouverte et accessible aux usagers, quels que soient les niveaux de performance spécifiques. Cependant, si l'autoroute est fermée pour des raisons telles que des travaux de réparation ou d'entretien non planifiés, le partenaire privé peut ne pas recevoir de paiements pour la période de fermeture. Ce mécanisme encourage le partenaire privé à maintenir l'autoroute en bon état et à minimiser les interruptions de service.</w:delText>
        </w:r>
      </w:del>
    </w:p>
    <w:p w14:paraId="3F581081" w14:textId="59FC1FF8" w:rsidR="00AC5B55" w:rsidRPr="00343F01" w:rsidDel="00201166" w:rsidRDefault="00AC5B55" w:rsidP="00D62BC5">
      <w:pPr>
        <w:spacing w:before="0" w:after="160"/>
        <w:jc w:val="left"/>
        <w:rPr>
          <w:del w:id="8096" w:author="Houyem Rais" w:date="2024-02-22T14:46:00Z"/>
        </w:rPr>
        <w:pPrChange w:id="8097" w:author="Houyem Rais" w:date="2024-02-22T14:49:00Z">
          <w:pPr/>
        </w:pPrChange>
      </w:pPr>
      <w:del w:id="8098" w:author="Houyem Rais" w:date="2024-02-22T14:46:00Z">
        <w:r w:rsidRPr="00343F01" w:rsidDel="00201166">
          <w:delText>Ces deux sous-options offrent des approches différentes pour structurer les paiements dans le cadre d'un partenariat public-privé. Le choix entre ces mécanismes dépend des objectifs de l'autorité contractante et des incitations qu'elle souhaite mettre en place pour garantir la qualité et la disponibilité continues de l'infrastructure routière.</w:delText>
        </w:r>
      </w:del>
    </w:p>
    <w:p w14:paraId="2A8DDCFA" w14:textId="531556F6" w:rsidR="00CC0B6B" w:rsidRPr="00343F01" w:rsidDel="00201166" w:rsidRDefault="00CC0B6B" w:rsidP="00D62BC5">
      <w:pPr>
        <w:spacing w:before="0" w:after="160"/>
        <w:jc w:val="left"/>
        <w:rPr>
          <w:del w:id="8099" w:author="Houyem Rais" w:date="2024-02-22T14:46:00Z"/>
        </w:rPr>
        <w:pPrChange w:id="8100" w:author="Houyem Rais" w:date="2024-02-22T14:49:00Z">
          <w:pPr>
            <w:pStyle w:val="Heading4"/>
          </w:pPr>
        </w:pPrChange>
      </w:pPr>
      <w:del w:id="8101" w:author="Houyem Rais" w:date="2024-02-22T14:46:00Z">
        <w:r w:rsidRPr="00343F01" w:rsidDel="00201166">
          <w:delText>Avantages et inconvénients</w:delText>
        </w:r>
      </w:del>
    </w:p>
    <w:p w14:paraId="1F632283" w14:textId="059DAC22" w:rsidR="00CC0B6B" w:rsidRPr="00343F01" w:rsidDel="00201166" w:rsidRDefault="00CC0B6B" w:rsidP="00D62BC5">
      <w:pPr>
        <w:spacing w:before="0" w:after="160"/>
        <w:jc w:val="left"/>
        <w:rPr>
          <w:del w:id="8102" w:author="Houyem Rais" w:date="2024-02-22T14:46:00Z"/>
        </w:rPr>
        <w:pPrChange w:id="8103" w:author="Houyem Rais" w:date="2024-02-22T14:49:00Z">
          <w:pPr/>
        </w:pPrChange>
      </w:pPr>
      <w:del w:id="8104" w:author="Houyem Rais" w:date="2024-02-22T14:46:00Z">
        <w:r w:rsidRPr="00343F01" w:rsidDel="00201166">
          <w:delText>Le tableau suivant synthétise les avantages et les inconvénients de l’option PPP à paiements publics.</w:delText>
        </w:r>
      </w:del>
    </w:p>
    <w:p w14:paraId="392FBE34" w14:textId="4EAFD8E0" w:rsidR="00CC0B6B" w:rsidRPr="00343F01" w:rsidDel="00201166" w:rsidRDefault="00CC0B6B" w:rsidP="00D62BC5">
      <w:pPr>
        <w:spacing w:before="0" w:after="160"/>
        <w:jc w:val="left"/>
        <w:rPr>
          <w:del w:id="8105" w:author="Houyem Rais" w:date="2024-02-22T14:46:00Z"/>
          <w:i/>
          <w:iCs/>
          <w:sz w:val="20"/>
          <w:szCs w:val="20"/>
        </w:rPr>
        <w:pPrChange w:id="8106" w:author="Houyem Rais" w:date="2024-02-22T14:49:00Z">
          <w:pPr>
            <w:pStyle w:val="Caption"/>
          </w:pPr>
        </w:pPrChange>
      </w:pPr>
      <w:bookmarkStart w:id="8107" w:name="_Toc152165466"/>
      <w:del w:id="8108" w:author="Houyem Rais" w:date="2024-02-22T14:46:00Z">
        <w:r w:rsidRPr="00343F01" w:rsidDel="00201166">
          <w:rPr>
            <w:iCs/>
            <w:sz w:val="20"/>
            <w:szCs w:val="20"/>
          </w:rPr>
          <w:delText xml:space="preserve">Tableau </w:delText>
        </w:r>
        <w:r w:rsidRPr="00343F01" w:rsidDel="00201166">
          <w:rPr>
            <w:i/>
            <w:iCs/>
            <w:sz w:val="20"/>
            <w:szCs w:val="20"/>
          </w:rPr>
          <w:fldChar w:fldCharType="begin"/>
        </w:r>
        <w:r w:rsidRPr="00343F01" w:rsidDel="00201166">
          <w:rPr>
            <w:iCs/>
            <w:sz w:val="20"/>
            <w:szCs w:val="20"/>
          </w:rPr>
          <w:delInstrText xml:space="preserve"> SEQ Tableau \* ARABIC </w:delInstrText>
        </w:r>
        <w:r w:rsidRPr="00343F01" w:rsidDel="00201166">
          <w:rPr>
            <w:i/>
            <w:iCs/>
            <w:sz w:val="20"/>
            <w:szCs w:val="20"/>
          </w:rPr>
          <w:fldChar w:fldCharType="separate"/>
        </w:r>
        <w:r w:rsidR="002B5C95" w:rsidDel="00201166">
          <w:rPr>
            <w:iCs/>
            <w:noProof/>
            <w:sz w:val="20"/>
            <w:szCs w:val="20"/>
          </w:rPr>
          <w:delText>28</w:delText>
        </w:r>
        <w:r w:rsidRPr="00343F01" w:rsidDel="00201166">
          <w:rPr>
            <w:i/>
            <w:iCs/>
            <w:sz w:val="20"/>
            <w:szCs w:val="20"/>
          </w:rPr>
          <w:fldChar w:fldCharType="end"/>
        </w:r>
        <w:r w:rsidRPr="00343F01" w:rsidDel="00201166">
          <w:rPr>
            <w:iCs/>
            <w:sz w:val="20"/>
            <w:szCs w:val="20"/>
          </w:rPr>
          <w:delText xml:space="preserve"> Avantages et inconvénients des contrats de PPP à paiements publics</w:delText>
        </w:r>
        <w:bookmarkEnd w:id="8107"/>
      </w:del>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81"/>
        <w:gridCol w:w="4999"/>
      </w:tblGrid>
      <w:tr w:rsidR="00CC0B6B" w:rsidRPr="00343F01" w:rsidDel="00201166" w14:paraId="45DB1D1E" w14:textId="524618F8" w:rsidTr="00292C59">
        <w:trPr>
          <w:del w:id="8109" w:author="Houyem Rais" w:date="2024-02-22T14:46:00Z"/>
        </w:trPr>
        <w:tc>
          <w:tcPr>
            <w:tcW w:w="2277" w:type="pct"/>
            <w:shd w:val="clear" w:color="auto" w:fill="D9D9D9" w:themeFill="background1" w:themeFillShade="D9"/>
            <w:tcMar>
              <w:top w:w="0" w:type="dxa"/>
              <w:left w:w="108" w:type="dxa"/>
              <w:bottom w:w="0" w:type="dxa"/>
              <w:right w:w="108" w:type="dxa"/>
            </w:tcMar>
            <w:hideMark/>
          </w:tcPr>
          <w:p w14:paraId="3B17C60C" w14:textId="2378EE57" w:rsidR="00CC0B6B" w:rsidRPr="00343F01" w:rsidDel="00201166" w:rsidRDefault="00CC0B6B" w:rsidP="00D62BC5">
            <w:pPr>
              <w:spacing w:before="0" w:after="160"/>
              <w:jc w:val="left"/>
              <w:rPr>
                <w:del w:id="8110" w:author="Houyem Rais" w:date="2024-02-22T14:46:00Z"/>
                <w:sz w:val="20"/>
                <w:szCs w:val="20"/>
              </w:rPr>
              <w:pPrChange w:id="8111" w:author="Houyem Rais" w:date="2024-02-22T14:49:00Z">
                <w:pPr/>
              </w:pPrChange>
            </w:pPr>
            <w:del w:id="8112" w:author="Houyem Rais" w:date="2024-02-22T14:46:00Z">
              <w:r w:rsidRPr="00343F01" w:rsidDel="00201166">
                <w:rPr>
                  <w:b/>
                  <w:bCs/>
                  <w:sz w:val="20"/>
                  <w:szCs w:val="20"/>
                </w:rPr>
                <w:delText>Principaux avantages du PPP à paiement public</w:delText>
              </w:r>
            </w:del>
          </w:p>
        </w:tc>
        <w:tc>
          <w:tcPr>
            <w:tcW w:w="2723" w:type="pct"/>
            <w:shd w:val="clear" w:color="auto" w:fill="D9D9D9" w:themeFill="background1" w:themeFillShade="D9"/>
            <w:tcMar>
              <w:top w:w="0" w:type="dxa"/>
              <w:left w:w="108" w:type="dxa"/>
              <w:bottom w:w="0" w:type="dxa"/>
              <w:right w:w="108" w:type="dxa"/>
            </w:tcMar>
            <w:hideMark/>
          </w:tcPr>
          <w:p w14:paraId="1A157FF8" w14:textId="7DAF89CA" w:rsidR="00CC0B6B" w:rsidRPr="00343F01" w:rsidDel="00201166" w:rsidRDefault="00CC0B6B" w:rsidP="00D62BC5">
            <w:pPr>
              <w:spacing w:before="0" w:after="160"/>
              <w:jc w:val="left"/>
              <w:rPr>
                <w:del w:id="8113" w:author="Houyem Rais" w:date="2024-02-22T14:46:00Z"/>
                <w:sz w:val="20"/>
                <w:szCs w:val="20"/>
              </w:rPr>
              <w:pPrChange w:id="8114" w:author="Houyem Rais" w:date="2024-02-22T14:49:00Z">
                <w:pPr/>
              </w:pPrChange>
            </w:pPr>
            <w:del w:id="8115" w:author="Houyem Rais" w:date="2024-02-22T14:46:00Z">
              <w:r w:rsidRPr="00343F01" w:rsidDel="00201166">
                <w:rPr>
                  <w:b/>
                  <w:bCs/>
                  <w:sz w:val="20"/>
                  <w:szCs w:val="20"/>
                </w:rPr>
                <w:delText>Principaux inconvénients du PPP à paiement public</w:delText>
              </w:r>
            </w:del>
          </w:p>
        </w:tc>
      </w:tr>
      <w:tr w:rsidR="00CC0B6B" w:rsidRPr="00343F01" w:rsidDel="00201166" w14:paraId="7ED9ADC8" w14:textId="41787A68" w:rsidTr="00292C59">
        <w:trPr>
          <w:del w:id="8116" w:author="Houyem Rais" w:date="2024-02-22T14:46:00Z"/>
        </w:trPr>
        <w:tc>
          <w:tcPr>
            <w:tcW w:w="2277" w:type="pct"/>
            <w:tcMar>
              <w:top w:w="0" w:type="dxa"/>
              <w:left w:w="108" w:type="dxa"/>
              <w:bottom w:w="0" w:type="dxa"/>
              <w:right w:w="108" w:type="dxa"/>
            </w:tcMar>
            <w:hideMark/>
          </w:tcPr>
          <w:p w14:paraId="01F8E171" w14:textId="2D5FE587" w:rsidR="00CC0B6B" w:rsidRPr="00343F01" w:rsidDel="00201166" w:rsidRDefault="00CC0B6B" w:rsidP="00D62BC5">
            <w:pPr>
              <w:spacing w:before="0" w:after="160"/>
              <w:jc w:val="left"/>
              <w:rPr>
                <w:del w:id="8117" w:author="Houyem Rais" w:date="2024-02-22T14:46:00Z"/>
                <w:sz w:val="20"/>
                <w:szCs w:val="20"/>
              </w:rPr>
              <w:pPrChange w:id="8118" w:author="Houyem Rais" w:date="2024-02-22T14:49:00Z">
                <w:pPr>
                  <w:numPr>
                    <w:numId w:val="11"/>
                  </w:numPr>
                  <w:spacing w:before="20" w:after="40" w:line="240" w:lineRule="auto"/>
                  <w:ind w:left="360" w:hanging="360"/>
                </w:pPr>
              </w:pPrChange>
            </w:pPr>
            <w:del w:id="8119" w:author="Houyem Rais" w:date="2024-02-22T14:46:00Z">
              <w:r w:rsidRPr="00343F01" w:rsidDel="00201166">
                <w:rPr>
                  <w:sz w:val="20"/>
                  <w:szCs w:val="20"/>
                </w:rPr>
                <w:delText>Optimisation du coût global (conception, réalisation et exploitation)</w:delText>
              </w:r>
            </w:del>
          </w:p>
          <w:p w14:paraId="43ED61D9" w14:textId="23732436" w:rsidR="00CC0B6B" w:rsidRPr="00343F01" w:rsidDel="00201166" w:rsidRDefault="00CC0B6B" w:rsidP="00D62BC5">
            <w:pPr>
              <w:spacing w:before="0" w:after="160"/>
              <w:jc w:val="left"/>
              <w:rPr>
                <w:del w:id="8120" w:author="Houyem Rais" w:date="2024-02-22T14:46:00Z"/>
                <w:sz w:val="20"/>
                <w:szCs w:val="20"/>
              </w:rPr>
              <w:pPrChange w:id="8121" w:author="Houyem Rais" w:date="2024-02-22T14:49:00Z">
                <w:pPr>
                  <w:numPr>
                    <w:numId w:val="11"/>
                  </w:numPr>
                  <w:spacing w:before="20" w:after="40" w:line="240" w:lineRule="auto"/>
                  <w:ind w:left="360" w:hanging="360"/>
                </w:pPr>
              </w:pPrChange>
            </w:pPr>
            <w:del w:id="8122" w:author="Houyem Rais" w:date="2024-02-22T14:46:00Z">
              <w:r w:rsidRPr="00343F01" w:rsidDel="00201166">
                <w:rPr>
                  <w:sz w:val="20"/>
                  <w:szCs w:val="20"/>
                </w:rPr>
                <w:delText>Unicité de responsabilité pour la conception, la réalisation et l’exploitation</w:delText>
              </w:r>
            </w:del>
          </w:p>
          <w:p w14:paraId="04CFABB6" w14:textId="3D285175" w:rsidR="00CC0B6B" w:rsidRPr="00343F01" w:rsidDel="00201166" w:rsidRDefault="00CC0B6B" w:rsidP="00D62BC5">
            <w:pPr>
              <w:spacing w:before="0" w:after="160"/>
              <w:jc w:val="left"/>
              <w:rPr>
                <w:del w:id="8123" w:author="Houyem Rais" w:date="2024-02-22T14:46:00Z"/>
                <w:sz w:val="20"/>
                <w:szCs w:val="20"/>
              </w:rPr>
              <w:pPrChange w:id="8124" w:author="Houyem Rais" w:date="2024-02-22T14:49:00Z">
                <w:pPr>
                  <w:numPr>
                    <w:numId w:val="11"/>
                  </w:numPr>
                  <w:spacing w:before="20" w:after="40" w:line="240" w:lineRule="auto"/>
                  <w:ind w:left="360" w:hanging="360"/>
                </w:pPr>
              </w:pPrChange>
            </w:pPr>
            <w:del w:id="8125" w:author="Houyem Rais" w:date="2024-02-22T14:46:00Z">
              <w:r w:rsidRPr="00343F01" w:rsidDel="00201166">
                <w:rPr>
                  <w:sz w:val="20"/>
                  <w:szCs w:val="20"/>
                </w:rPr>
                <w:delText>Mobilisation du financement privé</w:delText>
              </w:r>
            </w:del>
          </w:p>
          <w:p w14:paraId="2DFB227C" w14:textId="38C2D0FF" w:rsidR="00CC0B6B" w:rsidRPr="00343F01" w:rsidDel="00201166" w:rsidRDefault="00CC0B6B" w:rsidP="00D62BC5">
            <w:pPr>
              <w:spacing w:before="0" w:after="160"/>
              <w:jc w:val="left"/>
              <w:rPr>
                <w:del w:id="8126" w:author="Houyem Rais" w:date="2024-02-22T14:46:00Z"/>
                <w:sz w:val="20"/>
                <w:szCs w:val="20"/>
              </w:rPr>
              <w:pPrChange w:id="8127" w:author="Houyem Rais" w:date="2024-02-22T14:49:00Z">
                <w:pPr>
                  <w:numPr>
                    <w:numId w:val="11"/>
                  </w:numPr>
                  <w:spacing w:before="20" w:after="40" w:line="240" w:lineRule="auto"/>
                  <w:ind w:left="360" w:hanging="360"/>
                </w:pPr>
              </w:pPrChange>
            </w:pPr>
            <w:del w:id="8128" w:author="Houyem Rais" w:date="2024-02-22T14:46:00Z">
              <w:r w:rsidRPr="00343F01" w:rsidDel="00201166">
                <w:rPr>
                  <w:sz w:val="20"/>
                  <w:szCs w:val="20"/>
                </w:rPr>
                <w:delText>Permet un meilleur contrôle des prix de service</w:delText>
              </w:r>
            </w:del>
          </w:p>
        </w:tc>
        <w:tc>
          <w:tcPr>
            <w:tcW w:w="2723" w:type="pct"/>
            <w:tcMar>
              <w:top w:w="0" w:type="dxa"/>
              <w:left w:w="108" w:type="dxa"/>
              <w:bottom w:w="0" w:type="dxa"/>
              <w:right w:w="108" w:type="dxa"/>
            </w:tcMar>
            <w:hideMark/>
          </w:tcPr>
          <w:p w14:paraId="1DEF5137" w14:textId="236672F4" w:rsidR="00CC0B6B" w:rsidRPr="00343F01" w:rsidDel="00201166" w:rsidRDefault="00CC0B6B" w:rsidP="00D62BC5">
            <w:pPr>
              <w:spacing w:before="0" w:after="160"/>
              <w:jc w:val="left"/>
              <w:rPr>
                <w:del w:id="8129" w:author="Houyem Rais" w:date="2024-02-22T14:46:00Z"/>
                <w:sz w:val="20"/>
                <w:szCs w:val="20"/>
              </w:rPr>
              <w:pPrChange w:id="8130" w:author="Houyem Rais" w:date="2024-02-22T14:49:00Z">
                <w:pPr>
                  <w:numPr>
                    <w:numId w:val="11"/>
                  </w:numPr>
                  <w:spacing w:before="20" w:after="40" w:line="240" w:lineRule="auto"/>
                  <w:ind w:left="360" w:hanging="360"/>
                </w:pPr>
              </w:pPrChange>
            </w:pPr>
            <w:del w:id="8131" w:author="Houyem Rais" w:date="2024-02-22T14:46:00Z">
              <w:r w:rsidRPr="00343F01" w:rsidDel="00201166">
                <w:rPr>
                  <w:sz w:val="20"/>
                  <w:szCs w:val="20"/>
                </w:rPr>
                <w:delText>L’Etat rembourse indirectement le coût d’investissement moyennant une rémunération minimale garantie même en cas de sous-exploitation.</w:delText>
              </w:r>
            </w:del>
          </w:p>
          <w:p w14:paraId="7B685368" w14:textId="2D35F87E" w:rsidR="004F4151" w:rsidRPr="00343F01" w:rsidDel="00201166" w:rsidRDefault="00565D3F" w:rsidP="00D62BC5">
            <w:pPr>
              <w:spacing w:before="0" w:after="160"/>
              <w:jc w:val="left"/>
              <w:rPr>
                <w:del w:id="8132" w:author="Houyem Rais" w:date="2024-02-22T14:46:00Z"/>
                <w:sz w:val="20"/>
                <w:szCs w:val="20"/>
              </w:rPr>
              <w:pPrChange w:id="8133" w:author="Houyem Rais" w:date="2024-02-22T14:49:00Z">
                <w:pPr>
                  <w:numPr>
                    <w:numId w:val="11"/>
                  </w:numPr>
                  <w:spacing w:before="20" w:after="40" w:line="240" w:lineRule="auto"/>
                  <w:ind w:left="360" w:hanging="360"/>
                </w:pPr>
              </w:pPrChange>
            </w:pPr>
            <w:del w:id="8134" w:author="Houyem Rais" w:date="2024-02-22T14:46:00Z">
              <w:r w:rsidRPr="00343F01" w:rsidDel="00201166">
                <w:rPr>
                  <w:sz w:val="20"/>
                  <w:szCs w:val="20"/>
                </w:rPr>
                <w:delText xml:space="preserve">Dépendance </w:delText>
              </w:r>
              <w:r w:rsidR="001B2FE8" w:rsidRPr="00343F01" w:rsidDel="00201166">
                <w:rPr>
                  <w:sz w:val="20"/>
                  <w:szCs w:val="20"/>
                </w:rPr>
                <w:delText>v</w:delText>
              </w:r>
              <w:r w:rsidRPr="00343F01" w:rsidDel="00201166">
                <w:rPr>
                  <w:sz w:val="20"/>
                  <w:szCs w:val="20"/>
                </w:rPr>
                <w:delText xml:space="preserve">is-à-vis du </w:delText>
              </w:r>
              <w:r w:rsidR="004F0259" w:rsidRPr="00343F01" w:rsidDel="00201166">
                <w:rPr>
                  <w:sz w:val="20"/>
                  <w:szCs w:val="20"/>
                </w:rPr>
                <w:delText>p</w:delText>
              </w:r>
              <w:r w:rsidRPr="00343F01" w:rsidDel="00201166">
                <w:rPr>
                  <w:sz w:val="20"/>
                  <w:szCs w:val="20"/>
                </w:rPr>
                <w:delText xml:space="preserve">artenaire </w:delText>
              </w:r>
              <w:r w:rsidR="004F0259" w:rsidRPr="00343F01" w:rsidDel="00201166">
                <w:rPr>
                  <w:sz w:val="20"/>
                  <w:szCs w:val="20"/>
                </w:rPr>
                <w:delText>p</w:delText>
              </w:r>
              <w:r w:rsidRPr="00343F01" w:rsidDel="00201166">
                <w:rPr>
                  <w:sz w:val="20"/>
                  <w:szCs w:val="20"/>
                </w:rPr>
                <w:delText>rivé pour la fourniture continue et la maintenance de l'infrastructure.</w:delText>
              </w:r>
            </w:del>
          </w:p>
          <w:p w14:paraId="1666BFD3" w14:textId="0A74E4C1" w:rsidR="006B2E2B" w:rsidRPr="00343F01" w:rsidDel="00201166" w:rsidRDefault="006B2E2B" w:rsidP="00D62BC5">
            <w:pPr>
              <w:spacing w:before="0" w:after="160"/>
              <w:jc w:val="left"/>
              <w:rPr>
                <w:del w:id="8135" w:author="Houyem Rais" w:date="2024-02-22T14:46:00Z"/>
                <w:sz w:val="20"/>
                <w:szCs w:val="20"/>
              </w:rPr>
              <w:pPrChange w:id="8136" w:author="Houyem Rais" w:date="2024-02-22T14:49:00Z">
                <w:pPr>
                  <w:numPr>
                    <w:numId w:val="11"/>
                  </w:numPr>
                  <w:spacing w:before="20" w:after="40" w:line="240" w:lineRule="auto"/>
                  <w:ind w:left="360" w:hanging="360"/>
                </w:pPr>
              </w:pPrChange>
            </w:pPr>
            <w:del w:id="8137" w:author="Houyem Rais" w:date="2024-02-22T14:46:00Z">
              <w:r w:rsidRPr="00343F01" w:rsidDel="00201166">
                <w:rPr>
                  <w:sz w:val="20"/>
                  <w:szCs w:val="20"/>
                </w:rPr>
                <w:delText>Complexité de la négociation contractuelle</w:delText>
              </w:r>
            </w:del>
          </w:p>
        </w:tc>
      </w:tr>
    </w:tbl>
    <w:p w14:paraId="47669D88" w14:textId="45FCCDC2" w:rsidR="00751B18" w:rsidRPr="00343F01" w:rsidDel="00201166" w:rsidRDefault="00751B18" w:rsidP="00D62BC5">
      <w:pPr>
        <w:spacing w:before="0" w:after="160"/>
        <w:jc w:val="left"/>
        <w:rPr>
          <w:del w:id="8138" w:author="Houyem Rais" w:date="2024-02-22T14:46:00Z"/>
        </w:rPr>
        <w:pPrChange w:id="8139" w:author="Houyem Rais" w:date="2024-02-22T14:49:00Z">
          <w:pPr>
            <w:spacing w:before="0" w:after="160"/>
            <w:jc w:val="left"/>
          </w:pPr>
        </w:pPrChange>
      </w:pPr>
    </w:p>
    <w:p w14:paraId="5773F21B" w14:textId="3D6AF800" w:rsidR="00751B18" w:rsidRPr="00343F01" w:rsidDel="00201166" w:rsidRDefault="00751B18" w:rsidP="00D62BC5">
      <w:pPr>
        <w:spacing w:before="0" w:after="160"/>
        <w:jc w:val="left"/>
        <w:rPr>
          <w:del w:id="8140" w:author="Houyem Rais" w:date="2024-02-22T14:46:00Z"/>
          <w:rFonts w:eastAsiaTheme="majorEastAsia" w:cstheme="majorHAnsi"/>
          <w:b/>
          <w:bCs/>
          <w:color w:val="0070C0"/>
          <w:sz w:val="32"/>
          <w:szCs w:val="28"/>
        </w:rPr>
        <w:pPrChange w:id="8141" w:author="Houyem Rais" w:date="2024-02-22T14:49:00Z">
          <w:pPr>
            <w:spacing w:before="0" w:after="160"/>
            <w:jc w:val="left"/>
          </w:pPr>
        </w:pPrChange>
      </w:pPr>
      <w:del w:id="8142" w:author="Houyem Rais" w:date="2024-02-22T14:46:00Z">
        <w:r w:rsidRPr="00343F01" w:rsidDel="00201166">
          <w:br w:type="page"/>
        </w:r>
      </w:del>
    </w:p>
    <w:p w14:paraId="44808BB6" w14:textId="12BDA449" w:rsidR="00350AD8" w:rsidRPr="00343F01" w:rsidDel="00201166" w:rsidRDefault="00350AD8" w:rsidP="00D62BC5">
      <w:pPr>
        <w:spacing w:before="0" w:after="160"/>
        <w:jc w:val="left"/>
        <w:rPr>
          <w:del w:id="8143" w:author="Houyem Rais" w:date="2024-02-22T14:46:00Z"/>
        </w:rPr>
        <w:pPrChange w:id="8144" w:author="Houyem Rais" w:date="2024-02-22T14:49:00Z">
          <w:pPr>
            <w:pStyle w:val="Heading1"/>
          </w:pPr>
        </w:pPrChange>
      </w:pPr>
      <w:bookmarkStart w:id="8145" w:name="_Toc152165383"/>
      <w:del w:id="8146" w:author="Houyem Rais" w:date="2024-02-22T14:46:00Z">
        <w:r w:rsidRPr="00343F01" w:rsidDel="00201166">
          <w:delText>Comparaison des différentes options de réalisation du projet</w:delText>
        </w:r>
        <w:bookmarkEnd w:id="8145"/>
        <w:r w:rsidRPr="00343F01" w:rsidDel="00201166">
          <w:delText xml:space="preserve"> </w:delText>
        </w:r>
      </w:del>
    </w:p>
    <w:p w14:paraId="7F99DE6E" w14:textId="23484ACB" w:rsidR="00075507" w:rsidRPr="00343F01" w:rsidDel="00201166" w:rsidRDefault="00093C23" w:rsidP="00D62BC5">
      <w:pPr>
        <w:spacing w:before="0" w:after="160"/>
        <w:jc w:val="left"/>
        <w:rPr>
          <w:del w:id="8147" w:author="Houyem Rais" w:date="2024-02-22T14:46:00Z"/>
        </w:rPr>
        <w:pPrChange w:id="8148" w:author="Houyem Rais" w:date="2024-02-22T14:49:00Z">
          <w:pPr>
            <w:pStyle w:val="Heading2"/>
          </w:pPr>
        </w:pPrChange>
      </w:pPr>
      <w:bookmarkStart w:id="8149" w:name="_Toc152165384"/>
      <w:del w:id="8150" w:author="Houyem Rais" w:date="2024-02-22T14:46:00Z">
        <w:r w:rsidRPr="00343F01" w:rsidDel="00201166">
          <w:delText xml:space="preserve">Considérations </w:delText>
        </w:r>
        <w:r w:rsidR="009A3ECC" w:rsidRPr="00343F01" w:rsidDel="00201166">
          <w:delText xml:space="preserve">générales </w:delText>
        </w:r>
        <w:r w:rsidRPr="00343F01" w:rsidDel="00201166">
          <w:delText xml:space="preserve">relatives </w:delText>
        </w:r>
        <w:r w:rsidR="009A3ECC" w:rsidRPr="00343F01" w:rsidDel="00201166">
          <w:delText>au choix</w:delText>
        </w:r>
        <w:r w:rsidRPr="00343F01" w:rsidDel="00201166">
          <w:delText xml:space="preserve"> de </w:delText>
        </w:r>
        <w:r w:rsidR="009A3ECC" w:rsidRPr="00343F01" w:rsidDel="00201166">
          <w:delText>l’</w:delText>
        </w:r>
        <w:r w:rsidRPr="00343F01" w:rsidDel="00201166">
          <w:delText>option de réalisation du projet</w:delText>
        </w:r>
        <w:bookmarkEnd w:id="8149"/>
      </w:del>
    </w:p>
    <w:p w14:paraId="47607082" w14:textId="1092BD79" w:rsidR="00093C23" w:rsidRPr="00343F01" w:rsidDel="00201166" w:rsidRDefault="00093C23" w:rsidP="00D62BC5">
      <w:pPr>
        <w:spacing w:before="0" w:after="160"/>
        <w:jc w:val="left"/>
        <w:rPr>
          <w:del w:id="8151" w:author="Houyem Rais" w:date="2024-02-22T14:46:00Z"/>
        </w:rPr>
        <w:pPrChange w:id="8152" w:author="Houyem Rais" w:date="2024-02-22T14:49:00Z">
          <w:pPr/>
        </w:pPrChange>
      </w:pPr>
      <w:del w:id="8153" w:author="Houyem Rais" w:date="2024-02-22T14:46:00Z">
        <w:r w:rsidRPr="00343F01" w:rsidDel="00201166">
          <w:delText xml:space="preserve">Lors </w:delText>
        </w:r>
        <w:r w:rsidR="009A3ECC" w:rsidRPr="00343F01" w:rsidDel="00201166">
          <w:delText>du choix</w:delText>
        </w:r>
        <w:r w:rsidRPr="00343F01" w:rsidDel="00201166">
          <w:delText xml:space="preserve"> </w:delText>
        </w:r>
        <w:r w:rsidR="009A3ECC" w:rsidRPr="00343F01" w:rsidDel="00201166">
          <w:delText>de l’</w:delText>
        </w:r>
        <w:r w:rsidRPr="00343F01" w:rsidDel="00201166">
          <w:delText xml:space="preserve">option </w:delText>
        </w:r>
        <w:r w:rsidR="009A3ECC" w:rsidRPr="00343F01" w:rsidDel="00201166">
          <w:delText>appropriée</w:delText>
        </w:r>
        <w:r w:rsidRPr="00343F01" w:rsidDel="00201166">
          <w:delText xml:space="preserve"> de mise en œuvre de projets autoroutiers, les enseignements suivants tirés de la pratique internationale doivent être pris en considération :</w:delText>
        </w:r>
      </w:del>
    </w:p>
    <w:p w14:paraId="59C90344" w14:textId="1413E731" w:rsidR="00093C23" w:rsidRPr="00343F01" w:rsidDel="00201166" w:rsidRDefault="00093C23" w:rsidP="00D62BC5">
      <w:pPr>
        <w:spacing w:before="0" w:after="160"/>
        <w:jc w:val="left"/>
        <w:rPr>
          <w:del w:id="8154" w:author="Houyem Rais" w:date="2024-02-22T14:46:00Z"/>
        </w:rPr>
        <w:pPrChange w:id="8155" w:author="Houyem Rais" w:date="2024-02-22T14:49:00Z">
          <w:pPr>
            <w:pStyle w:val="BulletList1"/>
          </w:pPr>
        </w:pPrChange>
      </w:pPr>
      <w:del w:id="8156" w:author="Houyem Rais" w:date="2024-02-22T14:46:00Z">
        <w:r w:rsidRPr="00343F01" w:rsidDel="00201166">
          <w:delText xml:space="preserve">L'adaptation des modèles de </w:delText>
        </w:r>
        <w:r w:rsidR="00C70B49" w:rsidRPr="00343F01" w:rsidDel="00201166">
          <w:delText xml:space="preserve">réalisation </w:delText>
        </w:r>
        <w:r w:rsidRPr="00343F01" w:rsidDel="00201166">
          <w:delText xml:space="preserve">en PPP </w:delText>
        </w:r>
        <w:r w:rsidR="009A3ECC" w:rsidRPr="00343F01" w:rsidDel="00201166">
          <w:delText xml:space="preserve">dans les projets autoroutiers </w:delText>
        </w:r>
        <w:r w:rsidRPr="00343F01" w:rsidDel="00201166">
          <w:delText>nécessite un processus d'apprentissage important</w:delText>
        </w:r>
        <w:r w:rsidR="009A3ECC" w:rsidRPr="00343F01" w:rsidDel="00201166">
          <w:delText>.</w:delText>
        </w:r>
        <w:r w:rsidRPr="00343F01" w:rsidDel="00201166">
          <w:delText xml:space="preserve"> </w:delText>
        </w:r>
        <w:r w:rsidR="009A3ECC" w:rsidRPr="00343F01" w:rsidDel="00201166">
          <w:delText>L</w:delText>
        </w:r>
        <w:r w:rsidRPr="00343F01" w:rsidDel="00201166">
          <w:delText xml:space="preserve">es pays qui ont obtenu de bons résultats ont traversé un effort et un processus significatifs qui ont démontré un leadership fort et de bonnes pratiques de gestion. Il convient de noter que cela n'a pas été réalisé du jour au lendemain et qu'il y avait des </w:delText>
        </w:r>
        <w:r w:rsidR="00FB5628" w:rsidRPr="00343F01" w:rsidDel="00201166">
          <w:delText>« </w:delText>
        </w:r>
        <w:r w:rsidRPr="00343F01" w:rsidDel="00201166">
          <w:delText>barrages</w:delText>
        </w:r>
        <w:r w:rsidR="00FB5628" w:rsidRPr="00343F01" w:rsidDel="00201166">
          <w:delText> »</w:delText>
        </w:r>
        <w:r w:rsidRPr="00343F01" w:rsidDel="00201166">
          <w:delText xml:space="preserve"> routiers et des zones problématiques, mais une amélioration continue devrait être utilisée pour déterminer les caractéristiques optimales du modèle ;</w:delText>
        </w:r>
      </w:del>
    </w:p>
    <w:p w14:paraId="0F8F31F4" w14:textId="3CADAB1E" w:rsidR="00093C23" w:rsidRPr="00343F01" w:rsidDel="00201166" w:rsidRDefault="00093C23" w:rsidP="00D62BC5">
      <w:pPr>
        <w:spacing w:before="0" w:after="160"/>
        <w:jc w:val="left"/>
        <w:rPr>
          <w:del w:id="8157" w:author="Houyem Rais" w:date="2024-02-22T14:46:00Z"/>
        </w:rPr>
        <w:pPrChange w:id="8158" w:author="Houyem Rais" w:date="2024-02-22T14:49:00Z">
          <w:pPr>
            <w:pStyle w:val="BulletList1"/>
          </w:pPr>
        </w:pPrChange>
      </w:pPr>
      <w:del w:id="8159" w:author="Houyem Rais" w:date="2024-02-22T14:46:00Z">
        <w:r w:rsidRPr="00343F01" w:rsidDel="00201166">
          <w:delText>Une bonne communication ouverte au sein des équipes de projet est essentielle tout au long du développement du projet jusqu'à son achèvement. En outre, il est crucial que le secteur public collabore avec le secteur privé (entrepreneurs, organismes de recherche, chaîne d'approvisionnement) dans le développement de nouveaux modèles, innovations, systèmes et pratiques. Il est également très important d'utiliser un processus de passation de marché transparent et équitable ;</w:delText>
        </w:r>
      </w:del>
    </w:p>
    <w:p w14:paraId="037C26D9" w14:textId="29FCFACE" w:rsidR="00093C23" w:rsidRPr="00343F01" w:rsidDel="00201166" w:rsidRDefault="00093C23" w:rsidP="00D62BC5">
      <w:pPr>
        <w:spacing w:before="0" w:after="160"/>
        <w:jc w:val="left"/>
        <w:rPr>
          <w:del w:id="8160" w:author="Houyem Rais" w:date="2024-02-22T14:46:00Z"/>
        </w:rPr>
        <w:pPrChange w:id="8161" w:author="Houyem Rais" w:date="2024-02-22T14:49:00Z">
          <w:pPr>
            <w:pStyle w:val="BulletList1"/>
          </w:pPr>
        </w:pPrChange>
      </w:pPr>
      <w:del w:id="8162" w:author="Houyem Rais" w:date="2024-02-22T14:46:00Z">
        <w:r w:rsidRPr="00343F01" w:rsidDel="00201166">
          <w:delText xml:space="preserve">Le transfert des risques </w:delText>
        </w:r>
      </w:del>
      <w:ins w:id="8163" w:author="Mohamed Amine Sdiri" w:date="2023-12-01T18:29:00Z">
        <w:del w:id="8164" w:author="Houyem Rais" w:date="2024-02-22T14:46:00Z">
          <w:r w:rsidR="001F1AB0" w:rsidDel="00201166">
            <w:delText>risques</w:delText>
          </w:r>
        </w:del>
      </w:ins>
      <w:ins w:id="8165" w:author="Mohamed Amine Sdiri" w:date="2023-11-29T12:10:00Z">
        <w:del w:id="8166" w:author="Houyem Rais" w:date="2024-02-22T14:46:00Z">
          <w:r w:rsidR="00EF0C65" w:rsidRPr="00343F01" w:rsidDel="00201166">
            <w:delText xml:space="preserve"> </w:delText>
          </w:r>
        </w:del>
      </w:ins>
      <w:del w:id="8167" w:author="Houyem Rais" w:date="2024-02-22T14:46:00Z">
        <w:r w:rsidRPr="00343F01" w:rsidDel="00201166">
          <w:delText xml:space="preserve">est </w:delText>
        </w:r>
        <w:r w:rsidR="009A3ECC" w:rsidRPr="00343F01" w:rsidDel="00201166">
          <w:delText>le défi</w:delText>
        </w:r>
        <w:r w:rsidRPr="00343F01" w:rsidDel="00201166">
          <w:delText xml:space="preserve"> le plus important. La plupart des </w:delText>
        </w:r>
        <w:r w:rsidR="009A3ECC" w:rsidRPr="00343F01" w:rsidDel="00201166">
          <w:delText>promoteurs</w:delText>
        </w:r>
        <w:r w:rsidRPr="00343F01" w:rsidDel="00201166">
          <w:delText xml:space="preserve"> évitent généralement les risques et seuls les entrepreneurs </w:delText>
        </w:r>
        <w:r w:rsidR="004076F4" w:rsidRPr="00343F01" w:rsidDel="00201166">
          <w:delText xml:space="preserve">les </w:delText>
        </w:r>
        <w:r w:rsidRPr="00343F01" w:rsidDel="00201166">
          <w:delText>plus expérimentés et avancés (champions de l'industrie) semblent accepter et gérer certains types de risques. Une fois que la gestion des risques commence à mûrir, il peut y avoir une optimisation des stratégies de partage des risques ;</w:delText>
        </w:r>
      </w:del>
    </w:p>
    <w:p w14:paraId="4CEB1811" w14:textId="447E28B8" w:rsidR="00093C23" w:rsidRPr="00343F01" w:rsidDel="00201166" w:rsidRDefault="00093C23" w:rsidP="00D62BC5">
      <w:pPr>
        <w:spacing w:before="0" w:after="160"/>
        <w:jc w:val="left"/>
        <w:rPr>
          <w:del w:id="8168" w:author="Houyem Rais" w:date="2024-02-22T14:46:00Z"/>
        </w:rPr>
        <w:pPrChange w:id="8169" w:author="Houyem Rais" w:date="2024-02-22T14:49:00Z">
          <w:pPr>
            <w:pStyle w:val="BulletList1"/>
          </w:pPr>
        </w:pPrChange>
      </w:pPr>
      <w:del w:id="8170" w:author="Houyem Rais" w:date="2024-02-22T14:46:00Z">
        <w:r w:rsidRPr="00343F01" w:rsidDel="00201166">
          <w:delText xml:space="preserve">L'implication de </w:delText>
        </w:r>
        <w:r w:rsidR="009A3ECC" w:rsidRPr="00343F01" w:rsidDel="00201166">
          <w:delText>l’investisseur</w:delText>
        </w:r>
        <w:r w:rsidRPr="00343F01" w:rsidDel="00201166">
          <w:delText xml:space="preserve"> dans le projet le plus tôt possible dans la phase de planification est l'un des principa</w:delText>
        </w:r>
        <w:r w:rsidR="0090524D" w:rsidRPr="00343F01" w:rsidDel="00201166">
          <w:delText xml:space="preserve">ux facteurs-clés de succès </w:delText>
        </w:r>
        <w:r w:rsidRPr="00343F01" w:rsidDel="00201166">
          <w:delText xml:space="preserve">des modèles de </w:delText>
        </w:r>
        <w:r w:rsidR="009A3ECC" w:rsidRPr="00343F01" w:rsidDel="00201166">
          <w:delText>passation en PPP</w:delText>
        </w:r>
        <w:r w:rsidRPr="00343F01" w:rsidDel="00201166">
          <w:delText xml:space="preserve">. C'est là que la constructibilité, l'optimisation des coûts et un impact précoce pour soutenir des concepts innovants dans la conception peuvent être atteints. Il est difficile d'y parvenir dans le modèle traditionnel où </w:delText>
        </w:r>
        <w:r w:rsidR="002D073D" w:rsidRPr="00343F01" w:rsidDel="00201166">
          <w:delText xml:space="preserve">pas </w:delText>
        </w:r>
        <w:r w:rsidR="000732B3" w:rsidRPr="00343F01" w:rsidDel="00201166">
          <w:delText>(</w:delText>
        </w:r>
        <w:r w:rsidR="002D073D" w:rsidRPr="00343F01" w:rsidDel="00201166">
          <w:delText>ou peu</w:delText>
        </w:r>
        <w:r w:rsidR="000732B3" w:rsidRPr="00343F01" w:rsidDel="00201166">
          <w:delText>)</w:delText>
        </w:r>
        <w:r w:rsidR="002D073D" w:rsidRPr="00343F01" w:rsidDel="00201166">
          <w:delText xml:space="preserve"> de </w:delText>
        </w:r>
        <w:r w:rsidRPr="00343F01" w:rsidDel="00201166">
          <w:delText>modification</w:delText>
        </w:r>
        <w:r w:rsidR="000732B3" w:rsidRPr="00343F01" w:rsidDel="00201166">
          <w:delText>s</w:delText>
        </w:r>
        <w:r w:rsidRPr="00343F01" w:rsidDel="00201166">
          <w:delText xml:space="preserve"> de la conception sont possibles une fois le contrat attribué ;</w:delText>
        </w:r>
      </w:del>
    </w:p>
    <w:p w14:paraId="720717B8" w14:textId="6FF7B974" w:rsidR="00093C23" w:rsidRPr="00343F01" w:rsidDel="00201166" w:rsidRDefault="00093C23" w:rsidP="00D62BC5">
      <w:pPr>
        <w:spacing w:before="0" w:after="160"/>
        <w:jc w:val="left"/>
        <w:rPr>
          <w:del w:id="8171" w:author="Houyem Rais" w:date="2024-02-22T14:46:00Z"/>
        </w:rPr>
        <w:pPrChange w:id="8172" w:author="Houyem Rais" w:date="2024-02-22T14:49:00Z">
          <w:pPr>
            <w:pStyle w:val="BulletList1"/>
          </w:pPr>
        </w:pPrChange>
      </w:pPr>
      <w:del w:id="8173" w:author="Houyem Rais" w:date="2024-02-22T14:46:00Z">
        <w:r w:rsidRPr="00343F01" w:rsidDel="00201166">
          <w:delText xml:space="preserve">La qualité et les valeurs publiques sont des aspects très importants et ces aspects clés ne doivent pas être compromis. Il est important que les critères de planification et de conception appliqués dans les processus de </w:delText>
        </w:r>
        <w:r w:rsidR="009A3ECC" w:rsidRPr="00343F01" w:rsidDel="00201166">
          <w:delText>passation en PPP</w:delText>
        </w:r>
        <w:r w:rsidRPr="00343F01" w:rsidDel="00201166">
          <w:delText xml:space="preserve"> soient égaux ou meilleurs par rapport à ceux des méthodes traditionnelles. Le contrôle de la qualité par les </w:delText>
        </w:r>
        <w:r w:rsidR="009A3ECC" w:rsidRPr="00343F01" w:rsidDel="00201166">
          <w:delText>investisseurs</w:delText>
        </w:r>
        <w:r w:rsidRPr="00343F01" w:rsidDel="00201166">
          <w:delText xml:space="preserve"> peut être une forme de contrôle de la qualité pendant la phase de construction, et le fait d'avoir le bon niveau de spécifications de performance peut augmenter le potentiel d'innovations et de concepts alternatifs. En outre, les appels d'offres doivent être effectués en tenant compte non seulement des critères de prix, mais aussi de la qualité</w:delText>
        </w:r>
        <w:r w:rsidR="007101FA" w:rsidRPr="00343F01" w:rsidDel="00201166">
          <w:delText xml:space="preserve"> et de </w:delText>
        </w:r>
        <w:r w:rsidR="003D6F0F" w:rsidRPr="00343F01" w:rsidDel="00201166">
          <w:delText>la répartition des risques</w:delText>
        </w:r>
        <w:r w:rsidRPr="00343F01" w:rsidDel="00201166">
          <w:delText xml:space="preserve">, ce qui peut attirer des </w:delText>
        </w:r>
        <w:r w:rsidR="009A3ECC" w:rsidRPr="00343F01" w:rsidDel="00201166">
          <w:delText>investisseurs</w:delText>
        </w:r>
        <w:r w:rsidRPr="00343F01" w:rsidDel="00201166">
          <w:delText xml:space="preserve"> de meilleure qualité ; et</w:delText>
        </w:r>
      </w:del>
    </w:p>
    <w:p w14:paraId="368F030F" w14:textId="228C2085" w:rsidR="00093C23" w:rsidRPr="00343F01" w:rsidDel="00201166" w:rsidRDefault="00093C23" w:rsidP="00D62BC5">
      <w:pPr>
        <w:spacing w:before="0" w:after="160"/>
        <w:jc w:val="left"/>
        <w:rPr>
          <w:del w:id="8174" w:author="Houyem Rais" w:date="2024-02-22T14:46:00Z"/>
        </w:rPr>
        <w:pPrChange w:id="8175" w:author="Houyem Rais" w:date="2024-02-22T14:49:00Z">
          <w:pPr>
            <w:pStyle w:val="BulletList1"/>
          </w:pPr>
        </w:pPrChange>
      </w:pPr>
      <w:del w:id="8176" w:author="Houyem Rais" w:date="2024-02-22T14:46:00Z">
        <w:r w:rsidRPr="00343F01" w:rsidDel="00201166">
          <w:delText xml:space="preserve">Un portefeuille </w:delText>
        </w:r>
        <w:r w:rsidR="009A3ECC" w:rsidRPr="00343F01" w:rsidDel="00201166">
          <w:delText>de passation de marché</w:delText>
        </w:r>
        <w:r w:rsidRPr="00343F01" w:rsidDel="00201166">
          <w:delText xml:space="preserve"> bien équilibré des autorités routières aide à maintenir la base du marché des </w:delText>
        </w:r>
        <w:r w:rsidR="009A3ECC" w:rsidRPr="00343F01" w:rsidDel="00201166">
          <w:delText>investisseurs</w:delText>
        </w:r>
        <w:r w:rsidRPr="00343F01" w:rsidDel="00201166">
          <w:delText xml:space="preserve"> et des fournisseurs de services professionnels. Non seulement les projets, mais aussi les programmes doivent être analysés en tenant compte d'une stratégie de modèles de </w:delText>
        </w:r>
        <w:r w:rsidR="00C70B49" w:rsidRPr="00343F01" w:rsidDel="00201166">
          <w:delText xml:space="preserve">réalisation </w:delText>
        </w:r>
        <w:r w:rsidRPr="00343F01" w:rsidDel="00201166">
          <w:delText xml:space="preserve">appropriée. De plus, la coordination de la livraison des projets routiers avec d'autres secteurs d'infrastructure </w:delText>
        </w:r>
        <w:r w:rsidR="008319A2" w:rsidRPr="00343F01" w:rsidDel="00201166">
          <w:delText xml:space="preserve">(ferroviaire, portuaire, etc.) </w:delText>
        </w:r>
        <w:r w:rsidRPr="00343F01" w:rsidDel="00201166">
          <w:delText>empêchera la surchauffe du marché.</w:delText>
        </w:r>
      </w:del>
    </w:p>
    <w:p w14:paraId="05B22D0F" w14:textId="460BC6D1" w:rsidR="00751B18" w:rsidRPr="00343F01" w:rsidDel="00201166" w:rsidRDefault="00751B18" w:rsidP="00D62BC5">
      <w:pPr>
        <w:spacing w:before="0" w:after="160"/>
        <w:jc w:val="left"/>
        <w:rPr>
          <w:del w:id="8177" w:author="Houyem Rais" w:date="2024-02-22T14:46:00Z"/>
        </w:rPr>
        <w:pPrChange w:id="8178" w:author="Houyem Rais" w:date="2024-02-22T14:49:00Z">
          <w:pPr>
            <w:pStyle w:val="Heading2"/>
          </w:pPr>
        </w:pPrChange>
      </w:pPr>
      <w:bookmarkStart w:id="8179" w:name="_Toc129968872"/>
      <w:bookmarkStart w:id="8180" w:name="_Toc152165385"/>
      <w:del w:id="8181" w:author="Houyem Rais" w:date="2024-02-22T14:46:00Z">
        <w:r w:rsidRPr="00343F01" w:rsidDel="00201166">
          <w:delText>Risques et responsabilités</w:delText>
        </w:r>
        <w:bookmarkEnd w:id="8179"/>
        <w:bookmarkEnd w:id="8180"/>
      </w:del>
    </w:p>
    <w:p w14:paraId="1F774DA7" w14:textId="73C1FD56" w:rsidR="00751B18" w:rsidRPr="00343F01" w:rsidDel="00201166" w:rsidRDefault="00751B18" w:rsidP="00D62BC5">
      <w:pPr>
        <w:spacing w:before="0" w:after="160"/>
        <w:jc w:val="left"/>
        <w:rPr>
          <w:del w:id="8182" w:author="Houyem Rais" w:date="2024-02-22T14:46:00Z"/>
        </w:rPr>
        <w:pPrChange w:id="8183" w:author="Houyem Rais" w:date="2024-02-22T14:49:00Z">
          <w:pPr/>
        </w:pPrChange>
      </w:pPr>
      <w:del w:id="8184" w:author="Houyem Rais" w:date="2024-02-22T14:46:00Z">
        <w:r w:rsidRPr="00343F01" w:rsidDel="00201166">
          <w:delText>Selon l’option PPP choisie, le partenaire privé peut être associé de diverses manières, en fonction des niveaux de risque et de responsabilités transférés et/ou conservés par les parties au contrat, comme indiqué dans le tableau suivant.</w:delText>
        </w:r>
      </w:del>
    </w:p>
    <w:p w14:paraId="3EEAB1CC" w14:textId="626ECBA6" w:rsidR="00751B18" w:rsidRPr="00343F01" w:rsidDel="00201166" w:rsidRDefault="00751B18" w:rsidP="00D62BC5">
      <w:pPr>
        <w:spacing w:before="0" w:after="160"/>
        <w:jc w:val="left"/>
        <w:rPr>
          <w:del w:id="8185" w:author="Houyem Rais" w:date="2024-02-22T14:46:00Z"/>
        </w:rPr>
        <w:pPrChange w:id="8186" w:author="Houyem Rais" w:date="2024-02-22T14:49:00Z">
          <w:pPr>
            <w:pStyle w:val="Caption"/>
          </w:pPr>
        </w:pPrChange>
      </w:pPr>
      <w:bookmarkStart w:id="8187" w:name="_Toc129968904"/>
      <w:bookmarkStart w:id="8188" w:name="_Toc152165467"/>
      <w:del w:id="8189"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29</w:delText>
        </w:r>
        <w:r w:rsidR="00B0561B" w:rsidDel="00201166">
          <w:rPr>
            <w:noProof/>
          </w:rPr>
          <w:fldChar w:fldCharType="end"/>
        </w:r>
        <w:r w:rsidRPr="00343F01" w:rsidDel="00201166">
          <w:delText xml:space="preserve"> Option de structuration du projet </w:delText>
        </w:r>
        <w:r w:rsidR="00761579" w:rsidRPr="00343F01" w:rsidDel="00201166">
          <w:delText>–</w:delText>
        </w:r>
        <w:r w:rsidRPr="00343F01" w:rsidDel="00201166">
          <w:delText xml:space="preserve"> </w:delText>
        </w:r>
        <w:r w:rsidR="00761579" w:rsidRPr="00343F01" w:rsidDel="00201166">
          <w:delText xml:space="preserve">aperçu général des </w:delText>
        </w:r>
        <w:r w:rsidRPr="00343F01" w:rsidDel="00201166">
          <w:delText xml:space="preserve">risques et </w:delText>
        </w:r>
        <w:r w:rsidR="00761579" w:rsidRPr="00343F01" w:rsidDel="00201166">
          <w:delText xml:space="preserve">des </w:delText>
        </w:r>
        <w:r w:rsidRPr="00343F01" w:rsidDel="00201166">
          <w:delText>responsabilités</w:delText>
        </w:r>
        <w:bookmarkEnd w:id="8187"/>
        <w:bookmarkEnd w:id="8188"/>
      </w:del>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2126"/>
        <w:gridCol w:w="1276"/>
        <w:gridCol w:w="992"/>
        <w:gridCol w:w="1276"/>
        <w:gridCol w:w="1134"/>
        <w:gridCol w:w="992"/>
      </w:tblGrid>
      <w:tr w:rsidR="00751B18" w:rsidRPr="00343F01" w:rsidDel="00201166" w14:paraId="13217E56" w14:textId="7EF0A7E2">
        <w:trPr>
          <w:cantSplit/>
          <w:trHeight w:val="364"/>
          <w:tblHeader/>
          <w:del w:id="8190" w:author="Houyem Rais" w:date="2024-02-22T14:46:00Z"/>
        </w:trPr>
        <w:tc>
          <w:tcPr>
            <w:tcW w:w="1276" w:type="dxa"/>
            <w:shd w:val="clear" w:color="auto" w:fill="D0CECE" w:themeFill="background2" w:themeFillShade="E6"/>
          </w:tcPr>
          <w:p w14:paraId="4CB3A671" w14:textId="203E7891" w:rsidR="00751B18" w:rsidRPr="00343F01" w:rsidDel="00201166" w:rsidRDefault="00751B18" w:rsidP="00D62BC5">
            <w:pPr>
              <w:spacing w:before="0" w:after="160"/>
              <w:jc w:val="left"/>
              <w:rPr>
                <w:del w:id="8191" w:author="Houyem Rais" w:date="2024-02-22T14:46:00Z"/>
                <w:rFonts w:cstheme="minorHAnsi"/>
                <w:b/>
                <w:sz w:val="18"/>
                <w:szCs w:val="18"/>
                <w:lang w:bidi="ar-TN"/>
              </w:rPr>
              <w:pPrChange w:id="8192" w:author="Houyem Rais" w:date="2024-02-22T14:49:00Z">
                <w:pPr>
                  <w:spacing w:before="40" w:after="60"/>
                  <w:jc w:val="left"/>
                </w:pPr>
              </w:pPrChange>
            </w:pPr>
            <w:del w:id="8193" w:author="Houyem Rais" w:date="2024-02-22T14:46:00Z">
              <w:r w:rsidRPr="00343F01" w:rsidDel="00201166">
                <w:rPr>
                  <w:rFonts w:cstheme="minorHAnsi"/>
                  <w:b/>
                  <w:sz w:val="18"/>
                  <w:szCs w:val="18"/>
                  <w:lang w:bidi="ar-TN"/>
                </w:rPr>
                <w:delText>Option</w:delText>
              </w:r>
            </w:del>
          </w:p>
        </w:tc>
        <w:tc>
          <w:tcPr>
            <w:tcW w:w="2126" w:type="dxa"/>
            <w:shd w:val="clear" w:color="auto" w:fill="D0CECE" w:themeFill="background2" w:themeFillShade="E6"/>
          </w:tcPr>
          <w:p w14:paraId="230513E5" w14:textId="0B9DEB8F" w:rsidR="00751B18" w:rsidRPr="00343F01" w:rsidDel="00201166" w:rsidRDefault="00751B18" w:rsidP="00D62BC5">
            <w:pPr>
              <w:spacing w:before="0" w:after="160"/>
              <w:jc w:val="left"/>
              <w:rPr>
                <w:del w:id="8194" w:author="Houyem Rais" w:date="2024-02-22T14:46:00Z"/>
                <w:rFonts w:cstheme="minorHAnsi"/>
                <w:b/>
                <w:sz w:val="18"/>
                <w:szCs w:val="18"/>
                <w:lang w:bidi="ar-TN"/>
              </w:rPr>
              <w:pPrChange w:id="8195" w:author="Houyem Rais" w:date="2024-02-22T14:49:00Z">
                <w:pPr>
                  <w:spacing w:before="40" w:after="60"/>
                  <w:jc w:val="left"/>
                </w:pPr>
              </w:pPrChange>
            </w:pPr>
            <w:del w:id="8196" w:author="Houyem Rais" w:date="2024-02-22T14:46:00Z">
              <w:r w:rsidRPr="00343F01" w:rsidDel="00201166">
                <w:rPr>
                  <w:rFonts w:cstheme="minorHAnsi"/>
                  <w:b/>
                  <w:sz w:val="18"/>
                  <w:szCs w:val="18"/>
                  <w:lang w:bidi="ar-TN"/>
                </w:rPr>
                <w:delText>Descriptif du contrat</w:delText>
              </w:r>
            </w:del>
          </w:p>
        </w:tc>
        <w:tc>
          <w:tcPr>
            <w:tcW w:w="1276" w:type="dxa"/>
            <w:shd w:val="clear" w:color="auto" w:fill="D0CECE" w:themeFill="background2" w:themeFillShade="E6"/>
          </w:tcPr>
          <w:p w14:paraId="14D8FFAD" w14:textId="61C6F197" w:rsidR="00751B18" w:rsidRPr="00343F01" w:rsidDel="00201166" w:rsidRDefault="00751B18" w:rsidP="00D62BC5">
            <w:pPr>
              <w:spacing w:before="0" w:after="160"/>
              <w:jc w:val="left"/>
              <w:rPr>
                <w:del w:id="8197" w:author="Houyem Rais" w:date="2024-02-22T14:46:00Z"/>
                <w:rFonts w:cstheme="minorHAnsi"/>
                <w:b/>
                <w:sz w:val="18"/>
                <w:szCs w:val="18"/>
                <w:lang w:bidi="ar-TN"/>
              </w:rPr>
              <w:pPrChange w:id="8198" w:author="Houyem Rais" w:date="2024-02-22T14:49:00Z">
                <w:pPr>
                  <w:spacing w:before="40" w:after="60"/>
                  <w:jc w:val="left"/>
                </w:pPr>
              </w:pPrChange>
            </w:pPr>
            <w:del w:id="8199" w:author="Houyem Rais" w:date="2024-02-22T14:46:00Z">
              <w:r w:rsidRPr="00343F01" w:rsidDel="00201166">
                <w:rPr>
                  <w:rFonts w:cstheme="minorHAnsi"/>
                  <w:b/>
                  <w:sz w:val="18"/>
                  <w:szCs w:val="18"/>
                  <w:lang w:bidi="ar-TN"/>
                </w:rPr>
                <w:delText>Risque assumé par le secteur privé</w:delText>
              </w:r>
            </w:del>
          </w:p>
        </w:tc>
        <w:tc>
          <w:tcPr>
            <w:tcW w:w="992" w:type="dxa"/>
            <w:shd w:val="clear" w:color="auto" w:fill="D0CECE" w:themeFill="background2" w:themeFillShade="E6"/>
          </w:tcPr>
          <w:p w14:paraId="63D54E43" w14:textId="32CDA0BB" w:rsidR="00751B18" w:rsidRPr="00343F01" w:rsidDel="00201166" w:rsidRDefault="00751B18" w:rsidP="00D62BC5">
            <w:pPr>
              <w:spacing w:before="0" w:after="160"/>
              <w:jc w:val="left"/>
              <w:rPr>
                <w:del w:id="8200" w:author="Houyem Rais" w:date="2024-02-22T14:46:00Z"/>
                <w:rFonts w:cstheme="minorHAnsi"/>
                <w:b/>
                <w:sz w:val="18"/>
                <w:szCs w:val="18"/>
                <w:lang w:bidi="ar-TN"/>
              </w:rPr>
              <w:pPrChange w:id="8201" w:author="Houyem Rais" w:date="2024-02-22T14:49:00Z">
                <w:pPr>
                  <w:spacing w:before="40" w:after="60"/>
                  <w:jc w:val="left"/>
                </w:pPr>
              </w:pPrChange>
            </w:pPr>
            <w:del w:id="8202" w:author="Houyem Rais" w:date="2024-02-22T14:46:00Z">
              <w:r w:rsidRPr="00343F01" w:rsidDel="00201166">
                <w:rPr>
                  <w:rFonts w:cstheme="minorHAnsi"/>
                  <w:b/>
                  <w:sz w:val="18"/>
                  <w:szCs w:val="18"/>
                  <w:lang w:bidi="ar-TN"/>
                </w:rPr>
                <w:delText>Durée du contrat</w:delText>
              </w:r>
            </w:del>
          </w:p>
        </w:tc>
        <w:tc>
          <w:tcPr>
            <w:tcW w:w="1276" w:type="dxa"/>
            <w:shd w:val="clear" w:color="auto" w:fill="D0CECE" w:themeFill="background2" w:themeFillShade="E6"/>
          </w:tcPr>
          <w:p w14:paraId="092845F2" w14:textId="186BD1C0" w:rsidR="00751B18" w:rsidRPr="00343F01" w:rsidDel="00201166" w:rsidRDefault="00751B18" w:rsidP="00D62BC5">
            <w:pPr>
              <w:spacing w:before="0" w:after="160"/>
              <w:jc w:val="left"/>
              <w:rPr>
                <w:del w:id="8203" w:author="Houyem Rais" w:date="2024-02-22T14:46:00Z"/>
                <w:rFonts w:cstheme="minorHAnsi"/>
                <w:b/>
                <w:sz w:val="18"/>
                <w:szCs w:val="18"/>
                <w:lang w:bidi="ar-TN"/>
              </w:rPr>
              <w:pPrChange w:id="8204" w:author="Houyem Rais" w:date="2024-02-22T14:49:00Z">
                <w:pPr>
                  <w:spacing w:before="40" w:after="60"/>
                  <w:jc w:val="left"/>
                </w:pPr>
              </w:pPrChange>
            </w:pPr>
            <w:del w:id="8205" w:author="Houyem Rais" w:date="2024-02-22T14:46:00Z">
              <w:r w:rsidRPr="00343F01" w:rsidDel="00201166">
                <w:rPr>
                  <w:rFonts w:cstheme="minorHAnsi"/>
                  <w:b/>
                  <w:sz w:val="18"/>
                  <w:szCs w:val="18"/>
                  <w:lang w:bidi="ar-TN"/>
                </w:rPr>
                <w:delText>Investissement en capital</w:delText>
              </w:r>
            </w:del>
          </w:p>
        </w:tc>
        <w:tc>
          <w:tcPr>
            <w:tcW w:w="1134" w:type="dxa"/>
            <w:shd w:val="clear" w:color="auto" w:fill="D0CECE" w:themeFill="background2" w:themeFillShade="E6"/>
          </w:tcPr>
          <w:p w14:paraId="69101414" w14:textId="54F6DD6A" w:rsidR="00751B18" w:rsidRPr="00343F01" w:rsidDel="00201166" w:rsidRDefault="00751B18" w:rsidP="00D62BC5">
            <w:pPr>
              <w:spacing w:before="0" w:after="160"/>
              <w:jc w:val="left"/>
              <w:rPr>
                <w:del w:id="8206" w:author="Houyem Rais" w:date="2024-02-22T14:46:00Z"/>
                <w:rFonts w:cstheme="minorHAnsi"/>
                <w:b/>
                <w:sz w:val="18"/>
                <w:szCs w:val="18"/>
                <w:lang w:bidi="ar-TN"/>
              </w:rPr>
              <w:pPrChange w:id="8207" w:author="Houyem Rais" w:date="2024-02-22T14:49:00Z">
                <w:pPr>
                  <w:spacing w:before="40" w:after="60"/>
                  <w:jc w:val="left"/>
                </w:pPr>
              </w:pPrChange>
            </w:pPr>
            <w:del w:id="8208" w:author="Houyem Rais" w:date="2024-02-22T14:46:00Z">
              <w:r w:rsidRPr="00343F01" w:rsidDel="00201166">
                <w:rPr>
                  <w:rFonts w:cstheme="minorHAnsi"/>
                  <w:b/>
                  <w:sz w:val="18"/>
                  <w:szCs w:val="18"/>
                  <w:lang w:bidi="ar-TN"/>
                </w:rPr>
                <w:delText>Exploitation du service</w:delText>
              </w:r>
            </w:del>
          </w:p>
        </w:tc>
        <w:tc>
          <w:tcPr>
            <w:tcW w:w="992" w:type="dxa"/>
            <w:shd w:val="clear" w:color="auto" w:fill="D0CECE" w:themeFill="background2" w:themeFillShade="E6"/>
          </w:tcPr>
          <w:p w14:paraId="28DF21D4" w14:textId="1565D6DD" w:rsidR="00751B18" w:rsidRPr="00343F01" w:rsidDel="00201166" w:rsidRDefault="00751B18" w:rsidP="00D62BC5">
            <w:pPr>
              <w:spacing w:before="0" w:after="160"/>
              <w:jc w:val="left"/>
              <w:rPr>
                <w:del w:id="8209" w:author="Houyem Rais" w:date="2024-02-22T14:46:00Z"/>
                <w:rFonts w:cstheme="minorHAnsi"/>
                <w:b/>
                <w:sz w:val="18"/>
                <w:szCs w:val="18"/>
                <w:lang w:bidi="ar-TN"/>
              </w:rPr>
              <w:pPrChange w:id="8210" w:author="Houyem Rais" w:date="2024-02-22T14:49:00Z">
                <w:pPr>
                  <w:spacing w:before="40" w:after="60"/>
                  <w:jc w:val="left"/>
                </w:pPr>
              </w:pPrChange>
            </w:pPr>
            <w:del w:id="8211" w:author="Houyem Rais" w:date="2024-02-22T14:46:00Z">
              <w:r w:rsidRPr="00343F01" w:rsidDel="00201166">
                <w:rPr>
                  <w:rFonts w:cstheme="minorHAnsi"/>
                  <w:b/>
                  <w:sz w:val="18"/>
                  <w:szCs w:val="18"/>
                  <w:lang w:bidi="ar-TN"/>
                </w:rPr>
                <w:delText>Risque des recettes</w:delText>
              </w:r>
            </w:del>
          </w:p>
        </w:tc>
      </w:tr>
      <w:tr w:rsidR="00751B18" w:rsidRPr="00343F01" w:rsidDel="00201166" w14:paraId="54C50603" w14:textId="3311F385">
        <w:trPr>
          <w:cantSplit/>
          <w:trHeight w:val="153"/>
          <w:del w:id="8212" w:author="Houyem Rais" w:date="2024-02-22T14:46:00Z"/>
        </w:trPr>
        <w:tc>
          <w:tcPr>
            <w:tcW w:w="1276" w:type="dxa"/>
          </w:tcPr>
          <w:p w14:paraId="06F86530" w14:textId="60E694C5" w:rsidR="00751B18" w:rsidRPr="00343F01" w:rsidDel="00201166" w:rsidRDefault="00751B18" w:rsidP="00D62BC5">
            <w:pPr>
              <w:spacing w:before="0" w:after="160"/>
              <w:jc w:val="left"/>
              <w:rPr>
                <w:del w:id="8213" w:author="Houyem Rais" w:date="2024-02-22T14:46:00Z"/>
                <w:rFonts w:cstheme="minorHAnsi"/>
                <w:b/>
                <w:sz w:val="18"/>
                <w:szCs w:val="18"/>
                <w:lang w:bidi="ar-TN"/>
              </w:rPr>
              <w:pPrChange w:id="8214" w:author="Houyem Rais" w:date="2024-02-22T14:49:00Z">
                <w:pPr>
                  <w:spacing w:before="40" w:after="60"/>
                </w:pPr>
              </w:pPrChange>
            </w:pPr>
            <w:del w:id="8215" w:author="Houyem Rais" w:date="2024-02-22T14:46:00Z">
              <w:r w:rsidRPr="00343F01" w:rsidDel="00201166">
                <w:rPr>
                  <w:rFonts w:cstheme="minorHAnsi"/>
                  <w:b/>
                  <w:sz w:val="18"/>
                  <w:szCs w:val="18"/>
                  <w:lang w:bidi="ar-TN"/>
                </w:rPr>
                <w:delText>Marchés publics</w:delText>
              </w:r>
            </w:del>
          </w:p>
        </w:tc>
        <w:tc>
          <w:tcPr>
            <w:tcW w:w="2126" w:type="dxa"/>
          </w:tcPr>
          <w:p w14:paraId="024EA1E8" w14:textId="04C2E697" w:rsidR="00751B18" w:rsidRPr="00343F01" w:rsidDel="00201166" w:rsidRDefault="00751B18" w:rsidP="00D62BC5">
            <w:pPr>
              <w:spacing w:before="0" w:after="160"/>
              <w:jc w:val="left"/>
              <w:rPr>
                <w:del w:id="8216" w:author="Houyem Rais" w:date="2024-02-22T14:46:00Z"/>
                <w:rFonts w:cstheme="minorHAnsi"/>
                <w:sz w:val="18"/>
                <w:szCs w:val="18"/>
                <w:lang w:bidi="ar-TN"/>
              </w:rPr>
              <w:pPrChange w:id="8217" w:author="Houyem Rais" w:date="2024-02-22T14:49:00Z">
                <w:pPr>
                  <w:spacing w:before="40" w:after="60"/>
                  <w:jc w:val="left"/>
                </w:pPr>
              </w:pPrChange>
            </w:pPr>
            <w:del w:id="8218" w:author="Houyem Rais" w:date="2024-02-22T14:46:00Z">
              <w:r w:rsidRPr="00343F01" w:rsidDel="00201166">
                <w:rPr>
                  <w:rFonts w:cstheme="minorHAnsi"/>
                  <w:sz w:val="18"/>
                  <w:szCs w:val="18"/>
                  <w:lang w:bidi="ar-TN"/>
                </w:rPr>
                <w:delText>Financement de la construction de l’autoroute par l’autorité publique.</w:delText>
              </w:r>
            </w:del>
          </w:p>
          <w:p w14:paraId="1DA5EEFD" w14:textId="6DD48439" w:rsidR="00751B18" w:rsidRPr="00343F01" w:rsidDel="00201166" w:rsidRDefault="00751B18" w:rsidP="00D62BC5">
            <w:pPr>
              <w:spacing w:before="0" w:after="160"/>
              <w:jc w:val="left"/>
              <w:rPr>
                <w:del w:id="8219" w:author="Houyem Rais" w:date="2024-02-22T14:46:00Z"/>
                <w:rFonts w:cstheme="minorHAnsi"/>
                <w:sz w:val="18"/>
                <w:szCs w:val="18"/>
                <w:lang w:bidi="ar-TN"/>
              </w:rPr>
              <w:pPrChange w:id="8220" w:author="Houyem Rais" w:date="2024-02-22T14:49:00Z">
                <w:pPr>
                  <w:spacing w:before="40" w:after="60"/>
                  <w:jc w:val="left"/>
                </w:pPr>
              </w:pPrChange>
            </w:pPr>
            <w:del w:id="8221" w:author="Houyem Rais" w:date="2024-02-22T14:46:00Z">
              <w:r w:rsidRPr="00343F01" w:rsidDel="00201166">
                <w:rPr>
                  <w:rFonts w:cstheme="minorHAnsi"/>
                  <w:sz w:val="18"/>
                  <w:szCs w:val="18"/>
                  <w:lang w:bidi="ar-TN"/>
                </w:rPr>
                <w:delText>Contrats D&amp;B et E&amp;M séparés.</w:delText>
              </w:r>
            </w:del>
          </w:p>
        </w:tc>
        <w:tc>
          <w:tcPr>
            <w:tcW w:w="1276" w:type="dxa"/>
            <w:shd w:val="clear" w:color="auto" w:fill="FFFFFF" w:themeFill="background1"/>
          </w:tcPr>
          <w:p w14:paraId="01CE321D" w14:textId="41AC03F2" w:rsidR="00751B18" w:rsidRPr="00343F01" w:rsidDel="00201166" w:rsidRDefault="00751B18" w:rsidP="00D62BC5">
            <w:pPr>
              <w:spacing w:before="0" w:after="160"/>
              <w:jc w:val="left"/>
              <w:rPr>
                <w:del w:id="8222" w:author="Houyem Rais" w:date="2024-02-22T14:46:00Z"/>
                <w:rFonts w:cstheme="minorHAnsi"/>
                <w:sz w:val="18"/>
                <w:szCs w:val="18"/>
                <w:lang w:bidi="ar-TN"/>
              </w:rPr>
              <w:pPrChange w:id="8223" w:author="Houyem Rais" w:date="2024-02-22T14:49:00Z">
                <w:pPr>
                  <w:spacing w:before="40" w:after="60"/>
                </w:pPr>
              </w:pPrChange>
            </w:pPr>
            <w:del w:id="8224" w:author="Houyem Rais" w:date="2024-02-22T14:46:00Z">
              <w:r w:rsidRPr="00343F01" w:rsidDel="00201166">
                <w:rPr>
                  <w:rFonts w:cstheme="minorHAnsi"/>
                  <w:sz w:val="18"/>
                  <w:szCs w:val="18"/>
                  <w:lang w:bidi="ar-TN"/>
                </w:rPr>
                <w:delText>Très faible</w:delText>
              </w:r>
            </w:del>
          </w:p>
        </w:tc>
        <w:tc>
          <w:tcPr>
            <w:tcW w:w="992" w:type="dxa"/>
          </w:tcPr>
          <w:p w14:paraId="5E65309D" w14:textId="3BDEE1C5" w:rsidR="00751B18" w:rsidRPr="00343F01" w:rsidDel="00201166" w:rsidRDefault="00751B18" w:rsidP="00D62BC5">
            <w:pPr>
              <w:spacing w:before="0" w:after="160"/>
              <w:jc w:val="left"/>
              <w:rPr>
                <w:del w:id="8225" w:author="Houyem Rais" w:date="2024-02-22T14:46:00Z"/>
                <w:rFonts w:cstheme="minorHAnsi"/>
                <w:sz w:val="18"/>
                <w:szCs w:val="18"/>
                <w:lang w:bidi="ar-TN"/>
              </w:rPr>
              <w:pPrChange w:id="8226" w:author="Houyem Rais" w:date="2024-02-22T14:49:00Z">
                <w:pPr>
                  <w:spacing w:before="40" w:after="60"/>
                </w:pPr>
              </w:pPrChange>
            </w:pPr>
            <w:del w:id="8227" w:author="Houyem Rais" w:date="2024-02-22T14:46:00Z">
              <w:r w:rsidRPr="00343F01" w:rsidDel="00201166">
                <w:rPr>
                  <w:rFonts w:cstheme="minorHAnsi"/>
                  <w:sz w:val="18"/>
                  <w:szCs w:val="18"/>
                  <w:lang w:bidi="ar-TN"/>
                </w:rPr>
                <w:delText>3 ans pour le contrat D&amp;B</w:delText>
              </w:r>
              <w:r w:rsidRPr="00343F01" w:rsidDel="00201166">
                <w:rPr>
                  <w:rFonts w:cstheme="minorHAnsi"/>
                  <w:sz w:val="18"/>
                  <w:szCs w:val="18"/>
                  <w:lang w:bidi="ar-TN"/>
                </w:rPr>
                <w:br/>
                <w:delText xml:space="preserve">7 – 10 ans pour le contrat E&amp;M </w:delText>
              </w:r>
            </w:del>
          </w:p>
        </w:tc>
        <w:tc>
          <w:tcPr>
            <w:tcW w:w="1276" w:type="dxa"/>
          </w:tcPr>
          <w:p w14:paraId="6B06EC13" w14:textId="31B667F2" w:rsidR="00751B18" w:rsidRPr="00343F01" w:rsidDel="00201166" w:rsidRDefault="00751B18" w:rsidP="00D62BC5">
            <w:pPr>
              <w:spacing w:before="0" w:after="160"/>
              <w:jc w:val="left"/>
              <w:rPr>
                <w:del w:id="8228" w:author="Houyem Rais" w:date="2024-02-22T14:46:00Z"/>
                <w:rFonts w:cstheme="minorHAnsi"/>
                <w:sz w:val="18"/>
                <w:szCs w:val="18"/>
                <w:lang w:bidi="ar-TN"/>
              </w:rPr>
              <w:pPrChange w:id="8229" w:author="Houyem Rais" w:date="2024-02-22T14:49:00Z">
                <w:pPr>
                  <w:spacing w:before="40" w:after="60"/>
                </w:pPr>
              </w:pPrChange>
            </w:pPr>
            <w:del w:id="8230" w:author="Houyem Rais" w:date="2024-02-22T14:46:00Z">
              <w:r w:rsidRPr="00343F01" w:rsidDel="00201166">
                <w:rPr>
                  <w:rFonts w:cstheme="minorHAnsi"/>
                  <w:sz w:val="18"/>
                  <w:szCs w:val="18"/>
                  <w:lang w:bidi="ar-TN"/>
                </w:rPr>
                <w:delText>Public</w:delText>
              </w:r>
            </w:del>
          </w:p>
        </w:tc>
        <w:tc>
          <w:tcPr>
            <w:tcW w:w="1134" w:type="dxa"/>
          </w:tcPr>
          <w:p w14:paraId="039B7B1C" w14:textId="4E49CB8C" w:rsidR="00751B18" w:rsidRPr="00343F01" w:rsidDel="00201166" w:rsidRDefault="00751B18" w:rsidP="00D62BC5">
            <w:pPr>
              <w:spacing w:before="0" w:after="160"/>
              <w:jc w:val="left"/>
              <w:rPr>
                <w:del w:id="8231" w:author="Houyem Rais" w:date="2024-02-22T14:46:00Z"/>
                <w:rFonts w:cstheme="minorHAnsi"/>
                <w:sz w:val="18"/>
                <w:szCs w:val="18"/>
                <w:lang w:bidi="ar-TN"/>
              </w:rPr>
              <w:pPrChange w:id="8232" w:author="Houyem Rais" w:date="2024-02-22T14:49:00Z">
                <w:pPr>
                  <w:spacing w:before="40" w:after="60"/>
                </w:pPr>
              </w:pPrChange>
            </w:pPr>
            <w:del w:id="8233" w:author="Houyem Rais" w:date="2024-02-22T14:46:00Z">
              <w:r w:rsidRPr="00343F01" w:rsidDel="00201166">
                <w:rPr>
                  <w:rFonts w:cstheme="minorHAnsi"/>
                  <w:sz w:val="18"/>
                  <w:szCs w:val="18"/>
                  <w:lang w:bidi="ar-TN"/>
                </w:rPr>
                <w:delText>Partagé</w:delText>
              </w:r>
            </w:del>
          </w:p>
        </w:tc>
        <w:tc>
          <w:tcPr>
            <w:tcW w:w="992" w:type="dxa"/>
          </w:tcPr>
          <w:p w14:paraId="7ECE8B5A" w14:textId="65C43429" w:rsidR="00751B18" w:rsidRPr="00343F01" w:rsidDel="00201166" w:rsidRDefault="00751B18" w:rsidP="00D62BC5">
            <w:pPr>
              <w:spacing w:before="0" w:after="160"/>
              <w:jc w:val="left"/>
              <w:rPr>
                <w:del w:id="8234" w:author="Houyem Rais" w:date="2024-02-22T14:46:00Z"/>
                <w:rFonts w:cstheme="minorHAnsi"/>
                <w:sz w:val="18"/>
                <w:szCs w:val="18"/>
                <w:lang w:bidi="ar-TN"/>
              </w:rPr>
              <w:pPrChange w:id="8235" w:author="Houyem Rais" w:date="2024-02-22T14:49:00Z">
                <w:pPr>
                  <w:spacing w:before="40" w:after="60"/>
                </w:pPr>
              </w:pPrChange>
            </w:pPr>
            <w:del w:id="8236" w:author="Houyem Rais" w:date="2024-02-22T14:46:00Z">
              <w:r w:rsidRPr="00343F01" w:rsidDel="00201166">
                <w:rPr>
                  <w:rFonts w:cstheme="minorHAnsi"/>
                  <w:sz w:val="18"/>
                  <w:szCs w:val="18"/>
                  <w:lang w:bidi="ar-TN"/>
                </w:rPr>
                <w:delText>Public</w:delText>
              </w:r>
            </w:del>
          </w:p>
        </w:tc>
      </w:tr>
      <w:tr w:rsidR="00751B18" w:rsidRPr="00343F01" w:rsidDel="00201166" w14:paraId="4E89C8A0" w14:textId="385D1C6D">
        <w:trPr>
          <w:cantSplit/>
          <w:trHeight w:val="61"/>
          <w:del w:id="8237" w:author="Houyem Rais" w:date="2024-02-22T14:46:00Z"/>
        </w:trPr>
        <w:tc>
          <w:tcPr>
            <w:tcW w:w="1276" w:type="dxa"/>
          </w:tcPr>
          <w:p w14:paraId="258486EB" w14:textId="79302E74" w:rsidR="00751B18" w:rsidRPr="00343F01" w:rsidDel="00201166" w:rsidRDefault="00751B18" w:rsidP="00D62BC5">
            <w:pPr>
              <w:spacing w:before="0" w:after="160"/>
              <w:jc w:val="left"/>
              <w:rPr>
                <w:del w:id="8238" w:author="Houyem Rais" w:date="2024-02-22T14:46:00Z"/>
                <w:rFonts w:cstheme="minorHAnsi"/>
                <w:b/>
                <w:sz w:val="18"/>
                <w:szCs w:val="18"/>
                <w:lang w:bidi="ar-TN"/>
              </w:rPr>
              <w:pPrChange w:id="8239" w:author="Houyem Rais" w:date="2024-02-22T14:49:00Z">
                <w:pPr>
                  <w:spacing w:before="40" w:after="60"/>
                </w:pPr>
              </w:pPrChange>
            </w:pPr>
            <w:del w:id="8240" w:author="Houyem Rais" w:date="2024-02-22T14:46:00Z">
              <w:r w:rsidRPr="00343F01" w:rsidDel="00201166">
                <w:rPr>
                  <w:rFonts w:cstheme="minorHAnsi"/>
                  <w:b/>
                  <w:sz w:val="18"/>
                  <w:szCs w:val="18"/>
                  <w:lang w:bidi="ar-TN"/>
                </w:rPr>
                <w:delText xml:space="preserve">Concession de type BOT </w:delText>
              </w:r>
            </w:del>
          </w:p>
        </w:tc>
        <w:tc>
          <w:tcPr>
            <w:tcW w:w="2126" w:type="dxa"/>
          </w:tcPr>
          <w:p w14:paraId="6838B970" w14:textId="7EA585E3" w:rsidR="00751B18" w:rsidRPr="00343F01" w:rsidDel="00201166" w:rsidRDefault="00751B18" w:rsidP="00D62BC5">
            <w:pPr>
              <w:spacing w:before="0" w:after="160"/>
              <w:jc w:val="left"/>
              <w:rPr>
                <w:del w:id="8241" w:author="Houyem Rais" w:date="2024-02-22T14:46:00Z"/>
                <w:rFonts w:cstheme="minorHAnsi"/>
                <w:sz w:val="18"/>
                <w:szCs w:val="18"/>
                <w:lang w:bidi="ar-TN"/>
              </w:rPr>
              <w:pPrChange w:id="8242" w:author="Houyem Rais" w:date="2024-02-22T14:49:00Z">
                <w:pPr>
                  <w:spacing w:before="40" w:after="60"/>
                  <w:jc w:val="left"/>
                </w:pPr>
              </w:pPrChange>
            </w:pPr>
            <w:del w:id="8243" w:author="Houyem Rais" w:date="2024-02-22T14:46:00Z">
              <w:r w:rsidRPr="00343F01" w:rsidDel="00201166">
                <w:rPr>
                  <w:rFonts w:cstheme="minorHAnsi"/>
                  <w:sz w:val="18"/>
                  <w:szCs w:val="18"/>
                  <w:lang w:bidi="ar-TN"/>
                </w:rPr>
                <w:delText>Conception, construction, financement et exploitation-maintenance d'une nouvelle autoroute par le partenaire privé. Rémunération par l’usager.</w:delText>
              </w:r>
            </w:del>
          </w:p>
        </w:tc>
        <w:tc>
          <w:tcPr>
            <w:tcW w:w="1276" w:type="dxa"/>
          </w:tcPr>
          <w:p w14:paraId="632EF63F" w14:textId="53DF741B" w:rsidR="00751B18" w:rsidRPr="00343F01" w:rsidDel="00201166" w:rsidRDefault="00751B18" w:rsidP="00D62BC5">
            <w:pPr>
              <w:spacing w:before="0" w:after="160"/>
              <w:jc w:val="left"/>
              <w:rPr>
                <w:del w:id="8244" w:author="Houyem Rais" w:date="2024-02-22T14:46:00Z"/>
                <w:rFonts w:cstheme="minorHAnsi"/>
                <w:sz w:val="18"/>
                <w:szCs w:val="18"/>
                <w:lang w:bidi="ar-TN"/>
              </w:rPr>
              <w:pPrChange w:id="8245" w:author="Houyem Rais" w:date="2024-02-22T14:49:00Z">
                <w:pPr>
                  <w:spacing w:before="40" w:after="60"/>
                </w:pPr>
              </w:pPrChange>
            </w:pPr>
            <w:del w:id="8246" w:author="Houyem Rais" w:date="2024-02-22T14:46:00Z">
              <w:r w:rsidRPr="00343F01" w:rsidDel="00201166">
                <w:rPr>
                  <w:rFonts w:cstheme="minorHAnsi"/>
                  <w:sz w:val="18"/>
                  <w:szCs w:val="18"/>
                  <w:lang w:bidi="ar-TN"/>
                </w:rPr>
                <w:delText>Élevé</w:delText>
              </w:r>
            </w:del>
          </w:p>
        </w:tc>
        <w:tc>
          <w:tcPr>
            <w:tcW w:w="992" w:type="dxa"/>
          </w:tcPr>
          <w:p w14:paraId="1BA9B2B2" w14:textId="2D511A64" w:rsidR="00751B18" w:rsidRPr="00343F01" w:rsidDel="00201166" w:rsidRDefault="00751B18" w:rsidP="00D62BC5">
            <w:pPr>
              <w:spacing w:before="0" w:after="160"/>
              <w:jc w:val="left"/>
              <w:rPr>
                <w:del w:id="8247" w:author="Houyem Rais" w:date="2024-02-22T14:46:00Z"/>
                <w:rFonts w:cstheme="minorHAnsi"/>
                <w:sz w:val="18"/>
                <w:szCs w:val="18"/>
                <w:lang w:bidi="ar-TN"/>
              </w:rPr>
              <w:pPrChange w:id="8248" w:author="Houyem Rais" w:date="2024-02-22T14:49:00Z">
                <w:pPr>
                  <w:spacing w:before="40" w:after="60"/>
                </w:pPr>
              </w:pPrChange>
            </w:pPr>
            <w:del w:id="8249" w:author="Houyem Rais" w:date="2024-02-22T14:46:00Z">
              <w:r w:rsidRPr="00343F01" w:rsidDel="00201166">
                <w:rPr>
                  <w:rFonts w:cstheme="minorHAnsi"/>
                  <w:sz w:val="18"/>
                  <w:szCs w:val="18"/>
                  <w:lang w:bidi="ar-TN"/>
                </w:rPr>
                <w:delText>20 – 50 ans</w:delText>
              </w:r>
            </w:del>
          </w:p>
        </w:tc>
        <w:tc>
          <w:tcPr>
            <w:tcW w:w="1276" w:type="dxa"/>
          </w:tcPr>
          <w:p w14:paraId="5839080A" w14:textId="6CBD1A5D" w:rsidR="00751B18" w:rsidRPr="00343F01" w:rsidDel="00201166" w:rsidRDefault="00751B18" w:rsidP="00D62BC5">
            <w:pPr>
              <w:spacing w:before="0" w:after="160"/>
              <w:jc w:val="left"/>
              <w:rPr>
                <w:del w:id="8250" w:author="Houyem Rais" w:date="2024-02-22T14:46:00Z"/>
                <w:rFonts w:cstheme="minorHAnsi"/>
                <w:sz w:val="18"/>
                <w:szCs w:val="18"/>
                <w:lang w:bidi="ar-TN"/>
              </w:rPr>
              <w:pPrChange w:id="8251" w:author="Houyem Rais" w:date="2024-02-22T14:49:00Z">
                <w:pPr>
                  <w:spacing w:before="40" w:after="60"/>
                </w:pPr>
              </w:pPrChange>
            </w:pPr>
            <w:del w:id="8252" w:author="Houyem Rais" w:date="2024-02-22T14:46:00Z">
              <w:r w:rsidRPr="00343F01" w:rsidDel="00201166">
                <w:rPr>
                  <w:rFonts w:cstheme="minorHAnsi"/>
                  <w:sz w:val="18"/>
                  <w:szCs w:val="18"/>
                  <w:lang w:bidi="ar-TN"/>
                </w:rPr>
                <w:delText>Privé</w:delText>
              </w:r>
            </w:del>
          </w:p>
        </w:tc>
        <w:tc>
          <w:tcPr>
            <w:tcW w:w="1134" w:type="dxa"/>
          </w:tcPr>
          <w:p w14:paraId="1EF65C60" w14:textId="56A532B5" w:rsidR="00751B18" w:rsidRPr="00343F01" w:rsidDel="00201166" w:rsidRDefault="00751B18" w:rsidP="00D62BC5">
            <w:pPr>
              <w:spacing w:before="0" w:after="160"/>
              <w:jc w:val="left"/>
              <w:rPr>
                <w:del w:id="8253" w:author="Houyem Rais" w:date="2024-02-22T14:46:00Z"/>
                <w:rFonts w:cstheme="minorHAnsi"/>
                <w:sz w:val="18"/>
                <w:szCs w:val="18"/>
                <w:lang w:bidi="ar-TN"/>
              </w:rPr>
              <w:pPrChange w:id="8254" w:author="Houyem Rais" w:date="2024-02-22T14:49:00Z">
                <w:pPr>
                  <w:spacing w:before="40" w:after="60"/>
                </w:pPr>
              </w:pPrChange>
            </w:pPr>
            <w:del w:id="8255" w:author="Houyem Rais" w:date="2024-02-22T14:46:00Z">
              <w:r w:rsidRPr="00343F01" w:rsidDel="00201166">
                <w:rPr>
                  <w:rFonts w:cstheme="minorHAnsi"/>
                  <w:sz w:val="18"/>
                  <w:szCs w:val="18"/>
                  <w:lang w:bidi="ar-TN"/>
                </w:rPr>
                <w:delText>Privé</w:delText>
              </w:r>
            </w:del>
          </w:p>
        </w:tc>
        <w:tc>
          <w:tcPr>
            <w:tcW w:w="992" w:type="dxa"/>
          </w:tcPr>
          <w:p w14:paraId="6C428233" w14:textId="348DA0C3" w:rsidR="00751B18" w:rsidRPr="00343F01" w:rsidDel="00201166" w:rsidRDefault="00751B18" w:rsidP="00D62BC5">
            <w:pPr>
              <w:spacing w:before="0" w:after="160"/>
              <w:jc w:val="left"/>
              <w:rPr>
                <w:del w:id="8256" w:author="Houyem Rais" w:date="2024-02-22T14:46:00Z"/>
                <w:rFonts w:cstheme="minorHAnsi"/>
                <w:sz w:val="18"/>
                <w:szCs w:val="18"/>
                <w:lang w:bidi="ar-TN"/>
              </w:rPr>
              <w:pPrChange w:id="8257" w:author="Houyem Rais" w:date="2024-02-22T14:49:00Z">
                <w:pPr>
                  <w:spacing w:before="40" w:after="60"/>
                </w:pPr>
              </w:pPrChange>
            </w:pPr>
            <w:del w:id="8258" w:author="Houyem Rais" w:date="2024-02-22T14:46:00Z">
              <w:r w:rsidRPr="00343F01" w:rsidDel="00201166">
                <w:rPr>
                  <w:rFonts w:cstheme="minorHAnsi"/>
                  <w:sz w:val="18"/>
                  <w:szCs w:val="18"/>
                  <w:lang w:bidi="ar-TN"/>
                </w:rPr>
                <w:delText>Privé</w:delText>
              </w:r>
            </w:del>
          </w:p>
        </w:tc>
      </w:tr>
      <w:tr w:rsidR="00751B18" w:rsidRPr="00343F01" w:rsidDel="00201166" w14:paraId="27A3D1AC" w14:textId="4A072CED">
        <w:trPr>
          <w:cantSplit/>
          <w:trHeight w:val="61"/>
          <w:del w:id="8259" w:author="Houyem Rais" w:date="2024-02-22T14:46:00Z"/>
        </w:trPr>
        <w:tc>
          <w:tcPr>
            <w:tcW w:w="1276" w:type="dxa"/>
          </w:tcPr>
          <w:p w14:paraId="16E283C2" w14:textId="2B8CF3F7" w:rsidR="00751B18" w:rsidRPr="00343F01" w:rsidDel="00201166" w:rsidRDefault="00751B18" w:rsidP="00D62BC5">
            <w:pPr>
              <w:spacing w:before="0" w:after="160"/>
              <w:jc w:val="left"/>
              <w:rPr>
                <w:del w:id="8260" w:author="Houyem Rais" w:date="2024-02-22T14:46:00Z"/>
                <w:rFonts w:cstheme="minorHAnsi"/>
                <w:b/>
                <w:sz w:val="18"/>
                <w:szCs w:val="18"/>
                <w:lang w:bidi="ar-TN"/>
              </w:rPr>
              <w:pPrChange w:id="8261" w:author="Houyem Rais" w:date="2024-02-22T14:49:00Z">
                <w:pPr>
                  <w:spacing w:before="40" w:after="60"/>
                </w:pPr>
              </w:pPrChange>
            </w:pPr>
            <w:del w:id="8262" w:author="Houyem Rais" w:date="2024-02-22T14:46:00Z">
              <w:r w:rsidRPr="00343F01" w:rsidDel="00201166">
                <w:rPr>
                  <w:rFonts w:cstheme="minorHAnsi"/>
                  <w:b/>
                  <w:sz w:val="18"/>
                  <w:szCs w:val="18"/>
                  <w:lang w:bidi="ar-TN"/>
                </w:rPr>
                <w:delText>Concession de type BOT avec la participation de l’Etat</w:delText>
              </w:r>
            </w:del>
          </w:p>
        </w:tc>
        <w:tc>
          <w:tcPr>
            <w:tcW w:w="2126" w:type="dxa"/>
          </w:tcPr>
          <w:p w14:paraId="0AE576F5" w14:textId="6FF4D428" w:rsidR="00751B18" w:rsidRPr="00343F01" w:rsidDel="00201166" w:rsidRDefault="00751B18" w:rsidP="00D62BC5">
            <w:pPr>
              <w:spacing w:before="0" w:after="160"/>
              <w:jc w:val="left"/>
              <w:rPr>
                <w:del w:id="8263" w:author="Houyem Rais" w:date="2024-02-22T14:46:00Z"/>
                <w:rFonts w:cstheme="minorHAnsi"/>
                <w:sz w:val="18"/>
                <w:szCs w:val="18"/>
                <w:lang w:bidi="ar-TN"/>
              </w:rPr>
              <w:pPrChange w:id="8264" w:author="Houyem Rais" w:date="2024-02-22T14:49:00Z">
                <w:pPr>
                  <w:spacing w:before="40" w:after="60"/>
                  <w:jc w:val="left"/>
                </w:pPr>
              </w:pPrChange>
            </w:pPr>
            <w:del w:id="8265" w:author="Houyem Rais" w:date="2024-02-22T14:46:00Z">
              <w:r w:rsidRPr="00343F01" w:rsidDel="00201166">
                <w:rPr>
                  <w:rFonts w:cstheme="minorHAnsi"/>
                  <w:sz w:val="18"/>
                  <w:szCs w:val="18"/>
                  <w:lang w:bidi="ar-TN"/>
                </w:rPr>
                <w:delText>Conception, construction, financement et E&amp;M de l’autoroute par le partenaire privé avec la participation de l’Etat.</w:delText>
              </w:r>
            </w:del>
          </w:p>
        </w:tc>
        <w:tc>
          <w:tcPr>
            <w:tcW w:w="1276" w:type="dxa"/>
          </w:tcPr>
          <w:p w14:paraId="20114170" w14:textId="176D6D71" w:rsidR="00751B18" w:rsidRPr="00343F01" w:rsidDel="00201166" w:rsidRDefault="00751B18" w:rsidP="00D62BC5">
            <w:pPr>
              <w:spacing w:before="0" w:after="160"/>
              <w:jc w:val="left"/>
              <w:rPr>
                <w:del w:id="8266" w:author="Houyem Rais" w:date="2024-02-22T14:46:00Z"/>
                <w:rFonts w:cstheme="minorHAnsi"/>
                <w:sz w:val="18"/>
                <w:szCs w:val="18"/>
                <w:lang w:bidi="ar-TN"/>
              </w:rPr>
              <w:pPrChange w:id="8267" w:author="Houyem Rais" w:date="2024-02-22T14:49:00Z">
                <w:pPr>
                  <w:spacing w:before="40" w:after="60"/>
                </w:pPr>
              </w:pPrChange>
            </w:pPr>
            <w:del w:id="8268" w:author="Houyem Rais" w:date="2024-02-22T14:46:00Z">
              <w:r w:rsidRPr="00343F01" w:rsidDel="00201166">
                <w:rPr>
                  <w:rFonts w:cstheme="minorHAnsi"/>
                  <w:sz w:val="18"/>
                  <w:szCs w:val="18"/>
                  <w:lang w:bidi="ar-TN"/>
                </w:rPr>
                <w:delText>Moyen</w:delText>
              </w:r>
            </w:del>
          </w:p>
        </w:tc>
        <w:tc>
          <w:tcPr>
            <w:tcW w:w="992" w:type="dxa"/>
          </w:tcPr>
          <w:p w14:paraId="51083483" w14:textId="5E6843CA" w:rsidR="00751B18" w:rsidRPr="00343F01" w:rsidDel="00201166" w:rsidRDefault="00751B18" w:rsidP="00D62BC5">
            <w:pPr>
              <w:spacing w:before="0" w:after="160"/>
              <w:jc w:val="left"/>
              <w:rPr>
                <w:del w:id="8269" w:author="Houyem Rais" w:date="2024-02-22T14:46:00Z"/>
                <w:rFonts w:cstheme="minorHAnsi"/>
                <w:sz w:val="18"/>
                <w:szCs w:val="18"/>
                <w:lang w:bidi="ar-TN"/>
              </w:rPr>
              <w:pPrChange w:id="8270" w:author="Houyem Rais" w:date="2024-02-22T14:49:00Z">
                <w:pPr>
                  <w:spacing w:before="40" w:after="60"/>
                </w:pPr>
              </w:pPrChange>
            </w:pPr>
            <w:del w:id="8271" w:author="Houyem Rais" w:date="2024-02-22T14:46:00Z">
              <w:r w:rsidRPr="00343F01" w:rsidDel="00201166">
                <w:rPr>
                  <w:rFonts w:cstheme="minorHAnsi"/>
                  <w:sz w:val="18"/>
                  <w:szCs w:val="18"/>
                  <w:lang w:bidi="ar-TN"/>
                </w:rPr>
                <w:delText>20 – 50 ans</w:delText>
              </w:r>
            </w:del>
          </w:p>
        </w:tc>
        <w:tc>
          <w:tcPr>
            <w:tcW w:w="1276" w:type="dxa"/>
          </w:tcPr>
          <w:p w14:paraId="42D362BA" w14:textId="7756D2BF" w:rsidR="00751B18" w:rsidRPr="00343F01" w:rsidDel="00201166" w:rsidRDefault="00751B18" w:rsidP="00D62BC5">
            <w:pPr>
              <w:spacing w:before="0" w:after="160"/>
              <w:jc w:val="left"/>
              <w:rPr>
                <w:del w:id="8272" w:author="Houyem Rais" w:date="2024-02-22T14:46:00Z"/>
                <w:rFonts w:cstheme="minorHAnsi"/>
                <w:sz w:val="18"/>
                <w:szCs w:val="18"/>
                <w:lang w:bidi="ar-TN"/>
              </w:rPr>
              <w:pPrChange w:id="8273" w:author="Houyem Rais" w:date="2024-02-22T14:49:00Z">
                <w:pPr>
                  <w:spacing w:before="40" w:after="60"/>
                </w:pPr>
              </w:pPrChange>
            </w:pPr>
            <w:del w:id="8274" w:author="Houyem Rais" w:date="2024-02-22T14:46:00Z">
              <w:r w:rsidRPr="00343F01" w:rsidDel="00201166">
                <w:rPr>
                  <w:rFonts w:cstheme="minorHAnsi"/>
                  <w:sz w:val="18"/>
                  <w:szCs w:val="18"/>
                  <w:lang w:bidi="ar-TN"/>
                </w:rPr>
                <w:delText>Partagé</w:delText>
              </w:r>
            </w:del>
          </w:p>
        </w:tc>
        <w:tc>
          <w:tcPr>
            <w:tcW w:w="1134" w:type="dxa"/>
          </w:tcPr>
          <w:p w14:paraId="427F4AF1" w14:textId="1F0E8EAE" w:rsidR="00751B18" w:rsidRPr="00343F01" w:rsidDel="00201166" w:rsidRDefault="00751B18" w:rsidP="00D62BC5">
            <w:pPr>
              <w:spacing w:before="0" w:after="160"/>
              <w:jc w:val="left"/>
              <w:rPr>
                <w:del w:id="8275" w:author="Houyem Rais" w:date="2024-02-22T14:46:00Z"/>
                <w:rFonts w:cstheme="minorHAnsi"/>
                <w:sz w:val="18"/>
                <w:szCs w:val="18"/>
                <w:lang w:bidi="ar-TN"/>
              </w:rPr>
              <w:pPrChange w:id="8276" w:author="Houyem Rais" w:date="2024-02-22T14:49:00Z">
                <w:pPr>
                  <w:spacing w:before="40" w:after="60"/>
                </w:pPr>
              </w:pPrChange>
            </w:pPr>
            <w:del w:id="8277" w:author="Houyem Rais" w:date="2024-02-22T14:46:00Z">
              <w:r w:rsidRPr="00343F01" w:rsidDel="00201166">
                <w:rPr>
                  <w:rFonts w:cstheme="minorHAnsi"/>
                  <w:sz w:val="18"/>
                  <w:szCs w:val="18"/>
                  <w:lang w:bidi="ar-TN"/>
                </w:rPr>
                <w:delText>Privé</w:delText>
              </w:r>
            </w:del>
          </w:p>
        </w:tc>
        <w:tc>
          <w:tcPr>
            <w:tcW w:w="992" w:type="dxa"/>
          </w:tcPr>
          <w:p w14:paraId="286AE36F" w14:textId="4E23AF41" w:rsidR="00751B18" w:rsidRPr="00343F01" w:rsidDel="00201166" w:rsidRDefault="00751B18" w:rsidP="00D62BC5">
            <w:pPr>
              <w:spacing w:before="0" w:after="160"/>
              <w:jc w:val="left"/>
              <w:rPr>
                <w:del w:id="8278" w:author="Houyem Rais" w:date="2024-02-22T14:46:00Z"/>
                <w:rFonts w:cstheme="minorHAnsi"/>
                <w:sz w:val="18"/>
                <w:szCs w:val="18"/>
                <w:lang w:bidi="ar-TN"/>
              </w:rPr>
              <w:pPrChange w:id="8279" w:author="Houyem Rais" w:date="2024-02-22T14:49:00Z">
                <w:pPr>
                  <w:spacing w:before="40" w:after="60"/>
                </w:pPr>
              </w:pPrChange>
            </w:pPr>
            <w:del w:id="8280" w:author="Houyem Rais" w:date="2024-02-22T14:46:00Z">
              <w:r w:rsidRPr="00343F01" w:rsidDel="00201166">
                <w:rPr>
                  <w:rFonts w:cstheme="minorHAnsi"/>
                  <w:sz w:val="18"/>
                  <w:szCs w:val="18"/>
                  <w:lang w:bidi="ar-TN"/>
                </w:rPr>
                <w:delText>Partagé</w:delText>
              </w:r>
            </w:del>
          </w:p>
        </w:tc>
      </w:tr>
      <w:tr w:rsidR="00751B18" w:rsidRPr="00343F01" w:rsidDel="00201166" w14:paraId="46BCA1F3" w14:textId="0E0ADA27">
        <w:trPr>
          <w:cantSplit/>
          <w:trHeight w:val="61"/>
          <w:del w:id="8281" w:author="Houyem Rais" w:date="2024-02-22T14:46:00Z"/>
        </w:trPr>
        <w:tc>
          <w:tcPr>
            <w:tcW w:w="1276" w:type="dxa"/>
          </w:tcPr>
          <w:p w14:paraId="52AF7DBD" w14:textId="3BEE068F" w:rsidR="00751B18" w:rsidRPr="00343F01" w:rsidDel="00201166" w:rsidRDefault="00751B18" w:rsidP="00D62BC5">
            <w:pPr>
              <w:spacing w:before="0" w:after="160"/>
              <w:jc w:val="left"/>
              <w:rPr>
                <w:del w:id="8282" w:author="Houyem Rais" w:date="2024-02-22T14:46:00Z"/>
                <w:rFonts w:cstheme="minorHAnsi"/>
                <w:b/>
                <w:sz w:val="18"/>
                <w:szCs w:val="18"/>
                <w:lang w:bidi="ar-TN"/>
              </w:rPr>
              <w:pPrChange w:id="8283" w:author="Houyem Rais" w:date="2024-02-22T14:49:00Z">
                <w:pPr>
                  <w:spacing w:before="40" w:after="60"/>
                </w:pPr>
              </w:pPrChange>
            </w:pPr>
            <w:del w:id="8284" w:author="Houyem Rais" w:date="2024-02-22T14:46:00Z">
              <w:r w:rsidRPr="00343F01" w:rsidDel="00201166">
                <w:rPr>
                  <w:rFonts w:cstheme="minorHAnsi"/>
                  <w:b/>
                  <w:sz w:val="18"/>
                  <w:szCs w:val="18"/>
                  <w:lang w:bidi="ar-TN"/>
                </w:rPr>
                <w:delText>Contrat d’affermage</w:delText>
              </w:r>
            </w:del>
          </w:p>
        </w:tc>
        <w:tc>
          <w:tcPr>
            <w:tcW w:w="2126" w:type="dxa"/>
          </w:tcPr>
          <w:p w14:paraId="317795BA" w14:textId="4D32124F" w:rsidR="00751B18" w:rsidRPr="00343F01" w:rsidDel="00201166" w:rsidRDefault="00751B18" w:rsidP="00D62BC5">
            <w:pPr>
              <w:spacing w:before="0" w:after="160"/>
              <w:jc w:val="left"/>
              <w:rPr>
                <w:del w:id="8285" w:author="Houyem Rais" w:date="2024-02-22T14:46:00Z"/>
                <w:rFonts w:cstheme="minorHAnsi"/>
                <w:sz w:val="18"/>
                <w:szCs w:val="18"/>
                <w:lang w:bidi="ar-TN"/>
              </w:rPr>
              <w:pPrChange w:id="8286" w:author="Houyem Rais" w:date="2024-02-22T14:49:00Z">
                <w:pPr>
                  <w:spacing w:before="40" w:after="60"/>
                  <w:jc w:val="left"/>
                </w:pPr>
              </w:pPrChange>
            </w:pPr>
            <w:del w:id="8287" w:author="Houyem Rais" w:date="2024-02-22T14:46:00Z">
              <w:r w:rsidRPr="00343F01" w:rsidDel="00201166">
                <w:rPr>
                  <w:rFonts w:cstheme="minorHAnsi"/>
                  <w:sz w:val="18"/>
                  <w:szCs w:val="18"/>
                  <w:lang w:bidi="ar-TN"/>
                </w:rPr>
                <w:delText>Gestion de l’exploitation, de l’entretien-maintenance et des renouvellements spécifiques d’une infrastructure existante par le partenaire privé.</w:delText>
              </w:r>
            </w:del>
          </w:p>
        </w:tc>
        <w:tc>
          <w:tcPr>
            <w:tcW w:w="1276" w:type="dxa"/>
          </w:tcPr>
          <w:p w14:paraId="53B7C0C8" w14:textId="1DA5BF63" w:rsidR="00751B18" w:rsidRPr="00343F01" w:rsidDel="00201166" w:rsidRDefault="00751B18" w:rsidP="00D62BC5">
            <w:pPr>
              <w:spacing w:before="0" w:after="160"/>
              <w:jc w:val="left"/>
              <w:rPr>
                <w:del w:id="8288" w:author="Houyem Rais" w:date="2024-02-22T14:46:00Z"/>
                <w:rFonts w:cstheme="minorHAnsi"/>
                <w:sz w:val="18"/>
                <w:szCs w:val="18"/>
                <w:lang w:bidi="ar-TN"/>
              </w:rPr>
              <w:pPrChange w:id="8289" w:author="Houyem Rais" w:date="2024-02-22T14:49:00Z">
                <w:pPr>
                  <w:spacing w:before="40" w:after="60"/>
                </w:pPr>
              </w:pPrChange>
            </w:pPr>
            <w:del w:id="8290" w:author="Houyem Rais" w:date="2024-02-22T14:46:00Z">
              <w:r w:rsidRPr="00343F01" w:rsidDel="00201166">
                <w:rPr>
                  <w:rFonts w:cstheme="minorHAnsi"/>
                  <w:sz w:val="18"/>
                  <w:szCs w:val="18"/>
                  <w:lang w:bidi="ar-TN"/>
                </w:rPr>
                <w:delText>Moyen</w:delText>
              </w:r>
            </w:del>
          </w:p>
        </w:tc>
        <w:tc>
          <w:tcPr>
            <w:tcW w:w="992" w:type="dxa"/>
          </w:tcPr>
          <w:p w14:paraId="4B6BAC0C" w14:textId="32244B02" w:rsidR="00751B18" w:rsidRPr="00343F01" w:rsidDel="00201166" w:rsidRDefault="00751B18" w:rsidP="00D62BC5">
            <w:pPr>
              <w:spacing w:before="0" w:after="160"/>
              <w:jc w:val="left"/>
              <w:rPr>
                <w:del w:id="8291" w:author="Houyem Rais" w:date="2024-02-22T14:46:00Z"/>
                <w:rFonts w:cstheme="minorHAnsi"/>
                <w:sz w:val="18"/>
                <w:szCs w:val="18"/>
                <w:lang w:bidi="ar-TN"/>
              </w:rPr>
              <w:pPrChange w:id="8292" w:author="Houyem Rais" w:date="2024-02-22T14:49:00Z">
                <w:pPr>
                  <w:spacing w:before="40" w:after="60"/>
                </w:pPr>
              </w:pPrChange>
            </w:pPr>
            <w:del w:id="8293" w:author="Houyem Rais" w:date="2024-02-22T14:46:00Z">
              <w:r w:rsidRPr="00343F01" w:rsidDel="00201166">
                <w:rPr>
                  <w:rFonts w:cstheme="minorHAnsi"/>
                  <w:sz w:val="18"/>
                  <w:szCs w:val="18"/>
                  <w:lang w:bidi="ar-TN"/>
                </w:rPr>
                <w:delText>3 – 15 ans</w:delText>
              </w:r>
            </w:del>
          </w:p>
        </w:tc>
        <w:tc>
          <w:tcPr>
            <w:tcW w:w="1276" w:type="dxa"/>
          </w:tcPr>
          <w:p w14:paraId="7CB417B4" w14:textId="7D3DED74" w:rsidR="00751B18" w:rsidRPr="00343F01" w:rsidDel="00201166" w:rsidRDefault="00751B18" w:rsidP="00D62BC5">
            <w:pPr>
              <w:spacing w:before="0" w:after="160"/>
              <w:jc w:val="left"/>
              <w:rPr>
                <w:del w:id="8294" w:author="Houyem Rais" w:date="2024-02-22T14:46:00Z"/>
                <w:rFonts w:cstheme="minorHAnsi"/>
                <w:sz w:val="18"/>
                <w:szCs w:val="18"/>
                <w:highlight w:val="yellow"/>
                <w:lang w:bidi="ar-TN"/>
              </w:rPr>
              <w:pPrChange w:id="8295" w:author="Houyem Rais" w:date="2024-02-22T14:49:00Z">
                <w:pPr>
                  <w:spacing w:before="40" w:after="60"/>
                </w:pPr>
              </w:pPrChange>
            </w:pPr>
            <w:del w:id="8296" w:author="Houyem Rais" w:date="2024-02-22T14:46:00Z">
              <w:r w:rsidRPr="00343F01" w:rsidDel="00201166">
                <w:rPr>
                  <w:rFonts w:cstheme="minorHAnsi"/>
                  <w:sz w:val="18"/>
                  <w:szCs w:val="18"/>
                  <w:lang w:bidi="ar-TN"/>
                </w:rPr>
                <w:delText>Public</w:delText>
              </w:r>
            </w:del>
          </w:p>
        </w:tc>
        <w:tc>
          <w:tcPr>
            <w:tcW w:w="1134" w:type="dxa"/>
          </w:tcPr>
          <w:p w14:paraId="23FE624F" w14:textId="57FCF414" w:rsidR="00751B18" w:rsidRPr="00343F01" w:rsidDel="00201166" w:rsidRDefault="00751B18" w:rsidP="00D62BC5">
            <w:pPr>
              <w:spacing w:before="0" w:after="160"/>
              <w:jc w:val="left"/>
              <w:rPr>
                <w:del w:id="8297" w:author="Houyem Rais" w:date="2024-02-22T14:46:00Z"/>
                <w:rFonts w:cstheme="minorHAnsi"/>
                <w:sz w:val="18"/>
                <w:szCs w:val="18"/>
                <w:highlight w:val="yellow"/>
                <w:lang w:bidi="ar-TN"/>
              </w:rPr>
              <w:pPrChange w:id="8298" w:author="Houyem Rais" w:date="2024-02-22T14:49:00Z">
                <w:pPr>
                  <w:spacing w:before="40" w:after="60"/>
                </w:pPr>
              </w:pPrChange>
            </w:pPr>
            <w:del w:id="8299" w:author="Houyem Rais" w:date="2024-02-22T14:46:00Z">
              <w:r w:rsidRPr="00343F01" w:rsidDel="00201166">
                <w:rPr>
                  <w:rFonts w:cstheme="minorHAnsi"/>
                  <w:sz w:val="18"/>
                  <w:szCs w:val="18"/>
                  <w:lang w:bidi="ar-TN"/>
                </w:rPr>
                <w:delText>Privé</w:delText>
              </w:r>
            </w:del>
          </w:p>
        </w:tc>
        <w:tc>
          <w:tcPr>
            <w:tcW w:w="992" w:type="dxa"/>
          </w:tcPr>
          <w:p w14:paraId="710E255F" w14:textId="2B91A8F0" w:rsidR="00751B18" w:rsidRPr="00343F01" w:rsidDel="00201166" w:rsidRDefault="00751B18" w:rsidP="00D62BC5">
            <w:pPr>
              <w:spacing w:before="0" w:after="160"/>
              <w:jc w:val="left"/>
              <w:rPr>
                <w:del w:id="8300" w:author="Houyem Rais" w:date="2024-02-22T14:46:00Z"/>
                <w:rFonts w:cstheme="minorHAnsi"/>
                <w:sz w:val="18"/>
                <w:szCs w:val="18"/>
                <w:lang w:bidi="ar-TN"/>
              </w:rPr>
              <w:pPrChange w:id="8301" w:author="Houyem Rais" w:date="2024-02-22T14:49:00Z">
                <w:pPr>
                  <w:spacing w:before="40" w:after="60"/>
                </w:pPr>
              </w:pPrChange>
            </w:pPr>
            <w:del w:id="8302" w:author="Houyem Rais" w:date="2024-02-22T14:46:00Z">
              <w:r w:rsidRPr="00343F01" w:rsidDel="00201166">
                <w:rPr>
                  <w:rFonts w:cstheme="minorHAnsi"/>
                  <w:sz w:val="18"/>
                  <w:szCs w:val="18"/>
                  <w:lang w:bidi="ar-TN"/>
                </w:rPr>
                <w:delText>Privé</w:delText>
              </w:r>
            </w:del>
          </w:p>
        </w:tc>
      </w:tr>
      <w:tr w:rsidR="00751B18" w:rsidRPr="00343F01" w:rsidDel="00201166" w14:paraId="03806B74" w14:textId="1882DA6E">
        <w:trPr>
          <w:cantSplit/>
          <w:trHeight w:val="61"/>
          <w:del w:id="8303" w:author="Houyem Rais" w:date="2024-02-22T14:46:00Z"/>
        </w:trPr>
        <w:tc>
          <w:tcPr>
            <w:tcW w:w="1276" w:type="dxa"/>
          </w:tcPr>
          <w:p w14:paraId="7F3CB74D" w14:textId="63EC52BA" w:rsidR="00751B18" w:rsidRPr="00343F01" w:rsidDel="00201166" w:rsidRDefault="00751B18" w:rsidP="00D62BC5">
            <w:pPr>
              <w:spacing w:before="0" w:after="160"/>
              <w:jc w:val="left"/>
              <w:rPr>
                <w:del w:id="8304" w:author="Houyem Rais" w:date="2024-02-22T14:46:00Z"/>
                <w:rFonts w:cstheme="minorHAnsi"/>
                <w:b/>
                <w:sz w:val="18"/>
                <w:szCs w:val="18"/>
                <w:lang w:bidi="ar-TN"/>
              </w:rPr>
              <w:pPrChange w:id="8305" w:author="Houyem Rais" w:date="2024-02-22T14:49:00Z">
                <w:pPr>
                  <w:spacing w:before="40" w:after="60"/>
                </w:pPr>
              </w:pPrChange>
            </w:pPr>
            <w:del w:id="8306" w:author="Houyem Rais" w:date="2024-02-22T14:46:00Z">
              <w:r w:rsidRPr="00343F01" w:rsidDel="00201166">
                <w:rPr>
                  <w:rFonts w:cstheme="minorHAnsi"/>
                  <w:b/>
                  <w:sz w:val="18"/>
                  <w:szCs w:val="18"/>
                  <w:lang w:bidi="ar-TN"/>
                </w:rPr>
                <w:delText>Contrat de PPP à paiements publics</w:delText>
              </w:r>
            </w:del>
          </w:p>
        </w:tc>
        <w:tc>
          <w:tcPr>
            <w:tcW w:w="2126" w:type="dxa"/>
          </w:tcPr>
          <w:p w14:paraId="57510C5E" w14:textId="5C87F03B" w:rsidR="00751B18" w:rsidRPr="00343F01" w:rsidDel="00201166" w:rsidRDefault="00751B18" w:rsidP="00D62BC5">
            <w:pPr>
              <w:spacing w:before="0" w:after="160"/>
              <w:jc w:val="left"/>
              <w:rPr>
                <w:del w:id="8307" w:author="Houyem Rais" w:date="2024-02-22T14:46:00Z"/>
                <w:rFonts w:cstheme="minorHAnsi"/>
                <w:sz w:val="18"/>
                <w:szCs w:val="18"/>
                <w:lang w:bidi="ar-TN"/>
              </w:rPr>
              <w:pPrChange w:id="8308" w:author="Houyem Rais" w:date="2024-02-22T14:49:00Z">
                <w:pPr>
                  <w:spacing w:before="40" w:after="60"/>
                  <w:jc w:val="left"/>
                </w:pPr>
              </w:pPrChange>
            </w:pPr>
            <w:del w:id="8309" w:author="Houyem Rais" w:date="2024-02-22T14:46:00Z">
              <w:r w:rsidRPr="00343F01" w:rsidDel="00201166">
                <w:rPr>
                  <w:rFonts w:cstheme="minorHAnsi"/>
                  <w:sz w:val="18"/>
                  <w:szCs w:val="18"/>
                  <w:lang w:bidi="ar-TN"/>
                </w:rPr>
                <w:delText>Conception, construction, financement et exploitation-maintenance d'une nouvelle autoroute par le partenaire privé. Rémunération par l’autorité publique.</w:delText>
              </w:r>
            </w:del>
          </w:p>
        </w:tc>
        <w:tc>
          <w:tcPr>
            <w:tcW w:w="1276" w:type="dxa"/>
          </w:tcPr>
          <w:p w14:paraId="5B5454AE" w14:textId="3EC5199C" w:rsidR="00751B18" w:rsidRPr="00343F01" w:rsidDel="00201166" w:rsidRDefault="00751B18" w:rsidP="00D62BC5">
            <w:pPr>
              <w:spacing w:before="0" w:after="160"/>
              <w:jc w:val="left"/>
              <w:rPr>
                <w:del w:id="8310" w:author="Houyem Rais" w:date="2024-02-22T14:46:00Z"/>
                <w:rFonts w:cstheme="minorHAnsi"/>
                <w:sz w:val="18"/>
                <w:szCs w:val="18"/>
                <w:lang w:bidi="ar-TN"/>
              </w:rPr>
              <w:pPrChange w:id="8311" w:author="Houyem Rais" w:date="2024-02-22T14:49:00Z">
                <w:pPr>
                  <w:spacing w:before="40" w:after="60"/>
                </w:pPr>
              </w:pPrChange>
            </w:pPr>
            <w:del w:id="8312" w:author="Houyem Rais" w:date="2024-02-22T14:46:00Z">
              <w:r w:rsidRPr="00343F01" w:rsidDel="00201166">
                <w:rPr>
                  <w:rFonts w:cstheme="minorHAnsi"/>
                  <w:sz w:val="18"/>
                  <w:szCs w:val="18"/>
                  <w:lang w:bidi="ar-TN"/>
                </w:rPr>
                <w:delText>Moyen</w:delText>
              </w:r>
            </w:del>
          </w:p>
        </w:tc>
        <w:tc>
          <w:tcPr>
            <w:tcW w:w="992" w:type="dxa"/>
          </w:tcPr>
          <w:p w14:paraId="4D416B94" w14:textId="48F61EF6" w:rsidR="00751B18" w:rsidRPr="00343F01" w:rsidDel="00201166" w:rsidRDefault="00751B18" w:rsidP="00D62BC5">
            <w:pPr>
              <w:spacing w:before="0" w:after="160"/>
              <w:jc w:val="left"/>
              <w:rPr>
                <w:del w:id="8313" w:author="Houyem Rais" w:date="2024-02-22T14:46:00Z"/>
                <w:rFonts w:cstheme="minorHAnsi"/>
                <w:sz w:val="18"/>
                <w:szCs w:val="18"/>
                <w:lang w:bidi="ar-TN"/>
              </w:rPr>
              <w:pPrChange w:id="8314" w:author="Houyem Rais" w:date="2024-02-22T14:49:00Z">
                <w:pPr>
                  <w:spacing w:before="40" w:after="60"/>
                </w:pPr>
              </w:pPrChange>
            </w:pPr>
            <w:del w:id="8315" w:author="Houyem Rais" w:date="2024-02-22T14:46:00Z">
              <w:r w:rsidRPr="00343F01" w:rsidDel="00201166">
                <w:rPr>
                  <w:rFonts w:cstheme="minorHAnsi"/>
                  <w:sz w:val="18"/>
                  <w:szCs w:val="18"/>
                  <w:lang w:bidi="ar-TN"/>
                </w:rPr>
                <w:delText>20 – 40 ans</w:delText>
              </w:r>
            </w:del>
          </w:p>
        </w:tc>
        <w:tc>
          <w:tcPr>
            <w:tcW w:w="1276" w:type="dxa"/>
          </w:tcPr>
          <w:p w14:paraId="61C8FAD5" w14:textId="3F9A4A6E" w:rsidR="00751B18" w:rsidRPr="00343F01" w:rsidDel="00201166" w:rsidRDefault="00751B18" w:rsidP="00D62BC5">
            <w:pPr>
              <w:spacing w:before="0" w:after="160"/>
              <w:jc w:val="left"/>
              <w:rPr>
                <w:del w:id="8316" w:author="Houyem Rais" w:date="2024-02-22T14:46:00Z"/>
                <w:rFonts w:cstheme="minorHAnsi"/>
                <w:sz w:val="18"/>
                <w:szCs w:val="18"/>
                <w:lang w:bidi="ar-TN"/>
              </w:rPr>
              <w:pPrChange w:id="8317" w:author="Houyem Rais" w:date="2024-02-22T14:49:00Z">
                <w:pPr>
                  <w:spacing w:before="40" w:after="60"/>
                </w:pPr>
              </w:pPrChange>
            </w:pPr>
            <w:del w:id="8318" w:author="Houyem Rais" w:date="2024-02-22T14:46:00Z">
              <w:r w:rsidRPr="00343F01" w:rsidDel="00201166">
                <w:rPr>
                  <w:rFonts w:cstheme="minorHAnsi"/>
                  <w:sz w:val="18"/>
                  <w:szCs w:val="18"/>
                  <w:lang w:bidi="ar-TN"/>
                </w:rPr>
                <w:delText>Privé</w:delText>
              </w:r>
            </w:del>
          </w:p>
        </w:tc>
        <w:tc>
          <w:tcPr>
            <w:tcW w:w="1134" w:type="dxa"/>
          </w:tcPr>
          <w:p w14:paraId="764BB70F" w14:textId="5F2BDA26" w:rsidR="00751B18" w:rsidRPr="00343F01" w:rsidDel="00201166" w:rsidRDefault="00751B18" w:rsidP="00D62BC5">
            <w:pPr>
              <w:spacing w:before="0" w:after="160"/>
              <w:jc w:val="left"/>
              <w:rPr>
                <w:del w:id="8319" w:author="Houyem Rais" w:date="2024-02-22T14:46:00Z"/>
                <w:rFonts w:cstheme="minorHAnsi"/>
                <w:sz w:val="18"/>
                <w:szCs w:val="18"/>
                <w:lang w:bidi="ar-TN"/>
              </w:rPr>
              <w:pPrChange w:id="8320" w:author="Houyem Rais" w:date="2024-02-22T14:49:00Z">
                <w:pPr>
                  <w:spacing w:before="40" w:after="60"/>
                </w:pPr>
              </w:pPrChange>
            </w:pPr>
            <w:del w:id="8321" w:author="Houyem Rais" w:date="2024-02-22T14:46:00Z">
              <w:r w:rsidRPr="00343F01" w:rsidDel="00201166">
                <w:rPr>
                  <w:rFonts w:cstheme="minorHAnsi"/>
                  <w:sz w:val="18"/>
                  <w:szCs w:val="18"/>
                  <w:lang w:bidi="ar-TN"/>
                </w:rPr>
                <w:delText>Privé</w:delText>
              </w:r>
            </w:del>
          </w:p>
        </w:tc>
        <w:tc>
          <w:tcPr>
            <w:tcW w:w="992" w:type="dxa"/>
          </w:tcPr>
          <w:p w14:paraId="51BABA0D" w14:textId="75D21BD6" w:rsidR="00751B18" w:rsidRPr="00343F01" w:rsidDel="00201166" w:rsidRDefault="00751B18" w:rsidP="00D62BC5">
            <w:pPr>
              <w:spacing w:before="0" w:after="160"/>
              <w:jc w:val="left"/>
              <w:rPr>
                <w:del w:id="8322" w:author="Houyem Rais" w:date="2024-02-22T14:46:00Z"/>
                <w:rFonts w:cstheme="minorHAnsi"/>
                <w:sz w:val="18"/>
                <w:szCs w:val="18"/>
                <w:lang w:bidi="ar-TN"/>
              </w:rPr>
              <w:pPrChange w:id="8323" w:author="Houyem Rais" w:date="2024-02-22T14:49:00Z">
                <w:pPr>
                  <w:spacing w:before="40" w:after="60"/>
                </w:pPr>
              </w:pPrChange>
            </w:pPr>
            <w:del w:id="8324" w:author="Houyem Rais" w:date="2024-02-22T14:46:00Z">
              <w:r w:rsidRPr="00343F01" w:rsidDel="00201166">
                <w:rPr>
                  <w:rFonts w:cstheme="minorHAnsi"/>
                  <w:sz w:val="18"/>
                  <w:szCs w:val="18"/>
                  <w:lang w:bidi="ar-TN"/>
                </w:rPr>
                <w:delText>Public</w:delText>
              </w:r>
            </w:del>
          </w:p>
        </w:tc>
      </w:tr>
    </w:tbl>
    <w:p w14:paraId="4D9DCB9B" w14:textId="30FF6ED6" w:rsidR="00751B18" w:rsidRPr="00343F01" w:rsidDel="00201166" w:rsidRDefault="00751B18" w:rsidP="00D62BC5">
      <w:pPr>
        <w:spacing w:before="0" w:after="160"/>
        <w:jc w:val="left"/>
        <w:rPr>
          <w:del w:id="8325" w:author="Houyem Rais" w:date="2024-02-22T14:46:00Z"/>
          <w:i/>
          <w:iCs/>
          <w:sz w:val="20"/>
          <w:szCs w:val="20"/>
          <w:lang w:bidi="ar-TN"/>
        </w:rPr>
        <w:pPrChange w:id="8326" w:author="Houyem Rais" w:date="2024-02-22T14:49:00Z">
          <w:pPr>
            <w:jc w:val="right"/>
          </w:pPr>
        </w:pPrChange>
      </w:pPr>
      <w:del w:id="8327" w:author="Houyem Rais" w:date="2024-02-22T14:46:00Z">
        <w:r w:rsidRPr="00343F01" w:rsidDel="00201166">
          <w:rPr>
            <w:b/>
            <w:bCs/>
            <w:i/>
            <w:iCs/>
            <w:sz w:val="20"/>
            <w:szCs w:val="20"/>
            <w:lang w:bidi="ar-TN"/>
          </w:rPr>
          <w:delText>Source :</w:delText>
        </w:r>
        <w:r w:rsidRPr="00343F01" w:rsidDel="00201166">
          <w:rPr>
            <w:i/>
            <w:iCs/>
            <w:sz w:val="20"/>
            <w:szCs w:val="20"/>
            <w:lang w:bidi="ar-TN"/>
          </w:rPr>
          <w:delText xml:space="preserve"> Consultant </w:delText>
        </w:r>
      </w:del>
    </w:p>
    <w:p w14:paraId="3998DB77" w14:textId="440003F7" w:rsidR="00751B18" w:rsidRPr="00343F01" w:rsidDel="00201166" w:rsidRDefault="00751B18" w:rsidP="00D62BC5">
      <w:pPr>
        <w:spacing w:before="0" w:after="160"/>
        <w:jc w:val="left"/>
        <w:rPr>
          <w:del w:id="8328" w:author="Houyem Rais" w:date="2024-02-22T14:46:00Z"/>
          <w:lang w:bidi="ar-TN"/>
        </w:rPr>
        <w:pPrChange w:id="8329" w:author="Houyem Rais" w:date="2024-02-22T14:49:00Z">
          <w:pPr/>
        </w:pPrChange>
      </w:pPr>
      <w:del w:id="8330" w:author="Houyem Rais" w:date="2024-02-22T14:46:00Z">
        <w:r w:rsidRPr="00343F01" w:rsidDel="00201166">
          <w:rPr>
            <w:lang w:bidi="ar-TN"/>
          </w:rPr>
          <w:delText>Pour qu'un PPP soit viable, il faut qu'il génère des revenus suffisants au fil du temps à partir des frais d'utilisation ou des paiements gouvernementaux pour permettre à l'entreprise privée de récupérer tout investissement en capital, ainsi que les coûts d'exploitation et de maintenance.</w:delText>
        </w:r>
      </w:del>
    </w:p>
    <w:p w14:paraId="38283C1F" w14:textId="1182DA06" w:rsidR="00751B18" w:rsidRPr="00343F01" w:rsidDel="00201166" w:rsidRDefault="00751B18" w:rsidP="00D62BC5">
      <w:pPr>
        <w:spacing w:before="0" w:after="160"/>
        <w:jc w:val="left"/>
        <w:rPr>
          <w:del w:id="8331" w:author="Houyem Rais" w:date="2024-02-22T14:46:00Z"/>
          <w:lang w:bidi="ar-TN"/>
        </w:rPr>
        <w:pPrChange w:id="8332" w:author="Houyem Rais" w:date="2024-02-22T14:49:00Z">
          <w:pPr/>
        </w:pPrChange>
      </w:pPr>
      <w:del w:id="8333" w:author="Houyem Rais" w:date="2024-02-22T14:46:00Z">
        <w:r w:rsidRPr="00343F01" w:rsidDel="00201166">
          <w:rPr>
            <w:lang w:bidi="ar-TN"/>
          </w:rPr>
          <w:delText>Le choix du type de PPP pour chaque famille d'infrastructures dépend de plusieurs facteurs, allant de la conception équilibrée des contrats à la répartition équitable des risques entre les parties publiques et privées, jusqu'à l'obtention de l'engagement des différentes parties prenantes, afin d'améliorer la prestation de service. Il est également essentiel d'assurer un changement durable (notamment en termes de qualité de service et de capacité du secteur privé à fournir ce service) pour faciliter la prestation à long terme pendant une longue période après la réalisation de la transaction.</w:delText>
        </w:r>
      </w:del>
    </w:p>
    <w:p w14:paraId="02CB4C1C" w14:textId="77335E67" w:rsidR="00075507" w:rsidRPr="00343F01" w:rsidDel="00201166" w:rsidRDefault="00625F87" w:rsidP="00D62BC5">
      <w:pPr>
        <w:spacing w:before="0" w:after="160"/>
        <w:jc w:val="left"/>
        <w:rPr>
          <w:del w:id="8334" w:author="Houyem Rais" w:date="2024-02-22T14:46:00Z"/>
        </w:rPr>
        <w:pPrChange w:id="8335" w:author="Houyem Rais" w:date="2024-02-22T14:49:00Z">
          <w:pPr>
            <w:pStyle w:val="Heading2"/>
          </w:pPr>
        </w:pPrChange>
      </w:pPr>
      <w:bookmarkStart w:id="8336" w:name="_Toc152165386"/>
      <w:del w:id="8337" w:author="Houyem Rais" w:date="2024-02-22T14:46:00Z">
        <w:r w:rsidRPr="00343F01" w:rsidDel="00201166">
          <w:delText>Critères de sélection des options de réalisation du projet</w:delText>
        </w:r>
        <w:bookmarkEnd w:id="8336"/>
      </w:del>
    </w:p>
    <w:p w14:paraId="651C3626" w14:textId="05596412" w:rsidR="00DD0CE3" w:rsidRPr="00343F01" w:rsidDel="00201166" w:rsidRDefault="00E95C02" w:rsidP="00D62BC5">
      <w:pPr>
        <w:spacing w:before="0" w:after="160"/>
        <w:jc w:val="left"/>
        <w:rPr>
          <w:del w:id="8338" w:author="Houyem Rais" w:date="2024-02-22T14:46:00Z"/>
        </w:rPr>
        <w:pPrChange w:id="8339" w:author="Houyem Rais" w:date="2024-02-22T14:49:00Z">
          <w:pPr/>
        </w:pPrChange>
      </w:pPr>
      <w:del w:id="8340" w:author="Houyem Rais" w:date="2024-02-22T14:46:00Z">
        <w:r w:rsidRPr="00343F01" w:rsidDel="00201166">
          <w:delText>Les</w:delText>
        </w:r>
        <w:r w:rsidR="00DD0CE3" w:rsidRPr="00343F01" w:rsidDel="00201166">
          <w:delText xml:space="preserve"> exigences du projet sont différentes</w:delText>
        </w:r>
        <w:r w:rsidR="00EB351A" w:rsidRPr="00343F01" w:rsidDel="00201166">
          <w:delText xml:space="preserve"> selon le pays traversé</w:delText>
        </w:r>
        <w:r w:rsidR="00DD0CE3" w:rsidRPr="00343F01" w:rsidDel="00201166">
          <w:delText xml:space="preserve">, par conséquent, la pertinence de l'option de </w:delText>
        </w:r>
        <w:r w:rsidR="00426983" w:rsidRPr="00343F01" w:rsidDel="00201166">
          <w:delText xml:space="preserve">réalisation </w:delText>
        </w:r>
        <w:r w:rsidR="00DD0CE3" w:rsidRPr="00343F01" w:rsidDel="00201166">
          <w:delText xml:space="preserve">doit être soigneusement examinée en tenant compte des besoins et des capacités du secteur public, ainsi que des objectifs liés à l'autoroute au niveau stratégique et au niveau du projet. Sur la base de l'analyse de </w:delText>
        </w:r>
        <w:r w:rsidR="0063510B" w:rsidRPr="00343F01" w:rsidDel="00201166">
          <w:delText xml:space="preserve">benchmarks </w:delText>
        </w:r>
        <w:r w:rsidR="00DD0CE3" w:rsidRPr="00343F01" w:rsidDel="00201166">
          <w:delText>internation</w:delText>
        </w:r>
        <w:r w:rsidR="0063510B" w:rsidRPr="00343F01" w:rsidDel="00201166">
          <w:delText>aux</w:delText>
        </w:r>
        <w:r w:rsidR="003C01B1" w:rsidRPr="00343F01" w:rsidDel="00201166">
          <w:delText>+</w:delText>
        </w:r>
        <w:r w:rsidR="00DD0CE3" w:rsidRPr="00343F01" w:rsidDel="00201166">
          <w:delText>, les principaux critères suivants ont été identifiés pour enquête et évaluation dans le cadre du processus de sélection de l’option de réalisation appropriée :</w:delText>
        </w:r>
      </w:del>
    </w:p>
    <w:p w14:paraId="06564CF0" w14:textId="35E70B89" w:rsidR="00DD0CE3" w:rsidRPr="00343F01" w:rsidDel="00201166" w:rsidRDefault="00DD0CE3" w:rsidP="00D62BC5">
      <w:pPr>
        <w:spacing w:before="0" w:after="160"/>
        <w:jc w:val="left"/>
        <w:rPr>
          <w:del w:id="8341" w:author="Houyem Rais" w:date="2024-02-22T14:46:00Z"/>
        </w:rPr>
        <w:pPrChange w:id="8342" w:author="Houyem Rais" w:date="2024-02-22T14:49:00Z">
          <w:pPr>
            <w:pStyle w:val="BulletList1"/>
          </w:pPr>
        </w:pPrChange>
      </w:pPr>
      <w:del w:id="8343" w:author="Houyem Rais" w:date="2024-02-22T14:46:00Z">
        <w:r w:rsidRPr="00343F01" w:rsidDel="00201166">
          <w:delText>Taille/échelle</w:delText>
        </w:r>
        <w:r w:rsidR="001F478F" w:rsidRPr="00343F01" w:rsidDel="00201166">
          <w:delText xml:space="preserve"> : </w:delText>
        </w:r>
        <w:r w:rsidRPr="00343F01" w:rsidDel="00201166">
          <w:delText>par exemple, l'app</w:delText>
        </w:r>
        <w:r w:rsidR="001B2F10" w:rsidRPr="00343F01" w:rsidDel="00201166">
          <w:delText>el d’offres</w:delText>
        </w:r>
        <w:r w:rsidRPr="00343F01" w:rsidDel="00201166">
          <w:delText xml:space="preserve"> en PPP est plus efficace et s'applique généralement aux projets dont la valeur dépasse un certain seuil ;</w:delText>
        </w:r>
      </w:del>
    </w:p>
    <w:p w14:paraId="37D253B4" w14:textId="4FD79A66" w:rsidR="00DD0CE3" w:rsidRPr="00343F01" w:rsidDel="00201166" w:rsidRDefault="00DD0CE3" w:rsidP="00D62BC5">
      <w:pPr>
        <w:spacing w:before="0" w:after="160"/>
        <w:jc w:val="left"/>
        <w:rPr>
          <w:del w:id="8344" w:author="Houyem Rais" w:date="2024-02-22T14:46:00Z"/>
        </w:rPr>
        <w:pPrChange w:id="8345" w:author="Houyem Rais" w:date="2024-02-22T14:49:00Z">
          <w:pPr>
            <w:pStyle w:val="BulletList1"/>
          </w:pPr>
        </w:pPrChange>
      </w:pPr>
      <w:del w:id="8346" w:author="Houyem Rais" w:date="2024-02-22T14:46:00Z">
        <w:r w:rsidRPr="00343F01" w:rsidDel="00201166">
          <w:delText>Complexité</w:delText>
        </w:r>
        <w:r w:rsidR="001F478F" w:rsidRPr="00343F01" w:rsidDel="00201166">
          <w:delText xml:space="preserve"> : </w:delText>
        </w:r>
        <w:r w:rsidRPr="00343F01" w:rsidDel="00201166">
          <w:delText xml:space="preserve">certains projets complexes peuvent nécessiter plus d'innovation et de capacité à gérer les risques d'interface. Par conséquent, par exemple, le DBB avec une spécification de conception prescrite peut ne pas être la méthode de </w:delText>
        </w:r>
        <w:r w:rsidR="008608DB" w:rsidRPr="00343F01" w:rsidDel="00201166">
          <w:delText xml:space="preserve">réalisation </w:delText>
        </w:r>
        <w:r w:rsidRPr="00343F01" w:rsidDel="00201166">
          <w:delText>la plus appropriée pour les projets nécessitant une flexibilité de conception et de l'innovation ;</w:delText>
        </w:r>
      </w:del>
    </w:p>
    <w:p w14:paraId="1AE1E2EE" w14:textId="12AF7B60" w:rsidR="00DD0CE3" w:rsidRPr="00343F01" w:rsidDel="00201166" w:rsidRDefault="00DD0CE3" w:rsidP="00D62BC5">
      <w:pPr>
        <w:spacing w:before="0" w:after="160"/>
        <w:jc w:val="left"/>
        <w:rPr>
          <w:del w:id="8347" w:author="Houyem Rais" w:date="2024-02-22T14:46:00Z"/>
        </w:rPr>
        <w:pPrChange w:id="8348" w:author="Houyem Rais" w:date="2024-02-22T14:49:00Z">
          <w:pPr>
            <w:pStyle w:val="BulletList1"/>
          </w:pPr>
        </w:pPrChange>
      </w:pPr>
      <w:del w:id="8349" w:author="Houyem Rais" w:date="2024-02-22T14:46:00Z">
        <w:r w:rsidRPr="00343F01" w:rsidDel="00201166">
          <w:delText>Contraintes du programme</w:delText>
        </w:r>
        <w:r w:rsidR="001F478F" w:rsidRPr="00343F01" w:rsidDel="00201166">
          <w:delText xml:space="preserve"> : </w:delText>
        </w:r>
        <w:r w:rsidRPr="00343F01" w:rsidDel="00201166">
          <w:delText>les modèles séparant la conception et la construction</w:delText>
        </w:r>
        <w:r w:rsidR="00CC1946" w:rsidRPr="00343F01" w:rsidDel="00201166">
          <w:delText xml:space="preserve"> </w:delText>
        </w:r>
        <w:r w:rsidRPr="00343F01" w:rsidDel="00201166">
          <w:delText xml:space="preserve">ne permettent pas de mener ces activités en parallèle et allongent donc le processus de </w:delText>
        </w:r>
        <w:r w:rsidR="00AC5E96" w:rsidRPr="00343F01" w:rsidDel="00201166">
          <w:delText>réalisation</w:delText>
        </w:r>
        <w:r w:rsidR="00184B02" w:rsidRPr="00343F01" w:rsidDel="00201166">
          <w:delText>.</w:delText>
        </w:r>
        <w:r w:rsidRPr="00343F01" w:rsidDel="00201166">
          <w:delText xml:space="preserve"> Le processus de passation des marchés PPP est long et complexe et, par conséquent, il n'est peut-être pas le plus approprié pour les projets dont les délais sont difficiles</w:delText>
        </w:r>
        <w:r w:rsidR="00AC5E96" w:rsidRPr="00343F01" w:rsidDel="00201166">
          <w:delText> </w:delText>
        </w:r>
        <w:r w:rsidRPr="00343F01" w:rsidDel="00201166">
          <w:delText>;</w:delText>
        </w:r>
      </w:del>
    </w:p>
    <w:p w14:paraId="66CB8353" w14:textId="304B62AC" w:rsidR="00DD0CE3" w:rsidRPr="00343F01" w:rsidDel="00201166" w:rsidRDefault="00DD0CE3" w:rsidP="00D62BC5">
      <w:pPr>
        <w:spacing w:before="0" w:after="160"/>
        <w:jc w:val="left"/>
        <w:rPr>
          <w:del w:id="8350" w:author="Houyem Rais" w:date="2024-02-22T14:46:00Z"/>
        </w:rPr>
        <w:pPrChange w:id="8351" w:author="Houyem Rais" w:date="2024-02-22T14:49:00Z">
          <w:pPr>
            <w:pStyle w:val="BulletList1"/>
          </w:pPr>
        </w:pPrChange>
      </w:pPr>
      <w:del w:id="8352" w:author="Houyem Rais" w:date="2024-02-22T14:46:00Z">
        <w:r w:rsidRPr="00343F01" w:rsidDel="00201166">
          <w:delText>Disponibilité des entrepreneurs</w:delText>
        </w:r>
        <w:r w:rsidR="001F478F" w:rsidRPr="00343F01" w:rsidDel="00201166">
          <w:delText xml:space="preserve"> : </w:delText>
        </w:r>
        <w:r w:rsidRPr="00343F01" w:rsidDel="00201166">
          <w:delText>une évaluation du marché des entrepreneurs locaux/internationaux doit être effectuée afin de déterminer la capacité du marché et l'appétit à prendre certains types de risques par les entrepreneurs ;</w:delText>
        </w:r>
      </w:del>
    </w:p>
    <w:p w14:paraId="2879F034" w14:textId="583A47B3" w:rsidR="00DD0CE3" w:rsidRPr="00343F01" w:rsidDel="00201166" w:rsidRDefault="00DD0CE3" w:rsidP="00D62BC5">
      <w:pPr>
        <w:spacing w:before="0" w:after="160"/>
        <w:jc w:val="left"/>
        <w:rPr>
          <w:del w:id="8353" w:author="Houyem Rais" w:date="2024-02-22T14:46:00Z"/>
        </w:rPr>
        <w:pPrChange w:id="8354" w:author="Houyem Rais" w:date="2024-02-22T14:49:00Z">
          <w:pPr>
            <w:pStyle w:val="BulletList1"/>
          </w:pPr>
        </w:pPrChange>
      </w:pPr>
      <w:del w:id="8355" w:author="Houyem Rais" w:date="2024-02-22T14:46:00Z">
        <w:r w:rsidRPr="00343F01" w:rsidDel="00201166">
          <w:delText>Marché de financement</w:delText>
        </w:r>
        <w:r w:rsidR="001F478F" w:rsidRPr="00343F01" w:rsidDel="00201166">
          <w:delText xml:space="preserve"> : </w:delText>
        </w:r>
        <w:r w:rsidRPr="00343F01" w:rsidDel="00201166">
          <w:delText>de même, la capacité du marché de financement (fonds propres et dette) doit être prise en considération lorsque les sources de financement externes sont essentielles pour la réalisation du projet</w:delText>
        </w:r>
        <w:r w:rsidR="00BD72DC" w:rsidRPr="00343F01" w:rsidDel="00201166">
          <w:delText xml:space="preserve"> </w:delText>
        </w:r>
        <w:r w:rsidRPr="00343F01" w:rsidDel="00201166">
          <w:delText>;</w:delText>
        </w:r>
      </w:del>
    </w:p>
    <w:p w14:paraId="6900C7B1" w14:textId="59214992" w:rsidR="00DD0CE3" w:rsidRPr="00343F01" w:rsidDel="00201166" w:rsidRDefault="00DD0CE3" w:rsidP="00D62BC5">
      <w:pPr>
        <w:spacing w:before="0" w:after="160"/>
        <w:jc w:val="left"/>
        <w:rPr>
          <w:del w:id="8356" w:author="Houyem Rais" w:date="2024-02-22T14:46:00Z"/>
        </w:rPr>
        <w:pPrChange w:id="8357" w:author="Houyem Rais" w:date="2024-02-22T14:49:00Z">
          <w:pPr>
            <w:pStyle w:val="BulletList1"/>
          </w:pPr>
        </w:pPrChange>
      </w:pPr>
      <w:del w:id="8358" w:author="Houyem Rais" w:date="2024-02-22T14:46:00Z">
        <w:r w:rsidRPr="00343F01" w:rsidDel="00201166">
          <w:delText>Répartition des risques</w:delText>
        </w:r>
        <w:r w:rsidR="001F478F" w:rsidRPr="00343F01" w:rsidDel="00201166">
          <w:delText xml:space="preserve"> : </w:delText>
        </w:r>
        <w:r w:rsidRPr="00343F01" w:rsidDel="00201166">
          <w:delText xml:space="preserve">c'est le </w:delText>
        </w:r>
        <w:r w:rsidR="000D6707" w:rsidRPr="00343F01" w:rsidDel="00201166">
          <w:delText xml:space="preserve">facteur </w:delText>
        </w:r>
        <w:r w:rsidRPr="00343F01" w:rsidDel="00201166">
          <w:delText>clé de l'évaluation</w:delText>
        </w:r>
        <w:r w:rsidR="000D6707" w:rsidRPr="00343F01" w:rsidDel="00201166">
          <w:delText>.</w:delText>
        </w:r>
        <w:r w:rsidRPr="00343F01" w:rsidDel="00201166">
          <w:delText xml:space="preserve"> </w:delText>
        </w:r>
        <w:r w:rsidR="000D6707" w:rsidRPr="00343F01" w:rsidDel="00201166">
          <w:delText>L</w:delText>
        </w:r>
        <w:r w:rsidRPr="00343F01" w:rsidDel="00201166">
          <w:delText xml:space="preserve">e secteur public devrait déterminer son désir de conserver ou de transférer certains types de risques, par exemple l'interface </w:delText>
        </w:r>
        <w:r w:rsidR="000D6707" w:rsidRPr="00343F01" w:rsidDel="00201166">
          <w:delText>D&amp;B</w:delText>
        </w:r>
        <w:r w:rsidRPr="00343F01" w:rsidDel="00201166">
          <w:delText>, O&amp;M, cycle de vie, financement, etc. ;</w:delText>
        </w:r>
      </w:del>
    </w:p>
    <w:p w14:paraId="5DF9B21B" w14:textId="1B08A6F8" w:rsidR="00DD0CE3" w:rsidRPr="00343F01" w:rsidDel="00201166" w:rsidRDefault="00DD0CE3" w:rsidP="00D62BC5">
      <w:pPr>
        <w:spacing w:before="0" w:after="160"/>
        <w:jc w:val="left"/>
        <w:rPr>
          <w:del w:id="8359" w:author="Houyem Rais" w:date="2024-02-22T14:46:00Z"/>
        </w:rPr>
        <w:pPrChange w:id="8360" w:author="Houyem Rais" w:date="2024-02-22T14:49:00Z">
          <w:pPr>
            <w:pStyle w:val="BulletList1"/>
          </w:pPr>
        </w:pPrChange>
      </w:pPr>
      <w:del w:id="8361" w:author="Houyem Rais" w:date="2024-02-22T14:46:00Z">
        <w:r w:rsidRPr="00343F01" w:rsidDel="00201166">
          <w:delText>Parties prenantes</w:delText>
        </w:r>
        <w:r w:rsidR="001F478F" w:rsidRPr="00343F01" w:rsidDel="00201166">
          <w:delText xml:space="preserve"> : </w:delText>
        </w:r>
        <w:r w:rsidRPr="00343F01" w:rsidDel="00201166">
          <w:delText xml:space="preserve">l'identification des parties prenantes et leurs intérêts/préférences doivent être pris en compte à la lumière de la capacité du modèle de </w:delText>
        </w:r>
        <w:r w:rsidR="00BF01A2" w:rsidRPr="00343F01" w:rsidDel="00201166">
          <w:delText xml:space="preserve">réalisation </w:delText>
        </w:r>
        <w:r w:rsidRPr="00343F01" w:rsidDel="00201166">
          <w:delText>à s'adapter aux stratégies de gestion des parties prenantes appropriées ;</w:delText>
        </w:r>
      </w:del>
    </w:p>
    <w:p w14:paraId="4F32A9B9" w14:textId="533234A3" w:rsidR="00DD0CE3" w:rsidRPr="00343F01" w:rsidDel="00201166" w:rsidRDefault="00DD0CE3" w:rsidP="00D62BC5">
      <w:pPr>
        <w:spacing w:before="0" w:after="160"/>
        <w:jc w:val="left"/>
        <w:rPr>
          <w:del w:id="8362" w:author="Houyem Rais" w:date="2024-02-22T14:46:00Z"/>
        </w:rPr>
        <w:pPrChange w:id="8363" w:author="Houyem Rais" w:date="2024-02-22T14:49:00Z">
          <w:pPr>
            <w:pStyle w:val="BulletList1"/>
          </w:pPr>
        </w:pPrChange>
      </w:pPr>
      <w:del w:id="8364" w:author="Houyem Rais" w:date="2024-02-22T14:46:00Z">
        <w:r w:rsidRPr="00343F01" w:rsidDel="00201166">
          <w:delText>Savoir-faire du secteur public</w:delText>
        </w:r>
        <w:r w:rsidR="00012152" w:rsidRPr="00343F01" w:rsidDel="00201166">
          <w:delText xml:space="preserve"> : </w:delText>
        </w:r>
        <w:r w:rsidRPr="00343F01" w:rsidDel="00201166">
          <w:delText xml:space="preserve">divers modèles de </w:delText>
        </w:r>
        <w:r w:rsidR="00BF01A2" w:rsidRPr="00343F01" w:rsidDel="00201166">
          <w:delText xml:space="preserve">réalisation </w:delText>
        </w:r>
        <w:r w:rsidRPr="00343F01" w:rsidDel="00201166">
          <w:delText>nécessitent différents niveaux de capacité technique du secteur public et offrent une ampleur différente du transfert de connaissances du secteur privé ; et</w:delText>
        </w:r>
      </w:del>
    </w:p>
    <w:p w14:paraId="65A5F7F8" w14:textId="6255FEDD" w:rsidR="00DD0CE3" w:rsidRPr="00343F01" w:rsidDel="00201166" w:rsidRDefault="00F14F55" w:rsidP="00D62BC5">
      <w:pPr>
        <w:spacing w:before="0" w:after="160"/>
        <w:jc w:val="left"/>
        <w:rPr>
          <w:del w:id="8365" w:author="Houyem Rais" w:date="2024-02-22T14:46:00Z"/>
        </w:rPr>
        <w:pPrChange w:id="8366" w:author="Houyem Rais" w:date="2024-02-22T14:49:00Z">
          <w:pPr>
            <w:pStyle w:val="BulletList1"/>
          </w:pPr>
        </w:pPrChange>
      </w:pPr>
      <w:del w:id="8367" w:author="Houyem Rais" w:date="2024-02-22T14:46:00Z">
        <w:r w:rsidRPr="00343F01" w:rsidDel="00201166">
          <w:delText>Value for Money</w:delText>
        </w:r>
        <w:r w:rsidR="00012152" w:rsidRPr="00343F01" w:rsidDel="00201166">
          <w:delText xml:space="preserve"> : </w:delText>
        </w:r>
        <w:r w:rsidR="00DD0CE3" w:rsidRPr="00343F01" w:rsidDel="00201166">
          <w:delText xml:space="preserve">il devrait être possible de démontrer que la méthode </w:delText>
        </w:r>
        <w:r w:rsidR="00C87841" w:rsidRPr="00343F01" w:rsidDel="00201166">
          <w:delText xml:space="preserve">de passation </w:delText>
        </w:r>
        <w:r w:rsidR="00DD0CE3" w:rsidRPr="00343F01" w:rsidDel="00201166">
          <w:delText>sélectionnée est plus efficiente, efficace et économique que les autres alternatives envisagées.</w:delText>
        </w:r>
      </w:del>
    </w:p>
    <w:p w14:paraId="7ACC23A1" w14:textId="46B1140C" w:rsidR="00DD0CE3" w:rsidRPr="00343F01" w:rsidDel="00201166" w:rsidRDefault="00DD0CE3" w:rsidP="00D62BC5">
      <w:pPr>
        <w:spacing w:before="0" w:after="160"/>
        <w:jc w:val="left"/>
        <w:rPr>
          <w:del w:id="8368" w:author="Houyem Rais" w:date="2024-02-22T14:46:00Z"/>
        </w:rPr>
        <w:pPrChange w:id="8369" w:author="Houyem Rais" w:date="2024-02-22T14:49:00Z">
          <w:pPr/>
        </w:pPrChange>
      </w:pPr>
      <w:del w:id="8370" w:author="Houyem Rais" w:date="2024-02-22T14:46:00Z">
        <w:r w:rsidRPr="00343F01" w:rsidDel="00201166">
          <w:delText xml:space="preserve">La liste ci-dessus n'est pas exhaustive, mais elle </w:delText>
        </w:r>
        <w:r w:rsidR="00844109" w:rsidRPr="00343F01" w:rsidDel="00201166">
          <w:delText xml:space="preserve">englobe </w:delText>
        </w:r>
        <w:r w:rsidRPr="00343F01" w:rsidDel="00201166">
          <w:delText xml:space="preserve">les principaux </w:delText>
        </w:r>
        <w:r w:rsidR="00844109" w:rsidRPr="00343F01" w:rsidDel="00201166">
          <w:delText xml:space="preserve">facteurs </w:delText>
        </w:r>
        <w:r w:rsidRPr="00343F01" w:rsidDel="00201166">
          <w:delText xml:space="preserve">à prendre en compte lors de la sélection du modèle de </w:delText>
        </w:r>
        <w:r w:rsidR="00BF01A2" w:rsidRPr="00343F01" w:rsidDel="00201166">
          <w:delText>réali</w:delText>
        </w:r>
        <w:r w:rsidR="00761579" w:rsidRPr="00343F01" w:rsidDel="00201166">
          <w:delText>s</w:delText>
        </w:r>
        <w:r w:rsidR="00BF01A2" w:rsidRPr="00343F01" w:rsidDel="00201166">
          <w:delText xml:space="preserve">ation </w:delText>
        </w:r>
        <w:r w:rsidRPr="00343F01" w:rsidDel="00201166">
          <w:delText>le plus approprié.</w:delText>
        </w:r>
        <w:r w:rsidR="00237EAD" w:rsidRPr="00343F01" w:rsidDel="00201166">
          <w:delText xml:space="preserve"> </w:delText>
        </w:r>
        <w:r w:rsidRPr="00343F01" w:rsidDel="00201166">
          <w:delText>L'aspect clé à mentionner est que les critères d'évaluation peuvent être classés dans les trois domaines clés, à savoir :</w:delText>
        </w:r>
      </w:del>
    </w:p>
    <w:p w14:paraId="047FCD21" w14:textId="1ED10570" w:rsidR="00DD0CE3" w:rsidRPr="00343F01" w:rsidDel="00201166" w:rsidRDefault="00DD0CE3" w:rsidP="00D62BC5">
      <w:pPr>
        <w:spacing w:before="0" w:after="160"/>
        <w:jc w:val="left"/>
        <w:rPr>
          <w:del w:id="8371" w:author="Houyem Rais" w:date="2024-02-22T14:46:00Z"/>
        </w:rPr>
        <w:pPrChange w:id="8372" w:author="Houyem Rais" w:date="2024-02-22T14:49:00Z">
          <w:pPr>
            <w:pStyle w:val="BulletList1"/>
          </w:pPr>
        </w:pPrChange>
      </w:pPr>
      <w:del w:id="8373" w:author="Houyem Rais" w:date="2024-02-22T14:46:00Z">
        <w:r w:rsidRPr="00343F01" w:rsidDel="00201166">
          <w:delText>Coût</w:delText>
        </w:r>
        <w:r w:rsidR="00BB47D2" w:rsidRPr="00343F01" w:rsidDel="00201166">
          <w:delText xml:space="preserve"> </w:delText>
        </w:r>
        <w:r w:rsidRPr="00343F01" w:rsidDel="00201166">
          <w:delText>;</w:delText>
        </w:r>
      </w:del>
    </w:p>
    <w:p w14:paraId="35ED255C" w14:textId="695029D3" w:rsidR="00DD0CE3" w:rsidRPr="00343F01" w:rsidDel="00201166" w:rsidRDefault="00DD0CE3" w:rsidP="00D62BC5">
      <w:pPr>
        <w:spacing w:before="0" w:after="160"/>
        <w:jc w:val="left"/>
        <w:rPr>
          <w:del w:id="8374" w:author="Houyem Rais" w:date="2024-02-22T14:46:00Z"/>
        </w:rPr>
        <w:pPrChange w:id="8375" w:author="Houyem Rais" w:date="2024-02-22T14:49:00Z">
          <w:pPr>
            <w:pStyle w:val="BulletList1"/>
          </w:pPr>
        </w:pPrChange>
      </w:pPr>
      <w:del w:id="8376" w:author="Houyem Rais" w:date="2024-02-22T14:46:00Z">
        <w:r w:rsidRPr="00343F01" w:rsidDel="00201166">
          <w:delText>Temps</w:delText>
        </w:r>
        <w:r w:rsidR="00BB47D2" w:rsidRPr="00343F01" w:rsidDel="00201166">
          <w:delText xml:space="preserve"> </w:delText>
        </w:r>
        <w:r w:rsidRPr="00343F01" w:rsidDel="00201166">
          <w:delText>; et</w:delText>
        </w:r>
      </w:del>
    </w:p>
    <w:p w14:paraId="282FB192" w14:textId="0C577967" w:rsidR="00625F87" w:rsidRPr="00343F01" w:rsidDel="00201166" w:rsidRDefault="00DD0CE3" w:rsidP="00D62BC5">
      <w:pPr>
        <w:spacing w:before="0" w:after="160"/>
        <w:jc w:val="left"/>
        <w:rPr>
          <w:del w:id="8377" w:author="Houyem Rais" w:date="2024-02-22T14:46:00Z"/>
        </w:rPr>
        <w:pPrChange w:id="8378" w:author="Houyem Rais" w:date="2024-02-22T14:49:00Z">
          <w:pPr>
            <w:pStyle w:val="BulletList1"/>
          </w:pPr>
        </w:pPrChange>
      </w:pPr>
      <w:del w:id="8379" w:author="Houyem Rais" w:date="2024-02-22T14:46:00Z">
        <w:r w:rsidRPr="00343F01" w:rsidDel="00201166">
          <w:delText>Qualité.</w:delText>
        </w:r>
      </w:del>
    </w:p>
    <w:p w14:paraId="05CC4BE4" w14:textId="2CC16603" w:rsidR="00761579" w:rsidRPr="00343F01" w:rsidDel="00201166" w:rsidRDefault="00761579" w:rsidP="00D62BC5">
      <w:pPr>
        <w:spacing w:before="0" w:after="160"/>
        <w:jc w:val="left"/>
        <w:rPr>
          <w:del w:id="8380" w:author="Houyem Rais" w:date="2024-02-22T14:46:00Z"/>
        </w:rPr>
        <w:pPrChange w:id="8381" w:author="Houyem Rais" w:date="2024-02-22T14:49:00Z">
          <w:pPr>
            <w:pStyle w:val="Heading2"/>
          </w:pPr>
        </w:pPrChange>
      </w:pPr>
      <w:bookmarkStart w:id="8382" w:name="_Toc129968873"/>
      <w:bookmarkStart w:id="8383" w:name="_Toc152165387"/>
      <w:del w:id="8384" w:author="Houyem Rais" w:date="2024-02-22T14:46:00Z">
        <w:r w:rsidRPr="00343F01" w:rsidDel="00201166">
          <w:delText>Analyse multicritère des options PPP proposées</w:delText>
        </w:r>
        <w:bookmarkEnd w:id="8382"/>
        <w:bookmarkEnd w:id="8383"/>
        <w:r w:rsidRPr="00343F01" w:rsidDel="00201166">
          <w:delText xml:space="preserve"> </w:delText>
        </w:r>
      </w:del>
    </w:p>
    <w:p w14:paraId="09881C1C" w14:textId="6D0CDE4C" w:rsidR="00761579" w:rsidRPr="00343F01" w:rsidDel="00201166" w:rsidRDefault="00761579" w:rsidP="00D62BC5">
      <w:pPr>
        <w:spacing w:before="0" w:after="160"/>
        <w:jc w:val="left"/>
        <w:rPr>
          <w:del w:id="8385" w:author="Houyem Rais" w:date="2024-02-22T14:46:00Z"/>
        </w:rPr>
        <w:pPrChange w:id="8386" w:author="Houyem Rais" w:date="2024-02-22T14:49:00Z">
          <w:pPr/>
        </w:pPrChange>
      </w:pPr>
      <w:del w:id="8387" w:author="Houyem Rais" w:date="2024-02-22T14:46:00Z">
        <w:r w:rsidRPr="00343F01" w:rsidDel="00201166">
          <w:delText>La comparaison des options de PPP est un processus au cas par cas basé sur une analyse multicritères. Une telle analyse est essentielle pour présélectionner les meilleures options d’exécution possibles pour l'infrastructure.</w:delText>
        </w:r>
      </w:del>
    </w:p>
    <w:p w14:paraId="45AB0D14" w14:textId="4F5EC8E7" w:rsidR="00761579" w:rsidRPr="00343F01" w:rsidDel="00201166" w:rsidRDefault="00761579" w:rsidP="00D62BC5">
      <w:pPr>
        <w:spacing w:before="0" w:after="160"/>
        <w:jc w:val="left"/>
        <w:rPr>
          <w:del w:id="8388" w:author="Houyem Rais" w:date="2024-02-22T14:46:00Z"/>
        </w:rPr>
        <w:pPrChange w:id="8389" w:author="Houyem Rais" w:date="2024-02-22T14:49:00Z">
          <w:pPr/>
        </w:pPrChange>
      </w:pPr>
      <w:del w:id="8390" w:author="Houyem Rais" w:date="2024-02-22T14:46:00Z">
        <w:r w:rsidRPr="00343F01" w:rsidDel="00201166">
          <w:delText xml:space="preserve">La décision de réaliser le projet, ou certaines sections du corridor Lagos-Abidjan, en PPP, est liée à l’atteinte des objectifs de la CEDEAO et des pays membres concernés. </w:delText>
        </w:r>
      </w:del>
    </w:p>
    <w:p w14:paraId="4E2186DD" w14:textId="0AC3400A" w:rsidR="00761579" w:rsidRPr="00343F01" w:rsidDel="00201166" w:rsidRDefault="00761579" w:rsidP="00D62BC5">
      <w:pPr>
        <w:spacing w:before="0" w:after="160"/>
        <w:jc w:val="left"/>
        <w:rPr>
          <w:del w:id="8391" w:author="Houyem Rais" w:date="2024-02-22T14:46:00Z"/>
        </w:rPr>
        <w:pPrChange w:id="8392" w:author="Houyem Rais" w:date="2024-02-22T14:49:00Z">
          <w:pPr/>
        </w:pPrChange>
      </w:pPr>
      <w:del w:id="8393" w:author="Houyem Rais" w:date="2024-02-22T14:46:00Z">
        <w:r w:rsidRPr="00343F01" w:rsidDel="00201166">
          <w:delText>Nous avons énuméré ci-dessous 7 critères à évaluer pour chacune des options PPP suggérées par les TdR, en plus de l’option « Marché Public Classique ».</w:delText>
        </w:r>
      </w:del>
    </w:p>
    <w:p w14:paraId="773FBAE0" w14:textId="64CEBC88" w:rsidR="00761579" w:rsidRPr="00343F01" w:rsidDel="00201166" w:rsidRDefault="00761579" w:rsidP="00D62BC5">
      <w:pPr>
        <w:spacing w:before="0" w:after="160"/>
        <w:jc w:val="left"/>
        <w:rPr>
          <w:del w:id="8394" w:author="Houyem Rais" w:date="2024-02-22T14:46:00Z"/>
          <w:rFonts w:ascii="Calibri" w:hAnsi="Calibri" w:cstheme="majorBidi"/>
          <w:b/>
          <w:bCs/>
          <w:i/>
          <w:color w:val="0070C0"/>
          <w:sz w:val="18"/>
          <w:szCs w:val="18"/>
        </w:rPr>
        <w:pPrChange w:id="8395" w:author="Houyem Rais" w:date="2024-02-22T14:49:00Z">
          <w:pPr/>
        </w:pPrChange>
      </w:pPr>
      <w:del w:id="8396" w:author="Houyem Rais" w:date="2024-02-22T14:46:00Z">
        <w:r w:rsidRPr="00343F01" w:rsidDel="00201166">
          <w:delText>Les critères suivants pourraient être pertinents pour déterminer l’option préférée, sur la base de l'expérience internationale du Consultant en matière de développement d'infrastructures et de la compréhension des objectifs du projet.</w:delText>
        </w:r>
      </w:del>
    </w:p>
    <w:p w14:paraId="62F12779" w14:textId="5899306B" w:rsidR="00761579" w:rsidRPr="00343F01" w:rsidDel="00201166" w:rsidRDefault="00761579" w:rsidP="00D62BC5">
      <w:pPr>
        <w:spacing w:before="0" w:after="160"/>
        <w:jc w:val="left"/>
        <w:rPr>
          <w:del w:id="8397" w:author="Houyem Rais" w:date="2024-02-22T14:46:00Z"/>
        </w:rPr>
        <w:pPrChange w:id="8398" w:author="Houyem Rais" w:date="2024-02-22T14:49:00Z">
          <w:pPr>
            <w:pStyle w:val="Caption"/>
          </w:pPr>
        </w:pPrChange>
      </w:pPr>
      <w:bookmarkStart w:id="8399" w:name="_Toc129968905"/>
      <w:bookmarkStart w:id="8400" w:name="_Toc152165468"/>
      <w:del w:id="8401"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30</w:delText>
        </w:r>
        <w:r w:rsidR="00B0561B" w:rsidDel="00201166">
          <w:rPr>
            <w:noProof/>
          </w:rPr>
          <w:fldChar w:fldCharType="end"/>
        </w:r>
        <w:r w:rsidRPr="00343F01" w:rsidDel="00201166">
          <w:delText xml:space="preserve"> Critères de sélection de l'option PPP préférée</w:delText>
        </w:r>
        <w:bookmarkEnd w:id="8399"/>
        <w:bookmarkEnd w:id="8400"/>
      </w:del>
    </w:p>
    <w:tbl>
      <w:tblPr>
        <w:tblStyle w:val="TableGrid"/>
        <w:tblW w:w="9067" w:type="dxa"/>
        <w:tblLook w:val="04A0" w:firstRow="1" w:lastRow="0" w:firstColumn="1" w:lastColumn="0" w:noHBand="0" w:noVBand="1"/>
      </w:tblPr>
      <w:tblGrid>
        <w:gridCol w:w="437"/>
        <w:gridCol w:w="2252"/>
        <w:gridCol w:w="6378"/>
      </w:tblGrid>
      <w:tr w:rsidR="00761579" w:rsidRPr="00343F01" w:rsidDel="00201166" w14:paraId="64FAF5EA" w14:textId="5E63E901">
        <w:trPr>
          <w:del w:id="8402" w:author="Houyem Rais" w:date="2024-02-22T14:46:00Z"/>
        </w:trPr>
        <w:tc>
          <w:tcPr>
            <w:tcW w:w="437" w:type="dxa"/>
            <w:shd w:val="clear" w:color="auto" w:fill="BFBFBF" w:themeFill="background1" w:themeFillShade="BF"/>
          </w:tcPr>
          <w:p w14:paraId="58842FC9" w14:textId="35CC6599" w:rsidR="00761579" w:rsidRPr="00343F01" w:rsidDel="00201166" w:rsidRDefault="00761579" w:rsidP="00D62BC5">
            <w:pPr>
              <w:spacing w:before="0" w:after="160"/>
              <w:jc w:val="left"/>
              <w:rPr>
                <w:del w:id="8403" w:author="Houyem Rais" w:date="2024-02-22T14:46:00Z"/>
                <w:b/>
                <w:bCs/>
                <w:sz w:val="20"/>
                <w:szCs w:val="20"/>
                <w:lang w:val="fr-FR"/>
              </w:rPr>
              <w:pPrChange w:id="8404" w:author="Houyem Rais" w:date="2024-02-22T14:49:00Z">
                <w:pPr>
                  <w:spacing w:before="0" w:after="0"/>
                </w:pPr>
              </w:pPrChange>
            </w:pPr>
            <w:del w:id="8405" w:author="Houyem Rais" w:date="2024-02-22T14:46:00Z">
              <w:r w:rsidRPr="00343F01" w:rsidDel="00201166">
                <w:rPr>
                  <w:b/>
                  <w:bCs/>
                  <w:sz w:val="20"/>
                  <w:szCs w:val="20"/>
                  <w:lang w:val="fr-FR"/>
                </w:rPr>
                <w:delText>N°</w:delText>
              </w:r>
            </w:del>
          </w:p>
        </w:tc>
        <w:tc>
          <w:tcPr>
            <w:tcW w:w="2252" w:type="dxa"/>
            <w:shd w:val="clear" w:color="auto" w:fill="BFBFBF" w:themeFill="background1" w:themeFillShade="BF"/>
          </w:tcPr>
          <w:p w14:paraId="622A2243" w14:textId="422C0184" w:rsidR="00761579" w:rsidRPr="00343F01" w:rsidDel="00201166" w:rsidRDefault="00761579" w:rsidP="00D62BC5">
            <w:pPr>
              <w:spacing w:before="0" w:after="160"/>
              <w:jc w:val="left"/>
              <w:rPr>
                <w:del w:id="8406" w:author="Houyem Rais" w:date="2024-02-22T14:46:00Z"/>
                <w:b/>
                <w:bCs/>
                <w:sz w:val="20"/>
                <w:szCs w:val="20"/>
                <w:lang w:val="fr-FR"/>
              </w:rPr>
              <w:pPrChange w:id="8407" w:author="Houyem Rais" w:date="2024-02-22T14:49:00Z">
                <w:pPr>
                  <w:spacing w:before="0" w:after="0"/>
                </w:pPr>
              </w:pPrChange>
            </w:pPr>
            <w:del w:id="8408" w:author="Houyem Rais" w:date="2024-02-22T14:46:00Z">
              <w:r w:rsidRPr="00343F01" w:rsidDel="00201166">
                <w:rPr>
                  <w:b/>
                  <w:bCs/>
                  <w:sz w:val="20"/>
                  <w:szCs w:val="20"/>
                  <w:lang w:val="fr-FR"/>
                </w:rPr>
                <w:delText>Critère/ Objectif</w:delText>
              </w:r>
            </w:del>
          </w:p>
        </w:tc>
        <w:tc>
          <w:tcPr>
            <w:tcW w:w="6378" w:type="dxa"/>
            <w:shd w:val="clear" w:color="auto" w:fill="BFBFBF" w:themeFill="background1" w:themeFillShade="BF"/>
          </w:tcPr>
          <w:p w14:paraId="057141EE" w14:textId="7C97960A" w:rsidR="00761579" w:rsidRPr="00343F01" w:rsidDel="00201166" w:rsidRDefault="00761579" w:rsidP="00D62BC5">
            <w:pPr>
              <w:spacing w:before="0" w:after="160"/>
              <w:jc w:val="left"/>
              <w:rPr>
                <w:del w:id="8409" w:author="Houyem Rais" w:date="2024-02-22T14:46:00Z"/>
                <w:b/>
                <w:bCs/>
                <w:sz w:val="20"/>
                <w:szCs w:val="20"/>
                <w:lang w:val="fr-FR"/>
              </w:rPr>
              <w:pPrChange w:id="8410" w:author="Houyem Rais" w:date="2024-02-22T14:49:00Z">
                <w:pPr>
                  <w:spacing w:before="0" w:after="0"/>
                </w:pPr>
              </w:pPrChange>
            </w:pPr>
            <w:del w:id="8411" w:author="Houyem Rais" w:date="2024-02-22T14:46:00Z">
              <w:r w:rsidRPr="00343F01" w:rsidDel="00201166">
                <w:rPr>
                  <w:b/>
                  <w:bCs/>
                  <w:sz w:val="20"/>
                  <w:szCs w:val="20"/>
                  <w:lang w:val="fr-FR"/>
                </w:rPr>
                <w:delText>Description</w:delText>
              </w:r>
            </w:del>
          </w:p>
        </w:tc>
      </w:tr>
      <w:tr w:rsidR="00761579" w:rsidRPr="00343F01" w:rsidDel="00201166" w14:paraId="26195EFD" w14:textId="1C8AE171">
        <w:trPr>
          <w:del w:id="8412" w:author="Houyem Rais" w:date="2024-02-22T14:46:00Z"/>
        </w:trPr>
        <w:tc>
          <w:tcPr>
            <w:tcW w:w="437" w:type="dxa"/>
          </w:tcPr>
          <w:p w14:paraId="0AB90387" w14:textId="14F3BA2B" w:rsidR="00761579" w:rsidRPr="00D300C0" w:rsidDel="00201166" w:rsidRDefault="00761579" w:rsidP="00D62BC5">
            <w:pPr>
              <w:spacing w:before="0" w:after="160"/>
              <w:jc w:val="left"/>
              <w:rPr>
                <w:del w:id="8413" w:author="Houyem Rais" w:date="2024-02-22T14:46:00Z"/>
                <w:rFonts w:cstheme="minorHAnsi"/>
                <w:bCs/>
                <w:sz w:val="20"/>
                <w:szCs w:val="20"/>
                <w:lang w:val="fr-FR"/>
              </w:rPr>
              <w:pPrChange w:id="8414" w:author="Houyem Rais" w:date="2024-02-22T14:49:00Z">
                <w:pPr>
                  <w:spacing w:before="0" w:after="0"/>
                </w:pPr>
              </w:pPrChange>
            </w:pPr>
            <w:del w:id="8415" w:author="Houyem Rais" w:date="2024-02-22T14:46:00Z">
              <w:r w:rsidRPr="00D300C0" w:rsidDel="00201166">
                <w:rPr>
                  <w:rFonts w:cstheme="minorHAnsi"/>
                  <w:bCs/>
                  <w:sz w:val="20"/>
                  <w:szCs w:val="20"/>
                  <w:lang w:val="fr-FR"/>
                </w:rPr>
                <w:delText>1</w:delText>
              </w:r>
            </w:del>
          </w:p>
        </w:tc>
        <w:tc>
          <w:tcPr>
            <w:tcW w:w="2252" w:type="dxa"/>
          </w:tcPr>
          <w:p w14:paraId="76C90CA2" w14:textId="717A1407" w:rsidR="00761579" w:rsidRPr="00D300C0" w:rsidDel="00201166" w:rsidRDefault="00761579" w:rsidP="00D62BC5">
            <w:pPr>
              <w:spacing w:before="0" w:after="160"/>
              <w:jc w:val="left"/>
              <w:rPr>
                <w:del w:id="8416" w:author="Houyem Rais" w:date="2024-02-22T14:46:00Z"/>
                <w:rFonts w:cstheme="minorHAnsi"/>
                <w:bCs/>
                <w:sz w:val="20"/>
                <w:szCs w:val="20"/>
                <w:lang w:val="fr-FR"/>
              </w:rPr>
              <w:pPrChange w:id="8417" w:author="Houyem Rais" w:date="2024-02-22T14:49:00Z">
                <w:pPr>
                  <w:spacing w:before="0" w:after="0"/>
                  <w:jc w:val="left"/>
                </w:pPr>
              </w:pPrChange>
            </w:pPr>
            <w:del w:id="8418" w:author="Houyem Rais" w:date="2024-02-22T14:46:00Z">
              <w:r w:rsidRPr="00D300C0" w:rsidDel="00201166">
                <w:rPr>
                  <w:rFonts w:asciiTheme="minorHAnsi" w:hAnsiTheme="minorHAnsi" w:cstheme="minorHAnsi"/>
                  <w:bCs/>
                  <w:sz w:val="20"/>
                  <w:szCs w:val="20"/>
                  <w:lang w:val="fr-FR"/>
                </w:rPr>
                <w:delText xml:space="preserve">Impact budgétaire/ Subventions </w:delText>
              </w:r>
            </w:del>
          </w:p>
        </w:tc>
        <w:tc>
          <w:tcPr>
            <w:tcW w:w="6378" w:type="dxa"/>
          </w:tcPr>
          <w:p w14:paraId="19F6A4B4" w14:textId="29E04A30" w:rsidR="00761579" w:rsidRPr="00343F01" w:rsidDel="00201166" w:rsidRDefault="00761579" w:rsidP="00D62BC5">
            <w:pPr>
              <w:spacing w:before="0" w:after="160"/>
              <w:jc w:val="left"/>
              <w:rPr>
                <w:del w:id="8419" w:author="Houyem Rais" w:date="2024-02-22T14:46:00Z"/>
                <w:rFonts w:cstheme="minorHAnsi"/>
                <w:bCs/>
                <w:sz w:val="20"/>
                <w:szCs w:val="20"/>
                <w:lang w:val="fr-FR"/>
              </w:rPr>
              <w:pPrChange w:id="8420" w:author="Houyem Rais" w:date="2024-02-22T14:49:00Z">
                <w:pPr>
                  <w:spacing w:before="0" w:after="0"/>
                </w:pPr>
              </w:pPrChange>
            </w:pPr>
            <w:del w:id="8421" w:author="Houyem Rais" w:date="2024-02-22T14:46:00Z">
              <w:r w:rsidRPr="00343F01" w:rsidDel="00201166">
                <w:rPr>
                  <w:rFonts w:asciiTheme="minorHAnsi" w:hAnsiTheme="minorHAnsi" w:cstheme="minorHAnsi"/>
                  <w:bCs/>
                  <w:sz w:val="20"/>
                  <w:szCs w:val="20"/>
                  <w:lang w:val="fr-FR"/>
                </w:rPr>
                <w:delText>Il s’agit de minimiser la part du coût d’investissement payée par le Etats et la CEDEAO.</w:delText>
              </w:r>
            </w:del>
          </w:p>
        </w:tc>
      </w:tr>
      <w:tr w:rsidR="00761579" w:rsidRPr="00343F01" w:rsidDel="00201166" w14:paraId="275DC847" w14:textId="26F9F1E4">
        <w:trPr>
          <w:del w:id="8422" w:author="Houyem Rais" w:date="2024-02-22T14:46:00Z"/>
        </w:trPr>
        <w:tc>
          <w:tcPr>
            <w:tcW w:w="437" w:type="dxa"/>
          </w:tcPr>
          <w:p w14:paraId="365DE255" w14:textId="2B99E9E6" w:rsidR="00761579" w:rsidRPr="00D300C0" w:rsidDel="00201166" w:rsidRDefault="00761579" w:rsidP="00D62BC5">
            <w:pPr>
              <w:spacing w:before="0" w:after="160"/>
              <w:jc w:val="left"/>
              <w:rPr>
                <w:del w:id="8423" w:author="Houyem Rais" w:date="2024-02-22T14:46:00Z"/>
                <w:rFonts w:cstheme="minorHAnsi"/>
                <w:bCs/>
                <w:sz w:val="20"/>
                <w:szCs w:val="20"/>
                <w:lang w:val="fr-FR"/>
              </w:rPr>
              <w:pPrChange w:id="8424" w:author="Houyem Rais" w:date="2024-02-22T14:49:00Z">
                <w:pPr>
                  <w:spacing w:before="0" w:after="0"/>
                </w:pPr>
              </w:pPrChange>
            </w:pPr>
            <w:del w:id="8425" w:author="Houyem Rais" w:date="2024-02-22T14:46:00Z">
              <w:r w:rsidRPr="00D300C0" w:rsidDel="00201166">
                <w:rPr>
                  <w:rFonts w:cstheme="minorHAnsi"/>
                  <w:bCs/>
                  <w:sz w:val="20"/>
                  <w:szCs w:val="20"/>
                  <w:lang w:val="fr-FR"/>
                </w:rPr>
                <w:delText>2</w:delText>
              </w:r>
            </w:del>
          </w:p>
        </w:tc>
        <w:tc>
          <w:tcPr>
            <w:tcW w:w="2252" w:type="dxa"/>
          </w:tcPr>
          <w:p w14:paraId="4AC0A93A" w14:textId="3052AA5D" w:rsidR="00761579" w:rsidRPr="00D300C0" w:rsidDel="00201166" w:rsidRDefault="00761579" w:rsidP="00D62BC5">
            <w:pPr>
              <w:spacing w:before="0" w:after="160"/>
              <w:jc w:val="left"/>
              <w:rPr>
                <w:del w:id="8426" w:author="Houyem Rais" w:date="2024-02-22T14:46:00Z"/>
                <w:bCs/>
                <w:sz w:val="20"/>
                <w:szCs w:val="20"/>
                <w:lang w:val="fr-FR"/>
              </w:rPr>
              <w:pPrChange w:id="8427" w:author="Houyem Rais" w:date="2024-02-22T14:49:00Z">
                <w:pPr>
                  <w:spacing w:before="0" w:after="0"/>
                  <w:jc w:val="left"/>
                </w:pPr>
              </w:pPrChange>
            </w:pPr>
            <w:del w:id="8428" w:author="Houyem Rais" w:date="2024-02-22T14:46:00Z">
              <w:r w:rsidRPr="00D300C0" w:rsidDel="00201166">
                <w:rPr>
                  <w:rFonts w:asciiTheme="minorHAnsi" w:hAnsiTheme="minorHAnsi" w:cstheme="minorHAnsi"/>
                  <w:bCs/>
                  <w:sz w:val="20"/>
                  <w:szCs w:val="20"/>
                  <w:lang w:val="fr-FR"/>
                </w:rPr>
                <w:delText>Paiements annuels</w:delText>
              </w:r>
            </w:del>
          </w:p>
        </w:tc>
        <w:tc>
          <w:tcPr>
            <w:tcW w:w="6378" w:type="dxa"/>
          </w:tcPr>
          <w:p w14:paraId="5C28E172" w14:textId="3F61D374" w:rsidR="00761579" w:rsidRPr="00343F01" w:rsidDel="00201166" w:rsidRDefault="00761579" w:rsidP="00D62BC5">
            <w:pPr>
              <w:spacing w:before="0" w:after="160"/>
              <w:jc w:val="left"/>
              <w:rPr>
                <w:del w:id="8429" w:author="Houyem Rais" w:date="2024-02-22T14:46:00Z"/>
                <w:sz w:val="20"/>
                <w:szCs w:val="20"/>
                <w:lang w:val="fr-FR"/>
              </w:rPr>
              <w:pPrChange w:id="8430" w:author="Houyem Rais" w:date="2024-02-22T14:49:00Z">
                <w:pPr>
                  <w:spacing w:before="0" w:after="0"/>
                </w:pPr>
              </w:pPrChange>
            </w:pPr>
            <w:del w:id="8431" w:author="Houyem Rais" w:date="2024-02-22T14:46:00Z">
              <w:r w:rsidRPr="00343F01" w:rsidDel="00201166">
                <w:rPr>
                  <w:rFonts w:asciiTheme="minorHAnsi" w:hAnsiTheme="minorHAnsi" w:cstheme="minorHAnsi"/>
                  <w:bCs/>
                  <w:sz w:val="20"/>
                  <w:szCs w:val="20"/>
                  <w:lang w:val="fr-FR"/>
                </w:rPr>
                <w:delText>Il s’agit de minimiser les paiements annuels éventuels payés par les Etats.</w:delText>
              </w:r>
            </w:del>
          </w:p>
        </w:tc>
      </w:tr>
      <w:tr w:rsidR="00761579" w:rsidRPr="00343F01" w:rsidDel="00201166" w14:paraId="63B6BAC4" w14:textId="332AACB2">
        <w:trPr>
          <w:del w:id="8432" w:author="Houyem Rais" w:date="2024-02-22T14:46:00Z"/>
        </w:trPr>
        <w:tc>
          <w:tcPr>
            <w:tcW w:w="437" w:type="dxa"/>
          </w:tcPr>
          <w:p w14:paraId="53D91AEB" w14:textId="659C6330" w:rsidR="00761579" w:rsidRPr="00D300C0" w:rsidDel="00201166" w:rsidRDefault="00761579" w:rsidP="00D62BC5">
            <w:pPr>
              <w:spacing w:before="0" w:after="160"/>
              <w:jc w:val="left"/>
              <w:rPr>
                <w:del w:id="8433" w:author="Houyem Rais" w:date="2024-02-22T14:46:00Z"/>
                <w:rFonts w:cstheme="minorHAnsi"/>
                <w:bCs/>
                <w:sz w:val="20"/>
                <w:szCs w:val="20"/>
                <w:lang w:val="fr-FR"/>
              </w:rPr>
              <w:pPrChange w:id="8434" w:author="Houyem Rais" w:date="2024-02-22T14:49:00Z">
                <w:pPr>
                  <w:spacing w:before="0" w:after="0"/>
                </w:pPr>
              </w:pPrChange>
            </w:pPr>
            <w:del w:id="8435" w:author="Houyem Rais" w:date="2024-02-22T14:46:00Z">
              <w:r w:rsidRPr="00D300C0" w:rsidDel="00201166">
                <w:rPr>
                  <w:rFonts w:cstheme="minorHAnsi"/>
                  <w:bCs/>
                  <w:sz w:val="20"/>
                  <w:szCs w:val="20"/>
                  <w:lang w:val="fr-FR"/>
                </w:rPr>
                <w:delText>3</w:delText>
              </w:r>
            </w:del>
          </w:p>
        </w:tc>
        <w:tc>
          <w:tcPr>
            <w:tcW w:w="2252" w:type="dxa"/>
          </w:tcPr>
          <w:p w14:paraId="4AEA7C04" w14:textId="0891050D" w:rsidR="00761579" w:rsidRPr="00D300C0" w:rsidDel="00201166" w:rsidRDefault="00761579" w:rsidP="00D62BC5">
            <w:pPr>
              <w:spacing w:before="0" w:after="160"/>
              <w:jc w:val="left"/>
              <w:rPr>
                <w:del w:id="8436" w:author="Houyem Rais" w:date="2024-02-22T14:46:00Z"/>
                <w:bCs/>
                <w:sz w:val="20"/>
                <w:szCs w:val="20"/>
                <w:lang w:val="fr-FR"/>
              </w:rPr>
              <w:pPrChange w:id="8437" w:author="Houyem Rais" w:date="2024-02-22T14:49:00Z">
                <w:pPr>
                  <w:spacing w:before="0" w:after="0"/>
                  <w:jc w:val="left"/>
                </w:pPr>
              </w:pPrChange>
            </w:pPr>
            <w:del w:id="8438" w:author="Houyem Rais" w:date="2024-02-22T14:46:00Z">
              <w:r w:rsidRPr="00D300C0" w:rsidDel="00201166">
                <w:rPr>
                  <w:rFonts w:asciiTheme="minorHAnsi" w:hAnsiTheme="minorHAnsi" w:cstheme="minorHAnsi"/>
                  <w:bCs/>
                  <w:sz w:val="20"/>
                  <w:szCs w:val="20"/>
                  <w:lang w:val="fr-FR"/>
                </w:rPr>
                <w:delText>Recettes</w:delText>
              </w:r>
            </w:del>
          </w:p>
        </w:tc>
        <w:tc>
          <w:tcPr>
            <w:tcW w:w="6378" w:type="dxa"/>
          </w:tcPr>
          <w:p w14:paraId="20A48CB5" w14:textId="202E817F" w:rsidR="00761579" w:rsidRPr="00343F01" w:rsidDel="00201166" w:rsidRDefault="00761579" w:rsidP="00D62BC5">
            <w:pPr>
              <w:spacing w:before="0" w:after="160"/>
              <w:jc w:val="left"/>
              <w:rPr>
                <w:del w:id="8439" w:author="Houyem Rais" w:date="2024-02-22T14:46:00Z"/>
                <w:sz w:val="20"/>
                <w:szCs w:val="20"/>
                <w:lang w:val="fr-FR"/>
              </w:rPr>
              <w:pPrChange w:id="8440" w:author="Houyem Rais" w:date="2024-02-22T14:49:00Z">
                <w:pPr>
                  <w:spacing w:before="0" w:after="0"/>
                </w:pPr>
              </w:pPrChange>
            </w:pPr>
            <w:del w:id="8441" w:author="Houyem Rais" w:date="2024-02-22T14:46:00Z">
              <w:r w:rsidRPr="00343F01" w:rsidDel="00201166">
                <w:rPr>
                  <w:rFonts w:asciiTheme="minorHAnsi" w:hAnsiTheme="minorHAnsi" w:cstheme="minorHAnsi"/>
                  <w:bCs/>
                  <w:sz w:val="20"/>
                  <w:szCs w:val="20"/>
                  <w:lang w:val="fr-FR"/>
                </w:rPr>
                <w:delText>Il s’agit d’augmenter les incitations des partenaires privés à maximiser les recettes et, le cas échéant, en verser une partie aux Etats.</w:delText>
              </w:r>
            </w:del>
          </w:p>
        </w:tc>
      </w:tr>
      <w:tr w:rsidR="00761579" w:rsidRPr="00343F01" w:rsidDel="00201166" w14:paraId="129E8991" w14:textId="39702CAD">
        <w:trPr>
          <w:del w:id="8442" w:author="Houyem Rais" w:date="2024-02-22T14:46:00Z"/>
        </w:trPr>
        <w:tc>
          <w:tcPr>
            <w:tcW w:w="437" w:type="dxa"/>
          </w:tcPr>
          <w:p w14:paraId="7427E830" w14:textId="54CC23D7" w:rsidR="00761579" w:rsidRPr="00D300C0" w:rsidDel="00201166" w:rsidRDefault="00761579" w:rsidP="00D62BC5">
            <w:pPr>
              <w:spacing w:before="0" w:after="160"/>
              <w:jc w:val="left"/>
              <w:rPr>
                <w:del w:id="8443" w:author="Houyem Rais" w:date="2024-02-22T14:46:00Z"/>
                <w:rFonts w:cstheme="minorHAnsi"/>
                <w:bCs/>
                <w:sz w:val="20"/>
                <w:szCs w:val="20"/>
                <w:lang w:val="fr-FR"/>
              </w:rPr>
              <w:pPrChange w:id="8444" w:author="Houyem Rais" w:date="2024-02-22T14:49:00Z">
                <w:pPr>
                  <w:spacing w:before="0" w:after="0"/>
                </w:pPr>
              </w:pPrChange>
            </w:pPr>
            <w:del w:id="8445" w:author="Houyem Rais" w:date="2024-02-22T14:46:00Z">
              <w:r w:rsidRPr="00D300C0" w:rsidDel="00201166">
                <w:rPr>
                  <w:rFonts w:cstheme="minorHAnsi"/>
                  <w:bCs/>
                  <w:sz w:val="20"/>
                  <w:szCs w:val="20"/>
                  <w:lang w:val="fr-FR"/>
                </w:rPr>
                <w:delText>4</w:delText>
              </w:r>
            </w:del>
          </w:p>
        </w:tc>
        <w:tc>
          <w:tcPr>
            <w:tcW w:w="2252" w:type="dxa"/>
          </w:tcPr>
          <w:p w14:paraId="3A03645C" w14:textId="140388C4" w:rsidR="00761579" w:rsidRPr="00D300C0" w:rsidDel="00201166" w:rsidRDefault="00761579" w:rsidP="00D62BC5">
            <w:pPr>
              <w:spacing w:before="0" w:after="160"/>
              <w:jc w:val="left"/>
              <w:rPr>
                <w:del w:id="8446" w:author="Houyem Rais" w:date="2024-02-22T14:46:00Z"/>
                <w:bCs/>
                <w:sz w:val="20"/>
                <w:szCs w:val="20"/>
                <w:lang w:val="fr-FR"/>
              </w:rPr>
              <w:pPrChange w:id="8447" w:author="Houyem Rais" w:date="2024-02-22T14:49:00Z">
                <w:pPr>
                  <w:spacing w:before="0" w:after="0"/>
                  <w:jc w:val="left"/>
                </w:pPr>
              </w:pPrChange>
            </w:pPr>
            <w:del w:id="8448" w:author="Houyem Rais" w:date="2024-02-22T14:46:00Z">
              <w:r w:rsidRPr="00D300C0" w:rsidDel="00201166">
                <w:rPr>
                  <w:rFonts w:asciiTheme="minorHAnsi" w:hAnsiTheme="minorHAnsi" w:cstheme="minorHAnsi"/>
                  <w:bCs/>
                  <w:sz w:val="20"/>
                  <w:szCs w:val="20"/>
                  <w:lang w:val="fr-FR"/>
                </w:rPr>
                <w:delText>Appel d’offres rapide</w:delText>
              </w:r>
            </w:del>
          </w:p>
        </w:tc>
        <w:tc>
          <w:tcPr>
            <w:tcW w:w="6378" w:type="dxa"/>
          </w:tcPr>
          <w:p w14:paraId="2F2DFF0E" w14:textId="0645A8FA" w:rsidR="00761579" w:rsidRPr="00343F01" w:rsidDel="00201166" w:rsidRDefault="00761579" w:rsidP="00D62BC5">
            <w:pPr>
              <w:spacing w:before="0" w:after="160"/>
              <w:jc w:val="left"/>
              <w:rPr>
                <w:del w:id="8449" w:author="Houyem Rais" w:date="2024-02-22T14:46:00Z"/>
                <w:sz w:val="20"/>
                <w:szCs w:val="20"/>
                <w:lang w:val="fr-FR"/>
              </w:rPr>
              <w:pPrChange w:id="8450" w:author="Houyem Rais" w:date="2024-02-22T14:49:00Z">
                <w:pPr>
                  <w:spacing w:before="0" w:after="0"/>
                </w:pPr>
              </w:pPrChange>
            </w:pPr>
            <w:del w:id="8451" w:author="Houyem Rais" w:date="2024-02-22T14:46:00Z">
              <w:r w:rsidRPr="00343F01" w:rsidDel="00201166">
                <w:rPr>
                  <w:rFonts w:asciiTheme="minorHAnsi" w:hAnsiTheme="minorHAnsi" w:cstheme="minorHAnsi"/>
                  <w:bCs/>
                  <w:sz w:val="20"/>
                  <w:szCs w:val="20"/>
                  <w:lang w:val="fr-FR"/>
                </w:rPr>
                <w:delText>Il s’agit d’accélérer le processus d’appel d’offres.</w:delText>
              </w:r>
            </w:del>
          </w:p>
        </w:tc>
      </w:tr>
      <w:tr w:rsidR="00761579" w:rsidRPr="00343F01" w:rsidDel="00201166" w14:paraId="48944060" w14:textId="075E689D">
        <w:trPr>
          <w:del w:id="8452" w:author="Houyem Rais" w:date="2024-02-22T14:46:00Z"/>
        </w:trPr>
        <w:tc>
          <w:tcPr>
            <w:tcW w:w="437" w:type="dxa"/>
          </w:tcPr>
          <w:p w14:paraId="67102C1B" w14:textId="782120BE" w:rsidR="00761579" w:rsidRPr="00D300C0" w:rsidDel="00201166" w:rsidRDefault="00761579" w:rsidP="00D62BC5">
            <w:pPr>
              <w:spacing w:before="0" w:after="160"/>
              <w:jc w:val="left"/>
              <w:rPr>
                <w:del w:id="8453" w:author="Houyem Rais" w:date="2024-02-22T14:46:00Z"/>
                <w:rFonts w:cstheme="minorHAnsi"/>
                <w:bCs/>
                <w:sz w:val="20"/>
                <w:szCs w:val="20"/>
                <w:lang w:val="fr-FR"/>
              </w:rPr>
              <w:pPrChange w:id="8454" w:author="Houyem Rais" w:date="2024-02-22T14:49:00Z">
                <w:pPr>
                  <w:spacing w:before="0" w:after="0"/>
                </w:pPr>
              </w:pPrChange>
            </w:pPr>
            <w:del w:id="8455" w:author="Houyem Rais" w:date="2024-02-22T14:46:00Z">
              <w:r w:rsidRPr="00D300C0" w:rsidDel="00201166">
                <w:rPr>
                  <w:rFonts w:cstheme="minorHAnsi"/>
                  <w:bCs/>
                  <w:sz w:val="20"/>
                  <w:szCs w:val="20"/>
                  <w:lang w:val="fr-FR"/>
                </w:rPr>
                <w:delText>5</w:delText>
              </w:r>
            </w:del>
          </w:p>
        </w:tc>
        <w:tc>
          <w:tcPr>
            <w:tcW w:w="2252" w:type="dxa"/>
          </w:tcPr>
          <w:p w14:paraId="7278FCFE" w14:textId="478ADA25" w:rsidR="00761579" w:rsidRPr="00D300C0" w:rsidDel="00201166" w:rsidRDefault="00761579" w:rsidP="00D62BC5">
            <w:pPr>
              <w:spacing w:before="0" w:after="160"/>
              <w:jc w:val="left"/>
              <w:rPr>
                <w:del w:id="8456" w:author="Houyem Rais" w:date="2024-02-22T14:46:00Z"/>
                <w:bCs/>
                <w:sz w:val="20"/>
                <w:szCs w:val="20"/>
                <w:lang w:val="fr-FR"/>
              </w:rPr>
              <w:pPrChange w:id="8457" w:author="Houyem Rais" w:date="2024-02-22T14:49:00Z">
                <w:pPr>
                  <w:spacing w:before="0" w:after="0"/>
                  <w:jc w:val="left"/>
                </w:pPr>
              </w:pPrChange>
            </w:pPr>
            <w:del w:id="8458" w:author="Houyem Rais" w:date="2024-02-22T14:46:00Z">
              <w:r w:rsidRPr="00D300C0" w:rsidDel="00201166">
                <w:rPr>
                  <w:rFonts w:asciiTheme="minorHAnsi" w:hAnsiTheme="minorHAnsi" w:cstheme="minorHAnsi"/>
                  <w:bCs/>
                  <w:sz w:val="20"/>
                  <w:szCs w:val="20"/>
                  <w:lang w:val="fr-FR"/>
                </w:rPr>
                <w:delText>Attractivité pour le secteur privé</w:delText>
              </w:r>
            </w:del>
          </w:p>
        </w:tc>
        <w:tc>
          <w:tcPr>
            <w:tcW w:w="6378" w:type="dxa"/>
          </w:tcPr>
          <w:p w14:paraId="268E9FC6" w14:textId="0153CFFA" w:rsidR="00761579" w:rsidRPr="00343F01" w:rsidDel="00201166" w:rsidRDefault="00761579" w:rsidP="00D62BC5">
            <w:pPr>
              <w:spacing w:before="0" w:after="160"/>
              <w:jc w:val="left"/>
              <w:rPr>
                <w:del w:id="8459" w:author="Houyem Rais" w:date="2024-02-22T14:46:00Z"/>
                <w:sz w:val="20"/>
                <w:szCs w:val="20"/>
                <w:lang w:val="fr-FR"/>
              </w:rPr>
              <w:pPrChange w:id="8460" w:author="Houyem Rais" w:date="2024-02-22T14:49:00Z">
                <w:pPr>
                  <w:spacing w:before="0" w:after="0"/>
                </w:pPr>
              </w:pPrChange>
            </w:pPr>
            <w:del w:id="8461" w:author="Houyem Rais" w:date="2024-02-22T14:46:00Z">
              <w:r w:rsidRPr="00343F01" w:rsidDel="00201166">
                <w:rPr>
                  <w:rFonts w:asciiTheme="minorHAnsi" w:hAnsiTheme="minorHAnsi" w:cstheme="minorHAnsi"/>
                  <w:bCs/>
                  <w:sz w:val="20"/>
                  <w:szCs w:val="20"/>
                  <w:lang w:val="fr-FR"/>
                </w:rPr>
                <w:delText>Il s’agit d’augmenter la bancabilité du projet (c'est-à-dire dans quelle mesure le projet est attractif pour les investisseurs en dette et en fonds propres).</w:delText>
              </w:r>
            </w:del>
          </w:p>
        </w:tc>
      </w:tr>
      <w:tr w:rsidR="00761579" w:rsidRPr="00343F01" w:rsidDel="00201166" w14:paraId="176FA113" w14:textId="18509AE4">
        <w:trPr>
          <w:del w:id="8462" w:author="Houyem Rais" w:date="2024-02-22T14:46:00Z"/>
        </w:trPr>
        <w:tc>
          <w:tcPr>
            <w:tcW w:w="437" w:type="dxa"/>
          </w:tcPr>
          <w:p w14:paraId="7A768DB8" w14:textId="6D096A89" w:rsidR="00761579" w:rsidRPr="00D300C0" w:rsidDel="00201166" w:rsidRDefault="00761579" w:rsidP="00D62BC5">
            <w:pPr>
              <w:spacing w:before="0" w:after="160"/>
              <w:jc w:val="left"/>
              <w:rPr>
                <w:del w:id="8463" w:author="Houyem Rais" w:date="2024-02-22T14:46:00Z"/>
                <w:rFonts w:cstheme="minorHAnsi"/>
                <w:bCs/>
                <w:sz w:val="20"/>
                <w:szCs w:val="20"/>
                <w:lang w:val="fr-FR"/>
              </w:rPr>
              <w:pPrChange w:id="8464" w:author="Houyem Rais" w:date="2024-02-22T14:49:00Z">
                <w:pPr>
                  <w:spacing w:before="0" w:after="0"/>
                </w:pPr>
              </w:pPrChange>
            </w:pPr>
            <w:del w:id="8465" w:author="Houyem Rais" w:date="2024-02-22T14:46:00Z">
              <w:r w:rsidRPr="00D300C0" w:rsidDel="00201166">
                <w:rPr>
                  <w:rFonts w:cstheme="minorHAnsi"/>
                  <w:bCs/>
                  <w:sz w:val="20"/>
                  <w:szCs w:val="20"/>
                  <w:lang w:val="fr-FR"/>
                </w:rPr>
                <w:delText>6</w:delText>
              </w:r>
            </w:del>
          </w:p>
        </w:tc>
        <w:tc>
          <w:tcPr>
            <w:tcW w:w="2252" w:type="dxa"/>
          </w:tcPr>
          <w:p w14:paraId="3127CCCC" w14:textId="137E24E6" w:rsidR="00761579" w:rsidRPr="00D300C0" w:rsidDel="00201166" w:rsidRDefault="00761579" w:rsidP="00D62BC5">
            <w:pPr>
              <w:spacing w:before="0" w:after="160"/>
              <w:jc w:val="left"/>
              <w:rPr>
                <w:del w:id="8466" w:author="Houyem Rais" w:date="2024-02-22T14:46:00Z"/>
                <w:bCs/>
                <w:sz w:val="20"/>
                <w:szCs w:val="20"/>
                <w:lang w:val="fr-FR"/>
              </w:rPr>
              <w:pPrChange w:id="8467" w:author="Houyem Rais" w:date="2024-02-22T14:49:00Z">
                <w:pPr>
                  <w:spacing w:before="0" w:after="0"/>
                  <w:jc w:val="left"/>
                </w:pPr>
              </w:pPrChange>
            </w:pPr>
            <w:del w:id="8468" w:author="Houyem Rais" w:date="2024-02-22T14:46:00Z">
              <w:r w:rsidRPr="00D300C0" w:rsidDel="00201166">
                <w:rPr>
                  <w:rFonts w:asciiTheme="minorHAnsi" w:hAnsiTheme="minorHAnsi" w:cstheme="minorHAnsi"/>
                  <w:bCs/>
                  <w:sz w:val="20"/>
                  <w:szCs w:val="20"/>
                  <w:lang w:val="fr-FR"/>
                </w:rPr>
                <w:delText>Transfert de risques</w:delText>
              </w:r>
            </w:del>
          </w:p>
        </w:tc>
        <w:tc>
          <w:tcPr>
            <w:tcW w:w="6378" w:type="dxa"/>
          </w:tcPr>
          <w:p w14:paraId="5EE878D0" w14:textId="45E90AD0" w:rsidR="00761579" w:rsidRPr="00343F01" w:rsidDel="00201166" w:rsidRDefault="00761579" w:rsidP="00D62BC5">
            <w:pPr>
              <w:spacing w:before="0" w:after="160"/>
              <w:jc w:val="left"/>
              <w:rPr>
                <w:del w:id="8469" w:author="Houyem Rais" w:date="2024-02-22T14:46:00Z"/>
                <w:sz w:val="20"/>
                <w:szCs w:val="20"/>
                <w:lang w:val="fr-FR"/>
              </w:rPr>
              <w:pPrChange w:id="8470" w:author="Houyem Rais" w:date="2024-02-22T14:49:00Z">
                <w:pPr>
                  <w:spacing w:before="0" w:after="0"/>
                </w:pPr>
              </w:pPrChange>
            </w:pPr>
            <w:del w:id="8471" w:author="Houyem Rais" w:date="2024-02-22T14:46:00Z">
              <w:r w:rsidRPr="00343F01" w:rsidDel="00201166">
                <w:rPr>
                  <w:rFonts w:asciiTheme="minorHAnsi" w:hAnsiTheme="minorHAnsi" w:cstheme="minorHAnsi"/>
                  <w:bCs/>
                  <w:sz w:val="20"/>
                  <w:szCs w:val="20"/>
                  <w:lang w:val="fr-FR"/>
                </w:rPr>
                <w:delText>Il s’agit de maximiser les risques transférés au(x) partenaire(s) privé(s) par les autorités contractantes.</w:delText>
              </w:r>
            </w:del>
          </w:p>
        </w:tc>
      </w:tr>
      <w:tr w:rsidR="00761579" w:rsidRPr="00343F01" w:rsidDel="00201166" w14:paraId="77F179DE" w14:textId="690F9DCA">
        <w:trPr>
          <w:del w:id="8472" w:author="Houyem Rais" w:date="2024-02-22T14:46:00Z"/>
        </w:trPr>
        <w:tc>
          <w:tcPr>
            <w:tcW w:w="437" w:type="dxa"/>
          </w:tcPr>
          <w:p w14:paraId="308323C1" w14:textId="71A8F400" w:rsidR="00761579" w:rsidRPr="00D300C0" w:rsidDel="00201166" w:rsidRDefault="00761579" w:rsidP="00D62BC5">
            <w:pPr>
              <w:spacing w:before="0" w:after="160"/>
              <w:jc w:val="left"/>
              <w:rPr>
                <w:del w:id="8473" w:author="Houyem Rais" w:date="2024-02-22T14:46:00Z"/>
                <w:rFonts w:cstheme="minorHAnsi"/>
                <w:bCs/>
                <w:sz w:val="20"/>
                <w:szCs w:val="20"/>
                <w:lang w:val="fr-FR"/>
              </w:rPr>
              <w:pPrChange w:id="8474" w:author="Houyem Rais" w:date="2024-02-22T14:49:00Z">
                <w:pPr>
                  <w:spacing w:before="0" w:after="0"/>
                </w:pPr>
              </w:pPrChange>
            </w:pPr>
            <w:del w:id="8475" w:author="Houyem Rais" w:date="2024-02-22T14:46:00Z">
              <w:r w:rsidRPr="00D300C0" w:rsidDel="00201166">
                <w:rPr>
                  <w:rFonts w:cstheme="minorHAnsi"/>
                  <w:bCs/>
                  <w:sz w:val="20"/>
                  <w:szCs w:val="20"/>
                  <w:lang w:val="fr-FR"/>
                </w:rPr>
                <w:delText>7</w:delText>
              </w:r>
            </w:del>
          </w:p>
        </w:tc>
        <w:tc>
          <w:tcPr>
            <w:tcW w:w="2252" w:type="dxa"/>
          </w:tcPr>
          <w:p w14:paraId="31FF7263" w14:textId="62FAEC3D" w:rsidR="00761579" w:rsidRPr="00D300C0" w:rsidDel="00201166" w:rsidRDefault="00761579" w:rsidP="00D62BC5">
            <w:pPr>
              <w:spacing w:before="0" w:after="160"/>
              <w:jc w:val="left"/>
              <w:rPr>
                <w:del w:id="8476" w:author="Houyem Rais" w:date="2024-02-22T14:46:00Z"/>
                <w:bCs/>
                <w:sz w:val="20"/>
                <w:szCs w:val="20"/>
                <w:lang w:val="fr-FR"/>
              </w:rPr>
              <w:pPrChange w:id="8477" w:author="Houyem Rais" w:date="2024-02-22T14:49:00Z">
                <w:pPr>
                  <w:spacing w:before="0" w:after="0"/>
                  <w:jc w:val="left"/>
                </w:pPr>
              </w:pPrChange>
            </w:pPr>
            <w:del w:id="8478" w:author="Houyem Rais" w:date="2024-02-22T14:46:00Z">
              <w:r w:rsidRPr="00D300C0" w:rsidDel="00201166">
                <w:rPr>
                  <w:rFonts w:asciiTheme="minorHAnsi" w:hAnsiTheme="minorHAnsi" w:cstheme="minorHAnsi"/>
                  <w:bCs/>
                  <w:sz w:val="20"/>
                  <w:szCs w:val="20"/>
                  <w:lang w:val="fr-FR"/>
                </w:rPr>
                <w:delText>Contraintes de mise en service</w:delText>
              </w:r>
            </w:del>
          </w:p>
        </w:tc>
        <w:tc>
          <w:tcPr>
            <w:tcW w:w="6378" w:type="dxa"/>
          </w:tcPr>
          <w:p w14:paraId="2FD4208C" w14:textId="43FA0145" w:rsidR="00761579" w:rsidRPr="00343F01" w:rsidDel="00201166" w:rsidRDefault="00761579" w:rsidP="00D62BC5">
            <w:pPr>
              <w:spacing w:before="0" w:after="160"/>
              <w:jc w:val="left"/>
              <w:rPr>
                <w:del w:id="8479" w:author="Houyem Rais" w:date="2024-02-22T14:46:00Z"/>
                <w:sz w:val="20"/>
                <w:szCs w:val="20"/>
                <w:lang w:val="fr-FR"/>
              </w:rPr>
              <w:pPrChange w:id="8480" w:author="Houyem Rais" w:date="2024-02-22T14:49:00Z">
                <w:pPr>
                  <w:spacing w:before="0" w:after="0"/>
                </w:pPr>
              </w:pPrChange>
            </w:pPr>
            <w:del w:id="8481" w:author="Houyem Rais" w:date="2024-02-22T14:46:00Z">
              <w:r w:rsidRPr="00343F01" w:rsidDel="00201166">
                <w:rPr>
                  <w:rFonts w:asciiTheme="minorHAnsi" w:hAnsiTheme="minorHAnsi" w:cstheme="minorHAnsi"/>
                  <w:bCs/>
                  <w:sz w:val="20"/>
                  <w:szCs w:val="20"/>
                  <w:lang w:val="fr-FR"/>
                </w:rPr>
                <w:delText>Il s’agit de respecter le calendrier de réalisation du projet.</w:delText>
              </w:r>
            </w:del>
          </w:p>
        </w:tc>
      </w:tr>
    </w:tbl>
    <w:p w14:paraId="0F18DEF3" w14:textId="0936F0DB" w:rsidR="00761579" w:rsidRPr="00343F01" w:rsidDel="00201166" w:rsidRDefault="00761579" w:rsidP="00D62BC5">
      <w:pPr>
        <w:spacing w:before="0" w:after="160"/>
        <w:jc w:val="left"/>
        <w:rPr>
          <w:del w:id="8482" w:author="Houyem Rais" w:date="2024-02-22T14:46:00Z"/>
        </w:rPr>
        <w:pPrChange w:id="8483" w:author="Houyem Rais" w:date="2024-02-22T14:49:00Z">
          <w:pPr/>
        </w:pPrChange>
      </w:pPr>
      <w:del w:id="8484" w:author="Houyem Rais" w:date="2024-02-22T14:46:00Z">
        <w:r w:rsidRPr="00343F01" w:rsidDel="00201166">
          <w:delText>Le tableau suivant présente une comparaison, d'un point de vue stratégique et selon une approche qualitative, de ces options de réalisation de projets.</w:delText>
        </w:r>
      </w:del>
    </w:p>
    <w:p w14:paraId="482DD8F5" w14:textId="47FD6C4B" w:rsidR="00761579" w:rsidRPr="00343F01" w:rsidDel="00201166" w:rsidRDefault="00761579" w:rsidP="00D62BC5">
      <w:pPr>
        <w:spacing w:before="0" w:after="160"/>
        <w:jc w:val="left"/>
        <w:rPr>
          <w:del w:id="8485" w:author="Houyem Rais" w:date="2024-02-22T14:46:00Z"/>
        </w:rPr>
        <w:pPrChange w:id="8486" w:author="Houyem Rais" w:date="2024-02-22T14:49:00Z">
          <w:pPr>
            <w:pStyle w:val="Caption"/>
          </w:pPr>
        </w:pPrChange>
      </w:pPr>
      <w:bookmarkStart w:id="8487" w:name="_Toc129968906"/>
      <w:bookmarkStart w:id="8488" w:name="_Toc152165469"/>
      <w:del w:id="8489"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31</w:delText>
        </w:r>
        <w:r w:rsidR="00B0561B" w:rsidDel="00201166">
          <w:rPr>
            <w:noProof/>
          </w:rPr>
          <w:fldChar w:fldCharType="end"/>
        </w:r>
        <w:r w:rsidRPr="00343F01" w:rsidDel="00201166">
          <w:delText xml:space="preserve"> Comparaison générale des options de mise en œuvre selon les objectifs du projet</w:delText>
        </w:r>
        <w:bookmarkEnd w:id="8487"/>
        <w:bookmarkEnd w:id="8488"/>
      </w:del>
    </w:p>
    <w:tbl>
      <w:tblPr>
        <w:tblStyle w:val="TableGrid"/>
        <w:tblW w:w="0" w:type="auto"/>
        <w:tblInd w:w="-5" w:type="dxa"/>
        <w:tblLook w:val="04A0" w:firstRow="1" w:lastRow="0" w:firstColumn="1" w:lastColumn="0" w:noHBand="0" w:noVBand="1"/>
      </w:tblPr>
      <w:tblGrid>
        <w:gridCol w:w="361"/>
        <w:gridCol w:w="1205"/>
        <w:gridCol w:w="1004"/>
        <w:gridCol w:w="1047"/>
        <w:gridCol w:w="806"/>
        <w:gridCol w:w="898"/>
        <w:gridCol w:w="580"/>
        <w:gridCol w:w="541"/>
        <w:gridCol w:w="1293"/>
        <w:gridCol w:w="725"/>
        <w:gridCol w:w="725"/>
      </w:tblGrid>
      <w:tr w:rsidR="00761579" w:rsidRPr="00343F01" w:rsidDel="00201166" w14:paraId="25D15650" w14:textId="23B2A016" w:rsidTr="00D300C0">
        <w:trPr>
          <w:trHeight w:val="357"/>
          <w:tblHeader/>
          <w:del w:id="8490" w:author="Houyem Rais" w:date="2024-02-22T14:46:00Z"/>
        </w:trPr>
        <w:tc>
          <w:tcPr>
            <w:tcW w:w="0" w:type="auto"/>
            <w:tcBorders>
              <w:right w:val="single" w:sz="4" w:space="0" w:color="auto"/>
            </w:tcBorders>
            <w:shd w:val="clear" w:color="auto" w:fill="D0CECE" w:themeFill="background2" w:themeFillShade="E6"/>
            <w:vAlign w:val="center"/>
            <w:hideMark/>
          </w:tcPr>
          <w:p w14:paraId="21E91030" w14:textId="3BA5057F" w:rsidR="00761579" w:rsidRPr="00343F01" w:rsidDel="00201166" w:rsidRDefault="00761579" w:rsidP="00D62BC5">
            <w:pPr>
              <w:spacing w:before="0" w:after="160"/>
              <w:jc w:val="left"/>
              <w:rPr>
                <w:del w:id="8491" w:author="Houyem Rais" w:date="2024-02-22T14:46:00Z"/>
                <w:rFonts w:asciiTheme="minorHAnsi" w:hAnsiTheme="minorHAnsi" w:cstheme="minorHAnsi"/>
                <w:b/>
                <w:bCs/>
                <w:lang w:val="fr-FR"/>
              </w:rPr>
              <w:pPrChange w:id="8492" w:author="Houyem Rais" w:date="2024-02-22T14:49:00Z">
                <w:pPr>
                  <w:pStyle w:val="Paragraph"/>
                  <w:tabs>
                    <w:tab w:val="clear" w:pos="851"/>
                  </w:tabs>
                  <w:spacing w:before="0" w:after="0"/>
                  <w:ind w:right="4"/>
                  <w:jc w:val="center"/>
                </w:pPr>
              </w:pPrChange>
            </w:pPr>
            <w:del w:id="8493" w:author="Houyem Rais" w:date="2024-02-22T14:46:00Z">
              <w:r w:rsidRPr="00343F01" w:rsidDel="00201166">
                <w:rPr>
                  <w:rFonts w:asciiTheme="minorHAnsi" w:hAnsiTheme="minorHAnsi" w:cstheme="minorHAnsi"/>
                  <w:b/>
                  <w:bCs/>
                  <w:lang w:val="fr-FR"/>
                </w:rPr>
                <w:delText>N</w:delText>
              </w:r>
            </w:del>
          </w:p>
        </w:tc>
        <w:tc>
          <w:tcPr>
            <w:tcW w:w="0" w:type="auto"/>
            <w:gridSpan w:val="2"/>
            <w:tcBorders>
              <w:left w:val="single" w:sz="4" w:space="0" w:color="auto"/>
              <w:right w:val="single" w:sz="4" w:space="0" w:color="auto"/>
            </w:tcBorders>
            <w:shd w:val="clear" w:color="auto" w:fill="D0CECE" w:themeFill="background2" w:themeFillShade="E6"/>
            <w:vAlign w:val="center"/>
            <w:hideMark/>
          </w:tcPr>
          <w:p w14:paraId="051ECB78" w14:textId="16018BE6" w:rsidR="00761579" w:rsidRPr="00343F01" w:rsidDel="00201166" w:rsidRDefault="00761579" w:rsidP="00D62BC5">
            <w:pPr>
              <w:spacing w:before="0" w:after="160"/>
              <w:jc w:val="left"/>
              <w:rPr>
                <w:del w:id="8494" w:author="Houyem Rais" w:date="2024-02-22T14:46:00Z"/>
                <w:rFonts w:asciiTheme="minorHAnsi" w:hAnsiTheme="minorHAnsi" w:cstheme="minorHAnsi"/>
                <w:b/>
                <w:bCs/>
                <w:lang w:val="fr-FR"/>
              </w:rPr>
              <w:pPrChange w:id="8495" w:author="Houyem Rais" w:date="2024-02-22T14:49:00Z">
                <w:pPr>
                  <w:pStyle w:val="Paragraph"/>
                  <w:spacing w:before="0" w:after="0"/>
                </w:pPr>
              </w:pPrChange>
            </w:pPr>
            <w:del w:id="8496" w:author="Houyem Rais" w:date="2024-02-22T14:46:00Z">
              <w:r w:rsidRPr="00343F01" w:rsidDel="00201166">
                <w:rPr>
                  <w:rFonts w:asciiTheme="minorHAnsi" w:hAnsiTheme="minorHAnsi" w:cstheme="minorHAnsi"/>
                  <w:b/>
                  <w:bCs/>
                  <w:lang w:val="fr-FR"/>
                </w:rPr>
                <w:delText>Critère</w:delText>
              </w:r>
            </w:del>
          </w:p>
        </w:tc>
        <w:tc>
          <w:tcPr>
            <w:tcW w:w="0" w:type="auto"/>
            <w:tcBorders>
              <w:left w:val="single" w:sz="4" w:space="0" w:color="auto"/>
              <w:right w:val="single" w:sz="4" w:space="0" w:color="auto"/>
            </w:tcBorders>
            <w:shd w:val="clear" w:color="auto" w:fill="D0CECE" w:themeFill="background2" w:themeFillShade="E6"/>
            <w:vAlign w:val="center"/>
          </w:tcPr>
          <w:p w14:paraId="09707FC2" w14:textId="1E5604D4" w:rsidR="00761579" w:rsidRPr="00343F01" w:rsidDel="00201166" w:rsidRDefault="00761579" w:rsidP="00D62BC5">
            <w:pPr>
              <w:spacing w:before="0" w:after="160"/>
              <w:jc w:val="left"/>
              <w:rPr>
                <w:del w:id="8497" w:author="Houyem Rais" w:date="2024-02-22T14:46:00Z"/>
                <w:rFonts w:asciiTheme="minorHAnsi" w:hAnsiTheme="minorHAnsi" w:cstheme="minorHAnsi"/>
                <w:b/>
                <w:bCs/>
                <w:u w:val="single"/>
                <w:lang w:val="fr-FR"/>
              </w:rPr>
              <w:pPrChange w:id="8498" w:author="Houyem Rais" w:date="2024-02-22T14:49:00Z">
                <w:pPr>
                  <w:pStyle w:val="Paragraph"/>
                  <w:spacing w:before="0" w:after="0"/>
                  <w:ind w:left="-112" w:right="-113"/>
                  <w:jc w:val="center"/>
                </w:pPr>
              </w:pPrChange>
            </w:pPr>
            <w:del w:id="8499" w:author="Houyem Rais" w:date="2024-02-22T14:46:00Z">
              <w:r w:rsidRPr="00343F01" w:rsidDel="00201166">
                <w:rPr>
                  <w:rFonts w:asciiTheme="minorHAnsi" w:hAnsiTheme="minorHAnsi" w:cstheme="minorHAnsi"/>
                  <w:b/>
                  <w:bCs/>
                  <w:u w:val="single"/>
                  <w:lang w:val="fr-FR"/>
                </w:rPr>
                <w:delText>Option 0</w:delText>
              </w:r>
            </w:del>
          </w:p>
          <w:p w14:paraId="3BE1DBB1" w14:textId="624C92AD" w:rsidR="00761579" w:rsidRPr="00343F01" w:rsidDel="00201166" w:rsidRDefault="00761579" w:rsidP="00D62BC5">
            <w:pPr>
              <w:spacing w:before="0" w:after="160"/>
              <w:jc w:val="left"/>
              <w:rPr>
                <w:del w:id="8500" w:author="Houyem Rais" w:date="2024-02-22T14:46:00Z"/>
                <w:rFonts w:asciiTheme="minorHAnsi" w:hAnsiTheme="minorHAnsi" w:cstheme="minorHAnsi"/>
                <w:b/>
                <w:bCs/>
                <w:lang w:val="fr-FR"/>
              </w:rPr>
              <w:pPrChange w:id="8501" w:author="Houyem Rais" w:date="2024-02-22T14:49:00Z">
                <w:pPr>
                  <w:pStyle w:val="Paragraph"/>
                  <w:spacing w:before="0" w:after="0"/>
                  <w:ind w:left="-112" w:right="-113"/>
                  <w:jc w:val="center"/>
                </w:pPr>
              </w:pPrChange>
            </w:pPr>
            <w:del w:id="8502" w:author="Houyem Rais" w:date="2024-02-22T14:46:00Z">
              <w:r w:rsidRPr="00343F01" w:rsidDel="00201166">
                <w:rPr>
                  <w:rFonts w:asciiTheme="minorHAnsi" w:hAnsiTheme="minorHAnsi" w:cstheme="minorHAnsi"/>
                  <w:b/>
                  <w:bCs/>
                  <w:lang w:val="fr-FR"/>
                </w:rPr>
                <w:delText>Marché Public</w:delText>
              </w:r>
            </w:del>
          </w:p>
        </w:tc>
        <w:tc>
          <w:tcPr>
            <w:tcW w:w="0" w:type="auto"/>
            <w:gridSpan w:val="2"/>
            <w:tcBorders>
              <w:left w:val="single" w:sz="4" w:space="0" w:color="auto"/>
              <w:right w:val="single" w:sz="4" w:space="0" w:color="auto"/>
            </w:tcBorders>
            <w:shd w:val="clear" w:color="auto" w:fill="D0CECE" w:themeFill="background2" w:themeFillShade="E6"/>
            <w:vAlign w:val="center"/>
          </w:tcPr>
          <w:p w14:paraId="62B5E134" w14:textId="616974FD" w:rsidR="00761579" w:rsidRPr="00343F01" w:rsidDel="00201166" w:rsidRDefault="00761579" w:rsidP="00D62BC5">
            <w:pPr>
              <w:spacing w:before="0" w:after="160"/>
              <w:jc w:val="left"/>
              <w:rPr>
                <w:del w:id="8503" w:author="Houyem Rais" w:date="2024-02-22T14:46:00Z"/>
                <w:rFonts w:asciiTheme="minorHAnsi" w:hAnsiTheme="minorHAnsi" w:cstheme="minorHAnsi"/>
                <w:b/>
                <w:bCs/>
                <w:u w:val="single"/>
                <w:lang w:val="fr-FR"/>
              </w:rPr>
              <w:pPrChange w:id="8504" w:author="Houyem Rais" w:date="2024-02-22T14:49:00Z">
                <w:pPr>
                  <w:pStyle w:val="Paragraph"/>
                  <w:spacing w:before="0" w:after="0"/>
                  <w:ind w:left="-112" w:right="-113"/>
                  <w:jc w:val="center"/>
                </w:pPr>
              </w:pPrChange>
            </w:pPr>
            <w:del w:id="8505" w:author="Houyem Rais" w:date="2024-02-22T14:46:00Z">
              <w:r w:rsidRPr="00343F01" w:rsidDel="00201166">
                <w:rPr>
                  <w:rFonts w:asciiTheme="minorHAnsi" w:hAnsiTheme="minorHAnsi" w:cstheme="minorHAnsi"/>
                  <w:b/>
                  <w:bCs/>
                  <w:u w:val="single"/>
                  <w:lang w:val="fr-FR"/>
                </w:rPr>
                <w:delText>Option 1</w:delText>
              </w:r>
            </w:del>
          </w:p>
          <w:p w14:paraId="768D61CD" w14:textId="6D51E4FD" w:rsidR="00761579" w:rsidRPr="00343F01" w:rsidDel="00201166" w:rsidRDefault="00761579" w:rsidP="00D62BC5">
            <w:pPr>
              <w:spacing w:before="0" w:after="160"/>
              <w:jc w:val="left"/>
              <w:rPr>
                <w:del w:id="8506" w:author="Houyem Rais" w:date="2024-02-22T14:46:00Z"/>
                <w:rFonts w:asciiTheme="minorHAnsi" w:hAnsiTheme="minorHAnsi" w:cstheme="minorHAnsi"/>
                <w:b/>
                <w:bCs/>
                <w:lang w:val="fr-FR"/>
              </w:rPr>
              <w:pPrChange w:id="8507" w:author="Houyem Rais" w:date="2024-02-22T14:49:00Z">
                <w:pPr>
                  <w:pStyle w:val="Paragraph"/>
                  <w:spacing w:before="0" w:after="0"/>
                  <w:ind w:left="-112" w:right="-113"/>
                  <w:jc w:val="center"/>
                </w:pPr>
              </w:pPrChange>
            </w:pPr>
            <w:del w:id="8508" w:author="Houyem Rais" w:date="2024-02-22T14:46:00Z">
              <w:r w:rsidRPr="00343F01" w:rsidDel="00201166">
                <w:rPr>
                  <w:rFonts w:asciiTheme="minorHAnsi" w:hAnsiTheme="minorHAnsi" w:cstheme="minorHAnsi"/>
                  <w:b/>
                  <w:bCs/>
                  <w:lang w:val="fr-FR"/>
                </w:rPr>
                <w:delText>BOT à péage économique</w:delText>
              </w:r>
            </w:del>
          </w:p>
        </w:tc>
        <w:tc>
          <w:tcPr>
            <w:tcW w:w="0" w:type="auto"/>
            <w:gridSpan w:val="2"/>
            <w:tcBorders>
              <w:left w:val="single" w:sz="4" w:space="0" w:color="auto"/>
              <w:right w:val="single" w:sz="4" w:space="0" w:color="auto"/>
            </w:tcBorders>
            <w:shd w:val="clear" w:color="auto" w:fill="D0CECE" w:themeFill="background2" w:themeFillShade="E6"/>
            <w:vAlign w:val="center"/>
          </w:tcPr>
          <w:p w14:paraId="28EDF47A" w14:textId="71B592A9" w:rsidR="00761579" w:rsidRPr="00343F01" w:rsidDel="00201166" w:rsidRDefault="00761579" w:rsidP="00D62BC5">
            <w:pPr>
              <w:spacing w:before="0" w:after="160"/>
              <w:jc w:val="left"/>
              <w:rPr>
                <w:del w:id="8509" w:author="Houyem Rais" w:date="2024-02-22T14:46:00Z"/>
                <w:rFonts w:asciiTheme="minorHAnsi" w:hAnsiTheme="minorHAnsi" w:cstheme="minorHAnsi"/>
                <w:b/>
                <w:bCs/>
                <w:u w:val="single"/>
                <w:lang w:val="fr-FR"/>
              </w:rPr>
              <w:pPrChange w:id="8510" w:author="Houyem Rais" w:date="2024-02-22T14:49:00Z">
                <w:pPr>
                  <w:pStyle w:val="Paragraph"/>
                  <w:spacing w:before="0" w:after="0"/>
                  <w:jc w:val="center"/>
                </w:pPr>
              </w:pPrChange>
            </w:pPr>
            <w:del w:id="8511" w:author="Houyem Rais" w:date="2024-02-22T14:46:00Z">
              <w:r w:rsidRPr="00343F01" w:rsidDel="00201166">
                <w:rPr>
                  <w:rFonts w:asciiTheme="minorHAnsi" w:hAnsiTheme="minorHAnsi" w:cstheme="minorHAnsi"/>
                  <w:b/>
                  <w:bCs/>
                  <w:u w:val="single"/>
                  <w:lang w:val="fr-FR"/>
                </w:rPr>
                <w:delText>Option 2</w:delText>
              </w:r>
            </w:del>
          </w:p>
          <w:p w14:paraId="4BC8C1AA" w14:textId="6AE98642" w:rsidR="00761579" w:rsidRPr="00343F01" w:rsidDel="00201166" w:rsidRDefault="00761579" w:rsidP="00D62BC5">
            <w:pPr>
              <w:spacing w:before="0" w:after="160"/>
              <w:jc w:val="left"/>
              <w:rPr>
                <w:del w:id="8512" w:author="Houyem Rais" w:date="2024-02-22T14:46:00Z"/>
                <w:rFonts w:asciiTheme="minorHAnsi" w:hAnsiTheme="minorHAnsi" w:cstheme="minorHAnsi"/>
                <w:b/>
                <w:bCs/>
                <w:u w:val="single"/>
                <w:lang w:val="fr-FR"/>
              </w:rPr>
              <w:pPrChange w:id="8513" w:author="Houyem Rais" w:date="2024-02-22T14:49:00Z">
                <w:pPr>
                  <w:pStyle w:val="Paragraph"/>
                  <w:spacing w:before="0" w:after="0"/>
                  <w:jc w:val="center"/>
                </w:pPr>
              </w:pPrChange>
            </w:pPr>
            <w:del w:id="8514" w:author="Houyem Rais" w:date="2024-02-22T14:46:00Z">
              <w:r w:rsidRPr="00343F01" w:rsidDel="00201166">
                <w:rPr>
                  <w:rFonts w:asciiTheme="minorHAnsi" w:hAnsiTheme="minorHAnsi" w:cstheme="minorHAnsi"/>
                  <w:b/>
                  <w:bCs/>
                  <w:lang w:val="fr-FR"/>
                </w:rPr>
                <w:delText>BOT à péage social</w:delText>
              </w:r>
            </w:del>
          </w:p>
        </w:tc>
        <w:tc>
          <w:tcPr>
            <w:tcW w:w="0" w:type="auto"/>
            <w:tcBorders>
              <w:left w:val="single" w:sz="4" w:space="0" w:color="auto"/>
              <w:right w:val="single" w:sz="4" w:space="0" w:color="auto"/>
            </w:tcBorders>
            <w:shd w:val="clear" w:color="auto" w:fill="D0CECE" w:themeFill="background2" w:themeFillShade="E6"/>
            <w:vAlign w:val="center"/>
          </w:tcPr>
          <w:p w14:paraId="6FBA6C53" w14:textId="285D04E0" w:rsidR="00761579" w:rsidRPr="00343F01" w:rsidDel="00201166" w:rsidRDefault="00761579" w:rsidP="00D62BC5">
            <w:pPr>
              <w:spacing w:before="0" w:after="160"/>
              <w:jc w:val="left"/>
              <w:rPr>
                <w:del w:id="8515" w:author="Houyem Rais" w:date="2024-02-22T14:46:00Z"/>
                <w:rFonts w:asciiTheme="minorHAnsi" w:hAnsiTheme="minorHAnsi" w:cstheme="minorHAnsi"/>
                <w:b/>
                <w:bCs/>
                <w:u w:val="single"/>
                <w:lang w:val="fr-FR"/>
              </w:rPr>
              <w:pPrChange w:id="8516" w:author="Houyem Rais" w:date="2024-02-22T14:49:00Z">
                <w:pPr>
                  <w:pStyle w:val="Paragraph"/>
                  <w:spacing w:before="0" w:after="0"/>
                  <w:jc w:val="center"/>
                </w:pPr>
              </w:pPrChange>
            </w:pPr>
            <w:del w:id="8517" w:author="Houyem Rais" w:date="2024-02-22T14:46:00Z">
              <w:r w:rsidRPr="00343F01" w:rsidDel="00201166">
                <w:rPr>
                  <w:rFonts w:asciiTheme="minorHAnsi" w:hAnsiTheme="minorHAnsi" w:cstheme="minorHAnsi"/>
                  <w:b/>
                  <w:bCs/>
                  <w:u w:val="single"/>
                  <w:lang w:val="fr-FR"/>
                </w:rPr>
                <w:delText>Option 3</w:delText>
              </w:r>
            </w:del>
          </w:p>
          <w:p w14:paraId="5DDA96A0" w14:textId="3526D14E" w:rsidR="00761579" w:rsidRPr="00343F01" w:rsidDel="00201166" w:rsidRDefault="00761579" w:rsidP="00D62BC5">
            <w:pPr>
              <w:spacing w:before="0" w:after="160"/>
              <w:jc w:val="left"/>
              <w:rPr>
                <w:del w:id="8518" w:author="Houyem Rais" w:date="2024-02-22T14:46:00Z"/>
                <w:rFonts w:asciiTheme="minorHAnsi" w:hAnsiTheme="minorHAnsi" w:cstheme="minorHAnsi"/>
                <w:b/>
                <w:bCs/>
                <w:lang w:val="fr-FR"/>
              </w:rPr>
              <w:pPrChange w:id="8519" w:author="Houyem Rais" w:date="2024-02-22T14:49:00Z">
                <w:pPr>
                  <w:pStyle w:val="Paragraph"/>
                  <w:spacing w:before="0" w:after="0"/>
                  <w:jc w:val="center"/>
                </w:pPr>
              </w:pPrChange>
            </w:pPr>
            <w:del w:id="8520" w:author="Houyem Rais" w:date="2024-02-22T14:46:00Z">
              <w:r w:rsidRPr="00343F01" w:rsidDel="00201166">
                <w:rPr>
                  <w:rFonts w:asciiTheme="minorHAnsi" w:hAnsiTheme="minorHAnsi" w:cstheme="minorHAnsi"/>
                  <w:b/>
                  <w:bCs/>
                  <w:lang w:val="fr-FR"/>
                </w:rPr>
                <w:delText>MP + Affermage</w:delText>
              </w:r>
            </w:del>
          </w:p>
        </w:tc>
        <w:tc>
          <w:tcPr>
            <w:tcW w:w="0" w:type="auto"/>
            <w:gridSpan w:val="2"/>
            <w:tcBorders>
              <w:left w:val="single" w:sz="4" w:space="0" w:color="auto"/>
              <w:right w:val="single" w:sz="4" w:space="0" w:color="auto"/>
            </w:tcBorders>
            <w:shd w:val="clear" w:color="auto" w:fill="D0CECE" w:themeFill="background2" w:themeFillShade="E6"/>
          </w:tcPr>
          <w:p w14:paraId="6FBC1C4B" w14:textId="67134F9E" w:rsidR="00761579" w:rsidRPr="00343F01" w:rsidDel="00201166" w:rsidRDefault="00761579" w:rsidP="00D62BC5">
            <w:pPr>
              <w:spacing w:before="0" w:after="160"/>
              <w:jc w:val="left"/>
              <w:rPr>
                <w:del w:id="8521" w:author="Houyem Rais" w:date="2024-02-22T14:46:00Z"/>
                <w:rFonts w:asciiTheme="minorHAnsi" w:hAnsiTheme="minorHAnsi" w:cstheme="minorHAnsi"/>
                <w:b/>
                <w:bCs/>
                <w:u w:val="single"/>
                <w:lang w:val="fr-FR"/>
              </w:rPr>
              <w:pPrChange w:id="8522" w:author="Houyem Rais" w:date="2024-02-22T14:49:00Z">
                <w:pPr>
                  <w:pStyle w:val="Paragraph"/>
                  <w:spacing w:before="0" w:after="0"/>
                  <w:jc w:val="center"/>
                </w:pPr>
              </w:pPrChange>
            </w:pPr>
            <w:del w:id="8523" w:author="Houyem Rais" w:date="2024-02-22T14:46:00Z">
              <w:r w:rsidRPr="00343F01" w:rsidDel="00201166">
                <w:rPr>
                  <w:rFonts w:asciiTheme="minorHAnsi" w:hAnsiTheme="minorHAnsi" w:cstheme="minorHAnsi"/>
                  <w:b/>
                  <w:bCs/>
                  <w:u w:val="single"/>
                  <w:lang w:val="fr-FR"/>
                </w:rPr>
                <w:delText>Option 4</w:delText>
              </w:r>
            </w:del>
          </w:p>
          <w:p w14:paraId="7719227E" w14:textId="061D0E1A" w:rsidR="00761579" w:rsidRPr="00343F01" w:rsidDel="00201166" w:rsidRDefault="00761579" w:rsidP="00D62BC5">
            <w:pPr>
              <w:spacing w:before="0" w:after="160"/>
              <w:jc w:val="left"/>
              <w:rPr>
                <w:del w:id="8524" w:author="Houyem Rais" w:date="2024-02-22T14:46:00Z"/>
                <w:rFonts w:asciiTheme="minorHAnsi" w:hAnsiTheme="minorHAnsi" w:cstheme="minorHAnsi"/>
                <w:b/>
                <w:bCs/>
                <w:lang w:val="fr-FR"/>
              </w:rPr>
              <w:pPrChange w:id="8525" w:author="Houyem Rais" w:date="2024-02-22T14:49:00Z">
                <w:pPr>
                  <w:pStyle w:val="Paragraph"/>
                  <w:spacing w:before="0" w:after="0"/>
                  <w:jc w:val="center"/>
                </w:pPr>
              </w:pPrChange>
            </w:pPr>
            <w:del w:id="8526" w:author="Houyem Rais" w:date="2024-02-22T14:46:00Z">
              <w:r w:rsidRPr="00343F01" w:rsidDel="00201166">
                <w:rPr>
                  <w:rFonts w:asciiTheme="minorHAnsi" w:hAnsiTheme="minorHAnsi" w:cstheme="minorHAnsi"/>
                  <w:b/>
                  <w:bCs/>
                  <w:lang w:val="fr-FR"/>
                </w:rPr>
                <w:delText>PPP à paiements publics</w:delText>
              </w:r>
            </w:del>
          </w:p>
        </w:tc>
      </w:tr>
      <w:tr w:rsidR="00761579" w:rsidRPr="00343F01" w:rsidDel="00201166" w14:paraId="7BA1F85B" w14:textId="5D11668D" w:rsidTr="00D300C0">
        <w:trPr>
          <w:trHeight w:val="45"/>
          <w:del w:id="8527" w:author="Houyem Rais" w:date="2024-02-22T14:46:00Z"/>
        </w:trPr>
        <w:tc>
          <w:tcPr>
            <w:tcW w:w="0" w:type="auto"/>
            <w:vAlign w:val="center"/>
          </w:tcPr>
          <w:p w14:paraId="6AE8FAE6" w14:textId="1BE239D2" w:rsidR="00761579" w:rsidRPr="00343F01" w:rsidDel="00201166" w:rsidRDefault="00761579" w:rsidP="00D62BC5">
            <w:pPr>
              <w:spacing w:before="0" w:after="160"/>
              <w:jc w:val="left"/>
              <w:rPr>
                <w:del w:id="8528" w:author="Houyem Rais" w:date="2024-02-22T14:46:00Z"/>
                <w:rFonts w:cs="Calibri"/>
                <w:color w:val="000000" w:themeColor="text1"/>
                <w:kern w:val="24"/>
                <w:lang w:val="fr-FR"/>
              </w:rPr>
              <w:pPrChange w:id="8529" w:author="Houyem Rais" w:date="2024-02-22T14:49:00Z">
                <w:pPr>
                  <w:pStyle w:val="Paragraph"/>
                  <w:spacing w:before="0" w:after="0"/>
                  <w:jc w:val="center"/>
                </w:pPr>
              </w:pPrChange>
            </w:pPr>
            <w:del w:id="8530" w:author="Houyem Rais" w:date="2024-02-22T14:46:00Z">
              <w:r w:rsidRPr="00343F01" w:rsidDel="00201166">
                <w:rPr>
                  <w:rFonts w:cs="Calibri"/>
                  <w:color w:val="000000" w:themeColor="text1"/>
                  <w:kern w:val="24"/>
                  <w:lang w:val="fr-FR"/>
                </w:rPr>
                <w:delText>1</w:delText>
              </w:r>
            </w:del>
          </w:p>
        </w:tc>
        <w:tc>
          <w:tcPr>
            <w:tcW w:w="0" w:type="auto"/>
            <w:gridSpan w:val="2"/>
            <w:vAlign w:val="center"/>
          </w:tcPr>
          <w:p w14:paraId="06EE4078" w14:textId="738D7603" w:rsidR="00761579" w:rsidRPr="00343F01" w:rsidDel="00201166" w:rsidRDefault="00761579" w:rsidP="00D62BC5">
            <w:pPr>
              <w:spacing w:before="0" w:after="160"/>
              <w:jc w:val="left"/>
              <w:rPr>
                <w:del w:id="8531" w:author="Houyem Rais" w:date="2024-02-22T14:46:00Z"/>
                <w:rFonts w:cs="Calibri"/>
                <w:color w:val="000000" w:themeColor="text1"/>
                <w:kern w:val="24"/>
                <w:lang w:val="fr-FR"/>
              </w:rPr>
              <w:pPrChange w:id="8532" w:author="Houyem Rais" w:date="2024-02-22T14:49:00Z">
                <w:pPr>
                  <w:pStyle w:val="Paragraph"/>
                  <w:spacing w:before="0" w:after="0"/>
                </w:pPr>
              </w:pPrChange>
            </w:pPr>
            <w:del w:id="8533" w:author="Houyem Rais" w:date="2024-02-22T14:46:00Z">
              <w:r w:rsidRPr="00343F01" w:rsidDel="00201166">
                <w:rPr>
                  <w:rFonts w:cs="Calibri"/>
                  <w:color w:val="000000" w:themeColor="text1"/>
                  <w:kern w:val="24"/>
                  <w:lang w:val="fr-FR"/>
                </w:rPr>
                <w:delText>Minimiser l’impact budgétaire et les subventions</w:delText>
              </w:r>
            </w:del>
          </w:p>
        </w:tc>
        <w:tc>
          <w:tcPr>
            <w:tcW w:w="0" w:type="auto"/>
            <w:vAlign w:val="center"/>
          </w:tcPr>
          <w:p w14:paraId="7D2BF942" w14:textId="1F739C11" w:rsidR="00761579" w:rsidRPr="00343F01" w:rsidDel="00201166" w:rsidRDefault="00761579" w:rsidP="00D62BC5">
            <w:pPr>
              <w:spacing w:before="0" w:after="160"/>
              <w:jc w:val="left"/>
              <w:rPr>
                <w:del w:id="8534" w:author="Houyem Rais" w:date="2024-02-22T14:46:00Z"/>
                <w:rFonts w:cs="Calibri"/>
                <w:b/>
                <w:bCs/>
                <w:color w:val="FF0000"/>
                <w:kern w:val="24"/>
                <w:lang w:val="fr-FR"/>
              </w:rPr>
              <w:pPrChange w:id="8535" w:author="Houyem Rais" w:date="2024-02-22T14:49:00Z">
                <w:pPr>
                  <w:pStyle w:val="Paragraph"/>
                  <w:spacing w:before="0" w:after="0"/>
                  <w:jc w:val="center"/>
                </w:pPr>
              </w:pPrChange>
            </w:pPr>
            <w:del w:id="8536" w:author="Houyem Rais" w:date="2024-02-22T14:46:00Z">
              <w:r w:rsidRPr="00343F01" w:rsidDel="00201166">
                <w:rPr>
                  <w:rFonts w:cs="Calibri"/>
                  <w:b/>
                  <w:bCs/>
                  <w:color w:val="FF0000"/>
                  <w:kern w:val="24"/>
                  <w:lang w:val="fr-FR"/>
                </w:rPr>
                <w:delText>– –</w:delText>
              </w:r>
            </w:del>
          </w:p>
        </w:tc>
        <w:tc>
          <w:tcPr>
            <w:tcW w:w="0" w:type="auto"/>
            <w:gridSpan w:val="2"/>
            <w:vAlign w:val="center"/>
          </w:tcPr>
          <w:p w14:paraId="1B0645A0" w14:textId="27A421AC" w:rsidR="00761579" w:rsidRPr="00343F01" w:rsidDel="00201166" w:rsidRDefault="00761579" w:rsidP="00D62BC5">
            <w:pPr>
              <w:spacing w:before="0" w:after="160"/>
              <w:jc w:val="left"/>
              <w:rPr>
                <w:del w:id="8537" w:author="Houyem Rais" w:date="2024-02-22T14:46:00Z"/>
                <w:rFonts w:cs="Calibri"/>
                <w:b/>
                <w:bCs/>
                <w:color w:val="92D050"/>
                <w:kern w:val="24"/>
                <w:lang w:val="fr-FR"/>
              </w:rPr>
              <w:pPrChange w:id="8538" w:author="Houyem Rais" w:date="2024-02-22T14:49:00Z">
                <w:pPr>
                  <w:pStyle w:val="Paragraph"/>
                  <w:spacing w:before="0" w:after="0"/>
                  <w:jc w:val="center"/>
                </w:pPr>
              </w:pPrChange>
            </w:pPr>
            <w:del w:id="8539" w:author="Houyem Rais" w:date="2024-02-22T14:46:00Z">
              <w:r w:rsidRPr="00343F01" w:rsidDel="00201166">
                <w:rPr>
                  <w:rFonts w:cs="Calibri"/>
                  <w:b/>
                  <w:bCs/>
                  <w:color w:val="92D050"/>
                  <w:kern w:val="24"/>
                  <w:lang w:val="fr-FR"/>
                </w:rPr>
                <w:delText>+</w:delText>
              </w:r>
            </w:del>
          </w:p>
        </w:tc>
        <w:tc>
          <w:tcPr>
            <w:tcW w:w="0" w:type="auto"/>
            <w:gridSpan w:val="2"/>
            <w:vAlign w:val="center"/>
          </w:tcPr>
          <w:p w14:paraId="5AA9CD49" w14:textId="1BB55203" w:rsidR="00761579" w:rsidRPr="00343F01" w:rsidDel="00201166" w:rsidRDefault="00761579" w:rsidP="00D62BC5">
            <w:pPr>
              <w:spacing w:before="0" w:after="160"/>
              <w:jc w:val="left"/>
              <w:rPr>
                <w:del w:id="8540" w:author="Houyem Rais" w:date="2024-02-22T14:46:00Z"/>
                <w:rFonts w:cs="Calibri"/>
                <w:b/>
                <w:bCs/>
                <w:color w:val="ED7D31" w:themeColor="accent2"/>
                <w:kern w:val="24"/>
                <w:lang w:val="fr-FR"/>
              </w:rPr>
              <w:pPrChange w:id="8541" w:author="Houyem Rais" w:date="2024-02-22T14:49:00Z">
                <w:pPr>
                  <w:pStyle w:val="Paragraph"/>
                  <w:spacing w:before="0" w:after="0"/>
                  <w:jc w:val="center"/>
                </w:pPr>
              </w:pPrChange>
            </w:pPr>
            <w:del w:id="8542" w:author="Houyem Rais" w:date="2024-02-22T14:46:00Z">
              <w:r w:rsidRPr="00343F01" w:rsidDel="00201166">
                <w:rPr>
                  <w:rFonts w:cs="Calibri"/>
                  <w:b/>
                  <w:bCs/>
                  <w:color w:val="ED7D31" w:themeColor="accent2"/>
                  <w:kern w:val="24"/>
                  <w:lang w:val="fr-FR"/>
                </w:rPr>
                <w:delText>–</w:delText>
              </w:r>
            </w:del>
          </w:p>
        </w:tc>
        <w:tc>
          <w:tcPr>
            <w:tcW w:w="0" w:type="auto"/>
            <w:vAlign w:val="center"/>
          </w:tcPr>
          <w:p w14:paraId="3F355245" w14:textId="328B38C9" w:rsidR="00761579" w:rsidRPr="00343F01" w:rsidDel="00201166" w:rsidRDefault="00761579" w:rsidP="00D62BC5">
            <w:pPr>
              <w:spacing w:before="0" w:after="160"/>
              <w:jc w:val="left"/>
              <w:rPr>
                <w:del w:id="8543" w:author="Houyem Rais" w:date="2024-02-22T14:46:00Z"/>
                <w:rFonts w:cs="Calibri"/>
                <w:b/>
                <w:bCs/>
                <w:color w:val="FF0000"/>
                <w:kern w:val="24"/>
                <w:lang w:val="fr-FR"/>
              </w:rPr>
              <w:pPrChange w:id="8544" w:author="Houyem Rais" w:date="2024-02-22T14:49:00Z">
                <w:pPr>
                  <w:pStyle w:val="Paragraph"/>
                  <w:spacing w:before="0" w:after="0"/>
                  <w:jc w:val="center"/>
                </w:pPr>
              </w:pPrChange>
            </w:pPr>
            <w:del w:id="8545" w:author="Houyem Rais" w:date="2024-02-22T14:46:00Z">
              <w:r w:rsidRPr="00343F01" w:rsidDel="00201166">
                <w:rPr>
                  <w:rFonts w:cs="Calibri"/>
                  <w:b/>
                  <w:bCs/>
                  <w:color w:val="FF0000"/>
                  <w:kern w:val="24"/>
                  <w:lang w:val="fr-FR"/>
                </w:rPr>
                <w:delText>– –</w:delText>
              </w:r>
            </w:del>
          </w:p>
        </w:tc>
        <w:tc>
          <w:tcPr>
            <w:tcW w:w="0" w:type="auto"/>
            <w:gridSpan w:val="2"/>
            <w:vAlign w:val="center"/>
          </w:tcPr>
          <w:p w14:paraId="2013F6CB" w14:textId="17135E32" w:rsidR="00761579" w:rsidRPr="00343F01" w:rsidDel="00201166" w:rsidRDefault="00761579" w:rsidP="00D62BC5">
            <w:pPr>
              <w:spacing w:before="0" w:after="160"/>
              <w:jc w:val="left"/>
              <w:rPr>
                <w:del w:id="8546" w:author="Houyem Rais" w:date="2024-02-22T14:46:00Z"/>
                <w:rFonts w:cs="Calibri"/>
                <w:color w:val="FF0000"/>
                <w:kern w:val="24"/>
                <w:lang w:val="fr-FR"/>
              </w:rPr>
              <w:pPrChange w:id="8547" w:author="Houyem Rais" w:date="2024-02-22T14:49:00Z">
                <w:pPr>
                  <w:pStyle w:val="Paragraph"/>
                  <w:spacing w:before="0" w:after="0"/>
                  <w:jc w:val="center"/>
                </w:pPr>
              </w:pPrChange>
            </w:pPr>
            <w:del w:id="8548" w:author="Houyem Rais" w:date="2024-02-22T14:46:00Z">
              <w:r w:rsidRPr="00343F01" w:rsidDel="00201166">
                <w:rPr>
                  <w:rFonts w:cs="Calibri"/>
                  <w:b/>
                  <w:bCs/>
                  <w:color w:val="00B050"/>
                  <w:kern w:val="24"/>
                  <w:lang w:val="fr-FR"/>
                </w:rPr>
                <w:delText>+ +</w:delText>
              </w:r>
            </w:del>
          </w:p>
        </w:tc>
      </w:tr>
      <w:tr w:rsidR="00761579" w:rsidRPr="00343F01" w:rsidDel="00201166" w14:paraId="1E92630E" w14:textId="799E83F7" w:rsidTr="00D300C0">
        <w:trPr>
          <w:trHeight w:val="45"/>
          <w:del w:id="8549" w:author="Houyem Rais" w:date="2024-02-22T14:46:00Z"/>
        </w:trPr>
        <w:tc>
          <w:tcPr>
            <w:tcW w:w="0" w:type="auto"/>
            <w:vAlign w:val="center"/>
          </w:tcPr>
          <w:p w14:paraId="0FC1AC5A" w14:textId="063EC0E3" w:rsidR="00761579" w:rsidRPr="00343F01" w:rsidDel="00201166" w:rsidRDefault="00761579" w:rsidP="00D62BC5">
            <w:pPr>
              <w:spacing w:before="0" w:after="160"/>
              <w:jc w:val="left"/>
              <w:rPr>
                <w:del w:id="8550" w:author="Houyem Rais" w:date="2024-02-22T14:46:00Z"/>
                <w:rFonts w:cs="Calibri"/>
                <w:color w:val="000000" w:themeColor="text1"/>
                <w:kern w:val="24"/>
                <w:lang w:val="fr-FR"/>
              </w:rPr>
              <w:pPrChange w:id="8551" w:author="Houyem Rais" w:date="2024-02-22T14:49:00Z">
                <w:pPr>
                  <w:pStyle w:val="Paragraph"/>
                  <w:spacing w:before="0" w:after="0"/>
                  <w:jc w:val="center"/>
                </w:pPr>
              </w:pPrChange>
            </w:pPr>
            <w:del w:id="8552" w:author="Houyem Rais" w:date="2024-02-22T14:46:00Z">
              <w:r w:rsidRPr="00343F01" w:rsidDel="00201166">
                <w:rPr>
                  <w:rFonts w:cs="Calibri"/>
                  <w:color w:val="000000" w:themeColor="text1"/>
                  <w:kern w:val="24"/>
                  <w:lang w:val="fr-FR"/>
                </w:rPr>
                <w:delText>2</w:delText>
              </w:r>
            </w:del>
          </w:p>
        </w:tc>
        <w:tc>
          <w:tcPr>
            <w:tcW w:w="0" w:type="auto"/>
            <w:gridSpan w:val="2"/>
            <w:shd w:val="clear" w:color="auto" w:fill="auto"/>
            <w:vAlign w:val="center"/>
          </w:tcPr>
          <w:p w14:paraId="13FDC4C0" w14:textId="63474204" w:rsidR="00761579" w:rsidRPr="00343F01" w:rsidDel="00201166" w:rsidRDefault="00761579" w:rsidP="00D62BC5">
            <w:pPr>
              <w:spacing w:before="0" w:after="160"/>
              <w:jc w:val="left"/>
              <w:rPr>
                <w:del w:id="8553" w:author="Houyem Rais" w:date="2024-02-22T14:46:00Z"/>
                <w:rFonts w:asciiTheme="minorHAnsi" w:hAnsiTheme="minorHAnsi" w:cstheme="minorHAnsi"/>
                <w:lang w:val="fr-FR"/>
              </w:rPr>
              <w:pPrChange w:id="8554" w:author="Houyem Rais" w:date="2024-02-22T14:49:00Z">
                <w:pPr>
                  <w:pStyle w:val="Paragraph"/>
                  <w:spacing w:before="0" w:after="0"/>
                </w:pPr>
              </w:pPrChange>
            </w:pPr>
            <w:del w:id="8555" w:author="Houyem Rais" w:date="2024-02-22T14:46:00Z">
              <w:r w:rsidRPr="00343F01" w:rsidDel="00201166">
                <w:rPr>
                  <w:rFonts w:cs="Calibri"/>
                  <w:color w:val="000000" w:themeColor="text1"/>
                  <w:kern w:val="24"/>
                  <w:lang w:val="fr-FR"/>
                </w:rPr>
                <w:delText>Minimiser les paiements annuels</w:delText>
              </w:r>
            </w:del>
          </w:p>
        </w:tc>
        <w:tc>
          <w:tcPr>
            <w:tcW w:w="0" w:type="auto"/>
            <w:vAlign w:val="center"/>
          </w:tcPr>
          <w:p w14:paraId="0971BB3E" w14:textId="3F0F3600" w:rsidR="00761579" w:rsidRPr="00343F01" w:rsidDel="00201166" w:rsidRDefault="00761579" w:rsidP="00D62BC5">
            <w:pPr>
              <w:spacing w:before="0" w:after="160"/>
              <w:jc w:val="left"/>
              <w:rPr>
                <w:del w:id="8556" w:author="Houyem Rais" w:date="2024-02-22T14:46:00Z"/>
                <w:rFonts w:cs="Calibri"/>
                <w:b/>
                <w:bCs/>
                <w:color w:val="00B050"/>
                <w:kern w:val="24"/>
                <w:lang w:val="fr-FR"/>
              </w:rPr>
              <w:pPrChange w:id="8557" w:author="Houyem Rais" w:date="2024-02-22T14:49:00Z">
                <w:pPr>
                  <w:pStyle w:val="Paragraph"/>
                  <w:spacing w:before="0" w:after="0"/>
                  <w:jc w:val="center"/>
                </w:pPr>
              </w:pPrChange>
            </w:pPr>
            <w:del w:id="8558" w:author="Houyem Rais" w:date="2024-02-22T14:46:00Z">
              <w:r w:rsidRPr="00343F01" w:rsidDel="00201166">
                <w:rPr>
                  <w:rFonts w:cs="Calibri"/>
                  <w:b/>
                  <w:bCs/>
                  <w:color w:val="ED7D31" w:themeColor="accent2"/>
                  <w:kern w:val="24"/>
                  <w:lang w:val="fr-FR"/>
                </w:rPr>
                <w:delText>–</w:delText>
              </w:r>
            </w:del>
          </w:p>
        </w:tc>
        <w:tc>
          <w:tcPr>
            <w:tcW w:w="0" w:type="auto"/>
            <w:gridSpan w:val="2"/>
            <w:vAlign w:val="center"/>
          </w:tcPr>
          <w:p w14:paraId="6B28E38E" w14:textId="5C1FE455" w:rsidR="00761579" w:rsidRPr="00343F01" w:rsidDel="00201166" w:rsidRDefault="00761579" w:rsidP="00D62BC5">
            <w:pPr>
              <w:spacing w:before="0" w:after="160"/>
              <w:jc w:val="left"/>
              <w:rPr>
                <w:del w:id="8559" w:author="Houyem Rais" w:date="2024-02-22T14:46:00Z"/>
                <w:rFonts w:asciiTheme="minorHAnsi" w:hAnsiTheme="minorHAnsi" w:cstheme="minorHAnsi"/>
                <w:b/>
                <w:bCs/>
                <w:lang w:val="fr-FR"/>
              </w:rPr>
              <w:pPrChange w:id="8560" w:author="Houyem Rais" w:date="2024-02-22T14:49:00Z">
                <w:pPr>
                  <w:pStyle w:val="Paragraph"/>
                  <w:spacing w:before="0" w:after="0"/>
                  <w:jc w:val="center"/>
                </w:pPr>
              </w:pPrChange>
            </w:pPr>
            <w:del w:id="8561" w:author="Houyem Rais" w:date="2024-02-22T14:46:00Z">
              <w:r w:rsidRPr="00343F01" w:rsidDel="00201166">
                <w:rPr>
                  <w:rFonts w:cs="Calibri"/>
                  <w:b/>
                  <w:bCs/>
                  <w:color w:val="00B050"/>
                  <w:kern w:val="24"/>
                  <w:lang w:val="fr-FR"/>
                </w:rPr>
                <w:delText>+ +</w:delText>
              </w:r>
            </w:del>
          </w:p>
        </w:tc>
        <w:tc>
          <w:tcPr>
            <w:tcW w:w="0" w:type="auto"/>
            <w:gridSpan w:val="2"/>
            <w:vAlign w:val="center"/>
          </w:tcPr>
          <w:p w14:paraId="1AAEBAF8" w14:textId="3D3B1953" w:rsidR="00761579" w:rsidRPr="00343F01" w:rsidDel="00201166" w:rsidRDefault="00761579" w:rsidP="00D62BC5">
            <w:pPr>
              <w:spacing w:before="0" w:after="160"/>
              <w:jc w:val="left"/>
              <w:rPr>
                <w:del w:id="8562" w:author="Houyem Rais" w:date="2024-02-22T14:46:00Z"/>
                <w:rFonts w:cs="Calibri"/>
                <w:b/>
                <w:bCs/>
                <w:color w:val="00B050"/>
                <w:kern w:val="24"/>
                <w:lang w:val="fr-FR"/>
              </w:rPr>
              <w:pPrChange w:id="8563" w:author="Houyem Rais" w:date="2024-02-22T14:49:00Z">
                <w:pPr>
                  <w:pStyle w:val="Paragraph"/>
                  <w:spacing w:before="0" w:after="0"/>
                  <w:jc w:val="center"/>
                </w:pPr>
              </w:pPrChange>
            </w:pPr>
            <w:del w:id="8564" w:author="Houyem Rais" w:date="2024-02-22T14:46:00Z">
              <w:r w:rsidRPr="00343F01" w:rsidDel="00201166">
                <w:rPr>
                  <w:rFonts w:cs="Calibri"/>
                  <w:b/>
                  <w:bCs/>
                  <w:color w:val="ED7D31" w:themeColor="accent2"/>
                  <w:kern w:val="24"/>
                  <w:lang w:val="fr-FR"/>
                </w:rPr>
                <w:delText>–</w:delText>
              </w:r>
            </w:del>
          </w:p>
        </w:tc>
        <w:tc>
          <w:tcPr>
            <w:tcW w:w="0" w:type="auto"/>
            <w:vAlign w:val="center"/>
          </w:tcPr>
          <w:p w14:paraId="3C4783A7" w14:textId="104205E1" w:rsidR="00761579" w:rsidRPr="00343F01" w:rsidDel="00201166" w:rsidRDefault="00761579" w:rsidP="00D62BC5">
            <w:pPr>
              <w:spacing w:before="0" w:after="160"/>
              <w:jc w:val="left"/>
              <w:rPr>
                <w:del w:id="8565" w:author="Houyem Rais" w:date="2024-02-22T14:46:00Z"/>
                <w:rFonts w:asciiTheme="minorHAnsi" w:hAnsiTheme="minorHAnsi" w:cstheme="minorHAnsi"/>
                <w:b/>
                <w:bCs/>
                <w:lang w:val="fr-FR"/>
              </w:rPr>
              <w:pPrChange w:id="8566" w:author="Houyem Rais" w:date="2024-02-22T14:49:00Z">
                <w:pPr>
                  <w:pStyle w:val="Paragraph"/>
                  <w:spacing w:before="0" w:after="0"/>
                  <w:jc w:val="center"/>
                </w:pPr>
              </w:pPrChange>
            </w:pPr>
            <w:del w:id="8567" w:author="Houyem Rais" w:date="2024-02-22T14:46:00Z">
              <w:r w:rsidRPr="00343F01" w:rsidDel="00201166">
                <w:rPr>
                  <w:rFonts w:cs="Calibri"/>
                  <w:b/>
                  <w:bCs/>
                  <w:color w:val="ED7D31" w:themeColor="accent2"/>
                  <w:kern w:val="24"/>
                  <w:lang w:val="fr-FR"/>
                </w:rPr>
                <w:delText>–</w:delText>
              </w:r>
            </w:del>
          </w:p>
        </w:tc>
        <w:tc>
          <w:tcPr>
            <w:tcW w:w="0" w:type="auto"/>
            <w:gridSpan w:val="2"/>
            <w:vAlign w:val="center"/>
          </w:tcPr>
          <w:p w14:paraId="59A90297" w14:textId="1CE789CF" w:rsidR="00761579" w:rsidRPr="00343F01" w:rsidDel="00201166" w:rsidRDefault="00761579" w:rsidP="00D62BC5">
            <w:pPr>
              <w:spacing w:before="0" w:after="160"/>
              <w:jc w:val="left"/>
              <w:rPr>
                <w:del w:id="8568" w:author="Houyem Rais" w:date="2024-02-22T14:46:00Z"/>
                <w:rFonts w:cs="Calibri"/>
                <w:b/>
                <w:bCs/>
                <w:color w:val="ED7D31" w:themeColor="accent2"/>
                <w:kern w:val="24"/>
                <w:lang w:val="fr-FR"/>
              </w:rPr>
              <w:pPrChange w:id="8569" w:author="Houyem Rais" w:date="2024-02-22T14:49:00Z">
                <w:pPr>
                  <w:pStyle w:val="Paragraph"/>
                  <w:spacing w:before="0" w:after="0"/>
                  <w:jc w:val="center"/>
                </w:pPr>
              </w:pPrChange>
            </w:pPr>
            <w:del w:id="8570" w:author="Houyem Rais" w:date="2024-02-22T14:46:00Z">
              <w:r w:rsidRPr="00343F01" w:rsidDel="00201166">
                <w:rPr>
                  <w:rFonts w:cs="Calibri"/>
                  <w:b/>
                  <w:bCs/>
                  <w:color w:val="FF0000"/>
                  <w:kern w:val="24"/>
                  <w:lang w:val="fr-FR"/>
                </w:rPr>
                <w:delText>– –</w:delText>
              </w:r>
            </w:del>
          </w:p>
        </w:tc>
      </w:tr>
      <w:tr w:rsidR="00761579" w:rsidRPr="00343F01" w:rsidDel="00201166" w14:paraId="72AA84D7" w14:textId="4E52F422" w:rsidTr="00D300C0">
        <w:trPr>
          <w:trHeight w:val="266"/>
          <w:del w:id="8571" w:author="Houyem Rais" w:date="2024-02-22T14:46:00Z"/>
        </w:trPr>
        <w:tc>
          <w:tcPr>
            <w:tcW w:w="0" w:type="auto"/>
            <w:vAlign w:val="center"/>
          </w:tcPr>
          <w:p w14:paraId="70EECB34" w14:textId="2A3BB1AC" w:rsidR="00761579" w:rsidRPr="00343F01" w:rsidDel="00201166" w:rsidRDefault="00761579" w:rsidP="00D62BC5">
            <w:pPr>
              <w:spacing w:before="0" w:after="160"/>
              <w:jc w:val="left"/>
              <w:rPr>
                <w:del w:id="8572" w:author="Houyem Rais" w:date="2024-02-22T14:46:00Z"/>
                <w:rFonts w:cs="Calibri"/>
                <w:color w:val="000000" w:themeColor="text1"/>
                <w:kern w:val="24"/>
                <w:lang w:val="fr-FR"/>
              </w:rPr>
              <w:pPrChange w:id="8573" w:author="Houyem Rais" w:date="2024-02-22T14:49:00Z">
                <w:pPr>
                  <w:pStyle w:val="Paragraph"/>
                  <w:spacing w:before="0" w:after="0"/>
                  <w:jc w:val="center"/>
                </w:pPr>
              </w:pPrChange>
            </w:pPr>
            <w:del w:id="8574" w:author="Houyem Rais" w:date="2024-02-22T14:46:00Z">
              <w:r w:rsidRPr="00343F01" w:rsidDel="00201166">
                <w:rPr>
                  <w:rFonts w:cs="Calibri"/>
                  <w:color w:val="000000" w:themeColor="text1"/>
                  <w:kern w:val="24"/>
                  <w:lang w:val="fr-FR"/>
                </w:rPr>
                <w:delText>3</w:delText>
              </w:r>
            </w:del>
          </w:p>
        </w:tc>
        <w:tc>
          <w:tcPr>
            <w:tcW w:w="0" w:type="auto"/>
            <w:gridSpan w:val="2"/>
            <w:shd w:val="clear" w:color="auto" w:fill="auto"/>
            <w:vAlign w:val="center"/>
          </w:tcPr>
          <w:p w14:paraId="13F66FCC" w14:textId="7CBD02B6" w:rsidR="00761579" w:rsidRPr="00343F01" w:rsidDel="00201166" w:rsidRDefault="00761579" w:rsidP="00D62BC5">
            <w:pPr>
              <w:spacing w:before="0" w:after="160"/>
              <w:jc w:val="left"/>
              <w:rPr>
                <w:del w:id="8575" w:author="Houyem Rais" w:date="2024-02-22T14:46:00Z"/>
                <w:rFonts w:cs="Calibri"/>
                <w:color w:val="000000" w:themeColor="text1"/>
                <w:kern w:val="24"/>
                <w:lang w:val="fr-FR"/>
              </w:rPr>
              <w:pPrChange w:id="8576" w:author="Houyem Rais" w:date="2024-02-22T14:49:00Z">
                <w:pPr>
                  <w:pStyle w:val="Paragraph"/>
                  <w:spacing w:before="0" w:after="0"/>
                </w:pPr>
              </w:pPrChange>
            </w:pPr>
            <w:del w:id="8577" w:author="Houyem Rais" w:date="2024-02-22T14:46:00Z">
              <w:r w:rsidRPr="00343F01" w:rsidDel="00201166">
                <w:rPr>
                  <w:rFonts w:cs="Calibri"/>
                  <w:color w:val="000000" w:themeColor="text1"/>
                  <w:kern w:val="24"/>
                  <w:lang w:val="fr-FR"/>
                </w:rPr>
                <w:delText>Maximiser les recettes</w:delText>
              </w:r>
            </w:del>
          </w:p>
        </w:tc>
        <w:tc>
          <w:tcPr>
            <w:tcW w:w="0" w:type="auto"/>
            <w:vAlign w:val="center"/>
          </w:tcPr>
          <w:p w14:paraId="702B99C8" w14:textId="695B99DA" w:rsidR="00761579" w:rsidRPr="00343F01" w:rsidDel="00201166" w:rsidRDefault="00761579" w:rsidP="00D62BC5">
            <w:pPr>
              <w:spacing w:before="0" w:after="160"/>
              <w:jc w:val="left"/>
              <w:rPr>
                <w:del w:id="8578" w:author="Houyem Rais" w:date="2024-02-22T14:46:00Z"/>
                <w:rFonts w:cs="Calibri"/>
                <w:b/>
                <w:bCs/>
                <w:color w:val="ED7D31" w:themeColor="accent2"/>
                <w:kern w:val="24"/>
                <w:lang w:val="fr-FR"/>
              </w:rPr>
              <w:pPrChange w:id="8579" w:author="Houyem Rais" w:date="2024-02-22T14:49:00Z">
                <w:pPr>
                  <w:pStyle w:val="Paragraph"/>
                  <w:spacing w:before="0" w:after="0"/>
                  <w:jc w:val="center"/>
                </w:pPr>
              </w:pPrChange>
            </w:pPr>
            <w:del w:id="8580" w:author="Houyem Rais" w:date="2024-02-22T14:46:00Z">
              <w:r w:rsidRPr="00343F01" w:rsidDel="00201166">
                <w:rPr>
                  <w:rFonts w:cs="Calibri"/>
                  <w:b/>
                  <w:bCs/>
                  <w:color w:val="ED7D31" w:themeColor="accent2"/>
                  <w:kern w:val="24"/>
                  <w:lang w:val="fr-FR"/>
                </w:rPr>
                <w:delText>–</w:delText>
              </w:r>
            </w:del>
          </w:p>
        </w:tc>
        <w:tc>
          <w:tcPr>
            <w:tcW w:w="0" w:type="auto"/>
            <w:gridSpan w:val="2"/>
            <w:vAlign w:val="center"/>
          </w:tcPr>
          <w:p w14:paraId="53B78218" w14:textId="3D8E8D6C" w:rsidR="00761579" w:rsidRPr="00343F01" w:rsidDel="00201166" w:rsidRDefault="00761579" w:rsidP="00D62BC5">
            <w:pPr>
              <w:spacing w:before="0" w:after="160"/>
              <w:jc w:val="left"/>
              <w:rPr>
                <w:del w:id="8581" w:author="Houyem Rais" w:date="2024-02-22T14:46:00Z"/>
                <w:rFonts w:cs="Calibri"/>
                <w:b/>
                <w:bCs/>
                <w:color w:val="00B050"/>
                <w:kern w:val="24"/>
                <w:lang w:val="fr-FR"/>
              </w:rPr>
              <w:pPrChange w:id="8582" w:author="Houyem Rais" w:date="2024-02-22T14:49:00Z">
                <w:pPr>
                  <w:pStyle w:val="Paragraph"/>
                  <w:spacing w:before="0" w:after="0"/>
                  <w:jc w:val="center"/>
                </w:pPr>
              </w:pPrChange>
            </w:pPr>
            <w:del w:id="8583" w:author="Houyem Rais" w:date="2024-02-22T14:46:00Z">
              <w:r w:rsidRPr="00343F01" w:rsidDel="00201166">
                <w:rPr>
                  <w:rFonts w:cs="Calibri"/>
                  <w:b/>
                  <w:bCs/>
                  <w:color w:val="00B050"/>
                  <w:kern w:val="24"/>
                  <w:lang w:val="fr-FR"/>
                </w:rPr>
                <w:delText>+ +</w:delText>
              </w:r>
            </w:del>
          </w:p>
        </w:tc>
        <w:tc>
          <w:tcPr>
            <w:tcW w:w="0" w:type="auto"/>
            <w:gridSpan w:val="2"/>
            <w:vAlign w:val="center"/>
          </w:tcPr>
          <w:p w14:paraId="4206B70C" w14:textId="0A8D1DDA" w:rsidR="00761579" w:rsidRPr="00343F01" w:rsidDel="00201166" w:rsidRDefault="00761579" w:rsidP="00D62BC5">
            <w:pPr>
              <w:spacing w:before="0" w:after="160"/>
              <w:jc w:val="left"/>
              <w:rPr>
                <w:del w:id="8584" w:author="Houyem Rais" w:date="2024-02-22T14:46:00Z"/>
                <w:rFonts w:cs="Calibri"/>
                <w:b/>
                <w:bCs/>
                <w:color w:val="92D050"/>
                <w:kern w:val="24"/>
                <w:lang w:val="fr-FR"/>
              </w:rPr>
              <w:pPrChange w:id="8585" w:author="Houyem Rais" w:date="2024-02-22T14:49:00Z">
                <w:pPr>
                  <w:pStyle w:val="Paragraph"/>
                  <w:spacing w:before="0" w:after="0"/>
                  <w:jc w:val="center"/>
                </w:pPr>
              </w:pPrChange>
            </w:pPr>
            <w:del w:id="8586" w:author="Houyem Rais" w:date="2024-02-22T14:46:00Z">
              <w:r w:rsidRPr="00343F01" w:rsidDel="00201166">
                <w:rPr>
                  <w:rFonts w:cs="Calibri"/>
                  <w:b/>
                  <w:bCs/>
                  <w:color w:val="00B050"/>
                  <w:kern w:val="24"/>
                  <w:lang w:val="fr-FR"/>
                </w:rPr>
                <w:delText>+ +</w:delText>
              </w:r>
            </w:del>
          </w:p>
        </w:tc>
        <w:tc>
          <w:tcPr>
            <w:tcW w:w="0" w:type="auto"/>
            <w:vAlign w:val="center"/>
          </w:tcPr>
          <w:p w14:paraId="16A92985" w14:textId="531AA884" w:rsidR="00761579" w:rsidRPr="00343F01" w:rsidDel="00201166" w:rsidRDefault="00761579" w:rsidP="00D62BC5">
            <w:pPr>
              <w:spacing w:before="0" w:after="160"/>
              <w:jc w:val="left"/>
              <w:rPr>
                <w:del w:id="8587" w:author="Houyem Rais" w:date="2024-02-22T14:46:00Z"/>
                <w:rFonts w:cs="Calibri"/>
                <w:b/>
                <w:bCs/>
                <w:color w:val="00B050"/>
                <w:kern w:val="24"/>
                <w:lang w:val="fr-FR"/>
              </w:rPr>
              <w:pPrChange w:id="8588" w:author="Houyem Rais" w:date="2024-02-22T14:49:00Z">
                <w:pPr>
                  <w:pStyle w:val="Paragraph"/>
                  <w:spacing w:before="0" w:after="0"/>
                  <w:jc w:val="center"/>
                </w:pPr>
              </w:pPrChange>
            </w:pPr>
            <w:del w:id="8589" w:author="Houyem Rais" w:date="2024-02-22T14:46:00Z">
              <w:r w:rsidRPr="00343F01" w:rsidDel="00201166">
                <w:rPr>
                  <w:rFonts w:cs="Calibri"/>
                  <w:b/>
                  <w:bCs/>
                  <w:color w:val="92D050"/>
                  <w:kern w:val="24"/>
                  <w:lang w:val="fr-FR"/>
                </w:rPr>
                <w:delText>+</w:delText>
              </w:r>
            </w:del>
          </w:p>
        </w:tc>
        <w:tc>
          <w:tcPr>
            <w:tcW w:w="0" w:type="auto"/>
            <w:gridSpan w:val="2"/>
            <w:vAlign w:val="center"/>
          </w:tcPr>
          <w:p w14:paraId="65DA7C41" w14:textId="1312ABBC" w:rsidR="00761579" w:rsidRPr="00343F01" w:rsidDel="00201166" w:rsidRDefault="00761579" w:rsidP="00D62BC5">
            <w:pPr>
              <w:spacing w:before="0" w:after="160"/>
              <w:jc w:val="left"/>
              <w:rPr>
                <w:del w:id="8590" w:author="Houyem Rais" w:date="2024-02-22T14:46:00Z"/>
                <w:rFonts w:cs="Calibri"/>
                <w:b/>
                <w:bCs/>
                <w:color w:val="92D050"/>
                <w:kern w:val="24"/>
                <w:lang w:val="fr-FR"/>
              </w:rPr>
              <w:pPrChange w:id="8591" w:author="Houyem Rais" w:date="2024-02-22T14:49:00Z">
                <w:pPr>
                  <w:pStyle w:val="Paragraph"/>
                  <w:spacing w:before="0" w:after="0"/>
                  <w:jc w:val="center"/>
                </w:pPr>
              </w:pPrChange>
            </w:pPr>
            <w:del w:id="8592" w:author="Houyem Rais" w:date="2024-02-22T14:46:00Z">
              <w:r w:rsidRPr="00343F01" w:rsidDel="00201166">
                <w:rPr>
                  <w:rFonts w:cs="Calibri"/>
                  <w:b/>
                  <w:bCs/>
                  <w:color w:val="92D050"/>
                  <w:kern w:val="24"/>
                  <w:lang w:val="fr-FR"/>
                </w:rPr>
                <w:delText>+</w:delText>
              </w:r>
            </w:del>
          </w:p>
        </w:tc>
      </w:tr>
      <w:tr w:rsidR="00761579" w:rsidRPr="00343F01" w:rsidDel="00201166" w14:paraId="2A6E510F" w14:textId="20BCBA18" w:rsidTr="00D300C0">
        <w:trPr>
          <w:trHeight w:val="270"/>
          <w:del w:id="8593" w:author="Houyem Rais" w:date="2024-02-22T14:46:00Z"/>
        </w:trPr>
        <w:tc>
          <w:tcPr>
            <w:tcW w:w="0" w:type="auto"/>
            <w:vAlign w:val="center"/>
          </w:tcPr>
          <w:p w14:paraId="12B72EC9" w14:textId="63C207DC" w:rsidR="00761579" w:rsidRPr="00343F01" w:rsidDel="00201166" w:rsidRDefault="00761579" w:rsidP="00D62BC5">
            <w:pPr>
              <w:spacing w:before="0" w:after="160"/>
              <w:jc w:val="left"/>
              <w:rPr>
                <w:del w:id="8594" w:author="Houyem Rais" w:date="2024-02-22T14:46:00Z"/>
                <w:rFonts w:cs="Calibri"/>
                <w:color w:val="000000" w:themeColor="text1"/>
                <w:kern w:val="24"/>
                <w:lang w:val="fr-FR"/>
              </w:rPr>
              <w:pPrChange w:id="8595" w:author="Houyem Rais" w:date="2024-02-22T14:49:00Z">
                <w:pPr>
                  <w:pStyle w:val="Paragraph"/>
                  <w:spacing w:before="0" w:after="0"/>
                  <w:jc w:val="center"/>
                </w:pPr>
              </w:pPrChange>
            </w:pPr>
            <w:del w:id="8596" w:author="Houyem Rais" w:date="2024-02-22T14:46:00Z">
              <w:r w:rsidRPr="00343F01" w:rsidDel="00201166">
                <w:rPr>
                  <w:rFonts w:cs="Calibri"/>
                  <w:color w:val="000000" w:themeColor="text1"/>
                  <w:kern w:val="24"/>
                  <w:lang w:val="fr-FR"/>
                </w:rPr>
                <w:delText>4</w:delText>
              </w:r>
            </w:del>
          </w:p>
        </w:tc>
        <w:tc>
          <w:tcPr>
            <w:tcW w:w="0" w:type="auto"/>
            <w:gridSpan w:val="2"/>
            <w:shd w:val="clear" w:color="auto" w:fill="auto"/>
            <w:vAlign w:val="center"/>
          </w:tcPr>
          <w:p w14:paraId="188A801B" w14:textId="152081F4" w:rsidR="00761579" w:rsidRPr="00343F01" w:rsidDel="00201166" w:rsidRDefault="00761579" w:rsidP="00D62BC5">
            <w:pPr>
              <w:spacing w:before="0" w:after="160"/>
              <w:jc w:val="left"/>
              <w:rPr>
                <w:del w:id="8597" w:author="Houyem Rais" w:date="2024-02-22T14:46:00Z"/>
                <w:rFonts w:asciiTheme="minorHAnsi" w:hAnsiTheme="minorHAnsi" w:cstheme="minorHAnsi"/>
                <w:lang w:val="fr-FR"/>
              </w:rPr>
              <w:pPrChange w:id="8598" w:author="Houyem Rais" w:date="2024-02-22T14:49:00Z">
                <w:pPr>
                  <w:pStyle w:val="Paragraph"/>
                  <w:spacing w:before="0" w:after="0"/>
                </w:pPr>
              </w:pPrChange>
            </w:pPr>
            <w:del w:id="8599" w:author="Houyem Rais" w:date="2024-02-22T14:46:00Z">
              <w:r w:rsidRPr="00343F01" w:rsidDel="00201166">
                <w:rPr>
                  <w:rFonts w:cs="Calibri"/>
                  <w:color w:val="000000" w:themeColor="text1"/>
                  <w:kern w:val="24"/>
                  <w:lang w:val="fr-FR"/>
                </w:rPr>
                <w:delText>Appel d'offres rapide</w:delText>
              </w:r>
            </w:del>
          </w:p>
        </w:tc>
        <w:tc>
          <w:tcPr>
            <w:tcW w:w="0" w:type="auto"/>
            <w:vAlign w:val="center"/>
          </w:tcPr>
          <w:p w14:paraId="1461504C" w14:textId="204A33A7" w:rsidR="00761579" w:rsidRPr="00343F01" w:rsidDel="00201166" w:rsidRDefault="00761579" w:rsidP="00D62BC5">
            <w:pPr>
              <w:spacing w:before="0" w:after="160"/>
              <w:jc w:val="left"/>
              <w:rPr>
                <w:del w:id="8600" w:author="Houyem Rais" w:date="2024-02-22T14:46:00Z"/>
                <w:rFonts w:cs="Calibri"/>
                <w:b/>
                <w:bCs/>
                <w:color w:val="ED7D31" w:themeColor="accent2"/>
                <w:kern w:val="24"/>
                <w:lang w:val="fr-FR"/>
              </w:rPr>
              <w:pPrChange w:id="8601" w:author="Houyem Rais" w:date="2024-02-22T14:49:00Z">
                <w:pPr>
                  <w:pStyle w:val="Paragraph"/>
                  <w:spacing w:before="0" w:after="0"/>
                  <w:jc w:val="center"/>
                </w:pPr>
              </w:pPrChange>
            </w:pPr>
            <w:del w:id="8602" w:author="Houyem Rais" w:date="2024-02-22T14:46:00Z">
              <w:r w:rsidRPr="00343F01" w:rsidDel="00201166">
                <w:rPr>
                  <w:rFonts w:cs="Calibri"/>
                  <w:b/>
                  <w:bCs/>
                  <w:color w:val="00B050"/>
                  <w:kern w:val="24"/>
                  <w:lang w:val="fr-FR"/>
                </w:rPr>
                <w:delText>+ +</w:delText>
              </w:r>
            </w:del>
          </w:p>
        </w:tc>
        <w:tc>
          <w:tcPr>
            <w:tcW w:w="0" w:type="auto"/>
            <w:gridSpan w:val="2"/>
            <w:vAlign w:val="center"/>
          </w:tcPr>
          <w:p w14:paraId="745227D5" w14:textId="408297A8" w:rsidR="00761579" w:rsidRPr="00343F01" w:rsidDel="00201166" w:rsidRDefault="00761579" w:rsidP="00D62BC5">
            <w:pPr>
              <w:spacing w:before="0" w:after="160"/>
              <w:jc w:val="left"/>
              <w:rPr>
                <w:del w:id="8603" w:author="Houyem Rais" w:date="2024-02-22T14:46:00Z"/>
                <w:rFonts w:asciiTheme="minorHAnsi" w:hAnsiTheme="minorHAnsi" w:cstheme="minorHAnsi"/>
                <w:b/>
                <w:bCs/>
                <w:lang w:val="fr-FR"/>
              </w:rPr>
              <w:pPrChange w:id="8604" w:author="Houyem Rais" w:date="2024-02-22T14:49:00Z">
                <w:pPr>
                  <w:pStyle w:val="Paragraph"/>
                  <w:spacing w:before="0" w:after="0"/>
                  <w:jc w:val="center"/>
                </w:pPr>
              </w:pPrChange>
            </w:pPr>
            <w:del w:id="8605" w:author="Houyem Rais" w:date="2024-02-22T14:46:00Z">
              <w:r w:rsidRPr="00343F01" w:rsidDel="00201166">
                <w:rPr>
                  <w:rFonts w:cs="Calibri"/>
                  <w:b/>
                  <w:bCs/>
                  <w:color w:val="ED7D31" w:themeColor="accent2"/>
                  <w:kern w:val="24"/>
                  <w:lang w:val="fr-FR"/>
                </w:rPr>
                <w:delText>–</w:delText>
              </w:r>
            </w:del>
          </w:p>
        </w:tc>
        <w:tc>
          <w:tcPr>
            <w:tcW w:w="0" w:type="auto"/>
            <w:gridSpan w:val="2"/>
            <w:vAlign w:val="center"/>
          </w:tcPr>
          <w:p w14:paraId="0ECF0760" w14:textId="55985D2D" w:rsidR="00761579" w:rsidRPr="00343F01" w:rsidDel="00201166" w:rsidRDefault="00761579" w:rsidP="00D62BC5">
            <w:pPr>
              <w:spacing w:before="0" w:after="160"/>
              <w:jc w:val="left"/>
              <w:rPr>
                <w:del w:id="8606" w:author="Houyem Rais" w:date="2024-02-22T14:46:00Z"/>
                <w:rFonts w:cs="Calibri"/>
                <w:b/>
                <w:bCs/>
                <w:color w:val="FF0000"/>
                <w:kern w:val="24"/>
                <w:lang w:val="fr-FR"/>
              </w:rPr>
              <w:pPrChange w:id="8607" w:author="Houyem Rais" w:date="2024-02-22T14:49:00Z">
                <w:pPr>
                  <w:pStyle w:val="Paragraph"/>
                  <w:spacing w:before="0" w:after="0"/>
                  <w:jc w:val="center"/>
                </w:pPr>
              </w:pPrChange>
            </w:pPr>
            <w:del w:id="8608" w:author="Houyem Rais" w:date="2024-02-22T14:46:00Z">
              <w:r w:rsidRPr="00343F01" w:rsidDel="00201166">
                <w:rPr>
                  <w:rFonts w:cs="Calibri"/>
                  <w:b/>
                  <w:bCs/>
                  <w:color w:val="ED7D31" w:themeColor="accent2"/>
                  <w:kern w:val="24"/>
                  <w:lang w:val="fr-FR"/>
                </w:rPr>
                <w:delText>–</w:delText>
              </w:r>
            </w:del>
          </w:p>
        </w:tc>
        <w:tc>
          <w:tcPr>
            <w:tcW w:w="0" w:type="auto"/>
            <w:vAlign w:val="center"/>
          </w:tcPr>
          <w:p w14:paraId="375A9E0E" w14:textId="6D6B4759" w:rsidR="00761579" w:rsidRPr="00343F01" w:rsidDel="00201166" w:rsidRDefault="00761579" w:rsidP="00D62BC5">
            <w:pPr>
              <w:spacing w:before="0" w:after="160"/>
              <w:jc w:val="left"/>
              <w:rPr>
                <w:del w:id="8609" w:author="Houyem Rais" w:date="2024-02-22T14:46:00Z"/>
                <w:rFonts w:asciiTheme="minorHAnsi" w:hAnsiTheme="minorHAnsi" w:cstheme="minorHAnsi"/>
                <w:b/>
                <w:bCs/>
                <w:lang w:val="fr-FR"/>
              </w:rPr>
              <w:pPrChange w:id="8610" w:author="Houyem Rais" w:date="2024-02-22T14:49:00Z">
                <w:pPr>
                  <w:pStyle w:val="Paragraph"/>
                  <w:spacing w:before="0" w:after="0"/>
                  <w:jc w:val="center"/>
                </w:pPr>
              </w:pPrChange>
            </w:pPr>
            <w:del w:id="8611" w:author="Houyem Rais" w:date="2024-02-22T14:46:00Z">
              <w:r w:rsidRPr="00343F01" w:rsidDel="00201166">
                <w:rPr>
                  <w:rFonts w:cs="Calibri"/>
                  <w:b/>
                  <w:bCs/>
                  <w:color w:val="92D050"/>
                  <w:kern w:val="24"/>
                  <w:lang w:val="fr-FR"/>
                </w:rPr>
                <w:delText>+</w:delText>
              </w:r>
            </w:del>
          </w:p>
        </w:tc>
        <w:tc>
          <w:tcPr>
            <w:tcW w:w="0" w:type="auto"/>
            <w:gridSpan w:val="2"/>
            <w:vAlign w:val="center"/>
          </w:tcPr>
          <w:p w14:paraId="1C3B0C9C" w14:textId="72221641" w:rsidR="00761579" w:rsidRPr="00343F01" w:rsidDel="00201166" w:rsidRDefault="00761579" w:rsidP="00D62BC5">
            <w:pPr>
              <w:spacing w:before="0" w:after="160"/>
              <w:jc w:val="left"/>
              <w:rPr>
                <w:del w:id="8612" w:author="Houyem Rais" w:date="2024-02-22T14:46:00Z"/>
                <w:rFonts w:cs="Calibri"/>
                <w:b/>
                <w:bCs/>
                <w:color w:val="92D050"/>
                <w:kern w:val="24"/>
                <w:lang w:val="fr-FR"/>
              </w:rPr>
              <w:pPrChange w:id="8613" w:author="Houyem Rais" w:date="2024-02-22T14:49:00Z">
                <w:pPr>
                  <w:pStyle w:val="Paragraph"/>
                  <w:spacing w:before="0" w:after="0"/>
                  <w:jc w:val="center"/>
                </w:pPr>
              </w:pPrChange>
            </w:pPr>
            <w:del w:id="8614" w:author="Houyem Rais" w:date="2024-02-22T14:46:00Z">
              <w:r w:rsidRPr="00343F01" w:rsidDel="00201166">
                <w:rPr>
                  <w:rFonts w:cs="Calibri"/>
                  <w:b/>
                  <w:bCs/>
                  <w:color w:val="ED7D31" w:themeColor="accent2"/>
                  <w:kern w:val="24"/>
                  <w:lang w:val="fr-FR"/>
                </w:rPr>
                <w:delText>–</w:delText>
              </w:r>
            </w:del>
          </w:p>
        </w:tc>
      </w:tr>
      <w:tr w:rsidR="00761579" w:rsidRPr="00343F01" w:rsidDel="00201166" w14:paraId="610D82B3" w14:textId="34865D4D" w:rsidTr="00D300C0">
        <w:trPr>
          <w:trHeight w:val="274"/>
          <w:del w:id="8615" w:author="Houyem Rais" w:date="2024-02-22T14:46:00Z"/>
        </w:trPr>
        <w:tc>
          <w:tcPr>
            <w:tcW w:w="0" w:type="auto"/>
            <w:vAlign w:val="center"/>
          </w:tcPr>
          <w:p w14:paraId="65287B59" w14:textId="2E48CD7D" w:rsidR="00761579" w:rsidRPr="00343F01" w:rsidDel="00201166" w:rsidRDefault="00761579" w:rsidP="00D62BC5">
            <w:pPr>
              <w:spacing w:before="0" w:after="160"/>
              <w:jc w:val="left"/>
              <w:rPr>
                <w:del w:id="8616" w:author="Houyem Rais" w:date="2024-02-22T14:46:00Z"/>
                <w:rFonts w:cs="Calibri"/>
                <w:color w:val="000000" w:themeColor="text1"/>
                <w:kern w:val="24"/>
                <w:lang w:val="fr-FR"/>
              </w:rPr>
              <w:pPrChange w:id="8617" w:author="Houyem Rais" w:date="2024-02-22T14:49:00Z">
                <w:pPr>
                  <w:pStyle w:val="Paragraph"/>
                  <w:spacing w:before="0" w:after="0"/>
                  <w:jc w:val="center"/>
                </w:pPr>
              </w:pPrChange>
            </w:pPr>
            <w:del w:id="8618" w:author="Houyem Rais" w:date="2024-02-22T14:46:00Z">
              <w:r w:rsidRPr="00343F01" w:rsidDel="00201166">
                <w:rPr>
                  <w:rFonts w:cs="Calibri"/>
                  <w:color w:val="000000" w:themeColor="text1"/>
                  <w:kern w:val="24"/>
                  <w:lang w:val="fr-FR"/>
                </w:rPr>
                <w:delText>5</w:delText>
              </w:r>
            </w:del>
          </w:p>
        </w:tc>
        <w:tc>
          <w:tcPr>
            <w:tcW w:w="0" w:type="auto"/>
            <w:gridSpan w:val="2"/>
            <w:shd w:val="clear" w:color="auto" w:fill="auto"/>
            <w:vAlign w:val="center"/>
          </w:tcPr>
          <w:p w14:paraId="5D10E96F" w14:textId="2C2778D8" w:rsidR="00761579" w:rsidRPr="00343F01" w:rsidDel="00201166" w:rsidRDefault="00761579" w:rsidP="00D62BC5">
            <w:pPr>
              <w:spacing w:before="0" w:after="160"/>
              <w:jc w:val="left"/>
              <w:rPr>
                <w:del w:id="8619" w:author="Houyem Rais" w:date="2024-02-22T14:46:00Z"/>
                <w:rFonts w:asciiTheme="minorHAnsi" w:hAnsiTheme="minorHAnsi" w:cstheme="minorHAnsi"/>
                <w:lang w:val="fr-FR"/>
              </w:rPr>
              <w:pPrChange w:id="8620" w:author="Houyem Rais" w:date="2024-02-22T14:49:00Z">
                <w:pPr>
                  <w:pStyle w:val="Paragraph"/>
                  <w:spacing w:before="0" w:after="0"/>
                </w:pPr>
              </w:pPrChange>
            </w:pPr>
            <w:del w:id="8621" w:author="Houyem Rais" w:date="2024-02-22T14:46:00Z">
              <w:r w:rsidRPr="00343F01" w:rsidDel="00201166">
                <w:rPr>
                  <w:rFonts w:cs="Calibri"/>
                  <w:color w:val="000000" w:themeColor="text1"/>
                  <w:kern w:val="24"/>
                  <w:lang w:val="fr-FR"/>
                </w:rPr>
                <w:delText>Attractivité pour le secteur privé</w:delText>
              </w:r>
            </w:del>
          </w:p>
        </w:tc>
        <w:tc>
          <w:tcPr>
            <w:tcW w:w="0" w:type="auto"/>
            <w:vAlign w:val="center"/>
          </w:tcPr>
          <w:p w14:paraId="6CD83AF0" w14:textId="0603E88A" w:rsidR="00761579" w:rsidRPr="00343F01" w:rsidDel="00201166" w:rsidRDefault="00761579" w:rsidP="00D62BC5">
            <w:pPr>
              <w:spacing w:before="0" w:after="160"/>
              <w:jc w:val="left"/>
              <w:rPr>
                <w:del w:id="8622" w:author="Houyem Rais" w:date="2024-02-22T14:46:00Z"/>
                <w:rFonts w:cs="Calibri"/>
                <w:b/>
                <w:bCs/>
                <w:color w:val="FF0000"/>
                <w:kern w:val="24"/>
                <w:lang w:val="fr-FR"/>
              </w:rPr>
              <w:pPrChange w:id="8623" w:author="Houyem Rais" w:date="2024-02-22T14:49:00Z">
                <w:pPr>
                  <w:pStyle w:val="Paragraph"/>
                  <w:spacing w:before="0" w:after="0"/>
                  <w:jc w:val="center"/>
                </w:pPr>
              </w:pPrChange>
            </w:pPr>
            <w:del w:id="8624" w:author="Houyem Rais" w:date="2024-02-22T14:46:00Z">
              <w:r w:rsidRPr="00343F01" w:rsidDel="00201166">
                <w:rPr>
                  <w:rFonts w:cs="Calibri"/>
                  <w:b/>
                  <w:bCs/>
                  <w:color w:val="FF0000"/>
                  <w:kern w:val="24"/>
                  <w:lang w:val="fr-FR"/>
                </w:rPr>
                <w:delText>– –</w:delText>
              </w:r>
            </w:del>
          </w:p>
        </w:tc>
        <w:tc>
          <w:tcPr>
            <w:tcW w:w="0" w:type="auto"/>
            <w:gridSpan w:val="2"/>
            <w:vAlign w:val="center"/>
          </w:tcPr>
          <w:p w14:paraId="3E59ED71" w14:textId="2067E74C" w:rsidR="00761579" w:rsidRPr="00343F01" w:rsidDel="00201166" w:rsidRDefault="00761579" w:rsidP="00D62BC5">
            <w:pPr>
              <w:spacing w:before="0" w:after="160"/>
              <w:jc w:val="left"/>
              <w:rPr>
                <w:del w:id="8625" w:author="Houyem Rais" w:date="2024-02-22T14:46:00Z"/>
                <w:rFonts w:asciiTheme="minorHAnsi" w:hAnsiTheme="minorHAnsi" w:cstheme="minorHAnsi"/>
                <w:b/>
                <w:bCs/>
                <w:lang w:val="fr-FR"/>
              </w:rPr>
              <w:pPrChange w:id="8626" w:author="Houyem Rais" w:date="2024-02-22T14:49:00Z">
                <w:pPr>
                  <w:pStyle w:val="Paragraph"/>
                  <w:spacing w:before="0" w:after="0"/>
                  <w:jc w:val="center"/>
                </w:pPr>
              </w:pPrChange>
            </w:pPr>
            <w:del w:id="8627" w:author="Houyem Rais" w:date="2024-02-22T14:46:00Z">
              <w:r w:rsidRPr="00343F01" w:rsidDel="00201166">
                <w:rPr>
                  <w:rFonts w:cs="Calibri"/>
                  <w:b/>
                  <w:bCs/>
                  <w:color w:val="ED7D31" w:themeColor="accent2"/>
                  <w:kern w:val="24"/>
                  <w:lang w:val="fr-FR"/>
                </w:rPr>
                <w:delText>–</w:delText>
              </w:r>
            </w:del>
          </w:p>
        </w:tc>
        <w:tc>
          <w:tcPr>
            <w:tcW w:w="0" w:type="auto"/>
            <w:gridSpan w:val="2"/>
            <w:vAlign w:val="center"/>
          </w:tcPr>
          <w:p w14:paraId="1AF6E364" w14:textId="08062466" w:rsidR="00761579" w:rsidRPr="00343F01" w:rsidDel="00201166" w:rsidRDefault="00761579" w:rsidP="00D62BC5">
            <w:pPr>
              <w:spacing w:before="0" w:after="160"/>
              <w:jc w:val="left"/>
              <w:rPr>
                <w:del w:id="8628" w:author="Houyem Rais" w:date="2024-02-22T14:46:00Z"/>
                <w:rFonts w:cs="Calibri"/>
                <w:b/>
                <w:bCs/>
                <w:color w:val="92D050"/>
                <w:kern w:val="24"/>
                <w:lang w:val="fr-FR"/>
              </w:rPr>
              <w:pPrChange w:id="8629" w:author="Houyem Rais" w:date="2024-02-22T14:49:00Z">
                <w:pPr>
                  <w:pStyle w:val="Paragraph"/>
                  <w:spacing w:before="0" w:after="0"/>
                  <w:jc w:val="center"/>
                </w:pPr>
              </w:pPrChange>
            </w:pPr>
            <w:del w:id="8630" w:author="Houyem Rais" w:date="2024-02-22T14:46:00Z">
              <w:r w:rsidRPr="00343F01" w:rsidDel="00201166">
                <w:rPr>
                  <w:rFonts w:cs="Calibri"/>
                  <w:b/>
                  <w:bCs/>
                  <w:color w:val="92D050"/>
                  <w:kern w:val="24"/>
                  <w:lang w:val="fr-FR"/>
                </w:rPr>
                <w:delText>+</w:delText>
              </w:r>
            </w:del>
          </w:p>
        </w:tc>
        <w:tc>
          <w:tcPr>
            <w:tcW w:w="0" w:type="auto"/>
            <w:vAlign w:val="center"/>
          </w:tcPr>
          <w:p w14:paraId="0C7E36EB" w14:textId="4D00243E" w:rsidR="00761579" w:rsidRPr="00343F01" w:rsidDel="00201166" w:rsidRDefault="00761579" w:rsidP="00D62BC5">
            <w:pPr>
              <w:spacing w:before="0" w:after="160"/>
              <w:jc w:val="left"/>
              <w:rPr>
                <w:del w:id="8631" w:author="Houyem Rais" w:date="2024-02-22T14:46:00Z"/>
                <w:rFonts w:asciiTheme="minorHAnsi" w:hAnsiTheme="minorHAnsi" w:cstheme="minorHAnsi"/>
                <w:b/>
                <w:bCs/>
                <w:lang w:val="fr-FR"/>
              </w:rPr>
              <w:pPrChange w:id="8632" w:author="Houyem Rais" w:date="2024-02-22T14:49:00Z">
                <w:pPr>
                  <w:pStyle w:val="Paragraph"/>
                  <w:spacing w:before="0" w:after="0"/>
                  <w:jc w:val="center"/>
                </w:pPr>
              </w:pPrChange>
            </w:pPr>
            <w:del w:id="8633" w:author="Houyem Rais" w:date="2024-02-22T14:46:00Z">
              <w:r w:rsidRPr="00343F01" w:rsidDel="00201166">
                <w:rPr>
                  <w:rFonts w:cs="Calibri"/>
                  <w:b/>
                  <w:bCs/>
                  <w:color w:val="92D050"/>
                  <w:kern w:val="24"/>
                  <w:lang w:val="fr-FR"/>
                </w:rPr>
                <w:delText>+</w:delText>
              </w:r>
            </w:del>
          </w:p>
        </w:tc>
        <w:tc>
          <w:tcPr>
            <w:tcW w:w="0" w:type="auto"/>
            <w:gridSpan w:val="2"/>
            <w:vAlign w:val="center"/>
          </w:tcPr>
          <w:p w14:paraId="0A32BE66" w14:textId="26EEDC4E" w:rsidR="00761579" w:rsidRPr="00343F01" w:rsidDel="00201166" w:rsidRDefault="00761579" w:rsidP="00D62BC5">
            <w:pPr>
              <w:spacing w:before="0" w:after="160"/>
              <w:jc w:val="left"/>
              <w:rPr>
                <w:del w:id="8634" w:author="Houyem Rais" w:date="2024-02-22T14:46:00Z"/>
                <w:rFonts w:cs="Calibri"/>
                <w:b/>
                <w:bCs/>
                <w:color w:val="92D050"/>
                <w:kern w:val="24"/>
                <w:lang w:val="fr-FR"/>
              </w:rPr>
              <w:pPrChange w:id="8635" w:author="Houyem Rais" w:date="2024-02-22T14:49:00Z">
                <w:pPr>
                  <w:pStyle w:val="Paragraph"/>
                  <w:spacing w:before="0" w:after="0"/>
                  <w:jc w:val="center"/>
                </w:pPr>
              </w:pPrChange>
            </w:pPr>
            <w:del w:id="8636" w:author="Houyem Rais" w:date="2024-02-22T14:46:00Z">
              <w:r w:rsidRPr="00343F01" w:rsidDel="00201166">
                <w:rPr>
                  <w:rFonts w:cs="Calibri"/>
                  <w:b/>
                  <w:bCs/>
                  <w:color w:val="00B050"/>
                  <w:kern w:val="24"/>
                  <w:lang w:val="fr-FR"/>
                </w:rPr>
                <w:delText>+ +</w:delText>
              </w:r>
            </w:del>
          </w:p>
        </w:tc>
      </w:tr>
      <w:tr w:rsidR="00761579" w:rsidRPr="00343F01" w:rsidDel="00201166" w14:paraId="1FC1FA84" w14:textId="2EB2C9D0" w:rsidTr="00D300C0">
        <w:trPr>
          <w:trHeight w:val="31"/>
          <w:del w:id="8637" w:author="Houyem Rais" w:date="2024-02-22T14:46:00Z"/>
        </w:trPr>
        <w:tc>
          <w:tcPr>
            <w:tcW w:w="0" w:type="auto"/>
            <w:vAlign w:val="center"/>
          </w:tcPr>
          <w:p w14:paraId="5E5C091B" w14:textId="61E83B81" w:rsidR="00761579" w:rsidRPr="00343F01" w:rsidDel="00201166" w:rsidRDefault="00761579" w:rsidP="00D62BC5">
            <w:pPr>
              <w:spacing w:before="0" w:after="160"/>
              <w:jc w:val="left"/>
              <w:rPr>
                <w:del w:id="8638" w:author="Houyem Rais" w:date="2024-02-22T14:46:00Z"/>
                <w:rFonts w:cs="Calibri"/>
                <w:color w:val="000000" w:themeColor="text1"/>
                <w:kern w:val="24"/>
                <w:lang w:val="fr-FR"/>
              </w:rPr>
              <w:pPrChange w:id="8639" w:author="Houyem Rais" w:date="2024-02-22T14:49:00Z">
                <w:pPr>
                  <w:pStyle w:val="Paragraph"/>
                  <w:spacing w:before="0" w:after="0"/>
                  <w:jc w:val="center"/>
                </w:pPr>
              </w:pPrChange>
            </w:pPr>
            <w:del w:id="8640" w:author="Houyem Rais" w:date="2024-02-22T14:46:00Z">
              <w:r w:rsidRPr="00343F01" w:rsidDel="00201166">
                <w:rPr>
                  <w:rFonts w:cs="Calibri"/>
                  <w:color w:val="000000" w:themeColor="text1"/>
                  <w:kern w:val="24"/>
                  <w:lang w:val="fr-FR"/>
                </w:rPr>
                <w:delText>6</w:delText>
              </w:r>
            </w:del>
          </w:p>
        </w:tc>
        <w:tc>
          <w:tcPr>
            <w:tcW w:w="0" w:type="auto"/>
            <w:gridSpan w:val="2"/>
            <w:shd w:val="clear" w:color="auto" w:fill="auto"/>
            <w:vAlign w:val="center"/>
          </w:tcPr>
          <w:p w14:paraId="0BD64939" w14:textId="1797A3BB" w:rsidR="00761579" w:rsidRPr="00343F01" w:rsidDel="00201166" w:rsidRDefault="00761579" w:rsidP="00D62BC5">
            <w:pPr>
              <w:spacing w:before="0" w:after="160"/>
              <w:jc w:val="left"/>
              <w:rPr>
                <w:del w:id="8641" w:author="Houyem Rais" w:date="2024-02-22T14:46:00Z"/>
                <w:rFonts w:asciiTheme="minorHAnsi" w:hAnsiTheme="minorHAnsi" w:cstheme="minorHAnsi"/>
                <w:lang w:val="fr-FR"/>
              </w:rPr>
              <w:pPrChange w:id="8642" w:author="Houyem Rais" w:date="2024-02-22T14:49:00Z">
                <w:pPr>
                  <w:pStyle w:val="Paragraph"/>
                  <w:spacing w:before="0" w:after="0"/>
                </w:pPr>
              </w:pPrChange>
            </w:pPr>
            <w:del w:id="8643" w:author="Houyem Rais" w:date="2024-02-22T14:46:00Z">
              <w:r w:rsidRPr="00343F01" w:rsidDel="00201166">
                <w:rPr>
                  <w:rFonts w:asciiTheme="minorHAnsi" w:eastAsiaTheme="minorEastAsia"/>
                  <w:color w:val="000000" w:themeColor="text1"/>
                  <w:kern w:val="24"/>
                  <w:lang w:val="fr-FR"/>
                </w:rPr>
                <w:delText>Transfert</w:delText>
              </w:r>
              <w:r w:rsidRPr="00343F01" w:rsidDel="00201166">
                <w:rPr>
                  <w:rFonts w:cs="Calibri"/>
                  <w:color w:val="000000" w:themeColor="text1"/>
                  <w:kern w:val="24"/>
                  <w:lang w:val="fr-FR"/>
                </w:rPr>
                <w:delText xml:space="preserve"> de risques vers le secteur privé</w:delText>
              </w:r>
            </w:del>
          </w:p>
        </w:tc>
        <w:tc>
          <w:tcPr>
            <w:tcW w:w="0" w:type="auto"/>
            <w:vAlign w:val="center"/>
          </w:tcPr>
          <w:p w14:paraId="36C3BF36" w14:textId="1A9B7FA1" w:rsidR="00761579" w:rsidRPr="00343F01" w:rsidDel="00201166" w:rsidRDefault="00761579" w:rsidP="00D62BC5">
            <w:pPr>
              <w:spacing w:before="0" w:after="160"/>
              <w:jc w:val="left"/>
              <w:rPr>
                <w:del w:id="8644" w:author="Houyem Rais" w:date="2024-02-22T14:46:00Z"/>
                <w:rFonts w:cs="Calibri"/>
                <w:b/>
                <w:bCs/>
                <w:color w:val="00B050"/>
                <w:kern w:val="24"/>
                <w:lang w:val="fr-FR"/>
              </w:rPr>
              <w:pPrChange w:id="8645" w:author="Houyem Rais" w:date="2024-02-22T14:49:00Z">
                <w:pPr>
                  <w:pStyle w:val="Paragraph"/>
                  <w:spacing w:before="0" w:after="0"/>
                  <w:jc w:val="center"/>
                </w:pPr>
              </w:pPrChange>
            </w:pPr>
            <w:del w:id="8646" w:author="Houyem Rais" w:date="2024-02-22T14:46:00Z">
              <w:r w:rsidRPr="00343F01" w:rsidDel="00201166">
                <w:rPr>
                  <w:rFonts w:cs="Calibri"/>
                  <w:b/>
                  <w:bCs/>
                  <w:color w:val="FF0000"/>
                  <w:kern w:val="24"/>
                  <w:lang w:val="fr-FR"/>
                </w:rPr>
                <w:delText>– –</w:delText>
              </w:r>
            </w:del>
          </w:p>
        </w:tc>
        <w:tc>
          <w:tcPr>
            <w:tcW w:w="0" w:type="auto"/>
            <w:gridSpan w:val="2"/>
            <w:vAlign w:val="center"/>
          </w:tcPr>
          <w:p w14:paraId="0E8B5A9B" w14:textId="639292CF" w:rsidR="00761579" w:rsidRPr="00343F01" w:rsidDel="00201166" w:rsidRDefault="00761579" w:rsidP="00D62BC5">
            <w:pPr>
              <w:spacing w:before="0" w:after="160"/>
              <w:jc w:val="left"/>
              <w:rPr>
                <w:del w:id="8647" w:author="Houyem Rais" w:date="2024-02-22T14:46:00Z"/>
                <w:rFonts w:asciiTheme="minorHAnsi" w:hAnsiTheme="minorHAnsi" w:cstheme="minorHAnsi"/>
                <w:b/>
                <w:bCs/>
                <w:lang w:val="fr-FR"/>
              </w:rPr>
              <w:pPrChange w:id="8648" w:author="Houyem Rais" w:date="2024-02-22T14:49:00Z">
                <w:pPr>
                  <w:pStyle w:val="Paragraph"/>
                  <w:spacing w:before="0" w:after="0"/>
                  <w:jc w:val="center"/>
                </w:pPr>
              </w:pPrChange>
            </w:pPr>
            <w:del w:id="8649" w:author="Houyem Rais" w:date="2024-02-22T14:46:00Z">
              <w:r w:rsidRPr="00343F01" w:rsidDel="00201166">
                <w:rPr>
                  <w:rFonts w:cs="Calibri"/>
                  <w:b/>
                  <w:bCs/>
                  <w:color w:val="00B050"/>
                  <w:kern w:val="24"/>
                  <w:lang w:val="fr-FR"/>
                </w:rPr>
                <w:delText>+ +</w:delText>
              </w:r>
            </w:del>
          </w:p>
        </w:tc>
        <w:tc>
          <w:tcPr>
            <w:tcW w:w="0" w:type="auto"/>
            <w:gridSpan w:val="2"/>
            <w:vAlign w:val="center"/>
          </w:tcPr>
          <w:p w14:paraId="131F9393" w14:textId="543DF985" w:rsidR="00761579" w:rsidRPr="00343F01" w:rsidDel="00201166" w:rsidRDefault="00761579" w:rsidP="00D62BC5">
            <w:pPr>
              <w:spacing w:before="0" w:after="160"/>
              <w:jc w:val="left"/>
              <w:rPr>
                <w:del w:id="8650" w:author="Houyem Rais" w:date="2024-02-22T14:46:00Z"/>
                <w:rFonts w:cs="Calibri"/>
                <w:b/>
                <w:bCs/>
                <w:color w:val="00B050"/>
                <w:kern w:val="24"/>
                <w:lang w:val="fr-FR"/>
              </w:rPr>
              <w:pPrChange w:id="8651" w:author="Houyem Rais" w:date="2024-02-22T14:49:00Z">
                <w:pPr>
                  <w:pStyle w:val="Paragraph"/>
                  <w:spacing w:before="0" w:after="0"/>
                  <w:jc w:val="center"/>
                </w:pPr>
              </w:pPrChange>
            </w:pPr>
            <w:del w:id="8652" w:author="Houyem Rais" w:date="2024-02-22T14:46:00Z">
              <w:r w:rsidRPr="00343F01" w:rsidDel="00201166">
                <w:rPr>
                  <w:rFonts w:cs="Calibri"/>
                  <w:b/>
                  <w:bCs/>
                  <w:color w:val="ED7D31" w:themeColor="accent2"/>
                  <w:kern w:val="24"/>
                  <w:lang w:val="fr-FR"/>
                </w:rPr>
                <w:delText>–</w:delText>
              </w:r>
            </w:del>
          </w:p>
        </w:tc>
        <w:tc>
          <w:tcPr>
            <w:tcW w:w="0" w:type="auto"/>
            <w:vAlign w:val="center"/>
          </w:tcPr>
          <w:p w14:paraId="3D6D28C6" w14:textId="0308D81A" w:rsidR="00761579" w:rsidRPr="00343F01" w:rsidDel="00201166" w:rsidRDefault="00761579" w:rsidP="00D62BC5">
            <w:pPr>
              <w:spacing w:before="0" w:after="160"/>
              <w:jc w:val="left"/>
              <w:rPr>
                <w:del w:id="8653" w:author="Houyem Rais" w:date="2024-02-22T14:46:00Z"/>
                <w:rFonts w:asciiTheme="minorHAnsi" w:hAnsiTheme="minorHAnsi" w:cstheme="minorHAnsi"/>
                <w:b/>
                <w:bCs/>
                <w:lang w:val="fr-FR"/>
              </w:rPr>
              <w:pPrChange w:id="8654" w:author="Houyem Rais" w:date="2024-02-22T14:49:00Z">
                <w:pPr>
                  <w:pStyle w:val="Paragraph"/>
                  <w:spacing w:before="0" w:after="0"/>
                  <w:jc w:val="center"/>
                </w:pPr>
              </w:pPrChange>
            </w:pPr>
            <w:del w:id="8655" w:author="Houyem Rais" w:date="2024-02-22T14:46:00Z">
              <w:r w:rsidRPr="00343F01" w:rsidDel="00201166">
                <w:rPr>
                  <w:rFonts w:cs="Calibri"/>
                  <w:b/>
                  <w:bCs/>
                  <w:color w:val="ED7D31" w:themeColor="accent2"/>
                  <w:kern w:val="24"/>
                  <w:lang w:val="fr-FR"/>
                </w:rPr>
                <w:delText>–</w:delText>
              </w:r>
            </w:del>
          </w:p>
        </w:tc>
        <w:tc>
          <w:tcPr>
            <w:tcW w:w="0" w:type="auto"/>
            <w:gridSpan w:val="2"/>
            <w:vAlign w:val="center"/>
          </w:tcPr>
          <w:p w14:paraId="58912D64" w14:textId="753FE14A" w:rsidR="00761579" w:rsidRPr="00343F01" w:rsidDel="00201166" w:rsidRDefault="00761579" w:rsidP="00D62BC5">
            <w:pPr>
              <w:spacing w:before="0" w:after="160"/>
              <w:jc w:val="left"/>
              <w:rPr>
                <w:del w:id="8656" w:author="Houyem Rais" w:date="2024-02-22T14:46:00Z"/>
                <w:rFonts w:cs="Calibri"/>
                <w:b/>
                <w:bCs/>
                <w:color w:val="ED7D31" w:themeColor="accent2"/>
                <w:kern w:val="24"/>
                <w:lang w:val="fr-FR"/>
              </w:rPr>
              <w:pPrChange w:id="8657" w:author="Houyem Rais" w:date="2024-02-22T14:49:00Z">
                <w:pPr>
                  <w:pStyle w:val="Paragraph"/>
                  <w:spacing w:before="0" w:after="0"/>
                  <w:jc w:val="center"/>
                </w:pPr>
              </w:pPrChange>
            </w:pPr>
            <w:del w:id="8658" w:author="Houyem Rais" w:date="2024-02-22T14:46:00Z">
              <w:r w:rsidRPr="00343F01" w:rsidDel="00201166">
                <w:rPr>
                  <w:rFonts w:cs="Calibri"/>
                  <w:b/>
                  <w:bCs/>
                  <w:color w:val="92D050"/>
                  <w:kern w:val="24"/>
                  <w:lang w:val="fr-FR"/>
                </w:rPr>
                <w:delText>+</w:delText>
              </w:r>
            </w:del>
          </w:p>
        </w:tc>
      </w:tr>
      <w:tr w:rsidR="00761579" w:rsidRPr="00343F01" w:rsidDel="00201166" w14:paraId="6F2AD09B" w14:textId="1E3B22B8" w:rsidTr="00D300C0">
        <w:trPr>
          <w:trHeight w:val="45"/>
          <w:del w:id="8659" w:author="Houyem Rais" w:date="2024-02-22T14:46:00Z"/>
        </w:trPr>
        <w:tc>
          <w:tcPr>
            <w:tcW w:w="0" w:type="auto"/>
            <w:vAlign w:val="center"/>
          </w:tcPr>
          <w:p w14:paraId="6FB45179" w14:textId="1FC883AF" w:rsidR="00761579" w:rsidRPr="00343F01" w:rsidDel="00201166" w:rsidRDefault="00761579" w:rsidP="00D62BC5">
            <w:pPr>
              <w:spacing w:before="0" w:after="160"/>
              <w:jc w:val="left"/>
              <w:rPr>
                <w:del w:id="8660" w:author="Houyem Rais" w:date="2024-02-22T14:46:00Z"/>
                <w:rFonts w:cs="Calibri"/>
                <w:color w:val="000000" w:themeColor="text1"/>
                <w:kern w:val="24"/>
                <w:lang w:val="fr-FR"/>
              </w:rPr>
              <w:pPrChange w:id="8661" w:author="Houyem Rais" w:date="2024-02-22T14:49:00Z">
                <w:pPr>
                  <w:pStyle w:val="Paragraph"/>
                  <w:spacing w:before="0" w:after="0"/>
                  <w:jc w:val="center"/>
                </w:pPr>
              </w:pPrChange>
            </w:pPr>
            <w:del w:id="8662" w:author="Houyem Rais" w:date="2024-02-22T14:46:00Z">
              <w:r w:rsidRPr="00343F01" w:rsidDel="00201166">
                <w:rPr>
                  <w:rFonts w:cs="Calibri"/>
                  <w:color w:val="000000" w:themeColor="text1"/>
                  <w:kern w:val="24"/>
                  <w:lang w:val="fr-FR"/>
                </w:rPr>
                <w:delText>7</w:delText>
              </w:r>
            </w:del>
          </w:p>
        </w:tc>
        <w:tc>
          <w:tcPr>
            <w:tcW w:w="0" w:type="auto"/>
            <w:gridSpan w:val="2"/>
            <w:shd w:val="clear" w:color="auto" w:fill="auto"/>
            <w:vAlign w:val="center"/>
          </w:tcPr>
          <w:p w14:paraId="73A67FA5" w14:textId="79DCF483" w:rsidR="00761579" w:rsidRPr="00343F01" w:rsidDel="00201166" w:rsidRDefault="00761579" w:rsidP="00D62BC5">
            <w:pPr>
              <w:spacing w:before="0" w:after="160"/>
              <w:jc w:val="left"/>
              <w:rPr>
                <w:del w:id="8663" w:author="Houyem Rais" w:date="2024-02-22T14:46:00Z"/>
                <w:rFonts w:asciiTheme="minorHAnsi" w:hAnsiTheme="minorHAnsi" w:cstheme="minorHAnsi"/>
                <w:lang w:val="fr-FR"/>
              </w:rPr>
              <w:pPrChange w:id="8664" w:author="Houyem Rais" w:date="2024-02-22T14:49:00Z">
                <w:pPr>
                  <w:pStyle w:val="Paragraph"/>
                  <w:spacing w:before="0" w:after="0"/>
                </w:pPr>
              </w:pPrChange>
            </w:pPr>
            <w:del w:id="8665" w:author="Houyem Rais" w:date="2024-02-22T14:46:00Z">
              <w:r w:rsidRPr="00343F01" w:rsidDel="00201166">
                <w:rPr>
                  <w:rFonts w:asciiTheme="minorHAnsi" w:hAnsiTheme="minorHAnsi" w:cstheme="minorHAnsi"/>
                  <w:lang w:val="fr-FR"/>
                </w:rPr>
                <w:delText>Minimiser les contraintes de mise en service</w:delText>
              </w:r>
            </w:del>
          </w:p>
        </w:tc>
        <w:tc>
          <w:tcPr>
            <w:tcW w:w="0" w:type="auto"/>
            <w:vAlign w:val="center"/>
          </w:tcPr>
          <w:p w14:paraId="557BE456" w14:textId="524D7540" w:rsidR="00761579" w:rsidRPr="00343F01" w:rsidDel="00201166" w:rsidRDefault="00761579" w:rsidP="00D62BC5">
            <w:pPr>
              <w:spacing w:before="0" w:after="160"/>
              <w:jc w:val="left"/>
              <w:rPr>
                <w:del w:id="8666" w:author="Houyem Rais" w:date="2024-02-22T14:46:00Z"/>
                <w:rFonts w:cs="Calibri"/>
                <w:b/>
                <w:bCs/>
                <w:color w:val="92D050"/>
                <w:kern w:val="24"/>
                <w:lang w:val="fr-FR"/>
              </w:rPr>
              <w:pPrChange w:id="8667" w:author="Houyem Rais" w:date="2024-02-22T14:49:00Z">
                <w:pPr>
                  <w:pStyle w:val="Paragraph"/>
                  <w:spacing w:before="0" w:after="0"/>
                  <w:jc w:val="center"/>
                </w:pPr>
              </w:pPrChange>
            </w:pPr>
            <w:del w:id="8668" w:author="Houyem Rais" w:date="2024-02-22T14:46:00Z">
              <w:r w:rsidRPr="00343F01" w:rsidDel="00201166">
                <w:rPr>
                  <w:rFonts w:cs="Calibri"/>
                  <w:b/>
                  <w:bCs/>
                  <w:color w:val="92D050"/>
                  <w:kern w:val="24"/>
                  <w:lang w:val="fr-FR"/>
                </w:rPr>
                <w:delText>+</w:delText>
              </w:r>
              <w:r w:rsidRPr="00343F01" w:rsidDel="00201166">
                <w:rPr>
                  <w:rFonts w:cs="Calibri"/>
                  <w:b/>
                  <w:bCs/>
                  <w:color w:val="00B050"/>
                  <w:kern w:val="24"/>
                  <w:lang w:val="fr-FR"/>
                </w:rPr>
                <w:delText xml:space="preserve"> </w:delText>
              </w:r>
            </w:del>
          </w:p>
        </w:tc>
        <w:tc>
          <w:tcPr>
            <w:tcW w:w="0" w:type="auto"/>
            <w:gridSpan w:val="2"/>
            <w:vAlign w:val="center"/>
          </w:tcPr>
          <w:p w14:paraId="0CF399C7" w14:textId="6296525A" w:rsidR="00761579" w:rsidRPr="00343F01" w:rsidDel="00201166" w:rsidRDefault="00761579" w:rsidP="00D62BC5">
            <w:pPr>
              <w:spacing w:before="0" w:after="160"/>
              <w:jc w:val="left"/>
              <w:rPr>
                <w:del w:id="8669" w:author="Houyem Rais" w:date="2024-02-22T14:46:00Z"/>
                <w:rFonts w:asciiTheme="minorHAnsi" w:hAnsiTheme="minorHAnsi" w:cstheme="minorHAnsi"/>
                <w:b/>
                <w:bCs/>
                <w:lang w:val="fr-FR"/>
              </w:rPr>
              <w:pPrChange w:id="8670" w:author="Houyem Rais" w:date="2024-02-22T14:49:00Z">
                <w:pPr>
                  <w:pStyle w:val="Paragraph"/>
                  <w:spacing w:before="0" w:after="0"/>
                  <w:jc w:val="center"/>
                </w:pPr>
              </w:pPrChange>
            </w:pPr>
            <w:del w:id="8671" w:author="Houyem Rais" w:date="2024-02-22T14:46:00Z">
              <w:r w:rsidRPr="00343F01" w:rsidDel="00201166">
                <w:rPr>
                  <w:rFonts w:cs="Calibri"/>
                  <w:b/>
                  <w:bCs/>
                  <w:color w:val="ED7D31" w:themeColor="accent2"/>
                  <w:kern w:val="24"/>
                  <w:lang w:val="fr-FR"/>
                </w:rPr>
                <w:delText>–</w:delText>
              </w:r>
            </w:del>
          </w:p>
        </w:tc>
        <w:tc>
          <w:tcPr>
            <w:tcW w:w="0" w:type="auto"/>
            <w:gridSpan w:val="2"/>
            <w:vAlign w:val="center"/>
          </w:tcPr>
          <w:p w14:paraId="785F154C" w14:textId="6D0704E7" w:rsidR="00761579" w:rsidRPr="00343F01" w:rsidDel="00201166" w:rsidRDefault="00761579" w:rsidP="00D62BC5">
            <w:pPr>
              <w:spacing w:before="0" w:after="160"/>
              <w:jc w:val="left"/>
              <w:rPr>
                <w:del w:id="8672" w:author="Houyem Rais" w:date="2024-02-22T14:46:00Z"/>
                <w:rFonts w:cs="Calibri"/>
                <w:b/>
                <w:bCs/>
                <w:color w:val="ED7D31" w:themeColor="accent2"/>
                <w:kern w:val="24"/>
                <w:lang w:val="fr-FR"/>
              </w:rPr>
              <w:pPrChange w:id="8673" w:author="Houyem Rais" w:date="2024-02-22T14:49:00Z">
                <w:pPr>
                  <w:pStyle w:val="Paragraph"/>
                  <w:spacing w:before="0" w:after="0"/>
                  <w:jc w:val="center"/>
                </w:pPr>
              </w:pPrChange>
            </w:pPr>
            <w:del w:id="8674" w:author="Houyem Rais" w:date="2024-02-22T14:46:00Z">
              <w:r w:rsidRPr="00343F01" w:rsidDel="00201166">
                <w:rPr>
                  <w:rFonts w:cs="Calibri"/>
                  <w:b/>
                  <w:bCs/>
                  <w:color w:val="ED7D31" w:themeColor="accent2"/>
                  <w:kern w:val="24"/>
                  <w:lang w:val="fr-FR"/>
                </w:rPr>
                <w:delText>–</w:delText>
              </w:r>
            </w:del>
          </w:p>
        </w:tc>
        <w:tc>
          <w:tcPr>
            <w:tcW w:w="0" w:type="auto"/>
            <w:vAlign w:val="center"/>
          </w:tcPr>
          <w:p w14:paraId="72C0F2AD" w14:textId="50032FB2" w:rsidR="00761579" w:rsidRPr="00343F01" w:rsidDel="00201166" w:rsidRDefault="00761579" w:rsidP="00D62BC5">
            <w:pPr>
              <w:spacing w:before="0" w:after="160"/>
              <w:jc w:val="left"/>
              <w:rPr>
                <w:del w:id="8675" w:author="Houyem Rais" w:date="2024-02-22T14:46:00Z"/>
                <w:rFonts w:asciiTheme="minorHAnsi" w:hAnsiTheme="minorHAnsi" w:cstheme="minorHAnsi"/>
                <w:b/>
                <w:bCs/>
                <w:lang w:val="fr-FR"/>
              </w:rPr>
              <w:pPrChange w:id="8676" w:author="Houyem Rais" w:date="2024-02-22T14:49:00Z">
                <w:pPr>
                  <w:pStyle w:val="Paragraph"/>
                  <w:spacing w:before="0" w:after="0"/>
                  <w:jc w:val="center"/>
                </w:pPr>
              </w:pPrChange>
            </w:pPr>
            <w:del w:id="8677" w:author="Houyem Rais" w:date="2024-02-22T14:46:00Z">
              <w:r w:rsidRPr="00343F01" w:rsidDel="00201166">
                <w:rPr>
                  <w:rFonts w:cs="Calibri"/>
                  <w:b/>
                  <w:bCs/>
                  <w:color w:val="ED7D31" w:themeColor="accent2"/>
                  <w:kern w:val="24"/>
                  <w:lang w:val="fr-FR"/>
                </w:rPr>
                <w:delText>–</w:delText>
              </w:r>
            </w:del>
          </w:p>
        </w:tc>
        <w:tc>
          <w:tcPr>
            <w:tcW w:w="0" w:type="auto"/>
            <w:gridSpan w:val="2"/>
            <w:vAlign w:val="center"/>
          </w:tcPr>
          <w:p w14:paraId="650349EF" w14:textId="16643B14" w:rsidR="00761579" w:rsidRPr="00343F01" w:rsidDel="00201166" w:rsidRDefault="00761579" w:rsidP="00D62BC5">
            <w:pPr>
              <w:spacing w:before="0" w:after="160"/>
              <w:jc w:val="left"/>
              <w:rPr>
                <w:del w:id="8678" w:author="Houyem Rais" w:date="2024-02-22T14:46:00Z"/>
                <w:rFonts w:cs="Calibri"/>
                <w:b/>
                <w:bCs/>
                <w:color w:val="ED7D31" w:themeColor="accent2"/>
                <w:kern w:val="24"/>
                <w:lang w:val="fr-FR"/>
              </w:rPr>
              <w:pPrChange w:id="8679" w:author="Houyem Rais" w:date="2024-02-22T14:49:00Z">
                <w:pPr>
                  <w:pStyle w:val="Paragraph"/>
                  <w:spacing w:before="0" w:after="0"/>
                  <w:jc w:val="center"/>
                </w:pPr>
              </w:pPrChange>
            </w:pPr>
            <w:del w:id="8680" w:author="Houyem Rais" w:date="2024-02-22T14:46:00Z">
              <w:r w:rsidRPr="00343F01" w:rsidDel="00201166">
                <w:rPr>
                  <w:rFonts w:cs="Calibri"/>
                  <w:b/>
                  <w:bCs/>
                  <w:color w:val="ED7D31" w:themeColor="accent2"/>
                  <w:kern w:val="24"/>
                  <w:lang w:val="fr-FR"/>
                </w:rPr>
                <w:delText>–</w:delText>
              </w:r>
            </w:del>
          </w:p>
        </w:tc>
      </w:tr>
      <w:tr w:rsidR="00761579" w:rsidRPr="00343F01" w:rsidDel="00201166" w14:paraId="2ACD057B" w14:textId="635E2EE1" w:rsidTr="00D300C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del w:id="8681" w:author="Houyem Rais" w:date="2024-02-22T14:46:00Z"/>
        </w:trPr>
        <w:tc>
          <w:tcPr>
            <w:tcW w:w="2123" w:type="dxa"/>
            <w:gridSpan w:val="2"/>
          </w:tcPr>
          <w:p w14:paraId="2D2E855A" w14:textId="3680B1A2" w:rsidR="00761579" w:rsidRPr="00343F01" w:rsidDel="00201166" w:rsidRDefault="00761579" w:rsidP="00D62BC5">
            <w:pPr>
              <w:spacing w:before="0" w:after="160"/>
              <w:jc w:val="left"/>
              <w:rPr>
                <w:del w:id="8682" w:author="Houyem Rais" w:date="2024-02-22T14:46:00Z"/>
                <w:rFonts w:cs="Calibri"/>
                <w:b/>
                <w:bCs/>
                <w:color w:val="00B050"/>
                <w:kern w:val="24"/>
                <w:sz w:val="20"/>
                <w:szCs w:val="20"/>
                <w:lang w:val="fr-FR"/>
              </w:rPr>
              <w:pPrChange w:id="8683" w:author="Houyem Rais" w:date="2024-02-22T14:49:00Z">
                <w:pPr/>
              </w:pPrChange>
            </w:pPr>
            <w:del w:id="8684" w:author="Houyem Rais" w:date="2024-02-22T14:46:00Z">
              <w:r w:rsidRPr="00343F01" w:rsidDel="00201166">
                <w:rPr>
                  <w:rFonts w:cs="Calibri"/>
                  <w:b/>
                  <w:bCs/>
                  <w:color w:val="00B050"/>
                  <w:kern w:val="24"/>
                  <w:sz w:val="20"/>
                  <w:szCs w:val="20"/>
                  <w:lang w:val="fr-FR"/>
                </w:rPr>
                <w:delText>++ : très avantageuse</w:delText>
              </w:r>
            </w:del>
          </w:p>
        </w:tc>
        <w:tc>
          <w:tcPr>
            <w:tcW w:w="1612" w:type="dxa"/>
            <w:gridSpan w:val="3"/>
          </w:tcPr>
          <w:p w14:paraId="6CBEA044" w14:textId="56193C9C" w:rsidR="00761579" w:rsidRPr="00343F01" w:rsidDel="00201166" w:rsidRDefault="00761579" w:rsidP="00D62BC5">
            <w:pPr>
              <w:spacing w:before="0" w:after="160"/>
              <w:jc w:val="left"/>
              <w:rPr>
                <w:del w:id="8685" w:author="Houyem Rais" w:date="2024-02-22T14:46:00Z"/>
                <w:rFonts w:cs="Calibri"/>
                <w:b/>
                <w:bCs/>
                <w:color w:val="00B050"/>
                <w:kern w:val="24"/>
                <w:sz w:val="20"/>
                <w:szCs w:val="20"/>
                <w:lang w:val="fr-FR"/>
              </w:rPr>
              <w:pPrChange w:id="8686" w:author="Houyem Rais" w:date="2024-02-22T14:49:00Z">
                <w:pPr/>
              </w:pPrChange>
            </w:pPr>
            <w:del w:id="8687" w:author="Houyem Rais" w:date="2024-02-22T14:46:00Z">
              <w:r w:rsidRPr="00343F01" w:rsidDel="00201166">
                <w:rPr>
                  <w:rFonts w:cs="Calibri"/>
                  <w:b/>
                  <w:bCs/>
                  <w:color w:val="92D050"/>
                  <w:kern w:val="24"/>
                  <w:sz w:val="20"/>
                  <w:szCs w:val="20"/>
                  <w:lang w:val="fr-FR"/>
                </w:rPr>
                <w:delText>+ : avantageuse</w:delText>
              </w:r>
            </w:del>
          </w:p>
        </w:tc>
        <w:tc>
          <w:tcPr>
            <w:tcW w:w="1973" w:type="dxa"/>
            <w:gridSpan w:val="2"/>
          </w:tcPr>
          <w:p w14:paraId="681730FC" w14:textId="5AC78CCF" w:rsidR="00761579" w:rsidRPr="00343F01" w:rsidDel="00201166" w:rsidRDefault="00761579" w:rsidP="00D62BC5">
            <w:pPr>
              <w:spacing w:before="0" w:after="160"/>
              <w:jc w:val="left"/>
              <w:rPr>
                <w:del w:id="8688" w:author="Houyem Rais" w:date="2024-02-22T14:46:00Z"/>
                <w:rFonts w:cs="Calibri"/>
                <w:b/>
                <w:bCs/>
                <w:color w:val="00B050"/>
                <w:kern w:val="24"/>
                <w:sz w:val="20"/>
                <w:szCs w:val="20"/>
                <w:lang w:val="fr-FR"/>
              </w:rPr>
              <w:pPrChange w:id="8689" w:author="Houyem Rais" w:date="2024-02-22T14:49:00Z">
                <w:pPr/>
              </w:pPrChange>
            </w:pPr>
            <w:del w:id="8690" w:author="Houyem Rais" w:date="2024-02-22T14:46:00Z">
              <w:r w:rsidRPr="00343F01" w:rsidDel="00201166">
                <w:rPr>
                  <w:rFonts w:cs="Calibri"/>
                  <w:b/>
                  <w:bCs/>
                  <w:color w:val="ED7D31" w:themeColor="accent2"/>
                  <w:kern w:val="24"/>
                  <w:sz w:val="20"/>
                  <w:szCs w:val="20"/>
                  <w:lang w:val="fr-FR"/>
                </w:rPr>
                <w:delText>– : peu avantageuse</w:delText>
              </w:r>
            </w:del>
          </w:p>
        </w:tc>
        <w:tc>
          <w:tcPr>
            <w:tcW w:w="2484" w:type="dxa"/>
            <w:gridSpan w:val="3"/>
          </w:tcPr>
          <w:p w14:paraId="5CBF1D1F" w14:textId="0DE9F4BA" w:rsidR="00761579" w:rsidRPr="00343F01" w:rsidDel="00201166" w:rsidRDefault="00761579" w:rsidP="00D62BC5">
            <w:pPr>
              <w:spacing w:before="0" w:after="160"/>
              <w:jc w:val="left"/>
              <w:rPr>
                <w:del w:id="8691" w:author="Houyem Rais" w:date="2024-02-22T14:46:00Z"/>
                <w:rFonts w:cs="Calibri"/>
                <w:b/>
                <w:bCs/>
                <w:color w:val="00B050"/>
                <w:kern w:val="24"/>
                <w:sz w:val="20"/>
                <w:szCs w:val="20"/>
                <w:lang w:val="fr-FR"/>
              </w:rPr>
              <w:pPrChange w:id="8692" w:author="Houyem Rais" w:date="2024-02-22T14:49:00Z">
                <w:pPr/>
              </w:pPrChange>
            </w:pPr>
            <w:del w:id="8693" w:author="Houyem Rais" w:date="2024-02-22T14:46:00Z">
              <w:r w:rsidRPr="00343F01" w:rsidDel="00201166">
                <w:rPr>
                  <w:rFonts w:cs="Calibri"/>
                  <w:b/>
                  <w:bCs/>
                  <w:color w:val="FF0000"/>
                  <w:kern w:val="24"/>
                  <w:sz w:val="20"/>
                  <w:szCs w:val="20"/>
                  <w:lang w:val="fr-FR"/>
                </w:rPr>
                <w:delText>– – : très peu avantageuse</w:delText>
              </w:r>
            </w:del>
          </w:p>
        </w:tc>
      </w:tr>
    </w:tbl>
    <w:p w14:paraId="674A4C6D" w14:textId="696B88BB" w:rsidR="00761579" w:rsidRPr="00343F01" w:rsidDel="00201166" w:rsidRDefault="00761579" w:rsidP="00D62BC5">
      <w:pPr>
        <w:spacing w:before="0" w:after="160"/>
        <w:jc w:val="left"/>
        <w:rPr>
          <w:del w:id="8694" w:author="Houyem Rais" w:date="2024-02-22T14:46:00Z"/>
        </w:rPr>
        <w:pPrChange w:id="8695" w:author="Houyem Rais" w:date="2024-02-22T14:49:00Z">
          <w:pPr/>
        </w:pPrChange>
      </w:pPr>
      <w:del w:id="8696" w:author="Houyem Rais" w:date="2024-02-22T14:46:00Z">
        <w:r w:rsidRPr="00343F01" w:rsidDel="00201166">
          <w:rPr>
            <w:rFonts w:cs="Calibri"/>
            <w:b/>
            <w:bCs/>
            <w:color w:val="00B050"/>
            <w:kern w:val="24"/>
            <w:sz w:val="20"/>
            <w:szCs w:val="20"/>
          </w:rPr>
          <w:delText xml:space="preserve"> </w:delText>
        </w:r>
        <w:r w:rsidRPr="00343F01" w:rsidDel="00201166">
          <w:delText>Au titre de cette comparaison qualitative, l’option 1 (BOT à péage économique) semble émerger comme étant l’option qui présente le plus d’avantages. Cette conclusion nécessite d’être confirmée par une analyse détaillée sur la base d’une quantification des risques et d’un calcul de Value for Money.</w:delText>
        </w:r>
      </w:del>
    </w:p>
    <w:p w14:paraId="2862EF2E" w14:textId="2E9F3E50" w:rsidR="00761579" w:rsidRPr="00343F01" w:rsidDel="00201166" w:rsidRDefault="00761579" w:rsidP="00D62BC5">
      <w:pPr>
        <w:spacing w:before="0" w:after="160"/>
        <w:jc w:val="left"/>
        <w:rPr>
          <w:del w:id="8697" w:author="Houyem Rais" w:date="2024-02-22T14:46:00Z"/>
        </w:rPr>
        <w:pPrChange w:id="8698" w:author="Houyem Rais" w:date="2024-02-22T14:49:00Z">
          <w:pPr>
            <w:spacing w:after="0"/>
          </w:pPr>
        </w:pPrChange>
      </w:pPr>
      <w:del w:id="8699" w:author="Houyem Rais" w:date="2024-02-22T14:46:00Z">
        <w:r w:rsidRPr="00343F01" w:rsidDel="00201166">
          <w:delText>Le choix de la meilleure option PPP dépend également des considérations suivantes :</w:delText>
        </w:r>
      </w:del>
    </w:p>
    <w:p w14:paraId="767E7BAB" w14:textId="225BAB03" w:rsidR="00761579" w:rsidRPr="00343F01" w:rsidDel="00201166" w:rsidRDefault="00761579" w:rsidP="00D62BC5">
      <w:pPr>
        <w:spacing w:before="0" w:after="160"/>
        <w:jc w:val="left"/>
        <w:rPr>
          <w:del w:id="8700" w:author="Houyem Rais" w:date="2024-02-22T14:46:00Z"/>
        </w:rPr>
        <w:pPrChange w:id="8701" w:author="Houyem Rais" w:date="2024-02-22T14:49:00Z">
          <w:pPr>
            <w:pStyle w:val="BulletList1"/>
          </w:pPr>
        </w:pPrChange>
      </w:pPr>
      <w:del w:id="8702" w:author="Houyem Rais" w:date="2024-02-22T14:46:00Z">
        <w:r w:rsidRPr="00343F01" w:rsidDel="00201166">
          <w:rPr>
            <w:b/>
            <w:bCs/>
          </w:rPr>
          <w:delText xml:space="preserve">Durée du contrat </w:delText>
        </w:r>
        <w:r w:rsidRPr="00343F01" w:rsidDel="00201166">
          <w:delText>– la durée peut être influencée par le profil progressif du projet.</w:delText>
        </w:r>
      </w:del>
    </w:p>
    <w:p w14:paraId="6D5B45A8" w14:textId="0E4F7FD7" w:rsidR="00761579" w:rsidRPr="00343F01" w:rsidDel="00201166" w:rsidRDefault="00761579" w:rsidP="00D62BC5">
      <w:pPr>
        <w:spacing w:before="0" w:after="160"/>
        <w:jc w:val="left"/>
        <w:rPr>
          <w:del w:id="8703" w:author="Houyem Rais" w:date="2024-02-22T14:46:00Z"/>
        </w:rPr>
        <w:pPrChange w:id="8704" w:author="Houyem Rais" w:date="2024-02-22T14:49:00Z">
          <w:pPr>
            <w:pStyle w:val="BulletList1"/>
          </w:pPr>
        </w:pPrChange>
      </w:pPr>
      <w:del w:id="8705" w:author="Houyem Rais" w:date="2024-02-22T14:46:00Z">
        <w:r w:rsidRPr="00343F01" w:rsidDel="00201166">
          <w:rPr>
            <w:b/>
            <w:bCs/>
          </w:rPr>
          <w:delText xml:space="preserve">Flexibilité </w:delText>
        </w:r>
        <w:r w:rsidRPr="00343F01" w:rsidDel="00201166">
          <w:delText>– la flexibilité de la structure retenue face aux évolutions futures sera d'une importance capitale.</w:delText>
        </w:r>
      </w:del>
    </w:p>
    <w:p w14:paraId="618C25A8" w14:textId="02C6F780" w:rsidR="00761579" w:rsidRPr="00343F01" w:rsidDel="00201166" w:rsidRDefault="00761579" w:rsidP="00D62BC5">
      <w:pPr>
        <w:spacing w:before="0" w:after="160"/>
        <w:jc w:val="left"/>
        <w:rPr>
          <w:del w:id="8706" w:author="Houyem Rais" w:date="2024-02-22T14:46:00Z"/>
        </w:rPr>
        <w:pPrChange w:id="8707" w:author="Houyem Rais" w:date="2024-02-22T14:49:00Z">
          <w:pPr>
            <w:pStyle w:val="BulletList1"/>
          </w:pPr>
        </w:pPrChange>
      </w:pPr>
      <w:del w:id="8708" w:author="Houyem Rais" w:date="2024-02-22T14:46:00Z">
        <w:r w:rsidRPr="00343F01" w:rsidDel="00201166">
          <w:rPr>
            <w:b/>
            <w:bCs/>
          </w:rPr>
          <w:delText xml:space="preserve">Résiliation </w:delText>
        </w:r>
        <w:r w:rsidRPr="00343F01" w:rsidDel="00201166">
          <w:delText>– liée au point de flexibilité ci-dessus, le coût des clauses de résiliation peut avoir un impact sur la structure contractuelle proposée.</w:delText>
        </w:r>
      </w:del>
    </w:p>
    <w:p w14:paraId="588D7FF6" w14:textId="0BD99A3F" w:rsidR="00761579" w:rsidRPr="00343F01" w:rsidDel="00201166" w:rsidRDefault="00761579" w:rsidP="00D62BC5">
      <w:pPr>
        <w:spacing w:before="0" w:after="160"/>
        <w:jc w:val="left"/>
        <w:rPr>
          <w:del w:id="8709" w:author="Houyem Rais" w:date="2024-02-22T14:46:00Z"/>
        </w:rPr>
        <w:pPrChange w:id="8710" w:author="Houyem Rais" w:date="2024-02-22T14:49:00Z">
          <w:pPr>
            <w:pStyle w:val="BulletList1"/>
          </w:pPr>
        </w:pPrChange>
      </w:pPr>
      <w:del w:id="8711" w:author="Houyem Rais" w:date="2024-02-22T14:46:00Z">
        <w:r w:rsidRPr="00343F01" w:rsidDel="00201166">
          <w:rPr>
            <w:b/>
            <w:bCs/>
          </w:rPr>
          <w:delText xml:space="preserve">Abordabilité </w:delText>
        </w:r>
        <w:r w:rsidRPr="00343F01" w:rsidDel="00201166">
          <w:delText>– le coût du projet doit être économique, efficace et rentable pour permettre une tarification de l'espace locatif qui peut être offerte par le marché cible.</w:delText>
        </w:r>
      </w:del>
    </w:p>
    <w:p w14:paraId="4772E9B7" w14:textId="4BCB177A" w:rsidR="00761579" w:rsidRPr="00343F01" w:rsidDel="00201166" w:rsidRDefault="00761579" w:rsidP="00D62BC5">
      <w:pPr>
        <w:spacing w:before="0" w:after="160"/>
        <w:jc w:val="left"/>
        <w:rPr>
          <w:del w:id="8712" w:author="Houyem Rais" w:date="2024-02-22T14:46:00Z"/>
        </w:rPr>
        <w:pPrChange w:id="8713" w:author="Houyem Rais" w:date="2024-02-22T14:49:00Z">
          <w:pPr>
            <w:pStyle w:val="BulletList1"/>
          </w:pPr>
        </w:pPrChange>
      </w:pPr>
      <w:del w:id="8714" w:author="Houyem Rais" w:date="2024-02-22T14:46:00Z">
        <w:r w:rsidRPr="00343F01" w:rsidDel="00201166">
          <w:rPr>
            <w:b/>
            <w:bCs/>
          </w:rPr>
          <w:delText xml:space="preserve">« Value for Money » </w:delText>
        </w:r>
        <w:r w:rsidRPr="00343F01" w:rsidDel="00201166">
          <w:delText>– l'impact sur le coût du projet sur sa durée totale.</w:delText>
        </w:r>
      </w:del>
    </w:p>
    <w:p w14:paraId="33C6499B" w14:textId="304B9AA7" w:rsidR="00761579" w:rsidRPr="00343F01" w:rsidDel="00201166" w:rsidRDefault="00761579" w:rsidP="00D62BC5">
      <w:pPr>
        <w:spacing w:before="0" w:after="160"/>
        <w:jc w:val="left"/>
        <w:rPr>
          <w:del w:id="8715" w:author="Houyem Rais" w:date="2024-02-22T14:46:00Z"/>
        </w:rPr>
        <w:pPrChange w:id="8716" w:author="Houyem Rais" w:date="2024-02-22T14:49:00Z">
          <w:pPr/>
        </w:pPrChange>
      </w:pPr>
      <w:del w:id="8717" w:author="Houyem Rais" w:date="2024-02-22T14:46:00Z">
        <w:r w:rsidRPr="00343F01" w:rsidDel="00201166">
          <w:delText>En outre, la capacité du marché au moment de la transaction PPP et la forme proposée de l'appel d'offres pour l'infrastructure influenceront la méthode choisie.</w:delText>
        </w:r>
      </w:del>
    </w:p>
    <w:p w14:paraId="1E15B73B" w14:textId="38A69D1B" w:rsidR="00CC67D9" w:rsidRPr="00343F01" w:rsidDel="00201166" w:rsidRDefault="00CC67D9" w:rsidP="00D62BC5">
      <w:pPr>
        <w:spacing w:before="0" w:after="160"/>
        <w:jc w:val="left"/>
        <w:rPr>
          <w:del w:id="8718" w:author="Houyem Rais" w:date="2024-02-22T14:46:00Z"/>
        </w:rPr>
        <w:pPrChange w:id="8719" w:author="Houyem Rais" w:date="2024-02-22T14:49:00Z">
          <w:pPr>
            <w:pStyle w:val="Heading2"/>
          </w:pPr>
        </w:pPrChange>
      </w:pPr>
      <w:bookmarkStart w:id="8720" w:name="_Toc152165388"/>
      <w:del w:id="8721" w:author="Houyem Rais" w:date="2024-02-22T14:46:00Z">
        <w:r w:rsidRPr="00343F01" w:rsidDel="00201166">
          <w:delText>Étendue du service et considérations relatives aux risques</w:delText>
        </w:r>
        <w:bookmarkEnd w:id="8720"/>
      </w:del>
    </w:p>
    <w:p w14:paraId="564D1A4E" w14:textId="7DE25E47" w:rsidR="00CC67D9" w:rsidRPr="00343F01" w:rsidDel="00201166" w:rsidRDefault="00CC67D9" w:rsidP="00D62BC5">
      <w:pPr>
        <w:spacing w:before="0" w:after="160"/>
        <w:jc w:val="left"/>
        <w:rPr>
          <w:del w:id="8722" w:author="Houyem Rais" w:date="2024-02-22T14:46:00Z"/>
        </w:rPr>
        <w:pPrChange w:id="8723" w:author="Houyem Rais" w:date="2024-02-22T14:49:00Z">
          <w:pPr>
            <w:spacing w:before="0" w:after="160"/>
          </w:pPr>
        </w:pPrChange>
      </w:pPr>
      <w:del w:id="8724" w:author="Houyem Rais" w:date="2024-02-22T14:46:00Z">
        <w:r w:rsidRPr="00343F01" w:rsidDel="00201166">
          <w:delText xml:space="preserve">Le tableau ci-dessous résume et compare diverses caractéristiques des modèles de </w:delText>
        </w:r>
        <w:r w:rsidR="00BF01A2" w:rsidRPr="00343F01" w:rsidDel="00201166">
          <w:delText>réalisation</w:delText>
        </w:r>
        <w:r w:rsidRPr="00343F01" w:rsidDel="00201166">
          <w:delText>. La comparaison couvre diverses composantes d'un projet routier et met particulièrement l'accent sur l'étendue du service et les considérations de risque</w:delText>
        </w:r>
        <w:r w:rsidR="00B26C82" w:rsidRPr="00343F01" w:rsidDel="00201166">
          <w:delText>s</w:delText>
        </w:r>
        <w:r w:rsidRPr="00343F01" w:rsidDel="00201166">
          <w:delText xml:space="preserve"> économique</w:delText>
        </w:r>
        <w:r w:rsidR="007737DF" w:rsidRPr="00343F01" w:rsidDel="00201166">
          <w:delText>s</w:delText>
        </w:r>
        <w:r w:rsidRPr="00343F01" w:rsidDel="00201166">
          <w:delText xml:space="preserve"> pour les modèles de </w:delText>
        </w:r>
        <w:r w:rsidR="00BF01A2" w:rsidRPr="00343F01" w:rsidDel="00201166">
          <w:delText xml:space="preserve">réalisation </w:delText>
        </w:r>
        <w:r w:rsidRPr="00343F01" w:rsidDel="00201166">
          <w:delText>d'investissement en capital.</w:delText>
        </w:r>
      </w:del>
    </w:p>
    <w:p w14:paraId="7EA06BC6" w14:textId="0E930DAC" w:rsidR="00BB47D2" w:rsidRPr="00343F01" w:rsidDel="00201166" w:rsidRDefault="00BB47D2" w:rsidP="00D62BC5">
      <w:pPr>
        <w:spacing w:before="0" w:after="160"/>
        <w:jc w:val="left"/>
        <w:rPr>
          <w:del w:id="8725" w:author="Houyem Rais" w:date="2024-02-22T14:46:00Z"/>
        </w:rPr>
        <w:pPrChange w:id="8726" w:author="Houyem Rais" w:date="2024-02-22T14:49:00Z">
          <w:pPr>
            <w:pStyle w:val="Caption"/>
          </w:pPr>
        </w:pPrChange>
      </w:pPr>
      <w:bookmarkStart w:id="8727" w:name="_Toc152165470"/>
      <w:del w:id="8728"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32</w:delText>
        </w:r>
        <w:r w:rsidR="00B0561B" w:rsidDel="00201166">
          <w:rPr>
            <w:noProof/>
          </w:rPr>
          <w:fldChar w:fldCharType="end"/>
        </w:r>
        <w:r w:rsidRPr="00343F01" w:rsidDel="00201166">
          <w:delText xml:space="preserve"> Comparaison de l’étendue du service et considérations de risque</w:delText>
        </w:r>
        <w:r w:rsidR="00B26C82" w:rsidRPr="00343F01" w:rsidDel="00201166">
          <w:delText>s</w:delText>
        </w:r>
        <w:r w:rsidRPr="00343F01" w:rsidDel="00201166">
          <w:delText xml:space="preserve"> économique</w:delText>
        </w:r>
        <w:r w:rsidR="007737DF" w:rsidRPr="00343F01" w:rsidDel="00201166">
          <w:delText>s</w:delText>
        </w:r>
        <w:r w:rsidRPr="00343F01" w:rsidDel="00201166">
          <w:delText xml:space="preserve"> pour </w:delText>
        </w:r>
        <w:r w:rsidR="004A3034" w:rsidRPr="00343F01" w:rsidDel="00201166">
          <w:delText>les différentes options</w:delText>
        </w:r>
        <w:r w:rsidRPr="00343F01" w:rsidDel="00201166">
          <w:delText xml:space="preserve"> de réalisation du projet</w:delText>
        </w:r>
        <w:bookmarkEnd w:id="8727"/>
      </w:del>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11"/>
        <w:gridCol w:w="970"/>
        <w:gridCol w:w="1559"/>
        <w:gridCol w:w="1276"/>
        <w:gridCol w:w="1134"/>
        <w:gridCol w:w="1559"/>
      </w:tblGrid>
      <w:tr w:rsidR="003F7975" w:rsidRPr="00343F01" w:rsidDel="00201166" w14:paraId="351B8C17" w14:textId="7243598E" w:rsidTr="00D67ACA">
        <w:trPr>
          <w:trHeight w:val="55"/>
          <w:del w:id="8729" w:author="Houyem Rais" w:date="2024-02-22T14:46:00Z"/>
        </w:trPr>
        <w:tc>
          <w:tcPr>
            <w:tcW w:w="2711" w:type="dxa"/>
            <w:shd w:val="clear" w:color="auto" w:fill="D9D9D9" w:themeFill="background1" w:themeFillShade="D9"/>
            <w:noWrap/>
          </w:tcPr>
          <w:p w14:paraId="1AEAF4A8" w14:textId="6374D5EF" w:rsidR="003F7975" w:rsidRPr="00343F01" w:rsidDel="00201166" w:rsidRDefault="003F7975" w:rsidP="00D62BC5">
            <w:pPr>
              <w:spacing w:before="0" w:after="160"/>
              <w:jc w:val="left"/>
              <w:rPr>
                <w:del w:id="8730" w:author="Houyem Rais" w:date="2024-02-22T14:46:00Z"/>
                <w:rFonts w:cstheme="minorHAnsi"/>
                <w:b/>
                <w:bCs/>
                <w:sz w:val="20"/>
                <w:szCs w:val="20"/>
              </w:rPr>
              <w:pPrChange w:id="8731" w:author="Houyem Rais" w:date="2024-02-22T14:49:00Z">
                <w:pPr>
                  <w:spacing w:before="0" w:after="0" w:line="240" w:lineRule="auto"/>
                  <w:jc w:val="left"/>
                </w:pPr>
              </w:pPrChange>
            </w:pPr>
            <w:del w:id="8732" w:author="Houyem Rais" w:date="2024-02-22T14:46:00Z">
              <w:r w:rsidRPr="00343F01" w:rsidDel="00201166">
                <w:rPr>
                  <w:rFonts w:cstheme="minorHAnsi"/>
                  <w:b/>
                  <w:bCs/>
                  <w:sz w:val="20"/>
                  <w:szCs w:val="20"/>
                </w:rPr>
                <w:delText>Considération</w:delText>
              </w:r>
            </w:del>
          </w:p>
        </w:tc>
        <w:tc>
          <w:tcPr>
            <w:tcW w:w="970" w:type="dxa"/>
            <w:shd w:val="clear" w:color="auto" w:fill="D9D9D9" w:themeFill="background1" w:themeFillShade="D9"/>
            <w:noWrap/>
            <w:hideMark/>
          </w:tcPr>
          <w:p w14:paraId="42B89225" w14:textId="7A67EF45" w:rsidR="003F7975" w:rsidRPr="00343F01" w:rsidDel="00201166" w:rsidRDefault="003F7975" w:rsidP="00D62BC5">
            <w:pPr>
              <w:spacing w:before="0" w:after="160"/>
              <w:jc w:val="left"/>
              <w:rPr>
                <w:del w:id="8733" w:author="Houyem Rais" w:date="2024-02-22T14:46:00Z"/>
                <w:rFonts w:cstheme="minorHAnsi"/>
                <w:b/>
                <w:bCs/>
                <w:sz w:val="20"/>
                <w:szCs w:val="20"/>
              </w:rPr>
              <w:pPrChange w:id="8734" w:author="Houyem Rais" w:date="2024-02-22T14:49:00Z">
                <w:pPr>
                  <w:spacing w:before="0" w:after="0" w:line="240" w:lineRule="auto"/>
                  <w:jc w:val="center"/>
                </w:pPr>
              </w:pPrChange>
            </w:pPr>
            <w:del w:id="8735" w:author="Houyem Rais" w:date="2024-02-22T14:46:00Z">
              <w:r w:rsidRPr="00343F01" w:rsidDel="00201166">
                <w:rPr>
                  <w:rFonts w:cstheme="minorHAnsi"/>
                  <w:b/>
                  <w:bCs/>
                  <w:sz w:val="20"/>
                  <w:szCs w:val="20"/>
                </w:rPr>
                <w:delText>DB + O&amp;M</w:delText>
              </w:r>
            </w:del>
          </w:p>
        </w:tc>
        <w:tc>
          <w:tcPr>
            <w:tcW w:w="1559" w:type="dxa"/>
            <w:shd w:val="clear" w:color="auto" w:fill="D9D9D9" w:themeFill="background1" w:themeFillShade="D9"/>
            <w:noWrap/>
            <w:hideMark/>
          </w:tcPr>
          <w:p w14:paraId="3DCB695D" w14:textId="0E421094" w:rsidR="003F7975" w:rsidRPr="00343F01" w:rsidDel="00201166" w:rsidRDefault="003F7975" w:rsidP="00D62BC5">
            <w:pPr>
              <w:spacing w:before="0" w:after="160"/>
              <w:jc w:val="left"/>
              <w:rPr>
                <w:del w:id="8736" w:author="Houyem Rais" w:date="2024-02-22T14:46:00Z"/>
                <w:rFonts w:cstheme="minorHAnsi"/>
                <w:b/>
                <w:bCs/>
                <w:sz w:val="20"/>
                <w:szCs w:val="20"/>
              </w:rPr>
              <w:pPrChange w:id="8737" w:author="Houyem Rais" w:date="2024-02-22T14:49:00Z">
                <w:pPr>
                  <w:spacing w:before="0" w:after="0" w:line="240" w:lineRule="auto"/>
                  <w:jc w:val="center"/>
                </w:pPr>
              </w:pPrChange>
            </w:pPr>
            <w:del w:id="8738" w:author="Houyem Rais" w:date="2024-02-22T14:46:00Z">
              <w:r w:rsidRPr="00343F01" w:rsidDel="00201166">
                <w:rPr>
                  <w:rFonts w:cstheme="minorHAnsi"/>
                  <w:b/>
                  <w:bCs/>
                  <w:sz w:val="20"/>
                  <w:szCs w:val="20"/>
                </w:rPr>
                <w:delText>BOT à péage économique</w:delText>
              </w:r>
            </w:del>
          </w:p>
        </w:tc>
        <w:tc>
          <w:tcPr>
            <w:tcW w:w="1276" w:type="dxa"/>
            <w:shd w:val="clear" w:color="auto" w:fill="D9D9D9" w:themeFill="background1" w:themeFillShade="D9"/>
            <w:noWrap/>
          </w:tcPr>
          <w:p w14:paraId="3F95D90C" w14:textId="0EECF400" w:rsidR="003F7975" w:rsidRPr="00343F01" w:rsidDel="00201166" w:rsidRDefault="003F7975" w:rsidP="00D62BC5">
            <w:pPr>
              <w:spacing w:before="0" w:after="160"/>
              <w:jc w:val="left"/>
              <w:rPr>
                <w:del w:id="8739" w:author="Houyem Rais" w:date="2024-02-22T14:46:00Z"/>
                <w:rFonts w:cstheme="minorHAnsi"/>
                <w:b/>
                <w:bCs/>
                <w:sz w:val="20"/>
                <w:szCs w:val="20"/>
              </w:rPr>
              <w:pPrChange w:id="8740" w:author="Houyem Rais" w:date="2024-02-22T14:49:00Z">
                <w:pPr>
                  <w:spacing w:before="0" w:after="0" w:line="240" w:lineRule="auto"/>
                  <w:jc w:val="center"/>
                </w:pPr>
              </w:pPrChange>
            </w:pPr>
            <w:del w:id="8741" w:author="Houyem Rais" w:date="2024-02-22T14:46:00Z">
              <w:r w:rsidRPr="00343F01" w:rsidDel="00201166">
                <w:rPr>
                  <w:rFonts w:cstheme="minorHAnsi"/>
                  <w:b/>
                  <w:bCs/>
                  <w:sz w:val="20"/>
                  <w:szCs w:val="20"/>
                </w:rPr>
                <w:delText>BOT à péage social</w:delText>
              </w:r>
            </w:del>
          </w:p>
        </w:tc>
        <w:tc>
          <w:tcPr>
            <w:tcW w:w="1134" w:type="dxa"/>
            <w:shd w:val="clear" w:color="auto" w:fill="D9D9D9" w:themeFill="background1" w:themeFillShade="D9"/>
            <w:noWrap/>
          </w:tcPr>
          <w:p w14:paraId="72B4670A" w14:textId="08851A1C" w:rsidR="003F7975" w:rsidRPr="00343F01" w:rsidDel="00201166" w:rsidRDefault="003F7975" w:rsidP="00D62BC5">
            <w:pPr>
              <w:spacing w:before="0" w:after="160"/>
              <w:jc w:val="left"/>
              <w:rPr>
                <w:del w:id="8742" w:author="Houyem Rais" w:date="2024-02-22T14:46:00Z"/>
                <w:rFonts w:cstheme="minorHAnsi"/>
                <w:b/>
                <w:bCs/>
                <w:sz w:val="20"/>
                <w:szCs w:val="20"/>
              </w:rPr>
              <w:pPrChange w:id="8743" w:author="Houyem Rais" w:date="2024-02-22T14:49:00Z">
                <w:pPr>
                  <w:spacing w:before="0" w:after="0" w:line="240" w:lineRule="auto"/>
                  <w:jc w:val="center"/>
                </w:pPr>
              </w:pPrChange>
            </w:pPr>
            <w:del w:id="8744" w:author="Houyem Rais" w:date="2024-02-22T14:46:00Z">
              <w:r w:rsidRPr="00343F01" w:rsidDel="00201166">
                <w:rPr>
                  <w:rFonts w:cstheme="minorHAnsi"/>
                  <w:b/>
                  <w:bCs/>
                  <w:sz w:val="20"/>
                  <w:szCs w:val="20"/>
                </w:rPr>
                <w:delText>Affermage</w:delText>
              </w:r>
            </w:del>
          </w:p>
        </w:tc>
        <w:tc>
          <w:tcPr>
            <w:tcW w:w="1559" w:type="dxa"/>
            <w:shd w:val="clear" w:color="auto" w:fill="D9D9D9" w:themeFill="background1" w:themeFillShade="D9"/>
          </w:tcPr>
          <w:p w14:paraId="02264A8F" w14:textId="4E7B7BA5" w:rsidR="003F7975" w:rsidRPr="00343F01" w:rsidDel="00201166" w:rsidRDefault="003F7975" w:rsidP="00D62BC5">
            <w:pPr>
              <w:spacing w:before="0" w:after="160"/>
              <w:jc w:val="left"/>
              <w:rPr>
                <w:del w:id="8745" w:author="Houyem Rais" w:date="2024-02-22T14:46:00Z"/>
                <w:rFonts w:cstheme="minorHAnsi"/>
                <w:b/>
                <w:bCs/>
                <w:sz w:val="20"/>
                <w:szCs w:val="20"/>
              </w:rPr>
              <w:pPrChange w:id="8746" w:author="Houyem Rais" w:date="2024-02-22T14:49:00Z">
                <w:pPr>
                  <w:spacing w:before="0" w:after="0" w:line="240" w:lineRule="auto"/>
                  <w:jc w:val="center"/>
                </w:pPr>
              </w:pPrChange>
            </w:pPr>
            <w:del w:id="8747" w:author="Houyem Rais" w:date="2024-02-22T14:46:00Z">
              <w:r w:rsidRPr="00343F01" w:rsidDel="00201166">
                <w:rPr>
                  <w:rFonts w:cstheme="minorHAnsi"/>
                  <w:b/>
                  <w:bCs/>
                  <w:sz w:val="20"/>
                  <w:szCs w:val="20"/>
                </w:rPr>
                <w:delText>PPP à paiement public</w:delText>
              </w:r>
            </w:del>
          </w:p>
        </w:tc>
      </w:tr>
      <w:tr w:rsidR="00EE1C64" w:rsidRPr="00343F01" w:rsidDel="00201166" w14:paraId="5DC0E0FF" w14:textId="52029144" w:rsidTr="00D67ACA">
        <w:trPr>
          <w:trHeight w:val="291"/>
          <w:del w:id="8748" w:author="Houyem Rais" w:date="2024-02-22T14:46:00Z"/>
        </w:trPr>
        <w:tc>
          <w:tcPr>
            <w:tcW w:w="2711" w:type="dxa"/>
            <w:shd w:val="clear" w:color="auto" w:fill="auto"/>
            <w:noWrap/>
            <w:hideMark/>
          </w:tcPr>
          <w:p w14:paraId="3CB1900A" w14:textId="63C762D1" w:rsidR="00EE1C64" w:rsidRPr="00343F01" w:rsidDel="00201166" w:rsidRDefault="00EE1C64" w:rsidP="00D62BC5">
            <w:pPr>
              <w:spacing w:before="0" w:after="160"/>
              <w:jc w:val="left"/>
              <w:rPr>
                <w:del w:id="8749" w:author="Houyem Rais" w:date="2024-02-22T14:46:00Z"/>
                <w:rFonts w:cstheme="minorHAnsi"/>
                <w:sz w:val="20"/>
                <w:szCs w:val="20"/>
              </w:rPr>
              <w:pPrChange w:id="8750" w:author="Houyem Rais" w:date="2024-02-22T14:49:00Z">
                <w:pPr>
                  <w:pStyle w:val="ListParagraph"/>
                  <w:numPr>
                    <w:numId w:val="45"/>
                  </w:numPr>
                  <w:spacing w:before="0" w:after="0" w:line="240" w:lineRule="auto"/>
                  <w:ind w:left="360" w:hanging="360"/>
                  <w:jc w:val="left"/>
                </w:pPr>
              </w:pPrChange>
            </w:pPr>
            <w:del w:id="8751" w:author="Houyem Rais" w:date="2024-02-22T14:46:00Z">
              <w:r w:rsidRPr="00343F01" w:rsidDel="00201166">
                <w:rPr>
                  <w:rFonts w:cstheme="minorHAnsi"/>
                  <w:sz w:val="20"/>
                  <w:szCs w:val="20"/>
                </w:rPr>
                <w:delText>Implication du secteur privé dans la conception</w:delText>
              </w:r>
            </w:del>
          </w:p>
        </w:tc>
        <w:tc>
          <w:tcPr>
            <w:tcW w:w="970" w:type="dxa"/>
            <w:shd w:val="clear" w:color="auto" w:fill="auto"/>
            <w:noWrap/>
            <w:vAlign w:val="center"/>
            <w:hideMark/>
          </w:tcPr>
          <w:p w14:paraId="02EF959F" w14:textId="31A8DFF0" w:rsidR="00EE1C64" w:rsidRPr="00343F01" w:rsidDel="00201166" w:rsidRDefault="00EE1C64" w:rsidP="00D62BC5">
            <w:pPr>
              <w:spacing w:before="0" w:after="160"/>
              <w:jc w:val="left"/>
              <w:rPr>
                <w:del w:id="8752" w:author="Houyem Rais" w:date="2024-02-22T14:46:00Z"/>
                <w:rFonts w:cstheme="minorHAnsi"/>
                <w:b/>
                <w:bCs/>
                <w:color w:val="00B050"/>
                <w:sz w:val="20"/>
                <w:szCs w:val="20"/>
              </w:rPr>
              <w:pPrChange w:id="8753" w:author="Houyem Rais" w:date="2024-02-22T14:49:00Z">
                <w:pPr>
                  <w:spacing w:before="0" w:after="0" w:line="240" w:lineRule="auto"/>
                  <w:jc w:val="center"/>
                </w:pPr>
              </w:pPrChange>
            </w:pPr>
            <w:del w:id="8754" w:author="Houyem Rais" w:date="2024-02-22T14:46:00Z">
              <w:r w:rsidRPr="00343F01" w:rsidDel="00201166">
                <w:rPr>
                  <w:rFonts w:cstheme="minorHAnsi"/>
                  <w:b/>
                  <w:bCs/>
                  <w:color w:val="00B050"/>
                  <w:sz w:val="20"/>
                  <w:szCs w:val="20"/>
                </w:rPr>
                <w:delText>Oui</w:delText>
              </w:r>
            </w:del>
          </w:p>
        </w:tc>
        <w:tc>
          <w:tcPr>
            <w:tcW w:w="1559" w:type="dxa"/>
            <w:shd w:val="clear" w:color="auto" w:fill="auto"/>
            <w:noWrap/>
            <w:vAlign w:val="center"/>
            <w:hideMark/>
          </w:tcPr>
          <w:p w14:paraId="3C4B9AE7" w14:textId="4277CB57" w:rsidR="00EE1C64" w:rsidRPr="00343F01" w:rsidDel="00201166" w:rsidRDefault="00EE1C64" w:rsidP="00D62BC5">
            <w:pPr>
              <w:spacing w:before="0" w:after="160"/>
              <w:jc w:val="left"/>
              <w:rPr>
                <w:del w:id="8755" w:author="Houyem Rais" w:date="2024-02-22T14:46:00Z"/>
                <w:rFonts w:cstheme="minorHAnsi"/>
                <w:b/>
                <w:bCs/>
                <w:color w:val="00B050"/>
                <w:sz w:val="20"/>
                <w:szCs w:val="20"/>
              </w:rPr>
              <w:pPrChange w:id="8756" w:author="Houyem Rais" w:date="2024-02-22T14:49:00Z">
                <w:pPr>
                  <w:spacing w:before="0" w:after="0" w:line="240" w:lineRule="auto"/>
                  <w:jc w:val="center"/>
                </w:pPr>
              </w:pPrChange>
            </w:pPr>
            <w:del w:id="8757" w:author="Houyem Rais" w:date="2024-02-22T14:46:00Z">
              <w:r w:rsidRPr="00343F01" w:rsidDel="00201166">
                <w:rPr>
                  <w:rFonts w:cstheme="minorHAnsi"/>
                  <w:b/>
                  <w:bCs/>
                  <w:color w:val="00B050"/>
                  <w:sz w:val="20"/>
                  <w:szCs w:val="20"/>
                </w:rPr>
                <w:delText>Oui</w:delText>
              </w:r>
            </w:del>
          </w:p>
        </w:tc>
        <w:tc>
          <w:tcPr>
            <w:tcW w:w="1276" w:type="dxa"/>
            <w:shd w:val="clear" w:color="auto" w:fill="auto"/>
            <w:noWrap/>
            <w:vAlign w:val="center"/>
          </w:tcPr>
          <w:p w14:paraId="3B8254DB" w14:textId="61FF3741" w:rsidR="00EE1C64" w:rsidRPr="00343F01" w:rsidDel="00201166" w:rsidRDefault="00EE1C64" w:rsidP="00D62BC5">
            <w:pPr>
              <w:spacing w:before="0" w:after="160"/>
              <w:jc w:val="left"/>
              <w:rPr>
                <w:del w:id="8758" w:author="Houyem Rais" w:date="2024-02-22T14:46:00Z"/>
                <w:rFonts w:cstheme="minorHAnsi"/>
                <w:b/>
                <w:bCs/>
                <w:color w:val="00B050"/>
                <w:sz w:val="20"/>
                <w:szCs w:val="20"/>
              </w:rPr>
              <w:pPrChange w:id="8759" w:author="Houyem Rais" w:date="2024-02-22T14:49:00Z">
                <w:pPr>
                  <w:spacing w:before="0" w:after="0" w:line="240" w:lineRule="auto"/>
                  <w:jc w:val="center"/>
                </w:pPr>
              </w:pPrChange>
            </w:pPr>
            <w:del w:id="8760" w:author="Houyem Rais" w:date="2024-02-22T14:46:00Z">
              <w:r w:rsidRPr="00343F01" w:rsidDel="00201166">
                <w:rPr>
                  <w:rFonts w:cstheme="minorHAnsi"/>
                  <w:b/>
                  <w:bCs/>
                  <w:color w:val="00B050"/>
                  <w:sz w:val="20"/>
                  <w:szCs w:val="20"/>
                </w:rPr>
                <w:delText>Oui</w:delText>
              </w:r>
            </w:del>
          </w:p>
        </w:tc>
        <w:tc>
          <w:tcPr>
            <w:tcW w:w="1134" w:type="dxa"/>
            <w:shd w:val="clear" w:color="auto" w:fill="auto"/>
            <w:noWrap/>
            <w:vAlign w:val="center"/>
          </w:tcPr>
          <w:p w14:paraId="11FE243D" w14:textId="3777473D" w:rsidR="00EE1C64" w:rsidRPr="00343F01" w:rsidDel="00201166" w:rsidRDefault="00EE1C64" w:rsidP="00D62BC5">
            <w:pPr>
              <w:spacing w:before="0" w:after="160"/>
              <w:jc w:val="left"/>
              <w:rPr>
                <w:del w:id="8761" w:author="Houyem Rais" w:date="2024-02-22T14:46:00Z"/>
                <w:rFonts w:cstheme="minorHAnsi"/>
                <w:b/>
                <w:bCs/>
                <w:color w:val="FF0000"/>
                <w:sz w:val="20"/>
                <w:szCs w:val="20"/>
              </w:rPr>
              <w:pPrChange w:id="8762" w:author="Houyem Rais" w:date="2024-02-22T14:49:00Z">
                <w:pPr>
                  <w:spacing w:before="0" w:after="0" w:line="240" w:lineRule="auto"/>
                  <w:jc w:val="center"/>
                </w:pPr>
              </w:pPrChange>
            </w:pPr>
            <w:del w:id="8763" w:author="Houyem Rais" w:date="2024-02-22T14:46:00Z">
              <w:r w:rsidRPr="00343F01" w:rsidDel="00201166">
                <w:rPr>
                  <w:rFonts w:cstheme="minorHAnsi"/>
                  <w:b/>
                  <w:bCs/>
                  <w:color w:val="FF0000"/>
                  <w:sz w:val="20"/>
                  <w:szCs w:val="20"/>
                </w:rPr>
                <w:delText>Non</w:delText>
              </w:r>
            </w:del>
          </w:p>
        </w:tc>
        <w:tc>
          <w:tcPr>
            <w:tcW w:w="1559" w:type="dxa"/>
            <w:vAlign w:val="center"/>
          </w:tcPr>
          <w:p w14:paraId="76F39A68" w14:textId="48D5ED6F" w:rsidR="00EE1C64" w:rsidRPr="00343F01" w:rsidDel="00201166" w:rsidRDefault="00EE1C64" w:rsidP="00D62BC5">
            <w:pPr>
              <w:spacing w:before="0" w:after="160"/>
              <w:jc w:val="left"/>
              <w:rPr>
                <w:del w:id="8764" w:author="Houyem Rais" w:date="2024-02-22T14:46:00Z"/>
                <w:rFonts w:cstheme="minorHAnsi"/>
                <w:b/>
                <w:bCs/>
                <w:color w:val="FF0000"/>
                <w:sz w:val="20"/>
                <w:szCs w:val="20"/>
              </w:rPr>
              <w:pPrChange w:id="8765" w:author="Houyem Rais" w:date="2024-02-22T14:49:00Z">
                <w:pPr>
                  <w:spacing w:before="0" w:after="0" w:line="240" w:lineRule="auto"/>
                  <w:jc w:val="center"/>
                </w:pPr>
              </w:pPrChange>
            </w:pPr>
            <w:del w:id="8766" w:author="Houyem Rais" w:date="2024-02-22T14:46:00Z">
              <w:r w:rsidRPr="00343F01" w:rsidDel="00201166">
                <w:rPr>
                  <w:rFonts w:cstheme="minorHAnsi"/>
                  <w:b/>
                  <w:bCs/>
                  <w:color w:val="00B050"/>
                  <w:sz w:val="20"/>
                  <w:szCs w:val="20"/>
                </w:rPr>
                <w:delText>Oui</w:delText>
              </w:r>
            </w:del>
          </w:p>
        </w:tc>
      </w:tr>
      <w:tr w:rsidR="00EE1C64" w:rsidRPr="00343F01" w:rsidDel="00201166" w14:paraId="1D4AE53C" w14:textId="15E864C9" w:rsidTr="00D67ACA">
        <w:trPr>
          <w:trHeight w:val="291"/>
          <w:del w:id="8767" w:author="Houyem Rais" w:date="2024-02-22T14:46:00Z"/>
        </w:trPr>
        <w:tc>
          <w:tcPr>
            <w:tcW w:w="2711" w:type="dxa"/>
            <w:shd w:val="clear" w:color="auto" w:fill="auto"/>
            <w:noWrap/>
            <w:hideMark/>
          </w:tcPr>
          <w:p w14:paraId="4B847040" w14:textId="58042A89" w:rsidR="00EE1C64" w:rsidRPr="00343F01" w:rsidDel="00201166" w:rsidRDefault="00EE1C64" w:rsidP="00D62BC5">
            <w:pPr>
              <w:spacing w:before="0" w:after="160"/>
              <w:jc w:val="left"/>
              <w:rPr>
                <w:del w:id="8768" w:author="Houyem Rais" w:date="2024-02-22T14:46:00Z"/>
                <w:rFonts w:cstheme="minorHAnsi"/>
                <w:sz w:val="20"/>
                <w:szCs w:val="20"/>
              </w:rPr>
              <w:pPrChange w:id="8769" w:author="Houyem Rais" w:date="2024-02-22T14:49:00Z">
                <w:pPr>
                  <w:pStyle w:val="ListParagraph"/>
                  <w:numPr>
                    <w:numId w:val="45"/>
                  </w:numPr>
                  <w:spacing w:before="0" w:after="0" w:line="240" w:lineRule="auto"/>
                  <w:ind w:left="360" w:hanging="360"/>
                  <w:jc w:val="left"/>
                </w:pPr>
              </w:pPrChange>
            </w:pPr>
            <w:del w:id="8770" w:author="Houyem Rais" w:date="2024-02-22T14:46:00Z">
              <w:r w:rsidRPr="00343F01" w:rsidDel="00201166">
                <w:rPr>
                  <w:rFonts w:cstheme="minorHAnsi"/>
                  <w:sz w:val="20"/>
                  <w:szCs w:val="20"/>
                </w:rPr>
                <w:delText>Implication du secteur privé dans la construction</w:delText>
              </w:r>
            </w:del>
          </w:p>
        </w:tc>
        <w:tc>
          <w:tcPr>
            <w:tcW w:w="970" w:type="dxa"/>
            <w:shd w:val="clear" w:color="auto" w:fill="auto"/>
            <w:noWrap/>
            <w:vAlign w:val="center"/>
            <w:hideMark/>
          </w:tcPr>
          <w:p w14:paraId="32D32A62" w14:textId="70083CCC" w:rsidR="00EE1C64" w:rsidRPr="00343F01" w:rsidDel="00201166" w:rsidRDefault="00EE1C64" w:rsidP="00D62BC5">
            <w:pPr>
              <w:spacing w:before="0" w:after="160"/>
              <w:jc w:val="left"/>
              <w:rPr>
                <w:del w:id="8771" w:author="Houyem Rais" w:date="2024-02-22T14:46:00Z"/>
                <w:rFonts w:cstheme="minorHAnsi"/>
                <w:b/>
                <w:bCs/>
                <w:color w:val="00B050"/>
                <w:sz w:val="20"/>
                <w:szCs w:val="20"/>
              </w:rPr>
              <w:pPrChange w:id="8772" w:author="Houyem Rais" w:date="2024-02-22T14:49:00Z">
                <w:pPr>
                  <w:spacing w:before="0" w:after="0" w:line="240" w:lineRule="auto"/>
                  <w:jc w:val="center"/>
                </w:pPr>
              </w:pPrChange>
            </w:pPr>
            <w:del w:id="8773" w:author="Houyem Rais" w:date="2024-02-22T14:46:00Z">
              <w:r w:rsidRPr="00343F01" w:rsidDel="00201166">
                <w:rPr>
                  <w:rFonts w:cstheme="minorHAnsi"/>
                  <w:b/>
                  <w:bCs/>
                  <w:color w:val="00B050"/>
                  <w:sz w:val="20"/>
                  <w:szCs w:val="20"/>
                </w:rPr>
                <w:delText>Oui</w:delText>
              </w:r>
            </w:del>
          </w:p>
        </w:tc>
        <w:tc>
          <w:tcPr>
            <w:tcW w:w="1559" w:type="dxa"/>
            <w:shd w:val="clear" w:color="auto" w:fill="auto"/>
            <w:noWrap/>
            <w:vAlign w:val="center"/>
            <w:hideMark/>
          </w:tcPr>
          <w:p w14:paraId="6A0DB0FD" w14:textId="3DE0B177" w:rsidR="00EE1C64" w:rsidRPr="00343F01" w:rsidDel="00201166" w:rsidRDefault="00EE1C64" w:rsidP="00D62BC5">
            <w:pPr>
              <w:spacing w:before="0" w:after="160"/>
              <w:jc w:val="left"/>
              <w:rPr>
                <w:del w:id="8774" w:author="Houyem Rais" w:date="2024-02-22T14:46:00Z"/>
                <w:rFonts w:cstheme="minorHAnsi"/>
                <w:b/>
                <w:bCs/>
                <w:color w:val="00B050"/>
                <w:sz w:val="20"/>
                <w:szCs w:val="20"/>
              </w:rPr>
              <w:pPrChange w:id="8775" w:author="Houyem Rais" w:date="2024-02-22T14:49:00Z">
                <w:pPr>
                  <w:spacing w:before="0" w:after="0" w:line="240" w:lineRule="auto"/>
                  <w:jc w:val="center"/>
                </w:pPr>
              </w:pPrChange>
            </w:pPr>
            <w:del w:id="8776" w:author="Houyem Rais" w:date="2024-02-22T14:46:00Z">
              <w:r w:rsidRPr="00343F01" w:rsidDel="00201166">
                <w:rPr>
                  <w:rFonts w:cstheme="minorHAnsi"/>
                  <w:b/>
                  <w:bCs/>
                  <w:color w:val="00B050"/>
                  <w:sz w:val="20"/>
                  <w:szCs w:val="20"/>
                </w:rPr>
                <w:delText>Oui</w:delText>
              </w:r>
            </w:del>
          </w:p>
        </w:tc>
        <w:tc>
          <w:tcPr>
            <w:tcW w:w="1276" w:type="dxa"/>
            <w:shd w:val="clear" w:color="auto" w:fill="auto"/>
            <w:noWrap/>
            <w:vAlign w:val="center"/>
          </w:tcPr>
          <w:p w14:paraId="2A4BCD60" w14:textId="0ACE2A23" w:rsidR="00EE1C64" w:rsidRPr="00343F01" w:rsidDel="00201166" w:rsidRDefault="00EE1C64" w:rsidP="00D62BC5">
            <w:pPr>
              <w:spacing w:before="0" w:after="160"/>
              <w:jc w:val="left"/>
              <w:rPr>
                <w:del w:id="8777" w:author="Houyem Rais" w:date="2024-02-22T14:46:00Z"/>
                <w:rFonts w:cstheme="minorHAnsi"/>
                <w:b/>
                <w:bCs/>
                <w:color w:val="00B050"/>
                <w:sz w:val="20"/>
                <w:szCs w:val="20"/>
              </w:rPr>
              <w:pPrChange w:id="8778" w:author="Houyem Rais" w:date="2024-02-22T14:49:00Z">
                <w:pPr>
                  <w:spacing w:before="0" w:after="0" w:line="240" w:lineRule="auto"/>
                  <w:jc w:val="center"/>
                </w:pPr>
              </w:pPrChange>
            </w:pPr>
            <w:del w:id="8779" w:author="Houyem Rais" w:date="2024-02-22T14:46:00Z">
              <w:r w:rsidRPr="00343F01" w:rsidDel="00201166">
                <w:rPr>
                  <w:rFonts w:cstheme="minorHAnsi"/>
                  <w:b/>
                  <w:bCs/>
                  <w:color w:val="00B050"/>
                  <w:sz w:val="20"/>
                  <w:szCs w:val="20"/>
                </w:rPr>
                <w:delText>Oui</w:delText>
              </w:r>
            </w:del>
          </w:p>
        </w:tc>
        <w:tc>
          <w:tcPr>
            <w:tcW w:w="1134" w:type="dxa"/>
            <w:shd w:val="clear" w:color="auto" w:fill="auto"/>
            <w:noWrap/>
            <w:vAlign w:val="center"/>
          </w:tcPr>
          <w:p w14:paraId="3912B231" w14:textId="210FD15B" w:rsidR="00EE1C64" w:rsidRPr="00343F01" w:rsidDel="00201166" w:rsidRDefault="00EE1C64" w:rsidP="00D62BC5">
            <w:pPr>
              <w:spacing w:before="0" w:after="160"/>
              <w:jc w:val="left"/>
              <w:rPr>
                <w:del w:id="8780" w:author="Houyem Rais" w:date="2024-02-22T14:46:00Z"/>
                <w:rFonts w:cstheme="minorHAnsi"/>
                <w:b/>
                <w:bCs/>
                <w:color w:val="FF0000"/>
                <w:sz w:val="20"/>
                <w:szCs w:val="20"/>
              </w:rPr>
              <w:pPrChange w:id="8781" w:author="Houyem Rais" w:date="2024-02-22T14:49:00Z">
                <w:pPr>
                  <w:spacing w:before="0" w:after="0" w:line="240" w:lineRule="auto"/>
                  <w:jc w:val="center"/>
                </w:pPr>
              </w:pPrChange>
            </w:pPr>
            <w:del w:id="8782" w:author="Houyem Rais" w:date="2024-02-22T14:46:00Z">
              <w:r w:rsidRPr="00343F01" w:rsidDel="00201166">
                <w:rPr>
                  <w:rFonts w:cstheme="minorHAnsi"/>
                  <w:b/>
                  <w:bCs/>
                  <w:color w:val="FF0000"/>
                  <w:sz w:val="20"/>
                  <w:szCs w:val="20"/>
                </w:rPr>
                <w:delText>Non</w:delText>
              </w:r>
            </w:del>
          </w:p>
        </w:tc>
        <w:tc>
          <w:tcPr>
            <w:tcW w:w="1559" w:type="dxa"/>
            <w:vAlign w:val="center"/>
          </w:tcPr>
          <w:p w14:paraId="56C1C96B" w14:textId="6F652279" w:rsidR="00EE1C64" w:rsidRPr="00343F01" w:rsidDel="00201166" w:rsidRDefault="00EE1C64" w:rsidP="00D62BC5">
            <w:pPr>
              <w:spacing w:before="0" w:after="160"/>
              <w:jc w:val="left"/>
              <w:rPr>
                <w:del w:id="8783" w:author="Houyem Rais" w:date="2024-02-22T14:46:00Z"/>
                <w:rFonts w:cstheme="minorHAnsi"/>
                <w:b/>
                <w:bCs/>
                <w:color w:val="FF0000"/>
                <w:sz w:val="20"/>
                <w:szCs w:val="20"/>
              </w:rPr>
              <w:pPrChange w:id="8784" w:author="Houyem Rais" w:date="2024-02-22T14:49:00Z">
                <w:pPr>
                  <w:spacing w:before="0" w:after="0" w:line="240" w:lineRule="auto"/>
                  <w:jc w:val="center"/>
                </w:pPr>
              </w:pPrChange>
            </w:pPr>
            <w:del w:id="8785" w:author="Houyem Rais" w:date="2024-02-22T14:46:00Z">
              <w:r w:rsidRPr="00343F01" w:rsidDel="00201166">
                <w:rPr>
                  <w:rFonts w:cstheme="minorHAnsi"/>
                  <w:b/>
                  <w:bCs/>
                  <w:color w:val="00B050"/>
                  <w:sz w:val="20"/>
                  <w:szCs w:val="20"/>
                </w:rPr>
                <w:delText>Oui</w:delText>
              </w:r>
            </w:del>
          </w:p>
        </w:tc>
      </w:tr>
      <w:tr w:rsidR="00EE1C64" w:rsidRPr="00343F01" w:rsidDel="00201166" w14:paraId="312BCF08" w14:textId="78337368" w:rsidTr="00D67ACA">
        <w:trPr>
          <w:trHeight w:val="291"/>
          <w:del w:id="8786" w:author="Houyem Rais" w:date="2024-02-22T14:46:00Z"/>
        </w:trPr>
        <w:tc>
          <w:tcPr>
            <w:tcW w:w="2711" w:type="dxa"/>
            <w:shd w:val="clear" w:color="auto" w:fill="auto"/>
            <w:noWrap/>
            <w:hideMark/>
          </w:tcPr>
          <w:p w14:paraId="5D48E3B2" w14:textId="36D1200D" w:rsidR="00EE1C64" w:rsidRPr="00343F01" w:rsidDel="00201166" w:rsidRDefault="00EE1C64" w:rsidP="00D62BC5">
            <w:pPr>
              <w:spacing w:before="0" w:after="160"/>
              <w:jc w:val="left"/>
              <w:rPr>
                <w:del w:id="8787" w:author="Houyem Rais" w:date="2024-02-22T14:46:00Z"/>
                <w:rFonts w:cstheme="minorHAnsi"/>
                <w:sz w:val="20"/>
                <w:szCs w:val="20"/>
              </w:rPr>
              <w:pPrChange w:id="8788" w:author="Houyem Rais" w:date="2024-02-22T14:49:00Z">
                <w:pPr>
                  <w:pStyle w:val="ListParagraph"/>
                  <w:numPr>
                    <w:numId w:val="45"/>
                  </w:numPr>
                  <w:spacing w:before="0" w:after="0" w:line="240" w:lineRule="auto"/>
                  <w:ind w:left="360" w:hanging="360"/>
                  <w:jc w:val="left"/>
                </w:pPr>
              </w:pPrChange>
            </w:pPr>
            <w:del w:id="8789" w:author="Houyem Rais" w:date="2024-02-22T14:46:00Z">
              <w:r w:rsidRPr="00343F01" w:rsidDel="00201166">
                <w:rPr>
                  <w:rFonts w:cstheme="minorHAnsi"/>
                  <w:sz w:val="20"/>
                  <w:szCs w:val="20"/>
                </w:rPr>
                <w:delText>Implication du secteur privé dans l’exploitation/maintenance</w:delText>
              </w:r>
            </w:del>
          </w:p>
        </w:tc>
        <w:tc>
          <w:tcPr>
            <w:tcW w:w="970" w:type="dxa"/>
            <w:shd w:val="clear" w:color="auto" w:fill="auto"/>
            <w:noWrap/>
            <w:vAlign w:val="center"/>
            <w:hideMark/>
          </w:tcPr>
          <w:p w14:paraId="505406A5" w14:textId="6DFC003E" w:rsidR="00EE1C64" w:rsidRPr="00343F01" w:rsidDel="00201166" w:rsidRDefault="00EE1C64" w:rsidP="00D62BC5">
            <w:pPr>
              <w:spacing w:before="0" w:after="160"/>
              <w:jc w:val="left"/>
              <w:rPr>
                <w:del w:id="8790" w:author="Houyem Rais" w:date="2024-02-22T14:46:00Z"/>
                <w:rFonts w:cstheme="minorHAnsi"/>
                <w:b/>
                <w:bCs/>
                <w:color w:val="FF0000"/>
                <w:sz w:val="20"/>
                <w:szCs w:val="20"/>
              </w:rPr>
              <w:pPrChange w:id="8791" w:author="Houyem Rais" w:date="2024-02-22T14:49:00Z">
                <w:pPr>
                  <w:spacing w:before="0" w:after="0" w:line="240" w:lineRule="auto"/>
                  <w:jc w:val="center"/>
                </w:pPr>
              </w:pPrChange>
            </w:pPr>
            <w:del w:id="8792" w:author="Houyem Rais" w:date="2024-02-22T14:46:00Z">
              <w:r w:rsidRPr="00343F01" w:rsidDel="00201166">
                <w:rPr>
                  <w:rFonts w:cstheme="minorHAnsi"/>
                  <w:b/>
                  <w:bCs/>
                  <w:color w:val="00B050"/>
                  <w:sz w:val="20"/>
                  <w:szCs w:val="20"/>
                </w:rPr>
                <w:delText>Oui</w:delText>
              </w:r>
            </w:del>
          </w:p>
        </w:tc>
        <w:tc>
          <w:tcPr>
            <w:tcW w:w="1559" w:type="dxa"/>
            <w:shd w:val="clear" w:color="auto" w:fill="auto"/>
            <w:noWrap/>
            <w:vAlign w:val="center"/>
            <w:hideMark/>
          </w:tcPr>
          <w:p w14:paraId="428FBFC2" w14:textId="28D18B0B" w:rsidR="00EE1C64" w:rsidRPr="00343F01" w:rsidDel="00201166" w:rsidRDefault="00EE1C64" w:rsidP="00D62BC5">
            <w:pPr>
              <w:spacing w:before="0" w:after="160"/>
              <w:jc w:val="left"/>
              <w:rPr>
                <w:del w:id="8793" w:author="Houyem Rais" w:date="2024-02-22T14:46:00Z"/>
                <w:rFonts w:cstheme="minorHAnsi"/>
                <w:b/>
                <w:bCs/>
                <w:color w:val="00B050"/>
                <w:sz w:val="20"/>
                <w:szCs w:val="20"/>
              </w:rPr>
              <w:pPrChange w:id="8794" w:author="Houyem Rais" w:date="2024-02-22T14:49:00Z">
                <w:pPr>
                  <w:spacing w:before="0" w:after="0" w:line="240" w:lineRule="auto"/>
                  <w:jc w:val="center"/>
                </w:pPr>
              </w:pPrChange>
            </w:pPr>
            <w:del w:id="8795" w:author="Houyem Rais" w:date="2024-02-22T14:46:00Z">
              <w:r w:rsidRPr="00343F01" w:rsidDel="00201166">
                <w:rPr>
                  <w:rFonts w:cstheme="minorHAnsi"/>
                  <w:b/>
                  <w:bCs/>
                  <w:color w:val="00B050"/>
                  <w:sz w:val="20"/>
                  <w:szCs w:val="20"/>
                </w:rPr>
                <w:delText>Oui</w:delText>
              </w:r>
            </w:del>
          </w:p>
        </w:tc>
        <w:tc>
          <w:tcPr>
            <w:tcW w:w="1276" w:type="dxa"/>
            <w:shd w:val="clear" w:color="auto" w:fill="auto"/>
            <w:noWrap/>
            <w:vAlign w:val="center"/>
          </w:tcPr>
          <w:p w14:paraId="1FBC4AD2" w14:textId="076557FA" w:rsidR="00EE1C64" w:rsidRPr="00343F01" w:rsidDel="00201166" w:rsidRDefault="00EE1C64" w:rsidP="00D62BC5">
            <w:pPr>
              <w:spacing w:before="0" w:after="160"/>
              <w:jc w:val="left"/>
              <w:rPr>
                <w:del w:id="8796" w:author="Houyem Rais" w:date="2024-02-22T14:46:00Z"/>
                <w:rFonts w:cstheme="minorHAnsi"/>
                <w:b/>
                <w:bCs/>
                <w:color w:val="00B050"/>
                <w:sz w:val="20"/>
                <w:szCs w:val="20"/>
              </w:rPr>
              <w:pPrChange w:id="8797" w:author="Houyem Rais" w:date="2024-02-22T14:49:00Z">
                <w:pPr>
                  <w:spacing w:before="0" w:after="0" w:line="240" w:lineRule="auto"/>
                  <w:jc w:val="center"/>
                </w:pPr>
              </w:pPrChange>
            </w:pPr>
            <w:del w:id="8798" w:author="Houyem Rais" w:date="2024-02-22T14:46:00Z">
              <w:r w:rsidRPr="00343F01" w:rsidDel="00201166">
                <w:rPr>
                  <w:rFonts w:cstheme="minorHAnsi"/>
                  <w:b/>
                  <w:bCs/>
                  <w:color w:val="00B050"/>
                  <w:sz w:val="20"/>
                  <w:szCs w:val="20"/>
                </w:rPr>
                <w:delText>Oui</w:delText>
              </w:r>
            </w:del>
          </w:p>
        </w:tc>
        <w:tc>
          <w:tcPr>
            <w:tcW w:w="1134" w:type="dxa"/>
            <w:shd w:val="clear" w:color="auto" w:fill="auto"/>
            <w:noWrap/>
            <w:vAlign w:val="center"/>
          </w:tcPr>
          <w:p w14:paraId="158F2FDC" w14:textId="75659CC8" w:rsidR="00EE1C64" w:rsidRPr="00343F01" w:rsidDel="00201166" w:rsidRDefault="00EE1C64" w:rsidP="00D62BC5">
            <w:pPr>
              <w:spacing w:before="0" w:after="160"/>
              <w:jc w:val="left"/>
              <w:rPr>
                <w:del w:id="8799" w:author="Houyem Rais" w:date="2024-02-22T14:46:00Z"/>
                <w:rFonts w:cstheme="minorHAnsi"/>
                <w:b/>
                <w:bCs/>
                <w:color w:val="00B050"/>
                <w:sz w:val="20"/>
                <w:szCs w:val="20"/>
              </w:rPr>
              <w:pPrChange w:id="8800" w:author="Houyem Rais" w:date="2024-02-22T14:49:00Z">
                <w:pPr>
                  <w:spacing w:before="0" w:after="0" w:line="240" w:lineRule="auto"/>
                  <w:jc w:val="center"/>
                </w:pPr>
              </w:pPrChange>
            </w:pPr>
            <w:del w:id="8801" w:author="Houyem Rais" w:date="2024-02-22T14:46:00Z">
              <w:r w:rsidRPr="00343F01" w:rsidDel="00201166">
                <w:rPr>
                  <w:rFonts w:cstheme="minorHAnsi"/>
                  <w:b/>
                  <w:bCs/>
                  <w:color w:val="00B050"/>
                  <w:sz w:val="20"/>
                  <w:szCs w:val="20"/>
                </w:rPr>
                <w:delText>Oui</w:delText>
              </w:r>
            </w:del>
          </w:p>
        </w:tc>
        <w:tc>
          <w:tcPr>
            <w:tcW w:w="1559" w:type="dxa"/>
            <w:vAlign w:val="center"/>
          </w:tcPr>
          <w:p w14:paraId="4007294F" w14:textId="6DB5F2E0" w:rsidR="00EE1C64" w:rsidRPr="00343F01" w:rsidDel="00201166" w:rsidRDefault="00EE1C64" w:rsidP="00D62BC5">
            <w:pPr>
              <w:spacing w:before="0" w:after="160"/>
              <w:jc w:val="left"/>
              <w:rPr>
                <w:del w:id="8802" w:author="Houyem Rais" w:date="2024-02-22T14:46:00Z"/>
                <w:rFonts w:cstheme="minorHAnsi"/>
                <w:b/>
                <w:bCs/>
                <w:color w:val="00B050"/>
                <w:sz w:val="20"/>
                <w:szCs w:val="20"/>
              </w:rPr>
              <w:pPrChange w:id="8803" w:author="Houyem Rais" w:date="2024-02-22T14:49:00Z">
                <w:pPr>
                  <w:spacing w:before="0" w:after="0" w:line="240" w:lineRule="auto"/>
                  <w:jc w:val="center"/>
                </w:pPr>
              </w:pPrChange>
            </w:pPr>
            <w:del w:id="8804" w:author="Houyem Rais" w:date="2024-02-22T14:46:00Z">
              <w:r w:rsidRPr="00343F01" w:rsidDel="00201166">
                <w:rPr>
                  <w:rFonts w:cstheme="minorHAnsi"/>
                  <w:b/>
                  <w:bCs/>
                  <w:color w:val="00B050"/>
                  <w:sz w:val="20"/>
                  <w:szCs w:val="20"/>
                </w:rPr>
                <w:delText>Oui</w:delText>
              </w:r>
            </w:del>
          </w:p>
        </w:tc>
      </w:tr>
      <w:tr w:rsidR="00EE1C64" w:rsidRPr="00343F01" w:rsidDel="00201166" w14:paraId="761472B2" w14:textId="2F366333" w:rsidTr="00D67ACA">
        <w:trPr>
          <w:trHeight w:val="291"/>
          <w:del w:id="8805" w:author="Houyem Rais" w:date="2024-02-22T14:46:00Z"/>
        </w:trPr>
        <w:tc>
          <w:tcPr>
            <w:tcW w:w="2711" w:type="dxa"/>
            <w:shd w:val="clear" w:color="auto" w:fill="auto"/>
            <w:noWrap/>
            <w:hideMark/>
          </w:tcPr>
          <w:p w14:paraId="78B24403" w14:textId="27C7D30B" w:rsidR="00EE1C64" w:rsidRPr="00343F01" w:rsidDel="00201166" w:rsidRDefault="00EE1C64" w:rsidP="00D62BC5">
            <w:pPr>
              <w:spacing w:before="0" w:after="160"/>
              <w:jc w:val="left"/>
              <w:rPr>
                <w:del w:id="8806" w:author="Houyem Rais" w:date="2024-02-22T14:46:00Z"/>
                <w:rFonts w:cstheme="minorHAnsi"/>
                <w:sz w:val="20"/>
                <w:szCs w:val="20"/>
              </w:rPr>
              <w:pPrChange w:id="8807" w:author="Houyem Rais" w:date="2024-02-22T14:49:00Z">
                <w:pPr>
                  <w:pStyle w:val="ListParagraph"/>
                  <w:numPr>
                    <w:numId w:val="45"/>
                  </w:numPr>
                  <w:spacing w:before="0" w:after="0" w:line="240" w:lineRule="auto"/>
                  <w:ind w:left="360" w:hanging="360"/>
                  <w:jc w:val="left"/>
                </w:pPr>
              </w:pPrChange>
            </w:pPr>
            <w:del w:id="8808" w:author="Houyem Rais" w:date="2024-02-22T14:46:00Z">
              <w:r w:rsidRPr="00343F01" w:rsidDel="00201166">
                <w:rPr>
                  <w:rFonts w:cstheme="minorHAnsi"/>
                  <w:sz w:val="20"/>
                  <w:szCs w:val="20"/>
                </w:rPr>
                <w:delText>Implication du secteur privé dans le financement des actifs</w:delText>
              </w:r>
            </w:del>
          </w:p>
        </w:tc>
        <w:tc>
          <w:tcPr>
            <w:tcW w:w="970" w:type="dxa"/>
            <w:shd w:val="clear" w:color="auto" w:fill="auto"/>
            <w:noWrap/>
            <w:vAlign w:val="center"/>
            <w:hideMark/>
          </w:tcPr>
          <w:p w14:paraId="69E82CAF" w14:textId="43618F29" w:rsidR="00EE1C64" w:rsidRPr="00343F01" w:rsidDel="00201166" w:rsidRDefault="00EE1C64" w:rsidP="00D62BC5">
            <w:pPr>
              <w:spacing w:before="0" w:after="160"/>
              <w:jc w:val="left"/>
              <w:rPr>
                <w:del w:id="8809" w:author="Houyem Rais" w:date="2024-02-22T14:46:00Z"/>
                <w:rFonts w:cstheme="minorHAnsi"/>
                <w:b/>
                <w:bCs/>
                <w:color w:val="FF0000"/>
                <w:sz w:val="20"/>
                <w:szCs w:val="20"/>
              </w:rPr>
              <w:pPrChange w:id="8810" w:author="Houyem Rais" w:date="2024-02-22T14:49:00Z">
                <w:pPr>
                  <w:spacing w:before="0" w:after="0" w:line="240" w:lineRule="auto"/>
                  <w:jc w:val="center"/>
                </w:pPr>
              </w:pPrChange>
            </w:pPr>
            <w:del w:id="8811" w:author="Houyem Rais" w:date="2024-02-22T14:46:00Z">
              <w:r w:rsidRPr="00343F01" w:rsidDel="00201166">
                <w:rPr>
                  <w:rFonts w:cstheme="minorHAnsi"/>
                  <w:b/>
                  <w:bCs/>
                  <w:color w:val="FF0000"/>
                  <w:sz w:val="20"/>
                  <w:szCs w:val="20"/>
                </w:rPr>
                <w:delText>Non</w:delText>
              </w:r>
            </w:del>
          </w:p>
        </w:tc>
        <w:tc>
          <w:tcPr>
            <w:tcW w:w="1559" w:type="dxa"/>
            <w:shd w:val="clear" w:color="auto" w:fill="auto"/>
            <w:noWrap/>
            <w:vAlign w:val="center"/>
            <w:hideMark/>
          </w:tcPr>
          <w:p w14:paraId="0B0730AF" w14:textId="602F1F24" w:rsidR="00EE1C64" w:rsidRPr="00343F01" w:rsidDel="00201166" w:rsidRDefault="00EE1C64" w:rsidP="00D62BC5">
            <w:pPr>
              <w:spacing w:before="0" w:after="160"/>
              <w:jc w:val="left"/>
              <w:rPr>
                <w:del w:id="8812" w:author="Houyem Rais" w:date="2024-02-22T14:46:00Z"/>
                <w:rFonts w:cstheme="minorHAnsi"/>
                <w:b/>
                <w:bCs/>
                <w:color w:val="00B050"/>
                <w:sz w:val="20"/>
                <w:szCs w:val="20"/>
              </w:rPr>
              <w:pPrChange w:id="8813" w:author="Houyem Rais" w:date="2024-02-22T14:49:00Z">
                <w:pPr>
                  <w:spacing w:before="0" w:after="0" w:line="240" w:lineRule="auto"/>
                  <w:jc w:val="center"/>
                </w:pPr>
              </w:pPrChange>
            </w:pPr>
            <w:del w:id="8814" w:author="Houyem Rais" w:date="2024-02-22T14:46:00Z">
              <w:r w:rsidRPr="00343F01" w:rsidDel="00201166">
                <w:rPr>
                  <w:rFonts w:cstheme="minorHAnsi"/>
                  <w:b/>
                  <w:bCs/>
                  <w:color w:val="00B050"/>
                  <w:sz w:val="20"/>
                  <w:szCs w:val="20"/>
                </w:rPr>
                <w:delText>Oui</w:delText>
              </w:r>
            </w:del>
          </w:p>
        </w:tc>
        <w:tc>
          <w:tcPr>
            <w:tcW w:w="1276" w:type="dxa"/>
            <w:shd w:val="clear" w:color="auto" w:fill="auto"/>
            <w:noWrap/>
            <w:vAlign w:val="center"/>
          </w:tcPr>
          <w:p w14:paraId="2DE36DC3" w14:textId="1A30F4A5" w:rsidR="00EE1C64" w:rsidRPr="00343F01" w:rsidDel="00201166" w:rsidRDefault="00EE1C64" w:rsidP="00D62BC5">
            <w:pPr>
              <w:spacing w:before="0" w:after="160"/>
              <w:jc w:val="left"/>
              <w:rPr>
                <w:del w:id="8815" w:author="Houyem Rais" w:date="2024-02-22T14:46:00Z"/>
                <w:rFonts w:cstheme="minorHAnsi"/>
                <w:b/>
                <w:bCs/>
                <w:color w:val="00B050"/>
                <w:sz w:val="20"/>
                <w:szCs w:val="20"/>
              </w:rPr>
              <w:pPrChange w:id="8816" w:author="Houyem Rais" w:date="2024-02-22T14:49:00Z">
                <w:pPr>
                  <w:spacing w:before="0" w:after="0" w:line="240" w:lineRule="auto"/>
                  <w:jc w:val="center"/>
                </w:pPr>
              </w:pPrChange>
            </w:pPr>
            <w:del w:id="8817" w:author="Houyem Rais" w:date="2024-02-22T14:46:00Z">
              <w:r w:rsidRPr="00343F01" w:rsidDel="00201166">
                <w:rPr>
                  <w:rFonts w:cstheme="minorHAnsi"/>
                  <w:b/>
                  <w:bCs/>
                  <w:color w:val="00B050"/>
                  <w:sz w:val="20"/>
                  <w:szCs w:val="20"/>
                </w:rPr>
                <w:delText>Oui</w:delText>
              </w:r>
            </w:del>
          </w:p>
        </w:tc>
        <w:tc>
          <w:tcPr>
            <w:tcW w:w="1134" w:type="dxa"/>
            <w:shd w:val="clear" w:color="auto" w:fill="auto"/>
            <w:noWrap/>
            <w:vAlign w:val="center"/>
          </w:tcPr>
          <w:p w14:paraId="08F6908F" w14:textId="46320AA6" w:rsidR="00EE1C64" w:rsidRPr="00343F01" w:rsidDel="00201166" w:rsidRDefault="00EE1C64" w:rsidP="00D62BC5">
            <w:pPr>
              <w:spacing w:before="0" w:after="160"/>
              <w:jc w:val="left"/>
              <w:rPr>
                <w:del w:id="8818" w:author="Houyem Rais" w:date="2024-02-22T14:46:00Z"/>
                <w:rFonts w:cstheme="minorHAnsi"/>
                <w:b/>
                <w:bCs/>
                <w:color w:val="FF0000"/>
                <w:sz w:val="20"/>
                <w:szCs w:val="20"/>
              </w:rPr>
              <w:pPrChange w:id="8819" w:author="Houyem Rais" w:date="2024-02-22T14:49:00Z">
                <w:pPr>
                  <w:spacing w:before="0" w:after="0" w:line="240" w:lineRule="auto"/>
                  <w:jc w:val="center"/>
                </w:pPr>
              </w:pPrChange>
            </w:pPr>
            <w:del w:id="8820" w:author="Houyem Rais" w:date="2024-02-22T14:46:00Z">
              <w:r w:rsidRPr="00343F01" w:rsidDel="00201166">
                <w:rPr>
                  <w:rFonts w:cstheme="minorHAnsi"/>
                  <w:b/>
                  <w:bCs/>
                  <w:color w:val="FF0000"/>
                  <w:sz w:val="20"/>
                  <w:szCs w:val="20"/>
                </w:rPr>
                <w:delText>Non</w:delText>
              </w:r>
            </w:del>
          </w:p>
        </w:tc>
        <w:tc>
          <w:tcPr>
            <w:tcW w:w="1559" w:type="dxa"/>
            <w:vAlign w:val="center"/>
          </w:tcPr>
          <w:p w14:paraId="3169D42A" w14:textId="1390A5D4" w:rsidR="00EE1C64" w:rsidRPr="00343F01" w:rsidDel="00201166" w:rsidRDefault="00EE1C64" w:rsidP="00D62BC5">
            <w:pPr>
              <w:spacing w:before="0" w:after="160"/>
              <w:jc w:val="left"/>
              <w:rPr>
                <w:del w:id="8821" w:author="Houyem Rais" w:date="2024-02-22T14:46:00Z"/>
                <w:rFonts w:cstheme="minorHAnsi"/>
                <w:b/>
                <w:bCs/>
                <w:color w:val="FF0000"/>
                <w:sz w:val="20"/>
                <w:szCs w:val="20"/>
              </w:rPr>
              <w:pPrChange w:id="8822" w:author="Houyem Rais" w:date="2024-02-22T14:49:00Z">
                <w:pPr>
                  <w:spacing w:before="0" w:after="0" w:line="240" w:lineRule="auto"/>
                  <w:jc w:val="center"/>
                </w:pPr>
              </w:pPrChange>
            </w:pPr>
            <w:del w:id="8823" w:author="Houyem Rais" w:date="2024-02-22T14:46:00Z">
              <w:r w:rsidRPr="00343F01" w:rsidDel="00201166">
                <w:rPr>
                  <w:rFonts w:cstheme="minorHAnsi"/>
                  <w:b/>
                  <w:bCs/>
                  <w:color w:val="00B050"/>
                  <w:sz w:val="20"/>
                  <w:szCs w:val="20"/>
                </w:rPr>
                <w:delText>Oui</w:delText>
              </w:r>
            </w:del>
          </w:p>
        </w:tc>
      </w:tr>
      <w:tr w:rsidR="00EE1C64" w:rsidRPr="00343F01" w:rsidDel="00201166" w14:paraId="4CA025C1" w14:textId="607E208E" w:rsidTr="00D67ACA">
        <w:trPr>
          <w:trHeight w:val="291"/>
          <w:del w:id="8824" w:author="Houyem Rais" w:date="2024-02-22T14:46:00Z"/>
        </w:trPr>
        <w:tc>
          <w:tcPr>
            <w:tcW w:w="2711" w:type="dxa"/>
            <w:shd w:val="clear" w:color="auto" w:fill="auto"/>
            <w:noWrap/>
            <w:hideMark/>
          </w:tcPr>
          <w:p w14:paraId="09811213" w14:textId="0F56A7FE" w:rsidR="00EE1C64" w:rsidRPr="00343F01" w:rsidDel="00201166" w:rsidRDefault="00EE1C64" w:rsidP="00D62BC5">
            <w:pPr>
              <w:spacing w:before="0" w:after="160"/>
              <w:jc w:val="left"/>
              <w:rPr>
                <w:del w:id="8825" w:author="Houyem Rais" w:date="2024-02-22T14:46:00Z"/>
                <w:rFonts w:cstheme="minorHAnsi"/>
                <w:sz w:val="20"/>
                <w:szCs w:val="20"/>
              </w:rPr>
              <w:pPrChange w:id="8826" w:author="Houyem Rais" w:date="2024-02-22T14:49:00Z">
                <w:pPr>
                  <w:pStyle w:val="ListParagraph"/>
                  <w:numPr>
                    <w:numId w:val="45"/>
                  </w:numPr>
                  <w:spacing w:before="0" w:after="0" w:line="240" w:lineRule="auto"/>
                  <w:ind w:left="360" w:hanging="360"/>
                  <w:jc w:val="left"/>
                </w:pPr>
              </w:pPrChange>
            </w:pPr>
            <w:del w:id="8827" w:author="Houyem Rais" w:date="2024-02-22T14:46:00Z">
              <w:r w:rsidRPr="00343F01" w:rsidDel="00201166">
                <w:rPr>
                  <w:rFonts w:cstheme="minorHAnsi"/>
                  <w:sz w:val="20"/>
                  <w:szCs w:val="20"/>
                </w:rPr>
                <w:delText>Transfert du risque de coût de construction au secteur privé</w:delText>
              </w:r>
            </w:del>
          </w:p>
        </w:tc>
        <w:tc>
          <w:tcPr>
            <w:tcW w:w="970" w:type="dxa"/>
            <w:shd w:val="clear" w:color="auto" w:fill="auto"/>
            <w:noWrap/>
            <w:vAlign w:val="center"/>
            <w:hideMark/>
          </w:tcPr>
          <w:p w14:paraId="379F1CAC" w14:textId="222B7592" w:rsidR="00EE1C64" w:rsidRPr="00343F01" w:rsidDel="00201166" w:rsidRDefault="00EE1C64" w:rsidP="00D62BC5">
            <w:pPr>
              <w:spacing w:before="0" w:after="160"/>
              <w:jc w:val="left"/>
              <w:rPr>
                <w:del w:id="8828" w:author="Houyem Rais" w:date="2024-02-22T14:46:00Z"/>
                <w:rFonts w:cstheme="minorHAnsi"/>
                <w:b/>
                <w:bCs/>
                <w:color w:val="FFC000"/>
                <w:sz w:val="20"/>
                <w:szCs w:val="20"/>
              </w:rPr>
              <w:pPrChange w:id="8829" w:author="Houyem Rais" w:date="2024-02-22T14:49:00Z">
                <w:pPr>
                  <w:spacing w:before="0" w:after="0" w:line="240" w:lineRule="auto"/>
                  <w:jc w:val="center"/>
                </w:pPr>
              </w:pPrChange>
            </w:pPr>
            <w:del w:id="8830" w:author="Houyem Rais" w:date="2024-02-22T14:46:00Z">
              <w:r w:rsidRPr="00343F01" w:rsidDel="00201166">
                <w:rPr>
                  <w:rFonts w:cstheme="minorHAnsi"/>
                  <w:b/>
                  <w:bCs/>
                  <w:color w:val="FFC000"/>
                  <w:sz w:val="20"/>
                  <w:szCs w:val="20"/>
                </w:rPr>
                <w:delText>Partiel</w:delText>
              </w:r>
            </w:del>
          </w:p>
        </w:tc>
        <w:tc>
          <w:tcPr>
            <w:tcW w:w="1559" w:type="dxa"/>
            <w:shd w:val="clear" w:color="auto" w:fill="auto"/>
            <w:noWrap/>
            <w:vAlign w:val="center"/>
            <w:hideMark/>
          </w:tcPr>
          <w:p w14:paraId="6E1BCE0B" w14:textId="5180A893" w:rsidR="00EE1C64" w:rsidRPr="00343F01" w:rsidDel="00201166" w:rsidRDefault="00EE1C64" w:rsidP="00D62BC5">
            <w:pPr>
              <w:spacing w:before="0" w:after="160"/>
              <w:jc w:val="left"/>
              <w:rPr>
                <w:del w:id="8831" w:author="Houyem Rais" w:date="2024-02-22T14:46:00Z"/>
                <w:rFonts w:cstheme="minorHAnsi"/>
                <w:b/>
                <w:bCs/>
                <w:color w:val="92D050"/>
                <w:sz w:val="20"/>
                <w:szCs w:val="20"/>
              </w:rPr>
              <w:pPrChange w:id="8832" w:author="Houyem Rais" w:date="2024-02-22T14:49:00Z">
                <w:pPr>
                  <w:spacing w:before="0" w:after="0" w:line="240" w:lineRule="auto"/>
                  <w:jc w:val="center"/>
                </w:pPr>
              </w:pPrChange>
            </w:pPr>
            <w:del w:id="8833" w:author="Houyem Rais" w:date="2024-02-22T14:46:00Z">
              <w:r w:rsidRPr="00343F01" w:rsidDel="00201166">
                <w:rPr>
                  <w:rFonts w:cstheme="minorHAnsi"/>
                  <w:b/>
                  <w:bCs/>
                  <w:color w:val="92D050"/>
                  <w:sz w:val="20"/>
                  <w:szCs w:val="20"/>
                </w:rPr>
                <w:delText>Important</w:delText>
              </w:r>
            </w:del>
          </w:p>
        </w:tc>
        <w:tc>
          <w:tcPr>
            <w:tcW w:w="1276" w:type="dxa"/>
            <w:shd w:val="clear" w:color="auto" w:fill="auto"/>
            <w:noWrap/>
            <w:vAlign w:val="center"/>
          </w:tcPr>
          <w:p w14:paraId="3BBC7ADA" w14:textId="789AE584" w:rsidR="00EE1C64" w:rsidRPr="00343F01" w:rsidDel="00201166" w:rsidRDefault="00EE1C64" w:rsidP="00D62BC5">
            <w:pPr>
              <w:spacing w:before="0" w:after="160"/>
              <w:jc w:val="left"/>
              <w:rPr>
                <w:del w:id="8834" w:author="Houyem Rais" w:date="2024-02-22T14:46:00Z"/>
                <w:rFonts w:cstheme="minorHAnsi"/>
                <w:b/>
                <w:bCs/>
                <w:color w:val="92D050"/>
                <w:sz w:val="20"/>
                <w:szCs w:val="20"/>
              </w:rPr>
              <w:pPrChange w:id="8835" w:author="Houyem Rais" w:date="2024-02-22T14:49:00Z">
                <w:pPr>
                  <w:spacing w:before="0" w:after="0" w:line="240" w:lineRule="auto"/>
                  <w:jc w:val="center"/>
                </w:pPr>
              </w:pPrChange>
            </w:pPr>
            <w:del w:id="8836" w:author="Houyem Rais" w:date="2024-02-22T14:46:00Z">
              <w:r w:rsidRPr="00343F01" w:rsidDel="00201166">
                <w:rPr>
                  <w:rFonts w:cstheme="minorHAnsi"/>
                  <w:b/>
                  <w:bCs/>
                  <w:color w:val="92D050"/>
                  <w:sz w:val="20"/>
                  <w:szCs w:val="20"/>
                </w:rPr>
                <w:delText>Important</w:delText>
              </w:r>
            </w:del>
          </w:p>
        </w:tc>
        <w:tc>
          <w:tcPr>
            <w:tcW w:w="1134" w:type="dxa"/>
            <w:shd w:val="clear" w:color="auto" w:fill="auto"/>
            <w:noWrap/>
            <w:vAlign w:val="center"/>
          </w:tcPr>
          <w:p w14:paraId="48C1C49A" w14:textId="3B5A4547" w:rsidR="00EE1C64" w:rsidRPr="00343F01" w:rsidDel="00201166" w:rsidRDefault="00EE1C64" w:rsidP="00D62BC5">
            <w:pPr>
              <w:spacing w:before="0" w:after="160"/>
              <w:jc w:val="left"/>
              <w:rPr>
                <w:del w:id="8837" w:author="Houyem Rais" w:date="2024-02-22T14:46:00Z"/>
                <w:rFonts w:cstheme="minorHAnsi"/>
                <w:b/>
                <w:bCs/>
                <w:color w:val="FFC000"/>
                <w:sz w:val="20"/>
                <w:szCs w:val="20"/>
              </w:rPr>
              <w:pPrChange w:id="8838" w:author="Houyem Rais" w:date="2024-02-22T14:49:00Z">
                <w:pPr>
                  <w:spacing w:before="0" w:after="0" w:line="240" w:lineRule="auto"/>
                  <w:jc w:val="center"/>
                </w:pPr>
              </w:pPrChange>
            </w:pPr>
            <w:del w:id="8839" w:author="Houyem Rais" w:date="2024-02-22T14:46:00Z">
              <w:r w:rsidRPr="00343F01" w:rsidDel="00201166">
                <w:rPr>
                  <w:rFonts w:cstheme="minorHAnsi"/>
                  <w:b/>
                  <w:bCs/>
                  <w:color w:val="FF0000"/>
                  <w:sz w:val="20"/>
                  <w:szCs w:val="20"/>
                </w:rPr>
                <w:delText>Non</w:delText>
              </w:r>
            </w:del>
          </w:p>
        </w:tc>
        <w:tc>
          <w:tcPr>
            <w:tcW w:w="1559" w:type="dxa"/>
            <w:vAlign w:val="center"/>
          </w:tcPr>
          <w:p w14:paraId="42CE5EC4" w14:textId="2A06C346" w:rsidR="00EE1C64" w:rsidRPr="00343F01" w:rsidDel="00201166" w:rsidRDefault="00EE1C64" w:rsidP="00D62BC5">
            <w:pPr>
              <w:spacing w:before="0" w:after="160"/>
              <w:jc w:val="left"/>
              <w:rPr>
                <w:del w:id="8840" w:author="Houyem Rais" w:date="2024-02-22T14:46:00Z"/>
                <w:rFonts w:cstheme="minorHAnsi"/>
                <w:b/>
                <w:bCs/>
                <w:color w:val="FF0000"/>
                <w:sz w:val="20"/>
                <w:szCs w:val="20"/>
              </w:rPr>
              <w:pPrChange w:id="8841" w:author="Houyem Rais" w:date="2024-02-22T14:49:00Z">
                <w:pPr>
                  <w:spacing w:before="0" w:after="0" w:line="240" w:lineRule="auto"/>
                  <w:jc w:val="center"/>
                </w:pPr>
              </w:pPrChange>
            </w:pPr>
            <w:del w:id="8842" w:author="Houyem Rais" w:date="2024-02-22T14:46:00Z">
              <w:r w:rsidRPr="00343F01" w:rsidDel="00201166">
                <w:rPr>
                  <w:rFonts w:cstheme="minorHAnsi"/>
                  <w:b/>
                  <w:bCs/>
                  <w:color w:val="FFC000"/>
                  <w:sz w:val="20"/>
                  <w:szCs w:val="20"/>
                </w:rPr>
                <w:delText>Partiel</w:delText>
              </w:r>
            </w:del>
          </w:p>
        </w:tc>
      </w:tr>
      <w:tr w:rsidR="00EE1C64" w:rsidRPr="00343F01" w:rsidDel="00201166" w14:paraId="77A26D22" w14:textId="679C69C6" w:rsidTr="00D67ACA">
        <w:trPr>
          <w:trHeight w:val="291"/>
          <w:del w:id="8843" w:author="Houyem Rais" w:date="2024-02-22T14:46:00Z"/>
        </w:trPr>
        <w:tc>
          <w:tcPr>
            <w:tcW w:w="2711" w:type="dxa"/>
            <w:shd w:val="clear" w:color="auto" w:fill="auto"/>
            <w:noWrap/>
            <w:hideMark/>
          </w:tcPr>
          <w:p w14:paraId="36D546D7" w14:textId="4B35200F" w:rsidR="00EE1C64" w:rsidRPr="00343F01" w:rsidDel="00201166" w:rsidRDefault="00EE1C64" w:rsidP="00D62BC5">
            <w:pPr>
              <w:spacing w:before="0" w:after="160"/>
              <w:jc w:val="left"/>
              <w:rPr>
                <w:del w:id="8844" w:author="Houyem Rais" w:date="2024-02-22T14:46:00Z"/>
                <w:rFonts w:cstheme="minorHAnsi"/>
                <w:sz w:val="20"/>
                <w:szCs w:val="20"/>
              </w:rPr>
              <w:pPrChange w:id="8845" w:author="Houyem Rais" w:date="2024-02-22T14:49:00Z">
                <w:pPr>
                  <w:pStyle w:val="ListParagraph"/>
                  <w:numPr>
                    <w:numId w:val="45"/>
                  </w:numPr>
                  <w:spacing w:before="0" w:after="0" w:line="240" w:lineRule="auto"/>
                  <w:ind w:left="360" w:hanging="360"/>
                  <w:jc w:val="left"/>
                </w:pPr>
              </w:pPrChange>
            </w:pPr>
            <w:del w:id="8846" w:author="Houyem Rais" w:date="2024-02-22T14:46:00Z">
              <w:r w:rsidRPr="00343F01" w:rsidDel="00201166">
                <w:rPr>
                  <w:rFonts w:cstheme="minorHAnsi"/>
                  <w:sz w:val="20"/>
                  <w:szCs w:val="20"/>
                </w:rPr>
                <w:delText>Transfert du risque de coût d'exploitation au secteur privé</w:delText>
              </w:r>
            </w:del>
          </w:p>
        </w:tc>
        <w:tc>
          <w:tcPr>
            <w:tcW w:w="970" w:type="dxa"/>
            <w:shd w:val="clear" w:color="auto" w:fill="auto"/>
            <w:noWrap/>
            <w:vAlign w:val="center"/>
            <w:hideMark/>
          </w:tcPr>
          <w:p w14:paraId="2F0B64E6" w14:textId="521BE381" w:rsidR="00EE1C64" w:rsidRPr="00343F01" w:rsidDel="00201166" w:rsidRDefault="00EE1C64" w:rsidP="00D62BC5">
            <w:pPr>
              <w:spacing w:before="0" w:after="160"/>
              <w:jc w:val="left"/>
              <w:rPr>
                <w:del w:id="8847" w:author="Houyem Rais" w:date="2024-02-22T14:46:00Z"/>
                <w:rFonts w:cstheme="minorHAnsi"/>
                <w:b/>
                <w:bCs/>
                <w:color w:val="FFC000"/>
                <w:sz w:val="20"/>
                <w:szCs w:val="20"/>
              </w:rPr>
              <w:pPrChange w:id="8848" w:author="Houyem Rais" w:date="2024-02-22T14:49:00Z">
                <w:pPr>
                  <w:spacing w:before="0" w:after="0" w:line="240" w:lineRule="auto"/>
                  <w:jc w:val="center"/>
                </w:pPr>
              </w:pPrChange>
            </w:pPr>
            <w:del w:id="8849" w:author="Houyem Rais" w:date="2024-02-22T14:46:00Z">
              <w:r w:rsidRPr="00343F01" w:rsidDel="00201166">
                <w:rPr>
                  <w:rFonts w:cstheme="minorHAnsi"/>
                  <w:b/>
                  <w:bCs/>
                  <w:color w:val="FFC000"/>
                  <w:sz w:val="20"/>
                  <w:szCs w:val="20"/>
                </w:rPr>
                <w:delText>Partiel</w:delText>
              </w:r>
            </w:del>
          </w:p>
        </w:tc>
        <w:tc>
          <w:tcPr>
            <w:tcW w:w="1559" w:type="dxa"/>
            <w:shd w:val="clear" w:color="auto" w:fill="auto"/>
            <w:noWrap/>
            <w:vAlign w:val="center"/>
            <w:hideMark/>
          </w:tcPr>
          <w:p w14:paraId="632A8745" w14:textId="27C140B8" w:rsidR="00EE1C64" w:rsidRPr="00343F01" w:rsidDel="00201166" w:rsidRDefault="00EE1C64" w:rsidP="00D62BC5">
            <w:pPr>
              <w:spacing w:before="0" w:after="160"/>
              <w:jc w:val="left"/>
              <w:rPr>
                <w:del w:id="8850" w:author="Houyem Rais" w:date="2024-02-22T14:46:00Z"/>
                <w:rFonts w:cstheme="minorHAnsi"/>
                <w:b/>
                <w:bCs/>
                <w:color w:val="92D050"/>
                <w:sz w:val="20"/>
                <w:szCs w:val="20"/>
              </w:rPr>
              <w:pPrChange w:id="8851" w:author="Houyem Rais" w:date="2024-02-22T14:49:00Z">
                <w:pPr>
                  <w:spacing w:before="0" w:after="0" w:line="240" w:lineRule="auto"/>
                  <w:jc w:val="center"/>
                </w:pPr>
              </w:pPrChange>
            </w:pPr>
            <w:del w:id="8852" w:author="Houyem Rais" w:date="2024-02-22T14:46:00Z">
              <w:r w:rsidRPr="00343F01" w:rsidDel="00201166">
                <w:rPr>
                  <w:rFonts w:cstheme="minorHAnsi"/>
                  <w:b/>
                  <w:bCs/>
                  <w:color w:val="92D050"/>
                  <w:sz w:val="20"/>
                  <w:szCs w:val="20"/>
                </w:rPr>
                <w:delText>Important</w:delText>
              </w:r>
            </w:del>
          </w:p>
        </w:tc>
        <w:tc>
          <w:tcPr>
            <w:tcW w:w="1276" w:type="dxa"/>
            <w:shd w:val="clear" w:color="auto" w:fill="auto"/>
            <w:noWrap/>
            <w:vAlign w:val="center"/>
          </w:tcPr>
          <w:p w14:paraId="71945959" w14:textId="1B04D0D2" w:rsidR="00EE1C64" w:rsidRPr="00343F01" w:rsidDel="00201166" w:rsidRDefault="00EE1C64" w:rsidP="00D62BC5">
            <w:pPr>
              <w:spacing w:before="0" w:after="160"/>
              <w:jc w:val="left"/>
              <w:rPr>
                <w:del w:id="8853" w:author="Houyem Rais" w:date="2024-02-22T14:46:00Z"/>
                <w:rFonts w:cstheme="minorHAnsi"/>
                <w:b/>
                <w:bCs/>
                <w:color w:val="92D050"/>
                <w:sz w:val="20"/>
                <w:szCs w:val="20"/>
              </w:rPr>
              <w:pPrChange w:id="8854" w:author="Houyem Rais" w:date="2024-02-22T14:49:00Z">
                <w:pPr>
                  <w:spacing w:before="0" w:after="0" w:line="240" w:lineRule="auto"/>
                  <w:jc w:val="center"/>
                </w:pPr>
              </w:pPrChange>
            </w:pPr>
            <w:del w:id="8855" w:author="Houyem Rais" w:date="2024-02-22T14:46:00Z">
              <w:r w:rsidRPr="00343F01" w:rsidDel="00201166">
                <w:rPr>
                  <w:rFonts w:cstheme="minorHAnsi"/>
                  <w:b/>
                  <w:bCs/>
                  <w:color w:val="92D050"/>
                  <w:sz w:val="20"/>
                  <w:szCs w:val="20"/>
                </w:rPr>
                <w:delText>Important</w:delText>
              </w:r>
            </w:del>
          </w:p>
        </w:tc>
        <w:tc>
          <w:tcPr>
            <w:tcW w:w="1134" w:type="dxa"/>
            <w:shd w:val="clear" w:color="auto" w:fill="auto"/>
            <w:noWrap/>
            <w:vAlign w:val="center"/>
          </w:tcPr>
          <w:p w14:paraId="6334B220" w14:textId="7C932403" w:rsidR="00EE1C64" w:rsidRPr="00343F01" w:rsidDel="00201166" w:rsidRDefault="00EE1C64" w:rsidP="00D62BC5">
            <w:pPr>
              <w:spacing w:before="0" w:after="160"/>
              <w:jc w:val="left"/>
              <w:rPr>
                <w:del w:id="8856" w:author="Houyem Rais" w:date="2024-02-22T14:46:00Z"/>
                <w:rFonts w:cstheme="minorHAnsi"/>
                <w:b/>
                <w:bCs/>
                <w:color w:val="FFC000"/>
                <w:sz w:val="20"/>
                <w:szCs w:val="20"/>
              </w:rPr>
              <w:pPrChange w:id="8857" w:author="Houyem Rais" w:date="2024-02-22T14:49:00Z">
                <w:pPr>
                  <w:spacing w:before="0" w:after="0" w:line="240" w:lineRule="auto"/>
                  <w:jc w:val="center"/>
                </w:pPr>
              </w:pPrChange>
            </w:pPr>
            <w:del w:id="8858" w:author="Houyem Rais" w:date="2024-02-22T14:46:00Z">
              <w:r w:rsidRPr="00343F01" w:rsidDel="00201166">
                <w:rPr>
                  <w:rFonts w:cstheme="minorHAnsi"/>
                  <w:b/>
                  <w:bCs/>
                  <w:color w:val="FFC000"/>
                  <w:sz w:val="20"/>
                  <w:szCs w:val="20"/>
                </w:rPr>
                <w:delText>Partiel</w:delText>
              </w:r>
            </w:del>
          </w:p>
        </w:tc>
        <w:tc>
          <w:tcPr>
            <w:tcW w:w="1559" w:type="dxa"/>
            <w:vAlign w:val="center"/>
          </w:tcPr>
          <w:p w14:paraId="10071BAF" w14:textId="37DB0004" w:rsidR="00EE1C64" w:rsidRPr="00343F01" w:rsidDel="00201166" w:rsidRDefault="001B0F43" w:rsidP="00D62BC5">
            <w:pPr>
              <w:spacing w:before="0" w:after="160"/>
              <w:jc w:val="left"/>
              <w:rPr>
                <w:del w:id="8859" w:author="Houyem Rais" w:date="2024-02-22T14:46:00Z"/>
                <w:rFonts w:cstheme="minorHAnsi"/>
                <w:b/>
                <w:bCs/>
                <w:color w:val="FFC000"/>
                <w:sz w:val="20"/>
                <w:szCs w:val="20"/>
              </w:rPr>
              <w:pPrChange w:id="8860" w:author="Houyem Rais" w:date="2024-02-22T14:49:00Z">
                <w:pPr>
                  <w:spacing w:before="0" w:after="0" w:line="240" w:lineRule="auto"/>
                  <w:jc w:val="center"/>
                </w:pPr>
              </w:pPrChange>
            </w:pPr>
            <w:del w:id="8861" w:author="Houyem Rais" w:date="2024-02-22T14:46:00Z">
              <w:r w:rsidRPr="00343F01" w:rsidDel="00201166">
                <w:rPr>
                  <w:rFonts w:cstheme="minorHAnsi"/>
                  <w:b/>
                  <w:bCs/>
                  <w:color w:val="FFC000"/>
                  <w:sz w:val="20"/>
                  <w:szCs w:val="20"/>
                </w:rPr>
                <w:delText>Partiel</w:delText>
              </w:r>
            </w:del>
          </w:p>
        </w:tc>
      </w:tr>
      <w:tr w:rsidR="00EE1C64" w:rsidRPr="00343F01" w:rsidDel="00201166" w14:paraId="496B66C5" w14:textId="5F465F53" w:rsidTr="00D67ACA">
        <w:trPr>
          <w:trHeight w:val="291"/>
          <w:del w:id="8862" w:author="Houyem Rais" w:date="2024-02-22T14:46:00Z"/>
        </w:trPr>
        <w:tc>
          <w:tcPr>
            <w:tcW w:w="2711" w:type="dxa"/>
            <w:shd w:val="clear" w:color="auto" w:fill="auto"/>
            <w:noWrap/>
            <w:hideMark/>
          </w:tcPr>
          <w:p w14:paraId="2D41A6B1" w14:textId="77CFE9A5" w:rsidR="00EE1C64" w:rsidRPr="00343F01" w:rsidDel="00201166" w:rsidRDefault="00EE1C64" w:rsidP="00D62BC5">
            <w:pPr>
              <w:spacing w:before="0" w:after="160"/>
              <w:jc w:val="left"/>
              <w:rPr>
                <w:del w:id="8863" w:author="Houyem Rais" w:date="2024-02-22T14:46:00Z"/>
                <w:rFonts w:cstheme="minorHAnsi"/>
                <w:sz w:val="20"/>
                <w:szCs w:val="20"/>
              </w:rPr>
              <w:pPrChange w:id="8864" w:author="Houyem Rais" w:date="2024-02-22T14:49:00Z">
                <w:pPr>
                  <w:pStyle w:val="ListParagraph"/>
                  <w:numPr>
                    <w:numId w:val="45"/>
                  </w:numPr>
                  <w:spacing w:before="0" w:after="0" w:line="240" w:lineRule="auto"/>
                  <w:ind w:left="360" w:hanging="360"/>
                  <w:jc w:val="left"/>
                </w:pPr>
              </w:pPrChange>
            </w:pPr>
            <w:del w:id="8865" w:author="Houyem Rais" w:date="2024-02-22T14:46:00Z">
              <w:r w:rsidRPr="00343F01" w:rsidDel="00201166">
                <w:rPr>
                  <w:rFonts w:cstheme="minorHAnsi"/>
                  <w:sz w:val="20"/>
                  <w:szCs w:val="20"/>
                </w:rPr>
                <w:delText>Transfert du risque de disponibilité des services au secteur privé</w:delText>
              </w:r>
            </w:del>
          </w:p>
        </w:tc>
        <w:tc>
          <w:tcPr>
            <w:tcW w:w="970" w:type="dxa"/>
            <w:shd w:val="clear" w:color="auto" w:fill="auto"/>
            <w:noWrap/>
            <w:vAlign w:val="center"/>
            <w:hideMark/>
          </w:tcPr>
          <w:p w14:paraId="4AA49929" w14:textId="768C83E1" w:rsidR="00EE1C64" w:rsidRPr="00343F01" w:rsidDel="00201166" w:rsidRDefault="00EE1C64" w:rsidP="00D62BC5">
            <w:pPr>
              <w:spacing w:before="0" w:after="160"/>
              <w:jc w:val="left"/>
              <w:rPr>
                <w:del w:id="8866" w:author="Houyem Rais" w:date="2024-02-22T14:46:00Z"/>
                <w:rFonts w:cstheme="minorHAnsi"/>
                <w:b/>
                <w:bCs/>
                <w:color w:val="FF0000"/>
                <w:sz w:val="20"/>
                <w:szCs w:val="20"/>
              </w:rPr>
              <w:pPrChange w:id="8867" w:author="Houyem Rais" w:date="2024-02-22T14:49:00Z">
                <w:pPr>
                  <w:spacing w:before="0" w:after="0" w:line="240" w:lineRule="auto"/>
                  <w:jc w:val="center"/>
                </w:pPr>
              </w:pPrChange>
            </w:pPr>
            <w:del w:id="8868" w:author="Houyem Rais" w:date="2024-02-22T14:46:00Z">
              <w:r w:rsidRPr="00343F01" w:rsidDel="00201166">
                <w:rPr>
                  <w:rFonts w:cstheme="minorHAnsi"/>
                  <w:b/>
                  <w:bCs/>
                  <w:color w:val="FFC000"/>
                  <w:sz w:val="20"/>
                  <w:szCs w:val="20"/>
                </w:rPr>
                <w:delText>Partiel</w:delText>
              </w:r>
            </w:del>
          </w:p>
        </w:tc>
        <w:tc>
          <w:tcPr>
            <w:tcW w:w="1559" w:type="dxa"/>
            <w:shd w:val="clear" w:color="auto" w:fill="auto"/>
            <w:noWrap/>
            <w:vAlign w:val="center"/>
            <w:hideMark/>
          </w:tcPr>
          <w:p w14:paraId="279490F7" w14:textId="7754D131" w:rsidR="00EE1C64" w:rsidRPr="00343F01" w:rsidDel="00201166" w:rsidRDefault="00EE1C64" w:rsidP="00D62BC5">
            <w:pPr>
              <w:spacing w:before="0" w:after="160"/>
              <w:jc w:val="left"/>
              <w:rPr>
                <w:del w:id="8869" w:author="Houyem Rais" w:date="2024-02-22T14:46:00Z"/>
                <w:rFonts w:cstheme="minorHAnsi"/>
                <w:b/>
                <w:bCs/>
                <w:color w:val="92D050"/>
                <w:sz w:val="20"/>
                <w:szCs w:val="20"/>
              </w:rPr>
              <w:pPrChange w:id="8870" w:author="Houyem Rais" w:date="2024-02-22T14:49:00Z">
                <w:pPr>
                  <w:spacing w:before="0" w:after="0" w:line="240" w:lineRule="auto"/>
                  <w:jc w:val="center"/>
                </w:pPr>
              </w:pPrChange>
            </w:pPr>
            <w:del w:id="8871" w:author="Houyem Rais" w:date="2024-02-22T14:46:00Z">
              <w:r w:rsidRPr="00343F01" w:rsidDel="00201166">
                <w:rPr>
                  <w:rFonts w:cstheme="minorHAnsi"/>
                  <w:b/>
                  <w:bCs/>
                  <w:color w:val="92D050"/>
                  <w:sz w:val="20"/>
                  <w:szCs w:val="20"/>
                </w:rPr>
                <w:delText>Important</w:delText>
              </w:r>
            </w:del>
          </w:p>
        </w:tc>
        <w:tc>
          <w:tcPr>
            <w:tcW w:w="1276" w:type="dxa"/>
            <w:shd w:val="clear" w:color="auto" w:fill="auto"/>
            <w:noWrap/>
            <w:vAlign w:val="center"/>
          </w:tcPr>
          <w:p w14:paraId="098A09C2" w14:textId="35B3A5B2" w:rsidR="00EE1C64" w:rsidRPr="00343F01" w:rsidDel="00201166" w:rsidRDefault="00EE1C64" w:rsidP="00D62BC5">
            <w:pPr>
              <w:spacing w:before="0" w:after="160"/>
              <w:jc w:val="left"/>
              <w:rPr>
                <w:del w:id="8872" w:author="Houyem Rais" w:date="2024-02-22T14:46:00Z"/>
                <w:rFonts w:cstheme="minorHAnsi"/>
                <w:b/>
                <w:bCs/>
                <w:color w:val="92D050"/>
                <w:sz w:val="20"/>
                <w:szCs w:val="20"/>
              </w:rPr>
              <w:pPrChange w:id="8873" w:author="Houyem Rais" w:date="2024-02-22T14:49:00Z">
                <w:pPr>
                  <w:spacing w:before="0" w:after="0" w:line="240" w:lineRule="auto"/>
                  <w:jc w:val="center"/>
                </w:pPr>
              </w:pPrChange>
            </w:pPr>
            <w:del w:id="8874" w:author="Houyem Rais" w:date="2024-02-22T14:46:00Z">
              <w:r w:rsidRPr="00343F01" w:rsidDel="00201166">
                <w:rPr>
                  <w:rFonts w:cstheme="minorHAnsi"/>
                  <w:b/>
                  <w:bCs/>
                  <w:color w:val="92D050"/>
                  <w:sz w:val="20"/>
                  <w:szCs w:val="20"/>
                </w:rPr>
                <w:delText>Important</w:delText>
              </w:r>
            </w:del>
          </w:p>
        </w:tc>
        <w:tc>
          <w:tcPr>
            <w:tcW w:w="1134" w:type="dxa"/>
            <w:shd w:val="clear" w:color="auto" w:fill="auto"/>
            <w:noWrap/>
            <w:vAlign w:val="center"/>
          </w:tcPr>
          <w:p w14:paraId="0FA50988" w14:textId="3915A5E0" w:rsidR="00EE1C64" w:rsidRPr="00343F01" w:rsidDel="00201166" w:rsidRDefault="00EE1C64" w:rsidP="00D62BC5">
            <w:pPr>
              <w:spacing w:before="0" w:after="160"/>
              <w:jc w:val="left"/>
              <w:rPr>
                <w:del w:id="8875" w:author="Houyem Rais" w:date="2024-02-22T14:46:00Z"/>
                <w:rFonts w:cstheme="minorHAnsi"/>
                <w:b/>
                <w:bCs/>
                <w:color w:val="FFC000"/>
                <w:sz w:val="20"/>
                <w:szCs w:val="20"/>
              </w:rPr>
              <w:pPrChange w:id="8876" w:author="Houyem Rais" w:date="2024-02-22T14:49:00Z">
                <w:pPr>
                  <w:spacing w:before="0" w:after="0" w:line="240" w:lineRule="auto"/>
                  <w:jc w:val="center"/>
                </w:pPr>
              </w:pPrChange>
            </w:pPr>
            <w:del w:id="8877" w:author="Houyem Rais" w:date="2024-02-22T14:46:00Z">
              <w:r w:rsidRPr="00343F01" w:rsidDel="00201166">
                <w:rPr>
                  <w:rFonts w:cstheme="minorHAnsi"/>
                  <w:b/>
                  <w:bCs/>
                  <w:color w:val="FFC000"/>
                  <w:sz w:val="20"/>
                  <w:szCs w:val="20"/>
                </w:rPr>
                <w:delText>Partiel</w:delText>
              </w:r>
            </w:del>
          </w:p>
        </w:tc>
        <w:tc>
          <w:tcPr>
            <w:tcW w:w="1559" w:type="dxa"/>
            <w:vAlign w:val="center"/>
          </w:tcPr>
          <w:p w14:paraId="7F6FBE4D" w14:textId="47A35024" w:rsidR="00EE1C64" w:rsidRPr="00343F01" w:rsidDel="00201166" w:rsidRDefault="00EE1C64" w:rsidP="00D62BC5">
            <w:pPr>
              <w:spacing w:before="0" w:after="160"/>
              <w:jc w:val="left"/>
              <w:rPr>
                <w:del w:id="8878" w:author="Houyem Rais" w:date="2024-02-22T14:46:00Z"/>
                <w:rFonts w:cstheme="minorHAnsi"/>
                <w:b/>
                <w:bCs/>
                <w:color w:val="FFC000"/>
                <w:sz w:val="20"/>
                <w:szCs w:val="20"/>
              </w:rPr>
              <w:pPrChange w:id="8879" w:author="Houyem Rais" w:date="2024-02-22T14:49:00Z">
                <w:pPr>
                  <w:spacing w:before="0" w:after="0" w:line="240" w:lineRule="auto"/>
                  <w:jc w:val="center"/>
                </w:pPr>
              </w:pPrChange>
            </w:pPr>
            <w:del w:id="8880" w:author="Houyem Rais" w:date="2024-02-22T14:46:00Z">
              <w:r w:rsidRPr="00343F01" w:rsidDel="00201166">
                <w:rPr>
                  <w:rFonts w:cstheme="minorHAnsi"/>
                  <w:b/>
                  <w:bCs/>
                  <w:color w:val="92D050"/>
                  <w:sz w:val="20"/>
                  <w:szCs w:val="20"/>
                </w:rPr>
                <w:delText>Important</w:delText>
              </w:r>
            </w:del>
          </w:p>
        </w:tc>
      </w:tr>
      <w:tr w:rsidR="00EE1C64" w:rsidRPr="00343F01" w:rsidDel="00201166" w14:paraId="0CB189E3" w14:textId="11C1FF63" w:rsidTr="00D67ACA">
        <w:trPr>
          <w:trHeight w:val="291"/>
          <w:del w:id="8881" w:author="Houyem Rais" w:date="2024-02-22T14:46:00Z"/>
        </w:trPr>
        <w:tc>
          <w:tcPr>
            <w:tcW w:w="2711" w:type="dxa"/>
            <w:shd w:val="clear" w:color="auto" w:fill="auto"/>
            <w:noWrap/>
            <w:hideMark/>
          </w:tcPr>
          <w:p w14:paraId="38526E88" w14:textId="5ADD9871" w:rsidR="00EE1C64" w:rsidRPr="00343F01" w:rsidDel="00201166" w:rsidRDefault="00EE1C64" w:rsidP="00D62BC5">
            <w:pPr>
              <w:spacing w:before="0" w:after="160"/>
              <w:jc w:val="left"/>
              <w:rPr>
                <w:del w:id="8882" w:author="Houyem Rais" w:date="2024-02-22T14:46:00Z"/>
                <w:rFonts w:cstheme="minorHAnsi"/>
                <w:sz w:val="20"/>
                <w:szCs w:val="20"/>
              </w:rPr>
              <w:pPrChange w:id="8883" w:author="Houyem Rais" w:date="2024-02-22T14:49:00Z">
                <w:pPr>
                  <w:pStyle w:val="ListParagraph"/>
                  <w:numPr>
                    <w:numId w:val="45"/>
                  </w:numPr>
                  <w:spacing w:before="0" w:after="0" w:line="240" w:lineRule="auto"/>
                  <w:ind w:left="360" w:hanging="360"/>
                  <w:jc w:val="left"/>
                </w:pPr>
              </w:pPrChange>
            </w:pPr>
            <w:del w:id="8884" w:author="Houyem Rais" w:date="2024-02-22T14:46:00Z">
              <w:r w:rsidRPr="00343F01" w:rsidDel="00201166">
                <w:rPr>
                  <w:rFonts w:cstheme="minorHAnsi"/>
                  <w:sz w:val="20"/>
                  <w:szCs w:val="20"/>
                </w:rPr>
                <w:delText>Transfert du risque de demande/revenu au secteur privé</w:delText>
              </w:r>
            </w:del>
          </w:p>
        </w:tc>
        <w:tc>
          <w:tcPr>
            <w:tcW w:w="970" w:type="dxa"/>
            <w:shd w:val="clear" w:color="auto" w:fill="auto"/>
            <w:noWrap/>
            <w:vAlign w:val="center"/>
            <w:hideMark/>
          </w:tcPr>
          <w:p w14:paraId="4D671E83" w14:textId="38F3875D" w:rsidR="00EE1C64" w:rsidRPr="00343F01" w:rsidDel="00201166" w:rsidRDefault="00EE1C64" w:rsidP="00D62BC5">
            <w:pPr>
              <w:spacing w:before="0" w:after="160"/>
              <w:jc w:val="left"/>
              <w:rPr>
                <w:del w:id="8885" w:author="Houyem Rais" w:date="2024-02-22T14:46:00Z"/>
                <w:rFonts w:cstheme="minorHAnsi"/>
                <w:b/>
                <w:bCs/>
                <w:color w:val="FF0000"/>
                <w:sz w:val="20"/>
                <w:szCs w:val="20"/>
              </w:rPr>
              <w:pPrChange w:id="8886" w:author="Houyem Rais" w:date="2024-02-22T14:49:00Z">
                <w:pPr>
                  <w:spacing w:before="0" w:after="0" w:line="240" w:lineRule="auto"/>
                  <w:jc w:val="center"/>
                </w:pPr>
              </w:pPrChange>
            </w:pPr>
            <w:del w:id="8887" w:author="Houyem Rais" w:date="2024-02-22T14:46:00Z">
              <w:r w:rsidRPr="00343F01" w:rsidDel="00201166">
                <w:rPr>
                  <w:rFonts w:cstheme="minorHAnsi"/>
                  <w:b/>
                  <w:bCs/>
                  <w:color w:val="FF0000"/>
                  <w:sz w:val="20"/>
                  <w:szCs w:val="20"/>
                </w:rPr>
                <w:delText>Non</w:delText>
              </w:r>
            </w:del>
          </w:p>
        </w:tc>
        <w:tc>
          <w:tcPr>
            <w:tcW w:w="1559" w:type="dxa"/>
            <w:shd w:val="clear" w:color="auto" w:fill="auto"/>
            <w:noWrap/>
            <w:vAlign w:val="center"/>
            <w:hideMark/>
          </w:tcPr>
          <w:p w14:paraId="080A6FE5" w14:textId="28A72607" w:rsidR="00EE1C64" w:rsidRPr="00343F01" w:rsidDel="00201166" w:rsidRDefault="00EE1C64" w:rsidP="00D62BC5">
            <w:pPr>
              <w:spacing w:before="0" w:after="160"/>
              <w:jc w:val="left"/>
              <w:rPr>
                <w:del w:id="8888" w:author="Houyem Rais" w:date="2024-02-22T14:46:00Z"/>
                <w:rFonts w:cstheme="minorHAnsi"/>
                <w:b/>
                <w:bCs/>
                <w:color w:val="92D050"/>
                <w:sz w:val="20"/>
                <w:szCs w:val="20"/>
              </w:rPr>
              <w:pPrChange w:id="8889" w:author="Houyem Rais" w:date="2024-02-22T14:49:00Z">
                <w:pPr>
                  <w:spacing w:before="0" w:after="0" w:line="240" w:lineRule="auto"/>
                  <w:jc w:val="center"/>
                </w:pPr>
              </w:pPrChange>
            </w:pPr>
            <w:del w:id="8890" w:author="Houyem Rais" w:date="2024-02-22T14:46:00Z">
              <w:r w:rsidRPr="00343F01" w:rsidDel="00201166">
                <w:rPr>
                  <w:rFonts w:cstheme="minorHAnsi"/>
                  <w:b/>
                  <w:bCs/>
                  <w:color w:val="92D050"/>
                  <w:sz w:val="20"/>
                  <w:szCs w:val="20"/>
                </w:rPr>
                <w:delText>Important</w:delText>
              </w:r>
            </w:del>
          </w:p>
        </w:tc>
        <w:tc>
          <w:tcPr>
            <w:tcW w:w="1276" w:type="dxa"/>
            <w:shd w:val="clear" w:color="auto" w:fill="auto"/>
            <w:noWrap/>
            <w:vAlign w:val="center"/>
          </w:tcPr>
          <w:p w14:paraId="137351AD" w14:textId="2678203F" w:rsidR="00EE1C64" w:rsidRPr="00343F01" w:rsidDel="00201166" w:rsidRDefault="00EE1C64" w:rsidP="00D62BC5">
            <w:pPr>
              <w:spacing w:before="0" w:after="160"/>
              <w:jc w:val="left"/>
              <w:rPr>
                <w:del w:id="8891" w:author="Houyem Rais" w:date="2024-02-22T14:46:00Z"/>
                <w:rFonts w:cstheme="minorHAnsi"/>
                <w:b/>
                <w:bCs/>
                <w:sz w:val="20"/>
                <w:szCs w:val="20"/>
              </w:rPr>
              <w:pPrChange w:id="8892" w:author="Houyem Rais" w:date="2024-02-22T14:49:00Z">
                <w:pPr>
                  <w:spacing w:before="0" w:after="0" w:line="240" w:lineRule="auto"/>
                  <w:jc w:val="center"/>
                </w:pPr>
              </w:pPrChange>
            </w:pPr>
            <w:del w:id="8893" w:author="Houyem Rais" w:date="2024-02-22T14:46:00Z">
              <w:r w:rsidRPr="00343F01" w:rsidDel="00201166">
                <w:rPr>
                  <w:rFonts w:cstheme="minorHAnsi"/>
                  <w:b/>
                  <w:bCs/>
                  <w:color w:val="FFC000"/>
                  <w:sz w:val="20"/>
                  <w:szCs w:val="20"/>
                </w:rPr>
                <w:delText>Partiel</w:delText>
              </w:r>
            </w:del>
          </w:p>
        </w:tc>
        <w:tc>
          <w:tcPr>
            <w:tcW w:w="1134" w:type="dxa"/>
            <w:shd w:val="clear" w:color="auto" w:fill="auto"/>
            <w:noWrap/>
            <w:vAlign w:val="center"/>
          </w:tcPr>
          <w:p w14:paraId="4A111724" w14:textId="0506750E" w:rsidR="00EE1C64" w:rsidRPr="00343F01" w:rsidDel="00201166" w:rsidRDefault="00EE1C64" w:rsidP="00D62BC5">
            <w:pPr>
              <w:spacing w:before="0" w:after="160"/>
              <w:jc w:val="left"/>
              <w:rPr>
                <w:del w:id="8894" w:author="Houyem Rais" w:date="2024-02-22T14:46:00Z"/>
                <w:rFonts w:cstheme="minorHAnsi"/>
                <w:b/>
                <w:bCs/>
                <w:color w:val="FF0000"/>
                <w:sz w:val="20"/>
                <w:szCs w:val="20"/>
              </w:rPr>
              <w:pPrChange w:id="8895" w:author="Houyem Rais" w:date="2024-02-22T14:49:00Z">
                <w:pPr>
                  <w:spacing w:before="0" w:after="0" w:line="240" w:lineRule="auto"/>
                  <w:jc w:val="center"/>
                </w:pPr>
              </w:pPrChange>
            </w:pPr>
            <w:del w:id="8896" w:author="Houyem Rais" w:date="2024-02-22T14:46:00Z">
              <w:r w:rsidRPr="00343F01" w:rsidDel="00201166">
                <w:rPr>
                  <w:rFonts w:cstheme="minorHAnsi"/>
                  <w:b/>
                  <w:bCs/>
                  <w:color w:val="FF0000"/>
                  <w:sz w:val="20"/>
                  <w:szCs w:val="20"/>
                </w:rPr>
                <w:delText>Non</w:delText>
              </w:r>
            </w:del>
          </w:p>
        </w:tc>
        <w:tc>
          <w:tcPr>
            <w:tcW w:w="1559" w:type="dxa"/>
            <w:vAlign w:val="center"/>
          </w:tcPr>
          <w:p w14:paraId="524A6FAD" w14:textId="2611BE65" w:rsidR="00EE1C64" w:rsidRPr="00343F01" w:rsidDel="00201166" w:rsidRDefault="001B0F43" w:rsidP="00D62BC5">
            <w:pPr>
              <w:spacing w:before="0" w:after="160"/>
              <w:jc w:val="left"/>
              <w:rPr>
                <w:del w:id="8897" w:author="Houyem Rais" w:date="2024-02-22T14:46:00Z"/>
                <w:rFonts w:cstheme="minorHAnsi"/>
                <w:b/>
                <w:bCs/>
                <w:color w:val="FF0000"/>
                <w:sz w:val="20"/>
                <w:szCs w:val="20"/>
              </w:rPr>
              <w:pPrChange w:id="8898" w:author="Houyem Rais" w:date="2024-02-22T14:49:00Z">
                <w:pPr>
                  <w:spacing w:before="0" w:after="0" w:line="240" w:lineRule="auto"/>
                  <w:jc w:val="center"/>
                </w:pPr>
              </w:pPrChange>
            </w:pPr>
            <w:del w:id="8899" w:author="Houyem Rais" w:date="2024-02-22T14:46:00Z">
              <w:r w:rsidRPr="00343F01" w:rsidDel="00201166">
                <w:rPr>
                  <w:rFonts w:cstheme="minorHAnsi"/>
                  <w:b/>
                  <w:bCs/>
                  <w:color w:val="FF0000"/>
                  <w:sz w:val="20"/>
                  <w:szCs w:val="20"/>
                </w:rPr>
                <w:delText>Non</w:delText>
              </w:r>
            </w:del>
          </w:p>
        </w:tc>
      </w:tr>
      <w:tr w:rsidR="00EE1C64" w:rsidRPr="00343F01" w:rsidDel="00201166" w14:paraId="0DFB3F04" w14:textId="1BAE7264" w:rsidTr="00D67ACA">
        <w:trPr>
          <w:trHeight w:val="291"/>
          <w:del w:id="8900" w:author="Houyem Rais" w:date="2024-02-22T14:46:00Z"/>
        </w:trPr>
        <w:tc>
          <w:tcPr>
            <w:tcW w:w="2711" w:type="dxa"/>
            <w:shd w:val="clear" w:color="auto" w:fill="auto"/>
            <w:noWrap/>
            <w:hideMark/>
          </w:tcPr>
          <w:p w14:paraId="120379B9" w14:textId="2C845FBE" w:rsidR="00EE1C64" w:rsidRPr="00343F01" w:rsidDel="00201166" w:rsidRDefault="00EE1C64" w:rsidP="00D62BC5">
            <w:pPr>
              <w:spacing w:before="0" w:after="160"/>
              <w:jc w:val="left"/>
              <w:rPr>
                <w:del w:id="8901" w:author="Houyem Rais" w:date="2024-02-22T14:46:00Z"/>
                <w:rFonts w:cstheme="minorHAnsi"/>
                <w:sz w:val="20"/>
                <w:szCs w:val="20"/>
              </w:rPr>
              <w:pPrChange w:id="8902" w:author="Houyem Rais" w:date="2024-02-22T14:49:00Z">
                <w:pPr>
                  <w:pStyle w:val="ListParagraph"/>
                  <w:numPr>
                    <w:numId w:val="45"/>
                  </w:numPr>
                  <w:spacing w:before="0" w:after="0" w:line="240" w:lineRule="auto"/>
                  <w:ind w:left="360" w:hanging="360"/>
                  <w:jc w:val="left"/>
                </w:pPr>
              </w:pPrChange>
            </w:pPr>
            <w:del w:id="8903" w:author="Houyem Rais" w:date="2024-02-22T14:46:00Z">
              <w:r w:rsidRPr="00343F01" w:rsidDel="00201166">
                <w:rPr>
                  <w:rFonts w:cstheme="minorHAnsi"/>
                  <w:sz w:val="20"/>
                  <w:szCs w:val="20"/>
                </w:rPr>
                <w:delText>Transfert de la propriété des actifs au secteur privé</w:delText>
              </w:r>
            </w:del>
          </w:p>
        </w:tc>
        <w:tc>
          <w:tcPr>
            <w:tcW w:w="970" w:type="dxa"/>
            <w:shd w:val="clear" w:color="auto" w:fill="auto"/>
            <w:noWrap/>
            <w:vAlign w:val="center"/>
            <w:hideMark/>
          </w:tcPr>
          <w:p w14:paraId="2A6160C9" w14:textId="2782F295" w:rsidR="00EE1C64" w:rsidRPr="00343F01" w:rsidDel="00201166" w:rsidRDefault="00EE1C64" w:rsidP="00D62BC5">
            <w:pPr>
              <w:spacing w:before="0" w:after="160"/>
              <w:jc w:val="left"/>
              <w:rPr>
                <w:del w:id="8904" w:author="Houyem Rais" w:date="2024-02-22T14:46:00Z"/>
                <w:rFonts w:cstheme="minorHAnsi"/>
                <w:b/>
                <w:bCs/>
                <w:color w:val="FF0000"/>
                <w:sz w:val="20"/>
                <w:szCs w:val="20"/>
              </w:rPr>
              <w:pPrChange w:id="8905" w:author="Houyem Rais" w:date="2024-02-22T14:49:00Z">
                <w:pPr>
                  <w:spacing w:before="0" w:after="0" w:line="240" w:lineRule="auto"/>
                  <w:jc w:val="center"/>
                </w:pPr>
              </w:pPrChange>
            </w:pPr>
            <w:del w:id="8906" w:author="Houyem Rais" w:date="2024-02-22T14:46:00Z">
              <w:r w:rsidRPr="00343F01" w:rsidDel="00201166">
                <w:rPr>
                  <w:rFonts w:cstheme="minorHAnsi"/>
                  <w:b/>
                  <w:bCs/>
                  <w:color w:val="FF0000"/>
                  <w:sz w:val="20"/>
                  <w:szCs w:val="20"/>
                </w:rPr>
                <w:delText>Non</w:delText>
              </w:r>
            </w:del>
          </w:p>
        </w:tc>
        <w:tc>
          <w:tcPr>
            <w:tcW w:w="1559" w:type="dxa"/>
            <w:shd w:val="clear" w:color="auto" w:fill="auto"/>
            <w:noWrap/>
            <w:vAlign w:val="center"/>
            <w:hideMark/>
          </w:tcPr>
          <w:p w14:paraId="74CAC9CC" w14:textId="6FAE5BF0" w:rsidR="00EE1C64" w:rsidRPr="00343F01" w:rsidDel="00201166" w:rsidRDefault="00EE1C64" w:rsidP="00D62BC5">
            <w:pPr>
              <w:spacing w:before="0" w:after="160"/>
              <w:jc w:val="left"/>
              <w:rPr>
                <w:del w:id="8907" w:author="Houyem Rais" w:date="2024-02-22T14:46:00Z"/>
                <w:rFonts w:cstheme="minorHAnsi"/>
                <w:b/>
                <w:bCs/>
                <w:color w:val="FF0000"/>
                <w:sz w:val="20"/>
                <w:szCs w:val="20"/>
              </w:rPr>
              <w:pPrChange w:id="8908" w:author="Houyem Rais" w:date="2024-02-22T14:49:00Z">
                <w:pPr>
                  <w:spacing w:before="0" w:after="0" w:line="240" w:lineRule="auto"/>
                  <w:jc w:val="center"/>
                </w:pPr>
              </w:pPrChange>
            </w:pPr>
            <w:del w:id="8909" w:author="Houyem Rais" w:date="2024-02-22T14:46:00Z">
              <w:r w:rsidRPr="00343F01" w:rsidDel="00201166">
                <w:rPr>
                  <w:rFonts w:cstheme="minorHAnsi"/>
                  <w:b/>
                  <w:bCs/>
                  <w:color w:val="FF0000"/>
                  <w:sz w:val="20"/>
                  <w:szCs w:val="20"/>
                </w:rPr>
                <w:delText>Non</w:delText>
              </w:r>
            </w:del>
          </w:p>
        </w:tc>
        <w:tc>
          <w:tcPr>
            <w:tcW w:w="1276" w:type="dxa"/>
            <w:shd w:val="clear" w:color="auto" w:fill="auto"/>
            <w:noWrap/>
            <w:vAlign w:val="center"/>
          </w:tcPr>
          <w:p w14:paraId="22AC7B97" w14:textId="0A87EB69" w:rsidR="00EE1C64" w:rsidRPr="00343F01" w:rsidDel="00201166" w:rsidRDefault="00EE1C64" w:rsidP="00D62BC5">
            <w:pPr>
              <w:spacing w:before="0" w:after="160"/>
              <w:jc w:val="left"/>
              <w:rPr>
                <w:del w:id="8910" w:author="Houyem Rais" w:date="2024-02-22T14:46:00Z"/>
                <w:rFonts w:cstheme="minorHAnsi"/>
                <w:b/>
                <w:bCs/>
                <w:color w:val="FF0000"/>
                <w:sz w:val="20"/>
                <w:szCs w:val="20"/>
              </w:rPr>
              <w:pPrChange w:id="8911" w:author="Houyem Rais" w:date="2024-02-22T14:49:00Z">
                <w:pPr>
                  <w:spacing w:before="0" w:after="0" w:line="240" w:lineRule="auto"/>
                  <w:jc w:val="center"/>
                </w:pPr>
              </w:pPrChange>
            </w:pPr>
            <w:del w:id="8912" w:author="Houyem Rais" w:date="2024-02-22T14:46:00Z">
              <w:r w:rsidRPr="00343F01" w:rsidDel="00201166">
                <w:rPr>
                  <w:rFonts w:cstheme="minorHAnsi"/>
                  <w:b/>
                  <w:bCs/>
                  <w:color w:val="FF0000"/>
                  <w:sz w:val="20"/>
                  <w:szCs w:val="20"/>
                </w:rPr>
                <w:delText>Non</w:delText>
              </w:r>
            </w:del>
          </w:p>
        </w:tc>
        <w:tc>
          <w:tcPr>
            <w:tcW w:w="1134" w:type="dxa"/>
            <w:shd w:val="clear" w:color="auto" w:fill="auto"/>
            <w:noWrap/>
            <w:vAlign w:val="center"/>
          </w:tcPr>
          <w:p w14:paraId="4E0E19A9" w14:textId="21F53B3C" w:rsidR="00EE1C64" w:rsidRPr="00343F01" w:rsidDel="00201166" w:rsidRDefault="00EE1C64" w:rsidP="00D62BC5">
            <w:pPr>
              <w:spacing w:before="0" w:after="160"/>
              <w:jc w:val="left"/>
              <w:rPr>
                <w:del w:id="8913" w:author="Houyem Rais" w:date="2024-02-22T14:46:00Z"/>
                <w:rFonts w:cstheme="minorHAnsi"/>
                <w:b/>
                <w:bCs/>
                <w:color w:val="FF0000"/>
                <w:sz w:val="20"/>
                <w:szCs w:val="20"/>
              </w:rPr>
              <w:pPrChange w:id="8914" w:author="Houyem Rais" w:date="2024-02-22T14:49:00Z">
                <w:pPr>
                  <w:spacing w:before="0" w:after="0" w:line="240" w:lineRule="auto"/>
                  <w:jc w:val="center"/>
                </w:pPr>
              </w:pPrChange>
            </w:pPr>
            <w:del w:id="8915" w:author="Houyem Rais" w:date="2024-02-22T14:46:00Z">
              <w:r w:rsidRPr="00343F01" w:rsidDel="00201166">
                <w:rPr>
                  <w:rFonts w:cstheme="minorHAnsi"/>
                  <w:b/>
                  <w:bCs/>
                  <w:color w:val="FF0000"/>
                  <w:sz w:val="20"/>
                  <w:szCs w:val="20"/>
                </w:rPr>
                <w:delText>Non</w:delText>
              </w:r>
            </w:del>
          </w:p>
        </w:tc>
        <w:tc>
          <w:tcPr>
            <w:tcW w:w="1559" w:type="dxa"/>
            <w:vAlign w:val="center"/>
          </w:tcPr>
          <w:p w14:paraId="676CFE8B" w14:textId="66BA7F31" w:rsidR="00EE1C64" w:rsidRPr="00343F01" w:rsidDel="00201166" w:rsidRDefault="00EE1C64" w:rsidP="00D62BC5">
            <w:pPr>
              <w:spacing w:before="0" w:after="160"/>
              <w:jc w:val="left"/>
              <w:rPr>
                <w:del w:id="8916" w:author="Houyem Rais" w:date="2024-02-22T14:46:00Z"/>
                <w:rFonts w:cstheme="minorHAnsi"/>
                <w:b/>
                <w:bCs/>
                <w:color w:val="FF0000"/>
                <w:sz w:val="20"/>
                <w:szCs w:val="20"/>
              </w:rPr>
              <w:pPrChange w:id="8917" w:author="Houyem Rais" w:date="2024-02-22T14:49:00Z">
                <w:pPr>
                  <w:spacing w:before="0" w:after="0" w:line="240" w:lineRule="auto"/>
                  <w:jc w:val="center"/>
                </w:pPr>
              </w:pPrChange>
            </w:pPr>
            <w:del w:id="8918" w:author="Houyem Rais" w:date="2024-02-22T14:46:00Z">
              <w:r w:rsidRPr="00343F01" w:rsidDel="00201166">
                <w:rPr>
                  <w:rFonts w:cstheme="minorHAnsi"/>
                  <w:b/>
                  <w:bCs/>
                  <w:color w:val="FF0000"/>
                  <w:sz w:val="20"/>
                  <w:szCs w:val="20"/>
                </w:rPr>
                <w:delText>Non</w:delText>
              </w:r>
            </w:del>
          </w:p>
        </w:tc>
      </w:tr>
    </w:tbl>
    <w:p w14:paraId="5866AB3D" w14:textId="2339634E" w:rsidR="00AB75DD" w:rsidRPr="00343F01" w:rsidDel="00201166" w:rsidRDefault="00AB75DD" w:rsidP="00D62BC5">
      <w:pPr>
        <w:spacing w:before="0" w:after="160"/>
        <w:jc w:val="left"/>
        <w:rPr>
          <w:del w:id="8919" w:author="Houyem Rais" w:date="2024-02-22T14:46:00Z"/>
          <w:i/>
          <w:iCs/>
          <w:sz w:val="18"/>
          <w:szCs w:val="18"/>
        </w:rPr>
        <w:pPrChange w:id="8920" w:author="Houyem Rais" w:date="2024-02-22T14:49:00Z">
          <w:pPr>
            <w:spacing w:before="0"/>
            <w:jc w:val="right"/>
          </w:pPr>
        </w:pPrChange>
      </w:pPr>
      <w:del w:id="8921" w:author="Houyem Rais" w:date="2024-02-22T14:46:00Z">
        <w:r w:rsidRPr="00343F01" w:rsidDel="00201166">
          <w:rPr>
            <w:b/>
            <w:bCs/>
            <w:i/>
            <w:iCs/>
            <w:sz w:val="18"/>
            <w:szCs w:val="18"/>
          </w:rPr>
          <w:delText xml:space="preserve">Source : </w:delText>
        </w:r>
        <w:r w:rsidRPr="00343F01" w:rsidDel="00201166">
          <w:rPr>
            <w:i/>
            <w:iCs/>
            <w:sz w:val="18"/>
            <w:szCs w:val="18"/>
          </w:rPr>
          <w:delText>Analyse du Consultant</w:delText>
        </w:r>
      </w:del>
    </w:p>
    <w:p w14:paraId="7BEC7216" w14:textId="6D7663A2" w:rsidR="00226406" w:rsidRPr="00343F01" w:rsidDel="00201166" w:rsidRDefault="00961D0B" w:rsidP="00D62BC5">
      <w:pPr>
        <w:spacing w:before="0" w:after="160"/>
        <w:jc w:val="left"/>
        <w:rPr>
          <w:del w:id="8922" w:author="Houyem Rais" w:date="2024-02-22T14:46:00Z"/>
        </w:rPr>
        <w:pPrChange w:id="8923" w:author="Houyem Rais" w:date="2024-02-22T14:49:00Z">
          <w:pPr>
            <w:pStyle w:val="Heading2"/>
          </w:pPr>
        </w:pPrChange>
      </w:pPr>
      <w:bookmarkStart w:id="8924" w:name="_Toc152165389"/>
      <w:del w:id="8925" w:author="Houyem Rais" w:date="2024-02-22T14:46:00Z">
        <w:r w:rsidRPr="00343F01" w:rsidDel="00201166">
          <w:delText>O</w:delText>
        </w:r>
        <w:r w:rsidR="00226406" w:rsidRPr="00343F01" w:rsidDel="00201166">
          <w:delText xml:space="preserve">ptions </w:delText>
        </w:r>
        <w:r w:rsidR="00D52194" w:rsidRPr="00343F01" w:rsidDel="00201166">
          <w:delText>présélectionnées pour la</w:delText>
        </w:r>
        <w:r w:rsidR="00226406" w:rsidRPr="00343F01" w:rsidDel="00201166">
          <w:delText xml:space="preserve"> réalisation de</w:delText>
        </w:r>
        <w:r w:rsidR="00D52194" w:rsidRPr="00343F01" w:rsidDel="00201166">
          <w:delText>s</w:delText>
        </w:r>
        <w:r w:rsidR="00226406" w:rsidRPr="00343F01" w:rsidDel="00201166">
          <w:delText xml:space="preserve"> lot</w:delText>
        </w:r>
        <w:r w:rsidR="00D52194" w:rsidRPr="00343F01" w:rsidDel="00201166">
          <w:delText>s</w:delText>
        </w:r>
        <w:r w:rsidR="00226406" w:rsidRPr="00343F01" w:rsidDel="00201166">
          <w:delText xml:space="preserve"> contractuel</w:delText>
        </w:r>
        <w:r w:rsidR="00D52194" w:rsidRPr="00343F01" w:rsidDel="00201166">
          <w:delText>s</w:delText>
        </w:r>
        <w:bookmarkEnd w:id="8924"/>
      </w:del>
    </w:p>
    <w:p w14:paraId="53C10296" w14:textId="25451892" w:rsidR="00226406" w:rsidRPr="00343F01" w:rsidDel="00201166" w:rsidRDefault="00CC1F40" w:rsidP="00D62BC5">
      <w:pPr>
        <w:spacing w:before="0" w:after="160"/>
        <w:jc w:val="left"/>
        <w:rPr>
          <w:del w:id="8926" w:author="Houyem Rais" w:date="2024-02-22T14:46:00Z"/>
        </w:rPr>
        <w:pPrChange w:id="8927" w:author="Houyem Rais" w:date="2024-02-22T14:49:00Z">
          <w:pPr/>
        </w:pPrChange>
      </w:pPr>
      <w:del w:id="8928" w:author="Houyem Rais" w:date="2024-02-22T14:46:00Z">
        <w:r w:rsidRPr="00343F01" w:rsidDel="00201166">
          <w:delText>S</w:delText>
        </w:r>
        <w:r w:rsidR="001F4385" w:rsidRPr="00343F01" w:rsidDel="00201166">
          <w:delText xml:space="preserve">ur </w:delText>
        </w:r>
        <w:r w:rsidR="003431AA" w:rsidRPr="00343F01" w:rsidDel="00201166">
          <w:delText>la base</w:delText>
        </w:r>
        <w:r w:rsidR="001F4385" w:rsidRPr="00343F01" w:rsidDel="00201166">
          <w:delText xml:space="preserve"> </w:delText>
        </w:r>
        <w:r w:rsidRPr="00343F01" w:rsidDel="00201166">
          <w:delText xml:space="preserve">de l’analyse multicritères </w:delText>
        </w:r>
        <w:r w:rsidR="008425B7" w:rsidRPr="00343F01" w:rsidDel="00201166">
          <w:delText xml:space="preserve">et </w:delText>
        </w:r>
        <w:r w:rsidR="001F4385" w:rsidRPr="00343F01" w:rsidDel="00201166">
          <w:delText>des considérations relative</w:delText>
        </w:r>
        <w:r w:rsidR="00761579" w:rsidRPr="00343F01" w:rsidDel="00201166">
          <w:delText>s</w:delText>
        </w:r>
        <w:r w:rsidR="001F4385" w:rsidRPr="00343F01" w:rsidDel="00201166">
          <w:delText xml:space="preserve"> au risques économiques transférés </w:delText>
        </w:r>
        <w:r w:rsidR="003431AA" w:rsidRPr="00343F01" w:rsidDel="00201166">
          <w:delText>à la partie privée, les formes contractuelles sui</w:delText>
        </w:r>
        <w:r w:rsidR="0068174A" w:rsidRPr="00343F01" w:rsidDel="00201166">
          <w:delText>vantes</w:delText>
        </w:r>
        <w:r w:rsidR="003431AA" w:rsidRPr="00343F01" w:rsidDel="00201166">
          <w:delText xml:space="preserve"> seront étudiées en détail </w:delText>
        </w:r>
        <w:r w:rsidR="00F96953" w:rsidRPr="00343F01" w:rsidDel="00201166">
          <w:delText xml:space="preserve">dans </w:delText>
        </w:r>
        <w:r w:rsidR="00761579" w:rsidRPr="00343F01" w:rsidDel="00201166">
          <w:delText>l</w:delText>
        </w:r>
        <w:r w:rsidR="00635FDF" w:rsidRPr="00343F01" w:rsidDel="00201166">
          <w:delText xml:space="preserve">’analyse financière des </w:delText>
        </w:r>
        <w:r w:rsidR="00761579" w:rsidRPr="00343F01" w:rsidDel="00201166">
          <w:delText xml:space="preserve">différentes options </w:delText>
        </w:r>
        <w:r w:rsidR="00635FDF" w:rsidRPr="00343F01" w:rsidDel="00201166">
          <w:delText>PPP</w:delText>
        </w:r>
        <w:r w:rsidR="00761579" w:rsidRPr="00343F01" w:rsidDel="00201166">
          <w:delText xml:space="preserve"> à l’issue de la modélisation financière.</w:delText>
        </w:r>
      </w:del>
    </w:p>
    <w:p w14:paraId="2E8D2470" w14:textId="232B8840" w:rsidR="00226406" w:rsidRPr="00343F01" w:rsidDel="00201166" w:rsidRDefault="00226406" w:rsidP="00D62BC5">
      <w:pPr>
        <w:spacing w:before="0" w:after="160"/>
        <w:jc w:val="left"/>
        <w:rPr>
          <w:del w:id="8929" w:author="Houyem Rais" w:date="2024-02-22T14:46:00Z"/>
        </w:rPr>
        <w:pPrChange w:id="8930" w:author="Houyem Rais" w:date="2024-02-22T14:49:00Z">
          <w:pPr>
            <w:pStyle w:val="Caption"/>
          </w:pPr>
        </w:pPrChange>
      </w:pPr>
      <w:bookmarkStart w:id="8931" w:name="_Toc126945559"/>
      <w:bookmarkStart w:id="8932" w:name="_Toc152165471"/>
      <w:del w:id="8933" w:author="Houyem Rais" w:date="2024-02-22T14:46:00Z">
        <w:r w:rsidRPr="00343F01" w:rsidDel="00201166">
          <w:delText xml:space="preserve">Tableau </w:delText>
        </w:r>
        <w:r w:rsidRPr="00343F01" w:rsidDel="00201166">
          <w:fldChar w:fldCharType="begin"/>
        </w:r>
        <w:r w:rsidRPr="00343F01" w:rsidDel="00201166">
          <w:delInstrText>SEQ Tableau \* ARABIC</w:delInstrText>
        </w:r>
        <w:r w:rsidRPr="00343F01" w:rsidDel="00201166">
          <w:fldChar w:fldCharType="separate"/>
        </w:r>
        <w:r w:rsidR="002B5C95" w:rsidDel="00201166">
          <w:rPr>
            <w:noProof/>
          </w:rPr>
          <w:delText>33</w:delText>
        </w:r>
        <w:r w:rsidRPr="00343F01" w:rsidDel="00201166">
          <w:fldChar w:fldCharType="end"/>
        </w:r>
        <w:r w:rsidRPr="00343F01" w:rsidDel="00201166">
          <w:delText xml:space="preserve"> Matrice du choix des options d’achat adéquates pour chaque lot contractuel</w:delText>
        </w:r>
        <w:bookmarkEnd w:id="8931"/>
        <w:bookmarkEnd w:id="8932"/>
      </w:del>
    </w:p>
    <w:tbl>
      <w:tblPr>
        <w:tblStyle w:val="TableGrid"/>
        <w:tblW w:w="0" w:type="auto"/>
        <w:tblLook w:val="04A0" w:firstRow="1" w:lastRow="0" w:firstColumn="1" w:lastColumn="0" w:noHBand="0" w:noVBand="1"/>
      </w:tblPr>
      <w:tblGrid>
        <w:gridCol w:w="3145"/>
        <w:gridCol w:w="1772"/>
        <w:gridCol w:w="1285"/>
        <w:gridCol w:w="1451"/>
        <w:gridCol w:w="1527"/>
      </w:tblGrid>
      <w:tr w:rsidR="00761579" w:rsidRPr="00343F01" w:rsidDel="00201166" w14:paraId="0473EE48" w14:textId="7245C829" w:rsidTr="00776EA6">
        <w:trPr>
          <w:trHeight w:val="77"/>
          <w:del w:id="8934" w:author="Houyem Rais" w:date="2024-02-22T14:46:00Z"/>
        </w:trPr>
        <w:tc>
          <w:tcPr>
            <w:tcW w:w="0" w:type="auto"/>
            <w:shd w:val="clear" w:color="auto" w:fill="F2F2F2" w:themeFill="background1" w:themeFillShade="F2"/>
            <w:vAlign w:val="bottom"/>
          </w:tcPr>
          <w:p w14:paraId="429FCF23" w14:textId="5816B173" w:rsidR="00761579" w:rsidRPr="00343F01" w:rsidDel="00201166" w:rsidRDefault="00761579" w:rsidP="00D62BC5">
            <w:pPr>
              <w:spacing w:before="0" w:after="160"/>
              <w:jc w:val="left"/>
              <w:rPr>
                <w:del w:id="8935" w:author="Houyem Rais" w:date="2024-02-22T14:46:00Z"/>
                <w:b/>
                <w:bCs/>
                <w:sz w:val="20"/>
                <w:szCs w:val="20"/>
                <w:lang w:val="fr-FR"/>
              </w:rPr>
              <w:pPrChange w:id="8936" w:author="Houyem Rais" w:date="2024-02-22T14:49:00Z">
                <w:pPr>
                  <w:spacing w:before="20" w:after="40"/>
                </w:pPr>
              </w:pPrChange>
            </w:pPr>
          </w:p>
        </w:tc>
        <w:tc>
          <w:tcPr>
            <w:tcW w:w="0" w:type="auto"/>
            <w:shd w:val="clear" w:color="auto" w:fill="F2F2F2" w:themeFill="background1" w:themeFillShade="F2"/>
          </w:tcPr>
          <w:p w14:paraId="5AE22BA8" w14:textId="197CB5CA" w:rsidR="00761579" w:rsidRPr="00343F01" w:rsidDel="00201166" w:rsidRDefault="00761579" w:rsidP="00D62BC5">
            <w:pPr>
              <w:spacing w:before="0" w:after="160"/>
              <w:jc w:val="left"/>
              <w:rPr>
                <w:del w:id="8937" w:author="Houyem Rais" w:date="2024-02-22T14:46:00Z"/>
                <w:sz w:val="20"/>
                <w:szCs w:val="20"/>
                <w:lang w:val="fr-FR"/>
              </w:rPr>
              <w:pPrChange w:id="8938" w:author="Houyem Rais" w:date="2024-02-22T14:49:00Z">
                <w:pPr>
                  <w:pStyle w:val="Paragraph"/>
                  <w:spacing w:before="20" w:after="40"/>
                  <w:jc w:val="center"/>
                </w:pPr>
              </w:pPrChange>
            </w:pPr>
            <w:del w:id="8939" w:author="Houyem Rais" w:date="2024-02-22T14:46:00Z">
              <w:r w:rsidRPr="00343F01" w:rsidDel="00201166">
                <w:rPr>
                  <w:rFonts w:asciiTheme="minorHAnsi" w:hAnsiTheme="minorHAnsi" w:cstheme="minorHAnsi"/>
                  <w:b/>
                  <w:bCs/>
                  <w:sz w:val="20"/>
                  <w:szCs w:val="20"/>
                  <w:u w:val="single"/>
                  <w:lang w:val="fr-FR"/>
                </w:rPr>
                <w:delText>Option 1 :</w:delText>
              </w:r>
              <w:r w:rsidRPr="00343F01" w:rsidDel="00201166">
                <w:rPr>
                  <w:rFonts w:asciiTheme="minorHAnsi" w:hAnsiTheme="minorHAnsi" w:cstheme="minorHAnsi"/>
                  <w:b/>
                  <w:bCs/>
                  <w:sz w:val="20"/>
                  <w:szCs w:val="20"/>
                  <w:lang w:val="fr-FR"/>
                </w:rPr>
                <w:delText xml:space="preserve"> BOT à péage économique</w:delText>
              </w:r>
            </w:del>
          </w:p>
        </w:tc>
        <w:tc>
          <w:tcPr>
            <w:tcW w:w="0" w:type="auto"/>
            <w:shd w:val="clear" w:color="auto" w:fill="F2F2F2" w:themeFill="background1" w:themeFillShade="F2"/>
          </w:tcPr>
          <w:p w14:paraId="31B1A9C5" w14:textId="1D82D9C9" w:rsidR="00761579" w:rsidRPr="00343F01" w:rsidDel="00201166" w:rsidRDefault="00761579" w:rsidP="00D62BC5">
            <w:pPr>
              <w:spacing w:before="0" w:after="160"/>
              <w:jc w:val="left"/>
              <w:rPr>
                <w:del w:id="8940" w:author="Houyem Rais" w:date="2024-02-22T14:46:00Z"/>
                <w:sz w:val="20"/>
                <w:szCs w:val="20"/>
                <w:lang w:val="fr-FR"/>
              </w:rPr>
              <w:pPrChange w:id="8941" w:author="Houyem Rais" w:date="2024-02-22T14:49:00Z">
                <w:pPr>
                  <w:pStyle w:val="Paragraph"/>
                  <w:spacing w:before="20" w:after="40"/>
                  <w:jc w:val="center"/>
                </w:pPr>
              </w:pPrChange>
            </w:pPr>
            <w:del w:id="8942" w:author="Houyem Rais" w:date="2024-02-22T14:46:00Z">
              <w:r w:rsidRPr="00343F01" w:rsidDel="00201166">
                <w:rPr>
                  <w:rFonts w:asciiTheme="minorHAnsi" w:hAnsiTheme="minorHAnsi" w:cstheme="minorHAnsi"/>
                  <w:b/>
                  <w:bCs/>
                  <w:sz w:val="20"/>
                  <w:szCs w:val="20"/>
                  <w:u w:val="single"/>
                  <w:lang w:val="fr-FR"/>
                </w:rPr>
                <w:delText>Option 2 :</w:delText>
              </w:r>
              <w:r w:rsidRPr="00343F01" w:rsidDel="00201166">
                <w:rPr>
                  <w:rFonts w:asciiTheme="minorHAnsi" w:hAnsiTheme="minorHAnsi" w:cstheme="minorHAnsi"/>
                  <w:b/>
                  <w:bCs/>
                  <w:sz w:val="20"/>
                  <w:szCs w:val="20"/>
                  <w:lang w:val="fr-FR"/>
                </w:rPr>
                <w:delText xml:space="preserve"> BOT à péage social</w:delText>
              </w:r>
            </w:del>
          </w:p>
        </w:tc>
        <w:tc>
          <w:tcPr>
            <w:tcW w:w="0" w:type="auto"/>
            <w:shd w:val="clear" w:color="auto" w:fill="F2F2F2" w:themeFill="background1" w:themeFillShade="F2"/>
          </w:tcPr>
          <w:p w14:paraId="07CAA6F6" w14:textId="6D377569" w:rsidR="00761579" w:rsidRPr="00343F01" w:rsidDel="00201166" w:rsidRDefault="00761579" w:rsidP="00D62BC5">
            <w:pPr>
              <w:spacing w:before="0" w:after="160"/>
              <w:jc w:val="left"/>
              <w:rPr>
                <w:del w:id="8943" w:author="Houyem Rais" w:date="2024-02-22T14:46:00Z"/>
                <w:sz w:val="20"/>
                <w:szCs w:val="20"/>
                <w:lang w:val="fr-FR"/>
              </w:rPr>
              <w:pPrChange w:id="8944" w:author="Houyem Rais" w:date="2024-02-22T14:49:00Z">
                <w:pPr>
                  <w:pStyle w:val="Paragraph"/>
                  <w:spacing w:before="20" w:after="40"/>
                  <w:jc w:val="center"/>
                </w:pPr>
              </w:pPrChange>
            </w:pPr>
            <w:del w:id="8945" w:author="Houyem Rais" w:date="2024-02-22T14:46:00Z">
              <w:r w:rsidRPr="00343F01" w:rsidDel="00201166">
                <w:rPr>
                  <w:rFonts w:asciiTheme="minorHAnsi" w:hAnsiTheme="minorHAnsi" w:cstheme="minorHAnsi"/>
                  <w:b/>
                  <w:bCs/>
                  <w:sz w:val="20"/>
                  <w:szCs w:val="20"/>
                  <w:u w:val="single"/>
                  <w:lang w:val="fr-FR"/>
                </w:rPr>
                <w:delText>Option 3</w:delText>
              </w:r>
              <w:r w:rsidRPr="00343F01" w:rsidDel="00201166">
                <w:rPr>
                  <w:rFonts w:asciiTheme="minorHAnsi" w:hAnsiTheme="minorHAnsi" w:cstheme="minorHAnsi"/>
                  <w:b/>
                  <w:bCs/>
                  <w:sz w:val="20"/>
                  <w:szCs w:val="20"/>
                  <w:lang w:val="fr-FR"/>
                </w:rPr>
                <w:delText> : MP + Affermage</w:delText>
              </w:r>
            </w:del>
          </w:p>
        </w:tc>
        <w:tc>
          <w:tcPr>
            <w:tcW w:w="0" w:type="auto"/>
            <w:shd w:val="clear" w:color="auto" w:fill="F2F2F2" w:themeFill="background1" w:themeFillShade="F2"/>
          </w:tcPr>
          <w:p w14:paraId="25419176" w14:textId="5ED025C4" w:rsidR="00761579" w:rsidRPr="00343F01" w:rsidDel="00201166" w:rsidRDefault="00761579" w:rsidP="00D62BC5">
            <w:pPr>
              <w:spacing w:before="0" w:after="160"/>
              <w:jc w:val="left"/>
              <w:rPr>
                <w:del w:id="8946" w:author="Houyem Rais" w:date="2024-02-22T14:46:00Z"/>
                <w:rFonts w:asciiTheme="minorHAnsi" w:hAnsiTheme="minorHAnsi" w:cstheme="minorHAnsi"/>
                <w:b/>
                <w:bCs/>
                <w:sz w:val="20"/>
                <w:szCs w:val="20"/>
                <w:u w:val="single"/>
                <w:lang w:val="fr-FR"/>
              </w:rPr>
              <w:pPrChange w:id="8947" w:author="Houyem Rais" w:date="2024-02-22T14:49:00Z">
                <w:pPr>
                  <w:pStyle w:val="Paragraph"/>
                  <w:spacing w:before="20" w:after="40"/>
                  <w:jc w:val="center"/>
                </w:pPr>
              </w:pPrChange>
            </w:pPr>
            <w:del w:id="8948" w:author="Houyem Rais" w:date="2024-02-22T14:46:00Z">
              <w:r w:rsidRPr="00343F01" w:rsidDel="00201166">
                <w:rPr>
                  <w:rFonts w:asciiTheme="minorHAnsi" w:hAnsiTheme="minorHAnsi" w:cstheme="minorHAnsi"/>
                  <w:b/>
                  <w:bCs/>
                  <w:sz w:val="20"/>
                  <w:szCs w:val="20"/>
                  <w:u w:val="single"/>
                  <w:lang w:val="fr-FR"/>
                </w:rPr>
                <w:delText>Option 4</w:delText>
              </w:r>
              <w:r w:rsidRPr="00343F01" w:rsidDel="00201166">
                <w:rPr>
                  <w:rFonts w:asciiTheme="minorHAnsi" w:hAnsiTheme="minorHAnsi" w:cstheme="minorHAnsi"/>
                  <w:b/>
                  <w:bCs/>
                  <w:sz w:val="20"/>
                  <w:szCs w:val="20"/>
                  <w:lang w:val="fr-FR"/>
                </w:rPr>
                <w:delText> : PPP à paiement public</w:delText>
              </w:r>
            </w:del>
          </w:p>
        </w:tc>
      </w:tr>
      <w:tr w:rsidR="00133F11" w:rsidRPr="00343F01" w:rsidDel="00201166" w14:paraId="346A3B5C" w14:textId="479A5D08" w:rsidTr="00133F11">
        <w:trPr>
          <w:trHeight w:val="66"/>
          <w:del w:id="8949" w:author="Houyem Rais" w:date="2024-02-22T14:46:00Z"/>
        </w:trPr>
        <w:tc>
          <w:tcPr>
            <w:tcW w:w="0" w:type="auto"/>
            <w:shd w:val="clear" w:color="auto" w:fill="D9E2F3" w:themeFill="accent1" w:themeFillTint="33"/>
          </w:tcPr>
          <w:p w14:paraId="6E88FB7F" w14:textId="2A13A0E3" w:rsidR="00133F11" w:rsidRPr="00D300C0" w:rsidDel="00201166" w:rsidRDefault="00133F11" w:rsidP="00D62BC5">
            <w:pPr>
              <w:spacing w:before="0" w:after="160"/>
              <w:jc w:val="left"/>
              <w:rPr>
                <w:del w:id="8950" w:author="Houyem Rais" w:date="2024-02-22T14:46:00Z"/>
                <w:rFonts w:asciiTheme="minorHAnsi" w:hAnsiTheme="minorHAnsi" w:cstheme="minorHAnsi"/>
                <w:sz w:val="20"/>
                <w:szCs w:val="20"/>
                <w:lang w:val="fr-FR"/>
              </w:rPr>
              <w:pPrChange w:id="8951" w:author="Houyem Rais" w:date="2024-02-22T14:49:00Z">
                <w:pPr>
                  <w:pStyle w:val="Paragraph"/>
                  <w:spacing w:before="0" w:after="0"/>
                  <w:jc w:val="left"/>
                </w:pPr>
              </w:pPrChange>
            </w:pPr>
            <w:del w:id="8952" w:author="Houyem Rais" w:date="2024-02-22T14:46:00Z">
              <w:r w:rsidRPr="00D300C0" w:rsidDel="00201166">
                <w:rPr>
                  <w:rFonts w:asciiTheme="minorHAnsi" w:hAnsiTheme="minorHAnsi" w:cstheme="minorHAnsi"/>
                  <w:sz w:val="20"/>
                  <w:szCs w:val="20"/>
                </w:rPr>
                <w:delText xml:space="preserve">Lot contractuel A (Section Togo) : Ech. </w:delText>
              </w:r>
              <w:r w:rsidRPr="00D300C0" w:rsidDel="00201166">
                <w:rPr>
                  <w:rFonts w:asciiTheme="minorHAnsi" w:hAnsiTheme="minorHAnsi" w:cstheme="minorHAnsi"/>
                  <w:sz w:val="20"/>
                  <w:szCs w:val="20"/>
                  <w:lang w:val="fr-FR"/>
                </w:rPr>
                <w:delText>Noépé - Ech. Ouinga (88,2 km)</w:delText>
              </w:r>
            </w:del>
          </w:p>
        </w:tc>
        <w:tc>
          <w:tcPr>
            <w:tcW w:w="0" w:type="auto"/>
            <w:vAlign w:val="center"/>
          </w:tcPr>
          <w:p w14:paraId="65F9DFA9" w14:textId="5462A19D" w:rsidR="00133F11" w:rsidRPr="00343F01" w:rsidDel="00201166" w:rsidRDefault="00133F11" w:rsidP="00D62BC5">
            <w:pPr>
              <w:spacing w:before="0" w:after="160"/>
              <w:jc w:val="left"/>
              <w:rPr>
                <w:del w:id="8953" w:author="Houyem Rais" w:date="2024-02-22T14:46:00Z"/>
                <w:rFonts w:asciiTheme="minorHAnsi" w:hAnsiTheme="minorHAnsi" w:cstheme="minorHAnsi"/>
                <w:sz w:val="20"/>
                <w:szCs w:val="20"/>
                <w:lang w:val="fr-FR"/>
              </w:rPr>
              <w:pPrChange w:id="8954" w:author="Houyem Rais" w:date="2024-02-22T14:49:00Z">
                <w:pPr>
                  <w:pStyle w:val="Paragraph"/>
                  <w:spacing w:before="0" w:after="0"/>
                  <w:jc w:val="center"/>
                </w:pPr>
              </w:pPrChange>
            </w:pPr>
            <w:del w:id="8955"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3E0652ED" w14:textId="106E1AFB" w:rsidR="00133F11" w:rsidRPr="00343F01" w:rsidDel="00201166" w:rsidRDefault="00133F11" w:rsidP="00D62BC5">
            <w:pPr>
              <w:spacing w:before="0" w:after="160"/>
              <w:jc w:val="left"/>
              <w:rPr>
                <w:del w:id="8956" w:author="Houyem Rais" w:date="2024-02-22T14:46:00Z"/>
                <w:rFonts w:asciiTheme="minorHAnsi" w:hAnsiTheme="minorHAnsi" w:cstheme="minorHAnsi"/>
                <w:sz w:val="20"/>
                <w:szCs w:val="20"/>
                <w:lang w:val="fr-FR"/>
              </w:rPr>
              <w:pPrChange w:id="8957" w:author="Houyem Rais" w:date="2024-02-22T14:49:00Z">
                <w:pPr>
                  <w:pStyle w:val="Paragraph"/>
                  <w:spacing w:before="0" w:after="0"/>
                  <w:jc w:val="center"/>
                </w:pPr>
              </w:pPrChange>
            </w:pPr>
            <w:del w:id="8958"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13A82398" w14:textId="6B0DBB50" w:rsidR="00133F11" w:rsidRPr="00343F01" w:rsidDel="00201166" w:rsidRDefault="00133F11" w:rsidP="00D62BC5">
            <w:pPr>
              <w:spacing w:before="0" w:after="160"/>
              <w:jc w:val="left"/>
              <w:rPr>
                <w:del w:id="8959" w:author="Houyem Rais" w:date="2024-02-22T14:46:00Z"/>
                <w:rFonts w:asciiTheme="minorHAnsi" w:hAnsiTheme="minorHAnsi" w:cstheme="minorHAnsi"/>
                <w:sz w:val="20"/>
                <w:szCs w:val="20"/>
                <w:lang w:val="fr-FR"/>
              </w:rPr>
              <w:pPrChange w:id="8960" w:author="Houyem Rais" w:date="2024-02-22T14:49:00Z">
                <w:pPr>
                  <w:pStyle w:val="Paragraph"/>
                  <w:spacing w:before="0" w:after="0"/>
                  <w:jc w:val="center"/>
                </w:pPr>
              </w:pPrChange>
            </w:pPr>
          </w:p>
        </w:tc>
        <w:tc>
          <w:tcPr>
            <w:tcW w:w="0" w:type="auto"/>
            <w:vAlign w:val="center"/>
          </w:tcPr>
          <w:p w14:paraId="532E26FD" w14:textId="5E7B9F47" w:rsidR="00133F11" w:rsidRPr="00343F01" w:rsidDel="00201166" w:rsidRDefault="00133F11" w:rsidP="00D62BC5">
            <w:pPr>
              <w:spacing w:before="0" w:after="160"/>
              <w:jc w:val="left"/>
              <w:rPr>
                <w:del w:id="8961" w:author="Houyem Rais" w:date="2024-02-22T14:46:00Z"/>
                <w:rFonts w:asciiTheme="minorHAnsi" w:hAnsiTheme="minorHAnsi" w:cstheme="minorHAnsi"/>
                <w:sz w:val="20"/>
                <w:szCs w:val="20"/>
                <w:lang w:val="fr-FR"/>
              </w:rPr>
              <w:pPrChange w:id="8962" w:author="Houyem Rais" w:date="2024-02-22T14:49:00Z">
                <w:pPr>
                  <w:pStyle w:val="Paragraph"/>
                  <w:spacing w:before="0" w:after="0"/>
                  <w:jc w:val="center"/>
                </w:pPr>
              </w:pPrChange>
            </w:pPr>
            <w:del w:id="8963" w:author="Houyem Rais" w:date="2024-02-22T14:46:00Z">
              <w:r w:rsidRPr="00343F01" w:rsidDel="00201166">
                <w:rPr>
                  <w:rFonts w:asciiTheme="minorHAnsi" w:hAnsiTheme="minorHAnsi" w:cstheme="minorHAnsi"/>
                  <w:b/>
                  <w:bCs/>
                  <w:sz w:val="20"/>
                  <w:szCs w:val="20"/>
                  <w:lang w:val="fr-FR"/>
                </w:rPr>
                <w:delText>X</w:delText>
              </w:r>
            </w:del>
          </w:p>
        </w:tc>
      </w:tr>
      <w:tr w:rsidR="00133F11" w:rsidRPr="00343F01" w:rsidDel="00201166" w14:paraId="44F3CEDA" w14:textId="165BB452" w:rsidTr="00133F11">
        <w:trPr>
          <w:trHeight w:val="66"/>
          <w:del w:id="8964" w:author="Houyem Rais" w:date="2024-02-22T14:46:00Z"/>
        </w:trPr>
        <w:tc>
          <w:tcPr>
            <w:tcW w:w="0" w:type="auto"/>
            <w:shd w:val="clear" w:color="auto" w:fill="D9E2F3" w:themeFill="accent1" w:themeFillTint="33"/>
          </w:tcPr>
          <w:p w14:paraId="6A741AA7" w14:textId="14C5AAA2" w:rsidR="00133F11" w:rsidRPr="00D300C0" w:rsidDel="00201166" w:rsidRDefault="00133F11" w:rsidP="00D62BC5">
            <w:pPr>
              <w:spacing w:before="0" w:after="160"/>
              <w:jc w:val="left"/>
              <w:rPr>
                <w:del w:id="8965" w:author="Houyem Rais" w:date="2024-02-22T14:46:00Z"/>
                <w:rFonts w:asciiTheme="minorHAnsi" w:hAnsiTheme="minorHAnsi" w:cstheme="minorHAnsi"/>
                <w:sz w:val="20"/>
                <w:szCs w:val="20"/>
                <w:lang w:val="fr-FR"/>
              </w:rPr>
              <w:pPrChange w:id="8966" w:author="Houyem Rais" w:date="2024-02-22T14:49:00Z">
                <w:pPr>
                  <w:pStyle w:val="Paragraph"/>
                  <w:spacing w:before="0" w:after="0"/>
                  <w:jc w:val="left"/>
                </w:pPr>
              </w:pPrChange>
            </w:pPr>
            <w:del w:id="8967" w:author="Houyem Rais" w:date="2024-02-22T14:46:00Z">
              <w:r w:rsidRPr="00D300C0" w:rsidDel="00201166">
                <w:rPr>
                  <w:rFonts w:asciiTheme="minorHAnsi" w:hAnsiTheme="minorHAnsi" w:cstheme="minorHAnsi"/>
                  <w:sz w:val="20"/>
                  <w:szCs w:val="20"/>
                  <w:lang w:val="fr-FR"/>
                </w:rPr>
                <w:delText>Lot contractuel B (Bénin) : Frontière Togo - Ech Godomey (86,5 km)</w:delText>
              </w:r>
            </w:del>
          </w:p>
        </w:tc>
        <w:tc>
          <w:tcPr>
            <w:tcW w:w="0" w:type="auto"/>
            <w:vAlign w:val="center"/>
          </w:tcPr>
          <w:p w14:paraId="4A3DAE3C" w14:textId="0AA319CF" w:rsidR="00133F11" w:rsidRPr="00343F01" w:rsidDel="00201166" w:rsidRDefault="00133F11" w:rsidP="00D62BC5">
            <w:pPr>
              <w:spacing w:before="0" w:after="160"/>
              <w:jc w:val="left"/>
              <w:rPr>
                <w:del w:id="8968" w:author="Houyem Rais" w:date="2024-02-22T14:46:00Z"/>
                <w:rFonts w:asciiTheme="minorHAnsi" w:hAnsiTheme="minorHAnsi" w:cstheme="minorHAnsi"/>
                <w:sz w:val="20"/>
                <w:szCs w:val="20"/>
                <w:lang w:val="fr-FR"/>
              </w:rPr>
              <w:pPrChange w:id="8969" w:author="Houyem Rais" w:date="2024-02-22T14:49:00Z">
                <w:pPr>
                  <w:pStyle w:val="Paragraph"/>
                  <w:spacing w:before="0" w:after="0"/>
                  <w:jc w:val="center"/>
                </w:pPr>
              </w:pPrChange>
            </w:pPr>
            <w:del w:id="8970"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3B52059F" w14:textId="624F3258" w:rsidR="00133F11" w:rsidRPr="00343F01" w:rsidDel="00201166" w:rsidRDefault="00133F11" w:rsidP="00D62BC5">
            <w:pPr>
              <w:spacing w:before="0" w:after="160"/>
              <w:jc w:val="left"/>
              <w:rPr>
                <w:del w:id="8971" w:author="Houyem Rais" w:date="2024-02-22T14:46:00Z"/>
                <w:rFonts w:asciiTheme="minorHAnsi" w:hAnsiTheme="minorHAnsi" w:cstheme="minorHAnsi"/>
                <w:sz w:val="20"/>
                <w:szCs w:val="20"/>
                <w:lang w:val="fr-FR"/>
              </w:rPr>
              <w:pPrChange w:id="8972" w:author="Houyem Rais" w:date="2024-02-22T14:49:00Z">
                <w:pPr>
                  <w:pStyle w:val="Paragraph"/>
                  <w:spacing w:before="0" w:after="0"/>
                  <w:jc w:val="center"/>
                </w:pPr>
              </w:pPrChange>
            </w:pPr>
            <w:del w:id="8973"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54AE7CBA" w14:textId="4B08F017" w:rsidR="00133F11" w:rsidRPr="00343F01" w:rsidDel="00201166" w:rsidRDefault="00133F11" w:rsidP="00D62BC5">
            <w:pPr>
              <w:spacing w:before="0" w:after="160"/>
              <w:jc w:val="left"/>
              <w:rPr>
                <w:del w:id="8974" w:author="Houyem Rais" w:date="2024-02-22T14:46:00Z"/>
                <w:rFonts w:asciiTheme="minorHAnsi" w:hAnsiTheme="minorHAnsi" w:cstheme="minorHAnsi"/>
                <w:sz w:val="20"/>
                <w:szCs w:val="20"/>
                <w:lang w:val="fr-FR"/>
              </w:rPr>
              <w:pPrChange w:id="8975" w:author="Houyem Rais" w:date="2024-02-22T14:49:00Z">
                <w:pPr>
                  <w:pStyle w:val="Paragraph"/>
                  <w:spacing w:before="0" w:after="0"/>
                  <w:jc w:val="center"/>
                </w:pPr>
              </w:pPrChange>
            </w:pPr>
            <w:del w:id="8976"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413ADFE5" w14:textId="6E42DE6B" w:rsidR="00133F11" w:rsidRPr="00343F01" w:rsidDel="00201166" w:rsidRDefault="00133F11" w:rsidP="00D62BC5">
            <w:pPr>
              <w:spacing w:before="0" w:after="160"/>
              <w:jc w:val="left"/>
              <w:rPr>
                <w:del w:id="8977" w:author="Houyem Rais" w:date="2024-02-22T14:46:00Z"/>
                <w:rFonts w:asciiTheme="minorHAnsi" w:hAnsiTheme="minorHAnsi" w:cstheme="minorHAnsi"/>
                <w:b/>
                <w:bCs/>
                <w:sz w:val="20"/>
                <w:szCs w:val="20"/>
                <w:lang w:val="fr-FR"/>
              </w:rPr>
              <w:pPrChange w:id="8978" w:author="Houyem Rais" w:date="2024-02-22T14:49:00Z">
                <w:pPr>
                  <w:pStyle w:val="Paragraph"/>
                  <w:spacing w:before="0" w:after="0"/>
                  <w:jc w:val="center"/>
                </w:pPr>
              </w:pPrChange>
            </w:pPr>
            <w:del w:id="8979" w:author="Houyem Rais" w:date="2024-02-22T14:46:00Z">
              <w:r w:rsidRPr="00343F01" w:rsidDel="00201166">
                <w:rPr>
                  <w:rFonts w:asciiTheme="minorHAnsi" w:hAnsiTheme="minorHAnsi" w:cstheme="minorHAnsi"/>
                  <w:b/>
                  <w:bCs/>
                  <w:sz w:val="20"/>
                  <w:szCs w:val="20"/>
                  <w:lang w:val="fr-FR"/>
                </w:rPr>
                <w:delText>X</w:delText>
              </w:r>
            </w:del>
          </w:p>
        </w:tc>
      </w:tr>
      <w:tr w:rsidR="00133F11" w:rsidRPr="00343F01" w:rsidDel="00201166" w14:paraId="47CA32F6" w14:textId="1CF3CF7E" w:rsidTr="00133F11">
        <w:trPr>
          <w:trHeight w:val="66"/>
          <w:del w:id="8980" w:author="Houyem Rais" w:date="2024-02-22T14:46:00Z"/>
        </w:trPr>
        <w:tc>
          <w:tcPr>
            <w:tcW w:w="0" w:type="auto"/>
            <w:shd w:val="clear" w:color="auto" w:fill="D9E2F3" w:themeFill="accent1" w:themeFillTint="33"/>
          </w:tcPr>
          <w:p w14:paraId="58534E85" w14:textId="3982DE02" w:rsidR="00133F11" w:rsidRPr="00D300C0" w:rsidDel="00201166" w:rsidRDefault="00133F11" w:rsidP="00D62BC5">
            <w:pPr>
              <w:spacing w:before="0" w:after="160"/>
              <w:jc w:val="left"/>
              <w:rPr>
                <w:del w:id="8981" w:author="Houyem Rais" w:date="2024-02-22T14:46:00Z"/>
                <w:rFonts w:asciiTheme="minorHAnsi" w:hAnsiTheme="minorHAnsi" w:cstheme="minorHAnsi"/>
                <w:sz w:val="20"/>
                <w:szCs w:val="20"/>
              </w:rPr>
              <w:pPrChange w:id="8982" w:author="Houyem Rais" w:date="2024-02-22T14:49:00Z">
                <w:pPr>
                  <w:pStyle w:val="Paragraph"/>
                  <w:spacing w:before="0" w:after="0"/>
                  <w:jc w:val="left"/>
                </w:pPr>
              </w:pPrChange>
            </w:pPr>
            <w:del w:id="8983" w:author="Houyem Rais" w:date="2024-02-22T14:46:00Z">
              <w:r w:rsidRPr="00D300C0" w:rsidDel="00201166">
                <w:rPr>
                  <w:rFonts w:asciiTheme="minorHAnsi" w:hAnsiTheme="minorHAnsi" w:cstheme="minorHAnsi"/>
                  <w:sz w:val="20"/>
                  <w:szCs w:val="20"/>
                </w:rPr>
                <w:delText>Lot contractuel C (Bénin) : Ech Godomey - Kraké (41,1 km)</w:delText>
              </w:r>
            </w:del>
          </w:p>
        </w:tc>
        <w:tc>
          <w:tcPr>
            <w:tcW w:w="0" w:type="auto"/>
            <w:vAlign w:val="center"/>
          </w:tcPr>
          <w:p w14:paraId="62449833" w14:textId="4BC6163E" w:rsidR="00133F11" w:rsidRPr="00343F01" w:rsidDel="00201166" w:rsidRDefault="00133F11" w:rsidP="00D62BC5">
            <w:pPr>
              <w:spacing w:before="0" w:after="160"/>
              <w:jc w:val="left"/>
              <w:rPr>
                <w:del w:id="8984" w:author="Houyem Rais" w:date="2024-02-22T14:46:00Z"/>
                <w:rFonts w:asciiTheme="minorHAnsi" w:hAnsiTheme="minorHAnsi" w:cstheme="minorHAnsi"/>
                <w:sz w:val="20"/>
                <w:szCs w:val="20"/>
                <w:lang w:val="fr-FR"/>
              </w:rPr>
              <w:pPrChange w:id="8985" w:author="Houyem Rais" w:date="2024-02-22T14:49:00Z">
                <w:pPr>
                  <w:pStyle w:val="Paragraph"/>
                  <w:spacing w:before="0" w:after="0"/>
                  <w:jc w:val="center"/>
                </w:pPr>
              </w:pPrChange>
            </w:pPr>
            <w:del w:id="8986"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7C8FB8E9" w14:textId="61FE1E8F" w:rsidR="00133F11" w:rsidRPr="00343F01" w:rsidDel="00201166" w:rsidRDefault="00133F11" w:rsidP="00D62BC5">
            <w:pPr>
              <w:spacing w:before="0" w:after="160"/>
              <w:jc w:val="left"/>
              <w:rPr>
                <w:del w:id="8987" w:author="Houyem Rais" w:date="2024-02-22T14:46:00Z"/>
                <w:rFonts w:asciiTheme="minorHAnsi" w:hAnsiTheme="minorHAnsi" w:cstheme="minorHAnsi"/>
                <w:sz w:val="20"/>
                <w:szCs w:val="20"/>
                <w:lang w:val="fr-FR"/>
              </w:rPr>
              <w:pPrChange w:id="8988" w:author="Houyem Rais" w:date="2024-02-22T14:49:00Z">
                <w:pPr>
                  <w:pStyle w:val="Paragraph"/>
                  <w:spacing w:before="0" w:after="0"/>
                  <w:jc w:val="center"/>
                </w:pPr>
              </w:pPrChange>
            </w:pPr>
            <w:del w:id="8989"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30B5C16D" w14:textId="7F160A8C" w:rsidR="00133F11" w:rsidRPr="00343F01" w:rsidDel="00201166" w:rsidRDefault="00133F11" w:rsidP="00D62BC5">
            <w:pPr>
              <w:spacing w:before="0" w:after="160"/>
              <w:jc w:val="left"/>
              <w:rPr>
                <w:del w:id="8990" w:author="Houyem Rais" w:date="2024-02-22T14:46:00Z"/>
                <w:rFonts w:asciiTheme="minorHAnsi" w:hAnsiTheme="minorHAnsi" w:cstheme="minorHAnsi"/>
                <w:sz w:val="20"/>
                <w:szCs w:val="20"/>
                <w:lang w:val="fr-FR"/>
              </w:rPr>
              <w:pPrChange w:id="8991" w:author="Houyem Rais" w:date="2024-02-22T14:49:00Z">
                <w:pPr>
                  <w:pStyle w:val="Paragraph"/>
                  <w:spacing w:before="0" w:after="0"/>
                  <w:jc w:val="center"/>
                </w:pPr>
              </w:pPrChange>
            </w:pPr>
            <w:del w:id="8992"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0BBF0B73" w14:textId="0467CB6D" w:rsidR="00133F11" w:rsidRPr="00343F01" w:rsidDel="00201166" w:rsidRDefault="00133F11" w:rsidP="00D62BC5">
            <w:pPr>
              <w:spacing w:before="0" w:after="160"/>
              <w:jc w:val="left"/>
              <w:rPr>
                <w:del w:id="8993" w:author="Houyem Rais" w:date="2024-02-22T14:46:00Z"/>
                <w:rFonts w:asciiTheme="minorHAnsi" w:hAnsiTheme="minorHAnsi" w:cstheme="minorHAnsi"/>
                <w:b/>
                <w:bCs/>
                <w:sz w:val="20"/>
                <w:szCs w:val="20"/>
                <w:lang w:val="fr-FR"/>
              </w:rPr>
              <w:pPrChange w:id="8994" w:author="Houyem Rais" w:date="2024-02-22T14:49:00Z">
                <w:pPr>
                  <w:pStyle w:val="Paragraph"/>
                  <w:spacing w:before="0" w:after="0"/>
                  <w:jc w:val="center"/>
                </w:pPr>
              </w:pPrChange>
            </w:pPr>
            <w:del w:id="8995" w:author="Houyem Rais" w:date="2024-02-22T14:46:00Z">
              <w:r w:rsidRPr="00343F01" w:rsidDel="00201166">
                <w:rPr>
                  <w:rFonts w:asciiTheme="minorHAnsi" w:hAnsiTheme="minorHAnsi" w:cstheme="minorHAnsi"/>
                  <w:b/>
                  <w:bCs/>
                  <w:sz w:val="20"/>
                  <w:szCs w:val="20"/>
                  <w:lang w:val="fr-FR"/>
                </w:rPr>
                <w:delText>X</w:delText>
              </w:r>
            </w:del>
          </w:p>
        </w:tc>
      </w:tr>
      <w:tr w:rsidR="00133F11" w:rsidRPr="00343F01" w:rsidDel="00201166" w14:paraId="0B504AAC" w14:textId="25927E32" w:rsidTr="00133F11">
        <w:trPr>
          <w:trHeight w:val="235"/>
          <w:del w:id="8996" w:author="Houyem Rais" w:date="2024-02-22T14:46:00Z"/>
        </w:trPr>
        <w:tc>
          <w:tcPr>
            <w:tcW w:w="0" w:type="auto"/>
            <w:shd w:val="clear" w:color="auto" w:fill="D9E2F3" w:themeFill="accent1" w:themeFillTint="33"/>
          </w:tcPr>
          <w:p w14:paraId="3311E255" w14:textId="565A9DF7" w:rsidR="00133F11" w:rsidRPr="00D300C0" w:rsidDel="00201166" w:rsidRDefault="00133F11" w:rsidP="00D62BC5">
            <w:pPr>
              <w:spacing w:before="0" w:after="160"/>
              <w:jc w:val="left"/>
              <w:rPr>
                <w:del w:id="8997" w:author="Houyem Rais" w:date="2024-02-22T14:46:00Z"/>
                <w:rFonts w:asciiTheme="minorHAnsi" w:hAnsiTheme="minorHAnsi" w:cstheme="minorHAnsi"/>
                <w:sz w:val="20"/>
                <w:szCs w:val="20"/>
                <w:lang w:val="fr-FR"/>
              </w:rPr>
              <w:pPrChange w:id="8998" w:author="Houyem Rais" w:date="2024-02-22T14:49:00Z">
                <w:pPr>
                  <w:pStyle w:val="Paragraph"/>
                  <w:spacing w:before="0" w:after="0"/>
                  <w:jc w:val="left"/>
                </w:pPr>
              </w:pPrChange>
            </w:pPr>
            <w:del w:id="8999" w:author="Houyem Rais" w:date="2024-02-22T14:46:00Z">
              <w:r w:rsidRPr="00D300C0" w:rsidDel="00201166">
                <w:rPr>
                  <w:rFonts w:asciiTheme="minorHAnsi" w:hAnsiTheme="minorHAnsi" w:cstheme="minorHAnsi"/>
                  <w:sz w:val="20"/>
                  <w:szCs w:val="20"/>
                  <w:lang w:val="fr-FR"/>
                </w:rPr>
                <w:delText>Lot contractuel D (Nigéria - Section préurbaine) : Frontière Bénin - Ech. Badagry (21,8 km)</w:delText>
              </w:r>
            </w:del>
          </w:p>
        </w:tc>
        <w:tc>
          <w:tcPr>
            <w:tcW w:w="0" w:type="auto"/>
            <w:vAlign w:val="center"/>
          </w:tcPr>
          <w:p w14:paraId="27CDB4D9" w14:textId="3CED94BE" w:rsidR="00133F11" w:rsidRPr="00343F01" w:rsidDel="00201166" w:rsidRDefault="00133F11" w:rsidP="00D62BC5">
            <w:pPr>
              <w:spacing w:before="0" w:after="160"/>
              <w:jc w:val="left"/>
              <w:rPr>
                <w:del w:id="9000" w:author="Houyem Rais" w:date="2024-02-22T14:46:00Z"/>
                <w:rFonts w:asciiTheme="minorHAnsi" w:hAnsiTheme="minorHAnsi" w:cstheme="minorHAnsi"/>
                <w:sz w:val="20"/>
                <w:szCs w:val="20"/>
                <w:lang w:val="fr-FR"/>
              </w:rPr>
              <w:pPrChange w:id="9001" w:author="Houyem Rais" w:date="2024-02-22T14:49:00Z">
                <w:pPr>
                  <w:pStyle w:val="Paragraph"/>
                  <w:spacing w:before="0" w:after="0"/>
                  <w:jc w:val="center"/>
                </w:pPr>
              </w:pPrChange>
            </w:pPr>
            <w:del w:id="9002"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199FBCAE" w14:textId="0170027C" w:rsidR="00133F11" w:rsidRPr="00343F01" w:rsidDel="00201166" w:rsidRDefault="00133F11" w:rsidP="00D62BC5">
            <w:pPr>
              <w:spacing w:before="0" w:after="160"/>
              <w:jc w:val="left"/>
              <w:rPr>
                <w:del w:id="9003" w:author="Houyem Rais" w:date="2024-02-22T14:46:00Z"/>
                <w:rFonts w:asciiTheme="minorHAnsi" w:hAnsiTheme="minorHAnsi" w:cstheme="minorHAnsi"/>
                <w:sz w:val="20"/>
                <w:szCs w:val="20"/>
                <w:lang w:val="fr-FR"/>
              </w:rPr>
              <w:pPrChange w:id="9004" w:author="Houyem Rais" w:date="2024-02-22T14:49:00Z">
                <w:pPr>
                  <w:pStyle w:val="Paragraph"/>
                  <w:spacing w:before="0" w:after="0"/>
                  <w:jc w:val="center"/>
                </w:pPr>
              </w:pPrChange>
            </w:pPr>
          </w:p>
        </w:tc>
        <w:tc>
          <w:tcPr>
            <w:tcW w:w="0" w:type="auto"/>
            <w:vAlign w:val="center"/>
          </w:tcPr>
          <w:p w14:paraId="20161C81" w14:textId="6CCA2722" w:rsidR="00133F11" w:rsidRPr="00343F01" w:rsidDel="00201166" w:rsidRDefault="00133F11" w:rsidP="00D62BC5">
            <w:pPr>
              <w:spacing w:before="0" w:after="160"/>
              <w:jc w:val="left"/>
              <w:rPr>
                <w:del w:id="9005" w:author="Houyem Rais" w:date="2024-02-22T14:46:00Z"/>
                <w:rFonts w:asciiTheme="minorHAnsi" w:hAnsiTheme="minorHAnsi" w:cstheme="minorHAnsi"/>
                <w:sz w:val="20"/>
                <w:szCs w:val="20"/>
                <w:lang w:val="fr-FR"/>
              </w:rPr>
              <w:pPrChange w:id="9006" w:author="Houyem Rais" w:date="2024-02-22T14:49:00Z">
                <w:pPr>
                  <w:pStyle w:val="Paragraph"/>
                  <w:spacing w:before="0" w:after="0"/>
                  <w:jc w:val="center"/>
                </w:pPr>
              </w:pPrChange>
            </w:pPr>
            <w:del w:id="9007"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61F9097A" w14:textId="5EFCDC0B" w:rsidR="00133F11" w:rsidRPr="00343F01" w:rsidDel="00201166" w:rsidRDefault="00133F11" w:rsidP="00D62BC5">
            <w:pPr>
              <w:spacing w:before="0" w:after="160"/>
              <w:jc w:val="left"/>
              <w:rPr>
                <w:del w:id="9008" w:author="Houyem Rais" w:date="2024-02-22T14:46:00Z"/>
                <w:rFonts w:asciiTheme="minorHAnsi" w:hAnsiTheme="minorHAnsi" w:cstheme="minorHAnsi"/>
                <w:b/>
                <w:bCs/>
                <w:sz w:val="20"/>
                <w:szCs w:val="20"/>
                <w:lang w:val="fr-FR"/>
              </w:rPr>
              <w:pPrChange w:id="9009" w:author="Houyem Rais" w:date="2024-02-22T14:49:00Z">
                <w:pPr>
                  <w:pStyle w:val="Paragraph"/>
                  <w:spacing w:before="0" w:after="0"/>
                  <w:jc w:val="center"/>
                </w:pPr>
              </w:pPrChange>
            </w:pPr>
            <w:del w:id="9010" w:author="Houyem Rais" w:date="2024-02-22T14:46:00Z">
              <w:r w:rsidRPr="00343F01" w:rsidDel="00201166">
                <w:rPr>
                  <w:rFonts w:asciiTheme="minorHAnsi" w:hAnsiTheme="minorHAnsi" w:cstheme="minorHAnsi"/>
                  <w:b/>
                  <w:bCs/>
                  <w:sz w:val="20"/>
                  <w:szCs w:val="20"/>
                  <w:lang w:val="fr-FR"/>
                </w:rPr>
                <w:delText>X</w:delText>
              </w:r>
            </w:del>
          </w:p>
        </w:tc>
      </w:tr>
      <w:tr w:rsidR="00133F11" w:rsidRPr="00343F01" w:rsidDel="00201166" w14:paraId="3C8982C5" w14:textId="3A4B778D" w:rsidTr="00133F11">
        <w:trPr>
          <w:trHeight w:val="66"/>
          <w:del w:id="9011" w:author="Houyem Rais" w:date="2024-02-22T14:46:00Z"/>
        </w:trPr>
        <w:tc>
          <w:tcPr>
            <w:tcW w:w="0" w:type="auto"/>
            <w:shd w:val="clear" w:color="auto" w:fill="D9E2F3" w:themeFill="accent1" w:themeFillTint="33"/>
          </w:tcPr>
          <w:p w14:paraId="224D58BE" w14:textId="03EF9D9A" w:rsidR="00133F11" w:rsidRPr="00D300C0" w:rsidDel="00201166" w:rsidRDefault="00133F11" w:rsidP="00D62BC5">
            <w:pPr>
              <w:spacing w:before="0" w:after="160"/>
              <w:jc w:val="left"/>
              <w:rPr>
                <w:del w:id="9012" w:author="Houyem Rais" w:date="2024-02-22T14:46:00Z"/>
                <w:rFonts w:asciiTheme="minorHAnsi" w:hAnsiTheme="minorHAnsi" w:cstheme="minorHAnsi"/>
                <w:sz w:val="20"/>
                <w:szCs w:val="20"/>
                <w:lang w:val="fr-FR"/>
              </w:rPr>
              <w:pPrChange w:id="9013" w:author="Houyem Rais" w:date="2024-02-22T14:49:00Z">
                <w:pPr>
                  <w:pStyle w:val="Paragraph"/>
                  <w:spacing w:before="0" w:after="0"/>
                  <w:jc w:val="left"/>
                </w:pPr>
              </w:pPrChange>
            </w:pPr>
            <w:del w:id="9014" w:author="Houyem Rais" w:date="2024-02-22T14:46:00Z">
              <w:r w:rsidRPr="009B2603" w:rsidDel="00201166">
                <w:rPr>
                  <w:rFonts w:asciiTheme="minorHAnsi" w:hAnsiTheme="minorHAnsi" w:cstheme="minorHAnsi"/>
                  <w:sz w:val="20"/>
                  <w:szCs w:val="20"/>
                  <w:lang w:val="pt-PT"/>
                </w:rPr>
                <w:delText xml:space="preserve">Lot contractuel E (Nigéria) : Ech. </w:delText>
              </w:r>
              <w:r w:rsidRPr="00D300C0" w:rsidDel="00201166">
                <w:rPr>
                  <w:rFonts w:asciiTheme="minorHAnsi" w:hAnsiTheme="minorHAnsi" w:cstheme="minorHAnsi"/>
                  <w:sz w:val="20"/>
                  <w:szCs w:val="20"/>
                </w:rPr>
                <w:delText xml:space="preserve">Badagry - Ech. </w:delText>
              </w:r>
              <w:r w:rsidRPr="00D300C0" w:rsidDel="00201166">
                <w:rPr>
                  <w:rFonts w:asciiTheme="minorHAnsi" w:hAnsiTheme="minorHAnsi" w:cstheme="minorHAnsi"/>
                  <w:sz w:val="20"/>
                  <w:szCs w:val="20"/>
                  <w:lang w:val="fr-FR"/>
                </w:rPr>
                <w:delText>Okokomaiko (38,8 km)</w:delText>
              </w:r>
            </w:del>
          </w:p>
        </w:tc>
        <w:tc>
          <w:tcPr>
            <w:tcW w:w="0" w:type="auto"/>
            <w:vAlign w:val="center"/>
          </w:tcPr>
          <w:p w14:paraId="462C95B9" w14:textId="6A6371DE" w:rsidR="00133F11" w:rsidRPr="00343F01" w:rsidDel="00201166" w:rsidRDefault="00133F11" w:rsidP="00D62BC5">
            <w:pPr>
              <w:spacing w:before="0" w:after="160"/>
              <w:jc w:val="left"/>
              <w:rPr>
                <w:del w:id="9015" w:author="Houyem Rais" w:date="2024-02-22T14:46:00Z"/>
                <w:rFonts w:asciiTheme="minorHAnsi" w:hAnsiTheme="minorHAnsi" w:cstheme="minorHAnsi"/>
                <w:sz w:val="20"/>
                <w:szCs w:val="20"/>
                <w:lang w:val="fr-FR"/>
              </w:rPr>
              <w:pPrChange w:id="9016" w:author="Houyem Rais" w:date="2024-02-22T14:49:00Z">
                <w:pPr>
                  <w:pStyle w:val="Paragraph"/>
                  <w:spacing w:before="0" w:after="0"/>
                  <w:jc w:val="center"/>
                </w:pPr>
              </w:pPrChange>
            </w:pPr>
            <w:del w:id="9017"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3778BEB0" w14:textId="0414336F" w:rsidR="00133F11" w:rsidRPr="00343F01" w:rsidDel="00201166" w:rsidRDefault="00133F11" w:rsidP="00D62BC5">
            <w:pPr>
              <w:spacing w:before="0" w:after="160"/>
              <w:jc w:val="left"/>
              <w:rPr>
                <w:del w:id="9018" w:author="Houyem Rais" w:date="2024-02-22T14:46:00Z"/>
                <w:rFonts w:asciiTheme="minorHAnsi" w:hAnsiTheme="minorHAnsi" w:cstheme="minorHAnsi"/>
                <w:sz w:val="20"/>
                <w:szCs w:val="20"/>
                <w:lang w:val="fr-FR"/>
              </w:rPr>
              <w:pPrChange w:id="9019" w:author="Houyem Rais" w:date="2024-02-22T14:49:00Z">
                <w:pPr>
                  <w:pStyle w:val="Paragraph"/>
                  <w:spacing w:before="0" w:after="0"/>
                  <w:jc w:val="center"/>
                </w:pPr>
              </w:pPrChange>
            </w:pPr>
          </w:p>
        </w:tc>
        <w:tc>
          <w:tcPr>
            <w:tcW w:w="0" w:type="auto"/>
            <w:vAlign w:val="center"/>
          </w:tcPr>
          <w:p w14:paraId="2E382FAB" w14:textId="7A30D36D" w:rsidR="00133F11" w:rsidRPr="00343F01" w:rsidDel="00201166" w:rsidRDefault="00133F11" w:rsidP="00D62BC5">
            <w:pPr>
              <w:spacing w:before="0" w:after="160"/>
              <w:jc w:val="left"/>
              <w:rPr>
                <w:del w:id="9020" w:author="Houyem Rais" w:date="2024-02-22T14:46:00Z"/>
                <w:rFonts w:asciiTheme="minorHAnsi" w:hAnsiTheme="minorHAnsi" w:cstheme="minorHAnsi"/>
                <w:sz w:val="20"/>
                <w:szCs w:val="20"/>
                <w:lang w:val="fr-FR"/>
              </w:rPr>
              <w:pPrChange w:id="9021" w:author="Houyem Rais" w:date="2024-02-22T14:49:00Z">
                <w:pPr>
                  <w:pStyle w:val="Paragraph"/>
                  <w:spacing w:before="0" w:after="0"/>
                  <w:jc w:val="center"/>
                </w:pPr>
              </w:pPrChange>
            </w:pPr>
            <w:del w:id="9022" w:author="Houyem Rais" w:date="2024-02-22T14:46:00Z">
              <w:r w:rsidRPr="00343F01" w:rsidDel="00201166">
                <w:rPr>
                  <w:rFonts w:asciiTheme="minorHAnsi" w:hAnsiTheme="minorHAnsi" w:cstheme="minorHAnsi"/>
                  <w:b/>
                  <w:bCs/>
                  <w:sz w:val="20"/>
                  <w:szCs w:val="20"/>
                  <w:lang w:val="fr-FR"/>
                </w:rPr>
                <w:delText>X</w:delText>
              </w:r>
            </w:del>
          </w:p>
        </w:tc>
        <w:tc>
          <w:tcPr>
            <w:tcW w:w="0" w:type="auto"/>
            <w:vAlign w:val="center"/>
          </w:tcPr>
          <w:p w14:paraId="18BD0678" w14:textId="37044803" w:rsidR="00133F11" w:rsidRPr="00343F01" w:rsidDel="00201166" w:rsidRDefault="00133F11" w:rsidP="00D62BC5">
            <w:pPr>
              <w:spacing w:before="0" w:after="160"/>
              <w:jc w:val="left"/>
              <w:rPr>
                <w:del w:id="9023" w:author="Houyem Rais" w:date="2024-02-22T14:46:00Z"/>
                <w:rFonts w:asciiTheme="minorHAnsi" w:hAnsiTheme="minorHAnsi" w:cstheme="minorHAnsi"/>
                <w:b/>
                <w:bCs/>
                <w:sz w:val="20"/>
                <w:szCs w:val="20"/>
                <w:lang w:val="fr-FR"/>
              </w:rPr>
              <w:pPrChange w:id="9024" w:author="Houyem Rais" w:date="2024-02-22T14:49:00Z">
                <w:pPr>
                  <w:pStyle w:val="Paragraph"/>
                  <w:spacing w:before="0" w:after="0"/>
                  <w:jc w:val="center"/>
                </w:pPr>
              </w:pPrChange>
            </w:pPr>
            <w:del w:id="9025" w:author="Houyem Rais" w:date="2024-02-22T14:46:00Z">
              <w:r w:rsidRPr="00343F01" w:rsidDel="00201166">
                <w:rPr>
                  <w:rFonts w:asciiTheme="minorHAnsi" w:hAnsiTheme="minorHAnsi" w:cstheme="minorHAnsi"/>
                  <w:b/>
                  <w:bCs/>
                  <w:sz w:val="20"/>
                  <w:szCs w:val="20"/>
                  <w:lang w:val="fr-FR"/>
                </w:rPr>
                <w:delText>X</w:delText>
              </w:r>
            </w:del>
          </w:p>
        </w:tc>
      </w:tr>
      <w:tr w:rsidR="00761579" w:rsidRPr="00343F01" w:rsidDel="00201166" w14:paraId="7708536F" w14:textId="102AB188" w:rsidTr="00776EA6">
        <w:trPr>
          <w:trHeight w:val="66"/>
          <w:del w:id="9026" w:author="Houyem Rais" w:date="2024-02-22T14:46:00Z"/>
        </w:trPr>
        <w:tc>
          <w:tcPr>
            <w:tcW w:w="0" w:type="auto"/>
            <w:shd w:val="clear" w:color="auto" w:fill="D9E2F3" w:themeFill="accent1" w:themeFillTint="33"/>
          </w:tcPr>
          <w:p w14:paraId="026A9CA2" w14:textId="68996B58" w:rsidR="00761579" w:rsidRPr="00D300C0" w:rsidDel="00201166" w:rsidRDefault="00761579" w:rsidP="00D62BC5">
            <w:pPr>
              <w:spacing w:before="0" w:after="160"/>
              <w:jc w:val="left"/>
              <w:rPr>
                <w:del w:id="9027" w:author="Houyem Rais" w:date="2024-02-22T14:46:00Z"/>
                <w:rFonts w:asciiTheme="minorHAnsi" w:hAnsiTheme="minorHAnsi" w:cstheme="minorHAnsi"/>
                <w:sz w:val="20"/>
                <w:szCs w:val="20"/>
              </w:rPr>
              <w:pPrChange w:id="9028" w:author="Houyem Rais" w:date="2024-02-22T14:49:00Z">
                <w:pPr>
                  <w:pStyle w:val="Paragraph"/>
                  <w:spacing w:before="0" w:after="0"/>
                  <w:jc w:val="left"/>
                </w:pPr>
              </w:pPrChange>
            </w:pPr>
            <w:del w:id="9029" w:author="Houyem Rais" w:date="2024-02-22T14:46:00Z">
              <w:r w:rsidRPr="00D300C0" w:rsidDel="00201166">
                <w:rPr>
                  <w:rFonts w:asciiTheme="minorHAnsi" w:hAnsiTheme="minorHAnsi" w:cstheme="minorHAnsi"/>
                  <w:sz w:val="20"/>
                  <w:szCs w:val="20"/>
                  <w:lang w:val="fr-FR"/>
                </w:rPr>
                <w:delText xml:space="preserve">Lot contractuel F (Nigéria/ travaux de mise à niveau) : Ech. </w:delText>
              </w:r>
              <w:r w:rsidRPr="00D300C0" w:rsidDel="00201166">
                <w:rPr>
                  <w:rFonts w:asciiTheme="minorHAnsi" w:hAnsiTheme="minorHAnsi" w:cstheme="minorHAnsi"/>
                  <w:sz w:val="20"/>
                  <w:szCs w:val="20"/>
                </w:rPr>
                <w:delText>Okokomaiko - Ech. Eric Moore (18,3 km)</w:delText>
              </w:r>
            </w:del>
          </w:p>
        </w:tc>
        <w:tc>
          <w:tcPr>
            <w:tcW w:w="0" w:type="auto"/>
            <w:vAlign w:val="center"/>
          </w:tcPr>
          <w:p w14:paraId="713490D4" w14:textId="60B7F8EA" w:rsidR="00761579" w:rsidRPr="00F65825" w:rsidDel="00201166" w:rsidRDefault="00761579" w:rsidP="00D62BC5">
            <w:pPr>
              <w:spacing w:before="0" w:after="160"/>
              <w:jc w:val="left"/>
              <w:rPr>
                <w:del w:id="9030" w:author="Houyem Rais" w:date="2024-02-22T14:46:00Z"/>
                <w:rFonts w:asciiTheme="minorHAnsi" w:hAnsiTheme="minorHAnsi" w:cstheme="minorHAnsi"/>
                <w:sz w:val="20"/>
                <w:szCs w:val="20"/>
              </w:rPr>
              <w:pPrChange w:id="9031" w:author="Houyem Rais" w:date="2024-02-22T14:49:00Z">
                <w:pPr>
                  <w:pStyle w:val="Paragraph"/>
                  <w:spacing w:before="0" w:after="0"/>
                  <w:jc w:val="center"/>
                </w:pPr>
              </w:pPrChange>
            </w:pPr>
          </w:p>
        </w:tc>
        <w:tc>
          <w:tcPr>
            <w:tcW w:w="0" w:type="auto"/>
            <w:vAlign w:val="center"/>
          </w:tcPr>
          <w:p w14:paraId="08A50A5B" w14:textId="0CD52312" w:rsidR="00761579" w:rsidRPr="00F65825" w:rsidDel="00201166" w:rsidRDefault="00761579" w:rsidP="00D62BC5">
            <w:pPr>
              <w:spacing w:before="0" w:after="160"/>
              <w:jc w:val="left"/>
              <w:rPr>
                <w:del w:id="9032" w:author="Houyem Rais" w:date="2024-02-22T14:46:00Z"/>
                <w:rFonts w:asciiTheme="minorHAnsi" w:hAnsiTheme="minorHAnsi" w:cstheme="minorHAnsi"/>
                <w:sz w:val="20"/>
                <w:szCs w:val="20"/>
              </w:rPr>
              <w:pPrChange w:id="9033" w:author="Houyem Rais" w:date="2024-02-22T14:49:00Z">
                <w:pPr>
                  <w:pStyle w:val="Paragraph"/>
                  <w:spacing w:before="0" w:after="0"/>
                  <w:jc w:val="center"/>
                </w:pPr>
              </w:pPrChange>
            </w:pPr>
          </w:p>
        </w:tc>
        <w:tc>
          <w:tcPr>
            <w:tcW w:w="0" w:type="auto"/>
            <w:vAlign w:val="center"/>
          </w:tcPr>
          <w:p w14:paraId="3E8B09EB" w14:textId="435ADB3D" w:rsidR="00761579" w:rsidRPr="00343F01" w:rsidDel="00201166" w:rsidRDefault="00761579" w:rsidP="00D62BC5">
            <w:pPr>
              <w:spacing w:before="0" w:after="160"/>
              <w:jc w:val="left"/>
              <w:rPr>
                <w:del w:id="9034" w:author="Houyem Rais" w:date="2024-02-22T14:46:00Z"/>
                <w:rFonts w:asciiTheme="minorHAnsi" w:hAnsiTheme="minorHAnsi" w:cstheme="minorHAnsi"/>
                <w:sz w:val="20"/>
                <w:szCs w:val="20"/>
                <w:lang w:val="fr-FR"/>
              </w:rPr>
              <w:pPrChange w:id="9035" w:author="Houyem Rais" w:date="2024-02-22T14:49:00Z">
                <w:pPr>
                  <w:pStyle w:val="Paragraph"/>
                  <w:spacing w:before="0" w:after="0"/>
                  <w:jc w:val="center"/>
                </w:pPr>
              </w:pPrChange>
            </w:pPr>
            <w:del w:id="9036" w:author="Houyem Rais" w:date="2024-02-22T14:46:00Z">
              <w:r w:rsidRPr="00343F01" w:rsidDel="00201166">
                <w:rPr>
                  <w:rFonts w:asciiTheme="minorHAnsi" w:hAnsiTheme="minorHAnsi" w:cstheme="minorHAnsi"/>
                  <w:b/>
                  <w:bCs/>
                  <w:sz w:val="20"/>
                  <w:szCs w:val="20"/>
                  <w:lang w:val="fr-FR"/>
                </w:rPr>
                <w:delText>X</w:delText>
              </w:r>
            </w:del>
          </w:p>
        </w:tc>
        <w:tc>
          <w:tcPr>
            <w:tcW w:w="0" w:type="auto"/>
          </w:tcPr>
          <w:p w14:paraId="766E7410" w14:textId="0F998908" w:rsidR="00761579" w:rsidRPr="00343F01" w:rsidDel="00201166" w:rsidRDefault="00761579" w:rsidP="00D62BC5">
            <w:pPr>
              <w:spacing w:before="0" w:after="160"/>
              <w:jc w:val="left"/>
              <w:rPr>
                <w:del w:id="9037" w:author="Houyem Rais" w:date="2024-02-22T14:46:00Z"/>
                <w:rFonts w:asciiTheme="minorHAnsi" w:hAnsiTheme="minorHAnsi" w:cstheme="minorHAnsi"/>
                <w:b/>
                <w:bCs/>
                <w:sz w:val="20"/>
                <w:szCs w:val="20"/>
                <w:lang w:val="fr-FR"/>
              </w:rPr>
              <w:pPrChange w:id="9038" w:author="Houyem Rais" w:date="2024-02-22T14:49:00Z">
                <w:pPr>
                  <w:pStyle w:val="Paragraph"/>
                  <w:spacing w:before="0" w:after="0"/>
                  <w:jc w:val="center"/>
                </w:pPr>
              </w:pPrChange>
            </w:pPr>
          </w:p>
        </w:tc>
      </w:tr>
    </w:tbl>
    <w:p w14:paraId="2010BCD8" w14:textId="4658DE24" w:rsidR="00776EA6" w:rsidRPr="00343F01" w:rsidDel="00201166" w:rsidRDefault="00776EA6" w:rsidP="00D62BC5">
      <w:pPr>
        <w:spacing w:before="0" w:after="160"/>
        <w:jc w:val="left"/>
        <w:rPr>
          <w:del w:id="9039" w:author="Houyem Rais" w:date="2024-02-22T14:46:00Z"/>
        </w:rPr>
        <w:pPrChange w:id="9040" w:author="Houyem Rais" w:date="2024-02-22T14:49:00Z">
          <w:pPr>
            <w:pStyle w:val="BulletList1"/>
          </w:pPr>
        </w:pPrChange>
      </w:pPr>
      <w:del w:id="9041" w:author="Houyem Rais" w:date="2024-02-22T14:46:00Z">
        <w:r w:rsidRPr="00343F01" w:rsidDel="00201166">
          <w:delText xml:space="preserve">Pour le </w:delText>
        </w:r>
        <w:r w:rsidRPr="00343F01" w:rsidDel="00201166">
          <w:rPr>
            <w:b/>
            <w:bCs/>
          </w:rPr>
          <w:delText>lot contractuel A</w:delText>
        </w:r>
        <w:r w:rsidRPr="00343F01" w:rsidDel="00201166">
          <w:delText> : Il s’agit d’un nouveau tracé pour lequel l’intégralité du financement est à apporter par le secteur privé. Dans ce cas, l’option 1 (</w:delText>
        </w:r>
        <w:r w:rsidRPr="00343F01" w:rsidDel="00201166">
          <w:rPr>
            <w:b/>
            <w:bCs/>
          </w:rPr>
          <w:delText>BOT à péage économique</w:delText>
        </w:r>
        <w:r w:rsidRPr="00343F01" w:rsidDel="00201166">
          <w:delText>) semble être la plus appropriée. Néanmoins, la CEDEAO et l’Etat Togolais peuvent décider d’appliquer des péages sociaux (à tarifs réduits) dans les sections empruntées par les populations à faible revenu. L’analyse financière permettra au Consultant d’apprécier les seuils de rentabilité de l’autoroute et les tarifs applicables en fonction des stratégies de la Partie Publique et de la CEDEAO.</w:delText>
        </w:r>
      </w:del>
    </w:p>
    <w:p w14:paraId="3D2968F6" w14:textId="515CEAF0" w:rsidR="00776EA6" w:rsidRPr="00343F01" w:rsidDel="00201166" w:rsidRDefault="00776EA6" w:rsidP="00D62BC5">
      <w:pPr>
        <w:spacing w:before="0" w:after="160"/>
        <w:jc w:val="left"/>
        <w:rPr>
          <w:del w:id="9042" w:author="Houyem Rais" w:date="2024-02-22T14:46:00Z"/>
        </w:rPr>
        <w:pPrChange w:id="9043" w:author="Houyem Rais" w:date="2024-02-22T14:49:00Z">
          <w:pPr>
            <w:pStyle w:val="BulletList1"/>
          </w:pPr>
        </w:pPrChange>
      </w:pPr>
      <w:del w:id="9044" w:author="Houyem Rais" w:date="2024-02-22T14:46:00Z">
        <w:r w:rsidRPr="00343F01" w:rsidDel="00201166">
          <w:delText>Pour le</w:delText>
        </w:r>
        <w:r w:rsidRPr="00343F01" w:rsidDel="00201166">
          <w:rPr>
            <w:b/>
            <w:bCs/>
          </w:rPr>
          <w:delText xml:space="preserve"> lot contractuel B</w:delText>
        </w:r>
        <w:r w:rsidRPr="00343F01" w:rsidDel="00201166">
          <w:delText xml:space="preserve"> : Il s’agit aussi d’un nouveau tracé, dont une partie du coût d’investissement (qui est considérablement élevé) représentant 50% au total est financée par le budget de l’Etat et (selon les Termes de Référence de la mission) la BOAD/la BADEA. Si l’option 1 (BOT à péage économique) semble être appropriée, il faudrait aussi envisager l’option 3 (Marché Public puis Affermage) voire l’option 2 pour certaines sections (BOT à péage social). Le choix entre les deux options dépend de plusieurs facteurs dont : </w:delText>
        </w:r>
      </w:del>
    </w:p>
    <w:p w14:paraId="78AC6B92" w14:textId="49B999E8" w:rsidR="00776EA6" w:rsidRPr="00343F01" w:rsidDel="00201166" w:rsidRDefault="00776EA6" w:rsidP="00D62BC5">
      <w:pPr>
        <w:spacing w:before="0" w:after="160"/>
        <w:jc w:val="left"/>
        <w:rPr>
          <w:del w:id="9045" w:author="Houyem Rais" w:date="2024-02-22T14:46:00Z"/>
        </w:rPr>
        <w:pPrChange w:id="9046" w:author="Houyem Rais" w:date="2024-02-22T14:49:00Z">
          <w:pPr>
            <w:pStyle w:val="BulletList2"/>
            <w:numPr>
              <w:ilvl w:val="1"/>
              <w:numId w:val="2"/>
            </w:numPr>
            <w:tabs>
              <w:tab w:val="num" w:pos="360"/>
            </w:tabs>
            <w:ind w:left="1440" w:hanging="360"/>
          </w:pPr>
        </w:pPrChange>
      </w:pPr>
      <w:del w:id="9047" w:author="Houyem Rais" w:date="2024-02-22T14:46:00Z">
        <w:r w:rsidRPr="00343F01" w:rsidDel="00201166">
          <w:delText xml:space="preserve">Le calendrier selon lequel l’Etat du Bénin souhaitent voir les tronçons, dont le financement de l’Etat et de la BOAD/BADEA est sécurisé, mis en service. Si cette date est « proche », alors il convient de lancer rapidement un Maché Public classique pour l’exécution des travaux puis un contrat d’affermage pour la sélection d’un partenaire privé. Dans ce cas, il est possible de lancer aussi un appel d’offres pour la réalisation des autres tronçons en Option 1 (BOT à péage économique). </w:delText>
        </w:r>
      </w:del>
    </w:p>
    <w:p w14:paraId="09A7C7D0" w14:textId="05B8059B" w:rsidR="00776EA6" w:rsidRPr="00343F01" w:rsidDel="00201166" w:rsidRDefault="00776EA6" w:rsidP="00D62BC5">
      <w:pPr>
        <w:spacing w:before="0" w:after="160"/>
        <w:jc w:val="left"/>
        <w:rPr>
          <w:del w:id="9048" w:author="Houyem Rais" w:date="2024-02-22T14:46:00Z"/>
        </w:rPr>
        <w:pPrChange w:id="9049" w:author="Houyem Rais" w:date="2024-02-22T14:49:00Z">
          <w:pPr>
            <w:pStyle w:val="BulletList2"/>
            <w:numPr>
              <w:ilvl w:val="1"/>
              <w:numId w:val="2"/>
            </w:numPr>
            <w:tabs>
              <w:tab w:val="num" w:pos="360"/>
            </w:tabs>
            <w:ind w:left="1440" w:hanging="360"/>
          </w:pPr>
        </w:pPrChange>
      </w:pPr>
      <w:del w:id="9050" w:author="Houyem Rais" w:date="2024-02-22T14:46:00Z">
        <w:r w:rsidRPr="00343F01" w:rsidDel="00201166">
          <w:delText>La disponibilité d’un financement public pour la réalisation des tronçons non encore financés par le budget de l’Etat ou la BOAD/BADEA : Si l’Etat du Bénin parvient à sécuriser un financement concessionnel additionnel pour couvrir l’essentiel de ces tronçons alors l’Option 3 (</w:delText>
        </w:r>
        <w:r w:rsidRPr="00343F01" w:rsidDel="00201166">
          <w:rPr>
            <w:b/>
            <w:bCs/>
          </w:rPr>
          <w:delText>Marché Public + Affermage</w:delText>
        </w:r>
        <w:r w:rsidRPr="00343F01" w:rsidDel="00201166">
          <w:delText>) est plus appropriée.</w:delText>
        </w:r>
      </w:del>
    </w:p>
    <w:p w14:paraId="04A92F23" w14:textId="3E534837" w:rsidR="00776EA6" w:rsidRPr="00343F01" w:rsidDel="00201166" w:rsidRDefault="00776EA6" w:rsidP="00D62BC5">
      <w:pPr>
        <w:spacing w:before="0" w:after="160"/>
        <w:jc w:val="left"/>
        <w:rPr>
          <w:del w:id="9051" w:author="Houyem Rais" w:date="2024-02-22T14:46:00Z"/>
        </w:rPr>
        <w:pPrChange w:id="9052" w:author="Houyem Rais" w:date="2024-02-22T14:49:00Z">
          <w:pPr>
            <w:pStyle w:val="BulletList1"/>
          </w:pPr>
        </w:pPrChange>
      </w:pPr>
      <w:del w:id="9053" w:author="Houyem Rais" w:date="2024-02-22T14:46:00Z">
        <w:r w:rsidRPr="00343F01" w:rsidDel="00201166">
          <w:delText xml:space="preserve">Pour le </w:delText>
        </w:r>
        <w:r w:rsidRPr="00343F01" w:rsidDel="00201166">
          <w:rPr>
            <w:b/>
            <w:bCs/>
          </w:rPr>
          <w:delText>lot contractuel C </w:delText>
        </w:r>
        <w:r w:rsidRPr="00343F01" w:rsidDel="00201166">
          <w:delText>: Il s’agit aussi d’un tracé en partie nouveau et une autre partie sur la route nationale RNIE1, pour lequel l’intégralité du financement est à apporter par le secteur privé. Dans ce cas, l’option 1 (</w:delText>
        </w:r>
        <w:r w:rsidRPr="00343F01" w:rsidDel="00201166">
          <w:rPr>
            <w:b/>
            <w:bCs/>
          </w:rPr>
          <w:delText>BOT à péage économique</w:delText>
        </w:r>
        <w:r w:rsidRPr="00343F01" w:rsidDel="00201166">
          <w:delText>) semble être la plus appropriée.</w:delText>
        </w:r>
      </w:del>
    </w:p>
    <w:p w14:paraId="69820A82" w14:textId="63B1E8F5" w:rsidR="00776EA6" w:rsidRPr="00343F01" w:rsidDel="00201166" w:rsidRDefault="00776EA6" w:rsidP="00D62BC5">
      <w:pPr>
        <w:spacing w:before="0" w:after="160"/>
        <w:jc w:val="left"/>
        <w:rPr>
          <w:del w:id="9054" w:author="Houyem Rais" w:date="2024-02-22T14:46:00Z"/>
        </w:rPr>
        <w:pPrChange w:id="9055" w:author="Houyem Rais" w:date="2024-02-22T14:49:00Z">
          <w:pPr>
            <w:pStyle w:val="BulletList1"/>
          </w:pPr>
        </w:pPrChange>
      </w:pPr>
      <w:del w:id="9056" w:author="Houyem Rais" w:date="2024-02-22T14:46:00Z">
        <w:r w:rsidRPr="00343F01" w:rsidDel="00201166">
          <w:delText xml:space="preserve">Pour le </w:delText>
        </w:r>
        <w:r w:rsidRPr="00343F01" w:rsidDel="00201166">
          <w:rPr>
            <w:b/>
            <w:bCs/>
          </w:rPr>
          <w:delText>lot contractuel D</w:delText>
        </w:r>
        <w:r w:rsidRPr="00343F01" w:rsidDel="00201166">
          <w:delText> : Il s’agit de réhabiliter une route existante ainsi que les voies de services d’une longueur de 21,8 km. Le financement des coûts d’investissement (575 M$) seront couverts entièrement par le partenaire privé, ce qui mettrait l’option 1 (</w:delText>
        </w:r>
        <w:r w:rsidRPr="00343F01" w:rsidDel="00201166">
          <w:rPr>
            <w:b/>
            <w:bCs/>
          </w:rPr>
          <w:delText>BOT à péage économique</w:delText>
        </w:r>
        <w:r w:rsidRPr="00343F01" w:rsidDel="00201166">
          <w:delText>) comme la plus appropriée pour ce lot.</w:delText>
        </w:r>
      </w:del>
    </w:p>
    <w:p w14:paraId="3CDA114A" w14:textId="22E06AF6" w:rsidR="00776EA6" w:rsidRPr="00343F01" w:rsidDel="00201166" w:rsidRDefault="00776EA6" w:rsidP="00D62BC5">
      <w:pPr>
        <w:spacing w:before="0" w:after="160"/>
        <w:jc w:val="left"/>
        <w:rPr>
          <w:del w:id="9057" w:author="Houyem Rais" w:date="2024-02-22T14:46:00Z"/>
        </w:rPr>
        <w:pPrChange w:id="9058" w:author="Houyem Rais" w:date="2024-02-22T14:49:00Z">
          <w:pPr>
            <w:pStyle w:val="BulletList1"/>
          </w:pPr>
        </w:pPrChange>
      </w:pPr>
      <w:del w:id="9059" w:author="Houyem Rais" w:date="2024-02-22T14:46:00Z">
        <w:r w:rsidRPr="00343F01" w:rsidDel="00201166">
          <w:delText xml:space="preserve">Pour le </w:delText>
        </w:r>
        <w:r w:rsidRPr="00343F01" w:rsidDel="00201166">
          <w:rPr>
            <w:b/>
            <w:bCs/>
          </w:rPr>
          <w:delText>lot contractuel E</w:delText>
        </w:r>
        <w:r w:rsidRPr="00343F01" w:rsidDel="00201166">
          <w:delText> : Il s’agit de rénover et mettre à niveau une route existante qui est en mauvais état, d’une longueur de 38,8 km. Dans ce cas, n’eût été la « cherté » des coûts et le manque de financements publics pour une partie de la rénovation, l’Option 3 (Marché Public + Affermage) aurait été plus appropriée. En l’absence d’un tel financement public, l’option 1 (</w:delText>
        </w:r>
        <w:r w:rsidRPr="00343F01" w:rsidDel="00201166">
          <w:rPr>
            <w:b/>
            <w:bCs/>
          </w:rPr>
          <w:delText>BOT à péage économique</w:delText>
        </w:r>
        <w:r w:rsidRPr="00343F01" w:rsidDel="00201166">
          <w:delText>) semble être appropriée.</w:delText>
        </w:r>
      </w:del>
    </w:p>
    <w:p w14:paraId="14D62B96" w14:textId="5864C4CE" w:rsidR="00776EA6" w:rsidRPr="00343F01" w:rsidDel="00201166" w:rsidRDefault="00776EA6" w:rsidP="00D62BC5">
      <w:pPr>
        <w:spacing w:before="0" w:after="160"/>
        <w:jc w:val="left"/>
        <w:rPr>
          <w:del w:id="9060" w:author="Houyem Rais" w:date="2024-02-22T14:46:00Z"/>
        </w:rPr>
        <w:pPrChange w:id="9061" w:author="Houyem Rais" w:date="2024-02-22T14:49:00Z">
          <w:pPr>
            <w:pStyle w:val="BulletList1"/>
          </w:pPr>
        </w:pPrChange>
      </w:pPr>
      <w:del w:id="9062" w:author="Houyem Rais" w:date="2024-02-22T14:46:00Z">
        <w:r w:rsidRPr="00343F01" w:rsidDel="00201166">
          <w:delText xml:space="preserve">Pour le </w:delText>
        </w:r>
        <w:r w:rsidRPr="00343F01" w:rsidDel="00201166">
          <w:rPr>
            <w:b/>
            <w:bCs/>
          </w:rPr>
          <w:delText>lot contractuel F</w:delText>
        </w:r>
        <w:r w:rsidRPr="00343F01" w:rsidDel="00201166">
          <w:delText> : Il s’agit d’un tronçon dont les travaux sont en cours ou même bien avancés au niveau de certaines sections. Dès que cette section sera mise en service, elle pourrait être contactée (seule ou accordée avec d’autres lots contractuels) sous forme d’affermage.</w:delText>
        </w:r>
      </w:del>
    </w:p>
    <w:p w14:paraId="590C90BD" w14:textId="024F5650" w:rsidR="00776EA6" w:rsidRPr="00343F01" w:rsidDel="00201166" w:rsidRDefault="00776EA6" w:rsidP="00D62BC5">
      <w:pPr>
        <w:spacing w:before="0" w:after="160"/>
        <w:jc w:val="left"/>
        <w:rPr>
          <w:del w:id="9063" w:author="Houyem Rais" w:date="2024-02-22T14:46:00Z"/>
        </w:rPr>
        <w:pPrChange w:id="9064" w:author="Houyem Rais" w:date="2024-02-22T14:49:00Z">
          <w:pPr/>
        </w:pPrChange>
      </w:pPr>
      <w:del w:id="9065" w:author="Houyem Rais" w:date="2024-02-22T14:46:00Z">
        <w:r w:rsidRPr="00343F01" w:rsidDel="00201166">
          <w:delText>L’analyse financière détaillée doit confirmer l’acceptabilité sociale du niveau de péage minimal permettant d’assurer la rentabilité financière de l’option 1 (BOT à péage économique) pour le partenaire privé pour chaque lot contractuel.</w:delText>
        </w:r>
      </w:del>
    </w:p>
    <w:p w14:paraId="06A71AEF" w14:textId="24B19999" w:rsidR="00226406" w:rsidRPr="00343F01" w:rsidDel="00201166" w:rsidRDefault="002017E9" w:rsidP="00D62BC5">
      <w:pPr>
        <w:spacing w:before="0" w:after="160"/>
        <w:jc w:val="left"/>
        <w:rPr>
          <w:del w:id="9066" w:author="Houyem Rais" w:date="2024-02-22T14:46:00Z"/>
        </w:rPr>
        <w:pPrChange w:id="9067" w:author="Houyem Rais" w:date="2024-02-22T14:49:00Z">
          <w:pPr/>
        </w:pPrChange>
      </w:pPr>
      <w:del w:id="9068" w:author="Houyem Rais" w:date="2024-02-22T14:46:00Z">
        <w:r w:rsidRPr="00343F01" w:rsidDel="00201166">
          <w:delText xml:space="preserve">Il est à noter que </w:delText>
        </w:r>
        <w:r w:rsidR="00635FDF" w:rsidRPr="00343F01" w:rsidDel="00201166">
          <w:delText xml:space="preserve">dans </w:delText>
        </w:r>
        <w:r w:rsidR="00776EA6" w:rsidRPr="00343F01" w:rsidDel="00201166">
          <w:delText>cette étude,</w:delText>
        </w:r>
        <w:r w:rsidR="00635FDF" w:rsidRPr="00343F01" w:rsidDel="00201166">
          <w:delText xml:space="preserve"> </w:delText>
        </w:r>
        <w:r w:rsidRPr="00343F01" w:rsidDel="00201166">
          <w:delText xml:space="preserve">l’option marché </w:delText>
        </w:r>
        <w:r w:rsidR="00776EA6" w:rsidRPr="00343F01" w:rsidDel="00201166">
          <w:delText xml:space="preserve">public (DB + OM) </w:delText>
        </w:r>
        <w:r w:rsidR="00635FDF" w:rsidRPr="00343F01" w:rsidDel="00201166">
          <w:delText xml:space="preserve">sera </w:delText>
        </w:r>
        <w:r w:rsidRPr="00343F01" w:rsidDel="00201166">
          <w:delText>considérée comme option de référence</w:delText>
        </w:r>
        <w:r w:rsidR="000032DB" w:rsidRPr="00343F01" w:rsidDel="00201166">
          <w:delText xml:space="preserve"> ou </w:delText>
        </w:r>
        <w:r w:rsidR="00776EA6" w:rsidRPr="00343F01" w:rsidDel="00201166">
          <w:delText>le C</w:delText>
        </w:r>
        <w:r w:rsidR="000032DB" w:rsidRPr="00343F01" w:rsidDel="00201166">
          <w:delText xml:space="preserve">omparateur </w:delText>
        </w:r>
        <w:r w:rsidR="00961D0B" w:rsidRPr="00343F01" w:rsidDel="00201166">
          <w:delText>d</w:delText>
        </w:r>
        <w:r w:rsidR="00776EA6" w:rsidRPr="00343F01" w:rsidDel="00201166">
          <w:delText>u</w:delText>
        </w:r>
        <w:r w:rsidR="00961D0B" w:rsidRPr="00343F01" w:rsidDel="00201166">
          <w:delText xml:space="preserve"> </w:delText>
        </w:r>
        <w:r w:rsidR="00776EA6" w:rsidRPr="00343F01" w:rsidDel="00201166">
          <w:delText>S</w:delText>
        </w:r>
        <w:r w:rsidR="00961D0B" w:rsidRPr="00343F01" w:rsidDel="00201166">
          <w:delText xml:space="preserve">ecteur </w:delText>
        </w:r>
        <w:r w:rsidR="00776EA6" w:rsidRPr="00343F01" w:rsidDel="00201166">
          <w:delText>P</w:delText>
        </w:r>
        <w:r w:rsidR="00961D0B" w:rsidRPr="00343F01" w:rsidDel="00201166">
          <w:delText>ublic</w:delText>
        </w:r>
        <w:r w:rsidR="00AC7F02" w:rsidRPr="00343F01" w:rsidDel="00201166">
          <w:delText xml:space="preserve"> pour chaque lot contractuel</w:delText>
        </w:r>
        <w:r w:rsidR="00961D0B" w:rsidRPr="00343F01" w:rsidDel="00201166">
          <w:delText>.</w:delText>
        </w:r>
      </w:del>
    </w:p>
    <w:p w14:paraId="5D2CFC50" w14:textId="5AF84DCF" w:rsidR="00AD1C64" w:rsidRPr="00343F01" w:rsidDel="00201166" w:rsidRDefault="00AD1C64" w:rsidP="00D62BC5">
      <w:pPr>
        <w:spacing w:before="0" w:after="160"/>
        <w:jc w:val="left"/>
        <w:rPr>
          <w:del w:id="9069" w:author="Houyem Rais" w:date="2024-02-22T14:46:00Z"/>
          <w:rFonts w:eastAsiaTheme="majorEastAsia" w:cstheme="majorHAnsi"/>
          <w:b/>
          <w:bCs/>
          <w:color w:val="0070C0"/>
          <w:sz w:val="32"/>
          <w:szCs w:val="28"/>
        </w:rPr>
        <w:pPrChange w:id="9070" w:author="Houyem Rais" w:date="2024-02-22T14:49:00Z">
          <w:pPr>
            <w:spacing w:before="0" w:after="160"/>
            <w:jc w:val="left"/>
          </w:pPr>
        </w:pPrChange>
      </w:pPr>
      <w:del w:id="9071" w:author="Houyem Rais" w:date="2024-02-22T14:46:00Z">
        <w:r w:rsidRPr="00343F01" w:rsidDel="00201166">
          <w:br w:type="page"/>
        </w:r>
      </w:del>
    </w:p>
    <w:p w14:paraId="6437F798" w14:textId="02CDF471" w:rsidR="006F4BDC" w:rsidRPr="00343F01" w:rsidDel="00201166" w:rsidRDefault="006F4BDC" w:rsidP="00D62BC5">
      <w:pPr>
        <w:spacing w:before="0" w:after="160"/>
        <w:jc w:val="left"/>
        <w:rPr>
          <w:del w:id="9072" w:author="Houyem Rais" w:date="2024-02-22T14:46:00Z"/>
        </w:rPr>
        <w:sectPr w:rsidR="006F4BDC" w:rsidRPr="00343F01" w:rsidDel="00201166" w:rsidSect="00201166">
          <w:headerReference w:type="default" r:id="rId33"/>
          <w:footerReference w:type="default" r:id="rId34"/>
          <w:pgSz w:w="11906" w:h="16838"/>
          <w:pgMar w:top="1440" w:right="1276" w:bottom="1440" w:left="1440" w:header="709" w:footer="709" w:gutter="0"/>
          <w:cols w:space="708"/>
          <w:docGrid w:linePitch="360"/>
          <w:sectPrChange w:id="9073" w:author="Houyem Rais" w:date="2024-02-22T14:47:00Z">
            <w:sectPr w:rsidR="006F4BDC" w:rsidRPr="00343F01" w:rsidDel="00201166" w:rsidSect="00201166">
              <w:pgMar w:top="1440" w:right="1440" w:bottom="1440" w:left="1440" w:header="708" w:footer="708" w:gutter="0"/>
            </w:sectPr>
          </w:sectPrChange>
        </w:sectPr>
        <w:pPrChange w:id="9074" w:author="Houyem Rais" w:date="2024-02-22T14:49:00Z">
          <w:pPr>
            <w:pStyle w:val="Heading1"/>
          </w:pPr>
        </w:pPrChange>
      </w:pPr>
    </w:p>
    <w:p w14:paraId="66BABF32" w14:textId="25A7534A" w:rsidR="009C6C4C" w:rsidRPr="00343F01" w:rsidDel="00201166" w:rsidRDefault="009C6C4C" w:rsidP="00D62BC5">
      <w:pPr>
        <w:spacing w:before="0" w:after="160"/>
        <w:jc w:val="left"/>
        <w:rPr>
          <w:del w:id="9075" w:author="Houyem Rais" w:date="2024-02-22T14:46:00Z"/>
        </w:rPr>
        <w:pPrChange w:id="9076" w:author="Houyem Rais" w:date="2024-02-22T14:49:00Z">
          <w:pPr>
            <w:pStyle w:val="Heading1"/>
          </w:pPr>
        </w:pPrChange>
      </w:pPr>
      <w:bookmarkStart w:id="9077" w:name="_Toc152165390"/>
      <w:del w:id="9078" w:author="Houyem Rais" w:date="2024-02-22T14:46:00Z">
        <w:r w:rsidRPr="00343F01" w:rsidDel="00201166">
          <w:delText>Analyse de la rentabilité financière des différents lots contractuels selon les différentes options de réalisation</w:delText>
        </w:r>
        <w:bookmarkEnd w:id="9077"/>
      </w:del>
    </w:p>
    <w:p w14:paraId="4FDA188B" w14:textId="061F0603" w:rsidR="009C6C4C" w:rsidRPr="00343F01" w:rsidDel="00201166" w:rsidRDefault="009C6C4C" w:rsidP="00D62BC5">
      <w:pPr>
        <w:spacing w:before="0" w:after="160"/>
        <w:jc w:val="left"/>
        <w:rPr>
          <w:del w:id="9079" w:author="Houyem Rais" w:date="2024-02-22T14:46:00Z"/>
        </w:rPr>
        <w:pPrChange w:id="9080" w:author="Houyem Rais" w:date="2024-02-22T14:49:00Z">
          <w:pPr>
            <w:pStyle w:val="Heading2"/>
          </w:pPr>
        </w:pPrChange>
      </w:pPr>
      <w:bookmarkStart w:id="9081" w:name="_Toc152165391"/>
      <w:del w:id="9082" w:author="Houyem Rais" w:date="2024-02-22T14:46:00Z">
        <w:r w:rsidRPr="00343F01" w:rsidDel="00201166">
          <w:delText>Les objectifs de la modélisation financière</w:delText>
        </w:r>
        <w:bookmarkEnd w:id="9081"/>
      </w:del>
    </w:p>
    <w:p w14:paraId="0073ED0A" w14:textId="3DF887B2" w:rsidR="009267C1" w:rsidDel="00201166" w:rsidRDefault="009267C1" w:rsidP="00D62BC5">
      <w:pPr>
        <w:spacing w:before="0" w:after="160"/>
        <w:jc w:val="left"/>
        <w:rPr>
          <w:ins w:id="9083" w:author="Mohamed Amine Sdiri" w:date="2023-11-28T18:07:00Z"/>
          <w:del w:id="9084" w:author="Houyem Rais" w:date="2024-02-22T14:46:00Z"/>
        </w:rPr>
        <w:pPrChange w:id="9085" w:author="Houyem Rais" w:date="2024-02-22T14:49:00Z">
          <w:pPr/>
        </w:pPrChange>
      </w:pPr>
      <w:ins w:id="9086" w:author="Mohamed Amine Sdiri" w:date="2023-11-28T18:07:00Z">
        <w:del w:id="9087" w:author="Houyem Rais" w:date="2024-02-22T14:46:00Z">
          <w:r w:rsidDel="00201166">
            <w:delText>La rentabilité financière est un élément clé dans le processus décisionnel de l'Autorité Publique en ce qui concerne le choix de l'option PPP. Cet aspect influen</w:delText>
          </w:r>
        </w:del>
      </w:ins>
      <w:ins w:id="9088" w:author="Mohamed Amine Sdiri" w:date="2023-11-28T18:08:00Z">
        <w:del w:id="9089" w:author="Houyem Rais" w:date="2024-02-22T14:46:00Z">
          <w:r w:rsidR="00D11CCC" w:rsidDel="00201166">
            <w:delText xml:space="preserve">ce </w:delText>
          </w:r>
        </w:del>
      </w:ins>
      <w:ins w:id="9090" w:author="Mohamed Amine Sdiri" w:date="2023-11-28T18:07:00Z">
        <w:del w:id="9091" w:author="Houyem Rais" w:date="2024-02-22T14:46:00Z">
          <w:r w:rsidDel="00201166">
            <w:delText>la sélection d'une option qui optimise les ressources publiques tout en offrant des avantages financiers tangibles. Parallèlement, la rentabilité financière joue également un rôle central dans la perspective du partenaire privé du PPP. Pour attirer</w:delText>
          </w:r>
        </w:del>
      </w:ins>
      <w:ins w:id="9092" w:author="Khaled Amri" w:date="2023-12-01T12:04:00Z">
        <w:del w:id="9093" w:author="Houyem Rais" w:date="2024-02-22T14:46:00Z">
          <w:r w:rsidR="00873092" w:rsidDel="00201166">
            <w:delText>assurer</w:delText>
          </w:r>
        </w:del>
      </w:ins>
      <w:ins w:id="9094" w:author="Mohamed Amine Sdiri" w:date="2023-11-28T18:07:00Z">
        <w:del w:id="9095" w:author="Houyem Rais" w:date="2024-02-22T14:46:00Z">
          <w:r w:rsidDel="00201166">
            <w:delText xml:space="preserve"> l'intérêt du marché financier, la viabilité économique et la perspective de</w:delText>
          </w:r>
        </w:del>
      </w:ins>
      <w:ins w:id="9096" w:author="Khaled Amri" w:date="2023-12-01T12:04:00Z">
        <w:del w:id="9097" w:author="Houyem Rais" w:date="2024-02-22T14:46:00Z">
          <w:r w:rsidR="002F2576" w:rsidDel="00201166">
            <w:delText>les</w:delText>
          </w:r>
        </w:del>
      </w:ins>
      <w:ins w:id="9098" w:author="Mohamed Amine Sdiri" w:date="2023-11-28T18:07:00Z">
        <w:del w:id="9099" w:author="Houyem Rais" w:date="2024-02-22T14:46:00Z">
          <w:r w:rsidDel="00201166">
            <w:delText xml:space="preserve"> rendements attractifs sont des incitations essentielles. La démonstration d'une rentabilité financière solide est donc un facteur déterminant lors de la sensibilisation et de l'appel à l'expression d'intérêt auprès des investisseurs et acteurs du marché financier. </w:delText>
          </w:r>
        </w:del>
      </w:ins>
    </w:p>
    <w:p w14:paraId="2F534220" w14:textId="40494338" w:rsidR="009C6C4C" w:rsidRPr="00343F01" w:rsidDel="00201166" w:rsidRDefault="009C6C4C" w:rsidP="00D62BC5">
      <w:pPr>
        <w:spacing w:before="0" w:after="160"/>
        <w:jc w:val="left"/>
        <w:rPr>
          <w:del w:id="9100" w:author="Houyem Rais" w:date="2024-02-22T14:46:00Z"/>
        </w:rPr>
        <w:pPrChange w:id="9101" w:author="Houyem Rais" w:date="2024-02-22T14:49:00Z">
          <w:pPr/>
        </w:pPrChange>
      </w:pPr>
      <w:del w:id="9102" w:author="Houyem Rais" w:date="2024-02-22T14:46:00Z">
        <w:r w:rsidRPr="00343F01" w:rsidDel="00201166">
          <w:delText>La modélisation financière d’un projet en PPP vise à tester la bancabilité du projet, c’est-à-dire sa</w:delText>
        </w:r>
      </w:del>
      <w:ins w:id="9103" w:author="Mohamed Amine Sdiri" w:date="2023-11-28T18:07:00Z">
        <w:del w:id="9104" w:author="Houyem Rais" w:date="2024-02-22T14:46:00Z">
          <w:r w:rsidR="009267C1" w:rsidDel="00201166">
            <w:delText xml:space="preserve"> </w:delText>
          </w:r>
        </w:del>
      </w:ins>
      <w:del w:id="9105" w:author="Houyem Rais" w:date="2024-02-22T14:46:00Z">
        <w:r w:rsidRPr="00343F01" w:rsidDel="00201166">
          <w:delText xml:space="preserve"> capacité à attirer le financement privé avec ses deux composantes : dette et fonds propres. Ces financements sont essentiels pour compléter la contribution éventuelle de l’Etat dans le financement du coût d’investissement (appelée subvention d’investissement dans ce rapport) :</w:delText>
        </w:r>
      </w:del>
    </w:p>
    <w:p w14:paraId="281C8DDC" w14:textId="4D1D437F" w:rsidR="009C6C4C" w:rsidRPr="00343F01" w:rsidDel="00201166" w:rsidRDefault="009C6C4C" w:rsidP="00D62BC5">
      <w:pPr>
        <w:spacing w:before="0" w:after="160"/>
        <w:jc w:val="left"/>
        <w:rPr>
          <w:del w:id="9106" w:author="Houyem Rais" w:date="2024-02-22T14:46:00Z"/>
        </w:rPr>
        <w:pPrChange w:id="9107" w:author="Houyem Rais" w:date="2024-02-22T14:49:00Z">
          <w:pPr>
            <w:pStyle w:val="BulletList1"/>
          </w:pPr>
        </w:pPrChange>
      </w:pPr>
      <w:del w:id="9108" w:author="Houyem Rais" w:date="2024-02-22T14:46:00Z">
        <w:r w:rsidRPr="00343F01" w:rsidDel="00201166">
          <w:delText>Les fonds propres sont fournis par les investisseurs privés (aussi appelés actionnaires) qui sont souvent les promoteurs (« BTPistes »), les sociétés d’exploitation ainsi que des fonds d’investissement spécialisés cherchant une rentabilité à long terme (exemple les fonds de pension). Ces fonds propres représentent d’habitude de l’ordre de 30% du financement privé. En cas de fin anticipée du contrat de PPP, ces fonds propres sont « perdus ». Dans la présente modélisation financière, nous prenons ce pourcentage de 25% comme une donnée d’entrée.</w:delText>
        </w:r>
      </w:del>
    </w:p>
    <w:p w14:paraId="6A7AE84B" w14:textId="582717C1" w:rsidR="009C6C4C" w:rsidRPr="00343F01" w:rsidDel="00201166" w:rsidRDefault="009C6C4C" w:rsidP="00D62BC5">
      <w:pPr>
        <w:spacing w:before="0" w:after="160"/>
        <w:jc w:val="left"/>
        <w:rPr>
          <w:del w:id="9109" w:author="Houyem Rais" w:date="2024-02-22T14:46:00Z"/>
        </w:rPr>
        <w:pPrChange w:id="9110" w:author="Houyem Rais" w:date="2024-02-22T14:49:00Z">
          <w:pPr>
            <w:pStyle w:val="BulletList1"/>
          </w:pPr>
        </w:pPrChange>
      </w:pPr>
      <w:del w:id="9111" w:author="Houyem Rais" w:date="2024-02-22T14:46:00Z">
        <w:r w:rsidRPr="00343F01" w:rsidDel="00201166">
          <w:delText>La dette est fournie par les banques commerciales et les bailleurs de fonds. La dette représente d’habitude de l’ordre de 70% du financement privé pour les options en PPP. En cas de fin anticipée du contrat de PPP, le principal de la dette est « remboursé » aux banques par l’Etat. Dans la présente modélisation financière, nous prenons un pourcentage de 75% comme donnée d’entrée (sauf pour l’option 4, où les fonds propres représente 100% du financement privé).</w:delText>
        </w:r>
      </w:del>
    </w:p>
    <w:p w14:paraId="082E6801" w14:textId="2CAA00AF" w:rsidR="009C6C4C" w:rsidRPr="00343F01" w:rsidDel="00201166" w:rsidRDefault="009C6C4C" w:rsidP="00D62BC5">
      <w:pPr>
        <w:spacing w:before="0" w:after="160"/>
        <w:jc w:val="left"/>
        <w:rPr>
          <w:del w:id="9112" w:author="Houyem Rais" w:date="2024-02-22T14:46:00Z"/>
        </w:rPr>
        <w:pPrChange w:id="9113" w:author="Houyem Rais" w:date="2024-02-22T14:49:00Z">
          <w:pPr>
            <w:pStyle w:val="BulletList1"/>
          </w:pPr>
        </w:pPrChange>
      </w:pPr>
      <w:del w:id="9114" w:author="Houyem Rais" w:date="2024-02-22T14:46:00Z">
        <w:r w:rsidRPr="00343F01" w:rsidDel="00201166">
          <w:delText>La subvention d’investissement peut être nécessaire pour compléter le financement privé du projet de PPP et parvenir à financer complètement le coût d’investissement. Dans la présente modélisation financière, nous calculons la subvention d’investissement comme pourcentage du coût d’investissement. Nous faisons varier ce pourcentage manuellement jusqu’à atteindre un niveau de rentabilité suffisant pour les actionnaires (l’indicateur clé de mesure est le TRI des actionnaires qui doit être supérieur à un certain seuil) tout en respectant un ratio de couverture du service de la dette (</w:delText>
        </w:r>
        <w:r w:rsidRPr="00343F01" w:rsidDel="00201166">
          <w:rPr>
            <w:i/>
            <w:iCs/>
          </w:rPr>
          <w:delText>Average Debt Coverage Ratio</w:delText>
        </w:r>
        <w:r w:rsidRPr="00343F01" w:rsidDel="00201166">
          <w:delText xml:space="preserve"> ou ADSCR d’au moins 1,2).</w:delText>
        </w:r>
      </w:del>
    </w:p>
    <w:p w14:paraId="156F13C9" w14:textId="10E9099A" w:rsidR="009C6C4C" w:rsidRPr="00343F01" w:rsidDel="00201166" w:rsidRDefault="009C6C4C" w:rsidP="00D62BC5">
      <w:pPr>
        <w:spacing w:before="0" w:after="160"/>
        <w:jc w:val="left"/>
        <w:rPr>
          <w:del w:id="9115" w:author="Houyem Rais" w:date="2024-02-22T14:46:00Z"/>
        </w:rPr>
        <w:pPrChange w:id="9116" w:author="Houyem Rais" w:date="2024-02-22T14:49:00Z">
          <w:pPr/>
        </w:pPrChange>
      </w:pPr>
    </w:p>
    <w:p w14:paraId="6C94CEA3" w14:textId="5037DD6C" w:rsidR="00D300C0" w:rsidDel="00201166" w:rsidRDefault="00D300C0" w:rsidP="00D62BC5">
      <w:pPr>
        <w:spacing w:before="0" w:after="160"/>
        <w:jc w:val="left"/>
        <w:rPr>
          <w:del w:id="9117" w:author="Houyem Rais" w:date="2024-02-22T14:46:00Z"/>
          <w:rFonts w:ascii="Calibri" w:eastAsiaTheme="majorEastAsia" w:hAnsi="Calibri" w:cstheme="majorBidi"/>
          <w:b/>
          <w:bCs/>
          <w:color w:val="0070C0"/>
          <w:sz w:val="28"/>
          <w:szCs w:val="26"/>
        </w:rPr>
        <w:pPrChange w:id="9118" w:author="Houyem Rais" w:date="2024-02-22T14:49:00Z">
          <w:pPr>
            <w:spacing w:before="0" w:after="160"/>
            <w:jc w:val="left"/>
          </w:pPr>
        </w:pPrChange>
      </w:pPr>
      <w:del w:id="9119" w:author="Houyem Rais" w:date="2024-02-22T14:46:00Z">
        <w:r w:rsidDel="00201166">
          <w:br w:type="page"/>
        </w:r>
      </w:del>
    </w:p>
    <w:p w14:paraId="6CA59415" w14:textId="635E98E6" w:rsidR="00E37D01" w:rsidRPr="00343F01" w:rsidDel="00201166" w:rsidRDefault="00E37D01" w:rsidP="00D62BC5">
      <w:pPr>
        <w:spacing w:before="0" w:after="160"/>
        <w:jc w:val="left"/>
        <w:rPr>
          <w:del w:id="9120" w:author="Houyem Rais" w:date="2024-02-22T14:46:00Z"/>
        </w:rPr>
        <w:pPrChange w:id="9121" w:author="Houyem Rais" w:date="2024-02-22T14:49:00Z">
          <w:pPr>
            <w:pStyle w:val="Heading2"/>
          </w:pPr>
        </w:pPrChange>
      </w:pPr>
      <w:bookmarkStart w:id="9122" w:name="_Toc152165392"/>
      <w:del w:id="9123" w:author="Houyem Rais" w:date="2024-02-22T14:46:00Z">
        <w:r w:rsidRPr="00343F01" w:rsidDel="00201166">
          <w:delText>Les hypothèses du projet</w:delText>
        </w:r>
        <w:bookmarkEnd w:id="9122"/>
      </w:del>
    </w:p>
    <w:p w14:paraId="5B987A13" w14:textId="44CFB95D" w:rsidR="00E768C9" w:rsidRPr="00343F01" w:rsidDel="00201166" w:rsidRDefault="00C2113E" w:rsidP="00D62BC5">
      <w:pPr>
        <w:spacing w:before="0" w:after="160"/>
        <w:jc w:val="left"/>
        <w:rPr>
          <w:del w:id="9124" w:author="Houyem Rais" w:date="2024-02-22T14:46:00Z"/>
        </w:rPr>
        <w:pPrChange w:id="9125" w:author="Houyem Rais" w:date="2024-02-22T14:49:00Z">
          <w:pPr>
            <w:pStyle w:val="Heading3"/>
          </w:pPr>
        </w:pPrChange>
      </w:pPr>
      <w:bookmarkStart w:id="9126" w:name="_Toc152165393"/>
      <w:del w:id="9127" w:author="Houyem Rais" w:date="2024-02-22T14:46:00Z">
        <w:r w:rsidRPr="00343F01" w:rsidDel="00201166">
          <w:delText>Plan d’Investissement</w:delText>
        </w:r>
        <w:bookmarkEnd w:id="9126"/>
      </w:del>
    </w:p>
    <w:p w14:paraId="46E7303E" w14:textId="5751D292" w:rsidR="00C2113E" w:rsidRPr="00343F01" w:rsidDel="00201166" w:rsidRDefault="00C2113E" w:rsidP="00D62BC5">
      <w:pPr>
        <w:spacing w:before="0" w:after="160"/>
        <w:jc w:val="left"/>
        <w:rPr>
          <w:del w:id="9128" w:author="Houyem Rais" w:date="2024-02-22T14:46:00Z"/>
        </w:rPr>
        <w:pPrChange w:id="9129" w:author="Houyem Rais" w:date="2024-02-22T14:49:00Z">
          <w:pPr>
            <w:pStyle w:val="Heading4"/>
          </w:pPr>
        </w:pPrChange>
      </w:pPr>
      <w:del w:id="9130" w:author="Houyem Rais" w:date="2024-02-22T14:46:00Z">
        <w:r w:rsidRPr="00343F01" w:rsidDel="00201166">
          <w:delText>Coûts de construction</w:delText>
        </w:r>
      </w:del>
    </w:p>
    <w:p w14:paraId="1B9B94EB" w14:textId="5538BEF1" w:rsidR="00B12D0B" w:rsidRPr="00343F01" w:rsidDel="00201166" w:rsidRDefault="00B12D0B" w:rsidP="00D62BC5">
      <w:pPr>
        <w:spacing w:before="0" w:after="160"/>
        <w:jc w:val="left"/>
        <w:rPr>
          <w:del w:id="9131" w:author="Houyem Rais" w:date="2024-02-22T14:46:00Z"/>
          <w:spacing w:val="21"/>
          <w:rtl/>
          <w:lang w:bidi="ar-TN"/>
        </w:rPr>
        <w:pPrChange w:id="9132" w:author="Houyem Rais" w:date="2024-02-22T14:49:00Z">
          <w:pPr>
            <w:pStyle w:val="BodyText"/>
            <w:kinsoku w:val="0"/>
            <w:overflowPunct w:val="0"/>
            <w:spacing w:before="203" w:line="247" w:lineRule="auto"/>
            <w:ind w:left="216" w:right="116"/>
          </w:pPr>
        </w:pPrChange>
      </w:pPr>
      <w:del w:id="9133" w:author="Houyem Rais" w:date="2024-02-22T14:46:00Z">
        <w:r w:rsidRPr="00343F01" w:rsidDel="00201166">
          <w:delText>Le</w:delText>
        </w:r>
        <w:r w:rsidRPr="00343F01" w:rsidDel="00201166">
          <w:rPr>
            <w:spacing w:val="19"/>
          </w:rPr>
          <w:delText xml:space="preserve"> </w:delText>
        </w:r>
        <w:r w:rsidRPr="00343F01" w:rsidDel="00201166">
          <w:delText>tableau</w:delText>
        </w:r>
        <w:r w:rsidRPr="00343F01" w:rsidDel="00201166">
          <w:rPr>
            <w:spacing w:val="21"/>
          </w:rPr>
          <w:delText xml:space="preserve"> </w:delText>
        </w:r>
        <w:r w:rsidRPr="00343F01" w:rsidDel="00201166">
          <w:delText>suivant</w:delText>
        </w:r>
        <w:r w:rsidRPr="00343F01" w:rsidDel="00201166">
          <w:rPr>
            <w:spacing w:val="21"/>
          </w:rPr>
          <w:delText xml:space="preserve"> </w:delText>
        </w:r>
        <w:r w:rsidRPr="00343F01" w:rsidDel="00201166">
          <w:delText>ré</w:delText>
        </w:r>
        <w:bookmarkStart w:id="9134" w:name="_bookmark0"/>
        <w:bookmarkEnd w:id="9134"/>
        <w:r w:rsidRPr="00343F01" w:rsidDel="00201166">
          <w:delText>sume</w:delText>
        </w:r>
        <w:r w:rsidRPr="00343F01" w:rsidDel="00201166">
          <w:rPr>
            <w:spacing w:val="20"/>
          </w:rPr>
          <w:delText xml:space="preserve"> </w:delText>
        </w:r>
        <w:r w:rsidRPr="00343F01" w:rsidDel="00201166">
          <w:delText>l’estimation des</w:delText>
        </w:r>
        <w:r w:rsidRPr="00343F01" w:rsidDel="00201166">
          <w:rPr>
            <w:spacing w:val="20"/>
          </w:rPr>
          <w:delText xml:space="preserve"> </w:delText>
        </w:r>
        <w:r w:rsidRPr="00343F01" w:rsidDel="00201166">
          <w:delText>coûts</w:delText>
        </w:r>
        <w:r w:rsidRPr="00343F01" w:rsidDel="00201166">
          <w:rPr>
            <w:spacing w:val="21"/>
          </w:rPr>
          <w:delText xml:space="preserve"> </w:delText>
        </w:r>
        <w:r w:rsidRPr="00343F01" w:rsidDel="00201166">
          <w:rPr>
            <w:rFonts w:ascii="Calibri" w:hAnsi="Calibri" w:cs="Calibri"/>
          </w:rPr>
          <w:delText>réels des travaux</w:delText>
        </w:r>
        <w:r w:rsidRPr="00343F01" w:rsidDel="00201166">
          <w:delText xml:space="preserve"> hors</w:delText>
        </w:r>
        <w:r w:rsidRPr="00343F01" w:rsidDel="00201166">
          <w:rPr>
            <w:spacing w:val="21"/>
          </w:rPr>
          <w:delText xml:space="preserve"> </w:delText>
        </w:r>
        <w:r w:rsidRPr="00343F01" w:rsidDel="00201166">
          <w:delText>taxe</w:delText>
        </w:r>
        <w:r w:rsidRPr="00343F01" w:rsidDel="00201166">
          <w:rPr>
            <w:b/>
            <w:bCs/>
            <w:spacing w:val="20"/>
          </w:rPr>
          <w:delText xml:space="preserve"> </w:delText>
        </w:r>
        <w:r w:rsidRPr="00343F01" w:rsidDel="00201166">
          <w:delText>pour</w:delText>
        </w:r>
        <w:r w:rsidRPr="00343F01" w:rsidDel="00201166">
          <w:rPr>
            <w:spacing w:val="22"/>
          </w:rPr>
          <w:delText xml:space="preserve"> </w:delText>
        </w:r>
        <w:r w:rsidRPr="00343F01" w:rsidDel="00201166">
          <w:delText>chaque</w:delText>
        </w:r>
        <w:r w:rsidRPr="00343F01" w:rsidDel="00201166">
          <w:rPr>
            <w:spacing w:val="20"/>
          </w:rPr>
          <w:delText xml:space="preserve"> </w:delText>
        </w:r>
        <w:r w:rsidRPr="00343F01" w:rsidDel="00201166">
          <w:delText>pays</w:delText>
        </w:r>
        <w:r w:rsidRPr="00343F01" w:rsidDel="00201166">
          <w:rPr>
            <w:rFonts w:ascii="Calibri" w:hAnsi="Calibri" w:cs="Calibri"/>
          </w:rPr>
          <w:delText xml:space="preserve"> intégrant ceux des mesures environnementales (valeurs non arrondies).</w:delText>
        </w:r>
      </w:del>
    </w:p>
    <w:p w14:paraId="0BDA2369" w14:textId="1FA2FFFD" w:rsidR="009F0F41" w:rsidRPr="00343F01" w:rsidDel="00201166" w:rsidRDefault="00316CA0" w:rsidP="00D62BC5">
      <w:pPr>
        <w:spacing w:before="0" w:after="160"/>
        <w:jc w:val="left"/>
        <w:rPr>
          <w:del w:id="9135" w:author="Houyem Rais" w:date="2024-02-22T14:46:00Z"/>
          <w:iCs/>
          <w:sz w:val="20"/>
          <w:szCs w:val="20"/>
        </w:rPr>
        <w:pPrChange w:id="9136" w:author="Houyem Rais" w:date="2024-02-22T14:49:00Z">
          <w:pPr>
            <w:pStyle w:val="Caption"/>
          </w:pPr>
        </w:pPrChange>
      </w:pPr>
      <w:bookmarkStart w:id="9137" w:name="_Toc152165472"/>
      <w:del w:id="9138" w:author="Houyem Rais" w:date="2024-02-22T14:46:00Z">
        <w:r w:rsidRPr="00343F01" w:rsidDel="00201166">
          <w:delText xml:space="preserve">Tableau </w:delText>
        </w:r>
        <w:r w:rsidRPr="00343F01" w:rsidDel="00201166">
          <w:rPr>
            <w:b/>
            <w:bCs/>
            <w:i/>
          </w:rPr>
          <w:fldChar w:fldCharType="begin"/>
        </w:r>
        <w:r w:rsidRPr="00343F01" w:rsidDel="00201166">
          <w:delInstrText>SEQ Tableau \* ARABIC</w:delInstrText>
        </w:r>
        <w:r w:rsidRPr="00343F01" w:rsidDel="00201166">
          <w:rPr>
            <w:b/>
            <w:bCs/>
            <w:i/>
          </w:rPr>
          <w:fldChar w:fldCharType="separate"/>
        </w:r>
        <w:r w:rsidR="002B5C95" w:rsidDel="00201166">
          <w:rPr>
            <w:noProof/>
          </w:rPr>
          <w:delText>34</w:delText>
        </w:r>
        <w:r w:rsidRPr="00343F01" w:rsidDel="00201166">
          <w:rPr>
            <w:b/>
            <w:bCs/>
            <w:i/>
          </w:rPr>
          <w:fldChar w:fldCharType="end"/>
        </w:r>
        <w:r w:rsidRPr="00343F01" w:rsidDel="00201166">
          <w:delText xml:space="preserve"> Coûts des travaux pour chaque pays</w:delText>
        </w:r>
        <w:bookmarkEnd w:id="9137"/>
      </w:del>
    </w:p>
    <w:tbl>
      <w:tblPr>
        <w:tblStyle w:val="TableGrid"/>
        <w:tblW w:w="0" w:type="auto"/>
        <w:tblInd w:w="-5" w:type="dxa"/>
        <w:tblLayout w:type="fixed"/>
        <w:tblLook w:val="0000" w:firstRow="0" w:lastRow="0" w:firstColumn="0" w:lastColumn="0" w:noHBand="0" w:noVBand="0"/>
      </w:tblPr>
      <w:tblGrid>
        <w:gridCol w:w="1764"/>
        <w:gridCol w:w="2974"/>
        <w:gridCol w:w="2381"/>
        <w:gridCol w:w="1902"/>
      </w:tblGrid>
      <w:tr w:rsidR="00AB75DD" w:rsidRPr="00343F01" w:rsidDel="00201166" w14:paraId="401D5FBD" w14:textId="10F7B008" w:rsidTr="00BC5863">
        <w:trPr>
          <w:trHeight w:val="30"/>
          <w:del w:id="9139" w:author="Houyem Rais" w:date="2024-02-22T14:46:00Z"/>
        </w:trPr>
        <w:tc>
          <w:tcPr>
            <w:tcW w:w="1764" w:type="dxa"/>
            <w:shd w:val="clear" w:color="auto" w:fill="D9D9D9" w:themeFill="background1" w:themeFillShade="D9"/>
          </w:tcPr>
          <w:p w14:paraId="0C6F075D" w14:textId="6E7722B8" w:rsidR="00AB75DD" w:rsidRPr="00343F01" w:rsidDel="00201166" w:rsidRDefault="00AB75DD" w:rsidP="00D62BC5">
            <w:pPr>
              <w:spacing w:before="0" w:after="160"/>
              <w:jc w:val="left"/>
              <w:rPr>
                <w:del w:id="9140" w:author="Houyem Rais" w:date="2024-02-22T14:46:00Z"/>
                <w:b/>
                <w:bCs/>
                <w:lang w:val="fr-FR"/>
              </w:rPr>
              <w:pPrChange w:id="9141" w:author="Houyem Rais" w:date="2024-02-22T14:49:00Z">
                <w:pPr>
                  <w:spacing w:before="20" w:after="40"/>
                </w:pPr>
              </w:pPrChange>
            </w:pPr>
            <w:del w:id="9142" w:author="Houyem Rais" w:date="2024-02-22T14:46:00Z">
              <w:r w:rsidRPr="00343F01" w:rsidDel="00201166">
                <w:rPr>
                  <w:b/>
                  <w:bCs/>
                  <w:lang w:val="fr-FR"/>
                </w:rPr>
                <w:delText>Pays</w:delText>
              </w:r>
            </w:del>
          </w:p>
        </w:tc>
        <w:tc>
          <w:tcPr>
            <w:tcW w:w="2974" w:type="dxa"/>
            <w:shd w:val="clear" w:color="auto" w:fill="D9D9D9" w:themeFill="background1" w:themeFillShade="D9"/>
          </w:tcPr>
          <w:p w14:paraId="1A7A3DD9" w14:textId="0BB7BD51" w:rsidR="00AB75DD" w:rsidRPr="00343F01" w:rsidDel="00201166" w:rsidRDefault="00AB75DD" w:rsidP="00D62BC5">
            <w:pPr>
              <w:spacing w:before="0" w:after="160"/>
              <w:jc w:val="left"/>
              <w:rPr>
                <w:del w:id="9143" w:author="Houyem Rais" w:date="2024-02-22T14:46:00Z"/>
                <w:b/>
                <w:bCs/>
                <w:lang w:val="fr-FR"/>
              </w:rPr>
              <w:pPrChange w:id="9144" w:author="Houyem Rais" w:date="2024-02-22T14:49:00Z">
                <w:pPr>
                  <w:spacing w:before="20" w:after="40"/>
                </w:pPr>
              </w:pPrChange>
            </w:pPr>
            <w:del w:id="9145" w:author="Houyem Rais" w:date="2024-02-22T14:46:00Z">
              <w:r w:rsidRPr="00343F01" w:rsidDel="00201166">
                <w:rPr>
                  <w:b/>
                  <w:bCs/>
                  <w:lang w:val="fr-FR"/>
                </w:rPr>
                <w:delText>Unité de coûts</w:delText>
              </w:r>
            </w:del>
          </w:p>
        </w:tc>
        <w:tc>
          <w:tcPr>
            <w:tcW w:w="2381" w:type="dxa"/>
            <w:shd w:val="clear" w:color="auto" w:fill="D9D9D9" w:themeFill="background1" w:themeFillShade="D9"/>
          </w:tcPr>
          <w:p w14:paraId="5EA3771C" w14:textId="0213D52F" w:rsidR="00AB75DD" w:rsidRPr="00343F01" w:rsidDel="00201166" w:rsidRDefault="00AB75DD" w:rsidP="00D62BC5">
            <w:pPr>
              <w:spacing w:before="0" w:after="160"/>
              <w:jc w:val="left"/>
              <w:rPr>
                <w:del w:id="9146" w:author="Houyem Rais" w:date="2024-02-22T14:46:00Z"/>
                <w:b/>
                <w:bCs/>
                <w:lang w:val="fr-FR"/>
              </w:rPr>
              <w:pPrChange w:id="9147" w:author="Houyem Rais" w:date="2024-02-22T14:49:00Z">
                <w:pPr>
                  <w:spacing w:before="20" w:after="40"/>
                  <w:jc w:val="center"/>
                </w:pPr>
              </w:pPrChange>
            </w:pPr>
            <w:del w:id="9148" w:author="Houyem Rais" w:date="2024-02-22T14:46:00Z">
              <w:r w:rsidRPr="00343F01" w:rsidDel="00201166">
                <w:rPr>
                  <w:b/>
                  <w:bCs/>
                  <w:lang w:val="fr-FR"/>
                </w:rPr>
                <w:delText>Coûts totaux (</w:delText>
              </w:r>
              <w:r w:rsidR="00D40D2C" w:rsidRPr="00343F01" w:rsidDel="00201166">
                <w:rPr>
                  <w:b/>
                  <w:bCs/>
                  <w:lang w:val="fr-FR"/>
                </w:rPr>
                <w:delText>HT</w:delText>
              </w:r>
              <w:r w:rsidRPr="00343F01" w:rsidDel="00201166">
                <w:rPr>
                  <w:b/>
                  <w:bCs/>
                  <w:lang w:val="fr-FR"/>
                </w:rPr>
                <w:delText>)</w:delText>
              </w:r>
            </w:del>
          </w:p>
        </w:tc>
        <w:tc>
          <w:tcPr>
            <w:tcW w:w="1902" w:type="dxa"/>
            <w:shd w:val="clear" w:color="auto" w:fill="D9D9D9" w:themeFill="background1" w:themeFillShade="D9"/>
          </w:tcPr>
          <w:p w14:paraId="55294C01" w14:textId="0D83B65C" w:rsidR="00AB75DD" w:rsidRPr="00343F01" w:rsidDel="00201166" w:rsidRDefault="00AB75DD" w:rsidP="00D62BC5">
            <w:pPr>
              <w:spacing w:before="0" w:after="160"/>
              <w:jc w:val="left"/>
              <w:rPr>
                <w:del w:id="9149" w:author="Houyem Rais" w:date="2024-02-22T14:46:00Z"/>
                <w:b/>
                <w:bCs/>
                <w:lang w:val="fr-FR"/>
              </w:rPr>
              <w:pPrChange w:id="9150" w:author="Houyem Rais" w:date="2024-02-22T14:49:00Z">
                <w:pPr>
                  <w:spacing w:before="20" w:after="40"/>
                  <w:jc w:val="center"/>
                </w:pPr>
              </w:pPrChange>
            </w:pPr>
            <w:del w:id="9151" w:author="Houyem Rais" w:date="2024-02-22T14:46:00Z">
              <w:r w:rsidRPr="00343F01" w:rsidDel="00201166">
                <w:rPr>
                  <w:b/>
                  <w:bCs/>
                  <w:lang w:val="fr-FR"/>
                </w:rPr>
                <w:delText>Coûts totaux (TTC)</w:delText>
              </w:r>
            </w:del>
          </w:p>
        </w:tc>
      </w:tr>
      <w:tr w:rsidR="00AB75DD" w:rsidRPr="00343F01" w:rsidDel="00201166" w14:paraId="75031D10" w14:textId="164B4ADD" w:rsidTr="00BC5863">
        <w:trPr>
          <w:trHeight w:val="253"/>
          <w:del w:id="9152" w:author="Houyem Rais" w:date="2024-02-22T14:46:00Z"/>
        </w:trPr>
        <w:tc>
          <w:tcPr>
            <w:tcW w:w="1764" w:type="dxa"/>
            <w:vMerge w:val="restart"/>
          </w:tcPr>
          <w:p w14:paraId="41EEA516" w14:textId="7EC39EA0" w:rsidR="00AB75DD" w:rsidRPr="00343F01" w:rsidDel="00201166" w:rsidRDefault="00AB75DD" w:rsidP="00D62BC5">
            <w:pPr>
              <w:spacing w:before="0" w:after="160"/>
              <w:jc w:val="left"/>
              <w:rPr>
                <w:del w:id="9153" w:author="Houyem Rais" w:date="2024-02-22T14:46:00Z"/>
                <w:b/>
                <w:bCs/>
                <w:lang w:val="fr-FR"/>
              </w:rPr>
              <w:pPrChange w:id="9154" w:author="Houyem Rais" w:date="2024-02-22T14:49:00Z">
                <w:pPr>
                  <w:spacing w:before="20" w:after="40"/>
                </w:pPr>
              </w:pPrChange>
            </w:pPr>
            <w:del w:id="9155" w:author="Houyem Rais" w:date="2024-02-22T14:46:00Z">
              <w:r w:rsidRPr="00343F01" w:rsidDel="00201166">
                <w:rPr>
                  <w:b/>
                  <w:bCs/>
                  <w:lang w:val="fr-FR"/>
                </w:rPr>
                <w:delText>Togo (89,6 km)</w:delText>
              </w:r>
            </w:del>
          </w:p>
        </w:tc>
        <w:tc>
          <w:tcPr>
            <w:tcW w:w="2974" w:type="dxa"/>
          </w:tcPr>
          <w:p w14:paraId="7B400525" w14:textId="46B98CAE" w:rsidR="00AB75DD" w:rsidRPr="00343F01" w:rsidDel="00201166" w:rsidRDefault="00AB75DD" w:rsidP="00D62BC5">
            <w:pPr>
              <w:spacing w:before="0" w:after="160"/>
              <w:jc w:val="left"/>
              <w:rPr>
                <w:del w:id="9156" w:author="Houyem Rais" w:date="2024-02-22T14:46:00Z"/>
                <w:lang w:val="fr-FR"/>
              </w:rPr>
              <w:pPrChange w:id="9157" w:author="Houyem Rais" w:date="2024-02-22T14:49:00Z">
                <w:pPr>
                  <w:spacing w:before="20" w:after="40"/>
                </w:pPr>
              </w:pPrChange>
            </w:pPr>
            <w:del w:id="9158" w:author="Houyem Rais" w:date="2024-02-22T14:46:00Z">
              <w:r w:rsidRPr="00343F01" w:rsidDel="00201166">
                <w:rPr>
                  <w:lang w:val="fr-FR"/>
                </w:rPr>
                <w:delText>FCFA</w:delText>
              </w:r>
            </w:del>
          </w:p>
        </w:tc>
        <w:tc>
          <w:tcPr>
            <w:tcW w:w="2381" w:type="dxa"/>
          </w:tcPr>
          <w:p w14:paraId="62125992" w14:textId="34C2880C" w:rsidR="00AB75DD" w:rsidRPr="00343F01" w:rsidDel="00201166" w:rsidRDefault="00AB75DD" w:rsidP="00D62BC5">
            <w:pPr>
              <w:spacing w:before="0" w:after="160"/>
              <w:jc w:val="left"/>
              <w:rPr>
                <w:del w:id="9159" w:author="Houyem Rais" w:date="2024-02-22T14:46:00Z"/>
                <w:lang w:val="fr-FR"/>
              </w:rPr>
              <w:pPrChange w:id="9160" w:author="Houyem Rais" w:date="2024-02-22T14:49:00Z">
                <w:pPr>
                  <w:spacing w:before="20" w:after="40"/>
                  <w:jc w:val="right"/>
                </w:pPr>
              </w:pPrChange>
            </w:pPr>
            <w:del w:id="9161" w:author="Houyem Rais" w:date="2024-02-22T14:46:00Z">
              <w:r w:rsidRPr="00343F01" w:rsidDel="00201166">
                <w:rPr>
                  <w:lang w:val="fr-FR"/>
                </w:rPr>
                <w:delText>480 464 000 000</w:delText>
              </w:r>
            </w:del>
          </w:p>
        </w:tc>
        <w:tc>
          <w:tcPr>
            <w:tcW w:w="1902" w:type="dxa"/>
          </w:tcPr>
          <w:p w14:paraId="6AE90D79" w14:textId="1C0210CD" w:rsidR="00AB75DD" w:rsidRPr="00343F01" w:rsidDel="00201166" w:rsidRDefault="00AB75DD" w:rsidP="00D62BC5">
            <w:pPr>
              <w:spacing w:before="0" w:after="160"/>
              <w:jc w:val="left"/>
              <w:rPr>
                <w:del w:id="9162" w:author="Houyem Rais" w:date="2024-02-22T14:46:00Z"/>
                <w:lang w:val="fr-FR"/>
              </w:rPr>
              <w:pPrChange w:id="9163" w:author="Houyem Rais" w:date="2024-02-22T14:49:00Z">
                <w:pPr>
                  <w:spacing w:before="20" w:after="40"/>
                  <w:jc w:val="right"/>
                </w:pPr>
              </w:pPrChange>
            </w:pPr>
            <w:del w:id="9164" w:author="Houyem Rais" w:date="2024-02-22T14:46:00Z">
              <w:r w:rsidRPr="00343F01" w:rsidDel="00201166">
                <w:rPr>
                  <w:lang w:val="fr-FR"/>
                </w:rPr>
                <w:delText>566 947 520 000</w:delText>
              </w:r>
            </w:del>
          </w:p>
        </w:tc>
      </w:tr>
      <w:tr w:rsidR="00AB75DD" w:rsidRPr="00343F01" w:rsidDel="00201166" w14:paraId="52F8B11D" w14:textId="10EB6BDB" w:rsidTr="00BC5863">
        <w:trPr>
          <w:trHeight w:val="255"/>
          <w:del w:id="9165" w:author="Houyem Rais" w:date="2024-02-22T14:46:00Z"/>
        </w:trPr>
        <w:tc>
          <w:tcPr>
            <w:tcW w:w="1764" w:type="dxa"/>
            <w:vMerge/>
          </w:tcPr>
          <w:p w14:paraId="137EE5A7" w14:textId="6183B136" w:rsidR="00AB75DD" w:rsidRPr="00343F01" w:rsidDel="00201166" w:rsidRDefault="00AB75DD" w:rsidP="00D62BC5">
            <w:pPr>
              <w:spacing w:before="0" w:after="160"/>
              <w:jc w:val="left"/>
              <w:rPr>
                <w:del w:id="9166" w:author="Houyem Rais" w:date="2024-02-22T14:46:00Z"/>
                <w:b/>
                <w:bCs/>
                <w:lang w:val="fr-FR"/>
              </w:rPr>
              <w:pPrChange w:id="9167" w:author="Houyem Rais" w:date="2024-02-22T14:49:00Z">
                <w:pPr>
                  <w:spacing w:before="20" w:after="40"/>
                </w:pPr>
              </w:pPrChange>
            </w:pPr>
          </w:p>
        </w:tc>
        <w:tc>
          <w:tcPr>
            <w:tcW w:w="2974" w:type="dxa"/>
          </w:tcPr>
          <w:p w14:paraId="063CEE72" w14:textId="6A1697B2" w:rsidR="00AB75DD" w:rsidRPr="00343F01" w:rsidDel="00201166" w:rsidRDefault="00AB75DD" w:rsidP="00D62BC5">
            <w:pPr>
              <w:spacing w:before="0" w:after="160"/>
              <w:jc w:val="left"/>
              <w:rPr>
                <w:del w:id="9168" w:author="Houyem Rais" w:date="2024-02-22T14:46:00Z"/>
                <w:lang w:val="fr-FR"/>
              </w:rPr>
              <w:pPrChange w:id="9169" w:author="Houyem Rais" w:date="2024-02-22T14:49:00Z">
                <w:pPr>
                  <w:spacing w:before="20" w:after="40"/>
                </w:pPr>
              </w:pPrChange>
            </w:pPr>
            <w:del w:id="9170" w:author="Houyem Rais" w:date="2024-02-22T14:46:00Z">
              <w:r w:rsidRPr="00343F01" w:rsidDel="00201166">
                <w:rPr>
                  <w:lang w:val="fr-FR"/>
                </w:rPr>
                <w:delText>Dollar (taux 1 USD = 560 FCFA)</w:delText>
              </w:r>
            </w:del>
          </w:p>
        </w:tc>
        <w:tc>
          <w:tcPr>
            <w:tcW w:w="2381" w:type="dxa"/>
          </w:tcPr>
          <w:p w14:paraId="6A94366C" w14:textId="7AB0EB59" w:rsidR="00AB75DD" w:rsidRPr="00343F01" w:rsidDel="00201166" w:rsidRDefault="00AB75DD" w:rsidP="00D62BC5">
            <w:pPr>
              <w:spacing w:before="0" w:after="160"/>
              <w:jc w:val="left"/>
              <w:rPr>
                <w:del w:id="9171" w:author="Houyem Rais" w:date="2024-02-22T14:46:00Z"/>
                <w:lang w:val="fr-FR"/>
              </w:rPr>
              <w:pPrChange w:id="9172" w:author="Houyem Rais" w:date="2024-02-22T14:49:00Z">
                <w:pPr>
                  <w:spacing w:before="20" w:after="40"/>
                  <w:jc w:val="right"/>
                </w:pPr>
              </w:pPrChange>
            </w:pPr>
            <w:del w:id="9173" w:author="Houyem Rais" w:date="2024-02-22T14:46:00Z">
              <w:r w:rsidRPr="00343F01" w:rsidDel="00201166">
                <w:rPr>
                  <w:lang w:val="fr-FR"/>
                </w:rPr>
                <w:delText>857 971 429</w:delText>
              </w:r>
            </w:del>
          </w:p>
        </w:tc>
        <w:tc>
          <w:tcPr>
            <w:tcW w:w="1902" w:type="dxa"/>
          </w:tcPr>
          <w:p w14:paraId="476A00FC" w14:textId="234E60FC" w:rsidR="00AB75DD" w:rsidRPr="00343F01" w:rsidDel="00201166" w:rsidRDefault="00AB75DD" w:rsidP="00D62BC5">
            <w:pPr>
              <w:spacing w:before="0" w:after="160"/>
              <w:jc w:val="left"/>
              <w:rPr>
                <w:del w:id="9174" w:author="Houyem Rais" w:date="2024-02-22T14:46:00Z"/>
                <w:lang w:val="fr-FR"/>
              </w:rPr>
              <w:pPrChange w:id="9175" w:author="Houyem Rais" w:date="2024-02-22T14:49:00Z">
                <w:pPr>
                  <w:spacing w:before="20" w:after="40"/>
                  <w:jc w:val="right"/>
                </w:pPr>
              </w:pPrChange>
            </w:pPr>
            <w:del w:id="9176" w:author="Houyem Rais" w:date="2024-02-22T14:46:00Z">
              <w:r w:rsidRPr="00343F01" w:rsidDel="00201166">
                <w:rPr>
                  <w:lang w:val="fr-FR"/>
                </w:rPr>
                <w:delText>1 012 406 286</w:delText>
              </w:r>
            </w:del>
          </w:p>
        </w:tc>
      </w:tr>
      <w:tr w:rsidR="00AB75DD" w:rsidRPr="00343F01" w:rsidDel="00201166" w14:paraId="149E15A8" w14:textId="75256EC4" w:rsidTr="00BC5863">
        <w:trPr>
          <w:trHeight w:val="255"/>
          <w:del w:id="9177" w:author="Houyem Rais" w:date="2024-02-22T14:46:00Z"/>
        </w:trPr>
        <w:tc>
          <w:tcPr>
            <w:tcW w:w="1764" w:type="dxa"/>
            <w:vMerge w:val="restart"/>
          </w:tcPr>
          <w:p w14:paraId="29AF843F" w14:textId="29CC4C31" w:rsidR="00AB75DD" w:rsidRPr="00343F01" w:rsidDel="00201166" w:rsidRDefault="00AB75DD" w:rsidP="00D62BC5">
            <w:pPr>
              <w:spacing w:before="0" w:after="160"/>
              <w:jc w:val="left"/>
              <w:rPr>
                <w:del w:id="9178" w:author="Houyem Rais" w:date="2024-02-22T14:46:00Z"/>
                <w:b/>
                <w:bCs/>
                <w:lang w:val="fr-FR"/>
              </w:rPr>
              <w:pPrChange w:id="9179" w:author="Houyem Rais" w:date="2024-02-22T14:49:00Z">
                <w:pPr>
                  <w:spacing w:before="20" w:after="40"/>
                </w:pPr>
              </w:pPrChange>
            </w:pPr>
            <w:del w:id="9180" w:author="Houyem Rais" w:date="2024-02-22T14:46:00Z">
              <w:r w:rsidRPr="00343F01" w:rsidDel="00201166">
                <w:rPr>
                  <w:b/>
                  <w:bCs/>
                  <w:lang w:val="fr-FR"/>
                </w:rPr>
                <w:delText>Bénin (128,6 km)</w:delText>
              </w:r>
            </w:del>
          </w:p>
        </w:tc>
        <w:tc>
          <w:tcPr>
            <w:tcW w:w="2974" w:type="dxa"/>
          </w:tcPr>
          <w:p w14:paraId="4D712F24" w14:textId="46E3A52D" w:rsidR="00AB75DD" w:rsidRPr="00343F01" w:rsidDel="00201166" w:rsidRDefault="00AB75DD" w:rsidP="00D62BC5">
            <w:pPr>
              <w:spacing w:before="0" w:after="160"/>
              <w:jc w:val="left"/>
              <w:rPr>
                <w:del w:id="9181" w:author="Houyem Rais" w:date="2024-02-22T14:46:00Z"/>
                <w:lang w:val="fr-FR"/>
              </w:rPr>
              <w:pPrChange w:id="9182" w:author="Houyem Rais" w:date="2024-02-22T14:49:00Z">
                <w:pPr>
                  <w:spacing w:before="20" w:after="40"/>
                </w:pPr>
              </w:pPrChange>
            </w:pPr>
            <w:del w:id="9183" w:author="Houyem Rais" w:date="2024-02-22T14:46:00Z">
              <w:r w:rsidRPr="00343F01" w:rsidDel="00201166">
                <w:rPr>
                  <w:lang w:val="fr-FR"/>
                </w:rPr>
                <w:delText>FCFA</w:delText>
              </w:r>
            </w:del>
          </w:p>
        </w:tc>
        <w:tc>
          <w:tcPr>
            <w:tcW w:w="2381" w:type="dxa"/>
            <w:vAlign w:val="center"/>
          </w:tcPr>
          <w:p w14:paraId="0A2A5225" w14:textId="302A12C6" w:rsidR="00AB75DD" w:rsidRPr="00343F01" w:rsidDel="00201166" w:rsidRDefault="00AB75DD" w:rsidP="00D62BC5">
            <w:pPr>
              <w:spacing w:before="0" w:after="160"/>
              <w:jc w:val="left"/>
              <w:rPr>
                <w:del w:id="9184" w:author="Houyem Rais" w:date="2024-02-22T14:46:00Z"/>
                <w:lang w:val="fr-FR"/>
              </w:rPr>
              <w:pPrChange w:id="9185" w:author="Houyem Rais" w:date="2024-02-22T14:49:00Z">
                <w:pPr>
                  <w:spacing w:before="20" w:after="40"/>
                  <w:jc w:val="right"/>
                </w:pPr>
              </w:pPrChange>
            </w:pPr>
            <w:del w:id="9186" w:author="Houyem Rais" w:date="2024-02-22T14:46:00Z">
              <w:r w:rsidRPr="00343F01" w:rsidDel="00201166">
                <w:rPr>
                  <w:rFonts w:cs="Calibri"/>
                  <w:color w:val="000000"/>
                  <w:lang w:val="fr-FR"/>
                </w:rPr>
                <w:delText>1 197 515 095 894</w:delText>
              </w:r>
            </w:del>
          </w:p>
        </w:tc>
        <w:tc>
          <w:tcPr>
            <w:tcW w:w="1902" w:type="dxa"/>
          </w:tcPr>
          <w:p w14:paraId="55C43C97" w14:textId="13711AFF" w:rsidR="00AB75DD" w:rsidRPr="00343F01" w:rsidDel="00201166" w:rsidRDefault="00AB75DD" w:rsidP="00D62BC5">
            <w:pPr>
              <w:spacing w:before="0" w:after="160"/>
              <w:jc w:val="left"/>
              <w:rPr>
                <w:del w:id="9187" w:author="Houyem Rais" w:date="2024-02-22T14:46:00Z"/>
                <w:rFonts w:cs="Calibri"/>
                <w:color w:val="000000"/>
                <w:lang w:val="fr-FR"/>
              </w:rPr>
              <w:pPrChange w:id="9188" w:author="Houyem Rais" w:date="2024-02-22T14:49:00Z">
                <w:pPr>
                  <w:spacing w:before="20" w:after="40"/>
                  <w:jc w:val="right"/>
                </w:pPr>
              </w:pPrChange>
            </w:pPr>
            <w:del w:id="9189" w:author="Houyem Rais" w:date="2024-02-22T14:46:00Z">
              <w:r w:rsidRPr="00343F01" w:rsidDel="00201166">
                <w:rPr>
                  <w:rFonts w:cs="Calibri"/>
                  <w:color w:val="000000"/>
                  <w:lang w:val="fr-FR"/>
                </w:rPr>
                <w:delText>1 413 067 813 155</w:delText>
              </w:r>
            </w:del>
          </w:p>
        </w:tc>
      </w:tr>
      <w:tr w:rsidR="00AB75DD" w:rsidRPr="00343F01" w:rsidDel="00201166" w14:paraId="0C9F2849" w14:textId="4095F0FF" w:rsidTr="00BC5863">
        <w:trPr>
          <w:trHeight w:val="253"/>
          <w:del w:id="9190" w:author="Houyem Rais" w:date="2024-02-22T14:46:00Z"/>
        </w:trPr>
        <w:tc>
          <w:tcPr>
            <w:tcW w:w="1764" w:type="dxa"/>
            <w:vMerge/>
          </w:tcPr>
          <w:p w14:paraId="0FB19B10" w14:textId="38175601" w:rsidR="00AB75DD" w:rsidRPr="00343F01" w:rsidDel="00201166" w:rsidRDefault="00AB75DD" w:rsidP="00D62BC5">
            <w:pPr>
              <w:spacing w:before="0" w:after="160"/>
              <w:jc w:val="left"/>
              <w:rPr>
                <w:del w:id="9191" w:author="Houyem Rais" w:date="2024-02-22T14:46:00Z"/>
                <w:b/>
                <w:bCs/>
                <w:lang w:val="fr-FR"/>
              </w:rPr>
              <w:pPrChange w:id="9192" w:author="Houyem Rais" w:date="2024-02-22T14:49:00Z">
                <w:pPr>
                  <w:spacing w:before="20" w:after="40"/>
                </w:pPr>
              </w:pPrChange>
            </w:pPr>
          </w:p>
        </w:tc>
        <w:tc>
          <w:tcPr>
            <w:tcW w:w="2974" w:type="dxa"/>
          </w:tcPr>
          <w:p w14:paraId="2B965DCD" w14:textId="4D029287" w:rsidR="00AB75DD" w:rsidRPr="00343F01" w:rsidDel="00201166" w:rsidRDefault="00AB75DD" w:rsidP="00D62BC5">
            <w:pPr>
              <w:spacing w:before="0" w:after="160"/>
              <w:jc w:val="left"/>
              <w:rPr>
                <w:del w:id="9193" w:author="Houyem Rais" w:date="2024-02-22T14:46:00Z"/>
                <w:lang w:val="fr-FR"/>
              </w:rPr>
              <w:pPrChange w:id="9194" w:author="Houyem Rais" w:date="2024-02-22T14:49:00Z">
                <w:pPr>
                  <w:spacing w:before="20" w:after="40"/>
                </w:pPr>
              </w:pPrChange>
            </w:pPr>
            <w:del w:id="9195" w:author="Houyem Rais" w:date="2024-02-22T14:46:00Z">
              <w:r w:rsidRPr="00343F01" w:rsidDel="00201166">
                <w:rPr>
                  <w:lang w:val="fr-FR"/>
                </w:rPr>
                <w:delText>Dollar (taux 1 USD = 560 FCFA)</w:delText>
              </w:r>
            </w:del>
          </w:p>
        </w:tc>
        <w:tc>
          <w:tcPr>
            <w:tcW w:w="2381" w:type="dxa"/>
            <w:vAlign w:val="center"/>
          </w:tcPr>
          <w:p w14:paraId="429942A9" w14:textId="2816AB80" w:rsidR="00AB75DD" w:rsidRPr="00343F01" w:rsidDel="00201166" w:rsidRDefault="00AB75DD" w:rsidP="00D62BC5">
            <w:pPr>
              <w:spacing w:before="0" w:after="160"/>
              <w:jc w:val="left"/>
              <w:rPr>
                <w:del w:id="9196" w:author="Houyem Rais" w:date="2024-02-22T14:46:00Z"/>
                <w:lang w:val="fr-FR"/>
              </w:rPr>
              <w:pPrChange w:id="9197" w:author="Houyem Rais" w:date="2024-02-22T14:49:00Z">
                <w:pPr>
                  <w:spacing w:before="20" w:after="40"/>
                  <w:jc w:val="right"/>
                </w:pPr>
              </w:pPrChange>
            </w:pPr>
            <w:del w:id="9198" w:author="Houyem Rais" w:date="2024-02-22T14:46:00Z">
              <w:r w:rsidRPr="00343F01" w:rsidDel="00201166">
                <w:rPr>
                  <w:rFonts w:cs="Calibri"/>
                  <w:color w:val="000000"/>
                  <w:lang w:val="fr-FR"/>
                </w:rPr>
                <w:delText>2 138 419 814</w:delText>
              </w:r>
            </w:del>
          </w:p>
        </w:tc>
        <w:tc>
          <w:tcPr>
            <w:tcW w:w="1902" w:type="dxa"/>
          </w:tcPr>
          <w:p w14:paraId="387735F7" w14:textId="023183B2" w:rsidR="00AB75DD" w:rsidRPr="00343F01" w:rsidDel="00201166" w:rsidRDefault="00AB75DD" w:rsidP="00D62BC5">
            <w:pPr>
              <w:spacing w:before="0" w:after="160"/>
              <w:jc w:val="left"/>
              <w:rPr>
                <w:del w:id="9199" w:author="Houyem Rais" w:date="2024-02-22T14:46:00Z"/>
                <w:rFonts w:cs="Calibri"/>
                <w:color w:val="000000"/>
                <w:lang w:val="fr-FR"/>
              </w:rPr>
              <w:pPrChange w:id="9200" w:author="Houyem Rais" w:date="2024-02-22T14:49:00Z">
                <w:pPr>
                  <w:spacing w:before="20" w:after="40"/>
                  <w:jc w:val="right"/>
                </w:pPr>
              </w:pPrChange>
            </w:pPr>
            <w:del w:id="9201" w:author="Houyem Rais" w:date="2024-02-22T14:46:00Z">
              <w:r w:rsidRPr="00343F01" w:rsidDel="00201166">
                <w:rPr>
                  <w:rFonts w:cs="Calibri"/>
                  <w:color w:val="000000"/>
                  <w:lang w:val="fr-FR"/>
                </w:rPr>
                <w:delText>2 523 335 381</w:delText>
              </w:r>
            </w:del>
          </w:p>
        </w:tc>
      </w:tr>
      <w:tr w:rsidR="00AB75DD" w:rsidRPr="00343F01" w:rsidDel="00201166" w14:paraId="795841D8" w14:textId="47092189" w:rsidTr="00BC5863">
        <w:trPr>
          <w:trHeight w:val="255"/>
          <w:del w:id="9202" w:author="Houyem Rais" w:date="2024-02-22T14:46:00Z"/>
        </w:trPr>
        <w:tc>
          <w:tcPr>
            <w:tcW w:w="1764" w:type="dxa"/>
            <w:vMerge w:val="restart"/>
          </w:tcPr>
          <w:p w14:paraId="50D938A8" w14:textId="0857581D" w:rsidR="00AB75DD" w:rsidRPr="00343F01" w:rsidDel="00201166" w:rsidRDefault="00AB75DD" w:rsidP="00D62BC5">
            <w:pPr>
              <w:spacing w:before="0" w:after="160"/>
              <w:jc w:val="left"/>
              <w:rPr>
                <w:del w:id="9203" w:author="Houyem Rais" w:date="2024-02-22T14:46:00Z"/>
                <w:b/>
                <w:bCs/>
                <w:lang w:val="fr-FR"/>
              </w:rPr>
              <w:pPrChange w:id="9204" w:author="Houyem Rais" w:date="2024-02-22T14:49:00Z">
                <w:pPr>
                  <w:spacing w:before="20" w:after="40"/>
                </w:pPr>
              </w:pPrChange>
            </w:pPr>
            <w:del w:id="9205" w:author="Houyem Rais" w:date="2024-02-22T14:46:00Z">
              <w:r w:rsidRPr="00343F01" w:rsidDel="00201166">
                <w:rPr>
                  <w:b/>
                  <w:bCs/>
                  <w:lang w:val="fr-FR"/>
                </w:rPr>
                <w:delText>Nigéria (78,8 km)</w:delText>
              </w:r>
            </w:del>
          </w:p>
        </w:tc>
        <w:tc>
          <w:tcPr>
            <w:tcW w:w="2974" w:type="dxa"/>
          </w:tcPr>
          <w:p w14:paraId="385F7174" w14:textId="269E8F44" w:rsidR="00AB75DD" w:rsidRPr="00343F01" w:rsidDel="00201166" w:rsidRDefault="00AB75DD" w:rsidP="00D62BC5">
            <w:pPr>
              <w:spacing w:before="0" w:after="160"/>
              <w:jc w:val="left"/>
              <w:rPr>
                <w:del w:id="9206" w:author="Houyem Rais" w:date="2024-02-22T14:46:00Z"/>
                <w:lang w:val="fr-FR"/>
              </w:rPr>
              <w:pPrChange w:id="9207" w:author="Houyem Rais" w:date="2024-02-22T14:49:00Z">
                <w:pPr>
                  <w:spacing w:before="20" w:after="40"/>
                </w:pPr>
              </w:pPrChange>
            </w:pPr>
            <w:del w:id="9208" w:author="Houyem Rais" w:date="2024-02-22T14:46:00Z">
              <w:r w:rsidRPr="00343F01" w:rsidDel="00201166">
                <w:rPr>
                  <w:lang w:val="fr-FR"/>
                </w:rPr>
                <w:delText>Naira</w:delText>
              </w:r>
            </w:del>
          </w:p>
        </w:tc>
        <w:tc>
          <w:tcPr>
            <w:tcW w:w="2381" w:type="dxa"/>
          </w:tcPr>
          <w:p w14:paraId="4090429C" w14:textId="6F362460" w:rsidR="00AB75DD" w:rsidRPr="00343F01" w:rsidDel="00201166" w:rsidRDefault="00AB75DD" w:rsidP="00D62BC5">
            <w:pPr>
              <w:spacing w:before="0" w:after="160"/>
              <w:jc w:val="left"/>
              <w:rPr>
                <w:del w:id="9209" w:author="Houyem Rais" w:date="2024-02-22T14:46:00Z"/>
                <w:lang w:val="fr-FR"/>
              </w:rPr>
              <w:pPrChange w:id="9210" w:author="Houyem Rais" w:date="2024-02-22T14:49:00Z">
                <w:pPr>
                  <w:spacing w:before="20" w:after="40"/>
                  <w:jc w:val="right"/>
                </w:pPr>
              </w:pPrChange>
            </w:pPr>
            <w:del w:id="9211" w:author="Houyem Rais" w:date="2024-02-22T14:46:00Z">
              <w:r w:rsidRPr="00343F01" w:rsidDel="00201166">
                <w:rPr>
                  <w:lang w:val="fr-FR"/>
                </w:rPr>
                <w:delText>816 201 465 424</w:delText>
              </w:r>
            </w:del>
          </w:p>
        </w:tc>
        <w:tc>
          <w:tcPr>
            <w:tcW w:w="1902" w:type="dxa"/>
          </w:tcPr>
          <w:p w14:paraId="425AE028" w14:textId="28866623" w:rsidR="00AB75DD" w:rsidRPr="00343F01" w:rsidDel="00201166" w:rsidRDefault="00AB75DD" w:rsidP="00D62BC5">
            <w:pPr>
              <w:spacing w:before="0" w:after="160"/>
              <w:jc w:val="left"/>
              <w:rPr>
                <w:del w:id="9212" w:author="Houyem Rais" w:date="2024-02-22T14:46:00Z"/>
                <w:lang w:val="fr-FR"/>
              </w:rPr>
              <w:pPrChange w:id="9213" w:author="Houyem Rais" w:date="2024-02-22T14:49:00Z">
                <w:pPr>
                  <w:spacing w:before="20" w:after="40"/>
                  <w:jc w:val="right"/>
                </w:pPr>
              </w:pPrChange>
            </w:pPr>
            <w:del w:id="9214" w:author="Houyem Rais" w:date="2024-02-22T14:46:00Z">
              <w:r w:rsidRPr="00343F01" w:rsidDel="00201166">
                <w:rPr>
                  <w:lang w:val="fr-FR"/>
                </w:rPr>
                <w:delText>877 416 575 331</w:delText>
              </w:r>
            </w:del>
          </w:p>
        </w:tc>
      </w:tr>
      <w:tr w:rsidR="00AB75DD" w:rsidRPr="00343F01" w:rsidDel="00201166" w14:paraId="642DA254" w14:textId="7AA81929" w:rsidTr="00BC5863">
        <w:trPr>
          <w:trHeight w:val="255"/>
          <w:del w:id="9215" w:author="Houyem Rais" w:date="2024-02-22T14:46:00Z"/>
        </w:trPr>
        <w:tc>
          <w:tcPr>
            <w:tcW w:w="1764" w:type="dxa"/>
            <w:vMerge/>
          </w:tcPr>
          <w:p w14:paraId="49E3003E" w14:textId="44584FEC" w:rsidR="00AB75DD" w:rsidRPr="00343F01" w:rsidDel="00201166" w:rsidRDefault="00AB75DD" w:rsidP="00D62BC5">
            <w:pPr>
              <w:spacing w:before="0" w:after="160"/>
              <w:jc w:val="left"/>
              <w:rPr>
                <w:del w:id="9216" w:author="Houyem Rais" w:date="2024-02-22T14:46:00Z"/>
                <w:lang w:val="fr-FR"/>
              </w:rPr>
              <w:pPrChange w:id="9217" w:author="Houyem Rais" w:date="2024-02-22T14:49:00Z">
                <w:pPr>
                  <w:spacing w:before="20" w:after="40"/>
                </w:pPr>
              </w:pPrChange>
            </w:pPr>
          </w:p>
        </w:tc>
        <w:tc>
          <w:tcPr>
            <w:tcW w:w="2974" w:type="dxa"/>
          </w:tcPr>
          <w:p w14:paraId="248D1F45" w14:textId="718AEEC9" w:rsidR="00AB75DD" w:rsidRPr="00343F01" w:rsidDel="00201166" w:rsidRDefault="00AB75DD" w:rsidP="00D62BC5">
            <w:pPr>
              <w:spacing w:before="0" w:after="160"/>
              <w:jc w:val="left"/>
              <w:rPr>
                <w:del w:id="9218" w:author="Houyem Rais" w:date="2024-02-22T14:46:00Z"/>
                <w:lang w:val="fr-FR"/>
              </w:rPr>
              <w:pPrChange w:id="9219" w:author="Houyem Rais" w:date="2024-02-22T14:49:00Z">
                <w:pPr>
                  <w:spacing w:before="20" w:after="40"/>
                </w:pPr>
              </w:pPrChange>
            </w:pPr>
            <w:del w:id="9220" w:author="Houyem Rais" w:date="2024-02-22T14:46:00Z">
              <w:r w:rsidRPr="00343F01" w:rsidDel="00201166">
                <w:rPr>
                  <w:lang w:val="fr-FR"/>
                </w:rPr>
                <w:delText>Dollar (taux 1USD = 410 Nairas)</w:delText>
              </w:r>
            </w:del>
          </w:p>
        </w:tc>
        <w:tc>
          <w:tcPr>
            <w:tcW w:w="2381" w:type="dxa"/>
          </w:tcPr>
          <w:p w14:paraId="54F55E40" w14:textId="28E56BBC" w:rsidR="00AB75DD" w:rsidRPr="00343F01" w:rsidDel="00201166" w:rsidRDefault="00AB75DD" w:rsidP="00D62BC5">
            <w:pPr>
              <w:spacing w:before="0" w:after="160"/>
              <w:jc w:val="left"/>
              <w:rPr>
                <w:del w:id="9221" w:author="Houyem Rais" w:date="2024-02-22T14:46:00Z"/>
                <w:lang w:val="fr-FR"/>
              </w:rPr>
              <w:pPrChange w:id="9222" w:author="Houyem Rais" w:date="2024-02-22T14:49:00Z">
                <w:pPr>
                  <w:spacing w:before="20" w:after="40"/>
                  <w:jc w:val="right"/>
                </w:pPr>
              </w:pPrChange>
            </w:pPr>
            <w:del w:id="9223" w:author="Houyem Rais" w:date="2024-02-22T14:46:00Z">
              <w:r w:rsidRPr="00343F01" w:rsidDel="00201166">
                <w:rPr>
                  <w:lang w:val="fr-FR"/>
                </w:rPr>
                <w:delText>1 990 735 281</w:delText>
              </w:r>
            </w:del>
          </w:p>
        </w:tc>
        <w:tc>
          <w:tcPr>
            <w:tcW w:w="1902" w:type="dxa"/>
          </w:tcPr>
          <w:p w14:paraId="0C50569D" w14:textId="607EC713" w:rsidR="00AB75DD" w:rsidRPr="00343F01" w:rsidDel="00201166" w:rsidRDefault="00AB75DD" w:rsidP="00D62BC5">
            <w:pPr>
              <w:spacing w:before="0" w:after="160"/>
              <w:jc w:val="left"/>
              <w:rPr>
                <w:del w:id="9224" w:author="Houyem Rais" w:date="2024-02-22T14:46:00Z"/>
                <w:lang w:val="fr-FR"/>
              </w:rPr>
              <w:pPrChange w:id="9225" w:author="Houyem Rais" w:date="2024-02-22T14:49:00Z">
                <w:pPr>
                  <w:spacing w:before="20" w:after="40"/>
                  <w:jc w:val="right"/>
                </w:pPr>
              </w:pPrChange>
            </w:pPr>
            <w:del w:id="9226" w:author="Houyem Rais" w:date="2024-02-22T14:46:00Z">
              <w:r w:rsidRPr="00343F01" w:rsidDel="00201166">
                <w:rPr>
                  <w:lang w:val="fr-FR"/>
                </w:rPr>
                <w:delText>2 140 040 427</w:delText>
              </w:r>
            </w:del>
          </w:p>
        </w:tc>
      </w:tr>
      <w:tr w:rsidR="00AB75DD" w:rsidRPr="00343F01" w:rsidDel="00201166" w14:paraId="39F51AFA" w14:textId="1A6E2CAA" w:rsidTr="00BC5863">
        <w:trPr>
          <w:trHeight w:val="255"/>
          <w:del w:id="9227" w:author="Houyem Rais" w:date="2024-02-22T14:46:00Z"/>
        </w:trPr>
        <w:tc>
          <w:tcPr>
            <w:tcW w:w="1764" w:type="dxa"/>
            <w:vMerge w:val="restart"/>
          </w:tcPr>
          <w:p w14:paraId="45B94BA1" w14:textId="597D7109" w:rsidR="00AB75DD" w:rsidRPr="00343F01" w:rsidDel="00201166" w:rsidRDefault="00AB75DD" w:rsidP="00D62BC5">
            <w:pPr>
              <w:spacing w:before="0" w:after="160"/>
              <w:jc w:val="left"/>
              <w:rPr>
                <w:del w:id="9228" w:author="Houyem Rais" w:date="2024-02-22T14:46:00Z"/>
                <w:b/>
                <w:bCs/>
                <w:lang w:val="fr-FR"/>
              </w:rPr>
              <w:pPrChange w:id="9229" w:author="Houyem Rais" w:date="2024-02-22T14:49:00Z">
                <w:pPr>
                  <w:spacing w:before="20" w:after="40"/>
                </w:pPr>
              </w:pPrChange>
            </w:pPr>
            <w:del w:id="9230" w:author="Houyem Rais" w:date="2024-02-22T14:46:00Z">
              <w:r w:rsidRPr="00343F01" w:rsidDel="00201166">
                <w:rPr>
                  <w:b/>
                  <w:bCs/>
                  <w:lang w:val="fr-FR"/>
                </w:rPr>
                <w:delText>Total</w:delText>
              </w:r>
            </w:del>
          </w:p>
        </w:tc>
        <w:tc>
          <w:tcPr>
            <w:tcW w:w="2974" w:type="dxa"/>
          </w:tcPr>
          <w:p w14:paraId="70973487" w14:textId="3B45D1DE" w:rsidR="00AB75DD" w:rsidRPr="00343F01" w:rsidDel="00201166" w:rsidRDefault="00AB75DD" w:rsidP="00D62BC5">
            <w:pPr>
              <w:spacing w:before="0" w:after="160"/>
              <w:jc w:val="left"/>
              <w:rPr>
                <w:del w:id="9231" w:author="Houyem Rais" w:date="2024-02-22T14:46:00Z"/>
                <w:b/>
                <w:bCs/>
                <w:lang w:val="fr-FR"/>
              </w:rPr>
              <w:pPrChange w:id="9232" w:author="Houyem Rais" w:date="2024-02-22T14:49:00Z">
                <w:pPr>
                  <w:spacing w:before="20" w:after="40"/>
                </w:pPr>
              </w:pPrChange>
            </w:pPr>
            <w:del w:id="9233" w:author="Houyem Rais" w:date="2024-02-22T14:46:00Z">
              <w:r w:rsidRPr="00343F01" w:rsidDel="00201166">
                <w:rPr>
                  <w:b/>
                  <w:bCs/>
                  <w:lang w:val="fr-FR"/>
                </w:rPr>
                <w:delText>FCFA</w:delText>
              </w:r>
            </w:del>
          </w:p>
        </w:tc>
        <w:tc>
          <w:tcPr>
            <w:tcW w:w="2381" w:type="dxa"/>
            <w:vAlign w:val="center"/>
          </w:tcPr>
          <w:p w14:paraId="73C72576" w14:textId="57C5E855" w:rsidR="00AB75DD" w:rsidRPr="00343F01" w:rsidDel="00201166" w:rsidRDefault="00AB75DD" w:rsidP="00D62BC5">
            <w:pPr>
              <w:spacing w:before="0" w:after="160"/>
              <w:jc w:val="left"/>
              <w:rPr>
                <w:del w:id="9234" w:author="Houyem Rais" w:date="2024-02-22T14:46:00Z"/>
                <w:b/>
                <w:bCs/>
                <w:lang w:val="fr-FR"/>
              </w:rPr>
              <w:pPrChange w:id="9235" w:author="Houyem Rais" w:date="2024-02-22T14:49:00Z">
                <w:pPr>
                  <w:spacing w:before="20" w:after="40"/>
                  <w:jc w:val="right"/>
                </w:pPr>
              </w:pPrChange>
            </w:pPr>
            <w:del w:id="9236" w:author="Houyem Rais" w:date="2024-02-22T14:46:00Z">
              <w:r w:rsidRPr="00343F01" w:rsidDel="00201166">
                <w:rPr>
                  <w:b/>
                  <w:bCs/>
                  <w:lang w:val="fr-FR"/>
                </w:rPr>
                <w:delText>2 792 790 853 440</w:delText>
              </w:r>
            </w:del>
          </w:p>
        </w:tc>
        <w:tc>
          <w:tcPr>
            <w:tcW w:w="1902" w:type="dxa"/>
          </w:tcPr>
          <w:p w14:paraId="7A57C3B3" w14:textId="5DA83E62" w:rsidR="00AB75DD" w:rsidRPr="00343F01" w:rsidDel="00201166" w:rsidRDefault="000A7DE6" w:rsidP="00D62BC5">
            <w:pPr>
              <w:spacing w:before="0" w:after="160"/>
              <w:jc w:val="left"/>
              <w:rPr>
                <w:del w:id="9237" w:author="Houyem Rais" w:date="2024-02-22T14:46:00Z"/>
                <w:b/>
                <w:bCs/>
                <w:lang w:val="fr-FR"/>
              </w:rPr>
              <w:pPrChange w:id="9238" w:author="Houyem Rais" w:date="2024-02-22T14:49:00Z">
                <w:pPr>
                  <w:spacing w:before="20" w:after="40"/>
                  <w:jc w:val="right"/>
                </w:pPr>
              </w:pPrChange>
            </w:pPr>
            <w:del w:id="9239" w:author="Houyem Rais" w:date="2024-02-22T14:46:00Z">
              <w:r w:rsidRPr="00343F01" w:rsidDel="00201166">
                <w:rPr>
                  <w:b/>
                  <w:bCs/>
                  <w:lang w:val="fr-FR"/>
                </w:rPr>
                <w:delText>3 178 437 972 536</w:delText>
              </w:r>
            </w:del>
          </w:p>
        </w:tc>
      </w:tr>
      <w:tr w:rsidR="00AB75DD" w:rsidRPr="00343F01" w:rsidDel="00201166" w14:paraId="0D2DD682" w14:textId="1518E7A6" w:rsidTr="00BC5863">
        <w:trPr>
          <w:trHeight w:val="255"/>
          <w:del w:id="9240" w:author="Houyem Rais" w:date="2024-02-22T14:46:00Z"/>
        </w:trPr>
        <w:tc>
          <w:tcPr>
            <w:tcW w:w="1764" w:type="dxa"/>
            <w:vMerge/>
          </w:tcPr>
          <w:p w14:paraId="0B18AD15" w14:textId="0FB4414A" w:rsidR="00AB75DD" w:rsidRPr="00343F01" w:rsidDel="00201166" w:rsidRDefault="00AB75DD" w:rsidP="00D62BC5">
            <w:pPr>
              <w:spacing w:before="0" w:after="160"/>
              <w:jc w:val="left"/>
              <w:rPr>
                <w:del w:id="9241" w:author="Houyem Rais" w:date="2024-02-22T14:46:00Z"/>
                <w:lang w:val="fr-FR"/>
              </w:rPr>
              <w:pPrChange w:id="9242" w:author="Houyem Rais" w:date="2024-02-22T14:49:00Z">
                <w:pPr>
                  <w:spacing w:before="20" w:after="40"/>
                </w:pPr>
              </w:pPrChange>
            </w:pPr>
          </w:p>
        </w:tc>
        <w:tc>
          <w:tcPr>
            <w:tcW w:w="2974" w:type="dxa"/>
          </w:tcPr>
          <w:p w14:paraId="4CB4C450" w14:textId="62C8FFE2" w:rsidR="00AB75DD" w:rsidRPr="00343F01" w:rsidDel="00201166" w:rsidRDefault="00AB75DD" w:rsidP="00D62BC5">
            <w:pPr>
              <w:spacing w:before="0" w:after="160"/>
              <w:jc w:val="left"/>
              <w:rPr>
                <w:del w:id="9243" w:author="Houyem Rais" w:date="2024-02-22T14:46:00Z"/>
                <w:b/>
                <w:bCs/>
                <w:lang w:val="fr-FR"/>
              </w:rPr>
              <w:pPrChange w:id="9244" w:author="Houyem Rais" w:date="2024-02-22T14:49:00Z">
                <w:pPr>
                  <w:spacing w:before="20" w:after="40"/>
                </w:pPr>
              </w:pPrChange>
            </w:pPr>
            <w:del w:id="9245" w:author="Houyem Rais" w:date="2024-02-22T14:46:00Z">
              <w:r w:rsidRPr="00343F01" w:rsidDel="00201166">
                <w:rPr>
                  <w:b/>
                  <w:bCs/>
                  <w:lang w:val="fr-FR"/>
                </w:rPr>
                <w:delText>Dollar (taux 1 USD = 560 FCFA)</w:delText>
              </w:r>
            </w:del>
          </w:p>
        </w:tc>
        <w:tc>
          <w:tcPr>
            <w:tcW w:w="2381" w:type="dxa"/>
            <w:vAlign w:val="center"/>
          </w:tcPr>
          <w:p w14:paraId="4DDC080E" w14:textId="242F2A22" w:rsidR="00AB75DD" w:rsidRPr="00343F01" w:rsidDel="00201166" w:rsidRDefault="00AB75DD" w:rsidP="00D62BC5">
            <w:pPr>
              <w:spacing w:before="0" w:after="160"/>
              <w:jc w:val="left"/>
              <w:rPr>
                <w:del w:id="9246" w:author="Houyem Rais" w:date="2024-02-22T14:46:00Z"/>
                <w:b/>
                <w:bCs/>
                <w:lang w:val="fr-FR"/>
              </w:rPr>
              <w:pPrChange w:id="9247" w:author="Houyem Rais" w:date="2024-02-22T14:49:00Z">
                <w:pPr>
                  <w:spacing w:before="20" w:after="40"/>
                  <w:jc w:val="right"/>
                </w:pPr>
              </w:pPrChange>
            </w:pPr>
            <w:del w:id="9248" w:author="Houyem Rais" w:date="2024-02-22T14:46:00Z">
              <w:r w:rsidRPr="00343F01" w:rsidDel="00201166">
                <w:rPr>
                  <w:b/>
                  <w:bCs/>
                  <w:lang w:val="fr-FR"/>
                </w:rPr>
                <w:delText>4 987 126 524</w:delText>
              </w:r>
            </w:del>
          </w:p>
        </w:tc>
        <w:tc>
          <w:tcPr>
            <w:tcW w:w="1902" w:type="dxa"/>
          </w:tcPr>
          <w:p w14:paraId="3A6AC360" w14:textId="271CC0B0" w:rsidR="00AB75DD" w:rsidRPr="00343F01" w:rsidDel="00201166" w:rsidRDefault="000A7DE6" w:rsidP="00D62BC5">
            <w:pPr>
              <w:spacing w:before="0" w:after="160"/>
              <w:jc w:val="left"/>
              <w:rPr>
                <w:del w:id="9249" w:author="Houyem Rais" w:date="2024-02-22T14:46:00Z"/>
                <w:b/>
                <w:bCs/>
                <w:lang w:val="fr-FR"/>
              </w:rPr>
              <w:pPrChange w:id="9250" w:author="Houyem Rais" w:date="2024-02-22T14:49:00Z">
                <w:pPr>
                  <w:spacing w:before="20" w:after="40"/>
                  <w:jc w:val="right"/>
                </w:pPr>
              </w:pPrChange>
            </w:pPr>
            <w:del w:id="9251" w:author="Houyem Rais" w:date="2024-02-22T14:46:00Z">
              <w:r w:rsidRPr="00343F01" w:rsidDel="00201166">
                <w:rPr>
                  <w:b/>
                  <w:bCs/>
                  <w:lang w:val="fr-FR"/>
                </w:rPr>
                <w:delText>5 675 782 094</w:delText>
              </w:r>
            </w:del>
          </w:p>
        </w:tc>
      </w:tr>
    </w:tbl>
    <w:p w14:paraId="08E3A590" w14:textId="57AEC37E" w:rsidR="001F4703" w:rsidRPr="00343F01" w:rsidDel="00201166" w:rsidRDefault="001F4703" w:rsidP="00D62BC5">
      <w:pPr>
        <w:spacing w:before="0" w:after="160"/>
        <w:jc w:val="left"/>
        <w:rPr>
          <w:del w:id="9252" w:author="Houyem Rais" w:date="2024-02-22T14:46:00Z"/>
          <w:i/>
          <w:iCs/>
          <w:sz w:val="20"/>
          <w:szCs w:val="20"/>
        </w:rPr>
        <w:pPrChange w:id="9253" w:author="Houyem Rais" w:date="2024-02-22T14:49:00Z">
          <w:pPr>
            <w:jc w:val="right"/>
          </w:pPr>
        </w:pPrChange>
      </w:pPr>
      <w:del w:id="9254" w:author="Houyem Rais" w:date="2024-02-22T14:46:00Z">
        <w:r w:rsidRPr="00343F01" w:rsidDel="00201166">
          <w:rPr>
            <w:b/>
            <w:bCs/>
            <w:i/>
            <w:iCs/>
            <w:sz w:val="20"/>
            <w:szCs w:val="20"/>
          </w:rPr>
          <w:delText>Source</w:delText>
        </w:r>
        <w:r w:rsidRPr="00343F01" w:rsidDel="00201166">
          <w:rPr>
            <w:i/>
            <w:iCs/>
            <w:sz w:val="20"/>
            <w:szCs w:val="20"/>
          </w:rPr>
          <w:delText> : Etudes techniques</w:delText>
        </w:r>
      </w:del>
    </w:p>
    <w:p w14:paraId="7015B935" w14:textId="5F9EEE18" w:rsidR="00B12D0B" w:rsidRPr="00343F01" w:rsidDel="00201166" w:rsidRDefault="00572F42" w:rsidP="00D62BC5">
      <w:pPr>
        <w:spacing w:before="0" w:after="160"/>
        <w:jc w:val="left"/>
        <w:rPr>
          <w:del w:id="9255" w:author="Houyem Rais" w:date="2024-02-22T14:46:00Z"/>
        </w:rPr>
        <w:pPrChange w:id="9256" w:author="Houyem Rais" w:date="2024-02-22T14:49:00Z">
          <w:pPr/>
        </w:pPrChange>
      </w:pPr>
      <w:del w:id="9257" w:author="Houyem Rais" w:date="2024-02-22T14:46:00Z">
        <w:r w:rsidDel="00201166">
          <w:delText>L</w:delText>
        </w:r>
        <w:r w:rsidR="00BC4BA2" w:rsidRPr="00343F01" w:rsidDel="00201166">
          <w:delText>e</w:delText>
        </w:r>
        <w:r w:rsidR="00557A71" w:rsidRPr="00343F01" w:rsidDel="00201166">
          <w:delText>s</w:delText>
        </w:r>
        <w:r w:rsidR="00BC4BA2" w:rsidRPr="00343F01" w:rsidDel="00201166">
          <w:delText xml:space="preserve"> coûts de construction </w:delText>
        </w:r>
        <w:r w:rsidR="003A61C7" w:rsidRPr="00343F01" w:rsidDel="00201166">
          <w:delText xml:space="preserve">pour chaque </w:delText>
        </w:r>
        <w:r w:rsidR="00BC4BA2" w:rsidRPr="00343F01" w:rsidDel="00201166">
          <w:delText>l</w:delText>
        </w:r>
        <w:r w:rsidR="00557A71" w:rsidRPr="00343F01" w:rsidDel="00201166">
          <w:delText xml:space="preserve">ot contractuel identifié </w:delText>
        </w:r>
        <w:r w:rsidDel="00201166">
          <w:delText xml:space="preserve">ont été estimés </w:delText>
        </w:r>
        <w:r w:rsidR="005A201C" w:rsidRPr="00343F01" w:rsidDel="00201166">
          <w:delText>au prorata de la longueur des tracés</w:delText>
        </w:r>
        <w:r w:rsidR="003A61C7" w:rsidRPr="00343F01" w:rsidDel="00201166">
          <w:delText xml:space="preserve">. Ces estimations </w:delText>
        </w:r>
        <w:r w:rsidR="00557A71" w:rsidRPr="00343F01" w:rsidDel="00201166">
          <w:delText xml:space="preserve">sont </w:delText>
        </w:r>
        <w:r w:rsidR="00801198" w:rsidRPr="00343F01" w:rsidDel="00201166">
          <w:delText>détaillées</w:delText>
        </w:r>
        <w:r w:rsidR="00557A71" w:rsidRPr="00343F01" w:rsidDel="00201166">
          <w:delText xml:space="preserve"> dans le tableau suivant.</w:delText>
        </w:r>
      </w:del>
    </w:p>
    <w:p w14:paraId="7E907743" w14:textId="52F7DEC8" w:rsidR="00B26AB7" w:rsidRPr="00343F01" w:rsidDel="00201166" w:rsidRDefault="00B26AB7" w:rsidP="00D62BC5">
      <w:pPr>
        <w:spacing w:before="0" w:after="160"/>
        <w:jc w:val="left"/>
        <w:rPr>
          <w:del w:id="9258" w:author="Houyem Rais" w:date="2024-02-22T14:46:00Z"/>
        </w:rPr>
        <w:pPrChange w:id="9259" w:author="Houyem Rais" w:date="2024-02-22T14:49:00Z">
          <w:pPr>
            <w:pStyle w:val="Caption"/>
          </w:pPr>
        </w:pPrChange>
      </w:pPr>
      <w:bookmarkStart w:id="9260" w:name="_Toc152165473"/>
      <w:del w:id="9261"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35</w:delText>
        </w:r>
        <w:r w:rsidR="00B0561B" w:rsidDel="00201166">
          <w:rPr>
            <w:noProof/>
          </w:rPr>
          <w:fldChar w:fldCharType="end"/>
        </w:r>
        <w:r w:rsidRPr="00343F01" w:rsidDel="00201166">
          <w:delText xml:space="preserve"> </w:delText>
        </w:r>
        <w:r w:rsidR="003A61C7" w:rsidRPr="00343F01" w:rsidDel="00201166">
          <w:delText xml:space="preserve">Estimation des coûts </w:delText>
        </w:r>
        <w:r w:rsidRPr="00343F01" w:rsidDel="00201166">
          <w:delText>des travaux des lots contractuels</w:delText>
        </w:r>
        <w:bookmarkEnd w:id="9260"/>
      </w:del>
    </w:p>
    <w:tbl>
      <w:tblPr>
        <w:tblStyle w:val="TableGrid"/>
        <w:tblW w:w="9107" w:type="dxa"/>
        <w:tblLook w:val="04A0" w:firstRow="1" w:lastRow="0" w:firstColumn="1" w:lastColumn="0" w:noHBand="0" w:noVBand="1"/>
      </w:tblPr>
      <w:tblGrid>
        <w:gridCol w:w="1742"/>
        <w:gridCol w:w="1865"/>
        <w:gridCol w:w="1865"/>
        <w:gridCol w:w="1843"/>
        <w:gridCol w:w="1842"/>
      </w:tblGrid>
      <w:tr w:rsidR="003A61C7" w:rsidRPr="00343F01" w:rsidDel="00201166" w14:paraId="7B57701C" w14:textId="615E416F" w:rsidTr="00BC5863">
        <w:trPr>
          <w:trHeight w:val="306"/>
          <w:del w:id="9262" w:author="Houyem Rais" w:date="2024-02-22T14:46:00Z"/>
        </w:trPr>
        <w:tc>
          <w:tcPr>
            <w:tcW w:w="1742" w:type="dxa"/>
            <w:vMerge w:val="restart"/>
            <w:shd w:val="clear" w:color="auto" w:fill="B4C6E7" w:themeFill="accent1" w:themeFillTint="66"/>
            <w:noWrap/>
            <w:vAlign w:val="bottom"/>
            <w:hideMark/>
          </w:tcPr>
          <w:p w14:paraId="15337665" w14:textId="1AB68DCD" w:rsidR="003A61C7" w:rsidRPr="00343F01" w:rsidDel="00201166" w:rsidRDefault="003A61C7" w:rsidP="00D62BC5">
            <w:pPr>
              <w:spacing w:before="0" w:after="160"/>
              <w:jc w:val="left"/>
              <w:rPr>
                <w:del w:id="9263" w:author="Houyem Rais" w:date="2024-02-22T14:46:00Z"/>
                <w:b/>
                <w:bCs/>
                <w:sz w:val="20"/>
                <w:szCs w:val="20"/>
                <w:lang w:val="fr-FR"/>
              </w:rPr>
              <w:pPrChange w:id="9264" w:author="Houyem Rais" w:date="2024-02-22T14:49:00Z">
                <w:pPr>
                  <w:spacing w:before="40" w:after="60"/>
                </w:pPr>
              </w:pPrChange>
            </w:pPr>
            <w:del w:id="9265" w:author="Houyem Rais" w:date="2024-02-22T14:46:00Z">
              <w:r w:rsidRPr="00343F01" w:rsidDel="00201166">
                <w:rPr>
                  <w:b/>
                  <w:bCs/>
                  <w:sz w:val="20"/>
                  <w:szCs w:val="20"/>
                  <w:lang w:val="fr-FR"/>
                </w:rPr>
                <w:delText>Lots contractuels</w:delText>
              </w:r>
            </w:del>
          </w:p>
        </w:tc>
        <w:tc>
          <w:tcPr>
            <w:tcW w:w="3680" w:type="dxa"/>
            <w:gridSpan w:val="2"/>
            <w:shd w:val="clear" w:color="auto" w:fill="B4C6E7" w:themeFill="accent1" w:themeFillTint="66"/>
            <w:noWrap/>
            <w:hideMark/>
          </w:tcPr>
          <w:p w14:paraId="5E1B766E" w14:textId="620F845D" w:rsidR="003A61C7" w:rsidRPr="00343F01" w:rsidDel="00201166" w:rsidRDefault="003A61C7" w:rsidP="00D62BC5">
            <w:pPr>
              <w:spacing w:before="0" w:after="160"/>
              <w:jc w:val="left"/>
              <w:rPr>
                <w:del w:id="9266" w:author="Houyem Rais" w:date="2024-02-22T14:46:00Z"/>
                <w:b/>
                <w:bCs/>
                <w:sz w:val="20"/>
                <w:szCs w:val="20"/>
                <w:lang w:val="fr-FR"/>
              </w:rPr>
              <w:pPrChange w:id="9267" w:author="Houyem Rais" w:date="2024-02-22T14:49:00Z">
                <w:pPr>
                  <w:spacing w:before="40" w:after="60"/>
                  <w:jc w:val="center"/>
                </w:pPr>
              </w:pPrChange>
            </w:pPr>
            <w:del w:id="9268" w:author="Houyem Rais" w:date="2024-02-22T14:46:00Z">
              <w:r w:rsidRPr="00343F01" w:rsidDel="00201166">
                <w:rPr>
                  <w:b/>
                  <w:bCs/>
                  <w:sz w:val="20"/>
                  <w:szCs w:val="20"/>
                  <w:lang w:val="fr-FR"/>
                </w:rPr>
                <w:delText>Coûts en FCFA</w:delText>
              </w:r>
            </w:del>
          </w:p>
        </w:tc>
        <w:tc>
          <w:tcPr>
            <w:tcW w:w="3685" w:type="dxa"/>
            <w:gridSpan w:val="2"/>
            <w:shd w:val="clear" w:color="auto" w:fill="B4C6E7" w:themeFill="accent1" w:themeFillTint="66"/>
            <w:noWrap/>
            <w:hideMark/>
          </w:tcPr>
          <w:p w14:paraId="2A079088" w14:textId="60DEE0AD" w:rsidR="003A61C7" w:rsidRPr="00343F01" w:rsidDel="00201166" w:rsidRDefault="003A61C7" w:rsidP="00D62BC5">
            <w:pPr>
              <w:spacing w:before="0" w:after="160"/>
              <w:jc w:val="left"/>
              <w:rPr>
                <w:del w:id="9269" w:author="Houyem Rais" w:date="2024-02-22T14:46:00Z"/>
                <w:b/>
                <w:bCs/>
                <w:sz w:val="20"/>
                <w:szCs w:val="20"/>
                <w:lang w:val="fr-FR"/>
              </w:rPr>
              <w:pPrChange w:id="9270" w:author="Houyem Rais" w:date="2024-02-22T14:49:00Z">
                <w:pPr>
                  <w:spacing w:before="40" w:after="60"/>
                  <w:jc w:val="center"/>
                </w:pPr>
              </w:pPrChange>
            </w:pPr>
            <w:del w:id="9271" w:author="Houyem Rais" w:date="2024-02-22T14:46:00Z">
              <w:r w:rsidRPr="00343F01" w:rsidDel="00201166">
                <w:rPr>
                  <w:b/>
                  <w:bCs/>
                  <w:sz w:val="20"/>
                  <w:szCs w:val="20"/>
                  <w:lang w:val="fr-FR"/>
                </w:rPr>
                <w:delText>Coûts en USD (taux 1 USD = 560 FCFA)</w:delText>
              </w:r>
            </w:del>
          </w:p>
        </w:tc>
      </w:tr>
      <w:tr w:rsidR="003A61C7" w:rsidRPr="00343F01" w:rsidDel="00201166" w14:paraId="3D7957FE" w14:textId="3E21D9A3" w:rsidTr="0024218E">
        <w:trPr>
          <w:trHeight w:val="306"/>
          <w:del w:id="9272" w:author="Houyem Rais" w:date="2024-02-22T14:46:00Z"/>
        </w:trPr>
        <w:tc>
          <w:tcPr>
            <w:tcW w:w="1742" w:type="dxa"/>
            <w:vMerge/>
            <w:shd w:val="clear" w:color="auto" w:fill="B4C6E7" w:themeFill="accent1" w:themeFillTint="66"/>
            <w:noWrap/>
          </w:tcPr>
          <w:p w14:paraId="12E3F815" w14:textId="78013170" w:rsidR="003A61C7" w:rsidRPr="00343F01" w:rsidDel="00201166" w:rsidRDefault="003A61C7" w:rsidP="00D62BC5">
            <w:pPr>
              <w:spacing w:before="0" w:after="160"/>
              <w:jc w:val="left"/>
              <w:rPr>
                <w:del w:id="9273" w:author="Houyem Rais" w:date="2024-02-22T14:46:00Z"/>
                <w:b/>
                <w:bCs/>
                <w:sz w:val="20"/>
                <w:szCs w:val="20"/>
                <w:lang w:val="fr-FR"/>
              </w:rPr>
              <w:pPrChange w:id="9274" w:author="Houyem Rais" w:date="2024-02-22T14:49:00Z">
                <w:pPr>
                  <w:spacing w:before="40" w:after="60"/>
                </w:pPr>
              </w:pPrChange>
            </w:pPr>
          </w:p>
        </w:tc>
        <w:tc>
          <w:tcPr>
            <w:tcW w:w="1865" w:type="dxa"/>
            <w:shd w:val="clear" w:color="auto" w:fill="B4C6E7" w:themeFill="accent1" w:themeFillTint="66"/>
            <w:noWrap/>
          </w:tcPr>
          <w:p w14:paraId="4EB0EF88" w14:textId="07B95594" w:rsidR="003A61C7" w:rsidRPr="00343F01" w:rsidDel="00201166" w:rsidRDefault="003A61C7" w:rsidP="00D62BC5">
            <w:pPr>
              <w:spacing w:before="0" w:after="160"/>
              <w:jc w:val="left"/>
              <w:rPr>
                <w:del w:id="9275" w:author="Houyem Rais" w:date="2024-02-22T14:46:00Z"/>
                <w:b/>
                <w:bCs/>
                <w:sz w:val="20"/>
                <w:szCs w:val="20"/>
                <w:lang w:val="fr-FR"/>
              </w:rPr>
              <w:pPrChange w:id="9276" w:author="Houyem Rais" w:date="2024-02-22T14:49:00Z">
                <w:pPr>
                  <w:spacing w:before="40" w:after="60"/>
                  <w:jc w:val="center"/>
                </w:pPr>
              </w:pPrChange>
            </w:pPr>
            <w:del w:id="9277" w:author="Houyem Rais" w:date="2024-02-22T14:46:00Z">
              <w:r w:rsidRPr="00343F01" w:rsidDel="00201166">
                <w:rPr>
                  <w:b/>
                  <w:bCs/>
                  <w:sz w:val="20"/>
                  <w:szCs w:val="20"/>
                  <w:lang w:val="fr-FR"/>
                </w:rPr>
                <w:delText>Hors taxe</w:delText>
              </w:r>
            </w:del>
          </w:p>
        </w:tc>
        <w:tc>
          <w:tcPr>
            <w:tcW w:w="1815" w:type="dxa"/>
            <w:shd w:val="clear" w:color="auto" w:fill="B4C6E7" w:themeFill="accent1" w:themeFillTint="66"/>
          </w:tcPr>
          <w:p w14:paraId="74E20D32" w14:textId="74B72752" w:rsidR="003A61C7" w:rsidRPr="00343F01" w:rsidDel="00201166" w:rsidRDefault="003A61C7" w:rsidP="00D62BC5">
            <w:pPr>
              <w:spacing w:before="0" w:after="160"/>
              <w:jc w:val="left"/>
              <w:rPr>
                <w:del w:id="9278" w:author="Houyem Rais" w:date="2024-02-22T14:46:00Z"/>
                <w:b/>
                <w:bCs/>
                <w:sz w:val="20"/>
                <w:szCs w:val="20"/>
                <w:lang w:val="fr-FR"/>
              </w:rPr>
              <w:pPrChange w:id="9279" w:author="Houyem Rais" w:date="2024-02-22T14:49:00Z">
                <w:pPr>
                  <w:spacing w:before="40" w:after="60"/>
                  <w:jc w:val="center"/>
                </w:pPr>
              </w:pPrChange>
            </w:pPr>
            <w:del w:id="9280" w:author="Houyem Rais" w:date="2024-02-22T14:46:00Z">
              <w:r w:rsidRPr="00343F01" w:rsidDel="00201166">
                <w:rPr>
                  <w:b/>
                  <w:bCs/>
                  <w:sz w:val="20"/>
                  <w:szCs w:val="20"/>
                  <w:lang w:val="fr-FR"/>
                </w:rPr>
                <w:delText>TTC</w:delText>
              </w:r>
            </w:del>
          </w:p>
        </w:tc>
        <w:tc>
          <w:tcPr>
            <w:tcW w:w="1843" w:type="dxa"/>
            <w:shd w:val="clear" w:color="auto" w:fill="B4C6E7" w:themeFill="accent1" w:themeFillTint="66"/>
            <w:noWrap/>
          </w:tcPr>
          <w:p w14:paraId="1F211A5F" w14:textId="26BA5E14" w:rsidR="003A61C7" w:rsidRPr="00343F01" w:rsidDel="00201166" w:rsidRDefault="003A61C7" w:rsidP="00D62BC5">
            <w:pPr>
              <w:spacing w:before="0" w:after="160"/>
              <w:jc w:val="left"/>
              <w:rPr>
                <w:del w:id="9281" w:author="Houyem Rais" w:date="2024-02-22T14:46:00Z"/>
                <w:b/>
                <w:bCs/>
                <w:sz w:val="20"/>
                <w:szCs w:val="20"/>
                <w:lang w:val="fr-FR"/>
              </w:rPr>
              <w:pPrChange w:id="9282" w:author="Houyem Rais" w:date="2024-02-22T14:49:00Z">
                <w:pPr>
                  <w:spacing w:before="40" w:after="60"/>
                  <w:jc w:val="center"/>
                </w:pPr>
              </w:pPrChange>
            </w:pPr>
            <w:del w:id="9283" w:author="Houyem Rais" w:date="2024-02-22T14:46:00Z">
              <w:r w:rsidRPr="00343F01" w:rsidDel="00201166">
                <w:rPr>
                  <w:b/>
                  <w:bCs/>
                  <w:sz w:val="20"/>
                  <w:szCs w:val="20"/>
                  <w:lang w:val="fr-FR"/>
                </w:rPr>
                <w:delText>Hors taxe</w:delText>
              </w:r>
            </w:del>
          </w:p>
        </w:tc>
        <w:tc>
          <w:tcPr>
            <w:tcW w:w="1842" w:type="dxa"/>
            <w:shd w:val="clear" w:color="auto" w:fill="B4C6E7" w:themeFill="accent1" w:themeFillTint="66"/>
          </w:tcPr>
          <w:p w14:paraId="53FD74DE" w14:textId="66E018BC" w:rsidR="003A61C7" w:rsidRPr="00343F01" w:rsidDel="00201166" w:rsidRDefault="003A61C7" w:rsidP="00D62BC5">
            <w:pPr>
              <w:spacing w:before="0" w:after="160"/>
              <w:jc w:val="left"/>
              <w:rPr>
                <w:del w:id="9284" w:author="Houyem Rais" w:date="2024-02-22T14:46:00Z"/>
                <w:b/>
                <w:bCs/>
                <w:sz w:val="20"/>
                <w:szCs w:val="20"/>
                <w:lang w:val="fr-FR"/>
              </w:rPr>
              <w:pPrChange w:id="9285" w:author="Houyem Rais" w:date="2024-02-22T14:49:00Z">
                <w:pPr>
                  <w:spacing w:before="40" w:after="60"/>
                  <w:jc w:val="center"/>
                </w:pPr>
              </w:pPrChange>
            </w:pPr>
            <w:del w:id="9286" w:author="Houyem Rais" w:date="2024-02-22T14:46:00Z">
              <w:r w:rsidRPr="00343F01" w:rsidDel="00201166">
                <w:rPr>
                  <w:b/>
                  <w:bCs/>
                  <w:sz w:val="20"/>
                  <w:szCs w:val="20"/>
                  <w:lang w:val="fr-FR"/>
                </w:rPr>
                <w:delText>TTC</w:delText>
              </w:r>
            </w:del>
          </w:p>
        </w:tc>
      </w:tr>
      <w:tr w:rsidR="009E038B" w:rsidRPr="00343F01" w:rsidDel="00201166" w14:paraId="42F70E14" w14:textId="1F70575F" w:rsidTr="0024218E">
        <w:trPr>
          <w:trHeight w:val="306"/>
          <w:del w:id="9287" w:author="Houyem Rais" w:date="2024-02-22T14:46:00Z"/>
        </w:trPr>
        <w:tc>
          <w:tcPr>
            <w:tcW w:w="1742" w:type="dxa"/>
            <w:shd w:val="clear" w:color="auto" w:fill="F2F2F2" w:themeFill="background1" w:themeFillShade="F2"/>
            <w:noWrap/>
            <w:hideMark/>
          </w:tcPr>
          <w:p w14:paraId="6474EF2F" w14:textId="29C17B3B" w:rsidR="009E038B" w:rsidRPr="00343F01" w:rsidDel="00201166" w:rsidRDefault="009E038B" w:rsidP="00D62BC5">
            <w:pPr>
              <w:spacing w:before="0" w:after="160"/>
              <w:jc w:val="left"/>
              <w:rPr>
                <w:del w:id="9288" w:author="Houyem Rais" w:date="2024-02-22T14:46:00Z"/>
                <w:b/>
                <w:bCs/>
                <w:sz w:val="20"/>
                <w:szCs w:val="20"/>
                <w:lang w:val="fr-FR"/>
              </w:rPr>
              <w:pPrChange w:id="9289" w:author="Houyem Rais" w:date="2024-02-22T14:49:00Z">
                <w:pPr>
                  <w:spacing w:before="40" w:after="60"/>
                </w:pPr>
              </w:pPrChange>
            </w:pPr>
            <w:del w:id="9290" w:author="Houyem Rais" w:date="2024-02-22T14:46:00Z">
              <w:r w:rsidRPr="00343F01" w:rsidDel="00201166">
                <w:rPr>
                  <w:b/>
                  <w:bCs/>
                  <w:sz w:val="20"/>
                  <w:szCs w:val="20"/>
                  <w:lang w:val="fr-FR"/>
                </w:rPr>
                <w:delText>Togo</w:delText>
              </w:r>
            </w:del>
          </w:p>
        </w:tc>
        <w:tc>
          <w:tcPr>
            <w:tcW w:w="1865" w:type="dxa"/>
            <w:shd w:val="clear" w:color="auto" w:fill="F2F2F2" w:themeFill="background1" w:themeFillShade="F2"/>
            <w:noWrap/>
            <w:hideMark/>
          </w:tcPr>
          <w:p w14:paraId="7508D894" w14:textId="0BD55EB2" w:rsidR="009E038B" w:rsidRPr="00343F01" w:rsidDel="00201166" w:rsidRDefault="009E038B" w:rsidP="00D62BC5">
            <w:pPr>
              <w:spacing w:before="0" w:after="160"/>
              <w:jc w:val="left"/>
              <w:rPr>
                <w:del w:id="9291" w:author="Houyem Rais" w:date="2024-02-22T14:46:00Z"/>
                <w:b/>
                <w:bCs/>
                <w:sz w:val="20"/>
                <w:szCs w:val="20"/>
                <w:lang w:val="fr-FR"/>
              </w:rPr>
              <w:pPrChange w:id="9292" w:author="Houyem Rais" w:date="2024-02-22T14:49:00Z">
                <w:pPr>
                  <w:spacing w:before="40" w:after="60"/>
                  <w:jc w:val="right"/>
                </w:pPr>
              </w:pPrChange>
            </w:pPr>
            <w:del w:id="9293" w:author="Houyem Rais" w:date="2024-02-22T14:46:00Z">
              <w:r w:rsidRPr="00343F01" w:rsidDel="00201166">
                <w:rPr>
                  <w:b/>
                  <w:bCs/>
                  <w:sz w:val="20"/>
                  <w:szCs w:val="20"/>
                  <w:lang w:val="fr-FR"/>
                </w:rPr>
                <w:delText>480 464 000 000</w:delText>
              </w:r>
            </w:del>
          </w:p>
        </w:tc>
        <w:tc>
          <w:tcPr>
            <w:tcW w:w="1815" w:type="dxa"/>
            <w:shd w:val="clear" w:color="auto" w:fill="F2F2F2" w:themeFill="background1" w:themeFillShade="F2"/>
            <w:vAlign w:val="bottom"/>
          </w:tcPr>
          <w:p w14:paraId="0558378B" w14:textId="468F4217" w:rsidR="009E038B" w:rsidRPr="00343F01" w:rsidDel="00201166" w:rsidRDefault="009E038B" w:rsidP="00D62BC5">
            <w:pPr>
              <w:spacing w:before="0" w:after="160"/>
              <w:jc w:val="left"/>
              <w:rPr>
                <w:del w:id="9294" w:author="Houyem Rais" w:date="2024-02-22T14:46:00Z"/>
                <w:b/>
                <w:bCs/>
                <w:sz w:val="20"/>
                <w:szCs w:val="20"/>
                <w:lang w:val="fr-FR"/>
              </w:rPr>
              <w:pPrChange w:id="9295" w:author="Houyem Rais" w:date="2024-02-22T14:49:00Z">
                <w:pPr>
                  <w:spacing w:before="40" w:after="60"/>
                  <w:jc w:val="right"/>
                </w:pPr>
              </w:pPrChange>
            </w:pPr>
            <w:del w:id="9296" w:author="Houyem Rais" w:date="2024-02-22T14:46:00Z">
              <w:r w:rsidRPr="00343F01" w:rsidDel="00201166">
                <w:rPr>
                  <w:rFonts w:cs="Calibri"/>
                  <w:b/>
                  <w:bCs/>
                  <w:color w:val="000000"/>
                  <w:sz w:val="20"/>
                  <w:szCs w:val="20"/>
                  <w:lang w:val="fr-FR"/>
                </w:rPr>
                <w:delText>566 947 520 000</w:delText>
              </w:r>
            </w:del>
          </w:p>
        </w:tc>
        <w:tc>
          <w:tcPr>
            <w:tcW w:w="1843" w:type="dxa"/>
            <w:shd w:val="clear" w:color="auto" w:fill="F2F2F2" w:themeFill="background1" w:themeFillShade="F2"/>
            <w:noWrap/>
            <w:hideMark/>
          </w:tcPr>
          <w:p w14:paraId="6F69A54B" w14:textId="44A1F0A5" w:rsidR="009E038B" w:rsidRPr="00343F01" w:rsidDel="00201166" w:rsidRDefault="009E038B" w:rsidP="00D62BC5">
            <w:pPr>
              <w:spacing w:before="0" w:after="160"/>
              <w:jc w:val="left"/>
              <w:rPr>
                <w:del w:id="9297" w:author="Houyem Rais" w:date="2024-02-22T14:46:00Z"/>
                <w:b/>
                <w:bCs/>
                <w:sz w:val="20"/>
                <w:szCs w:val="20"/>
                <w:lang w:val="fr-FR"/>
              </w:rPr>
              <w:pPrChange w:id="9298" w:author="Houyem Rais" w:date="2024-02-22T14:49:00Z">
                <w:pPr>
                  <w:spacing w:before="40" w:after="60"/>
                  <w:jc w:val="right"/>
                </w:pPr>
              </w:pPrChange>
            </w:pPr>
            <w:del w:id="9299" w:author="Houyem Rais" w:date="2024-02-22T14:46:00Z">
              <w:r w:rsidRPr="00343F01" w:rsidDel="00201166">
                <w:rPr>
                  <w:b/>
                  <w:bCs/>
                  <w:sz w:val="20"/>
                  <w:szCs w:val="20"/>
                  <w:lang w:val="fr-FR"/>
                </w:rPr>
                <w:delText>857 971 429</w:delText>
              </w:r>
            </w:del>
          </w:p>
        </w:tc>
        <w:tc>
          <w:tcPr>
            <w:tcW w:w="1842" w:type="dxa"/>
            <w:shd w:val="clear" w:color="auto" w:fill="F2F2F2" w:themeFill="background1" w:themeFillShade="F2"/>
            <w:vAlign w:val="bottom"/>
          </w:tcPr>
          <w:p w14:paraId="656DB822" w14:textId="0D26AABA" w:rsidR="009E038B" w:rsidRPr="00343F01" w:rsidDel="00201166" w:rsidRDefault="009E038B" w:rsidP="00D62BC5">
            <w:pPr>
              <w:spacing w:before="0" w:after="160"/>
              <w:jc w:val="left"/>
              <w:rPr>
                <w:del w:id="9300" w:author="Houyem Rais" w:date="2024-02-22T14:46:00Z"/>
                <w:b/>
                <w:bCs/>
                <w:sz w:val="20"/>
                <w:szCs w:val="20"/>
                <w:lang w:val="fr-FR"/>
              </w:rPr>
              <w:pPrChange w:id="9301" w:author="Houyem Rais" w:date="2024-02-22T14:49:00Z">
                <w:pPr>
                  <w:spacing w:before="40" w:after="60"/>
                  <w:jc w:val="right"/>
                </w:pPr>
              </w:pPrChange>
            </w:pPr>
            <w:del w:id="9302" w:author="Houyem Rais" w:date="2024-02-22T14:46:00Z">
              <w:r w:rsidRPr="00343F01" w:rsidDel="00201166">
                <w:rPr>
                  <w:rFonts w:cs="Calibri"/>
                  <w:b/>
                  <w:bCs/>
                  <w:color w:val="000000"/>
                  <w:sz w:val="20"/>
                  <w:szCs w:val="20"/>
                  <w:lang w:val="fr-FR"/>
                </w:rPr>
                <w:delText>1 012 406 286</w:delText>
              </w:r>
            </w:del>
          </w:p>
        </w:tc>
      </w:tr>
      <w:tr w:rsidR="009E038B" w:rsidRPr="00343F01" w:rsidDel="00201166" w14:paraId="63926061" w14:textId="4FF847A9" w:rsidTr="0024218E">
        <w:trPr>
          <w:trHeight w:val="306"/>
          <w:del w:id="9303" w:author="Houyem Rais" w:date="2024-02-22T14:46:00Z"/>
        </w:trPr>
        <w:tc>
          <w:tcPr>
            <w:tcW w:w="1742" w:type="dxa"/>
            <w:noWrap/>
            <w:hideMark/>
          </w:tcPr>
          <w:p w14:paraId="1AE3FB65" w14:textId="7E4C01E7" w:rsidR="009E038B" w:rsidRPr="00343F01" w:rsidDel="00201166" w:rsidRDefault="009E038B" w:rsidP="00D62BC5">
            <w:pPr>
              <w:spacing w:before="0" w:after="160"/>
              <w:jc w:val="left"/>
              <w:rPr>
                <w:del w:id="9304" w:author="Houyem Rais" w:date="2024-02-22T14:46:00Z"/>
                <w:b/>
                <w:bCs/>
                <w:sz w:val="20"/>
                <w:szCs w:val="20"/>
                <w:lang w:val="fr-FR"/>
              </w:rPr>
              <w:pPrChange w:id="9305" w:author="Houyem Rais" w:date="2024-02-22T14:49:00Z">
                <w:pPr>
                  <w:spacing w:before="40" w:after="60"/>
                </w:pPr>
              </w:pPrChange>
            </w:pPr>
            <w:del w:id="9306" w:author="Houyem Rais" w:date="2024-02-22T14:46:00Z">
              <w:r w:rsidRPr="00343F01" w:rsidDel="00201166">
                <w:rPr>
                  <w:b/>
                  <w:bCs/>
                  <w:color w:val="002060"/>
                  <w:sz w:val="20"/>
                  <w:szCs w:val="20"/>
                  <w:lang w:val="fr-FR"/>
                </w:rPr>
                <w:delText>Lot contractuel A</w:delText>
              </w:r>
            </w:del>
          </w:p>
        </w:tc>
        <w:tc>
          <w:tcPr>
            <w:tcW w:w="1865" w:type="dxa"/>
            <w:noWrap/>
            <w:hideMark/>
          </w:tcPr>
          <w:p w14:paraId="37301B46" w14:textId="123BA603" w:rsidR="009E038B" w:rsidRPr="00343F01" w:rsidDel="00201166" w:rsidRDefault="009E038B" w:rsidP="00D62BC5">
            <w:pPr>
              <w:spacing w:before="0" w:after="160"/>
              <w:jc w:val="left"/>
              <w:rPr>
                <w:del w:id="9307" w:author="Houyem Rais" w:date="2024-02-22T14:46:00Z"/>
                <w:color w:val="002060"/>
                <w:sz w:val="20"/>
                <w:szCs w:val="20"/>
                <w:lang w:val="fr-FR"/>
              </w:rPr>
              <w:pPrChange w:id="9308" w:author="Houyem Rais" w:date="2024-02-22T14:49:00Z">
                <w:pPr>
                  <w:spacing w:before="40" w:after="60"/>
                  <w:jc w:val="right"/>
                </w:pPr>
              </w:pPrChange>
            </w:pPr>
            <w:del w:id="9309" w:author="Houyem Rais" w:date="2024-02-22T14:46:00Z">
              <w:r w:rsidRPr="00343F01" w:rsidDel="00201166">
                <w:rPr>
                  <w:color w:val="002060"/>
                  <w:sz w:val="20"/>
                  <w:szCs w:val="20"/>
                  <w:lang w:val="fr-FR"/>
                </w:rPr>
                <w:delText>480 464 000 000</w:delText>
              </w:r>
            </w:del>
          </w:p>
        </w:tc>
        <w:tc>
          <w:tcPr>
            <w:tcW w:w="1815" w:type="dxa"/>
            <w:vAlign w:val="center"/>
          </w:tcPr>
          <w:p w14:paraId="4AAA6EC0" w14:textId="17EAC519" w:rsidR="009E038B" w:rsidRPr="00343F01" w:rsidDel="00201166" w:rsidRDefault="009E038B" w:rsidP="00D62BC5">
            <w:pPr>
              <w:spacing w:before="0" w:after="160"/>
              <w:jc w:val="left"/>
              <w:rPr>
                <w:del w:id="9310" w:author="Houyem Rais" w:date="2024-02-22T14:46:00Z"/>
                <w:color w:val="002060"/>
                <w:sz w:val="20"/>
                <w:szCs w:val="20"/>
                <w:lang w:val="fr-FR"/>
              </w:rPr>
              <w:pPrChange w:id="9311" w:author="Houyem Rais" w:date="2024-02-22T14:49:00Z">
                <w:pPr>
                  <w:spacing w:before="40" w:after="60"/>
                  <w:jc w:val="right"/>
                </w:pPr>
              </w:pPrChange>
            </w:pPr>
            <w:del w:id="9312" w:author="Houyem Rais" w:date="2024-02-22T14:46:00Z">
              <w:r w:rsidRPr="00343F01" w:rsidDel="00201166">
                <w:rPr>
                  <w:rFonts w:cs="Calibri"/>
                  <w:color w:val="000000"/>
                  <w:sz w:val="20"/>
                  <w:szCs w:val="20"/>
                  <w:lang w:val="fr-FR"/>
                </w:rPr>
                <w:delText>566 947 520 000</w:delText>
              </w:r>
            </w:del>
          </w:p>
        </w:tc>
        <w:tc>
          <w:tcPr>
            <w:tcW w:w="1843" w:type="dxa"/>
            <w:noWrap/>
            <w:hideMark/>
          </w:tcPr>
          <w:p w14:paraId="4B930E24" w14:textId="7A7F0C12" w:rsidR="009E038B" w:rsidRPr="00343F01" w:rsidDel="00201166" w:rsidRDefault="009E038B" w:rsidP="00D62BC5">
            <w:pPr>
              <w:spacing w:before="0" w:after="160"/>
              <w:jc w:val="left"/>
              <w:rPr>
                <w:del w:id="9313" w:author="Houyem Rais" w:date="2024-02-22T14:46:00Z"/>
                <w:color w:val="002060"/>
                <w:sz w:val="20"/>
                <w:szCs w:val="20"/>
                <w:lang w:val="fr-FR"/>
              </w:rPr>
              <w:pPrChange w:id="9314" w:author="Houyem Rais" w:date="2024-02-22T14:49:00Z">
                <w:pPr>
                  <w:spacing w:before="40" w:after="60"/>
                  <w:jc w:val="right"/>
                </w:pPr>
              </w:pPrChange>
            </w:pPr>
            <w:del w:id="9315" w:author="Houyem Rais" w:date="2024-02-22T14:46:00Z">
              <w:r w:rsidRPr="00343F01" w:rsidDel="00201166">
                <w:rPr>
                  <w:color w:val="002060"/>
                  <w:sz w:val="20"/>
                  <w:szCs w:val="20"/>
                  <w:lang w:val="fr-FR"/>
                </w:rPr>
                <w:delText>857 971 429</w:delText>
              </w:r>
            </w:del>
          </w:p>
        </w:tc>
        <w:tc>
          <w:tcPr>
            <w:tcW w:w="1842" w:type="dxa"/>
            <w:vAlign w:val="center"/>
          </w:tcPr>
          <w:p w14:paraId="0859F644" w14:textId="2FDD1841" w:rsidR="009E038B" w:rsidRPr="00343F01" w:rsidDel="00201166" w:rsidRDefault="009E038B" w:rsidP="00D62BC5">
            <w:pPr>
              <w:spacing w:before="0" w:after="160"/>
              <w:jc w:val="left"/>
              <w:rPr>
                <w:del w:id="9316" w:author="Houyem Rais" w:date="2024-02-22T14:46:00Z"/>
                <w:color w:val="002060"/>
                <w:sz w:val="20"/>
                <w:szCs w:val="20"/>
                <w:lang w:val="fr-FR"/>
              </w:rPr>
              <w:pPrChange w:id="9317" w:author="Houyem Rais" w:date="2024-02-22T14:49:00Z">
                <w:pPr>
                  <w:spacing w:before="40" w:after="60"/>
                  <w:jc w:val="right"/>
                </w:pPr>
              </w:pPrChange>
            </w:pPr>
            <w:del w:id="9318" w:author="Houyem Rais" w:date="2024-02-22T14:46:00Z">
              <w:r w:rsidRPr="00343F01" w:rsidDel="00201166">
                <w:rPr>
                  <w:rFonts w:cs="Calibri"/>
                  <w:color w:val="000000"/>
                  <w:sz w:val="20"/>
                  <w:szCs w:val="20"/>
                  <w:lang w:val="fr-FR"/>
                </w:rPr>
                <w:delText>1 012 406 286</w:delText>
              </w:r>
            </w:del>
          </w:p>
        </w:tc>
      </w:tr>
      <w:tr w:rsidR="009E038B" w:rsidRPr="00343F01" w:rsidDel="00201166" w14:paraId="5BF6F279" w14:textId="2DEA61B2" w:rsidTr="0024218E">
        <w:trPr>
          <w:trHeight w:val="306"/>
          <w:del w:id="9319" w:author="Houyem Rais" w:date="2024-02-22T14:46:00Z"/>
        </w:trPr>
        <w:tc>
          <w:tcPr>
            <w:tcW w:w="1742" w:type="dxa"/>
            <w:shd w:val="clear" w:color="auto" w:fill="F2F2F2" w:themeFill="background1" w:themeFillShade="F2"/>
            <w:noWrap/>
            <w:hideMark/>
          </w:tcPr>
          <w:p w14:paraId="01885943" w14:textId="31648E53" w:rsidR="009E038B" w:rsidRPr="00343F01" w:rsidDel="00201166" w:rsidRDefault="009E038B" w:rsidP="00D62BC5">
            <w:pPr>
              <w:spacing w:before="0" w:after="160"/>
              <w:jc w:val="left"/>
              <w:rPr>
                <w:del w:id="9320" w:author="Houyem Rais" w:date="2024-02-22T14:46:00Z"/>
                <w:b/>
                <w:bCs/>
                <w:sz w:val="20"/>
                <w:szCs w:val="20"/>
                <w:lang w:val="fr-FR"/>
              </w:rPr>
              <w:pPrChange w:id="9321" w:author="Houyem Rais" w:date="2024-02-22T14:49:00Z">
                <w:pPr>
                  <w:spacing w:before="40" w:after="60"/>
                </w:pPr>
              </w:pPrChange>
            </w:pPr>
            <w:del w:id="9322" w:author="Houyem Rais" w:date="2024-02-22T14:46:00Z">
              <w:r w:rsidRPr="00343F01" w:rsidDel="00201166">
                <w:rPr>
                  <w:b/>
                  <w:bCs/>
                  <w:sz w:val="20"/>
                  <w:szCs w:val="20"/>
                  <w:lang w:val="fr-FR"/>
                </w:rPr>
                <w:delText>Bénin</w:delText>
              </w:r>
            </w:del>
          </w:p>
        </w:tc>
        <w:tc>
          <w:tcPr>
            <w:tcW w:w="1865" w:type="dxa"/>
            <w:shd w:val="clear" w:color="auto" w:fill="F2F2F2" w:themeFill="background1" w:themeFillShade="F2"/>
            <w:noWrap/>
            <w:hideMark/>
          </w:tcPr>
          <w:p w14:paraId="66D501A8" w14:textId="292D7108" w:rsidR="009E038B" w:rsidRPr="00343F01" w:rsidDel="00201166" w:rsidRDefault="009E038B" w:rsidP="00D62BC5">
            <w:pPr>
              <w:spacing w:before="0" w:after="160"/>
              <w:jc w:val="left"/>
              <w:rPr>
                <w:del w:id="9323" w:author="Houyem Rais" w:date="2024-02-22T14:46:00Z"/>
                <w:b/>
                <w:bCs/>
                <w:sz w:val="20"/>
                <w:szCs w:val="20"/>
                <w:lang w:val="fr-FR"/>
              </w:rPr>
              <w:pPrChange w:id="9324" w:author="Houyem Rais" w:date="2024-02-22T14:49:00Z">
                <w:pPr>
                  <w:spacing w:before="40" w:after="60"/>
                  <w:jc w:val="right"/>
                </w:pPr>
              </w:pPrChange>
            </w:pPr>
            <w:del w:id="9325" w:author="Houyem Rais" w:date="2024-02-22T14:46:00Z">
              <w:r w:rsidRPr="00343F01" w:rsidDel="00201166">
                <w:rPr>
                  <w:b/>
                  <w:bCs/>
                  <w:sz w:val="20"/>
                  <w:szCs w:val="20"/>
                  <w:lang w:val="fr-FR"/>
                </w:rPr>
                <w:delText>1 197 515 095 894</w:delText>
              </w:r>
            </w:del>
          </w:p>
        </w:tc>
        <w:tc>
          <w:tcPr>
            <w:tcW w:w="1815" w:type="dxa"/>
            <w:shd w:val="clear" w:color="auto" w:fill="F2F2F2" w:themeFill="background1" w:themeFillShade="F2"/>
            <w:vAlign w:val="center"/>
          </w:tcPr>
          <w:p w14:paraId="2E833544" w14:textId="30EDB6B0" w:rsidR="009E038B" w:rsidRPr="00343F01" w:rsidDel="00201166" w:rsidRDefault="009E038B" w:rsidP="00D62BC5">
            <w:pPr>
              <w:spacing w:before="0" w:after="160"/>
              <w:jc w:val="left"/>
              <w:rPr>
                <w:del w:id="9326" w:author="Houyem Rais" w:date="2024-02-22T14:46:00Z"/>
                <w:b/>
                <w:bCs/>
                <w:sz w:val="20"/>
                <w:szCs w:val="20"/>
                <w:lang w:val="fr-FR"/>
              </w:rPr>
              <w:pPrChange w:id="9327" w:author="Houyem Rais" w:date="2024-02-22T14:49:00Z">
                <w:pPr>
                  <w:spacing w:before="40" w:after="60"/>
                  <w:jc w:val="right"/>
                </w:pPr>
              </w:pPrChange>
            </w:pPr>
            <w:del w:id="9328" w:author="Houyem Rais" w:date="2024-02-22T14:46:00Z">
              <w:r w:rsidRPr="00343F01" w:rsidDel="00201166">
                <w:rPr>
                  <w:rFonts w:cs="Calibri"/>
                  <w:b/>
                  <w:bCs/>
                  <w:color w:val="000000"/>
                  <w:sz w:val="20"/>
                  <w:szCs w:val="20"/>
                  <w:lang w:val="fr-FR"/>
                </w:rPr>
                <w:delText>1 413 067 813 155</w:delText>
              </w:r>
            </w:del>
          </w:p>
        </w:tc>
        <w:tc>
          <w:tcPr>
            <w:tcW w:w="1843" w:type="dxa"/>
            <w:shd w:val="clear" w:color="auto" w:fill="F2F2F2" w:themeFill="background1" w:themeFillShade="F2"/>
            <w:noWrap/>
            <w:hideMark/>
          </w:tcPr>
          <w:p w14:paraId="14AD6B38" w14:textId="7B502816" w:rsidR="009E038B" w:rsidRPr="00343F01" w:rsidDel="00201166" w:rsidRDefault="009E038B" w:rsidP="00D62BC5">
            <w:pPr>
              <w:spacing w:before="0" w:after="160"/>
              <w:jc w:val="left"/>
              <w:rPr>
                <w:del w:id="9329" w:author="Houyem Rais" w:date="2024-02-22T14:46:00Z"/>
                <w:b/>
                <w:bCs/>
                <w:sz w:val="20"/>
                <w:szCs w:val="20"/>
                <w:lang w:val="fr-FR"/>
              </w:rPr>
              <w:pPrChange w:id="9330" w:author="Houyem Rais" w:date="2024-02-22T14:49:00Z">
                <w:pPr>
                  <w:spacing w:before="40" w:after="60"/>
                  <w:jc w:val="right"/>
                </w:pPr>
              </w:pPrChange>
            </w:pPr>
            <w:del w:id="9331" w:author="Houyem Rais" w:date="2024-02-22T14:46:00Z">
              <w:r w:rsidRPr="00343F01" w:rsidDel="00201166">
                <w:rPr>
                  <w:b/>
                  <w:bCs/>
                  <w:sz w:val="20"/>
                  <w:szCs w:val="20"/>
                  <w:lang w:val="fr-FR"/>
                </w:rPr>
                <w:delText>2 138 419 814</w:delText>
              </w:r>
            </w:del>
          </w:p>
        </w:tc>
        <w:tc>
          <w:tcPr>
            <w:tcW w:w="1842" w:type="dxa"/>
            <w:shd w:val="clear" w:color="auto" w:fill="F2F2F2" w:themeFill="background1" w:themeFillShade="F2"/>
            <w:vAlign w:val="center"/>
          </w:tcPr>
          <w:p w14:paraId="5D9ED7CF" w14:textId="3399CA15" w:rsidR="009E038B" w:rsidRPr="00343F01" w:rsidDel="00201166" w:rsidRDefault="009E038B" w:rsidP="00D62BC5">
            <w:pPr>
              <w:spacing w:before="0" w:after="160"/>
              <w:jc w:val="left"/>
              <w:rPr>
                <w:del w:id="9332" w:author="Houyem Rais" w:date="2024-02-22T14:46:00Z"/>
                <w:b/>
                <w:bCs/>
                <w:sz w:val="20"/>
                <w:szCs w:val="20"/>
                <w:lang w:val="fr-FR"/>
              </w:rPr>
              <w:pPrChange w:id="9333" w:author="Houyem Rais" w:date="2024-02-22T14:49:00Z">
                <w:pPr>
                  <w:spacing w:before="40" w:after="60"/>
                  <w:jc w:val="right"/>
                </w:pPr>
              </w:pPrChange>
            </w:pPr>
            <w:del w:id="9334" w:author="Houyem Rais" w:date="2024-02-22T14:46:00Z">
              <w:r w:rsidRPr="00343F01" w:rsidDel="00201166">
                <w:rPr>
                  <w:rFonts w:cs="Calibri"/>
                  <w:b/>
                  <w:bCs/>
                  <w:color w:val="000000"/>
                  <w:sz w:val="20"/>
                  <w:szCs w:val="20"/>
                  <w:lang w:val="fr-FR"/>
                </w:rPr>
                <w:delText>2 523 335 381</w:delText>
              </w:r>
            </w:del>
          </w:p>
        </w:tc>
      </w:tr>
      <w:tr w:rsidR="009E038B" w:rsidRPr="00343F01" w:rsidDel="00201166" w14:paraId="051182BF" w14:textId="0D8805A6" w:rsidTr="0024218E">
        <w:trPr>
          <w:trHeight w:val="306"/>
          <w:del w:id="9335" w:author="Houyem Rais" w:date="2024-02-22T14:46:00Z"/>
        </w:trPr>
        <w:tc>
          <w:tcPr>
            <w:tcW w:w="1742" w:type="dxa"/>
            <w:noWrap/>
            <w:hideMark/>
          </w:tcPr>
          <w:p w14:paraId="2BC0EF77" w14:textId="482BE9C4" w:rsidR="009E038B" w:rsidRPr="00343F01" w:rsidDel="00201166" w:rsidRDefault="009E038B" w:rsidP="00D62BC5">
            <w:pPr>
              <w:spacing w:before="0" w:after="160"/>
              <w:jc w:val="left"/>
              <w:rPr>
                <w:del w:id="9336" w:author="Houyem Rais" w:date="2024-02-22T14:46:00Z"/>
                <w:b/>
                <w:bCs/>
                <w:color w:val="002060"/>
                <w:sz w:val="20"/>
                <w:szCs w:val="20"/>
                <w:lang w:val="fr-FR"/>
              </w:rPr>
              <w:pPrChange w:id="9337" w:author="Houyem Rais" w:date="2024-02-22T14:49:00Z">
                <w:pPr>
                  <w:spacing w:before="40" w:after="60"/>
                </w:pPr>
              </w:pPrChange>
            </w:pPr>
            <w:del w:id="9338" w:author="Houyem Rais" w:date="2024-02-22T14:46:00Z">
              <w:r w:rsidRPr="00343F01" w:rsidDel="00201166">
                <w:rPr>
                  <w:b/>
                  <w:bCs/>
                  <w:color w:val="002060"/>
                  <w:sz w:val="20"/>
                  <w:szCs w:val="20"/>
                  <w:lang w:val="fr-FR"/>
                </w:rPr>
                <w:delText>Lot contractuel B</w:delText>
              </w:r>
            </w:del>
          </w:p>
        </w:tc>
        <w:tc>
          <w:tcPr>
            <w:tcW w:w="1865" w:type="dxa"/>
            <w:noWrap/>
            <w:hideMark/>
          </w:tcPr>
          <w:p w14:paraId="23AF641A" w14:textId="28C7AFC6" w:rsidR="009E038B" w:rsidRPr="00343F01" w:rsidDel="00201166" w:rsidRDefault="009E038B" w:rsidP="00D62BC5">
            <w:pPr>
              <w:spacing w:before="0" w:after="160"/>
              <w:jc w:val="left"/>
              <w:rPr>
                <w:del w:id="9339" w:author="Houyem Rais" w:date="2024-02-22T14:46:00Z"/>
                <w:color w:val="002060"/>
                <w:sz w:val="20"/>
                <w:szCs w:val="20"/>
                <w:lang w:val="fr-FR"/>
              </w:rPr>
              <w:pPrChange w:id="9340" w:author="Houyem Rais" w:date="2024-02-22T14:49:00Z">
                <w:pPr>
                  <w:spacing w:before="40" w:after="60"/>
                  <w:jc w:val="right"/>
                </w:pPr>
              </w:pPrChange>
            </w:pPr>
            <w:del w:id="9341" w:author="Houyem Rais" w:date="2024-02-22T14:46:00Z">
              <w:r w:rsidRPr="00343F01" w:rsidDel="00201166">
                <w:rPr>
                  <w:color w:val="002060"/>
                  <w:sz w:val="20"/>
                  <w:szCs w:val="20"/>
                  <w:lang w:val="fr-FR"/>
                </w:rPr>
                <w:delText>709 034 717 567</w:delText>
              </w:r>
            </w:del>
          </w:p>
        </w:tc>
        <w:tc>
          <w:tcPr>
            <w:tcW w:w="1815" w:type="dxa"/>
            <w:vAlign w:val="center"/>
          </w:tcPr>
          <w:p w14:paraId="4B476EFF" w14:textId="4B7E4D6D" w:rsidR="009E038B" w:rsidRPr="00343F01" w:rsidDel="00201166" w:rsidRDefault="009E038B" w:rsidP="00D62BC5">
            <w:pPr>
              <w:spacing w:before="0" w:after="160"/>
              <w:jc w:val="left"/>
              <w:rPr>
                <w:del w:id="9342" w:author="Houyem Rais" w:date="2024-02-22T14:46:00Z"/>
                <w:color w:val="002060"/>
                <w:sz w:val="20"/>
                <w:szCs w:val="20"/>
                <w:lang w:val="fr-FR"/>
              </w:rPr>
              <w:pPrChange w:id="9343" w:author="Houyem Rais" w:date="2024-02-22T14:49:00Z">
                <w:pPr>
                  <w:spacing w:before="40" w:after="60"/>
                  <w:jc w:val="right"/>
                </w:pPr>
              </w:pPrChange>
            </w:pPr>
            <w:del w:id="9344" w:author="Houyem Rais" w:date="2024-02-22T14:46:00Z">
              <w:r w:rsidRPr="00343F01" w:rsidDel="00201166">
                <w:rPr>
                  <w:rFonts w:cs="Calibri"/>
                  <w:color w:val="000000"/>
                  <w:sz w:val="20"/>
                  <w:szCs w:val="20"/>
                  <w:lang w:val="fr-FR"/>
                </w:rPr>
                <w:delText>836 660 966 729</w:delText>
              </w:r>
            </w:del>
          </w:p>
        </w:tc>
        <w:tc>
          <w:tcPr>
            <w:tcW w:w="1843" w:type="dxa"/>
            <w:noWrap/>
            <w:hideMark/>
          </w:tcPr>
          <w:p w14:paraId="1A9FF1F2" w14:textId="447E0249" w:rsidR="009E038B" w:rsidRPr="00343F01" w:rsidDel="00201166" w:rsidRDefault="009E038B" w:rsidP="00D62BC5">
            <w:pPr>
              <w:spacing w:before="0" w:after="160"/>
              <w:jc w:val="left"/>
              <w:rPr>
                <w:del w:id="9345" w:author="Houyem Rais" w:date="2024-02-22T14:46:00Z"/>
                <w:color w:val="002060"/>
                <w:sz w:val="20"/>
                <w:szCs w:val="20"/>
                <w:lang w:val="fr-FR"/>
              </w:rPr>
              <w:pPrChange w:id="9346" w:author="Houyem Rais" w:date="2024-02-22T14:49:00Z">
                <w:pPr>
                  <w:spacing w:before="40" w:after="60"/>
                  <w:jc w:val="right"/>
                </w:pPr>
              </w:pPrChange>
            </w:pPr>
            <w:del w:id="9347" w:author="Houyem Rais" w:date="2024-02-22T14:46:00Z">
              <w:r w:rsidRPr="00343F01" w:rsidDel="00201166">
                <w:rPr>
                  <w:color w:val="002060"/>
                  <w:sz w:val="20"/>
                  <w:szCs w:val="20"/>
                  <w:lang w:val="fr-FR"/>
                </w:rPr>
                <w:delText>1 266 133 424</w:delText>
              </w:r>
            </w:del>
          </w:p>
        </w:tc>
        <w:tc>
          <w:tcPr>
            <w:tcW w:w="1842" w:type="dxa"/>
            <w:vAlign w:val="center"/>
          </w:tcPr>
          <w:p w14:paraId="2FDCFD07" w14:textId="49243813" w:rsidR="009E038B" w:rsidRPr="00343F01" w:rsidDel="00201166" w:rsidRDefault="009E038B" w:rsidP="00D62BC5">
            <w:pPr>
              <w:spacing w:before="0" w:after="160"/>
              <w:jc w:val="left"/>
              <w:rPr>
                <w:del w:id="9348" w:author="Houyem Rais" w:date="2024-02-22T14:46:00Z"/>
                <w:color w:val="002060"/>
                <w:sz w:val="20"/>
                <w:szCs w:val="20"/>
                <w:lang w:val="fr-FR"/>
              </w:rPr>
              <w:pPrChange w:id="9349" w:author="Houyem Rais" w:date="2024-02-22T14:49:00Z">
                <w:pPr>
                  <w:spacing w:before="40" w:after="60"/>
                  <w:jc w:val="right"/>
                </w:pPr>
              </w:pPrChange>
            </w:pPr>
            <w:del w:id="9350" w:author="Houyem Rais" w:date="2024-02-22T14:46:00Z">
              <w:r w:rsidRPr="00343F01" w:rsidDel="00201166">
                <w:rPr>
                  <w:rFonts w:cs="Calibri"/>
                  <w:color w:val="000000"/>
                  <w:sz w:val="20"/>
                  <w:szCs w:val="20"/>
                  <w:lang w:val="fr-FR"/>
                </w:rPr>
                <w:delText>1 494 037 440</w:delText>
              </w:r>
            </w:del>
          </w:p>
        </w:tc>
      </w:tr>
      <w:tr w:rsidR="009E038B" w:rsidRPr="00343F01" w:rsidDel="00201166" w14:paraId="5C931E5E" w14:textId="0D8BC0FB" w:rsidTr="0024218E">
        <w:trPr>
          <w:trHeight w:val="306"/>
          <w:del w:id="9351" w:author="Houyem Rais" w:date="2024-02-22T14:46:00Z"/>
        </w:trPr>
        <w:tc>
          <w:tcPr>
            <w:tcW w:w="1742" w:type="dxa"/>
            <w:noWrap/>
            <w:hideMark/>
          </w:tcPr>
          <w:p w14:paraId="0BD184D9" w14:textId="54A1217D" w:rsidR="009E038B" w:rsidRPr="00343F01" w:rsidDel="00201166" w:rsidRDefault="009E038B" w:rsidP="00D62BC5">
            <w:pPr>
              <w:spacing w:before="0" w:after="160"/>
              <w:jc w:val="left"/>
              <w:rPr>
                <w:del w:id="9352" w:author="Houyem Rais" w:date="2024-02-22T14:46:00Z"/>
                <w:b/>
                <w:bCs/>
                <w:color w:val="002060"/>
                <w:sz w:val="20"/>
                <w:szCs w:val="20"/>
                <w:lang w:val="fr-FR"/>
              </w:rPr>
              <w:pPrChange w:id="9353" w:author="Houyem Rais" w:date="2024-02-22T14:49:00Z">
                <w:pPr>
                  <w:spacing w:before="40" w:after="60"/>
                </w:pPr>
              </w:pPrChange>
            </w:pPr>
            <w:del w:id="9354" w:author="Houyem Rais" w:date="2024-02-22T14:46:00Z">
              <w:r w:rsidRPr="00343F01" w:rsidDel="00201166">
                <w:rPr>
                  <w:b/>
                  <w:bCs/>
                  <w:color w:val="002060"/>
                  <w:sz w:val="20"/>
                  <w:szCs w:val="20"/>
                  <w:lang w:val="fr-FR"/>
                </w:rPr>
                <w:delText>Lot contractuel C</w:delText>
              </w:r>
            </w:del>
          </w:p>
        </w:tc>
        <w:tc>
          <w:tcPr>
            <w:tcW w:w="1865" w:type="dxa"/>
            <w:noWrap/>
            <w:hideMark/>
          </w:tcPr>
          <w:p w14:paraId="7FE239CB" w14:textId="2CBE50BA" w:rsidR="009E038B" w:rsidRPr="00343F01" w:rsidDel="00201166" w:rsidRDefault="009E038B" w:rsidP="00D62BC5">
            <w:pPr>
              <w:spacing w:before="0" w:after="160"/>
              <w:jc w:val="left"/>
              <w:rPr>
                <w:del w:id="9355" w:author="Houyem Rais" w:date="2024-02-22T14:46:00Z"/>
                <w:color w:val="002060"/>
                <w:sz w:val="20"/>
                <w:szCs w:val="20"/>
                <w:lang w:val="fr-FR"/>
              </w:rPr>
              <w:pPrChange w:id="9356" w:author="Houyem Rais" w:date="2024-02-22T14:49:00Z">
                <w:pPr>
                  <w:spacing w:before="40" w:after="60"/>
                  <w:jc w:val="right"/>
                </w:pPr>
              </w:pPrChange>
            </w:pPr>
            <w:del w:id="9357" w:author="Houyem Rais" w:date="2024-02-22T14:46:00Z">
              <w:r w:rsidRPr="00343F01" w:rsidDel="00201166">
                <w:rPr>
                  <w:color w:val="002060"/>
                  <w:sz w:val="20"/>
                  <w:szCs w:val="20"/>
                  <w:lang w:val="fr-FR"/>
                </w:rPr>
                <w:delText>488 480 378 327</w:delText>
              </w:r>
            </w:del>
          </w:p>
        </w:tc>
        <w:tc>
          <w:tcPr>
            <w:tcW w:w="1815" w:type="dxa"/>
            <w:vAlign w:val="center"/>
          </w:tcPr>
          <w:p w14:paraId="7B3D3DA5" w14:textId="52096A4C" w:rsidR="009E038B" w:rsidRPr="00343F01" w:rsidDel="00201166" w:rsidRDefault="009E038B" w:rsidP="00D62BC5">
            <w:pPr>
              <w:spacing w:before="0" w:after="160"/>
              <w:jc w:val="left"/>
              <w:rPr>
                <w:del w:id="9358" w:author="Houyem Rais" w:date="2024-02-22T14:46:00Z"/>
                <w:color w:val="002060"/>
                <w:sz w:val="20"/>
                <w:szCs w:val="20"/>
                <w:lang w:val="fr-FR"/>
              </w:rPr>
              <w:pPrChange w:id="9359" w:author="Houyem Rais" w:date="2024-02-22T14:49:00Z">
                <w:pPr>
                  <w:spacing w:before="40" w:after="60"/>
                  <w:jc w:val="right"/>
                </w:pPr>
              </w:pPrChange>
            </w:pPr>
            <w:del w:id="9360" w:author="Houyem Rais" w:date="2024-02-22T14:46:00Z">
              <w:r w:rsidRPr="00343F01" w:rsidDel="00201166">
                <w:rPr>
                  <w:rFonts w:cs="Calibri"/>
                  <w:color w:val="000000"/>
                  <w:sz w:val="20"/>
                  <w:szCs w:val="20"/>
                  <w:lang w:val="fr-FR"/>
                </w:rPr>
                <w:delText>576 406 846 426</w:delText>
              </w:r>
            </w:del>
          </w:p>
        </w:tc>
        <w:tc>
          <w:tcPr>
            <w:tcW w:w="1843" w:type="dxa"/>
            <w:noWrap/>
            <w:hideMark/>
          </w:tcPr>
          <w:p w14:paraId="24D00D18" w14:textId="7F0ACBA9" w:rsidR="009E038B" w:rsidRPr="00343F01" w:rsidDel="00201166" w:rsidRDefault="009E038B" w:rsidP="00D62BC5">
            <w:pPr>
              <w:spacing w:before="0" w:after="160"/>
              <w:jc w:val="left"/>
              <w:rPr>
                <w:del w:id="9361" w:author="Houyem Rais" w:date="2024-02-22T14:46:00Z"/>
                <w:color w:val="002060"/>
                <w:sz w:val="20"/>
                <w:szCs w:val="20"/>
                <w:lang w:val="fr-FR"/>
              </w:rPr>
              <w:pPrChange w:id="9362" w:author="Houyem Rais" w:date="2024-02-22T14:49:00Z">
                <w:pPr>
                  <w:spacing w:before="40" w:after="60"/>
                  <w:jc w:val="right"/>
                </w:pPr>
              </w:pPrChange>
            </w:pPr>
            <w:del w:id="9363" w:author="Houyem Rais" w:date="2024-02-22T14:46:00Z">
              <w:r w:rsidRPr="00343F01" w:rsidDel="00201166">
                <w:rPr>
                  <w:color w:val="002060"/>
                  <w:sz w:val="20"/>
                  <w:szCs w:val="20"/>
                  <w:lang w:val="fr-FR"/>
                </w:rPr>
                <w:delText>872 286 390</w:delText>
              </w:r>
            </w:del>
          </w:p>
        </w:tc>
        <w:tc>
          <w:tcPr>
            <w:tcW w:w="1842" w:type="dxa"/>
            <w:vAlign w:val="center"/>
          </w:tcPr>
          <w:p w14:paraId="78F1A9D0" w14:textId="54CE687F" w:rsidR="009E038B" w:rsidRPr="00343F01" w:rsidDel="00201166" w:rsidRDefault="009E038B" w:rsidP="00D62BC5">
            <w:pPr>
              <w:spacing w:before="0" w:after="160"/>
              <w:jc w:val="left"/>
              <w:rPr>
                <w:del w:id="9364" w:author="Houyem Rais" w:date="2024-02-22T14:46:00Z"/>
                <w:color w:val="002060"/>
                <w:sz w:val="20"/>
                <w:szCs w:val="20"/>
                <w:lang w:val="fr-FR"/>
              </w:rPr>
              <w:pPrChange w:id="9365" w:author="Houyem Rais" w:date="2024-02-22T14:49:00Z">
                <w:pPr>
                  <w:spacing w:before="40" w:after="60"/>
                  <w:jc w:val="right"/>
                </w:pPr>
              </w:pPrChange>
            </w:pPr>
            <w:del w:id="9366" w:author="Houyem Rais" w:date="2024-02-22T14:46:00Z">
              <w:r w:rsidRPr="00343F01" w:rsidDel="00201166">
                <w:rPr>
                  <w:rFonts w:cs="Calibri"/>
                  <w:color w:val="000000"/>
                  <w:sz w:val="20"/>
                  <w:szCs w:val="20"/>
                  <w:lang w:val="fr-FR"/>
                </w:rPr>
                <w:delText>1 029 297 940</w:delText>
              </w:r>
            </w:del>
          </w:p>
        </w:tc>
      </w:tr>
      <w:tr w:rsidR="009E038B" w:rsidRPr="00343F01" w:rsidDel="00201166" w14:paraId="7DCD567F" w14:textId="547C38E1">
        <w:trPr>
          <w:trHeight w:val="306"/>
          <w:del w:id="9367" w:author="Houyem Rais" w:date="2024-02-22T14:46:00Z"/>
        </w:trPr>
        <w:tc>
          <w:tcPr>
            <w:tcW w:w="1742" w:type="dxa"/>
            <w:shd w:val="clear" w:color="auto" w:fill="B4C6E7"/>
            <w:noWrap/>
            <w:hideMark/>
          </w:tcPr>
          <w:p w14:paraId="1300F563" w14:textId="06F1909A" w:rsidR="009E038B" w:rsidRPr="00343F01" w:rsidDel="00201166" w:rsidRDefault="009E038B" w:rsidP="00D62BC5">
            <w:pPr>
              <w:spacing w:before="0" w:after="160"/>
              <w:jc w:val="left"/>
              <w:rPr>
                <w:del w:id="9368" w:author="Houyem Rais" w:date="2024-02-22T14:46:00Z"/>
                <w:b/>
                <w:bCs/>
                <w:sz w:val="20"/>
                <w:szCs w:val="20"/>
                <w:lang w:val="fr-FR"/>
              </w:rPr>
              <w:pPrChange w:id="9369" w:author="Houyem Rais" w:date="2024-02-22T14:49:00Z">
                <w:pPr>
                  <w:spacing w:before="40" w:after="60"/>
                </w:pPr>
              </w:pPrChange>
            </w:pPr>
            <w:del w:id="9370" w:author="Houyem Rais" w:date="2024-02-22T14:46:00Z">
              <w:r w:rsidRPr="00343F01" w:rsidDel="00201166">
                <w:rPr>
                  <w:b/>
                  <w:bCs/>
                  <w:sz w:val="20"/>
                  <w:szCs w:val="20"/>
                  <w:lang w:val="fr-FR"/>
                </w:rPr>
                <w:delText> </w:delText>
              </w:r>
            </w:del>
          </w:p>
        </w:tc>
        <w:tc>
          <w:tcPr>
            <w:tcW w:w="3680" w:type="dxa"/>
            <w:gridSpan w:val="2"/>
            <w:shd w:val="clear" w:color="auto" w:fill="B4C6E7"/>
            <w:noWrap/>
            <w:hideMark/>
          </w:tcPr>
          <w:p w14:paraId="0A05BC48" w14:textId="4D0A25E0" w:rsidR="009E038B" w:rsidRPr="00343F01" w:rsidDel="00201166" w:rsidRDefault="009E038B" w:rsidP="00D62BC5">
            <w:pPr>
              <w:spacing w:before="0" w:after="160"/>
              <w:jc w:val="left"/>
              <w:rPr>
                <w:del w:id="9371" w:author="Houyem Rais" w:date="2024-02-22T14:46:00Z"/>
                <w:b/>
                <w:bCs/>
                <w:sz w:val="20"/>
                <w:szCs w:val="20"/>
                <w:lang w:val="fr-FR"/>
              </w:rPr>
              <w:pPrChange w:id="9372" w:author="Houyem Rais" w:date="2024-02-22T14:49:00Z">
                <w:pPr>
                  <w:spacing w:before="40" w:after="60"/>
                  <w:jc w:val="center"/>
                </w:pPr>
              </w:pPrChange>
            </w:pPr>
            <w:del w:id="9373" w:author="Houyem Rais" w:date="2024-02-22T14:46:00Z">
              <w:r w:rsidRPr="00343F01" w:rsidDel="00201166">
                <w:rPr>
                  <w:b/>
                  <w:bCs/>
                  <w:sz w:val="20"/>
                  <w:szCs w:val="20"/>
                  <w:lang w:val="fr-FR"/>
                </w:rPr>
                <w:delText>Coûts en Naira</w:delText>
              </w:r>
            </w:del>
          </w:p>
        </w:tc>
        <w:tc>
          <w:tcPr>
            <w:tcW w:w="3685" w:type="dxa"/>
            <w:gridSpan w:val="2"/>
            <w:shd w:val="clear" w:color="auto" w:fill="B4C6E7" w:themeFill="accent1" w:themeFillTint="66"/>
            <w:noWrap/>
            <w:hideMark/>
          </w:tcPr>
          <w:p w14:paraId="7C0124A4" w14:textId="773557F5" w:rsidR="009E038B" w:rsidRPr="00343F01" w:rsidDel="00201166" w:rsidRDefault="009E038B" w:rsidP="00D62BC5">
            <w:pPr>
              <w:spacing w:before="0" w:after="160"/>
              <w:jc w:val="left"/>
              <w:rPr>
                <w:del w:id="9374" w:author="Houyem Rais" w:date="2024-02-22T14:46:00Z"/>
                <w:b/>
                <w:bCs/>
                <w:sz w:val="20"/>
                <w:szCs w:val="20"/>
                <w:lang w:val="fr-FR"/>
              </w:rPr>
              <w:pPrChange w:id="9375" w:author="Houyem Rais" w:date="2024-02-22T14:49:00Z">
                <w:pPr>
                  <w:spacing w:before="40" w:after="60"/>
                  <w:jc w:val="center"/>
                </w:pPr>
              </w:pPrChange>
            </w:pPr>
            <w:del w:id="9376" w:author="Houyem Rais" w:date="2024-02-22T14:46:00Z">
              <w:r w:rsidRPr="00343F01" w:rsidDel="00201166">
                <w:rPr>
                  <w:b/>
                  <w:bCs/>
                  <w:sz w:val="20"/>
                  <w:szCs w:val="20"/>
                  <w:lang w:val="fr-FR"/>
                </w:rPr>
                <w:delText>Coûts en USD (taux 1 USD = 410 N)</w:delText>
              </w:r>
            </w:del>
          </w:p>
        </w:tc>
      </w:tr>
      <w:tr w:rsidR="009E038B" w:rsidRPr="00343F01" w:rsidDel="00201166" w14:paraId="22E65396" w14:textId="2AFE1FCA" w:rsidTr="0024218E">
        <w:trPr>
          <w:trHeight w:val="306"/>
          <w:del w:id="9377" w:author="Houyem Rais" w:date="2024-02-22T14:46:00Z"/>
        </w:trPr>
        <w:tc>
          <w:tcPr>
            <w:tcW w:w="1742" w:type="dxa"/>
            <w:shd w:val="clear" w:color="auto" w:fill="B4C6E7"/>
            <w:noWrap/>
          </w:tcPr>
          <w:p w14:paraId="628E9A37" w14:textId="3C9EF8B7" w:rsidR="009E038B" w:rsidRPr="00343F01" w:rsidDel="00201166" w:rsidRDefault="009E038B" w:rsidP="00D62BC5">
            <w:pPr>
              <w:spacing w:before="0" w:after="160"/>
              <w:jc w:val="left"/>
              <w:rPr>
                <w:del w:id="9378" w:author="Houyem Rais" w:date="2024-02-22T14:46:00Z"/>
                <w:b/>
                <w:bCs/>
                <w:sz w:val="20"/>
                <w:szCs w:val="20"/>
                <w:lang w:val="fr-FR"/>
              </w:rPr>
              <w:pPrChange w:id="9379" w:author="Houyem Rais" w:date="2024-02-22T14:49:00Z">
                <w:pPr>
                  <w:spacing w:before="40" w:after="60"/>
                </w:pPr>
              </w:pPrChange>
            </w:pPr>
          </w:p>
        </w:tc>
        <w:tc>
          <w:tcPr>
            <w:tcW w:w="1865" w:type="dxa"/>
            <w:shd w:val="clear" w:color="auto" w:fill="B4C6E7"/>
            <w:noWrap/>
          </w:tcPr>
          <w:p w14:paraId="13BF1031" w14:textId="6E07C3FD" w:rsidR="009E038B" w:rsidRPr="00343F01" w:rsidDel="00201166" w:rsidRDefault="009E038B" w:rsidP="00D62BC5">
            <w:pPr>
              <w:spacing w:before="0" w:after="160"/>
              <w:jc w:val="left"/>
              <w:rPr>
                <w:del w:id="9380" w:author="Houyem Rais" w:date="2024-02-22T14:46:00Z"/>
                <w:b/>
                <w:bCs/>
                <w:sz w:val="20"/>
                <w:szCs w:val="20"/>
                <w:lang w:val="fr-FR"/>
              </w:rPr>
              <w:pPrChange w:id="9381" w:author="Houyem Rais" w:date="2024-02-22T14:49:00Z">
                <w:pPr>
                  <w:spacing w:before="40" w:after="60"/>
                  <w:jc w:val="center"/>
                </w:pPr>
              </w:pPrChange>
            </w:pPr>
            <w:del w:id="9382" w:author="Houyem Rais" w:date="2024-02-22T14:46:00Z">
              <w:r w:rsidRPr="00343F01" w:rsidDel="00201166">
                <w:rPr>
                  <w:b/>
                  <w:bCs/>
                  <w:sz w:val="20"/>
                  <w:szCs w:val="20"/>
                  <w:lang w:val="fr-FR"/>
                </w:rPr>
                <w:delText>Hors taxe</w:delText>
              </w:r>
            </w:del>
          </w:p>
        </w:tc>
        <w:tc>
          <w:tcPr>
            <w:tcW w:w="1815" w:type="dxa"/>
            <w:shd w:val="clear" w:color="auto" w:fill="B4C6E7" w:themeFill="accent1" w:themeFillTint="66"/>
          </w:tcPr>
          <w:p w14:paraId="23DCE3F8" w14:textId="25757D37" w:rsidR="009E038B" w:rsidRPr="00343F01" w:rsidDel="00201166" w:rsidRDefault="009E038B" w:rsidP="00D62BC5">
            <w:pPr>
              <w:spacing w:before="0" w:after="160"/>
              <w:jc w:val="left"/>
              <w:rPr>
                <w:del w:id="9383" w:author="Houyem Rais" w:date="2024-02-22T14:46:00Z"/>
                <w:b/>
                <w:bCs/>
                <w:sz w:val="20"/>
                <w:szCs w:val="20"/>
                <w:lang w:val="fr-FR"/>
              </w:rPr>
              <w:pPrChange w:id="9384" w:author="Houyem Rais" w:date="2024-02-22T14:49:00Z">
                <w:pPr>
                  <w:spacing w:before="40" w:after="60"/>
                  <w:jc w:val="center"/>
                </w:pPr>
              </w:pPrChange>
            </w:pPr>
            <w:del w:id="9385" w:author="Houyem Rais" w:date="2024-02-22T14:46:00Z">
              <w:r w:rsidRPr="00343F01" w:rsidDel="00201166">
                <w:rPr>
                  <w:b/>
                  <w:bCs/>
                  <w:sz w:val="20"/>
                  <w:szCs w:val="20"/>
                  <w:lang w:val="fr-FR"/>
                </w:rPr>
                <w:delText>TTC</w:delText>
              </w:r>
            </w:del>
          </w:p>
        </w:tc>
        <w:tc>
          <w:tcPr>
            <w:tcW w:w="1843" w:type="dxa"/>
            <w:shd w:val="clear" w:color="auto" w:fill="B4C6E7" w:themeFill="accent1" w:themeFillTint="66"/>
            <w:noWrap/>
          </w:tcPr>
          <w:p w14:paraId="6C227576" w14:textId="79F08AAD" w:rsidR="009E038B" w:rsidRPr="00343F01" w:rsidDel="00201166" w:rsidRDefault="009E038B" w:rsidP="00D62BC5">
            <w:pPr>
              <w:spacing w:before="0" w:after="160"/>
              <w:jc w:val="left"/>
              <w:rPr>
                <w:del w:id="9386" w:author="Houyem Rais" w:date="2024-02-22T14:46:00Z"/>
                <w:b/>
                <w:bCs/>
                <w:sz w:val="20"/>
                <w:szCs w:val="20"/>
                <w:lang w:val="fr-FR"/>
              </w:rPr>
              <w:pPrChange w:id="9387" w:author="Houyem Rais" w:date="2024-02-22T14:49:00Z">
                <w:pPr>
                  <w:spacing w:before="40" w:after="60"/>
                  <w:jc w:val="center"/>
                </w:pPr>
              </w:pPrChange>
            </w:pPr>
            <w:del w:id="9388" w:author="Houyem Rais" w:date="2024-02-22T14:46:00Z">
              <w:r w:rsidRPr="00343F01" w:rsidDel="00201166">
                <w:rPr>
                  <w:b/>
                  <w:bCs/>
                  <w:sz w:val="20"/>
                  <w:szCs w:val="20"/>
                  <w:lang w:val="fr-FR"/>
                </w:rPr>
                <w:delText>Hors taxe</w:delText>
              </w:r>
            </w:del>
          </w:p>
        </w:tc>
        <w:tc>
          <w:tcPr>
            <w:tcW w:w="1842" w:type="dxa"/>
            <w:shd w:val="clear" w:color="auto" w:fill="B4C6E7" w:themeFill="accent1" w:themeFillTint="66"/>
          </w:tcPr>
          <w:p w14:paraId="01011DF1" w14:textId="0A138C68" w:rsidR="009E038B" w:rsidRPr="00343F01" w:rsidDel="00201166" w:rsidRDefault="009E038B" w:rsidP="00D62BC5">
            <w:pPr>
              <w:spacing w:before="0" w:after="160"/>
              <w:jc w:val="left"/>
              <w:rPr>
                <w:del w:id="9389" w:author="Houyem Rais" w:date="2024-02-22T14:46:00Z"/>
                <w:b/>
                <w:bCs/>
                <w:sz w:val="20"/>
                <w:szCs w:val="20"/>
                <w:lang w:val="fr-FR"/>
              </w:rPr>
              <w:pPrChange w:id="9390" w:author="Houyem Rais" w:date="2024-02-22T14:49:00Z">
                <w:pPr>
                  <w:spacing w:before="40" w:after="60"/>
                  <w:jc w:val="center"/>
                </w:pPr>
              </w:pPrChange>
            </w:pPr>
            <w:del w:id="9391" w:author="Houyem Rais" w:date="2024-02-22T14:46:00Z">
              <w:r w:rsidRPr="00343F01" w:rsidDel="00201166">
                <w:rPr>
                  <w:b/>
                  <w:bCs/>
                  <w:sz w:val="20"/>
                  <w:szCs w:val="20"/>
                  <w:lang w:val="fr-FR"/>
                </w:rPr>
                <w:delText>TTC</w:delText>
              </w:r>
            </w:del>
          </w:p>
        </w:tc>
      </w:tr>
      <w:tr w:rsidR="009E038B" w:rsidRPr="00343F01" w:rsidDel="00201166" w14:paraId="7AC58F08" w14:textId="695B8BBA" w:rsidTr="0024218E">
        <w:trPr>
          <w:trHeight w:val="306"/>
          <w:del w:id="9392" w:author="Houyem Rais" w:date="2024-02-22T14:46:00Z"/>
        </w:trPr>
        <w:tc>
          <w:tcPr>
            <w:tcW w:w="1742" w:type="dxa"/>
            <w:shd w:val="clear" w:color="auto" w:fill="F2F2F2" w:themeFill="background1" w:themeFillShade="F2"/>
            <w:noWrap/>
            <w:hideMark/>
          </w:tcPr>
          <w:p w14:paraId="497C4CEF" w14:textId="5D0B55AD" w:rsidR="009E038B" w:rsidRPr="00343F01" w:rsidDel="00201166" w:rsidRDefault="009E038B" w:rsidP="00D62BC5">
            <w:pPr>
              <w:spacing w:before="0" w:after="160"/>
              <w:jc w:val="left"/>
              <w:rPr>
                <w:del w:id="9393" w:author="Houyem Rais" w:date="2024-02-22T14:46:00Z"/>
                <w:b/>
                <w:bCs/>
                <w:sz w:val="20"/>
                <w:szCs w:val="20"/>
                <w:lang w:val="fr-FR"/>
              </w:rPr>
              <w:pPrChange w:id="9394" w:author="Houyem Rais" w:date="2024-02-22T14:49:00Z">
                <w:pPr>
                  <w:spacing w:before="40" w:after="60"/>
                </w:pPr>
              </w:pPrChange>
            </w:pPr>
            <w:del w:id="9395" w:author="Houyem Rais" w:date="2024-02-22T14:46:00Z">
              <w:r w:rsidRPr="00343F01" w:rsidDel="00201166">
                <w:rPr>
                  <w:b/>
                  <w:bCs/>
                  <w:sz w:val="20"/>
                  <w:szCs w:val="20"/>
                  <w:lang w:val="fr-FR"/>
                </w:rPr>
                <w:delText>Nigéria</w:delText>
              </w:r>
            </w:del>
          </w:p>
        </w:tc>
        <w:tc>
          <w:tcPr>
            <w:tcW w:w="1865" w:type="dxa"/>
            <w:shd w:val="clear" w:color="auto" w:fill="F2F2F2" w:themeFill="background1" w:themeFillShade="F2"/>
            <w:noWrap/>
            <w:hideMark/>
          </w:tcPr>
          <w:p w14:paraId="40A03DF9" w14:textId="1030DDA6" w:rsidR="009E038B" w:rsidRPr="00343F01" w:rsidDel="00201166" w:rsidRDefault="009E038B" w:rsidP="00D62BC5">
            <w:pPr>
              <w:spacing w:before="0" w:after="160"/>
              <w:jc w:val="left"/>
              <w:rPr>
                <w:del w:id="9396" w:author="Houyem Rais" w:date="2024-02-22T14:46:00Z"/>
                <w:b/>
                <w:bCs/>
                <w:sz w:val="20"/>
                <w:szCs w:val="20"/>
                <w:lang w:val="fr-FR"/>
              </w:rPr>
              <w:pPrChange w:id="9397" w:author="Houyem Rais" w:date="2024-02-22T14:49:00Z">
                <w:pPr>
                  <w:spacing w:before="40" w:after="60"/>
                  <w:jc w:val="right"/>
                </w:pPr>
              </w:pPrChange>
            </w:pPr>
            <w:del w:id="9398" w:author="Houyem Rais" w:date="2024-02-22T14:46:00Z">
              <w:r w:rsidRPr="00343F01" w:rsidDel="00201166">
                <w:rPr>
                  <w:b/>
                  <w:bCs/>
                  <w:sz w:val="20"/>
                  <w:szCs w:val="20"/>
                  <w:lang w:val="fr-FR"/>
                </w:rPr>
                <w:delText>816 201 465 424</w:delText>
              </w:r>
            </w:del>
          </w:p>
        </w:tc>
        <w:tc>
          <w:tcPr>
            <w:tcW w:w="1815" w:type="dxa"/>
            <w:shd w:val="clear" w:color="auto" w:fill="F2F2F2" w:themeFill="background1" w:themeFillShade="F2"/>
            <w:vAlign w:val="center"/>
          </w:tcPr>
          <w:p w14:paraId="503FBE3A" w14:textId="3749806B" w:rsidR="009E038B" w:rsidRPr="00343F01" w:rsidDel="00201166" w:rsidRDefault="009E038B" w:rsidP="00D62BC5">
            <w:pPr>
              <w:spacing w:before="0" w:after="160"/>
              <w:jc w:val="left"/>
              <w:rPr>
                <w:del w:id="9399" w:author="Houyem Rais" w:date="2024-02-22T14:46:00Z"/>
                <w:b/>
                <w:bCs/>
                <w:sz w:val="20"/>
                <w:szCs w:val="20"/>
                <w:lang w:val="fr-FR"/>
              </w:rPr>
              <w:pPrChange w:id="9400" w:author="Houyem Rais" w:date="2024-02-22T14:49:00Z">
                <w:pPr>
                  <w:spacing w:before="40" w:after="60"/>
                  <w:jc w:val="right"/>
                </w:pPr>
              </w:pPrChange>
            </w:pPr>
            <w:del w:id="9401" w:author="Houyem Rais" w:date="2024-02-22T14:46:00Z">
              <w:r w:rsidRPr="00343F01" w:rsidDel="00201166">
                <w:rPr>
                  <w:rFonts w:cs="Calibri"/>
                  <w:b/>
                  <w:bCs/>
                  <w:color w:val="000000"/>
                  <w:sz w:val="20"/>
                  <w:szCs w:val="20"/>
                  <w:lang w:val="fr-FR"/>
                </w:rPr>
                <w:delText>877 416 575 331</w:delText>
              </w:r>
            </w:del>
          </w:p>
        </w:tc>
        <w:tc>
          <w:tcPr>
            <w:tcW w:w="1843" w:type="dxa"/>
            <w:shd w:val="clear" w:color="auto" w:fill="F2F2F2" w:themeFill="background1" w:themeFillShade="F2"/>
            <w:noWrap/>
            <w:hideMark/>
          </w:tcPr>
          <w:p w14:paraId="5E76486E" w14:textId="66C45BB0" w:rsidR="009E038B" w:rsidRPr="00343F01" w:rsidDel="00201166" w:rsidRDefault="009E038B" w:rsidP="00D62BC5">
            <w:pPr>
              <w:spacing w:before="0" w:after="160"/>
              <w:jc w:val="left"/>
              <w:rPr>
                <w:del w:id="9402" w:author="Houyem Rais" w:date="2024-02-22T14:46:00Z"/>
                <w:b/>
                <w:bCs/>
                <w:sz w:val="20"/>
                <w:szCs w:val="20"/>
                <w:lang w:val="fr-FR"/>
              </w:rPr>
              <w:pPrChange w:id="9403" w:author="Houyem Rais" w:date="2024-02-22T14:49:00Z">
                <w:pPr>
                  <w:spacing w:before="40" w:after="60"/>
                  <w:jc w:val="right"/>
                </w:pPr>
              </w:pPrChange>
            </w:pPr>
            <w:del w:id="9404" w:author="Houyem Rais" w:date="2024-02-22T14:46:00Z">
              <w:r w:rsidRPr="00343F01" w:rsidDel="00201166">
                <w:rPr>
                  <w:b/>
                  <w:bCs/>
                  <w:sz w:val="20"/>
                  <w:szCs w:val="20"/>
                  <w:lang w:val="fr-FR"/>
                </w:rPr>
                <w:delText>1 990 735 281</w:delText>
              </w:r>
            </w:del>
          </w:p>
        </w:tc>
        <w:tc>
          <w:tcPr>
            <w:tcW w:w="1842" w:type="dxa"/>
            <w:shd w:val="clear" w:color="auto" w:fill="F2F2F2" w:themeFill="background1" w:themeFillShade="F2"/>
            <w:vAlign w:val="center"/>
          </w:tcPr>
          <w:p w14:paraId="1B112182" w14:textId="5BC9D775" w:rsidR="009E038B" w:rsidRPr="00343F01" w:rsidDel="00201166" w:rsidRDefault="009E038B" w:rsidP="00D62BC5">
            <w:pPr>
              <w:spacing w:before="0" w:after="160"/>
              <w:jc w:val="left"/>
              <w:rPr>
                <w:del w:id="9405" w:author="Houyem Rais" w:date="2024-02-22T14:46:00Z"/>
                <w:b/>
                <w:bCs/>
                <w:sz w:val="20"/>
                <w:szCs w:val="20"/>
                <w:lang w:val="fr-FR"/>
              </w:rPr>
              <w:pPrChange w:id="9406" w:author="Houyem Rais" w:date="2024-02-22T14:49:00Z">
                <w:pPr>
                  <w:spacing w:before="40" w:after="60"/>
                  <w:jc w:val="right"/>
                </w:pPr>
              </w:pPrChange>
            </w:pPr>
            <w:del w:id="9407" w:author="Houyem Rais" w:date="2024-02-22T14:46:00Z">
              <w:r w:rsidRPr="00343F01" w:rsidDel="00201166">
                <w:rPr>
                  <w:rFonts w:cs="Calibri"/>
                  <w:b/>
                  <w:bCs/>
                  <w:color w:val="000000"/>
                  <w:sz w:val="20"/>
                  <w:szCs w:val="20"/>
                  <w:lang w:val="fr-FR"/>
                </w:rPr>
                <w:delText>2 140 040 427</w:delText>
              </w:r>
            </w:del>
          </w:p>
        </w:tc>
      </w:tr>
      <w:tr w:rsidR="009E038B" w:rsidRPr="00343F01" w:rsidDel="00201166" w14:paraId="1DCEFD15" w14:textId="34C82211" w:rsidTr="0024218E">
        <w:trPr>
          <w:trHeight w:val="306"/>
          <w:del w:id="9408" w:author="Houyem Rais" w:date="2024-02-22T14:46:00Z"/>
        </w:trPr>
        <w:tc>
          <w:tcPr>
            <w:tcW w:w="1742" w:type="dxa"/>
            <w:noWrap/>
            <w:hideMark/>
          </w:tcPr>
          <w:p w14:paraId="080D1567" w14:textId="0BAB59FA" w:rsidR="009E038B" w:rsidRPr="00343F01" w:rsidDel="00201166" w:rsidRDefault="009E038B" w:rsidP="00D62BC5">
            <w:pPr>
              <w:spacing w:before="0" w:after="160"/>
              <w:jc w:val="left"/>
              <w:rPr>
                <w:del w:id="9409" w:author="Houyem Rais" w:date="2024-02-22T14:46:00Z"/>
                <w:b/>
                <w:bCs/>
                <w:color w:val="002060"/>
                <w:sz w:val="20"/>
                <w:szCs w:val="20"/>
                <w:lang w:val="fr-FR"/>
              </w:rPr>
              <w:pPrChange w:id="9410" w:author="Houyem Rais" w:date="2024-02-22T14:49:00Z">
                <w:pPr>
                  <w:spacing w:before="40" w:after="60"/>
                </w:pPr>
              </w:pPrChange>
            </w:pPr>
            <w:del w:id="9411" w:author="Houyem Rais" w:date="2024-02-22T14:46:00Z">
              <w:r w:rsidRPr="00343F01" w:rsidDel="00201166">
                <w:rPr>
                  <w:b/>
                  <w:bCs/>
                  <w:color w:val="002060"/>
                  <w:sz w:val="20"/>
                  <w:szCs w:val="20"/>
                  <w:lang w:val="fr-FR"/>
                </w:rPr>
                <w:delText>Lot contractuel D</w:delText>
              </w:r>
            </w:del>
          </w:p>
        </w:tc>
        <w:tc>
          <w:tcPr>
            <w:tcW w:w="1865" w:type="dxa"/>
            <w:noWrap/>
            <w:hideMark/>
          </w:tcPr>
          <w:p w14:paraId="78FACEAE" w14:textId="03187243" w:rsidR="009E038B" w:rsidRPr="00343F01" w:rsidDel="00201166" w:rsidRDefault="009E038B" w:rsidP="00D62BC5">
            <w:pPr>
              <w:spacing w:before="0" w:after="160"/>
              <w:jc w:val="left"/>
              <w:rPr>
                <w:del w:id="9412" w:author="Houyem Rais" w:date="2024-02-22T14:46:00Z"/>
                <w:color w:val="002060"/>
                <w:sz w:val="20"/>
                <w:szCs w:val="20"/>
                <w:lang w:val="fr-FR"/>
              </w:rPr>
              <w:pPrChange w:id="9413" w:author="Houyem Rais" w:date="2024-02-22T14:49:00Z">
                <w:pPr>
                  <w:spacing w:before="40" w:after="60"/>
                  <w:jc w:val="right"/>
                </w:pPr>
              </w:pPrChange>
            </w:pPr>
            <w:del w:id="9414" w:author="Houyem Rais" w:date="2024-02-22T14:46:00Z">
              <w:r w:rsidRPr="00343F01" w:rsidDel="00201166">
                <w:rPr>
                  <w:color w:val="002060"/>
                  <w:sz w:val="20"/>
                  <w:szCs w:val="20"/>
                  <w:lang w:val="fr-FR"/>
                </w:rPr>
                <w:delText>231 541 402 640</w:delText>
              </w:r>
            </w:del>
          </w:p>
        </w:tc>
        <w:tc>
          <w:tcPr>
            <w:tcW w:w="1815" w:type="dxa"/>
            <w:vAlign w:val="center"/>
          </w:tcPr>
          <w:p w14:paraId="77C58CD5" w14:textId="5D2E33B3" w:rsidR="009E038B" w:rsidRPr="00343F01" w:rsidDel="00201166" w:rsidRDefault="009E038B" w:rsidP="00D62BC5">
            <w:pPr>
              <w:spacing w:before="0" w:after="160"/>
              <w:jc w:val="left"/>
              <w:rPr>
                <w:del w:id="9415" w:author="Houyem Rais" w:date="2024-02-22T14:46:00Z"/>
                <w:color w:val="002060"/>
                <w:sz w:val="20"/>
                <w:szCs w:val="20"/>
                <w:lang w:val="fr-FR"/>
              </w:rPr>
              <w:pPrChange w:id="9416" w:author="Houyem Rais" w:date="2024-02-22T14:49:00Z">
                <w:pPr>
                  <w:spacing w:before="40" w:after="60"/>
                  <w:jc w:val="right"/>
                </w:pPr>
              </w:pPrChange>
            </w:pPr>
            <w:del w:id="9417" w:author="Houyem Rais" w:date="2024-02-22T14:46:00Z">
              <w:r w:rsidRPr="00343F01" w:rsidDel="00201166">
                <w:rPr>
                  <w:rFonts w:cs="Calibri"/>
                  <w:color w:val="000000"/>
                  <w:sz w:val="20"/>
                  <w:szCs w:val="20"/>
                  <w:lang w:val="fr-FR"/>
                </w:rPr>
                <w:delText>248 907 007 838</w:delText>
              </w:r>
            </w:del>
          </w:p>
        </w:tc>
        <w:tc>
          <w:tcPr>
            <w:tcW w:w="1843" w:type="dxa"/>
            <w:noWrap/>
            <w:hideMark/>
          </w:tcPr>
          <w:p w14:paraId="48D7E73D" w14:textId="2F73ED28" w:rsidR="009E038B" w:rsidRPr="00343F01" w:rsidDel="00201166" w:rsidRDefault="009E038B" w:rsidP="00D62BC5">
            <w:pPr>
              <w:spacing w:before="0" w:after="160"/>
              <w:jc w:val="left"/>
              <w:rPr>
                <w:del w:id="9418" w:author="Houyem Rais" w:date="2024-02-22T14:46:00Z"/>
                <w:color w:val="002060"/>
                <w:sz w:val="20"/>
                <w:szCs w:val="20"/>
                <w:lang w:val="fr-FR"/>
              </w:rPr>
              <w:pPrChange w:id="9419" w:author="Houyem Rais" w:date="2024-02-22T14:49:00Z">
                <w:pPr>
                  <w:spacing w:before="40" w:after="60"/>
                  <w:jc w:val="right"/>
                </w:pPr>
              </w:pPrChange>
            </w:pPr>
            <w:del w:id="9420" w:author="Houyem Rais" w:date="2024-02-22T14:46:00Z">
              <w:r w:rsidRPr="00343F01" w:rsidDel="00201166">
                <w:rPr>
                  <w:color w:val="002060"/>
                  <w:sz w:val="20"/>
                  <w:szCs w:val="20"/>
                  <w:lang w:val="fr-FR"/>
                </w:rPr>
                <w:delText>564 735 128</w:delText>
              </w:r>
            </w:del>
          </w:p>
        </w:tc>
        <w:tc>
          <w:tcPr>
            <w:tcW w:w="1842" w:type="dxa"/>
            <w:vAlign w:val="center"/>
          </w:tcPr>
          <w:p w14:paraId="4373736E" w14:textId="657AD848" w:rsidR="009E038B" w:rsidRPr="00343F01" w:rsidDel="00201166" w:rsidRDefault="009E038B" w:rsidP="00D62BC5">
            <w:pPr>
              <w:spacing w:before="0" w:after="160"/>
              <w:jc w:val="left"/>
              <w:rPr>
                <w:del w:id="9421" w:author="Houyem Rais" w:date="2024-02-22T14:46:00Z"/>
                <w:color w:val="002060"/>
                <w:sz w:val="20"/>
                <w:szCs w:val="20"/>
                <w:lang w:val="fr-FR"/>
              </w:rPr>
              <w:pPrChange w:id="9422" w:author="Houyem Rais" w:date="2024-02-22T14:49:00Z">
                <w:pPr>
                  <w:spacing w:before="40" w:after="60"/>
                  <w:jc w:val="right"/>
                </w:pPr>
              </w:pPrChange>
            </w:pPr>
            <w:del w:id="9423" w:author="Houyem Rais" w:date="2024-02-22T14:46:00Z">
              <w:r w:rsidRPr="00343F01" w:rsidDel="00201166">
                <w:rPr>
                  <w:rFonts w:cs="Calibri"/>
                  <w:color w:val="000000"/>
                  <w:sz w:val="20"/>
                  <w:szCs w:val="20"/>
                  <w:lang w:val="fr-FR"/>
                </w:rPr>
                <w:delText>607 090 263</w:delText>
              </w:r>
            </w:del>
          </w:p>
        </w:tc>
      </w:tr>
      <w:tr w:rsidR="009E038B" w:rsidRPr="00343F01" w:rsidDel="00201166" w14:paraId="4660FE97" w14:textId="1CDDA281" w:rsidTr="0024218E">
        <w:trPr>
          <w:trHeight w:val="306"/>
          <w:del w:id="9424" w:author="Houyem Rais" w:date="2024-02-22T14:46:00Z"/>
        </w:trPr>
        <w:tc>
          <w:tcPr>
            <w:tcW w:w="1742" w:type="dxa"/>
            <w:noWrap/>
            <w:hideMark/>
          </w:tcPr>
          <w:p w14:paraId="28CFD404" w14:textId="46264C3B" w:rsidR="009E038B" w:rsidRPr="00343F01" w:rsidDel="00201166" w:rsidRDefault="009E038B" w:rsidP="00D62BC5">
            <w:pPr>
              <w:spacing w:before="0" w:after="160"/>
              <w:jc w:val="left"/>
              <w:rPr>
                <w:del w:id="9425" w:author="Houyem Rais" w:date="2024-02-22T14:46:00Z"/>
                <w:b/>
                <w:bCs/>
                <w:color w:val="002060"/>
                <w:sz w:val="20"/>
                <w:szCs w:val="20"/>
                <w:lang w:val="fr-FR"/>
              </w:rPr>
              <w:pPrChange w:id="9426" w:author="Houyem Rais" w:date="2024-02-22T14:49:00Z">
                <w:pPr>
                  <w:spacing w:before="40" w:after="60"/>
                </w:pPr>
              </w:pPrChange>
            </w:pPr>
            <w:del w:id="9427" w:author="Houyem Rais" w:date="2024-02-22T14:46:00Z">
              <w:r w:rsidRPr="00343F01" w:rsidDel="00201166">
                <w:rPr>
                  <w:b/>
                  <w:bCs/>
                  <w:color w:val="002060"/>
                  <w:sz w:val="20"/>
                  <w:szCs w:val="20"/>
                  <w:lang w:val="fr-FR"/>
                </w:rPr>
                <w:delText>Lot contractuel E</w:delText>
              </w:r>
            </w:del>
          </w:p>
        </w:tc>
        <w:tc>
          <w:tcPr>
            <w:tcW w:w="1865" w:type="dxa"/>
            <w:noWrap/>
            <w:hideMark/>
          </w:tcPr>
          <w:p w14:paraId="48055892" w14:textId="3B40A783" w:rsidR="009E038B" w:rsidRPr="00343F01" w:rsidDel="00201166" w:rsidRDefault="009E038B" w:rsidP="00D62BC5">
            <w:pPr>
              <w:spacing w:before="0" w:after="160"/>
              <w:jc w:val="left"/>
              <w:rPr>
                <w:del w:id="9428" w:author="Houyem Rais" w:date="2024-02-22T14:46:00Z"/>
                <w:color w:val="002060"/>
                <w:sz w:val="20"/>
                <w:szCs w:val="20"/>
                <w:lang w:val="fr-FR"/>
              </w:rPr>
              <w:pPrChange w:id="9429" w:author="Houyem Rais" w:date="2024-02-22T14:49:00Z">
                <w:pPr>
                  <w:spacing w:before="40" w:after="60"/>
                  <w:jc w:val="right"/>
                </w:pPr>
              </w:pPrChange>
            </w:pPr>
            <w:del w:id="9430" w:author="Houyem Rais" w:date="2024-02-22T14:46:00Z">
              <w:r w:rsidRPr="00343F01" w:rsidDel="00201166">
                <w:rPr>
                  <w:color w:val="002060"/>
                  <w:sz w:val="20"/>
                  <w:szCs w:val="20"/>
                  <w:lang w:val="fr-FR"/>
                </w:rPr>
                <w:delText>314 384 920 872</w:delText>
              </w:r>
            </w:del>
          </w:p>
        </w:tc>
        <w:tc>
          <w:tcPr>
            <w:tcW w:w="1815" w:type="dxa"/>
            <w:vAlign w:val="center"/>
          </w:tcPr>
          <w:p w14:paraId="7874D769" w14:textId="21C16111" w:rsidR="009E038B" w:rsidRPr="00343F01" w:rsidDel="00201166" w:rsidRDefault="009E038B" w:rsidP="00D62BC5">
            <w:pPr>
              <w:spacing w:before="0" w:after="160"/>
              <w:jc w:val="left"/>
              <w:rPr>
                <w:del w:id="9431" w:author="Houyem Rais" w:date="2024-02-22T14:46:00Z"/>
                <w:color w:val="002060"/>
                <w:sz w:val="20"/>
                <w:szCs w:val="20"/>
                <w:lang w:val="fr-FR"/>
              </w:rPr>
              <w:pPrChange w:id="9432" w:author="Houyem Rais" w:date="2024-02-22T14:49:00Z">
                <w:pPr>
                  <w:spacing w:before="40" w:after="60"/>
                  <w:jc w:val="right"/>
                </w:pPr>
              </w:pPrChange>
            </w:pPr>
            <w:del w:id="9433" w:author="Houyem Rais" w:date="2024-02-22T14:46:00Z">
              <w:r w:rsidRPr="00343F01" w:rsidDel="00201166">
                <w:rPr>
                  <w:rFonts w:cs="Calibri"/>
                  <w:color w:val="000000"/>
                  <w:sz w:val="20"/>
                  <w:szCs w:val="20"/>
                  <w:lang w:val="fr-FR"/>
                </w:rPr>
                <w:delText>337 963 789 937</w:delText>
              </w:r>
            </w:del>
          </w:p>
        </w:tc>
        <w:tc>
          <w:tcPr>
            <w:tcW w:w="1843" w:type="dxa"/>
            <w:noWrap/>
            <w:hideMark/>
          </w:tcPr>
          <w:p w14:paraId="1023BEF2" w14:textId="5A5BC33B" w:rsidR="009E038B" w:rsidRPr="00343F01" w:rsidDel="00201166" w:rsidRDefault="009E038B" w:rsidP="00D62BC5">
            <w:pPr>
              <w:spacing w:before="0" w:after="160"/>
              <w:jc w:val="left"/>
              <w:rPr>
                <w:del w:id="9434" w:author="Houyem Rais" w:date="2024-02-22T14:46:00Z"/>
                <w:color w:val="002060"/>
                <w:sz w:val="20"/>
                <w:szCs w:val="20"/>
                <w:lang w:val="fr-FR"/>
              </w:rPr>
              <w:pPrChange w:id="9435" w:author="Houyem Rais" w:date="2024-02-22T14:49:00Z">
                <w:pPr>
                  <w:spacing w:before="40" w:after="60"/>
                  <w:jc w:val="right"/>
                </w:pPr>
              </w:pPrChange>
            </w:pPr>
            <w:del w:id="9436" w:author="Houyem Rais" w:date="2024-02-22T14:46:00Z">
              <w:r w:rsidRPr="00343F01" w:rsidDel="00201166">
                <w:rPr>
                  <w:color w:val="002060"/>
                  <w:sz w:val="20"/>
                  <w:szCs w:val="20"/>
                  <w:lang w:val="fr-FR"/>
                </w:rPr>
                <w:delText>766 792 490</w:delText>
              </w:r>
            </w:del>
          </w:p>
        </w:tc>
        <w:tc>
          <w:tcPr>
            <w:tcW w:w="1842" w:type="dxa"/>
            <w:vAlign w:val="center"/>
          </w:tcPr>
          <w:p w14:paraId="4F176978" w14:textId="5B1056C5" w:rsidR="009E038B" w:rsidRPr="00343F01" w:rsidDel="00201166" w:rsidRDefault="009E038B" w:rsidP="00D62BC5">
            <w:pPr>
              <w:spacing w:before="0" w:after="160"/>
              <w:jc w:val="left"/>
              <w:rPr>
                <w:del w:id="9437" w:author="Houyem Rais" w:date="2024-02-22T14:46:00Z"/>
                <w:color w:val="002060"/>
                <w:sz w:val="20"/>
                <w:szCs w:val="20"/>
                <w:lang w:val="fr-FR"/>
              </w:rPr>
              <w:pPrChange w:id="9438" w:author="Houyem Rais" w:date="2024-02-22T14:49:00Z">
                <w:pPr>
                  <w:spacing w:before="40" w:after="60"/>
                  <w:jc w:val="right"/>
                </w:pPr>
              </w:pPrChange>
            </w:pPr>
            <w:del w:id="9439" w:author="Houyem Rais" w:date="2024-02-22T14:46:00Z">
              <w:r w:rsidRPr="00343F01" w:rsidDel="00201166">
                <w:rPr>
                  <w:rFonts w:cs="Calibri"/>
                  <w:color w:val="000000"/>
                  <w:sz w:val="20"/>
                  <w:szCs w:val="20"/>
                  <w:lang w:val="fr-FR"/>
                </w:rPr>
                <w:delText>824 301 927</w:delText>
              </w:r>
            </w:del>
          </w:p>
        </w:tc>
      </w:tr>
      <w:tr w:rsidR="009E038B" w:rsidRPr="00343F01" w:rsidDel="00201166" w14:paraId="4403DF3E" w14:textId="69E24AC0" w:rsidTr="0024218E">
        <w:trPr>
          <w:trHeight w:val="306"/>
          <w:del w:id="9440" w:author="Houyem Rais" w:date="2024-02-22T14:46:00Z"/>
        </w:trPr>
        <w:tc>
          <w:tcPr>
            <w:tcW w:w="1742" w:type="dxa"/>
            <w:noWrap/>
            <w:hideMark/>
          </w:tcPr>
          <w:p w14:paraId="1213B4EF" w14:textId="60570C18" w:rsidR="009E038B" w:rsidRPr="00343F01" w:rsidDel="00201166" w:rsidRDefault="009E038B" w:rsidP="00D62BC5">
            <w:pPr>
              <w:spacing w:before="0" w:after="160"/>
              <w:jc w:val="left"/>
              <w:rPr>
                <w:del w:id="9441" w:author="Houyem Rais" w:date="2024-02-22T14:46:00Z"/>
                <w:b/>
                <w:bCs/>
                <w:color w:val="002060"/>
                <w:sz w:val="20"/>
                <w:szCs w:val="20"/>
                <w:lang w:val="fr-FR"/>
              </w:rPr>
              <w:pPrChange w:id="9442" w:author="Houyem Rais" w:date="2024-02-22T14:49:00Z">
                <w:pPr>
                  <w:spacing w:before="40" w:after="60"/>
                </w:pPr>
              </w:pPrChange>
            </w:pPr>
            <w:del w:id="9443" w:author="Houyem Rais" w:date="2024-02-22T14:46:00Z">
              <w:r w:rsidRPr="00343F01" w:rsidDel="00201166">
                <w:rPr>
                  <w:b/>
                  <w:bCs/>
                  <w:color w:val="002060"/>
                  <w:sz w:val="20"/>
                  <w:szCs w:val="20"/>
                  <w:lang w:val="fr-FR"/>
                </w:rPr>
                <w:delText>Lot contractuel F</w:delText>
              </w:r>
            </w:del>
          </w:p>
        </w:tc>
        <w:tc>
          <w:tcPr>
            <w:tcW w:w="1865" w:type="dxa"/>
            <w:noWrap/>
            <w:hideMark/>
          </w:tcPr>
          <w:p w14:paraId="1910F2A5" w14:textId="3F52BD91" w:rsidR="009E038B" w:rsidRPr="00343F01" w:rsidDel="00201166" w:rsidRDefault="009E038B" w:rsidP="00D62BC5">
            <w:pPr>
              <w:spacing w:before="0" w:after="160"/>
              <w:jc w:val="left"/>
              <w:rPr>
                <w:del w:id="9444" w:author="Houyem Rais" w:date="2024-02-22T14:46:00Z"/>
                <w:color w:val="002060"/>
                <w:sz w:val="20"/>
                <w:szCs w:val="20"/>
                <w:lang w:val="fr-FR"/>
              </w:rPr>
              <w:pPrChange w:id="9445" w:author="Houyem Rais" w:date="2024-02-22T14:49:00Z">
                <w:pPr>
                  <w:spacing w:before="40" w:after="60"/>
                  <w:jc w:val="right"/>
                </w:pPr>
              </w:pPrChange>
            </w:pPr>
            <w:del w:id="9446" w:author="Houyem Rais" w:date="2024-02-22T14:46:00Z">
              <w:r w:rsidRPr="00343F01" w:rsidDel="00201166">
                <w:rPr>
                  <w:color w:val="002060"/>
                  <w:sz w:val="20"/>
                  <w:szCs w:val="20"/>
                  <w:lang w:val="fr-FR"/>
                </w:rPr>
                <w:delText>270 275 141 912</w:delText>
              </w:r>
            </w:del>
          </w:p>
        </w:tc>
        <w:tc>
          <w:tcPr>
            <w:tcW w:w="1815" w:type="dxa"/>
            <w:vAlign w:val="center"/>
          </w:tcPr>
          <w:p w14:paraId="78F876EB" w14:textId="6933421B" w:rsidR="009E038B" w:rsidRPr="00343F01" w:rsidDel="00201166" w:rsidRDefault="009E038B" w:rsidP="00D62BC5">
            <w:pPr>
              <w:spacing w:before="0" w:after="160"/>
              <w:jc w:val="left"/>
              <w:rPr>
                <w:del w:id="9447" w:author="Houyem Rais" w:date="2024-02-22T14:46:00Z"/>
                <w:color w:val="002060"/>
                <w:sz w:val="20"/>
                <w:szCs w:val="20"/>
                <w:lang w:val="fr-FR"/>
              </w:rPr>
              <w:pPrChange w:id="9448" w:author="Houyem Rais" w:date="2024-02-22T14:49:00Z">
                <w:pPr>
                  <w:spacing w:before="40" w:after="60"/>
                  <w:jc w:val="right"/>
                </w:pPr>
              </w:pPrChange>
            </w:pPr>
            <w:del w:id="9449" w:author="Houyem Rais" w:date="2024-02-22T14:46:00Z">
              <w:r w:rsidRPr="00343F01" w:rsidDel="00201166">
                <w:rPr>
                  <w:rFonts w:cs="Calibri"/>
                  <w:color w:val="000000"/>
                  <w:sz w:val="20"/>
                  <w:szCs w:val="20"/>
                  <w:lang w:val="fr-FR"/>
                </w:rPr>
                <w:delText>290 545 777 555</w:delText>
              </w:r>
            </w:del>
          </w:p>
        </w:tc>
        <w:tc>
          <w:tcPr>
            <w:tcW w:w="1843" w:type="dxa"/>
            <w:noWrap/>
            <w:hideMark/>
          </w:tcPr>
          <w:p w14:paraId="3A3951CC" w14:textId="2475CFFE" w:rsidR="009E038B" w:rsidRPr="00343F01" w:rsidDel="00201166" w:rsidRDefault="009E038B" w:rsidP="00D62BC5">
            <w:pPr>
              <w:spacing w:before="0" w:after="160"/>
              <w:jc w:val="left"/>
              <w:rPr>
                <w:del w:id="9450" w:author="Houyem Rais" w:date="2024-02-22T14:46:00Z"/>
                <w:color w:val="002060"/>
                <w:sz w:val="20"/>
                <w:szCs w:val="20"/>
                <w:lang w:val="fr-FR"/>
              </w:rPr>
              <w:pPrChange w:id="9451" w:author="Houyem Rais" w:date="2024-02-22T14:49:00Z">
                <w:pPr>
                  <w:spacing w:before="40" w:after="60"/>
                  <w:jc w:val="right"/>
                </w:pPr>
              </w:pPrChange>
            </w:pPr>
            <w:del w:id="9452" w:author="Houyem Rais" w:date="2024-02-22T14:46:00Z">
              <w:r w:rsidRPr="00343F01" w:rsidDel="00201166">
                <w:rPr>
                  <w:color w:val="002060"/>
                  <w:sz w:val="20"/>
                  <w:szCs w:val="20"/>
                  <w:lang w:val="fr-FR"/>
                </w:rPr>
                <w:delText>659 207 663</w:delText>
              </w:r>
            </w:del>
          </w:p>
        </w:tc>
        <w:tc>
          <w:tcPr>
            <w:tcW w:w="1842" w:type="dxa"/>
            <w:vAlign w:val="center"/>
          </w:tcPr>
          <w:p w14:paraId="447BA77A" w14:textId="1265E3D6" w:rsidR="009E038B" w:rsidRPr="00343F01" w:rsidDel="00201166" w:rsidRDefault="009E038B" w:rsidP="00D62BC5">
            <w:pPr>
              <w:spacing w:before="0" w:after="160"/>
              <w:jc w:val="left"/>
              <w:rPr>
                <w:del w:id="9453" w:author="Houyem Rais" w:date="2024-02-22T14:46:00Z"/>
                <w:color w:val="002060"/>
                <w:sz w:val="20"/>
                <w:szCs w:val="20"/>
                <w:lang w:val="fr-FR"/>
              </w:rPr>
              <w:pPrChange w:id="9454" w:author="Houyem Rais" w:date="2024-02-22T14:49:00Z">
                <w:pPr>
                  <w:spacing w:before="40" w:after="60"/>
                  <w:jc w:val="right"/>
                </w:pPr>
              </w:pPrChange>
            </w:pPr>
            <w:del w:id="9455" w:author="Houyem Rais" w:date="2024-02-22T14:46:00Z">
              <w:r w:rsidRPr="00343F01" w:rsidDel="00201166">
                <w:rPr>
                  <w:rFonts w:cs="Calibri"/>
                  <w:color w:val="000000"/>
                  <w:sz w:val="20"/>
                  <w:szCs w:val="20"/>
                  <w:lang w:val="fr-FR"/>
                </w:rPr>
                <w:delText>708 648 238</w:delText>
              </w:r>
            </w:del>
          </w:p>
        </w:tc>
      </w:tr>
      <w:tr w:rsidR="0024218E" w:rsidRPr="00343F01" w:rsidDel="00201166" w14:paraId="7F4CA484" w14:textId="037939A1" w:rsidTr="00E65242">
        <w:trPr>
          <w:trHeight w:val="306"/>
          <w:del w:id="9456" w:author="Houyem Rais" w:date="2024-02-22T14:46:00Z"/>
        </w:trPr>
        <w:tc>
          <w:tcPr>
            <w:tcW w:w="1742" w:type="dxa"/>
            <w:shd w:val="clear" w:color="auto" w:fill="F2F2F2" w:themeFill="background1" w:themeFillShade="F2"/>
            <w:noWrap/>
          </w:tcPr>
          <w:p w14:paraId="0F9A897E" w14:textId="160F6BA2" w:rsidR="0024218E" w:rsidRPr="00343F01" w:rsidDel="00201166" w:rsidRDefault="0024218E" w:rsidP="00D62BC5">
            <w:pPr>
              <w:spacing w:before="0" w:after="160"/>
              <w:jc w:val="left"/>
              <w:rPr>
                <w:del w:id="9457" w:author="Houyem Rais" w:date="2024-02-22T14:46:00Z"/>
                <w:b/>
                <w:bCs/>
                <w:color w:val="002060"/>
                <w:sz w:val="20"/>
                <w:szCs w:val="20"/>
              </w:rPr>
              <w:pPrChange w:id="9458" w:author="Houyem Rais" w:date="2024-02-22T14:49:00Z">
                <w:pPr>
                  <w:spacing w:before="40" w:after="60"/>
                </w:pPr>
              </w:pPrChange>
            </w:pPr>
            <w:del w:id="9459" w:author="Houyem Rais" w:date="2024-02-22T14:46:00Z">
              <w:r w:rsidDel="00201166">
                <w:rPr>
                  <w:b/>
                  <w:bCs/>
                  <w:color w:val="002060"/>
                  <w:sz w:val="20"/>
                  <w:szCs w:val="20"/>
                </w:rPr>
                <w:delText>Total</w:delText>
              </w:r>
            </w:del>
          </w:p>
        </w:tc>
        <w:tc>
          <w:tcPr>
            <w:tcW w:w="1865" w:type="dxa"/>
            <w:shd w:val="clear" w:color="auto" w:fill="F2F2F2" w:themeFill="background1" w:themeFillShade="F2"/>
            <w:noWrap/>
            <w:vAlign w:val="bottom"/>
          </w:tcPr>
          <w:p w14:paraId="3699595A" w14:textId="01253602" w:rsidR="0024218E" w:rsidRPr="00343F01" w:rsidDel="00201166" w:rsidRDefault="0024218E" w:rsidP="00D62BC5">
            <w:pPr>
              <w:spacing w:before="0" w:after="160"/>
              <w:jc w:val="left"/>
              <w:rPr>
                <w:del w:id="9460" w:author="Houyem Rais" w:date="2024-02-22T14:46:00Z"/>
                <w:color w:val="002060"/>
                <w:sz w:val="20"/>
                <w:szCs w:val="20"/>
              </w:rPr>
              <w:pPrChange w:id="9461" w:author="Houyem Rais" w:date="2024-02-22T14:49:00Z">
                <w:pPr>
                  <w:spacing w:before="40" w:after="60"/>
                  <w:jc w:val="right"/>
                </w:pPr>
              </w:pPrChange>
            </w:pPr>
            <w:del w:id="9462" w:author="Houyem Rais" w:date="2024-02-22T14:46:00Z">
              <w:r w:rsidDel="00201166">
                <w:rPr>
                  <w:rFonts w:cs="Calibri"/>
                  <w:b/>
                  <w:bCs/>
                  <w:color w:val="000000"/>
                </w:rPr>
                <w:delText>2 494 180 561 318</w:delText>
              </w:r>
            </w:del>
          </w:p>
        </w:tc>
        <w:tc>
          <w:tcPr>
            <w:tcW w:w="1815" w:type="dxa"/>
            <w:shd w:val="clear" w:color="auto" w:fill="F2F2F2" w:themeFill="background1" w:themeFillShade="F2"/>
            <w:vAlign w:val="bottom"/>
          </w:tcPr>
          <w:p w14:paraId="34059C7A" w14:textId="02AA07AF" w:rsidR="0024218E" w:rsidRPr="0022088B" w:rsidDel="00201166" w:rsidRDefault="0022088B" w:rsidP="00D62BC5">
            <w:pPr>
              <w:spacing w:before="0" w:after="160"/>
              <w:jc w:val="left"/>
              <w:rPr>
                <w:del w:id="9463" w:author="Houyem Rais" w:date="2024-02-22T14:46:00Z"/>
                <w:rFonts w:cs="Calibri"/>
                <w:b/>
                <w:bCs/>
                <w:color w:val="000000"/>
              </w:rPr>
              <w:pPrChange w:id="9464" w:author="Houyem Rais" w:date="2024-02-22T14:49:00Z">
                <w:pPr>
                  <w:spacing w:before="40" w:after="60"/>
                  <w:jc w:val="right"/>
                </w:pPr>
              </w:pPrChange>
            </w:pPr>
            <w:del w:id="9465" w:author="Houyem Rais" w:date="2024-02-22T14:46:00Z">
              <w:r w:rsidDel="00201166">
                <w:rPr>
                  <w:rFonts w:cs="Calibri"/>
                  <w:b/>
                  <w:bCs/>
                  <w:color w:val="000000"/>
                </w:rPr>
                <w:delText>2 857 431 908 486</w:delText>
              </w:r>
            </w:del>
          </w:p>
        </w:tc>
        <w:tc>
          <w:tcPr>
            <w:tcW w:w="1843" w:type="dxa"/>
            <w:shd w:val="clear" w:color="auto" w:fill="F2F2F2" w:themeFill="background1" w:themeFillShade="F2"/>
            <w:noWrap/>
            <w:vAlign w:val="bottom"/>
          </w:tcPr>
          <w:p w14:paraId="5650B26F" w14:textId="17B94493" w:rsidR="0024218E" w:rsidRPr="00343F01" w:rsidDel="00201166" w:rsidRDefault="0024218E" w:rsidP="00D62BC5">
            <w:pPr>
              <w:spacing w:before="0" w:after="160"/>
              <w:jc w:val="left"/>
              <w:rPr>
                <w:del w:id="9466" w:author="Houyem Rais" w:date="2024-02-22T14:46:00Z"/>
                <w:color w:val="002060"/>
                <w:sz w:val="20"/>
                <w:szCs w:val="20"/>
              </w:rPr>
              <w:pPrChange w:id="9467" w:author="Houyem Rais" w:date="2024-02-22T14:49:00Z">
                <w:pPr>
                  <w:spacing w:before="40" w:after="60"/>
                  <w:jc w:val="right"/>
                </w:pPr>
              </w:pPrChange>
            </w:pPr>
            <w:del w:id="9468" w:author="Houyem Rais" w:date="2024-02-22T14:46:00Z">
              <w:r w:rsidDel="00201166">
                <w:rPr>
                  <w:rFonts w:cs="Calibri"/>
                  <w:b/>
                  <w:bCs/>
                  <w:color w:val="000000"/>
                </w:rPr>
                <w:delText>4 987 126 524</w:delText>
              </w:r>
            </w:del>
          </w:p>
        </w:tc>
        <w:tc>
          <w:tcPr>
            <w:tcW w:w="1842" w:type="dxa"/>
            <w:shd w:val="clear" w:color="auto" w:fill="F2F2F2" w:themeFill="background1" w:themeFillShade="F2"/>
            <w:vAlign w:val="center"/>
          </w:tcPr>
          <w:p w14:paraId="70DA3C6A" w14:textId="4573B87C" w:rsidR="0024218E" w:rsidRPr="0022088B" w:rsidDel="00201166" w:rsidRDefault="0022088B" w:rsidP="00D62BC5">
            <w:pPr>
              <w:spacing w:before="0" w:after="160"/>
              <w:jc w:val="left"/>
              <w:rPr>
                <w:del w:id="9469" w:author="Houyem Rais" w:date="2024-02-22T14:46:00Z"/>
                <w:rFonts w:cs="Calibri"/>
                <w:b/>
                <w:bCs/>
                <w:color w:val="000000"/>
              </w:rPr>
              <w:pPrChange w:id="9470" w:author="Houyem Rais" w:date="2024-02-22T14:49:00Z">
                <w:pPr>
                  <w:spacing w:before="0" w:after="0"/>
                  <w:jc w:val="right"/>
                </w:pPr>
              </w:pPrChange>
            </w:pPr>
            <w:del w:id="9471" w:author="Houyem Rais" w:date="2024-02-22T14:46:00Z">
              <w:r w:rsidDel="00201166">
                <w:rPr>
                  <w:rFonts w:cs="Calibri"/>
                  <w:b/>
                  <w:bCs/>
                  <w:color w:val="000000"/>
                </w:rPr>
                <w:delText>5 675 782 094</w:delText>
              </w:r>
            </w:del>
          </w:p>
        </w:tc>
      </w:tr>
    </w:tbl>
    <w:p w14:paraId="4B3B7183" w14:textId="5CA47B07" w:rsidR="006A03EA" w:rsidRPr="00343F01" w:rsidDel="00201166" w:rsidRDefault="006A03EA" w:rsidP="00D62BC5">
      <w:pPr>
        <w:spacing w:before="0" w:after="160"/>
        <w:jc w:val="left"/>
        <w:rPr>
          <w:del w:id="9472" w:author="Houyem Rais" w:date="2024-02-22T14:46:00Z"/>
        </w:rPr>
        <w:pPrChange w:id="9473" w:author="Houyem Rais" w:date="2024-02-22T14:49:00Z">
          <w:pPr/>
        </w:pPrChange>
      </w:pPr>
    </w:p>
    <w:p w14:paraId="52CF88A3" w14:textId="70428224" w:rsidR="00D300C0" w:rsidDel="00201166" w:rsidRDefault="00D300C0" w:rsidP="00D62BC5">
      <w:pPr>
        <w:spacing w:before="0" w:after="160"/>
        <w:jc w:val="left"/>
        <w:rPr>
          <w:del w:id="9474" w:author="Houyem Rais" w:date="2024-02-22T14:46:00Z"/>
          <w:rFonts w:eastAsiaTheme="majorEastAsia" w:cstheme="majorHAnsi"/>
          <w:b/>
          <w:bCs/>
          <w:i/>
          <w:color w:val="0070C0"/>
          <w:szCs w:val="28"/>
        </w:rPr>
        <w:pPrChange w:id="9475" w:author="Houyem Rais" w:date="2024-02-22T14:49:00Z">
          <w:pPr>
            <w:spacing w:before="0" w:after="160"/>
            <w:jc w:val="left"/>
          </w:pPr>
        </w:pPrChange>
      </w:pPr>
      <w:bookmarkStart w:id="9476" w:name="_Toc129596557"/>
      <w:bookmarkStart w:id="9477" w:name="_Toc129601012"/>
      <w:bookmarkStart w:id="9478" w:name="_Toc129596558"/>
      <w:bookmarkStart w:id="9479" w:name="_Toc129601013"/>
      <w:bookmarkStart w:id="9480" w:name="_Toc129596566"/>
      <w:bookmarkStart w:id="9481" w:name="_Toc129601021"/>
      <w:bookmarkStart w:id="9482" w:name="_Toc119515904"/>
      <w:bookmarkStart w:id="9483" w:name="_Toc119516275"/>
      <w:bookmarkStart w:id="9484" w:name="_Toc119516371"/>
      <w:bookmarkStart w:id="9485" w:name="_Toc120143390"/>
      <w:bookmarkStart w:id="9486" w:name="_Toc120143492"/>
      <w:bookmarkStart w:id="9487" w:name="_Toc120143594"/>
      <w:bookmarkEnd w:id="9476"/>
      <w:bookmarkEnd w:id="9477"/>
      <w:bookmarkEnd w:id="9478"/>
      <w:bookmarkEnd w:id="9479"/>
      <w:bookmarkEnd w:id="9480"/>
      <w:bookmarkEnd w:id="9481"/>
      <w:bookmarkEnd w:id="9482"/>
      <w:bookmarkEnd w:id="9483"/>
      <w:bookmarkEnd w:id="9484"/>
      <w:bookmarkEnd w:id="9485"/>
      <w:bookmarkEnd w:id="9486"/>
      <w:bookmarkEnd w:id="9487"/>
      <w:del w:id="9488" w:author="Houyem Rais" w:date="2024-02-22T14:46:00Z">
        <w:r w:rsidDel="00201166">
          <w:br w:type="page"/>
        </w:r>
      </w:del>
    </w:p>
    <w:p w14:paraId="5797946C" w14:textId="674706DD" w:rsidR="00F938CE" w:rsidRPr="00343F01" w:rsidDel="00201166" w:rsidRDefault="00E768C9" w:rsidP="00D62BC5">
      <w:pPr>
        <w:spacing w:before="0" w:after="160"/>
        <w:jc w:val="left"/>
        <w:rPr>
          <w:del w:id="9489" w:author="Houyem Rais" w:date="2024-02-22T14:46:00Z"/>
        </w:rPr>
        <w:pPrChange w:id="9490" w:author="Houyem Rais" w:date="2024-02-22T14:49:00Z">
          <w:pPr>
            <w:pStyle w:val="Heading4"/>
          </w:pPr>
        </w:pPrChange>
      </w:pPr>
      <w:del w:id="9491" w:author="Houyem Rais" w:date="2024-02-22T14:46:00Z">
        <w:r w:rsidRPr="00343F01" w:rsidDel="00201166">
          <w:delText>Durée d’amortissement</w:delText>
        </w:r>
      </w:del>
    </w:p>
    <w:p w14:paraId="575CECAE" w14:textId="301A8156" w:rsidR="009E038B" w:rsidRPr="00343F01" w:rsidDel="00201166" w:rsidRDefault="009E038B" w:rsidP="00D62BC5">
      <w:pPr>
        <w:spacing w:before="0" w:after="160"/>
        <w:jc w:val="left"/>
        <w:rPr>
          <w:del w:id="9492" w:author="Houyem Rais" w:date="2024-02-22T14:46:00Z"/>
        </w:rPr>
        <w:pPrChange w:id="9493" w:author="Houyem Rais" w:date="2024-02-22T14:49:00Z">
          <w:pPr/>
        </w:pPrChange>
      </w:pPr>
      <w:del w:id="9494" w:author="Houyem Rais" w:date="2024-02-22T14:46:00Z">
        <w:r w:rsidRPr="00343F01" w:rsidDel="00201166">
          <w:delText>Les durées d'amortissement ou de vie des ouvrages de l'autoroute du corridor Abidjan-Lagos</w:delText>
        </w:r>
        <w:r w:rsidR="00275E0B" w:rsidRPr="00343F01" w:rsidDel="00201166">
          <w:delText xml:space="preserve"> </w:delText>
        </w:r>
        <w:r w:rsidRPr="00343F01" w:rsidDel="00201166">
          <w:delText>varier</w:delText>
        </w:r>
        <w:r w:rsidR="00275E0B" w:rsidRPr="00343F01" w:rsidDel="00201166">
          <w:delText>ont</w:delText>
        </w:r>
        <w:r w:rsidRPr="00343F01" w:rsidDel="00201166">
          <w:delText xml:space="preserve"> en fonction de plusieurs facteurs, tels que la conception de l'autoroute, les normes de construction, </w:delText>
        </w:r>
        <w:r w:rsidR="00275E0B" w:rsidRPr="00343F01" w:rsidDel="00201166">
          <w:delText xml:space="preserve">les matières premières utilisées, le niveau de trafic, </w:delText>
        </w:r>
        <w:r w:rsidRPr="00343F01" w:rsidDel="00201166">
          <w:delText>les conditions environnementales</w:delText>
        </w:r>
        <w:r w:rsidR="00275E0B" w:rsidRPr="00343F01" w:rsidDel="00201166">
          <w:delText xml:space="preserve">, </w:delText>
        </w:r>
        <w:r w:rsidRPr="00343F01" w:rsidDel="00201166">
          <w:delText>le niveau d</w:delText>
        </w:r>
        <w:r w:rsidR="00275E0B" w:rsidRPr="00343F01" w:rsidDel="00201166">
          <w:delText>’</w:delText>
        </w:r>
        <w:r w:rsidRPr="00343F01" w:rsidDel="00201166">
          <w:delText>entretien</w:delText>
        </w:r>
        <w:r w:rsidR="00275E0B" w:rsidRPr="00343F01" w:rsidDel="00201166">
          <w:delText>, etc</w:delText>
        </w:r>
        <w:r w:rsidRPr="00343F01" w:rsidDel="00201166">
          <w:delText>.</w:delText>
        </w:r>
      </w:del>
    </w:p>
    <w:p w14:paraId="1BF83F49" w14:textId="51C8FC23" w:rsidR="00643212" w:rsidRPr="00343F01" w:rsidDel="00201166" w:rsidRDefault="00275E0B" w:rsidP="00D62BC5">
      <w:pPr>
        <w:spacing w:before="0" w:after="160"/>
        <w:jc w:val="left"/>
        <w:rPr>
          <w:del w:id="9495" w:author="Houyem Rais" w:date="2024-02-22T14:46:00Z"/>
        </w:rPr>
        <w:pPrChange w:id="9496" w:author="Houyem Rais" w:date="2024-02-22T14:49:00Z">
          <w:pPr/>
        </w:pPrChange>
      </w:pPr>
      <w:del w:id="9497" w:author="Houyem Rais" w:date="2024-02-22T14:46:00Z">
        <w:r w:rsidRPr="00343F01" w:rsidDel="00201166">
          <w:delText xml:space="preserve">Une estimation de la </w:delText>
        </w:r>
        <w:r w:rsidR="006A03EA" w:rsidRPr="00343F01" w:rsidDel="00201166">
          <w:delText xml:space="preserve">durée de vie des ouvrages </w:delText>
        </w:r>
        <w:r w:rsidRPr="00343F01" w:rsidDel="00201166">
          <w:delText xml:space="preserve">de l’autoroute </w:delText>
        </w:r>
        <w:r w:rsidR="006A03EA" w:rsidRPr="00343F01" w:rsidDel="00201166">
          <w:delText xml:space="preserve">est </w:delText>
        </w:r>
        <w:r w:rsidRPr="00343F01" w:rsidDel="00201166">
          <w:delText xml:space="preserve">présentée </w:delText>
        </w:r>
        <w:r w:rsidR="006A03EA" w:rsidRPr="00343F01" w:rsidDel="00201166">
          <w:delText>dans le tableau suivant. Cette durée est utilisée pour calculer les amortissements et les renouvellements éventuels des immobilisations.</w:delText>
        </w:r>
      </w:del>
    </w:p>
    <w:p w14:paraId="4B3BD464" w14:textId="35456536" w:rsidR="006A03EA" w:rsidRPr="00343F01" w:rsidDel="00201166" w:rsidRDefault="006A03EA" w:rsidP="00D62BC5">
      <w:pPr>
        <w:spacing w:before="0" w:after="160"/>
        <w:jc w:val="left"/>
        <w:rPr>
          <w:del w:id="9498" w:author="Houyem Rais" w:date="2024-02-22T14:46:00Z"/>
        </w:rPr>
        <w:pPrChange w:id="9499" w:author="Houyem Rais" w:date="2024-02-22T14:49:00Z">
          <w:pPr>
            <w:pStyle w:val="Caption"/>
          </w:pPr>
        </w:pPrChange>
      </w:pPr>
      <w:bookmarkStart w:id="9500" w:name="_Toc152165474"/>
      <w:del w:id="9501"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36</w:delText>
        </w:r>
        <w:r w:rsidR="00B0561B" w:rsidDel="00201166">
          <w:rPr>
            <w:noProof/>
          </w:rPr>
          <w:fldChar w:fldCharType="end"/>
        </w:r>
        <w:r w:rsidRPr="00343F01" w:rsidDel="00201166">
          <w:delText xml:space="preserve"> Durée des amortissements</w:delText>
        </w:r>
        <w:bookmarkEnd w:id="9500"/>
      </w:del>
    </w:p>
    <w:tbl>
      <w:tblPr>
        <w:tblW w:w="90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397"/>
        <w:gridCol w:w="1973"/>
        <w:gridCol w:w="3721"/>
      </w:tblGrid>
      <w:tr w:rsidR="00275E0B" w:rsidRPr="00343F01" w:rsidDel="00201166" w14:paraId="5A6EF04E" w14:textId="2789C319" w:rsidTr="00D40D2C">
        <w:trPr>
          <w:trHeight w:val="309"/>
          <w:tblHeader/>
          <w:del w:id="9502" w:author="Houyem Rais" w:date="2024-02-22T14:46:00Z"/>
        </w:trPr>
        <w:tc>
          <w:tcPr>
            <w:tcW w:w="3397" w:type="dxa"/>
            <w:shd w:val="clear" w:color="auto" w:fill="D9D9D9" w:themeFill="background1" w:themeFillShade="D9"/>
            <w:vAlign w:val="center"/>
            <w:hideMark/>
          </w:tcPr>
          <w:p w14:paraId="68CCF574" w14:textId="77597680" w:rsidR="00275E0B" w:rsidRPr="00343F01" w:rsidDel="00201166" w:rsidRDefault="00275E0B" w:rsidP="00D62BC5">
            <w:pPr>
              <w:spacing w:before="0" w:after="160"/>
              <w:jc w:val="left"/>
              <w:rPr>
                <w:del w:id="9503" w:author="Houyem Rais" w:date="2024-02-22T14:46:00Z"/>
                <w:rFonts w:cstheme="minorHAnsi"/>
                <w:b/>
                <w:bCs/>
                <w:sz w:val="20"/>
                <w:szCs w:val="20"/>
              </w:rPr>
              <w:pPrChange w:id="9504" w:author="Houyem Rais" w:date="2024-02-22T14:49:00Z">
                <w:pPr>
                  <w:pStyle w:val="Textedanstableau"/>
                  <w:spacing w:after="20"/>
                  <w:jc w:val="center"/>
                </w:pPr>
              </w:pPrChange>
            </w:pPr>
            <w:del w:id="9505" w:author="Houyem Rais" w:date="2024-02-22T14:46:00Z">
              <w:r w:rsidRPr="00343F01" w:rsidDel="00201166">
                <w:rPr>
                  <w:rFonts w:cstheme="minorHAnsi"/>
                  <w:b/>
                  <w:bCs/>
                  <w:sz w:val="20"/>
                  <w:szCs w:val="20"/>
                </w:rPr>
                <w:delText>Désignation</w:delText>
              </w:r>
            </w:del>
          </w:p>
        </w:tc>
        <w:tc>
          <w:tcPr>
            <w:tcW w:w="1973" w:type="dxa"/>
            <w:shd w:val="clear" w:color="auto" w:fill="D9D9D9" w:themeFill="background1" w:themeFillShade="D9"/>
            <w:vAlign w:val="center"/>
            <w:hideMark/>
          </w:tcPr>
          <w:p w14:paraId="19F155A2" w14:textId="07952C50" w:rsidR="00275E0B" w:rsidRPr="00343F01" w:rsidDel="00201166" w:rsidRDefault="00275E0B" w:rsidP="00D62BC5">
            <w:pPr>
              <w:spacing w:before="0" w:after="160"/>
              <w:jc w:val="left"/>
              <w:rPr>
                <w:del w:id="9506" w:author="Houyem Rais" w:date="2024-02-22T14:46:00Z"/>
                <w:rFonts w:cstheme="minorHAnsi"/>
                <w:b/>
                <w:sz w:val="20"/>
                <w:szCs w:val="20"/>
              </w:rPr>
              <w:pPrChange w:id="9507" w:author="Houyem Rais" w:date="2024-02-22T14:49:00Z">
                <w:pPr>
                  <w:pStyle w:val="Textedanstableau"/>
                  <w:spacing w:after="20"/>
                  <w:jc w:val="center"/>
                </w:pPr>
              </w:pPrChange>
            </w:pPr>
            <w:del w:id="9508" w:author="Houyem Rais" w:date="2024-02-22T14:46:00Z">
              <w:r w:rsidRPr="00343F01" w:rsidDel="00201166">
                <w:rPr>
                  <w:rFonts w:cstheme="minorHAnsi"/>
                  <w:b/>
                  <w:sz w:val="20"/>
                  <w:szCs w:val="20"/>
                </w:rPr>
                <w:delText>Durée de vie (année)</w:delText>
              </w:r>
            </w:del>
          </w:p>
        </w:tc>
        <w:tc>
          <w:tcPr>
            <w:tcW w:w="3721" w:type="dxa"/>
            <w:shd w:val="clear" w:color="auto" w:fill="D9D9D9" w:themeFill="background1" w:themeFillShade="D9"/>
          </w:tcPr>
          <w:p w14:paraId="2E0F6F00" w14:textId="0983FCE6" w:rsidR="00275E0B" w:rsidRPr="00343F01" w:rsidDel="00201166" w:rsidRDefault="00275E0B" w:rsidP="00D62BC5">
            <w:pPr>
              <w:spacing w:before="0" w:after="160"/>
              <w:jc w:val="left"/>
              <w:rPr>
                <w:del w:id="9509" w:author="Houyem Rais" w:date="2024-02-22T14:46:00Z"/>
                <w:rFonts w:cstheme="minorHAnsi"/>
                <w:b/>
                <w:sz w:val="20"/>
                <w:szCs w:val="20"/>
              </w:rPr>
              <w:pPrChange w:id="9510" w:author="Houyem Rais" w:date="2024-02-22T14:49:00Z">
                <w:pPr>
                  <w:pStyle w:val="Textedanstableau"/>
                  <w:spacing w:after="20"/>
                  <w:jc w:val="center"/>
                </w:pPr>
              </w:pPrChange>
            </w:pPr>
            <w:del w:id="9511" w:author="Houyem Rais" w:date="2024-02-22T14:46:00Z">
              <w:r w:rsidRPr="00343F01" w:rsidDel="00201166">
                <w:rPr>
                  <w:rFonts w:cstheme="minorHAnsi"/>
                  <w:b/>
                  <w:sz w:val="20"/>
                  <w:szCs w:val="20"/>
                </w:rPr>
                <w:delText>Principaux facteurs déterminants</w:delText>
              </w:r>
            </w:del>
          </w:p>
        </w:tc>
      </w:tr>
      <w:tr w:rsidR="00275E0B" w:rsidRPr="00343F01" w:rsidDel="00201166" w14:paraId="177D2EE7" w14:textId="780D5213" w:rsidTr="00D40D2C">
        <w:trPr>
          <w:trHeight w:val="257"/>
          <w:del w:id="9512" w:author="Houyem Rais" w:date="2024-02-22T14:46:00Z"/>
        </w:trPr>
        <w:tc>
          <w:tcPr>
            <w:tcW w:w="3397" w:type="dxa"/>
            <w:shd w:val="clear" w:color="auto" w:fill="auto"/>
            <w:noWrap/>
            <w:vAlign w:val="center"/>
            <w:hideMark/>
          </w:tcPr>
          <w:p w14:paraId="43829977" w14:textId="200FFEB4" w:rsidR="00275E0B" w:rsidRPr="00343F01" w:rsidDel="00201166" w:rsidRDefault="00275E0B" w:rsidP="00D62BC5">
            <w:pPr>
              <w:spacing w:before="0" w:after="160"/>
              <w:jc w:val="left"/>
              <w:rPr>
                <w:del w:id="9513" w:author="Houyem Rais" w:date="2024-02-22T14:46:00Z"/>
                <w:rFonts w:cstheme="minorHAnsi"/>
                <w:sz w:val="20"/>
                <w:szCs w:val="20"/>
              </w:rPr>
              <w:pPrChange w:id="9514" w:author="Houyem Rais" w:date="2024-02-22T14:49:00Z">
                <w:pPr>
                  <w:pStyle w:val="Textedanstableau"/>
                  <w:spacing w:after="20"/>
                </w:pPr>
              </w:pPrChange>
            </w:pPr>
            <w:del w:id="9515" w:author="Houyem Rais" w:date="2024-02-22T14:46:00Z">
              <w:r w:rsidRPr="00343F01" w:rsidDel="00201166">
                <w:rPr>
                  <w:rFonts w:cstheme="minorHAnsi"/>
                  <w:sz w:val="20"/>
                  <w:szCs w:val="20"/>
                </w:rPr>
                <w:delText>Chaussée (couche de roulement)</w:delText>
              </w:r>
            </w:del>
          </w:p>
        </w:tc>
        <w:tc>
          <w:tcPr>
            <w:tcW w:w="1973" w:type="dxa"/>
            <w:shd w:val="clear" w:color="auto" w:fill="auto"/>
            <w:noWrap/>
            <w:vAlign w:val="center"/>
            <w:hideMark/>
          </w:tcPr>
          <w:p w14:paraId="04464978" w14:textId="4298B36F" w:rsidR="00275E0B" w:rsidRPr="00343F01" w:rsidDel="00201166" w:rsidRDefault="00275E0B" w:rsidP="00D62BC5">
            <w:pPr>
              <w:spacing w:before="0" w:after="160"/>
              <w:jc w:val="left"/>
              <w:rPr>
                <w:del w:id="9516" w:author="Houyem Rais" w:date="2024-02-22T14:46:00Z"/>
                <w:rFonts w:cstheme="minorHAnsi"/>
                <w:sz w:val="20"/>
                <w:szCs w:val="20"/>
              </w:rPr>
              <w:pPrChange w:id="9517" w:author="Houyem Rais" w:date="2024-02-22T14:49:00Z">
                <w:pPr>
                  <w:pStyle w:val="Textedanstableau"/>
                  <w:spacing w:after="20"/>
                  <w:jc w:val="center"/>
                </w:pPr>
              </w:pPrChange>
            </w:pPr>
            <w:del w:id="9518" w:author="Houyem Rais" w:date="2024-02-22T14:46:00Z">
              <w:r w:rsidRPr="00343F01" w:rsidDel="00201166">
                <w:rPr>
                  <w:rFonts w:cstheme="minorHAnsi"/>
                  <w:sz w:val="20"/>
                  <w:szCs w:val="20"/>
                </w:rPr>
                <w:delText>15</w:delText>
              </w:r>
              <w:r w:rsidR="009D572F" w:rsidRPr="00343F01" w:rsidDel="00201166">
                <w:rPr>
                  <w:rFonts w:cstheme="minorHAnsi"/>
                  <w:sz w:val="20"/>
                  <w:szCs w:val="20"/>
                </w:rPr>
                <w:delText xml:space="preserve"> - 20</w:delText>
              </w:r>
            </w:del>
          </w:p>
        </w:tc>
        <w:tc>
          <w:tcPr>
            <w:tcW w:w="3721" w:type="dxa"/>
          </w:tcPr>
          <w:p w14:paraId="79986CFB" w14:textId="12DE160A" w:rsidR="00275E0B" w:rsidRPr="00343F01" w:rsidDel="00201166" w:rsidRDefault="008D3E28" w:rsidP="00D62BC5">
            <w:pPr>
              <w:spacing w:before="0" w:after="160"/>
              <w:jc w:val="left"/>
              <w:rPr>
                <w:del w:id="9519" w:author="Houyem Rais" w:date="2024-02-22T14:46:00Z"/>
                <w:rFonts w:cstheme="minorHAnsi"/>
                <w:sz w:val="20"/>
                <w:szCs w:val="20"/>
              </w:rPr>
              <w:pPrChange w:id="9520" w:author="Houyem Rais" w:date="2024-02-22T14:49:00Z">
                <w:pPr>
                  <w:pStyle w:val="Textedanstableau"/>
                  <w:spacing w:after="20"/>
                  <w:jc w:val="center"/>
                </w:pPr>
              </w:pPrChange>
            </w:pPr>
            <w:del w:id="9521" w:author="Houyem Rais" w:date="2024-02-22T14:46:00Z">
              <w:r w:rsidRPr="00343F01" w:rsidDel="00201166">
                <w:rPr>
                  <w:rFonts w:cstheme="minorHAnsi"/>
                  <w:sz w:val="20"/>
                  <w:szCs w:val="20"/>
                </w:rPr>
                <w:delText>Matériau utilisé (r</w:delText>
              </w:r>
              <w:r w:rsidR="00275E0B" w:rsidRPr="00343F01" w:rsidDel="00201166">
                <w:rPr>
                  <w:rFonts w:cstheme="minorHAnsi"/>
                  <w:sz w:val="20"/>
                  <w:szCs w:val="20"/>
                </w:rPr>
                <w:delText>oute en asphalte/ béton</w:delText>
              </w:r>
              <w:r w:rsidRPr="00343F01" w:rsidDel="00201166">
                <w:rPr>
                  <w:rFonts w:cstheme="minorHAnsi"/>
                  <w:sz w:val="20"/>
                  <w:szCs w:val="20"/>
                </w:rPr>
                <w:delText>)</w:delText>
              </w:r>
            </w:del>
          </w:p>
          <w:p w14:paraId="13D2B150" w14:textId="3F346522" w:rsidR="009D572F" w:rsidRPr="00343F01" w:rsidDel="00201166" w:rsidRDefault="009D572F" w:rsidP="00D62BC5">
            <w:pPr>
              <w:spacing w:before="0" w:after="160"/>
              <w:jc w:val="left"/>
              <w:rPr>
                <w:del w:id="9522" w:author="Houyem Rais" w:date="2024-02-22T14:46:00Z"/>
                <w:rFonts w:cstheme="minorHAnsi"/>
                <w:sz w:val="20"/>
                <w:szCs w:val="20"/>
              </w:rPr>
              <w:pPrChange w:id="9523" w:author="Houyem Rais" w:date="2024-02-22T14:49:00Z">
                <w:pPr>
                  <w:pStyle w:val="Textedanstableau"/>
                  <w:spacing w:after="20"/>
                  <w:jc w:val="center"/>
                </w:pPr>
              </w:pPrChange>
            </w:pPr>
            <w:del w:id="9524" w:author="Houyem Rais" w:date="2024-02-22T14:46:00Z">
              <w:r w:rsidRPr="00343F01" w:rsidDel="00201166">
                <w:rPr>
                  <w:rFonts w:cstheme="minorHAnsi"/>
                  <w:sz w:val="20"/>
                  <w:szCs w:val="20"/>
                </w:rPr>
                <w:delText>Conception/ matériel</w:delText>
              </w:r>
            </w:del>
          </w:p>
          <w:p w14:paraId="480C9115" w14:textId="431B0547" w:rsidR="00275E0B" w:rsidRPr="00343F01" w:rsidDel="00201166" w:rsidRDefault="009D572F" w:rsidP="00D62BC5">
            <w:pPr>
              <w:spacing w:before="0" w:after="160"/>
              <w:jc w:val="left"/>
              <w:rPr>
                <w:del w:id="9525" w:author="Houyem Rais" w:date="2024-02-22T14:46:00Z"/>
                <w:rFonts w:cstheme="minorHAnsi"/>
                <w:sz w:val="20"/>
                <w:szCs w:val="20"/>
              </w:rPr>
              <w:pPrChange w:id="9526" w:author="Houyem Rais" w:date="2024-02-22T14:49:00Z">
                <w:pPr>
                  <w:pStyle w:val="Textedanstableau"/>
                  <w:spacing w:after="20"/>
                  <w:jc w:val="center"/>
                </w:pPr>
              </w:pPrChange>
            </w:pPr>
            <w:del w:id="9527" w:author="Houyem Rais" w:date="2024-02-22T14:46:00Z">
              <w:r w:rsidRPr="00343F01" w:rsidDel="00201166">
                <w:rPr>
                  <w:rFonts w:cstheme="minorHAnsi"/>
                  <w:sz w:val="20"/>
                  <w:szCs w:val="20"/>
                </w:rPr>
                <w:delText xml:space="preserve">Volume </w:delText>
              </w:r>
              <w:r w:rsidR="00275E0B" w:rsidRPr="00343F01" w:rsidDel="00201166">
                <w:rPr>
                  <w:rFonts w:cstheme="minorHAnsi"/>
                  <w:sz w:val="20"/>
                  <w:szCs w:val="20"/>
                </w:rPr>
                <w:delText>de trafic</w:delText>
              </w:r>
            </w:del>
          </w:p>
          <w:p w14:paraId="075219CC" w14:textId="45FF8E92" w:rsidR="00275E0B" w:rsidRPr="00343F01" w:rsidDel="00201166" w:rsidRDefault="009D572F" w:rsidP="00D62BC5">
            <w:pPr>
              <w:spacing w:before="0" w:after="160"/>
              <w:jc w:val="left"/>
              <w:rPr>
                <w:del w:id="9528" w:author="Houyem Rais" w:date="2024-02-22T14:46:00Z"/>
                <w:rFonts w:cstheme="minorHAnsi"/>
                <w:sz w:val="20"/>
                <w:szCs w:val="20"/>
              </w:rPr>
              <w:pPrChange w:id="9529" w:author="Houyem Rais" w:date="2024-02-22T14:49:00Z">
                <w:pPr>
                  <w:pStyle w:val="Textedanstableau"/>
                  <w:spacing w:after="20"/>
                  <w:jc w:val="center"/>
                </w:pPr>
              </w:pPrChange>
            </w:pPr>
            <w:del w:id="9530" w:author="Houyem Rais" w:date="2024-02-22T14:46:00Z">
              <w:r w:rsidRPr="00343F01" w:rsidDel="00201166">
                <w:rPr>
                  <w:rFonts w:cstheme="minorHAnsi"/>
                  <w:sz w:val="20"/>
                  <w:szCs w:val="20"/>
                </w:rPr>
                <w:delText>N</w:delText>
              </w:r>
              <w:r w:rsidR="00275E0B" w:rsidRPr="00343F01" w:rsidDel="00201166">
                <w:rPr>
                  <w:rFonts w:cstheme="minorHAnsi"/>
                  <w:sz w:val="20"/>
                  <w:szCs w:val="20"/>
                </w:rPr>
                <w:delText>iveau d’entretien</w:delText>
              </w:r>
            </w:del>
          </w:p>
        </w:tc>
      </w:tr>
      <w:tr w:rsidR="00275E0B" w:rsidRPr="00343F01" w:rsidDel="00201166" w14:paraId="53176765" w14:textId="23B3BCC8" w:rsidTr="00D40D2C">
        <w:trPr>
          <w:trHeight w:val="55"/>
          <w:del w:id="9531" w:author="Houyem Rais" w:date="2024-02-22T14:46:00Z"/>
        </w:trPr>
        <w:tc>
          <w:tcPr>
            <w:tcW w:w="3397" w:type="dxa"/>
            <w:shd w:val="clear" w:color="auto" w:fill="auto"/>
            <w:noWrap/>
            <w:vAlign w:val="center"/>
            <w:hideMark/>
          </w:tcPr>
          <w:p w14:paraId="240CE7AA" w14:textId="0E44C8F0" w:rsidR="00275E0B" w:rsidRPr="00343F01" w:rsidDel="00201166" w:rsidRDefault="00275E0B" w:rsidP="00D62BC5">
            <w:pPr>
              <w:spacing w:before="0" w:after="160"/>
              <w:jc w:val="left"/>
              <w:rPr>
                <w:del w:id="9532" w:author="Houyem Rais" w:date="2024-02-22T14:46:00Z"/>
                <w:rFonts w:cstheme="minorHAnsi"/>
                <w:sz w:val="20"/>
                <w:szCs w:val="20"/>
              </w:rPr>
              <w:pPrChange w:id="9533" w:author="Houyem Rais" w:date="2024-02-22T14:49:00Z">
                <w:pPr>
                  <w:pStyle w:val="Textedanstableau"/>
                  <w:spacing w:after="20"/>
                </w:pPr>
              </w:pPrChange>
            </w:pPr>
            <w:del w:id="9534" w:author="Houyem Rais" w:date="2024-02-22T14:46:00Z">
              <w:r w:rsidRPr="00343F01" w:rsidDel="00201166">
                <w:rPr>
                  <w:rFonts w:cstheme="minorHAnsi"/>
                  <w:sz w:val="20"/>
                  <w:szCs w:val="20"/>
                </w:rPr>
                <w:delText xml:space="preserve">Ouvrages d’art et viaducs </w:delText>
              </w:r>
            </w:del>
          </w:p>
        </w:tc>
        <w:tc>
          <w:tcPr>
            <w:tcW w:w="1973" w:type="dxa"/>
            <w:shd w:val="clear" w:color="auto" w:fill="auto"/>
            <w:noWrap/>
            <w:vAlign w:val="center"/>
            <w:hideMark/>
          </w:tcPr>
          <w:p w14:paraId="1E202AD1" w14:textId="464C4F4C" w:rsidR="00275E0B" w:rsidRPr="00343F01" w:rsidDel="00201166" w:rsidRDefault="009D572F" w:rsidP="00D62BC5">
            <w:pPr>
              <w:spacing w:before="0" w:after="160"/>
              <w:jc w:val="left"/>
              <w:rPr>
                <w:del w:id="9535" w:author="Houyem Rais" w:date="2024-02-22T14:46:00Z"/>
                <w:rFonts w:cstheme="minorHAnsi"/>
                <w:sz w:val="20"/>
                <w:szCs w:val="20"/>
              </w:rPr>
              <w:pPrChange w:id="9536" w:author="Houyem Rais" w:date="2024-02-22T14:49:00Z">
                <w:pPr>
                  <w:pStyle w:val="Textedanstableau"/>
                  <w:spacing w:after="20"/>
                  <w:jc w:val="center"/>
                </w:pPr>
              </w:pPrChange>
            </w:pPr>
            <w:del w:id="9537" w:author="Houyem Rais" w:date="2024-02-22T14:46:00Z">
              <w:r w:rsidRPr="00343F01" w:rsidDel="00201166">
                <w:rPr>
                  <w:rFonts w:cstheme="minorHAnsi"/>
                  <w:sz w:val="20"/>
                  <w:szCs w:val="20"/>
                </w:rPr>
                <w:delText>7</w:delText>
              </w:r>
              <w:r w:rsidR="00275E0B" w:rsidRPr="00343F01" w:rsidDel="00201166">
                <w:rPr>
                  <w:rFonts w:cstheme="minorHAnsi"/>
                  <w:sz w:val="20"/>
                  <w:szCs w:val="20"/>
                </w:rPr>
                <w:delText>0</w:delText>
              </w:r>
              <w:r w:rsidRPr="00343F01" w:rsidDel="00201166">
                <w:rPr>
                  <w:rFonts w:cstheme="minorHAnsi"/>
                  <w:sz w:val="20"/>
                  <w:szCs w:val="20"/>
                </w:rPr>
                <w:delText xml:space="preserve"> - 100</w:delText>
              </w:r>
            </w:del>
          </w:p>
        </w:tc>
        <w:tc>
          <w:tcPr>
            <w:tcW w:w="3721" w:type="dxa"/>
          </w:tcPr>
          <w:p w14:paraId="0F9DAE8C" w14:textId="0725A735" w:rsidR="00275E0B" w:rsidRPr="00343F01" w:rsidDel="00201166" w:rsidRDefault="00275E0B" w:rsidP="00D62BC5">
            <w:pPr>
              <w:spacing w:before="0" w:after="160"/>
              <w:jc w:val="left"/>
              <w:rPr>
                <w:del w:id="9538" w:author="Houyem Rais" w:date="2024-02-22T14:46:00Z"/>
                <w:rFonts w:cstheme="minorHAnsi"/>
                <w:sz w:val="20"/>
                <w:szCs w:val="20"/>
              </w:rPr>
              <w:pPrChange w:id="9539" w:author="Houyem Rais" w:date="2024-02-22T14:49:00Z">
                <w:pPr>
                  <w:pStyle w:val="Textedanstableau"/>
                  <w:spacing w:after="20"/>
                  <w:jc w:val="center"/>
                </w:pPr>
              </w:pPrChange>
            </w:pPr>
            <w:del w:id="9540" w:author="Houyem Rais" w:date="2024-02-22T14:46:00Z">
              <w:r w:rsidRPr="00343F01" w:rsidDel="00201166">
                <w:rPr>
                  <w:rFonts w:cstheme="minorHAnsi"/>
                  <w:sz w:val="20"/>
                  <w:szCs w:val="20"/>
                </w:rPr>
                <w:delText>Conception/ matériel</w:delText>
              </w:r>
            </w:del>
          </w:p>
          <w:p w14:paraId="66A29994" w14:textId="4B0897C8" w:rsidR="00275E0B" w:rsidRPr="00343F01" w:rsidDel="00201166" w:rsidRDefault="008D3E28" w:rsidP="00D62BC5">
            <w:pPr>
              <w:spacing w:before="0" w:after="160"/>
              <w:jc w:val="left"/>
              <w:rPr>
                <w:del w:id="9541" w:author="Houyem Rais" w:date="2024-02-22T14:46:00Z"/>
                <w:rFonts w:cstheme="minorHAnsi"/>
                <w:sz w:val="20"/>
                <w:szCs w:val="20"/>
              </w:rPr>
              <w:pPrChange w:id="9542" w:author="Houyem Rais" w:date="2024-02-22T14:49:00Z">
                <w:pPr>
                  <w:pStyle w:val="Textedanstableau"/>
                  <w:spacing w:after="20"/>
                  <w:jc w:val="center"/>
                </w:pPr>
              </w:pPrChange>
            </w:pPr>
            <w:del w:id="9543" w:author="Houyem Rais" w:date="2024-02-22T14:46:00Z">
              <w:r w:rsidRPr="00343F01" w:rsidDel="00201166">
                <w:rPr>
                  <w:rFonts w:cstheme="minorHAnsi"/>
                  <w:sz w:val="20"/>
                  <w:szCs w:val="20"/>
                </w:rPr>
                <w:delText>Matériau utilisé (v</w:delText>
              </w:r>
              <w:r w:rsidR="00275E0B" w:rsidRPr="00343F01" w:rsidDel="00201166">
                <w:rPr>
                  <w:rFonts w:cstheme="minorHAnsi"/>
                  <w:sz w:val="20"/>
                  <w:szCs w:val="20"/>
                </w:rPr>
                <w:delText xml:space="preserve">iaducs en béton/ </w:delText>
              </w:r>
              <w:r w:rsidRPr="00343F01" w:rsidDel="00201166">
                <w:rPr>
                  <w:rFonts w:cstheme="minorHAnsi"/>
                  <w:sz w:val="20"/>
                  <w:szCs w:val="20"/>
                </w:rPr>
                <w:delText>acier)</w:delText>
              </w:r>
            </w:del>
          </w:p>
        </w:tc>
      </w:tr>
      <w:tr w:rsidR="009D572F" w:rsidRPr="00343F01" w:rsidDel="00201166" w14:paraId="0A71BB13" w14:textId="43B36AEE" w:rsidTr="00D40D2C">
        <w:trPr>
          <w:trHeight w:val="55"/>
          <w:del w:id="9544" w:author="Houyem Rais" w:date="2024-02-22T14:46:00Z"/>
        </w:trPr>
        <w:tc>
          <w:tcPr>
            <w:tcW w:w="3397" w:type="dxa"/>
            <w:shd w:val="clear" w:color="auto" w:fill="auto"/>
            <w:noWrap/>
            <w:vAlign w:val="center"/>
          </w:tcPr>
          <w:p w14:paraId="22425ABB" w14:textId="51DBEA48" w:rsidR="009D572F" w:rsidRPr="00343F01" w:rsidDel="00201166" w:rsidRDefault="009D572F" w:rsidP="00D62BC5">
            <w:pPr>
              <w:spacing w:before="0" w:after="160"/>
              <w:jc w:val="left"/>
              <w:rPr>
                <w:del w:id="9545" w:author="Houyem Rais" w:date="2024-02-22T14:46:00Z"/>
                <w:rFonts w:cstheme="minorHAnsi"/>
                <w:sz w:val="20"/>
                <w:szCs w:val="20"/>
              </w:rPr>
              <w:pPrChange w:id="9546" w:author="Houyem Rais" w:date="2024-02-22T14:49:00Z">
                <w:pPr>
                  <w:pStyle w:val="Textedanstableau"/>
                  <w:spacing w:after="20"/>
                </w:pPr>
              </w:pPrChange>
            </w:pPr>
            <w:del w:id="9547" w:author="Houyem Rais" w:date="2024-02-22T14:46:00Z">
              <w:r w:rsidRPr="00343F01" w:rsidDel="00201166">
                <w:rPr>
                  <w:rFonts w:cstheme="minorHAnsi"/>
                  <w:sz w:val="20"/>
                  <w:szCs w:val="20"/>
                </w:rPr>
                <w:delText>Échangeurs et intersections</w:delText>
              </w:r>
            </w:del>
          </w:p>
        </w:tc>
        <w:tc>
          <w:tcPr>
            <w:tcW w:w="1973" w:type="dxa"/>
            <w:shd w:val="clear" w:color="auto" w:fill="auto"/>
            <w:noWrap/>
            <w:vAlign w:val="center"/>
          </w:tcPr>
          <w:p w14:paraId="669F73CD" w14:textId="10DD2908" w:rsidR="009D572F" w:rsidRPr="00343F01" w:rsidDel="00201166" w:rsidRDefault="009D572F" w:rsidP="00D62BC5">
            <w:pPr>
              <w:spacing w:before="0" w:after="160"/>
              <w:jc w:val="left"/>
              <w:rPr>
                <w:del w:id="9548" w:author="Houyem Rais" w:date="2024-02-22T14:46:00Z"/>
                <w:rFonts w:cstheme="minorHAnsi"/>
                <w:sz w:val="20"/>
                <w:szCs w:val="20"/>
              </w:rPr>
              <w:pPrChange w:id="9549" w:author="Houyem Rais" w:date="2024-02-22T14:49:00Z">
                <w:pPr>
                  <w:pStyle w:val="Textedanstableau"/>
                  <w:spacing w:after="20"/>
                  <w:jc w:val="center"/>
                </w:pPr>
              </w:pPrChange>
            </w:pPr>
            <w:del w:id="9550" w:author="Houyem Rais" w:date="2024-02-22T14:46:00Z">
              <w:r w:rsidRPr="00343F01" w:rsidDel="00201166">
                <w:rPr>
                  <w:rFonts w:cstheme="minorHAnsi"/>
                  <w:sz w:val="20"/>
                  <w:szCs w:val="20"/>
                </w:rPr>
                <w:delText xml:space="preserve">30 </w:delText>
              </w:r>
              <w:r w:rsidR="000853E8" w:rsidRPr="00343F01" w:rsidDel="00201166">
                <w:rPr>
                  <w:rFonts w:cstheme="minorHAnsi"/>
                  <w:sz w:val="20"/>
                  <w:szCs w:val="20"/>
                </w:rPr>
                <w:delText>-</w:delText>
              </w:r>
              <w:r w:rsidRPr="00343F01" w:rsidDel="00201166">
                <w:rPr>
                  <w:rFonts w:cstheme="minorHAnsi"/>
                  <w:sz w:val="20"/>
                  <w:szCs w:val="20"/>
                </w:rPr>
                <w:delText xml:space="preserve"> 40</w:delText>
              </w:r>
            </w:del>
          </w:p>
        </w:tc>
        <w:tc>
          <w:tcPr>
            <w:tcW w:w="3721" w:type="dxa"/>
          </w:tcPr>
          <w:p w14:paraId="40005C02" w14:textId="405A3C0A" w:rsidR="009D572F" w:rsidRPr="00343F01" w:rsidDel="00201166" w:rsidRDefault="000853E8" w:rsidP="00D62BC5">
            <w:pPr>
              <w:spacing w:before="0" w:after="160"/>
              <w:jc w:val="left"/>
              <w:rPr>
                <w:del w:id="9551" w:author="Houyem Rais" w:date="2024-02-22T14:46:00Z"/>
                <w:rFonts w:cstheme="minorHAnsi"/>
                <w:sz w:val="20"/>
                <w:szCs w:val="20"/>
              </w:rPr>
              <w:pPrChange w:id="9552" w:author="Houyem Rais" w:date="2024-02-22T14:49:00Z">
                <w:pPr>
                  <w:pStyle w:val="Textedanstableau"/>
                  <w:spacing w:after="20"/>
                  <w:jc w:val="center"/>
                </w:pPr>
              </w:pPrChange>
            </w:pPr>
            <w:del w:id="9553" w:author="Houyem Rais" w:date="2024-02-22T14:46:00Z">
              <w:r w:rsidRPr="00343F01" w:rsidDel="00201166">
                <w:rPr>
                  <w:rFonts w:cstheme="minorHAnsi"/>
                  <w:sz w:val="20"/>
                  <w:szCs w:val="20"/>
                </w:rPr>
                <w:delText xml:space="preserve">Volume </w:delText>
              </w:r>
              <w:r w:rsidR="009D572F" w:rsidRPr="00343F01" w:rsidDel="00201166">
                <w:rPr>
                  <w:rFonts w:cstheme="minorHAnsi"/>
                  <w:sz w:val="20"/>
                  <w:szCs w:val="20"/>
                </w:rPr>
                <w:delText>de trafic (généralement intense à leur niveau)</w:delText>
              </w:r>
            </w:del>
          </w:p>
          <w:p w14:paraId="0E2A5E56" w14:textId="7B6DF094" w:rsidR="009D572F" w:rsidRPr="00343F01" w:rsidDel="00201166" w:rsidRDefault="009D572F" w:rsidP="00D62BC5">
            <w:pPr>
              <w:spacing w:before="0" w:after="160"/>
              <w:jc w:val="left"/>
              <w:rPr>
                <w:del w:id="9554" w:author="Houyem Rais" w:date="2024-02-22T14:46:00Z"/>
                <w:rFonts w:cstheme="minorHAnsi"/>
                <w:sz w:val="20"/>
                <w:szCs w:val="20"/>
              </w:rPr>
              <w:pPrChange w:id="9555" w:author="Houyem Rais" w:date="2024-02-22T14:49:00Z">
                <w:pPr>
                  <w:pStyle w:val="Textedanstableau"/>
                  <w:spacing w:after="20"/>
                  <w:jc w:val="center"/>
                </w:pPr>
              </w:pPrChange>
            </w:pPr>
            <w:del w:id="9556" w:author="Houyem Rais" w:date="2024-02-22T14:46:00Z">
              <w:r w:rsidRPr="00343F01" w:rsidDel="00201166">
                <w:rPr>
                  <w:rFonts w:cstheme="minorHAnsi"/>
                  <w:sz w:val="20"/>
                  <w:szCs w:val="20"/>
                </w:rPr>
                <w:delText>Conception/ matériel</w:delText>
              </w:r>
            </w:del>
          </w:p>
        </w:tc>
      </w:tr>
      <w:tr w:rsidR="009D572F" w:rsidRPr="00343F01" w:rsidDel="00201166" w14:paraId="3904CB7B" w14:textId="58023E75" w:rsidTr="00D40D2C">
        <w:trPr>
          <w:trHeight w:val="55"/>
          <w:del w:id="9557" w:author="Houyem Rais" w:date="2024-02-22T14:46:00Z"/>
        </w:trPr>
        <w:tc>
          <w:tcPr>
            <w:tcW w:w="3397" w:type="dxa"/>
            <w:shd w:val="clear" w:color="auto" w:fill="auto"/>
            <w:noWrap/>
            <w:vAlign w:val="center"/>
          </w:tcPr>
          <w:p w14:paraId="1D8300CF" w14:textId="2F3E4673" w:rsidR="009D572F" w:rsidRPr="00343F01" w:rsidDel="00201166" w:rsidRDefault="009D572F" w:rsidP="00D62BC5">
            <w:pPr>
              <w:spacing w:before="0" w:after="160"/>
              <w:jc w:val="left"/>
              <w:rPr>
                <w:del w:id="9558" w:author="Houyem Rais" w:date="2024-02-22T14:46:00Z"/>
                <w:rFonts w:cstheme="minorHAnsi"/>
                <w:sz w:val="20"/>
                <w:szCs w:val="20"/>
              </w:rPr>
              <w:pPrChange w:id="9559" w:author="Houyem Rais" w:date="2024-02-22T14:49:00Z">
                <w:pPr>
                  <w:pStyle w:val="Textedanstableau"/>
                  <w:spacing w:after="20"/>
                </w:pPr>
              </w:pPrChange>
            </w:pPr>
            <w:del w:id="9560" w:author="Houyem Rais" w:date="2024-02-22T14:46:00Z">
              <w:r w:rsidRPr="00343F01" w:rsidDel="00201166">
                <w:rPr>
                  <w:rFonts w:cstheme="minorHAnsi"/>
                  <w:sz w:val="20"/>
                  <w:szCs w:val="20"/>
                </w:rPr>
                <w:delText>Systèmes de drainage (caniveaux</w:delText>
              </w:r>
              <w:r w:rsidR="00EA2557" w:rsidRPr="00343F01" w:rsidDel="00201166">
                <w:rPr>
                  <w:rFonts w:cstheme="minorHAnsi"/>
                  <w:sz w:val="20"/>
                  <w:szCs w:val="20"/>
                </w:rPr>
                <w:delText xml:space="preserve">, </w:delText>
              </w:r>
              <w:r w:rsidRPr="00343F01" w:rsidDel="00201166">
                <w:rPr>
                  <w:rFonts w:cstheme="minorHAnsi"/>
                  <w:sz w:val="20"/>
                  <w:szCs w:val="20"/>
                </w:rPr>
                <w:delText>tuyaux</w:delText>
              </w:r>
              <w:r w:rsidR="00EA2557" w:rsidRPr="00343F01" w:rsidDel="00201166">
                <w:rPr>
                  <w:rFonts w:cstheme="minorHAnsi"/>
                  <w:sz w:val="20"/>
                  <w:szCs w:val="20"/>
                </w:rPr>
                <w:delText>, canaux d'évacuation</w:delText>
              </w:r>
              <w:r w:rsidRPr="00343F01" w:rsidDel="00201166">
                <w:rPr>
                  <w:rFonts w:cstheme="minorHAnsi"/>
                  <w:sz w:val="20"/>
                  <w:szCs w:val="20"/>
                </w:rPr>
                <w:delText>)</w:delText>
              </w:r>
            </w:del>
          </w:p>
        </w:tc>
        <w:tc>
          <w:tcPr>
            <w:tcW w:w="1973" w:type="dxa"/>
            <w:shd w:val="clear" w:color="auto" w:fill="auto"/>
            <w:noWrap/>
            <w:vAlign w:val="center"/>
          </w:tcPr>
          <w:p w14:paraId="45C2C689" w14:textId="33AFA504" w:rsidR="009D572F" w:rsidRPr="00343F01" w:rsidDel="00201166" w:rsidRDefault="000853E8" w:rsidP="00D62BC5">
            <w:pPr>
              <w:spacing w:before="0" w:after="160"/>
              <w:jc w:val="left"/>
              <w:rPr>
                <w:del w:id="9561" w:author="Houyem Rais" w:date="2024-02-22T14:46:00Z"/>
                <w:rFonts w:cstheme="minorHAnsi"/>
                <w:sz w:val="20"/>
                <w:szCs w:val="20"/>
              </w:rPr>
              <w:pPrChange w:id="9562" w:author="Houyem Rais" w:date="2024-02-22T14:49:00Z">
                <w:pPr>
                  <w:pStyle w:val="Textedanstableau"/>
                  <w:spacing w:after="20"/>
                  <w:jc w:val="center"/>
                </w:pPr>
              </w:pPrChange>
            </w:pPr>
            <w:del w:id="9563" w:author="Houyem Rais" w:date="2024-02-22T14:46:00Z">
              <w:r w:rsidRPr="00343F01" w:rsidDel="00201166">
                <w:rPr>
                  <w:rFonts w:cstheme="minorHAnsi"/>
                  <w:sz w:val="20"/>
                  <w:szCs w:val="20"/>
                </w:rPr>
                <w:delText>30 - 40</w:delText>
              </w:r>
            </w:del>
          </w:p>
        </w:tc>
        <w:tc>
          <w:tcPr>
            <w:tcW w:w="3721" w:type="dxa"/>
          </w:tcPr>
          <w:p w14:paraId="6447B846" w14:textId="4AAC9B16" w:rsidR="009D572F" w:rsidRPr="00343F01" w:rsidDel="00201166" w:rsidRDefault="009D572F" w:rsidP="00D62BC5">
            <w:pPr>
              <w:spacing w:before="0" w:after="160"/>
              <w:jc w:val="left"/>
              <w:rPr>
                <w:del w:id="9564" w:author="Houyem Rais" w:date="2024-02-22T14:46:00Z"/>
                <w:rFonts w:cstheme="minorHAnsi"/>
                <w:sz w:val="20"/>
                <w:szCs w:val="20"/>
              </w:rPr>
              <w:pPrChange w:id="9565" w:author="Houyem Rais" w:date="2024-02-22T14:49:00Z">
                <w:pPr>
                  <w:pStyle w:val="Textedanstableau"/>
                  <w:spacing w:after="20"/>
                  <w:jc w:val="center"/>
                </w:pPr>
              </w:pPrChange>
            </w:pPr>
            <w:del w:id="9566" w:author="Houyem Rais" w:date="2024-02-22T14:46:00Z">
              <w:r w:rsidRPr="00343F01" w:rsidDel="00201166">
                <w:rPr>
                  <w:rFonts w:cstheme="minorHAnsi"/>
                  <w:sz w:val="20"/>
                  <w:szCs w:val="20"/>
                </w:rPr>
                <w:delText>Conditions environnementales</w:delText>
              </w:r>
            </w:del>
          </w:p>
          <w:p w14:paraId="66EFB3BC" w14:textId="08DEF3AD" w:rsidR="009D572F" w:rsidRPr="00343F01" w:rsidDel="00201166" w:rsidRDefault="009D572F" w:rsidP="00D62BC5">
            <w:pPr>
              <w:spacing w:before="0" w:after="160"/>
              <w:jc w:val="left"/>
              <w:rPr>
                <w:del w:id="9567" w:author="Houyem Rais" w:date="2024-02-22T14:46:00Z"/>
                <w:rFonts w:cstheme="minorHAnsi"/>
                <w:sz w:val="20"/>
                <w:szCs w:val="20"/>
              </w:rPr>
              <w:pPrChange w:id="9568" w:author="Houyem Rais" w:date="2024-02-22T14:49:00Z">
                <w:pPr>
                  <w:pStyle w:val="Textedanstableau"/>
                  <w:spacing w:after="20"/>
                  <w:jc w:val="center"/>
                </w:pPr>
              </w:pPrChange>
            </w:pPr>
            <w:del w:id="9569" w:author="Houyem Rais" w:date="2024-02-22T14:46:00Z">
              <w:r w:rsidRPr="00343F01" w:rsidDel="00201166">
                <w:rPr>
                  <w:rFonts w:cstheme="minorHAnsi"/>
                  <w:sz w:val="20"/>
                  <w:szCs w:val="20"/>
                </w:rPr>
                <w:delText>Conception/ matériel</w:delText>
              </w:r>
            </w:del>
          </w:p>
          <w:p w14:paraId="5C475E98" w14:textId="13F5CE91" w:rsidR="009D572F" w:rsidRPr="00343F01" w:rsidDel="00201166" w:rsidRDefault="009D572F" w:rsidP="00D62BC5">
            <w:pPr>
              <w:spacing w:before="0" w:after="160"/>
              <w:jc w:val="left"/>
              <w:rPr>
                <w:del w:id="9570" w:author="Houyem Rais" w:date="2024-02-22T14:46:00Z"/>
                <w:rFonts w:cstheme="minorHAnsi"/>
                <w:sz w:val="20"/>
                <w:szCs w:val="20"/>
              </w:rPr>
              <w:pPrChange w:id="9571" w:author="Houyem Rais" w:date="2024-02-22T14:49:00Z">
                <w:pPr>
                  <w:pStyle w:val="Textedanstableau"/>
                  <w:spacing w:after="20"/>
                  <w:jc w:val="center"/>
                </w:pPr>
              </w:pPrChange>
            </w:pPr>
            <w:del w:id="9572" w:author="Houyem Rais" w:date="2024-02-22T14:46:00Z">
              <w:r w:rsidRPr="00343F01" w:rsidDel="00201166">
                <w:rPr>
                  <w:rFonts w:cstheme="minorHAnsi"/>
                  <w:sz w:val="20"/>
                  <w:szCs w:val="20"/>
                </w:rPr>
                <w:delText>Niveau d’entretien</w:delText>
              </w:r>
            </w:del>
          </w:p>
        </w:tc>
      </w:tr>
      <w:tr w:rsidR="00275E0B" w:rsidRPr="00343F01" w:rsidDel="00201166" w14:paraId="7B91B1F5" w14:textId="289C93A7" w:rsidTr="00D40D2C">
        <w:trPr>
          <w:trHeight w:val="257"/>
          <w:del w:id="9573" w:author="Houyem Rais" w:date="2024-02-22T14:46:00Z"/>
        </w:trPr>
        <w:tc>
          <w:tcPr>
            <w:tcW w:w="3397" w:type="dxa"/>
            <w:shd w:val="clear" w:color="auto" w:fill="auto"/>
            <w:noWrap/>
            <w:vAlign w:val="center"/>
            <w:hideMark/>
          </w:tcPr>
          <w:p w14:paraId="387D1123" w14:textId="2C39B37F" w:rsidR="00275E0B" w:rsidRPr="00343F01" w:rsidDel="00201166" w:rsidRDefault="00EA2557" w:rsidP="00D62BC5">
            <w:pPr>
              <w:spacing w:before="0" w:after="160"/>
              <w:jc w:val="left"/>
              <w:rPr>
                <w:del w:id="9574" w:author="Houyem Rais" w:date="2024-02-22T14:46:00Z"/>
                <w:rFonts w:cstheme="minorHAnsi"/>
                <w:sz w:val="20"/>
                <w:szCs w:val="20"/>
              </w:rPr>
              <w:pPrChange w:id="9575" w:author="Houyem Rais" w:date="2024-02-22T14:49:00Z">
                <w:pPr>
                  <w:pStyle w:val="Textedanstableau"/>
                  <w:spacing w:after="20"/>
                </w:pPr>
              </w:pPrChange>
            </w:pPr>
            <w:del w:id="9576" w:author="Houyem Rais" w:date="2024-02-22T14:46:00Z">
              <w:r w:rsidRPr="00343F01" w:rsidDel="00201166">
                <w:rPr>
                  <w:rFonts w:cstheme="minorHAnsi"/>
                  <w:sz w:val="20"/>
                  <w:szCs w:val="20"/>
                </w:rPr>
                <w:delText>S</w:delText>
              </w:r>
              <w:r w:rsidR="00275E0B" w:rsidRPr="00343F01" w:rsidDel="00201166">
                <w:rPr>
                  <w:rFonts w:cstheme="minorHAnsi"/>
                  <w:sz w:val="20"/>
                  <w:szCs w:val="20"/>
                </w:rPr>
                <w:delText>ignalisation horizontale</w:delText>
              </w:r>
              <w:r w:rsidRPr="00343F01" w:rsidDel="00201166">
                <w:rPr>
                  <w:rFonts w:cstheme="minorHAnsi"/>
                  <w:sz w:val="20"/>
                  <w:szCs w:val="20"/>
                </w:rPr>
                <w:delText xml:space="preserve"> et verticale/ marquages routiers</w:delText>
              </w:r>
            </w:del>
          </w:p>
        </w:tc>
        <w:tc>
          <w:tcPr>
            <w:tcW w:w="1973" w:type="dxa"/>
            <w:shd w:val="clear" w:color="auto" w:fill="auto"/>
            <w:noWrap/>
            <w:vAlign w:val="center"/>
            <w:hideMark/>
          </w:tcPr>
          <w:p w14:paraId="31072E8D" w14:textId="5FF35051" w:rsidR="00275E0B" w:rsidRPr="00343F01" w:rsidDel="00201166" w:rsidRDefault="00EA2557" w:rsidP="00D62BC5">
            <w:pPr>
              <w:spacing w:before="0" w:after="160"/>
              <w:jc w:val="left"/>
              <w:rPr>
                <w:del w:id="9577" w:author="Houyem Rais" w:date="2024-02-22T14:46:00Z"/>
                <w:rFonts w:cstheme="minorHAnsi"/>
                <w:sz w:val="20"/>
                <w:szCs w:val="20"/>
              </w:rPr>
              <w:pPrChange w:id="9578" w:author="Houyem Rais" w:date="2024-02-22T14:49:00Z">
                <w:pPr>
                  <w:pStyle w:val="Textedanstableau"/>
                  <w:spacing w:after="20"/>
                  <w:jc w:val="center"/>
                </w:pPr>
              </w:pPrChange>
            </w:pPr>
            <w:del w:id="9579" w:author="Houyem Rais" w:date="2024-02-22T14:46:00Z">
              <w:r w:rsidRPr="00343F01" w:rsidDel="00201166">
                <w:rPr>
                  <w:rFonts w:cstheme="minorHAnsi"/>
                  <w:sz w:val="20"/>
                  <w:szCs w:val="20"/>
                </w:rPr>
                <w:delText>3</w:delText>
              </w:r>
              <w:r w:rsidR="000853E8" w:rsidRPr="00343F01" w:rsidDel="00201166">
                <w:rPr>
                  <w:rFonts w:cstheme="minorHAnsi"/>
                  <w:sz w:val="20"/>
                  <w:szCs w:val="20"/>
                </w:rPr>
                <w:delText xml:space="preserve"> - </w:delText>
              </w:r>
              <w:r w:rsidRPr="00343F01" w:rsidDel="00201166">
                <w:rPr>
                  <w:rFonts w:cstheme="minorHAnsi"/>
                  <w:sz w:val="20"/>
                  <w:szCs w:val="20"/>
                </w:rPr>
                <w:delText>5</w:delText>
              </w:r>
            </w:del>
          </w:p>
        </w:tc>
        <w:tc>
          <w:tcPr>
            <w:tcW w:w="3721" w:type="dxa"/>
          </w:tcPr>
          <w:p w14:paraId="113F6BCF" w14:textId="512BD75D" w:rsidR="009D572F" w:rsidRPr="00343F01" w:rsidDel="00201166" w:rsidRDefault="009D572F" w:rsidP="00D62BC5">
            <w:pPr>
              <w:spacing w:before="0" w:after="160"/>
              <w:jc w:val="left"/>
              <w:rPr>
                <w:del w:id="9580" w:author="Houyem Rais" w:date="2024-02-22T14:46:00Z"/>
                <w:rFonts w:cstheme="minorHAnsi"/>
                <w:sz w:val="20"/>
                <w:szCs w:val="20"/>
              </w:rPr>
              <w:pPrChange w:id="9581" w:author="Houyem Rais" w:date="2024-02-22T14:49:00Z">
                <w:pPr>
                  <w:pStyle w:val="Textedanstableau"/>
                  <w:spacing w:after="20"/>
                  <w:jc w:val="center"/>
                </w:pPr>
              </w:pPrChange>
            </w:pPr>
            <w:del w:id="9582" w:author="Houyem Rais" w:date="2024-02-22T14:46:00Z">
              <w:r w:rsidRPr="00343F01" w:rsidDel="00201166">
                <w:rPr>
                  <w:rFonts w:cstheme="minorHAnsi"/>
                  <w:sz w:val="20"/>
                  <w:szCs w:val="20"/>
                </w:rPr>
                <w:delText>Conditions environnementales et climatiques</w:delText>
              </w:r>
            </w:del>
          </w:p>
          <w:p w14:paraId="75ED8548" w14:textId="73A55436" w:rsidR="00275E0B" w:rsidRPr="00343F01" w:rsidDel="00201166" w:rsidRDefault="009D572F" w:rsidP="00D62BC5">
            <w:pPr>
              <w:spacing w:before="0" w:after="160"/>
              <w:jc w:val="left"/>
              <w:rPr>
                <w:del w:id="9583" w:author="Houyem Rais" w:date="2024-02-22T14:46:00Z"/>
                <w:rFonts w:cstheme="minorHAnsi"/>
                <w:sz w:val="20"/>
                <w:szCs w:val="20"/>
              </w:rPr>
              <w:pPrChange w:id="9584" w:author="Houyem Rais" w:date="2024-02-22T14:49:00Z">
                <w:pPr>
                  <w:pStyle w:val="Textedanstableau"/>
                  <w:spacing w:after="20"/>
                  <w:jc w:val="center"/>
                </w:pPr>
              </w:pPrChange>
            </w:pPr>
            <w:del w:id="9585" w:author="Houyem Rais" w:date="2024-02-22T14:46:00Z">
              <w:r w:rsidRPr="00343F01" w:rsidDel="00201166">
                <w:rPr>
                  <w:rFonts w:cstheme="minorHAnsi"/>
                  <w:sz w:val="20"/>
                  <w:szCs w:val="20"/>
                </w:rPr>
                <w:delText>Volume de trafic</w:delText>
              </w:r>
            </w:del>
          </w:p>
        </w:tc>
      </w:tr>
      <w:tr w:rsidR="00275E0B" w:rsidRPr="00343F01" w:rsidDel="00201166" w14:paraId="6A23B316" w14:textId="6CEADDBB" w:rsidTr="00D40D2C">
        <w:trPr>
          <w:trHeight w:val="257"/>
          <w:del w:id="9586" w:author="Houyem Rais" w:date="2024-02-22T14:46:00Z"/>
        </w:trPr>
        <w:tc>
          <w:tcPr>
            <w:tcW w:w="3397" w:type="dxa"/>
            <w:shd w:val="clear" w:color="auto" w:fill="auto"/>
            <w:noWrap/>
            <w:vAlign w:val="center"/>
            <w:hideMark/>
          </w:tcPr>
          <w:p w14:paraId="1F6502EF" w14:textId="3F8D986B" w:rsidR="00275E0B" w:rsidRPr="00343F01" w:rsidDel="00201166" w:rsidRDefault="00275E0B" w:rsidP="00D62BC5">
            <w:pPr>
              <w:spacing w:before="0" w:after="160"/>
              <w:jc w:val="left"/>
              <w:rPr>
                <w:del w:id="9587" w:author="Houyem Rais" w:date="2024-02-22T14:46:00Z"/>
                <w:rFonts w:cstheme="minorHAnsi"/>
                <w:sz w:val="20"/>
                <w:szCs w:val="20"/>
              </w:rPr>
              <w:pPrChange w:id="9588" w:author="Houyem Rais" w:date="2024-02-22T14:49:00Z">
                <w:pPr>
                  <w:pStyle w:val="Textedanstableau"/>
                  <w:spacing w:after="20"/>
                </w:pPr>
              </w:pPrChange>
            </w:pPr>
            <w:del w:id="9589" w:author="Houyem Rais" w:date="2024-02-22T14:46:00Z">
              <w:r w:rsidRPr="00343F01" w:rsidDel="00201166">
                <w:rPr>
                  <w:rFonts w:cstheme="minorHAnsi"/>
                  <w:sz w:val="20"/>
                  <w:szCs w:val="20"/>
                </w:rPr>
                <w:delText>Equipements de péage</w:delText>
              </w:r>
            </w:del>
          </w:p>
        </w:tc>
        <w:tc>
          <w:tcPr>
            <w:tcW w:w="1973" w:type="dxa"/>
            <w:shd w:val="clear" w:color="auto" w:fill="auto"/>
            <w:noWrap/>
            <w:vAlign w:val="center"/>
            <w:hideMark/>
          </w:tcPr>
          <w:p w14:paraId="012E5947" w14:textId="6D39A05A" w:rsidR="00275E0B" w:rsidRPr="00343F01" w:rsidDel="00201166" w:rsidRDefault="00275E0B" w:rsidP="00D62BC5">
            <w:pPr>
              <w:spacing w:before="0" w:after="160"/>
              <w:jc w:val="left"/>
              <w:rPr>
                <w:del w:id="9590" w:author="Houyem Rais" w:date="2024-02-22T14:46:00Z"/>
                <w:rFonts w:cstheme="minorHAnsi"/>
                <w:sz w:val="20"/>
                <w:szCs w:val="20"/>
              </w:rPr>
              <w:pPrChange w:id="9591" w:author="Houyem Rais" w:date="2024-02-22T14:49:00Z">
                <w:pPr>
                  <w:pStyle w:val="Textedanstableau"/>
                  <w:spacing w:after="20"/>
                  <w:jc w:val="center"/>
                </w:pPr>
              </w:pPrChange>
            </w:pPr>
            <w:del w:id="9592" w:author="Houyem Rais" w:date="2024-02-22T14:46:00Z">
              <w:r w:rsidRPr="00343F01" w:rsidDel="00201166">
                <w:rPr>
                  <w:rFonts w:cstheme="minorHAnsi"/>
                  <w:sz w:val="20"/>
                  <w:szCs w:val="20"/>
                </w:rPr>
                <w:delText>10</w:delText>
              </w:r>
              <w:r w:rsidR="000853E8" w:rsidRPr="00343F01" w:rsidDel="00201166">
                <w:rPr>
                  <w:rFonts w:cstheme="minorHAnsi"/>
                  <w:sz w:val="20"/>
                  <w:szCs w:val="20"/>
                </w:rPr>
                <w:delText xml:space="preserve"> - 15</w:delText>
              </w:r>
            </w:del>
          </w:p>
        </w:tc>
        <w:tc>
          <w:tcPr>
            <w:tcW w:w="3721" w:type="dxa"/>
          </w:tcPr>
          <w:p w14:paraId="0410D82B" w14:textId="0E5BA37A" w:rsidR="009D572F" w:rsidRPr="00343F01" w:rsidDel="00201166" w:rsidRDefault="009D572F" w:rsidP="00D62BC5">
            <w:pPr>
              <w:spacing w:before="0" w:after="160"/>
              <w:jc w:val="left"/>
              <w:rPr>
                <w:del w:id="9593" w:author="Houyem Rais" w:date="2024-02-22T14:46:00Z"/>
                <w:rFonts w:cstheme="minorHAnsi"/>
                <w:sz w:val="20"/>
                <w:szCs w:val="20"/>
              </w:rPr>
              <w:pPrChange w:id="9594" w:author="Houyem Rais" w:date="2024-02-22T14:49:00Z">
                <w:pPr>
                  <w:pStyle w:val="Textedanstableau"/>
                  <w:spacing w:after="20"/>
                  <w:jc w:val="center"/>
                </w:pPr>
              </w:pPrChange>
            </w:pPr>
            <w:del w:id="9595" w:author="Houyem Rais" w:date="2024-02-22T14:46:00Z">
              <w:r w:rsidRPr="00343F01" w:rsidDel="00201166">
                <w:rPr>
                  <w:rFonts w:cstheme="minorHAnsi"/>
                  <w:sz w:val="20"/>
                  <w:szCs w:val="20"/>
                </w:rPr>
                <w:delText>Qualité des équipements</w:delText>
              </w:r>
            </w:del>
          </w:p>
          <w:p w14:paraId="27B73230" w14:textId="1951A9C6" w:rsidR="00275E0B" w:rsidRPr="00343F01" w:rsidDel="00201166" w:rsidRDefault="009D572F" w:rsidP="00D62BC5">
            <w:pPr>
              <w:spacing w:before="0" w:after="160"/>
              <w:jc w:val="left"/>
              <w:rPr>
                <w:del w:id="9596" w:author="Houyem Rais" w:date="2024-02-22T14:46:00Z"/>
                <w:rFonts w:cstheme="minorHAnsi"/>
                <w:sz w:val="20"/>
                <w:szCs w:val="20"/>
              </w:rPr>
              <w:pPrChange w:id="9597" w:author="Houyem Rais" w:date="2024-02-22T14:49:00Z">
                <w:pPr>
                  <w:pStyle w:val="Textedanstableau"/>
                  <w:spacing w:after="20"/>
                  <w:jc w:val="center"/>
                </w:pPr>
              </w:pPrChange>
            </w:pPr>
            <w:del w:id="9598" w:author="Houyem Rais" w:date="2024-02-22T14:46:00Z">
              <w:r w:rsidRPr="00343F01" w:rsidDel="00201166">
                <w:rPr>
                  <w:rFonts w:cstheme="minorHAnsi"/>
                  <w:sz w:val="20"/>
                  <w:szCs w:val="20"/>
                </w:rPr>
                <w:delText>Technologie utilisée</w:delText>
              </w:r>
            </w:del>
          </w:p>
        </w:tc>
      </w:tr>
      <w:tr w:rsidR="00EA2557" w:rsidRPr="00343F01" w:rsidDel="00201166" w14:paraId="0D16BBFF" w14:textId="7E6258C3" w:rsidTr="00D40D2C">
        <w:trPr>
          <w:trHeight w:val="257"/>
          <w:del w:id="9599" w:author="Houyem Rais" w:date="2024-02-22T14:46:00Z"/>
        </w:trPr>
        <w:tc>
          <w:tcPr>
            <w:tcW w:w="3397" w:type="dxa"/>
            <w:shd w:val="clear" w:color="auto" w:fill="auto"/>
            <w:noWrap/>
            <w:vAlign w:val="center"/>
          </w:tcPr>
          <w:p w14:paraId="7189442F" w14:textId="18A47FBE" w:rsidR="00EA2557" w:rsidRPr="00343F01" w:rsidDel="00201166" w:rsidRDefault="00EA2557" w:rsidP="00D62BC5">
            <w:pPr>
              <w:spacing w:before="0" w:after="160"/>
              <w:jc w:val="left"/>
              <w:rPr>
                <w:del w:id="9600" w:author="Houyem Rais" w:date="2024-02-22T14:46:00Z"/>
                <w:rFonts w:cstheme="minorHAnsi"/>
                <w:sz w:val="20"/>
                <w:szCs w:val="20"/>
              </w:rPr>
              <w:pPrChange w:id="9601" w:author="Houyem Rais" w:date="2024-02-22T14:49:00Z">
                <w:pPr>
                  <w:pStyle w:val="Textedanstableau"/>
                  <w:spacing w:after="20"/>
                </w:pPr>
              </w:pPrChange>
            </w:pPr>
            <w:del w:id="9602" w:author="Houyem Rais" w:date="2024-02-22T14:46:00Z">
              <w:r w:rsidRPr="00343F01" w:rsidDel="00201166">
                <w:rPr>
                  <w:rFonts w:cstheme="minorHAnsi"/>
                  <w:sz w:val="20"/>
                  <w:szCs w:val="20"/>
                </w:rPr>
                <w:delText>Barrières</w:delText>
              </w:r>
              <w:r w:rsidR="008D3E28" w:rsidRPr="00343F01" w:rsidDel="00201166">
                <w:rPr>
                  <w:rFonts w:cstheme="minorHAnsi"/>
                  <w:sz w:val="20"/>
                  <w:szCs w:val="20"/>
                </w:rPr>
                <w:delText xml:space="preserve"> et glissières</w:delText>
              </w:r>
              <w:r w:rsidRPr="00343F01" w:rsidDel="00201166">
                <w:rPr>
                  <w:rFonts w:cstheme="minorHAnsi"/>
                  <w:sz w:val="20"/>
                  <w:szCs w:val="20"/>
                </w:rPr>
                <w:delText xml:space="preserve"> de sécurité</w:delText>
              </w:r>
              <w:r w:rsidR="008D3E28" w:rsidRPr="00343F01" w:rsidDel="00201166">
                <w:rPr>
                  <w:rFonts w:cstheme="minorHAnsi"/>
                  <w:sz w:val="20"/>
                  <w:szCs w:val="20"/>
                </w:rPr>
                <w:delText xml:space="preserve"> et de séparation</w:delText>
              </w:r>
            </w:del>
          </w:p>
        </w:tc>
        <w:tc>
          <w:tcPr>
            <w:tcW w:w="1973" w:type="dxa"/>
            <w:shd w:val="clear" w:color="auto" w:fill="auto"/>
            <w:noWrap/>
            <w:vAlign w:val="center"/>
          </w:tcPr>
          <w:p w14:paraId="3A09C678" w14:textId="20C71BD7" w:rsidR="00EA2557" w:rsidRPr="00343F01" w:rsidDel="00201166" w:rsidRDefault="008D3E28" w:rsidP="00D62BC5">
            <w:pPr>
              <w:spacing w:before="0" w:after="160"/>
              <w:jc w:val="left"/>
              <w:rPr>
                <w:del w:id="9603" w:author="Houyem Rais" w:date="2024-02-22T14:46:00Z"/>
                <w:rFonts w:cstheme="minorHAnsi"/>
                <w:sz w:val="20"/>
                <w:szCs w:val="20"/>
              </w:rPr>
              <w:pPrChange w:id="9604" w:author="Houyem Rais" w:date="2024-02-22T14:49:00Z">
                <w:pPr>
                  <w:pStyle w:val="Textedanstableau"/>
                  <w:spacing w:after="20"/>
                  <w:jc w:val="center"/>
                </w:pPr>
              </w:pPrChange>
            </w:pPr>
            <w:del w:id="9605" w:author="Houyem Rais" w:date="2024-02-22T14:46:00Z">
              <w:r w:rsidRPr="00343F01" w:rsidDel="00201166">
                <w:rPr>
                  <w:rFonts w:cstheme="minorHAnsi"/>
                  <w:sz w:val="20"/>
                  <w:szCs w:val="20"/>
                </w:rPr>
                <w:delText>20 - 40</w:delText>
              </w:r>
            </w:del>
          </w:p>
        </w:tc>
        <w:tc>
          <w:tcPr>
            <w:tcW w:w="3721" w:type="dxa"/>
          </w:tcPr>
          <w:p w14:paraId="728F4D33" w14:textId="06ADAB64" w:rsidR="008D3E28" w:rsidRPr="00343F01" w:rsidDel="00201166" w:rsidRDefault="008D3E28" w:rsidP="00D62BC5">
            <w:pPr>
              <w:spacing w:before="0" w:after="160"/>
              <w:jc w:val="left"/>
              <w:rPr>
                <w:del w:id="9606" w:author="Houyem Rais" w:date="2024-02-22T14:46:00Z"/>
                <w:rFonts w:cstheme="minorHAnsi"/>
                <w:sz w:val="20"/>
                <w:szCs w:val="20"/>
              </w:rPr>
              <w:pPrChange w:id="9607" w:author="Houyem Rais" w:date="2024-02-22T14:49:00Z">
                <w:pPr>
                  <w:pStyle w:val="Textedanstableau"/>
                  <w:spacing w:after="20"/>
                  <w:jc w:val="center"/>
                </w:pPr>
              </w:pPrChange>
            </w:pPr>
            <w:del w:id="9608" w:author="Houyem Rais" w:date="2024-02-22T14:46:00Z">
              <w:r w:rsidRPr="00343F01" w:rsidDel="00201166">
                <w:rPr>
                  <w:rFonts w:cstheme="minorHAnsi"/>
                  <w:sz w:val="20"/>
                  <w:szCs w:val="20"/>
                </w:rPr>
                <w:delText>Matériau utilisé (métal galvanisé, béton)</w:delText>
              </w:r>
            </w:del>
          </w:p>
          <w:p w14:paraId="240FCC20" w14:textId="18F15BFB" w:rsidR="00EA2557" w:rsidRPr="00343F01" w:rsidDel="00201166" w:rsidRDefault="008D3E28" w:rsidP="00D62BC5">
            <w:pPr>
              <w:spacing w:before="0" w:after="160"/>
              <w:jc w:val="left"/>
              <w:rPr>
                <w:del w:id="9609" w:author="Houyem Rais" w:date="2024-02-22T14:46:00Z"/>
                <w:rFonts w:cstheme="minorHAnsi"/>
                <w:sz w:val="20"/>
                <w:szCs w:val="20"/>
              </w:rPr>
              <w:pPrChange w:id="9610" w:author="Houyem Rais" w:date="2024-02-22T14:49:00Z">
                <w:pPr>
                  <w:pStyle w:val="Textedanstableau"/>
                  <w:spacing w:after="20"/>
                  <w:jc w:val="center"/>
                </w:pPr>
              </w:pPrChange>
            </w:pPr>
            <w:del w:id="9611" w:author="Houyem Rais" w:date="2024-02-22T14:46:00Z">
              <w:r w:rsidRPr="00343F01" w:rsidDel="00201166">
                <w:rPr>
                  <w:rFonts w:cstheme="minorHAnsi"/>
                  <w:sz w:val="20"/>
                  <w:szCs w:val="20"/>
                </w:rPr>
                <w:delText>Conditions environnementales</w:delText>
              </w:r>
            </w:del>
          </w:p>
        </w:tc>
      </w:tr>
      <w:tr w:rsidR="00275E0B" w:rsidRPr="00343F01" w:rsidDel="00201166" w14:paraId="2E2CCFB0" w14:textId="4967C12F" w:rsidTr="00D40D2C">
        <w:trPr>
          <w:trHeight w:val="257"/>
          <w:del w:id="9612" w:author="Houyem Rais" w:date="2024-02-22T14:46:00Z"/>
        </w:trPr>
        <w:tc>
          <w:tcPr>
            <w:tcW w:w="3397" w:type="dxa"/>
            <w:shd w:val="clear" w:color="auto" w:fill="auto"/>
            <w:noWrap/>
            <w:vAlign w:val="center"/>
            <w:hideMark/>
          </w:tcPr>
          <w:p w14:paraId="769A38F8" w14:textId="3DB90EFD" w:rsidR="00275E0B" w:rsidRPr="00343F01" w:rsidDel="00201166" w:rsidRDefault="00275E0B" w:rsidP="00D62BC5">
            <w:pPr>
              <w:spacing w:before="0" w:after="160"/>
              <w:jc w:val="left"/>
              <w:rPr>
                <w:del w:id="9613" w:author="Houyem Rais" w:date="2024-02-22T14:46:00Z"/>
                <w:rFonts w:cstheme="minorHAnsi"/>
                <w:sz w:val="20"/>
                <w:szCs w:val="20"/>
              </w:rPr>
              <w:pPrChange w:id="9614" w:author="Houyem Rais" w:date="2024-02-22T14:49:00Z">
                <w:pPr>
                  <w:pStyle w:val="Textedanstableau"/>
                  <w:spacing w:after="20"/>
                </w:pPr>
              </w:pPrChange>
            </w:pPr>
            <w:del w:id="9615" w:author="Houyem Rais" w:date="2024-02-22T14:46:00Z">
              <w:r w:rsidRPr="00343F01" w:rsidDel="00201166">
                <w:rPr>
                  <w:rFonts w:cstheme="minorHAnsi"/>
                  <w:sz w:val="20"/>
                  <w:szCs w:val="20"/>
                </w:rPr>
                <w:delText>Equipements mobiles d’exploitation</w:delText>
              </w:r>
              <w:r w:rsidR="000853E8" w:rsidRPr="00343F01" w:rsidDel="00201166">
                <w:rPr>
                  <w:rFonts w:cstheme="minorHAnsi"/>
                  <w:sz w:val="20"/>
                  <w:szCs w:val="20"/>
                </w:rPr>
                <w:delText xml:space="preserve"> (véhicules et les machines d’intervention)</w:delText>
              </w:r>
            </w:del>
          </w:p>
        </w:tc>
        <w:tc>
          <w:tcPr>
            <w:tcW w:w="1973" w:type="dxa"/>
            <w:shd w:val="clear" w:color="auto" w:fill="auto"/>
            <w:noWrap/>
            <w:vAlign w:val="center"/>
            <w:hideMark/>
          </w:tcPr>
          <w:p w14:paraId="15886F91" w14:textId="0C65357A" w:rsidR="00275E0B" w:rsidRPr="00343F01" w:rsidDel="00201166" w:rsidRDefault="000853E8" w:rsidP="00D62BC5">
            <w:pPr>
              <w:spacing w:before="0" w:after="160"/>
              <w:jc w:val="left"/>
              <w:rPr>
                <w:del w:id="9616" w:author="Houyem Rais" w:date="2024-02-22T14:46:00Z"/>
                <w:rFonts w:cstheme="minorHAnsi"/>
                <w:sz w:val="20"/>
                <w:szCs w:val="20"/>
              </w:rPr>
              <w:pPrChange w:id="9617" w:author="Houyem Rais" w:date="2024-02-22T14:49:00Z">
                <w:pPr>
                  <w:pStyle w:val="Textedanstableau"/>
                  <w:spacing w:after="20"/>
                  <w:jc w:val="center"/>
                </w:pPr>
              </w:pPrChange>
            </w:pPr>
            <w:del w:id="9618" w:author="Houyem Rais" w:date="2024-02-22T14:46:00Z">
              <w:r w:rsidRPr="00343F01" w:rsidDel="00201166">
                <w:rPr>
                  <w:rFonts w:cstheme="minorHAnsi"/>
                  <w:sz w:val="20"/>
                  <w:szCs w:val="20"/>
                </w:rPr>
                <w:delText>8 - 12</w:delText>
              </w:r>
            </w:del>
          </w:p>
        </w:tc>
        <w:tc>
          <w:tcPr>
            <w:tcW w:w="3721" w:type="dxa"/>
          </w:tcPr>
          <w:p w14:paraId="15F0AF94" w14:textId="10318E29" w:rsidR="00275E0B" w:rsidRPr="00343F01" w:rsidDel="00201166" w:rsidRDefault="000853E8" w:rsidP="00D62BC5">
            <w:pPr>
              <w:spacing w:before="0" w:after="160"/>
              <w:jc w:val="left"/>
              <w:rPr>
                <w:del w:id="9619" w:author="Houyem Rais" w:date="2024-02-22T14:46:00Z"/>
                <w:rFonts w:cstheme="minorHAnsi"/>
                <w:sz w:val="20"/>
                <w:szCs w:val="20"/>
              </w:rPr>
              <w:pPrChange w:id="9620" w:author="Houyem Rais" w:date="2024-02-22T14:49:00Z">
                <w:pPr>
                  <w:pStyle w:val="Textedanstableau"/>
                  <w:spacing w:after="20"/>
                  <w:jc w:val="center"/>
                </w:pPr>
              </w:pPrChange>
            </w:pPr>
            <w:del w:id="9621" w:author="Houyem Rais" w:date="2024-02-22T14:46:00Z">
              <w:r w:rsidRPr="00343F01" w:rsidDel="00201166">
                <w:rPr>
                  <w:rFonts w:cstheme="minorHAnsi"/>
                  <w:sz w:val="20"/>
                  <w:szCs w:val="20"/>
                </w:rPr>
                <w:delText>Types d’équipement</w:delText>
              </w:r>
            </w:del>
          </w:p>
          <w:p w14:paraId="26C7A1B8" w14:textId="7C18404D" w:rsidR="000853E8" w:rsidRPr="00343F01" w:rsidDel="00201166" w:rsidRDefault="000853E8" w:rsidP="00D62BC5">
            <w:pPr>
              <w:spacing w:before="0" w:after="160"/>
              <w:jc w:val="left"/>
              <w:rPr>
                <w:del w:id="9622" w:author="Houyem Rais" w:date="2024-02-22T14:46:00Z"/>
                <w:rFonts w:cstheme="minorHAnsi"/>
                <w:sz w:val="20"/>
                <w:szCs w:val="20"/>
              </w:rPr>
              <w:pPrChange w:id="9623" w:author="Houyem Rais" w:date="2024-02-22T14:49:00Z">
                <w:pPr>
                  <w:pStyle w:val="Textedanstableau"/>
                  <w:spacing w:after="20"/>
                  <w:jc w:val="center"/>
                </w:pPr>
              </w:pPrChange>
            </w:pPr>
            <w:del w:id="9624" w:author="Houyem Rais" w:date="2024-02-22T14:46:00Z">
              <w:r w:rsidRPr="00343F01" w:rsidDel="00201166">
                <w:rPr>
                  <w:rFonts w:cstheme="minorHAnsi"/>
                  <w:sz w:val="20"/>
                  <w:szCs w:val="20"/>
                </w:rPr>
                <w:delText>Fréquence d’utilisation</w:delText>
              </w:r>
            </w:del>
          </w:p>
        </w:tc>
      </w:tr>
    </w:tbl>
    <w:p w14:paraId="65CCFB28" w14:textId="7CBF2809" w:rsidR="005A38F7" w:rsidRPr="00343F01" w:rsidDel="00201166" w:rsidRDefault="009E038B" w:rsidP="00D62BC5">
      <w:pPr>
        <w:spacing w:before="0" w:after="160"/>
        <w:jc w:val="left"/>
        <w:rPr>
          <w:del w:id="9625" w:author="Houyem Rais" w:date="2024-02-22T14:46:00Z"/>
          <w:i/>
          <w:iCs/>
          <w:sz w:val="18"/>
          <w:szCs w:val="18"/>
        </w:rPr>
        <w:pPrChange w:id="9626" w:author="Houyem Rais" w:date="2024-02-22T14:49:00Z">
          <w:pPr>
            <w:spacing w:before="0" w:after="20"/>
            <w:jc w:val="right"/>
          </w:pPr>
        </w:pPrChange>
      </w:pPr>
      <w:del w:id="9627" w:author="Houyem Rais" w:date="2024-02-22T14:46:00Z">
        <w:r w:rsidRPr="00343F01" w:rsidDel="00201166">
          <w:rPr>
            <w:b/>
            <w:bCs/>
            <w:i/>
            <w:iCs/>
            <w:sz w:val="18"/>
            <w:szCs w:val="18"/>
          </w:rPr>
          <w:delText xml:space="preserve">Source : </w:delText>
        </w:r>
        <w:r w:rsidRPr="00343F01" w:rsidDel="00201166">
          <w:rPr>
            <w:i/>
            <w:iCs/>
            <w:sz w:val="18"/>
            <w:szCs w:val="18"/>
          </w:rPr>
          <w:delText>Analyse du Consultant</w:delText>
        </w:r>
      </w:del>
    </w:p>
    <w:p w14:paraId="274B33AF" w14:textId="7932A742" w:rsidR="005A38F7" w:rsidRPr="00343F01" w:rsidDel="00201166" w:rsidRDefault="005A38F7" w:rsidP="00D62BC5">
      <w:pPr>
        <w:spacing w:before="0" w:after="160"/>
        <w:jc w:val="left"/>
        <w:rPr>
          <w:del w:id="9628" w:author="Houyem Rais" w:date="2024-02-22T14:46:00Z"/>
        </w:rPr>
        <w:pPrChange w:id="9629" w:author="Houyem Rais" w:date="2024-02-22T14:49:00Z">
          <w:pPr>
            <w:pStyle w:val="Heading3"/>
          </w:pPr>
        </w:pPrChange>
      </w:pPr>
      <w:bookmarkStart w:id="9630" w:name="_Toc152165394"/>
      <w:del w:id="9631" w:author="Houyem Rais" w:date="2024-02-22T14:46:00Z">
        <w:r w:rsidRPr="00343F01" w:rsidDel="00201166">
          <w:delText>Analyse et comparaison des sources de financement des différentes options</w:delText>
        </w:r>
        <w:bookmarkEnd w:id="9630"/>
      </w:del>
    </w:p>
    <w:p w14:paraId="2E4EC326" w14:textId="7D3E622D" w:rsidR="001E4788" w:rsidRPr="00343F01" w:rsidDel="00201166" w:rsidRDefault="00847041" w:rsidP="00D62BC5">
      <w:pPr>
        <w:spacing w:before="0" w:after="160"/>
        <w:jc w:val="left"/>
        <w:rPr>
          <w:del w:id="9632" w:author="Houyem Rais" w:date="2024-02-22T14:46:00Z"/>
        </w:rPr>
        <w:pPrChange w:id="9633" w:author="Houyem Rais" w:date="2024-02-22T14:49:00Z">
          <w:pPr>
            <w:spacing w:before="0" w:after="160"/>
            <w:jc w:val="left"/>
          </w:pPr>
        </w:pPrChange>
      </w:pPr>
      <w:del w:id="9634" w:author="Houyem Rais" w:date="2024-02-22T14:46:00Z">
        <w:r w:rsidRPr="00343F01" w:rsidDel="00201166">
          <w:delText xml:space="preserve">Une analyse comparative des sources de financement </w:delText>
        </w:r>
        <w:r w:rsidR="001B2E94" w:rsidRPr="00343F01" w:rsidDel="00201166">
          <w:delText xml:space="preserve">des différents lots contractuels selon </w:delText>
        </w:r>
        <w:r w:rsidR="008F2075" w:rsidRPr="00343F01" w:rsidDel="00201166">
          <w:delText>l’option de réalisation du projet est présentée dans les tableaux suivants.</w:delText>
        </w:r>
        <w:r w:rsidR="001E4788" w:rsidRPr="00343F01" w:rsidDel="00201166">
          <w:br w:type="page"/>
        </w:r>
      </w:del>
    </w:p>
    <w:p w14:paraId="0C9D67F5" w14:textId="5D49504E" w:rsidR="003214A6" w:rsidRPr="00343F01" w:rsidDel="00201166" w:rsidRDefault="003214A6" w:rsidP="00D62BC5">
      <w:pPr>
        <w:spacing w:before="0" w:after="160"/>
        <w:jc w:val="left"/>
        <w:rPr>
          <w:del w:id="9635" w:author="Houyem Rais" w:date="2024-02-22T14:46:00Z"/>
        </w:rPr>
        <w:sectPr w:rsidR="003214A6" w:rsidRPr="00343F01" w:rsidDel="00201166" w:rsidSect="00201166">
          <w:pgSz w:w="11906" w:h="16838"/>
          <w:pgMar w:top="1440" w:right="1276" w:bottom="1440" w:left="1440" w:header="709" w:footer="709" w:gutter="0"/>
          <w:cols w:space="708"/>
          <w:docGrid w:linePitch="360"/>
          <w:sectPrChange w:id="9636" w:author="Houyem Rais" w:date="2024-02-22T14:47:00Z">
            <w:sectPr w:rsidR="003214A6" w:rsidRPr="00343F01" w:rsidDel="00201166" w:rsidSect="00201166">
              <w:pgMar w:top="1440" w:right="1440" w:bottom="1440" w:left="1440" w:header="708" w:footer="708" w:gutter="0"/>
            </w:sectPr>
          </w:sectPrChange>
        </w:sectPr>
        <w:pPrChange w:id="9637" w:author="Houyem Rais" w:date="2024-02-22T14:49:00Z">
          <w:pPr/>
        </w:pPrChange>
      </w:pPr>
    </w:p>
    <w:p w14:paraId="15E10944" w14:textId="2B0C5C43" w:rsidR="008837B7" w:rsidRPr="00343F01" w:rsidDel="00201166" w:rsidRDefault="008837B7" w:rsidP="00D62BC5">
      <w:pPr>
        <w:spacing w:before="0" w:after="160"/>
        <w:jc w:val="left"/>
        <w:rPr>
          <w:del w:id="9638" w:author="Houyem Rais" w:date="2024-02-22T14:46:00Z"/>
        </w:rPr>
        <w:pPrChange w:id="9639" w:author="Houyem Rais" w:date="2024-02-22T14:49:00Z">
          <w:pPr>
            <w:pStyle w:val="Caption"/>
          </w:pPr>
        </w:pPrChange>
      </w:pPr>
      <w:bookmarkStart w:id="9640" w:name="_Toc152165475"/>
      <w:del w:id="9641"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37</w:delText>
        </w:r>
        <w:r w:rsidR="00B0561B" w:rsidDel="00201166">
          <w:rPr>
            <w:noProof/>
          </w:rPr>
          <w:fldChar w:fldCharType="end"/>
        </w:r>
        <w:r w:rsidRPr="00343F01" w:rsidDel="00201166">
          <w:delText xml:space="preserve"> Investissements requis par source de financement pour le Lot contractuel A (Section Togo) : Ech. Noépé - Ech. Ouinga (88,2 km)</w:delText>
        </w:r>
        <w:bookmarkEnd w:id="9640"/>
      </w:del>
    </w:p>
    <w:tbl>
      <w:tblPr>
        <w:tblStyle w:val="TableGrid"/>
        <w:tblW w:w="15468" w:type="dxa"/>
        <w:tblInd w:w="-714" w:type="dxa"/>
        <w:tblLook w:val="04A0" w:firstRow="1" w:lastRow="0" w:firstColumn="1" w:lastColumn="0" w:noHBand="0" w:noVBand="1"/>
      </w:tblPr>
      <w:tblGrid>
        <w:gridCol w:w="1572"/>
        <w:gridCol w:w="2438"/>
        <w:gridCol w:w="2273"/>
        <w:gridCol w:w="2748"/>
        <w:gridCol w:w="1707"/>
        <w:gridCol w:w="2587"/>
        <w:gridCol w:w="2143"/>
      </w:tblGrid>
      <w:tr w:rsidR="00633F60" w:rsidRPr="00343F01" w:rsidDel="00201166" w14:paraId="051DC723" w14:textId="79600064" w:rsidTr="006C3D6E">
        <w:trPr>
          <w:trHeight w:val="46"/>
          <w:tblHeader/>
          <w:del w:id="9642" w:author="Houyem Rais" w:date="2024-02-22T14:46:00Z"/>
        </w:trPr>
        <w:tc>
          <w:tcPr>
            <w:tcW w:w="0" w:type="auto"/>
            <w:shd w:val="clear" w:color="auto" w:fill="F2F2F2" w:themeFill="background1" w:themeFillShade="F2"/>
            <w:vAlign w:val="center"/>
          </w:tcPr>
          <w:p w14:paraId="752D3AA2" w14:textId="694A0177" w:rsidR="00633F60" w:rsidRPr="00343F01" w:rsidDel="00201166" w:rsidRDefault="00633F60" w:rsidP="00D62BC5">
            <w:pPr>
              <w:spacing w:before="0" w:after="160"/>
              <w:jc w:val="left"/>
              <w:rPr>
                <w:del w:id="9643" w:author="Houyem Rais" w:date="2024-02-22T14:46:00Z"/>
                <w:b/>
                <w:bCs/>
                <w:sz w:val="18"/>
                <w:szCs w:val="18"/>
                <w:lang w:val="fr-FR"/>
              </w:rPr>
              <w:pPrChange w:id="9644" w:author="Houyem Rais" w:date="2024-02-22T14:49:00Z">
                <w:pPr>
                  <w:spacing w:before="0" w:after="0"/>
                </w:pPr>
              </w:pPrChange>
            </w:pPr>
            <w:del w:id="9645" w:author="Houyem Rais" w:date="2024-02-22T14:46:00Z">
              <w:r w:rsidRPr="00343F01" w:rsidDel="00201166">
                <w:rPr>
                  <w:b/>
                  <w:bCs/>
                  <w:sz w:val="18"/>
                  <w:szCs w:val="18"/>
                  <w:lang w:val="fr-FR"/>
                </w:rPr>
                <w:delText>Options shortlistées</w:delText>
              </w:r>
            </w:del>
          </w:p>
        </w:tc>
        <w:tc>
          <w:tcPr>
            <w:tcW w:w="2438" w:type="dxa"/>
            <w:tcBorders>
              <w:bottom w:val="single" w:sz="4" w:space="0" w:color="auto"/>
            </w:tcBorders>
            <w:shd w:val="clear" w:color="auto" w:fill="F2F2F2" w:themeFill="background1" w:themeFillShade="F2"/>
            <w:vAlign w:val="center"/>
          </w:tcPr>
          <w:p w14:paraId="632F5D3F" w14:textId="52743E46" w:rsidR="00633F60" w:rsidRPr="00343F01" w:rsidDel="00201166" w:rsidRDefault="00633F60" w:rsidP="00D62BC5">
            <w:pPr>
              <w:spacing w:before="0" w:after="160"/>
              <w:jc w:val="left"/>
              <w:rPr>
                <w:del w:id="9646" w:author="Houyem Rais" w:date="2024-02-22T14:46:00Z"/>
                <w:b/>
                <w:bCs/>
                <w:szCs w:val="18"/>
                <w:lang w:val="fr-FR"/>
              </w:rPr>
              <w:pPrChange w:id="9647" w:author="Houyem Rais" w:date="2024-02-22T14:49:00Z">
                <w:pPr>
                  <w:pStyle w:val="Paragraph"/>
                  <w:spacing w:before="0" w:after="0"/>
                  <w:ind w:left="-2" w:right="-43"/>
                  <w:jc w:val="center"/>
                </w:pPr>
              </w:pPrChange>
            </w:pPr>
            <w:del w:id="9648" w:author="Houyem Rais" w:date="2024-02-22T14:46:00Z">
              <w:r w:rsidRPr="00343F01" w:rsidDel="00201166">
                <w:rPr>
                  <w:rFonts w:asciiTheme="minorHAnsi" w:hAnsiTheme="minorHAnsi" w:cstheme="minorHAnsi"/>
                  <w:b/>
                  <w:bCs/>
                  <w:szCs w:val="18"/>
                  <w:u w:val="single"/>
                  <w:lang w:val="fr-FR"/>
                </w:rPr>
                <w:delText>Option 0 :</w:delText>
              </w:r>
              <w:r w:rsidRPr="00343F01" w:rsidDel="00201166">
                <w:rPr>
                  <w:rFonts w:asciiTheme="minorHAnsi" w:hAnsiTheme="minorHAnsi" w:cstheme="minorHAnsi"/>
                  <w:b/>
                  <w:bCs/>
                  <w:szCs w:val="18"/>
                  <w:lang w:val="fr-FR"/>
                </w:rPr>
                <w:delText xml:space="preserve"> Marché Public (DB+OM)</w:delText>
              </w:r>
            </w:del>
          </w:p>
        </w:tc>
        <w:tc>
          <w:tcPr>
            <w:tcW w:w="2273" w:type="dxa"/>
            <w:shd w:val="clear" w:color="auto" w:fill="F2F2F2" w:themeFill="background1" w:themeFillShade="F2"/>
            <w:vAlign w:val="center"/>
          </w:tcPr>
          <w:p w14:paraId="2B193898" w14:textId="38F49E42" w:rsidR="00633F60" w:rsidRPr="00343F01" w:rsidDel="00201166" w:rsidRDefault="00633F60" w:rsidP="00D62BC5">
            <w:pPr>
              <w:spacing w:before="0" w:after="160"/>
              <w:jc w:val="left"/>
              <w:rPr>
                <w:del w:id="9649" w:author="Houyem Rais" w:date="2024-02-22T14:46:00Z"/>
                <w:szCs w:val="18"/>
                <w:lang w:val="fr-FR"/>
              </w:rPr>
              <w:pPrChange w:id="9650" w:author="Houyem Rais" w:date="2024-02-22T14:49:00Z">
                <w:pPr>
                  <w:pStyle w:val="Paragraph"/>
                  <w:spacing w:before="0" w:after="0"/>
                  <w:ind w:left="-2" w:right="-43"/>
                  <w:jc w:val="center"/>
                </w:pPr>
              </w:pPrChange>
            </w:pPr>
            <w:del w:id="9651" w:author="Houyem Rais" w:date="2024-02-22T14:46:00Z">
              <w:r w:rsidRPr="00343F01" w:rsidDel="00201166">
                <w:rPr>
                  <w:rFonts w:asciiTheme="minorHAnsi" w:hAnsiTheme="minorHAnsi" w:cstheme="minorHAnsi"/>
                  <w:b/>
                  <w:bCs/>
                  <w:szCs w:val="18"/>
                  <w:u w:val="single"/>
                  <w:lang w:val="fr-FR"/>
                </w:rPr>
                <w:delText>Option 1 :</w:delText>
              </w:r>
              <w:r w:rsidRPr="00343F01" w:rsidDel="00201166">
                <w:rPr>
                  <w:rFonts w:asciiTheme="minorHAnsi" w:hAnsiTheme="minorHAnsi" w:cstheme="minorHAnsi"/>
                  <w:b/>
                  <w:bCs/>
                  <w:szCs w:val="18"/>
                  <w:lang w:val="fr-FR"/>
                </w:rPr>
                <w:delText xml:space="preserve"> BOT à péage économique</w:delText>
              </w:r>
            </w:del>
          </w:p>
        </w:tc>
        <w:tc>
          <w:tcPr>
            <w:tcW w:w="2748" w:type="dxa"/>
            <w:shd w:val="clear" w:color="auto" w:fill="F2F2F2" w:themeFill="background1" w:themeFillShade="F2"/>
            <w:vAlign w:val="center"/>
          </w:tcPr>
          <w:p w14:paraId="019CD89E" w14:textId="386B0DF0" w:rsidR="00633F60" w:rsidRPr="00343F01" w:rsidDel="00201166" w:rsidRDefault="00633F60" w:rsidP="00D62BC5">
            <w:pPr>
              <w:spacing w:before="0" w:after="160"/>
              <w:jc w:val="left"/>
              <w:rPr>
                <w:del w:id="9652" w:author="Houyem Rais" w:date="2024-02-22T14:46:00Z"/>
                <w:rFonts w:asciiTheme="minorHAnsi" w:hAnsiTheme="minorHAnsi" w:cstheme="minorHAnsi"/>
                <w:b/>
                <w:bCs/>
                <w:szCs w:val="18"/>
                <w:lang w:val="fr-FR"/>
              </w:rPr>
              <w:pPrChange w:id="9653" w:author="Houyem Rais" w:date="2024-02-22T14:49:00Z">
                <w:pPr>
                  <w:pStyle w:val="Paragraph"/>
                  <w:spacing w:before="0" w:after="0"/>
                  <w:ind w:left="-2" w:right="-43"/>
                  <w:jc w:val="center"/>
                </w:pPr>
              </w:pPrChange>
            </w:pPr>
            <w:del w:id="9654" w:author="Houyem Rais" w:date="2024-02-22T14:46:00Z">
              <w:r w:rsidRPr="00343F01" w:rsidDel="00201166">
                <w:rPr>
                  <w:rFonts w:asciiTheme="minorHAnsi" w:hAnsiTheme="minorHAnsi" w:cstheme="minorHAnsi"/>
                  <w:b/>
                  <w:bCs/>
                  <w:szCs w:val="18"/>
                  <w:u w:val="single"/>
                  <w:lang w:val="fr-FR"/>
                </w:rPr>
                <w:delText>Option 2.1 :</w:delText>
              </w:r>
              <w:r w:rsidRPr="00343F01" w:rsidDel="00201166">
                <w:rPr>
                  <w:rFonts w:asciiTheme="minorHAnsi" w:hAnsiTheme="minorHAnsi" w:cstheme="minorHAnsi"/>
                  <w:b/>
                  <w:bCs/>
                  <w:szCs w:val="18"/>
                  <w:lang w:val="fr-FR"/>
                </w:rPr>
                <w:delText xml:space="preserve"> BOT à péage social</w:delText>
              </w:r>
            </w:del>
          </w:p>
          <w:p w14:paraId="792EDE1E" w14:textId="6F5F2B3D" w:rsidR="00633F60" w:rsidRPr="00343F01" w:rsidDel="00201166" w:rsidRDefault="00633F60" w:rsidP="00D62BC5">
            <w:pPr>
              <w:spacing w:before="0" w:after="160"/>
              <w:jc w:val="left"/>
              <w:rPr>
                <w:del w:id="9655" w:author="Houyem Rais" w:date="2024-02-22T14:46:00Z"/>
                <w:szCs w:val="18"/>
                <w:lang w:val="fr-FR"/>
              </w:rPr>
              <w:pPrChange w:id="9656" w:author="Houyem Rais" w:date="2024-02-22T14:49:00Z">
                <w:pPr>
                  <w:pStyle w:val="Paragraph"/>
                  <w:spacing w:before="0" w:after="0"/>
                  <w:ind w:left="-2" w:right="-43"/>
                  <w:jc w:val="center"/>
                </w:pPr>
              </w:pPrChange>
            </w:pPr>
            <w:del w:id="9657" w:author="Houyem Rais" w:date="2024-02-22T14:46:00Z">
              <w:r w:rsidRPr="00343F01" w:rsidDel="00201166">
                <w:rPr>
                  <w:rFonts w:asciiTheme="minorHAnsi" w:hAnsiTheme="minorHAnsi" w:cstheme="minorHAnsi"/>
                  <w:b/>
                  <w:bCs/>
                  <w:szCs w:val="18"/>
                  <w:lang w:val="fr-FR"/>
                </w:rPr>
                <w:delText>(Subvention d’investissement)</w:delText>
              </w:r>
            </w:del>
          </w:p>
        </w:tc>
        <w:tc>
          <w:tcPr>
            <w:tcW w:w="0" w:type="auto"/>
            <w:shd w:val="clear" w:color="auto" w:fill="F2F2F2" w:themeFill="background1" w:themeFillShade="F2"/>
            <w:vAlign w:val="center"/>
          </w:tcPr>
          <w:p w14:paraId="160C1200" w14:textId="00F557A7" w:rsidR="00633F60" w:rsidRPr="00343F01" w:rsidDel="00201166" w:rsidRDefault="00633F60" w:rsidP="00D62BC5">
            <w:pPr>
              <w:spacing w:before="0" w:after="160"/>
              <w:jc w:val="left"/>
              <w:rPr>
                <w:del w:id="9658" w:author="Houyem Rais" w:date="2024-02-22T14:46:00Z"/>
                <w:rFonts w:asciiTheme="minorHAnsi" w:hAnsiTheme="minorHAnsi" w:cstheme="minorHAnsi"/>
                <w:b/>
                <w:bCs/>
                <w:szCs w:val="18"/>
                <w:lang w:val="fr-FR"/>
              </w:rPr>
              <w:pPrChange w:id="9659" w:author="Houyem Rais" w:date="2024-02-22T14:49:00Z">
                <w:pPr>
                  <w:pStyle w:val="Paragraph"/>
                  <w:spacing w:before="0" w:after="0"/>
                  <w:ind w:left="-2" w:right="-43"/>
                  <w:jc w:val="center"/>
                </w:pPr>
              </w:pPrChange>
            </w:pPr>
            <w:del w:id="9660" w:author="Houyem Rais" w:date="2024-02-22T14:46:00Z">
              <w:r w:rsidRPr="00343F01" w:rsidDel="00201166">
                <w:rPr>
                  <w:rFonts w:asciiTheme="minorHAnsi" w:hAnsiTheme="minorHAnsi" w:cstheme="minorHAnsi"/>
                  <w:b/>
                  <w:bCs/>
                  <w:szCs w:val="18"/>
                  <w:u w:val="single"/>
                  <w:lang w:val="fr-FR"/>
                </w:rPr>
                <w:delText>Option 2.2 :</w:delText>
              </w:r>
              <w:r w:rsidRPr="00343F01" w:rsidDel="00201166">
                <w:rPr>
                  <w:rFonts w:asciiTheme="minorHAnsi" w:hAnsiTheme="minorHAnsi" w:cstheme="minorHAnsi"/>
                  <w:b/>
                  <w:bCs/>
                  <w:szCs w:val="18"/>
                  <w:lang w:val="fr-FR"/>
                </w:rPr>
                <w:delText xml:space="preserve"> BOT à péage social</w:delText>
              </w:r>
            </w:del>
          </w:p>
          <w:p w14:paraId="681B34A2" w14:textId="59652A76" w:rsidR="00633F60" w:rsidRPr="00343F01" w:rsidDel="00201166" w:rsidRDefault="00633F60" w:rsidP="00D62BC5">
            <w:pPr>
              <w:spacing w:before="0" w:after="160"/>
              <w:jc w:val="left"/>
              <w:rPr>
                <w:del w:id="9661" w:author="Houyem Rais" w:date="2024-02-22T14:46:00Z"/>
                <w:szCs w:val="18"/>
                <w:lang w:val="fr-FR"/>
              </w:rPr>
              <w:pPrChange w:id="9662" w:author="Houyem Rais" w:date="2024-02-22T14:49:00Z">
                <w:pPr>
                  <w:pStyle w:val="Paragraph"/>
                  <w:spacing w:before="0" w:after="0"/>
                  <w:ind w:left="-2" w:right="-43"/>
                  <w:jc w:val="center"/>
                </w:pPr>
              </w:pPrChange>
            </w:pPr>
            <w:del w:id="9663" w:author="Houyem Rais" w:date="2024-02-22T14:46:00Z">
              <w:r w:rsidRPr="00343F01" w:rsidDel="00201166">
                <w:rPr>
                  <w:rFonts w:asciiTheme="minorHAnsi" w:hAnsiTheme="minorHAnsi" w:cstheme="minorHAnsi"/>
                  <w:b/>
                  <w:bCs/>
                  <w:szCs w:val="18"/>
                  <w:lang w:val="fr-FR"/>
                </w:rPr>
                <w:delText>(Subvention d’exploitation)</w:delText>
              </w:r>
            </w:del>
          </w:p>
        </w:tc>
        <w:tc>
          <w:tcPr>
            <w:tcW w:w="2587" w:type="dxa"/>
            <w:shd w:val="clear" w:color="auto" w:fill="F2F2F2" w:themeFill="background1" w:themeFillShade="F2"/>
            <w:vAlign w:val="center"/>
          </w:tcPr>
          <w:p w14:paraId="76BF1240" w14:textId="178A54D2" w:rsidR="00633F60" w:rsidRPr="00343F01" w:rsidDel="00201166" w:rsidRDefault="00633F60" w:rsidP="00D62BC5">
            <w:pPr>
              <w:spacing w:before="0" w:after="160"/>
              <w:jc w:val="left"/>
              <w:rPr>
                <w:del w:id="9664" w:author="Houyem Rais" w:date="2024-02-22T14:46:00Z"/>
                <w:rFonts w:asciiTheme="minorHAnsi" w:hAnsiTheme="minorHAnsi" w:cstheme="minorHAnsi"/>
                <w:b/>
                <w:bCs/>
                <w:szCs w:val="18"/>
                <w:lang w:val="fr-FR"/>
              </w:rPr>
              <w:pPrChange w:id="9665" w:author="Houyem Rais" w:date="2024-02-22T14:49:00Z">
                <w:pPr>
                  <w:pStyle w:val="Paragraph"/>
                  <w:spacing w:before="0" w:after="0"/>
                  <w:ind w:left="-2" w:right="-43"/>
                  <w:jc w:val="center"/>
                </w:pPr>
              </w:pPrChange>
            </w:pPr>
            <w:del w:id="9666" w:author="Houyem Rais" w:date="2024-02-22T14:46:00Z">
              <w:r w:rsidRPr="00343F01" w:rsidDel="00201166">
                <w:rPr>
                  <w:rFonts w:asciiTheme="minorHAnsi" w:hAnsiTheme="minorHAnsi" w:cstheme="minorHAnsi"/>
                  <w:b/>
                  <w:bCs/>
                  <w:szCs w:val="18"/>
                  <w:u w:val="single"/>
                  <w:lang w:val="fr-FR"/>
                </w:rPr>
                <w:delText>Option 2.3 :</w:delText>
              </w:r>
              <w:r w:rsidRPr="00343F01" w:rsidDel="00201166">
                <w:rPr>
                  <w:rFonts w:asciiTheme="minorHAnsi" w:hAnsiTheme="minorHAnsi" w:cstheme="minorHAnsi"/>
                  <w:b/>
                  <w:bCs/>
                  <w:szCs w:val="18"/>
                  <w:lang w:val="fr-FR"/>
                </w:rPr>
                <w:delText xml:space="preserve"> BOT à péage social</w:delText>
              </w:r>
            </w:del>
          </w:p>
          <w:p w14:paraId="1B2C1491" w14:textId="501B052B" w:rsidR="00633F60" w:rsidRPr="00343F01" w:rsidDel="00201166" w:rsidRDefault="00633F60" w:rsidP="00D62BC5">
            <w:pPr>
              <w:spacing w:before="0" w:after="160"/>
              <w:jc w:val="left"/>
              <w:rPr>
                <w:del w:id="9667" w:author="Houyem Rais" w:date="2024-02-22T14:46:00Z"/>
                <w:rFonts w:asciiTheme="minorHAnsi" w:hAnsiTheme="minorHAnsi" w:cstheme="minorHAnsi"/>
                <w:b/>
                <w:bCs/>
                <w:szCs w:val="18"/>
                <w:u w:val="single"/>
                <w:lang w:val="fr-FR"/>
              </w:rPr>
              <w:pPrChange w:id="9668" w:author="Houyem Rais" w:date="2024-02-22T14:49:00Z">
                <w:pPr>
                  <w:pStyle w:val="Paragraph"/>
                  <w:spacing w:before="0" w:after="0"/>
                  <w:ind w:left="-2" w:right="-43"/>
                  <w:jc w:val="center"/>
                </w:pPr>
              </w:pPrChange>
            </w:pPr>
            <w:del w:id="9669" w:author="Houyem Rais" w:date="2024-02-22T14:46:00Z">
              <w:r w:rsidRPr="00343F01" w:rsidDel="00201166">
                <w:rPr>
                  <w:rFonts w:asciiTheme="minorHAnsi" w:hAnsiTheme="minorHAnsi" w:cstheme="minorHAnsi"/>
                  <w:b/>
                  <w:bCs/>
                  <w:szCs w:val="18"/>
                  <w:lang w:val="fr-FR"/>
                </w:rPr>
                <w:delText>(Participation publique au capital)</w:delText>
              </w:r>
            </w:del>
          </w:p>
        </w:tc>
        <w:tc>
          <w:tcPr>
            <w:tcW w:w="2143" w:type="dxa"/>
            <w:shd w:val="clear" w:color="auto" w:fill="F2F2F2" w:themeFill="background1" w:themeFillShade="F2"/>
          </w:tcPr>
          <w:p w14:paraId="5A0CE60C" w14:textId="05F74007" w:rsidR="00633F60" w:rsidRPr="00343F01" w:rsidDel="00201166" w:rsidRDefault="00633F60" w:rsidP="00D62BC5">
            <w:pPr>
              <w:spacing w:before="0" w:after="160"/>
              <w:jc w:val="left"/>
              <w:rPr>
                <w:del w:id="9670" w:author="Houyem Rais" w:date="2024-02-22T14:46:00Z"/>
                <w:rFonts w:asciiTheme="minorHAnsi" w:hAnsiTheme="minorHAnsi" w:cstheme="minorHAnsi"/>
                <w:b/>
                <w:bCs/>
                <w:szCs w:val="18"/>
                <w:u w:val="single"/>
                <w:lang w:val="fr-FR"/>
              </w:rPr>
              <w:pPrChange w:id="9671" w:author="Houyem Rais" w:date="2024-02-22T14:49:00Z">
                <w:pPr>
                  <w:pStyle w:val="Paragraph"/>
                  <w:spacing w:before="0" w:after="0"/>
                  <w:ind w:left="-2" w:right="-43"/>
                  <w:jc w:val="center"/>
                </w:pPr>
              </w:pPrChange>
            </w:pPr>
            <w:del w:id="9672" w:author="Houyem Rais" w:date="2024-02-22T14:46:00Z">
              <w:r w:rsidRPr="00343F01" w:rsidDel="00201166">
                <w:rPr>
                  <w:rFonts w:asciiTheme="minorHAnsi" w:hAnsiTheme="minorHAnsi" w:cstheme="minorHAnsi"/>
                  <w:b/>
                  <w:bCs/>
                  <w:szCs w:val="18"/>
                  <w:u w:val="single"/>
                  <w:lang w:val="fr-FR"/>
                </w:rPr>
                <w:delText>Option 4 :</w:delText>
              </w:r>
              <w:r w:rsidRPr="00343F01" w:rsidDel="00201166">
                <w:rPr>
                  <w:rFonts w:asciiTheme="minorHAnsi" w:hAnsiTheme="minorHAnsi" w:cstheme="minorHAnsi"/>
                  <w:b/>
                  <w:bCs/>
                  <w:szCs w:val="18"/>
                  <w:lang w:val="fr-FR"/>
                </w:rPr>
                <w:delText xml:space="preserve"> PPP à paiement public</w:delText>
              </w:r>
            </w:del>
          </w:p>
        </w:tc>
      </w:tr>
      <w:tr w:rsidR="00133F11" w:rsidRPr="00343F01" w:rsidDel="00201166" w14:paraId="5AFF0193" w14:textId="4C00218A" w:rsidTr="006C3D6E">
        <w:trPr>
          <w:trHeight w:val="137"/>
          <w:del w:id="9673" w:author="Houyem Rais" w:date="2024-02-22T14:46:00Z"/>
        </w:trPr>
        <w:tc>
          <w:tcPr>
            <w:tcW w:w="0" w:type="auto"/>
            <w:tcBorders>
              <w:right w:val="single" w:sz="4" w:space="0" w:color="auto"/>
            </w:tcBorders>
            <w:shd w:val="clear" w:color="auto" w:fill="D9E2F3" w:themeFill="accent1" w:themeFillTint="33"/>
            <w:vAlign w:val="center"/>
          </w:tcPr>
          <w:p w14:paraId="626D2FA0" w14:textId="46535354" w:rsidR="00133F11" w:rsidRPr="00343F01" w:rsidDel="00201166" w:rsidRDefault="00133F11" w:rsidP="00D62BC5">
            <w:pPr>
              <w:spacing w:before="0" w:after="160"/>
              <w:jc w:val="left"/>
              <w:rPr>
                <w:del w:id="9674" w:author="Houyem Rais" w:date="2024-02-22T14:46:00Z"/>
                <w:rFonts w:asciiTheme="minorHAnsi" w:hAnsiTheme="minorHAnsi" w:cstheme="minorHAnsi"/>
                <w:b/>
                <w:bCs/>
                <w:szCs w:val="18"/>
                <w:lang w:val="fr-FR"/>
              </w:rPr>
              <w:pPrChange w:id="9675" w:author="Houyem Rais" w:date="2024-02-22T14:49:00Z">
                <w:pPr>
                  <w:pStyle w:val="Paragraph"/>
                  <w:spacing w:before="0" w:after="0"/>
                  <w:jc w:val="left"/>
                </w:pPr>
              </w:pPrChange>
            </w:pPr>
            <w:del w:id="9676" w:author="Houyem Rais" w:date="2024-02-22T14:46:00Z">
              <w:r w:rsidRPr="00343F01" w:rsidDel="00201166">
                <w:rPr>
                  <w:rFonts w:asciiTheme="minorHAnsi" w:hAnsiTheme="minorHAnsi" w:cstheme="minorHAnsi"/>
                  <w:b/>
                  <w:bCs/>
                  <w:szCs w:val="18"/>
                  <w:lang w:val="fr-FR"/>
                </w:rPr>
                <w:delText>Financement Public</w:delText>
              </w:r>
            </w:del>
          </w:p>
        </w:tc>
        <w:tc>
          <w:tcPr>
            <w:tcW w:w="24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1C909E2" w14:textId="5F37AE42" w:rsidR="00133F11" w:rsidRPr="00343F01" w:rsidDel="00201166" w:rsidRDefault="00133F11" w:rsidP="00D62BC5">
            <w:pPr>
              <w:spacing w:before="0" w:after="160"/>
              <w:jc w:val="left"/>
              <w:rPr>
                <w:del w:id="9677" w:author="Houyem Rais" w:date="2024-02-22T14:46:00Z"/>
                <w:rFonts w:asciiTheme="minorHAnsi" w:hAnsiTheme="minorHAnsi" w:cstheme="minorHAnsi"/>
                <w:szCs w:val="18"/>
                <w:lang w:val="fr-FR"/>
              </w:rPr>
              <w:pPrChange w:id="9678" w:author="Houyem Rais" w:date="2024-02-22T14:49:00Z">
                <w:pPr>
                  <w:pStyle w:val="Paragraph"/>
                  <w:spacing w:before="0" w:after="0"/>
                  <w:jc w:val="center"/>
                </w:pPr>
              </w:pPrChange>
            </w:pPr>
            <w:del w:id="9679" w:author="Houyem Rais" w:date="2024-02-22T14:46:00Z">
              <w:r w:rsidRPr="00343F01" w:rsidDel="00201166">
                <w:rPr>
                  <w:rFonts w:asciiTheme="minorHAnsi" w:hAnsiTheme="minorHAnsi" w:cstheme="minorHAnsi"/>
                  <w:szCs w:val="18"/>
                  <w:lang w:val="fr-FR"/>
                </w:rPr>
                <w:delText xml:space="preserve">L’Etat couvrira la totalité des coûts d’investissement, soit </w:delText>
              </w:r>
              <w:r w:rsidRPr="00343F01" w:rsidDel="00201166">
                <w:rPr>
                  <w:rFonts w:asciiTheme="minorHAnsi" w:hAnsiTheme="minorHAnsi" w:cstheme="minorHAnsi"/>
                  <w:b/>
                  <w:bCs/>
                  <w:szCs w:val="18"/>
                  <w:lang w:val="fr-FR"/>
                </w:rPr>
                <w:delText>858 M$</w:delText>
              </w:r>
            </w:del>
          </w:p>
        </w:tc>
        <w:tc>
          <w:tcPr>
            <w:tcW w:w="2273" w:type="dxa"/>
            <w:tcBorders>
              <w:left w:val="single" w:sz="4" w:space="0" w:color="auto"/>
            </w:tcBorders>
            <w:vAlign w:val="center"/>
          </w:tcPr>
          <w:p w14:paraId="688CE722" w14:textId="04A733B6" w:rsidR="00133F11" w:rsidRPr="00343F01" w:rsidDel="00201166" w:rsidRDefault="00133F11" w:rsidP="00D62BC5">
            <w:pPr>
              <w:spacing w:before="0" w:after="160"/>
              <w:jc w:val="left"/>
              <w:rPr>
                <w:del w:id="9680" w:author="Houyem Rais" w:date="2024-02-22T14:46:00Z"/>
                <w:rFonts w:asciiTheme="minorHAnsi" w:hAnsiTheme="minorHAnsi" w:cstheme="minorHAnsi"/>
                <w:szCs w:val="18"/>
                <w:lang w:val="fr-FR"/>
              </w:rPr>
              <w:pPrChange w:id="9681" w:author="Houyem Rais" w:date="2024-02-22T14:49:00Z">
                <w:pPr>
                  <w:pStyle w:val="Paragraph"/>
                  <w:spacing w:before="0" w:after="0"/>
                  <w:jc w:val="center"/>
                </w:pPr>
              </w:pPrChange>
            </w:pPr>
            <w:del w:id="9682" w:author="Houyem Rais" w:date="2024-02-22T14:46:00Z">
              <w:r w:rsidRPr="00343F01" w:rsidDel="00201166">
                <w:rPr>
                  <w:rFonts w:asciiTheme="minorHAnsi" w:hAnsiTheme="minorHAnsi" w:cstheme="minorHAnsi"/>
                  <w:szCs w:val="18"/>
                  <w:lang w:val="fr-FR"/>
                </w:rPr>
                <w:delText>Pas de financement public initial</w:delText>
              </w:r>
            </w:del>
          </w:p>
        </w:tc>
        <w:tc>
          <w:tcPr>
            <w:tcW w:w="2748" w:type="dxa"/>
            <w:vAlign w:val="center"/>
          </w:tcPr>
          <w:p w14:paraId="008C00DC" w14:textId="70B3C587" w:rsidR="00133F11" w:rsidRPr="00343F01" w:rsidDel="00201166" w:rsidRDefault="00133F11" w:rsidP="00D62BC5">
            <w:pPr>
              <w:spacing w:before="0" w:after="160"/>
              <w:jc w:val="left"/>
              <w:rPr>
                <w:del w:id="9683" w:author="Houyem Rais" w:date="2024-02-22T14:46:00Z"/>
                <w:rFonts w:asciiTheme="minorHAnsi" w:hAnsiTheme="minorHAnsi" w:cstheme="minorHAnsi"/>
                <w:szCs w:val="18"/>
                <w:lang w:val="fr-FR"/>
              </w:rPr>
              <w:pPrChange w:id="9684" w:author="Houyem Rais" w:date="2024-02-22T14:49:00Z">
                <w:pPr>
                  <w:pStyle w:val="Paragraph"/>
                  <w:spacing w:before="0" w:after="0"/>
                  <w:jc w:val="center"/>
                </w:pPr>
              </w:pPrChange>
            </w:pPr>
            <w:del w:id="9685" w:author="Houyem Rais" w:date="2024-02-22T14:46:00Z">
              <w:r w:rsidRPr="00343F01" w:rsidDel="00201166">
                <w:rPr>
                  <w:rFonts w:asciiTheme="minorHAnsi" w:hAnsiTheme="minorHAnsi" w:cstheme="minorHAnsi"/>
                  <w:szCs w:val="18"/>
                  <w:lang w:val="fr-FR"/>
                </w:rPr>
                <w:delText xml:space="preserve">Un financement public de 35% des coûts d’investissement sera nécessaire dans cette option, soit à </w:delText>
              </w:r>
              <w:r w:rsidRPr="00343F01" w:rsidDel="00201166">
                <w:rPr>
                  <w:rFonts w:asciiTheme="minorHAnsi" w:hAnsiTheme="minorHAnsi" w:cstheme="minorHAnsi"/>
                  <w:b/>
                  <w:bCs/>
                  <w:szCs w:val="18"/>
                  <w:lang w:val="fr-FR"/>
                </w:rPr>
                <w:delText>300 M$</w:delText>
              </w:r>
            </w:del>
          </w:p>
        </w:tc>
        <w:tc>
          <w:tcPr>
            <w:tcW w:w="0" w:type="auto"/>
            <w:vAlign w:val="center"/>
          </w:tcPr>
          <w:p w14:paraId="1609B4EB" w14:textId="13175A5E" w:rsidR="00133F11" w:rsidRPr="00343F01" w:rsidDel="00201166" w:rsidRDefault="00133F11" w:rsidP="00D62BC5">
            <w:pPr>
              <w:spacing w:before="0" w:after="160"/>
              <w:jc w:val="left"/>
              <w:rPr>
                <w:del w:id="9686" w:author="Houyem Rais" w:date="2024-02-22T14:46:00Z"/>
                <w:rFonts w:asciiTheme="minorHAnsi" w:hAnsiTheme="minorHAnsi" w:cstheme="minorHAnsi"/>
                <w:szCs w:val="18"/>
                <w:lang w:val="fr-FR"/>
              </w:rPr>
              <w:pPrChange w:id="9687" w:author="Houyem Rais" w:date="2024-02-22T14:49:00Z">
                <w:pPr>
                  <w:pStyle w:val="Paragraph"/>
                  <w:spacing w:before="0" w:after="0"/>
                  <w:jc w:val="center"/>
                </w:pPr>
              </w:pPrChange>
            </w:pPr>
            <w:del w:id="9688" w:author="Houyem Rais" w:date="2024-02-22T14:46:00Z">
              <w:r w:rsidRPr="00343F01" w:rsidDel="00201166">
                <w:rPr>
                  <w:rFonts w:asciiTheme="minorHAnsi" w:hAnsiTheme="minorHAnsi" w:cstheme="minorHAnsi"/>
                  <w:szCs w:val="18"/>
                  <w:lang w:val="fr-FR"/>
                </w:rPr>
                <w:delText>Pas de financement public initial</w:delText>
              </w:r>
            </w:del>
          </w:p>
        </w:tc>
        <w:tc>
          <w:tcPr>
            <w:tcW w:w="2587" w:type="dxa"/>
            <w:tcBorders>
              <w:right w:val="single" w:sz="4" w:space="0" w:color="auto"/>
            </w:tcBorders>
            <w:vAlign w:val="center"/>
          </w:tcPr>
          <w:p w14:paraId="0D6E494F" w14:textId="44B086CD" w:rsidR="00133F11" w:rsidRPr="00343F01" w:rsidDel="00201166" w:rsidRDefault="00133F11" w:rsidP="00D62BC5">
            <w:pPr>
              <w:spacing w:before="0" w:after="160"/>
              <w:jc w:val="left"/>
              <w:rPr>
                <w:del w:id="9689" w:author="Houyem Rais" w:date="2024-02-22T14:46:00Z"/>
                <w:rFonts w:asciiTheme="minorHAnsi" w:hAnsiTheme="minorHAnsi" w:cstheme="minorHAnsi"/>
                <w:szCs w:val="18"/>
                <w:lang w:val="fr-FR"/>
              </w:rPr>
              <w:pPrChange w:id="9690" w:author="Houyem Rais" w:date="2024-02-22T14:49:00Z">
                <w:pPr>
                  <w:pStyle w:val="Paragraph"/>
                  <w:spacing w:before="0" w:after="0"/>
                  <w:jc w:val="center"/>
                </w:pPr>
              </w:pPrChange>
            </w:pPr>
            <w:del w:id="9691" w:author="Houyem Rais" w:date="2024-02-22T14:46:00Z">
              <w:r w:rsidRPr="00343F01" w:rsidDel="00201166">
                <w:rPr>
                  <w:rFonts w:asciiTheme="minorHAnsi" w:hAnsiTheme="minorHAnsi" w:cstheme="minorHAnsi"/>
                  <w:szCs w:val="18"/>
                  <w:lang w:val="fr-FR"/>
                </w:rPr>
                <w:delText xml:space="preserve">L’Etat (ou l’autorité publique) investira en capital dans la société du projet à hauteur de 49% des coûts d’investissement, soit </w:delText>
              </w:r>
              <w:r w:rsidRPr="00343F01" w:rsidDel="00201166">
                <w:rPr>
                  <w:rFonts w:asciiTheme="minorHAnsi" w:hAnsiTheme="minorHAnsi" w:cstheme="minorHAnsi"/>
                  <w:b/>
                  <w:bCs/>
                  <w:szCs w:val="18"/>
                  <w:lang w:val="fr-FR"/>
                </w:rPr>
                <w:delText>420,4 M$</w:delText>
              </w:r>
            </w:del>
          </w:p>
        </w:tc>
        <w:tc>
          <w:tcPr>
            <w:tcW w:w="2143" w:type="dxa"/>
            <w:tcBorders>
              <w:right w:val="single" w:sz="4" w:space="0" w:color="auto"/>
            </w:tcBorders>
            <w:vAlign w:val="center"/>
          </w:tcPr>
          <w:p w14:paraId="30CEE8D6" w14:textId="2B7F417D" w:rsidR="00133F11" w:rsidRPr="00343F01" w:rsidDel="00201166" w:rsidRDefault="00133F11" w:rsidP="00D62BC5">
            <w:pPr>
              <w:spacing w:before="0" w:after="160"/>
              <w:jc w:val="left"/>
              <w:rPr>
                <w:del w:id="9692" w:author="Houyem Rais" w:date="2024-02-22T14:46:00Z"/>
                <w:rFonts w:asciiTheme="minorHAnsi" w:hAnsiTheme="minorHAnsi" w:cstheme="minorHAnsi"/>
                <w:szCs w:val="18"/>
                <w:lang w:val="fr-FR"/>
              </w:rPr>
              <w:pPrChange w:id="9693" w:author="Houyem Rais" w:date="2024-02-22T14:49:00Z">
                <w:pPr>
                  <w:pStyle w:val="Paragraph"/>
                  <w:spacing w:before="0" w:after="0"/>
                  <w:jc w:val="center"/>
                </w:pPr>
              </w:pPrChange>
            </w:pPr>
            <w:del w:id="9694" w:author="Houyem Rais" w:date="2024-02-22T14:46:00Z">
              <w:r w:rsidRPr="00343F01" w:rsidDel="00201166">
                <w:rPr>
                  <w:rFonts w:asciiTheme="minorHAnsi" w:hAnsiTheme="minorHAnsi" w:cstheme="minorHAnsi"/>
                  <w:szCs w:val="18"/>
                  <w:lang w:val="fr-FR"/>
                </w:rPr>
                <w:delText>Pas de financement public initial</w:delText>
              </w:r>
            </w:del>
          </w:p>
        </w:tc>
      </w:tr>
      <w:tr w:rsidR="00133F11" w:rsidRPr="00343F01" w:rsidDel="00201166" w14:paraId="39ACD352" w14:textId="38328383" w:rsidTr="006C3D6E">
        <w:trPr>
          <w:trHeight w:val="137"/>
          <w:del w:id="9695" w:author="Houyem Rais" w:date="2024-02-22T14:46:00Z"/>
        </w:trPr>
        <w:tc>
          <w:tcPr>
            <w:tcW w:w="0" w:type="auto"/>
            <w:tcBorders>
              <w:right w:val="single" w:sz="4" w:space="0" w:color="auto"/>
            </w:tcBorders>
            <w:shd w:val="clear" w:color="auto" w:fill="D9E2F3" w:themeFill="accent1" w:themeFillTint="33"/>
            <w:vAlign w:val="center"/>
          </w:tcPr>
          <w:p w14:paraId="03EC4A7F" w14:textId="557F0381" w:rsidR="00133F11" w:rsidRPr="00343F01" w:rsidDel="00201166" w:rsidRDefault="00133F11" w:rsidP="00D62BC5">
            <w:pPr>
              <w:spacing w:before="0" w:after="160"/>
              <w:jc w:val="left"/>
              <w:rPr>
                <w:del w:id="9696" w:author="Houyem Rais" w:date="2024-02-22T14:46:00Z"/>
                <w:rFonts w:asciiTheme="minorHAnsi" w:hAnsiTheme="minorHAnsi" w:cstheme="minorHAnsi"/>
                <w:b/>
                <w:bCs/>
                <w:i/>
                <w:iCs/>
                <w:szCs w:val="18"/>
                <w:lang w:val="fr-FR"/>
              </w:rPr>
              <w:pPrChange w:id="9697" w:author="Houyem Rais" w:date="2024-02-22T14:49:00Z">
                <w:pPr>
                  <w:pStyle w:val="Paragraph"/>
                  <w:spacing w:before="0" w:after="0"/>
                  <w:jc w:val="left"/>
                </w:pPr>
              </w:pPrChange>
            </w:pPr>
            <w:del w:id="9698" w:author="Houyem Rais" w:date="2024-02-22T14:46:00Z">
              <w:r w:rsidRPr="00343F01" w:rsidDel="00201166">
                <w:rPr>
                  <w:rFonts w:asciiTheme="minorHAnsi" w:hAnsiTheme="minorHAnsi" w:cstheme="minorHAnsi"/>
                  <w:i/>
                  <w:iCs/>
                  <w:szCs w:val="18"/>
                  <w:lang w:val="fr-FR"/>
                </w:rPr>
                <w:delText>Dont prêts multilatéraux</w:delText>
              </w:r>
            </w:del>
          </w:p>
        </w:tc>
        <w:tc>
          <w:tcPr>
            <w:tcW w:w="24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F29D17" w14:textId="34DD321F" w:rsidR="00133F11" w:rsidRPr="00343F01" w:rsidDel="00201166" w:rsidRDefault="00133F11" w:rsidP="00D62BC5">
            <w:pPr>
              <w:spacing w:before="0" w:after="160"/>
              <w:jc w:val="left"/>
              <w:rPr>
                <w:del w:id="9699" w:author="Houyem Rais" w:date="2024-02-22T14:46:00Z"/>
                <w:rFonts w:asciiTheme="minorHAnsi" w:hAnsiTheme="minorHAnsi" w:cstheme="minorHAnsi"/>
                <w:b/>
                <w:bCs/>
                <w:szCs w:val="18"/>
                <w:lang w:val="fr-FR"/>
              </w:rPr>
              <w:pPrChange w:id="9700" w:author="Houyem Rais" w:date="2024-02-22T14:49:00Z">
                <w:pPr>
                  <w:pStyle w:val="Paragraph"/>
                  <w:spacing w:before="0" w:after="0"/>
                  <w:jc w:val="center"/>
                </w:pPr>
              </w:pPrChange>
            </w:pPr>
            <w:del w:id="9701" w:author="Houyem Rais" w:date="2024-02-22T14:46:00Z">
              <w:r w:rsidRPr="00343F01" w:rsidDel="00201166">
                <w:rPr>
                  <w:rFonts w:asciiTheme="minorHAnsi" w:hAnsiTheme="minorHAnsi" w:cstheme="minorHAnsi"/>
                  <w:szCs w:val="18"/>
                  <w:lang w:val="fr-FR"/>
                </w:rPr>
                <w:delText xml:space="preserve">Le gouvernement financera ces coûts d’investissement par un prêt multilatéral couvrant 95% du financement, soit </w:delText>
              </w:r>
              <w:r w:rsidRPr="00343F01" w:rsidDel="00201166">
                <w:rPr>
                  <w:rFonts w:asciiTheme="minorHAnsi" w:hAnsiTheme="minorHAnsi" w:cstheme="minorHAnsi"/>
                  <w:b/>
                  <w:bCs/>
                  <w:szCs w:val="18"/>
                  <w:lang w:val="fr-FR"/>
                </w:rPr>
                <w:delText>815 M$</w:delText>
              </w:r>
            </w:del>
          </w:p>
          <w:p w14:paraId="6881429C" w14:textId="63E431C2" w:rsidR="00133F11" w:rsidRPr="00343F01" w:rsidDel="00201166" w:rsidRDefault="00133F11" w:rsidP="00D62BC5">
            <w:pPr>
              <w:spacing w:before="0" w:after="160"/>
              <w:jc w:val="left"/>
              <w:rPr>
                <w:del w:id="9702" w:author="Houyem Rais" w:date="2024-02-22T14:46:00Z"/>
                <w:rFonts w:asciiTheme="minorHAnsi" w:hAnsiTheme="minorHAnsi" w:cstheme="minorHAnsi"/>
                <w:szCs w:val="18"/>
                <w:lang w:val="fr-FR"/>
              </w:rPr>
              <w:pPrChange w:id="9703" w:author="Houyem Rais" w:date="2024-02-22T14:49:00Z">
                <w:pPr>
                  <w:pStyle w:val="Paragraph"/>
                  <w:spacing w:before="0" w:after="0"/>
                  <w:jc w:val="center"/>
                </w:pPr>
              </w:pPrChange>
            </w:pPr>
            <w:del w:id="9704"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43 M$</w:delText>
              </w:r>
            </w:del>
          </w:p>
        </w:tc>
        <w:tc>
          <w:tcPr>
            <w:tcW w:w="2273" w:type="dxa"/>
            <w:tcBorders>
              <w:left w:val="single" w:sz="4" w:space="0" w:color="auto"/>
            </w:tcBorders>
            <w:vAlign w:val="center"/>
          </w:tcPr>
          <w:p w14:paraId="41E550E9" w14:textId="28B01EB8" w:rsidR="00133F11" w:rsidRPr="00343F01" w:rsidDel="00201166" w:rsidRDefault="00133F11" w:rsidP="00D62BC5">
            <w:pPr>
              <w:spacing w:before="0" w:after="160"/>
              <w:jc w:val="left"/>
              <w:rPr>
                <w:del w:id="9705" w:author="Houyem Rais" w:date="2024-02-22T14:46:00Z"/>
                <w:rFonts w:asciiTheme="minorHAnsi" w:hAnsiTheme="minorHAnsi" w:cstheme="minorHAnsi"/>
                <w:szCs w:val="18"/>
                <w:lang w:val="fr-FR"/>
              </w:rPr>
              <w:pPrChange w:id="9706" w:author="Houyem Rais" w:date="2024-02-22T14:49:00Z">
                <w:pPr>
                  <w:pStyle w:val="Paragraph"/>
                  <w:spacing w:before="0" w:after="0"/>
                  <w:jc w:val="center"/>
                </w:pPr>
              </w:pPrChange>
            </w:pPr>
            <w:del w:id="9707" w:author="Houyem Rais" w:date="2024-02-22T14:46:00Z">
              <w:r w:rsidRPr="00343F01" w:rsidDel="00201166">
                <w:rPr>
                  <w:rFonts w:asciiTheme="minorHAnsi" w:hAnsiTheme="minorHAnsi" w:cstheme="minorHAnsi"/>
                  <w:szCs w:val="18"/>
                  <w:lang w:val="fr-FR"/>
                </w:rPr>
                <w:delText>_</w:delText>
              </w:r>
            </w:del>
          </w:p>
        </w:tc>
        <w:tc>
          <w:tcPr>
            <w:tcW w:w="2748" w:type="dxa"/>
            <w:vAlign w:val="center"/>
          </w:tcPr>
          <w:p w14:paraId="155DC640" w14:textId="19CA394D" w:rsidR="00133F11" w:rsidRPr="00343F01" w:rsidDel="00201166" w:rsidRDefault="00133F11" w:rsidP="00D62BC5">
            <w:pPr>
              <w:spacing w:before="0" w:after="160"/>
              <w:jc w:val="left"/>
              <w:rPr>
                <w:del w:id="9708" w:author="Houyem Rais" w:date="2024-02-22T14:46:00Z"/>
                <w:rFonts w:asciiTheme="minorHAnsi" w:hAnsiTheme="minorHAnsi" w:cstheme="minorHAnsi"/>
                <w:szCs w:val="18"/>
                <w:lang w:val="fr-FR"/>
              </w:rPr>
              <w:pPrChange w:id="9709" w:author="Houyem Rais" w:date="2024-02-22T14:49:00Z">
                <w:pPr>
                  <w:pStyle w:val="Paragraph"/>
                  <w:spacing w:before="0" w:after="0"/>
                  <w:jc w:val="center"/>
                </w:pPr>
              </w:pPrChange>
            </w:pPr>
            <w:del w:id="9710" w:author="Houyem Rais" w:date="2024-02-22T14:46:00Z">
              <w:r w:rsidRPr="00343F01" w:rsidDel="00201166">
                <w:rPr>
                  <w:rFonts w:asciiTheme="minorHAnsi" w:hAnsiTheme="minorHAnsi" w:cstheme="minorHAnsi"/>
                  <w:szCs w:val="18"/>
                  <w:lang w:val="fr-FR"/>
                </w:rPr>
                <w:delText xml:space="preserve">Le gouvernement financera cette subvention d’investissement par un prêt multilatéral couvrant 95% du financement, soit </w:delText>
              </w:r>
              <w:r w:rsidRPr="00343F01" w:rsidDel="00201166">
                <w:rPr>
                  <w:rFonts w:asciiTheme="minorHAnsi" w:hAnsiTheme="minorHAnsi" w:cstheme="minorHAnsi"/>
                  <w:b/>
                  <w:bCs/>
                  <w:szCs w:val="18"/>
                  <w:lang w:val="fr-FR"/>
                </w:rPr>
                <w:delText>285,3 M$</w:delText>
              </w:r>
            </w:del>
          </w:p>
          <w:p w14:paraId="498B434A" w14:textId="580BD15B" w:rsidR="00133F11" w:rsidRPr="00343F01" w:rsidDel="00201166" w:rsidRDefault="00133F11" w:rsidP="00D62BC5">
            <w:pPr>
              <w:spacing w:before="0" w:after="160"/>
              <w:jc w:val="left"/>
              <w:rPr>
                <w:del w:id="9711" w:author="Houyem Rais" w:date="2024-02-22T14:46:00Z"/>
                <w:rFonts w:asciiTheme="minorHAnsi" w:hAnsiTheme="minorHAnsi" w:cstheme="minorHAnsi"/>
                <w:szCs w:val="18"/>
                <w:lang w:val="fr-FR"/>
              </w:rPr>
              <w:pPrChange w:id="9712" w:author="Houyem Rais" w:date="2024-02-22T14:49:00Z">
                <w:pPr>
                  <w:pStyle w:val="Paragraph"/>
                  <w:spacing w:before="0" w:after="0"/>
                  <w:jc w:val="center"/>
                </w:pPr>
              </w:pPrChange>
            </w:pPr>
            <w:del w:id="9713"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15 M$</w:delText>
              </w:r>
            </w:del>
          </w:p>
        </w:tc>
        <w:tc>
          <w:tcPr>
            <w:tcW w:w="0" w:type="auto"/>
            <w:vAlign w:val="center"/>
          </w:tcPr>
          <w:p w14:paraId="7EA15701" w14:textId="30119CF4" w:rsidR="00133F11" w:rsidRPr="00343F01" w:rsidDel="00201166" w:rsidRDefault="00133F11" w:rsidP="00D62BC5">
            <w:pPr>
              <w:spacing w:before="0" w:after="160"/>
              <w:jc w:val="left"/>
              <w:rPr>
                <w:del w:id="9714" w:author="Houyem Rais" w:date="2024-02-22T14:46:00Z"/>
                <w:rFonts w:asciiTheme="minorHAnsi" w:hAnsiTheme="minorHAnsi" w:cstheme="minorHAnsi"/>
                <w:szCs w:val="18"/>
                <w:lang w:val="fr-FR"/>
              </w:rPr>
              <w:pPrChange w:id="9715" w:author="Houyem Rais" w:date="2024-02-22T14:49:00Z">
                <w:pPr>
                  <w:pStyle w:val="Paragraph"/>
                  <w:spacing w:before="0" w:after="0"/>
                  <w:jc w:val="center"/>
                </w:pPr>
              </w:pPrChange>
            </w:pPr>
            <w:del w:id="9716" w:author="Houyem Rais" w:date="2024-02-22T14:46:00Z">
              <w:r w:rsidRPr="00343F01" w:rsidDel="00201166">
                <w:rPr>
                  <w:rFonts w:asciiTheme="minorHAnsi" w:hAnsiTheme="minorHAnsi" w:cstheme="minorHAnsi"/>
                  <w:szCs w:val="18"/>
                  <w:lang w:val="fr-FR"/>
                </w:rPr>
                <w:delText>_</w:delText>
              </w:r>
            </w:del>
          </w:p>
        </w:tc>
        <w:tc>
          <w:tcPr>
            <w:tcW w:w="2587" w:type="dxa"/>
            <w:tcBorders>
              <w:right w:val="single" w:sz="4" w:space="0" w:color="auto"/>
            </w:tcBorders>
            <w:vAlign w:val="center"/>
          </w:tcPr>
          <w:p w14:paraId="0E93BB80" w14:textId="24C1D510" w:rsidR="00133F11" w:rsidRPr="00343F01" w:rsidDel="00201166" w:rsidRDefault="00133F11" w:rsidP="00D62BC5">
            <w:pPr>
              <w:spacing w:before="0" w:after="160"/>
              <w:jc w:val="left"/>
              <w:rPr>
                <w:del w:id="9717" w:author="Houyem Rais" w:date="2024-02-22T14:46:00Z"/>
                <w:rFonts w:asciiTheme="minorHAnsi" w:hAnsiTheme="minorHAnsi" w:cstheme="minorHAnsi"/>
                <w:szCs w:val="18"/>
                <w:lang w:val="fr-FR"/>
              </w:rPr>
              <w:pPrChange w:id="9718" w:author="Houyem Rais" w:date="2024-02-22T14:49:00Z">
                <w:pPr>
                  <w:pStyle w:val="Paragraph"/>
                  <w:spacing w:before="0" w:after="0"/>
                  <w:jc w:val="center"/>
                </w:pPr>
              </w:pPrChange>
            </w:pPr>
            <w:del w:id="9719" w:author="Houyem Rais" w:date="2024-02-22T14:46:00Z">
              <w:r w:rsidRPr="00343F01" w:rsidDel="00201166">
                <w:rPr>
                  <w:rFonts w:asciiTheme="minorHAnsi" w:hAnsiTheme="minorHAnsi" w:cstheme="minorHAnsi"/>
                  <w:szCs w:val="18"/>
                  <w:lang w:val="fr-FR"/>
                </w:rPr>
                <w:delText xml:space="preserve">Le gouvernement financera cette participation en capital par un prêt multilatéral couvrant 95% du financement, soit </w:delText>
              </w:r>
              <w:r w:rsidRPr="00343F01" w:rsidDel="00201166">
                <w:rPr>
                  <w:rFonts w:asciiTheme="minorHAnsi" w:hAnsiTheme="minorHAnsi" w:cstheme="minorHAnsi"/>
                  <w:b/>
                  <w:bCs/>
                  <w:szCs w:val="18"/>
                  <w:lang w:val="fr-FR"/>
                </w:rPr>
                <w:delText>399,4 M$</w:delText>
              </w:r>
            </w:del>
          </w:p>
          <w:p w14:paraId="548CD3F9" w14:textId="3FC232FA" w:rsidR="00133F11" w:rsidRPr="00343F01" w:rsidDel="00201166" w:rsidRDefault="00133F11" w:rsidP="00D62BC5">
            <w:pPr>
              <w:spacing w:before="0" w:after="160"/>
              <w:jc w:val="left"/>
              <w:rPr>
                <w:del w:id="9720" w:author="Houyem Rais" w:date="2024-02-22T14:46:00Z"/>
                <w:rFonts w:asciiTheme="minorHAnsi" w:hAnsiTheme="minorHAnsi" w:cstheme="minorHAnsi"/>
                <w:szCs w:val="18"/>
                <w:lang w:val="fr-FR"/>
              </w:rPr>
              <w:pPrChange w:id="9721" w:author="Houyem Rais" w:date="2024-02-22T14:49:00Z">
                <w:pPr>
                  <w:pStyle w:val="Paragraph"/>
                  <w:spacing w:before="0" w:after="0"/>
                  <w:jc w:val="center"/>
                </w:pPr>
              </w:pPrChange>
            </w:pPr>
            <w:del w:id="9722"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21 M$</w:delText>
              </w:r>
            </w:del>
          </w:p>
        </w:tc>
        <w:tc>
          <w:tcPr>
            <w:tcW w:w="2143" w:type="dxa"/>
            <w:tcBorders>
              <w:right w:val="single" w:sz="4" w:space="0" w:color="auto"/>
            </w:tcBorders>
            <w:vAlign w:val="center"/>
          </w:tcPr>
          <w:p w14:paraId="74D6995C" w14:textId="2EF2EB1D" w:rsidR="00133F11" w:rsidRPr="00343F01" w:rsidDel="00201166" w:rsidRDefault="00133F11" w:rsidP="00D62BC5">
            <w:pPr>
              <w:spacing w:before="0" w:after="160"/>
              <w:jc w:val="left"/>
              <w:rPr>
                <w:del w:id="9723" w:author="Houyem Rais" w:date="2024-02-22T14:46:00Z"/>
                <w:rFonts w:asciiTheme="minorHAnsi" w:hAnsiTheme="minorHAnsi" w:cstheme="minorHAnsi"/>
                <w:szCs w:val="18"/>
                <w:lang w:val="fr-FR"/>
              </w:rPr>
              <w:pPrChange w:id="9724" w:author="Houyem Rais" w:date="2024-02-22T14:49:00Z">
                <w:pPr>
                  <w:pStyle w:val="Paragraph"/>
                  <w:spacing w:before="0" w:after="0"/>
                  <w:jc w:val="center"/>
                </w:pPr>
              </w:pPrChange>
            </w:pPr>
            <w:del w:id="9725" w:author="Houyem Rais" w:date="2024-02-22T14:46:00Z">
              <w:r w:rsidRPr="00343F01" w:rsidDel="00201166">
                <w:rPr>
                  <w:rFonts w:asciiTheme="minorHAnsi" w:hAnsiTheme="minorHAnsi" w:cstheme="minorHAnsi"/>
                  <w:szCs w:val="18"/>
                  <w:lang w:val="fr-FR"/>
                </w:rPr>
                <w:delText>_</w:delText>
              </w:r>
            </w:del>
          </w:p>
        </w:tc>
      </w:tr>
      <w:tr w:rsidR="00133F11" w:rsidRPr="00343F01" w:rsidDel="00201166" w14:paraId="142B9922" w14:textId="1D5F912F" w:rsidTr="006C3D6E">
        <w:trPr>
          <w:trHeight w:val="47"/>
          <w:del w:id="9726" w:author="Houyem Rais" w:date="2024-02-22T14:46:00Z"/>
        </w:trPr>
        <w:tc>
          <w:tcPr>
            <w:tcW w:w="0" w:type="auto"/>
            <w:tcBorders>
              <w:right w:val="single" w:sz="4" w:space="0" w:color="auto"/>
            </w:tcBorders>
            <w:shd w:val="clear" w:color="auto" w:fill="D9E2F3" w:themeFill="accent1" w:themeFillTint="33"/>
            <w:vAlign w:val="center"/>
          </w:tcPr>
          <w:p w14:paraId="3633BECA" w14:textId="709A0B79" w:rsidR="00133F11" w:rsidRPr="00343F01" w:rsidDel="00201166" w:rsidRDefault="00133F11" w:rsidP="00D62BC5">
            <w:pPr>
              <w:spacing w:before="0" w:after="160"/>
              <w:jc w:val="left"/>
              <w:rPr>
                <w:del w:id="9727" w:author="Houyem Rais" w:date="2024-02-22T14:46:00Z"/>
                <w:rFonts w:asciiTheme="minorHAnsi" w:hAnsiTheme="minorHAnsi" w:cstheme="minorHAnsi"/>
                <w:b/>
                <w:bCs/>
                <w:szCs w:val="18"/>
                <w:lang w:val="fr-FR"/>
              </w:rPr>
              <w:pPrChange w:id="9728" w:author="Houyem Rais" w:date="2024-02-22T14:49:00Z">
                <w:pPr>
                  <w:pStyle w:val="Paragraph"/>
                  <w:spacing w:before="0" w:after="0"/>
                  <w:jc w:val="left"/>
                </w:pPr>
              </w:pPrChange>
            </w:pPr>
            <w:del w:id="9729" w:author="Houyem Rais" w:date="2024-02-22T14:46:00Z">
              <w:r w:rsidRPr="00343F01" w:rsidDel="00201166">
                <w:rPr>
                  <w:rFonts w:asciiTheme="minorHAnsi" w:hAnsiTheme="minorHAnsi" w:cstheme="minorHAnsi"/>
                  <w:b/>
                  <w:bCs/>
                  <w:szCs w:val="18"/>
                  <w:lang w:val="fr-FR"/>
                </w:rPr>
                <w:delText>Financement Privé</w:delText>
              </w:r>
            </w:del>
          </w:p>
        </w:tc>
        <w:tc>
          <w:tcPr>
            <w:tcW w:w="24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A2B2897" w14:textId="644B910F" w:rsidR="00133F11" w:rsidRPr="00343F01" w:rsidDel="00201166" w:rsidRDefault="00133F11" w:rsidP="00D62BC5">
            <w:pPr>
              <w:spacing w:before="0" w:after="160"/>
              <w:jc w:val="left"/>
              <w:rPr>
                <w:del w:id="9730" w:author="Houyem Rais" w:date="2024-02-22T14:46:00Z"/>
                <w:rFonts w:asciiTheme="minorHAnsi" w:hAnsiTheme="minorHAnsi" w:cstheme="minorHAnsi"/>
                <w:szCs w:val="18"/>
                <w:lang w:val="fr-FR"/>
              </w:rPr>
              <w:pPrChange w:id="9731" w:author="Houyem Rais" w:date="2024-02-22T14:49:00Z">
                <w:pPr>
                  <w:pStyle w:val="Paragraph"/>
                  <w:spacing w:before="0" w:after="0"/>
                  <w:jc w:val="center"/>
                </w:pPr>
              </w:pPrChange>
            </w:pPr>
            <w:del w:id="9732" w:author="Houyem Rais" w:date="2024-02-22T14:46:00Z">
              <w:r w:rsidRPr="00343F01" w:rsidDel="00201166">
                <w:rPr>
                  <w:rFonts w:asciiTheme="minorHAnsi" w:hAnsiTheme="minorHAnsi" w:cstheme="minorHAnsi"/>
                  <w:szCs w:val="18"/>
                  <w:lang w:val="fr-FR"/>
                </w:rPr>
                <w:delText>Pas de financement privé initial</w:delText>
              </w:r>
            </w:del>
          </w:p>
        </w:tc>
        <w:tc>
          <w:tcPr>
            <w:tcW w:w="2273" w:type="dxa"/>
            <w:tcBorders>
              <w:left w:val="single" w:sz="4" w:space="0" w:color="auto"/>
            </w:tcBorders>
            <w:vAlign w:val="center"/>
          </w:tcPr>
          <w:p w14:paraId="64C1278F" w14:textId="65F0D373" w:rsidR="00133F11" w:rsidRPr="00343F01" w:rsidDel="00201166" w:rsidRDefault="00133F11" w:rsidP="00D62BC5">
            <w:pPr>
              <w:spacing w:before="0" w:after="160"/>
              <w:jc w:val="left"/>
              <w:rPr>
                <w:del w:id="9733" w:author="Houyem Rais" w:date="2024-02-22T14:46:00Z"/>
                <w:rFonts w:asciiTheme="minorHAnsi" w:hAnsiTheme="minorHAnsi" w:cstheme="minorHAnsi"/>
                <w:szCs w:val="18"/>
                <w:lang w:val="fr-FR"/>
              </w:rPr>
              <w:pPrChange w:id="9734" w:author="Houyem Rais" w:date="2024-02-22T14:49:00Z">
                <w:pPr>
                  <w:pStyle w:val="Paragraph"/>
                  <w:spacing w:before="0" w:after="0"/>
                  <w:jc w:val="center"/>
                </w:pPr>
              </w:pPrChange>
            </w:pPr>
            <w:del w:id="9735" w:author="Houyem Rais" w:date="2024-02-22T14:46:00Z">
              <w:r w:rsidRPr="00343F01" w:rsidDel="00201166">
                <w:rPr>
                  <w:rFonts w:asciiTheme="minorHAnsi" w:hAnsiTheme="minorHAnsi" w:cstheme="minorHAnsi"/>
                  <w:szCs w:val="18"/>
                  <w:lang w:val="fr-FR"/>
                </w:rPr>
                <w:delText>Dans le BOT à péage économique, la totalité des financements sont supportés par le partenaire privé</w:delText>
              </w:r>
            </w:del>
          </w:p>
          <w:p w14:paraId="611778C8" w14:textId="31686FEA" w:rsidR="00133F11" w:rsidRPr="00343F01" w:rsidDel="00201166" w:rsidRDefault="00133F11" w:rsidP="00D62BC5">
            <w:pPr>
              <w:spacing w:before="0" w:after="160"/>
              <w:jc w:val="left"/>
              <w:rPr>
                <w:del w:id="9736" w:author="Houyem Rais" w:date="2024-02-22T14:46:00Z"/>
                <w:rFonts w:asciiTheme="minorHAnsi" w:hAnsiTheme="minorHAnsi" w:cstheme="minorHAnsi"/>
                <w:b/>
                <w:bCs/>
                <w:szCs w:val="18"/>
                <w:lang w:val="fr-FR"/>
              </w:rPr>
              <w:pPrChange w:id="9737" w:author="Houyem Rais" w:date="2024-02-22T14:49:00Z">
                <w:pPr>
                  <w:pStyle w:val="Paragraph"/>
                  <w:spacing w:before="0" w:after="0"/>
                  <w:jc w:val="center"/>
                </w:pPr>
              </w:pPrChange>
            </w:pPr>
            <w:del w:id="9738" w:author="Houyem Rais" w:date="2024-02-22T14:46:00Z">
              <w:r w:rsidRPr="00343F01" w:rsidDel="00201166">
                <w:rPr>
                  <w:rFonts w:asciiTheme="minorHAnsi" w:hAnsiTheme="minorHAnsi" w:cstheme="minorHAnsi"/>
                  <w:b/>
                  <w:bCs/>
                  <w:szCs w:val="18"/>
                  <w:lang w:val="fr-FR"/>
                </w:rPr>
                <w:delText>858 M$</w:delText>
              </w:r>
            </w:del>
          </w:p>
        </w:tc>
        <w:tc>
          <w:tcPr>
            <w:tcW w:w="2748" w:type="dxa"/>
            <w:vAlign w:val="center"/>
          </w:tcPr>
          <w:p w14:paraId="5C8176B5" w14:textId="462E892E" w:rsidR="00133F11" w:rsidRPr="00343F01" w:rsidDel="00201166" w:rsidRDefault="00133F11" w:rsidP="00D62BC5">
            <w:pPr>
              <w:spacing w:before="0" w:after="160"/>
              <w:jc w:val="left"/>
              <w:rPr>
                <w:del w:id="9739" w:author="Houyem Rais" w:date="2024-02-22T14:46:00Z"/>
                <w:rFonts w:asciiTheme="minorHAnsi" w:hAnsiTheme="minorHAnsi" w:cstheme="minorHAnsi"/>
                <w:szCs w:val="18"/>
                <w:lang w:val="fr-FR"/>
              </w:rPr>
              <w:pPrChange w:id="9740" w:author="Houyem Rais" w:date="2024-02-22T14:49:00Z">
                <w:pPr>
                  <w:pStyle w:val="Paragraph"/>
                  <w:spacing w:before="0" w:after="0"/>
                  <w:jc w:val="center"/>
                </w:pPr>
              </w:pPrChange>
            </w:pPr>
            <w:del w:id="9741" w:author="Houyem Rais" w:date="2024-02-22T14:46:00Z">
              <w:r w:rsidRPr="00343F01" w:rsidDel="00201166">
                <w:rPr>
                  <w:rFonts w:asciiTheme="minorHAnsi" w:hAnsiTheme="minorHAnsi" w:cstheme="minorHAnsi"/>
                  <w:szCs w:val="18"/>
                  <w:lang w:val="fr-FR"/>
                </w:rPr>
                <w:delText xml:space="preserve">Le partenaire privé contribuera aux coûts d’investissement à hauteur de 65%, soit </w:delText>
              </w:r>
              <w:r w:rsidRPr="00343F01" w:rsidDel="00201166">
                <w:rPr>
                  <w:rFonts w:asciiTheme="minorHAnsi" w:hAnsiTheme="minorHAnsi" w:cstheme="minorHAnsi"/>
                  <w:b/>
                  <w:bCs/>
                  <w:szCs w:val="18"/>
                  <w:lang w:val="fr-FR"/>
                </w:rPr>
                <w:delText>557,7 M$</w:delText>
              </w:r>
            </w:del>
          </w:p>
        </w:tc>
        <w:tc>
          <w:tcPr>
            <w:tcW w:w="0" w:type="auto"/>
            <w:vAlign w:val="center"/>
          </w:tcPr>
          <w:p w14:paraId="6DB3E6BA" w14:textId="356C4239" w:rsidR="00133F11" w:rsidRPr="00343F01" w:rsidDel="00201166" w:rsidRDefault="00133F11" w:rsidP="00D62BC5">
            <w:pPr>
              <w:spacing w:before="0" w:after="160"/>
              <w:jc w:val="left"/>
              <w:rPr>
                <w:del w:id="9742" w:author="Houyem Rais" w:date="2024-02-22T14:46:00Z"/>
                <w:rFonts w:asciiTheme="minorHAnsi" w:hAnsiTheme="minorHAnsi" w:cstheme="minorHAnsi"/>
                <w:szCs w:val="18"/>
                <w:lang w:val="fr-FR"/>
              </w:rPr>
              <w:pPrChange w:id="9743" w:author="Houyem Rais" w:date="2024-02-22T14:49:00Z">
                <w:pPr>
                  <w:pStyle w:val="Paragraph"/>
                  <w:spacing w:before="0" w:after="0"/>
                  <w:jc w:val="center"/>
                </w:pPr>
              </w:pPrChange>
            </w:pPr>
            <w:del w:id="9744" w:author="Houyem Rais" w:date="2024-02-22T14:46:00Z">
              <w:r w:rsidRPr="00343F01" w:rsidDel="00201166">
                <w:rPr>
                  <w:rFonts w:asciiTheme="minorHAnsi" w:hAnsiTheme="minorHAnsi" w:cstheme="minorHAnsi"/>
                  <w:szCs w:val="18"/>
                  <w:lang w:val="fr-FR"/>
                </w:rPr>
                <w:delText xml:space="preserve">Le partenaire privé assumera la totalité des coûts de construction initiaux, soit à </w:delText>
              </w:r>
              <w:r w:rsidRPr="00343F01" w:rsidDel="00201166">
                <w:rPr>
                  <w:rFonts w:asciiTheme="minorHAnsi" w:hAnsiTheme="minorHAnsi" w:cstheme="minorHAnsi"/>
                  <w:b/>
                  <w:bCs/>
                  <w:szCs w:val="18"/>
                  <w:lang w:val="fr-FR"/>
                </w:rPr>
                <w:delText>858 M$</w:delText>
              </w:r>
            </w:del>
          </w:p>
        </w:tc>
        <w:tc>
          <w:tcPr>
            <w:tcW w:w="2587" w:type="dxa"/>
            <w:tcBorders>
              <w:right w:val="single" w:sz="4" w:space="0" w:color="auto"/>
            </w:tcBorders>
            <w:vAlign w:val="center"/>
          </w:tcPr>
          <w:p w14:paraId="29A759C5" w14:textId="6F5CC02D" w:rsidR="00133F11" w:rsidRPr="00343F01" w:rsidDel="00201166" w:rsidRDefault="00133F11" w:rsidP="00D62BC5">
            <w:pPr>
              <w:spacing w:before="0" w:after="160"/>
              <w:jc w:val="left"/>
              <w:rPr>
                <w:del w:id="9745" w:author="Houyem Rais" w:date="2024-02-22T14:46:00Z"/>
                <w:rFonts w:asciiTheme="minorHAnsi" w:hAnsiTheme="minorHAnsi" w:cstheme="minorHAnsi"/>
                <w:szCs w:val="18"/>
                <w:lang w:val="fr-FR"/>
              </w:rPr>
              <w:pPrChange w:id="9746" w:author="Houyem Rais" w:date="2024-02-22T14:49:00Z">
                <w:pPr>
                  <w:pStyle w:val="Paragraph"/>
                  <w:spacing w:before="0" w:after="0"/>
                  <w:jc w:val="center"/>
                </w:pPr>
              </w:pPrChange>
            </w:pPr>
            <w:del w:id="9747" w:author="Houyem Rais" w:date="2024-02-22T14:46:00Z">
              <w:r w:rsidRPr="00343F01" w:rsidDel="00201166">
                <w:rPr>
                  <w:rFonts w:asciiTheme="minorHAnsi" w:hAnsiTheme="minorHAnsi" w:cstheme="minorHAnsi"/>
                  <w:szCs w:val="18"/>
                  <w:lang w:val="fr-FR"/>
                </w:rPr>
                <w:delText xml:space="preserve">Le partenaire privé contribuera au capital de la société de projet à hauteur de 51%, soit </w:delText>
              </w:r>
              <w:r w:rsidRPr="00343F01" w:rsidDel="00201166">
                <w:rPr>
                  <w:rFonts w:asciiTheme="minorHAnsi" w:hAnsiTheme="minorHAnsi" w:cstheme="minorHAnsi"/>
                  <w:b/>
                  <w:bCs/>
                  <w:szCs w:val="18"/>
                  <w:lang w:val="fr-FR"/>
                </w:rPr>
                <w:delText>437,6 M$</w:delText>
              </w:r>
            </w:del>
          </w:p>
        </w:tc>
        <w:tc>
          <w:tcPr>
            <w:tcW w:w="2143" w:type="dxa"/>
            <w:tcBorders>
              <w:right w:val="single" w:sz="4" w:space="0" w:color="auto"/>
            </w:tcBorders>
            <w:vAlign w:val="center"/>
          </w:tcPr>
          <w:p w14:paraId="12CBC836" w14:textId="04B3AB69" w:rsidR="00133F11" w:rsidRPr="00343F01" w:rsidDel="00201166" w:rsidRDefault="00133F11" w:rsidP="00D62BC5">
            <w:pPr>
              <w:spacing w:before="0" w:after="160"/>
              <w:jc w:val="left"/>
              <w:rPr>
                <w:del w:id="9748" w:author="Houyem Rais" w:date="2024-02-22T14:46:00Z"/>
                <w:rFonts w:asciiTheme="minorHAnsi" w:hAnsiTheme="minorHAnsi" w:cstheme="minorHAnsi"/>
                <w:szCs w:val="18"/>
                <w:lang w:val="fr-FR"/>
              </w:rPr>
              <w:pPrChange w:id="9749" w:author="Houyem Rais" w:date="2024-02-22T14:49:00Z">
                <w:pPr>
                  <w:pStyle w:val="Paragraph"/>
                  <w:spacing w:before="0" w:after="0"/>
                  <w:jc w:val="center"/>
                </w:pPr>
              </w:pPrChange>
            </w:pPr>
            <w:del w:id="9750" w:author="Houyem Rais" w:date="2024-02-22T14:46:00Z">
              <w:r w:rsidRPr="00343F01" w:rsidDel="00201166">
                <w:rPr>
                  <w:rFonts w:asciiTheme="minorHAnsi" w:hAnsiTheme="minorHAnsi" w:cstheme="minorHAnsi"/>
                  <w:szCs w:val="18"/>
                  <w:lang w:val="fr-FR"/>
                </w:rPr>
                <w:delText>Dans le BOT à péage économique, la totalité des financements sont supportés par le partenaire privé</w:delText>
              </w:r>
            </w:del>
          </w:p>
          <w:p w14:paraId="75690CF2" w14:textId="18A2172B" w:rsidR="00133F11" w:rsidRPr="00343F01" w:rsidDel="00201166" w:rsidRDefault="00133F11" w:rsidP="00D62BC5">
            <w:pPr>
              <w:spacing w:before="0" w:after="160"/>
              <w:jc w:val="left"/>
              <w:rPr>
                <w:del w:id="9751" w:author="Houyem Rais" w:date="2024-02-22T14:46:00Z"/>
                <w:rFonts w:asciiTheme="minorHAnsi" w:hAnsiTheme="minorHAnsi" w:cstheme="minorHAnsi"/>
                <w:szCs w:val="18"/>
                <w:lang w:val="fr-FR"/>
              </w:rPr>
              <w:pPrChange w:id="9752" w:author="Houyem Rais" w:date="2024-02-22T14:49:00Z">
                <w:pPr>
                  <w:pStyle w:val="Paragraph"/>
                  <w:spacing w:before="0" w:after="0"/>
                  <w:jc w:val="center"/>
                </w:pPr>
              </w:pPrChange>
            </w:pPr>
            <w:del w:id="9753" w:author="Houyem Rais" w:date="2024-02-22T14:46:00Z">
              <w:r w:rsidRPr="00343F01" w:rsidDel="00201166">
                <w:rPr>
                  <w:rFonts w:asciiTheme="minorHAnsi" w:hAnsiTheme="minorHAnsi" w:cstheme="minorHAnsi"/>
                  <w:b/>
                  <w:bCs/>
                  <w:szCs w:val="18"/>
                  <w:lang w:val="fr-FR"/>
                </w:rPr>
                <w:delText>858 M$</w:delText>
              </w:r>
            </w:del>
          </w:p>
        </w:tc>
      </w:tr>
      <w:tr w:rsidR="00133F11" w:rsidRPr="00343F01" w:rsidDel="00201166" w14:paraId="422E7EE5" w14:textId="683164C8" w:rsidTr="006C3D6E">
        <w:trPr>
          <w:trHeight w:val="47"/>
          <w:del w:id="9754" w:author="Houyem Rais" w:date="2024-02-22T14:46:00Z"/>
        </w:trPr>
        <w:tc>
          <w:tcPr>
            <w:tcW w:w="0" w:type="auto"/>
            <w:tcBorders>
              <w:right w:val="single" w:sz="4" w:space="0" w:color="auto"/>
            </w:tcBorders>
            <w:shd w:val="clear" w:color="auto" w:fill="D9E2F3" w:themeFill="accent1" w:themeFillTint="33"/>
            <w:vAlign w:val="center"/>
          </w:tcPr>
          <w:p w14:paraId="679E7A87" w14:textId="2DBFE493" w:rsidR="00133F11" w:rsidRPr="00343F01" w:rsidDel="00201166" w:rsidRDefault="00133F11" w:rsidP="00D62BC5">
            <w:pPr>
              <w:spacing w:before="0" w:after="160"/>
              <w:jc w:val="left"/>
              <w:rPr>
                <w:del w:id="9755" w:author="Houyem Rais" w:date="2024-02-22T14:46:00Z"/>
                <w:rFonts w:asciiTheme="minorHAnsi" w:hAnsiTheme="minorHAnsi" w:cstheme="minorHAnsi"/>
                <w:b/>
                <w:bCs/>
                <w:szCs w:val="18"/>
                <w:lang w:val="fr-FR"/>
              </w:rPr>
              <w:pPrChange w:id="9756" w:author="Houyem Rais" w:date="2024-02-22T14:49:00Z">
                <w:pPr>
                  <w:pStyle w:val="Paragraph"/>
                  <w:spacing w:before="0" w:after="0"/>
                  <w:jc w:val="left"/>
                </w:pPr>
              </w:pPrChange>
            </w:pPr>
            <w:del w:id="9757" w:author="Houyem Rais" w:date="2024-02-22T14:46:00Z">
              <w:r w:rsidRPr="00343F01" w:rsidDel="00201166">
                <w:rPr>
                  <w:rFonts w:asciiTheme="minorHAnsi" w:hAnsiTheme="minorHAnsi" w:cstheme="minorHAnsi"/>
                  <w:szCs w:val="18"/>
                  <w:lang w:val="fr-FR"/>
                </w:rPr>
                <w:delText>Ratio Dette/FP</w:delText>
              </w:r>
            </w:del>
          </w:p>
        </w:tc>
        <w:tc>
          <w:tcPr>
            <w:tcW w:w="24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CF6A54" w14:textId="56B8A21C" w:rsidR="00133F11" w:rsidRPr="00343F01" w:rsidDel="00201166" w:rsidRDefault="00133F11" w:rsidP="00D62BC5">
            <w:pPr>
              <w:spacing w:before="0" w:after="160"/>
              <w:jc w:val="left"/>
              <w:rPr>
                <w:del w:id="9758" w:author="Houyem Rais" w:date="2024-02-22T14:46:00Z"/>
                <w:rFonts w:asciiTheme="minorHAnsi" w:hAnsiTheme="minorHAnsi" w:cstheme="minorHAnsi"/>
                <w:szCs w:val="18"/>
                <w:lang w:val="fr-FR"/>
              </w:rPr>
              <w:pPrChange w:id="9759" w:author="Houyem Rais" w:date="2024-02-22T14:49:00Z">
                <w:pPr>
                  <w:pStyle w:val="Paragraph"/>
                  <w:spacing w:before="0" w:after="0"/>
                  <w:jc w:val="center"/>
                </w:pPr>
              </w:pPrChange>
            </w:pPr>
            <w:del w:id="9760" w:author="Houyem Rais" w:date="2024-02-22T14:46:00Z">
              <w:r w:rsidRPr="00343F01" w:rsidDel="00201166">
                <w:rPr>
                  <w:rFonts w:asciiTheme="minorHAnsi" w:hAnsiTheme="minorHAnsi" w:cstheme="minorHAnsi"/>
                  <w:szCs w:val="18"/>
                  <w:lang w:val="fr-FR"/>
                </w:rPr>
                <w:delText>_</w:delText>
              </w:r>
            </w:del>
          </w:p>
        </w:tc>
        <w:tc>
          <w:tcPr>
            <w:tcW w:w="2273" w:type="dxa"/>
            <w:tcBorders>
              <w:left w:val="single" w:sz="4" w:space="0" w:color="auto"/>
            </w:tcBorders>
            <w:vAlign w:val="center"/>
          </w:tcPr>
          <w:p w14:paraId="412EF7D3" w14:textId="3CFF4E1B" w:rsidR="00133F11" w:rsidRPr="00343F01" w:rsidDel="00201166" w:rsidRDefault="00133F11" w:rsidP="00D62BC5">
            <w:pPr>
              <w:spacing w:before="0" w:after="160"/>
              <w:jc w:val="left"/>
              <w:rPr>
                <w:del w:id="9761" w:author="Houyem Rais" w:date="2024-02-22T14:46:00Z"/>
                <w:rFonts w:asciiTheme="minorHAnsi" w:hAnsiTheme="minorHAnsi" w:cstheme="minorHAnsi"/>
                <w:szCs w:val="18"/>
                <w:lang w:val="fr-FR"/>
              </w:rPr>
              <w:pPrChange w:id="9762" w:author="Houyem Rais" w:date="2024-02-22T14:49:00Z">
                <w:pPr>
                  <w:pStyle w:val="Paragraph"/>
                  <w:spacing w:before="0" w:after="0"/>
                  <w:jc w:val="center"/>
                </w:pPr>
              </w:pPrChange>
            </w:pPr>
            <w:del w:id="9763" w:author="Houyem Rais" w:date="2024-02-22T14:46:00Z">
              <w:r w:rsidRPr="00343F01" w:rsidDel="00201166">
                <w:rPr>
                  <w:rFonts w:asciiTheme="minorHAnsi" w:hAnsiTheme="minorHAnsi" w:cstheme="minorHAnsi"/>
                  <w:szCs w:val="18"/>
                  <w:lang w:val="fr-FR"/>
                </w:rPr>
                <w:delText>Le ratio dette/FP recommandé est de 70/30</w:delText>
              </w:r>
            </w:del>
          </w:p>
          <w:p w14:paraId="41E6354A" w14:textId="4978956E" w:rsidR="00133F11" w:rsidRPr="00343F01" w:rsidDel="00201166" w:rsidRDefault="00133F11" w:rsidP="00D62BC5">
            <w:pPr>
              <w:spacing w:before="0" w:after="160"/>
              <w:jc w:val="left"/>
              <w:rPr>
                <w:del w:id="9764" w:author="Houyem Rais" w:date="2024-02-22T14:46:00Z"/>
                <w:rFonts w:asciiTheme="minorHAnsi" w:hAnsiTheme="minorHAnsi" w:cstheme="minorHAnsi"/>
                <w:szCs w:val="18"/>
                <w:lang w:val="fr-FR"/>
              </w:rPr>
              <w:pPrChange w:id="9765" w:author="Houyem Rais" w:date="2024-02-22T14:49:00Z">
                <w:pPr>
                  <w:pStyle w:val="Paragraph"/>
                  <w:spacing w:before="0" w:after="0"/>
                  <w:jc w:val="center"/>
                </w:pPr>
              </w:pPrChange>
            </w:pPr>
            <w:del w:id="9766"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600,6 M$</w:delText>
              </w:r>
            </w:del>
          </w:p>
        </w:tc>
        <w:tc>
          <w:tcPr>
            <w:tcW w:w="2748" w:type="dxa"/>
            <w:vAlign w:val="center"/>
          </w:tcPr>
          <w:p w14:paraId="37973758" w14:textId="31DCF41A" w:rsidR="00133F11" w:rsidRPr="00343F01" w:rsidDel="00201166" w:rsidRDefault="00133F11" w:rsidP="00D62BC5">
            <w:pPr>
              <w:spacing w:before="0" w:after="160"/>
              <w:jc w:val="left"/>
              <w:rPr>
                <w:del w:id="9767" w:author="Houyem Rais" w:date="2024-02-22T14:46:00Z"/>
                <w:rFonts w:asciiTheme="minorHAnsi" w:hAnsiTheme="minorHAnsi" w:cstheme="minorHAnsi"/>
                <w:szCs w:val="18"/>
                <w:lang w:val="fr-FR"/>
              </w:rPr>
              <w:pPrChange w:id="9768" w:author="Houyem Rais" w:date="2024-02-22T14:49:00Z">
                <w:pPr>
                  <w:pStyle w:val="Paragraph"/>
                  <w:spacing w:before="0" w:after="0"/>
                  <w:jc w:val="center"/>
                </w:pPr>
              </w:pPrChange>
            </w:pPr>
            <w:del w:id="9769" w:author="Houyem Rais" w:date="2024-02-22T14:46:00Z">
              <w:r w:rsidRPr="00343F01" w:rsidDel="00201166">
                <w:rPr>
                  <w:rFonts w:asciiTheme="minorHAnsi" w:hAnsiTheme="minorHAnsi" w:cstheme="minorHAnsi"/>
                  <w:szCs w:val="18"/>
                  <w:lang w:val="fr-FR"/>
                </w:rPr>
                <w:delText>70/30</w:delText>
              </w:r>
            </w:del>
          </w:p>
          <w:p w14:paraId="3F32EE2E" w14:textId="445D2D41" w:rsidR="00133F11" w:rsidRPr="00343F01" w:rsidDel="00201166" w:rsidRDefault="00133F11" w:rsidP="00D62BC5">
            <w:pPr>
              <w:spacing w:before="0" w:after="160"/>
              <w:jc w:val="left"/>
              <w:rPr>
                <w:del w:id="9770" w:author="Houyem Rais" w:date="2024-02-22T14:46:00Z"/>
                <w:rFonts w:asciiTheme="minorHAnsi" w:hAnsiTheme="minorHAnsi" w:cstheme="minorHAnsi"/>
                <w:szCs w:val="18"/>
                <w:lang w:val="fr-FR"/>
              </w:rPr>
              <w:pPrChange w:id="9771" w:author="Houyem Rais" w:date="2024-02-22T14:49:00Z">
                <w:pPr>
                  <w:pStyle w:val="Paragraph"/>
                  <w:spacing w:before="0" w:after="0"/>
                  <w:jc w:val="center"/>
                </w:pPr>
              </w:pPrChange>
            </w:pPr>
            <w:del w:id="9772"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390,4 M$</w:delText>
              </w:r>
            </w:del>
          </w:p>
        </w:tc>
        <w:tc>
          <w:tcPr>
            <w:tcW w:w="0" w:type="auto"/>
            <w:vAlign w:val="center"/>
          </w:tcPr>
          <w:p w14:paraId="1FE831EE" w14:textId="0E5DE24E" w:rsidR="00133F11" w:rsidRPr="00343F01" w:rsidDel="00201166" w:rsidRDefault="00133F11" w:rsidP="00D62BC5">
            <w:pPr>
              <w:spacing w:before="0" w:after="160"/>
              <w:jc w:val="left"/>
              <w:rPr>
                <w:del w:id="9773" w:author="Houyem Rais" w:date="2024-02-22T14:46:00Z"/>
                <w:rFonts w:asciiTheme="minorHAnsi" w:hAnsiTheme="minorHAnsi" w:cstheme="minorHAnsi"/>
                <w:szCs w:val="18"/>
                <w:lang w:val="fr-FR"/>
              </w:rPr>
              <w:pPrChange w:id="9774" w:author="Houyem Rais" w:date="2024-02-22T14:49:00Z">
                <w:pPr>
                  <w:pStyle w:val="Paragraph"/>
                  <w:spacing w:before="0" w:after="0"/>
                  <w:jc w:val="center"/>
                </w:pPr>
              </w:pPrChange>
            </w:pPr>
            <w:del w:id="9775" w:author="Houyem Rais" w:date="2024-02-22T14:46:00Z">
              <w:r w:rsidRPr="00343F01" w:rsidDel="00201166">
                <w:rPr>
                  <w:rFonts w:asciiTheme="minorHAnsi" w:hAnsiTheme="minorHAnsi" w:cstheme="minorHAnsi"/>
                  <w:szCs w:val="18"/>
                  <w:lang w:val="fr-FR"/>
                </w:rPr>
                <w:delText>Le ratio dette/FP recommandé est de 70/30</w:delText>
              </w:r>
            </w:del>
          </w:p>
          <w:p w14:paraId="29D03B6C" w14:textId="2F187FDF" w:rsidR="00133F11" w:rsidRPr="00343F01" w:rsidDel="00201166" w:rsidRDefault="00133F11" w:rsidP="00D62BC5">
            <w:pPr>
              <w:spacing w:before="0" w:after="160"/>
              <w:jc w:val="left"/>
              <w:rPr>
                <w:del w:id="9776" w:author="Houyem Rais" w:date="2024-02-22T14:46:00Z"/>
                <w:rFonts w:asciiTheme="minorHAnsi" w:hAnsiTheme="minorHAnsi" w:cstheme="minorHAnsi"/>
                <w:szCs w:val="18"/>
                <w:lang w:val="fr-FR"/>
              </w:rPr>
              <w:pPrChange w:id="9777" w:author="Houyem Rais" w:date="2024-02-22T14:49:00Z">
                <w:pPr>
                  <w:pStyle w:val="Paragraph"/>
                  <w:spacing w:before="0" w:after="0"/>
                  <w:jc w:val="center"/>
                </w:pPr>
              </w:pPrChange>
            </w:pPr>
            <w:del w:id="9778"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600,6 M$</w:delText>
              </w:r>
            </w:del>
          </w:p>
        </w:tc>
        <w:tc>
          <w:tcPr>
            <w:tcW w:w="2587" w:type="dxa"/>
            <w:tcBorders>
              <w:right w:val="single" w:sz="4" w:space="0" w:color="auto"/>
            </w:tcBorders>
            <w:vAlign w:val="center"/>
          </w:tcPr>
          <w:p w14:paraId="34846E69" w14:textId="293871B3" w:rsidR="00133F11" w:rsidRPr="00343F01" w:rsidDel="00201166" w:rsidRDefault="00133F11" w:rsidP="00D62BC5">
            <w:pPr>
              <w:spacing w:before="0" w:after="160"/>
              <w:jc w:val="left"/>
              <w:rPr>
                <w:del w:id="9779" w:author="Houyem Rais" w:date="2024-02-22T14:46:00Z"/>
                <w:rFonts w:asciiTheme="minorHAnsi" w:hAnsiTheme="minorHAnsi" w:cstheme="minorHAnsi"/>
                <w:szCs w:val="18"/>
                <w:lang w:val="fr-FR"/>
              </w:rPr>
              <w:pPrChange w:id="9780" w:author="Houyem Rais" w:date="2024-02-22T14:49:00Z">
                <w:pPr>
                  <w:pStyle w:val="Paragraph"/>
                  <w:spacing w:before="0" w:after="0"/>
                  <w:jc w:val="center"/>
                </w:pPr>
              </w:pPrChange>
            </w:pPr>
            <w:del w:id="9781" w:author="Houyem Rais" w:date="2024-02-22T14:46:00Z">
              <w:r w:rsidRPr="00343F01" w:rsidDel="00201166">
                <w:rPr>
                  <w:rFonts w:asciiTheme="minorHAnsi" w:hAnsiTheme="minorHAnsi" w:cstheme="minorHAnsi"/>
                  <w:szCs w:val="18"/>
                  <w:lang w:val="fr-FR"/>
                </w:rPr>
                <w:delText>70/30</w:delText>
              </w:r>
            </w:del>
          </w:p>
          <w:p w14:paraId="578C7342" w14:textId="583FDDA1" w:rsidR="00133F11" w:rsidRPr="00343F01" w:rsidDel="00201166" w:rsidRDefault="00133F11" w:rsidP="00D62BC5">
            <w:pPr>
              <w:spacing w:before="0" w:after="160"/>
              <w:jc w:val="left"/>
              <w:rPr>
                <w:del w:id="9782" w:author="Houyem Rais" w:date="2024-02-22T14:46:00Z"/>
                <w:rFonts w:asciiTheme="minorHAnsi" w:hAnsiTheme="minorHAnsi" w:cstheme="minorHAnsi"/>
                <w:szCs w:val="18"/>
                <w:lang w:val="fr-FR"/>
              </w:rPr>
              <w:pPrChange w:id="9783" w:author="Houyem Rais" w:date="2024-02-22T14:49:00Z">
                <w:pPr>
                  <w:pStyle w:val="Paragraph"/>
                  <w:spacing w:before="0" w:after="0"/>
                  <w:jc w:val="center"/>
                </w:pPr>
              </w:pPrChange>
            </w:pPr>
            <w:del w:id="9784"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306,3 M$</w:delText>
              </w:r>
            </w:del>
          </w:p>
        </w:tc>
        <w:tc>
          <w:tcPr>
            <w:tcW w:w="2143" w:type="dxa"/>
            <w:tcBorders>
              <w:right w:val="single" w:sz="4" w:space="0" w:color="auto"/>
            </w:tcBorders>
            <w:vAlign w:val="center"/>
          </w:tcPr>
          <w:p w14:paraId="7625BD58" w14:textId="4A9540CC" w:rsidR="00133F11" w:rsidRPr="00343F01" w:rsidDel="00201166" w:rsidRDefault="00133F11" w:rsidP="00D62BC5">
            <w:pPr>
              <w:spacing w:before="0" w:after="160"/>
              <w:jc w:val="left"/>
              <w:rPr>
                <w:del w:id="9785" w:author="Houyem Rais" w:date="2024-02-22T14:46:00Z"/>
                <w:rFonts w:asciiTheme="minorHAnsi" w:hAnsiTheme="minorHAnsi" w:cstheme="minorHAnsi"/>
                <w:szCs w:val="18"/>
                <w:lang w:val="fr-FR"/>
              </w:rPr>
              <w:pPrChange w:id="9786" w:author="Houyem Rais" w:date="2024-02-22T14:49:00Z">
                <w:pPr>
                  <w:pStyle w:val="Paragraph"/>
                  <w:spacing w:before="0" w:after="0"/>
                  <w:jc w:val="center"/>
                </w:pPr>
              </w:pPrChange>
            </w:pPr>
            <w:del w:id="9787" w:author="Houyem Rais" w:date="2024-02-22T14:46:00Z">
              <w:r w:rsidRPr="00343F01" w:rsidDel="00201166">
                <w:rPr>
                  <w:rFonts w:asciiTheme="minorHAnsi" w:hAnsiTheme="minorHAnsi" w:cstheme="minorHAnsi"/>
                  <w:szCs w:val="18"/>
                  <w:lang w:val="fr-FR"/>
                </w:rPr>
                <w:delText>Le ratio dette/FP recommandé est de 70/30</w:delText>
              </w:r>
            </w:del>
          </w:p>
          <w:p w14:paraId="35A80A51" w14:textId="63CDC5FD" w:rsidR="00133F11" w:rsidRPr="00343F01" w:rsidDel="00201166" w:rsidRDefault="00133F11" w:rsidP="00D62BC5">
            <w:pPr>
              <w:spacing w:before="0" w:after="160"/>
              <w:jc w:val="left"/>
              <w:rPr>
                <w:del w:id="9788" w:author="Houyem Rais" w:date="2024-02-22T14:46:00Z"/>
                <w:rFonts w:asciiTheme="minorHAnsi" w:hAnsiTheme="minorHAnsi" w:cstheme="minorHAnsi"/>
                <w:szCs w:val="18"/>
                <w:lang w:val="fr-FR"/>
              </w:rPr>
              <w:pPrChange w:id="9789" w:author="Houyem Rais" w:date="2024-02-22T14:49:00Z">
                <w:pPr>
                  <w:pStyle w:val="Paragraph"/>
                  <w:spacing w:before="0" w:after="0"/>
                  <w:jc w:val="center"/>
                </w:pPr>
              </w:pPrChange>
            </w:pPr>
            <w:del w:id="9790"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600,6 M$</w:delText>
              </w:r>
            </w:del>
          </w:p>
        </w:tc>
      </w:tr>
      <w:tr w:rsidR="00133F11" w:rsidRPr="00343F01" w:rsidDel="00201166" w14:paraId="5A6A147F" w14:textId="372280C7" w:rsidTr="006C3D6E">
        <w:trPr>
          <w:trHeight w:val="47"/>
          <w:del w:id="9791" w:author="Houyem Rais" w:date="2024-02-22T14:46:00Z"/>
        </w:trPr>
        <w:tc>
          <w:tcPr>
            <w:tcW w:w="0" w:type="auto"/>
            <w:tcBorders>
              <w:right w:val="single" w:sz="4" w:space="0" w:color="auto"/>
            </w:tcBorders>
            <w:shd w:val="clear" w:color="auto" w:fill="D9E2F3" w:themeFill="accent1" w:themeFillTint="33"/>
            <w:vAlign w:val="center"/>
          </w:tcPr>
          <w:p w14:paraId="0CC701D1" w14:textId="5898F00C" w:rsidR="00133F11" w:rsidRPr="00343F01" w:rsidDel="00201166" w:rsidRDefault="00133F11" w:rsidP="00D62BC5">
            <w:pPr>
              <w:spacing w:before="0" w:after="160"/>
              <w:jc w:val="left"/>
              <w:rPr>
                <w:del w:id="9792" w:author="Houyem Rais" w:date="2024-02-22T14:46:00Z"/>
                <w:rFonts w:asciiTheme="minorHAnsi" w:hAnsiTheme="minorHAnsi" w:cstheme="minorHAnsi"/>
                <w:b/>
                <w:bCs/>
                <w:szCs w:val="18"/>
                <w:lang w:val="fr-FR"/>
              </w:rPr>
              <w:pPrChange w:id="9793" w:author="Houyem Rais" w:date="2024-02-22T14:49:00Z">
                <w:pPr>
                  <w:pStyle w:val="Paragraph"/>
                  <w:spacing w:before="0" w:after="0"/>
                  <w:jc w:val="left"/>
                </w:pPr>
              </w:pPrChange>
            </w:pPr>
            <w:del w:id="9794" w:author="Houyem Rais" w:date="2024-02-22T14:46:00Z">
              <w:r w:rsidRPr="00343F01" w:rsidDel="00201166">
                <w:rPr>
                  <w:rFonts w:asciiTheme="minorHAnsi" w:hAnsiTheme="minorHAnsi" w:cstheme="minorHAnsi"/>
                  <w:szCs w:val="18"/>
                  <w:lang w:val="fr-FR"/>
                </w:rPr>
                <w:delText>Dont</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prêts</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concessionnels</w:delText>
              </w:r>
            </w:del>
          </w:p>
        </w:tc>
        <w:tc>
          <w:tcPr>
            <w:tcW w:w="24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99D749C" w14:textId="28FE09C8" w:rsidR="00133F11" w:rsidRPr="00343F01" w:rsidDel="00201166" w:rsidRDefault="00133F11" w:rsidP="00D62BC5">
            <w:pPr>
              <w:spacing w:before="0" w:after="160"/>
              <w:jc w:val="left"/>
              <w:rPr>
                <w:del w:id="9795" w:author="Houyem Rais" w:date="2024-02-22T14:46:00Z"/>
                <w:rFonts w:asciiTheme="minorHAnsi" w:hAnsiTheme="minorHAnsi" w:cstheme="minorHAnsi"/>
                <w:szCs w:val="18"/>
                <w:lang w:val="fr-FR"/>
              </w:rPr>
              <w:pPrChange w:id="9796" w:author="Houyem Rais" w:date="2024-02-22T14:49:00Z">
                <w:pPr>
                  <w:pStyle w:val="Paragraph"/>
                  <w:spacing w:before="0" w:after="0"/>
                  <w:jc w:val="center"/>
                </w:pPr>
              </w:pPrChange>
            </w:pPr>
            <w:del w:id="9797" w:author="Houyem Rais" w:date="2024-02-22T14:46:00Z">
              <w:r w:rsidRPr="00343F01" w:rsidDel="00201166">
                <w:rPr>
                  <w:rFonts w:asciiTheme="minorHAnsi" w:hAnsiTheme="minorHAnsi" w:cstheme="minorHAnsi"/>
                  <w:szCs w:val="18"/>
                  <w:lang w:val="fr-FR"/>
                </w:rPr>
                <w:delText>_</w:delText>
              </w:r>
            </w:del>
          </w:p>
        </w:tc>
        <w:tc>
          <w:tcPr>
            <w:tcW w:w="2273" w:type="dxa"/>
            <w:tcBorders>
              <w:left w:val="single" w:sz="4" w:space="0" w:color="auto"/>
            </w:tcBorders>
            <w:vAlign w:val="center"/>
          </w:tcPr>
          <w:p w14:paraId="388F5BAA" w14:textId="147F7826" w:rsidR="00133F11" w:rsidRPr="00343F01" w:rsidDel="00201166" w:rsidRDefault="00133F11" w:rsidP="00D62BC5">
            <w:pPr>
              <w:spacing w:before="0" w:after="160"/>
              <w:jc w:val="left"/>
              <w:rPr>
                <w:del w:id="9798" w:author="Houyem Rais" w:date="2024-02-22T14:46:00Z"/>
                <w:rFonts w:asciiTheme="minorHAnsi" w:hAnsiTheme="minorHAnsi" w:cstheme="minorHAnsi"/>
                <w:szCs w:val="18"/>
                <w:lang w:val="fr-FR"/>
              </w:rPr>
              <w:pPrChange w:id="9799" w:author="Houyem Rais" w:date="2024-02-22T14:49:00Z">
                <w:pPr>
                  <w:pStyle w:val="Paragraph"/>
                  <w:spacing w:before="0" w:after="0"/>
                  <w:jc w:val="center"/>
                </w:pPr>
              </w:pPrChange>
            </w:pPr>
            <w:del w:id="9800"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240 M$</w:delText>
              </w:r>
            </w:del>
          </w:p>
        </w:tc>
        <w:tc>
          <w:tcPr>
            <w:tcW w:w="2748" w:type="dxa"/>
            <w:vAlign w:val="center"/>
          </w:tcPr>
          <w:p w14:paraId="6EBC5E2C" w14:textId="4B7E9141" w:rsidR="00133F11" w:rsidRPr="00343F01" w:rsidDel="00201166" w:rsidRDefault="00133F11" w:rsidP="00D62BC5">
            <w:pPr>
              <w:spacing w:before="0" w:after="160"/>
              <w:jc w:val="left"/>
              <w:rPr>
                <w:del w:id="9801" w:author="Houyem Rais" w:date="2024-02-22T14:46:00Z"/>
                <w:rFonts w:asciiTheme="minorHAnsi" w:hAnsiTheme="minorHAnsi" w:cstheme="minorHAnsi"/>
                <w:szCs w:val="18"/>
                <w:lang w:val="fr-FR"/>
              </w:rPr>
              <w:pPrChange w:id="9802" w:author="Houyem Rais" w:date="2024-02-22T14:49:00Z">
                <w:pPr>
                  <w:pStyle w:val="Paragraph"/>
                  <w:spacing w:before="0" w:after="0"/>
                  <w:jc w:val="center"/>
                </w:pPr>
              </w:pPrChange>
            </w:pPr>
            <w:del w:id="9803"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167,3 M$</w:delText>
              </w:r>
            </w:del>
          </w:p>
        </w:tc>
        <w:tc>
          <w:tcPr>
            <w:tcW w:w="0" w:type="auto"/>
            <w:vAlign w:val="center"/>
          </w:tcPr>
          <w:p w14:paraId="4B75C0E2" w14:textId="676AB491" w:rsidR="00133F11" w:rsidRPr="00343F01" w:rsidDel="00201166" w:rsidRDefault="00133F11" w:rsidP="00D62BC5">
            <w:pPr>
              <w:spacing w:before="0" w:after="160"/>
              <w:jc w:val="left"/>
              <w:rPr>
                <w:del w:id="9804" w:author="Houyem Rais" w:date="2024-02-22T14:46:00Z"/>
                <w:rFonts w:asciiTheme="minorHAnsi" w:hAnsiTheme="minorHAnsi" w:cstheme="minorHAnsi"/>
                <w:szCs w:val="18"/>
                <w:lang w:val="fr-FR"/>
              </w:rPr>
              <w:pPrChange w:id="9805" w:author="Houyem Rais" w:date="2024-02-22T14:49:00Z">
                <w:pPr>
                  <w:pStyle w:val="Paragraph"/>
                  <w:spacing w:before="0" w:after="0"/>
                  <w:jc w:val="center"/>
                </w:pPr>
              </w:pPrChange>
            </w:pPr>
            <w:del w:id="9806"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240 M$</w:delText>
              </w:r>
            </w:del>
          </w:p>
        </w:tc>
        <w:tc>
          <w:tcPr>
            <w:tcW w:w="2587" w:type="dxa"/>
            <w:tcBorders>
              <w:right w:val="single" w:sz="4" w:space="0" w:color="auto"/>
            </w:tcBorders>
            <w:vAlign w:val="center"/>
          </w:tcPr>
          <w:p w14:paraId="7F758486" w14:textId="6F071284" w:rsidR="00133F11" w:rsidRPr="00343F01" w:rsidDel="00201166" w:rsidRDefault="00133F11" w:rsidP="00D62BC5">
            <w:pPr>
              <w:spacing w:before="0" w:after="160"/>
              <w:jc w:val="left"/>
              <w:rPr>
                <w:del w:id="9807" w:author="Houyem Rais" w:date="2024-02-22T14:46:00Z"/>
                <w:rFonts w:asciiTheme="minorHAnsi" w:hAnsiTheme="minorHAnsi" w:cstheme="minorHAnsi"/>
                <w:szCs w:val="18"/>
                <w:lang w:val="fr-FR"/>
              </w:rPr>
              <w:pPrChange w:id="9808" w:author="Houyem Rais" w:date="2024-02-22T14:49:00Z">
                <w:pPr>
                  <w:pStyle w:val="Paragraph"/>
                  <w:spacing w:before="0" w:after="0"/>
                  <w:jc w:val="center"/>
                </w:pPr>
              </w:pPrChange>
            </w:pPr>
            <w:del w:id="9809"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122,5 M$</w:delText>
              </w:r>
            </w:del>
          </w:p>
        </w:tc>
        <w:tc>
          <w:tcPr>
            <w:tcW w:w="2143" w:type="dxa"/>
            <w:tcBorders>
              <w:right w:val="single" w:sz="4" w:space="0" w:color="auto"/>
            </w:tcBorders>
            <w:vAlign w:val="center"/>
          </w:tcPr>
          <w:p w14:paraId="44B8247B" w14:textId="59F56B4E" w:rsidR="00133F11" w:rsidRPr="00343F01" w:rsidDel="00201166" w:rsidRDefault="00133F11" w:rsidP="00D62BC5">
            <w:pPr>
              <w:spacing w:before="0" w:after="160"/>
              <w:jc w:val="left"/>
              <w:rPr>
                <w:del w:id="9810" w:author="Houyem Rais" w:date="2024-02-22T14:46:00Z"/>
                <w:rFonts w:asciiTheme="minorHAnsi" w:hAnsiTheme="minorHAnsi" w:cstheme="minorHAnsi"/>
                <w:szCs w:val="18"/>
                <w:lang w:val="fr-FR"/>
              </w:rPr>
              <w:pPrChange w:id="9811" w:author="Houyem Rais" w:date="2024-02-22T14:49:00Z">
                <w:pPr>
                  <w:pStyle w:val="Paragraph"/>
                  <w:spacing w:before="0" w:after="0"/>
                  <w:jc w:val="center"/>
                </w:pPr>
              </w:pPrChange>
            </w:pPr>
            <w:del w:id="9812"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240 M$</w:delText>
              </w:r>
            </w:del>
          </w:p>
        </w:tc>
      </w:tr>
      <w:tr w:rsidR="00133F11" w:rsidRPr="00343F01" w:rsidDel="00201166" w14:paraId="0C54298B" w14:textId="1860B8B1" w:rsidTr="006C3D6E">
        <w:trPr>
          <w:trHeight w:val="47"/>
          <w:del w:id="9813" w:author="Houyem Rais" w:date="2024-02-22T14:46:00Z"/>
        </w:trPr>
        <w:tc>
          <w:tcPr>
            <w:tcW w:w="0" w:type="auto"/>
            <w:tcBorders>
              <w:right w:val="single" w:sz="4" w:space="0" w:color="auto"/>
            </w:tcBorders>
            <w:shd w:val="clear" w:color="auto" w:fill="D9E2F3" w:themeFill="accent1" w:themeFillTint="33"/>
            <w:vAlign w:val="center"/>
          </w:tcPr>
          <w:p w14:paraId="32A123E1" w14:textId="768D4E4B" w:rsidR="00133F11" w:rsidRPr="00343F01" w:rsidDel="00201166" w:rsidRDefault="00133F11" w:rsidP="00D62BC5">
            <w:pPr>
              <w:spacing w:before="0" w:after="160"/>
              <w:jc w:val="left"/>
              <w:rPr>
                <w:del w:id="9814" w:author="Houyem Rais" w:date="2024-02-22T14:46:00Z"/>
                <w:rFonts w:asciiTheme="minorHAnsi" w:hAnsiTheme="minorHAnsi" w:cstheme="minorHAnsi"/>
                <w:b/>
                <w:bCs/>
                <w:szCs w:val="18"/>
                <w:lang w:val="fr-FR"/>
              </w:rPr>
              <w:pPrChange w:id="9815" w:author="Houyem Rais" w:date="2024-02-22T14:49:00Z">
                <w:pPr>
                  <w:pStyle w:val="Paragraph"/>
                  <w:spacing w:before="0" w:after="0"/>
                  <w:jc w:val="left"/>
                </w:pPr>
              </w:pPrChange>
            </w:pPr>
            <w:del w:id="9816" w:author="Houyem Rais" w:date="2024-02-22T14:46:00Z">
              <w:r w:rsidRPr="00343F01" w:rsidDel="00201166">
                <w:rPr>
                  <w:rFonts w:asciiTheme="minorHAnsi" w:hAnsiTheme="minorHAnsi" w:cstheme="minorHAnsi"/>
                  <w:szCs w:val="18"/>
                  <w:lang w:val="fr-FR"/>
                </w:rPr>
                <w:delText>Dont</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prêts</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commerciaux</w:delText>
              </w:r>
            </w:del>
          </w:p>
        </w:tc>
        <w:tc>
          <w:tcPr>
            <w:tcW w:w="24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AEA3D1C" w14:textId="2160A41E" w:rsidR="00133F11" w:rsidRPr="00343F01" w:rsidDel="00201166" w:rsidRDefault="00133F11" w:rsidP="00D62BC5">
            <w:pPr>
              <w:spacing w:before="0" w:after="160"/>
              <w:jc w:val="left"/>
              <w:rPr>
                <w:del w:id="9817" w:author="Houyem Rais" w:date="2024-02-22T14:46:00Z"/>
                <w:rFonts w:asciiTheme="minorHAnsi" w:hAnsiTheme="minorHAnsi" w:cstheme="minorHAnsi"/>
                <w:szCs w:val="18"/>
                <w:lang w:val="fr-FR"/>
              </w:rPr>
              <w:pPrChange w:id="9818" w:author="Houyem Rais" w:date="2024-02-22T14:49:00Z">
                <w:pPr>
                  <w:pStyle w:val="Paragraph"/>
                  <w:spacing w:before="0" w:after="0"/>
                  <w:jc w:val="center"/>
                </w:pPr>
              </w:pPrChange>
            </w:pPr>
            <w:del w:id="9819" w:author="Houyem Rais" w:date="2024-02-22T14:46:00Z">
              <w:r w:rsidRPr="00343F01" w:rsidDel="00201166">
                <w:rPr>
                  <w:rFonts w:asciiTheme="minorHAnsi" w:hAnsiTheme="minorHAnsi" w:cstheme="minorHAnsi"/>
                  <w:szCs w:val="18"/>
                  <w:lang w:val="fr-FR"/>
                </w:rPr>
                <w:delText>_</w:delText>
              </w:r>
            </w:del>
          </w:p>
        </w:tc>
        <w:tc>
          <w:tcPr>
            <w:tcW w:w="2273" w:type="dxa"/>
            <w:tcBorders>
              <w:left w:val="single" w:sz="4" w:space="0" w:color="auto"/>
            </w:tcBorders>
            <w:vAlign w:val="center"/>
          </w:tcPr>
          <w:p w14:paraId="37375B3A" w14:textId="35E7ACFF" w:rsidR="00133F11" w:rsidRPr="00343F01" w:rsidDel="00201166" w:rsidRDefault="00133F11" w:rsidP="00D62BC5">
            <w:pPr>
              <w:spacing w:before="0" w:after="160"/>
              <w:jc w:val="left"/>
              <w:rPr>
                <w:del w:id="9820" w:author="Houyem Rais" w:date="2024-02-22T14:46:00Z"/>
                <w:rFonts w:asciiTheme="minorHAnsi" w:hAnsiTheme="minorHAnsi" w:cstheme="minorHAnsi"/>
                <w:szCs w:val="18"/>
                <w:lang w:val="fr-FR"/>
              </w:rPr>
              <w:pPrChange w:id="9821" w:author="Houyem Rais" w:date="2024-02-22T14:49:00Z">
                <w:pPr>
                  <w:pStyle w:val="Paragraph"/>
                  <w:spacing w:before="0" w:after="0"/>
                  <w:jc w:val="center"/>
                </w:pPr>
              </w:pPrChange>
            </w:pPr>
            <w:del w:id="9822"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360 M$</w:delText>
              </w:r>
            </w:del>
          </w:p>
        </w:tc>
        <w:tc>
          <w:tcPr>
            <w:tcW w:w="2748" w:type="dxa"/>
            <w:vAlign w:val="center"/>
          </w:tcPr>
          <w:p w14:paraId="61B383E1" w14:textId="2D9DEF4B" w:rsidR="00133F11" w:rsidRPr="00343F01" w:rsidDel="00201166" w:rsidRDefault="00133F11" w:rsidP="00D62BC5">
            <w:pPr>
              <w:spacing w:before="0" w:after="160"/>
              <w:jc w:val="left"/>
              <w:rPr>
                <w:del w:id="9823" w:author="Houyem Rais" w:date="2024-02-22T14:46:00Z"/>
                <w:rFonts w:asciiTheme="minorHAnsi" w:hAnsiTheme="minorHAnsi" w:cstheme="minorHAnsi"/>
                <w:szCs w:val="18"/>
                <w:lang w:val="fr-FR"/>
              </w:rPr>
              <w:pPrChange w:id="9824" w:author="Houyem Rais" w:date="2024-02-22T14:49:00Z">
                <w:pPr>
                  <w:pStyle w:val="Paragraph"/>
                  <w:spacing w:before="0" w:after="0"/>
                  <w:jc w:val="center"/>
                </w:pPr>
              </w:pPrChange>
            </w:pPr>
            <w:del w:id="9825"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223 M$</w:delText>
              </w:r>
            </w:del>
          </w:p>
        </w:tc>
        <w:tc>
          <w:tcPr>
            <w:tcW w:w="0" w:type="auto"/>
            <w:vAlign w:val="center"/>
          </w:tcPr>
          <w:p w14:paraId="3ED73757" w14:textId="7D92C837" w:rsidR="00133F11" w:rsidRPr="00343F01" w:rsidDel="00201166" w:rsidRDefault="00133F11" w:rsidP="00D62BC5">
            <w:pPr>
              <w:spacing w:before="0" w:after="160"/>
              <w:jc w:val="left"/>
              <w:rPr>
                <w:del w:id="9826" w:author="Houyem Rais" w:date="2024-02-22T14:46:00Z"/>
                <w:rFonts w:asciiTheme="minorHAnsi" w:hAnsiTheme="minorHAnsi" w:cstheme="minorHAnsi"/>
                <w:szCs w:val="18"/>
                <w:lang w:val="fr-FR"/>
              </w:rPr>
              <w:pPrChange w:id="9827" w:author="Houyem Rais" w:date="2024-02-22T14:49:00Z">
                <w:pPr>
                  <w:pStyle w:val="Paragraph"/>
                  <w:spacing w:before="0" w:after="0"/>
                  <w:jc w:val="center"/>
                </w:pPr>
              </w:pPrChange>
            </w:pPr>
            <w:del w:id="9828"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360 M$</w:delText>
              </w:r>
            </w:del>
          </w:p>
        </w:tc>
        <w:tc>
          <w:tcPr>
            <w:tcW w:w="2587" w:type="dxa"/>
            <w:tcBorders>
              <w:right w:val="single" w:sz="4" w:space="0" w:color="auto"/>
            </w:tcBorders>
            <w:vAlign w:val="center"/>
          </w:tcPr>
          <w:p w14:paraId="6172CDF5" w14:textId="497847FF" w:rsidR="00133F11" w:rsidRPr="00343F01" w:rsidDel="00201166" w:rsidRDefault="00133F11" w:rsidP="00D62BC5">
            <w:pPr>
              <w:spacing w:before="0" w:after="160"/>
              <w:jc w:val="left"/>
              <w:rPr>
                <w:del w:id="9829" w:author="Houyem Rais" w:date="2024-02-22T14:46:00Z"/>
                <w:rFonts w:asciiTheme="minorHAnsi" w:hAnsiTheme="minorHAnsi" w:cstheme="minorHAnsi"/>
                <w:szCs w:val="18"/>
                <w:lang w:val="fr-FR"/>
              </w:rPr>
              <w:pPrChange w:id="9830" w:author="Houyem Rais" w:date="2024-02-22T14:49:00Z">
                <w:pPr>
                  <w:pStyle w:val="Paragraph"/>
                  <w:spacing w:before="0" w:after="0"/>
                  <w:jc w:val="center"/>
                </w:pPr>
              </w:pPrChange>
            </w:pPr>
            <w:del w:id="9831"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183,8 M$</w:delText>
              </w:r>
            </w:del>
          </w:p>
        </w:tc>
        <w:tc>
          <w:tcPr>
            <w:tcW w:w="2143" w:type="dxa"/>
            <w:tcBorders>
              <w:right w:val="single" w:sz="4" w:space="0" w:color="auto"/>
            </w:tcBorders>
            <w:vAlign w:val="center"/>
          </w:tcPr>
          <w:p w14:paraId="5438BE4A" w14:textId="55116BC8" w:rsidR="00133F11" w:rsidRPr="00343F01" w:rsidDel="00201166" w:rsidRDefault="00133F11" w:rsidP="00D62BC5">
            <w:pPr>
              <w:spacing w:before="0" w:after="160"/>
              <w:jc w:val="left"/>
              <w:rPr>
                <w:del w:id="9832" w:author="Houyem Rais" w:date="2024-02-22T14:46:00Z"/>
                <w:rFonts w:asciiTheme="minorHAnsi" w:hAnsiTheme="minorHAnsi" w:cstheme="minorHAnsi"/>
                <w:szCs w:val="18"/>
                <w:lang w:val="fr-FR"/>
              </w:rPr>
              <w:pPrChange w:id="9833" w:author="Houyem Rais" w:date="2024-02-22T14:49:00Z">
                <w:pPr>
                  <w:pStyle w:val="Paragraph"/>
                  <w:spacing w:before="0" w:after="0"/>
                  <w:jc w:val="center"/>
                </w:pPr>
              </w:pPrChange>
            </w:pPr>
            <w:del w:id="9834"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360 M$</w:delText>
              </w:r>
            </w:del>
          </w:p>
        </w:tc>
      </w:tr>
    </w:tbl>
    <w:p w14:paraId="1335C1D1" w14:textId="1FF36218" w:rsidR="00A44E6E" w:rsidRPr="00343F01" w:rsidDel="00201166" w:rsidRDefault="00A44E6E" w:rsidP="00D62BC5">
      <w:pPr>
        <w:spacing w:before="0" w:after="160"/>
        <w:jc w:val="left"/>
        <w:rPr>
          <w:del w:id="9835" w:author="Houyem Rais" w:date="2024-02-22T14:46:00Z"/>
          <w:rFonts w:ascii="Calibri" w:hAnsi="Calibri" w:cstheme="majorBidi"/>
          <w:b/>
          <w:bCs/>
          <w:i/>
          <w:color w:val="0070C0"/>
          <w:sz w:val="18"/>
          <w:szCs w:val="18"/>
        </w:rPr>
        <w:pPrChange w:id="9836" w:author="Houyem Rais" w:date="2024-02-22T14:49:00Z">
          <w:pPr>
            <w:spacing w:before="0" w:after="160"/>
            <w:jc w:val="left"/>
          </w:pPr>
        </w:pPrChange>
      </w:pPr>
      <w:del w:id="9837" w:author="Houyem Rais" w:date="2024-02-22T14:46:00Z">
        <w:r w:rsidRPr="00343F01" w:rsidDel="00201166">
          <w:br w:type="page"/>
        </w:r>
      </w:del>
    </w:p>
    <w:p w14:paraId="5595B738" w14:textId="07BD55B9" w:rsidR="008837B7" w:rsidRPr="00343F01" w:rsidDel="00201166" w:rsidRDefault="008837B7" w:rsidP="00D62BC5">
      <w:pPr>
        <w:spacing w:before="0" w:after="160"/>
        <w:jc w:val="left"/>
        <w:rPr>
          <w:del w:id="9838" w:author="Houyem Rais" w:date="2024-02-22T14:46:00Z"/>
        </w:rPr>
        <w:pPrChange w:id="9839" w:author="Houyem Rais" w:date="2024-02-22T14:49:00Z">
          <w:pPr>
            <w:pStyle w:val="Caption"/>
          </w:pPr>
        </w:pPrChange>
      </w:pPr>
      <w:bookmarkStart w:id="9840" w:name="_Toc152165476"/>
      <w:del w:id="9841"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38</w:delText>
        </w:r>
        <w:r w:rsidR="00B0561B" w:rsidDel="00201166">
          <w:rPr>
            <w:noProof/>
          </w:rPr>
          <w:fldChar w:fldCharType="end"/>
        </w:r>
        <w:r w:rsidRPr="00343F01" w:rsidDel="00201166">
          <w:delText xml:space="preserve"> Investissements requis par source de financement pour le Lot contractuel B (Bénin) : Frontière Togo - Ech Godomey (86,5 km)</w:delText>
        </w:r>
        <w:bookmarkEnd w:id="9840"/>
      </w:del>
    </w:p>
    <w:tbl>
      <w:tblPr>
        <w:tblStyle w:val="TableGrid"/>
        <w:tblW w:w="14364" w:type="dxa"/>
        <w:tblLook w:val="04A0" w:firstRow="1" w:lastRow="0" w:firstColumn="1" w:lastColumn="0" w:noHBand="0" w:noVBand="1"/>
      </w:tblPr>
      <w:tblGrid>
        <w:gridCol w:w="1572"/>
        <w:gridCol w:w="1895"/>
        <w:gridCol w:w="1697"/>
        <w:gridCol w:w="1951"/>
        <w:gridCol w:w="1697"/>
        <w:gridCol w:w="1904"/>
        <w:gridCol w:w="1951"/>
        <w:gridCol w:w="1697"/>
        <w:tblGridChange w:id="9842">
          <w:tblGrid>
            <w:gridCol w:w="1352"/>
            <w:gridCol w:w="220"/>
            <w:gridCol w:w="1640"/>
            <w:gridCol w:w="255"/>
            <w:gridCol w:w="1374"/>
            <w:gridCol w:w="323"/>
            <w:gridCol w:w="1592"/>
            <w:gridCol w:w="359"/>
            <w:gridCol w:w="1270"/>
            <w:gridCol w:w="427"/>
            <w:gridCol w:w="1464"/>
            <w:gridCol w:w="440"/>
            <w:gridCol w:w="1603"/>
            <w:gridCol w:w="348"/>
            <w:gridCol w:w="1281"/>
            <w:gridCol w:w="416"/>
          </w:tblGrid>
        </w:tblGridChange>
      </w:tblGrid>
      <w:tr w:rsidR="00C24323" w:rsidRPr="00343F01" w:rsidDel="00201166" w14:paraId="5507A08B" w14:textId="3121B521" w:rsidTr="000C23D9">
        <w:trPr>
          <w:trHeight w:val="46"/>
          <w:tblHeader/>
          <w:del w:id="9843" w:author="Houyem Rais" w:date="2024-02-22T14:46:00Z"/>
        </w:trPr>
        <w:tc>
          <w:tcPr>
            <w:tcW w:w="0" w:type="auto"/>
            <w:shd w:val="clear" w:color="auto" w:fill="F2F2F2" w:themeFill="background1" w:themeFillShade="F2"/>
            <w:vAlign w:val="center"/>
          </w:tcPr>
          <w:p w14:paraId="6BA2B296" w14:textId="3F414481" w:rsidR="000C23D9" w:rsidRPr="00343F01" w:rsidDel="00201166" w:rsidRDefault="000C23D9" w:rsidP="00D62BC5">
            <w:pPr>
              <w:spacing w:before="0" w:after="160"/>
              <w:jc w:val="left"/>
              <w:rPr>
                <w:del w:id="9844" w:author="Houyem Rais" w:date="2024-02-22T14:46:00Z"/>
                <w:b/>
                <w:bCs/>
                <w:sz w:val="18"/>
                <w:szCs w:val="18"/>
                <w:lang w:val="fr-FR"/>
              </w:rPr>
              <w:pPrChange w:id="9845" w:author="Houyem Rais" w:date="2024-02-22T14:49:00Z">
                <w:pPr>
                  <w:spacing w:before="0" w:after="0"/>
                </w:pPr>
              </w:pPrChange>
            </w:pPr>
            <w:del w:id="9846" w:author="Houyem Rais" w:date="2024-02-22T14:46:00Z">
              <w:r w:rsidRPr="00343F01" w:rsidDel="00201166">
                <w:rPr>
                  <w:b/>
                  <w:bCs/>
                  <w:sz w:val="18"/>
                  <w:szCs w:val="18"/>
                  <w:lang w:val="fr-FR"/>
                </w:rPr>
                <w:delText>Options shortlistées</w:delText>
              </w:r>
            </w:del>
          </w:p>
        </w:tc>
        <w:tc>
          <w:tcPr>
            <w:tcW w:w="0" w:type="auto"/>
            <w:shd w:val="clear" w:color="auto" w:fill="F2F2F2" w:themeFill="background1" w:themeFillShade="F2"/>
            <w:vAlign w:val="center"/>
          </w:tcPr>
          <w:p w14:paraId="5BAA1D20" w14:textId="52E174D5" w:rsidR="000C23D9" w:rsidRPr="00343F01" w:rsidDel="00201166" w:rsidRDefault="000C23D9" w:rsidP="00D62BC5">
            <w:pPr>
              <w:spacing w:before="0" w:after="160"/>
              <w:jc w:val="left"/>
              <w:rPr>
                <w:del w:id="9847" w:author="Houyem Rais" w:date="2024-02-22T14:46:00Z"/>
                <w:b/>
                <w:bCs/>
                <w:szCs w:val="18"/>
                <w:lang w:val="fr-FR"/>
              </w:rPr>
              <w:pPrChange w:id="9848" w:author="Houyem Rais" w:date="2024-02-22T14:49:00Z">
                <w:pPr>
                  <w:pStyle w:val="Paragraph"/>
                  <w:spacing w:before="0" w:after="0"/>
                  <w:ind w:left="-2" w:right="-43"/>
                  <w:jc w:val="center"/>
                </w:pPr>
              </w:pPrChange>
            </w:pPr>
            <w:del w:id="9849" w:author="Houyem Rais" w:date="2024-02-22T14:46:00Z">
              <w:r w:rsidRPr="00343F01" w:rsidDel="00201166">
                <w:rPr>
                  <w:rFonts w:asciiTheme="minorHAnsi" w:hAnsiTheme="minorHAnsi" w:cstheme="minorHAnsi"/>
                  <w:b/>
                  <w:bCs/>
                  <w:szCs w:val="18"/>
                  <w:u w:val="single"/>
                  <w:lang w:val="fr-FR"/>
                </w:rPr>
                <w:delText>Option 0 :</w:delText>
              </w:r>
              <w:r w:rsidRPr="00343F01" w:rsidDel="00201166">
                <w:rPr>
                  <w:rFonts w:asciiTheme="minorHAnsi" w:hAnsiTheme="minorHAnsi" w:cstheme="minorHAnsi"/>
                  <w:b/>
                  <w:bCs/>
                  <w:szCs w:val="18"/>
                  <w:lang w:val="fr-FR"/>
                </w:rPr>
                <w:delText xml:space="preserve"> Marché Public (DB+OM)</w:delText>
              </w:r>
            </w:del>
          </w:p>
        </w:tc>
        <w:tc>
          <w:tcPr>
            <w:tcW w:w="0" w:type="auto"/>
            <w:shd w:val="clear" w:color="auto" w:fill="F2F2F2" w:themeFill="background1" w:themeFillShade="F2"/>
            <w:vAlign w:val="center"/>
          </w:tcPr>
          <w:p w14:paraId="282C3F8D" w14:textId="00F633EB" w:rsidR="000C23D9" w:rsidRPr="00343F01" w:rsidDel="00201166" w:rsidRDefault="000C23D9" w:rsidP="00D62BC5">
            <w:pPr>
              <w:spacing w:before="0" w:after="160"/>
              <w:jc w:val="left"/>
              <w:rPr>
                <w:del w:id="9850" w:author="Houyem Rais" w:date="2024-02-22T14:46:00Z"/>
                <w:szCs w:val="18"/>
                <w:lang w:val="fr-FR"/>
              </w:rPr>
              <w:pPrChange w:id="9851" w:author="Houyem Rais" w:date="2024-02-22T14:49:00Z">
                <w:pPr>
                  <w:pStyle w:val="Paragraph"/>
                  <w:spacing w:before="0" w:after="0"/>
                  <w:ind w:left="-2" w:right="-43"/>
                  <w:jc w:val="center"/>
                </w:pPr>
              </w:pPrChange>
            </w:pPr>
            <w:del w:id="9852" w:author="Houyem Rais" w:date="2024-02-22T14:46:00Z">
              <w:r w:rsidRPr="00343F01" w:rsidDel="00201166">
                <w:rPr>
                  <w:rFonts w:asciiTheme="minorHAnsi" w:hAnsiTheme="minorHAnsi" w:cstheme="minorHAnsi"/>
                  <w:b/>
                  <w:bCs/>
                  <w:szCs w:val="18"/>
                  <w:u w:val="single"/>
                  <w:lang w:val="fr-FR"/>
                </w:rPr>
                <w:delText>Option 1 :</w:delText>
              </w:r>
              <w:r w:rsidRPr="00343F01" w:rsidDel="00201166">
                <w:rPr>
                  <w:rFonts w:asciiTheme="minorHAnsi" w:hAnsiTheme="minorHAnsi" w:cstheme="minorHAnsi"/>
                  <w:b/>
                  <w:bCs/>
                  <w:szCs w:val="18"/>
                  <w:lang w:val="fr-FR"/>
                </w:rPr>
                <w:delText xml:space="preserve"> BOT à péage économique</w:delText>
              </w:r>
            </w:del>
          </w:p>
        </w:tc>
        <w:tc>
          <w:tcPr>
            <w:tcW w:w="0" w:type="auto"/>
            <w:shd w:val="clear" w:color="auto" w:fill="F2F2F2" w:themeFill="background1" w:themeFillShade="F2"/>
            <w:vAlign w:val="center"/>
          </w:tcPr>
          <w:p w14:paraId="448EBF6B" w14:textId="223F9E1A" w:rsidR="000C23D9" w:rsidRPr="00343F01" w:rsidDel="00201166" w:rsidRDefault="000C23D9" w:rsidP="00D62BC5">
            <w:pPr>
              <w:spacing w:before="0" w:after="160"/>
              <w:jc w:val="left"/>
              <w:rPr>
                <w:del w:id="9853" w:author="Houyem Rais" w:date="2024-02-22T14:46:00Z"/>
                <w:rFonts w:asciiTheme="minorHAnsi" w:hAnsiTheme="minorHAnsi" w:cstheme="minorHAnsi"/>
                <w:b/>
                <w:bCs/>
                <w:szCs w:val="18"/>
                <w:lang w:val="fr-FR"/>
              </w:rPr>
              <w:pPrChange w:id="9854" w:author="Houyem Rais" w:date="2024-02-22T14:49:00Z">
                <w:pPr>
                  <w:pStyle w:val="Paragraph"/>
                  <w:spacing w:before="0" w:after="0"/>
                  <w:ind w:left="-2" w:right="-43"/>
                  <w:jc w:val="center"/>
                </w:pPr>
              </w:pPrChange>
            </w:pPr>
            <w:del w:id="9855" w:author="Houyem Rais" w:date="2024-02-22T14:46:00Z">
              <w:r w:rsidRPr="00343F01" w:rsidDel="00201166">
                <w:rPr>
                  <w:rFonts w:asciiTheme="minorHAnsi" w:hAnsiTheme="minorHAnsi" w:cstheme="minorHAnsi"/>
                  <w:b/>
                  <w:bCs/>
                  <w:szCs w:val="18"/>
                  <w:u w:val="single"/>
                  <w:lang w:val="fr-FR"/>
                </w:rPr>
                <w:delText>Option 2.1 :</w:delText>
              </w:r>
              <w:r w:rsidRPr="00343F01" w:rsidDel="00201166">
                <w:rPr>
                  <w:rFonts w:asciiTheme="minorHAnsi" w:hAnsiTheme="minorHAnsi" w:cstheme="minorHAnsi"/>
                  <w:b/>
                  <w:bCs/>
                  <w:szCs w:val="18"/>
                  <w:lang w:val="fr-FR"/>
                </w:rPr>
                <w:delText xml:space="preserve"> BOT à péage social</w:delText>
              </w:r>
            </w:del>
          </w:p>
          <w:p w14:paraId="33523261" w14:textId="2956FC3F" w:rsidR="000C23D9" w:rsidRPr="00343F01" w:rsidDel="00201166" w:rsidRDefault="000C23D9" w:rsidP="00D62BC5">
            <w:pPr>
              <w:spacing w:before="0" w:after="160"/>
              <w:jc w:val="left"/>
              <w:rPr>
                <w:del w:id="9856" w:author="Houyem Rais" w:date="2024-02-22T14:46:00Z"/>
                <w:szCs w:val="18"/>
                <w:lang w:val="fr-FR"/>
              </w:rPr>
              <w:pPrChange w:id="9857" w:author="Houyem Rais" w:date="2024-02-22T14:49:00Z">
                <w:pPr>
                  <w:pStyle w:val="Paragraph"/>
                  <w:spacing w:before="0" w:after="0"/>
                  <w:ind w:left="-2" w:right="-43"/>
                  <w:jc w:val="center"/>
                </w:pPr>
              </w:pPrChange>
            </w:pPr>
            <w:del w:id="9858" w:author="Houyem Rais" w:date="2024-02-22T14:46:00Z">
              <w:r w:rsidRPr="00343F01" w:rsidDel="00201166">
                <w:rPr>
                  <w:rFonts w:asciiTheme="minorHAnsi" w:hAnsiTheme="minorHAnsi" w:cstheme="minorHAnsi"/>
                  <w:b/>
                  <w:bCs/>
                  <w:szCs w:val="18"/>
                  <w:lang w:val="fr-FR"/>
                </w:rPr>
                <w:delText>(Subvention d’investissement)</w:delText>
              </w:r>
            </w:del>
          </w:p>
        </w:tc>
        <w:tc>
          <w:tcPr>
            <w:tcW w:w="0" w:type="auto"/>
            <w:shd w:val="clear" w:color="auto" w:fill="F2F2F2" w:themeFill="background1" w:themeFillShade="F2"/>
            <w:vAlign w:val="center"/>
          </w:tcPr>
          <w:p w14:paraId="73638A27" w14:textId="5C893A77" w:rsidR="000C23D9" w:rsidRPr="00343F01" w:rsidDel="00201166" w:rsidRDefault="000C23D9" w:rsidP="00D62BC5">
            <w:pPr>
              <w:spacing w:before="0" w:after="160"/>
              <w:jc w:val="left"/>
              <w:rPr>
                <w:del w:id="9859" w:author="Houyem Rais" w:date="2024-02-22T14:46:00Z"/>
                <w:rFonts w:asciiTheme="minorHAnsi" w:hAnsiTheme="minorHAnsi" w:cstheme="minorHAnsi"/>
                <w:b/>
                <w:bCs/>
                <w:szCs w:val="18"/>
                <w:lang w:val="fr-FR"/>
              </w:rPr>
              <w:pPrChange w:id="9860" w:author="Houyem Rais" w:date="2024-02-22T14:49:00Z">
                <w:pPr>
                  <w:pStyle w:val="Paragraph"/>
                  <w:spacing w:before="0" w:after="0"/>
                  <w:ind w:left="-2" w:right="-43"/>
                  <w:jc w:val="center"/>
                </w:pPr>
              </w:pPrChange>
            </w:pPr>
            <w:del w:id="9861" w:author="Houyem Rais" w:date="2024-02-22T14:46:00Z">
              <w:r w:rsidRPr="00343F01" w:rsidDel="00201166">
                <w:rPr>
                  <w:rFonts w:asciiTheme="minorHAnsi" w:hAnsiTheme="minorHAnsi" w:cstheme="minorHAnsi"/>
                  <w:b/>
                  <w:bCs/>
                  <w:szCs w:val="18"/>
                  <w:u w:val="single"/>
                  <w:lang w:val="fr-FR"/>
                </w:rPr>
                <w:delText>Option 2.2 :</w:delText>
              </w:r>
              <w:r w:rsidRPr="00343F01" w:rsidDel="00201166">
                <w:rPr>
                  <w:rFonts w:asciiTheme="minorHAnsi" w:hAnsiTheme="minorHAnsi" w:cstheme="minorHAnsi"/>
                  <w:b/>
                  <w:bCs/>
                  <w:szCs w:val="18"/>
                  <w:lang w:val="fr-FR"/>
                </w:rPr>
                <w:delText xml:space="preserve"> BOT à péage social</w:delText>
              </w:r>
            </w:del>
          </w:p>
          <w:p w14:paraId="4CB7EEFB" w14:textId="421E516F" w:rsidR="000C23D9" w:rsidRPr="00343F01" w:rsidDel="00201166" w:rsidRDefault="000C23D9" w:rsidP="00D62BC5">
            <w:pPr>
              <w:spacing w:before="0" w:after="160"/>
              <w:jc w:val="left"/>
              <w:rPr>
                <w:del w:id="9862" w:author="Houyem Rais" w:date="2024-02-22T14:46:00Z"/>
                <w:szCs w:val="18"/>
                <w:lang w:val="fr-FR"/>
              </w:rPr>
              <w:pPrChange w:id="9863" w:author="Houyem Rais" w:date="2024-02-22T14:49:00Z">
                <w:pPr>
                  <w:pStyle w:val="Paragraph"/>
                  <w:spacing w:before="0" w:after="0"/>
                  <w:ind w:left="-2" w:right="-43"/>
                  <w:jc w:val="center"/>
                </w:pPr>
              </w:pPrChange>
            </w:pPr>
            <w:del w:id="9864" w:author="Houyem Rais" w:date="2024-02-22T14:46:00Z">
              <w:r w:rsidRPr="00343F01" w:rsidDel="00201166">
                <w:rPr>
                  <w:rFonts w:asciiTheme="minorHAnsi" w:hAnsiTheme="minorHAnsi" w:cstheme="minorHAnsi"/>
                  <w:b/>
                  <w:bCs/>
                  <w:szCs w:val="18"/>
                  <w:lang w:val="fr-FR"/>
                </w:rPr>
                <w:delText>(Subvention d’exploitation)</w:delText>
              </w:r>
            </w:del>
          </w:p>
        </w:tc>
        <w:tc>
          <w:tcPr>
            <w:tcW w:w="0" w:type="auto"/>
            <w:shd w:val="clear" w:color="auto" w:fill="F2F2F2" w:themeFill="background1" w:themeFillShade="F2"/>
            <w:vAlign w:val="center"/>
          </w:tcPr>
          <w:p w14:paraId="4757F3EA" w14:textId="3E5ACF69" w:rsidR="000C23D9" w:rsidRPr="00343F01" w:rsidDel="00201166" w:rsidRDefault="000C23D9" w:rsidP="00D62BC5">
            <w:pPr>
              <w:spacing w:before="0" w:after="160"/>
              <w:jc w:val="left"/>
              <w:rPr>
                <w:del w:id="9865" w:author="Houyem Rais" w:date="2024-02-22T14:46:00Z"/>
                <w:rFonts w:asciiTheme="minorHAnsi" w:hAnsiTheme="minorHAnsi" w:cstheme="minorHAnsi"/>
                <w:b/>
                <w:bCs/>
                <w:szCs w:val="18"/>
                <w:lang w:val="fr-FR"/>
              </w:rPr>
              <w:pPrChange w:id="9866" w:author="Houyem Rais" w:date="2024-02-22T14:49:00Z">
                <w:pPr>
                  <w:pStyle w:val="Paragraph"/>
                  <w:spacing w:before="0" w:after="0"/>
                  <w:ind w:left="-2" w:right="-43"/>
                  <w:jc w:val="center"/>
                </w:pPr>
              </w:pPrChange>
            </w:pPr>
            <w:del w:id="9867" w:author="Houyem Rais" w:date="2024-02-22T14:46:00Z">
              <w:r w:rsidRPr="00343F01" w:rsidDel="00201166">
                <w:rPr>
                  <w:rFonts w:asciiTheme="minorHAnsi" w:hAnsiTheme="minorHAnsi" w:cstheme="minorHAnsi"/>
                  <w:b/>
                  <w:bCs/>
                  <w:szCs w:val="18"/>
                  <w:u w:val="single"/>
                  <w:lang w:val="fr-FR"/>
                </w:rPr>
                <w:delText>Option 2.3 :</w:delText>
              </w:r>
              <w:r w:rsidRPr="00343F01" w:rsidDel="00201166">
                <w:rPr>
                  <w:rFonts w:asciiTheme="minorHAnsi" w:hAnsiTheme="minorHAnsi" w:cstheme="minorHAnsi"/>
                  <w:b/>
                  <w:bCs/>
                  <w:szCs w:val="18"/>
                  <w:lang w:val="fr-FR"/>
                </w:rPr>
                <w:delText xml:space="preserve"> BOT à péage social</w:delText>
              </w:r>
            </w:del>
          </w:p>
          <w:p w14:paraId="143544F5" w14:textId="247615D9" w:rsidR="000C23D9" w:rsidRPr="00343F01" w:rsidDel="00201166" w:rsidRDefault="000C23D9" w:rsidP="00D62BC5">
            <w:pPr>
              <w:spacing w:before="0" w:after="160"/>
              <w:jc w:val="left"/>
              <w:rPr>
                <w:del w:id="9868" w:author="Houyem Rais" w:date="2024-02-22T14:46:00Z"/>
                <w:rFonts w:asciiTheme="minorHAnsi" w:hAnsiTheme="minorHAnsi" w:cstheme="minorHAnsi"/>
                <w:b/>
                <w:bCs/>
                <w:szCs w:val="18"/>
                <w:u w:val="single"/>
                <w:lang w:val="fr-FR"/>
              </w:rPr>
              <w:pPrChange w:id="9869" w:author="Houyem Rais" w:date="2024-02-22T14:49:00Z">
                <w:pPr>
                  <w:pStyle w:val="Paragraph"/>
                  <w:spacing w:before="0" w:after="0"/>
                  <w:ind w:left="-2" w:right="-43"/>
                  <w:jc w:val="center"/>
                </w:pPr>
              </w:pPrChange>
            </w:pPr>
            <w:del w:id="9870" w:author="Houyem Rais" w:date="2024-02-22T14:46:00Z">
              <w:r w:rsidRPr="00343F01" w:rsidDel="00201166">
                <w:rPr>
                  <w:rFonts w:asciiTheme="minorHAnsi" w:hAnsiTheme="minorHAnsi" w:cstheme="minorHAnsi"/>
                  <w:b/>
                  <w:bCs/>
                  <w:szCs w:val="18"/>
                  <w:lang w:val="fr-FR"/>
                </w:rPr>
                <w:delText>(Participation publique au capital)</w:delText>
              </w:r>
            </w:del>
          </w:p>
        </w:tc>
        <w:tc>
          <w:tcPr>
            <w:tcW w:w="0" w:type="auto"/>
            <w:shd w:val="clear" w:color="auto" w:fill="F2F2F2" w:themeFill="background1" w:themeFillShade="F2"/>
            <w:vAlign w:val="center"/>
          </w:tcPr>
          <w:p w14:paraId="5AA32286" w14:textId="3668BC77" w:rsidR="000C23D9" w:rsidRPr="00343F01" w:rsidDel="00201166" w:rsidRDefault="000C23D9" w:rsidP="00D62BC5">
            <w:pPr>
              <w:spacing w:before="0" w:after="160"/>
              <w:jc w:val="left"/>
              <w:rPr>
                <w:del w:id="9871" w:author="Houyem Rais" w:date="2024-02-22T14:46:00Z"/>
                <w:rFonts w:asciiTheme="minorHAnsi" w:hAnsiTheme="minorHAnsi" w:cstheme="minorHAnsi"/>
                <w:b/>
                <w:bCs/>
                <w:szCs w:val="18"/>
                <w:u w:val="single"/>
                <w:lang w:val="fr-FR"/>
              </w:rPr>
              <w:pPrChange w:id="9872" w:author="Houyem Rais" w:date="2024-02-22T14:49:00Z">
                <w:pPr>
                  <w:pStyle w:val="Paragraph"/>
                  <w:spacing w:before="0" w:after="0"/>
                  <w:ind w:left="-2" w:right="-43"/>
                  <w:jc w:val="center"/>
                </w:pPr>
              </w:pPrChange>
            </w:pPr>
            <w:del w:id="9873" w:author="Houyem Rais" w:date="2024-02-22T14:46:00Z">
              <w:r w:rsidRPr="00343F01" w:rsidDel="00201166">
                <w:rPr>
                  <w:rFonts w:asciiTheme="minorHAnsi" w:hAnsiTheme="minorHAnsi" w:cstheme="minorHAnsi"/>
                  <w:b/>
                  <w:bCs/>
                  <w:szCs w:val="18"/>
                  <w:u w:val="single"/>
                  <w:lang w:val="fr-FR"/>
                </w:rPr>
                <w:delText>Option 3.1</w:delText>
              </w:r>
              <w:r w:rsidRPr="00343F01" w:rsidDel="00201166">
                <w:rPr>
                  <w:rFonts w:asciiTheme="minorHAnsi" w:hAnsiTheme="minorHAnsi" w:cstheme="minorHAnsi"/>
                  <w:b/>
                  <w:bCs/>
                  <w:szCs w:val="18"/>
                  <w:lang w:val="fr-FR"/>
                </w:rPr>
                <w:delText> : MP + Affermage</w:delText>
              </w:r>
            </w:del>
          </w:p>
        </w:tc>
        <w:tc>
          <w:tcPr>
            <w:tcW w:w="0" w:type="auto"/>
            <w:shd w:val="clear" w:color="auto" w:fill="F2F2F2" w:themeFill="background1" w:themeFillShade="F2"/>
          </w:tcPr>
          <w:p w14:paraId="354312DD" w14:textId="42D2EED8" w:rsidR="000C23D9" w:rsidRPr="00343F01" w:rsidDel="00201166" w:rsidRDefault="000C23D9" w:rsidP="00D62BC5">
            <w:pPr>
              <w:spacing w:before="0" w:after="160"/>
              <w:jc w:val="left"/>
              <w:rPr>
                <w:del w:id="9874" w:author="Houyem Rais" w:date="2024-02-22T14:46:00Z"/>
                <w:rFonts w:asciiTheme="minorHAnsi" w:hAnsiTheme="minorHAnsi" w:cstheme="minorHAnsi"/>
                <w:b/>
                <w:bCs/>
                <w:szCs w:val="18"/>
                <w:u w:val="single"/>
                <w:lang w:val="fr-FR"/>
              </w:rPr>
              <w:pPrChange w:id="9875" w:author="Houyem Rais" w:date="2024-02-22T14:49:00Z">
                <w:pPr>
                  <w:pStyle w:val="Paragraph"/>
                  <w:spacing w:before="0" w:after="0"/>
                  <w:ind w:left="-2" w:right="-43"/>
                  <w:jc w:val="center"/>
                </w:pPr>
              </w:pPrChange>
            </w:pPr>
            <w:del w:id="9876" w:author="Houyem Rais" w:date="2024-02-22T14:46:00Z">
              <w:r w:rsidRPr="00343F01" w:rsidDel="00201166">
                <w:rPr>
                  <w:rFonts w:asciiTheme="minorHAnsi" w:hAnsiTheme="minorHAnsi" w:cstheme="minorHAnsi"/>
                  <w:b/>
                  <w:bCs/>
                  <w:szCs w:val="18"/>
                  <w:u w:val="single"/>
                  <w:lang w:val="fr-FR"/>
                </w:rPr>
                <w:delText>Option 4 :</w:delText>
              </w:r>
              <w:r w:rsidRPr="00343F01" w:rsidDel="00201166">
                <w:rPr>
                  <w:rFonts w:asciiTheme="minorHAnsi" w:hAnsiTheme="minorHAnsi" w:cstheme="minorHAnsi"/>
                  <w:b/>
                  <w:bCs/>
                  <w:szCs w:val="18"/>
                  <w:lang w:val="fr-FR"/>
                </w:rPr>
                <w:delText xml:space="preserve"> PPP à paiement public</w:delText>
              </w:r>
            </w:del>
          </w:p>
        </w:tc>
      </w:tr>
      <w:tr w:rsidR="000C23D9" w:rsidRPr="00343F01" w:rsidDel="00201166" w14:paraId="4CAC5343" w14:textId="261ED8EF" w:rsidTr="000C23D9">
        <w:tblPrEx>
          <w:tblW w:w="14364" w:type="dxa"/>
          <w:tblPrExChange w:id="9877" w:author="Mohamed Amine Sdiri" w:date="2023-12-01T18:31:00Z">
            <w:tblPrEx>
              <w:tblW w:w="0" w:type="auto"/>
            </w:tblPrEx>
          </w:tblPrExChange>
        </w:tblPrEx>
        <w:trPr>
          <w:trHeight w:val="138"/>
          <w:del w:id="9878" w:author="Houyem Rais" w:date="2024-02-22T14:46:00Z"/>
          <w:trPrChange w:id="9879" w:author="Mohamed Amine Sdiri" w:date="2023-12-01T18:31:00Z">
            <w:trPr>
              <w:gridAfter w:val="0"/>
              <w:trHeight w:val="137"/>
            </w:trPr>
          </w:trPrChange>
        </w:trPr>
        <w:tc>
          <w:tcPr>
            <w:tcW w:w="0" w:type="auto"/>
            <w:shd w:val="clear" w:color="auto" w:fill="E1DFED"/>
            <w:vAlign w:val="center"/>
            <w:tcPrChange w:id="9880" w:author="Mohamed Amine Sdiri" w:date="2023-12-01T18:31:00Z">
              <w:tcPr>
                <w:tcW w:w="0" w:type="auto"/>
                <w:shd w:val="clear" w:color="auto" w:fill="E1DFED"/>
                <w:vAlign w:val="center"/>
              </w:tcPr>
            </w:tcPrChange>
          </w:tcPr>
          <w:p w14:paraId="20A6D6F4" w14:textId="11EF5FF4" w:rsidR="000C23D9" w:rsidRPr="00343F01" w:rsidDel="00201166" w:rsidRDefault="000C23D9" w:rsidP="00D62BC5">
            <w:pPr>
              <w:spacing w:before="0" w:after="160"/>
              <w:jc w:val="left"/>
              <w:rPr>
                <w:del w:id="9881" w:author="Houyem Rais" w:date="2024-02-22T14:46:00Z"/>
                <w:rFonts w:asciiTheme="minorHAnsi" w:hAnsiTheme="minorHAnsi" w:cstheme="minorHAnsi"/>
                <w:b/>
                <w:bCs/>
                <w:szCs w:val="18"/>
                <w:lang w:val="fr-FR"/>
              </w:rPr>
              <w:pPrChange w:id="9882" w:author="Houyem Rais" w:date="2024-02-22T14:49:00Z">
                <w:pPr>
                  <w:pStyle w:val="Paragraph"/>
                  <w:spacing w:before="0" w:after="0"/>
                  <w:jc w:val="left"/>
                </w:pPr>
              </w:pPrChange>
            </w:pPr>
            <w:del w:id="9883" w:author="Houyem Rais" w:date="2024-02-22T14:46:00Z">
              <w:r w:rsidRPr="00343F01" w:rsidDel="00201166">
                <w:rPr>
                  <w:rFonts w:asciiTheme="minorHAnsi" w:hAnsiTheme="minorHAnsi" w:cstheme="minorHAnsi"/>
                  <w:b/>
                  <w:bCs/>
                  <w:szCs w:val="18"/>
                  <w:lang w:val="fr-FR"/>
                </w:rPr>
                <w:delText>Financement Public</w:delText>
              </w:r>
            </w:del>
          </w:p>
        </w:tc>
        <w:tc>
          <w:tcPr>
            <w:tcW w:w="0" w:type="auto"/>
            <w:shd w:val="clear" w:color="auto" w:fill="F2F2F2" w:themeFill="background1" w:themeFillShade="F2"/>
            <w:vAlign w:val="center"/>
            <w:tcPrChange w:id="9884" w:author="Mohamed Amine Sdiri" w:date="2023-12-01T18:31:00Z">
              <w:tcPr>
                <w:tcW w:w="0" w:type="auto"/>
                <w:gridSpan w:val="2"/>
                <w:shd w:val="clear" w:color="auto" w:fill="F2F2F2" w:themeFill="background1" w:themeFillShade="F2"/>
                <w:vAlign w:val="center"/>
              </w:tcPr>
            </w:tcPrChange>
          </w:tcPr>
          <w:p w14:paraId="3B911C0B" w14:textId="5A9820A0" w:rsidR="000C23D9" w:rsidRPr="00343F01" w:rsidDel="00201166" w:rsidRDefault="000C23D9" w:rsidP="00D62BC5">
            <w:pPr>
              <w:spacing w:before="0" w:after="160"/>
              <w:jc w:val="left"/>
              <w:rPr>
                <w:del w:id="9885" w:author="Houyem Rais" w:date="2024-02-22T14:46:00Z"/>
                <w:rFonts w:asciiTheme="minorHAnsi" w:hAnsiTheme="minorHAnsi" w:cstheme="minorHAnsi"/>
                <w:szCs w:val="18"/>
                <w:lang w:val="fr-FR"/>
              </w:rPr>
              <w:pPrChange w:id="9886" w:author="Houyem Rais" w:date="2024-02-22T14:49:00Z">
                <w:pPr>
                  <w:pStyle w:val="Paragraph"/>
                  <w:spacing w:before="0" w:after="0"/>
                  <w:jc w:val="center"/>
                </w:pPr>
              </w:pPrChange>
            </w:pPr>
            <w:del w:id="9887" w:author="Houyem Rais" w:date="2024-02-22T14:46:00Z">
              <w:r w:rsidRPr="00343F01" w:rsidDel="00201166">
                <w:rPr>
                  <w:rFonts w:asciiTheme="minorHAnsi" w:hAnsiTheme="minorHAnsi" w:cstheme="minorHAnsi"/>
                  <w:szCs w:val="18"/>
                  <w:lang w:val="fr-FR"/>
                </w:rPr>
                <w:delText xml:space="preserve">L’Etat couvrira la totalité des coûts d’investissement, soit </w:delText>
              </w:r>
              <w:r w:rsidRPr="00343F01" w:rsidDel="00201166">
                <w:rPr>
                  <w:rFonts w:asciiTheme="minorHAnsi" w:hAnsiTheme="minorHAnsi" w:cstheme="minorHAnsi"/>
                  <w:b/>
                  <w:bCs/>
                  <w:szCs w:val="18"/>
                  <w:lang w:val="fr-FR"/>
                </w:rPr>
                <w:delText>1266,1 M$</w:delText>
              </w:r>
            </w:del>
          </w:p>
        </w:tc>
        <w:tc>
          <w:tcPr>
            <w:tcW w:w="0" w:type="auto"/>
            <w:vAlign w:val="center"/>
            <w:tcPrChange w:id="9888" w:author="Mohamed Amine Sdiri" w:date="2023-12-01T18:31:00Z">
              <w:tcPr>
                <w:tcW w:w="0" w:type="auto"/>
                <w:gridSpan w:val="2"/>
                <w:vAlign w:val="center"/>
              </w:tcPr>
            </w:tcPrChange>
          </w:tcPr>
          <w:p w14:paraId="48ED9DD3" w14:textId="439332C2" w:rsidR="000C23D9" w:rsidRPr="00343F01" w:rsidDel="00201166" w:rsidRDefault="000C23D9" w:rsidP="00D62BC5">
            <w:pPr>
              <w:spacing w:before="0" w:after="160"/>
              <w:jc w:val="left"/>
              <w:rPr>
                <w:del w:id="9889" w:author="Houyem Rais" w:date="2024-02-22T14:46:00Z"/>
                <w:rFonts w:asciiTheme="minorHAnsi" w:hAnsiTheme="minorHAnsi" w:cstheme="minorHAnsi"/>
                <w:szCs w:val="18"/>
                <w:lang w:val="fr-FR"/>
              </w:rPr>
              <w:pPrChange w:id="9890" w:author="Houyem Rais" w:date="2024-02-22T14:49:00Z">
                <w:pPr>
                  <w:pStyle w:val="Paragraph"/>
                  <w:spacing w:before="0" w:after="0"/>
                  <w:jc w:val="center"/>
                </w:pPr>
              </w:pPrChange>
            </w:pPr>
            <w:del w:id="9891" w:author="Houyem Rais" w:date="2024-02-22T14:46:00Z">
              <w:r w:rsidRPr="00343F01" w:rsidDel="00201166">
                <w:rPr>
                  <w:rFonts w:asciiTheme="minorHAnsi" w:hAnsiTheme="minorHAnsi" w:cstheme="minorHAnsi"/>
                  <w:szCs w:val="18"/>
                  <w:lang w:val="fr-FR"/>
                </w:rPr>
                <w:delText>Pas de financement public initial</w:delText>
              </w:r>
            </w:del>
          </w:p>
        </w:tc>
        <w:tc>
          <w:tcPr>
            <w:tcW w:w="0" w:type="auto"/>
            <w:vAlign w:val="center"/>
            <w:tcPrChange w:id="9892" w:author="Mohamed Amine Sdiri" w:date="2023-12-01T18:31:00Z">
              <w:tcPr>
                <w:tcW w:w="0" w:type="auto"/>
                <w:gridSpan w:val="2"/>
                <w:vAlign w:val="center"/>
              </w:tcPr>
            </w:tcPrChange>
          </w:tcPr>
          <w:p w14:paraId="5ECC7A99" w14:textId="69B2412A" w:rsidR="000C23D9" w:rsidRPr="00343F01" w:rsidDel="00201166" w:rsidRDefault="000C23D9" w:rsidP="00D62BC5">
            <w:pPr>
              <w:spacing w:before="0" w:after="160"/>
              <w:jc w:val="left"/>
              <w:rPr>
                <w:del w:id="9893" w:author="Houyem Rais" w:date="2024-02-22T14:46:00Z"/>
                <w:rFonts w:asciiTheme="minorHAnsi" w:hAnsiTheme="minorHAnsi" w:cstheme="minorHAnsi"/>
                <w:szCs w:val="18"/>
                <w:lang w:val="fr-FR"/>
              </w:rPr>
              <w:pPrChange w:id="9894" w:author="Houyem Rais" w:date="2024-02-22T14:49:00Z">
                <w:pPr>
                  <w:pStyle w:val="Paragraph"/>
                  <w:spacing w:before="0" w:after="0"/>
                  <w:jc w:val="center"/>
                </w:pPr>
              </w:pPrChange>
            </w:pPr>
            <w:del w:id="9895" w:author="Houyem Rais" w:date="2024-02-22T14:46:00Z">
              <w:r w:rsidRPr="00343F01" w:rsidDel="00201166">
                <w:rPr>
                  <w:rFonts w:asciiTheme="minorHAnsi" w:hAnsiTheme="minorHAnsi" w:cstheme="minorHAnsi"/>
                  <w:szCs w:val="18"/>
                  <w:lang w:val="fr-FR"/>
                </w:rPr>
                <w:delText xml:space="preserve">Un financement public de 35% des coûts d’investissement sera nécessaire dans cette option, soit à </w:delText>
              </w:r>
              <w:r w:rsidRPr="00343F01" w:rsidDel="00201166">
                <w:rPr>
                  <w:rFonts w:asciiTheme="minorHAnsi" w:hAnsiTheme="minorHAnsi" w:cstheme="minorHAnsi"/>
                  <w:b/>
                  <w:bCs/>
                  <w:szCs w:val="18"/>
                  <w:lang w:val="fr-FR"/>
                </w:rPr>
                <w:delText>443 M$</w:delText>
              </w:r>
            </w:del>
          </w:p>
        </w:tc>
        <w:tc>
          <w:tcPr>
            <w:tcW w:w="0" w:type="auto"/>
            <w:vAlign w:val="center"/>
            <w:tcPrChange w:id="9896" w:author="Mohamed Amine Sdiri" w:date="2023-12-01T18:31:00Z">
              <w:tcPr>
                <w:tcW w:w="0" w:type="auto"/>
                <w:gridSpan w:val="2"/>
                <w:vAlign w:val="center"/>
              </w:tcPr>
            </w:tcPrChange>
          </w:tcPr>
          <w:p w14:paraId="65881C57" w14:textId="64238950" w:rsidR="000C23D9" w:rsidRPr="00343F01" w:rsidDel="00201166" w:rsidRDefault="000C23D9" w:rsidP="00D62BC5">
            <w:pPr>
              <w:spacing w:before="0" w:after="160"/>
              <w:jc w:val="left"/>
              <w:rPr>
                <w:del w:id="9897" w:author="Houyem Rais" w:date="2024-02-22T14:46:00Z"/>
                <w:rFonts w:asciiTheme="minorHAnsi" w:hAnsiTheme="minorHAnsi" w:cstheme="minorHAnsi"/>
                <w:szCs w:val="18"/>
                <w:lang w:val="fr-FR"/>
              </w:rPr>
              <w:pPrChange w:id="9898" w:author="Houyem Rais" w:date="2024-02-22T14:49:00Z">
                <w:pPr>
                  <w:pStyle w:val="Paragraph"/>
                  <w:spacing w:before="0" w:after="0"/>
                  <w:jc w:val="center"/>
                </w:pPr>
              </w:pPrChange>
            </w:pPr>
            <w:del w:id="9899" w:author="Houyem Rais" w:date="2024-02-22T14:46:00Z">
              <w:r w:rsidRPr="00343F01" w:rsidDel="00201166">
                <w:rPr>
                  <w:rFonts w:asciiTheme="minorHAnsi" w:hAnsiTheme="minorHAnsi" w:cstheme="minorHAnsi"/>
                  <w:szCs w:val="18"/>
                  <w:lang w:val="fr-FR"/>
                </w:rPr>
                <w:delText>Pas de financement public initial</w:delText>
              </w:r>
            </w:del>
          </w:p>
        </w:tc>
        <w:tc>
          <w:tcPr>
            <w:tcW w:w="0" w:type="auto"/>
            <w:vAlign w:val="center"/>
            <w:tcPrChange w:id="9900" w:author="Mohamed Amine Sdiri" w:date="2023-12-01T18:31:00Z">
              <w:tcPr>
                <w:tcW w:w="0" w:type="auto"/>
                <w:gridSpan w:val="2"/>
                <w:vAlign w:val="center"/>
              </w:tcPr>
            </w:tcPrChange>
          </w:tcPr>
          <w:p w14:paraId="31B430DD" w14:textId="05851AD9" w:rsidR="000C23D9" w:rsidRPr="00343F01" w:rsidDel="00201166" w:rsidRDefault="000C23D9" w:rsidP="00D62BC5">
            <w:pPr>
              <w:spacing w:before="0" w:after="160"/>
              <w:jc w:val="left"/>
              <w:rPr>
                <w:del w:id="9901" w:author="Houyem Rais" w:date="2024-02-22T14:46:00Z"/>
                <w:rFonts w:asciiTheme="minorHAnsi" w:hAnsiTheme="minorHAnsi" w:cstheme="minorHAnsi"/>
                <w:szCs w:val="18"/>
                <w:lang w:val="fr-FR"/>
              </w:rPr>
              <w:pPrChange w:id="9902" w:author="Houyem Rais" w:date="2024-02-22T14:49:00Z">
                <w:pPr>
                  <w:pStyle w:val="Paragraph"/>
                  <w:spacing w:before="0" w:after="0"/>
                  <w:jc w:val="center"/>
                </w:pPr>
              </w:pPrChange>
            </w:pPr>
            <w:del w:id="9903" w:author="Houyem Rais" w:date="2024-02-22T14:46:00Z">
              <w:r w:rsidRPr="00343F01" w:rsidDel="00201166">
                <w:rPr>
                  <w:rFonts w:asciiTheme="minorHAnsi" w:hAnsiTheme="minorHAnsi" w:cstheme="minorHAnsi"/>
                  <w:szCs w:val="18"/>
                  <w:lang w:val="fr-FR"/>
                </w:rPr>
                <w:delText>L’Etat (ou l’autorité publique) investira en capital dans la société du projet à hauteur de 49% des coûts d’investissement, soit</w:delText>
              </w:r>
              <w:r w:rsidDel="00201166">
                <w:rPr>
                  <w:rFonts w:asciiTheme="minorHAnsi" w:hAnsiTheme="minorHAnsi" w:cstheme="minorHAnsi"/>
                  <w:szCs w:val="18"/>
                  <w:lang w:val="fr-FR"/>
                </w:rPr>
                <w:delText xml:space="preserve"> </w:delText>
              </w:r>
              <w:r w:rsidRPr="00343F01" w:rsidDel="00201166">
                <w:rPr>
                  <w:rFonts w:asciiTheme="minorHAnsi" w:hAnsiTheme="minorHAnsi" w:cstheme="minorHAnsi"/>
                  <w:b/>
                  <w:bCs/>
                  <w:szCs w:val="18"/>
                  <w:lang w:val="fr-FR"/>
                </w:rPr>
                <w:delText>620,4 M$</w:delText>
              </w:r>
            </w:del>
          </w:p>
        </w:tc>
        <w:tc>
          <w:tcPr>
            <w:tcW w:w="0" w:type="auto"/>
            <w:vAlign w:val="center"/>
            <w:tcPrChange w:id="9904" w:author="Mohamed Amine Sdiri" w:date="2023-12-01T18:31:00Z">
              <w:tcPr>
                <w:tcW w:w="0" w:type="auto"/>
                <w:gridSpan w:val="2"/>
                <w:vAlign w:val="center"/>
              </w:tcPr>
            </w:tcPrChange>
          </w:tcPr>
          <w:p w14:paraId="68C36068" w14:textId="5FD0EBFE" w:rsidR="000C23D9" w:rsidRPr="00343F01" w:rsidDel="00201166" w:rsidRDefault="000C23D9" w:rsidP="00D62BC5">
            <w:pPr>
              <w:spacing w:before="0" w:after="160"/>
              <w:jc w:val="left"/>
              <w:rPr>
                <w:del w:id="9905" w:author="Houyem Rais" w:date="2024-02-22T14:46:00Z"/>
                <w:rFonts w:asciiTheme="minorHAnsi" w:hAnsiTheme="minorHAnsi" w:cstheme="minorHAnsi"/>
                <w:szCs w:val="18"/>
                <w:lang w:val="fr-FR"/>
              </w:rPr>
              <w:pPrChange w:id="9906" w:author="Houyem Rais" w:date="2024-02-22T14:49:00Z">
                <w:pPr>
                  <w:pStyle w:val="Paragraph"/>
                  <w:spacing w:before="0" w:after="0"/>
                  <w:jc w:val="center"/>
                </w:pPr>
              </w:pPrChange>
            </w:pPr>
            <w:del w:id="9907" w:author="Houyem Rais" w:date="2024-02-22T14:46:00Z">
              <w:r w:rsidRPr="00343F01" w:rsidDel="00201166">
                <w:rPr>
                  <w:rFonts w:asciiTheme="minorHAnsi" w:hAnsiTheme="minorHAnsi" w:cstheme="minorHAnsi"/>
                  <w:szCs w:val="18"/>
                  <w:lang w:val="fr-FR"/>
                </w:rPr>
                <w:delText xml:space="preserve">L’Etat couvrira la totalité des coûts d’investissement, soit </w:delText>
              </w:r>
              <w:r w:rsidRPr="00343F01" w:rsidDel="00201166">
                <w:rPr>
                  <w:rFonts w:asciiTheme="minorHAnsi" w:hAnsiTheme="minorHAnsi" w:cstheme="minorHAnsi"/>
                  <w:b/>
                  <w:bCs/>
                  <w:szCs w:val="18"/>
                  <w:lang w:val="fr-FR"/>
                </w:rPr>
                <w:delText>1266,1 M$</w:delText>
              </w:r>
            </w:del>
          </w:p>
        </w:tc>
        <w:tc>
          <w:tcPr>
            <w:tcW w:w="0" w:type="auto"/>
            <w:vAlign w:val="center"/>
            <w:tcPrChange w:id="9908" w:author="Mohamed Amine Sdiri" w:date="2023-12-01T18:31:00Z">
              <w:tcPr>
                <w:tcW w:w="0" w:type="auto"/>
                <w:gridSpan w:val="2"/>
                <w:vAlign w:val="center"/>
              </w:tcPr>
            </w:tcPrChange>
          </w:tcPr>
          <w:p w14:paraId="1D79B86C" w14:textId="5B5D51FA" w:rsidR="000C23D9" w:rsidRPr="00343F01" w:rsidDel="00201166" w:rsidRDefault="000C23D9" w:rsidP="00D62BC5">
            <w:pPr>
              <w:spacing w:before="0" w:after="160"/>
              <w:jc w:val="left"/>
              <w:rPr>
                <w:del w:id="9909" w:author="Houyem Rais" w:date="2024-02-22T14:46:00Z"/>
                <w:rFonts w:asciiTheme="minorHAnsi" w:hAnsiTheme="minorHAnsi" w:cstheme="minorHAnsi"/>
                <w:szCs w:val="18"/>
                <w:lang w:val="fr-FR"/>
              </w:rPr>
              <w:pPrChange w:id="9910" w:author="Houyem Rais" w:date="2024-02-22T14:49:00Z">
                <w:pPr>
                  <w:pStyle w:val="Paragraph"/>
                  <w:spacing w:before="0" w:after="0"/>
                  <w:jc w:val="center"/>
                </w:pPr>
              </w:pPrChange>
            </w:pPr>
            <w:del w:id="9911" w:author="Houyem Rais" w:date="2024-02-22T14:46:00Z">
              <w:r w:rsidRPr="00343F01" w:rsidDel="00201166">
                <w:rPr>
                  <w:rFonts w:asciiTheme="minorHAnsi" w:hAnsiTheme="minorHAnsi" w:cstheme="minorHAnsi"/>
                  <w:szCs w:val="18"/>
                  <w:lang w:val="fr-FR"/>
                </w:rPr>
                <w:delText>Pas de financement public initial</w:delText>
              </w:r>
            </w:del>
          </w:p>
        </w:tc>
      </w:tr>
      <w:tr w:rsidR="000C23D9" w:rsidRPr="00343F01" w:rsidDel="00201166" w14:paraId="42C6517D" w14:textId="644F4AF1" w:rsidTr="000C23D9">
        <w:tblPrEx>
          <w:tblW w:w="14364" w:type="dxa"/>
          <w:tblPrExChange w:id="9912" w:author="Mohamed Amine Sdiri" w:date="2023-12-01T18:31:00Z">
            <w:tblPrEx>
              <w:tblW w:w="0" w:type="auto"/>
            </w:tblPrEx>
          </w:tblPrExChange>
        </w:tblPrEx>
        <w:trPr>
          <w:trHeight w:val="138"/>
          <w:del w:id="9913" w:author="Houyem Rais" w:date="2024-02-22T14:46:00Z"/>
          <w:trPrChange w:id="9914" w:author="Mohamed Amine Sdiri" w:date="2023-12-01T18:31:00Z">
            <w:trPr>
              <w:gridAfter w:val="0"/>
              <w:trHeight w:val="137"/>
            </w:trPr>
          </w:trPrChange>
        </w:trPr>
        <w:tc>
          <w:tcPr>
            <w:tcW w:w="0" w:type="auto"/>
            <w:shd w:val="clear" w:color="auto" w:fill="E1DFED"/>
            <w:vAlign w:val="center"/>
            <w:tcPrChange w:id="9915" w:author="Mohamed Amine Sdiri" w:date="2023-12-01T18:31:00Z">
              <w:tcPr>
                <w:tcW w:w="0" w:type="auto"/>
                <w:shd w:val="clear" w:color="auto" w:fill="E1DFED"/>
                <w:vAlign w:val="center"/>
              </w:tcPr>
            </w:tcPrChange>
          </w:tcPr>
          <w:p w14:paraId="0A02FF58" w14:textId="1032CBC5" w:rsidR="000C23D9" w:rsidRPr="00343F01" w:rsidDel="00201166" w:rsidRDefault="000C23D9" w:rsidP="00D62BC5">
            <w:pPr>
              <w:spacing w:before="0" w:after="160"/>
              <w:jc w:val="left"/>
              <w:rPr>
                <w:del w:id="9916" w:author="Houyem Rais" w:date="2024-02-22T14:46:00Z"/>
                <w:rFonts w:asciiTheme="minorHAnsi" w:hAnsiTheme="minorHAnsi" w:cstheme="minorHAnsi"/>
                <w:b/>
                <w:bCs/>
                <w:szCs w:val="18"/>
                <w:lang w:val="fr-FR"/>
              </w:rPr>
              <w:pPrChange w:id="9917" w:author="Houyem Rais" w:date="2024-02-22T14:49:00Z">
                <w:pPr>
                  <w:pStyle w:val="Paragraph"/>
                  <w:spacing w:before="0" w:after="0"/>
                  <w:jc w:val="left"/>
                </w:pPr>
              </w:pPrChange>
            </w:pPr>
            <w:del w:id="9918" w:author="Houyem Rais" w:date="2024-02-22T14:46:00Z">
              <w:r w:rsidRPr="00343F01" w:rsidDel="00201166">
                <w:rPr>
                  <w:rFonts w:asciiTheme="minorHAnsi" w:hAnsiTheme="minorHAnsi" w:cstheme="minorHAnsi"/>
                  <w:szCs w:val="18"/>
                  <w:lang w:val="fr-FR"/>
                </w:rPr>
                <w:delText>Dont prêts multilatéraux</w:delText>
              </w:r>
            </w:del>
          </w:p>
        </w:tc>
        <w:tc>
          <w:tcPr>
            <w:tcW w:w="0" w:type="auto"/>
            <w:shd w:val="clear" w:color="auto" w:fill="F2F2F2" w:themeFill="background1" w:themeFillShade="F2"/>
            <w:vAlign w:val="center"/>
            <w:tcPrChange w:id="9919" w:author="Mohamed Amine Sdiri" w:date="2023-12-01T18:31:00Z">
              <w:tcPr>
                <w:tcW w:w="0" w:type="auto"/>
                <w:gridSpan w:val="2"/>
                <w:shd w:val="clear" w:color="auto" w:fill="F2F2F2" w:themeFill="background1" w:themeFillShade="F2"/>
                <w:vAlign w:val="center"/>
              </w:tcPr>
            </w:tcPrChange>
          </w:tcPr>
          <w:p w14:paraId="300A89D1" w14:textId="7E5EC867" w:rsidR="000C23D9" w:rsidRPr="00343F01" w:rsidDel="00201166" w:rsidRDefault="000C23D9" w:rsidP="00D62BC5">
            <w:pPr>
              <w:spacing w:before="0" w:after="160"/>
              <w:jc w:val="left"/>
              <w:rPr>
                <w:del w:id="9920" w:author="Houyem Rais" w:date="2024-02-22T14:46:00Z"/>
                <w:rFonts w:asciiTheme="minorHAnsi" w:hAnsiTheme="minorHAnsi" w:cstheme="minorHAnsi"/>
                <w:b/>
                <w:bCs/>
                <w:szCs w:val="18"/>
                <w:lang w:val="fr-FR"/>
              </w:rPr>
              <w:pPrChange w:id="9921" w:author="Houyem Rais" w:date="2024-02-22T14:49:00Z">
                <w:pPr>
                  <w:pStyle w:val="Paragraph"/>
                  <w:spacing w:before="0" w:after="0"/>
                  <w:jc w:val="center"/>
                </w:pPr>
              </w:pPrChange>
            </w:pPr>
            <w:del w:id="9922" w:author="Houyem Rais" w:date="2024-02-22T14:46:00Z">
              <w:r w:rsidRPr="00343F01" w:rsidDel="00201166">
                <w:rPr>
                  <w:rFonts w:asciiTheme="minorHAnsi" w:hAnsiTheme="minorHAnsi" w:cstheme="minorHAnsi"/>
                  <w:szCs w:val="18"/>
                  <w:lang w:val="fr-FR"/>
                </w:rPr>
                <w:delText xml:space="preserve">Le gouvernement financera ces coûts d’investissement par un prêt multilatéral couvrant 95% du financement, soit </w:delText>
              </w:r>
              <w:r w:rsidRPr="00343F01" w:rsidDel="00201166">
                <w:rPr>
                  <w:rFonts w:asciiTheme="minorHAnsi" w:hAnsiTheme="minorHAnsi" w:cstheme="minorHAnsi"/>
                  <w:b/>
                  <w:bCs/>
                  <w:szCs w:val="18"/>
                  <w:lang w:val="fr-FR"/>
                </w:rPr>
                <w:delText>1202,8 M$</w:delText>
              </w:r>
            </w:del>
          </w:p>
          <w:p w14:paraId="1F55EF45" w14:textId="3ECE15C5" w:rsidR="000C23D9" w:rsidRPr="00343F01" w:rsidDel="00201166" w:rsidRDefault="000C23D9" w:rsidP="00D62BC5">
            <w:pPr>
              <w:spacing w:before="0" w:after="160"/>
              <w:jc w:val="left"/>
              <w:rPr>
                <w:del w:id="9923" w:author="Houyem Rais" w:date="2024-02-22T14:46:00Z"/>
                <w:rFonts w:asciiTheme="minorHAnsi" w:hAnsiTheme="minorHAnsi" w:cstheme="minorHAnsi"/>
                <w:szCs w:val="18"/>
                <w:lang w:val="fr-FR"/>
              </w:rPr>
              <w:pPrChange w:id="9924" w:author="Houyem Rais" w:date="2024-02-22T14:49:00Z">
                <w:pPr>
                  <w:pStyle w:val="Paragraph"/>
                  <w:spacing w:before="0" w:after="0"/>
                  <w:jc w:val="center"/>
                </w:pPr>
              </w:pPrChange>
            </w:pPr>
            <w:del w:id="9925"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63,3 M$</w:delText>
              </w:r>
            </w:del>
          </w:p>
        </w:tc>
        <w:tc>
          <w:tcPr>
            <w:tcW w:w="0" w:type="auto"/>
            <w:vAlign w:val="center"/>
            <w:tcPrChange w:id="9926" w:author="Mohamed Amine Sdiri" w:date="2023-12-01T18:31:00Z">
              <w:tcPr>
                <w:tcW w:w="0" w:type="auto"/>
                <w:gridSpan w:val="2"/>
                <w:vAlign w:val="center"/>
              </w:tcPr>
            </w:tcPrChange>
          </w:tcPr>
          <w:p w14:paraId="3EC8E376" w14:textId="662F0D54" w:rsidR="000C23D9" w:rsidRPr="00343F01" w:rsidDel="00201166" w:rsidRDefault="000C23D9" w:rsidP="00D62BC5">
            <w:pPr>
              <w:spacing w:before="0" w:after="160"/>
              <w:jc w:val="left"/>
              <w:rPr>
                <w:del w:id="9927" w:author="Houyem Rais" w:date="2024-02-22T14:46:00Z"/>
                <w:rFonts w:asciiTheme="minorHAnsi" w:hAnsiTheme="minorHAnsi" w:cstheme="minorHAnsi"/>
                <w:szCs w:val="18"/>
                <w:lang w:val="fr-FR"/>
              </w:rPr>
              <w:pPrChange w:id="9928" w:author="Houyem Rais" w:date="2024-02-22T14:49:00Z">
                <w:pPr>
                  <w:pStyle w:val="Paragraph"/>
                  <w:spacing w:before="0" w:after="0"/>
                  <w:jc w:val="center"/>
                </w:pPr>
              </w:pPrChange>
            </w:pPr>
            <w:del w:id="9929" w:author="Houyem Rais" w:date="2024-02-22T14:46:00Z">
              <w:r w:rsidRPr="00343F01" w:rsidDel="00201166">
                <w:rPr>
                  <w:rFonts w:asciiTheme="minorHAnsi" w:hAnsiTheme="minorHAnsi" w:cstheme="minorHAnsi"/>
                  <w:szCs w:val="18"/>
                  <w:lang w:val="fr-FR"/>
                </w:rPr>
                <w:delText>_</w:delText>
              </w:r>
            </w:del>
          </w:p>
        </w:tc>
        <w:tc>
          <w:tcPr>
            <w:tcW w:w="0" w:type="auto"/>
            <w:vAlign w:val="center"/>
            <w:tcPrChange w:id="9930" w:author="Mohamed Amine Sdiri" w:date="2023-12-01T18:31:00Z">
              <w:tcPr>
                <w:tcW w:w="0" w:type="auto"/>
                <w:gridSpan w:val="2"/>
                <w:vAlign w:val="center"/>
              </w:tcPr>
            </w:tcPrChange>
          </w:tcPr>
          <w:p w14:paraId="3BCB04F4" w14:textId="3BE0E470" w:rsidR="000C23D9" w:rsidRPr="00343F01" w:rsidDel="00201166" w:rsidRDefault="000C23D9" w:rsidP="00D62BC5">
            <w:pPr>
              <w:spacing w:before="0" w:after="160"/>
              <w:jc w:val="left"/>
              <w:rPr>
                <w:del w:id="9931" w:author="Houyem Rais" w:date="2024-02-22T14:46:00Z"/>
                <w:rFonts w:asciiTheme="minorHAnsi" w:hAnsiTheme="minorHAnsi" w:cstheme="minorHAnsi"/>
                <w:szCs w:val="18"/>
                <w:lang w:val="fr-FR"/>
              </w:rPr>
              <w:pPrChange w:id="9932" w:author="Houyem Rais" w:date="2024-02-22T14:49:00Z">
                <w:pPr>
                  <w:pStyle w:val="Paragraph"/>
                  <w:spacing w:before="0" w:after="0"/>
                  <w:jc w:val="center"/>
                </w:pPr>
              </w:pPrChange>
            </w:pPr>
            <w:del w:id="9933" w:author="Houyem Rais" w:date="2024-02-22T14:46:00Z">
              <w:r w:rsidRPr="00343F01" w:rsidDel="00201166">
                <w:rPr>
                  <w:rFonts w:asciiTheme="minorHAnsi" w:hAnsiTheme="minorHAnsi" w:cstheme="minorHAnsi"/>
                  <w:szCs w:val="18"/>
                  <w:lang w:val="fr-FR"/>
                </w:rPr>
                <w:delText xml:space="preserve">Le gouvernement financera cette subvention d’investissement par un prêt multilatéral couvrant 95% du financement, soit </w:delText>
              </w:r>
              <w:r w:rsidRPr="00343F01" w:rsidDel="00201166">
                <w:rPr>
                  <w:rFonts w:asciiTheme="minorHAnsi" w:hAnsiTheme="minorHAnsi" w:cstheme="minorHAnsi"/>
                  <w:b/>
                  <w:bCs/>
                  <w:szCs w:val="18"/>
                  <w:lang w:val="fr-FR"/>
                </w:rPr>
                <w:delText>421 M$</w:delText>
              </w:r>
            </w:del>
          </w:p>
          <w:p w14:paraId="7689CB5F" w14:textId="5F6F06AF" w:rsidR="000C23D9" w:rsidRPr="00343F01" w:rsidDel="00201166" w:rsidRDefault="000C23D9" w:rsidP="00D62BC5">
            <w:pPr>
              <w:spacing w:before="0" w:after="160"/>
              <w:jc w:val="left"/>
              <w:rPr>
                <w:del w:id="9934" w:author="Houyem Rais" w:date="2024-02-22T14:46:00Z"/>
                <w:rFonts w:asciiTheme="minorHAnsi" w:hAnsiTheme="minorHAnsi" w:cstheme="minorHAnsi"/>
                <w:szCs w:val="18"/>
                <w:lang w:val="fr-FR"/>
              </w:rPr>
              <w:pPrChange w:id="9935" w:author="Houyem Rais" w:date="2024-02-22T14:49:00Z">
                <w:pPr>
                  <w:pStyle w:val="Paragraph"/>
                  <w:spacing w:before="0" w:after="0"/>
                  <w:jc w:val="center"/>
                </w:pPr>
              </w:pPrChange>
            </w:pPr>
            <w:del w:id="9936"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22,2 M$</w:delText>
              </w:r>
            </w:del>
          </w:p>
        </w:tc>
        <w:tc>
          <w:tcPr>
            <w:tcW w:w="0" w:type="auto"/>
            <w:vAlign w:val="center"/>
            <w:tcPrChange w:id="9937" w:author="Mohamed Amine Sdiri" w:date="2023-12-01T18:31:00Z">
              <w:tcPr>
                <w:tcW w:w="0" w:type="auto"/>
                <w:gridSpan w:val="2"/>
                <w:vAlign w:val="center"/>
              </w:tcPr>
            </w:tcPrChange>
          </w:tcPr>
          <w:p w14:paraId="1F4BE756" w14:textId="27B40EE9" w:rsidR="000C23D9" w:rsidRPr="00343F01" w:rsidDel="00201166" w:rsidRDefault="000C23D9" w:rsidP="00D62BC5">
            <w:pPr>
              <w:spacing w:before="0" w:after="160"/>
              <w:jc w:val="left"/>
              <w:rPr>
                <w:del w:id="9938" w:author="Houyem Rais" w:date="2024-02-22T14:46:00Z"/>
                <w:rFonts w:asciiTheme="minorHAnsi" w:hAnsiTheme="minorHAnsi" w:cstheme="minorHAnsi"/>
                <w:szCs w:val="18"/>
                <w:lang w:val="fr-FR"/>
              </w:rPr>
              <w:pPrChange w:id="9939" w:author="Houyem Rais" w:date="2024-02-22T14:49:00Z">
                <w:pPr>
                  <w:pStyle w:val="Paragraph"/>
                  <w:spacing w:before="0" w:after="0"/>
                  <w:jc w:val="center"/>
                </w:pPr>
              </w:pPrChange>
            </w:pPr>
            <w:del w:id="9940" w:author="Houyem Rais" w:date="2024-02-22T14:46:00Z">
              <w:r w:rsidRPr="00343F01" w:rsidDel="00201166">
                <w:rPr>
                  <w:rFonts w:asciiTheme="minorHAnsi" w:hAnsiTheme="minorHAnsi" w:cstheme="minorHAnsi"/>
                  <w:szCs w:val="18"/>
                  <w:lang w:val="fr-FR"/>
                </w:rPr>
                <w:delText>_</w:delText>
              </w:r>
            </w:del>
          </w:p>
        </w:tc>
        <w:tc>
          <w:tcPr>
            <w:tcW w:w="0" w:type="auto"/>
            <w:vAlign w:val="center"/>
            <w:tcPrChange w:id="9941" w:author="Mohamed Amine Sdiri" w:date="2023-12-01T18:31:00Z">
              <w:tcPr>
                <w:tcW w:w="0" w:type="auto"/>
                <w:gridSpan w:val="2"/>
                <w:vAlign w:val="center"/>
              </w:tcPr>
            </w:tcPrChange>
          </w:tcPr>
          <w:p w14:paraId="3DF69068" w14:textId="68FA4D05" w:rsidR="000C23D9" w:rsidRPr="00343F01" w:rsidDel="00201166" w:rsidRDefault="000C23D9" w:rsidP="00D62BC5">
            <w:pPr>
              <w:spacing w:before="0" w:after="160"/>
              <w:jc w:val="left"/>
              <w:rPr>
                <w:del w:id="9942" w:author="Houyem Rais" w:date="2024-02-22T14:46:00Z"/>
                <w:rFonts w:asciiTheme="minorHAnsi" w:hAnsiTheme="minorHAnsi" w:cstheme="minorHAnsi"/>
                <w:szCs w:val="18"/>
                <w:lang w:val="fr-FR"/>
              </w:rPr>
              <w:pPrChange w:id="9943" w:author="Houyem Rais" w:date="2024-02-22T14:49:00Z">
                <w:pPr>
                  <w:pStyle w:val="Paragraph"/>
                  <w:spacing w:before="0" w:after="0"/>
                  <w:jc w:val="center"/>
                </w:pPr>
              </w:pPrChange>
            </w:pPr>
            <w:del w:id="9944" w:author="Houyem Rais" w:date="2024-02-22T14:46:00Z">
              <w:r w:rsidRPr="00343F01" w:rsidDel="00201166">
                <w:rPr>
                  <w:rFonts w:asciiTheme="minorHAnsi" w:hAnsiTheme="minorHAnsi" w:cstheme="minorHAnsi"/>
                  <w:szCs w:val="18"/>
                  <w:lang w:val="fr-FR"/>
                </w:rPr>
                <w:delText xml:space="preserve">Le gouvernement financera cette participation en capital par un prêt multilatéral couvrant 95% du financement, soit </w:delText>
              </w:r>
              <w:r w:rsidRPr="00343F01" w:rsidDel="00201166">
                <w:rPr>
                  <w:rFonts w:asciiTheme="minorHAnsi" w:hAnsiTheme="minorHAnsi" w:cstheme="minorHAnsi"/>
                  <w:b/>
                  <w:bCs/>
                  <w:szCs w:val="18"/>
                  <w:lang w:val="fr-FR"/>
                </w:rPr>
                <w:delText>589,4 M$</w:delText>
              </w:r>
            </w:del>
          </w:p>
          <w:p w14:paraId="370EA82B" w14:textId="4D3F41B9" w:rsidR="000C23D9" w:rsidRPr="00343F01" w:rsidDel="00201166" w:rsidRDefault="000C23D9" w:rsidP="00D62BC5">
            <w:pPr>
              <w:spacing w:before="0" w:after="160"/>
              <w:jc w:val="left"/>
              <w:rPr>
                <w:del w:id="9945" w:author="Houyem Rais" w:date="2024-02-22T14:46:00Z"/>
                <w:rFonts w:asciiTheme="minorHAnsi" w:hAnsiTheme="minorHAnsi" w:cstheme="minorHAnsi"/>
                <w:szCs w:val="18"/>
                <w:lang w:val="fr-FR"/>
              </w:rPr>
              <w:pPrChange w:id="9946" w:author="Houyem Rais" w:date="2024-02-22T14:49:00Z">
                <w:pPr>
                  <w:pStyle w:val="Paragraph"/>
                  <w:spacing w:before="0" w:after="0"/>
                  <w:jc w:val="center"/>
                </w:pPr>
              </w:pPrChange>
            </w:pPr>
            <w:del w:id="9947"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31 M$</w:delText>
              </w:r>
            </w:del>
          </w:p>
        </w:tc>
        <w:tc>
          <w:tcPr>
            <w:tcW w:w="0" w:type="auto"/>
            <w:vAlign w:val="center"/>
            <w:tcPrChange w:id="9948" w:author="Mohamed Amine Sdiri" w:date="2023-12-01T18:31:00Z">
              <w:tcPr>
                <w:tcW w:w="0" w:type="auto"/>
                <w:gridSpan w:val="2"/>
                <w:vAlign w:val="center"/>
              </w:tcPr>
            </w:tcPrChange>
          </w:tcPr>
          <w:p w14:paraId="485650EA" w14:textId="3C4CDFF1" w:rsidR="000C23D9" w:rsidRPr="00343F01" w:rsidDel="00201166" w:rsidRDefault="000C23D9" w:rsidP="00D62BC5">
            <w:pPr>
              <w:spacing w:before="0" w:after="160"/>
              <w:jc w:val="left"/>
              <w:rPr>
                <w:del w:id="9949" w:author="Houyem Rais" w:date="2024-02-22T14:46:00Z"/>
                <w:rFonts w:asciiTheme="minorHAnsi" w:hAnsiTheme="minorHAnsi" w:cstheme="minorHAnsi"/>
                <w:szCs w:val="18"/>
                <w:lang w:val="fr-FR"/>
              </w:rPr>
              <w:pPrChange w:id="9950" w:author="Houyem Rais" w:date="2024-02-22T14:49:00Z">
                <w:pPr>
                  <w:pStyle w:val="Paragraph"/>
                  <w:spacing w:before="0" w:after="0"/>
                  <w:jc w:val="center"/>
                </w:pPr>
              </w:pPrChange>
            </w:pPr>
            <w:del w:id="9951" w:author="Houyem Rais" w:date="2024-02-22T14:46:00Z">
              <w:r w:rsidRPr="00343F01" w:rsidDel="00201166">
                <w:rPr>
                  <w:rFonts w:asciiTheme="minorHAnsi" w:hAnsiTheme="minorHAnsi" w:cstheme="minorHAnsi"/>
                  <w:szCs w:val="18"/>
                  <w:lang w:val="fr-FR"/>
                </w:rPr>
                <w:delText xml:space="preserve">Le gouvernement financera ces coûts d’investissement par un prêt multilatéral couvrant 95% du financement, soit </w:delText>
              </w:r>
              <w:r w:rsidRPr="00343F01" w:rsidDel="00201166">
                <w:rPr>
                  <w:rFonts w:asciiTheme="minorHAnsi" w:hAnsiTheme="minorHAnsi" w:cstheme="minorHAnsi"/>
                  <w:b/>
                  <w:bCs/>
                  <w:szCs w:val="18"/>
                  <w:lang w:val="fr-FR"/>
                </w:rPr>
                <w:delText>1202,8 M$</w:delText>
              </w:r>
            </w:del>
          </w:p>
          <w:p w14:paraId="326AEBF0" w14:textId="7631C88A" w:rsidR="000C23D9" w:rsidRPr="00343F01" w:rsidDel="00201166" w:rsidRDefault="000C23D9" w:rsidP="00D62BC5">
            <w:pPr>
              <w:spacing w:before="0" w:after="160"/>
              <w:jc w:val="left"/>
              <w:rPr>
                <w:del w:id="9952" w:author="Houyem Rais" w:date="2024-02-22T14:46:00Z"/>
                <w:rFonts w:asciiTheme="minorHAnsi" w:hAnsiTheme="minorHAnsi" w:cstheme="minorHAnsi"/>
                <w:szCs w:val="18"/>
                <w:lang w:val="fr-FR"/>
              </w:rPr>
              <w:pPrChange w:id="9953" w:author="Houyem Rais" w:date="2024-02-22T14:49:00Z">
                <w:pPr>
                  <w:pStyle w:val="Paragraph"/>
                  <w:spacing w:before="0" w:after="0"/>
                  <w:jc w:val="center"/>
                </w:pPr>
              </w:pPrChange>
            </w:pPr>
            <w:del w:id="9954"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63,3 M$</w:delText>
              </w:r>
            </w:del>
          </w:p>
        </w:tc>
        <w:tc>
          <w:tcPr>
            <w:tcW w:w="0" w:type="auto"/>
            <w:vAlign w:val="center"/>
            <w:tcPrChange w:id="9955" w:author="Mohamed Amine Sdiri" w:date="2023-12-01T18:31:00Z">
              <w:tcPr>
                <w:tcW w:w="0" w:type="auto"/>
                <w:gridSpan w:val="2"/>
                <w:vAlign w:val="center"/>
              </w:tcPr>
            </w:tcPrChange>
          </w:tcPr>
          <w:p w14:paraId="32A56E56" w14:textId="3A3026DA" w:rsidR="000C23D9" w:rsidRPr="00343F01" w:rsidDel="00201166" w:rsidRDefault="000C23D9" w:rsidP="00D62BC5">
            <w:pPr>
              <w:spacing w:before="0" w:after="160"/>
              <w:jc w:val="left"/>
              <w:rPr>
                <w:del w:id="9956" w:author="Houyem Rais" w:date="2024-02-22T14:46:00Z"/>
                <w:rFonts w:asciiTheme="minorHAnsi" w:hAnsiTheme="minorHAnsi" w:cstheme="minorHAnsi"/>
                <w:szCs w:val="18"/>
                <w:lang w:val="fr-FR"/>
              </w:rPr>
              <w:pPrChange w:id="9957" w:author="Houyem Rais" w:date="2024-02-22T14:49:00Z">
                <w:pPr>
                  <w:pStyle w:val="Paragraph"/>
                  <w:spacing w:before="0" w:after="0"/>
                  <w:jc w:val="center"/>
                </w:pPr>
              </w:pPrChange>
            </w:pPr>
            <w:del w:id="9958" w:author="Houyem Rais" w:date="2024-02-22T14:46:00Z">
              <w:r w:rsidRPr="00343F01" w:rsidDel="00201166">
                <w:rPr>
                  <w:rFonts w:asciiTheme="minorHAnsi" w:hAnsiTheme="minorHAnsi" w:cstheme="minorHAnsi"/>
                  <w:szCs w:val="18"/>
                  <w:lang w:val="fr-FR"/>
                </w:rPr>
                <w:delText>_</w:delText>
              </w:r>
            </w:del>
          </w:p>
        </w:tc>
      </w:tr>
      <w:tr w:rsidR="000C23D9" w:rsidRPr="00343F01" w:rsidDel="00201166" w14:paraId="009456B1" w14:textId="64D45AC3" w:rsidTr="000C23D9">
        <w:tblPrEx>
          <w:tblW w:w="14364" w:type="dxa"/>
          <w:tblPrExChange w:id="9959" w:author="Mohamed Amine Sdiri" w:date="2023-12-01T18:31:00Z">
            <w:tblPrEx>
              <w:tblW w:w="0" w:type="auto"/>
            </w:tblPrEx>
          </w:tblPrExChange>
        </w:tblPrEx>
        <w:trPr>
          <w:trHeight w:val="47"/>
          <w:del w:id="9960" w:author="Houyem Rais" w:date="2024-02-22T14:46:00Z"/>
          <w:trPrChange w:id="9961" w:author="Mohamed Amine Sdiri" w:date="2023-12-01T18:31:00Z">
            <w:trPr>
              <w:gridAfter w:val="0"/>
              <w:trHeight w:val="47"/>
            </w:trPr>
          </w:trPrChange>
        </w:trPr>
        <w:tc>
          <w:tcPr>
            <w:tcW w:w="0" w:type="auto"/>
            <w:shd w:val="clear" w:color="auto" w:fill="E1DFED"/>
            <w:vAlign w:val="center"/>
            <w:tcPrChange w:id="9962" w:author="Mohamed Amine Sdiri" w:date="2023-12-01T18:31:00Z">
              <w:tcPr>
                <w:tcW w:w="0" w:type="auto"/>
                <w:shd w:val="clear" w:color="auto" w:fill="E1DFED"/>
                <w:vAlign w:val="center"/>
              </w:tcPr>
            </w:tcPrChange>
          </w:tcPr>
          <w:p w14:paraId="4D30FE6D" w14:textId="436CB7C0" w:rsidR="000C23D9" w:rsidRPr="00343F01" w:rsidDel="00201166" w:rsidRDefault="000C23D9" w:rsidP="00D62BC5">
            <w:pPr>
              <w:spacing w:before="0" w:after="160"/>
              <w:jc w:val="left"/>
              <w:rPr>
                <w:del w:id="9963" w:author="Houyem Rais" w:date="2024-02-22T14:46:00Z"/>
                <w:rFonts w:asciiTheme="minorHAnsi" w:hAnsiTheme="minorHAnsi" w:cstheme="minorHAnsi"/>
                <w:b/>
                <w:bCs/>
                <w:szCs w:val="18"/>
                <w:lang w:val="fr-FR"/>
              </w:rPr>
              <w:pPrChange w:id="9964" w:author="Houyem Rais" w:date="2024-02-22T14:49:00Z">
                <w:pPr>
                  <w:pStyle w:val="Paragraph"/>
                  <w:spacing w:before="0" w:after="0"/>
                  <w:jc w:val="left"/>
                </w:pPr>
              </w:pPrChange>
            </w:pPr>
            <w:del w:id="9965" w:author="Houyem Rais" w:date="2024-02-22T14:46:00Z">
              <w:r w:rsidRPr="00343F01" w:rsidDel="00201166">
                <w:rPr>
                  <w:rFonts w:asciiTheme="minorHAnsi" w:hAnsiTheme="minorHAnsi" w:cstheme="minorHAnsi"/>
                  <w:b/>
                  <w:bCs/>
                  <w:szCs w:val="18"/>
                  <w:lang w:val="fr-FR"/>
                </w:rPr>
                <w:delText>Financement Privé</w:delText>
              </w:r>
            </w:del>
          </w:p>
        </w:tc>
        <w:tc>
          <w:tcPr>
            <w:tcW w:w="0" w:type="auto"/>
            <w:shd w:val="clear" w:color="auto" w:fill="F2F2F2" w:themeFill="background1" w:themeFillShade="F2"/>
            <w:vAlign w:val="center"/>
            <w:tcPrChange w:id="9966" w:author="Mohamed Amine Sdiri" w:date="2023-12-01T18:31:00Z">
              <w:tcPr>
                <w:tcW w:w="0" w:type="auto"/>
                <w:gridSpan w:val="2"/>
                <w:shd w:val="clear" w:color="auto" w:fill="F2F2F2" w:themeFill="background1" w:themeFillShade="F2"/>
                <w:vAlign w:val="center"/>
              </w:tcPr>
            </w:tcPrChange>
          </w:tcPr>
          <w:p w14:paraId="6B9D8984" w14:textId="6144DC31" w:rsidR="000C23D9" w:rsidRPr="00343F01" w:rsidDel="00201166" w:rsidRDefault="000C23D9" w:rsidP="00D62BC5">
            <w:pPr>
              <w:spacing w:before="0" w:after="160"/>
              <w:jc w:val="left"/>
              <w:rPr>
                <w:del w:id="9967" w:author="Houyem Rais" w:date="2024-02-22T14:46:00Z"/>
                <w:rFonts w:asciiTheme="minorHAnsi" w:hAnsiTheme="minorHAnsi" w:cstheme="minorHAnsi"/>
                <w:szCs w:val="18"/>
                <w:lang w:val="fr-FR"/>
              </w:rPr>
              <w:pPrChange w:id="9968" w:author="Houyem Rais" w:date="2024-02-22T14:49:00Z">
                <w:pPr>
                  <w:pStyle w:val="Paragraph"/>
                  <w:spacing w:before="0" w:after="0"/>
                  <w:jc w:val="center"/>
                </w:pPr>
              </w:pPrChange>
            </w:pPr>
            <w:del w:id="9969" w:author="Houyem Rais" w:date="2024-02-22T14:46:00Z">
              <w:r w:rsidRPr="00343F01" w:rsidDel="00201166">
                <w:rPr>
                  <w:rFonts w:asciiTheme="minorHAnsi" w:hAnsiTheme="minorHAnsi" w:cstheme="minorHAnsi"/>
                  <w:szCs w:val="18"/>
                  <w:lang w:val="fr-FR"/>
                </w:rPr>
                <w:delText>Pas de financement privé initial</w:delText>
              </w:r>
            </w:del>
          </w:p>
        </w:tc>
        <w:tc>
          <w:tcPr>
            <w:tcW w:w="0" w:type="auto"/>
            <w:vAlign w:val="center"/>
            <w:tcPrChange w:id="9970" w:author="Mohamed Amine Sdiri" w:date="2023-12-01T18:31:00Z">
              <w:tcPr>
                <w:tcW w:w="0" w:type="auto"/>
                <w:gridSpan w:val="2"/>
                <w:vAlign w:val="center"/>
              </w:tcPr>
            </w:tcPrChange>
          </w:tcPr>
          <w:p w14:paraId="15B178B4" w14:textId="59F4D073" w:rsidR="000C23D9" w:rsidRPr="00343F01" w:rsidDel="00201166" w:rsidRDefault="000C23D9" w:rsidP="00D62BC5">
            <w:pPr>
              <w:spacing w:before="0" w:after="160"/>
              <w:jc w:val="left"/>
              <w:rPr>
                <w:del w:id="9971" w:author="Houyem Rais" w:date="2024-02-22T14:46:00Z"/>
                <w:rFonts w:asciiTheme="minorHAnsi" w:hAnsiTheme="minorHAnsi" w:cstheme="minorHAnsi"/>
                <w:szCs w:val="18"/>
                <w:lang w:val="fr-FR"/>
              </w:rPr>
              <w:pPrChange w:id="9972" w:author="Houyem Rais" w:date="2024-02-22T14:49:00Z">
                <w:pPr>
                  <w:pStyle w:val="Paragraph"/>
                  <w:spacing w:before="0" w:after="0"/>
                  <w:jc w:val="center"/>
                </w:pPr>
              </w:pPrChange>
            </w:pPr>
            <w:del w:id="9973" w:author="Houyem Rais" w:date="2024-02-22T14:46:00Z">
              <w:r w:rsidRPr="00343F01" w:rsidDel="00201166">
                <w:rPr>
                  <w:rFonts w:asciiTheme="minorHAnsi" w:hAnsiTheme="minorHAnsi" w:cstheme="minorHAnsi"/>
                  <w:szCs w:val="18"/>
                  <w:lang w:val="fr-FR"/>
                </w:rPr>
                <w:delText xml:space="preserve">Le partenaire privé assumera la totalité des coûts de construction initiaux, soit à </w:delText>
              </w:r>
              <w:r w:rsidRPr="00343F01" w:rsidDel="00201166">
                <w:rPr>
                  <w:rFonts w:asciiTheme="minorHAnsi" w:hAnsiTheme="minorHAnsi" w:cstheme="minorHAnsi"/>
                  <w:b/>
                  <w:bCs/>
                  <w:szCs w:val="18"/>
                  <w:lang w:val="fr-FR"/>
                </w:rPr>
                <w:delText>1266,1 M$</w:delText>
              </w:r>
            </w:del>
          </w:p>
        </w:tc>
        <w:tc>
          <w:tcPr>
            <w:tcW w:w="0" w:type="auto"/>
            <w:vAlign w:val="center"/>
            <w:tcPrChange w:id="9974" w:author="Mohamed Amine Sdiri" w:date="2023-12-01T18:31:00Z">
              <w:tcPr>
                <w:tcW w:w="0" w:type="auto"/>
                <w:gridSpan w:val="2"/>
                <w:vAlign w:val="center"/>
              </w:tcPr>
            </w:tcPrChange>
          </w:tcPr>
          <w:p w14:paraId="54704CA8" w14:textId="7FAC57DC" w:rsidR="000C23D9" w:rsidRPr="00343F01" w:rsidDel="00201166" w:rsidRDefault="000C23D9" w:rsidP="00D62BC5">
            <w:pPr>
              <w:spacing w:before="0" w:after="160"/>
              <w:jc w:val="left"/>
              <w:rPr>
                <w:del w:id="9975" w:author="Houyem Rais" w:date="2024-02-22T14:46:00Z"/>
                <w:rFonts w:asciiTheme="minorHAnsi" w:hAnsiTheme="minorHAnsi" w:cstheme="minorHAnsi"/>
                <w:szCs w:val="18"/>
                <w:lang w:val="fr-FR"/>
              </w:rPr>
              <w:pPrChange w:id="9976" w:author="Houyem Rais" w:date="2024-02-22T14:49:00Z">
                <w:pPr>
                  <w:pStyle w:val="Paragraph"/>
                  <w:spacing w:before="0" w:after="0"/>
                  <w:jc w:val="center"/>
                </w:pPr>
              </w:pPrChange>
            </w:pPr>
            <w:del w:id="9977" w:author="Houyem Rais" w:date="2024-02-22T14:46:00Z">
              <w:r w:rsidRPr="00343F01" w:rsidDel="00201166">
                <w:rPr>
                  <w:rFonts w:asciiTheme="minorHAnsi" w:hAnsiTheme="minorHAnsi" w:cstheme="minorHAnsi"/>
                  <w:szCs w:val="18"/>
                  <w:lang w:val="fr-FR"/>
                </w:rPr>
                <w:delText xml:space="preserve">Le partenaire privé contribuera aux coûts d’investissement à hauteur de 65%, soit </w:delText>
              </w:r>
              <w:r w:rsidRPr="00343F01" w:rsidDel="00201166">
                <w:rPr>
                  <w:rFonts w:asciiTheme="minorHAnsi" w:hAnsiTheme="minorHAnsi" w:cstheme="minorHAnsi"/>
                  <w:b/>
                  <w:bCs/>
                  <w:szCs w:val="18"/>
                  <w:lang w:val="fr-FR"/>
                </w:rPr>
                <w:delText>823 M$</w:delText>
              </w:r>
            </w:del>
          </w:p>
        </w:tc>
        <w:tc>
          <w:tcPr>
            <w:tcW w:w="0" w:type="auto"/>
            <w:vAlign w:val="center"/>
            <w:tcPrChange w:id="9978" w:author="Mohamed Amine Sdiri" w:date="2023-12-01T18:31:00Z">
              <w:tcPr>
                <w:tcW w:w="0" w:type="auto"/>
                <w:gridSpan w:val="2"/>
                <w:vAlign w:val="center"/>
              </w:tcPr>
            </w:tcPrChange>
          </w:tcPr>
          <w:p w14:paraId="7339BCDE" w14:textId="614A3168" w:rsidR="000C23D9" w:rsidRPr="00343F01" w:rsidDel="00201166" w:rsidRDefault="000C23D9" w:rsidP="00D62BC5">
            <w:pPr>
              <w:spacing w:before="0" w:after="160"/>
              <w:jc w:val="left"/>
              <w:rPr>
                <w:del w:id="9979" w:author="Houyem Rais" w:date="2024-02-22T14:46:00Z"/>
                <w:rFonts w:asciiTheme="minorHAnsi" w:hAnsiTheme="minorHAnsi" w:cstheme="minorHAnsi"/>
                <w:szCs w:val="18"/>
                <w:lang w:val="fr-FR"/>
              </w:rPr>
              <w:pPrChange w:id="9980" w:author="Houyem Rais" w:date="2024-02-22T14:49:00Z">
                <w:pPr>
                  <w:pStyle w:val="Paragraph"/>
                  <w:spacing w:before="0" w:after="0"/>
                  <w:jc w:val="center"/>
                </w:pPr>
              </w:pPrChange>
            </w:pPr>
            <w:del w:id="9981" w:author="Houyem Rais" w:date="2024-02-22T14:46:00Z">
              <w:r w:rsidRPr="00343F01" w:rsidDel="00201166">
                <w:rPr>
                  <w:rFonts w:asciiTheme="minorHAnsi" w:hAnsiTheme="minorHAnsi" w:cstheme="minorHAnsi"/>
                  <w:szCs w:val="18"/>
                  <w:lang w:val="fr-FR"/>
                </w:rPr>
                <w:delText xml:space="preserve">Le partenaire privé assumera la totalité des coûts de construction initiaux, soit à </w:delText>
              </w:r>
              <w:r w:rsidRPr="00343F01" w:rsidDel="00201166">
                <w:rPr>
                  <w:rFonts w:asciiTheme="minorHAnsi" w:hAnsiTheme="minorHAnsi" w:cstheme="minorHAnsi"/>
                  <w:b/>
                  <w:bCs/>
                  <w:szCs w:val="18"/>
                  <w:lang w:val="fr-FR"/>
                </w:rPr>
                <w:delText>1266,1 M$</w:delText>
              </w:r>
            </w:del>
          </w:p>
        </w:tc>
        <w:tc>
          <w:tcPr>
            <w:tcW w:w="0" w:type="auto"/>
            <w:vAlign w:val="center"/>
            <w:tcPrChange w:id="9982" w:author="Mohamed Amine Sdiri" w:date="2023-12-01T18:31:00Z">
              <w:tcPr>
                <w:tcW w:w="0" w:type="auto"/>
                <w:gridSpan w:val="2"/>
                <w:vAlign w:val="center"/>
              </w:tcPr>
            </w:tcPrChange>
          </w:tcPr>
          <w:p w14:paraId="090F89D0" w14:textId="1E22067F" w:rsidR="000C23D9" w:rsidRPr="00343F01" w:rsidDel="00201166" w:rsidRDefault="000C23D9" w:rsidP="00D62BC5">
            <w:pPr>
              <w:spacing w:before="0" w:after="160"/>
              <w:jc w:val="left"/>
              <w:rPr>
                <w:del w:id="9983" w:author="Houyem Rais" w:date="2024-02-22T14:46:00Z"/>
                <w:rFonts w:asciiTheme="minorHAnsi" w:hAnsiTheme="minorHAnsi" w:cstheme="minorHAnsi"/>
                <w:szCs w:val="18"/>
                <w:lang w:val="fr-FR"/>
              </w:rPr>
              <w:pPrChange w:id="9984" w:author="Houyem Rais" w:date="2024-02-22T14:49:00Z">
                <w:pPr>
                  <w:pStyle w:val="Paragraph"/>
                  <w:spacing w:before="0" w:after="0"/>
                  <w:jc w:val="center"/>
                </w:pPr>
              </w:pPrChange>
            </w:pPr>
            <w:del w:id="9985" w:author="Houyem Rais" w:date="2024-02-22T14:46:00Z">
              <w:r w:rsidRPr="00343F01" w:rsidDel="00201166">
                <w:rPr>
                  <w:rFonts w:asciiTheme="minorHAnsi" w:hAnsiTheme="minorHAnsi" w:cstheme="minorHAnsi"/>
                  <w:szCs w:val="18"/>
                  <w:lang w:val="fr-FR"/>
                </w:rPr>
                <w:delText xml:space="preserve">Le partenaire privé contribuera au capital de la société de projet à hauteur de 51%, soit </w:delText>
              </w:r>
              <w:r w:rsidRPr="00343F01" w:rsidDel="00201166">
                <w:rPr>
                  <w:rFonts w:asciiTheme="minorHAnsi" w:hAnsiTheme="minorHAnsi" w:cstheme="minorHAnsi"/>
                  <w:b/>
                  <w:bCs/>
                  <w:szCs w:val="18"/>
                  <w:lang w:val="fr-FR"/>
                </w:rPr>
                <w:delText>645,7 M$</w:delText>
              </w:r>
            </w:del>
          </w:p>
        </w:tc>
        <w:tc>
          <w:tcPr>
            <w:tcW w:w="0" w:type="auto"/>
            <w:vAlign w:val="center"/>
            <w:tcPrChange w:id="9986" w:author="Mohamed Amine Sdiri" w:date="2023-12-01T18:31:00Z">
              <w:tcPr>
                <w:tcW w:w="0" w:type="auto"/>
                <w:gridSpan w:val="2"/>
                <w:vAlign w:val="center"/>
              </w:tcPr>
            </w:tcPrChange>
          </w:tcPr>
          <w:p w14:paraId="3426991A" w14:textId="7099EF47" w:rsidR="000C23D9" w:rsidRPr="00343F01" w:rsidDel="00201166" w:rsidRDefault="000C23D9" w:rsidP="00D62BC5">
            <w:pPr>
              <w:spacing w:before="0" w:after="160"/>
              <w:jc w:val="left"/>
              <w:rPr>
                <w:del w:id="9987" w:author="Houyem Rais" w:date="2024-02-22T14:46:00Z"/>
                <w:rFonts w:asciiTheme="minorHAnsi" w:hAnsiTheme="minorHAnsi" w:cstheme="minorHAnsi"/>
                <w:szCs w:val="18"/>
                <w:lang w:val="fr-FR"/>
              </w:rPr>
              <w:pPrChange w:id="9988" w:author="Houyem Rais" w:date="2024-02-22T14:49:00Z">
                <w:pPr>
                  <w:pStyle w:val="Paragraph"/>
                  <w:spacing w:before="0" w:after="0"/>
                  <w:jc w:val="center"/>
                </w:pPr>
              </w:pPrChange>
            </w:pPr>
            <w:del w:id="9989" w:author="Houyem Rais" w:date="2024-02-22T14:46:00Z">
              <w:r w:rsidRPr="00343F01" w:rsidDel="00201166">
                <w:rPr>
                  <w:rFonts w:asciiTheme="minorHAnsi" w:hAnsiTheme="minorHAnsi" w:cstheme="minorHAnsi"/>
                  <w:szCs w:val="18"/>
                  <w:lang w:val="fr-FR"/>
                </w:rPr>
                <w:delText>Pas de financement privé initial, mais le partenaire privé sera tenu de mettre à disposition tous les moyens nécessaires pour l’exploitation et la maintenance du tronçon autoroutier</w:delText>
              </w:r>
            </w:del>
          </w:p>
        </w:tc>
        <w:tc>
          <w:tcPr>
            <w:tcW w:w="0" w:type="auto"/>
            <w:vAlign w:val="center"/>
            <w:tcPrChange w:id="9990" w:author="Mohamed Amine Sdiri" w:date="2023-12-01T18:31:00Z">
              <w:tcPr>
                <w:tcW w:w="0" w:type="auto"/>
                <w:gridSpan w:val="2"/>
                <w:vAlign w:val="center"/>
              </w:tcPr>
            </w:tcPrChange>
          </w:tcPr>
          <w:p w14:paraId="4558E08A" w14:textId="454E3858" w:rsidR="000C23D9" w:rsidRPr="00343F01" w:rsidDel="00201166" w:rsidRDefault="000C23D9" w:rsidP="00D62BC5">
            <w:pPr>
              <w:spacing w:before="0" w:after="160"/>
              <w:jc w:val="left"/>
              <w:rPr>
                <w:del w:id="9991" w:author="Houyem Rais" w:date="2024-02-22T14:46:00Z"/>
                <w:rFonts w:asciiTheme="minorHAnsi" w:hAnsiTheme="minorHAnsi" w:cstheme="minorHAnsi"/>
                <w:szCs w:val="18"/>
                <w:lang w:val="fr-FR"/>
              </w:rPr>
              <w:pPrChange w:id="9992" w:author="Houyem Rais" w:date="2024-02-22T14:49:00Z">
                <w:pPr>
                  <w:pStyle w:val="Paragraph"/>
                  <w:spacing w:before="0" w:after="0"/>
                  <w:jc w:val="center"/>
                </w:pPr>
              </w:pPrChange>
            </w:pPr>
            <w:del w:id="9993" w:author="Houyem Rais" w:date="2024-02-22T14:46:00Z">
              <w:r w:rsidRPr="00343F01" w:rsidDel="00201166">
                <w:rPr>
                  <w:rFonts w:asciiTheme="minorHAnsi" w:hAnsiTheme="minorHAnsi" w:cstheme="minorHAnsi"/>
                  <w:szCs w:val="18"/>
                  <w:lang w:val="fr-FR"/>
                </w:rPr>
                <w:delText xml:space="preserve">Le partenaire privé assumera la totalité des coûts de construction initiaux, soit à </w:delText>
              </w:r>
              <w:r w:rsidRPr="00343F01" w:rsidDel="00201166">
                <w:rPr>
                  <w:rFonts w:asciiTheme="minorHAnsi" w:hAnsiTheme="minorHAnsi" w:cstheme="minorHAnsi"/>
                  <w:b/>
                  <w:bCs/>
                  <w:szCs w:val="18"/>
                  <w:lang w:val="fr-FR"/>
                </w:rPr>
                <w:delText>1266,1 M$</w:delText>
              </w:r>
            </w:del>
          </w:p>
        </w:tc>
      </w:tr>
      <w:tr w:rsidR="000C23D9" w:rsidRPr="00343F01" w:rsidDel="00201166" w14:paraId="6D8E842D" w14:textId="73FC582B" w:rsidTr="000C23D9">
        <w:tblPrEx>
          <w:tblW w:w="14364" w:type="dxa"/>
          <w:tblPrExChange w:id="9994" w:author="Mohamed Amine Sdiri" w:date="2023-12-01T18:31:00Z">
            <w:tblPrEx>
              <w:tblW w:w="0" w:type="auto"/>
            </w:tblPrEx>
          </w:tblPrExChange>
        </w:tblPrEx>
        <w:trPr>
          <w:trHeight w:val="47"/>
          <w:del w:id="9995" w:author="Houyem Rais" w:date="2024-02-22T14:46:00Z"/>
          <w:trPrChange w:id="9996" w:author="Mohamed Amine Sdiri" w:date="2023-12-01T18:31:00Z">
            <w:trPr>
              <w:gridAfter w:val="0"/>
              <w:trHeight w:val="47"/>
            </w:trPr>
          </w:trPrChange>
        </w:trPr>
        <w:tc>
          <w:tcPr>
            <w:tcW w:w="0" w:type="auto"/>
            <w:shd w:val="clear" w:color="auto" w:fill="E1DFED"/>
            <w:vAlign w:val="center"/>
            <w:tcPrChange w:id="9997" w:author="Mohamed Amine Sdiri" w:date="2023-12-01T18:31:00Z">
              <w:tcPr>
                <w:tcW w:w="0" w:type="auto"/>
                <w:shd w:val="clear" w:color="auto" w:fill="E1DFED"/>
                <w:vAlign w:val="center"/>
              </w:tcPr>
            </w:tcPrChange>
          </w:tcPr>
          <w:p w14:paraId="55CE8231" w14:textId="536149AE" w:rsidR="000C23D9" w:rsidRPr="00343F01" w:rsidDel="00201166" w:rsidRDefault="000C23D9" w:rsidP="00D62BC5">
            <w:pPr>
              <w:spacing w:before="0" w:after="160"/>
              <w:jc w:val="left"/>
              <w:rPr>
                <w:del w:id="9998" w:author="Houyem Rais" w:date="2024-02-22T14:46:00Z"/>
                <w:rFonts w:asciiTheme="minorHAnsi" w:hAnsiTheme="minorHAnsi" w:cstheme="minorHAnsi"/>
                <w:b/>
                <w:bCs/>
                <w:szCs w:val="18"/>
                <w:lang w:val="fr-FR"/>
              </w:rPr>
              <w:pPrChange w:id="9999" w:author="Houyem Rais" w:date="2024-02-22T14:49:00Z">
                <w:pPr>
                  <w:pStyle w:val="Paragraph"/>
                  <w:spacing w:before="0" w:after="0"/>
                  <w:jc w:val="left"/>
                </w:pPr>
              </w:pPrChange>
            </w:pPr>
            <w:del w:id="10000" w:author="Houyem Rais" w:date="2024-02-22T14:46:00Z">
              <w:r w:rsidRPr="00343F01" w:rsidDel="00201166">
                <w:rPr>
                  <w:rFonts w:asciiTheme="minorHAnsi" w:hAnsiTheme="minorHAnsi" w:cstheme="minorHAnsi"/>
                  <w:szCs w:val="18"/>
                  <w:lang w:val="fr-FR"/>
                </w:rPr>
                <w:delText>Ratio Dette/FP</w:delText>
              </w:r>
            </w:del>
          </w:p>
        </w:tc>
        <w:tc>
          <w:tcPr>
            <w:tcW w:w="0" w:type="auto"/>
            <w:shd w:val="clear" w:color="auto" w:fill="F2F2F2" w:themeFill="background1" w:themeFillShade="F2"/>
            <w:vAlign w:val="center"/>
            <w:tcPrChange w:id="10001" w:author="Mohamed Amine Sdiri" w:date="2023-12-01T18:31:00Z">
              <w:tcPr>
                <w:tcW w:w="0" w:type="auto"/>
                <w:gridSpan w:val="2"/>
                <w:shd w:val="clear" w:color="auto" w:fill="F2F2F2" w:themeFill="background1" w:themeFillShade="F2"/>
                <w:vAlign w:val="center"/>
              </w:tcPr>
            </w:tcPrChange>
          </w:tcPr>
          <w:p w14:paraId="6E656CFD" w14:textId="7F635D01" w:rsidR="000C23D9" w:rsidRPr="00343F01" w:rsidDel="00201166" w:rsidRDefault="000C23D9" w:rsidP="00D62BC5">
            <w:pPr>
              <w:spacing w:before="0" w:after="160"/>
              <w:jc w:val="left"/>
              <w:rPr>
                <w:del w:id="10002" w:author="Houyem Rais" w:date="2024-02-22T14:46:00Z"/>
                <w:rFonts w:asciiTheme="minorHAnsi" w:hAnsiTheme="minorHAnsi" w:cstheme="minorHAnsi"/>
                <w:szCs w:val="18"/>
                <w:lang w:val="fr-FR"/>
              </w:rPr>
              <w:pPrChange w:id="10003" w:author="Houyem Rais" w:date="2024-02-22T14:49:00Z">
                <w:pPr>
                  <w:pStyle w:val="Paragraph"/>
                  <w:spacing w:before="0" w:after="0"/>
                  <w:jc w:val="center"/>
                </w:pPr>
              </w:pPrChange>
            </w:pPr>
            <w:del w:id="10004" w:author="Houyem Rais" w:date="2024-02-22T14:46:00Z">
              <w:r w:rsidRPr="00343F01" w:rsidDel="00201166">
                <w:rPr>
                  <w:rFonts w:asciiTheme="minorHAnsi" w:hAnsiTheme="minorHAnsi" w:cstheme="minorHAnsi"/>
                  <w:szCs w:val="18"/>
                  <w:lang w:val="fr-FR"/>
                </w:rPr>
                <w:delText>_</w:delText>
              </w:r>
            </w:del>
          </w:p>
        </w:tc>
        <w:tc>
          <w:tcPr>
            <w:tcW w:w="0" w:type="auto"/>
            <w:vAlign w:val="center"/>
            <w:tcPrChange w:id="10005" w:author="Mohamed Amine Sdiri" w:date="2023-12-01T18:31:00Z">
              <w:tcPr>
                <w:tcW w:w="0" w:type="auto"/>
                <w:gridSpan w:val="2"/>
                <w:vAlign w:val="center"/>
              </w:tcPr>
            </w:tcPrChange>
          </w:tcPr>
          <w:p w14:paraId="44130D63" w14:textId="26F536F1" w:rsidR="000C23D9" w:rsidRPr="00343F01" w:rsidDel="00201166" w:rsidRDefault="000C23D9" w:rsidP="00D62BC5">
            <w:pPr>
              <w:spacing w:before="0" w:after="160"/>
              <w:jc w:val="left"/>
              <w:rPr>
                <w:del w:id="10006" w:author="Houyem Rais" w:date="2024-02-22T14:46:00Z"/>
                <w:rFonts w:asciiTheme="minorHAnsi" w:hAnsiTheme="minorHAnsi" w:cstheme="minorHAnsi"/>
                <w:szCs w:val="18"/>
                <w:lang w:val="fr-FR"/>
              </w:rPr>
              <w:pPrChange w:id="10007" w:author="Houyem Rais" w:date="2024-02-22T14:49:00Z">
                <w:pPr>
                  <w:pStyle w:val="Paragraph"/>
                  <w:spacing w:before="0" w:after="0"/>
                  <w:jc w:val="center"/>
                </w:pPr>
              </w:pPrChange>
            </w:pPr>
            <w:del w:id="10008" w:author="Houyem Rais" w:date="2024-02-22T14:46:00Z">
              <w:r w:rsidRPr="00343F01" w:rsidDel="00201166">
                <w:rPr>
                  <w:rFonts w:asciiTheme="minorHAnsi" w:hAnsiTheme="minorHAnsi" w:cstheme="minorHAnsi"/>
                  <w:szCs w:val="18"/>
                  <w:lang w:val="fr-FR"/>
                </w:rPr>
                <w:delText>70/30</w:delText>
              </w:r>
            </w:del>
          </w:p>
          <w:p w14:paraId="29F562F6" w14:textId="7F54EA0F" w:rsidR="000C23D9" w:rsidRPr="00343F01" w:rsidDel="00201166" w:rsidRDefault="000C23D9" w:rsidP="00D62BC5">
            <w:pPr>
              <w:spacing w:before="0" w:after="160"/>
              <w:jc w:val="left"/>
              <w:rPr>
                <w:del w:id="10009" w:author="Houyem Rais" w:date="2024-02-22T14:46:00Z"/>
                <w:rFonts w:asciiTheme="minorHAnsi" w:hAnsiTheme="minorHAnsi" w:cstheme="minorHAnsi"/>
                <w:szCs w:val="18"/>
                <w:lang w:val="fr-FR"/>
              </w:rPr>
              <w:pPrChange w:id="10010" w:author="Houyem Rais" w:date="2024-02-22T14:49:00Z">
                <w:pPr>
                  <w:pStyle w:val="Paragraph"/>
                  <w:spacing w:before="0" w:after="0"/>
                  <w:jc w:val="center"/>
                </w:pPr>
              </w:pPrChange>
            </w:pPr>
            <w:del w:id="10011"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886,3 M$</w:delText>
              </w:r>
            </w:del>
          </w:p>
        </w:tc>
        <w:tc>
          <w:tcPr>
            <w:tcW w:w="0" w:type="auto"/>
            <w:vAlign w:val="center"/>
            <w:tcPrChange w:id="10012" w:author="Mohamed Amine Sdiri" w:date="2023-12-01T18:31:00Z">
              <w:tcPr>
                <w:tcW w:w="0" w:type="auto"/>
                <w:gridSpan w:val="2"/>
                <w:vAlign w:val="center"/>
              </w:tcPr>
            </w:tcPrChange>
          </w:tcPr>
          <w:p w14:paraId="45E24298" w14:textId="71E50785" w:rsidR="000C23D9" w:rsidRPr="00343F01" w:rsidDel="00201166" w:rsidRDefault="000C23D9" w:rsidP="00D62BC5">
            <w:pPr>
              <w:spacing w:before="0" w:after="160"/>
              <w:jc w:val="left"/>
              <w:rPr>
                <w:del w:id="10013" w:author="Houyem Rais" w:date="2024-02-22T14:46:00Z"/>
                <w:rFonts w:asciiTheme="minorHAnsi" w:hAnsiTheme="minorHAnsi" w:cstheme="minorHAnsi"/>
                <w:szCs w:val="18"/>
                <w:lang w:val="fr-FR"/>
              </w:rPr>
              <w:pPrChange w:id="10014" w:author="Houyem Rais" w:date="2024-02-22T14:49:00Z">
                <w:pPr>
                  <w:pStyle w:val="Paragraph"/>
                  <w:spacing w:before="0" w:after="0"/>
                  <w:jc w:val="center"/>
                </w:pPr>
              </w:pPrChange>
            </w:pPr>
            <w:del w:id="10015" w:author="Houyem Rais" w:date="2024-02-22T14:46:00Z">
              <w:r w:rsidRPr="00343F01" w:rsidDel="00201166">
                <w:rPr>
                  <w:rFonts w:asciiTheme="minorHAnsi" w:hAnsiTheme="minorHAnsi" w:cstheme="minorHAnsi"/>
                  <w:szCs w:val="18"/>
                  <w:lang w:val="fr-FR"/>
                </w:rPr>
                <w:delText>70/30</w:delText>
              </w:r>
            </w:del>
          </w:p>
          <w:p w14:paraId="1421A926" w14:textId="65D7EB6A" w:rsidR="000C23D9" w:rsidRPr="00343F01" w:rsidDel="00201166" w:rsidRDefault="000C23D9" w:rsidP="00D62BC5">
            <w:pPr>
              <w:spacing w:before="0" w:after="160"/>
              <w:jc w:val="left"/>
              <w:rPr>
                <w:del w:id="10016" w:author="Houyem Rais" w:date="2024-02-22T14:46:00Z"/>
                <w:rFonts w:asciiTheme="minorHAnsi" w:hAnsiTheme="minorHAnsi" w:cstheme="minorHAnsi"/>
                <w:szCs w:val="18"/>
                <w:lang w:val="fr-FR"/>
              </w:rPr>
              <w:pPrChange w:id="10017" w:author="Houyem Rais" w:date="2024-02-22T14:49:00Z">
                <w:pPr>
                  <w:pStyle w:val="Paragraph"/>
                  <w:spacing w:before="0" w:after="0"/>
                  <w:jc w:val="center"/>
                </w:pPr>
              </w:pPrChange>
            </w:pPr>
            <w:del w:id="10018"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576 M$</w:delText>
              </w:r>
            </w:del>
          </w:p>
        </w:tc>
        <w:tc>
          <w:tcPr>
            <w:tcW w:w="0" w:type="auto"/>
            <w:vAlign w:val="center"/>
            <w:tcPrChange w:id="10019" w:author="Mohamed Amine Sdiri" w:date="2023-12-01T18:31:00Z">
              <w:tcPr>
                <w:tcW w:w="0" w:type="auto"/>
                <w:gridSpan w:val="2"/>
                <w:vAlign w:val="center"/>
              </w:tcPr>
            </w:tcPrChange>
          </w:tcPr>
          <w:p w14:paraId="6A62C7CE" w14:textId="7138E04C" w:rsidR="000C23D9" w:rsidRPr="00343F01" w:rsidDel="00201166" w:rsidRDefault="000C23D9" w:rsidP="00D62BC5">
            <w:pPr>
              <w:spacing w:before="0" w:after="160"/>
              <w:jc w:val="left"/>
              <w:rPr>
                <w:del w:id="10020" w:author="Houyem Rais" w:date="2024-02-22T14:46:00Z"/>
                <w:rFonts w:asciiTheme="minorHAnsi" w:hAnsiTheme="minorHAnsi" w:cstheme="minorHAnsi"/>
                <w:szCs w:val="18"/>
                <w:lang w:val="fr-FR"/>
              </w:rPr>
              <w:pPrChange w:id="10021" w:author="Houyem Rais" w:date="2024-02-22T14:49:00Z">
                <w:pPr>
                  <w:pStyle w:val="Paragraph"/>
                  <w:spacing w:before="0" w:after="0"/>
                  <w:jc w:val="center"/>
                </w:pPr>
              </w:pPrChange>
            </w:pPr>
            <w:del w:id="10022" w:author="Houyem Rais" w:date="2024-02-22T14:46:00Z">
              <w:r w:rsidRPr="00343F01" w:rsidDel="00201166">
                <w:rPr>
                  <w:rFonts w:asciiTheme="minorHAnsi" w:hAnsiTheme="minorHAnsi" w:cstheme="minorHAnsi"/>
                  <w:szCs w:val="18"/>
                  <w:lang w:val="fr-FR"/>
                </w:rPr>
                <w:delText>70/30</w:delText>
              </w:r>
            </w:del>
          </w:p>
          <w:p w14:paraId="6A982218" w14:textId="696E4E71" w:rsidR="000C23D9" w:rsidRPr="00343F01" w:rsidDel="00201166" w:rsidRDefault="000C23D9" w:rsidP="00D62BC5">
            <w:pPr>
              <w:spacing w:before="0" w:after="160"/>
              <w:jc w:val="left"/>
              <w:rPr>
                <w:del w:id="10023" w:author="Houyem Rais" w:date="2024-02-22T14:46:00Z"/>
                <w:rFonts w:asciiTheme="minorHAnsi" w:hAnsiTheme="minorHAnsi" w:cstheme="minorHAnsi"/>
                <w:szCs w:val="18"/>
                <w:lang w:val="fr-FR"/>
              </w:rPr>
              <w:pPrChange w:id="10024" w:author="Houyem Rais" w:date="2024-02-22T14:49:00Z">
                <w:pPr>
                  <w:pStyle w:val="Paragraph"/>
                  <w:spacing w:before="0" w:after="0"/>
                  <w:jc w:val="center"/>
                </w:pPr>
              </w:pPrChange>
            </w:pPr>
            <w:del w:id="10025"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886,3 M$</w:delText>
              </w:r>
            </w:del>
          </w:p>
        </w:tc>
        <w:tc>
          <w:tcPr>
            <w:tcW w:w="0" w:type="auto"/>
            <w:vAlign w:val="center"/>
            <w:tcPrChange w:id="10026" w:author="Mohamed Amine Sdiri" w:date="2023-12-01T18:31:00Z">
              <w:tcPr>
                <w:tcW w:w="0" w:type="auto"/>
                <w:gridSpan w:val="2"/>
                <w:vAlign w:val="center"/>
              </w:tcPr>
            </w:tcPrChange>
          </w:tcPr>
          <w:p w14:paraId="6960E103" w14:textId="4C6B8546" w:rsidR="000C23D9" w:rsidRPr="00343F01" w:rsidDel="00201166" w:rsidRDefault="000C23D9" w:rsidP="00D62BC5">
            <w:pPr>
              <w:spacing w:before="0" w:after="160"/>
              <w:jc w:val="left"/>
              <w:rPr>
                <w:del w:id="10027" w:author="Houyem Rais" w:date="2024-02-22T14:46:00Z"/>
                <w:rFonts w:asciiTheme="minorHAnsi" w:hAnsiTheme="minorHAnsi" w:cstheme="minorHAnsi"/>
                <w:szCs w:val="18"/>
                <w:lang w:val="fr-FR"/>
              </w:rPr>
              <w:pPrChange w:id="10028" w:author="Houyem Rais" w:date="2024-02-22T14:49:00Z">
                <w:pPr>
                  <w:pStyle w:val="Paragraph"/>
                  <w:spacing w:before="0" w:after="0"/>
                  <w:jc w:val="center"/>
                </w:pPr>
              </w:pPrChange>
            </w:pPr>
            <w:del w:id="10029" w:author="Houyem Rais" w:date="2024-02-22T14:46:00Z">
              <w:r w:rsidRPr="00343F01" w:rsidDel="00201166">
                <w:rPr>
                  <w:rFonts w:asciiTheme="minorHAnsi" w:hAnsiTheme="minorHAnsi" w:cstheme="minorHAnsi"/>
                  <w:szCs w:val="18"/>
                  <w:lang w:val="fr-FR"/>
                </w:rPr>
                <w:delText>70/30</w:delText>
              </w:r>
            </w:del>
          </w:p>
          <w:p w14:paraId="44A51851" w14:textId="285D643C" w:rsidR="000C23D9" w:rsidRPr="00343F01" w:rsidDel="00201166" w:rsidRDefault="000C23D9" w:rsidP="00D62BC5">
            <w:pPr>
              <w:spacing w:before="0" w:after="160"/>
              <w:jc w:val="left"/>
              <w:rPr>
                <w:del w:id="10030" w:author="Houyem Rais" w:date="2024-02-22T14:46:00Z"/>
                <w:rFonts w:asciiTheme="minorHAnsi" w:hAnsiTheme="minorHAnsi" w:cstheme="minorHAnsi"/>
                <w:szCs w:val="18"/>
                <w:lang w:val="fr-FR"/>
              </w:rPr>
              <w:pPrChange w:id="10031" w:author="Houyem Rais" w:date="2024-02-22T14:49:00Z">
                <w:pPr>
                  <w:pStyle w:val="Paragraph"/>
                  <w:spacing w:before="0" w:after="0"/>
                  <w:jc w:val="center"/>
                </w:pPr>
              </w:pPrChange>
            </w:pPr>
            <w:del w:id="10032"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452 M$</w:delText>
              </w:r>
            </w:del>
          </w:p>
        </w:tc>
        <w:tc>
          <w:tcPr>
            <w:tcW w:w="0" w:type="auto"/>
            <w:vAlign w:val="center"/>
            <w:tcPrChange w:id="10033" w:author="Mohamed Amine Sdiri" w:date="2023-12-01T18:31:00Z">
              <w:tcPr>
                <w:tcW w:w="0" w:type="auto"/>
                <w:gridSpan w:val="2"/>
                <w:vAlign w:val="center"/>
              </w:tcPr>
            </w:tcPrChange>
          </w:tcPr>
          <w:p w14:paraId="0CA2A84E" w14:textId="6BD8EF6B" w:rsidR="000C23D9" w:rsidRPr="00343F01" w:rsidDel="00201166" w:rsidRDefault="000C23D9" w:rsidP="00D62BC5">
            <w:pPr>
              <w:spacing w:before="0" w:after="160"/>
              <w:jc w:val="left"/>
              <w:rPr>
                <w:del w:id="10034" w:author="Houyem Rais" w:date="2024-02-22T14:46:00Z"/>
                <w:rFonts w:asciiTheme="minorHAnsi" w:hAnsiTheme="minorHAnsi" w:cstheme="minorHAnsi"/>
                <w:szCs w:val="18"/>
                <w:lang w:val="fr-FR"/>
              </w:rPr>
              <w:pPrChange w:id="10035" w:author="Houyem Rais" w:date="2024-02-22T14:49:00Z">
                <w:pPr>
                  <w:pStyle w:val="Paragraph"/>
                  <w:spacing w:before="0" w:after="0"/>
                  <w:jc w:val="center"/>
                </w:pPr>
              </w:pPrChange>
            </w:pPr>
            <w:del w:id="10036" w:author="Houyem Rais" w:date="2024-02-22T14:46:00Z">
              <w:r w:rsidRPr="00343F01" w:rsidDel="00201166">
                <w:rPr>
                  <w:rFonts w:asciiTheme="minorHAnsi" w:hAnsiTheme="minorHAnsi" w:cstheme="minorHAnsi"/>
                  <w:szCs w:val="18"/>
                  <w:lang w:val="fr-FR"/>
                </w:rPr>
                <w:delText>_</w:delText>
              </w:r>
            </w:del>
          </w:p>
        </w:tc>
        <w:tc>
          <w:tcPr>
            <w:tcW w:w="0" w:type="auto"/>
            <w:vAlign w:val="center"/>
            <w:tcPrChange w:id="10037" w:author="Mohamed Amine Sdiri" w:date="2023-12-01T18:31:00Z">
              <w:tcPr>
                <w:tcW w:w="0" w:type="auto"/>
                <w:gridSpan w:val="2"/>
                <w:vAlign w:val="center"/>
              </w:tcPr>
            </w:tcPrChange>
          </w:tcPr>
          <w:p w14:paraId="53CABDF8" w14:textId="65B97046" w:rsidR="000C23D9" w:rsidRPr="00343F01" w:rsidDel="00201166" w:rsidRDefault="000C23D9" w:rsidP="00D62BC5">
            <w:pPr>
              <w:spacing w:before="0" w:after="160"/>
              <w:jc w:val="left"/>
              <w:rPr>
                <w:del w:id="10038" w:author="Houyem Rais" w:date="2024-02-22T14:46:00Z"/>
                <w:rFonts w:asciiTheme="minorHAnsi" w:hAnsiTheme="minorHAnsi" w:cstheme="minorHAnsi"/>
                <w:szCs w:val="18"/>
                <w:lang w:val="fr-FR"/>
              </w:rPr>
              <w:pPrChange w:id="10039" w:author="Houyem Rais" w:date="2024-02-22T14:49:00Z">
                <w:pPr>
                  <w:pStyle w:val="Paragraph"/>
                  <w:spacing w:before="0" w:after="0"/>
                  <w:jc w:val="center"/>
                </w:pPr>
              </w:pPrChange>
            </w:pPr>
            <w:del w:id="10040" w:author="Houyem Rais" w:date="2024-02-22T14:46:00Z">
              <w:r w:rsidRPr="00343F01" w:rsidDel="00201166">
                <w:rPr>
                  <w:rFonts w:asciiTheme="minorHAnsi" w:hAnsiTheme="minorHAnsi" w:cstheme="minorHAnsi"/>
                  <w:szCs w:val="18"/>
                  <w:lang w:val="fr-FR"/>
                </w:rPr>
                <w:delText>70/30</w:delText>
              </w:r>
            </w:del>
          </w:p>
          <w:p w14:paraId="40578434" w14:textId="6E314A4D" w:rsidR="000C23D9" w:rsidRPr="00343F01" w:rsidDel="00201166" w:rsidRDefault="000C23D9" w:rsidP="00D62BC5">
            <w:pPr>
              <w:spacing w:before="0" w:after="160"/>
              <w:jc w:val="left"/>
              <w:rPr>
                <w:del w:id="10041" w:author="Houyem Rais" w:date="2024-02-22T14:46:00Z"/>
                <w:rFonts w:asciiTheme="minorHAnsi" w:hAnsiTheme="minorHAnsi" w:cstheme="minorHAnsi"/>
                <w:szCs w:val="18"/>
                <w:lang w:val="fr-FR"/>
              </w:rPr>
              <w:pPrChange w:id="10042" w:author="Houyem Rais" w:date="2024-02-22T14:49:00Z">
                <w:pPr>
                  <w:pStyle w:val="Paragraph"/>
                  <w:spacing w:before="0" w:after="0"/>
                  <w:jc w:val="center"/>
                </w:pPr>
              </w:pPrChange>
            </w:pPr>
            <w:del w:id="10043"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886,3 M$</w:delText>
              </w:r>
            </w:del>
          </w:p>
        </w:tc>
      </w:tr>
      <w:tr w:rsidR="000C23D9" w:rsidRPr="00343F01" w:rsidDel="00201166" w14:paraId="65C10AF4" w14:textId="4D2E25D5" w:rsidTr="000C23D9">
        <w:tblPrEx>
          <w:tblW w:w="14364" w:type="dxa"/>
          <w:tblPrExChange w:id="10044" w:author="Mohamed Amine Sdiri" w:date="2023-12-01T18:31:00Z">
            <w:tblPrEx>
              <w:tblW w:w="0" w:type="auto"/>
            </w:tblPrEx>
          </w:tblPrExChange>
        </w:tblPrEx>
        <w:trPr>
          <w:trHeight w:val="47"/>
          <w:del w:id="10045" w:author="Houyem Rais" w:date="2024-02-22T14:46:00Z"/>
          <w:trPrChange w:id="10046" w:author="Mohamed Amine Sdiri" w:date="2023-12-01T18:31:00Z">
            <w:trPr>
              <w:gridAfter w:val="0"/>
              <w:trHeight w:val="47"/>
            </w:trPr>
          </w:trPrChange>
        </w:trPr>
        <w:tc>
          <w:tcPr>
            <w:tcW w:w="0" w:type="auto"/>
            <w:shd w:val="clear" w:color="auto" w:fill="E1DFED"/>
            <w:vAlign w:val="center"/>
            <w:tcPrChange w:id="10047" w:author="Mohamed Amine Sdiri" w:date="2023-12-01T18:31:00Z">
              <w:tcPr>
                <w:tcW w:w="0" w:type="auto"/>
                <w:shd w:val="clear" w:color="auto" w:fill="E1DFED"/>
                <w:vAlign w:val="center"/>
              </w:tcPr>
            </w:tcPrChange>
          </w:tcPr>
          <w:p w14:paraId="0F71B2DA" w14:textId="4EBB96C5" w:rsidR="000C23D9" w:rsidRPr="00343F01" w:rsidDel="00201166" w:rsidRDefault="000C23D9" w:rsidP="00D62BC5">
            <w:pPr>
              <w:spacing w:before="0" w:after="160"/>
              <w:jc w:val="left"/>
              <w:rPr>
                <w:del w:id="10048" w:author="Houyem Rais" w:date="2024-02-22T14:46:00Z"/>
                <w:rFonts w:asciiTheme="minorHAnsi" w:hAnsiTheme="minorHAnsi" w:cstheme="minorHAnsi"/>
                <w:b/>
                <w:bCs/>
                <w:szCs w:val="18"/>
                <w:lang w:val="fr-FR"/>
              </w:rPr>
              <w:pPrChange w:id="10049" w:author="Houyem Rais" w:date="2024-02-22T14:49:00Z">
                <w:pPr>
                  <w:pStyle w:val="Paragraph"/>
                  <w:spacing w:before="0" w:after="0"/>
                  <w:jc w:val="left"/>
                </w:pPr>
              </w:pPrChange>
            </w:pPr>
            <w:del w:id="10050" w:author="Houyem Rais" w:date="2024-02-22T14:46:00Z">
              <w:r w:rsidRPr="00343F01" w:rsidDel="00201166">
                <w:rPr>
                  <w:rFonts w:asciiTheme="minorHAnsi" w:hAnsiTheme="minorHAnsi" w:cstheme="minorHAnsi"/>
                  <w:szCs w:val="18"/>
                  <w:lang w:val="fr-FR"/>
                </w:rPr>
                <w:delText>Dont</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prêts</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concessionnels</w:delText>
              </w:r>
            </w:del>
          </w:p>
        </w:tc>
        <w:tc>
          <w:tcPr>
            <w:tcW w:w="0" w:type="auto"/>
            <w:shd w:val="clear" w:color="auto" w:fill="F2F2F2" w:themeFill="background1" w:themeFillShade="F2"/>
            <w:vAlign w:val="center"/>
            <w:tcPrChange w:id="10051" w:author="Mohamed Amine Sdiri" w:date="2023-12-01T18:31:00Z">
              <w:tcPr>
                <w:tcW w:w="0" w:type="auto"/>
                <w:gridSpan w:val="2"/>
                <w:shd w:val="clear" w:color="auto" w:fill="F2F2F2" w:themeFill="background1" w:themeFillShade="F2"/>
                <w:vAlign w:val="center"/>
              </w:tcPr>
            </w:tcPrChange>
          </w:tcPr>
          <w:p w14:paraId="17E71C74" w14:textId="7BE6D8DB" w:rsidR="000C23D9" w:rsidRPr="00343F01" w:rsidDel="00201166" w:rsidRDefault="000C23D9" w:rsidP="00D62BC5">
            <w:pPr>
              <w:spacing w:before="0" w:after="160"/>
              <w:jc w:val="left"/>
              <w:rPr>
                <w:del w:id="10052" w:author="Houyem Rais" w:date="2024-02-22T14:46:00Z"/>
                <w:rFonts w:asciiTheme="minorHAnsi" w:hAnsiTheme="minorHAnsi" w:cstheme="minorHAnsi"/>
                <w:szCs w:val="18"/>
                <w:lang w:val="fr-FR"/>
              </w:rPr>
              <w:pPrChange w:id="10053" w:author="Houyem Rais" w:date="2024-02-22T14:49:00Z">
                <w:pPr>
                  <w:pStyle w:val="Paragraph"/>
                  <w:spacing w:before="0" w:after="0"/>
                  <w:jc w:val="center"/>
                </w:pPr>
              </w:pPrChange>
            </w:pPr>
            <w:del w:id="10054" w:author="Houyem Rais" w:date="2024-02-22T14:46:00Z">
              <w:r w:rsidRPr="00343F01" w:rsidDel="00201166">
                <w:rPr>
                  <w:rFonts w:asciiTheme="minorHAnsi" w:hAnsiTheme="minorHAnsi" w:cstheme="minorHAnsi"/>
                  <w:szCs w:val="18"/>
                  <w:lang w:val="fr-FR"/>
                </w:rPr>
                <w:delText>_</w:delText>
              </w:r>
            </w:del>
          </w:p>
        </w:tc>
        <w:tc>
          <w:tcPr>
            <w:tcW w:w="0" w:type="auto"/>
            <w:vAlign w:val="center"/>
            <w:tcPrChange w:id="10055" w:author="Mohamed Amine Sdiri" w:date="2023-12-01T18:31:00Z">
              <w:tcPr>
                <w:tcW w:w="0" w:type="auto"/>
                <w:gridSpan w:val="2"/>
                <w:vAlign w:val="center"/>
              </w:tcPr>
            </w:tcPrChange>
          </w:tcPr>
          <w:p w14:paraId="183B5E04" w14:textId="264A399F" w:rsidR="000C23D9" w:rsidRPr="00343F01" w:rsidDel="00201166" w:rsidRDefault="000C23D9" w:rsidP="00D62BC5">
            <w:pPr>
              <w:spacing w:before="0" w:after="160"/>
              <w:jc w:val="left"/>
              <w:rPr>
                <w:del w:id="10056" w:author="Houyem Rais" w:date="2024-02-22T14:46:00Z"/>
                <w:rFonts w:asciiTheme="minorHAnsi" w:hAnsiTheme="minorHAnsi" w:cstheme="minorHAnsi"/>
                <w:szCs w:val="18"/>
                <w:lang w:val="fr-FR"/>
              </w:rPr>
              <w:pPrChange w:id="10057" w:author="Houyem Rais" w:date="2024-02-22T14:49:00Z">
                <w:pPr>
                  <w:pStyle w:val="Paragraph"/>
                  <w:spacing w:before="0" w:after="0"/>
                  <w:jc w:val="center"/>
                </w:pPr>
              </w:pPrChange>
            </w:pPr>
            <w:del w:id="10058"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354,5 M$</w:delText>
              </w:r>
            </w:del>
          </w:p>
        </w:tc>
        <w:tc>
          <w:tcPr>
            <w:tcW w:w="0" w:type="auto"/>
            <w:vAlign w:val="center"/>
            <w:tcPrChange w:id="10059" w:author="Mohamed Amine Sdiri" w:date="2023-12-01T18:31:00Z">
              <w:tcPr>
                <w:tcW w:w="0" w:type="auto"/>
                <w:gridSpan w:val="2"/>
                <w:vAlign w:val="center"/>
              </w:tcPr>
            </w:tcPrChange>
          </w:tcPr>
          <w:p w14:paraId="38928B0E" w14:textId="656986EF" w:rsidR="000C23D9" w:rsidRPr="00343F01" w:rsidDel="00201166" w:rsidRDefault="000C23D9" w:rsidP="00D62BC5">
            <w:pPr>
              <w:spacing w:before="0" w:after="160"/>
              <w:jc w:val="left"/>
              <w:rPr>
                <w:del w:id="10060" w:author="Houyem Rais" w:date="2024-02-22T14:46:00Z"/>
                <w:rFonts w:asciiTheme="minorHAnsi" w:hAnsiTheme="minorHAnsi" w:cstheme="minorHAnsi"/>
                <w:szCs w:val="18"/>
                <w:lang w:val="fr-FR"/>
              </w:rPr>
              <w:pPrChange w:id="10061" w:author="Houyem Rais" w:date="2024-02-22T14:49:00Z">
                <w:pPr>
                  <w:pStyle w:val="Paragraph"/>
                  <w:spacing w:before="0" w:after="0"/>
                  <w:jc w:val="center"/>
                </w:pPr>
              </w:pPrChange>
            </w:pPr>
            <w:del w:id="10062"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230 M$</w:delText>
              </w:r>
            </w:del>
          </w:p>
        </w:tc>
        <w:tc>
          <w:tcPr>
            <w:tcW w:w="0" w:type="auto"/>
            <w:vAlign w:val="center"/>
            <w:tcPrChange w:id="10063" w:author="Mohamed Amine Sdiri" w:date="2023-12-01T18:31:00Z">
              <w:tcPr>
                <w:tcW w:w="0" w:type="auto"/>
                <w:gridSpan w:val="2"/>
                <w:vAlign w:val="center"/>
              </w:tcPr>
            </w:tcPrChange>
          </w:tcPr>
          <w:p w14:paraId="68ED7C7D" w14:textId="23293918" w:rsidR="000C23D9" w:rsidRPr="00343F01" w:rsidDel="00201166" w:rsidRDefault="000C23D9" w:rsidP="00D62BC5">
            <w:pPr>
              <w:spacing w:before="0" w:after="160"/>
              <w:jc w:val="left"/>
              <w:rPr>
                <w:del w:id="10064" w:author="Houyem Rais" w:date="2024-02-22T14:46:00Z"/>
                <w:rFonts w:asciiTheme="minorHAnsi" w:hAnsiTheme="minorHAnsi" w:cstheme="minorHAnsi"/>
                <w:szCs w:val="18"/>
                <w:lang w:val="fr-FR"/>
              </w:rPr>
              <w:pPrChange w:id="10065" w:author="Houyem Rais" w:date="2024-02-22T14:49:00Z">
                <w:pPr>
                  <w:pStyle w:val="Paragraph"/>
                  <w:spacing w:before="0" w:after="0"/>
                  <w:jc w:val="center"/>
                </w:pPr>
              </w:pPrChange>
            </w:pPr>
            <w:del w:id="10066"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354,5 M$</w:delText>
              </w:r>
            </w:del>
          </w:p>
        </w:tc>
        <w:tc>
          <w:tcPr>
            <w:tcW w:w="0" w:type="auto"/>
            <w:vAlign w:val="center"/>
            <w:tcPrChange w:id="10067" w:author="Mohamed Amine Sdiri" w:date="2023-12-01T18:31:00Z">
              <w:tcPr>
                <w:tcW w:w="0" w:type="auto"/>
                <w:gridSpan w:val="2"/>
                <w:vAlign w:val="center"/>
              </w:tcPr>
            </w:tcPrChange>
          </w:tcPr>
          <w:p w14:paraId="79CDB088" w14:textId="06BF41EE" w:rsidR="000C23D9" w:rsidRPr="00343F01" w:rsidDel="00201166" w:rsidRDefault="000C23D9" w:rsidP="00D62BC5">
            <w:pPr>
              <w:spacing w:before="0" w:after="160"/>
              <w:jc w:val="left"/>
              <w:rPr>
                <w:del w:id="10068" w:author="Houyem Rais" w:date="2024-02-22T14:46:00Z"/>
                <w:rFonts w:asciiTheme="minorHAnsi" w:hAnsiTheme="minorHAnsi" w:cstheme="minorHAnsi"/>
                <w:szCs w:val="18"/>
                <w:lang w:val="fr-FR"/>
              </w:rPr>
              <w:pPrChange w:id="10069" w:author="Houyem Rais" w:date="2024-02-22T14:49:00Z">
                <w:pPr>
                  <w:pStyle w:val="Paragraph"/>
                  <w:spacing w:before="0" w:after="0"/>
                  <w:jc w:val="center"/>
                </w:pPr>
              </w:pPrChange>
            </w:pPr>
            <w:del w:id="10070"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180,8 M$</w:delText>
              </w:r>
            </w:del>
          </w:p>
        </w:tc>
        <w:tc>
          <w:tcPr>
            <w:tcW w:w="0" w:type="auto"/>
            <w:vAlign w:val="center"/>
            <w:tcPrChange w:id="10071" w:author="Mohamed Amine Sdiri" w:date="2023-12-01T18:31:00Z">
              <w:tcPr>
                <w:tcW w:w="0" w:type="auto"/>
                <w:gridSpan w:val="2"/>
                <w:vAlign w:val="center"/>
              </w:tcPr>
            </w:tcPrChange>
          </w:tcPr>
          <w:p w14:paraId="62FA4B8A" w14:textId="26BAA63E" w:rsidR="000C23D9" w:rsidRPr="00343F01" w:rsidDel="00201166" w:rsidRDefault="000C23D9" w:rsidP="00D62BC5">
            <w:pPr>
              <w:spacing w:before="0" w:after="160"/>
              <w:jc w:val="left"/>
              <w:rPr>
                <w:del w:id="10072" w:author="Houyem Rais" w:date="2024-02-22T14:46:00Z"/>
                <w:rFonts w:asciiTheme="minorHAnsi" w:hAnsiTheme="minorHAnsi" w:cstheme="minorHAnsi"/>
                <w:szCs w:val="18"/>
                <w:lang w:val="fr-FR"/>
              </w:rPr>
              <w:pPrChange w:id="10073" w:author="Houyem Rais" w:date="2024-02-22T14:49:00Z">
                <w:pPr>
                  <w:pStyle w:val="Paragraph"/>
                  <w:spacing w:before="0" w:after="0"/>
                  <w:jc w:val="center"/>
                </w:pPr>
              </w:pPrChange>
            </w:pPr>
            <w:del w:id="10074" w:author="Houyem Rais" w:date="2024-02-22T14:46:00Z">
              <w:r w:rsidRPr="00343F01" w:rsidDel="00201166">
                <w:rPr>
                  <w:rFonts w:asciiTheme="minorHAnsi" w:hAnsiTheme="minorHAnsi" w:cstheme="minorHAnsi"/>
                  <w:szCs w:val="18"/>
                  <w:lang w:val="fr-FR"/>
                </w:rPr>
                <w:delText>_</w:delText>
              </w:r>
            </w:del>
          </w:p>
        </w:tc>
        <w:tc>
          <w:tcPr>
            <w:tcW w:w="0" w:type="auto"/>
            <w:vAlign w:val="center"/>
            <w:tcPrChange w:id="10075" w:author="Mohamed Amine Sdiri" w:date="2023-12-01T18:31:00Z">
              <w:tcPr>
                <w:tcW w:w="0" w:type="auto"/>
                <w:gridSpan w:val="2"/>
                <w:vAlign w:val="center"/>
              </w:tcPr>
            </w:tcPrChange>
          </w:tcPr>
          <w:p w14:paraId="09837474" w14:textId="74AA87F1" w:rsidR="000C23D9" w:rsidRPr="00343F01" w:rsidDel="00201166" w:rsidRDefault="000C23D9" w:rsidP="00D62BC5">
            <w:pPr>
              <w:spacing w:before="0" w:after="160"/>
              <w:jc w:val="left"/>
              <w:rPr>
                <w:del w:id="10076" w:author="Houyem Rais" w:date="2024-02-22T14:46:00Z"/>
                <w:rFonts w:asciiTheme="minorHAnsi" w:hAnsiTheme="minorHAnsi" w:cstheme="minorHAnsi"/>
                <w:szCs w:val="18"/>
                <w:lang w:val="fr-FR"/>
              </w:rPr>
              <w:pPrChange w:id="10077" w:author="Houyem Rais" w:date="2024-02-22T14:49:00Z">
                <w:pPr>
                  <w:pStyle w:val="Paragraph"/>
                  <w:spacing w:before="0" w:after="0"/>
                  <w:jc w:val="center"/>
                </w:pPr>
              </w:pPrChange>
            </w:pPr>
            <w:del w:id="10078"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354,5 M$</w:delText>
              </w:r>
            </w:del>
          </w:p>
        </w:tc>
      </w:tr>
      <w:tr w:rsidR="000C23D9" w:rsidRPr="00343F01" w:rsidDel="00201166" w14:paraId="0F612A5D" w14:textId="4E9027FF" w:rsidTr="000C23D9">
        <w:tblPrEx>
          <w:tblW w:w="14364" w:type="dxa"/>
          <w:tblPrExChange w:id="10079" w:author="Mohamed Amine Sdiri" w:date="2023-12-01T18:31:00Z">
            <w:tblPrEx>
              <w:tblW w:w="0" w:type="auto"/>
            </w:tblPrEx>
          </w:tblPrExChange>
        </w:tblPrEx>
        <w:trPr>
          <w:trHeight w:val="47"/>
          <w:del w:id="10080" w:author="Houyem Rais" w:date="2024-02-22T14:46:00Z"/>
          <w:trPrChange w:id="10081" w:author="Mohamed Amine Sdiri" w:date="2023-12-01T18:31:00Z">
            <w:trPr>
              <w:gridAfter w:val="0"/>
              <w:trHeight w:val="47"/>
            </w:trPr>
          </w:trPrChange>
        </w:trPr>
        <w:tc>
          <w:tcPr>
            <w:tcW w:w="0" w:type="auto"/>
            <w:shd w:val="clear" w:color="auto" w:fill="E1DFED"/>
            <w:vAlign w:val="center"/>
            <w:tcPrChange w:id="10082" w:author="Mohamed Amine Sdiri" w:date="2023-12-01T18:31:00Z">
              <w:tcPr>
                <w:tcW w:w="0" w:type="auto"/>
                <w:shd w:val="clear" w:color="auto" w:fill="E1DFED"/>
                <w:vAlign w:val="center"/>
              </w:tcPr>
            </w:tcPrChange>
          </w:tcPr>
          <w:p w14:paraId="39CE2701" w14:textId="75262D79" w:rsidR="000C23D9" w:rsidRPr="00343F01" w:rsidDel="00201166" w:rsidRDefault="000C23D9" w:rsidP="00D62BC5">
            <w:pPr>
              <w:spacing w:before="0" w:after="160"/>
              <w:jc w:val="left"/>
              <w:rPr>
                <w:del w:id="10083" w:author="Houyem Rais" w:date="2024-02-22T14:46:00Z"/>
                <w:rFonts w:asciiTheme="minorHAnsi" w:hAnsiTheme="minorHAnsi" w:cstheme="minorHAnsi"/>
                <w:b/>
                <w:bCs/>
                <w:szCs w:val="18"/>
                <w:lang w:val="fr-FR"/>
              </w:rPr>
              <w:pPrChange w:id="10084" w:author="Houyem Rais" w:date="2024-02-22T14:49:00Z">
                <w:pPr>
                  <w:pStyle w:val="Paragraph"/>
                  <w:spacing w:before="0" w:after="0"/>
                  <w:jc w:val="left"/>
                </w:pPr>
              </w:pPrChange>
            </w:pPr>
            <w:del w:id="10085" w:author="Houyem Rais" w:date="2024-02-22T14:46:00Z">
              <w:r w:rsidRPr="00343F01" w:rsidDel="00201166">
                <w:rPr>
                  <w:rFonts w:asciiTheme="minorHAnsi" w:hAnsiTheme="minorHAnsi" w:cstheme="minorHAnsi"/>
                  <w:szCs w:val="18"/>
                  <w:lang w:val="fr-FR"/>
                </w:rPr>
                <w:delText>Dont</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prêts</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commerciaux</w:delText>
              </w:r>
            </w:del>
          </w:p>
        </w:tc>
        <w:tc>
          <w:tcPr>
            <w:tcW w:w="0" w:type="auto"/>
            <w:shd w:val="clear" w:color="auto" w:fill="F2F2F2" w:themeFill="background1" w:themeFillShade="F2"/>
            <w:vAlign w:val="center"/>
            <w:tcPrChange w:id="10086" w:author="Mohamed Amine Sdiri" w:date="2023-12-01T18:31:00Z">
              <w:tcPr>
                <w:tcW w:w="0" w:type="auto"/>
                <w:gridSpan w:val="2"/>
                <w:shd w:val="clear" w:color="auto" w:fill="F2F2F2" w:themeFill="background1" w:themeFillShade="F2"/>
                <w:vAlign w:val="center"/>
              </w:tcPr>
            </w:tcPrChange>
          </w:tcPr>
          <w:p w14:paraId="34BB2E93" w14:textId="4F33C193" w:rsidR="000C23D9" w:rsidRPr="00343F01" w:rsidDel="00201166" w:rsidRDefault="000C23D9" w:rsidP="00D62BC5">
            <w:pPr>
              <w:spacing w:before="0" w:after="160"/>
              <w:jc w:val="left"/>
              <w:rPr>
                <w:del w:id="10087" w:author="Houyem Rais" w:date="2024-02-22T14:46:00Z"/>
                <w:rFonts w:asciiTheme="minorHAnsi" w:hAnsiTheme="minorHAnsi" w:cstheme="minorHAnsi"/>
                <w:szCs w:val="18"/>
                <w:lang w:val="fr-FR"/>
              </w:rPr>
              <w:pPrChange w:id="10088" w:author="Houyem Rais" w:date="2024-02-22T14:49:00Z">
                <w:pPr>
                  <w:pStyle w:val="Paragraph"/>
                  <w:spacing w:before="0" w:after="0"/>
                  <w:jc w:val="center"/>
                </w:pPr>
              </w:pPrChange>
            </w:pPr>
            <w:del w:id="10089" w:author="Houyem Rais" w:date="2024-02-22T14:46:00Z">
              <w:r w:rsidRPr="00343F01" w:rsidDel="00201166">
                <w:rPr>
                  <w:rFonts w:asciiTheme="minorHAnsi" w:hAnsiTheme="minorHAnsi" w:cstheme="minorHAnsi"/>
                  <w:szCs w:val="18"/>
                  <w:lang w:val="fr-FR"/>
                </w:rPr>
                <w:delText>_</w:delText>
              </w:r>
            </w:del>
          </w:p>
        </w:tc>
        <w:tc>
          <w:tcPr>
            <w:tcW w:w="0" w:type="auto"/>
            <w:vAlign w:val="center"/>
            <w:tcPrChange w:id="10090" w:author="Mohamed Amine Sdiri" w:date="2023-12-01T18:31:00Z">
              <w:tcPr>
                <w:tcW w:w="0" w:type="auto"/>
                <w:gridSpan w:val="2"/>
                <w:vAlign w:val="center"/>
              </w:tcPr>
            </w:tcPrChange>
          </w:tcPr>
          <w:p w14:paraId="0BF695BF" w14:textId="7C17F2AB" w:rsidR="000C23D9" w:rsidRPr="00343F01" w:rsidDel="00201166" w:rsidRDefault="000C23D9" w:rsidP="00D62BC5">
            <w:pPr>
              <w:spacing w:before="0" w:after="160"/>
              <w:jc w:val="left"/>
              <w:rPr>
                <w:del w:id="10091" w:author="Houyem Rais" w:date="2024-02-22T14:46:00Z"/>
                <w:rFonts w:asciiTheme="minorHAnsi" w:hAnsiTheme="minorHAnsi" w:cstheme="minorHAnsi"/>
                <w:szCs w:val="18"/>
                <w:lang w:val="fr-FR"/>
              </w:rPr>
              <w:pPrChange w:id="10092" w:author="Houyem Rais" w:date="2024-02-22T14:49:00Z">
                <w:pPr>
                  <w:pStyle w:val="Paragraph"/>
                  <w:spacing w:before="0" w:after="0"/>
                  <w:jc w:val="center"/>
                </w:pPr>
              </w:pPrChange>
            </w:pPr>
            <w:del w:id="10093"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531,8 M$</w:delText>
              </w:r>
            </w:del>
          </w:p>
        </w:tc>
        <w:tc>
          <w:tcPr>
            <w:tcW w:w="0" w:type="auto"/>
            <w:vAlign w:val="center"/>
            <w:tcPrChange w:id="10094" w:author="Mohamed Amine Sdiri" w:date="2023-12-01T18:31:00Z">
              <w:tcPr>
                <w:tcW w:w="0" w:type="auto"/>
                <w:gridSpan w:val="2"/>
                <w:vAlign w:val="center"/>
              </w:tcPr>
            </w:tcPrChange>
          </w:tcPr>
          <w:p w14:paraId="0DDB79C9" w14:textId="0260A768" w:rsidR="000C23D9" w:rsidRPr="00343F01" w:rsidDel="00201166" w:rsidRDefault="000C23D9" w:rsidP="00D62BC5">
            <w:pPr>
              <w:spacing w:before="0" w:after="160"/>
              <w:jc w:val="left"/>
              <w:rPr>
                <w:del w:id="10095" w:author="Houyem Rais" w:date="2024-02-22T14:46:00Z"/>
                <w:rFonts w:asciiTheme="minorHAnsi" w:hAnsiTheme="minorHAnsi" w:cstheme="minorHAnsi"/>
                <w:szCs w:val="18"/>
                <w:lang w:val="fr-FR"/>
              </w:rPr>
              <w:pPrChange w:id="10096" w:author="Houyem Rais" w:date="2024-02-22T14:49:00Z">
                <w:pPr>
                  <w:pStyle w:val="Paragraph"/>
                  <w:spacing w:before="0" w:after="0"/>
                  <w:jc w:val="center"/>
                </w:pPr>
              </w:pPrChange>
            </w:pPr>
            <w:del w:id="10097"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345,7 M$</w:delText>
              </w:r>
            </w:del>
          </w:p>
        </w:tc>
        <w:tc>
          <w:tcPr>
            <w:tcW w:w="0" w:type="auto"/>
            <w:vAlign w:val="center"/>
            <w:tcPrChange w:id="10098" w:author="Mohamed Amine Sdiri" w:date="2023-12-01T18:31:00Z">
              <w:tcPr>
                <w:tcW w:w="0" w:type="auto"/>
                <w:gridSpan w:val="2"/>
                <w:vAlign w:val="center"/>
              </w:tcPr>
            </w:tcPrChange>
          </w:tcPr>
          <w:p w14:paraId="37DBCCBE" w14:textId="63625B2C" w:rsidR="000C23D9" w:rsidRPr="00343F01" w:rsidDel="00201166" w:rsidRDefault="000C23D9" w:rsidP="00D62BC5">
            <w:pPr>
              <w:spacing w:before="0" w:after="160"/>
              <w:jc w:val="left"/>
              <w:rPr>
                <w:del w:id="10099" w:author="Houyem Rais" w:date="2024-02-22T14:46:00Z"/>
                <w:rFonts w:asciiTheme="minorHAnsi" w:hAnsiTheme="minorHAnsi" w:cstheme="minorHAnsi"/>
                <w:szCs w:val="18"/>
                <w:lang w:val="fr-FR"/>
              </w:rPr>
              <w:pPrChange w:id="10100" w:author="Houyem Rais" w:date="2024-02-22T14:49:00Z">
                <w:pPr>
                  <w:pStyle w:val="Paragraph"/>
                  <w:spacing w:before="0" w:after="0"/>
                  <w:jc w:val="center"/>
                </w:pPr>
              </w:pPrChange>
            </w:pPr>
            <w:del w:id="10101"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531,8 M$</w:delText>
              </w:r>
            </w:del>
          </w:p>
        </w:tc>
        <w:tc>
          <w:tcPr>
            <w:tcW w:w="0" w:type="auto"/>
            <w:vAlign w:val="center"/>
            <w:tcPrChange w:id="10102" w:author="Mohamed Amine Sdiri" w:date="2023-12-01T18:31:00Z">
              <w:tcPr>
                <w:tcW w:w="0" w:type="auto"/>
                <w:gridSpan w:val="2"/>
                <w:vAlign w:val="center"/>
              </w:tcPr>
            </w:tcPrChange>
          </w:tcPr>
          <w:p w14:paraId="064A5BC2" w14:textId="62AF66DD" w:rsidR="000C23D9" w:rsidRPr="00343F01" w:rsidDel="00201166" w:rsidRDefault="000C23D9" w:rsidP="00D62BC5">
            <w:pPr>
              <w:spacing w:before="0" w:after="160"/>
              <w:jc w:val="left"/>
              <w:rPr>
                <w:del w:id="10103" w:author="Houyem Rais" w:date="2024-02-22T14:46:00Z"/>
                <w:rFonts w:asciiTheme="minorHAnsi" w:hAnsiTheme="minorHAnsi" w:cstheme="minorHAnsi"/>
                <w:szCs w:val="18"/>
                <w:lang w:val="fr-FR"/>
              </w:rPr>
              <w:pPrChange w:id="10104" w:author="Houyem Rais" w:date="2024-02-22T14:49:00Z">
                <w:pPr>
                  <w:pStyle w:val="Paragraph"/>
                  <w:spacing w:before="0" w:after="0"/>
                  <w:jc w:val="center"/>
                </w:pPr>
              </w:pPrChange>
            </w:pPr>
            <w:del w:id="10105"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271,2 M$</w:delText>
              </w:r>
            </w:del>
          </w:p>
        </w:tc>
        <w:tc>
          <w:tcPr>
            <w:tcW w:w="0" w:type="auto"/>
            <w:vAlign w:val="center"/>
            <w:tcPrChange w:id="10106" w:author="Mohamed Amine Sdiri" w:date="2023-12-01T18:31:00Z">
              <w:tcPr>
                <w:tcW w:w="0" w:type="auto"/>
                <w:gridSpan w:val="2"/>
                <w:vAlign w:val="center"/>
              </w:tcPr>
            </w:tcPrChange>
          </w:tcPr>
          <w:p w14:paraId="6DAEE6EF" w14:textId="620FA5FE" w:rsidR="000C23D9" w:rsidRPr="00343F01" w:rsidDel="00201166" w:rsidRDefault="000C23D9" w:rsidP="00D62BC5">
            <w:pPr>
              <w:spacing w:before="0" w:after="160"/>
              <w:jc w:val="left"/>
              <w:rPr>
                <w:del w:id="10107" w:author="Houyem Rais" w:date="2024-02-22T14:46:00Z"/>
                <w:rFonts w:asciiTheme="minorHAnsi" w:hAnsiTheme="minorHAnsi" w:cstheme="minorHAnsi"/>
                <w:szCs w:val="18"/>
                <w:lang w:val="fr-FR"/>
              </w:rPr>
              <w:pPrChange w:id="10108" w:author="Houyem Rais" w:date="2024-02-22T14:49:00Z">
                <w:pPr>
                  <w:pStyle w:val="Paragraph"/>
                  <w:spacing w:before="0" w:after="0"/>
                  <w:jc w:val="center"/>
                </w:pPr>
              </w:pPrChange>
            </w:pPr>
            <w:del w:id="10109" w:author="Houyem Rais" w:date="2024-02-22T14:46:00Z">
              <w:r w:rsidRPr="00343F01" w:rsidDel="00201166">
                <w:rPr>
                  <w:rFonts w:asciiTheme="minorHAnsi" w:hAnsiTheme="minorHAnsi" w:cstheme="minorHAnsi"/>
                  <w:szCs w:val="18"/>
                  <w:lang w:val="fr-FR"/>
                </w:rPr>
                <w:delText>_</w:delText>
              </w:r>
            </w:del>
          </w:p>
        </w:tc>
        <w:tc>
          <w:tcPr>
            <w:tcW w:w="0" w:type="auto"/>
            <w:vAlign w:val="center"/>
            <w:tcPrChange w:id="10110" w:author="Mohamed Amine Sdiri" w:date="2023-12-01T18:31:00Z">
              <w:tcPr>
                <w:tcW w:w="0" w:type="auto"/>
                <w:gridSpan w:val="2"/>
                <w:vAlign w:val="center"/>
              </w:tcPr>
            </w:tcPrChange>
          </w:tcPr>
          <w:p w14:paraId="6C9F861E" w14:textId="610316D7" w:rsidR="000C23D9" w:rsidRPr="00343F01" w:rsidDel="00201166" w:rsidRDefault="000C23D9" w:rsidP="00D62BC5">
            <w:pPr>
              <w:spacing w:before="0" w:after="160"/>
              <w:jc w:val="left"/>
              <w:rPr>
                <w:del w:id="10111" w:author="Houyem Rais" w:date="2024-02-22T14:46:00Z"/>
                <w:rFonts w:asciiTheme="minorHAnsi" w:hAnsiTheme="minorHAnsi" w:cstheme="minorHAnsi"/>
                <w:szCs w:val="18"/>
                <w:lang w:val="fr-FR"/>
              </w:rPr>
              <w:pPrChange w:id="10112" w:author="Houyem Rais" w:date="2024-02-22T14:49:00Z">
                <w:pPr>
                  <w:pStyle w:val="Paragraph"/>
                  <w:spacing w:before="0" w:after="0"/>
                  <w:jc w:val="center"/>
                </w:pPr>
              </w:pPrChange>
            </w:pPr>
            <w:del w:id="10113"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531,8 M$</w:delText>
              </w:r>
            </w:del>
          </w:p>
        </w:tc>
      </w:tr>
    </w:tbl>
    <w:p w14:paraId="1DA2F4C6" w14:textId="0B5B3F13" w:rsidR="008837B7" w:rsidRPr="00343F01" w:rsidDel="00201166" w:rsidRDefault="008837B7" w:rsidP="00D62BC5">
      <w:pPr>
        <w:spacing w:before="0" w:after="160"/>
        <w:jc w:val="left"/>
        <w:rPr>
          <w:del w:id="10114" w:author="Houyem Rais" w:date="2024-02-22T14:46:00Z"/>
        </w:rPr>
        <w:pPrChange w:id="10115" w:author="Houyem Rais" w:date="2024-02-22T14:49:00Z">
          <w:pPr/>
        </w:pPrChange>
      </w:pPr>
    </w:p>
    <w:p w14:paraId="44D36C2B" w14:textId="0A992C6B" w:rsidR="00AE1EEA" w:rsidRPr="00343F01" w:rsidDel="00201166" w:rsidRDefault="00AE1EEA" w:rsidP="00D62BC5">
      <w:pPr>
        <w:spacing w:before="0" w:after="160"/>
        <w:jc w:val="left"/>
        <w:rPr>
          <w:del w:id="10116" w:author="Houyem Rais" w:date="2024-02-22T14:46:00Z"/>
          <w:rFonts w:ascii="Calibri" w:hAnsi="Calibri" w:cstheme="majorBidi"/>
          <w:b/>
          <w:bCs/>
          <w:i/>
          <w:color w:val="0070C0"/>
          <w:sz w:val="18"/>
          <w:szCs w:val="18"/>
        </w:rPr>
        <w:pPrChange w:id="10117" w:author="Houyem Rais" w:date="2024-02-22T14:49:00Z">
          <w:pPr>
            <w:spacing w:before="0" w:after="160"/>
            <w:jc w:val="left"/>
          </w:pPr>
        </w:pPrChange>
      </w:pPr>
      <w:del w:id="10118" w:author="Houyem Rais" w:date="2024-02-22T14:46:00Z">
        <w:r w:rsidRPr="00343F01" w:rsidDel="00201166">
          <w:br w:type="page"/>
        </w:r>
      </w:del>
    </w:p>
    <w:p w14:paraId="0F95123F" w14:textId="0BD5DCE9" w:rsidR="008837B7" w:rsidRPr="00343F01" w:rsidDel="00201166" w:rsidRDefault="008837B7" w:rsidP="00D62BC5">
      <w:pPr>
        <w:spacing w:before="0" w:after="160"/>
        <w:jc w:val="left"/>
        <w:rPr>
          <w:del w:id="10119" w:author="Houyem Rais" w:date="2024-02-22T14:46:00Z"/>
        </w:rPr>
        <w:pPrChange w:id="10120" w:author="Houyem Rais" w:date="2024-02-22T14:49:00Z">
          <w:pPr>
            <w:pStyle w:val="Caption"/>
          </w:pPr>
        </w:pPrChange>
      </w:pPr>
      <w:bookmarkStart w:id="10121" w:name="_Toc152165477"/>
      <w:del w:id="1012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39</w:delText>
        </w:r>
        <w:r w:rsidR="00B0561B" w:rsidDel="00201166">
          <w:rPr>
            <w:noProof/>
          </w:rPr>
          <w:fldChar w:fldCharType="end"/>
        </w:r>
        <w:r w:rsidRPr="00343F01" w:rsidDel="00201166">
          <w:delText xml:space="preserve"> Investissements requis par source de financement pour le Lot contractuel C (Bénin) : Ech Godomey - Ech. Kraké (41,1 km)</w:delText>
        </w:r>
        <w:bookmarkEnd w:id="10121"/>
      </w:del>
    </w:p>
    <w:tbl>
      <w:tblPr>
        <w:tblStyle w:val="TableGrid"/>
        <w:tblW w:w="0" w:type="auto"/>
        <w:tblLook w:val="04A0" w:firstRow="1" w:lastRow="0" w:firstColumn="1" w:lastColumn="0" w:noHBand="0" w:noVBand="1"/>
      </w:tblPr>
      <w:tblGrid>
        <w:gridCol w:w="1568"/>
        <w:gridCol w:w="1859"/>
        <w:gridCol w:w="1669"/>
        <w:gridCol w:w="1914"/>
        <w:gridCol w:w="1669"/>
        <w:gridCol w:w="1866"/>
        <w:gridCol w:w="1898"/>
        <w:gridCol w:w="1669"/>
      </w:tblGrid>
      <w:tr w:rsidR="000C23D9" w:rsidRPr="00343F01" w:rsidDel="00201166" w14:paraId="0ACBEC60" w14:textId="16677F75" w:rsidTr="00633F60">
        <w:trPr>
          <w:trHeight w:val="46"/>
          <w:tblHeader/>
          <w:del w:id="10123" w:author="Houyem Rais" w:date="2024-02-22T14:46:00Z"/>
        </w:trPr>
        <w:tc>
          <w:tcPr>
            <w:tcW w:w="0" w:type="auto"/>
            <w:shd w:val="clear" w:color="auto" w:fill="F2F2F2" w:themeFill="background1" w:themeFillShade="F2"/>
            <w:vAlign w:val="center"/>
          </w:tcPr>
          <w:p w14:paraId="64E9A4D8" w14:textId="624C74B8" w:rsidR="000C23D9" w:rsidRPr="00343F01" w:rsidDel="00201166" w:rsidRDefault="000C23D9" w:rsidP="00D62BC5">
            <w:pPr>
              <w:spacing w:before="0" w:after="160"/>
              <w:jc w:val="left"/>
              <w:rPr>
                <w:del w:id="10124" w:author="Houyem Rais" w:date="2024-02-22T14:46:00Z"/>
                <w:b/>
                <w:bCs/>
                <w:sz w:val="18"/>
                <w:szCs w:val="18"/>
                <w:lang w:val="fr-FR"/>
              </w:rPr>
              <w:pPrChange w:id="10125" w:author="Houyem Rais" w:date="2024-02-22T14:49:00Z">
                <w:pPr>
                  <w:spacing w:before="0" w:after="0"/>
                </w:pPr>
              </w:pPrChange>
            </w:pPr>
            <w:del w:id="10126" w:author="Houyem Rais" w:date="2024-02-22T14:46:00Z">
              <w:r w:rsidRPr="00343F01" w:rsidDel="00201166">
                <w:rPr>
                  <w:b/>
                  <w:bCs/>
                  <w:sz w:val="18"/>
                  <w:szCs w:val="18"/>
                  <w:lang w:val="fr-FR"/>
                </w:rPr>
                <w:delText>Options shortlistées</w:delText>
              </w:r>
            </w:del>
          </w:p>
        </w:tc>
        <w:tc>
          <w:tcPr>
            <w:tcW w:w="0" w:type="auto"/>
            <w:tcBorders>
              <w:bottom w:val="single" w:sz="4" w:space="0" w:color="auto"/>
            </w:tcBorders>
            <w:shd w:val="clear" w:color="auto" w:fill="F2F2F2" w:themeFill="background1" w:themeFillShade="F2"/>
            <w:vAlign w:val="center"/>
          </w:tcPr>
          <w:p w14:paraId="7265E7E1" w14:textId="00AB1A54" w:rsidR="000C23D9" w:rsidRPr="00343F01" w:rsidDel="00201166" w:rsidRDefault="000C23D9" w:rsidP="00D62BC5">
            <w:pPr>
              <w:spacing w:before="0" w:after="160"/>
              <w:jc w:val="left"/>
              <w:rPr>
                <w:del w:id="10127" w:author="Houyem Rais" w:date="2024-02-22T14:46:00Z"/>
                <w:b/>
                <w:bCs/>
                <w:szCs w:val="18"/>
                <w:lang w:val="fr-FR"/>
              </w:rPr>
              <w:pPrChange w:id="10128" w:author="Houyem Rais" w:date="2024-02-22T14:49:00Z">
                <w:pPr>
                  <w:pStyle w:val="Paragraph"/>
                  <w:spacing w:before="0" w:after="0"/>
                  <w:ind w:left="-2" w:right="-43"/>
                  <w:jc w:val="center"/>
                </w:pPr>
              </w:pPrChange>
            </w:pPr>
            <w:del w:id="10129" w:author="Houyem Rais" w:date="2024-02-22T14:46:00Z">
              <w:r w:rsidRPr="00343F01" w:rsidDel="00201166">
                <w:rPr>
                  <w:rFonts w:asciiTheme="minorHAnsi" w:hAnsiTheme="minorHAnsi" w:cstheme="minorHAnsi"/>
                  <w:b/>
                  <w:bCs/>
                  <w:szCs w:val="18"/>
                  <w:u w:val="single"/>
                  <w:lang w:val="fr-FR"/>
                </w:rPr>
                <w:delText>Option 0 :</w:delText>
              </w:r>
              <w:r w:rsidRPr="00343F01" w:rsidDel="00201166">
                <w:rPr>
                  <w:rFonts w:asciiTheme="minorHAnsi" w:hAnsiTheme="minorHAnsi" w:cstheme="minorHAnsi"/>
                  <w:b/>
                  <w:bCs/>
                  <w:szCs w:val="18"/>
                  <w:lang w:val="fr-FR"/>
                </w:rPr>
                <w:delText xml:space="preserve"> Marché Public (DB+OM)</w:delText>
              </w:r>
            </w:del>
          </w:p>
        </w:tc>
        <w:tc>
          <w:tcPr>
            <w:tcW w:w="0" w:type="auto"/>
            <w:shd w:val="clear" w:color="auto" w:fill="F2F2F2" w:themeFill="background1" w:themeFillShade="F2"/>
            <w:vAlign w:val="center"/>
          </w:tcPr>
          <w:p w14:paraId="4A7D94C7" w14:textId="456840E2" w:rsidR="000C23D9" w:rsidRPr="00343F01" w:rsidDel="00201166" w:rsidRDefault="000C23D9" w:rsidP="00D62BC5">
            <w:pPr>
              <w:spacing w:before="0" w:after="160"/>
              <w:jc w:val="left"/>
              <w:rPr>
                <w:del w:id="10130" w:author="Houyem Rais" w:date="2024-02-22T14:46:00Z"/>
                <w:szCs w:val="18"/>
                <w:lang w:val="fr-FR"/>
              </w:rPr>
              <w:pPrChange w:id="10131" w:author="Houyem Rais" w:date="2024-02-22T14:49:00Z">
                <w:pPr>
                  <w:pStyle w:val="Paragraph"/>
                  <w:spacing w:before="0" w:after="0"/>
                  <w:ind w:left="-2" w:right="-43"/>
                  <w:jc w:val="center"/>
                </w:pPr>
              </w:pPrChange>
            </w:pPr>
            <w:del w:id="10132" w:author="Houyem Rais" w:date="2024-02-22T14:46:00Z">
              <w:r w:rsidRPr="00343F01" w:rsidDel="00201166">
                <w:rPr>
                  <w:rFonts w:asciiTheme="minorHAnsi" w:hAnsiTheme="minorHAnsi" w:cstheme="minorHAnsi"/>
                  <w:b/>
                  <w:bCs/>
                  <w:szCs w:val="18"/>
                  <w:u w:val="single"/>
                  <w:lang w:val="fr-FR"/>
                </w:rPr>
                <w:delText>Option 1 :</w:delText>
              </w:r>
              <w:r w:rsidRPr="00343F01" w:rsidDel="00201166">
                <w:rPr>
                  <w:rFonts w:asciiTheme="minorHAnsi" w:hAnsiTheme="minorHAnsi" w:cstheme="minorHAnsi"/>
                  <w:b/>
                  <w:bCs/>
                  <w:szCs w:val="18"/>
                  <w:lang w:val="fr-FR"/>
                </w:rPr>
                <w:delText xml:space="preserve"> BOT à péage économique</w:delText>
              </w:r>
            </w:del>
          </w:p>
        </w:tc>
        <w:tc>
          <w:tcPr>
            <w:tcW w:w="0" w:type="auto"/>
            <w:shd w:val="clear" w:color="auto" w:fill="F2F2F2" w:themeFill="background1" w:themeFillShade="F2"/>
            <w:vAlign w:val="center"/>
          </w:tcPr>
          <w:p w14:paraId="4EC181D1" w14:textId="38331130" w:rsidR="000C23D9" w:rsidRPr="00343F01" w:rsidDel="00201166" w:rsidRDefault="000C23D9" w:rsidP="00D62BC5">
            <w:pPr>
              <w:spacing w:before="0" w:after="160"/>
              <w:jc w:val="left"/>
              <w:rPr>
                <w:del w:id="10133" w:author="Houyem Rais" w:date="2024-02-22T14:46:00Z"/>
                <w:rFonts w:asciiTheme="minorHAnsi" w:hAnsiTheme="minorHAnsi" w:cstheme="minorHAnsi"/>
                <w:b/>
                <w:bCs/>
                <w:szCs w:val="18"/>
                <w:lang w:val="fr-FR"/>
              </w:rPr>
              <w:pPrChange w:id="10134" w:author="Houyem Rais" w:date="2024-02-22T14:49:00Z">
                <w:pPr>
                  <w:pStyle w:val="Paragraph"/>
                  <w:spacing w:before="0" w:after="0"/>
                  <w:ind w:left="-2" w:right="-43"/>
                  <w:jc w:val="center"/>
                </w:pPr>
              </w:pPrChange>
            </w:pPr>
            <w:del w:id="10135" w:author="Houyem Rais" w:date="2024-02-22T14:46:00Z">
              <w:r w:rsidRPr="00343F01" w:rsidDel="00201166">
                <w:rPr>
                  <w:rFonts w:asciiTheme="minorHAnsi" w:hAnsiTheme="minorHAnsi" w:cstheme="minorHAnsi"/>
                  <w:b/>
                  <w:bCs/>
                  <w:szCs w:val="18"/>
                  <w:u w:val="single"/>
                  <w:lang w:val="fr-FR"/>
                </w:rPr>
                <w:delText>Option 2.1 :</w:delText>
              </w:r>
              <w:r w:rsidRPr="00343F01" w:rsidDel="00201166">
                <w:rPr>
                  <w:rFonts w:asciiTheme="minorHAnsi" w:hAnsiTheme="minorHAnsi" w:cstheme="minorHAnsi"/>
                  <w:b/>
                  <w:bCs/>
                  <w:szCs w:val="18"/>
                  <w:lang w:val="fr-FR"/>
                </w:rPr>
                <w:delText xml:space="preserve"> BOT à péage social</w:delText>
              </w:r>
            </w:del>
          </w:p>
          <w:p w14:paraId="709DFB80" w14:textId="69E99887" w:rsidR="000C23D9" w:rsidRPr="00343F01" w:rsidDel="00201166" w:rsidRDefault="000C23D9" w:rsidP="00D62BC5">
            <w:pPr>
              <w:spacing w:before="0" w:after="160"/>
              <w:jc w:val="left"/>
              <w:rPr>
                <w:del w:id="10136" w:author="Houyem Rais" w:date="2024-02-22T14:46:00Z"/>
                <w:szCs w:val="18"/>
                <w:lang w:val="fr-FR"/>
              </w:rPr>
              <w:pPrChange w:id="10137" w:author="Houyem Rais" w:date="2024-02-22T14:49:00Z">
                <w:pPr>
                  <w:pStyle w:val="Paragraph"/>
                  <w:spacing w:before="0" w:after="0"/>
                  <w:ind w:left="-2" w:right="-43"/>
                  <w:jc w:val="center"/>
                </w:pPr>
              </w:pPrChange>
            </w:pPr>
            <w:del w:id="10138" w:author="Houyem Rais" w:date="2024-02-22T14:46:00Z">
              <w:r w:rsidRPr="00343F01" w:rsidDel="00201166">
                <w:rPr>
                  <w:rFonts w:asciiTheme="minorHAnsi" w:hAnsiTheme="minorHAnsi" w:cstheme="minorHAnsi"/>
                  <w:b/>
                  <w:bCs/>
                  <w:szCs w:val="18"/>
                  <w:lang w:val="fr-FR"/>
                </w:rPr>
                <w:delText>(Subvention d’investissement)</w:delText>
              </w:r>
            </w:del>
          </w:p>
        </w:tc>
        <w:tc>
          <w:tcPr>
            <w:tcW w:w="0" w:type="auto"/>
            <w:shd w:val="clear" w:color="auto" w:fill="F2F2F2" w:themeFill="background1" w:themeFillShade="F2"/>
            <w:vAlign w:val="center"/>
          </w:tcPr>
          <w:p w14:paraId="77C64FC3" w14:textId="7725ABC9" w:rsidR="000C23D9" w:rsidRPr="00343F01" w:rsidDel="00201166" w:rsidRDefault="000C23D9" w:rsidP="00D62BC5">
            <w:pPr>
              <w:spacing w:before="0" w:after="160"/>
              <w:jc w:val="left"/>
              <w:rPr>
                <w:del w:id="10139" w:author="Houyem Rais" w:date="2024-02-22T14:46:00Z"/>
                <w:rFonts w:asciiTheme="minorHAnsi" w:hAnsiTheme="minorHAnsi" w:cstheme="minorHAnsi"/>
                <w:b/>
                <w:bCs/>
                <w:szCs w:val="18"/>
                <w:lang w:val="fr-FR"/>
              </w:rPr>
              <w:pPrChange w:id="10140" w:author="Houyem Rais" w:date="2024-02-22T14:49:00Z">
                <w:pPr>
                  <w:pStyle w:val="Paragraph"/>
                  <w:spacing w:before="0" w:after="0"/>
                  <w:ind w:left="-2" w:right="-43"/>
                  <w:jc w:val="center"/>
                </w:pPr>
              </w:pPrChange>
            </w:pPr>
            <w:del w:id="10141" w:author="Houyem Rais" w:date="2024-02-22T14:46:00Z">
              <w:r w:rsidRPr="00343F01" w:rsidDel="00201166">
                <w:rPr>
                  <w:rFonts w:asciiTheme="minorHAnsi" w:hAnsiTheme="minorHAnsi" w:cstheme="minorHAnsi"/>
                  <w:b/>
                  <w:bCs/>
                  <w:szCs w:val="18"/>
                  <w:u w:val="single"/>
                  <w:lang w:val="fr-FR"/>
                </w:rPr>
                <w:delText>Option 2.2 :</w:delText>
              </w:r>
              <w:r w:rsidRPr="00343F01" w:rsidDel="00201166">
                <w:rPr>
                  <w:rFonts w:asciiTheme="minorHAnsi" w:hAnsiTheme="minorHAnsi" w:cstheme="minorHAnsi"/>
                  <w:b/>
                  <w:bCs/>
                  <w:szCs w:val="18"/>
                  <w:lang w:val="fr-FR"/>
                </w:rPr>
                <w:delText xml:space="preserve"> BOT à péage social</w:delText>
              </w:r>
            </w:del>
          </w:p>
          <w:p w14:paraId="0DEEEC32" w14:textId="4E4643D2" w:rsidR="000C23D9" w:rsidRPr="00343F01" w:rsidDel="00201166" w:rsidRDefault="000C23D9" w:rsidP="00D62BC5">
            <w:pPr>
              <w:spacing w:before="0" w:after="160"/>
              <w:jc w:val="left"/>
              <w:rPr>
                <w:del w:id="10142" w:author="Houyem Rais" w:date="2024-02-22T14:46:00Z"/>
                <w:szCs w:val="18"/>
                <w:lang w:val="fr-FR"/>
              </w:rPr>
              <w:pPrChange w:id="10143" w:author="Houyem Rais" w:date="2024-02-22T14:49:00Z">
                <w:pPr>
                  <w:pStyle w:val="Paragraph"/>
                  <w:spacing w:before="0" w:after="0"/>
                  <w:ind w:left="-2" w:right="-43"/>
                  <w:jc w:val="center"/>
                </w:pPr>
              </w:pPrChange>
            </w:pPr>
            <w:del w:id="10144" w:author="Houyem Rais" w:date="2024-02-22T14:46:00Z">
              <w:r w:rsidRPr="00343F01" w:rsidDel="00201166">
                <w:rPr>
                  <w:rFonts w:asciiTheme="minorHAnsi" w:hAnsiTheme="minorHAnsi" w:cstheme="minorHAnsi"/>
                  <w:b/>
                  <w:bCs/>
                  <w:szCs w:val="18"/>
                  <w:lang w:val="fr-FR"/>
                </w:rPr>
                <w:delText>(Subvention d’exploitation)</w:delText>
              </w:r>
            </w:del>
          </w:p>
        </w:tc>
        <w:tc>
          <w:tcPr>
            <w:tcW w:w="0" w:type="auto"/>
            <w:shd w:val="clear" w:color="auto" w:fill="F2F2F2" w:themeFill="background1" w:themeFillShade="F2"/>
            <w:vAlign w:val="center"/>
          </w:tcPr>
          <w:p w14:paraId="21E7F37D" w14:textId="78A5B71F" w:rsidR="000C23D9" w:rsidRPr="00343F01" w:rsidDel="00201166" w:rsidRDefault="000C23D9" w:rsidP="00D62BC5">
            <w:pPr>
              <w:spacing w:before="0" w:after="160"/>
              <w:jc w:val="left"/>
              <w:rPr>
                <w:del w:id="10145" w:author="Houyem Rais" w:date="2024-02-22T14:46:00Z"/>
                <w:rFonts w:asciiTheme="minorHAnsi" w:hAnsiTheme="minorHAnsi" w:cstheme="minorHAnsi"/>
                <w:b/>
                <w:bCs/>
                <w:szCs w:val="18"/>
                <w:lang w:val="fr-FR"/>
              </w:rPr>
              <w:pPrChange w:id="10146" w:author="Houyem Rais" w:date="2024-02-22T14:49:00Z">
                <w:pPr>
                  <w:pStyle w:val="Paragraph"/>
                  <w:spacing w:before="0" w:after="0"/>
                  <w:ind w:left="-2" w:right="-43"/>
                  <w:jc w:val="center"/>
                </w:pPr>
              </w:pPrChange>
            </w:pPr>
            <w:del w:id="10147" w:author="Houyem Rais" w:date="2024-02-22T14:46:00Z">
              <w:r w:rsidRPr="00343F01" w:rsidDel="00201166">
                <w:rPr>
                  <w:rFonts w:asciiTheme="minorHAnsi" w:hAnsiTheme="minorHAnsi" w:cstheme="minorHAnsi"/>
                  <w:b/>
                  <w:bCs/>
                  <w:szCs w:val="18"/>
                  <w:u w:val="single"/>
                  <w:lang w:val="fr-FR"/>
                </w:rPr>
                <w:delText>Option 2.3 :</w:delText>
              </w:r>
              <w:r w:rsidRPr="00343F01" w:rsidDel="00201166">
                <w:rPr>
                  <w:rFonts w:asciiTheme="minorHAnsi" w:hAnsiTheme="minorHAnsi" w:cstheme="minorHAnsi"/>
                  <w:b/>
                  <w:bCs/>
                  <w:szCs w:val="18"/>
                  <w:lang w:val="fr-FR"/>
                </w:rPr>
                <w:delText xml:space="preserve"> BOT à péage social</w:delText>
              </w:r>
            </w:del>
          </w:p>
          <w:p w14:paraId="5A74B429" w14:textId="2AFDDE64" w:rsidR="000C23D9" w:rsidRPr="00343F01" w:rsidDel="00201166" w:rsidRDefault="000C23D9" w:rsidP="00D62BC5">
            <w:pPr>
              <w:spacing w:before="0" w:after="160"/>
              <w:jc w:val="left"/>
              <w:rPr>
                <w:del w:id="10148" w:author="Houyem Rais" w:date="2024-02-22T14:46:00Z"/>
                <w:rFonts w:asciiTheme="minorHAnsi" w:hAnsiTheme="minorHAnsi" w:cstheme="minorHAnsi"/>
                <w:b/>
                <w:bCs/>
                <w:szCs w:val="18"/>
                <w:u w:val="single"/>
                <w:lang w:val="fr-FR"/>
              </w:rPr>
              <w:pPrChange w:id="10149" w:author="Houyem Rais" w:date="2024-02-22T14:49:00Z">
                <w:pPr>
                  <w:pStyle w:val="Paragraph"/>
                  <w:spacing w:before="0" w:after="0"/>
                  <w:ind w:left="-2" w:right="-43"/>
                  <w:jc w:val="center"/>
                </w:pPr>
              </w:pPrChange>
            </w:pPr>
            <w:del w:id="10150" w:author="Houyem Rais" w:date="2024-02-22T14:46:00Z">
              <w:r w:rsidRPr="00343F01" w:rsidDel="00201166">
                <w:rPr>
                  <w:rFonts w:asciiTheme="minorHAnsi" w:hAnsiTheme="minorHAnsi" w:cstheme="minorHAnsi"/>
                  <w:b/>
                  <w:bCs/>
                  <w:szCs w:val="18"/>
                  <w:lang w:val="fr-FR"/>
                </w:rPr>
                <w:delText>(Participation publique au capital)</w:delText>
              </w:r>
            </w:del>
          </w:p>
        </w:tc>
        <w:tc>
          <w:tcPr>
            <w:tcW w:w="0" w:type="auto"/>
            <w:shd w:val="clear" w:color="auto" w:fill="F2F2F2" w:themeFill="background1" w:themeFillShade="F2"/>
            <w:vAlign w:val="center"/>
          </w:tcPr>
          <w:p w14:paraId="4A307A1C" w14:textId="6E2EAEFA" w:rsidR="000C23D9" w:rsidRPr="00343F01" w:rsidDel="00201166" w:rsidRDefault="000C23D9" w:rsidP="00D62BC5">
            <w:pPr>
              <w:spacing w:before="0" w:after="160"/>
              <w:jc w:val="left"/>
              <w:rPr>
                <w:del w:id="10151" w:author="Houyem Rais" w:date="2024-02-22T14:46:00Z"/>
                <w:rFonts w:asciiTheme="minorHAnsi" w:hAnsiTheme="minorHAnsi" w:cstheme="minorHAnsi"/>
                <w:b/>
                <w:bCs/>
                <w:szCs w:val="18"/>
                <w:u w:val="single"/>
                <w:lang w:val="fr-FR"/>
              </w:rPr>
              <w:pPrChange w:id="10152" w:author="Houyem Rais" w:date="2024-02-22T14:49:00Z">
                <w:pPr>
                  <w:pStyle w:val="Paragraph"/>
                  <w:spacing w:before="0" w:after="0"/>
                  <w:ind w:left="-2" w:right="-43"/>
                  <w:jc w:val="center"/>
                </w:pPr>
              </w:pPrChange>
            </w:pPr>
            <w:del w:id="10153" w:author="Houyem Rais" w:date="2024-02-22T14:46:00Z">
              <w:r w:rsidRPr="00343F01" w:rsidDel="00201166">
                <w:rPr>
                  <w:rFonts w:asciiTheme="minorHAnsi" w:hAnsiTheme="minorHAnsi" w:cstheme="minorHAnsi"/>
                  <w:b/>
                  <w:bCs/>
                  <w:szCs w:val="18"/>
                  <w:u w:val="single"/>
                  <w:lang w:val="fr-FR"/>
                </w:rPr>
                <w:delText>Option 3.1</w:delText>
              </w:r>
              <w:r w:rsidRPr="00343F01" w:rsidDel="00201166">
                <w:rPr>
                  <w:rFonts w:asciiTheme="minorHAnsi" w:hAnsiTheme="minorHAnsi" w:cstheme="minorHAnsi"/>
                  <w:b/>
                  <w:bCs/>
                  <w:szCs w:val="18"/>
                  <w:lang w:val="fr-FR"/>
                </w:rPr>
                <w:delText> : MP + Affermage</w:delText>
              </w:r>
            </w:del>
          </w:p>
        </w:tc>
        <w:tc>
          <w:tcPr>
            <w:tcW w:w="0" w:type="auto"/>
            <w:shd w:val="clear" w:color="auto" w:fill="F2F2F2" w:themeFill="background1" w:themeFillShade="F2"/>
          </w:tcPr>
          <w:p w14:paraId="3BCAEEB2" w14:textId="3BD93232" w:rsidR="000C23D9" w:rsidRPr="00343F01" w:rsidDel="00201166" w:rsidRDefault="000C23D9" w:rsidP="00D62BC5">
            <w:pPr>
              <w:spacing w:before="0" w:after="160"/>
              <w:jc w:val="left"/>
              <w:rPr>
                <w:del w:id="10154" w:author="Houyem Rais" w:date="2024-02-22T14:46:00Z"/>
                <w:rFonts w:asciiTheme="minorHAnsi" w:hAnsiTheme="minorHAnsi" w:cstheme="minorHAnsi"/>
                <w:b/>
                <w:bCs/>
                <w:szCs w:val="18"/>
                <w:u w:val="single"/>
                <w:lang w:val="fr-FR"/>
              </w:rPr>
              <w:pPrChange w:id="10155" w:author="Houyem Rais" w:date="2024-02-22T14:49:00Z">
                <w:pPr>
                  <w:pStyle w:val="Paragraph"/>
                  <w:spacing w:before="0" w:after="0"/>
                  <w:ind w:left="-2" w:right="-43"/>
                  <w:jc w:val="center"/>
                </w:pPr>
              </w:pPrChange>
            </w:pPr>
            <w:del w:id="10156" w:author="Houyem Rais" w:date="2024-02-22T14:46:00Z">
              <w:r w:rsidRPr="00343F01" w:rsidDel="00201166">
                <w:rPr>
                  <w:rFonts w:asciiTheme="minorHAnsi" w:hAnsiTheme="minorHAnsi" w:cstheme="minorHAnsi"/>
                  <w:b/>
                  <w:bCs/>
                  <w:szCs w:val="18"/>
                  <w:u w:val="single"/>
                  <w:lang w:val="fr-FR"/>
                </w:rPr>
                <w:delText>Option 4 :</w:delText>
              </w:r>
              <w:r w:rsidRPr="00343F01" w:rsidDel="00201166">
                <w:rPr>
                  <w:rFonts w:asciiTheme="minorHAnsi" w:hAnsiTheme="minorHAnsi" w:cstheme="minorHAnsi"/>
                  <w:b/>
                  <w:bCs/>
                  <w:szCs w:val="18"/>
                  <w:lang w:val="fr-FR"/>
                </w:rPr>
                <w:delText xml:space="preserve"> PPP à paiement public</w:delText>
              </w:r>
            </w:del>
          </w:p>
        </w:tc>
      </w:tr>
      <w:tr w:rsidR="000C23D9" w:rsidRPr="00343F01" w:rsidDel="00201166" w14:paraId="06626797" w14:textId="6EF72F0C">
        <w:trPr>
          <w:trHeight w:val="137"/>
          <w:del w:id="10157" w:author="Houyem Rais" w:date="2024-02-22T14:46:00Z"/>
        </w:trPr>
        <w:tc>
          <w:tcPr>
            <w:tcW w:w="0" w:type="auto"/>
            <w:tcBorders>
              <w:right w:val="single" w:sz="4" w:space="0" w:color="auto"/>
            </w:tcBorders>
            <w:shd w:val="clear" w:color="auto" w:fill="A7E2FF"/>
            <w:vAlign w:val="center"/>
          </w:tcPr>
          <w:p w14:paraId="4C37C889" w14:textId="36794C61" w:rsidR="000C23D9" w:rsidRPr="00343F01" w:rsidDel="00201166" w:rsidRDefault="000C23D9" w:rsidP="00D62BC5">
            <w:pPr>
              <w:spacing w:before="0" w:after="160"/>
              <w:jc w:val="left"/>
              <w:rPr>
                <w:del w:id="10158" w:author="Houyem Rais" w:date="2024-02-22T14:46:00Z"/>
                <w:rFonts w:asciiTheme="minorHAnsi" w:hAnsiTheme="minorHAnsi" w:cstheme="minorHAnsi"/>
                <w:b/>
                <w:bCs/>
                <w:szCs w:val="18"/>
                <w:lang w:val="fr-FR"/>
              </w:rPr>
              <w:pPrChange w:id="10159" w:author="Houyem Rais" w:date="2024-02-22T14:49:00Z">
                <w:pPr>
                  <w:pStyle w:val="Paragraph"/>
                  <w:spacing w:before="0" w:after="0"/>
                  <w:jc w:val="left"/>
                </w:pPr>
              </w:pPrChange>
            </w:pPr>
            <w:del w:id="10160" w:author="Houyem Rais" w:date="2024-02-22T14:46:00Z">
              <w:r w:rsidRPr="00343F01" w:rsidDel="00201166">
                <w:rPr>
                  <w:rFonts w:asciiTheme="minorHAnsi" w:hAnsiTheme="minorHAnsi" w:cstheme="minorHAnsi"/>
                  <w:b/>
                  <w:bCs/>
                  <w:szCs w:val="18"/>
                  <w:lang w:val="fr-FR"/>
                </w:rPr>
                <w:delText>Financement Public</w:delText>
              </w:r>
            </w:del>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3150950" w14:textId="1EC1291D" w:rsidR="000C23D9" w:rsidRPr="00343F01" w:rsidDel="00201166" w:rsidRDefault="000C23D9" w:rsidP="00D62BC5">
            <w:pPr>
              <w:spacing w:before="0" w:after="160"/>
              <w:jc w:val="left"/>
              <w:rPr>
                <w:del w:id="10161" w:author="Houyem Rais" w:date="2024-02-22T14:46:00Z"/>
                <w:rFonts w:asciiTheme="minorHAnsi" w:hAnsiTheme="minorHAnsi" w:cstheme="minorHAnsi"/>
                <w:szCs w:val="18"/>
                <w:lang w:val="fr-FR"/>
              </w:rPr>
              <w:pPrChange w:id="10162" w:author="Houyem Rais" w:date="2024-02-22T14:49:00Z">
                <w:pPr>
                  <w:pStyle w:val="Paragraph"/>
                  <w:spacing w:before="0" w:after="0"/>
                  <w:jc w:val="center"/>
                </w:pPr>
              </w:pPrChange>
            </w:pPr>
            <w:del w:id="10163" w:author="Houyem Rais" w:date="2024-02-22T14:46:00Z">
              <w:r w:rsidRPr="00343F01" w:rsidDel="00201166">
                <w:rPr>
                  <w:rFonts w:asciiTheme="minorHAnsi" w:hAnsiTheme="minorHAnsi" w:cstheme="minorHAnsi"/>
                  <w:szCs w:val="18"/>
                  <w:lang w:val="fr-FR"/>
                </w:rPr>
                <w:delText xml:space="preserve">L’Etat couvrira la totalité des coûts d’investissement, soit </w:delText>
              </w:r>
              <w:r w:rsidRPr="00343F01" w:rsidDel="00201166">
                <w:rPr>
                  <w:rFonts w:asciiTheme="minorHAnsi" w:hAnsiTheme="minorHAnsi" w:cstheme="minorHAnsi"/>
                  <w:b/>
                  <w:bCs/>
                  <w:szCs w:val="18"/>
                  <w:lang w:val="fr-FR"/>
                </w:rPr>
                <w:delText>872,3 M$</w:delText>
              </w:r>
            </w:del>
          </w:p>
        </w:tc>
        <w:tc>
          <w:tcPr>
            <w:tcW w:w="0" w:type="auto"/>
            <w:tcBorders>
              <w:left w:val="single" w:sz="4" w:space="0" w:color="auto"/>
            </w:tcBorders>
            <w:vAlign w:val="center"/>
          </w:tcPr>
          <w:p w14:paraId="2912F7DD" w14:textId="52F72F1A" w:rsidR="000C23D9" w:rsidRPr="00343F01" w:rsidDel="00201166" w:rsidRDefault="000C23D9" w:rsidP="00D62BC5">
            <w:pPr>
              <w:spacing w:before="0" w:after="160"/>
              <w:jc w:val="left"/>
              <w:rPr>
                <w:del w:id="10164" w:author="Houyem Rais" w:date="2024-02-22T14:46:00Z"/>
                <w:rFonts w:asciiTheme="minorHAnsi" w:hAnsiTheme="minorHAnsi" w:cstheme="minorHAnsi"/>
                <w:szCs w:val="18"/>
                <w:lang w:val="fr-FR"/>
              </w:rPr>
              <w:pPrChange w:id="10165" w:author="Houyem Rais" w:date="2024-02-22T14:49:00Z">
                <w:pPr>
                  <w:pStyle w:val="Paragraph"/>
                  <w:spacing w:before="0" w:after="0"/>
                  <w:jc w:val="center"/>
                </w:pPr>
              </w:pPrChange>
            </w:pPr>
            <w:del w:id="10166" w:author="Houyem Rais" w:date="2024-02-22T14:46:00Z">
              <w:r w:rsidRPr="00343F01" w:rsidDel="00201166">
                <w:rPr>
                  <w:rFonts w:asciiTheme="minorHAnsi" w:hAnsiTheme="minorHAnsi" w:cstheme="minorHAnsi"/>
                  <w:szCs w:val="18"/>
                  <w:lang w:val="fr-FR"/>
                </w:rPr>
                <w:delText>Pas de financement public initial</w:delText>
              </w:r>
            </w:del>
          </w:p>
        </w:tc>
        <w:tc>
          <w:tcPr>
            <w:tcW w:w="0" w:type="auto"/>
            <w:vAlign w:val="center"/>
          </w:tcPr>
          <w:p w14:paraId="57BB9CCB" w14:textId="5CD191F8" w:rsidR="000C23D9" w:rsidRPr="00343F01" w:rsidDel="00201166" w:rsidRDefault="000C23D9" w:rsidP="00D62BC5">
            <w:pPr>
              <w:spacing w:before="0" w:after="160"/>
              <w:jc w:val="left"/>
              <w:rPr>
                <w:del w:id="10167" w:author="Houyem Rais" w:date="2024-02-22T14:46:00Z"/>
                <w:rFonts w:asciiTheme="minorHAnsi" w:hAnsiTheme="minorHAnsi" w:cstheme="minorHAnsi"/>
                <w:szCs w:val="18"/>
                <w:lang w:val="fr-FR"/>
              </w:rPr>
              <w:pPrChange w:id="10168" w:author="Houyem Rais" w:date="2024-02-22T14:49:00Z">
                <w:pPr>
                  <w:pStyle w:val="Paragraph"/>
                  <w:spacing w:before="0" w:after="0"/>
                  <w:jc w:val="center"/>
                </w:pPr>
              </w:pPrChange>
            </w:pPr>
            <w:del w:id="10169" w:author="Houyem Rais" w:date="2024-02-22T14:46:00Z">
              <w:r w:rsidRPr="00343F01" w:rsidDel="00201166">
                <w:rPr>
                  <w:rFonts w:asciiTheme="minorHAnsi" w:hAnsiTheme="minorHAnsi" w:cstheme="minorHAnsi"/>
                  <w:szCs w:val="18"/>
                  <w:lang w:val="fr-FR"/>
                </w:rPr>
                <w:delText xml:space="preserve">Un financement public de 35% des coûts d’investissement sera nécessaire dans cette option, soit à </w:delText>
              </w:r>
              <w:r w:rsidRPr="00343F01" w:rsidDel="00201166">
                <w:rPr>
                  <w:rFonts w:asciiTheme="minorHAnsi" w:hAnsiTheme="minorHAnsi" w:cstheme="minorHAnsi"/>
                  <w:b/>
                  <w:bCs/>
                  <w:szCs w:val="18"/>
                  <w:lang w:val="fr-FR"/>
                </w:rPr>
                <w:delText>305,3 M$</w:delText>
              </w:r>
            </w:del>
          </w:p>
        </w:tc>
        <w:tc>
          <w:tcPr>
            <w:tcW w:w="0" w:type="auto"/>
            <w:vAlign w:val="center"/>
          </w:tcPr>
          <w:p w14:paraId="537B0AD6" w14:textId="30D5AD74" w:rsidR="000C23D9" w:rsidRPr="00343F01" w:rsidDel="00201166" w:rsidRDefault="000C23D9" w:rsidP="00D62BC5">
            <w:pPr>
              <w:spacing w:before="0" w:after="160"/>
              <w:jc w:val="left"/>
              <w:rPr>
                <w:del w:id="10170" w:author="Houyem Rais" w:date="2024-02-22T14:46:00Z"/>
                <w:rFonts w:asciiTheme="minorHAnsi" w:hAnsiTheme="minorHAnsi" w:cstheme="minorHAnsi"/>
                <w:szCs w:val="18"/>
                <w:lang w:val="fr-FR"/>
              </w:rPr>
              <w:pPrChange w:id="10171" w:author="Houyem Rais" w:date="2024-02-22T14:49:00Z">
                <w:pPr>
                  <w:pStyle w:val="Paragraph"/>
                  <w:spacing w:before="0" w:after="0"/>
                  <w:jc w:val="center"/>
                </w:pPr>
              </w:pPrChange>
            </w:pPr>
            <w:del w:id="10172" w:author="Houyem Rais" w:date="2024-02-22T14:46:00Z">
              <w:r w:rsidRPr="00343F01" w:rsidDel="00201166">
                <w:rPr>
                  <w:rFonts w:asciiTheme="minorHAnsi" w:hAnsiTheme="minorHAnsi" w:cstheme="minorHAnsi"/>
                  <w:szCs w:val="18"/>
                  <w:lang w:val="fr-FR"/>
                </w:rPr>
                <w:delText>Pas de financement public initial</w:delText>
              </w:r>
            </w:del>
          </w:p>
        </w:tc>
        <w:tc>
          <w:tcPr>
            <w:tcW w:w="0" w:type="auto"/>
            <w:vAlign w:val="center"/>
          </w:tcPr>
          <w:p w14:paraId="325B8D95" w14:textId="2465241A" w:rsidR="000C23D9" w:rsidRPr="00343F01" w:rsidDel="00201166" w:rsidRDefault="000C23D9" w:rsidP="00D62BC5">
            <w:pPr>
              <w:spacing w:before="0" w:after="160"/>
              <w:jc w:val="left"/>
              <w:rPr>
                <w:del w:id="10173" w:author="Houyem Rais" w:date="2024-02-22T14:46:00Z"/>
                <w:rFonts w:asciiTheme="minorHAnsi" w:hAnsiTheme="minorHAnsi" w:cstheme="minorHAnsi"/>
                <w:szCs w:val="18"/>
                <w:lang w:val="fr-FR"/>
              </w:rPr>
              <w:pPrChange w:id="10174" w:author="Houyem Rais" w:date="2024-02-22T14:49:00Z">
                <w:pPr>
                  <w:pStyle w:val="Paragraph"/>
                  <w:spacing w:before="0" w:after="0"/>
                  <w:jc w:val="center"/>
                </w:pPr>
              </w:pPrChange>
            </w:pPr>
            <w:del w:id="10175" w:author="Houyem Rais" w:date="2024-02-22T14:46:00Z">
              <w:r w:rsidRPr="00343F01" w:rsidDel="00201166">
                <w:rPr>
                  <w:rFonts w:asciiTheme="minorHAnsi" w:hAnsiTheme="minorHAnsi" w:cstheme="minorHAnsi"/>
                  <w:szCs w:val="18"/>
                  <w:lang w:val="fr-FR"/>
                </w:rPr>
                <w:delText xml:space="preserve">L’Etat (ou l’autorité publique) investira en capital dans la société du projet à hauteur de 49% des coûts d’investissement, soit </w:delText>
              </w:r>
              <w:r w:rsidRPr="00343F01" w:rsidDel="00201166">
                <w:rPr>
                  <w:rFonts w:asciiTheme="minorHAnsi" w:hAnsiTheme="minorHAnsi" w:cstheme="minorHAnsi"/>
                  <w:b/>
                  <w:bCs/>
                  <w:szCs w:val="18"/>
                  <w:lang w:val="fr-FR"/>
                </w:rPr>
                <w:delText>427,4 M$</w:delText>
              </w:r>
            </w:del>
          </w:p>
        </w:tc>
        <w:tc>
          <w:tcPr>
            <w:tcW w:w="0" w:type="auto"/>
          </w:tcPr>
          <w:p w14:paraId="7D535ECC" w14:textId="15AF0CEC" w:rsidR="000C23D9" w:rsidRPr="00343F01" w:rsidDel="00201166" w:rsidRDefault="000C23D9" w:rsidP="00D62BC5">
            <w:pPr>
              <w:spacing w:before="0" w:after="160"/>
              <w:jc w:val="left"/>
              <w:rPr>
                <w:del w:id="10176" w:author="Houyem Rais" w:date="2024-02-22T14:46:00Z"/>
                <w:rFonts w:asciiTheme="minorHAnsi" w:hAnsiTheme="minorHAnsi" w:cstheme="minorHAnsi"/>
                <w:szCs w:val="18"/>
                <w:lang w:val="fr-FR"/>
              </w:rPr>
              <w:pPrChange w:id="10177" w:author="Houyem Rais" w:date="2024-02-22T14:49:00Z">
                <w:pPr>
                  <w:pStyle w:val="Paragraph"/>
                  <w:spacing w:before="0" w:after="0"/>
                  <w:jc w:val="center"/>
                </w:pPr>
              </w:pPrChange>
            </w:pPr>
            <w:del w:id="10178" w:author="Houyem Rais" w:date="2024-02-22T14:46:00Z">
              <w:r w:rsidRPr="00343F01" w:rsidDel="00201166">
                <w:rPr>
                  <w:rFonts w:asciiTheme="minorHAnsi" w:hAnsiTheme="minorHAnsi" w:cstheme="minorHAnsi"/>
                  <w:szCs w:val="18"/>
                  <w:lang w:val="fr-FR"/>
                </w:rPr>
                <w:delText xml:space="preserve">L’Etat couvrira la totalité des coûts d’investissement, soit </w:delText>
              </w:r>
              <w:r w:rsidRPr="00343F01" w:rsidDel="00201166">
                <w:rPr>
                  <w:rFonts w:asciiTheme="minorHAnsi" w:hAnsiTheme="minorHAnsi" w:cstheme="minorHAnsi"/>
                  <w:b/>
                  <w:bCs/>
                  <w:szCs w:val="18"/>
                  <w:lang w:val="fr-FR"/>
                </w:rPr>
                <w:delText>872,3 M$</w:delText>
              </w:r>
            </w:del>
          </w:p>
        </w:tc>
        <w:tc>
          <w:tcPr>
            <w:tcW w:w="0" w:type="auto"/>
            <w:vAlign w:val="center"/>
          </w:tcPr>
          <w:p w14:paraId="7EC41425" w14:textId="558874D7" w:rsidR="000C23D9" w:rsidRPr="00343F01" w:rsidDel="00201166" w:rsidRDefault="000C23D9" w:rsidP="00D62BC5">
            <w:pPr>
              <w:spacing w:before="0" w:after="160"/>
              <w:jc w:val="left"/>
              <w:rPr>
                <w:del w:id="10179" w:author="Houyem Rais" w:date="2024-02-22T14:46:00Z"/>
                <w:rFonts w:asciiTheme="minorHAnsi" w:hAnsiTheme="minorHAnsi" w:cstheme="minorHAnsi"/>
                <w:szCs w:val="18"/>
                <w:lang w:val="fr-FR"/>
              </w:rPr>
              <w:pPrChange w:id="10180" w:author="Houyem Rais" w:date="2024-02-22T14:49:00Z">
                <w:pPr>
                  <w:pStyle w:val="Paragraph"/>
                  <w:spacing w:before="0" w:after="0"/>
                  <w:jc w:val="center"/>
                </w:pPr>
              </w:pPrChange>
            </w:pPr>
            <w:del w:id="10181" w:author="Houyem Rais" w:date="2024-02-22T14:46:00Z">
              <w:r w:rsidRPr="00343F01" w:rsidDel="00201166">
                <w:rPr>
                  <w:rFonts w:asciiTheme="minorHAnsi" w:hAnsiTheme="minorHAnsi" w:cstheme="minorHAnsi"/>
                  <w:szCs w:val="18"/>
                  <w:lang w:val="fr-FR"/>
                </w:rPr>
                <w:delText>Pas de financement public initial</w:delText>
              </w:r>
            </w:del>
          </w:p>
        </w:tc>
      </w:tr>
      <w:tr w:rsidR="000C23D9" w:rsidRPr="00343F01" w:rsidDel="00201166" w14:paraId="10E76AE3" w14:textId="420E84A6">
        <w:trPr>
          <w:trHeight w:val="137"/>
          <w:del w:id="10182" w:author="Houyem Rais" w:date="2024-02-22T14:46:00Z"/>
        </w:trPr>
        <w:tc>
          <w:tcPr>
            <w:tcW w:w="0" w:type="auto"/>
            <w:tcBorders>
              <w:right w:val="single" w:sz="4" w:space="0" w:color="auto"/>
            </w:tcBorders>
            <w:shd w:val="clear" w:color="auto" w:fill="A7E2FF"/>
            <w:vAlign w:val="center"/>
          </w:tcPr>
          <w:p w14:paraId="082CB838" w14:textId="51018417" w:rsidR="000C23D9" w:rsidRPr="00343F01" w:rsidDel="00201166" w:rsidRDefault="000C23D9" w:rsidP="00D62BC5">
            <w:pPr>
              <w:spacing w:before="0" w:after="160"/>
              <w:jc w:val="left"/>
              <w:rPr>
                <w:del w:id="10183" w:author="Houyem Rais" w:date="2024-02-22T14:46:00Z"/>
                <w:rFonts w:asciiTheme="minorHAnsi" w:hAnsiTheme="minorHAnsi" w:cstheme="minorHAnsi"/>
                <w:b/>
                <w:bCs/>
                <w:szCs w:val="18"/>
                <w:lang w:val="fr-FR"/>
              </w:rPr>
              <w:pPrChange w:id="10184" w:author="Houyem Rais" w:date="2024-02-22T14:49:00Z">
                <w:pPr>
                  <w:pStyle w:val="Paragraph"/>
                  <w:spacing w:before="0" w:after="0"/>
                  <w:jc w:val="left"/>
                </w:pPr>
              </w:pPrChange>
            </w:pPr>
            <w:del w:id="10185" w:author="Houyem Rais" w:date="2024-02-22T14:46:00Z">
              <w:r w:rsidRPr="00343F01" w:rsidDel="00201166">
                <w:rPr>
                  <w:rFonts w:asciiTheme="minorHAnsi" w:hAnsiTheme="minorHAnsi" w:cstheme="minorHAnsi"/>
                  <w:szCs w:val="18"/>
                  <w:lang w:val="fr-FR"/>
                </w:rPr>
                <w:delText>Dont prêts multilatéraux</w:delText>
              </w:r>
            </w:del>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A3F4D5" w14:textId="422B330F" w:rsidR="000C23D9" w:rsidRPr="00343F01" w:rsidDel="00201166" w:rsidRDefault="000C23D9" w:rsidP="00D62BC5">
            <w:pPr>
              <w:spacing w:before="0" w:after="160"/>
              <w:jc w:val="left"/>
              <w:rPr>
                <w:del w:id="10186" w:author="Houyem Rais" w:date="2024-02-22T14:46:00Z"/>
                <w:rFonts w:asciiTheme="minorHAnsi" w:hAnsiTheme="minorHAnsi" w:cstheme="minorHAnsi"/>
                <w:szCs w:val="18"/>
                <w:lang w:val="fr-FR"/>
              </w:rPr>
              <w:pPrChange w:id="10187" w:author="Houyem Rais" w:date="2024-02-22T14:49:00Z">
                <w:pPr>
                  <w:pStyle w:val="Paragraph"/>
                  <w:spacing w:before="0" w:after="0"/>
                  <w:jc w:val="center"/>
                </w:pPr>
              </w:pPrChange>
            </w:pPr>
            <w:del w:id="10188" w:author="Houyem Rais" w:date="2024-02-22T14:46:00Z">
              <w:r w:rsidRPr="00343F01" w:rsidDel="00201166">
                <w:rPr>
                  <w:rFonts w:asciiTheme="minorHAnsi" w:hAnsiTheme="minorHAnsi" w:cstheme="minorHAnsi"/>
                  <w:szCs w:val="18"/>
                  <w:lang w:val="fr-FR"/>
                </w:rPr>
                <w:delText xml:space="preserve">Le gouvernement financera ces coûts d’investissement par un prêt multilatéral couvrant 95% du financement, soit </w:delText>
              </w:r>
              <w:r w:rsidRPr="00343F01" w:rsidDel="00201166">
                <w:rPr>
                  <w:rFonts w:asciiTheme="minorHAnsi" w:hAnsiTheme="minorHAnsi" w:cstheme="minorHAnsi"/>
                  <w:b/>
                  <w:bCs/>
                  <w:szCs w:val="18"/>
                  <w:lang w:val="fr-FR"/>
                </w:rPr>
                <w:delText>828,7 M$</w:delText>
              </w:r>
            </w:del>
          </w:p>
          <w:p w14:paraId="4AF45850" w14:textId="10F0CC88" w:rsidR="000C23D9" w:rsidRPr="00343F01" w:rsidDel="00201166" w:rsidRDefault="000C23D9" w:rsidP="00D62BC5">
            <w:pPr>
              <w:spacing w:before="0" w:after="160"/>
              <w:jc w:val="left"/>
              <w:rPr>
                <w:del w:id="10189" w:author="Houyem Rais" w:date="2024-02-22T14:46:00Z"/>
                <w:rFonts w:asciiTheme="minorHAnsi" w:hAnsiTheme="minorHAnsi" w:cstheme="minorHAnsi"/>
                <w:szCs w:val="18"/>
                <w:lang w:val="fr-FR"/>
              </w:rPr>
              <w:pPrChange w:id="10190" w:author="Houyem Rais" w:date="2024-02-22T14:49:00Z">
                <w:pPr>
                  <w:pStyle w:val="Paragraph"/>
                  <w:spacing w:before="0" w:after="0"/>
                  <w:jc w:val="center"/>
                </w:pPr>
              </w:pPrChange>
            </w:pPr>
            <w:del w:id="10191"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43,6 M$</w:delText>
              </w:r>
            </w:del>
          </w:p>
        </w:tc>
        <w:tc>
          <w:tcPr>
            <w:tcW w:w="0" w:type="auto"/>
            <w:tcBorders>
              <w:left w:val="single" w:sz="4" w:space="0" w:color="auto"/>
            </w:tcBorders>
            <w:vAlign w:val="center"/>
          </w:tcPr>
          <w:p w14:paraId="1AECCC35" w14:textId="2832F020" w:rsidR="000C23D9" w:rsidRPr="00343F01" w:rsidDel="00201166" w:rsidRDefault="000C23D9" w:rsidP="00D62BC5">
            <w:pPr>
              <w:spacing w:before="0" w:after="160"/>
              <w:jc w:val="left"/>
              <w:rPr>
                <w:del w:id="10192" w:author="Houyem Rais" w:date="2024-02-22T14:46:00Z"/>
                <w:rFonts w:asciiTheme="minorHAnsi" w:hAnsiTheme="minorHAnsi" w:cstheme="minorHAnsi"/>
                <w:szCs w:val="18"/>
                <w:lang w:val="fr-FR"/>
              </w:rPr>
              <w:pPrChange w:id="10193" w:author="Houyem Rais" w:date="2024-02-22T14:49:00Z">
                <w:pPr>
                  <w:pStyle w:val="Paragraph"/>
                  <w:spacing w:before="0" w:after="0"/>
                  <w:jc w:val="center"/>
                </w:pPr>
              </w:pPrChange>
            </w:pPr>
            <w:del w:id="10194" w:author="Houyem Rais" w:date="2024-02-22T14:46:00Z">
              <w:r w:rsidRPr="00343F01" w:rsidDel="00201166">
                <w:rPr>
                  <w:rFonts w:asciiTheme="minorHAnsi" w:hAnsiTheme="minorHAnsi" w:cstheme="minorHAnsi"/>
                  <w:szCs w:val="18"/>
                  <w:lang w:val="fr-FR"/>
                </w:rPr>
                <w:delText>_</w:delText>
              </w:r>
            </w:del>
          </w:p>
        </w:tc>
        <w:tc>
          <w:tcPr>
            <w:tcW w:w="0" w:type="auto"/>
            <w:vAlign w:val="center"/>
          </w:tcPr>
          <w:p w14:paraId="0962CA40" w14:textId="23792D0B" w:rsidR="000C23D9" w:rsidRPr="00343F01" w:rsidDel="00201166" w:rsidRDefault="000C23D9" w:rsidP="00D62BC5">
            <w:pPr>
              <w:spacing w:before="0" w:after="160"/>
              <w:jc w:val="left"/>
              <w:rPr>
                <w:del w:id="10195" w:author="Houyem Rais" w:date="2024-02-22T14:46:00Z"/>
                <w:rFonts w:asciiTheme="minorHAnsi" w:hAnsiTheme="minorHAnsi" w:cstheme="minorHAnsi"/>
                <w:szCs w:val="18"/>
                <w:lang w:val="fr-FR"/>
              </w:rPr>
              <w:pPrChange w:id="10196" w:author="Houyem Rais" w:date="2024-02-22T14:49:00Z">
                <w:pPr>
                  <w:pStyle w:val="Paragraph"/>
                  <w:spacing w:before="0" w:after="0"/>
                  <w:jc w:val="center"/>
                </w:pPr>
              </w:pPrChange>
            </w:pPr>
            <w:del w:id="10197" w:author="Houyem Rais" w:date="2024-02-22T14:46:00Z">
              <w:r w:rsidRPr="00343F01" w:rsidDel="00201166">
                <w:rPr>
                  <w:rFonts w:asciiTheme="minorHAnsi" w:hAnsiTheme="minorHAnsi" w:cstheme="minorHAnsi"/>
                  <w:szCs w:val="18"/>
                  <w:lang w:val="fr-FR"/>
                </w:rPr>
                <w:delText xml:space="preserve">Le gouvernement financera cette subvention d’investissement par un prêt multilatéral couvrant 95% du financement, soit </w:delText>
              </w:r>
              <w:r w:rsidRPr="00343F01" w:rsidDel="00201166">
                <w:rPr>
                  <w:rFonts w:asciiTheme="minorHAnsi" w:hAnsiTheme="minorHAnsi" w:cstheme="minorHAnsi"/>
                  <w:b/>
                  <w:bCs/>
                  <w:szCs w:val="18"/>
                  <w:lang w:val="fr-FR"/>
                </w:rPr>
                <w:delText>290 M$</w:delText>
              </w:r>
            </w:del>
          </w:p>
          <w:p w14:paraId="2DF5A72F" w14:textId="6128F508" w:rsidR="000C23D9" w:rsidRPr="00343F01" w:rsidDel="00201166" w:rsidRDefault="000C23D9" w:rsidP="00D62BC5">
            <w:pPr>
              <w:spacing w:before="0" w:after="160"/>
              <w:jc w:val="left"/>
              <w:rPr>
                <w:del w:id="10198" w:author="Houyem Rais" w:date="2024-02-22T14:46:00Z"/>
                <w:rFonts w:asciiTheme="minorHAnsi" w:hAnsiTheme="minorHAnsi" w:cstheme="minorHAnsi"/>
                <w:szCs w:val="18"/>
                <w:lang w:val="fr-FR"/>
              </w:rPr>
              <w:pPrChange w:id="10199" w:author="Houyem Rais" w:date="2024-02-22T14:49:00Z">
                <w:pPr>
                  <w:pStyle w:val="Paragraph"/>
                  <w:spacing w:before="0" w:after="0"/>
                  <w:jc w:val="center"/>
                </w:pPr>
              </w:pPrChange>
            </w:pPr>
            <w:del w:id="10200"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15,3 M$</w:delText>
              </w:r>
            </w:del>
          </w:p>
        </w:tc>
        <w:tc>
          <w:tcPr>
            <w:tcW w:w="0" w:type="auto"/>
            <w:vAlign w:val="center"/>
          </w:tcPr>
          <w:p w14:paraId="441B76D0" w14:textId="57E1155E" w:rsidR="000C23D9" w:rsidRPr="00343F01" w:rsidDel="00201166" w:rsidRDefault="000C23D9" w:rsidP="00D62BC5">
            <w:pPr>
              <w:spacing w:before="0" w:after="160"/>
              <w:jc w:val="left"/>
              <w:rPr>
                <w:del w:id="10201" w:author="Houyem Rais" w:date="2024-02-22T14:46:00Z"/>
                <w:rFonts w:asciiTheme="minorHAnsi" w:hAnsiTheme="minorHAnsi" w:cstheme="minorHAnsi"/>
                <w:szCs w:val="18"/>
                <w:lang w:val="fr-FR"/>
              </w:rPr>
              <w:pPrChange w:id="10202" w:author="Houyem Rais" w:date="2024-02-22T14:49:00Z">
                <w:pPr>
                  <w:pStyle w:val="Paragraph"/>
                  <w:spacing w:before="0" w:after="0"/>
                  <w:jc w:val="center"/>
                </w:pPr>
              </w:pPrChange>
            </w:pPr>
            <w:del w:id="10203" w:author="Houyem Rais" w:date="2024-02-22T14:46:00Z">
              <w:r w:rsidRPr="00343F01" w:rsidDel="00201166">
                <w:rPr>
                  <w:rFonts w:asciiTheme="minorHAnsi" w:hAnsiTheme="minorHAnsi" w:cstheme="minorHAnsi"/>
                  <w:szCs w:val="18"/>
                  <w:lang w:val="fr-FR"/>
                </w:rPr>
                <w:delText>_</w:delText>
              </w:r>
            </w:del>
          </w:p>
        </w:tc>
        <w:tc>
          <w:tcPr>
            <w:tcW w:w="0" w:type="auto"/>
            <w:vAlign w:val="center"/>
          </w:tcPr>
          <w:p w14:paraId="6CA9E100" w14:textId="4B37CF9A" w:rsidR="000C23D9" w:rsidRPr="00343F01" w:rsidDel="00201166" w:rsidRDefault="000C23D9" w:rsidP="00D62BC5">
            <w:pPr>
              <w:spacing w:before="0" w:after="160"/>
              <w:jc w:val="left"/>
              <w:rPr>
                <w:del w:id="10204" w:author="Houyem Rais" w:date="2024-02-22T14:46:00Z"/>
                <w:rFonts w:asciiTheme="minorHAnsi" w:hAnsiTheme="minorHAnsi" w:cstheme="minorHAnsi"/>
                <w:szCs w:val="18"/>
                <w:lang w:val="fr-FR"/>
              </w:rPr>
              <w:pPrChange w:id="10205" w:author="Houyem Rais" w:date="2024-02-22T14:49:00Z">
                <w:pPr>
                  <w:pStyle w:val="Paragraph"/>
                  <w:spacing w:before="0" w:after="0"/>
                  <w:jc w:val="center"/>
                </w:pPr>
              </w:pPrChange>
            </w:pPr>
            <w:del w:id="10206" w:author="Houyem Rais" w:date="2024-02-22T14:46:00Z">
              <w:r w:rsidRPr="00343F01" w:rsidDel="00201166">
                <w:rPr>
                  <w:rFonts w:asciiTheme="minorHAnsi" w:hAnsiTheme="minorHAnsi" w:cstheme="minorHAnsi"/>
                  <w:szCs w:val="18"/>
                  <w:lang w:val="fr-FR"/>
                </w:rPr>
                <w:delText xml:space="preserve">Le gouvernement financera cette participation en capital par un prêt multilatéral couvrant 95% du financement, soit </w:delText>
              </w:r>
              <w:r w:rsidRPr="00343F01" w:rsidDel="00201166">
                <w:rPr>
                  <w:rFonts w:asciiTheme="minorHAnsi" w:hAnsiTheme="minorHAnsi" w:cstheme="minorHAnsi"/>
                  <w:b/>
                  <w:bCs/>
                  <w:szCs w:val="18"/>
                  <w:lang w:val="fr-FR"/>
                </w:rPr>
                <w:delText>406 M$</w:delText>
              </w:r>
            </w:del>
          </w:p>
          <w:p w14:paraId="4C29BC3A" w14:textId="363178FD" w:rsidR="000C23D9" w:rsidRPr="00343F01" w:rsidDel="00201166" w:rsidRDefault="000C23D9" w:rsidP="00D62BC5">
            <w:pPr>
              <w:spacing w:before="0" w:after="160"/>
              <w:jc w:val="left"/>
              <w:rPr>
                <w:del w:id="10207" w:author="Houyem Rais" w:date="2024-02-22T14:46:00Z"/>
                <w:rFonts w:asciiTheme="minorHAnsi" w:hAnsiTheme="minorHAnsi" w:cstheme="minorHAnsi"/>
                <w:szCs w:val="18"/>
                <w:lang w:val="fr-FR"/>
              </w:rPr>
              <w:pPrChange w:id="10208" w:author="Houyem Rais" w:date="2024-02-22T14:49:00Z">
                <w:pPr>
                  <w:pStyle w:val="Paragraph"/>
                  <w:spacing w:before="0" w:after="0"/>
                  <w:jc w:val="center"/>
                </w:pPr>
              </w:pPrChange>
            </w:pPr>
            <w:del w:id="10209"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21,4 M$</w:delText>
              </w:r>
            </w:del>
          </w:p>
        </w:tc>
        <w:tc>
          <w:tcPr>
            <w:tcW w:w="0" w:type="auto"/>
            <w:vAlign w:val="center"/>
          </w:tcPr>
          <w:p w14:paraId="7826E764" w14:textId="6E64F446" w:rsidR="000C23D9" w:rsidRPr="00343F01" w:rsidDel="00201166" w:rsidRDefault="000C23D9" w:rsidP="00D62BC5">
            <w:pPr>
              <w:spacing w:before="0" w:after="160"/>
              <w:jc w:val="left"/>
              <w:rPr>
                <w:del w:id="10210" w:author="Houyem Rais" w:date="2024-02-22T14:46:00Z"/>
                <w:rFonts w:asciiTheme="minorHAnsi" w:hAnsiTheme="minorHAnsi" w:cstheme="minorHAnsi"/>
                <w:szCs w:val="18"/>
                <w:lang w:val="fr-FR"/>
              </w:rPr>
              <w:pPrChange w:id="10211" w:author="Houyem Rais" w:date="2024-02-22T14:49:00Z">
                <w:pPr>
                  <w:pStyle w:val="Paragraph"/>
                  <w:spacing w:before="0" w:after="0"/>
                  <w:jc w:val="center"/>
                </w:pPr>
              </w:pPrChange>
            </w:pPr>
            <w:del w:id="10212" w:author="Houyem Rais" w:date="2024-02-22T14:46:00Z">
              <w:r w:rsidRPr="00343F01" w:rsidDel="00201166">
                <w:rPr>
                  <w:rFonts w:asciiTheme="minorHAnsi" w:hAnsiTheme="minorHAnsi" w:cstheme="minorHAnsi"/>
                  <w:szCs w:val="18"/>
                  <w:lang w:val="fr-FR"/>
                </w:rPr>
                <w:delText xml:space="preserve">Le gouvernement financera ces coûts d’investissement par un prêt multilatéral couvrant 95% du financement, soit </w:delText>
              </w:r>
              <w:r w:rsidRPr="00343F01" w:rsidDel="00201166">
                <w:rPr>
                  <w:rFonts w:asciiTheme="minorHAnsi" w:hAnsiTheme="minorHAnsi" w:cstheme="minorHAnsi"/>
                  <w:b/>
                  <w:bCs/>
                  <w:szCs w:val="18"/>
                  <w:lang w:val="fr-FR"/>
                </w:rPr>
                <w:delText>828,7 M$</w:delText>
              </w:r>
            </w:del>
          </w:p>
          <w:p w14:paraId="0787DDDE" w14:textId="620C2B77" w:rsidR="000C23D9" w:rsidRPr="00343F01" w:rsidDel="00201166" w:rsidRDefault="000C23D9" w:rsidP="00D62BC5">
            <w:pPr>
              <w:spacing w:before="0" w:after="160"/>
              <w:jc w:val="left"/>
              <w:rPr>
                <w:del w:id="10213" w:author="Houyem Rais" w:date="2024-02-22T14:46:00Z"/>
                <w:rFonts w:asciiTheme="minorHAnsi" w:hAnsiTheme="minorHAnsi" w:cstheme="minorHAnsi"/>
                <w:szCs w:val="18"/>
                <w:lang w:val="fr-FR"/>
              </w:rPr>
              <w:pPrChange w:id="10214" w:author="Houyem Rais" w:date="2024-02-22T14:49:00Z">
                <w:pPr>
                  <w:pStyle w:val="Paragraph"/>
                  <w:spacing w:before="0" w:after="0"/>
                  <w:jc w:val="center"/>
                </w:pPr>
              </w:pPrChange>
            </w:pPr>
            <w:del w:id="10215"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43,6 M$</w:delText>
              </w:r>
            </w:del>
          </w:p>
        </w:tc>
        <w:tc>
          <w:tcPr>
            <w:tcW w:w="0" w:type="auto"/>
            <w:vAlign w:val="center"/>
          </w:tcPr>
          <w:p w14:paraId="1E82DE1D" w14:textId="143EA361" w:rsidR="000C23D9" w:rsidRPr="00343F01" w:rsidDel="00201166" w:rsidRDefault="000C23D9" w:rsidP="00D62BC5">
            <w:pPr>
              <w:spacing w:before="0" w:after="160"/>
              <w:jc w:val="left"/>
              <w:rPr>
                <w:del w:id="10216" w:author="Houyem Rais" w:date="2024-02-22T14:46:00Z"/>
                <w:rFonts w:asciiTheme="minorHAnsi" w:hAnsiTheme="minorHAnsi" w:cstheme="minorHAnsi"/>
                <w:szCs w:val="18"/>
                <w:lang w:val="fr-FR"/>
              </w:rPr>
              <w:pPrChange w:id="10217" w:author="Houyem Rais" w:date="2024-02-22T14:49:00Z">
                <w:pPr>
                  <w:pStyle w:val="Paragraph"/>
                  <w:spacing w:before="0" w:after="0"/>
                  <w:jc w:val="center"/>
                </w:pPr>
              </w:pPrChange>
            </w:pPr>
            <w:del w:id="10218" w:author="Houyem Rais" w:date="2024-02-22T14:46:00Z">
              <w:r w:rsidRPr="00343F01" w:rsidDel="00201166">
                <w:rPr>
                  <w:rFonts w:asciiTheme="minorHAnsi" w:hAnsiTheme="minorHAnsi" w:cstheme="minorHAnsi"/>
                  <w:szCs w:val="18"/>
                  <w:lang w:val="fr-FR"/>
                </w:rPr>
                <w:delText>_</w:delText>
              </w:r>
            </w:del>
          </w:p>
        </w:tc>
      </w:tr>
      <w:tr w:rsidR="000C23D9" w:rsidRPr="00343F01" w:rsidDel="00201166" w14:paraId="5AC2A349" w14:textId="31361806">
        <w:trPr>
          <w:trHeight w:val="47"/>
          <w:del w:id="10219" w:author="Houyem Rais" w:date="2024-02-22T14:46:00Z"/>
        </w:trPr>
        <w:tc>
          <w:tcPr>
            <w:tcW w:w="0" w:type="auto"/>
            <w:tcBorders>
              <w:right w:val="single" w:sz="4" w:space="0" w:color="auto"/>
            </w:tcBorders>
            <w:shd w:val="clear" w:color="auto" w:fill="A7E2FF"/>
            <w:vAlign w:val="center"/>
          </w:tcPr>
          <w:p w14:paraId="18FC3D8A" w14:textId="214DFDD9" w:rsidR="000C23D9" w:rsidRPr="00343F01" w:rsidDel="00201166" w:rsidRDefault="000C23D9" w:rsidP="00D62BC5">
            <w:pPr>
              <w:spacing w:before="0" w:after="160"/>
              <w:jc w:val="left"/>
              <w:rPr>
                <w:del w:id="10220" w:author="Houyem Rais" w:date="2024-02-22T14:46:00Z"/>
                <w:rFonts w:asciiTheme="minorHAnsi" w:hAnsiTheme="minorHAnsi" w:cstheme="minorHAnsi"/>
                <w:b/>
                <w:bCs/>
                <w:szCs w:val="18"/>
                <w:lang w:val="fr-FR"/>
              </w:rPr>
              <w:pPrChange w:id="10221" w:author="Houyem Rais" w:date="2024-02-22T14:49:00Z">
                <w:pPr>
                  <w:pStyle w:val="Paragraph"/>
                  <w:spacing w:before="0" w:after="0"/>
                  <w:jc w:val="left"/>
                </w:pPr>
              </w:pPrChange>
            </w:pPr>
            <w:del w:id="10222" w:author="Houyem Rais" w:date="2024-02-22T14:46:00Z">
              <w:r w:rsidRPr="00343F01" w:rsidDel="00201166">
                <w:rPr>
                  <w:rFonts w:asciiTheme="minorHAnsi" w:hAnsiTheme="minorHAnsi" w:cstheme="minorHAnsi"/>
                  <w:b/>
                  <w:bCs/>
                  <w:szCs w:val="18"/>
                  <w:lang w:val="fr-FR"/>
                </w:rPr>
                <w:delText>Financement Privé</w:delText>
              </w:r>
            </w:del>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FD19E04" w14:textId="330D897F" w:rsidR="000C23D9" w:rsidRPr="00343F01" w:rsidDel="00201166" w:rsidRDefault="000C23D9" w:rsidP="00D62BC5">
            <w:pPr>
              <w:spacing w:before="0" w:after="160"/>
              <w:jc w:val="left"/>
              <w:rPr>
                <w:del w:id="10223" w:author="Houyem Rais" w:date="2024-02-22T14:46:00Z"/>
                <w:rFonts w:asciiTheme="minorHAnsi" w:hAnsiTheme="minorHAnsi" w:cstheme="minorHAnsi"/>
                <w:szCs w:val="18"/>
                <w:lang w:val="fr-FR"/>
              </w:rPr>
              <w:pPrChange w:id="10224" w:author="Houyem Rais" w:date="2024-02-22T14:49:00Z">
                <w:pPr>
                  <w:pStyle w:val="Paragraph"/>
                  <w:spacing w:before="0" w:after="0"/>
                  <w:jc w:val="center"/>
                </w:pPr>
              </w:pPrChange>
            </w:pPr>
            <w:del w:id="10225" w:author="Houyem Rais" w:date="2024-02-22T14:46:00Z">
              <w:r w:rsidRPr="00343F01" w:rsidDel="00201166">
                <w:rPr>
                  <w:rFonts w:asciiTheme="minorHAnsi" w:hAnsiTheme="minorHAnsi" w:cstheme="minorHAnsi"/>
                  <w:szCs w:val="18"/>
                  <w:lang w:val="fr-FR"/>
                </w:rPr>
                <w:delText>Pas de financement privé initial</w:delText>
              </w:r>
            </w:del>
          </w:p>
        </w:tc>
        <w:tc>
          <w:tcPr>
            <w:tcW w:w="0" w:type="auto"/>
            <w:tcBorders>
              <w:left w:val="single" w:sz="4" w:space="0" w:color="auto"/>
            </w:tcBorders>
            <w:vAlign w:val="center"/>
          </w:tcPr>
          <w:p w14:paraId="47A7D2D9" w14:textId="292BCD0A" w:rsidR="000C23D9" w:rsidRPr="00343F01" w:rsidDel="00201166" w:rsidRDefault="000C23D9" w:rsidP="00D62BC5">
            <w:pPr>
              <w:spacing w:before="0" w:after="160"/>
              <w:jc w:val="left"/>
              <w:rPr>
                <w:del w:id="10226" w:author="Houyem Rais" w:date="2024-02-22T14:46:00Z"/>
                <w:rFonts w:asciiTheme="minorHAnsi" w:hAnsiTheme="minorHAnsi" w:cstheme="minorHAnsi"/>
                <w:szCs w:val="18"/>
                <w:lang w:val="fr-FR"/>
              </w:rPr>
              <w:pPrChange w:id="10227" w:author="Houyem Rais" w:date="2024-02-22T14:49:00Z">
                <w:pPr>
                  <w:pStyle w:val="Paragraph"/>
                  <w:spacing w:before="0" w:after="0"/>
                  <w:jc w:val="center"/>
                </w:pPr>
              </w:pPrChange>
            </w:pPr>
            <w:del w:id="10228" w:author="Houyem Rais" w:date="2024-02-22T14:46:00Z">
              <w:r w:rsidRPr="00343F01" w:rsidDel="00201166">
                <w:rPr>
                  <w:rFonts w:asciiTheme="minorHAnsi" w:hAnsiTheme="minorHAnsi" w:cstheme="minorHAnsi"/>
                  <w:szCs w:val="18"/>
                  <w:lang w:val="fr-FR"/>
                </w:rPr>
                <w:delText xml:space="preserve">Le partenaire privé assumera la totalité des coûts de construction initiaux, soit à </w:delText>
              </w:r>
              <w:r w:rsidRPr="00343F01" w:rsidDel="00201166">
                <w:rPr>
                  <w:rFonts w:asciiTheme="minorHAnsi" w:hAnsiTheme="minorHAnsi" w:cstheme="minorHAnsi"/>
                  <w:b/>
                  <w:bCs/>
                  <w:szCs w:val="18"/>
                  <w:lang w:val="fr-FR"/>
                </w:rPr>
                <w:delText>872,3 M$</w:delText>
              </w:r>
            </w:del>
          </w:p>
        </w:tc>
        <w:tc>
          <w:tcPr>
            <w:tcW w:w="0" w:type="auto"/>
            <w:vAlign w:val="center"/>
          </w:tcPr>
          <w:p w14:paraId="0C50AF0B" w14:textId="29F0DD11" w:rsidR="000C23D9" w:rsidRPr="00343F01" w:rsidDel="00201166" w:rsidRDefault="000C23D9" w:rsidP="00D62BC5">
            <w:pPr>
              <w:spacing w:before="0" w:after="160"/>
              <w:jc w:val="left"/>
              <w:rPr>
                <w:del w:id="10229" w:author="Houyem Rais" w:date="2024-02-22T14:46:00Z"/>
                <w:rFonts w:asciiTheme="minorHAnsi" w:hAnsiTheme="minorHAnsi" w:cstheme="minorHAnsi"/>
                <w:szCs w:val="18"/>
                <w:lang w:val="fr-FR"/>
              </w:rPr>
              <w:pPrChange w:id="10230" w:author="Houyem Rais" w:date="2024-02-22T14:49:00Z">
                <w:pPr>
                  <w:pStyle w:val="Paragraph"/>
                  <w:spacing w:before="0" w:after="0"/>
                  <w:jc w:val="center"/>
                </w:pPr>
              </w:pPrChange>
            </w:pPr>
            <w:del w:id="10231" w:author="Houyem Rais" w:date="2024-02-22T14:46:00Z">
              <w:r w:rsidRPr="00343F01" w:rsidDel="00201166">
                <w:rPr>
                  <w:rFonts w:asciiTheme="minorHAnsi" w:hAnsiTheme="minorHAnsi" w:cstheme="minorHAnsi"/>
                  <w:szCs w:val="18"/>
                  <w:lang w:val="fr-FR"/>
                </w:rPr>
                <w:delText xml:space="preserve">Le partenaire privé contribuera aux coûts d’investissement à hauteur de 65%, soit </w:delText>
              </w:r>
              <w:r w:rsidRPr="00343F01" w:rsidDel="00201166">
                <w:rPr>
                  <w:rFonts w:asciiTheme="minorHAnsi" w:hAnsiTheme="minorHAnsi" w:cstheme="minorHAnsi"/>
                  <w:b/>
                  <w:bCs/>
                  <w:szCs w:val="18"/>
                  <w:lang w:val="fr-FR"/>
                </w:rPr>
                <w:delText>567 M$</w:delText>
              </w:r>
            </w:del>
          </w:p>
        </w:tc>
        <w:tc>
          <w:tcPr>
            <w:tcW w:w="0" w:type="auto"/>
            <w:vAlign w:val="center"/>
          </w:tcPr>
          <w:p w14:paraId="0E57F52B" w14:textId="717170E5" w:rsidR="000C23D9" w:rsidRPr="00343F01" w:rsidDel="00201166" w:rsidRDefault="000C23D9" w:rsidP="00D62BC5">
            <w:pPr>
              <w:spacing w:before="0" w:after="160"/>
              <w:jc w:val="left"/>
              <w:rPr>
                <w:del w:id="10232" w:author="Houyem Rais" w:date="2024-02-22T14:46:00Z"/>
                <w:rFonts w:asciiTheme="minorHAnsi" w:hAnsiTheme="minorHAnsi" w:cstheme="minorHAnsi"/>
                <w:szCs w:val="18"/>
                <w:lang w:val="fr-FR"/>
              </w:rPr>
              <w:pPrChange w:id="10233" w:author="Houyem Rais" w:date="2024-02-22T14:49:00Z">
                <w:pPr>
                  <w:pStyle w:val="Paragraph"/>
                  <w:spacing w:before="0" w:after="0"/>
                  <w:jc w:val="center"/>
                </w:pPr>
              </w:pPrChange>
            </w:pPr>
            <w:del w:id="10234" w:author="Houyem Rais" w:date="2024-02-22T14:46:00Z">
              <w:r w:rsidRPr="00343F01" w:rsidDel="00201166">
                <w:rPr>
                  <w:rFonts w:asciiTheme="minorHAnsi" w:hAnsiTheme="minorHAnsi" w:cstheme="minorHAnsi"/>
                  <w:szCs w:val="18"/>
                  <w:lang w:val="fr-FR"/>
                </w:rPr>
                <w:delText xml:space="preserve">Le partenaire privé assumera la totalité des coûts de construction initiaux, soit à </w:delText>
              </w:r>
              <w:r w:rsidRPr="00343F01" w:rsidDel="00201166">
                <w:rPr>
                  <w:rFonts w:asciiTheme="minorHAnsi" w:hAnsiTheme="minorHAnsi" w:cstheme="minorHAnsi"/>
                  <w:b/>
                  <w:bCs/>
                  <w:szCs w:val="18"/>
                  <w:lang w:val="fr-FR"/>
                </w:rPr>
                <w:delText>872,3 M$</w:delText>
              </w:r>
            </w:del>
          </w:p>
        </w:tc>
        <w:tc>
          <w:tcPr>
            <w:tcW w:w="0" w:type="auto"/>
            <w:vAlign w:val="center"/>
          </w:tcPr>
          <w:p w14:paraId="5F6520A0" w14:textId="137C2670" w:rsidR="000C23D9" w:rsidRPr="00343F01" w:rsidDel="00201166" w:rsidRDefault="000C23D9" w:rsidP="00D62BC5">
            <w:pPr>
              <w:spacing w:before="0" w:after="160"/>
              <w:jc w:val="left"/>
              <w:rPr>
                <w:del w:id="10235" w:author="Houyem Rais" w:date="2024-02-22T14:46:00Z"/>
                <w:rFonts w:asciiTheme="minorHAnsi" w:hAnsiTheme="minorHAnsi" w:cstheme="minorHAnsi"/>
                <w:szCs w:val="18"/>
                <w:lang w:val="fr-FR"/>
              </w:rPr>
              <w:pPrChange w:id="10236" w:author="Houyem Rais" w:date="2024-02-22T14:49:00Z">
                <w:pPr>
                  <w:pStyle w:val="Paragraph"/>
                  <w:spacing w:before="0" w:after="0"/>
                  <w:jc w:val="center"/>
                </w:pPr>
              </w:pPrChange>
            </w:pPr>
            <w:del w:id="10237" w:author="Houyem Rais" w:date="2024-02-22T14:46:00Z">
              <w:r w:rsidRPr="00343F01" w:rsidDel="00201166">
                <w:rPr>
                  <w:rFonts w:asciiTheme="minorHAnsi" w:hAnsiTheme="minorHAnsi" w:cstheme="minorHAnsi"/>
                  <w:szCs w:val="18"/>
                  <w:lang w:val="fr-FR"/>
                </w:rPr>
                <w:delText xml:space="preserve">Le partenaire privé contribuera au capital de la société de projet à hauteur de 51%, soit </w:delText>
              </w:r>
              <w:r w:rsidRPr="00343F01" w:rsidDel="00201166">
                <w:rPr>
                  <w:rFonts w:asciiTheme="minorHAnsi" w:hAnsiTheme="minorHAnsi" w:cstheme="minorHAnsi"/>
                  <w:b/>
                  <w:bCs/>
                  <w:szCs w:val="18"/>
                  <w:lang w:val="fr-FR"/>
                </w:rPr>
                <w:delText>445 M$</w:delText>
              </w:r>
            </w:del>
          </w:p>
        </w:tc>
        <w:tc>
          <w:tcPr>
            <w:tcW w:w="0" w:type="auto"/>
            <w:vAlign w:val="center"/>
          </w:tcPr>
          <w:p w14:paraId="45A18832" w14:textId="2750D58C" w:rsidR="000C23D9" w:rsidRPr="00343F01" w:rsidDel="00201166" w:rsidRDefault="000C23D9" w:rsidP="00D62BC5">
            <w:pPr>
              <w:spacing w:before="0" w:after="160"/>
              <w:jc w:val="left"/>
              <w:rPr>
                <w:del w:id="10238" w:author="Houyem Rais" w:date="2024-02-22T14:46:00Z"/>
                <w:rFonts w:asciiTheme="minorHAnsi" w:hAnsiTheme="minorHAnsi" w:cstheme="minorHAnsi"/>
                <w:szCs w:val="18"/>
                <w:lang w:val="fr-FR"/>
              </w:rPr>
              <w:pPrChange w:id="10239" w:author="Houyem Rais" w:date="2024-02-22T14:49:00Z">
                <w:pPr>
                  <w:pStyle w:val="Paragraph"/>
                  <w:spacing w:before="0" w:after="0"/>
                  <w:jc w:val="center"/>
                </w:pPr>
              </w:pPrChange>
            </w:pPr>
            <w:del w:id="10240" w:author="Houyem Rais" w:date="2024-02-22T14:46:00Z">
              <w:r w:rsidRPr="00343F01" w:rsidDel="00201166">
                <w:rPr>
                  <w:rFonts w:asciiTheme="minorHAnsi" w:hAnsiTheme="minorHAnsi" w:cstheme="minorHAnsi"/>
                  <w:szCs w:val="18"/>
                  <w:lang w:val="fr-FR"/>
                </w:rPr>
                <w:delText>Pas de financement privé initial, mais le partenaire privé sera tenu de mettre à disposition tous les moyens nécessaires pour l’exploitation et la maintenance du tronçon autoroutier</w:delText>
              </w:r>
            </w:del>
          </w:p>
        </w:tc>
        <w:tc>
          <w:tcPr>
            <w:tcW w:w="0" w:type="auto"/>
            <w:vAlign w:val="center"/>
          </w:tcPr>
          <w:p w14:paraId="58AE9286" w14:textId="7D7FF710" w:rsidR="000C23D9" w:rsidRPr="00343F01" w:rsidDel="00201166" w:rsidRDefault="000C23D9" w:rsidP="00D62BC5">
            <w:pPr>
              <w:spacing w:before="0" w:after="160"/>
              <w:jc w:val="left"/>
              <w:rPr>
                <w:del w:id="10241" w:author="Houyem Rais" w:date="2024-02-22T14:46:00Z"/>
                <w:rFonts w:asciiTheme="minorHAnsi" w:hAnsiTheme="minorHAnsi" w:cstheme="minorHAnsi"/>
                <w:szCs w:val="18"/>
                <w:lang w:val="fr-FR"/>
              </w:rPr>
              <w:pPrChange w:id="10242" w:author="Houyem Rais" w:date="2024-02-22T14:49:00Z">
                <w:pPr>
                  <w:pStyle w:val="Paragraph"/>
                  <w:spacing w:before="0" w:after="0"/>
                  <w:jc w:val="center"/>
                </w:pPr>
              </w:pPrChange>
            </w:pPr>
            <w:del w:id="10243" w:author="Houyem Rais" w:date="2024-02-22T14:46:00Z">
              <w:r w:rsidRPr="00343F01" w:rsidDel="00201166">
                <w:rPr>
                  <w:rFonts w:asciiTheme="minorHAnsi" w:hAnsiTheme="minorHAnsi" w:cstheme="minorHAnsi"/>
                  <w:szCs w:val="18"/>
                  <w:lang w:val="fr-FR"/>
                </w:rPr>
                <w:delText xml:space="preserve">Le partenaire privé assumera la totalité des coûts de construction initiaux, soit à </w:delText>
              </w:r>
              <w:r w:rsidRPr="00343F01" w:rsidDel="00201166">
                <w:rPr>
                  <w:rFonts w:asciiTheme="minorHAnsi" w:hAnsiTheme="minorHAnsi" w:cstheme="minorHAnsi"/>
                  <w:b/>
                  <w:bCs/>
                  <w:szCs w:val="18"/>
                  <w:lang w:val="fr-FR"/>
                </w:rPr>
                <w:delText>872,3 M$</w:delText>
              </w:r>
            </w:del>
          </w:p>
        </w:tc>
      </w:tr>
      <w:tr w:rsidR="000C23D9" w:rsidRPr="00343F01" w:rsidDel="00201166" w14:paraId="4D07B3D5" w14:textId="7B46CE09">
        <w:trPr>
          <w:trHeight w:val="47"/>
          <w:del w:id="10244" w:author="Houyem Rais" w:date="2024-02-22T14:46:00Z"/>
        </w:trPr>
        <w:tc>
          <w:tcPr>
            <w:tcW w:w="0" w:type="auto"/>
            <w:tcBorders>
              <w:right w:val="single" w:sz="4" w:space="0" w:color="auto"/>
            </w:tcBorders>
            <w:shd w:val="clear" w:color="auto" w:fill="A7E2FF"/>
            <w:vAlign w:val="center"/>
          </w:tcPr>
          <w:p w14:paraId="77FF0E2B" w14:textId="74B1AA01" w:rsidR="000C23D9" w:rsidRPr="00343F01" w:rsidDel="00201166" w:rsidRDefault="000C23D9" w:rsidP="00D62BC5">
            <w:pPr>
              <w:spacing w:before="0" w:after="160"/>
              <w:jc w:val="left"/>
              <w:rPr>
                <w:del w:id="10245" w:author="Houyem Rais" w:date="2024-02-22T14:46:00Z"/>
                <w:rFonts w:asciiTheme="minorHAnsi" w:hAnsiTheme="minorHAnsi" w:cstheme="minorHAnsi"/>
                <w:b/>
                <w:bCs/>
                <w:szCs w:val="18"/>
                <w:lang w:val="fr-FR"/>
              </w:rPr>
              <w:pPrChange w:id="10246" w:author="Houyem Rais" w:date="2024-02-22T14:49:00Z">
                <w:pPr>
                  <w:pStyle w:val="Paragraph"/>
                  <w:spacing w:before="0" w:after="0"/>
                  <w:jc w:val="left"/>
                </w:pPr>
              </w:pPrChange>
            </w:pPr>
            <w:del w:id="10247" w:author="Houyem Rais" w:date="2024-02-22T14:46:00Z">
              <w:r w:rsidRPr="00343F01" w:rsidDel="00201166">
                <w:rPr>
                  <w:rFonts w:asciiTheme="minorHAnsi" w:hAnsiTheme="minorHAnsi" w:cstheme="minorHAnsi"/>
                  <w:szCs w:val="18"/>
                  <w:lang w:val="fr-FR"/>
                </w:rPr>
                <w:delText>Ratio Dette/FP</w:delText>
              </w:r>
            </w:del>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ECF81FB" w14:textId="7F3551E3" w:rsidR="000C23D9" w:rsidRPr="00343F01" w:rsidDel="00201166" w:rsidRDefault="000C23D9" w:rsidP="00D62BC5">
            <w:pPr>
              <w:spacing w:before="0" w:after="160"/>
              <w:jc w:val="left"/>
              <w:rPr>
                <w:del w:id="10248" w:author="Houyem Rais" w:date="2024-02-22T14:46:00Z"/>
                <w:rFonts w:asciiTheme="minorHAnsi" w:hAnsiTheme="minorHAnsi" w:cstheme="minorHAnsi"/>
                <w:szCs w:val="18"/>
                <w:lang w:val="fr-FR"/>
              </w:rPr>
              <w:pPrChange w:id="10249" w:author="Houyem Rais" w:date="2024-02-22T14:49:00Z">
                <w:pPr>
                  <w:pStyle w:val="Paragraph"/>
                  <w:spacing w:before="0" w:after="0"/>
                  <w:jc w:val="center"/>
                </w:pPr>
              </w:pPrChange>
            </w:pPr>
            <w:del w:id="10250" w:author="Houyem Rais" w:date="2024-02-22T14:46:00Z">
              <w:r w:rsidRPr="00343F01" w:rsidDel="00201166">
                <w:rPr>
                  <w:rFonts w:asciiTheme="minorHAnsi" w:hAnsiTheme="minorHAnsi" w:cstheme="minorHAnsi"/>
                  <w:szCs w:val="18"/>
                  <w:lang w:val="fr-FR"/>
                </w:rPr>
                <w:delText>_</w:delText>
              </w:r>
            </w:del>
          </w:p>
        </w:tc>
        <w:tc>
          <w:tcPr>
            <w:tcW w:w="0" w:type="auto"/>
            <w:tcBorders>
              <w:left w:val="single" w:sz="4" w:space="0" w:color="auto"/>
            </w:tcBorders>
            <w:vAlign w:val="center"/>
          </w:tcPr>
          <w:p w14:paraId="49BA457C" w14:textId="2120AE98" w:rsidR="000C23D9" w:rsidRPr="00343F01" w:rsidDel="00201166" w:rsidRDefault="000C23D9" w:rsidP="00D62BC5">
            <w:pPr>
              <w:spacing w:before="0" w:after="160"/>
              <w:jc w:val="left"/>
              <w:rPr>
                <w:del w:id="10251" w:author="Houyem Rais" w:date="2024-02-22T14:46:00Z"/>
                <w:rFonts w:asciiTheme="minorHAnsi" w:hAnsiTheme="minorHAnsi" w:cstheme="minorHAnsi"/>
                <w:szCs w:val="18"/>
                <w:lang w:val="fr-FR"/>
              </w:rPr>
              <w:pPrChange w:id="10252" w:author="Houyem Rais" w:date="2024-02-22T14:49:00Z">
                <w:pPr>
                  <w:pStyle w:val="Paragraph"/>
                  <w:spacing w:before="0" w:after="0"/>
                  <w:jc w:val="center"/>
                </w:pPr>
              </w:pPrChange>
            </w:pPr>
            <w:del w:id="10253" w:author="Houyem Rais" w:date="2024-02-22T14:46:00Z">
              <w:r w:rsidRPr="00343F01" w:rsidDel="00201166">
                <w:rPr>
                  <w:rFonts w:asciiTheme="minorHAnsi" w:hAnsiTheme="minorHAnsi" w:cstheme="minorHAnsi"/>
                  <w:szCs w:val="18"/>
                  <w:lang w:val="fr-FR"/>
                </w:rPr>
                <w:delText>70/30</w:delText>
              </w:r>
            </w:del>
          </w:p>
          <w:p w14:paraId="0A0894F2" w14:textId="0DE2BD23" w:rsidR="000C23D9" w:rsidRPr="00343F01" w:rsidDel="00201166" w:rsidRDefault="000C23D9" w:rsidP="00D62BC5">
            <w:pPr>
              <w:spacing w:before="0" w:after="160"/>
              <w:jc w:val="left"/>
              <w:rPr>
                <w:del w:id="10254" w:author="Houyem Rais" w:date="2024-02-22T14:46:00Z"/>
                <w:rFonts w:asciiTheme="minorHAnsi" w:hAnsiTheme="minorHAnsi" w:cstheme="minorHAnsi"/>
                <w:szCs w:val="18"/>
                <w:lang w:val="fr-FR"/>
              </w:rPr>
              <w:pPrChange w:id="10255" w:author="Houyem Rais" w:date="2024-02-22T14:49:00Z">
                <w:pPr>
                  <w:pStyle w:val="Paragraph"/>
                  <w:spacing w:before="0" w:after="0"/>
                  <w:jc w:val="center"/>
                </w:pPr>
              </w:pPrChange>
            </w:pPr>
            <w:del w:id="10256"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610,6 M$</w:delText>
              </w:r>
            </w:del>
          </w:p>
        </w:tc>
        <w:tc>
          <w:tcPr>
            <w:tcW w:w="0" w:type="auto"/>
            <w:vAlign w:val="center"/>
          </w:tcPr>
          <w:p w14:paraId="0646B4CD" w14:textId="6DAF2EF5" w:rsidR="000C23D9" w:rsidRPr="00343F01" w:rsidDel="00201166" w:rsidRDefault="000C23D9" w:rsidP="00D62BC5">
            <w:pPr>
              <w:spacing w:before="0" w:after="160"/>
              <w:jc w:val="left"/>
              <w:rPr>
                <w:del w:id="10257" w:author="Houyem Rais" w:date="2024-02-22T14:46:00Z"/>
                <w:rFonts w:asciiTheme="minorHAnsi" w:hAnsiTheme="minorHAnsi" w:cstheme="minorHAnsi"/>
                <w:szCs w:val="18"/>
                <w:lang w:val="fr-FR"/>
              </w:rPr>
              <w:pPrChange w:id="10258" w:author="Houyem Rais" w:date="2024-02-22T14:49:00Z">
                <w:pPr>
                  <w:pStyle w:val="Paragraph"/>
                  <w:spacing w:before="0" w:after="0"/>
                  <w:jc w:val="center"/>
                </w:pPr>
              </w:pPrChange>
            </w:pPr>
            <w:del w:id="10259" w:author="Houyem Rais" w:date="2024-02-22T14:46:00Z">
              <w:r w:rsidRPr="00343F01" w:rsidDel="00201166">
                <w:rPr>
                  <w:rFonts w:asciiTheme="minorHAnsi" w:hAnsiTheme="minorHAnsi" w:cstheme="minorHAnsi"/>
                  <w:szCs w:val="18"/>
                  <w:lang w:val="fr-FR"/>
                </w:rPr>
                <w:delText>70/30</w:delText>
              </w:r>
            </w:del>
          </w:p>
          <w:p w14:paraId="6192C861" w14:textId="0C7585F8" w:rsidR="000C23D9" w:rsidRPr="00343F01" w:rsidDel="00201166" w:rsidRDefault="000C23D9" w:rsidP="00D62BC5">
            <w:pPr>
              <w:spacing w:before="0" w:after="160"/>
              <w:jc w:val="left"/>
              <w:rPr>
                <w:del w:id="10260" w:author="Houyem Rais" w:date="2024-02-22T14:46:00Z"/>
                <w:rFonts w:asciiTheme="minorHAnsi" w:hAnsiTheme="minorHAnsi" w:cstheme="minorHAnsi"/>
                <w:szCs w:val="18"/>
                <w:lang w:val="fr-FR"/>
              </w:rPr>
              <w:pPrChange w:id="10261" w:author="Houyem Rais" w:date="2024-02-22T14:49:00Z">
                <w:pPr>
                  <w:pStyle w:val="Paragraph"/>
                  <w:spacing w:before="0" w:after="0"/>
                  <w:jc w:val="center"/>
                </w:pPr>
              </w:pPrChange>
            </w:pPr>
            <w:del w:id="10262"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370 M$</w:delText>
              </w:r>
            </w:del>
          </w:p>
        </w:tc>
        <w:tc>
          <w:tcPr>
            <w:tcW w:w="0" w:type="auto"/>
            <w:vAlign w:val="center"/>
          </w:tcPr>
          <w:p w14:paraId="571E1C03" w14:textId="2AA0FBE9" w:rsidR="000C23D9" w:rsidRPr="00343F01" w:rsidDel="00201166" w:rsidRDefault="000C23D9" w:rsidP="00D62BC5">
            <w:pPr>
              <w:spacing w:before="0" w:after="160"/>
              <w:jc w:val="left"/>
              <w:rPr>
                <w:del w:id="10263" w:author="Houyem Rais" w:date="2024-02-22T14:46:00Z"/>
                <w:rFonts w:asciiTheme="minorHAnsi" w:hAnsiTheme="minorHAnsi" w:cstheme="minorHAnsi"/>
                <w:szCs w:val="18"/>
                <w:lang w:val="fr-FR"/>
              </w:rPr>
              <w:pPrChange w:id="10264" w:author="Houyem Rais" w:date="2024-02-22T14:49:00Z">
                <w:pPr>
                  <w:pStyle w:val="Paragraph"/>
                  <w:spacing w:before="0" w:after="0"/>
                  <w:jc w:val="center"/>
                </w:pPr>
              </w:pPrChange>
            </w:pPr>
            <w:del w:id="10265" w:author="Houyem Rais" w:date="2024-02-22T14:46:00Z">
              <w:r w:rsidRPr="00343F01" w:rsidDel="00201166">
                <w:rPr>
                  <w:rFonts w:asciiTheme="minorHAnsi" w:hAnsiTheme="minorHAnsi" w:cstheme="minorHAnsi"/>
                  <w:szCs w:val="18"/>
                  <w:lang w:val="fr-FR"/>
                </w:rPr>
                <w:delText>70/30</w:delText>
              </w:r>
            </w:del>
          </w:p>
          <w:p w14:paraId="392572B6" w14:textId="5C1B5B7F" w:rsidR="000C23D9" w:rsidRPr="00343F01" w:rsidDel="00201166" w:rsidRDefault="000C23D9" w:rsidP="00D62BC5">
            <w:pPr>
              <w:spacing w:before="0" w:after="160"/>
              <w:jc w:val="left"/>
              <w:rPr>
                <w:del w:id="10266" w:author="Houyem Rais" w:date="2024-02-22T14:46:00Z"/>
                <w:rFonts w:asciiTheme="minorHAnsi" w:hAnsiTheme="minorHAnsi" w:cstheme="minorHAnsi"/>
                <w:szCs w:val="18"/>
                <w:lang w:val="fr-FR"/>
              </w:rPr>
              <w:pPrChange w:id="10267" w:author="Houyem Rais" w:date="2024-02-22T14:49:00Z">
                <w:pPr>
                  <w:pStyle w:val="Paragraph"/>
                  <w:spacing w:before="0" w:after="0"/>
                  <w:jc w:val="center"/>
                </w:pPr>
              </w:pPrChange>
            </w:pPr>
            <w:del w:id="10268"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610,6 M$</w:delText>
              </w:r>
            </w:del>
          </w:p>
        </w:tc>
        <w:tc>
          <w:tcPr>
            <w:tcW w:w="0" w:type="auto"/>
            <w:vAlign w:val="center"/>
          </w:tcPr>
          <w:p w14:paraId="6CAE7EDD" w14:textId="1D8DEDB0" w:rsidR="000C23D9" w:rsidRPr="00343F01" w:rsidDel="00201166" w:rsidRDefault="000C23D9" w:rsidP="00D62BC5">
            <w:pPr>
              <w:spacing w:before="0" w:after="160"/>
              <w:jc w:val="left"/>
              <w:rPr>
                <w:del w:id="10269" w:author="Houyem Rais" w:date="2024-02-22T14:46:00Z"/>
                <w:rFonts w:asciiTheme="minorHAnsi" w:hAnsiTheme="minorHAnsi" w:cstheme="minorHAnsi"/>
                <w:szCs w:val="18"/>
                <w:lang w:val="fr-FR"/>
              </w:rPr>
              <w:pPrChange w:id="10270" w:author="Houyem Rais" w:date="2024-02-22T14:49:00Z">
                <w:pPr>
                  <w:pStyle w:val="Paragraph"/>
                  <w:spacing w:before="0" w:after="0"/>
                  <w:jc w:val="center"/>
                </w:pPr>
              </w:pPrChange>
            </w:pPr>
            <w:del w:id="10271" w:author="Houyem Rais" w:date="2024-02-22T14:46:00Z">
              <w:r w:rsidRPr="00343F01" w:rsidDel="00201166">
                <w:rPr>
                  <w:rFonts w:asciiTheme="minorHAnsi" w:hAnsiTheme="minorHAnsi" w:cstheme="minorHAnsi"/>
                  <w:szCs w:val="18"/>
                  <w:lang w:val="fr-FR"/>
                </w:rPr>
                <w:delText>70/30</w:delText>
              </w:r>
            </w:del>
          </w:p>
          <w:p w14:paraId="7D45E0D0" w14:textId="0DA517F1" w:rsidR="000C23D9" w:rsidRPr="00343F01" w:rsidDel="00201166" w:rsidRDefault="000C23D9" w:rsidP="00D62BC5">
            <w:pPr>
              <w:spacing w:before="0" w:after="160"/>
              <w:jc w:val="left"/>
              <w:rPr>
                <w:del w:id="10272" w:author="Houyem Rais" w:date="2024-02-22T14:46:00Z"/>
                <w:rFonts w:asciiTheme="minorHAnsi" w:hAnsiTheme="minorHAnsi" w:cstheme="minorHAnsi"/>
                <w:szCs w:val="18"/>
                <w:lang w:val="fr-FR"/>
              </w:rPr>
              <w:pPrChange w:id="10273" w:author="Houyem Rais" w:date="2024-02-22T14:49:00Z">
                <w:pPr>
                  <w:pStyle w:val="Paragraph"/>
                  <w:spacing w:before="0" w:after="0"/>
                  <w:jc w:val="center"/>
                </w:pPr>
              </w:pPrChange>
            </w:pPr>
            <w:del w:id="10274"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311,4 M$</w:delText>
              </w:r>
            </w:del>
          </w:p>
        </w:tc>
        <w:tc>
          <w:tcPr>
            <w:tcW w:w="0" w:type="auto"/>
            <w:vAlign w:val="center"/>
          </w:tcPr>
          <w:p w14:paraId="7CCE8791" w14:textId="7B9523C8" w:rsidR="000C23D9" w:rsidRPr="00343F01" w:rsidDel="00201166" w:rsidRDefault="000C23D9" w:rsidP="00D62BC5">
            <w:pPr>
              <w:spacing w:before="0" w:after="160"/>
              <w:jc w:val="left"/>
              <w:rPr>
                <w:del w:id="10275" w:author="Houyem Rais" w:date="2024-02-22T14:46:00Z"/>
                <w:rFonts w:asciiTheme="minorHAnsi" w:hAnsiTheme="minorHAnsi" w:cstheme="minorHAnsi"/>
                <w:szCs w:val="18"/>
                <w:lang w:val="fr-FR"/>
              </w:rPr>
              <w:pPrChange w:id="10276" w:author="Houyem Rais" w:date="2024-02-22T14:49:00Z">
                <w:pPr>
                  <w:pStyle w:val="Paragraph"/>
                  <w:spacing w:before="0" w:after="0"/>
                  <w:jc w:val="center"/>
                </w:pPr>
              </w:pPrChange>
            </w:pPr>
            <w:del w:id="10277" w:author="Houyem Rais" w:date="2024-02-22T14:46:00Z">
              <w:r w:rsidRPr="00343F01" w:rsidDel="00201166">
                <w:rPr>
                  <w:rFonts w:asciiTheme="minorHAnsi" w:hAnsiTheme="minorHAnsi" w:cstheme="minorHAnsi"/>
                  <w:szCs w:val="18"/>
                  <w:lang w:val="fr-FR"/>
                </w:rPr>
                <w:delText>_</w:delText>
              </w:r>
            </w:del>
          </w:p>
        </w:tc>
        <w:tc>
          <w:tcPr>
            <w:tcW w:w="0" w:type="auto"/>
            <w:vAlign w:val="center"/>
          </w:tcPr>
          <w:p w14:paraId="5C636742" w14:textId="1A2D60CF" w:rsidR="000C23D9" w:rsidRPr="00343F01" w:rsidDel="00201166" w:rsidRDefault="000C23D9" w:rsidP="00D62BC5">
            <w:pPr>
              <w:spacing w:before="0" w:after="160"/>
              <w:jc w:val="left"/>
              <w:rPr>
                <w:del w:id="10278" w:author="Houyem Rais" w:date="2024-02-22T14:46:00Z"/>
                <w:rFonts w:asciiTheme="minorHAnsi" w:hAnsiTheme="minorHAnsi" w:cstheme="minorHAnsi"/>
                <w:szCs w:val="18"/>
                <w:lang w:val="fr-FR"/>
              </w:rPr>
              <w:pPrChange w:id="10279" w:author="Houyem Rais" w:date="2024-02-22T14:49:00Z">
                <w:pPr>
                  <w:pStyle w:val="Paragraph"/>
                  <w:spacing w:before="0" w:after="0"/>
                  <w:jc w:val="center"/>
                </w:pPr>
              </w:pPrChange>
            </w:pPr>
            <w:del w:id="10280" w:author="Houyem Rais" w:date="2024-02-22T14:46:00Z">
              <w:r w:rsidRPr="00343F01" w:rsidDel="00201166">
                <w:rPr>
                  <w:rFonts w:asciiTheme="minorHAnsi" w:hAnsiTheme="minorHAnsi" w:cstheme="minorHAnsi"/>
                  <w:szCs w:val="18"/>
                  <w:lang w:val="fr-FR"/>
                </w:rPr>
                <w:delText>70/30</w:delText>
              </w:r>
            </w:del>
          </w:p>
          <w:p w14:paraId="24A0EACF" w14:textId="2A00C9B4" w:rsidR="000C23D9" w:rsidRPr="00343F01" w:rsidDel="00201166" w:rsidRDefault="000C23D9" w:rsidP="00D62BC5">
            <w:pPr>
              <w:spacing w:before="0" w:after="160"/>
              <w:jc w:val="left"/>
              <w:rPr>
                <w:del w:id="10281" w:author="Houyem Rais" w:date="2024-02-22T14:46:00Z"/>
                <w:rFonts w:asciiTheme="minorHAnsi" w:hAnsiTheme="minorHAnsi" w:cstheme="minorHAnsi"/>
                <w:szCs w:val="18"/>
                <w:lang w:val="fr-FR"/>
              </w:rPr>
              <w:pPrChange w:id="10282" w:author="Houyem Rais" w:date="2024-02-22T14:49:00Z">
                <w:pPr>
                  <w:pStyle w:val="Paragraph"/>
                  <w:spacing w:before="0" w:after="0"/>
                  <w:jc w:val="center"/>
                </w:pPr>
              </w:pPrChange>
            </w:pPr>
            <w:del w:id="10283"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610,6 M$</w:delText>
              </w:r>
            </w:del>
          </w:p>
        </w:tc>
      </w:tr>
      <w:tr w:rsidR="000C23D9" w:rsidRPr="00343F01" w:rsidDel="00201166" w14:paraId="2420F828" w14:textId="539BDDEA">
        <w:trPr>
          <w:trHeight w:val="47"/>
          <w:del w:id="10284" w:author="Houyem Rais" w:date="2024-02-22T14:46:00Z"/>
        </w:trPr>
        <w:tc>
          <w:tcPr>
            <w:tcW w:w="0" w:type="auto"/>
            <w:tcBorders>
              <w:right w:val="single" w:sz="4" w:space="0" w:color="auto"/>
            </w:tcBorders>
            <w:shd w:val="clear" w:color="auto" w:fill="A7E2FF"/>
            <w:vAlign w:val="center"/>
          </w:tcPr>
          <w:p w14:paraId="3B8AD4D6" w14:textId="4A50AFBD" w:rsidR="000C23D9" w:rsidRPr="00343F01" w:rsidDel="00201166" w:rsidRDefault="000C23D9" w:rsidP="00D62BC5">
            <w:pPr>
              <w:spacing w:before="0" w:after="160"/>
              <w:jc w:val="left"/>
              <w:rPr>
                <w:del w:id="10285" w:author="Houyem Rais" w:date="2024-02-22T14:46:00Z"/>
                <w:rFonts w:asciiTheme="minorHAnsi" w:hAnsiTheme="minorHAnsi" w:cstheme="minorHAnsi"/>
                <w:b/>
                <w:bCs/>
                <w:szCs w:val="18"/>
                <w:lang w:val="fr-FR"/>
              </w:rPr>
              <w:pPrChange w:id="10286" w:author="Houyem Rais" w:date="2024-02-22T14:49:00Z">
                <w:pPr>
                  <w:pStyle w:val="Paragraph"/>
                  <w:spacing w:before="0" w:after="0"/>
                  <w:jc w:val="left"/>
                </w:pPr>
              </w:pPrChange>
            </w:pPr>
            <w:del w:id="10287" w:author="Houyem Rais" w:date="2024-02-22T14:46:00Z">
              <w:r w:rsidRPr="00343F01" w:rsidDel="00201166">
                <w:rPr>
                  <w:rFonts w:asciiTheme="minorHAnsi" w:hAnsiTheme="minorHAnsi" w:cstheme="minorHAnsi"/>
                  <w:szCs w:val="18"/>
                  <w:lang w:val="fr-FR"/>
                </w:rPr>
                <w:delText>Dont</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prêts</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concessionnels</w:delText>
              </w:r>
            </w:del>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813E324" w14:textId="125CF556" w:rsidR="000C23D9" w:rsidRPr="00343F01" w:rsidDel="00201166" w:rsidRDefault="000C23D9" w:rsidP="00D62BC5">
            <w:pPr>
              <w:spacing w:before="0" w:after="160"/>
              <w:jc w:val="left"/>
              <w:rPr>
                <w:del w:id="10288" w:author="Houyem Rais" w:date="2024-02-22T14:46:00Z"/>
                <w:rFonts w:asciiTheme="minorHAnsi" w:hAnsiTheme="minorHAnsi" w:cstheme="minorHAnsi"/>
                <w:szCs w:val="18"/>
                <w:lang w:val="fr-FR"/>
              </w:rPr>
              <w:pPrChange w:id="10289" w:author="Houyem Rais" w:date="2024-02-22T14:49:00Z">
                <w:pPr>
                  <w:pStyle w:val="Paragraph"/>
                  <w:spacing w:before="0" w:after="0"/>
                  <w:jc w:val="center"/>
                </w:pPr>
              </w:pPrChange>
            </w:pPr>
            <w:del w:id="10290" w:author="Houyem Rais" w:date="2024-02-22T14:46:00Z">
              <w:r w:rsidRPr="00343F01" w:rsidDel="00201166">
                <w:rPr>
                  <w:rFonts w:asciiTheme="minorHAnsi" w:hAnsiTheme="minorHAnsi" w:cstheme="minorHAnsi"/>
                  <w:szCs w:val="18"/>
                  <w:lang w:val="fr-FR"/>
                </w:rPr>
                <w:delText>_</w:delText>
              </w:r>
            </w:del>
          </w:p>
        </w:tc>
        <w:tc>
          <w:tcPr>
            <w:tcW w:w="0" w:type="auto"/>
            <w:tcBorders>
              <w:left w:val="single" w:sz="4" w:space="0" w:color="auto"/>
            </w:tcBorders>
            <w:vAlign w:val="center"/>
          </w:tcPr>
          <w:p w14:paraId="0DFDCE46" w14:textId="72492AAD" w:rsidR="000C23D9" w:rsidRPr="00343F01" w:rsidDel="00201166" w:rsidRDefault="000C23D9" w:rsidP="00D62BC5">
            <w:pPr>
              <w:spacing w:before="0" w:after="160"/>
              <w:jc w:val="left"/>
              <w:rPr>
                <w:del w:id="10291" w:author="Houyem Rais" w:date="2024-02-22T14:46:00Z"/>
                <w:rFonts w:asciiTheme="minorHAnsi" w:hAnsiTheme="minorHAnsi" w:cstheme="minorHAnsi"/>
                <w:szCs w:val="18"/>
                <w:lang w:val="fr-FR"/>
              </w:rPr>
              <w:pPrChange w:id="10292" w:author="Houyem Rais" w:date="2024-02-22T14:49:00Z">
                <w:pPr>
                  <w:pStyle w:val="Paragraph"/>
                  <w:spacing w:before="0" w:after="0"/>
                  <w:jc w:val="center"/>
                </w:pPr>
              </w:pPrChange>
            </w:pPr>
            <w:del w:id="10293"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244 M$</w:delText>
              </w:r>
            </w:del>
          </w:p>
        </w:tc>
        <w:tc>
          <w:tcPr>
            <w:tcW w:w="0" w:type="auto"/>
            <w:vAlign w:val="center"/>
          </w:tcPr>
          <w:p w14:paraId="5CDF0003" w14:textId="100289A0" w:rsidR="000C23D9" w:rsidRPr="00343F01" w:rsidDel="00201166" w:rsidRDefault="000C23D9" w:rsidP="00D62BC5">
            <w:pPr>
              <w:spacing w:before="0" w:after="160"/>
              <w:jc w:val="left"/>
              <w:rPr>
                <w:del w:id="10294" w:author="Houyem Rais" w:date="2024-02-22T14:46:00Z"/>
                <w:rFonts w:asciiTheme="minorHAnsi" w:hAnsiTheme="minorHAnsi" w:cstheme="minorHAnsi"/>
                <w:szCs w:val="18"/>
                <w:lang w:val="fr-FR"/>
              </w:rPr>
              <w:pPrChange w:id="10295" w:author="Houyem Rais" w:date="2024-02-22T14:49:00Z">
                <w:pPr>
                  <w:pStyle w:val="Paragraph"/>
                  <w:spacing w:before="0" w:after="0"/>
                  <w:jc w:val="center"/>
                </w:pPr>
              </w:pPrChange>
            </w:pPr>
            <w:del w:id="10296"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158,8 M$</w:delText>
              </w:r>
            </w:del>
          </w:p>
        </w:tc>
        <w:tc>
          <w:tcPr>
            <w:tcW w:w="0" w:type="auto"/>
            <w:vAlign w:val="center"/>
          </w:tcPr>
          <w:p w14:paraId="72104FD9" w14:textId="4BDDB191" w:rsidR="000C23D9" w:rsidRPr="00343F01" w:rsidDel="00201166" w:rsidRDefault="000C23D9" w:rsidP="00D62BC5">
            <w:pPr>
              <w:spacing w:before="0" w:after="160"/>
              <w:jc w:val="left"/>
              <w:rPr>
                <w:del w:id="10297" w:author="Houyem Rais" w:date="2024-02-22T14:46:00Z"/>
                <w:rFonts w:asciiTheme="minorHAnsi" w:hAnsiTheme="minorHAnsi" w:cstheme="minorHAnsi"/>
                <w:szCs w:val="18"/>
                <w:lang w:val="fr-FR"/>
              </w:rPr>
              <w:pPrChange w:id="10298" w:author="Houyem Rais" w:date="2024-02-22T14:49:00Z">
                <w:pPr>
                  <w:pStyle w:val="Paragraph"/>
                  <w:spacing w:before="0" w:after="0"/>
                  <w:jc w:val="center"/>
                </w:pPr>
              </w:pPrChange>
            </w:pPr>
            <w:del w:id="10299"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244 M$</w:delText>
              </w:r>
            </w:del>
          </w:p>
        </w:tc>
        <w:tc>
          <w:tcPr>
            <w:tcW w:w="0" w:type="auto"/>
            <w:vAlign w:val="center"/>
          </w:tcPr>
          <w:p w14:paraId="76D43316" w14:textId="5810F34A" w:rsidR="000C23D9" w:rsidRPr="00343F01" w:rsidDel="00201166" w:rsidRDefault="000C23D9" w:rsidP="00D62BC5">
            <w:pPr>
              <w:spacing w:before="0" w:after="160"/>
              <w:jc w:val="left"/>
              <w:rPr>
                <w:del w:id="10300" w:author="Houyem Rais" w:date="2024-02-22T14:46:00Z"/>
                <w:rFonts w:asciiTheme="minorHAnsi" w:hAnsiTheme="minorHAnsi" w:cstheme="minorHAnsi"/>
                <w:szCs w:val="18"/>
                <w:lang w:val="fr-FR"/>
              </w:rPr>
              <w:pPrChange w:id="10301" w:author="Houyem Rais" w:date="2024-02-22T14:49:00Z">
                <w:pPr>
                  <w:pStyle w:val="Paragraph"/>
                  <w:spacing w:before="0" w:after="0"/>
                  <w:jc w:val="center"/>
                </w:pPr>
              </w:pPrChange>
            </w:pPr>
            <w:del w:id="10302"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124,6 M$</w:delText>
              </w:r>
            </w:del>
          </w:p>
        </w:tc>
        <w:tc>
          <w:tcPr>
            <w:tcW w:w="0" w:type="auto"/>
            <w:vAlign w:val="center"/>
          </w:tcPr>
          <w:p w14:paraId="45B8CB8D" w14:textId="78DF86F8" w:rsidR="000C23D9" w:rsidRPr="00343F01" w:rsidDel="00201166" w:rsidRDefault="000C23D9" w:rsidP="00D62BC5">
            <w:pPr>
              <w:spacing w:before="0" w:after="160"/>
              <w:jc w:val="left"/>
              <w:rPr>
                <w:del w:id="10303" w:author="Houyem Rais" w:date="2024-02-22T14:46:00Z"/>
                <w:rFonts w:asciiTheme="minorHAnsi" w:hAnsiTheme="minorHAnsi" w:cstheme="minorHAnsi"/>
                <w:szCs w:val="18"/>
                <w:lang w:val="fr-FR"/>
              </w:rPr>
              <w:pPrChange w:id="10304" w:author="Houyem Rais" w:date="2024-02-22T14:49:00Z">
                <w:pPr>
                  <w:pStyle w:val="Paragraph"/>
                  <w:spacing w:before="0" w:after="0"/>
                  <w:jc w:val="center"/>
                </w:pPr>
              </w:pPrChange>
            </w:pPr>
            <w:del w:id="10305" w:author="Houyem Rais" w:date="2024-02-22T14:46:00Z">
              <w:r w:rsidRPr="00343F01" w:rsidDel="00201166">
                <w:rPr>
                  <w:rFonts w:asciiTheme="minorHAnsi" w:hAnsiTheme="minorHAnsi" w:cstheme="minorHAnsi"/>
                  <w:szCs w:val="18"/>
                  <w:lang w:val="fr-FR"/>
                </w:rPr>
                <w:delText>_</w:delText>
              </w:r>
            </w:del>
          </w:p>
        </w:tc>
        <w:tc>
          <w:tcPr>
            <w:tcW w:w="0" w:type="auto"/>
            <w:vAlign w:val="center"/>
          </w:tcPr>
          <w:p w14:paraId="21313667" w14:textId="00A84CED" w:rsidR="000C23D9" w:rsidRPr="00343F01" w:rsidDel="00201166" w:rsidRDefault="000C23D9" w:rsidP="00D62BC5">
            <w:pPr>
              <w:spacing w:before="0" w:after="160"/>
              <w:jc w:val="left"/>
              <w:rPr>
                <w:del w:id="10306" w:author="Houyem Rais" w:date="2024-02-22T14:46:00Z"/>
                <w:rFonts w:asciiTheme="minorHAnsi" w:hAnsiTheme="minorHAnsi" w:cstheme="minorHAnsi"/>
                <w:szCs w:val="18"/>
                <w:lang w:val="fr-FR"/>
              </w:rPr>
              <w:pPrChange w:id="10307" w:author="Houyem Rais" w:date="2024-02-22T14:49:00Z">
                <w:pPr>
                  <w:pStyle w:val="Paragraph"/>
                  <w:spacing w:before="0" w:after="0"/>
                  <w:jc w:val="center"/>
                </w:pPr>
              </w:pPrChange>
            </w:pPr>
            <w:del w:id="10308"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244 M$</w:delText>
              </w:r>
            </w:del>
          </w:p>
        </w:tc>
      </w:tr>
      <w:tr w:rsidR="000C23D9" w:rsidRPr="00343F01" w:rsidDel="00201166" w14:paraId="71C0A520" w14:textId="4FAA8527">
        <w:trPr>
          <w:trHeight w:val="47"/>
          <w:del w:id="10309" w:author="Houyem Rais" w:date="2024-02-22T14:46:00Z"/>
        </w:trPr>
        <w:tc>
          <w:tcPr>
            <w:tcW w:w="0" w:type="auto"/>
            <w:tcBorders>
              <w:right w:val="single" w:sz="4" w:space="0" w:color="auto"/>
            </w:tcBorders>
            <w:shd w:val="clear" w:color="auto" w:fill="A7E2FF"/>
            <w:vAlign w:val="center"/>
          </w:tcPr>
          <w:p w14:paraId="1FDCE0CA" w14:textId="50A16E5F" w:rsidR="000C23D9" w:rsidRPr="00343F01" w:rsidDel="00201166" w:rsidRDefault="000C23D9" w:rsidP="00D62BC5">
            <w:pPr>
              <w:spacing w:before="0" w:after="160"/>
              <w:jc w:val="left"/>
              <w:rPr>
                <w:del w:id="10310" w:author="Houyem Rais" w:date="2024-02-22T14:46:00Z"/>
                <w:rFonts w:asciiTheme="minorHAnsi" w:hAnsiTheme="minorHAnsi" w:cstheme="minorHAnsi"/>
                <w:b/>
                <w:bCs/>
                <w:szCs w:val="18"/>
                <w:lang w:val="fr-FR"/>
              </w:rPr>
              <w:pPrChange w:id="10311" w:author="Houyem Rais" w:date="2024-02-22T14:49:00Z">
                <w:pPr>
                  <w:pStyle w:val="Paragraph"/>
                  <w:spacing w:before="0" w:after="0"/>
                  <w:jc w:val="left"/>
                </w:pPr>
              </w:pPrChange>
            </w:pPr>
            <w:del w:id="10312" w:author="Houyem Rais" w:date="2024-02-22T14:46:00Z">
              <w:r w:rsidRPr="00343F01" w:rsidDel="00201166">
                <w:rPr>
                  <w:rFonts w:asciiTheme="minorHAnsi" w:hAnsiTheme="minorHAnsi" w:cstheme="minorHAnsi"/>
                  <w:szCs w:val="18"/>
                  <w:lang w:val="fr-FR"/>
                </w:rPr>
                <w:delText>Dont</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prêts</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commerciaux</w:delText>
              </w:r>
            </w:del>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A85915" w14:textId="0A24939C" w:rsidR="000C23D9" w:rsidRPr="00343F01" w:rsidDel="00201166" w:rsidRDefault="000C23D9" w:rsidP="00D62BC5">
            <w:pPr>
              <w:spacing w:before="0" w:after="160"/>
              <w:jc w:val="left"/>
              <w:rPr>
                <w:del w:id="10313" w:author="Houyem Rais" w:date="2024-02-22T14:46:00Z"/>
                <w:rFonts w:asciiTheme="minorHAnsi" w:hAnsiTheme="minorHAnsi" w:cstheme="minorHAnsi"/>
                <w:szCs w:val="18"/>
                <w:lang w:val="fr-FR"/>
              </w:rPr>
              <w:pPrChange w:id="10314" w:author="Houyem Rais" w:date="2024-02-22T14:49:00Z">
                <w:pPr>
                  <w:pStyle w:val="Paragraph"/>
                  <w:spacing w:before="0" w:after="0"/>
                  <w:jc w:val="center"/>
                </w:pPr>
              </w:pPrChange>
            </w:pPr>
            <w:del w:id="10315" w:author="Houyem Rais" w:date="2024-02-22T14:46:00Z">
              <w:r w:rsidRPr="00343F01" w:rsidDel="00201166">
                <w:rPr>
                  <w:rFonts w:asciiTheme="minorHAnsi" w:hAnsiTheme="minorHAnsi" w:cstheme="minorHAnsi"/>
                  <w:szCs w:val="18"/>
                  <w:lang w:val="fr-FR"/>
                </w:rPr>
                <w:delText>_</w:delText>
              </w:r>
            </w:del>
          </w:p>
        </w:tc>
        <w:tc>
          <w:tcPr>
            <w:tcW w:w="0" w:type="auto"/>
            <w:tcBorders>
              <w:left w:val="single" w:sz="4" w:space="0" w:color="auto"/>
            </w:tcBorders>
            <w:vAlign w:val="center"/>
          </w:tcPr>
          <w:p w14:paraId="106E6135" w14:textId="147EAB1F" w:rsidR="000C23D9" w:rsidRPr="00343F01" w:rsidDel="00201166" w:rsidRDefault="000C23D9" w:rsidP="00D62BC5">
            <w:pPr>
              <w:spacing w:before="0" w:after="160"/>
              <w:jc w:val="left"/>
              <w:rPr>
                <w:del w:id="10316" w:author="Houyem Rais" w:date="2024-02-22T14:46:00Z"/>
                <w:rFonts w:asciiTheme="minorHAnsi" w:hAnsiTheme="minorHAnsi" w:cstheme="minorHAnsi"/>
                <w:szCs w:val="18"/>
                <w:lang w:val="fr-FR"/>
              </w:rPr>
              <w:pPrChange w:id="10317" w:author="Houyem Rais" w:date="2024-02-22T14:49:00Z">
                <w:pPr>
                  <w:pStyle w:val="Paragraph"/>
                  <w:spacing w:before="0" w:after="0"/>
                  <w:jc w:val="center"/>
                </w:pPr>
              </w:pPrChange>
            </w:pPr>
            <w:del w:id="10318"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366 M$</w:delText>
              </w:r>
            </w:del>
          </w:p>
        </w:tc>
        <w:tc>
          <w:tcPr>
            <w:tcW w:w="0" w:type="auto"/>
            <w:vAlign w:val="center"/>
          </w:tcPr>
          <w:p w14:paraId="7593FB5A" w14:textId="37724325" w:rsidR="000C23D9" w:rsidRPr="00343F01" w:rsidDel="00201166" w:rsidRDefault="000C23D9" w:rsidP="00D62BC5">
            <w:pPr>
              <w:spacing w:before="0" w:after="160"/>
              <w:jc w:val="left"/>
              <w:rPr>
                <w:del w:id="10319" w:author="Houyem Rais" w:date="2024-02-22T14:46:00Z"/>
                <w:rFonts w:asciiTheme="minorHAnsi" w:hAnsiTheme="minorHAnsi" w:cstheme="minorHAnsi"/>
                <w:szCs w:val="18"/>
                <w:lang w:val="fr-FR"/>
              </w:rPr>
              <w:pPrChange w:id="10320" w:author="Houyem Rais" w:date="2024-02-22T14:49:00Z">
                <w:pPr>
                  <w:pStyle w:val="Paragraph"/>
                  <w:spacing w:before="0" w:after="0"/>
                  <w:jc w:val="center"/>
                </w:pPr>
              </w:pPrChange>
            </w:pPr>
            <w:del w:id="10321"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238 M$</w:delText>
              </w:r>
            </w:del>
          </w:p>
        </w:tc>
        <w:tc>
          <w:tcPr>
            <w:tcW w:w="0" w:type="auto"/>
            <w:vAlign w:val="center"/>
          </w:tcPr>
          <w:p w14:paraId="491EA860" w14:textId="0FB93DBE" w:rsidR="000C23D9" w:rsidRPr="00343F01" w:rsidDel="00201166" w:rsidRDefault="000C23D9" w:rsidP="00D62BC5">
            <w:pPr>
              <w:spacing w:before="0" w:after="160"/>
              <w:jc w:val="left"/>
              <w:rPr>
                <w:del w:id="10322" w:author="Houyem Rais" w:date="2024-02-22T14:46:00Z"/>
                <w:rFonts w:asciiTheme="minorHAnsi" w:hAnsiTheme="minorHAnsi" w:cstheme="minorHAnsi"/>
                <w:szCs w:val="18"/>
                <w:lang w:val="fr-FR"/>
              </w:rPr>
              <w:pPrChange w:id="10323" w:author="Houyem Rais" w:date="2024-02-22T14:49:00Z">
                <w:pPr>
                  <w:pStyle w:val="Paragraph"/>
                  <w:spacing w:before="0" w:after="0"/>
                  <w:jc w:val="center"/>
                </w:pPr>
              </w:pPrChange>
            </w:pPr>
            <w:del w:id="10324"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366 M$</w:delText>
              </w:r>
            </w:del>
          </w:p>
        </w:tc>
        <w:tc>
          <w:tcPr>
            <w:tcW w:w="0" w:type="auto"/>
            <w:vAlign w:val="center"/>
          </w:tcPr>
          <w:p w14:paraId="382E4E4E" w14:textId="783BCEF6" w:rsidR="000C23D9" w:rsidRPr="00343F01" w:rsidDel="00201166" w:rsidRDefault="000C23D9" w:rsidP="00D62BC5">
            <w:pPr>
              <w:spacing w:before="0" w:after="160"/>
              <w:jc w:val="left"/>
              <w:rPr>
                <w:del w:id="10325" w:author="Houyem Rais" w:date="2024-02-22T14:46:00Z"/>
                <w:rFonts w:asciiTheme="minorHAnsi" w:hAnsiTheme="minorHAnsi" w:cstheme="minorHAnsi"/>
                <w:szCs w:val="18"/>
                <w:lang w:val="fr-FR"/>
              </w:rPr>
              <w:pPrChange w:id="10326" w:author="Houyem Rais" w:date="2024-02-22T14:49:00Z">
                <w:pPr>
                  <w:pStyle w:val="Paragraph"/>
                  <w:spacing w:before="0" w:after="0"/>
                  <w:jc w:val="center"/>
                </w:pPr>
              </w:pPrChange>
            </w:pPr>
            <w:del w:id="10327"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186,8 M$</w:delText>
              </w:r>
            </w:del>
          </w:p>
        </w:tc>
        <w:tc>
          <w:tcPr>
            <w:tcW w:w="0" w:type="auto"/>
            <w:vAlign w:val="center"/>
          </w:tcPr>
          <w:p w14:paraId="637EE199" w14:textId="24BF46DA" w:rsidR="000C23D9" w:rsidRPr="00343F01" w:rsidDel="00201166" w:rsidRDefault="000C23D9" w:rsidP="00D62BC5">
            <w:pPr>
              <w:spacing w:before="0" w:after="160"/>
              <w:jc w:val="left"/>
              <w:rPr>
                <w:del w:id="10328" w:author="Houyem Rais" w:date="2024-02-22T14:46:00Z"/>
                <w:rFonts w:asciiTheme="minorHAnsi" w:hAnsiTheme="minorHAnsi" w:cstheme="minorHAnsi"/>
                <w:szCs w:val="18"/>
                <w:lang w:val="fr-FR"/>
              </w:rPr>
              <w:pPrChange w:id="10329" w:author="Houyem Rais" w:date="2024-02-22T14:49:00Z">
                <w:pPr>
                  <w:pStyle w:val="Paragraph"/>
                  <w:spacing w:before="0" w:after="0"/>
                  <w:jc w:val="center"/>
                </w:pPr>
              </w:pPrChange>
            </w:pPr>
            <w:del w:id="10330" w:author="Houyem Rais" w:date="2024-02-22T14:46:00Z">
              <w:r w:rsidRPr="00343F01" w:rsidDel="00201166">
                <w:rPr>
                  <w:rFonts w:asciiTheme="minorHAnsi" w:hAnsiTheme="minorHAnsi" w:cstheme="minorHAnsi"/>
                  <w:szCs w:val="18"/>
                  <w:lang w:val="fr-FR"/>
                </w:rPr>
                <w:delText>_</w:delText>
              </w:r>
            </w:del>
          </w:p>
        </w:tc>
        <w:tc>
          <w:tcPr>
            <w:tcW w:w="0" w:type="auto"/>
            <w:vAlign w:val="center"/>
          </w:tcPr>
          <w:p w14:paraId="7463EF1C" w14:textId="2309F28B" w:rsidR="000C23D9" w:rsidRPr="00343F01" w:rsidDel="00201166" w:rsidRDefault="000C23D9" w:rsidP="00D62BC5">
            <w:pPr>
              <w:spacing w:before="0" w:after="160"/>
              <w:jc w:val="left"/>
              <w:rPr>
                <w:del w:id="10331" w:author="Houyem Rais" w:date="2024-02-22T14:46:00Z"/>
                <w:rFonts w:asciiTheme="minorHAnsi" w:hAnsiTheme="minorHAnsi" w:cstheme="minorHAnsi"/>
                <w:szCs w:val="18"/>
                <w:lang w:val="fr-FR"/>
              </w:rPr>
              <w:pPrChange w:id="10332" w:author="Houyem Rais" w:date="2024-02-22T14:49:00Z">
                <w:pPr>
                  <w:pStyle w:val="Paragraph"/>
                  <w:spacing w:before="0" w:after="0"/>
                  <w:jc w:val="center"/>
                </w:pPr>
              </w:pPrChange>
            </w:pPr>
            <w:del w:id="10333"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366 M$</w:delText>
              </w:r>
            </w:del>
          </w:p>
        </w:tc>
      </w:tr>
    </w:tbl>
    <w:p w14:paraId="392B6A86" w14:textId="5BC30E05" w:rsidR="008837B7" w:rsidRPr="00343F01" w:rsidDel="00201166" w:rsidRDefault="008837B7" w:rsidP="00D62BC5">
      <w:pPr>
        <w:spacing w:before="0" w:after="160"/>
        <w:jc w:val="left"/>
        <w:rPr>
          <w:del w:id="10334" w:author="Houyem Rais" w:date="2024-02-22T14:46:00Z"/>
        </w:rPr>
        <w:pPrChange w:id="10335" w:author="Houyem Rais" w:date="2024-02-22T14:49:00Z">
          <w:pPr/>
        </w:pPrChange>
      </w:pPr>
    </w:p>
    <w:p w14:paraId="3D2C4357" w14:textId="7617315E" w:rsidR="00AE1EEA" w:rsidRPr="00343F01" w:rsidDel="00201166" w:rsidRDefault="00AE1EEA" w:rsidP="00D62BC5">
      <w:pPr>
        <w:spacing w:before="0" w:after="160"/>
        <w:jc w:val="left"/>
        <w:rPr>
          <w:del w:id="10336" w:author="Houyem Rais" w:date="2024-02-22T14:46:00Z"/>
          <w:rFonts w:ascii="Calibri" w:hAnsi="Calibri" w:cstheme="majorBidi"/>
          <w:b/>
          <w:bCs/>
          <w:i/>
          <w:color w:val="0070C0"/>
          <w:sz w:val="18"/>
          <w:szCs w:val="18"/>
        </w:rPr>
        <w:pPrChange w:id="10337" w:author="Houyem Rais" w:date="2024-02-22T14:49:00Z">
          <w:pPr>
            <w:spacing w:before="0" w:after="160"/>
            <w:jc w:val="left"/>
          </w:pPr>
        </w:pPrChange>
      </w:pPr>
      <w:del w:id="10338" w:author="Houyem Rais" w:date="2024-02-22T14:46:00Z">
        <w:r w:rsidRPr="00343F01" w:rsidDel="00201166">
          <w:br w:type="page"/>
        </w:r>
      </w:del>
    </w:p>
    <w:p w14:paraId="51A261C2" w14:textId="18A18BB3" w:rsidR="008837B7" w:rsidRPr="00343F01" w:rsidDel="00201166" w:rsidRDefault="008837B7" w:rsidP="00D62BC5">
      <w:pPr>
        <w:spacing w:before="0" w:after="160"/>
        <w:jc w:val="left"/>
        <w:rPr>
          <w:del w:id="10339" w:author="Houyem Rais" w:date="2024-02-22T14:46:00Z"/>
        </w:rPr>
        <w:pPrChange w:id="10340" w:author="Houyem Rais" w:date="2024-02-22T14:49:00Z">
          <w:pPr>
            <w:pStyle w:val="Caption"/>
          </w:pPr>
        </w:pPrChange>
      </w:pPr>
      <w:bookmarkStart w:id="10341" w:name="_Toc152165478"/>
      <w:del w:id="1034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40</w:delText>
        </w:r>
        <w:r w:rsidR="00B0561B" w:rsidDel="00201166">
          <w:rPr>
            <w:noProof/>
          </w:rPr>
          <w:fldChar w:fldCharType="end"/>
        </w:r>
        <w:r w:rsidRPr="00343F01" w:rsidDel="00201166">
          <w:delText xml:space="preserve"> Investissements requis par source de financement pour le Lot contractuel D (Nigéria - Section préurbaine) : Frontière Bénin - Ech. Badagry (21,8 km)</w:delText>
        </w:r>
        <w:bookmarkEnd w:id="10341"/>
      </w:del>
    </w:p>
    <w:tbl>
      <w:tblPr>
        <w:tblStyle w:val="TableGrid"/>
        <w:tblW w:w="0" w:type="auto"/>
        <w:tblLook w:val="04A0" w:firstRow="1" w:lastRow="0" w:firstColumn="1" w:lastColumn="0" w:noHBand="0" w:noVBand="1"/>
      </w:tblPr>
      <w:tblGrid>
        <w:gridCol w:w="1706"/>
        <w:gridCol w:w="3190"/>
        <w:gridCol w:w="2646"/>
        <w:gridCol w:w="3924"/>
        <w:gridCol w:w="2646"/>
      </w:tblGrid>
      <w:tr w:rsidR="000C23D9" w:rsidRPr="00343F01" w:rsidDel="00201166" w14:paraId="5A3D36CE" w14:textId="06F1E617" w:rsidTr="00633F60">
        <w:trPr>
          <w:trHeight w:val="43"/>
          <w:tblHeader/>
          <w:del w:id="10343" w:author="Houyem Rais" w:date="2024-02-22T14:46:00Z"/>
        </w:trPr>
        <w:tc>
          <w:tcPr>
            <w:tcW w:w="0" w:type="auto"/>
            <w:shd w:val="clear" w:color="auto" w:fill="F2F2F2" w:themeFill="background1" w:themeFillShade="F2"/>
            <w:vAlign w:val="center"/>
          </w:tcPr>
          <w:p w14:paraId="5D8D2977" w14:textId="26172010" w:rsidR="000C23D9" w:rsidRPr="00343F01" w:rsidDel="00201166" w:rsidRDefault="000C23D9" w:rsidP="00D62BC5">
            <w:pPr>
              <w:spacing w:before="0" w:after="160"/>
              <w:jc w:val="left"/>
              <w:rPr>
                <w:del w:id="10344" w:author="Houyem Rais" w:date="2024-02-22T14:46:00Z"/>
                <w:b/>
                <w:bCs/>
                <w:sz w:val="18"/>
                <w:szCs w:val="18"/>
                <w:lang w:val="fr-FR"/>
              </w:rPr>
              <w:pPrChange w:id="10345" w:author="Houyem Rais" w:date="2024-02-22T14:49:00Z">
                <w:pPr>
                  <w:spacing w:before="0" w:after="0"/>
                </w:pPr>
              </w:pPrChange>
            </w:pPr>
            <w:del w:id="10346" w:author="Houyem Rais" w:date="2024-02-22T14:46:00Z">
              <w:r w:rsidRPr="00343F01" w:rsidDel="00201166">
                <w:rPr>
                  <w:b/>
                  <w:bCs/>
                  <w:sz w:val="18"/>
                  <w:szCs w:val="18"/>
                  <w:lang w:val="fr-FR"/>
                </w:rPr>
                <w:delText>Options shortlistées</w:delText>
              </w:r>
            </w:del>
          </w:p>
        </w:tc>
        <w:tc>
          <w:tcPr>
            <w:tcW w:w="0" w:type="auto"/>
            <w:shd w:val="clear" w:color="auto" w:fill="F2F2F2" w:themeFill="background1" w:themeFillShade="F2"/>
            <w:vAlign w:val="center"/>
          </w:tcPr>
          <w:p w14:paraId="0B7C99D8" w14:textId="17AE24AB" w:rsidR="000C23D9" w:rsidRPr="00343F01" w:rsidDel="00201166" w:rsidRDefault="000C23D9" w:rsidP="00D62BC5">
            <w:pPr>
              <w:spacing w:before="0" w:after="160"/>
              <w:jc w:val="left"/>
              <w:rPr>
                <w:del w:id="10347" w:author="Houyem Rais" w:date="2024-02-22T14:46:00Z"/>
                <w:b/>
                <w:bCs/>
                <w:szCs w:val="18"/>
                <w:lang w:val="fr-FR"/>
              </w:rPr>
              <w:pPrChange w:id="10348" w:author="Houyem Rais" w:date="2024-02-22T14:49:00Z">
                <w:pPr>
                  <w:pStyle w:val="Paragraph"/>
                  <w:spacing w:before="0" w:after="0"/>
                  <w:ind w:left="-2" w:right="-43"/>
                  <w:jc w:val="center"/>
                </w:pPr>
              </w:pPrChange>
            </w:pPr>
            <w:del w:id="10349" w:author="Houyem Rais" w:date="2024-02-22T14:46:00Z">
              <w:r w:rsidRPr="00343F01" w:rsidDel="00201166">
                <w:rPr>
                  <w:rFonts w:asciiTheme="minorHAnsi" w:hAnsiTheme="minorHAnsi" w:cstheme="minorHAnsi"/>
                  <w:b/>
                  <w:bCs/>
                  <w:szCs w:val="18"/>
                  <w:u w:val="single"/>
                  <w:lang w:val="fr-FR"/>
                </w:rPr>
                <w:delText>Option 0 :</w:delText>
              </w:r>
              <w:r w:rsidRPr="00343F01" w:rsidDel="00201166">
                <w:rPr>
                  <w:rFonts w:asciiTheme="minorHAnsi" w:hAnsiTheme="minorHAnsi" w:cstheme="minorHAnsi"/>
                  <w:b/>
                  <w:bCs/>
                  <w:szCs w:val="18"/>
                  <w:lang w:val="fr-FR"/>
                </w:rPr>
                <w:delText xml:space="preserve"> Marché Public (DB+OM)</w:delText>
              </w:r>
            </w:del>
          </w:p>
        </w:tc>
        <w:tc>
          <w:tcPr>
            <w:tcW w:w="0" w:type="auto"/>
            <w:shd w:val="clear" w:color="auto" w:fill="F2F2F2" w:themeFill="background1" w:themeFillShade="F2"/>
            <w:vAlign w:val="center"/>
          </w:tcPr>
          <w:p w14:paraId="46269E41" w14:textId="1B105908" w:rsidR="000C23D9" w:rsidRPr="00343F01" w:rsidDel="00201166" w:rsidRDefault="000C23D9" w:rsidP="00D62BC5">
            <w:pPr>
              <w:spacing w:before="0" w:after="160"/>
              <w:jc w:val="left"/>
              <w:rPr>
                <w:del w:id="10350" w:author="Houyem Rais" w:date="2024-02-22T14:46:00Z"/>
                <w:szCs w:val="18"/>
                <w:lang w:val="fr-FR"/>
              </w:rPr>
              <w:pPrChange w:id="10351" w:author="Houyem Rais" w:date="2024-02-22T14:49:00Z">
                <w:pPr>
                  <w:pStyle w:val="Paragraph"/>
                  <w:spacing w:before="0" w:after="0"/>
                  <w:ind w:left="-2" w:right="-43"/>
                  <w:jc w:val="center"/>
                </w:pPr>
              </w:pPrChange>
            </w:pPr>
            <w:del w:id="10352" w:author="Houyem Rais" w:date="2024-02-22T14:46:00Z">
              <w:r w:rsidRPr="00343F01" w:rsidDel="00201166">
                <w:rPr>
                  <w:rFonts w:asciiTheme="minorHAnsi" w:hAnsiTheme="minorHAnsi" w:cstheme="minorHAnsi"/>
                  <w:b/>
                  <w:bCs/>
                  <w:szCs w:val="18"/>
                  <w:u w:val="single"/>
                  <w:lang w:val="fr-FR"/>
                </w:rPr>
                <w:delText>Option 1 :</w:delText>
              </w:r>
              <w:r w:rsidRPr="00343F01" w:rsidDel="00201166">
                <w:rPr>
                  <w:rFonts w:asciiTheme="minorHAnsi" w:hAnsiTheme="minorHAnsi" w:cstheme="minorHAnsi"/>
                  <w:b/>
                  <w:bCs/>
                  <w:szCs w:val="18"/>
                  <w:lang w:val="fr-FR"/>
                </w:rPr>
                <w:delText xml:space="preserve"> BOT à péage économique</w:delText>
              </w:r>
            </w:del>
          </w:p>
        </w:tc>
        <w:tc>
          <w:tcPr>
            <w:tcW w:w="0" w:type="auto"/>
            <w:shd w:val="clear" w:color="auto" w:fill="F2F2F2" w:themeFill="background1" w:themeFillShade="F2"/>
            <w:vAlign w:val="center"/>
          </w:tcPr>
          <w:p w14:paraId="5291F296" w14:textId="358A79F1" w:rsidR="000C23D9" w:rsidRPr="00343F01" w:rsidDel="00201166" w:rsidRDefault="000C23D9" w:rsidP="00D62BC5">
            <w:pPr>
              <w:spacing w:before="0" w:after="160"/>
              <w:jc w:val="left"/>
              <w:rPr>
                <w:del w:id="10353" w:author="Houyem Rais" w:date="2024-02-22T14:46:00Z"/>
                <w:rFonts w:asciiTheme="minorHAnsi" w:hAnsiTheme="minorHAnsi" w:cstheme="minorHAnsi"/>
                <w:b/>
                <w:bCs/>
                <w:szCs w:val="18"/>
                <w:u w:val="single"/>
                <w:lang w:val="fr-FR"/>
              </w:rPr>
              <w:pPrChange w:id="10354" w:author="Houyem Rais" w:date="2024-02-22T14:49:00Z">
                <w:pPr>
                  <w:pStyle w:val="Paragraph"/>
                  <w:spacing w:before="0" w:after="0"/>
                  <w:ind w:left="-2" w:right="-43"/>
                  <w:jc w:val="center"/>
                </w:pPr>
              </w:pPrChange>
            </w:pPr>
            <w:del w:id="10355" w:author="Houyem Rais" w:date="2024-02-22T14:46:00Z">
              <w:r w:rsidRPr="00343F01" w:rsidDel="00201166">
                <w:rPr>
                  <w:rFonts w:asciiTheme="minorHAnsi" w:hAnsiTheme="minorHAnsi" w:cstheme="minorHAnsi"/>
                  <w:b/>
                  <w:bCs/>
                  <w:szCs w:val="18"/>
                  <w:u w:val="single"/>
                  <w:lang w:val="fr-FR"/>
                </w:rPr>
                <w:delText>Option 3.1</w:delText>
              </w:r>
              <w:r w:rsidRPr="00343F01" w:rsidDel="00201166">
                <w:rPr>
                  <w:rFonts w:asciiTheme="minorHAnsi" w:hAnsiTheme="minorHAnsi" w:cstheme="minorHAnsi"/>
                  <w:b/>
                  <w:bCs/>
                  <w:szCs w:val="18"/>
                  <w:lang w:val="fr-FR"/>
                </w:rPr>
                <w:delText> : MP + Affermage</w:delText>
              </w:r>
            </w:del>
          </w:p>
        </w:tc>
        <w:tc>
          <w:tcPr>
            <w:tcW w:w="0" w:type="auto"/>
            <w:shd w:val="clear" w:color="auto" w:fill="F2F2F2" w:themeFill="background1" w:themeFillShade="F2"/>
          </w:tcPr>
          <w:p w14:paraId="654AFEE1" w14:textId="785C45E2" w:rsidR="000C23D9" w:rsidRPr="00343F01" w:rsidDel="00201166" w:rsidRDefault="000C23D9" w:rsidP="00D62BC5">
            <w:pPr>
              <w:spacing w:before="0" w:after="160"/>
              <w:jc w:val="left"/>
              <w:rPr>
                <w:del w:id="10356" w:author="Houyem Rais" w:date="2024-02-22T14:46:00Z"/>
                <w:rFonts w:asciiTheme="minorHAnsi" w:hAnsiTheme="minorHAnsi" w:cstheme="minorHAnsi"/>
                <w:b/>
                <w:bCs/>
                <w:szCs w:val="18"/>
                <w:u w:val="single"/>
                <w:lang w:val="fr-FR"/>
              </w:rPr>
              <w:pPrChange w:id="10357" w:author="Houyem Rais" w:date="2024-02-22T14:49:00Z">
                <w:pPr>
                  <w:pStyle w:val="Paragraph"/>
                  <w:spacing w:before="0" w:after="0"/>
                  <w:ind w:left="-2" w:right="-43"/>
                  <w:jc w:val="center"/>
                </w:pPr>
              </w:pPrChange>
            </w:pPr>
            <w:del w:id="10358" w:author="Houyem Rais" w:date="2024-02-22T14:46:00Z">
              <w:r w:rsidRPr="00343F01" w:rsidDel="00201166">
                <w:rPr>
                  <w:rFonts w:asciiTheme="minorHAnsi" w:hAnsiTheme="minorHAnsi" w:cstheme="minorHAnsi"/>
                  <w:b/>
                  <w:bCs/>
                  <w:szCs w:val="18"/>
                  <w:u w:val="single"/>
                  <w:lang w:val="fr-FR"/>
                </w:rPr>
                <w:delText>Option 4 :</w:delText>
              </w:r>
              <w:r w:rsidRPr="00343F01" w:rsidDel="00201166">
                <w:rPr>
                  <w:rFonts w:asciiTheme="minorHAnsi" w:hAnsiTheme="minorHAnsi" w:cstheme="minorHAnsi"/>
                  <w:b/>
                  <w:bCs/>
                  <w:szCs w:val="18"/>
                  <w:lang w:val="fr-FR"/>
                </w:rPr>
                <w:delText xml:space="preserve"> PPP à paiement public</w:delText>
              </w:r>
            </w:del>
          </w:p>
        </w:tc>
      </w:tr>
      <w:tr w:rsidR="000C23D9" w:rsidRPr="00343F01" w:rsidDel="00201166" w14:paraId="6D038218" w14:textId="6D3E17F1">
        <w:trPr>
          <w:trHeight w:val="130"/>
          <w:del w:id="10359" w:author="Houyem Rais" w:date="2024-02-22T14:46:00Z"/>
        </w:trPr>
        <w:tc>
          <w:tcPr>
            <w:tcW w:w="0" w:type="auto"/>
            <w:shd w:val="clear" w:color="auto" w:fill="CAD6FE"/>
            <w:vAlign w:val="center"/>
          </w:tcPr>
          <w:p w14:paraId="796C6176" w14:textId="7CD32690" w:rsidR="000C23D9" w:rsidRPr="00343F01" w:rsidDel="00201166" w:rsidRDefault="000C23D9" w:rsidP="00D62BC5">
            <w:pPr>
              <w:spacing w:before="0" w:after="160"/>
              <w:jc w:val="left"/>
              <w:rPr>
                <w:del w:id="10360" w:author="Houyem Rais" w:date="2024-02-22T14:46:00Z"/>
                <w:rFonts w:asciiTheme="minorHAnsi" w:hAnsiTheme="minorHAnsi" w:cstheme="minorHAnsi"/>
                <w:b/>
                <w:bCs/>
                <w:szCs w:val="18"/>
                <w:lang w:val="fr-FR"/>
              </w:rPr>
              <w:pPrChange w:id="10361" w:author="Houyem Rais" w:date="2024-02-22T14:49:00Z">
                <w:pPr>
                  <w:pStyle w:val="Paragraph"/>
                  <w:spacing w:before="0" w:after="0"/>
                  <w:jc w:val="left"/>
                </w:pPr>
              </w:pPrChange>
            </w:pPr>
            <w:del w:id="10362" w:author="Houyem Rais" w:date="2024-02-22T14:46:00Z">
              <w:r w:rsidRPr="00343F01" w:rsidDel="00201166">
                <w:rPr>
                  <w:rFonts w:asciiTheme="minorHAnsi" w:hAnsiTheme="minorHAnsi" w:cstheme="minorHAnsi"/>
                  <w:b/>
                  <w:bCs/>
                  <w:szCs w:val="18"/>
                  <w:lang w:val="fr-FR"/>
                </w:rPr>
                <w:delText>Financement Public</w:delText>
              </w:r>
            </w:del>
          </w:p>
        </w:tc>
        <w:tc>
          <w:tcPr>
            <w:tcW w:w="0" w:type="auto"/>
            <w:shd w:val="clear" w:color="auto" w:fill="F2F2F2" w:themeFill="background1" w:themeFillShade="F2"/>
            <w:vAlign w:val="center"/>
          </w:tcPr>
          <w:p w14:paraId="4DE3E9E5" w14:textId="22F88299" w:rsidR="000C23D9" w:rsidRPr="00343F01" w:rsidDel="00201166" w:rsidRDefault="000C23D9" w:rsidP="00D62BC5">
            <w:pPr>
              <w:spacing w:before="0" w:after="160"/>
              <w:jc w:val="left"/>
              <w:rPr>
                <w:del w:id="10363" w:author="Houyem Rais" w:date="2024-02-22T14:46:00Z"/>
                <w:rFonts w:asciiTheme="minorHAnsi" w:hAnsiTheme="minorHAnsi" w:cstheme="minorHAnsi"/>
                <w:szCs w:val="18"/>
                <w:lang w:val="fr-FR"/>
              </w:rPr>
              <w:pPrChange w:id="10364" w:author="Houyem Rais" w:date="2024-02-22T14:49:00Z">
                <w:pPr>
                  <w:pStyle w:val="Paragraph"/>
                  <w:spacing w:before="0" w:after="0"/>
                  <w:jc w:val="center"/>
                </w:pPr>
              </w:pPrChange>
            </w:pPr>
            <w:del w:id="10365" w:author="Houyem Rais" w:date="2024-02-22T14:46:00Z">
              <w:r w:rsidRPr="00343F01" w:rsidDel="00201166">
                <w:rPr>
                  <w:rFonts w:asciiTheme="minorHAnsi" w:hAnsiTheme="minorHAnsi" w:cstheme="minorHAnsi"/>
                  <w:szCs w:val="18"/>
                  <w:lang w:val="fr-FR"/>
                </w:rPr>
                <w:delText xml:space="preserve">L’Etat couvrira la totalité des coûts d’investissement, soit </w:delText>
              </w:r>
              <w:r w:rsidRPr="00343F01" w:rsidDel="00201166">
                <w:rPr>
                  <w:rFonts w:asciiTheme="minorHAnsi" w:hAnsiTheme="minorHAnsi" w:cstheme="minorHAnsi"/>
                  <w:b/>
                  <w:bCs/>
                  <w:szCs w:val="18"/>
                  <w:lang w:val="fr-FR"/>
                </w:rPr>
                <w:delText>564,7 M$</w:delText>
              </w:r>
            </w:del>
          </w:p>
        </w:tc>
        <w:tc>
          <w:tcPr>
            <w:tcW w:w="0" w:type="auto"/>
            <w:tcBorders>
              <w:right w:val="single" w:sz="4" w:space="0" w:color="auto"/>
            </w:tcBorders>
            <w:vAlign w:val="center"/>
          </w:tcPr>
          <w:p w14:paraId="3B90E41D" w14:textId="2C661B78" w:rsidR="000C23D9" w:rsidRPr="00343F01" w:rsidDel="00201166" w:rsidRDefault="000C23D9" w:rsidP="00D62BC5">
            <w:pPr>
              <w:spacing w:before="0" w:after="160"/>
              <w:jc w:val="left"/>
              <w:rPr>
                <w:del w:id="10366" w:author="Houyem Rais" w:date="2024-02-22T14:46:00Z"/>
                <w:rFonts w:asciiTheme="minorHAnsi" w:hAnsiTheme="minorHAnsi" w:cstheme="minorHAnsi"/>
                <w:szCs w:val="18"/>
                <w:lang w:val="fr-FR"/>
              </w:rPr>
              <w:pPrChange w:id="10367" w:author="Houyem Rais" w:date="2024-02-22T14:49:00Z">
                <w:pPr>
                  <w:pStyle w:val="Paragraph"/>
                  <w:spacing w:before="0" w:after="0"/>
                  <w:jc w:val="center"/>
                </w:pPr>
              </w:pPrChange>
            </w:pPr>
            <w:del w:id="10368" w:author="Houyem Rais" w:date="2024-02-22T14:46:00Z">
              <w:r w:rsidRPr="00343F01" w:rsidDel="00201166">
                <w:rPr>
                  <w:rFonts w:asciiTheme="minorHAnsi" w:hAnsiTheme="minorHAnsi" w:cstheme="minorHAnsi"/>
                  <w:szCs w:val="18"/>
                  <w:lang w:val="fr-FR"/>
                </w:rPr>
                <w:delText>Pas de financement public initial</w:delText>
              </w:r>
            </w:del>
          </w:p>
        </w:tc>
        <w:tc>
          <w:tcPr>
            <w:tcW w:w="0" w:type="auto"/>
            <w:tcBorders>
              <w:left w:val="single" w:sz="4" w:space="0" w:color="auto"/>
            </w:tcBorders>
            <w:vAlign w:val="center"/>
          </w:tcPr>
          <w:p w14:paraId="408BF1EB" w14:textId="59BE783A" w:rsidR="000C23D9" w:rsidRPr="00343F01" w:rsidDel="00201166" w:rsidRDefault="000C23D9" w:rsidP="00D62BC5">
            <w:pPr>
              <w:spacing w:before="0" w:after="160"/>
              <w:jc w:val="left"/>
              <w:rPr>
                <w:del w:id="10369" w:author="Houyem Rais" w:date="2024-02-22T14:46:00Z"/>
                <w:rFonts w:asciiTheme="minorHAnsi" w:hAnsiTheme="minorHAnsi" w:cstheme="minorHAnsi"/>
                <w:szCs w:val="18"/>
                <w:lang w:val="fr-FR"/>
              </w:rPr>
              <w:pPrChange w:id="10370" w:author="Houyem Rais" w:date="2024-02-22T14:49:00Z">
                <w:pPr>
                  <w:pStyle w:val="Paragraph"/>
                  <w:spacing w:before="0" w:after="0"/>
                  <w:jc w:val="center"/>
                </w:pPr>
              </w:pPrChange>
            </w:pPr>
            <w:del w:id="10371" w:author="Houyem Rais" w:date="2024-02-22T14:46:00Z">
              <w:r w:rsidRPr="00343F01" w:rsidDel="00201166">
                <w:rPr>
                  <w:rFonts w:asciiTheme="minorHAnsi" w:hAnsiTheme="minorHAnsi" w:cstheme="minorHAnsi"/>
                  <w:szCs w:val="18"/>
                  <w:lang w:val="fr-FR"/>
                </w:rPr>
                <w:delText xml:space="preserve">L’Etat couvrira la totalité des coûts d’investissement, soit </w:delText>
              </w:r>
              <w:r w:rsidRPr="00343F01" w:rsidDel="00201166">
                <w:rPr>
                  <w:rFonts w:asciiTheme="minorHAnsi" w:hAnsiTheme="minorHAnsi" w:cstheme="minorHAnsi"/>
                  <w:b/>
                  <w:bCs/>
                  <w:szCs w:val="18"/>
                  <w:lang w:val="fr-FR"/>
                </w:rPr>
                <w:delText>564,7 M$</w:delText>
              </w:r>
            </w:del>
          </w:p>
        </w:tc>
        <w:tc>
          <w:tcPr>
            <w:tcW w:w="0" w:type="auto"/>
            <w:vAlign w:val="center"/>
          </w:tcPr>
          <w:p w14:paraId="565E71EA" w14:textId="4360A245" w:rsidR="000C23D9" w:rsidRPr="00343F01" w:rsidDel="00201166" w:rsidRDefault="000C23D9" w:rsidP="00D62BC5">
            <w:pPr>
              <w:spacing w:before="0" w:after="160"/>
              <w:jc w:val="left"/>
              <w:rPr>
                <w:del w:id="10372" w:author="Houyem Rais" w:date="2024-02-22T14:46:00Z"/>
                <w:rFonts w:asciiTheme="minorHAnsi" w:hAnsiTheme="minorHAnsi" w:cstheme="minorHAnsi"/>
                <w:szCs w:val="18"/>
                <w:lang w:val="fr-FR"/>
              </w:rPr>
              <w:pPrChange w:id="10373" w:author="Houyem Rais" w:date="2024-02-22T14:49:00Z">
                <w:pPr>
                  <w:pStyle w:val="Paragraph"/>
                  <w:spacing w:before="0" w:after="0"/>
                  <w:jc w:val="center"/>
                </w:pPr>
              </w:pPrChange>
            </w:pPr>
            <w:del w:id="10374" w:author="Houyem Rais" w:date="2024-02-22T14:46:00Z">
              <w:r w:rsidRPr="00343F01" w:rsidDel="00201166">
                <w:rPr>
                  <w:rFonts w:asciiTheme="minorHAnsi" w:hAnsiTheme="minorHAnsi" w:cstheme="minorHAnsi"/>
                  <w:szCs w:val="18"/>
                  <w:lang w:val="fr-FR"/>
                </w:rPr>
                <w:delText>Pas de financement public initial</w:delText>
              </w:r>
            </w:del>
          </w:p>
        </w:tc>
      </w:tr>
      <w:tr w:rsidR="000C23D9" w:rsidRPr="00343F01" w:rsidDel="00201166" w14:paraId="6FF36BE7" w14:textId="6EF1D3D6">
        <w:trPr>
          <w:trHeight w:val="130"/>
          <w:del w:id="10375" w:author="Houyem Rais" w:date="2024-02-22T14:46:00Z"/>
        </w:trPr>
        <w:tc>
          <w:tcPr>
            <w:tcW w:w="0" w:type="auto"/>
            <w:shd w:val="clear" w:color="auto" w:fill="CAD6FE"/>
            <w:vAlign w:val="center"/>
          </w:tcPr>
          <w:p w14:paraId="3AA2D41F" w14:textId="088C5E02" w:rsidR="000C23D9" w:rsidRPr="00343F01" w:rsidDel="00201166" w:rsidRDefault="000C23D9" w:rsidP="00D62BC5">
            <w:pPr>
              <w:spacing w:before="0" w:after="160"/>
              <w:jc w:val="left"/>
              <w:rPr>
                <w:del w:id="10376" w:author="Houyem Rais" w:date="2024-02-22T14:46:00Z"/>
                <w:rFonts w:asciiTheme="minorHAnsi" w:hAnsiTheme="minorHAnsi" w:cstheme="minorHAnsi"/>
                <w:b/>
                <w:bCs/>
                <w:szCs w:val="18"/>
                <w:lang w:val="fr-FR"/>
              </w:rPr>
              <w:pPrChange w:id="10377" w:author="Houyem Rais" w:date="2024-02-22T14:49:00Z">
                <w:pPr>
                  <w:pStyle w:val="Paragraph"/>
                  <w:spacing w:before="0" w:after="0"/>
                  <w:jc w:val="left"/>
                </w:pPr>
              </w:pPrChange>
            </w:pPr>
            <w:del w:id="10378" w:author="Houyem Rais" w:date="2024-02-22T14:46:00Z">
              <w:r w:rsidRPr="00343F01" w:rsidDel="00201166">
                <w:rPr>
                  <w:rFonts w:asciiTheme="minorHAnsi" w:hAnsiTheme="minorHAnsi" w:cstheme="minorHAnsi"/>
                  <w:szCs w:val="18"/>
                  <w:lang w:val="fr-FR"/>
                </w:rPr>
                <w:delText>Dont prêts multilatéraux</w:delText>
              </w:r>
            </w:del>
          </w:p>
        </w:tc>
        <w:tc>
          <w:tcPr>
            <w:tcW w:w="0" w:type="auto"/>
            <w:shd w:val="clear" w:color="auto" w:fill="F2F2F2" w:themeFill="background1" w:themeFillShade="F2"/>
            <w:vAlign w:val="center"/>
          </w:tcPr>
          <w:p w14:paraId="13B0776A" w14:textId="1A7203D3" w:rsidR="000C23D9" w:rsidRPr="00343F01" w:rsidDel="00201166" w:rsidRDefault="000C23D9" w:rsidP="00D62BC5">
            <w:pPr>
              <w:spacing w:before="0" w:after="160"/>
              <w:jc w:val="left"/>
              <w:rPr>
                <w:del w:id="10379" w:author="Houyem Rais" w:date="2024-02-22T14:46:00Z"/>
                <w:rFonts w:asciiTheme="minorHAnsi" w:hAnsiTheme="minorHAnsi" w:cstheme="minorHAnsi"/>
                <w:b/>
                <w:bCs/>
                <w:szCs w:val="18"/>
                <w:lang w:val="fr-FR"/>
              </w:rPr>
              <w:pPrChange w:id="10380" w:author="Houyem Rais" w:date="2024-02-22T14:49:00Z">
                <w:pPr>
                  <w:pStyle w:val="Paragraph"/>
                  <w:spacing w:before="0" w:after="0"/>
                  <w:jc w:val="center"/>
                </w:pPr>
              </w:pPrChange>
            </w:pPr>
            <w:del w:id="10381" w:author="Houyem Rais" w:date="2024-02-22T14:46:00Z">
              <w:r w:rsidRPr="00343F01" w:rsidDel="00201166">
                <w:rPr>
                  <w:rFonts w:asciiTheme="minorHAnsi" w:hAnsiTheme="minorHAnsi" w:cstheme="minorHAnsi"/>
                  <w:szCs w:val="18"/>
                  <w:lang w:val="fr-FR"/>
                </w:rPr>
                <w:delText xml:space="preserve">Le gouvernement financera ces coûts d’investissement par un prêt multilatéral couvrant 95% du financement, soit </w:delText>
              </w:r>
              <w:r w:rsidRPr="00343F01" w:rsidDel="00201166">
                <w:rPr>
                  <w:rFonts w:asciiTheme="minorHAnsi" w:hAnsiTheme="minorHAnsi" w:cstheme="minorHAnsi"/>
                  <w:b/>
                  <w:bCs/>
                  <w:szCs w:val="18"/>
                  <w:lang w:val="fr-FR"/>
                </w:rPr>
                <w:delText>536,5 M$</w:delText>
              </w:r>
            </w:del>
          </w:p>
          <w:p w14:paraId="73E1E24A" w14:textId="0CE689C1" w:rsidR="000C23D9" w:rsidRPr="00343F01" w:rsidDel="00201166" w:rsidRDefault="000C23D9" w:rsidP="00D62BC5">
            <w:pPr>
              <w:spacing w:before="0" w:after="160"/>
              <w:jc w:val="left"/>
              <w:rPr>
                <w:del w:id="10382" w:author="Houyem Rais" w:date="2024-02-22T14:46:00Z"/>
                <w:rFonts w:asciiTheme="minorHAnsi" w:hAnsiTheme="minorHAnsi" w:cstheme="minorHAnsi"/>
                <w:szCs w:val="18"/>
                <w:lang w:val="fr-FR"/>
              </w:rPr>
              <w:pPrChange w:id="10383" w:author="Houyem Rais" w:date="2024-02-22T14:49:00Z">
                <w:pPr>
                  <w:pStyle w:val="Paragraph"/>
                  <w:spacing w:before="0" w:after="0"/>
                  <w:jc w:val="center"/>
                </w:pPr>
              </w:pPrChange>
            </w:pPr>
            <w:del w:id="10384"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28,2 M$</w:delText>
              </w:r>
            </w:del>
          </w:p>
        </w:tc>
        <w:tc>
          <w:tcPr>
            <w:tcW w:w="0" w:type="auto"/>
            <w:tcBorders>
              <w:right w:val="single" w:sz="4" w:space="0" w:color="auto"/>
            </w:tcBorders>
            <w:vAlign w:val="center"/>
          </w:tcPr>
          <w:p w14:paraId="3BB32758" w14:textId="316A6D62" w:rsidR="000C23D9" w:rsidRPr="00343F01" w:rsidDel="00201166" w:rsidRDefault="000C23D9" w:rsidP="00D62BC5">
            <w:pPr>
              <w:spacing w:before="0" w:after="160"/>
              <w:jc w:val="left"/>
              <w:rPr>
                <w:del w:id="10385" w:author="Houyem Rais" w:date="2024-02-22T14:46:00Z"/>
                <w:rFonts w:asciiTheme="minorHAnsi" w:hAnsiTheme="minorHAnsi" w:cstheme="minorHAnsi"/>
                <w:szCs w:val="18"/>
                <w:lang w:val="fr-FR"/>
              </w:rPr>
              <w:pPrChange w:id="10386" w:author="Houyem Rais" w:date="2024-02-22T14:49:00Z">
                <w:pPr>
                  <w:pStyle w:val="Paragraph"/>
                  <w:spacing w:before="0" w:after="0"/>
                  <w:jc w:val="center"/>
                </w:pPr>
              </w:pPrChange>
            </w:pPr>
            <w:del w:id="10387" w:author="Houyem Rais" w:date="2024-02-22T14:46:00Z">
              <w:r w:rsidRPr="00343F01" w:rsidDel="00201166">
                <w:rPr>
                  <w:rFonts w:asciiTheme="minorHAnsi" w:hAnsiTheme="minorHAnsi" w:cstheme="minorHAnsi"/>
                  <w:szCs w:val="18"/>
                  <w:lang w:val="fr-FR"/>
                </w:rPr>
                <w:delText>_</w:delText>
              </w:r>
            </w:del>
          </w:p>
        </w:tc>
        <w:tc>
          <w:tcPr>
            <w:tcW w:w="0" w:type="auto"/>
            <w:tcBorders>
              <w:left w:val="single" w:sz="4" w:space="0" w:color="auto"/>
            </w:tcBorders>
            <w:vAlign w:val="center"/>
          </w:tcPr>
          <w:p w14:paraId="62F93B8D" w14:textId="731410B6" w:rsidR="000C23D9" w:rsidRPr="00343F01" w:rsidDel="00201166" w:rsidRDefault="000C23D9" w:rsidP="00D62BC5">
            <w:pPr>
              <w:spacing w:before="0" w:after="160"/>
              <w:jc w:val="left"/>
              <w:rPr>
                <w:del w:id="10388" w:author="Houyem Rais" w:date="2024-02-22T14:46:00Z"/>
                <w:rFonts w:asciiTheme="minorHAnsi" w:hAnsiTheme="minorHAnsi" w:cstheme="minorHAnsi"/>
                <w:b/>
                <w:bCs/>
                <w:szCs w:val="18"/>
                <w:lang w:val="fr-FR"/>
              </w:rPr>
              <w:pPrChange w:id="10389" w:author="Houyem Rais" w:date="2024-02-22T14:49:00Z">
                <w:pPr>
                  <w:pStyle w:val="Paragraph"/>
                  <w:spacing w:before="0" w:after="0"/>
                  <w:jc w:val="center"/>
                </w:pPr>
              </w:pPrChange>
            </w:pPr>
            <w:del w:id="10390" w:author="Houyem Rais" w:date="2024-02-22T14:46:00Z">
              <w:r w:rsidRPr="00343F01" w:rsidDel="00201166">
                <w:rPr>
                  <w:rFonts w:asciiTheme="minorHAnsi" w:hAnsiTheme="minorHAnsi" w:cstheme="minorHAnsi"/>
                  <w:szCs w:val="18"/>
                  <w:lang w:val="fr-FR"/>
                </w:rPr>
                <w:delText xml:space="preserve">Le gouvernement financera ces coûts d’investissement par un prêt multilatéral couvrant 95% du financement, soit </w:delText>
              </w:r>
              <w:r w:rsidRPr="00343F01" w:rsidDel="00201166">
                <w:rPr>
                  <w:rFonts w:asciiTheme="minorHAnsi" w:hAnsiTheme="minorHAnsi" w:cstheme="minorHAnsi"/>
                  <w:b/>
                  <w:bCs/>
                  <w:szCs w:val="18"/>
                  <w:lang w:val="fr-FR"/>
                </w:rPr>
                <w:delText>536,5 M$</w:delText>
              </w:r>
            </w:del>
          </w:p>
          <w:p w14:paraId="0E6E6F3C" w14:textId="11518027" w:rsidR="000C23D9" w:rsidRPr="00343F01" w:rsidDel="00201166" w:rsidRDefault="000C23D9" w:rsidP="00D62BC5">
            <w:pPr>
              <w:spacing w:before="0" w:after="160"/>
              <w:jc w:val="left"/>
              <w:rPr>
                <w:del w:id="10391" w:author="Houyem Rais" w:date="2024-02-22T14:46:00Z"/>
                <w:rFonts w:asciiTheme="minorHAnsi" w:hAnsiTheme="minorHAnsi" w:cstheme="minorHAnsi"/>
                <w:szCs w:val="18"/>
                <w:lang w:val="fr-FR"/>
              </w:rPr>
              <w:pPrChange w:id="10392" w:author="Houyem Rais" w:date="2024-02-22T14:49:00Z">
                <w:pPr>
                  <w:pStyle w:val="Paragraph"/>
                  <w:spacing w:before="0" w:after="0"/>
                  <w:jc w:val="center"/>
                </w:pPr>
              </w:pPrChange>
            </w:pPr>
            <w:del w:id="10393"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28,2 M$</w:delText>
              </w:r>
            </w:del>
          </w:p>
        </w:tc>
        <w:tc>
          <w:tcPr>
            <w:tcW w:w="0" w:type="auto"/>
            <w:vAlign w:val="center"/>
          </w:tcPr>
          <w:p w14:paraId="7A1E4DB3" w14:textId="77EA34A0" w:rsidR="000C23D9" w:rsidRPr="00343F01" w:rsidDel="00201166" w:rsidRDefault="000C23D9" w:rsidP="00D62BC5">
            <w:pPr>
              <w:spacing w:before="0" w:after="160"/>
              <w:jc w:val="left"/>
              <w:rPr>
                <w:del w:id="10394" w:author="Houyem Rais" w:date="2024-02-22T14:46:00Z"/>
                <w:rFonts w:asciiTheme="minorHAnsi" w:hAnsiTheme="minorHAnsi" w:cstheme="minorHAnsi"/>
                <w:szCs w:val="18"/>
                <w:lang w:val="fr-FR"/>
              </w:rPr>
              <w:pPrChange w:id="10395" w:author="Houyem Rais" w:date="2024-02-22T14:49:00Z">
                <w:pPr>
                  <w:pStyle w:val="Paragraph"/>
                  <w:spacing w:before="0" w:after="0"/>
                  <w:jc w:val="center"/>
                </w:pPr>
              </w:pPrChange>
            </w:pPr>
            <w:del w:id="10396" w:author="Houyem Rais" w:date="2024-02-22T14:46:00Z">
              <w:r w:rsidRPr="00343F01" w:rsidDel="00201166">
                <w:rPr>
                  <w:rFonts w:asciiTheme="minorHAnsi" w:hAnsiTheme="minorHAnsi" w:cstheme="minorHAnsi"/>
                  <w:szCs w:val="18"/>
                  <w:lang w:val="fr-FR"/>
                </w:rPr>
                <w:delText>_</w:delText>
              </w:r>
            </w:del>
          </w:p>
        </w:tc>
      </w:tr>
      <w:tr w:rsidR="000C23D9" w:rsidRPr="00343F01" w:rsidDel="00201166" w14:paraId="7A7C8F38" w14:textId="165EC55E">
        <w:trPr>
          <w:trHeight w:val="44"/>
          <w:del w:id="10397" w:author="Houyem Rais" w:date="2024-02-22T14:46:00Z"/>
        </w:trPr>
        <w:tc>
          <w:tcPr>
            <w:tcW w:w="0" w:type="auto"/>
            <w:shd w:val="clear" w:color="auto" w:fill="CAD6FE"/>
            <w:vAlign w:val="center"/>
          </w:tcPr>
          <w:p w14:paraId="687F6238" w14:textId="390D1815" w:rsidR="000C23D9" w:rsidRPr="00343F01" w:rsidDel="00201166" w:rsidRDefault="000C23D9" w:rsidP="00D62BC5">
            <w:pPr>
              <w:spacing w:before="0" w:after="160"/>
              <w:jc w:val="left"/>
              <w:rPr>
                <w:del w:id="10398" w:author="Houyem Rais" w:date="2024-02-22T14:46:00Z"/>
                <w:rFonts w:asciiTheme="minorHAnsi" w:hAnsiTheme="minorHAnsi" w:cstheme="minorHAnsi"/>
                <w:b/>
                <w:bCs/>
                <w:szCs w:val="18"/>
                <w:lang w:val="fr-FR"/>
              </w:rPr>
              <w:pPrChange w:id="10399" w:author="Houyem Rais" w:date="2024-02-22T14:49:00Z">
                <w:pPr>
                  <w:pStyle w:val="Paragraph"/>
                  <w:spacing w:before="0" w:after="0"/>
                  <w:jc w:val="left"/>
                </w:pPr>
              </w:pPrChange>
            </w:pPr>
            <w:del w:id="10400" w:author="Houyem Rais" w:date="2024-02-22T14:46:00Z">
              <w:r w:rsidRPr="00343F01" w:rsidDel="00201166">
                <w:rPr>
                  <w:rFonts w:asciiTheme="minorHAnsi" w:hAnsiTheme="minorHAnsi" w:cstheme="minorHAnsi"/>
                  <w:b/>
                  <w:bCs/>
                  <w:szCs w:val="18"/>
                  <w:lang w:val="fr-FR"/>
                </w:rPr>
                <w:delText>Financement Privé</w:delText>
              </w:r>
            </w:del>
          </w:p>
        </w:tc>
        <w:tc>
          <w:tcPr>
            <w:tcW w:w="0" w:type="auto"/>
            <w:shd w:val="clear" w:color="auto" w:fill="F2F2F2" w:themeFill="background1" w:themeFillShade="F2"/>
            <w:vAlign w:val="center"/>
          </w:tcPr>
          <w:p w14:paraId="79E7EE5C" w14:textId="2A5B8FB6" w:rsidR="000C23D9" w:rsidRPr="00343F01" w:rsidDel="00201166" w:rsidRDefault="000C23D9" w:rsidP="00D62BC5">
            <w:pPr>
              <w:spacing w:before="0" w:after="160"/>
              <w:jc w:val="left"/>
              <w:rPr>
                <w:del w:id="10401" w:author="Houyem Rais" w:date="2024-02-22T14:46:00Z"/>
                <w:rFonts w:asciiTheme="minorHAnsi" w:hAnsiTheme="minorHAnsi" w:cstheme="minorHAnsi"/>
                <w:szCs w:val="18"/>
                <w:lang w:val="fr-FR"/>
              </w:rPr>
              <w:pPrChange w:id="10402" w:author="Houyem Rais" w:date="2024-02-22T14:49:00Z">
                <w:pPr>
                  <w:pStyle w:val="Paragraph"/>
                  <w:spacing w:before="0" w:after="0"/>
                  <w:jc w:val="center"/>
                </w:pPr>
              </w:pPrChange>
            </w:pPr>
            <w:del w:id="10403" w:author="Houyem Rais" w:date="2024-02-22T14:46:00Z">
              <w:r w:rsidRPr="00343F01" w:rsidDel="00201166">
                <w:rPr>
                  <w:rFonts w:asciiTheme="minorHAnsi" w:hAnsiTheme="minorHAnsi" w:cstheme="minorHAnsi"/>
                  <w:szCs w:val="18"/>
                  <w:lang w:val="fr-FR"/>
                </w:rPr>
                <w:delText>Pas de financement privé initial</w:delText>
              </w:r>
            </w:del>
          </w:p>
        </w:tc>
        <w:tc>
          <w:tcPr>
            <w:tcW w:w="0" w:type="auto"/>
            <w:tcBorders>
              <w:right w:val="single" w:sz="4" w:space="0" w:color="auto"/>
            </w:tcBorders>
            <w:vAlign w:val="center"/>
          </w:tcPr>
          <w:p w14:paraId="51B02E77" w14:textId="6C4BC81F" w:rsidR="000C23D9" w:rsidRPr="00343F01" w:rsidDel="00201166" w:rsidRDefault="000C23D9" w:rsidP="00D62BC5">
            <w:pPr>
              <w:spacing w:before="0" w:after="160"/>
              <w:jc w:val="left"/>
              <w:rPr>
                <w:del w:id="10404" w:author="Houyem Rais" w:date="2024-02-22T14:46:00Z"/>
                <w:rFonts w:asciiTheme="minorHAnsi" w:hAnsiTheme="minorHAnsi" w:cstheme="minorHAnsi"/>
                <w:szCs w:val="18"/>
                <w:lang w:val="fr-FR"/>
              </w:rPr>
              <w:pPrChange w:id="10405" w:author="Houyem Rais" w:date="2024-02-22T14:49:00Z">
                <w:pPr>
                  <w:pStyle w:val="Paragraph"/>
                  <w:spacing w:before="0" w:after="0"/>
                  <w:jc w:val="center"/>
                </w:pPr>
              </w:pPrChange>
            </w:pPr>
            <w:del w:id="10406" w:author="Houyem Rais" w:date="2024-02-22T14:46:00Z">
              <w:r w:rsidRPr="00343F01" w:rsidDel="00201166">
                <w:rPr>
                  <w:rFonts w:asciiTheme="minorHAnsi" w:hAnsiTheme="minorHAnsi" w:cstheme="minorHAnsi"/>
                  <w:szCs w:val="18"/>
                  <w:lang w:val="fr-FR"/>
                </w:rPr>
                <w:delText xml:space="preserve">Le partenaire privé assumera la totalité des coûts de construction initiaux, soit à </w:delText>
              </w:r>
              <w:r w:rsidRPr="00343F01" w:rsidDel="00201166">
                <w:rPr>
                  <w:rFonts w:asciiTheme="minorHAnsi" w:hAnsiTheme="minorHAnsi" w:cstheme="minorHAnsi"/>
                  <w:b/>
                  <w:bCs/>
                  <w:szCs w:val="18"/>
                  <w:lang w:val="fr-FR"/>
                </w:rPr>
                <w:delText>564,7 M$</w:delText>
              </w:r>
            </w:del>
          </w:p>
        </w:tc>
        <w:tc>
          <w:tcPr>
            <w:tcW w:w="0" w:type="auto"/>
            <w:tcBorders>
              <w:left w:val="single" w:sz="4" w:space="0" w:color="auto"/>
            </w:tcBorders>
            <w:vAlign w:val="center"/>
          </w:tcPr>
          <w:p w14:paraId="6EF36C8F" w14:textId="3E1443AC" w:rsidR="000C23D9" w:rsidRPr="00343F01" w:rsidDel="00201166" w:rsidRDefault="000C23D9" w:rsidP="00D62BC5">
            <w:pPr>
              <w:spacing w:before="0" w:after="160"/>
              <w:jc w:val="left"/>
              <w:rPr>
                <w:del w:id="10407" w:author="Houyem Rais" w:date="2024-02-22T14:46:00Z"/>
                <w:rFonts w:asciiTheme="minorHAnsi" w:hAnsiTheme="minorHAnsi" w:cstheme="minorHAnsi"/>
                <w:szCs w:val="18"/>
                <w:lang w:val="fr-FR"/>
              </w:rPr>
              <w:pPrChange w:id="10408" w:author="Houyem Rais" w:date="2024-02-22T14:49:00Z">
                <w:pPr>
                  <w:pStyle w:val="Paragraph"/>
                  <w:spacing w:before="0" w:after="0"/>
                  <w:jc w:val="center"/>
                </w:pPr>
              </w:pPrChange>
            </w:pPr>
            <w:del w:id="10409" w:author="Houyem Rais" w:date="2024-02-22T14:46:00Z">
              <w:r w:rsidRPr="00343F01" w:rsidDel="00201166">
                <w:rPr>
                  <w:rFonts w:asciiTheme="minorHAnsi" w:hAnsiTheme="minorHAnsi" w:cstheme="minorHAnsi"/>
                  <w:szCs w:val="18"/>
                  <w:lang w:val="fr-FR"/>
                </w:rPr>
                <w:delText>Pas de financement privé initial, mais le partenaire privé sera tenu de mettre à disposition tous les moyens nécessaires pour l’exploitation et la maintenance du tronçon autoroutier</w:delText>
              </w:r>
            </w:del>
          </w:p>
        </w:tc>
        <w:tc>
          <w:tcPr>
            <w:tcW w:w="0" w:type="auto"/>
            <w:vAlign w:val="center"/>
          </w:tcPr>
          <w:p w14:paraId="6B681928" w14:textId="1C9B8C36" w:rsidR="000C23D9" w:rsidRPr="00343F01" w:rsidDel="00201166" w:rsidRDefault="000C23D9" w:rsidP="00D62BC5">
            <w:pPr>
              <w:spacing w:before="0" w:after="160"/>
              <w:jc w:val="left"/>
              <w:rPr>
                <w:del w:id="10410" w:author="Houyem Rais" w:date="2024-02-22T14:46:00Z"/>
                <w:rFonts w:asciiTheme="minorHAnsi" w:hAnsiTheme="minorHAnsi" w:cstheme="minorHAnsi"/>
                <w:szCs w:val="18"/>
                <w:lang w:val="fr-FR"/>
              </w:rPr>
              <w:pPrChange w:id="10411" w:author="Houyem Rais" w:date="2024-02-22T14:49:00Z">
                <w:pPr>
                  <w:pStyle w:val="Paragraph"/>
                  <w:spacing w:before="0" w:after="0"/>
                  <w:jc w:val="center"/>
                </w:pPr>
              </w:pPrChange>
            </w:pPr>
            <w:del w:id="10412" w:author="Houyem Rais" w:date="2024-02-22T14:46:00Z">
              <w:r w:rsidRPr="00343F01" w:rsidDel="00201166">
                <w:rPr>
                  <w:rFonts w:asciiTheme="minorHAnsi" w:hAnsiTheme="minorHAnsi" w:cstheme="minorHAnsi"/>
                  <w:szCs w:val="18"/>
                  <w:lang w:val="fr-FR"/>
                </w:rPr>
                <w:delText xml:space="preserve">Le partenaire privé assumera la totalité des coûts de construction initiaux, soit à </w:delText>
              </w:r>
              <w:r w:rsidRPr="00343F01" w:rsidDel="00201166">
                <w:rPr>
                  <w:rFonts w:asciiTheme="minorHAnsi" w:hAnsiTheme="minorHAnsi" w:cstheme="minorHAnsi"/>
                  <w:b/>
                  <w:bCs/>
                  <w:szCs w:val="18"/>
                  <w:lang w:val="fr-FR"/>
                </w:rPr>
                <w:delText>564,7 M$</w:delText>
              </w:r>
            </w:del>
          </w:p>
        </w:tc>
      </w:tr>
      <w:tr w:rsidR="000C23D9" w:rsidRPr="00343F01" w:rsidDel="00201166" w14:paraId="359FBE12" w14:textId="45E8EEDC">
        <w:trPr>
          <w:trHeight w:val="44"/>
          <w:del w:id="10413" w:author="Houyem Rais" w:date="2024-02-22T14:46:00Z"/>
        </w:trPr>
        <w:tc>
          <w:tcPr>
            <w:tcW w:w="0" w:type="auto"/>
            <w:shd w:val="clear" w:color="auto" w:fill="CAD6FE"/>
            <w:vAlign w:val="center"/>
          </w:tcPr>
          <w:p w14:paraId="178F58F9" w14:textId="7189928B" w:rsidR="000C23D9" w:rsidRPr="00343F01" w:rsidDel="00201166" w:rsidRDefault="000C23D9" w:rsidP="00D62BC5">
            <w:pPr>
              <w:spacing w:before="0" w:after="160"/>
              <w:jc w:val="left"/>
              <w:rPr>
                <w:del w:id="10414" w:author="Houyem Rais" w:date="2024-02-22T14:46:00Z"/>
                <w:rFonts w:asciiTheme="minorHAnsi" w:hAnsiTheme="minorHAnsi" w:cstheme="minorHAnsi"/>
                <w:b/>
                <w:bCs/>
                <w:szCs w:val="18"/>
                <w:lang w:val="fr-FR"/>
              </w:rPr>
              <w:pPrChange w:id="10415" w:author="Houyem Rais" w:date="2024-02-22T14:49:00Z">
                <w:pPr>
                  <w:pStyle w:val="Paragraph"/>
                  <w:spacing w:before="0" w:after="0"/>
                  <w:jc w:val="left"/>
                </w:pPr>
              </w:pPrChange>
            </w:pPr>
            <w:del w:id="10416" w:author="Houyem Rais" w:date="2024-02-22T14:46:00Z">
              <w:r w:rsidRPr="00343F01" w:rsidDel="00201166">
                <w:rPr>
                  <w:rFonts w:asciiTheme="minorHAnsi" w:hAnsiTheme="minorHAnsi" w:cstheme="minorHAnsi"/>
                  <w:szCs w:val="18"/>
                  <w:lang w:val="fr-FR"/>
                </w:rPr>
                <w:delText>Ratio Dette/FP</w:delText>
              </w:r>
            </w:del>
          </w:p>
        </w:tc>
        <w:tc>
          <w:tcPr>
            <w:tcW w:w="0" w:type="auto"/>
            <w:shd w:val="clear" w:color="auto" w:fill="F2F2F2" w:themeFill="background1" w:themeFillShade="F2"/>
            <w:vAlign w:val="center"/>
          </w:tcPr>
          <w:p w14:paraId="71550539" w14:textId="1DA9425E" w:rsidR="000C23D9" w:rsidRPr="00343F01" w:rsidDel="00201166" w:rsidRDefault="000C23D9" w:rsidP="00D62BC5">
            <w:pPr>
              <w:spacing w:before="0" w:after="160"/>
              <w:jc w:val="left"/>
              <w:rPr>
                <w:del w:id="10417" w:author="Houyem Rais" w:date="2024-02-22T14:46:00Z"/>
                <w:rFonts w:asciiTheme="minorHAnsi" w:hAnsiTheme="minorHAnsi" w:cstheme="minorHAnsi"/>
                <w:szCs w:val="18"/>
                <w:lang w:val="fr-FR"/>
              </w:rPr>
              <w:pPrChange w:id="10418" w:author="Houyem Rais" w:date="2024-02-22T14:49:00Z">
                <w:pPr>
                  <w:pStyle w:val="Paragraph"/>
                  <w:spacing w:before="0" w:after="0"/>
                  <w:jc w:val="center"/>
                </w:pPr>
              </w:pPrChange>
            </w:pPr>
            <w:del w:id="10419" w:author="Houyem Rais" w:date="2024-02-22T14:46:00Z">
              <w:r w:rsidRPr="00343F01" w:rsidDel="00201166">
                <w:rPr>
                  <w:rFonts w:asciiTheme="minorHAnsi" w:hAnsiTheme="minorHAnsi" w:cstheme="minorHAnsi"/>
                  <w:szCs w:val="18"/>
                  <w:lang w:val="fr-FR"/>
                </w:rPr>
                <w:delText>_</w:delText>
              </w:r>
            </w:del>
          </w:p>
        </w:tc>
        <w:tc>
          <w:tcPr>
            <w:tcW w:w="0" w:type="auto"/>
            <w:tcBorders>
              <w:right w:val="single" w:sz="4" w:space="0" w:color="auto"/>
            </w:tcBorders>
            <w:vAlign w:val="center"/>
          </w:tcPr>
          <w:p w14:paraId="65B64175" w14:textId="6F0C17FD" w:rsidR="000C23D9" w:rsidRPr="00343F01" w:rsidDel="00201166" w:rsidRDefault="000C23D9" w:rsidP="00D62BC5">
            <w:pPr>
              <w:spacing w:before="0" w:after="160"/>
              <w:jc w:val="left"/>
              <w:rPr>
                <w:del w:id="10420" w:author="Houyem Rais" w:date="2024-02-22T14:46:00Z"/>
                <w:rFonts w:asciiTheme="minorHAnsi" w:hAnsiTheme="minorHAnsi" w:cstheme="minorHAnsi"/>
                <w:szCs w:val="18"/>
                <w:lang w:val="fr-FR"/>
              </w:rPr>
              <w:pPrChange w:id="10421" w:author="Houyem Rais" w:date="2024-02-22T14:49:00Z">
                <w:pPr>
                  <w:pStyle w:val="Paragraph"/>
                  <w:spacing w:before="0" w:after="0"/>
                  <w:jc w:val="center"/>
                </w:pPr>
              </w:pPrChange>
            </w:pPr>
            <w:del w:id="10422" w:author="Houyem Rais" w:date="2024-02-22T14:46:00Z">
              <w:r w:rsidRPr="00343F01" w:rsidDel="00201166">
                <w:rPr>
                  <w:rFonts w:asciiTheme="minorHAnsi" w:hAnsiTheme="minorHAnsi" w:cstheme="minorHAnsi"/>
                  <w:szCs w:val="18"/>
                  <w:lang w:val="fr-FR"/>
                </w:rPr>
                <w:delText>70/30</w:delText>
              </w:r>
            </w:del>
          </w:p>
          <w:p w14:paraId="1BFA191F" w14:textId="3E2D878B" w:rsidR="000C23D9" w:rsidRPr="00343F01" w:rsidDel="00201166" w:rsidRDefault="000C23D9" w:rsidP="00D62BC5">
            <w:pPr>
              <w:spacing w:before="0" w:after="160"/>
              <w:jc w:val="left"/>
              <w:rPr>
                <w:del w:id="10423" w:author="Houyem Rais" w:date="2024-02-22T14:46:00Z"/>
                <w:rFonts w:asciiTheme="minorHAnsi" w:hAnsiTheme="minorHAnsi" w:cstheme="minorHAnsi"/>
                <w:szCs w:val="18"/>
                <w:lang w:val="fr-FR"/>
              </w:rPr>
              <w:pPrChange w:id="10424" w:author="Houyem Rais" w:date="2024-02-22T14:49:00Z">
                <w:pPr>
                  <w:pStyle w:val="Paragraph"/>
                  <w:spacing w:before="0" w:after="0"/>
                  <w:jc w:val="center"/>
                </w:pPr>
              </w:pPrChange>
            </w:pPr>
            <w:del w:id="10425"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395,3 M$</w:delText>
              </w:r>
            </w:del>
          </w:p>
        </w:tc>
        <w:tc>
          <w:tcPr>
            <w:tcW w:w="0" w:type="auto"/>
            <w:tcBorders>
              <w:left w:val="single" w:sz="4" w:space="0" w:color="auto"/>
            </w:tcBorders>
            <w:vAlign w:val="center"/>
          </w:tcPr>
          <w:p w14:paraId="64A27827" w14:textId="1F5FD539" w:rsidR="000C23D9" w:rsidRPr="00343F01" w:rsidDel="00201166" w:rsidRDefault="000C23D9" w:rsidP="00D62BC5">
            <w:pPr>
              <w:spacing w:before="0" w:after="160"/>
              <w:jc w:val="left"/>
              <w:rPr>
                <w:del w:id="10426" w:author="Houyem Rais" w:date="2024-02-22T14:46:00Z"/>
                <w:rFonts w:asciiTheme="minorHAnsi" w:hAnsiTheme="minorHAnsi" w:cstheme="minorHAnsi"/>
                <w:szCs w:val="18"/>
                <w:lang w:val="fr-FR"/>
              </w:rPr>
              <w:pPrChange w:id="10427" w:author="Houyem Rais" w:date="2024-02-22T14:49:00Z">
                <w:pPr>
                  <w:pStyle w:val="Paragraph"/>
                  <w:spacing w:before="0" w:after="0"/>
                  <w:jc w:val="center"/>
                </w:pPr>
              </w:pPrChange>
            </w:pPr>
            <w:del w:id="10428" w:author="Houyem Rais" w:date="2024-02-22T14:46:00Z">
              <w:r w:rsidRPr="00343F01" w:rsidDel="00201166">
                <w:rPr>
                  <w:rFonts w:asciiTheme="minorHAnsi" w:hAnsiTheme="minorHAnsi" w:cstheme="minorHAnsi"/>
                  <w:szCs w:val="18"/>
                  <w:lang w:val="fr-FR"/>
                </w:rPr>
                <w:delText>_</w:delText>
              </w:r>
            </w:del>
          </w:p>
        </w:tc>
        <w:tc>
          <w:tcPr>
            <w:tcW w:w="0" w:type="auto"/>
            <w:vAlign w:val="center"/>
          </w:tcPr>
          <w:p w14:paraId="35E0A41A" w14:textId="6B1EEA76" w:rsidR="000C23D9" w:rsidRPr="00343F01" w:rsidDel="00201166" w:rsidRDefault="000C23D9" w:rsidP="00D62BC5">
            <w:pPr>
              <w:spacing w:before="0" w:after="160"/>
              <w:jc w:val="left"/>
              <w:rPr>
                <w:del w:id="10429" w:author="Houyem Rais" w:date="2024-02-22T14:46:00Z"/>
                <w:rFonts w:asciiTheme="minorHAnsi" w:hAnsiTheme="minorHAnsi" w:cstheme="minorHAnsi"/>
                <w:szCs w:val="18"/>
                <w:lang w:val="fr-FR"/>
              </w:rPr>
              <w:pPrChange w:id="10430" w:author="Houyem Rais" w:date="2024-02-22T14:49:00Z">
                <w:pPr>
                  <w:pStyle w:val="Paragraph"/>
                  <w:spacing w:before="0" w:after="0"/>
                  <w:jc w:val="center"/>
                </w:pPr>
              </w:pPrChange>
            </w:pPr>
            <w:del w:id="10431" w:author="Houyem Rais" w:date="2024-02-22T14:46:00Z">
              <w:r w:rsidRPr="00343F01" w:rsidDel="00201166">
                <w:rPr>
                  <w:rFonts w:asciiTheme="minorHAnsi" w:hAnsiTheme="minorHAnsi" w:cstheme="minorHAnsi"/>
                  <w:szCs w:val="18"/>
                  <w:lang w:val="fr-FR"/>
                </w:rPr>
                <w:delText>70/30</w:delText>
              </w:r>
            </w:del>
          </w:p>
          <w:p w14:paraId="49982C25" w14:textId="6B12A8F7" w:rsidR="000C23D9" w:rsidRPr="00343F01" w:rsidDel="00201166" w:rsidRDefault="000C23D9" w:rsidP="00D62BC5">
            <w:pPr>
              <w:spacing w:before="0" w:after="160"/>
              <w:jc w:val="left"/>
              <w:rPr>
                <w:del w:id="10432" w:author="Houyem Rais" w:date="2024-02-22T14:46:00Z"/>
                <w:rFonts w:asciiTheme="minorHAnsi" w:hAnsiTheme="minorHAnsi" w:cstheme="minorHAnsi"/>
                <w:szCs w:val="18"/>
                <w:lang w:val="fr-FR"/>
              </w:rPr>
              <w:pPrChange w:id="10433" w:author="Houyem Rais" w:date="2024-02-22T14:49:00Z">
                <w:pPr>
                  <w:pStyle w:val="Paragraph"/>
                  <w:spacing w:before="0" w:after="0"/>
                  <w:jc w:val="center"/>
                </w:pPr>
              </w:pPrChange>
            </w:pPr>
            <w:del w:id="10434"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395,3 M$</w:delText>
              </w:r>
            </w:del>
          </w:p>
        </w:tc>
      </w:tr>
      <w:tr w:rsidR="000C23D9" w:rsidRPr="00343F01" w:rsidDel="00201166" w14:paraId="08EF0644" w14:textId="714C0FA2">
        <w:trPr>
          <w:trHeight w:val="44"/>
          <w:del w:id="10435" w:author="Houyem Rais" w:date="2024-02-22T14:46:00Z"/>
        </w:trPr>
        <w:tc>
          <w:tcPr>
            <w:tcW w:w="0" w:type="auto"/>
            <w:shd w:val="clear" w:color="auto" w:fill="CAD6FE"/>
            <w:vAlign w:val="center"/>
          </w:tcPr>
          <w:p w14:paraId="4C4B947A" w14:textId="3D656990" w:rsidR="000C23D9" w:rsidRPr="00343F01" w:rsidDel="00201166" w:rsidRDefault="000C23D9" w:rsidP="00D62BC5">
            <w:pPr>
              <w:spacing w:before="0" w:after="160"/>
              <w:jc w:val="left"/>
              <w:rPr>
                <w:del w:id="10436" w:author="Houyem Rais" w:date="2024-02-22T14:46:00Z"/>
                <w:rFonts w:asciiTheme="minorHAnsi" w:hAnsiTheme="minorHAnsi" w:cstheme="minorHAnsi"/>
                <w:b/>
                <w:bCs/>
                <w:szCs w:val="18"/>
                <w:lang w:val="fr-FR"/>
              </w:rPr>
              <w:pPrChange w:id="10437" w:author="Houyem Rais" w:date="2024-02-22T14:49:00Z">
                <w:pPr>
                  <w:pStyle w:val="Paragraph"/>
                  <w:spacing w:before="0" w:after="0"/>
                  <w:jc w:val="left"/>
                </w:pPr>
              </w:pPrChange>
            </w:pPr>
            <w:del w:id="10438" w:author="Houyem Rais" w:date="2024-02-22T14:46:00Z">
              <w:r w:rsidRPr="00343F01" w:rsidDel="00201166">
                <w:rPr>
                  <w:rFonts w:asciiTheme="minorHAnsi" w:hAnsiTheme="minorHAnsi" w:cstheme="minorHAnsi"/>
                  <w:szCs w:val="18"/>
                  <w:lang w:val="fr-FR"/>
                </w:rPr>
                <w:delText>Dont</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prêts</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concessionnels</w:delText>
              </w:r>
            </w:del>
          </w:p>
        </w:tc>
        <w:tc>
          <w:tcPr>
            <w:tcW w:w="0" w:type="auto"/>
            <w:shd w:val="clear" w:color="auto" w:fill="F2F2F2" w:themeFill="background1" w:themeFillShade="F2"/>
            <w:vAlign w:val="center"/>
          </w:tcPr>
          <w:p w14:paraId="0A8BE14B" w14:textId="7D075118" w:rsidR="000C23D9" w:rsidRPr="00343F01" w:rsidDel="00201166" w:rsidRDefault="000C23D9" w:rsidP="00D62BC5">
            <w:pPr>
              <w:spacing w:before="0" w:after="160"/>
              <w:jc w:val="left"/>
              <w:rPr>
                <w:del w:id="10439" w:author="Houyem Rais" w:date="2024-02-22T14:46:00Z"/>
                <w:rFonts w:asciiTheme="minorHAnsi" w:hAnsiTheme="minorHAnsi" w:cstheme="minorHAnsi"/>
                <w:szCs w:val="18"/>
                <w:lang w:val="fr-FR"/>
              </w:rPr>
              <w:pPrChange w:id="10440" w:author="Houyem Rais" w:date="2024-02-22T14:49:00Z">
                <w:pPr>
                  <w:pStyle w:val="Paragraph"/>
                  <w:spacing w:before="0" w:after="0"/>
                  <w:jc w:val="center"/>
                </w:pPr>
              </w:pPrChange>
            </w:pPr>
            <w:del w:id="10441" w:author="Houyem Rais" w:date="2024-02-22T14:46:00Z">
              <w:r w:rsidRPr="00343F01" w:rsidDel="00201166">
                <w:rPr>
                  <w:rFonts w:asciiTheme="minorHAnsi" w:hAnsiTheme="minorHAnsi" w:cstheme="minorHAnsi"/>
                  <w:szCs w:val="18"/>
                  <w:lang w:val="fr-FR"/>
                </w:rPr>
                <w:delText>_</w:delText>
              </w:r>
            </w:del>
          </w:p>
        </w:tc>
        <w:tc>
          <w:tcPr>
            <w:tcW w:w="0" w:type="auto"/>
            <w:tcBorders>
              <w:right w:val="single" w:sz="4" w:space="0" w:color="auto"/>
            </w:tcBorders>
            <w:vAlign w:val="center"/>
          </w:tcPr>
          <w:p w14:paraId="334EACF9" w14:textId="42E153AC" w:rsidR="000C23D9" w:rsidRPr="00343F01" w:rsidDel="00201166" w:rsidRDefault="000C23D9" w:rsidP="00D62BC5">
            <w:pPr>
              <w:spacing w:before="0" w:after="160"/>
              <w:jc w:val="left"/>
              <w:rPr>
                <w:del w:id="10442" w:author="Houyem Rais" w:date="2024-02-22T14:46:00Z"/>
                <w:rFonts w:asciiTheme="minorHAnsi" w:hAnsiTheme="minorHAnsi" w:cstheme="minorHAnsi"/>
                <w:szCs w:val="18"/>
                <w:lang w:val="fr-FR"/>
              </w:rPr>
              <w:pPrChange w:id="10443" w:author="Houyem Rais" w:date="2024-02-22T14:49:00Z">
                <w:pPr>
                  <w:pStyle w:val="Paragraph"/>
                  <w:spacing w:before="0" w:after="0"/>
                  <w:jc w:val="center"/>
                </w:pPr>
              </w:pPrChange>
            </w:pPr>
            <w:del w:id="10444"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158 M$</w:delText>
              </w:r>
            </w:del>
          </w:p>
        </w:tc>
        <w:tc>
          <w:tcPr>
            <w:tcW w:w="0" w:type="auto"/>
            <w:tcBorders>
              <w:left w:val="single" w:sz="4" w:space="0" w:color="auto"/>
            </w:tcBorders>
            <w:vAlign w:val="center"/>
          </w:tcPr>
          <w:p w14:paraId="6C4EA52B" w14:textId="7BCDE6F2" w:rsidR="000C23D9" w:rsidRPr="00343F01" w:rsidDel="00201166" w:rsidRDefault="000C23D9" w:rsidP="00D62BC5">
            <w:pPr>
              <w:spacing w:before="0" w:after="160"/>
              <w:jc w:val="left"/>
              <w:rPr>
                <w:del w:id="10445" w:author="Houyem Rais" w:date="2024-02-22T14:46:00Z"/>
                <w:rFonts w:asciiTheme="minorHAnsi" w:hAnsiTheme="minorHAnsi" w:cstheme="minorHAnsi"/>
                <w:szCs w:val="18"/>
                <w:lang w:val="fr-FR"/>
              </w:rPr>
              <w:pPrChange w:id="10446" w:author="Houyem Rais" w:date="2024-02-22T14:49:00Z">
                <w:pPr>
                  <w:pStyle w:val="Paragraph"/>
                  <w:spacing w:before="0" w:after="0"/>
                  <w:jc w:val="center"/>
                </w:pPr>
              </w:pPrChange>
            </w:pPr>
            <w:del w:id="10447" w:author="Houyem Rais" w:date="2024-02-22T14:46:00Z">
              <w:r w:rsidRPr="00343F01" w:rsidDel="00201166">
                <w:rPr>
                  <w:rFonts w:asciiTheme="minorHAnsi" w:hAnsiTheme="minorHAnsi" w:cstheme="minorHAnsi"/>
                  <w:szCs w:val="18"/>
                  <w:lang w:val="fr-FR"/>
                </w:rPr>
                <w:delText>_</w:delText>
              </w:r>
            </w:del>
          </w:p>
        </w:tc>
        <w:tc>
          <w:tcPr>
            <w:tcW w:w="0" w:type="auto"/>
            <w:vAlign w:val="center"/>
          </w:tcPr>
          <w:p w14:paraId="2CA27E9E" w14:textId="63E55DCB" w:rsidR="000C23D9" w:rsidRPr="00343F01" w:rsidDel="00201166" w:rsidRDefault="000C23D9" w:rsidP="00D62BC5">
            <w:pPr>
              <w:spacing w:before="0" w:after="160"/>
              <w:jc w:val="left"/>
              <w:rPr>
                <w:del w:id="10448" w:author="Houyem Rais" w:date="2024-02-22T14:46:00Z"/>
                <w:rFonts w:asciiTheme="minorHAnsi" w:hAnsiTheme="minorHAnsi" w:cstheme="minorHAnsi"/>
                <w:szCs w:val="18"/>
                <w:lang w:val="fr-FR"/>
              </w:rPr>
              <w:pPrChange w:id="10449" w:author="Houyem Rais" w:date="2024-02-22T14:49:00Z">
                <w:pPr>
                  <w:pStyle w:val="Paragraph"/>
                  <w:spacing w:before="0" w:after="0"/>
                  <w:jc w:val="center"/>
                </w:pPr>
              </w:pPrChange>
            </w:pPr>
            <w:del w:id="10450"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158 M$</w:delText>
              </w:r>
            </w:del>
          </w:p>
        </w:tc>
      </w:tr>
      <w:tr w:rsidR="000C23D9" w:rsidRPr="00343F01" w:rsidDel="00201166" w14:paraId="79E3A35A" w14:textId="3384806A">
        <w:trPr>
          <w:trHeight w:val="44"/>
          <w:del w:id="10451" w:author="Houyem Rais" w:date="2024-02-22T14:46:00Z"/>
        </w:trPr>
        <w:tc>
          <w:tcPr>
            <w:tcW w:w="0" w:type="auto"/>
            <w:shd w:val="clear" w:color="auto" w:fill="CAD6FE"/>
            <w:vAlign w:val="center"/>
          </w:tcPr>
          <w:p w14:paraId="54D007EA" w14:textId="5F2AD70E" w:rsidR="000C23D9" w:rsidRPr="00343F01" w:rsidDel="00201166" w:rsidRDefault="000C23D9" w:rsidP="00D62BC5">
            <w:pPr>
              <w:spacing w:before="0" w:after="160"/>
              <w:jc w:val="left"/>
              <w:rPr>
                <w:del w:id="10452" w:author="Houyem Rais" w:date="2024-02-22T14:46:00Z"/>
                <w:rFonts w:asciiTheme="minorHAnsi" w:hAnsiTheme="minorHAnsi" w:cstheme="minorHAnsi"/>
                <w:b/>
                <w:bCs/>
                <w:szCs w:val="18"/>
                <w:lang w:val="fr-FR"/>
              </w:rPr>
              <w:pPrChange w:id="10453" w:author="Houyem Rais" w:date="2024-02-22T14:49:00Z">
                <w:pPr>
                  <w:pStyle w:val="Paragraph"/>
                  <w:spacing w:before="0" w:after="0"/>
                  <w:jc w:val="left"/>
                </w:pPr>
              </w:pPrChange>
            </w:pPr>
            <w:del w:id="10454" w:author="Houyem Rais" w:date="2024-02-22T14:46:00Z">
              <w:r w:rsidRPr="00343F01" w:rsidDel="00201166">
                <w:rPr>
                  <w:rFonts w:asciiTheme="minorHAnsi" w:hAnsiTheme="minorHAnsi" w:cstheme="minorHAnsi"/>
                  <w:szCs w:val="18"/>
                  <w:lang w:val="fr-FR"/>
                </w:rPr>
                <w:delText>Dont</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prêts</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commerciaux</w:delText>
              </w:r>
            </w:del>
          </w:p>
        </w:tc>
        <w:tc>
          <w:tcPr>
            <w:tcW w:w="0" w:type="auto"/>
            <w:shd w:val="clear" w:color="auto" w:fill="F2F2F2" w:themeFill="background1" w:themeFillShade="F2"/>
            <w:vAlign w:val="center"/>
          </w:tcPr>
          <w:p w14:paraId="4BCC721A" w14:textId="6C6911ED" w:rsidR="000C23D9" w:rsidRPr="00343F01" w:rsidDel="00201166" w:rsidRDefault="000C23D9" w:rsidP="00D62BC5">
            <w:pPr>
              <w:spacing w:before="0" w:after="160"/>
              <w:jc w:val="left"/>
              <w:rPr>
                <w:del w:id="10455" w:author="Houyem Rais" w:date="2024-02-22T14:46:00Z"/>
                <w:rFonts w:asciiTheme="minorHAnsi" w:hAnsiTheme="minorHAnsi" w:cstheme="minorHAnsi"/>
                <w:szCs w:val="18"/>
                <w:lang w:val="fr-FR"/>
              </w:rPr>
              <w:pPrChange w:id="10456" w:author="Houyem Rais" w:date="2024-02-22T14:49:00Z">
                <w:pPr>
                  <w:pStyle w:val="Paragraph"/>
                  <w:spacing w:before="0" w:after="0"/>
                  <w:jc w:val="center"/>
                </w:pPr>
              </w:pPrChange>
            </w:pPr>
            <w:del w:id="10457" w:author="Houyem Rais" w:date="2024-02-22T14:46:00Z">
              <w:r w:rsidRPr="00343F01" w:rsidDel="00201166">
                <w:rPr>
                  <w:rFonts w:asciiTheme="minorHAnsi" w:hAnsiTheme="minorHAnsi" w:cstheme="minorHAnsi"/>
                  <w:szCs w:val="18"/>
                  <w:lang w:val="fr-FR"/>
                </w:rPr>
                <w:delText>_</w:delText>
              </w:r>
            </w:del>
          </w:p>
        </w:tc>
        <w:tc>
          <w:tcPr>
            <w:tcW w:w="0" w:type="auto"/>
            <w:tcBorders>
              <w:right w:val="single" w:sz="4" w:space="0" w:color="auto"/>
            </w:tcBorders>
            <w:vAlign w:val="center"/>
          </w:tcPr>
          <w:p w14:paraId="7D421DF7" w14:textId="400EA379" w:rsidR="000C23D9" w:rsidRPr="00343F01" w:rsidDel="00201166" w:rsidRDefault="000C23D9" w:rsidP="00D62BC5">
            <w:pPr>
              <w:spacing w:before="0" w:after="160"/>
              <w:jc w:val="left"/>
              <w:rPr>
                <w:del w:id="10458" w:author="Houyem Rais" w:date="2024-02-22T14:46:00Z"/>
                <w:rFonts w:asciiTheme="minorHAnsi" w:hAnsiTheme="minorHAnsi" w:cstheme="minorHAnsi"/>
                <w:szCs w:val="18"/>
                <w:lang w:val="fr-FR"/>
              </w:rPr>
              <w:pPrChange w:id="10459" w:author="Houyem Rais" w:date="2024-02-22T14:49:00Z">
                <w:pPr>
                  <w:pStyle w:val="Paragraph"/>
                  <w:spacing w:before="0" w:after="0"/>
                  <w:jc w:val="center"/>
                </w:pPr>
              </w:pPrChange>
            </w:pPr>
            <w:del w:id="10460"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237,2 M$</w:delText>
              </w:r>
            </w:del>
          </w:p>
        </w:tc>
        <w:tc>
          <w:tcPr>
            <w:tcW w:w="0" w:type="auto"/>
            <w:tcBorders>
              <w:left w:val="single" w:sz="4" w:space="0" w:color="auto"/>
            </w:tcBorders>
            <w:vAlign w:val="center"/>
          </w:tcPr>
          <w:p w14:paraId="6C849AB8" w14:textId="44BA56D6" w:rsidR="000C23D9" w:rsidRPr="00343F01" w:rsidDel="00201166" w:rsidRDefault="000C23D9" w:rsidP="00D62BC5">
            <w:pPr>
              <w:spacing w:before="0" w:after="160"/>
              <w:jc w:val="left"/>
              <w:rPr>
                <w:del w:id="10461" w:author="Houyem Rais" w:date="2024-02-22T14:46:00Z"/>
                <w:rFonts w:asciiTheme="minorHAnsi" w:hAnsiTheme="minorHAnsi" w:cstheme="minorHAnsi"/>
                <w:szCs w:val="18"/>
                <w:lang w:val="fr-FR"/>
              </w:rPr>
              <w:pPrChange w:id="10462" w:author="Houyem Rais" w:date="2024-02-22T14:49:00Z">
                <w:pPr>
                  <w:pStyle w:val="Paragraph"/>
                  <w:spacing w:before="0" w:after="0"/>
                  <w:jc w:val="center"/>
                </w:pPr>
              </w:pPrChange>
            </w:pPr>
            <w:del w:id="10463" w:author="Houyem Rais" w:date="2024-02-22T14:46:00Z">
              <w:r w:rsidRPr="00343F01" w:rsidDel="00201166">
                <w:rPr>
                  <w:rFonts w:asciiTheme="minorHAnsi" w:hAnsiTheme="minorHAnsi" w:cstheme="minorHAnsi"/>
                  <w:szCs w:val="18"/>
                  <w:lang w:val="fr-FR"/>
                </w:rPr>
                <w:delText>_</w:delText>
              </w:r>
            </w:del>
          </w:p>
        </w:tc>
        <w:tc>
          <w:tcPr>
            <w:tcW w:w="0" w:type="auto"/>
            <w:vAlign w:val="center"/>
          </w:tcPr>
          <w:p w14:paraId="531C7786" w14:textId="42B4F76A" w:rsidR="000C23D9" w:rsidRPr="00343F01" w:rsidDel="00201166" w:rsidRDefault="000C23D9" w:rsidP="00D62BC5">
            <w:pPr>
              <w:spacing w:before="0" w:after="160"/>
              <w:jc w:val="left"/>
              <w:rPr>
                <w:del w:id="10464" w:author="Houyem Rais" w:date="2024-02-22T14:46:00Z"/>
                <w:rFonts w:asciiTheme="minorHAnsi" w:hAnsiTheme="minorHAnsi" w:cstheme="minorHAnsi"/>
                <w:szCs w:val="18"/>
                <w:lang w:val="fr-FR"/>
              </w:rPr>
              <w:pPrChange w:id="10465" w:author="Houyem Rais" w:date="2024-02-22T14:49:00Z">
                <w:pPr>
                  <w:pStyle w:val="Paragraph"/>
                  <w:spacing w:before="0" w:after="0"/>
                  <w:jc w:val="center"/>
                </w:pPr>
              </w:pPrChange>
            </w:pPr>
            <w:del w:id="10466"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237,2 M$</w:delText>
              </w:r>
            </w:del>
          </w:p>
        </w:tc>
      </w:tr>
    </w:tbl>
    <w:p w14:paraId="2CFEA357" w14:textId="7D3F335A" w:rsidR="008837B7" w:rsidRPr="00343F01" w:rsidDel="00201166" w:rsidRDefault="008837B7" w:rsidP="00D62BC5">
      <w:pPr>
        <w:spacing w:before="0" w:after="160"/>
        <w:jc w:val="left"/>
        <w:rPr>
          <w:del w:id="10467" w:author="Houyem Rais" w:date="2024-02-22T14:46:00Z"/>
        </w:rPr>
        <w:pPrChange w:id="10468" w:author="Houyem Rais" w:date="2024-02-22T14:49:00Z">
          <w:pPr/>
        </w:pPrChange>
      </w:pPr>
    </w:p>
    <w:p w14:paraId="2BDB9496" w14:textId="6E6E0105" w:rsidR="00AE1EEA" w:rsidRPr="00343F01" w:rsidDel="00201166" w:rsidRDefault="00AE1EEA" w:rsidP="00D62BC5">
      <w:pPr>
        <w:spacing w:before="0" w:after="160"/>
        <w:jc w:val="left"/>
        <w:rPr>
          <w:del w:id="10469" w:author="Houyem Rais" w:date="2024-02-22T14:46:00Z"/>
          <w:rFonts w:ascii="Calibri" w:hAnsi="Calibri" w:cstheme="majorBidi"/>
          <w:b/>
          <w:bCs/>
          <w:i/>
          <w:color w:val="0070C0"/>
          <w:sz w:val="18"/>
          <w:szCs w:val="18"/>
        </w:rPr>
        <w:pPrChange w:id="10470" w:author="Houyem Rais" w:date="2024-02-22T14:49:00Z">
          <w:pPr>
            <w:spacing w:before="0" w:after="160"/>
            <w:jc w:val="left"/>
          </w:pPr>
        </w:pPrChange>
      </w:pPr>
      <w:del w:id="10471" w:author="Houyem Rais" w:date="2024-02-22T14:46:00Z">
        <w:r w:rsidRPr="00343F01" w:rsidDel="00201166">
          <w:br w:type="page"/>
        </w:r>
      </w:del>
    </w:p>
    <w:p w14:paraId="3FCD0CF5" w14:textId="4C82E626" w:rsidR="008837B7" w:rsidRPr="00343F01" w:rsidDel="00201166" w:rsidRDefault="008837B7" w:rsidP="00D62BC5">
      <w:pPr>
        <w:spacing w:before="0" w:after="160"/>
        <w:jc w:val="left"/>
        <w:rPr>
          <w:del w:id="10472" w:author="Houyem Rais" w:date="2024-02-22T14:46:00Z"/>
        </w:rPr>
        <w:pPrChange w:id="10473" w:author="Houyem Rais" w:date="2024-02-22T14:49:00Z">
          <w:pPr>
            <w:pStyle w:val="Caption"/>
          </w:pPr>
        </w:pPrChange>
      </w:pPr>
      <w:bookmarkStart w:id="10474" w:name="_Toc152165479"/>
      <w:del w:id="10475"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41</w:delText>
        </w:r>
        <w:r w:rsidR="00B0561B" w:rsidDel="00201166">
          <w:rPr>
            <w:noProof/>
          </w:rPr>
          <w:fldChar w:fldCharType="end"/>
        </w:r>
        <w:r w:rsidRPr="00343F01" w:rsidDel="00201166">
          <w:delText xml:space="preserve"> Investissements requis par source de financement pour le Lot contractuel E (Nigéria) : Ech. Badagry - Ech. Okokomaiko (38,8 km)</w:delText>
        </w:r>
        <w:bookmarkEnd w:id="10474"/>
      </w:del>
    </w:p>
    <w:tbl>
      <w:tblPr>
        <w:tblStyle w:val="TableGrid"/>
        <w:tblW w:w="5000" w:type="pct"/>
        <w:tblLook w:val="04A0" w:firstRow="1" w:lastRow="0" w:firstColumn="1" w:lastColumn="0" w:noHBand="0" w:noVBand="1"/>
        <w:tblPrChange w:id="10476" w:author="Mohamed Amine Sdiri" w:date="2023-12-01T18:31:00Z">
          <w:tblPr>
            <w:tblStyle w:val="TableGrid"/>
            <w:tblW w:w="5000" w:type="pct"/>
            <w:tblLook w:val="04A0" w:firstRow="1" w:lastRow="0" w:firstColumn="1" w:lastColumn="0" w:noHBand="0" w:noVBand="1"/>
          </w:tblPr>
        </w:tblPrChange>
      </w:tblPr>
      <w:tblGrid>
        <w:gridCol w:w="2064"/>
        <w:gridCol w:w="2507"/>
        <w:gridCol w:w="2860"/>
        <w:gridCol w:w="3037"/>
        <w:gridCol w:w="3644"/>
        <w:tblGridChange w:id="10477">
          <w:tblGrid>
            <w:gridCol w:w="1621"/>
            <w:gridCol w:w="1969"/>
            <w:gridCol w:w="2246"/>
            <w:gridCol w:w="2385"/>
            <w:gridCol w:w="2862"/>
          </w:tblGrid>
        </w:tblGridChange>
      </w:tblGrid>
      <w:tr w:rsidR="000C23D9" w:rsidRPr="00343F01" w:rsidDel="00201166" w14:paraId="16FA2194" w14:textId="14857D7A" w:rsidTr="000C23D9">
        <w:trPr>
          <w:trHeight w:val="46"/>
          <w:tblHeader/>
          <w:del w:id="10478" w:author="Houyem Rais" w:date="2024-02-22T14:46:00Z"/>
          <w:trPrChange w:id="10479" w:author="Mohamed Amine Sdiri" w:date="2023-12-01T18:31:00Z">
            <w:trPr>
              <w:trHeight w:val="46"/>
              <w:tblHeader/>
            </w:trPr>
          </w:trPrChange>
        </w:trPr>
        <w:tc>
          <w:tcPr>
            <w:tcW w:w="731" w:type="pct"/>
            <w:shd w:val="clear" w:color="auto" w:fill="F2F2F2" w:themeFill="background1" w:themeFillShade="F2"/>
            <w:vAlign w:val="center"/>
            <w:tcPrChange w:id="10480" w:author="Mohamed Amine Sdiri" w:date="2023-12-01T18:31:00Z">
              <w:tcPr>
                <w:tcW w:w="581" w:type="pct"/>
                <w:shd w:val="clear" w:color="auto" w:fill="F2F2F2" w:themeFill="background1" w:themeFillShade="F2"/>
                <w:vAlign w:val="center"/>
              </w:tcPr>
            </w:tcPrChange>
          </w:tcPr>
          <w:p w14:paraId="3876F05E" w14:textId="0074F380" w:rsidR="000C23D9" w:rsidRPr="00343F01" w:rsidDel="00201166" w:rsidRDefault="000C23D9" w:rsidP="00D62BC5">
            <w:pPr>
              <w:spacing w:before="0" w:after="160"/>
              <w:jc w:val="left"/>
              <w:rPr>
                <w:del w:id="10481" w:author="Houyem Rais" w:date="2024-02-22T14:46:00Z"/>
                <w:b/>
                <w:bCs/>
                <w:sz w:val="18"/>
                <w:szCs w:val="18"/>
                <w:lang w:val="fr-FR"/>
              </w:rPr>
              <w:pPrChange w:id="10482" w:author="Houyem Rais" w:date="2024-02-22T14:49:00Z">
                <w:pPr>
                  <w:spacing w:before="0" w:after="0"/>
                </w:pPr>
              </w:pPrChange>
            </w:pPr>
            <w:del w:id="10483" w:author="Houyem Rais" w:date="2024-02-22T14:46:00Z">
              <w:r w:rsidRPr="00343F01" w:rsidDel="00201166">
                <w:rPr>
                  <w:b/>
                  <w:bCs/>
                  <w:sz w:val="18"/>
                  <w:szCs w:val="18"/>
                  <w:lang w:val="fr-FR"/>
                </w:rPr>
                <w:delText>Options shortlistées</w:delText>
              </w:r>
            </w:del>
          </w:p>
        </w:tc>
        <w:tc>
          <w:tcPr>
            <w:tcW w:w="888" w:type="pct"/>
            <w:tcBorders>
              <w:bottom w:val="single" w:sz="4" w:space="0" w:color="auto"/>
            </w:tcBorders>
            <w:shd w:val="clear" w:color="auto" w:fill="F2F2F2" w:themeFill="background1" w:themeFillShade="F2"/>
            <w:vAlign w:val="center"/>
            <w:tcPrChange w:id="10484" w:author="Mohamed Amine Sdiri" w:date="2023-12-01T18:31:00Z">
              <w:tcPr>
                <w:tcW w:w="706" w:type="pct"/>
                <w:tcBorders>
                  <w:bottom w:val="single" w:sz="4" w:space="0" w:color="auto"/>
                </w:tcBorders>
                <w:shd w:val="clear" w:color="auto" w:fill="F2F2F2" w:themeFill="background1" w:themeFillShade="F2"/>
                <w:vAlign w:val="center"/>
              </w:tcPr>
            </w:tcPrChange>
          </w:tcPr>
          <w:p w14:paraId="45F00610" w14:textId="7223D908" w:rsidR="000C23D9" w:rsidRPr="00343F01" w:rsidDel="00201166" w:rsidRDefault="000C23D9" w:rsidP="00D62BC5">
            <w:pPr>
              <w:spacing w:before="0" w:after="160"/>
              <w:jc w:val="left"/>
              <w:rPr>
                <w:del w:id="10485" w:author="Houyem Rais" w:date="2024-02-22T14:46:00Z"/>
                <w:b/>
                <w:bCs/>
                <w:szCs w:val="18"/>
                <w:lang w:val="fr-FR"/>
              </w:rPr>
              <w:pPrChange w:id="10486" w:author="Houyem Rais" w:date="2024-02-22T14:49:00Z">
                <w:pPr>
                  <w:pStyle w:val="Paragraph"/>
                  <w:spacing w:before="0" w:after="0"/>
                  <w:ind w:left="-2" w:right="-43"/>
                  <w:jc w:val="center"/>
                </w:pPr>
              </w:pPrChange>
            </w:pPr>
            <w:del w:id="10487" w:author="Houyem Rais" w:date="2024-02-22T14:46:00Z">
              <w:r w:rsidRPr="00343F01" w:rsidDel="00201166">
                <w:rPr>
                  <w:rFonts w:asciiTheme="minorHAnsi" w:hAnsiTheme="minorHAnsi" w:cstheme="minorHAnsi"/>
                  <w:b/>
                  <w:bCs/>
                  <w:szCs w:val="18"/>
                  <w:u w:val="single"/>
                  <w:lang w:val="fr-FR"/>
                </w:rPr>
                <w:delText>Option 0 :</w:delText>
              </w:r>
              <w:r w:rsidRPr="00343F01" w:rsidDel="00201166">
                <w:rPr>
                  <w:rFonts w:asciiTheme="minorHAnsi" w:hAnsiTheme="minorHAnsi" w:cstheme="minorHAnsi"/>
                  <w:b/>
                  <w:bCs/>
                  <w:szCs w:val="18"/>
                  <w:lang w:val="fr-FR"/>
                </w:rPr>
                <w:delText xml:space="preserve"> Marché Public (DB+OM)</w:delText>
              </w:r>
            </w:del>
          </w:p>
        </w:tc>
        <w:tc>
          <w:tcPr>
            <w:tcW w:w="1013" w:type="pct"/>
            <w:shd w:val="clear" w:color="auto" w:fill="F2F2F2" w:themeFill="background1" w:themeFillShade="F2"/>
            <w:vAlign w:val="center"/>
            <w:tcPrChange w:id="10488" w:author="Mohamed Amine Sdiri" w:date="2023-12-01T18:31:00Z">
              <w:tcPr>
                <w:tcW w:w="805" w:type="pct"/>
                <w:shd w:val="clear" w:color="auto" w:fill="F2F2F2" w:themeFill="background1" w:themeFillShade="F2"/>
                <w:vAlign w:val="center"/>
              </w:tcPr>
            </w:tcPrChange>
          </w:tcPr>
          <w:p w14:paraId="24256B55" w14:textId="7CC31B39" w:rsidR="000C23D9" w:rsidRPr="00343F01" w:rsidDel="00201166" w:rsidRDefault="000C23D9" w:rsidP="00D62BC5">
            <w:pPr>
              <w:spacing w:before="0" w:after="160"/>
              <w:jc w:val="left"/>
              <w:rPr>
                <w:del w:id="10489" w:author="Houyem Rais" w:date="2024-02-22T14:46:00Z"/>
                <w:szCs w:val="18"/>
                <w:lang w:val="fr-FR"/>
              </w:rPr>
              <w:pPrChange w:id="10490" w:author="Houyem Rais" w:date="2024-02-22T14:49:00Z">
                <w:pPr>
                  <w:pStyle w:val="Paragraph"/>
                  <w:spacing w:before="0" w:after="0"/>
                  <w:ind w:left="-2" w:right="-43"/>
                  <w:jc w:val="center"/>
                </w:pPr>
              </w:pPrChange>
            </w:pPr>
            <w:del w:id="10491" w:author="Houyem Rais" w:date="2024-02-22T14:46:00Z">
              <w:r w:rsidRPr="00343F01" w:rsidDel="00201166">
                <w:rPr>
                  <w:rFonts w:asciiTheme="minorHAnsi" w:hAnsiTheme="minorHAnsi" w:cstheme="minorHAnsi"/>
                  <w:b/>
                  <w:bCs/>
                  <w:szCs w:val="18"/>
                  <w:u w:val="single"/>
                  <w:lang w:val="fr-FR"/>
                </w:rPr>
                <w:delText>Option 1 :</w:delText>
              </w:r>
              <w:r w:rsidRPr="00343F01" w:rsidDel="00201166">
                <w:rPr>
                  <w:rFonts w:asciiTheme="minorHAnsi" w:hAnsiTheme="minorHAnsi" w:cstheme="minorHAnsi"/>
                  <w:b/>
                  <w:bCs/>
                  <w:szCs w:val="18"/>
                  <w:lang w:val="fr-FR"/>
                </w:rPr>
                <w:delText xml:space="preserve"> BOT à péage économique</w:delText>
              </w:r>
            </w:del>
          </w:p>
        </w:tc>
        <w:tc>
          <w:tcPr>
            <w:tcW w:w="1076" w:type="pct"/>
            <w:shd w:val="clear" w:color="auto" w:fill="F2F2F2" w:themeFill="background1" w:themeFillShade="F2"/>
            <w:vAlign w:val="center"/>
            <w:tcPrChange w:id="10492" w:author="Mohamed Amine Sdiri" w:date="2023-12-01T18:31:00Z">
              <w:tcPr>
                <w:tcW w:w="855" w:type="pct"/>
                <w:shd w:val="clear" w:color="auto" w:fill="F2F2F2" w:themeFill="background1" w:themeFillShade="F2"/>
                <w:vAlign w:val="center"/>
              </w:tcPr>
            </w:tcPrChange>
          </w:tcPr>
          <w:p w14:paraId="4A935559" w14:textId="675D2EE1" w:rsidR="000C23D9" w:rsidRPr="00343F01" w:rsidDel="00201166" w:rsidRDefault="000C23D9" w:rsidP="00D62BC5">
            <w:pPr>
              <w:spacing w:before="0" w:after="160"/>
              <w:jc w:val="left"/>
              <w:rPr>
                <w:del w:id="10493" w:author="Houyem Rais" w:date="2024-02-22T14:46:00Z"/>
                <w:rFonts w:asciiTheme="minorHAnsi" w:hAnsiTheme="minorHAnsi" w:cstheme="minorHAnsi"/>
                <w:b/>
                <w:bCs/>
                <w:szCs w:val="18"/>
                <w:u w:val="single"/>
                <w:lang w:val="fr-FR"/>
              </w:rPr>
              <w:pPrChange w:id="10494" w:author="Houyem Rais" w:date="2024-02-22T14:49:00Z">
                <w:pPr>
                  <w:pStyle w:val="Paragraph"/>
                  <w:spacing w:before="0" w:after="0"/>
                  <w:ind w:left="-2" w:right="-43"/>
                  <w:jc w:val="center"/>
                </w:pPr>
              </w:pPrChange>
            </w:pPr>
            <w:del w:id="10495" w:author="Houyem Rais" w:date="2024-02-22T14:46:00Z">
              <w:r w:rsidRPr="00343F01" w:rsidDel="00201166">
                <w:rPr>
                  <w:rFonts w:asciiTheme="minorHAnsi" w:hAnsiTheme="minorHAnsi" w:cstheme="minorHAnsi"/>
                  <w:b/>
                  <w:bCs/>
                  <w:szCs w:val="18"/>
                  <w:u w:val="single"/>
                  <w:lang w:val="fr-FR"/>
                </w:rPr>
                <w:delText>Option 3.1</w:delText>
              </w:r>
              <w:r w:rsidRPr="00343F01" w:rsidDel="00201166">
                <w:rPr>
                  <w:rFonts w:asciiTheme="minorHAnsi" w:hAnsiTheme="minorHAnsi" w:cstheme="minorHAnsi"/>
                  <w:b/>
                  <w:bCs/>
                  <w:szCs w:val="18"/>
                  <w:lang w:val="fr-FR"/>
                </w:rPr>
                <w:delText> : MP + Affermage</w:delText>
              </w:r>
            </w:del>
          </w:p>
        </w:tc>
        <w:tc>
          <w:tcPr>
            <w:tcW w:w="1291" w:type="pct"/>
            <w:shd w:val="clear" w:color="auto" w:fill="F2F2F2" w:themeFill="background1" w:themeFillShade="F2"/>
            <w:tcPrChange w:id="10496" w:author="Mohamed Amine Sdiri" w:date="2023-12-01T18:31:00Z">
              <w:tcPr>
                <w:tcW w:w="1026" w:type="pct"/>
                <w:shd w:val="clear" w:color="auto" w:fill="F2F2F2" w:themeFill="background1" w:themeFillShade="F2"/>
              </w:tcPr>
            </w:tcPrChange>
          </w:tcPr>
          <w:p w14:paraId="0054E282" w14:textId="3D0218FD" w:rsidR="000C23D9" w:rsidRPr="00343F01" w:rsidDel="00201166" w:rsidRDefault="000C23D9" w:rsidP="00D62BC5">
            <w:pPr>
              <w:spacing w:before="0" w:after="160"/>
              <w:jc w:val="left"/>
              <w:rPr>
                <w:del w:id="10497" w:author="Houyem Rais" w:date="2024-02-22T14:46:00Z"/>
                <w:rFonts w:asciiTheme="minorHAnsi" w:hAnsiTheme="minorHAnsi" w:cstheme="minorHAnsi"/>
                <w:b/>
                <w:bCs/>
                <w:szCs w:val="18"/>
                <w:u w:val="single"/>
                <w:lang w:val="fr-FR"/>
              </w:rPr>
              <w:pPrChange w:id="10498" w:author="Houyem Rais" w:date="2024-02-22T14:49:00Z">
                <w:pPr>
                  <w:pStyle w:val="Paragraph"/>
                  <w:spacing w:before="0" w:after="0"/>
                  <w:ind w:left="-2" w:right="-43"/>
                  <w:jc w:val="center"/>
                </w:pPr>
              </w:pPrChange>
            </w:pPr>
            <w:del w:id="10499" w:author="Houyem Rais" w:date="2024-02-22T14:46:00Z">
              <w:r w:rsidRPr="00343F01" w:rsidDel="00201166">
                <w:rPr>
                  <w:rFonts w:asciiTheme="minorHAnsi" w:hAnsiTheme="minorHAnsi" w:cstheme="minorHAnsi"/>
                  <w:b/>
                  <w:bCs/>
                  <w:szCs w:val="18"/>
                  <w:u w:val="single"/>
                  <w:lang w:val="fr-FR"/>
                </w:rPr>
                <w:delText>Option 4 :</w:delText>
              </w:r>
              <w:r w:rsidRPr="00343F01" w:rsidDel="00201166">
                <w:rPr>
                  <w:rFonts w:asciiTheme="minorHAnsi" w:hAnsiTheme="minorHAnsi" w:cstheme="minorHAnsi"/>
                  <w:b/>
                  <w:bCs/>
                  <w:szCs w:val="18"/>
                  <w:lang w:val="fr-FR"/>
                </w:rPr>
                <w:delText xml:space="preserve"> PPP à paiement public</w:delText>
              </w:r>
            </w:del>
          </w:p>
        </w:tc>
      </w:tr>
      <w:tr w:rsidR="000C23D9" w:rsidRPr="00343F01" w:rsidDel="00201166" w14:paraId="34DC1843" w14:textId="5F6AB7B3" w:rsidTr="000C23D9">
        <w:trPr>
          <w:trHeight w:val="139"/>
          <w:del w:id="10500" w:author="Houyem Rais" w:date="2024-02-22T14:46:00Z"/>
          <w:trPrChange w:id="10501" w:author="Mohamed Amine Sdiri" w:date="2023-12-01T18:31:00Z">
            <w:trPr>
              <w:trHeight w:val="137"/>
            </w:trPr>
          </w:trPrChange>
        </w:trPr>
        <w:tc>
          <w:tcPr>
            <w:tcW w:w="731" w:type="pct"/>
            <w:tcBorders>
              <w:right w:val="single" w:sz="4" w:space="0" w:color="auto"/>
            </w:tcBorders>
            <w:shd w:val="clear" w:color="auto" w:fill="CAFEE6"/>
            <w:vAlign w:val="center"/>
            <w:tcPrChange w:id="10502" w:author="Mohamed Amine Sdiri" w:date="2023-12-01T18:31:00Z">
              <w:tcPr>
                <w:tcW w:w="581" w:type="pct"/>
                <w:tcBorders>
                  <w:right w:val="single" w:sz="4" w:space="0" w:color="auto"/>
                </w:tcBorders>
                <w:shd w:val="clear" w:color="auto" w:fill="CAFEE6"/>
                <w:vAlign w:val="center"/>
              </w:tcPr>
            </w:tcPrChange>
          </w:tcPr>
          <w:p w14:paraId="14E6F09A" w14:textId="7B92FA1B" w:rsidR="000C23D9" w:rsidRPr="00343F01" w:rsidDel="00201166" w:rsidRDefault="000C23D9" w:rsidP="00D62BC5">
            <w:pPr>
              <w:spacing w:before="0" w:after="160"/>
              <w:jc w:val="left"/>
              <w:rPr>
                <w:del w:id="10503" w:author="Houyem Rais" w:date="2024-02-22T14:46:00Z"/>
                <w:rFonts w:asciiTheme="minorHAnsi" w:hAnsiTheme="minorHAnsi" w:cstheme="minorHAnsi"/>
                <w:b/>
                <w:bCs/>
                <w:szCs w:val="18"/>
                <w:lang w:val="fr-FR"/>
              </w:rPr>
              <w:pPrChange w:id="10504" w:author="Houyem Rais" w:date="2024-02-22T14:49:00Z">
                <w:pPr>
                  <w:pStyle w:val="Paragraph"/>
                  <w:spacing w:before="0" w:after="0"/>
                  <w:jc w:val="left"/>
                </w:pPr>
              </w:pPrChange>
            </w:pPr>
            <w:del w:id="10505" w:author="Houyem Rais" w:date="2024-02-22T14:46:00Z">
              <w:r w:rsidRPr="00343F01" w:rsidDel="00201166">
                <w:rPr>
                  <w:rFonts w:asciiTheme="minorHAnsi" w:hAnsiTheme="minorHAnsi" w:cstheme="minorHAnsi"/>
                  <w:b/>
                  <w:bCs/>
                  <w:szCs w:val="18"/>
                  <w:lang w:val="fr-FR"/>
                </w:rPr>
                <w:delText>Financement Public</w:delText>
              </w:r>
            </w:del>
          </w:p>
        </w:tc>
        <w:tc>
          <w:tcPr>
            <w:tcW w:w="88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Change w:id="10506" w:author="Mohamed Amine Sdiri" w:date="2023-12-01T18:31:00Z">
              <w:tcPr>
                <w:tcW w:w="70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tcPrChange>
          </w:tcPr>
          <w:p w14:paraId="7AA90282" w14:textId="41836879" w:rsidR="000C23D9" w:rsidRPr="00343F01" w:rsidDel="00201166" w:rsidRDefault="000C23D9" w:rsidP="00D62BC5">
            <w:pPr>
              <w:spacing w:before="0" w:after="160"/>
              <w:jc w:val="left"/>
              <w:rPr>
                <w:del w:id="10507" w:author="Houyem Rais" w:date="2024-02-22T14:46:00Z"/>
                <w:rFonts w:asciiTheme="minorHAnsi" w:hAnsiTheme="minorHAnsi" w:cstheme="minorHAnsi"/>
                <w:szCs w:val="18"/>
                <w:lang w:val="fr-FR"/>
              </w:rPr>
              <w:pPrChange w:id="10508" w:author="Houyem Rais" w:date="2024-02-22T14:49:00Z">
                <w:pPr>
                  <w:pStyle w:val="Paragraph"/>
                  <w:spacing w:before="0" w:after="0"/>
                  <w:jc w:val="center"/>
                </w:pPr>
              </w:pPrChange>
            </w:pPr>
            <w:del w:id="10509" w:author="Houyem Rais" w:date="2024-02-22T14:46:00Z">
              <w:r w:rsidRPr="00343F01" w:rsidDel="00201166">
                <w:rPr>
                  <w:rFonts w:asciiTheme="minorHAnsi" w:hAnsiTheme="minorHAnsi" w:cstheme="minorHAnsi"/>
                  <w:szCs w:val="18"/>
                  <w:lang w:val="fr-FR"/>
                </w:rPr>
                <w:delText xml:space="preserve">L’Etat couvrira la totalité des coûts d’investissement, soit </w:delText>
              </w:r>
              <w:r w:rsidRPr="00343F01" w:rsidDel="00201166">
                <w:rPr>
                  <w:rFonts w:asciiTheme="minorHAnsi" w:hAnsiTheme="minorHAnsi" w:cstheme="minorHAnsi"/>
                  <w:b/>
                  <w:bCs/>
                  <w:szCs w:val="18"/>
                  <w:lang w:val="fr-FR"/>
                </w:rPr>
                <w:delText>766,8 M$</w:delText>
              </w:r>
            </w:del>
          </w:p>
        </w:tc>
        <w:tc>
          <w:tcPr>
            <w:tcW w:w="1013" w:type="pct"/>
            <w:tcBorders>
              <w:left w:val="single" w:sz="4" w:space="0" w:color="auto"/>
              <w:right w:val="single" w:sz="4" w:space="0" w:color="auto"/>
            </w:tcBorders>
            <w:vAlign w:val="center"/>
            <w:tcPrChange w:id="10510" w:author="Mohamed Amine Sdiri" w:date="2023-12-01T18:31:00Z">
              <w:tcPr>
                <w:tcW w:w="805" w:type="pct"/>
                <w:tcBorders>
                  <w:left w:val="single" w:sz="4" w:space="0" w:color="auto"/>
                  <w:right w:val="single" w:sz="4" w:space="0" w:color="auto"/>
                </w:tcBorders>
                <w:vAlign w:val="center"/>
              </w:tcPr>
            </w:tcPrChange>
          </w:tcPr>
          <w:p w14:paraId="40D228C4" w14:textId="1BC86D98" w:rsidR="000C23D9" w:rsidRPr="00343F01" w:rsidDel="00201166" w:rsidRDefault="000C23D9" w:rsidP="00D62BC5">
            <w:pPr>
              <w:spacing w:before="0" w:after="160"/>
              <w:jc w:val="left"/>
              <w:rPr>
                <w:del w:id="10511" w:author="Houyem Rais" w:date="2024-02-22T14:46:00Z"/>
                <w:rFonts w:asciiTheme="minorHAnsi" w:hAnsiTheme="minorHAnsi" w:cstheme="minorHAnsi"/>
                <w:szCs w:val="18"/>
                <w:lang w:val="fr-FR"/>
              </w:rPr>
              <w:pPrChange w:id="10512" w:author="Houyem Rais" w:date="2024-02-22T14:49:00Z">
                <w:pPr>
                  <w:pStyle w:val="Paragraph"/>
                  <w:spacing w:before="0" w:after="0"/>
                  <w:jc w:val="center"/>
                </w:pPr>
              </w:pPrChange>
            </w:pPr>
            <w:del w:id="10513" w:author="Houyem Rais" w:date="2024-02-22T14:46:00Z">
              <w:r w:rsidRPr="00343F01" w:rsidDel="00201166">
                <w:rPr>
                  <w:rFonts w:asciiTheme="minorHAnsi" w:hAnsiTheme="minorHAnsi" w:cstheme="minorHAnsi"/>
                  <w:szCs w:val="18"/>
                  <w:lang w:val="fr-FR"/>
                </w:rPr>
                <w:delText>Pas de financement public initial</w:delText>
              </w:r>
            </w:del>
          </w:p>
        </w:tc>
        <w:tc>
          <w:tcPr>
            <w:tcW w:w="1076" w:type="pct"/>
            <w:tcBorders>
              <w:left w:val="single" w:sz="4" w:space="0" w:color="auto"/>
            </w:tcBorders>
            <w:tcPrChange w:id="10514" w:author="Mohamed Amine Sdiri" w:date="2023-12-01T18:31:00Z">
              <w:tcPr>
                <w:tcW w:w="855" w:type="pct"/>
                <w:tcBorders>
                  <w:left w:val="single" w:sz="4" w:space="0" w:color="auto"/>
                </w:tcBorders>
              </w:tcPr>
            </w:tcPrChange>
          </w:tcPr>
          <w:p w14:paraId="5972C4A3" w14:textId="368C0C08" w:rsidR="000C23D9" w:rsidRPr="00343F01" w:rsidDel="00201166" w:rsidRDefault="000C23D9" w:rsidP="00D62BC5">
            <w:pPr>
              <w:spacing w:before="0" w:after="160"/>
              <w:jc w:val="left"/>
              <w:rPr>
                <w:del w:id="10515" w:author="Houyem Rais" w:date="2024-02-22T14:46:00Z"/>
                <w:rFonts w:asciiTheme="minorHAnsi" w:hAnsiTheme="minorHAnsi" w:cstheme="minorHAnsi"/>
                <w:szCs w:val="18"/>
                <w:lang w:val="fr-FR"/>
              </w:rPr>
              <w:pPrChange w:id="10516" w:author="Houyem Rais" w:date="2024-02-22T14:49:00Z">
                <w:pPr>
                  <w:pStyle w:val="Paragraph"/>
                  <w:spacing w:before="0" w:after="0"/>
                  <w:jc w:val="center"/>
                </w:pPr>
              </w:pPrChange>
            </w:pPr>
            <w:del w:id="10517" w:author="Houyem Rais" w:date="2024-02-22T14:46:00Z">
              <w:r w:rsidRPr="00343F01" w:rsidDel="00201166">
                <w:rPr>
                  <w:rFonts w:asciiTheme="minorHAnsi" w:hAnsiTheme="minorHAnsi" w:cstheme="minorHAnsi"/>
                  <w:szCs w:val="18"/>
                  <w:lang w:val="fr-FR"/>
                </w:rPr>
                <w:delText xml:space="preserve">L’Etat couvrira la totalité des coûts d’investissement, soit </w:delText>
              </w:r>
              <w:r w:rsidRPr="00343F01" w:rsidDel="00201166">
                <w:rPr>
                  <w:rFonts w:asciiTheme="minorHAnsi" w:hAnsiTheme="minorHAnsi" w:cstheme="minorHAnsi"/>
                  <w:b/>
                  <w:bCs/>
                  <w:szCs w:val="18"/>
                  <w:lang w:val="fr-FR"/>
                </w:rPr>
                <w:delText>766,8 M$</w:delText>
              </w:r>
            </w:del>
          </w:p>
        </w:tc>
        <w:tc>
          <w:tcPr>
            <w:tcW w:w="1291" w:type="pct"/>
            <w:vAlign w:val="center"/>
            <w:tcPrChange w:id="10518" w:author="Mohamed Amine Sdiri" w:date="2023-12-01T18:31:00Z">
              <w:tcPr>
                <w:tcW w:w="1026" w:type="pct"/>
                <w:vAlign w:val="center"/>
              </w:tcPr>
            </w:tcPrChange>
          </w:tcPr>
          <w:p w14:paraId="38F6B0AA" w14:textId="331C4AB4" w:rsidR="000C23D9" w:rsidRPr="00343F01" w:rsidDel="00201166" w:rsidRDefault="000C23D9" w:rsidP="00D62BC5">
            <w:pPr>
              <w:spacing w:before="0" w:after="160"/>
              <w:jc w:val="left"/>
              <w:rPr>
                <w:del w:id="10519" w:author="Houyem Rais" w:date="2024-02-22T14:46:00Z"/>
                <w:rFonts w:asciiTheme="minorHAnsi" w:hAnsiTheme="minorHAnsi" w:cstheme="minorHAnsi"/>
                <w:szCs w:val="18"/>
                <w:lang w:val="fr-FR"/>
              </w:rPr>
              <w:pPrChange w:id="10520" w:author="Houyem Rais" w:date="2024-02-22T14:49:00Z">
                <w:pPr>
                  <w:pStyle w:val="Paragraph"/>
                  <w:spacing w:before="0" w:after="0"/>
                  <w:jc w:val="center"/>
                </w:pPr>
              </w:pPrChange>
            </w:pPr>
            <w:del w:id="10521" w:author="Houyem Rais" w:date="2024-02-22T14:46:00Z">
              <w:r w:rsidRPr="00343F01" w:rsidDel="00201166">
                <w:rPr>
                  <w:rFonts w:asciiTheme="minorHAnsi" w:hAnsiTheme="minorHAnsi" w:cstheme="minorHAnsi"/>
                  <w:szCs w:val="18"/>
                  <w:lang w:val="fr-FR"/>
                </w:rPr>
                <w:delText>Pas de financement public initial</w:delText>
              </w:r>
            </w:del>
          </w:p>
        </w:tc>
      </w:tr>
      <w:tr w:rsidR="000C23D9" w:rsidRPr="00343F01" w:rsidDel="00201166" w14:paraId="4599DA53" w14:textId="5C7573C9" w:rsidTr="000C23D9">
        <w:trPr>
          <w:trHeight w:val="139"/>
          <w:del w:id="10522" w:author="Houyem Rais" w:date="2024-02-22T14:46:00Z"/>
          <w:trPrChange w:id="10523" w:author="Mohamed Amine Sdiri" w:date="2023-12-01T18:31:00Z">
            <w:trPr>
              <w:trHeight w:val="137"/>
            </w:trPr>
          </w:trPrChange>
        </w:trPr>
        <w:tc>
          <w:tcPr>
            <w:tcW w:w="731" w:type="pct"/>
            <w:tcBorders>
              <w:right w:val="single" w:sz="4" w:space="0" w:color="auto"/>
            </w:tcBorders>
            <w:shd w:val="clear" w:color="auto" w:fill="CAFEE6"/>
            <w:vAlign w:val="center"/>
            <w:tcPrChange w:id="10524" w:author="Mohamed Amine Sdiri" w:date="2023-12-01T18:31:00Z">
              <w:tcPr>
                <w:tcW w:w="581" w:type="pct"/>
                <w:tcBorders>
                  <w:right w:val="single" w:sz="4" w:space="0" w:color="auto"/>
                </w:tcBorders>
                <w:shd w:val="clear" w:color="auto" w:fill="CAFEE6"/>
                <w:vAlign w:val="center"/>
              </w:tcPr>
            </w:tcPrChange>
          </w:tcPr>
          <w:p w14:paraId="7A9BA28B" w14:textId="1D820D98" w:rsidR="000C23D9" w:rsidRPr="00343F01" w:rsidDel="00201166" w:rsidRDefault="000C23D9" w:rsidP="00D62BC5">
            <w:pPr>
              <w:spacing w:before="0" w:after="160"/>
              <w:jc w:val="left"/>
              <w:rPr>
                <w:del w:id="10525" w:author="Houyem Rais" w:date="2024-02-22T14:46:00Z"/>
                <w:rFonts w:asciiTheme="minorHAnsi" w:hAnsiTheme="minorHAnsi" w:cstheme="minorHAnsi"/>
                <w:b/>
                <w:bCs/>
                <w:szCs w:val="18"/>
                <w:lang w:val="fr-FR"/>
              </w:rPr>
              <w:pPrChange w:id="10526" w:author="Houyem Rais" w:date="2024-02-22T14:49:00Z">
                <w:pPr>
                  <w:pStyle w:val="Paragraph"/>
                  <w:spacing w:before="0" w:after="0"/>
                  <w:jc w:val="left"/>
                </w:pPr>
              </w:pPrChange>
            </w:pPr>
            <w:del w:id="10527" w:author="Houyem Rais" w:date="2024-02-22T14:46:00Z">
              <w:r w:rsidRPr="00343F01" w:rsidDel="00201166">
                <w:rPr>
                  <w:rFonts w:asciiTheme="minorHAnsi" w:hAnsiTheme="minorHAnsi" w:cstheme="minorHAnsi"/>
                  <w:szCs w:val="18"/>
                  <w:lang w:val="fr-FR"/>
                </w:rPr>
                <w:delText>Dont prêts multilatéraux</w:delText>
              </w:r>
            </w:del>
          </w:p>
        </w:tc>
        <w:tc>
          <w:tcPr>
            <w:tcW w:w="88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Change w:id="10528" w:author="Mohamed Amine Sdiri" w:date="2023-12-01T18:31:00Z">
              <w:tcPr>
                <w:tcW w:w="70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tcPrChange>
          </w:tcPr>
          <w:p w14:paraId="2BE72E06" w14:textId="0E85B08B" w:rsidR="000C23D9" w:rsidRPr="00343F01" w:rsidDel="00201166" w:rsidRDefault="000C23D9" w:rsidP="00D62BC5">
            <w:pPr>
              <w:spacing w:before="0" w:after="160"/>
              <w:jc w:val="left"/>
              <w:rPr>
                <w:del w:id="10529" w:author="Houyem Rais" w:date="2024-02-22T14:46:00Z"/>
                <w:rFonts w:asciiTheme="minorHAnsi" w:hAnsiTheme="minorHAnsi" w:cstheme="minorHAnsi"/>
                <w:szCs w:val="18"/>
                <w:lang w:val="fr-FR"/>
              </w:rPr>
              <w:pPrChange w:id="10530" w:author="Houyem Rais" w:date="2024-02-22T14:49:00Z">
                <w:pPr>
                  <w:pStyle w:val="Paragraph"/>
                  <w:spacing w:before="0" w:after="0"/>
                  <w:jc w:val="center"/>
                </w:pPr>
              </w:pPrChange>
            </w:pPr>
            <w:del w:id="10531" w:author="Houyem Rais" w:date="2024-02-22T14:46:00Z">
              <w:r w:rsidRPr="00343F01" w:rsidDel="00201166">
                <w:rPr>
                  <w:rFonts w:asciiTheme="minorHAnsi" w:hAnsiTheme="minorHAnsi" w:cstheme="minorHAnsi"/>
                  <w:szCs w:val="18"/>
                  <w:lang w:val="fr-FR"/>
                </w:rPr>
                <w:delText xml:space="preserve">Le gouvernement financera ces coûts d’investissement par un prêt multilatéral couvrant 95% du financement, soit </w:delText>
              </w:r>
              <w:r w:rsidRPr="00343F01" w:rsidDel="00201166">
                <w:rPr>
                  <w:rFonts w:asciiTheme="minorHAnsi" w:hAnsiTheme="minorHAnsi" w:cstheme="minorHAnsi"/>
                  <w:b/>
                  <w:bCs/>
                  <w:szCs w:val="18"/>
                  <w:lang w:val="fr-FR"/>
                </w:rPr>
                <w:delText>728,5 M$</w:delText>
              </w:r>
            </w:del>
          </w:p>
          <w:p w14:paraId="06034BC7" w14:textId="438D25DC" w:rsidR="000C23D9" w:rsidRPr="00343F01" w:rsidDel="00201166" w:rsidRDefault="000C23D9" w:rsidP="00D62BC5">
            <w:pPr>
              <w:spacing w:before="0" w:after="160"/>
              <w:jc w:val="left"/>
              <w:rPr>
                <w:del w:id="10532" w:author="Houyem Rais" w:date="2024-02-22T14:46:00Z"/>
                <w:rFonts w:asciiTheme="minorHAnsi" w:hAnsiTheme="minorHAnsi" w:cstheme="minorHAnsi"/>
                <w:szCs w:val="18"/>
                <w:lang w:val="fr-FR"/>
              </w:rPr>
              <w:pPrChange w:id="10533" w:author="Houyem Rais" w:date="2024-02-22T14:49:00Z">
                <w:pPr>
                  <w:pStyle w:val="Paragraph"/>
                  <w:spacing w:before="0" w:after="0"/>
                  <w:jc w:val="center"/>
                </w:pPr>
              </w:pPrChange>
            </w:pPr>
            <w:del w:id="10534"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38,3 M$</w:delText>
              </w:r>
            </w:del>
          </w:p>
        </w:tc>
        <w:tc>
          <w:tcPr>
            <w:tcW w:w="1013" w:type="pct"/>
            <w:tcBorders>
              <w:left w:val="single" w:sz="4" w:space="0" w:color="auto"/>
              <w:right w:val="single" w:sz="4" w:space="0" w:color="auto"/>
            </w:tcBorders>
            <w:vAlign w:val="center"/>
            <w:tcPrChange w:id="10535" w:author="Mohamed Amine Sdiri" w:date="2023-12-01T18:31:00Z">
              <w:tcPr>
                <w:tcW w:w="805" w:type="pct"/>
                <w:tcBorders>
                  <w:left w:val="single" w:sz="4" w:space="0" w:color="auto"/>
                  <w:right w:val="single" w:sz="4" w:space="0" w:color="auto"/>
                </w:tcBorders>
                <w:vAlign w:val="center"/>
              </w:tcPr>
            </w:tcPrChange>
          </w:tcPr>
          <w:p w14:paraId="477EB99B" w14:textId="1F151A3E" w:rsidR="000C23D9" w:rsidRPr="00343F01" w:rsidDel="00201166" w:rsidRDefault="000C23D9" w:rsidP="00D62BC5">
            <w:pPr>
              <w:spacing w:before="0" w:after="160"/>
              <w:jc w:val="left"/>
              <w:rPr>
                <w:del w:id="10536" w:author="Houyem Rais" w:date="2024-02-22T14:46:00Z"/>
                <w:rFonts w:asciiTheme="minorHAnsi" w:hAnsiTheme="minorHAnsi" w:cstheme="minorHAnsi"/>
                <w:szCs w:val="18"/>
                <w:lang w:val="fr-FR"/>
              </w:rPr>
              <w:pPrChange w:id="10537" w:author="Houyem Rais" w:date="2024-02-22T14:49:00Z">
                <w:pPr>
                  <w:pStyle w:val="Paragraph"/>
                  <w:spacing w:before="0" w:after="0"/>
                  <w:jc w:val="center"/>
                </w:pPr>
              </w:pPrChange>
            </w:pPr>
            <w:del w:id="10538" w:author="Houyem Rais" w:date="2024-02-22T14:46:00Z">
              <w:r w:rsidRPr="00343F01" w:rsidDel="00201166">
                <w:rPr>
                  <w:rFonts w:asciiTheme="minorHAnsi" w:hAnsiTheme="minorHAnsi" w:cstheme="minorHAnsi"/>
                  <w:szCs w:val="18"/>
                  <w:lang w:val="fr-FR"/>
                </w:rPr>
                <w:delText>_</w:delText>
              </w:r>
            </w:del>
          </w:p>
        </w:tc>
        <w:tc>
          <w:tcPr>
            <w:tcW w:w="1076" w:type="pct"/>
            <w:tcBorders>
              <w:left w:val="single" w:sz="4" w:space="0" w:color="auto"/>
            </w:tcBorders>
            <w:vAlign w:val="center"/>
            <w:tcPrChange w:id="10539" w:author="Mohamed Amine Sdiri" w:date="2023-12-01T18:31:00Z">
              <w:tcPr>
                <w:tcW w:w="855" w:type="pct"/>
                <w:tcBorders>
                  <w:left w:val="single" w:sz="4" w:space="0" w:color="auto"/>
                </w:tcBorders>
                <w:vAlign w:val="center"/>
              </w:tcPr>
            </w:tcPrChange>
          </w:tcPr>
          <w:p w14:paraId="63A33E82" w14:textId="1F4BEEE8" w:rsidR="000C23D9" w:rsidRPr="00343F01" w:rsidDel="00201166" w:rsidRDefault="000C23D9" w:rsidP="00D62BC5">
            <w:pPr>
              <w:spacing w:before="0" w:after="160"/>
              <w:jc w:val="left"/>
              <w:rPr>
                <w:del w:id="10540" w:author="Houyem Rais" w:date="2024-02-22T14:46:00Z"/>
                <w:rFonts w:asciiTheme="minorHAnsi" w:hAnsiTheme="minorHAnsi" w:cstheme="minorHAnsi"/>
                <w:b/>
                <w:bCs/>
                <w:szCs w:val="18"/>
                <w:lang w:val="fr-FR"/>
              </w:rPr>
              <w:pPrChange w:id="10541" w:author="Houyem Rais" w:date="2024-02-22T14:49:00Z">
                <w:pPr>
                  <w:pStyle w:val="Paragraph"/>
                  <w:spacing w:before="0" w:after="0"/>
                  <w:jc w:val="center"/>
                </w:pPr>
              </w:pPrChange>
            </w:pPr>
            <w:del w:id="10542" w:author="Houyem Rais" w:date="2024-02-22T14:46:00Z">
              <w:r w:rsidRPr="00343F01" w:rsidDel="00201166">
                <w:rPr>
                  <w:rFonts w:asciiTheme="minorHAnsi" w:hAnsiTheme="minorHAnsi" w:cstheme="minorHAnsi"/>
                  <w:szCs w:val="18"/>
                  <w:lang w:val="fr-FR"/>
                </w:rPr>
                <w:delText xml:space="preserve">Le gouvernement financera ces coûts d’investissement par un prêt multilatéral couvrant 95% du financement, soit </w:delText>
              </w:r>
              <w:r w:rsidRPr="00343F01" w:rsidDel="00201166">
                <w:rPr>
                  <w:rFonts w:asciiTheme="minorHAnsi" w:hAnsiTheme="minorHAnsi" w:cstheme="minorHAnsi"/>
                  <w:b/>
                  <w:bCs/>
                  <w:szCs w:val="18"/>
                  <w:lang w:val="fr-FR"/>
                </w:rPr>
                <w:delText>728,5 M$</w:delText>
              </w:r>
            </w:del>
          </w:p>
          <w:p w14:paraId="08A1DAD8" w14:textId="02A05953" w:rsidR="000C23D9" w:rsidRPr="00343F01" w:rsidDel="00201166" w:rsidRDefault="000C23D9" w:rsidP="00D62BC5">
            <w:pPr>
              <w:spacing w:before="0" w:after="160"/>
              <w:jc w:val="left"/>
              <w:rPr>
                <w:del w:id="10543" w:author="Houyem Rais" w:date="2024-02-22T14:46:00Z"/>
                <w:rFonts w:asciiTheme="minorHAnsi" w:hAnsiTheme="minorHAnsi" w:cstheme="minorHAnsi"/>
                <w:szCs w:val="18"/>
                <w:lang w:val="fr-FR"/>
              </w:rPr>
              <w:pPrChange w:id="10544" w:author="Houyem Rais" w:date="2024-02-22T14:49:00Z">
                <w:pPr>
                  <w:pStyle w:val="Paragraph"/>
                  <w:spacing w:before="0" w:after="0"/>
                  <w:jc w:val="center"/>
                </w:pPr>
              </w:pPrChange>
            </w:pPr>
            <w:del w:id="10545"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38,3 M$</w:delText>
              </w:r>
            </w:del>
          </w:p>
        </w:tc>
        <w:tc>
          <w:tcPr>
            <w:tcW w:w="1291" w:type="pct"/>
            <w:vAlign w:val="center"/>
            <w:tcPrChange w:id="10546" w:author="Mohamed Amine Sdiri" w:date="2023-12-01T18:31:00Z">
              <w:tcPr>
                <w:tcW w:w="1026" w:type="pct"/>
                <w:vAlign w:val="center"/>
              </w:tcPr>
            </w:tcPrChange>
          </w:tcPr>
          <w:p w14:paraId="6D4CF274" w14:textId="076F8607" w:rsidR="000C23D9" w:rsidRPr="00343F01" w:rsidDel="00201166" w:rsidRDefault="000C23D9" w:rsidP="00D62BC5">
            <w:pPr>
              <w:spacing w:before="0" w:after="160"/>
              <w:jc w:val="left"/>
              <w:rPr>
                <w:del w:id="10547" w:author="Houyem Rais" w:date="2024-02-22T14:46:00Z"/>
                <w:rFonts w:asciiTheme="minorHAnsi" w:hAnsiTheme="minorHAnsi" w:cstheme="minorHAnsi"/>
                <w:szCs w:val="18"/>
                <w:lang w:val="fr-FR"/>
              </w:rPr>
              <w:pPrChange w:id="10548" w:author="Houyem Rais" w:date="2024-02-22T14:49:00Z">
                <w:pPr>
                  <w:pStyle w:val="Paragraph"/>
                  <w:spacing w:before="0" w:after="0"/>
                  <w:jc w:val="center"/>
                </w:pPr>
              </w:pPrChange>
            </w:pPr>
            <w:del w:id="10549" w:author="Houyem Rais" w:date="2024-02-22T14:46:00Z">
              <w:r w:rsidRPr="00343F01" w:rsidDel="00201166">
                <w:rPr>
                  <w:rFonts w:asciiTheme="minorHAnsi" w:hAnsiTheme="minorHAnsi" w:cstheme="minorHAnsi"/>
                  <w:szCs w:val="18"/>
                  <w:lang w:val="fr-FR"/>
                </w:rPr>
                <w:delText>_</w:delText>
              </w:r>
            </w:del>
          </w:p>
        </w:tc>
      </w:tr>
      <w:tr w:rsidR="000C23D9" w:rsidRPr="00343F01" w:rsidDel="00201166" w14:paraId="1322DE6D" w14:textId="2DA074C4" w:rsidTr="000C23D9">
        <w:trPr>
          <w:trHeight w:val="47"/>
          <w:del w:id="10550" w:author="Houyem Rais" w:date="2024-02-22T14:46:00Z"/>
          <w:trPrChange w:id="10551" w:author="Mohamed Amine Sdiri" w:date="2023-12-01T18:31:00Z">
            <w:trPr>
              <w:trHeight w:val="47"/>
            </w:trPr>
          </w:trPrChange>
        </w:trPr>
        <w:tc>
          <w:tcPr>
            <w:tcW w:w="731" w:type="pct"/>
            <w:tcBorders>
              <w:right w:val="single" w:sz="4" w:space="0" w:color="auto"/>
            </w:tcBorders>
            <w:shd w:val="clear" w:color="auto" w:fill="CAFEE6"/>
            <w:vAlign w:val="center"/>
            <w:tcPrChange w:id="10552" w:author="Mohamed Amine Sdiri" w:date="2023-12-01T18:31:00Z">
              <w:tcPr>
                <w:tcW w:w="581" w:type="pct"/>
                <w:tcBorders>
                  <w:right w:val="single" w:sz="4" w:space="0" w:color="auto"/>
                </w:tcBorders>
                <w:shd w:val="clear" w:color="auto" w:fill="CAFEE6"/>
                <w:vAlign w:val="center"/>
              </w:tcPr>
            </w:tcPrChange>
          </w:tcPr>
          <w:p w14:paraId="3A597878" w14:textId="7A2A7961" w:rsidR="000C23D9" w:rsidRPr="00343F01" w:rsidDel="00201166" w:rsidRDefault="000C23D9" w:rsidP="00D62BC5">
            <w:pPr>
              <w:spacing w:before="0" w:after="160"/>
              <w:jc w:val="left"/>
              <w:rPr>
                <w:del w:id="10553" w:author="Houyem Rais" w:date="2024-02-22T14:46:00Z"/>
                <w:rFonts w:asciiTheme="minorHAnsi" w:hAnsiTheme="minorHAnsi" w:cstheme="minorHAnsi"/>
                <w:b/>
                <w:bCs/>
                <w:szCs w:val="18"/>
                <w:lang w:val="fr-FR"/>
              </w:rPr>
              <w:pPrChange w:id="10554" w:author="Houyem Rais" w:date="2024-02-22T14:49:00Z">
                <w:pPr>
                  <w:pStyle w:val="Paragraph"/>
                  <w:spacing w:before="0" w:after="0"/>
                  <w:jc w:val="left"/>
                </w:pPr>
              </w:pPrChange>
            </w:pPr>
            <w:del w:id="10555" w:author="Houyem Rais" w:date="2024-02-22T14:46:00Z">
              <w:r w:rsidRPr="00343F01" w:rsidDel="00201166">
                <w:rPr>
                  <w:rFonts w:asciiTheme="minorHAnsi" w:hAnsiTheme="minorHAnsi" w:cstheme="minorHAnsi"/>
                  <w:b/>
                  <w:bCs/>
                  <w:szCs w:val="18"/>
                  <w:lang w:val="fr-FR"/>
                </w:rPr>
                <w:delText>Financement Privé</w:delText>
              </w:r>
            </w:del>
          </w:p>
        </w:tc>
        <w:tc>
          <w:tcPr>
            <w:tcW w:w="88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Change w:id="10556" w:author="Mohamed Amine Sdiri" w:date="2023-12-01T18:31:00Z">
              <w:tcPr>
                <w:tcW w:w="70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tcPrChange>
          </w:tcPr>
          <w:p w14:paraId="156F7707" w14:textId="14F7EB45" w:rsidR="000C23D9" w:rsidRPr="00343F01" w:rsidDel="00201166" w:rsidRDefault="000C23D9" w:rsidP="00D62BC5">
            <w:pPr>
              <w:spacing w:before="0" w:after="160"/>
              <w:jc w:val="left"/>
              <w:rPr>
                <w:del w:id="10557" w:author="Houyem Rais" w:date="2024-02-22T14:46:00Z"/>
                <w:rFonts w:asciiTheme="minorHAnsi" w:hAnsiTheme="minorHAnsi" w:cstheme="minorHAnsi"/>
                <w:szCs w:val="18"/>
                <w:lang w:val="fr-FR"/>
              </w:rPr>
              <w:pPrChange w:id="10558" w:author="Houyem Rais" w:date="2024-02-22T14:49:00Z">
                <w:pPr>
                  <w:pStyle w:val="Paragraph"/>
                  <w:spacing w:before="0" w:after="0"/>
                  <w:jc w:val="center"/>
                </w:pPr>
              </w:pPrChange>
            </w:pPr>
            <w:del w:id="10559" w:author="Houyem Rais" w:date="2024-02-22T14:46:00Z">
              <w:r w:rsidRPr="00343F01" w:rsidDel="00201166">
                <w:rPr>
                  <w:rFonts w:asciiTheme="minorHAnsi" w:hAnsiTheme="minorHAnsi" w:cstheme="minorHAnsi"/>
                  <w:szCs w:val="18"/>
                  <w:lang w:val="fr-FR"/>
                </w:rPr>
                <w:delText>Pas de financement privé initial</w:delText>
              </w:r>
            </w:del>
          </w:p>
        </w:tc>
        <w:tc>
          <w:tcPr>
            <w:tcW w:w="1013" w:type="pct"/>
            <w:tcBorders>
              <w:left w:val="single" w:sz="4" w:space="0" w:color="auto"/>
              <w:right w:val="single" w:sz="4" w:space="0" w:color="auto"/>
            </w:tcBorders>
            <w:vAlign w:val="center"/>
            <w:tcPrChange w:id="10560" w:author="Mohamed Amine Sdiri" w:date="2023-12-01T18:31:00Z">
              <w:tcPr>
                <w:tcW w:w="805" w:type="pct"/>
                <w:tcBorders>
                  <w:left w:val="single" w:sz="4" w:space="0" w:color="auto"/>
                  <w:right w:val="single" w:sz="4" w:space="0" w:color="auto"/>
                </w:tcBorders>
                <w:vAlign w:val="center"/>
              </w:tcPr>
            </w:tcPrChange>
          </w:tcPr>
          <w:p w14:paraId="7035FC71" w14:textId="1309121A" w:rsidR="000C23D9" w:rsidRPr="00343F01" w:rsidDel="00201166" w:rsidRDefault="000C23D9" w:rsidP="00D62BC5">
            <w:pPr>
              <w:spacing w:before="0" w:after="160"/>
              <w:jc w:val="left"/>
              <w:rPr>
                <w:del w:id="10561" w:author="Houyem Rais" w:date="2024-02-22T14:46:00Z"/>
                <w:rFonts w:asciiTheme="minorHAnsi" w:hAnsiTheme="minorHAnsi" w:cstheme="minorHAnsi"/>
                <w:szCs w:val="18"/>
                <w:lang w:val="fr-FR"/>
              </w:rPr>
              <w:pPrChange w:id="10562" w:author="Houyem Rais" w:date="2024-02-22T14:49:00Z">
                <w:pPr>
                  <w:pStyle w:val="Paragraph"/>
                  <w:spacing w:before="0" w:after="0"/>
                  <w:jc w:val="center"/>
                </w:pPr>
              </w:pPrChange>
            </w:pPr>
            <w:del w:id="10563" w:author="Houyem Rais" w:date="2024-02-22T14:46:00Z">
              <w:r w:rsidRPr="00343F01" w:rsidDel="00201166">
                <w:rPr>
                  <w:rFonts w:asciiTheme="minorHAnsi" w:hAnsiTheme="minorHAnsi" w:cstheme="minorHAnsi"/>
                  <w:szCs w:val="18"/>
                  <w:lang w:val="fr-FR"/>
                </w:rPr>
                <w:delText xml:space="preserve">Le partenaire privé assumera la totalité des coûts de construction initiaux, soit à </w:delText>
              </w:r>
              <w:r w:rsidRPr="00343F01" w:rsidDel="00201166">
                <w:rPr>
                  <w:rFonts w:asciiTheme="minorHAnsi" w:hAnsiTheme="minorHAnsi" w:cstheme="minorHAnsi"/>
                  <w:b/>
                  <w:bCs/>
                  <w:szCs w:val="18"/>
                  <w:lang w:val="fr-FR"/>
                </w:rPr>
                <w:delText>766,8 M$</w:delText>
              </w:r>
            </w:del>
          </w:p>
        </w:tc>
        <w:tc>
          <w:tcPr>
            <w:tcW w:w="1076" w:type="pct"/>
            <w:tcBorders>
              <w:left w:val="single" w:sz="4" w:space="0" w:color="auto"/>
            </w:tcBorders>
            <w:vAlign w:val="center"/>
            <w:tcPrChange w:id="10564" w:author="Mohamed Amine Sdiri" w:date="2023-12-01T18:31:00Z">
              <w:tcPr>
                <w:tcW w:w="855" w:type="pct"/>
                <w:tcBorders>
                  <w:left w:val="single" w:sz="4" w:space="0" w:color="auto"/>
                </w:tcBorders>
                <w:vAlign w:val="center"/>
              </w:tcPr>
            </w:tcPrChange>
          </w:tcPr>
          <w:p w14:paraId="62225E08" w14:textId="7941C8A1" w:rsidR="000C23D9" w:rsidRPr="00343F01" w:rsidDel="00201166" w:rsidRDefault="000C23D9" w:rsidP="00D62BC5">
            <w:pPr>
              <w:spacing w:before="0" w:after="160"/>
              <w:jc w:val="left"/>
              <w:rPr>
                <w:del w:id="10565" w:author="Houyem Rais" w:date="2024-02-22T14:46:00Z"/>
                <w:rFonts w:asciiTheme="minorHAnsi" w:hAnsiTheme="minorHAnsi" w:cstheme="minorHAnsi"/>
                <w:szCs w:val="18"/>
                <w:lang w:val="fr-FR"/>
              </w:rPr>
              <w:pPrChange w:id="10566" w:author="Houyem Rais" w:date="2024-02-22T14:49:00Z">
                <w:pPr>
                  <w:pStyle w:val="Paragraph"/>
                  <w:spacing w:before="0" w:after="0"/>
                  <w:jc w:val="center"/>
                </w:pPr>
              </w:pPrChange>
            </w:pPr>
            <w:del w:id="10567" w:author="Houyem Rais" w:date="2024-02-22T14:46:00Z">
              <w:r w:rsidRPr="00343F01" w:rsidDel="00201166">
                <w:rPr>
                  <w:rFonts w:asciiTheme="minorHAnsi" w:hAnsiTheme="minorHAnsi" w:cstheme="minorHAnsi"/>
                  <w:szCs w:val="18"/>
                  <w:lang w:val="fr-FR"/>
                </w:rPr>
                <w:delText>Pas de financement privé initial, mais le partenaire privé sera tenu de mettre à disposition tous les moyens nécessaires pour l’exploitation et la maintenance du tronçon autoroutier</w:delText>
              </w:r>
            </w:del>
          </w:p>
        </w:tc>
        <w:tc>
          <w:tcPr>
            <w:tcW w:w="1291" w:type="pct"/>
            <w:vAlign w:val="center"/>
            <w:tcPrChange w:id="10568" w:author="Mohamed Amine Sdiri" w:date="2023-12-01T18:31:00Z">
              <w:tcPr>
                <w:tcW w:w="1026" w:type="pct"/>
                <w:vAlign w:val="center"/>
              </w:tcPr>
            </w:tcPrChange>
          </w:tcPr>
          <w:p w14:paraId="6D90B0E2" w14:textId="464DB187" w:rsidR="000C23D9" w:rsidRPr="00343F01" w:rsidDel="00201166" w:rsidRDefault="000C23D9" w:rsidP="00D62BC5">
            <w:pPr>
              <w:spacing w:before="0" w:after="160"/>
              <w:jc w:val="left"/>
              <w:rPr>
                <w:del w:id="10569" w:author="Houyem Rais" w:date="2024-02-22T14:46:00Z"/>
                <w:rFonts w:asciiTheme="minorHAnsi" w:hAnsiTheme="minorHAnsi" w:cstheme="minorHAnsi"/>
                <w:szCs w:val="18"/>
                <w:lang w:val="fr-FR"/>
              </w:rPr>
              <w:pPrChange w:id="10570" w:author="Houyem Rais" w:date="2024-02-22T14:49:00Z">
                <w:pPr>
                  <w:pStyle w:val="Paragraph"/>
                  <w:spacing w:before="0" w:after="0"/>
                  <w:jc w:val="center"/>
                </w:pPr>
              </w:pPrChange>
            </w:pPr>
            <w:del w:id="10571" w:author="Houyem Rais" w:date="2024-02-22T14:46:00Z">
              <w:r w:rsidRPr="00343F01" w:rsidDel="00201166">
                <w:rPr>
                  <w:rFonts w:asciiTheme="minorHAnsi" w:hAnsiTheme="minorHAnsi" w:cstheme="minorHAnsi"/>
                  <w:szCs w:val="18"/>
                  <w:lang w:val="fr-FR"/>
                </w:rPr>
                <w:delText xml:space="preserve">Le partenaire privé assumera la totalité des coûts de construction initiaux, soit à </w:delText>
              </w:r>
              <w:r w:rsidRPr="00343F01" w:rsidDel="00201166">
                <w:rPr>
                  <w:rFonts w:asciiTheme="minorHAnsi" w:hAnsiTheme="minorHAnsi" w:cstheme="minorHAnsi"/>
                  <w:b/>
                  <w:bCs/>
                  <w:szCs w:val="18"/>
                  <w:lang w:val="fr-FR"/>
                </w:rPr>
                <w:delText>766,8 M$</w:delText>
              </w:r>
            </w:del>
          </w:p>
        </w:tc>
      </w:tr>
      <w:tr w:rsidR="000C23D9" w:rsidRPr="00343F01" w:rsidDel="00201166" w14:paraId="3F317FCD" w14:textId="12C32013" w:rsidTr="000C23D9">
        <w:trPr>
          <w:trHeight w:val="47"/>
          <w:del w:id="10572" w:author="Houyem Rais" w:date="2024-02-22T14:46:00Z"/>
          <w:trPrChange w:id="10573" w:author="Mohamed Amine Sdiri" w:date="2023-12-01T18:31:00Z">
            <w:trPr>
              <w:trHeight w:val="47"/>
            </w:trPr>
          </w:trPrChange>
        </w:trPr>
        <w:tc>
          <w:tcPr>
            <w:tcW w:w="731" w:type="pct"/>
            <w:tcBorders>
              <w:right w:val="single" w:sz="4" w:space="0" w:color="auto"/>
            </w:tcBorders>
            <w:shd w:val="clear" w:color="auto" w:fill="CAFEE6"/>
            <w:vAlign w:val="center"/>
            <w:tcPrChange w:id="10574" w:author="Mohamed Amine Sdiri" w:date="2023-12-01T18:31:00Z">
              <w:tcPr>
                <w:tcW w:w="581" w:type="pct"/>
                <w:tcBorders>
                  <w:right w:val="single" w:sz="4" w:space="0" w:color="auto"/>
                </w:tcBorders>
                <w:shd w:val="clear" w:color="auto" w:fill="CAFEE6"/>
                <w:vAlign w:val="center"/>
              </w:tcPr>
            </w:tcPrChange>
          </w:tcPr>
          <w:p w14:paraId="3BBBA6AF" w14:textId="0B2CA831" w:rsidR="000C23D9" w:rsidRPr="00343F01" w:rsidDel="00201166" w:rsidRDefault="000C23D9" w:rsidP="00D62BC5">
            <w:pPr>
              <w:spacing w:before="0" w:after="160"/>
              <w:jc w:val="left"/>
              <w:rPr>
                <w:del w:id="10575" w:author="Houyem Rais" w:date="2024-02-22T14:46:00Z"/>
                <w:rFonts w:asciiTheme="minorHAnsi" w:hAnsiTheme="minorHAnsi" w:cstheme="minorHAnsi"/>
                <w:b/>
                <w:bCs/>
                <w:szCs w:val="18"/>
                <w:lang w:val="fr-FR"/>
              </w:rPr>
              <w:pPrChange w:id="10576" w:author="Houyem Rais" w:date="2024-02-22T14:49:00Z">
                <w:pPr>
                  <w:pStyle w:val="Paragraph"/>
                  <w:spacing w:before="0" w:after="0"/>
                  <w:jc w:val="left"/>
                </w:pPr>
              </w:pPrChange>
            </w:pPr>
            <w:del w:id="10577" w:author="Houyem Rais" w:date="2024-02-22T14:46:00Z">
              <w:r w:rsidRPr="00343F01" w:rsidDel="00201166">
                <w:rPr>
                  <w:rFonts w:asciiTheme="minorHAnsi" w:hAnsiTheme="minorHAnsi" w:cstheme="minorHAnsi"/>
                  <w:szCs w:val="18"/>
                  <w:lang w:val="fr-FR"/>
                </w:rPr>
                <w:delText>Ratio Dette/FP</w:delText>
              </w:r>
            </w:del>
          </w:p>
        </w:tc>
        <w:tc>
          <w:tcPr>
            <w:tcW w:w="88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Change w:id="10578" w:author="Mohamed Amine Sdiri" w:date="2023-12-01T18:31:00Z">
              <w:tcPr>
                <w:tcW w:w="70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tcPrChange>
          </w:tcPr>
          <w:p w14:paraId="28F64C0F" w14:textId="7F44D18B" w:rsidR="000C23D9" w:rsidRPr="00343F01" w:rsidDel="00201166" w:rsidRDefault="000C23D9" w:rsidP="00D62BC5">
            <w:pPr>
              <w:spacing w:before="0" w:after="160"/>
              <w:jc w:val="left"/>
              <w:rPr>
                <w:del w:id="10579" w:author="Houyem Rais" w:date="2024-02-22T14:46:00Z"/>
                <w:rFonts w:asciiTheme="minorHAnsi" w:hAnsiTheme="minorHAnsi" w:cstheme="minorHAnsi"/>
                <w:szCs w:val="18"/>
                <w:lang w:val="fr-FR"/>
              </w:rPr>
              <w:pPrChange w:id="10580" w:author="Houyem Rais" w:date="2024-02-22T14:49:00Z">
                <w:pPr>
                  <w:pStyle w:val="Paragraph"/>
                  <w:spacing w:before="0" w:after="0"/>
                  <w:jc w:val="center"/>
                </w:pPr>
              </w:pPrChange>
            </w:pPr>
            <w:del w:id="10581" w:author="Houyem Rais" w:date="2024-02-22T14:46:00Z">
              <w:r w:rsidRPr="00343F01" w:rsidDel="00201166">
                <w:rPr>
                  <w:rFonts w:asciiTheme="minorHAnsi" w:hAnsiTheme="minorHAnsi" w:cstheme="minorHAnsi"/>
                  <w:szCs w:val="18"/>
                  <w:lang w:val="fr-FR"/>
                </w:rPr>
                <w:delText>_</w:delText>
              </w:r>
            </w:del>
          </w:p>
        </w:tc>
        <w:tc>
          <w:tcPr>
            <w:tcW w:w="1013" w:type="pct"/>
            <w:tcBorders>
              <w:left w:val="single" w:sz="4" w:space="0" w:color="auto"/>
              <w:right w:val="single" w:sz="4" w:space="0" w:color="auto"/>
            </w:tcBorders>
            <w:vAlign w:val="center"/>
            <w:tcPrChange w:id="10582" w:author="Mohamed Amine Sdiri" w:date="2023-12-01T18:31:00Z">
              <w:tcPr>
                <w:tcW w:w="805" w:type="pct"/>
                <w:tcBorders>
                  <w:left w:val="single" w:sz="4" w:space="0" w:color="auto"/>
                  <w:right w:val="single" w:sz="4" w:space="0" w:color="auto"/>
                </w:tcBorders>
                <w:vAlign w:val="center"/>
              </w:tcPr>
            </w:tcPrChange>
          </w:tcPr>
          <w:p w14:paraId="0BD0B60B" w14:textId="235C0316" w:rsidR="000C23D9" w:rsidRPr="00343F01" w:rsidDel="00201166" w:rsidRDefault="000C23D9" w:rsidP="00D62BC5">
            <w:pPr>
              <w:spacing w:before="0" w:after="160"/>
              <w:jc w:val="left"/>
              <w:rPr>
                <w:del w:id="10583" w:author="Houyem Rais" w:date="2024-02-22T14:46:00Z"/>
                <w:rFonts w:asciiTheme="minorHAnsi" w:hAnsiTheme="minorHAnsi" w:cstheme="minorHAnsi"/>
                <w:szCs w:val="18"/>
                <w:lang w:val="fr-FR"/>
              </w:rPr>
              <w:pPrChange w:id="10584" w:author="Houyem Rais" w:date="2024-02-22T14:49:00Z">
                <w:pPr>
                  <w:pStyle w:val="Paragraph"/>
                  <w:spacing w:before="0" w:after="0"/>
                  <w:jc w:val="center"/>
                </w:pPr>
              </w:pPrChange>
            </w:pPr>
            <w:del w:id="10585" w:author="Houyem Rais" w:date="2024-02-22T14:46:00Z">
              <w:r w:rsidRPr="00343F01" w:rsidDel="00201166">
                <w:rPr>
                  <w:rFonts w:asciiTheme="minorHAnsi" w:hAnsiTheme="minorHAnsi" w:cstheme="minorHAnsi"/>
                  <w:szCs w:val="18"/>
                  <w:lang w:val="fr-FR"/>
                </w:rPr>
                <w:delText>70/30</w:delText>
              </w:r>
            </w:del>
          </w:p>
          <w:p w14:paraId="60E46842" w14:textId="64B8E168" w:rsidR="000C23D9" w:rsidRPr="00343F01" w:rsidDel="00201166" w:rsidRDefault="000C23D9" w:rsidP="00D62BC5">
            <w:pPr>
              <w:spacing w:before="0" w:after="160"/>
              <w:jc w:val="left"/>
              <w:rPr>
                <w:del w:id="10586" w:author="Houyem Rais" w:date="2024-02-22T14:46:00Z"/>
                <w:rFonts w:asciiTheme="minorHAnsi" w:hAnsiTheme="minorHAnsi" w:cstheme="minorHAnsi"/>
                <w:szCs w:val="18"/>
                <w:lang w:val="fr-FR"/>
              </w:rPr>
              <w:pPrChange w:id="10587" w:author="Houyem Rais" w:date="2024-02-22T14:49:00Z">
                <w:pPr>
                  <w:pStyle w:val="Paragraph"/>
                  <w:spacing w:before="0" w:after="0"/>
                  <w:jc w:val="center"/>
                </w:pPr>
              </w:pPrChange>
            </w:pPr>
            <w:del w:id="10588"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536,8 M$</w:delText>
              </w:r>
            </w:del>
          </w:p>
        </w:tc>
        <w:tc>
          <w:tcPr>
            <w:tcW w:w="1076" w:type="pct"/>
            <w:tcBorders>
              <w:left w:val="single" w:sz="4" w:space="0" w:color="auto"/>
            </w:tcBorders>
            <w:vAlign w:val="center"/>
            <w:tcPrChange w:id="10589" w:author="Mohamed Amine Sdiri" w:date="2023-12-01T18:31:00Z">
              <w:tcPr>
                <w:tcW w:w="855" w:type="pct"/>
                <w:tcBorders>
                  <w:left w:val="single" w:sz="4" w:space="0" w:color="auto"/>
                </w:tcBorders>
                <w:vAlign w:val="center"/>
              </w:tcPr>
            </w:tcPrChange>
          </w:tcPr>
          <w:p w14:paraId="3580A8E2" w14:textId="220D00D8" w:rsidR="000C23D9" w:rsidRPr="00343F01" w:rsidDel="00201166" w:rsidRDefault="000C23D9" w:rsidP="00D62BC5">
            <w:pPr>
              <w:spacing w:before="0" w:after="160"/>
              <w:jc w:val="left"/>
              <w:rPr>
                <w:del w:id="10590" w:author="Houyem Rais" w:date="2024-02-22T14:46:00Z"/>
                <w:rFonts w:asciiTheme="minorHAnsi" w:hAnsiTheme="minorHAnsi" w:cstheme="minorHAnsi"/>
                <w:szCs w:val="18"/>
                <w:lang w:val="fr-FR"/>
              </w:rPr>
              <w:pPrChange w:id="10591" w:author="Houyem Rais" w:date="2024-02-22T14:49:00Z">
                <w:pPr>
                  <w:pStyle w:val="Paragraph"/>
                  <w:spacing w:before="0" w:after="0"/>
                  <w:jc w:val="center"/>
                </w:pPr>
              </w:pPrChange>
            </w:pPr>
            <w:del w:id="10592" w:author="Houyem Rais" w:date="2024-02-22T14:46:00Z">
              <w:r w:rsidRPr="00343F01" w:rsidDel="00201166">
                <w:rPr>
                  <w:rFonts w:asciiTheme="minorHAnsi" w:hAnsiTheme="minorHAnsi" w:cstheme="minorHAnsi"/>
                  <w:szCs w:val="18"/>
                  <w:lang w:val="fr-FR"/>
                </w:rPr>
                <w:delText>_</w:delText>
              </w:r>
            </w:del>
          </w:p>
        </w:tc>
        <w:tc>
          <w:tcPr>
            <w:tcW w:w="1291" w:type="pct"/>
            <w:vAlign w:val="center"/>
            <w:tcPrChange w:id="10593" w:author="Mohamed Amine Sdiri" w:date="2023-12-01T18:31:00Z">
              <w:tcPr>
                <w:tcW w:w="1026" w:type="pct"/>
                <w:vAlign w:val="center"/>
              </w:tcPr>
            </w:tcPrChange>
          </w:tcPr>
          <w:p w14:paraId="06160296" w14:textId="059245CE" w:rsidR="000C23D9" w:rsidRPr="00343F01" w:rsidDel="00201166" w:rsidRDefault="000C23D9" w:rsidP="00D62BC5">
            <w:pPr>
              <w:spacing w:before="0" w:after="160"/>
              <w:jc w:val="left"/>
              <w:rPr>
                <w:del w:id="10594" w:author="Houyem Rais" w:date="2024-02-22T14:46:00Z"/>
                <w:rFonts w:asciiTheme="minorHAnsi" w:hAnsiTheme="minorHAnsi" w:cstheme="minorHAnsi"/>
                <w:szCs w:val="18"/>
                <w:lang w:val="fr-FR"/>
              </w:rPr>
              <w:pPrChange w:id="10595" w:author="Houyem Rais" w:date="2024-02-22T14:49:00Z">
                <w:pPr>
                  <w:pStyle w:val="Paragraph"/>
                  <w:spacing w:before="0" w:after="0"/>
                  <w:jc w:val="center"/>
                </w:pPr>
              </w:pPrChange>
            </w:pPr>
            <w:del w:id="10596" w:author="Houyem Rais" w:date="2024-02-22T14:46:00Z">
              <w:r w:rsidRPr="00343F01" w:rsidDel="00201166">
                <w:rPr>
                  <w:rFonts w:asciiTheme="minorHAnsi" w:hAnsiTheme="minorHAnsi" w:cstheme="minorHAnsi"/>
                  <w:szCs w:val="18"/>
                  <w:lang w:val="fr-FR"/>
                </w:rPr>
                <w:delText>70/30</w:delText>
              </w:r>
            </w:del>
          </w:p>
          <w:p w14:paraId="6526D417" w14:textId="16ECBAB3" w:rsidR="000C23D9" w:rsidRPr="00343F01" w:rsidDel="00201166" w:rsidRDefault="000C23D9" w:rsidP="00D62BC5">
            <w:pPr>
              <w:spacing w:before="0" w:after="160"/>
              <w:jc w:val="left"/>
              <w:rPr>
                <w:del w:id="10597" w:author="Houyem Rais" w:date="2024-02-22T14:46:00Z"/>
                <w:rFonts w:asciiTheme="minorHAnsi" w:hAnsiTheme="minorHAnsi" w:cstheme="minorHAnsi"/>
                <w:szCs w:val="18"/>
                <w:lang w:val="fr-FR"/>
              </w:rPr>
              <w:pPrChange w:id="10598" w:author="Houyem Rais" w:date="2024-02-22T14:49:00Z">
                <w:pPr>
                  <w:pStyle w:val="Paragraph"/>
                  <w:spacing w:before="0" w:after="0"/>
                  <w:jc w:val="center"/>
                </w:pPr>
              </w:pPrChange>
            </w:pPr>
            <w:del w:id="10599" w:author="Houyem Rais" w:date="2024-02-22T14:46:00Z">
              <w:r w:rsidRPr="00343F01" w:rsidDel="00201166">
                <w:rPr>
                  <w:rFonts w:asciiTheme="minorHAnsi" w:hAnsiTheme="minorHAnsi" w:cstheme="minorHAnsi"/>
                  <w:szCs w:val="18"/>
                  <w:lang w:val="fr-FR"/>
                </w:rPr>
                <w:delText xml:space="preserve">Le montant total de la dette privé sera de </w:delText>
              </w:r>
              <w:r w:rsidRPr="00343F01" w:rsidDel="00201166">
                <w:rPr>
                  <w:rFonts w:asciiTheme="minorHAnsi" w:hAnsiTheme="minorHAnsi" w:cstheme="minorHAnsi"/>
                  <w:b/>
                  <w:bCs/>
                  <w:szCs w:val="18"/>
                  <w:lang w:val="fr-FR"/>
                </w:rPr>
                <w:delText>536,8 M$</w:delText>
              </w:r>
            </w:del>
          </w:p>
        </w:tc>
      </w:tr>
      <w:tr w:rsidR="000C23D9" w:rsidRPr="00343F01" w:rsidDel="00201166" w14:paraId="63445E3F" w14:textId="454F4279" w:rsidTr="000C23D9">
        <w:trPr>
          <w:trHeight w:val="47"/>
          <w:del w:id="10600" w:author="Houyem Rais" w:date="2024-02-22T14:46:00Z"/>
          <w:trPrChange w:id="10601" w:author="Mohamed Amine Sdiri" w:date="2023-12-01T18:31:00Z">
            <w:trPr>
              <w:trHeight w:val="47"/>
            </w:trPr>
          </w:trPrChange>
        </w:trPr>
        <w:tc>
          <w:tcPr>
            <w:tcW w:w="731" w:type="pct"/>
            <w:tcBorders>
              <w:right w:val="single" w:sz="4" w:space="0" w:color="auto"/>
            </w:tcBorders>
            <w:shd w:val="clear" w:color="auto" w:fill="CAFEE6"/>
            <w:vAlign w:val="center"/>
            <w:tcPrChange w:id="10602" w:author="Mohamed Amine Sdiri" w:date="2023-12-01T18:31:00Z">
              <w:tcPr>
                <w:tcW w:w="581" w:type="pct"/>
                <w:tcBorders>
                  <w:right w:val="single" w:sz="4" w:space="0" w:color="auto"/>
                </w:tcBorders>
                <w:shd w:val="clear" w:color="auto" w:fill="CAFEE6"/>
                <w:vAlign w:val="center"/>
              </w:tcPr>
            </w:tcPrChange>
          </w:tcPr>
          <w:p w14:paraId="6900BF93" w14:textId="1AFE0C85" w:rsidR="000C23D9" w:rsidRPr="00343F01" w:rsidDel="00201166" w:rsidRDefault="000C23D9" w:rsidP="00D62BC5">
            <w:pPr>
              <w:spacing w:before="0" w:after="160"/>
              <w:jc w:val="left"/>
              <w:rPr>
                <w:del w:id="10603" w:author="Houyem Rais" w:date="2024-02-22T14:46:00Z"/>
                <w:rFonts w:asciiTheme="minorHAnsi" w:hAnsiTheme="minorHAnsi" w:cstheme="minorHAnsi"/>
                <w:b/>
                <w:bCs/>
                <w:szCs w:val="18"/>
                <w:lang w:val="fr-FR"/>
              </w:rPr>
              <w:pPrChange w:id="10604" w:author="Houyem Rais" w:date="2024-02-22T14:49:00Z">
                <w:pPr>
                  <w:pStyle w:val="Paragraph"/>
                  <w:spacing w:before="0" w:after="0"/>
                  <w:jc w:val="left"/>
                </w:pPr>
              </w:pPrChange>
            </w:pPr>
            <w:del w:id="10605" w:author="Houyem Rais" w:date="2024-02-22T14:46:00Z">
              <w:r w:rsidRPr="00343F01" w:rsidDel="00201166">
                <w:rPr>
                  <w:rFonts w:asciiTheme="minorHAnsi" w:hAnsiTheme="minorHAnsi" w:cstheme="minorHAnsi"/>
                  <w:szCs w:val="18"/>
                  <w:lang w:val="fr-FR"/>
                </w:rPr>
                <w:delText>Dont</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prêts</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concessionnels</w:delText>
              </w:r>
            </w:del>
          </w:p>
        </w:tc>
        <w:tc>
          <w:tcPr>
            <w:tcW w:w="88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Change w:id="10606" w:author="Mohamed Amine Sdiri" w:date="2023-12-01T18:31:00Z">
              <w:tcPr>
                <w:tcW w:w="70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tcPrChange>
          </w:tcPr>
          <w:p w14:paraId="5CC25E04" w14:textId="0632F8E6" w:rsidR="000C23D9" w:rsidRPr="00343F01" w:rsidDel="00201166" w:rsidRDefault="000C23D9" w:rsidP="00D62BC5">
            <w:pPr>
              <w:spacing w:before="0" w:after="160"/>
              <w:jc w:val="left"/>
              <w:rPr>
                <w:del w:id="10607" w:author="Houyem Rais" w:date="2024-02-22T14:46:00Z"/>
                <w:rFonts w:asciiTheme="minorHAnsi" w:hAnsiTheme="minorHAnsi" w:cstheme="minorHAnsi"/>
                <w:szCs w:val="18"/>
                <w:lang w:val="fr-FR"/>
              </w:rPr>
              <w:pPrChange w:id="10608" w:author="Houyem Rais" w:date="2024-02-22T14:49:00Z">
                <w:pPr>
                  <w:pStyle w:val="Paragraph"/>
                  <w:spacing w:before="0" w:after="0"/>
                  <w:jc w:val="center"/>
                </w:pPr>
              </w:pPrChange>
            </w:pPr>
            <w:del w:id="10609" w:author="Houyem Rais" w:date="2024-02-22T14:46:00Z">
              <w:r w:rsidRPr="00343F01" w:rsidDel="00201166">
                <w:rPr>
                  <w:rFonts w:asciiTheme="minorHAnsi" w:hAnsiTheme="minorHAnsi" w:cstheme="minorHAnsi"/>
                  <w:szCs w:val="18"/>
                  <w:lang w:val="fr-FR"/>
                </w:rPr>
                <w:delText>_</w:delText>
              </w:r>
            </w:del>
          </w:p>
        </w:tc>
        <w:tc>
          <w:tcPr>
            <w:tcW w:w="1013" w:type="pct"/>
            <w:tcBorders>
              <w:left w:val="single" w:sz="4" w:space="0" w:color="auto"/>
              <w:right w:val="single" w:sz="4" w:space="0" w:color="auto"/>
            </w:tcBorders>
            <w:vAlign w:val="center"/>
            <w:tcPrChange w:id="10610" w:author="Mohamed Amine Sdiri" w:date="2023-12-01T18:31:00Z">
              <w:tcPr>
                <w:tcW w:w="805" w:type="pct"/>
                <w:tcBorders>
                  <w:left w:val="single" w:sz="4" w:space="0" w:color="auto"/>
                  <w:right w:val="single" w:sz="4" w:space="0" w:color="auto"/>
                </w:tcBorders>
                <w:vAlign w:val="center"/>
              </w:tcPr>
            </w:tcPrChange>
          </w:tcPr>
          <w:p w14:paraId="279DA3B6" w14:textId="611A5050" w:rsidR="000C23D9" w:rsidRPr="00343F01" w:rsidDel="00201166" w:rsidRDefault="000C23D9" w:rsidP="00D62BC5">
            <w:pPr>
              <w:spacing w:before="0" w:after="160"/>
              <w:jc w:val="left"/>
              <w:rPr>
                <w:del w:id="10611" w:author="Houyem Rais" w:date="2024-02-22T14:46:00Z"/>
                <w:rFonts w:asciiTheme="minorHAnsi" w:hAnsiTheme="minorHAnsi" w:cstheme="minorHAnsi"/>
                <w:szCs w:val="18"/>
                <w:lang w:val="fr-FR"/>
              </w:rPr>
              <w:pPrChange w:id="10612" w:author="Houyem Rais" w:date="2024-02-22T14:49:00Z">
                <w:pPr>
                  <w:pStyle w:val="Paragraph"/>
                  <w:spacing w:before="0" w:after="0"/>
                  <w:jc w:val="center"/>
                </w:pPr>
              </w:pPrChange>
            </w:pPr>
            <w:del w:id="10613"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214,7 M$</w:delText>
              </w:r>
            </w:del>
          </w:p>
        </w:tc>
        <w:tc>
          <w:tcPr>
            <w:tcW w:w="1076" w:type="pct"/>
            <w:tcBorders>
              <w:left w:val="single" w:sz="4" w:space="0" w:color="auto"/>
            </w:tcBorders>
            <w:vAlign w:val="center"/>
            <w:tcPrChange w:id="10614" w:author="Mohamed Amine Sdiri" w:date="2023-12-01T18:31:00Z">
              <w:tcPr>
                <w:tcW w:w="855" w:type="pct"/>
                <w:tcBorders>
                  <w:left w:val="single" w:sz="4" w:space="0" w:color="auto"/>
                </w:tcBorders>
                <w:vAlign w:val="center"/>
              </w:tcPr>
            </w:tcPrChange>
          </w:tcPr>
          <w:p w14:paraId="659E31F1" w14:textId="0101F771" w:rsidR="000C23D9" w:rsidRPr="00343F01" w:rsidDel="00201166" w:rsidRDefault="000C23D9" w:rsidP="00D62BC5">
            <w:pPr>
              <w:spacing w:before="0" w:after="160"/>
              <w:jc w:val="left"/>
              <w:rPr>
                <w:del w:id="10615" w:author="Houyem Rais" w:date="2024-02-22T14:46:00Z"/>
                <w:rFonts w:asciiTheme="minorHAnsi" w:hAnsiTheme="minorHAnsi" w:cstheme="minorHAnsi"/>
                <w:szCs w:val="18"/>
                <w:lang w:val="fr-FR"/>
              </w:rPr>
              <w:pPrChange w:id="10616" w:author="Houyem Rais" w:date="2024-02-22T14:49:00Z">
                <w:pPr>
                  <w:pStyle w:val="Paragraph"/>
                  <w:spacing w:before="0" w:after="0"/>
                  <w:jc w:val="center"/>
                </w:pPr>
              </w:pPrChange>
            </w:pPr>
            <w:del w:id="10617" w:author="Houyem Rais" w:date="2024-02-22T14:46:00Z">
              <w:r w:rsidRPr="00343F01" w:rsidDel="00201166">
                <w:rPr>
                  <w:rFonts w:asciiTheme="minorHAnsi" w:hAnsiTheme="minorHAnsi" w:cstheme="minorHAnsi"/>
                  <w:szCs w:val="18"/>
                  <w:lang w:val="fr-FR"/>
                </w:rPr>
                <w:delText>_</w:delText>
              </w:r>
            </w:del>
          </w:p>
        </w:tc>
        <w:tc>
          <w:tcPr>
            <w:tcW w:w="1291" w:type="pct"/>
            <w:vAlign w:val="center"/>
            <w:tcPrChange w:id="10618" w:author="Mohamed Amine Sdiri" w:date="2023-12-01T18:31:00Z">
              <w:tcPr>
                <w:tcW w:w="1026" w:type="pct"/>
                <w:vAlign w:val="center"/>
              </w:tcPr>
            </w:tcPrChange>
          </w:tcPr>
          <w:p w14:paraId="7490838B" w14:textId="71E6FB9A" w:rsidR="000C23D9" w:rsidRPr="00343F01" w:rsidDel="00201166" w:rsidRDefault="000C23D9" w:rsidP="00D62BC5">
            <w:pPr>
              <w:spacing w:before="0" w:after="160"/>
              <w:jc w:val="left"/>
              <w:rPr>
                <w:del w:id="10619" w:author="Houyem Rais" w:date="2024-02-22T14:46:00Z"/>
                <w:rFonts w:asciiTheme="minorHAnsi" w:hAnsiTheme="minorHAnsi" w:cstheme="minorHAnsi"/>
                <w:szCs w:val="18"/>
                <w:lang w:val="fr-FR"/>
              </w:rPr>
              <w:pPrChange w:id="10620" w:author="Houyem Rais" w:date="2024-02-22T14:49:00Z">
                <w:pPr>
                  <w:pStyle w:val="Paragraph"/>
                  <w:spacing w:before="0" w:after="0"/>
                  <w:jc w:val="center"/>
                </w:pPr>
              </w:pPrChange>
            </w:pPr>
            <w:del w:id="10621" w:author="Houyem Rais" w:date="2024-02-22T14:46:00Z">
              <w:r w:rsidRPr="00343F01" w:rsidDel="00201166">
                <w:rPr>
                  <w:rFonts w:asciiTheme="minorHAnsi" w:hAnsiTheme="minorHAnsi" w:cstheme="minorHAnsi"/>
                  <w:szCs w:val="18"/>
                  <w:lang w:val="fr-FR"/>
                </w:rPr>
                <w:delText xml:space="preserve">40% du financement en dette demandé sera à travers des prêts concessionnels, soit à </w:delText>
              </w:r>
              <w:r w:rsidRPr="00343F01" w:rsidDel="00201166">
                <w:rPr>
                  <w:rFonts w:asciiTheme="minorHAnsi" w:hAnsiTheme="minorHAnsi" w:cstheme="minorHAnsi"/>
                  <w:b/>
                  <w:bCs/>
                  <w:szCs w:val="18"/>
                  <w:lang w:val="fr-FR"/>
                </w:rPr>
                <w:delText>214,7 M$</w:delText>
              </w:r>
            </w:del>
          </w:p>
        </w:tc>
      </w:tr>
      <w:tr w:rsidR="000C23D9" w:rsidRPr="00343F01" w:rsidDel="00201166" w14:paraId="490873D6" w14:textId="15EABE26" w:rsidTr="000C23D9">
        <w:trPr>
          <w:trHeight w:val="47"/>
          <w:del w:id="10622" w:author="Houyem Rais" w:date="2024-02-22T14:46:00Z"/>
          <w:trPrChange w:id="10623" w:author="Mohamed Amine Sdiri" w:date="2023-12-01T18:31:00Z">
            <w:trPr>
              <w:trHeight w:val="47"/>
            </w:trPr>
          </w:trPrChange>
        </w:trPr>
        <w:tc>
          <w:tcPr>
            <w:tcW w:w="731" w:type="pct"/>
            <w:tcBorders>
              <w:right w:val="single" w:sz="4" w:space="0" w:color="auto"/>
            </w:tcBorders>
            <w:shd w:val="clear" w:color="auto" w:fill="CAFEE6"/>
            <w:vAlign w:val="center"/>
            <w:tcPrChange w:id="10624" w:author="Mohamed Amine Sdiri" w:date="2023-12-01T18:31:00Z">
              <w:tcPr>
                <w:tcW w:w="581" w:type="pct"/>
                <w:tcBorders>
                  <w:right w:val="single" w:sz="4" w:space="0" w:color="auto"/>
                </w:tcBorders>
                <w:shd w:val="clear" w:color="auto" w:fill="CAFEE6"/>
                <w:vAlign w:val="center"/>
              </w:tcPr>
            </w:tcPrChange>
          </w:tcPr>
          <w:p w14:paraId="50E09238" w14:textId="3EEF3B74" w:rsidR="000C23D9" w:rsidRPr="00343F01" w:rsidDel="00201166" w:rsidRDefault="000C23D9" w:rsidP="00D62BC5">
            <w:pPr>
              <w:spacing w:before="0" w:after="160"/>
              <w:jc w:val="left"/>
              <w:rPr>
                <w:del w:id="10625" w:author="Houyem Rais" w:date="2024-02-22T14:46:00Z"/>
                <w:rFonts w:asciiTheme="minorHAnsi" w:hAnsiTheme="minorHAnsi" w:cstheme="minorHAnsi"/>
                <w:b/>
                <w:bCs/>
                <w:szCs w:val="18"/>
                <w:lang w:val="fr-FR"/>
              </w:rPr>
              <w:pPrChange w:id="10626" w:author="Houyem Rais" w:date="2024-02-22T14:49:00Z">
                <w:pPr>
                  <w:pStyle w:val="Paragraph"/>
                  <w:spacing w:before="0" w:after="0"/>
                  <w:jc w:val="left"/>
                </w:pPr>
              </w:pPrChange>
            </w:pPr>
            <w:del w:id="10627" w:author="Houyem Rais" w:date="2024-02-22T14:46:00Z">
              <w:r w:rsidRPr="00343F01" w:rsidDel="00201166">
                <w:rPr>
                  <w:rFonts w:asciiTheme="minorHAnsi" w:hAnsiTheme="minorHAnsi" w:cstheme="minorHAnsi"/>
                  <w:szCs w:val="18"/>
                  <w:lang w:val="fr-FR"/>
                </w:rPr>
                <w:delText>Dont</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prêts</w:delText>
              </w:r>
              <w:r w:rsidRPr="00343F01" w:rsidDel="00201166">
                <w:rPr>
                  <w:rFonts w:asciiTheme="minorHAnsi" w:hAnsiTheme="minorHAnsi" w:cstheme="minorHAnsi"/>
                  <w:b/>
                  <w:bCs/>
                  <w:szCs w:val="18"/>
                  <w:lang w:val="fr-FR"/>
                </w:rPr>
                <w:delText xml:space="preserve"> </w:delText>
              </w:r>
              <w:r w:rsidRPr="00343F01" w:rsidDel="00201166">
                <w:rPr>
                  <w:rFonts w:asciiTheme="minorHAnsi" w:hAnsiTheme="minorHAnsi" w:cstheme="minorHAnsi"/>
                  <w:szCs w:val="18"/>
                  <w:lang w:val="fr-FR"/>
                </w:rPr>
                <w:delText>commerciaux</w:delText>
              </w:r>
            </w:del>
          </w:p>
        </w:tc>
        <w:tc>
          <w:tcPr>
            <w:tcW w:w="88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Change w:id="10628" w:author="Mohamed Amine Sdiri" w:date="2023-12-01T18:31:00Z">
              <w:tcPr>
                <w:tcW w:w="70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tcPrChange>
          </w:tcPr>
          <w:p w14:paraId="525652E6" w14:textId="00E3BEE2" w:rsidR="000C23D9" w:rsidRPr="00343F01" w:rsidDel="00201166" w:rsidRDefault="000C23D9" w:rsidP="00D62BC5">
            <w:pPr>
              <w:spacing w:before="0" w:after="160"/>
              <w:jc w:val="left"/>
              <w:rPr>
                <w:del w:id="10629" w:author="Houyem Rais" w:date="2024-02-22T14:46:00Z"/>
                <w:rFonts w:asciiTheme="minorHAnsi" w:hAnsiTheme="minorHAnsi" w:cstheme="minorHAnsi"/>
                <w:szCs w:val="18"/>
                <w:lang w:val="fr-FR"/>
              </w:rPr>
              <w:pPrChange w:id="10630" w:author="Houyem Rais" w:date="2024-02-22T14:49:00Z">
                <w:pPr>
                  <w:pStyle w:val="Paragraph"/>
                  <w:spacing w:before="0" w:after="0"/>
                  <w:jc w:val="center"/>
                </w:pPr>
              </w:pPrChange>
            </w:pPr>
            <w:del w:id="10631" w:author="Houyem Rais" w:date="2024-02-22T14:46:00Z">
              <w:r w:rsidRPr="00343F01" w:rsidDel="00201166">
                <w:rPr>
                  <w:rFonts w:asciiTheme="minorHAnsi" w:hAnsiTheme="minorHAnsi" w:cstheme="minorHAnsi"/>
                  <w:szCs w:val="18"/>
                  <w:lang w:val="fr-FR"/>
                </w:rPr>
                <w:delText>_</w:delText>
              </w:r>
            </w:del>
          </w:p>
        </w:tc>
        <w:tc>
          <w:tcPr>
            <w:tcW w:w="1013" w:type="pct"/>
            <w:tcBorders>
              <w:left w:val="single" w:sz="4" w:space="0" w:color="auto"/>
              <w:right w:val="single" w:sz="4" w:space="0" w:color="auto"/>
            </w:tcBorders>
            <w:vAlign w:val="center"/>
            <w:tcPrChange w:id="10632" w:author="Mohamed Amine Sdiri" w:date="2023-12-01T18:31:00Z">
              <w:tcPr>
                <w:tcW w:w="805" w:type="pct"/>
                <w:tcBorders>
                  <w:left w:val="single" w:sz="4" w:space="0" w:color="auto"/>
                  <w:right w:val="single" w:sz="4" w:space="0" w:color="auto"/>
                </w:tcBorders>
                <w:vAlign w:val="center"/>
              </w:tcPr>
            </w:tcPrChange>
          </w:tcPr>
          <w:p w14:paraId="54B71240" w14:textId="076E4844" w:rsidR="000C23D9" w:rsidRPr="00343F01" w:rsidDel="00201166" w:rsidRDefault="000C23D9" w:rsidP="00D62BC5">
            <w:pPr>
              <w:spacing w:before="0" w:after="160"/>
              <w:jc w:val="left"/>
              <w:rPr>
                <w:del w:id="10633" w:author="Houyem Rais" w:date="2024-02-22T14:46:00Z"/>
                <w:rFonts w:asciiTheme="minorHAnsi" w:hAnsiTheme="minorHAnsi" w:cstheme="minorHAnsi"/>
                <w:szCs w:val="18"/>
                <w:lang w:val="fr-FR"/>
              </w:rPr>
              <w:pPrChange w:id="10634" w:author="Houyem Rais" w:date="2024-02-22T14:49:00Z">
                <w:pPr>
                  <w:pStyle w:val="Paragraph"/>
                  <w:spacing w:before="0" w:after="0"/>
                  <w:jc w:val="center"/>
                </w:pPr>
              </w:pPrChange>
            </w:pPr>
            <w:del w:id="10635"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322 M$</w:delText>
              </w:r>
            </w:del>
          </w:p>
        </w:tc>
        <w:tc>
          <w:tcPr>
            <w:tcW w:w="1076" w:type="pct"/>
            <w:tcBorders>
              <w:left w:val="single" w:sz="4" w:space="0" w:color="auto"/>
            </w:tcBorders>
            <w:vAlign w:val="center"/>
            <w:tcPrChange w:id="10636" w:author="Mohamed Amine Sdiri" w:date="2023-12-01T18:31:00Z">
              <w:tcPr>
                <w:tcW w:w="855" w:type="pct"/>
                <w:tcBorders>
                  <w:left w:val="single" w:sz="4" w:space="0" w:color="auto"/>
                </w:tcBorders>
                <w:vAlign w:val="center"/>
              </w:tcPr>
            </w:tcPrChange>
          </w:tcPr>
          <w:p w14:paraId="0E441325" w14:textId="4FB920DE" w:rsidR="000C23D9" w:rsidRPr="00343F01" w:rsidDel="00201166" w:rsidRDefault="000C23D9" w:rsidP="00D62BC5">
            <w:pPr>
              <w:spacing w:before="0" w:after="160"/>
              <w:jc w:val="left"/>
              <w:rPr>
                <w:del w:id="10637" w:author="Houyem Rais" w:date="2024-02-22T14:46:00Z"/>
                <w:rFonts w:asciiTheme="minorHAnsi" w:hAnsiTheme="minorHAnsi" w:cstheme="minorHAnsi"/>
                <w:szCs w:val="18"/>
                <w:lang w:val="fr-FR"/>
              </w:rPr>
              <w:pPrChange w:id="10638" w:author="Houyem Rais" w:date="2024-02-22T14:49:00Z">
                <w:pPr>
                  <w:pStyle w:val="Paragraph"/>
                  <w:spacing w:before="0" w:after="0"/>
                  <w:jc w:val="center"/>
                </w:pPr>
              </w:pPrChange>
            </w:pPr>
            <w:del w:id="10639" w:author="Houyem Rais" w:date="2024-02-22T14:46:00Z">
              <w:r w:rsidRPr="00343F01" w:rsidDel="00201166">
                <w:rPr>
                  <w:rFonts w:asciiTheme="minorHAnsi" w:hAnsiTheme="minorHAnsi" w:cstheme="minorHAnsi"/>
                  <w:szCs w:val="18"/>
                  <w:lang w:val="fr-FR"/>
                </w:rPr>
                <w:delText>_</w:delText>
              </w:r>
            </w:del>
          </w:p>
        </w:tc>
        <w:tc>
          <w:tcPr>
            <w:tcW w:w="1291" w:type="pct"/>
            <w:vAlign w:val="center"/>
            <w:tcPrChange w:id="10640" w:author="Mohamed Amine Sdiri" w:date="2023-12-01T18:31:00Z">
              <w:tcPr>
                <w:tcW w:w="1026" w:type="pct"/>
                <w:vAlign w:val="center"/>
              </w:tcPr>
            </w:tcPrChange>
          </w:tcPr>
          <w:p w14:paraId="56CA047C" w14:textId="482D88ED" w:rsidR="000C23D9" w:rsidRPr="00343F01" w:rsidDel="00201166" w:rsidRDefault="000C23D9" w:rsidP="00D62BC5">
            <w:pPr>
              <w:spacing w:before="0" w:after="160"/>
              <w:jc w:val="left"/>
              <w:rPr>
                <w:del w:id="10641" w:author="Houyem Rais" w:date="2024-02-22T14:46:00Z"/>
                <w:rFonts w:asciiTheme="minorHAnsi" w:hAnsiTheme="minorHAnsi" w:cstheme="minorHAnsi"/>
                <w:szCs w:val="18"/>
                <w:lang w:val="fr-FR"/>
              </w:rPr>
              <w:pPrChange w:id="10642" w:author="Houyem Rais" w:date="2024-02-22T14:49:00Z">
                <w:pPr>
                  <w:pStyle w:val="Paragraph"/>
                  <w:spacing w:before="0" w:after="0"/>
                  <w:jc w:val="center"/>
                </w:pPr>
              </w:pPrChange>
            </w:pPr>
            <w:del w:id="10643" w:author="Houyem Rais" w:date="2024-02-22T14:46:00Z">
              <w:r w:rsidRPr="00343F01" w:rsidDel="00201166">
                <w:rPr>
                  <w:rFonts w:asciiTheme="minorHAnsi" w:hAnsiTheme="minorHAnsi" w:cstheme="minorHAnsi"/>
                  <w:szCs w:val="18"/>
                  <w:lang w:val="fr-FR"/>
                </w:rPr>
                <w:delText xml:space="preserve">60% sera à travers des prêts commerciaux, soit à </w:delText>
              </w:r>
              <w:r w:rsidRPr="00343F01" w:rsidDel="00201166">
                <w:rPr>
                  <w:rFonts w:asciiTheme="minorHAnsi" w:hAnsiTheme="minorHAnsi" w:cstheme="minorHAnsi"/>
                  <w:b/>
                  <w:bCs/>
                  <w:szCs w:val="18"/>
                  <w:lang w:val="fr-FR"/>
                </w:rPr>
                <w:delText>322 M$</w:delText>
              </w:r>
            </w:del>
          </w:p>
        </w:tc>
      </w:tr>
    </w:tbl>
    <w:p w14:paraId="181F733C" w14:textId="698D674F" w:rsidR="00AE1EEA" w:rsidRPr="00343F01" w:rsidDel="00201166" w:rsidRDefault="00AE1EEA" w:rsidP="00D62BC5">
      <w:pPr>
        <w:spacing w:before="0" w:after="160"/>
        <w:jc w:val="left"/>
        <w:rPr>
          <w:del w:id="10644" w:author="Houyem Rais" w:date="2024-02-22T14:46:00Z"/>
          <w:rFonts w:ascii="Calibri" w:hAnsi="Calibri" w:cstheme="majorBidi"/>
          <w:b/>
          <w:bCs/>
          <w:i/>
          <w:color w:val="0070C0"/>
          <w:sz w:val="18"/>
          <w:szCs w:val="18"/>
        </w:rPr>
        <w:pPrChange w:id="10645" w:author="Houyem Rais" w:date="2024-02-22T14:49:00Z">
          <w:pPr>
            <w:spacing w:before="0" w:after="160"/>
            <w:jc w:val="left"/>
          </w:pPr>
        </w:pPrChange>
      </w:pPr>
    </w:p>
    <w:p w14:paraId="05E89AED" w14:textId="21E509D5" w:rsidR="008837B7" w:rsidRPr="00343F01" w:rsidDel="00201166" w:rsidRDefault="008837B7" w:rsidP="00D62BC5">
      <w:pPr>
        <w:spacing w:before="0" w:after="160"/>
        <w:jc w:val="left"/>
        <w:rPr>
          <w:del w:id="10646" w:author="Houyem Rais" w:date="2024-02-22T14:46:00Z"/>
        </w:rPr>
        <w:pPrChange w:id="10647" w:author="Houyem Rais" w:date="2024-02-22T14:49:00Z">
          <w:pPr>
            <w:pStyle w:val="Caption"/>
          </w:pPr>
        </w:pPrChange>
      </w:pPr>
      <w:bookmarkStart w:id="10648" w:name="_Toc152165480"/>
      <w:del w:id="10649"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42</w:delText>
        </w:r>
        <w:r w:rsidR="00B0561B" w:rsidDel="00201166">
          <w:rPr>
            <w:noProof/>
          </w:rPr>
          <w:fldChar w:fldCharType="end"/>
        </w:r>
        <w:r w:rsidRPr="00343F01" w:rsidDel="00201166">
          <w:delText xml:space="preserve"> Investissements requis par source de financement pour le Lot contractuel F (Nigéria) : Ech. Okokomaiko - Ech. Eric Moore (18,3 km)</w:delText>
        </w:r>
        <w:bookmarkEnd w:id="10648"/>
      </w:del>
    </w:p>
    <w:tbl>
      <w:tblPr>
        <w:tblStyle w:val="TableGrid"/>
        <w:tblW w:w="0" w:type="auto"/>
        <w:tblLook w:val="04A0" w:firstRow="1" w:lastRow="0" w:firstColumn="1" w:lastColumn="0" w:noHBand="0" w:noVBand="1"/>
        <w:tblPrChange w:id="10650" w:author="Mohamed Amine Sdiri" w:date="2023-12-01T18:32:00Z">
          <w:tblPr>
            <w:tblStyle w:val="TableGrid"/>
            <w:tblW w:w="0" w:type="auto"/>
            <w:tblLook w:val="04A0" w:firstRow="1" w:lastRow="0" w:firstColumn="1" w:lastColumn="0" w:noHBand="0" w:noVBand="1"/>
          </w:tblPr>
        </w:tblPrChange>
      </w:tblPr>
      <w:tblGrid>
        <w:gridCol w:w="2082"/>
        <w:gridCol w:w="5076"/>
        <w:gridCol w:w="6553"/>
        <w:tblGridChange w:id="10651">
          <w:tblGrid>
            <w:gridCol w:w="1483"/>
            <w:gridCol w:w="3616"/>
            <w:gridCol w:w="4668"/>
          </w:tblGrid>
        </w:tblGridChange>
      </w:tblGrid>
      <w:tr w:rsidR="003E344F" w:rsidRPr="00343F01" w:rsidDel="00201166" w14:paraId="333DFB84" w14:textId="056113F4" w:rsidTr="003E344F">
        <w:trPr>
          <w:trHeight w:val="113"/>
          <w:tblHeader/>
          <w:del w:id="10652" w:author="Houyem Rais" w:date="2024-02-22T14:46:00Z"/>
          <w:trPrChange w:id="10653" w:author="Mohamed Amine Sdiri" w:date="2023-12-01T18:32:00Z">
            <w:trPr>
              <w:trHeight w:val="39"/>
              <w:tblHeader/>
            </w:trPr>
          </w:trPrChange>
        </w:trPr>
        <w:tc>
          <w:tcPr>
            <w:tcW w:w="2082" w:type="dxa"/>
            <w:shd w:val="clear" w:color="auto" w:fill="F2F2F2" w:themeFill="background1" w:themeFillShade="F2"/>
            <w:vAlign w:val="center"/>
            <w:tcPrChange w:id="10654" w:author="Mohamed Amine Sdiri" w:date="2023-12-01T18:32:00Z">
              <w:tcPr>
                <w:tcW w:w="1483" w:type="dxa"/>
                <w:shd w:val="clear" w:color="auto" w:fill="F2F2F2" w:themeFill="background1" w:themeFillShade="F2"/>
                <w:vAlign w:val="center"/>
              </w:tcPr>
            </w:tcPrChange>
          </w:tcPr>
          <w:p w14:paraId="478C3244" w14:textId="05D73428" w:rsidR="003E344F" w:rsidRPr="00343F01" w:rsidDel="00201166" w:rsidRDefault="003E344F" w:rsidP="00D62BC5">
            <w:pPr>
              <w:spacing w:before="0" w:after="160"/>
              <w:jc w:val="left"/>
              <w:rPr>
                <w:del w:id="10655" w:author="Houyem Rais" w:date="2024-02-22T14:46:00Z"/>
                <w:b/>
                <w:bCs/>
                <w:sz w:val="18"/>
                <w:szCs w:val="18"/>
                <w:lang w:val="fr-FR"/>
              </w:rPr>
              <w:pPrChange w:id="10656" w:author="Houyem Rais" w:date="2024-02-22T14:49:00Z">
                <w:pPr>
                  <w:spacing w:before="0" w:after="0"/>
                </w:pPr>
              </w:pPrChange>
            </w:pPr>
            <w:del w:id="10657" w:author="Houyem Rais" w:date="2024-02-22T14:46:00Z">
              <w:r w:rsidRPr="00343F01" w:rsidDel="00201166">
                <w:rPr>
                  <w:b/>
                  <w:bCs/>
                  <w:sz w:val="18"/>
                  <w:szCs w:val="18"/>
                  <w:lang w:val="fr-FR"/>
                </w:rPr>
                <w:delText>Options shortlistées</w:delText>
              </w:r>
            </w:del>
          </w:p>
        </w:tc>
        <w:tc>
          <w:tcPr>
            <w:tcW w:w="5076" w:type="dxa"/>
            <w:tcBorders>
              <w:bottom w:val="single" w:sz="4" w:space="0" w:color="auto"/>
            </w:tcBorders>
            <w:shd w:val="clear" w:color="auto" w:fill="F2F2F2" w:themeFill="background1" w:themeFillShade="F2"/>
            <w:vAlign w:val="center"/>
            <w:tcPrChange w:id="10658" w:author="Mohamed Amine Sdiri" w:date="2023-12-01T18:32:00Z">
              <w:tcPr>
                <w:tcW w:w="3616" w:type="dxa"/>
                <w:tcBorders>
                  <w:bottom w:val="single" w:sz="4" w:space="0" w:color="auto"/>
                </w:tcBorders>
                <w:shd w:val="clear" w:color="auto" w:fill="F2F2F2" w:themeFill="background1" w:themeFillShade="F2"/>
                <w:vAlign w:val="center"/>
              </w:tcPr>
            </w:tcPrChange>
          </w:tcPr>
          <w:p w14:paraId="68712F12" w14:textId="7DB8FBD5" w:rsidR="003E344F" w:rsidRPr="00343F01" w:rsidDel="00201166" w:rsidRDefault="003E344F" w:rsidP="00D62BC5">
            <w:pPr>
              <w:spacing w:before="0" w:after="160"/>
              <w:jc w:val="left"/>
              <w:rPr>
                <w:del w:id="10659" w:author="Houyem Rais" w:date="2024-02-22T14:46:00Z"/>
                <w:b/>
                <w:bCs/>
                <w:szCs w:val="18"/>
                <w:lang w:val="fr-FR"/>
              </w:rPr>
              <w:pPrChange w:id="10660" w:author="Houyem Rais" w:date="2024-02-22T14:49:00Z">
                <w:pPr>
                  <w:pStyle w:val="Paragraph"/>
                  <w:spacing w:before="0" w:after="0"/>
                  <w:ind w:left="-2" w:right="-43"/>
                  <w:jc w:val="center"/>
                </w:pPr>
              </w:pPrChange>
            </w:pPr>
            <w:del w:id="10661" w:author="Houyem Rais" w:date="2024-02-22T14:46:00Z">
              <w:r w:rsidRPr="00343F01" w:rsidDel="00201166">
                <w:rPr>
                  <w:rFonts w:asciiTheme="minorHAnsi" w:hAnsiTheme="minorHAnsi" w:cstheme="minorHAnsi"/>
                  <w:b/>
                  <w:bCs/>
                  <w:szCs w:val="18"/>
                  <w:u w:val="single"/>
                  <w:lang w:val="fr-FR"/>
                </w:rPr>
                <w:delText>Option 0 :</w:delText>
              </w:r>
              <w:r w:rsidRPr="00343F01" w:rsidDel="00201166">
                <w:rPr>
                  <w:rFonts w:asciiTheme="minorHAnsi" w:hAnsiTheme="minorHAnsi" w:cstheme="minorHAnsi"/>
                  <w:b/>
                  <w:bCs/>
                  <w:szCs w:val="18"/>
                  <w:lang w:val="fr-FR"/>
                </w:rPr>
                <w:delText xml:space="preserve"> Marché Public (DB+OM)</w:delText>
              </w:r>
            </w:del>
          </w:p>
        </w:tc>
        <w:tc>
          <w:tcPr>
            <w:tcW w:w="6553" w:type="dxa"/>
            <w:shd w:val="clear" w:color="auto" w:fill="F2F2F2" w:themeFill="background1" w:themeFillShade="F2"/>
            <w:vAlign w:val="center"/>
            <w:tcPrChange w:id="10662" w:author="Mohamed Amine Sdiri" w:date="2023-12-01T18:32:00Z">
              <w:tcPr>
                <w:tcW w:w="4668" w:type="dxa"/>
                <w:shd w:val="clear" w:color="auto" w:fill="F2F2F2" w:themeFill="background1" w:themeFillShade="F2"/>
                <w:vAlign w:val="center"/>
              </w:tcPr>
            </w:tcPrChange>
          </w:tcPr>
          <w:p w14:paraId="5927B39C" w14:textId="3031E669" w:rsidR="003E344F" w:rsidRPr="00343F01" w:rsidDel="00201166" w:rsidRDefault="003E344F" w:rsidP="00D62BC5">
            <w:pPr>
              <w:spacing w:before="0" w:after="160"/>
              <w:jc w:val="left"/>
              <w:rPr>
                <w:del w:id="10663" w:author="Houyem Rais" w:date="2024-02-22T14:46:00Z"/>
                <w:rFonts w:asciiTheme="minorHAnsi" w:hAnsiTheme="minorHAnsi" w:cstheme="minorHAnsi"/>
                <w:b/>
                <w:bCs/>
                <w:szCs w:val="18"/>
                <w:u w:val="single"/>
                <w:lang w:val="fr-FR"/>
              </w:rPr>
              <w:pPrChange w:id="10664" w:author="Houyem Rais" w:date="2024-02-22T14:49:00Z">
                <w:pPr>
                  <w:pStyle w:val="Paragraph"/>
                  <w:spacing w:before="0" w:after="0"/>
                  <w:ind w:left="-2" w:right="-43"/>
                  <w:jc w:val="center"/>
                </w:pPr>
              </w:pPrChange>
            </w:pPr>
            <w:del w:id="10665" w:author="Houyem Rais" w:date="2024-02-22T14:46:00Z">
              <w:r w:rsidRPr="00343F01" w:rsidDel="00201166">
                <w:rPr>
                  <w:rFonts w:asciiTheme="minorHAnsi" w:hAnsiTheme="minorHAnsi" w:cstheme="minorHAnsi"/>
                  <w:b/>
                  <w:bCs/>
                  <w:szCs w:val="18"/>
                  <w:u w:val="single"/>
                  <w:lang w:val="fr-FR"/>
                </w:rPr>
                <w:delText>Option 3.1</w:delText>
              </w:r>
              <w:r w:rsidRPr="00343F01" w:rsidDel="00201166">
                <w:rPr>
                  <w:rFonts w:asciiTheme="minorHAnsi" w:hAnsiTheme="minorHAnsi" w:cstheme="minorHAnsi"/>
                  <w:b/>
                  <w:bCs/>
                  <w:szCs w:val="18"/>
                  <w:lang w:val="fr-FR"/>
                </w:rPr>
                <w:delText> : MP + Affermage</w:delText>
              </w:r>
            </w:del>
          </w:p>
        </w:tc>
      </w:tr>
      <w:tr w:rsidR="003E344F" w:rsidRPr="00343F01" w:rsidDel="00201166" w14:paraId="36ADFA7E" w14:textId="22165924" w:rsidTr="003E344F">
        <w:trPr>
          <w:trHeight w:val="348"/>
          <w:del w:id="10666" w:author="Houyem Rais" w:date="2024-02-22T14:46:00Z"/>
          <w:trPrChange w:id="10667" w:author="Mohamed Amine Sdiri" w:date="2023-12-01T18:32:00Z">
            <w:trPr>
              <w:trHeight w:val="120"/>
            </w:trPr>
          </w:trPrChange>
        </w:trPr>
        <w:tc>
          <w:tcPr>
            <w:tcW w:w="2082" w:type="dxa"/>
            <w:tcBorders>
              <w:right w:val="single" w:sz="4" w:space="0" w:color="auto"/>
            </w:tcBorders>
            <w:shd w:val="clear" w:color="auto" w:fill="D0FDCB"/>
            <w:vAlign w:val="center"/>
            <w:tcPrChange w:id="10668" w:author="Mohamed Amine Sdiri" w:date="2023-12-01T18:32:00Z">
              <w:tcPr>
                <w:tcW w:w="1483" w:type="dxa"/>
                <w:tcBorders>
                  <w:right w:val="single" w:sz="4" w:space="0" w:color="auto"/>
                </w:tcBorders>
                <w:shd w:val="clear" w:color="auto" w:fill="D0FDCB"/>
                <w:vAlign w:val="center"/>
              </w:tcPr>
            </w:tcPrChange>
          </w:tcPr>
          <w:p w14:paraId="6BE6B73D" w14:textId="5CD25521" w:rsidR="003E344F" w:rsidRPr="00343F01" w:rsidDel="00201166" w:rsidRDefault="003E344F" w:rsidP="00D62BC5">
            <w:pPr>
              <w:spacing w:before="0" w:after="160"/>
              <w:jc w:val="left"/>
              <w:rPr>
                <w:del w:id="10669" w:author="Houyem Rais" w:date="2024-02-22T14:46:00Z"/>
                <w:rFonts w:asciiTheme="minorHAnsi" w:hAnsiTheme="minorHAnsi" w:cstheme="minorHAnsi"/>
                <w:b/>
                <w:bCs/>
                <w:szCs w:val="18"/>
                <w:lang w:val="fr-FR"/>
              </w:rPr>
              <w:pPrChange w:id="10670" w:author="Houyem Rais" w:date="2024-02-22T14:49:00Z">
                <w:pPr>
                  <w:pStyle w:val="Paragraph"/>
                  <w:spacing w:before="0" w:after="0"/>
                  <w:jc w:val="left"/>
                </w:pPr>
              </w:pPrChange>
            </w:pPr>
            <w:del w:id="10671" w:author="Houyem Rais" w:date="2024-02-22T14:46:00Z">
              <w:r w:rsidRPr="00343F01" w:rsidDel="00201166">
                <w:rPr>
                  <w:rFonts w:asciiTheme="minorHAnsi" w:hAnsiTheme="minorHAnsi" w:cstheme="minorHAnsi"/>
                  <w:b/>
                  <w:bCs/>
                  <w:szCs w:val="18"/>
                  <w:lang w:val="fr-FR"/>
                </w:rPr>
                <w:delText>Financement Public</w:delText>
              </w:r>
            </w:del>
          </w:p>
        </w:tc>
        <w:tc>
          <w:tcPr>
            <w:tcW w:w="5076" w:type="dxa"/>
            <w:tcBorders>
              <w:top w:val="single" w:sz="4" w:space="0" w:color="auto"/>
              <w:left w:val="single" w:sz="4" w:space="0" w:color="auto"/>
              <w:bottom w:val="single" w:sz="4" w:space="0" w:color="auto"/>
              <w:right w:val="nil"/>
            </w:tcBorders>
            <w:shd w:val="clear" w:color="auto" w:fill="F2F2F2" w:themeFill="background1" w:themeFillShade="F2"/>
            <w:vAlign w:val="center"/>
            <w:tcPrChange w:id="10672" w:author="Mohamed Amine Sdiri" w:date="2023-12-01T18:32:00Z">
              <w:tcPr>
                <w:tcW w:w="3616" w:type="dxa"/>
                <w:tcBorders>
                  <w:top w:val="single" w:sz="4" w:space="0" w:color="auto"/>
                  <w:left w:val="single" w:sz="4" w:space="0" w:color="auto"/>
                  <w:bottom w:val="single" w:sz="4" w:space="0" w:color="auto"/>
                  <w:right w:val="nil"/>
                </w:tcBorders>
                <w:shd w:val="clear" w:color="auto" w:fill="F2F2F2" w:themeFill="background1" w:themeFillShade="F2"/>
                <w:vAlign w:val="center"/>
              </w:tcPr>
            </w:tcPrChange>
          </w:tcPr>
          <w:p w14:paraId="0D109986" w14:textId="08C9D138" w:rsidR="003E344F" w:rsidRPr="00343F01" w:rsidDel="00201166" w:rsidRDefault="003E344F" w:rsidP="00D62BC5">
            <w:pPr>
              <w:spacing w:before="0" w:after="160"/>
              <w:jc w:val="left"/>
              <w:rPr>
                <w:del w:id="10673" w:author="Houyem Rais" w:date="2024-02-22T14:46:00Z"/>
                <w:rFonts w:asciiTheme="minorHAnsi" w:hAnsiTheme="minorHAnsi" w:cstheme="minorHAnsi"/>
                <w:szCs w:val="18"/>
                <w:lang w:val="fr-FR"/>
              </w:rPr>
              <w:pPrChange w:id="10674" w:author="Houyem Rais" w:date="2024-02-22T14:49:00Z">
                <w:pPr>
                  <w:pStyle w:val="Paragraph"/>
                  <w:spacing w:before="0" w:after="0"/>
                  <w:jc w:val="center"/>
                </w:pPr>
              </w:pPrChange>
            </w:pPr>
            <w:del w:id="10675" w:author="Houyem Rais" w:date="2024-02-22T14:46:00Z">
              <w:r w:rsidRPr="00343F01" w:rsidDel="00201166">
                <w:rPr>
                  <w:rFonts w:asciiTheme="minorHAnsi" w:hAnsiTheme="minorHAnsi" w:cstheme="minorHAnsi"/>
                  <w:szCs w:val="18"/>
                  <w:lang w:val="fr-FR"/>
                </w:rPr>
                <w:delText xml:space="preserve">L’Etat couvrira la totalité des coûts d’investissement, soit </w:delText>
              </w:r>
              <w:r w:rsidRPr="00343F01" w:rsidDel="00201166">
                <w:rPr>
                  <w:rFonts w:asciiTheme="minorHAnsi" w:hAnsiTheme="minorHAnsi" w:cstheme="minorHAnsi"/>
                  <w:b/>
                  <w:bCs/>
                  <w:szCs w:val="18"/>
                  <w:lang w:val="fr-FR"/>
                </w:rPr>
                <w:delText>659,2 M$</w:delText>
              </w:r>
            </w:del>
          </w:p>
        </w:tc>
        <w:tc>
          <w:tcPr>
            <w:tcW w:w="6553" w:type="dxa"/>
            <w:tcBorders>
              <w:left w:val="single" w:sz="4" w:space="0" w:color="auto"/>
            </w:tcBorders>
            <w:tcPrChange w:id="10676" w:author="Mohamed Amine Sdiri" w:date="2023-12-01T18:32:00Z">
              <w:tcPr>
                <w:tcW w:w="4668" w:type="dxa"/>
                <w:tcBorders>
                  <w:left w:val="single" w:sz="4" w:space="0" w:color="auto"/>
                </w:tcBorders>
              </w:tcPr>
            </w:tcPrChange>
          </w:tcPr>
          <w:p w14:paraId="50DE4E9E" w14:textId="37D93015" w:rsidR="003E344F" w:rsidRPr="00343F01" w:rsidDel="00201166" w:rsidRDefault="003E344F" w:rsidP="00D62BC5">
            <w:pPr>
              <w:spacing w:before="0" w:after="160"/>
              <w:jc w:val="left"/>
              <w:rPr>
                <w:del w:id="10677" w:author="Houyem Rais" w:date="2024-02-22T14:46:00Z"/>
                <w:rFonts w:asciiTheme="minorHAnsi" w:hAnsiTheme="minorHAnsi" w:cstheme="minorHAnsi"/>
                <w:szCs w:val="18"/>
                <w:lang w:val="fr-FR"/>
              </w:rPr>
              <w:pPrChange w:id="10678" w:author="Houyem Rais" w:date="2024-02-22T14:49:00Z">
                <w:pPr>
                  <w:pStyle w:val="Paragraph"/>
                  <w:spacing w:before="0" w:after="0"/>
                  <w:jc w:val="center"/>
                </w:pPr>
              </w:pPrChange>
            </w:pPr>
            <w:del w:id="10679" w:author="Houyem Rais" w:date="2024-02-22T14:46:00Z">
              <w:r w:rsidRPr="00343F01" w:rsidDel="00201166">
                <w:rPr>
                  <w:rFonts w:asciiTheme="minorHAnsi" w:hAnsiTheme="minorHAnsi" w:cstheme="minorHAnsi"/>
                  <w:szCs w:val="18"/>
                  <w:lang w:val="fr-FR"/>
                </w:rPr>
                <w:delText xml:space="preserve">L’Etat couvrira la totalité des coûts d’investissement, soit </w:delText>
              </w:r>
              <w:r w:rsidRPr="00343F01" w:rsidDel="00201166">
                <w:rPr>
                  <w:rFonts w:asciiTheme="minorHAnsi" w:hAnsiTheme="minorHAnsi" w:cstheme="minorHAnsi"/>
                  <w:b/>
                  <w:bCs/>
                  <w:szCs w:val="18"/>
                  <w:lang w:val="fr-FR"/>
                </w:rPr>
                <w:delText>659,2 M$</w:delText>
              </w:r>
            </w:del>
          </w:p>
        </w:tc>
      </w:tr>
      <w:tr w:rsidR="003E344F" w:rsidRPr="00343F01" w:rsidDel="00201166" w14:paraId="182AB20D" w14:textId="0AFBA0F8" w:rsidTr="003E344F">
        <w:trPr>
          <w:trHeight w:val="348"/>
          <w:del w:id="10680" w:author="Houyem Rais" w:date="2024-02-22T14:46:00Z"/>
          <w:trPrChange w:id="10681" w:author="Mohamed Amine Sdiri" w:date="2023-12-01T18:32:00Z">
            <w:trPr>
              <w:trHeight w:val="120"/>
            </w:trPr>
          </w:trPrChange>
        </w:trPr>
        <w:tc>
          <w:tcPr>
            <w:tcW w:w="2082" w:type="dxa"/>
            <w:tcBorders>
              <w:right w:val="single" w:sz="4" w:space="0" w:color="auto"/>
            </w:tcBorders>
            <w:shd w:val="clear" w:color="auto" w:fill="D0FDCB"/>
            <w:vAlign w:val="center"/>
            <w:tcPrChange w:id="10682" w:author="Mohamed Amine Sdiri" w:date="2023-12-01T18:32:00Z">
              <w:tcPr>
                <w:tcW w:w="1483" w:type="dxa"/>
                <w:tcBorders>
                  <w:right w:val="single" w:sz="4" w:space="0" w:color="auto"/>
                </w:tcBorders>
                <w:shd w:val="clear" w:color="auto" w:fill="D0FDCB"/>
                <w:vAlign w:val="center"/>
              </w:tcPr>
            </w:tcPrChange>
          </w:tcPr>
          <w:p w14:paraId="4B6F861F" w14:textId="4E4E66AD" w:rsidR="003E344F" w:rsidRPr="00343F01" w:rsidDel="00201166" w:rsidRDefault="003E344F" w:rsidP="00D62BC5">
            <w:pPr>
              <w:spacing w:before="0" w:after="160"/>
              <w:jc w:val="left"/>
              <w:rPr>
                <w:del w:id="10683" w:author="Houyem Rais" w:date="2024-02-22T14:46:00Z"/>
                <w:rFonts w:asciiTheme="minorHAnsi" w:hAnsiTheme="minorHAnsi" w:cstheme="minorHAnsi"/>
                <w:b/>
                <w:bCs/>
                <w:szCs w:val="18"/>
                <w:lang w:val="fr-FR"/>
              </w:rPr>
              <w:pPrChange w:id="10684" w:author="Houyem Rais" w:date="2024-02-22T14:49:00Z">
                <w:pPr>
                  <w:pStyle w:val="Paragraph"/>
                  <w:spacing w:before="0" w:after="0"/>
                  <w:jc w:val="left"/>
                </w:pPr>
              </w:pPrChange>
            </w:pPr>
            <w:del w:id="10685" w:author="Houyem Rais" w:date="2024-02-22T14:46:00Z">
              <w:r w:rsidRPr="00343F01" w:rsidDel="00201166">
                <w:rPr>
                  <w:rFonts w:asciiTheme="minorHAnsi" w:hAnsiTheme="minorHAnsi" w:cstheme="minorHAnsi"/>
                  <w:szCs w:val="18"/>
                  <w:lang w:val="fr-FR"/>
                </w:rPr>
                <w:delText>Dont prêts multilatéraux</w:delText>
              </w:r>
            </w:del>
          </w:p>
        </w:tc>
        <w:tc>
          <w:tcPr>
            <w:tcW w:w="5076" w:type="dxa"/>
            <w:tcBorders>
              <w:top w:val="single" w:sz="4" w:space="0" w:color="auto"/>
              <w:left w:val="single" w:sz="4" w:space="0" w:color="auto"/>
              <w:bottom w:val="single" w:sz="4" w:space="0" w:color="auto"/>
              <w:right w:val="nil"/>
            </w:tcBorders>
            <w:shd w:val="clear" w:color="auto" w:fill="F2F2F2" w:themeFill="background1" w:themeFillShade="F2"/>
            <w:vAlign w:val="center"/>
            <w:tcPrChange w:id="10686" w:author="Mohamed Amine Sdiri" w:date="2023-12-01T18:32:00Z">
              <w:tcPr>
                <w:tcW w:w="3616" w:type="dxa"/>
                <w:tcBorders>
                  <w:top w:val="single" w:sz="4" w:space="0" w:color="auto"/>
                  <w:left w:val="single" w:sz="4" w:space="0" w:color="auto"/>
                  <w:bottom w:val="single" w:sz="4" w:space="0" w:color="auto"/>
                  <w:right w:val="nil"/>
                </w:tcBorders>
                <w:shd w:val="clear" w:color="auto" w:fill="F2F2F2" w:themeFill="background1" w:themeFillShade="F2"/>
                <w:vAlign w:val="center"/>
              </w:tcPr>
            </w:tcPrChange>
          </w:tcPr>
          <w:p w14:paraId="5A75CC50" w14:textId="5A8364FA" w:rsidR="003E344F" w:rsidRPr="00343F01" w:rsidDel="00201166" w:rsidRDefault="003E344F" w:rsidP="00D62BC5">
            <w:pPr>
              <w:spacing w:before="0" w:after="160"/>
              <w:jc w:val="left"/>
              <w:rPr>
                <w:del w:id="10687" w:author="Houyem Rais" w:date="2024-02-22T14:46:00Z"/>
                <w:rFonts w:asciiTheme="minorHAnsi" w:hAnsiTheme="minorHAnsi" w:cstheme="minorHAnsi"/>
                <w:szCs w:val="18"/>
                <w:lang w:val="fr-FR"/>
              </w:rPr>
              <w:pPrChange w:id="10688" w:author="Houyem Rais" w:date="2024-02-22T14:49:00Z">
                <w:pPr>
                  <w:pStyle w:val="Paragraph"/>
                  <w:spacing w:before="0" w:after="0"/>
                  <w:jc w:val="center"/>
                </w:pPr>
              </w:pPrChange>
            </w:pPr>
            <w:del w:id="10689" w:author="Houyem Rais" w:date="2024-02-22T14:46:00Z">
              <w:r w:rsidRPr="00343F01" w:rsidDel="00201166">
                <w:rPr>
                  <w:rFonts w:asciiTheme="minorHAnsi" w:hAnsiTheme="minorHAnsi" w:cstheme="minorHAnsi"/>
                  <w:szCs w:val="18"/>
                  <w:lang w:val="fr-FR"/>
                </w:rPr>
                <w:delText xml:space="preserve">Le gouvernement financera ces coûts d’investissement par un prêt multilatéral couvrant 95% du financement, soit </w:delText>
              </w:r>
              <w:r w:rsidRPr="00343F01" w:rsidDel="00201166">
                <w:rPr>
                  <w:rFonts w:asciiTheme="minorHAnsi" w:hAnsiTheme="minorHAnsi" w:cstheme="minorHAnsi"/>
                  <w:b/>
                  <w:bCs/>
                  <w:szCs w:val="18"/>
                  <w:lang w:val="fr-FR"/>
                </w:rPr>
                <w:delText>626,2 M$</w:delText>
              </w:r>
            </w:del>
          </w:p>
          <w:p w14:paraId="11994915" w14:textId="38C89F4A" w:rsidR="003E344F" w:rsidRPr="00343F01" w:rsidDel="00201166" w:rsidRDefault="003E344F" w:rsidP="00D62BC5">
            <w:pPr>
              <w:spacing w:before="0" w:after="160"/>
              <w:jc w:val="left"/>
              <w:rPr>
                <w:del w:id="10690" w:author="Houyem Rais" w:date="2024-02-22T14:46:00Z"/>
                <w:rFonts w:asciiTheme="minorHAnsi" w:hAnsiTheme="minorHAnsi" w:cstheme="minorHAnsi"/>
                <w:szCs w:val="18"/>
                <w:lang w:val="fr-FR"/>
              </w:rPr>
              <w:pPrChange w:id="10691" w:author="Houyem Rais" w:date="2024-02-22T14:49:00Z">
                <w:pPr>
                  <w:pStyle w:val="Paragraph"/>
                  <w:spacing w:before="0" w:after="0"/>
                  <w:jc w:val="center"/>
                </w:pPr>
              </w:pPrChange>
            </w:pPr>
            <w:del w:id="10692"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33 M$</w:delText>
              </w:r>
            </w:del>
          </w:p>
        </w:tc>
        <w:tc>
          <w:tcPr>
            <w:tcW w:w="6553" w:type="dxa"/>
            <w:tcBorders>
              <w:left w:val="single" w:sz="4" w:space="0" w:color="auto"/>
            </w:tcBorders>
            <w:vAlign w:val="center"/>
            <w:tcPrChange w:id="10693" w:author="Mohamed Amine Sdiri" w:date="2023-12-01T18:32:00Z">
              <w:tcPr>
                <w:tcW w:w="4668" w:type="dxa"/>
                <w:tcBorders>
                  <w:left w:val="single" w:sz="4" w:space="0" w:color="auto"/>
                </w:tcBorders>
                <w:vAlign w:val="center"/>
              </w:tcPr>
            </w:tcPrChange>
          </w:tcPr>
          <w:p w14:paraId="40955364" w14:textId="6E24CF8D" w:rsidR="003E344F" w:rsidRPr="00343F01" w:rsidDel="00201166" w:rsidRDefault="003E344F" w:rsidP="00D62BC5">
            <w:pPr>
              <w:spacing w:before="0" w:after="160"/>
              <w:jc w:val="left"/>
              <w:rPr>
                <w:del w:id="10694" w:author="Houyem Rais" w:date="2024-02-22T14:46:00Z"/>
                <w:rFonts w:asciiTheme="minorHAnsi" w:hAnsiTheme="minorHAnsi" w:cstheme="minorHAnsi"/>
                <w:szCs w:val="18"/>
                <w:lang w:val="fr-FR"/>
              </w:rPr>
              <w:pPrChange w:id="10695" w:author="Houyem Rais" w:date="2024-02-22T14:49:00Z">
                <w:pPr>
                  <w:pStyle w:val="Paragraph"/>
                  <w:spacing w:before="0" w:after="0"/>
                  <w:jc w:val="center"/>
                </w:pPr>
              </w:pPrChange>
            </w:pPr>
            <w:del w:id="10696" w:author="Houyem Rais" w:date="2024-02-22T14:46:00Z">
              <w:r w:rsidRPr="00343F01" w:rsidDel="00201166">
                <w:rPr>
                  <w:rFonts w:asciiTheme="minorHAnsi" w:hAnsiTheme="minorHAnsi" w:cstheme="minorHAnsi"/>
                  <w:szCs w:val="18"/>
                  <w:lang w:val="fr-FR"/>
                </w:rPr>
                <w:delText xml:space="preserve">Le gouvernement financera ces coûts d’investissement par un prêt multilatéral couvrant 95% du financement, soit </w:delText>
              </w:r>
              <w:r w:rsidRPr="00343F01" w:rsidDel="00201166">
                <w:rPr>
                  <w:rFonts w:asciiTheme="minorHAnsi" w:hAnsiTheme="minorHAnsi" w:cstheme="minorHAnsi"/>
                  <w:b/>
                  <w:bCs/>
                  <w:szCs w:val="18"/>
                  <w:lang w:val="fr-FR"/>
                </w:rPr>
                <w:delText>626,2 M$</w:delText>
              </w:r>
            </w:del>
          </w:p>
          <w:p w14:paraId="3BACF5FA" w14:textId="4BC62163" w:rsidR="003E344F" w:rsidRPr="00343F01" w:rsidDel="00201166" w:rsidRDefault="003E344F" w:rsidP="00D62BC5">
            <w:pPr>
              <w:spacing w:before="0" w:after="160"/>
              <w:jc w:val="left"/>
              <w:rPr>
                <w:del w:id="10697" w:author="Houyem Rais" w:date="2024-02-22T14:46:00Z"/>
                <w:rFonts w:asciiTheme="minorHAnsi" w:hAnsiTheme="minorHAnsi" w:cstheme="minorHAnsi"/>
                <w:szCs w:val="18"/>
                <w:lang w:val="fr-FR"/>
              </w:rPr>
              <w:pPrChange w:id="10698" w:author="Houyem Rais" w:date="2024-02-22T14:49:00Z">
                <w:pPr>
                  <w:pStyle w:val="Paragraph"/>
                  <w:spacing w:before="0" w:after="0"/>
                  <w:jc w:val="center"/>
                </w:pPr>
              </w:pPrChange>
            </w:pPr>
            <w:del w:id="10699" w:author="Houyem Rais" w:date="2024-02-22T14:46:00Z">
              <w:r w:rsidRPr="00343F01" w:rsidDel="00201166">
                <w:rPr>
                  <w:rFonts w:asciiTheme="minorHAnsi" w:hAnsiTheme="minorHAnsi" w:cstheme="minorHAnsi"/>
                  <w:szCs w:val="18"/>
                  <w:lang w:val="fr-FR"/>
                </w:rPr>
                <w:delText xml:space="preserve">La somme restante (5%) sera financée par le budget de l’Etat, soit à </w:delText>
              </w:r>
              <w:r w:rsidRPr="00343F01" w:rsidDel="00201166">
                <w:rPr>
                  <w:rFonts w:asciiTheme="minorHAnsi" w:hAnsiTheme="minorHAnsi" w:cstheme="minorHAnsi"/>
                  <w:b/>
                  <w:bCs/>
                  <w:szCs w:val="18"/>
                  <w:lang w:val="fr-FR"/>
                </w:rPr>
                <w:delText>33 M$</w:delText>
              </w:r>
            </w:del>
          </w:p>
        </w:tc>
      </w:tr>
      <w:tr w:rsidR="003E344F" w:rsidRPr="00343F01" w:rsidDel="00201166" w14:paraId="49FB1A86" w14:textId="74CEB0D3" w:rsidTr="003E344F">
        <w:trPr>
          <w:trHeight w:val="116"/>
          <w:del w:id="10700" w:author="Houyem Rais" w:date="2024-02-22T14:46:00Z"/>
          <w:trPrChange w:id="10701" w:author="Mohamed Amine Sdiri" w:date="2023-12-01T18:32:00Z">
            <w:trPr>
              <w:trHeight w:val="40"/>
            </w:trPr>
          </w:trPrChange>
        </w:trPr>
        <w:tc>
          <w:tcPr>
            <w:tcW w:w="2082" w:type="dxa"/>
            <w:tcBorders>
              <w:right w:val="single" w:sz="4" w:space="0" w:color="auto"/>
            </w:tcBorders>
            <w:shd w:val="clear" w:color="auto" w:fill="D0FDCB"/>
            <w:vAlign w:val="center"/>
            <w:tcPrChange w:id="10702" w:author="Mohamed Amine Sdiri" w:date="2023-12-01T18:32:00Z">
              <w:tcPr>
                <w:tcW w:w="1483" w:type="dxa"/>
                <w:tcBorders>
                  <w:right w:val="single" w:sz="4" w:space="0" w:color="auto"/>
                </w:tcBorders>
                <w:shd w:val="clear" w:color="auto" w:fill="D0FDCB"/>
                <w:vAlign w:val="center"/>
              </w:tcPr>
            </w:tcPrChange>
          </w:tcPr>
          <w:p w14:paraId="38FD6840" w14:textId="283FF5E5" w:rsidR="003E344F" w:rsidRPr="00343F01" w:rsidDel="00201166" w:rsidRDefault="003E344F" w:rsidP="00D62BC5">
            <w:pPr>
              <w:spacing w:before="0" w:after="160"/>
              <w:jc w:val="left"/>
              <w:rPr>
                <w:del w:id="10703" w:author="Houyem Rais" w:date="2024-02-22T14:46:00Z"/>
                <w:rFonts w:asciiTheme="minorHAnsi" w:hAnsiTheme="minorHAnsi" w:cstheme="minorHAnsi"/>
                <w:b/>
                <w:bCs/>
                <w:szCs w:val="18"/>
                <w:lang w:val="fr-FR"/>
              </w:rPr>
              <w:pPrChange w:id="10704" w:author="Houyem Rais" w:date="2024-02-22T14:49:00Z">
                <w:pPr>
                  <w:pStyle w:val="Paragraph"/>
                  <w:spacing w:before="0" w:after="0"/>
                  <w:jc w:val="left"/>
                </w:pPr>
              </w:pPrChange>
            </w:pPr>
            <w:del w:id="10705" w:author="Houyem Rais" w:date="2024-02-22T14:46:00Z">
              <w:r w:rsidRPr="00343F01" w:rsidDel="00201166">
                <w:rPr>
                  <w:rFonts w:asciiTheme="minorHAnsi" w:hAnsiTheme="minorHAnsi" w:cstheme="minorHAnsi"/>
                  <w:b/>
                  <w:bCs/>
                  <w:szCs w:val="18"/>
                  <w:lang w:val="fr-FR"/>
                </w:rPr>
                <w:delText>Financement Privé</w:delText>
              </w:r>
            </w:del>
          </w:p>
        </w:tc>
        <w:tc>
          <w:tcPr>
            <w:tcW w:w="5076" w:type="dxa"/>
            <w:tcBorders>
              <w:top w:val="single" w:sz="4" w:space="0" w:color="auto"/>
              <w:left w:val="single" w:sz="4" w:space="0" w:color="auto"/>
              <w:bottom w:val="single" w:sz="4" w:space="0" w:color="auto"/>
              <w:right w:val="nil"/>
            </w:tcBorders>
            <w:shd w:val="clear" w:color="auto" w:fill="F2F2F2" w:themeFill="background1" w:themeFillShade="F2"/>
            <w:vAlign w:val="center"/>
            <w:tcPrChange w:id="10706" w:author="Mohamed Amine Sdiri" w:date="2023-12-01T18:32:00Z">
              <w:tcPr>
                <w:tcW w:w="3616" w:type="dxa"/>
                <w:tcBorders>
                  <w:top w:val="single" w:sz="4" w:space="0" w:color="auto"/>
                  <w:left w:val="single" w:sz="4" w:space="0" w:color="auto"/>
                  <w:bottom w:val="single" w:sz="4" w:space="0" w:color="auto"/>
                  <w:right w:val="nil"/>
                </w:tcBorders>
                <w:shd w:val="clear" w:color="auto" w:fill="F2F2F2" w:themeFill="background1" w:themeFillShade="F2"/>
                <w:vAlign w:val="center"/>
              </w:tcPr>
            </w:tcPrChange>
          </w:tcPr>
          <w:p w14:paraId="6C953CAF" w14:textId="13D13873" w:rsidR="003E344F" w:rsidRPr="00343F01" w:rsidDel="00201166" w:rsidRDefault="003E344F" w:rsidP="00D62BC5">
            <w:pPr>
              <w:spacing w:before="0" w:after="160"/>
              <w:jc w:val="left"/>
              <w:rPr>
                <w:del w:id="10707" w:author="Houyem Rais" w:date="2024-02-22T14:46:00Z"/>
                <w:rFonts w:asciiTheme="minorHAnsi" w:hAnsiTheme="minorHAnsi" w:cstheme="minorHAnsi"/>
                <w:szCs w:val="18"/>
                <w:lang w:val="fr-FR"/>
              </w:rPr>
              <w:pPrChange w:id="10708" w:author="Houyem Rais" w:date="2024-02-22T14:49:00Z">
                <w:pPr>
                  <w:pStyle w:val="Paragraph"/>
                  <w:spacing w:before="0" w:after="0"/>
                  <w:jc w:val="center"/>
                </w:pPr>
              </w:pPrChange>
            </w:pPr>
            <w:del w:id="10709" w:author="Houyem Rais" w:date="2024-02-22T14:46:00Z">
              <w:r w:rsidRPr="00343F01" w:rsidDel="00201166">
                <w:rPr>
                  <w:rFonts w:asciiTheme="minorHAnsi" w:hAnsiTheme="minorHAnsi" w:cstheme="minorHAnsi"/>
                  <w:szCs w:val="18"/>
                  <w:lang w:val="fr-FR"/>
                </w:rPr>
                <w:delText>Pas de financement privé initial</w:delText>
              </w:r>
            </w:del>
          </w:p>
        </w:tc>
        <w:tc>
          <w:tcPr>
            <w:tcW w:w="6553" w:type="dxa"/>
            <w:tcBorders>
              <w:left w:val="single" w:sz="4" w:space="0" w:color="auto"/>
            </w:tcBorders>
            <w:vAlign w:val="center"/>
            <w:tcPrChange w:id="10710" w:author="Mohamed Amine Sdiri" w:date="2023-12-01T18:32:00Z">
              <w:tcPr>
                <w:tcW w:w="4668" w:type="dxa"/>
                <w:tcBorders>
                  <w:left w:val="single" w:sz="4" w:space="0" w:color="auto"/>
                </w:tcBorders>
                <w:vAlign w:val="center"/>
              </w:tcPr>
            </w:tcPrChange>
          </w:tcPr>
          <w:p w14:paraId="3445F2D2" w14:textId="02DD09D4" w:rsidR="003E344F" w:rsidRPr="00343F01" w:rsidDel="00201166" w:rsidRDefault="003E344F" w:rsidP="00D62BC5">
            <w:pPr>
              <w:spacing w:before="0" w:after="160"/>
              <w:jc w:val="left"/>
              <w:rPr>
                <w:del w:id="10711" w:author="Houyem Rais" w:date="2024-02-22T14:46:00Z"/>
                <w:rFonts w:asciiTheme="minorHAnsi" w:hAnsiTheme="minorHAnsi" w:cstheme="minorHAnsi"/>
                <w:szCs w:val="18"/>
                <w:lang w:val="fr-FR"/>
              </w:rPr>
              <w:pPrChange w:id="10712" w:author="Houyem Rais" w:date="2024-02-22T14:49:00Z">
                <w:pPr>
                  <w:pStyle w:val="Paragraph"/>
                  <w:spacing w:before="0" w:after="0"/>
                  <w:jc w:val="center"/>
                </w:pPr>
              </w:pPrChange>
            </w:pPr>
            <w:del w:id="10713" w:author="Houyem Rais" w:date="2024-02-22T14:46:00Z">
              <w:r w:rsidRPr="00343F01" w:rsidDel="00201166">
                <w:rPr>
                  <w:rFonts w:asciiTheme="minorHAnsi" w:hAnsiTheme="minorHAnsi" w:cstheme="minorHAnsi"/>
                  <w:szCs w:val="18"/>
                  <w:lang w:val="fr-FR"/>
                </w:rPr>
                <w:delText>Pas de financement privé initial, mais le partenaire privé sera tenu de mettre à disposition tous les moyens nécessaires pour l’exploitation et la maintenance du tronçon autoroutier</w:delText>
              </w:r>
            </w:del>
          </w:p>
        </w:tc>
      </w:tr>
    </w:tbl>
    <w:p w14:paraId="2B3416C9" w14:textId="3862924E" w:rsidR="005A38F7" w:rsidRPr="00343F01" w:rsidDel="00201166" w:rsidRDefault="005A38F7" w:rsidP="00D62BC5">
      <w:pPr>
        <w:spacing w:before="0" w:after="160"/>
        <w:jc w:val="left"/>
        <w:rPr>
          <w:del w:id="10714" w:author="Houyem Rais" w:date="2024-02-22T14:46:00Z"/>
        </w:rPr>
        <w:pPrChange w:id="10715" w:author="Houyem Rais" w:date="2024-02-22T14:49:00Z">
          <w:pPr/>
        </w:pPrChange>
      </w:pPr>
    </w:p>
    <w:p w14:paraId="44C5CDBB" w14:textId="0F2CE518" w:rsidR="003214A6" w:rsidRPr="00343F01" w:rsidDel="00201166" w:rsidRDefault="003214A6" w:rsidP="00D62BC5">
      <w:pPr>
        <w:spacing w:before="0" w:after="160"/>
        <w:jc w:val="left"/>
        <w:rPr>
          <w:del w:id="10716" w:author="Houyem Rais" w:date="2024-02-22T14:46:00Z"/>
        </w:rPr>
        <w:pPrChange w:id="10717" w:author="Houyem Rais" w:date="2024-02-22T14:49:00Z">
          <w:pPr>
            <w:spacing w:before="0" w:after="160"/>
            <w:jc w:val="left"/>
          </w:pPr>
        </w:pPrChange>
      </w:pPr>
      <w:del w:id="10718" w:author="Houyem Rais" w:date="2024-02-22T14:46:00Z">
        <w:r w:rsidRPr="00343F01" w:rsidDel="00201166">
          <w:br w:type="page"/>
        </w:r>
      </w:del>
    </w:p>
    <w:p w14:paraId="54DEE1AC" w14:textId="485D83A3" w:rsidR="003214A6" w:rsidRPr="00343F01" w:rsidDel="00201166" w:rsidRDefault="003214A6" w:rsidP="00D62BC5">
      <w:pPr>
        <w:spacing w:before="0" w:after="160"/>
        <w:jc w:val="left"/>
        <w:rPr>
          <w:del w:id="10719" w:author="Houyem Rais" w:date="2024-02-22T14:46:00Z"/>
        </w:rPr>
        <w:sectPr w:rsidR="003214A6" w:rsidRPr="00343F01" w:rsidDel="00201166" w:rsidSect="00201166">
          <w:pgSz w:w="16838" w:h="11906" w:orient="landscape"/>
          <w:pgMar w:top="1440" w:right="1276" w:bottom="1440" w:left="1440" w:header="709" w:footer="709" w:gutter="0"/>
          <w:cols w:space="708"/>
          <w:docGrid w:linePitch="360"/>
          <w:sectPrChange w:id="10720" w:author="Houyem Rais" w:date="2024-02-22T14:47:00Z">
            <w:sectPr w:rsidR="003214A6" w:rsidRPr="00343F01" w:rsidDel="00201166" w:rsidSect="00201166">
              <w:pgMar w:top="1440" w:right="1440" w:bottom="1440" w:left="1440" w:header="708" w:footer="708" w:gutter="0"/>
            </w:sectPr>
          </w:sectPrChange>
        </w:sectPr>
        <w:pPrChange w:id="10721" w:author="Houyem Rais" w:date="2024-02-22T14:49:00Z">
          <w:pPr/>
        </w:pPrChange>
      </w:pPr>
    </w:p>
    <w:p w14:paraId="46CC54FA" w14:textId="1269C4E2" w:rsidR="00C2113E" w:rsidRPr="00343F01" w:rsidDel="00201166" w:rsidRDefault="00C2113E" w:rsidP="00D62BC5">
      <w:pPr>
        <w:spacing w:before="0" w:after="160"/>
        <w:jc w:val="left"/>
        <w:rPr>
          <w:del w:id="10722" w:author="Houyem Rais" w:date="2024-02-22T14:46:00Z"/>
        </w:rPr>
        <w:pPrChange w:id="10723" w:author="Houyem Rais" w:date="2024-02-22T14:49:00Z">
          <w:pPr>
            <w:pStyle w:val="Heading3"/>
          </w:pPr>
        </w:pPrChange>
      </w:pPr>
      <w:bookmarkStart w:id="10724" w:name="_Toc129596671"/>
      <w:bookmarkStart w:id="10725" w:name="_Toc129601126"/>
      <w:bookmarkStart w:id="10726" w:name="_Toc129596672"/>
      <w:bookmarkStart w:id="10727" w:name="_Toc129601127"/>
      <w:bookmarkStart w:id="10728" w:name="_Toc437544454"/>
      <w:bookmarkStart w:id="10729" w:name="_Toc478482573"/>
      <w:bookmarkStart w:id="10730" w:name="_Toc36637326"/>
      <w:bookmarkStart w:id="10731" w:name="_Toc58802485"/>
      <w:bookmarkStart w:id="10732" w:name="_Toc58961709"/>
      <w:bookmarkStart w:id="10733" w:name="_Toc152165395"/>
      <w:bookmarkEnd w:id="3179"/>
      <w:bookmarkEnd w:id="10724"/>
      <w:bookmarkEnd w:id="10725"/>
      <w:bookmarkEnd w:id="10726"/>
      <w:bookmarkEnd w:id="10727"/>
      <w:del w:id="10734" w:author="Houyem Rais" w:date="2024-02-22T14:46:00Z">
        <w:r w:rsidRPr="00343F01" w:rsidDel="00201166">
          <w:delText>Les coûts d’entretien</w:delText>
        </w:r>
        <w:bookmarkEnd w:id="10728"/>
        <w:bookmarkEnd w:id="10729"/>
        <w:bookmarkEnd w:id="10730"/>
        <w:bookmarkEnd w:id="10731"/>
        <w:bookmarkEnd w:id="10732"/>
        <w:bookmarkEnd w:id="10733"/>
      </w:del>
    </w:p>
    <w:p w14:paraId="74A2BF82" w14:textId="69A6849E" w:rsidR="00B12D0B" w:rsidRPr="00343F01" w:rsidDel="00201166" w:rsidRDefault="00B12D0B" w:rsidP="00D62BC5">
      <w:pPr>
        <w:spacing w:before="0" w:after="160"/>
        <w:jc w:val="left"/>
        <w:rPr>
          <w:del w:id="10735" w:author="Houyem Rais" w:date="2024-02-22T14:46:00Z"/>
        </w:rPr>
        <w:pPrChange w:id="10736" w:author="Houyem Rais" w:date="2024-02-22T14:49:00Z">
          <w:pPr/>
        </w:pPrChange>
      </w:pPr>
      <w:bookmarkStart w:id="10737" w:name="_Toc478482629"/>
      <w:bookmarkStart w:id="10738" w:name="_Toc36637384"/>
      <w:bookmarkStart w:id="10739" w:name="_Toc58961826"/>
      <w:bookmarkStart w:id="10740" w:name="_Toc100530658"/>
      <w:bookmarkStart w:id="10741" w:name="_Toc113637470"/>
      <w:bookmarkStart w:id="10742" w:name="_Toc114469628"/>
      <w:del w:id="10743" w:author="Houyem Rais" w:date="2024-02-22T14:46:00Z">
        <w:r w:rsidRPr="00343F01" w:rsidDel="00201166">
          <w:delText>L’entretien des infrastructures se base sur une stratégie alliant à la fois un entretien courant et un entretien périodique. Les opérations d’entretien touchent aussi bien les nouvelles constructions que les infrastructures existantes. Les coûts d’entretien des infrastructures existantes sont comptabilisés dans la situation de référence et dans la situation de projet.</w:delText>
        </w:r>
      </w:del>
    </w:p>
    <w:p w14:paraId="29FE13B1" w14:textId="2EAC94A4" w:rsidR="006E1FB5" w:rsidRPr="00343F01" w:rsidDel="00201166" w:rsidRDefault="00B12D0B" w:rsidP="00D62BC5">
      <w:pPr>
        <w:spacing w:before="0" w:after="160"/>
        <w:jc w:val="left"/>
        <w:rPr>
          <w:del w:id="10744" w:author="Houyem Rais" w:date="2024-02-22T14:46:00Z"/>
        </w:rPr>
        <w:pPrChange w:id="10745" w:author="Houyem Rais" w:date="2024-02-22T14:49:00Z">
          <w:pPr/>
        </w:pPrChange>
      </w:pPr>
      <w:del w:id="10746" w:author="Houyem Rais" w:date="2024-02-22T14:46:00Z">
        <w:r w:rsidRPr="00343F01" w:rsidDel="00201166">
          <w:delText>La stratégie d’entretien adoptée pour la chaussée est une stratégie préventive c’est-à-dire que les opérations sont programmées à intervalles réguliers et sont déclenchées après un temps prédéfini et non</w:delText>
        </w:r>
        <w:r w:rsidR="00F42F1E" w:rsidRPr="00343F01" w:rsidDel="00201166">
          <w:delText xml:space="preserve"> pas</w:delText>
        </w:r>
        <w:r w:rsidRPr="00343F01" w:rsidDel="00201166">
          <w:delText xml:space="preserve"> en fonction de l’état de dégradation de la route. Cette stratégie d’entretien, plus viable, est </w:delText>
        </w:r>
        <w:r w:rsidR="00F42F1E" w:rsidRPr="00343F01" w:rsidDel="00201166">
          <w:delText xml:space="preserve">adoptée </w:delText>
        </w:r>
        <w:r w:rsidRPr="00343F01" w:rsidDel="00201166">
          <w:delText>pour mieux préserver la valeur du patrimoine, en s’assurant notamment que les normes utilisées permettent le maintien d’un niveau de service adéquat sur les sections de route pendant toute la durée d’analyse.</w:delText>
        </w:r>
      </w:del>
    </w:p>
    <w:p w14:paraId="59783B88" w14:textId="609A4F0A" w:rsidR="006A03EA" w:rsidRPr="00343F01" w:rsidDel="00201166" w:rsidRDefault="006A03EA" w:rsidP="00D62BC5">
      <w:pPr>
        <w:spacing w:before="0" w:after="160"/>
        <w:jc w:val="left"/>
        <w:rPr>
          <w:del w:id="10747" w:author="Houyem Rais" w:date="2024-02-22T14:46:00Z"/>
        </w:rPr>
        <w:pPrChange w:id="10748" w:author="Houyem Rais" w:date="2024-02-22T14:49:00Z">
          <w:pPr/>
        </w:pPrChange>
      </w:pPr>
      <w:del w:id="10749" w:author="Houyem Rais" w:date="2024-02-22T14:46:00Z">
        <w:r w:rsidRPr="00343F01" w:rsidDel="00201166">
          <w:delText>Les coûts des opérations d’entretien, dans les deux situations du projet, sont estimés ci-après</w:delText>
        </w:r>
        <w:r w:rsidR="00BC732F" w:rsidRPr="00343F01" w:rsidDel="00201166">
          <w:delText> :</w:delText>
        </w:r>
      </w:del>
    </w:p>
    <w:p w14:paraId="7490C25F" w14:textId="4BAC5A16" w:rsidR="006A03EA" w:rsidRPr="00343F01" w:rsidDel="00201166" w:rsidRDefault="006A03EA" w:rsidP="00D62BC5">
      <w:pPr>
        <w:spacing w:before="0" w:after="160"/>
        <w:jc w:val="left"/>
        <w:rPr>
          <w:del w:id="10750" w:author="Houyem Rais" w:date="2024-02-22T14:46:00Z"/>
          <w:b/>
          <w:bCs/>
          <w:u w:val="single"/>
        </w:rPr>
        <w:pPrChange w:id="10751" w:author="Houyem Rais" w:date="2024-02-22T14:49:00Z">
          <w:pPr/>
        </w:pPrChange>
      </w:pPr>
      <w:del w:id="10752" w:author="Houyem Rais" w:date="2024-02-22T14:46:00Z">
        <w:r w:rsidRPr="00343F01" w:rsidDel="00201166">
          <w:rPr>
            <w:b/>
            <w:bCs/>
            <w:u w:val="single"/>
          </w:rPr>
          <w:delText>Dans la situation de référence</w:delText>
        </w:r>
      </w:del>
    </w:p>
    <w:p w14:paraId="1EB6B103" w14:textId="6BA6773F" w:rsidR="00B224D1" w:rsidRPr="00343F01" w:rsidDel="00201166" w:rsidRDefault="006A03EA" w:rsidP="00D62BC5">
      <w:pPr>
        <w:spacing w:before="0" w:after="160"/>
        <w:jc w:val="left"/>
        <w:rPr>
          <w:del w:id="10753" w:author="Houyem Rais" w:date="2024-02-22T14:46:00Z"/>
        </w:rPr>
        <w:pPrChange w:id="10754" w:author="Houyem Rais" w:date="2024-02-22T14:49:00Z">
          <w:pPr/>
        </w:pPrChange>
      </w:pPr>
      <w:del w:id="10755" w:author="Houyem Rais" w:date="2024-02-22T14:46:00Z">
        <w:r w:rsidRPr="00343F01" w:rsidDel="00201166">
          <w:delText>La situation de référence correspond à des sections de routes en 2x1 voies, 2x2 voies ou 2x3 voies sur certaines sections du Nigéria. Les coûts d’entretien correspondent aux dépenses nécessaires au maintien de ces routes à un niveau de service convenable pour les usagers. Ces coûts sont résumés dans le tableau suivant.</w:delText>
        </w:r>
      </w:del>
    </w:p>
    <w:p w14:paraId="48281316" w14:textId="6C39904A" w:rsidR="006A03EA" w:rsidRPr="00343F01" w:rsidDel="00201166" w:rsidRDefault="006A03EA" w:rsidP="00D62BC5">
      <w:pPr>
        <w:spacing w:before="0" w:after="160"/>
        <w:jc w:val="left"/>
        <w:rPr>
          <w:del w:id="10756" w:author="Houyem Rais" w:date="2024-02-22T14:46:00Z"/>
          <w:rFonts w:ascii="Times New Roman" w:hAnsi="Times New Roman" w:cs="Times New Roman"/>
          <w:sz w:val="6"/>
          <w:szCs w:val="6"/>
        </w:rPr>
        <w:pPrChange w:id="10757" w:author="Houyem Rais" w:date="2024-02-22T14:49:00Z">
          <w:pPr>
            <w:kinsoku w:val="0"/>
            <w:overflowPunct w:val="0"/>
            <w:autoSpaceDE w:val="0"/>
            <w:autoSpaceDN w:val="0"/>
            <w:adjustRightInd w:val="0"/>
            <w:spacing w:before="1" w:after="0" w:line="240" w:lineRule="auto"/>
            <w:jc w:val="left"/>
          </w:pPr>
        </w:pPrChange>
      </w:pPr>
    </w:p>
    <w:p w14:paraId="0490121F" w14:textId="2C640ADE" w:rsidR="00B224D1" w:rsidRPr="00343F01" w:rsidDel="00201166" w:rsidRDefault="00B224D1" w:rsidP="00D62BC5">
      <w:pPr>
        <w:spacing w:before="0" w:after="160"/>
        <w:jc w:val="left"/>
        <w:rPr>
          <w:del w:id="10758" w:author="Houyem Rais" w:date="2024-02-22T14:46:00Z"/>
        </w:rPr>
        <w:pPrChange w:id="10759" w:author="Houyem Rais" w:date="2024-02-22T14:49:00Z">
          <w:pPr>
            <w:pStyle w:val="Caption"/>
          </w:pPr>
        </w:pPrChange>
      </w:pPr>
      <w:del w:id="10760" w:author="Houyem Rais" w:date="2024-02-22T14:46:00Z">
        <w:r w:rsidRPr="00343F01" w:rsidDel="00201166">
          <w:delText xml:space="preserve">Tableau </w:delText>
        </w:r>
        <w:r w:rsidR="005D477C" w:rsidDel="00201166">
          <w:rPr>
            <w:rFonts w:ascii="Calibri" w:hAnsi="Calibri" w:cstheme="majorBidi"/>
            <w:color w:val="0070C0"/>
            <w:sz w:val="18"/>
            <w:szCs w:val="18"/>
          </w:rPr>
          <w:fldChar w:fldCharType="begin"/>
        </w:r>
        <w:r w:rsidR="005D477C" w:rsidDel="00201166">
          <w:delInstrText xml:space="preserve"> SEQ Tableau \* ARABIC </w:delInstrText>
        </w:r>
        <w:r w:rsidR="005D477C" w:rsidDel="00201166">
          <w:rPr>
            <w:rFonts w:ascii="Calibri" w:hAnsi="Calibri" w:cstheme="majorBidi"/>
            <w:color w:val="0070C0"/>
            <w:sz w:val="18"/>
            <w:szCs w:val="18"/>
          </w:rPr>
          <w:fldChar w:fldCharType="separate"/>
        </w:r>
        <w:r w:rsidR="00F555DC" w:rsidDel="00201166">
          <w:rPr>
            <w:noProof/>
          </w:rPr>
          <w:delText>43</w:delText>
        </w:r>
        <w:r w:rsidR="005D477C" w:rsidDel="00201166">
          <w:rPr>
            <w:rFonts w:ascii="Calibri" w:hAnsi="Calibri" w:cstheme="majorBidi"/>
            <w:noProof/>
            <w:color w:val="0070C0"/>
            <w:sz w:val="18"/>
            <w:szCs w:val="18"/>
          </w:rPr>
          <w:fldChar w:fldCharType="end"/>
        </w:r>
        <w:r w:rsidRPr="00343F01" w:rsidDel="00201166">
          <w:delText xml:space="preserve"> Estimation des coûts d'entretien dans la situation de référence (en US</w:delText>
        </w:r>
        <w:r w:rsidR="00A351CF" w:rsidRPr="00343F01" w:rsidDel="00201166">
          <w:delText>D</w:delText>
        </w:r>
        <w:r w:rsidRPr="00343F01" w:rsidDel="00201166">
          <w:delText>)</w:delText>
        </w:r>
      </w:del>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562"/>
        <w:gridCol w:w="1344"/>
        <w:gridCol w:w="1658"/>
      </w:tblGrid>
      <w:tr w:rsidR="006A03EA" w:rsidRPr="00343F01" w:rsidDel="00201166" w14:paraId="07D4429A" w14:textId="59333005" w:rsidTr="00B224D1">
        <w:trPr>
          <w:trHeight w:val="340"/>
          <w:del w:id="10761" w:author="Houyem Rais" w:date="2024-02-22T14:46:00Z"/>
        </w:trPr>
        <w:tc>
          <w:tcPr>
            <w:tcW w:w="5562" w:type="dxa"/>
            <w:shd w:val="clear" w:color="auto" w:fill="D9D9D9" w:themeFill="background1" w:themeFillShade="D9"/>
            <w:vAlign w:val="center"/>
          </w:tcPr>
          <w:p w14:paraId="44711E24" w14:textId="7EEC10F5" w:rsidR="006A03EA" w:rsidRPr="00343F01" w:rsidDel="00201166" w:rsidRDefault="006A03EA" w:rsidP="00D62BC5">
            <w:pPr>
              <w:spacing w:before="0" w:after="160"/>
              <w:jc w:val="left"/>
              <w:rPr>
                <w:del w:id="10762" w:author="Houyem Rais" w:date="2024-02-22T14:46:00Z"/>
                <w:rFonts w:cstheme="minorHAnsi"/>
                <w:b/>
                <w:bCs/>
                <w:spacing w:val="-2"/>
                <w:sz w:val="20"/>
                <w:szCs w:val="20"/>
              </w:rPr>
              <w:pPrChange w:id="10763" w:author="Houyem Rais" w:date="2024-02-22T14:49:00Z">
                <w:pPr>
                  <w:kinsoku w:val="0"/>
                  <w:overflowPunct w:val="0"/>
                  <w:autoSpaceDE w:val="0"/>
                  <w:autoSpaceDN w:val="0"/>
                  <w:adjustRightInd w:val="0"/>
                  <w:spacing w:before="55" w:after="0" w:line="240" w:lineRule="auto"/>
                  <w:ind w:left="84"/>
                  <w:jc w:val="left"/>
                </w:pPr>
              </w:pPrChange>
            </w:pPr>
            <w:del w:id="10764" w:author="Houyem Rais" w:date="2024-02-22T14:46:00Z">
              <w:r w:rsidRPr="00343F01" w:rsidDel="00201166">
                <w:rPr>
                  <w:rFonts w:cstheme="minorHAnsi"/>
                  <w:b/>
                  <w:bCs/>
                  <w:spacing w:val="-2"/>
                  <w:sz w:val="20"/>
                  <w:szCs w:val="20"/>
                </w:rPr>
                <w:delText>Désignation</w:delText>
              </w:r>
            </w:del>
          </w:p>
        </w:tc>
        <w:tc>
          <w:tcPr>
            <w:tcW w:w="1344" w:type="dxa"/>
            <w:shd w:val="clear" w:color="auto" w:fill="D9D9D9" w:themeFill="background1" w:themeFillShade="D9"/>
            <w:vAlign w:val="center"/>
          </w:tcPr>
          <w:p w14:paraId="429E1B2D" w14:textId="3DAD4009" w:rsidR="006A03EA" w:rsidRPr="00343F01" w:rsidDel="00201166" w:rsidRDefault="006A03EA" w:rsidP="00D62BC5">
            <w:pPr>
              <w:spacing w:before="0" w:after="160"/>
              <w:jc w:val="left"/>
              <w:rPr>
                <w:del w:id="10765" w:author="Houyem Rais" w:date="2024-02-22T14:46:00Z"/>
                <w:rFonts w:cstheme="minorHAnsi"/>
                <w:b/>
                <w:bCs/>
                <w:spacing w:val="-2"/>
                <w:sz w:val="20"/>
                <w:szCs w:val="20"/>
              </w:rPr>
              <w:pPrChange w:id="10766" w:author="Houyem Rais" w:date="2024-02-22T14:49:00Z">
                <w:pPr>
                  <w:kinsoku w:val="0"/>
                  <w:overflowPunct w:val="0"/>
                  <w:autoSpaceDE w:val="0"/>
                  <w:autoSpaceDN w:val="0"/>
                  <w:adjustRightInd w:val="0"/>
                  <w:spacing w:before="55" w:after="0" w:line="240" w:lineRule="auto"/>
                  <w:ind w:left="79" w:right="97"/>
                  <w:jc w:val="center"/>
                </w:pPr>
              </w:pPrChange>
            </w:pPr>
            <w:del w:id="10767" w:author="Houyem Rais" w:date="2024-02-22T14:46:00Z">
              <w:r w:rsidRPr="00343F01" w:rsidDel="00201166">
                <w:rPr>
                  <w:rFonts w:cstheme="minorHAnsi"/>
                  <w:b/>
                  <w:bCs/>
                  <w:spacing w:val="-2"/>
                  <w:sz w:val="20"/>
                  <w:szCs w:val="20"/>
                </w:rPr>
                <w:delText>Norme</w:delText>
              </w:r>
            </w:del>
          </w:p>
        </w:tc>
        <w:tc>
          <w:tcPr>
            <w:tcW w:w="1658" w:type="dxa"/>
            <w:shd w:val="clear" w:color="auto" w:fill="D9D9D9" w:themeFill="background1" w:themeFillShade="D9"/>
            <w:vAlign w:val="center"/>
          </w:tcPr>
          <w:p w14:paraId="46856DDB" w14:textId="1D97876D" w:rsidR="006A03EA" w:rsidRPr="00343F01" w:rsidDel="00201166" w:rsidRDefault="006A03EA" w:rsidP="00D62BC5">
            <w:pPr>
              <w:spacing w:before="0" w:after="160"/>
              <w:jc w:val="left"/>
              <w:rPr>
                <w:del w:id="10768" w:author="Houyem Rais" w:date="2024-02-22T14:46:00Z"/>
                <w:rFonts w:cstheme="minorHAnsi"/>
                <w:b/>
                <w:bCs/>
                <w:sz w:val="20"/>
                <w:szCs w:val="20"/>
              </w:rPr>
              <w:pPrChange w:id="10769" w:author="Houyem Rais" w:date="2024-02-22T14:49:00Z">
                <w:pPr>
                  <w:kinsoku w:val="0"/>
                  <w:overflowPunct w:val="0"/>
                  <w:autoSpaceDE w:val="0"/>
                  <w:autoSpaceDN w:val="0"/>
                  <w:adjustRightInd w:val="0"/>
                  <w:spacing w:before="55" w:after="0" w:line="240" w:lineRule="auto"/>
                  <w:ind w:left="100" w:right="101"/>
                  <w:jc w:val="center"/>
                </w:pPr>
              </w:pPrChange>
            </w:pPr>
            <w:del w:id="10770" w:author="Houyem Rais" w:date="2024-02-22T14:46:00Z">
              <w:r w:rsidRPr="00343F01" w:rsidDel="00201166">
                <w:rPr>
                  <w:rFonts w:cstheme="minorHAnsi"/>
                  <w:b/>
                  <w:bCs/>
                  <w:sz w:val="20"/>
                  <w:szCs w:val="20"/>
                </w:rPr>
                <w:delText>Coût d’entretien</w:delText>
              </w:r>
            </w:del>
          </w:p>
        </w:tc>
      </w:tr>
      <w:tr w:rsidR="006A03EA" w:rsidRPr="00343F01" w:rsidDel="00201166" w14:paraId="1CD3DEFD" w14:textId="694CFAB2" w:rsidTr="00B224D1">
        <w:trPr>
          <w:trHeight w:val="318"/>
          <w:del w:id="10771" w:author="Houyem Rais" w:date="2024-02-22T14:46:00Z"/>
        </w:trPr>
        <w:tc>
          <w:tcPr>
            <w:tcW w:w="5562" w:type="dxa"/>
            <w:vAlign w:val="center"/>
          </w:tcPr>
          <w:p w14:paraId="750BD1D4" w14:textId="1A86A003" w:rsidR="006A03EA" w:rsidRPr="00343F01" w:rsidDel="00201166" w:rsidRDefault="006A03EA" w:rsidP="00D62BC5">
            <w:pPr>
              <w:spacing w:before="0" w:after="160"/>
              <w:jc w:val="left"/>
              <w:rPr>
                <w:del w:id="10772" w:author="Houyem Rais" w:date="2024-02-22T14:46:00Z"/>
                <w:rFonts w:cstheme="minorHAnsi"/>
                <w:b/>
                <w:bCs/>
                <w:sz w:val="20"/>
                <w:szCs w:val="20"/>
              </w:rPr>
              <w:pPrChange w:id="10773" w:author="Houyem Rais" w:date="2024-02-22T14:49:00Z">
                <w:pPr>
                  <w:kinsoku w:val="0"/>
                  <w:overflowPunct w:val="0"/>
                  <w:autoSpaceDE w:val="0"/>
                  <w:autoSpaceDN w:val="0"/>
                  <w:adjustRightInd w:val="0"/>
                  <w:spacing w:before="41" w:after="0" w:line="240" w:lineRule="auto"/>
                  <w:ind w:left="84"/>
                  <w:jc w:val="left"/>
                </w:pPr>
              </w:pPrChange>
            </w:pPr>
            <w:del w:id="10774" w:author="Houyem Rais" w:date="2024-02-22T14:46:00Z">
              <w:r w:rsidRPr="00343F01" w:rsidDel="00201166">
                <w:rPr>
                  <w:rFonts w:cstheme="minorHAnsi"/>
                  <w:b/>
                  <w:bCs/>
                  <w:sz w:val="20"/>
                  <w:szCs w:val="20"/>
                </w:rPr>
                <w:delText>1- Entretien courant</w:delText>
              </w:r>
            </w:del>
          </w:p>
        </w:tc>
        <w:tc>
          <w:tcPr>
            <w:tcW w:w="1344" w:type="dxa"/>
            <w:vAlign w:val="center"/>
          </w:tcPr>
          <w:p w14:paraId="617DA195" w14:textId="39B5539B" w:rsidR="006A03EA" w:rsidRPr="00343F01" w:rsidDel="00201166" w:rsidRDefault="006A03EA" w:rsidP="00D62BC5">
            <w:pPr>
              <w:spacing w:before="0" w:after="160"/>
              <w:jc w:val="left"/>
              <w:rPr>
                <w:del w:id="10775" w:author="Houyem Rais" w:date="2024-02-22T14:46:00Z"/>
                <w:rFonts w:cstheme="minorHAnsi"/>
                <w:sz w:val="20"/>
                <w:szCs w:val="20"/>
              </w:rPr>
              <w:pPrChange w:id="10776" w:author="Houyem Rais" w:date="2024-02-22T14:49:00Z">
                <w:pPr>
                  <w:kinsoku w:val="0"/>
                  <w:overflowPunct w:val="0"/>
                  <w:autoSpaceDE w:val="0"/>
                  <w:autoSpaceDN w:val="0"/>
                  <w:adjustRightInd w:val="0"/>
                  <w:spacing w:before="17" w:after="0" w:line="240" w:lineRule="auto"/>
                  <w:ind w:left="79" w:right="101"/>
                  <w:jc w:val="center"/>
                </w:pPr>
              </w:pPrChange>
            </w:pPr>
          </w:p>
        </w:tc>
        <w:tc>
          <w:tcPr>
            <w:tcW w:w="1658" w:type="dxa"/>
            <w:vAlign w:val="center"/>
          </w:tcPr>
          <w:p w14:paraId="2BACBCCD" w14:textId="7C5523D7" w:rsidR="006A03EA" w:rsidRPr="00343F01" w:rsidDel="00201166" w:rsidRDefault="006A03EA" w:rsidP="00D62BC5">
            <w:pPr>
              <w:spacing w:before="0" w:after="160"/>
              <w:jc w:val="left"/>
              <w:rPr>
                <w:del w:id="10777" w:author="Houyem Rais" w:date="2024-02-22T14:46:00Z"/>
                <w:rFonts w:cstheme="minorHAnsi"/>
                <w:sz w:val="20"/>
                <w:szCs w:val="20"/>
              </w:rPr>
              <w:pPrChange w:id="10778" w:author="Houyem Rais" w:date="2024-02-22T14:49:00Z">
                <w:pPr>
                  <w:kinsoku w:val="0"/>
                  <w:overflowPunct w:val="0"/>
                  <w:autoSpaceDE w:val="0"/>
                  <w:autoSpaceDN w:val="0"/>
                  <w:adjustRightInd w:val="0"/>
                  <w:spacing w:before="17" w:after="0" w:line="240" w:lineRule="auto"/>
                  <w:ind w:left="79" w:right="101"/>
                  <w:jc w:val="center"/>
                </w:pPr>
              </w:pPrChange>
            </w:pPr>
          </w:p>
        </w:tc>
      </w:tr>
      <w:tr w:rsidR="006A03EA" w:rsidRPr="00343F01" w:rsidDel="00201166" w14:paraId="15669056" w14:textId="0795B484" w:rsidTr="00B224D1">
        <w:trPr>
          <w:trHeight w:val="315"/>
          <w:del w:id="10779" w:author="Houyem Rais" w:date="2024-02-22T14:46:00Z"/>
        </w:trPr>
        <w:tc>
          <w:tcPr>
            <w:tcW w:w="5562" w:type="dxa"/>
            <w:vAlign w:val="center"/>
          </w:tcPr>
          <w:p w14:paraId="071E5393" w14:textId="60AC8427" w:rsidR="006A03EA" w:rsidRPr="00343F01" w:rsidDel="00201166" w:rsidRDefault="006A03EA" w:rsidP="00D62BC5">
            <w:pPr>
              <w:spacing w:before="0" w:after="160"/>
              <w:jc w:val="left"/>
              <w:rPr>
                <w:del w:id="10780" w:author="Houyem Rais" w:date="2024-02-22T14:46:00Z"/>
                <w:rFonts w:cstheme="minorHAnsi"/>
                <w:sz w:val="20"/>
                <w:szCs w:val="20"/>
              </w:rPr>
              <w:pPrChange w:id="10781" w:author="Houyem Rais" w:date="2024-02-22T14:49:00Z">
                <w:pPr>
                  <w:kinsoku w:val="0"/>
                  <w:overflowPunct w:val="0"/>
                  <w:autoSpaceDE w:val="0"/>
                  <w:autoSpaceDN w:val="0"/>
                  <w:adjustRightInd w:val="0"/>
                  <w:spacing w:before="39" w:after="0" w:line="240" w:lineRule="auto"/>
                  <w:ind w:left="285"/>
                  <w:jc w:val="left"/>
                </w:pPr>
              </w:pPrChange>
            </w:pPr>
            <w:del w:id="10782" w:author="Houyem Rais" w:date="2024-02-22T14:46:00Z">
              <w:r w:rsidRPr="00343F01" w:rsidDel="00201166">
                <w:rPr>
                  <w:rFonts w:cstheme="minorHAnsi"/>
                  <w:sz w:val="20"/>
                  <w:szCs w:val="20"/>
                </w:rPr>
                <w:delText>1.1- Curage des fossés</w:delText>
              </w:r>
            </w:del>
          </w:p>
        </w:tc>
        <w:tc>
          <w:tcPr>
            <w:tcW w:w="1344" w:type="dxa"/>
            <w:vAlign w:val="center"/>
          </w:tcPr>
          <w:p w14:paraId="3178E2B4" w14:textId="7898A77B" w:rsidR="006A03EA" w:rsidRPr="00343F01" w:rsidDel="00201166" w:rsidRDefault="006A03EA" w:rsidP="00D62BC5">
            <w:pPr>
              <w:spacing w:before="0" w:after="160"/>
              <w:jc w:val="left"/>
              <w:rPr>
                <w:del w:id="10783" w:author="Houyem Rais" w:date="2024-02-22T14:46:00Z"/>
                <w:rFonts w:cstheme="minorHAnsi"/>
                <w:sz w:val="20"/>
                <w:szCs w:val="20"/>
              </w:rPr>
              <w:pPrChange w:id="10784" w:author="Houyem Rais" w:date="2024-02-22T14:49:00Z">
                <w:pPr>
                  <w:kinsoku w:val="0"/>
                  <w:overflowPunct w:val="0"/>
                  <w:autoSpaceDE w:val="0"/>
                  <w:autoSpaceDN w:val="0"/>
                  <w:adjustRightInd w:val="0"/>
                  <w:spacing w:before="17" w:after="0" w:line="240" w:lineRule="auto"/>
                  <w:ind w:left="79" w:right="101"/>
                  <w:jc w:val="center"/>
                </w:pPr>
              </w:pPrChange>
            </w:pPr>
            <w:del w:id="10785" w:author="Houyem Rais" w:date="2024-02-22T14:46:00Z">
              <w:r w:rsidRPr="00343F01" w:rsidDel="00201166">
                <w:rPr>
                  <w:rFonts w:cstheme="minorHAnsi"/>
                  <w:sz w:val="20"/>
                  <w:szCs w:val="20"/>
                </w:rPr>
                <w:delText>1 fois / an</w:delText>
              </w:r>
            </w:del>
          </w:p>
        </w:tc>
        <w:tc>
          <w:tcPr>
            <w:tcW w:w="1658" w:type="dxa"/>
            <w:vAlign w:val="center"/>
          </w:tcPr>
          <w:p w14:paraId="059DE4FE" w14:textId="054D7532" w:rsidR="006A03EA" w:rsidRPr="00343F01" w:rsidDel="00201166" w:rsidRDefault="006A03EA" w:rsidP="00D62BC5">
            <w:pPr>
              <w:spacing w:before="0" w:after="160"/>
              <w:jc w:val="left"/>
              <w:rPr>
                <w:del w:id="10786" w:author="Houyem Rais" w:date="2024-02-22T14:46:00Z"/>
                <w:rFonts w:cstheme="minorHAnsi"/>
                <w:sz w:val="20"/>
                <w:szCs w:val="20"/>
              </w:rPr>
              <w:pPrChange w:id="10787" w:author="Houyem Rais" w:date="2024-02-22T14:49:00Z">
                <w:pPr>
                  <w:kinsoku w:val="0"/>
                  <w:overflowPunct w:val="0"/>
                  <w:autoSpaceDE w:val="0"/>
                  <w:autoSpaceDN w:val="0"/>
                  <w:adjustRightInd w:val="0"/>
                  <w:spacing w:before="17" w:after="0" w:line="240" w:lineRule="auto"/>
                  <w:ind w:left="100" w:right="101"/>
                  <w:jc w:val="center"/>
                </w:pPr>
              </w:pPrChange>
            </w:pPr>
            <w:del w:id="10788" w:author="Houyem Rais" w:date="2024-02-22T14:46:00Z">
              <w:r w:rsidRPr="00343F01" w:rsidDel="00201166">
                <w:rPr>
                  <w:rFonts w:cstheme="minorHAnsi"/>
                  <w:sz w:val="20"/>
                  <w:szCs w:val="20"/>
                </w:rPr>
                <w:delText xml:space="preserve">7,3 </w:delText>
              </w:r>
              <w:r w:rsidR="00B224D1" w:rsidRPr="00343F01" w:rsidDel="00201166">
                <w:rPr>
                  <w:rFonts w:cstheme="minorHAnsi"/>
                  <w:sz w:val="20"/>
                  <w:szCs w:val="20"/>
                </w:rPr>
                <w:delText>$</w:delText>
              </w:r>
              <w:r w:rsidRPr="00343F01" w:rsidDel="00201166">
                <w:rPr>
                  <w:rFonts w:cstheme="minorHAnsi"/>
                  <w:sz w:val="20"/>
                  <w:szCs w:val="20"/>
                </w:rPr>
                <w:delText>/ml</w:delText>
              </w:r>
            </w:del>
          </w:p>
        </w:tc>
      </w:tr>
      <w:tr w:rsidR="006A03EA" w:rsidRPr="00343F01" w:rsidDel="00201166" w14:paraId="27F128EB" w14:textId="39978DA9" w:rsidTr="00B224D1">
        <w:trPr>
          <w:trHeight w:val="314"/>
          <w:del w:id="10789" w:author="Houyem Rais" w:date="2024-02-22T14:46:00Z"/>
        </w:trPr>
        <w:tc>
          <w:tcPr>
            <w:tcW w:w="5562" w:type="dxa"/>
            <w:vAlign w:val="center"/>
          </w:tcPr>
          <w:p w14:paraId="1ABBDF3A" w14:textId="2F49ADE0" w:rsidR="006A03EA" w:rsidRPr="00343F01" w:rsidDel="00201166" w:rsidRDefault="006A03EA" w:rsidP="00D62BC5">
            <w:pPr>
              <w:spacing w:before="0" w:after="160"/>
              <w:jc w:val="left"/>
              <w:rPr>
                <w:del w:id="10790" w:author="Houyem Rais" w:date="2024-02-22T14:46:00Z"/>
                <w:rFonts w:cstheme="minorHAnsi"/>
                <w:sz w:val="20"/>
                <w:szCs w:val="20"/>
              </w:rPr>
              <w:pPrChange w:id="10791" w:author="Houyem Rais" w:date="2024-02-22T14:49:00Z">
                <w:pPr>
                  <w:kinsoku w:val="0"/>
                  <w:overflowPunct w:val="0"/>
                  <w:autoSpaceDE w:val="0"/>
                  <w:autoSpaceDN w:val="0"/>
                  <w:adjustRightInd w:val="0"/>
                  <w:spacing w:before="37" w:after="0" w:line="240" w:lineRule="auto"/>
                  <w:ind w:left="285"/>
                  <w:jc w:val="left"/>
                </w:pPr>
              </w:pPrChange>
            </w:pPr>
            <w:del w:id="10792" w:author="Houyem Rais" w:date="2024-02-22T14:46:00Z">
              <w:r w:rsidRPr="00343F01" w:rsidDel="00201166">
                <w:rPr>
                  <w:rFonts w:cstheme="minorHAnsi"/>
                  <w:sz w:val="20"/>
                  <w:szCs w:val="20"/>
                </w:rPr>
                <w:delText>1.2- Curage des ouvrages hydrauliques, à raison de 1 OH par km</w:delText>
              </w:r>
            </w:del>
          </w:p>
        </w:tc>
        <w:tc>
          <w:tcPr>
            <w:tcW w:w="1344" w:type="dxa"/>
            <w:vAlign w:val="center"/>
          </w:tcPr>
          <w:p w14:paraId="346F7F73" w14:textId="73974F7E" w:rsidR="006A03EA" w:rsidRPr="00343F01" w:rsidDel="00201166" w:rsidRDefault="006A03EA" w:rsidP="00D62BC5">
            <w:pPr>
              <w:spacing w:before="0" w:after="160"/>
              <w:jc w:val="left"/>
              <w:rPr>
                <w:del w:id="10793" w:author="Houyem Rais" w:date="2024-02-22T14:46:00Z"/>
                <w:rFonts w:cstheme="minorHAnsi"/>
                <w:sz w:val="20"/>
                <w:szCs w:val="20"/>
              </w:rPr>
              <w:pPrChange w:id="10794" w:author="Houyem Rais" w:date="2024-02-22T14:49:00Z">
                <w:pPr>
                  <w:kinsoku w:val="0"/>
                  <w:overflowPunct w:val="0"/>
                  <w:autoSpaceDE w:val="0"/>
                  <w:autoSpaceDN w:val="0"/>
                  <w:adjustRightInd w:val="0"/>
                  <w:spacing w:before="17" w:after="0" w:line="240" w:lineRule="auto"/>
                  <w:ind w:left="79" w:right="101"/>
                  <w:jc w:val="center"/>
                </w:pPr>
              </w:pPrChange>
            </w:pPr>
            <w:del w:id="10795" w:author="Houyem Rais" w:date="2024-02-22T14:46:00Z">
              <w:r w:rsidRPr="00343F01" w:rsidDel="00201166">
                <w:rPr>
                  <w:rFonts w:cstheme="minorHAnsi"/>
                  <w:sz w:val="20"/>
                  <w:szCs w:val="20"/>
                </w:rPr>
                <w:delText>1 fois / an</w:delText>
              </w:r>
            </w:del>
          </w:p>
        </w:tc>
        <w:tc>
          <w:tcPr>
            <w:tcW w:w="1658" w:type="dxa"/>
            <w:vAlign w:val="center"/>
          </w:tcPr>
          <w:p w14:paraId="34792E47" w14:textId="4D57BA6C" w:rsidR="006A03EA" w:rsidRPr="00343F01" w:rsidDel="00201166" w:rsidRDefault="006A03EA" w:rsidP="00D62BC5">
            <w:pPr>
              <w:spacing w:before="0" w:after="160"/>
              <w:jc w:val="left"/>
              <w:rPr>
                <w:del w:id="10796" w:author="Houyem Rais" w:date="2024-02-22T14:46:00Z"/>
                <w:rFonts w:cstheme="minorHAnsi"/>
                <w:sz w:val="20"/>
                <w:szCs w:val="20"/>
              </w:rPr>
              <w:pPrChange w:id="10797" w:author="Houyem Rais" w:date="2024-02-22T14:49:00Z">
                <w:pPr>
                  <w:kinsoku w:val="0"/>
                  <w:overflowPunct w:val="0"/>
                  <w:autoSpaceDE w:val="0"/>
                  <w:autoSpaceDN w:val="0"/>
                  <w:adjustRightInd w:val="0"/>
                  <w:spacing w:before="17" w:after="0" w:line="240" w:lineRule="auto"/>
                  <w:ind w:left="100" w:right="101"/>
                  <w:jc w:val="center"/>
                </w:pPr>
              </w:pPrChange>
            </w:pPr>
            <w:del w:id="10798" w:author="Houyem Rais" w:date="2024-02-22T14:46:00Z">
              <w:r w:rsidRPr="00343F01" w:rsidDel="00201166">
                <w:rPr>
                  <w:rFonts w:cstheme="minorHAnsi"/>
                  <w:sz w:val="20"/>
                  <w:szCs w:val="20"/>
                </w:rPr>
                <w:delText xml:space="preserve">56 </w:delText>
              </w:r>
              <w:r w:rsidR="00B224D1" w:rsidRPr="00343F01" w:rsidDel="00201166">
                <w:rPr>
                  <w:rFonts w:cstheme="minorHAnsi"/>
                  <w:sz w:val="20"/>
                  <w:szCs w:val="20"/>
                </w:rPr>
                <w:delText>$</w:delText>
              </w:r>
              <w:r w:rsidRPr="00343F01" w:rsidDel="00201166">
                <w:rPr>
                  <w:rFonts w:cstheme="minorHAnsi"/>
                  <w:sz w:val="20"/>
                  <w:szCs w:val="20"/>
                </w:rPr>
                <w:delText>/OH</w:delText>
              </w:r>
            </w:del>
          </w:p>
        </w:tc>
      </w:tr>
      <w:tr w:rsidR="006A03EA" w:rsidRPr="00343F01" w:rsidDel="00201166" w14:paraId="096D5631" w14:textId="39FF9ED6" w:rsidTr="00B224D1">
        <w:trPr>
          <w:trHeight w:val="314"/>
          <w:del w:id="10799" w:author="Houyem Rais" w:date="2024-02-22T14:46:00Z"/>
        </w:trPr>
        <w:tc>
          <w:tcPr>
            <w:tcW w:w="5562" w:type="dxa"/>
            <w:vAlign w:val="center"/>
          </w:tcPr>
          <w:p w14:paraId="69BB9204" w14:textId="724B4B5C" w:rsidR="006A03EA" w:rsidRPr="00343F01" w:rsidDel="00201166" w:rsidRDefault="006A03EA" w:rsidP="00D62BC5">
            <w:pPr>
              <w:spacing w:before="0" w:after="160"/>
              <w:jc w:val="left"/>
              <w:rPr>
                <w:del w:id="10800" w:author="Houyem Rais" w:date="2024-02-22T14:46:00Z"/>
                <w:rFonts w:cstheme="minorHAnsi"/>
                <w:sz w:val="20"/>
                <w:szCs w:val="20"/>
              </w:rPr>
              <w:pPrChange w:id="10801" w:author="Houyem Rais" w:date="2024-02-22T14:49:00Z">
                <w:pPr>
                  <w:kinsoku w:val="0"/>
                  <w:overflowPunct w:val="0"/>
                  <w:autoSpaceDE w:val="0"/>
                  <w:autoSpaceDN w:val="0"/>
                  <w:adjustRightInd w:val="0"/>
                  <w:spacing w:before="37" w:after="0" w:line="240" w:lineRule="auto"/>
                  <w:ind w:left="285"/>
                  <w:jc w:val="left"/>
                </w:pPr>
              </w:pPrChange>
            </w:pPr>
            <w:del w:id="10802" w:author="Houyem Rais" w:date="2024-02-22T14:46:00Z">
              <w:r w:rsidRPr="00343F01" w:rsidDel="00201166">
                <w:rPr>
                  <w:rFonts w:cstheme="minorHAnsi"/>
                  <w:sz w:val="20"/>
                  <w:szCs w:val="20"/>
                </w:rPr>
                <w:delText>1.3- Réparation localisée semi-profonde à raison de 50m²/km</w:delText>
              </w:r>
            </w:del>
          </w:p>
        </w:tc>
        <w:tc>
          <w:tcPr>
            <w:tcW w:w="1344" w:type="dxa"/>
            <w:vAlign w:val="center"/>
          </w:tcPr>
          <w:p w14:paraId="5BDD8AB4" w14:textId="35E7F73C" w:rsidR="006A03EA" w:rsidRPr="00343F01" w:rsidDel="00201166" w:rsidRDefault="006A03EA" w:rsidP="00D62BC5">
            <w:pPr>
              <w:spacing w:before="0" w:after="160"/>
              <w:jc w:val="left"/>
              <w:rPr>
                <w:del w:id="10803" w:author="Houyem Rais" w:date="2024-02-22T14:46:00Z"/>
                <w:rFonts w:cstheme="minorHAnsi"/>
                <w:sz w:val="20"/>
                <w:szCs w:val="20"/>
              </w:rPr>
              <w:pPrChange w:id="10804" w:author="Houyem Rais" w:date="2024-02-22T14:49:00Z">
                <w:pPr>
                  <w:kinsoku w:val="0"/>
                  <w:overflowPunct w:val="0"/>
                  <w:autoSpaceDE w:val="0"/>
                  <w:autoSpaceDN w:val="0"/>
                  <w:adjustRightInd w:val="0"/>
                  <w:spacing w:before="17" w:after="0" w:line="240" w:lineRule="auto"/>
                  <w:ind w:left="79" w:right="101"/>
                  <w:jc w:val="center"/>
                </w:pPr>
              </w:pPrChange>
            </w:pPr>
            <w:del w:id="10805" w:author="Houyem Rais" w:date="2024-02-22T14:46:00Z">
              <w:r w:rsidRPr="00343F01" w:rsidDel="00201166">
                <w:rPr>
                  <w:rFonts w:cstheme="minorHAnsi"/>
                  <w:sz w:val="20"/>
                  <w:szCs w:val="20"/>
                </w:rPr>
                <w:delText>1 fois / an</w:delText>
              </w:r>
            </w:del>
          </w:p>
        </w:tc>
        <w:tc>
          <w:tcPr>
            <w:tcW w:w="1658" w:type="dxa"/>
            <w:vAlign w:val="center"/>
          </w:tcPr>
          <w:p w14:paraId="5D1F00C4" w14:textId="45827CEE" w:rsidR="006A03EA" w:rsidRPr="00343F01" w:rsidDel="00201166" w:rsidRDefault="006A03EA" w:rsidP="00D62BC5">
            <w:pPr>
              <w:spacing w:before="0" w:after="160"/>
              <w:jc w:val="left"/>
              <w:rPr>
                <w:del w:id="10806" w:author="Houyem Rais" w:date="2024-02-22T14:46:00Z"/>
                <w:rFonts w:cstheme="minorHAnsi"/>
                <w:sz w:val="20"/>
                <w:szCs w:val="20"/>
              </w:rPr>
              <w:pPrChange w:id="10807" w:author="Houyem Rais" w:date="2024-02-22T14:49:00Z">
                <w:pPr>
                  <w:kinsoku w:val="0"/>
                  <w:overflowPunct w:val="0"/>
                  <w:autoSpaceDE w:val="0"/>
                  <w:autoSpaceDN w:val="0"/>
                  <w:adjustRightInd w:val="0"/>
                  <w:spacing w:before="17" w:after="0" w:line="240" w:lineRule="auto"/>
                  <w:ind w:left="100" w:right="101"/>
                  <w:jc w:val="center"/>
                </w:pPr>
              </w:pPrChange>
            </w:pPr>
            <w:del w:id="10808" w:author="Houyem Rais" w:date="2024-02-22T14:46:00Z">
              <w:r w:rsidRPr="00343F01" w:rsidDel="00201166">
                <w:rPr>
                  <w:rFonts w:cstheme="minorHAnsi"/>
                  <w:sz w:val="20"/>
                  <w:szCs w:val="20"/>
                </w:rPr>
                <w:delText xml:space="preserve">182 </w:delText>
              </w:r>
              <w:r w:rsidR="00B224D1" w:rsidRPr="00343F01" w:rsidDel="00201166">
                <w:rPr>
                  <w:rFonts w:cstheme="minorHAnsi"/>
                  <w:sz w:val="20"/>
                  <w:szCs w:val="20"/>
                </w:rPr>
                <w:delText>$</w:delText>
              </w:r>
              <w:r w:rsidRPr="00343F01" w:rsidDel="00201166">
                <w:rPr>
                  <w:rFonts w:cstheme="minorHAnsi"/>
                  <w:sz w:val="20"/>
                  <w:szCs w:val="20"/>
                </w:rPr>
                <w:delText>/m²</w:delText>
              </w:r>
            </w:del>
          </w:p>
        </w:tc>
      </w:tr>
      <w:tr w:rsidR="006A03EA" w:rsidRPr="00343F01" w:rsidDel="00201166" w14:paraId="05BA9039" w14:textId="7C357680" w:rsidTr="00B224D1">
        <w:trPr>
          <w:trHeight w:val="354"/>
          <w:del w:id="10809" w:author="Houyem Rais" w:date="2024-02-22T14:46:00Z"/>
        </w:trPr>
        <w:tc>
          <w:tcPr>
            <w:tcW w:w="5562" w:type="dxa"/>
            <w:vAlign w:val="center"/>
          </w:tcPr>
          <w:p w14:paraId="42905A5C" w14:textId="48D4F11F" w:rsidR="006A03EA" w:rsidRPr="00343F01" w:rsidDel="00201166" w:rsidRDefault="006A03EA" w:rsidP="00D62BC5">
            <w:pPr>
              <w:spacing w:before="0" w:after="160"/>
              <w:jc w:val="left"/>
              <w:rPr>
                <w:del w:id="10810" w:author="Houyem Rais" w:date="2024-02-22T14:46:00Z"/>
                <w:rFonts w:cstheme="minorHAnsi"/>
                <w:sz w:val="20"/>
                <w:szCs w:val="20"/>
              </w:rPr>
              <w:pPrChange w:id="10811" w:author="Houyem Rais" w:date="2024-02-22T14:49:00Z">
                <w:pPr>
                  <w:kinsoku w:val="0"/>
                  <w:overflowPunct w:val="0"/>
                  <w:autoSpaceDE w:val="0"/>
                  <w:autoSpaceDN w:val="0"/>
                  <w:adjustRightInd w:val="0"/>
                  <w:spacing w:before="37" w:after="0" w:line="240" w:lineRule="auto"/>
                  <w:ind w:left="285"/>
                  <w:jc w:val="left"/>
                </w:pPr>
              </w:pPrChange>
            </w:pPr>
            <w:del w:id="10812" w:author="Houyem Rais" w:date="2024-02-22T14:46:00Z">
              <w:r w:rsidRPr="00343F01" w:rsidDel="00201166">
                <w:rPr>
                  <w:rFonts w:cstheme="minorHAnsi"/>
                  <w:sz w:val="20"/>
                  <w:szCs w:val="20"/>
                </w:rPr>
                <w:delText>1.4- Entretien de la signalisation (horizontale et verticale)</w:delText>
              </w:r>
            </w:del>
          </w:p>
        </w:tc>
        <w:tc>
          <w:tcPr>
            <w:tcW w:w="1344" w:type="dxa"/>
            <w:vAlign w:val="center"/>
          </w:tcPr>
          <w:p w14:paraId="36E75CFB" w14:textId="3B0B4E26" w:rsidR="006A03EA" w:rsidRPr="00343F01" w:rsidDel="00201166" w:rsidRDefault="006A03EA" w:rsidP="00D62BC5">
            <w:pPr>
              <w:spacing w:before="0" w:after="160"/>
              <w:jc w:val="left"/>
              <w:rPr>
                <w:del w:id="10813" w:author="Houyem Rais" w:date="2024-02-22T14:46:00Z"/>
                <w:rFonts w:cstheme="minorHAnsi"/>
                <w:sz w:val="20"/>
                <w:szCs w:val="20"/>
              </w:rPr>
              <w:pPrChange w:id="10814" w:author="Houyem Rais" w:date="2024-02-22T14:49:00Z">
                <w:pPr>
                  <w:kinsoku w:val="0"/>
                  <w:overflowPunct w:val="0"/>
                  <w:autoSpaceDE w:val="0"/>
                  <w:autoSpaceDN w:val="0"/>
                  <w:adjustRightInd w:val="0"/>
                  <w:spacing w:before="17" w:after="0" w:line="240" w:lineRule="auto"/>
                  <w:ind w:left="79" w:right="101"/>
                  <w:jc w:val="center"/>
                </w:pPr>
              </w:pPrChange>
            </w:pPr>
            <w:del w:id="10815" w:author="Houyem Rais" w:date="2024-02-22T14:46:00Z">
              <w:r w:rsidRPr="00343F01" w:rsidDel="00201166">
                <w:rPr>
                  <w:rFonts w:cstheme="minorHAnsi"/>
                  <w:sz w:val="20"/>
                  <w:szCs w:val="20"/>
                </w:rPr>
                <w:delText>1 fois / 5 ans</w:delText>
              </w:r>
            </w:del>
          </w:p>
        </w:tc>
        <w:tc>
          <w:tcPr>
            <w:tcW w:w="1658" w:type="dxa"/>
            <w:vAlign w:val="center"/>
          </w:tcPr>
          <w:p w14:paraId="64E6CFB0" w14:textId="7DB0A1A0" w:rsidR="006A03EA" w:rsidRPr="00343F01" w:rsidDel="00201166" w:rsidRDefault="006A03EA" w:rsidP="00D62BC5">
            <w:pPr>
              <w:spacing w:before="0" w:after="160"/>
              <w:jc w:val="left"/>
              <w:rPr>
                <w:del w:id="10816" w:author="Houyem Rais" w:date="2024-02-22T14:46:00Z"/>
                <w:rFonts w:cstheme="minorHAnsi"/>
                <w:sz w:val="20"/>
                <w:szCs w:val="20"/>
              </w:rPr>
              <w:pPrChange w:id="10817" w:author="Houyem Rais" w:date="2024-02-22T14:49:00Z">
                <w:pPr>
                  <w:kinsoku w:val="0"/>
                  <w:overflowPunct w:val="0"/>
                  <w:autoSpaceDE w:val="0"/>
                  <w:autoSpaceDN w:val="0"/>
                  <w:adjustRightInd w:val="0"/>
                  <w:spacing w:before="17" w:after="0" w:line="240" w:lineRule="auto"/>
                  <w:ind w:left="100" w:right="101"/>
                  <w:jc w:val="center"/>
                </w:pPr>
              </w:pPrChange>
            </w:pPr>
            <w:del w:id="10818" w:author="Houyem Rais" w:date="2024-02-22T14:46:00Z">
              <w:r w:rsidRPr="00343F01" w:rsidDel="00201166">
                <w:rPr>
                  <w:rFonts w:cstheme="minorHAnsi"/>
                  <w:sz w:val="20"/>
                  <w:szCs w:val="20"/>
                </w:rPr>
                <w:delText xml:space="preserve">32 580 </w:delText>
              </w:r>
              <w:r w:rsidR="00B224D1" w:rsidRPr="00343F01" w:rsidDel="00201166">
                <w:rPr>
                  <w:rFonts w:cstheme="minorHAnsi"/>
                  <w:sz w:val="20"/>
                  <w:szCs w:val="20"/>
                </w:rPr>
                <w:delText>$</w:delText>
              </w:r>
              <w:r w:rsidRPr="00343F01" w:rsidDel="00201166">
                <w:rPr>
                  <w:rFonts w:cstheme="minorHAnsi"/>
                  <w:sz w:val="20"/>
                  <w:szCs w:val="20"/>
                </w:rPr>
                <w:delText>/km</w:delText>
              </w:r>
            </w:del>
          </w:p>
        </w:tc>
      </w:tr>
      <w:tr w:rsidR="006A03EA" w:rsidRPr="00343F01" w:rsidDel="00201166" w14:paraId="32D91BB3" w14:textId="6960851E" w:rsidTr="00B224D1">
        <w:trPr>
          <w:trHeight w:val="333"/>
          <w:del w:id="10819" w:author="Houyem Rais" w:date="2024-02-22T14:46:00Z"/>
        </w:trPr>
        <w:tc>
          <w:tcPr>
            <w:tcW w:w="5562" w:type="dxa"/>
            <w:vAlign w:val="center"/>
          </w:tcPr>
          <w:p w14:paraId="613B82CB" w14:textId="2E699DE2" w:rsidR="006A03EA" w:rsidRPr="00343F01" w:rsidDel="00201166" w:rsidRDefault="006A03EA" w:rsidP="00D62BC5">
            <w:pPr>
              <w:spacing w:before="0" w:after="160"/>
              <w:jc w:val="left"/>
              <w:rPr>
                <w:del w:id="10820" w:author="Houyem Rais" w:date="2024-02-22T14:46:00Z"/>
                <w:rFonts w:cstheme="minorHAnsi"/>
                <w:b/>
                <w:bCs/>
                <w:sz w:val="20"/>
                <w:szCs w:val="20"/>
              </w:rPr>
              <w:pPrChange w:id="10821" w:author="Houyem Rais" w:date="2024-02-22T14:49:00Z">
                <w:pPr>
                  <w:kinsoku w:val="0"/>
                  <w:overflowPunct w:val="0"/>
                  <w:autoSpaceDE w:val="0"/>
                  <w:autoSpaceDN w:val="0"/>
                  <w:adjustRightInd w:val="0"/>
                  <w:spacing w:before="77" w:after="0" w:line="240" w:lineRule="auto"/>
                  <w:ind w:left="84"/>
                  <w:jc w:val="left"/>
                </w:pPr>
              </w:pPrChange>
            </w:pPr>
            <w:del w:id="10822" w:author="Houyem Rais" w:date="2024-02-22T14:46:00Z">
              <w:r w:rsidRPr="00343F01" w:rsidDel="00201166">
                <w:rPr>
                  <w:rFonts w:cstheme="minorHAnsi"/>
                  <w:b/>
                  <w:bCs/>
                  <w:sz w:val="20"/>
                  <w:szCs w:val="20"/>
                </w:rPr>
                <w:delText>2- Entretien périodique</w:delText>
              </w:r>
            </w:del>
          </w:p>
        </w:tc>
        <w:tc>
          <w:tcPr>
            <w:tcW w:w="1344" w:type="dxa"/>
            <w:vAlign w:val="center"/>
          </w:tcPr>
          <w:p w14:paraId="43158667" w14:textId="24DAAF1C" w:rsidR="006A03EA" w:rsidRPr="00343F01" w:rsidDel="00201166" w:rsidRDefault="006A03EA" w:rsidP="00D62BC5">
            <w:pPr>
              <w:spacing w:before="0" w:after="160"/>
              <w:jc w:val="left"/>
              <w:rPr>
                <w:del w:id="10823" w:author="Houyem Rais" w:date="2024-02-22T14:46:00Z"/>
                <w:rFonts w:cstheme="minorHAnsi"/>
                <w:sz w:val="20"/>
                <w:szCs w:val="20"/>
              </w:rPr>
              <w:pPrChange w:id="10824" w:author="Houyem Rais" w:date="2024-02-22T14:49:00Z">
                <w:pPr>
                  <w:kinsoku w:val="0"/>
                  <w:overflowPunct w:val="0"/>
                  <w:autoSpaceDE w:val="0"/>
                  <w:autoSpaceDN w:val="0"/>
                  <w:adjustRightInd w:val="0"/>
                  <w:spacing w:before="17" w:after="0" w:line="240" w:lineRule="auto"/>
                  <w:ind w:left="79" w:right="101"/>
                  <w:jc w:val="center"/>
                </w:pPr>
              </w:pPrChange>
            </w:pPr>
          </w:p>
        </w:tc>
        <w:tc>
          <w:tcPr>
            <w:tcW w:w="1658" w:type="dxa"/>
            <w:vAlign w:val="center"/>
          </w:tcPr>
          <w:p w14:paraId="2BD20366" w14:textId="747C8E00" w:rsidR="006A03EA" w:rsidRPr="00343F01" w:rsidDel="00201166" w:rsidRDefault="006A03EA" w:rsidP="00D62BC5">
            <w:pPr>
              <w:spacing w:before="0" w:after="160"/>
              <w:jc w:val="left"/>
              <w:rPr>
                <w:del w:id="10825" w:author="Houyem Rais" w:date="2024-02-22T14:46:00Z"/>
                <w:rFonts w:cstheme="minorHAnsi"/>
                <w:sz w:val="20"/>
                <w:szCs w:val="20"/>
              </w:rPr>
              <w:pPrChange w:id="10826" w:author="Houyem Rais" w:date="2024-02-22T14:49:00Z">
                <w:pPr>
                  <w:kinsoku w:val="0"/>
                  <w:overflowPunct w:val="0"/>
                  <w:autoSpaceDE w:val="0"/>
                  <w:autoSpaceDN w:val="0"/>
                  <w:adjustRightInd w:val="0"/>
                  <w:spacing w:before="17" w:after="0" w:line="240" w:lineRule="auto"/>
                  <w:ind w:left="79" w:right="101"/>
                  <w:jc w:val="center"/>
                </w:pPr>
              </w:pPrChange>
            </w:pPr>
          </w:p>
        </w:tc>
      </w:tr>
      <w:tr w:rsidR="006A03EA" w:rsidRPr="00343F01" w:rsidDel="00201166" w14:paraId="41E4ABF3" w14:textId="534D5578" w:rsidTr="00B224D1">
        <w:trPr>
          <w:trHeight w:val="325"/>
          <w:del w:id="10827" w:author="Houyem Rais" w:date="2024-02-22T14:46:00Z"/>
        </w:trPr>
        <w:tc>
          <w:tcPr>
            <w:tcW w:w="5562" w:type="dxa"/>
            <w:vAlign w:val="center"/>
          </w:tcPr>
          <w:p w14:paraId="4E086BFB" w14:textId="3FA77080" w:rsidR="006A03EA" w:rsidRPr="00343F01" w:rsidDel="00201166" w:rsidRDefault="006A03EA" w:rsidP="00D62BC5">
            <w:pPr>
              <w:spacing w:before="0" w:after="160"/>
              <w:jc w:val="left"/>
              <w:rPr>
                <w:del w:id="10828" w:author="Houyem Rais" w:date="2024-02-22T14:46:00Z"/>
                <w:rFonts w:cstheme="minorHAnsi"/>
                <w:sz w:val="20"/>
                <w:szCs w:val="20"/>
              </w:rPr>
              <w:pPrChange w:id="10829" w:author="Houyem Rais" w:date="2024-02-22T14:49:00Z">
                <w:pPr>
                  <w:kinsoku w:val="0"/>
                  <w:overflowPunct w:val="0"/>
                  <w:autoSpaceDE w:val="0"/>
                  <w:autoSpaceDN w:val="0"/>
                  <w:adjustRightInd w:val="0"/>
                  <w:spacing w:before="17" w:after="0" w:line="240" w:lineRule="auto"/>
                  <w:ind w:left="285"/>
                  <w:jc w:val="left"/>
                </w:pPr>
              </w:pPrChange>
            </w:pPr>
            <w:del w:id="10830" w:author="Houyem Rais" w:date="2024-02-22T14:46:00Z">
              <w:r w:rsidRPr="00343F01" w:rsidDel="00201166">
                <w:rPr>
                  <w:rFonts w:cstheme="minorHAnsi"/>
                  <w:sz w:val="20"/>
                  <w:szCs w:val="20"/>
                </w:rPr>
                <w:delText>2.1- Remplacement de la couche de roulement</w:delText>
              </w:r>
            </w:del>
          </w:p>
        </w:tc>
        <w:tc>
          <w:tcPr>
            <w:tcW w:w="1344" w:type="dxa"/>
            <w:vAlign w:val="center"/>
          </w:tcPr>
          <w:p w14:paraId="342360BD" w14:textId="612A5B39" w:rsidR="006A03EA" w:rsidRPr="00343F01" w:rsidDel="00201166" w:rsidRDefault="006A03EA" w:rsidP="00D62BC5">
            <w:pPr>
              <w:spacing w:before="0" w:after="160"/>
              <w:jc w:val="left"/>
              <w:rPr>
                <w:del w:id="10831" w:author="Houyem Rais" w:date="2024-02-22T14:46:00Z"/>
                <w:rFonts w:cstheme="minorHAnsi"/>
                <w:sz w:val="20"/>
                <w:szCs w:val="20"/>
              </w:rPr>
              <w:pPrChange w:id="10832" w:author="Houyem Rais" w:date="2024-02-22T14:49:00Z">
                <w:pPr>
                  <w:kinsoku w:val="0"/>
                  <w:overflowPunct w:val="0"/>
                  <w:autoSpaceDE w:val="0"/>
                  <w:autoSpaceDN w:val="0"/>
                  <w:adjustRightInd w:val="0"/>
                  <w:spacing w:before="17" w:after="0" w:line="240" w:lineRule="auto"/>
                  <w:ind w:left="79" w:right="101"/>
                  <w:jc w:val="center"/>
                </w:pPr>
              </w:pPrChange>
            </w:pPr>
            <w:del w:id="10833" w:author="Houyem Rais" w:date="2024-02-22T14:46:00Z">
              <w:r w:rsidRPr="00343F01" w:rsidDel="00201166">
                <w:rPr>
                  <w:rFonts w:cstheme="minorHAnsi"/>
                  <w:sz w:val="20"/>
                  <w:szCs w:val="20"/>
                </w:rPr>
                <w:delText>1 fois / 10 ans</w:delText>
              </w:r>
            </w:del>
          </w:p>
        </w:tc>
        <w:tc>
          <w:tcPr>
            <w:tcW w:w="1658" w:type="dxa"/>
            <w:vAlign w:val="center"/>
          </w:tcPr>
          <w:p w14:paraId="4C43035C" w14:textId="4EEC1E25" w:rsidR="006A03EA" w:rsidRPr="00343F01" w:rsidDel="00201166" w:rsidRDefault="006A03EA" w:rsidP="00D62BC5">
            <w:pPr>
              <w:spacing w:before="0" w:after="160"/>
              <w:jc w:val="left"/>
              <w:rPr>
                <w:del w:id="10834" w:author="Houyem Rais" w:date="2024-02-22T14:46:00Z"/>
                <w:rFonts w:cstheme="minorHAnsi"/>
                <w:sz w:val="20"/>
                <w:szCs w:val="20"/>
              </w:rPr>
              <w:pPrChange w:id="10835" w:author="Houyem Rais" w:date="2024-02-22T14:49:00Z">
                <w:pPr>
                  <w:kinsoku w:val="0"/>
                  <w:overflowPunct w:val="0"/>
                  <w:autoSpaceDE w:val="0"/>
                  <w:autoSpaceDN w:val="0"/>
                  <w:adjustRightInd w:val="0"/>
                  <w:spacing w:before="17" w:after="0" w:line="240" w:lineRule="auto"/>
                  <w:ind w:left="100" w:right="100"/>
                  <w:jc w:val="center"/>
                </w:pPr>
              </w:pPrChange>
            </w:pPr>
            <w:del w:id="10836" w:author="Houyem Rais" w:date="2024-02-22T14:46:00Z">
              <w:r w:rsidRPr="00343F01" w:rsidDel="00201166">
                <w:rPr>
                  <w:rFonts w:cstheme="minorHAnsi"/>
                  <w:sz w:val="20"/>
                  <w:szCs w:val="20"/>
                </w:rPr>
                <w:delText xml:space="preserve">20 </w:delText>
              </w:r>
              <w:r w:rsidR="00B224D1" w:rsidRPr="00343F01" w:rsidDel="00201166">
                <w:rPr>
                  <w:rFonts w:cstheme="minorHAnsi"/>
                  <w:sz w:val="20"/>
                  <w:szCs w:val="20"/>
                </w:rPr>
                <w:delText>$</w:delText>
              </w:r>
              <w:r w:rsidRPr="00343F01" w:rsidDel="00201166">
                <w:rPr>
                  <w:rFonts w:cstheme="minorHAnsi"/>
                  <w:sz w:val="20"/>
                  <w:szCs w:val="20"/>
                </w:rPr>
                <w:delText>/m²</w:delText>
              </w:r>
            </w:del>
          </w:p>
        </w:tc>
      </w:tr>
      <w:tr w:rsidR="006A03EA" w:rsidRPr="00343F01" w:rsidDel="00201166" w14:paraId="32E664BC" w14:textId="4F4DBFE8" w:rsidTr="00B224D1">
        <w:trPr>
          <w:trHeight w:val="365"/>
          <w:del w:id="10837" w:author="Houyem Rais" w:date="2024-02-22T14:46:00Z"/>
        </w:trPr>
        <w:tc>
          <w:tcPr>
            <w:tcW w:w="5562" w:type="dxa"/>
            <w:vAlign w:val="center"/>
          </w:tcPr>
          <w:p w14:paraId="7CA566B6" w14:textId="0E2B26AA" w:rsidR="006A03EA" w:rsidRPr="00343F01" w:rsidDel="00201166" w:rsidRDefault="006A03EA" w:rsidP="00D62BC5">
            <w:pPr>
              <w:spacing w:before="0" w:after="160"/>
              <w:jc w:val="left"/>
              <w:rPr>
                <w:del w:id="10838" w:author="Houyem Rais" w:date="2024-02-22T14:46:00Z"/>
                <w:rFonts w:cstheme="minorHAnsi"/>
                <w:sz w:val="20"/>
                <w:szCs w:val="20"/>
              </w:rPr>
              <w:pPrChange w:id="10839" w:author="Houyem Rais" w:date="2024-02-22T14:49:00Z">
                <w:pPr>
                  <w:kinsoku w:val="0"/>
                  <w:overflowPunct w:val="0"/>
                  <w:autoSpaceDE w:val="0"/>
                  <w:autoSpaceDN w:val="0"/>
                  <w:adjustRightInd w:val="0"/>
                  <w:spacing w:before="16" w:after="0" w:line="240" w:lineRule="auto"/>
                  <w:ind w:left="285"/>
                  <w:jc w:val="left"/>
                </w:pPr>
              </w:pPrChange>
            </w:pPr>
            <w:del w:id="10840" w:author="Houyem Rais" w:date="2024-02-22T14:46:00Z">
              <w:r w:rsidRPr="00343F01" w:rsidDel="00201166">
                <w:rPr>
                  <w:rFonts w:cstheme="minorHAnsi"/>
                  <w:sz w:val="20"/>
                  <w:szCs w:val="20"/>
                </w:rPr>
                <w:delText>2.2- Rechargement des accotements</w:delText>
              </w:r>
              <w:r w:rsidR="00B224D1" w:rsidRPr="00343F01" w:rsidDel="00201166">
                <w:rPr>
                  <w:rFonts w:cstheme="minorHAnsi"/>
                  <w:sz w:val="20"/>
                  <w:szCs w:val="20"/>
                </w:rPr>
                <w:delText xml:space="preserve"> </w:delText>
              </w:r>
              <w:r w:rsidRPr="00343F01" w:rsidDel="00201166">
                <w:rPr>
                  <w:rFonts w:cstheme="minorHAnsi"/>
                  <w:sz w:val="20"/>
                  <w:szCs w:val="20"/>
                </w:rPr>
                <w:delText>: 15 cm</w:delText>
              </w:r>
            </w:del>
          </w:p>
        </w:tc>
        <w:tc>
          <w:tcPr>
            <w:tcW w:w="1344" w:type="dxa"/>
            <w:vAlign w:val="center"/>
          </w:tcPr>
          <w:p w14:paraId="7062415C" w14:textId="7AF7F748" w:rsidR="006A03EA" w:rsidRPr="00343F01" w:rsidDel="00201166" w:rsidRDefault="006A03EA" w:rsidP="00D62BC5">
            <w:pPr>
              <w:spacing w:before="0" w:after="160"/>
              <w:jc w:val="left"/>
              <w:rPr>
                <w:del w:id="10841" w:author="Houyem Rais" w:date="2024-02-22T14:46:00Z"/>
                <w:rFonts w:cstheme="minorHAnsi"/>
                <w:sz w:val="20"/>
                <w:szCs w:val="20"/>
              </w:rPr>
              <w:pPrChange w:id="10842" w:author="Houyem Rais" w:date="2024-02-22T14:49:00Z">
                <w:pPr>
                  <w:kinsoku w:val="0"/>
                  <w:overflowPunct w:val="0"/>
                  <w:autoSpaceDE w:val="0"/>
                  <w:autoSpaceDN w:val="0"/>
                  <w:adjustRightInd w:val="0"/>
                  <w:spacing w:before="17" w:after="0" w:line="240" w:lineRule="auto"/>
                  <w:ind w:left="79" w:right="101"/>
                  <w:jc w:val="center"/>
                </w:pPr>
              </w:pPrChange>
            </w:pPr>
            <w:del w:id="10843" w:author="Houyem Rais" w:date="2024-02-22T14:46:00Z">
              <w:r w:rsidRPr="00343F01" w:rsidDel="00201166">
                <w:rPr>
                  <w:rFonts w:cstheme="minorHAnsi"/>
                  <w:sz w:val="20"/>
                  <w:szCs w:val="20"/>
                </w:rPr>
                <w:delText>1 fois / 5 ans</w:delText>
              </w:r>
            </w:del>
          </w:p>
        </w:tc>
        <w:tc>
          <w:tcPr>
            <w:tcW w:w="1658" w:type="dxa"/>
            <w:vAlign w:val="center"/>
          </w:tcPr>
          <w:p w14:paraId="04726056" w14:textId="63D3CC34" w:rsidR="006A03EA" w:rsidRPr="00343F01" w:rsidDel="00201166" w:rsidRDefault="006A03EA" w:rsidP="00D62BC5">
            <w:pPr>
              <w:spacing w:before="0" w:after="160"/>
              <w:jc w:val="left"/>
              <w:rPr>
                <w:del w:id="10844" w:author="Houyem Rais" w:date="2024-02-22T14:46:00Z"/>
                <w:rFonts w:cstheme="minorHAnsi"/>
                <w:sz w:val="20"/>
                <w:szCs w:val="20"/>
              </w:rPr>
              <w:pPrChange w:id="10845" w:author="Houyem Rais" w:date="2024-02-22T14:49:00Z">
                <w:pPr>
                  <w:kinsoku w:val="0"/>
                  <w:overflowPunct w:val="0"/>
                  <w:autoSpaceDE w:val="0"/>
                  <w:autoSpaceDN w:val="0"/>
                  <w:adjustRightInd w:val="0"/>
                  <w:spacing w:before="17" w:after="0" w:line="240" w:lineRule="auto"/>
                  <w:ind w:left="100" w:right="101"/>
                  <w:jc w:val="center"/>
                </w:pPr>
              </w:pPrChange>
            </w:pPr>
            <w:del w:id="10846" w:author="Houyem Rais" w:date="2024-02-22T14:46:00Z">
              <w:r w:rsidRPr="00343F01" w:rsidDel="00201166">
                <w:rPr>
                  <w:rFonts w:cstheme="minorHAnsi"/>
                  <w:sz w:val="20"/>
                  <w:szCs w:val="20"/>
                </w:rPr>
                <w:delText xml:space="preserve">330 </w:delText>
              </w:r>
              <w:r w:rsidR="00B224D1" w:rsidRPr="00343F01" w:rsidDel="00201166">
                <w:rPr>
                  <w:rFonts w:cstheme="minorHAnsi"/>
                  <w:sz w:val="20"/>
                  <w:szCs w:val="20"/>
                </w:rPr>
                <w:delText>$</w:delText>
              </w:r>
              <w:r w:rsidRPr="00343F01" w:rsidDel="00201166">
                <w:rPr>
                  <w:rFonts w:cstheme="minorHAnsi"/>
                  <w:sz w:val="20"/>
                  <w:szCs w:val="20"/>
                </w:rPr>
                <w:delText>/m3</w:delText>
              </w:r>
            </w:del>
          </w:p>
        </w:tc>
      </w:tr>
    </w:tbl>
    <w:p w14:paraId="0FF5CB73" w14:textId="1B1DA52D" w:rsidR="006A03EA" w:rsidRPr="00343F01" w:rsidDel="00201166" w:rsidRDefault="00A2748E" w:rsidP="00D62BC5">
      <w:pPr>
        <w:spacing w:before="0" w:after="160"/>
        <w:jc w:val="left"/>
        <w:rPr>
          <w:del w:id="10847" w:author="Houyem Rais" w:date="2024-02-22T14:46:00Z"/>
          <w:i/>
          <w:iCs/>
          <w:sz w:val="20"/>
          <w:szCs w:val="20"/>
        </w:rPr>
        <w:pPrChange w:id="10848" w:author="Houyem Rais" w:date="2024-02-22T14:49:00Z">
          <w:pPr>
            <w:jc w:val="right"/>
          </w:pPr>
        </w:pPrChange>
      </w:pPr>
      <w:del w:id="10849" w:author="Houyem Rais" w:date="2024-02-22T14:46:00Z">
        <w:r w:rsidRPr="00343F01" w:rsidDel="00201166">
          <w:rPr>
            <w:b/>
            <w:bCs/>
            <w:i/>
            <w:iCs/>
            <w:sz w:val="20"/>
            <w:szCs w:val="20"/>
          </w:rPr>
          <w:delText>Source</w:delText>
        </w:r>
        <w:r w:rsidRPr="00343F01" w:rsidDel="00201166">
          <w:rPr>
            <w:i/>
            <w:iCs/>
            <w:sz w:val="20"/>
            <w:szCs w:val="20"/>
          </w:rPr>
          <w:delText> : Rapport d’études économiques</w:delText>
        </w:r>
      </w:del>
    </w:p>
    <w:p w14:paraId="4017CAFE" w14:textId="1C22A9F0" w:rsidR="006A03EA" w:rsidRPr="00343F01" w:rsidDel="00201166" w:rsidRDefault="006A03EA" w:rsidP="00D62BC5">
      <w:pPr>
        <w:spacing w:before="0" w:after="160"/>
        <w:jc w:val="left"/>
        <w:rPr>
          <w:del w:id="10850" w:author="Houyem Rais" w:date="2024-02-22T14:46:00Z"/>
          <w:b/>
          <w:bCs/>
          <w:u w:val="single"/>
        </w:rPr>
        <w:pPrChange w:id="10851" w:author="Houyem Rais" w:date="2024-02-22T14:49:00Z">
          <w:pPr/>
        </w:pPrChange>
      </w:pPr>
      <w:del w:id="10852" w:author="Houyem Rais" w:date="2024-02-22T14:46:00Z">
        <w:r w:rsidRPr="00343F01" w:rsidDel="00201166">
          <w:rPr>
            <w:b/>
            <w:bCs/>
            <w:u w:val="single"/>
          </w:rPr>
          <w:delText>Dans la situation avec projet</w:delText>
        </w:r>
      </w:del>
    </w:p>
    <w:p w14:paraId="6AC5C341" w14:textId="22B4A914" w:rsidR="006A03EA" w:rsidRPr="00343F01" w:rsidDel="00201166" w:rsidRDefault="006A03EA" w:rsidP="00D62BC5">
      <w:pPr>
        <w:spacing w:before="0" w:after="160"/>
        <w:jc w:val="left"/>
        <w:rPr>
          <w:del w:id="10853" w:author="Houyem Rais" w:date="2024-02-22T14:46:00Z"/>
        </w:rPr>
        <w:pPrChange w:id="10854" w:author="Houyem Rais" w:date="2024-02-22T14:49:00Z">
          <w:pPr/>
        </w:pPrChange>
      </w:pPr>
      <w:del w:id="10855" w:author="Houyem Rais" w:date="2024-02-22T14:46:00Z">
        <w:r w:rsidRPr="00343F01" w:rsidDel="00201166">
          <w:delText>Dans la situation de projet, l</w:delText>
        </w:r>
      </w:del>
      <w:ins w:id="10856" w:author="Mohamed Amine Sdiri" w:date="2023-11-28T22:08:00Z">
        <w:del w:id="10857" w:author="Houyem Rais" w:date="2024-02-22T14:46:00Z">
          <w:r w:rsidR="009F285B" w:rsidDel="00201166">
            <w:delText>L</w:delText>
          </w:r>
        </w:del>
      </w:ins>
      <w:del w:id="10858" w:author="Houyem Rais" w:date="2024-02-22T14:46:00Z">
        <w:r w:rsidRPr="00343F01" w:rsidDel="00201166">
          <w:delText>es nouvelles sections d’autoroute sont construites en 2x3 voies. La stratégie d’entretien adoptée doit permettre d’offrir un niveau de confort plus élevé sur l’autoroute.</w:delText>
        </w:r>
      </w:del>
    </w:p>
    <w:p w14:paraId="21DFF3F5" w14:textId="7E258BD4" w:rsidR="006A03EA" w:rsidRPr="00343F01" w:rsidDel="00201166" w:rsidRDefault="006A03EA" w:rsidP="00D62BC5">
      <w:pPr>
        <w:spacing w:before="0" w:after="160"/>
        <w:jc w:val="left"/>
        <w:rPr>
          <w:del w:id="10859" w:author="Houyem Rais" w:date="2024-02-22T14:46:00Z"/>
        </w:rPr>
        <w:pPrChange w:id="10860" w:author="Houyem Rais" w:date="2024-02-22T14:49:00Z">
          <w:pPr/>
        </w:pPrChange>
      </w:pPr>
      <w:del w:id="10861" w:author="Houyem Rais" w:date="2024-02-22T14:46:00Z">
        <w:r w:rsidRPr="00343F01" w:rsidDel="00201166">
          <w:delText>L’entretien courant est composé des deux principales tâches suivantes : le point à temps et l’entretien des dépendances.</w:delText>
        </w:r>
      </w:del>
    </w:p>
    <w:p w14:paraId="12D6F623" w14:textId="14D5CAF1" w:rsidR="006A03EA" w:rsidRPr="00343F01" w:rsidDel="00201166" w:rsidRDefault="006A03EA" w:rsidP="00D62BC5">
      <w:pPr>
        <w:spacing w:before="0" w:after="160"/>
        <w:jc w:val="left"/>
        <w:rPr>
          <w:del w:id="10862" w:author="Houyem Rais" w:date="2024-02-22T14:46:00Z"/>
        </w:rPr>
        <w:pPrChange w:id="10863" w:author="Houyem Rais" w:date="2024-02-22T14:49:00Z">
          <w:pPr/>
        </w:pPrChange>
      </w:pPr>
      <w:del w:id="10864" w:author="Houyem Rais" w:date="2024-02-22T14:46:00Z">
        <w:r w:rsidRPr="00343F01" w:rsidDel="00201166">
          <w:delText>L’opération de « point à temps » consiste au bouchage des nids de poule et au traitement ponctuel des dégradations importantes de la chaussée et du revêtement (fissures, arrachement).</w:delText>
        </w:r>
      </w:del>
    </w:p>
    <w:p w14:paraId="34C830ED" w14:textId="256B3296" w:rsidR="006A03EA" w:rsidRPr="00343F01" w:rsidDel="00201166" w:rsidRDefault="006A03EA" w:rsidP="00D62BC5">
      <w:pPr>
        <w:spacing w:before="0" w:after="160"/>
        <w:jc w:val="left"/>
        <w:rPr>
          <w:del w:id="10865" w:author="Houyem Rais" w:date="2024-02-22T14:46:00Z"/>
        </w:rPr>
        <w:pPrChange w:id="10866" w:author="Houyem Rais" w:date="2024-02-22T14:49:00Z">
          <w:pPr/>
        </w:pPrChange>
      </w:pPr>
      <w:del w:id="10867" w:author="Houyem Rais" w:date="2024-02-22T14:46:00Z">
        <w:r w:rsidRPr="00343F01" w:rsidDel="00201166">
          <w:delText>L’opération « d’entretien des dépendances » porte principalement sur la reconstruction des abords de la chaussée, le curage manuel des fossés, la réhabilitation des ouvrages hydrauliques ou d’assainissement et le remplacement de panneaux de signalisation verticale, des bornes kilométriques et de glissières de sécurité détériorées.</w:delText>
        </w:r>
      </w:del>
    </w:p>
    <w:p w14:paraId="7F09CF35" w14:textId="04B2A023" w:rsidR="006A03EA" w:rsidRPr="00343F01" w:rsidDel="00201166" w:rsidRDefault="006A03EA" w:rsidP="00D62BC5">
      <w:pPr>
        <w:spacing w:before="0" w:after="160"/>
        <w:jc w:val="left"/>
        <w:rPr>
          <w:del w:id="10868" w:author="Houyem Rais" w:date="2024-02-22T14:46:00Z"/>
        </w:rPr>
        <w:pPrChange w:id="10869" w:author="Houyem Rais" w:date="2024-02-22T14:49:00Z">
          <w:pPr/>
        </w:pPrChange>
      </w:pPr>
      <w:del w:id="10870" w:author="Houyem Rais" w:date="2024-02-22T14:46:00Z">
        <w:r w:rsidRPr="00343F01" w:rsidDel="00201166">
          <w:delText>L’entretien périodique porte principalement sur :</w:delText>
        </w:r>
      </w:del>
    </w:p>
    <w:p w14:paraId="365F1FA9" w14:textId="4B7421BE" w:rsidR="006A03EA" w:rsidRPr="00343F01" w:rsidDel="00201166" w:rsidRDefault="00375A7F" w:rsidP="00D62BC5">
      <w:pPr>
        <w:spacing w:before="0" w:after="160"/>
        <w:jc w:val="left"/>
        <w:rPr>
          <w:del w:id="10871" w:author="Houyem Rais" w:date="2024-02-22T14:46:00Z"/>
        </w:rPr>
        <w:pPrChange w:id="10872" w:author="Houyem Rais" w:date="2024-02-22T14:49:00Z">
          <w:pPr>
            <w:pStyle w:val="BulletList1"/>
          </w:pPr>
        </w:pPrChange>
      </w:pPr>
      <w:del w:id="10873" w:author="Houyem Rais" w:date="2024-02-22T14:46:00Z">
        <w:r w:rsidRPr="00343F01" w:rsidDel="00201166">
          <w:delText>Le</w:delText>
        </w:r>
        <w:r w:rsidR="006A03EA" w:rsidRPr="00343F01" w:rsidDel="00201166">
          <w:delText xml:space="preserve"> rechargement généralisé de la couche de roulement,</w:delText>
        </w:r>
      </w:del>
    </w:p>
    <w:p w14:paraId="7A4E7686" w14:textId="4F54224B" w:rsidR="006A03EA" w:rsidRPr="00343F01" w:rsidDel="00201166" w:rsidRDefault="00375A7F" w:rsidP="00D62BC5">
      <w:pPr>
        <w:spacing w:before="0" w:after="160"/>
        <w:jc w:val="left"/>
        <w:rPr>
          <w:del w:id="10874" w:author="Houyem Rais" w:date="2024-02-22T14:46:00Z"/>
        </w:rPr>
        <w:pPrChange w:id="10875" w:author="Houyem Rais" w:date="2024-02-22T14:49:00Z">
          <w:pPr>
            <w:pStyle w:val="BulletList1"/>
          </w:pPr>
        </w:pPrChange>
      </w:pPr>
      <w:del w:id="10876" w:author="Houyem Rais" w:date="2024-02-22T14:46:00Z">
        <w:r w:rsidRPr="00343F01" w:rsidDel="00201166">
          <w:delText>La</w:delText>
        </w:r>
        <w:r w:rsidR="006A03EA" w:rsidRPr="00343F01" w:rsidDel="00201166">
          <w:delText xml:space="preserve"> remise en état des abords de la chaussée,</w:delText>
        </w:r>
      </w:del>
    </w:p>
    <w:p w14:paraId="7C2FB4C4" w14:textId="2C6F2D10" w:rsidR="006A03EA" w:rsidRPr="00343F01" w:rsidDel="00201166" w:rsidRDefault="00375A7F" w:rsidP="00D62BC5">
      <w:pPr>
        <w:spacing w:before="0" w:after="160"/>
        <w:jc w:val="left"/>
        <w:rPr>
          <w:del w:id="10877" w:author="Houyem Rais" w:date="2024-02-22T14:46:00Z"/>
        </w:rPr>
        <w:pPrChange w:id="10878" w:author="Houyem Rais" w:date="2024-02-22T14:49:00Z">
          <w:pPr>
            <w:pStyle w:val="BulletList1"/>
          </w:pPr>
        </w:pPrChange>
      </w:pPr>
      <w:del w:id="10879" w:author="Houyem Rais" w:date="2024-02-22T14:46:00Z">
        <w:r w:rsidRPr="00343F01" w:rsidDel="00201166">
          <w:delText>La</w:delText>
        </w:r>
        <w:r w:rsidR="006A03EA" w:rsidRPr="00343F01" w:rsidDel="00201166">
          <w:delText xml:space="preserve"> restauration des équipements divers tels que le remplacement de la signalisation verticale détériorée, le curage et la réparation des ouvrages d’art et d’assainissement, la mise en </w:delText>
        </w:r>
        <w:r w:rsidR="00B224D1" w:rsidRPr="00343F01" w:rsidDel="00201166">
          <w:delText>œuvre</w:delText>
        </w:r>
        <w:r w:rsidR="006A03EA" w:rsidRPr="00343F01" w:rsidDel="00201166">
          <w:delText xml:space="preserve"> de la signalisation horizontale </w:delText>
        </w:r>
        <w:r w:rsidR="005B6362" w:rsidRPr="00343F01" w:rsidDel="00201166">
          <w:delText>à la suite de</w:delText>
        </w:r>
        <w:r w:rsidR="006A03EA" w:rsidRPr="00343F01" w:rsidDel="00201166">
          <w:delText xml:space="preserve"> l’opération de rechargement.</w:delText>
        </w:r>
      </w:del>
    </w:p>
    <w:p w14:paraId="37060A06" w14:textId="3BB5A58D" w:rsidR="00B224D1" w:rsidRPr="00343F01" w:rsidDel="00201166" w:rsidRDefault="00B224D1" w:rsidP="00D62BC5">
      <w:pPr>
        <w:spacing w:before="0" w:after="160"/>
        <w:jc w:val="left"/>
        <w:rPr>
          <w:del w:id="10880" w:author="Houyem Rais" w:date="2024-02-22T14:46:00Z"/>
        </w:rPr>
        <w:pPrChange w:id="10881" w:author="Houyem Rais" w:date="2024-02-22T14:49:00Z">
          <w:pPr/>
        </w:pPrChange>
      </w:pPr>
      <w:del w:id="10882" w:author="Houyem Rais" w:date="2024-02-22T14:46:00Z">
        <w:r w:rsidRPr="00343F01" w:rsidDel="00201166">
          <w:delText>Les coûts afférents à l’entretien de l’autoroute sont présentés dans le tableau suivant :</w:delText>
        </w:r>
      </w:del>
    </w:p>
    <w:p w14:paraId="5EAB222A" w14:textId="429CDCED" w:rsidR="00B224D1" w:rsidRPr="00343F01" w:rsidDel="00201166" w:rsidRDefault="00B224D1" w:rsidP="00D62BC5">
      <w:pPr>
        <w:spacing w:before="0" w:after="160"/>
        <w:jc w:val="left"/>
        <w:rPr>
          <w:del w:id="10883" w:author="Houyem Rais" w:date="2024-02-22T14:46:00Z"/>
          <w:rFonts w:ascii="Times New Roman" w:hAnsi="Times New Roman" w:cs="Times New Roman"/>
          <w:sz w:val="9"/>
          <w:szCs w:val="9"/>
        </w:rPr>
        <w:pPrChange w:id="10884" w:author="Houyem Rais" w:date="2024-02-22T14:49:00Z">
          <w:pPr>
            <w:kinsoku w:val="0"/>
            <w:overflowPunct w:val="0"/>
            <w:autoSpaceDE w:val="0"/>
            <w:autoSpaceDN w:val="0"/>
            <w:adjustRightInd w:val="0"/>
            <w:spacing w:before="9" w:after="1" w:line="240" w:lineRule="auto"/>
            <w:jc w:val="left"/>
          </w:pPr>
        </w:pPrChange>
      </w:pPr>
      <w:bookmarkStart w:id="10885" w:name="_bookmark3"/>
      <w:bookmarkStart w:id="10886" w:name="_bookmark2"/>
      <w:bookmarkEnd w:id="10885"/>
      <w:bookmarkEnd w:id="10886"/>
    </w:p>
    <w:p w14:paraId="79EAA767" w14:textId="76B93A60" w:rsidR="00B224D1" w:rsidRPr="00343F01" w:rsidDel="00201166" w:rsidRDefault="00B224D1" w:rsidP="00D62BC5">
      <w:pPr>
        <w:spacing w:before="0" w:after="160"/>
        <w:jc w:val="left"/>
        <w:rPr>
          <w:del w:id="10887" w:author="Houyem Rais" w:date="2024-02-22T14:46:00Z"/>
        </w:rPr>
        <w:pPrChange w:id="10888" w:author="Houyem Rais" w:date="2024-02-22T14:49:00Z">
          <w:pPr>
            <w:pStyle w:val="Caption"/>
          </w:pPr>
        </w:pPrChange>
      </w:pPr>
      <w:bookmarkStart w:id="10889" w:name="_Toc152165481"/>
      <w:del w:id="10890"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0891" w:author="Mohamed Amine Sdiri" w:date="2023-11-29T15:48:00Z">
        <w:del w:id="10892" w:author="Houyem Rais" w:date="2024-02-22T14:46:00Z">
          <w:r w:rsidR="002B5C95" w:rsidDel="00201166">
            <w:rPr>
              <w:noProof/>
            </w:rPr>
            <w:delText>43</w:delText>
          </w:r>
        </w:del>
      </w:ins>
      <w:del w:id="10893" w:author="Houyem Rais" w:date="2024-02-22T14:46:00Z">
        <w:r w:rsidR="00F555DC" w:rsidDel="00201166">
          <w:rPr>
            <w:noProof/>
          </w:rPr>
          <w:delText>44</w:delText>
        </w:r>
        <w:r w:rsidR="00B0561B" w:rsidDel="00201166">
          <w:rPr>
            <w:noProof/>
          </w:rPr>
          <w:fldChar w:fldCharType="end"/>
        </w:r>
        <w:r w:rsidRPr="00343F01" w:rsidDel="00201166">
          <w:delText xml:space="preserve"> Estimation des coûts d'entretien dans la situation de projet (en US</w:delText>
        </w:r>
        <w:r w:rsidR="00A351CF" w:rsidRPr="00343F01" w:rsidDel="00201166">
          <w:delText>D</w:delText>
        </w:r>
        <w:r w:rsidRPr="00343F01" w:rsidDel="00201166">
          <w:delText>)</w:delText>
        </w:r>
        <w:bookmarkEnd w:id="10889"/>
      </w:del>
    </w:p>
    <w:tbl>
      <w:tblPr>
        <w:tblW w:w="9040"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606"/>
        <w:gridCol w:w="1480"/>
        <w:gridCol w:w="1954"/>
      </w:tblGrid>
      <w:tr w:rsidR="00B224D1" w:rsidRPr="00343F01" w:rsidDel="00201166" w14:paraId="10EAC0B7" w14:textId="6DE357D0" w:rsidTr="00B224D1">
        <w:trPr>
          <w:trHeight w:val="340"/>
          <w:del w:id="10894" w:author="Houyem Rais" w:date="2024-02-22T14:46:00Z"/>
        </w:trPr>
        <w:tc>
          <w:tcPr>
            <w:tcW w:w="5606" w:type="dxa"/>
            <w:shd w:val="clear" w:color="auto" w:fill="D9D9D9" w:themeFill="background1" w:themeFillShade="D9"/>
            <w:vAlign w:val="center"/>
          </w:tcPr>
          <w:p w14:paraId="664A7FB2" w14:textId="3F772EB9" w:rsidR="00B224D1" w:rsidRPr="00343F01" w:rsidDel="00201166" w:rsidRDefault="00B224D1" w:rsidP="00D62BC5">
            <w:pPr>
              <w:spacing w:before="0" w:after="160"/>
              <w:jc w:val="left"/>
              <w:rPr>
                <w:del w:id="10895" w:author="Houyem Rais" w:date="2024-02-22T14:46:00Z"/>
                <w:rFonts w:cstheme="minorHAnsi"/>
                <w:b/>
                <w:bCs/>
                <w:spacing w:val="-2"/>
                <w:sz w:val="20"/>
                <w:szCs w:val="20"/>
              </w:rPr>
              <w:pPrChange w:id="10896" w:author="Houyem Rais" w:date="2024-02-22T14:49:00Z">
                <w:pPr>
                  <w:kinsoku w:val="0"/>
                  <w:overflowPunct w:val="0"/>
                  <w:autoSpaceDE w:val="0"/>
                  <w:autoSpaceDN w:val="0"/>
                  <w:adjustRightInd w:val="0"/>
                  <w:spacing w:before="0" w:after="0" w:line="240" w:lineRule="auto"/>
                  <w:ind w:left="84"/>
                  <w:jc w:val="left"/>
                </w:pPr>
              </w:pPrChange>
            </w:pPr>
            <w:del w:id="10897" w:author="Houyem Rais" w:date="2024-02-22T14:46:00Z">
              <w:r w:rsidRPr="00343F01" w:rsidDel="00201166">
                <w:rPr>
                  <w:rFonts w:cstheme="minorHAnsi"/>
                  <w:b/>
                  <w:bCs/>
                  <w:spacing w:val="-2"/>
                  <w:sz w:val="20"/>
                  <w:szCs w:val="20"/>
                </w:rPr>
                <w:delText>Désignation</w:delText>
              </w:r>
            </w:del>
          </w:p>
        </w:tc>
        <w:tc>
          <w:tcPr>
            <w:tcW w:w="1480" w:type="dxa"/>
            <w:shd w:val="clear" w:color="auto" w:fill="D9D9D9" w:themeFill="background1" w:themeFillShade="D9"/>
            <w:vAlign w:val="center"/>
          </w:tcPr>
          <w:p w14:paraId="5311B2B8" w14:textId="224101DF" w:rsidR="00B224D1" w:rsidRPr="00343F01" w:rsidDel="00201166" w:rsidRDefault="00B224D1" w:rsidP="00D62BC5">
            <w:pPr>
              <w:spacing w:before="0" w:after="160"/>
              <w:jc w:val="left"/>
              <w:rPr>
                <w:del w:id="10898" w:author="Houyem Rais" w:date="2024-02-22T14:46:00Z"/>
                <w:rFonts w:cstheme="minorHAnsi"/>
                <w:b/>
                <w:bCs/>
                <w:spacing w:val="-2"/>
                <w:sz w:val="20"/>
                <w:szCs w:val="20"/>
              </w:rPr>
              <w:pPrChange w:id="10899" w:author="Houyem Rais" w:date="2024-02-22T14:49:00Z">
                <w:pPr>
                  <w:kinsoku w:val="0"/>
                  <w:overflowPunct w:val="0"/>
                  <w:autoSpaceDE w:val="0"/>
                  <w:autoSpaceDN w:val="0"/>
                  <w:adjustRightInd w:val="0"/>
                  <w:spacing w:before="0" w:after="0" w:line="240" w:lineRule="auto"/>
                  <w:ind w:left="118" w:right="197"/>
                  <w:jc w:val="center"/>
                </w:pPr>
              </w:pPrChange>
            </w:pPr>
            <w:del w:id="10900" w:author="Houyem Rais" w:date="2024-02-22T14:46:00Z">
              <w:r w:rsidRPr="00343F01" w:rsidDel="00201166">
                <w:rPr>
                  <w:rFonts w:cstheme="minorHAnsi"/>
                  <w:b/>
                  <w:bCs/>
                  <w:spacing w:val="-2"/>
                  <w:sz w:val="20"/>
                  <w:szCs w:val="20"/>
                </w:rPr>
                <w:delText>Norme</w:delText>
              </w:r>
            </w:del>
          </w:p>
        </w:tc>
        <w:tc>
          <w:tcPr>
            <w:tcW w:w="1954" w:type="dxa"/>
            <w:shd w:val="clear" w:color="auto" w:fill="D9D9D9" w:themeFill="background1" w:themeFillShade="D9"/>
            <w:vAlign w:val="center"/>
          </w:tcPr>
          <w:p w14:paraId="69021BA0" w14:textId="753ADAA8" w:rsidR="00B224D1" w:rsidRPr="00343F01" w:rsidDel="00201166" w:rsidRDefault="00B224D1" w:rsidP="00D62BC5">
            <w:pPr>
              <w:spacing w:before="0" w:after="160"/>
              <w:jc w:val="left"/>
              <w:rPr>
                <w:del w:id="10901" w:author="Houyem Rais" w:date="2024-02-22T14:46:00Z"/>
                <w:rFonts w:cstheme="minorHAnsi"/>
                <w:b/>
                <w:bCs/>
                <w:sz w:val="20"/>
                <w:szCs w:val="20"/>
              </w:rPr>
              <w:pPrChange w:id="10902" w:author="Houyem Rais" w:date="2024-02-22T14:49:00Z">
                <w:pPr>
                  <w:kinsoku w:val="0"/>
                  <w:overflowPunct w:val="0"/>
                  <w:autoSpaceDE w:val="0"/>
                  <w:autoSpaceDN w:val="0"/>
                  <w:adjustRightInd w:val="0"/>
                  <w:spacing w:before="0" w:after="0" w:line="240" w:lineRule="auto"/>
                  <w:ind w:left="198" w:right="298"/>
                  <w:jc w:val="center"/>
                </w:pPr>
              </w:pPrChange>
            </w:pPr>
            <w:del w:id="10903" w:author="Houyem Rais" w:date="2024-02-22T14:46:00Z">
              <w:r w:rsidRPr="00343F01" w:rsidDel="00201166">
                <w:rPr>
                  <w:rFonts w:cstheme="minorHAnsi"/>
                  <w:b/>
                  <w:bCs/>
                  <w:sz w:val="20"/>
                  <w:szCs w:val="20"/>
                </w:rPr>
                <w:delText>Coût d’entretien</w:delText>
              </w:r>
            </w:del>
          </w:p>
        </w:tc>
      </w:tr>
      <w:tr w:rsidR="00B224D1" w:rsidRPr="00343F01" w:rsidDel="00201166" w14:paraId="2142B8D8" w14:textId="0D53A005" w:rsidTr="00B224D1">
        <w:trPr>
          <w:trHeight w:val="344"/>
          <w:del w:id="10904" w:author="Houyem Rais" w:date="2024-02-22T14:46:00Z"/>
        </w:trPr>
        <w:tc>
          <w:tcPr>
            <w:tcW w:w="5606" w:type="dxa"/>
            <w:vAlign w:val="center"/>
          </w:tcPr>
          <w:p w14:paraId="18EFDC10" w14:textId="0F32ABE3" w:rsidR="00B224D1" w:rsidRPr="00343F01" w:rsidDel="00201166" w:rsidRDefault="00B224D1" w:rsidP="00D62BC5">
            <w:pPr>
              <w:spacing w:before="0" w:after="160"/>
              <w:jc w:val="left"/>
              <w:rPr>
                <w:del w:id="10905" w:author="Houyem Rais" w:date="2024-02-22T14:46:00Z"/>
                <w:rFonts w:cstheme="minorHAnsi"/>
                <w:b/>
                <w:bCs/>
                <w:sz w:val="20"/>
                <w:szCs w:val="20"/>
              </w:rPr>
              <w:pPrChange w:id="10906" w:author="Houyem Rais" w:date="2024-02-22T14:49:00Z">
                <w:pPr>
                  <w:kinsoku w:val="0"/>
                  <w:overflowPunct w:val="0"/>
                  <w:autoSpaceDE w:val="0"/>
                  <w:autoSpaceDN w:val="0"/>
                  <w:adjustRightInd w:val="0"/>
                  <w:spacing w:before="0" w:after="0" w:line="240" w:lineRule="auto"/>
                  <w:ind w:left="84"/>
                  <w:jc w:val="left"/>
                </w:pPr>
              </w:pPrChange>
            </w:pPr>
            <w:del w:id="10907" w:author="Houyem Rais" w:date="2024-02-22T14:46:00Z">
              <w:r w:rsidRPr="00343F01" w:rsidDel="00201166">
                <w:rPr>
                  <w:rFonts w:cstheme="minorHAnsi"/>
                  <w:b/>
                  <w:bCs/>
                  <w:sz w:val="20"/>
                  <w:szCs w:val="20"/>
                </w:rPr>
                <w:delText>1- Entretien courant</w:delText>
              </w:r>
            </w:del>
          </w:p>
        </w:tc>
        <w:tc>
          <w:tcPr>
            <w:tcW w:w="1480" w:type="dxa"/>
            <w:vAlign w:val="center"/>
          </w:tcPr>
          <w:p w14:paraId="44DA1267" w14:textId="25F8D392" w:rsidR="00B224D1" w:rsidRPr="00343F01" w:rsidDel="00201166" w:rsidRDefault="00B224D1" w:rsidP="00D62BC5">
            <w:pPr>
              <w:spacing w:before="0" w:after="160"/>
              <w:jc w:val="left"/>
              <w:rPr>
                <w:del w:id="10908" w:author="Houyem Rais" w:date="2024-02-22T14:46:00Z"/>
                <w:rFonts w:cstheme="minorHAnsi"/>
                <w:sz w:val="20"/>
                <w:szCs w:val="20"/>
              </w:rPr>
              <w:pPrChange w:id="10909" w:author="Houyem Rais" w:date="2024-02-22T14:49:00Z">
                <w:pPr>
                  <w:kinsoku w:val="0"/>
                  <w:overflowPunct w:val="0"/>
                  <w:autoSpaceDE w:val="0"/>
                  <w:autoSpaceDN w:val="0"/>
                  <w:adjustRightInd w:val="0"/>
                  <w:spacing w:before="0" w:after="0" w:line="240" w:lineRule="auto"/>
                  <w:ind w:left="119" w:right="197"/>
                  <w:jc w:val="center"/>
                </w:pPr>
              </w:pPrChange>
            </w:pPr>
          </w:p>
        </w:tc>
        <w:tc>
          <w:tcPr>
            <w:tcW w:w="1954" w:type="dxa"/>
            <w:vAlign w:val="center"/>
          </w:tcPr>
          <w:p w14:paraId="7D00C2EB" w14:textId="55D9530B" w:rsidR="00B224D1" w:rsidRPr="00343F01" w:rsidDel="00201166" w:rsidRDefault="00B224D1" w:rsidP="00D62BC5">
            <w:pPr>
              <w:spacing w:before="0" w:after="160"/>
              <w:jc w:val="left"/>
              <w:rPr>
                <w:del w:id="10910" w:author="Houyem Rais" w:date="2024-02-22T14:46:00Z"/>
                <w:rFonts w:cstheme="minorHAnsi"/>
                <w:sz w:val="20"/>
                <w:szCs w:val="20"/>
              </w:rPr>
              <w:pPrChange w:id="10911" w:author="Houyem Rais" w:date="2024-02-22T14:49:00Z">
                <w:pPr>
                  <w:kinsoku w:val="0"/>
                  <w:overflowPunct w:val="0"/>
                  <w:autoSpaceDE w:val="0"/>
                  <w:autoSpaceDN w:val="0"/>
                  <w:adjustRightInd w:val="0"/>
                  <w:spacing w:before="0" w:after="0" w:line="240" w:lineRule="auto"/>
                  <w:ind w:left="119" w:right="197"/>
                  <w:jc w:val="center"/>
                </w:pPr>
              </w:pPrChange>
            </w:pPr>
          </w:p>
        </w:tc>
      </w:tr>
      <w:tr w:rsidR="00B224D1" w:rsidRPr="00343F01" w:rsidDel="00201166" w14:paraId="640B0780" w14:textId="03276B65" w:rsidTr="00B224D1">
        <w:trPr>
          <w:trHeight w:val="339"/>
          <w:del w:id="10912" w:author="Houyem Rais" w:date="2024-02-22T14:46:00Z"/>
        </w:trPr>
        <w:tc>
          <w:tcPr>
            <w:tcW w:w="5606" w:type="dxa"/>
            <w:vAlign w:val="center"/>
          </w:tcPr>
          <w:p w14:paraId="17B9F988" w14:textId="0350E4DA" w:rsidR="00B224D1" w:rsidRPr="00343F01" w:rsidDel="00201166" w:rsidRDefault="00B224D1" w:rsidP="00D62BC5">
            <w:pPr>
              <w:spacing w:before="0" w:after="160"/>
              <w:jc w:val="left"/>
              <w:rPr>
                <w:del w:id="10913" w:author="Houyem Rais" w:date="2024-02-22T14:46:00Z"/>
                <w:rFonts w:cstheme="minorHAnsi"/>
                <w:sz w:val="20"/>
                <w:szCs w:val="20"/>
              </w:rPr>
              <w:pPrChange w:id="10914" w:author="Houyem Rais" w:date="2024-02-22T14:49:00Z">
                <w:pPr>
                  <w:kinsoku w:val="0"/>
                  <w:overflowPunct w:val="0"/>
                  <w:autoSpaceDE w:val="0"/>
                  <w:autoSpaceDN w:val="0"/>
                  <w:adjustRightInd w:val="0"/>
                  <w:spacing w:before="0" w:after="0" w:line="240" w:lineRule="auto"/>
                  <w:ind w:left="285"/>
                  <w:jc w:val="left"/>
                </w:pPr>
              </w:pPrChange>
            </w:pPr>
            <w:del w:id="10915" w:author="Houyem Rais" w:date="2024-02-22T14:46:00Z">
              <w:r w:rsidRPr="00343F01" w:rsidDel="00201166">
                <w:rPr>
                  <w:rFonts w:cstheme="minorHAnsi"/>
                  <w:sz w:val="20"/>
                  <w:szCs w:val="20"/>
                </w:rPr>
                <w:delText>1.1- Curage des fossés</w:delText>
              </w:r>
            </w:del>
          </w:p>
        </w:tc>
        <w:tc>
          <w:tcPr>
            <w:tcW w:w="1480" w:type="dxa"/>
            <w:vAlign w:val="center"/>
          </w:tcPr>
          <w:p w14:paraId="54A69FAF" w14:textId="24530ED6" w:rsidR="00B224D1" w:rsidRPr="00343F01" w:rsidDel="00201166" w:rsidRDefault="00B224D1" w:rsidP="00D62BC5">
            <w:pPr>
              <w:spacing w:before="0" w:after="160"/>
              <w:jc w:val="left"/>
              <w:rPr>
                <w:del w:id="10916" w:author="Houyem Rais" w:date="2024-02-22T14:46:00Z"/>
                <w:rFonts w:cstheme="minorHAnsi"/>
                <w:sz w:val="20"/>
                <w:szCs w:val="20"/>
              </w:rPr>
              <w:pPrChange w:id="10917" w:author="Houyem Rais" w:date="2024-02-22T14:49:00Z">
                <w:pPr>
                  <w:kinsoku w:val="0"/>
                  <w:overflowPunct w:val="0"/>
                  <w:autoSpaceDE w:val="0"/>
                  <w:autoSpaceDN w:val="0"/>
                  <w:adjustRightInd w:val="0"/>
                  <w:spacing w:before="0" w:after="0" w:line="240" w:lineRule="auto"/>
                  <w:ind w:left="119" w:right="197"/>
                  <w:jc w:val="center"/>
                </w:pPr>
              </w:pPrChange>
            </w:pPr>
            <w:del w:id="10918" w:author="Houyem Rais" w:date="2024-02-22T14:46:00Z">
              <w:r w:rsidRPr="00343F01" w:rsidDel="00201166">
                <w:rPr>
                  <w:rFonts w:cstheme="minorHAnsi"/>
                  <w:sz w:val="20"/>
                  <w:szCs w:val="20"/>
                </w:rPr>
                <w:delText>1 fois / an</w:delText>
              </w:r>
            </w:del>
          </w:p>
        </w:tc>
        <w:tc>
          <w:tcPr>
            <w:tcW w:w="1954" w:type="dxa"/>
            <w:vAlign w:val="center"/>
          </w:tcPr>
          <w:p w14:paraId="1748EF24" w14:textId="68CC5D62" w:rsidR="00B224D1" w:rsidRPr="00343F01" w:rsidDel="00201166" w:rsidRDefault="00B224D1" w:rsidP="00D62BC5">
            <w:pPr>
              <w:spacing w:before="0" w:after="160"/>
              <w:jc w:val="left"/>
              <w:rPr>
                <w:del w:id="10919" w:author="Houyem Rais" w:date="2024-02-22T14:46:00Z"/>
                <w:rFonts w:cstheme="minorHAnsi"/>
                <w:sz w:val="20"/>
                <w:szCs w:val="20"/>
              </w:rPr>
              <w:pPrChange w:id="10920" w:author="Houyem Rais" w:date="2024-02-22T14:49:00Z">
                <w:pPr>
                  <w:kinsoku w:val="0"/>
                  <w:overflowPunct w:val="0"/>
                  <w:autoSpaceDE w:val="0"/>
                  <w:autoSpaceDN w:val="0"/>
                  <w:adjustRightInd w:val="0"/>
                  <w:spacing w:before="0" w:after="0" w:line="240" w:lineRule="auto"/>
                  <w:ind w:left="119" w:right="294"/>
                  <w:jc w:val="center"/>
                </w:pPr>
              </w:pPrChange>
            </w:pPr>
            <w:del w:id="10921" w:author="Houyem Rais" w:date="2024-02-22T14:46:00Z">
              <w:r w:rsidRPr="00343F01" w:rsidDel="00201166">
                <w:rPr>
                  <w:rFonts w:cstheme="minorHAnsi"/>
                  <w:sz w:val="20"/>
                  <w:szCs w:val="20"/>
                </w:rPr>
                <w:delText>7,3 $/ml</w:delText>
              </w:r>
            </w:del>
          </w:p>
        </w:tc>
      </w:tr>
      <w:tr w:rsidR="00B224D1" w:rsidRPr="00343F01" w:rsidDel="00201166" w14:paraId="631E8C43" w14:textId="7635FE9F" w:rsidTr="00B224D1">
        <w:trPr>
          <w:trHeight w:val="340"/>
          <w:del w:id="10922" w:author="Houyem Rais" w:date="2024-02-22T14:46:00Z"/>
        </w:trPr>
        <w:tc>
          <w:tcPr>
            <w:tcW w:w="5606" w:type="dxa"/>
            <w:vAlign w:val="center"/>
          </w:tcPr>
          <w:p w14:paraId="162BA806" w14:textId="27C18A55" w:rsidR="00B224D1" w:rsidRPr="00343F01" w:rsidDel="00201166" w:rsidRDefault="00B224D1" w:rsidP="00D62BC5">
            <w:pPr>
              <w:spacing w:before="0" w:after="160"/>
              <w:jc w:val="left"/>
              <w:rPr>
                <w:del w:id="10923" w:author="Houyem Rais" w:date="2024-02-22T14:46:00Z"/>
                <w:rFonts w:cstheme="minorHAnsi"/>
                <w:sz w:val="20"/>
                <w:szCs w:val="20"/>
              </w:rPr>
              <w:pPrChange w:id="10924" w:author="Houyem Rais" w:date="2024-02-22T14:49:00Z">
                <w:pPr>
                  <w:kinsoku w:val="0"/>
                  <w:overflowPunct w:val="0"/>
                  <w:autoSpaceDE w:val="0"/>
                  <w:autoSpaceDN w:val="0"/>
                  <w:adjustRightInd w:val="0"/>
                  <w:spacing w:before="0" w:after="0" w:line="240" w:lineRule="auto"/>
                  <w:ind w:left="285"/>
                  <w:jc w:val="left"/>
                </w:pPr>
              </w:pPrChange>
            </w:pPr>
            <w:del w:id="10925" w:author="Houyem Rais" w:date="2024-02-22T14:46:00Z">
              <w:r w:rsidRPr="00343F01" w:rsidDel="00201166">
                <w:rPr>
                  <w:rFonts w:cstheme="minorHAnsi"/>
                  <w:sz w:val="20"/>
                  <w:szCs w:val="20"/>
                </w:rPr>
                <w:delText>1.2- Curage des ouvrages hydrauliques, à raison de 3 OH par km</w:delText>
              </w:r>
            </w:del>
          </w:p>
        </w:tc>
        <w:tc>
          <w:tcPr>
            <w:tcW w:w="1480" w:type="dxa"/>
            <w:vAlign w:val="center"/>
          </w:tcPr>
          <w:p w14:paraId="23D99E96" w14:textId="4E925366" w:rsidR="00B224D1" w:rsidRPr="00343F01" w:rsidDel="00201166" w:rsidRDefault="00B224D1" w:rsidP="00D62BC5">
            <w:pPr>
              <w:spacing w:before="0" w:after="160"/>
              <w:jc w:val="left"/>
              <w:rPr>
                <w:del w:id="10926" w:author="Houyem Rais" w:date="2024-02-22T14:46:00Z"/>
                <w:rFonts w:cstheme="minorHAnsi"/>
                <w:sz w:val="20"/>
                <w:szCs w:val="20"/>
              </w:rPr>
              <w:pPrChange w:id="10927" w:author="Houyem Rais" w:date="2024-02-22T14:49:00Z">
                <w:pPr>
                  <w:kinsoku w:val="0"/>
                  <w:overflowPunct w:val="0"/>
                  <w:autoSpaceDE w:val="0"/>
                  <w:autoSpaceDN w:val="0"/>
                  <w:adjustRightInd w:val="0"/>
                  <w:spacing w:before="0" w:after="0" w:line="240" w:lineRule="auto"/>
                  <w:ind w:left="119" w:right="197"/>
                  <w:jc w:val="center"/>
                </w:pPr>
              </w:pPrChange>
            </w:pPr>
            <w:del w:id="10928" w:author="Houyem Rais" w:date="2024-02-22T14:46:00Z">
              <w:r w:rsidRPr="00343F01" w:rsidDel="00201166">
                <w:rPr>
                  <w:rFonts w:cstheme="minorHAnsi"/>
                  <w:sz w:val="20"/>
                  <w:szCs w:val="20"/>
                </w:rPr>
                <w:delText>1 fois / an</w:delText>
              </w:r>
            </w:del>
          </w:p>
        </w:tc>
        <w:tc>
          <w:tcPr>
            <w:tcW w:w="1954" w:type="dxa"/>
            <w:vAlign w:val="center"/>
          </w:tcPr>
          <w:p w14:paraId="6EA5A101" w14:textId="459813A2" w:rsidR="00B224D1" w:rsidRPr="00343F01" w:rsidDel="00201166" w:rsidRDefault="00B224D1" w:rsidP="00D62BC5">
            <w:pPr>
              <w:spacing w:before="0" w:after="160"/>
              <w:jc w:val="left"/>
              <w:rPr>
                <w:del w:id="10929" w:author="Houyem Rais" w:date="2024-02-22T14:46:00Z"/>
                <w:rFonts w:cstheme="minorHAnsi"/>
                <w:sz w:val="20"/>
                <w:szCs w:val="20"/>
              </w:rPr>
              <w:pPrChange w:id="10930" w:author="Houyem Rais" w:date="2024-02-22T14:49:00Z">
                <w:pPr>
                  <w:kinsoku w:val="0"/>
                  <w:overflowPunct w:val="0"/>
                  <w:autoSpaceDE w:val="0"/>
                  <w:autoSpaceDN w:val="0"/>
                  <w:adjustRightInd w:val="0"/>
                  <w:spacing w:before="0" w:after="0" w:line="240" w:lineRule="auto"/>
                  <w:ind w:left="119" w:right="291"/>
                  <w:jc w:val="center"/>
                </w:pPr>
              </w:pPrChange>
            </w:pPr>
            <w:del w:id="10931" w:author="Houyem Rais" w:date="2024-02-22T14:46:00Z">
              <w:r w:rsidRPr="00343F01" w:rsidDel="00201166">
                <w:rPr>
                  <w:rFonts w:cstheme="minorHAnsi"/>
                  <w:sz w:val="20"/>
                  <w:szCs w:val="20"/>
                </w:rPr>
                <w:delText>56 $/OH</w:delText>
              </w:r>
            </w:del>
          </w:p>
        </w:tc>
      </w:tr>
      <w:tr w:rsidR="00B224D1" w:rsidRPr="00343F01" w:rsidDel="00201166" w14:paraId="25618B52" w14:textId="26825F2E" w:rsidTr="00B224D1">
        <w:trPr>
          <w:trHeight w:val="339"/>
          <w:del w:id="10932" w:author="Houyem Rais" w:date="2024-02-22T14:46:00Z"/>
        </w:trPr>
        <w:tc>
          <w:tcPr>
            <w:tcW w:w="5606" w:type="dxa"/>
            <w:vAlign w:val="center"/>
          </w:tcPr>
          <w:p w14:paraId="25F7CB92" w14:textId="1CB53727" w:rsidR="00B224D1" w:rsidRPr="00343F01" w:rsidDel="00201166" w:rsidRDefault="00B224D1" w:rsidP="00D62BC5">
            <w:pPr>
              <w:spacing w:before="0" w:after="160"/>
              <w:jc w:val="left"/>
              <w:rPr>
                <w:del w:id="10933" w:author="Houyem Rais" w:date="2024-02-22T14:46:00Z"/>
                <w:rFonts w:cstheme="minorHAnsi"/>
                <w:sz w:val="20"/>
                <w:szCs w:val="20"/>
              </w:rPr>
              <w:pPrChange w:id="10934" w:author="Houyem Rais" w:date="2024-02-22T14:49:00Z">
                <w:pPr>
                  <w:kinsoku w:val="0"/>
                  <w:overflowPunct w:val="0"/>
                  <w:autoSpaceDE w:val="0"/>
                  <w:autoSpaceDN w:val="0"/>
                  <w:adjustRightInd w:val="0"/>
                  <w:spacing w:before="0" w:after="0" w:line="240" w:lineRule="auto"/>
                  <w:ind w:left="285"/>
                  <w:jc w:val="left"/>
                </w:pPr>
              </w:pPrChange>
            </w:pPr>
            <w:del w:id="10935" w:author="Houyem Rais" w:date="2024-02-22T14:46:00Z">
              <w:r w:rsidRPr="00343F01" w:rsidDel="00201166">
                <w:rPr>
                  <w:rFonts w:cstheme="minorHAnsi"/>
                  <w:sz w:val="20"/>
                  <w:szCs w:val="20"/>
                </w:rPr>
                <w:delText>1.3- Réparation localisée semi-profonde à raison de 80m²/km</w:delText>
              </w:r>
            </w:del>
          </w:p>
        </w:tc>
        <w:tc>
          <w:tcPr>
            <w:tcW w:w="1480" w:type="dxa"/>
            <w:vAlign w:val="center"/>
          </w:tcPr>
          <w:p w14:paraId="2E4962BA" w14:textId="12696B72" w:rsidR="00B224D1" w:rsidRPr="00343F01" w:rsidDel="00201166" w:rsidRDefault="00B224D1" w:rsidP="00D62BC5">
            <w:pPr>
              <w:spacing w:before="0" w:after="160"/>
              <w:jc w:val="left"/>
              <w:rPr>
                <w:del w:id="10936" w:author="Houyem Rais" w:date="2024-02-22T14:46:00Z"/>
                <w:rFonts w:cstheme="minorHAnsi"/>
                <w:sz w:val="20"/>
                <w:szCs w:val="20"/>
              </w:rPr>
              <w:pPrChange w:id="10937" w:author="Houyem Rais" w:date="2024-02-22T14:49:00Z">
                <w:pPr>
                  <w:kinsoku w:val="0"/>
                  <w:overflowPunct w:val="0"/>
                  <w:autoSpaceDE w:val="0"/>
                  <w:autoSpaceDN w:val="0"/>
                  <w:adjustRightInd w:val="0"/>
                  <w:spacing w:before="0" w:after="0" w:line="240" w:lineRule="auto"/>
                  <w:ind w:left="119" w:right="197"/>
                  <w:jc w:val="center"/>
                </w:pPr>
              </w:pPrChange>
            </w:pPr>
            <w:del w:id="10938" w:author="Houyem Rais" w:date="2024-02-22T14:46:00Z">
              <w:r w:rsidRPr="00343F01" w:rsidDel="00201166">
                <w:rPr>
                  <w:rFonts w:cstheme="minorHAnsi"/>
                  <w:sz w:val="20"/>
                  <w:szCs w:val="20"/>
                </w:rPr>
                <w:delText>1 fois / an</w:delText>
              </w:r>
            </w:del>
          </w:p>
        </w:tc>
        <w:tc>
          <w:tcPr>
            <w:tcW w:w="1954" w:type="dxa"/>
            <w:vAlign w:val="center"/>
          </w:tcPr>
          <w:p w14:paraId="505D465F" w14:textId="02237D16" w:rsidR="00B224D1" w:rsidRPr="00343F01" w:rsidDel="00201166" w:rsidRDefault="00B224D1" w:rsidP="00D62BC5">
            <w:pPr>
              <w:spacing w:before="0" w:after="160"/>
              <w:jc w:val="left"/>
              <w:rPr>
                <w:del w:id="10939" w:author="Houyem Rais" w:date="2024-02-22T14:46:00Z"/>
                <w:rFonts w:cstheme="minorHAnsi"/>
                <w:sz w:val="20"/>
                <w:szCs w:val="20"/>
              </w:rPr>
              <w:pPrChange w:id="10940" w:author="Houyem Rais" w:date="2024-02-22T14:49:00Z">
                <w:pPr>
                  <w:kinsoku w:val="0"/>
                  <w:overflowPunct w:val="0"/>
                  <w:autoSpaceDE w:val="0"/>
                  <w:autoSpaceDN w:val="0"/>
                  <w:adjustRightInd w:val="0"/>
                  <w:spacing w:before="0" w:after="0" w:line="240" w:lineRule="auto"/>
                  <w:ind w:left="119" w:right="292"/>
                  <w:jc w:val="center"/>
                </w:pPr>
              </w:pPrChange>
            </w:pPr>
            <w:del w:id="10941" w:author="Houyem Rais" w:date="2024-02-22T14:46:00Z">
              <w:r w:rsidRPr="00343F01" w:rsidDel="00201166">
                <w:rPr>
                  <w:rFonts w:cstheme="minorHAnsi"/>
                  <w:sz w:val="20"/>
                  <w:szCs w:val="20"/>
                </w:rPr>
                <w:delText>182 $/m²</w:delText>
              </w:r>
            </w:del>
          </w:p>
        </w:tc>
      </w:tr>
      <w:tr w:rsidR="00B224D1" w:rsidRPr="00343F01" w:rsidDel="00201166" w14:paraId="71DFCF7D" w14:textId="2BEA4110" w:rsidTr="00B224D1">
        <w:trPr>
          <w:trHeight w:val="339"/>
          <w:del w:id="10942" w:author="Houyem Rais" w:date="2024-02-22T14:46:00Z"/>
        </w:trPr>
        <w:tc>
          <w:tcPr>
            <w:tcW w:w="5606" w:type="dxa"/>
            <w:vAlign w:val="center"/>
          </w:tcPr>
          <w:p w14:paraId="2A2A9657" w14:textId="38C5F7A7" w:rsidR="00B224D1" w:rsidRPr="00343F01" w:rsidDel="00201166" w:rsidRDefault="00B224D1" w:rsidP="00D62BC5">
            <w:pPr>
              <w:spacing w:before="0" w:after="160"/>
              <w:jc w:val="left"/>
              <w:rPr>
                <w:del w:id="10943" w:author="Houyem Rais" w:date="2024-02-22T14:46:00Z"/>
                <w:rFonts w:cstheme="minorHAnsi"/>
                <w:sz w:val="20"/>
                <w:szCs w:val="20"/>
              </w:rPr>
              <w:pPrChange w:id="10944" w:author="Houyem Rais" w:date="2024-02-22T14:49:00Z">
                <w:pPr>
                  <w:kinsoku w:val="0"/>
                  <w:overflowPunct w:val="0"/>
                  <w:autoSpaceDE w:val="0"/>
                  <w:autoSpaceDN w:val="0"/>
                  <w:adjustRightInd w:val="0"/>
                  <w:spacing w:before="0" w:after="0" w:line="240" w:lineRule="auto"/>
                  <w:ind w:left="285"/>
                  <w:jc w:val="left"/>
                </w:pPr>
              </w:pPrChange>
            </w:pPr>
            <w:del w:id="10945" w:author="Houyem Rais" w:date="2024-02-22T14:46:00Z">
              <w:r w:rsidRPr="00343F01" w:rsidDel="00201166">
                <w:rPr>
                  <w:rFonts w:cstheme="minorHAnsi"/>
                  <w:sz w:val="20"/>
                  <w:szCs w:val="20"/>
                </w:rPr>
                <w:delText>1.4- Entretien de la signalisation (horizontale et verticale)</w:delText>
              </w:r>
            </w:del>
          </w:p>
        </w:tc>
        <w:tc>
          <w:tcPr>
            <w:tcW w:w="1480" w:type="dxa"/>
            <w:vAlign w:val="center"/>
          </w:tcPr>
          <w:p w14:paraId="3ED6615F" w14:textId="1C5C8B59" w:rsidR="00B224D1" w:rsidRPr="00343F01" w:rsidDel="00201166" w:rsidRDefault="00B224D1" w:rsidP="00D62BC5">
            <w:pPr>
              <w:spacing w:before="0" w:after="160"/>
              <w:jc w:val="left"/>
              <w:rPr>
                <w:del w:id="10946" w:author="Houyem Rais" w:date="2024-02-22T14:46:00Z"/>
                <w:rFonts w:cstheme="minorHAnsi"/>
                <w:sz w:val="20"/>
                <w:szCs w:val="20"/>
              </w:rPr>
              <w:pPrChange w:id="10947" w:author="Houyem Rais" w:date="2024-02-22T14:49:00Z">
                <w:pPr>
                  <w:kinsoku w:val="0"/>
                  <w:overflowPunct w:val="0"/>
                  <w:autoSpaceDE w:val="0"/>
                  <w:autoSpaceDN w:val="0"/>
                  <w:adjustRightInd w:val="0"/>
                  <w:spacing w:before="0" w:after="0" w:line="240" w:lineRule="auto"/>
                  <w:ind w:left="119" w:right="197"/>
                  <w:jc w:val="center"/>
                </w:pPr>
              </w:pPrChange>
            </w:pPr>
            <w:del w:id="10948" w:author="Houyem Rais" w:date="2024-02-22T14:46:00Z">
              <w:r w:rsidRPr="00343F01" w:rsidDel="00201166">
                <w:rPr>
                  <w:rFonts w:cstheme="minorHAnsi"/>
                  <w:sz w:val="20"/>
                  <w:szCs w:val="20"/>
                </w:rPr>
                <w:delText>1 fois / 5 ans</w:delText>
              </w:r>
            </w:del>
          </w:p>
        </w:tc>
        <w:tc>
          <w:tcPr>
            <w:tcW w:w="1954" w:type="dxa"/>
            <w:vAlign w:val="center"/>
          </w:tcPr>
          <w:p w14:paraId="41624437" w14:textId="1E9DEF18" w:rsidR="00B224D1" w:rsidRPr="00343F01" w:rsidDel="00201166" w:rsidRDefault="00B224D1" w:rsidP="00D62BC5">
            <w:pPr>
              <w:spacing w:before="0" w:after="160"/>
              <w:jc w:val="left"/>
              <w:rPr>
                <w:del w:id="10949" w:author="Houyem Rais" w:date="2024-02-22T14:46:00Z"/>
                <w:rFonts w:cstheme="minorHAnsi"/>
                <w:sz w:val="20"/>
                <w:szCs w:val="20"/>
              </w:rPr>
              <w:pPrChange w:id="10950" w:author="Houyem Rais" w:date="2024-02-22T14:49:00Z">
                <w:pPr>
                  <w:kinsoku w:val="0"/>
                  <w:overflowPunct w:val="0"/>
                  <w:autoSpaceDE w:val="0"/>
                  <w:autoSpaceDN w:val="0"/>
                  <w:adjustRightInd w:val="0"/>
                  <w:spacing w:before="0" w:after="0" w:line="240" w:lineRule="auto"/>
                  <w:ind w:left="198" w:right="197"/>
                  <w:jc w:val="center"/>
                </w:pPr>
              </w:pPrChange>
            </w:pPr>
            <w:del w:id="10951" w:author="Houyem Rais" w:date="2024-02-22T14:46:00Z">
              <w:r w:rsidRPr="00343F01" w:rsidDel="00201166">
                <w:rPr>
                  <w:rFonts w:cstheme="minorHAnsi"/>
                  <w:sz w:val="20"/>
                  <w:szCs w:val="20"/>
                </w:rPr>
                <w:delText>32 750 $/km</w:delText>
              </w:r>
            </w:del>
          </w:p>
        </w:tc>
      </w:tr>
      <w:tr w:rsidR="00B224D1" w:rsidRPr="00343F01" w:rsidDel="00201166" w14:paraId="695AD61D" w14:textId="44B8E5A4" w:rsidTr="00B224D1">
        <w:trPr>
          <w:trHeight w:val="373"/>
          <w:del w:id="10952" w:author="Houyem Rais" w:date="2024-02-22T14:46:00Z"/>
        </w:trPr>
        <w:tc>
          <w:tcPr>
            <w:tcW w:w="5606" w:type="dxa"/>
            <w:vAlign w:val="center"/>
          </w:tcPr>
          <w:p w14:paraId="3227E2A0" w14:textId="1E4FEBB7" w:rsidR="00B224D1" w:rsidRPr="00343F01" w:rsidDel="00201166" w:rsidRDefault="00B224D1" w:rsidP="00D62BC5">
            <w:pPr>
              <w:spacing w:before="0" w:after="160"/>
              <w:jc w:val="left"/>
              <w:rPr>
                <w:del w:id="10953" w:author="Houyem Rais" w:date="2024-02-22T14:46:00Z"/>
                <w:rFonts w:cstheme="minorHAnsi"/>
                <w:sz w:val="20"/>
                <w:szCs w:val="20"/>
              </w:rPr>
              <w:pPrChange w:id="10954" w:author="Houyem Rais" w:date="2024-02-22T14:49:00Z">
                <w:pPr>
                  <w:kinsoku w:val="0"/>
                  <w:overflowPunct w:val="0"/>
                  <w:autoSpaceDE w:val="0"/>
                  <w:autoSpaceDN w:val="0"/>
                  <w:adjustRightInd w:val="0"/>
                  <w:spacing w:before="0" w:after="0" w:line="240" w:lineRule="auto"/>
                  <w:ind w:left="285"/>
                  <w:jc w:val="left"/>
                </w:pPr>
              </w:pPrChange>
            </w:pPr>
            <w:del w:id="10955" w:author="Houyem Rais" w:date="2024-02-22T14:46:00Z">
              <w:r w:rsidRPr="00343F01" w:rsidDel="00201166">
                <w:rPr>
                  <w:rFonts w:cstheme="minorHAnsi"/>
                  <w:sz w:val="20"/>
                  <w:szCs w:val="20"/>
                </w:rPr>
                <w:delText>1.5- Entretien des dispositifs de sécurité</w:delText>
              </w:r>
            </w:del>
          </w:p>
        </w:tc>
        <w:tc>
          <w:tcPr>
            <w:tcW w:w="1480" w:type="dxa"/>
            <w:vAlign w:val="center"/>
          </w:tcPr>
          <w:p w14:paraId="3F2DE379" w14:textId="1041274F" w:rsidR="00B224D1" w:rsidRPr="00343F01" w:rsidDel="00201166" w:rsidRDefault="00B224D1" w:rsidP="00D62BC5">
            <w:pPr>
              <w:spacing w:before="0" w:after="160"/>
              <w:jc w:val="left"/>
              <w:rPr>
                <w:del w:id="10956" w:author="Houyem Rais" w:date="2024-02-22T14:46:00Z"/>
                <w:rFonts w:cstheme="minorHAnsi"/>
                <w:sz w:val="20"/>
                <w:szCs w:val="20"/>
              </w:rPr>
              <w:pPrChange w:id="10957" w:author="Houyem Rais" w:date="2024-02-22T14:49:00Z">
                <w:pPr>
                  <w:kinsoku w:val="0"/>
                  <w:overflowPunct w:val="0"/>
                  <w:autoSpaceDE w:val="0"/>
                  <w:autoSpaceDN w:val="0"/>
                  <w:adjustRightInd w:val="0"/>
                  <w:spacing w:before="0" w:after="0" w:line="240" w:lineRule="auto"/>
                  <w:ind w:left="119" w:right="197"/>
                  <w:jc w:val="center"/>
                </w:pPr>
              </w:pPrChange>
            </w:pPr>
            <w:del w:id="10958" w:author="Houyem Rais" w:date="2024-02-22T14:46:00Z">
              <w:r w:rsidRPr="00343F01" w:rsidDel="00201166">
                <w:rPr>
                  <w:rFonts w:cstheme="minorHAnsi"/>
                  <w:sz w:val="20"/>
                  <w:szCs w:val="20"/>
                </w:rPr>
                <w:delText>1 fois / 2 ans</w:delText>
              </w:r>
            </w:del>
          </w:p>
        </w:tc>
        <w:tc>
          <w:tcPr>
            <w:tcW w:w="1954" w:type="dxa"/>
            <w:vAlign w:val="center"/>
          </w:tcPr>
          <w:p w14:paraId="5E7C8082" w14:textId="0CA8D9D1" w:rsidR="00B224D1" w:rsidRPr="00343F01" w:rsidDel="00201166" w:rsidRDefault="00B224D1" w:rsidP="00D62BC5">
            <w:pPr>
              <w:spacing w:before="0" w:after="160"/>
              <w:jc w:val="left"/>
              <w:rPr>
                <w:del w:id="10959" w:author="Houyem Rais" w:date="2024-02-22T14:46:00Z"/>
                <w:rFonts w:cstheme="minorHAnsi"/>
                <w:sz w:val="20"/>
                <w:szCs w:val="20"/>
              </w:rPr>
              <w:pPrChange w:id="10960" w:author="Houyem Rais" w:date="2024-02-22T14:49:00Z">
                <w:pPr>
                  <w:kinsoku w:val="0"/>
                  <w:overflowPunct w:val="0"/>
                  <w:autoSpaceDE w:val="0"/>
                  <w:autoSpaceDN w:val="0"/>
                  <w:adjustRightInd w:val="0"/>
                  <w:spacing w:before="0" w:after="0" w:line="240" w:lineRule="auto"/>
                  <w:ind w:left="198" w:right="197"/>
                  <w:jc w:val="center"/>
                </w:pPr>
              </w:pPrChange>
            </w:pPr>
            <w:del w:id="10961" w:author="Houyem Rais" w:date="2024-02-22T14:46:00Z">
              <w:r w:rsidRPr="00343F01" w:rsidDel="00201166">
                <w:rPr>
                  <w:rFonts w:cstheme="minorHAnsi"/>
                  <w:sz w:val="20"/>
                  <w:szCs w:val="20"/>
                </w:rPr>
                <w:delText>36 400 $/km</w:delText>
              </w:r>
            </w:del>
          </w:p>
        </w:tc>
      </w:tr>
      <w:tr w:rsidR="00B224D1" w:rsidRPr="00343F01" w:rsidDel="00201166" w14:paraId="4EA1DFE4" w14:textId="41CEFE54" w:rsidTr="00B224D1">
        <w:trPr>
          <w:trHeight w:val="345"/>
          <w:del w:id="10962" w:author="Houyem Rais" w:date="2024-02-22T14:46:00Z"/>
        </w:trPr>
        <w:tc>
          <w:tcPr>
            <w:tcW w:w="5606" w:type="dxa"/>
            <w:vAlign w:val="center"/>
          </w:tcPr>
          <w:p w14:paraId="5CD4FD09" w14:textId="57511E58" w:rsidR="00B224D1" w:rsidRPr="00343F01" w:rsidDel="00201166" w:rsidRDefault="00B224D1" w:rsidP="00D62BC5">
            <w:pPr>
              <w:spacing w:before="0" w:after="160"/>
              <w:jc w:val="left"/>
              <w:rPr>
                <w:del w:id="10963" w:author="Houyem Rais" w:date="2024-02-22T14:46:00Z"/>
                <w:rFonts w:cstheme="minorHAnsi"/>
                <w:b/>
                <w:bCs/>
                <w:sz w:val="20"/>
                <w:szCs w:val="20"/>
              </w:rPr>
              <w:pPrChange w:id="10964" w:author="Houyem Rais" w:date="2024-02-22T14:49:00Z">
                <w:pPr>
                  <w:kinsoku w:val="0"/>
                  <w:overflowPunct w:val="0"/>
                  <w:autoSpaceDE w:val="0"/>
                  <w:autoSpaceDN w:val="0"/>
                  <w:adjustRightInd w:val="0"/>
                  <w:spacing w:before="0" w:after="0" w:line="240" w:lineRule="auto"/>
                  <w:ind w:left="84"/>
                  <w:jc w:val="left"/>
                </w:pPr>
              </w:pPrChange>
            </w:pPr>
            <w:del w:id="10965" w:author="Houyem Rais" w:date="2024-02-22T14:46:00Z">
              <w:r w:rsidRPr="00343F01" w:rsidDel="00201166">
                <w:rPr>
                  <w:rFonts w:cstheme="minorHAnsi"/>
                  <w:b/>
                  <w:bCs/>
                  <w:sz w:val="20"/>
                  <w:szCs w:val="20"/>
                </w:rPr>
                <w:delText>2- Entretien périodique</w:delText>
              </w:r>
            </w:del>
          </w:p>
        </w:tc>
        <w:tc>
          <w:tcPr>
            <w:tcW w:w="1480" w:type="dxa"/>
            <w:vAlign w:val="center"/>
          </w:tcPr>
          <w:p w14:paraId="71FC2EB0" w14:textId="5E05F606" w:rsidR="00B224D1" w:rsidRPr="00343F01" w:rsidDel="00201166" w:rsidRDefault="00B224D1" w:rsidP="00D62BC5">
            <w:pPr>
              <w:spacing w:before="0" w:after="160"/>
              <w:jc w:val="left"/>
              <w:rPr>
                <w:del w:id="10966" w:author="Houyem Rais" w:date="2024-02-22T14:46:00Z"/>
                <w:rFonts w:cstheme="minorHAnsi"/>
                <w:sz w:val="20"/>
                <w:szCs w:val="20"/>
              </w:rPr>
              <w:pPrChange w:id="10967" w:author="Houyem Rais" w:date="2024-02-22T14:49:00Z">
                <w:pPr>
                  <w:kinsoku w:val="0"/>
                  <w:overflowPunct w:val="0"/>
                  <w:autoSpaceDE w:val="0"/>
                  <w:autoSpaceDN w:val="0"/>
                  <w:adjustRightInd w:val="0"/>
                  <w:spacing w:before="0" w:after="0" w:line="240" w:lineRule="auto"/>
                  <w:ind w:left="119" w:right="197"/>
                  <w:jc w:val="center"/>
                </w:pPr>
              </w:pPrChange>
            </w:pPr>
          </w:p>
        </w:tc>
        <w:tc>
          <w:tcPr>
            <w:tcW w:w="1954" w:type="dxa"/>
            <w:vAlign w:val="center"/>
          </w:tcPr>
          <w:p w14:paraId="72980FC5" w14:textId="25BC3F24" w:rsidR="00B224D1" w:rsidRPr="00343F01" w:rsidDel="00201166" w:rsidRDefault="00B224D1" w:rsidP="00D62BC5">
            <w:pPr>
              <w:spacing w:before="0" w:after="160"/>
              <w:jc w:val="left"/>
              <w:rPr>
                <w:del w:id="10968" w:author="Houyem Rais" w:date="2024-02-22T14:46:00Z"/>
                <w:rFonts w:cstheme="minorHAnsi"/>
                <w:sz w:val="20"/>
                <w:szCs w:val="20"/>
              </w:rPr>
              <w:pPrChange w:id="10969" w:author="Houyem Rais" w:date="2024-02-22T14:49:00Z">
                <w:pPr>
                  <w:kinsoku w:val="0"/>
                  <w:overflowPunct w:val="0"/>
                  <w:autoSpaceDE w:val="0"/>
                  <w:autoSpaceDN w:val="0"/>
                  <w:adjustRightInd w:val="0"/>
                  <w:spacing w:before="0" w:after="0" w:line="240" w:lineRule="auto"/>
                  <w:ind w:left="119" w:right="197"/>
                  <w:jc w:val="center"/>
                </w:pPr>
              </w:pPrChange>
            </w:pPr>
          </w:p>
        </w:tc>
      </w:tr>
      <w:tr w:rsidR="00B224D1" w:rsidRPr="00343F01" w:rsidDel="00201166" w14:paraId="5B7CAC3A" w14:textId="7DCFA035" w:rsidTr="00B224D1">
        <w:trPr>
          <w:trHeight w:val="308"/>
          <w:del w:id="10970" w:author="Houyem Rais" w:date="2024-02-22T14:46:00Z"/>
        </w:trPr>
        <w:tc>
          <w:tcPr>
            <w:tcW w:w="5606" w:type="dxa"/>
            <w:vAlign w:val="center"/>
          </w:tcPr>
          <w:p w14:paraId="33171A40" w14:textId="362F3352" w:rsidR="00B224D1" w:rsidRPr="00343F01" w:rsidDel="00201166" w:rsidRDefault="00B224D1" w:rsidP="00D62BC5">
            <w:pPr>
              <w:spacing w:before="0" w:after="160"/>
              <w:jc w:val="left"/>
              <w:rPr>
                <w:del w:id="10971" w:author="Houyem Rais" w:date="2024-02-22T14:46:00Z"/>
                <w:rFonts w:cstheme="minorHAnsi"/>
                <w:sz w:val="20"/>
                <w:szCs w:val="20"/>
              </w:rPr>
              <w:pPrChange w:id="10972" w:author="Houyem Rais" w:date="2024-02-22T14:49:00Z">
                <w:pPr>
                  <w:kinsoku w:val="0"/>
                  <w:overflowPunct w:val="0"/>
                  <w:autoSpaceDE w:val="0"/>
                  <w:autoSpaceDN w:val="0"/>
                  <w:adjustRightInd w:val="0"/>
                  <w:spacing w:before="0" w:after="0" w:line="240" w:lineRule="auto"/>
                  <w:ind w:left="285"/>
                  <w:jc w:val="left"/>
                </w:pPr>
              </w:pPrChange>
            </w:pPr>
            <w:del w:id="10973" w:author="Houyem Rais" w:date="2024-02-22T14:46:00Z">
              <w:r w:rsidRPr="00343F01" w:rsidDel="00201166">
                <w:rPr>
                  <w:rFonts w:cstheme="minorHAnsi"/>
                  <w:sz w:val="20"/>
                  <w:szCs w:val="20"/>
                </w:rPr>
                <w:delText>2.1- Application d’un tapis d’enrobé de 5 cm</w:delText>
              </w:r>
            </w:del>
          </w:p>
        </w:tc>
        <w:tc>
          <w:tcPr>
            <w:tcW w:w="1480" w:type="dxa"/>
            <w:vAlign w:val="center"/>
          </w:tcPr>
          <w:p w14:paraId="1856DCB9" w14:textId="1F84F048" w:rsidR="00B224D1" w:rsidRPr="00343F01" w:rsidDel="00201166" w:rsidRDefault="00B224D1" w:rsidP="00D62BC5">
            <w:pPr>
              <w:spacing w:before="0" w:after="160"/>
              <w:jc w:val="left"/>
              <w:rPr>
                <w:del w:id="10974" w:author="Houyem Rais" w:date="2024-02-22T14:46:00Z"/>
                <w:rFonts w:cstheme="minorHAnsi"/>
                <w:sz w:val="20"/>
                <w:szCs w:val="20"/>
              </w:rPr>
              <w:pPrChange w:id="10975" w:author="Houyem Rais" w:date="2024-02-22T14:49:00Z">
                <w:pPr>
                  <w:kinsoku w:val="0"/>
                  <w:overflowPunct w:val="0"/>
                  <w:autoSpaceDE w:val="0"/>
                  <w:autoSpaceDN w:val="0"/>
                  <w:adjustRightInd w:val="0"/>
                  <w:spacing w:before="0" w:after="0" w:line="240" w:lineRule="auto"/>
                  <w:ind w:left="119" w:right="197"/>
                  <w:jc w:val="center"/>
                </w:pPr>
              </w:pPrChange>
            </w:pPr>
            <w:del w:id="10976" w:author="Houyem Rais" w:date="2024-02-22T14:46:00Z">
              <w:r w:rsidRPr="00343F01" w:rsidDel="00201166">
                <w:rPr>
                  <w:rFonts w:cstheme="minorHAnsi"/>
                  <w:sz w:val="20"/>
                  <w:szCs w:val="20"/>
                </w:rPr>
                <w:delText>1 fois / 10 ans</w:delText>
              </w:r>
            </w:del>
          </w:p>
        </w:tc>
        <w:tc>
          <w:tcPr>
            <w:tcW w:w="1954" w:type="dxa"/>
            <w:vAlign w:val="center"/>
          </w:tcPr>
          <w:p w14:paraId="575E6605" w14:textId="6832BED3" w:rsidR="00B224D1" w:rsidRPr="00343F01" w:rsidDel="00201166" w:rsidRDefault="00B224D1" w:rsidP="00D62BC5">
            <w:pPr>
              <w:spacing w:before="0" w:after="160"/>
              <w:jc w:val="left"/>
              <w:rPr>
                <w:del w:id="10977" w:author="Houyem Rais" w:date="2024-02-22T14:46:00Z"/>
                <w:rFonts w:cstheme="minorHAnsi"/>
                <w:sz w:val="20"/>
                <w:szCs w:val="20"/>
              </w:rPr>
              <w:pPrChange w:id="10978" w:author="Houyem Rais" w:date="2024-02-22T14:49:00Z">
                <w:pPr>
                  <w:kinsoku w:val="0"/>
                  <w:overflowPunct w:val="0"/>
                  <w:autoSpaceDE w:val="0"/>
                  <w:autoSpaceDN w:val="0"/>
                  <w:adjustRightInd w:val="0"/>
                  <w:spacing w:before="0" w:after="0" w:line="240" w:lineRule="auto"/>
                  <w:ind w:left="119" w:right="292"/>
                  <w:jc w:val="center"/>
                </w:pPr>
              </w:pPrChange>
            </w:pPr>
            <w:del w:id="10979" w:author="Houyem Rais" w:date="2024-02-22T14:46:00Z">
              <w:r w:rsidRPr="00343F01" w:rsidDel="00201166">
                <w:rPr>
                  <w:rFonts w:cstheme="minorHAnsi"/>
                  <w:sz w:val="20"/>
                  <w:szCs w:val="20"/>
                </w:rPr>
                <w:delText>20 $/m²</w:delText>
              </w:r>
            </w:del>
          </w:p>
        </w:tc>
      </w:tr>
      <w:tr w:rsidR="00B224D1" w:rsidRPr="00343F01" w:rsidDel="00201166" w14:paraId="15E1185E" w14:textId="1925079F" w:rsidTr="00B224D1">
        <w:trPr>
          <w:trHeight w:val="339"/>
          <w:del w:id="10980" w:author="Houyem Rais" w:date="2024-02-22T14:46:00Z"/>
        </w:trPr>
        <w:tc>
          <w:tcPr>
            <w:tcW w:w="5606" w:type="dxa"/>
            <w:vAlign w:val="center"/>
          </w:tcPr>
          <w:p w14:paraId="58E801D0" w14:textId="7BEA0699" w:rsidR="00B224D1" w:rsidRPr="00343F01" w:rsidDel="00201166" w:rsidRDefault="00B224D1" w:rsidP="00D62BC5">
            <w:pPr>
              <w:spacing w:before="0" w:after="160"/>
              <w:jc w:val="left"/>
              <w:rPr>
                <w:del w:id="10981" w:author="Houyem Rais" w:date="2024-02-22T14:46:00Z"/>
                <w:rFonts w:cstheme="minorHAnsi"/>
                <w:sz w:val="20"/>
                <w:szCs w:val="20"/>
              </w:rPr>
              <w:pPrChange w:id="10982" w:author="Houyem Rais" w:date="2024-02-22T14:49:00Z">
                <w:pPr>
                  <w:kinsoku w:val="0"/>
                  <w:overflowPunct w:val="0"/>
                  <w:autoSpaceDE w:val="0"/>
                  <w:autoSpaceDN w:val="0"/>
                  <w:adjustRightInd w:val="0"/>
                  <w:spacing w:before="0" w:after="0" w:line="240" w:lineRule="auto"/>
                  <w:ind w:left="285"/>
                  <w:jc w:val="left"/>
                </w:pPr>
              </w:pPrChange>
            </w:pPr>
            <w:del w:id="10983" w:author="Houyem Rais" w:date="2024-02-22T14:46:00Z">
              <w:r w:rsidRPr="00343F01" w:rsidDel="00201166">
                <w:rPr>
                  <w:rFonts w:cstheme="minorHAnsi"/>
                  <w:sz w:val="20"/>
                  <w:szCs w:val="20"/>
                </w:rPr>
                <w:delText>2.2- Rechargement des accotements : 15 cm</w:delText>
              </w:r>
            </w:del>
          </w:p>
        </w:tc>
        <w:tc>
          <w:tcPr>
            <w:tcW w:w="1480" w:type="dxa"/>
            <w:vAlign w:val="center"/>
          </w:tcPr>
          <w:p w14:paraId="579A731C" w14:textId="5819D9C3" w:rsidR="00B224D1" w:rsidRPr="00343F01" w:rsidDel="00201166" w:rsidRDefault="00B224D1" w:rsidP="00D62BC5">
            <w:pPr>
              <w:spacing w:before="0" w:after="160"/>
              <w:jc w:val="left"/>
              <w:rPr>
                <w:del w:id="10984" w:author="Houyem Rais" w:date="2024-02-22T14:46:00Z"/>
                <w:rFonts w:cstheme="minorHAnsi"/>
                <w:sz w:val="20"/>
                <w:szCs w:val="20"/>
              </w:rPr>
              <w:pPrChange w:id="10985" w:author="Houyem Rais" w:date="2024-02-22T14:49:00Z">
                <w:pPr>
                  <w:kinsoku w:val="0"/>
                  <w:overflowPunct w:val="0"/>
                  <w:autoSpaceDE w:val="0"/>
                  <w:autoSpaceDN w:val="0"/>
                  <w:adjustRightInd w:val="0"/>
                  <w:spacing w:before="0" w:after="0" w:line="240" w:lineRule="auto"/>
                  <w:ind w:left="119" w:right="197"/>
                  <w:jc w:val="center"/>
                </w:pPr>
              </w:pPrChange>
            </w:pPr>
            <w:del w:id="10986" w:author="Houyem Rais" w:date="2024-02-22T14:46:00Z">
              <w:r w:rsidRPr="00343F01" w:rsidDel="00201166">
                <w:rPr>
                  <w:rFonts w:cstheme="minorHAnsi"/>
                  <w:sz w:val="20"/>
                  <w:szCs w:val="20"/>
                </w:rPr>
                <w:delText>1 fois / 5 ans</w:delText>
              </w:r>
            </w:del>
          </w:p>
        </w:tc>
        <w:tc>
          <w:tcPr>
            <w:tcW w:w="1954" w:type="dxa"/>
            <w:vAlign w:val="center"/>
          </w:tcPr>
          <w:p w14:paraId="5B3EDE40" w14:textId="62595BD6" w:rsidR="00B224D1" w:rsidRPr="00343F01" w:rsidDel="00201166" w:rsidRDefault="00B224D1" w:rsidP="00D62BC5">
            <w:pPr>
              <w:spacing w:before="0" w:after="160"/>
              <w:jc w:val="left"/>
              <w:rPr>
                <w:del w:id="10987" w:author="Houyem Rais" w:date="2024-02-22T14:46:00Z"/>
                <w:rFonts w:cstheme="minorHAnsi"/>
                <w:sz w:val="20"/>
                <w:szCs w:val="20"/>
              </w:rPr>
              <w:pPrChange w:id="10988" w:author="Houyem Rais" w:date="2024-02-22T14:49:00Z">
                <w:pPr>
                  <w:kinsoku w:val="0"/>
                  <w:overflowPunct w:val="0"/>
                  <w:autoSpaceDE w:val="0"/>
                  <w:autoSpaceDN w:val="0"/>
                  <w:adjustRightInd w:val="0"/>
                  <w:spacing w:before="0" w:after="0" w:line="240" w:lineRule="auto"/>
                  <w:ind w:left="198" w:right="197"/>
                  <w:jc w:val="center"/>
                </w:pPr>
              </w:pPrChange>
            </w:pPr>
            <w:del w:id="10989" w:author="Houyem Rais" w:date="2024-02-22T14:46:00Z">
              <w:r w:rsidRPr="00343F01" w:rsidDel="00201166">
                <w:rPr>
                  <w:rFonts w:cstheme="minorHAnsi"/>
                  <w:sz w:val="20"/>
                  <w:szCs w:val="20"/>
                </w:rPr>
                <w:delText>330 $/m3</w:delText>
              </w:r>
            </w:del>
          </w:p>
        </w:tc>
      </w:tr>
      <w:tr w:rsidR="00B224D1" w:rsidRPr="00343F01" w:rsidDel="00201166" w14:paraId="1476767E" w14:textId="2CF79528" w:rsidTr="00B224D1">
        <w:trPr>
          <w:trHeight w:val="344"/>
          <w:del w:id="10990" w:author="Houyem Rais" w:date="2024-02-22T14:46:00Z"/>
        </w:trPr>
        <w:tc>
          <w:tcPr>
            <w:tcW w:w="5606" w:type="dxa"/>
            <w:vAlign w:val="center"/>
          </w:tcPr>
          <w:p w14:paraId="77707CD3" w14:textId="7A580BCA" w:rsidR="00B224D1" w:rsidRPr="00343F01" w:rsidDel="00201166" w:rsidRDefault="00B224D1" w:rsidP="00D62BC5">
            <w:pPr>
              <w:spacing w:before="0" w:after="160"/>
              <w:jc w:val="left"/>
              <w:rPr>
                <w:del w:id="10991" w:author="Houyem Rais" w:date="2024-02-22T14:46:00Z"/>
                <w:rFonts w:cstheme="minorHAnsi"/>
                <w:sz w:val="20"/>
                <w:szCs w:val="20"/>
              </w:rPr>
              <w:pPrChange w:id="10992" w:author="Houyem Rais" w:date="2024-02-22T14:49:00Z">
                <w:pPr>
                  <w:kinsoku w:val="0"/>
                  <w:overflowPunct w:val="0"/>
                  <w:autoSpaceDE w:val="0"/>
                  <w:autoSpaceDN w:val="0"/>
                  <w:adjustRightInd w:val="0"/>
                  <w:spacing w:before="0" w:after="0" w:line="240" w:lineRule="auto"/>
                  <w:ind w:left="285"/>
                  <w:jc w:val="left"/>
                </w:pPr>
              </w:pPrChange>
            </w:pPr>
            <w:del w:id="10993" w:author="Houyem Rais" w:date="2024-02-22T14:46:00Z">
              <w:r w:rsidRPr="00343F01" w:rsidDel="00201166">
                <w:rPr>
                  <w:rFonts w:cstheme="minorHAnsi"/>
                  <w:sz w:val="20"/>
                  <w:szCs w:val="20"/>
                </w:rPr>
                <w:delText>2.3- Réhabilitation de la couche de base sur 10% du linéaire</w:delText>
              </w:r>
            </w:del>
          </w:p>
        </w:tc>
        <w:tc>
          <w:tcPr>
            <w:tcW w:w="1480" w:type="dxa"/>
            <w:vAlign w:val="center"/>
          </w:tcPr>
          <w:p w14:paraId="3171B113" w14:textId="2864D6BE" w:rsidR="00B224D1" w:rsidRPr="00343F01" w:rsidDel="00201166" w:rsidRDefault="00B224D1" w:rsidP="00D62BC5">
            <w:pPr>
              <w:spacing w:before="0" w:after="160"/>
              <w:jc w:val="left"/>
              <w:rPr>
                <w:del w:id="10994" w:author="Houyem Rais" w:date="2024-02-22T14:46:00Z"/>
                <w:rFonts w:cstheme="minorHAnsi"/>
                <w:sz w:val="20"/>
                <w:szCs w:val="20"/>
              </w:rPr>
              <w:pPrChange w:id="10995" w:author="Houyem Rais" w:date="2024-02-22T14:49:00Z">
                <w:pPr>
                  <w:kinsoku w:val="0"/>
                  <w:overflowPunct w:val="0"/>
                  <w:autoSpaceDE w:val="0"/>
                  <w:autoSpaceDN w:val="0"/>
                  <w:adjustRightInd w:val="0"/>
                  <w:spacing w:before="0" w:after="0" w:line="240" w:lineRule="auto"/>
                  <w:ind w:left="119" w:right="197"/>
                  <w:jc w:val="center"/>
                </w:pPr>
              </w:pPrChange>
            </w:pPr>
            <w:del w:id="10996" w:author="Houyem Rais" w:date="2024-02-22T14:46:00Z">
              <w:r w:rsidRPr="00343F01" w:rsidDel="00201166">
                <w:rPr>
                  <w:rFonts w:cstheme="minorHAnsi"/>
                  <w:sz w:val="20"/>
                  <w:szCs w:val="20"/>
                </w:rPr>
                <w:delText>1 fois / 20 ans</w:delText>
              </w:r>
            </w:del>
          </w:p>
        </w:tc>
        <w:tc>
          <w:tcPr>
            <w:tcW w:w="1954" w:type="dxa"/>
            <w:vAlign w:val="center"/>
          </w:tcPr>
          <w:p w14:paraId="71A2FAA5" w14:textId="6DBAA923" w:rsidR="00B224D1" w:rsidRPr="00343F01" w:rsidDel="00201166" w:rsidRDefault="00B224D1" w:rsidP="00D62BC5">
            <w:pPr>
              <w:spacing w:before="0" w:after="160"/>
              <w:jc w:val="left"/>
              <w:rPr>
                <w:del w:id="10997" w:author="Houyem Rais" w:date="2024-02-22T14:46:00Z"/>
                <w:rFonts w:cstheme="minorHAnsi"/>
                <w:sz w:val="20"/>
                <w:szCs w:val="20"/>
              </w:rPr>
              <w:pPrChange w:id="10998" w:author="Houyem Rais" w:date="2024-02-22T14:49:00Z">
                <w:pPr>
                  <w:kinsoku w:val="0"/>
                  <w:overflowPunct w:val="0"/>
                  <w:autoSpaceDE w:val="0"/>
                  <w:autoSpaceDN w:val="0"/>
                  <w:adjustRightInd w:val="0"/>
                  <w:spacing w:before="0" w:after="0" w:line="240" w:lineRule="auto"/>
                  <w:ind w:left="198" w:right="291"/>
                  <w:jc w:val="center"/>
                </w:pPr>
              </w:pPrChange>
            </w:pPr>
            <w:del w:id="10999" w:author="Houyem Rais" w:date="2024-02-22T14:46:00Z">
              <w:r w:rsidRPr="00343F01" w:rsidDel="00201166">
                <w:rPr>
                  <w:rFonts w:cstheme="minorHAnsi"/>
                  <w:sz w:val="20"/>
                  <w:szCs w:val="20"/>
                </w:rPr>
                <w:delText>330 $/m3</w:delText>
              </w:r>
            </w:del>
          </w:p>
        </w:tc>
      </w:tr>
      <w:tr w:rsidR="00B224D1" w:rsidRPr="00343F01" w:rsidDel="00201166" w14:paraId="21A51AAC" w14:textId="44BBE358" w:rsidTr="00B224D1">
        <w:trPr>
          <w:trHeight w:val="339"/>
          <w:del w:id="11000" w:author="Houyem Rais" w:date="2024-02-22T14:46:00Z"/>
        </w:trPr>
        <w:tc>
          <w:tcPr>
            <w:tcW w:w="5606" w:type="dxa"/>
            <w:vAlign w:val="center"/>
          </w:tcPr>
          <w:p w14:paraId="1FAC7EA4" w14:textId="7F7402AA" w:rsidR="00B224D1" w:rsidRPr="00343F01" w:rsidDel="00201166" w:rsidRDefault="00B224D1" w:rsidP="00D62BC5">
            <w:pPr>
              <w:spacing w:before="0" w:after="160"/>
              <w:jc w:val="left"/>
              <w:rPr>
                <w:del w:id="11001" w:author="Houyem Rais" w:date="2024-02-22T14:46:00Z"/>
                <w:rFonts w:cstheme="minorHAnsi"/>
                <w:sz w:val="20"/>
                <w:szCs w:val="20"/>
              </w:rPr>
              <w:pPrChange w:id="11002" w:author="Houyem Rais" w:date="2024-02-22T14:49:00Z">
                <w:pPr>
                  <w:kinsoku w:val="0"/>
                  <w:overflowPunct w:val="0"/>
                  <w:autoSpaceDE w:val="0"/>
                  <w:autoSpaceDN w:val="0"/>
                  <w:adjustRightInd w:val="0"/>
                  <w:spacing w:before="0" w:after="0" w:line="240" w:lineRule="auto"/>
                  <w:ind w:left="285"/>
                  <w:jc w:val="left"/>
                </w:pPr>
              </w:pPrChange>
            </w:pPr>
            <w:del w:id="11003" w:author="Houyem Rais" w:date="2024-02-22T14:46:00Z">
              <w:r w:rsidRPr="00343F01" w:rsidDel="00201166">
                <w:rPr>
                  <w:rFonts w:cstheme="minorHAnsi"/>
                  <w:sz w:val="20"/>
                  <w:szCs w:val="20"/>
                </w:rPr>
                <w:delText>2.4- Remplacement appareil d’appui pour ouvrage d’art</w:delText>
              </w:r>
            </w:del>
          </w:p>
        </w:tc>
        <w:tc>
          <w:tcPr>
            <w:tcW w:w="1480" w:type="dxa"/>
            <w:vAlign w:val="center"/>
          </w:tcPr>
          <w:p w14:paraId="37831C44" w14:textId="61279357" w:rsidR="00B224D1" w:rsidRPr="00343F01" w:rsidDel="00201166" w:rsidRDefault="00B224D1" w:rsidP="00D62BC5">
            <w:pPr>
              <w:spacing w:before="0" w:after="160"/>
              <w:jc w:val="left"/>
              <w:rPr>
                <w:del w:id="11004" w:author="Houyem Rais" w:date="2024-02-22T14:46:00Z"/>
                <w:rFonts w:cstheme="minorHAnsi"/>
                <w:sz w:val="20"/>
                <w:szCs w:val="20"/>
              </w:rPr>
              <w:pPrChange w:id="11005" w:author="Houyem Rais" w:date="2024-02-22T14:49:00Z">
                <w:pPr>
                  <w:kinsoku w:val="0"/>
                  <w:overflowPunct w:val="0"/>
                  <w:autoSpaceDE w:val="0"/>
                  <w:autoSpaceDN w:val="0"/>
                  <w:adjustRightInd w:val="0"/>
                  <w:spacing w:before="0" w:after="0" w:line="240" w:lineRule="auto"/>
                  <w:ind w:left="119" w:right="197"/>
                  <w:jc w:val="center"/>
                </w:pPr>
              </w:pPrChange>
            </w:pPr>
            <w:del w:id="11006" w:author="Houyem Rais" w:date="2024-02-22T14:46:00Z">
              <w:r w:rsidRPr="00343F01" w:rsidDel="00201166">
                <w:rPr>
                  <w:rFonts w:cstheme="minorHAnsi"/>
                  <w:sz w:val="20"/>
                  <w:szCs w:val="20"/>
                </w:rPr>
                <w:delText>1 fois / 25 ans</w:delText>
              </w:r>
            </w:del>
          </w:p>
        </w:tc>
        <w:tc>
          <w:tcPr>
            <w:tcW w:w="1954" w:type="dxa"/>
            <w:vAlign w:val="center"/>
          </w:tcPr>
          <w:p w14:paraId="3BE02981" w14:textId="7A630B78" w:rsidR="00B224D1" w:rsidRPr="00343F01" w:rsidDel="00201166" w:rsidRDefault="00B224D1" w:rsidP="00D62BC5">
            <w:pPr>
              <w:spacing w:before="0" w:after="160"/>
              <w:jc w:val="left"/>
              <w:rPr>
                <w:del w:id="11007" w:author="Houyem Rais" w:date="2024-02-22T14:46:00Z"/>
                <w:rFonts w:cstheme="minorHAnsi"/>
                <w:sz w:val="20"/>
                <w:szCs w:val="20"/>
              </w:rPr>
              <w:pPrChange w:id="11008" w:author="Houyem Rais" w:date="2024-02-22T14:49:00Z">
                <w:pPr>
                  <w:kinsoku w:val="0"/>
                  <w:overflowPunct w:val="0"/>
                  <w:autoSpaceDE w:val="0"/>
                  <w:autoSpaceDN w:val="0"/>
                  <w:adjustRightInd w:val="0"/>
                  <w:spacing w:before="0" w:after="0" w:line="240" w:lineRule="auto"/>
                  <w:ind w:left="198" w:right="291"/>
                  <w:jc w:val="center"/>
                </w:pPr>
              </w:pPrChange>
            </w:pPr>
            <w:del w:id="11009" w:author="Houyem Rais" w:date="2024-02-22T14:46:00Z">
              <w:r w:rsidRPr="00343F01" w:rsidDel="00201166">
                <w:rPr>
                  <w:rFonts w:cstheme="minorHAnsi"/>
                  <w:sz w:val="20"/>
                  <w:szCs w:val="20"/>
                </w:rPr>
                <w:delText>43 650 $/OA</w:delText>
              </w:r>
            </w:del>
          </w:p>
        </w:tc>
      </w:tr>
      <w:tr w:rsidR="00B224D1" w:rsidRPr="00343F01" w:rsidDel="00201166" w14:paraId="1BF50DF8" w14:textId="062287AA" w:rsidTr="00B224D1">
        <w:trPr>
          <w:trHeight w:val="334"/>
          <w:del w:id="11010" w:author="Houyem Rais" w:date="2024-02-22T14:46:00Z"/>
        </w:trPr>
        <w:tc>
          <w:tcPr>
            <w:tcW w:w="5606" w:type="dxa"/>
            <w:vAlign w:val="center"/>
          </w:tcPr>
          <w:p w14:paraId="55FD0609" w14:textId="5BB75B02" w:rsidR="00B224D1" w:rsidRPr="00343F01" w:rsidDel="00201166" w:rsidRDefault="00B224D1" w:rsidP="00D62BC5">
            <w:pPr>
              <w:spacing w:before="0" w:after="160"/>
              <w:jc w:val="left"/>
              <w:rPr>
                <w:del w:id="11011" w:author="Houyem Rais" w:date="2024-02-22T14:46:00Z"/>
                <w:rFonts w:cstheme="minorHAnsi"/>
                <w:sz w:val="20"/>
                <w:szCs w:val="20"/>
              </w:rPr>
              <w:pPrChange w:id="11012" w:author="Houyem Rais" w:date="2024-02-22T14:49:00Z">
                <w:pPr>
                  <w:kinsoku w:val="0"/>
                  <w:overflowPunct w:val="0"/>
                  <w:autoSpaceDE w:val="0"/>
                  <w:autoSpaceDN w:val="0"/>
                  <w:adjustRightInd w:val="0"/>
                  <w:spacing w:before="0" w:after="0" w:line="240" w:lineRule="auto"/>
                  <w:ind w:left="285"/>
                  <w:jc w:val="left"/>
                </w:pPr>
              </w:pPrChange>
            </w:pPr>
            <w:del w:id="11013" w:author="Houyem Rais" w:date="2024-02-22T14:46:00Z">
              <w:r w:rsidRPr="00343F01" w:rsidDel="00201166">
                <w:rPr>
                  <w:rFonts w:cstheme="minorHAnsi"/>
                  <w:sz w:val="20"/>
                  <w:szCs w:val="20"/>
                </w:rPr>
                <w:delText>2.5- Inspection et entretien superstructures pour ouvrages d’art</w:delText>
              </w:r>
            </w:del>
          </w:p>
        </w:tc>
        <w:tc>
          <w:tcPr>
            <w:tcW w:w="1480" w:type="dxa"/>
            <w:vAlign w:val="center"/>
          </w:tcPr>
          <w:p w14:paraId="66DD6108" w14:textId="2B2B30E6" w:rsidR="00B224D1" w:rsidRPr="00343F01" w:rsidDel="00201166" w:rsidRDefault="00B224D1" w:rsidP="00D62BC5">
            <w:pPr>
              <w:spacing w:before="0" w:after="160"/>
              <w:jc w:val="left"/>
              <w:rPr>
                <w:del w:id="11014" w:author="Houyem Rais" w:date="2024-02-22T14:46:00Z"/>
                <w:rFonts w:cstheme="minorHAnsi"/>
                <w:sz w:val="20"/>
                <w:szCs w:val="20"/>
              </w:rPr>
              <w:pPrChange w:id="11015" w:author="Houyem Rais" w:date="2024-02-22T14:49:00Z">
                <w:pPr>
                  <w:kinsoku w:val="0"/>
                  <w:overflowPunct w:val="0"/>
                  <w:autoSpaceDE w:val="0"/>
                  <w:autoSpaceDN w:val="0"/>
                  <w:adjustRightInd w:val="0"/>
                  <w:spacing w:before="0" w:after="0" w:line="240" w:lineRule="auto"/>
                  <w:ind w:left="119" w:right="197"/>
                  <w:jc w:val="center"/>
                </w:pPr>
              </w:pPrChange>
            </w:pPr>
            <w:del w:id="11016" w:author="Houyem Rais" w:date="2024-02-22T14:46:00Z">
              <w:r w:rsidRPr="00343F01" w:rsidDel="00201166">
                <w:rPr>
                  <w:rFonts w:cstheme="minorHAnsi"/>
                  <w:sz w:val="20"/>
                  <w:szCs w:val="20"/>
                </w:rPr>
                <w:delText>1 fois / 5 ans</w:delText>
              </w:r>
            </w:del>
          </w:p>
        </w:tc>
        <w:tc>
          <w:tcPr>
            <w:tcW w:w="1954" w:type="dxa"/>
            <w:vAlign w:val="center"/>
          </w:tcPr>
          <w:p w14:paraId="55E060F9" w14:textId="4F017641" w:rsidR="00B224D1" w:rsidRPr="00343F01" w:rsidDel="00201166" w:rsidRDefault="00B224D1" w:rsidP="00D62BC5">
            <w:pPr>
              <w:spacing w:before="0" w:after="160"/>
              <w:jc w:val="left"/>
              <w:rPr>
                <w:del w:id="11017" w:author="Houyem Rais" w:date="2024-02-22T14:46:00Z"/>
                <w:rFonts w:cstheme="minorHAnsi"/>
                <w:sz w:val="20"/>
                <w:szCs w:val="20"/>
              </w:rPr>
              <w:pPrChange w:id="11018" w:author="Houyem Rais" w:date="2024-02-22T14:49:00Z">
                <w:pPr>
                  <w:kinsoku w:val="0"/>
                  <w:overflowPunct w:val="0"/>
                  <w:autoSpaceDE w:val="0"/>
                  <w:autoSpaceDN w:val="0"/>
                  <w:adjustRightInd w:val="0"/>
                  <w:spacing w:before="0" w:after="0" w:line="240" w:lineRule="auto"/>
                  <w:ind w:left="119" w:right="197"/>
                  <w:jc w:val="center"/>
                </w:pPr>
              </w:pPrChange>
            </w:pPr>
            <w:del w:id="11019" w:author="Houyem Rais" w:date="2024-02-22T14:46:00Z">
              <w:r w:rsidRPr="00343F01" w:rsidDel="00201166">
                <w:rPr>
                  <w:rFonts w:cstheme="minorHAnsi"/>
                  <w:sz w:val="20"/>
                  <w:szCs w:val="20"/>
                </w:rPr>
                <w:delText>18 200 $/OA</w:delText>
              </w:r>
            </w:del>
          </w:p>
        </w:tc>
      </w:tr>
    </w:tbl>
    <w:p w14:paraId="0BE4664F" w14:textId="40A84823" w:rsidR="00A2748E" w:rsidRPr="00343F01" w:rsidDel="00201166" w:rsidRDefault="00A2748E" w:rsidP="00D62BC5">
      <w:pPr>
        <w:spacing w:before="0" w:after="160"/>
        <w:jc w:val="left"/>
        <w:rPr>
          <w:del w:id="11020" w:author="Houyem Rais" w:date="2024-02-22T14:46:00Z"/>
          <w:i/>
          <w:iCs/>
          <w:sz w:val="20"/>
          <w:szCs w:val="20"/>
        </w:rPr>
        <w:pPrChange w:id="11021" w:author="Houyem Rais" w:date="2024-02-22T14:49:00Z">
          <w:pPr>
            <w:jc w:val="right"/>
          </w:pPr>
        </w:pPrChange>
      </w:pPr>
      <w:del w:id="11022" w:author="Houyem Rais" w:date="2024-02-22T14:46:00Z">
        <w:r w:rsidRPr="00343F01" w:rsidDel="00201166">
          <w:rPr>
            <w:b/>
            <w:bCs/>
            <w:i/>
            <w:iCs/>
            <w:sz w:val="20"/>
            <w:szCs w:val="20"/>
          </w:rPr>
          <w:delText>Source</w:delText>
        </w:r>
        <w:r w:rsidRPr="00343F01" w:rsidDel="00201166">
          <w:rPr>
            <w:i/>
            <w:iCs/>
            <w:sz w:val="20"/>
            <w:szCs w:val="20"/>
          </w:rPr>
          <w:delText> : Rapport d’études économiques</w:delText>
        </w:r>
      </w:del>
    </w:p>
    <w:p w14:paraId="2C927184" w14:textId="12E44D12" w:rsidR="00367067" w:rsidDel="00201166" w:rsidRDefault="00367067" w:rsidP="00D62BC5">
      <w:pPr>
        <w:spacing w:before="0" w:after="160"/>
        <w:jc w:val="left"/>
        <w:rPr>
          <w:del w:id="11023" w:author="Houyem Rais" w:date="2024-02-22T14:46:00Z"/>
        </w:rPr>
        <w:pPrChange w:id="11024" w:author="Houyem Rais" w:date="2024-02-22T14:49:00Z">
          <w:pPr>
            <w:pStyle w:val="BulletList1"/>
            <w:numPr>
              <w:numId w:val="0"/>
            </w:numPr>
            <w:ind w:left="0" w:firstLine="0"/>
          </w:pPr>
        </w:pPrChange>
      </w:pPr>
    </w:p>
    <w:p w14:paraId="70342CDE" w14:textId="0AE3C03D" w:rsidR="00B224D1" w:rsidDel="00201166" w:rsidRDefault="00B224D1" w:rsidP="00D62BC5">
      <w:pPr>
        <w:spacing w:before="0" w:after="160"/>
        <w:jc w:val="left"/>
        <w:rPr>
          <w:del w:id="11025" w:author="Houyem Rais" w:date="2024-02-22T14:46:00Z"/>
        </w:rPr>
        <w:pPrChange w:id="11026" w:author="Houyem Rais" w:date="2024-02-22T14:49:00Z">
          <w:pPr>
            <w:pStyle w:val="BulletList1"/>
            <w:numPr>
              <w:numId w:val="0"/>
            </w:numPr>
            <w:ind w:left="0" w:firstLine="0"/>
          </w:pPr>
        </w:pPrChange>
      </w:pPr>
      <w:del w:id="11027" w:author="Houyem Rais" w:date="2024-02-22T14:46:00Z">
        <w:r w:rsidRPr="00343F01" w:rsidDel="00201166">
          <w:delText>Pour les routes existantes, la stratégie d’entretien de la situation de référence est appliquée avec une périodicité de 12 ans au lieu de 10 ans pour le remplacement de la couche de roulement, justifiée par une baisse du trafic liée au report sur l’autoroute.</w:delText>
        </w:r>
      </w:del>
    </w:p>
    <w:p w14:paraId="3925757D" w14:textId="5E52A340" w:rsidR="00367067" w:rsidDel="00201166" w:rsidRDefault="00367067" w:rsidP="00D62BC5">
      <w:pPr>
        <w:spacing w:before="0" w:after="160"/>
        <w:jc w:val="left"/>
        <w:rPr>
          <w:del w:id="11028" w:author="Houyem Rais" w:date="2024-02-22T14:46:00Z"/>
        </w:rPr>
        <w:pPrChange w:id="11029" w:author="Houyem Rais" w:date="2024-02-22T14:49:00Z">
          <w:pPr>
            <w:pStyle w:val="BulletList1"/>
            <w:numPr>
              <w:numId w:val="0"/>
            </w:numPr>
            <w:ind w:left="0" w:firstLine="0"/>
          </w:pPr>
        </w:pPrChange>
      </w:pPr>
    </w:p>
    <w:p w14:paraId="317C7E4B" w14:textId="7BA019D7" w:rsidR="00C91473" w:rsidRPr="00343F01" w:rsidDel="00201166" w:rsidRDefault="00C91473" w:rsidP="00D62BC5">
      <w:pPr>
        <w:spacing w:before="0" w:after="160"/>
        <w:jc w:val="left"/>
        <w:rPr>
          <w:del w:id="11030" w:author="Houyem Rais" w:date="2024-02-22T14:46:00Z"/>
        </w:rPr>
        <w:pPrChange w:id="11031" w:author="Houyem Rais" w:date="2024-02-22T14:49:00Z">
          <w:pPr>
            <w:pStyle w:val="Caption"/>
          </w:pPr>
        </w:pPrChange>
      </w:pPr>
      <w:bookmarkStart w:id="11032" w:name="_Toc152165482"/>
      <w:del w:id="11033"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1034" w:author="Mohamed Amine Sdiri" w:date="2023-11-29T15:48:00Z">
        <w:del w:id="11035" w:author="Houyem Rais" w:date="2024-02-22T14:46:00Z">
          <w:r w:rsidR="002B5C95" w:rsidDel="00201166">
            <w:rPr>
              <w:noProof/>
            </w:rPr>
            <w:delText>44</w:delText>
          </w:r>
        </w:del>
      </w:ins>
      <w:del w:id="11036" w:author="Houyem Rais" w:date="2024-02-22T14:46:00Z">
        <w:r w:rsidR="00F555DC" w:rsidDel="00201166">
          <w:rPr>
            <w:noProof/>
          </w:rPr>
          <w:delText>45</w:delText>
        </w:r>
        <w:r w:rsidR="00B0561B" w:rsidDel="00201166">
          <w:rPr>
            <w:noProof/>
          </w:rPr>
          <w:fldChar w:fldCharType="end"/>
        </w:r>
        <w:r w:rsidRPr="00343F01" w:rsidDel="00201166">
          <w:delText xml:space="preserve"> </w:delText>
        </w:r>
        <w:r w:rsidDel="00201166">
          <w:delText>R</w:delText>
        </w:r>
        <w:r w:rsidR="00D83B8B" w:rsidDel="00201166">
          <w:delText>é</w:delText>
        </w:r>
        <w:r w:rsidDel="00201166">
          <w:delText>sultats</w:delText>
        </w:r>
        <w:r w:rsidRPr="00343F01" w:rsidDel="00201166">
          <w:delText xml:space="preserve"> des coûts d'entretien</w:delText>
        </w:r>
        <w:r w:rsidR="00D83B8B" w:rsidDel="00201166">
          <w:delText>-maintenance</w:delText>
        </w:r>
        <w:r w:rsidRPr="00343F01" w:rsidDel="00201166">
          <w:delText xml:space="preserve"> </w:delText>
        </w:r>
        <w:r w:rsidR="00D83B8B" w:rsidDel="00201166">
          <w:delText>par lot contractuel</w:delText>
        </w:r>
        <w:r w:rsidRPr="00343F01" w:rsidDel="00201166">
          <w:delText xml:space="preserve"> (en USD)</w:delText>
        </w:r>
        <w:bookmarkEnd w:id="11032"/>
      </w:del>
    </w:p>
    <w:tbl>
      <w:tblPr>
        <w:tblW w:w="902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61"/>
        <w:gridCol w:w="2268"/>
        <w:gridCol w:w="2410"/>
        <w:gridCol w:w="1682"/>
      </w:tblGrid>
      <w:tr w:rsidR="00C77281" w:rsidRPr="00343F01" w:rsidDel="00201166" w14:paraId="3E5259AC" w14:textId="237BF6B1" w:rsidTr="0013297B">
        <w:trPr>
          <w:trHeight w:val="54"/>
          <w:del w:id="11037" w:author="Houyem Rais" w:date="2024-02-22T14:46:00Z"/>
        </w:trPr>
        <w:tc>
          <w:tcPr>
            <w:tcW w:w="2661" w:type="dxa"/>
            <w:shd w:val="clear" w:color="auto" w:fill="D9D9D9" w:themeFill="background1" w:themeFillShade="D9"/>
          </w:tcPr>
          <w:p w14:paraId="4C96D997" w14:textId="1BBC58EA" w:rsidR="00C77281" w:rsidRPr="00343F01" w:rsidDel="00201166" w:rsidRDefault="00C77281" w:rsidP="00D62BC5">
            <w:pPr>
              <w:spacing w:before="0" w:after="160"/>
              <w:jc w:val="left"/>
              <w:rPr>
                <w:del w:id="11038" w:author="Houyem Rais" w:date="2024-02-22T14:46:00Z"/>
                <w:rFonts w:eastAsia="Times New Roman" w:cstheme="minorHAnsi"/>
                <w:b/>
                <w:bCs/>
                <w:color w:val="000000"/>
                <w:sz w:val="20"/>
                <w:szCs w:val="20"/>
                <w:lang w:eastAsia="fr-FR"/>
              </w:rPr>
              <w:pPrChange w:id="11039" w:author="Houyem Rais" w:date="2024-02-22T14:49:00Z">
                <w:pPr>
                  <w:spacing w:before="20" w:after="40"/>
                  <w:jc w:val="left"/>
                </w:pPr>
              </w:pPrChange>
            </w:pPr>
            <w:del w:id="11040" w:author="Houyem Rais" w:date="2024-02-22T14:46:00Z">
              <w:r w:rsidRPr="00343F01" w:rsidDel="00201166">
                <w:rPr>
                  <w:rFonts w:eastAsia="Times New Roman" w:cstheme="minorHAnsi"/>
                  <w:b/>
                  <w:bCs/>
                  <w:color w:val="000000"/>
                  <w:sz w:val="20"/>
                  <w:szCs w:val="20"/>
                  <w:lang w:eastAsia="fr-FR"/>
                </w:rPr>
                <w:delText>Lots contractuels</w:delText>
              </w:r>
            </w:del>
          </w:p>
        </w:tc>
        <w:tc>
          <w:tcPr>
            <w:tcW w:w="2268" w:type="dxa"/>
            <w:shd w:val="clear" w:color="auto" w:fill="D9D9D9" w:themeFill="background1" w:themeFillShade="D9"/>
            <w:vAlign w:val="center"/>
          </w:tcPr>
          <w:p w14:paraId="52265DDB" w14:textId="0EE08D6B" w:rsidR="00C77281" w:rsidRPr="00343F01" w:rsidDel="00201166" w:rsidRDefault="00C77281" w:rsidP="00D62BC5">
            <w:pPr>
              <w:spacing w:before="0" w:after="160"/>
              <w:jc w:val="left"/>
              <w:rPr>
                <w:del w:id="11041" w:author="Houyem Rais" w:date="2024-02-22T14:46:00Z"/>
                <w:rFonts w:eastAsia="Times New Roman" w:cstheme="minorHAnsi"/>
                <w:color w:val="000000"/>
                <w:sz w:val="20"/>
                <w:szCs w:val="20"/>
                <w:lang w:eastAsia="fr-FR"/>
              </w:rPr>
              <w:pPrChange w:id="11042" w:author="Houyem Rais" w:date="2024-02-22T14:49:00Z">
                <w:pPr>
                  <w:spacing w:before="20" w:after="40"/>
                  <w:jc w:val="center"/>
                </w:pPr>
              </w:pPrChange>
            </w:pPr>
            <w:del w:id="11043" w:author="Houyem Rais" w:date="2024-02-22T14:46:00Z">
              <w:r w:rsidDel="00201166">
                <w:rPr>
                  <w:rFonts w:ascii="Calibri" w:hAnsi="Calibri" w:cs="Calibri"/>
                  <w:b/>
                  <w:bCs/>
                  <w:color w:val="000000"/>
                </w:rPr>
                <w:delText>Longueur (km)</w:delText>
              </w:r>
            </w:del>
          </w:p>
        </w:tc>
        <w:tc>
          <w:tcPr>
            <w:tcW w:w="2410" w:type="dxa"/>
            <w:shd w:val="clear" w:color="auto" w:fill="D9D9D9" w:themeFill="background1" w:themeFillShade="D9"/>
            <w:noWrap/>
            <w:vAlign w:val="center"/>
          </w:tcPr>
          <w:p w14:paraId="24EB845C" w14:textId="6535A255" w:rsidR="00C77281" w:rsidRPr="00343F01" w:rsidDel="00201166" w:rsidRDefault="00C77281" w:rsidP="00D62BC5">
            <w:pPr>
              <w:spacing w:before="0" w:after="160"/>
              <w:jc w:val="left"/>
              <w:rPr>
                <w:del w:id="11044" w:author="Houyem Rais" w:date="2024-02-22T14:46:00Z"/>
                <w:rFonts w:eastAsia="Times New Roman" w:cstheme="minorHAnsi"/>
                <w:b/>
                <w:bCs/>
                <w:color w:val="000000"/>
                <w:sz w:val="20"/>
                <w:szCs w:val="20"/>
                <w:lang w:eastAsia="fr-FR"/>
              </w:rPr>
              <w:pPrChange w:id="11045" w:author="Houyem Rais" w:date="2024-02-22T14:49:00Z">
                <w:pPr>
                  <w:spacing w:before="20" w:after="40"/>
                  <w:jc w:val="center"/>
                </w:pPr>
              </w:pPrChange>
            </w:pPr>
            <w:del w:id="11046" w:author="Houyem Rais" w:date="2024-02-22T14:46:00Z">
              <w:r w:rsidDel="00201166">
                <w:rPr>
                  <w:rFonts w:ascii="Calibri" w:hAnsi="Calibri" w:cs="Calibri"/>
                  <w:b/>
                  <w:bCs/>
                  <w:color w:val="000000"/>
                </w:rPr>
                <w:delText>Coût $ / km par an</w:delText>
              </w:r>
            </w:del>
          </w:p>
        </w:tc>
        <w:tc>
          <w:tcPr>
            <w:tcW w:w="1682" w:type="dxa"/>
            <w:shd w:val="clear" w:color="auto" w:fill="D9D9D9" w:themeFill="background1" w:themeFillShade="D9"/>
            <w:vAlign w:val="center"/>
          </w:tcPr>
          <w:p w14:paraId="7A41832D" w14:textId="326D3AF7" w:rsidR="00C77281" w:rsidRPr="00343F01" w:rsidDel="00201166" w:rsidRDefault="00C77281" w:rsidP="00D62BC5">
            <w:pPr>
              <w:spacing w:before="0" w:after="160"/>
              <w:jc w:val="left"/>
              <w:rPr>
                <w:del w:id="11047" w:author="Houyem Rais" w:date="2024-02-22T14:46:00Z"/>
                <w:rFonts w:eastAsia="Times New Roman" w:cstheme="minorHAnsi"/>
                <w:b/>
                <w:bCs/>
                <w:color w:val="000000"/>
                <w:sz w:val="20"/>
                <w:szCs w:val="20"/>
                <w:lang w:eastAsia="fr-FR"/>
              </w:rPr>
              <w:pPrChange w:id="11048" w:author="Houyem Rais" w:date="2024-02-22T14:49:00Z">
                <w:pPr>
                  <w:spacing w:before="20" w:after="40"/>
                  <w:jc w:val="center"/>
                </w:pPr>
              </w:pPrChange>
            </w:pPr>
            <w:del w:id="11049" w:author="Houyem Rais" w:date="2024-02-22T14:46:00Z">
              <w:r w:rsidDel="00201166">
                <w:rPr>
                  <w:rFonts w:ascii="Calibri" w:hAnsi="Calibri" w:cs="Calibri"/>
                  <w:b/>
                  <w:bCs/>
                  <w:color w:val="000000"/>
                </w:rPr>
                <w:delText>Coût $ par an</w:delText>
              </w:r>
            </w:del>
          </w:p>
        </w:tc>
      </w:tr>
      <w:tr w:rsidR="00C77281" w:rsidRPr="00343F01" w:rsidDel="00201166" w14:paraId="710596E9" w14:textId="6C6D964F" w:rsidTr="0013297B">
        <w:trPr>
          <w:trHeight w:val="50"/>
          <w:del w:id="11050" w:author="Houyem Rais" w:date="2024-02-22T14:46:00Z"/>
        </w:trPr>
        <w:tc>
          <w:tcPr>
            <w:tcW w:w="2661" w:type="dxa"/>
            <w:shd w:val="clear" w:color="auto" w:fill="FFFFFF" w:themeFill="background1"/>
          </w:tcPr>
          <w:p w14:paraId="7846ECEE" w14:textId="616ABCB6" w:rsidR="00C77281" w:rsidRPr="00343F01" w:rsidDel="00201166" w:rsidRDefault="00C77281" w:rsidP="00D62BC5">
            <w:pPr>
              <w:spacing w:before="0" w:after="160"/>
              <w:jc w:val="left"/>
              <w:rPr>
                <w:del w:id="11051" w:author="Houyem Rais" w:date="2024-02-22T14:46:00Z"/>
                <w:rFonts w:eastAsia="Times New Roman" w:cstheme="minorHAnsi"/>
                <w:color w:val="000000"/>
                <w:sz w:val="20"/>
                <w:szCs w:val="20"/>
                <w:lang w:eastAsia="fr-FR"/>
              </w:rPr>
              <w:pPrChange w:id="11052" w:author="Houyem Rais" w:date="2024-02-22T14:49:00Z">
                <w:pPr>
                  <w:spacing w:before="20" w:after="40"/>
                  <w:jc w:val="left"/>
                </w:pPr>
              </w:pPrChange>
            </w:pPr>
            <w:del w:id="11053" w:author="Houyem Rais" w:date="2024-02-22T14:46:00Z">
              <w:r w:rsidRPr="00343F01" w:rsidDel="00201166">
                <w:rPr>
                  <w:sz w:val="20"/>
                  <w:szCs w:val="20"/>
                </w:rPr>
                <w:delText>Lot contractuel A</w:delText>
              </w:r>
            </w:del>
          </w:p>
        </w:tc>
        <w:tc>
          <w:tcPr>
            <w:tcW w:w="2268" w:type="dxa"/>
            <w:shd w:val="clear" w:color="auto" w:fill="FFFFFF" w:themeFill="background1"/>
            <w:vAlign w:val="center"/>
          </w:tcPr>
          <w:p w14:paraId="53FC514F" w14:textId="0036CB49" w:rsidR="00C77281" w:rsidRPr="00343F01" w:rsidDel="00201166" w:rsidRDefault="00C77281" w:rsidP="00D62BC5">
            <w:pPr>
              <w:spacing w:before="0" w:after="160"/>
              <w:jc w:val="left"/>
              <w:rPr>
                <w:del w:id="11054" w:author="Houyem Rais" w:date="2024-02-22T14:46:00Z"/>
                <w:rFonts w:eastAsia="Times New Roman" w:cstheme="minorHAnsi"/>
                <w:color w:val="000000"/>
                <w:sz w:val="20"/>
                <w:szCs w:val="20"/>
                <w:lang w:eastAsia="fr-FR"/>
              </w:rPr>
              <w:pPrChange w:id="11055" w:author="Houyem Rais" w:date="2024-02-22T14:49:00Z">
                <w:pPr>
                  <w:spacing w:before="20" w:after="40"/>
                  <w:jc w:val="right"/>
                </w:pPr>
              </w:pPrChange>
            </w:pPr>
            <w:del w:id="11056" w:author="Houyem Rais" w:date="2024-02-22T14:46:00Z">
              <w:r w:rsidDel="00201166">
                <w:rPr>
                  <w:rFonts w:ascii="Calibri" w:hAnsi="Calibri" w:cs="Calibri"/>
                  <w:color w:val="000000"/>
                </w:rPr>
                <w:delText>88,2</w:delText>
              </w:r>
            </w:del>
          </w:p>
        </w:tc>
        <w:tc>
          <w:tcPr>
            <w:tcW w:w="2410" w:type="dxa"/>
            <w:shd w:val="clear" w:color="auto" w:fill="FFFFFF" w:themeFill="background1"/>
            <w:noWrap/>
            <w:vAlign w:val="center"/>
          </w:tcPr>
          <w:p w14:paraId="11C81E71" w14:textId="07DA0E15" w:rsidR="00C77281" w:rsidRPr="00343F01" w:rsidDel="00201166" w:rsidRDefault="00C77281" w:rsidP="00D62BC5">
            <w:pPr>
              <w:spacing w:before="0" w:after="160"/>
              <w:jc w:val="left"/>
              <w:rPr>
                <w:del w:id="11057" w:author="Houyem Rais" w:date="2024-02-22T14:46:00Z"/>
                <w:rFonts w:eastAsia="Times New Roman" w:cstheme="minorHAnsi"/>
                <w:b/>
                <w:bCs/>
                <w:color w:val="000000"/>
                <w:sz w:val="20"/>
                <w:szCs w:val="20"/>
                <w:lang w:eastAsia="fr-FR"/>
              </w:rPr>
              <w:pPrChange w:id="11058" w:author="Houyem Rais" w:date="2024-02-22T14:49:00Z">
                <w:pPr>
                  <w:spacing w:before="20" w:after="40"/>
                  <w:jc w:val="center"/>
                </w:pPr>
              </w:pPrChange>
            </w:pPr>
            <w:del w:id="11059" w:author="Houyem Rais" w:date="2024-02-22T14:46:00Z">
              <w:r w:rsidDel="00201166">
                <w:rPr>
                  <w:rFonts w:ascii="Calibri" w:hAnsi="Calibri" w:cs="Calibri"/>
                  <w:color w:val="000000"/>
                </w:rPr>
                <w:delText>155 414</w:delText>
              </w:r>
            </w:del>
          </w:p>
        </w:tc>
        <w:tc>
          <w:tcPr>
            <w:tcW w:w="1682" w:type="dxa"/>
            <w:shd w:val="clear" w:color="auto" w:fill="FFFFFF" w:themeFill="background1"/>
            <w:vAlign w:val="center"/>
          </w:tcPr>
          <w:p w14:paraId="45448741" w14:textId="635FC74C" w:rsidR="00C77281" w:rsidRPr="00343F01" w:rsidDel="00201166" w:rsidRDefault="00C77281" w:rsidP="00D62BC5">
            <w:pPr>
              <w:spacing w:before="0" w:after="160"/>
              <w:jc w:val="left"/>
              <w:rPr>
                <w:del w:id="11060" w:author="Houyem Rais" w:date="2024-02-22T14:46:00Z"/>
                <w:sz w:val="20"/>
                <w:szCs w:val="20"/>
              </w:rPr>
              <w:pPrChange w:id="11061" w:author="Houyem Rais" w:date="2024-02-22T14:49:00Z">
                <w:pPr>
                  <w:spacing w:before="20" w:after="40"/>
                  <w:jc w:val="center"/>
                </w:pPr>
              </w:pPrChange>
            </w:pPr>
            <w:del w:id="11062" w:author="Houyem Rais" w:date="2024-02-22T14:46:00Z">
              <w:r w:rsidDel="00201166">
                <w:rPr>
                  <w:rFonts w:ascii="Calibri" w:hAnsi="Calibri" w:cs="Calibri"/>
                  <w:color w:val="000000"/>
                </w:rPr>
                <w:delText>13 707 543</w:delText>
              </w:r>
            </w:del>
          </w:p>
        </w:tc>
      </w:tr>
      <w:tr w:rsidR="00C77281" w:rsidRPr="00343F01" w:rsidDel="00201166" w14:paraId="627AB4B1" w14:textId="000B5FB3" w:rsidTr="0013297B">
        <w:trPr>
          <w:trHeight w:val="50"/>
          <w:del w:id="11063" w:author="Houyem Rais" w:date="2024-02-22T14:46:00Z"/>
        </w:trPr>
        <w:tc>
          <w:tcPr>
            <w:tcW w:w="2661" w:type="dxa"/>
            <w:shd w:val="clear" w:color="auto" w:fill="FFFFFF" w:themeFill="background1"/>
          </w:tcPr>
          <w:p w14:paraId="7E7B61BA" w14:textId="13411C04" w:rsidR="00C77281" w:rsidRPr="00343F01" w:rsidDel="00201166" w:rsidRDefault="00C77281" w:rsidP="00D62BC5">
            <w:pPr>
              <w:spacing w:before="0" w:after="160"/>
              <w:jc w:val="left"/>
              <w:rPr>
                <w:del w:id="11064" w:author="Houyem Rais" w:date="2024-02-22T14:46:00Z"/>
                <w:rFonts w:eastAsia="Times New Roman" w:cstheme="minorHAnsi"/>
                <w:color w:val="000000"/>
                <w:sz w:val="20"/>
                <w:szCs w:val="20"/>
                <w:lang w:eastAsia="fr-FR"/>
              </w:rPr>
              <w:pPrChange w:id="11065" w:author="Houyem Rais" w:date="2024-02-22T14:49:00Z">
                <w:pPr>
                  <w:spacing w:before="20" w:after="40"/>
                  <w:jc w:val="left"/>
                </w:pPr>
              </w:pPrChange>
            </w:pPr>
            <w:del w:id="11066" w:author="Houyem Rais" w:date="2024-02-22T14:46:00Z">
              <w:r w:rsidRPr="00343F01" w:rsidDel="00201166">
                <w:rPr>
                  <w:sz w:val="20"/>
                  <w:szCs w:val="20"/>
                </w:rPr>
                <w:delText xml:space="preserve">Lot contractuel B </w:delText>
              </w:r>
            </w:del>
          </w:p>
        </w:tc>
        <w:tc>
          <w:tcPr>
            <w:tcW w:w="2268" w:type="dxa"/>
            <w:shd w:val="clear" w:color="auto" w:fill="FFFFFF" w:themeFill="background1"/>
            <w:vAlign w:val="center"/>
          </w:tcPr>
          <w:p w14:paraId="5E610ACA" w14:textId="000906BE" w:rsidR="00C77281" w:rsidRPr="00343F01" w:rsidDel="00201166" w:rsidRDefault="00C77281" w:rsidP="00D62BC5">
            <w:pPr>
              <w:spacing w:before="0" w:after="160"/>
              <w:jc w:val="left"/>
              <w:rPr>
                <w:del w:id="11067" w:author="Houyem Rais" w:date="2024-02-22T14:46:00Z"/>
                <w:rFonts w:eastAsia="Times New Roman" w:cstheme="minorHAnsi"/>
                <w:color w:val="000000"/>
                <w:sz w:val="20"/>
                <w:szCs w:val="20"/>
                <w:lang w:eastAsia="fr-FR"/>
              </w:rPr>
              <w:pPrChange w:id="11068" w:author="Houyem Rais" w:date="2024-02-22T14:49:00Z">
                <w:pPr>
                  <w:spacing w:before="20" w:after="40"/>
                  <w:jc w:val="right"/>
                </w:pPr>
              </w:pPrChange>
            </w:pPr>
            <w:del w:id="11069" w:author="Houyem Rais" w:date="2024-02-22T14:46:00Z">
              <w:r w:rsidDel="00201166">
                <w:rPr>
                  <w:rFonts w:ascii="Calibri" w:hAnsi="Calibri" w:cs="Calibri"/>
                  <w:color w:val="000000"/>
                </w:rPr>
                <w:delText>86,5</w:delText>
              </w:r>
            </w:del>
          </w:p>
        </w:tc>
        <w:tc>
          <w:tcPr>
            <w:tcW w:w="2410" w:type="dxa"/>
            <w:shd w:val="clear" w:color="auto" w:fill="FFFFFF" w:themeFill="background1"/>
            <w:noWrap/>
            <w:vAlign w:val="center"/>
          </w:tcPr>
          <w:p w14:paraId="4BE7C8B7" w14:textId="41C17F6C" w:rsidR="00C77281" w:rsidRPr="00343F01" w:rsidDel="00201166" w:rsidRDefault="00C77281" w:rsidP="00D62BC5">
            <w:pPr>
              <w:spacing w:before="0" w:after="160"/>
              <w:jc w:val="left"/>
              <w:rPr>
                <w:del w:id="11070" w:author="Houyem Rais" w:date="2024-02-22T14:46:00Z"/>
                <w:rFonts w:eastAsia="Times New Roman" w:cstheme="minorHAnsi"/>
                <w:b/>
                <w:bCs/>
                <w:color w:val="000000"/>
                <w:sz w:val="20"/>
                <w:szCs w:val="20"/>
                <w:lang w:eastAsia="fr-FR"/>
              </w:rPr>
              <w:pPrChange w:id="11071" w:author="Houyem Rais" w:date="2024-02-22T14:49:00Z">
                <w:pPr>
                  <w:spacing w:before="20" w:after="40"/>
                  <w:jc w:val="center"/>
                </w:pPr>
              </w:pPrChange>
            </w:pPr>
            <w:del w:id="11072" w:author="Houyem Rais" w:date="2024-02-22T14:46:00Z">
              <w:r w:rsidDel="00201166">
                <w:rPr>
                  <w:rFonts w:ascii="Calibri" w:hAnsi="Calibri" w:cs="Calibri"/>
                  <w:color w:val="000000"/>
                </w:rPr>
                <w:delText>155 414</w:delText>
              </w:r>
            </w:del>
          </w:p>
        </w:tc>
        <w:tc>
          <w:tcPr>
            <w:tcW w:w="1682" w:type="dxa"/>
            <w:shd w:val="clear" w:color="auto" w:fill="FFFFFF" w:themeFill="background1"/>
            <w:vAlign w:val="center"/>
          </w:tcPr>
          <w:p w14:paraId="160BEC73" w14:textId="7F4E75D5" w:rsidR="00C77281" w:rsidRPr="00343F01" w:rsidDel="00201166" w:rsidRDefault="00C77281" w:rsidP="00D62BC5">
            <w:pPr>
              <w:spacing w:before="0" w:after="160"/>
              <w:jc w:val="left"/>
              <w:rPr>
                <w:del w:id="11073" w:author="Houyem Rais" w:date="2024-02-22T14:46:00Z"/>
                <w:sz w:val="20"/>
                <w:szCs w:val="20"/>
              </w:rPr>
              <w:pPrChange w:id="11074" w:author="Houyem Rais" w:date="2024-02-22T14:49:00Z">
                <w:pPr>
                  <w:spacing w:before="20" w:after="40"/>
                  <w:jc w:val="center"/>
                </w:pPr>
              </w:pPrChange>
            </w:pPr>
            <w:del w:id="11075" w:author="Houyem Rais" w:date="2024-02-22T14:46:00Z">
              <w:r w:rsidDel="00201166">
                <w:rPr>
                  <w:rFonts w:ascii="Calibri" w:hAnsi="Calibri" w:cs="Calibri"/>
                  <w:color w:val="000000"/>
                </w:rPr>
                <w:delText>13 443 338</w:delText>
              </w:r>
            </w:del>
          </w:p>
        </w:tc>
      </w:tr>
      <w:tr w:rsidR="00C77281" w:rsidRPr="00343F01" w:rsidDel="00201166" w14:paraId="28332A65" w14:textId="5203A04E" w:rsidTr="0013297B">
        <w:trPr>
          <w:trHeight w:val="50"/>
          <w:del w:id="11076" w:author="Houyem Rais" w:date="2024-02-22T14:46:00Z"/>
        </w:trPr>
        <w:tc>
          <w:tcPr>
            <w:tcW w:w="2661" w:type="dxa"/>
            <w:shd w:val="clear" w:color="auto" w:fill="FFFFFF" w:themeFill="background1"/>
          </w:tcPr>
          <w:p w14:paraId="1872DDFE" w14:textId="22D5898B" w:rsidR="00C77281" w:rsidRPr="00343F01" w:rsidDel="00201166" w:rsidRDefault="00C77281" w:rsidP="00D62BC5">
            <w:pPr>
              <w:spacing w:before="0" w:after="160"/>
              <w:jc w:val="left"/>
              <w:rPr>
                <w:del w:id="11077" w:author="Houyem Rais" w:date="2024-02-22T14:46:00Z"/>
                <w:rFonts w:eastAsia="Times New Roman" w:cstheme="minorHAnsi"/>
                <w:color w:val="000000"/>
                <w:sz w:val="20"/>
                <w:szCs w:val="20"/>
                <w:lang w:eastAsia="fr-FR"/>
              </w:rPr>
              <w:pPrChange w:id="11078" w:author="Houyem Rais" w:date="2024-02-22T14:49:00Z">
                <w:pPr>
                  <w:spacing w:before="20" w:after="40"/>
                  <w:jc w:val="left"/>
                </w:pPr>
              </w:pPrChange>
            </w:pPr>
            <w:del w:id="11079" w:author="Houyem Rais" w:date="2024-02-22T14:46:00Z">
              <w:r w:rsidRPr="00343F01" w:rsidDel="00201166">
                <w:rPr>
                  <w:sz w:val="20"/>
                  <w:szCs w:val="20"/>
                </w:rPr>
                <w:delText xml:space="preserve">Lot contractuel C </w:delText>
              </w:r>
            </w:del>
          </w:p>
        </w:tc>
        <w:tc>
          <w:tcPr>
            <w:tcW w:w="2268" w:type="dxa"/>
            <w:shd w:val="clear" w:color="auto" w:fill="FFFFFF" w:themeFill="background1"/>
            <w:vAlign w:val="center"/>
          </w:tcPr>
          <w:p w14:paraId="09BB1E23" w14:textId="28BEAC8B" w:rsidR="00C77281" w:rsidRPr="00343F01" w:rsidDel="00201166" w:rsidRDefault="00C77281" w:rsidP="00D62BC5">
            <w:pPr>
              <w:spacing w:before="0" w:after="160"/>
              <w:jc w:val="left"/>
              <w:rPr>
                <w:del w:id="11080" w:author="Houyem Rais" w:date="2024-02-22T14:46:00Z"/>
                <w:rFonts w:eastAsia="Times New Roman" w:cstheme="minorHAnsi"/>
                <w:color w:val="000000"/>
                <w:sz w:val="20"/>
                <w:szCs w:val="20"/>
                <w:lang w:eastAsia="fr-FR"/>
              </w:rPr>
              <w:pPrChange w:id="11081" w:author="Houyem Rais" w:date="2024-02-22T14:49:00Z">
                <w:pPr>
                  <w:spacing w:before="20" w:after="40"/>
                  <w:jc w:val="right"/>
                </w:pPr>
              </w:pPrChange>
            </w:pPr>
            <w:del w:id="11082" w:author="Houyem Rais" w:date="2024-02-22T14:46:00Z">
              <w:r w:rsidDel="00201166">
                <w:rPr>
                  <w:rFonts w:ascii="Calibri" w:hAnsi="Calibri" w:cs="Calibri"/>
                  <w:color w:val="000000"/>
                </w:rPr>
                <w:delText>41,1</w:delText>
              </w:r>
            </w:del>
          </w:p>
        </w:tc>
        <w:tc>
          <w:tcPr>
            <w:tcW w:w="2410" w:type="dxa"/>
            <w:shd w:val="clear" w:color="auto" w:fill="FFFFFF" w:themeFill="background1"/>
            <w:noWrap/>
            <w:vAlign w:val="center"/>
          </w:tcPr>
          <w:p w14:paraId="6A7FD56A" w14:textId="094E9FC9" w:rsidR="00C77281" w:rsidRPr="00343F01" w:rsidDel="00201166" w:rsidRDefault="00C77281" w:rsidP="00D62BC5">
            <w:pPr>
              <w:spacing w:before="0" w:after="160"/>
              <w:jc w:val="left"/>
              <w:rPr>
                <w:del w:id="11083" w:author="Houyem Rais" w:date="2024-02-22T14:46:00Z"/>
                <w:rFonts w:eastAsia="Times New Roman" w:cstheme="minorHAnsi"/>
                <w:b/>
                <w:bCs/>
                <w:color w:val="000000"/>
                <w:sz w:val="20"/>
                <w:szCs w:val="20"/>
                <w:lang w:eastAsia="fr-FR"/>
              </w:rPr>
              <w:pPrChange w:id="11084" w:author="Houyem Rais" w:date="2024-02-22T14:49:00Z">
                <w:pPr>
                  <w:spacing w:before="20" w:after="40"/>
                  <w:jc w:val="center"/>
                </w:pPr>
              </w:pPrChange>
            </w:pPr>
            <w:del w:id="11085" w:author="Houyem Rais" w:date="2024-02-22T14:46:00Z">
              <w:r w:rsidDel="00201166">
                <w:rPr>
                  <w:rFonts w:ascii="Calibri" w:hAnsi="Calibri" w:cs="Calibri"/>
                  <w:color w:val="000000"/>
                </w:rPr>
                <w:delText>155 414</w:delText>
              </w:r>
            </w:del>
          </w:p>
        </w:tc>
        <w:tc>
          <w:tcPr>
            <w:tcW w:w="1682" w:type="dxa"/>
            <w:shd w:val="clear" w:color="auto" w:fill="FFFFFF" w:themeFill="background1"/>
            <w:vAlign w:val="center"/>
          </w:tcPr>
          <w:p w14:paraId="452B4642" w14:textId="4F963F34" w:rsidR="00C77281" w:rsidRPr="00343F01" w:rsidDel="00201166" w:rsidRDefault="00C77281" w:rsidP="00D62BC5">
            <w:pPr>
              <w:spacing w:before="0" w:after="160"/>
              <w:jc w:val="left"/>
              <w:rPr>
                <w:del w:id="11086" w:author="Houyem Rais" w:date="2024-02-22T14:46:00Z"/>
                <w:sz w:val="20"/>
                <w:szCs w:val="20"/>
              </w:rPr>
              <w:pPrChange w:id="11087" w:author="Houyem Rais" w:date="2024-02-22T14:49:00Z">
                <w:pPr>
                  <w:spacing w:before="20" w:after="40"/>
                  <w:jc w:val="center"/>
                </w:pPr>
              </w:pPrChange>
            </w:pPr>
            <w:del w:id="11088" w:author="Houyem Rais" w:date="2024-02-22T14:46:00Z">
              <w:r w:rsidDel="00201166">
                <w:rPr>
                  <w:rFonts w:ascii="Calibri" w:hAnsi="Calibri" w:cs="Calibri"/>
                  <w:color w:val="000000"/>
                </w:rPr>
                <w:delText>6 387 528</w:delText>
              </w:r>
            </w:del>
          </w:p>
        </w:tc>
      </w:tr>
      <w:tr w:rsidR="00C77281" w:rsidRPr="00343F01" w:rsidDel="00201166" w14:paraId="22600A46" w14:textId="036A5F14" w:rsidTr="0013297B">
        <w:trPr>
          <w:trHeight w:val="50"/>
          <w:del w:id="11089" w:author="Houyem Rais" w:date="2024-02-22T14:46:00Z"/>
        </w:trPr>
        <w:tc>
          <w:tcPr>
            <w:tcW w:w="2661" w:type="dxa"/>
            <w:shd w:val="clear" w:color="auto" w:fill="FFFFFF" w:themeFill="background1"/>
          </w:tcPr>
          <w:p w14:paraId="4DEE250E" w14:textId="0B8BD9D7" w:rsidR="00C77281" w:rsidRPr="00343F01" w:rsidDel="00201166" w:rsidRDefault="00C77281" w:rsidP="00D62BC5">
            <w:pPr>
              <w:spacing w:before="0" w:after="160"/>
              <w:jc w:val="left"/>
              <w:rPr>
                <w:del w:id="11090" w:author="Houyem Rais" w:date="2024-02-22T14:46:00Z"/>
                <w:rFonts w:eastAsia="Times New Roman" w:cstheme="minorHAnsi"/>
                <w:color w:val="000000"/>
                <w:sz w:val="20"/>
                <w:szCs w:val="20"/>
                <w:lang w:eastAsia="fr-FR"/>
              </w:rPr>
              <w:pPrChange w:id="11091" w:author="Houyem Rais" w:date="2024-02-22T14:49:00Z">
                <w:pPr>
                  <w:spacing w:before="20" w:after="40"/>
                  <w:jc w:val="left"/>
                </w:pPr>
              </w:pPrChange>
            </w:pPr>
            <w:del w:id="11092" w:author="Houyem Rais" w:date="2024-02-22T14:46:00Z">
              <w:r w:rsidRPr="00343F01" w:rsidDel="00201166">
                <w:rPr>
                  <w:sz w:val="20"/>
                  <w:szCs w:val="20"/>
                </w:rPr>
                <w:delText xml:space="preserve">Lot contractuel D </w:delText>
              </w:r>
            </w:del>
          </w:p>
        </w:tc>
        <w:tc>
          <w:tcPr>
            <w:tcW w:w="2268" w:type="dxa"/>
            <w:shd w:val="clear" w:color="auto" w:fill="FFFFFF" w:themeFill="background1"/>
            <w:vAlign w:val="center"/>
          </w:tcPr>
          <w:p w14:paraId="4410650D" w14:textId="5BC92C44" w:rsidR="00C77281" w:rsidRPr="00343F01" w:rsidDel="00201166" w:rsidRDefault="00C77281" w:rsidP="00D62BC5">
            <w:pPr>
              <w:spacing w:before="0" w:after="160"/>
              <w:jc w:val="left"/>
              <w:rPr>
                <w:del w:id="11093" w:author="Houyem Rais" w:date="2024-02-22T14:46:00Z"/>
                <w:rFonts w:eastAsia="Times New Roman" w:cstheme="minorHAnsi"/>
                <w:color w:val="000000"/>
                <w:sz w:val="20"/>
                <w:szCs w:val="20"/>
                <w:lang w:eastAsia="fr-FR"/>
              </w:rPr>
              <w:pPrChange w:id="11094" w:author="Houyem Rais" w:date="2024-02-22T14:49:00Z">
                <w:pPr>
                  <w:spacing w:before="20" w:after="40"/>
                  <w:jc w:val="right"/>
                </w:pPr>
              </w:pPrChange>
            </w:pPr>
            <w:del w:id="11095" w:author="Houyem Rais" w:date="2024-02-22T14:46:00Z">
              <w:r w:rsidDel="00201166">
                <w:rPr>
                  <w:rFonts w:ascii="Calibri" w:hAnsi="Calibri" w:cs="Calibri"/>
                  <w:color w:val="000000"/>
                </w:rPr>
                <w:delText>21,8</w:delText>
              </w:r>
            </w:del>
          </w:p>
        </w:tc>
        <w:tc>
          <w:tcPr>
            <w:tcW w:w="2410" w:type="dxa"/>
            <w:shd w:val="clear" w:color="auto" w:fill="FFFFFF" w:themeFill="background1"/>
            <w:noWrap/>
            <w:vAlign w:val="center"/>
          </w:tcPr>
          <w:p w14:paraId="44016AD4" w14:textId="4A7CBC5F" w:rsidR="00C77281" w:rsidRPr="00343F01" w:rsidDel="00201166" w:rsidRDefault="00C77281" w:rsidP="00D62BC5">
            <w:pPr>
              <w:spacing w:before="0" w:after="160"/>
              <w:jc w:val="left"/>
              <w:rPr>
                <w:del w:id="11096" w:author="Houyem Rais" w:date="2024-02-22T14:46:00Z"/>
                <w:rFonts w:eastAsia="Times New Roman" w:cstheme="minorHAnsi"/>
                <w:b/>
                <w:bCs/>
                <w:color w:val="000000"/>
                <w:sz w:val="20"/>
                <w:szCs w:val="20"/>
                <w:lang w:eastAsia="fr-FR"/>
              </w:rPr>
              <w:pPrChange w:id="11097" w:author="Houyem Rais" w:date="2024-02-22T14:49:00Z">
                <w:pPr>
                  <w:spacing w:before="20" w:after="40"/>
                  <w:jc w:val="center"/>
                </w:pPr>
              </w:pPrChange>
            </w:pPr>
            <w:del w:id="11098" w:author="Houyem Rais" w:date="2024-02-22T14:46:00Z">
              <w:r w:rsidDel="00201166">
                <w:rPr>
                  <w:rFonts w:ascii="Calibri" w:hAnsi="Calibri" w:cs="Calibri"/>
                  <w:color w:val="000000"/>
                </w:rPr>
                <w:delText>155 414</w:delText>
              </w:r>
            </w:del>
          </w:p>
        </w:tc>
        <w:tc>
          <w:tcPr>
            <w:tcW w:w="1682" w:type="dxa"/>
            <w:shd w:val="clear" w:color="auto" w:fill="FFFFFF" w:themeFill="background1"/>
            <w:vAlign w:val="center"/>
          </w:tcPr>
          <w:p w14:paraId="056C2F52" w14:textId="513899A0" w:rsidR="00C77281" w:rsidRPr="00343F01" w:rsidDel="00201166" w:rsidRDefault="00C77281" w:rsidP="00D62BC5">
            <w:pPr>
              <w:spacing w:before="0" w:after="160"/>
              <w:jc w:val="left"/>
              <w:rPr>
                <w:del w:id="11099" w:author="Houyem Rais" w:date="2024-02-22T14:46:00Z"/>
                <w:sz w:val="20"/>
                <w:szCs w:val="20"/>
              </w:rPr>
              <w:pPrChange w:id="11100" w:author="Houyem Rais" w:date="2024-02-22T14:49:00Z">
                <w:pPr>
                  <w:spacing w:before="20" w:after="40"/>
                  <w:jc w:val="center"/>
                </w:pPr>
              </w:pPrChange>
            </w:pPr>
            <w:del w:id="11101" w:author="Houyem Rais" w:date="2024-02-22T14:46:00Z">
              <w:r w:rsidDel="00201166">
                <w:rPr>
                  <w:rFonts w:ascii="Calibri" w:hAnsi="Calibri" w:cs="Calibri"/>
                  <w:color w:val="000000"/>
                </w:rPr>
                <w:delText>3 388 032</w:delText>
              </w:r>
            </w:del>
          </w:p>
        </w:tc>
      </w:tr>
      <w:tr w:rsidR="00C77281" w:rsidRPr="00343F01" w:rsidDel="00201166" w14:paraId="6E800B71" w14:textId="4B8EA5E5" w:rsidTr="0013297B">
        <w:trPr>
          <w:trHeight w:val="50"/>
          <w:del w:id="11102" w:author="Houyem Rais" w:date="2024-02-22T14:46:00Z"/>
        </w:trPr>
        <w:tc>
          <w:tcPr>
            <w:tcW w:w="2661" w:type="dxa"/>
            <w:shd w:val="clear" w:color="auto" w:fill="FFFFFF" w:themeFill="background1"/>
          </w:tcPr>
          <w:p w14:paraId="5976DCB8" w14:textId="5AD9B83D" w:rsidR="00C77281" w:rsidRPr="00343F01" w:rsidDel="00201166" w:rsidRDefault="00C77281" w:rsidP="00D62BC5">
            <w:pPr>
              <w:spacing w:before="0" w:after="160"/>
              <w:jc w:val="left"/>
              <w:rPr>
                <w:del w:id="11103" w:author="Houyem Rais" w:date="2024-02-22T14:46:00Z"/>
                <w:rFonts w:eastAsia="Times New Roman" w:cstheme="minorHAnsi"/>
                <w:color w:val="000000"/>
                <w:sz w:val="20"/>
                <w:szCs w:val="20"/>
                <w:lang w:eastAsia="fr-FR"/>
              </w:rPr>
              <w:pPrChange w:id="11104" w:author="Houyem Rais" w:date="2024-02-22T14:49:00Z">
                <w:pPr>
                  <w:spacing w:before="20" w:after="40"/>
                  <w:jc w:val="left"/>
                </w:pPr>
              </w:pPrChange>
            </w:pPr>
            <w:del w:id="11105" w:author="Houyem Rais" w:date="2024-02-22T14:46:00Z">
              <w:r w:rsidRPr="00343F01" w:rsidDel="00201166">
                <w:rPr>
                  <w:sz w:val="20"/>
                  <w:szCs w:val="20"/>
                </w:rPr>
                <w:delText>Lot contractuel E</w:delText>
              </w:r>
            </w:del>
          </w:p>
        </w:tc>
        <w:tc>
          <w:tcPr>
            <w:tcW w:w="2268" w:type="dxa"/>
            <w:shd w:val="clear" w:color="auto" w:fill="FFFFFF" w:themeFill="background1"/>
            <w:vAlign w:val="center"/>
          </w:tcPr>
          <w:p w14:paraId="3FFE6F03" w14:textId="11E054A5" w:rsidR="00C77281" w:rsidRPr="00343F01" w:rsidDel="00201166" w:rsidRDefault="00C77281" w:rsidP="00D62BC5">
            <w:pPr>
              <w:spacing w:before="0" w:after="160"/>
              <w:jc w:val="left"/>
              <w:rPr>
                <w:del w:id="11106" w:author="Houyem Rais" w:date="2024-02-22T14:46:00Z"/>
                <w:rFonts w:eastAsia="Times New Roman" w:cstheme="minorHAnsi"/>
                <w:color w:val="000000"/>
                <w:sz w:val="20"/>
                <w:szCs w:val="20"/>
                <w:lang w:eastAsia="fr-FR"/>
              </w:rPr>
              <w:pPrChange w:id="11107" w:author="Houyem Rais" w:date="2024-02-22T14:49:00Z">
                <w:pPr>
                  <w:spacing w:before="20" w:after="40"/>
                  <w:jc w:val="right"/>
                </w:pPr>
              </w:pPrChange>
            </w:pPr>
            <w:del w:id="11108" w:author="Houyem Rais" w:date="2024-02-22T14:46:00Z">
              <w:r w:rsidDel="00201166">
                <w:rPr>
                  <w:rFonts w:ascii="Calibri" w:hAnsi="Calibri" w:cs="Calibri"/>
                  <w:color w:val="000000"/>
                </w:rPr>
                <w:delText>38,8</w:delText>
              </w:r>
            </w:del>
          </w:p>
        </w:tc>
        <w:tc>
          <w:tcPr>
            <w:tcW w:w="2410" w:type="dxa"/>
            <w:shd w:val="clear" w:color="auto" w:fill="FFFFFF" w:themeFill="background1"/>
            <w:noWrap/>
            <w:vAlign w:val="center"/>
          </w:tcPr>
          <w:p w14:paraId="1EF59CB6" w14:textId="5C22C3D9" w:rsidR="00C77281" w:rsidRPr="00343F01" w:rsidDel="00201166" w:rsidRDefault="00C77281" w:rsidP="00D62BC5">
            <w:pPr>
              <w:spacing w:before="0" w:after="160"/>
              <w:jc w:val="left"/>
              <w:rPr>
                <w:del w:id="11109" w:author="Houyem Rais" w:date="2024-02-22T14:46:00Z"/>
                <w:rFonts w:eastAsia="Times New Roman" w:cstheme="minorHAnsi"/>
                <w:b/>
                <w:bCs/>
                <w:color w:val="000000"/>
                <w:sz w:val="20"/>
                <w:szCs w:val="20"/>
                <w:lang w:eastAsia="fr-FR"/>
              </w:rPr>
              <w:pPrChange w:id="11110" w:author="Houyem Rais" w:date="2024-02-22T14:49:00Z">
                <w:pPr>
                  <w:spacing w:before="20" w:after="40"/>
                  <w:jc w:val="center"/>
                </w:pPr>
              </w:pPrChange>
            </w:pPr>
            <w:del w:id="11111" w:author="Houyem Rais" w:date="2024-02-22T14:46:00Z">
              <w:r w:rsidDel="00201166">
                <w:rPr>
                  <w:rFonts w:ascii="Calibri" w:hAnsi="Calibri" w:cs="Calibri"/>
                  <w:color w:val="000000"/>
                </w:rPr>
                <w:delText>155 414</w:delText>
              </w:r>
            </w:del>
          </w:p>
        </w:tc>
        <w:tc>
          <w:tcPr>
            <w:tcW w:w="1682" w:type="dxa"/>
            <w:shd w:val="clear" w:color="auto" w:fill="FFFFFF" w:themeFill="background1"/>
            <w:vAlign w:val="center"/>
          </w:tcPr>
          <w:p w14:paraId="4F89A4B1" w14:textId="36CC02A8" w:rsidR="00C77281" w:rsidRPr="00343F01" w:rsidDel="00201166" w:rsidRDefault="00C77281" w:rsidP="00D62BC5">
            <w:pPr>
              <w:spacing w:before="0" w:after="160"/>
              <w:jc w:val="left"/>
              <w:rPr>
                <w:del w:id="11112" w:author="Houyem Rais" w:date="2024-02-22T14:46:00Z"/>
                <w:sz w:val="20"/>
                <w:szCs w:val="20"/>
              </w:rPr>
              <w:pPrChange w:id="11113" w:author="Houyem Rais" w:date="2024-02-22T14:49:00Z">
                <w:pPr>
                  <w:spacing w:before="20" w:after="40"/>
                  <w:jc w:val="center"/>
                </w:pPr>
              </w:pPrChange>
            </w:pPr>
            <w:del w:id="11114" w:author="Houyem Rais" w:date="2024-02-22T14:46:00Z">
              <w:r w:rsidDel="00201166">
                <w:rPr>
                  <w:rFonts w:ascii="Calibri" w:hAnsi="Calibri" w:cs="Calibri"/>
                  <w:color w:val="000000"/>
                </w:rPr>
                <w:delText>6 030 076</w:delText>
              </w:r>
            </w:del>
          </w:p>
        </w:tc>
      </w:tr>
      <w:tr w:rsidR="00C77281" w:rsidRPr="00343F01" w:rsidDel="00201166" w14:paraId="2D1B0271" w14:textId="00145E6B" w:rsidTr="0013297B">
        <w:trPr>
          <w:trHeight w:val="50"/>
          <w:del w:id="11115" w:author="Houyem Rais" w:date="2024-02-22T14:46:00Z"/>
        </w:trPr>
        <w:tc>
          <w:tcPr>
            <w:tcW w:w="2661" w:type="dxa"/>
            <w:shd w:val="clear" w:color="auto" w:fill="FFFFFF" w:themeFill="background1"/>
          </w:tcPr>
          <w:p w14:paraId="4143D288" w14:textId="3BAAB653" w:rsidR="00C77281" w:rsidRPr="00343F01" w:rsidDel="00201166" w:rsidRDefault="00C77281" w:rsidP="00D62BC5">
            <w:pPr>
              <w:spacing w:before="0" w:after="160"/>
              <w:jc w:val="left"/>
              <w:rPr>
                <w:del w:id="11116" w:author="Houyem Rais" w:date="2024-02-22T14:46:00Z"/>
                <w:rFonts w:eastAsia="Times New Roman" w:cstheme="minorHAnsi"/>
                <w:color w:val="000000"/>
                <w:sz w:val="20"/>
                <w:szCs w:val="20"/>
                <w:lang w:eastAsia="fr-FR"/>
              </w:rPr>
              <w:pPrChange w:id="11117" w:author="Houyem Rais" w:date="2024-02-22T14:49:00Z">
                <w:pPr>
                  <w:spacing w:before="20" w:after="40"/>
                  <w:jc w:val="left"/>
                </w:pPr>
              </w:pPrChange>
            </w:pPr>
            <w:del w:id="11118" w:author="Houyem Rais" w:date="2024-02-22T14:46:00Z">
              <w:r w:rsidRPr="00343F01" w:rsidDel="00201166">
                <w:rPr>
                  <w:sz w:val="20"/>
                  <w:szCs w:val="20"/>
                </w:rPr>
                <w:delText xml:space="preserve">Lot contractuel F </w:delText>
              </w:r>
            </w:del>
          </w:p>
        </w:tc>
        <w:tc>
          <w:tcPr>
            <w:tcW w:w="2268" w:type="dxa"/>
            <w:shd w:val="clear" w:color="auto" w:fill="FFFFFF" w:themeFill="background1"/>
            <w:vAlign w:val="center"/>
          </w:tcPr>
          <w:p w14:paraId="61F07535" w14:textId="60AAA0EB" w:rsidR="00C77281" w:rsidRPr="00343F01" w:rsidDel="00201166" w:rsidRDefault="00C77281" w:rsidP="00D62BC5">
            <w:pPr>
              <w:spacing w:before="0" w:after="160"/>
              <w:jc w:val="left"/>
              <w:rPr>
                <w:del w:id="11119" w:author="Houyem Rais" w:date="2024-02-22T14:46:00Z"/>
                <w:rFonts w:eastAsia="Times New Roman" w:cstheme="minorHAnsi"/>
                <w:color w:val="000000"/>
                <w:sz w:val="20"/>
                <w:szCs w:val="20"/>
                <w:lang w:eastAsia="fr-FR"/>
              </w:rPr>
              <w:pPrChange w:id="11120" w:author="Houyem Rais" w:date="2024-02-22T14:49:00Z">
                <w:pPr>
                  <w:spacing w:before="20" w:after="40"/>
                  <w:jc w:val="right"/>
                </w:pPr>
              </w:pPrChange>
            </w:pPr>
            <w:del w:id="11121" w:author="Houyem Rais" w:date="2024-02-22T14:46:00Z">
              <w:r w:rsidDel="00201166">
                <w:rPr>
                  <w:rFonts w:ascii="Calibri" w:hAnsi="Calibri" w:cs="Calibri"/>
                  <w:color w:val="000000"/>
                </w:rPr>
                <w:delText>18,3</w:delText>
              </w:r>
            </w:del>
          </w:p>
        </w:tc>
        <w:tc>
          <w:tcPr>
            <w:tcW w:w="2410" w:type="dxa"/>
            <w:shd w:val="clear" w:color="auto" w:fill="FFFFFF" w:themeFill="background1"/>
            <w:noWrap/>
            <w:vAlign w:val="center"/>
          </w:tcPr>
          <w:p w14:paraId="60CD6F3C" w14:textId="5C25D66B" w:rsidR="00C77281" w:rsidRPr="00343F01" w:rsidDel="00201166" w:rsidRDefault="00C77281" w:rsidP="00D62BC5">
            <w:pPr>
              <w:spacing w:before="0" w:after="160"/>
              <w:jc w:val="left"/>
              <w:rPr>
                <w:del w:id="11122" w:author="Houyem Rais" w:date="2024-02-22T14:46:00Z"/>
                <w:rFonts w:eastAsia="Times New Roman" w:cstheme="minorHAnsi"/>
                <w:b/>
                <w:bCs/>
                <w:color w:val="000000"/>
                <w:sz w:val="20"/>
                <w:szCs w:val="20"/>
                <w:lang w:eastAsia="fr-FR"/>
              </w:rPr>
              <w:pPrChange w:id="11123" w:author="Houyem Rais" w:date="2024-02-22T14:49:00Z">
                <w:pPr>
                  <w:spacing w:before="20" w:after="40"/>
                  <w:jc w:val="center"/>
                </w:pPr>
              </w:pPrChange>
            </w:pPr>
            <w:del w:id="11124" w:author="Houyem Rais" w:date="2024-02-22T14:46:00Z">
              <w:r w:rsidDel="00201166">
                <w:rPr>
                  <w:rFonts w:ascii="Calibri" w:hAnsi="Calibri" w:cs="Calibri"/>
                  <w:color w:val="000000"/>
                </w:rPr>
                <w:delText>155 414</w:delText>
              </w:r>
            </w:del>
          </w:p>
        </w:tc>
        <w:tc>
          <w:tcPr>
            <w:tcW w:w="1682" w:type="dxa"/>
            <w:shd w:val="clear" w:color="auto" w:fill="FFFFFF" w:themeFill="background1"/>
            <w:vAlign w:val="center"/>
          </w:tcPr>
          <w:p w14:paraId="443129BD" w14:textId="31721174" w:rsidR="00C77281" w:rsidRPr="00343F01" w:rsidDel="00201166" w:rsidRDefault="00C77281" w:rsidP="00D62BC5">
            <w:pPr>
              <w:spacing w:before="0" w:after="160"/>
              <w:jc w:val="left"/>
              <w:rPr>
                <w:del w:id="11125" w:author="Houyem Rais" w:date="2024-02-22T14:46:00Z"/>
                <w:sz w:val="20"/>
                <w:szCs w:val="20"/>
              </w:rPr>
              <w:pPrChange w:id="11126" w:author="Houyem Rais" w:date="2024-02-22T14:49:00Z">
                <w:pPr>
                  <w:spacing w:before="20" w:after="40"/>
                  <w:jc w:val="center"/>
                </w:pPr>
              </w:pPrChange>
            </w:pPr>
            <w:del w:id="11127" w:author="Houyem Rais" w:date="2024-02-22T14:46:00Z">
              <w:r w:rsidDel="00201166">
                <w:rPr>
                  <w:rFonts w:ascii="Calibri" w:hAnsi="Calibri" w:cs="Calibri"/>
                  <w:color w:val="000000"/>
                </w:rPr>
                <w:delText>2 844 082</w:delText>
              </w:r>
            </w:del>
          </w:p>
        </w:tc>
      </w:tr>
      <w:tr w:rsidR="00C77281" w:rsidRPr="00343F01" w:rsidDel="00201166" w14:paraId="0F22877C" w14:textId="2BE16921" w:rsidTr="0013297B">
        <w:trPr>
          <w:trHeight w:val="232"/>
          <w:del w:id="11128" w:author="Houyem Rais" w:date="2024-02-22T14:46:00Z"/>
        </w:trPr>
        <w:tc>
          <w:tcPr>
            <w:tcW w:w="2661" w:type="dxa"/>
            <w:shd w:val="clear" w:color="auto" w:fill="595959" w:themeFill="text1" w:themeFillTint="A6"/>
          </w:tcPr>
          <w:p w14:paraId="0039672C" w14:textId="74D8F65D" w:rsidR="00C77281" w:rsidRPr="00343F01" w:rsidDel="00201166" w:rsidRDefault="00C77281" w:rsidP="00D62BC5">
            <w:pPr>
              <w:spacing w:before="0" w:after="160"/>
              <w:jc w:val="left"/>
              <w:rPr>
                <w:del w:id="11129" w:author="Houyem Rais" w:date="2024-02-22T14:46:00Z"/>
                <w:rFonts w:eastAsia="Times New Roman" w:cstheme="minorHAnsi"/>
                <w:b/>
                <w:bCs/>
                <w:color w:val="FFFFFF" w:themeColor="background1"/>
                <w:sz w:val="20"/>
                <w:szCs w:val="20"/>
                <w:lang w:eastAsia="fr-FR"/>
              </w:rPr>
              <w:pPrChange w:id="11130" w:author="Houyem Rais" w:date="2024-02-22T14:49:00Z">
                <w:pPr>
                  <w:spacing w:before="20" w:after="40"/>
                  <w:jc w:val="left"/>
                </w:pPr>
              </w:pPrChange>
            </w:pPr>
            <w:del w:id="11131" w:author="Houyem Rais" w:date="2024-02-22T14:46:00Z">
              <w:r w:rsidRPr="00343F01" w:rsidDel="00201166">
                <w:rPr>
                  <w:rFonts w:eastAsia="Times New Roman" w:cstheme="minorHAnsi"/>
                  <w:b/>
                  <w:bCs/>
                  <w:color w:val="FFFFFF" w:themeColor="background1"/>
                  <w:sz w:val="20"/>
                  <w:szCs w:val="20"/>
                  <w:lang w:eastAsia="fr-FR"/>
                </w:rPr>
                <w:delText>Total</w:delText>
              </w:r>
            </w:del>
          </w:p>
        </w:tc>
        <w:tc>
          <w:tcPr>
            <w:tcW w:w="2268" w:type="dxa"/>
            <w:shd w:val="clear" w:color="auto" w:fill="595959" w:themeFill="text1" w:themeFillTint="A6"/>
            <w:vAlign w:val="center"/>
          </w:tcPr>
          <w:p w14:paraId="3537A65A" w14:textId="678F8A1F" w:rsidR="00C77281" w:rsidRPr="00343F01" w:rsidDel="00201166" w:rsidRDefault="00C77281" w:rsidP="00D62BC5">
            <w:pPr>
              <w:spacing w:before="0" w:after="160"/>
              <w:jc w:val="left"/>
              <w:rPr>
                <w:del w:id="11132" w:author="Houyem Rais" w:date="2024-02-22T14:46:00Z"/>
                <w:rFonts w:eastAsia="Times New Roman" w:cstheme="minorHAnsi"/>
                <w:b/>
                <w:bCs/>
                <w:color w:val="FFFFFF" w:themeColor="background1"/>
                <w:sz w:val="20"/>
                <w:szCs w:val="20"/>
                <w:lang w:eastAsia="fr-FR"/>
              </w:rPr>
              <w:pPrChange w:id="11133" w:author="Houyem Rais" w:date="2024-02-22T14:49:00Z">
                <w:pPr>
                  <w:spacing w:before="20" w:after="40"/>
                  <w:jc w:val="right"/>
                </w:pPr>
              </w:pPrChange>
            </w:pPr>
            <w:del w:id="11134" w:author="Houyem Rais" w:date="2024-02-22T14:46:00Z">
              <w:r w:rsidRPr="00C77281" w:rsidDel="00201166">
                <w:rPr>
                  <w:rFonts w:eastAsia="Times New Roman" w:cstheme="minorHAnsi"/>
                  <w:b/>
                  <w:bCs/>
                  <w:color w:val="FFFFFF" w:themeColor="background1"/>
                  <w:sz w:val="20"/>
                  <w:szCs w:val="20"/>
                  <w:lang w:eastAsia="fr-FR"/>
                </w:rPr>
                <w:delText>294,70</w:delText>
              </w:r>
            </w:del>
          </w:p>
        </w:tc>
        <w:tc>
          <w:tcPr>
            <w:tcW w:w="2410" w:type="dxa"/>
            <w:shd w:val="clear" w:color="auto" w:fill="595959" w:themeFill="text1" w:themeFillTint="A6"/>
            <w:noWrap/>
            <w:vAlign w:val="center"/>
          </w:tcPr>
          <w:p w14:paraId="32F59A59" w14:textId="08B2C78B" w:rsidR="00C77281" w:rsidRPr="00343F01" w:rsidDel="00201166" w:rsidRDefault="00C77281" w:rsidP="00D62BC5">
            <w:pPr>
              <w:spacing w:before="0" w:after="160"/>
              <w:jc w:val="left"/>
              <w:rPr>
                <w:del w:id="11135" w:author="Houyem Rais" w:date="2024-02-22T14:46:00Z"/>
                <w:rFonts w:eastAsia="Times New Roman" w:cstheme="minorHAnsi"/>
                <w:b/>
                <w:bCs/>
                <w:color w:val="FFFFFF" w:themeColor="background1"/>
                <w:sz w:val="20"/>
                <w:szCs w:val="20"/>
                <w:lang w:eastAsia="fr-FR"/>
              </w:rPr>
              <w:pPrChange w:id="11136" w:author="Houyem Rais" w:date="2024-02-22T14:49:00Z">
                <w:pPr>
                  <w:spacing w:before="20" w:after="40"/>
                  <w:jc w:val="center"/>
                </w:pPr>
              </w:pPrChange>
            </w:pPr>
          </w:p>
        </w:tc>
        <w:tc>
          <w:tcPr>
            <w:tcW w:w="1682" w:type="dxa"/>
            <w:shd w:val="clear" w:color="auto" w:fill="595959" w:themeFill="text1" w:themeFillTint="A6"/>
            <w:vAlign w:val="center"/>
          </w:tcPr>
          <w:p w14:paraId="132F0D6B" w14:textId="3A856E33" w:rsidR="00C77281" w:rsidRPr="00343F01" w:rsidDel="00201166" w:rsidRDefault="00C77281" w:rsidP="00D62BC5">
            <w:pPr>
              <w:spacing w:before="0" w:after="160"/>
              <w:jc w:val="left"/>
              <w:rPr>
                <w:del w:id="11137" w:author="Houyem Rais" w:date="2024-02-22T14:46:00Z"/>
                <w:rFonts w:eastAsia="Times New Roman" w:cstheme="minorHAnsi"/>
                <w:b/>
                <w:bCs/>
                <w:color w:val="FFFFFF" w:themeColor="background1"/>
                <w:sz w:val="20"/>
                <w:szCs w:val="20"/>
                <w:lang w:eastAsia="fr-FR"/>
              </w:rPr>
              <w:pPrChange w:id="11138" w:author="Houyem Rais" w:date="2024-02-22T14:49:00Z">
                <w:pPr>
                  <w:spacing w:before="20" w:after="40"/>
                  <w:jc w:val="center"/>
                </w:pPr>
              </w:pPrChange>
            </w:pPr>
            <w:del w:id="11139" w:author="Houyem Rais" w:date="2024-02-22T14:46:00Z">
              <w:r w:rsidRPr="00C77281" w:rsidDel="00201166">
                <w:rPr>
                  <w:rFonts w:eastAsia="Times New Roman" w:cstheme="minorHAnsi"/>
                  <w:b/>
                  <w:bCs/>
                  <w:color w:val="FFFFFF" w:themeColor="background1"/>
                  <w:sz w:val="20"/>
                  <w:szCs w:val="20"/>
                  <w:lang w:eastAsia="fr-FR"/>
                </w:rPr>
                <w:delText>45 800 599</w:delText>
              </w:r>
            </w:del>
          </w:p>
        </w:tc>
      </w:tr>
    </w:tbl>
    <w:p w14:paraId="1411178C" w14:textId="018ADF39" w:rsidR="00C91473" w:rsidDel="00201166" w:rsidRDefault="00C91473" w:rsidP="00D62BC5">
      <w:pPr>
        <w:spacing w:before="0" w:after="160"/>
        <w:jc w:val="left"/>
        <w:rPr>
          <w:del w:id="11140" w:author="Houyem Rais" w:date="2024-02-22T14:46:00Z"/>
        </w:rPr>
        <w:pPrChange w:id="11141" w:author="Houyem Rais" w:date="2024-02-22T14:49:00Z">
          <w:pPr>
            <w:spacing w:before="0" w:after="160"/>
            <w:jc w:val="left"/>
          </w:pPr>
        </w:pPrChange>
      </w:pPr>
    </w:p>
    <w:p w14:paraId="71021843" w14:textId="47A24514" w:rsidR="00916445" w:rsidRPr="00343F01" w:rsidDel="00201166" w:rsidRDefault="00916445" w:rsidP="00D62BC5">
      <w:pPr>
        <w:spacing w:before="0" w:after="160"/>
        <w:jc w:val="left"/>
        <w:rPr>
          <w:ins w:id="11142" w:author="Mohamed Amine Sdiri" w:date="2023-11-28T22:09:00Z"/>
          <w:del w:id="11143" w:author="Houyem Rais" w:date="2024-02-22T14:46:00Z"/>
        </w:rPr>
        <w:pPrChange w:id="11144" w:author="Houyem Rais" w:date="2024-02-22T14:49:00Z">
          <w:pPr>
            <w:pStyle w:val="BulletList1"/>
            <w:numPr>
              <w:numId w:val="0"/>
            </w:numPr>
            <w:ind w:left="0" w:firstLine="0"/>
          </w:pPr>
        </w:pPrChange>
      </w:pPr>
    </w:p>
    <w:p w14:paraId="4C65F6F6" w14:textId="51B7FB8E" w:rsidR="00367067" w:rsidDel="00201166" w:rsidRDefault="00367067" w:rsidP="00D62BC5">
      <w:pPr>
        <w:spacing w:before="0" w:after="160"/>
        <w:jc w:val="left"/>
        <w:rPr>
          <w:del w:id="11145" w:author="Houyem Rais" w:date="2024-02-22T14:46:00Z"/>
          <w:rFonts w:ascii="Calibri" w:eastAsiaTheme="majorEastAsia" w:hAnsi="Calibri" w:cstheme="majorBidi"/>
          <w:b/>
          <w:color w:val="0070C0"/>
          <w:sz w:val="24"/>
          <w:szCs w:val="26"/>
        </w:rPr>
        <w:pPrChange w:id="11146" w:author="Houyem Rais" w:date="2024-02-22T14:49:00Z">
          <w:pPr>
            <w:spacing w:before="0" w:after="160"/>
            <w:jc w:val="left"/>
          </w:pPr>
        </w:pPrChange>
      </w:pPr>
      <w:bookmarkStart w:id="11147" w:name="_Toc129596698"/>
      <w:bookmarkStart w:id="11148" w:name="_Toc129601153"/>
      <w:bookmarkStart w:id="11149" w:name="_Toc129596730"/>
      <w:bookmarkStart w:id="11150" w:name="_Toc129601185"/>
      <w:bookmarkStart w:id="11151" w:name="_Toc129596731"/>
      <w:bookmarkStart w:id="11152" w:name="_Toc129601186"/>
      <w:bookmarkStart w:id="11153" w:name="_Toc129596800"/>
      <w:bookmarkStart w:id="11154" w:name="_Toc129601255"/>
      <w:bookmarkStart w:id="11155" w:name="_Toc122610116"/>
      <w:bookmarkStart w:id="11156" w:name="_Toc478482574"/>
      <w:bookmarkStart w:id="11157" w:name="_Toc36637327"/>
      <w:bookmarkStart w:id="11158" w:name="_Toc58802486"/>
      <w:bookmarkStart w:id="11159" w:name="_Toc58961710"/>
      <w:bookmarkEnd w:id="10737"/>
      <w:bookmarkEnd w:id="10738"/>
      <w:bookmarkEnd w:id="10739"/>
      <w:bookmarkEnd w:id="10740"/>
      <w:bookmarkEnd w:id="10741"/>
      <w:bookmarkEnd w:id="10742"/>
      <w:bookmarkEnd w:id="11147"/>
      <w:bookmarkEnd w:id="11148"/>
      <w:bookmarkEnd w:id="11149"/>
      <w:bookmarkEnd w:id="11150"/>
      <w:bookmarkEnd w:id="11151"/>
      <w:bookmarkEnd w:id="11152"/>
      <w:bookmarkEnd w:id="11153"/>
      <w:bookmarkEnd w:id="11154"/>
      <w:bookmarkEnd w:id="11155"/>
      <w:del w:id="11160" w:author="Houyem Rais" w:date="2024-02-22T14:46:00Z">
        <w:r w:rsidDel="00201166">
          <w:br w:type="page"/>
        </w:r>
      </w:del>
    </w:p>
    <w:p w14:paraId="27E4DA22" w14:textId="34CACCF7" w:rsidR="00C2113E" w:rsidRPr="00343F01" w:rsidDel="00201166" w:rsidRDefault="00C2113E" w:rsidP="00D62BC5">
      <w:pPr>
        <w:spacing w:before="0" w:after="160"/>
        <w:jc w:val="left"/>
        <w:rPr>
          <w:del w:id="11161" w:author="Houyem Rais" w:date="2024-02-22T14:46:00Z"/>
        </w:rPr>
        <w:pPrChange w:id="11162" w:author="Houyem Rais" w:date="2024-02-22T14:49:00Z">
          <w:pPr>
            <w:pStyle w:val="Heading3"/>
          </w:pPr>
        </w:pPrChange>
      </w:pPr>
      <w:bookmarkStart w:id="11163" w:name="_Toc152165396"/>
      <w:del w:id="11164" w:author="Houyem Rais" w:date="2024-02-22T14:46:00Z">
        <w:r w:rsidRPr="00343F01" w:rsidDel="00201166">
          <w:delText>Les coûts d’exploitation</w:delText>
        </w:r>
        <w:bookmarkEnd w:id="11156"/>
        <w:bookmarkEnd w:id="11157"/>
        <w:bookmarkEnd w:id="11158"/>
        <w:bookmarkEnd w:id="11159"/>
        <w:bookmarkEnd w:id="11163"/>
      </w:del>
    </w:p>
    <w:p w14:paraId="52BF4B3B" w14:textId="30AA4397" w:rsidR="00BA634E" w:rsidDel="00201166" w:rsidRDefault="00BA634E" w:rsidP="00D62BC5">
      <w:pPr>
        <w:spacing w:before="0" w:after="160"/>
        <w:jc w:val="left"/>
        <w:rPr>
          <w:ins w:id="11165" w:author="Mohamed Amine Sdiri" w:date="2023-12-01T18:32:00Z"/>
          <w:del w:id="11166" w:author="Houyem Rais" w:date="2024-02-22T14:46:00Z"/>
        </w:rPr>
        <w:pPrChange w:id="11167" w:author="Houyem Rais" w:date="2024-02-22T14:49:00Z">
          <w:pPr/>
        </w:pPrChange>
      </w:pPr>
      <w:ins w:id="11168" w:author="Mohamed Amine Sdiri" w:date="2023-11-28T22:20:00Z">
        <w:del w:id="11169" w:author="Houyem Rais" w:date="2024-02-22T14:46:00Z">
          <w:r w:rsidRPr="00BA634E" w:rsidDel="00201166">
            <w:delText>Pour garantir une mise en œuvre optimale du projet, le modèle de sociétés d'autoroutes sera conçu de manière spécifique à chaque lot, intégrant une structure organisationnelle adaptée aux missions variées, telles que la collecte de péages, la sécurité, l'assistance aux usagers, et la gestion du trafic. Les catégories de personnel allant de l'encadrement supérieur à l'exécution, seront définies en fonction des besoins spécifiques de chaque lot et en fonction de l'option PPP choisie.</w:delText>
          </w:r>
        </w:del>
      </w:ins>
    </w:p>
    <w:p w14:paraId="066E2AD0" w14:textId="60C806D6" w:rsidR="005216A9" w:rsidDel="00201166" w:rsidRDefault="005216A9" w:rsidP="00D62BC5">
      <w:pPr>
        <w:spacing w:before="0" w:after="160"/>
        <w:jc w:val="left"/>
        <w:rPr>
          <w:ins w:id="11170" w:author="Mohamed Amine Sdiri" w:date="2023-11-28T22:20:00Z"/>
          <w:del w:id="11171" w:author="Houyem Rais" w:date="2024-02-22T14:46:00Z"/>
        </w:rPr>
        <w:pPrChange w:id="11172" w:author="Houyem Rais" w:date="2024-02-22T14:49:00Z">
          <w:pPr/>
        </w:pPrChange>
      </w:pPr>
      <w:ins w:id="11173" w:author="Mohamed Amine Sdiri" w:date="2023-12-01T18:32:00Z">
        <w:del w:id="11174" w:author="Houyem Rais" w:date="2024-02-22T14:46:00Z">
          <w:r w:rsidDel="00201166">
            <w:delText>Confor</w:delText>
          </w:r>
        </w:del>
      </w:ins>
      <w:ins w:id="11175" w:author="Mohamed Amine Sdiri" w:date="2023-12-01T18:33:00Z">
        <w:del w:id="11176" w:author="Houyem Rais" w:date="2024-02-22T14:46:00Z">
          <w:r w:rsidDel="00201166">
            <w:delText xml:space="preserve">mément aux instruction de la CEDEAO, l’ALCOMA, en tant que structure supranationale, jouera le rôle d’autorité contractante </w:delText>
          </w:r>
          <w:r w:rsidR="004464D2" w:rsidDel="00201166">
            <w:delText xml:space="preserve">dans l’ensemble des lots contractuels identifiés et </w:delText>
          </w:r>
        </w:del>
      </w:ins>
      <w:ins w:id="11177" w:author="Mohamed Amine Sdiri" w:date="2023-12-01T18:34:00Z">
        <w:del w:id="11178" w:author="Houyem Rais" w:date="2024-02-22T14:46:00Z">
          <w:r w:rsidR="004464D2" w:rsidDel="00201166">
            <w:delText xml:space="preserve">sera le vis-à-vis principal des futures sociétés d’autoroutes. </w:delText>
          </w:r>
        </w:del>
      </w:ins>
    </w:p>
    <w:p w14:paraId="49D4B214" w14:textId="6CA924D5" w:rsidR="00B224D1" w:rsidRPr="00343F01" w:rsidDel="00201166" w:rsidRDefault="00B224D1" w:rsidP="00D62BC5">
      <w:pPr>
        <w:spacing w:before="0" w:after="160"/>
        <w:jc w:val="left"/>
        <w:rPr>
          <w:del w:id="11179" w:author="Houyem Rais" w:date="2024-02-22T14:46:00Z"/>
        </w:rPr>
        <w:pPrChange w:id="11180" w:author="Houyem Rais" w:date="2024-02-22T14:49:00Z">
          <w:pPr/>
        </w:pPrChange>
      </w:pPr>
      <w:del w:id="11181" w:author="Houyem Rais" w:date="2024-02-22T14:46:00Z">
        <w:r w:rsidRPr="00343F01" w:rsidDel="00201166">
          <w:delText>Les charges annuelles d’exploitation prises en compte dans l’analyse financières se composent </w:delText>
        </w:r>
      </w:del>
      <w:ins w:id="11182" w:author="Mohamed Amine Sdiri" w:date="2023-11-28T22:09:00Z">
        <w:del w:id="11183" w:author="Houyem Rais" w:date="2024-02-22T14:46:00Z">
          <w:r w:rsidR="00916445" w:rsidDel="00201166">
            <w:delText> </w:delText>
          </w:r>
        </w:del>
      </w:ins>
      <w:del w:id="11184" w:author="Houyem Rais" w:date="2024-02-22T14:46:00Z">
        <w:r w:rsidRPr="00343F01" w:rsidDel="00201166">
          <w:delText>:</w:delText>
        </w:r>
      </w:del>
    </w:p>
    <w:p w14:paraId="7FC0819A" w14:textId="6AED15E7" w:rsidR="00B224D1" w:rsidRPr="00343F01" w:rsidDel="00201166" w:rsidRDefault="00B224D1" w:rsidP="00D62BC5">
      <w:pPr>
        <w:spacing w:before="0" w:after="160"/>
        <w:jc w:val="left"/>
        <w:rPr>
          <w:del w:id="11185" w:author="Houyem Rais" w:date="2024-02-22T14:46:00Z"/>
        </w:rPr>
        <w:pPrChange w:id="11186" w:author="Houyem Rais" w:date="2024-02-22T14:49:00Z">
          <w:pPr>
            <w:pStyle w:val="BulletList1"/>
          </w:pPr>
        </w:pPrChange>
      </w:pPr>
      <w:del w:id="11187" w:author="Houyem Rais" w:date="2024-02-22T14:46:00Z">
        <w:r w:rsidRPr="00343F01" w:rsidDel="00201166">
          <w:delText>Des charges salariales </w:delText>
        </w:r>
      </w:del>
      <w:ins w:id="11188" w:author="Mohamed Amine Sdiri" w:date="2023-11-28T22:09:00Z">
        <w:del w:id="11189" w:author="Houyem Rais" w:date="2024-02-22T14:46:00Z">
          <w:r w:rsidR="00916445" w:rsidDel="00201166">
            <w:delText> </w:delText>
          </w:r>
        </w:del>
      </w:ins>
      <w:del w:id="11190" w:author="Houyem Rais" w:date="2024-02-22T14:46:00Z">
        <w:r w:rsidRPr="00343F01" w:rsidDel="00201166">
          <w:delText>;</w:delText>
        </w:r>
      </w:del>
    </w:p>
    <w:p w14:paraId="1738F712" w14:textId="2FD56DE0" w:rsidR="00B224D1" w:rsidRPr="00343F01" w:rsidDel="00201166" w:rsidRDefault="00B224D1" w:rsidP="00D62BC5">
      <w:pPr>
        <w:spacing w:before="0" w:after="160"/>
        <w:jc w:val="left"/>
        <w:rPr>
          <w:del w:id="11191" w:author="Houyem Rais" w:date="2024-02-22T14:46:00Z"/>
        </w:rPr>
        <w:pPrChange w:id="11192" w:author="Houyem Rais" w:date="2024-02-22T14:49:00Z">
          <w:pPr>
            <w:pStyle w:val="BulletList1"/>
          </w:pPr>
        </w:pPrChange>
      </w:pPr>
      <w:del w:id="11193" w:author="Houyem Rais" w:date="2024-02-22T14:46:00Z">
        <w:r w:rsidRPr="00343F01" w:rsidDel="00201166">
          <w:delText>Des charges d’entretien courant (présentées dans le tableau ci-dessus) </w:delText>
        </w:r>
      </w:del>
      <w:ins w:id="11194" w:author="Mohamed Amine Sdiri" w:date="2023-11-28T22:09:00Z">
        <w:del w:id="11195" w:author="Houyem Rais" w:date="2024-02-22T14:46:00Z">
          <w:r w:rsidR="00916445" w:rsidDel="00201166">
            <w:delText> </w:delText>
          </w:r>
        </w:del>
      </w:ins>
      <w:del w:id="11196" w:author="Houyem Rais" w:date="2024-02-22T14:46:00Z">
        <w:r w:rsidRPr="00343F01" w:rsidDel="00201166">
          <w:delText>;</w:delText>
        </w:r>
      </w:del>
    </w:p>
    <w:p w14:paraId="7F6B2668" w14:textId="2B385DA6" w:rsidR="00B224D1" w:rsidRPr="00343F01" w:rsidDel="00201166" w:rsidRDefault="00B224D1" w:rsidP="00D62BC5">
      <w:pPr>
        <w:spacing w:before="0" w:after="160"/>
        <w:jc w:val="left"/>
        <w:rPr>
          <w:del w:id="11197" w:author="Houyem Rais" w:date="2024-02-22T14:46:00Z"/>
        </w:rPr>
        <w:pPrChange w:id="11198" w:author="Houyem Rais" w:date="2024-02-22T14:49:00Z">
          <w:pPr>
            <w:pStyle w:val="BulletList1"/>
          </w:pPr>
        </w:pPrChange>
      </w:pPr>
      <w:del w:id="11199" w:author="Houyem Rais" w:date="2024-02-22T14:46:00Z">
        <w:r w:rsidRPr="00343F01" w:rsidDel="00201166">
          <w:delText>Des dotations aux amortissements, calculées en tenant compte de la durée de vie des ouvrages </w:delText>
        </w:r>
      </w:del>
      <w:ins w:id="11200" w:author="Mohamed Amine Sdiri" w:date="2023-11-28T22:09:00Z">
        <w:del w:id="11201" w:author="Houyem Rais" w:date="2024-02-22T14:46:00Z">
          <w:r w:rsidR="00916445" w:rsidDel="00201166">
            <w:delText> </w:delText>
          </w:r>
        </w:del>
      </w:ins>
      <w:del w:id="11202" w:author="Houyem Rais" w:date="2024-02-22T14:46:00Z">
        <w:r w:rsidRPr="00343F01" w:rsidDel="00201166">
          <w:delText>; et</w:delText>
        </w:r>
      </w:del>
    </w:p>
    <w:p w14:paraId="4CAD5ED0" w14:textId="7B874B13" w:rsidR="00B224D1" w:rsidRPr="00343F01" w:rsidDel="00201166" w:rsidRDefault="00B224D1" w:rsidP="00D62BC5">
      <w:pPr>
        <w:spacing w:before="0" w:after="160"/>
        <w:jc w:val="left"/>
        <w:rPr>
          <w:del w:id="11203" w:author="Houyem Rais" w:date="2024-02-22T14:46:00Z"/>
        </w:rPr>
        <w:pPrChange w:id="11204" w:author="Houyem Rais" w:date="2024-02-22T14:49:00Z">
          <w:pPr>
            <w:pStyle w:val="BulletList1"/>
          </w:pPr>
        </w:pPrChange>
      </w:pPr>
      <w:del w:id="11205" w:author="Houyem Rais" w:date="2024-02-22T14:46:00Z">
        <w:r w:rsidRPr="00343F01" w:rsidDel="00201166">
          <w:delText>Des autres charges d’exploitation (consommables, électricité, loyer, publicité, etc.).</w:delText>
        </w:r>
      </w:del>
    </w:p>
    <w:p w14:paraId="1190FFA1" w14:textId="1C938D26" w:rsidR="00C2113E" w:rsidRPr="00343F01" w:rsidDel="00201166" w:rsidRDefault="00C2113E" w:rsidP="00D62BC5">
      <w:pPr>
        <w:spacing w:before="0" w:after="160"/>
        <w:jc w:val="left"/>
        <w:rPr>
          <w:del w:id="11206" w:author="Houyem Rais" w:date="2024-02-22T14:46:00Z"/>
        </w:rPr>
        <w:pPrChange w:id="11207" w:author="Houyem Rais" w:date="2024-02-22T14:49:00Z">
          <w:pPr>
            <w:pStyle w:val="Heading4"/>
          </w:pPr>
        </w:pPrChange>
      </w:pPr>
      <w:bookmarkStart w:id="11208" w:name="_Toc129596802"/>
      <w:bookmarkStart w:id="11209" w:name="_Toc129601257"/>
      <w:bookmarkStart w:id="11210" w:name="_Toc129596803"/>
      <w:bookmarkStart w:id="11211" w:name="_Toc129601258"/>
      <w:bookmarkStart w:id="11212" w:name="_Toc129596804"/>
      <w:bookmarkStart w:id="11213" w:name="_Toc129601259"/>
      <w:bookmarkStart w:id="11214" w:name="_Toc129596805"/>
      <w:bookmarkStart w:id="11215" w:name="_Toc129601260"/>
      <w:bookmarkStart w:id="11216" w:name="_Toc129596806"/>
      <w:bookmarkStart w:id="11217" w:name="_Toc129601261"/>
      <w:bookmarkStart w:id="11218" w:name="_Toc122610118"/>
      <w:bookmarkEnd w:id="11208"/>
      <w:bookmarkEnd w:id="11209"/>
      <w:bookmarkEnd w:id="11210"/>
      <w:bookmarkEnd w:id="11211"/>
      <w:bookmarkEnd w:id="11212"/>
      <w:bookmarkEnd w:id="11213"/>
      <w:bookmarkEnd w:id="11214"/>
      <w:bookmarkEnd w:id="11215"/>
      <w:bookmarkEnd w:id="11216"/>
      <w:bookmarkEnd w:id="11217"/>
      <w:bookmarkEnd w:id="11218"/>
      <w:del w:id="11219" w:author="Houyem Rais" w:date="2024-02-22T14:46:00Z">
        <w:r w:rsidRPr="00343F01" w:rsidDel="00201166">
          <w:delText>Les salaires et charges salariales</w:delText>
        </w:r>
      </w:del>
    </w:p>
    <w:p w14:paraId="2C239BA2" w14:textId="18E5DFB2" w:rsidR="00825A47" w:rsidRPr="00343F01" w:rsidDel="00201166" w:rsidRDefault="00825A47" w:rsidP="00D62BC5">
      <w:pPr>
        <w:spacing w:before="0" w:after="160"/>
        <w:jc w:val="left"/>
        <w:rPr>
          <w:del w:id="11220" w:author="Houyem Rais" w:date="2024-02-22T14:46:00Z"/>
        </w:rPr>
        <w:pPrChange w:id="11221" w:author="Houyem Rais" w:date="2024-02-22T14:49:00Z">
          <w:pPr/>
        </w:pPrChange>
      </w:pPr>
      <w:del w:id="11222" w:author="Houyem Rais" w:date="2024-02-22T14:46:00Z">
        <w:r w:rsidRPr="00343F01" w:rsidDel="00201166">
          <w:delText>Les charges salariales concernent le personnel affecté à l’exploitation de l’autoroute et qui est composé du </w:delText>
        </w:r>
      </w:del>
      <w:ins w:id="11223" w:author="Mohamed Amine Sdiri" w:date="2023-11-28T22:09:00Z">
        <w:del w:id="11224" w:author="Houyem Rais" w:date="2024-02-22T14:46:00Z">
          <w:r w:rsidR="00916445" w:rsidDel="00201166">
            <w:delText> </w:delText>
          </w:r>
        </w:del>
      </w:ins>
      <w:del w:id="11225" w:author="Houyem Rais" w:date="2024-02-22T14:46:00Z">
        <w:r w:rsidRPr="00343F01" w:rsidDel="00201166">
          <w:delText>:</w:delText>
        </w:r>
      </w:del>
    </w:p>
    <w:p w14:paraId="6D164E45" w14:textId="75BBF6DB" w:rsidR="00825A47" w:rsidRPr="00343F01" w:rsidDel="00201166" w:rsidRDefault="00825A47" w:rsidP="00D62BC5">
      <w:pPr>
        <w:spacing w:before="0" w:after="160"/>
        <w:jc w:val="left"/>
        <w:rPr>
          <w:del w:id="11226" w:author="Houyem Rais" w:date="2024-02-22T14:46:00Z"/>
        </w:rPr>
        <w:pPrChange w:id="11227" w:author="Houyem Rais" w:date="2024-02-22T14:49:00Z">
          <w:pPr>
            <w:pStyle w:val="BulletList1"/>
          </w:pPr>
        </w:pPrChange>
      </w:pPr>
      <w:del w:id="11228" w:author="Houyem Rais" w:date="2024-02-22T14:46:00Z">
        <w:r w:rsidRPr="00343F01" w:rsidDel="00201166">
          <w:delText>Personnel affecté aux gares de péage,</w:delText>
        </w:r>
      </w:del>
    </w:p>
    <w:p w14:paraId="0BC5A4A8" w14:textId="06E1BF59" w:rsidR="00825A47" w:rsidRPr="00343F01" w:rsidDel="00201166" w:rsidRDefault="00825A47" w:rsidP="00D62BC5">
      <w:pPr>
        <w:spacing w:before="0" w:after="160"/>
        <w:jc w:val="left"/>
        <w:rPr>
          <w:del w:id="11229" w:author="Houyem Rais" w:date="2024-02-22T14:46:00Z"/>
        </w:rPr>
        <w:pPrChange w:id="11230" w:author="Houyem Rais" w:date="2024-02-22T14:49:00Z">
          <w:pPr>
            <w:pStyle w:val="BulletList1"/>
          </w:pPr>
        </w:pPrChange>
      </w:pPr>
      <w:del w:id="11231" w:author="Houyem Rais" w:date="2024-02-22T14:46:00Z">
        <w:r w:rsidRPr="00343F01" w:rsidDel="00201166">
          <w:delText>Personnel d’entretien, et</w:delText>
        </w:r>
      </w:del>
    </w:p>
    <w:p w14:paraId="384A709D" w14:textId="61C6438D" w:rsidR="00825A47" w:rsidRPr="00343F01" w:rsidDel="00201166" w:rsidRDefault="00825A47" w:rsidP="00D62BC5">
      <w:pPr>
        <w:spacing w:before="0" w:after="160"/>
        <w:jc w:val="left"/>
        <w:rPr>
          <w:del w:id="11232" w:author="Houyem Rais" w:date="2024-02-22T14:46:00Z"/>
        </w:rPr>
        <w:pPrChange w:id="11233" w:author="Houyem Rais" w:date="2024-02-22T14:49:00Z">
          <w:pPr>
            <w:pStyle w:val="BulletList1"/>
          </w:pPr>
        </w:pPrChange>
      </w:pPr>
      <w:del w:id="11234" w:author="Houyem Rais" w:date="2024-02-22T14:46:00Z">
        <w:r w:rsidRPr="00343F01" w:rsidDel="00201166">
          <w:delText>Personnel administratif d’encadrement.</w:delText>
        </w:r>
      </w:del>
    </w:p>
    <w:p w14:paraId="1ACEF7A0" w14:textId="661DE617" w:rsidR="00825A47" w:rsidRPr="00343F01" w:rsidDel="00201166" w:rsidRDefault="00825A47" w:rsidP="00D62BC5">
      <w:pPr>
        <w:spacing w:before="0" w:after="160"/>
        <w:jc w:val="left"/>
        <w:rPr>
          <w:del w:id="11235" w:author="Houyem Rais" w:date="2024-02-22T14:46:00Z"/>
        </w:rPr>
        <w:pPrChange w:id="11236" w:author="Houyem Rais" w:date="2024-02-22T14:49:00Z">
          <w:pPr/>
        </w:pPrChange>
      </w:pPr>
      <w:del w:id="11237" w:author="Houyem Rais" w:date="2024-02-22T14:46:00Z">
        <w:r w:rsidRPr="00343F01" w:rsidDel="00201166">
          <w:delText>Pour définir les charges du personnel affecté à la gestion des gares de péage, il faut préalablement dimensionner le nombre de voies dans chaque gare en fonction du trafic prévisionnel. Les installations de péage sont généralement dimensionnées pour répondre au trafic de l’année de mise en service + 10 ans. Le génie civil est généralement dimensionné pour cet horizon, alors que les équipements de péage sont installés au fur et à mesure des besoins.</w:delText>
        </w:r>
      </w:del>
    </w:p>
    <w:p w14:paraId="10FE7EA2" w14:textId="3AE20489" w:rsidR="00825A47" w:rsidRPr="00343F01" w:rsidDel="00201166" w:rsidRDefault="00825A47" w:rsidP="00D62BC5">
      <w:pPr>
        <w:spacing w:before="0" w:after="160"/>
        <w:jc w:val="left"/>
        <w:rPr>
          <w:del w:id="11238" w:author="Houyem Rais" w:date="2024-02-22T14:46:00Z"/>
        </w:rPr>
        <w:pPrChange w:id="11239" w:author="Houyem Rais" w:date="2024-02-22T14:49:00Z">
          <w:pPr/>
        </w:pPrChange>
      </w:pPr>
      <w:del w:id="11240" w:author="Houyem Rais" w:date="2024-02-22T14:46:00Z">
        <w:r w:rsidRPr="00343F01" w:rsidDel="00201166">
          <w:delText>Le dimensionnement du nombre de voies doit être fait sur la base du trafic journalier de chaque gare.</w:delText>
        </w:r>
      </w:del>
    </w:p>
    <w:p w14:paraId="0E4CC799" w14:textId="7F7B0EAF" w:rsidR="00825A47" w:rsidRPr="00343F01" w:rsidDel="00201166" w:rsidRDefault="00825A47" w:rsidP="00D62BC5">
      <w:pPr>
        <w:spacing w:before="0" w:after="160"/>
        <w:jc w:val="left"/>
        <w:rPr>
          <w:del w:id="11241" w:author="Houyem Rais" w:date="2024-02-22T14:46:00Z"/>
        </w:rPr>
        <w:pPrChange w:id="11242" w:author="Houyem Rais" w:date="2024-02-22T14:49:00Z">
          <w:pPr/>
        </w:pPrChange>
      </w:pPr>
      <w:del w:id="11243" w:author="Houyem Rais" w:date="2024-02-22T14:46:00Z">
        <w:r w:rsidRPr="00343F01" w:rsidDel="00201166">
          <w:delText>Le tableau suivant donne, à titre indicatif, pour chaque gare de péage, le personnel affecté à l’exploitation du système de péage. Sachant que deux équipes de péagers par couloir sont nécessaires dans la période de jour (6h00-22h00), et 1 équipe par couloir est nécessaire pour la période de nuit.</w:delText>
        </w:r>
      </w:del>
    </w:p>
    <w:p w14:paraId="3291FBA5" w14:textId="3E19B90E" w:rsidR="00825A47" w:rsidRPr="00343F01" w:rsidDel="00201166" w:rsidRDefault="00825A47" w:rsidP="00D62BC5">
      <w:pPr>
        <w:spacing w:before="0" w:after="160"/>
        <w:jc w:val="left"/>
        <w:rPr>
          <w:del w:id="11244" w:author="Houyem Rais" w:date="2024-02-22T14:46:00Z"/>
        </w:rPr>
        <w:pPrChange w:id="11245" w:author="Houyem Rais" w:date="2024-02-22T14:49:00Z">
          <w:pPr/>
        </w:pPrChange>
      </w:pPr>
      <w:del w:id="11246" w:author="Houyem Rais" w:date="2024-02-22T14:46:00Z">
        <w:r w:rsidRPr="00343F01" w:rsidDel="00201166">
          <w:delText xml:space="preserve">Les hypothèses de salaires annuels </w:delText>
        </w:r>
        <w:r w:rsidR="00A2748E" w:rsidRPr="00343F01" w:rsidDel="00201166">
          <w:delText xml:space="preserve">par pays </w:delText>
        </w:r>
        <w:r w:rsidRPr="00343F01" w:rsidDel="00201166">
          <w:delText>sont les suivantes </w:delText>
        </w:r>
      </w:del>
      <w:ins w:id="11247" w:author="Mohamed Amine Sdiri" w:date="2023-11-28T22:09:00Z">
        <w:del w:id="11248" w:author="Houyem Rais" w:date="2024-02-22T14:46:00Z">
          <w:r w:rsidR="00916445" w:rsidDel="00201166">
            <w:delText> </w:delText>
          </w:r>
        </w:del>
      </w:ins>
      <w:del w:id="11249" w:author="Houyem Rais" w:date="2024-02-22T14:46:00Z">
        <w:r w:rsidRPr="00343F01" w:rsidDel="00201166">
          <w:delText>:</w:delText>
        </w:r>
      </w:del>
    </w:p>
    <w:p w14:paraId="0B076018" w14:textId="7BDD1351" w:rsidR="00916445" w:rsidDel="00201166" w:rsidRDefault="00916445" w:rsidP="00D62BC5">
      <w:pPr>
        <w:spacing w:before="0" w:after="160"/>
        <w:jc w:val="left"/>
        <w:rPr>
          <w:ins w:id="11250" w:author="Mohamed Amine Sdiri" w:date="2023-11-28T22:09:00Z"/>
          <w:del w:id="11251" w:author="Houyem Rais" w:date="2024-02-22T14:46:00Z"/>
        </w:rPr>
        <w:pPrChange w:id="11252" w:author="Houyem Rais" w:date="2024-02-22T14:49:00Z">
          <w:pPr>
            <w:pStyle w:val="Caption"/>
          </w:pPr>
        </w:pPrChange>
      </w:pPr>
    </w:p>
    <w:p w14:paraId="4693F8CD" w14:textId="6B3B0455" w:rsidR="00916445" w:rsidDel="00201166" w:rsidRDefault="00916445" w:rsidP="00D62BC5">
      <w:pPr>
        <w:spacing w:before="0" w:after="160"/>
        <w:jc w:val="left"/>
        <w:rPr>
          <w:ins w:id="11253" w:author="Mohamed Amine Sdiri" w:date="2023-11-28T22:09:00Z"/>
          <w:del w:id="11254" w:author="Houyem Rais" w:date="2024-02-22T14:46:00Z"/>
        </w:rPr>
        <w:pPrChange w:id="11255" w:author="Houyem Rais" w:date="2024-02-22T14:49:00Z">
          <w:pPr>
            <w:pStyle w:val="Caption"/>
          </w:pPr>
        </w:pPrChange>
      </w:pPr>
    </w:p>
    <w:p w14:paraId="2082FDD2" w14:textId="52221F19" w:rsidR="00916445" w:rsidDel="00201166" w:rsidRDefault="00916445" w:rsidP="00D62BC5">
      <w:pPr>
        <w:spacing w:before="0" w:after="160"/>
        <w:jc w:val="left"/>
        <w:rPr>
          <w:ins w:id="11256" w:author="Mohamed Amine Sdiri" w:date="2023-11-28T22:09:00Z"/>
          <w:del w:id="11257" w:author="Houyem Rais" w:date="2024-02-22T14:46:00Z"/>
        </w:rPr>
        <w:pPrChange w:id="11258" w:author="Houyem Rais" w:date="2024-02-22T14:49:00Z">
          <w:pPr>
            <w:pStyle w:val="Caption"/>
          </w:pPr>
        </w:pPrChange>
      </w:pPr>
    </w:p>
    <w:p w14:paraId="444A4F90" w14:textId="6120794E" w:rsidR="00825A47" w:rsidRPr="00343F01" w:rsidDel="00201166" w:rsidRDefault="00825A47" w:rsidP="00D62BC5">
      <w:pPr>
        <w:spacing w:before="0" w:after="160"/>
        <w:jc w:val="left"/>
        <w:rPr>
          <w:del w:id="11259" w:author="Houyem Rais" w:date="2024-02-22T14:46:00Z"/>
        </w:rPr>
        <w:pPrChange w:id="11260" w:author="Houyem Rais" w:date="2024-02-22T14:49:00Z">
          <w:pPr>
            <w:pStyle w:val="Caption"/>
          </w:pPr>
        </w:pPrChange>
      </w:pPr>
      <w:bookmarkStart w:id="11261" w:name="_Toc152165483"/>
      <w:del w:id="1126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1263" w:author="Mohamed Amine Sdiri" w:date="2023-11-29T15:48:00Z">
        <w:del w:id="11264" w:author="Houyem Rais" w:date="2024-02-22T14:46:00Z">
          <w:r w:rsidR="002B5C95" w:rsidDel="00201166">
            <w:rPr>
              <w:noProof/>
            </w:rPr>
            <w:delText>45</w:delText>
          </w:r>
        </w:del>
      </w:ins>
      <w:del w:id="11265" w:author="Houyem Rais" w:date="2024-02-22T14:46:00Z">
        <w:r w:rsidR="00F555DC" w:rsidDel="00201166">
          <w:rPr>
            <w:noProof/>
          </w:rPr>
          <w:delText>46</w:delText>
        </w:r>
        <w:r w:rsidR="00B0561B" w:rsidDel="00201166">
          <w:rPr>
            <w:noProof/>
          </w:rPr>
          <w:fldChar w:fldCharType="end"/>
        </w:r>
        <w:r w:rsidRPr="00343F01" w:rsidDel="00201166">
          <w:delText xml:space="preserve"> Hypothèses de salaire </w:delText>
        </w:r>
        <w:r w:rsidR="00096934" w:rsidRPr="00343F01" w:rsidDel="00201166">
          <w:delText xml:space="preserve">annuel moyen par personne </w:delText>
        </w:r>
        <w:r w:rsidRPr="00343F01" w:rsidDel="00201166">
          <w:delText>(</w:delText>
        </w:r>
        <w:r w:rsidR="00892113" w:rsidRPr="00343F01" w:rsidDel="00201166">
          <w:delText xml:space="preserve">USD </w:delText>
        </w:r>
        <w:r w:rsidR="00FC28F0" w:rsidRPr="00343F01" w:rsidDel="00201166">
          <w:delText>CE 2023</w:delText>
        </w:r>
        <w:r w:rsidRPr="00343F01" w:rsidDel="00201166">
          <w:delText>)</w:delText>
        </w:r>
        <w:bookmarkEnd w:id="11261"/>
      </w:del>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1732"/>
        <w:gridCol w:w="1732"/>
        <w:gridCol w:w="1127"/>
        <w:gridCol w:w="1266"/>
        <w:gridCol w:w="1424"/>
      </w:tblGrid>
      <w:tr w:rsidR="00825A47" w:rsidRPr="00343F01" w:rsidDel="00201166" w14:paraId="0B610022" w14:textId="1FFC560B" w:rsidTr="00096934">
        <w:trPr>
          <w:trHeight w:val="344"/>
          <w:del w:id="11266" w:author="Houyem Rais" w:date="2024-02-22T14:46:00Z"/>
        </w:trPr>
        <w:tc>
          <w:tcPr>
            <w:tcW w:w="1966" w:type="dxa"/>
            <w:shd w:val="clear" w:color="auto" w:fill="D9D9D9" w:themeFill="background1" w:themeFillShade="D9"/>
            <w:vAlign w:val="center"/>
          </w:tcPr>
          <w:p w14:paraId="6B53BE3F" w14:textId="35DAA085" w:rsidR="00825A47" w:rsidRPr="00343F01" w:rsidDel="00201166" w:rsidRDefault="00825A47" w:rsidP="00D62BC5">
            <w:pPr>
              <w:spacing w:before="0" w:after="160"/>
              <w:jc w:val="left"/>
              <w:rPr>
                <w:del w:id="11267" w:author="Houyem Rais" w:date="2024-02-22T14:46:00Z"/>
                <w:b/>
                <w:bCs/>
                <w:sz w:val="20"/>
                <w:szCs w:val="20"/>
              </w:rPr>
              <w:pPrChange w:id="11268" w:author="Houyem Rais" w:date="2024-02-22T14:49:00Z">
                <w:pPr>
                  <w:spacing w:before="0" w:after="0" w:line="240" w:lineRule="auto"/>
                </w:pPr>
              </w:pPrChange>
            </w:pPr>
          </w:p>
        </w:tc>
        <w:tc>
          <w:tcPr>
            <w:tcW w:w="1732" w:type="dxa"/>
            <w:shd w:val="clear" w:color="auto" w:fill="D9D9D9" w:themeFill="background1" w:themeFillShade="D9"/>
            <w:vAlign w:val="center"/>
            <w:hideMark/>
          </w:tcPr>
          <w:p w14:paraId="06B65A65" w14:textId="623FB18D" w:rsidR="00825A47" w:rsidRPr="00343F01" w:rsidDel="00201166" w:rsidRDefault="00825A47" w:rsidP="00D62BC5">
            <w:pPr>
              <w:spacing w:before="0" w:after="160"/>
              <w:jc w:val="left"/>
              <w:rPr>
                <w:del w:id="11269" w:author="Houyem Rais" w:date="2024-02-22T14:46:00Z"/>
                <w:b/>
                <w:bCs/>
                <w:sz w:val="20"/>
                <w:szCs w:val="20"/>
              </w:rPr>
              <w:pPrChange w:id="11270" w:author="Houyem Rais" w:date="2024-02-22T14:49:00Z">
                <w:pPr>
                  <w:spacing w:before="0" w:after="0" w:line="240" w:lineRule="auto"/>
                </w:pPr>
              </w:pPrChange>
            </w:pPr>
            <w:del w:id="11271" w:author="Houyem Rais" w:date="2024-02-22T14:46:00Z">
              <w:r w:rsidRPr="00343F01" w:rsidDel="00201166">
                <w:rPr>
                  <w:b/>
                  <w:bCs/>
                  <w:sz w:val="20"/>
                  <w:szCs w:val="20"/>
                </w:rPr>
                <w:delText>Péagers du jour</w:delText>
              </w:r>
            </w:del>
          </w:p>
        </w:tc>
        <w:tc>
          <w:tcPr>
            <w:tcW w:w="1732" w:type="dxa"/>
            <w:shd w:val="clear" w:color="auto" w:fill="D9D9D9" w:themeFill="background1" w:themeFillShade="D9"/>
            <w:vAlign w:val="center"/>
            <w:hideMark/>
          </w:tcPr>
          <w:p w14:paraId="1CB69090" w14:textId="3A979CA4" w:rsidR="00825A47" w:rsidRPr="00343F01" w:rsidDel="00201166" w:rsidRDefault="00825A47" w:rsidP="00D62BC5">
            <w:pPr>
              <w:spacing w:before="0" w:after="160"/>
              <w:jc w:val="left"/>
              <w:rPr>
                <w:del w:id="11272" w:author="Houyem Rais" w:date="2024-02-22T14:46:00Z"/>
                <w:b/>
                <w:bCs/>
                <w:sz w:val="20"/>
                <w:szCs w:val="20"/>
              </w:rPr>
              <w:pPrChange w:id="11273" w:author="Houyem Rais" w:date="2024-02-22T14:49:00Z">
                <w:pPr>
                  <w:spacing w:before="0" w:after="0" w:line="240" w:lineRule="auto"/>
                </w:pPr>
              </w:pPrChange>
            </w:pPr>
            <w:del w:id="11274" w:author="Houyem Rais" w:date="2024-02-22T14:46:00Z">
              <w:r w:rsidRPr="00343F01" w:rsidDel="00201166">
                <w:rPr>
                  <w:b/>
                  <w:bCs/>
                  <w:sz w:val="20"/>
                  <w:szCs w:val="20"/>
                </w:rPr>
                <w:delText>Péagers de nuit</w:delText>
              </w:r>
            </w:del>
          </w:p>
        </w:tc>
        <w:tc>
          <w:tcPr>
            <w:tcW w:w="1127" w:type="dxa"/>
            <w:shd w:val="clear" w:color="auto" w:fill="D9D9D9" w:themeFill="background1" w:themeFillShade="D9"/>
            <w:vAlign w:val="center"/>
            <w:hideMark/>
          </w:tcPr>
          <w:p w14:paraId="22D49CCF" w14:textId="56F1085F" w:rsidR="00825A47" w:rsidRPr="00343F01" w:rsidDel="00201166" w:rsidRDefault="00825A47" w:rsidP="00D62BC5">
            <w:pPr>
              <w:spacing w:before="0" w:after="160"/>
              <w:jc w:val="left"/>
              <w:rPr>
                <w:del w:id="11275" w:author="Houyem Rais" w:date="2024-02-22T14:46:00Z"/>
                <w:b/>
                <w:bCs/>
                <w:sz w:val="20"/>
                <w:szCs w:val="20"/>
              </w:rPr>
              <w:pPrChange w:id="11276" w:author="Houyem Rais" w:date="2024-02-22T14:49:00Z">
                <w:pPr>
                  <w:spacing w:before="0" w:after="0" w:line="240" w:lineRule="auto"/>
                </w:pPr>
              </w:pPrChange>
            </w:pPr>
            <w:del w:id="11277" w:author="Houyem Rais" w:date="2024-02-22T14:46:00Z">
              <w:r w:rsidRPr="00343F01" w:rsidDel="00201166">
                <w:rPr>
                  <w:b/>
                  <w:bCs/>
                  <w:sz w:val="20"/>
                  <w:szCs w:val="20"/>
                </w:rPr>
                <w:delText>Chef de gare</w:delText>
              </w:r>
            </w:del>
          </w:p>
        </w:tc>
        <w:tc>
          <w:tcPr>
            <w:tcW w:w="1266" w:type="dxa"/>
            <w:shd w:val="clear" w:color="auto" w:fill="D9D9D9" w:themeFill="background1" w:themeFillShade="D9"/>
            <w:vAlign w:val="center"/>
            <w:hideMark/>
          </w:tcPr>
          <w:p w14:paraId="51908964" w14:textId="2AE32BC3" w:rsidR="00825A47" w:rsidRPr="00343F01" w:rsidDel="00201166" w:rsidRDefault="00825A47" w:rsidP="00D62BC5">
            <w:pPr>
              <w:spacing w:before="0" w:after="160"/>
              <w:jc w:val="left"/>
              <w:rPr>
                <w:del w:id="11278" w:author="Houyem Rais" w:date="2024-02-22T14:46:00Z"/>
                <w:b/>
                <w:bCs/>
                <w:sz w:val="20"/>
                <w:szCs w:val="20"/>
              </w:rPr>
              <w:pPrChange w:id="11279" w:author="Houyem Rais" w:date="2024-02-22T14:49:00Z">
                <w:pPr>
                  <w:spacing w:before="0" w:after="0" w:line="240" w:lineRule="auto"/>
                </w:pPr>
              </w:pPrChange>
            </w:pPr>
            <w:del w:id="11280" w:author="Houyem Rais" w:date="2024-02-22T14:46:00Z">
              <w:r w:rsidRPr="00343F01" w:rsidDel="00201166">
                <w:rPr>
                  <w:b/>
                  <w:bCs/>
                  <w:sz w:val="20"/>
                  <w:szCs w:val="20"/>
                </w:rPr>
                <w:delText>Personnel d’entretien</w:delText>
              </w:r>
            </w:del>
          </w:p>
        </w:tc>
        <w:tc>
          <w:tcPr>
            <w:tcW w:w="1424" w:type="dxa"/>
            <w:shd w:val="clear" w:color="auto" w:fill="D9D9D9" w:themeFill="background1" w:themeFillShade="D9"/>
            <w:vAlign w:val="center"/>
            <w:hideMark/>
          </w:tcPr>
          <w:p w14:paraId="30F39327" w14:textId="2BF2E307" w:rsidR="00825A47" w:rsidRPr="00343F01" w:rsidDel="00201166" w:rsidRDefault="00825A47" w:rsidP="00D62BC5">
            <w:pPr>
              <w:spacing w:before="0" w:after="160"/>
              <w:jc w:val="left"/>
              <w:rPr>
                <w:del w:id="11281" w:author="Houyem Rais" w:date="2024-02-22T14:46:00Z"/>
                <w:b/>
                <w:bCs/>
                <w:sz w:val="20"/>
                <w:szCs w:val="20"/>
              </w:rPr>
              <w:pPrChange w:id="11282" w:author="Houyem Rais" w:date="2024-02-22T14:49:00Z">
                <w:pPr>
                  <w:spacing w:before="0" w:after="0" w:line="240" w:lineRule="auto"/>
                </w:pPr>
              </w:pPrChange>
            </w:pPr>
            <w:del w:id="11283" w:author="Houyem Rais" w:date="2024-02-22T14:46:00Z">
              <w:r w:rsidRPr="00343F01" w:rsidDel="00201166">
                <w:rPr>
                  <w:b/>
                  <w:bCs/>
                  <w:sz w:val="20"/>
                  <w:szCs w:val="20"/>
                </w:rPr>
                <w:delText>Personnel administratif</w:delText>
              </w:r>
            </w:del>
          </w:p>
        </w:tc>
      </w:tr>
      <w:tr w:rsidR="007E438E" w:rsidRPr="00343F01" w:rsidDel="00201166" w14:paraId="3A4A961A" w14:textId="6EE359BD" w:rsidTr="00132A8F">
        <w:trPr>
          <w:trHeight w:val="58"/>
          <w:del w:id="11284" w:author="Houyem Rais" w:date="2024-02-22T14:46:00Z"/>
        </w:trPr>
        <w:tc>
          <w:tcPr>
            <w:tcW w:w="1966" w:type="dxa"/>
            <w:shd w:val="clear" w:color="auto" w:fill="auto"/>
            <w:vAlign w:val="center"/>
          </w:tcPr>
          <w:p w14:paraId="234EDE56" w14:textId="2314AF89" w:rsidR="007E438E" w:rsidRPr="00343F01" w:rsidDel="00201166" w:rsidRDefault="007E438E" w:rsidP="00D62BC5">
            <w:pPr>
              <w:spacing w:before="0" w:after="160"/>
              <w:jc w:val="left"/>
              <w:rPr>
                <w:del w:id="11285" w:author="Houyem Rais" w:date="2024-02-22T14:46:00Z"/>
                <w:b/>
                <w:bCs/>
                <w:sz w:val="20"/>
                <w:szCs w:val="20"/>
              </w:rPr>
              <w:pPrChange w:id="11286" w:author="Houyem Rais" w:date="2024-02-22T14:49:00Z">
                <w:pPr>
                  <w:spacing w:before="0" w:after="0" w:line="240" w:lineRule="auto"/>
                </w:pPr>
              </w:pPrChange>
            </w:pPr>
            <w:del w:id="11287" w:author="Houyem Rais" w:date="2024-02-22T14:46:00Z">
              <w:r w:rsidRPr="00343F01" w:rsidDel="00201166">
                <w:rPr>
                  <w:b/>
                  <w:bCs/>
                  <w:sz w:val="20"/>
                  <w:szCs w:val="20"/>
                </w:rPr>
                <w:delText>Togo</w:delText>
              </w:r>
            </w:del>
          </w:p>
        </w:tc>
        <w:tc>
          <w:tcPr>
            <w:tcW w:w="1732" w:type="dxa"/>
            <w:shd w:val="clear" w:color="auto" w:fill="auto"/>
            <w:noWrap/>
            <w:vAlign w:val="center"/>
          </w:tcPr>
          <w:p w14:paraId="23B455BF" w14:textId="4A9C878B" w:rsidR="007E438E" w:rsidRPr="00343F01" w:rsidDel="00201166" w:rsidRDefault="007E438E" w:rsidP="00D62BC5">
            <w:pPr>
              <w:spacing w:before="0" w:after="160"/>
              <w:jc w:val="left"/>
              <w:rPr>
                <w:del w:id="11288" w:author="Houyem Rais" w:date="2024-02-22T14:46:00Z"/>
                <w:sz w:val="20"/>
                <w:szCs w:val="20"/>
                <w:highlight w:val="yellow"/>
                <w:lang w:bidi="ar-TN"/>
              </w:rPr>
              <w:pPrChange w:id="11289" w:author="Houyem Rais" w:date="2024-02-22T14:49:00Z">
                <w:pPr>
                  <w:spacing w:before="0" w:after="0" w:line="240" w:lineRule="auto"/>
                  <w:jc w:val="center"/>
                </w:pPr>
              </w:pPrChange>
            </w:pPr>
            <w:del w:id="11290" w:author="Houyem Rais" w:date="2024-02-22T14:46:00Z">
              <w:r w:rsidRPr="00343F01" w:rsidDel="00201166">
                <w:rPr>
                  <w:rFonts w:ascii="Calibri" w:hAnsi="Calibri" w:cs="Calibri"/>
                  <w:sz w:val="20"/>
                  <w:szCs w:val="20"/>
                </w:rPr>
                <w:delText>3 000</w:delText>
              </w:r>
            </w:del>
          </w:p>
        </w:tc>
        <w:tc>
          <w:tcPr>
            <w:tcW w:w="1732" w:type="dxa"/>
            <w:shd w:val="clear" w:color="auto" w:fill="auto"/>
            <w:noWrap/>
            <w:vAlign w:val="center"/>
          </w:tcPr>
          <w:p w14:paraId="584A4552" w14:textId="5553178C" w:rsidR="007E438E" w:rsidRPr="00343F01" w:rsidDel="00201166" w:rsidRDefault="007E438E" w:rsidP="00D62BC5">
            <w:pPr>
              <w:spacing w:before="0" w:after="160"/>
              <w:jc w:val="left"/>
              <w:rPr>
                <w:del w:id="11291" w:author="Houyem Rais" w:date="2024-02-22T14:46:00Z"/>
                <w:sz w:val="20"/>
                <w:szCs w:val="20"/>
                <w:highlight w:val="yellow"/>
              </w:rPr>
              <w:pPrChange w:id="11292" w:author="Houyem Rais" w:date="2024-02-22T14:49:00Z">
                <w:pPr>
                  <w:spacing w:before="0" w:after="0" w:line="240" w:lineRule="auto"/>
                  <w:jc w:val="center"/>
                </w:pPr>
              </w:pPrChange>
            </w:pPr>
            <w:del w:id="11293" w:author="Houyem Rais" w:date="2024-02-22T14:46:00Z">
              <w:r w:rsidRPr="00343F01" w:rsidDel="00201166">
                <w:rPr>
                  <w:rFonts w:ascii="Calibri" w:hAnsi="Calibri" w:cs="Calibri"/>
                  <w:sz w:val="20"/>
                  <w:szCs w:val="20"/>
                </w:rPr>
                <w:delText>3 000</w:delText>
              </w:r>
            </w:del>
          </w:p>
        </w:tc>
        <w:tc>
          <w:tcPr>
            <w:tcW w:w="1127" w:type="dxa"/>
            <w:shd w:val="clear" w:color="auto" w:fill="auto"/>
            <w:noWrap/>
            <w:vAlign w:val="center"/>
          </w:tcPr>
          <w:p w14:paraId="345238D3" w14:textId="7F5A8712" w:rsidR="007E438E" w:rsidRPr="00343F01" w:rsidDel="00201166" w:rsidRDefault="007E438E" w:rsidP="00D62BC5">
            <w:pPr>
              <w:spacing w:before="0" w:after="160"/>
              <w:jc w:val="left"/>
              <w:rPr>
                <w:del w:id="11294" w:author="Houyem Rais" w:date="2024-02-22T14:46:00Z"/>
                <w:sz w:val="20"/>
                <w:szCs w:val="20"/>
                <w:highlight w:val="yellow"/>
              </w:rPr>
              <w:pPrChange w:id="11295" w:author="Houyem Rais" w:date="2024-02-22T14:49:00Z">
                <w:pPr>
                  <w:spacing w:before="0" w:after="0" w:line="240" w:lineRule="auto"/>
                  <w:jc w:val="center"/>
                </w:pPr>
              </w:pPrChange>
            </w:pPr>
            <w:del w:id="11296" w:author="Houyem Rais" w:date="2024-02-22T14:46:00Z">
              <w:r w:rsidRPr="00343F01" w:rsidDel="00201166">
                <w:rPr>
                  <w:rFonts w:ascii="Calibri" w:hAnsi="Calibri" w:cs="Calibri"/>
                  <w:sz w:val="20"/>
                  <w:szCs w:val="20"/>
                </w:rPr>
                <w:delText>7 000</w:delText>
              </w:r>
            </w:del>
          </w:p>
        </w:tc>
        <w:tc>
          <w:tcPr>
            <w:tcW w:w="1266" w:type="dxa"/>
            <w:shd w:val="clear" w:color="auto" w:fill="auto"/>
            <w:noWrap/>
            <w:vAlign w:val="center"/>
          </w:tcPr>
          <w:p w14:paraId="515ACEEB" w14:textId="4EBD8E27" w:rsidR="007E438E" w:rsidRPr="00343F01" w:rsidDel="00201166" w:rsidRDefault="007E438E" w:rsidP="00D62BC5">
            <w:pPr>
              <w:spacing w:before="0" w:after="160"/>
              <w:jc w:val="left"/>
              <w:rPr>
                <w:del w:id="11297" w:author="Houyem Rais" w:date="2024-02-22T14:46:00Z"/>
                <w:sz w:val="20"/>
                <w:szCs w:val="20"/>
                <w:highlight w:val="yellow"/>
              </w:rPr>
              <w:pPrChange w:id="11298" w:author="Houyem Rais" w:date="2024-02-22T14:49:00Z">
                <w:pPr>
                  <w:spacing w:before="0" w:after="0" w:line="240" w:lineRule="auto"/>
                  <w:jc w:val="center"/>
                </w:pPr>
              </w:pPrChange>
            </w:pPr>
            <w:del w:id="11299" w:author="Houyem Rais" w:date="2024-02-22T14:46:00Z">
              <w:r w:rsidRPr="00343F01" w:rsidDel="00201166">
                <w:rPr>
                  <w:rFonts w:ascii="Calibri" w:hAnsi="Calibri" w:cs="Calibri"/>
                  <w:sz w:val="20"/>
                  <w:szCs w:val="20"/>
                </w:rPr>
                <w:delText>4 000</w:delText>
              </w:r>
            </w:del>
          </w:p>
        </w:tc>
        <w:tc>
          <w:tcPr>
            <w:tcW w:w="1424" w:type="dxa"/>
            <w:shd w:val="clear" w:color="auto" w:fill="auto"/>
            <w:noWrap/>
            <w:vAlign w:val="center"/>
          </w:tcPr>
          <w:p w14:paraId="23C0E62A" w14:textId="6E69E0D6" w:rsidR="007E438E" w:rsidRPr="00343F01" w:rsidDel="00201166" w:rsidRDefault="007E438E" w:rsidP="00D62BC5">
            <w:pPr>
              <w:spacing w:before="0" w:after="160"/>
              <w:jc w:val="left"/>
              <w:rPr>
                <w:del w:id="11300" w:author="Houyem Rais" w:date="2024-02-22T14:46:00Z"/>
                <w:sz w:val="20"/>
                <w:szCs w:val="20"/>
                <w:highlight w:val="yellow"/>
              </w:rPr>
              <w:pPrChange w:id="11301" w:author="Houyem Rais" w:date="2024-02-22T14:49:00Z">
                <w:pPr>
                  <w:spacing w:before="0" w:after="0" w:line="240" w:lineRule="auto"/>
                  <w:jc w:val="center"/>
                </w:pPr>
              </w:pPrChange>
            </w:pPr>
            <w:del w:id="11302" w:author="Houyem Rais" w:date="2024-02-22T14:46:00Z">
              <w:r w:rsidRPr="00343F01" w:rsidDel="00201166">
                <w:rPr>
                  <w:rFonts w:ascii="Calibri" w:hAnsi="Calibri" w:cs="Calibri"/>
                  <w:sz w:val="20"/>
                  <w:szCs w:val="20"/>
                </w:rPr>
                <w:delText>5 000</w:delText>
              </w:r>
            </w:del>
          </w:p>
        </w:tc>
      </w:tr>
      <w:tr w:rsidR="007E438E" w:rsidRPr="00343F01" w:rsidDel="00201166" w14:paraId="1125A067" w14:textId="146E9E77" w:rsidTr="00A51693">
        <w:trPr>
          <w:trHeight w:val="54"/>
          <w:del w:id="11303" w:author="Houyem Rais" w:date="2024-02-22T14:46:00Z"/>
        </w:trPr>
        <w:tc>
          <w:tcPr>
            <w:tcW w:w="1966" w:type="dxa"/>
            <w:shd w:val="clear" w:color="auto" w:fill="auto"/>
            <w:vAlign w:val="center"/>
          </w:tcPr>
          <w:p w14:paraId="54B2DAF2" w14:textId="6C3F1345" w:rsidR="007E438E" w:rsidRPr="00343F01" w:rsidDel="00201166" w:rsidRDefault="007E438E" w:rsidP="00D62BC5">
            <w:pPr>
              <w:spacing w:before="0" w:after="160"/>
              <w:jc w:val="left"/>
              <w:rPr>
                <w:del w:id="11304" w:author="Houyem Rais" w:date="2024-02-22T14:46:00Z"/>
                <w:b/>
                <w:bCs/>
                <w:sz w:val="20"/>
                <w:szCs w:val="20"/>
              </w:rPr>
              <w:pPrChange w:id="11305" w:author="Houyem Rais" w:date="2024-02-22T14:49:00Z">
                <w:pPr>
                  <w:spacing w:before="0" w:after="0" w:line="240" w:lineRule="auto"/>
                </w:pPr>
              </w:pPrChange>
            </w:pPr>
            <w:del w:id="11306" w:author="Houyem Rais" w:date="2024-02-22T14:46:00Z">
              <w:r w:rsidRPr="00343F01" w:rsidDel="00201166">
                <w:rPr>
                  <w:b/>
                  <w:bCs/>
                  <w:sz w:val="20"/>
                  <w:szCs w:val="20"/>
                </w:rPr>
                <w:delText>Bénin</w:delText>
              </w:r>
            </w:del>
          </w:p>
        </w:tc>
        <w:tc>
          <w:tcPr>
            <w:tcW w:w="1732" w:type="dxa"/>
            <w:shd w:val="clear" w:color="auto" w:fill="auto"/>
            <w:noWrap/>
            <w:vAlign w:val="center"/>
          </w:tcPr>
          <w:p w14:paraId="6C865A77" w14:textId="23736120" w:rsidR="007E438E" w:rsidRPr="00343F01" w:rsidDel="00201166" w:rsidRDefault="007E438E" w:rsidP="00D62BC5">
            <w:pPr>
              <w:spacing w:before="0" w:after="160"/>
              <w:jc w:val="left"/>
              <w:rPr>
                <w:del w:id="11307" w:author="Houyem Rais" w:date="2024-02-22T14:46:00Z"/>
                <w:sz w:val="20"/>
                <w:szCs w:val="20"/>
                <w:highlight w:val="yellow"/>
              </w:rPr>
              <w:pPrChange w:id="11308" w:author="Houyem Rais" w:date="2024-02-22T14:49:00Z">
                <w:pPr>
                  <w:spacing w:before="0" w:after="0" w:line="240" w:lineRule="auto"/>
                  <w:jc w:val="center"/>
                </w:pPr>
              </w:pPrChange>
            </w:pPr>
            <w:del w:id="11309" w:author="Houyem Rais" w:date="2024-02-22T14:46:00Z">
              <w:r w:rsidRPr="00343F01" w:rsidDel="00201166">
                <w:rPr>
                  <w:rFonts w:ascii="Calibri" w:hAnsi="Calibri" w:cs="Calibri"/>
                  <w:sz w:val="20"/>
                  <w:szCs w:val="20"/>
                </w:rPr>
                <w:delText>2 000</w:delText>
              </w:r>
            </w:del>
          </w:p>
        </w:tc>
        <w:tc>
          <w:tcPr>
            <w:tcW w:w="1732" w:type="dxa"/>
            <w:shd w:val="clear" w:color="auto" w:fill="auto"/>
            <w:noWrap/>
            <w:vAlign w:val="center"/>
          </w:tcPr>
          <w:p w14:paraId="79497E4A" w14:textId="6F570223" w:rsidR="007E438E" w:rsidRPr="00343F01" w:rsidDel="00201166" w:rsidRDefault="007E438E" w:rsidP="00D62BC5">
            <w:pPr>
              <w:spacing w:before="0" w:after="160"/>
              <w:jc w:val="left"/>
              <w:rPr>
                <w:del w:id="11310" w:author="Houyem Rais" w:date="2024-02-22T14:46:00Z"/>
                <w:sz w:val="20"/>
                <w:szCs w:val="20"/>
                <w:highlight w:val="yellow"/>
              </w:rPr>
              <w:pPrChange w:id="11311" w:author="Houyem Rais" w:date="2024-02-22T14:49:00Z">
                <w:pPr>
                  <w:spacing w:before="0" w:after="0" w:line="240" w:lineRule="auto"/>
                  <w:jc w:val="center"/>
                </w:pPr>
              </w:pPrChange>
            </w:pPr>
            <w:del w:id="11312" w:author="Houyem Rais" w:date="2024-02-22T14:46:00Z">
              <w:r w:rsidRPr="00343F01" w:rsidDel="00201166">
                <w:rPr>
                  <w:rFonts w:ascii="Calibri" w:hAnsi="Calibri" w:cs="Calibri"/>
                  <w:sz w:val="20"/>
                  <w:szCs w:val="20"/>
                </w:rPr>
                <w:delText>2 000</w:delText>
              </w:r>
            </w:del>
          </w:p>
        </w:tc>
        <w:tc>
          <w:tcPr>
            <w:tcW w:w="1127" w:type="dxa"/>
            <w:shd w:val="clear" w:color="auto" w:fill="auto"/>
            <w:noWrap/>
            <w:vAlign w:val="center"/>
          </w:tcPr>
          <w:p w14:paraId="137ECEDA" w14:textId="497C1BD0" w:rsidR="007E438E" w:rsidRPr="00343F01" w:rsidDel="00201166" w:rsidRDefault="007E438E" w:rsidP="00D62BC5">
            <w:pPr>
              <w:spacing w:before="0" w:after="160"/>
              <w:jc w:val="left"/>
              <w:rPr>
                <w:del w:id="11313" w:author="Houyem Rais" w:date="2024-02-22T14:46:00Z"/>
                <w:sz w:val="20"/>
                <w:szCs w:val="20"/>
                <w:highlight w:val="yellow"/>
              </w:rPr>
              <w:pPrChange w:id="11314" w:author="Houyem Rais" w:date="2024-02-22T14:49:00Z">
                <w:pPr>
                  <w:spacing w:before="0" w:after="0" w:line="240" w:lineRule="auto"/>
                  <w:jc w:val="center"/>
                </w:pPr>
              </w:pPrChange>
            </w:pPr>
            <w:del w:id="11315" w:author="Houyem Rais" w:date="2024-02-22T14:46:00Z">
              <w:r w:rsidRPr="00343F01" w:rsidDel="00201166">
                <w:rPr>
                  <w:rFonts w:ascii="Calibri" w:hAnsi="Calibri" w:cs="Calibri"/>
                  <w:sz w:val="20"/>
                  <w:szCs w:val="20"/>
                </w:rPr>
                <w:delText>5 000</w:delText>
              </w:r>
            </w:del>
          </w:p>
        </w:tc>
        <w:tc>
          <w:tcPr>
            <w:tcW w:w="1266" w:type="dxa"/>
            <w:shd w:val="clear" w:color="auto" w:fill="auto"/>
            <w:noWrap/>
            <w:vAlign w:val="center"/>
          </w:tcPr>
          <w:p w14:paraId="02D23F51" w14:textId="7B85B616" w:rsidR="007E438E" w:rsidRPr="00343F01" w:rsidDel="00201166" w:rsidRDefault="007E438E" w:rsidP="00D62BC5">
            <w:pPr>
              <w:spacing w:before="0" w:after="160"/>
              <w:jc w:val="left"/>
              <w:rPr>
                <w:del w:id="11316" w:author="Houyem Rais" w:date="2024-02-22T14:46:00Z"/>
                <w:sz w:val="20"/>
                <w:szCs w:val="20"/>
                <w:highlight w:val="yellow"/>
              </w:rPr>
              <w:pPrChange w:id="11317" w:author="Houyem Rais" w:date="2024-02-22T14:49:00Z">
                <w:pPr>
                  <w:spacing w:before="0" w:after="0" w:line="240" w:lineRule="auto"/>
                  <w:jc w:val="center"/>
                </w:pPr>
              </w:pPrChange>
            </w:pPr>
            <w:del w:id="11318" w:author="Houyem Rais" w:date="2024-02-22T14:46:00Z">
              <w:r w:rsidRPr="00343F01" w:rsidDel="00201166">
                <w:rPr>
                  <w:rFonts w:ascii="Calibri" w:hAnsi="Calibri" w:cs="Calibri"/>
                  <w:sz w:val="20"/>
                  <w:szCs w:val="20"/>
                </w:rPr>
                <w:delText>2 500</w:delText>
              </w:r>
            </w:del>
          </w:p>
        </w:tc>
        <w:tc>
          <w:tcPr>
            <w:tcW w:w="1424" w:type="dxa"/>
            <w:shd w:val="clear" w:color="auto" w:fill="auto"/>
            <w:noWrap/>
            <w:vAlign w:val="center"/>
          </w:tcPr>
          <w:p w14:paraId="56D3A9CA" w14:textId="55EA3135" w:rsidR="007E438E" w:rsidRPr="00343F01" w:rsidDel="00201166" w:rsidRDefault="007E438E" w:rsidP="00D62BC5">
            <w:pPr>
              <w:spacing w:before="0" w:after="160"/>
              <w:jc w:val="left"/>
              <w:rPr>
                <w:del w:id="11319" w:author="Houyem Rais" w:date="2024-02-22T14:46:00Z"/>
                <w:sz w:val="20"/>
                <w:szCs w:val="20"/>
                <w:highlight w:val="yellow"/>
              </w:rPr>
              <w:pPrChange w:id="11320" w:author="Houyem Rais" w:date="2024-02-22T14:49:00Z">
                <w:pPr>
                  <w:spacing w:before="0" w:after="0" w:line="240" w:lineRule="auto"/>
                  <w:jc w:val="center"/>
                </w:pPr>
              </w:pPrChange>
            </w:pPr>
            <w:del w:id="11321" w:author="Houyem Rais" w:date="2024-02-22T14:46:00Z">
              <w:r w:rsidRPr="00343F01" w:rsidDel="00201166">
                <w:rPr>
                  <w:rFonts w:ascii="Calibri" w:hAnsi="Calibri" w:cs="Calibri"/>
                  <w:sz w:val="20"/>
                  <w:szCs w:val="20"/>
                </w:rPr>
                <w:delText>4 000</w:delText>
              </w:r>
            </w:del>
          </w:p>
        </w:tc>
      </w:tr>
      <w:tr w:rsidR="007E438E" w:rsidRPr="00343F01" w:rsidDel="00201166" w14:paraId="5BD302F3" w14:textId="4752D64D" w:rsidTr="00A51693">
        <w:trPr>
          <w:trHeight w:val="54"/>
          <w:del w:id="11322" w:author="Houyem Rais" w:date="2024-02-22T14:46:00Z"/>
        </w:trPr>
        <w:tc>
          <w:tcPr>
            <w:tcW w:w="1966" w:type="dxa"/>
            <w:shd w:val="clear" w:color="auto" w:fill="auto"/>
            <w:vAlign w:val="center"/>
          </w:tcPr>
          <w:p w14:paraId="752AD186" w14:textId="163CD86D" w:rsidR="007E438E" w:rsidRPr="00343F01" w:rsidDel="00201166" w:rsidRDefault="007E438E" w:rsidP="00D62BC5">
            <w:pPr>
              <w:spacing w:before="0" w:after="160"/>
              <w:jc w:val="left"/>
              <w:rPr>
                <w:del w:id="11323" w:author="Houyem Rais" w:date="2024-02-22T14:46:00Z"/>
                <w:b/>
                <w:bCs/>
                <w:sz w:val="20"/>
                <w:szCs w:val="20"/>
              </w:rPr>
              <w:pPrChange w:id="11324" w:author="Houyem Rais" w:date="2024-02-22T14:49:00Z">
                <w:pPr>
                  <w:spacing w:before="0" w:after="0" w:line="240" w:lineRule="auto"/>
                </w:pPr>
              </w:pPrChange>
            </w:pPr>
            <w:del w:id="11325" w:author="Houyem Rais" w:date="2024-02-22T14:46:00Z">
              <w:r w:rsidRPr="00343F01" w:rsidDel="00201166">
                <w:rPr>
                  <w:b/>
                  <w:bCs/>
                  <w:sz w:val="20"/>
                  <w:szCs w:val="20"/>
                </w:rPr>
                <w:delText>Nigéria</w:delText>
              </w:r>
            </w:del>
          </w:p>
        </w:tc>
        <w:tc>
          <w:tcPr>
            <w:tcW w:w="1732" w:type="dxa"/>
            <w:shd w:val="clear" w:color="auto" w:fill="auto"/>
            <w:noWrap/>
            <w:vAlign w:val="center"/>
          </w:tcPr>
          <w:p w14:paraId="06B4F7FF" w14:textId="503D6466" w:rsidR="007E438E" w:rsidRPr="00343F01" w:rsidDel="00201166" w:rsidRDefault="007E438E" w:rsidP="00D62BC5">
            <w:pPr>
              <w:spacing w:before="0" w:after="160"/>
              <w:jc w:val="left"/>
              <w:rPr>
                <w:del w:id="11326" w:author="Houyem Rais" w:date="2024-02-22T14:46:00Z"/>
                <w:sz w:val="20"/>
                <w:szCs w:val="20"/>
                <w:highlight w:val="yellow"/>
              </w:rPr>
              <w:pPrChange w:id="11327" w:author="Houyem Rais" w:date="2024-02-22T14:49:00Z">
                <w:pPr>
                  <w:spacing w:before="0" w:after="0" w:line="240" w:lineRule="auto"/>
                  <w:jc w:val="center"/>
                </w:pPr>
              </w:pPrChange>
            </w:pPr>
            <w:del w:id="11328" w:author="Houyem Rais" w:date="2024-02-22T14:46:00Z">
              <w:r w:rsidRPr="00343F01" w:rsidDel="00201166">
                <w:rPr>
                  <w:rFonts w:ascii="Calibri" w:hAnsi="Calibri" w:cs="Calibri"/>
                  <w:sz w:val="20"/>
                  <w:szCs w:val="20"/>
                </w:rPr>
                <w:delText>5 000</w:delText>
              </w:r>
            </w:del>
          </w:p>
        </w:tc>
        <w:tc>
          <w:tcPr>
            <w:tcW w:w="1732" w:type="dxa"/>
            <w:shd w:val="clear" w:color="auto" w:fill="auto"/>
            <w:noWrap/>
            <w:vAlign w:val="center"/>
          </w:tcPr>
          <w:p w14:paraId="679A9DEB" w14:textId="0F27D021" w:rsidR="007E438E" w:rsidRPr="00343F01" w:rsidDel="00201166" w:rsidRDefault="007E438E" w:rsidP="00D62BC5">
            <w:pPr>
              <w:spacing w:before="0" w:after="160"/>
              <w:jc w:val="left"/>
              <w:rPr>
                <w:del w:id="11329" w:author="Houyem Rais" w:date="2024-02-22T14:46:00Z"/>
                <w:sz w:val="20"/>
                <w:szCs w:val="20"/>
                <w:highlight w:val="yellow"/>
              </w:rPr>
              <w:pPrChange w:id="11330" w:author="Houyem Rais" w:date="2024-02-22T14:49:00Z">
                <w:pPr>
                  <w:spacing w:before="0" w:after="0" w:line="240" w:lineRule="auto"/>
                  <w:jc w:val="center"/>
                </w:pPr>
              </w:pPrChange>
            </w:pPr>
            <w:del w:id="11331" w:author="Houyem Rais" w:date="2024-02-22T14:46:00Z">
              <w:r w:rsidRPr="00343F01" w:rsidDel="00201166">
                <w:rPr>
                  <w:rFonts w:ascii="Calibri" w:hAnsi="Calibri" w:cs="Calibri"/>
                  <w:sz w:val="20"/>
                  <w:szCs w:val="20"/>
                </w:rPr>
                <w:delText>5 000</w:delText>
              </w:r>
            </w:del>
          </w:p>
        </w:tc>
        <w:tc>
          <w:tcPr>
            <w:tcW w:w="1127" w:type="dxa"/>
            <w:shd w:val="clear" w:color="auto" w:fill="auto"/>
            <w:noWrap/>
            <w:vAlign w:val="center"/>
          </w:tcPr>
          <w:p w14:paraId="31A927A0" w14:textId="07E97E26" w:rsidR="007E438E" w:rsidRPr="00343F01" w:rsidDel="00201166" w:rsidRDefault="007E438E" w:rsidP="00D62BC5">
            <w:pPr>
              <w:spacing w:before="0" w:after="160"/>
              <w:jc w:val="left"/>
              <w:rPr>
                <w:del w:id="11332" w:author="Houyem Rais" w:date="2024-02-22T14:46:00Z"/>
                <w:sz w:val="20"/>
                <w:szCs w:val="20"/>
                <w:highlight w:val="yellow"/>
              </w:rPr>
              <w:pPrChange w:id="11333" w:author="Houyem Rais" w:date="2024-02-22T14:49:00Z">
                <w:pPr>
                  <w:spacing w:before="0" w:after="0" w:line="240" w:lineRule="auto"/>
                  <w:jc w:val="center"/>
                </w:pPr>
              </w:pPrChange>
            </w:pPr>
            <w:del w:id="11334" w:author="Houyem Rais" w:date="2024-02-22T14:46:00Z">
              <w:r w:rsidRPr="00343F01" w:rsidDel="00201166">
                <w:rPr>
                  <w:rFonts w:ascii="Calibri" w:hAnsi="Calibri" w:cs="Calibri"/>
                  <w:sz w:val="20"/>
                  <w:szCs w:val="20"/>
                </w:rPr>
                <w:delText>11 000</w:delText>
              </w:r>
            </w:del>
          </w:p>
        </w:tc>
        <w:tc>
          <w:tcPr>
            <w:tcW w:w="1266" w:type="dxa"/>
            <w:shd w:val="clear" w:color="auto" w:fill="auto"/>
            <w:noWrap/>
            <w:vAlign w:val="center"/>
          </w:tcPr>
          <w:p w14:paraId="4161E424" w14:textId="48CA5C0C" w:rsidR="007E438E" w:rsidRPr="00343F01" w:rsidDel="00201166" w:rsidRDefault="007E438E" w:rsidP="00D62BC5">
            <w:pPr>
              <w:spacing w:before="0" w:after="160"/>
              <w:jc w:val="left"/>
              <w:rPr>
                <w:del w:id="11335" w:author="Houyem Rais" w:date="2024-02-22T14:46:00Z"/>
                <w:sz w:val="20"/>
                <w:szCs w:val="20"/>
                <w:highlight w:val="yellow"/>
              </w:rPr>
              <w:pPrChange w:id="11336" w:author="Houyem Rais" w:date="2024-02-22T14:49:00Z">
                <w:pPr>
                  <w:spacing w:before="0" w:after="0" w:line="240" w:lineRule="auto"/>
                  <w:jc w:val="center"/>
                </w:pPr>
              </w:pPrChange>
            </w:pPr>
            <w:del w:id="11337" w:author="Houyem Rais" w:date="2024-02-22T14:46:00Z">
              <w:r w:rsidRPr="00343F01" w:rsidDel="00201166">
                <w:rPr>
                  <w:rFonts w:ascii="Calibri" w:hAnsi="Calibri" w:cs="Calibri"/>
                  <w:sz w:val="20"/>
                  <w:szCs w:val="20"/>
                </w:rPr>
                <w:delText>4 000</w:delText>
              </w:r>
            </w:del>
          </w:p>
        </w:tc>
        <w:tc>
          <w:tcPr>
            <w:tcW w:w="1424" w:type="dxa"/>
            <w:shd w:val="clear" w:color="auto" w:fill="auto"/>
            <w:noWrap/>
            <w:vAlign w:val="center"/>
          </w:tcPr>
          <w:p w14:paraId="637A09B3" w14:textId="4F45E444" w:rsidR="007E438E" w:rsidRPr="00343F01" w:rsidDel="00201166" w:rsidRDefault="007E438E" w:rsidP="00D62BC5">
            <w:pPr>
              <w:spacing w:before="0" w:after="160"/>
              <w:jc w:val="left"/>
              <w:rPr>
                <w:del w:id="11338" w:author="Houyem Rais" w:date="2024-02-22T14:46:00Z"/>
                <w:sz w:val="20"/>
                <w:szCs w:val="20"/>
                <w:highlight w:val="yellow"/>
              </w:rPr>
              <w:pPrChange w:id="11339" w:author="Houyem Rais" w:date="2024-02-22T14:49:00Z">
                <w:pPr>
                  <w:spacing w:before="0" w:after="0" w:line="240" w:lineRule="auto"/>
                  <w:jc w:val="center"/>
                </w:pPr>
              </w:pPrChange>
            </w:pPr>
            <w:del w:id="11340" w:author="Houyem Rais" w:date="2024-02-22T14:46:00Z">
              <w:r w:rsidRPr="00343F01" w:rsidDel="00201166">
                <w:rPr>
                  <w:rFonts w:ascii="Calibri" w:hAnsi="Calibri" w:cs="Calibri"/>
                  <w:sz w:val="20"/>
                  <w:szCs w:val="20"/>
                </w:rPr>
                <w:delText>6 500</w:delText>
              </w:r>
            </w:del>
          </w:p>
        </w:tc>
      </w:tr>
    </w:tbl>
    <w:p w14:paraId="5435ABF5" w14:textId="7E6EB602" w:rsidR="00A2748E" w:rsidRPr="00343F01" w:rsidDel="00201166" w:rsidRDefault="00A2748E" w:rsidP="00D62BC5">
      <w:pPr>
        <w:spacing w:before="0" w:after="160"/>
        <w:jc w:val="left"/>
        <w:rPr>
          <w:del w:id="11341" w:author="Houyem Rais" w:date="2024-02-22T14:46:00Z"/>
          <w:i/>
          <w:iCs/>
          <w:sz w:val="20"/>
          <w:szCs w:val="20"/>
        </w:rPr>
        <w:pPrChange w:id="11342" w:author="Houyem Rais" w:date="2024-02-22T14:49:00Z">
          <w:pPr>
            <w:jc w:val="right"/>
          </w:pPr>
        </w:pPrChange>
      </w:pPr>
      <w:bookmarkStart w:id="11343" w:name="_Toc129596808"/>
      <w:bookmarkStart w:id="11344" w:name="_Toc129601263"/>
      <w:bookmarkStart w:id="11345" w:name="_Toc129596809"/>
      <w:bookmarkStart w:id="11346" w:name="_Toc129601264"/>
      <w:bookmarkStart w:id="11347" w:name="_Toc129596810"/>
      <w:bookmarkStart w:id="11348" w:name="_Toc129601265"/>
      <w:bookmarkStart w:id="11349" w:name="_Toc129596811"/>
      <w:bookmarkStart w:id="11350" w:name="_Toc129601266"/>
      <w:bookmarkStart w:id="11351" w:name="_Toc129596812"/>
      <w:bookmarkStart w:id="11352" w:name="_Toc129601267"/>
      <w:bookmarkStart w:id="11353" w:name="_Toc129596813"/>
      <w:bookmarkStart w:id="11354" w:name="_Toc129601268"/>
      <w:bookmarkStart w:id="11355" w:name="_Toc129596814"/>
      <w:bookmarkStart w:id="11356" w:name="_Toc129601269"/>
      <w:bookmarkStart w:id="11357" w:name="_Toc129596815"/>
      <w:bookmarkStart w:id="11358" w:name="_Toc129601270"/>
      <w:bookmarkStart w:id="11359" w:name="_Toc129596816"/>
      <w:bookmarkStart w:id="11360" w:name="_Toc129601271"/>
      <w:bookmarkStart w:id="11361" w:name="_Toc129596817"/>
      <w:bookmarkStart w:id="11362" w:name="_Toc129601272"/>
      <w:bookmarkStart w:id="11363" w:name="_Toc129596831"/>
      <w:bookmarkStart w:id="11364" w:name="_Toc129601286"/>
      <w:bookmarkStart w:id="11365" w:name="_Toc129596832"/>
      <w:bookmarkStart w:id="11366" w:name="_Toc129601287"/>
      <w:bookmarkStart w:id="11367" w:name="_Toc129596833"/>
      <w:bookmarkStart w:id="11368" w:name="_Toc129601288"/>
      <w:bookmarkStart w:id="11369" w:name="_Toc129596900"/>
      <w:bookmarkStart w:id="11370" w:name="_Toc129601355"/>
      <w:bookmarkEnd w:id="11343"/>
      <w:bookmarkEnd w:id="11344"/>
      <w:bookmarkEnd w:id="11345"/>
      <w:bookmarkEnd w:id="11346"/>
      <w:bookmarkEnd w:id="11347"/>
      <w:bookmarkEnd w:id="11348"/>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del w:id="11371" w:author="Houyem Rais" w:date="2024-02-22T14:46:00Z">
        <w:r w:rsidRPr="00343F01" w:rsidDel="00201166">
          <w:rPr>
            <w:b/>
            <w:bCs/>
            <w:i/>
            <w:iCs/>
            <w:sz w:val="20"/>
            <w:szCs w:val="20"/>
          </w:rPr>
          <w:delText>Source</w:delText>
        </w:r>
        <w:r w:rsidRPr="00343F01" w:rsidDel="00201166">
          <w:rPr>
            <w:i/>
            <w:iCs/>
            <w:sz w:val="20"/>
            <w:szCs w:val="20"/>
          </w:rPr>
          <w:delText> : Auteur</w:delText>
        </w:r>
      </w:del>
    </w:p>
    <w:p w14:paraId="49FE383B" w14:textId="320B500E" w:rsidR="00A2748E" w:rsidRPr="00343F01" w:rsidDel="00201166" w:rsidRDefault="00A2748E" w:rsidP="00D62BC5">
      <w:pPr>
        <w:spacing w:before="0" w:after="160"/>
        <w:jc w:val="left"/>
        <w:rPr>
          <w:del w:id="11372" w:author="Houyem Rais" w:date="2024-02-22T14:46:00Z"/>
        </w:rPr>
        <w:pPrChange w:id="11373" w:author="Houyem Rais" w:date="2024-02-22T14:49:00Z">
          <w:pPr/>
        </w:pPrChange>
      </w:pPr>
      <w:del w:id="11374" w:author="Houyem Rais" w:date="2024-02-22T14:46:00Z">
        <w:r w:rsidRPr="00343F01" w:rsidDel="00201166">
          <w:delText>Les charges salariales annuelles pour chaque lot contractuel identifié sont présentées dans le tableau suivant.</w:delText>
        </w:r>
      </w:del>
    </w:p>
    <w:p w14:paraId="7915AC82" w14:textId="7C765006" w:rsidR="00367067" w:rsidDel="00201166" w:rsidRDefault="00367067" w:rsidP="00D62BC5">
      <w:pPr>
        <w:spacing w:before="0" w:after="160"/>
        <w:jc w:val="left"/>
        <w:rPr>
          <w:del w:id="11375" w:author="Houyem Rais" w:date="2024-02-22T14:46:00Z"/>
          <w:rFonts w:ascii="Calibri" w:hAnsi="Calibri" w:cstheme="majorBidi"/>
          <w:b/>
          <w:bCs/>
          <w:i/>
          <w:color w:val="0070C0"/>
          <w:sz w:val="18"/>
          <w:szCs w:val="18"/>
        </w:rPr>
        <w:pPrChange w:id="11376" w:author="Houyem Rais" w:date="2024-02-22T14:49:00Z">
          <w:pPr>
            <w:spacing w:before="0" w:after="160"/>
            <w:jc w:val="left"/>
          </w:pPr>
        </w:pPrChange>
      </w:pPr>
      <w:del w:id="11377" w:author="Houyem Rais" w:date="2024-02-22T14:46:00Z">
        <w:r w:rsidDel="00201166">
          <w:br w:type="page"/>
        </w:r>
      </w:del>
    </w:p>
    <w:p w14:paraId="126A6FB1" w14:textId="7BF3A29E" w:rsidR="00A2748E" w:rsidRPr="00343F01" w:rsidDel="00201166" w:rsidRDefault="00A2748E" w:rsidP="00D62BC5">
      <w:pPr>
        <w:spacing w:before="0" w:after="160"/>
        <w:jc w:val="left"/>
        <w:rPr>
          <w:del w:id="11378" w:author="Houyem Rais" w:date="2024-02-22T14:46:00Z"/>
        </w:rPr>
        <w:pPrChange w:id="11379" w:author="Houyem Rais" w:date="2024-02-22T14:49:00Z">
          <w:pPr>
            <w:pStyle w:val="Caption"/>
          </w:pPr>
        </w:pPrChange>
      </w:pPr>
      <w:bookmarkStart w:id="11380" w:name="_Toc152165484"/>
      <w:del w:id="11381"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1382" w:author="Mohamed Amine Sdiri" w:date="2023-11-29T15:48:00Z">
        <w:del w:id="11383" w:author="Houyem Rais" w:date="2024-02-22T14:46:00Z">
          <w:r w:rsidR="002B5C95" w:rsidDel="00201166">
            <w:rPr>
              <w:noProof/>
            </w:rPr>
            <w:delText>46</w:delText>
          </w:r>
        </w:del>
      </w:ins>
      <w:del w:id="11384" w:author="Houyem Rais" w:date="2024-02-22T14:46:00Z">
        <w:r w:rsidR="00F555DC" w:rsidDel="00201166">
          <w:rPr>
            <w:noProof/>
          </w:rPr>
          <w:delText>47</w:delText>
        </w:r>
        <w:r w:rsidR="00B0561B" w:rsidDel="00201166">
          <w:rPr>
            <w:noProof/>
          </w:rPr>
          <w:fldChar w:fldCharType="end"/>
        </w:r>
        <w:r w:rsidR="00CB457E" w:rsidDel="00201166">
          <w:delText xml:space="preserve"> </w:delText>
        </w:r>
        <w:r w:rsidR="00357AEB" w:rsidRPr="00343F01" w:rsidDel="00201166">
          <w:delText>Sta</w:delText>
        </w:r>
        <w:r w:rsidR="007E438E" w:rsidRPr="00343F01" w:rsidDel="00201166">
          <w:delText>ff requis et c</w:delText>
        </w:r>
        <w:r w:rsidR="00357AEB" w:rsidRPr="00343F01" w:rsidDel="00201166">
          <w:delText xml:space="preserve">harges </w:delText>
        </w:r>
        <w:r w:rsidRPr="00343F01" w:rsidDel="00201166">
          <w:delText>salariales annuelles pour chaque lot contractuel identifié du projet (</w:delText>
        </w:r>
        <w:r w:rsidR="00653E47" w:rsidRPr="00343F01" w:rsidDel="00201166">
          <w:delText>USD</w:delText>
        </w:r>
        <w:r w:rsidRPr="00343F01" w:rsidDel="00201166">
          <w:delText xml:space="preserve"> </w:delText>
        </w:r>
        <w:r w:rsidR="00FC28F0" w:rsidRPr="00343F01" w:rsidDel="00201166">
          <w:delText>CE 2023</w:delText>
        </w:r>
        <w:r w:rsidRPr="00343F01" w:rsidDel="00201166">
          <w:delText>)</w:delText>
        </w:r>
        <w:bookmarkEnd w:id="11380"/>
      </w:del>
    </w:p>
    <w:tbl>
      <w:tblPr>
        <w:tblW w:w="9640" w:type="dxa"/>
        <w:tblInd w:w="-289" w:type="dxa"/>
        <w:tblCellMar>
          <w:left w:w="70" w:type="dxa"/>
          <w:right w:w="70" w:type="dxa"/>
        </w:tblCellMar>
        <w:tblLook w:val="04A0" w:firstRow="1" w:lastRow="0" w:firstColumn="1" w:lastColumn="0" w:noHBand="0" w:noVBand="1"/>
      </w:tblPr>
      <w:tblGrid>
        <w:gridCol w:w="2836"/>
        <w:gridCol w:w="1418"/>
        <w:gridCol w:w="1324"/>
        <w:gridCol w:w="943"/>
        <w:gridCol w:w="993"/>
        <w:gridCol w:w="1265"/>
        <w:gridCol w:w="861"/>
      </w:tblGrid>
      <w:tr w:rsidR="00A2748E" w:rsidRPr="00343F01" w:rsidDel="00201166" w14:paraId="35518070" w14:textId="2DAC65B7" w:rsidTr="00367067">
        <w:trPr>
          <w:trHeight w:val="464"/>
          <w:tblHeader/>
          <w:del w:id="11385" w:author="Houyem Rais" w:date="2024-02-22T14:46:00Z"/>
        </w:trPr>
        <w:tc>
          <w:tcPr>
            <w:tcW w:w="283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CFFE933" w14:textId="74517B6C" w:rsidR="00A2748E" w:rsidRPr="00343F01" w:rsidDel="00201166" w:rsidRDefault="00A2748E" w:rsidP="00D62BC5">
            <w:pPr>
              <w:spacing w:before="0" w:after="160"/>
              <w:jc w:val="left"/>
              <w:rPr>
                <w:del w:id="11386" w:author="Houyem Rais" w:date="2024-02-22T14:46:00Z"/>
                <w:rFonts w:eastAsia="Times New Roman" w:cstheme="minorHAnsi"/>
                <w:b/>
                <w:bCs/>
                <w:color w:val="000000"/>
                <w:sz w:val="18"/>
                <w:szCs w:val="18"/>
                <w:lang w:eastAsia="fr-FR"/>
              </w:rPr>
              <w:pPrChange w:id="11387" w:author="Houyem Rais" w:date="2024-02-22T14:49:00Z">
                <w:pPr>
                  <w:spacing w:before="0" w:after="0" w:line="240" w:lineRule="auto"/>
                  <w:jc w:val="left"/>
                </w:pPr>
              </w:pPrChange>
            </w:pPr>
            <w:del w:id="11388" w:author="Houyem Rais" w:date="2024-02-22T14:46:00Z">
              <w:r w:rsidRPr="00343F01" w:rsidDel="00201166">
                <w:rPr>
                  <w:rFonts w:eastAsia="Times New Roman" w:cstheme="minorHAnsi"/>
                  <w:b/>
                  <w:bCs/>
                  <w:color w:val="000000"/>
                  <w:sz w:val="18"/>
                  <w:szCs w:val="18"/>
                  <w:lang w:eastAsia="fr-FR"/>
                </w:rPr>
                <w:delText>Gare</w:delText>
              </w:r>
            </w:del>
          </w:p>
        </w:tc>
        <w:tc>
          <w:tcPr>
            <w:tcW w:w="1418" w:type="dxa"/>
            <w:tcBorders>
              <w:top w:val="single" w:sz="4" w:space="0" w:color="auto"/>
              <w:left w:val="nil"/>
              <w:bottom w:val="single" w:sz="4" w:space="0" w:color="auto"/>
              <w:right w:val="single" w:sz="4" w:space="0" w:color="auto"/>
            </w:tcBorders>
            <w:shd w:val="clear" w:color="auto" w:fill="D0CECE" w:themeFill="background2" w:themeFillShade="E6"/>
            <w:hideMark/>
          </w:tcPr>
          <w:p w14:paraId="50A210DC" w14:textId="07DC7EA5" w:rsidR="00A2748E" w:rsidRPr="00343F01" w:rsidDel="00201166" w:rsidRDefault="00A2748E" w:rsidP="00D62BC5">
            <w:pPr>
              <w:spacing w:before="0" w:after="160"/>
              <w:jc w:val="left"/>
              <w:rPr>
                <w:del w:id="11389" w:author="Houyem Rais" w:date="2024-02-22T14:46:00Z"/>
                <w:rFonts w:eastAsia="Times New Roman" w:cstheme="minorHAnsi"/>
                <w:b/>
                <w:bCs/>
                <w:color w:val="000000"/>
                <w:sz w:val="18"/>
                <w:szCs w:val="18"/>
                <w:lang w:eastAsia="fr-FR"/>
              </w:rPr>
              <w:pPrChange w:id="11390" w:author="Houyem Rais" w:date="2024-02-22T14:49:00Z">
                <w:pPr>
                  <w:spacing w:before="0" w:after="0" w:line="240" w:lineRule="auto"/>
                  <w:jc w:val="center"/>
                </w:pPr>
              </w:pPrChange>
            </w:pPr>
            <w:del w:id="11391" w:author="Houyem Rais" w:date="2024-02-22T14:46:00Z">
              <w:r w:rsidRPr="00343F01" w:rsidDel="00201166">
                <w:rPr>
                  <w:rFonts w:eastAsia="Times New Roman" w:cstheme="minorHAnsi"/>
                  <w:b/>
                  <w:bCs/>
                  <w:color w:val="000000"/>
                  <w:sz w:val="18"/>
                  <w:szCs w:val="18"/>
                  <w:lang w:eastAsia="fr-FR"/>
                </w:rPr>
                <w:delText>Péagers du jour</w:delText>
              </w:r>
            </w:del>
          </w:p>
          <w:p w14:paraId="746D9EC3" w14:textId="7F3BC831" w:rsidR="00A2748E" w:rsidRPr="00343F01" w:rsidDel="00201166" w:rsidRDefault="00A2748E" w:rsidP="00D62BC5">
            <w:pPr>
              <w:spacing w:before="0" w:after="160"/>
              <w:jc w:val="left"/>
              <w:rPr>
                <w:del w:id="11392" w:author="Houyem Rais" w:date="2024-02-22T14:46:00Z"/>
                <w:rFonts w:eastAsia="Times New Roman" w:cstheme="minorHAnsi"/>
                <w:b/>
                <w:bCs/>
                <w:color w:val="000000"/>
                <w:sz w:val="18"/>
                <w:szCs w:val="18"/>
                <w:lang w:eastAsia="fr-FR"/>
              </w:rPr>
              <w:pPrChange w:id="11393" w:author="Houyem Rais" w:date="2024-02-22T14:49:00Z">
                <w:pPr>
                  <w:spacing w:before="0" w:after="0" w:line="240" w:lineRule="auto"/>
                  <w:jc w:val="center"/>
                </w:pPr>
              </w:pPrChange>
            </w:pPr>
            <w:del w:id="11394" w:author="Houyem Rais" w:date="2024-02-22T14:46:00Z">
              <w:r w:rsidRPr="00343F01" w:rsidDel="00201166">
                <w:rPr>
                  <w:rFonts w:eastAsia="Times New Roman" w:cstheme="minorHAnsi"/>
                  <w:b/>
                  <w:bCs/>
                  <w:color w:val="000000"/>
                  <w:sz w:val="18"/>
                  <w:szCs w:val="18"/>
                  <w:lang w:eastAsia="fr-FR"/>
                </w:rPr>
                <w:delText>(2 équipes)</w:delText>
              </w:r>
            </w:del>
          </w:p>
        </w:tc>
        <w:tc>
          <w:tcPr>
            <w:tcW w:w="1324" w:type="dxa"/>
            <w:tcBorders>
              <w:top w:val="single" w:sz="4" w:space="0" w:color="auto"/>
              <w:left w:val="nil"/>
              <w:bottom w:val="single" w:sz="4" w:space="0" w:color="auto"/>
              <w:right w:val="single" w:sz="4" w:space="0" w:color="auto"/>
            </w:tcBorders>
            <w:shd w:val="clear" w:color="auto" w:fill="D0CECE" w:themeFill="background2" w:themeFillShade="E6"/>
            <w:hideMark/>
          </w:tcPr>
          <w:p w14:paraId="2C708CB0" w14:textId="36B73C82" w:rsidR="00A2748E" w:rsidRPr="00343F01" w:rsidDel="00201166" w:rsidRDefault="00A2748E" w:rsidP="00D62BC5">
            <w:pPr>
              <w:spacing w:before="0" w:after="160"/>
              <w:jc w:val="left"/>
              <w:rPr>
                <w:del w:id="11395" w:author="Houyem Rais" w:date="2024-02-22T14:46:00Z"/>
                <w:rFonts w:eastAsia="Times New Roman" w:cstheme="minorHAnsi"/>
                <w:b/>
                <w:bCs/>
                <w:color w:val="000000"/>
                <w:sz w:val="18"/>
                <w:szCs w:val="18"/>
                <w:lang w:eastAsia="fr-FR"/>
              </w:rPr>
              <w:pPrChange w:id="11396" w:author="Houyem Rais" w:date="2024-02-22T14:49:00Z">
                <w:pPr>
                  <w:spacing w:before="0" w:after="0" w:line="240" w:lineRule="auto"/>
                  <w:jc w:val="center"/>
                </w:pPr>
              </w:pPrChange>
            </w:pPr>
            <w:del w:id="11397" w:author="Houyem Rais" w:date="2024-02-22T14:46:00Z">
              <w:r w:rsidRPr="00343F01" w:rsidDel="00201166">
                <w:rPr>
                  <w:rFonts w:eastAsia="Times New Roman" w:cstheme="minorHAnsi"/>
                  <w:b/>
                  <w:bCs/>
                  <w:color w:val="000000"/>
                  <w:sz w:val="18"/>
                  <w:szCs w:val="18"/>
                  <w:lang w:eastAsia="fr-FR"/>
                </w:rPr>
                <w:delText>Péagers de nuit</w:delText>
              </w:r>
            </w:del>
          </w:p>
          <w:p w14:paraId="74D1FA80" w14:textId="4290C69E" w:rsidR="00A2748E" w:rsidRPr="00343F01" w:rsidDel="00201166" w:rsidRDefault="00A2748E" w:rsidP="00D62BC5">
            <w:pPr>
              <w:spacing w:before="0" w:after="160"/>
              <w:jc w:val="left"/>
              <w:rPr>
                <w:del w:id="11398" w:author="Houyem Rais" w:date="2024-02-22T14:46:00Z"/>
                <w:rFonts w:eastAsia="Times New Roman" w:cstheme="minorHAnsi"/>
                <w:b/>
                <w:bCs/>
                <w:color w:val="000000"/>
                <w:sz w:val="18"/>
                <w:szCs w:val="18"/>
                <w:lang w:eastAsia="fr-FR"/>
              </w:rPr>
              <w:pPrChange w:id="11399" w:author="Houyem Rais" w:date="2024-02-22T14:49:00Z">
                <w:pPr>
                  <w:spacing w:before="0" w:after="0" w:line="240" w:lineRule="auto"/>
                  <w:jc w:val="center"/>
                </w:pPr>
              </w:pPrChange>
            </w:pPr>
            <w:del w:id="11400" w:author="Houyem Rais" w:date="2024-02-22T14:46:00Z">
              <w:r w:rsidRPr="00343F01" w:rsidDel="00201166">
                <w:rPr>
                  <w:rFonts w:eastAsia="Times New Roman" w:cstheme="minorHAnsi"/>
                  <w:b/>
                  <w:bCs/>
                  <w:color w:val="000000"/>
                  <w:sz w:val="18"/>
                  <w:szCs w:val="18"/>
                  <w:lang w:eastAsia="fr-FR"/>
                </w:rPr>
                <w:delText>(1 équipe)</w:delText>
              </w:r>
            </w:del>
          </w:p>
        </w:tc>
        <w:tc>
          <w:tcPr>
            <w:tcW w:w="943" w:type="dxa"/>
            <w:tcBorders>
              <w:top w:val="single" w:sz="4" w:space="0" w:color="auto"/>
              <w:left w:val="nil"/>
              <w:bottom w:val="single" w:sz="4" w:space="0" w:color="auto"/>
              <w:right w:val="single" w:sz="4" w:space="0" w:color="auto"/>
            </w:tcBorders>
            <w:shd w:val="clear" w:color="auto" w:fill="D0CECE" w:themeFill="background2" w:themeFillShade="E6"/>
            <w:hideMark/>
          </w:tcPr>
          <w:p w14:paraId="3683F40A" w14:textId="41E2A67B" w:rsidR="00A2748E" w:rsidRPr="00343F01" w:rsidDel="00201166" w:rsidRDefault="00A2748E" w:rsidP="00D62BC5">
            <w:pPr>
              <w:spacing w:before="0" w:after="160"/>
              <w:jc w:val="left"/>
              <w:rPr>
                <w:del w:id="11401" w:author="Houyem Rais" w:date="2024-02-22T14:46:00Z"/>
                <w:rFonts w:eastAsia="Times New Roman" w:cstheme="minorHAnsi"/>
                <w:b/>
                <w:bCs/>
                <w:color w:val="000000"/>
                <w:sz w:val="18"/>
                <w:szCs w:val="18"/>
                <w:lang w:eastAsia="fr-FR"/>
              </w:rPr>
              <w:pPrChange w:id="11402" w:author="Houyem Rais" w:date="2024-02-22T14:49:00Z">
                <w:pPr>
                  <w:spacing w:before="0" w:after="0" w:line="240" w:lineRule="auto"/>
                  <w:jc w:val="left"/>
                </w:pPr>
              </w:pPrChange>
            </w:pPr>
            <w:del w:id="11403" w:author="Houyem Rais" w:date="2024-02-22T14:46:00Z">
              <w:r w:rsidRPr="00343F01" w:rsidDel="00201166">
                <w:rPr>
                  <w:rFonts w:eastAsia="Times New Roman" w:cstheme="minorHAnsi"/>
                  <w:b/>
                  <w:bCs/>
                  <w:color w:val="000000"/>
                  <w:sz w:val="18"/>
                  <w:szCs w:val="18"/>
                  <w:lang w:eastAsia="fr-FR"/>
                </w:rPr>
                <w:delText>Chefs de gares</w:delText>
              </w:r>
            </w:del>
          </w:p>
        </w:tc>
        <w:tc>
          <w:tcPr>
            <w:tcW w:w="993" w:type="dxa"/>
            <w:tcBorders>
              <w:top w:val="single" w:sz="4" w:space="0" w:color="auto"/>
              <w:left w:val="nil"/>
              <w:bottom w:val="single" w:sz="4" w:space="0" w:color="auto"/>
              <w:right w:val="single" w:sz="4" w:space="0" w:color="auto"/>
            </w:tcBorders>
            <w:shd w:val="clear" w:color="auto" w:fill="D0CECE" w:themeFill="background2" w:themeFillShade="E6"/>
            <w:hideMark/>
          </w:tcPr>
          <w:p w14:paraId="7F360111" w14:textId="039C4543" w:rsidR="00A2748E" w:rsidRPr="00343F01" w:rsidDel="00201166" w:rsidRDefault="00A2748E" w:rsidP="00D62BC5">
            <w:pPr>
              <w:spacing w:before="0" w:after="160"/>
              <w:jc w:val="left"/>
              <w:rPr>
                <w:del w:id="11404" w:author="Houyem Rais" w:date="2024-02-22T14:46:00Z"/>
                <w:rFonts w:eastAsia="Times New Roman" w:cstheme="minorHAnsi"/>
                <w:b/>
                <w:bCs/>
                <w:color w:val="000000"/>
                <w:sz w:val="18"/>
                <w:szCs w:val="18"/>
                <w:lang w:eastAsia="fr-FR"/>
              </w:rPr>
              <w:pPrChange w:id="11405" w:author="Houyem Rais" w:date="2024-02-22T14:49:00Z">
                <w:pPr>
                  <w:spacing w:before="0" w:after="0" w:line="240" w:lineRule="auto"/>
                  <w:jc w:val="left"/>
                </w:pPr>
              </w:pPrChange>
            </w:pPr>
            <w:del w:id="11406" w:author="Houyem Rais" w:date="2024-02-22T14:46:00Z">
              <w:r w:rsidRPr="00343F01" w:rsidDel="00201166">
                <w:rPr>
                  <w:rFonts w:eastAsia="Times New Roman" w:cstheme="minorHAnsi"/>
                  <w:b/>
                  <w:bCs/>
                  <w:color w:val="000000"/>
                  <w:sz w:val="18"/>
                  <w:szCs w:val="18"/>
                  <w:lang w:eastAsia="fr-FR"/>
                </w:rPr>
                <w:delText>Personnel d’entretien</w:delText>
              </w:r>
            </w:del>
          </w:p>
        </w:tc>
        <w:tc>
          <w:tcPr>
            <w:tcW w:w="1265" w:type="dxa"/>
            <w:tcBorders>
              <w:top w:val="single" w:sz="4" w:space="0" w:color="auto"/>
              <w:left w:val="nil"/>
              <w:bottom w:val="single" w:sz="4" w:space="0" w:color="auto"/>
              <w:right w:val="single" w:sz="4" w:space="0" w:color="auto"/>
            </w:tcBorders>
            <w:shd w:val="clear" w:color="auto" w:fill="D0CECE" w:themeFill="background2" w:themeFillShade="E6"/>
            <w:hideMark/>
          </w:tcPr>
          <w:p w14:paraId="55D3D66C" w14:textId="00A1AACD" w:rsidR="00A2748E" w:rsidRPr="00343F01" w:rsidDel="00201166" w:rsidRDefault="00A2748E" w:rsidP="00D62BC5">
            <w:pPr>
              <w:spacing w:before="0" w:after="160"/>
              <w:jc w:val="left"/>
              <w:rPr>
                <w:del w:id="11407" w:author="Houyem Rais" w:date="2024-02-22T14:46:00Z"/>
                <w:rFonts w:eastAsia="Times New Roman" w:cstheme="minorHAnsi"/>
                <w:b/>
                <w:bCs/>
                <w:color w:val="000000"/>
                <w:sz w:val="18"/>
                <w:szCs w:val="18"/>
                <w:lang w:eastAsia="fr-FR"/>
              </w:rPr>
              <w:pPrChange w:id="11408" w:author="Houyem Rais" w:date="2024-02-22T14:49:00Z">
                <w:pPr>
                  <w:spacing w:before="0" w:after="0" w:line="240" w:lineRule="auto"/>
                  <w:jc w:val="left"/>
                </w:pPr>
              </w:pPrChange>
            </w:pPr>
            <w:del w:id="11409" w:author="Houyem Rais" w:date="2024-02-22T14:46:00Z">
              <w:r w:rsidRPr="00343F01" w:rsidDel="00201166">
                <w:rPr>
                  <w:rFonts w:eastAsia="Times New Roman" w:cstheme="minorHAnsi"/>
                  <w:b/>
                  <w:bCs/>
                  <w:color w:val="000000"/>
                  <w:sz w:val="18"/>
                  <w:szCs w:val="18"/>
                  <w:lang w:eastAsia="fr-FR"/>
                </w:rPr>
                <w:delText xml:space="preserve">Personnel administratif </w:delText>
              </w:r>
            </w:del>
          </w:p>
        </w:tc>
        <w:tc>
          <w:tcPr>
            <w:tcW w:w="861" w:type="dxa"/>
            <w:tcBorders>
              <w:top w:val="single" w:sz="4" w:space="0" w:color="auto"/>
              <w:left w:val="nil"/>
              <w:bottom w:val="single" w:sz="4" w:space="0" w:color="auto"/>
              <w:right w:val="single" w:sz="4" w:space="0" w:color="auto"/>
            </w:tcBorders>
            <w:shd w:val="clear" w:color="auto" w:fill="D0CECE" w:themeFill="background2" w:themeFillShade="E6"/>
            <w:hideMark/>
          </w:tcPr>
          <w:p w14:paraId="3AD5C0C8" w14:textId="1CDEE2B8" w:rsidR="00A2748E" w:rsidRPr="00343F01" w:rsidDel="00201166" w:rsidRDefault="00A2748E" w:rsidP="00D62BC5">
            <w:pPr>
              <w:spacing w:before="0" w:after="160"/>
              <w:jc w:val="left"/>
              <w:rPr>
                <w:del w:id="11410" w:author="Houyem Rais" w:date="2024-02-22T14:46:00Z"/>
                <w:rFonts w:eastAsia="Times New Roman" w:cstheme="minorHAnsi"/>
                <w:b/>
                <w:bCs/>
                <w:color w:val="000000"/>
                <w:sz w:val="18"/>
                <w:szCs w:val="18"/>
                <w:lang w:eastAsia="fr-FR"/>
              </w:rPr>
              <w:pPrChange w:id="11411" w:author="Houyem Rais" w:date="2024-02-22T14:49:00Z">
                <w:pPr>
                  <w:spacing w:before="0" w:after="0" w:line="240" w:lineRule="auto"/>
                  <w:jc w:val="left"/>
                </w:pPr>
              </w:pPrChange>
            </w:pPr>
            <w:del w:id="11412" w:author="Houyem Rais" w:date="2024-02-22T14:46:00Z">
              <w:r w:rsidRPr="00343F01" w:rsidDel="00201166">
                <w:rPr>
                  <w:rFonts w:eastAsia="Times New Roman" w:cstheme="minorHAnsi"/>
                  <w:b/>
                  <w:bCs/>
                  <w:color w:val="000000"/>
                  <w:sz w:val="18"/>
                  <w:szCs w:val="18"/>
                  <w:lang w:eastAsia="fr-FR"/>
                </w:rPr>
                <w:delText xml:space="preserve">Total </w:delText>
              </w:r>
            </w:del>
          </w:p>
        </w:tc>
      </w:tr>
      <w:tr w:rsidR="00A2748E" w:rsidRPr="00343F01" w:rsidDel="00201166" w14:paraId="0B49D85E" w14:textId="0D518EF3" w:rsidTr="00367067">
        <w:trPr>
          <w:trHeight w:val="54"/>
          <w:del w:id="11413" w:author="Houyem Rais" w:date="2024-02-22T14:46:00Z"/>
        </w:trPr>
        <w:tc>
          <w:tcPr>
            <w:tcW w:w="2836"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D32B97" w14:textId="70447F62" w:rsidR="00A2748E" w:rsidRPr="00343F01" w:rsidDel="00201166" w:rsidRDefault="00B26AB7" w:rsidP="00D62BC5">
            <w:pPr>
              <w:spacing w:before="0" w:after="160"/>
              <w:jc w:val="left"/>
              <w:rPr>
                <w:del w:id="11414" w:author="Houyem Rais" w:date="2024-02-22T14:46:00Z"/>
                <w:rFonts w:eastAsia="Times New Roman" w:cstheme="minorHAnsi"/>
                <w:b/>
                <w:bCs/>
                <w:color w:val="000000"/>
                <w:sz w:val="18"/>
                <w:szCs w:val="18"/>
                <w:lang w:eastAsia="fr-FR"/>
              </w:rPr>
              <w:pPrChange w:id="11415" w:author="Houyem Rais" w:date="2024-02-22T14:49:00Z">
                <w:pPr>
                  <w:spacing w:before="0" w:after="0" w:line="240" w:lineRule="auto"/>
                  <w:jc w:val="left"/>
                </w:pPr>
              </w:pPrChange>
            </w:pPr>
            <w:del w:id="11416" w:author="Houyem Rais" w:date="2024-02-22T14:46:00Z">
              <w:r w:rsidRPr="00343F01" w:rsidDel="00201166">
                <w:rPr>
                  <w:rFonts w:eastAsia="Times New Roman" w:cstheme="minorHAnsi"/>
                  <w:b/>
                  <w:bCs/>
                  <w:color w:val="000000"/>
                  <w:sz w:val="18"/>
                  <w:szCs w:val="18"/>
                  <w:lang w:eastAsia="fr-FR"/>
                </w:rPr>
                <w:delText>Togo</w:delText>
              </w:r>
            </w:del>
          </w:p>
        </w:tc>
        <w:tc>
          <w:tcPr>
            <w:tcW w:w="1418" w:type="dxa"/>
            <w:tcBorders>
              <w:top w:val="single" w:sz="4" w:space="0" w:color="auto"/>
              <w:left w:val="nil"/>
              <w:bottom w:val="single" w:sz="4" w:space="0" w:color="auto"/>
              <w:right w:val="single" w:sz="4" w:space="0" w:color="auto"/>
            </w:tcBorders>
            <w:shd w:val="clear" w:color="auto" w:fill="F7CAAC" w:themeFill="accent2" w:themeFillTint="66"/>
          </w:tcPr>
          <w:p w14:paraId="703C2322" w14:textId="0ED7BBCE" w:rsidR="00A2748E" w:rsidRPr="00343F01" w:rsidDel="00201166" w:rsidRDefault="00A2748E" w:rsidP="00D62BC5">
            <w:pPr>
              <w:spacing w:before="0" w:after="160"/>
              <w:jc w:val="left"/>
              <w:rPr>
                <w:del w:id="11417" w:author="Houyem Rais" w:date="2024-02-22T14:46:00Z"/>
                <w:rFonts w:eastAsia="Times New Roman" w:cstheme="minorHAnsi"/>
                <w:b/>
                <w:bCs/>
                <w:color w:val="000000"/>
                <w:sz w:val="18"/>
                <w:szCs w:val="18"/>
                <w:lang w:eastAsia="fr-FR"/>
              </w:rPr>
              <w:pPrChange w:id="11418" w:author="Houyem Rais" w:date="2024-02-22T14:49:00Z">
                <w:pPr>
                  <w:spacing w:before="0" w:after="0" w:line="240" w:lineRule="auto"/>
                  <w:jc w:val="center"/>
                </w:pPr>
              </w:pPrChange>
            </w:pPr>
          </w:p>
        </w:tc>
        <w:tc>
          <w:tcPr>
            <w:tcW w:w="1324" w:type="dxa"/>
            <w:tcBorders>
              <w:top w:val="single" w:sz="4" w:space="0" w:color="auto"/>
              <w:left w:val="nil"/>
              <w:bottom w:val="single" w:sz="4" w:space="0" w:color="auto"/>
              <w:right w:val="single" w:sz="4" w:space="0" w:color="auto"/>
            </w:tcBorders>
            <w:shd w:val="clear" w:color="auto" w:fill="F7CAAC" w:themeFill="accent2" w:themeFillTint="66"/>
          </w:tcPr>
          <w:p w14:paraId="4E1CC31E" w14:textId="054C8237" w:rsidR="00A2748E" w:rsidRPr="00343F01" w:rsidDel="00201166" w:rsidRDefault="00A2748E" w:rsidP="00D62BC5">
            <w:pPr>
              <w:spacing w:before="0" w:after="160"/>
              <w:jc w:val="left"/>
              <w:rPr>
                <w:del w:id="11419" w:author="Houyem Rais" w:date="2024-02-22T14:46:00Z"/>
                <w:rFonts w:eastAsia="Times New Roman" w:cstheme="minorHAnsi"/>
                <w:b/>
                <w:bCs/>
                <w:color w:val="000000"/>
                <w:sz w:val="18"/>
                <w:szCs w:val="18"/>
                <w:lang w:eastAsia="fr-FR"/>
              </w:rPr>
              <w:pPrChange w:id="11420" w:author="Houyem Rais" w:date="2024-02-22T14:49:00Z">
                <w:pPr>
                  <w:spacing w:before="0" w:after="0" w:line="240" w:lineRule="auto"/>
                  <w:jc w:val="center"/>
                </w:pPr>
              </w:pPrChange>
            </w:pPr>
          </w:p>
        </w:tc>
        <w:tc>
          <w:tcPr>
            <w:tcW w:w="943" w:type="dxa"/>
            <w:tcBorders>
              <w:top w:val="single" w:sz="4" w:space="0" w:color="auto"/>
              <w:left w:val="nil"/>
              <w:bottom w:val="single" w:sz="4" w:space="0" w:color="auto"/>
              <w:right w:val="single" w:sz="4" w:space="0" w:color="auto"/>
            </w:tcBorders>
            <w:shd w:val="clear" w:color="auto" w:fill="F7CAAC" w:themeFill="accent2" w:themeFillTint="66"/>
          </w:tcPr>
          <w:p w14:paraId="407621CD" w14:textId="632C2A2E" w:rsidR="00A2748E" w:rsidRPr="00343F01" w:rsidDel="00201166" w:rsidRDefault="00A2748E" w:rsidP="00D62BC5">
            <w:pPr>
              <w:spacing w:before="0" w:after="160"/>
              <w:jc w:val="left"/>
              <w:rPr>
                <w:del w:id="11421" w:author="Houyem Rais" w:date="2024-02-22T14:46:00Z"/>
                <w:rFonts w:eastAsia="Times New Roman" w:cstheme="minorHAnsi"/>
                <w:b/>
                <w:bCs/>
                <w:color w:val="000000"/>
                <w:sz w:val="18"/>
                <w:szCs w:val="18"/>
                <w:lang w:eastAsia="fr-FR"/>
              </w:rPr>
              <w:pPrChange w:id="11422" w:author="Houyem Rais" w:date="2024-02-22T14:49:00Z">
                <w:pPr>
                  <w:spacing w:before="0" w:after="0" w:line="240" w:lineRule="auto"/>
                  <w:jc w:val="left"/>
                </w:pPr>
              </w:pPrChange>
            </w:pPr>
          </w:p>
        </w:tc>
        <w:tc>
          <w:tcPr>
            <w:tcW w:w="993" w:type="dxa"/>
            <w:tcBorders>
              <w:top w:val="single" w:sz="4" w:space="0" w:color="auto"/>
              <w:left w:val="nil"/>
              <w:bottom w:val="single" w:sz="4" w:space="0" w:color="auto"/>
              <w:right w:val="single" w:sz="4" w:space="0" w:color="auto"/>
            </w:tcBorders>
            <w:shd w:val="clear" w:color="auto" w:fill="F7CAAC" w:themeFill="accent2" w:themeFillTint="66"/>
          </w:tcPr>
          <w:p w14:paraId="0EFB8F64" w14:textId="305B1B60" w:rsidR="00A2748E" w:rsidRPr="00343F01" w:rsidDel="00201166" w:rsidRDefault="00A2748E" w:rsidP="00D62BC5">
            <w:pPr>
              <w:spacing w:before="0" w:after="160"/>
              <w:jc w:val="left"/>
              <w:rPr>
                <w:del w:id="11423" w:author="Houyem Rais" w:date="2024-02-22T14:46:00Z"/>
                <w:rFonts w:eastAsia="Times New Roman" w:cstheme="minorHAnsi"/>
                <w:b/>
                <w:bCs/>
                <w:color w:val="000000"/>
                <w:sz w:val="18"/>
                <w:szCs w:val="18"/>
                <w:lang w:eastAsia="fr-FR"/>
              </w:rPr>
              <w:pPrChange w:id="11424" w:author="Houyem Rais" w:date="2024-02-22T14:49:00Z">
                <w:pPr>
                  <w:spacing w:before="0" w:after="0" w:line="240" w:lineRule="auto"/>
                  <w:jc w:val="left"/>
                </w:pPr>
              </w:pPrChange>
            </w:pPr>
          </w:p>
        </w:tc>
        <w:tc>
          <w:tcPr>
            <w:tcW w:w="1265" w:type="dxa"/>
            <w:tcBorders>
              <w:top w:val="single" w:sz="4" w:space="0" w:color="auto"/>
              <w:left w:val="nil"/>
              <w:bottom w:val="single" w:sz="4" w:space="0" w:color="auto"/>
              <w:right w:val="single" w:sz="4" w:space="0" w:color="auto"/>
            </w:tcBorders>
            <w:shd w:val="clear" w:color="auto" w:fill="F7CAAC" w:themeFill="accent2" w:themeFillTint="66"/>
          </w:tcPr>
          <w:p w14:paraId="63B8A19A" w14:textId="32360499" w:rsidR="00A2748E" w:rsidRPr="00343F01" w:rsidDel="00201166" w:rsidRDefault="00A2748E" w:rsidP="00D62BC5">
            <w:pPr>
              <w:spacing w:before="0" w:after="160"/>
              <w:jc w:val="left"/>
              <w:rPr>
                <w:del w:id="11425" w:author="Houyem Rais" w:date="2024-02-22T14:46:00Z"/>
                <w:rFonts w:eastAsia="Times New Roman" w:cstheme="minorHAnsi"/>
                <w:b/>
                <w:bCs/>
                <w:color w:val="000000"/>
                <w:sz w:val="18"/>
                <w:szCs w:val="18"/>
                <w:lang w:eastAsia="fr-FR"/>
              </w:rPr>
              <w:pPrChange w:id="11426" w:author="Houyem Rais" w:date="2024-02-22T14:49:00Z">
                <w:pPr>
                  <w:spacing w:before="0" w:after="0" w:line="240" w:lineRule="auto"/>
                  <w:jc w:val="left"/>
                </w:pPr>
              </w:pPrChange>
            </w:pPr>
          </w:p>
        </w:tc>
        <w:tc>
          <w:tcPr>
            <w:tcW w:w="861" w:type="dxa"/>
            <w:tcBorders>
              <w:top w:val="single" w:sz="4" w:space="0" w:color="auto"/>
              <w:left w:val="nil"/>
              <w:bottom w:val="single" w:sz="4" w:space="0" w:color="auto"/>
              <w:right w:val="single" w:sz="4" w:space="0" w:color="auto"/>
            </w:tcBorders>
            <w:shd w:val="clear" w:color="auto" w:fill="F7CAAC" w:themeFill="accent2" w:themeFillTint="66"/>
          </w:tcPr>
          <w:p w14:paraId="3D1C8C94" w14:textId="5D5B2970" w:rsidR="00A2748E" w:rsidRPr="00343F01" w:rsidDel="00201166" w:rsidRDefault="00A2748E" w:rsidP="00D62BC5">
            <w:pPr>
              <w:spacing w:before="0" w:after="160"/>
              <w:jc w:val="left"/>
              <w:rPr>
                <w:del w:id="11427" w:author="Houyem Rais" w:date="2024-02-22T14:46:00Z"/>
                <w:rFonts w:eastAsia="Times New Roman" w:cstheme="minorHAnsi"/>
                <w:b/>
                <w:bCs/>
                <w:color w:val="000000"/>
                <w:sz w:val="18"/>
                <w:szCs w:val="18"/>
                <w:lang w:eastAsia="fr-FR"/>
              </w:rPr>
              <w:pPrChange w:id="11428" w:author="Houyem Rais" w:date="2024-02-22T14:49:00Z">
                <w:pPr>
                  <w:spacing w:before="0" w:after="0" w:line="240" w:lineRule="auto"/>
                  <w:jc w:val="left"/>
                </w:pPr>
              </w:pPrChange>
            </w:pPr>
          </w:p>
        </w:tc>
      </w:tr>
      <w:tr w:rsidR="00B26AB7" w:rsidRPr="00343F01" w:rsidDel="00201166" w14:paraId="57F34230" w14:textId="7C72BCA8" w:rsidTr="00367067">
        <w:trPr>
          <w:trHeight w:val="54"/>
          <w:del w:id="11429" w:author="Houyem Rais" w:date="2024-02-22T14:46:00Z"/>
        </w:trPr>
        <w:tc>
          <w:tcPr>
            <w:tcW w:w="2836"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A33F4B3" w14:textId="61DA940B" w:rsidR="00B26AB7" w:rsidRPr="00343F01" w:rsidDel="00201166" w:rsidRDefault="00B26AB7" w:rsidP="00D62BC5">
            <w:pPr>
              <w:spacing w:before="0" w:after="160"/>
              <w:jc w:val="left"/>
              <w:rPr>
                <w:del w:id="11430" w:author="Houyem Rais" w:date="2024-02-22T14:46:00Z"/>
                <w:rFonts w:eastAsia="Times New Roman" w:cstheme="minorHAnsi"/>
                <w:b/>
                <w:bCs/>
                <w:color w:val="000000"/>
                <w:sz w:val="18"/>
                <w:szCs w:val="18"/>
                <w:lang w:eastAsia="fr-FR"/>
              </w:rPr>
              <w:pPrChange w:id="11431" w:author="Houyem Rais" w:date="2024-02-22T14:49:00Z">
                <w:pPr>
                  <w:spacing w:before="0" w:after="0" w:line="240" w:lineRule="auto"/>
                  <w:jc w:val="left"/>
                </w:pPr>
              </w:pPrChange>
            </w:pPr>
            <w:del w:id="11432" w:author="Houyem Rais" w:date="2024-02-22T14:46:00Z">
              <w:r w:rsidRPr="00343F01" w:rsidDel="00201166">
                <w:rPr>
                  <w:rFonts w:eastAsia="Times New Roman" w:cstheme="minorHAnsi"/>
                  <w:b/>
                  <w:bCs/>
                  <w:color w:val="000000"/>
                  <w:sz w:val="18"/>
                  <w:szCs w:val="18"/>
                  <w:lang w:eastAsia="fr-FR"/>
                </w:rPr>
                <w:delText>Lot contractuel A</w:delText>
              </w:r>
            </w:del>
          </w:p>
        </w:tc>
        <w:tc>
          <w:tcPr>
            <w:tcW w:w="1418" w:type="dxa"/>
            <w:tcBorders>
              <w:top w:val="single" w:sz="4" w:space="0" w:color="auto"/>
              <w:left w:val="nil"/>
              <w:bottom w:val="single" w:sz="4" w:space="0" w:color="auto"/>
              <w:right w:val="single" w:sz="4" w:space="0" w:color="auto"/>
            </w:tcBorders>
            <w:shd w:val="clear" w:color="auto" w:fill="BDD6EE" w:themeFill="accent5" w:themeFillTint="66"/>
          </w:tcPr>
          <w:p w14:paraId="363F60AD" w14:textId="196E5D50" w:rsidR="00B26AB7" w:rsidRPr="00343F01" w:rsidDel="00201166" w:rsidRDefault="00B26AB7" w:rsidP="00D62BC5">
            <w:pPr>
              <w:spacing w:before="0" w:after="160"/>
              <w:jc w:val="left"/>
              <w:rPr>
                <w:del w:id="11433" w:author="Houyem Rais" w:date="2024-02-22T14:46:00Z"/>
                <w:rFonts w:eastAsia="Times New Roman" w:cstheme="minorHAnsi"/>
                <w:b/>
                <w:bCs/>
                <w:color w:val="000000"/>
                <w:sz w:val="18"/>
                <w:szCs w:val="18"/>
                <w:lang w:eastAsia="fr-FR"/>
              </w:rPr>
              <w:pPrChange w:id="11434" w:author="Houyem Rais" w:date="2024-02-22T14:49:00Z">
                <w:pPr>
                  <w:spacing w:before="0" w:after="0" w:line="240" w:lineRule="auto"/>
                  <w:jc w:val="center"/>
                </w:pPr>
              </w:pPrChange>
            </w:pPr>
          </w:p>
        </w:tc>
        <w:tc>
          <w:tcPr>
            <w:tcW w:w="1324" w:type="dxa"/>
            <w:tcBorders>
              <w:top w:val="single" w:sz="4" w:space="0" w:color="auto"/>
              <w:left w:val="nil"/>
              <w:bottom w:val="single" w:sz="4" w:space="0" w:color="auto"/>
              <w:right w:val="single" w:sz="4" w:space="0" w:color="auto"/>
            </w:tcBorders>
            <w:shd w:val="clear" w:color="auto" w:fill="BDD6EE" w:themeFill="accent5" w:themeFillTint="66"/>
          </w:tcPr>
          <w:p w14:paraId="386CAB2F" w14:textId="39FE8E72" w:rsidR="00B26AB7" w:rsidRPr="00343F01" w:rsidDel="00201166" w:rsidRDefault="00B26AB7" w:rsidP="00D62BC5">
            <w:pPr>
              <w:spacing w:before="0" w:after="160"/>
              <w:jc w:val="left"/>
              <w:rPr>
                <w:del w:id="11435" w:author="Houyem Rais" w:date="2024-02-22T14:46:00Z"/>
                <w:rFonts w:eastAsia="Times New Roman" w:cstheme="minorHAnsi"/>
                <w:b/>
                <w:bCs/>
                <w:color w:val="000000"/>
                <w:sz w:val="18"/>
                <w:szCs w:val="18"/>
                <w:lang w:eastAsia="fr-FR"/>
              </w:rPr>
              <w:pPrChange w:id="11436" w:author="Houyem Rais" w:date="2024-02-22T14:49:00Z">
                <w:pPr>
                  <w:spacing w:before="0" w:after="0" w:line="240" w:lineRule="auto"/>
                  <w:jc w:val="center"/>
                </w:pPr>
              </w:pPrChange>
            </w:pPr>
          </w:p>
        </w:tc>
        <w:tc>
          <w:tcPr>
            <w:tcW w:w="943" w:type="dxa"/>
            <w:tcBorders>
              <w:top w:val="single" w:sz="4" w:space="0" w:color="auto"/>
              <w:left w:val="nil"/>
              <w:bottom w:val="single" w:sz="4" w:space="0" w:color="auto"/>
              <w:right w:val="single" w:sz="4" w:space="0" w:color="auto"/>
            </w:tcBorders>
            <w:shd w:val="clear" w:color="auto" w:fill="BDD6EE" w:themeFill="accent5" w:themeFillTint="66"/>
          </w:tcPr>
          <w:p w14:paraId="3BEFF7DA" w14:textId="75AB70B8" w:rsidR="00B26AB7" w:rsidRPr="00343F01" w:rsidDel="00201166" w:rsidRDefault="00B26AB7" w:rsidP="00D62BC5">
            <w:pPr>
              <w:spacing w:before="0" w:after="160"/>
              <w:jc w:val="left"/>
              <w:rPr>
                <w:del w:id="11437" w:author="Houyem Rais" w:date="2024-02-22T14:46:00Z"/>
                <w:rFonts w:eastAsia="Times New Roman" w:cstheme="minorHAnsi"/>
                <w:b/>
                <w:bCs/>
                <w:color w:val="000000"/>
                <w:sz w:val="18"/>
                <w:szCs w:val="18"/>
                <w:lang w:eastAsia="fr-FR"/>
              </w:rPr>
              <w:pPrChange w:id="11438" w:author="Houyem Rais" w:date="2024-02-22T14:49:00Z">
                <w:pPr>
                  <w:spacing w:before="0" w:after="0" w:line="240" w:lineRule="auto"/>
                  <w:jc w:val="left"/>
                </w:pPr>
              </w:pPrChange>
            </w:pPr>
          </w:p>
        </w:tc>
        <w:tc>
          <w:tcPr>
            <w:tcW w:w="993" w:type="dxa"/>
            <w:tcBorders>
              <w:top w:val="single" w:sz="4" w:space="0" w:color="auto"/>
              <w:left w:val="nil"/>
              <w:bottom w:val="single" w:sz="4" w:space="0" w:color="auto"/>
              <w:right w:val="single" w:sz="4" w:space="0" w:color="auto"/>
            </w:tcBorders>
            <w:shd w:val="clear" w:color="auto" w:fill="BDD6EE" w:themeFill="accent5" w:themeFillTint="66"/>
          </w:tcPr>
          <w:p w14:paraId="00042E81" w14:textId="4D1043B8" w:rsidR="00B26AB7" w:rsidRPr="00343F01" w:rsidDel="00201166" w:rsidRDefault="00B26AB7" w:rsidP="00D62BC5">
            <w:pPr>
              <w:spacing w:before="0" w:after="160"/>
              <w:jc w:val="left"/>
              <w:rPr>
                <w:del w:id="11439" w:author="Houyem Rais" w:date="2024-02-22T14:46:00Z"/>
                <w:rFonts w:eastAsia="Times New Roman" w:cstheme="minorHAnsi"/>
                <w:b/>
                <w:bCs/>
                <w:color w:val="000000"/>
                <w:sz w:val="18"/>
                <w:szCs w:val="18"/>
                <w:lang w:eastAsia="fr-FR"/>
              </w:rPr>
              <w:pPrChange w:id="11440" w:author="Houyem Rais" w:date="2024-02-22T14:49:00Z">
                <w:pPr>
                  <w:spacing w:before="0" w:after="0" w:line="240" w:lineRule="auto"/>
                  <w:jc w:val="left"/>
                </w:pPr>
              </w:pPrChange>
            </w:pPr>
          </w:p>
        </w:tc>
        <w:tc>
          <w:tcPr>
            <w:tcW w:w="1265" w:type="dxa"/>
            <w:tcBorders>
              <w:top w:val="single" w:sz="4" w:space="0" w:color="auto"/>
              <w:left w:val="nil"/>
              <w:bottom w:val="single" w:sz="4" w:space="0" w:color="auto"/>
              <w:right w:val="single" w:sz="4" w:space="0" w:color="auto"/>
            </w:tcBorders>
            <w:shd w:val="clear" w:color="auto" w:fill="BDD6EE" w:themeFill="accent5" w:themeFillTint="66"/>
          </w:tcPr>
          <w:p w14:paraId="3B78C934" w14:textId="0402D3DF" w:rsidR="00B26AB7" w:rsidRPr="00343F01" w:rsidDel="00201166" w:rsidRDefault="00B26AB7" w:rsidP="00D62BC5">
            <w:pPr>
              <w:spacing w:before="0" w:after="160"/>
              <w:jc w:val="left"/>
              <w:rPr>
                <w:del w:id="11441" w:author="Houyem Rais" w:date="2024-02-22T14:46:00Z"/>
                <w:rFonts w:eastAsia="Times New Roman" w:cstheme="minorHAnsi"/>
                <w:b/>
                <w:bCs/>
                <w:color w:val="000000"/>
                <w:sz w:val="18"/>
                <w:szCs w:val="18"/>
                <w:lang w:eastAsia="fr-FR"/>
              </w:rPr>
              <w:pPrChange w:id="11442" w:author="Houyem Rais" w:date="2024-02-22T14:49:00Z">
                <w:pPr>
                  <w:spacing w:before="0" w:after="0" w:line="240" w:lineRule="auto"/>
                  <w:jc w:val="left"/>
                </w:pPr>
              </w:pPrChange>
            </w:pPr>
          </w:p>
        </w:tc>
        <w:tc>
          <w:tcPr>
            <w:tcW w:w="861" w:type="dxa"/>
            <w:tcBorders>
              <w:top w:val="single" w:sz="4" w:space="0" w:color="auto"/>
              <w:left w:val="nil"/>
              <w:bottom w:val="single" w:sz="4" w:space="0" w:color="auto"/>
              <w:right w:val="single" w:sz="4" w:space="0" w:color="auto"/>
            </w:tcBorders>
            <w:shd w:val="clear" w:color="auto" w:fill="BDD6EE" w:themeFill="accent5" w:themeFillTint="66"/>
          </w:tcPr>
          <w:p w14:paraId="23CBAE87" w14:textId="7B86C64F" w:rsidR="00B26AB7" w:rsidRPr="00343F01" w:rsidDel="00201166" w:rsidRDefault="00B26AB7" w:rsidP="00D62BC5">
            <w:pPr>
              <w:spacing w:before="0" w:after="160"/>
              <w:jc w:val="left"/>
              <w:rPr>
                <w:del w:id="11443" w:author="Houyem Rais" w:date="2024-02-22T14:46:00Z"/>
                <w:rFonts w:eastAsia="Times New Roman" w:cstheme="minorHAnsi"/>
                <w:b/>
                <w:bCs/>
                <w:color w:val="000000"/>
                <w:sz w:val="18"/>
                <w:szCs w:val="18"/>
                <w:lang w:eastAsia="fr-FR"/>
              </w:rPr>
              <w:pPrChange w:id="11444" w:author="Houyem Rais" w:date="2024-02-22T14:49:00Z">
                <w:pPr>
                  <w:spacing w:before="0" w:after="0" w:line="240" w:lineRule="auto"/>
                  <w:jc w:val="left"/>
                </w:pPr>
              </w:pPrChange>
            </w:pPr>
          </w:p>
        </w:tc>
      </w:tr>
      <w:tr w:rsidR="00B26AB7" w:rsidRPr="00343F01" w:rsidDel="00201166" w14:paraId="29A5B905" w14:textId="2159D188" w:rsidTr="00367067">
        <w:trPr>
          <w:trHeight w:val="232"/>
          <w:del w:id="11445"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12B922FB" w14:textId="506A1138" w:rsidR="00B26AB7" w:rsidRPr="00343F01" w:rsidDel="00201166" w:rsidRDefault="00B26AB7" w:rsidP="00D62BC5">
            <w:pPr>
              <w:spacing w:before="0" w:after="160"/>
              <w:jc w:val="left"/>
              <w:rPr>
                <w:del w:id="11446" w:author="Houyem Rais" w:date="2024-02-22T14:46:00Z"/>
                <w:rFonts w:eastAsia="Times New Roman" w:cstheme="minorHAnsi"/>
                <w:b/>
                <w:bCs/>
                <w:color w:val="000000"/>
                <w:sz w:val="18"/>
                <w:szCs w:val="18"/>
                <w:lang w:eastAsia="fr-FR"/>
              </w:rPr>
              <w:pPrChange w:id="11447" w:author="Houyem Rais" w:date="2024-02-22T14:49:00Z">
                <w:pPr>
                  <w:spacing w:before="0" w:after="0" w:line="240" w:lineRule="auto"/>
                  <w:jc w:val="left"/>
                </w:pPr>
              </w:pPrChange>
            </w:pPr>
            <w:del w:id="11448" w:author="Houyem Rais" w:date="2024-02-22T14:46:00Z">
              <w:r w:rsidRPr="00343F01" w:rsidDel="00201166">
                <w:rPr>
                  <w:rFonts w:eastAsia="Times New Roman" w:cstheme="minorHAnsi"/>
                  <w:b/>
                  <w:bCs/>
                  <w:color w:val="000000"/>
                  <w:sz w:val="18"/>
                  <w:szCs w:val="18"/>
                  <w:lang w:eastAsia="fr-FR"/>
                </w:rPr>
                <w:delText> </w:delText>
              </w:r>
            </w:del>
          </w:p>
        </w:tc>
        <w:tc>
          <w:tcPr>
            <w:tcW w:w="1418" w:type="dxa"/>
            <w:tcBorders>
              <w:top w:val="nil"/>
              <w:left w:val="nil"/>
              <w:bottom w:val="single" w:sz="4" w:space="0" w:color="auto"/>
              <w:right w:val="single" w:sz="4" w:space="0" w:color="auto"/>
            </w:tcBorders>
            <w:shd w:val="clear" w:color="auto" w:fill="auto"/>
            <w:vAlign w:val="center"/>
            <w:hideMark/>
          </w:tcPr>
          <w:p w14:paraId="637FA5F0" w14:textId="10235F92" w:rsidR="00B26AB7" w:rsidRPr="00343F01" w:rsidDel="00201166" w:rsidRDefault="00B26AB7" w:rsidP="00D62BC5">
            <w:pPr>
              <w:spacing w:before="0" w:after="160"/>
              <w:jc w:val="left"/>
              <w:rPr>
                <w:del w:id="11449" w:author="Houyem Rais" w:date="2024-02-22T14:46:00Z"/>
                <w:rFonts w:eastAsia="Times New Roman" w:cstheme="minorHAnsi"/>
                <w:color w:val="000000"/>
                <w:sz w:val="18"/>
                <w:szCs w:val="18"/>
                <w:lang w:eastAsia="fr-FR"/>
              </w:rPr>
              <w:pPrChange w:id="11450" w:author="Houyem Rais" w:date="2024-02-22T14:49:00Z">
                <w:pPr>
                  <w:spacing w:before="0" w:after="0" w:line="240" w:lineRule="auto"/>
                  <w:jc w:val="center"/>
                </w:pPr>
              </w:pPrChange>
            </w:pPr>
          </w:p>
        </w:tc>
        <w:tc>
          <w:tcPr>
            <w:tcW w:w="1324" w:type="dxa"/>
            <w:tcBorders>
              <w:top w:val="nil"/>
              <w:left w:val="nil"/>
              <w:bottom w:val="single" w:sz="4" w:space="0" w:color="auto"/>
              <w:right w:val="single" w:sz="4" w:space="0" w:color="auto"/>
            </w:tcBorders>
            <w:shd w:val="clear" w:color="auto" w:fill="auto"/>
            <w:vAlign w:val="center"/>
            <w:hideMark/>
          </w:tcPr>
          <w:p w14:paraId="330DCF37" w14:textId="38162FCB" w:rsidR="00B26AB7" w:rsidRPr="00343F01" w:rsidDel="00201166" w:rsidRDefault="00B26AB7" w:rsidP="00D62BC5">
            <w:pPr>
              <w:spacing w:before="0" w:after="160"/>
              <w:jc w:val="left"/>
              <w:rPr>
                <w:del w:id="11451" w:author="Houyem Rais" w:date="2024-02-22T14:46:00Z"/>
                <w:rFonts w:eastAsia="Times New Roman" w:cstheme="minorHAnsi"/>
                <w:color w:val="000000"/>
                <w:sz w:val="18"/>
                <w:szCs w:val="18"/>
                <w:lang w:eastAsia="fr-FR"/>
              </w:rPr>
              <w:pPrChange w:id="11452" w:author="Houyem Rais" w:date="2024-02-22T14:49:00Z">
                <w:pPr>
                  <w:spacing w:before="0" w:after="0" w:line="240" w:lineRule="auto"/>
                  <w:jc w:val="center"/>
                </w:pPr>
              </w:pPrChange>
            </w:pPr>
          </w:p>
        </w:tc>
        <w:tc>
          <w:tcPr>
            <w:tcW w:w="943" w:type="dxa"/>
            <w:tcBorders>
              <w:top w:val="nil"/>
              <w:left w:val="nil"/>
              <w:bottom w:val="single" w:sz="4" w:space="0" w:color="auto"/>
              <w:right w:val="single" w:sz="4" w:space="0" w:color="auto"/>
            </w:tcBorders>
            <w:shd w:val="clear" w:color="auto" w:fill="auto"/>
            <w:vAlign w:val="center"/>
            <w:hideMark/>
          </w:tcPr>
          <w:p w14:paraId="33D34174" w14:textId="5F237C16" w:rsidR="00B26AB7" w:rsidRPr="00343F01" w:rsidDel="00201166" w:rsidRDefault="00B26AB7" w:rsidP="00D62BC5">
            <w:pPr>
              <w:spacing w:before="0" w:after="160"/>
              <w:jc w:val="left"/>
              <w:rPr>
                <w:del w:id="11453" w:author="Houyem Rais" w:date="2024-02-22T14:46:00Z"/>
                <w:rFonts w:eastAsia="Times New Roman" w:cstheme="minorHAnsi"/>
                <w:color w:val="000000"/>
                <w:sz w:val="18"/>
                <w:szCs w:val="18"/>
                <w:lang w:eastAsia="fr-FR"/>
              </w:rPr>
              <w:pPrChange w:id="11454" w:author="Houyem Rais" w:date="2024-02-22T14:49:00Z">
                <w:pPr>
                  <w:spacing w:before="0" w:after="0" w:line="240" w:lineRule="auto"/>
                  <w:jc w:val="center"/>
                </w:pPr>
              </w:pPrChange>
            </w:pPr>
            <w:del w:id="11455" w:author="Houyem Rais" w:date="2024-02-22T14:46:00Z">
              <w:r w:rsidRPr="00343F01" w:rsidDel="00201166">
                <w:rPr>
                  <w:rFonts w:eastAsia="Times New Roman" w:cstheme="minorHAnsi"/>
                  <w:color w:val="000000"/>
                  <w:sz w:val="18"/>
                  <w:szCs w:val="18"/>
                  <w:lang w:eastAsia="fr-FR"/>
                </w:rPr>
                <w:delText>1</w:delText>
              </w:r>
            </w:del>
          </w:p>
        </w:tc>
        <w:tc>
          <w:tcPr>
            <w:tcW w:w="993" w:type="dxa"/>
            <w:tcBorders>
              <w:top w:val="nil"/>
              <w:left w:val="nil"/>
              <w:bottom w:val="single" w:sz="4" w:space="0" w:color="auto"/>
              <w:right w:val="single" w:sz="4" w:space="0" w:color="auto"/>
            </w:tcBorders>
            <w:shd w:val="clear" w:color="auto" w:fill="auto"/>
            <w:vAlign w:val="center"/>
            <w:hideMark/>
          </w:tcPr>
          <w:p w14:paraId="4A82DC20" w14:textId="43E43105" w:rsidR="00B26AB7" w:rsidRPr="00343F01" w:rsidDel="00201166" w:rsidRDefault="00B26AB7" w:rsidP="00D62BC5">
            <w:pPr>
              <w:spacing w:before="0" w:after="160"/>
              <w:jc w:val="left"/>
              <w:rPr>
                <w:del w:id="11456" w:author="Houyem Rais" w:date="2024-02-22T14:46:00Z"/>
                <w:rFonts w:eastAsia="Times New Roman" w:cstheme="minorHAnsi"/>
                <w:color w:val="000000"/>
                <w:sz w:val="18"/>
                <w:szCs w:val="18"/>
                <w:lang w:eastAsia="fr-FR"/>
              </w:rPr>
              <w:pPrChange w:id="11457" w:author="Houyem Rais" w:date="2024-02-22T14:49:00Z">
                <w:pPr>
                  <w:spacing w:before="0" w:after="0" w:line="240" w:lineRule="auto"/>
                  <w:jc w:val="center"/>
                </w:pPr>
              </w:pPrChange>
            </w:pPr>
            <w:del w:id="11458" w:author="Houyem Rais" w:date="2024-02-22T14:46:00Z">
              <w:r w:rsidRPr="00343F01" w:rsidDel="00201166">
                <w:rPr>
                  <w:rFonts w:eastAsia="Times New Roman" w:cstheme="minorHAnsi"/>
                  <w:color w:val="000000"/>
                  <w:sz w:val="18"/>
                  <w:szCs w:val="18"/>
                  <w:lang w:eastAsia="fr-FR"/>
                </w:rPr>
                <w:delText>15</w:delText>
              </w:r>
            </w:del>
          </w:p>
        </w:tc>
        <w:tc>
          <w:tcPr>
            <w:tcW w:w="1265" w:type="dxa"/>
            <w:tcBorders>
              <w:top w:val="nil"/>
              <w:left w:val="nil"/>
              <w:bottom w:val="single" w:sz="4" w:space="0" w:color="auto"/>
              <w:right w:val="single" w:sz="4" w:space="0" w:color="auto"/>
            </w:tcBorders>
            <w:shd w:val="clear" w:color="auto" w:fill="auto"/>
            <w:vAlign w:val="center"/>
            <w:hideMark/>
          </w:tcPr>
          <w:p w14:paraId="1943A16D" w14:textId="46F0A60D" w:rsidR="00B26AB7" w:rsidRPr="00343F01" w:rsidDel="00201166" w:rsidRDefault="00B26AB7" w:rsidP="00D62BC5">
            <w:pPr>
              <w:spacing w:before="0" w:after="160"/>
              <w:jc w:val="left"/>
              <w:rPr>
                <w:del w:id="11459" w:author="Houyem Rais" w:date="2024-02-22T14:46:00Z"/>
                <w:rFonts w:eastAsia="Times New Roman" w:cstheme="minorHAnsi"/>
                <w:color w:val="000000"/>
                <w:sz w:val="18"/>
                <w:szCs w:val="18"/>
                <w:lang w:eastAsia="fr-FR"/>
              </w:rPr>
              <w:pPrChange w:id="11460" w:author="Houyem Rais" w:date="2024-02-22T14:49:00Z">
                <w:pPr>
                  <w:spacing w:before="0" w:after="0" w:line="240" w:lineRule="auto"/>
                  <w:jc w:val="center"/>
                </w:pPr>
              </w:pPrChange>
            </w:pPr>
            <w:del w:id="11461" w:author="Houyem Rais" w:date="2024-02-22T14:46:00Z">
              <w:r w:rsidRPr="00343F01" w:rsidDel="00201166">
                <w:rPr>
                  <w:rFonts w:eastAsia="Times New Roman" w:cstheme="minorHAnsi"/>
                  <w:color w:val="000000"/>
                  <w:sz w:val="18"/>
                  <w:szCs w:val="18"/>
                  <w:lang w:eastAsia="fr-FR"/>
                </w:rPr>
                <w:delText>3</w:delText>
              </w:r>
            </w:del>
          </w:p>
        </w:tc>
        <w:tc>
          <w:tcPr>
            <w:tcW w:w="861" w:type="dxa"/>
            <w:tcBorders>
              <w:top w:val="nil"/>
              <w:left w:val="nil"/>
              <w:bottom w:val="single" w:sz="4" w:space="0" w:color="auto"/>
              <w:right w:val="single" w:sz="4" w:space="0" w:color="auto"/>
            </w:tcBorders>
            <w:shd w:val="clear" w:color="auto" w:fill="auto"/>
            <w:vAlign w:val="center"/>
            <w:hideMark/>
          </w:tcPr>
          <w:p w14:paraId="5294985B" w14:textId="598A1523" w:rsidR="00B26AB7" w:rsidRPr="00343F01" w:rsidDel="00201166" w:rsidRDefault="00B26AB7" w:rsidP="00D62BC5">
            <w:pPr>
              <w:spacing w:before="0" w:after="160"/>
              <w:jc w:val="left"/>
              <w:rPr>
                <w:del w:id="11462" w:author="Houyem Rais" w:date="2024-02-22T14:46:00Z"/>
                <w:rFonts w:eastAsia="Times New Roman" w:cstheme="minorHAnsi"/>
                <w:color w:val="000000"/>
                <w:sz w:val="18"/>
                <w:szCs w:val="18"/>
                <w:lang w:eastAsia="fr-FR"/>
              </w:rPr>
              <w:pPrChange w:id="11463" w:author="Houyem Rais" w:date="2024-02-22T14:49:00Z">
                <w:pPr>
                  <w:spacing w:before="0" w:after="0" w:line="240" w:lineRule="auto"/>
                  <w:jc w:val="center"/>
                </w:pPr>
              </w:pPrChange>
            </w:pPr>
            <w:del w:id="11464" w:author="Houyem Rais" w:date="2024-02-22T14:46:00Z">
              <w:r w:rsidRPr="00343F01" w:rsidDel="00201166">
                <w:rPr>
                  <w:rFonts w:eastAsia="Times New Roman" w:cstheme="minorHAnsi"/>
                  <w:color w:val="000000"/>
                  <w:sz w:val="18"/>
                  <w:szCs w:val="18"/>
                  <w:lang w:eastAsia="fr-FR"/>
                </w:rPr>
                <w:delText>19</w:delText>
              </w:r>
            </w:del>
          </w:p>
        </w:tc>
      </w:tr>
      <w:tr w:rsidR="00B26AB7" w:rsidRPr="00343F01" w:rsidDel="00201166" w14:paraId="69CEF7F3" w14:textId="18BCD62F" w:rsidTr="00367067">
        <w:trPr>
          <w:trHeight w:val="232"/>
          <w:del w:id="11465"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55B7C61D" w14:textId="523B7061" w:rsidR="00B26AB7" w:rsidRPr="00343F01" w:rsidDel="00201166" w:rsidRDefault="00B26AB7" w:rsidP="00D62BC5">
            <w:pPr>
              <w:spacing w:before="0" w:after="160"/>
              <w:jc w:val="left"/>
              <w:rPr>
                <w:del w:id="11466" w:author="Houyem Rais" w:date="2024-02-22T14:46:00Z"/>
                <w:rFonts w:eastAsia="Times New Roman" w:cstheme="minorHAnsi"/>
                <w:color w:val="000000"/>
                <w:sz w:val="18"/>
                <w:szCs w:val="18"/>
                <w:lang w:eastAsia="fr-FR"/>
              </w:rPr>
              <w:pPrChange w:id="11467" w:author="Houyem Rais" w:date="2024-02-22T14:49:00Z">
                <w:pPr>
                  <w:spacing w:before="0" w:after="0" w:line="240" w:lineRule="auto"/>
                  <w:jc w:val="left"/>
                </w:pPr>
              </w:pPrChange>
            </w:pPr>
            <w:del w:id="11468" w:author="Houyem Rais" w:date="2024-02-22T14:46:00Z">
              <w:r w:rsidRPr="00343F01" w:rsidDel="00201166">
                <w:rPr>
                  <w:rFonts w:eastAsia="Times New Roman" w:cstheme="minorHAnsi"/>
                  <w:color w:val="000000"/>
                  <w:sz w:val="18"/>
                  <w:szCs w:val="18"/>
                  <w:lang w:eastAsia="fr-FR"/>
                </w:rPr>
                <w:delText>Gare 1</w:delText>
              </w:r>
            </w:del>
          </w:p>
        </w:tc>
        <w:tc>
          <w:tcPr>
            <w:tcW w:w="1418" w:type="dxa"/>
            <w:tcBorders>
              <w:top w:val="nil"/>
              <w:left w:val="nil"/>
              <w:bottom w:val="single" w:sz="4" w:space="0" w:color="auto"/>
              <w:right w:val="single" w:sz="4" w:space="0" w:color="auto"/>
            </w:tcBorders>
            <w:shd w:val="clear" w:color="auto" w:fill="auto"/>
            <w:vAlign w:val="center"/>
            <w:hideMark/>
          </w:tcPr>
          <w:p w14:paraId="06382373" w14:textId="060A23B6" w:rsidR="00B26AB7" w:rsidRPr="00343F01" w:rsidDel="00201166" w:rsidRDefault="00B26AB7" w:rsidP="00D62BC5">
            <w:pPr>
              <w:spacing w:before="0" w:after="160"/>
              <w:jc w:val="left"/>
              <w:rPr>
                <w:del w:id="11469" w:author="Houyem Rais" w:date="2024-02-22T14:46:00Z"/>
                <w:rFonts w:eastAsia="Times New Roman" w:cstheme="minorHAnsi"/>
                <w:color w:val="000000"/>
                <w:sz w:val="18"/>
                <w:szCs w:val="18"/>
                <w:lang w:eastAsia="fr-FR"/>
              </w:rPr>
              <w:pPrChange w:id="11470" w:author="Houyem Rais" w:date="2024-02-22T14:49:00Z">
                <w:pPr>
                  <w:spacing w:before="0" w:after="0" w:line="240" w:lineRule="auto"/>
                  <w:jc w:val="center"/>
                </w:pPr>
              </w:pPrChange>
            </w:pPr>
            <w:del w:id="11471"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hideMark/>
          </w:tcPr>
          <w:p w14:paraId="32B4AF3F" w14:textId="3D0FB88A" w:rsidR="00B26AB7" w:rsidRPr="00343F01" w:rsidDel="00201166" w:rsidRDefault="00B26AB7" w:rsidP="00D62BC5">
            <w:pPr>
              <w:spacing w:before="0" w:after="160"/>
              <w:jc w:val="left"/>
              <w:rPr>
                <w:del w:id="11472" w:author="Houyem Rais" w:date="2024-02-22T14:46:00Z"/>
                <w:rFonts w:eastAsia="Times New Roman" w:cstheme="minorHAnsi"/>
                <w:color w:val="000000"/>
                <w:sz w:val="18"/>
                <w:szCs w:val="18"/>
                <w:lang w:eastAsia="fr-FR"/>
              </w:rPr>
              <w:pPrChange w:id="11473" w:author="Houyem Rais" w:date="2024-02-22T14:49:00Z">
                <w:pPr>
                  <w:spacing w:before="0" w:after="0" w:line="240" w:lineRule="auto"/>
                  <w:jc w:val="center"/>
                </w:pPr>
              </w:pPrChange>
            </w:pPr>
            <w:del w:id="11474"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hideMark/>
          </w:tcPr>
          <w:p w14:paraId="58B3CDC4" w14:textId="1F275F73" w:rsidR="00B26AB7" w:rsidRPr="00343F01" w:rsidDel="00201166" w:rsidRDefault="00B26AB7" w:rsidP="00D62BC5">
            <w:pPr>
              <w:spacing w:before="0" w:after="160"/>
              <w:jc w:val="left"/>
              <w:rPr>
                <w:del w:id="11475" w:author="Houyem Rais" w:date="2024-02-22T14:46:00Z"/>
                <w:rFonts w:eastAsia="Times New Roman" w:cstheme="minorHAnsi"/>
                <w:color w:val="000000"/>
                <w:sz w:val="18"/>
                <w:szCs w:val="18"/>
                <w:lang w:eastAsia="fr-FR"/>
              </w:rPr>
              <w:pPrChange w:id="11476"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hideMark/>
          </w:tcPr>
          <w:p w14:paraId="04E9B5CB" w14:textId="44858609" w:rsidR="00B26AB7" w:rsidRPr="00343F01" w:rsidDel="00201166" w:rsidRDefault="00B26AB7" w:rsidP="00D62BC5">
            <w:pPr>
              <w:spacing w:before="0" w:after="160"/>
              <w:jc w:val="left"/>
              <w:rPr>
                <w:del w:id="11477" w:author="Houyem Rais" w:date="2024-02-22T14:46:00Z"/>
                <w:rFonts w:eastAsia="Times New Roman" w:cstheme="minorHAnsi"/>
                <w:color w:val="000000"/>
                <w:sz w:val="18"/>
                <w:szCs w:val="18"/>
                <w:lang w:eastAsia="fr-FR"/>
              </w:rPr>
              <w:pPrChange w:id="11478"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hideMark/>
          </w:tcPr>
          <w:p w14:paraId="14EFDB34" w14:textId="5173D724" w:rsidR="00B26AB7" w:rsidRPr="00343F01" w:rsidDel="00201166" w:rsidRDefault="00B26AB7" w:rsidP="00D62BC5">
            <w:pPr>
              <w:spacing w:before="0" w:after="160"/>
              <w:jc w:val="left"/>
              <w:rPr>
                <w:del w:id="11479" w:author="Houyem Rais" w:date="2024-02-22T14:46:00Z"/>
                <w:rFonts w:eastAsia="Times New Roman" w:cstheme="minorHAnsi"/>
                <w:color w:val="000000"/>
                <w:sz w:val="18"/>
                <w:szCs w:val="18"/>
                <w:lang w:eastAsia="fr-FR"/>
              </w:rPr>
              <w:pPrChange w:id="11480"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hideMark/>
          </w:tcPr>
          <w:p w14:paraId="50B9250B" w14:textId="0C50F467" w:rsidR="00B26AB7" w:rsidRPr="00343F01" w:rsidDel="00201166" w:rsidRDefault="00B26AB7" w:rsidP="00D62BC5">
            <w:pPr>
              <w:spacing w:before="0" w:after="160"/>
              <w:jc w:val="left"/>
              <w:rPr>
                <w:del w:id="11481" w:author="Houyem Rais" w:date="2024-02-22T14:46:00Z"/>
                <w:rFonts w:eastAsia="Times New Roman" w:cstheme="minorHAnsi"/>
                <w:color w:val="000000"/>
                <w:sz w:val="18"/>
                <w:szCs w:val="18"/>
                <w:lang w:eastAsia="fr-FR"/>
              </w:rPr>
              <w:pPrChange w:id="11482" w:author="Houyem Rais" w:date="2024-02-22T14:49:00Z">
                <w:pPr>
                  <w:spacing w:before="0" w:after="0" w:line="240" w:lineRule="auto"/>
                  <w:jc w:val="center"/>
                </w:pPr>
              </w:pPrChange>
            </w:pPr>
            <w:del w:id="11483" w:author="Houyem Rais" w:date="2024-02-22T14:46:00Z">
              <w:r w:rsidRPr="00343F01" w:rsidDel="00201166">
                <w:rPr>
                  <w:rFonts w:eastAsia="Times New Roman" w:cstheme="minorHAnsi"/>
                  <w:color w:val="000000"/>
                  <w:sz w:val="18"/>
                  <w:szCs w:val="18"/>
                  <w:lang w:eastAsia="fr-FR"/>
                </w:rPr>
                <w:delText>9</w:delText>
              </w:r>
            </w:del>
          </w:p>
        </w:tc>
      </w:tr>
      <w:tr w:rsidR="00B26AB7" w:rsidRPr="00343F01" w:rsidDel="00201166" w14:paraId="49E4E92C" w14:textId="0DACC2F1" w:rsidTr="00367067">
        <w:trPr>
          <w:trHeight w:val="232"/>
          <w:del w:id="11484"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440B2721" w14:textId="5EDB295E" w:rsidR="00B26AB7" w:rsidRPr="00343F01" w:rsidDel="00201166" w:rsidRDefault="00B26AB7" w:rsidP="00D62BC5">
            <w:pPr>
              <w:spacing w:before="0" w:after="160"/>
              <w:jc w:val="left"/>
              <w:rPr>
                <w:del w:id="11485" w:author="Houyem Rais" w:date="2024-02-22T14:46:00Z"/>
                <w:rFonts w:eastAsia="Times New Roman" w:cstheme="minorHAnsi"/>
                <w:color w:val="000000"/>
                <w:sz w:val="18"/>
                <w:szCs w:val="18"/>
                <w:lang w:eastAsia="fr-FR"/>
              </w:rPr>
              <w:pPrChange w:id="11486" w:author="Houyem Rais" w:date="2024-02-22T14:49:00Z">
                <w:pPr>
                  <w:spacing w:before="0" w:after="0" w:line="240" w:lineRule="auto"/>
                  <w:jc w:val="left"/>
                </w:pPr>
              </w:pPrChange>
            </w:pPr>
            <w:del w:id="11487" w:author="Houyem Rais" w:date="2024-02-22T14:46:00Z">
              <w:r w:rsidRPr="00343F01" w:rsidDel="00201166">
                <w:rPr>
                  <w:rFonts w:eastAsia="Times New Roman" w:cstheme="minorHAnsi"/>
                  <w:color w:val="000000"/>
                  <w:sz w:val="18"/>
                  <w:szCs w:val="18"/>
                  <w:lang w:eastAsia="fr-FR"/>
                </w:rPr>
                <w:delText>Gare 2</w:delText>
              </w:r>
            </w:del>
          </w:p>
        </w:tc>
        <w:tc>
          <w:tcPr>
            <w:tcW w:w="1418" w:type="dxa"/>
            <w:tcBorders>
              <w:top w:val="nil"/>
              <w:left w:val="nil"/>
              <w:bottom w:val="single" w:sz="4" w:space="0" w:color="auto"/>
              <w:right w:val="single" w:sz="4" w:space="0" w:color="auto"/>
            </w:tcBorders>
            <w:shd w:val="clear" w:color="auto" w:fill="auto"/>
            <w:vAlign w:val="center"/>
          </w:tcPr>
          <w:p w14:paraId="7AE8EE82" w14:textId="55C471EE" w:rsidR="00B26AB7" w:rsidRPr="00343F01" w:rsidDel="00201166" w:rsidRDefault="00B26AB7" w:rsidP="00D62BC5">
            <w:pPr>
              <w:spacing w:before="0" w:after="160"/>
              <w:jc w:val="left"/>
              <w:rPr>
                <w:del w:id="11488" w:author="Houyem Rais" w:date="2024-02-22T14:46:00Z"/>
                <w:rFonts w:eastAsia="Times New Roman" w:cstheme="minorHAnsi"/>
                <w:color w:val="000000"/>
                <w:sz w:val="18"/>
                <w:szCs w:val="18"/>
                <w:lang w:eastAsia="fr-FR"/>
              </w:rPr>
              <w:pPrChange w:id="11489" w:author="Houyem Rais" w:date="2024-02-22T14:49:00Z">
                <w:pPr>
                  <w:spacing w:before="0" w:after="0" w:line="240" w:lineRule="auto"/>
                  <w:jc w:val="center"/>
                </w:pPr>
              </w:pPrChange>
            </w:pPr>
            <w:del w:id="11490"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5512E30B" w14:textId="5D5EA41E" w:rsidR="00B26AB7" w:rsidRPr="00343F01" w:rsidDel="00201166" w:rsidRDefault="00B26AB7" w:rsidP="00D62BC5">
            <w:pPr>
              <w:spacing w:before="0" w:after="160"/>
              <w:jc w:val="left"/>
              <w:rPr>
                <w:del w:id="11491" w:author="Houyem Rais" w:date="2024-02-22T14:46:00Z"/>
                <w:rFonts w:eastAsia="Times New Roman" w:cstheme="minorHAnsi"/>
                <w:color w:val="000000"/>
                <w:sz w:val="18"/>
                <w:szCs w:val="18"/>
                <w:lang w:eastAsia="fr-FR"/>
              </w:rPr>
              <w:pPrChange w:id="11492" w:author="Houyem Rais" w:date="2024-02-22T14:49:00Z">
                <w:pPr>
                  <w:spacing w:before="0" w:after="0" w:line="240" w:lineRule="auto"/>
                  <w:jc w:val="center"/>
                </w:pPr>
              </w:pPrChange>
            </w:pPr>
            <w:del w:id="11493"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509CF38A" w14:textId="12CAF595" w:rsidR="00B26AB7" w:rsidRPr="00343F01" w:rsidDel="00201166" w:rsidRDefault="00B26AB7" w:rsidP="00D62BC5">
            <w:pPr>
              <w:spacing w:before="0" w:after="160"/>
              <w:jc w:val="left"/>
              <w:rPr>
                <w:del w:id="11494" w:author="Houyem Rais" w:date="2024-02-22T14:46:00Z"/>
                <w:rFonts w:eastAsia="Times New Roman" w:cstheme="minorHAnsi"/>
                <w:color w:val="000000"/>
                <w:sz w:val="18"/>
                <w:szCs w:val="18"/>
                <w:lang w:eastAsia="fr-FR"/>
              </w:rPr>
              <w:pPrChange w:id="11495"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3037C71B" w14:textId="0F3C1113" w:rsidR="00B26AB7" w:rsidRPr="00343F01" w:rsidDel="00201166" w:rsidRDefault="00B26AB7" w:rsidP="00D62BC5">
            <w:pPr>
              <w:spacing w:before="0" w:after="160"/>
              <w:jc w:val="left"/>
              <w:rPr>
                <w:del w:id="11496" w:author="Houyem Rais" w:date="2024-02-22T14:46:00Z"/>
                <w:rFonts w:eastAsia="Times New Roman" w:cstheme="minorHAnsi"/>
                <w:color w:val="000000"/>
                <w:sz w:val="18"/>
                <w:szCs w:val="18"/>
                <w:lang w:eastAsia="fr-FR"/>
              </w:rPr>
              <w:pPrChange w:id="11497"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66DE25B5" w14:textId="0E67C55F" w:rsidR="00B26AB7" w:rsidRPr="00343F01" w:rsidDel="00201166" w:rsidRDefault="00B26AB7" w:rsidP="00D62BC5">
            <w:pPr>
              <w:spacing w:before="0" w:after="160"/>
              <w:jc w:val="left"/>
              <w:rPr>
                <w:del w:id="11498" w:author="Houyem Rais" w:date="2024-02-22T14:46:00Z"/>
                <w:rFonts w:eastAsia="Times New Roman" w:cstheme="minorHAnsi"/>
                <w:color w:val="000000"/>
                <w:sz w:val="18"/>
                <w:szCs w:val="18"/>
                <w:lang w:eastAsia="fr-FR"/>
              </w:rPr>
              <w:pPrChange w:id="11499"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735974DB" w14:textId="5982E58A" w:rsidR="00B26AB7" w:rsidRPr="00343F01" w:rsidDel="00201166" w:rsidRDefault="00B26AB7" w:rsidP="00D62BC5">
            <w:pPr>
              <w:spacing w:before="0" w:after="160"/>
              <w:jc w:val="left"/>
              <w:rPr>
                <w:del w:id="11500" w:author="Houyem Rais" w:date="2024-02-22T14:46:00Z"/>
                <w:rFonts w:eastAsia="Times New Roman" w:cstheme="minorHAnsi"/>
                <w:color w:val="000000"/>
                <w:sz w:val="18"/>
                <w:szCs w:val="18"/>
                <w:lang w:eastAsia="fr-FR"/>
              </w:rPr>
              <w:pPrChange w:id="11501" w:author="Houyem Rais" w:date="2024-02-22T14:49:00Z">
                <w:pPr>
                  <w:spacing w:before="0" w:after="0" w:line="240" w:lineRule="auto"/>
                  <w:jc w:val="center"/>
                </w:pPr>
              </w:pPrChange>
            </w:pPr>
            <w:del w:id="11502" w:author="Houyem Rais" w:date="2024-02-22T14:46:00Z">
              <w:r w:rsidRPr="00343F01" w:rsidDel="00201166">
                <w:rPr>
                  <w:rFonts w:eastAsia="Times New Roman" w:cstheme="minorHAnsi"/>
                  <w:color w:val="000000"/>
                  <w:sz w:val="18"/>
                  <w:szCs w:val="18"/>
                  <w:lang w:eastAsia="fr-FR"/>
                </w:rPr>
                <w:delText>9</w:delText>
              </w:r>
            </w:del>
          </w:p>
        </w:tc>
      </w:tr>
      <w:tr w:rsidR="00B26AB7" w:rsidRPr="00343F01" w:rsidDel="00201166" w14:paraId="031640C4" w14:textId="2970614B" w:rsidTr="00367067">
        <w:trPr>
          <w:trHeight w:val="232"/>
          <w:del w:id="11503"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6DD22150" w14:textId="405DA0D6" w:rsidR="00B26AB7" w:rsidRPr="00343F01" w:rsidDel="00201166" w:rsidRDefault="00B26AB7" w:rsidP="00D62BC5">
            <w:pPr>
              <w:spacing w:before="0" w:after="160"/>
              <w:jc w:val="left"/>
              <w:rPr>
                <w:del w:id="11504" w:author="Houyem Rais" w:date="2024-02-22T14:46:00Z"/>
                <w:rFonts w:eastAsia="Times New Roman" w:cstheme="minorHAnsi"/>
                <w:color w:val="000000"/>
                <w:sz w:val="18"/>
                <w:szCs w:val="18"/>
                <w:lang w:eastAsia="fr-FR"/>
              </w:rPr>
              <w:pPrChange w:id="11505" w:author="Houyem Rais" w:date="2024-02-22T14:49:00Z">
                <w:pPr>
                  <w:spacing w:before="0" w:after="0" w:line="240" w:lineRule="auto"/>
                  <w:jc w:val="left"/>
                </w:pPr>
              </w:pPrChange>
            </w:pPr>
            <w:del w:id="11506" w:author="Houyem Rais" w:date="2024-02-22T14:46:00Z">
              <w:r w:rsidRPr="00343F01" w:rsidDel="00201166">
                <w:rPr>
                  <w:rFonts w:eastAsia="Times New Roman" w:cstheme="minorHAnsi"/>
                  <w:color w:val="000000"/>
                  <w:sz w:val="18"/>
                  <w:szCs w:val="18"/>
                  <w:lang w:eastAsia="fr-FR"/>
                </w:rPr>
                <w:delText>Gare 3</w:delText>
              </w:r>
            </w:del>
          </w:p>
        </w:tc>
        <w:tc>
          <w:tcPr>
            <w:tcW w:w="1418" w:type="dxa"/>
            <w:tcBorders>
              <w:top w:val="nil"/>
              <w:left w:val="nil"/>
              <w:bottom w:val="single" w:sz="4" w:space="0" w:color="auto"/>
              <w:right w:val="single" w:sz="4" w:space="0" w:color="auto"/>
            </w:tcBorders>
            <w:shd w:val="clear" w:color="auto" w:fill="auto"/>
            <w:vAlign w:val="center"/>
          </w:tcPr>
          <w:p w14:paraId="3154DC38" w14:textId="2DF36510" w:rsidR="00B26AB7" w:rsidRPr="00343F01" w:rsidDel="00201166" w:rsidRDefault="00B26AB7" w:rsidP="00D62BC5">
            <w:pPr>
              <w:spacing w:before="0" w:after="160"/>
              <w:jc w:val="left"/>
              <w:rPr>
                <w:del w:id="11507" w:author="Houyem Rais" w:date="2024-02-22T14:46:00Z"/>
                <w:rFonts w:eastAsia="Times New Roman" w:cstheme="minorHAnsi"/>
                <w:color w:val="000000"/>
                <w:sz w:val="18"/>
                <w:szCs w:val="18"/>
                <w:lang w:eastAsia="fr-FR"/>
              </w:rPr>
              <w:pPrChange w:id="11508" w:author="Houyem Rais" w:date="2024-02-22T14:49:00Z">
                <w:pPr>
                  <w:spacing w:before="0" w:after="0" w:line="240" w:lineRule="auto"/>
                  <w:jc w:val="center"/>
                </w:pPr>
              </w:pPrChange>
            </w:pPr>
            <w:del w:id="11509"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1F912863" w14:textId="4F203D1B" w:rsidR="00B26AB7" w:rsidRPr="00343F01" w:rsidDel="00201166" w:rsidRDefault="00B26AB7" w:rsidP="00D62BC5">
            <w:pPr>
              <w:spacing w:before="0" w:after="160"/>
              <w:jc w:val="left"/>
              <w:rPr>
                <w:del w:id="11510" w:author="Houyem Rais" w:date="2024-02-22T14:46:00Z"/>
                <w:rFonts w:eastAsia="Times New Roman" w:cstheme="minorHAnsi"/>
                <w:color w:val="000000"/>
                <w:sz w:val="18"/>
                <w:szCs w:val="18"/>
                <w:lang w:eastAsia="fr-FR"/>
              </w:rPr>
              <w:pPrChange w:id="11511" w:author="Houyem Rais" w:date="2024-02-22T14:49:00Z">
                <w:pPr>
                  <w:spacing w:before="0" w:after="0" w:line="240" w:lineRule="auto"/>
                  <w:jc w:val="center"/>
                </w:pPr>
              </w:pPrChange>
            </w:pPr>
            <w:del w:id="11512"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1EC721DA" w14:textId="22D507C2" w:rsidR="00B26AB7" w:rsidRPr="00343F01" w:rsidDel="00201166" w:rsidRDefault="00B26AB7" w:rsidP="00D62BC5">
            <w:pPr>
              <w:spacing w:before="0" w:after="160"/>
              <w:jc w:val="left"/>
              <w:rPr>
                <w:del w:id="11513" w:author="Houyem Rais" w:date="2024-02-22T14:46:00Z"/>
                <w:rFonts w:eastAsia="Times New Roman" w:cstheme="minorHAnsi"/>
                <w:color w:val="000000"/>
                <w:sz w:val="18"/>
                <w:szCs w:val="18"/>
                <w:lang w:eastAsia="fr-FR"/>
              </w:rPr>
              <w:pPrChange w:id="11514"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586A7166" w14:textId="619753DF" w:rsidR="00B26AB7" w:rsidRPr="00343F01" w:rsidDel="00201166" w:rsidRDefault="00B26AB7" w:rsidP="00D62BC5">
            <w:pPr>
              <w:spacing w:before="0" w:after="160"/>
              <w:jc w:val="left"/>
              <w:rPr>
                <w:del w:id="11515" w:author="Houyem Rais" w:date="2024-02-22T14:46:00Z"/>
                <w:rFonts w:eastAsia="Times New Roman" w:cstheme="minorHAnsi"/>
                <w:color w:val="000000"/>
                <w:sz w:val="18"/>
                <w:szCs w:val="18"/>
                <w:lang w:eastAsia="fr-FR"/>
              </w:rPr>
              <w:pPrChange w:id="11516"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068D41A8" w14:textId="05798D46" w:rsidR="00B26AB7" w:rsidRPr="00343F01" w:rsidDel="00201166" w:rsidRDefault="00B26AB7" w:rsidP="00D62BC5">
            <w:pPr>
              <w:spacing w:before="0" w:after="160"/>
              <w:jc w:val="left"/>
              <w:rPr>
                <w:del w:id="11517" w:author="Houyem Rais" w:date="2024-02-22T14:46:00Z"/>
                <w:rFonts w:eastAsia="Times New Roman" w:cstheme="minorHAnsi"/>
                <w:color w:val="000000"/>
                <w:sz w:val="18"/>
                <w:szCs w:val="18"/>
                <w:lang w:eastAsia="fr-FR"/>
              </w:rPr>
              <w:pPrChange w:id="11518"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741C7736" w14:textId="1F1CA847" w:rsidR="00B26AB7" w:rsidRPr="00343F01" w:rsidDel="00201166" w:rsidRDefault="00B26AB7" w:rsidP="00D62BC5">
            <w:pPr>
              <w:spacing w:before="0" w:after="160"/>
              <w:jc w:val="left"/>
              <w:rPr>
                <w:del w:id="11519" w:author="Houyem Rais" w:date="2024-02-22T14:46:00Z"/>
                <w:rFonts w:eastAsia="Times New Roman" w:cstheme="minorHAnsi"/>
                <w:color w:val="000000"/>
                <w:sz w:val="18"/>
                <w:szCs w:val="18"/>
                <w:lang w:eastAsia="fr-FR"/>
              </w:rPr>
              <w:pPrChange w:id="11520" w:author="Houyem Rais" w:date="2024-02-22T14:49:00Z">
                <w:pPr>
                  <w:spacing w:before="0" w:after="0" w:line="240" w:lineRule="auto"/>
                  <w:jc w:val="center"/>
                </w:pPr>
              </w:pPrChange>
            </w:pPr>
            <w:del w:id="11521" w:author="Houyem Rais" w:date="2024-02-22T14:46:00Z">
              <w:r w:rsidRPr="00343F01" w:rsidDel="00201166">
                <w:rPr>
                  <w:rFonts w:eastAsia="Times New Roman" w:cstheme="minorHAnsi"/>
                  <w:color w:val="000000"/>
                  <w:sz w:val="18"/>
                  <w:szCs w:val="18"/>
                  <w:lang w:eastAsia="fr-FR"/>
                </w:rPr>
                <w:delText>9</w:delText>
              </w:r>
            </w:del>
          </w:p>
        </w:tc>
      </w:tr>
      <w:tr w:rsidR="003844E3" w:rsidRPr="00343F01" w:rsidDel="00201166" w14:paraId="3ED86F8A" w14:textId="15E38616" w:rsidTr="00367067">
        <w:trPr>
          <w:trHeight w:val="58"/>
          <w:del w:id="11522" w:author="Houyem Rais" w:date="2024-02-22T14:46:00Z"/>
        </w:trPr>
        <w:tc>
          <w:tcPr>
            <w:tcW w:w="2836" w:type="dxa"/>
            <w:tcBorders>
              <w:top w:val="nil"/>
              <w:left w:val="single" w:sz="4" w:space="0" w:color="auto"/>
              <w:bottom w:val="single" w:sz="4" w:space="0" w:color="auto"/>
              <w:right w:val="single" w:sz="4" w:space="0" w:color="auto"/>
            </w:tcBorders>
            <w:shd w:val="clear" w:color="auto" w:fill="auto"/>
            <w:hideMark/>
          </w:tcPr>
          <w:p w14:paraId="72B388C9" w14:textId="644D7618" w:rsidR="003844E3" w:rsidRPr="00343F01" w:rsidDel="00201166" w:rsidRDefault="003844E3" w:rsidP="00D62BC5">
            <w:pPr>
              <w:spacing w:before="0" w:after="160"/>
              <w:jc w:val="left"/>
              <w:rPr>
                <w:del w:id="11523" w:author="Houyem Rais" w:date="2024-02-22T14:46:00Z"/>
                <w:rFonts w:eastAsia="Times New Roman" w:cstheme="minorHAnsi"/>
                <w:color w:val="000000"/>
                <w:sz w:val="18"/>
                <w:szCs w:val="18"/>
                <w:lang w:eastAsia="fr-FR"/>
              </w:rPr>
              <w:pPrChange w:id="11524" w:author="Houyem Rais" w:date="2024-02-22T14:49:00Z">
                <w:pPr>
                  <w:spacing w:before="0" w:after="0" w:line="240" w:lineRule="auto"/>
                  <w:jc w:val="left"/>
                </w:pPr>
              </w:pPrChange>
            </w:pPr>
            <w:del w:id="11525" w:author="Houyem Rais" w:date="2024-02-22T14:46:00Z">
              <w:r w:rsidRPr="00343F01" w:rsidDel="00201166">
                <w:rPr>
                  <w:rFonts w:eastAsia="Times New Roman" w:cstheme="minorHAnsi"/>
                  <w:color w:val="000000"/>
                  <w:sz w:val="18"/>
                  <w:szCs w:val="18"/>
                  <w:lang w:eastAsia="fr-FR"/>
                </w:rPr>
                <w:delText>Salaire annuel moyen par personne</w:delText>
              </w:r>
            </w:del>
          </w:p>
        </w:tc>
        <w:tc>
          <w:tcPr>
            <w:tcW w:w="1418" w:type="dxa"/>
            <w:tcBorders>
              <w:top w:val="nil"/>
              <w:left w:val="nil"/>
              <w:bottom w:val="single" w:sz="4" w:space="0" w:color="auto"/>
              <w:right w:val="single" w:sz="4" w:space="0" w:color="auto"/>
            </w:tcBorders>
            <w:shd w:val="clear" w:color="auto" w:fill="auto"/>
            <w:noWrap/>
            <w:vAlign w:val="center"/>
          </w:tcPr>
          <w:p w14:paraId="6C93820D" w14:textId="617D8FFE" w:rsidR="003844E3" w:rsidRPr="00343F01" w:rsidDel="00201166" w:rsidRDefault="003844E3" w:rsidP="00D62BC5">
            <w:pPr>
              <w:spacing w:before="0" w:after="160"/>
              <w:jc w:val="left"/>
              <w:rPr>
                <w:del w:id="11526" w:author="Houyem Rais" w:date="2024-02-22T14:46:00Z"/>
                <w:rFonts w:eastAsia="Times New Roman" w:cstheme="minorHAnsi"/>
                <w:color w:val="000000"/>
                <w:sz w:val="18"/>
                <w:szCs w:val="18"/>
                <w:lang w:eastAsia="fr-FR"/>
              </w:rPr>
              <w:pPrChange w:id="11527" w:author="Houyem Rais" w:date="2024-02-22T14:49:00Z">
                <w:pPr>
                  <w:spacing w:before="0" w:after="0" w:line="240" w:lineRule="auto"/>
                  <w:jc w:val="center"/>
                </w:pPr>
              </w:pPrChange>
            </w:pPr>
            <w:del w:id="11528" w:author="Houyem Rais" w:date="2024-02-22T14:46:00Z">
              <w:r w:rsidRPr="00343F01" w:rsidDel="00201166">
                <w:rPr>
                  <w:rFonts w:ascii="Calibri" w:hAnsi="Calibri" w:cs="Calibri"/>
                  <w:sz w:val="18"/>
                  <w:szCs w:val="18"/>
                </w:rPr>
                <w:delText>3 000</w:delText>
              </w:r>
            </w:del>
          </w:p>
        </w:tc>
        <w:tc>
          <w:tcPr>
            <w:tcW w:w="1324" w:type="dxa"/>
            <w:tcBorders>
              <w:top w:val="nil"/>
              <w:left w:val="nil"/>
              <w:bottom w:val="single" w:sz="4" w:space="0" w:color="auto"/>
              <w:right w:val="single" w:sz="4" w:space="0" w:color="auto"/>
            </w:tcBorders>
            <w:shd w:val="clear" w:color="auto" w:fill="auto"/>
            <w:noWrap/>
            <w:vAlign w:val="center"/>
            <w:hideMark/>
          </w:tcPr>
          <w:p w14:paraId="71F11073" w14:textId="7B3DAA27" w:rsidR="003844E3" w:rsidRPr="00343F01" w:rsidDel="00201166" w:rsidRDefault="003844E3" w:rsidP="00D62BC5">
            <w:pPr>
              <w:spacing w:before="0" w:after="160"/>
              <w:jc w:val="left"/>
              <w:rPr>
                <w:del w:id="11529" w:author="Houyem Rais" w:date="2024-02-22T14:46:00Z"/>
                <w:rFonts w:eastAsia="Times New Roman" w:cstheme="minorHAnsi"/>
                <w:color w:val="000000"/>
                <w:sz w:val="18"/>
                <w:szCs w:val="18"/>
                <w:lang w:eastAsia="fr-FR"/>
              </w:rPr>
              <w:pPrChange w:id="11530" w:author="Houyem Rais" w:date="2024-02-22T14:49:00Z">
                <w:pPr>
                  <w:spacing w:before="0" w:after="0" w:line="240" w:lineRule="auto"/>
                  <w:jc w:val="center"/>
                </w:pPr>
              </w:pPrChange>
            </w:pPr>
            <w:del w:id="11531" w:author="Houyem Rais" w:date="2024-02-22T14:46:00Z">
              <w:r w:rsidRPr="00343F01" w:rsidDel="00201166">
                <w:rPr>
                  <w:rFonts w:ascii="Calibri" w:hAnsi="Calibri" w:cs="Calibri"/>
                  <w:sz w:val="18"/>
                  <w:szCs w:val="18"/>
                </w:rPr>
                <w:delText>3 000</w:delText>
              </w:r>
            </w:del>
          </w:p>
        </w:tc>
        <w:tc>
          <w:tcPr>
            <w:tcW w:w="943" w:type="dxa"/>
            <w:tcBorders>
              <w:top w:val="nil"/>
              <w:left w:val="nil"/>
              <w:bottom w:val="single" w:sz="4" w:space="0" w:color="auto"/>
              <w:right w:val="single" w:sz="4" w:space="0" w:color="auto"/>
            </w:tcBorders>
            <w:shd w:val="clear" w:color="auto" w:fill="auto"/>
            <w:noWrap/>
            <w:vAlign w:val="center"/>
            <w:hideMark/>
          </w:tcPr>
          <w:p w14:paraId="481102FD" w14:textId="59E2236F" w:rsidR="003844E3" w:rsidRPr="00343F01" w:rsidDel="00201166" w:rsidRDefault="003844E3" w:rsidP="00D62BC5">
            <w:pPr>
              <w:spacing w:before="0" w:after="160"/>
              <w:jc w:val="left"/>
              <w:rPr>
                <w:del w:id="11532" w:author="Houyem Rais" w:date="2024-02-22T14:46:00Z"/>
                <w:rFonts w:eastAsia="Times New Roman" w:cstheme="minorHAnsi"/>
                <w:color w:val="000000"/>
                <w:sz w:val="18"/>
                <w:szCs w:val="18"/>
                <w:lang w:eastAsia="fr-FR"/>
              </w:rPr>
              <w:pPrChange w:id="11533" w:author="Houyem Rais" w:date="2024-02-22T14:49:00Z">
                <w:pPr>
                  <w:spacing w:before="0" w:after="0" w:line="240" w:lineRule="auto"/>
                  <w:jc w:val="center"/>
                </w:pPr>
              </w:pPrChange>
            </w:pPr>
            <w:del w:id="11534" w:author="Houyem Rais" w:date="2024-02-22T14:46:00Z">
              <w:r w:rsidRPr="00343F01" w:rsidDel="00201166">
                <w:rPr>
                  <w:rFonts w:ascii="Calibri" w:hAnsi="Calibri" w:cs="Calibri"/>
                  <w:sz w:val="18"/>
                  <w:szCs w:val="18"/>
                </w:rPr>
                <w:delText>7 000</w:delText>
              </w:r>
            </w:del>
          </w:p>
        </w:tc>
        <w:tc>
          <w:tcPr>
            <w:tcW w:w="993" w:type="dxa"/>
            <w:tcBorders>
              <w:top w:val="nil"/>
              <w:left w:val="nil"/>
              <w:bottom w:val="single" w:sz="4" w:space="0" w:color="auto"/>
              <w:right w:val="single" w:sz="4" w:space="0" w:color="auto"/>
            </w:tcBorders>
            <w:shd w:val="clear" w:color="auto" w:fill="auto"/>
            <w:noWrap/>
            <w:vAlign w:val="center"/>
            <w:hideMark/>
          </w:tcPr>
          <w:p w14:paraId="4FAC7D73" w14:textId="7AD1AA31" w:rsidR="003844E3" w:rsidRPr="00343F01" w:rsidDel="00201166" w:rsidRDefault="003844E3" w:rsidP="00D62BC5">
            <w:pPr>
              <w:spacing w:before="0" w:after="160"/>
              <w:jc w:val="left"/>
              <w:rPr>
                <w:del w:id="11535" w:author="Houyem Rais" w:date="2024-02-22T14:46:00Z"/>
                <w:rFonts w:eastAsia="Times New Roman" w:cstheme="minorHAnsi"/>
                <w:color w:val="000000"/>
                <w:sz w:val="18"/>
                <w:szCs w:val="18"/>
                <w:lang w:eastAsia="fr-FR"/>
              </w:rPr>
              <w:pPrChange w:id="11536" w:author="Houyem Rais" w:date="2024-02-22T14:49:00Z">
                <w:pPr>
                  <w:spacing w:before="0" w:after="0" w:line="240" w:lineRule="auto"/>
                  <w:jc w:val="center"/>
                </w:pPr>
              </w:pPrChange>
            </w:pPr>
            <w:del w:id="11537" w:author="Houyem Rais" w:date="2024-02-22T14:46:00Z">
              <w:r w:rsidRPr="00343F01" w:rsidDel="00201166">
                <w:rPr>
                  <w:rFonts w:ascii="Calibri" w:hAnsi="Calibri" w:cs="Calibri"/>
                  <w:sz w:val="18"/>
                  <w:szCs w:val="18"/>
                </w:rPr>
                <w:delText>4 000</w:delText>
              </w:r>
            </w:del>
          </w:p>
        </w:tc>
        <w:tc>
          <w:tcPr>
            <w:tcW w:w="1265" w:type="dxa"/>
            <w:tcBorders>
              <w:top w:val="nil"/>
              <w:left w:val="nil"/>
              <w:bottom w:val="single" w:sz="4" w:space="0" w:color="auto"/>
              <w:right w:val="single" w:sz="4" w:space="0" w:color="auto"/>
            </w:tcBorders>
            <w:shd w:val="clear" w:color="auto" w:fill="auto"/>
            <w:noWrap/>
            <w:vAlign w:val="center"/>
            <w:hideMark/>
          </w:tcPr>
          <w:p w14:paraId="275580F1" w14:textId="036563C6" w:rsidR="003844E3" w:rsidRPr="00343F01" w:rsidDel="00201166" w:rsidRDefault="003844E3" w:rsidP="00D62BC5">
            <w:pPr>
              <w:spacing w:before="0" w:after="160"/>
              <w:jc w:val="left"/>
              <w:rPr>
                <w:del w:id="11538" w:author="Houyem Rais" w:date="2024-02-22T14:46:00Z"/>
                <w:rFonts w:eastAsia="Times New Roman" w:cstheme="minorHAnsi"/>
                <w:color w:val="000000"/>
                <w:sz w:val="18"/>
                <w:szCs w:val="18"/>
                <w:lang w:eastAsia="fr-FR"/>
              </w:rPr>
              <w:pPrChange w:id="11539" w:author="Houyem Rais" w:date="2024-02-22T14:49:00Z">
                <w:pPr>
                  <w:spacing w:before="0" w:after="0" w:line="240" w:lineRule="auto"/>
                  <w:jc w:val="center"/>
                </w:pPr>
              </w:pPrChange>
            </w:pPr>
            <w:del w:id="11540" w:author="Houyem Rais" w:date="2024-02-22T14:46:00Z">
              <w:r w:rsidRPr="00343F01" w:rsidDel="00201166">
                <w:rPr>
                  <w:rFonts w:ascii="Calibri" w:hAnsi="Calibri" w:cs="Calibri"/>
                  <w:sz w:val="18"/>
                  <w:szCs w:val="18"/>
                </w:rPr>
                <w:delText>5 000</w:delText>
              </w:r>
            </w:del>
          </w:p>
        </w:tc>
        <w:tc>
          <w:tcPr>
            <w:tcW w:w="861" w:type="dxa"/>
            <w:tcBorders>
              <w:top w:val="nil"/>
              <w:left w:val="nil"/>
              <w:bottom w:val="single" w:sz="4" w:space="0" w:color="auto"/>
              <w:right w:val="single" w:sz="4" w:space="0" w:color="auto"/>
            </w:tcBorders>
            <w:shd w:val="clear" w:color="auto" w:fill="FFFFFF" w:themeFill="background1"/>
            <w:noWrap/>
            <w:vAlign w:val="center"/>
            <w:hideMark/>
          </w:tcPr>
          <w:p w14:paraId="16406110" w14:textId="27662D45" w:rsidR="003844E3" w:rsidRPr="00343F01" w:rsidDel="00201166" w:rsidRDefault="003844E3" w:rsidP="00D62BC5">
            <w:pPr>
              <w:spacing w:before="0" w:after="160"/>
              <w:jc w:val="left"/>
              <w:rPr>
                <w:del w:id="11541" w:author="Houyem Rais" w:date="2024-02-22T14:46:00Z"/>
                <w:rFonts w:eastAsia="Times New Roman" w:cstheme="minorHAnsi"/>
                <w:color w:val="000000"/>
                <w:sz w:val="18"/>
                <w:szCs w:val="18"/>
                <w:lang w:eastAsia="fr-FR"/>
              </w:rPr>
              <w:pPrChange w:id="11542" w:author="Houyem Rais" w:date="2024-02-22T14:49:00Z">
                <w:pPr>
                  <w:spacing w:before="0" w:after="0" w:line="240" w:lineRule="auto"/>
                  <w:jc w:val="center"/>
                </w:pPr>
              </w:pPrChange>
            </w:pPr>
            <w:del w:id="11543" w:author="Houyem Rais" w:date="2024-02-22T14:46:00Z">
              <w:r w:rsidRPr="00343F01" w:rsidDel="00201166">
                <w:rPr>
                  <w:rFonts w:ascii="Calibri" w:hAnsi="Calibri" w:cs="Calibri"/>
                  <w:color w:val="000000"/>
                  <w:sz w:val="18"/>
                  <w:szCs w:val="18"/>
                </w:rPr>
                <w:delText>-</w:delText>
              </w:r>
            </w:del>
          </w:p>
        </w:tc>
      </w:tr>
      <w:tr w:rsidR="00EA45E3" w:rsidRPr="00343F01" w:rsidDel="00201166" w14:paraId="435CF744" w14:textId="1E1CADFE" w:rsidTr="00367067">
        <w:trPr>
          <w:trHeight w:val="54"/>
          <w:del w:id="11544"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103BDAFA" w14:textId="765D039A" w:rsidR="00EA45E3" w:rsidRPr="00343F01" w:rsidDel="00201166" w:rsidRDefault="00EA45E3" w:rsidP="00D62BC5">
            <w:pPr>
              <w:spacing w:before="0" w:after="160"/>
              <w:jc w:val="left"/>
              <w:rPr>
                <w:del w:id="11545" w:author="Houyem Rais" w:date="2024-02-22T14:46:00Z"/>
                <w:rFonts w:eastAsia="Times New Roman" w:cstheme="minorHAnsi"/>
                <w:b/>
                <w:bCs/>
                <w:color w:val="000000"/>
                <w:sz w:val="18"/>
                <w:szCs w:val="18"/>
                <w:lang w:eastAsia="fr-FR"/>
              </w:rPr>
              <w:pPrChange w:id="11546" w:author="Houyem Rais" w:date="2024-02-22T14:49:00Z">
                <w:pPr>
                  <w:spacing w:before="0" w:after="0" w:line="240" w:lineRule="auto"/>
                  <w:jc w:val="left"/>
                </w:pPr>
              </w:pPrChange>
            </w:pPr>
            <w:del w:id="11547" w:author="Houyem Rais" w:date="2024-02-22T14:46:00Z">
              <w:r w:rsidRPr="00343F01" w:rsidDel="00201166">
                <w:rPr>
                  <w:rFonts w:eastAsia="Times New Roman" w:cstheme="minorHAnsi"/>
                  <w:b/>
                  <w:bCs/>
                  <w:color w:val="000000"/>
                  <w:sz w:val="18"/>
                  <w:szCs w:val="18"/>
                  <w:lang w:eastAsia="fr-FR"/>
                </w:rPr>
                <w:delText>Total salaires annuels</w:delText>
              </w:r>
            </w:del>
          </w:p>
        </w:tc>
        <w:tc>
          <w:tcPr>
            <w:tcW w:w="1418" w:type="dxa"/>
            <w:tcBorders>
              <w:top w:val="nil"/>
              <w:left w:val="nil"/>
              <w:bottom w:val="single" w:sz="4" w:space="0" w:color="auto"/>
              <w:right w:val="single" w:sz="4" w:space="0" w:color="auto"/>
            </w:tcBorders>
            <w:shd w:val="clear" w:color="auto" w:fill="auto"/>
            <w:noWrap/>
            <w:vAlign w:val="center"/>
          </w:tcPr>
          <w:p w14:paraId="634C5421" w14:textId="1DC421EB" w:rsidR="00EA45E3" w:rsidRPr="00343F01" w:rsidDel="00201166" w:rsidRDefault="00EA45E3" w:rsidP="00D62BC5">
            <w:pPr>
              <w:spacing w:before="0" w:after="160"/>
              <w:jc w:val="left"/>
              <w:rPr>
                <w:del w:id="11548" w:author="Houyem Rais" w:date="2024-02-22T14:46:00Z"/>
                <w:b/>
                <w:bCs/>
                <w:sz w:val="18"/>
                <w:szCs w:val="18"/>
              </w:rPr>
              <w:pPrChange w:id="11549" w:author="Houyem Rais" w:date="2024-02-22T14:49:00Z">
                <w:pPr>
                  <w:spacing w:before="0" w:after="0" w:line="240" w:lineRule="auto"/>
                  <w:jc w:val="center"/>
                </w:pPr>
              </w:pPrChange>
            </w:pPr>
            <w:del w:id="11550" w:author="Houyem Rais" w:date="2024-02-22T14:46:00Z">
              <w:r w:rsidRPr="00343F01" w:rsidDel="00201166">
                <w:rPr>
                  <w:rFonts w:ascii="Calibri" w:hAnsi="Calibri" w:cs="Calibri"/>
                  <w:b/>
                  <w:bCs/>
                  <w:sz w:val="18"/>
                  <w:szCs w:val="18"/>
                </w:rPr>
                <w:delText>54</w:delText>
              </w:r>
              <w:r w:rsidR="0056467F"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1324" w:type="dxa"/>
            <w:tcBorders>
              <w:top w:val="nil"/>
              <w:left w:val="nil"/>
              <w:bottom w:val="single" w:sz="4" w:space="0" w:color="auto"/>
              <w:right w:val="single" w:sz="4" w:space="0" w:color="auto"/>
            </w:tcBorders>
            <w:shd w:val="clear" w:color="auto" w:fill="auto"/>
            <w:noWrap/>
            <w:vAlign w:val="center"/>
          </w:tcPr>
          <w:p w14:paraId="02444F62" w14:textId="3BC4680A" w:rsidR="00EA45E3" w:rsidRPr="00343F01" w:rsidDel="00201166" w:rsidRDefault="00EA45E3" w:rsidP="00D62BC5">
            <w:pPr>
              <w:spacing w:before="0" w:after="160"/>
              <w:jc w:val="left"/>
              <w:rPr>
                <w:del w:id="11551" w:author="Houyem Rais" w:date="2024-02-22T14:46:00Z"/>
                <w:b/>
                <w:bCs/>
                <w:sz w:val="18"/>
                <w:szCs w:val="18"/>
              </w:rPr>
              <w:pPrChange w:id="11552" w:author="Houyem Rais" w:date="2024-02-22T14:49:00Z">
                <w:pPr>
                  <w:spacing w:before="0" w:after="0" w:line="240" w:lineRule="auto"/>
                  <w:jc w:val="center"/>
                </w:pPr>
              </w:pPrChange>
            </w:pPr>
            <w:del w:id="11553" w:author="Houyem Rais" w:date="2024-02-22T14:46:00Z">
              <w:r w:rsidRPr="00343F01" w:rsidDel="00201166">
                <w:rPr>
                  <w:rFonts w:ascii="Calibri" w:hAnsi="Calibri" w:cs="Calibri"/>
                  <w:b/>
                  <w:bCs/>
                  <w:sz w:val="18"/>
                  <w:szCs w:val="18"/>
                </w:rPr>
                <w:delText>27</w:delText>
              </w:r>
              <w:r w:rsidR="0056467F"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943" w:type="dxa"/>
            <w:tcBorders>
              <w:top w:val="nil"/>
              <w:left w:val="nil"/>
              <w:bottom w:val="single" w:sz="4" w:space="0" w:color="auto"/>
              <w:right w:val="single" w:sz="4" w:space="0" w:color="auto"/>
            </w:tcBorders>
            <w:shd w:val="clear" w:color="auto" w:fill="auto"/>
            <w:noWrap/>
            <w:vAlign w:val="center"/>
          </w:tcPr>
          <w:p w14:paraId="11A60A77" w14:textId="71DF2DDF" w:rsidR="00EA45E3" w:rsidRPr="00343F01" w:rsidDel="00201166" w:rsidRDefault="00EA45E3" w:rsidP="00D62BC5">
            <w:pPr>
              <w:spacing w:before="0" w:after="160"/>
              <w:jc w:val="left"/>
              <w:rPr>
                <w:del w:id="11554" w:author="Houyem Rais" w:date="2024-02-22T14:46:00Z"/>
                <w:b/>
                <w:bCs/>
                <w:sz w:val="18"/>
                <w:szCs w:val="18"/>
              </w:rPr>
              <w:pPrChange w:id="11555" w:author="Houyem Rais" w:date="2024-02-22T14:49:00Z">
                <w:pPr>
                  <w:spacing w:before="0" w:after="0" w:line="240" w:lineRule="auto"/>
                  <w:jc w:val="center"/>
                </w:pPr>
              </w:pPrChange>
            </w:pPr>
            <w:del w:id="11556" w:author="Houyem Rais" w:date="2024-02-22T14:46:00Z">
              <w:r w:rsidRPr="00343F01" w:rsidDel="00201166">
                <w:rPr>
                  <w:rFonts w:ascii="Calibri" w:hAnsi="Calibri" w:cs="Calibri"/>
                  <w:b/>
                  <w:bCs/>
                  <w:sz w:val="18"/>
                  <w:szCs w:val="18"/>
                </w:rPr>
                <w:delText>7</w:delText>
              </w:r>
              <w:r w:rsidR="0056467F"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993" w:type="dxa"/>
            <w:tcBorders>
              <w:top w:val="nil"/>
              <w:left w:val="nil"/>
              <w:bottom w:val="single" w:sz="4" w:space="0" w:color="auto"/>
              <w:right w:val="single" w:sz="4" w:space="0" w:color="auto"/>
            </w:tcBorders>
            <w:shd w:val="clear" w:color="auto" w:fill="auto"/>
            <w:noWrap/>
            <w:vAlign w:val="center"/>
          </w:tcPr>
          <w:p w14:paraId="29EC42FD" w14:textId="1C338E1B" w:rsidR="00EA45E3" w:rsidRPr="00343F01" w:rsidDel="00201166" w:rsidRDefault="00EA45E3" w:rsidP="00D62BC5">
            <w:pPr>
              <w:spacing w:before="0" w:after="160"/>
              <w:jc w:val="left"/>
              <w:rPr>
                <w:del w:id="11557" w:author="Houyem Rais" w:date="2024-02-22T14:46:00Z"/>
                <w:b/>
                <w:bCs/>
                <w:sz w:val="18"/>
                <w:szCs w:val="18"/>
              </w:rPr>
              <w:pPrChange w:id="11558" w:author="Houyem Rais" w:date="2024-02-22T14:49:00Z">
                <w:pPr>
                  <w:spacing w:before="0" w:after="0" w:line="240" w:lineRule="auto"/>
                  <w:jc w:val="center"/>
                </w:pPr>
              </w:pPrChange>
            </w:pPr>
            <w:del w:id="11559" w:author="Houyem Rais" w:date="2024-02-22T14:46:00Z">
              <w:r w:rsidRPr="00343F01" w:rsidDel="00201166">
                <w:rPr>
                  <w:rFonts w:ascii="Calibri" w:hAnsi="Calibri" w:cs="Calibri"/>
                  <w:b/>
                  <w:bCs/>
                  <w:sz w:val="18"/>
                  <w:szCs w:val="18"/>
                </w:rPr>
                <w:delText>60</w:delText>
              </w:r>
              <w:r w:rsidR="0056467F"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1265" w:type="dxa"/>
            <w:tcBorders>
              <w:top w:val="nil"/>
              <w:left w:val="nil"/>
              <w:bottom w:val="single" w:sz="4" w:space="0" w:color="auto"/>
              <w:right w:val="single" w:sz="4" w:space="0" w:color="auto"/>
            </w:tcBorders>
            <w:shd w:val="clear" w:color="auto" w:fill="auto"/>
            <w:noWrap/>
            <w:vAlign w:val="center"/>
          </w:tcPr>
          <w:p w14:paraId="67D2A086" w14:textId="6A642E43" w:rsidR="00EA45E3" w:rsidRPr="00343F01" w:rsidDel="00201166" w:rsidRDefault="00EA45E3" w:rsidP="00D62BC5">
            <w:pPr>
              <w:spacing w:before="0" w:after="160"/>
              <w:jc w:val="left"/>
              <w:rPr>
                <w:del w:id="11560" w:author="Houyem Rais" w:date="2024-02-22T14:46:00Z"/>
                <w:b/>
                <w:bCs/>
                <w:sz w:val="18"/>
                <w:szCs w:val="18"/>
              </w:rPr>
              <w:pPrChange w:id="11561" w:author="Houyem Rais" w:date="2024-02-22T14:49:00Z">
                <w:pPr>
                  <w:spacing w:before="0" w:after="0" w:line="240" w:lineRule="auto"/>
                  <w:jc w:val="center"/>
                </w:pPr>
              </w:pPrChange>
            </w:pPr>
            <w:del w:id="11562" w:author="Houyem Rais" w:date="2024-02-22T14:46:00Z">
              <w:r w:rsidRPr="00343F01" w:rsidDel="00201166">
                <w:rPr>
                  <w:rFonts w:ascii="Calibri" w:hAnsi="Calibri" w:cs="Calibri"/>
                  <w:b/>
                  <w:bCs/>
                  <w:sz w:val="18"/>
                  <w:szCs w:val="18"/>
                </w:rPr>
                <w:delText>15</w:delText>
              </w:r>
              <w:r w:rsidR="0056467F"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861" w:type="dxa"/>
            <w:tcBorders>
              <w:top w:val="nil"/>
              <w:left w:val="nil"/>
              <w:bottom w:val="single" w:sz="4" w:space="0" w:color="auto"/>
              <w:right w:val="single" w:sz="4" w:space="0" w:color="auto"/>
            </w:tcBorders>
            <w:shd w:val="clear" w:color="auto" w:fill="FFFFFF" w:themeFill="background1"/>
            <w:noWrap/>
            <w:vAlign w:val="center"/>
          </w:tcPr>
          <w:p w14:paraId="166532DD" w14:textId="51394BC5" w:rsidR="00EA45E3" w:rsidRPr="00343F01" w:rsidDel="00201166" w:rsidRDefault="00EA45E3" w:rsidP="00D62BC5">
            <w:pPr>
              <w:spacing w:before="0" w:after="160"/>
              <w:jc w:val="left"/>
              <w:rPr>
                <w:del w:id="11563" w:author="Houyem Rais" w:date="2024-02-22T14:46:00Z"/>
                <w:rFonts w:eastAsia="Times New Roman" w:cstheme="minorHAnsi"/>
                <w:b/>
                <w:bCs/>
                <w:color w:val="000000"/>
                <w:sz w:val="18"/>
                <w:szCs w:val="18"/>
                <w:lang w:eastAsia="fr-FR"/>
              </w:rPr>
              <w:pPrChange w:id="11564" w:author="Houyem Rais" w:date="2024-02-22T14:49:00Z">
                <w:pPr>
                  <w:spacing w:before="0" w:after="0" w:line="240" w:lineRule="auto"/>
                  <w:jc w:val="center"/>
                </w:pPr>
              </w:pPrChange>
            </w:pPr>
            <w:del w:id="11565" w:author="Houyem Rais" w:date="2024-02-22T14:46:00Z">
              <w:r w:rsidRPr="00343F01" w:rsidDel="00201166">
                <w:rPr>
                  <w:rFonts w:ascii="Calibri" w:hAnsi="Calibri" w:cs="Calibri"/>
                  <w:b/>
                  <w:bCs/>
                  <w:color w:val="000000"/>
                  <w:sz w:val="18"/>
                  <w:szCs w:val="18"/>
                </w:rPr>
                <w:delText>163</w:delText>
              </w:r>
              <w:r w:rsidR="0056467F" w:rsidRPr="00343F01" w:rsidDel="00201166">
                <w:rPr>
                  <w:rFonts w:ascii="Calibri" w:hAnsi="Calibri" w:cs="Calibri"/>
                  <w:b/>
                  <w:bCs/>
                  <w:color w:val="000000"/>
                  <w:sz w:val="18"/>
                  <w:szCs w:val="18"/>
                </w:rPr>
                <w:delText xml:space="preserve"> </w:delText>
              </w:r>
              <w:r w:rsidRPr="00343F01" w:rsidDel="00201166">
                <w:rPr>
                  <w:rFonts w:ascii="Calibri" w:hAnsi="Calibri" w:cs="Calibri"/>
                  <w:b/>
                  <w:bCs/>
                  <w:color w:val="000000"/>
                  <w:sz w:val="18"/>
                  <w:szCs w:val="18"/>
                </w:rPr>
                <w:delText>000</w:delText>
              </w:r>
            </w:del>
          </w:p>
        </w:tc>
      </w:tr>
      <w:tr w:rsidR="00B26AB7" w:rsidRPr="00343F01" w:rsidDel="00201166" w14:paraId="749C6DDD" w14:textId="4733906B" w:rsidTr="00367067">
        <w:trPr>
          <w:trHeight w:val="54"/>
          <w:del w:id="11566" w:author="Houyem Rais" w:date="2024-02-22T14:46:00Z"/>
        </w:trPr>
        <w:tc>
          <w:tcPr>
            <w:tcW w:w="2836"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706D4C" w14:textId="6C0DBDC9" w:rsidR="00B26AB7" w:rsidRPr="00343F01" w:rsidDel="00201166" w:rsidRDefault="00B26AB7" w:rsidP="00D62BC5">
            <w:pPr>
              <w:spacing w:before="0" w:after="160"/>
              <w:jc w:val="left"/>
              <w:rPr>
                <w:del w:id="11567" w:author="Houyem Rais" w:date="2024-02-22T14:46:00Z"/>
                <w:rFonts w:eastAsia="Times New Roman" w:cstheme="minorHAnsi"/>
                <w:b/>
                <w:bCs/>
                <w:color w:val="000000"/>
                <w:sz w:val="18"/>
                <w:szCs w:val="18"/>
                <w:lang w:eastAsia="fr-FR"/>
              </w:rPr>
              <w:pPrChange w:id="11568" w:author="Houyem Rais" w:date="2024-02-22T14:49:00Z">
                <w:pPr>
                  <w:spacing w:before="0" w:after="0" w:line="240" w:lineRule="auto"/>
                  <w:jc w:val="left"/>
                </w:pPr>
              </w:pPrChange>
            </w:pPr>
            <w:del w:id="11569" w:author="Houyem Rais" w:date="2024-02-22T14:46:00Z">
              <w:r w:rsidRPr="00343F01" w:rsidDel="00201166">
                <w:rPr>
                  <w:rFonts w:eastAsia="Times New Roman" w:cstheme="minorHAnsi"/>
                  <w:b/>
                  <w:bCs/>
                  <w:color w:val="000000"/>
                  <w:sz w:val="18"/>
                  <w:szCs w:val="18"/>
                  <w:lang w:eastAsia="fr-FR"/>
                </w:rPr>
                <w:delText>Bénin</w:delText>
              </w:r>
            </w:del>
          </w:p>
        </w:tc>
        <w:tc>
          <w:tcPr>
            <w:tcW w:w="1418" w:type="dxa"/>
            <w:tcBorders>
              <w:top w:val="single" w:sz="4" w:space="0" w:color="auto"/>
              <w:left w:val="nil"/>
              <w:bottom w:val="single" w:sz="4" w:space="0" w:color="auto"/>
              <w:right w:val="single" w:sz="4" w:space="0" w:color="auto"/>
            </w:tcBorders>
            <w:shd w:val="clear" w:color="auto" w:fill="F7CAAC" w:themeFill="accent2" w:themeFillTint="66"/>
          </w:tcPr>
          <w:p w14:paraId="451DAFEF" w14:textId="6636BDCE" w:rsidR="00B26AB7" w:rsidRPr="00343F01" w:rsidDel="00201166" w:rsidRDefault="00B26AB7" w:rsidP="00D62BC5">
            <w:pPr>
              <w:spacing w:before="0" w:after="160"/>
              <w:jc w:val="left"/>
              <w:rPr>
                <w:del w:id="11570" w:author="Houyem Rais" w:date="2024-02-22T14:46:00Z"/>
                <w:rFonts w:eastAsia="Times New Roman" w:cstheme="minorHAnsi"/>
                <w:b/>
                <w:bCs/>
                <w:color w:val="000000"/>
                <w:sz w:val="18"/>
                <w:szCs w:val="18"/>
                <w:lang w:eastAsia="fr-FR"/>
              </w:rPr>
              <w:pPrChange w:id="11571" w:author="Houyem Rais" w:date="2024-02-22T14:49:00Z">
                <w:pPr>
                  <w:spacing w:before="0" w:after="0" w:line="240" w:lineRule="auto"/>
                  <w:jc w:val="center"/>
                </w:pPr>
              </w:pPrChange>
            </w:pPr>
          </w:p>
        </w:tc>
        <w:tc>
          <w:tcPr>
            <w:tcW w:w="1324" w:type="dxa"/>
            <w:tcBorders>
              <w:top w:val="single" w:sz="4" w:space="0" w:color="auto"/>
              <w:left w:val="nil"/>
              <w:bottom w:val="single" w:sz="4" w:space="0" w:color="auto"/>
              <w:right w:val="single" w:sz="4" w:space="0" w:color="auto"/>
            </w:tcBorders>
            <w:shd w:val="clear" w:color="auto" w:fill="F7CAAC" w:themeFill="accent2" w:themeFillTint="66"/>
          </w:tcPr>
          <w:p w14:paraId="1EF34DED" w14:textId="5D1C765B" w:rsidR="00B26AB7" w:rsidRPr="00343F01" w:rsidDel="00201166" w:rsidRDefault="00B26AB7" w:rsidP="00D62BC5">
            <w:pPr>
              <w:spacing w:before="0" w:after="160"/>
              <w:jc w:val="left"/>
              <w:rPr>
                <w:del w:id="11572" w:author="Houyem Rais" w:date="2024-02-22T14:46:00Z"/>
                <w:rFonts w:eastAsia="Times New Roman" w:cstheme="minorHAnsi"/>
                <w:b/>
                <w:bCs/>
                <w:color w:val="000000"/>
                <w:sz w:val="18"/>
                <w:szCs w:val="18"/>
                <w:lang w:eastAsia="fr-FR"/>
              </w:rPr>
              <w:pPrChange w:id="11573" w:author="Houyem Rais" w:date="2024-02-22T14:49:00Z">
                <w:pPr>
                  <w:spacing w:before="0" w:after="0" w:line="240" w:lineRule="auto"/>
                  <w:jc w:val="center"/>
                </w:pPr>
              </w:pPrChange>
            </w:pPr>
          </w:p>
        </w:tc>
        <w:tc>
          <w:tcPr>
            <w:tcW w:w="943" w:type="dxa"/>
            <w:tcBorders>
              <w:top w:val="single" w:sz="4" w:space="0" w:color="auto"/>
              <w:left w:val="nil"/>
              <w:bottom w:val="single" w:sz="4" w:space="0" w:color="auto"/>
              <w:right w:val="single" w:sz="4" w:space="0" w:color="auto"/>
            </w:tcBorders>
            <w:shd w:val="clear" w:color="auto" w:fill="F7CAAC" w:themeFill="accent2" w:themeFillTint="66"/>
          </w:tcPr>
          <w:p w14:paraId="7701385D" w14:textId="27F557D4" w:rsidR="00B26AB7" w:rsidRPr="00343F01" w:rsidDel="00201166" w:rsidRDefault="00B26AB7" w:rsidP="00D62BC5">
            <w:pPr>
              <w:spacing w:before="0" w:after="160"/>
              <w:jc w:val="left"/>
              <w:rPr>
                <w:del w:id="11574" w:author="Houyem Rais" w:date="2024-02-22T14:46:00Z"/>
                <w:rFonts w:eastAsia="Times New Roman" w:cstheme="minorHAnsi"/>
                <w:b/>
                <w:bCs/>
                <w:color w:val="000000"/>
                <w:sz w:val="18"/>
                <w:szCs w:val="18"/>
                <w:lang w:eastAsia="fr-FR"/>
              </w:rPr>
              <w:pPrChange w:id="11575" w:author="Houyem Rais" w:date="2024-02-22T14:49:00Z">
                <w:pPr>
                  <w:spacing w:before="0" w:after="0" w:line="240" w:lineRule="auto"/>
                  <w:jc w:val="left"/>
                </w:pPr>
              </w:pPrChange>
            </w:pPr>
          </w:p>
        </w:tc>
        <w:tc>
          <w:tcPr>
            <w:tcW w:w="993" w:type="dxa"/>
            <w:tcBorders>
              <w:top w:val="single" w:sz="4" w:space="0" w:color="auto"/>
              <w:left w:val="nil"/>
              <w:bottom w:val="single" w:sz="4" w:space="0" w:color="auto"/>
              <w:right w:val="single" w:sz="4" w:space="0" w:color="auto"/>
            </w:tcBorders>
            <w:shd w:val="clear" w:color="auto" w:fill="F7CAAC" w:themeFill="accent2" w:themeFillTint="66"/>
          </w:tcPr>
          <w:p w14:paraId="04DC3BA1" w14:textId="0A372088" w:rsidR="00B26AB7" w:rsidRPr="00343F01" w:rsidDel="00201166" w:rsidRDefault="00B26AB7" w:rsidP="00D62BC5">
            <w:pPr>
              <w:spacing w:before="0" w:after="160"/>
              <w:jc w:val="left"/>
              <w:rPr>
                <w:del w:id="11576" w:author="Houyem Rais" w:date="2024-02-22T14:46:00Z"/>
                <w:rFonts w:eastAsia="Times New Roman" w:cstheme="minorHAnsi"/>
                <w:b/>
                <w:bCs/>
                <w:color w:val="000000"/>
                <w:sz w:val="18"/>
                <w:szCs w:val="18"/>
                <w:lang w:eastAsia="fr-FR"/>
              </w:rPr>
              <w:pPrChange w:id="11577" w:author="Houyem Rais" w:date="2024-02-22T14:49:00Z">
                <w:pPr>
                  <w:spacing w:before="0" w:after="0" w:line="240" w:lineRule="auto"/>
                  <w:jc w:val="left"/>
                </w:pPr>
              </w:pPrChange>
            </w:pPr>
          </w:p>
        </w:tc>
        <w:tc>
          <w:tcPr>
            <w:tcW w:w="1265" w:type="dxa"/>
            <w:tcBorders>
              <w:top w:val="single" w:sz="4" w:space="0" w:color="auto"/>
              <w:left w:val="nil"/>
              <w:bottom w:val="single" w:sz="4" w:space="0" w:color="auto"/>
              <w:right w:val="single" w:sz="4" w:space="0" w:color="auto"/>
            </w:tcBorders>
            <w:shd w:val="clear" w:color="auto" w:fill="F7CAAC" w:themeFill="accent2" w:themeFillTint="66"/>
          </w:tcPr>
          <w:p w14:paraId="0FE83C13" w14:textId="7FE7C3F0" w:rsidR="00B26AB7" w:rsidRPr="00343F01" w:rsidDel="00201166" w:rsidRDefault="00B26AB7" w:rsidP="00D62BC5">
            <w:pPr>
              <w:spacing w:before="0" w:after="160"/>
              <w:jc w:val="left"/>
              <w:rPr>
                <w:del w:id="11578" w:author="Houyem Rais" w:date="2024-02-22T14:46:00Z"/>
                <w:rFonts w:eastAsia="Times New Roman" w:cstheme="minorHAnsi"/>
                <w:b/>
                <w:bCs/>
                <w:color w:val="000000"/>
                <w:sz w:val="18"/>
                <w:szCs w:val="18"/>
                <w:lang w:eastAsia="fr-FR"/>
              </w:rPr>
              <w:pPrChange w:id="11579" w:author="Houyem Rais" w:date="2024-02-22T14:49:00Z">
                <w:pPr>
                  <w:spacing w:before="0" w:after="0" w:line="240" w:lineRule="auto"/>
                  <w:jc w:val="left"/>
                </w:pPr>
              </w:pPrChange>
            </w:pPr>
          </w:p>
        </w:tc>
        <w:tc>
          <w:tcPr>
            <w:tcW w:w="861" w:type="dxa"/>
            <w:tcBorders>
              <w:top w:val="single" w:sz="4" w:space="0" w:color="auto"/>
              <w:left w:val="nil"/>
              <w:bottom w:val="single" w:sz="4" w:space="0" w:color="auto"/>
              <w:right w:val="single" w:sz="4" w:space="0" w:color="auto"/>
            </w:tcBorders>
            <w:shd w:val="clear" w:color="auto" w:fill="F7CAAC" w:themeFill="accent2" w:themeFillTint="66"/>
          </w:tcPr>
          <w:p w14:paraId="5B555B4D" w14:textId="7954D9C7" w:rsidR="00B26AB7" w:rsidRPr="00343F01" w:rsidDel="00201166" w:rsidRDefault="00B26AB7" w:rsidP="00D62BC5">
            <w:pPr>
              <w:spacing w:before="0" w:after="160"/>
              <w:jc w:val="left"/>
              <w:rPr>
                <w:del w:id="11580" w:author="Houyem Rais" w:date="2024-02-22T14:46:00Z"/>
                <w:rFonts w:eastAsia="Times New Roman" w:cstheme="minorHAnsi"/>
                <w:b/>
                <w:bCs/>
                <w:color w:val="000000"/>
                <w:sz w:val="18"/>
                <w:szCs w:val="18"/>
                <w:lang w:eastAsia="fr-FR"/>
              </w:rPr>
              <w:pPrChange w:id="11581" w:author="Houyem Rais" w:date="2024-02-22T14:49:00Z">
                <w:pPr>
                  <w:spacing w:before="0" w:after="0" w:line="240" w:lineRule="auto"/>
                  <w:jc w:val="left"/>
                </w:pPr>
              </w:pPrChange>
            </w:pPr>
          </w:p>
        </w:tc>
      </w:tr>
      <w:tr w:rsidR="00B26AB7" w:rsidRPr="00343F01" w:rsidDel="00201166" w14:paraId="2D95BE1E" w14:textId="2A6A6910" w:rsidTr="00367067">
        <w:trPr>
          <w:trHeight w:val="54"/>
          <w:tblHeader/>
          <w:del w:id="11582" w:author="Houyem Rais" w:date="2024-02-22T14:46:00Z"/>
        </w:trPr>
        <w:tc>
          <w:tcPr>
            <w:tcW w:w="2836"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221313BC" w14:textId="26184C23" w:rsidR="00B26AB7" w:rsidRPr="00343F01" w:rsidDel="00201166" w:rsidRDefault="00B26AB7" w:rsidP="00D62BC5">
            <w:pPr>
              <w:spacing w:before="0" w:after="160"/>
              <w:jc w:val="left"/>
              <w:rPr>
                <w:del w:id="11583" w:author="Houyem Rais" w:date="2024-02-22T14:46:00Z"/>
                <w:rFonts w:eastAsia="Times New Roman" w:cstheme="minorHAnsi"/>
                <w:b/>
                <w:bCs/>
                <w:color w:val="000000"/>
                <w:sz w:val="18"/>
                <w:szCs w:val="18"/>
                <w:lang w:eastAsia="fr-FR"/>
              </w:rPr>
              <w:pPrChange w:id="11584" w:author="Houyem Rais" w:date="2024-02-22T14:49:00Z">
                <w:pPr>
                  <w:spacing w:before="0" w:after="0" w:line="240" w:lineRule="auto"/>
                  <w:jc w:val="left"/>
                </w:pPr>
              </w:pPrChange>
            </w:pPr>
            <w:del w:id="11585" w:author="Houyem Rais" w:date="2024-02-22T14:46:00Z">
              <w:r w:rsidRPr="00343F01" w:rsidDel="00201166">
                <w:rPr>
                  <w:rFonts w:eastAsia="Times New Roman" w:cstheme="minorHAnsi"/>
                  <w:b/>
                  <w:bCs/>
                  <w:color w:val="000000"/>
                  <w:sz w:val="18"/>
                  <w:szCs w:val="18"/>
                  <w:lang w:eastAsia="fr-FR"/>
                </w:rPr>
                <w:delText>Lot contractuel B</w:delText>
              </w:r>
            </w:del>
          </w:p>
        </w:tc>
        <w:tc>
          <w:tcPr>
            <w:tcW w:w="1418" w:type="dxa"/>
            <w:tcBorders>
              <w:top w:val="single" w:sz="4" w:space="0" w:color="auto"/>
              <w:left w:val="nil"/>
              <w:bottom w:val="single" w:sz="4" w:space="0" w:color="auto"/>
              <w:right w:val="single" w:sz="4" w:space="0" w:color="auto"/>
            </w:tcBorders>
            <w:shd w:val="clear" w:color="auto" w:fill="BDD6EE" w:themeFill="accent5" w:themeFillTint="66"/>
          </w:tcPr>
          <w:p w14:paraId="50E8CCEB" w14:textId="0D2DA486" w:rsidR="00B26AB7" w:rsidRPr="00343F01" w:rsidDel="00201166" w:rsidRDefault="00B26AB7" w:rsidP="00D62BC5">
            <w:pPr>
              <w:spacing w:before="0" w:after="160"/>
              <w:jc w:val="left"/>
              <w:rPr>
                <w:del w:id="11586" w:author="Houyem Rais" w:date="2024-02-22T14:46:00Z"/>
                <w:rFonts w:eastAsia="Times New Roman" w:cstheme="minorHAnsi"/>
                <w:b/>
                <w:bCs/>
                <w:color w:val="000000"/>
                <w:sz w:val="18"/>
                <w:szCs w:val="18"/>
                <w:lang w:eastAsia="fr-FR"/>
              </w:rPr>
              <w:pPrChange w:id="11587" w:author="Houyem Rais" w:date="2024-02-22T14:49:00Z">
                <w:pPr>
                  <w:spacing w:before="0" w:after="0" w:line="240" w:lineRule="auto"/>
                  <w:jc w:val="center"/>
                </w:pPr>
              </w:pPrChange>
            </w:pPr>
          </w:p>
        </w:tc>
        <w:tc>
          <w:tcPr>
            <w:tcW w:w="1324" w:type="dxa"/>
            <w:tcBorders>
              <w:top w:val="single" w:sz="4" w:space="0" w:color="auto"/>
              <w:left w:val="nil"/>
              <w:bottom w:val="single" w:sz="4" w:space="0" w:color="auto"/>
              <w:right w:val="single" w:sz="4" w:space="0" w:color="auto"/>
            </w:tcBorders>
            <w:shd w:val="clear" w:color="auto" w:fill="BDD6EE" w:themeFill="accent5" w:themeFillTint="66"/>
          </w:tcPr>
          <w:p w14:paraId="0E0A2100" w14:textId="2B0D58EF" w:rsidR="00B26AB7" w:rsidRPr="00343F01" w:rsidDel="00201166" w:rsidRDefault="00B26AB7" w:rsidP="00D62BC5">
            <w:pPr>
              <w:spacing w:before="0" w:after="160"/>
              <w:jc w:val="left"/>
              <w:rPr>
                <w:del w:id="11588" w:author="Houyem Rais" w:date="2024-02-22T14:46:00Z"/>
                <w:rFonts w:eastAsia="Times New Roman" w:cstheme="minorHAnsi"/>
                <w:b/>
                <w:bCs/>
                <w:color w:val="000000"/>
                <w:sz w:val="18"/>
                <w:szCs w:val="18"/>
                <w:lang w:eastAsia="fr-FR"/>
              </w:rPr>
              <w:pPrChange w:id="11589" w:author="Houyem Rais" w:date="2024-02-22T14:49:00Z">
                <w:pPr>
                  <w:spacing w:before="0" w:after="0" w:line="240" w:lineRule="auto"/>
                  <w:jc w:val="center"/>
                </w:pPr>
              </w:pPrChange>
            </w:pPr>
          </w:p>
        </w:tc>
        <w:tc>
          <w:tcPr>
            <w:tcW w:w="943" w:type="dxa"/>
            <w:tcBorders>
              <w:top w:val="single" w:sz="4" w:space="0" w:color="auto"/>
              <w:left w:val="nil"/>
              <w:bottom w:val="single" w:sz="4" w:space="0" w:color="auto"/>
              <w:right w:val="single" w:sz="4" w:space="0" w:color="auto"/>
            </w:tcBorders>
            <w:shd w:val="clear" w:color="auto" w:fill="BDD6EE" w:themeFill="accent5" w:themeFillTint="66"/>
          </w:tcPr>
          <w:p w14:paraId="35A0B75F" w14:textId="3A19A1C4" w:rsidR="00B26AB7" w:rsidRPr="00343F01" w:rsidDel="00201166" w:rsidRDefault="00B26AB7" w:rsidP="00D62BC5">
            <w:pPr>
              <w:spacing w:before="0" w:after="160"/>
              <w:jc w:val="left"/>
              <w:rPr>
                <w:del w:id="11590" w:author="Houyem Rais" w:date="2024-02-22T14:46:00Z"/>
                <w:rFonts w:eastAsia="Times New Roman" w:cstheme="minorHAnsi"/>
                <w:b/>
                <w:bCs/>
                <w:color w:val="000000"/>
                <w:sz w:val="18"/>
                <w:szCs w:val="18"/>
                <w:lang w:eastAsia="fr-FR"/>
              </w:rPr>
              <w:pPrChange w:id="11591" w:author="Houyem Rais" w:date="2024-02-22T14:49:00Z">
                <w:pPr>
                  <w:spacing w:before="0" w:after="0" w:line="240" w:lineRule="auto"/>
                  <w:jc w:val="left"/>
                </w:pPr>
              </w:pPrChange>
            </w:pPr>
          </w:p>
        </w:tc>
        <w:tc>
          <w:tcPr>
            <w:tcW w:w="993" w:type="dxa"/>
            <w:tcBorders>
              <w:top w:val="single" w:sz="4" w:space="0" w:color="auto"/>
              <w:left w:val="nil"/>
              <w:bottom w:val="single" w:sz="4" w:space="0" w:color="auto"/>
              <w:right w:val="single" w:sz="4" w:space="0" w:color="auto"/>
            </w:tcBorders>
            <w:shd w:val="clear" w:color="auto" w:fill="BDD6EE" w:themeFill="accent5" w:themeFillTint="66"/>
          </w:tcPr>
          <w:p w14:paraId="71A77E17" w14:textId="045FA6FC" w:rsidR="00B26AB7" w:rsidRPr="00343F01" w:rsidDel="00201166" w:rsidRDefault="00B26AB7" w:rsidP="00D62BC5">
            <w:pPr>
              <w:spacing w:before="0" w:after="160"/>
              <w:jc w:val="left"/>
              <w:rPr>
                <w:del w:id="11592" w:author="Houyem Rais" w:date="2024-02-22T14:46:00Z"/>
                <w:rFonts w:eastAsia="Times New Roman" w:cstheme="minorHAnsi"/>
                <w:b/>
                <w:bCs/>
                <w:color w:val="000000"/>
                <w:sz w:val="18"/>
                <w:szCs w:val="18"/>
                <w:lang w:eastAsia="fr-FR"/>
              </w:rPr>
              <w:pPrChange w:id="11593" w:author="Houyem Rais" w:date="2024-02-22T14:49:00Z">
                <w:pPr>
                  <w:spacing w:before="0" w:after="0" w:line="240" w:lineRule="auto"/>
                  <w:jc w:val="left"/>
                </w:pPr>
              </w:pPrChange>
            </w:pPr>
          </w:p>
        </w:tc>
        <w:tc>
          <w:tcPr>
            <w:tcW w:w="1265" w:type="dxa"/>
            <w:tcBorders>
              <w:top w:val="single" w:sz="4" w:space="0" w:color="auto"/>
              <w:left w:val="nil"/>
              <w:bottom w:val="single" w:sz="4" w:space="0" w:color="auto"/>
              <w:right w:val="single" w:sz="4" w:space="0" w:color="auto"/>
            </w:tcBorders>
            <w:shd w:val="clear" w:color="auto" w:fill="BDD6EE" w:themeFill="accent5" w:themeFillTint="66"/>
          </w:tcPr>
          <w:p w14:paraId="419D3C9B" w14:textId="6495CFA9" w:rsidR="00B26AB7" w:rsidRPr="00343F01" w:rsidDel="00201166" w:rsidRDefault="00B26AB7" w:rsidP="00D62BC5">
            <w:pPr>
              <w:spacing w:before="0" w:after="160"/>
              <w:jc w:val="left"/>
              <w:rPr>
                <w:del w:id="11594" w:author="Houyem Rais" w:date="2024-02-22T14:46:00Z"/>
                <w:rFonts w:eastAsia="Times New Roman" w:cstheme="minorHAnsi"/>
                <w:b/>
                <w:bCs/>
                <w:color w:val="000000"/>
                <w:sz w:val="18"/>
                <w:szCs w:val="18"/>
                <w:lang w:eastAsia="fr-FR"/>
              </w:rPr>
              <w:pPrChange w:id="11595" w:author="Houyem Rais" w:date="2024-02-22T14:49:00Z">
                <w:pPr>
                  <w:spacing w:before="0" w:after="0" w:line="240" w:lineRule="auto"/>
                  <w:jc w:val="left"/>
                </w:pPr>
              </w:pPrChange>
            </w:pPr>
          </w:p>
        </w:tc>
        <w:tc>
          <w:tcPr>
            <w:tcW w:w="861" w:type="dxa"/>
            <w:tcBorders>
              <w:top w:val="single" w:sz="4" w:space="0" w:color="auto"/>
              <w:left w:val="nil"/>
              <w:bottom w:val="single" w:sz="4" w:space="0" w:color="auto"/>
              <w:right w:val="single" w:sz="4" w:space="0" w:color="auto"/>
            </w:tcBorders>
            <w:shd w:val="clear" w:color="auto" w:fill="BDD6EE" w:themeFill="accent5" w:themeFillTint="66"/>
          </w:tcPr>
          <w:p w14:paraId="482AD0B6" w14:textId="624C767C" w:rsidR="00B26AB7" w:rsidRPr="00343F01" w:rsidDel="00201166" w:rsidRDefault="00B26AB7" w:rsidP="00D62BC5">
            <w:pPr>
              <w:spacing w:before="0" w:after="160"/>
              <w:jc w:val="left"/>
              <w:rPr>
                <w:del w:id="11596" w:author="Houyem Rais" w:date="2024-02-22T14:46:00Z"/>
                <w:rFonts w:eastAsia="Times New Roman" w:cstheme="minorHAnsi"/>
                <w:b/>
                <w:bCs/>
                <w:color w:val="000000"/>
                <w:sz w:val="18"/>
                <w:szCs w:val="18"/>
                <w:lang w:eastAsia="fr-FR"/>
              </w:rPr>
              <w:pPrChange w:id="11597" w:author="Houyem Rais" w:date="2024-02-22T14:49:00Z">
                <w:pPr>
                  <w:spacing w:before="0" w:after="0" w:line="240" w:lineRule="auto"/>
                  <w:jc w:val="left"/>
                </w:pPr>
              </w:pPrChange>
            </w:pPr>
          </w:p>
        </w:tc>
      </w:tr>
      <w:tr w:rsidR="00B26AB7" w:rsidRPr="00343F01" w:rsidDel="00201166" w14:paraId="3967CD4C" w14:textId="3A20760C" w:rsidTr="00367067">
        <w:trPr>
          <w:trHeight w:val="232"/>
          <w:del w:id="11598"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64AB633B" w14:textId="61D708FE" w:rsidR="00B26AB7" w:rsidRPr="00343F01" w:rsidDel="00201166" w:rsidRDefault="00B26AB7" w:rsidP="00D62BC5">
            <w:pPr>
              <w:spacing w:before="0" w:after="160"/>
              <w:jc w:val="left"/>
              <w:rPr>
                <w:del w:id="11599" w:author="Houyem Rais" w:date="2024-02-22T14:46:00Z"/>
                <w:rFonts w:eastAsia="Times New Roman" w:cstheme="minorHAnsi"/>
                <w:b/>
                <w:bCs/>
                <w:color w:val="000000"/>
                <w:sz w:val="18"/>
                <w:szCs w:val="18"/>
                <w:lang w:eastAsia="fr-FR"/>
              </w:rPr>
              <w:pPrChange w:id="11600" w:author="Houyem Rais" w:date="2024-02-22T14:49:00Z">
                <w:pPr>
                  <w:spacing w:before="0" w:after="0" w:line="240" w:lineRule="auto"/>
                  <w:jc w:val="left"/>
                </w:pPr>
              </w:pPrChange>
            </w:pPr>
            <w:del w:id="11601" w:author="Houyem Rais" w:date="2024-02-22T14:46:00Z">
              <w:r w:rsidRPr="00343F01" w:rsidDel="00201166">
                <w:rPr>
                  <w:rFonts w:eastAsia="Times New Roman" w:cstheme="minorHAnsi"/>
                  <w:b/>
                  <w:bCs/>
                  <w:color w:val="000000"/>
                  <w:sz w:val="18"/>
                  <w:szCs w:val="18"/>
                  <w:lang w:eastAsia="fr-FR"/>
                </w:rPr>
                <w:delText> </w:delText>
              </w:r>
            </w:del>
          </w:p>
        </w:tc>
        <w:tc>
          <w:tcPr>
            <w:tcW w:w="1418" w:type="dxa"/>
            <w:tcBorders>
              <w:top w:val="nil"/>
              <w:left w:val="nil"/>
              <w:bottom w:val="single" w:sz="4" w:space="0" w:color="auto"/>
              <w:right w:val="single" w:sz="4" w:space="0" w:color="auto"/>
            </w:tcBorders>
            <w:shd w:val="clear" w:color="auto" w:fill="auto"/>
            <w:vAlign w:val="center"/>
            <w:hideMark/>
          </w:tcPr>
          <w:p w14:paraId="1E0AC293" w14:textId="1180E047" w:rsidR="00B26AB7" w:rsidRPr="00343F01" w:rsidDel="00201166" w:rsidRDefault="00B26AB7" w:rsidP="00D62BC5">
            <w:pPr>
              <w:spacing w:before="0" w:after="160"/>
              <w:jc w:val="left"/>
              <w:rPr>
                <w:del w:id="11602" w:author="Houyem Rais" w:date="2024-02-22T14:46:00Z"/>
                <w:rFonts w:eastAsia="Times New Roman" w:cstheme="minorHAnsi"/>
                <w:color w:val="000000"/>
                <w:sz w:val="18"/>
                <w:szCs w:val="18"/>
                <w:lang w:eastAsia="fr-FR"/>
              </w:rPr>
              <w:pPrChange w:id="11603" w:author="Houyem Rais" w:date="2024-02-22T14:49:00Z">
                <w:pPr>
                  <w:spacing w:before="0" w:after="0" w:line="240" w:lineRule="auto"/>
                  <w:jc w:val="center"/>
                </w:pPr>
              </w:pPrChange>
            </w:pPr>
          </w:p>
        </w:tc>
        <w:tc>
          <w:tcPr>
            <w:tcW w:w="1324" w:type="dxa"/>
            <w:tcBorders>
              <w:top w:val="nil"/>
              <w:left w:val="nil"/>
              <w:bottom w:val="single" w:sz="4" w:space="0" w:color="auto"/>
              <w:right w:val="single" w:sz="4" w:space="0" w:color="auto"/>
            </w:tcBorders>
            <w:shd w:val="clear" w:color="auto" w:fill="auto"/>
            <w:vAlign w:val="center"/>
            <w:hideMark/>
          </w:tcPr>
          <w:p w14:paraId="1DD749B6" w14:textId="1828BBC4" w:rsidR="00B26AB7" w:rsidRPr="00343F01" w:rsidDel="00201166" w:rsidRDefault="00B26AB7" w:rsidP="00D62BC5">
            <w:pPr>
              <w:spacing w:before="0" w:after="160"/>
              <w:jc w:val="left"/>
              <w:rPr>
                <w:del w:id="11604" w:author="Houyem Rais" w:date="2024-02-22T14:46:00Z"/>
                <w:rFonts w:eastAsia="Times New Roman" w:cstheme="minorHAnsi"/>
                <w:color w:val="000000"/>
                <w:sz w:val="18"/>
                <w:szCs w:val="18"/>
                <w:lang w:eastAsia="fr-FR"/>
              </w:rPr>
              <w:pPrChange w:id="11605" w:author="Houyem Rais" w:date="2024-02-22T14:49:00Z">
                <w:pPr>
                  <w:spacing w:before="0" w:after="0" w:line="240" w:lineRule="auto"/>
                  <w:jc w:val="center"/>
                </w:pPr>
              </w:pPrChange>
            </w:pPr>
          </w:p>
        </w:tc>
        <w:tc>
          <w:tcPr>
            <w:tcW w:w="943" w:type="dxa"/>
            <w:tcBorders>
              <w:top w:val="nil"/>
              <w:left w:val="nil"/>
              <w:bottom w:val="single" w:sz="4" w:space="0" w:color="auto"/>
              <w:right w:val="single" w:sz="4" w:space="0" w:color="auto"/>
            </w:tcBorders>
            <w:shd w:val="clear" w:color="auto" w:fill="auto"/>
            <w:vAlign w:val="center"/>
            <w:hideMark/>
          </w:tcPr>
          <w:p w14:paraId="67338975" w14:textId="4B16347D" w:rsidR="00B26AB7" w:rsidRPr="00343F01" w:rsidDel="00201166" w:rsidRDefault="00B26AB7" w:rsidP="00D62BC5">
            <w:pPr>
              <w:spacing w:before="0" w:after="160"/>
              <w:jc w:val="left"/>
              <w:rPr>
                <w:del w:id="11606" w:author="Houyem Rais" w:date="2024-02-22T14:46:00Z"/>
                <w:rFonts w:eastAsia="Times New Roman" w:cstheme="minorHAnsi"/>
                <w:color w:val="000000"/>
                <w:sz w:val="18"/>
                <w:szCs w:val="18"/>
                <w:lang w:eastAsia="fr-FR"/>
              </w:rPr>
              <w:pPrChange w:id="11607" w:author="Houyem Rais" w:date="2024-02-22T14:49:00Z">
                <w:pPr>
                  <w:spacing w:before="0" w:after="0" w:line="240" w:lineRule="auto"/>
                  <w:jc w:val="center"/>
                </w:pPr>
              </w:pPrChange>
            </w:pPr>
            <w:del w:id="11608" w:author="Houyem Rais" w:date="2024-02-22T14:46:00Z">
              <w:r w:rsidRPr="00343F01" w:rsidDel="00201166">
                <w:rPr>
                  <w:rFonts w:eastAsia="Times New Roman" w:cstheme="minorHAnsi"/>
                  <w:color w:val="000000"/>
                  <w:sz w:val="18"/>
                  <w:szCs w:val="18"/>
                  <w:lang w:eastAsia="fr-FR"/>
                </w:rPr>
                <w:delText>1</w:delText>
              </w:r>
            </w:del>
          </w:p>
        </w:tc>
        <w:tc>
          <w:tcPr>
            <w:tcW w:w="993" w:type="dxa"/>
            <w:tcBorders>
              <w:top w:val="nil"/>
              <w:left w:val="nil"/>
              <w:bottom w:val="single" w:sz="4" w:space="0" w:color="auto"/>
              <w:right w:val="single" w:sz="4" w:space="0" w:color="auto"/>
            </w:tcBorders>
            <w:shd w:val="clear" w:color="auto" w:fill="auto"/>
            <w:vAlign w:val="center"/>
            <w:hideMark/>
          </w:tcPr>
          <w:p w14:paraId="3F2D2C24" w14:textId="4C240B0A" w:rsidR="00B26AB7" w:rsidRPr="00343F01" w:rsidDel="00201166" w:rsidRDefault="00B26AB7" w:rsidP="00D62BC5">
            <w:pPr>
              <w:spacing w:before="0" w:after="160"/>
              <w:jc w:val="left"/>
              <w:rPr>
                <w:del w:id="11609" w:author="Houyem Rais" w:date="2024-02-22T14:46:00Z"/>
                <w:rFonts w:eastAsia="Times New Roman" w:cstheme="minorHAnsi"/>
                <w:color w:val="000000"/>
                <w:sz w:val="18"/>
                <w:szCs w:val="18"/>
                <w:lang w:eastAsia="fr-FR"/>
              </w:rPr>
              <w:pPrChange w:id="11610" w:author="Houyem Rais" w:date="2024-02-22T14:49:00Z">
                <w:pPr>
                  <w:spacing w:before="0" w:after="0" w:line="240" w:lineRule="auto"/>
                  <w:jc w:val="center"/>
                </w:pPr>
              </w:pPrChange>
            </w:pPr>
            <w:del w:id="11611" w:author="Houyem Rais" w:date="2024-02-22T14:46:00Z">
              <w:r w:rsidRPr="00343F01" w:rsidDel="00201166">
                <w:rPr>
                  <w:rFonts w:eastAsia="Times New Roman" w:cstheme="minorHAnsi"/>
                  <w:color w:val="000000"/>
                  <w:sz w:val="18"/>
                  <w:szCs w:val="18"/>
                  <w:lang w:eastAsia="fr-FR"/>
                </w:rPr>
                <w:delText>15</w:delText>
              </w:r>
            </w:del>
          </w:p>
        </w:tc>
        <w:tc>
          <w:tcPr>
            <w:tcW w:w="1265" w:type="dxa"/>
            <w:tcBorders>
              <w:top w:val="nil"/>
              <w:left w:val="nil"/>
              <w:bottom w:val="single" w:sz="4" w:space="0" w:color="auto"/>
              <w:right w:val="single" w:sz="4" w:space="0" w:color="auto"/>
            </w:tcBorders>
            <w:shd w:val="clear" w:color="auto" w:fill="auto"/>
            <w:vAlign w:val="center"/>
            <w:hideMark/>
          </w:tcPr>
          <w:p w14:paraId="4303245D" w14:textId="2BB75775" w:rsidR="00B26AB7" w:rsidRPr="00343F01" w:rsidDel="00201166" w:rsidRDefault="00B26AB7" w:rsidP="00D62BC5">
            <w:pPr>
              <w:spacing w:before="0" w:after="160"/>
              <w:jc w:val="left"/>
              <w:rPr>
                <w:del w:id="11612" w:author="Houyem Rais" w:date="2024-02-22T14:46:00Z"/>
                <w:rFonts w:eastAsia="Times New Roman" w:cstheme="minorHAnsi"/>
                <w:color w:val="000000"/>
                <w:sz w:val="18"/>
                <w:szCs w:val="18"/>
                <w:lang w:eastAsia="fr-FR"/>
              </w:rPr>
              <w:pPrChange w:id="11613" w:author="Houyem Rais" w:date="2024-02-22T14:49:00Z">
                <w:pPr>
                  <w:spacing w:before="0" w:after="0" w:line="240" w:lineRule="auto"/>
                  <w:jc w:val="center"/>
                </w:pPr>
              </w:pPrChange>
            </w:pPr>
            <w:del w:id="11614" w:author="Houyem Rais" w:date="2024-02-22T14:46:00Z">
              <w:r w:rsidRPr="00343F01" w:rsidDel="00201166">
                <w:rPr>
                  <w:rFonts w:eastAsia="Times New Roman" w:cstheme="minorHAnsi"/>
                  <w:color w:val="000000"/>
                  <w:sz w:val="18"/>
                  <w:szCs w:val="18"/>
                  <w:lang w:eastAsia="fr-FR"/>
                </w:rPr>
                <w:delText>3</w:delText>
              </w:r>
            </w:del>
          </w:p>
        </w:tc>
        <w:tc>
          <w:tcPr>
            <w:tcW w:w="861" w:type="dxa"/>
            <w:tcBorders>
              <w:top w:val="nil"/>
              <w:left w:val="nil"/>
              <w:bottom w:val="single" w:sz="4" w:space="0" w:color="auto"/>
              <w:right w:val="single" w:sz="4" w:space="0" w:color="auto"/>
            </w:tcBorders>
            <w:shd w:val="clear" w:color="auto" w:fill="auto"/>
            <w:vAlign w:val="center"/>
            <w:hideMark/>
          </w:tcPr>
          <w:p w14:paraId="6A96E1F8" w14:textId="0A715D99" w:rsidR="00B26AB7" w:rsidRPr="00343F01" w:rsidDel="00201166" w:rsidRDefault="00B26AB7" w:rsidP="00D62BC5">
            <w:pPr>
              <w:spacing w:before="0" w:after="160"/>
              <w:jc w:val="left"/>
              <w:rPr>
                <w:del w:id="11615" w:author="Houyem Rais" w:date="2024-02-22T14:46:00Z"/>
                <w:rFonts w:eastAsia="Times New Roman" w:cstheme="minorHAnsi"/>
                <w:color w:val="000000"/>
                <w:sz w:val="18"/>
                <w:szCs w:val="18"/>
                <w:lang w:eastAsia="fr-FR"/>
              </w:rPr>
              <w:pPrChange w:id="11616" w:author="Houyem Rais" w:date="2024-02-22T14:49:00Z">
                <w:pPr>
                  <w:spacing w:before="0" w:after="0" w:line="240" w:lineRule="auto"/>
                  <w:jc w:val="center"/>
                </w:pPr>
              </w:pPrChange>
            </w:pPr>
            <w:del w:id="11617" w:author="Houyem Rais" w:date="2024-02-22T14:46:00Z">
              <w:r w:rsidRPr="00343F01" w:rsidDel="00201166">
                <w:rPr>
                  <w:rFonts w:eastAsia="Times New Roman" w:cstheme="minorHAnsi"/>
                  <w:color w:val="000000"/>
                  <w:sz w:val="18"/>
                  <w:szCs w:val="18"/>
                  <w:lang w:eastAsia="fr-FR"/>
                </w:rPr>
                <w:delText>19</w:delText>
              </w:r>
            </w:del>
          </w:p>
        </w:tc>
      </w:tr>
      <w:tr w:rsidR="00B26AB7" w:rsidRPr="00343F01" w:rsidDel="00201166" w14:paraId="39524944" w14:textId="2C813F85" w:rsidTr="00367067">
        <w:trPr>
          <w:trHeight w:val="232"/>
          <w:del w:id="11618"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5E3BAD28" w14:textId="3FC81428" w:rsidR="00B26AB7" w:rsidRPr="00343F01" w:rsidDel="00201166" w:rsidRDefault="00B26AB7" w:rsidP="00D62BC5">
            <w:pPr>
              <w:spacing w:before="0" w:after="160"/>
              <w:jc w:val="left"/>
              <w:rPr>
                <w:del w:id="11619" w:author="Houyem Rais" w:date="2024-02-22T14:46:00Z"/>
                <w:rFonts w:eastAsia="Times New Roman" w:cstheme="minorHAnsi"/>
                <w:color w:val="000000"/>
                <w:sz w:val="18"/>
                <w:szCs w:val="18"/>
                <w:lang w:eastAsia="fr-FR"/>
              </w:rPr>
              <w:pPrChange w:id="11620" w:author="Houyem Rais" w:date="2024-02-22T14:49:00Z">
                <w:pPr>
                  <w:spacing w:before="0" w:after="0" w:line="240" w:lineRule="auto"/>
                  <w:jc w:val="left"/>
                </w:pPr>
              </w:pPrChange>
            </w:pPr>
            <w:del w:id="11621" w:author="Houyem Rais" w:date="2024-02-22T14:46:00Z">
              <w:r w:rsidRPr="00343F01" w:rsidDel="00201166">
                <w:rPr>
                  <w:rFonts w:eastAsia="Times New Roman" w:cstheme="minorHAnsi"/>
                  <w:color w:val="000000"/>
                  <w:sz w:val="18"/>
                  <w:szCs w:val="18"/>
                  <w:lang w:eastAsia="fr-FR"/>
                </w:rPr>
                <w:delText>Gare 1</w:delText>
              </w:r>
            </w:del>
          </w:p>
        </w:tc>
        <w:tc>
          <w:tcPr>
            <w:tcW w:w="1418" w:type="dxa"/>
            <w:tcBorders>
              <w:top w:val="nil"/>
              <w:left w:val="nil"/>
              <w:bottom w:val="single" w:sz="4" w:space="0" w:color="auto"/>
              <w:right w:val="single" w:sz="4" w:space="0" w:color="auto"/>
            </w:tcBorders>
            <w:shd w:val="clear" w:color="auto" w:fill="auto"/>
            <w:vAlign w:val="center"/>
            <w:hideMark/>
          </w:tcPr>
          <w:p w14:paraId="326EBB7D" w14:textId="755D88FB" w:rsidR="00B26AB7" w:rsidRPr="00343F01" w:rsidDel="00201166" w:rsidRDefault="00B26AB7" w:rsidP="00D62BC5">
            <w:pPr>
              <w:spacing w:before="0" w:after="160"/>
              <w:jc w:val="left"/>
              <w:rPr>
                <w:del w:id="11622" w:author="Houyem Rais" w:date="2024-02-22T14:46:00Z"/>
                <w:rFonts w:eastAsia="Times New Roman" w:cstheme="minorHAnsi"/>
                <w:color w:val="000000"/>
                <w:sz w:val="18"/>
                <w:szCs w:val="18"/>
                <w:lang w:eastAsia="fr-FR"/>
              </w:rPr>
              <w:pPrChange w:id="11623" w:author="Houyem Rais" w:date="2024-02-22T14:49:00Z">
                <w:pPr>
                  <w:spacing w:before="0" w:after="0" w:line="240" w:lineRule="auto"/>
                  <w:jc w:val="center"/>
                </w:pPr>
              </w:pPrChange>
            </w:pPr>
            <w:del w:id="11624"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hideMark/>
          </w:tcPr>
          <w:p w14:paraId="5D1B69B9" w14:textId="29EF8C5F" w:rsidR="00B26AB7" w:rsidRPr="00343F01" w:rsidDel="00201166" w:rsidRDefault="00B26AB7" w:rsidP="00D62BC5">
            <w:pPr>
              <w:spacing w:before="0" w:after="160"/>
              <w:jc w:val="left"/>
              <w:rPr>
                <w:del w:id="11625" w:author="Houyem Rais" w:date="2024-02-22T14:46:00Z"/>
                <w:rFonts w:eastAsia="Times New Roman" w:cstheme="minorHAnsi"/>
                <w:color w:val="000000"/>
                <w:sz w:val="18"/>
                <w:szCs w:val="18"/>
                <w:lang w:eastAsia="fr-FR"/>
              </w:rPr>
              <w:pPrChange w:id="11626" w:author="Houyem Rais" w:date="2024-02-22T14:49:00Z">
                <w:pPr>
                  <w:spacing w:before="0" w:after="0" w:line="240" w:lineRule="auto"/>
                  <w:jc w:val="center"/>
                </w:pPr>
              </w:pPrChange>
            </w:pPr>
            <w:del w:id="11627"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hideMark/>
          </w:tcPr>
          <w:p w14:paraId="7FB3CAB3" w14:textId="65E8DF18" w:rsidR="00B26AB7" w:rsidRPr="00343F01" w:rsidDel="00201166" w:rsidRDefault="00B26AB7" w:rsidP="00D62BC5">
            <w:pPr>
              <w:spacing w:before="0" w:after="160"/>
              <w:jc w:val="left"/>
              <w:rPr>
                <w:del w:id="11628" w:author="Houyem Rais" w:date="2024-02-22T14:46:00Z"/>
                <w:rFonts w:eastAsia="Times New Roman" w:cstheme="minorHAnsi"/>
                <w:color w:val="000000"/>
                <w:sz w:val="18"/>
                <w:szCs w:val="18"/>
                <w:lang w:eastAsia="fr-FR"/>
              </w:rPr>
              <w:pPrChange w:id="11629"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hideMark/>
          </w:tcPr>
          <w:p w14:paraId="2F7435D5" w14:textId="31C3799B" w:rsidR="00B26AB7" w:rsidRPr="00343F01" w:rsidDel="00201166" w:rsidRDefault="00B26AB7" w:rsidP="00D62BC5">
            <w:pPr>
              <w:spacing w:before="0" w:after="160"/>
              <w:jc w:val="left"/>
              <w:rPr>
                <w:del w:id="11630" w:author="Houyem Rais" w:date="2024-02-22T14:46:00Z"/>
                <w:rFonts w:eastAsia="Times New Roman" w:cstheme="minorHAnsi"/>
                <w:color w:val="000000"/>
                <w:sz w:val="18"/>
                <w:szCs w:val="18"/>
                <w:lang w:eastAsia="fr-FR"/>
              </w:rPr>
              <w:pPrChange w:id="11631"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hideMark/>
          </w:tcPr>
          <w:p w14:paraId="1841E926" w14:textId="331CF9A3" w:rsidR="00B26AB7" w:rsidRPr="00343F01" w:rsidDel="00201166" w:rsidRDefault="00B26AB7" w:rsidP="00D62BC5">
            <w:pPr>
              <w:spacing w:before="0" w:after="160"/>
              <w:jc w:val="left"/>
              <w:rPr>
                <w:del w:id="11632" w:author="Houyem Rais" w:date="2024-02-22T14:46:00Z"/>
                <w:rFonts w:eastAsia="Times New Roman" w:cstheme="minorHAnsi"/>
                <w:color w:val="000000"/>
                <w:sz w:val="18"/>
                <w:szCs w:val="18"/>
                <w:lang w:eastAsia="fr-FR"/>
              </w:rPr>
              <w:pPrChange w:id="11633"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hideMark/>
          </w:tcPr>
          <w:p w14:paraId="339A1632" w14:textId="4DCC2A58" w:rsidR="00B26AB7" w:rsidRPr="00343F01" w:rsidDel="00201166" w:rsidRDefault="00B26AB7" w:rsidP="00D62BC5">
            <w:pPr>
              <w:spacing w:before="0" w:after="160"/>
              <w:jc w:val="left"/>
              <w:rPr>
                <w:del w:id="11634" w:author="Houyem Rais" w:date="2024-02-22T14:46:00Z"/>
                <w:rFonts w:eastAsia="Times New Roman" w:cstheme="minorHAnsi"/>
                <w:color w:val="000000"/>
                <w:sz w:val="18"/>
                <w:szCs w:val="18"/>
                <w:lang w:eastAsia="fr-FR"/>
              </w:rPr>
              <w:pPrChange w:id="11635" w:author="Houyem Rais" w:date="2024-02-22T14:49:00Z">
                <w:pPr>
                  <w:spacing w:before="0" w:after="0" w:line="240" w:lineRule="auto"/>
                  <w:jc w:val="center"/>
                </w:pPr>
              </w:pPrChange>
            </w:pPr>
            <w:del w:id="11636" w:author="Houyem Rais" w:date="2024-02-22T14:46:00Z">
              <w:r w:rsidRPr="00343F01" w:rsidDel="00201166">
                <w:rPr>
                  <w:rFonts w:eastAsia="Times New Roman" w:cstheme="minorHAnsi"/>
                  <w:color w:val="000000"/>
                  <w:sz w:val="18"/>
                  <w:szCs w:val="18"/>
                  <w:lang w:eastAsia="fr-FR"/>
                </w:rPr>
                <w:delText>9</w:delText>
              </w:r>
            </w:del>
          </w:p>
        </w:tc>
      </w:tr>
      <w:tr w:rsidR="00B26AB7" w:rsidRPr="00343F01" w:rsidDel="00201166" w14:paraId="4B0C196C" w14:textId="7D49434A" w:rsidTr="00367067">
        <w:trPr>
          <w:trHeight w:val="232"/>
          <w:del w:id="11637"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24D18C06" w14:textId="31A60F55" w:rsidR="00B26AB7" w:rsidRPr="00343F01" w:rsidDel="00201166" w:rsidRDefault="00B26AB7" w:rsidP="00D62BC5">
            <w:pPr>
              <w:spacing w:before="0" w:after="160"/>
              <w:jc w:val="left"/>
              <w:rPr>
                <w:del w:id="11638" w:author="Houyem Rais" w:date="2024-02-22T14:46:00Z"/>
                <w:rFonts w:eastAsia="Times New Roman" w:cstheme="minorHAnsi"/>
                <w:color w:val="000000"/>
                <w:sz w:val="18"/>
                <w:szCs w:val="18"/>
                <w:lang w:eastAsia="fr-FR"/>
              </w:rPr>
              <w:pPrChange w:id="11639" w:author="Houyem Rais" w:date="2024-02-22T14:49:00Z">
                <w:pPr>
                  <w:spacing w:before="0" w:after="0" w:line="240" w:lineRule="auto"/>
                  <w:jc w:val="left"/>
                </w:pPr>
              </w:pPrChange>
            </w:pPr>
            <w:del w:id="11640" w:author="Houyem Rais" w:date="2024-02-22T14:46:00Z">
              <w:r w:rsidRPr="00343F01" w:rsidDel="00201166">
                <w:rPr>
                  <w:rFonts w:eastAsia="Times New Roman" w:cstheme="minorHAnsi"/>
                  <w:color w:val="000000"/>
                  <w:sz w:val="18"/>
                  <w:szCs w:val="18"/>
                  <w:lang w:eastAsia="fr-FR"/>
                </w:rPr>
                <w:delText>Gare 2</w:delText>
              </w:r>
            </w:del>
          </w:p>
        </w:tc>
        <w:tc>
          <w:tcPr>
            <w:tcW w:w="1418" w:type="dxa"/>
            <w:tcBorders>
              <w:top w:val="nil"/>
              <w:left w:val="nil"/>
              <w:bottom w:val="single" w:sz="4" w:space="0" w:color="auto"/>
              <w:right w:val="single" w:sz="4" w:space="0" w:color="auto"/>
            </w:tcBorders>
            <w:shd w:val="clear" w:color="auto" w:fill="auto"/>
            <w:vAlign w:val="center"/>
          </w:tcPr>
          <w:p w14:paraId="15F57F40" w14:textId="05BC630E" w:rsidR="00B26AB7" w:rsidRPr="00343F01" w:rsidDel="00201166" w:rsidRDefault="00B26AB7" w:rsidP="00D62BC5">
            <w:pPr>
              <w:spacing w:before="0" w:after="160"/>
              <w:jc w:val="left"/>
              <w:rPr>
                <w:del w:id="11641" w:author="Houyem Rais" w:date="2024-02-22T14:46:00Z"/>
                <w:rFonts w:eastAsia="Times New Roman" w:cstheme="minorHAnsi"/>
                <w:color w:val="000000"/>
                <w:sz w:val="18"/>
                <w:szCs w:val="18"/>
                <w:lang w:eastAsia="fr-FR"/>
              </w:rPr>
              <w:pPrChange w:id="11642" w:author="Houyem Rais" w:date="2024-02-22T14:49:00Z">
                <w:pPr>
                  <w:spacing w:before="0" w:after="0" w:line="240" w:lineRule="auto"/>
                  <w:jc w:val="center"/>
                </w:pPr>
              </w:pPrChange>
            </w:pPr>
            <w:del w:id="11643"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061F6F27" w14:textId="1297D656" w:rsidR="00B26AB7" w:rsidRPr="00343F01" w:rsidDel="00201166" w:rsidRDefault="00B26AB7" w:rsidP="00D62BC5">
            <w:pPr>
              <w:spacing w:before="0" w:after="160"/>
              <w:jc w:val="left"/>
              <w:rPr>
                <w:del w:id="11644" w:author="Houyem Rais" w:date="2024-02-22T14:46:00Z"/>
                <w:rFonts w:eastAsia="Times New Roman" w:cstheme="minorHAnsi"/>
                <w:color w:val="000000"/>
                <w:sz w:val="18"/>
                <w:szCs w:val="18"/>
                <w:lang w:eastAsia="fr-FR"/>
              </w:rPr>
              <w:pPrChange w:id="11645" w:author="Houyem Rais" w:date="2024-02-22T14:49:00Z">
                <w:pPr>
                  <w:spacing w:before="0" w:after="0" w:line="240" w:lineRule="auto"/>
                  <w:jc w:val="center"/>
                </w:pPr>
              </w:pPrChange>
            </w:pPr>
            <w:del w:id="11646"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7EF7E7C8" w14:textId="6606565D" w:rsidR="00B26AB7" w:rsidRPr="00343F01" w:rsidDel="00201166" w:rsidRDefault="00B26AB7" w:rsidP="00D62BC5">
            <w:pPr>
              <w:spacing w:before="0" w:after="160"/>
              <w:jc w:val="left"/>
              <w:rPr>
                <w:del w:id="11647" w:author="Houyem Rais" w:date="2024-02-22T14:46:00Z"/>
                <w:rFonts w:eastAsia="Times New Roman" w:cstheme="minorHAnsi"/>
                <w:color w:val="000000"/>
                <w:sz w:val="18"/>
                <w:szCs w:val="18"/>
                <w:lang w:eastAsia="fr-FR"/>
              </w:rPr>
              <w:pPrChange w:id="11648"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0783E1D7" w14:textId="1C2C25AC" w:rsidR="00B26AB7" w:rsidRPr="00343F01" w:rsidDel="00201166" w:rsidRDefault="00B26AB7" w:rsidP="00D62BC5">
            <w:pPr>
              <w:spacing w:before="0" w:after="160"/>
              <w:jc w:val="left"/>
              <w:rPr>
                <w:del w:id="11649" w:author="Houyem Rais" w:date="2024-02-22T14:46:00Z"/>
                <w:rFonts w:eastAsia="Times New Roman" w:cstheme="minorHAnsi"/>
                <w:color w:val="000000"/>
                <w:sz w:val="18"/>
                <w:szCs w:val="18"/>
                <w:lang w:eastAsia="fr-FR"/>
              </w:rPr>
              <w:pPrChange w:id="11650"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697BA415" w14:textId="64AE02EF" w:rsidR="00B26AB7" w:rsidRPr="00343F01" w:rsidDel="00201166" w:rsidRDefault="00B26AB7" w:rsidP="00D62BC5">
            <w:pPr>
              <w:spacing w:before="0" w:after="160"/>
              <w:jc w:val="left"/>
              <w:rPr>
                <w:del w:id="11651" w:author="Houyem Rais" w:date="2024-02-22T14:46:00Z"/>
                <w:rFonts w:eastAsia="Times New Roman" w:cstheme="minorHAnsi"/>
                <w:color w:val="000000"/>
                <w:sz w:val="18"/>
                <w:szCs w:val="18"/>
                <w:lang w:eastAsia="fr-FR"/>
              </w:rPr>
              <w:pPrChange w:id="11652"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4752B58F" w14:textId="3C680309" w:rsidR="00B26AB7" w:rsidRPr="00343F01" w:rsidDel="00201166" w:rsidRDefault="00B26AB7" w:rsidP="00D62BC5">
            <w:pPr>
              <w:spacing w:before="0" w:after="160"/>
              <w:jc w:val="left"/>
              <w:rPr>
                <w:del w:id="11653" w:author="Houyem Rais" w:date="2024-02-22T14:46:00Z"/>
                <w:rFonts w:eastAsia="Times New Roman" w:cstheme="minorHAnsi"/>
                <w:color w:val="000000"/>
                <w:sz w:val="18"/>
                <w:szCs w:val="18"/>
                <w:lang w:eastAsia="fr-FR"/>
              </w:rPr>
              <w:pPrChange w:id="11654" w:author="Houyem Rais" w:date="2024-02-22T14:49:00Z">
                <w:pPr>
                  <w:spacing w:before="0" w:after="0" w:line="240" w:lineRule="auto"/>
                  <w:jc w:val="center"/>
                </w:pPr>
              </w:pPrChange>
            </w:pPr>
            <w:del w:id="11655" w:author="Houyem Rais" w:date="2024-02-22T14:46:00Z">
              <w:r w:rsidRPr="00343F01" w:rsidDel="00201166">
                <w:rPr>
                  <w:rFonts w:eastAsia="Times New Roman" w:cstheme="minorHAnsi"/>
                  <w:color w:val="000000"/>
                  <w:sz w:val="18"/>
                  <w:szCs w:val="18"/>
                  <w:lang w:eastAsia="fr-FR"/>
                </w:rPr>
                <w:delText>9</w:delText>
              </w:r>
            </w:del>
          </w:p>
        </w:tc>
      </w:tr>
      <w:tr w:rsidR="00B26AB7" w:rsidRPr="00343F01" w:rsidDel="00201166" w14:paraId="6CD00294" w14:textId="3C976213" w:rsidTr="00367067">
        <w:trPr>
          <w:trHeight w:val="232"/>
          <w:del w:id="11656"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2A382259" w14:textId="77653D40" w:rsidR="00B26AB7" w:rsidRPr="00343F01" w:rsidDel="00201166" w:rsidRDefault="00B26AB7" w:rsidP="00D62BC5">
            <w:pPr>
              <w:spacing w:before="0" w:after="160"/>
              <w:jc w:val="left"/>
              <w:rPr>
                <w:del w:id="11657" w:author="Houyem Rais" w:date="2024-02-22T14:46:00Z"/>
                <w:rFonts w:eastAsia="Times New Roman" w:cstheme="minorHAnsi"/>
                <w:color w:val="000000"/>
                <w:sz w:val="18"/>
                <w:szCs w:val="18"/>
                <w:lang w:eastAsia="fr-FR"/>
              </w:rPr>
              <w:pPrChange w:id="11658" w:author="Houyem Rais" w:date="2024-02-22T14:49:00Z">
                <w:pPr>
                  <w:spacing w:before="0" w:after="0" w:line="240" w:lineRule="auto"/>
                  <w:jc w:val="left"/>
                </w:pPr>
              </w:pPrChange>
            </w:pPr>
            <w:del w:id="11659" w:author="Houyem Rais" w:date="2024-02-22T14:46:00Z">
              <w:r w:rsidRPr="00343F01" w:rsidDel="00201166">
                <w:rPr>
                  <w:rFonts w:eastAsia="Times New Roman" w:cstheme="minorHAnsi"/>
                  <w:color w:val="000000"/>
                  <w:sz w:val="18"/>
                  <w:szCs w:val="18"/>
                  <w:lang w:eastAsia="fr-FR"/>
                </w:rPr>
                <w:delText>Gare 3</w:delText>
              </w:r>
            </w:del>
          </w:p>
        </w:tc>
        <w:tc>
          <w:tcPr>
            <w:tcW w:w="1418" w:type="dxa"/>
            <w:tcBorders>
              <w:top w:val="nil"/>
              <w:left w:val="nil"/>
              <w:bottom w:val="single" w:sz="4" w:space="0" w:color="auto"/>
              <w:right w:val="single" w:sz="4" w:space="0" w:color="auto"/>
            </w:tcBorders>
            <w:shd w:val="clear" w:color="auto" w:fill="auto"/>
            <w:vAlign w:val="center"/>
          </w:tcPr>
          <w:p w14:paraId="468A6934" w14:textId="4D6266F4" w:rsidR="00B26AB7" w:rsidRPr="00343F01" w:rsidDel="00201166" w:rsidRDefault="00B26AB7" w:rsidP="00D62BC5">
            <w:pPr>
              <w:spacing w:before="0" w:after="160"/>
              <w:jc w:val="left"/>
              <w:rPr>
                <w:del w:id="11660" w:author="Houyem Rais" w:date="2024-02-22T14:46:00Z"/>
                <w:rFonts w:eastAsia="Times New Roman" w:cstheme="minorHAnsi"/>
                <w:color w:val="000000"/>
                <w:sz w:val="18"/>
                <w:szCs w:val="18"/>
                <w:lang w:eastAsia="fr-FR"/>
              </w:rPr>
              <w:pPrChange w:id="11661" w:author="Houyem Rais" w:date="2024-02-22T14:49:00Z">
                <w:pPr>
                  <w:spacing w:before="0" w:after="0" w:line="240" w:lineRule="auto"/>
                  <w:jc w:val="center"/>
                </w:pPr>
              </w:pPrChange>
            </w:pPr>
            <w:del w:id="11662"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46F2C48F" w14:textId="55D47309" w:rsidR="00B26AB7" w:rsidRPr="00343F01" w:rsidDel="00201166" w:rsidRDefault="00B26AB7" w:rsidP="00D62BC5">
            <w:pPr>
              <w:spacing w:before="0" w:after="160"/>
              <w:jc w:val="left"/>
              <w:rPr>
                <w:del w:id="11663" w:author="Houyem Rais" w:date="2024-02-22T14:46:00Z"/>
                <w:rFonts w:eastAsia="Times New Roman" w:cstheme="minorHAnsi"/>
                <w:color w:val="000000"/>
                <w:sz w:val="18"/>
                <w:szCs w:val="18"/>
                <w:lang w:eastAsia="fr-FR"/>
              </w:rPr>
              <w:pPrChange w:id="11664" w:author="Houyem Rais" w:date="2024-02-22T14:49:00Z">
                <w:pPr>
                  <w:spacing w:before="0" w:after="0" w:line="240" w:lineRule="auto"/>
                  <w:jc w:val="center"/>
                </w:pPr>
              </w:pPrChange>
            </w:pPr>
            <w:del w:id="11665"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6A6B8587" w14:textId="524E02CD" w:rsidR="00B26AB7" w:rsidRPr="00343F01" w:rsidDel="00201166" w:rsidRDefault="00B26AB7" w:rsidP="00D62BC5">
            <w:pPr>
              <w:spacing w:before="0" w:after="160"/>
              <w:jc w:val="left"/>
              <w:rPr>
                <w:del w:id="11666" w:author="Houyem Rais" w:date="2024-02-22T14:46:00Z"/>
                <w:rFonts w:eastAsia="Times New Roman" w:cstheme="minorHAnsi"/>
                <w:color w:val="000000"/>
                <w:sz w:val="18"/>
                <w:szCs w:val="18"/>
                <w:lang w:eastAsia="fr-FR"/>
              </w:rPr>
              <w:pPrChange w:id="11667"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39EE753E" w14:textId="15CE46D8" w:rsidR="00B26AB7" w:rsidRPr="00343F01" w:rsidDel="00201166" w:rsidRDefault="00B26AB7" w:rsidP="00D62BC5">
            <w:pPr>
              <w:spacing w:before="0" w:after="160"/>
              <w:jc w:val="left"/>
              <w:rPr>
                <w:del w:id="11668" w:author="Houyem Rais" w:date="2024-02-22T14:46:00Z"/>
                <w:rFonts w:eastAsia="Times New Roman" w:cstheme="minorHAnsi"/>
                <w:color w:val="000000"/>
                <w:sz w:val="18"/>
                <w:szCs w:val="18"/>
                <w:lang w:eastAsia="fr-FR"/>
              </w:rPr>
              <w:pPrChange w:id="11669"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0C14A644" w14:textId="2580942D" w:rsidR="00B26AB7" w:rsidRPr="00343F01" w:rsidDel="00201166" w:rsidRDefault="00B26AB7" w:rsidP="00D62BC5">
            <w:pPr>
              <w:spacing w:before="0" w:after="160"/>
              <w:jc w:val="left"/>
              <w:rPr>
                <w:del w:id="11670" w:author="Houyem Rais" w:date="2024-02-22T14:46:00Z"/>
                <w:rFonts w:eastAsia="Times New Roman" w:cstheme="minorHAnsi"/>
                <w:color w:val="000000"/>
                <w:sz w:val="18"/>
                <w:szCs w:val="18"/>
                <w:lang w:eastAsia="fr-FR"/>
              </w:rPr>
              <w:pPrChange w:id="11671"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0F3B30E9" w14:textId="24005A5D" w:rsidR="00B26AB7" w:rsidRPr="00343F01" w:rsidDel="00201166" w:rsidRDefault="00B26AB7" w:rsidP="00D62BC5">
            <w:pPr>
              <w:spacing w:before="0" w:after="160"/>
              <w:jc w:val="left"/>
              <w:rPr>
                <w:del w:id="11672" w:author="Houyem Rais" w:date="2024-02-22T14:46:00Z"/>
                <w:rFonts w:eastAsia="Times New Roman" w:cstheme="minorHAnsi"/>
                <w:color w:val="000000"/>
                <w:sz w:val="18"/>
                <w:szCs w:val="18"/>
                <w:lang w:eastAsia="fr-FR"/>
              </w:rPr>
              <w:pPrChange w:id="11673" w:author="Houyem Rais" w:date="2024-02-22T14:49:00Z">
                <w:pPr>
                  <w:spacing w:before="0" w:after="0" w:line="240" w:lineRule="auto"/>
                  <w:jc w:val="center"/>
                </w:pPr>
              </w:pPrChange>
            </w:pPr>
            <w:del w:id="11674" w:author="Houyem Rais" w:date="2024-02-22T14:46:00Z">
              <w:r w:rsidRPr="00343F01" w:rsidDel="00201166">
                <w:rPr>
                  <w:rFonts w:eastAsia="Times New Roman" w:cstheme="minorHAnsi"/>
                  <w:color w:val="000000"/>
                  <w:sz w:val="18"/>
                  <w:szCs w:val="18"/>
                  <w:lang w:eastAsia="fr-FR"/>
                </w:rPr>
                <w:delText>9</w:delText>
              </w:r>
            </w:del>
          </w:p>
        </w:tc>
      </w:tr>
      <w:tr w:rsidR="003844E3" w:rsidRPr="00343F01" w:rsidDel="00201166" w14:paraId="2DF6C631" w14:textId="252ED3EC" w:rsidTr="00AE2CFB">
        <w:trPr>
          <w:trHeight w:val="58"/>
          <w:del w:id="11675" w:author="Houyem Rais" w:date="2024-02-22T14:46:00Z"/>
        </w:trPr>
        <w:tc>
          <w:tcPr>
            <w:tcW w:w="2836" w:type="dxa"/>
            <w:tcBorders>
              <w:top w:val="nil"/>
              <w:left w:val="single" w:sz="4" w:space="0" w:color="auto"/>
              <w:bottom w:val="single" w:sz="4" w:space="0" w:color="auto"/>
              <w:right w:val="single" w:sz="4" w:space="0" w:color="auto"/>
            </w:tcBorders>
            <w:shd w:val="clear" w:color="auto" w:fill="auto"/>
            <w:hideMark/>
          </w:tcPr>
          <w:p w14:paraId="6086C145" w14:textId="379EB0C9" w:rsidR="003844E3" w:rsidRPr="00343F01" w:rsidDel="00201166" w:rsidRDefault="003844E3" w:rsidP="00D62BC5">
            <w:pPr>
              <w:spacing w:before="0" w:after="160"/>
              <w:jc w:val="left"/>
              <w:rPr>
                <w:del w:id="11676" w:author="Houyem Rais" w:date="2024-02-22T14:46:00Z"/>
                <w:rFonts w:eastAsia="Times New Roman" w:cstheme="minorHAnsi"/>
                <w:color w:val="000000"/>
                <w:sz w:val="18"/>
                <w:szCs w:val="18"/>
                <w:lang w:eastAsia="fr-FR"/>
              </w:rPr>
              <w:pPrChange w:id="11677" w:author="Houyem Rais" w:date="2024-02-22T14:49:00Z">
                <w:pPr>
                  <w:spacing w:before="0" w:after="0" w:line="240" w:lineRule="auto"/>
                  <w:jc w:val="left"/>
                </w:pPr>
              </w:pPrChange>
            </w:pPr>
            <w:del w:id="11678" w:author="Houyem Rais" w:date="2024-02-22T14:46:00Z">
              <w:r w:rsidRPr="00343F01" w:rsidDel="00201166">
                <w:rPr>
                  <w:rFonts w:eastAsia="Times New Roman" w:cstheme="minorHAnsi"/>
                  <w:color w:val="000000"/>
                  <w:sz w:val="18"/>
                  <w:szCs w:val="18"/>
                  <w:lang w:eastAsia="fr-FR"/>
                </w:rPr>
                <w:delText>Salaire annuel moyen par personne</w:delText>
              </w:r>
            </w:del>
          </w:p>
        </w:tc>
        <w:tc>
          <w:tcPr>
            <w:tcW w:w="1418" w:type="dxa"/>
            <w:tcBorders>
              <w:top w:val="nil"/>
              <w:left w:val="nil"/>
              <w:bottom w:val="single" w:sz="4" w:space="0" w:color="auto"/>
              <w:right w:val="single" w:sz="4" w:space="0" w:color="auto"/>
            </w:tcBorders>
            <w:shd w:val="clear" w:color="auto" w:fill="auto"/>
            <w:noWrap/>
            <w:vAlign w:val="center"/>
          </w:tcPr>
          <w:p w14:paraId="2CB15E8A" w14:textId="7A7EBB7E" w:rsidR="003844E3" w:rsidRPr="00343F01" w:rsidDel="00201166" w:rsidRDefault="003844E3" w:rsidP="00D62BC5">
            <w:pPr>
              <w:spacing w:before="0" w:after="160"/>
              <w:jc w:val="left"/>
              <w:rPr>
                <w:del w:id="11679" w:author="Houyem Rais" w:date="2024-02-22T14:46:00Z"/>
                <w:rFonts w:eastAsia="Times New Roman" w:cstheme="minorHAnsi"/>
                <w:color w:val="000000"/>
                <w:sz w:val="18"/>
                <w:szCs w:val="18"/>
                <w:lang w:eastAsia="fr-FR"/>
              </w:rPr>
              <w:pPrChange w:id="11680" w:author="Houyem Rais" w:date="2024-02-22T14:49:00Z">
                <w:pPr>
                  <w:spacing w:before="0" w:after="0" w:line="240" w:lineRule="auto"/>
                  <w:jc w:val="center"/>
                </w:pPr>
              </w:pPrChange>
            </w:pPr>
            <w:del w:id="11681" w:author="Houyem Rais" w:date="2024-02-22T14:46:00Z">
              <w:r w:rsidRPr="00343F01" w:rsidDel="00201166">
                <w:rPr>
                  <w:rFonts w:ascii="Calibri" w:hAnsi="Calibri" w:cs="Calibri"/>
                  <w:sz w:val="18"/>
                  <w:szCs w:val="18"/>
                </w:rPr>
                <w:delText>2 000</w:delText>
              </w:r>
            </w:del>
          </w:p>
        </w:tc>
        <w:tc>
          <w:tcPr>
            <w:tcW w:w="1324" w:type="dxa"/>
            <w:tcBorders>
              <w:top w:val="nil"/>
              <w:left w:val="nil"/>
              <w:bottom w:val="single" w:sz="4" w:space="0" w:color="auto"/>
              <w:right w:val="single" w:sz="4" w:space="0" w:color="auto"/>
            </w:tcBorders>
            <w:shd w:val="clear" w:color="auto" w:fill="auto"/>
            <w:noWrap/>
            <w:vAlign w:val="center"/>
            <w:hideMark/>
          </w:tcPr>
          <w:p w14:paraId="2B84B23F" w14:textId="728C2646" w:rsidR="003844E3" w:rsidRPr="00343F01" w:rsidDel="00201166" w:rsidRDefault="003844E3" w:rsidP="00D62BC5">
            <w:pPr>
              <w:spacing w:before="0" w:after="160"/>
              <w:jc w:val="left"/>
              <w:rPr>
                <w:del w:id="11682" w:author="Houyem Rais" w:date="2024-02-22T14:46:00Z"/>
                <w:rFonts w:eastAsia="Times New Roman" w:cstheme="minorHAnsi"/>
                <w:color w:val="000000"/>
                <w:sz w:val="18"/>
                <w:szCs w:val="18"/>
                <w:lang w:eastAsia="fr-FR"/>
              </w:rPr>
              <w:pPrChange w:id="11683" w:author="Houyem Rais" w:date="2024-02-22T14:49:00Z">
                <w:pPr>
                  <w:spacing w:before="0" w:after="0" w:line="240" w:lineRule="auto"/>
                  <w:jc w:val="center"/>
                </w:pPr>
              </w:pPrChange>
            </w:pPr>
            <w:del w:id="11684" w:author="Houyem Rais" w:date="2024-02-22T14:46:00Z">
              <w:r w:rsidRPr="00343F01" w:rsidDel="00201166">
                <w:rPr>
                  <w:rFonts w:ascii="Calibri" w:hAnsi="Calibri" w:cs="Calibri"/>
                  <w:sz w:val="18"/>
                  <w:szCs w:val="18"/>
                </w:rPr>
                <w:delText>2 000</w:delText>
              </w:r>
            </w:del>
          </w:p>
        </w:tc>
        <w:tc>
          <w:tcPr>
            <w:tcW w:w="943" w:type="dxa"/>
            <w:tcBorders>
              <w:top w:val="nil"/>
              <w:left w:val="nil"/>
              <w:bottom w:val="single" w:sz="4" w:space="0" w:color="auto"/>
              <w:right w:val="single" w:sz="4" w:space="0" w:color="auto"/>
            </w:tcBorders>
            <w:shd w:val="clear" w:color="auto" w:fill="auto"/>
            <w:noWrap/>
            <w:vAlign w:val="center"/>
            <w:hideMark/>
          </w:tcPr>
          <w:p w14:paraId="1CB6D3C3" w14:textId="2EC9B4D4" w:rsidR="003844E3" w:rsidRPr="00343F01" w:rsidDel="00201166" w:rsidRDefault="003844E3" w:rsidP="00D62BC5">
            <w:pPr>
              <w:spacing w:before="0" w:after="160"/>
              <w:jc w:val="left"/>
              <w:rPr>
                <w:del w:id="11685" w:author="Houyem Rais" w:date="2024-02-22T14:46:00Z"/>
                <w:rFonts w:eastAsia="Times New Roman" w:cstheme="minorHAnsi"/>
                <w:color w:val="000000"/>
                <w:sz w:val="18"/>
                <w:szCs w:val="18"/>
                <w:lang w:eastAsia="fr-FR"/>
              </w:rPr>
              <w:pPrChange w:id="11686" w:author="Houyem Rais" w:date="2024-02-22T14:49:00Z">
                <w:pPr>
                  <w:spacing w:before="0" w:after="0" w:line="240" w:lineRule="auto"/>
                  <w:jc w:val="center"/>
                </w:pPr>
              </w:pPrChange>
            </w:pPr>
            <w:del w:id="11687" w:author="Houyem Rais" w:date="2024-02-22T14:46:00Z">
              <w:r w:rsidRPr="00343F01" w:rsidDel="00201166">
                <w:rPr>
                  <w:rFonts w:ascii="Calibri" w:hAnsi="Calibri" w:cs="Calibri"/>
                  <w:sz w:val="18"/>
                  <w:szCs w:val="18"/>
                </w:rPr>
                <w:delText>5 000</w:delText>
              </w:r>
            </w:del>
          </w:p>
        </w:tc>
        <w:tc>
          <w:tcPr>
            <w:tcW w:w="993" w:type="dxa"/>
            <w:tcBorders>
              <w:top w:val="nil"/>
              <w:left w:val="nil"/>
              <w:bottom w:val="single" w:sz="4" w:space="0" w:color="auto"/>
              <w:right w:val="single" w:sz="4" w:space="0" w:color="auto"/>
            </w:tcBorders>
            <w:shd w:val="clear" w:color="auto" w:fill="auto"/>
            <w:noWrap/>
            <w:vAlign w:val="center"/>
            <w:hideMark/>
          </w:tcPr>
          <w:p w14:paraId="2CE68E26" w14:textId="08EBE1D5" w:rsidR="003844E3" w:rsidRPr="00343F01" w:rsidDel="00201166" w:rsidRDefault="003844E3" w:rsidP="00D62BC5">
            <w:pPr>
              <w:spacing w:before="0" w:after="160"/>
              <w:jc w:val="left"/>
              <w:rPr>
                <w:del w:id="11688" w:author="Houyem Rais" w:date="2024-02-22T14:46:00Z"/>
                <w:rFonts w:eastAsia="Times New Roman" w:cstheme="minorHAnsi"/>
                <w:color w:val="000000"/>
                <w:sz w:val="18"/>
                <w:szCs w:val="18"/>
                <w:lang w:eastAsia="fr-FR"/>
              </w:rPr>
              <w:pPrChange w:id="11689" w:author="Houyem Rais" w:date="2024-02-22T14:49:00Z">
                <w:pPr>
                  <w:spacing w:before="0" w:after="0" w:line="240" w:lineRule="auto"/>
                  <w:jc w:val="center"/>
                </w:pPr>
              </w:pPrChange>
            </w:pPr>
            <w:del w:id="11690" w:author="Houyem Rais" w:date="2024-02-22T14:46:00Z">
              <w:r w:rsidRPr="00343F01" w:rsidDel="00201166">
                <w:rPr>
                  <w:rFonts w:ascii="Calibri" w:hAnsi="Calibri" w:cs="Calibri"/>
                  <w:sz w:val="18"/>
                  <w:szCs w:val="18"/>
                </w:rPr>
                <w:delText>2 500</w:delText>
              </w:r>
            </w:del>
          </w:p>
        </w:tc>
        <w:tc>
          <w:tcPr>
            <w:tcW w:w="1265" w:type="dxa"/>
            <w:tcBorders>
              <w:top w:val="nil"/>
              <w:left w:val="nil"/>
              <w:bottom w:val="single" w:sz="4" w:space="0" w:color="auto"/>
              <w:right w:val="single" w:sz="4" w:space="0" w:color="auto"/>
            </w:tcBorders>
            <w:shd w:val="clear" w:color="auto" w:fill="auto"/>
            <w:noWrap/>
            <w:vAlign w:val="center"/>
            <w:hideMark/>
          </w:tcPr>
          <w:p w14:paraId="23E80506" w14:textId="2163B87F" w:rsidR="003844E3" w:rsidRPr="00343F01" w:rsidDel="00201166" w:rsidRDefault="003844E3" w:rsidP="00D62BC5">
            <w:pPr>
              <w:spacing w:before="0" w:after="160"/>
              <w:jc w:val="left"/>
              <w:rPr>
                <w:del w:id="11691" w:author="Houyem Rais" w:date="2024-02-22T14:46:00Z"/>
                <w:rFonts w:eastAsia="Times New Roman" w:cstheme="minorHAnsi"/>
                <w:color w:val="000000"/>
                <w:sz w:val="18"/>
                <w:szCs w:val="18"/>
                <w:lang w:eastAsia="fr-FR"/>
              </w:rPr>
              <w:pPrChange w:id="11692" w:author="Houyem Rais" w:date="2024-02-22T14:49:00Z">
                <w:pPr>
                  <w:spacing w:before="0" w:after="0" w:line="240" w:lineRule="auto"/>
                  <w:jc w:val="center"/>
                </w:pPr>
              </w:pPrChange>
            </w:pPr>
            <w:del w:id="11693" w:author="Houyem Rais" w:date="2024-02-22T14:46:00Z">
              <w:r w:rsidRPr="00343F01" w:rsidDel="00201166">
                <w:rPr>
                  <w:rFonts w:ascii="Calibri" w:hAnsi="Calibri" w:cs="Calibri"/>
                  <w:sz w:val="18"/>
                  <w:szCs w:val="18"/>
                </w:rPr>
                <w:delText>4 000</w:delText>
              </w:r>
            </w:del>
          </w:p>
        </w:tc>
        <w:tc>
          <w:tcPr>
            <w:tcW w:w="861" w:type="dxa"/>
            <w:tcBorders>
              <w:top w:val="nil"/>
              <w:left w:val="nil"/>
              <w:bottom w:val="single" w:sz="4" w:space="0" w:color="auto"/>
              <w:right w:val="single" w:sz="4" w:space="0" w:color="auto"/>
            </w:tcBorders>
            <w:shd w:val="clear" w:color="auto" w:fill="FFFFFF" w:themeFill="background1"/>
            <w:noWrap/>
            <w:vAlign w:val="center"/>
            <w:hideMark/>
          </w:tcPr>
          <w:p w14:paraId="17157A05" w14:textId="4D14773A" w:rsidR="003844E3" w:rsidRPr="00343F01" w:rsidDel="00201166" w:rsidRDefault="003844E3" w:rsidP="00D62BC5">
            <w:pPr>
              <w:spacing w:before="0" w:after="160"/>
              <w:jc w:val="left"/>
              <w:rPr>
                <w:del w:id="11694" w:author="Houyem Rais" w:date="2024-02-22T14:46:00Z"/>
                <w:rFonts w:eastAsia="Times New Roman" w:cstheme="minorHAnsi"/>
                <w:color w:val="000000"/>
                <w:sz w:val="18"/>
                <w:szCs w:val="18"/>
                <w:lang w:eastAsia="fr-FR"/>
              </w:rPr>
              <w:pPrChange w:id="11695" w:author="Houyem Rais" w:date="2024-02-22T14:49:00Z">
                <w:pPr>
                  <w:spacing w:before="0" w:after="0" w:line="240" w:lineRule="auto"/>
                  <w:jc w:val="center"/>
                </w:pPr>
              </w:pPrChange>
            </w:pPr>
            <w:del w:id="11696" w:author="Houyem Rais" w:date="2024-02-22T14:46:00Z">
              <w:r w:rsidRPr="00343F01" w:rsidDel="00201166">
                <w:rPr>
                  <w:rFonts w:ascii="Calibri" w:hAnsi="Calibri" w:cs="Calibri"/>
                  <w:color w:val="000000"/>
                  <w:sz w:val="18"/>
                  <w:szCs w:val="18"/>
                </w:rPr>
                <w:delText>-</w:delText>
              </w:r>
            </w:del>
          </w:p>
        </w:tc>
      </w:tr>
      <w:tr w:rsidR="0056467F" w:rsidRPr="00343F01" w:rsidDel="00201166" w14:paraId="2C290071" w14:textId="2A6F9011" w:rsidTr="00367067">
        <w:trPr>
          <w:trHeight w:val="54"/>
          <w:del w:id="11697"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6F1E1E5D" w14:textId="52F14F5E" w:rsidR="0056467F" w:rsidRPr="00343F01" w:rsidDel="00201166" w:rsidRDefault="0056467F" w:rsidP="00D62BC5">
            <w:pPr>
              <w:spacing w:before="0" w:after="160"/>
              <w:jc w:val="left"/>
              <w:rPr>
                <w:del w:id="11698" w:author="Houyem Rais" w:date="2024-02-22T14:46:00Z"/>
                <w:rFonts w:eastAsia="Times New Roman" w:cstheme="minorHAnsi"/>
                <w:b/>
                <w:bCs/>
                <w:color w:val="000000"/>
                <w:sz w:val="18"/>
                <w:szCs w:val="18"/>
                <w:lang w:eastAsia="fr-FR"/>
              </w:rPr>
              <w:pPrChange w:id="11699" w:author="Houyem Rais" w:date="2024-02-22T14:49:00Z">
                <w:pPr>
                  <w:spacing w:before="0" w:after="0" w:line="240" w:lineRule="auto"/>
                  <w:jc w:val="left"/>
                </w:pPr>
              </w:pPrChange>
            </w:pPr>
            <w:del w:id="11700" w:author="Houyem Rais" w:date="2024-02-22T14:46:00Z">
              <w:r w:rsidRPr="00343F01" w:rsidDel="00201166">
                <w:rPr>
                  <w:rFonts w:eastAsia="Times New Roman" w:cstheme="minorHAnsi"/>
                  <w:b/>
                  <w:bCs/>
                  <w:color w:val="000000"/>
                  <w:sz w:val="18"/>
                  <w:szCs w:val="18"/>
                  <w:lang w:eastAsia="fr-FR"/>
                </w:rPr>
                <w:delText>Total salaires annuels</w:delText>
              </w:r>
            </w:del>
          </w:p>
        </w:tc>
        <w:tc>
          <w:tcPr>
            <w:tcW w:w="1418" w:type="dxa"/>
            <w:tcBorders>
              <w:top w:val="nil"/>
              <w:left w:val="nil"/>
              <w:bottom w:val="single" w:sz="4" w:space="0" w:color="auto"/>
              <w:right w:val="single" w:sz="4" w:space="0" w:color="auto"/>
            </w:tcBorders>
            <w:shd w:val="clear" w:color="auto" w:fill="auto"/>
            <w:noWrap/>
            <w:vAlign w:val="center"/>
          </w:tcPr>
          <w:p w14:paraId="717FCA72" w14:textId="2E41F2ED" w:rsidR="0056467F" w:rsidRPr="00343F01" w:rsidDel="00201166" w:rsidRDefault="0056467F" w:rsidP="00D62BC5">
            <w:pPr>
              <w:spacing w:before="0" w:after="160"/>
              <w:jc w:val="left"/>
              <w:rPr>
                <w:del w:id="11701" w:author="Houyem Rais" w:date="2024-02-22T14:46:00Z"/>
                <w:b/>
                <w:bCs/>
                <w:sz w:val="18"/>
                <w:szCs w:val="18"/>
              </w:rPr>
              <w:pPrChange w:id="11702" w:author="Houyem Rais" w:date="2024-02-22T14:49:00Z">
                <w:pPr>
                  <w:spacing w:before="0" w:after="0" w:line="240" w:lineRule="auto"/>
                  <w:jc w:val="center"/>
                </w:pPr>
              </w:pPrChange>
            </w:pPr>
            <w:del w:id="11703" w:author="Houyem Rais" w:date="2024-02-22T14:46:00Z">
              <w:r w:rsidRPr="00343F01" w:rsidDel="00201166">
                <w:rPr>
                  <w:rFonts w:ascii="Calibri" w:hAnsi="Calibri" w:cs="Calibri"/>
                  <w:b/>
                  <w:bCs/>
                  <w:sz w:val="18"/>
                  <w:szCs w:val="18"/>
                </w:rPr>
                <w:delText>36 000</w:delText>
              </w:r>
            </w:del>
          </w:p>
        </w:tc>
        <w:tc>
          <w:tcPr>
            <w:tcW w:w="1324" w:type="dxa"/>
            <w:tcBorders>
              <w:top w:val="nil"/>
              <w:left w:val="nil"/>
              <w:bottom w:val="single" w:sz="4" w:space="0" w:color="auto"/>
              <w:right w:val="single" w:sz="4" w:space="0" w:color="auto"/>
            </w:tcBorders>
            <w:shd w:val="clear" w:color="auto" w:fill="auto"/>
            <w:noWrap/>
            <w:vAlign w:val="center"/>
          </w:tcPr>
          <w:p w14:paraId="4E867093" w14:textId="346708E2" w:rsidR="0056467F" w:rsidRPr="00343F01" w:rsidDel="00201166" w:rsidRDefault="0056467F" w:rsidP="00D62BC5">
            <w:pPr>
              <w:spacing w:before="0" w:after="160"/>
              <w:jc w:val="left"/>
              <w:rPr>
                <w:del w:id="11704" w:author="Houyem Rais" w:date="2024-02-22T14:46:00Z"/>
                <w:b/>
                <w:bCs/>
                <w:sz w:val="18"/>
                <w:szCs w:val="18"/>
              </w:rPr>
              <w:pPrChange w:id="11705" w:author="Houyem Rais" w:date="2024-02-22T14:49:00Z">
                <w:pPr>
                  <w:spacing w:before="0" w:after="0" w:line="240" w:lineRule="auto"/>
                  <w:jc w:val="center"/>
                </w:pPr>
              </w:pPrChange>
            </w:pPr>
            <w:del w:id="11706" w:author="Houyem Rais" w:date="2024-02-22T14:46:00Z">
              <w:r w:rsidRPr="00343F01" w:rsidDel="00201166">
                <w:rPr>
                  <w:rFonts w:ascii="Calibri" w:hAnsi="Calibri" w:cs="Calibri"/>
                  <w:b/>
                  <w:bCs/>
                  <w:sz w:val="18"/>
                  <w:szCs w:val="18"/>
                </w:rPr>
                <w:delText>18 000</w:delText>
              </w:r>
            </w:del>
          </w:p>
        </w:tc>
        <w:tc>
          <w:tcPr>
            <w:tcW w:w="943" w:type="dxa"/>
            <w:tcBorders>
              <w:top w:val="nil"/>
              <w:left w:val="nil"/>
              <w:bottom w:val="single" w:sz="4" w:space="0" w:color="auto"/>
              <w:right w:val="single" w:sz="4" w:space="0" w:color="auto"/>
            </w:tcBorders>
            <w:shd w:val="clear" w:color="auto" w:fill="auto"/>
            <w:noWrap/>
            <w:vAlign w:val="center"/>
          </w:tcPr>
          <w:p w14:paraId="1699864E" w14:textId="184EB028" w:rsidR="0056467F" w:rsidRPr="00343F01" w:rsidDel="00201166" w:rsidRDefault="0056467F" w:rsidP="00D62BC5">
            <w:pPr>
              <w:spacing w:before="0" w:after="160"/>
              <w:jc w:val="left"/>
              <w:rPr>
                <w:del w:id="11707" w:author="Houyem Rais" w:date="2024-02-22T14:46:00Z"/>
                <w:b/>
                <w:bCs/>
                <w:sz w:val="18"/>
                <w:szCs w:val="18"/>
              </w:rPr>
              <w:pPrChange w:id="11708" w:author="Houyem Rais" w:date="2024-02-22T14:49:00Z">
                <w:pPr>
                  <w:spacing w:before="0" w:after="0" w:line="240" w:lineRule="auto"/>
                  <w:jc w:val="center"/>
                </w:pPr>
              </w:pPrChange>
            </w:pPr>
            <w:del w:id="11709" w:author="Houyem Rais" w:date="2024-02-22T14:46:00Z">
              <w:r w:rsidRPr="00343F01" w:rsidDel="00201166">
                <w:rPr>
                  <w:rFonts w:ascii="Calibri" w:hAnsi="Calibri" w:cs="Calibri"/>
                  <w:b/>
                  <w:bCs/>
                  <w:sz w:val="18"/>
                  <w:szCs w:val="18"/>
                </w:rPr>
                <w:delText>5 000</w:delText>
              </w:r>
            </w:del>
          </w:p>
        </w:tc>
        <w:tc>
          <w:tcPr>
            <w:tcW w:w="993" w:type="dxa"/>
            <w:tcBorders>
              <w:top w:val="nil"/>
              <w:left w:val="nil"/>
              <w:bottom w:val="single" w:sz="4" w:space="0" w:color="auto"/>
              <w:right w:val="single" w:sz="4" w:space="0" w:color="auto"/>
            </w:tcBorders>
            <w:shd w:val="clear" w:color="auto" w:fill="auto"/>
            <w:noWrap/>
            <w:vAlign w:val="center"/>
          </w:tcPr>
          <w:p w14:paraId="1AC21C14" w14:textId="368E664B" w:rsidR="0056467F" w:rsidRPr="00343F01" w:rsidDel="00201166" w:rsidRDefault="0056467F" w:rsidP="00D62BC5">
            <w:pPr>
              <w:spacing w:before="0" w:after="160"/>
              <w:jc w:val="left"/>
              <w:rPr>
                <w:del w:id="11710" w:author="Houyem Rais" w:date="2024-02-22T14:46:00Z"/>
                <w:b/>
                <w:bCs/>
                <w:sz w:val="18"/>
                <w:szCs w:val="18"/>
              </w:rPr>
              <w:pPrChange w:id="11711" w:author="Houyem Rais" w:date="2024-02-22T14:49:00Z">
                <w:pPr>
                  <w:spacing w:before="0" w:after="0" w:line="240" w:lineRule="auto"/>
                  <w:jc w:val="center"/>
                </w:pPr>
              </w:pPrChange>
            </w:pPr>
            <w:del w:id="11712" w:author="Houyem Rais" w:date="2024-02-22T14:46:00Z">
              <w:r w:rsidRPr="00343F01" w:rsidDel="00201166">
                <w:rPr>
                  <w:rFonts w:ascii="Calibri" w:hAnsi="Calibri" w:cs="Calibri"/>
                  <w:b/>
                  <w:bCs/>
                  <w:sz w:val="18"/>
                  <w:szCs w:val="18"/>
                </w:rPr>
                <w:delText>37 500</w:delText>
              </w:r>
            </w:del>
          </w:p>
        </w:tc>
        <w:tc>
          <w:tcPr>
            <w:tcW w:w="1265" w:type="dxa"/>
            <w:tcBorders>
              <w:top w:val="nil"/>
              <w:left w:val="nil"/>
              <w:bottom w:val="single" w:sz="4" w:space="0" w:color="auto"/>
              <w:right w:val="single" w:sz="4" w:space="0" w:color="auto"/>
            </w:tcBorders>
            <w:shd w:val="clear" w:color="auto" w:fill="auto"/>
            <w:noWrap/>
            <w:vAlign w:val="center"/>
          </w:tcPr>
          <w:p w14:paraId="23BBF885" w14:textId="170BD208" w:rsidR="0056467F" w:rsidRPr="00343F01" w:rsidDel="00201166" w:rsidRDefault="0056467F" w:rsidP="00D62BC5">
            <w:pPr>
              <w:spacing w:before="0" w:after="160"/>
              <w:jc w:val="left"/>
              <w:rPr>
                <w:del w:id="11713" w:author="Houyem Rais" w:date="2024-02-22T14:46:00Z"/>
                <w:b/>
                <w:bCs/>
                <w:sz w:val="18"/>
                <w:szCs w:val="18"/>
              </w:rPr>
              <w:pPrChange w:id="11714" w:author="Houyem Rais" w:date="2024-02-22T14:49:00Z">
                <w:pPr>
                  <w:spacing w:before="0" w:after="0" w:line="240" w:lineRule="auto"/>
                  <w:jc w:val="center"/>
                </w:pPr>
              </w:pPrChange>
            </w:pPr>
            <w:del w:id="11715" w:author="Houyem Rais" w:date="2024-02-22T14:46:00Z">
              <w:r w:rsidRPr="00343F01" w:rsidDel="00201166">
                <w:rPr>
                  <w:rFonts w:ascii="Calibri" w:hAnsi="Calibri" w:cs="Calibri"/>
                  <w:b/>
                  <w:bCs/>
                  <w:sz w:val="18"/>
                  <w:szCs w:val="18"/>
                </w:rPr>
                <w:delText>12 000</w:delText>
              </w:r>
            </w:del>
          </w:p>
        </w:tc>
        <w:tc>
          <w:tcPr>
            <w:tcW w:w="861" w:type="dxa"/>
            <w:tcBorders>
              <w:top w:val="nil"/>
              <w:left w:val="nil"/>
              <w:bottom w:val="single" w:sz="4" w:space="0" w:color="auto"/>
              <w:right w:val="single" w:sz="4" w:space="0" w:color="auto"/>
            </w:tcBorders>
            <w:shd w:val="clear" w:color="auto" w:fill="FFFFFF" w:themeFill="background1"/>
            <w:noWrap/>
            <w:vAlign w:val="center"/>
          </w:tcPr>
          <w:p w14:paraId="7D39C434" w14:textId="7E5BFFC1" w:rsidR="0056467F" w:rsidRPr="00343F01" w:rsidDel="00201166" w:rsidRDefault="0056467F" w:rsidP="00D62BC5">
            <w:pPr>
              <w:spacing w:before="0" w:after="160"/>
              <w:jc w:val="left"/>
              <w:rPr>
                <w:del w:id="11716" w:author="Houyem Rais" w:date="2024-02-22T14:46:00Z"/>
                <w:rFonts w:eastAsia="Times New Roman" w:cstheme="minorHAnsi"/>
                <w:b/>
                <w:bCs/>
                <w:color w:val="000000"/>
                <w:sz w:val="18"/>
                <w:szCs w:val="18"/>
                <w:lang w:eastAsia="fr-FR"/>
              </w:rPr>
              <w:pPrChange w:id="11717" w:author="Houyem Rais" w:date="2024-02-22T14:49:00Z">
                <w:pPr>
                  <w:spacing w:before="0" w:after="0" w:line="240" w:lineRule="auto"/>
                  <w:jc w:val="center"/>
                </w:pPr>
              </w:pPrChange>
            </w:pPr>
            <w:del w:id="11718" w:author="Houyem Rais" w:date="2024-02-22T14:46:00Z">
              <w:r w:rsidRPr="00343F01" w:rsidDel="00201166">
                <w:rPr>
                  <w:rFonts w:ascii="Calibri" w:hAnsi="Calibri" w:cs="Calibri"/>
                  <w:b/>
                  <w:bCs/>
                  <w:color w:val="000000"/>
                  <w:sz w:val="18"/>
                  <w:szCs w:val="18"/>
                </w:rPr>
                <w:delText>108 500</w:delText>
              </w:r>
            </w:del>
          </w:p>
        </w:tc>
      </w:tr>
      <w:tr w:rsidR="00B26AB7" w:rsidRPr="00343F01" w:rsidDel="00201166" w14:paraId="5D94D756" w14:textId="54643C98" w:rsidTr="00367067">
        <w:trPr>
          <w:trHeight w:val="54"/>
          <w:tblHeader/>
          <w:del w:id="11719" w:author="Houyem Rais" w:date="2024-02-22T14:46:00Z"/>
        </w:trPr>
        <w:tc>
          <w:tcPr>
            <w:tcW w:w="2836"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02FFE0DB" w14:textId="4D56DC1A" w:rsidR="00B26AB7" w:rsidRPr="00343F01" w:rsidDel="00201166" w:rsidRDefault="00B26AB7" w:rsidP="00D62BC5">
            <w:pPr>
              <w:spacing w:before="0" w:after="160"/>
              <w:jc w:val="left"/>
              <w:rPr>
                <w:del w:id="11720" w:author="Houyem Rais" w:date="2024-02-22T14:46:00Z"/>
                <w:rFonts w:eastAsia="Times New Roman" w:cstheme="minorHAnsi"/>
                <w:b/>
                <w:bCs/>
                <w:color w:val="000000"/>
                <w:sz w:val="18"/>
                <w:szCs w:val="18"/>
                <w:lang w:eastAsia="fr-FR"/>
              </w:rPr>
              <w:pPrChange w:id="11721" w:author="Houyem Rais" w:date="2024-02-22T14:49:00Z">
                <w:pPr>
                  <w:spacing w:before="0" w:after="0" w:line="240" w:lineRule="auto"/>
                  <w:jc w:val="left"/>
                </w:pPr>
              </w:pPrChange>
            </w:pPr>
            <w:del w:id="11722" w:author="Houyem Rais" w:date="2024-02-22T14:46:00Z">
              <w:r w:rsidRPr="00343F01" w:rsidDel="00201166">
                <w:rPr>
                  <w:rFonts w:eastAsia="Times New Roman" w:cstheme="minorHAnsi"/>
                  <w:b/>
                  <w:bCs/>
                  <w:color w:val="000000"/>
                  <w:sz w:val="18"/>
                  <w:szCs w:val="18"/>
                  <w:lang w:eastAsia="fr-FR"/>
                </w:rPr>
                <w:delText>Lot contractuel C</w:delText>
              </w:r>
            </w:del>
          </w:p>
        </w:tc>
        <w:tc>
          <w:tcPr>
            <w:tcW w:w="1418" w:type="dxa"/>
            <w:tcBorders>
              <w:top w:val="single" w:sz="4" w:space="0" w:color="auto"/>
              <w:left w:val="nil"/>
              <w:bottom w:val="single" w:sz="4" w:space="0" w:color="auto"/>
              <w:right w:val="single" w:sz="4" w:space="0" w:color="auto"/>
            </w:tcBorders>
            <w:shd w:val="clear" w:color="auto" w:fill="BDD6EE" w:themeFill="accent5" w:themeFillTint="66"/>
          </w:tcPr>
          <w:p w14:paraId="2D61D30E" w14:textId="1846A0B9" w:rsidR="00B26AB7" w:rsidRPr="00343F01" w:rsidDel="00201166" w:rsidRDefault="00B26AB7" w:rsidP="00D62BC5">
            <w:pPr>
              <w:spacing w:before="0" w:after="160"/>
              <w:jc w:val="left"/>
              <w:rPr>
                <w:del w:id="11723" w:author="Houyem Rais" w:date="2024-02-22T14:46:00Z"/>
                <w:rFonts w:eastAsia="Times New Roman" w:cstheme="minorHAnsi"/>
                <w:b/>
                <w:bCs/>
                <w:color w:val="000000"/>
                <w:sz w:val="18"/>
                <w:szCs w:val="18"/>
                <w:lang w:eastAsia="fr-FR"/>
              </w:rPr>
              <w:pPrChange w:id="11724" w:author="Houyem Rais" w:date="2024-02-22T14:49:00Z">
                <w:pPr>
                  <w:spacing w:before="0" w:after="0" w:line="240" w:lineRule="auto"/>
                  <w:jc w:val="center"/>
                </w:pPr>
              </w:pPrChange>
            </w:pPr>
          </w:p>
        </w:tc>
        <w:tc>
          <w:tcPr>
            <w:tcW w:w="1324" w:type="dxa"/>
            <w:tcBorders>
              <w:top w:val="single" w:sz="4" w:space="0" w:color="auto"/>
              <w:left w:val="nil"/>
              <w:bottom w:val="single" w:sz="4" w:space="0" w:color="auto"/>
              <w:right w:val="single" w:sz="4" w:space="0" w:color="auto"/>
            </w:tcBorders>
            <w:shd w:val="clear" w:color="auto" w:fill="BDD6EE" w:themeFill="accent5" w:themeFillTint="66"/>
          </w:tcPr>
          <w:p w14:paraId="1CEA7AFC" w14:textId="6890936D" w:rsidR="00B26AB7" w:rsidRPr="00343F01" w:rsidDel="00201166" w:rsidRDefault="00B26AB7" w:rsidP="00D62BC5">
            <w:pPr>
              <w:spacing w:before="0" w:after="160"/>
              <w:jc w:val="left"/>
              <w:rPr>
                <w:del w:id="11725" w:author="Houyem Rais" w:date="2024-02-22T14:46:00Z"/>
                <w:rFonts w:eastAsia="Times New Roman" w:cstheme="minorHAnsi"/>
                <w:b/>
                <w:bCs/>
                <w:color w:val="000000"/>
                <w:sz w:val="18"/>
                <w:szCs w:val="18"/>
                <w:lang w:eastAsia="fr-FR"/>
              </w:rPr>
              <w:pPrChange w:id="11726" w:author="Houyem Rais" w:date="2024-02-22T14:49:00Z">
                <w:pPr>
                  <w:spacing w:before="0" w:after="0" w:line="240" w:lineRule="auto"/>
                  <w:jc w:val="center"/>
                </w:pPr>
              </w:pPrChange>
            </w:pPr>
          </w:p>
        </w:tc>
        <w:tc>
          <w:tcPr>
            <w:tcW w:w="943" w:type="dxa"/>
            <w:tcBorders>
              <w:top w:val="single" w:sz="4" w:space="0" w:color="auto"/>
              <w:left w:val="nil"/>
              <w:bottom w:val="single" w:sz="4" w:space="0" w:color="auto"/>
              <w:right w:val="single" w:sz="4" w:space="0" w:color="auto"/>
            </w:tcBorders>
            <w:shd w:val="clear" w:color="auto" w:fill="BDD6EE" w:themeFill="accent5" w:themeFillTint="66"/>
          </w:tcPr>
          <w:p w14:paraId="6A7CD72F" w14:textId="0D749B9C" w:rsidR="00B26AB7" w:rsidRPr="00343F01" w:rsidDel="00201166" w:rsidRDefault="00B26AB7" w:rsidP="00D62BC5">
            <w:pPr>
              <w:spacing w:before="0" w:after="160"/>
              <w:jc w:val="left"/>
              <w:rPr>
                <w:del w:id="11727" w:author="Houyem Rais" w:date="2024-02-22T14:46:00Z"/>
                <w:rFonts w:eastAsia="Times New Roman" w:cstheme="minorHAnsi"/>
                <w:b/>
                <w:bCs/>
                <w:color w:val="000000"/>
                <w:sz w:val="18"/>
                <w:szCs w:val="18"/>
                <w:lang w:eastAsia="fr-FR"/>
              </w:rPr>
              <w:pPrChange w:id="11728" w:author="Houyem Rais" w:date="2024-02-22T14:49:00Z">
                <w:pPr>
                  <w:spacing w:before="0" w:after="0" w:line="240" w:lineRule="auto"/>
                  <w:jc w:val="left"/>
                </w:pPr>
              </w:pPrChange>
            </w:pPr>
          </w:p>
        </w:tc>
        <w:tc>
          <w:tcPr>
            <w:tcW w:w="993" w:type="dxa"/>
            <w:tcBorders>
              <w:top w:val="single" w:sz="4" w:space="0" w:color="auto"/>
              <w:left w:val="nil"/>
              <w:bottom w:val="single" w:sz="4" w:space="0" w:color="auto"/>
              <w:right w:val="single" w:sz="4" w:space="0" w:color="auto"/>
            </w:tcBorders>
            <w:shd w:val="clear" w:color="auto" w:fill="BDD6EE" w:themeFill="accent5" w:themeFillTint="66"/>
          </w:tcPr>
          <w:p w14:paraId="52580468" w14:textId="4D826F6F" w:rsidR="00B26AB7" w:rsidRPr="00343F01" w:rsidDel="00201166" w:rsidRDefault="00B26AB7" w:rsidP="00D62BC5">
            <w:pPr>
              <w:spacing w:before="0" w:after="160"/>
              <w:jc w:val="left"/>
              <w:rPr>
                <w:del w:id="11729" w:author="Houyem Rais" w:date="2024-02-22T14:46:00Z"/>
                <w:rFonts w:eastAsia="Times New Roman" w:cstheme="minorHAnsi"/>
                <w:b/>
                <w:bCs/>
                <w:color w:val="000000"/>
                <w:sz w:val="18"/>
                <w:szCs w:val="18"/>
                <w:lang w:eastAsia="fr-FR"/>
              </w:rPr>
              <w:pPrChange w:id="11730" w:author="Houyem Rais" w:date="2024-02-22T14:49:00Z">
                <w:pPr>
                  <w:spacing w:before="0" w:after="0" w:line="240" w:lineRule="auto"/>
                  <w:jc w:val="left"/>
                </w:pPr>
              </w:pPrChange>
            </w:pPr>
          </w:p>
        </w:tc>
        <w:tc>
          <w:tcPr>
            <w:tcW w:w="1265" w:type="dxa"/>
            <w:tcBorders>
              <w:top w:val="single" w:sz="4" w:space="0" w:color="auto"/>
              <w:left w:val="nil"/>
              <w:bottom w:val="single" w:sz="4" w:space="0" w:color="auto"/>
              <w:right w:val="single" w:sz="4" w:space="0" w:color="auto"/>
            </w:tcBorders>
            <w:shd w:val="clear" w:color="auto" w:fill="BDD6EE" w:themeFill="accent5" w:themeFillTint="66"/>
          </w:tcPr>
          <w:p w14:paraId="15ADFDEC" w14:textId="1FF9E545" w:rsidR="00B26AB7" w:rsidRPr="00343F01" w:rsidDel="00201166" w:rsidRDefault="00B26AB7" w:rsidP="00D62BC5">
            <w:pPr>
              <w:spacing w:before="0" w:after="160"/>
              <w:jc w:val="left"/>
              <w:rPr>
                <w:del w:id="11731" w:author="Houyem Rais" w:date="2024-02-22T14:46:00Z"/>
                <w:rFonts w:eastAsia="Times New Roman" w:cstheme="minorHAnsi"/>
                <w:b/>
                <w:bCs/>
                <w:color w:val="000000"/>
                <w:sz w:val="18"/>
                <w:szCs w:val="18"/>
                <w:lang w:eastAsia="fr-FR"/>
              </w:rPr>
              <w:pPrChange w:id="11732" w:author="Houyem Rais" w:date="2024-02-22T14:49:00Z">
                <w:pPr>
                  <w:spacing w:before="0" w:after="0" w:line="240" w:lineRule="auto"/>
                  <w:jc w:val="left"/>
                </w:pPr>
              </w:pPrChange>
            </w:pPr>
          </w:p>
        </w:tc>
        <w:tc>
          <w:tcPr>
            <w:tcW w:w="861" w:type="dxa"/>
            <w:tcBorders>
              <w:top w:val="single" w:sz="4" w:space="0" w:color="auto"/>
              <w:left w:val="nil"/>
              <w:bottom w:val="single" w:sz="4" w:space="0" w:color="auto"/>
              <w:right w:val="single" w:sz="4" w:space="0" w:color="auto"/>
            </w:tcBorders>
            <w:shd w:val="clear" w:color="auto" w:fill="BDD6EE" w:themeFill="accent5" w:themeFillTint="66"/>
          </w:tcPr>
          <w:p w14:paraId="4EF30F0A" w14:textId="50DD49C7" w:rsidR="00B26AB7" w:rsidRPr="00343F01" w:rsidDel="00201166" w:rsidRDefault="00B26AB7" w:rsidP="00D62BC5">
            <w:pPr>
              <w:spacing w:before="0" w:after="160"/>
              <w:jc w:val="left"/>
              <w:rPr>
                <w:del w:id="11733" w:author="Houyem Rais" w:date="2024-02-22T14:46:00Z"/>
                <w:rFonts w:eastAsia="Times New Roman" w:cstheme="minorHAnsi"/>
                <w:b/>
                <w:bCs/>
                <w:color w:val="000000"/>
                <w:sz w:val="18"/>
                <w:szCs w:val="18"/>
                <w:lang w:eastAsia="fr-FR"/>
              </w:rPr>
              <w:pPrChange w:id="11734" w:author="Houyem Rais" w:date="2024-02-22T14:49:00Z">
                <w:pPr>
                  <w:spacing w:before="0" w:after="0" w:line="240" w:lineRule="auto"/>
                  <w:jc w:val="left"/>
                </w:pPr>
              </w:pPrChange>
            </w:pPr>
          </w:p>
        </w:tc>
      </w:tr>
      <w:tr w:rsidR="00B26AB7" w:rsidRPr="00343F01" w:rsidDel="00201166" w14:paraId="5EDA5CF2" w14:textId="589AA19A" w:rsidTr="00367067">
        <w:trPr>
          <w:trHeight w:val="232"/>
          <w:del w:id="11735"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3215DCE1" w14:textId="4B3883D7" w:rsidR="00B26AB7" w:rsidRPr="00343F01" w:rsidDel="00201166" w:rsidRDefault="00B26AB7" w:rsidP="00D62BC5">
            <w:pPr>
              <w:spacing w:before="0" w:after="160"/>
              <w:jc w:val="left"/>
              <w:rPr>
                <w:del w:id="11736" w:author="Houyem Rais" w:date="2024-02-22T14:46:00Z"/>
                <w:rFonts w:eastAsia="Times New Roman" w:cstheme="minorHAnsi"/>
                <w:b/>
                <w:bCs/>
                <w:color w:val="000000"/>
                <w:sz w:val="18"/>
                <w:szCs w:val="18"/>
                <w:lang w:eastAsia="fr-FR"/>
              </w:rPr>
              <w:pPrChange w:id="11737" w:author="Houyem Rais" w:date="2024-02-22T14:49:00Z">
                <w:pPr>
                  <w:spacing w:before="0" w:after="0" w:line="240" w:lineRule="auto"/>
                  <w:jc w:val="left"/>
                </w:pPr>
              </w:pPrChange>
            </w:pPr>
            <w:del w:id="11738" w:author="Houyem Rais" w:date="2024-02-22T14:46:00Z">
              <w:r w:rsidRPr="00343F01" w:rsidDel="00201166">
                <w:rPr>
                  <w:rFonts w:eastAsia="Times New Roman" w:cstheme="minorHAnsi"/>
                  <w:b/>
                  <w:bCs/>
                  <w:color w:val="000000"/>
                  <w:sz w:val="18"/>
                  <w:szCs w:val="18"/>
                  <w:lang w:eastAsia="fr-FR"/>
                </w:rPr>
                <w:delText> </w:delText>
              </w:r>
            </w:del>
          </w:p>
        </w:tc>
        <w:tc>
          <w:tcPr>
            <w:tcW w:w="1418" w:type="dxa"/>
            <w:tcBorders>
              <w:top w:val="nil"/>
              <w:left w:val="nil"/>
              <w:bottom w:val="single" w:sz="4" w:space="0" w:color="auto"/>
              <w:right w:val="single" w:sz="4" w:space="0" w:color="auto"/>
            </w:tcBorders>
            <w:shd w:val="clear" w:color="auto" w:fill="auto"/>
            <w:vAlign w:val="center"/>
            <w:hideMark/>
          </w:tcPr>
          <w:p w14:paraId="0BC76707" w14:textId="5226B049" w:rsidR="00B26AB7" w:rsidRPr="00343F01" w:rsidDel="00201166" w:rsidRDefault="00B26AB7" w:rsidP="00D62BC5">
            <w:pPr>
              <w:spacing w:before="0" w:after="160"/>
              <w:jc w:val="left"/>
              <w:rPr>
                <w:del w:id="11739" w:author="Houyem Rais" w:date="2024-02-22T14:46:00Z"/>
                <w:rFonts w:eastAsia="Times New Roman" w:cstheme="minorHAnsi"/>
                <w:color w:val="000000"/>
                <w:sz w:val="18"/>
                <w:szCs w:val="18"/>
                <w:lang w:eastAsia="fr-FR"/>
              </w:rPr>
              <w:pPrChange w:id="11740" w:author="Houyem Rais" w:date="2024-02-22T14:49:00Z">
                <w:pPr>
                  <w:spacing w:before="0" w:after="0" w:line="240" w:lineRule="auto"/>
                  <w:jc w:val="center"/>
                </w:pPr>
              </w:pPrChange>
            </w:pPr>
          </w:p>
        </w:tc>
        <w:tc>
          <w:tcPr>
            <w:tcW w:w="1324" w:type="dxa"/>
            <w:tcBorders>
              <w:top w:val="nil"/>
              <w:left w:val="nil"/>
              <w:bottom w:val="single" w:sz="4" w:space="0" w:color="auto"/>
              <w:right w:val="single" w:sz="4" w:space="0" w:color="auto"/>
            </w:tcBorders>
            <w:shd w:val="clear" w:color="auto" w:fill="auto"/>
            <w:vAlign w:val="center"/>
            <w:hideMark/>
          </w:tcPr>
          <w:p w14:paraId="7BC82F5C" w14:textId="3145D0EA" w:rsidR="00B26AB7" w:rsidRPr="00343F01" w:rsidDel="00201166" w:rsidRDefault="00B26AB7" w:rsidP="00D62BC5">
            <w:pPr>
              <w:spacing w:before="0" w:after="160"/>
              <w:jc w:val="left"/>
              <w:rPr>
                <w:del w:id="11741" w:author="Houyem Rais" w:date="2024-02-22T14:46:00Z"/>
                <w:rFonts w:eastAsia="Times New Roman" w:cstheme="minorHAnsi"/>
                <w:color w:val="000000"/>
                <w:sz w:val="18"/>
                <w:szCs w:val="18"/>
                <w:lang w:eastAsia="fr-FR"/>
              </w:rPr>
              <w:pPrChange w:id="11742" w:author="Houyem Rais" w:date="2024-02-22T14:49:00Z">
                <w:pPr>
                  <w:spacing w:before="0" w:after="0" w:line="240" w:lineRule="auto"/>
                  <w:jc w:val="center"/>
                </w:pPr>
              </w:pPrChange>
            </w:pPr>
          </w:p>
        </w:tc>
        <w:tc>
          <w:tcPr>
            <w:tcW w:w="943" w:type="dxa"/>
            <w:tcBorders>
              <w:top w:val="nil"/>
              <w:left w:val="nil"/>
              <w:bottom w:val="single" w:sz="4" w:space="0" w:color="auto"/>
              <w:right w:val="single" w:sz="4" w:space="0" w:color="auto"/>
            </w:tcBorders>
            <w:shd w:val="clear" w:color="auto" w:fill="auto"/>
            <w:vAlign w:val="center"/>
            <w:hideMark/>
          </w:tcPr>
          <w:p w14:paraId="49CDE8FD" w14:textId="7F984C32" w:rsidR="00B26AB7" w:rsidRPr="00343F01" w:rsidDel="00201166" w:rsidRDefault="00B26AB7" w:rsidP="00D62BC5">
            <w:pPr>
              <w:spacing w:before="0" w:after="160"/>
              <w:jc w:val="left"/>
              <w:rPr>
                <w:del w:id="11743" w:author="Houyem Rais" w:date="2024-02-22T14:46:00Z"/>
                <w:rFonts w:eastAsia="Times New Roman" w:cstheme="minorHAnsi"/>
                <w:color w:val="000000"/>
                <w:sz w:val="18"/>
                <w:szCs w:val="18"/>
                <w:lang w:eastAsia="fr-FR"/>
              </w:rPr>
              <w:pPrChange w:id="11744" w:author="Houyem Rais" w:date="2024-02-22T14:49:00Z">
                <w:pPr>
                  <w:spacing w:before="0" w:after="0" w:line="240" w:lineRule="auto"/>
                  <w:jc w:val="center"/>
                </w:pPr>
              </w:pPrChange>
            </w:pPr>
            <w:del w:id="11745" w:author="Houyem Rais" w:date="2024-02-22T14:46:00Z">
              <w:r w:rsidRPr="00343F01" w:rsidDel="00201166">
                <w:rPr>
                  <w:rFonts w:eastAsia="Times New Roman" w:cstheme="minorHAnsi"/>
                  <w:color w:val="000000"/>
                  <w:sz w:val="18"/>
                  <w:szCs w:val="18"/>
                  <w:lang w:eastAsia="fr-FR"/>
                </w:rPr>
                <w:delText>1</w:delText>
              </w:r>
            </w:del>
          </w:p>
        </w:tc>
        <w:tc>
          <w:tcPr>
            <w:tcW w:w="993" w:type="dxa"/>
            <w:tcBorders>
              <w:top w:val="nil"/>
              <w:left w:val="nil"/>
              <w:bottom w:val="single" w:sz="4" w:space="0" w:color="auto"/>
              <w:right w:val="single" w:sz="4" w:space="0" w:color="auto"/>
            </w:tcBorders>
            <w:shd w:val="clear" w:color="auto" w:fill="auto"/>
            <w:vAlign w:val="center"/>
            <w:hideMark/>
          </w:tcPr>
          <w:p w14:paraId="7B700274" w14:textId="4CD9B1F3" w:rsidR="00B26AB7" w:rsidRPr="00343F01" w:rsidDel="00201166" w:rsidRDefault="00B26AB7" w:rsidP="00D62BC5">
            <w:pPr>
              <w:spacing w:before="0" w:after="160"/>
              <w:jc w:val="left"/>
              <w:rPr>
                <w:del w:id="11746" w:author="Houyem Rais" w:date="2024-02-22T14:46:00Z"/>
                <w:rFonts w:eastAsia="Times New Roman" w:cstheme="minorHAnsi"/>
                <w:color w:val="000000"/>
                <w:sz w:val="18"/>
                <w:szCs w:val="18"/>
                <w:lang w:eastAsia="fr-FR"/>
              </w:rPr>
              <w:pPrChange w:id="11747" w:author="Houyem Rais" w:date="2024-02-22T14:49:00Z">
                <w:pPr>
                  <w:spacing w:before="0" w:after="0" w:line="240" w:lineRule="auto"/>
                  <w:jc w:val="center"/>
                </w:pPr>
              </w:pPrChange>
            </w:pPr>
            <w:del w:id="11748" w:author="Houyem Rais" w:date="2024-02-22T14:46:00Z">
              <w:r w:rsidRPr="00343F01" w:rsidDel="00201166">
                <w:rPr>
                  <w:rFonts w:eastAsia="Times New Roman" w:cstheme="minorHAnsi"/>
                  <w:color w:val="000000"/>
                  <w:sz w:val="18"/>
                  <w:szCs w:val="18"/>
                  <w:lang w:eastAsia="fr-FR"/>
                </w:rPr>
                <w:delText>15</w:delText>
              </w:r>
            </w:del>
          </w:p>
        </w:tc>
        <w:tc>
          <w:tcPr>
            <w:tcW w:w="1265" w:type="dxa"/>
            <w:tcBorders>
              <w:top w:val="nil"/>
              <w:left w:val="nil"/>
              <w:bottom w:val="single" w:sz="4" w:space="0" w:color="auto"/>
              <w:right w:val="single" w:sz="4" w:space="0" w:color="auto"/>
            </w:tcBorders>
            <w:shd w:val="clear" w:color="auto" w:fill="auto"/>
            <w:vAlign w:val="center"/>
            <w:hideMark/>
          </w:tcPr>
          <w:p w14:paraId="131B2676" w14:textId="6A85539C" w:rsidR="00B26AB7" w:rsidRPr="00343F01" w:rsidDel="00201166" w:rsidRDefault="00B26AB7" w:rsidP="00D62BC5">
            <w:pPr>
              <w:spacing w:before="0" w:after="160"/>
              <w:jc w:val="left"/>
              <w:rPr>
                <w:del w:id="11749" w:author="Houyem Rais" w:date="2024-02-22T14:46:00Z"/>
                <w:rFonts w:eastAsia="Times New Roman" w:cstheme="minorHAnsi"/>
                <w:color w:val="000000"/>
                <w:sz w:val="18"/>
                <w:szCs w:val="18"/>
                <w:lang w:eastAsia="fr-FR"/>
              </w:rPr>
              <w:pPrChange w:id="11750" w:author="Houyem Rais" w:date="2024-02-22T14:49:00Z">
                <w:pPr>
                  <w:spacing w:before="0" w:after="0" w:line="240" w:lineRule="auto"/>
                  <w:jc w:val="center"/>
                </w:pPr>
              </w:pPrChange>
            </w:pPr>
            <w:del w:id="11751" w:author="Houyem Rais" w:date="2024-02-22T14:46:00Z">
              <w:r w:rsidRPr="00343F01" w:rsidDel="00201166">
                <w:rPr>
                  <w:rFonts w:eastAsia="Times New Roman" w:cstheme="minorHAnsi"/>
                  <w:color w:val="000000"/>
                  <w:sz w:val="18"/>
                  <w:szCs w:val="18"/>
                  <w:lang w:eastAsia="fr-FR"/>
                </w:rPr>
                <w:delText>3</w:delText>
              </w:r>
            </w:del>
          </w:p>
        </w:tc>
        <w:tc>
          <w:tcPr>
            <w:tcW w:w="861" w:type="dxa"/>
            <w:tcBorders>
              <w:top w:val="nil"/>
              <w:left w:val="nil"/>
              <w:bottom w:val="single" w:sz="4" w:space="0" w:color="auto"/>
              <w:right w:val="single" w:sz="4" w:space="0" w:color="auto"/>
            </w:tcBorders>
            <w:shd w:val="clear" w:color="auto" w:fill="auto"/>
            <w:vAlign w:val="center"/>
            <w:hideMark/>
          </w:tcPr>
          <w:p w14:paraId="139F3C56" w14:textId="59F9A0CC" w:rsidR="00B26AB7" w:rsidRPr="00343F01" w:rsidDel="00201166" w:rsidRDefault="00B26AB7" w:rsidP="00D62BC5">
            <w:pPr>
              <w:spacing w:before="0" w:after="160"/>
              <w:jc w:val="left"/>
              <w:rPr>
                <w:del w:id="11752" w:author="Houyem Rais" w:date="2024-02-22T14:46:00Z"/>
                <w:rFonts w:eastAsia="Times New Roman" w:cstheme="minorHAnsi"/>
                <w:color w:val="000000"/>
                <w:sz w:val="18"/>
                <w:szCs w:val="18"/>
                <w:lang w:eastAsia="fr-FR"/>
              </w:rPr>
              <w:pPrChange w:id="11753" w:author="Houyem Rais" w:date="2024-02-22T14:49:00Z">
                <w:pPr>
                  <w:spacing w:before="0" w:after="0" w:line="240" w:lineRule="auto"/>
                  <w:jc w:val="center"/>
                </w:pPr>
              </w:pPrChange>
            </w:pPr>
            <w:del w:id="11754" w:author="Houyem Rais" w:date="2024-02-22T14:46:00Z">
              <w:r w:rsidRPr="00343F01" w:rsidDel="00201166">
                <w:rPr>
                  <w:rFonts w:eastAsia="Times New Roman" w:cstheme="minorHAnsi"/>
                  <w:color w:val="000000"/>
                  <w:sz w:val="18"/>
                  <w:szCs w:val="18"/>
                  <w:lang w:eastAsia="fr-FR"/>
                </w:rPr>
                <w:delText>19</w:delText>
              </w:r>
            </w:del>
          </w:p>
        </w:tc>
      </w:tr>
      <w:tr w:rsidR="00B26AB7" w:rsidRPr="00343F01" w:rsidDel="00201166" w14:paraId="1EB4FBB6" w14:textId="6F618161" w:rsidTr="00367067">
        <w:trPr>
          <w:trHeight w:val="232"/>
          <w:del w:id="11755"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7A2CA878" w14:textId="27496012" w:rsidR="00B26AB7" w:rsidRPr="00343F01" w:rsidDel="00201166" w:rsidRDefault="00B26AB7" w:rsidP="00D62BC5">
            <w:pPr>
              <w:spacing w:before="0" w:after="160"/>
              <w:jc w:val="left"/>
              <w:rPr>
                <w:del w:id="11756" w:author="Houyem Rais" w:date="2024-02-22T14:46:00Z"/>
                <w:rFonts w:eastAsia="Times New Roman" w:cstheme="minorHAnsi"/>
                <w:color w:val="000000"/>
                <w:sz w:val="18"/>
                <w:szCs w:val="18"/>
                <w:lang w:eastAsia="fr-FR"/>
              </w:rPr>
              <w:pPrChange w:id="11757" w:author="Houyem Rais" w:date="2024-02-22T14:49:00Z">
                <w:pPr>
                  <w:spacing w:before="0" w:after="0" w:line="240" w:lineRule="auto"/>
                  <w:jc w:val="left"/>
                </w:pPr>
              </w:pPrChange>
            </w:pPr>
            <w:del w:id="11758" w:author="Houyem Rais" w:date="2024-02-22T14:46:00Z">
              <w:r w:rsidRPr="00343F01" w:rsidDel="00201166">
                <w:rPr>
                  <w:rFonts w:eastAsia="Times New Roman" w:cstheme="minorHAnsi"/>
                  <w:color w:val="000000"/>
                  <w:sz w:val="18"/>
                  <w:szCs w:val="18"/>
                  <w:lang w:eastAsia="fr-FR"/>
                </w:rPr>
                <w:delText>Gare 1</w:delText>
              </w:r>
            </w:del>
          </w:p>
        </w:tc>
        <w:tc>
          <w:tcPr>
            <w:tcW w:w="1418" w:type="dxa"/>
            <w:tcBorders>
              <w:top w:val="nil"/>
              <w:left w:val="nil"/>
              <w:bottom w:val="single" w:sz="4" w:space="0" w:color="auto"/>
              <w:right w:val="single" w:sz="4" w:space="0" w:color="auto"/>
            </w:tcBorders>
            <w:shd w:val="clear" w:color="auto" w:fill="auto"/>
            <w:vAlign w:val="center"/>
            <w:hideMark/>
          </w:tcPr>
          <w:p w14:paraId="1E480DC4" w14:textId="604276B9" w:rsidR="00B26AB7" w:rsidRPr="00343F01" w:rsidDel="00201166" w:rsidRDefault="00B26AB7" w:rsidP="00D62BC5">
            <w:pPr>
              <w:spacing w:before="0" w:after="160"/>
              <w:jc w:val="left"/>
              <w:rPr>
                <w:del w:id="11759" w:author="Houyem Rais" w:date="2024-02-22T14:46:00Z"/>
                <w:rFonts w:eastAsia="Times New Roman" w:cstheme="minorHAnsi"/>
                <w:color w:val="000000"/>
                <w:sz w:val="18"/>
                <w:szCs w:val="18"/>
                <w:lang w:eastAsia="fr-FR"/>
              </w:rPr>
              <w:pPrChange w:id="11760" w:author="Houyem Rais" w:date="2024-02-22T14:49:00Z">
                <w:pPr>
                  <w:spacing w:before="0" w:after="0" w:line="240" w:lineRule="auto"/>
                  <w:jc w:val="center"/>
                </w:pPr>
              </w:pPrChange>
            </w:pPr>
            <w:del w:id="11761"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hideMark/>
          </w:tcPr>
          <w:p w14:paraId="4D44C995" w14:textId="304C0F9E" w:rsidR="00B26AB7" w:rsidRPr="00343F01" w:rsidDel="00201166" w:rsidRDefault="00B26AB7" w:rsidP="00D62BC5">
            <w:pPr>
              <w:spacing w:before="0" w:after="160"/>
              <w:jc w:val="left"/>
              <w:rPr>
                <w:del w:id="11762" w:author="Houyem Rais" w:date="2024-02-22T14:46:00Z"/>
                <w:rFonts w:eastAsia="Times New Roman" w:cstheme="minorHAnsi"/>
                <w:color w:val="000000"/>
                <w:sz w:val="18"/>
                <w:szCs w:val="18"/>
                <w:lang w:eastAsia="fr-FR"/>
              </w:rPr>
              <w:pPrChange w:id="11763" w:author="Houyem Rais" w:date="2024-02-22T14:49:00Z">
                <w:pPr>
                  <w:spacing w:before="0" w:after="0" w:line="240" w:lineRule="auto"/>
                  <w:jc w:val="center"/>
                </w:pPr>
              </w:pPrChange>
            </w:pPr>
            <w:del w:id="11764"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hideMark/>
          </w:tcPr>
          <w:p w14:paraId="62F62781" w14:textId="70FFDC43" w:rsidR="00B26AB7" w:rsidRPr="00343F01" w:rsidDel="00201166" w:rsidRDefault="00B26AB7" w:rsidP="00D62BC5">
            <w:pPr>
              <w:spacing w:before="0" w:after="160"/>
              <w:jc w:val="left"/>
              <w:rPr>
                <w:del w:id="11765" w:author="Houyem Rais" w:date="2024-02-22T14:46:00Z"/>
                <w:rFonts w:eastAsia="Times New Roman" w:cstheme="minorHAnsi"/>
                <w:color w:val="000000"/>
                <w:sz w:val="18"/>
                <w:szCs w:val="18"/>
                <w:lang w:eastAsia="fr-FR"/>
              </w:rPr>
              <w:pPrChange w:id="11766"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hideMark/>
          </w:tcPr>
          <w:p w14:paraId="1856598E" w14:textId="22B1FB91" w:rsidR="00B26AB7" w:rsidRPr="00343F01" w:rsidDel="00201166" w:rsidRDefault="00B26AB7" w:rsidP="00D62BC5">
            <w:pPr>
              <w:spacing w:before="0" w:after="160"/>
              <w:jc w:val="left"/>
              <w:rPr>
                <w:del w:id="11767" w:author="Houyem Rais" w:date="2024-02-22T14:46:00Z"/>
                <w:rFonts w:eastAsia="Times New Roman" w:cstheme="minorHAnsi"/>
                <w:color w:val="000000"/>
                <w:sz w:val="18"/>
                <w:szCs w:val="18"/>
                <w:lang w:eastAsia="fr-FR"/>
              </w:rPr>
              <w:pPrChange w:id="11768"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hideMark/>
          </w:tcPr>
          <w:p w14:paraId="43B66052" w14:textId="210C9BA8" w:rsidR="00B26AB7" w:rsidRPr="00343F01" w:rsidDel="00201166" w:rsidRDefault="00B26AB7" w:rsidP="00D62BC5">
            <w:pPr>
              <w:spacing w:before="0" w:after="160"/>
              <w:jc w:val="left"/>
              <w:rPr>
                <w:del w:id="11769" w:author="Houyem Rais" w:date="2024-02-22T14:46:00Z"/>
                <w:rFonts w:eastAsia="Times New Roman" w:cstheme="minorHAnsi"/>
                <w:color w:val="000000"/>
                <w:sz w:val="18"/>
                <w:szCs w:val="18"/>
                <w:lang w:eastAsia="fr-FR"/>
              </w:rPr>
              <w:pPrChange w:id="11770"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hideMark/>
          </w:tcPr>
          <w:p w14:paraId="469A0B6C" w14:textId="7E5A75AE" w:rsidR="00B26AB7" w:rsidRPr="00343F01" w:rsidDel="00201166" w:rsidRDefault="00B26AB7" w:rsidP="00D62BC5">
            <w:pPr>
              <w:spacing w:before="0" w:after="160"/>
              <w:jc w:val="left"/>
              <w:rPr>
                <w:del w:id="11771" w:author="Houyem Rais" w:date="2024-02-22T14:46:00Z"/>
                <w:rFonts w:eastAsia="Times New Roman" w:cstheme="minorHAnsi"/>
                <w:color w:val="000000"/>
                <w:sz w:val="18"/>
                <w:szCs w:val="18"/>
                <w:lang w:eastAsia="fr-FR"/>
              </w:rPr>
              <w:pPrChange w:id="11772" w:author="Houyem Rais" w:date="2024-02-22T14:49:00Z">
                <w:pPr>
                  <w:spacing w:before="0" w:after="0" w:line="240" w:lineRule="auto"/>
                  <w:jc w:val="center"/>
                </w:pPr>
              </w:pPrChange>
            </w:pPr>
            <w:del w:id="11773" w:author="Houyem Rais" w:date="2024-02-22T14:46:00Z">
              <w:r w:rsidRPr="00343F01" w:rsidDel="00201166">
                <w:rPr>
                  <w:rFonts w:eastAsia="Times New Roman" w:cstheme="minorHAnsi"/>
                  <w:color w:val="000000"/>
                  <w:sz w:val="18"/>
                  <w:szCs w:val="18"/>
                  <w:lang w:eastAsia="fr-FR"/>
                </w:rPr>
                <w:delText>9</w:delText>
              </w:r>
            </w:del>
          </w:p>
        </w:tc>
      </w:tr>
      <w:tr w:rsidR="00B26AB7" w:rsidRPr="00343F01" w:rsidDel="00201166" w14:paraId="646FC3BB" w14:textId="68744337" w:rsidTr="00367067">
        <w:trPr>
          <w:trHeight w:val="232"/>
          <w:del w:id="11774"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202947EA" w14:textId="374025D2" w:rsidR="00B26AB7" w:rsidRPr="00343F01" w:rsidDel="00201166" w:rsidRDefault="00B26AB7" w:rsidP="00D62BC5">
            <w:pPr>
              <w:spacing w:before="0" w:after="160"/>
              <w:jc w:val="left"/>
              <w:rPr>
                <w:del w:id="11775" w:author="Houyem Rais" w:date="2024-02-22T14:46:00Z"/>
                <w:rFonts w:eastAsia="Times New Roman" w:cstheme="minorHAnsi"/>
                <w:color w:val="000000"/>
                <w:sz w:val="18"/>
                <w:szCs w:val="18"/>
                <w:lang w:eastAsia="fr-FR"/>
              </w:rPr>
              <w:pPrChange w:id="11776" w:author="Houyem Rais" w:date="2024-02-22T14:49:00Z">
                <w:pPr>
                  <w:spacing w:before="0" w:after="0" w:line="240" w:lineRule="auto"/>
                  <w:jc w:val="left"/>
                </w:pPr>
              </w:pPrChange>
            </w:pPr>
            <w:del w:id="11777" w:author="Houyem Rais" w:date="2024-02-22T14:46:00Z">
              <w:r w:rsidRPr="00343F01" w:rsidDel="00201166">
                <w:rPr>
                  <w:rFonts w:eastAsia="Times New Roman" w:cstheme="minorHAnsi"/>
                  <w:color w:val="000000"/>
                  <w:sz w:val="18"/>
                  <w:szCs w:val="18"/>
                  <w:lang w:eastAsia="fr-FR"/>
                </w:rPr>
                <w:delText>Gare 2</w:delText>
              </w:r>
            </w:del>
          </w:p>
        </w:tc>
        <w:tc>
          <w:tcPr>
            <w:tcW w:w="1418" w:type="dxa"/>
            <w:tcBorders>
              <w:top w:val="nil"/>
              <w:left w:val="nil"/>
              <w:bottom w:val="single" w:sz="4" w:space="0" w:color="auto"/>
              <w:right w:val="single" w:sz="4" w:space="0" w:color="auto"/>
            </w:tcBorders>
            <w:shd w:val="clear" w:color="auto" w:fill="auto"/>
            <w:vAlign w:val="center"/>
          </w:tcPr>
          <w:p w14:paraId="6AB8AAD5" w14:textId="61F2299B" w:rsidR="00B26AB7" w:rsidRPr="00343F01" w:rsidDel="00201166" w:rsidRDefault="00B26AB7" w:rsidP="00D62BC5">
            <w:pPr>
              <w:spacing w:before="0" w:after="160"/>
              <w:jc w:val="left"/>
              <w:rPr>
                <w:del w:id="11778" w:author="Houyem Rais" w:date="2024-02-22T14:46:00Z"/>
                <w:rFonts w:eastAsia="Times New Roman" w:cstheme="minorHAnsi"/>
                <w:color w:val="000000"/>
                <w:sz w:val="18"/>
                <w:szCs w:val="18"/>
                <w:lang w:eastAsia="fr-FR"/>
              </w:rPr>
              <w:pPrChange w:id="11779" w:author="Houyem Rais" w:date="2024-02-22T14:49:00Z">
                <w:pPr>
                  <w:spacing w:before="0" w:after="0" w:line="240" w:lineRule="auto"/>
                  <w:jc w:val="center"/>
                </w:pPr>
              </w:pPrChange>
            </w:pPr>
            <w:del w:id="11780"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497E8A84" w14:textId="187319A5" w:rsidR="00B26AB7" w:rsidRPr="00343F01" w:rsidDel="00201166" w:rsidRDefault="00B26AB7" w:rsidP="00D62BC5">
            <w:pPr>
              <w:spacing w:before="0" w:after="160"/>
              <w:jc w:val="left"/>
              <w:rPr>
                <w:del w:id="11781" w:author="Houyem Rais" w:date="2024-02-22T14:46:00Z"/>
                <w:rFonts w:eastAsia="Times New Roman" w:cstheme="minorHAnsi"/>
                <w:color w:val="000000"/>
                <w:sz w:val="18"/>
                <w:szCs w:val="18"/>
                <w:lang w:eastAsia="fr-FR"/>
              </w:rPr>
              <w:pPrChange w:id="11782" w:author="Houyem Rais" w:date="2024-02-22T14:49:00Z">
                <w:pPr>
                  <w:spacing w:before="0" w:after="0" w:line="240" w:lineRule="auto"/>
                  <w:jc w:val="center"/>
                </w:pPr>
              </w:pPrChange>
            </w:pPr>
            <w:del w:id="11783"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1694BB54" w14:textId="12AB80B2" w:rsidR="00B26AB7" w:rsidRPr="00343F01" w:rsidDel="00201166" w:rsidRDefault="00B26AB7" w:rsidP="00D62BC5">
            <w:pPr>
              <w:spacing w:before="0" w:after="160"/>
              <w:jc w:val="left"/>
              <w:rPr>
                <w:del w:id="11784" w:author="Houyem Rais" w:date="2024-02-22T14:46:00Z"/>
                <w:rFonts w:eastAsia="Times New Roman" w:cstheme="minorHAnsi"/>
                <w:color w:val="000000"/>
                <w:sz w:val="18"/>
                <w:szCs w:val="18"/>
                <w:lang w:eastAsia="fr-FR"/>
              </w:rPr>
              <w:pPrChange w:id="11785"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62E34308" w14:textId="5874F784" w:rsidR="00B26AB7" w:rsidRPr="00343F01" w:rsidDel="00201166" w:rsidRDefault="00B26AB7" w:rsidP="00D62BC5">
            <w:pPr>
              <w:spacing w:before="0" w:after="160"/>
              <w:jc w:val="left"/>
              <w:rPr>
                <w:del w:id="11786" w:author="Houyem Rais" w:date="2024-02-22T14:46:00Z"/>
                <w:rFonts w:eastAsia="Times New Roman" w:cstheme="minorHAnsi"/>
                <w:color w:val="000000"/>
                <w:sz w:val="18"/>
                <w:szCs w:val="18"/>
                <w:lang w:eastAsia="fr-FR"/>
              </w:rPr>
              <w:pPrChange w:id="11787"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438F689E" w14:textId="1A486E67" w:rsidR="00B26AB7" w:rsidRPr="00343F01" w:rsidDel="00201166" w:rsidRDefault="00B26AB7" w:rsidP="00D62BC5">
            <w:pPr>
              <w:spacing w:before="0" w:after="160"/>
              <w:jc w:val="left"/>
              <w:rPr>
                <w:del w:id="11788" w:author="Houyem Rais" w:date="2024-02-22T14:46:00Z"/>
                <w:rFonts w:eastAsia="Times New Roman" w:cstheme="minorHAnsi"/>
                <w:color w:val="000000"/>
                <w:sz w:val="18"/>
                <w:szCs w:val="18"/>
                <w:lang w:eastAsia="fr-FR"/>
              </w:rPr>
              <w:pPrChange w:id="11789"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6FAD3FA6" w14:textId="523F7B91" w:rsidR="00B26AB7" w:rsidRPr="00343F01" w:rsidDel="00201166" w:rsidRDefault="00B26AB7" w:rsidP="00D62BC5">
            <w:pPr>
              <w:spacing w:before="0" w:after="160"/>
              <w:jc w:val="left"/>
              <w:rPr>
                <w:del w:id="11790" w:author="Houyem Rais" w:date="2024-02-22T14:46:00Z"/>
                <w:rFonts w:eastAsia="Times New Roman" w:cstheme="minorHAnsi"/>
                <w:color w:val="000000"/>
                <w:sz w:val="18"/>
                <w:szCs w:val="18"/>
                <w:lang w:eastAsia="fr-FR"/>
              </w:rPr>
              <w:pPrChange w:id="11791" w:author="Houyem Rais" w:date="2024-02-22T14:49:00Z">
                <w:pPr>
                  <w:spacing w:before="0" w:after="0" w:line="240" w:lineRule="auto"/>
                  <w:jc w:val="center"/>
                </w:pPr>
              </w:pPrChange>
            </w:pPr>
            <w:del w:id="11792" w:author="Houyem Rais" w:date="2024-02-22T14:46:00Z">
              <w:r w:rsidRPr="00343F01" w:rsidDel="00201166">
                <w:rPr>
                  <w:rFonts w:eastAsia="Times New Roman" w:cstheme="minorHAnsi"/>
                  <w:color w:val="000000"/>
                  <w:sz w:val="18"/>
                  <w:szCs w:val="18"/>
                  <w:lang w:eastAsia="fr-FR"/>
                </w:rPr>
                <w:delText>9</w:delText>
              </w:r>
            </w:del>
          </w:p>
        </w:tc>
      </w:tr>
      <w:tr w:rsidR="00B26AB7" w:rsidRPr="00343F01" w:rsidDel="00201166" w14:paraId="7AB2747E" w14:textId="026E9377" w:rsidTr="00367067">
        <w:trPr>
          <w:trHeight w:val="232"/>
          <w:del w:id="11793"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2EB4C3A9" w14:textId="69585BF3" w:rsidR="00B26AB7" w:rsidRPr="00343F01" w:rsidDel="00201166" w:rsidRDefault="00B26AB7" w:rsidP="00D62BC5">
            <w:pPr>
              <w:spacing w:before="0" w:after="160"/>
              <w:jc w:val="left"/>
              <w:rPr>
                <w:del w:id="11794" w:author="Houyem Rais" w:date="2024-02-22T14:46:00Z"/>
                <w:rFonts w:eastAsia="Times New Roman" w:cstheme="minorHAnsi"/>
                <w:color w:val="000000"/>
                <w:sz w:val="18"/>
                <w:szCs w:val="18"/>
                <w:lang w:eastAsia="fr-FR"/>
              </w:rPr>
              <w:pPrChange w:id="11795" w:author="Houyem Rais" w:date="2024-02-22T14:49:00Z">
                <w:pPr>
                  <w:spacing w:before="0" w:after="0" w:line="240" w:lineRule="auto"/>
                  <w:jc w:val="left"/>
                </w:pPr>
              </w:pPrChange>
            </w:pPr>
            <w:del w:id="11796" w:author="Houyem Rais" w:date="2024-02-22T14:46:00Z">
              <w:r w:rsidRPr="00343F01" w:rsidDel="00201166">
                <w:rPr>
                  <w:rFonts w:eastAsia="Times New Roman" w:cstheme="minorHAnsi"/>
                  <w:color w:val="000000"/>
                  <w:sz w:val="18"/>
                  <w:szCs w:val="18"/>
                  <w:lang w:eastAsia="fr-FR"/>
                </w:rPr>
                <w:delText>Gare 3</w:delText>
              </w:r>
            </w:del>
          </w:p>
        </w:tc>
        <w:tc>
          <w:tcPr>
            <w:tcW w:w="1418" w:type="dxa"/>
            <w:tcBorders>
              <w:top w:val="nil"/>
              <w:left w:val="nil"/>
              <w:bottom w:val="single" w:sz="4" w:space="0" w:color="auto"/>
              <w:right w:val="single" w:sz="4" w:space="0" w:color="auto"/>
            </w:tcBorders>
            <w:shd w:val="clear" w:color="auto" w:fill="auto"/>
            <w:vAlign w:val="center"/>
          </w:tcPr>
          <w:p w14:paraId="67C3055B" w14:textId="26662BFD" w:rsidR="00B26AB7" w:rsidRPr="00343F01" w:rsidDel="00201166" w:rsidRDefault="00B26AB7" w:rsidP="00D62BC5">
            <w:pPr>
              <w:spacing w:before="0" w:after="160"/>
              <w:jc w:val="left"/>
              <w:rPr>
                <w:del w:id="11797" w:author="Houyem Rais" w:date="2024-02-22T14:46:00Z"/>
                <w:rFonts w:eastAsia="Times New Roman" w:cstheme="minorHAnsi"/>
                <w:color w:val="000000"/>
                <w:sz w:val="18"/>
                <w:szCs w:val="18"/>
                <w:lang w:eastAsia="fr-FR"/>
              </w:rPr>
              <w:pPrChange w:id="11798" w:author="Houyem Rais" w:date="2024-02-22T14:49:00Z">
                <w:pPr>
                  <w:spacing w:before="0" w:after="0" w:line="240" w:lineRule="auto"/>
                  <w:jc w:val="center"/>
                </w:pPr>
              </w:pPrChange>
            </w:pPr>
            <w:del w:id="11799"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3FB16187" w14:textId="2D4CBF64" w:rsidR="00B26AB7" w:rsidRPr="00343F01" w:rsidDel="00201166" w:rsidRDefault="00B26AB7" w:rsidP="00D62BC5">
            <w:pPr>
              <w:spacing w:before="0" w:after="160"/>
              <w:jc w:val="left"/>
              <w:rPr>
                <w:del w:id="11800" w:author="Houyem Rais" w:date="2024-02-22T14:46:00Z"/>
                <w:rFonts w:eastAsia="Times New Roman" w:cstheme="minorHAnsi"/>
                <w:color w:val="000000"/>
                <w:sz w:val="18"/>
                <w:szCs w:val="18"/>
                <w:lang w:eastAsia="fr-FR"/>
              </w:rPr>
              <w:pPrChange w:id="11801" w:author="Houyem Rais" w:date="2024-02-22T14:49:00Z">
                <w:pPr>
                  <w:spacing w:before="0" w:after="0" w:line="240" w:lineRule="auto"/>
                  <w:jc w:val="center"/>
                </w:pPr>
              </w:pPrChange>
            </w:pPr>
            <w:del w:id="11802"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12F76059" w14:textId="7457296E" w:rsidR="00B26AB7" w:rsidRPr="00343F01" w:rsidDel="00201166" w:rsidRDefault="00B26AB7" w:rsidP="00D62BC5">
            <w:pPr>
              <w:spacing w:before="0" w:after="160"/>
              <w:jc w:val="left"/>
              <w:rPr>
                <w:del w:id="11803" w:author="Houyem Rais" w:date="2024-02-22T14:46:00Z"/>
                <w:rFonts w:eastAsia="Times New Roman" w:cstheme="minorHAnsi"/>
                <w:color w:val="000000"/>
                <w:sz w:val="18"/>
                <w:szCs w:val="18"/>
                <w:lang w:eastAsia="fr-FR"/>
              </w:rPr>
              <w:pPrChange w:id="11804"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3737E3D0" w14:textId="4EDD5373" w:rsidR="00B26AB7" w:rsidRPr="00343F01" w:rsidDel="00201166" w:rsidRDefault="00B26AB7" w:rsidP="00D62BC5">
            <w:pPr>
              <w:spacing w:before="0" w:after="160"/>
              <w:jc w:val="left"/>
              <w:rPr>
                <w:del w:id="11805" w:author="Houyem Rais" w:date="2024-02-22T14:46:00Z"/>
                <w:rFonts w:eastAsia="Times New Roman" w:cstheme="minorHAnsi"/>
                <w:color w:val="000000"/>
                <w:sz w:val="18"/>
                <w:szCs w:val="18"/>
                <w:lang w:eastAsia="fr-FR"/>
              </w:rPr>
              <w:pPrChange w:id="11806"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762B8637" w14:textId="1BD75199" w:rsidR="00B26AB7" w:rsidRPr="00343F01" w:rsidDel="00201166" w:rsidRDefault="00B26AB7" w:rsidP="00D62BC5">
            <w:pPr>
              <w:spacing w:before="0" w:after="160"/>
              <w:jc w:val="left"/>
              <w:rPr>
                <w:del w:id="11807" w:author="Houyem Rais" w:date="2024-02-22T14:46:00Z"/>
                <w:rFonts w:eastAsia="Times New Roman" w:cstheme="minorHAnsi"/>
                <w:color w:val="000000"/>
                <w:sz w:val="18"/>
                <w:szCs w:val="18"/>
                <w:lang w:eastAsia="fr-FR"/>
              </w:rPr>
              <w:pPrChange w:id="11808"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7EC8DC25" w14:textId="06799C51" w:rsidR="00B26AB7" w:rsidRPr="00343F01" w:rsidDel="00201166" w:rsidRDefault="00B26AB7" w:rsidP="00D62BC5">
            <w:pPr>
              <w:spacing w:before="0" w:after="160"/>
              <w:jc w:val="left"/>
              <w:rPr>
                <w:del w:id="11809" w:author="Houyem Rais" w:date="2024-02-22T14:46:00Z"/>
                <w:rFonts w:eastAsia="Times New Roman" w:cstheme="minorHAnsi"/>
                <w:color w:val="000000"/>
                <w:sz w:val="18"/>
                <w:szCs w:val="18"/>
                <w:lang w:eastAsia="fr-FR"/>
              </w:rPr>
              <w:pPrChange w:id="11810" w:author="Houyem Rais" w:date="2024-02-22T14:49:00Z">
                <w:pPr>
                  <w:spacing w:before="0" w:after="0" w:line="240" w:lineRule="auto"/>
                  <w:jc w:val="center"/>
                </w:pPr>
              </w:pPrChange>
            </w:pPr>
            <w:del w:id="11811" w:author="Houyem Rais" w:date="2024-02-22T14:46:00Z">
              <w:r w:rsidRPr="00343F01" w:rsidDel="00201166">
                <w:rPr>
                  <w:rFonts w:eastAsia="Times New Roman" w:cstheme="minorHAnsi"/>
                  <w:color w:val="000000"/>
                  <w:sz w:val="18"/>
                  <w:szCs w:val="18"/>
                  <w:lang w:eastAsia="fr-FR"/>
                </w:rPr>
                <w:delText>9</w:delText>
              </w:r>
            </w:del>
          </w:p>
        </w:tc>
      </w:tr>
      <w:tr w:rsidR="00D32A3C" w:rsidRPr="00343F01" w:rsidDel="00201166" w14:paraId="2F976608" w14:textId="02AC3945" w:rsidTr="00302B83">
        <w:trPr>
          <w:trHeight w:val="117"/>
          <w:del w:id="11812" w:author="Houyem Rais" w:date="2024-02-22T14:46:00Z"/>
        </w:trPr>
        <w:tc>
          <w:tcPr>
            <w:tcW w:w="2836" w:type="dxa"/>
            <w:tcBorders>
              <w:top w:val="nil"/>
              <w:left w:val="single" w:sz="4" w:space="0" w:color="auto"/>
              <w:bottom w:val="single" w:sz="4" w:space="0" w:color="auto"/>
              <w:right w:val="single" w:sz="4" w:space="0" w:color="auto"/>
            </w:tcBorders>
            <w:shd w:val="clear" w:color="auto" w:fill="auto"/>
            <w:hideMark/>
          </w:tcPr>
          <w:p w14:paraId="7BBCF3C5" w14:textId="35604916" w:rsidR="00D32A3C" w:rsidRPr="00343F01" w:rsidDel="00201166" w:rsidRDefault="00D32A3C" w:rsidP="00D62BC5">
            <w:pPr>
              <w:spacing w:before="0" w:after="160"/>
              <w:jc w:val="left"/>
              <w:rPr>
                <w:del w:id="11813" w:author="Houyem Rais" w:date="2024-02-22T14:46:00Z"/>
                <w:rFonts w:eastAsia="Times New Roman" w:cstheme="minorHAnsi"/>
                <w:color w:val="000000"/>
                <w:sz w:val="18"/>
                <w:szCs w:val="18"/>
                <w:lang w:eastAsia="fr-FR"/>
              </w:rPr>
              <w:pPrChange w:id="11814" w:author="Houyem Rais" w:date="2024-02-22T14:49:00Z">
                <w:pPr>
                  <w:spacing w:before="0" w:after="0" w:line="240" w:lineRule="auto"/>
                  <w:jc w:val="left"/>
                </w:pPr>
              </w:pPrChange>
            </w:pPr>
            <w:del w:id="11815" w:author="Houyem Rais" w:date="2024-02-22T14:46:00Z">
              <w:r w:rsidRPr="00343F01" w:rsidDel="00201166">
                <w:rPr>
                  <w:rFonts w:eastAsia="Times New Roman" w:cstheme="minorHAnsi"/>
                  <w:color w:val="000000"/>
                  <w:sz w:val="18"/>
                  <w:szCs w:val="18"/>
                  <w:lang w:eastAsia="fr-FR"/>
                </w:rPr>
                <w:delText xml:space="preserve">Salaire annuel moyen par personne </w:delText>
              </w:r>
            </w:del>
          </w:p>
        </w:tc>
        <w:tc>
          <w:tcPr>
            <w:tcW w:w="1418" w:type="dxa"/>
            <w:tcBorders>
              <w:top w:val="nil"/>
              <w:left w:val="nil"/>
              <w:bottom w:val="single" w:sz="4" w:space="0" w:color="auto"/>
              <w:right w:val="single" w:sz="4" w:space="0" w:color="auto"/>
            </w:tcBorders>
            <w:shd w:val="clear" w:color="auto" w:fill="auto"/>
            <w:noWrap/>
            <w:vAlign w:val="center"/>
          </w:tcPr>
          <w:p w14:paraId="1AE0C4AE" w14:textId="7E6A912F" w:rsidR="00D32A3C" w:rsidRPr="00343F01" w:rsidDel="00201166" w:rsidRDefault="00D32A3C" w:rsidP="00D62BC5">
            <w:pPr>
              <w:spacing w:before="0" w:after="160"/>
              <w:jc w:val="left"/>
              <w:rPr>
                <w:del w:id="11816" w:author="Houyem Rais" w:date="2024-02-22T14:46:00Z"/>
                <w:rFonts w:eastAsia="Times New Roman" w:cstheme="minorHAnsi"/>
                <w:color w:val="000000"/>
                <w:sz w:val="18"/>
                <w:szCs w:val="18"/>
                <w:lang w:eastAsia="fr-FR"/>
              </w:rPr>
              <w:pPrChange w:id="11817" w:author="Houyem Rais" w:date="2024-02-22T14:49:00Z">
                <w:pPr>
                  <w:spacing w:before="0" w:after="0" w:line="240" w:lineRule="auto"/>
                  <w:jc w:val="center"/>
                </w:pPr>
              </w:pPrChange>
            </w:pPr>
            <w:del w:id="11818" w:author="Houyem Rais" w:date="2024-02-22T14:46:00Z">
              <w:r w:rsidRPr="00343F01" w:rsidDel="00201166">
                <w:rPr>
                  <w:rFonts w:ascii="Calibri" w:hAnsi="Calibri" w:cs="Calibri"/>
                  <w:sz w:val="18"/>
                  <w:szCs w:val="18"/>
                </w:rPr>
                <w:delText>2</w:delText>
              </w:r>
              <w:r w:rsidR="0056467F" w:rsidRPr="00343F01" w:rsidDel="00201166">
                <w:rPr>
                  <w:rFonts w:ascii="Calibri" w:hAnsi="Calibri" w:cs="Calibri"/>
                  <w:sz w:val="18"/>
                  <w:szCs w:val="18"/>
                </w:rPr>
                <w:delText xml:space="preserve"> </w:delText>
              </w:r>
              <w:r w:rsidRPr="00343F01" w:rsidDel="00201166">
                <w:rPr>
                  <w:rFonts w:ascii="Calibri" w:hAnsi="Calibri" w:cs="Calibri"/>
                  <w:sz w:val="18"/>
                  <w:szCs w:val="18"/>
                </w:rPr>
                <w:delText>000</w:delText>
              </w:r>
            </w:del>
          </w:p>
        </w:tc>
        <w:tc>
          <w:tcPr>
            <w:tcW w:w="1324" w:type="dxa"/>
            <w:tcBorders>
              <w:top w:val="nil"/>
              <w:left w:val="nil"/>
              <w:bottom w:val="single" w:sz="4" w:space="0" w:color="auto"/>
              <w:right w:val="single" w:sz="4" w:space="0" w:color="auto"/>
            </w:tcBorders>
            <w:shd w:val="clear" w:color="auto" w:fill="auto"/>
            <w:noWrap/>
            <w:vAlign w:val="center"/>
            <w:hideMark/>
          </w:tcPr>
          <w:p w14:paraId="3BE60148" w14:textId="77807654" w:rsidR="00D32A3C" w:rsidRPr="00343F01" w:rsidDel="00201166" w:rsidRDefault="00D32A3C" w:rsidP="00D62BC5">
            <w:pPr>
              <w:spacing w:before="0" w:after="160"/>
              <w:jc w:val="left"/>
              <w:rPr>
                <w:del w:id="11819" w:author="Houyem Rais" w:date="2024-02-22T14:46:00Z"/>
                <w:rFonts w:eastAsia="Times New Roman" w:cstheme="minorHAnsi"/>
                <w:color w:val="000000"/>
                <w:sz w:val="18"/>
                <w:szCs w:val="18"/>
                <w:lang w:eastAsia="fr-FR"/>
              </w:rPr>
              <w:pPrChange w:id="11820" w:author="Houyem Rais" w:date="2024-02-22T14:49:00Z">
                <w:pPr>
                  <w:spacing w:before="0" w:after="0" w:line="240" w:lineRule="auto"/>
                  <w:jc w:val="center"/>
                </w:pPr>
              </w:pPrChange>
            </w:pPr>
            <w:del w:id="11821" w:author="Houyem Rais" w:date="2024-02-22T14:46:00Z">
              <w:r w:rsidRPr="00343F01" w:rsidDel="00201166">
                <w:rPr>
                  <w:rFonts w:ascii="Calibri" w:hAnsi="Calibri" w:cs="Calibri"/>
                  <w:sz w:val="18"/>
                  <w:szCs w:val="18"/>
                </w:rPr>
                <w:delText>2</w:delText>
              </w:r>
              <w:r w:rsidR="0056467F" w:rsidRPr="00343F01" w:rsidDel="00201166">
                <w:rPr>
                  <w:rFonts w:ascii="Calibri" w:hAnsi="Calibri" w:cs="Calibri"/>
                  <w:sz w:val="18"/>
                  <w:szCs w:val="18"/>
                </w:rPr>
                <w:delText xml:space="preserve"> </w:delText>
              </w:r>
              <w:r w:rsidRPr="00343F01" w:rsidDel="00201166">
                <w:rPr>
                  <w:rFonts w:ascii="Calibri" w:hAnsi="Calibri" w:cs="Calibri"/>
                  <w:sz w:val="18"/>
                  <w:szCs w:val="18"/>
                </w:rPr>
                <w:delText>000</w:delText>
              </w:r>
            </w:del>
          </w:p>
        </w:tc>
        <w:tc>
          <w:tcPr>
            <w:tcW w:w="943" w:type="dxa"/>
            <w:tcBorders>
              <w:top w:val="nil"/>
              <w:left w:val="nil"/>
              <w:bottom w:val="single" w:sz="4" w:space="0" w:color="auto"/>
              <w:right w:val="single" w:sz="4" w:space="0" w:color="auto"/>
            </w:tcBorders>
            <w:shd w:val="clear" w:color="auto" w:fill="auto"/>
            <w:noWrap/>
            <w:vAlign w:val="center"/>
            <w:hideMark/>
          </w:tcPr>
          <w:p w14:paraId="01CBF83C" w14:textId="3F94A3C5" w:rsidR="00D32A3C" w:rsidRPr="00343F01" w:rsidDel="00201166" w:rsidRDefault="00D32A3C" w:rsidP="00D62BC5">
            <w:pPr>
              <w:spacing w:before="0" w:after="160"/>
              <w:jc w:val="left"/>
              <w:rPr>
                <w:del w:id="11822" w:author="Houyem Rais" w:date="2024-02-22T14:46:00Z"/>
                <w:rFonts w:eastAsia="Times New Roman" w:cstheme="minorHAnsi"/>
                <w:color w:val="000000"/>
                <w:sz w:val="18"/>
                <w:szCs w:val="18"/>
                <w:lang w:eastAsia="fr-FR"/>
              </w:rPr>
              <w:pPrChange w:id="11823" w:author="Houyem Rais" w:date="2024-02-22T14:49:00Z">
                <w:pPr>
                  <w:spacing w:before="0" w:after="0" w:line="240" w:lineRule="auto"/>
                  <w:jc w:val="center"/>
                </w:pPr>
              </w:pPrChange>
            </w:pPr>
            <w:del w:id="11824" w:author="Houyem Rais" w:date="2024-02-22T14:46:00Z">
              <w:r w:rsidRPr="00343F01" w:rsidDel="00201166">
                <w:rPr>
                  <w:rFonts w:ascii="Calibri" w:hAnsi="Calibri" w:cs="Calibri"/>
                  <w:sz w:val="18"/>
                  <w:szCs w:val="18"/>
                </w:rPr>
                <w:delText>5</w:delText>
              </w:r>
              <w:r w:rsidR="0056467F" w:rsidRPr="00343F01" w:rsidDel="00201166">
                <w:rPr>
                  <w:rFonts w:ascii="Calibri" w:hAnsi="Calibri" w:cs="Calibri"/>
                  <w:sz w:val="18"/>
                  <w:szCs w:val="18"/>
                </w:rPr>
                <w:delText xml:space="preserve"> </w:delText>
              </w:r>
              <w:r w:rsidRPr="00343F01" w:rsidDel="00201166">
                <w:rPr>
                  <w:rFonts w:ascii="Calibri" w:hAnsi="Calibri" w:cs="Calibri"/>
                  <w:sz w:val="18"/>
                  <w:szCs w:val="18"/>
                </w:rPr>
                <w:delText>000</w:delText>
              </w:r>
            </w:del>
          </w:p>
        </w:tc>
        <w:tc>
          <w:tcPr>
            <w:tcW w:w="993" w:type="dxa"/>
            <w:tcBorders>
              <w:top w:val="nil"/>
              <w:left w:val="nil"/>
              <w:bottom w:val="single" w:sz="4" w:space="0" w:color="auto"/>
              <w:right w:val="single" w:sz="4" w:space="0" w:color="auto"/>
            </w:tcBorders>
            <w:shd w:val="clear" w:color="auto" w:fill="auto"/>
            <w:noWrap/>
            <w:vAlign w:val="center"/>
            <w:hideMark/>
          </w:tcPr>
          <w:p w14:paraId="08FEB772" w14:textId="2B1DEE03" w:rsidR="00D32A3C" w:rsidRPr="00343F01" w:rsidDel="00201166" w:rsidRDefault="00D32A3C" w:rsidP="00D62BC5">
            <w:pPr>
              <w:spacing w:before="0" w:after="160"/>
              <w:jc w:val="left"/>
              <w:rPr>
                <w:del w:id="11825" w:author="Houyem Rais" w:date="2024-02-22T14:46:00Z"/>
                <w:rFonts w:eastAsia="Times New Roman" w:cstheme="minorHAnsi"/>
                <w:color w:val="000000"/>
                <w:sz w:val="18"/>
                <w:szCs w:val="18"/>
                <w:lang w:eastAsia="fr-FR"/>
              </w:rPr>
              <w:pPrChange w:id="11826" w:author="Houyem Rais" w:date="2024-02-22T14:49:00Z">
                <w:pPr>
                  <w:spacing w:before="0" w:after="0" w:line="240" w:lineRule="auto"/>
                  <w:jc w:val="center"/>
                </w:pPr>
              </w:pPrChange>
            </w:pPr>
            <w:del w:id="11827" w:author="Houyem Rais" w:date="2024-02-22T14:46:00Z">
              <w:r w:rsidRPr="00343F01" w:rsidDel="00201166">
                <w:rPr>
                  <w:rFonts w:ascii="Calibri" w:hAnsi="Calibri" w:cs="Calibri"/>
                  <w:sz w:val="18"/>
                  <w:szCs w:val="18"/>
                </w:rPr>
                <w:delText>2</w:delText>
              </w:r>
              <w:r w:rsidR="0056467F" w:rsidRPr="00343F01" w:rsidDel="00201166">
                <w:rPr>
                  <w:rFonts w:ascii="Calibri" w:hAnsi="Calibri" w:cs="Calibri"/>
                  <w:sz w:val="18"/>
                  <w:szCs w:val="18"/>
                </w:rPr>
                <w:delText xml:space="preserve"> </w:delText>
              </w:r>
              <w:r w:rsidRPr="00343F01" w:rsidDel="00201166">
                <w:rPr>
                  <w:rFonts w:ascii="Calibri" w:hAnsi="Calibri" w:cs="Calibri"/>
                  <w:sz w:val="18"/>
                  <w:szCs w:val="18"/>
                </w:rPr>
                <w:delText>500</w:delText>
              </w:r>
            </w:del>
          </w:p>
        </w:tc>
        <w:tc>
          <w:tcPr>
            <w:tcW w:w="1265" w:type="dxa"/>
            <w:tcBorders>
              <w:top w:val="nil"/>
              <w:left w:val="nil"/>
              <w:bottom w:val="single" w:sz="4" w:space="0" w:color="auto"/>
              <w:right w:val="single" w:sz="4" w:space="0" w:color="auto"/>
            </w:tcBorders>
            <w:shd w:val="clear" w:color="auto" w:fill="auto"/>
            <w:noWrap/>
            <w:vAlign w:val="center"/>
            <w:hideMark/>
          </w:tcPr>
          <w:p w14:paraId="2ED032E3" w14:textId="1F62F072" w:rsidR="00D32A3C" w:rsidRPr="00343F01" w:rsidDel="00201166" w:rsidRDefault="00D32A3C" w:rsidP="00D62BC5">
            <w:pPr>
              <w:spacing w:before="0" w:after="160"/>
              <w:jc w:val="left"/>
              <w:rPr>
                <w:del w:id="11828" w:author="Houyem Rais" w:date="2024-02-22T14:46:00Z"/>
                <w:rFonts w:eastAsia="Times New Roman" w:cstheme="minorHAnsi"/>
                <w:color w:val="000000"/>
                <w:sz w:val="18"/>
                <w:szCs w:val="18"/>
                <w:lang w:eastAsia="fr-FR"/>
              </w:rPr>
              <w:pPrChange w:id="11829" w:author="Houyem Rais" w:date="2024-02-22T14:49:00Z">
                <w:pPr>
                  <w:spacing w:before="0" w:after="0" w:line="240" w:lineRule="auto"/>
                  <w:jc w:val="center"/>
                </w:pPr>
              </w:pPrChange>
            </w:pPr>
            <w:del w:id="11830" w:author="Houyem Rais" w:date="2024-02-22T14:46:00Z">
              <w:r w:rsidRPr="00343F01" w:rsidDel="00201166">
                <w:rPr>
                  <w:rFonts w:ascii="Calibri" w:hAnsi="Calibri" w:cs="Calibri"/>
                  <w:sz w:val="18"/>
                  <w:szCs w:val="18"/>
                </w:rPr>
                <w:delText>4</w:delText>
              </w:r>
              <w:r w:rsidR="0056467F" w:rsidRPr="00343F01" w:rsidDel="00201166">
                <w:rPr>
                  <w:rFonts w:ascii="Calibri" w:hAnsi="Calibri" w:cs="Calibri"/>
                  <w:sz w:val="18"/>
                  <w:szCs w:val="18"/>
                </w:rPr>
                <w:delText xml:space="preserve"> </w:delText>
              </w:r>
              <w:r w:rsidRPr="00343F01" w:rsidDel="00201166">
                <w:rPr>
                  <w:rFonts w:ascii="Calibri" w:hAnsi="Calibri" w:cs="Calibri"/>
                  <w:sz w:val="18"/>
                  <w:szCs w:val="18"/>
                </w:rPr>
                <w:delText>000</w:delText>
              </w:r>
            </w:del>
          </w:p>
        </w:tc>
        <w:tc>
          <w:tcPr>
            <w:tcW w:w="861" w:type="dxa"/>
            <w:tcBorders>
              <w:top w:val="nil"/>
              <w:left w:val="nil"/>
              <w:bottom w:val="single" w:sz="4" w:space="0" w:color="auto"/>
              <w:right w:val="single" w:sz="4" w:space="0" w:color="auto"/>
            </w:tcBorders>
            <w:shd w:val="clear" w:color="auto" w:fill="FFFFFF" w:themeFill="background1"/>
            <w:noWrap/>
            <w:vAlign w:val="center"/>
            <w:hideMark/>
          </w:tcPr>
          <w:p w14:paraId="043CE7DB" w14:textId="20D41166" w:rsidR="00D32A3C" w:rsidRPr="00343F01" w:rsidDel="00201166" w:rsidRDefault="00D32A3C" w:rsidP="00D62BC5">
            <w:pPr>
              <w:spacing w:before="0" w:after="160"/>
              <w:jc w:val="left"/>
              <w:rPr>
                <w:del w:id="11831" w:author="Houyem Rais" w:date="2024-02-22T14:46:00Z"/>
                <w:rFonts w:eastAsia="Times New Roman" w:cstheme="minorHAnsi"/>
                <w:color w:val="000000"/>
                <w:sz w:val="18"/>
                <w:szCs w:val="18"/>
                <w:lang w:eastAsia="fr-FR"/>
              </w:rPr>
              <w:pPrChange w:id="11832" w:author="Houyem Rais" w:date="2024-02-22T14:49:00Z">
                <w:pPr>
                  <w:spacing w:before="0" w:after="0" w:line="240" w:lineRule="auto"/>
                  <w:jc w:val="center"/>
                </w:pPr>
              </w:pPrChange>
            </w:pPr>
            <w:del w:id="11833" w:author="Houyem Rais" w:date="2024-02-22T14:46:00Z">
              <w:r w:rsidRPr="00343F01" w:rsidDel="00201166">
                <w:rPr>
                  <w:rFonts w:ascii="Calibri" w:hAnsi="Calibri" w:cs="Calibri"/>
                  <w:color w:val="000000"/>
                  <w:sz w:val="18"/>
                  <w:szCs w:val="18"/>
                </w:rPr>
                <w:delText>-</w:delText>
              </w:r>
            </w:del>
          </w:p>
        </w:tc>
      </w:tr>
      <w:tr w:rsidR="00D32A3C" w:rsidRPr="00343F01" w:rsidDel="00201166" w14:paraId="544BDA9F" w14:textId="57BF5AF3" w:rsidTr="00367067">
        <w:trPr>
          <w:trHeight w:val="54"/>
          <w:del w:id="11834"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5E321C34" w14:textId="23E56DB3" w:rsidR="00D32A3C" w:rsidRPr="00343F01" w:rsidDel="00201166" w:rsidRDefault="00D32A3C" w:rsidP="00D62BC5">
            <w:pPr>
              <w:spacing w:before="0" w:after="160"/>
              <w:jc w:val="left"/>
              <w:rPr>
                <w:del w:id="11835" w:author="Houyem Rais" w:date="2024-02-22T14:46:00Z"/>
                <w:rFonts w:eastAsia="Times New Roman" w:cstheme="minorHAnsi"/>
                <w:b/>
                <w:bCs/>
                <w:color w:val="000000"/>
                <w:sz w:val="18"/>
                <w:szCs w:val="18"/>
                <w:lang w:eastAsia="fr-FR"/>
              </w:rPr>
              <w:pPrChange w:id="11836" w:author="Houyem Rais" w:date="2024-02-22T14:49:00Z">
                <w:pPr>
                  <w:spacing w:before="0" w:after="0" w:line="240" w:lineRule="auto"/>
                  <w:jc w:val="left"/>
                </w:pPr>
              </w:pPrChange>
            </w:pPr>
            <w:del w:id="11837" w:author="Houyem Rais" w:date="2024-02-22T14:46:00Z">
              <w:r w:rsidRPr="00343F01" w:rsidDel="00201166">
                <w:rPr>
                  <w:rFonts w:eastAsia="Times New Roman" w:cstheme="minorHAnsi"/>
                  <w:b/>
                  <w:bCs/>
                  <w:color w:val="000000"/>
                  <w:sz w:val="18"/>
                  <w:szCs w:val="18"/>
                  <w:lang w:eastAsia="fr-FR"/>
                </w:rPr>
                <w:delText>Total salaires annuels</w:delText>
              </w:r>
            </w:del>
          </w:p>
        </w:tc>
        <w:tc>
          <w:tcPr>
            <w:tcW w:w="1418" w:type="dxa"/>
            <w:tcBorders>
              <w:top w:val="nil"/>
              <w:left w:val="nil"/>
              <w:bottom w:val="single" w:sz="4" w:space="0" w:color="auto"/>
              <w:right w:val="single" w:sz="4" w:space="0" w:color="auto"/>
            </w:tcBorders>
            <w:shd w:val="clear" w:color="auto" w:fill="auto"/>
            <w:noWrap/>
            <w:vAlign w:val="center"/>
          </w:tcPr>
          <w:p w14:paraId="4370F089" w14:textId="2F936537" w:rsidR="00D32A3C" w:rsidRPr="00343F01" w:rsidDel="00201166" w:rsidRDefault="00D32A3C" w:rsidP="00D62BC5">
            <w:pPr>
              <w:spacing w:before="0" w:after="160"/>
              <w:jc w:val="left"/>
              <w:rPr>
                <w:del w:id="11838" w:author="Houyem Rais" w:date="2024-02-22T14:46:00Z"/>
                <w:b/>
                <w:bCs/>
                <w:sz w:val="18"/>
                <w:szCs w:val="18"/>
              </w:rPr>
              <w:pPrChange w:id="11839" w:author="Houyem Rais" w:date="2024-02-22T14:49:00Z">
                <w:pPr>
                  <w:spacing w:before="0" w:after="0" w:line="240" w:lineRule="auto"/>
                  <w:jc w:val="center"/>
                </w:pPr>
              </w:pPrChange>
            </w:pPr>
            <w:del w:id="11840" w:author="Houyem Rais" w:date="2024-02-22T14:46:00Z">
              <w:r w:rsidRPr="00343F01" w:rsidDel="00201166">
                <w:rPr>
                  <w:rFonts w:ascii="Calibri" w:hAnsi="Calibri" w:cs="Calibri"/>
                  <w:b/>
                  <w:bCs/>
                  <w:sz w:val="18"/>
                  <w:szCs w:val="18"/>
                </w:rPr>
                <w:delText>36</w:delText>
              </w:r>
              <w:r w:rsidR="008640D1"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1324" w:type="dxa"/>
            <w:tcBorders>
              <w:top w:val="nil"/>
              <w:left w:val="nil"/>
              <w:bottom w:val="single" w:sz="4" w:space="0" w:color="auto"/>
              <w:right w:val="single" w:sz="4" w:space="0" w:color="auto"/>
            </w:tcBorders>
            <w:shd w:val="clear" w:color="auto" w:fill="auto"/>
            <w:noWrap/>
            <w:vAlign w:val="center"/>
          </w:tcPr>
          <w:p w14:paraId="5EC8A0AB" w14:textId="6D57CE4C" w:rsidR="00D32A3C" w:rsidRPr="00343F01" w:rsidDel="00201166" w:rsidRDefault="00D32A3C" w:rsidP="00D62BC5">
            <w:pPr>
              <w:spacing w:before="0" w:after="160"/>
              <w:jc w:val="left"/>
              <w:rPr>
                <w:del w:id="11841" w:author="Houyem Rais" w:date="2024-02-22T14:46:00Z"/>
                <w:b/>
                <w:bCs/>
                <w:sz w:val="18"/>
                <w:szCs w:val="18"/>
              </w:rPr>
              <w:pPrChange w:id="11842" w:author="Houyem Rais" w:date="2024-02-22T14:49:00Z">
                <w:pPr>
                  <w:spacing w:before="0" w:after="0" w:line="240" w:lineRule="auto"/>
                  <w:jc w:val="center"/>
                </w:pPr>
              </w:pPrChange>
            </w:pPr>
            <w:del w:id="11843" w:author="Houyem Rais" w:date="2024-02-22T14:46:00Z">
              <w:r w:rsidRPr="00343F01" w:rsidDel="00201166">
                <w:rPr>
                  <w:rFonts w:ascii="Calibri" w:hAnsi="Calibri" w:cs="Calibri"/>
                  <w:b/>
                  <w:bCs/>
                  <w:sz w:val="18"/>
                  <w:szCs w:val="18"/>
                </w:rPr>
                <w:delText>18</w:delText>
              </w:r>
              <w:r w:rsidR="0056467F"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943" w:type="dxa"/>
            <w:tcBorders>
              <w:top w:val="nil"/>
              <w:left w:val="nil"/>
              <w:bottom w:val="single" w:sz="4" w:space="0" w:color="auto"/>
              <w:right w:val="single" w:sz="4" w:space="0" w:color="auto"/>
            </w:tcBorders>
            <w:shd w:val="clear" w:color="auto" w:fill="auto"/>
            <w:noWrap/>
            <w:vAlign w:val="center"/>
          </w:tcPr>
          <w:p w14:paraId="51C8A559" w14:textId="56A3F8EA" w:rsidR="00D32A3C" w:rsidRPr="00343F01" w:rsidDel="00201166" w:rsidRDefault="00D32A3C" w:rsidP="00D62BC5">
            <w:pPr>
              <w:spacing w:before="0" w:after="160"/>
              <w:jc w:val="left"/>
              <w:rPr>
                <w:del w:id="11844" w:author="Houyem Rais" w:date="2024-02-22T14:46:00Z"/>
                <w:b/>
                <w:bCs/>
                <w:sz w:val="18"/>
                <w:szCs w:val="18"/>
              </w:rPr>
              <w:pPrChange w:id="11845" w:author="Houyem Rais" w:date="2024-02-22T14:49:00Z">
                <w:pPr>
                  <w:spacing w:before="0" w:after="0" w:line="240" w:lineRule="auto"/>
                  <w:jc w:val="center"/>
                </w:pPr>
              </w:pPrChange>
            </w:pPr>
            <w:del w:id="11846" w:author="Houyem Rais" w:date="2024-02-22T14:46:00Z">
              <w:r w:rsidRPr="00343F01" w:rsidDel="00201166">
                <w:rPr>
                  <w:rFonts w:ascii="Calibri" w:hAnsi="Calibri" w:cs="Calibri"/>
                  <w:b/>
                  <w:bCs/>
                  <w:sz w:val="18"/>
                  <w:szCs w:val="18"/>
                </w:rPr>
                <w:delText>5</w:delText>
              </w:r>
              <w:r w:rsidR="0056467F"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993" w:type="dxa"/>
            <w:tcBorders>
              <w:top w:val="nil"/>
              <w:left w:val="nil"/>
              <w:bottom w:val="single" w:sz="4" w:space="0" w:color="auto"/>
              <w:right w:val="single" w:sz="4" w:space="0" w:color="auto"/>
            </w:tcBorders>
            <w:shd w:val="clear" w:color="auto" w:fill="auto"/>
            <w:noWrap/>
            <w:vAlign w:val="center"/>
          </w:tcPr>
          <w:p w14:paraId="197C3062" w14:textId="61F57B75" w:rsidR="00D32A3C" w:rsidRPr="00343F01" w:rsidDel="00201166" w:rsidRDefault="00D32A3C" w:rsidP="00D62BC5">
            <w:pPr>
              <w:spacing w:before="0" w:after="160"/>
              <w:jc w:val="left"/>
              <w:rPr>
                <w:del w:id="11847" w:author="Houyem Rais" w:date="2024-02-22T14:46:00Z"/>
                <w:b/>
                <w:bCs/>
                <w:sz w:val="18"/>
                <w:szCs w:val="18"/>
              </w:rPr>
              <w:pPrChange w:id="11848" w:author="Houyem Rais" w:date="2024-02-22T14:49:00Z">
                <w:pPr>
                  <w:spacing w:before="0" w:after="0" w:line="240" w:lineRule="auto"/>
                  <w:jc w:val="center"/>
                </w:pPr>
              </w:pPrChange>
            </w:pPr>
            <w:del w:id="11849" w:author="Houyem Rais" w:date="2024-02-22T14:46:00Z">
              <w:r w:rsidRPr="00343F01" w:rsidDel="00201166">
                <w:rPr>
                  <w:rFonts w:ascii="Calibri" w:hAnsi="Calibri" w:cs="Calibri"/>
                  <w:b/>
                  <w:bCs/>
                  <w:sz w:val="18"/>
                  <w:szCs w:val="18"/>
                </w:rPr>
                <w:delText>37</w:delText>
              </w:r>
              <w:r w:rsidR="0056467F"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500</w:delText>
              </w:r>
            </w:del>
          </w:p>
        </w:tc>
        <w:tc>
          <w:tcPr>
            <w:tcW w:w="1265" w:type="dxa"/>
            <w:tcBorders>
              <w:top w:val="nil"/>
              <w:left w:val="nil"/>
              <w:bottom w:val="single" w:sz="4" w:space="0" w:color="auto"/>
              <w:right w:val="single" w:sz="4" w:space="0" w:color="auto"/>
            </w:tcBorders>
            <w:shd w:val="clear" w:color="auto" w:fill="auto"/>
            <w:noWrap/>
            <w:vAlign w:val="center"/>
          </w:tcPr>
          <w:p w14:paraId="4C58EC67" w14:textId="1F636C59" w:rsidR="00D32A3C" w:rsidRPr="00343F01" w:rsidDel="00201166" w:rsidRDefault="00D32A3C" w:rsidP="00D62BC5">
            <w:pPr>
              <w:spacing w:before="0" w:after="160"/>
              <w:jc w:val="left"/>
              <w:rPr>
                <w:del w:id="11850" w:author="Houyem Rais" w:date="2024-02-22T14:46:00Z"/>
                <w:b/>
                <w:bCs/>
                <w:sz w:val="18"/>
                <w:szCs w:val="18"/>
              </w:rPr>
              <w:pPrChange w:id="11851" w:author="Houyem Rais" w:date="2024-02-22T14:49:00Z">
                <w:pPr>
                  <w:spacing w:before="0" w:after="0" w:line="240" w:lineRule="auto"/>
                  <w:jc w:val="center"/>
                </w:pPr>
              </w:pPrChange>
            </w:pPr>
            <w:del w:id="11852" w:author="Houyem Rais" w:date="2024-02-22T14:46:00Z">
              <w:r w:rsidRPr="00343F01" w:rsidDel="00201166">
                <w:rPr>
                  <w:rFonts w:ascii="Calibri" w:hAnsi="Calibri" w:cs="Calibri"/>
                  <w:b/>
                  <w:bCs/>
                  <w:sz w:val="18"/>
                  <w:szCs w:val="18"/>
                </w:rPr>
                <w:delText>12</w:delText>
              </w:r>
              <w:r w:rsidR="0056467F"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861" w:type="dxa"/>
            <w:tcBorders>
              <w:top w:val="nil"/>
              <w:left w:val="nil"/>
              <w:bottom w:val="single" w:sz="4" w:space="0" w:color="auto"/>
              <w:right w:val="single" w:sz="4" w:space="0" w:color="auto"/>
            </w:tcBorders>
            <w:shd w:val="clear" w:color="auto" w:fill="FFFFFF" w:themeFill="background1"/>
            <w:noWrap/>
            <w:vAlign w:val="center"/>
          </w:tcPr>
          <w:p w14:paraId="0A720C3B" w14:textId="6521AB8E" w:rsidR="00D32A3C" w:rsidRPr="00343F01" w:rsidDel="00201166" w:rsidRDefault="00D32A3C" w:rsidP="00D62BC5">
            <w:pPr>
              <w:spacing w:before="0" w:after="160"/>
              <w:jc w:val="left"/>
              <w:rPr>
                <w:del w:id="11853" w:author="Houyem Rais" w:date="2024-02-22T14:46:00Z"/>
                <w:rFonts w:eastAsia="Times New Roman" w:cstheme="minorHAnsi"/>
                <w:b/>
                <w:bCs/>
                <w:color w:val="000000"/>
                <w:sz w:val="18"/>
                <w:szCs w:val="18"/>
                <w:lang w:eastAsia="fr-FR"/>
              </w:rPr>
              <w:pPrChange w:id="11854" w:author="Houyem Rais" w:date="2024-02-22T14:49:00Z">
                <w:pPr>
                  <w:spacing w:before="0" w:after="0" w:line="240" w:lineRule="auto"/>
                  <w:jc w:val="center"/>
                </w:pPr>
              </w:pPrChange>
            </w:pPr>
            <w:del w:id="11855" w:author="Houyem Rais" w:date="2024-02-22T14:46:00Z">
              <w:r w:rsidRPr="00343F01" w:rsidDel="00201166">
                <w:rPr>
                  <w:rFonts w:ascii="Calibri" w:hAnsi="Calibri" w:cs="Calibri"/>
                  <w:b/>
                  <w:bCs/>
                  <w:color w:val="000000"/>
                  <w:sz w:val="18"/>
                  <w:szCs w:val="18"/>
                </w:rPr>
                <w:delText>108</w:delText>
              </w:r>
              <w:r w:rsidR="0056467F" w:rsidRPr="00343F01" w:rsidDel="00201166">
                <w:rPr>
                  <w:rFonts w:ascii="Calibri" w:hAnsi="Calibri" w:cs="Calibri"/>
                  <w:b/>
                  <w:bCs/>
                  <w:color w:val="000000"/>
                  <w:sz w:val="18"/>
                  <w:szCs w:val="18"/>
                </w:rPr>
                <w:delText xml:space="preserve"> </w:delText>
              </w:r>
              <w:r w:rsidRPr="00343F01" w:rsidDel="00201166">
                <w:rPr>
                  <w:rFonts w:ascii="Calibri" w:hAnsi="Calibri" w:cs="Calibri"/>
                  <w:b/>
                  <w:bCs/>
                  <w:color w:val="000000"/>
                  <w:sz w:val="18"/>
                  <w:szCs w:val="18"/>
                </w:rPr>
                <w:delText>500</w:delText>
              </w:r>
            </w:del>
          </w:p>
        </w:tc>
      </w:tr>
      <w:tr w:rsidR="00B26AB7" w:rsidRPr="00343F01" w:rsidDel="00201166" w14:paraId="58CB5C1B" w14:textId="06214233" w:rsidTr="00367067">
        <w:trPr>
          <w:trHeight w:val="54"/>
          <w:del w:id="11856" w:author="Houyem Rais" w:date="2024-02-22T14:46:00Z"/>
        </w:trPr>
        <w:tc>
          <w:tcPr>
            <w:tcW w:w="2836"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029338C" w14:textId="1D4008C1" w:rsidR="00B26AB7" w:rsidRPr="00343F01" w:rsidDel="00201166" w:rsidRDefault="00B26AB7" w:rsidP="00D62BC5">
            <w:pPr>
              <w:spacing w:before="0" w:after="160"/>
              <w:jc w:val="left"/>
              <w:rPr>
                <w:del w:id="11857" w:author="Houyem Rais" w:date="2024-02-22T14:46:00Z"/>
                <w:rFonts w:eastAsia="Times New Roman" w:cstheme="minorHAnsi"/>
                <w:b/>
                <w:bCs/>
                <w:color w:val="000000"/>
                <w:sz w:val="18"/>
                <w:szCs w:val="18"/>
                <w:lang w:eastAsia="fr-FR"/>
              </w:rPr>
              <w:pPrChange w:id="11858" w:author="Houyem Rais" w:date="2024-02-22T14:49:00Z">
                <w:pPr>
                  <w:spacing w:before="0" w:after="0" w:line="240" w:lineRule="auto"/>
                  <w:jc w:val="left"/>
                </w:pPr>
              </w:pPrChange>
            </w:pPr>
            <w:del w:id="11859" w:author="Houyem Rais" w:date="2024-02-22T14:46:00Z">
              <w:r w:rsidRPr="00343F01" w:rsidDel="00201166">
                <w:rPr>
                  <w:rFonts w:eastAsia="Times New Roman" w:cstheme="minorHAnsi"/>
                  <w:b/>
                  <w:bCs/>
                  <w:color w:val="000000"/>
                  <w:sz w:val="18"/>
                  <w:szCs w:val="18"/>
                  <w:lang w:eastAsia="fr-FR"/>
                </w:rPr>
                <w:delText>Nigéria</w:delText>
              </w:r>
            </w:del>
          </w:p>
        </w:tc>
        <w:tc>
          <w:tcPr>
            <w:tcW w:w="1418" w:type="dxa"/>
            <w:tcBorders>
              <w:top w:val="single" w:sz="4" w:space="0" w:color="auto"/>
              <w:left w:val="nil"/>
              <w:bottom w:val="single" w:sz="4" w:space="0" w:color="auto"/>
              <w:right w:val="single" w:sz="4" w:space="0" w:color="auto"/>
            </w:tcBorders>
            <w:shd w:val="clear" w:color="auto" w:fill="F7CAAC" w:themeFill="accent2" w:themeFillTint="66"/>
          </w:tcPr>
          <w:p w14:paraId="17AB3A95" w14:textId="3C9C8D82" w:rsidR="00B26AB7" w:rsidRPr="00343F01" w:rsidDel="00201166" w:rsidRDefault="00B26AB7" w:rsidP="00D62BC5">
            <w:pPr>
              <w:spacing w:before="0" w:after="160"/>
              <w:jc w:val="left"/>
              <w:rPr>
                <w:del w:id="11860" w:author="Houyem Rais" w:date="2024-02-22T14:46:00Z"/>
                <w:rFonts w:eastAsia="Times New Roman" w:cstheme="minorHAnsi"/>
                <w:b/>
                <w:bCs/>
                <w:color w:val="000000"/>
                <w:sz w:val="18"/>
                <w:szCs w:val="18"/>
                <w:lang w:eastAsia="fr-FR"/>
              </w:rPr>
              <w:pPrChange w:id="11861" w:author="Houyem Rais" w:date="2024-02-22T14:49:00Z">
                <w:pPr>
                  <w:spacing w:before="0" w:after="0" w:line="240" w:lineRule="auto"/>
                  <w:jc w:val="center"/>
                </w:pPr>
              </w:pPrChange>
            </w:pPr>
          </w:p>
        </w:tc>
        <w:tc>
          <w:tcPr>
            <w:tcW w:w="1324" w:type="dxa"/>
            <w:tcBorders>
              <w:top w:val="single" w:sz="4" w:space="0" w:color="auto"/>
              <w:left w:val="nil"/>
              <w:bottom w:val="single" w:sz="4" w:space="0" w:color="auto"/>
              <w:right w:val="single" w:sz="4" w:space="0" w:color="auto"/>
            </w:tcBorders>
            <w:shd w:val="clear" w:color="auto" w:fill="F7CAAC" w:themeFill="accent2" w:themeFillTint="66"/>
          </w:tcPr>
          <w:p w14:paraId="1EF32CDD" w14:textId="5CED934F" w:rsidR="00B26AB7" w:rsidRPr="00343F01" w:rsidDel="00201166" w:rsidRDefault="00B26AB7" w:rsidP="00D62BC5">
            <w:pPr>
              <w:spacing w:before="0" w:after="160"/>
              <w:jc w:val="left"/>
              <w:rPr>
                <w:del w:id="11862" w:author="Houyem Rais" w:date="2024-02-22T14:46:00Z"/>
                <w:rFonts w:eastAsia="Times New Roman" w:cstheme="minorHAnsi"/>
                <w:b/>
                <w:bCs/>
                <w:color w:val="000000"/>
                <w:sz w:val="18"/>
                <w:szCs w:val="18"/>
                <w:lang w:eastAsia="fr-FR"/>
              </w:rPr>
              <w:pPrChange w:id="11863" w:author="Houyem Rais" w:date="2024-02-22T14:49:00Z">
                <w:pPr>
                  <w:spacing w:before="0" w:after="0" w:line="240" w:lineRule="auto"/>
                  <w:jc w:val="center"/>
                </w:pPr>
              </w:pPrChange>
            </w:pPr>
          </w:p>
        </w:tc>
        <w:tc>
          <w:tcPr>
            <w:tcW w:w="943" w:type="dxa"/>
            <w:tcBorders>
              <w:top w:val="single" w:sz="4" w:space="0" w:color="auto"/>
              <w:left w:val="nil"/>
              <w:bottom w:val="single" w:sz="4" w:space="0" w:color="auto"/>
              <w:right w:val="single" w:sz="4" w:space="0" w:color="auto"/>
            </w:tcBorders>
            <w:shd w:val="clear" w:color="auto" w:fill="F7CAAC" w:themeFill="accent2" w:themeFillTint="66"/>
          </w:tcPr>
          <w:p w14:paraId="720CDFBE" w14:textId="21392ACC" w:rsidR="00B26AB7" w:rsidRPr="00343F01" w:rsidDel="00201166" w:rsidRDefault="00B26AB7" w:rsidP="00D62BC5">
            <w:pPr>
              <w:spacing w:before="0" w:after="160"/>
              <w:jc w:val="left"/>
              <w:rPr>
                <w:del w:id="11864" w:author="Houyem Rais" w:date="2024-02-22T14:46:00Z"/>
                <w:rFonts w:eastAsia="Times New Roman" w:cstheme="minorHAnsi"/>
                <w:b/>
                <w:bCs/>
                <w:color w:val="000000"/>
                <w:sz w:val="18"/>
                <w:szCs w:val="18"/>
                <w:lang w:eastAsia="fr-FR"/>
              </w:rPr>
              <w:pPrChange w:id="11865" w:author="Houyem Rais" w:date="2024-02-22T14:49:00Z">
                <w:pPr>
                  <w:spacing w:before="0" w:after="0" w:line="240" w:lineRule="auto"/>
                  <w:jc w:val="left"/>
                </w:pPr>
              </w:pPrChange>
            </w:pPr>
          </w:p>
        </w:tc>
        <w:tc>
          <w:tcPr>
            <w:tcW w:w="993" w:type="dxa"/>
            <w:tcBorders>
              <w:top w:val="single" w:sz="4" w:space="0" w:color="auto"/>
              <w:left w:val="nil"/>
              <w:bottom w:val="single" w:sz="4" w:space="0" w:color="auto"/>
              <w:right w:val="single" w:sz="4" w:space="0" w:color="auto"/>
            </w:tcBorders>
            <w:shd w:val="clear" w:color="auto" w:fill="F7CAAC" w:themeFill="accent2" w:themeFillTint="66"/>
          </w:tcPr>
          <w:p w14:paraId="72F06479" w14:textId="292B9992" w:rsidR="00B26AB7" w:rsidRPr="00343F01" w:rsidDel="00201166" w:rsidRDefault="00B26AB7" w:rsidP="00D62BC5">
            <w:pPr>
              <w:spacing w:before="0" w:after="160"/>
              <w:jc w:val="left"/>
              <w:rPr>
                <w:del w:id="11866" w:author="Houyem Rais" w:date="2024-02-22T14:46:00Z"/>
                <w:rFonts w:eastAsia="Times New Roman" w:cstheme="minorHAnsi"/>
                <w:b/>
                <w:bCs/>
                <w:color w:val="000000"/>
                <w:sz w:val="18"/>
                <w:szCs w:val="18"/>
                <w:lang w:eastAsia="fr-FR"/>
              </w:rPr>
              <w:pPrChange w:id="11867" w:author="Houyem Rais" w:date="2024-02-22T14:49:00Z">
                <w:pPr>
                  <w:spacing w:before="0" w:after="0" w:line="240" w:lineRule="auto"/>
                  <w:jc w:val="left"/>
                </w:pPr>
              </w:pPrChange>
            </w:pPr>
          </w:p>
        </w:tc>
        <w:tc>
          <w:tcPr>
            <w:tcW w:w="1265" w:type="dxa"/>
            <w:tcBorders>
              <w:top w:val="single" w:sz="4" w:space="0" w:color="auto"/>
              <w:left w:val="nil"/>
              <w:bottom w:val="single" w:sz="4" w:space="0" w:color="auto"/>
              <w:right w:val="single" w:sz="4" w:space="0" w:color="auto"/>
            </w:tcBorders>
            <w:shd w:val="clear" w:color="auto" w:fill="F7CAAC" w:themeFill="accent2" w:themeFillTint="66"/>
          </w:tcPr>
          <w:p w14:paraId="0B4B57E4" w14:textId="08AF3821" w:rsidR="00B26AB7" w:rsidRPr="00343F01" w:rsidDel="00201166" w:rsidRDefault="00B26AB7" w:rsidP="00D62BC5">
            <w:pPr>
              <w:spacing w:before="0" w:after="160"/>
              <w:jc w:val="left"/>
              <w:rPr>
                <w:del w:id="11868" w:author="Houyem Rais" w:date="2024-02-22T14:46:00Z"/>
                <w:rFonts w:eastAsia="Times New Roman" w:cstheme="minorHAnsi"/>
                <w:b/>
                <w:bCs/>
                <w:color w:val="000000"/>
                <w:sz w:val="18"/>
                <w:szCs w:val="18"/>
                <w:lang w:eastAsia="fr-FR"/>
              </w:rPr>
              <w:pPrChange w:id="11869" w:author="Houyem Rais" w:date="2024-02-22T14:49:00Z">
                <w:pPr>
                  <w:spacing w:before="0" w:after="0" w:line="240" w:lineRule="auto"/>
                  <w:jc w:val="left"/>
                </w:pPr>
              </w:pPrChange>
            </w:pPr>
          </w:p>
        </w:tc>
        <w:tc>
          <w:tcPr>
            <w:tcW w:w="861" w:type="dxa"/>
            <w:tcBorders>
              <w:top w:val="single" w:sz="4" w:space="0" w:color="auto"/>
              <w:left w:val="nil"/>
              <w:bottom w:val="single" w:sz="4" w:space="0" w:color="auto"/>
              <w:right w:val="single" w:sz="4" w:space="0" w:color="auto"/>
            </w:tcBorders>
            <w:shd w:val="clear" w:color="auto" w:fill="F7CAAC" w:themeFill="accent2" w:themeFillTint="66"/>
          </w:tcPr>
          <w:p w14:paraId="647788E3" w14:textId="45090568" w:rsidR="00B26AB7" w:rsidRPr="00343F01" w:rsidDel="00201166" w:rsidRDefault="00B26AB7" w:rsidP="00D62BC5">
            <w:pPr>
              <w:spacing w:before="0" w:after="160"/>
              <w:jc w:val="left"/>
              <w:rPr>
                <w:del w:id="11870" w:author="Houyem Rais" w:date="2024-02-22T14:46:00Z"/>
                <w:rFonts w:eastAsia="Times New Roman" w:cstheme="minorHAnsi"/>
                <w:b/>
                <w:bCs/>
                <w:color w:val="000000"/>
                <w:sz w:val="18"/>
                <w:szCs w:val="18"/>
                <w:lang w:eastAsia="fr-FR"/>
              </w:rPr>
              <w:pPrChange w:id="11871" w:author="Houyem Rais" w:date="2024-02-22T14:49:00Z">
                <w:pPr>
                  <w:spacing w:before="0" w:after="0" w:line="240" w:lineRule="auto"/>
                  <w:jc w:val="left"/>
                </w:pPr>
              </w:pPrChange>
            </w:pPr>
          </w:p>
        </w:tc>
      </w:tr>
      <w:tr w:rsidR="00B26AB7" w:rsidRPr="00343F01" w:rsidDel="00201166" w14:paraId="077EF4C4" w14:textId="2F3C062F" w:rsidTr="00367067">
        <w:trPr>
          <w:trHeight w:val="54"/>
          <w:tblHeader/>
          <w:del w:id="11872" w:author="Houyem Rais" w:date="2024-02-22T14:46:00Z"/>
        </w:trPr>
        <w:tc>
          <w:tcPr>
            <w:tcW w:w="2836"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2B2C0C1F" w14:textId="6B9F4AF6" w:rsidR="00B26AB7" w:rsidRPr="00343F01" w:rsidDel="00201166" w:rsidRDefault="00B26AB7" w:rsidP="00D62BC5">
            <w:pPr>
              <w:spacing w:before="0" w:after="160"/>
              <w:jc w:val="left"/>
              <w:rPr>
                <w:del w:id="11873" w:author="Houyem Rais" w:date="2024-02-22T14:46:00Z"/>
                <w:rFonts w:eastAsia="Times New Roman" w:cstheme="minorHAnsi"/>
                <w:b/>
                <w:bCs/>
                <w:color w:val="000000"/>
                <w:sz w:val="18"/>
                <w:szCs w:val="18"/>
                <w:lang w:eastAsia="fr-FR"/>
              </w:rPr>
              <w:pPrChange w:id="11874" w:author="Houyem Rais" w:date="2024-02-22T14:49:00Z">
                <w:pPr>
                  <w:spacing w:before="0" w:after="0" w:line="240" w:lineRule="auto"/>
                  <w:jc w:val="left"/>
                </w:pPr>
              </w:pPrChange>
            </w:pPr>
            <w:del w:id="11875" w:author="Houyem Rais" w:date="2024-02-22T14:46:00Z">
              <w:r w:rsidRPr="00343F01" w:rsidDel="00201166">
                <w:rPr>
                  <w:rFonts w:eastAsia="Times New Roman" w:cstheme="minorHAnsi"/>
                  <w:b/>
                  <w:bCs/>
                  <w:color w:val="000000"/>
                  <w:sz w:val="18"/>
                  <w:szCs w:val="18"/>
                  <w:lang w:eastAsia="fr-FR"/>
                </w:rPr>
                <w:delText>Lot contractuel D</w:delText>
              </w:r>
            </w:del>
          </w:p>
        </w:tc>
        <w:tc>
          <w:tcPr>
            <w:tcW w:w="1418" w:type="dxa"/>
            <w:tcBorders>
              <w:top w:val="single" w:sz="4" w:space="0" w:color="auto"/>
              <w:left w:val="nil"/>
              <w:bottom w:val="single" w:sz="4" w:space="0" w:color="auto"/>
              <w:right w:val="single" w:sz="4" w:space="0" w:color="auto"/>
            </w:tcBorders>
            <w:shd w:val="clear" w:color="auto" w:fill="BDD6EE" w:themeFill="accent5" w:themeFillTint="66"/>
          </w:tcPr>
          <w:p w14:paraId="53D9CEF6" w14:textId="590BB441" w:rsidR="00B26AB7" w:rsidRPr="00343F01" w:rsidDel="00201166" w:rsidRDefault="00B26AB7" w:rsidP="00D62BC5">
            <w:pPr>
              <w:spacing w:before="0" w:after="160"/>
              <w:jc w:val="left"/>
              <w:rPr>
                <w:del w:id="11876" w:author="Houyem Rais" w:date="2024-02-22T14:46:00Z"/>
                <w:rFonts w:eastAsia="Times New Roman" w:cstheme="minorHAnsi"/>
                <w:b/>
                <w:bCs/>
                <w:color w:val="000000"/>
                <w:sz w:val="18"/>
                <w:szCs w:val="18"/>
                <w:lang w:eastAsia="fr-FR"/>
              </w:rPr>
              <w:pPrChange w:id="11877" w:author="Houyem Rais" w:date="2024-02-22T14:49:00Z">
                <w:pPr>
                  <w:spacing w:before="0" w:after="0" w:line="240" w:lineRule="auto"/>
                  <w:jc w:val="center"/>
                </w:pPr>
              </w:pPrChange>
            </w:pPr>
          </w:p>
        </w:tc>
        <w:tc>
          <w:tcPr>
            <w:tcW w:w="1324" w:type="dxa"/>
            <w:tcBorders>
              <w:top w:val="single" w:sz="4" w:space="0" w:color="auto"/>
              <w:left w:val="nil"/>
              <w:bottom w:val="single" w:sz="4" w:space="0" w:color="auto"/>
              <w:right w:val="single" w:sz="4" w:space="0" w:color="auto"/>
            </w:tcBorders>
            <w:shd w:val="clear" w:color="auto" w:fill="BDD6EE" w:themeFill="accent5" w:themeFillTint="66"/>
          </w:tcPr>
          <w:p w14:paraId="65E59B11" w14:textId="310F093E" w:rsidR="00B26AB7" w:rsidRPr="00343F01" w:rsidDel="00201166" w:rsidRDefault="00B26AB7" w:rsidP="00D62BC5">
            <w:pPr>
              <w:spacing w:before="0" w:after="160"/>
              <w:jc w:val="left"/>
              <w:rPr>
                <w:del w:id="11878" w:author="Houyem Rais" w:date="2024-02-22T14:46:00Z"/>
                <w:rFonts w:eastAsia="Times New Roman" w:cstheme="minorHAnsi"/>
                <w:b/>
                <w:bCs/>
                <w:color w:val="000000"/>
                <w:sz w:val="18"/>
                <w:szCs w:val="18"/>
                <w:lang w:eastAsia="fr-FR"/>
              </w:rPr>
              <w:pPrChange w:id="11879" w:author="Houyem Rais" w:date="2024-02-22T14:49:00Z">
                <w:pPr>
                  <w:spacing w:before="0" w:after="0" w:line="240" w:lineRule="auto"/>
                  <w:jc w:val="center"/>
                </w:pPr>
              </w:pPrChange>
            </w:pPr>
          </w:p>
        </w:tc>
        <w:tc>
          <w:tcPr>
            <w:tcW w:w="943" w:type="dxa"/>
            <w:tcBorders>
              <w:top w:val="single" w:sz="4" w:space="0" w:color="auto"/>
              <w:left w:val="nil"/>
              <w:bottom w:val="single" w:sz="4" w:space="0" w:color="auto"/>
              <w:right w:val="single" w:sz="4" w:space="0" w:color="auto"/>
            </w:tcBorders>
            <w:shd w:val="clear" w:color="auto" w:fill="BDD6EE" w:themeFill="accent5" w:themeFillTint="66"/>
          </w:tcPr>
          <w:p w14:paraId="347AC400" w14:textId="28E24B05" w:rsidR="00B26AB7" w:rsidRPr="00343F01" w:rsidDel="00201166" w:rsidRDefault="00B26AB7" w:rsidP="00D62BC5">
            <w:pPr>
              <w:spacing w:before="0" w:after="160"/>
              <w:jc w:val="left"/>
              <w:rPr>
                <w:del w:id="11880" w:author="Houyem Rais" w:date="2024-02-22T14:46:00Z"/>
                <w:rFonts w:eastAsia="Times New Roman" w:cstheme="minorHAnsi"/>
                <w:b/>
                <w:bCs/>
                <w:color w:val="000000"/>
                <w:sz w:val="18"/>
                <w:szCs w:val="18"/>
                <w:lang w:eastAsia="fr-FR"/>
              </w:rPr>
              <w:pPrChange w:id="11881" w:author="Houyem Rais" w:date="2024-02-22T14:49:00Z">
                <w:pPr>
                  <w:spacing w:before="0" w:after="0" w:line="240" w:lineRule="auto"/>
                  <w:jc w:val="left"/>
                </w:pPr>
              </w:pPrChange>
            </w:pPr>
          </w:p>
        </w:tc>
        <w:tc>
          <w:tcPr>
            <w:tcW w:w="993" w:type="dxa"/>
            <w:tcBorders>
              <w:top w:val="single" w:sz="4" w:space="0" w:color="auto"/>
              <w:left w:val="nil"/>
              <w:bottom w:val="single" w:sz="4" w:space="0" w:color="auto"/>
              <w:right w:val="single" w:sz="4" w:space="0" w:color="auto"/>
            </w:tcBorders>
            <w:shd w:val="clear" w:color="auto" w:fill="BDD6EE" w:themeFill="accent5" w:themeFillTint="66"/>
          </w:tcPr>
          <w:p w14:paraId="64BE1242" w14:textId="0C64BAD6" w:rsidR="00B26AB7" w:rsidRPr="00343F01" w:rsidDel="00201166" w:rsidRDefault="00B26AB7" w:rsidP="00D62BC5">
            <w:pPr>
              <w:spacing w:before="0" w:after="160"/>
              <w:jc w:val="left"/>
              <w:rPr>
                <w:del w:id="11882" w:author="Houyem Rais" w:date="2024-02-22T14:46:00Z"/>
                <w:rFonts w:eastAsia="Times New Roman" w:cstheme="minorHAnsi"/>
                <w:b/>
                <w:bCs/>
                <w:color w:val="000000"/>
                <w:sz w:val="18"/>
                <w:szCs w:val="18"/>
                <w:lang w:eastAsia="fr-FR"/>
              </w:rPr>
              <w:pPrChange w:id="11883" w:author="Houyem Rais" w:date="2024-02-22T14:49:00Z">
                <w:pPr>
                  <w:spacing w:before="0" w:after="0" w:line="240" w:lineRule="auto"/>
                  <w:jc w:val="left"/>
                </w:pPr>
              </w:pPrChange>
            </w:pPr>
          </w:p>
        </w:tc>
        <w:tc>
          <w:tcPr>
            <w:tcW w:w="1265" w:type="dxa"/>
            <w:tcBorders>
              <w:top w:val="single" w:sz="4" w:space="0" w:color="auto"/>
              <w:left w:val="nil"/>
              <w:bottom w:val="single" w:sz="4" w:space="0" w:color="auto"/>
              <w:right w:val="single" w:sz="4" w:space="0" w:color="auto"/>
            </w:tcBorders>
            <w:shd w:val="clear" w:color="auto" w:fill="BDD6EE" w:themeFill="accent5" w:themeFillTint="66"/>
          </w:tcPr>
          <w:p w14:paraId="6ACF5B25" w14:textId="0F606A2E" w:rsidR="00B26AB7" w:rsidRPr="00343F01" w:rsidDel="00201166" w:rsidRDefault="00B26AB7" w:rsidP="00D62BC5">
            <w:pPr>
              <w:spacing w:before="0" w:after="160"/>
              <w:jc w:val="left"/>
              <w:rPr>
                <w:del w:id="11884" w:author="Houyem Rais" w:date="2024-02-22T14:46:00Z"/>
                <w:rFonts w:eastAsia="Times New Roman" w:cstheme="minorHAnsi"/>
                <w:b/>
                <w:bCs/>
                <w:color w:val="000000"/>
                <w:sz w:val="18"/>
                <w:szCs w:val="18"/>
                <w:lang w:eastAsia="fr-FR"/>
              </w:rPr>
              <w:pPrChange w:id="11885" w:author="Houyem Rais" w:date="2024-02-22T14:49:00Z">
                <w:pPr>
                  <w:spacing w:before="0" w:after="0" w:line="240" w:lineRule="auto"/>
                  <w:jc w:val="left"/>
                </w:pPr>
              </w:pPrChange>
            </w:pPr>
          </w:p>
        </w:tc>
        <w:tc>
          <w:tcPr>
            <w:tcW w:w="861" w:type="dxa"/>
            <w:tcBorders>
              <w:top w:val="single" w:sz="4" w:space="0" w:color="auto"/>
              <w:left w:val="nil"/>
              <w:bottom w:val="single" w:sz="4" w:space="0" w:color="auto"/>
              <w:right w:val="single" w:sz="4" w:space="0" w:color="auto"/>
            </w:tcBorders>
            <w:shd w:val="clear" w:color="auto" w:fill="BDD6EE" w:themeFill="accent5" w:themeFillTint="66"/>
          </w:tcPr>
          <w:p w14:paraId="2FE88D3C" w14:textId="00D6104D" w:rsidR="00B26AB7" w:rsidRPr="00343F01" w:rsidDel="00201166" w:rsidRDefault="00B26AB7" w:rsidP="00D62BC5">
            <w:pPr>
              <w:spacing w:before="0" w:after="160"/>
              <w:jc w:val="left"/>
              <w:rPr>
                <w:del w:id="11886" w:author="Houyem Rais" w:date="2024-02-22T14:46:00Z"/>
                <w:rFonts w:eastAsia="Times New Roman" w:cstheme="minorHAnsi"/>
                <w:b/>
                <w:bCs/>
                <w:color w:val="000000"/>
                <w:sz w:val="18"/>
                <w:szCs w:val="18"/>
                <w:lang w:eastAsia="fr-FR"/>
              </w:rPr>
              <w:pPrChange w:id="11887" w:author="Houyem Rais" w:date="2024-02-22T14:49:00Z">
                <w:pPr>
                  <w:spacing w:before="0" w:after="0" w:line="240" w:lineRule="auto"/>
                  <w:jc w:val="left"/>
                </w:pPr>
              </w:pPrChange>
            </w:pPr>
          </w:p>
        </w:tc>
      </w:tr>
      <w:tr w:rsidR="00B26AB7" w:rsidRPr="00343F01" w:rsidDel="00201166" w14:paraId="5637A9ED" w14:textId="1BD1CD35" w:rsidTr="00367067">
        <w:trPr>
          <w:trHeight w:val="232"/>
          <w:del w:id="11888"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2C80BEFF" w14:textId="68732F53" w:rsidR="00B26AB7" w:rsidRPr="00AE2CFB" w:rsidDel="00201166" w:rsidRDefault="00B26AB7" w:rsidP="00D62BC5">
            <w:pPr>
              <w:spacing w:before="0" w:after="160"/>
              <w:jc w:val="left"/>
              <w:rPr>
                <w:del w:id="11889" w:author="Houyem Rais" w:date="2024-02-22T14:46:00Z"/>
                <w:rFonts w:eastAsia="Times New Roman" w:cstheme="minorHAnsi"/>
                <w:color w:val="000000"/>
                <w:sz w:val="18"/>
                <w:szCs w:val="18"/>
                <w:lang w:eastAsia="fr-FR"/>
              </w:rPr>
              <w:pPrChange w:id="11890" w:author="Houyem Rais" w:date="2024-02-22T14:49:00Z">
                <w:pPr>
                  <w:spacing w:before="0" w:after="0" w:line="240" w:lineRule="auto"/>
                  <w:jc w:val="left"/>
                </w:pPr>
              </w:pPrChange>
            </w:pPr>
            <w:del w:id="11891" w:author="Houyem Rais" w:date="2024-02-22T14:46:00Z">
              <w:r w:rsidRPr="00AE2CFB" w:rsidDel="00201166">
                <w:rPr>
                  <w:rFonts w:eastAsia="Times New Roman" w:cstheme="minorHAnsi"/>
                  <w:color w:val="000000"/>
                  <w:sz w:val="18"/>
                  <w:szCs w:val="18"/>
                  <w:lang w:eastAsia="fr-FR"/>
                </w:rPr>
                <w:delText> </w:delText>
              </w:r>
              <w:r w:rsidR="00AE2CFB" w:rsidRPr="00AE2CFB" w:rsidDel="00201166">
                <w:rPr>
                  <w:rFonts w:eastAsia="Times New Roman" w:cstheme="minorHAnsi"/>
                  <w:color w:val="000000"/>
                  <w:sz w:val="18"/>
                  <w:szCs w:val="18"/>
                  <w:lang w:eastAsia="fr-FR"/>
                </w:rPr>
                <w:delText>Administration</w:delText>
              </w:r>
            </w:del>
          </w:p>
        </w:tc>
        <w:tc>
          <w:tcPr>
            <w:tcW w:w="1418" w:type="dxa"/>
            <w:tcBorders>
              <w:top w:val="nil"/>
              <w:left w:val="nil"/>
              <w:bottom w:val="single" w:sz="4" w:space="0" w:color="auto"/>
              <w:right w:val="single" w:sz="4" w:space="0" w:color="auto"/>
            </w:tcBorders>
            <w:shd w:val="clear" w:color="auto" w:fill="auto"/>
            <w:vAlign w:val="center"/>
            <w:hideMark/>
          </w:tcPr>
          <w:p w14:paraId="622C1487" w14:textId="25EB720C" w:rsidR="00B26AB7" w:rsidRPr="00343F01" w:rsidDel="00201166" w:rsidRDefault="00B26AB7" w:rsidP="00D62BC5">
            <w:pPr>
              <w:spacing w:before="0" w:after="160"/>
              <w:jc w:val="left"/>
              <w:rPr>
                <w:del w:id="11892" w:author="Houyem Rais" w:date="2024-02-22T14:46:00Z"/>
                <w:rFonts w:eastAsia="Times New Roman" w:cstheme="minorHAnsi"/>
                <w:color w:val="000000"/>
                <w:sz w:val="18"/>
                <w:szCs w:val="18"/>
                <w:lang w:eastAsia="fr-FR"/>
              </w:rPr>
              <w:pPrChange w:id="11893" w:author="Houyem Rais" w:date="2024-02-22T14:49:00Z">
                <w:pPr>
                  <w:spacing w:before="0" w:after="0" w:line="240" w:lineRule="auto"/>
                  <w:jc w:val="center"/>
                </w:pPr>
              </w:pPrChange>
            </w:pPr>
          </w:p>
        </w:tc>
        <w:tc>
          <w:tcPr>
            <w:tcW w:w="1324" w:type="dxa"/>
            <w:tcBorders>
              <w:top w:val="nil"/>
              <w:left w:val="nil"/>
              <w:bottom w:val="single" w:sz="4" w:space="0" w:color="auto"/>
              <w:right w:val="single" w:sz="4" w:space="0" w:color="auto"/>
            </w:tcBorders>
            <w:shd w:val="clear" w:color="auto" w:fill="auto"/>
            <w:vAlign w:val="center"/>
            <w:hideMark/>
          </w:tcPr>
          <w:p w14:paraId="501C5B5B" w14:textId="5483099B" w:rsidR="00B26AB7" w:rsidRPr="00343F01" w:rsidDel="00201166" w:rsidRDefault="00B26AB7" w:rsidP="00D62BC5">
            <w:pPr>
              <w:spacing w:before="0" w:after="160"/>
              <w:jc w:val="left"/>
              <w:rPr>
                <w:del w:id="11894" w:author="Houyem Rais" w:date="2024-02-22T14:46:00Z"/>
                <w:rFonts w:eastAsia="Times New Roman" w:cstheme="minorHAnsi"/>
                <w:color w:val="000000"/>
                <w:sz w:val="18"/>
                <w:szCs w:val="18"/>
                <w:lang w:eastAsia="fr-FR"/>
              </w:rPr>
              <w:pPrChange w:id="11895" w:author="Houyem Rais" w:date="2024-02-22T14:49:00Z">
                <w:pPr>
                  <w:spacing w:before="0" w:after="0" w:line="240" w:lineRule="auto"/>
                  <w:jc w:val="center"/>
                </w:pPr>
              </w:pPrChange>
            </w:pPr>
          </w:p>
        </w:tc>
        <w:tc>
          <w:tcPr>
            <w:tcW w:w="943" w:type="dxa"/>
            <w:tcBorders>
              <w:top w:val="nil"/>
              <w:left w:val="nil"/>
              <w:bottom w:val="single" w:sz="4" w:space="0" w:color="auto"/>
              <w:right w:val="single" w:sz="4" w:space="0" w:color="auto"/>
            </w:tcBorders>
            <w:shd w:val="clear" w:color="auto" w:fill="auto"/>
            <w:vAlign w:val="center"/>
            <w:hideMark/>
          </w:tcPr>
          <w:p w14:paraId="6AE98381" w14:textId="208A858A" w:rsidR="00B26AB7" w:rsidRPr="00343F01" w:rsidDel="00201166" w:rsidRDefault="00B26AB7" w:rsidP="00D62BC5">
            <w:pPr>
              <w:spacing w:before="0" w:after="160"/>
              <w:jc w:val="left"/>
              <w:rPr>
                <w:del w:id="11896" w:author="Houyem Rais" w:date="2024-02-22T14:46:00Z"/>
                <w:rFonts w:eastAsia="Times New Roman" w:cstheme="minorHAnsi"/>
                <w:color w:val="000000"/>
                <w:sz w:val="18"/>
                <w:szCs w:val="18"/>
                <w:lang w:eastAsia="fr-FR"/>
              </w:rPr>
              <w:pPrChange w:id="11897" w:author="Houyem Rais" w:date="2024-02-22T14:49:00Z">
                <w:pPr>
                  <w:spacing w:before="0" w:after="0" w:line="240" w:lineRule="auto"/>
                  <w:jc w:val="center"/>
                </w:pPr>
              </w:pPrChange>
            </w:pPr>
            <w:del w:id="11898" w:author="Houyem Rais" w:date="2024-02-22T14:46:00Z">
              <w:r w:rsidRPr="00343F01" w:rsidDel="00201166">
                <w:rPr>
                  <w:rFonts w:eastAsia="Times New Roman" w:cstheme="minorHAnsi"/>
                  <w:color w:val="000000"/>
                  <w:sz w:val="18"/>
                  <w:szCs w:val="18"/>
                  <w:lang w:eastAsia="fr-FR"/>
                </w:rPr>
                <w:delText>1</w:delText>
              </w:r>
            </w:del>
          </w:p>
        </w:tc>
        <w:tc>
          <w:tcPr>
            <w:tcW w:w="993" w:type="dxa"/>
            <w:tcBorders>
              <w:top w:val="nil"/>
              <w:left w:val="nil"/>
              <w:bottom w:val="single" w:sz="4" w:space="0" w:color="auto"/>
              <w:right w:val="single" w:sz="4" w:space="0" w:color="auto"/>
            </w:tcBorders>
            <w:shd w:val="clear" w:color="auto" w:fill="auto"/>
            <w:vAlign w:val="center"/>
            <w:hideMark/>
          </w:tcPr>
          <w:p w14:paraId="1B66D6B7" w14:textId="7B6F04DC" w:rsidR="00B26AB7" w:rsidRPr="00343F01" w:rsidDel="00201166" w:rsidRDefault="00B26AB7" w:rsidP="00D62BC5">
            <w:pPr>
              <w:spacing w:before="0" w:after="160"/>
              <w:jc w:val="left"/>
              <w:rPr>
                <w:del w:id="11899" w:author="Houyem Rais" w:date="2024-02-22T14:46:00Z"/>
                <w:rFonts w:eastAsia="Times New Roman" w:cstheme="minorHAnsi"/>
                <w:color w:val="000000"/>
                <w:sz w:val="18"/>
                <w:szCs w:val="18"/>
                <w:lang w:eastAsia="fr-FR"/>
              </w:rPr>
              <w:pPrChange w:id="11900" w:author="Houyem Rais" w:date="2024-02-22T14:49:00Z">
                <w:pPr>
                  <w:spacing w:before="0" w:after="0" w:line="240" w:lineRule="auto"/>
                  <w:jc w:val="center"/>
                </w:pPr>
              </w:pPrChange>
            </w:pPr>
            <w:del w:id="11901" w:author="Houyem Rais" w:date="2024-02-22T14:46:00Z">
              <w:r w:rsidRPr="00343F01" w:rsidDel="00201166">
                <w:rPr>
                  <w:rFonts w:eastAsia="Times New Roman" w:cstheme="minorHAnsi"/>
                  <w:color w:val="000000"/>
                  <w:sz w:val="18"/>
                  <w:szCs w:val="18"/>
                  <w:lang w:eastAsia="fr-FR"/>
                </w:rPr>
                <w:delText>15</w:delText>
              </w:r>
            </w:del>
          </w:p>
        </w:tc>
        <w:tc>
          <w:tcPr>
            <w:tcW w:w="1265" w:type="dxa"/>
            <w:tcBorders>
              <w:top w:val="nil"/>
              <w:left w:val="nil"/>
              <w:bottom w:val="single" w:sz="4" w:space="0" w:color="auto"/>
              <w:right w:val="single" w:sz="4" w:space="0" w:color="auto"/>
            </w:tcBorders>
            <w:shd w:val="clear" w:color="auto" w:fill="auto"/>
            <w:vAlign w:val="center"/>
            <w:hideMark/>
          </w:tcPr>
          <w:p w14:paraId="5347DEDB" w14:textId="2928DF95" w:rsidR="00B26AB7" w:rsidRPr="00343F01" w:rsidDel="00201166" w:rsidRDefault="00B26AB7" w:rsidP="00D62BC5">
            <w:pPr>
              <w:spacing w:before="0" w:after="160"/>
              <w:jc w:val="left"/>
              <w:rPr>
                <w:del w:id="11902" w:author="Houyem Rais" w:date="2024-02-22T14:46:00Z"/>
                <w:rFonts w:eastAsia="Times New Roman" w:cstheme="minorHAnsi"/>
                <w:color w:val="000000"/>
                <w:sz w:val="18"/>
                <w:szCs w:val="18"/>
                <w:lang w:eastAsia="fr-FR"/>
              </w:rPr>
              <w:pPrChange w:id="11903" w:author="Houyem Rais" w:date="2024-02-22T14:49:00Z">
                <w:pPr>
                  <w:spacing w:before="0" w:after="0" w:line="240" w:lineRule="auto"/>
                  <w:jc w:val="center"/>
                </w:pPr>
              </w:pPrChange>
            </w:pPr>
            <w:del w:id="11904" w:author="Houyem Rais" w:date="2024-02-22T14:46:00Z">
              <w:r w:rsidRPr="00343F01" w:rsidDel="00201166">
                <w:rPr>
                  <w:rFonts w:eastAsia="Times New Roman" w:cstheme="minorHAnsi"/>
                  <w:color w:val="000000"/>
                  <w:sz w:val="18"/>
                  <w:szCs w:val="18"/>
                  <w:lang w:eastAsia="fr-FR"/>
                </w:rPr>
                <w:delText>3</w:delText>
              </w:r>
            </w:del>
          </w:p>
        </w:tc>
        <w:tc>
          <w:tcPr>
            <w:tcW w:w="861" w:type="dxa"/>
            <w:tcBorders>
              <w:top w:val="nil"/>
              <w:left w:val="nil"/>
              <w:bottom w:val="single" w:sz="4" w:space="0" w:color="auto"/>
              <w:right w:val="single" w:sz="4" w:space="0" w:color="auto"/>
            </w:tcBorders>
            <w:shd w:val="clear" w:color="auto" w:fill="auto"/>
            <w:vAlign w:val="center"/>
            <w:hideMark/>
          </w:tcPr>
          <w:p w14:paraId="073D5021" w14:textId="0A849842" w:rsidR="00B26AB7" w:rsidRPr="00343F01" w:rsidDel="00201166" w:rsidRDefault="00B26AB7" w:rsidP="00D62BC5">
            <w:pPr>
              <w:spacing w:before="0" w:after="160"/>
              <w:jc w:val="left"/>
              <w:rPr>
                <w:del w:id="11905" w:author="Houyem Rais" w:date="2024-02-22T14:46:00Z"/>
                <w:rFonts w:eastAsia="Times New Roman" w:cstheme="minorHAnsi"/>
                <w:color w:val="000000"/>
                <w:sz w:val="18"/>
                <w:szCs w:val="18"/>
                <w:lang w:eastAsia="fr-FR"/>
              </w:rPr>
              <w:pPrChange w:id="11906" w:author="Houyem Rais" w:date="2024-02-22T14:49:00Z">
                <w:pPr>
                  <w:spacing w:before="0" w:after="0" w:line="240" w:lineRule="auto"/>
                  <w:jc w:val="center"/>
                </w:pPr>
              </w:pPrChange>
            </w:pPr>
            <w:del w:id="11907" w:author="Houyem Rais" w:date="2024-02-22T14:46:00Z">
              <w:r w:rsidRPr="00343F01" w:rsidDel="00201166">
                <w:rPr>
                  <w:rFonts w:eastAsia="Times New Roman" w:cstheme="minorHAnsi"/>
                  <w:color w:val="000000"/>
                  <w:sz w:val="18"/>
                  <w:szCs w:val="18"/>
                  <w:lang w:eastAsia="fr-FR"/>
                </w:rPr>
                <w:delText>19</w:delText>
              </w:r>
            </w:del>
          </w:p>
        </w:tc>
      </w:tr>
      <w:tr w:rsidR="00B26AB7" w:rsidRPr="00343F01" w:rsidDel="00201166" w14:paraId="7FAD0F8B" w14:textId="0D1DC08C" w:rsidTr="00367067">
        <w:trPr>
          <w:trHeight w:val="232"/>
          <w:del w:id="11908"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307EBBD2" w14:textId="3304AA3C" w:rsidR="00B26AB7" w:rsidRPr="00343F01" w:rsidDel="00201166" w:rsidRDefault="00B26AB7" w:rsidP="00D62BC5">
            <w:pPr>
              <w:spacing w:before="0" w:after="160"/>
              <w:jc w:val="left"/>
              <w:rPr>
                <w:del w:id="11909" w:author="Houyem Rais" w:date="2024-02-22T14:46:00Z"/>
                <w:rFonts w:eastAsia="Times New Roman" w:cstheme="minorHAnsi"/>
                <w:color w:val="000000"/>
                <w:sz w:val="18"/>
                <w:szCs w:val="18"/>
                <w:lang w:eastAsia="fr-FR"/>
              </w:rPr>
              <w:pPrChange w:id="11910" w:author="Houyem Rais" w:date="2024-02-22T14:49:00Z">
                <w:pPr>
                  <w:spacing w:before="0" w:after="0" w:line="240" w:lineRule="auto"/>
                  <w:jc w:val="left"/>
                </w:pPr>
              </w:pPrChange>
            </w:pPr>
            <w:del w:id="11911" w:author="Houyem Rais" w:date="2024-02-22T14:46:00Z">
              <w:r w:rsidRPr="00343F01" w:rsidDel="00201166">
                <w:rPr>
                  <w:rFonts w:eastAsia="Times New Roman" w:cstheme="minorHAnsi"/>
                  <w:color w:val="000000"/>
                  <w:sz w:val="18"/>
                  <w:szCs w:val="18"/>
                  <w:lang w:eastAsia="fr-FR"/>
                </w:rPr>
                <w:delText>Gare 1</w:delText>
              </w:r>
            </w:del>
          </w:p>
        </w:tc>
        <w:tc>
          <w:tcPr>
            <w:tcW w:w="1418" w:type="dxa"/>
            <w:tcBorders>
              <w:top w:val="nil"/>
              <w:left w:val="nil"/>
              <w:bottom w:val="single" w:sz="4" w:space="0" w:color="auto"/>
              <w:right w:val="single" w:sz="4" w:space="0" w:color="auto"/>
            </w:tcBorders>
            <w:shd w:val="clear" w:color="auto" w:fill="auto"/>
            <w:vAlign w:val="center"/>
            <w:hideMark/>
          </w:tcPr>
          <w:p w14:paraId="08F82F26" w14:textId="02BD1B56" w:rsidR="00B26AB7" w:rsidRPr="00343F01" w:rsidDel="00201166" w:rsidRDefault="00B26AB7" w:rsidP="00D62BC5">
            <w:pPr>
              <w:spacing w:before="0" w:after="160"/>
              <w:jc w:val="left"/>
              <w:rPr>
                <w:del w:id="11912" w:author="Houyem Rais" w:date="2024-02-22T14:46:00Z"/>
                <w:rFonts w:eastAsia="Times New Roman" w:cstheme="minorHAnsi"/>
                <w:color w:val="000000"/>
                <w:sz w:val="18"/>
                <w:szCs w:val="18"/>
                <w:lang w:eastAsia="fr-FR"/>
              </w:rPr>
              <w:pPrChange w:id="11913" w:author="Houyem Rais" w:date="2024-02-22T14:49:00Z">
                <w:pPr>
                  <w:spacing w:before="0" w:after="0" w:line="240" w:lineRule="auto"/>
                  <w:jc w:val="center"/>
                </w:pPr>
              </w:pPrChange>
            </w:pPr>
            <w:del w:id="11914"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hideMark/>
          </w:tcPr>
          <w:p w14:paraId="34357FB3" w14:textId="26B405F2" w:rsidR="00B26AB7" w:rsidRPr="00343F01" w:rsidDel="00201166" w:rsidRDefault="00B26AB7" w:rsidP="00D62BC5">
            <w:pPr>
              <w:spacing w:before="0" w:after="160"/>
              <w:jc w:val="left"/>
              <w:rPr>
                <w:del w:id="11915" w:author="Houyem Rais" w:date="2024-02-22T14:46:00Z"/>
                <w:rFonts w:eastAsia="Times New Roman" w:cstheme="minorHAnsi"/>
                <w:color w:val="000000"/>
                <w:sz w:val="18"/>
                <w:szCs w:val="18"/>
                <w:lang w:eastAsia="fr-FR"/>
              </w:rPr>
              <w:pPrChange w:id="11916" w:author="Houyem Rais" w:date="2024-02-22T14:49:00Z">
                <w:pPr>
                  <w:spacing w:before="0" w:after="0" w:line="240" w:lineRule="auto"/>
                  <w:jc w:val="center"/>
                </w:pPr>
              </w:pPrChange>
            </w:pPr>
            <w:del w:id="11917"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hideMark/>
          </w:tcPr>
          <w:p w14:paraId="0370C707" w14:textId="6354D13B" w:rsidR="00B26AB7" w:rsidRPr="00343F01" w:rsidDel="00201166" w:rsidRDefault="00B26AB7" w:rsidP="00D62BC5">
            <w:pPr>
              <w:spacing w:before="0" w:after="160"/>
              <w:jc w:val="left"/>
              <w:rPr>
                <w:del w:id="11918" w:author="Houyem Rais" w:date="2024-02-22T14:46:00Z"/>
                <w:rFonts w:eastAsia="Times New Roman" w:cstheme="minorHAnsi"/>
                <w:color w:val="000000"/>
                <w:sz w:val="18"/>
                <w:szCs w:val="18"/>
                <w:lang w:eastAsia="fr-FR"/>
              </w:rPr>
              <w:pPrChange w:id="11919"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hideMark/>
          </w:tcPr>
          <w:p w14:paraId="18901895" w14:textId="47EBA6BD" w:rsidR="00B26AB7" w:rsidRPr="00343F01" w:rsidDel="00201166" w:rsidRDefault="00B26AB7" w:rsidP="00D62BC5">
            <w:pPr>
              <w:spacing w:before="0" w:after="160"/>
              <w:jc w:val="left"/>
              <w:rPr>
                <w:del w:id="11920" w:author="Houyem Rais" w:date="2024-02-22T14:46:00Z"/>
                <w:rFonts w:eastAsia="Times New Roman" w:cstheme="minorHAnsi"/>
                <w:color w:val="000000"/>
                <w:sz w:val="18"/>
                <w:szCs w:val="18"/>
                <w:lang w:eastAsia="fr-FR"/>
              </w:rPr>
              <w:pPrChange w:id="11921"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hideMark/>
          </w:tcPr>
          <w:p w14:paraId="6B0BD914" w14:textId="3668867D" w:rsidR="00B26AB7" w:rsidRPr="00343F01" w:rsidDel="00201166" w:rsidRDefault="00B26AB7" w:rsidP="00D62BC5">
            <w:pPr>
              <w:spacing w:before="0" w:after="160"/>
              <w:jc w:val="left"/>
              <w:rPr>
                <w:del w:id="11922" w:author="Houyem Rais" w:date="2024-02-22T14:46:00Z"/>
                <w:rFonts w:eastAsia="Times New Roman" w:cstheme="minorHAnsi"/>
                <w:color w:val="000000"/>
                <w:sz w:val="18"/>
                <w:szCs w:val="18"/>
                <w:lang w:eastAsia="fr-FR"/>
              </w:rPr>
              <w:pPrChange w:id="11923"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hideMark/>
          </w:tcPr>
          <w:p w14:paraId="4093C303" w14:textId="01CF69E2" w:rsidR="00B26AB7" w:rsidRPr="00343F01" w:rsidDel="00201166" w:rsidRDefault="00B26AB7" w:rsidP="00D62BC5">
            <w:pPr>
              <w:spacing w:before="0" w:after="160"/>
              <w:jc w:val="left"/>
              <w:rPr>
                <w:del w:id="11924" w:author="Houyem Rais" w:date="2024-02-22T14:46:00Z"/>
                <w:rFonts w:eastAsia="Times New Roman" w:cstheme="minorHAnsi"/>
                <w:color w:val="000000"/>
                <w:sz w:val="18"/>
                <w:szCs w:val="18"/>
                <w:lang w:eastAsia="fr-FR"/>
              </w:rPr>
              <w:pPrChange w:id="11925" w:author="Houyem Rais" w:date="2024-02-22T14:49:00Z">
                <w:pPr>
                  <w:spacing w:before="0" w:after="0" w:line="240" w:lineRule="auto"/>
                  <w:jc w:val="center"/>
                </w:pPr>
              </w:pPrChange>
            </w:pPr>
            <w:del w:id="11926" w:author="Houyem Rais" w:date="2024-02-22T14:46:00Z">
              <w:r w:rsidRPr="00343F01" w:rsidDel="00201166">
                <w:rPr>
                  <w:rFonts w:eastAsia="Times New Roman" w:cstheme="minorHAnsi"/>
                  <w:color w:val="000000"/>
                  <w:sz w:val="18"/>
                  <w:szCs w:val="18"/>
                  <w:lang w:eastAsia="fr-FR"/>
                </w:rPr>
                <w:delText>9</w:delText>
              </w:r>
            </w:del>
          </w:p>
        </w:tc>
      </w:tr>
      <w:tr w:rsidR="00B26AB7" w:rsidRPr="00343F01" w:rsidDel="00201166" w14:paraId="3372848E" w14:textId="13814C46" w:rsidTr="00367067">
        <w:trPr>
          <w:trHeight w:val="232"/>
          <w:del w:id="11927"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2D3A5650" w14:textId="78F54587" w:rsidR="00B26AB7" w:rsidRPr="00343F01" w:rsidDel="00201166" w:rsidRDefault="00B26AB7" w:rsidP="00D62BC5">
            <w:pPr>
              <w:spacing w:before="0" w:after="160"/>
              <w:jc w:val="left"/>
              <w:rPr>
                <w:del w:id="11928" w:author="Houyem Rais" w:date="2024-02-22T14:46:00Z"/>
                <w:rFonts w:eastAsia="Times New Roman" w:cstheme="minorHAnsi"/>
                <w:color w:val="000000"/>
                <w:sz w:val="18"/>
                <w:szCs w:val="18"/>
                <w:lang w:eastAsia="fr-FR"/>
              </w:rPr>
              <w:pPrChange w:id="11929" w:author="Houyem Rais" w:date="2024-02-22T14:49:00Z">
                <w:pPr>
                  <w:spacing w:before="0" w:after="0" w:line="240" w:lineRule="auto"/>
                  <w:jc w:val="left"/>
                </w:pPr>
              </w:pPrChange>
            </w:pPr>
            <w:del w:id="11930" w:author="Houyem Rais" w:date="2024-02-22T14:46:00Z">
              <w:r w:rsidRPr="00343F01" w:rsidDel="00201166">
                <w:rPr>
                  <w:rFonts w:eastAsia="Times New Roman" w:cstheme="minorHAnsi"/>
                  <w:color w:val="000000"/>
                  <w:sz w:val="18"/>
                  <w:szCs w:val="18"/>
                  <w:lang w:eastAsia="fr-FR"/>
                </w:rPr>
                <w:delText>Gare 2</w:delText>
              </w:r>
            </w:del>
          </w:p>
        </w:tc>
        <w:tc>
          <w:tcPr>
            <w:tcW w:w="1418" w:type="dxa"/>
            <w:tcBorders>
              <w:top w:val="nil"/>
              <w:left w:val="nil"/>
              <w:bottom w:val="single" w:sz="4" w:space="0" w:color="auto"/>
              <w:right w:val="single" w:sz="4" w:space="0" w:color="auto"/>
            </w:tcBorders>
            <w:shd w:val="clear" w:color="auto" w:fill="auto"/>
            <w:vAlign w:val="center"/>
          </w:tcPr>
          <w:p w14:paraId="320DF6A2" w14:textId="68C2E8D9" w:rsidR="00B26AB7" w:rsidRPr="00343F01" w:rsidDel="00201166" w:rsidRDefault="00B26AB7" w:rsidP="00D62BC5">
            <w:pPr>
              <w:spacing w:before="0" w:after="160"/>
              <w:jc w:val="left"/>
              <w:rPr>
                <w:del w:id="11931" w:author="Houyem Rais" w:date="2024-02-22T14:46:00Z"/>
                <w:rFonts w:eastAsia="Times New Roman" w:cstheme="minorHAnsi"/>
                <w:color w:val="000000"/>
                <w:sz w:val="18"/>
                <w:szCs w:val="18"/>
                <w:lang w:eastAsia="fr-FR"/>
              </w:rPr>
              <w:pPrChange w:id="11932" w:author="Houyem Rais" w:date="2024-02-22T14:49:00Z">
                <w:pPr>
                  <w:spacing w:before="0" w:after="0" w:line="240" w:lineRule="auto"/>
                  <w:jc w:val="center"/>
                </w:pPr>
              </w:pPrChange>
            </w:pPr>
            <w:del w:id="11933"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5CBB67D6" w14:textId="75925E65" w:rsidR="00B26AB7" w:rsidRPr="00343F01" w:rsidDel="00201166" w:rsidRDefault="00B26AB7" w:rsidP="00D62BC5">
            <w:pPr>
              <w:spacing w:before="0" w:after="160"/>
              <w:jc w:val="left"/>
              <w:rPr>
                <w:del w:id="11934" w:author="Houyem Rais" w:date="2024-02-22T14:46:00Z"/>
                <w:rFonts w:eastAsia="Times New Roman" w:cstheme="minorHAnsi"/>
                <w:color w:val="000000"/>
                <w:sz w:val="18"/>
                <w:szCs w:val="18"/>
                <w:lang w:eastAsia="fr-FR"/>
              </w:rPr>
              <w:pPrChange w:id="11935" w:author="Houyem Rais" w:date="2024-02-22T14:49:00Z">
                <w:pPr>
                  <w:spacing w:before="0" w:after="0" w:line="240" w:lineRule="auto"/>
                  <w:jc w:val="center"/>
                </w:pPr>
              </w:pPrChange>
            </w:pPr>
            <w:del w:id="11936"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1C8B656B" w14:textId="0B3C375D" w:rsidR="00B26AB7" w:rsidRPr="00343F01" w:rsidDel="00201166" w:rsidRDefault="00B26AB7" w:rsidP="00D62BC5">
            <w:pPr>
              <w:spacing w:before="0" w:after="160"/>
              <w:jc w:val="left"/>
              <w:rPr>
                <w:del w:id="11937" w:author="Houyem Rais" w:date="2024-02-22T14:46:00Z"/>
                <w:rFonts w:eastAsia="Times New Roman" w:cstheme="minorHAnsi"/>
                <w:color w:val="000000"/>
                <w:sz w:val="18"/>
                <w:szCs w:val="18"/>
                <w:lang w:eastAsia="fr-FR"/>
              </w:rPr>
              <w:pPrChange w:id="11938"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2ABE8A32" w14:textId="2024A934" w:rsidR="00B26AB7" w:rsidRPr="00343F01" w:rsidDel="00201166" w:rsidRDefault="00B26AB7" w:rsidP="00D62BC5">
            <w:pPr>
              <w:spacing w:before="0" w:after="160"/>
              <w:jc w:val="left"/>
              <w:rPr>
                <w:del w:id="11939" w:author="Houyem Rais" w:date="2024-02-22T14:46:00Z"/>
                <w:rFonts w:eastAsia="Times New Roman" w:cstheme="minorHAnsi"/>
                <w:color w:val="000000"/>
                <w:sz w:val="18"/>
                <w:szCs w:val="18"/>
                <w:lang w:eastAsia="fr-FR"/>
              </w:rPr>
              <w:pPrChange w:id="11940"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6AC86F36" w14:textId="397BEF21" w:rsidR="00B26AB7" w:rsidRPr="00343F01" w:rsidDel="00201166" w:rsidRDefault="00B26AB7" w:rsidP="00D62BC5">
            <w:pPr>
              <w:spacing w:before="0" w:after="160"/>
              <w:jc w:val="left"/>
              <w:rPr>
                <w:del w:id="11941" w:author="Houyem Rais" w:date="2024-02-22T14:46:00Z"/>
                <w:rFonts w:eastAsia="Times New Roman" w:cstheme="minorHAnsi"/>
                <w:color w:val="000000"/>
                <w:sz w:val="18"/>
                <w:szCs w:val="18"/>
                <w:lang w:eastAsia="fr-FR"/>
              </w:rPr>
              <w:pPrChange w:id="11942"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265F5CA9" w14:textId="09476884" w:rsidR="00B26AB7" w:rsidRPr="00343F01" w:rsidDel="00201166" w:rsidRDefault="00B26AB7" w:rsidP="00D62BC5">
            <w:pPr>
              <w:spacing w:before="0" w:after="160"/>
              <w:jc w:val="left"/>
              <w:rPr>
                <w:del w:id="11943" w:author="Houyem Rais" w:date="2024-02-22T14:46:00Z"/>
                <w:rFonts w:eastAsia="Times New Roman" w:cstheme="minorHAnsi"/>
                <w:color w:val="000000"/>
                <w:sz w:val="18"/>
                <w:szCs w:val="18"/>
                <w:lang w:eastAsia="fr-FR"/>
              </w:rPr>
              <w:pPrChange w:id="11944" w:author="Houyem Rais" w:date="2024-02-22T14:49:00Z">
                <w:pPr>
                  <w:spacing w:before="0" w:after="0" w:line="240" w:lineRule="auto"/>
                  <w:jc w:val="center"/>
                </w:pPr>
              </w:pPrChange>
            </w:pPr>
            <w:del w:id="11945" w:author="Houyem Rais" w:date="2024-02-22T14:46:00Z">
              <w:r w:rsidRPr="00343F01" w:rsidDel="00201166">
                <w:rPr>
                  <w:rFonts w:eastAsia="Times New Roman" w:cstheme="minorHAnsi"/>
                  <w:color w:val="000000"/>
                  <w:sz w:val="18"/>
                  <w:szCs w:val="18"/>
                  <w:lang w:eastAsia="fr-FR"/>
                </w:rPr>
                <w:delText>9</w:delText>
              </w:r>
            </w:del>
          </w:p>
        </w:tc>
      </w:tr>
      <w:tr w:rsidR="00B26AB7" w:rsidRPr="00343F01" w:rsidDel="00201166" w14:paraId="31B19CEC" w14:textId="6FBEFAA7" w:rsidTr="00367067">
        <w:trPr>
          <w:trHeight w:val="232"/>
          <w:del w:id="11946"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4B54082A" w14:textId="5EA18356" w:rsidR="00B26AB7" w:rsidRPr="00343F01" w:rsidDel="00201166" w:rsidRDefault="00B26AB7" w:rsidP="00D62BC5">
            <w:pPr>
              <w:spacing w:before="0" w:after="160"/>
              <w:jc w:val="left"/>
              <w:rPr>
                <w:del w:id="11947" w:author="Houyem Rais" w:date="2024-02-22T14:46:00Z"/>
                <w:rFonts w:eastAsia="Times New Roman" w:cstheme="minorHAnsi"/>
                <w:color w:val="000000"/>
                <w:sz w:val="18"/>
                <w:szCs w:val="18"/>
                <w:lang w:eastAsia="fr-FR"/>
              </w:rPr>
              <w:pPrChange w:id="11948" w:author="Houyem Rais" w:date="2024-02-22T14:49:00Z">
                <w:pPr>
                  <w:spacing w:before="0" w:after="0" w:line="240" w:lineRule="auto"/>
                  <w:jc w:val="left"/>
                </w:pPr>
              </w:pPrChange>
            </w:pPr>
            <w:del w:id="11949" w:author="Houyem Rais" w:date="2024-02-22T14:46:00Z">
              <w:r w:rsidRPr="00343F01" w:rsidDel="00201166">
                <w:rPr>
                  <w:rFonts w:eastAsia="Times New Roman" w:cstheme="minorHAnsi"/>
                  <w:color w:val="000000"/>
                  <w:sz w:val="18"/>
                  <w:szCs w:val="18"/>
                  <w:lang w:eastAsia="fr-FR"/>
                </w:rPr>
                <w:delText>Gare 3</w:delText>
              </w:r>
            </w:del>
          </w:p>
        </w:tc>
        <w:tc>
          <w:tcPr>
            <w:tcW w:w="1418" w:type="dxa"/>
            <w:tcBorders>
              <w:top w:val="nil"/>
              <w:left w:val="nil"/>
              <w:bottom w:val="single" w:sz="4" w:space="0" w:color="auto"/>
              <w:right w:val="single" w:sz="4" w:space="0" w:color="auto"/>
            </w:tcBorders>
            <w:shd w:val="clear" w:color="auto" w:fill="auto"/>
            <w:vAlign w:val="center"/>
          </w:tcPr>
          <w:p w14:paraId="71C9FF28" w14:textId="11E0E30C" w:rsidR="00B26AB7" w:rsidRPr="00343F01" w:rsidDel="00201166" w:rsidRDefault="00B26AB7" w:rsidP="00D62BC5">
            <w:pPr>
              <w:spacing w:before="0" w:after="160"/>
              <w:jc w:val="left"/>
              <w:rPr>
                <w:del w:id="11950" w:author="Houyem Rais" w:date="2024-02-22T14:46:00Z"/>
                <w:rFonts w:eastAsia="Times New Roman" w:cstheme="minorHAnsi"/>
                <w:color w:val="000000"/>
                <w:sz w:val="18"/>
                <w:szCs w:val="18"/>
                <w:lang w:eastAsia="fr-FR"/>
              </w:rPr>
              <w:pPrChange w:id="11951" w:author="Houyem Rais" w:date="2024-02-22T14:49:00Z">
                <w:pPr>
                  <w:spacing w:before="0" w:after="0" w:line="240" w:lineRule="auto"/>
                  <w:jc w:val="center"/>
                </w:pPr>
              </w:pPrChange>
            </w:pPr>
            <w:del w:id="11952"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6D4EA1CE" w14:textId="05F57017" w:rsidR="00B26AB7" w:rsidRPr="00343F01" w:rsidDel="00201166" w:rsidRDefault="00B26AB7" w:rsidP="00D62BC5">
            <w:pPr>
              <w:spacing w:before="0" w:after="160"/>
              <w:jc w:val="left"/>
              <w:rPr>
                <w:del w:id="11953" w:author="Houyem Rais" w:date="2024-02-22T14:46:00Z"/>
                <w:rFonts w:eastAsia="Times New Roman" w:cstheme="minorHAnsi"/>
                <w:color w:val="000000"/>
                <w:sz w:val="18"/>
                <w:szCs w:val="18"/>
                <w:lang w:eastAsia="fr-FR"/>
              </w:rPr>
              <w:pPrChange w:id="11954" w:author="Houyem Rais" w:date="2024-02-22T14:49:00Z">
                <w:pPr>
                  <w:spacing w:before="0" w:after="0" w:line="240" w:lineRule="auto"/>
                  <w:jc w:val="center"/>
                </w:pPr>
              </w:pPrChange>
            </w:pPr>
            <w:del w:id="11955"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7CA25AD6" w14:textId="33D9C63F" w:rsidR="00B26AB7" w:rsidRPr="00343F01" w:rsidDel="00201166" w:rsidRDefault="00B26AB7" w:rsidP="00D62BC5">
            <w:pPr>
              <w:spacing w:before="0" w:after="160"/>
              <w:jc w:val="left"/>
              <w:rPr>
                <w:del w:id="11956" w:author="Houyem Rais" w:date="2024-02-22T14:46:00Z"/>
                <w:rFonts w:eastAsia="Times New Roman" w:cstheme="minorHAnsi"/>
                <w:color w:val="000000"/>
                <w:sz w:val="18"/>
                <w:szCs w:val="18"/>
                <w:lang w:eastAsia="fr-FR"/>
              </w:rPr>
              <w:pPrChange w:id="11957"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7B83BF72" w14:textId="449738F3" w:rsidR="00B26AB7" w:rsidRPr="00343F01" w:rsidDel="00201166" w:rsidRDefault="00B26AB7" w:rsidP="00D62BC5">
            <w:pPr>
              <w:spacing w:before="0" w:after="160"/>
              <w:jc w:val="left"/>
              <w:rPr>
                <w:del w:id="11958" w:author="Houyem Rais" w:date="2024-02-22T14:46:00Z"/>
                <w:rFonts w:eastAsia="Times New Roman" w:cstheme="minorHAnsi"/>
                <w:color w:val="000000"/>
                <w:sz w:val="18"/>
                <w:szCs w:val="18"/>
                <w:lang w:eastAsia="fr-FR"/>
              </w:rPr>
              <w:pPrChange w:id="11959"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0854746D" w14:textId="7870A8DA" w:rsidR="00B26AB7" w:rsidRPr="00343F01" w:rsidDel="00201166" w:rsidRDefault="00B26AB7" w:rsidP="00D62BC5">
            <w:pPr>
              <w:spacing w:before="0" w:after="160"/>
              <w:jc w:val="left"/>
              <w:rPr>
                <w:del w:id="11960" w:author="Houyem Rais" w:date="2024-02-22T14:46:00Z"/>
                <w:rFonts w:eastAsia="Times New Roman" w:cstheme="minorHAnsi"/>
                <w:color w:val="000000"/>
                <w:sz w:val="18"/>
                <w:szCs w:val="18"/>
                <w:lang w:eastAsia="fr-FR"/>
              </w:rPr>
              <w:pPrChange w:id="11961"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2B031E64" w14:textId="54A597D7" w:rsidR="00B26AB7" w:rsidRPr="00343F01" w:rsidDel="00201166" w:rsidRDefault="00B26AB7" w:rsidP="00D62BC5">
            <w:pPr>
              <w:spacing w:before="0" w:after="160"/>
              <w:jc w:val="left"/>
              <w:rPr>
                <w:del w:id="11962" w:author="Houyem Rais" w:date="2024-02-22T14:46:00Z"/>
                <w:rFonts w:eastAsia="Times New Roman" w:cstheme="minorHAnsi"/>
                <w:color w:val="000000"/>
                <w:sz w:val="18"/>
                <w:szCs w:val="18"/>
                <w:lang w:eastAsia="fr-FR"/>
              </w:rPr>
              <w:pPrChange w:id="11963" w:author="Houyem Rais" w:date="2024-02-22T14:49:00Z">
                <w:pPr>
                  <w:spacing w:before="0" w:after="0" w:line="240" w:lineRule="auto"/>
                  <w:jc w:val="center"/>
                </w:pPr>
              </w:pPrChange>
            </w:pPr>
            <w:del w:id="11964" w:author="Houyem Rais" w:date="2024-02-22T14:46:00Z">
              <w:r w:rsidRPr="00343F01" w:rsidDel="00201166">
                <w:rPr>
                  <w:rFonts w:eastAsia="Times New Roman" w:cstheme="minorHAnsi"/>
                  <w:color w:val="000000"/>
                  <w:sz w:val="18"/>
                  <w:szCs w:val="18"/>
                  <w:lang w:eastAsia="fr-FR"/>
                </w:rPr>
                <w:delText>9</w:delText>
              </w:r>
            </w:del>
          </w:p>
        </w:tc>
      </w:tr>
      <w:tr w:rsidR="003844E3" w:rsidRPr="00343F01" w:rsidDel="00201166" w14:paraId="277FA106" w14:textId="3A8F6B70" w:rsidTr="00302B83">
        <w:trPr>
          <w:trHeight w:val="58"/>
          <w:del w:id="11965" w:author="Houyem Rais" w:date="2024-02-22T14:46:00Z"/>
        </w:trPr>
        <w:tc>
          <w:tcPr>
            <w:tcW w:w="2836" w:type="dxa"/>
            <w:tcBorders>
              <w:top w:val="nil"/>
              <w:left w:val="single" w:sz="4" w:space="0" w:color="auto"/>
              <w:bottom w:val="single" w:sz="4" w:space="0" w:color="auto"/>
              <w:right w:val="single" w:sz="4" w:space="0" w:color="auto"/>
            </w:tcBorders>
            <w:shd w:val="clear" w:color="auto" w:fill="auto"/>
            <w:hideMark/>
          </w:tcPr>
          <w:p w14:paraId="7D0EDF86" w14:textId="5E8EF2F2" w:rsidR="003844E3" w:rsidRPr="00343F01" w:rsidDel="00201166" w:rsidRDefault="003844E3" w:rsidP="00D62BC5">
            <w:pPr>
              <w:spacing w:before="0" w:after="160"/>
              <w:jc w:val="left"/>
              <w:rPr>
                <w:del w:id="11966" w:author="Houyem Rais" w:date="2024-02-22T14:46:00Z"/>
                <w:rFonts w:eastAsia="Times New Roman" w:cstheme="minorHAnsi"/>
                <w:color w:val="000000"/>
                <w:sz w:val="18"/>
                <w:szCs w:val="18"/>
                <w:lang w:eastAsia="fr-FR"/>
              </w:rPr>
              <w:pPrChange w:id="11967" w:author="Houyem Rais" w:date="2024-02-22T14:49:00Z">
                <w:pPr>
                  <w:spacing w:before="0" w:after="0" w:line="240" w:lineRule="auto"/>
                  <w:jc w:val="left"/>
                </w:pPr>
              </w:pPrChange>
            </w:pPr>
            <w:del w:id="11968" w:author="Houyem Rais" w:date="2024-02-22T14:46:00Z">
              <w:r w:rsidRPr="00343F01" w:rsidDel="00201166">
                <w:rPr>
                  <w:rFonts w:eastAsia="Times New Roman" w:cstheme="minorHAnsi"/>
                  <w:color w:val="000000"/>
                  <w:sz w:val="18"/>
                  <w:szCs w:val="18"/>
                  <w:lang w:eastAsia="fr-FR"/>
                </w:rPr>
                <w:delText>Salaire annuel moyen par personne</w:delText>
              </w:r>
            </w:del>
          </w:p>
        </w:tc>
        <w:tc>
          <w:tcPr>
            <w:tcW w:w="1418" w:type="dxa"/>
            <w:tcBorders>
              <w:top w:val="nil"/>
              <w:left w:val="nil"/>
              <w:bottom w:val="single" w:sz="4" w:space="0" w:color="auto"/>
              <w:right w:val="single" w:sz="4" w:space="0" w:color="auto"/>
            </w:tcBorders>
            <w:shd w:val="clear" w:color="auto" w:fill="auto"/>
            <w:noWrap/>
            <w:vAlign w:val="center"/>
          </w:tcPr>
          <w:p w14:paraId="3EA208BF" w14:textId="1F097CB0" w:rsidR="003844E3" w:rsidRPr="00343F01" w:rsidDel="00201166" w:rsidRDefault="003844E3" w:rsidP="00D62BC5">
            <w:pPr>
              <w:spacing w:before="0" w:after="160"/>
              <w:jc w:val="left"/>
              <w:rPr>
                <w:del w:id="11969" w:author="Houyem Rais" w:date="2024-02-22T14:46:00Z"/>
                <w:rFonts w:eastAsia="Times New Roman" w:cstheme="minorHAnsi"/>
                <w:color w:val="000000"/>
                <w:sz w:val="18"/>
                <w:szCs w:val="18"/>
                <w:lang w:eastAsia="fr-FR"/>
              </w:rPr>
              <w:pPrChange w:id="11970" w:author="Houyem Rais" w:date="2024-02-22T14:49:00Z">
                <w:pPr>
                  <w:spacing w:before="0" w:after="0" w:line="240" w:lineRule="auto"/>
                  <w:jc w:val="center"/>
                </w:pPr>
              </w:pPrChange>
            </w:pPr>
            <w:del w:id="11971" w:author="Houyem Rais" w:date="2024-02-22T14:46:00Z">
              <w:r w:rsidRPr="00343F01" w:rsidDel="00201166">
                <w:rPr>
                  <w:rFonts w:ascii="Calibri" w:hAnsi="Calibri" w:cs="Calibri"/>
                  <w:sz w:val="18"/>
                  <w:szCs w:val="18"/>
                </w:rPr>
                <w:delText>5 000</w:delText>
              </w:r>
            </w:del>
          </w:p>
        </w:tc>
        <w:tc>
          <w:tcPr>
            <w:tcW w:w="1324" w:type="dxa"/>
            <w:tcBorders>
              <w:top w:val="nil"/>
              <w:left w:val="nil"/>
              <w:bottom w:val="single" w:sz="4" w:space="0" w:color="auto"/>
              <w:right w:val="single" w:sz="4" w:space="0" w:color="auto"/>
            </w:tcBorders>
            <w:shd w:val="clear" w:color="auto" w:fill="auto"/>
            <w:noWrap/>
            <w:vAlign w:val="center"/>
            <w:hideMark/>
          </w:tcPr>
          <w:p w14:paraId="693664F8" w14:textId="2A2CFF84" w:rsidR="003844E3" w:rsidRPr="00343F01" w:rsidDel="00201166" w:rsidRDefault="003844E3" w:rsidP="00D62BC5">
            <w:pPr>
              <w:spacing w:before="0" w:after="160"/>
              <w:jc w:val="left"/>
              <w:rPr>
                <w:del w:id="11972" w:author="Houyem Rais" w:date="2024-02-22T14:46:00Z"/>
                <w:rFonts w:eastAsia="Times New Roman" w:cstheme="minorHAnsi"/>
                <w:color w:val="000000"/>
                <w:sz w:val="18"/>
                <w:szCs w:val="18"/>
                <w:lang w:eastAsia="fr-FR"/>
              </w:rPr>
              <w:pPrChange w:id="11973" w:author="Houyem Rais" w:date="2024-02-22T14:49:00Z">
                <w:pPr>
                  <w:spacing w:before="0" w:after="0" w:line="240" w:lineRule="auto"/>
                  <w:jc w:val="center"/>
                </w:pPr>
              </w:pPrChange>
            </w:pPr>
            <w:del w:id="11974" w:author="Houyem Rais" w:date="2024-02-22T14:46:00Z">
              <w:r w:rsidRPr="00343F01" w:rsidDel="00201166">
                <w:rPr>
                  <w:rFonts w:ascii="Calibri" w:hAnsi="Calibri" w:cs="Calibri"/>
                  <w:sz w:val="18"/>
                  <w:szCs w:val="18"/>
                </w:rPr>
                <w:delText>5 000</w:delText>
              </w:r>
            </w:del>
          </w:p>
        </w:tc>
        <w:tc>
          <w:tcPr>
            <w:tcW w:w="943" w:type="dxa"/>
            <w:tcBorders>
              <w:top w:val="nil"/>
              <w:left w:val="nil"/>
              <w:bottom w:val="single" w:sz="4" w:space="0" w:color="auto"/>
              <w:right w:val="single" w:sz="4" w:space="0" w:color="auto"/>
            </w:tcBorders>
            <w:shd w:val="clear" w:color="auto" w:fill="auto"/>
            <w:noWrap/>
            <w:vAlign w:val="center"/>
            <w:hideMark/>
          </w:tcPr>
          <w:p w14:paraId="66CC7946" w14:textId="60A8FDC6" w:rsidR="003844E3" w:rsidRPr="00343F01" w:rsidDel="00201166" w:rsidRDefault="003844E3" w:rsidP="00D62BC5">
            <w:pPr>
              <w:spacing w:before="0" w:after="160"/>
              <w:jc w:val="left"/>
              <w:rPr>
                <w:del w:id="11975" w:author="Houyem Rais" w:date="2024-02-22T14:46:00Z"/>
                <w:rFonts w:eastAsia="Times New Roman" w:cstheme="minorHAnsi"/>
                <w:color w:val="000000"/>
                <w:sz w:val="18"/>
                <w:szCs w:val="18"/>
                <w:lang w:eastAsia="fr-FR"/>
              </w:rPr>
              <w:pPrChange w:id="11976" w:author="Houyem Rais" w:date="2024-02-22T14:49:00Z">
                <w:pPr>
                  <w:spacing w:before="0" w:after="0" w:line="240" w:lineRule="auto"/>
                  <w:jc w:val="center"/>
                </w:pPr>
              </w:pPrChange>
            </w:pPr>
            <w:del w:id="11977" w:author="Houyem Rais" w:date="2024-02-22T14:46:00Z">
              <w:r w:rsidRPr="00343F01" w:rsidDel="00201166">
                <w:rPr>
                  <w:rFonts w:ascii="Calibri" w:hAnsi="Calibri" w:cs="Calibri"/>
                  <w:sz w:val="18"/>
                  <w:szCs w:val="18"/>
                </w:rPr>
                <w:delText>11 000</w:delText>
              </w:r>
            </w:del>
          </w:p>
        </w:tc>
        <w:tc>
          <w:tcPr>
            <w:tcW w:w="993" w:type="dxa"/>
            <w:tcBorders>
              <w:top w:val="nil"/>
              <w:left w:val="nil"/>
              <w:bottom w:val="single" w:sz="4" w:space="0" w:color="auto"/>
              <w:right w:val="single" w:sz="4" w:space="0" w:color="auto"/>
            </w:tcBorders>
            <w:shd w:val="clear" w:color="auto" w:fill="auto"/>
            <w:noWrap/>
            <w:vAlign w:val="center"/>
            <w:hideMark/>
          </w:tcPr>
          <w:p w14:paraId="4D5563F2" w14:textId="389DB604" w:rsidR="003844E3" w:rsidRPr="00343F01" w:rsidDel="00201166" w:rsidRDefault="003844E3" w:rsidP="00D62BC5">
            <w:pPr>
              <w:spacing w:before="0" w:after="160"/>
              <w:jc w:val="left"/>
              <w:rPr>
                <w:del w:id="11978" w:author="Houyem Rais" w:date="2024-02-22T14:46:00Z"/>
                <w:rFonts w:eastAsia="Times New Roman" w:cstheme="minorHAnsi"/>
                <w:color w:val="000000"/>
                <w:sz w:val="18"/>
                <w:szCs w:val="18"/>
                <w:lang w:eastAsia="fr-FR"/>
              </w:rPr>
              <w:pPrChange w:id="11979" w:author="Houyem Rais" w:date="2024-02-22T14:49:00Z">
                <w:pPr>
                  <w:spacing w:before="0" w:after="0" w:line="240" w:lineRule="auto"/>
                  <w:jc w:val="center"/>
                </w:pPr>
              </w:pPrChange>
            </w:pPr>
            <w:del w:id="11980" w:author="Houyem Rais" w:date="2024-02-22T14:46:00Z">
              <w:r w:rsidRPr="00343F01" w:rsidDel="00201166">
                <w:rPr>
                  <w:rFonts w:ascii="Calibri" w:hAnsi="Calibri" w:cs="Calibri"/>
                  <w:sz w:val="18"/>
                  <w:szCs w:val="18"/>
                </w:rPr>
                <w:delText>4 000</w:delText>
              </w:r>
            </w:del>
          </w:p>
        </w:tc>
        <w:tc>
          <w:tcPr>
            <w:tcW w:w="1265" w:type="dxa"/>
            <w:tcBorders>
              <w:top w:val="nil"/>
              <w:left w:val="nil"/>
              <w:bottom w:val="single" w:sz="4" w:space="0" w:color="auto"/>
              <w:right w:val="single" w:sz="4" w:space="0" w:color="auto"/>
            </w:tcBorders>
            <w:shd w:val="clear" w:color="auto" w:fill="auto"/>
            <w:noWrap/>
            <w:vAlign w:val="center"/>
            <w:hideMark/>
          </w:tcPr>
          <w:p w14:paraId="5FE81BDF" w14:textId="1BEE1408" w:rsidR="003844E3" w:rsidRPr="00343F01" w:rsidDel="00201166" w:rsidRDefault="003844E3" w:rsidP="00D62BC5">
            <w:pPr>
              <w:spacing w:before="0" w:after="160"/>
              <w:jc w:val="left"/>
              <w:rPr>
                <w:del w:id="11981" w:author="Houyem Rais" w:date="2024-02-22T14:46:00Z"/>
                <w:rFonts w:eastAsia="Times New Roman" w:cstheme="minorHAnsi"/>
                <w:color w:val="000000"/>
                <w:sz w:val="18"/>
                <w:szCs w:val="18"/>
                <w:lang w:eastAsia="fr-FR"/>
              </w:rPr>
              <w:pPrChange w:id="11982" w:author="Houyem Rais" w:date="2024-02-22T14:49:00Z">
                <w:pPr>
                  <w:spacing w:before="0" w:after="0" w:line="240" w:lineRule="auto"/>
                  <w:jc w:val="center"/>
                </w:pPr>
              </w:pPrChange>
            </w:pPr>
            <w:del w:id="11983" w:author="Houyem Rais" w:date="2024-02-22T14:46:00Z">
              <w:r w:rsidRPr="00343F01" w:rsidDel="00201166">
                <w:rPr>
                  <w:rFonts w:ascii="Calibri" w:hAnsi="Calibri" w:cs="Calibri"/>
                  <w:sz w:val="18"/>
                  <w:szCs w:val="18"/>
                </w:rPr>
                <w:delText>6 500</w:delText>
              </w:r>
            </w:del>
          </w:p>
        </w:tc>
        <w:tc>
          <w:tcPr>
            <w:tcW w:w="861" w:type="dxa"/>
            <w:tcBorders>
              <w:top w:val="nil"/>
              <w:left w:val="nil"/>
              <w:bottom w:val="single" w:sz="4" w:space="0" w:color="auto"/>
              <w:right w:val="single" w:sz="4" w:space="0" w:color="auto"/>
            </w:tcBorders>
            <w:shd w:val="clear" w:color="auto" w:fill="FFFFFF" w:themeFill="background1"/>
            <w:noWrap/>
            <w:vAlign w:val="center"/>
            <w:hideMark/>
          </w:tcPr>
          <w:p w14:paraId="6682157F" w14:textId="207EC670" w:rsidR="003844E3" w:rsidRPr="00343F01" w:rsidDel="00201166" w:rsidRDefault="003844E3" w:rsidP="00D62BC5">
            <w:pPr>
              <w:spacing w:before="0" w:after="160"/>
              <w:jc w:val="left"/>
              <w:rPr>
                <w:del w:id="11984" w:author="Houyem Rais" w:date="2024-02-22T14:46:00Z"/>
                <w:rFonts w:eastAsia="Times New Roman" w:cstheme="minorHAnsi"/>
                <w:color w:val="000000"/>
                <w:sz w:val="18"/>
                <w:szCs w:val="18"/>
                <w:lang w:eastAsia="fr-FR"/>
              </w:rPr>
              <w:pPrChange w:id="11985" w:author="Houyem Rais" w:date="2024-02-22T14:49:00Z">
                <w:pPr>
                  <w:spacing w:before="0" w:after="0" w:line="240" w:lineRule="auto"/>
                  <w:jc w:val="center"/>
                </w:pPr>
              </w:pPrChange>
            </w:pPr>
            <w:del w:id="11986" w:author="Houyem Rais" w:date="2024-02-22T14:46:00Z">
              <w:r w:rsidRPr="00343F01" w:rsidDel="00201166">
                <w:rPr>
                  <w:rFonts w:ascii="Calibri" w:hAnsi="Calibri" w:cs="Calibri"/>
                  <w:color w:val="000000"/>
                  <w:sz w:val="18"/>
                  <w:szCs w:val="18"/>
                </w:rPr>
                <w:delText>-</w:delText>
              </w:r>
            </w:del>
          </w:p>
        </w:tc>
      </w:tr>
      <w:tr w:rsidR="00685087" w:rsidRPr="00343F01" w:rsidDel="00201166" w14:paraId="5432C852" w14:textId="41665071" w:rsidTr="00367067">
        <w:trPr>
          <w:trHeight w:val="54"/>
          <w:del w:id="11987"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66512EA1" w14:textId="0BD2F1FF" w:rsidR="00685087" w:rsidRPr="00343F01" w:rsidDel="00201166" w:rsidRDefault="00685087" w:rsidP="00D62BC5">
            <w:pPr>
              <w:spacing w:before="0" w:after="160"/>
              <w:jc w:val="left"/>
              <w:rPr>
                <w:del w:id="11988" w:author="Houyem Rais" w:date="2024-02-22T14:46:00Z"/>
                <w:rFonts w:eastAsia="Times New Roman" w:cstheme="minorHAnsi"/>
                <w:b/>
                <w:bCs/>
                <w:color w:val="000000"/>
                <w:sz w:val="18"/>
                <w:szCs w:val="18"/>
                <w:lang w:eastAsia="fr-FR"/>
              </w:rPr>
              <w:pPrChange w:id="11989" w:author="Houyem Rais" w:date="2024-02-22T14:49:00Z">
                <w:pPr>
                  <w:spacing w:before="0" w:after="0" w:line="240" w:lineRule="auto"/>
                  <w:jc w:val="left"/>
                </w:pPr>
              </w:pPrChange>
            </w:pPr>
            <w:del w:id="11990" w:author="Houyem Rais" w:date="2024-02-22T14:46:00Z">
              <w:r w:rsidRPr="00343F01" w:rsidDel="00201166">
                <w:rPr>
                  <w:rFonts w:eastAsia="Times New Roman" w:cstheme="minorHAnsi"/>
                  <w:b/>
                  <w:bCs/>
                  <w:color w:val="000000"/>
                  <w:sz w:val="18"/>
                  <w:szCs w:val="18"/>
                  <w:lang w:eastAsia="fr-FR"/>
                </w:rPr>
                <w:delText>Total salaires annuels</w:delText>
              </w:r>
            </w:del>
          </w:p>
        </w:tc>
        <w:tc>
          <w:tcPr>
            <w:tcW w:w="1418" w:type="dxa"/>
            <w:tcBorders>
              <w:top w:val="nil"/>
              <w:left w:val="nil"/>
              <w:bottom w:val="single" w:sz="4" w:space="0" w:color="auto"/>
              <w:right w:val="single" w:sz="4" w:space="0" w:color="auto"/>
            </w:tcBorders>
            <w:shd w:val="clear" w:color="auto" w:fill="auto"/>
            <w:noWrap/>
            <w:vAlign w:val="center"/>
          </w:tcPr>
          <w:p w14:paraId="5376D351" w14:textId="364948F9" w:rsidR="00685087" w:rsidRPr="00343F01" w:rsidDel="00201166" w:rsidRDefault="00685087" w:rsidP="00D62BC5">
            <w:pPr>
              <w:spacing w:before="0" w:after="160"/>
              <w:jc w:val="left"/>
              <w:rPr>
                <w:del w:id="11991" w:author="Houyem Rais" w:date="2024-02-22T14:46:00Z"/>
                <w:b/>
                <w:bCs/>
                <w:sz w:val="18"/>
                <w:szCs w:val="18"/>
              </w:rPr>
              <w:pPrChange w:id="11992" w:author="Houyem Rais" w:date="2024-02-22T14:49:00Z">
                <w:pPr>
                  <w:spacing w:before="0" w:after="0" w:line="240" w:lineRule="auto"/>
                  <w:jc w:val="center"/>
                </w:pPr>
              </w:pPrChange>
            </w:pPr>
            <w:del w:id="11993" w:author="Houyem Rais" w:date="2024-02-22T14:46:00Z">
              <w:r w:rsidRPr="00343F01" w:rsidDel="00201166">
                <w:rPr>
                  <w:rFonts w:ascii="Calibri" w:hAnsi="Calibri" w:cs="Calibri"/>
                  <w:b/>
                  <w:bCs/>
                  <w:sz w:val="18"/>
                  <w:szCs w:val="18"/>
                </w:rPr>
                <w:delText>90</w:delText>
              </w:r>
              <w:r w:rsidR="008640D1"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1324" w:type="dxa"/>
            <w:tcBorders>
              <w:top w:val="nil"/>
              <w:left w:val="nil"/>
              <w:bottom w:val="single" w:sz="4" w:space="0" w:color="auto"/>
              <w:right w:val="single" w:sz="4" w:space="0" w:color="auto"/>
            </w:tcBorders>
            <w:shd w:val="clear" w:color="auto" w:fill="auto"/>
            <w:noWrap/>
            <w:vAlign w:val="center"/>
          </w:tcPr>
          <w:p w14:paraId="1095BBCC" w14:textId="2C949D2B" w:rsidR="00685087" w:rsidRPr="00343F01" w:rsidDel="00201166" w:rsidRDefault="00685087" w:rsidP="00D62BC5">
            <w:pPr>
              <w:spacing w:before="0" w:after="160"/>
              <w:jc w:val="left"/>
              <w:rPr>
                <w:del w:id="11994" w:author="Houyem Rais" w:date="2024-02-22T14:46:00Z"/>
                <w:b/>
                <w:bCs/>
                <w:sz w:val="18"/>
                <w:szCs w:val="18"/>
              </w:rPr>
              <w:pPrChange w:id="11995" w:author="Houyem Rais" w:date="2024-02-22T14:49:00Z">
                <w:pPr>
                  <w:spacing w:before="0" w:after="0" w:line="240" w:lineRule="auto"/>
                  <w:jc w:val="center"/>
                </w:pPr>
              </w:pPrChange>
            </w:pPr>
            <w:del w:id="11996" w:author="Houyem Rais" w:date="2024-02-22T14:46:00Z">
              <w:r w:rsidRPr="00343F01" w:rsidDel="00201166">
                <w:rPr>
                  <w:rFonts w:ascii="Calibri" w:hAnsi="Calibri" w:cs="Calibri"/>
                  <w:b/>
                  <w:bCs/>
                  <w:sz w:val="18"/>
                  <w:szCs w:val="18"/>
                </w:rPr>
                <w:delText>45</w:delText>
              </w:r>
              <w:r w:rsidR="008640D1"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943" w:type="dxa"/>
            <w:tcBorders>
              <w:top w:val="nil"/>
              <w:left w:val="nil"/>
              <w:bottom w:val="single" w:sz="4" w:space="0" w:color="auto"/>
              <w:right w:val="single" w:sz="4" w:space="0" w:color="auto"/>
            </w:tcBorders>
            <w:shd w:val="clear" w:color="auto" w:fill="auto"/>
            <w:noWrap/>
            <w:vAlign w:val="center"/>
          </w:tcPr>
          <w:p w14:paraId="5B522DC4" w14:textId="2EC7A556" w:rsidR="00685087" w:rsidRPr="00343F01" w:rsidDel="00201166" w:rsidRDefault="00685087" w:rsidP="00D62BC5">
            <w:pPr>
              <w:spacing w:before="0" w:after="160"/>
              <w:jc w:val="left"/>
              <w:rPr>
                <w:del w:id="11997" w:author="Houyem Rais" w:date="2024-02-22T14:46:00Z"/>
                <w:b/>
                <w:bCs/>
                <w:sz w:val="18"/>
                <w:szCs w:val="18"/>
              </w:rPr>
              <w:pPrChange w:id="11998" w:author="Houyem Rais" w:date="2024-02-22T14:49:00Z">
                <w:pPr>
                  <w:spacing w:before="0" w:after="0" w:line="240" w:lineRule="auto"/>
                  <w:jc w:val="center"/>
                </w:pPr>
              </w:pPrChange>
            </w:pPr>
            <w:del w:id="11999" w:author="Houyem Rais" w:date="2024-02-22T14:46:00Z">
              <w:r w:rsidRPr="00343F01" w:rsidDel="00201166">
                <w:rPr>
                  <w:rFonts w:ascii="Calibri" w:hAnsi="Calibri" w:cs="Calibri"/>
                  <w:b/>
                  <w:bCs/>
                  <w:sz w:val="18"/>
                  <w:szCs w:val="18"/>
                </w:rPr>
                <w:delText>11</w:delText>
              </w:r>
              <w:r w:rsidR="008640D1"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993" w:type="dxa"/>
            <w:tcBorders>
              <w:top w:val="nil"/>
              <w:left w:val="nil"/>
              <w:bottom w:val="single" w:sz="4" w:space="0" w:color="auto"/>
              <w:right w:val="single" w:sz="4" w:space="0" w:color="auto"/>
            </w:tcBorders>
            <w:shd w:val="clear" w:color="auto" w:fill="auto"/>
            <w:noWrap/>
            <w:vAlign w:val="center"/>
          </w:tcPr>
          <w:p w14:paraId="7AB29BEE" w14:textId="7CF1A3ED" w:rsidR="00685087" w:rsidRPr="00343F01" w:rsidDel="00201166" w:rsidRDefault="00685087" w:rsidP="00D62BC5">
            <w:pPr>
              <w:spacing w:before="0" w:after="160"/>
              <w:jc w:val="left"/>
              <w:rPr>
                <w:del w:id="12000" w:author="Houyem Rais" w:date="2024-02-22T14:46:00Z"/>
                <w:b/>
                <w:bCs/>
                <w:sz w:val="18"/>
                <w:szCs w:val="18"/>
              </w:rPr>
              <w:pPrChange w:id="12001" w:author="Houyem Rais" w:date="2024-02-22T14:49:00Z">
                <w:pPr>
                  <w:spacing w:before="0" w:after="0" w:line="240" w:lineRule="auto"/>
                  <w:jc w:val="center"/>
                </w:pPr>
              </w:pPrChange>
            </w:pPr>
            <w:del w:id="12002" w:author="Houyem Rais" w:date="2024-02-22T14:46:00Z">
              <w:r w:rsidRPr="00343F01" w:rsidDel="00201166">
                <w:rPr>
                  <w:rFonts w:ascii="Calibri" w:hAnsi="Calibri" w:cs="Calibri"/>
                  <w:b/>
                  <w:bCs/>
                  <w:sz w:val="18"/>
                  <w:szCs w:val="18"/>
                </w:rPr>
                <w:delText>60</w:delText>
              </w:r>
              <w:r w:rsidR="008640D1"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000</w:delText>
              </w:r>
            </w:del>
          </w:p>
        </w:tc>
        <w:tc>
          <w:tcPr>
            <w:tcW w:w="1265" w:type="dxa"/>
            <w:tcBorders>
              <w:top w:val="nil"/>
              <w:left w:val="nil"/>
              <w:bottom w:val="single" w:sz="4" w:space="0" w:color="auto"/>
              <w:right w:val="single" w:sz="4" w:space="0" w:color="auto"/>
            </w:tcBorders>
            <w:shd w:val="clear" w:color="auto" w:fill="auto"/>
            <w:noWrap/>
            <w:vAlign w:val="center"/>
          </w:tcPr>
          <w:p w14:paraId="3114F099" w14:textId="2CB0CA33" w:rsidR="00685087" w:rsidRPr="00343F01" w:rsidDel="00201166" w:rsidRDefault="00685087" w:rsidP="00D62BC5">
            <w:pPr>
              <w:spacing w:before="0" w:after="160"/>
              <w:jc w:val="left"/>
              <w:rPr>
                <w:del w:id="12003" w:author="Houyem Rais" w:date="2024-02-22T14:46:00Z"/>
                <w:b/>
                <w:bCs/>
                <w:sz w:val="18"/>
                <w:szCs w:val="18"/>
              </w:rPr>
              <w:pPrChange w:id="12004" w:author="Houyem Rais" w:date="2024-02-22T14:49:00Z">
                <w:pPr>
                  <w:spacing w:before="0" w:after="0" w:line="240" w:lineRule="auto"/>
                  <w:jc w:val="center"/>
                </w:pPr>
              </w:pPrChange>
            </w:pPr>
            <w:del w:id="12005" w:author="Houyem Rais" w:date="2024-02-22T14:46:00Z">
              <w:r w:rsidRPr="00343F01" w:rsidDel="00201166">
                <w:rPr>
                  <w:rFonts w:ascii="Calibri" w:hAnsi="Calibri" w:cs="Calibri"/>
                  <w:b/>
                  <w:bCs/>
                  <w:sz w:val="18"/>
                  <w:szCs w:val="18"/>
                </w:rPr>
                <w:delText>19</w:delText>
              </w:r>
              <w:r w:rsidR="008640D1" w:rsidRPr="00343F01" w:rsidDel="00201166">
                <w:rPr>
                  <w:rFonts w:ascii="Calibri" w:hAnsi="Calibri" w:cs="Calibri"/>
                  <w:b/>
                  <w:bCs/>
                  <w:sz w:val="18"/>
                  <w:szCs w:val="18"/>
                </w:rPr>
                <w:delText xml:space="preserve"> </w:delText>
              </w:r>
              <w:r w:rsidRPr="00343F01" w:rsidDel="00201166">
                <w:rPr>
                  <w:rFonts w:ascii="Calibri" w:hAnsi="Calibri" w:cs="Calibri"/>
                  <w:b/>
                  <w:bCs/>
                  <w:sz w:val="18"/>
                  <w:szCs w:val="18"/>
                </w:rPr>
                <w:delText>500</w:delText>
              </w:r>
            </w:del>
          </w:p>
        </w:tc>
        <w:tc>
          <w:tcPr>
            <w:tcW w:w="861" w:type="dxa"/>
            <w:tcBorders>
              <w:top w:val="nil"/>
              <w:left w:val="nil"/>
              <w:bottom w:val="single" w:sz="4" w:space="0" w:color="auto"/>
              <w:right w:val="single" w:sz="4" w:space="0" w:color="auto"/>
            </w:tcBorders>
            <w:shd w:val="clear" w:color="auto" w:fill="FFFFFF" w:themeFill="background1"/>
            <w:noWrap/>
            <w:vAlign w:val="center"/>
          </w:tcPr>
          <w:p w14:paraId="0B5EF03B" w14:textId="4F99267C" w:rsidR="00685087" w:rsidRPr="00343F01" w:rsidDel="00201166" w:rsidRDefault="00685087" w:rsidP="00D62BC5">
            <w:pPr>
              <w:spacing w:before="0" w:after="160"/>
              <w:jc w:val="left"/>
              <w:rPr>
                <w:del w:id="12006" w:author="Houyem Rais" w:date="2024-02-22T14:46:00Z"/>
                <w:rFonts w:eastAsia="Times New Roman" w:cstheme="minorHAnsi"/>
                <w:b/>
                <w:bCs/>
                <w:color w:val="000000"/>
                <w:sz w:val="18"/>
                <w:szCs w:val="18"/>
                <w:lang w:eastAsia="fr-FR"/>
              </w:rPr>
              <w:pPrChange w:id="12007" w:author="Houyem Rais" w:date="2024-02-22T14:49:00Z">
                <w:pPr>
                  <w:spacing w:before="0" w:after="0" w:line="240" w:lineRule="auto"/>
                  <w:jc w:val="center"/>
                </w:pPr>
              </w:pPrChange>
            </w:pPr>
            <w:del w:id="12008" w:author="Houyem Rais" w:date="2024-02-22T14:46:00Z">
              <w:r w:rsidRPr="00343F01" w:rsidDel="00201166">
                <w:rPr>
                  <w:rFonts w:ascii="Calibri" w:hAnsi="Calibri" w:cs="Calibri"/>
                  <w:b/>
                  <w:bCs/>
                  <w:color w:val="000000"/>
                  <w:sz w:val="18"/>
                  <w:szCs w:val="18"/>
                </w:rPr>
                <w:delText>225</w:delText>
              </w:r>
              <w:r w:rsidR="008640D1" w:rsidRPr="00343F01" w:rsidDel="00201166">
                <w:rPr>
                  <w:rFonts w:ascii="Calibri" w:hAnsi="Calibri" w:cs="Calibri"/>
                  <w:b/>
                  <w:bCs/>
                  <w:color w:val="000000"/>
                  <w:sz w:val="18"/>
                  <w:szCs w:val="18"/>
                </w:rPr>
                <w:delText xml:space="preserve"> </w:delText>
              </w:r>
              <w:r w:rsidRPr="00343F01" w:rsidDel="00201166">
                <w:rPr>
                  <w:rFonts w:ascii="Calibri" w:hAnsi="Calibri" w:cs="Calibri"/>
                  <w:b/>
                  <w:bCs/>
                  <w:color w:val="000000"/>
                  <w:sz w:val="18"/>
                  <w:szCs w:val="18"/>
                </w:rPr>
                <w:delText>500</w:delText>
              </w:r>
            </w:del>
          </w:p>
        </w:tc>
      </w:tr>
      <w:tr w:rsidR="00B26AB7" w:rsidRPr="00343F01" w:rsidDel="00201166" w14:paraId="163711DA" w14:textId="19943BB4" w:rsidTr="00367067">
        <w:trPr>
          <w:trHeight w:val="54"/>
          <w:tblHeader/>
          <w:del w:id="12009" w:author="Houyem Rais" w:date="2024-02-22T14:46:00Z"/>
        </w:trPr>
        <w:tc>
          <w:tcPr>
            <w:tcW w:w="2836"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05DDE53A" w14:textId="2CA488F5" w:rsidR="00B26AB7" w:rsidRPr="00343F01" w:rsidDel="00201166" w:rsidRDefault="00B26AB7" w:rsidP="00D62BC5">
            <w:pPr>
              <w:spacing w:before="0" w:after="160"/>
              <w:jc w:val="left"/>
              <w:rPr>
                <w:del w:id="12010" w:author="Houyem Rais" w:date="2024-02-22T14:46:00Z"/>
                <w:rFonts w:eastAsia="Times New Roman" w:cstheme="minorHAnsi"/>
                <w:b/>
                <w:bCs/>
                <w:color w:val="000000"/>
                <w:sz w:val="18"/>
                <w:szCs w:val="18"/>
                <w:lang w:eastAsia="fr-FR"/>
              </w:rPr>
              <w:pPrChange w:id="12011" w:author="Houyem Rais" w:date="2024-02-22T14:49:00Z">
                <w:pPr>
                  <w:spacing w:before="0" w:after="0" w:line="240" w:lineRule="auto"/>
                  <w:jc w:val="left"/>
                </w:pPr>
              </w:pPrChange>
            </w:pPr>
            <w:del w:id="12012" w:author="Houyem Rais" w:date="2024-02-22T14:46:00Z">
              <w:r w:rsidRPr="00343F01" w:rsidDel="00201166">
                <w:rPr>
                  <w:rFonts w:eastAsia="Times New Roman" w:cstheme="minorHAnsi"/>
                  <w:b/>
                  <w:bCs/>
                  <w:color w:val="000000"/>
                  <w:sz w:val="18"/>
                  <w:szCs w:val="18"/>
                  <w:lang w:eastAsia="fr-FR"/>
                </w:rPr>
                <w:delText>Lot contractuel E</w:delText>
              </w:r>
            </w:del>
          </w:p>
        </w:tc>
        <w:tc>
          <w:tcPr>
            <w:tcW w:w="1418" w:type="dxa"/>
            <w:tcBorders>
              <w:top w:val="single" w:sz="4" w:space="0" w:color="auto"/>
              <w:left w:val="nil"/>
              <w:bottom w:val="single" w:sz="4" w:space="0" w:color="auto"/>
              <w:right w:val="single" w:sz="4" w:space="0" w:color="auto"/>
            </w:tcBorders>
            <w:shd w:val="clear" w:color="auto" w:fill="BDD6EE" w:themeFill="accent5" w:themeFillTint="66"/>
          </w:tcPr>
          <w:p w14:paraId="2CAF8D3B" w14:textId="3F26EC68" w:rsidR="00B26AB7" w:rsidRPr="00343F01" w:rsidDel="00201166" w:rsidRDefault="00B26AB7" w:rsidP="00D62BC5">
            <w:pPr>
              <w:spacing w:before="0" w:after="160"/>
              <w:jc w:val="left"/>
              <w:rPr>
                <w:del w:id="12013" w:author="Houyem Rais" w:date="2024-02-22T14:46:00Z"/>
                <w:rFonts w:eastAsia="Times New Roman" w:cstheme="minorHAnsi"/>
                <w:b/>
                <w:bCs/>
                <w:color w:val="000000"/>
                <w:sz w:val="18"/>
                <w:szCs w:val="18"/>
                <w:lang w:eastAsia="fr-FR"/>
              </w:rPr>
              <w:pPrChange w:id="12014" w:author="Houyem Rais" w:date="2024-02-22T14:49:00Z">
                <w:pPr>
                  <w:spacing w:before="0" w:after="0" w:line="240" w:lineRule="auto"/>
                  <w:jc w:val="center"/>
                </w:pPr>
              </w:pPrChange>
            </w:pPr>
          </w:p>
        </w:tc>
        <w:tc>
          <w:tcPr>
            <w:tcW w:w="1324" w:type="dxa"/>
            <w:tcBorders>
              <w:top w:val="single" w:sz="4" w:space="0" w:color="auto"/>
              <w:left w:val="nil"/>
              <w:bottom w:val="single" w:sz="4" w:space="0" w:color="auto"/>
              <w:right w:val="single" w:sz="4" w:space="0" w:color="auto"/>
            </w:tcBorders>
            <w:shd w:val="clear" w:color="auto" w:fill="BDD6EE" w:themeFill="accent5" w:themeFillTint="66"/>
          </w:tcPr>
          <w:p w14:paraId="65C9DBE2" w14:textId="53481D9C" w:rsidR="00B26AB7" w:rsidRPr="00343F01" w:rsidDel="00201166" w:rsidRDefault="00B26AB7" w:rsidP="00D62BC5">
            <w:pPr>
              <w:spacing w:before="0" w:after="160"/>
              <w:jc w:val="left"/>
              <w:rPr>
                <w:del w:id="12015" w:author="Houyem Rais" w:date="2024-02-22T14:46:00Z"/>
                <w:rFonts w:eastAsia="Times New Roman" w:cstheme="minorHAnsi"/>
                <w:b/>
                <w:bCs/>
                <w:color w:val="000000"/>
                <w:sz w:val="18"/>
                <w:szCs w:val="18"/>
                <w:lang w:eastAsia="fr-FR"/>
              </w:rPr>
              <w:pPrChange w:id="12016" w:author="Houyem Rais" w:date="2024-02-22T14:49:00Z">
                <w:pPr>
                  <w:spacing w:before="0" w:after="0" w:line="240" w:lineRule="auto"/>
                  <w:jc w:val="center"/>
                </w:pPr>
              </w:pPrChange>
            </w:pPr>
          </w:p>
        </w:tc>
        <w:tc>
          <w:tcPr>
            <w:tcW w:w="943" w:type="dxa"/>
            <w:tcBorders>
              <w:top w:val="single" w:sz="4" w:space="0" w:color="auto"/>
              <w:left w:val="nil"/>
              <w:bottom w:val="single" w:sz="4" w:space="0" w:color="auto"/>
              <w:right w:val="single" w:sz="4" w:space="0" w:color="auto"/>
            </w:tcBorders>
            <w:shd w:val="clear" w:color="auto" w:fill="BDD6EE" w:themeFill="accent5" w:themeFillTint="66"/>
          </w:tcPr>
          <w:p w14:paraId="0C0569F0" w14:textId="10A4BC9F" w:rsidR="00B26AB7" w:rsidRPr="00343F01" w:rsidDel="00201166" w:rsidRDefault="00B26AB7" w:rsidP="00D62BC5">
            <w:pPr>
              <w:spacing w:before="0" w:after="160"/>
              <w:jc w:val="left"/>
              <w:rPr>
                <w:del w:id="12017" w:author="Houyem Rais" w:date="2024-02-22T14:46:00Z"/>
                <w:rFonts w:eastAsia="Times New Roman" w:cstheme="minorHAnsi"/>
                <w:b/>
                <w:bCs/>
                <w:color w:val="000000"/>
                <w:sz w:val="18"/>
                <w:szCs w:val="18"/>
                <w:lang w:eastAsia="fr-FR"/>
              </w:rPr>
              <w:pPrChange w:id="12018" w:author="Houyem Rais" w:date="2024-02-22T14:49:00Z">
                <w:pPr>
                  <w:spacing w:before="0" w:after="0" w:line="240" w:lineRule="auto"/>
                  <w:jc w:val="left"/>
                </w:pPr>
              </w:pPrChange>
            </w:pPr>
          </w:p>
        </w:tc>
        <w:tc>
          <w:tcPr>
            <w:tcW w:w="993" w:type="dxa"/>
            <w:tcBorders>
              <w:top w:val="single" w:sz="4" w:space="0" w:color="auto"/>
              <w:left w:val="nil"/>
              <w:bottom w:val="single" w:sz="4" w:space="0" w:color="auto"/>
              <w:right w:val="single" w:sz="4" w:space="0" w:color="auto"/>
            </w:tcBorders>
            <w:shd w:val="clear" w:color="auto" w:fill="BDD6EE" w:themeFill="accent5" w:themeFillTint="66"/>
          </w:tcPr>
          <w:p w14:paraId="46BDC0D4" w14:textId="1AE4D62A" w:rsidR="00B26AB7" w:rsidRPr="00343F01" w:rsidDel="00201166" w:rsidRDefault="00B26AB7" w:rsidP="00D62BC5">
            <w:pPr>
              <w:spacing w:before="0" w:after="160"/>
              <w:jc w:val="left"/>
              <w:rPr>
                <w:del w:id="12019" w:author="Houyem Rais" w:date="2024-02-22T14:46:00Z"/>
                <w:rFonts w:eastAsia="Times New Roman" w:cstheme="minorHAnsi"/>
                <w:b/>
                <w:bCs/>
                <w:color w:val="000000"/>
                <w:sz w:val="18"/>
                <w:szCs w:val="18"/>
                <w:lang w:eastAsia="fr-FR"/>
              </w:rPr>
              <w:pPrChange w:id="12020" w:author="Houyem Rais" w:date="2024-02-22T14:49:00Z">
                <w:pPr>
                  <w:spacing w:before="0" w:after="0" w:line="240" w:lineRule="auto"/>
                  <w:jc w:val="left"/>
                </w:pPr>
              </w:pPrChange>
            </w:pPr>
          </w:p>
        </w:tc>
        <w:tc>
          <w:tcPr>
            <w:tcW w:w="1265" w:type="dxa"/>
            <w:tcBorders>
              <w:top w:val="single" w:sz="4" w:space="0" w:color="auto"/>
              <w:left w:val="nil"/>
              <w:bottom w:val="single" w:sz="4" w:space="0" w:color="auto"/>
              <w:right w:val="single" w:sz="4" w:space="0" w:color="auto"/>
            </w:tcBorders>
            <w:shd w:val="clear" w:color="auto" w:fill="BDD6EE" w:themeFill="accent5" w:themeFillTint="66"/>
          </w:tcPr>
          <w:p w14:paraId="789B5808" w14:textId="57F8B7CA" w:rsidR="00B26AB7" w:rsidRPr="00343F01" w:rsidDel="00201166" w:rsidRDefault="00B26AB7" w:rsidP="00D62BC5">
            <w:pPr>
              <w:spacing w:before="0" w:after="160"/>
              <w:jc w:val="left"/>
              <w:rPr>
                <w:del w:id="12021" w:author="Houyem Rais" w:date="2024-02-22T14:46:00Z"/>
                <w:rFonts w:eastAsia="Times New Roman" w:cstheme="minorHAnsi"/>
                <w:b/>
                <w:bCs/>
                <w:color w:val="000000"/>
                <w:sz w:val="18"/>
                <w:szCs w:val="18"/>
                <w:lang w:eastAsia="fr-FR"/>
              </w:rPr>
              <w:pPrChange w:id="12022" w:author="Houyem Rais" w:date="2024-02-22T14:49:00Z">
                <w:pPr>
                  <w:spacing w:before="0" w:after="0" w:line="240" w:lineRule="auto"/>
                  <w:jc w:val="left"/>
                </w:pPr>
              </w:pPrChange>
            </w:pPr>
          </w:p>
        </w:tc>
        <w:tc>
          <w:tcPr>
            <w:tcW w:w="861" w:type="dxa"/>
            <w:tcBorders>
              <w:top w:val="single" w:sz="4" w:space="0" w:color="auto"/>
              <w:left w:val="nil"/>
              <w:bottom w:val="single" w:sz="4" w:space="0" w:color="auto"/>
              <w:right w:val="single" w:sz="4" w:space="0" w:color="auto"/>
            </w:tcBorders>
            <w:shd w:val="clear" w:color="auto" w:fill="BDD6EE" w:themeFill="accent5" w:themeFillTint="66"/>
          </w:tcPr>
          <w:p w14:paraId="7A8D34FF" w14:textId="7BAF9280" w:rsidR="00B26AB7" w:rsidRPr="00343F01" w:rsidDel="00201166" w:rsidRDefault="00B26AB7" w:rsidP="00D62BC5">
            <w:pPr>
              <w:spacing w:before="0" w:after="160"/>
              <w:jc w:val="left"/>
              <w:rPr>
                <w:del w:id="12023" w:author="Houyem Rais" w:date="2024-02-22T14:46:00Z"/>
                <w:rFonts w:eastAsia="Times New Roman" w:cstheme="minorHAnsi"/>
                <w:b/>
                <w:bCs/>
                <w:color w:val="000000"/>
                <w:sz w:val="18"/>
                <w:szCs w:val="18"/>
                <w:lang w:eastAsia="fr-FR"/>
              </w:rPr>
              <w:pPrChange w:id="12024" w:author="Houyem Rais" w:date="2024-02-22T14:49:00Z">
                <w:pPr>
                  <w:spacing w:before="0" w:after="0" w:line="240" w:lineRule="auto"/>
                  <w:jc w:val="left"/>
                </w:pPr>
              </w:pPrChange>
            </w:pPr>
          </w:p>
        </w:tc>
      </w:tr>
      <w:tr w:rsidR="00AE2CFB" w:rsidRPr="00343F01" w:rsidDel="00201166" w14:paraId="293BDA32" w14:textId="60DDECC2" w:rsidTr="00367067">
        <w:trPr>
          <w:trHeight w:val="232"/>
          <w:del w:id="12025"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59B48B5F" w14:textId="666161B2" w:rsidR="00AE2CFB" w:rsidRPr="00343F01" w:rsidDel="00201166" w:rsidRDefault="00AE2CFB" w:rsidP="00D62BC5">
            <w:pPr>
              <w:spacing w:before="0" w:after="160"/>
              <w:jc w:val="left"/>
              <w:rPr>
                <w:del w:id="12026" w:author="Houyem Rais" w:date="2024-02-22T14:46:00Z"/>
                <w:rFonts w:eastAsia="Times New Roman" w:cstheme="minorHAnsi"/>
                <w:b/>
                <w:bCs/>
                <w:color w:val="000000"/>
                <w:sz w:val="18"/>
                <w:szCs w:val="18"/>
                <w:lang w:eastAsia="fr-FR"/>
              </w:rPr>
              <w:pPrChange w:id="12027" w:author="Houyem Rais" w:date="2024-02-22T14:49:00Z">
                <w:pPr>
                  <w:spacing w:before="0" w:after="0" w:line="240" w:lineRule="auto"/>
                  <w:jc w:val="left"/>
                </w:pPr>
              </w:pPrChange>
            </w:pPr>
            <w:del w:id="12028" w:author="Houyem Rais" w:date="2024-02-22T14:46:00Z">
              <w:r w:rsidRPr="00AE2CFB" w:rsidDel="00201166">
                <w:rPr>
                  <w:rFonts w:eastAsia="Times New Roman" w:cstheme="minorHAnsi"/>
                  <w:color w:val="000000"/>
                  <w:sz w:val="18"/>
                  <w:szCs w:val="18"/>
                  <w:lang w:eastAsia="fr-FR"/>
                </w:rPr>
                <w:delText> Administration</w:delText>
              </w:r>
            </w:del>
          </w:p>
        </w:tc>
        <w:tc>
          <w:tcPr>
            <w:tcW w:w="1418" w:type="dxa"/>
            <w:tcBorders>
              <w:top w:val="nil"/>
              <w:left w:val="nil"/>
              <w:bottom w:val="single" w:sz="4" w:space="0" w:color="auto"/>
              <w:right w:val="single" w:sz="4" w:space="0" w:color="auto"/>
            </w:tcBorders>
            <w:shd w:val="clear" w:color="auto" w:fill="auto"/>
            <w:vAlign w:val="center"/>
            <w:hideMark/>
          </w:tcPr>
          <w:p w14:paraId="7E5397AC" w14:textId="40EDE91E" w:rsidR="00AE2CFB" w:rsidRPr="00343F01" w:rsidDel="00201166" w:rsidRDefault="00AE2CFB" w:rsidP="00D62BC5">
            <w:pPr>
              <w:spacing w:before="0" w:after="160"/>
              <w:jc w:val="left"/>
              <w:rPr>
                <w:del w:id="12029" w:author="Houyem Rais" w:date="2024-02-22T14:46:00Z"/>
                <w:rFonts w:eastAsia="Times New Roman" w:cstheme="minorHAnsi"/>
                <w:color w:val="000000"/>
                <w:sz w:val="18"/>
                <w:szCs w:val="18"/>
                <w:lang w:eastAsia="fr-FR"/>
              </w:rPr>
              <w:pPrChange w:id="12030" w:author="Houyem Rais" w:date="2024-02-22T14:49:00Z">
                <w:pPr>
                  <w:spacing w:before="0" w:after="0" w:line="240" w:lineRule="auto"/>
                  <w:jc w:val="center"/>
                </w:pPr>
              </w:pPrChange>
            </w:pPr>
          </w:p>
        </w:tc>
        <w:tc>
          <w:tcPr>
            <w:tcW w:w="1324" w:type="dxa"/>
            <w:tcBorders>
              <w:top w:val="nil"/>
              <w:left w:val="nil"/>
              <w:bottom w:val="single" w:sz="4" w:space="0" w:color="auto"/>
              <w:right w:val="single" w:sz="4" w:space="0" w:color="auto"/>
            </w:tcBorders>
            <w:shd w:val="clear" w:color="auto" w:fill="auto"/>
            <w:vAlign w:val="center"/>
            <w:hideMark/>
          </w:tcPr>
          <w:p w14:paraId="67EE8B5B" w14:textId="0214FC9E" w:rsidR="00AE2CFB" w:rsidRPr="00343F01" w:rsidDel="00201166" w:rsidRDefault="00AE2CFB" w:rsidP="00D62BC5">
            <w:pPr>
              <w:spacing w:before="0" w:after="160"/>
              <w:jc w:val="left"/>
              <w:rPr>
                <w:del w:id="12031" w:author="Houyem Rais" w:date="2024-02-22T14:46:00Z"/>
                <w:rFonts w:eastAsia="Times New Roman" w:cstheme="minorHAnsi"/>
                <w:color w:val="000000"/>
                <w:sz w:val="18"/>
                <w:szCs w:val="18"/>
                <w:lang w:eastAsia="fr-FR"/>
              </w:rPr>
              <w:pPrChange w:id="12032" w:author="Houyem Rais" w:date="2024-02-22T14:49:00Z">
                <w:pPr>
                  <w:spacing w:before="0" w:after="0" w:line="240" w:lineRule="auto"/>
                  <w:jc w:val="center"/>
                </w:pPr>
              </w:pPrChange>
            </w:pPr>
          </w:p>
        </w:tc>
        <w:tc>
          <w:tcPr>
            <w:tcW w:w="943" w:type="dxa"/>
            <w:tcBorders>
              <w:top w:val="nil"/>
              <w:left w:val="nil"/>
              <w:bottom w:val="single" w:sz="4" w:space="0" w:color="auto"/>
              <w:right w:val="single" w:sz="4" w:space="0" w:color="auto"/>
            </w:tcBorders>
            <w:shd w:val="clear" w:color="auto" w:fill="auto"/>
            <w:vAlign w:val="center"/>
            <w:hideMark/>
          </w:tcPr>
          <w:p w14:paraId="45651539" w14:textId="02871AEA" w:rsidR="00AE2CFB" w:rsidRPr="00343F01" w:rsidDel="00201166" w:rsidRDefault="00AE2CFB" w:rsidP="00D62BC5">
            <w:pPr>
              <w:spacing w:before="0" w:after="160"/>
              <w:jc w:val="left"/>
              <w:rPr>
                <w:del w:id="12033" w:author="Houyem Rais" w:date="2024-02-22T14:46:00Z"/>
                <w:rFonts w:eastAsia="Times New Roman" w:cstheme="minorHAnsi"/>
                <w:color w:val="000000"/>
                <w:sz w:val="18"/>
                <w:szCs w:val="18"/>
                <w:lang w:eastAsia="fr-FR"/>
              </w:rPr>
              <w:pPrChange w:id="12034" w:author="Houyem Rais" w:date="2024-02-22T14:49:00Z">
                <w:pPr>
                  <w:spacing w:before="0" w:after="0" w:line="240" w:lineRule="auto"/>
                  <w:jc w:val="center"/>
                </w:pPr>
              </w:pPrChange>
            </w:pPr>
            <w:del w:id="12035" w:author="Houyem Rais" w:date="2024-02-22T14:46:00Z">
              <w:r w:rsidRPr="00343F01" w:rsidDel="00201166">
                <w:rPr>
                  <w:rFonts w:eastAsia="Times New Roman" w:cstheme="minorHAnsi"/>
                  <w:color w:val="000000"/>
                  <w:sz w:val="18"/>
                  <w:szCs w:val="18"/>
                  <w:lang w:eastAsia="fr-FR"/>
                </w:rPr>
                <w:delText>1</w:delText>
              </w:r>
            </w:del>
          </w:p>
        </w:tc>
        <w:tc>
          <w:tcPr>
            <w:tcW w:w="993" w:type="dxa"/>
            <w:tcBorders>
              <w:top w:val="nil"/>
              <w:left w:val="nil"/>
              <w:bottom w:val="single" w:sz="4" w:space="0" w:color="auto"/>
              <w:right w:val="single" w:sz="4" w:space="0" w:color="auto"/>
            </w:tcBorders>
            <w:shd w:val="clear" w:color="auto" w:fill="auto"/>
            <w:vAlign w:val="center"/>
            <w:hideMark/>
          </w:tcPr>
          <w:p w14:paraId="51EC0C83" w14:textId="33B73AA2" w:rsidR="00AE2CFB" w:rsidRPr="00343F01" w:rsidDel="00201166" w:rsidRDefault="00AE2CFB" w:rsidP="00D62BC5">
            <w:pPr>
              <w:spacing w:before="0" w:after="160"/>
              <w:jc w:val="left"/>
              <w:rPr>
                <w:del w:id="12036" w:author="Houyem Rais" w:date="2024-02-22T14:46:00Z"/>
                <w:rFonts w:eastAsia="Times New Roman" w:cstheme="minorHAnsi"/>
                <w:color w:val="000000"/>
                <w:sz w:val="18"/>
                <w:szCs w:val="18"/>
                <w:lang w:eastAsia="fr-FR"/>
              </w:rPr>
              <w:pPrChange w:id="12037" w:author="Houyem Rais" w:date="2024-02-22T14:49:00Z">
                <w:pPr>
                  <w:spacing w:before="0" w:after="0" w:line="240" w:lineRule="auto"/>
                  <w:jc w:val="center"/>
                </w:pPr>
              </w:pPrChange>
            </w:pPr>
            <w:del w:id="12038" w:author="Houyem Rais" w:date="2024-02-22T14:46:00Z">
              <w:r w:rsidRPr="00343F01" w:rsidDel="00201166">
                <w:rPr>
                  <w:rFonts w:eastAsia="Times New Roman" w:cstheme="minorHAnsi"/>
                  <w:color w:val="000000"/>
                  <w:sz w:val="18"/>
                  <w:szCs w:val="18"/>
                  <w:lang w:eastAsia="fr-FR"/>
                </w:rPr>
                <w:delText>15</w:delText>
              </w:r>
            </w:del>
          </w:p>
        </w:tc>
        <w:tc>
          <w:tcPr>
            <w:tcW w:w="1265" w:type="dxa"/>
            <w:tcBorders>
              <w:top w:val="nil"/>
              <w:left w:val="nil"/>
              <w:bottom w:val="single" w:sz="4" w:space="0" w:color="auto"/>
              <w:right w:val="single" w:sz="4" w:space="0" w:color="auto"/>
            </w:tcBorders>
            <w:shd w:val="clear" w:color="auto" w:fill="auto"/>
            <w:vAlign w:val="center"/>
            <w:hideMark/>
          </w:tcPr>
          <w:p w14:paraId="67A8F180" w14:textId="22461423" w:rsidR="00AE2CFB" w:rsidRPr="00343F01" w:rsidDel="00201166" w:rsidRDefault="00AE2CFB" w:rsidP="00D62BC5">
            <w:pPr>
              <w:spacing w:before="0" w:after="160"/>
              <w:jc w:val="left"/>
              <w:rPr>
                <w:del w:id="12039" w:author="Houyem Rais" w:date="2024-02-22T14:46:00Z"/>
                <w:rFonts w:eastAsia="Times New Roman" w:cstheme="minorHAnsi"/>
                <w:color w:val="000000"/>
                <w:sz w:val="18"/>
                <w:szCs w:val="18"/>
                <w:lang w:eastAsia="fr-FR"/>
              </w:rPr>
              <w:pPrChange w:id="12040" w:author="Houyem Rais" w:date="2024-02-22T14:49:00Z">
                <w:pPr>
                  <w:spacing w:before="0" w:after="0" w:line="240" w:lineRule="auto"/>
                  <w:jc w:val="center"/>
                </w:pPr>
              </w:pPrChange>
            </w:pPr>
            <w:del w:id="12041" w:author="Houyem Rais" w:date="2024-02-22T14:46:00Z">
              <w:r w:rsidRPr="00343F01" w:rsidDel="00201166">
                <w:rPr>
                  <w:rFonts w:eastAsia="Times New Roman" w:cstheme="minorHAnsi"/>
                  <w:color w:val="000000"/>
                  <w:sz w:val="18"/>
                  <w:szCs w:val="18"/>
                  <w:lang w:eastAsia="fr-FR"/>
                </w:rPr>
                <w:delText>3</w:delText>
              </w:r>
            </w:del>
          </w:p>
        </w:tc>
        <w:tc>
          <w:tcPr>
            <w:tcW w:w="861" w:type="dxa"/>
            <w:tcBorders>
              <w:top w:val="nil"/>
              <w:left w:val="nil"/>
              <w:bottom w:val="single" w:sz="4" w:space="0" w:color="auto"/>
              <w:right w:val="single" w:sz="4" w:space="0" w:color="auto"/>
            </w:tcBorders>
            <w:shd w:val="clear" w:color="auto" w:fill="auto"/>
            <w:vAlign w:val="center"/>
            <w:hideMark/>
          </w:tcPr>
          <w:p w14:paraId="5745BBA0" w14:textId="2F2606C1" w:rsidR="00AE2CFB" w:rsidRPr="00343F01" w:rsidDel="00201166" w:rsidRDefault="00AE2CFB" w:rsidP="00D62BC5">
            <w:pPr>
              <w:spacing w:before="0" w:after="160"/>
              <w:jc w:val="left"/>
              <w:rPr>
                <w:del w:id="12042" w:author="Houyem Rais" w:date="2024-02-22T14:46:00Z"/>
                <w:rFonts w:eastAsia="Times New Roman" w:cstheme="minorHAnsi"/>
                <w:color w:val="000000"/>
                <w:sz w:val="18"/>
                <w:szCs w:val="18"/>
                <w:lang w:eastAsia="fr-FR"/>
              </w:rPr>
              <w:pPrChange w:id="12043" w:author="Houyem Rais" w:date="2024-02-22T14:49:00Z">
                <w:pPr>
                  <w:spacing w:before="0" w:after="0" w:line="240" w:lineRule="auto"/>
                  <w:jc w:val="center"/>
                </w:pPr>
              </w:pPrChange>
            </w:pPr>
            <w:del w:id="12044" w:author="Houyem Rais" w:date="2024-02-22T14:46:00Z">
              <w:r w:rsidRPr="00343F01" w:rsidDel="00201166">
                <w:rPr>
                  <w:rFonts w:eastAsia="Times New Roman" w:cstheme="minorHAnsi"/>
                  <w:color w:val="000000"/>
                  <w:sz w:val="18"/>
                  <w:szCs w:val="18"/>
                  <w:lang w:eastAsia="fr-FR"/>
                </w:rPr>
                <w:delText>19</w:delText>
              </w:r>
            </w:del>
          </w:p>
        </w:tc>
      </w:tr>
      <w:tr w:rsidR="00AE2CFB" w:rsidRPr="00343F01" w:rsidDel="00201166" w14:paraId="42E45213" w14:textId="78DAB5D8" w:rsidTr="00367067">
        <w:trPr>
          <w:trHeight w:val="232"/>
          <w:del w:id="12045"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782E674F" w14:textId="2DD885F3" w:rsidR="00AE2CFB" w:rsidRPr="00343F01" w:rsidDel="00201166" w:rsidRDefault="00AE2CFB" w:rsidP="00D62BC5">
            <w:pPr>
              <w:spacing w:before="0" w:after="160"/>
              <w:jc w:val="left"/>
              <w:rPr>
                <w:del w:id="12046" w:author="Houyem Rais" w:date="2024-02-22T14:46:00Z"/>
                <w:rFonts w:eastAsia="Times New Roman" w:cstheme="minorHAnsi"/>
                <w:color w:val="000000"/>
                <w:sz w:val="18"/>
                <w:szCs w:val="18"/>
                <w:lang w:eastAsia="fr-FR"/>
              </w:rPr>
              <w:pPrChange w:id="12047" w:author="Houyem Rais" w:date="2024-02-22T14:49:00Z">
                <w:pPr>
                  <w:spacing w:before="0" w:after="0" w:line="240" w:lineRule="auto"/>
                  <w:jc w:val="left"/>
                </w:pPr>
              </w:pPrChange>
            </w:pPr>
            <w:del w:id="12048" w:author="Houyem Rais" w:date="2024-02-22T14:46:00Z">
              <w:r w:rsidRPr="00343F01" w:rsidDel="00201166">
                <w:rPr>
                  <w:rFonts w:eastAsia="Times New Roman" w:cstheme="minorHAnsi"/>
                  <w:color w:val="000000"/>
                  <w:sz w:val="18"/>
                  <w:szCs w:val="18"/>
                  <w:lang w:eastAsia="fr-FR"/>
                </w:rPr>
                <w:delText>Gare 1</w:delText>
              </w:r>
            </w:del>
          </w:p>
        </w:tc>
        <w:tc>
          <w:tcPr>
            <w:tcW w:w="1418" w:type="dxa"/>
            <w:tcBorders>
              <w:top w:val="nil"/>
              <w:left w:val="nil"/>
              <w:bottom w:val="single" w:sz="4" w:space="0" w:color="auto"/>
              <w:right w:val="single" w:sz="4" w:space="0" w:color="auto"/>
            </w:tcBorders>
            <w:shd w:val="clear" w:color="auto" w:fill="auto"/>
            <w:vAlign w:val="center"/>
            <w:hideMark/>
          </w:tcPr>
          <w:p w14:paraId="273E35EA" w14:textId="5EDEE17A" w:rsidR="00AE2CFB" w:rsidRPr="00343F01" w:rsidDel="00201166" w:rsidRDefault="00AE2CFB" w:rsidP="00D62BC5">
            <w:pPr>
              <w:spacing w:before="0" w:after="160"/>
              <w:jc w:val="left"/>
              <w:rPr>
                <w:del w:id="12049" w:author="Houyem Rais" w:date="2024-02-22T14:46:00Z"/>
                <w:rFonts w:eastAsia="Times New Roman" w:cstheme="minorHAnsi"/>
                <w:color w:val="000000"/>
                <w:sz w:val="18"/>
                <w:szCs w:val="18"/>
                <w:lang w:eastAsia="fr-FR"/>
              </w:rPr>
              <w:pPrChange w:id="12050" w:author="Houyem Rais" w:date="2024-02-22T14:49:00Z">
                <w:pPr>
                  <w:spacing w:before="0" w:after="0" w:line="240" w:lineRule="auto"/>
                  <w:jc w:val="center"/>
                </w:pPr>
              </w:pPrChange>
            </w:pPr>
            <w:del w:id="12051"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hideMark/>
          </w:tcPr>
          <w:p w14:paraId="18A7215C" w14:textId="7DB20C3E" w:rsidR="00AE2CFB" w:rsidRPr="00343F01" w:rsidDel="00201166" w:rsidRDefault="00AE2CFB" w:rsidP="00D62BC5">
            <w:pPr>
              <w:spacing w:before="0" w:after="160"/>
              <w:jc w:val="left"/>
              <w:rPr>
                <w:del w:id="12052" w:author="Houyem Rais" w:date="2024-02-22T14:46:00Z"/>
                <w:rFonts w:eastAsia="Times New Roman" w:cstheme="minorHAnsi"/>
                <w:color w:val="000000"/>
                <w:sz w:val="18"/>
                <w:szCs w:val="18"/>
                <w:lang w:eastAsia="fr-FR"/>
              </w:rPr>
              <w:pPrChange w:id="12053" w:author="Houyem Rais" w:date="2024-02-22T14:49:00Z">
                <w:pPr>
                  <w:spacing w:before="0" w:after="0" w:line="240" w:lineRule="auto"/>
                  <w:jc w:val="center"/>
                </w:pPr>
              </w:pPrChange>
            </w:pPr>
            <w:del w:id="12054"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hideMark/>
          </w:tcPr>
          <w:p w14:paraId="5EB7879C" w14:textId="328CA3CE" w:rsidR="00AE2CFB" w:rsidRPr="00343F01" w:rsidDel="00201166" w:rsidRDefault="00AE2CFB" w:rsidP="00D62BC5">
            <w:pPr>
              <w:spacing w:before="0" w:after="160"/>
              <w:jc w:val="left"/>
              <w:rPr>
                <w:del w:id="12055" w:author="Houyem Rais" w:date="2024-02-22T14:46:00Z"/>
                <w:rFonts w:eastAsia="Times New Roman" w:cstheme="minorHAnsi"/>
                <w:color w:val="000000"/>
                <w:sz w:val="18"/>
                <w:szCs w:val="18"/>
                <w:lang w:eastAsia="fr-FR"/>
              </w:rPr>
              <w:pPrChange w:id="12056"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hideMark/>
          </w:tcPr>
          <w:p w14:paraId="41DA468F" w14:textId="5874E449" w:rsidR="00AE2CFB" w:rsidRPr="00343F01" w:rsidDel="00201166" w:rsidRDefault="00AE2CFB" w:rsidP="00D62BC5">
            <w:pPr>
              <w:spacing w:before="0" w:after="160"/>
              <w:jc w:val="left"/>
              <w:rPr>
                <w:del w:id="12057" w:author="Houyem Rais" w:date="2024-02-22T14:46:00Z"/>
                <w:rFonts w:eastAsia="Times New Roman" w:cstheme="minorHAnsi"/>
                <w:color w:val="000000"/>
                <w:sz w:val="18"/>
                <w:szCs w:val="18"/>
                <w:lang w:eastAsia="fr-FR"/>
              </w:rPr>
              <w:pPrChange w:id="12058"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hideMark/>
          </w:tcPr>
          <w:p w14:paraId="6DD1C273" w14:textId="1766A52E" w:rsidR="00AE2CFB" w:rsidRPr="00343F01" w:rsidDel="00201166" w:rsidRDefault="00AE2CFB" w:rsidP="00D62BC5">
            <w:pPr>
              <w:spacing w:before="0" w:after="160"/>
              <w:jc w:val="left"/>
              <w:rPr>
                <w:del w:id="12059" w:author="Houyem Rais" w:date="2024-02-22T14:46:00Z"/>
                <w:rFonts w:eastAsia="Times New Roman" w:cstheme="minorHAnsi"/>
                <w:color w:val="000000"/>
                <w:sz w:val="18"/>
                <w:szCs w:val="18"/>
                <w:lang w:eastAsia="fr-FR"/>
              </w:rPr>
              <w:pPrChange w:id="12060"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hideMark/>
          </w:tcPr>
          <w:p w14:paraId="231DA233" w14:textId="1DFC7329" w:rsidR="00AE2CFB" w:rsidRPr="00343F01" w:rsidDel="00201166" w:rsidRDefault="00AE2CFB" w:rsidP="00D62BC5">
            <w:pPr>
              <w:spacing w:before="0" w:after="160"/>
              <w:jc w:val="left"/>
              <w:rPr>
                <w:del w:id="12061" w:author="Houyem Rais" w:date="2024-02-22T14:46:00Z"/>
                <w:rFonts w:eastAsia="Times New Roman" w:cstheme="minorHAnsi"/>
                <w:color w:val="000000"/>
                <w:sz w:val="18"/>
                <w:szCs w:val="18"/>
                <w:lang w:eastAsia="fr-FR"/>
              </w:rPr>
              <w:pPrChange w:id="12062" w:author="Houyem Rais" w:date="2024-02-22T14:49:00Z">
                <w:pPr>
                  <w:spacing w:before="0" w:after="0" w:line="240" w:lineRule="auto"/>
                  <w:jc w:val="center"/>
                </w:pPr>
              </w:pPrChange>
            </w:pPr>
            <w:del w:id="12063" w:author="Houyem Rais" w:date="2024-02-22T14:46:00Z">
              <w:r w:rsidRPr="00343F01" w:rsidDel="00201166">
                <w:rPr>
                  <w:rFonts w:eastAsia="Times New Roman" w:cstheme="minorHAnsi"/>
                  <w:color w:val="000000"/>
                  <w:sz w:val="18"/>
                  <w:szCs w:val="18"/>
                  <w:lang w:eastAsia="fr-FR"/>
                </w:rPr>
                <w:delText>9</w:delText>
              </w:r>
            </w:del>
          </w:p>
        </w:tc>
      </w:tr>
      <w:tr w:rsidR="00AE2CFB" w:rsidRPr="00343F01" w:rsidDel="00201166" w14:paraId="22F5144F" w14:textId="6BD81611" w:rsidTr="00367067">
        <w:trPr>
          <w:trHeight w:val="232"/>
          <w:del w:id="12064"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4C2D6AAF" w14:textId="1E89E8D1" w:rsidR="00AE2CFB" w:rsidRPr="00343F01" w:rsidDel="00201166" w:rsidRDefault="00AE2CFB" w:rsidP="00D62BC5">
            <w:pPr>
              <w:spacing w:before="0" w:after="160"/>
              <w:jc w:val="left"/>
              <w:rPr>
                <w:del w:id="12065" w:author="Houyem Rais" w:date="2024-02-22T14:46:00Z"/>
                <w:rFonts w:eastAsia="Times New Roman" w:cstheme="minorHAnsi"/>
                <w:color w:val="000000"/>
                <w:sz w:val="18"/>
                <w:szCs w:val="18"/>
                <w:lang w:eastAsia="fr-FR"/>
              </w:rPr>
              <w:pPrChange w:id="12066" w:author="Houyem Rais" w:date="2024-02-22T14:49:00Z">
                <w:pPr>
                  <w:spacing w:before="0" w:after="0" w:line="240" w:lineRule="auto"/>
                  <w:jc w:val="left"/>
                </w:pPr>
              </w:pPrChange>
            </w:pPr>
            <w:del w:id="12067" w:author="Houyem Rais" w:date="2024-02-22T14:46:00Z">
              <w:r w:rsidRPr="00343F01" w:rsidDel="00201166">
                <w:rPr>
                  <w:rFonts w:eastAsia="Times New Roman" w:cstheme="minorHAnsi"/>
                  <w:color w:val="000000"/>
                  <w:sz w:val="18"/>
                  <w:szCs w:val="18"/>
                  <w:lang w:eastAsia="fr-FR"/>
                </w:rPr>
                <w:delText>Gare 2</w:delText>
              </w:r>
            </w:del>
          </w:p>
        </w:tc>
        <w:tc>
          <w:tcPr>
            <w:tcW w:w="1418" w:type="dxa"/>
            <w:tcBorders>
              <w:top w:val="nil"/>
              <w:left w:val="nil"/>
              <w:bottom w:val="single" w:sz="4" w:space="0" w:color="auto"/>
              <w:right w:val="single" w:sz="4" w:space="0" w:color="auto"/>
            </w:tcBorders>
            <w:shd w:val="clear" w:color="auto" w:fill="auto"/>
            <w:vAlign w:val="center"/>
          </w:tcPr>
          <w:p w14:paraId="056295DE" w14:textId="655BBA9B" w:rsidR="00AE2CFB" w:rsidRPr="00343F01" w:rsidDel="00201166" w:rsidRDefault="00AE2CFB" w:rsidP="00D62BC5">
            <w:pPr>
              <w:spacing w:before="0" w:after="160"/>
              <w:jc w:val="left"/>
              <w:rPr>
                <w:del w:id="12068" w:author="Houyem Rais" w:date="2024-02-22T14:46:00Z"/>
                <w:rFonts w:eastAsia="Times New Roman" w:cstheme="minorHAnsi"/>
                <w:color w:val="000000"/>
                <w:sz w:val="18"/>
                <w:szCs w:val="18"/>
                <w:lang w:eastAsia="fr-FR"/>
              </w:rPr>
              <w:pPrChange w:id="12069" w:author="Houyem Rais" w:date="2024-02-22T14:49:00Z">
                <w:pPr>
                  <w:spacing w:before="0" w:after="0" w:line="240" w:lineRule="auto"/>
                  <w:jc w:val="center"/>
                </w:pPr>
              </w:pPrChange>
            </w:pPr>
            <w:del w:id="12070"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321C1468" w14:textId="67E3F5CC" w:rsidR="00AE2CFB" w:rsidRPr="00343F01" w:rsidDel="00201166" w:rsidRDefault="00AE2CFB" w:rsidP="00D62BC5">
            <w:pPr>
              <w:spacing w:before="0" w:after="160"/>
              <w:jc w:val="left"/>
              <w:rPr>
                <w:del w:id="12071" w:author="Houyem Rais" w:date="2024-02-22T14:46:00Z"/>
                <w:rFonts w:eastAsia="Times New Roman" w:cstheme="minorHAnsi"/>
                <w:color w:val="000000"/>
                <w:sz w:val="18"/>
                <w:szCs w:val="18"/>
                <w:lang w:eastAsia="fr-FR"/>
              </w:rPr>
              <w:pPrChange w:id="12072" w:author="Houyem Rais" w:date="2024-02-22T14:49:00Z">
                <w:pPr>
                  <w:spacing w:before="0" w:after="0" w:line="240" w:lineRule="auto"/>
                  <w:jc w:val="center"/>
                </w:pPr>
              </w:pPrChange>
            </w:pPr>
            <w:del w:id="12073"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7A479A71" w14:textId="2F599350" w:rsidR="00AE2CFB" w:rsidRPr="00343F01" w:rsidDel="00201166" w:rsidRDefault="00AE2CFB" w:rsidP="00D62BC5">
            <w:pPr>
              <w:spacing w:before="0" w:after="160"/>
              <w:jc w:val="left"/>
              <w:rPr>
                <w:del w:id="12074" w:author="Houyem Rais" w:date="2024-02-22T14:46:00Z"/>
                <w:rFonts w:eastAsia="Times New Roman" w:cstheme="minorHAnsi"/>
                <w:color w:val="000000"/>
                <w:sz w:val="18"/>
                <w:szCs w:val="18"/>
                <w:lang w:eastAsia="fr-FR"/>
              </w:rPr>
              <w:pPrChange w:id="12075"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27FCD7E4" w14:textId="1A7535BD" w:rsidR="00AE2CFB" w:rsidRPr="00343F01" w:rsidDel="00201166" w:rsidRDefault="00AE2CFB" w:rsidP="00D62BC5">
            <w:pPr>
              <w:spacing w:before="0" w:after="160"/>
              <w:jc w:val="left"/>
              <w:rPr>
                <w:del w:id="12076" w:author="Houyem Rais" w:date="2024-02-22T14:46:00Z"/>
                <w:rFonts w:eastAsia="Times New Roman" w:cstheme="minorHAnsi"/>
                <w:color w:val="000000"/>
                <w:sz w:val="18"/>
                <w:szCs w:val="18"/>
                <w:lang w:eastAsia="fr-FR"/>
              </w:rPr>
              <w:pPrChange w:id="12077"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29F2FC9A" w14:textId="1D9B46B0" w:rsidR="00AE2CFB" w:rsidRPr="00343F01" w:rsidDel="00201166" w:rsidRDefault="00AE2CFB" w:rsidP="00D62BC5">
            <w:pPr>
              <w:spacing w:before="0" w:after="160"/>
              <w:jc w:val="left"/>
              <w:rPr>
                <w:del w:id="12078" w:author="Houyem Rais" w:date="2024-02-22T14:46:00Z"/>
                <w:rFonts w:eastAsia="Times New Roman" w:cstheme="minorHAnsi"/>
                <w:color w:val="000000"/>
                <w:sz w:val="18"/>
                <w:szCs w:val="18"/>
                <w:lang w:eastAsia="fr-FR"/>
              </w:rPr>
              <w:pPrChange w:id="12079"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69D17151" w14:textId="64BAC302" w:rsidR="00AE2CFB" w:rsidRPr="00343F01" w:rsidDel="00201166" w:rsidRDefault="00AE2CFB" w:rsidP="00D62BC5">
            <w:pPr>
              <w:spacing w:before="0" w:after="160"/>
              <w:jc w:val="left"/>
              <w:rPr>
                <w:del w:id="12080" w:author="Houyem Rais" w:date="2024-02-22T14:46:00Z"/>
                <w:rFonts w:eastAsia="Times New Roman" w:cstheme="minorHAnsi"/>
                <w:color w:val="000000"/>
                <w:sz w:val="18"/>
                <w:szCs w:val="18"/>
                <w:lang w:eastAsia="fr-FR"/>
              </w:rPr>
              <w:pPrChange w:id="12081" w:author="Houyem Rais" w:date="2024-02-22T14:49:00Z">
                <w:pPr>
                  <w:spacing w:before="0" w:after="0" w:line="240" w:lineRule="auto"/>
                  <w:jc w:val="center"/>
                </w:pPr>
              </w:pPrChange>
            </w:pPr>
            <w:del w:id="12082" w:author="Houyem Rais" w:date="2024-02-22T14:46:00Z">
              <w:r w:rsidRPr="00343F01" w:rsidDel="00201166">
                <w:rPr>
                  <w:rFonts w:eastAsia="Times New Roman" w:cstheme="minorHAnsi"/>
                  <w:color w:val="000000"/>
                  <w:sz w:val="18"/>
                  <w:szCs w:val="18"/>
                  <w:lang w:eastAsia="fr-FR"/>
                </w:rPr>
                <w:delText>9</w:delText>
              </w:r>
            </w:del>
          </w:p>
        </w:tc>
      </w:tr>
      <w:tr w:rsidR="00AE2CFB" w:rsidRPr="00343F01" w:rsidDel="00201166" w14:paraId="3913E21A" w14:textId="6AF70B68" w:rsidTr="00367067">
        <w:trPr>
          <w:trHeight w:val="232"/>
          <w:del w:id="12083"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2F18D30C" w14:textId="58BEF30B" w:rsidR="00AE2CFB" w:rsidRPr="00343F01" w:rsidDel="00201166" w:rsidRDefault="00AE2CFB" w:rsidP="00D62BC5">
            <w:pPr>
              <w:spacing w:before="0" w:after="160"/>
              <w:jc w:val="left"/>
              <w:rPr>
                <w:del w:id="12084" w:author="Houyem Rais" w:date="2024-02-22T14:46:00Z"/>
                <w:rFonts w:eastAsia="Times New Roman" w:cstheme="minorHAnsi"/>
                <w:color w:val="000000"/>
                <w:sz w:val="18"/>
                <w:szCs w:val="18"/>
                <w:lang w:eastAsia="fr-FR"/>
              </w:rPr>
              <w:pPrChange w:id="12085" w:author="Houyem Rais" w:date="2024-02-22T14:49:00Z">
                <w:pPr>
                  <w:spacing w:before="0" w:after="0" w:line="240" w:lineRule="auto"/>
                  <w:jc w:val="left"/>
                </w:pPr>
              </w:pPrChange>
            </w:pPr>
            <w:del w:id="12086" w:author="Houyem Rais" w:date="2024-02-22T14:46:00Z">
              <w:r w:rsidRPr="00343F01" w:rsidDel="00201166">
                <w:rPr>
                  <w:rFonts w:eastAsia="Times New Roman" w:cstheme="minorHAnsi"/>
                  <w:color w:val="000000"/>
                  <w:sz w:val="18"/>
                  <w:szCs w:val="18"/>
                  <w:lang w:eastAsia="fr-FR"/>
                </w:rPr>
                <w:delText>Gare 3</w:delText>
              </w:r>
            </w:del>
          </w:p>
        </w:tc>
        <w:tc>
          <w:tcPr>
            <w:tcW w:w="1418" w:type="dxa"/>
            <w:tcBorders>
              <w:top w:val="nil"/>
              <w:left w:val="nil"/>
              <w:bottom w:val="single" w:sz="4" w:space="0" w:color="auto"/>
              <w:right w:val="single" w:sz="4" w:space="0" w:color="auto"/>
            </w:tcBorders>
            <w:shd w:val="clear" w:color="auto" w:fill="auto"/>
            <w:vAlign w:val="center"/>
          </w:tcPr>
          <w:p w14:paraId="66653D9C" w14:textId="0B092CA2" w:rsidR="00AE2CFB" w:rsidRPr="00343F01" w:rsidDel="00201166" w:rsidRDefault="00AE2CFB" w:rsidP="00D62BC5">
            <w:pPr>
              <w:spacing w:before="0" w:after="160"/>
              <w:jc w:val="left"/>
              <w:rPr>
                <w:del w:id="12087" w:author="Houyem Rais" w:date="2024-02-22T14:46:00Z"/>
                <w:rFonts w:eastAsia="Times New Roman" w:cstheme="minorHAnsi"/>
                <w:color w:val="000000"/>
                <w:sz w:val="18"/>
                <w:szCs w:val="18"/>
                <w:lang w:eastAsia="fr-FR"/>
              </w:rPr>
              <w:pPrChange w:id="12088" w:author="Houyem Rais" w:date="2024-02-22T14:49:00Z">
                <w:pPr>
                  <w:spacing w:before="0" w:after="0" w:line="240" w:lineRule="auto"/>
                  <w:jc w:val="center"/>
                </w:pPr>
              </w:pPrChange>
            </w:pPr>
            <w:del w:id="12089"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54F98A19" w14:textId="3867E548" w:rsidR="00AE2CFB" w:rsidRPr="00343F01" w:rsidDel="00201166" w:rsidRDefault="00AE2CFB" w:rsidP="00D62BC5">
            <w:pPr>
              <w:spacing w:before="0" w:after="160"/>
              <w:jc w:val="left"/>
              <w:rPr>
                <w:del w:id="12090" w:author="Houyem Rais" w:date="2024-02-22T14:46:00Z"/>
                <w:rFonts w:eastAsia="Times New Roman" w:cstheme="minorHAnsi"/>
                <w:color w:val="000000"/>
                <w:sz w:val="18"/>
                <w:szCs w:val="18"/>
                <w:lang w:eastAsia="fr-FR"/>
              </w:rPr>
              <w:pPrChange w:id="12091" w:author="Houyem Rais" w:date="2024-02-22T14:49:00Z">
                <w:pPr>
                  <w:spacing w:before="0" w:after="0" w:line="240" w:lineRule="auto"/>
                  <w:jc w:val="center"/>
                </w:pPr>
              </w:pPrChange>
            </w:pPr>
            <w:del w:id="12092"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0433C7AA" w14:textId="04D3DE24" w:rsidR="00AE2CFB" w:rsidRPr="00343F01" w:rsidDel="00201166" w:rsidRDefault="00AE2CFB" w:rsidP="00D62BC5">
            <w:pPr>
              <w:spacing w:before="0" w:after="160"/>
              <w:jc w:val="left"/>
              <w:rPr>
                <w:del w:id="12093" w:author="Houyem Rais" w:date="2024-02-22T14:46:00Z"/>
                <w:rFonts w:eastAsia="Times New Roman" w:cstheme="minorHAnsi"/>
                <w:color w:val="000000"/>
                <w:sz w:val="18"/>
                <w:szCs w:val="18"/>
                <w:lang w:eastAsia="fr-FR"/>
              </w:rPr>
              <w:pPrChange w:id="12094"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517F6B6C" w14:textId="4EFDBC88" w:rsidR="00AE2CFB" w:rsidRPr="00343F01" w:rsidDel="00201166" w:rsidRDefault="00AE2CFB" w:rsidP="00D62BC5">
            <w:pPr>
              <w:spacing w:before="0" w:after="160"/>
              <w:jc w:val="left"/>
              <w:rPr>
                <w:del w:id="12095" w:author="Houyem Rais" w:date="2024-02-22T14:46:00Z"/>
                <w:rFonts w:eastAsia="Times New Roman" w:cstheme="minorHAnsi"/>
                <w:color w:val="000000"/>
                <w:sz w:val="18"/>
                <w:szCs w:val="18"/>
                <w:lang w:eastAsia="fr-FR"/>
              </w:rPr>
              <w:pPrChange w:id="12096"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2048DD96" w14:textId="773682BF" w:rsidR="00AE2CFB" w:rsidRPr="00343F01" w:rsidDel="00201166" w:rsidRDefault="00AE2CFB" w:rsidP="00D62BC5">
            <w:pPr>
              <w:spacing w:before="0" w:after="160"/>
              <w:jc w:val="left"/>
              <w:rPr>
                <w:del w:id="12097" w:author="Houyem Rais" w:date="2024-02-22T14:46:00Z"/>
                <w:rFonts w:eastAsia="Times New Roman" w:cstheme="minorHAnsi"/>
                <w:color w:val="000000"/>
                <w:sz w:val="18"/>
                <w:szCs w:val="18"/>
                <w:lang w:eastAsia="fr-FR"/>
              </w:rPr>
              <w:pPrChange w:id="12098"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266984AF" w14:textId="7BFE6F0C" w:rsidR="00AE2CFB" w:rsidRPr="00343F01" w:rsidDel="00201166" w:rsidRDefault="00AE2CFB" w:rsidP="00D62BC5">
            <w:pPr>
              <w:spacing w:before="0" w:after="160"/>
              <w:jc w:val="left"/>
              <w:rPr>
                <w:del w:id="12099" w:author="Houyem Rais" w:date="2024-02-22T14:46:00Z"/>
                <w:rFonts w:eastAsia="Times New Roman" w:cstheme="minorHAnsi"/>
                <w:color w:val="000000"/>
                <w:sz w:val="18"/>
                <w:szCs w:val="18"/>
                <w:lang w:eastAsia="fr-FR"/>
              </w:rPr>
              <w:pPrChange w:id="12100" w:author="Houyem Rais" w:date="2024-02-22T14:49:00Z">
                <w:pPr>
                  <w:spacing w:before="0" w:after="0" w:line="240" w:lineRule="auto"/>
                  <w:jc w:val="center"/>
                </w:pPr>
              </w:pPrChange>
            </w:pPr>
            <w:del w:id="12101" w:author="Houyem Rais" w:date="2024-02-22T14:46:00Z">
              <w:r w:rsidRPr="00343F01" w:rsidDel="00201166">
                <w:rPr>
                  <w:rFonts w:eastAsia="Times New Roman" w:cstheme="minorHAnsi"/>
                  <w:color w:val="000000"/>
                  <w:sz w:val="18"/>
                  <w:szCs w:val="18"/>
                  <w:lang w:eastAsia="fr-FR"/>
                </w:rPr>
                <w:delText>9</w:delText>
              </w:r>
            </w:del>
          </w:p>
        </w:tc>
      </w:tr>
      <w:tr w:rsidR="00AE2CFB" w:rsidRPr="00343F01" w:rsidDel="00201166" w14:paraId="2D989E75" w14:textId="2FF889A7" w:rsidTr="00302B83">
        <w:trPr>
          <w:trHeight w:val="58"/>
          <w:del w:id="12102" w:author="Houyem Rais" w:date="2024-02-22T14:46:00Z"/>
        </w:trPr>
        <w:tc>
          <w:tcPr>
            <w:tcW w:w="2836" w:type="dxa"/>
            <w:tcBorders>
              <w:top w:val="nil"/>
              <w:left w:val="single" w:sz="4" w:space="0" w:color="auto"/>
              <w:bottom w:val="single" w:sz="4" w:space="0" w:color="auto"/>
              <w:right w:val="single" w:sz="4" w:space="0" w:color="auto"/>
            </w:tcBorders>
            <w:shd w:val="clear" w:color="auto" w:fill="auto"/>
            <w:hideMark/>
          </w:tcPr>
          <w:p w14:paraId="006FD2E4" w14:textId="42570C82" w:rsidR="00AE2CFB" w:rsidRPr="00343F01" w:rsidDel="00201166" w:rsidRDefault="00AE2CFB" w:rsidP="00D62BC5">
            <w:pPr>
              <w:spacing w:before="0" w:after="160"/>
              <w:jc w:val="left"/>
              <w:rPr>
                <w:del w:id="12103" w:author="Houyem Rais" w:date="2024-02-22T14:46:00Z"/>
                <w:rFonts w:eastAsia="Times New Roman" w:cstheme="minorHAnsi"/>
                <w:color w:val="000000"/>
                <w:sz w:val="18"/>
                <w:szCs w:val="18"/>
                <w:lang w:eastAsia="fr-FR"/>
              </w:rPr>
              <w:pPrChange w:id="12104" w:author="Houyem Rais" w:date="2024-02-22T14:49:00Z">
                <w:pPr>
                  <w:spacing w:before="0" w:after="0" w:line="240" w:lineRule="auto"/>
                  <w:jc w:val="left"/>
                </w:pPr>
              </w:pPrChange>
            </w:pPr>
            <w:del w:id="12105" w:author="Houyem Rais" w:date="2024-02-22T14:46:00Z">
              <w:r w:rsidRPr="00343F01" w:rsidDel="00201166">
                <w:rPr>
                  <w:rFonts w:eastAsia="Times New Roman" w:cstheme="minorHAnsi"/>
                  <w:color w:val="000000"/>
                  <w:sz w:val="18"/>
                  <w:szCs w:val="18"/>
                  <w:lang w:eastAsia="fr-FR"/>
                </w:rPr>
                <w:delText>Salaire annuel moyen par personne</w:delText>
              </w:r>
            </w:del>
          </w:p>
        </w:tc>
        <w:tc>
          <w:tcPr>
            <w:tcW w:w="1418" w:type="dxa"/>
            <w:tcBorders>
              <w:top w:val="nil"/>
              <w:left w:val="nil"/>
              <w:bottom w:val="single" w:sz="4" w:space="0" w:color="auto"/>
              <w:right w:val="single" w:sz="4" w:space="0" w:color="auto"/>
            </w:tcBorders>
            <w:shd w:val="clear" w:color="auto" w:fill="auto"/>
            <w:noWrap/>
            <w:vAlign w:val="center"/>
          </w:tcPr>
          <w:p w14:paraId="5CFA2FA5" w14:textId="0EF45E1F" w:rsidR="00AE2CFB" w:rsidRPr="00343F01" w:rsidDel="00201166" w:rsidRDefault="00AE2CFB" w:rsidP="00D62BC5">
            <w:pPr>
              <w:spacing w:before="0" w:after="160"/>
              <w:jc w:val="left"/>
              <w:rPr>
                <w:del w:id="12106" w:author="Houyem Rais" w:date="2024-02-22T14:46:00Z"/>
                <w:rFonts w:eastAsia="Times New Roman" w:cstheme="minorHAnsi"/>
                <w:color w:val="000000"/>
                <w:sz w:val="18"/>
                <w:szCs w:val="18"/>
                <w:lang w:eastAsia="fr-FR"/>
              </w:rPr>
              <w:pPrChange w:id="12107" w:author="Houyem Rais" w:date="2024-02-22T14:49:00Z">
                <w:pPr>
                  <w:spacing w:before="0" w:after="0" w:line="240" w:lineRule="auto"/>
                  <w:jc w:val="center"/>
                </w:pPr>
              </w:pPrChange>
            </w:pPr>
            <w:del w:id="12108" w:author="Houyem Rais" w:date="2024-02-22T14:46:00Z">
              <w:r w:rsidRPr="00343F01" w:rsidDel="00201166">
                <w:rPr>
                  <w:rFonts w:ascii="Calibri" w:hAnsi="Calibri" w:cs="Calibri"/>
                  <w:sz w:val="18"/>
                  <w:szCs w:val="18"/>
                </w:rPr>
                <w:delText>5 000</w:delText>
              </w:r>
            </w:del>
          </w:p>
        </w:tc>
        <w:tc>
          <w:tcPr>
            <w:tcW w:w="1324" w:type="dxa"/>
            <w:tcBorders>
              <w:top w:val="nil"/>
              <w:left w:val="nil"/>
              <w:bottom w:val="single" w:sz="4" w:space="0" w:color="auto"/>
              <w:right w:val="single" w:sz="4" w:space="0" w:color="auto"/>
            </w:tcBorders>
            <w:shd w:val="clear" w:color="auto" w:fill="auto"/>
            <w:noWrap/>
            <w:vAlign w:val="center"/>
            <w:hideMark/>
          </w:tcPr>
          <w:p w14:paraId="0502BD57" w14:textId="4CC14AB8" w:rsidR="00AE2CFB" w:rsidRPr="00343F01" w:rsidDel="00201166" w:rsidRDefault="00AE2CFB" w:rsidP="00D62BC5">
            <w:pPr>
              <w:spacing w:before="0" w:after="160"/>
              <w:jc w:val="left"/>
              <w:rPr>
                <w:del w:id="12109" w:author="Houyem Rais" w:date="2024-02-22T14:46:00Z"/>
                <w:rFonts w:eastAsia="Times New Roman" w:cstheme="minorHAnsi"/>
                <w:color w:val="000000"/>
                <w:sz w:val="18"/>
                <w:szCs w:val="18"/>
                <w:lang w:eastAsia="fr-FR"/>
              </w:rPr>
              <w:pPrChange w:id="12110" w:author="Houyem Rais" w:date="2024-02-22T14:49:00Z">
                <w:pPr>
                  <w:spacing w:before="0" w:after="0" w:line="240" w:lineRule="auto"/>
                  <w:jc w:val="center"/>
                </w:pPr>
              </w:pPrChange>
            </w:pPr>
            <w:del w:id="12111" w:author="Houyem Rais" w:date="2024-02-22T14:46:00Z">
              <w:r w:rsidRPr="00343F01" w:rsidDel="00201166">
                <w:rPr>
                  <w:rFonts w:ascii="Calibri" w:hAnsi="Calibri" w:cs="Calibri"/>
                  <w:sz w:val="18"/>
                  <w:szCs w:val="18"/>
                </w:rPr>
                <w:delText>5 000</w:delText>
              </w:r>
            </w:del>
          </w:p>
        </w:tc>
        <w:tc>
          <w:tcPr>
            <w:tcW w:w="943" w:type="dxa"/>
            <w:tcBorders>
              <w:top w:val="nil"/>
              <w:left w:val="nil"/>
              <w:bottom w:val="single" w:sz="4" w:space="0" w:color="auto"/>
              <w:right w:val="single" w:sz="4" w:space="0" w:color="auto"/>
            </w:tcBorders>
            <w:shd w:val="clear" w:color="auto" w:fill="auto"/>
            <w:noWrap/>
            <w:vAlign w:val="center"/>
            <w:hideMark/>
          </w:tcPr>
          <w:p w14:paraId="55265CDD" w14:textId="280C6CAF" w:rsidR="00AE2CFB" w:rsidRPr="00343F01" w:rsidDel="00201166" w:rsidRDefault="00AE2CFB" w:rsidP="00D62BC5">
            <w:pPr>
              <w:spacing w:before="0" w:after="160"/>
              <w:jc w:val="left"/>
              <w:rPr>
                <w:del w:id="12112" w:author="Houyem Rais" w:date="2024-02-22T14:46:00Z"/>
                <w:rFonts w:eastAsia="Times New Roman" w:cstheme="minorHAnsi"/>
                <w:color w:val="000000"/>
                <w:sz w:val="18"/>
                <w:szCs w:val="18"/>
                <w:lang w:eastAsia="fr-FR"/>
              </w:rPr>
              <w:pPrChange w:id="12113" w:author="Houyem Rais" w:date="2024-02-22T14:49:00Z">
                <w:pPr>
                  <w:spacing w:before="0" w:after="0" w:line="240" w:lineRule="auto"/>
                  <w:jc w:val="center"/>
                </w:pPr>
              </w:pPrChange>
            </w:pPr>
            <w:del w:id="12114" w:author="Houyem Rais" w:date="2024-02-22T14:46:00Z">
              <w:r w:rsidRPr="00343F01" w:rsidDel="00201166">
                <w:rPr>
                  <w:rFonts w:ascii="Calibri" w:hAnsi="Calibri" w:cs="Calibri"/>
                  <w:sz w:val="18"/>
                  <w:szCs w:val="18"/>
                </w:rPr>
                <w:delText>11 000</w:delText>
              </w:r>
            </w:del>
          </w:p>
        </w:tc>
        <w:tc>
          <w:tcPr>
            <w:tcW w:w="993" w:type="dxa"/>
            <w:tcBorders>
              <w:top w:val="nil"/>
              <w:left w:val="nil"/>
              <w:bottom w:val="single" w:sz="4" w:space="0" w:color="auto"/>
              <w:right w:val="single" w:sz="4" w:space="0" w:color="auto"/>
            </w:tcBorders>
            <w:shd w:val="clear" w:color="auto" w:fill="auto"/>
            <w:noWrap/>
            <w:vAlign w:val="center"/>
            <w:hideMark/>
          </w:tcPr>
          <w:p w14:paraId="3BC57535" w14:textId="76164D41" w:rsidR="00AE2CFB" w:rsidRPr="00343F01" w:rsidDel="00201166" w:rsidRDefault="00AE2CFB" w:rsidP="00D62BC5">
            <w:pPr>
              <w:spacing w:before="0" w:after="160"/>
              <w:jc w:val="left"/>
              <w:rPr>
                <w:del w:id="12115" w:author="Houyem Rais" w:date="2024-02-22T14:46:00Z"/>
                <w:rFonts w:eastAsia="Times New Roman" w:cstheme="minorHAnsi"/>
                <w:color w:val="000000"/>
                <w:sz w:val="18"/>
                <w:szCs w:val="18"/>
                <w:lang w:eastAsia="fr-FR"/>
              </w:rPr>
              <w:pPrChange w:id="12116" w:author="Houyem Rais" w:date="2024-02-22T14:49:00Z">
                <w:pPr>
                  <w:spacing w:before="0" w:after="0" w:line="240" w:lineRule="auto"/>
                  <w:jc w:val="center"/>
                </w:pPr>
              </w:pPrChange>
            </w:pPr>
            <w:del w:id="12117" w:author="Houyem Rais" w:date="2024-02-22T14:46:00Z">
              <w:r w:rsidRPr="00343F01" w:rsidDel="00201166">
                <w:rPr>
                  <w:rFonts w:ascii="Calibri" w:hAnsi="Calibri" w:cs="Calibri"/>
                  <w:sz w:val="18"/>
                  <w:szCs w:val="18"/>
                </w:rPr>
                <w:delText>4 000</w:delText>
              </w:r>
            </w:del>
          </w:p>
        </w:tc>
        <w:tc>
          <w:tcPr>
            <w:tcW w:w="1265" w:type="dxa"/>
            <w:tcBorders>
              <w:top w:val="nil"/>
              <w:left w:val="nil"/>
              <w:bottom w:val="single" w:sz="4" w:space="0" w:color="auto"/>
              <w:right w:val="single" w:sz="4" w:space="0" w:color="auto"/>
            </w:tcBorders>
            <w:shd w:val="clear" w:color="auto" w:fill="auto"/>
            <w:noWrap/>
            <w:vAlign w:val="center"/>
            <w:hideMark/>
          </w:tcPr>
          <w:p w14:paraId="212E53D0" w14:textId="7411BF15" w:rsidR="00AE2CFB" w:rsidRPr="00343F01" w:rsidDel="00201166" w:rsidRDefault="00AE2CFB" w:rsidP="00D62BC5">
            <w:pPr>
              <w:spacing w:before="0" w:after="160"/>
              <w:jc w:val="left"/>
              <w:rPr>
                <w:del w:id="12118" w:author="Houyem Rais" w:date="2024-02-22T14:46:00Z"/>
                <w:rFonts w:eastAsia="Times New Roman" w:cstheme="minorHAnsi"/>
                <w:color w:val="000000"/>
                <w:sz w:val="18"/>
                <w:szCs w:val="18"/>
                <w:lang w:eastAsia="fr-FR"/>
              </w:rPr>
              <w:pPrChange w:id="12119" w:author="Houyem Rais" w:date="2024-02-22T14:49:00Z">
                <w:pPr>
                  <w:spacing w:before="0" w:after="0" w:line="240" w:lineRule="auto"/>
                  <w:jc w:val="center"/>
                </w:pPr>
              </w:pPrChange>
            </w:pPr>
            <w:del w:id="12120" w:author="Houyem Rais" w:date="2024-02-22T14:46:00Z">
              <w:r w:rsidRPr="00343F01" w:rsidDel="00201166">
                <w:rPr>
                  <w:rFonts w:ascii="Calibri" w:hAnsi="Calibri" w:cs="Calibri"/>
                  <w:sz w:val="18"/>
                  <w:szCs w:val="18"/>
                </w:rPr>
                <w:delText>6 500</w:delText>
              </w:r>
            </w:del>
          </w:p>
        </w:tc>
        <w:tc>
          <w:tcPr>
            <w:tcW w:w="861" w:type="dxa"/>
            <w:tcBorders>
              <w:top w:val="nil"/>
              <w:left w:val="nil"/>
              <w:bottom w:val="single" w:sz="4" w:space="0" w:color="auto"/>
              <w:right w:val="single" w:sz="4" w:space="0" w:color="auto"/>
            </w:tcBorders>
            <w:shd w:val="clear" w:color="auto" w:fill="FFFFFF" w:themeFill="background1"/>
            <w:noWrap/>
            <w:vAlign w:val="center"/>
            <w:hideMark/>
          </w:tcPr>
          <w:p w14:paraId="09521913" w14:textId="1299C3C8" w:rsidR="00AE2CFB" w:rsidRPr="00343F01" w:rsidDel="00201166" w:rsidRDefault="00AE2CFB" w:rsidP="00D62BC5">
            <w:pPr>
              <w:spacing w:before="0" w:after="160"/>
              <w:jc w:val="left"/>
              <w:rPr>
                <w:del w:id="12121" w:author="Houyem Rais" w:date="2024-02-22T14:46:00Z"/>
                <w:rFonts w:eastAsia="Times New Roman" w:cstheme="minorHAnsi"/>
                <w:color w:val="000000"/>
                <w:sz w:val="18"/>
                <w:szCs w:val="18"/>
                <w:lang w:eastAsia="fr-FR"/>
              </w:rPr>
              <w:pPrChange w:id="12122" w:author="Houyem Rais" w:date="2024-02-22T14:49:00Z">
                <w:pPr>
                  <w:spacing w:before="0" w:after="0" w:line="240" w:lineRule="auto"/>
                  <w:jc w:val="center"/>
                </w:pPr>
              </w:pPrChange>
            </w:pPr>
            <w:del w:id="12123" w:author="Houyem Rais" w:date="2024-02-22T14:46:00Z">
              <w:r w:rsidRPr="00343F01" w:rsidDel="00201166">
                <w:rPr>
                  <w:rFonts w:ascii="Calibri" w:hAnsi="Calibri" w:cs="Calibri"/>
                  <w:color w:val="000000"/>
                  <w:sz w:val="18"/>
                  <w:szCs w:val="18"/>
                </w:rPr>
                <w:delText>-</w:delText>
              </w:r>
            </w:del>
          </w:p>
        </w:tc>
      </w:tr>
      <w:tr w:rsidR="00AE2CFB" w:rsidRPr="00343F01" w:rsidDel="00201166" w14:paraId="06C9D80F" w14:textId="6D25C9EE" w:rsidTr="00367067">
        <w:trPr>
          <w:trHeight w:val="54"/>
          <w:del w:id="12124"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5303BCF4" w14:textId="730F990E" w:rsidR="00AE2CFB" w:rsidRPr="00343F01" w:rsidDel="00201166" w:rsidRDefault="00AE2CFB" w:rsidP="00D62BC5">
            <w:pPr>
              <w:spacing w:before="0" w:after="160"/>
              <w:jc w:val="left"/>
              <w:rPr>
                <w:del w:id="12125" w:author="Houyem Rais" w:date="2024-02-22T14:46:00Z"/>
                <w:rFonts w:eastAsia="Times New Roman" w:cstheme="minorHAnsi"/>
                <w:b/>
                <w:bCs/>
                <w:color w:val="000000"/>
                <w:sz w:val="18"/>
                <w:szCs w:val="18"/>
                <w:lang w:eastAsia="fr-FR"/>
              </w:rPr>
              <w:pPrChange w:id="12126" w:author="Houyem Rais" w:date="2024-02-22T14:49:00Z">
                <w:pPr>
                  <w:spacing w:before="0" w:after="0" w:line="240" w:lineRule="auto"/>
                  <w:jc w:val="left"/>
                </w:pPr>
              </w:pPrChange>
            </w:pPr>
            <w:del w:id="12127" w:author="Houyem Rais" w:date="2024-02-22T14:46:00Z">
              <w:r w:rsidRPr="00343F01" w:rsidDel="00201166">
                <w:rPr>
                  <w:rFonts w:eastAsia="Times New Roman" w:cstheme="minorHAnsi"/>
                  <w:b/>
                  <w:bCs/>
                  <w:color w:val="000000"/>
                  <w:sz w:val="18"/>
                  <w:szCs w:val="18"/>
                  <w:lang w:eastAsia="fr-FR"/>
                </w:rPr>
                <w:delText>Total salaires annuels</w:delText>
              </w:r>
            </w:del>
          </w:p>
        </w:tc>
        <w:tc>
          <w:tcPr>
            <w:tcW w:w="1418" w:type="dxa"/>
            <w:tcBorders>
              <w:top w:val="nil"/>
              <w:left w:val="nil"/>
              <w:bottom w:val="single" w:sz="4" w:space="0" w:color="auto"/>
              <w:right w:val="single" w:sz="4" w:space="0" w:color="auto"/>
            </w:tcBorders>
            <w:shd w:val="clear" w:color="auto" w:fill="auto"/>
            <w:noWrap/>
            <w:vAlign w:val="center"/>
          </w:tcPr>
          <w:p w14:paraId="5174BD4C" w14:textId="2CE33CA2" w:rsidR="00AE2CFB" w:rsidRPr="00343F01" w:rsidDel="00201166" w:rsidRDefault="00AE2CFB" w:rsidP="00D62BC5">
            <w:pPr>
              <w:spacing w:before="0" w:after="160"/>
              <w:jc w:val="left"/>
              <w:rPr>
                <w:del w:id="12128" w:author="Houyem Rais" w:date="2024-02-22T14:46:00Z"/>
                <w:b/>
                <w:bCs/>
                <w:sz w:val="18"/>
                <w:szCs w:val="18"/>
              </w:rPr>
              <w:pPrChange w:id="12129" w:author="Houyem Rais" w:date="2024-02-22T14:49:00Z">
                <w:pPr>
                  <w:spacing w:before="0" w:after="0" w:line="240" w:lineRule="auto"/>
                  <w:jc w:val="center"/>
                </w:pPr>
              </w:pPrChange>
            </w:pPr>
            <w:del w:id="12130" w:author="Houyem Rais" w:date="2024-02-22T14:46:00Z">
              <w:r w:rsidRPr="00343F01" w:rsidDel="00201166">
                <w:rPr>
                  <w:rFonts w:ascii="Calibri" w:hAnsi="Calibri" w:cs="Calibri"/>
                  <w:b/>
                  <w:bCs/>
                  <w:sz w:val="18"/>
                  <w:szCs w:val="18"/>
                </w:rPr>
                <w:delText>90 000</w:delText>
              </w:r>
            </w:del>
          </w:p>
        </w:tc>
        <w:tc>
          <w:tcPr>
            <w:tcW w:w="1324" w:type="dxa"/>
            <w:tcBorders>
              <w:top w:val="nil"/>
              <w:left w:val="nil"/>
              <w:bottom w:val="single" w:sz="4" w:space="0" w:color="auto"/>
              <w:right w:val="single" w:sz="4" w:space="0" w:color="auto"/>
            </w:tcBorders>
            <w:shd w:val="clear" w:color="auto" w:fill="auto"/>
            <w:noWrap/>
            <w:vAlign w:val="center"/>
          </w:tcPr>
          <w:p w14:paraId="068EF297" w14:textId="40A12DE5" w:rsidR="00AE2CFB" w:rsidRPr="00343F01" w:rsidDel="00201166" w:rsidRDefault="00AE2CFB" w:rsidP="00D62BC5">
            <w:pPr>
              <w:spacing w:before="0" w:after="160"/>
              <w:jc w:val="left"/>
              <w:rPr>
                <w:del w:id="12131" w:author="Houyem Rais" w:date="2024-02-22T14:46:00Z"/>
                <w:b/>
                <w:bCs/>
                <w:sz w:val="18"/>
                <w:szCs w:val="18"/>
              </w:rPr>
              <w:pPrChange w:id="12132" w:author="Houyem Rais" w:date="2024-02-22T14:49:00Z">
                <w:pPr>
                  <w:spacing w:before="0" w:after="0" w:line="240" w:lineRule="auto"/>
                  <w:jc w:val="center"/>
                </w:pPr>
              </w:pPrChange>
            </w:pPr>
            <w:del w:id="12133" w:author="Houyem Rais" w:date="2024-02-22T14:46:00Z">
              <w:r w:rsidRPr="00343F01" w:rsidDel="00201166">
                <w:rPr>
                  <w:rFonts w:ascii="Calibri" w:hAnsi="Calibri" w:cs="Calibri"/>
                  <w:b/>
                  <w:bCs/>
                  <w:sz w:val="18"/>
                  <w:szCs w:val="18"/>
                </w:rPr>
                <w:delText>45 000</w:delText>
              </w:r>
            </w:del>
          </w:p>
        </w:tc>
        <w:tc>
          <w:tcPr>
            <w:tcW w:w="943" w:type="dxa"/>
            <w:tcBorders>
              <w:top w:val="nil"/>
              <w:left w:val="nil"/>
              <w:bottom w:val="single" w:sz="4" w:space="0" w:color="auto"/>
              <w:right w:val="single" w:sz="4" w:space="0" w:color="auto"/>
            </w:tcBorders>
            <w:shd w:val="clear" w:color="auto" w:fill="auto"/>
            <w:noWrap/>
            <w:vAlign w:val="center"/>
          </w:tcPr>
          <w:p w14:paraId="34FD4680" w14:textId="4AFEDC96" w:rsidR="00AE2CFB" w:rsidRPr="00343F01" w:rsidDel="00201166" w:rsidRDefault="00AE2CFB" w:rsidP="00D62BC5">
            <w:pPr>
              <w:spacing w:before="0" w:after="160"/>
              <w:jc w:val="left"/>
              <w:rPr>
                <w:del w:id="12134" w:author="Houyem Rais" w:date="2024-02-22T14:46:00Z"/>
                <w:b/>
                <w:bCs/>
                <w:sz w:val="18"/>
                <w:szCs w:val="18"/>
              </w:rPr>
              <w:pPrChange w:id="12135" w:author="Houyem Rais" w:date="2024-02-22T14:49:00Z">
                <w:pPr>
                  <w:spacing w:before="0" w:after="0" w:line="240" w:lineRule="auto"/>
                  <w:jc w:val="center"/>
                </w:pPr>
              </w:pPrChange>
            </w:pPr>
            <w:del w:id="12136" w:author="Houyem Rais" w:date="2024-02-22T14:46:00Z">
              <w:r w:rsidRPr="00343F01" w:rsidDel="00201166">
                <w:rPr>
                  <w:rFonts w:ascii="Calibri" w:hAnsi="Calibri" w:cs="Calibri"/>
                  <w:b/>
                  <w:bCs/>
                  <w:sz w:val="18"/>
                  <w:szCs w:val="18"/>
                </w:rPr>
                <w:delText>11 000</w:delText>
              </w:r>
            </w:del>
          </w:p>
        </w:tc>
        <w:tc>
          <w:tcPr>
            <w:tcW w:w="993" w:type="dxa"/>
            <w:tcBorders>
              <w:top w:val="nil"/>
              <w:left w:val="nil"/>
              <w:bottom w:val="single" w:sz="4" w:space="0" w:color="auto"/>
              <w:right w:val="single" w:sz="4" w:space="0" w:color="auto"/>
            </w:tcBorders>
            <w:shd w:val="clear" w:color="auto" w:fill="auto"/>
            <w:noWrap/>
            <w:vAlign w:val="center"/>
          </w:tcPr>
          <w:p w14:paraId="73866674" w14:textId="65C27079" w:rsidR="00AE2CFB" w:rsidRPr="00343F01" w:rsidDel="00201166" w:rsidRDefault="00AE2CFB" w:rsidP="00D62BC5">
            <w:pPr>
              <w:spacing w:before="0" w:after="160"/>
              <w:jc w:val="left"/>
              <w:rPr>
                <w:del w:id="12137" w:author="Houyem Rais" w:date="2024-02-22T14:46:00Z"/>
                <w:b/>
                <w:bCs/>
                <w:sz w:val="18"/>
                <w:szCs w:val="18"/>
              </w:rPr>
              <w:pPrChange w:id="12138" w:author="Houyem Rais" w:date="2024-02-22T14:49:00Z">
                <w:pPr>
                  <w:spacing w:before="0" w:after="0" w:line="240" w:lineRule="auto"/>
                  <w:jc w:val="center"/>
                </w:pPr>
              </w:pPrChange>
            </w:pPr>
            <w:del w:id="12139" w:author="Houyem Rais" w:date="2024-02-22T14:46:00Z">
              <w:r w:rsidRPr="00343F01" w:rsidDel="00201166">
                <w:rPr>
                  <w:rFonts w:ascii="Calibri" w:hAnsi="Calibri" w:cs="Calibri"/>
                  <w:b/>
                  <w:bCs/>
                  <w:sz w:val="18"/>
                  <w:szCs w:val="18"/>
                </w:rPr>
                <w:delText>60 000</w:delText>
              </w:r>
            </w:del>
          </w:p>
        </w:tc>
        <w:tc>
          <w:tcPr>
            <w:tcW w:w="1265" w:type="dxa"/>
            <w:tcBorders>
              <w:top w:val="nil"/>
              <w:left w:val="nil"/>
              <w:bottom w:val="single" w:sz="4" w:space="0" w:color="auto"/>
              <w:right w:val="single" w:sz="4" w:space="0" w:color="auto"/>
            </w:tcBorders>
            <w:shd w:val="clear" w:color="auto" w:fill="auto"/>
            <w:noWrap/>
            <w:vAlign w:val="center"/>
          </w:tcPr>
          <w:p w14:paraId="061554B3" w14:textId="126CF2BF" w:rsidR="00AE2CFB" w:rsidRPr="00343F01" w:rsidDel="00201166" w:rsidRDefault="00AE2CFB" w:rsidP="00D62BC5">
            <w:pPr>
              <w:spacing w:before="0" w:after="160"/>
              <w:jc w:val="left"/>
              <w:rPr>
                <w:del w:id="12140" w:author="Houyem Rais" w:date="2024-02-22T14:46:00Z"/>
                <w:b/>
                <w:bCs/>
                <w:sz w:val="18"/>
                <w:szCs w:val="18"/>
              </w:rPr>
              <w:pPrChange w:id="12141" w:author="Houyem Rais" w:date="2024-02-22T14:49:00Z">
                <w:pPr>
                  <w:spacing w:before="0" w:after="0" w:line="240" w:lineRule="auto"/>
                  <w:jc w:val="center"/>
                </w:pPr>
              </w:pPrChange>
            </w:pPr>
            <w:del w:id="12142" w:author="Houyem Rais" w:date="2024-02-22T14:46:00Z">
              <w:r w:rsidRPr="00343F01" w:rsidDel="00201166">
                <w:rPr>
                  <w:rFonts w:ascii="Calibri" w:hAnsi="Calibri" w:cs="Calibri"/>
                  <w:b/>
                  <w:bCs/>
                  <w:sz w:val="18"/>
                  <w:szCs w:val="18"/>
                </w:rPr>
                <w:delText>19 500</w:delText>
              </w:r>
            </w:del>
          </w:p>
        </w:tc>
        <w:tc>
          <w:tcPr>
            <w:tcW w:w="861" w:type="dxa"/>
            <w:tcBorders>
              <w:top w:val="nil"/>
              <w:left w:val="nil"/>
              <w:bottom w:val="single" w:sz="4" w:space="0" w:color="auto"/>
              <w:right w:val="single" w:sz="4" w:space="0" w:color="auto"/>
            </w:tcBorders>
            <w:shd w:val="clear" w:color="auto" w:fill="FFFFFF" w:themeFill="background1"/>
            <w:noWrap/>
            <w:vAlign w:val="center"/>
          </w:tcPr>
          <w:p w14:paraId="7B5F0182" w14:textId="136D8F79" w:rsidR="00AE2CFB" w:rsidRPr="00343F01" w:rsidDel="00201166" w:rsidRDefault="00AE2CFB" w:rsidP="00D62BC5">
            <w:pPr>
              <w:spacing w:before="0" w:after="160"/>
              <w:jc w:val="left"/>
              <w:rPr>
                <w:del w:id="12143" w:author="Houyem Rais" w:date="2024-02-22T14:46:00Z"/>
                <w:rFonts w:eastAsia="Times New Roman" w:cstheme="minorHAnsi"/>
                <w:b/>
                <w:bCs/>
                <w:color w:val="000000"/>
                <w:sz w:val="18"/>
                <w:szCs w:val="18"/>
                <w:lang w:eastAsia="fr-FR"/>
              </w:rPr>
              <w:pPrChange w:id="12144" w:author="Houyem Rais" w:date="2024-02-22T14:49:00Z">
                <w:pPr>
                  <w:spacing w:before="0" w:after="0" w:line="240" w:lineRule="auto"/>
                  <w:jc w:val="center"/>
                </w:pPr>
              </w:pPrChange>
            </w:pPr>
            <w:del w:id="12145" w:author="Houyem Rais" w:date="2024-02-22T14:46:00Z">
              <w:r w:rsidRPr="00343F01" w:rsidDel="00201166">
                <w:rPr>
                  <w:rFonts w:ascii="Calibri" w:hAnsi="Calibri" w:cs="Calibri"/>
                  <w:b/>
                  <w:bCs/>
                  <w:color w:val="000000"/>
                  <w:sz w:val="18"/>
                  <w:szCs w:val="18"/>
                </w:rPr>
                <w:delText>225 500</w:delText>
              </w:r>
            </w:del>
          </w:p>
        </w:tc>
      </w:tr>
      <w:tr w:rsidR="00AE2CFB" w:rsidRPr="00343F01" w:rsidDel="00201166" w14:paraId="3F07D6C5" w14:textId="1A089D16" w:rsidTr="00367067">
        <w:trPr>
          <w:trHeight w:val="54"/>
          <w:tblHeader/>
          <w:del w:id="12146" w:author="Houyem Rais" w:date="2024-02-22T14:46:00Z"/>
        </w:trPr>
        <w:tc>
          <w:tcPr>
            <w:tcW w:w="2836"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4AD5BF95" w14:textId="25F9E191" w:rsidR="00AE2CFB" w:rsidRPr="00343F01" w:rsidDel="00201166" w:rsidRDefault="00AE2CFB" w:rsidP="00D62BC5">
            <w:pPr>
              <w:spacing w:before="0" w:after="160"/>
              <w:jc w:val="left"/>
              <w:rPr>
                <w:del w:id="12147" w:author="Houyem Rais" w:date="2024-02-22T14:46:00Z"/>
                <w:rFonts w:eastAsia="Times New Roman" w:cstheme="minorHAnsi"/>
                <w:b/>
                <w:bCs/>
                <w:color w:val="000000"/>
                <w:sz w:val="18"/>
                <w:szCs w:val="18"/>
                <w:lang w:eastAsia="fr-FR"/>
              </w:rPr>
              <w:pPrChange w:id="12148" w:author="Houyem Rais" w:date="2024-02-22T14:49:00Z">
                <w:pPr>
                  <w:spacing w:before="0" w:after="0" w:line="240" w:lineRule="auto"/>
                  <w:jc w:val="left"/>
                </w:pPr>
              </w:pPrChange>
            </w:pPr>
            <w:del w:id="12149" w:author="Houyem Rais" w:date="2024-02-22T14:46:00Z">
              <w:r w:rsidRPr="00343F01" w:rsidDel="00201166">
                <w:rPr>
                  <w:rFonts w:eastAsia="Times New Roman" w:cstheme="minorHAnsi"/>
                  <w:b/>
                  <w:bCs/>
                  <w:color w:val="000000"/>
                  <w:sz w:val="18"/>
                  <w:szCs w:val="18"/>
                  <w:lang w:eastAsia="fr-FR"/>
                </w:rPr>
                <w:delText>Lot contractuel F</w:delText>
              </w:r>
            </w:del>
          </w:p>
        </w:tc>
        <w:tc>
          <w:tcPr>
            <w:tcW w:w="1418" w:type="dxa"/>
            <w:tcBorders>
              <w:top w:val="single" w:sz="4" w:space="0" w:color="auto"/>
              <w:left w:val="nil"/>
              <w:bottom w:val="single" w:sz="4" w:space="0" w:color="auto"/>
              <w:right w:val="single" w:sz="4" w:space="0" w:color="auto"/>
            </w:tcBorders>
            <w:shd w:val="clear" w:color="auto" w:fill="BDD6EE" w:themeFill="accent5" w:themeFillTint="66"/>
          </w:tcPr>
          <w:p w14:paraId="0523A38E" w14:textId="7E4F417A" w:rsidR="00AE2CFB" w:rsidRPr="00343F01" w:rsidDel="00201166" w:rsidRDefault="00AE2CFB" w:rsidP="00D62BC5">
            <w:pPr>
              <w:spacing w:before="0" w:after="160"/>
              <w:jc w:val="left"/>
              <w:rPr>
                <w:del w:id="12150" w:author="Houyem Rais" w:date="2024-02-22T14:46:00Z"/>
                <w:rFonts w:eastAsia="Times New Roman" w:cstheme="minorHAnsi"/>
                <w:b/>
                <w:bCs/>
                <w:color w:val="000000"/>
                <w:sz w:val="18"/>
                <w:szCs w:val="18"/>
                <w:lang w:eastAsia="fr-FR"/>
              </w:rPr>
              <w:pPrChange w:id="12151" w:author="Houyem Rais" w:date="2024-02-22T14:49:00Z">
                <w:pPr>
                  <w:spacing w:before="0" w:after="0" w:line="240" w:lineRule="auto"/>
                  <w:jc w:val="center"/>
                </w:pPr>
              </w:pPrChange>
            </w:pPr>
          </w:p>
        </w:tc>
        <w:tc>
          <w:tcPr>
            <w:tcW w:w="1324" w:type="dxa"/>
            <w:tcBorders>
              <w:top w:val="single" w:sz="4" w:space="0" w:color="auto"/>
              <w:left w:val="nil"/>
              <w:bottom w:val="single" w:sz="4" w:space="0" w:color="auto"/>
              <w:right w:val="single" w:sz="4" w:space="0" w:color="auto"/>
            </w:tcBorders>
            <w:shd w:val="clear" w:color="auto" w:fill="BDD6EE" w:themeFill="accent5" w:themeFillTint="66"/>
          </w:tcPr>
          <w:p w14:paraId="43462BB1" w14:textId="418FE24D" w:rsidR="00AE2CFB" w:rsidRPr="00343F01" w:rsidDel="00201166" w:rsidRDefault="00AE2CFB" w:rsidP="00D62BC5">
            <w:pPr>
              <w:spacing w:before="0" w:after="160"/>
              <w:jc w:val="left"/>
              <w:rPr>
                <w:del w:id="12152" w:author="Houyem Rais" w:date="2024-02-22T14:46:00Z"/>
                <w:rFonts w:eastAsia="Times New Roman" w:cstheme="minorHAnsi"/>
                <w:b/>
                <w:bCs/>
                <w:color w:val="000000"/>
                <w:sz w:val="18"/>
                <w:szCs w:val="18"/>
                <w:lang w:eastAsia="fr-FR"/>
              </w:rPr>
              <w:pPrChange w:id="12153" w:author="Houyem Rais" w:date="2024-02-22T14:49:00Z">
                <w:pPr>
                  <w:spacing w:before="0" w:after="0" w:line="240" w:lineRule="auto"/>
                  <w:jc w:val="center"/>
                </w:pPr>
              </w:pPrChange>
            </w:pPr>
          </w:p>
        </w:tc>
        <w:tc>
          <w:tcPr>
            <w:tcW w:w="943" w:type="dxa"/>
            <w:tcBorders>
              <w:top w:val="single" w:sz="4" w:space="0" w:color="auto"/>
              <w:left w:val="nil"/>
              <w:bottom w:val="single" w:sz="4" w:space="0" w:color="auto"/>
              <w:right w:val="single" w:sz="4" w:space="0" w:color="auto"/>
            </w:tcBorders>
            <w:shd w:val="clear" w:color="auto" w:fill="BDD6EE" w:themeFill="accent5" w:themeFillTint="66"/>
          </w:tcPr>
          <w:p w14:paraId="76070C79" w14:textId="47E97CEA" w:rsidR="00AE2CFB" w:rsidRPr="00343F01" w:rsidDel="00201166" w:rsidRDefault="00AE2CFB" w:rsidP="00D62BC5">
            <w:pPr>
              <w:spacing w:before="0" w:after="160"/>
              <w:jc w:val="left"/>
              <w:rPr>
                <w:del w:id="12154" w:author="Houyem Rais" w:date="2024-02-22T14:46:00Z"/>
                <w:rFonts w:eastAsia="Times New Roman" w:cstheme="minorHAnsi"/>
                <w:b/>
                <w:bCs/>
                <w:color w:val="000000"/>
                <w:sz w:val="18"/>
                <w:szCs w:val="18"/>
                <w:lang w:eastAsia="fr-FR"/>
              </w:rPr>
              <w:pPrChange w:id="12155" w:author="Houyem Rais" w:date="2024-02-22T14:49:00Z">
                <w:pPr>
                  <w:spacing w:before="0" w:after="0" w:line="240" w:lineRule="auto"/>
                  <w:jc w:val="left"/>
                </w:pPr>
              </w:pPrChange>
            </w:pPr>
          </w:p>
        </w:tc>
        <w:tc>
          <w:tcPr>
            <w:tcW w:w="993" w:type="dxa"/>
            <w:tcBorders>
              <w:top w:val="single" w:sz="4" w:space="0" w:color="auto"/>
              <w:left w:val="nil"/>
              <w:bottom w:val="single" w:sz="4" w:space="0" w:color="auto"/>
              <w:right w:val="single" w:sz="4" w:space="0" w:color="auto"/>
            </w:tcBorders>
            <w:shd w:val="clear" w:color="auto" w:fill="BDD6EE" w:themeFill="accent5" w:themeFillTint="66"/>
          </w:tcPr>
          <w:p w14:paraId="077682BC" w14:textId="6369E7C9" w:rsidR="00AE2CFB" w:rsidRPr="00343F01" w:rsidDel="00201166" w:rsidRDefault="00AE2CFB" w:rsidP="00D62BC5">
            <w:pPr>
              <w:spacing w:before="0" w:after="160"/>
              <w:jc w:val="left"/>
              <w:rPr>
                <w:del w:id="12156" w:author="Houyem Rais" w:date="2024-02-22T14:46:00Z"/>
                <w:rFonts w:eastAsia="Times New Roman" w:cstheme="minorHAnsi"/>
                <w:b/>
                <w:bCs/>
                <w:color w:val="000000"/>
                <w:sz w:val="18"/>
                <w:szCs w:val="18"/>
                <w:lang w:eastAsia="fr-FR"/>
              </w:rPr>
              <w:pPrChange w:id="12157" w:author="Houyem Rais" w:date="2024-02-22T14:49:00Z">
                <w:pPr>
                  <w:spacing w:before="0" w:after="0" w:line="240" w:lineRule="auto"/>
                  <w:jc w:val="left"/>
                </w:pPr>
              </w:pPrChange>
            </w:pPr>
          </w:p>
        </w:tc>
        <w:tc>
          <w:tcPr>
            <w:tcW w:w="1265" w:type="dxa"/>
            <w:tcBorders>
              <w:top w:val="single" w:sz="4" w:space="0" w:color="auto"/>
              <w:left w:val="nil"/>
              <w:bottom w:val="single" w:sz="4" w:space="0" w:color="auto"/>
              <w:right w:val="single" w:sz="4" w:space="0" w:color="auto"/>
            </w:tcBorders>
            <w:shd w:val="clear" w:color="auto" w:fill="BDD6EE" w:themeFill="accent5" w:themeFillTint="66"/>
          </w:tcPr>
          <w:p w14:paraId="688214AD" w14:textId="70EDEE7F" w:rsidR="00AE2CFB" w:rsidRPr="00343F01" w:rsidDel="00201166" w:rsidRDefault="00AE2CFB" w:rsidP="00D62BC5">
            <w:pPr>
              <w:spacing w:before="0" w:after="160"/>
              <w:jc w:val="left"/>
              <w:rPr>
                <w:del w:id="12158" w:author="Houyem Rais" w:date="2024-02-22T14:46:00Z"/>
                <w:rFonts w:eastAsia="Times New Roman" w:cstheme="minorHAnsi"/>
                <w:b/>
                <w:bCs/>
                <w:color w:val="000000"/>
                <w:sz w:val="18"/>
                <w:szCs w:val="18"/>
                <w:lang w:eastAsia="fr-FR"/>
              </w:rPr>
              <w:pPrChange w:id="12159" w:author="Houyem Rais" w:date="2024-02-22T14:49:00Z">
                <w:pPr>
                  <w:spacing w:before="0" w:after="0" w:line="240" w:lineRule="auto"/>
                  <w:jc w:val="left"/>
                </w:pPr>
              </w:pPrChange>
            </w:pPr>
          </w:p>
        </w:tc>
        <w:tc>
          <w:tcPr>
            <w:tcW w:w="861" w:type="dxa"/>
            <w:tcBorders>
              <w:top w:val="single" w:sz="4" w:space="0" w:color="auto"/>
              <w:left w:val="nil"/>
              <w:bottom w:val="single" w:sz="4" w:space="0" w:color="auto"/>
              <w:right w:val="single" w:sz="4" w:space="0" w:color="auto"/>
            </w:tcBorders>
            <w:shd w:val="clear" w:color="auto" w:fill="BDD6EE" w:themeFill="accent5" w:themeFillTint="66"/>
          </w:tcPr>
          <w:p w14:paraId="61601B65" w14:textId="72E36E3A" w:rsidR="00AE2CFB" w:rsidRPr="00343F01" w:rsidDel="00201166" w:rsidRDefault="00AE2CFB" w:rsidP="00D62BC5">
            <w:pPr>
              <w:spacing w:before="0" w:after="160"/>
              <w:jc w:val="left"/>
              <w:rPr>
                <w:del w:id="12160" w:author="Houyem Rais" w:date="2024-02-22T14:46:00Z"/>
                <w:rFonts w:eastAsia="Times New Roman" w:cstheme="minorHAnsi"/>
                <w:b/>
                <w:bCs/>
                <w:color w:val="000000"/>
                <w:sz w:val="18"/>
                <w:szCs w:val="18"/>
                <w:lang w:eastAsia="fr-FR"/>
              </w:rPr>
              <w:pPrChange w:id="12161" w:author="Houyem Rais" w:date="2024-02-22T14:49:00Z">
                <w:pPr>
                  <w:spacing w:before="0" w:after="0" w:line="240" w:lineRule="auto"/>
                  <w:jc w:val="left"/>
                </w:pPr>
              </w:pPrChange>
            </w:pPr>
          </w:p>
        </w:tc>
      </w:tr>
      <w:tr w:rsidR="00AE2CFB" w:rsidRPr="00343F01" w:rsidDel="00201166" w14:paraId="26632AA2" w14:textId="3E3855C1" w:rsidTr="00367067">
        <w:trPr>
          <w:trHeight w:val="232"/>
          <w:del w:id="12162"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2AC71EAE" w14:textId="3FF32F93" w:rsidR="00AE2CFB" w:rsidRPr="00343F01" w:rsidDel="00201166" w:rsidRDefault="00AE2CFB" w:rsidP="00D62BC5">
            <w:pPr>
              <w:spacing w:before="0" w:after="160"/>
              <w:jc w:val="left"/>
              <w:rPr>
                <w:del w:id="12163" w:author="Houyem Rais" w:date="2024-02-22T14:46:00Z"/>
                <w:rFonts w:eastAsia="Times New Roman" w:cstheme="minorHAnsi"/>
                <w:b/>
                <w:bCs/>
                <w:color w:val="000000"/>
                <w:sz w:val="18"/>
                <w:szCs w:val="18"/>
                <w:lang w:eastAsia="fr-FR"/>
              </w:rPr>
              <w:pPrChange w:id="12164" w:author="Houyem Rais" w:date="2024-02-22T14:49:00Z">
                <w:pPr>
                  <w:spacing w:before="0" w:after="0" w:line="240" w:lineRule="auto"/>
                  <w:jc w:val="left"/>
                </w:pPr>
              </w:pPrChange>
            </w:pPr>
            <w:del w:id="12165" w:author="Houyem Rais" w:date="2024-02-22T14:46:00Z">
              <w:r w:rsidRPr="00AE2CFB" w:rsidDel="00201166">
                <w:rPr>
                  <w:rFonts w:eastAsia="Times New Roman" w:cstheme="minorHAnsi"/>
                  <w:color w:val="000000"/>
                  <w:sz w:val="18"/>
                  <w:szCs w:val="18"/>
                  <w:lang w:eastAsia="fr-FR"/>
                </w:rPr>
                <w:delText> Administration</w:delText>
              </w:r>
            </w:del>
          </w:p>
        </w:tc>
        <w:tc>
          <w:tcPr>
            <w:tcW w:w="1418" w:type="dxa"/>
            <w:tcBorders>
              <w:top w:val="nil"/>
              <w:left w:val="nil"/>
              <w:bottom w:val="single" w:sz="4" w:space="0" w:color="auto"/>
              <w:right w:val="single" w:sz="4" w:space="0" w:color="auto"/>
            </w:tcBorders>
            <w:shd w:val="clear" w:color="auto" w:fill="auto"/>
            <w:vAlign w:val="center"/>
            <w:hideMark/>
          </w:tcPr>
          <w:p w14:paraId="33F0CE41" w14:textId="6F74FE47" w:rsidR="00AE2CFB" w:rsidRPr="00343F01" w:rsidDel="00201166" w:rsidRDefault="00AE2CFB" w:rsidP="00D62BC5">
            <w:pPr>
              <w:spacing w:before="0" w:after="160"/>
              <w:jc w:val="left"/>
              <w:rPr>
                <w:del w:id="12166" w:author="Houyem Rais" w:date="2024-02-22T14:46:00Z"/>
                <w:rFonts w:eastAsia="Times New Roman" w:cstheme="minorHAnsi"/>
                <w:color w:val="000000"/>
                <w:sz w:val="18"/>
                <w:szCs w:val="18"/>
                <w:lang w:eastAsia="fr-FR"/>
              </w:rPr>
              <w:pPrChange w:id="12167" w:author="Houyem Rais" w:date="2024-02-22T14:49:00Z">
                <w:pPr>
                  <w:spacing w:before="0" w:after="0" w:line="240" w:lineRule="auto"/>
                  <w:jc w:val="center"/>
                </w:pPr>
              </w:pPrChange>
            </w:pPr>
          </w:p>
        </w:tc>
        <w:tc>
          <w:tcPr>
            <w:tcW w:w="1324" w:type="dxa"/>
            <w:tcBorders>
              <w:top w:val="nil"/>
              <w:left w:val="nil"/>
              <w:bottom w:val="single" w:sz="4" w:space="0" w:color="auto"/>
              <w:right w:val="single" w:sz="4" w:space="0" w:color="auto"/>
            </w:tcBorders>
            <w:shd w:val="clear" w:color="auto" w:fill="auto"/>
            <w:vAlign w:val="center"/>
            <w:hideMark/>
          </w:tcPr>
          <w:p w14:paraId="382573AC" w14:textId="764BEEDD" w:rsidR="00AE2CFB" w:rsidRPr="00343F01" w:rsidDel="00201166" w:rsidRDefault="00AE2CFB" w:rsidP="00D62BC5">
            <w:pPr>
              <w:spacing w:before="0" w:after="160"/>
              <w:jc w:val="left"/>
              <w:rPr>
                <w:del w:id="12168" w:author="Houyem Rais" w:date="2024-02-22T14:46:00Z"/>
                <w:rFonts w:eastAsia="Times New Roman" w:cstheme="minorHAnsi"/>
                <w:color w:val="000000"/>
                <w:sz w:val="18"/>
                <w:szCs w:val="18"/>
                <w:lang w:eastAsia="fr-FR"/>
              </w:rPr>
              <w:pPrChange w:id="12169" w:author="Houyem Rais" w:date="2024-02-22T14:49:00Z">
                <w:pPr>
                  <w:spacing w:before="0" w:after="0" w:line="240" w:lineRule="auto"/>
                  <w:jc w:val="center"/>
                </w:pPr>
              </w:pPrChange>
            </w:pPr>
          </w:p>
        </w:tc>
        <w:tc>
          <w:tcPr>
            <w:tcW w:w="943" w:type="dxa"/>
            <w:tcBorders>
              <w:top w:val="nil"/>
              <w:left w:val="nil"/>
              <w:bottom w:val="single" w:sz="4" w:space="0" w:color="auto"/>
              <w:right w:val="single" w:sz="4" w:space="0" w:color="auto"/>
            </w:tcBorders>
            <w:shd w:val="clear" w:color="auto" w:fill="auto"/>
            <w:vAlign w:val="center"/>
            <w:hideMark/>
          </w:tcPr>
          <w:p w14:paraId="0FD36215" w14:textId="53526C0E" w:rsidR="00AE2CFB" w:rsidRPr="00343F01" w:rsidDel="00201166" w:rsidRDefault="00AE2CFB" w:rsidP="00D62BC5">
            <w:pPr>
              <w:spacing w:before="0" w:after="160"/>
              <w:jc w:val="left"/>
              <w:rPr>
                <w:del w:id="12170" w:author="Houyem Rais" w:date="2024-02-22T14:46:00Z"/>
                <w:rFonts w:eastAsia="Times New Roman" w:cstheme="minorHAnsi"/>
                <w:color w:val="000000"/>
                <w:sz w:val="18"/>
                <w:szCs w:val="18"/>
                <w:lang w:eastAsia="fr-FR"/>
              </w:rPr>
              <w:pPrChange w:id="12171" w:author="Houyem Rais" w:date="2024-02-22T14:49:00Z">
                <w:pPr>
                  <w:spacing w:before="0" w:after="0" w:line="240" w:lineRule="auto"/>
                  <w:jc w:val="center"/>
                </w:pPr>
              </w:pPrChange>
            </w:pPr>
            <w:del w:id="12172" w:author="Houyem Rais" w:date="2024-02-22T14:46:00Z">
              <w:r w:rsidRPr="00343F01" w:rsidDel="00201166">
                <w:rPr>
                  <w:rFonts w:eastAsia="Times New Roman" w:cstheme="minorHAnsi"/>
                  <w:color w:val="000000"/>
                  <w:sz w:val="18"/>
                  <w:szCs w:val="18"/>
                  <w:lang w:eastAsia="fr-FR"/>
                </w:rPr>
                <w:delText>1</w:delText>
              </w:r>
            </w:del>
          </w:p>
        </w:tc>
        <w:tc>
          <w:tcPr>
            <w:tcW w:w="993" w:type="dxa"/>
            <w:tcBorders>
              <w:top w:val="nil"/>
              <w:left w:val="nil"/>
              <w:bottom w:val="single" w:sz="4" w:space="0" w:color="auto"/>
              <w:right w:val="single" w:sz="4" w:space="0" w:color="auto"/>
            </w:tcBorders>
            <w:shd w:val="clear" w:color="auto" w:fill="auto"/>
            <w:vAlign w:val="center"/>
            <w:hideMark/>
          </w:tcPr>
          <w:p w14:paraId="3B6675E1" w14:textId="03F109C3" w:rsidR="00AE2CFB" w:rsidRPr="00343F01" w:rsidDel="00201166" w:rsidRDefault="00AE2CFB" w:rsidP="00D62BC5">
            <w:pPr>
              <w:spacing w:before="0" w:after="160"/>
              <w:jc w:val="left"/>
              <w:rPr>
                <w:del w:id="12173" w:author="Houyem Rais" w:date="2024-02-22T14:46:00Z"/>
                <w:rFonts w:eastAsia="Times New Roman" w:cstheme="minorHAnsi"/>
                <w:color w:val="000000"/>
                <w:sz w:val="18"/>
                <w:szCs w:val="18"/>
                <w:lang w:eastAsia="fr-FR"/>
              </w:rPr>
              <w:pPrChange w:id="12174" w:author="Houyem Rais" w:date="2024-02-22T14:49:00Z">
                <w:pPr>
                  <w:spacing w:before="0" w:after="0" w:line="240" w:lineRule="auto"/>
                  <w:jc w:val="center"/>
                </w:pPr>
              </w:pPrChange>
            </w:pPr>
            <w:del w:id="12175" w:author="Houyem Rais" w:date="2024-02-22T14:46:00Z">
              <w:r w:rsidRPr="00343F01" w:rsidDel="00201166">
                <w:rPr>
                  <w:rFonts w:eastAsia="Times New Roman" w:cstheme="minorHAnsi"/>
                  <w:color w:val="000000"/>
                  <w:sz w:val="18"/>
                  <w:szCs w:val="18"/>
                  <w:lang w:eastAsia="fr-FR"/>
                </w:rPr>
                <w:delText>15</w:delText>
              </w:r>
            </w:del>
          </w:p>
        </w:tc>
        <w:tc>
          <w:tcPr>
            <w:tcW w:w="1265" w:type="dxa"/>
            <w:tcBorders>
              <w:top w:val="nil"/>
              <w:left w:val="nil"/>
              <w:bottom w:val="single" w:sz="4" w:space="0" w:color="auto"/>
              <w:right w:val="single" w:sz="4" w:space="0" w:color="auto"/>
            </w:tcBorders>
            <w:shd w:val="clear" w:color="auto" w:fill="auto"/>
            <w:vAlign w:val="center"/>
            <w:hideMark/>
          </w:tcPr>
          <w:p w14:paraId="64C4FFB2" w14:textId="73BCB38E" w:rsidR="00AE2CFB" w:rsidRPr="00343F01" w:rsidDel="00201166" w:rsidRDefault="00AE2CFB" w:rsidP="00D62BC5">
            <w:pPr>
              <w:spacing w:before="0" w:after="160"/>
              <w:jc w:val="left"/>
              <w:rPr>
                <w:del w:id="12176" w:author="Houyem Rais" w:date="2024-02-22T14:46:00Z"/>
                <w:rFonts w:eastAsia="Times New Roman" w:cstheme="minorHAnsi"/>
                <w:color w:val="000000"/>
                <w:sz w:val="18"/>
                <w:szCs w:val="18"/>
                <w:lang w:eastAsia="fr-FR"/>
              </w:rPr>
              <w:pPrChange w:id="12177" w:author="Houyem Rais" w:date="2024-02-22T14:49:00Z">
                <w:pPr>
                  <w:spacing w:before="0" w:after="0" w:line="240" w:lineRule="auto"/>
                  <w:jc w:val="center"/>
                </w:pPr>
              </w:pPrChange>
            </w:pPr>
            <w:del w:id="12178" w:author="Houyem Rais" w:date="2024-02-22T14:46:00Z">
              <w:r w:rsidRPr="00343F01" w:rsidDel="00201166">
                <w:rPr>
                  <w:rFonts w:eastAsia="Times New Roman" w:cstheme="minorHAnsi"/>
                  <w:color w:val="000000"/>
                  <w:sz w:val="18"/>
                  <w:szCs w:val="18"/>
                  <w:lang w:eastAsia="fr-FR"/>
                </w:rPr>
                <w:delText>3</w:delText>
              </w:r>
            </w:del>
          </w:p>
        </w:tc>
        <w:tc>
          <w:tcPr>
            <w:tcW w:w="861" w:type="dxa"/>
            <w:tcBorders>
              <w:top w:val="nil"/>
              <w:left w:val="nil"/>
              <w:bottom w:val="single" w:sz="4" w:space="0" w:color="auto"/>
              <w:right w:val="single" w:sz="4" w:space="0" w:color="auto"/>
            </w:tcBorders>
            <w:shd w:val="clear" w:color="auto" w:fill="auto"/>
            <w:vAlign w:val="center"/>
            <w:hideMark/>
          </w:tcPr>
          <w:p w14:paraId="74922A06" w14:textId="468A2EF5" w:rsidR="00AE2CFB" w:rsidRPr="00343F01" w:rsidDel="00201166" w:rsidRDefault="00AE2CFB" w:rsidP="00D62BC5">
            <w:pPr>
              <w:spacing w:before="0" w:after="160"/>
              <w:jc w:val="left"/>
              <w:rPr>
                <w:del w:id="12179" w:author="Houyem Rais" w:date="2024-02-22T14:46:00Z"/>
                <w:rFonts w:eastAsia="Times New Roman" w:cstheme="minorHAnsi"/>
                <w:color w:val="000000"/>
                <w:sz w:val="18"/>
                <w:szCs w:val="18"/>
                <w:lang w:eastAsia="fr-FR"/>
              </w:rPr>
              <w:pPrChange w:id="12180" w:author="Houyem Rais" w:date="2024-02-22T14:49:00Z">
                <w:pPr>
                  <w:spacing w:before="0" w:after="0" w:line="240" w:lineRule="auto"/>
                  <w:jc w:val="center"/>
                </w:pPr>
              </w:pPrChange>
            </w:pPr>
            <w:del w:id="12181" w:author="Houyem Rais" w:date="2024-02-22T14:46:00Z">
              <w:r w:rsidRPr="00343F01" w:rsidDel="00201166">
                <w:rPr>
                  <w:rFonts w:eastAsia="Times New Roman" w:cstheme="minorHAnsi"/>
                  <w:color w:val="000000"/>
                  <w:sz w:val="18"/>
                  <w:szCs w:val="18"/>
                  <w:lang w:eastAsia="fr-FR"/>
                </w:rPr>
                <w:delText>19</w:delText>
              </w:r>
            </w:del>
          </w:p>
        </w:tc>
      </w:tr>
      <w:tr w:rsidR="00AE2CFB" w:rsidRPr="00343F01" w:rsidDel="00201166" w14:paraId="4A7E74EA" w14:textId="56B883D4" w:rsidTr="00367067">
        <w:trPr>
          <w:trHeight w:val="232"/>
          <w:del w:id="12182" w:author="Houyem Rais" w:date="2024-02-22T14:46:00Z"/>
        </w:trPr>
        <w:tc>
          <w:tcPr>
            <w:tcW w:w="2836" w:type="dxa"/>
            <w:tcBorders>
              <w:top w:val="nil"/>
              <w:left w:val="single" w:sz="4" w:space="0" w:color="auto"/>
              <w:bottom w:val="single" w:sz="4" w:space="0" w:color="auto"/>
              <w:right w:val="single" w:sz="4" w:space="0" w:color="auto"/>
            </w:tcBorders>
            <w:shd w:val="clear" w:color="auto" w:fill="auto"/>
            <w:vAlign w:val="center"/>
            <w:hideMark/>
          </w:tcPr>
          <w:p w14:paraId="45674578" w14:textId="0835F4B7" w:rsidR="00AE2CFB" w:rsidRPr="00343F01" w:rsidDel="00201166" w:rsidRDefault="00AE2CFB" w:rsidP="00D62BC5">
            <w:pPr>
              <w:spacing w:before="0" w:after="160"/>
              <w:jc w:val="left"/>
              <w:rPr>
                <w:del w:id="12183" w:author="Houyem Rais" w:date="2024-02-22T14:46:00Z"/>
                <w:rFonts w:eastAsia="Times New Roman" w:cstheme="minorHAnsi"/>
                <w:color w:val="000000"/>
                <w:sz w:val="18"/>
                <w:szCs w:val="18"/>
                <w:lang w:eastAsia="fr-FR"/>
              </w:rPr>
              <w:pPrChange w:id="12184" w:author="Houyem Rais" w:date="2024-02-22T14:49:00Z">
                <w:pPr>
                  <w:spacing w:before="0" w:after="0" w:line="240" w:lineRule="auto"/>
                  <w:jc w:val="left"/>
                </w:pPr>
              </w:pPrChange>
            </w:pPr>
            <w:del w:id="12185" w:author="Houyem Rais" w:date="2024-02-22T14:46:00Z">
              <w:r w:rsidRPr="00343F01" w:rsidDel="00201166">
                <w:rPr>
                  <w:rFonts w:eastAsia="Times New Roman" w:cstheme="minorHAnsi"/>
                  <w:color w:val="000000"/>
                  <w:sz w:val="18"/>
                  <w:szCs w:val="18"/>
                  <w:lang w:eastAsia="fr-FR"/>
                </w:rPr>
                <w:delText>Gare 1</w:delText>
              </w:r>
            </w:del>
          </w:p>
        </w:tc>
        <w:tc>
          <w:tcPr>
            <w:tcW w:w="1418" w:type="dxa"/>
            <w:tcBorders>
              <w:top w:val="nil"/>
              <w:left w:val="nil"/>
              <w:bottom w:val="single" w:sz="4" w:space="0" w:color="auto"/>
              <w:right w:val="single" w:sz="4" w:space="0" w:color="auto"/>
            </w:tcBorders>
            <w:shd w:val="clear" w:color="auto" w:fill="auto"/>
            <w:vAlign w:val="center"/>
            <w:hideMark/>
          </w:tcPr>
          <w:p w14:paraId="25E0E469" w14:textId="3ECE7779" w:rsidR="00AE2CFB" w:rsidRPr="00343F01" w:rsidDel="00201166" w:rsidRDefault="00AE2CFB" w:rsidP="00D62BC5">
            <w:pPr>
              <w:spacing w:before="0" w:after="160"/>
              <w:jc w:val="left"/>
              <w:rPr>
                <w:del w:id="12186" w:author="Houyem Rais" w:date="2024-02-22T14:46:00Z"/>
                <w:rFonts w:eastAsia="Times New Roman" w:cstheme="minorHAnsi"/>
                <w:color w:val="000000"/>
                <w:sz w:val="18"/>
                <w:szCs w:val="18"/>
                <w:lang w:eastAsia="fr-FR"/>
              </w:rPr>
              <w:pPrChange w:id="12187" w:author="Houyem Rais" w:date="2024-02-22T14:49:00Z">
                <w:pPr>
                  <w:spacing w:before="0" w:after="0" w:line="240" w:lineRule="auto"/>
                  <w:jc w:val="center"/>
                </w:pPr>
              </w:pPrChange>
            </w:pPr>
            <w:del w:id="12188"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hideMark/>
          </w:tcPr>
          <w:p w14:paraId="3FA7657D" w14:textId="143AD214" w:rsidR="00AE2CFB" w:rsidRPr="00343F01" w:rsidDel="00201166" w:rsidRDefault="00AE2CFB" w:rsidP="00D62BC5">
            <w:pPr>
              <w:spacing w:before="0" w:after="160"/>
              <w:jc w:val="left"/>
              <w:rPr>
                <w:del w:id="12189" w:author="Houyem Rais" w:date="2024-02-22T14:46:00Z"/>
                <w:rFonts w:eastAsia="Times New Roman" w:cstheme="minorHAnsi"/>
                <w:color w:val="000000"/>
                <w:sz w:val="18"/>
                <w:szCs w:val="18"/>
                <w:lang w:eastAsia="fr-FR"/>
              </w:rPr>
              <w:pPrChange w:id="12190" w:author="Houyem Rais" w:date="2024-02-22T14:49:00Z">
                <w:pPr>
                  <w:spacing w:before="0" w:after="0" w:line="240" w:lineRule="auto"/>
                  <w:jc w:val="center"/>
                </w:pPr>
              </w:pPrChange>
            </w:pPr>
            <w:del w:id="12191"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hideMark/>
          </w:tcPr>
          <w:p w14:paraId="13ED41FB" w14:textId="2F9A10D3" w:rsidR="00AE2CFB" w:rsidRPr="00343F01" w:rsidDel="00201166" w:rsidRDefault="00AE2CFB" w:rsidP="00D62BC5">
            <w:pPr>
              <w:spacing w:before="0" w:after="160"/>
              <w:jc w:val="left"/>
              <w:rPr>
                <w:del w:id="12192" w:author="Houyem Rais" w:date="2024-02-22T14:46:00Z"/>
                <w:rFonts w:eastAsia="Times New Roman" w:cstheme="minorHAnsi"/>
                <w:color w:val="000000"/>
                <w:sz w:val="18"/>
                <w:szCs w:val="18"/>
                <w:lang w:eastAsia="fr-FR"/>
              </w:rPr>
              <w:pPrChange w:id="12193"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hideMark/>
          </w:tcPr>
          <w:p w14:paraId="1008FE4C" w14:textId="44843409" w:rsidR="00AE2CFB" w:rsidRPr="00343F01" w:rsidDel="00201166" w:rsidRDefault="00AE2CFB" w:rsidP="00D62BC5">
            <w:pPr>
              <w:spacing w:before="0" w:after="160"/>
              <w:jc w:val="left"/>
              <w:rPr>
                <w:del w:id="12194" w:author="Houyem Rais" w:date="2024-02-22T14:46:00Z"/>
                <w:rFonts w:eastAsia="Times New Roman" w:cstheme="minorHAnsi"/>
                <w:color w:val="000000"/>
                <w:sz w:val="18"/>
                <w:szCs w:val="18"/>
                <w:lang w:eastAsia="fr-FR"/>
              </w:rPr>
              <w:pPrChange w:id="12195"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hideMark/>
          </w:tcPr>
          <w:p w14:paraId="4410615B" w14:textId="1ECD1EC1" w:rsidR="00AE2CFB" w:rsidRPr="00343F01" w:rsidDel="00201166" w:rsidRDefault="00AE2CFB" w:rsidP="00D62BC5">
            <w:pPr>
              <w:spacing w:before="0" w:after="160"/>
              <w:jc w:val="left"/>
              <w:rPr>
                <w:del w:id="12196" w:author="Houyem Rais" w:date="2024-02-22T14:46:00Z"/>
                <w:rFonts w:eastAsia="Times New Roman" w:cstheme="minorHAnsi"/>
                <w:color w:val="000000"/>
                <w:sz w:val="18"/>
                <w:szCs w:val="18"/>
                <w:lang w:eastAsia="fr-FR"/>
              </w:rPr>
              <w:pPrChange w:id="12197"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hideMark/>
          </w:tcPr>
          <w:p w14:paraId="4373BF4B" w14:textId="28DD8EB5" w:rsidR="00AE2CFB" w:rsidRPr="00343F01" w:rsidDel="00201166" w:rsidRDefault="00AE2CFB" w:rsidP="00D62BC5">
            <w:pPr>
              <w:spacing w:before="0" w:after="160"/>
              <w:jc w:val="left"/>
              <w:rPr>
                <w:del w:id="12198" w:author="Houyem Rais" w:date="2024-02-22T14:46:00Z"/>
                <w:rFonts w:eastAsia="Times New Roman" w:cstheme="minorHAnsi"/>
                <w:color w:val="000000"/>
                <w:sz w:val="18"/>
                <w:szCs w:val="18"/>
                <w:lang w:eastAsia="fr-FR"/>
              </w:rPr>
              <w:pPrChange w:id="12199" w:author="Houyem Rais" w:date="2024-02-22T14:49:00Z">
                <w:pPr>
                  <w:spacing w:before="0" w:after="0" w:line="240" w:lineRule="auto"/>
                  <w:jc w:val="center"/>
                </w:pPr>
              </w:pPrChange>
            </w:pPr>
            <w:del w:id="12200" w:author="Houyem Rais" w:date="2024-02-22T14:46:00Z">
              <w:r w:rsidRPr="00343F01" w:rsidDel="00201166">
                <w:rPr>
                  <w:rFonts w:eastAsia="Times New Roman" w:cstheme="minorHAnsi"/>
                  <w:color w:val="000000"/>
                  <w:sz w:val="18"/>
                  <w:szCs w:val="18"/>
                  <w:lang w:eastAsia="fr-FR"/>
                </w:rPr>
                <w:delText>9</w:delText>
              </w:r>
            </w:del>
          </w:p>
        </w:tc>
      </w:tr>
      <w:tr w:rsidR="00AE2CFB" w:rsidRPr="00343F01" w:rsidDel="00201166" w14:paraId="0FD50395" w14:textId="28D882DD" w:rsidTr="00367067">
        <w:trPr>
          <w:trHeight w:val="232"/>
          <w:del w:id="12201"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70581896" w14:textId="27F99263" w:rsidR="00AE2CFB" w:rsidRPr="00343F01" w:rsidDel="00201166" w:rsidRDefault="00AE2CFB" w:rsidP="00D62BC5">
            <w:pPr>
              <w:spacing w:before="0" w:after="160"/>
              <w:jc w:val="left"/>
              <w:rPr>
                <w:del w:id="12202" w:author="Houyem Rais" w:date="2024-02-22T14:46:00Z"/>
                <w:rFonts w:eastAsia="Times New Roman" w:cstheme="minorHAnsi"/>
                <w:color w:val="000000"/>
                <w:sz w:val="18"/>
                <w:szCs w:val="18"/>
                <w:lang w:eastAsia="fr-FR"/>
              </w:rPr>
              <w:pPrChange w:id="12203" w:author="Houyem Rais" w:date="2024-02-22T14:49:00Z">
                <w:pPr>
                  <w:spacing w:before="0" w:after="0" w:line="240" w:lineRule="auto"/>
                  <w:jc w:val="left"/>
                </w:pPr>
              </w:pPrChange>
            </w:pPr>
            <w:del w:id="12204" w:author="Houyem Rais" w:date="2024-02-22T14:46:00Z">
              <w:r w:rsidRPr="00343F01" w:rsidDel="00201166">
                <w:rPr>
                  <w:rFonts w:eastAsia="Times New Roman" w:cstheme="minorHAnsi"/>
                  <w:color w:val="000000"/>
                  <w:sz w:val="18"/>
                  <w:szCs w:val="18"/>
                  <w:lang w:eastAsia="fr-FR"/>
                </w:rPr>
                <w:delText>Gare 2</w:delText>
              </w:r>
            </w:del>
          </w:p>
        </w:tc>
        <w:tc>
          <w:tcPr>
            <w:tcW w:w="1418" w:type="dxa"/>
            <w:tcBorders>
              <w:top w:val="nil"/>
              <w:left w:val="nil"/>
              <w:bottom w:val="single" w:sz="4" w:space="0" w:color="auto"/>
              <w:right w:val="single" w:sz="4" w:space="0" w:color="auto"/>
            </w:tcBorders>
            <w:shd w:val="clear" w:color="auto" w:fill="auto"/>
            <w:vAlign w:val="center"/>
          </w:tcPr>
          <w:p w14:paraId="7EB41BB0" w14:textId="1D239CDD" w:rsidR="00AE2CFB" w:rsidRPr="00343F01" w:rsidDel="00201166" w:rsidRDefault="00AE2CFB" w:rsidP="00D62BC5">
            <w:pPr>
              <w:spacing w:before="0" w:after="160"/>
              <w:jc w:val="left"/>
              <w:rPr>
                <w:del w:id="12205" w:author="Houyem Rais" w:date="2024-02-22T14:46:00Z"/>
                <w:rFonts w:eastAsia="Times New Roman" w:cstheme="minorHAnsi"/>
                <w:color w:val="000000"/>
                <w:sz w:val="18"/>
                <w:szCs w:val="18"/>
                <w:lang w:eastAsia="fr-FR"/>
              </w:rPr>
              <w:pPrChange w:id="12206" w:author="Houyem Rais" w:date="2024-02-22T14:49:00Z">
                <w:pPr>
                  <w:spacing w:before="0" w:after="0" w:line="240" w:lineRule="auto"/>
                  <w:jc w:val="center"/>
                </w:pPr>
              </w:pPrChange>
            </w:pPr>
            <w:del w:id="12207"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5E97300A" w14:textId="56C2B5D7" w:rsidR="00AE2CFB" w:rsidRPr="00343F01" w:rsidDel="00201166" w:rsidRDefault="00AE2CFB" w:rsidP="00D62BC5">
            <w:pPr>
              <w:spacing w:before="0" w:after="160"/>
              <w:jc w:val="left"/>
              <w:rPr>
                <w:del w:id="12208" w:author="Houyem Rais" w:date="2024-02-22T14:46:00Z"/>
                <w:rFonts w:eastAsia="Times New Roman" w:cstheme="minorHAnsi"/>
                <w:color w:val="000000"/>
                <w:sz w:val="18"/>
                <w:szCs w:val="18"/>
                <w:lang w:eastAsia="fr-FR"/>
              </w:rPr>
              <w:pPrChange w:id="12209" w:author="Houyem Rais" w:date="2024-02-22T14:49:00Z">
                <w:pPr>
                  <w:spacing w:before="0" w:after="0" w:line="240" w:lineRule="auto"/>
                  <w:jc w:val="center"/>
                </w:pPr>
              </w:pPrChange>
            </w:pPr>
            <w:del w:id="12210"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691AC845" w14:textId="06C6CFF4" w:rsidR="00AE2CFB" w:rsidRPr="00343F01" w:rsidDel="00201166" w:rsidRDefault="00AE2CFB" w:rsidP="00D62BC5">
            <w:pPr>
              <w:spacing w:before="0" w:after="160"/>
              <w:jc w:val="left"/>
              <w:rPr>
                <w:del w:id="12211" w:author="Houyem Rais" w:date="2024-02-22T14:46:00Z"/>
                <w:rFonts w:eastAsia="Times New Roman" w:cstheme="minorHAnsi"/>
                <w:color w:val="000000"/>
                <w:sz w:val="18"/>
                <w:szCs w:val="18"/>
                <w:lang w:eastAsia="fr-FR"/>
              </w:rPr>
              <w:pPrChange w:id="12212"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4381FAB3" w14:textId="142464C3" w:rsidR="00AE2CFB" w:rsidRPr="00343F01" w:rsidDel="00201166" w:rsidRDefault="00AE2CFB" w:rsidP="00D62BC5">
            <w:pPr>
              <w:spacing w:before="0" w:after="160"/>
              <w:jc w:val="left"/>
              <w:rPr>
                <w:del w:id="12213" w:author="Houyem Rais" w:date="2024-02-22T14:46:00Z"/>
                <w:rFonts w:eastAsia="Times New Roman" w:cstheme="minorHAnsi"/>
                <w:color w:val="000000"/>
                <w:sz w:val="18"/>
                <w:szCs w:val="18"/>
                <w:lang w:eastAsia="fr-FR"/>
              </w:rPr>
              <w:pPrChange w:id="12214"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6C7B73A0" w14:textId="533A4B41" w:rsidR="00AE2CFB" w:rsidRPr="00343F01" w:rsidDel="00201166" w:rsidRDefault="00AE2CFB" w:rsidP="00D62BC5">
            <w:pPr>
              <w:spacing w:before="0" w:after="160"/>
              <w:jc w:val="left"/>
              <w:rPr>
                <w:del w:id="12215" w:author="Houyem Rais" w:date="2024-02-22T14:46:00Z"/>
                <w:rFonts w:eastAsia="Times New Roman" w:cstheme="minorHAnsi"/>
                <w:color w:val="000000"/>
                <w:sz w:val="18"/>
                <w:szCs w:val="18"/>
                <w:lang w:eastAsia="fr-FR"/>
              </w:rPr>
              <w:pPrChange w:id="12216"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570FAFB8" w14:textId="25A43D83" w:rsidR="00AE2CFB" w:rsidRPr="00343F01" w:rsidDel="00201166" w:rsidRDefault="00AE2CFB" w:rsidP="00D62BC5">
            <w:pPr>
              <w:spacing w:before="0" w:after="160"/>
              <w:jc w:val="left"/>
              <w:rPr>
                <w:del w:id="12217" w:author="Houyem Rais" w:date="2024-02-22T14:46:00Z"/>
                <w:rFonts w:eastAsia="Times New Roman" w:cstheme="minorHAnsi"/>
                <w:color w:val="000000"/>
                <w:sz w:val="18"/>
                <w:szCs w:val="18"/>
                <w:lang w:eastAsia="fr-FR"/>
              </w:rPr>
              <w:pPrChange w:id="12218" w:author="Houyem Rais" w:date="2024-02-22T14:49:00Z">
                <w:pPr>
                  <w:spacing w:before="0" w:after="0" w:line="240" w:lineRule="auto"/>
                  <w:jc w:val="center"/>
                </w:pPr>
              </w:pPrChange>
            </w:pPr>
            <w:del w:id="12219" w:author="Houyem Rais" w:date="2024-02-22T14:46:00Z">
              <w:r w:rsidRPr="00343F01" w:rsidDel="00201166">
                <w:rPr>
                  <w:rFonts w:eastAsia="Times New Roman" w:cstheme="minorHAnsi"/>
                  <w:color w:val="000000"/>
                  <w:sz w:val="18"/>
                  <w:szCs w:val="18"/>
                  <w:lang w:eastAsia="fr-FR"/>
                </w:rPr>
                <w:delText>9</w:delText>
              </w:r>
            </w:del>
          </w:p>
        </w:tc>
      </w:tr>
      <w:tr w:rsidR="00AE2CFB" w:rsidRPr="00343F01" w:rsidDel="00201166" w14:paraId="6AD729E0" w14:textId="5A99957A" w:rsidTr="00367067">
        <w:trPr>
          <w:trHeight w:val="232"/>
          <w:del w:id="12220"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79F72785" w14:textId="322B8E3A" w:rsidR="00AE2CFB" w:rsidRPr="00343F01" w:rsidDel="00201166" w:rsidRDefault="00AE2CFB" w:rsidP="00D62BC5">
            <w:pPr>
              <w:spacing w:before="0" w:after="160"/>
              <w:jc w:val="left"/>
              <w:rPr>
                <w:del w:id="12221" w:author="Houyem Rais" w:date="2024-02-22T14:46:00Z"/>
                <w:rFonts w:eastAsia="Times New Roman" w:cstheme="minorHAnsi"/>
                <w:color w:val="000000"/>
                <w:sz w:val="18"/>
                <w:szCs w:val="18"/>
                <w:lang w:eastAsia="fr-FR"/>
              </w:rPr>
              <w:pPrChange w:id="12222" w:author="Houyem Rais" w:date="2024-02-22T14:49:00Z">
                <w:pPr>
                  <w:spacing w:before="0" w:after="0" w:line="240" w:lineRule="auto"/>
                  <w:jc w:val="left"/>
                </w:pPr>
              </w:pPrChange>
            </w:pPr>
            <w:del w:id="12223" w:author="Houyem Rais" w:date="2024-02-22T14:46:00Z">
              <w:r w:rsidRPr="00343F01" w:rsidDel="00201166">
                <w:rPr>
                  <w:rFonts w:eastAsia="Times New Roman" w:cstheme="minorHAnsi"/>
                  <w:color w:val="000000"/>
                  <w:sz w:val="18"/>
                  <w:szCs w:val="18"/>
                  <w:lang w:eastAsia="fr-FR"/>
                </w:rPr>
                <w:delText>Gare 3</w:delText>
              </w:r>
            </w:del>
          </w:p>
        </w:tc>
        <w:tc>
          <w:tcPr>
            <w:tcW w:w="1418" w:type="dxa"/>
            <w:tcBorders>
              <w:top w:val="nil"/>
              <w:left w:val="nil"/>
              <w:bottom w:val="single" w:sz="4" w:space="0" w:color="auto"/>
              <w:right w:val="single" w:sz="4" w:space="0" w:color="auto"/>
            </w:tcBorders>
            <w:shd w:val="clear" w:color="auto" w:fill="auto"/>
            <w:vAlign w:val="center"/>
          </w:tcPr>
          <w:p w14:paraId="19B40298" w14:textId="1EA1E932" w:rsidR="00AE2CFB" w:rsidRPr="00343F01" w:rsidDel="00201166" w:rsidRDefault="00AE2CFB" w:rsidP="00D62BC5">
            <w:pPr>
              <w:spacing w:before="0" w:after="160"/>
              <w:jc w:val="left"/>
              <w:rPr>
                <w:del w:id="12224" w:author="Houyem Rais" w:date="2024-02-22T14:46:00Z"/>
                <w:rFonts w:eastAsia="Times New Roman" w:cstheme="minorHAnsi"/>
                <w:color w:val="000000"/>
                <w:sz w:val="18"/>
                <w:szCs w:val="18"/>
                <w:lang w:eastAsia="fr-FR"/>
              </w:rPr>
              <w:pPrChange w:id="12225" w:author="Houyem Rais" w:date="2024-02-22T14:49:00Z">
                <w:pPr>
                  <w:spacing w:before="0" w:after="0" w:line="240" w:lineRule="auto"/>
                  <w:jc w:val="center"/>
                </w:pPr>
              </w:pPrChange>
            </w:pPr>
            <w:del w:id="12226" w:author="Houyem Rais" w:date="2024-02-22T14:46:00Z">
              <w:r w:rsidRPr="00343F01" w:rsidDel="00201166">
                <w:rPr>
                  <w:rFonts w:eastAsia="Times New Roman" w:cstheme="minorHAnsi"/>
                  <w:color w:val="000000"/>
                  <w:sz w:val="18"/>
                  <w:szCs w:val="18"/>
                  <w:lang w:eastAsia="fr-FR"/>
                </w:rPr>
                <w:delText>6</w:delText>
              </w:r>
            </w:del>
          </w:p>
        </w:tc>
        <w:tc>
          <w:tcPr>
            <w:tcW w:w="1324" w:type="dxa"/>
            <w:tcBorders>
              <w:top w:val="nil"/>
              <w:left w:val="nil"/>
              <w:bottom w:val="single" w:sz="4" w:space="0" w:color="auto"/>
              <w:right w:val="single" w:sz="4" w:space="0" w:color="auto"/>
            </w:tcBorders>
            <w:shd w:val="clear" w:color="auto" w:fill="auto"/>
            <w:vAlign w:val="center"/>
          </w:tcPr>
          <w:p w14:paraId="29D43CA3" w14:textId="5F6A31CA" w:rsidR="00AE2CFB" w:rsidRPr="00343F01" w:rsidDel="00201166" w:rsidRDefault="00AE2CFB" w:rsidP="00D62BC5">
            <w:pPr>
              <w:spacing w:before="0" w:after="160"/>
              <w:jc w:val="left"/>
              <w:rPr>
                <w:del w:id="12227" w:author="Houyem Rais" w:date="2024-02-22T14:46:00Z"/>
                <w:rFonts w:eastAsia="Times New Roman" w:cstheme="minorHAnsi"/>
                <w:color w:val="000000"/>
                <w:sz w:val="18"/>
                <w:szCs w:val="18"/>
                <w:lang w:eastAsia="fr-FR"/>
              </w:rPr>
              <w:pPrChange w:id="12228" w:author="Houyem Rais" w:date="2024-02-22T14:49:00Z">
                <w:pPr>
                  <w:spacing w:before="0" w:after="0" w:line="240" w:lineRule="auto"/>
                  <w:jc w:val="center"/>
                </w:pPr>
              </w:pPrChange>
            </w:pPr>
            <w:del w:id="12229" w:author="Houyem Rais" w:date="2024-02-22T14:46:00Z">
              <w:r w:rsidRPr="00343F01" w:rsidDel="00201166">
                <w:rPr>
                  <w:rFonts w:eastAsia="Times New Roman" w:cstheme="minorHAnsi"/>
                  <w:color w:val="000000"/>
                  <w:sz w:val="18"/>
                  <w:szCs w:val="18"/>
                  <w:lang w:eastAsia="fr-FR"/>
                </w:rPr>
                <w:delText>3</w:delText>
              </w:r>
            </w:del>
          </w:p>
        </w:tc>
        <w:tc>
          <w:tcPr>
            <w:tcW w:w="943" w:type="dxa"/>
            <w:tcBorders>
              <w:top w:val="nil"/>
              <w:left w:val="nil"/>
              <w:bottom w:val="single" w:sz="4" w:space="0" w:color="auto"/>
              <w:right w:val="single" w:sz="4" w:space="0" w:color="auto"/>
            </w:tcBorders>
            <w:shd w:val="clear" w:color="auto" w:fill="auto"/>
            <w:vAlign w:val="center"/>
          </w:tcPr>
          <w:p w14:paraId="4E2714A0" w14:textId="0804FEE2" w:rsidR="00AE2CFB" w:rsidRPr="00343F01" w:rsidDel="00201166" w:rsidRDefault="00AE2CFB" w:rsidP="00D62BC5">
            <w:pPr>
              <w:spacing w:before="0" w:after="160"/>
              <w:jc w:val="left"/>
              <w:rPr>
                <w:del w:id="12230" w:author="Houyem Rais" w:date="2024-02-22T14:46:00Z"/>
                <w:rFonts w:eastAsia="Times New Roman" w:cstheme="minorHAnsi"/>
                <w:color w:val="000000"/>
                <w:sz w:val="18"/>
                <w:szCs w:val="18"/>
                <w:lang w:eastAsia="fr-FR"/>
              </w:rPr>
              <w:pPrChange w:id="12231" w:author="Houyem Rais" w:date="2024-02-22T14:49:00Z">
                <w:pPr>
                  <w:spacing w:before="0" w:after="0" w:line="240" w:lineRule="auto"/>
                  <w:jc w:val="center"/>
                </w:pPr>
              </w:pPrChange>
            </w:pPr>
          </w:p>
        </w:tc>
        <w:tc>
          <w:tcPr>
            <w:tcW w:w="993" w:type="dxa"/>
            <w:tcBorders>
              <w:top w:val="nil"/>
              <w:left w:val="nil"/>
              <w:bottom w:val="single" w:sz="4" w:space="0" w:color="auto"/>
              <w:right w:val="single" w:sz="4" w:space="0" w:color="auto"/>
            </w:tcBorders>
            <w:shd w:val="clear" w:color="auto" w:fill="auto"/>
            <w:vAlign w:val="center"/>
          </w:tcPr>
          <w:p w14:paraId="4C4F2F0B" w14:textId="42B2D82D" w:rsidR="00AE2CFB" w:rsidRPr="00343F01" w:rsidDel="00201166" w:rsidRDefault="00AE2CFB" w:rsidP="00D62BC5">
            <w:pPr>
              <w:spacing w:before="0" w:after="160"/>
              <w:jc w:val="left"/>
              <w:rPr>
                <w:del w:id="12232" w:author="Houyem Rais" w:date="2024-02-22T14:46:00Z"/>
                <w:rFonts w:eastAsia="Times New Roman" w:cstheme="minorHAnsi"/>
                <w:color w:val="000000"/>
                <w:sz w:val="18"/>
                <w:szCs w:val="18"/>
                <w:lang w:eastAsia="fr-FR"/>
              </w:rPr>
              <w:pPrChange w:id="12233" w:author="Houyem Rais" w:date="2024-02-22T14:49:00Z">
                <w:pPr>
                  <w:spacing w:before="0" w:after="0" w:line="240" w:lineRule="auto"/>
                  <w:jc w:val="center"/>
                </w:pPr>
              </w:pPrChange>
            </w:pPr>
          </w:p>
        </w:tc>
        <w:tc>
          <w:tcPr>
            <w:tcW w:w="1265" w:type="dxa"/>
            <w:tcBorders>
              <w:top w:val="nil"/>
              <w:left w:val="nil"/>
              <w:bottom w:val="single" w:sz="4" w:space="0" w:color="auto"/>
              <w:right w:val="single" w:sz="4" w:space="0" w:color="auto"/>
            </w:tcBorders>
            <w:shd w:val="clear" w:color="auto" w:fill="auto"/>
            <w:vAlign w:val="center"/>
          </w:tcPr>
          <w:p w14:paraId="14CC8893" w14:textId="621C1967" w:rsidR="00AE2CFB" w:rsidRPr="00343F01" w:rsidDel="00201166" w:rsidRDefault="00AE2CFB" w:rsidP="00D62BC5">
            <w:pPr>
              <w:spacing w:before="0" w:after="160"/>
              <w:jc w:val="left"/>
              <w:rPr>
                <w:del w:id="12234" w:author="Houyem Rais" w:date="2024-02-22T14:46:00Z"/>
                <w:rFonts w:eastAsia="Times New Roman" w:cstheme="minorHAnsi"/>
                <w:color w:val="000000"/>
                <w:sz w:val="18"/>
                <w:szCs w:val="18"/>
                <w:lang w:eastAsia="fr-FR"/>
              </w:rPr>
              <w:pPrChange w:id="12235" w:author="Houyem Rais" w:date="2024-02-22T14:49:00Z">
                <w:pPr>
                  <w:spacing w:before="0" w:after="0" w:line="240" w:lineRule="auto"/>
                  <w:jc w:val="center"/>
                </w:pPr>
              </w:pPrChange>
            </w:pPr>
          </w:p>
        </w:tc>
        <w:tc>
          <w:tcPr>
            <w:tcW w:w="861" w:type="dxa"/>
            <w:tcBorders>
              <w:top w:val="nil"/>
              <w:left w:val="nil"/>
              <w:bottom w:val="single" w:sz="4" w:space="0" w:color="auto"/>
              <w:right w:val="single" w:sz="4" w:space="0" w:color="auto"/>
            </w:tcBorders>
            <w:shd w:val="clear" w:color="auto" w:fill="auto"/>
            <w:vAlign w:val="center"/>
          </w:tcPr>
          <w:p w14:paraId="05A01F23" w14:textId="1575931E" w:rsidR="00AE2CFB" w:rsidRPr="00343F01" w:rsidDel="00201166" w:rsidRDefault="00AE2CFB" w:rsidP="00D62BC5">
            <w:pPr>
              <w:spacing w:before="0" w:after="160"/>
              <w:jc w:val="left"/>
              <w:rPr>
                <w:del w:id="12236" w:author="Houyem Rais" w:date="2024-02-22T14:46:00Z"/>
                <w:rFonts w:eastAsia="Times New Roman" w:cstheme="minorHAnsi"/>
                <w:color w:val="000000"/>
                <w:sz w:val="18"/>
                <w:szCs w:val="18"/>
                <w:lang w:eastAsia="fr-FR"/>
              </w:rPr>
              <w:pPrChange w:id="12237" w:author="Houyem Rais" w:date="2024-02-22T14:49:00Z">
                <w:pPr>
                  <w:spacing w:before="0" w:after="0" w:line="240" w:lineRule="auto"/>
                  <w:jc w:val="center"/>
                </w:pPr>
              </w:pPrChange>
            </w:pPr>
            <w:del w:id="12238" w:author="Houyem Rais" w:date="2024-02-22T14:46:00Z">
              <w:r w:rsidRPr="00343F01" w:rsidDel="00201166">
                <w:rPr>
                  <w:rFonts w:eastAsia="Times New Roman" w:cstheme="minorHAnsi"/>
                  <w:color w:val="000000"/>
                  <w:sz w:val="18"/>
                  <w:szCs w:val="18"/>
                  <w:lang w:eastAsia="fr-FR"/>
                </w:rPr>
                <w:delText>9</w:delText>
              </w:r>
            </w:del>
          </w:p>
        </w:tc>
      </w:tr>
      <w:tr w:rsidR="00AE2CFB" w:rsidRPr="00343F01" w:rsidDel="00201166" w14:paraId="2E258E76" w14:textId="26D92426" w:rsidTr="00302B83">
        <w:trPr>
          <w:trHeight w:val="58"/>
          <w:del w:id="12239" w:author="Houyem Rais" w:date="2024-02-22T14:46:00Z"/>
        </w:trPr>
        <w:tc>
          <w:tcPr>
            <w:tcW w:w="2836" w:type="dxa"/>
            <w:tcBorders>
              <w:top w:val="nil"/>
              <w:left w:val="single" w:sz="4" w:space="0" w:color="auto"/>
              <w:bottom w:val="single" w:sz="4" w:space="0" w:color="auto"/>
              <w:right w:val="single" w:sz="4" w:space="0" w:color="auto"/>
            </w:tcBorders>
            <w:shd w:val="clear" w:color="auto" w:fill="auto"/>
            <w:hideMark/>
          </w:tcPr>
          <w:p w14:paraId="0872666F" w14:textId="46FC56EF" w:rsidR="00AE2CFB" w:rsidRPr="00343F01" w:rsidDel="00201166" w:rsidRDefault="00AE2CFB" w:rsidP="00D62BC5">
            <w:pPr>
              <w:spacing w:before="0" w:after="160"/>
              <w:jc w:val="left"/>
              <w:rPr>
                <w:del w:id="12240" w:author="Houyem Rais" w:date="2024-02-22T14:46:00Z"/>
                <w:rFonts w:eastAsia="Times New Roman" w:cstheme="minorHAnsi"/>
                <w:color w:val="000000"/>
                <w:sz w:val="18"/>
                <w:szCs w:val="18"/>
                <w:lang w:eastAsia="fr-FR"/>
              </w:rPr>
              <w:pPrChange w:id="12241" w:author="Houyem Rais" w:date="2024-02-22T14:49:00Z">
                <w:pPr>
                  <w:spacing w:before="0" w:after="0" w:line="240" w:lineRule="auto"/>
                  <w:jc w:val="left"/>
                </w:pPr>
              </w:pPrChange>
            </w:pPr>
            <w:del w:id="12242" w:author="Houyem Rais" w:date="2024-02-22T14:46:00Z">
              <w:r w:rsidRPr="00343F01" w:rsidDel="00201166">
                <w:rPr>
                  <w:rFonts w:eastAsia="Times New Roman" w:cstheme="minorHAnsi"/>
                  <w:color w:val="000000"/>
                  <w:sz w:val="18"/>
                  <w:szCs w:val="18"/>
                  <w:lang w:eastAsia="fr-FR"/>
                </w:rPr>
                <w:delText>Salaire annuel moyen par personne</w:delText>
              </w:r>
            </w:del>
          </w:p>
        </w:tc>
        <w:tc>
          <w:tcPr>
            <w:tcW w:w="1418" w:type="dxa"/>
            <w:tcBorders>
              <w:top w:val="nil"/>
              <w:left w:val="nil"/>
              <w:bottom w:val="single" w:sz="4" w:space="0" w:color="auto"/>
              <w:right w:val="single" w:sz="4" w:space="0" w:color="auto"/>
            </w:tcBorders>
            <w:shd w:val="clear" w:color="auto" w:fill="auto"/>
            <w:noWrap/>
            <w:vAlign w:val="center"/>
          </w:tcPr>
          <w:p w14:paraId="27D05F88" w14:textId="67C466E2" w:rsidR="00AE2CFB" w:rsidRPr="00343F01" w:rsidDel="00201166" w:rsidRDefault="00AE2CFB" w:rsidP="00D62BC5">
            <w:pPr>
              <w:spacing w:before="0" w:after="160"/>
              <w:jc w:val="left"/>
              <w:rPr>
                <w:del w:id="12243" w:author="Houyem Rais" w:date="2024-02-22T14:46:00Z"/>
                <w:rFonts w:eastAsia="Times New Roman" w:cstheme="minorHAnsi"/>
                <w:color w:val="000000"/>
                <w:sz w:val="18"/>
                <w:szCs w:val="18"/>
                <w:lang w:eastAsia="fr-FR"/>
              </w:rPr>
              <w:pPrChange w:id="12244" w:author="Houyem Rais" w:date="2024-02-22T14:49:00Z">
                <w:pPr>
                  <w:spacing w:before="0" w:after="0" w:line="240" w:lineRule="auto"/>
                  <w:jc w:val="center"/>
                </w:pPr>
              </w:pPrChange>
            </w:pPr>
            <w:del w:id="12245" w:author="Houyem Rais" w:date="2024-02-22T14:46:00Z">
              <w:r w:rsidRPr="00343F01" w:rsidDel="00201166">
                <w:rPr>
                  <w:rFonts w:ascii="Calibri" w:hAnsi="Calibri" w:cs="Calibri"/>
                  <w:sz w:val="18"/>
                  <w:szCs w:val="18"/>
                </w:rPr>
                <w:delText>5 000</w:delText>
              </w:r>
            </w:del>
          </w:p>
        </w:tc>
        <w:tc>
          <w:tcPr>
            <w:tcW w:w="1324" w:type="dxa"/>
            <w:tcBorders>
              <w:top w:val="nil"/>
              <w:left w:val="nil"/>
              <w:bottom w:val="single" w:sz="4" w:space="0" w:color="auto"/>
              <w:right w:val="single" w:sz="4" w:space="0" w:color="auto"/>
            </w:tcBorders>
            <w:shd w:val="clear" w:color="auto" w:fill="auto"/>
            <w:noWrap/>
            <w:vAlign w:val="center"/>
            <w:hideMark/>
          </w:tcPr>
          <w:p w14:paraId="7FEDA883" w14:textId="0019FA98" w:rsidR="00AE2CFB" w:rsidRPr="00343F01" w:rsidDel="00201166" w:rsidRDefault="00AE2CFB" w:rsidP="00D62BC5">
            <w:pPr>
              <w:spacing w:before="0" w:after="160"/>
              <w:jc w:val="left"/>
              <w:rPr>
                <w:del w:id="12246" w:author="Houyem Rais" w:date="2024-02-22T14:46:00Z"/>
                <w:rFonts w:eastAsia="Times New Roman" w:cstheme="minorHAnsi"/>
                <w:color w:val="000000"/>
                <w:sz w:val="18"/>
                <w:szCs w:val="18"/>
                <w:lang w:eastAsia="fr-FR"/>
              </w:rPr>
              <w:pPrChange w:id="12247" w:author="Houyem Rais" w:date="2024-02-22T14:49:00Z">
                <w:pPr>
                  <w:spacing w:before="0" w:after="0" w:line="240" w:lineRule="auto"/>
                  <w:jc w:val="center"/>
                </w:pPr>
              </w:pPrChange>
            </w:pPr>
            <w:del w:id="12248" w:author="Houyem Rais" w:date="2024-02-22T14:46:00Z">
              <w:r w:rsidRPr="00343F01" w:rsidDel="00201166">
                <w:rPr>
                  <w:rFonts w:ascii="Calibri" w:hAnsi="Calibri" w:cs="Calibri"/>
                  <w:sz w:val="18"/>
                  <w:szCs w:val="18"/>
                </w:rPr>
                <w:delText>5 000</w:delText>
              </w:r>
            </w:del>
          </w:p>
        </w:tc>
        <w:tc>
          <w:tcPr>
            <w:tcW w:w="943" w:type="dxa"/>
            <w:tcBorders>
              <w:top w:val="nil"/>
              <w:left w:val="nil"/>
              <w:bottom w:val="single" w:sz="4" w:space="0" w:color="auto"/>
              <w:right w:val="single" w:sz="4" w:space="0" w:color="auto"/>
            </w:tcBorders>
            <w:shd w:val="clear" w:color="auto" w:fill="auto"/>
            <w:noWrap/>
            <w:vAlign w:val="center"/>
            <w:hideMark/>
          </w:tcPr>
          <w:p w14:paraId="5B66AE10" w14:textId="01916C30" w:rsidR="00AE2CFB" w:rsidRPr="00343F01" w:rsidDel="00201166" w:rsidRDefault="00AE2CFB" w:rsidP="00D62BC5">
            <w:pPr>
              <w:spacing w:before="0" w:after="160"/>
              <w:jc w:val="left"/>
              <w:rPr>
                <w:del w:id="12249" w:author="Houyem Rais" w:date="2024-02-22T14:46:00Z"/>
                <w:rFonts w:eastAsia="Times New Roman" w:cstheme="minorHAnsi"/>
                <w:color w:val="000000"/>
                <w:sz w:val="18"/>
                <w:szCs w:val="18"/>
                <w:lang w:eastAsia="fr-FR"/>
              </w:rPr>
              <w:pPrChange w:id="12250" w:author="Houyem Rais" w:date="2024-02-22T14:49:00Z">
                <w:pPr>
                  <w:spacing w:before="0" w:after="0" w:line="240" w:lineRule="auto"/>
                  <w:jc w:val="center"/>
                </w:pPr>
              </w:pPrChange>
            </w:pPr>
            <w:del w:id="12251" w:author="Houyem Rais" w:date="2024-02-22T14:46:00Z">
              <w:r w:rsidRPr="00343F01" w:rsidDel="00201166">
                <w:rPr>
                  <w:rFonts w:ascii="Calibri" w:hAnsi="Calibri" w:cs="Calibri"/>
                  <w:sz w:val="18"/>
                  <w:szCs w:val="18"/>
                </w:rPr>
                <w:delText>11 000</w:delText>
              </w:r>
            </w:del>
          </w:p>
        </w:tc>
        <w:tc>
          <w:tcPr>
            <w:tcW w:w="993" w:type="dxa"/>
            <w:tcBorders>
              <w:top w:val="nil"/>
              <w:left w:val="nil"/>
              <w:bottom w:val="single" w:sz="4" w:space="0" w:color="auto"/>
              <w:right w:val="single" w:sz="4" w:space="0" w:color="auto"/>
            </w:tcBorders>
            <w:shd w:val="clear" w:color="auto" w:fill="auto"/>
            <w:noWrap/>
            <w:vAlign w:val="center"/>
            <w:hideMark/>
          </w:tcPr>
          <w:p w14:paraId="0D307B0D" w14:textId="1228774E" w:rsidR="00AE2CFB" w:rsidRPr="00343F01" w:rsidDel="00201166" w:rsidRDefault="00AE2CFB" w:rsidP="00D62BC5">
            <w:pPr>
              <w:spacing w:before="0" w:after="160"/>
              <w:jc w:val="left"/>
              <w:rPr>
                <w:del w:id="12252" w:author="Houyem Rais" w:date="2024-02-22T14:46:00Z"/>
                <w:rFonts w:eastAsia="Times New Roman" w:cstheme="minorHAnsi"/>
                <w:color w:val="000000"/>
                <w:sz w:val="18"/>
                <w:szCs w:val="18"/>
                <w:lang w:eastAsia="fr-FR"/>
              </w:rPr>
              <w:pPrChange w:id="12253" w:author="Houyem Rais" w:date="2024-02-22T14:49:00Z">
                <w:pPr>
                  <w:spacing w:before="0" w:after="0" w:line="240" w:lineRule="auto"/>
                  <w:jc w:val="center"/>
                </w:pPr>
              </w:pPrChange>
            </w:pPr>
            <w:del w:id="12254" w:author="Houyem Rais" w:date="2024-02-22T14:46:00Z">
              <w:r w:rsidRPr="00343F01" w:rsidDel="00201166">
                <w:rPr>
                  <w:rFonts w:ascii="Calibri" w:hAnsi="Calibri" w:cs="Calibri"/>
                  <w:sz w:val="18"/>
                  <w:szCs w:val="18"/>
                </w:rPr>
                <w:delText>4 000</w:delText>
              </w:r>
            </w:del>
          </w:p>
        </w:tc>
        <w:tc>
          <w:tcPr>
            <w:tcW w:w="1265" w:type="dxa"/>
            <w:tcBorders>
              <w:top w:val="nil"/>
              <w:left w:val="nil"/>
              <w:bottom w:val="single" w:sz="4" w:space="0" w:color="auto"/>
              <w:right w:val="single" w:sz="4" w:space="0" w:color="auto"/>
            </w:tcBorders>
            <w:shd w:val="clear" w:color="auto" w:fill="auto"/>
            <w:noWrap/>
            <w:vAlign w:val="center"/>
            <w:hideMark/>
          </w:tcPr>
          <w:p w14:paraId="17ED5008" w14:textId="7B660E39" w:rsidR="00AE2CFB" w:rsidRPr="00343F01" w:rsidDel="00201166" w:rsidRDefault="00AE2CFB" w:rsidP="00D62BC5">
            <w:pPr>
              <w:spacing w:before="0" w:after="160"/>
              <w:jc w:val="left"/>
              <w:rPr>
                <w:del w:id="12255" w:author="Houyem Rais" w:date="2024-02-22T14:46:00Z"/>
                <w:rFonts w:eastAsia="Times New Roman" w:cstheme="minorHAnsi"/>
                <w:color w:val="000000"/>
                <w:sz w:val="18"/>
                <w:szCs w:val="18"/>
                <w:lang w:eastAsia="fr-FR"/>
              </w:rPr>
              <w:pPrChange w:id="12256" w:author="Houyem Rais" w:date="2024-02-22T14:49:00Z">
                <w:pPr>
                  <w:spacing w:before="0" w:after="0" w:line="240" w:lineRule="auto"/>
                  <w:jc w:val="center"/>
                </w:pPr>
              </w:pPrChange>
            </w:pPr>
            <w:del w:id="12257" w:author="Houyem Rais" w:date="2024-02-22T14:46:00Z">
              <w:r w:rsidRPr="00343F01" w:rsidDel="00201166">
                <w:rPr>
                  <w:rFonts w:ascii="Calibri" w:hAnsi="Calibri" w:cs="Calibri"/>
                  <w:sz w:val="18"/>
                  <w:szCs w:val="18"/>
                </w:rPr>
                <w:delText>6 500</w:delText>
              </w:r>
            </w:del>
          </w:p>
        </w:tc>
        <w:tc>
          <w:tcPr>
            <w:tcW w:w="861" w:type="dxa"/>
            <w:tcBorders>
              <w:top w:val="nil"/>
              <w:left w:val="nil"/>
              <w:bottom w:val="single" w:sz="4" w:space="0" w:color="auto"/>
              <w:right w:val="single" w:sz="4" w:space="0" w:color="auto"/>
            </w:tcBorders>
            <w:shd w:val="clear" w:color="auto" w:fill="FFFFFF" w:themeFill="background1"/>
            <w:noWrap/>
            <w:vAlign w:val="center"/>
            <w:hideMark/>
          </w:tcPr>
          <w:p w14:paraId="06240020" w14:textId="52A5346D" w:rsidR="00AE2CFB" w:rsidRPr="00343F01" w:rsidDel="00201166" w:rsidRDefault="00AE2CFB" w:rsidP="00D62BC5">
            <w:pPr>
              <w:spacing w:before="0" w:after="160"/>
              <w:jc w:val="left"/>
              <w:rPr>
                <w:del w:id="12258" w:author="Houyem Rais" w:date="2024-02-22T14:46:00Z"/>
                <w:rFonts w:eastAsia="Times New Roman" w:cstheme="minorHAnsi"/>
                <w:color w:val="000000"/>
                <w:sz w:val="18"/>
                <w:szCs w:val="18"/>
                <w:lang w:eastAsia="fr-FR"/>
              </w:rPr>
              <w:pPrChange w:id="12259" w:author="Houyem Rais" w:date="2024-02-22T14:49:00Z">
                <w:pPr>
                  <w:spacing w:before="0" w:after="0" w:line="240" w:lineRule="auto"/>
                  <w:jc w:val="center"/>
                </w:pPr>
              </w:pPrChange>
            </w:pPr>
            <w:del w:id="12260" w:author="Houyem Rais" w:date="2024-02-22T14:46:00Z">
              <w:r w:rsidRPr="00343F01" w:rsidDel="00201166">
                <w:rPr>
                  <w:rFonts w:ascii="Calibri" w:hAnsi="Calibri" w:cs="Calibri"/>
                  <w:color w:val="000000"/>
                  <w:sz w:val="18"/>
                  <w:szCs w:val="18"/>
                </w:rPr>
                <w:delText>-</w:delText>
              </w:r>
            </w:del>
          </w:p>
        </w:tc>
      </w:tr>
      <w:tr w:rsidR="00AE2CFB" w:rsidRPr="00343F01" w:rsidDel="00201166" w14:paraId="00182E39" w14:textId="3FB2CE25" w:rsidTr="00367067">
        <w:trPr>
          <w:trHeight w:val="54"/>
          <w:del w:id="12261" w:author="Houyem Rais" w:date="2024-02-22T14:46:00Z"/>
        </w:trPr>
        <w:tc>
          <w:tcPr>
            <w:tcW w:w="2836" w:type="dxa"/>
            <w:tcBorders>
              <w:top w:val="nil"/>
              <w:left w:val="single" w:sz="4" w:space="0" w:color="auto"/>
              <w:bottom w:val="single" w:sz="4" w:space="0" w:color="auto"/>
              <w:right w:val="single" w:sz="4" w:space="0" w:color="auto"/>
            </w:tcBorders>
            <w:shd w:val="clear" w:color="auto" w:fill="auto"/>
          </w:tcPr>
          <w:p w14:paraId="71D71F9A" w14:textId="5984BD6E" w:rsidR="00AE2CFB" w:rsidRPr="00343F01" w:rsidDel="00201166" w:rsidRDefault="00AE2CFB" w:rsidP="00D62BC5">
            <w:pPr>
              <w:spacing w:before="0" w:after="160"/>
              <w:jc w:val="left"/>
              <w:rPr>
                <w:del w:id="12262" w:author="Houyem Rais" w:date="2024-02-22T14:46:00Z"/>
                <w:rFonts w:eastAsia="Times New Roman" w:cstheme="minorHAnsi"/>
                <w:b/>
                <w:bCs/>
                <w:color w:val="000000"/>
                <w:sz w:val="18"/>
                <w:szCs w:val="18"/>
                <w:lang w:eastAsia="fr-FR"/>
              </w:rPr>
              <w:pPrChange w:id="12263" w:author="Houyem Rais" w:date="2024-02-22T14:49:00Z">
                <w:pPr>
                  <w:spacing w:before="0" w:after="0" w:line="240" w:lineRule="auto"/>
                  <w:jc w:val="left"/>
                </w:pPr>
              </w:pPrChange>
            </w:pPr>
            <w:del w:id="12264" w:author="Houyem Rais" w:date="2024-02-22T14:46:00Z">
              <w:r w:rsidRPr="00343F01" w:rsidDel="00201166">
                <w:rPr>
                  <w:rFonts w:eastAsia="Times New Roman" w:cstheme="minorHAnsi"/>
                  <w:b/>
                  <w:bCs/>
                  <w:color w:val="000000"/>
                  <w:sz w:val="18"/>
                  <w:szCs w:val="18"/>
                  <w:lang w:eastAsia="fr-FR"/>
                </w:rPr>
                <w:delText>Total salaires annuels</w:delText>
              </w:r>
            </w:del>
          </w:p>
        </w:tc>
        <w:tc>
          <w:tcPr>
            <w:tcW w:w="1418" w:type="dxa"/>
            <w:tcBorders>
              <w:top w:val="nil"/>
              <w:left w:val="nil"/>
              <w:bottom w:val="single" w:sz="4" w:space="0" w:color="auto"/>
              <w:right w:val="single" w:sz="4" w:space="0" w:color="auto"/>
            </w:tcBorders>
            <w:shd w:val="clear" w:color="auto" w:fill="auto"/>
            <w:noWrap/>
            <w:vAlign w:val="center"/>
          </w:tcPr>
          <w:p w14:paraId="64E455DF" w14:textId="1A7AD86D" w:rsidR="00AE2CFB" w:rsidRPr="00343F01" w:rsidDel="00201166" w:rsidRDefault="00AE2CFB" w:rsidP="00D62BC5">
            <w:pPr>
              <w:spacing w:before="0" w:after="160"/>
              <w:jc w:val="left"/>
              <w:rPr>
                <w:del w:id="12265" w:author="Houyem Rais" w:date="2024-02-22T14:46:00Z"/>
                <w:b/>
                <w:bCs/>
                <w:sz w:val="18"/>
                <w:szCs w:val="18"/>
              </w:rPr>
              <w:pPrChange w:id="12266" w:author="Houyem Rais" w:date="2024-02-22T14:49:00Z">
                <w:pPr>
                  <w:spacing w:before="0" w:after="0" w:line="240" w:lineRule="auto"/>
                  <w:jc w:val="center"/>
                </w:pPr>
              </w:pPrChange>
            </w:pPr>
            <w:del w:id="12267" w:author="Houyem Rais" w:date="2024-02-22T14:46:00Z">
              <w:r w:rsidRPr="00343F01" w:rsidDel="00201166">
                <w:rPr>
                  <w:rFonts w:ascii="Calibri" w:hAnsi="Calibri" w:cs="Calibri"/>
                  <w:b/>
                  <w:bCs/>
                  <w:sz w:val="18"/>
                  <w:szCs w:val="18"/>
                </w:rPr>
                <w:delText>90 000</w:delText>
              </w:r>
            </w:del>
          </w:p>
        </w:tc>
        <w:tc>
          <w:tcPr>
            <w:tcW w:w="1324" w:type="dxa"/>
            <w:tcBorders>
              <w:top w:val="nil"/>
              <w:left w:val="nil"/>
              <w:bottom w:val="single" w:sz="4" w:space="0" w:color="auto"/>
              <w:right w:val="single" w:sz="4" w:space="0" w:color="auto"/>
            </w:tcBorders>
            <w:shd w:val="clear" w:color="auto" w:fill="auto"/>
            <w:noWrap/>
            <w:vAlign w:val="center"/>
          </w:tcPr>
          <w:p w14:paraId="26BF40D4" w14:textId="671450A0" w:rsidR="00AE2CFB" w:rsidRPr="00343F01" w:rsidDel="00201166" w:rsidRDefault="00AE2CFB" w:rsidP="00D62BC5">
            <w:pPr>
              <w:spacing w:before="0" w:after="160"/>
              <w:jc w:val="left"/>
              <w:rPr>
                <w:del w:id="12268" w:author="Houyem Rais" w:date="2024-02-22T14:46:00Z"/>
                <w:b/>
                <w:bCs/>
                <w:sz w:val="18"/>
                <w:szCs w:val="18"/>
              </w:rPr>
              <w:pPrChange w:id="12269" w:author="Houyem Rais" w:date="2024-02-22T14:49:00Z">
                <w:pPr>
                  <w:spacing w:before="0" w:after="0" w:line="240" w:lineRule="auto"/>
                  <w:jc w:val="center"/>
                </w:pPr>
              </w:pPrChange>
            </w:pPr>
            <w:del w:id="12270" w:author="Houyem Rais" w:date="2024-02-22T14:46:00Z">
              <w:r w:rsidRPr="00343F01" w:rsidDel="00201166">
                <w:rPr>
                  <w:rFonts w:ascii="Calibri" w:hAnsi="Calibri" w:cs="Calibri"/>
                  <w:b/>
                  <w:bCs/>
                  <w:sz w:val="18"/>
                  <w:szCs w:val="18"/>
                </w:rPr>
                <w:delText>45 000</w:delText>
              </w:r>
            </w:del>
          </w:p>
        </w:tc>
        <w:tc>
          <w:tcPr>
            <w:tcW w:w="943" w:type="dxa"/>
            <w:tcBorders>
              <w:top w:val="nil"/>
              <w:left w:val="nil"/>
              <w:bottom w:val="single" w:sz="4" w:space="0" w:color="auto"/>
              <w:right w:val="single" w:sz="4" w:space="0" w:color="auto"/>
            </w:tcBorders>
            <w:shd w:val="clear" w:color="auto" w:fill="auto"/>
            <w:noWrap/>
            <w:vAlign w:val="center"/>
          </w:tcPr>
          <w:p w14:paraId="1226BF50" w14:textId="0FD2AAC8" w:rsidR="00AE2CFB" w:rsidRPr="00343F01" w:rsidDel="00201166" w:rsidRDefault="00AE2CFB" w:rsidP="00D62BC5">
            <w:pPr>
              <w:spacing w:before="0" w:after="160"/>
              <w:jc w:val="left"/>
              <w:rPr>
                <w:del w:id="12271" w:author="Houyem Rais" w:date="2024-02-22T14:46:00Z"/>
                <w:b/>
                <w:bCs/>
                <w:sz w:val="18"/>
                <w:szCs w:val="18"/>
              </w:rPr>
              <w:pPrChange w:id="12272" w:author="Houyem Rais" w:date="2024-02-22T14:49:00Z">
                <w:pPr>
                  <w:spacing w:before="0" w:after="0" w:line="240" w:lineRule="auto"/>
                  <w:jc w:val="center"/>
                </w:pPr>
              </w:pPrChange>
            </w:pPr>
            <w:del w:id="12273" w:author="Houyem Rais" w:date="2024-02-22T14:46:00Z">
              <w:r w:rsidRPr="00343F01" w:rsidDel="00201166">
                <w:rPr>
                  <w:rFonts w:ascii="Calibri" w:hAnsi="Calibri" w:cs="Calibri"/>
                  <w:b/>
                  <w:bCs/>
                  <w:sz w:val="18"/>
                  <w:szCs w:val="18"/>
                </w:rPr>
                <w:delText>11 000</w:delText>
              </w:r>
            </w:del>
          </w:p>
        </w:tc>
        <w:tc>
          <w:tcPr>
            <w:tcW w:w="993" w:type="dxa"/>
            <w:tcBorders>
              <w:top w:val="nil"/>
              <w:left w:val="nil"/>
              <w:bottom w:val="single" w:sz="4" w:space="0" w:color="auto"/>
              <w:right w:val="single" w:sz="4" w:space="0" w:color="auto"/>
            </w:tcBorders>
            <w:shd w:val="clear" w:color="auto" w:fill="auto"/>
            <w:noWrap/>
            <w:vAlign w:val="center"/>
          </w:tcPr>
          <w:p w14:paraId="73861FAC" w14:textId="195A1C25" w:rsidR="00AE2CFB" w:rsidRPr="00343F01" w:rsidDel="00201166" w:rsidRDefault="00AE2CFB" w:rsidP="00D62BC5">
            <w:pPr>
              <w:spacing w:before="0" w:after="160"/>
              <w:jc w:val="left"/>
              <w:rPr>
                <w:del w:id="12274" w:author="Houyem Rais" w:date="2024-02-22T14:46:00Z"/>
                <w:b/>
                <w:bCs/>
                <w:sz w:val="18"/>
                <w:szCs w:val="18"/>
              </w:rPr>
              <w:pPrChange w:id="12275" w:author="Houyem Rais" w:date="2024-02-22T14:49:00Z">
                <w:pPr>
                  <w:spacing w:before="0" w:after="0" w:line="240" w:lineRule="auto"/>
                  <w:jc w:val="center"/>
                </w:pPr>
              </w:pPrChange>
            </w:pPr>
            <w:del w:id="12276" w:author="Houyem Rais" w:date="2024-02-22T14:46:00Z">
              <w:r w:rsidRPr="00343F01" w:rsidDel="00201166">
                <w:rPr>
                  <w:rFonts w:ascii="Calibri" w:hAnsi="Calibri" w:cs="Calibri"/>
                  <w:b/>
                  <w:bCs/>
                  <w:sz w:val="18"/>
                  <w:szCs w:val="18"/>
                </w:rPr>
                <w:delText>60 000</w:delText>
              </w:r>
            </w:del>
          </w:p>
        </w:tc>
        <w:tc>
          <w:tcPr>
            <w:tcW w:w="1265" w:type="dxa"/>
            <w:tcBorders>
              <w:top w:val="nil"/>
              <w:left w:val="nil"/>
              <w:bottom w:val="single" w:sz="4" w:space="0" w:color="auto"/>
              <w:right w:val="single" w:sz="4" w:space="0" w:color="auto"/>
            </w:tcBorders>
            <w:shd w:val="clear" w:color="auto" w:fill="auto"/>
            <w:noWrap/>
            <w:vAlign w:val="center"/>
          </w:tcPr>
          <w:p w14:paraId="7B7A11DA" w14:textId="7CD75858" w:rsidR="00AE2CFB" w:rsidRPr="00343F01" w:rsidDel="00201166" w:rsidRDefault="00AE2CFB" w:rsidP="00D62BC5">
            <w:pPr>
              <w:spacing w:before="0" w:after="160"/>
              <w:jc w:val="left"/>
              <w:rPr>
                <w:del w:id="12277" w:author="Houyem Rais" w:date="2024-02-22T14:46:00Z"/>
                <w:b/>
                <w:bCs/>
                <w:sz w:val="18"/>
                <w:szCs w:val="18"/>
              </w:rPr>
              <w:pPrChange w:id="12278" w:author="Houyem Rais" w:date="2024-02-22T14:49:00Z">
                <w:pPr>
                  <w:spacing w:before="0" w:after="0" w:line="240" w:lineRule="auto"/>
                  <w:jc w:val="center"/>
                </w:pPr>
              </w:pPrChange>
            </w:pPr>
            <w:del w:id="12279" w:author="Houyem Rais" w:date="2024-02-22T14:46:00Z">
              <w:r w:rsidRPr="00343F01" w:rsidDel="00201166">
                <w:rPr>
                  <w:rFonts w:ascii="Calibri" w:hAnsi="Calibri" w:cs="Calibri"/>
                  <w:b/>
                  <w:bCs/>
                  <w:sz w:val="18"/>
                  <w:szCs w:val="18"/>
                </w:rPr>
                <w:delText>19 500</w:delText>
              </w:r>
            </w:del>
          </w:p>
        </w:tc>
        <w:tc>
          <w:tcPr>
            <w:tcW w:w="861" w:type="dxa"/>
            <w:tcBorders>
              <w:top w:val="nil"/>
              <w:left w:val="nil"/>
              <w:bottom w:val="single" w:sz="4" w:space="0" w:color="auto"/>
              <w:right w:val="single" w:sz="4" w:space="0" w:color="auto"/>
            </w:tcBorders>
            <w:shd w:val="clear" w:color="auto" w:fill="FFFFFF" w:themeFill="background1"/>
            <w:noWrap/>
            <w:vAlign w:val="center"/>
          </w:tcPr>
          <w:p w14:paraId="150BC884" w14:textId="7F10B9BF" w:rsidR="00AE2CFB" w:rsidRPr="00343F01" w:rsidDel="00201166" w:rsidRDefault="00AE2CFB" w:rsidP="00D62BC5">
            <w:pPr>
              <w:spacing w:before="0" w:after="160"/>
              <w:jc w:val="left"/>
              <w:rPr>
                <w:del w:id="12280" w:author="Houyem Rais" w:date="2024-02-22T14:46:00Z"/>
                <w:rFonts w:eastAsia="Times New Roman" w:cstheme="minorHAnsi"/>
                <w:b/>
                <w:bCs/>
                <w:color w:val="000000"/>
                <w:sz w:val="18"/>
                <w:szCs w:val="18"/>
                <w:lang w:eastAsia="fr-FR"/>
              </w:rPr>
              <w:pPrChange w:id="12281" w:author="Houyem Rais" w:date="2024-02-22T14:49:00Z">
                <w:pPr>
                  <w:spacing w:before="0" w:after="0" w:line="240" w:lineRule="auto"/>
                  <w:jc w:val="center"/>
                </w:pPr>
              </w:pPrChange>
            </w:pPr>
            <w:del w:id="12282" w:author="Houyem Rais" w:date="2024-02-22T14:46:00Z">
              <w:r w:rsidRPr="00343F01" w:rsidDel="00201166">
                <w:rPr>
                  <w:rFonts w:ascii="Calibri" w:hAnsi="Calibri" w:cs="Calibri"/>
                  <w:b/>
                  <w:bCs/>
                  <w:color w:val="000000"/>
                  <w:sz w:val="18"/>
                  <w:szCs w:val="18"/>
                </w:rPr>
                <w:delText>225 500</w:delText>
              </w:r>
            </w:del>
          </w:p>
        </w:tc>
      </w:tr>
      <w:tr w:rsidR="00AE2CFB" w:rsidRPr="00343F01" w:rsidDel="00201166" w14:paraId="1BBC3238" w14:textId="6F11C420" w:rsidTr="00367067">
        <w:trPr>
          <w:trHeight w:val="232"/>
          <w:del w:id="12283" w:author="Houyem Rais" w:date="2024-02-22T14:46:00Z"/>
        </w:trPr>
        <w:tc>
          <w:tcPr>
            <w:tcW w:w="2836" w:type="dxa"/>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7BF5348" w14:textId="64353FB4" w:rsidR="00AE2CFB" w:rsidRPr="00343F01" w:rsidDel="00201166" w:rsidRDefault="00AE2CFB" w:rsidP="00D62BC5">
            <w:pPr>
              <w:spacing w:before="0" w:after="160"/>
              <w:jc w:val="left"/>
              <w:rPr>
                <w:del w:id="12284" w:author="Houyem Rais" w:date="2024-02-22T14:46:00Z"/>
                <w:rFonts w:eastAsia="Times New Roman" w:cstheme="minorHAnsi"/>
                <w:b/>
                <w:bCs/>
                <w:color w:val="000000"/>
                <w:sz w:val="18"/>
                <w:szCs w:val="18"/>
                <w:lang w:eastAsia="fr-FR"/>
              </w:rPr>
              <w:pPrChange w:id="12285" w:author="Houyem Rais" w:date="2024-02-22T14:49:00Z">
                <w:pPr>
                  <w:spacing w:before="0" w:after="0" w:line="240" w:lineRule="auto"/>
                </w:pPr>
              </w:pPrChange>
            </w:pPr>
            <w:del w:id="12286" w:author="Houyem Rais" w:date="2024-02-22T14:46:00Z">
              <w:r w:rsidRPr="00343F01" w:rsidDel="00201166">
                <w:rPr>
                  <w:rFonts w:eastAsia="Times New Roman" w:cstheme="minorHAnsi"/>
                  <w:b/>
                  <w:bCs/>
                  <w:color w:val="000000"/>
                  <w:sz w:val="18"/>
                  <w:szCs w:val="18"/>
                  <w:lang w:eastAsia="fr-FR"/>
                </w:rPr>
                <w:delText>Total</w:delText>
              </w:r>
            </w:del>
          </w:p>
        </w:tc>
        <w:tc>
          <w:tcPr>
            <w:tcW w:w="1418" w:type="dxa"/>
            <w:tcBorders>
              <w:top w:val="nil"/>
              <w:left w:val="nil"/>
              <w:bottom w:val="single" w:sz="4" w:space="0" w:color="auto"/>
              <w:right w:val="single" w:sz="4" w:space="0" w:color="auto"/>
            </w:tcBorders>
            <w:shd w:val="clear" w:color="auto" w:fill="D9D9D9" w:themeFill="background1" w:themeFillShade="D9"/>
            <w:vAlign w:val="center"/>
            <w:hideMark/>
          </w:tcPr>
          <w:p w14:paraId="51EAADDA" w14:textId="64809571" w:rsidR="00AE2CFB" w:rsidRPr="00343F01" w:rsidDel="00201166" w:rsidRDefault="00AE2CFB" w:rsidP="00D62BC5">
            <w:pPr>
              <w:spacing w:before="0" w:after="160"/>
              <w:jc w:val="left"/>
              <w:rPr>
                <w:del w:id="12287" w:author="Houyem Rais" w:date="2024-02-22T14:46:00Z"/>
                <w:rFonts w:eastAsia="Times New Roman" w:cstheme="minorHAnsi"/>
                <w:b/>
                <w:bCs/>
                <w:color w:val="000000"/>
                <w:sz w:val="18"/>
                <w:szCs w:val="18"/>
                <w:lang w:eastAsia="fr-FR"/>
              </w:rPr>
              <w:pPrChange w:id="12288" w:author="Houyem Rais" w:date="2024-02-22T14:49:00Z">
                <w:pPr>
                  <w:spacing w:before="0" w:after="0" w:line="240" w:lineRule="auto"/>
                  <w:jc w:val="center"/>
                </w:pPr>
              </w:pPrChange>
            </w:pPr>
            <w:del w:id="12289" w:author="Houyem Rais" w:date="2024-02-22T14:46:00Z">
              <w:r w:rsidRPr="00343F01" w:rsidDel="00201166">
                <w:rPr>
                  <w:rFonts w:eastAsia="Times New Roman" w:cstheme="minorHAnsi"/>
                  <w:b/>
                  <w:bCs/>
                  <w:color w:val="000000"/>
                  <w:sz w:val="18"/>
                  <w:szCs w:val="18"/>
                  <w:lang w:eastAsia="fr-FR"/>
                </w:rPr>
                <w:delText>108</w:delText>
              </w:r>
            </w:del>
          </w:p>
        </w:tc>
        <w:tc>
          <w:tcPr>
            <w:tcW w:w="1324" w:type="dxa"/>
            <w:tcBorders>
              <w:top w:val="nil"/>
              <w:left w:val="nil"/>
              <w:bottom w:val="single" w:sz="4" w:space="0" w:color="auto"/>
              <w:right w:val="single" w:sz="4" w:space="0" w:color="auto"/>
            </w:tcBorders>
            <w:shd w:val="clear" w:color="auto" w:fill="D9D9D9" w:themeFill="background1" w:themeFillShade="D9"/>
            <w:vAlign w:val="center"/>
            <w:hideMark/>
          </w:tcPr>
          <w:p w14:paraId="331C539C" w14:textId="66E5309D" w:rsidR="00AE2CFB" w:rsidRPr="00343F01" w:rsidDel="00201166" w:rsidRDefault="00AE2CFB" w:rsidP="00D62BC5">
            <w:pPr>
              <w:spacing w:before="0" w:after="160"/>
              <w:jc w:val="left"/>
              <w:rPr>
                <w:del w:id="12290" w:author="Houyem Rais" w:date="2024-02-22T14:46:00Z"/>
                <w:rFonts w:eastAsia="Times New Roman" w:cstheme="minorHAnsi"/>
                <w:b/>
                <w:bCs/>
                <w:color w:val="000000"/>
                <w:sz w:val="18"/>
                <w:szCs w:val="18"/>
                <w:lang w:eastAsia="fr-FR"/>
              </w:rPr>
              <w:pPrChange w:id="12291" w:author="Houyem Rais" w:date="2024-02-22T14:49:00Z">
                <w:pPr>
                  <w:spacing w:before="0" w:after="0" w:line="240" w:lineRule="auto"/>
                  <w:jc w:val="center"/>
                </w:pPr>
              </w:pPrChange>
            </w:pPr>
            <w:del w:id="12292" w:author="Houyem Rais" w:date="2024-02-22T14:46:00Z">
              <w:r w:rsidRPr="00343F01" w:rsidDel="00201166">
                <w:rPr>
                  <w:rFonts w:eastAsia="Times New Roman" w:cstheme="minorHAnsi"/>
                  <w:b/>
                  <w:bCs/>
                  <w:color w:val="000000"/>
                  <w:sz w:val="18"/>
                  <w:szCs w:val="18"/>
                  <w:lang w:eastAsia="fr-FR"/>
                </w:rPr>
                <w:delText>54</w:delText>
              </w:r>
            </w:del>
          </w:p>
        </w:tc>
        <w:tc>
          <w:tcPr>
            <w:tcW w:w="943" w:type="dxa"/>
            <w:tcBorders>
              <w:top w:val="nil"/>
              <w:left w:val="nil"/>
              <w:bottom w:val="single" w:sz="4" w:space="0" w:color="auto"/>
              <w:right w:val="single" w:sz="4" w:space="0" w:color="auto"/>
            </w:tcBorders>
            <w:shd w:val="clear" w:color="auto" w:fill="D9D9D9" w:themeFill="background1" w:themeFillShade="D9"/>
            <w:vAlign w:val="center"/>
            <w:hideMark/>
          </w:tcPr>
          <w:p w14:paraId="60C066E7" w14:textId="2E3B59B3" w:rsidR="00AE2CFB" w:rsidRPr="00343F01" w:rsidDel="00201166" w:rsidRDefault="00AE2CFB" w:rsidP="00D62BC5">
            <w:pPr>
              <w:spacing w:before="0" w:after="160"/>
              <w:jc w:val="left"/>
              <w:rPr>
                <w:del w:id="12293" w:author="Houyem Rais" w:date="2024-02-22T14:46:00Z"/>
                <w:rFonts w:eastAsia="Times New Roman" w:cstheme="minorHAnsi"/>
                <w:b/>
                <w:bCs/>
                <w:color w:val="000000"/>
                <w:sz w:val="18"/>
                <w:szCs w:val="18"/>
                <w:lang w:eastAsia="fr-FR"/>
              </w:rPr>
              <w:pPrChange w:id="12294" w:author="Houyem Rais" w:date="2024-02-22T14:49:00Z">
                <w:pPr>
                  <w:spacing w:before="0" w:after="0" w:line="240" w:lineRule="auto"/>
                  <w:jc w:val="center"/>
                </w:pPr>
              </w:pPrChange>
            </w:pPr>
            <w:del w:id="12295" w:author="Houyem Rais" w:date="2024-02-22T14:46:00Z">
              <w:r w:rsidRPr="00343F01" w:rsidDel="00201166">
                <w:rPr>
                  <w:rFonts w:eastAsia="Times New Roman" w:cstheme="minorHAnsi"/>
                  <w:b/>
                  <w:bCs/>
                  <w:color w:val="000000"/>
                  <w:sz w:val="18"/>
                  <w:szCs w:val="18"/>
                  <w:lang w:eastAsia="fr-FR"/>
                </w:rPr>
                <w:delText>6</w:delText>
              </w:r>
            </w:del>
          </w:p>
        </w:tc>
        <w:tc>
          <w:tcPr>
            <w:tcW w:w="993" w:type="dxa"/>
            <w:tcBorders>
              <w:top w:val="nil"/>
              <w:left w:val="nil"/>
              <w:bottom w:val="single" w:sz="4" w:space="0" w:color="auto"/>
              <w:right w:val="single" w:sz="4" w:space="0" w:color="auto"/>
            </w:tcBorders>
            <w:shd w:val="clear" w:color="auto" w:fill="D9D9D9" w:themeFill="background1" w:themeFillShade="D9"/>
            <w:vAlign w:val="center"/>
            <w:hideMark/>
          </w:tcPr>
          <w:p w14:paraId="5038A6F3" w14:textId="600BC338" w:rsidR="00AE2CFB" w:rsidRPr="00343F01" w:rsidDel="00201166" w:rsidRDefault="00AE2CFB" w:rsidP="00D62BC5">
            <w:pPr>
              <w:spacing w:before="0" w:after="160"/>
              <w:jc w:val="left"/>
              <w:rPr>
                <w:del w:id="12296" w:author="Houyem Rais" w:date="2024-02-22T14:46:00Z"/>
                <w:rFonts w:eastAsia="Times New Roman" w:cstheme="minorHAnsi"/>
                <w:b/>
                <w:bCs/>
                <w:color w:val="000000"/>
                <w:sz w:val="18"/>
                <w:szCs w:val="18"/>
                <w:lang w:eastAsia="fr-FR"/>
              </w:rPr>
              <w:pPrChange w:id="12297" w:author="Houyem Rais" w:date="2024-02-22T14:49:00Z">
                <w:pPr>
                  <w:spacing w:before="0" w:after="0" w:line="240" w:lineRule="auto"/>
                  <w:jc w:val="center"/>
                </w:pPr>
              </w:pPrChange>
            </w:pPr>
            <w:del w:id="12298" w:author="Houyem Rais" w:date="2024-02-22T14:46:00Z">
              <w:r w:rsidRPr="00343F01" w:rsidDel="00201166">
                <w:rPr>
                  <w:rFonts w:eastAsia="Times New Roman" w:cstheme="minorHAnsi"/>
                  <w:b/>
                  <w:bCs/>
                  <w:color w:val="000000"/>
                  <w:sz w:val="18"/>
                  <w:szCs w:val="18"/>
                  <w:lang w:eastAsia="fr-FR"/>
                </w:rPr>
                <w:delText>90</w:delText>
              </w:r>
            </w:del>
          </w:p>
        </w:tc>
        <w:tc>
          <w:tcPr>
            <w:tcW w:w="1265" w:type="dxa"/>
            <w:tcBorders>
              <w:top w:val="nil"/>
              <w:left w:val="nil"/>
              <w:bottom w:val="single" w:sz="4" w:space="0" w:color="auto"/>
              <w:right w:val="single" w:sz="4" w:space="0" w:color="auto"/>
            </w:tcBorders>
            <w:shd w:val="clear" w:color="auto" w:fill="D9D9D9" w:themeFill="background1" w:themeFillShade="D9"/>
            <w:vAlign w:val="center"/>
            <w:hideMark/>
          </w:tcPr>
          <w:p w14:paraId="28699BDC" w14:textId="2E521C53" w:rsidR="00AE2CFB" w:rsidRPr="00343F01" w:rsidDel="00201166" w:rsidRDefault="00AE2CFB" w:rsidP="00D62BC5">
            <w:pPr>
              <w:spacing w:before="0" w:after="160"/>
              <w:jc w:val="left"/>
              <w:rPr>
                <w:del w:id="12299" w:author="Houyem Rais" w:date="2024-02-22T14:46:00Z"/>
                <w:rFonts w:eastAsia="Times New Roman" w:cstheme="minorHAnsi"/>
                <w:b/>
                <w:bCs/>
                <w:color w:val="000000"/>
                <w:sz w:val="18"/>
                <w:szCs w:val="18"/>
                <w:lang w:eastAsia="fr-FR"/>
              </w:rPr>
              <w:pPrChange w:id="12300" w:author="Houyem Rais" w:date="2024-02-22T14:49:00Z">
                <w:pPr>
                  <w:spacing w:before="0" w:after="0" w:line="240" w:lineRule="auto"/>
                  <w:jc w:val="center"/>
                </w:pPr>
              </w:pPrChange>
            </w:pPr>
            <w:del w:id="12301" w:author="Houyem Rais" w:date="2024-02-22T14:46:00Z">
              <w:r w:rsidRPr="00343F01" w:rsidDel="00201166">
                <w:rPr>
                  <w:rFonts w:eastAsia="Times New Roman" w:cstheme="minorHAnsi"/>
                  <w:b/>
                  <w:bCs/>
                  <w:color w:val="000000"/>
                  <w:sz w:val="18"/>
                  <w:szCs w:val="18"/>
                  <w:lang w:eastAsia="fr-FR"/>
                </w:rPr>
                <w:delText>18</w:delText>
              </w:r>
            </w:del>
          </w:p>
        </w:tc>
        <w:tc>
          <w:tcPr>
            <w:tcW w:w="861" w:type="dxa"/>
            <w:tcBorders>
              <w:top w:val="nil"/>
              <w:left w:val="nil"/>
              <w:bottom w:val="single" w:sz="4" w:space="0" w:color="auto"/>
              <w:right w:val="single" w:sz="4" w:space="0" w:color="auto"/>
            </w:tcBorders>
            <w:shd w:val="clear" w:color="auto" w:fill="D9D9D9" w:themeFill="background1" w:themeFillShade="D9"/>
            <w:vAlign w:val="center"/>
            <w:hideMark/>
          </w:tcPr>
          <w:p w14:paraId="768D09C1" w14:textId="143FCFC0" w:rsidR="00AE2CFB" w:rsidRPr="00343F01" w:rsidDel="00201166" w:rsidRDefault="00AE2CFB" w:rsidP="00D62BC5">
            <w:pPr>
              <w:spacing w:before="0" w:after="160"/>
              <w:jc w:val="left"/>
              <w:rPr>
                <w:del w:id="12302" w:author="Houyem Rais" w:date="2024-02-22T14:46:00Z"/>
                <w:rFonts w:eastAsia="Times New Roman" w:cstheme="minorHAnsi"/>
                <w:b/>
                <w:bCs/>
                <w:color w:val="000000"/>
                <w:sz w:val="18"/>
                <w:szCs w:val="18"/>
                <w:lang w:eastAsia="fr-FR"/>
              </w:rPr>
              <w:pPrChange w:id="12303" w:author="Houyem Rais" w:date="2024-02-22T14:49:00Z">
                <w:pPr>
                  <w:spacing w:before="0" w:after="0" w:line="240" w:lineRule="auto"/>
                  <w:jc w:val="center"/>
                </w:pPr>
              </w:pPrChange>
            </w:pPr>
            <w:del w:id="12304" w:author="Houyem Rais" w:date="2024-02-22T14:46:00Z">
              <w:r w:rsidRPr="00343F01" w:rsidDel="00201166">
                <w:rPr>
                  <w:rFonts w:eastAsia="Times New Roman" w:cstheme="minorHAnsi"/>
                  <w:b/>
                  <w:bCs/>
                  <w:color w:val="000000"/>
                  <w:sz w:val="18"/>
                  <w:szCs w:val="18"/>
                  <w:lang w:eastAsia="fr-FR"/>
                </w:rPr>
                <w:delText>276</w:delText>
              </w:r>
            </w:del>
          </w:p>
        </w:tc>
      </w:tr>
      <w:tr w:rsidR="00AE2CFB" w:rsidRPr="00343F01" w:rsidDel="00201166" w14:paraId="3AEBF6F6" w14:textId="7AD622B0" w:rsidTr="00367067">
        <w:trPr>
          <w:trHeight w:val="54"/>
          <w:del w:id="12305" w:author="Houyem Rais" w:date="2024-02-22T14:46:00Z"/>
        </w:trPr>
        <w:tc>
          <w:tcPr>
            <w:tcW w:w="2836" w:type="dxa"/>
            <w:tcBorders>
              <w:top w:val="nil"/>
              <w:left w:val="single" w:sz="4" w:space="0" w:color="auto"/>
              <w:bottom w:val="single" w:sz="4" w:space="0" w:color="auto"/>
              <w:right w:val="single" w:sz="4" w:space="0" w:color="auto"/>
            </w:tcBorders>
            <w:shd w:val="clear" w:color="auto" w:fill="7F7F7F" w:themeFill="text1" w:themeFillTint="80"/>
            <w:hideMark/>
          </w:tcPr>
          <w:p w14:paraId="613013BB" w14:textId="21DF8B9D" w:rsidR="00AE2CFB" w:rsidRPr="00343F01" w:rsidDel="00201166" w:rsidRDefault="00AE2CFB" w:rsidP="00D62BC5">
            <w:pPr>
              <w:spacing w:before="0" w:after="160"/>
              <w:jc w:val="left"/>
              <w:rPr>
                <w:del w:id="12306" w:author="Houyem Rais" w:date="2024-02-22T14:46:00Z"/>
                <w:rFonts w:eastAsia="Times New Roman" w:cstheme="minorHAnsi"/>
                <w:b/>
                <w:bCs/>
                <w:color w:val="FFFFFF" w:themeColor="background1"/>
                <w:sz w:val="18"/>
                <w:szCs w:val="18"/>
                <w:lang w:eastAsia="fr-FR"/>
              </w:rPr>
              <w:pPrChange w:id="12307" w:author="Houyem Rais" w:date="2024-02-22T14:49:00Z">
                <w:pPr>
                  <w:spacing w:before="0" w:after="0" w:line="240" w:lineRule="auto"/>
                  <w:jc w:val="left"/>
                </w:pPr>
              </w:pPrChange>
            </w:pPr>
            <w:del w:id="12308" w:author="Houyem Rais" w:date="2024-02-22T14:46:00Z">
              <w:r w:rsidRPr="00343F01" w:rsidDel="00201166">
                <w:rPr>
                  <w:rFonts w:eastAsia="Times New Roman" w:cstheme="minorHAnsi"/>
                  <w:b/>
                  <w:bCs/>
                  <w:color w:val="FFFFFF" w:themeColor="background1"/>
                  <w:sz w:val="18"/>
                  <w:szCs w:val="18"/>
                  <w:lang w:eastAsia="fr-FR"/>
                </w:rPr>
                <w:delText>Total salaires annuels du personnel d'exploitation</w:delText>
              </w:r>
            </w:del>
          </w:p>
        </w:tc>
        <w:tc>
          <w:tcPr>
            <w:tcW w:w="1418" w:type="dxa"/>
            <w:tcBorders>
              <w:top w:val="nil"/>
              <w:left w:val="nil"/>
              <w:bottom w:val="single" w:sz="4" w:space="0" w:color="auto"/>
              <w:right w:val="single" w:sz="4" w:space="0" w:color="auto"/>
            </w:tcBorders>
            <w:shd w:val="clear" w:color="auto" w:fill="7F7F7F" w:themeFill="text1" w:themeFillTint="80"/>
            <w:noWrap/>
            <w:vAlign w:val="center"/>
          </w:tcPr>
          <w:p w14:paraId="0C71D8E9" w14:textId="2F0008A7" w:rsidR="00AE2CFB" w:rsidRPr="00343F01" w:rsidDel="00201166" w:rsidRDefault="00AE2CFB" w:rsidP="00D62BC5">
            <w:pPr>
              <w:spacing w:before="0" w:after="160"/>
              <w:jc w:val="left"/>
              <w:rPr>
                <w:del w:id="12309" w:author="Houyem Rais" w:date="2024-02-22T14:46:00Z"/>
                <w:rFonts w:eastAsia="Times New Roman" w:cstheme="minorHAnsi"/>
                <w:b/>
                <w:bCs/>
                <w:color w:val="FFFFFF" w:themeColor="background1"/>
                <w:sz w:val="18"/>
                <w:szCs w:val="18"/>
                <w:lang w:eastAsia="fr-FR"/>
              </w:rPr>
              <w:pPrChange w:id="12310" w:author="Houyem Rais" w:date="2024-02-22T14:49:00Z">
                <w:pPr>
                  <w:spacing w:before="0" w:after="0" w:line="240" w:lineRule="auto"/>
                  <w:jc w:val="center"/>
                </w:pPr>
              </w:pPrChange>
            </w:pPr>
            <w:del w:id="12311" w:author="Houyem Rais" w:date="2024-02-22T14:46:00Z">
              <w:r w:rsidRPr="00343F01" w:rsidDel="00201166">
                <w:rPr>
                  <w:rFonts w:ascii="Calibri" w:hAnsi="Calibri" w:cs="Calibri"/>
                  <w:b/>
                  <w:bCs/>
                  <w:color w:val="FFFFFF"/>
                  <w:sz w:val="18"/>
                  <w:szCs w:val="18"/>
                </w:rPr>
                <w:delText>396 000</w:delText>
              </w:r>
            </w:del>
          </w:p>
        </w:tc>
        <w:tc>
          <w:tcPr>
            <w:tcW w:w="1324" w:type="dxa"/>
            <w:tcBorders>
              <w:top w:val="nil"/>
              <w:left w:val="nil"/>
              <w:bottom w:val="single" w:sz="4" w:space="0" w:color="auto"/>
              <w:right w:val="single" w:sz="4" w:space="0" w:color="auto"/>
            </w:tcBorders>
            <w:shd w:val="clear" w:color="auto" w:fill="7F7F7F" w:themeFill="text1" w:themeFillTint="80"/>
            <w:noWrap/>
            <w:vAlign w:val="center"/>
          </w:tcPr>
          <w:p w14:paraId="069B0C4F" w14:textId="781A428C" w:rsidR="00AE2CFB" w:rsidRPr="00343F01" w:rsidDel="00201166" w:rsidRDefault="00AE2CFB" w:rsidP="00D62BC5">
            <w:pPr>
              <w:spacing w:before="0" w:after="160"/>
              <w:jc w:val="left"/>
              <w:rPr>
                <w:del w:id="12312" w:author="Houyem Rais" w:date="2024-02-22T14:46:00Z"/>
                <w:rFonts w:eastAsia="Times New Roman" w:cstheme="minorHAnsi"/>
                <w:b/>
                <w:bCs/>
                <w:color w:val="FFFFFF" w:themeColor="background1"/>
                <w:sz w:val="18"/>
                <w:szCs w:val="18"/>
                <w:lang w:eastAsia="fr-FR"/>
              </w:rPr>
              <w:pPrChange w:id="12313" w:author="Houyem Rais" w:date="2024-02-22T14:49:00Z">
                <w:pPr>
                  <w:spacing w:before="0" w:after="0" w:line="240" w:lineRule="auto"/>
                  <w:jc w:val="center"/>
                </w:pPr>
              </w:pPrChange>
            </w:pPr>
            <w:del w:id="12314" w:author="Houyem Rais" w:date="2024-02-22T14:46:00Z">
              <w:r w:rsidRPr="00343F01" w:rsidDel="00201166">
                <w:rPr>
                  <w:rFonts w:ascii="Calibri" w:hAnsi="Calibri" w:cs="Calibri"/>
                  <w:b/>
                  <w:bCs/>
                  <w:color w:val="FFFFFF"/>
                  <w:sz w:val="18"/>
                  <w:szCs w:val="18"/>
                </w:rPr>
                <w:delText>198 000</w:delText>
              </w:r>
            </w:del>
          </w:p>
        </w:tc>
        <w:tc>
          <w:tcPr>
            <w:tcW w:w="943" w:type="dxa"/>
            <w:tcBorders>
              <w:top w:val="nil"/>
              <w:left w:val="nil"/>
              <w:bottom w:val="single" w:sz="4" w:space="0" w:color="auto"/>
              <w:right w:val="single" w:sz="4" w:space="0" w:color="auto"/>
            </w:tcBorders>
            <w:shd w:val="clear" w:color="auto" w:fill="7F7F7F" w:themeFill="text1" w:themeFillTint="80"/>
            <w:noWrap/>
            <w:vAlign w:val="center"/>
          </w:tcPr>
          <w:p w14:paraId="0533E5E1" w14:textId="6E7A1E8F" w:rsidR="00AE2CFB" w:rsidRPr="00343F01" w:rsidDel="00201166" w:rsidRDefault="00AE2CFB" w:rsidP="00D62BC5">
            <w:pPr>
              <w:spacing w:before="0" w:after="160"/>
              <w:jc w:val="left"/>
              <w:rPr>
                <w:del w:id="12315" w:author="Houyem Rais" w:date="2024-02-22T14:46:00Z"/>
                <w:rFonts w:eastAsia="Times New Roman" w:cstheme="minorHAnsi"/>
                <w:b/>
                <w:bCs/>
                <w:color w:val="FFFFFF" w:themeColor="background1"/>
                <w:sz w:val="18"/>
                <w:szCs w:val="18"/>
                <w:lang w:eastAsia="fr-FR"/>
              </w:rPr>
              <w:pPrChange w:id="12316" w:author="Houyem Rais" w:date="2024-02-22T14:49:00Z">
                <w:pPr>
                  <w:spacing w:before="0" w:after="0" w:line="240" w:lineRule="auto"/>
                  <w:jc w:val="center"/>
                </w:pPr>
              </w:pPrChange>
            </w:pPr>
            <w:del w:id="12317" w:author="Houyem Rais" w:date="2024-02-22T14:46:00Z">
              <w:r w:rsidRPr="00343F01" w:rsidDel="00201166">
                <w:rPr>
                  <w:rFonts w:ascii="Calibri" w:hAnsi="Calibri" w:cs="Calibri"/>
                  <w:b/>
                  <w:bCs/>
                  <w:color w:val="FFFFFF"/>
                  <w:sz w:val="18"/>
                  <w:szCs w:val="18"/>
                </w:rPr>
                <w:delText>50 000</w:delText>
              </w:r>
            </w:del>
          </w:p>
        </w:tc>
        <w:tc>
          <w:tcPr>
            <w:tcW w:w="993" w:type="dxa"/>
            <w:tcBorders>
              <w:top w:val="nil"/>
              <w:left w:val="nil"/>
              <w:bottom w:val="single" w:sz="4" w:space="0" w:color="auto"/>
              <w:right w:val="single" w:sz="4" w:space="0" w:color="auto"/>
            </w:tcBorders>
            <w:shd w:val="clear" w:color="auto" w:fill="7F7F7F" w:themeFill="text1" w:themeFillTint="80"/>
            <w:noWrap/>
            <w:vAlign w:val="center"/>
          </w:tcPr>
          <w:p w14:paraId="33069E8A" w14:textId="5B26CB88" w:rsidR="00AE2CFB" w:rsidRPr="00343F01" w:rsidDel="00201166" w:rsidRDefault="00AE2CFB" w:rsidP="00D62BC5">
            <w:pPr>
              <w:spacing w:before="0" w:after="160"/>
              <w:jc w:val="left"/>
              <w:rPr>
                <w:del w:id="12318" w:author="Houyem Rais" w:date="2024-02-22T14:46:00Z"/>
                <w:rFonts w:eastAsia="Times New Roman" w:cstheme="minorHAnsi"/>
                <w:b/>
                <w:bCs/>
                <w:color w:val="FFFFFF" w:themeColor="background1"/>
                <w:sz w:val="18"/>
                <w:szCs w:val="18"/>
                <w:lang w:eastAsia="fr-FR"/>
              </w:rPr>
              <w:pPrChange w:id="12319" w:author="Houyem Rais" w:date="2024-02-22T14:49:00Z">
                <w:pPr>
                  <w:spacing w:before="0" w:after="0" w:line="240" w:lineRule="auto"/>
                  <w:jc w:val="center"/>
                </w:pPr>
              </w:pPrChange>
            </w:pPr>
            <w:del w:id="12320" w:author="Houyem Rais" w:date="2024-02-22T14:46:00Z">
              <w:r w:rsidRPr="00343F01" w:rsidDel="00201166">
                <w:rPr>
                  <w:rFonts w:ascii="Calibri" w:hAnsi="Calibri" w:cs="Calibri"/>
                  <w:b/>
                  <w:bCs/>
                  <w:color w:val="FFFFFF"/>
                  <w:sz w:val="18"/>
                  <w:szCs w:val="18"/>
                </w:rPr>
                <w:delText>315 000</w:delText>
              </w:r>
            </w:del>
          </w:p>
        </w:tc>
        <w:tc>
          <w:tcPr>
            <w:tcW w:w="1265" w:type="dxa"/>
            <w:tcBorders>
              <w:top w:val="nil"/>
              <w:left w:val="nil"/>
              <w:bottom w:val="single" w:sz="4" w:space="0" w:color="auto"/>
              <w:right w:val="single" w:sz="4" w:space="0" w:color="auto"/>
            </w:tcBorders>
            <w:shd w:val="clear" w:color="auto" w:fill="7F7F7F" w:themeFill="text1" w:themeFillTint="80"/>
            <w:noWrap/>
            <w:vAlign w:val="center"/>
          </w:tcPr>
          <w:p w14:paraId="1FFCD7A5" w14:textId="11082000" w:rsidR="00AE2CFB" w:rsidRPr="00343F01" w:rsidDel="00201166" w:rsidRDefault="00AE2CFB" w:rsidP="00D62BC5">
            <w:pPr>
              <w:spacing w:before="0" w:after="160"/>
              <w:jc w:val="left"/>
              <w:rPr>
                <w:del w:id="12321" w:author="Houyem Rais" w:date="2024-02-22T14:46:00Z"/>
                <w:rFonts w:eastAsia="Times New Roman" w:cstheme="minorHAnsi"/>
                <w:b/>
                <w:bCs/>
                <w:color w:val="FFFFFF" w:themeColor="background1"/>
                <w:sz w:val="18"/>
                <w:szCs w:val="18"/>
                <w:lang w:eastAsia="fr-FR"/>
              </w:rPr>
              <w:pPrChange w:id="12322" w:author="Houyem Rais" w:date="2024-02-22T14:49:00Z">
                <w:pPr>
                  <w:spacing w:before="0" w:after="0" w:line="240" w:lineRule="auto"/>
                  <w:jc w:val="center"/>
                </w:pPr>
              </w:pPrChange>
            </w:pPr>
            <w:del w:id="12323" w:author="Houyem Rais" w:date="2024-02-22T14:46:00Z">
              <w:r w:rsidRPr="00343F01" w:rsidDel="00201166">
                <w:rPr>
                  <w:rFonts w:ascii="Calibri" w:hAnsi="Calibri" w:cs="Calibri"/>
                  <w:b/>
                  <w:bCs/>
                  <w:color w:val="FFFFFF"/>
                  <w:sz w:val="18"/>
                  <w:szCs w:val="18"/>
                </w:rPr>
                <w:delText>97 500</w:delText>
              </w:r>
            </w:del>
          </w:p>
        </w:tc>
        <w:tc>
          <w:tcPr>
            <w:tcW w:w="861" w:type="dxa"/>
            <w:tcBorders>
              <w:top w:val="nil"/>
              <w:left w:val="nil"/>
              <w:bottom w:val="single" w:sz="4" w:space="0" w:color="auto"/>
              <w:right w:val="single" w:sz="4" w:space="0" w:color="auto"/>
            </w:tcBorders>
            <w:shd w:val="clear" w:color="auto" w:fill="7F7F7F" w:themeFill="text1" w:themeFillTint="80"/>
            <w:noWrap/>
            <w:vAlign w:val="center"/>
          </w:tcPr>
          <w:p w14:paraId="41E9A1AB" w14:textId="0FCB06F2" w:rsidR="00AE2CFB" w:rsidRPr="00343F01" w:rsidDel="00201166" w:rsidRDefault="00AE2CFB" w:rsidP="00D62BC5">
            <w:pPr>
              <w:spacing w:before="0" w:after="160"/>
              <w:jc w:val="left"/>
              <w:rPr>
                <w:del w:id="12324" w:author="Houyem Rais" w:date="2024-02-22T14:46:00Z"/>
                <w:rFonts w:eastAsia="Times New Roman" w:cstheme="minorHAnsi"/>
                <w:b/>
                <w:bCs/>
                <w:color w:val="FFFFFF" w:themeColor="background1"/>
                <w:sz w:val="18"/>
                <w:szCs w:val="18"/>
                <w:lang w:eastAsia="fr-FR"/>
              </w:rPr>
              <w:pPrChange w:id="12325" w:author="Houyem Rais" w:date="2024-02-22T14:49:00Z">
                <w:pPr>
                  <w:spacing w:before="0" w:after="0" w:line="240" w:lineRule="auto"/>
                  <w:jc w:val="center"/>
                </w:pPr>
              </w:pPrChange>
            </w:pPr>
            <w:del w:id="12326" w:author="Houyem Rais" w:date="2024-02-22T14:46:00Z">
              <w:r w:rsidRPr="00343F01" w:rsidDel="00201166">
                <w:rPr>
                  <w:rFonts w:ascii="Calibri" w:hAnsi="Calibri" w:cs="Calibri"/>
                  <w:b/>
                  <w:bCs/>
                  <w:color w:val="FFFFFF"/>
                  <w:sz w:val="18"/>
                  <w:szCs w:val="18"/>
                </w:rPr>
                <w:delText>1 056 500</w:delText>
              </w:r>
            </w:del>
          </w:p>
        </w:tc>
      </w:tr>
    </w:tbl>
    <w:p w14:paraId="1908203C" w14:textId="14488EFF" w:rsidR="00A2748E" w:rsidRPr="00343F01" w:rsidDel="00201166" w:rsidRDefault="00A2748E" w:rsidP="00D62BC5">
      <w:pPr>
        <w:spacing w:before="0" w:after="160"/>
        <w:jc w:val="left"/>
        <w:rPr>
          <w:del w:id="12327" w:author="Houyem Rais" w:date="2024-02-22T14:46:00Z"/>
          <w:i/>
          <w:iCs/>
          <w:sz w:val="20"/>
          <w:szCs w:val="20"/>
        </w:rPr>
        <w:pPrChange w:id="12328" w:author="Houyem Rais" w:date="2024-02-22T14:49:00Z">
          <w:pPr>
            <w:jc w:val="right"/>
          </w:pPr>
        </w:pPrChange>
      </w:pPr>
      <w:del w:id="12329" w:author="Houyem Rais" w:date="2024-02-22T14:46:00Z">
        <w:r w:rsidRPr="00343F01" w:rsidDel="00201166">
          <w:rPr>
            <w:b/>
            <w:bCs/>
            <w:i/>
            <w:iCs/>
            <w:sz w:val="20"/>
            <w:szCs w:val="20"/>
          </w:rPr>
          <w:delText>Source</w:delText>
        </w:r>
        <w:r w:rsidRPr="00343F01" w:rsidDel="00201166">
          <w:rPr>
            <w:i/>
            <w:iCs/>
            <w:sz w:val="20"/>
            <w:szCs w:val="20"/>
          </w:rPr>
          <w:delText> : Auteur</w:delText>
        </w:r>
      </w:del>
    </w:p>
    <w:p w14:paraId="1865EB7F" w14:textId="58BA5F53" w:rsidR="00A2748E" w:rsidDel="00201166" w:rsidRDefault="002E5EA1" w:rsidP="00D62BC5">
      <w:pPr>
        <w:spacing w:before="0" w:after="160"/>
        <w:jc w:val="left"/>
        <w:rPr>
          <w:del w:id="12330" w:author="Houyem Rais" w:date="2024-02-22T14:46:00Z"/>
        </w:rPr>
        <w:pPrChange w:id="12331" w:author="Houyem Rais" w:date="2024-02-22T14:49:00Z">
          <w:pPr/>
        </w:pPrChange>
      </w:pPr>
      <w:del w:id="12332" w:author="Houyem Rais" w:date="2024-02-22T14:46:00Z">
        <w:r w:rsidRPr="00343F01" w:rsidDel="00201166">
          <w:delText>Les charges annuelles du personnel d’exploitat</w:delText>
        </w:r>
        <w:r w:rsidR="00247772" w:rsidRPr="00343F01" w:rsidDel="00201166">
          <w:delText xml:space="preserve">ion et de maintenance s’élèvent à </w:delText>
        </w:r>
        <w:r w:rsidR="00247772" w:rsidRPr="00343F01" w:rsidDel="00201166">
          <w:rPr>
            <w:b/>
            <w:bCs/>
          </w:rPr>
          <w:delText>1,</w:delText>
        </w:r>
        <w:r w:rsidR="00856730" w:rsidRPr="00343F01" w:rsidDel="00201166">
          <w:rPr>
            <w:b/>
            <w:bCs/>
          </w:rPr>
          <w:delText xml:space="preserve">056 </w:delText>
        </w:r>
        <w:r w:rsidR="00C9368B" w:rsidRPr="00343F01" w:rsidDel="00201166">
          <w:rPr>
            <w:b/>
            <w:bCs/>
          </w:rPr>
          <w:delText>M</w:delText>
        </w:r>
        <w:r w:rsidR="00653E47" w:rsidRPr="00343F01" w:rsidDel="00201166">
          <w:rPr>
            <w:b/>
            <w:bCs/>
          </w:rPr>
          <w:delText>illion</w:delText>
        </w:r>
        <w:r w:rsidR="00C9368B" w:rsidRPr="00343F01" w:rsidDel="00201166">
          <w:rPr>
            <w:b/>
            <w:bCs/>
          </w:rPr>
          <w:delText xml:space="preserve"> </w:delText>
        </w:r>
        <w:r w:rsidR="00653E47" w:rsidRPr="00343F01" w:rsidDel="00201166">
          <w:rPr>
            <w:b/>
            <w:bCs/>
          </w:rPr>
          <w:delText>de dollar</w:delText>
        </w:r>
        <w:r w:rsidR="00C9368B" w:rsidRPr="00343F01" w:rsidDel="00201166">
          <w:delText xml:space="preserve"> par an pour tout le lot 3 du projet de l’autoroute du corridor Abidjan-Lagos.</w:delText>
        </w:r>
      </w:del>
    </w:p>
    <w:p w14:paraId="02AB7C96" w14:textId="5A1CE202" w:rsidR="00C2113E" w:rsidRPr="00343F01" w:rsidDel="00201166" w:rsidRDefault="00C2113E" w:rsidP="00D62BC5">
      <w:pPr>
        <w:spacing w:before="0" w:after="160"/>
        <w:jc w:val="left"/>
        <w:rPr>
          <w:del w:id="12333" w:author="Houyem Rais" w:date="2024-02-22T14:46:00Z"/>
        </w:rPr>
        <w:pPrChange w:id="12334" w:author="Houyem Rais" w:date="2024-02-22T14:49:00Z">
          <w:pPr>
            <w:pStyle w:val="Heading4"/>
          </w:pPr>
        </w:pPrChange>
      </w:pPr>
      <w:del w:id="12335" w:author="Houyem Rais" w:date="2024-02-22T14:46:00Z">
        <w:r w:rsidRPr="00343F01" w:rsidDel="00201166">
          <w:tab/>
          <w:delText>Autres charges d’exploitation</w:delText>
        </w:r>
      </w:del>
    </w:p>
    <w:p w14:paraId="4900C8F6" w14:textId="189863D3" w:rsidR="008D3E28" w:rsidRPr="00343F01" w:rsidDel="00201166" w:rsidRDefault="008D3E28" w:rsidP="00D62BC5">
      <w:pPr>
        <w:spacing w:before="0" w:after="160"/>
        <w:jc w:val="left"/>
        <w:rPr>
          <w:del w:id="12336" w:author="Houyem Rais" w:date="2024-02-22T14:46:00Z"/>
        </w:rPr>
        <w:pPrChange w:id="12337" w:author="Houyem Rais" w:date="2024-02-22T14:49:00Z">
          <w:pPr/>
        </w:pPrChange>
      </w:pPr>
      <w:del w:id="12338" w:author="Houyem Rais" w:date="2024-02-22T14:46:00Z">
        <w:r w:rsidRPr="00343F01" w:rsidDel="00201166">
          <w:delText>Les autres charges d’exploitation pour cette autoroute peuvent inclure :</w:delText>
        </w:r>
      </w:del>
    </w:p>
    <w:p w14:paraId="432C5DCD" w14:textId="53187D6F" w:rsidR="008D3E28" w:rsidRPr="00343F01" w:rsidDel="00201166" w:rsidRDefault="0092314B" w:rsidP="00D62BC5">
      <w:pPr>
        <w:spacing w:before="0" w:after="160"/>
        <w:jc w:val="left"/>
        <w:rPr>
          <w:del w:id="12339" w:author="Houyem Rais" w:date="2024-02-22T14:46:00Z"/>
        </w:rPr>
        <w:pPrChange w:id="12340" w:author="Houyem Rais" w:date="2024-02-22T14:49:00Z">
          <w:pPr>
            <w:pStyle w:val="BulletList1"/>
          </w:pPr>
        </w:pPrChange>
      </w:pPr>
      <w:del w:id="12341" w:author="Houyem Rais" w:date="2024-02-22T14:46:00Z">
        <w:r w:rsidRPr="00343F01" w:rsidDel="00201166">
          <w:delText>Énergie et éclairage : ce sont les coûts liés à l'alimentation électrique des systèmes d'éclairage de l'autoroute, des stations de péage et des centres de contrôle.</w:delText>
        </w:r>
      </w:del>
    </w:p>
    <w:p w14:paraId="7F9AE131" w14:textId="6E96E12E" w:rsidR="0092314B" w:rsidRPr="00343F01" w:rsidDel="00201166" w:rsidRDefault="0092314B" w:rsidP="00D62BC5">
      <w:pPr>
        <w:spacing w:before="0" w:after="160"/>
        <w:jc w:val="left"/>
        <w:rPr>
          <w:del w:id="12342" w:author="Houyem Rais" w:date="2024-02-22T14:46:00Z"/>
        </w:rPr>
        <w:pPrChange w:id="12343" w:author="Houyem Rais" w:date="2024-02-22T14:49:00Z">
          <w:pPr>
            <w:pStyle w:val="BulletList1"/>
          </w:pPr>
        </w:pPrChange>
      </w:pPr>
      <w:del w:id="12344" w:author="Houyem Rais" w:date="2024-02-22T14:46:00Z">
        <w:r w:rsidRPr="00343F01" w:rsidDel="00201166">
          <w:delText>Télécommunications et systèmes de gestion du trafic : les autoroutes modernes utilisent des systèmes de télécommunications et de gestion du trafic pour surveiller le trafic, diffuser des informations aux usagers de la route et gérer les situations d'urgence. Les coûts associés à ces systèmes peuvent concerner les équipements de communication, les systèmes de surveillance, les centres de contrôle, etc.</w:delText>
        </w:r>
      </w:del>
    </w:p>
    <w:p w14:paraId="3AD407E7" w14:textId="7BCCEBA6" w:rsidR="0092314B" w:rsidRPr="00343F01" w:rsidDel="00201166" w:rsidRDefault="0092314B" w:rsidP="00D62BC5">
      <w:pPr>
        <w:spacing w:before="0" w:after="160"/>
        <w:jc w:val="left"/>
        <w:rPr>
          <w:del w:id="12345" w:author="Houyem Rais" w:date="2024-02-22T14:46:00Z"/>
        </w:rPr>
        <w:pPrChange w:id="12346" w:author="Houyem Rais" w:date="2024-02-22T14:49:00Z">
          <w:pPr>
            <w:pStyle w:val="BulletList1"/>
          </w:pPr>
        </w:pPrChange>
      </w:pPr>
      <w:del w:id="12347" w:author="Houyem Rais" w:date="2024-02-22T14:46:00Z">
        <w:r w:rsidRPr="00343F01" w:rsidDel="00201166">
          <w:delText>Consommables : ils comprennent divers articles nécessaires pour l'entretien et le fonctionnement quotidien de l'autoroute, comme les produits chimiques pour le traitement des surfaces routières, les lubrifiants et les différents fluides pour les équipements, les fournitures de bureau, les produits de nettoyage, les équipements de sécurité, les uniformes, etc.</w:delText>
        </w:r>
      </w:del>
    </w:p>
    <w:p w14:paraId="734009B9" w14:textId="69D3CC8E" w:rsidR="0092314B" w:rsidRPr="00343F01" w:rsidDel="00201166" w:rsidRDefault="0092314B" w:rsidP="00D62BC5">
      <w:pPr>
        <w:spacing w:before="0" w:after="160"/>
        <w:jc w:val="left"/>
        <w:rPr>
          <w:del w:id="12348" w:author="Houyem Rais" w:date="2024-02-22T14:46:00Z"/>
        </w:rPr>
        <w:pPrChange w:id="12349" w:author="Houyem Rais" w:date="2024-02-22T14:49:00Z">
          <w:pPr>
            <w:pStyle w:val="BulletList1"/>
          </w:pPr>
        </w:pPrChange>
      </w:pPr>
      <w:del w:id="12350" w:author="Houyem Rais" w:date="2024-02-22T14:46:00Z">
        <w:r w:rsidRPr="00343F01" w:rsidDel="00201166">
          <w:delText>Loyers : ils peuvent être liés à la location d'installations et de terrains nécessaires pour l'exploitation de l'autoroute, y compris les bureaux administratifs, les centres de contrôle, les entrepôts de stockage, etc.</w:delText>
        </w:r>
      </w:del>
    </w:p>
    <w:p w14:paraId="25EE4525" w14:textId="32EB3244" w:rsidR="0092314B" w:rsidRPr="00343F01" w:rsidDel="00201166" w:rsidRDefault="0092314B" w:rsidP="00D62BC5">
      <w:pPr>
        <w:spacing w:before="0" w:after="160"/>
        <w:jc w:val="left"/>
        <w:rPr>
          <w:del w:id="12351" w:author="Houyem Rais" w:date="2024-02-22T14:46:00Z"/>
        </w:rPr>
        <w:pPrChange w:id="12352" w:author="Houyem Rais" w:date="2024-02-22T14:49:00Z">
          <w:pPr>
            <w:pStyle w:val="BulletList1"/>
          </w:pPr>
        </w:pPrChange>
      </w:pPr>
      <w:del w:id="12353" w:author="Houyem Rais" w:date="2024-02-22T14:46:00Z">
        <w:r w:rsidRPr="00343F01" w:rsidDel="00201166">
          <w:delText>Assurance et responsabilité civile : ces assurances peuvent être souscrites pour couvrir les risques liés aux accidents, aux dommages matériels, à la responsabilité civile, etc.</w:delText>
        </w:r>
      </w:del>
    </w:p>
    <w:p w14:paraId="394F4C3C" w14:textId="4AF80583" w:rsidR="00134F79" w:rsidRPr="00343F01" w:rsidDel="00201166" w:rsidRDefault="00134F79" w:rsidP="00D62BC5">
      <w:pPr>
        <w:spacing w:before="0" w:after="160"/>
        <w:jc w:val="left"/>
        <w:rPr>
          <w:del w:id="12354" w:author="Houyem Rais" w:date="2024-02-22T14:46:00Z"/>
        </w:rPr>
        <w:pPrChange w:id="12355" w:author="Houyem Rais" w:date="2024-02-22T14:49:00Z">
          <w:pPr/>
        </w:pPrChange>
      </w:pPr>
      <w:del w:id="12356" w:author="Houyem Rais" w:date="2024-02-22T14:46:00Z">
        <w:r w:rsidRPr="00343F01" w:rsidDel="00201166">
          <w:delText>Ces coûts peuvent représenter une part significative des charges d'exploitation, mais la proportion exacte dépendra des spécificités de l’autoroute et de chaque lot contractuel.</w:delText>
        </w:r>
      </w:del>
    </w:p>
    <w:p w14:paraId="4C600B76" w14:textId="1CB13BA1" w:rsidR="00F07AFD" w:rsidDel="00201166" w:rsidRDefault="00134F79" w:rsidP="00D62BC5">
      <w:pPr>
        <w:spacing w:before="0" w:after="160"/>
        <w:jc w:val="left"/>
        <w:rPr>
          <w:del w:id="12357" w:author="Houyem Rais" w:date="2024-02-22T14:46:00Z"/>
        </w:rPr>
        <w:pPrChange w:id="12358" w:author="Houyem Rais" w:date="2024-02-22T14:49:00Z">
          <w:pPr/>
        </w:pPrChange>
      </w:pPr>
      <w:del w:id="12359" w:author="Houyem Rais" w:date="2024-02-22T14:46:00Z">
        <w:r w:rsidRPr="00343F01" w:rsidDel="00201166">
          <w:delText xml:space="preserve">Vue le manque de données concernant ces composantes, </w:delText>
        </w:r>
        <w:r w:rsidR="00572F42" w:rsidDel="00201166">
          <w:delText>l’étude</w:delText>
        </w:r>
        <w:r w:rsidRPr="00343F01" w:rsidDel="00201166">
          <w:delText xml:space="preserve"> a</w:delText>
        </w:r>
        <w:r w:rsidR="007C1EEA" w:rsidRPr="00343F01" w:rsidDel="00201166">
          <w:delText xml:space="preserve"> pris comme hypothèses que les autres charges d’exploitation représentent </w:delText>
        </w:r>
        <w:r w:rsidRPr="00343F01" w:rsidDel="00201166">
          <w:rPr>
            <w:b/>
            <w:bCs/>
          </w:rPr>
          <w:delText>40</w:delText>
        </w:r>
      </w:del>
      <w:ins w:id="12360" w:author="Mohamed Amine Sdiri" w:date="2023-11-28T22:28:00Z">
        <w:del w:id="12361" w:author="Houyem Rais" w:date="2024-02-22T14:46:00Z">
          <w:r w:rsidR="00F96196" w:rsidDel="00201166">
            <w:rPr>
              <w:b/>
              <w:bCs/>
            </w:rPr>
            <w:delText>100</w:delText>
          </w:r>
        </w:del>
      </w:ins>
      <w:del w:id="12362" w:author="Houyem Rais" w:date="2024-02-22T14:46:00Z">
        <w:r w:rsidR="007C1EEA" w:rsidRPr="00343F01" w:rsidDel="00201166">
          <w:rPr>
            <w:b/>
            <w:bCs/>
          </w:rPr>
          <w:delText>%</w:delText>
        </w:r>
        <w:r w:rsidR="007C1EEA" w:rsidRPr="00343F01" w:rsidDel="00201166">
          <w:delText xml:space="preserve"> des charges salariales, soit</w:delText>
        </w:r>
        <w:r w:rsidR="00F07AFD" w:rsidRPr="00343F01" w:rsidDel="00201166">
          <w:delText xml:space="preserve"> </w:delText>
        </w:r>
        <w:r w:rsidR="00F07AFD" w:rsidRPr="00343F01" w:rsidDel="00201166">
          <w:rPr>
            <w:b/>
            <w:bCs/>
          </w:rPr>
          <w:delText xml:space="preserve">422 600 </w:delText>
        </w:r>
      </w:del>
      <w:ins w:id="12363" w:author="Mohamed Amine Sdiri" w:date="2023-11-29T09:55:00Z">
        <w:del w:id="12364" w:author="Houyem Rais" w:date="2024-02-22T14:46:00Z">
          <w:r w:rsidR="003E2803" w:rsidDel="00201166">
            <w:rPr>
              <w:b/>
              <w:bCs/>
            </w:rPr>
            <w:delText>1 056 500</w:delText>
          </w:r>
          <w:r w:rsidR="003E2803" w:rsidRPr="00343F01" w:rsidDel="00201166">
            <w:rPr>
              <w:b/>
              <w:bCs/>
            </w:rPr>
            <w:delText xml:space="preserve"> </w:delText>
          </w:r>
        </w:del>
      </w:ins>
      <w:del w:id="12365" w:author="Houyem Rais" w:date="2024-02-22T14:46:00Z">
        <w:r w:rsidR="007C1EEA" w:rsidRPr="00343F01" w:rsidDel="00201166">
          <w:rPr>
            <w:b/>
            <w:bCs/>
          </w:rPr>
          <w:delText>USD</w:delText>
        </w:r>
        <w:r w:rsidR="007C1EEA" w:rsidRPr="00343F01" w:rsidDel="00201166">
          <w:delText xml:space="preserve"> par an au total répartis</w:delText>
        </w:r>
        <w:r w:rsidR="00CE00A7" w:rsidDel="00201166">
          <w:delText>.</w:delText>
        </w:r>
      </w:del>
    </w:p>
    <w:p w14:paraId="608BE6A5" w14:textId="56495459" w:rsidR="00582A1A" w:rsidRPr="009B2603" w:rsidDel="00201166" w:rsidRDefault="00582A1A" w:rsidP="00D62BC5">
      <w:pPr>
        <w:spacing w:before="0" w:after="160"/>
        <w:jc w:val="left"/>
        <w:rPr>
          <w:del w:id="12366" w:author="Houyem Rais" w:date="2024-02-22T14:46:00Z"/>
        </w:rPr>
        <w:pPrChange w:id="12367" w:author="Houyem Rais" w:date="2024-02-22T14:49:00Z">
          <w:pPr/>
        </w:pPrChange>
      </w:pPr>
    </w:p>
    <w:p w14:paraId="7BC44068" w14:textId="63EAF9F7" w:rsidR="00E768C9" w:rsidRPr="00343F01" w:rsidDel="00201166" w:rsidRDefault="00350AD8" w:rsidP="00D62BC5">
      <w:pPr>
        <w:spacing w:before="0" w:after="160"/>
        <w:jc w:val="left"/>
        <w:rPr>
          <w:del w:id="12368" w:author="Houyem Rais" w:date="2024-02-22T14:46:00Z"/>
        </w:rPr>
        <w:pPrChange w:id="12369" w:author="Houyem Rais" w:date="2024-02-22T14:49:00Z">
          <w:pPr>
            <w:pStyle w:val="Heading4"/>
          </w:pPr>
        </w:pPrChange>
      </w:pPr>
      <w:bookmarkStart w:id="12370" w:name="_Toc129596902"/>
      <w:bookmarkStart w:id="12371" w:name="_Toc129601357"/>
      <w:bookmarkEnd w:id="12370"/>
      <w:bookmarkEnd w:id="12371"/>
      <w:del w:id="12372" w:author="Houyem Rais" w:date="2024-02-22T14:46:00Z">
        <w:r w:rsidRPr="00343F01" w:rsidDel="00201166">
          <w:delText xml:space="preserve">Synthèse des coûts </w:delText>
        </w:r>
        <w:r w:rsidR="00593C43" w:rsidRPr="00343F01" w:rsidDel="00201166">
          <w:delText>d’exploitation</w:delText>
        </w:r>
        <w:r w:rsidR="008B0883" w:rsidDel="00201166">
          <w:delText xml:space="preserve"> et entretiens-maintenance </w:delText>
        </w:r>
        <w:r w:rsidR="00593C43" w:rsidRPr="00343F01" w:rsidDel="00201166">
          <w:delText>annuels</w:delText>
        </w:r>
      </w:del>
    </w:p>
    <w:p w14:paraId="7E762CA6" w14:textId="67B4FD93" w:rsidR="00461887" w:rsidRPr="00343F01" w:rsidDel="00201166" w:rsidRDefault="00461887" w:rsidP="00D62BC5">
      <w:pPr>
        <w:spacing w:before="0" w:after="160"/>
        <w:jc w:val="left"/>
        <w:rPr>
          <w:del w:id="12373" w:author="Houyem Rais" w:date="2024-02-22T14:46:00Z"/>
        </w:rPr>
        <w:pPrChange w:id="12374" w:author="Houyem Rais" w:date="2024-02-22T14:49:00Z">
          <w:pPr/>
        </w:pPrChange>
      </w:pPr>
      <w:del w:id="12375" w:author="Houyem Rais" w:date="2024-02-22T14:46:00Z">
        <w:r w:rsidRPr="00343F01" w:rsidDel="00201166">
          <w:delText xml:space="preserve">Les coûts totaux d’exploitation annuels pour le </w:delText>
        </w:r>
        <w:r w:rsidR="002A7270" w:rsidRPr="00343F01" w:rsidDel="00201166">
          <w:delText>lot 3 de l’autoroute Abidjan-Lagos</w:delText>
        </w:r>
        <w:r w:rsidRPr="00343F01" w:rsidDel="00201166">
          <w:delText xml:space="preserve"> sont présentés dans le tableau suivant.</w:delText>
        </w:r>
      </w:del>
    </w:p>
    <w:p w14:paraId="5ED904E0" w14:textId="5AA8FE75" w:rsidR="002A7270" w:rsidRPr="00343F01" w:rsidDel="00201166" w:rsidRDefault="002A7270" w:rsidP="00D62BC5">
      <w:pPr>
        <w:spacing w:before="0" w:after="160"/>
        <w:jc w:val="left"/>
        <w:rPr>
          <w:del w:id="12376" w:author="Houyem Rais" w:date="2024-02-22T14:46:00Z"/>
        </w:rPr>
        <w:pPrChange w:id="12377" w:author="Houyem Rais" w:date="2024-02-22T14:49:00Z">
          <w:pPr>
            <w:pStyle w:val="Caption"/>
          </w:pPr>
        </w:pPrChange>
      </w:pPr>
      <w:bookmarkStart w:id="12378" w:name="_Toc152165485"/>
      <w:del w:id="12379"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2380" w:author="Mohamed Amine Sdiri" w:date="2023-11-29T15:48:00Z">
        <w:del w:id="12381" w:author="Houyem Rais" w:date="2024-02-22T14:46:00Z">
          <w:r w:rsidR="002B5C95" w:rsidDel="00201166">
            <w:rPr>
              <w:noProof/>
            </w:rPr>
            <w:delText>47</w:delText>
          </w:r>
        </w:del>
      </w:ins>
      <w:del w:id="12382" w:author="Houyem Rais" w:date="2024-02-22T14:46:00Z">
        <w:r w:rsidR="00F555DC" w:rsidDel="00201166">
          <w:rPr>
            <w:noProof/>
          </w:rPr>
          <w:delText>48</w:delText>
        </w:r>
        <w:r w:rsidR="00B0561B" w:rsidDel="00201166">
          <w:rPr>
            <w:noProof/>
          </w:rPr>
          <w:fldChar w:fldCharType="end"/>
        </w:r>
        <w:r w:rsidRPr="00343F01" w:rsidDel="00201166">
          <w:delText xml:space="preserve"> </w:delText>
        </w:r>
        <w:r w:rsidR="008B0883" w:rsidDel="00201166">
          <w:delText>OPEX</w:delText>
        </w:r>
        <w:r w:rsidRPr="00343F01" w:rsidDel="00201166">
          <w:delText xml:space="preserve"> annuels pour le lot 3 de l’autoroute Abidjan-Lagos - (</w:delText>
        </w:r>
        <w:r w:rsidR="00103026" w:rsidRPr="00343F01" w:rsidDel="00201166">
          <w:delText>USD</w:delText>
        </w:r>
        <w:r w:rsidRPr="00343F01" w:rsidDel="00201166">
          <w:delText xml:space="preserve"> </w:delText>
        </w:r>
        <w:r w:rsidR="00FC28F0" w:rsidRPr="00343F01" w:rsidDel="00201166">
          <w:delText>CE 2023</w:delText>
        </w:r>
        <w:r w:rsidRPr="00343F01" w:rsidDel="00201166">
          <w:delText>)</w:delText>
        </w:r>
        <w:bookmarkEnd w:id="12378"/>
      </w:del>
    </w:p>
    <w:tbl>
      <w:tblPr>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91"/>
        <w:gridCol w:w="1953"/>
        <w:gridCol w:w="1418"/>
        <w:gridCol w:w="1302"/>
        <w:gridCol w:w="1249"/>
        <w:gridCol w:w="1249"/>
        <w:tblGridChange w:id="12383">
          <w:tblGrid>
            <w:gridCol w:w="20"/>
            <w:gridCol w:w="1571"/>
            <w:gridCol w:w="20"/>
            <w:gridCol w:w="1933"/>
            <w:gridCol w:w="20"/>
            <w:gridCol w:w="1398"/>
            <w:gridCol w:w="20"/>
            <w:gridCol w:w="1282"/>
            <w:gridCol w:w="20"/>
            <w:gridCol w:w="1229"/>
            <w:gridCol w:w="20"/>
            <w:gridCol w:w="1229"/>
            <w:gridCol w:w="20"/>
          </w:tblGrid>
        </w:tblGridChange>
      </w:tblGrid>
      <w:tr w:rsidR="008B0883" w:rsidRPr="00343F01" w:rsidDel="00201166" w14:paraId="04FA4CD9" w14:textId="3633525D" w:rsidTr="00AE2CFB">
        <w:trPr>
          <w:trHeight w:val="54"/>
          <w:del w:id="12384" w:author="Houyem Rais" w:date="2024-02-22T14:46:00Z"/>
        </w:trPr>
        <w:tc>
          <w:tcPr>
            <w:tcW w:w="1591" w:type="dxa"/>
            <w:shd w:val="clear" w:color="auto" w:fill="D9D9D9" w:themeFill="background1" w:themeFillShade="D9"/>
          </w:tcPr>
          <w:p w14:paraId="13C2EF61" w14:textId="6B976D21" w:rsidR="008B0883" w:rsidRPr="00343F01" w:rsidDel="00201166" w:rsidRDefault="008B0883" w:rsidP="00D62BC5">
            <w:pPr>
              <w:spacing w:before="0" w:after="160"/>
              <w:jc w:val="left"/>
              <w:rPr>
                <w:del w:id="12385" w:author="Houyem Rais" w:date="2024-02-22T14:46:00Z"/>
                <w:rFonts w:eastAsia="Times New Roman" w:cstheme="minorHAnsi"/>
                <w:b/>
                <w:bCs/>
                <w:color w:val="000000"/>
                <w:sz w:val="20"/>
                <w:szCs w:val="20"/>
                <w:lang w:eastAsia="fr-FR"/>
              </w:rPr>
              <w:pPrChange w:id="12386" w:author="Houyem Rais" w:date="2024-02-22T14:49:00Z">
                <w:pPr>
                  <w:spacing w:before="20" w:after="40"/>
                  <w:jc w:val="left"/>
                </w:pPr>
              </w:pPrChange>
            </w:pPr>
            <w:del w:id="12387" w:author="Houyem Rais" w:date="2024-02-22T14:46:00Z">
              <w:r w:rsidRPr="00343F01" w:rsidDel="00201166">
                <w:rPr>
                  <w:rFonts w:eastAsia="Times New Roman" w:cstheme="minorHAnsi"/>
                  <w:b/>
                  <w:bCs/>
                  <w:color w:val="000000"/>
                  <w:sz w:val="20"/>
                  <w:szCs w:val="20"/>
                  <w:lang w:eastAsia="fr-FR"/>
                </w:rPr>
                <w:delText>Lots contractuels</w:delText>
              </w:r>
            </w:del>
          </w:p>
        </w:tc>
        <w:tc>
          <w:tcPr>
            <w:tcW w:w="1953" w:type="dxa"/>
            <w:shd w:val="clear" w:color="auto" w:fill="D9D9D9" w:themeFill="background1" w:themeFillShade="D9"/>
            <w:hideMark/>
          </w:tcPr>
          <w:p w14:paraId="258099CF" w14:textId="2EBE2F52" w:rsidR="008B0883" w:rsidRPr="00343F01" w:rsidDel="00201166" w:rsidRDefault="008B0883" w:rsidP="00D62BC5">
            <w:pPr>
              <w:spacing w:before="0" w:after="160"/>
              <w:jc w:val="left"/>
              <w:rPr>
                <w:del w:id="12388" w:author="Houyem Rais" w:date="2024-02-22T14:46:00Z"/>
                <w:rFonts w:eastAsia="Times New Roman" w:cstheme="minorHAnsi"/>
                <w:color w:val="000000"/>
                <w:sz w:val="20"/>
                <w:szCs w:val="20"/>
                <w:lang w:eastAsia="fr-FR"/>
              </w:rPr>
              <w:pPrChange w:id="12389" w:author="Houyem Rais" w:date="2024-02-22T14:49:00Z">
                <w:pPr>
                  <w:spacing w:before="20" w:after="40"/>
                  <w:jc w:val="left"/>
                </w:pPr>
              </w:pPrChange>
            </w:pPr>
            <w:del w:id="12390" w:author="Houyem Rais" w:date="2024-02-22T14:46:00Z">
              <w:r w:rsidRPr="00343F01" w:rsidDel="00201166">
                <w:rPr>
                  <w:rFonts w:eastAsia="Times New Roman" w:cstheme="minorHAnsi"/>
                  <w:b/>
                  <w:bCs/>
                  <w:color w:val="000000"/>
                  <w:sz w:val="20"/>
                  <w:szCs w:val="20"/>
                  <w:lang w:eastAsia="fr-FR"/>
                </w:rPr>
                <w:delText>Total salaires annuels personnel d'exploitation</w:delText>
              </w:r>
            </w:del>
          </w:p>
        </w:tc>
        <w:tc>
          <w:tcPr>
            <w:tcW w:w="1418" w:type="dxa"/>
            <w:shd w:val="clear" w:color="auto" w:fill="D9D9D9" w:themeFill="background1" w:themeFillShade="D9"/>
            <w:noWrap/>
          </w:tcPr>
          <w:p w14:paraId="51996667" w14:textId="7C0D2D09" w:rsidR="008B0883" w:rsidRPr="00343F01" w:rsidDel="00201166" w:rsidRDefault="008B0883" w:rsidP="00D62BC5">
            <w:pPr>
              <w:spacing w:before="0" w:after="160"/>
              <w:jc w:val="left"/>
              <w:rPr>
                <w:del w:id="12391" w:author="Houyem Rais" w:date="2024-02-22T14:46:00Z"/>
                <w:rFonts w:eastAsia="Times New Roman" w:cstheme="minorHAnsi"/>
                <w:b/>
                <w:bCs/>
                <w:color w:val="000000"/>
                <w:sz w:val="20"/>
                <w:szCs w:val="20"/>
                <w:lang w:eastAsia="fr-FR"/>
              </w:rPr>
              <w:pPrChange w:id="12392" w:author="Houyem Rais" w:date="2024-02-22T14:49:00Z">
                <w:pPr>
                  <w:spacing w:before="20" w:after="40"/>
                  <w:jc w:val="center"/>
                </w:pPr>
              </w:pPrChange>
            </w:pPr>
            <w:del w:id="12393" w:author="Houyem Rais" w:date="2024-02-22T14:46:00Z">
              <w:r w:rsidRPr="00343F01" w:rsidDel="00201166">
                <w:rPr>
                  <w:rFonts w:eastAsia="Times New Roman" w:cstheme="minorHAnsi"/>
                  <w:b/>
                  <w:bCs/>
                  <w:color w:val="000000"/>
                  <w:sz w:val="20"/>
                  <w:szCs w:val="20"/>
                  <w:lang w:eastAsia="fr-FR"/>
                </w:rPr>
                <w:delText>Autres charges d'exploitation (</w:delText>
              </w:r>
              <w:r w:rsidDel="00201166">
                <w:rPr>
                  <w:rFonts w:eastAsia="Times New Roman" w:cstheme="minorHAnsi"/>
                  <w:b/>
                  <w:bCs/>
                  <w:color w:val="000000"/>
                  <w:sz w:val="20"/>
                  <w:szCs w:val="20"/>
                  <w:lang w:eastAsia="fr-FR"/>
                </w:rPr>
                <w:delText>40</w:delText>
              </w:r>
              <w:r w:rsidRPr="00343F01" w:rsidDel="00201166">
                <w:rPr>
                  <w:rFonts w:eastAsia="Times New Roman" w:cstheme="minorHAnsi"/>
                  <w:b/>
                  <w:bCs/>
                  <w:color w:val="000000"/>
                  <w:sz w:val="20"/>
                  <w:szCs w:val="20"/>
                  <w:lang w:eastAsia="fr-FR"/>
                </w:rPr>
                <w:delText>%)</w:delText>
              </w:r>
            </w:del>
          </w:p>
        </w:tc>
        <w:tc>
          <w:tcPr>
            <w:tcW w:w="1302" w:type="dxa"/>
            <w:shd w:val="clear" w:color="auto" w:fill="D9D9D9" w:themeFill="background1" w:themeFillShade="D9"/>
          </w:tcPr>
          <w:p w14:paraId="6735032A" w14:textId="44CED5B0" w:rsidR="008B0883" w:rsidRPr="00343F01" w:rsidDel="00201166" w:rsidRDefault="008B0883" w:rsidP="00D62BC5">
            <w:pPr>
              <w:spacing w:before="0" w:after="160"/>
              <w:jc w:val="left"/>
              <w:rPr>
                <w:del w:id="12394" w:author="Houyem Rais" w:date="2024-02-22T14:46:00Z"/>
                <w:rFonts w:eastAsia="Times New Roman" w:cstheme="minorHAnsi"/>
                <w:b/>
                <w:bCs/>
                <w:color w:val="000000"/>
                <w:sz w:val="20"/>
                <w:szCs w:val="20"/>
                <w:lang w:eastAsia="fr-FR"/>
              </w:rPr>
              <w:pPrChange w:id="12395" w:author="Houyem Rais" w:date="2024-02-22T14:49:00Z">
                <w:pPr>
                  <w:spacing w:before="20" w:after="40"/>
                  <w:jc w:val="center"/>
                </w:pPr>
              </w:pPrChange>
            </w:pPr>
            <w:del w:id="12396" w:author="Houyem Rais" w:date="2024-02-22T14:46:00Z">
              <w:r w:rsidRPr="00343F01" w:rsidDel="00201166">
                <w:rPr>
                  <w:rFonts w:eastAsia="Times New Roman" w:cstheme="minorHAnsi"/>
                  <w:b/>
                  <w:bCs/>
                  <w:color w:val="000000"/>
                  <w:sz w:val="20"/>
                  <w:szCs w:val="20"/>
                  <w:lang w:eastAsia="fr-FR"/>
                </w:rPr>
                <w:delText>Total coût d'exploitation</w:delText>
              </w:r>
            </w:del>
          </w:p>
        </w:tc>
        <w:tc>
          <w:tcPr>
            <w:tcW w:w="1249" w:type="dxa"/>
            <w:shd w:val="clear" w:color="auto" w:fill="D9D9D9" w:themeFill="background1" w:themeFillShade="D9"/>
          </w:tcPr>
          <w:p w14:paraId="3AD92009" w14:textId="6CB5166C" w:rsidR="008B0883" w:rsidRPr="00343F01" w:rsidDel="00201166" w:rsidRDefault="008B0883" w:rsidP="00D62BC5">
            <w:pPr>
              <w:spacing w:before="0" w:after="160"/>
              <w:jc w:val="left"/>
              <w:rPr>
                <w:del w:id="12397" w:author="Houyem Rais" w:date="2024-02-22T14:46:00Z"/>
                <w:rFonts w:eastAsia="Times New Roman" w:cstheme="minorHAnsi"/>
                <w:b/>
                <w:bCs/>
                <w:color w:val="000000"/>
                <w:sz w:val="20"/>
                <w:szCs w:val="20"/>
                <w:lang w:eastAsia="fr-FR"/>
              </w:rPr>
              <w:pPrChange w:id="12398" w:author="Houyem Rais" w:date="2024-02-22T14:49:00Z">
                <w:pPr>
                  <w:spacing w:before="20" w:after="40"/>
                  <w:jc w:val="center"/>
                </w:pPr>
              </w:pPrChange>
            </w:pPr>
            <w:del w:id="12399" w:author="Houyem Rais" w:date="2024-02-22T14:46:00Z">
              <w:r w:rsidDel="00201166">
                <w:rPr>
                  <w:rFonts w:eastAsia="Times New Roman" w:cstheme="minorHAnsi"/>
                  <w:b/>
                  <w:bCs/>
                  <w:color w:val="000000"/>
                  <w:sz w:val="20"/>
                  <w:szCs w:val="20"/>
                  <w:lang w:eastAsia="fr-FR"/>
                </w:rPr>
                <w:delText>Total coût d’entretien-maintenance</w:delText>
              </w:r>
            </w:del>
          </w:p>
        </w:tc>
        <w:tc>
          <w:tcPr>
            <w:tcW w:w="1249" w:type="dxa"/>
            <w:shd w:val="clear" w:color="auto" w:fill="D9D9D9" w:themeFill="background1" w:themeFillShade="D9"/>
          </w:tcPr>
          <w:p w14:paraId="13EE1484" w14:textId="3ED616BE" w:rsidR="008B0883" w:rsidDel="00201166" w:rsidRDefault="008B0883" w:rsidP="00D62BC5">
            <w:pPr>
              <w:spacing w:before="0" w:after="160"/>
              <w:jc w:val="left"/>
              <w:rPr>
                <w:del w:id="12400" w:author="Houyem Rais" w:date="2024-02-22T14:46:00Z"/>
                <w:rFonts w:eastAsia="Times New Roman" w:cstheme="minorHAnsi"/>
                <w:b/>
                <w:bCs/>
                <w:color w:val="000000"/>
                <w:sz w:val="20"/>
                <w:szCs w:val="20"/>
                <w:lang w:eastAsia="fr-FR"/>
              </w:rPr>
              <w:pPrChange w:id="12401" w:author="Houyem Rais" w:date="2024-02-22T14:49:00Z">
                <w:pPr>
                  <w:spacing w:before="20" w:after="40"/>
                  <w:jc w:val="center"/>
                </w:pPr>
              </w:pPrChange>
            </w:pPr>
            <w:del w:id="12402" w:author="Houyem Rais" w:date="2024-02-22T14:46:00Z">
              <w:r w:rsidDel="00201166">
                <w:rPr>
                  <w:rFonts w:eastAsia="Times New Roman" w:cstheme="minorHAnsi"/>
                  <w:b/>
                  <w:bCs/>
                  <w:color w:val="000000"/>
                  <w:sz w:val="20"/>
                  <w:szCs w:val="20"/>
                  <w:lang w:eastAsia="fr-FR"/>
                </w:rPr>
                <w:delText>Total OPEX annuels</w:delText>
              </w:r>
            </w:del>
          </w:p>
        </w:tc>
      </w:tr>
      <w:tr w:rsidR="00621175" w:rsidRPr="00343F01" w:rsidDel="00201166" w14:paraId="3C32F3B5" w14:textId="5417D19B" w:rsidTr="006E2A46">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403" w:author="Mohamed Amine Sdiri" w:date="2023-11-29T10:01:00Z">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50"/>
          <w:del w:id="12404" w:author="Houyem Rais" w:date="2024-02-22T14:46:00Z"/>
          <w:trPrChange w:id="12405" w:author="Mohamed Amine Sdiri" w:date="2023-11-29T10:01:00Z">
            <w:trPr>
              <w:gridBefore w:val="1"/>
              <w:trHeight w:val="50"/>
            </w:trPr>
          </w:trPrChange>
        </w:trPr>
        <w:tc>
          <w:tcPr>
            <w:tcW w:w="1591" w:type="dxa"/>
            <w:shd w:val="clear" w:color="auto" w:fill="FFFFFF" w:themeFill="background1"/>
            <w:tcPrChange w:id="12406" w:author="Mohamed Amine Sdiri" w:date="2023-11-29T10:01:00Z">
              <w:tcPr>
                <w:tcW w:w="1591" w:type="dxa"/>
                <w:gridSpan w:val="2"/>
                <w:shd w:val="clear" w:color="auto" w:fill="FFFFFF" w:themeFill="background1"/>
              </w:tcPr>
            </w:tcPrChange>
          </w:tcPr>
          <w:p w14:paraId="3CEBE2DF" w14:textId="0A357936" w:rsidR="00621175" w:rsidRPr="00343F01" w:rsidDel="00201166" w:rsidRDefault="00621175" w:rsidP="00D62BC5">
            <w:pPr>
              <w:spacing w:before="0" w:after="160"/>
              <w:jc w:val="left"/>
              <w:rPr>
                <w:del w:id="12407" w:author="Houyem Rais" w:date="2024-02-22T14:46:00Z"/>
                <w:rFonts w:eastAsia="Times New Roman" w:cstheme="minorHAnsi"/>
                <w:color w:val="000000"/>
                <w:sz w:val="20"/>
                <w:szCs w:val="20"/>
                <w:lang w:eastAsia="fr-FR"/>
              </w:rPr>
              <w:pPrChange w:id="12408" w:author="Houyem Rais" w:date="2024-02-22T14:49:00Z">
                <w:pPr>
                  <w:spacing w:before="20" w:after="40"/>
                  <w:jc w:val="left"/>
                </w:pPr>
              </w:pPrChange>
            </w:pPr>
            <w:del w:id="12409" w:author="Houyem Rais" w:date="2024-02-22T14:46:00Z">
              <w:r w:rsidRPr="00343F01" w:rsidDel="00201166">
                <w:rPr>
                  <w:sz w:val="20"/>
                  <w:szCs w:val="20"/>
                </w:rPr>
                <w:delText>Lot contractuel A</w:delText>
              </w:r>
            </w:del>
          </w:p>
        </w:tc>
        <w:tc>
          <w:tcPr>
            <w:tcW w:w="1953" w:type="dxa"/>
            <w:shd w:val="clear" w:color="auto" w:fill="FFFFFF" w:themeFill="background1"/>
            <w:hideMark/>
            <w:tcPrChange w:id="12410" w:author="Mohamed Amine Sdiri" w:date="2023-11-29T10:01:00Z">
              <w:tcPr>
                <w:tcW w:w="1953" w:type="dxa"/>
                <w:gridSpan w:val="2"/>
                <w:shd w:val="clear" w:color="auto" w:fill="FFFFFF" w:themeFill="background1"/>
                <w:vAlign w:val="bottom"/>
                <w:hideMark/>
              </w:tcPr>
            </w:tcPrChange>
          </w:tcPr>
          <w:p w14:paraId="1162C2A1" w14:textId="17A4EB3E" w:rsidR="00621175" w:rsidRPr="00343F01" w:rsidDel="00201166" w:rsidRDefault="00621175" w:rsidP="00D62BC5">
            <w:pPr>
              <w:spacing w:before="0" w:after="160"/>
              <w:jc w:val="left"/>
              <w:rPr>
                <w:del w:id="12411" w:author="Houyem Rais" w:date="2024-02-22T14:46:00Z"/>
                <w:rFonts w:eastAsia="Times New Roman" w:cstheme="minorHAnsi"/>
                <w:color w:val="000000"/>
                <w:sz w:val="20"/>
                <w:szCs w:val="20"/>
                <w:lang w:eastAsia="fr-FR"/>
              </w:rPr>
              <w:pPrChange w:id="12412" w:author="Houyem Rais" w:date="2024-02-22T14:49:00Z">
                <w:pPr>
                  <w:spacing w:before="20" w:after="40"/>
                  <w:jc w:val="center"/>
                </w:pPr>
              </w:pPrChange>
            </w:pPr>
            <w:ins w:id="12413" w:author="Mohamed Amine Sdiri" w:date="2023-11-29T09:58:00Z">
              <w:del w:id="12414" w:author="Houyem Rais" w:date="2024-02-22T14:46:00Z">
                <w:r w:rsidRPr="006F7A9B" w:rsidDel="00201166">
                  <w:delText xml:space="preserve"> 163</w:delText>
                </w:r>
              </w:del>
            </w:ins>
            <w:ins w:id="12415" w:author="Mohamed Amine Sdiri" w:date="2023-11-29T09:59:00Z">
              <w:del w:id="12416" w:author="Houyem Rais" w:date="2024-02-22T14:46:00Z">
                <w:r w:rsidDel="00201166">
                  <w:delText xml:space="preserve"> </w:delText>
                </w:r>
              </w:del>
            </w:ins>
            <w:ins w:id="12417" w:author="Mohamed Amine Sdiri" w:date="2023-11-29T09:58:00Z">
              <w:del w:id="12418" w:author="Houyem Rais" w:date="2024-02-22T14:46:00Z">
                <w:r w:rsidRPr="006F7A9B" w:rsidDel="00201166">
                  <w:delText xml:space="preserve">000   </w:delText>
                </w:r>
              </w:del>
            </w:ins>
            <w:del w:id="12419" w:author="Houyem Rais" w:date="2024-02-22T14:46:00Z">
              <w:r w:rsidRPr="00343F01" w:rsidDel="00201166">
                <w:rPr>
                  <w:rFonts w:ascii="Calibri" w:hAnsi="Calibri" w:cs="Calibri"/>
                  <w:color w:val="000000"/>
                  <w:sz w:val="20"/>
                  <w:szCs w:val="20"/>
                </w:rPr>
                <w:delText xml:space="preserve"> 163 000</w:delText>
              </w:r>
              <w:r w:rsidDel="00201166">
                <w:rPr>
                  <w:rFonts w:ascii="Calibri" w:hAnsi="Calibri" w:cs="Calibri"/>
                  <w:color w:val="000000"/>
                  <w:sz w:val="20"/>
                  <w:szCs w:val="20"/>
                </w:rPr>
                <w:delText xml:space="preserve"> </w:delText>
              </w:r>
            </w:del>
          </w:p>
        </w:tc>
        <w:tc>
          <w:tcPr>
            <w:tcW w:w="1418" w:type="dxa"/>
            <w:shd w:val="clear" w:color="auto" w:fill="FFFFFF" w:themeFill="background1"/>
            <w:noWrap/>
            <w:tcPrChange w:id="12420" w:author="Mohamed Amine Sdiri" w:date="2023-11-29T10:01:00Z">
              <w:tcPr>
                <w:tcW w:w="1418" w:type="dxa"/>
                <w:gridSpan w:val="2"/>
                <w:shd w:val="clear" w:color="auto" w:fill="FFFFFF" w:themeFill="background1"/>
                <w:noWrap/>
              </w:tcPr>
            </w:tcPrChange>
          </w:tcPr>
          <w:p w14:paraId="14D14AE5" w14:textId="302F534C" w:rsidR="00621175" w:rsidRPr="00343F01" w:rsidDel="00201166" w:rsidRDefault="00621175" w:rsidP="00D62BC5">
            <w:pPr>
              <w:spacing w:before="0" w:after="160"/>
              <w:jc w:val="left"/>
              <w:rPr>
                <w:del w:id="12421" w:author="Houyem Rais" w:date="2024-02-22T14:46:00Z"/>
                <w:rFonts w:eastAsia="Times New Roman" w:cstheme="minorHAnsi"/>
                <w:b/>
                <w:bCs/>
                <w:color w:val="000000"/>
                <w:sz w:val="20"/>
                <w:szCs w:val="20"/>
                <w:lang w:eastAsia="fr-FR"/>
              </w:rPr>
              <w:pPrChange w:id="12422" w:author="Houyem Rais" w:date="2024-02-22T14:49:00Z">
                <w:pPr>
                  <w:spacing w:before="20" w:after="40"/>
                  <w:jc w:val="center"/>
                </w:pPr>
              </w:pPrChange>
            </w:pPr>
            <w:ins w:id="12423" w:author="Mohamed Amine Sdiri" w:date="2023-11-29T09:59:00Z">
              <w:del w:id="12424" w:author="Houyem Rais" w:date="2024-02-22T14:46:00Z">
                <w:r w:rsidRPr="006F7A9B" w:rsidDel="00201166">
                  <w:delText xml:space="preserve"> 163</w:delText>
                </w:r>
                <w:r w:rsidDel="00201166">
                  <w:delText xml:space="preserve"> </w:delText>
                </w:r>
                <w:r w:rsidRPr="006F7A9B" w:rsidDel="00201166">
                  <w:delText xml:space="preserve">000   </w:delText>
                </w:r>
              </w:del>
            </w:ins>
            <w:del w:id="12425" w:author="Houyem Rais" w:date="2024-02-22T14:46:00Z">
              <w:r w:rsidRPr="00343F01" w:rsidDel="00201166">
                <w:rPr>
                  <w:sz w:val="20"/>
                  <w:szCs w:val="20"/>
                </w:rPr>
                <w:delText xml:space="preserve"> 65 200</w:delText>
              </w:r>
              <w:r w:rsidDel="00201166">
                <w:rPr>
                  <w:sz w:val="20"/>
                  <w:szCs w:val="20"/>
                </w:rPr>
                <w:delText xml:space="preserve"> </w:delText>
              </w:r>
            </w:del>
          </w:p>
        </w:tc>
        <w:tc>
          <w:tcPr>
            <w:tcW w:w="1302" w:type="dxa"/>
            <w:shd w:val="clear" w:color="auto" w:fill="FFFFFF" w:themeFill="background1"/>
            <w:tcPrChange w:id="12426" w:author="Mohamed Amine Sdiri" w:date="2023-11-29T10:01:00Z">
              <w:tcPr>
                <w:tcW w:w="1302" w:type="dxa"/>
                <w:gridSpan w:val="2"/>
                <w:shd w:val="clear" w:color="auto" w:fill="FFFFFF" w:themeFill="background1"/>
              </w:tcPr>
            </w:tcPrChange>
          </w:tcPr>
          <w:p w14:paraId="34EE5380" w14:textId="29E00815" w:rsidR="00621175" w:rsidRPr="00343F01" w:rsidDel="00201166" w:rsidRDefault="00621175" w:rsidP="00D62BC5">
            <w:pPr>
              <w:spacing w:before="0" w:after="160"/>
              <w:jc w:val="left"/>
              <w:rPr>
                <w:del w:id="12427" w:author="Houyem Rais" w:date="2024-02-22T14:46:00Z"/>
                <w:sz w:val="20"/>
                <w:szCs w:val="20"/>
              </w:rPr>
              <w:pPrChange w:id="12428" w:author="Houyem Rais" w:date="2024-02-22T14:49:00Z">
                <w:pPr>
                  <w:spacing w:before="20" w:after="40"/>
                  <w:jc w:val="center"/>
                </w:pPr>
              </w:pPrChange>
            </w:pPr>
            <w:ins w:id="12429" w:author="Mohamed Amine Sdiri" w:date="2023-11-29T09:58:00Z">
              <w:del w:id="12430" w:author="Houyem Rais" w:date="2024-02-22T14:46:00Z">
                <w:r w:rsidRPr="006F7A9B" w:rsidDel="00201166">
                  <w:delText xml:space="preserve"> 326</w:delText>
                </w:r>
              </w:del>
            </w:ins>
            <w:ins w:id="12431" w:author="Mohamed Amine Sdiri" w:date="2023-11-29T09:59:00Z">
              <w:del w:id="12432" w:author="Houyem Rais" w:date="2024-02-22T14:46:00Z">
                <w:r w:rsidDel="00201166">
                  <w:delText xml:space="preserve"> </w:delText>
                </w:r>
              </w:del>
            </w:ins>
            <w:ins w:id="12433" w:author="Mohamed Amine Sdiri" w:date="2023-11-29T09:58:00Z">
              <w:del w:id="12434" w:author="Houyem Rais" w:date="2024-02-22T14:46:00Z">
                <w:r w:rsidRPr="006F7A9B" w:rsidDel="00201166">
                  <w:delText xml:space="preserve">000   </w:delText>
                </w:r>
              </w:del>
            </w:ins>
            <w:del w:id="12435" w:author="Houyem Rais" w:date="2024-02-22T14:46:00Z">
              <w:r w:rsidRPr="00343F01" w:rsidDel="00201166">
                <w:rPr>
                  <w:sz w:val="20"/>
                  <w:szCs w:val="20"/>
                </w:rPr>
                <w:delText xml:space="preserve"> 228 200</w:delText>
              </w:r>
              <w:r w:rsidDel="00201166">
                <w:rPr>
                  <w:sz w:val="20"/>
                  <w:szCs w:val="20"/>
                </w:rPr>
                <w:delText xml:space="preserve"> </w:delText>
              </w:r>
            </w:del>
          </w:p>
        </w:tc>
        <w:tc>
          <w:tcPr>
            <w:tcW w:w="1249" w:type="dxa"/>
            <w:shd w:val="clear" w:color="auto" w:fill="FFFFFF" w:themeFill="background1"/>
            <w:tcPrChange w:id="12436" w:author="Mohamed Amine Sdiri" w:date="2023-11-29T10:01:00Z">
              <w:tcPr>
                <w:tcW w:w="1249" w:type="dxa"/>
                <w:gridSpan w:val="2"/>
                <w:shd w:val="clear" w:color="auto" w:fill="FFFFFF" w:themeFill="background1"/>
                <w:vAlign w:val="center"/>
              </w:tcPr>
            </w:tcPrChange>
          </w:tcPr>
          <w:p w14:paraId="7F08976B" w14:textId="27411B8D" w:rsidR="00621175" w:rsidRPr="00343F01" w:rsidDel="00201166" w:rsidRDefault="00621175" w:rsidP="00D62BC5">
            <w:pPr>
              <w:spacing w:before="0" w:after="160"/>
              <w:jc w:val="left"/>
              <w:rPr>
                <w:del w:id="12437" w:author="Houyem Rais" w:date="2024-02-22T14:46:00Z"/>
                <w:sz w:val="20"/>
                <w:szCs w:val="20"/>
              </w:rPr>
              <w:pPrChange w:id="12438" w:author="Houyem Rais" w:date="2024-02-22T14:49:00Z">
                <w:pPr>
                  <w:spacing w:before="20" w:after="40"/>
                  <w:jc w:val="center"/>
                </w:pPr>
              </w:pPrChange>
            </w:pPr>
            <w:ins w:id="12439" w:author="Mohamed Amine Sdiri" w:date="2023-11-29T10:01:00Z">
              <w:del w:id="12440" w:author="Houyem Rais" w:date="2024-02-22T14:46:00Z">
                <w:r w:rsidRPr="00D66C17" w:rsidDel="00201166">
                  <w:delText xml:space="preserve"> 13</w:delText>
                </w:r>
                <w:r w:rsidDel="00201166">
                  <w:delText xml:space="preserve"> </w:delText>
                </w:r>
                <w:r w:rsidRPr="00D66C17" w:rsidDel="00201166">
                  <w:delText>707</w:delText>
                </w:r>
                <w:r w:rsidDel="00201166">
                  <w:delText xml:space="preserve"> </w:delText>
                </w:r>
                <w:r w:rsidRPr="00D66C17" w:rsidDel="00201166">
                  <w:delText xml:space="preserve">543   </w:delText>
                </w:r>
              </w:del>
            </w:ins>
            <w:del w:id="12441" w:author="Houyem Rais" w:date="2024-02-22T14:46:00Z">
              <w:r w:rsidDel="00201166">
                <w:rPr>
                  <w:rFonts w:ascii="Calibri" w:hAnsi="Calibri" w:cs="Calibri"/>
                  <w:color w:val="000000"/>
                </w:rPr>
                <w:delText>13 707 543</w:delText>
              </w:r>
            </w:del>
          </w:p>
        </w:tc>
        <w:tc>
          <w:tcPr>
            <w:tcW w:w="1249" w:type="dxa"/>
            <w:shd w:val="clear" w:color="auto" w:fill="FFFFFF" w:themeFill="background1"/>
            <w:tcPrChange w:id="12442" w:author="Mohamed Amine Sdiri" w:date="2023-11-29T10:01:00Z">
              <w:tcPr>
                <w:tcW w:w="1249" w:type="dxa"/>
                <w:gridSpan w:val="2"/>
                <w:shd w:val="clear" w:color="auto" w:fill="FFFFFF" w:themeFill="background1"/>
                <w:vAlign w:val="center"/>
              </w:tcPr>
            </w:tcPrChange>
          </w:tcPr>
          <w:p w14:paraId="2D6560A4" w14:textId="6F777030" w:rsidR="00621175" w:rsidDel="00201166" w:rsidRDefault="00621175" w:rsidP="00D62BC5">
            <w:pPr>
              <w:spacing w:before="0" w:after="160"/>
              <w:jc w:val="left"/>
              <w:rPr>
                <w:del w:id="12443" w:author="Houyem Rais" w:date="2024-02-22T14:46:00Z"/>
                <w:rFonts w:ascii="Calibri" w:hAnsi="Calibri" w:cs="Calibri"/>
                <w:color w:val="000000"/>
              </w:rPr>
              <w:pPrChange w:id="12444" w:author="Houyem Rais" w:date="2024-02-22T14:49:00Z">
                <w:pPr>
                  <w:spacing w:before="20" w:after="40"/>
                  <w:jc w:val="right"/>
                </w:pPr>
              </w:pPrChange>
            </w:pPr>
            <w:ins w:id="12445" w:author="Mohamed Amine Sdiri" w:date="2023-11-29T10:01:00Z">
              <w:del w:id="12446" w:author="Houyem Rais" w:date="2024-02-22T14:46:00Z">
                <w:r w:rsidRPr="00D66C17" w:rsidDel="00201166">
                  <w:delText xml:space="preserve"> 14</w:delText>
                </w:r>
                <w:r w:rsidDel="00201166">
                  <w:delText xml:space="preserve"> </w:delText>
                </w:r>
                <w:r w:rsidRPr="00D66C17" w:rsidDel="00201166">
                  <w:delText>033</w:delText>
                </w:r>
                <w:r w:rsidDel="00201166">
                  <w:delText xml:space="preserve"> </w:delText>
                </w:r>
                <w:r w:rsidRPr="00D66C17" w:rsidDel="00201166">
                  <w:delText xml:space="preserve">543   </w:delText>
                </w:r>
              </w:del>
            </w:ins>
            <w:del w:id="12447" w:author="Houyem Rais" w:date="2024-02-22T14:46:00Z">
              <w:r w:rsidRPr="00C65957" w:rsidDel="00201166">
                <w:rPr>
                  <w:rFonts w:ascii="Calibri" w:hAnsi="Calibri" w:cs="Calibri"/>
                  <w:color w:val="000000"/>
                </w:rPr>
                <w:delText>13</w:delText>
              </w:r>
              <w:r w:rsidDel="00201166">
                <w:rPr>
                  <w:rFonts w:ascii="Calibri" w:hAnsi="Calibri" w:cs="Calibri"/>
                  <w:color w:val="000000"/>
                </w:rPr>
                <w:delText xml:space="preserve"> </w:delText>
              </w:r>
              <w:r w:rsidRPr="00C65957" w:rsidDel="00201166">
                <w:rPr>
                  <w:rFonts w:ascii="Calibri" w:hAnsi="Calibri" w:cs="Calibri"/>
                  <w:color w:val="000000"/>
                </w:rPr>
                <w:delText>935</w:delText>
              </w:r>
              <w:r w:rsidDel="00201166">
                <w:rPr>
                  <w:rFonts w:ascii="Calibri" w:hAnsi="Calibri" w:cs="Calibri"/>
                  <w:color w:val="000000"/>
                </w:rPr>
                <w:delText xml:space="preserve"> </w:delText>
              </w:r>
              <w:r w:rsidRPr="00C65957" w:rsidDel="00201166">
                <w:rPr>
                  <w:rFonts w:ascii="Calibri" w:hAnsi="Calibri" w:cs="Calibri"/>
                  <w:color w:val="000000"/>
                </w:rPr>
                <w:delText>743</w:delText>
              </w:r>
              <w:r w:rsidDel="00201166">
                <w:rPr>
                  <w:rFonts w:ascii="Calibri" w:hAnsi="Calibri" w:cs="Calibri"/>
                  <w:color w:val="000000"/>
                </w:rPr>
                <w:delText xml:space="preserve"> </w:delText>
              </w:r>
            </w:del>
          </w:p>
        </w:tc>
      </w:tr>
      <w:tr w:rsidR="00621175" w:rsidRPr="00343F01" w:rsidDel="00201166" w14:paraId="0646E4F1" w14:textId="5F7EADCE" w:rsidTr="006E2A46">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448" w:author="Mohamed Amine Sdiri" w:date="2023-11-29T10:01:00Z">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50"/>
          <w:del w:id="12449" w:author="Houyem Rais" w:date="2024-02-22T14:46:00Z"/>
          <w:trPrChange w:id="12450" w:author="Mohamed Amine Sdiri" w:date="2023-11-29T10:01:00Z">
            <w:trPr>
              <w:gridBefore w:val="1"/>
              <w:trHeight w:val="50"/>
            </w:trPr>
          </w:trPrChange>
        </w:trPr>
        <w:tc>
          <w:tcPr>
            <w:tcW w:w="1591" w:type="dxa"/>
            <w:shd w:val="clear" w:color="auto" w:fill="FFFFFF" w:themeFill="background1"/>
            <w:tcPrChange w:id="12451" w:author="Mohamed Amine Sdiri" w:date="2023-11-29T10:01:00Z">
              <w:tcPr>
                <w:tcW w:w="1591" w:type="dxa"/>
                <w:gridSpan w:val="2"/>
                <w:shd w:val="clear" w:color="auto" w:fill="FFFFFF" w:themeFill="background1"/>
              </w:tcPr>
            </w:tcPrChange>
          </w:tcPr>
          <w:p w14:paraId="40238C26" w14:textId="5CAD25E8" w:rsidR="00621175" w:rsidRPr="00343F01" w:rsidDel="00201166" w:rsidRDefault="00621175" w:rsidP="00D62BC5">
            <w:pPr>
              <w:spacing w:before="0" w:after="160"/>
              <w:jc w:val="left"/>
              <w:rPr>
                <w:del w:id="12452" w:author="Houyem Rais" w:date="2024-02-22T14:46:00Z"/>
                <w:rFonts w:eastAsia="Times New Roman" w:cstheme="minorHAnsi"/>
                <w:color w:val="000000"/>
                <w:sz w:val="20"/>
                <w:szCs w:val="20"/>
                <w:lang w:eastAsia="fr-FR"/>
              </w:rPr>
              <w:pPrChange w:id="12453" w:author="Houyem Rais" w:date="2024-02-22T14:49:00Z">
                <w:pPr>
                  <w:spacing w:before="20" w:after="40"/>
                  <w:jc w:val="left"/>
                </w:pPr>
              </w:pPrChange>
            </w:pPr>
            <w:del w:id="12454" w:author="Houyem Rais" w:date="2024-02-22T14:46:00Z">
              <w:r w:rsidRPr="00343F01" w:rsidDel="00201166">
                <w:rPr>
                  <w:sz w:val="20"/>
                  <w:szCs w:val="20"/>
                </w:rPr>
                <w:delText xml:space="preserve">Lot contractuel B </w:delText>
              </w:r>
            </w:del>
          </w:p>
        </w:tc>
        <w:tc>
          <w:tcPr>
            <w:tcW w:w="1953" w:type="dxa"/>
            <w:shd w:val="clear" w:color="auto" w:fill="FFFFFF" w:themeFill="background1"/>
            <w:tcPrChange w:id="12455" w:author="Mohamed Amine Sdiri" w:date="2023-11-29T10:01:00Z">
              <w:tcPr>
                <w:tcW w:w="1953" w:type="dxa"/>
                <w:gridSpan w:val="2"/>
                <w:shd w:val="clear" w:color="auto" w:fill="FFFFFF" w:themeFill="background1"/>
                <w:vAlign w:val="bottom"/>
              </w:tcPr>
            </w:tcPrChange>
          </w:tcPr>
          <w:p w14:paraId="2EC45FED" w14:textId="39764129" w:rsidR="00621175" w:rsidRPr="00343F01" w:rsidDel="00201166" w:rsidRDefault="00621175" w:rsidP="00D62BC5">
            <w:pPr>
              <w:spacing w:before="0" w:after="160"/>
              <w:jc w:val="left"/>
              <w:rPr>
                <w:del w:id="12456" w:author="Houyem Rais" w:date="2024-02-22T14:46:00Z"/>
                <w:rFonts w:eastAsia="Times New Roman" w:cstheme="minorHAnsi"/>
                <w:color w:val="000000"/>
                <w:sz w:val="20"/>
                <w:szCs w:val="20"/>
                <w:lang w:eastAsia="fr-FR"/>
              </w:rPr>
              <w:pPrChange w:id="12457" w:author="Houyem Rais" w:date="2024-02-22T14:49:00Z">
                <w:pPr>
                  <w:spacing w:before="20" w:after="40"/>
                  <w:jc w:val="center"/>
                </w:pPr>
              </w:pPrChange>
            </w:pPr>
            <w:ins w:id="12458" w:author="Mohamed Amine Sdiri" w:date="2023-11-29T09:58:00Z">
              <w:del w:id="12459" w:author="Houyem Rais" w:date="2024-02-22T14:46:00Z">
                <w:r w:rsidRPr="006F7A9B" w:rsidDel="00201166">
                  <w:delText xml:space="preserve"> 108</w:delText>
                </w:r>
              </w:del>
            </w:ins>
            <w:ins w:id="12460" w:author="Mohamed Amine Sdiri" w:date="2023-11-29T09:59:00Z">
              <w:del w:id="12461" w:author="Houyem Rais" w:date="2024-02-22T14:46:00Z">
                <w:r w:rsidDel="00201166">
                  <w:delText xml:space="preserve"> </w:delText>
                </w:r>
              </w:del>
            </w:ins>
            <w:ins w:id="12462" w:author="Mohamed Amine Sdiri" w:date="2023-11-29T09:58:00Z">
              <w:del w:id="12463" w:author="Houyem Rais" w:date="2024-02-22T14:46:00Z">
                <w:r w:rsidRPr="006F7A9B" w:rsidDel="00201166">
                  <w:delText xml:space="preserve">500   </w:delText>
                </w:r>
              </w:del>
            </w:ins>
            <w:del w:id="12464" w:author="Houyem Rais" w:date="2024-02-22T14:46:00Z">
              <w:r w:rsidRPr="00343F01" w:rsidDel="00201166">
                <w:rPr>
                  <w:rFonts w:ascii="Calibri" w:hAnsi="Calibri" w:cs="Calibri"/>
                  <w:color w:val="000000"/>
                  <w:sz w:val="20"/>
                  <w:szCs w:val="20"/>
                </w:rPr>
                <w:delText>108 500</w:delText>
              </w:r>
              <w:r w:rsidDel="00201166">
                <w:rPr>
                  <w:rFonts w:ascii="Calibri" w:hAnsi="Calibri" w:cs="Calibri"/>
                  <w:color w:val="000000"/>
                  <w:sz w:val="20"/>
                  <w:szCs w:val="20"/>
                </w:rPr>
                <w:delText xml:space="preserve"> </w:delText>
              </w:r>
            </w:del>
          </w:p>
        </w:tc>
        <w:tc>
          <w:tcPr>
            <w:tcW w:w="1418" w:type="dxa"/>
            <w:shd w:val="clear" w:color="auto" w:fill="FFFFFF" w:themeFill="background1"/>
            <w:noWrap/>
            <w:tcPrChange w:id="12465" w:author="Mohamed Amine Sdiri" w:date="2023-11-29T10:01:00Z">
              <w:tcPr>
                <w:tcW w:w="1418" w:type="dxa"/>
                <w:gridSpan w:val="2"/>
                <w:shd w:val="clear" w:color="auto" w:fill="FFFFFF" w:themeFill="background1"/>
                <w:noWrap/>
              </w:tcPr>
            </w:tcPrChange>
          </w:tcPr>
          <w:p w14:paraId="3EA0E3EF" w14:textId="50E54A01" w:rsidR="00621175" w:rsidRPr="00343F01" w:rsidDel="00201166" w:rsidRDefault="00621175" w:rsidP="00D62BC5">
            <w:pPr>
              <w:spacing w:before="0" w:after="160"/>
              <w:jc w:val="left"/>
              <w:rPr>
                <w:del w:id="12466" w:author="Houyem Rais" w:date="2024-02-22T14:46:00Z"/>
                <w:rFonts w:eastAsia="Times New Roman" w:cstheme="minorHAnsi"/>
                <w:b/>
                <w:bCs/>
                <w:color w:val="000000"/>
                <w:sz w:val="20"/>
                <w:szCs w:val="20"/>
                <w:lang w:eastAsia="fr-FR"/>
              </w:rPr>
              <w:pPrChange w:id="12467" w:author="Houyem Rais" w:date="2024-02-22T14:49:00Z">
                <w:pPr>
                  <w:spacing w:before="20" w:after="40"/>
                  <w:jc w:val="center"/>
                </w:pPr>
              </w:pPrChange>
            </w:pPr>
            <w:ins w:id="12468" w:author="Mohamed Amine Sdiri" w:date="2023-11-29T09:59:00Z">
              <w:del w:id="12469" w:author="Houyem Rais" w:date="2024-02-22T14:46:00Z">
                <w:r w:rsidRPr="006F7A9B" w:rsidDel="00201166">
                  <w:delText xml:space="preserve"> 108</w:delText>
                </w:r>
                <w:r w:rsidDel="00201166">
                  <w:delText xml:space="preserve"> </w:delText>
                </w:r>
                <w:r w:rsidRPr="006F7A9B" w:rsidDel="00201166">
                  <w:delText xml:space="preserve">500   </w:delText>
                </w:r>
              </w:del>
            </w:ins>
            <w:del w:id="12470" w:author="Houyem Rais" w:date="2024-02-22T14:46:00Z">
              <w:r w:rsidRPr="00343F01" w:rsidDel="00201166">
                <w:rPr>
                  <w:sz w:val="20"/>
                  <w:szCs w:val="20"/>
                </w:rPr>
                <w:delText xml:space="preserve"> 43 400</w:delText>
              </w:r>
              <w:r w:rsidDel="00201166">
                <w:rPr>
                  <w:sz w:val="20"/>
                  <w:szCs w:val="20"/>
                </w:rPr>
                <w:delText xml:space="preserve"> </w:delText>
              </w:r>
            </w:del>
          </w:p>
        </w:tc>
        <w:tc>
          <w:tcPr>
            <w:tcW w:w="1302" w:type="dxa"/>
            <w:shd w:val="clear" w:color="auto" w:fill="FFFFFF" w:themeFill="background1"/>
            <w:tcPrChange w:id="12471" w:author="Mohamed Amine Sdiri" w:date="2023-11-29T10:01:00Z">
              <w:tcPr>
                <w:tcW w:w="1302" w:type="dxa"/>
                <w:gridSpan w:val="2"/>
                <w:shd w:val="clear" w:color="auto" w:fill="FFFFFF" w:themeFill="background1"/>
              </w:tcPr>
            </w:tcPrChange>
          </w:tcPr>
          <w:p w14:paraId="3D5523B0" w14:textId="1FB1384E" w:rsidR="00621175" w:rsidRPr="00343F01" w:rsidDel="00201166" w:rsidRDefault="00621175" w:rsidP="00D62BC5">
            <w:pPr>
              <w:spacing w:before="0" w:after="160"/>
              <w:jc w:val="left"/>
              <w:rPr>
                <w:del w:id="12472" w:author="Houyem Rais" w:date="2024-02-22T14:46:00Z"/>
                <w:sz w:val="20"/>
                <w:szCs w:val="20"/>
              </w:rPr>
              <w:pPrChange w:id="12473" w:author="Houyem Rais" w:date="2024-02-22T14:49:00Z">
                <w:pPr>
                  <w:spacing w:before="20" w:after="40"/>
                  <w:jc w:val="center"/>
                </w:pPr>
              </w:pPrChange>
            </w:pPr>
            <w:ins w:id="12474" w:author="Mohamed Amine Sdiri" w:date="2023-11-29T09:58:00Z">
              <w:del w:id="12475" w:author="Houyem Rais" w:date="2024-02-22T14:46:00Z">
                <w:r w:rsidRPr="006F7A9B" w:rsidDel="00201166">
                  <w:delText xml:space="preserve"> 217</w:delText>
                </w:r>
              </w:del>
            </w:ins>
            <w:ins w:id="12476" w:author="Mohamed Amine Sdiri" w:date="2023-11-29T09:59:00Z">
              <w:del w:id="12477" w:author="Houyem Rais" w:date="2024-02-22T14:46:00Z">
                <w:r w:rsidDel="00201166">
                  <w:delText xml:space="preserve"> </w:delText>
                </w:r>
              </w:del>
            </w:ins>
            <w:ins w:id="12478" w:author="Mohamed Amine Sdiri" w:date="2023-11-29T09:58:00Z">
              <w:del w:id="12479" w:author="Houyem Rais" w:date="2024-02-22T14:46:00Z">
                <w:r w:rsidRPr="006F7A9B" w:rsidDel="00201166">
                  <w:delText xml:space="preserve">000   </w:delText>
                </w:r>
              </w:del>
            </w:ins>
            <w:del w:id="12480" w:author="Houyem Rais" w:date="2024-02-22T14:46:00Z">
              <w:r w:rsidRPr="00343F01" w:rsidDel="00201166">
                <w:rPr>
                  <w:sz w:val="20"/>
                  <w:szCs w:val="20"/>
                </w:rPr>
                <w:delText xml:space="preserve"> 151 900</w:delText>
              </w:r>
              <w:r w:rsidDel="00201166">
                <w:rPr>
                  <w:sz w:val="20"/>
                  <w:szCs w:val="20"/>
                </w:rPr>
                <w:delText xml:space="preserve"> </w:delText>
              </w:r>
            </w:del>
          </w:p>
        </w:tc>
        <w:tc>
          <w:tcPr>
            <w:tcW w:w="1249" w:type="dxa"/>
            <w:shd w:val="clear" w:color="auto" w:fill="FFFFFF" w:themeFill="background1"/>
            <w:tcPrChange w:id="12481" w:author="Mohamed Amine Sdiri" w:date="2023-11-29T10:01:00Z">
              <w:tcPr>
                <w:tcW w:w="1249" w:type="dxa"/>
                <w:gridSpan w:val="2"/>
                <w:shd w:val="clear" w:color="auto" w:fill="FFFFFF" w:themeFill="background1"/>
                <w:vAlign w:val="center"/>
              </w:tcPr>
            </w:tcPrChange>
          </w:tcPr>
          <w:p w14:paraId="533FF047" w14:textId="63CD03DD" w:rsidR="00621175" w:rsidRPr="00343F01" w:rsidDel="00201166" w:rsidRDefault="00621175" w:rsidP="00D62BC5">
            <w:pPr>
              <w:spacing w:before="0" w:after="160"/>
              <w:jc w:val="left"/>
              <w:rPr>
                <w:del w:id="12482" w:author="Houyem Rais" w:date="2024-02-22T14:46:00Z"/>
                <w:sz w:val="20"/>
                <w:szCs w:val="20"/>
              </w:rPr>
              <w:pPrChange w:id="12483" w:author="Houyem Rais" w:date="2024-02-22T14:49:00Z">
                <w:pPr>
                  <w:spacing w:before="20" w:after="40"/>
                  <w:jc w:val="center"/>
                </w:pPr>
              </w:pPrChange>
            </w:pPr>
            <w:ins w:id="12484" w:author="Mohamed Amine Sdiri" w:date="2023-11-29T10:01:00Z">
              <w:del w:id="12485" w:author="Houyem Rais" w:date="2024-02-22T14:46:00Z">
                <w:r w:rsidRPr="00D66C17" w:rsidDel="00201166">
                  <w:delText xml:space="preserve"> 13</w:delText>
                </w:r>
                <w:r w:rsidDel="00201166">
                  <w:delText xml:space="preserve"> </w:delText>
                </w:r>
                <w:r w:rsidRPr="00D66C17" w:rsidDel="00201166">
                  <w:delText>443</w:delText>
                </w:r>
                <w:r w:rsidDel="00201166">
                  <w:delText xml:space="preserve"> </w:delText>
                </w:r>
                <w:r w:rsidRPr="00D66C17" w:rsidDel="00201166">
                  <w:delText xml:space="preserve">338   </w:delText>
                </w:r>
              </w:del>
            </w:ins>
            <w:del w:id="12486" w:author="Houyem Rais" w:date="2024-02-22T14:46:00Z">
              <w:r w:rsidDel="00201166">
                <w:rPr>
                  <w:rFonts w:ascii="Calibri" w:hAnsi="Calibri" w:cs="Calibri"/>
                  <w:color w:val="000000"/>
                </w:rPr>
                <w:delText>13 443 338</w:delText>
              </w:r>
            </w:del>
          </w:p>
        </w:tc>
        <w:tc>
          <w:tcPr>
            <w:tcW w:w="1249" w:type="dxa"/>
            <w:shd w:val="clear" w:color="auto" w:fill="FFFFFF" w:themeFill="background1"/>
            <w:tcPrChange w:id="12487" w:author="Mohamed Amine Sdiri" w:date="2023-11-29T10:01:00Z">
              <w:tcPr>
                <w:tcW w:w="1249" w:type="dxa"/>
                <w:gridSpan w:val="2"/>
                <w:shd w:val="clear" w:color="auto" w:fill="FFFFFF" w:themeFill="background1"/>
                <w:vAlign w:val="center"/>
              </w:tcPr>
            </w:tcPrChange>
          </w:tcPr>
          <w:p w14:paraId="11D8CE82" w14:textId="041CCA04" w:rsidR="00621175" w:rsidDel="00201166" w:rsidRDefault="00621175" w:rsidP="00D62BC5">
            <w:pPr>
              <w:spacing w:before="0" w:after="160"/>
              <w:jc w:val="left"/>
              <w:rPr>
                <w:del w:id="12488" w:author="Houyem Rais" w:date="2024-02-22T14:46:00Z"/>
                <w:rFonts w:ascii="Calibri" w:hAnsi="Calibri" w:cs="Calibri"/>
                <w:color w:val="000000"/>
              </w:rPr>
              <w:pPrChange w:id="12489" w:author="Houyem Rais" w:date="2024-02-22T14:49:00Z">
                <w:pPr>
                  <w:spacing w:before="20" w:after="40"/>
                  <w:jc w:val="right"/>
                </w:pPr>
              </w:pPrChange>
            </w:pPr>
            <w:ins w:id="12490" w:author="Mohamed Amine Sdiri" w:date="2023-11-29T10:01:00Z">
              <w:del w:id="12491" w:author="Houyem Rais" w:date="2024-02-22T14:46:00Z">
                <w:r w:rsidRPr="00D66C17" w:rsidDel="00201166">
                  <w:delText xml:space="preserve"> 13</w:delText>
                </w:r>
                <w:r w:rsidDel="00201166">
                  <w:delText xml:space="preserve"> </w:delText>
                </w:r>
                <w:r w:rsidRPr="00D66C17" w:rsidDel="00201166">
                  <w:delText>660</w:delText>
                </w:r>
                <w:r w:rsidDel="00201166">
                  <w:delText xml:space="preserve"> </w:delText>
                </w:r>
                <w:r w:rsidRPr="00D66C17" w:rsidDel="00201166">
                  <w:delText xml:space="preserve">338   </w:delText>
                </w:r>
              </w:del>
            </w:ins>
            <w:del w:id="12492" w:author="Houyem Rais" w:date="2024-02-22T14:46:00Z">
              <w:r w:rsidRPr="00C65957" w:rsidDel="00201166">
                <w:rPr>
                  <w:rFonts w:ascii="Calibri" w:hAnsi="Calibri" w:cs="Calibri"/>
                  <w:color w:val="000000"/>
                </w:rPr>
                <w:delText>13</w:delText>
              </w:r>
              <w:r w:rsidDel="00201166">
                <w:rPr>
                  <w:rFonts w:ascii="Calibri" w:hAnsi="Calibri" w:cs="Calibri"/>
                  <w:color w:val="000000"/>
                </w:rPr>
                <w:delText xml:space="preserve"> </w:delText>
              </w:r>
              <w:r w:rsidRPr="00C65957" w:rsidDel="00201166">
                <w:rPr>
                  <w:rFonts w:ascii="Calibri" w:hAnsi="Calibri" w:cs="Calibri"/>
                  <w:color w:val="000000"/>
                </w:rPr>
                <w:delText>595</w:delText>
              </w:r>
              <w:r w:rsidDel="00201166">
                <w:rPr>
                  <w:rFonts w:ascii="Calibri" w:hAnsi="Calibri" w:cs="Calibri"/>
                  <w:color w:val="000000"/>
                </w:rPr>
                <w:delText xml:space="preserve"> </w:delText>
              </w:r>
              <w:r w:rsidRPr="00C65957" w:rsidDel="00201166">
                <w:rPr>
                  <w:rFonts w:ascii="Calibri" w:hAnsi="Calibri" w:cs="Calibri"/>
                  <w:color w:val="000000"/>
                </w:rPr>
                <w:delText>238</w:delText>
              </w:r>
              <w:r w:rsidDel="00201166">
                <w:rPr>
                  <w:rFonts w:ascii="Calibri" w:hAnsi="Calibri" w:cs="Calibri"/>
                  <w:color w:val="000000"/>
                </w:rPr>
                <w:delText xml:space="preserve"> </w:delText>
              </w:r>
            </w:del>
          </w:p>
        </w:tc>
      </w:tr>
      <w:tr w:rsidR="00621175" w:rsidRPr="00343F01" w:rsidDel="00201166" w14:paraId="0D807F42" w14:textId="5F9C5C38" w:rsidTr="006E2A46">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493" w:author="Mohamed Amine Sdiri" w:date="2023-11-29T10:01:00Z">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50"/>
          <w:del w:id="12494" w:author="Houyem Rais" w:date="2024-02-22T14:46:00Z"/>
          <w:trPrChange w:id="12495" w:author="Mohamed Amine Sdiri" w:date="2023-11-29T10:01:00Z">
            <w:trPr>
              <w:gridBefore w:val="1"/>
              <w:trHeight w:val="50"/>
            </w:trPr>
          </w:trPrChange>
        </w:trPr>
        <w:tc>
          <w:tcPr>
            <w:tcW w:w="1591" w:type="dxa"/>
            <w:shd w:val="clear" w:color="auto" w:fill="FFFFFF" w:themeFill="background1"/>
            <w:tcPrChange w:id="12496" w:author="Mohamed Amine Sdiri" w:date="2023-11-29T10:01:00Z">
              <w:tcPr>
                <w:tcW w:w="1591" w:type="dxa"/>
                <w:gridSpan w:val="2"/>
                <w:shd w:val="clear" w:color="auto" w:fill="FFFFFF" w:themeFill="background1"/>
              </w:tcPr>
            </w:tcPrChange>
          </w:tcPr>
          <w:p w14:paraId="0E05D8B2" w14:textId="0AE36762" w:rsidR="00621175" w:rsidRPr="00343F01" w:rsidDel="00201166" w:rsidRDefault="00621175" w:rsidP="00D62BC5">
            <w:pPr>
              <w:spacing w:before="0" w:after="160"/>
              <w:jc w:val="left"/>
              <w:rPr>
                <w:del w:id="12497" w:author="Houyem Rais" w:date="2024-02-22T14:46:00Z"/>
                <w:rFonts w:eastAsia="Times New Roman" w:cstheme="minorHAnsi"/>
                <w:color w:val="000000"/>
                <w:sz w:val="20"/>
                <w:szCs w:val="20"/>
                <w:lang w:eastAsia="fr-FR"/>
              </w:rPr>
              <w:pPrChange w:id="12498" w:author="Houyem Rais" w:date="2024-02-22T14:49:00Z">
                <w:pPr>
                  <w:spacing w:before="20" w:after="40"/>
                  <w:jc w:val="left"/>
                </w:pPr>
              </w:pPrChange>
            </w:pPr>
            <w:del w:id="12499" w:author="Houyem Rais" w:date="2024-02-22T14:46:00Z">
              <w:r w:rsidRPr="00343F01" w:rsidDel="00201166">
                <w:rPr>
                  <w:sz w:val="20"/>
                  <w:szCs w:val="20"/>
                </w:rPr>
                <w:delText xml:space="preserve">Lot contractuel C </w:delText>
              </w:r>
            </w:del>
          </w:p>
        </w:tc>
        <w:tc>
          <w:tcPr>
            <w:tcW w:w="1953" w:type="dxa"/>
            <w:shd w:val="clear" w:color="auto" w:fill="FFFFFF" w:themeFill="background1"/>
            <w:tcPrChange w:id="12500" w:author="Mohamed Amine Sdiri" w:date="2023-11-29T10:01:00Z">
              <w:tcPr>
                <w:tcW w:w="1953" w:type="dxa"/>
                <w:gridSpan w:val="2"/>
                <w:shd w:val="clear" w:color="auto" w:fill="FFFFFF" w:themeFill="background1"/>
                <w:vAlign w:val="bottom"/>
              </w:tcPr>
            </w:tcPrChange>
          </w:tcPr>
          <w:p w14:paraId="1156DC30" w14:textId="159C2124" w:rsidR="00621175" w:rsidRPr="00343F01" w:rsidDel="00201166" w:rsidRDefault="00621175" w:rsidP="00D62BC5">
            <w:pPr>
              <w:spacing w:before="0" w:after="160"/>
              <w:jc w:val="left"/>
              <w:rPr>
                <w:del w:id="12501" w:author="Houyem Rais" w:date="2024-02-22T14:46:00Z"/>
                <w:rFonts w:eastAsia="Times New Roman" w:cstheme="minorHAnsi"/>
                <w:color w:val="000000"/>
                <w:sz w:val="20"/>
                <w:szCs w:val="20"/>
                <w:lang w:eastAsia="fr-FR"/>
              </w:rPr>
              <w:pPrChange w:id="12502" w:author="Houyem Rais" w:date="2024-02-22T14:49:00Z">
                <w:pPr>
                  <w:spacing w:before="20" w:after="40"/>
                  <w:jc w:val="center"/>
                </w:pPr>
              </w:pPrChange>
            </w:pPr>
            <w:ins w:id="12503" w:author="Mohamed Amine Sdiri" w:date="2023-11-29T09:58:00Z">
              <w:del w:id="12504" w:author="Houyem Rais" w:date="2024-02-22T14:46:00Z">
                <w:r w:rsidRPr="006F7A9B" w:rsidDel="00201166">
                  <w:delText xml:space="preserve"> 108</w:delText>
                </w:r>
              </w:del>
            </w:ins>
            <w:ins w:id="12505" w:author="Mohamed Amine Sdiri" w:date="2023-11-29T09:59:00Z">
              <w:del w:id="12506" w:author="Houyem Rais" w:date="2024-02-22T14:46:00Z">
                <w:r w:rsidDel="00201166">
                  <w:delText xml:space="preserve"> </w:delText>
                </w:r>
              </w:del>
            </w:ins>
            <w:ins w:id="12507" w:author="Mohamed Amine Sdiri" w:date="2023-11-29T09:58:00Z">
              <w:del w:id="12508" w:author="Houyem Rais" w:date="2024-02-22T14:46:00Z">
                <w:r w:rsidRPr="006F7A9B" w:rsidDel="00201166">
                  <w:delText xml:space="preserve">500   </w:delText>
                </w:r>
              </w:del>
            </w:ins>
            <w:del w:id="12509" w:author="Houyem Rais" w:date="2024-02-22T14:46:00Z">
              <w:r w:rsidRPr="00343F01" w:rsidDel="00201166">
                <w:rPr>
                  <w:rFonts w:ascii="Calibri" w:hAnsi="Calibri" w:cs="Calibri"/>
                  <w:color w:val="000000"/>
                  <w:sz w:val="20"/>
                  <w:szCs w:val="20"/>
                </w:rPr>
                <w:delText>108 500</w:delText>
              </w:r>
              <w:r w:rsidDel="00201166">
                <w:rPr>
                  <w:rFonts w:ascii="Calibri" w:hAnsi="Calibri" w:cs="Calibri"/>
                  <w:color w:val="000000"/>
                  <w:sz w:val="20"/>
                  <w:szCs w:val="20"/>
                </w:rPr>
                <w:delText xml:space="preserve"> </w:delText>
              </w:r>
            </w:del>
          </w:p>
        </w:tc>
        <w:tc>
          <w:tcPr>
            <w:tcW w:w="1418" w:type="dxa"/>
            <w:shd w:val="clear" w:color="auto" w:fill="FFFFFF" w:themeFill="background1"/>
            <w:noWrap/>
            <w:tcPrChange w:id="12510" w:author="Mohamed Amine Sdiri" w:date="2023-11-29T10:01:00Z">
              <w:tcPr>
                <w:tcW w:w="1418" w:type="dxa"/>
                <w:gridSpan w:val="2"/>
                <w:shd w:val="clear" w:color="auto" w:fill="FFFFFF" w:themeFill="background1"/>
                <w:noWrap/>
              </w:tcPr>
            </w:tcPrChange>
          </w:tcPr>
          <w:p w14:paraId="4C49E7C4" w14:textId="3668559A" w:rsidR="00621175" w:rsidRPr="00343F01" w:rsidDel="00201166" w:rsidRDefault="00621175" w:rsidP="00D62BC5">
            <w:pPr>
              <w:spacing w:before="0" w:after="160"/>
              <w:jc w:val="left"/>
              <w:rPr>
                <w:del w:id="12511" w:author="Houyem Rais" w:date="2024-02-22T14:46:00Z"/>
                <w:rFonts w:eastAsia="Times New Roman" w:cstheme="minorHAnsi"/>
                <w:b/>
                <w:bCs/>
                <w:color w:val="000000"/>
                <w:sz w:val="20"/>
                <w:szCs w:val="20"/>
                <w:lang w:eastAsia="fr-FR"/>
              </w:rPr>
              <w:pPrChange w:id="12512" w:author="Houyem Rais" w:date="2024-02-22T14:49:00Z">
                <w:pPr>
                  <w:spacing w:before="20" w:after="40"/>
                  <w:jc w:val="center"/>
                </w:pPr>
              </w:pPrChange>
            </w:pPr>
            <w:ins w:id="12513" w:author="Mohamed Amine Sdiri" w:date="2023-11-29T09:59:00Z">
              <w:del w:id="12514" w:author="Houyem Rais" w:date="2024-02-22T14:46:00Z">
                <w:r w:rsidRPr="006F7A9B" w:rsidDel="00201166">
                  <w:delText xml:space="preserve"> 108</w:delText>
                </w:r>
                <w:r w:rsidDel="00201166">
                  <w:delText xml:space="preserve"> </w:delText>
                </w:r>
                <w:r w:rsidRPr="006F7A9B" w:rsidDel="00201166">
                  <w:delText xml:space="preserve">500   </w:delText>
                </w:r>
              </w:del>
            </w:ins>
            <w:del w:id="12515" w:author="Houyem Rais" w:date="2024-02-22T14:46:00Z">
              <w:r w:rsidRPr="00343F01" w:rsidDel="00201166">
                <w:rPr>
                  <w:sz w:val="20"/>
                  <w:szCs w:val="20"/>
                </w:rPr>
                <w:delText xml:space="preserve"> 43 400</w:delText>
              </w:r>
              <w:r w:rsidDel="00201166">
                <w:rPr>
                  <w:sz w:val="20"/>
                  <w:szCs w:val="20"/>
                </w:rPr>
                <w:delText xml:space="preserve"> </w:delText>
              </w:r>
            </w:del>
          </w:p>
        </w:tc>
        <w:tc>
          <w:tcPr>
            <w:tcW w:w="1302" w:type="dxa"/>
            <w:shd w:val="clear" w:color="auto" w:fill="FFFFFF" w:themeFill="background1"/>
            <w:tcPrChange w:id="12516" w:author="Mohamed Amine Sdiri" w:date="2023-11-29T10:01:00Z">
              <w:tcPr>
                <w:tcW w:w="1302" w:type="dxa"/>
                <w:gridSpan w:val="2"/>
                <w:shd w:val="clear" w:color="auto" w:fill="FFFFFF" w:themeFill="background1"/>
              </w:tcPr>
            </w:tcPrChange>
          </w:tcPr>
          <w:p w14:paraId="4A4D2B3C" w14:textId="6281E10F" w:rsidR="00621175" w:rsidRPr="00343F01" w:rsidDel="00201166" w:rsidRDefault="00621175" w:rsidP="00D62BC5">
            <w:pPr>
              <w:spacing w:before="0" w:after="160"/>
              <w:jc w:val="left"/>
              <w:rPr>
                <w:del w:id="12517" w:author="Houyem Rais" w:date="2024-02-22T14:46:00Z"/>
                <w:sz w:val="20"/>
                <w:szCs w:val="20"/>
              </w:rPr>
              <w:pPrChange w:id="12518" w:author="Houyem Rais" w:date="2024-02-22T14:49:00Z">
                <w:pPr>
                  <w:spacing w:before="20" w:after="40"/>
                  <w:jc w:val="center"/>
                </w:pPr>
              </w:pPrChange>
            </w:pPr>
            <w:ins w:id="12519" w:author="Mohamed Amine Sdiri" w:date="2023-11-29T09:58:00Z">
              <w:del w:id="12520" w:author="Houyem Rais" w:date="2024-02-22T14:46:00Z">
                <w:r w:rsidRPr="006F7A9B" w:rsidDel="00201166">
                  <w:delText xml:space="preserve"> 217</w:delText>
                </w:r>
              </w:del>
            </w:ins>
            <w:ins w:id="12521" w:author="Mohamed Amine Sdiri" w:date="2023-11-29T09:59:00Z">
              <w:del w:id="12522" w:author="Houyem Rais" w:date="2024-02-22T14:46:00Z">
                <w:r w:rsidDel="00201166">
                  <w:delText xml:space="preserve"> </w:delText>
                </w:r>
              </w:del>
            </w:ins>
            <w:ins w:id="12523" w:author="Mohamed Amine Sdiri" w:date="2023-11-29T09:58:00Z">
              <w:del w:id="12524" w:author="Houyem Rais" w:date="2024-02-22T14:46:00Z">
                <w:r w:rsidRPr="006F7A9B" w:rsidDel="00201166">
                  <w:delText xml:space="preserve">000   </w:delText>
                </w:r>
              </w:del>
            </w:ins>
            <w:del w:id="12525" w:author="Houyem Rais" w:date="2024-02-22T14:46:00Z">
              <w:r w:rsidRPr="00343F01" w:rsidDel="00201166">
                <w:rPr>
                  <w:sz w:val="20"/>
                  <w:szCs w:val="20"/>
                </w:rPr>
                <w:delText xml:space="preserve"> 151 900</w:delText>
              </w:r>
              <w:r w:rsidDel="00201166">
                <w:rPr>
                  <w:sz w:val="20"/>
                  <w:szCs w:val="20"/>
                </w:rPr>
                <w:delText xml:space="preserve"> </w:delText>
              </w:r>
            </w:del>
          </w:p>
        </w:tc>
        <w:tc>
          <w:tcPr>
            <w:tcW w:w="1249" w:type="dxa"/>
            <w:shd w:val="clear" w:color="auto" w:fill="FFFFFF" w:themeFill="background1"/>
            <w:tcPrChange w:id="12526" w:author="Mohamed Amine Sdiri" w:date="2023-11-29T10:01:00Z">
              <w:tcPr>
                <w:tcW w:w="1249" w:type="dxa"/>
                <w:gridSpan w:val="2"/>
                <w:shd w:val="clear" w:color="auto" w:fill="FFFFFF" w:themeFill="background1"/>
                <w:vAlign w:val="center"/>
              </w:tcPr>
            </w:tcPrChange>
          </w:tcPr>
          <w:p w14:paraId="39FE22CA" w14:textId="32AC2ECE" w:rsidR="00621175" w:rsidRPr="00343F01" w:rsidDel="00201166" w:rsidRDefault="00621175" w:rsidP="00D62BC5">
            <w:pPr>
              <w:spacing w:before="0" w:after="160"/>
              <w:jc w:val="left"/>
              <w:rPr>
                <w:del w:id="12527" w:author="Houyem Rais" w:date="2024-02-22T14:46:00Z"/>
                <w:sz w:val="20"/>
                <w:szCs w:val="20"/>
              </w:rPr>
              <w:pPrChange w:id="12528" w:author="Houyem Rais" w:date="2024-02-22T14:49:00Z">
                <w:pPr>
                  <w:spacing w:before="20" w:after="40"/>
                  <w:jc w:val="center"/>
                </w:pPr>
              </w:pPrChange>
            </w:pPr>
            <w:ins w:id="12529" w:author="Mohamed Amine Sdiri" w:date="2023-11-29T10:01:00Z">
              <w:del w:id="12530" w:author="Houyem Rais" w:date="2024-02-22T14:46:00Z">
                <w:r w:rsidRPr="00D66C17" w:rsidDel="00201166">
                  <w:delText xml:space="preserve"> 6</w:delText>
                </w:r>
                <w:r w:rsidDel="00201166">
                  <w:delText xml:space="preserve"> </w:delText>
                </w:r>
                <w:r w:rsidRPr="00D66C17" w:rsidDel="00201166">
                  <w:delText>387</w:delText>
                </w:r>
                <w:r w:rsidDel="00201166">
                  <w:delText xml:space="preserve"> </w:delText>
                </w:r>
                <w:r w:rsidRPr="00D66C17" w:rsidDel="00201166">
                  <w:delText xml:space="preserve">528   </w:delText>
                </w:r>
              </w:del>
            </w:ins>
            <w:del w:id="12531" w:author="Houyem Rais" w:date="2024-02-22T14:46:00Z">
              <w:r w:rsidDel="00201166">
                <w:rPr>
                  <w:rFonts w:ascii="Calibri" w:hAnsi="Calibri" w:cs="Calibri"/>
                  <w:color w:val="000000"/>
                </w:rPr>
                <w:delText>6 387 528</w:delText>
              </w:r>
            </w:del>
          </w:p>
        </w:tc>
        <w:tc>
          <w:tcPr>
            <w:tcW w:w="1249" w:type="dxa"/>
            <w:shd w:val="clear" w:color="auto" w:fill="FFFFFF" w:themeFill="background1"/>
            <w:tcPrChange w:id="12532" w:author="Mohamed Amine Sdiri" w:date="2023-11-29T10:01:00Z">
              <w:tcPr>
                <w:tcW w:w="1249" w:type="dxa"/>
                <w:gridSpan w:val="2"/>
                <w:shd w:val="clear" w:color="auto" w:fill="FFFFFF" w:themeFill="background1"/>
                <w:vAlign w:val="center"/>
              </w:tcPr>
            </w:tcPrChange>
          </w:tcPr>
          <w:p w14:paraId="0D3B1390" w14:textId="2E0A639D" w:rsidR="00621175" w:rsidDel="00201166" w:rsidRDefault="00621175" w:rsidP="00D62BC5">
            <w:pPr>
              <w:spacing w:before="0" w:after="160"/>
              <w:jc w:val="left"/>
              <w:rPr>
                <w:del w:id="12533" w:author="Houyem Rais" w:date="2024-02-22T14:46:00Z"/>
                <w:rFonts w:ascii="Calibri" w:hAnsi="Calibri" w:cs="Calibri"/>
                <w:color w:val="000000"/>
              </w:rPr>
              <w:pPrChange w:id="12534" w:author="Houyem Rais" w:date="2024-02-22T14:49:00Z">
                <w:pPr>
                  <w:spacing w:before="20" w:after="40"/>
                  <w:jc w:val="right"/>
                </w:pPr>
              </w:pPrChange>
            </w:pPr>
            <w:ins w:id="12535" w:author="Mohamed Amine Sdiri" w:date="2023-11-29T10:01:00Z">
              <w:del w:id="12536" w:author="Houyem Rais" w:date="2024-02-22T14:46:00Z">
                <w:r w:rsidRPr="00D66C17" w:rsidDel="00201166">
                  <w:delText xml:space="preserve"> 6</w:delText>
                </w:r>
                <w:r w:rsidDel="00201166">
                  <w:delText xml:space="preserve"> </w:delText>
                </w:r>
                <w:r w:rsidRPr="00D66C17" w:rsidDel="00201166">
                  <w:delText>604</w:delText>
                </w:r>
                <w:r w:rsidDel="00201166">
                  <w:delText xml:space="preserve"> </w:delText>
                </w:r>
                <w:r w:rsidRPr="00D66C17" w:rsidDel="00201166">
                  <w:delText xml:space="preserve">528   </w:delText>
                </w:r>
              </w:del>
            </w:ins>
            <w:del w:id="12537" w:author="Houyem Rais" w:date="2024-02-22T14:46:00Z">
              <w:r w:rsidRPr="00C65957" w:rsidDel="00201166">
                <w:rPr>
                  <w:rFonts w:ascii="Calibri" w:hAnsi="Calibri" w:cs="Calibri"/>
                  <w:color w:val="000000"/>
                </w:rPr>
                <w:delText>6</w:delText>
              </w:r>
              <w:r w:rsidDel="00201166">
                <w:rPr>
                  <w:rFonts w:ascii="Calibri" w:hAnsi="Calibri" w:cs="Calibri"/>
                  <w:color w:val="000000"/>
                </w:rPr>
                <w:delText xml:space="preserve"> </w:delText>
              </w:r>
              <w:r w:rsidRPr="00C65957" w:rsidDel="00201166">
                <w:rPr>
                  <w:rFonts w:ascii="Calibri" w:hAnsi="Calibri" w:cs="Calibri"/>
                  <w:color w:val="000000"/>
                </w:rPr>
                <w:delText>539</w:delText>
              </w:r>
              <w:r w:rsidDel="00201166">
                <w:rPr>
                  <w:rFonts w:ascii="Calibri" w:hAnsi="Calibri" w:cs="Calibri"/>
                  <w:color w:val="000000"/>
                </w:rPr>
                <w:delText xml:space="preserve"> </w:delText>
              </w:r>
              <w:r w:rsidRPr="00C65957" w:rsidDel="00201166">
                <w:rPr>
                  <w:rFonts w:ascii="Calibri" w:hAnsi="Calibri" w:cs="Calibri"/>
                  <w:color w:val="000000"/>
                </w:rPr>
                <w:delText>428</w:delText>
              </w:r>
              <w:r w:rsidDel="00201166">
                <w:rPr>
                  <w:rFonts w:ascii="Calibri" w:hAnsi="Calibri" w:cs="Calibri"/>
                  <w:color w:val="000000"/>
                </w:rPr>
                <w:delText xml:space="preserve"> </w:delText>
              </w:r>
            </w:del>
          </w:p>
        </w:tc>
      </w:tr>
      <w:tr w:rsidR="00621175" w:rsidRPr="00343F01" w:rsidDel="00201166" w14:paraId="5552FDB9" w14:textId="06C61391" w:rsidTr="006E2A46">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538" w:author="Mohamed Amine Sdiri" w:date="2023-11-29T10:01:00Z">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50"/>
          <w:del w:id="12539" w:author="Houyem Rais" w:date="2024-02-22T14:46:00Z"/>
          <w:trPrChange w:id="12540" w:author="Mohamed Amine Sdiri" w:date="2023-11-29T10:01:00Z">
            <w:trPr>
              <w:gridBefore w:val="1"/>
              <w:trHeight w:val="50"/>
            </w:trPr>
          </w:trPrChange>
        </w:trPr>
        <w:tc>
          <w:tcPr>
            <w:tcW w:w="1591" w:type="dxa"/>
            <w:shd w:val="clear" w:color="auto" w:fill="FFFFFF" w:themeFill="background1"/>
            <w:tcPrChange w:id="12541" w:author="Mohamed Amine Sdiri" w:date="2023-11-29T10:01:00Z">
              <w:tcPr>
                <w:tcW w:w="1591" w:type="dxa"/>
                <w:gridSpan w:val="2"/>
                <w:shd w:val="clear" w:color="auto" w:fill="FFFFFF" w:themeFill="background1"/>
              </w:tcPr>
            </w:tcPrChange>
          </w:tcPr>
          <w:p w14:paraId="5156DD90" w14:textId="4089E968" w:rsidR="00621175" w:rsidRPr="00343F01" w:rsidDel="00201166" w:rsidRDefault="00621175" w:rsidP="00D62BC5">
            <w:pPr>
              <w:spacing w:before="0" w:after="160"/>
              <w:jc w:val="left"/>
              <w:rPr>
                <w:del w:id="12542" w:author="Houyem Rais" w:date="2024-02-22T14:46:00Z"/>
                <w:rFonts w:eastAsia="Times New Roman" w:cstheme="minorHAnsi"/>
                <w:color w:val="000000"/>
                <w:sz w:val="20"/>
                <w:szCs w:val="20"/>
                <w:lang w:eastAsia="fr-FR"/>
              </w:rPr>
              <w:pPrChange w:id="12543" w:author="Houyem Rais" w:date="2024-02-22T14:49:00Z">
                <w:pPr>
                  <w:spacing w:before="20" w:after="40"/>
                  <w:jc w:val="left"/>
                </w:pPr>
              </w:pPrChange>
            </w:pPr>
            <w:del w:id="12544" w:author="Houyem Rais" w:date="2024-02-22T14:46:00Z">
              <w:r w:rsidRPr="00343F01" w:rsidDel="00201166">
                <w:rPr>
                  <w:sz w:val="20"/>
                  <w:szCs w:val="20"/>
                </w:rPr>
                <w:delText xml:space="preserve">Lot contractuel D </w:delText>
              </w:r>
            </w:del>
          </w:p>
        </w:tc>
        <w:tc>
          <w:tcPr>
            <w:tcW w:w="1953" w:type="dxa"/>
            <w:shd w:val="clear" w:color="auto" w:fill="FFFFFF" w:themeFill="background1"/>
            <w:tcPrChange w:id="12545" w:author="Mohamed Amine Sdiri" w:date="2023-11-29T10:01:00Z">
              <w:tcPr>
                <w:tcW w:w="1953" w:type="dxa"/>
                <w:gridSpan w:val="2"/>
                <w:shd w:val="clear" w:color="auto" w:fill="FFFFFF" w:themeFill="background1"/>
                <w:vAlign w:val="bottom"/>
              </w:tcPr>
            </w:tcPrChange>
          </w:tcPr>
          <w:p w14:paraId="0C7ED128" w14:textId="2EE190DF" w:rsidR="00621175" w:rsidRPr="00343F01" w:rsidDel="00201166" w:rsidRDefault="00621175" w:rsidP="00D62BC5">
            <w:pPr>
              <w:spacing w:before="0" w:after="160"/>
              <w:jc w:val="left"/>
              <w:rPr>
                <w:del w:id="12546" w:author="Houyem Rais" w:date="2024-02-22T14:46:00Z"/>
                <w:rFonts w:eastAsia="Times New Roman" w:cstheme="minorHAnsi"/>
                <w:color w:val="000000"/>
                <w:sz w:val="20"/>
                <w:szCs w:val="20"/>
                <w:lang w:eastAsia="fr-FR"/>
              </w:rPr>
              <w:pPrChange w:id="12547" w:author="Houyem Rais" w:date="2024-02-22T14:49:00Z">
                <w:pPr>
                  <w:spacing w:before="20" w:after="40"/>
                  <w:jc w:val="center"/>
                </w:pPr>
              </w:pPrChange>
            </w:pPr>
            <w:ins w:id="12548" w:author="Mohamed Amine Sdiri" w:date="2023-11-29T09:58:00Z">
              <w:del w:id="12549" w:author="Houyem Rais" w:date="2024-02-22T14:46:00Z">
                <w:r w:rsidRPr="006F7A9B" w:rsidDel="00201166">
                  <w:delText xml:space="preserve"> 225</w:delText>
                </w:r>
              </w:del>
            </w:ins>
            <w:ins w:id="12550" w:author="Mohamed Amine Sdiri" w:date="2023-11-29T09:59:00Z">
              <w:del w:id="12551" w:author="Houyem Rais" w:date="2024-02-22T14:46:00Z">
                <w:r w:rsidDel="00201166">
                  <w:delText xml:space="preserve"> </w:delText>
                </w:r>
              </w:del>
            </w:ins>
            <w:ins w:id="12552" w:author="Mohamed Amine Sdiri" w:date="2023-11-29T09:58:00Z">
              <w:del w:id="12553" w:author="Houyem Rais" w:date="2024-02-22T14:46:00Z">
                <w:r w:rsidRPr="006F7A9B" w:rsidDel="00201166">
                  <w:delText xml:space="preserve">500   </w:delText>
                </w:r>
              </w:del>
            </w:ins>
            <w:del w:id="12554" w:author="Houyem Rais" w:date="2024-02-22T14:46:00Z">
              <w:r w:rsidRPr="00343F01" w:rsidDel="00201166">
                <w:rPr>
                  <w:rFonts w:ascii="Calibri" w:hAnsi="Calibri" w:cs="Calibri"/>
                  <w:color w:val="000000"/>
                  <w:sz w:val="20"/>
                  <w:szCs w:val="20"/>
                </w:rPr>
                <w:delText>225 500</w:delText>
              </w:r>
              <w:r w:rsidDel="00201166">
                <w:rPr>
                  <w:rFonts w:ascii="Calibri" w:hAnsi="Calibri" w:cs="Calibri"/>
                  <w:color w:val="000000"/>
                  <w:sz w:val="20"/>
                  <w:szCs w:val="20"/>
                </w:rPr>
                <w:delText xml:space="preserve"> </w:delText>
              </w:r>
            </w:del>
          </w:p>
        </w:tc>
        <w:tc>
          <w:tcPr>
            <w:tcW w:w="1418" w:type="dxa"/>
            <w:shd w:val="clear" w:color="auto" w:fill="FFFFFF" w:themeFill="background1"/>
            <w:noWrap/>
            <w:tcPrChange w:id="12555" w:author="Mohamed Amine Sdiri" w:date="2023-11-29T10:01:00Z">
              <w:tcPr>
                <w:tcW w:w="1418" w:type="dxa"/>
                <w:gridSpan w:val="2"/>
                <w:shd w:val="clear" w:color="auto" w:fill="FFFFFF" w:themeFill="background1"/>
                <w:noWrap/>
              </w:tcPr>
            </w:tcPrChange>
          </w:tcPr>
          <w:p w14:paraId="782A97F6" w14:textId="6769AC8E" w:rsidR="00621175" w:rsidRPr="00343F01" w:rsidDel="00201166" w:rsidRDefault="00621175" w:rsidP="00D62BC5">
            <w:pPr>
              <w:spacing w:before="0" w:after="160"/>
              <w:jc w:val="left"/>
              <w:rPr>
                <w:del w:id="12556" w:author="Houyem Rais" w:date="2024-02-22T14:46:00Z"/>
                <w:rFonts w:eastAsia="Times New Roman" w:cstheme="minorHAnsi"/>
                <w:b/>
                <w:bCs/>
                <w:color w:val="000000"/>
                <w:sz w:val="20"/>
                <w:szCs w:val="20"/>
                <w:lang w:eastAsia="fr-FR"/>
              </w:rPr>
              <w:pPrChange w:id="12557" w:author="Houyem Rais" w:date="2024-02-22T14:49:00Z">
                <w:pPr>
                  <w:spacing w:before="20" w:after="40"/>
                  <w:jc w:val="center"/>
                </w:pPr>
              </w:pPrChange>
            </w:pPr>
            <w:ins w:id="12558" w:author="Mohamed Amine Sdiri" w:date="2023-11-29T09:59:00Z">
              <w:del w:id="12559" w:author="Houyem Rais" w:date="2024-02-22T14:46:00Z">
                <w:r w:rsidRPr="006F7A9B" w:rsidDel="00201166">
                  <w:delText xml:space="preserve"> 225</w:delText>
                </w:r>
                <w:r w:rsidDel="00201166">
                  <w:delText xml:space="preserve"> </w:delText>
                </w:r>
                <w:r w:rsidRPr="006F7A9B" w:rsidDel="00201166">
                  <w:delText xml:space="preserve">500   </w:delText>
                </w:r>
              </w:del>
            </w:ins>
            <w:del w:id="12560" w:author="Houyem Rais" w:date="2024-02-22T14:46:00Z">
              <w:r w:rsidRPr="00343F01" w:rsidDel="00201166">
                <w:rPr>
                  <w:sz w:val="20"/>
                  <w:szCs w:val="20"/>
                </w:rPr>
                <w:delText xml:space="preserve"> 90 200</w:delText>
              </w:r>
              <w:r w:rsidDel="00201166">
                <w:rPr>
                  <w:sz w:val="20"/>
                  <w:szCs w:val="20"/>
                </w:rPr>
                <w:delText xml:space="preserve"> </w:delText>
              </w:r>
            </w:del>
          </w:p>
        </w:tc>
        <w:tc>
          <w:tcPr>
            <w:tcW w:w="1302" w:type="dxa"/>
            <w:shd w:val="clear" w:color="auto" w:fill="FFFFFF" w:themeFill="background1"/>
            <w:tcPrChange w:id="12561" w:author="Mohamed Amine Sdiri" w:date="2023-11-29T10:01:00Z">
              <w:tcPr>
                <w:tcW w:w="1302" w:type="dxa"/>
                <w:gridSpan w:val="2"/>
                <w:shd w:val="clear" w:color="auto" w:fill="FFFFFF" w:themeFill="background1"/>
              </w:tcPr>
            </w:tcPrChange>
          </w:tcPr>
          <w:p w14:paraId="1514AD8F" w14:textId="083AF2DF" w:rsidR="00621175" w:rsidRPr="00343F01" w:rsidDel="00201166" w:rsidRDefault="00621175" w:rsidP="00D62BC5">
            <w:pPr>
              <w:spacing w:before="0" w:after="160"/>
              <w:jc w:val="left"/>
              <w:rPr>
                <w:del w:id="12562" w:author="Houyem Rais" w:date="2024-02-22T14:46:00Z"/>
                <w:sz w:val="20"/>
                <w:szCs w:val="20"/>
              </w:rPr>
              <w:pPrChange w:id="12563" w:author="Houyem Rais" w:date="2024-02-22T14:49:00Z">
                <w:pPr>
                  <w:spacing w:before="20" w:after="40"/>
                  <w:jc w:val="center"/>
                </w:pPr>
              </w:pPrChange>
            </w:pPr>
            <w:ins w:id="12564" w:author="Mohamed Amine Sdiri" w:date="2023-11-29T09:58:00Z">
              <w:del w:id="12565" w:author="Houyem Rais" w:date="2024-02-22T14:46:00Z">
                <w:r w:rsidRPr="006F7A9B" w:rsidDel="00201166">
                  <w:delText xml:space="preserve"> 451</w:delText>
                </w:r>
              </w:del>
            </w:ins>
            <w:ins w:id="12566" w:author="Mohamed Amine Sdiri" w:date="2023-11-29T10:00:00Z">
              <w:del w:id="12567" w:author="Houyem Rais" w:date="2024-02-22T14:46:00Z">
                <w:r w:rsidDel="00201166">
                  <w:delText xml:space="preserve"> </w:delText>
                </w:r>
              </w:del>
            </w:ins>
            <w:ins w:id="12568" w:author="Mohamed Amine Sdiri" w:date="2023-11-29T09:58:00Z">
              <w:del w:id="12569" w:author="Houyem Rais" w:date="2024-02-22T14:46:00Z">
                <w:r w:rsidRPr="006F7A9B" w:rsidDel="00201166">
                  <w:delText xml:space="preserve">000   </w:delText>
                </w:r>
              </w:del>
            </w:ins>
            <w:del w:id="12570" w:author="Houyem Rais" w:date="2024-02-22T14:46:00Z">
              <w:r w:rsidRPr="00343F01" w:rsidDel="00201166">
                <w:rPr>
                  <w:sz w:val="20"/>
                  <w:szCs w:val="20"/>
                </w:rPr>
                <w:delText xml:space="preserve"> 315 700</w:delText>
              </w:r>
              <w:r w:rsidDel="00201166">
                <w:rPr>
                  <w:sz w:val="20"/>
                  <w:szCs w:val="20"/>
                </w:rPr>
                <w:delText xml:space="preserve"> </w:delText>
              </w:r>
            </w:del>
          </w:p>
        </w:tc>
        <w:tc>
          <w:tcPr>
            <w:tcW w:w="1249" w:type="dxa"/>
            <w:shd w:val="clear" w:color="auto" w:fill="FFFFFF" w:themeFill="background1"/>
            <w:tcPrChange w:id="12571" w:author="Mohamed Amine Sdiri" w:date="2023-11-29T10:01:00Z">
              <w:tcPr>
                <w:tcW w:w="1249" w:type="dxa"/>
                <w:gridSpan w:val="2"/>
                <w:shd w:val="clear" w:color="auto" w:fill="FFFFFF" w:themeFill="background1"/>
                <w:vAlign w:val="center"/>
              </w:tcPr>
            </w:tcPrChange>
          </w:tcPr>
          <w:p w14:paraId="0F6D2E9F" w14:textId="344A8B8E" w:rsidR="00621175" w:rsidRPr="00343F01" w:rsidDel="00201166" w:rsidRDefault="00621175" w:rsidP="00D62BC5">
            <w:pPr>
              <w:spacing w:before="0" w:after="160"/>
              <w:jc w:val="left"/>
              <w:rPr>
                <w:del w:id="12572" w:author="Houyem Rais" w:date="2024-02-22T14:46:00Z"/>
                <w:sz w:val="20"/>
                <w:szCs w:val="20"/>
              </w:rPr>
              <w:pPrChange w:id="12573" w:author="Houyem Rais" w:date="2024-02-22T14:49:00Z">
                <w:pPr>
                  <w:spacing w:before="20" w:after="40"/>
                  <w:jc w:val="center"/>
                </w:pPr>
              </w:pPrChange>
            </w:pPr>
            <w:ins w:id="12574" w:author="Mohamed Amine Sdiri" w:date="2023-11-29T10:01:00Z">
              <w:del w:id="12575" w:author="Houyem Rais" w:date="2024-02-22T14:46:00Z">
                <w:r w:rsidRPr="00D66C17" w:rsidDel="00201166">
                  <w:delText xml:space="preserve"> 3</w:delText>
                </w:r>
                <w:r w:rsidDel="00201166">
                  <w:delText xml:space="preserve"> </w:delText>
                </w:r>
                <w:r w:rsidRPr="00D66C17" w:rsidDel="00201166">
                  <w:delText>388</w:delText>
                </w:r>
                <w:r w:rsidDel="00201166">
                  <w:delText xml:space="preserve"> </w:delText>
                </w:r>
                <w:r w:rsidRPr="00D66C17" w:rsidDel="00201166">
                  <w:delText xml:space="preserve">032   </w:delText>
                </w:r>
              </w:del>
            </w:ins>
            <w:del w:id="12576" w:author="Houyem Rais" w:date="2024-02-22T14:46:00Z">
              <w:r w:rsidDel="00201166">
                <w:rPr>
                  <w:rFonts w:ascii="Calibri" w:hAnsi="Calibri" w:cs="Calibri"/>
                  <w:color w:val="000000"/>
                </w:rPr>
                <w:delText>3 388 032</w:delText>
              </w:r>
            </w:del>
          </w:p>
        </w:tc>
        <w:tc>
          <w:tcPr>
            <w:tcW w:w="1249" w:type="dxa"/>
            <w:shd w:val="clear" w:color="auto" w:fill="FFFFFF" w:themeFill="background1"/>
            <w:tcPrChange w:id="12577" w:author="Mohamed Amine Sdiri" w:date="2023-11-29T10:01:00Z">
              <w:tcPr>
                <w:tcW w:w="1249" w:type="dxa"/>
                <w:gridSpan w:val="2"/>
                <w:shd w:val="clear" w:color="auto" w:fill="FFFFFF" w:themeFill="background1"/>
                <w:vAlign w:val="center"/>
              </w:tcPr>
            </w:tcPrChange>
          </w:tcPr>
          <w:p w14:paraId="5EF32FDE" w14:textId="0E484D31" w:rsidR="00621175" w:rsidDel="00201166" w:rsidRDefault="00621175" w:rsidP="00D62BC5">
            <w:pPr>
              <w:spacing w:before="0" w:after="160"/>
              <w:jc w:val="left"/>
              <w:rPr>
                <w:del w:id="12578" w:author="Houyem Rais" w:date="2024-02-22T14:46:00Z"/>
                <w:rFonts w:ascii="Calibri" w:hAnsi="Calibri" w:cs="Calibri"/>
                <w:color w:val="000000"/>
              </w:rPr>
              <w:pPrChange w:id="12579" w:author="Houyem Rais" w:date="2024-02-22T14:49:00Z">
                <w:pPr>
                  <w:spacing w:before="20" w:after="40"/>
                  <w:jc w:val="right"/>
                </w:pPr>
              </w:pPrChange>
            </w:pPr>
            <w:ins w:id="12580" w:author="Mohamed Amine Sdiri" w:date="2023-11-29T10:01:00Z">
              <w:del w:id="12581" w:author="Houyem Rais" w:date="2024-02-22T14:46:00Z">
                <w:r w:rsidRPr="00D66C17" w:rsidDel="00201166">
                  <w:delText xml:space="preserve"> 3</w:delText>
                </w:r>
                <w:r w:rsidDel="00201166">
                  <w:delText xml:space="preserve"> </w:delText>
                </w:r>
                <w:r w:rsidRPr="00D66C17" w:rsidDel="00201166">
                  <w:delText>839</w:delText>
                </w:r>
                <w:r w:rsidDel="00201166">
                  <w:delText xml:space="preserve"> </w:delText>
                </w:r>
                <w:r w:rsidRPr="00D66C17" w:rsidDel="00201166">
                  <w:delText xml:space="preserve">032   </w:delText>
                </w:r>
              </w:del>
            </w:ins>
            <w:del w:id="12582" w:author="Houyem Rais" w:date="2024-02-22T14:46:00Z">
              <w:r w:rsidRPr="00C65957" w:rsidDel="00201166">
                <w:rPr>
                  <w:rFonts w:ascii="Calibri" w:hAnsi="Calibri" w:cs="Calibri"/>
                  <w:color w:val="000000"/>
                </w:rPr>
                <w:delText>3</w:delText>
              </w:r>
              <w:r w:rsidDel="00201166">
                <w:rPr>
                  <w:rFonts w:ascii="Calibri" w:hAnsi="Calibri" w:cs="Calibri"/>
                  <w:color w:val="000000"/>
                </w:rPr>
                <w:delText xml:space="preserve"> </w:delText>
              </w:r>
              <w:r w:rsidRPr="00C65957" w:rsidDel="00201166">
                <w:rPr>
                  <w:rFonts w:ascii="Calibri" w:hAnsi="Calibri" w:cs="Calibri"/>
                  <w:color w:val="000000"/>
                </w:rPr>
                <w:delText>703</w:delText>
              </w:r>
              <w:r w:rsidDel="00201166">
                <w:rPr>
                  <w:rFonts w:ascii="Calibri" w:hAnsi="Calibri" w:cs="Calibri"/>
                  <w:color w:val="000000"/>
                </w:rPr>
                <w:delText xml:space="preserve"> </w:delText>
              </w:r>
              <w:r w:rsidRPr="00C65957" w:rsidDel="00201166">
                <w:rPr>
                  <w:rFonts w:ascii="Calibri" w:hAnsi="Calibri" w:cs="Calibri"/>
                  <w:color w:val="000000"/>
                </w:rPr>
                <w:delText>732</w:delText>
              </w:r>
              <w:r w:rsidDel="00201166">
                <w:rPr>
                  <w:rFonts w:ascii="Calibri" w:hAnsi="Calibri" w:cs="Calibri"/>
                  <w:color w:val="000000"/>
                </w:rPr>
                <w:delText xml:space="preserve"> </w:delText>
              </w:r>
            </w:del>
          </w:p>
        </w:tc>
      </w:tr>
      <w:tr w:rsidR="00621175" w:rsidRPr="00343F01" w:rsidDel="00201166" w14:paraId="637908DB" w14:textId="7F96045A" w:rsidTr="006E2A46">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583" w:author="Mohamed Amine Sdiri" w:date="2023-11-29T10:01:00Z">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50"/>
          <w:del w:id="12584" w:author="Houyem Rais" w:date="2024-02-22T14:46:00Z"/>
          <w:trPrChange w:id="12585" w:author="Mohamed Amine Sdiri" w:date="2023-11-29T10:01:00Z">
            <w:trPr>
              <w:gridBefore w:val="1"/>
              <w:trHeight w:val="50"/>
            </w:trPr>
          </w:trPrChange>
        </w:trPr>
        <w:tc>
          <w:tcPr>
            <w:tcW w:w="1591" w:type="dxa"/>
            <w:shd w:val="clear" w:color="auto" w:fill="FFFFFF" w:themeFill="background1"/>
            <w:tcPrChange w:id="12586" w:author="Mohamed Amine Sdiri" w:date="2023-11-29T10:01:00Z">
              <w:tcPr>
                <w:tcW w:w="1591" w:type="dxa"/>
                <w:gridSpan w:val="2"/>
                <w:shd w:val="clear" w:color="auto" w:fill="FFFFFF" w:themeFill="background1"/>
              </w:tcPr>
            </w:tcPrChange>
          </w:tcPr>
          <w:p w14:paraId="5B391F3E" w14:textId="4C8BB551" w:rsidR="00621175" w:rsidRPr="00343F01" w:rsidDel="00201166" w:rsidRDefault="00621175" w:rsidP="00D62BC5">
            <w:pPr>
              <w:spacing w:before="0" w:after="160"/>
              <w:jc w:val="left"/>
              <w:rPr>
                <w:del w:id="12587" w:author="Houyem Rais" w:date="2024-02-22T14:46:00Z"/>
                <w:rFonts w:eastAsia="Times New Roman" w:cstheme="minorHAnsi"/>
                <w:color w:val="000000"/>
                <w:sz w:val="20"/>
                <w:szCs w:val="20"/>
                <w:lang w:eastAsia="fr-FR"/>
              </w:rPr>
              <w:pPrChange w:id="12588" w:author="Houyem Rais" w:date="2024-02-22T14:49:00Z">
                <w:pPr>
                  <w:spacing w:before="20" w:after="40"/>
                  <w:jc w:val="left"/>
                </w:pPr>
              </w:pPrChange>
            </w:pPr>
            <w:del w:id="12589" w:author="Houyem Rais" w:date="2024-02-22T14:46:00Z">
              <w:r w:rsidRPr="00343F01" w:rsidDel="00201166">
                <w:rPr>
                  <w:sz w:val="20"/>
                  <w:szCs w:val="20"/>
                </w:rPr>
                <w:delText>Lot contractuel E</w:delText>
              </w:r>
            </w:del>
          </w:p>
        </w:tc>
        <w:tc>
          <w:tcPr>
            <w:tcW w:w="1953" w:type="dxa"/>
            <w:shd w:val="clear" w:color="auto" w:fill="FFFFFF" w:themeFill="background1"/>
            <w:tcPrChange w:id="12590" w:author="Mohamed Amine Sdiri" w:date="2023-11-29T10:01:00Z">
              <w:tcPr>
                <w:tcW w:w="1953" w:type="dxa"/>
                <w:gridSpan w:val="2"/>
                <w:shd w:val="clear" w:color="auto" w:fill="FFFFFF" w:themeFill="background1"/>
                <w:vAlign w:val="bottom"/>
              </w:tcPr>
            </w:tcPrChange>
          </w:tcPr>
          <w:p w14:paraId="3970735A" w14:textId="7A9228A1" w:rsidR="00621175" w:rsidRPr="00343F01" w:rsidDel="00201166" w:rsidRDefault="00621175" w:rsidP="00D62BC5">
            <w:pPr>
              <w:spacing w:before="0" w:after="160"/>
              <w:jc w:val="left"/>
              <w:rPr>
                <w:del w:id="12591" w:author="Houyem Rais" w:date="2024-02-22T14:46:00Z"/>
                <w:rFonts w:eastAsia="Times New Roman" w:cstheme="minorHAnsi"/>
                <w:color w:val="000000"/>
                <w:sz w:val="20"/>
                <w:szCs w:val="20"/>
                <w:lang w:eastAsia="fr-FR"/>
              </w:rPr>
              <w:pPrChange w:id="12592" w:author="Houyem Rais" w:date="2024-02-22T14:49:00Z">
                <w:pPr>
                  <w:spacing w:before="20" w:after="40"/>
                  <w:jc w:val="center"/>
                </w:pPr>
              </w:pPrChange>
            </w:pPr>
            <w:ins w:id="12593" w:author="Mohamed Amine Sdiri" w:date="2023-11-29T09:58:00Z">
              <w:del w:id="12594" w:author="Houyem Rais" w:date="2024-02-22T14:46:00Z">
                <w:r w:rsidRPr="006F7A9B" w:rsidDel="00201166">
                  <w:delText xml:space="preserve"> 225</w:delText>
                </w:r>
              </w:del>
            </w:ins>
            <w:ins w:id="12595" w:author="Mohamed Amine Sdiri" w:date="2023-11-29T09:59:00Z">
              <w:del w:id="12596" w:author="Houyem Rais" w:date="2024-02-22T14:46:00Z">
                <w:r w:rsidDel="00201166">
                  <w:delText xml:space="preserve"> </w:delText>
                </w:r>
              </w:del>
            </w:ins>
            <w:ins w:id="12597" w:author="Mohamed Amine Sdiri" w:date="2023-11-29T09:58:00Z">
              <w:del w:id="12598" w:author="Houyem Rais" w:date="2024-02-22T14:46:00Z">
                <w:r w:rsidRPr="006F7A9B" w:rsidDel="00201166">
                  <w:delText xml:space="preserve">500   </w:delText>
                </w:r>
              </w:del>
            </w:ins>
            <w:del w:id="12599" w:author="Houyem Rais" w:date="2024-02-22T14:46:00Z">
              <w:r w:rsidRPr="00343F01" w:rsidDel="00201166">
                <w:rPr>
                  <w:rFonts w:ascii="Calibri" w:hAnsi="Calibri" w:cs="Calibri"/>
                  <w:color w:val="000000"/>
                  <w:sz w:val="20"/>
                  <w:szCs w:val="20"/>
                </w:rPr>
                <w:delText>225 500</w:delText>
              </w:r>
              <w:r w:rsidDel="00201166">
                <w:rPr>
                  <w:rFonts w:ascii="Calibri" w:hAnsi="Calibri" w:cs="Calibri"/>
                  <w:color w:val="000000"/>
                  <w:sz w:val="20"/>
                  <w:szCs w:val="20"/>
                </w:rPr>
                <w:delText xml:space="preserve"> </w:delText>
              </w:r>
            </w:del>
          </w:p>
        </w:tc>
        <w:tc>
          <w:tcPr>
            <w:tcW w:w="1418" w:type="dxa"/>
            <w:shd w:val="clear" w:color="auto" w:fill="FFFFFF" w:themeFill="background1"/>
            <w:noWrap/>
            <w:tcPrChange w:id="12600" w:author="Mohamed Amine Sdiri" w:date="2023-11-29T10:01:00Z">
              <w:tcPr>
                <w:tcW w:w="1418" w:type="dxa"/>
                <w:gridSpan w:val="2"/>
                <w:shd w:val="clear" w:color="auto" w:fill="FFFFFF" w:themeFill="background1"/>
                <w:noWrap/>
              </w:tcPr>
            </w:tcPrChange>
          </w:tcPr>
          <w:p w14:paraId="2A0617C4" w14:textId="46B90880" w:rsidR="00621175" w:rsidRPr="00343F01" w:rsidDel="00201166" w:rsidRDefault="00621175" w:rsidP="00D62BC5">
            <w:pPr>
              <w:spacing w:before="0" w:after="160"/>
              <w:jc w:val="left"/>
              <w:rPr>
                <w:del w:id="12601" w:author="Houyem Rais" w:date="2024-02-22T14:46:00Z"/>
                <w:rFonts w:eastAsia="Times New Roman" w:cstheme="minorHAnsi"/>
                <w:b/>
                <w:bCs/>
                <w:color w:val="000000"/>
                <w:sz w:val="20"/>
                <w:szCs w:val="20"/>
                <w:lang w:eastAsia="fr-FR"/>
              </w:rPr>
              <w:pPrChange w:id="12602" w:author="Houyem Rais" w:date="2024-02-22T14:49:00Z">
                <w:pPr>
                  <w:spacing w:before="20" w:after="40"/>
                  <w:jc w:val="center"/>
                </w:pPr>
              </w:pPrChange>
            </w:pPr>
            <w:ins w:id="12603" w:author="Mohamed Amine Sdiri" w:date="2023-11-29T09:59:00Z">
              <w:del w:id="12604" w:author="Houyem Rais" w:date="2024-02-22T14:46:00Z">
                <w:r w:rsidRPr="006F7A9B" w:rsidDel="00201166">
                  <w:delText xml:space="preserve"> 225</w:delText>
                </w:r>
                <w:r w:rsidDel="00201166">
                  <w:delText xml:space="preserve"> </w:delText>
                </w:r>
                <w:r w:rsidRPr="006F7A9B" w:rsidDel="00201166">
                  <w:delText xml:space="preserve">500   </w:delText>
                </w:r>
              </w:del>
            </w:ins>
            <w:del w:id="12605" w:author="Houyem Rais" w:date="2024-02-22T14:46:00Z">
              <w:r w:rsidRPr="00343F01" w:rsidDel="00201166">
                <w:rPr>
                  <w:sz w:val="20"/>
                  <w:szCs w:val="20"/>
                </w:rPr>
                <w:delText xml:space="preserve"> 90 200</w:delText>
              </w:r>
              <w:r w:rsidDel="00201166">
                <w:rPr>
                  <w:sz w:val="20"/>
                  <w:szCs w:val="20"/>
                </w:rPr>
                <w:delText xml:space="preserve"> </w:delText>
              </w:r>
            </w:del>
          </w:p>
        </w:tc>
        <w:tc>
          <w:tcPr>
            <w:tcW w:w="1302" w:type="dxa"/>
            <w:shd w:val="clear" w:color="auto" w:fill="FFFFFF" w:themeFill="background1"/>
            <w:tcPrChange w:id="12606" w:author="Mohamed Amine Sdiri" w:date="2023-11-29T10:01:00Z">
              <w:tcPr>
                <w:tcW w:w="1302" w:type="dxa"/>
                <w:gridSpan w:val="2"/>
                <w:shd w:val="clear" w:color="auto" w:fill="FFFFFF" w:themeFill="background1"/>
              </w:tcPr>
            </w:tcPrChange>
          </w:tcPr>
          <w:p w14:paraId="46CA8C66" w14:textId="24D330BE" w:rsidR="00621175" w:rsidRPr="00343F01" w:rsidDel="00201166" w:rsidRDefault="00621175" w:rsidP="00D62BC5">
            <w:pPr>
              <w:spacing w:before="0" w:after="160"/>
              <w:jc w:val="left"/>
              <w:rPr>
                <w:del w:id="12607" w:author="Houyem Rais" w:date="2024-02-22T14:46:00Z"/>
                <w:sz w:val="20"/>
                <w:szCs w:val="20"/>
              </w:rPr>
              <w:pPrChange w:id="12608" w:author="Houyem Rais" w:date="2024-02-22T14:49:00Z">
                <w:pPr>
                  <w:spacing w:before="20" w:after="40"/>
                  <w:jc w:val="center"/>
                </w:pPr>
              </w:pPrChange>
            </w:pPr>
            <w:ins w:id="12609" w:author="Mohamed Amine Sdiri" w:date="2023-11-29T09:58:00Z">
              <w:del w:id="12610" w:author="Houyem Rais" w:date="2024-02-22T14:46:00Z">
                <w:r w:rsidRPr="006F7A9B" w:rsidDel="00201166">
                  <w:delText xml:space="preserve"> 451</w:delText>
                </w:r>
              </w:del>
            </w:ins>
            <w:ins w:id="12611" w:author="Mohamed Amine Sdiri" w:date="2023-11-29T10:00:00Z">
              <w:del w:id="12612" w:author="Houyem Rais" w:date="2024-02-22T14:46:00Z">
                <w:r w:rsidDel="00201166">
                  <w:delText xml:space="preserve"> </w:delText>
                </w:r>
              </w:del>
            </w:ins>
            <w:ins w:id="12613" w:author="Mohamed Amine Sdiri" w:date="2023-11-29T09:58:00Z">
              <w:del w:id="12614" w:author="Houyem Rais" w:date="2024-02-22T14:46:00Z">
                <w:r w:rsidRPr="006F7A9B" w:rsidDel="00201166">
                  <w:delText xml:space="preserve">000   </w:delText>
                </w:r>
              </w:del>
            </w:ins>
            <w:del w:id="12615" w:author="Houyem Rais" w:date="2024-02-22T14:46:00Z">
              <w:r w:rsidRPr="00343F01" w:rsidDel="00201166">
                <w:rPr>
                  <w:sz w:val="20"/>
                  <w:szCs w:val="20"/>
                </w:rPr>
                <w:delText xml:space="preserve"> 315 700</w:delText>
              </w:r>
              <w:r w:rsidDel="00201166">
                <w:rPr>
                  <w:sz w:val="20"/>
                  <w:szCs w:val="20"/>
                </w:rPr>
                <w:delText xml:space="preserve"> </w:delText>
              </w:r>
            </w:del>
          </w:p>
        </w:tc>
        <w:tc>
          <w:tcPr>
            <w:tcW w:w="1249" w:type="dxa"/>
            <w:shd w:val="clear" w:color="auto" w:fill="FFFFFF" w:themeFill="background1"/>
            <w:tcPrChange w:id="12616" w:author="Mohamed Amine Sdiri" w:date="2023-11-29T10:01:00Z">
              <w:tcPr>
                <w:tcW w:w="1249" w:type="dxa"/>
                <w:gridSpan w:val="2"/>
                <w:shd w:val="clear" w:color="auto" w:fill="FFFFFF" w:themeFill="background1"/>
                <w:vAlign w:val="center"/>
              </w:tcPr>
            </w:tcPrChange>
          </w:tcPr>
          <w:p w14:paraId="74B17D88" w14:textId="6AB1C660" w:rsidR="00621175" w:rsidRPr="00343F01" w:rsidDel="00201166" w:rsidRDefault="00621175" w:rsidP="00D62BC5">
            <w:pPr>
              <w:spacing w:before="0" w:after="160"/>
              <w:jc w:val="left"/>
              <w:rPr>
                <w:del w:id="12617" w:author="Houyem Rais" w:date="2024-02-22T14:46:00Z"/>
                <w:sz w:val="20"/>
                <w:szCs w:val="20"/>
              </w:rPr>
              <w:pPrChange w:id="12618" w:author="Houyem Rais" w:date="2024-02-22T14:49:00Z">
                <w:pPr>
                  <w:spacing w:before="20" w:after="40"/>
                  <w:jc w:val="center"/>
                </w:pPr>
              </w:pPrChange>
            </w:pPr>
            <w:ins w:id="12619" w:author="Mohamed Amine Sdiri" w:date="2023-11-29T10:01:00Z">
              <w:del w:id="12620" w:author="Houyem Rais" w:date="2024-02-22T14:46:00Z">
                <w:r w:rsidRPr="00D66C17" w:rsidDel="00201166">
                  <w:delText xml:space="preserve"> 6</w:delText>
                </w:r>
                <w:r w:rsidDel="00201166">
                  <w:delText xml:space="preserve"> </w:delText>
                </w:r>
                <w:r w:rsidRPr="00D66C17" w:rsidDel="00201166">
                  <w:delText>030</w:delText>
                </w:r>
                <w:r w:rsidDel="00201166">
                  <w:delText xml:space="preserve"> </w:delText>
                </w:r>
                <w:r w:rsidRPr="00D66C17" w:rsidDel="00201166">
                  <w:delText xml:space="preserve">076   </w:delText>
                </w:r>
              </w:del>
            </w:ins>
            <w:del w:id="12621" w:author="Houyem Rais" w:date="2024-02-22T14:46:00Z">
              <w:r w:rsidDel="00201166">
                <w:rPr>
                  <w:rFonts w:ascii="Calibri" w:hAnsi="Calibri" w:cs="Calibri"/>
                  <w:color w:val="000000"/>
                </w:rPr>
                <w:delText>6 030 076</w:delText>
              </w:r>
            </w:del>
          </w:p>
        </w:tc>
        <w:tc>
          <w:tcPr>
            <w:tcW w:w="1249" w:type="dxa"/>
            <w:shd w:val="clear" w:color="auto" w:fill="FFFFFF" w:themeFill="background1"/>
            <w:tcPrChange w:id="12622" w:author="Mohamed Amine Sdiri" w:date="2023-11-29T10:01:00Z">
              <w:tcPr>
                <w:tcW w:w="1249" w:type="dxa"/>
                <w:gridSpan w:val="2"/>
                <w:shd w:val="clear" w:color="auto" w:fill="FFFFFF" w:themeFill="background1"/>
                <w:vAlign w:val="center"/>
              </w:tcPr>
            </w:tcPrChange>
          </w:tcPr>
          <w:p w14:paraId="765F7034" w14:textId="26900ED7" w:rsidR="00621175" w:rsidDel="00201166" w:rsidRDefault="00621175" w:rsidP="00D62BC5">
            <w:pPr>
              <w:spacing w:before="0" w:after="160"/>
              <w:jc w:val="left"/>
              <w:rPr>
                <w:del w:id="12623" w:author="Houyem Rais" w:date="2024-02-22T14:46:00Z"/>
                <w:rFonts w:ascii="Calibri" w:hAnsi="Calibri" w:cs="Calibri"/>
                <w:color w:val="000000"/>
              </w:rPr>
              <w:pPrChange w:id="12624" w:author="Houyem Rais" w:date="2024-02-22T14:49:00Z">
                <w:pPr>
                  <w:spacing w:before="20" w:after="40"/>
                  <w:jc w:val="right"/>
                </w:pPr>
              </w:pPrChange>
            </w:pPr>
            <w:ins w:id="12625" w:author="Mohamed Amine Sdiri" w:date="2023-11-29T10:01:00Z">
              <w:del w:id="12626" w:author="Houyem Rais" w:date="2024-02-22T14:46:00Z">
                <w:r w:rsidRPr="00D66C17" w:rsidDel="00201166">
                  <w:delText xml:space="preserve"> 6</w:delText>
                </w:r>
                <w:r w:rsidDel="00201166">
                  <w:delText xml:space="preserve"> </w:delText>
                </w:r>
                <w:r w:rsidRPr="00D66C17" w:rsidDel="00201166">
                  <w:delText>481</w:delText>
                </w:r>
                <w:r w:rsidDel="00201166">
                  <w:delText xml:space="preserve"> </w:delText>
                </w:r>
                <w:r w:rsidRPr="00D66C17" w:rsidDel="00201166">
                  <w:delText xml:space="preserve">076   </w:delText>
                </w:r>
              </w:del>
            </w:ins>
            <w:del w:id="12627" w:author="Houyem Rais" w:date="2024-02-22T14:46:00Z">
              <w:r w:rsidRPr="00C65957" w:rsidDel="00201166">
                <w:rPr>
                  <w:rFonts w:ascii="Calibri" w:hAnsi="Calibri" w:cs="Calibri"/>
                  <w:color w:val="000000"/>
                </w:rPr>
                <w:delText>6</w:delText>
              </w:r>
              <w:r w:rsidDel="00201166">
                <w:rPr>
                  <w:rFonts w:ascii="Calibri" w:hAnsi="Calibri" w:cs="Calibri"/>
                  <w:color w:val="000000"/>
                </w:rPr>
                <w:delText xml:space="preserve"> </w:delText>
              </w:r>
              <w:r w:rsidRPr="00C65957" w:rsidDel="00201166">
                <w:rPr>
                  <w:rFonts w:ascii="Calibri" w:hAnsi="Calibri" w:cs="Calibri"/>
                  <w:color w:val="000000"/>
                </w:rPr>
                <w:delText>345</w:delText>
              </w:r>
              <w:r w:rsidDel="00201166">
                <w:rPr>
                  <w:rFonts w:ascii="Calibri" w:hAnsi="Calibri" w:cs="Calibri"/>
                  <w:color w:val="000000"/>
                </w:rPr>
                <w:delText xml:space="preserve"> </w:delText>
              </w:r>
              <w:r w:rsidRPr="00C65957" w:rsidDel="00201166">
                <w:rPr>
                  <w:rFonts w:ascii="Calibri" w:hAnsi="Calibri" w:cs="Calibri"/>
                  <w:color w:val="000000"/>
                </w:rPr>
                <w:delText>776</w:delText>
              </w:r>
              <w:r w:rsidDel="00201166">
                <w:rPr>
                  <w:rFonts w:ascii="Calibri" w:hAnsi="Calibri" w:cs="Calibri"/>
                  <w:color w:val="000000"/>
                </w:rPr>
                <w:delText xml:space="preserve"> </w:delText>
              </w:r>
            </w:del>
          </w:p>
        </w:tc>
      </w:tr>
      <w:tr w:rsidR="00621175" w:rsidRPr="00343F01" w:rsidDel="00201166" w14:paraId="6E62DBD0" w14:textId="327F01AB" w:rsidTr="006E2A46">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628" w:author="Mohamed Amine Sdiri" w:date="2023-11-29T10:01:00Z">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50"/>
          <w:del w:id="12629" w:author="Houyem Rais" w:date="2024-02-22T14:46:00Z"/>
          <w:trPrChange w:id="12630" w:author="Mohamed Amine Sdiri" w:date="2023-11-29T10:01:00Z">
            <w:trPr>
              <w:gridBefore w:val="1"/>
              <w:trHeight w:val="50"/>
            </w:trPr>
          </w:trPrChange>
        </w:trPr>
        <w:tc>
          <w:tcPr>
            <w:tcW w:w="1591" w:type="dxa"/>
            <w:shd w:val="clear" w:color="auto" w:fill="FFFFFF" w:themeFill="background1"/>
            <w:tcPrChange w:id="12631" w:author="Mohamed Amine Sdiri" w:date="2023-11-29T10:01:00Z">
              <w:tcPr>
                <w:tcW w:w="1591" w:type="dxa"/>
                <w:gridSpan w:val="2"/>
                <w:shd w:val="clear" w:color="auto" w:fill="FFFFFF" w:themeFill="background1"/>
              </w:tcPr>
            </w:tcPrChange>
          </w:tcPr>
          <w:p w14:paraId="167E8B46" w14:textId="491F19E4" w:rsidR="00621175" w:rsidRPr="00343F01" w:rsidDel="00201166" w:rsidRDefault="00621175" w:rsidP="00D62BC5">
            <w:pPr>
              <w:spacing w:before="0" w:after="160"/>
              <w:jc w:val="left"/>
              <w:rPr>
                <w:del w:id="12632" w:author="Houyem Rais" w:date="2024-02-22T14:46:00Z"/>
                <w:rFonts w:eastAsia="Times New Roman" w:cstheme="minorHAnsi"/>
                <w:color w:val="000000"/>
                <w:sz w:val="20"/>
                <w:szCs w:val="20"/>
                <w:lang w:eastAsia="fr-FR"/>
              </w:rPr>
              <w:pPrChange w:id="12633" w:author="Houyem Rais" w:date="2024-02-22T14:49:00Z">
                <w:pPr>
                  <w:spacing w:before="20" w:after="40"/>
                  <w:jc w:val="left"/>
                </w:pPr>
              </w:pPrChange>
            </w:pPr>
            <w:del w:id="12634" w:author="Houyem Rais" w:date="2024-02-22T14:46:00Z">
              <w:r w:rsidRPr="00343F01" w:rsidDel="00201166">
                <w:rPr>
                  <w:sz w:val="20"/>
                  <w:szCs w:val="20"/>
                </w:rPr>
                <w:delText xml:space="preserve">Lot contractuel F </w:delText>
              </w:r>
            </w:del>
          </w:p>
        </w:tc>
        <w:tc>
          <w:tcPr>
            <w:tcW w:w="1953" w:type="dxa"/>
            <w:shd w:val="clear" w:color="auto" w:fill="FFFFFF" w:themeFill="background1"/>
            <w:tcPrChange w:id="12635" w:author="Mohamed Amine Sdiri" w:date="2023-11-29T10:01:00Z">
              <w:tcPr>
                <w:tcW w:w="1953" w:type="dxa"/>
                <w:gridSpan w:val="2"/>
                <w:shd w:val="clear" w:color="auto" w:fill="FFFFFF" w:themeFill="background1"/>
                <w:vAlign w:val="bottom"/>
              </w:tcPr>
            </w:tcPrChange>
          </w:tcPr>
          <w:p w14:paraId="0FB1C7D0" w14:textId="550671CE" w:rsidR="00621175" w:rsidRPr="00343F01" w:rsidDel="00201166" w:rsidRDefault="00621175" w:rsidP="00D62BC5">
            <w:pPr>
              <w:spacing w:before="0" w:after="160"/>
              <w:jc w:val="left"/>
              <w:rPr>
                <w:del w:id="12636" w:author="Houyem Rais" w:date="2024-02-22T14:46:00Z"/>
                <w:rFonts w:eastAsia="Times New Roman" w:cstheme="minorHAnsi"/>
                <w:color w:val="000000"/>
                <w:sz w:val="20"/>
                <w:szCs w:val="20"/>
                <w:lang w:eastAsia="fr-FR"/>
              </w:rPr>
              <w:pPrChange w:id="12637" w:author="Houyem Rais" w:date="2024-02-22T14:49:00Z">
                <w:pPr>
                  <w:spacing w:before="20" w:after="40"/>
                  <w:jc w:val="center"/>
                </w:pPr>
              </w:pPrChange>
            </w:pPr>
            <w:ins w:id="12638" w:author="Mohamed Amine Sdiri" w:date="2023-11-29T09:58:00Z">
              <w:del w:id="12639" w:author="Houyem Rais" w:date="2024-02-22T14:46:00Z">
                <w:r w:rsidRPr="006F7A9B" w:rsidDel="00201166">
                  <w:delText xml:space="preserve"> 225</w:delText>
                </w:r>
              </w:del>
            </w:ins>
            <w:ins w:id="12640" w:author="Mohamed Amine Sdiri" w:date="2023-11-29T09:59:00Z">
              <w:del w:id="12641" w:author="Houyem Rais" w:date="2024-02-22T14:46:00Z">
                <w:r w:rsidDel="00201166">
                  <w:delText xml:space="preserve"> </w:delText>
                </w:r>
              </w:del>
            </w:ins>
            <w:ins w:id="12642" w:author="Mohamed Amine Sdiri" w:date="2023-11-29T09:58:00Z">
              <w:del w:id="12643" w:author="Houyem Rais" w:date="2024-02-22T14:46:00Z">
                <w:r w:rsidRPr="006F7A9B" w:rsidDel="00201166">
                  <w:delText xml:space="preserve">500   </w:delText>
                </w:r>
              </w:del>
            </w:ins>
            <w:del w:id="12644" w:author="Houyem Rais" w:date="2024-02-22T14:46:00Z">
              <w:r w:rsidRPr="00343F01" w:rsidDel="00201166">
                <w:rPr>
                  <w:rFonts w:ascii="Calibri" w:hAnsi="Calibri" w:cs="Calibri"/>
                  <w:color w:val="000000"/>
                  <w:sz w:val="20"/>
                  <w:szCs w:val="20"/>
                </w:rPr>
                <w:delText>225 500</w:delText>
              </w:r>
              <w:r w:rsidDel="00201166">
                <w:rPr>
                  <w:rFonts w:ascii="Calibri" w:hAnsi="Calibri" w:cs="Calibri"/>
                  <w:color w:val="000000"/>
                  <w:sz w:val="20"/>
                  <w:szCs w:val="20"/>
                </w:rPr>
                <w:delText xml:space="preserve"> </w:delText>
              </w:r>
            </w:del>
          </w:p>
        </w:tc>
        <w:tc>
          <w:tcPr>
            <w:tcW w:w="1418" w:type="dxa"/>
            <w:shd w:val="clear" w:color="auto" w:fill="FFFFFF" w:themeFill="background1"/>
            <w:noWrap/>
            <w:tcPrChange w:id="12645" w:author="Mohamed Amine Sdiri" w:date="2023-11-29T10:01:00Z">
              <w:tcPr>
                <w:tcW w:w="1418" w:type="dxa"/>
                <w:gridSpan w:val="2"/>
                <w:shd w:val="clear" w:color="auto" w:fill="FFFFFF" w:themeFill="background1"/>
                <w:noWrap/>
              </w:tcPr>
            </w:tcPrChange>
          </w:tcPr>
          <w:p w14:paraId="324B1FB3" w14:textId="4387AC4B" w:rsidR="00621175" w:rsidRPr="00343F01" w:rsidDel="00201166" w:rsidRDefault="00621175" w:rsidP="00D62BC5">
            <w:pPr>
              <w:spacing w:before="0" w:after="160"/>
              <w:jc w:val="left"/>
              <w:rPr>
                <w:del w:id="12646" w:author="Houyem Rais" w:date="2024-02-22T14:46:00Z"/>
                <w:rFonts w:eastAsia="Times New Roman" w:cstheme="minorHAnsi"/>
                <w:b/>
                <w:bCs/>
                <w:color w:val="000000"/>
                <w:sz w:val="20"/>
                <w:szCs w:val="20"/>
                <w:lang w:eastAsia="fr-FR"/>
              </w:rPr>
              <w:pPrChange w:id="12647" w:author="Houyem Rais" w:date="2024-02-22T14:49:00Z">
                <w:pPr>
                  <w:spacing w:before="20" w:after="40"/>
                  <w:jc w:val="center"/>
                </w:pPr>
              </w:pPrChange>
            </w:pPr>
            <w:ins w:id="12648" w:author="Mohamed Amine Sdiri" w:date="2023-11-29T09:59:00Z">
              <w:del w:id="12649" w:author="Houyem Rais" w:date="2024-02-22T14:46:00Z">
                <w:r w:rsidRPr="006F7A9B" w:rsidDel="00201166">
                  <w:delText xml:space="preserve"> 225</w:delText>
                </w:r>
                <w:r w:rsidDel="00201166">
                  <w:delText xml:space="preserve"> </w:delText>
                </w:r>
                <w:r w:rsidRPr="006F7A9B" w:rsidDel="00201166">
                  <w:delText xml:space="preserve">500   </w:delText>
                </w:r>
              </w:del>
            </w:ins>
            <w:del w:id="12650" w:author="Houyem Rais" w:date="2024-02-22T14:46:00Z">
              <w:r w:rsidRPr="00343F01" w:rsidDel="00201166">
                <w:rPr>
                  <w:sz w:val="20"/>
                  <w:szCs w:val="20"/>
                </w:rPr>
                <w:delText xml:space="preserve"> 90 200</w:delText>
              </w:r>
              <w:r w:rsidDel="00201166">
                <w:rPr>
                  <w:sz w:val="20"/>
                  <w:szCs w:val="20"/>
                </w:rPr>
                <w:delText xml:space="preserve"> </w:delText>
              </w:r>
            </w:del>
          </w:p>
        </w:tc>
        <w:tc>
          <w:tcPr>
            <w:tcW w:w="1302" w:type="dxa"/>
            <w:shd w:val="clear" w:color="auto" w:fill="FFFFFF" w:themeFill="background1"/>
            <w:tcPrChange w:id="12651" w:author="Mohamed Amine Sdiri" w:date="2023-11-29T10:01:00Z">
              <w:tcPr>
                <w:tcW w:w="1302" w:type="dxa"/>
                <w:gridSpan w:val="2"/>
                <w:shd w:val="clear" w:color="auto" w:fill="FFFFFF" w:themeFill="background1"/>
              </w:tcPr>
            </w:tcPrChange>
          </w:tcPr>
          <w:p w14:paraId="070BE528" w14:textId="376A489B" w:rsidR="00621175" w:rsidRPr="00343F01" w:rsidDel="00201166" w:rsidRDefault="00621175" w:rsidP="00D62BC5">
            <w:pPr>
              <w:spacing w:before="0" w:after="160"/>
              <w:jc w:val="left"/>
              <w:rPr>
                <w:del w:id="12652" w:author="Houyem Rais" w:date="2024-02-22T14:46:00Z"/>
                <w:sz w:val="20"/>
                <w:szCs w:val="20"/>
              </w:rPr>
              <w:pPrChange w:id="12653" w:author="Houyem Rais" w:date="2024-02-22T14:49:00Z">
                <w:pPr>
                  <w:spacing w:before="20" w:after="40"/>
                  <w:jc w:val="center"/>
                </w:pPr>
              </w:pPrChange>
            </w:pPr>
            <w:ins w:id="12654" w:author="Mohamed Amine Sdiri" w:date="2023-11-29T09:58:00Z">
              <w:del w:id="12655" w:author="Houyem Rais" w:date="2024-02-22T14:46:00Z">
                <w:r w:rsidRPr="006F7A9B" w:rsidDel="00201166">
                  <w:delText xml:space="preserve"> 451</w:delText>
                </w:r>
              </w:del>
            </w:ins>
            <w:ins w:id="12656" w:author="Mohamed Amine Sdiri" w:date="2023-11-29T10:00:00Z">
              <w:del w:id="12657" w:author="Houyem Rais" w:date="2024-02-22T14:46:00Z">
                <w:r w:rsidDel="00201166">
                  <w:delText xml:space="preserve"> </w:delText>
                </w:r>
              </w:del>
            </w:ins>
            <w:ins w:id="12658" w:author="Mohamed Amine Sdiri" w:date="2023-11-29T09:58:00Z">
              <w:del w:id="12659" w:author="Houyem Rais" w:date="2024-02-22T14:46:00Z">
                <w:r w:rsidRPr="006F7A9B" w:rsidDel="00201166">
                  <w:delText xml:space="preserve">000   </w:delText>
                </w:r>
              </w:del>
            </w:ins>
            <w:del w:id="12660" w:author="Houyem Rais" w:date="2024-02-22T14:46:00Z">
              <w:r w:rsidRPr="00343F01" w:rsidDel="00201166">
                <w:rPr>
                  <w:sz w:val="20"/>
                  <w:szCs w:val="20"/>
                </w:rPr>
                <w:delText xml:space="preserve"> 315 700</w:delText>
              </w:r>
              <w:r w:rsidDel="00201166">
                <w:rPr>
                  <w:sz w:val="20"/>
                  <w:szCs w:val="20"/>
                </w:rPr>
                <w:delText xml:space="preserve"> </w:delText>
              </w:r>
            </w:del>
          </w:p>
        </w:tc>
        <w:tc>
          <w:tcPr>
            <w:tcW w:w="1249" w:type="dxa"/>
            <w:shd w:val="clear" w:color="auto" w:fill="FFFFFF" w:themeFill="background1"/>
            <w:tcPrChange w:id="12661" w:author="Mohamed Amine Sdiri" w:date="2023-11-29T10:01:00Z">
              <w:tcPr>
                <w:tcW w:w="1249" w:type="dxa"/>
                <w:gridSpan w:val="2"/>
                <w:shd w:val="clear" w:color="auto" w:fill="FFFFFF" w:themeFill="background1"/>
                <w:vAlign w:val="center"/>
              </w:tcPr>
            </w:tcPrChange>
          </w:tcPr>
          <w:p w14:paraId="64ECCF01" w14:textId="085ACA25" w:rsidR="00621175" w:rsidRPr="00343F01" w:rsidDel="00201166" w:rsidRDefault="00621175" w:rsidP="00D62BC5">
            <w:pPr>
              <w:spacing w:before="0" w:after="160"/>
              <w:jc w:val="left"/>
              <w:rPr>
                <w:del w:id="12662" w:author="Houyem Rais" w:date="2024-02-22T14:46:00Z"/>
                <w:sz w:val="20"/>
                <w:szCs w:val="20"/>
              </w:rPr>
              <w:pPrChange w:id="12663" w:author="Houyem Rais" w:date="2024-02-22T14:49:00Z">
                <w:pPr>
                  <w:spacing w:before="20" w:after="40"/>
                  <w:jc w:val="center"/>
                </w:pPr>
              </w:pPrChange>
            </w:pPr>
            <w:ins w:id="12664" w:author="Mohamed Amine Sdiri" w:date="2023-11-29T10:01:00Z">
              <w:del w:id="12665" w:author="Houyem Rais" w:date="2024-02-22T14:46:00Z">
                <w:r w:rsidRPr="00D66C17" w:rsidDel="00201166">
                  <w:delText xml:space="preserve"> 2</w:delText>
                </w:r>
                <w:r w:rsidDel="00201166">
                  <w:delText xml:space="preserve"> </w:delText>
                </w:r>
                <w:r w:rsidRPr="00D66C17" w:rsidDel="00201166">
                  <w:delText>844</w:delText>
                </w:r>
                <w:r w:rsidDel="00201166">
                  <w:delText xml:space="preserve"> </w:delText>
                </w:r>
                <w:r w:rsidRPr="00D66C17" w:rsidDel="00201166">
                  <w:delText xml:space="preserve">082   </w:delText>
                </w:r>
              </w:del>
            </w:ins>
            <w:del w:id="12666" w:author="Houyem Rais" w:date="2024-02-22T14:46:00Z">
              <w:r w:rsidDel="00201166">
                <w:rPr>
                  <w:rFonts w:ascii="Calibri" w:hAnsi="Calibri" w:cs="Calibri"/>
                  <w:color w:val="000000"/>
                </w:rPr>
                <w:delText>2 844 082</w:delText>
              </w:r>
            </w:del>
          </w:p>
        </w:tc>
        <w:tc>
          <w:tcPr>
            <w:tcW w:w="1249" w:type="dxa"/>
            <w:shd w:val="clear" w:color="auto" w:fill="FFFFFF" w:themeFill="background1"/>
            <w:tcPrChange w:id="12667" w:author="Mohamed Amine Sdiri" w:date="2023-11-29T10:01:00Z">
              <w:tcPr>
                <w:tcW w:w="1249" w:type="dxa"/>
                <w:gridSpan w:val="2"/>
                <w:shd w:val="clear" w:color="auto" w:fill="FFFFFF" w:themeFill="background1"/>
                <w:vAlign w:val="center"/>
              </w:tcPr>
            </w:tcPrChange>
          </w:tcPr>
          <w:p w14:paraId="5638E72E" w14:textId="36FA1186" w:rsidR="00621175" w:rsidDel="00201166" w:rsidRDefault="00621175" w:rsidP="00D62BC5">
            <w:pPr>
              <w:spacing w:before="0" w:after="160"/>
              <w:jc w:val="left"/>
              <w:rPr>
                <w:del w:id="12668" w:author="Houyem Rais" w:date="2024-02-22T14:46:00Z"/>
                <w:rFonts w:ascii="Calibri" w:hAnsi="Calibri" w:cs="Calibri"/>
                <w:color w:val="000000"/>
              </w:rPr>
              <w:pPrChange w:id="12669" w:author="Houyem Rais" w:date="2024-02-22T14:49:00Z">
                <w:pPr>
                  <w:spacing w:before="20" w:after="40"/>
                  <w:jc w:val="right"/>
                </w:pPr>
              </w:pPrChange>
            </w:pPr>
            <w:ins w:id="12670" w:author="Mohamed Amine Sdiri" w:date="2023-11-29T10:01:00Z">
              <w:del w:id="12671" w:author="Houyem Rais" w:date="2024-02-22T14:46:00Z">
                <w:r w:rsidRPr="00D66C17" w:rsidDel="00201166">
                  <w:delText xml:space="preserve"> 3</w:delText>
                </w:r>
                <w:r w:rsidDel="00201166">
                  <w:delText xml:space="preserve"> </w:delText>
                </w:r>
                <w:r w:rsidRPr="00D66C17" w:rsidDel="00201166">
                  <w:delText>295</w:delText>
                </w:r>
                <w:r w:rsidDel="00201166">
                  <w:delText xml:space="preserve"> </w:delText>
                </w:r>
                <w:r w:rsidRPr="00D66C17" w:rsidDel="00201166">
                  <w:delText xml:space="preserve">082   </w:delText>
                </w:r>
              </w:del>
            </w:ins>
            <w:del w:id="12672" w:author="Houyem Rais" w:date="2024-02-22T14:46:00Z">
              <w:r w:rsidRPr="00C65957" w:rsidDel="00201166">
                <w:rPr>
                  <w:rFonts w:ascii="Calibri" w:hAnsi="Calibri" w:cs="Calibri"/>
                  <w:color w:val="000000"/>
                </w:rPr>
                <w:delText>3</w:delText>
              </w:r>
              <w:r w:rsidDel="00201166">
                <w:rPr>
                  <w:rFonts w:ascii="Calibri" w:hAnsi="Calibri" w:cs="Calibri"/>
                  <w:color w:val="000000"/>
                </w:rPr>
                <w:delText xml:space="preserve"> </w:delText>
              </w:r>
              <w:r w:rsidRPr="00C65957" w:rsidDel="00201166">
                <w:rPr>
                  <w:rFonts w:ascii="Calibri" w:hAnsi="Calibri" w:cs="Calibri"/>
                  <w:color w:val="000000"/>
                </w:rPr>
                <w:delText>159</w:delText>
              </w:r>
              <w:r w:rsidDel="00201166">
                <w:rPr>
                  <w:rFonts w:ascii="Calibri" w:hAnsi="Calibri" w:cs="Calibri"/>
                  <w:color w:val="000000"/>
                </w:rPr>
                <w:delText xml:space="preserve"> </w:delText>
              </w:r>
              <w:r w:rsidRPr="00C65957" w:rsidDel="00201166">
                <w:rPr>
                  <w:rFonts w:ascii="Calibri" w:hAnsi="Calibri" w:cs="Calibri"/>
                  <w:color w:val="000000"/>
                </w:rPr>
                <w:delText>782</w:delText>
              </w:r>
              <w:r w:rsidDel="00201166">
                <w:rPr>
                  <w:rFonts w:ascii="Calibri" w:hAnsi="Calibri" w:cs="Calibri"/>
                  <w:color w:val="000000"/>
                </w:rPr>
                <w:delText xml:space="preserve"> </w:delText>
              </w:r>
            </w:del>
          </w:p>
        </w:tc>
      </w:tr>
      <w:tr w:rsidR="00621175" w:rsidRPr="00343F01" w:rsidDel="00201166" w14:paraId="2830D839" w14:textId="0737DC75" w:rsidTr="006E2A46">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673" w:author="Mohamed Amine Sdiri" w:date="2023-11-29T10:01:00Z">
            <w:tblPrEx>
              <w:tblW w:w="87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232"/>
          <w:del w:id="12674" w:author="Houyem Rais" w:date="2024-02-22T14:46:00Z"/>
          <w:trPrChange w:id="12675" w:author="Mohamed Amine Sdiri" w:date="2023-11-29T10:01:00Z">
            <w:trPr>
              <w:gridBefore w:val="1"/>
              <w:trHeight w:val="232"/>
            </w:trPr>
          </w:trPrChange>
        </w:trPr>
        <w:tc>
          <w:tcPr>
            <w:tcW w:w="1591" w:type="dxa"/>
            <w:shd w:val="clear" w:color="auto" w:fill="595959" w:themeFill="text1" w:themeFillTint="A6"/>
            <w:tcPrChange w:id="12676" w:author="Mohamed Amine Sdiri" w:date="2023-11-29T10:01:00Z">
              <w:tcPr>
                <w:tcW w:w="1591" w:type="dxa"/>
                <w:gridSpan w:val="2"/>
                <w:shd w:val="clear" w:color="auto" w:fill="595959" w:themeFill="text1" w:themeFillTint="A6"/>
              </w:tcPr>
            </w:tcPrChange>
          </w:tcPr>
          <w:p w14:paraId="70709665" w14:textId="5748A505" w:rsidR="00621175" w:rsidRPr="00343F01" w:rsidDel="00201166" w:rsidRDefault="00621175" w:rsidP="00D62BC5">
            <w:pPr>
              <w:spacing w:before="0" w:after="160"/>
              <w:jc w:val="left"/>
              <w:rPr>
                <w:del w:id="12677" w:author="Houyem Rais" w:date="2024-02-22T14:46:00Z"/>
                <w:rFonts w:eastAsia="Times New Roman" w:cstheme="minorHAnsi"/>
                <w:b/>
                <w:bCs/>
                <w:color w:val="FFFFFF" w:themeColor="background1"/>
                <w:sz w:val="20"/>
                <w:szCs w:val="20"/>
                <w:lang w:eastAsia="fr-FR"/>
              </w:rPr>
              <w:pPrChange w:id="12678" w:author="Houyem Rais" w:date="2024-02-22T14:49:00Z">
                <w:pPr>
                  <w:spacing w:before="20" w:after="40"/>
                  <w:jc w:val="left"/>
                </w:pPr>
              </w:pPrChange>
            </w:pPr>
            <w:del w:id="12679" w:author="Houyem Rais" w:date="2024-02-22T14:46:00Z">
              <w:r w:rsidRPr="00343F01" w:rsidDel="00201166">
                <w:rPr>
                  <w:rFonts w:eastAsia="Times New Roman" w:cstheme="minorHAnsi"/>
                  <w:b/>
                  <w:bCs/>
                  <w:color w:val="FFFFFF" w:themeColor="background1"/>
                  <w:sz w:val="20"/>
                  <w:szCs w:val="20"/>
                  <w:lang w:eastAsia="fr-FR"/>
                </w:rPr>
                <w:delText>Total</w:delText>
              </w:r>
            </w:del>
          </w:p>
        </w:tc>
        <w:tc>
          <w:tcPr>
            <w:tcW w:w="1953" w:type="dxa"/>
            <w:shd w:val="clear" w:color="auto" w:fill="595959" w:themeFill="text1" w:themeFillTint="A6"/>
            <w:tcPrChange w:id="12680" w:author="Mohamed Amine Sdiri" w:date="2023-11-29T10:01:00Z">
              <w:tcPr>
                <w:tcW w:w="1953" w:type="dxa"/>
                <w:gridSpan w:val="2"/>
                <w:shd w:val="clear" w:color="auto" w:fill="595959" w:themeFill="text1" w:themeFillTint="A6"/>
                <w:vAlign w:val="bottom"/>
              </w:tcPr>
            </w:tcPrChange>
          </w:tcPr>
          <w:p w14:paraId="09BC294B" w14:textId="4FA9E045" w:rsidR="00621175" w:rsidRPr="00343F01" w:rsidDel="00201166" w:rsidRDefault="00621175" w:rsidP="00D62BC5">
            <w:pPr>
              <w:spacing w:before="0" w:after="160"/>
              <w:jc w:val="left"/>
              <w:rPr>
                <w:del w:id="12681" w:author="Houyem Rais" w:date="2024-02-22T14:46:00Z"/>
                <w:rFonts w:eastAsia="Times New Roman" w:cstheme="minorHAnsi"/>
                <w:b/>
                <w:bCs/>
                <w:color w:val="FFFFFF" w:themeColor="background1"/>
                <w:sz w:val="20"/>
                <w:szCs w:val="20"/>
                <w:lang w:eastAsia="fr-FR"/>
              </w:rPr>
              <w:pPrChange w:id="12682" w:author="Houyem Rais" w:date="2024-02-22T14:49:00Z">
                <w:pPr>
                  <w:spacing w:before="20" w:after="40"/>
                  <w:jc w:val="center"/>
                </w:pPr>
              </w:pPrChange>
            </w:pPr>
            <w:ins w:id="12683" w:author="Mohamed Amine Sdiri" w:date="2023-11-29T09:58:00Z">
              <w:del w:id="12684" w:author="Houyem Rais" w:date="2024-02-22T14:46:00Z">
                <w:r w:rsidRPr="006F7A9B" w:rsidDel="00201166">
                  <w:delText xml:space="preserve"> 1</w:delText>
                </w:r>
              </w:del>
            </w:ins>
            <w:ins w:id="12685" w:author="Mohamed Amine Sdiri" w:date="2023-11-29T09:59:00Z">
              <w:del w:id="12686" w:author="Houyem Rais" w:date="2024-02-22T14:46:00Z">
                <w:r w:rsidDel="00201166">
                  <w:delText xml:space="preserve"> </w:delText>
                </w:r>
              </w:del>
            </w:ins>
            <w:ins w:id="12687" w:author="Mohamed Amine Sdiri" w:date="2023-11-29T09:58:00Z">
              <w:del w:id="12688" w:author="Houyem Rais" w:date="2024-02-22T14:46:00Z">
                <w:r w:rsidRPr="006F7A9B" w:rsidDel="00201166">
                  <w:delText>056</w:delText>
                </w:r>
              </w:del>
            </w:ins>
            <w:ins w:id="12689" w:author="Mohamed Amine Sdiri" w:date="2023-11-29T09:59:00Z">
              <w:del w:id="12690" w:author="Houyem Rais" w:date="2024-02-22T14:46:00Z">
                <w:r w:rsidDel="00201166">
                  <w:delText xml:space="preserve"> </w:delText>
                </w:r>
              </w:del>
            </w:ins>
            <w:ins w:id="12691" w:author="Mohamed Amine Sdiri" w:date="2023-11-29T09:58:00Z">
              <w:del w:id="12692" w:author="Houyem Rais" w:date="2024-02-22T14:46:00Z">
                <w:r w:rsidRPr="006F7A9B" w:rsidDel="00201166">
                  <w:delText xml:space="preserve">500   </w:delText>
                </w:r>
              </w:del>
            </w:ins>
            <w:del w:id="12693" w:author="Houyem Rais" w:date="2024-02-22T14:46:00Z">
              <w:r w:rsidRPr="00343F01" w:rsidDel="00201166">
                <w:rPr>
                  <w:rFonts w:eastAsia="Times New Roman" w:cstheme="minorHAnsi"/>
                  <w:b/>
                  <w:bCs/>
                  <w:color w:val="FFFFFF" w:themeColor="background1"/>
                  <w:sz w:val="20"/>
                  <w:szCs w:val="20"/>
                  <w:lang w:eastAsia="fr-FR"/>
                </w:rPr>
                <w:delText>1 056 500</w:delText>
              </w:r>
              <w:r w:rsidDel="00201166">
                <w:rPr>
                  <w:rFonts w:eastAsia="Times New Roman" w:cstheme="minorHAnsi"/>
                  <w:b/>
                  <w:bCs/>
                  <w:color w:val="FFFFFF" w:themeColor="background1"/>
                  <w:sz w:val="20"/>
                  <w:szCs w:val="20"/>
                  <w:lang w:eastAsia="fr-FR"/>
                </w:rPr>
                <w:delText xml:space="preserve"> </w:delText>
              </w:r>
            </w:del>
          </w:p>
        </w:tc>
        <w:tc>
          <w:tcPr>
            <w:tcW w:w="1418" w:type="dxa"/>
            <w:shd w:val="clear" w:color="auto" w:fill="595959" w:themeFill="text1" w:themeFillTint="A6"/>
            <w:noWrap/>
            <w:tcPrChange w:id="12694" w:author="Mohamed Amine Sdiri" w:date="2023-11-29T10:01:00Z">
              <w:tcPr>
                <w:tcW w:w="1418" w:type="dxa"/>
                <w:gridSpan w:val="2"/>
                <w:shd w:val="clear" w:color="auto" w:fill="595959" w:themeFill="text1" w:themeFillTint="A6"/>
                <w:noWrap/>
                <w:vAlign w:val="bottom"/>
              </w:tcPr>
            </w:tcPrChange>
          </w:tcPr>
          <w:p w14:paraId="1288E11D" w14:textId="2E0AE8DD" w:rsidR="00621175" w:rsidRPr="00343F01" w:rsidDel="00201166" w:rsidRDefault="00621175" w:rsidP="00D62BC5">
            <w:pPr>
              <w:spacing w:before="0" w:after="160"/>
              <w:jc w:val="left"/>
              <w:rPr>
                <w:del w:id="12695" w:author="Houyem Rais" w:date="2024-02-22T14:46:00Z"/>
                <w:rFonts w:eastAsia="Times New Roman" w:cstheme="minorHAnsi"/>
                <w:b/>
                <w:bCs/>
                <w:color w:val="FFFFFF" w:themeColor="background1"/>
                <w:sz w:val="20"/>
                <w:szCs w:val="20"/>
                <w:lang w:eastAsia="fr-FR"/>
              </w:rPr>
              <w:pPrChange w:id="12696" w:author="Houyem Rais" w:date="2024-02-22T14:49:00Z">
                <w:pPr>
                  <w:spacing w:before="20" w:after="40"/>
                  <w:jc w:val="center"/>
                </w:pPr>
              </w:pPrChange>
            </w:pPr>
            <w:ins w:id="12697" w:author="Mohamed Amine Sdiri" w:date="2023-11-29T09:59:00Z">
              <w:del w:id="12698" w:author="Houyem Rais" w:date="2024-02-22T14:46:00Z">
                <w:r w:rsidRPr="006F7A9B" w:rsidDel="00201166">
                  <w:delText xml:space="preserve"> 1</w:delText>
                </w:r>
                <w:r w:rsidDel="00201166">
                  <w:delText xml:space="preserve"> </w:delText>
                </w:r>
                <w:r w:rsidRPr="006F7A9B" w:rsidDel="00201166">
                  <w:delText>056</w:delText>
                </w:r>
                <w:r w:rsidDel="00201166">
                  <w:delText xml:space="preserve"> </w:delText>
                </w:r>
                <w:r w:rsidRPr="006F7A9B" w:rsidDel="00201166">
                  <w:delText xml:space="preserve">500   </w:delText>
                </w:r>
              </w:del>
            </w:ins>
            <w:del w:id="12699" w:author="Houyem Rais" w:date="2024-02-22T14:46:00Z">
              <w:r w:rsidRPr="00343F01" w:rsidDel="00201166">
                <w:rPr>
                  <w:rFonts w:eastAsia="Times New Roman" w:cstheme="minorHAnsi"/>
                  <w:b/>
                  <w:bCs/>
                  <w:color w:val="FFFFFF" w:themeColor="background1"/>
                  <w:sz w:val="20"/>
                  <w:szCs w:val="20"/>
                  <w:lang w:eastAsia="fr-FR"/>
                </w:rPr>
                <w:delText>422 600</w:delText>
              </w:r>
            </w:del>
          </w:p>
        </w:tc>
        <w:tc>
          <w:tcPr>
            <w:tcW w:w="1302" w:type="dxa"/>
            <w:shd w:val="clear" w:color="auto" w:fill="595959" w:themeFill="text1" w:themeFillTint="A6"/>
            <w:tcPrChange w:id="12700" w:author="Mohamed Amine Sdiri" w:date="2023-11-29T10:01:00Z">
              <w:tcPr>
                <w:tcW w:w="1302" w:type="dxa"/>
                <w:gridSpan w:val="2"/>
                <w:shd w:val="clear" w:color="auto" w:fill="595959" w:themeFill="text1" w:themeFillTint="A6"/>
              </w:tcPr>
            </w:tcPrChange>
          </w:tcPr>
          <w:p w14:paraId="24BAC0A5" w14:textId="20E2B9BE" w:rsidR="00621175" w:rsidRPr="00343F01" w:rsidDel="00201166" w:rsidRDefault="00621175" w:rsidP="00D62BC5">
            <w:pPr>
              <w:spacing w:before="0" w:after="160"/>
              <w:jc w:val="left"/>
              <w:rPr>
                <w:del w:id="12701" w:author="Houyem Rais" w:date="2024-02-22T14:46:00Z"/>
                <w:rFonts w:eastAsia="Times New Roman" w:cstheme="minorHAnsi"/>
                <w:b/>
                <w:bCs/>
                <w:color w:val="FFFFFF" w:themeColor="background1"/>
                <w:sz w:val="20"/>
                <w:szCs w:val="20"/>
                <w:lang w:eastAsia="fr-FR"/>
              </w:rPr>
              <w:pPrChange w:id="12702" w:author="Houyem Rais" w:date="2024-02-22T14:49:00Z">
                <w:pPr>
                  <w:spacing w:before="20" w:after="40"/>
                  <w:jc w:val="center"/>
                </w:pPr>
              </w:pPrChange>
            </w:pPr>
            <w:ins w:id="12703" w:author="Mohamed Amine Sdiri" w:date="2023-11-29T09:58:00Z">
              <w:del w:id="12704" w:author="Houyem Rais" w:date="2024-02-22T14:46:00Z">
                <w:r w:rsidRPr="006F7A9B" w:rsidDel="00201166">
                  <w:delText xml:space="preserve"> 2</w:delText>
                </w:r>
              </w:del>
            </w:ins>
            <w:ins w:id="12705" w:author="Mohamed Amine Sdiri" w:date="2023-11-29T10:00:00Z">
              <w:del w:id="12706" w:author="Houyem Rais" w:date="2024-02-22T14:46:00Z">
                <w:r w:rsidDel="00201166">
                  <w:delText xml:space="preserve"> </w:delText>
                </w:r>
              </w:del>
            </w:ins>
            <w:ins w:id="12707" w:author="Mohamed Amine Sdiri" w:date="2023-11-29T09:58:00Z">
              <w:del w:id="12708" w:author="Houyem Rais" w:date="2024-02-22T14:46:00Z">
                <w:r w:rsidRPr="006F7A9B" w:rsidDel="00201166">
                  <w:delText>113</w:delText>
                </w:r>
              </w:del>
            </w:ins>
            <w:ins w:id="12709" w:author="Mohamed Amine Sdiri" w:date="2023-11-29T10:00:00Z">
              <w:del w:id="12710" w:author="Houyem Rais" w:date="2024-02-22T14:46:00Z">
                <w:r w:rsidDel="00201166">
                  <w:delText xml:space="preserve"> </w:delText>
                </w:r>
              </w:del>
            </w:ins>
            <w:ins w:id="12711" w:author="Mohamed Amine Sdiri" w:date="2023-11-29T09:58:00Z">
              <w:del w:id="12712" w:author="Houyem Rais" w:date="2024-02-22T14:46:00Z">
                <w:r w:rsidRPr="006F7A9B" w:rsidDel="00201166">
                  <w:delText xml:space="preserve">000   </w:delText>
                </w:r>
              </w:del>
            </w:ins>
            <w:del w:id="12713" w:author="Houyem Rais" w:date="2024-02-22T14:46:00Z">
              <w:r w:rsidRPr="00343F01" w:rsidDel="00201166">
                <w:rPr>
                  <w:rFonts w:eastAsia="Times New Roman" w:cstheme="minorHAnsi"/>
                  <w:b/>
                  <w:bCs/>
                  <w:color w:val="FFFFFF" w:themeColor="background1"/>
                  <w:sz w:val="20"/>
                  <w:szCs w:val="20"/>
                  <w:lang w:eastAsia="fr-FR"/>
                </w:rPr>
                <w:delText xml:space="preserve"> 1 479 100</w:delText>
              </w:r>
              <w:r w:rsidDel="00201166">
                <w:rPr>
                  <w:rFonts w:eastAsia="Times New Roman" w:cstheme="minorHAnsi"/>
                  <w:b/>
                  <w:bCs/>
                  <w:color w:val="FFFFFF" w:themeColor="background1"/>
                  <w:sz w:val="20"/>
                  <w:szCs w:val="20"/>
                  <w:lang w:eastAsia="fr-FR"/>
                </w:rPr>
                <w:delText xml:space="preserve"> </w:delText>
              </w:r>
            </w:del>
          </w:p>
        </w:tc>
        <w:tc>
          <w:tcPr>
            <w:tcW w:w="1249" w:type="dxa"/>
            <w:shd w:val="clear" w:color="auto" w:fill="595959" w:themeFill="text1" w:themeFillTint="A6"/>
            <w:tcPrChange w:id="12714" w:author="Mohamed Amine Sdiri" w:date="2023-11-29T10:01:00Z">
              <w:tcPr>
                <w:tcW w:w="1249" w:type="dxa"/>
                <w:gridSpan w:val="2"/>
                <w:shd w:val="clear" w:color="auto" w:fill="595959" w:themeFill="text1" w:themeFillTint="A6"/>
                <w:vAlign w:val="center"/>
              </w:tcPr>
            </w:tcPrChange>
          </w:tcPr>
          <w:p w14:paraId="42930BC3" w14:textId="5976C80F" w:rsidR="00621175" w:rsidRPr="00343F01" w:rsidDel="00201166" w:rsidRDefault="00621175" w:rsidP="00D62BC5">
            <w:pPr>
              <w:spacing w:before="0" w:after="160"/>
              <w:jc w:val="left"/>
              <w:rPr>
                <w:del w:id="12715" w:author="Houyem Rais" w:date="2024-02-22T14:46:00Z"/>
                <w:rFonts w:eastAsia="Times New Roman" w:cstheme="minorHAnsi"/>
                <w:b/>
                <w:bCs/>
                <w:color w:val="FFFFFF" w:themeColor="background1"/>
                <w:sz w:val="20"/>
                <w:szCs w:val="20"/>
                <w:lang w:eastAsia="fr-FR"/>
              </w:rPr>
              <w:pPrChange w:id="12716" w:author="Houyem Rais" w:date="2024-02-22T14:49:00Z">
                <w:pPr>
                  <w:spacing w:before="20" w:after="40"/>
                  <w:jc w:val="center"/>
                </w:pPr>
              </w:pPrChange>
            </w:pPr>
            <w:ins w:id="12717" w:author="Mohamed Amine Sdiri" w:date="2023-11-29T10:01:00Z">
              <w:del w:id="12718" w:author="Houyem Rais" w:date="2024-02-22T14:46:00Z">
                <w:r w:rsidRPr="00D66C17" w:rsidDel="00201166">
                  <w:delText xml:space="preserve"> 45</w:delText>
                </w:r>
                <w:r w:rsidDel="00201166">
                  <w:delText xml:space="preserve"> </w:delText>
                </w:r>
                <w:r w:rsidRPr="00D66C17" w:rsidDel="00201166">
                  <w:delText>800</w:delText>
                </w:r>
                <w:r w:rsidDel="00201166">
                  <w:delText xml:space="preserve"> </w:delText>
                </w:r>
                <w:r w:rsidRPr="00D66C17" w:rsidDel="00201166">
                  <w:delText xml:space="preserve">599   </w:delText>
                </w:r>
              </w:del>
            </w:ins>
            <w:del w:id="12719" w:author="Houyem Rais" w:date="2024-02-22T14:46:00Z">
              <w:r w:rsidRPr="00C77281" w:rsidDel="00201166">
                <w:rPr>
                  <w:rFonts w:eastAsia="Times New Roman" w:cstheme="minorHAnsi"/>
                  <w:b/>
                  <w:bCs/>
                  <w:color w:val="FFFFFF" w:themeColor="background1"/>
                  <w:sz w:val="20"/>
                  <w:szCs w:val="20"/>
                  <w:lang w:eastAsia="fr-FR"/>
                </w:rPr>
                <w:delText>45 800 599</w:delText>
              </w:r>
            </w:del>
          </w:p>
        </w:tc>
        <w:tc>
          <w:tcPr>
            <w:tcW w:w="1249" w:type="dxa"/>
            <w:shd w:val="clear" w:color="auto" w:fill="595959" w:themeFill="text1" w:themeFillTint="A6"/>
            <w:tcPrChange w:id="12720" w:author="Mohamed Amine Sdiri" w:date="2023-11-29T10:01:00Z">
              <w:tcPr>
                <w:tcW w:w="1249" w:type="dxa"/>
                <w:gridSpan w:val="2"/>
                <w:shd w:val="clear" w:color="auto" w:fill="595959" w:themeFill="text1" w:themeFillTint="A6"/>
                <w:vAlign w:val="center"/>
              </w:tcPr>
            </w:tcPrChange>
          </w:tcPr>
          <w:p w14:paraId="63220EF2" w14:textId="27F543D4" w:rsidR="00621175" w:rsidRPr="00C77281" w:rsidDel="00201166" w:rsidRDefault="00621175" w:rsidP="00D62BC5">
            <w:pPr>
              <w:spacing w:before="0" w:after="160"/>
              <w:jc w:val="left"/>
              <w:rPr>
                <w:del w:id="12721" w:author="Houyem Rais" w:date="2024-02-22T14:46:00Z"/>
                <w:rFonts w:eastAsia="Times New Roman" w:cstheme="minorHAnsi"/>
                <w:b/>
                <w:bCs/>
                <w:color w:val="FFFFFF" w:themeColor="background1"/>
                <w:sz w:val="20"/>
                <w:szCs w:val="20"/>
                <w:lang w:eastAsia="fr-FR"/>
              </w:rPr>
              <w:pPrChange w:id="12722" w:author="Houyem Rais" w:date="2024-02-22T14:49:00Z">
                <w:pPr>
                  <w:spacing w:before="20" w:after="40"/>
                  <w:jc w:val="center"/>
                </w:pPr>
              </w:pPrChange>
            </w:pPr>
            <w:ins w:id="12723" w:author="Mohamed Amine Sdiri" w:date="2023-11-29T10:01:00Z">
              <w:del w:id="12724" w:author="Houyem Rais" w:date="2024-02-22T14:46:00Z">
                <w:r w:rsidRPr="00D66C17" w:rsidDel="00201166">
                  <w:delText xml:space="preserve"> 47</w:delText>
                </w:r>
                <w:r w:rsidDel="00201166">
                  <w:delText xml:space="preserve"> </w:delText>
                </w:r>
                <w:r w:rsidRPr="00D66C17" w:rsidDel="00201166">
                  <w:delText>913</w:delText>
                </w:r>
                <w:r w:rsidDel="00201166">
                  <w:delText xml:space="preserve"> </w:delText>
                </w:r>
                <w:r w:rsidRPr="00D66C17" w:rsidDel="00201166">
                  <w:delText xml:space="preserve">599   </w:delText>
                </w:r>
              </w:del>
            </w:ins>
            <w:del w:id="12725" w:author="Houyem Rais" w:date="2024-02-22T14:46:00Z">
              <w:r w:rsidDel="00201166">
                <w:rPr>
                  <w:rFonts w:ascii="Calibri" w:hAnsi="Calibri" w:cs="Calibri"/>
                  <w:b/>
                  <w:bCs/>
                  <w:color w:val="000000"/>
                </w:rPr>
                <w:delText xml:space="preserve"> </w:delText>
              </w:r>
              <w:r w:rsidRPr="00C65957" w:rsidDel="00201166">
                <w:rPr>
                  <w:rFonts w:eastAsia="Times New Roman" w:cstheme="minorHAnsi"/>
                  <w:b/>
                  <w:bCs/>
                  <w:color w:val="FFFFFF" w:themeColor="background1"/>
                  <w:sz w:val="20"/>
                  <w:szCs w:val="20"/>
                  <w:lang w:eastAsia="fr-FR"/>
                </w:rPr>
                <w:delText>47 279 699</w:delText>
              </w:r>
              <w:r w:rsidDel="00201166">
                <w:rPr>
                  <w:rFonts w:ascii="Calibri" w:hAnsi="Calibri" w:cs="Calibri"/>
                  <w:b/>
                  <w:bCs/>
                  <w:color w:val="000000"/>
                </w:rPr>
                <w:delText xml:space="preserve"> </w:delText>
              </w:r>
            </w:del>
          </w:p>
        </w:tc>
      </w:tr>
    </w:tbl>
    <w:p w14:paraId="07D749B5" w14:textId="54FF2E61" w:rsidR="00C2113E" w:rsidDel="00201166" w:rsidRDefault="00C2113E" w:rsidP="00D62BC5">
      <w:pPr>
        <w:spacing w:before="0" w:after="160"/>
        <w:jc w:val="left"/>
        <w:rPr>
          <w:del w:id="12726" w:author="Houyem Rais" w:date="2024-02-22T14:46:00Z"/>
        </w:rPr>
        <w:pPrChange w:id="12727" w:author="Houyem Rais" w:date="2024-02-22T14:49:00Z">
          <w:pPr>
            <w:pStyle w:val="Heading3"/>
          </w:pPr>
        </w:pPrChange>
      </w:pPr>
      <w:bookmarkStart w:id="12728" w:name="_Toc129596904"/>
      <w:bookmarkStart w:id="12729" w:name="_Toc129601359"/>
      <w:bookmarkStart w:id="12730" w:name="_Toc129596905"/>
      <w:bookmarkStart w:id="12731" w:name="_Toc129601360"/>
      <w:bookmarkStart w:id="12732" w:name="_Toc129593811"/>
      <w:bookmarkStart w:id="12733" w:name="_Toc129596915"/>
      <w:bookmarkStart w:id="12734" w:name="_Toc129601370"/>
      <w:bookmarkStart w:id="12735" w:name="_Toc478482584"/>
      <w:bookmarkStart w:id="12736" w:name="_Toc36637337"/>
      <w:bookmarkStart w:id="12737" w:name="_Toc58802488"/>
      <w:bookmarkStart w:id="12738" w:name="_Toc58961711"/>
      <w:bookmarkStart w:id="12739" w:name="_Toc152165397"/>
      <w:bookmarkEnd w:id="12728"/>
      <w:bookmarkEnd w:id="12729"/>
      <w:bookmarkEnd w:id="12730"/>
      <w:bookmarkEnd w:id="12731"/>
      <w:bookmarkEnd w:id="12732"/>
      <w:bookmarkEnd w:id="12733"/>
      <w:bookmarkEnd w:id="12734"/>
      <w:del w:id="12740" w:author="Houyem Rais" w:date="2024-02-22T14:46:00Z">
        <w:r w:rsidRPr="00343F01" w:rsidDel="00201166">
          <w:delText>Les recettes d’exploitation</w:delText>
        </w:r>
        <w:bookmarkEnd w:id="12735"/>
        <w:bookmarkEnd w:id="12736"/>
        <w:bookmarkEnd w:id="12737"/>
        <w:bookmarkEnd w:id="12738"/>
        <w:bookmarkEnd w:id="12739"/>
      </w:del>
    </w:p>
    <w:p w14:paraId="42A4CA9A" w14:textId="787600E4" w:rsidR="00227F58" w:rsidRPr="00343F01" w:rsidDel="00201166" w:rsidRDefault="00227F58" w:rsidP="00D62BC5">
      <w:pPr>
        <w:spacing w:before="0" w:after="160"/>
        <w:jc w:val="left"/>
        <w:rPr>
          <w:del w:id="12741" w:author="Houyem Rais" w:date="2024-02-22T14:46:00Z"/>
        </w:rPr>
        <w:pPrChange w:id="12742" w:author="Houyem Rais" w:date="2024-02-22T14:49:00Z">
          <w:pPr>
            <w:pStyle w:val="Heading4"/>
          </w:pPr>
        </w:pPrChange>
      </w:pPr>
      <w:del w:id="12743" w:author="Houyem Rais" w:date="2024-02-22T14:46:00Z">
        <w:r w:rsidRPr="00343F01" w:rsidDel="00201166">
          <w:delText>Trafic journalier par lot contractuel</w:delText>
        </w:r>
      </w:del>
    </w:p>
    <w:p w14:paraId="46FD59AD" w14:textId="5BACD684" w:rsidR="00227F58" w:rsidRPr="00343F01" w:rsidDel="00201166" w:rsidRDefault="00227F58" w:rsidP="00D62BC5">
      <w:pPr>
        <w:spacing w:before="0" w:after="160"/>
        <w:jc w:val="left"/>
        <w:rPr>
          <w:del w:id="12744" w:author="Houyem Rais" w:date="2024-02-22T14:46:00Z"/>
        </w:rPr>
        <w:pPrChange w:id="12745" w:author="Houyem Rais" w:date="2024-02-22T14:49:00Z">
          <w:pPr/>
        </w:pPrChange>
      </w:pPr>
      <w:del w:id="12746" w:author="Houyem Rais" w:date="2024-02-22T14:46:00Z">
        <w:r w:rsidRPr="00343F01" w:rsidDel="00201166">
          <w:delText xml:space="preserve">Selon les données des études économiques, </w:delText>
        </w:r>
      </w:del>
      <w:ins w:id="12747" w:author="Mohamed Amine Sdiri" w:date="2023-11-29T09:58:00Z">
        <w:del w:id="12748" w:author="Houyem Rais" w:date="2024-02-22T14:46:00Z">
          <w:r w:rsidR="00621175" w:rsidDel="00201166">
            <w:delText xml:space="preserve"> </w:delText>
          </w:r>
        </w:del>
      </w:ins>
      <w:del w:id="12749" w:author="Houyem Rais" w:date="2024-02-22T14:46:00Z">
        <w:r w:rsidRPr="00343F01" w:rsidDel="00201166">
          <w:delText xml:space="preserve">et après découpage par lot contractuel, </w:delText>
        </w:r>
      </w:del>
      <w:ins w:id="12750" w:author="Mohamed Amine Sdiri" w:date="2023-11-29T09:58:00Z">
        <w:del w:id="12751" w:author="Houyem Rais" w:date="2024-02-22T14:46:00Z">
          <w:r w:rsidR="00621175" w:rsidDel="00201166">
            <w:delText xml:space="preserve"> </w:delText>
          </w:r>
        </w:del>
      </w:ins>
      <w:del w:id="12752" w:author="Houyem Rais" w:date="2024-02-22T14:46:00Z">
        <w:r w:rsidRPr="00343F01" w:rsidDel="00201166">
          <w:delText>nous avons retenu les hypothèses suivantes pour le trafic total journalier projeté sur les sections homogènes de l’autoroute pour le scénario moyen et pour la première année d’exploitation.</w:delText>
        </w:r>
      </w:del>
    </w:p>
    <w:p w14:paraId="006612A0" w14:textId="2C0629DF" w:rsidR="00227F58" w:rsidRPr="00343F01" w:rsidDel="00201166" w:rsidRDefault="00227F58" w:rsidP="00D62BC5">
      <w:pPr>
        <w:spacing w:before="0" w:after="160"/>
        <w:jc w:val="left"/>
        <w:rPr>
          <w:del w:id="12753" w:author="Houyem Rais" w:date="2024-02-22T14:46:00Z"/>
        </w:rPr>
        <w:pPrChange w:id="12754" w:author="Houyem Rais" w:date="2024-02-22T14:49:00Z">
          <w:pPr>
            <w:pStyle w:val="Caption"/>
          </w:pPr>
        </w:pPrChange>
      </w:pPr>
      <w:bookmarkStart w:id="12755" w:name="_Toc152165486"/>
      <w:del w:id="12756"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2757" w:author="Mohamed Amine Sdiri" w:date="2023-11-29T15:48:00Z">
        <w:del w:id="12758" w:author="Houyem Rais" w:date="2024-02-22T14:46:00Z">
          <w:r w:rsidR="002B5C95" w:rsidDel="00201166">
            <w:rPr>
              <w:noProof/>
            </w:rPr>
            <w:delText>48</w:delText>
          </w:r>
        </w:del>
      </w:ins>
      <w:del w:id="12759" w:author="Houyem Rais" w:date="2024-02-22T14:46:00Z">
        <w:r w:rsidR="00F555DC" w:rsidDel="00201166">
          <w:rPr>
            <w:noProof/>
          </w:rPr>
          <w:delText>49</w:delText>
        </w:r>
        <w:r w:rsidR="00B0561B" w:rsidDel="00201166">
          <w:rPr>
            <w:noProof/>
          </w:rPr>
          <w:fldChar w:fldCharType="end"/>
        </w:r>
        <w:r w:rsidRPr="00343F01" w:rsidDel="00201166">
          <w:delText xml:space="preserve"> Trafic total projeté (véh/jour) par section de lot contractuel pour le scénario moyen (2030)</w:delText>
        </w:r>
        <w:bookmarkEnd w:id="12755"/>
      </w:del>
    </w:p>
    <w:tbl>
      <w:tblPr>
        <w:tblW w:w="9340" w:type="dxa"/>
        <w:tblCellMar>
          <w:left w:w="70" w:type="dxa"/>
          <w:right w:w="70" w:type="dxa"/>
        </w:tblCellMar>
        <w:tblLook w:val="04A0" w:firstRow="1" w:lastRow="0" w:firstColumn="1" w:lastColumn="0" w:noHBand="0" w:noVBand="1"/>
      </w:tblPr>
      <w:tblGrid>
        <w:gridCol w:w="4700"/>
        <w:gridCol w:w="1020"/>
        <w:gridCol w:w="1320"/>
        <w:gridCol w:w="1040"/>
        <w:gridCol w:w="1260"/>
      </w:tblGrid>
      <w:tr w:rsidR="00227F58" w:rsidRPr="00343F01" w:rsidDel="00201166" w14:paraId="1CE14CDD" w14:textId="2056125E" w:rsidTr="00406EF1">
        <w:trPr>
          <w:trHeight w:val="420"/>
          <w:tblHeader/>
          <w:del w:id="12760" w:author="Houyem Rais" w:date="2024-02-22T14:46:00Z"/>
        </w:trPr>
        <w:tc>
          <w:tcPr>
            <w:tcW w:w="4700" w:type="dxa"/>
            <w:tcBorders>
              <w:top w:val="single" w:sz="4" w:space="0" w:color="auto"/>
              <w:left w:val="single" w:sz="4" w:space="0" w:color="auto"/>
              <w:bottom w:val="single" w:sz="4" w:space="0" w:color="auto"/>
              <w:right w:val="single" w:sz="4" w:space="0" w:color="auto"/>
            </w:tcBorders>
            <w:shd w:val="clear" w:color="000000" w:fill="E6B8B7"/>
            <w:vAlign w:val="center"/>
            <w:hideMark/>
          </w:tcPr>
          <w:p w14:paraId="66E53041" w14:textId="0935CFA7" w:rsidR="00227F58" w:rsidRPr="00343F01" w:rsidDel="00201166" w:rsidRDefault="00227F58" w:rsidP="00D62BC5">
            <w:pPr>
              <w:spacing w:before="0" w:after="160"/>
              <w:jc w:val="left"/>
              <w:rPr>
                <w:del w:id="12761" w:author="Houyem Rais" w:date="2024-02-22T14:46:00Z"/>
                <w:rFonts w:ascii="Calibri" w:eastAsia="Times New Roman" w:hAnsi="Calibri" w:cs="Calibri"/>
                <w:b/>
                <w:bCs/>
                <w:color w:val="000000"/>
                <w:sz w:val="20"/>
                <w:szCs w:val="20"/>
                <w:lang w:eastAsia="fr-FR"/>
              </w:rPr>
              <w:pPrChange w:id="12762" w:author="Houyem Rais" w:date="2024-02-22T14:49:00Z">
                <w:pPr>
                  <w:spacing w:before="0" w:after="0" w:line="240" w:lineRule="auto"/>
                  <w:jc w:val="left"/>
                </w:pPr>
              </w:pPrChange>
            </w:pPr>
            <w:del w:id="12763" w:author="Houyem Rais" w:date="2024-02-22T14:46:00Z">
              <w:r w:rsidRPr="00343F01" w:rsidDel="00201166">
                <w:rPr>
                  <w:rFonts w:ascii="Calibri" w:eastAsia="Times New Roman" w:hAnsi="Calibri" w:cs="Calibri"/>
                  <w:b/>
                  <w:bCs/>
                  <w:color w:val="000000"/>
                  <w:sz w:val="20"/>
                  <w:szCs w:val="20"/>
                  <w:lang w:eastAsia="fr-FR"/>
                </w:rPr>
                <w:delText>Sections</w:delText>
              </w:r>
            </w:del>
          </w:p>
        </w:tc>
        <w:tc>
          <w:tcPr>
            <w:tcW w:w="1020" w:type="dxa"/>
            <w:tcBorders>
              <w:top w:val="single" w:sz="4" w:space="0" w:color="auto"/>
              <w:left w:val="nil"/>
              <w:bottom w:val="single" w:sz="4" w:space="0" w:color="auto"/>
              <w:right w:val="single" w:sz="4" w:space="0" w:color="auto"/>
            </w:tcBorders>
            <w:shd w:val="clear" w:color="000000" w:fill="E6B8B7"/>
            <w:vAlign w:val="center"/>
            <w:hideMark/>
          </w:tcPr>
          <w:p w14:paraId="01792D4C" w14:textId="778C7513" w:rsidR="00227F58" w:rsidRPr="00343F01" w:rsidDel="00201166" w:rsidRDefault="00227F58" w:rsidP="00D62BC5">
            <w:pPr>
              <w:spacing w:before="0" w:after="160"/>
              <w:jc w:val="left"/>
              <w:rPr>
                <w:del w:id="12764" w:author="Houyem Rais" w:date="2024-02-22T14:46:00Z"/>
                <w:rFonts w:ascii="Calibri" w:eastAsia="Times New Roman" w:hAnsi="Calibri" w:cs="Calibri"/>
                <w:b/>
                <w:bCs/>
                <w:color w:val="000000"/>
                <w:sz w:val="20"/>
                <w:szCs w:val="20"/>
                <w:lang w:eastAsia="fr-FR"/>
              </w:rPr>
              <w:pPrChange w:id="12765" w:author="Houyem Rais" w:date="2024-02-22T14:49:00Z">
                <w:pPr>
                  <w:spacing w:before="0" w:after="0" w:line="240" w:lineRule="auto"/>
                  <w:jc w:val="center"/>
                </w:pPr>
              </w:pPrChange>
            </w:pPr>
            <w:del w:id="12766" w:author="Houyem Rais" w:date="2024-02-22T14:46:00Z">
              <w:r w:rsidRPr="00343F01" w:rsidDel="00201166">
                <w:rPr>
                  <w:rFonts w:ascii="Calibri" w:eastAsia="Times New Roman" w:hAnsi="Calibri" w:cs="Calibri"/>
                  <w:b/>
                  <w:bCs/>
                  <w:color w:val="000000"/>
                  <w:sz w:val="20"/>
                  <w:szCs w:val="20"/>
                  <w:lang w:eastAsia="fr-FR"/>
                </w:rPr>
                <w:delText>Longueur</w:delText>
              </w:r>
            </w:del>
          </w:p>
        </w:tc>
        <w:tc>
          <w:tcPr>
            <w:tcW w:w="1320" w:type="dxa"/>
            <w:tcBorders>
              <w:top w:val="single" w:sz="4" w:space="0" w:color="auto"/>
              <w:left w:val="nil"/>
              <w:bottom w:val="single" w:sz="4" w:space="0" w:color="auto"/>
              <w:right w:val="single" w:sz="4" w:space="0" w:color="auto"/>
            </w:tcBorders>
            <w:shd w:val="clear" w:color="000000" w:fill="E6B8B7"/>
            <w:vAlign w:val="center"/>
            <w:hideMark/>
          </w:tcPr>
          <w:p w14:paraId="20CB6BE4" w14:textId="257506C3" w:rsidR="00227F58" w:rsidRPr="00343F01" w:rsidDel="00201166" w:rsidRDefault="00227F58" w:rsidP="00D62BC5">
            <w:pPr>
              <w:spacing w:before="0" w:after="160"/>
              <w:jc w:val="left"/>
              <w:rPr>
                <w:del w:id="12767" w:author="Houyem Rais" w:date="2024-02-22T14:46:00Z"/>
                <w:rFonts w:ascii="Calibri" w:eastAsia="Times New Roman" w:hAnsi="Calibri" w:cs="Calibri"/>
                <w:b/>
                <w:bCs/>
                <w:color w:val="000000"/>
                <w:sz w:val="20"/>
                <w:szCs w:val="20"/>
                <w:lang w:eastAsia="fr-FR"/>
              </w:rPr>
              <w:pPrChange w:id="12768" w:author="Houyem Rais" w:date="2024-02-22T14:49:00Z">
                <w:pPr>
                  <w:spacing w:before="0" w:after="0" w:line="240" w:lineRule="auto"/>
                  <w:jc w:val="center"/>
                </w:pPr>
              </w:pPrChange>
            </w:pPr>
            <w:del w:id="12769" w:author="Houyem Rais" w:date="2024-02-22T14:46:00Z">
              <w:r w:rsidRPr="00343F01" w:rsidDel="00201166">
                <w:rPr>
                  <w:rFonts w:ascii="Calibri" w:eastAsia="Times New Roman" w:hAnsi="Calibri" w:cs="Calibri"/>
                  <w:b/>
                  <w:bCs/>
                  <w:color w:val="000000"/>
                  <w:sz w:val="20"/>
                  <w:szCs w:val="20"/>
                  <w:lang w:eastAsia="fr-FR"/>
                </w:rPr>
                <w:delText>VL</w:delText>
              </w:r>
            </w:del>
          </w:p>
        </w:tc>
        <w:tc>
          <w:tcPr>
            <w:tcW w:w="1040" w:type="dxa"/>
            <w:tcBorders>
              <w:top w:val="single" w:sz="4" w:space="0" w:color="auto"/>
              <w:left w:val="nil"/>
              <w:bottom w:val="single" w:sz="4" w:space="0" w:color="auto"/>
              <w:right w:val="single" w:sz="4" w:space="0" w:color="auto"/>
            </w:tcBorders>
            <w:shd w:val="clear" w:color="000000" w:fill="E6B8B7"/>
            <w:vAlign w:val="center"/>
            <w:hideMark/>
          </w:tcPr>
          <w:p w14:paraId="36F6D4E9" w14:textId="7FA4CDCD" w:rsidR="00227F58" w:rsidRPr="00343F01" w:rsidDel="00201166" w:rsidRDefault="00227F58" w:rsidP="00D62BC5">
            <w:pPr>
              <w:spacing w:before="0" w:after="160"/>
              <w:jc w:val="left"/>
              <w:rPr>
                <w:del w:id="12770" w:author="Houyem Rais" w:date="2024-02-22T14:46:00Z"/>
                <w:rFonts w:ascii="Calibri" w:eastAsia="Times New Roman" w:hAnsi="Calibri" w:cs="Calibri"/>
                <w:b/>
                <w:bCs/>
                <w:color w:val="000000"/>
                <w:sz w:val="20"/>
                <w:szCs w:val="20"/>
                <w:lang w:eastAsia="fr-FR"/>
              </w:rPr>
              <w:pPrChange w:id="12771" w:author="Houyem Rais" w:date="2024-02-22T14:49:00Z">
                <w:pPr>
                  <w:spacing w:before="0" w:after="0" w:line="240" w:lineRule="auto"/>
                  <w:jc w:val="center"/>
                </w:pPr>
              </w:pPrChange>
            </w:pPr>
            <w:del w:id="12772" w:author="Houyem Rais" w:date="2024-02-22T14:46:00Z">
              <w:r w:rsidRPr="00343F01" w:rsidDel="00201166">
                <w:rPr>
                  <w:rFonts w:ascii="Calibri" w:eastAsia="Times New Roman" w:hAnsi="Calibri" w:cs="Calibri"/>
                  <w:b/>
                  <w:bCs/>
                  <w:color w:val="000000"/>
                  <w:sz w:val="20"/>
                  <w:szCs w:val="20"/>
                  <w:lang w:eastAsia="fr-FR"/>
                </w:rPr>
                <w:delText>PL</w:delText>
              </w:r>
            </w:del>
          </w:p>
        </w:tc>
        <w:tc>
          <w:tcPr>
            <w:tcW w:w="1260" w:type="dxa"/>
            <w:tcBorders>
              <w:top w:val="single" w:sz="4" w:space="0" w:color="auto"/>
              <w:left w:val="nil"/>
              <w:bottom w:val="single" w:sz="4" w:space="0" w:color="auto"/>
              <w:right w:val="single" w:sz="4" w:space="0" w:color="auto"/>
            </w:tcBorders>
            <w:shd w:val="clear" w:color="000000" w:fill="E6B8B7"/>
            <w:vAlign w:val="center"/>
            <w:hideMark/>
          </w:tcPr>
          <w:p w14:paraId="3652ADC6" w14:textId="5063D102" w:rsidR="00227F58" w:rsidRPr="00343F01" w:rsidDel="00201166" w:rsidRDefault="00227F58" w:rsidP="00D62BC5">
            <w:pPr>
              <w:spacing w:before="0" w:after="160"/>
              <w:jc w:val="left"/>
              <w:rPr>
                <w:del w:id="12773" w:author="Houyem Rais" w:date="2024-02-22T14:46:00Z"/>
                <w:rFonts w:ascii="Calibri" w:eastAsia="Times New Roman" w:hAnsi="Calibri" w:cs="Calibri"/>
                <w:b/>
                <w:bCs/>
                <w:color w:val="000000"/>
                <w:sz w:val="20"/>
                <w:szCs w:val="20"/>
                <w:lang w:eastAsia="fr-FR"/>
              </w:rPr>
              <w:pPrChange w:id="12774" w:author="Houyem Rais" w:date="2024-02-22T14:49:00Z">
                <w:pPr>
                  <w:spacing w:before="0" w:after="0" w:line="240" w:lineRule="auto"/>
                  <w:jc w:val="center"/>
                </w:pPr>
              </w:pPrChange>
            </w:pPr>
            <w:del w:id="12775" w:author="Houyem Rais" w:date="2024-02-22T14:46:00Z">
              <w:r w:rsidRPr="00343F01" w:rsidDel="00201166">
                <w:rPr>
                  <w:rFonts w:ascii="Calibri" w:eastAsia="Times New Roman" w:hAnsi="Calibri" w:cs="Calibri"/>
                  <w:b/>
                  <w:bCs/>
                  <w:color w:val="000000"/>
                  <w:sz w:val="20"/>
                  <w:szCs w:val="20"/>
                  <w:lang w:eastAsia="fr-FR"/>
                </w:rPr>
                <w:delText>Total</w:delText>
              </w:r>
            </w:del>
          </w:p>
        </w:tc>
      </w:tr>
      <w:tr w:rsidR="00227F58" w:rsidRPr="00343F01" w:rsidDel="00201166" w14:paraId="59155E75" w14:textId="3C340563" w:rsidTr="00406EF1">
        <w:trPr>
          <w:trHeight w:val="290"/>
          <w:del w:id="12776" w:author="Houyem Rais" w:date="2024-02-22T14:46:00Z"/>
        </w:trPr>
        <w:tc>
          <w:tcPr>
            <w:tcW w:w="4700" w:type="dxa"/>
            <w:tcBorders>
              <w:top w:val="nil"/>
              <w:left w:val="single" w:sz="4" w:space="0" w:color="auto"/>
              <w:bottom w:val="single" w:sz="4" w:space="0" w:color="auto"/>
              <w:right w:val="single" w:sz="4" w:space="0" w:color="auto"/>
            </w:tcBorders>
            <w:shd w:val="clear" w:color="000000" w:fill="BFBFBF"/>
            <w:vAlign w:val="center"/>
            <w:hideMark/>
          </w:tcPr>
          <w:p w14:paraId="0A4E7C27" w14:textId="4FA45878" w:rsidR="00227F58" w:rsidRPr="00343F01" w:rsidDel="00201166" w:rsidRDefault="00227F58" w:rsidP="00D62BC5">
            <w:pPr>
              <w:spacing w:before="0" w:after="160"/>
              <w:jc w:val="left"/>
              <w:rPr>
                <w:del w:id="12777" w:author="Houyem Rais" w:date="2024-02-22T14:46:00Z"/>
                <w:rFonts w:ascii="Calibri" w:eastAsia="Times New Roman" w:hAnsi="Calibri" w:cs="Calibri"/>
                <w:b/>
                <w:bCs/>
                <w:color w:val="000000"/>
                <w:sz w:val="20"/>
                <w:szCs w:val="20"/>
                <w:lang w:eastAsia="fr-FR"/>
              </w:rPr>
              <w:pPrChange w:id="12778" w:author="Houyem Rais" w:date="2024-02-22T14:49:00Z">
                <w:pPr>
                  <w:spacing w:before="0" w:after="0" w:line="240" w:lineRule="auto"/>
                  <w:jc w:val="left"/>
                </w:pPr>
              </w:pPrChange>
            </w:pPr>
            <w:del w:id="12779" w:author="Houyem Rais" w:date="2024-02-22T14:46:00Z">
              <w:r w:rsidRPr="00343F01" w:rsidDel="00201166">
                <w:rPr>
                  <w:rFonts w:ascii="Calibri" w:eastAsia="Times New Roman" w:hAnsi="Calibri" w:cs="Calibri"/>
                  <w:b/>
                  <w:bCs/>
                  <w:color w:val="000000"/>
                  <w:sz w:val="20"/>
                  <w:szCs w:val="20"/>
                  <w:lang w:eastAsia="fr-FR"/>
                </w:rPr>
                <w:delText>Section TOGO</w:delText>
              </w:r>
            </w:del>
          </w:p>
        </w:tc>
        <w:tc>
          <w:tcPr>
            <w:tcW w:w="1020" w:type="dxa"/>
            <w:tcBorders>
              <w:top w:val="nil"/>
              <w:left w:val="nil"/>
              <w:bottom w:val="single" w:sz="4" w:space="0" w:color="auto"/>
              <w:right w:val="single" w:sz="4" w:space="0" w:color="auto"/>
            </w:tcBorders>
            <w:shd w:val="clear" w:color="000000" w:fill="BFBFBF"/>
            <w:vAlign w:val="center"/>
            <w:hideMark/>
          </w:tcPr>
          <w:p w14:paraId="7FFD8AAD" w14:textId="110C292D" w:rsidR="00227F58" w:rsidRPr="00343F01" w:rsidDel="00201166" w:rsidRDefault="00227F58" w:rsidP="00D62BC5">
            <w:pPr>
              <w:spacing w:before="0" w:after="160"/>
              <w:jc w:val="left"/>
              <w:rPr>
                <w:del w:id="12780" w:author="Houyem Rais" w:date="2024-02-22T14:46:00Z"/>
                <w:rFonts w:ascii="Calibri" w:eastAsia="Times New Roman" w:hAnsi="Calibri" w:cs="Calibri"/>
                <w:b/>
                <w:bCs/>
                <w:color w:val="000000"/>
                <w:sz w:val="20"/>
                <w:szCs w:val="20"/>
                <w:lang w:eastAsia="fr-FR"/>
              </w:rPr>
              <w:pPrChange w:id="12781" w:author="Houyem Rais" w:date="2024-02-22T14:49:00Z">
                <w:pPr>
                  <w:spacing w:before="0" w:after="0" w:line="240" w:lineRule="auto"/>
                  <w:jc w:val="center"/>
                </w:pPr>
              </w:pPrChange>
            </w:pPr>
            <w:del w:id="12782" w:author="Houyem Rais" w:date="2024-02-22T14:46:00Z">
              <w:r w:rsidRPr="00343F01" w:rsidDel="00201166">
                <w:rPr>
                  <w:rFonts w:ascii="Calibri" w:eastAsia="Times New Roman" w:hAnsi="Calibri" w:cs="Calibri"/>
                  <w:b/>
                  <w:bCs/>
                  <w:color w:val="000000"/>
                  <w:sz w:val="20"/>
                  <w:szCs w:val="20"/>
                  <w:lang w:eastAsia="fr-FR"/>
                </w:rPr>
                <w:delText xml:space="preserve">89,6 </w:delText>
              </w:r>
            </w:del>
          </w:p>
        </w:tc>
        <w:tc>
          <w:tcPr>
            <w:tcW w:w="1320" w:type="dxa"/>
            <w:tcBorders>
              <w:top w:val="nil"/>
              <w:left w:val="nil"/>
              <w:bottom w:val="single" w:sz="4" w:space="0" w:color="auto"/>
              <w:right w:val="single" w:sz="4" w:space="0" w:color="auto"/>
            </w:tcBorders>
            <w:shd w:val="clear" w:color="000000" w:fill="BFBFBF"/>
            <w:vAlign w:val="center"/>
            <w:hideMark/>
          </w:tcPr>
          <w:p w14:paraId="3CBE1CFD" w14:textId="492C9ECE" w:rsidR="00227F58" w:rsidRPr="00343F01" w:rsidDel="00201166" w:rsidRDefault="00227F58" w:rsidP="00D62BC5">
            <w:pPr>
              <w:spacing w:before="0" w:after="160"/>
              <w:jc w:val="left"/>
              <w:rPr>
                <w:del w:id="12783" w:author="Houyem Rais" w:date="2024-02-22T14:46:00Z"/>
                <w:rFonts w:ascii="Calibri" w:eastAsia="Times New Roman" w:hAnsi="Calibri" w:cs="Calibri"/>
                <w:b/>
                <w:bCs/>
                <w:color w:val="000000"/>
                <w:sz w:val="20"/>
                <w:szCs w:val="20"/>
                <w:lang w:eastAsia="fr-FR"/>
              </w:rPr>
              <w:pPrChange w:id="12784" w:author="Houyem Rais" w:date="2024-02-22T14:49:00Z">
                <w:pPr>
                  <w:spacing w:before="0" w:after="0" w:line="240" w:lineRule="auto"/>
                  <w:jc w:val="center"/>
                </w:pPr>
              </w:pPrChange>
            </w:pPr>
            <w:del w:id="12785" w:author="Houyem Rais" w:date="2024-02-22T14:46:00Z">
              <w:r w:rsidRPr="00343F01" w:rsidDel="00201166">
                <w:rPr>
                  <w:rFonts w:ascii="Calibri" w:eastAsia="Times New Roman" w:hAnsi="Calibri" w:cs="Calibri"/>
                  <w:b/>
                  <w:bCs/>
                  <w:color w:val="000000"/>
                  <w:sz w:val="20"/>
                  <w:szCs w:val="20"/>
                  <w:lang w:eastAsia="fr-FR"/>
                </w:rPr>
                <w:delText> </w:delText>
              </w:r>
            </w:del>
          </w:p>
        </w:tc>
        <w:tc>
          <w:tcPr>
            <w:tcW w:w="1040" w:type="dxa"/>
            <w:tcBorders>
              <w:top w:val="nil"/>
              <w:left w:val="nil"/>
              <w:bottom w:val="single" w:sz="4" w:space="0" w:color="auto"/>
              <w:right w:val="single" w:sz="4" w:space="0" w:color="auto"/>
            </w:tcBorders>
            <w:shd w:val="clear" w:color="000000" w:fill="BFBFBF"/>
            <w:vAlign w:val="center"/>
            <w:hideMark/>
          </w:tcPr>
          <w:p w14:paraId="646ADF6A" w14:textId="3E965E0E" w:rsidR="00227F58" w:rsidRPr="00343F01" w:rsidDel="00201166" w:rsidRDefault="00227F58" w:rsidP="00D62BC5">
            <w:pPr>
              <w:spacing w:before="0" w:after="160"/>
              <w:jc w:val="left"/>
              <w:rPr>
                <w:del w:id="12786" w:author="Houyem Rais" w:date="2024-02-22T14:46:00Z"/>
                <w:rFonts w:ascii="Calibri" w:eastAsia="Times New Roman" w:hAnsi="Calibri" w:cs="Calibri"/>
                <w:b/>
                <w:bCs/>
                <w:color w:val="000000"/>
                <w:sz w:val="20"/>
                <w:szCs w:val="20"/>
                <w:lang w:eastAsia="fr-FR"/>
              </w:rPr>
              <w:pPrChange w:id="12787" w:author="Houyem Rais" w:date="2024-02-22T14:49:00Z">
                <w:pPr>
                  <w:spacing w:before="0" w:after="0" w:line="240" w:lineRule="auto"/>
                  <w:jc w:val="center"/>
                </w:pPr>
              </w:pPrChange>
            </w:pPr>
            <w:del w:id="12788" w:author="Houyem Rais" w:date="2024-02-22T14:46:00Z">
              <w:r w:rsidRPr="00343F01" w:rsidDel="00201166">
                <w:rPr>
                  <w:rFonts w:ascii="Calibri" w:eastAsia="Times New Roman" w:hAnsi="Calibri" w:cs="Calibri"/>
                  <w:b/>
                  <w:bCs/>
                  <w:color w:val="000000"/>
                  <w:sz w:val="20"/>
                  <w:szCs w:val="20"/>
                  <w:lang w:eastAsia="fr-FR"/>
                </w:rPr>
                <w:delText> </w:delText>
              </w:r>
            </w:del>
          </w:p>
        </w:tc>
        <w:tc>
          <w:tcPr>
            <w:tcW w:w="1260" w:type="dxa"/>
            <w:tcBorders>
              <w:top w:val="nil"/>
              <w:left w:val="nil"/>
              <w:bottom w:val="single" w:sz="4" w:space="0" w:color="auto"/>
              <w:right w:val="single" w:sz="4" w:space="0" w:color="auto"/>
            </w:tcBorders>
            <w:shd w:val="clear" w:color="000000" w:fill="BFBFBF"/>
            <w:vAlign w:val="center"/>
            <w:hideMark/>
          </w:tcPr>
          <w:p w14:paraId="7309C69D" w14:textId="6ECCA71D" w:rsidR="00227F58" w:rsidRPr="00343F01" w:rsidDel="00201166" w:rsidRDefault="00227F58" w:rsidP="00D62BC5">
            <w:pPr>
              <w:spacing w:before="0" w:after="160"/>
              <w:jc w:val="left"/>
              <w:rPr>
                <w:del w:id="12789" w:author="Houyem Rais" w:date="2024-02-22T14:46:00Z"/>
                <w:rFonts w:ascii="Calibri" w:eastAsia="Times New Roman" w:hAnsi="Calibri" w:cs="Calibri"/>
                <w:b/>
                <w:bCs/>
                <w:color w:val="000000"/>
                <w:sz w:val="20"/>
                <w:szCs w:val="20"/>
                <w:lang w:eastAsia="fr-FR"/>
              </w:rPr>
              <w:pPrChange w:id="12790" w:author="Houyem Rais" w:date="2024-02-22T14:49:00Z">
                <w:pPr>
                  <w:spacing w:before="0" w:after="0" w:line="240" w:lineRule="auto"/>
                  <w:jc w:val="center"/>
                </w:pPr>
              </w:pPrChange>
            </w:pPr>
            <w:del w:id="12791" w:author="Houyem Rais" w:date="2024-02-22T14:46:00Z">
              <w:r w:rsidRPr="00343F01" w:rsidDel="00201166">
                <w:rPr>
                  <w:rFonts w:ascii="Calibri" w:eastAsia="Times New Roman" w:hAnsi="Calibri" w:cs="Calibri"/>
                  <w:b/>
                  <w:bCs/>
                  <w:color w:val="000000"/>
                  <w:sz w:val="20"/>
                  <w:szCs w:val="20"/>
                  <w:lang w:eastAsia="fr-FR"/>
                </w:rPr>
                <w:delText> </w:delText>
              </w:r>
            </w:del>
          </w:p>
        </w:tc>
      </w:tr>
      <w:tr w:rsidR="00227F58" w:rsidRPr="00343F01" w:rsidDel="00201166" w14:paraId="72A01F27" w14:textId="7922B613" w:rsidTr="00406EF1">
        <w:trPr>
          <w:trHeight w:val="290"/>
          <w:del w:id="12792" w:author="Houyem Rais" w:date="2024-02-22T14:46:00Z"/>
        </w:trPr>
        <w:tc>
          <w:tcPr>
            <w:tcW w:w="4700" w:type="dxa"/>
            <w:tcBorders>
              <w:top w:val="nil"/>
              <w:left w:val="single" w:sz="4" w:space="0" w:color="auto"/>
              <w:bottom w:val="single" w:sz="4" w:space="0" w:color="auto"/>
              <w:right w:val="single" w:sz="4" w:space="0" w:color="auto"/>
            </w:tcBorders>
            <w:shd w:val="clear" w:color="000000" w:fill="C5D9F1"/>
            <w:vAlign w:val="center"/>
            <w:hideMark/>
          </w:tcPr>
          <w:p w14:paraId="23D59E39" w14:textId="7680FEBB" w:rsidR="00227F58" w:rsidRPr="00343F01" w:rsidDel="00201166" w:rsidRDefault="00227F58" w:rsidP="00D62BC5">
            <w:pPr>
              <w:spacing w:before="0" w:after="160"/>
              <w:jc w:val="left"/>
              <w:rPr>
                <w:del w:id="12793" w:author="Houyem Rais" w:date="2024-02-22T14:46:00Z"/>
                <w:rFonts w:ascii="Calibri" w:eastAsia="Times New Roman" w:hAnsi="Calibri" w:cs="Calibri"/>
                <w:b/>
                <w:bCs/>
                <w:color w:val="000000"/>
                <w:sz w:val="20"/>
                <w:szCs w:val="20"/>
                <w:lang w:eastAsia="fr-FR"/>
              </w:rPr>
              <w:pPrChange w:id="12794" w:author="Houyem Rais" w:date="2024-02-22T14:49:00Z">
                <w:pPr>
                  <w:spacing w:before="0" w:after="0" w:line="240" w:lineRule="auto"/>
                  <w:jc w:val="left"/>
                </w:pPr>
              </w:pPrChange>
            </w:pPr>
            <w:del w:id="12795" w:author="Houyem Rais" w:date="2024-02-22T14:46:00Z">
              <w:r w:rsidRPr="00343F01" w:rsidDel="00201166">
                <w:rPr>
                  <w:rFonts w:ascii="Calibri" w:eastAsia="Times New Roman" w:hAnsi="Calibri" w:cs="Calibri"/>
                  <w:b/>
                  <w:bCs/>
                  <w:color w:val="000000"/>
                  <w:sz w:val="20"/>
                  <w:szCs w:val="20"/>
                  <w:lang w:eastAsia="fr-FR"/>
                </w:rPr>
                <w:delText>Lot contractuel A</w:delText>
              </w:r>
            </w:del>
          </w:p>
        </w:tc>
        <w:tc>
          <w:tcPr>
            <w:tcW w:w="1020" w:type="dxa"/>
            <w:tcBorders>
              <w:top w:val="nil"/>
              <w:left w:val="nil"/>
              <w:bottom w:val="single" w:sz="4" w:space="0" w:color="auto"/>
              <w:right w:val="single" w:sz="4" w:space="0" w:color="auto"/>
            </w:tcBorders>
            <w:shd w:val="clear" w:color="000000" w:fill="C5D9F1"/>
            <w:vAlign w:val="center"/>
            <w:hideMark/>
          </w:tcPr>
          <w:p w14:paraId="5523C3E0" w14:textId="578B3965" w:rsidR="00227F58" w:rsidRPr="00343F01" w:rsidDel="00201166" w:rsidRDefault="00227F58" w:rsidP="00D62BC5">
            <w:pPr>
              <w:spacing w:before="0" w:after="160"/>
              <w:jc w:val="left"/>
              <w:rPr>
                <w:del w:id="12796" w:author="Houyem Rais" w:date="2024-02-22T14:46:00Z"/>
                <w:rFonts w:ascii="Calibri" w:eastAsia="Times New Roman" w:hAnsi="Calibri" w:cs="Calibri"/>
                <w:b/>
                <w:bCs/>
                <w:color w:val="000000"/>
                <w:sz w:val="20"/>
                <w:szCs w:val="20"/>
                <w:lang w:eastAsia="fr-FR"/>
              </w:rPr>
              <w:pPrChange w:id="12797" w:author="Houyem Rais" w:date="2024-02-22T14:49:00Z">
                <w:pPr>
                  <w:spacing w:before="0" w:after="0" w:line="240" w:lineRule="auto"/>
                  <w:jc w:val="center"/>
                </w:pPr>
              </w:pPrChange>
            </w:pPr>
            <w:del w:id="12798" w:author="Houyem Rais" w:date="2024-02-22T14:46:00Z">
              <w:r w:rsidRPr="00343F01" w:rsidDel="00201166">
                <w:rPr>
                  <w:rFonts w:ascii="Calibri" w:eastAsia="Times New Roman" w:hAnsi="Calibri" w:cs="Calibri"/>
                  <w:b/>
                  <w:bCs/>
                  <w:color w:val="000000"/>
                  <w:sz w:val="20"/>
                  <w:szCs w:val="20"/>
                  <w:lang w:eastAsia="fr-FR"/>
                </w:rPr>
                <w:delText>88,2</w:delText>
              </w:r>
            </w:del>
          </w:p>
        </w:tc>
        <w:tc>
          <w:tcPr>
            <w:tcW w:w="1320" w:type="dxa"/>
            <w:tcBorders>
              <w:top w:val="nil"/>
              <w:left w:val="nil"/>
              <w:bottom w:val="single" w:sz="4" w:space="0" w:color="auto"/>
              <w:right w:val="single" w:sz="4" w:space="0" w:color="auto"/>
            </w:tcBorders>
            <w:shd w:val="clear" w:color="000000" w:fill="C5D9F1"/>
            <w:vAlign w:val="center"/>
            <w:hideMark/>
          </w:tcPr>
          <w:p w14:paraId="581E5A0A" w14:textId="6C95BB93" w:rsidR="00227F58" w:rsidRPr="00343F01" w:rsidDel="00201166" w:rsidRDefault="00CB457E" w:rsidP="00D62BC5">
            <w:pPr>
              <w:spacing w:before="0" w:after="160"/>
              <w:jc w:val="left"/>
              <w:rPr>
                <w:del w:id="12799" w:author="Houyem Rais" w:date="2024-02-22T14:46:00Z"/>
                <w:rFonts w:ascii="Calibri" w:eastAsia="Times New Roman" w:hAnsi="Calibri" w:cs="Calibri"/>
                <w:b/>
                <w:bCs/>
                <w:color w:val="000000"/>
                <w:sz w:val="20"/>
                <w:szCs w:val="20"/>
                <w:lang w:eastAsia="fr-FR"/>
              </w:rPr>
              <w:pPrChange w:id="12800" w:author="Houyem Rais" w:date="2024-02-22T14:49:00Z">
                <w:pPr>
                  <w:spacing w:before="0" w:after="0" w:line="240" w:lineRule="auto"/>
                  <w:jc w:val="center"/>
                </w:pPr>
              </w:pPrChange>
            </w:pPr>
            <w:del w:id="12801"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36 010 </w:delText>
              </w:r>
            </w:del>
          </w:p>
        </w:tc>
        <w:tc>
          <w:tcPr>
            <w:tcW w:w="1040" w:type="dxa"/>
            <w:tcBorders>
              <w:top w:val="nil"/>
              <w:left w:val="nil"/>
              <w:bottom w:val="single" w:sz="4" w:space="0" w:color="auto"/>
              <w:right w:val="single" w:sz="4" w:space="0" w:color="auto"/>
            </w:tcBorders>
            <w:shd w:val="clear" w:color="000000" w:fill="C5D9F1"/>
            <w:vAlign w:val="center"/>
            <w:hideMark/>
          </w:tcPr>
          <w:p w14:paraId="1F712087" w14:textId="3E1A4CFE" w:rsidR="00227F58" w:rsidRPr="00343F01" w:rsidDel="00201166" w:rsidRDefault="00CB457E" w:rsidP="00D62BC5">
            <w:pPr>
              <w:spacing w:before="0" w:after="160"/>
              <w:jc w:val="left"/>
              <w:rPr>
                <w:del w:id="12802" w:author="Houyem Rais" w:date="2024-02-22T14:46:00Z"/>
                <w:rFonts w:ascii="Calibri" w:eastAsia="Times New Roman" w:hAnsi="Calibri" w:cs="Calibri"/>
                <w:b/>
                <w:bCs/>
                <w:color w:val="000000"/>
                <w:sz w:val="20"/>
                <w:szCs w:val="20"/>
                <w:lang w:eastAsia="fr-FR"/>
              </w:rPr>
              <w:pPrChange w:id="12803" w:author="Houyem Rais" w:date="2024-02-22T14:49:00Z">
                <w:pPr>
                  <w:spacing w:before="0" w:after="0" w:line="240" w:lineRule="auto"/>
                  <w:jc w:val="center"/>
                </w:pPr>
              </w:pPrChange>
            </w:pPr>
            <w:del w:id="12804"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 7 636 </w:delText>
              </w:r>
            </w:del>
          </w:p>
        </w:tc>
        <w:tc>
          <w:tcPr>
            <w:tcW w:w="1260" w:type="dxa"/>
            <w:tcBorders>
              <w:top w:val="nil"/>
              <w:left w:val="nil"/>
              <w:bottom w:val="single" w:sz="4" w:space="0" w:color="auto"/>
              <w:right w:val="single" w:sz="4" w:space="0" w:color="auto"/>
            </w:tcBorders>
            <w:shd w:val="clear" w:color="000000" w:fill="C5D9F1"/>
            <w:vAlign w:val="center"/>
            <w:hideMark/>
          </w:tcPr>
          <w:p w14:paraId="51F9AE4A" w14:textId="11AB7135" w:rsidR="00227F58" w:rsidRPr="00343F01" w:rsidDel="00201166" w:rsidRDefault="00CB457E" w:rsidP="00D62BC5">
            <w:pPr>
              <w:spacing w:before="0" w:after="160"/>
              <w:jc w:val="left"/>
              <w:rPr>
                <w:del w:id="12805" w:author="Houyem Rais" w:date="2024-02-22T14:46:00Z"/>
                <w:rFonts w:ascii="Calibri" w:eastAsia="Times New Roman" w:hAnsi="Calibri" w:cs="Calibri"/>
                <w:b/>
                <w:bCs/>
                <w:color w:val="000000"/>
                <w:sz w:val="20"/>
                <w:szCs w:val="20"/>
                <w:lang w:eastAsia="fr-FR"/>
              </w:rPr>
              <w:pPrChange w:id="12806" w:author="Houyem Rais" w:date="2024-02-22T14:49:00Z">
                <w:pPr>
                  <w:spacing w:before="0" w:after="0" w:line="240" w:lineRule="auto"/>
                  <w:jc w:val="center"/>
                </w:pPr>
              </w:pPrChange>
            </w:pPr>
            <w:del w:id="12807"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43 646 </w:delText>
              </w:r>
            </w:del>
          </w:p>
        </w:tc>
      </w:tr>
      <w:tr w:rsidR="00227F58" w:rsidRPr="00343F01" w:rsidDel="00201166" w14:paraId="7E7E07F3" w14:textId="06FDA5D1" w:rsidTr="00406EF1">
        <w:trPr>
          <w:trHeight w:val="290"/>
          <w:del w:id="12808"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03D805F2" w14:textId="4CC2255B" w:rsidR="00227F58" w:rsidRPr="00343F01" w:rsidDel="00201166" w:rsidRDefault="00227F58" w:rsidP="00D62BC5">
            <w:pPr>
              <w:spacing w:before="0" w:after="160"/>
              <w:jc w:val="left"/>
              <w:rPr>
                <w:del w:id="12809" w:author="Houyem Rais" w:date="2024-02-22T14:46:00Z"/>
                <w:rFonts w:ascii="Calibri" w:eastAsia="Times New Roman" w:hAnsi="Calibri" w:cs="Calibri"/>
                <w:color w:val="000000"/>
                <w:sz w:val="20"/>
                <w:szCs w:val="20"/>
                <w:lang w:eastAsia="fr-FR"/>
              </w:rPr>
              <w:pPrChange w:id="12810" w:author="Houyem Rais" w:date="2024-02-22T14:49:00Z">
                <w:pPr>
                  <w:spacing w:before="0" w:after="0" w:line="240" w:lineRule="auto"/>
                  <w:jc w:val="left"/>
                </w:pPr>
              </w:pPrChange>
            </w:pPr>
            <w:del w:id="12811" w:author="Houyem Rais" w:date="2024-02-22T14:46:00Z">
              <w:r w:rsidRPr="00343F01" w:rsidDel="00201166">
                <w:rPr>
                  <w:rFonts w:ascii="Calibri" w:eastAsia="Times New Roman" w:hAnsi="Calibri" w:cs="Calibri"/>
                  <w:color w:val="000000"/>
                  <w:sz w:val="20"/>
                  <w:szCs w:val="20"/>
                  <w:lang w:eastAsia="fr-FR"/>
                </w:rPr>
                <w:delText>Ech Noepe - Ech Agbadoumé</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1168C240" w14:textId="187A70C5" w:rsidR="00227F58" w:rsidRPr="00343F01" w:rsidDel="00201166" w:rsidRDefault="00227F58" w:rsidP="00D62BC5">
            <w:pPr>
              <w:spacing w:before="0" w:after="160"/>
              <w:jc w:val="left"/>
              <w:rPr>
                <w:del w:id="12812" w:author="Houyem Rais" w:date="2024-02-22T14:46:00Z"/>
                <w:rFonts w:ascii="Calibri" w:eastAsia="Times New Roman" w:hAnsi="Calibri" w:cs="Calibri"/>
                <w:color w:val="000000"/>
                <w:sz w:val="20"/>
                <w:szCs w:val="20"/>
                <w:lang w:eastAsia="fr-FR"/>
              </w:rPr>
              <w:pPrChange w:id="12813" w:author="Houyem Rais" w:date="2024-02-22T14:49:00Z">
                <w:pPr>
                  <w:spacing w:before="0" w:after="0" w:line="240" w:lineRule="auto"/>
                  <w:jc w:val="center"/>
                </w:pPr>
              </w:pPrChange>
            </w:pPr>
            <w:del w:id="12814" w:author="Houyem Rais" w:date="2024-02-22T14:46:00Z">
              <w:r w:rsidRPr="00343F01" w:rsidDel="00201166">
                <w:rPr>
                  <w:rFonts w:ascii="Calibri" w:eastAsia="Times New Roman" w:hAnsi="Calibri" w:cs="Calibri"/>
                  <w:color w:val="000000"/>
                  <w:sz w:val="20"/>
                  <w:szCs w:val="20"/>
                  <w:lang w:eastAsia="fr-FR"/>
                </w:rPr>
                <w:delText>24,5</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7AF0C09A" w14:textId="6D78DC77" w:rsidR="00227F58" w:rsidRPr="00343F01" w:rsidDel="00201166" w:rsidRDefault="00227F58" w:rsidP="00D62BC5">
            <w:pPr>
              <w:spacing w:before="0" w:after="160"/>
              <w:jc w:val="left"/>
              <w:rPr>
                <w:del w:id="12815" w:author="Houyem Rais" w:date="2024-02-22T14:46:00Z"/>
                <w:rFonts w:ascii="Calibri" w:eastAsia="Times New Roman" w:hAnsi="Calibri" w:cs="Calibri"/>
                <w:color w:val="000000"/>
                <w:sz w:val="20"/>
                <w:szCs w:val="20"/>
                <w:lang w:eastAsia="fr-FR"/>
              </w:rPr>
              <w:pPrChange w:id="12816" w:author="Houyem Rais" w:date="2024-02-22T14:49:00Z">
                <w:pPr>
                  <w:spacing w:before="0" w:after="0" w:line="240" w:lineRule="auto"/>
                  <w:jc w:val="center"/>
                </w:pPr>
              </w:pPrChange>
            </w:pPr>
            <w:del w:id="12817" w:author="Houyem Rais" w:date="2024-02-22T14:46:00Z">
              <w:r w:rsidRPr="00343F01" w:rsidDel="00201166">
                <w:rPr>
                  <w:rFonts w:ascii="Calibri" w:eastAsia="Times New Roman" w:hAnsi="Calibri" w:cs="Calibri"/>
                  <w:color w:val="000000"/>
                  <w:sz w:val="20"/>
                  <w:szCs w:val="20"/>
                  <w:lang w:eastAsia="fr-FR"/>
                </w:rPr>
                <w:delText xml:space="preserve"> 3 620 </w:delText>
              </w:r>
            </w:del>
          </w:p>
        </w:tc>
        <w:tc>
          <w:tcPr>
            <w:tcW w:w="1040" w:type="dxa"/>
            <w:tcBorders>
              <w:top w:val="nil"/>
              <w:left w:val="nil"/>
              <w:bottom w:val="single" w:sz="4" w:space="0" w:color="auto"/>
              <w:right w:val="single" w:sz="4" w:space="0" w:color="auto"/>
            </w:tcBorders>
            <w:shd w:val="clear" w:color="auto" w:fill="auto"/>
            <w:vAlign w:val="center"/>
            <w:hideMark/>
          </w:tcPr>
          <w:p w14:paraId="0119CC5C" w14:textId="1FB1384D" w:rsidR="00227F58" w:rsidRPr="00343F01" w:rsidDel="00201166" w:rsidRDefault="00CB457E" w:rsidP="00D62BC5">
            <w:pPr>
              <w:spacing w:before="0" w:after="160"/>
              <w:jc w:val="left"/>
              <w:rPr>
                <w:del w:id="12818" w:author="Houyem Rais" w:date="2024-02-22T14:46:00Z"/>
                <w:rFonts w:ascii="Calibri" w:eastAsia="Times New Roman" w:hAnsi="Calibri" w:cs="Calibri"/>
                <w:color w:val="000000"/>
                <w:sz w:val="20"/>
                <w:szCs w:val="20"/>
                <w:lang w:eastAsia="fr-FR"/>
              </w:rPr>
              <w:pPrChange w:id="12819" w:author="Houyem Rais" w:date="2024-02-22T14:49:00Z">
                <w:pPr>
                  <w:spacing w:before="0" w:after="0" w:line="240" w:lineRule="auto"/>
                  <w:jc w:val="center"/>
                </w:pPr>
              </w:pPrChange>
            </w:pPr>
            <w:del w:id="12820"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1 172 </w:delText>
              </w:r>
            </w:del>
          </w:p>
        </w:tc>
        <w:tc>
          <w:tcPr>
            <w:tcW w:w="1260" w:type="dxa"/>
            <w:tcBorders>
              <w:top w:val="nil"/>
              <w:left w:val="nil"/>
              <w:bottom w:val="single" w:sz="4" w:space="0" w:color="auto"/>
              <w:right w:val="single" w:sz="4" w:space="0" w:color="auto"/>
            </w:tcBorders>
            <w:shd w:val="clear" w:color="auto" w:fill="auto"/>
            <w:vAlign w:val="center"/>
            <w:hideMark/>
          </w:tcPr>
          <w:p w14:paraId="55C19500" w14:textId="178290E7" w:rsidR="00227F58" w:rsidRPr="00343F01" w:rsidDel="00201166" w:rsidRDefault="00CB457E" w:rsidP="00D62BC5">
            <w:pPr>
              <w:spacing w:before="0" w:after="160"/>
              <w:jc w:val="left"/>
              <w:rPr>
                <w:del w:id="12821" w:author="Houyem Rais" w:date="2024-02-22T14:46:00Z"/>
                <w:rFonts w:ascii="Calibri" w:eastAsia="Times New Roman" w:hAnsi="Calibri" w:cs="Calibri"/>
                <w:color w:val="000000"/>
                <w:sz w:val="20"/>
                <w:szCs w:val="20"/>
                <w:lang w:eastAsia="fr-FR"/>
              </w:rPr>
              <w:pPrChange w:id="12822" w:author="Houyem Rais" w:date="2024-02-22T14:49:00Z">
                <w:pPr>
                  <w:spacing w:before="0" w:after="0" w:line="240" w:lineRule="auto"/>
                  <w:jc w:val="center"/>
                </w:pPr>
              </w:pPrChange>
            </w:pPr>
            <w:del w:id="12823"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4 792 </w:delText>
              </w:r>
            </w:del>
          </w:p>
        </w:tc>
      </w:tr>
      <w:tr w:rsidR="00227F58" w:rsidRPr="00343F01" w:rsidDel="00201166" w14:paraId="7D313DB1" w14:textId="5AF97C9E" w:rsidTr="00406EF1">
        <w:trPr>
          <w:trHeight w:val="290"/>
          <w:del w:id="12824"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4403F09C" w14:textId="60B53DB9" w:rsidR="00227F58" w:rsidRPr="00343F01" w:rsidDel="00201166" w:rsidRDefault="00227F58" w:rsidP="00D62BC5">
            <w:pPr>
              <w:spacing w:before="0" w:after="160"/>
              <w:jc w:val="left"/>
              <w:rPr>
                <w:del w:id="12825" w:author="Houyem Rais" w:date="2024-02-22T14:46:00Z"/>
                <w:rFonts w:ascii="Calibri" w:eastAsia="Times New Roman" w:hAnsi="Calibri" w:cs="Calibri"/>
                <w:color w:val="000000"/>
                <w:sz w:val="20"/>
                <w:szCs w:val="20"/>
                <w:lang w:eastAsia="fr-FR"/>
              </w:rPr>
              <w:pPrChange w:id="12826" w:author="Houyem Rais" w:date="2024-02-22T14:49:00Z">
                <w:pPr>
                  <w:spacing w:before="0" w:after="0" w:line="240" w:lineRule="auto"/>
                  <w:jc w:val="left"/>
                </w:pPr>
              </w:pPrChange>
            </w:pPr>
            <w:del w:id="12827" w:author="Houyem Rais" w:date="2024-02-22T14:46:00Z">
              <w:r w:rsidRPr="00343F01" w:rsidDel="00201166">
                <w:rPr>
                  <w:rFonts w:ascii="Calibri" w:eastAsia="Times New Roman" w:hAnsi="Calibri" w:cs="Calibri"/>
                  <w:color w:val="000000"/>
                  <w:sz w:val="20"/>
                  <w:szCs w:val="20"/>
                  <w:lang w:eastAsia="fr-FR"/>
                </w:rPr>
                <w:delText>Ech Agbadoumé - Ech Tsévié</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663269E9" w14:textId="3F8657ED" w:rsidR="00227F58" w:rsidRPr="00343F01" w:rsidDel="00201166" w:rsidRDefault="00227F58" w:rsidP="00D62BC5">
            <w:pPr>
              <w:spacing w:before="0" w:after="160"/>
              <w:jc w:val="left"/>
              <w:rPr>
                <w:del w:id="12828" w:author="Houyem Rais" w:date="2024-02-22T14:46:00Z"/>
                <w:rFonts w:ascii="Calibri" w:eastAsia="Times New Roman" w:hAnsi="Calibri" w:cs="Calibri"/>
                <w:color w:val="000000"/>
                <w:sz w:val="20"/>
                <w:szCs w:val="20"/>
                <w:lang w:eastAsia="fr-FR"/>
              </w:rPr>
              <w:pPrChange w:id="12829" w:author="Houyem Rais" w:date="2024-02-22T14:49:00Z">
                <w:pPr>
                  <w:spacing w:before="0" w:after="0" w:line="240" w:lineRule="auto"/>
                  <w:jc w:val="center"/>
                </w:pPr>
              </w:pPrChange>
            </w:pPr>
            <w:del w:id="12830" w:author="Houyem Rais" w:date="2024-02-22T14:46:00Z">
              <w:r w:rsidRPr="00343F01" w:rsidDel="00201166">
                <w:rPr>
                  <w:rFonts w:ascii="Calibri" w:eastAsia="Times New Roman" w:hAnsi="Calibri" w:cs="Calibri"/>
                  <w:color w:val="000000"/>
                  <w:sz w:val="20"/>
                  <w:szCs w:val="20"/>
                  <w:lang w:eastAsia="fr-FR"/>
                </w:rPr>
                <w:delText>9,5</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3715F64C" w14:textId="20FB2439" w:rsidR="00227F58" w:rsidRPr="00343F01" w:rsidDel="00201166" w:rsidRDefault="00227F58" w:rsidP="00D62BC5">
            <w:pPr>
              <w:spacing w:before="0" w:after="160"/>
              <w:jc w:val="left"/>
              <w:rPr>
                <w:del w:id="12831" w:author="Houyem Rais" w:date="2024-02-22T14:46:00Z"/>
                <w:rFonts w:ascii="Calibri" w:eastAsia="Times New Roman" w:hAnsi="Calibri" w:cs="Calibri"/>
                <w:color w:val="000000"/>
                <w:sz w:val="20"/>
                <w:szCs w:val="20"/>
                <w:lang w:eastAsia="fr-FR"/>
              </w:rPr>
              <w:pPrChange w:id="12832" w:author="Houyem Rais" w:date="2024-02-22T14:49:00Z">
                <w:pPr>
                  <w:spacing w:before="0" w:after="0" w:line="240" w:lineRule="auto"/>
                  <w:jc w:val="center"/>
                </w:pPr>
              </w:pPrChange>
            </w:pPr>
            <w:del w:id="12833" w:author="Houyem Rais" w:date="2024-02-22T14:46:00Z">
              <w:r w:rsidRPr="00343F01" w:rsidDel="00201166">
                <w:rPr>
                  <w:rFonts w:ascii="Calibri" w:eastAsia="Times New Roman" w:hAnsi="Calibri" w:cs="Calibri"/>
                  <w:color w:val="000000"/>
                  <w:sz w:val="20"/>
                  <w:szCs w:val="20"/>
                  <w:lang w:eastAsia="fr-FR"/>
                </w:rPr>
                <w:delText xml:space="preserve"> 3 604 </w:delText>
              </w:r>
            </w:del>
          </w:p>
        </w:tc>
        <w:tc>
          <w:tcPr>
            <w:tcW w:w="1040" w:type="dxa"/>
            <w:tcBorders>
              <w:top w:val="nil"/>
              <w:left w:val="nil"/>
              <w:bottom w:val="single" w:sz="4" w:space="0" w:color="auto"/>
              <w:right w:val="single" w:sz="4" w:space="0" w:color="auto"/>
            </w:tcBorders>
            <w:shd w:val="clear" w:color="auto" w:fill="auto"/>
            <w:vAlign w:val="center"/>
            <w:hideMark/>
          </w:tcPr>
          <w:p w14:paraId="6096959A" w14:textId="6B893B0A" w:rsidR="00227F58" w:rsidRPr="00343F01" w:rsidDel="00201166" w:rsidRDefault="00CB457E" w:rsidP="00D62BC5">
            <w:pPr>
              <w:spacing w:before="0" w:after="160"/>
              <w:jc w:val="left"/>
              <w:rPr>
                <w:del w:id="12834" w:author="Houyem Rais" w:date="2024-02-22T14:46:00Z"/>
                <w:rFonts w:ascii="Calibri" w:eastAsia="Times New Roman" w:hAnsi="Calibri" w:cs="Calibri"/>
                <w:color w:val="000000"/>
                <w:sz w:val="20"/>
                <w:szCs w:val="20"/>
                <w:lang w:eastAsia="fr-FR"/>
              </w:rPr>
              <w:pPrChange w:id="12835" w:author="Houyem Rais" w:date="2024-02-22T14:49:00Z">
                <w:pPr>
                  <w:spacing w:before="0" w:after="0" w:line="240" w:lineRule="auto"/>
                  <w:jc w:val="center"/>
                </w:pPr>
              </w:pPrChange>
            </w:pPr>
            <w:del w:id="12836"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1 172 </w:delText>
              </w:r>
            </w:del>
          </w:p>
        </w:tc>
        <w:tc>
          <w:tcPr>
            <w:tcW w:w="1260" w:type="dxa"/>
            <w:tcBorders>
              <w:top w:val="nil"/>
              <w:left w:val="nil"/>
              <w:bottom w:val="single" w:sz="4" w:space="0" w:color="auto"/>
              <w:right w:val="single" w:sz="4" w:space="0" w:color="auto"/>
            </w:tcBorders>
            <w:shd w:val="clear" w:color="auto" w:fill="auto"/>
            <w:vAlign w:val="center"/>
            <w:hideMark/>
          </w:tcPr>
          <w:p w14:paraId="0BF6268A" w14:textId="56321917" w:rsidR="00227F58" w:rsidRPr="00343F01" w:rsidDel="00201166" w:rsidRDefault="00CB457E" w:rsidP="00D62BC5">
            <w:pPr>
              <w:spacing w:before="0" w:after="160"/>
              <w:jc w:val="left"/>
              <w:rPr>
                <w:del w:id="12837" w:author="Houyem Rais" w:date="2024-02-22T14:46:00Z"/>
                <w:rFonts w:ascii="Calibri" w:eastAsia="Times New Roman" w:hAnsi="Calibri" w:cs="Calibri"/>
                <w:color w:val="000000"/>
                <w:sz w:val="20"/>
                <w:szCs w:val="20"/>
                <w:lang w:eastAsia="fr-FR"/>
              </w:rPr>
              <w:pPrChange w:id="12838" w:author="Houyem Rais" w:date="2024-02-22T14:49:00Z">
                <w:pPr>
                  <w:spacing w:before="0" w:after="0" w:line="240" w:lineRule="auto"/>
                  <w:jc w:val="center"/>
                </w:pPr>
              </w:pPrChange>
            </w:pPr>
            <w:del w:id="12839"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4 777 </w:delText>
              </w:r>
            </w:del>
          </w:p>
        </w:tc>
      </w:tr>
      <w:tr w:rsidR="00227F58" w:rsidRPr="00343F01" w:rsidDel="00201166" w14:paraId="35670E0A" w14:textId="58C87718" w:rsidTr="00406EF1">
        <w:trPr>
          <w:trHeight w:val="290"/>
          <w:del w:id="12840"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6518AD07" w14:textId="1C4BDBCB" w:rsidR="00227F58" w:rsidRPr="00F65825" w:rsidDel="00201166" w:rsidRDefault="00227F58" w:rsidP="00D62BC5">
            <w:pPr>
              <w:spacing w:before="0" w:after="160"/>
              <w:jc w:val="left"/>
              <w:rPr>
                <w:del w:id="12841" w:author="Houyem Rais" w:date="2024-02-22T14:46:00Z"/>
                <w:rFonts w:ascii="Calibri" w:eastAsia="Times New Roman" w:hAnsi="Calibri" w:cs="Calibri"/>
                <w:color w:val="000000"/>
                <w:sz w:val="20"/>
                <w:szCs w:val="20"/>
                <w:lang w:val="en-GB" w:eastAsia="fr-FR"/>
              </w:rPr>
              <w:pPrChange w:id="12842" w:author="Houyem Rais" w:date="2024-02-22T14:49:00Z">
                <w:pPr>
                  <w:spacing w:before="0" w:after="0" w:line="240" w:lineRule="auto"/>
                  <w:jc w:val="left"/>
                </w:pPr>
              </w:pPrChange>
            </w:pPr>
            <w:del w:id="12843" w:author="Houyem Rais" w:date="2024-02-22T14:46:00Z">
              <w:r w:rsidRPr="00F65825" w:rsidDel="00201166">
                <w:rPr>
                  <w:rFonts w:ascii="Calibri" w:eastAsia="Times New Roman" w:hAnsi="Calibri" w:cs="Calibri"/>
                  <w:color w:val="000000"/>
                  <w:sz w:val="20"/>
                  <w:szCs w:val="20"/>
                  <w:lang w:val="en-GB" w:eastAsia="fr-FR"/>
                </w:rPr>
                <w:delText>Ech Tsévié - Ech Tchepko Dedekpoe</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7EB2DDF3" w14:textId="7DCB500C" w:rsidR="00227F58" w:rsidRPr="00343F01" w:rsidDel="00201166" w:rsidRDefault="00227F58" w:rsidP="00D62BC5">
            <w:pPr>
              <w:spacing w:before="0" w:after="160"/>
              <w:jc w:val="left"/>
              <w:rPr>
                <w:del w:id="12844" w:author="Houyem Rais" w:date="2024-02-22T14:46:00Z"/>
                <w:rFonts w:ascii="Calibri" w:eastAsia="Times New Roman" w:hAnsi="Calibri" w:cs="Calibri"/>
                <w:color w:val="000000"/>
                <w:sz w:val="20"/>
                <w:szCs w:val="20"/>
                <w:lang w:eastAsia="fr-FR"/>
              </w:rPr>
              <w:pPrChange w:id="12845" w:author="Houyem Rais" w:date="2024-02-22T14:49:00Z">
                <w:pPr>
                  <w:spacing w:before="0" w:after="0" w:line="240" w:lineRule="auto"/>
                  <w:jc w:val="center"/>
                </w:pPr>
              </w:pPrChange>
            </w:pPr>
            <w:del w:id="12846" w:author="Houyem Rais" w:date="2024-02-22T14:46:00Z">
              <w:r w:rsidRPr="00343F01" w:rsidDel="00201166">
                <w:rPr>
                  <w:rFonts w:ascii="Calibri" w:eastAsia="Times New Roman" w:hAnsi="Calibri" w:cs="Calibri"/>
                  <w:color w:val="000000"/>
                  <w:sz w:val="20"/>
                  <w:szCs w:val="20"/>
                  <w:lang w:eastAsia="fr-FR"/>
                </w:rPr>
                <w:delText>21,8</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2EF9AF83" w14:textId="3C187ED2" w:rsidR="00227F58" w:rsidRPr="00343F01" w:rsidDel="00201166" w:rsidRDefault="00CB457E" w:rsidP="00D62BC5">
            <w:pPr>
              <w:spacing w:before="0" w:after="160"/>
              <w:jc w:val="left"/>
              <w:rPr>
                <w:del w:id="12847" w:author="Houyem Rais" w:date="2024-02-22T14:46:00Z"/>
                <w:rFonts w:ascii="Calibri" w:eastAsia="Times New Roman" w:hAnsi="Calibri" w:cs="Calibri"/>
                <w:color w:val="000000"/>
                <w:sz w:val="20"/>
                <w:szCs w:val="20"/>
                <w:lang w:eastAsia="fr-FR"/>
              </w:rPr>
              <w:pPrChange w:id="12848" w:author="Houyem Rais" w:date="2024-02-22T14:49:00Z">
                <w:pPr>
                  <w:spacing w:before="0" w:after="0" w:line="240" w:lineRule="auto"/>
                  <w:jc w:val="center"/>
                </w:pPr>
              </w:pPrChange>
            </w:pPr>
            <w:del w:id="12849"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10 252 </w:delText>
              </w:r>
            </w:del>
          </w:p>
        </w:tc>
        <w:tc>
          <w:tcPr>
            <w:tcW w:w="1040" w:type="dxa"/>
            <w:tcBorders>
              <w:top w:val="nil"/>
              <w:left w:val="nil"/>
              <w:bottom w:val="single" w:sz="4" w:space="0" w:color="auto"/>
              <w:right w:val="single" w:sz="4" w:space="0" w:color="auto"/>
            </w:tcBorders>
            <w:shd w:val="clear" w:color="auto" w:fill="auto"/>
            <w:vAlign w:val="center"/>
            <w:hideMark/>
          </w:tcPr>
          <w:p w14:paraId="3BCEEE5C" w14:textId="61205F44" w:rsidR="00227F58" w:rsidRPr="00343F01" w:rsidDel="00201166" w:rsidRDefault="00CB457E" w:rsidP="00D62BC5">
            <w:pPr>
              <w:spacing w:before="0" w:after="160"/>
              <w:jc w:val="left"/>
              <w:rPr>
                <w:del w:id="12850" w:author="Houyem Rais" w:date="2024-02-22T14:46:00Z"/>
                <w:rFonts w:ascii="Calibri" w:eastAsia="Times New Roman" w:hAnsi="Calibri" w:cs="Calibri"/>
                <w:color w:val="000000"/>
                <w:sz w:val="20"/>
                <w:szCs w:val="20"/>
                <w:lang w:eastAsia="fr-FR"/>
              </w:rPr>
              <w:pPrChange w:id="12851" w:author="Houyem Rais" w:date="2024-02-22T14:49:00Z">
                <w:pPr>
                  <w:spacing w:before="0" w:after="0" w:line="240" w:lineRule="auto"/>
                  <w:jc w:val="center"/>
                </w:pPr>
              </w:pPrChange>
            </w:pPr>
            <w:del w:id="12852"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1 983 </w:delText>
              </w:r>
            </w:del>
          </w:p>
        </w:tc>
        <w:tc>
          <w:tcPr>
            <w:tcW w:w="1260" w:type="dxa"/>
            <w:tcBorders>
              <w:top w:val="nil"/>
              <w:left w:val="nil"/>
              <w:bottom w:val="single" w:sz="4" w:space="0" w:color="auto"/>
              <w:right w:val="single" w:sz="4" w:space="0" w:color="auto"/>
            </w:tcBorders>
            <w:shd w:val="clear" w:color="auto" w:fill="auto"/>
            <w:vAlign w:val="center"/>
            <w:hideMark/>
          </w:tcPr>
          <w:p w14:paraId="0C9B1AFD" w14:textId="01168A68" w:rsidR="00227F58" w:rsidRPr="00343F01" w:rsidDel="00201166" w:rsidRDefault="00CB457E" w:rsidP="00D62BC5">
            <w:pPr>
              <w:spacing w:before="0" w:after="160"/>
              <w:jc w:val="left"/>
              <w:rPr>
                <w:del w:id="12853" w:author="Houyem Rais" w:date="2024-02-22T14:46:00Z"/>
                <w:rFonts w:ascii="Calibri" w:eastAsia="Times New Roman" w:hAnsi="Calibri" w:cs="Calibri"/>
                <w:color w:val="000000"/>
                <w:sz w:val="20"/>
                <w:szCs w:val="20"/>
                <w:lang w:eastAsia="fr-FR"/>
              </w:rPr>
              <w:pPrChange w:id="12854" w:author="Houyem Rais" w:date="2024-02-22T14:49:00Z">
                <w:pPr>
                  <w:spacing w:before="0" w:after="0" w:line="240" w:lineRule="auto"/>
                  <w:jc w:val="center"/>
                </w:pPr>
              </w:pPrChange>
            </w:pPr>
            <w:del w:id="12855"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12 234 </w:delText>
              </w:r>
            </w:del>
          </w:p>
        </w:tc>
      </w:tr>
      <w:tr w:rsidR="00227F58" w:rsidRPr="00343F01" w:rsidDel="00201166" w14:paraId="5DCFEE6E" w14:textId="51986A0E" w:rsidTr="00406EF1">
        <w:trPr>
          <w:trHeight w:val="290"/>
          <w:del w:id="12856"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4D925CF7" w14:textId="6213E3E2" w:rsidR="00227F58" w:rsidRPr="00F65825" w:rsidDel="00201166" w:rsidRDefault="00227F58" w:rsidP="00D62BC5">
            <w:pPr>
              <w:spacing w:before="0" w:after="160"/>
              <w:jc w:val="left"/>
              <w:rPr>
                <w:del w:id="12857" w:author="Houyem Rais" w:date="2024-02-22T14:46:00Z"/>
                <w:rFonts w:ascii="Calibri" w:eastAsia="Times New Roman" w:hAnsi="Calibri" w:cs="Calibri"/>
                <w:color w:val="000000"/>
                <w:sz w:val="20"/>
                <w:szCs w:val="20"/>
                <w:lang w:val="en-GB" w:eastAsia="fr-FR"/>
              </w:rPr>
              <w:pPrChange w:id="12858" w:author="Houyem Rais" w:date="2024-02-22T14:49:00Z">
                <w:pPr>
                  <w:spacing w:before="0" w:after="0" w:line="240" w:lineRule="auto"/>
                  <w:jc w:val="left"/>
                </w:pPr>
              </w:pPrChange>
            </w:pPr>
            <w:del w:id="12859" w:author="Houyem Rais" w:date="2024-02-22T14:46:00Z">
              <w:r w:rsidRPr="00F65825" w:rsidDel="00201166">
                <w:rPr>
                  <w:rFonts w:ascii="Calibri" w:eastAsia="Times New Roman" w:hAnsi="Calibri" w:cs="Calibri"/>
                  <w:color w:val="000000"/>
                  <w:sz w:val="20"/>
                  <w:szCs w:val="20"/>
                  <w:lang w:val="en-GB" w:eastAsia="fr-FR"/>
                </w:rPr>
                <w:delText>Ech Tchepko Dedekpoe - Ech Tabligbo</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03054694" w14:textId="77B5A326" w:rsidR="00227F58" w:rsidRPr="00343F01" w:rsidDel="00201166" w:rsidRDefault="00227F58" w:rsidP="00D62BC5">
            <w:pPr>
              <w:spacing w:before="0" w:after="160"/>
              <w:jc w:val="left"/>
              <w:rPr>
                <w:del w:id="12860" w:author="Houyem Rais" w:date="2024-02-22T14:46:00Z"/>
                <w:rFonts w:ascii="Calibri" w:eastAsia="Times New Roman" w:hAnsi="Calibri" w:cs="Calibri"/>
                <w:color w:val="000000"/>
                <w:sz w:val="20"/>
                <w:szCs w:val="20"/>
                <w:lang w:eastAsia="fr-FR"/>
              </w:rPr>
              <w:pPrChange w:id="12861" w:author="Houyem Rais" w:date="2024-02-22T14:49:00Z">
                <w:pPr>
                  <w:spacing w:before="0" w:after="0" w:line="240" w:lineRule="auto"/>
                  <w:jc w:val="center"/>
                </w:pPr>
              </w:pPrChange>
            </w:pPr>
            <w:del w:id="12862" w:author="Houyem Rais" w:date="2024-02-22T14:46:00Z">
              <w:r w:rsidRPr="00343F01" w:rsidDel="00201166">
                <w:rPr>
                  <w:rFonts w:ascii="Calibri" w:eastAsia="Times New Roman" w:hAnsi="Calibri" w:cs="Calibri"/>
                  <w:color w:val="000000"/>
                  <w:sz w:val="20"/>
                  <w:szCs w:val="20"/>
                  <w:lang w:eastAsia="fr-FR"/>
                </w:rPr>
                <w:delText>17,0</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7C713CE1" w14:textId="4747EE3A" w:rsidR="00227F58" w:rsidRPr="00343F01" w:rsidDel="00201166" w:rsidRDefault="00CB457E" w:rsidP="00D62BC5">
            <w:pPr>
              <w:spacing w:before="0" w:after="160"/>
              <w:jc w:val="left"/>
              <w:rPr>
                <w:del w:id="12863" w:author="Houyem Rais" w:date="2024-02-22T14:46:00Z"/>
                <w:rFonts w:ascii="Calibri" w:eastAsia="Times New Roman" w:hAnsi="Calibri" w:cs="Calibri"/>
                <w:color w:val="000000"/>
                <w:sz w:val="20"/>
                <w:szCs w:val="20"/>
                <w:lang w:eastAsia="fr-FR"/>
              </w:rPr>
              <w:pPrChange w:id="12864" w:author="Houyem Rais" w:date="2024-02-22T14:49:00Z">
                <w:pPr>
                  <w:spacing w:before="0" w:after="0" w:line="240" w:lineRule="auto"/>
                  <w:jc w:val="center"/>
                </w:pPr>
              </w:pPrChange>
            </w:pPr>
            <w:del w:id="12865"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10 000 </w:delText>
              </w:r>
            </w:del>
          </w:p>
        </w:tc>
        <w:tc>
          <w:tcPr>
            <w:tcW w:w="1040" w:type="dxa"/>
            <w:tcBorders>
              <w:top w:val="nil"/>
              <w:left w:val="nil"/>
              <w:bottom w:val="single" w:sz="4" w:space="0" w:color="auto"/>
              <w:right w:val="single" w:sz="4" w:space="0" w:color="auto"/>
            </w:tcBorders>
            <w:shd w:val="clear" w:color="auto" w:fill="auto"/>
            <w:vAlign w:val="center"/>
            <w:hideMark/>
          </w:tcPr>
          <w:p w14:paraId="1F398EE3" w14:textId="29AE0C51" w:rsidR="00227F58" w:rsidRPr="00343F01" w:rsidDel="00201166" w:rsidRDefault="00CB457E" w:rsidP="00D62BC5">
            <w:pPr>
              <w:spacing w:before="0" w:after="160"/>
              <w:jc w:val="left"/>
              <w:rPr>
                <w:del w:id="12866" w:author="Houyem Rais" w:date="2024-02-22T14:46:00Z"/>
                <w:rFonts w:ascii="Calibri" w:eastAsia="Times New Roman" w:hAnsi="Calibri" w:cs="Calibri"/>
                <w:color w:val="000000"/>
                <w:sz w:val="20"/>
                <w:szCs w:val="20"/>
                <w:lang w:eastAsia="fr-FR"/>
              </w:rPr>
              <w:pPrChange w:id="12867" w:author="Houyem Rais" w:date="2024-02-22T14:49:00Z">
                <w:pPr>
                  <w:spacing w:before="0" w:after="0" w:line="240" w:lineRule="auto"/>
                  <w:jc w:val="center"/>
                </w:pPr>
              </w:pPrChange>
            </w:pPr>
            <w:del w:id="12868"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1 907 </w:delText>
              </w:r>
            </w:del>
          </w:p>
        </w:tc>
        <w:tc>
          <w:tcPr>
            <w:tcW w:w="1260" w:type="dxa"/>
            <w:tcBorders>
              <w:top w:val="nil"/>
              <w:left w:val="nil"/>
              <w:bottom w:val="single" w:sz="4" w:space="0" w:color="auto"/>
              <w:right w:val="single" w:sz="4" w:space="0" w:color="auto"/>
            </w:tcBorders>
            <w:shd w:val="clear" w:color="auto" w:fill="auto"/>
            <w:vAlign w:val="center"/>
            <w:hideMark/>
          </w:tcPr>
          <w:p w14:paraId="7E2B4A57" w14:textId="564C8BB4" w:rsidR="00227F58" w:rsidRPr="00343F01" w:rsidDel="00201166" w:rsidRDefault="00CB457E" w:rsidP="00D62BC5">
            <w:pPr>
              <w:spacing w:before="0" w:after="160"/>
              <w:jc w:val="left"/>
              <w:rPr>
                <w:del w:id="12869" w:author="Houyem Rais" w:date="2024-02-22T14:46:00Z"/>
                <w:rFonts w:ascii="Calibri" w:eastAsia="Times New Roman" w:hAnsi="Calibri" w:cs="Calibri"/>
                <w:color w:val="000000"/>
                <w:sz w:val="20"/>
                <w:szCs w:val="20"/>
                <w:lang w:eastAsia="fr-FR"/>
              </w:rPr>
              <w:pPrChange w:id="12870" w:author="Houyem Rais" w:date="2024-02-22T14:49:00Z">
                <w:pPr>
                  <w:spacing w:before="0" w:after="0" w:line="240" w:lineRule="auto"/>
                  <w:jc w:val="center"/>
                </w:pPr>
              </w:pPrChange>
            </w:pPr>
            <w:del w:id="12871"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11 907 </w:delText>
              </w:r>
            </w:del>
          </w:p>
        </w:tc>
      </w:tr>
      <w:tr w:rsidR="00227F58" w:rsidRPr="00343F01" w:rsidDel="00201166" w14:paraId="1FE70AAE" w14:textId="3B349E4D" w:rsidTr="00406EF1">
        <w:trPr>
          <w:trHeight w:val="290"/>
          <w:del w:id="12872"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0CFAD17F" w14:textId="579F356E" w:rsidR="00227F58" w:rsidRPr="00343F01" w:rsidDel="00201166" w:rsidRDefault="00227F58" w:rsidP="00D62BC5">
            <w:pPr>
              <w:spacing w:before="0" w:after="160"/>
              <w:jc w:val="left"/>
              <w:rPr>
                <w:del w:id="12873" w:author="Houyem Rais" w:date="2024-02-22T14:46:00Z"/>
                <w:rFonts w:ascii="Calibri" w:eastAsia="Times New Roman" w:hAnsi="Calibri" w:cs="Calibri"/>
                <w:color w:val="000000"/>
                <w:sz w:val="20"/>
                <w:szCs w:val="20"/>
                <w:lang w:eastAsia="fr-FR"/>
              </w:rPr>
              <w:pPrChange w:id="12874" w:author="Houyem Rais" w:date="2024-02-22T14:49:00Z">
                <w:pPr>
                  <w:spacing w:before="0" w:after="0" w:line="240" w:lineRule="auto"/>
                  <w:jc w:val="left"/>
                </w:pPr>
              </w:pPrChange>
            </w:pPr>
            <w:del w:id="12875" w:author="Houyem Rais" w:date="2024-02-22T14:46:00Z">
              <w:r w:rsidRPr="00343F01" w:rsidDel="00201166">
                <w:rPr>
                  <w:rFonts w:ascii="Calibri" w:eastAsia="Times New Roman" w:hAnsi="Calibri" w:cs="Calibri"/>
                  <w:color w:val="000000"/>
                  <w:sz w:val="20"/>
                  <w:szCs w:val="20"/>
                  <w:lang w:eastAsia="fr-FR"/>
                </w:rPr>
                <w:delText>Ech Tabligbo - Ech Ouinga</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0D43BF52" w14:textId="2F70B535" w:rsidR="00227F58" w:rsidRPr="00343F01" w:rsidDel="00201166" w:rsidRDefault="00227F58" w:rsidP="00D62BC5">
            <w:pPr>
              <w:spacing w:before="0" w:after="160"/>
              <w:jc w:val="left"/>
              <w:rPr>
                <w:del w:id="12876" w:author="Houyem Rais" w:date="2024-02-22T14:46:00Z"/>
                <w:rFonts w:ascii="Calibri" w:eastAsia="Times New Roman" w:hAnsi="Calibri" w:cs="Calibri"/>
                <w:color w:val="000000"/>
                <w:sz w:val="20"/>
                <w:szCs w:val="20"/>
                <w:lang w:eastAsia="fr-FR"/>
              </w:rPr>
              <w:pPrChange w:id="12877" w:author="Houyem Rais" w:date="2024-02-22T14:49:00Z">
                <w:pPr>
                  <w:spacing w:before="0" w:after="0" w:line="240" w:lineRule="auto"/>
                  <w:jc w:val="center"/>
                </w:pPr>
              </w:pPrChange>
            </w:pPr>
            <w:del w:id="12878" w:author="Houyem Rais" w:date="2024-02-22T14:46:00Z">
              <w:r w:rsidRPr="00343F01" w:rsidDel="00201166">
                <w:rPr>
                  <w:rFonts w:ascii="Calibri" w:eastAsia="Times New Roman" w:hAnsi="Calibri" w:cs="Calibri"/>
                  <w:color w:val="000000"/>
                  <w:sz w:val="20"/>
                  <w:szCs w:val="20"/>
                  <w:lang w:eastAsia="fr-FR"/>
                </w:rPr>
                <w:delText>15,4</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7B0F5985" w14:textId="06F0B121" w:rsidR="00227F58" w:rsidRPr="00343F01" w:rsidDel="00201166" w:rsidRDefault="00227F58" w:rsidP="00D62BC5">
            <w:pPr>
              <w:spacing w:before="0" w:after="160"/>
              <w:jc w:val="left"/>
              <w:rPr>
                <w:del w:id="12879" w:author="Houyem Rais" w:date="2024-02-22T14:46:00Z"/>
                <w:rFonts w:ascii="Calibri" w:eastAsia="Times New Roman" w:hAnsi="Calibri" w:cs="Calibri"/>
                <w:color w:val="000000"/>
                <w:sz w:val="20"/>
                <w:szCs w:val="20"/>
                <w:lang w:eastAsia="fr-FR"/>
              </w:rPr>
              <w:pPrChange w:id="12880" w:author="Houyem Rais" w:date="2024-02-22T14:49:00Z">
                <w:pPr>
                  <w:spacing w:before="0" w:after="0" w:line="240" w:lineRule="auto"/>
                  <w:jc w:val="center"/>
                </w:pPr>
              </w:pPrChange>
            </w:pPr>
            <w:del w:id="12881" w:author="Houyem Rais" w:date="2024-02-22T14:46:00Z">
              <w:r w:rsidRPr="00343F01" w:rsidDel="00201166">
                <w:rPr>
                  <w:rFonts w:ascii="Calibri" w:eastAsia="Times New Roman" w:hAnsi="Calibri" w:cs="Calibri"/>
                  <w:color w:val="000000"/>
                  <w:sz w:val="20"/>
                  <w:szCs w:val="20"/>
                  <w:lang w:eastAsia="fr-FR"/>
                </w:rPr>
                <w:delText xml:space="preserve"> 8 534 </w:delText>
              </w:r>
            </w:del>
          </w:p>
        </w:tc>
        <w:tc>
          <w:tcPr>
            <w:tcW w:w="1040" w:type="dxa"/>
            <w:tcBorders>
              <w:top w:val="nil"/>
              <w:left w:val="nil"/>
              <w:bottom w:val="single" w:sz="4" w:space="0" w:color="auto"/>
              <w:right w:val="single" w:sz="4" w:space="0" w:color="auto"/>
            </w:tcBorders>
            <w:shd w:val="clear" w:color="auto" w:fill="auto"/>
            <w:vAlign w:val="center"/>
            <w:hideMark/>
          </w:tcPr>
          <w:p w14:paraId="16EA2E04" w14:textId="592282AA" w:rsidR="00227F58" w:rsidRPr="00343F01" w:rsidDel="00201166" w:rsidRDefault="00CB457E" w:rsidP="00D62BC5">
            <w:pPr>
              <w:spacing w:before="0" w:after="160"/>
              <w:jc w:val="left"/>
              <w:rPr>
                <w:del w:id="12882" w:author="Houyem Rais" w:date="2024-02-22T14:46:00Z"/>
                <w:rFonts w:ascii="Calibri" w:eastAsia="Times New Roman" w:hAnsi="Calibri" w:cs="Calibri"/>
                <w:color w:val="000000"/>
                <w:sz w:val="20"/>
                <w:szCs w:val="20"/>
                <w:lang w:eastAsia="fr-FR"/>
              </w:rPr>
              <w:pPrChange w:id="12883" w:author="Houyem Rais" w:date="2024-02-22T14:49:00Z">
                <w:pPr>
                  <w:spacing w:before="0" w:after="0" w:line="240" w:lineRule="auto"/>
                  <w:jc w:val="center"/>
                </w:pPr>
              </w:pPrChange>
            </w:pPr>
            <w:del w:id="12884"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1 402 </w:delText>
              </w:r>
            </w:del>
          </w:p>
        </w:tc>
        <w:tc>
          <w:tcPr>
            <w:tcW w:w="1260" w:type="dxa"/>
            <w:tcBorders>
              <w:top w:val="nil"/>
              <w:left w:val="nil"/>
              <w:bottom w:val="single" w:sz="4" w:space="0" w:color="auto"/>
              <w:right w:val="single" w:sz="4" w:space="0" w:color="auto"/>
            </w:tcBorders>
            <w:shd w:val="clear" w:color="auto" w:fill="auto"/>
            <w:vAlign w:val="center"/>
            <w:hideMark/>
          </w:tcPr>
          <w:p w14:paraId="30F41C1B" w14:textId="66D602C1" w:rsidR="00227F58" w:rsidRPr="00343F01" w:rsidDel="00201166" w:rsidRDefault="00CB457E" w:rsidP="00D62BC5">
            <w:pPr>
              <w:spacing w:before="0" w:after="160"/>
              <w:jc w:val="left"/>
              <w:rPr>
                <w:del w:id="12885" w:author="Houyem Rais" w:date="2024-02-22T14:46:00Z"/>
                <w:rFonts w:ascii="Calibri" w:eastAsia="Times New Roman" w:hAnsi="Calibri" w:cs="Calibri"/>
                <w:color w:val="000000"/>
                <w:sz w:val="20"/>
                <w:szCs w:val="20"/>
                <w:lang w:eastAsia="fr-FR"/>
              </w:rPr>
              <w:pPrChange w:id="12886" w:author="Houyem Rais" w:date="2024-02-22T14:49:00Z">
                <w:pPr>
                  <w:spacing w:before="0" w:after="0" w:line="240" w:lineRule="auto"/>
                  <w:jc w:val="center"/>
                </w:pPr>
              </w:pPrChange>
            </w:pPr>
            <w:del w:id="12887"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9 936 </w:delText>
              </w:r>
            </w:del>
          </w:p>
        </w:tc>
      </w:tr>
      <w:tr w:rsidR="00227F58" w:rsidRPr="00343F01" w:rsidDel="00201166" w14:paraId="446ED318" w14:textId="7679DEB4" w:rsidTr="00406EF1">
        <w:trPr>
          <w:trHeight w:val="290"/>
          <w:del w:id="12888" w:author="Houyem Rais" w:date="2024-02-22T14:46:00Z"/>
        </w:trPr>
        <w:tc>
          <w:tcPr>
            <w:tcW w:w="4700" w:type="dxa"/>
            <w:tcBorders>
              <w:top w:val="nil"/>
              <w:left w:val="single" w:sz="4" w:space="0" w:color="auto"/>
              <w:bottom w:val="single" w:sz="4" w:space="0" w:color="auto"/>
              <w:right w:val="single" w:sz="4" w:space="0" w:color="auto"/>
            </w:tcBorders>
            <w:shd w:val="clear" w:color="000000" w:fill="BFBFBF"/>
            <w:vAlign w:val="center"/>
            <w:hideMark/>
          </w:tcPr>
          <w:p w14:paraId="7D918B00" w14:textId="44F5AD2C" w:rsidR="00227F58" w:rsidRPr="00343F01" w:rsidDel="00201166" w:rsidRDefault="00227F58" w:rsidP="00D62BC5">
            <w:pPr>
              <w:spacing w:before="0" w:after="160"/>
              <w:jc w:val="left"/>
              <w:rPr>
                <w:del w:id="12889" w:author="Houyem Rais" w:date="2024-02-22T14:46:00Z"/>
                <w:rFonts w:ascii="Calibri" w:eastAsia="Times New Roman" w:hAnsi="Calibri" w:cs="Calibri"/>
                <w:b/>
                <w:bCs/>
                <w:color w:val="000000"/>
                <w:sz w:val="20"/>
                <w:szCs w:val="20"/>
                <w:lang w:eastAsia="fr-FR"/>
              </w:rPr>
              <w:pPrChange w:id="12890" w:author="Houyem Rais" w:date="2024-02-22T14:49:00Z">
                <w:pPr>
                  <w:spacing w:before="0" w:after="0" w:line="240" w:lineRule="auto"/>
                  <w:jc w:val="left"/>
                </w:pPr>
              </w:pPrChange>
            </w:pPr>
            <w:del w:id="12891" w:author="Houyem Rais" w:date="2024-02-22T14:46:00Z">
              <w:r w:rsidRPr="00343F01" w:rsidDel="00201166">
                <w:rPr>
                  <w:rFonts w:ascii="Calibri" w:eastAsia="Times New Roman" w:hAnsi="Calibri" w:cs="Calibri"/>
                  <w:b/>
                  <w:bCs/>
                  <w:color w:val="000000"/>
                  <w:sz w:val="20"/>
                  <w:szCs w:val="20"/>
                  <w:lang w:eastAsia="fr-FR"/>
                </w:rPr>
                <w:delText>Section BENIN</w:delText>
              </w:r>
            </w:del>
          </w:p>
        </w:tc>
        <w:tc>
          <w:tcPr>
            <w:tcW w:w="1020" w:type="dxa"/>
            <w:tcBorders>
              <w:top w:val="single" w:sz="4" w:space="0" w:color="auto"/>
              <w:left w:val="nil"/>
              <w:bottom w:val="single" w:sz="4" w:space="0" w:color="auto"/>
              <w:right w:val="single" w:sz="4" w:space="0" w:color="auto"/>
            </w:tcBorders>
            <w:shd w:val="clear" w:color="000000" w:fill="BFBFBF"/>
            <w:vAlign w:val="center"/>
            <w:hideMark/>
          </w:tcPr>
          <w:p w14:paraId="538E7E61" w14:textId="6AA66915" w:rsidR="00227F58" w:rsidRPr="00343F01" w:rsidDel="00201166" w:rsidRDefault="00227F58" w:rsidP="00D62BC5">
            <w:pPr>
              <w:spacing w:before="0" w:after="160"/>
              <w:jc w:val="left"/>
              <w:rPr>
                <w:del w:id="12892" w:author="Houyem Rais" w:date="2024-02-22T14:46:00Z"/>
                <w:rFonts w:ascii="Calibri" w:eastAsia="Times New Roman" w:hAnsi="Calibri" w:cs="Calibri"/>
                <w:b/>
                <w:bCs/>
                <w:color w:val="000000"/>
                <w:sz w:val="20"/>
                <w:szCs w:val="20"/>
                <w:lang w:eastAsia="fr-FR"/>
              </w:rPr>
              <w:pPrChange w:id="12893" w:author="Houyem Rais" w:date="2024-02-22T14:49:00Z">
                <w:pPr>
                  <w:spacing w:before="0" w:after="0" w:line="240" w:lineRule="auto"/>
                  <w:jc w:val="center"/>
                </w:pPr>
              </w:pPrChange>
            </w:pPr>
            <w:del w:id="12894" w:author="Houyem Rais" w:date="2024-02-22T14:46:00Z">
              <w:r w:rsidRPr="00343F01" w:rsidDel="00201166">
                <w:rPr>
                  <w:rFonts w:ascii="Calibri" w:eastAsia="Times New Roman" w:hAnsi="Calibri" w:cs="Calibri"/>
                  <w:b/>
                  <w:bCs/>
                  <w:color w:val="000000"/>
                  <w:sz w:val="20"/>
                  <w:szCs w:val="20"/>
                  <w:lang w:eastAsia="fr-FR"/>
                </w:rPr>
                <w:delText xml:space="preserve">128,6 </w:delText>
              </w:r>
            </w:del>
          </w:p>
        </w:tc>
        <w:tc>
          <w:tcPr>
            <w:tcW w:w="1320" w:type="dxa"/>
            <w:tcBorders>
              <w:top w:val="nil"/>
              <w:left w:val="nil"/>
              <w:bottom w:val="single" w:sz="4" w:space="0" w:color="auto"/>
              <w:right w:val="single" w:sz="4" w:space="0" w:color="auto"/>
            </w:tcBorders>
            <w:shd w:val="clear" w:color="000000" w:fill="BFBFBF"/>
            <w:vAlign w:val="center"/>
            <w:hideMark/>
          </w:tcPr>
          <w:p w14:paraId="1C9320FD" w14:textId="441A6609" w:rsidR="00227F58" w:rsidRPr="00343F01" w:rsidDel="00201166" w:rsidRDefault="00227F58" w:rsidP="00D62BC5">
            <w:pPr>
              <w:spacing w:before="0" w:after="160"/>
              <w:jc w:val="left"/>
              <w:rPr>
                <w:del w:id="12895" w:author="Houyem Rais" w:date="2024-02-22T14:46:00Z"/>
                <w:rFonts w:ascii="Calibri" w:eastAsia="Times New Roman" w:hAnsi="Calibri" w:cs="Calibri"/>
                <w:b/>
                <w:bCs/>
                <w:color w:val="000000"/>
                <w:sz w:val="20"/>
                <w:szCs w:val="20"/>
                <w:lang w:eastAsia="fr-FR"/>
              </w:rPr>
              <w:pPrChange w:id="12896" w:author="Houyem Rais" w:date="2024-02-22T14:49:00Z">
                <w:pPr>
                  <w:spacing w:before="0" w:after="0" w:line="240" w:lineRule="auto"/>
                  <w:jc w:val="center"/>
                </w:pPr>
              </w:pPrChange>
            </w:pPr>
            <w:del w:id="12897" w:author="Houyem Rais" w:date="2024-02-22T14:46:00Z">
              <w:r w:rsidRPr="00343F01" w:rsidDel="00201166">
                <w:rPr>
                  <w:rFonts w:ascii="Calibri" w:eastAsia="Times New Roman" w:hAnsi="Calibri" w:cs="Calibri"/>
                  <w:b/>
                  <w:bCs/>
                  <w:color w:val="000000"/>
                  <w:sz w:val="20"/>
                  <w:szCs w:val="20"/>
                  <w:lang w:eastAsia="fr-FR"/>
                </w:rPr>
                <w:delText> </w:delText>
              </w:r>
            </w:del>
          </w:p>
        </w:tc>
        <w:tc>
          <w:tcPr>
            <w:tcW w:w="1040" w:type="dxa"/>
            <w:tcBorders>
              <w:top w:val="nil"/>
              <w:left w:val="nil"/>
              <w:bottom w:val="single" w:sz="4" w:space="0" w:color="auto"/>
              <w:right w:val="single" w:sz="4" w:space="0" w:color="auto"/>
            </w:tcBorders>
            <w:shd w:val="clear" w:color="000000" w:fill="BFBFBF"/>
            <w:vAlign w:val="center"/>
            <w:hideMark/>
          </w:tcPr>
          <w:p w14:paraId="536543E7" w14:textId="199D2ED0" w:rsidR="00227F58" w:rsidRPr="00343F01" w:rsidDel="00201166" w:rsidRDefault="00227F58" w:rsidP="00D62BC5">
            <w:pPr>
              <w:spacing w:before="0" w:after="160"/>
              <w:jc w:val="left"/>
              <w:rPr>
                <w:del w:id="12898" w:author="Houyem Rais" w:date="2024-02-22T14:46:00Z"/>
                <w:rFonts w:ascii="Calibri" w:eastAsia="Times New Roman" w:hAnsi="Calibri" w:cs="Calibri"/>
                <w:b/>
                <w:bCs/>
                <w:color w:val="000000"/>
                <w:sz w:val="20"/>
                <w:szCs w:val="20"/>
                <w:lang w:eastAsia="fr-FR"/>
              </w:rPr>
              <w:pPrChange w:id="12899" w:author="Houyem Rais" w:date="2024-02-22T14:49:00Z">
                <w:pPr>
                  <w:spacing w:before="0" w:after="0" w:line="240" w:lineRule="auto"/>
                  <w:jc w:val="center"/>
                </w:pPr>
              </w:pPrChange>
            </w:pPr>
            <w:del w:id="12900" w:author="Houyem Rais" w:date="2024-02-22T14:46:00Z">
              <w:r w:rsidRPr="00343F01" w:rsidDel="00201166">
                <w:rPr>
                  <w:rFonts w:ascii="Calibri" w:eastAsia="Times New Roman" w:hAnsi="Calibri" w:cs="Calibri"/>
                  <w:b/>
                  <w:bCs/>
                  <w:color w:val="000000"/>
                  <w:sz w:val="20"/>
                  <w:szCs w:val="20"/>
                  <w:lang w:eastAsia="fr-FR"/>
                </w:rPr>
                <w:delText> </w:delText>
              </w:r>
            </w:del>
          </w:p>
        </w:tc>
        <w:tc>
          <w:tcPr>
            <w:tcW w:w="1260" w:type="dxa"/>
            <w:tcBorders>
              <w:top w:val="nil"/>
              <w:left w:val="nil"/>
              <w:bottom w:val="single" w:sz="4" w:space="0" w:color="auto"/>
              <w:right w:val="single" w:sz="4" w:space="0" w:color="auto"/>
            </w:tcBorders>
            <w:shd w:val="clear" w:color="000000" w:fill="BFBFBF"/>
            <w:vAlign w:val="center"/>
            <w:hideMark/>
          </w:tcPr>
          <w:p w14:paraId="6EEAE562" w14:textId="79DB8B3F" w:rsidR="00227F58" w:rsidRPr="00343F01" w:rsidDel="00201166" w:rsidRDefault="00227F58" w:rsidP="00D62BC5">
            <w:pPr>
              <w:spacing w:before="0" w:after="160"/>
              <w:jc w:val="left"/>
              <w:rPr>
                <w:del w:id="12901" w:author="Houyem Rais" w:date="2024-02-22T14:46:00Z"/>
                <w:rFonts w:ascii="Calibri" w:eastAsia="Times New Roman" w:hAnsi="Calibri" w:cs="Calibri"/>
                <w:b/>
                <w:bCs/>
                <w:color w:val="000000"/>
                <w:sz w:val="20"/>
                <w:szCs w:val="20"/>
                <w:lang w:eastAsia="fr-FR"/>
              </w:rPr>
              <w:pPrChange w:id="12902" w:author="Houyem Rais" w:date="2024-02-22T14:49:00Z">
                <w:pPr>
                  <w:spacing w:before="0" w:after="0" w:line="240" w:lineRule="auto"/>
                  <w:jc w:val="center"/>
                </w:pPr>
              </w:pPrChange>
            </w:pPr>
            <w:del w:id="12903" w:author="Houyem Rais" w:date="2024-02-22T14:46:00Z">
              <w:r w:rsidRPr="00343F01" w:rsidDel="00201166">
                <w:rPr>
                  <w:rFonts w:ascii="Calibri" w:eastAsia="Times New Roman" w:hAnsi="Calibri" w:cs="Calibri"/>
                  <w:b/>
                  <w:bCs/>
                  <w:color w:val="000000"/>
                  <w:sz w:val="20"/>
                  <w:szCs w:val="20"/>
                  <w:lang w:eastAsia="fr-FR"/>
                </w:rPr>
                <w:delText> </w:delText>
              </w:r>
            </w:del>
          </w:p>
        </w:tc>
      </w:tr>
      <w:tr w:rsidR="00227F58" w:rsidRPr="00343F01" w:rsidDel="00201166" w14:paraId="687F0018" w14:textId="2D6E73F7" w:rsidTr="00406EF1">
        <w:trPr>
          <w:trHeight w:val="290"/>
          <w:del w:id="12904" w:author="Houyem Rais" w:date="2024-02-22T14:46:00Z"/>
        </w:trPr>
        <w:tc>
          <w:tcPr>
            <w:tcW w:w="4700" w:type="dxa"/>
            <w:tcBorders>
              <w:top w:val="nil"/>
              <w:left w:val="single" w:sz="4" w:space="0" w:color="auto"/>
              <w:bottom w:val="single" w:sz="4" w:space="0" w:color="auto"/>
              <w:right w:val="single" w:sz="4" w:space="0" w:color="auto"/>
            </w:tcBorders>
            <w:shd w:val="clear" w:color="000000" w:fill="B7DEE8"/>
            <w:vAlign w:val="center"/>
            <w:hideMark/>
          </w:tcPr>
          <w:p w14:paraId="6AA5082C" w14:textId="062EF33F" w:rsidR="00227F58" w:rsidRPr="00343F01" w:rsidDel="00201166" w:rsidRDefault="00227F58" w:rsidP="00D62BC5">
            <w:pPr>
              <w:spacing w:before="0" w:after="160"/>
              <w:jc w:val="left"/>
              <w:rPr>
                <w:del w:id="12905" w:author="Houyem Rais" w:date="2024-02-22T14:46:00Z"/>
                <w:rFonts w:ascii="Calibri" w:eastAsia="Times New Roman" w:hAnsi="Calibri" w:cs="Calibri"/>
                <w:b/>
                <w:bCs/>
                <w:color w:val="000000"/>
                <w:sz w:val="20"/>
                <w:szCs w:val="20"/>
                <w:lang w:eastAsia="fr-FR"/>
              </w:rPr>
              <w:pPrChange w:id="12906" w:author="Houyem Rais" w:date="2024-02-22T14:49:00Z">
                <w:pPr>
                  <w:spacing w:before="0" w:after="0" w:line="240" w:lineRule="auto"/>
                  <w:jc w:val="left"/>
                </w:pPr>
              </w:pPrChange>
            </w:pPr>
            <w:del w:id="12907" w:author="Houyem Rais" w:date="2024-02-22T14:46:00Z">
              <w:r w:rsidRPr="00343F01" w:rsidDel="00201166">
                <w:rPr>
                  <w:rFonts w:ascii="Calibri" w:eastAsia="Times New Roman" w:hAnsi="Calibri" w:cs="Calibri"/>
                  <w:b/>
                  <w:bCs/>
                  <w:color w:val="000000"/>
                  <w:sz w:val="20"/>
                  <w:szCs w:val="20"/>
                  <w:lang w:eastAsia="fr-FR"/>
                </w:rPr>
                <w:delText>Lot contractuel B</w:delText>
              </w:r>
            </w:del>
          </w:p>
        </w:tc>
        <w:tc>
          <w:tcPr>
            <w:tcW w:w="1020" w:type="dxa"/>
            <w:tcBorders>
              <w:top w:val="nil"/>
              <w:left w:val="nil"/>
              <w:bottom w:val="single" w:sz="4" w:space="0" w:color="auto"/>
              <w:right w:val="single" w:sz="4" w:space="0" w:color="auto"/>
            </w:tcBorders>
            <w:shd w:val="clear" w:color="000000" w:fill="B7DEE8"/>
            <w:vAlign w:val="center"/>
            <w:hideMark/>
          </w:tcPr>
          <w:p w14:paraId="583772A0" w14:textId="0FAA1EF7" w:rsidR="00227F58" w:rsidRPr="00343F01" w:rsidDel="00201166" w:rsidRDefault="00227F58" w:rsidP="00D62BC5">
            <w:pPr>
              <w:spacing w:before="0" w:after="160"/>
              <w:jc w:val="left"/>
              <w:rPr>
                <w:del w:id="12908" w:author="Houyem Rais" w:date="2024-02-22T14:46:00Z"/>
                <w:rFonts w:ascii="Calibri" w:eastAsia="Times New Roman" w:hAnsi="Calibri" w:cs="Calibri"/>
                <w:b/>
                <w:bCs/>
                <w:color w:val="000000"/>
                <w:sz w:val="20"/>
                <w:szCs w:val="20"/>
                <w:lang w:eastAsia="fr-FR"/>
              </w:rPr>
              <w:pPrChange w:id="12909" w:author="Houyem Rais" w:date="2024-02-22T14:49:00Z">
                <w:pPr>
                  <w:spacing w:before="0" w:after="0" w:line="240" w:lineRule="auto"/>
                  <w:jc w:val="center"/>
                </w:pPr>
              </w:pPrChange>
            </w:pPr>
            <w:del w:id="12910" w:author="Houyem Rais" w:date="2024-02-22T14:46:00Z">
              <w:r w:rsidRPr="00343F01" w:rsidDel="00201166">
                <w:rPr>
                  <w:rFonts w:ascii="Calibri" w:eastAsia="Times New Roman" w:hAnsi="Calibri" w:cs="Calibri"/>
                  <w:b/>
                  <w:bCs/>
                  <w:color w:val="000000"/>
                  <w:sz w:val="20"/>
                  <w:szCs w:val="20"/>
                  <w:lang w:eastAsia="fr-FR"/>
                </w:rPr>
                <w:delText>86,5</w:delText>
              </w:r>
            </w:del>
          </w:p>
        </w:tc>
        <w:tc>
          <w:tcPr>
            <w:tcW w:w="1320" w:type="dxa"/>
            <w:tcBorders>
              <w:top w:val="nil"/>
              <w:left w:val="nil"/>
              <w:bottom w:val="single" w:sz="4" w:space="0" w:color="auto"/>
              <w:right w:val="single" w:sz="4" w:space="0" w:color="auto"/>
            </w:tcBorders>
            <w:shd w:val="clear" w:color="000000" w:fill="B7DEE8"/>
            <w:vAlign w:val="center"/>
            <w:hideMark/>
          </w:tcPr>
          <w:p w14:paraId="62353A84" w14:textId="2ACE4532" w:rsidR="00227F58" w:rsidRPr="00343F01" w:rsidDel="00201166" w:rsidRDefault="00CB457E" w:rsidP="00D62BC5">
            <w:pPr>
              <w:spacing w:before="0" w:after="160"/>
              <w:jc w:val="left"/>
              <w:rPr>
                <w:del w:id="12911" w:author="Houyem Rais" w:date="2024-02-22T14:46:00Z"/>
                <w:rFonts w:ascii="Calibri" w:eastAsia="Times New Roman" w:hAnsi="Calibri" w:cs="Calibri"/>
                <w:b/>
                <w:bCs/>
                <w:color w:val="000000"/>
                <w:sz w:val="20"/>
                <w:szCs w:val="20"/>
                <w:lang w:eastAsia="fr-FR"/>
              </w:rPr>
              <w:pPrChange w:id="12912" w:author="Houyem Rais" w:date="2024-02-22T14:49:00Z">
                <w:pPr>
                  <w:spacing w:before="0" w:after="0" w:line="240" w:lineRule="auto"/>
                  <w:jc w:val="center"/>
                </w:pPr>
              </w:pPrChange>
            </w:pPr>
            <w:del w:id="12913"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65 549 </w:delText>
              </w:r>
            </w:del>
          </w:p>
        </w:tc>
        <w:tc>
          <w:tcPr>
            <w:tcW w:w="1040" w:type="dxa"/>
            <w:tcBorders>
              <w:top w:val="nil"/>
              <w:left w:val="nil"/>
              <w:bottom w:val="single" w:sz="4" w:space="0" w:color="auto"/>
              <w:right w:val="single" w:sz="4" w:space="0" w:color="auto"/>
            </w:tcBorders>
            <w:shd w:val="clear" w:color="000000" w:fill="B7DEE8"/>
            <w:vAlign w:val="center"/>
            <w:hideMark/>
          </w:tcPr>
          <w:p w14:paraId="2F12C45A" w14:textId="67E4A21E" w:rsidR="00227F58" w:rsidRPr="00343F01" w:rsidDel="00201166" w:rsidRDefault="00CB457E" w:rsidP="00D62BC5">
            <w:pPr>
              <w:spacing w:before="0" w:after="160"/>
              <w:jc w:val="left"/>
              <w:rPr>
                <w:del w:id="12914" w:author="Houyem Rais" w:date="2024-02-22T14:46:00Z"/>
                <w:rFonts w:ascii="Calibri" w:eastAsia="Times New Roman" w:hAnsi="Calibri" w:cs="Calibri"/>
                <w:b/>
                <w:bCs/>
                <w:color w:val="000000"/>
                <w:sz w:val="20"/>
                <w:szCs w:val="20"/>
                <w:lang w:eastAsia="fr-FR"/>
              </w:rPr>
              <w:pPrChange w:id="12915" w:author="Houyem Rais" w:date="2024-02-22T14:49:00Z">
                <w:pPr>
                  <w:spacing w:before="0" w:after="0" w:line="240" w:lineRule="auto"/>
                  <w:jc w:val="center"/>
                </w:pPr>
              </w:pPrChange>
            </w:pPr>
            <w:del w:id="12916"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10 315 </w:delText>
              </w:r>
            </w:del>
          </w:p>
        </w:tc>
        <w:tc>
          <w:tcPr>
            <w:tcW w:w="1260" w:type="dxa"/>
            <w:tcBorders>
              <w:top w:val="nil"/>
              <w:left w:val="nil"/>
              <w:bottom w:val="single" w:sz="4" w:space="0" w:color="auto"/>
              <w:right w:val="single" w:sz="4" w:space="0" w:color="auto"/>
            </w:tcBorders>
            <w:shd w:val="clear" w:color="000000" w:fill="B7DEE8"/>
            <w:vAlign w:val="center"/>
            <w:hideMark/>
          </w:tcPr>
          <w:p w14:paraId="7E0387D5" w14:textId="2009A793" w:rsidR="00227F58" w:rsidRPr="00343F01" w:rsidDel="00201166" w:rsidRDefault="00CB457E" w:rsidP="00D62BC5">
            <w:pPr>
              <w:spacing w:before="0" w:after="160"/>
              <w:jc w:val="left"/>
              <w:rPr>
                <w:del w:id="12917" w:author="Houyem Rais" w:date="2024-02-22T14:46:00Z"/>
                <w:rFonts w:ascii="Calibri" w:eastAsia="Times New Roman" w:hAnsi="Calibri" w:cs="Calibri"/>
                <w:b/>
                <w:bCs/>
                <w:color w:val="000000"/>
                <w:sz w:val="20"/>
                <w:szCs w:val="20"/>
                <w:lang w:eastAsia="fr-FR"/>
              </w:rPr>
              <w:pPrChange w:id="12918" w:author="Houyem Rais" w:date="2024-02-22T14:49:00Z">
                <w:pPr>
                  <w:spacing w:before="0" w:after="0" w:line="240" w:lineRule="auto"/>
                  <w:jc w:val="center"/>
                </w:pPr>
              </w:pPrChange>
            </w:pPr>
            <w:del w:id="12919"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75 863 </w:delText>
              </w:r>
            </w:del>
          </w:p>
        </w:tc>
      </w:tr>
      <w:tr w:rsidR="00227F58" w:rsidRPr="00343F01" w:rsidDel="00201166" w14:paraId="06ABA6A2" w14:textId="3023D439" w:rsidTr="00406EF1">
        <w:trPr>
          <w:trHeight w:val="290"/>
          <w:del w:id="12920"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6B339386" w14:textId="664E6AFA" w:rsidR="00227F58" w:rsidRPr="00343F01" w:rsidDel="00201166" w:rsidRDefault="00227F58" w:rsidP="00D62BC5">
            <w:pPr>
              <w:spacing w:before="0" w:after="160"/>
              <w:jc w:val="left"/>
              <w:rPr>
                <w:del w:id="12921" w:author="Houyem Rais" w:date="2024-02-22T14:46:00Z"/>
                <w:rFonts w:ascii="Calibri" w:eastAsia="Times New Roman" w:hAnsi="Calibri" w:cs="Calibri"/>
                <w:color w:val="000000"/>
                <w:sz w:val="20"/>
                <w:szCs w:val="20"/>
                <w:lang w:eastAsia="fr-FR"/>
              </w:rPr>
              <w:pPrChange w:id="12922" w:author="Houyem Rais" w:date="2024-02-22T14:49:00Z">
                <w:pPr>
                  <w:spacing w:before="0" w:after="0" w:line="240" w:lineRule="auto"/>
                  <w:jc w:val="left"/>
                </w:pPr>
              </w:pPrChange>
            </w:pPr>
            <w:del w:id="12923" w:author="Houyem Rais" w:date="2024-02-22T14:46:00Z">
              <w:r w:rsidRPr="00343F01" w:rsidDel="00201166">
                <w:rPr>
                  <w:rFonts w:ascii="Calibri" w:eastAsia="Times New Roman" w:hAnsi="Calibri" w:cs="Calibri"/>
                  <w:color w:val="000000"/>
                  <w:sz w:val="20"/>
                  <w:szCs w:val="20"/>
                  <w:lang w:eastAsia="fr-FR"/>
                </w:rPr>
                <w:delText>Ech Ouinga - Ech Agnami</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34AF70B8" w14:textId="45313739" w:rsidR="00227F58" w:rsidRPr="00343F01" w:rsidDel="00201166" w:rsidRDefault="00227F58" w:rsidP="00D62BC5">
            <w:pPr>
              <w:spacing w:before="0" w:after="160"/>
              <w:jc w:val="left"/>
              <w:rPr>
                <w:del w:id="12924" w:author="Houyem Rais" w:date="2024-02-22T14:46:00Z"/>
                <w:rFonts w:ascii="Calibri" w:eastAsia="Times New Roman" w:hAnsi="Calibri" w:cs="Calibri"/>
                <w:color w:val="000000"/>
                <w:sz w:val="20"/>
                <w:szCs w:val="20"/>
                <w:lang w:eastAsia="fr-FR"/>
              </w:rPr>
              <w:pPrChange w:id="12925" w:author="Houyem Rais" w:date="2024-02-22T14:49:00Z">
                <w:pPr>
                  <w:spacing w:before="0" w:after="0" w:line="240" w:lineRule="auto"/>
                  <w:jc w:val="center"/>
                </w:pPr>
              </w:pPrChange>
            </w:pPr>
            <w:del w:id="12926" w:author="Houyem Rais" w:date="2024-02-22T14:46:00Z">
              <w:r w:rsidRPr="00343F01" w:rsidDel="00201166">
                <w:rPr>
                  <w:rFonts w:ascii="Calibri" w:eastAsia="Times New Roman" w:hAnsi="Calibri" w:cs="Calibri"/>
                  <w:color w:val="000000"/>
                  <w:sz w:val="20"/>
                  <w:szCs w:val="20"/>
                  <w:lang w:eastAsia="fr-FR"/>
                </w:rPr>
                <w:delText>32,3</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49841231" w14:textId="370DE46E" w:rsidR="00227F58" w:rsidRPr="00343F01" w:rsidDel="00201166" w:rsidRDefault="00CB457E" w:rsidP="00D62BC5">
            <w:pPr>
              <w:spacing w:before="0" w:after="160"/>
              <w:jc w:val="left"/>
              <w:rPr>
                <w:del w:id="12927" w:author="Houyem Rais" w:date="2024-02-22T14:46:00Z"/>
                <w:rFonts w:ascii="Calibri" w:eastAsia="Times New Roman" w:hAnsi="Calibri" w:cs="Calibri"/>
                <w:color w:val="000000"/>
                <w:sz w:val="20"/>
                <w:szCs w:val="20"/>
                <w:lang w:eastAsia="fr-FR"/>
              </w:rPr>
              <w:pPrChange w:id="12928" w:author="Houyem Rais" w:date="2024-02-22T14:49:00Z">
                <w:pPr>
                  <w:spacing w:before="0" w:after="0" w:line="240" w:lineRule="auto"/>
                  <w:jc w:val="center"/>
                </w:pPr>
              </w:pPrChange>
            </w:pPr>
            <w:del w:id="12929"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10 136 </w:delText>
              </w:r>
            </w:del>
          </w:p>
        </w:tc>
        <w:tc>
          <w:tcPr>
            <w:tcW w:w="1040" w:type="dxa"/>
            <w:tcBorders>
              <w:top w:val="nil"/>
              <w:left w:val="nil"/>
              <w:bottom w:val="single" w:sz="4" w:space="0" w:color="auto"/>
              <w:right w:val="single" w:sz="4" w:space="0" w:color="auto"/>
            </w:tcBorders>
            <w:shd w:val="clear" w:color="auto" w:fill="auto"/>
            <w:vAlign w:val="center"/>
            <w:hideMark/>
          </w:tcPr>
          <w:p w14:paraId="6ABAC959" w14:textId="7753DBE8" w:rsidR="00227F58" w:rsidRPr="00343F01" w:rsidDel="00201166" w:rsidRDefault="00CB457E" w:rsidP="00D62BC5">
            <w:pPr>
              <w:spacing w:before="0" w:after="160"/>
              <w:jc w:val="left"/>
              <w:rPr>
                <w:del w:id="12930" w:author="Houyem Rais" w:date="2024-02-22T14:46:00Z"/>
                <w:rFonts w:ascii="Calibri" w:eastAsia="Times New Roman" w:hAnsi="Calibri" w:cs="Calibri"/>
                <w:color w:val="000000"/>
                <w:sz w:val="20"/>
                <w:szCs w:val="20"/>
                <w:lang w:eastAsia="fr-FR"/>
              </w:rPr>
              <w:pPrChange w:id="12931" w:author="Houyem Rais" w:date="2024-02-22T14:49:00Z">
                <w:pPr>
                  <w:spacing w:before="0" w:after="0" w:line="240" w:lineRule="auto"/>
                  <w:jc w:val="center"/>
                </w:pPr>
              </w:pPrChange>
            </w:pPr>
            <w:del w:id="12932"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1 695 </w:delText>
              </w:r>
            </w:del>
          </w:p>
        </w:tc>
        <w:tc>
          <w:tcPr>
            <w:tcW w:w="1260" w:type="dxa"/>
            <w:tcBorders>
              <w:top w:val="nil"/>
              <w:left w:val="nil"/>
              <w:bottom w:val="single" w:sz="4" w:space="0" w:color="auto"/>
              <w:right w:val="single" w:sz="4" w:space="0" w:color="auto"/>
            </w:tcBorders>
            <w:shd w:val="clear" w:color="auto" w:fill="auto"/>
            <w:vAlign w:val="center"/>
            <w:hideMark/>
          </w:tcPr>
          <w:p w14:paraId="1ACB5C96" w14:textId="1EE41C71" w:rsidR="00227F58" w:rsidRPr="00343F01" w:rsidDel="00201166" w:rsidRDefault="00CB457E" w:rsidP="00D62BC5">
            <w:pPr>
              <w:spacing w:before="0" w:after="160"/>
              <w:jc w:val="left"/>
              <w:rPr>
                <w:del w:id="12933" w:author="Houyem Rais" w:date="2024-02-22T14:46:00Z"/>
                <w:rFonts w:ascii="Calibri" w:eastAsia="Times New Roman" w:hAnsi="Calibri" w:cs="Calibri"/>
                <w:color w:val="000000"/>
                <w:sz w:val="20"/>
                <w:szCs w:val="20"/>
                <w:lang w:eastAsia="fr-FR"/>
              </w:rPr>
              <w:pPrChange w:id="12934" w:author="Houyem Rais" w:date="2024-02-22T14:49:00Z">
                <w:pPr>
                  <w:spacing w:before="0" w:after="0" w:line="240" w:lineRule="auto"/>
                  <w:jc w:val="center"/>
                </w:pPr>
              </w:pPrChange>
            </w:pPr>
            <w:del w:id="12935"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11 831 </w:delText>
              </w:r>
            </w:del>
          </w:p>
        </w:tc>
      </w:tr>
      <w:tr w:rsidR="00227F58" w:rsidRPr="00343F01" w:rsidDel="00201166" w14:paraId="5CAA6826" w14:textId="5EF7F922" w:rsidTr="00406EF1">
        <w:trPr>
          <w:trHeight w:val="290"/>
          <w:del w:id="12936"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02245AEA" w14:textId="080BCF90" w:rsidR="00227F58" w:rsidRPr="00343F01" w:rsidDel="00201166" w:rsidRDefault="00227F58" w:rsidP="00D62BC5">
            <w:pPr>
              <w:spacing w:before="0" w:after="160"/>
              <w:jc w:val="left"/>
              <w:rPr>
                <w:del w:id="12937" w:author="Houyem Rais" w:date="2024-02-22T14:46:00Z"/>
                <w:rFonts w:ascii="Calibri" w:eastAsia="Times New Roman" w:hAnsi="Calibri" w:cs="Calibri"/>
                <w:color w:val="000000"/>
                <w:sz w:val="20"/>
                <w:szCs w:val="20"/>
                <w:lang w:eastAsia="fr-FR"/>
              </w:rPr>
              <w:pPrChange w:id="12938" w:author="Houyem Rais" w:date="2024-02-22T14:49:00Z">
                <w:pPr>
                  <w:spacing w:before="0" w:after="0" w:line="240" w:lineRule="auto"/>
                  <w:jc w:val="left"/>
                </w:pPr>
              </w:pPrChange>
            </w:pPr>
            <w:del w:id="12939" w:author="Houyem Rais" w:date="2024-02-22T14:46:00Z">
              <w:r w:rsidRPr="00343F01" w:rsidDel="00201166">
                <w:rPr>
                  <w:rFonts w:ascii="Calibri" w:eastAsia="Times New Roman" w:hAnsi="Calibri" w:cs="Calibri"/>
                  <w:color w:val="000000"/>
                  <w:sz w:val="20"/>
                  <w:szCs w:val="20"/>
                  <w:lang w:eastAsia="fr-FR"/>
                </w:rPr>
                <w:delText>Ech Agnami - Ech Adjohoun</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47C0701D" w14:textId="09C82BF6" w:rsidR="00227F58" w:rsidRPr="00343F01" w:rsidDel="00201166" w:rsidRDefault="00227F58" w:rsidP="00D62BC5">
            <w:pPr>
              <w:spacing w:before="0" w:after="160"/>
              <w:jc w:val="left"/>
              <w:rPr>
                <w:del w:id="12940" w:author="Houyem Rais" w:date="2024-02-22T14:46:00Z"/>
                <w:rFonts w:ascii="Calibri" w:eastAsia="Times New Roman" w:hAnsi="Calibri" w:cs="Calibri"/>
                <w:color w:val="000000"/>
                <w:sz w:val="20"/>
                <w:szCs w:val="20"/>
                <w:lang w:eastAsia="fr-FR"/>
              </w:rPr>
              <w:pPrChange w:id="12941" w:author="Houyem Rais" w:date="2024-02-22T14:49:00Z">
                <w:pPr>
                  <w:spacing w:before="0" w:after="0" w:line="240" w:lineRule="auto"/>
                  <w:jc w:val="center"/>
                </w:pPr>
              </w:pPrChange>
            </w:pPr>
            <w:del w:id="12942" w:author="Houyem Rais" w:date="2024-02-22T14:46:00Z">
              <w:r w:rsidRPr="00343F01" w:rsidDel="00201166">
                <w:rPr>
                  <w:rFonts w:ascii="Calibri" w:eastAsia="Times New Roman" w:hAnsi="Calibri" w:cs="Calibri"/>
                  <w:color w:val="000000"/>
                  <w:sz w:val="20"/>
                  <w:szCs w:val="20"/>
                  <w:lang w:eastAsia="fr-FR"/>
                </w:rPr>
                <w:delText>10,9</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3C99EFB7" w14:textId="04C31DA4" w:rsidR="00227F58" w:rsidRPr="00343F01" w:rsidDel="00201166" w:rsidRDefault="00CB457E" w:rsidP="00D62BC5">
            <w:pPr>
              <w:spacing w:before="0" w:after="160"/>
              <w:jc w:val="left"/>
              <w:rPr>
                <w:del w:id="12943" w:author="Houyem Rais" w:date="2024-02-22T14:46:00Z"/>
                <w:rFonts w:ascii="Calibri" w:eastAsia="Times New Roman" w:hAnsi="Calibri" w:cs="Calibri"/>
                <w:color w:val="000000"/>
                <w:sz w:val="20"/>
                <w:szCs w:val="20"/>
                <w:lang w:eastAsia="fr-FR"/>
              </w:rPr>
              <w:pPrChange w:id="12944" w:author="Houyem Rais" w:date="2024-02-22T14:49:00Z">
                <w:pPr>
                  <w:spacing w:before="0" w:after="0" w:line="240" w:lineRule="auto"/>
                  <w:jc w:val="center"/>
                </w:pPr>
              </w:pPrChange>
            </w:pPr>
            <w:del w:id="12945"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10 184 </w:delText>
              </w:r>
            </w:del>
          </w:p>
        </w:tc>
        <w:tc>
          <w:tcPr>
            <w:tcW w:w="1040" w:type="dxa"/>
            <w:tcBorders>
              <w:top w:val="nil"/>
              <w:left w:val="nil"/>
              <w:bottom w:val="single" w:sz="4" w:space="0" w:color="auto"/>
              <w:right w:val="single" w:sz="4" w:space="0" w:color="auto"/>
            </w:tcBorders>
            <w:shd w:val="clear" w:color="auto" w:fill="auto"/>
            <w:vAlign w:val="center"/>
            <w:hideMark/>
          </w:tcPr>
          <w:p w14:paraId="788E0E87" w14:textId="5CC391AC" w:rsidR="00227F58" w:rsidRPr="00343F01" w:rsidDel="00201166" w:rsidRDefault="00CB457E" w:rsidP="00D62BC5">
            <w:pPr>
              <w:spacing w:before="0" w:after="160"/>
              <w:jc w:val="left"/>
              <w:rPr>
                <w:del w:id="12946" w:author="Houyem Rais" w:date="2024-02-22T14:46:00Z"/>
                <w:rFonts w:ascii="Calibri" w:eastAsia="Times New Roman" w:hAnsi="Calibri" w:cs="Calibri"/>
                <w:color w:val="000000"/>
                <w:sz w:val="20"/>
                <w:szCs w:val="20"/>
                <w:lang w:eastAsia="fr-FR"/>
              </w:rPr>
              <w:pPrChange w:id="12947" w:author="Houyem Rais" w:date="2024-02-22T14:49:00Z">
                <w:pPr>
                  <w:spacing w:before="0" w:after="0" w:line="240" w:lineRule="auto"/>
                  <w:jc w:val="center"/>
                </w:pPr>
              </w:pPrChange>
            </w:pPr>
            <w:del w:id="12948"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1 700 </w:delText>
              </w:r>
            </w:del>
          </w:p>
        </w:tc>
        <w:tc>
          <w:tcPr>
            <w:tcW w:w="1260" w:type="dxa"/>
            <w:tcBorders>
              <w:top w:val="nil"/>
              <w:left w:val="nil"/>
              <w:bottom w:val="single" w:sz="4" w:space="0" w:color="auto"/>
              <w:right w:val="single" w:sz="4" w:space="0" w:color="auto"/>
            </w:tcBorders>
            <w:shd w:val="clear" w:color="auto" w:fill="auto"/>
            <w:vAlign w:val="center"/>
            <w:hideMark/>
          </w:tcPr>
          <w:p w14:paraId="7CD04315" w14:textId="2B5109F6" w:rsidR="00227F58" w:rsidRPr="00343F01" w:rsidDel="00201166" w:rsidRDefault="00CB457E" w:rsidP="00D62BC5">
            <w:pPr>
              <w:spacing w:before="0" w:after="160"/>
              <w:jc w:val="left"/>
              <w:rPr>
                <w:del w:id="12949" w:author="Houyem Rais" w:date="2024-02-22T14:46:00Z"/>
                <w:rFonts w:ascii="Calibri" w:eastAsia="Times New Roman" w:hAnsi="Calibri" w:cs="Calibri"/>
                <w:color w:val="000000"/>
                <w:sz w:val="20"/>
                <w:szCs w:val="20"/>
                <w:lang w:eastAsia="fr-FR"/>
              </w:rPr>
              <w:pPrChange w:id="12950" w:author="Houyem Rais" w:date="2024-02-22T14:49:00Z">
                <w:pPr>
                  <w:spacing w:before="0" w:after="0" w:line="240" w:lineRule="auto"/>
                  <w:jc w:val="center"/>
                </w:pPr>
              </w:pPrChange>
            </w:pPr>
            <w:del w:id="12951"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11 884 </w:delText>
              </w:r>
            </w:del>
          </w:p>
        </w:tc>
      </w:tr>
      <w:tr w:rsidR="00227F58" w:rsidRPr="00343F01" w:rsidDel="00201166" w14:paraId="6A966152" w14:textId="5EC7CCEA" w:rsidTr="00406EF1">
        <w:trPr>
          <w:trHeight w:val="290"/>
          <w:del w:id="12952"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106A6CD3" w14:textId="0700BDF9" w:rsidR="00227F58" w:rsidRPr="00F65825" w:rsidDel="00201166" w:rsidRDefault="00227F58" w:rsidP="00D62BC5">
            <w:pPr>
              <w:spacing w:before="0" w:after="160"/>
              <w:jc w:val="left"/>
              <w:rPr>
                <w:del w:id="12953" w:author="Houyem Rais" w:date="2024-02-22T14:46:00Z"/>
                <w:rFonts w:ascii="Calibri" w:eastAsia="Times New Roman" w:hAnsi="Calibri" w:cs="Calibri"/>
                <w:color w:val="000000"/>
                <w:sz w:val="20"/>
                <w:szCs w:val="20"/>
                <w:lang w:val="en-GB" w:eastAsia="fr-FR"/>
              </w:rPr>
              <w:pPrChange w:id="12954" w:author="Houyem Rais" w:date="2024-02-22T14:49:00Z">
                <w:pPr>
                  <w:spacing w:before="0" w:after="0" w:line="240" w:lineRule="auto"/>
                  <w:jc w:val="left"/>
                </w:pPr>
              </w:pPrChange>
            </w:pPr>
            <w:del w:id="12955" w:author="Houyem Rais" w:date="2024-02-22T14:46:00Z">
              <w:r w:rsidRPr="00F65825" w:rsidDel="00201166">
                <w:rPr>
                  <w:rFonts w:ascii="Calibri" w:eastAsia="Times New Roman" w:hAnsi="Calibri" w:cs="Calibri"/>
                  <w:color w:val="000000"/>
                  <w:sz w:val="20"/>
                  <w:szCs w:val="20"/>
                  <w:lang w:val="en-GB" w:eastAsia="fr-FR"/>
                </w:rPr>
                <w:delText>Ech Adjohoun - Ech Tori-Bossito</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5DDD8729" w14:textId="78A00AD6" w:rsidR="00227F58" w:rsidRPr="00343F01" w:rsidDel="00201166" w:rsidRDefault="00227F58" w:rsidP="00D62BC5">
            <w:pPr>
              <w:spacing w:before="0" w:after="160"/>
              <w:jc w:val="left"/>
              <w:rPr>
                <w:del w:id="12956" w:author="Houyem Rais" w:date="2024-02-22T14:46:00Z"/>
                <w:rFonts w:ascii="Calibri" w:eastAsia="Times New Roman" w:hAnsi="Calibri" w:cs="Calibri"/>
                <w:color w:val="000000"/>
                <w:sz w:val="20"/>
                <w:szCs w:val="20"/>
                <w:lang w:eastAsia="fr-FR"/>
              </w:rPr>
              <w:pPrChange w:id="12957" w:author="Houyem Rais" w:date="2024-02-22T14:49:00Z">
                <w:pPr>
                  <w:spacing w:before="0" w:after="0" w:line="240" w:lineRule="auto"/>
                  <w:jc w:val="center"/>
                </w:pPr>
              </w:pPrChange>
            </w:pPr>
            <w:del w:id="12958" w:author="Houyem Rais" w:date="2024-02-22T14:46:00Z">
              <w:r w:rsidRPr="00343F01" w:rsidDel="00201166">
                <w:rPr>
                  <w:rFonts w:ascii="Calibri" w:eastAsia="Times New Roman" w:hAnsi="Calibri" w:cs="Calibri"/>
                  <w:color w:val="000000"/>
                  <w:sz w:val="20"/>
                  <w:szCs w:val="20"/>
                  <w:lang w:eastAsia="fr-FR"/>
                </w:rPr>
                <w:delText>15,9</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169705B1" w14:textId="3D1C66C7" w:rsidR="00227F58" w:rsidRPr="00343F01" w:rsidDel="00201166" w:rsidRDefault="00CB457E" w:rsidP="00D62BC5">
            <w:pPr>
              <w:spacing w:before="0" w:after="160"/>
              <w:jc w:val="left"/>
              <w:rPr>
                <w:del w:id="12959" w:author="Houyem Rais" w:date="2024-02-22T14:46:00Z"/>
                <w:rFonts w:ascii="Calibri" w:eastAsia="Times New Roman" w:hAnsi="Calibri" w:cs="Calibri"/>
                <w:color w:val="000000"/>
                <w:sz w:val="20"/>
                <w:szCs w:val="20"/>
                <w:lang w:eastAsia="fr-FR"/>
              </w:rPr>
              <w:pPrChange w:id="12960" w:author="Houyem Rais" w:date="2024-02-22T14:49:00Z">
                <w:pPr>
                  <w:spacing w:before="0" w:after="0" w:line="240" w:lineRule="auto"/>
                  <w:jc w:val="center"/>
                </w:pPr>
              </w:pPrChange>
            </w:pPr>
            <w:del w:id="12961"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10 037 </w:delText>
              </w:r>
            </w:del>
          </w:p>
        </w:tc>
        <w:tc>
          <w:tcPr>
            <w:tcW w:w="1040" w:type="dxa"/>
            <w:tcBorders>
              <w:top w:val="nil"/>
              <w:left w:val="nil"/>
              <w:bottom w:val="single" w:sz="4" w:space="0" w:color="auto"/>
              <w:right w:val="single" w:sz="4" w:space="0" w:color="auto"/>
            </w:tcBorders>
            <w:shd w:val="clear" w:color="auto" w:fill="auto"/>
            <w:vAlign w:val="center"/>
            <w:hideMark/>
          </w:tcPr>
          <w:p w14:paraId="3AC209F4" w14:textId="169FA1B2" w:rsidR="00227F58" w:rsidRPr="00343F01" w:rsidDel="00201166" w:rsidRDefault="00CB457E" w:rsidP="00D62BC5">
            <w:pPr>
              <w:spacing w:before="0" w:after="160"/>
              <w:jc w:val="left"/>
              <w:rPr>
                <w:del w:id="12962" w:author="Houyem Rais" w:date="2024-02-22T14:46:00Z"/>
                <w:rFonts w:ascii="Calibri" w:eastAsia="Times New Roman" w:hAnsi="Calibri" w:cs="Calibri"/>
                <w:color w:val="000000"/>
                <w:sz w:val="20"/>
                <w:szCs w:val="20"/>
                <w:lang w:eastAsia="fr-FR"/>
              </w:rPr>
              <w:pPrChange w:id="12963" w:author="Houyem Rais" w:date="2024-02-22T14:49:00Z">
                <w:pPr>
                  <w:spacing w:before="0" w:after="0" w:line="240" w:lineRule="auto"/>
                  <w:jc w:val="center"/>
                </w:pPr>
              </w:pPrChange>
            </w:pPr>
            <w:del w:id="12964"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1 669 </w:delText>
              </w:r>
            </w:del>
          </w:p>
        </w:tc>
        <w:tc>
          <w:tcPr>
            <w:tcW w:w="1260" w:type="dxa"/>
            <w:tcBorders>
              <w:top w:val="nil"/>
              <w:left w:val="nil"/>
              <w:bottom w:val="single" w:sz="4" w:space="0" w:color="auto"/>
              <w:right w:val="single" w:sz="4" w:space="0" w:color="auto"/>
            </w:tcBorders>
            <w:shd w:val="clear" w:color="auto" w:fill="auto"/>
            <w:vAlign w:val="center"/>
            <w:hideMark/>
          </w:tcPr>
          <w:p w14:paraId="4104A763" w14:textId="2DA99BB9" w:rsidR="00227F58" w:rsidRPr="00343F01" w:rsidDel="00201166" w:rsidRDefault="00CB457E" w:rsidP="00D62BC5">
            <w:pPr>
              <w:spacing w:before="0" w:after="160"/>
              <w:jc w:val="left"/>
              <w:rPr>
                <w:del w:id="12965" w:author="Houyem Rais" w:date="2024-02-22T14:46:00Z"/>
                <w:rFonts w:ascii="Calibri" w:eastAsia="Times New Roman" w:hAnsi="Calibri" w:cs="Calibri"/>
                <w:color w:val="000000"/>
                <w:sz w:val="20"/>
                <w:szCs w:val="20"/>
                <w:lang w:eastAsia="fr-FR"/>
              </w:rPr>
              <w:pPrChange w:id="12966" w:author="Houyem Rais" w:date="2024-02-22T14:49:00Z">
                <w:pPr>
                  <w:spacing w:before="0" w:after="0" w:line="240" w:lineRule="auto"/>
                  <w:jc w:val="center"/>
                </w:pPr>
              </w:pPrChange>
            </w:pPr>
            <w:del w:id="12967"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11 706 </w:delText>
              </w:r>
            </w:del>
          </w:p>
        </w:tc>
      </w:tr>
      <w:tr w:rsidR="00227F58" w:rsidRPr="00343F01" w:rsidDel="00201166" w14:paraId="675C9F6A" w14:textId="47941DCA" w:rsidTr="00406EF1">
        <w:trPr>
          <w:trHeight w:val="290"/>
          <w:del w:id="12968"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26207742" w14:textId="3C0B3F21" w:rsidR="00227F58" w:rsidRPr="00CF2B70" w:rsidDel="00201166" w:rsidRDefault="00227F58" w:rsidP="00D62BC5">
            <w:pPr>
              <w:spacing w:before="0" w:after="160"/>
              <w:jc w:val="left"/>
              <w:rPr>
                <w:del w:id="12969" w:author="Houyem Rais" w:date="2024-02-22T14:46:00Z"/>
                <w:rFonts w:ascii="Calibri" w:eastAsia="Times New Roman" w:hAnsi="Calibri" w:cs="Calibri"/>
                <w:color w:val="000000"/>
                <w:sz w:val="20"/>
                <w:szCs w:val="20"/>
                <w:lang w:val="it-IT" w:eastAsia="fr-FR"/>
                <w:rPrChange w:id="12970" w:author="Houyem Rais" w:date="2024-02-22T14:41:00Z">
                  <w:rPr>
                    <w:del w:id="12971" w:author="Houyem Rais" w:date="2024-02-22T14:46:00Z"/>
                    <w:rFonts w:ascii="Calibri" w:eastAsia="Times New Roman" w:hAnsi="Calibri" w:cs="Calibri"/>
                    <w:color w:val="000000"/>
                    <w:sz w:val="20"/>
                    <w:szCs w:val="20"/>
                    <w:lang w:val="en-GB" w:eastAsia="fr-FR"/>
                  </w:rPr>
                </w:rPrChange>
              </w:rPr>
              <w:pPrChange w:id="12972" w:author="Houyem Rais" w:date="2024-02-22T14:49:00Z">
                <w:pPr>
                  <w:spacing w:before="0" w:after="0" w:line="240" w:lineRule="auto"/>
                  <w:jc w:val="left"/>
                </w:pPr>
              </w:pPrChange>
            </w:pPr>
            <w:del w:id="12973" w:author="Houyem Rais" w:date="2024-02-22T14:46:00Z">
              <w:r w:rsidRPr="00CF2B70" w:rsidDel="00201166">
                <w:rPr>
                  <w:rFonts w:ascii="Calibri" w:eastAsia="Times New Roman" w:hAnsi="Calibri" w:cs="Calibri"/>
                  <w:color w:val="000000"/>
                  <w:sz w:val="20"/>
                  <w:szCs w:val="20"/>
                  <w:lang w:val="it-IT" w:eastAsia="fr-FR"/>
                  <w:rPrChange w:id="12974" w:author="Houyem Rais" w:date="2024-02-22T14:41:00Z">
                    <w:rPr>
                      <w:rFonts w:ascii="Calibri" w:eastAsia="Times New Roman" w:hAnsi="Calibri" w:cs="Calibri"/>
                      <w:color w:val="000000"/>
                      <w:sz w:val="20"/>
                      <w:szCs w:val="20"/>
                      <w:lang w:val="en-GB" w:eastAsia="fr-FR"/>
                    </w:rPr>
                  </w:rPrChange>
                </w:rPr>
                <w:delText>Ech Tori-Bossito - Ech Abomey-Calavi</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468BEB1B" w14:textId="07C97071" w:rsidR="00227F58" w:rsidRPr="00343F01" w:rsidDel="00201166" w:rsidRDefault="00227F58" w:rsidP="00D62BC5">
            <w:pPr>
              <w:spacing w:before="0" w:after="160"/>
              <w:jc w:val="left"/>
              <w:rPr>
                <w:del w:id="12975" w:author="Houyem Rais" w:date="2024-02-22T14:46:00Z"/>
                <w:rFonts w:ascii="Calibri" w:eastAsia="Times New Roman" w:hAnsi="Calibri" w:cs="Calibri"/>
                <w:color w:val="000000"/>
                <w:sz w:val="20"/>
                <w:szCs w:val="20"/>
                <w:lang w:eastAsia="fr-FR"/>
              </w:rPr>
              <w:pPrChange w:id="12976" w:author="Houyem Rais" w:date="2024-02-22T14:49:00Z">
                <w:pPr>
                  <w:spacing w:before="0" w:after="0" w:line="240" w:lineRule="auto"/>
                  <w:jc w:val="center"/>
                </w:pPr>
              </w:pPrChange>
            </w:pPr>
            <w:del w:id="12977" w:author="Houyem Rais" w:date="2024-02-22T14:46:00Z">
              <w:r w:rsidRPr="00343F01" w:rsidDel="00201166">
                <w:rPr>
                  <w:rFonts w:ascii="Calibri" w:eastAsia="Times New Roman" w:hAnsi="Calibri" w:cs="Calibri"/>
                  <w:color w:val="000000"/>
                  <w:sz w:val="20"/>
                  <w:szCs w:val="20"/>
                  <w:lang w:eastAsia="fr-FR"/>
                </w:rPr>
                <w:delText>16,6</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00C73345" w14:textId="11D2F014" w:rsidR="00227F58" w:rsidRPr="00343F01" w:rsidDel="00201166" w:rsidRDefault="00CB457E" w:rsidP="00D62BC5">
            <w:pPr>
              <w:spacing w:before="0" w:after="160"/>
              <w:jc w:val="left"/>
              <w:rPr>
                <w:del w:id="12978" w:author="Houyem Rais" w:date="2024-02-22T14:46:00Z"/>
                <w:rFonts w:ascii="Calibri" w:eastAsia="Times New Roman" w:hAnsi="Calibri" w:cs="Calibri"/>
                <w:color w:val="000000"/>
                <w:sz w:val="20"/>
                <w:szCs w:val="20"/>
                <w:lang w:eastAsia="fr-FR"/>
              </w:rPr>
              <w:pPrChange w:id="12979" w:author="Houyem Rais" w:date="2024-02-22T14:49:00Z">
                <w:pPr>
                  <w:spacing w:before="0" w:after="0" w:line="240" w:lineRule="auto"/>
                  <w:jc w:val="center"/>
                </w:pPr>
              </w:pPrChange>
            </w:pPr>
            <w:del w:id="12980"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11 901 </w:delText>
              </w:r>
            </w:del>
          </w:p>
        </w:tc>
        <w:tc>
          <w:tcPr>
            <w:tcW w:w="1040" w:type="dxa"/>
            <w:tcBorders>
              <w:top w:val="nil"/>
              <w:left w:val="nil"/>
              <w:bottom w:val="single" w:sz="4" w:space="0" w:color="auto"/>
              <w:right w:val="single" w:sz="4" w:space="0" w:color="auto"/>
            </w:tcBorders>
            <w:shd w:val="clear" w:color="auto" w:fill="auto"/>
            <w:vAlign w:val="center"/>
            <w:hideMark/>
          </w:tcPr>
          <w:p w14:paraId="750683FA" w14:textId="14C05A08" w:rsidR="00227F58" w:rsidRPr="00343F01" w:rsidDel="00201166" w:rsidRDefault="00CB457E" w:rsidP="00D62BC5">
            <w:pPr>
              <w:spacing w:before="0" w:after="160"/>
              <w:jc w:val="left"/>
              <w:rPr>
                <w:del w:id="12981" w:author="Houyem Rais" w:date="2024-02-22T14:46:00Z"/>
                <w:rFonts w:ascii="Calibri" w:eastAsia="Times New Roman" w:hAnsi="Calibri" w:cs="Calibri"/>
                <w:color w:val="000000"/>
                <w:sz w:val="20"/>
                <w:szCs w:val="20"/>
                <w:lang w:eastAsia="fr-FR"/>
              </w:rPr>
              <w:pPrChange w:id="12982" w:author="Houyem Rais" w:date="2024-02-22T14:49:00Z">
                <w:pPr>
                  <w:spacing w:before="0" w:after="0" w:line="240" w:lineRule="auto"/>
                  <w:jc w:val="center"/>
                </w:pPr>
              </w:pPrChange>
            </w:pPr>
            <w:del w:id="12983"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2 603 </w:delText>
              </w:r>
            </w:del>
          </w:p>
        </w:tc>
        <w:tc>
          <w:tcPr>
            <w:tcW w:w="1260" w:type="dxa"/>
            <w:tcBorders>
              <w:top w:val="nil"/>
              <w:left w:val="nil"/>
              <w:bottom w:val="single" w:sz="4" w:space="0" w:color="auto"/>
              <w:right w:val="single" w:sz="4" w:space="0" w:color="auto"/>
            </w:tcBorders>
            <w:shd w:val="clear" w:color="auto" w:fill="auto"/>
            <w:vAlign w:val="center"/>
            <w:hideMark/>
          </w:tcPr>
          <w:p w14:paraId="16020A94" w14:textId="19D6269D" w:rsidR="00227F58" w:rsidRPr="00343F01" w:rsidDel="00201166" w:rsidRDefault="00CB457E" w:rsidP="00D62BC5">
            <w:pPr>
              <w:spacing w:before="0" w:after="160"/>
              <w:jc w:val="left"/>
              <w:rPr>
                <w:del w:id="12984" w:author="Houyem Rais" w:date="2024-02-22T14:46:00Z"/>
                <w:rFonts w:ascii="Calibri" w:eastAsia="Times New Roman" w:hAnsi="Calibri" w:cs="Calibri"/>
                <w:color w:val="000000"/>
                <w:sz w:val="20"/>
                <w:szCs w:val="20"/>
                <w:lang w:eastAsia="fr-FR"/>
              </w:rPr>
              <w:pPrChange w:id="12985" w:author="Houyem Rais" w:date="2024-02-22T14:49:00Z">
                <w:pPr>
                  <w:spacing w:before="0" w:after="0" w:line="240" w:lineRule="auto"/>
                  <w:jc w:val="center"/>
                </w:pPr>
              </w:pPrChange>
            </w:pPr>
            <w:del w:id="12986"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14 504 </w:delText>
              </w:r>
            </w:del>
          </w:p>
        </w:tc>
      </w:tr>
      <w:tr w:rsidR="00227F58" w:rsidRPr="00343F01" w:rsidDel="00201166" w14:paraId="4C2E7360" w14:textId="3956A340" w:rsidTr="00406EF1">
        <w:trPr>
          <w:trHeight w:val="290"/>
          <w:del w:id="12987"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675C8291" w14:textId="12326BAE" w:rsidR="00227F58" w:rsidRPr="00F65825" w:rsidDel="00201166" w:rsidRDefault="00227F58" w:rsidP="00D62BC5">
            <w:pPr>
              <w:spacing w:before="0" w:after="160"/>
              <w:jc w:val="left"/>
              <w:rPr>
                <w:del w:id="12988" w:author="Houyem Rais" w:date="2024-02-22T14:46:00Z"/>
                <w:rFonts w:ascii="Calibri" w:eastAsia="Times New Roman" w:hAnsi="Calibri" w:cs="Calibri"/>
                <w:color w:val="000000"/>
                <w:sz w:val="20"/>
                <w:szCs w:val="20"/>
                <w:lang w:val="en-GB" w:eastAsia="fr-FR"/>
              </w:rPr>
              <w:pPrChange w:id="12989" w:author="Houyem Rais" w:date="2024-02-22T14:49:00Z">
                <w:pPr>
                  <w:spacing w:before="0" w:after="0" w:line="240" w:lineRule="auto"/>
                  <w:jc w:val="left"/>
                </w:pPr>
              </w:pPrChange>
            </w:pPr>
            <w:del w:id="12990" w:author="Houyem Rais" w:date="2024-02-22T14:46:00Z">
              <w:r w:rsidRPr="00F65825" w:rsidDel="00201166">
                <w:rPr>
                  <w:rFonts w:ascii="Calibri" w:eastAsia="Times New Roman" w:hAnsi="Calibri" w:cs="Calibri"/>
                  <w:color w:val="000000"/>
                  <w:sz w:val="20"/>
                  <w:szCs w:val="20"/>
                  <w:lang w:val="en-GB" w:eastAsia="fr-FR"/>
                </w:rPr>
                <w:delText>Ech Abomey-Calavi - Ech Godomey</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6309E571" w14:textId="13EAE372" w:rsidR="00227F58" w:rsidRPr="00343F01" w:rsidDel="00201166" w:rsidRDefault="00227F58" w:rsidP="00D62BC5">
            <w:pPr>
              <w:spacing w:before="0" w:after="160"/>
              <w:jc w:val="left"/>
              <w:rPr>
                <w:del w:id="12991" w:author="Houyem Rais" w:date="2024-02-22T14:46:00Z"/>
                <w:rFonts w:ascii="Calibri" w:eastAsia="Times New Roman" w:hAnsi="Calibri" w:cs="Calibri"/>
                <w:color w:val="000000"/>
                <w:sz w:val="20"/>
                <w:szCs w:val="20"/>
                <w:lang w:eastAsia="fr-FR"/>
              </w:rPr>
              <w:pPrChange w:id="12992" w:author="Houyem Rais" w:date="2024-02-22T14:49:00Z">
                <w:pPr>
                  <w:spacing w:before="0" w:after="0" w:line="240" w:lineRule="auto"/>
                  <w:jc w:val="center"/>
                </w:pPr>
              </w:pPrChange>
            </w:pPr>
            <w:del w:id="12993" w:author="Houyem Rais" w:date="2024-02-22T14:46:00Z">
              <w:r w:rsidRPr="00343F01" w:rsidDel="00201166">
                <w:rPr>
                  <w:rFonts w:ascii="Calibri" w:eastAsia="Times New Roman" w:hAnsi="Calibri" w:cs="Calibri"/>
                  <w:color w:val="000000"/>
                  <w:sz w:val="20"/>
                  <w:szCs w:val="20"/>
                  <w:lang w:eastAsia="fr-FR"/>
                </w:rPr>
                <w:delText>10,8</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0DB4080E" w14:textId="69992350" w:rsidR="00227F58" w:rsidRPr="00343F01" w:rsidDel="00201166" w:rsidRDefault="00CB457E" w:rsidP="00D62BC5">
            <w:pPr>
              <w:spacing w:before="0" w:after="160"/>
              <w:jc w:val="left"/>
              <w:rPr>
                <w:del w:id="12994" w:author="Houyem Rais" w:date="2024-02-22T14:46:00Z"/>
                <w:rFonts w:ascii="Calibri" w:eastAsia="Times New Roman" w:hAnsi="Calibri" w:cs="Calibri"/>
                <w:color w:val="000000"/>
                <w:sz w:val="20"/>
                <w:szCs w:val="20"/>
                <w:lang w:eastAsia="fr-FR"/>
              </w:rPr>
              <w:pPrChange w:id="12995" w:author="Houyem Rais" w:date="2024-02-22T14:49:00Z">
                <w:pPr>
                  <w:spacing w:before="0" w:after="0" w:line="240" w:lineRule="auto"/>
                  <w:jc w:val="center"/>
                </w:pPr>
              </w:pPrChange>
            </w:pPr>
            <w:del w:id="12996"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23 291 </w:delText>
              </w:r>
            </w:del>
          </w:p>
        </w:tc>
        <w:tc>
          <w:tcPr>
            <w:tcW w:w="1040" w:type="dxa"/>
            <w:tcBorders>
              <w:top w:val="nil"/>
              <w:left w:val="nil"/>
              <w:bottom w:val="single" w:sz="4" w:space="0" w:color="auto"/>
              <w:right w:val="single" w:sz="4" w:space="0" w:color="auto"/>
            </w:tcBorders>
            <w:shd w:val="clear" w:color="auto" w:fill="auto"/>
            <w:vAlign w:val="center"/>
            <w:hideMark/>
          </w:tcPr>
          <w:p w14:paraId="4EA5B90F" w14:textId="6C2DDF4F" w:rsidR="00227F58" w:rsidRPr="00343F01" w:rsidDel="00201166" w:rsidRDefault="00CB457E" w:rsidP="00D62BC5">
            <w:pPr>
              <w:spacing w:before="0" w:after="160"/>
              <w:jc w:val="left"/>
              <w:rPr>
                <w:del w:id="12997" w:author="Houyem Rais" w:date="2024-02-22T14:46:00Z"/>
                <w:rFonts w:ascii="Calibri" w:eastAsia="Times New Roman" w:hAnsi="Calibri" w:cs="Calibri"/>
                <w:color w:val="000000"/>
                <w:sz w:val="20"/>
                <w:szCs w:val="20"/>
                <w:lang w:eastAsia="fr-FR"/>
              </w:rPr>
              <w:pPrChange w:id="12998" w:author="Houyem Rais" w:date="2024-02-22T14:49:00Z">
                <w:pPr>
                  <w:spacing w:before="0" w:after="0" w:line="240" w:lineRule="auto"/>
                  <w:jc w:val="center"/>
                </w:pPr>
              </w:pPrChange>
            </w:pPr>
            <w:del w:id="12999"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2 648 </w:delText>
              </w:r>
            </w:del>
          </w:p>
        </w:tc>
        <w:tc>
          <w:tcPr>
            <w:tcW w:w="1260" w:type="dxa"/>
            <w:tcBorders>
              <w:top w:val="nil"/>
              <w:left w:val="nil"/>
              <w:bottom w:val="single" w:sz="4" w:space="0" w:color="auto"/>
              <w:right w:val="single" w:sz="4" w:space="0" w:color="auto"/>
            </w:tcBorders>
            <w:shd w:val="clear" w:color="auto" w:fill="auto"/>
            <w:vAlign w:val="center"/>
            <w:hideMark/>
          </w:tcPr>
          <w:p w14:paraId="46B9423A" w14:textId="1C851A82" w:rsidR="00227F58" w:rsidRPr="00343F01" w:rsidDel="00201166" w:rsidRDefault="00CB457E" w:rsidP="00D62BC5">
            <w:pPr>
              <w:spacing w:before="0" w:after="160"/>
              <w:jc w:val="left"/>
              <w:rPr>
                <w:del w:id="13000" w:author="Houyem Rais" w:date="2024-02-22T14:46:00Z"/>
                <w:rFonts w:ascii="Calibri" w:eastAsia="Times New Roman" w:hAnsi="Calibri" w:cs="Calibri"/>
                <w:color w:val="000000"/>
                <w:sz w:val="20"/>
                <w:szCs w:val="20"/>
                <w:lang w:eastAsia="fr-FR"/>
              </w:rPr>
              <w:pPrChange w:id="13001" w:author="Houyem Rais" w:date="2024-02-22T14:49:00Z">
                <w:pPr>
                  <w:spacing w:before="0" w:after="0" w:line="240" w:lineRule="auto"/>
                  <w:jc w:val="center"/>
                </w:pPr>
              </w:pPrChange>
            </w:pPr>
            <w:del w:id="13002"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25 938 </w:delText>
              </w:r>
            </w:del>
          </w:p>
        </w:tc>
      </w:tr>
      <w:tr w:rsidR="00227F58" w:rsidRPr="00343F01" w:rsidDel="00201166" w14:paraId="2070AEDC" w14:textId="41C68635" w:rsidTr="00406EF1">
        <w:trPr>
          <w:trHeight w:val="290"/>
          <w:del w:id="13003" w:author="Houyem Rais" w:date="2024-02-22T14:46:00Z"/>
        </w:trPr>
        <w:tc>
          <w:tcPr>
            <w:tcW w:w="4700" w:type="dxa"/>
            <w:tcBorders>
              <w:top w:val="nil"/>
              <w:left w:val="single" w:sz="4" w:space="0" w:color="auto"/>
              <w:bottom w:val="single" w:sz="4" w:space="0" w:color="auto"/>
              <w:right w:val="single" w:sz="4" w:space="0" w:color="auto"/>
            </w:tcBorders>
            <w:shd w:val="clear" w:color="000000" w:fill="A3EBF3"/>
            <w:vAlign w:val="center"/>
            <w:hideMark/>
          </w:tcPr>
          <w:p w14:paraId="2D0D0E95" w14:textId="5F23AE7C" w:rsidR="00227F58" w:rsidRPr="00343F01" w:rsidDel="00201166" w:rsidRDefault="00227F58" w:rsidP="00D62BC5">
            <w:pPr>
              <w:spacing w:before="0" w:after="160"/>
              <w:jc w:val="left"/>
              <w:rPr>
                <w:del w:id="13004" w:author="Houyem Rais" w:date="2024-02-22T14:46:00Z"/>
                <w:rFonts w:ascii="Calibri" w:eastAsia="Times New Roman" w:hAnsi="Calibri" w:cs="Calibri"/>
                <w:b/>
                <w:bCs/>
                <w:color w:val="000000"/>
                <w:sz w:val="20"/>
                <w:szCs w:val="20"/>
                <w:lang w:eastAsia="fr-FR"/>
              </w:rPr>
              <w:pPrChange w:id="13005" w:author="Houyem Rais" w:date="2024-02-22T14:49:00Z">
                <w:pPr>
                  <w:spacing w:before="0" w:after="0" w:line="240" w:lineRule="auto"/>
                  <w:jc w:val="left"/>
                </w:pPr>
              </w:pPrChange>
            </w:pPr>
            <w:del w:id="13006" w:author="Houyem Rais" w:date="2024-02-22T14:46:00Z">
              <w:r w:rsidRPr="00343F01" w:rsidDel="00201166">
                <w:rPr>
                  <w:rFonts w:ascii="Calibri" w:eastAsia="Times New Roman" w:hAnsi="Calibri" w:cs="Calibri"/>
                  <w:b/>
                  <w:bCs/>
                  <w:color w:val="000000"/>
                  <w:sz w:val="20"/>
                  <w:szCs w:val="20"/>
                  <w:lang w:eastAsia="fr-FR"/>
                </w:rPr>
                <w:delText>Lot contractuel C</w:delText>
              </w:r>
            </w:del>
          </w:p>
        </w:tc>
        <w:tc>
          <w:tcPr>
            <w:tcW w:w="1020" w:type="dxa"/>
            <w:tcBorders>
              <w:top w:val="single" w:sz="4" w:space="0" w:color="auto"/>
              <w:left w:val="nil"/>
              <w:bottom w:val="single" w:sz="4" w:space="0" w:color="auto"/>
              <w:right w:val="single" w:sz="4" w:space="0" w:color="auto"/>
            </w:tcBorders>
            <w:shd w:val="clear" w:color="000000" w:fill="A3EBF3"/>
            <w:vAlign w:val="center"/>
            <w:hideMark/>
          </w:tcPr>
          <w:p w14:paraId="68F52266" w14:textId="7C928832" w:rsidR="00227F58" w:rsidRPr="00343F01" w:rsidDel="00201166" w:rsidRDefault="00227F58" w:rsidP="00D62BC5">
            <w:pPr>
              <w:spacing w:before="0" w:after="160"/>
              <w:jc w:val="left"/>
              <w:rPr>
                <w:del w:id="13007" w:author="Houyem Rais" w:date="2024-02-22T14:46:00Z"/>
                <w:rFonts w:ascii="Calibri" w:eastAsia="Times New Roman" w:hAnsi="Calibri" w:cs="Calibri"/>
                <w:b/>
                <w:bCs/>
                <w:color w:val="000000"/>
                <w:sz w:val="20"/>
                <w:szCs w:val="20"/>
                <w:lang w:eastAsia="fr-FR"/>
              </w:rPr>
              <w:pPrChange w:id="13008" w:author="Houyem Rais" w:date="2024-02-22T14:49:00Z">
                <w:pPr>
                  <w:spacing w:before="0" w:after="0" w:line="240" w:lineRule="auto"/>
                  <w:jc w:val="center"/>
                </w:pPr>
              </w:pPrChange>
            </w:pPr>
            <w:del w:id="13009" w:author="Houyem Rais" w:date="2024-02-22T14:46:00Z">
              <w:r w:rsidRPr="00343F01" w:rsidDel="00201166">
                <w:rPr>
                  <w:rFonts w:ascii="Calibri" w:eastAsia="Times New Roman" w:hAnsi="Calibri" w:cs="Calibri"/>
                  <w:b/>
                  <w:bCs/>
                  <w:color w:val="000000"/>
                  <w:sz w:val="20"/>
                  <w:szCs w:val="20"/>
                  <w:lang w:eastAsia="fr-FR"/>
                </w:rPr>
                <w:delText>41,1</w:delText>
              </w:r>
            </w:del>
          </w:p>
        </w:tc>
        <w:tc>
          <w:tcPr>
            <w:tcW w:w="1320" w:type="dxa"/>
            <w:tcBorders>
              <w:top w:val="nil"/>
              <w:left w:val="nil"/>
              <w:bottom w:val="single" w:sz="4" w:space="0" w:color="auto"/>
              <w:right w:val="single" w:sz="4" w:space="0" w:color="auto"/>
            </w:tcBorders>
            <w:shd w:val="clear" w:color="000000" w:fill="A3EBF3"/>
            <w:vAlign w:val="center"/>
            <w:hideMark/>
          </w:tcPr>
          <w:p w14:paraId="1F358CB5" w14:textId="5E012951" w:rsidR="00227F58" w:rsidRPr="00343F01" w:rsidDel="00201166" w:rsidRDefault="00CB457E" w:rsidP="00D62BC5">
            <w:pPr>
              <w:spacing w:before="0" w:after="160"/>
              <w:jc w:val="left"/>
              <w:rPr>
                <w:del w:id="13010" w:author="Houyem Rais" w:date="2024-02-22T14:46:00Z"/>
                <w:rFonts w:ascii="Calibri" w:eastAsia="Times New Roman" w:hAnsi="Calibri" w:cs="Calibri"/>
                <w:b/>
                <w:bCs/>
                <w:color w:val="000000"/>
                <w:sz w:val="20"/>
                <w:szCs w:val="20"/>
                <w:lang w:eastAsia="fr-FR"/>
              </w:rPr>
              <w:pPrChange w:id="13011" w:author="Houyem Rais" w:date="2024-02-22T14:49:00Z">
                <w:pPr>
                  <w:spacing w:before="0" w:after="0" w:line="240" w:lineRule="auto"/>
                  <w:jc w:val="center"/>
                </w:pPr>
              </w:pPrChange>
            </w:pPr>
            <w:del w:id="13012"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140 966 </w:delText>
              </w:r>
            </w:del>
          </w:p>
        </w:tc>
        <w:tc>
          <w:tcPr>
            <w:tcW w:w="1040" w:type="dxa"/>
            <w:tcBorders>
              <w:top w:val="nil"/>
              <w:left w:val="nil"/>
              <w:bottom w:val="single" w:sz="4" w:space="0" w:color="auto"/>
              <w:right w:val="single" w:sz="4" w:space="0" w:color="auto"/>
            </w:tcBorders>
            <w:shd w:val="clear" w:color="000000" w:fill="A3EBF3"/>
            <w:vAlign w:val="center"/>
            <w:hideMark/>
          </w:tcPr>
          <w:p w14:paraId="6463B393" w14:textId="366EFD4D" w:rsidR="00227F58" w:rsidRPr="00343F01" w:rsidDel="00201166" w:rsidRDefault="00CB457E" w:rsidP="00D62BC5">
            <w:pPr>
              <w:spacing w:before="0" w:after="160"/>
              <w:jc w:val="left"/>
              <w:rPr>
                <w:del w:id="13013" w:author="Houyem Rais" w:date="2024-02-22T14:46:00Z"/>
                <w:rFonts w:ascii="Calibri" w:eastAsia="Times New Roman" w:hAnsi="Calibri" w:cs="Calibri"/>
                <w:b/>
                <w:bCs/>
                <w:color w:val="000000"/>
                <w:sz w:val="20"/>
                <w:szCs w:val="20"/>
                <w:lang w:eastAsia="fr-FR"/>
              </w:rPr>
              <w:pPrChange w:id="13014" w:author="Houyem Rais" w:date="2024-02-22T14:49:00Z">
                <w:pPr>
                  <w:spacing w:before="0" w:after="0" w:line="240" w:lineRule="auto"/>
                  <w:jc w:val="center"/>
                </w:pPr>
              </w:pPrChange>
            </w:pPr>
            <w:del w:id="13015"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11 371 </w:delText>
              </w:r>
            </w:del>
          </w:p>
        </w:tc>
        <w:tc>
          <w:tcPr>
            <w:tcW w:w="1260" w:type="dxa"/>
            <w:tcBorders>
              <w:top w:val="nil"/>
              <w:left w:val="nil"/>
              <w:bottom w:val="single" w:sz="4" w:space="0" w:color="auto"/>
              <w:right w:val="single" w:sz="4" w:space="0" w:color="auto"/>
            </w:tcBorders>
            <w:shd w:val="clear" w:color="000000" w:fill="A3EBF3"/>
            <w:vAlign w:val="center"/>
            <w:hideMark/>
          </w:tcPr>
          <w:p w14:paraId="5FECF49A" w14:textId="3A11390D" w:rsidR="00227F58" w:rsidRPr="00343F01" w:rsidDel="00201166" w:rsidRDefault="00CB457E" w:rsidP="00D62BC5">
            <w:pPr>
              <w:spacing w:before="0" w:after="160"/>
              <w:jc w:val="left"/>
              <w:rPr>
                <w:del w:id="13016" w:author="Houyem Rais" w:date="2024-02-22T14:46:00Z"/>
                <w:rFonts w:ascii="Calibri" w:eastAsia="Times New Roman" w:hAnsi="Calibri" w:cs="Calibri"/>
                <w:b/>
                <w:bCs/>
                <w:color w:val="000000"/>
                <w:sz w:val="20"/>
                <w:szCs w:val="20"/>
                <w:lang w:eastAsia="fr-FR"/>
              </w:rPr>
              <w:pPrChange w:id="13017" w:author="Houyem Rais" w:date="2024-02-22T14:49:00Z">
                <w:pPr>
                  <w:spacing w:before="0" w:after="0" w:line="240" w:lineRule="auto"/>
                  <w:jc w:val="center"/>
                </w:pPr>
              </w:pPrChange>
            </w:pPr>
            <w:del w:id="13018"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 152 336 </w:delText>
              </w:r>
            </w:del>
          </w:p>
        </w:tc>
      </w:tr>
      <w:tr w:rsidR="00227F58" w:rsidRPr="00343F01" w:rsidDel="00201166" w14:paraId="4227B0AD" w14:textId="188816F2" w:rsidTr="00406EF1">
        <w:trPr>
          <w:trHeight w:val="290"/>
          <w:del w:id="13019"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1DF0EB84" w14:textId="37D53C29" w:rsidR="00227F58" w:rsidRPr="00343F01" w:rsidDel="00201166" w:rsidRDefault="00227F58" w:rsidP="00D62BC5">
            <w:pPr>
              <w:spacing w:before="0" w:after="160"/>
              <w:jc w:val="left"/>
              <w:rPr>
                <w:del w:id="13020" w:author="Houyem Rais" w:date="2024-02-22T14:46:00Z"/>
                <w:rFonts w:ascii="Calibri" w:eastAsia="Times New Roman" w:hAnsi="Calibri" w:cs="Calibri"/>
                <w:color w:val="000000"/>
                <w:sz w:val="20"/>
                <w:szCs w:val="20"/>
                <w:lang w:eastAsia="fr-FR"/>
              </w:rPr>
              <w:pPrChange w:id="13021" w:author="Houyem Rais" w:date="2024-02-22T14:49:00Z">
                <w:pPr>
                  <w:spacing w:before="0" w:after="0" w:line="240" w:lineRule="auto"/>
                  <w:jc w:val="left"/>
                </w:pPr>
              </w:pPrChange>
            </w:pPr>
            <w:del w:id="13022" w:author="Houyem Rais" w:date="2024-02-22T14:46:00Z">
              <w:r w:rsidRPr="00343F01" w:rsidDel="00201166">
                <w:rPr>
                  <w:rFonts w:ascii="Calibri" w:eastAsia="Times New Roman" w:hAnsi="Calibri" w:cs="Calibri"/>
                  <w:color w:val="000000"/>
                  <w:sz w:val="20"/>
                  <w:szCs w:val="20"/>
                  <w:lang w:eastAsia="fr-FR"/>
                </w:rPr>
                <w:delText>Ech Godomey - Ech Hlakome</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3E87E645" w14:textId="467C0E02" w:rsidR="00227F58" w:rsidRPr="00343F01" w:rsidDel="00201166" w:rsidRDefault="00227F58" w:rsidP="00D62BC5">
            <w:pPr>
              <w:spacing w:before="0" w:after="160"/>
              <w:jc w:val="left"/>
              <w:rPr>
                <w:del w:id="13023" w:author="Houyem Rais" w:date="2024-02-22T14:46:00Z"/>
                <w:rFonts w:ascii="Calibri" w:eastAsia="Times New Roman" w:hAnsi="Calibri" w:cs="Calibri"/>
                <w:color w:val="000000"/>
                <w:sz w:val="20"/>
                <w:szCs w:val="20"/>
                <w:lang w:eastAsia="fr-FR"/>
              </w:rPr>
              <w:pPrChange w:id="13024" w:author="Houyem Rais" w:date="2024-02-22T14:49:00Z">
                <w:pPr>
                  <w:spacing w:before="0" w:after="0" w:line="240" w:lineRule="auto"/>
                  <w:jc w:val="center"/>
                </w:pPr>
              </w:pPrChange>
            </w:pPr>
            <w:del w:id="13025" w:author="Houyem Rais" w:date="2024-02-22T14:46:00Z">
              <w:r w:rsidRPr="00343F01" w:rsidDel="00201166">
                <w:rPr>
                  <w:rFonts w:ascii="Calibri" w:eastAsia="Times New Roman" w:hAnsi="Calibri" w:cs="Calibri"/>
                  <w:color w:val="000000"/>
                  <w:sz w:val="20"/>
                  <w:szCs w:val="20"/>
                  <w:lang w:eastAsia="fr-FR"/>
                </w:rPr>
                <w:delText>11,1</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7E99AB32" w14:textId="0DA0F6D3" w:rsidR="00227F58" w:rsidRPr="00343F01" w:rsidDel="00201166" w:rsidRDefault="00CB457E" w:rsidP="00D62BC5">
            <w:pPr>
              <w:spacing w:before="0" w:after="160"/>
              <w:jc w:val="left"/>
              <w:rPr>
                <w:del w:id="13026" w:author="Houyem Rais" w:date="2024-02-22T14:46:00Z"/>
                <w:rFonts w:ascii="Calibri" w:eastAsia="Times New Roman" w:hAnsi="Calibri" w:cs="Calibri"/>
                <w:color w:val="000000"/>
                <w:sz w:val="20"/>
                <w:szCs w:val="20"/>
                <w:lang w:eastAsia="fr-FR"/>
              </w:rPr>
              <w:pPrChange w:id="13027" w:author="Houyem Rais" w:date="2024-02-22T14:49:00Z">
                <w:pPr>
                  <w:spacing w:before="0" w:after="0" w:line="240" w:lineRule="auto"/>
                  <w:jc w:val="center"/>
                </w:pPr>
              </w:pPrChange>
            </w:pPr>
            <w:del w:id="13028"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63 679 </w:delText>
              </w:r>
            </w:del>
          </w:p>
        </w:tc>
        <w:tc>
          <w:tcPr>
            <w:tcW w:w="1040" w:type="dxa"/>
            <w:tcBorders>
              <w:top w:val="nil"/>
              <w:left w:val="nil"/>
              <w:bottom w:val="single" w:sz="4" w:space="0" w:color="auto"/>
              <w:right w:val="single" w:sz="4" w:space="0" w:color="auto"/>
            </w:tcBorders>
            <w:shd w:val="clear" w:color="auto" w:fill="auto"/>
            <w:vAlign w:val="center"/>
            <w:hideMark/>
          </w:tcPr>
          <w:p w14:paraId="68499DF7" w14:textId="6B095A47" w:rsidR="00227F58" w:rsidRPr="00343F01" w:rsidDel="00201166" w:rsidRDefault="00CB457E" w:rsidP="00D62BC5">
            <w:pPr>
              <w:spacing w:before="0" w:after="160"/>
              <w:jc w:val="left"/>
              <w:rPr>
                <w:del w:id="13029" w:author="Houyem Rais" w:date="2024-02-22T14:46:00Z"/>
                <w:rFonts w:ascii="Calibri" w:eastAsia="Times New Roman" w:hAnsi="Calibri" w:cs="Calibri"/>
                <w:color w:val="000000"/>
                <w:sz w:val="20"/>
                <w:szCs w:val="20"/>
                <w:lang w:eastAsia="fr-FR"/>
              </w:rPr>
              <w:pPrChange w:id="13030" w:author="Houyem Rais" w:date="2024-02-22T14:49:00Z">
                <w:pPr>
                  <w:spacing w:before="0" w:after="0" w:line="240" w:lineRule="auto"/>
                  <w:jc w:val="center"/>
                </w:pPr>
              </w:pPrChange>
            </w:pPr>
            <w:del w:id="13031"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3 486 </w:delText>
              </w:r>
            </w:del>
          </w:p>
        </w:tc>
        <w:tc>
          <w:tcPr>
            <w:tcW w:w="1260" w:type="dxa"/>
            <w:tcBorders>
              <w:top w:val="nil"/>
              <w:left w:val="nil"/>
              <w:bottom w:val="single" w:sz="4" w:space="0" w:color="auto"/>
              <w:right w:val="single" w:sz="4" w:space="0" w:color="auto"/>
            </w:tcBorders>
            <w:shd w:val="clear" w:color="auto" w:fill="auto"/>
            <w:vAlign w:val="center"/>
            <w:hideMark/>
          </w:tcPr>
          <w:p w14:paraId="6B3DEFDC" w14:textId="6C446FF6" w:rsidR="00227F58" w:rsidRPr="00343F01" w:rsidDel="00201166" w:rsidRDefault="00CB457E" w:rsidP="00D62BC5">
            <w:pPr>
              <w:spacing w:before="0" w:after="160"/>
              <w:jc w:val="left"/>
              <w:rPr>
                <w:del w:id="13032" w:author="Houyem Rais" w:date="2024-02-22T14:46:00Z"/>
                <w:rFonts w:ascii="Calibri" w:eastAsia="Times New Roman" w:hAnsi="Calibri" w:cs="Calibri"/>
                <w:color w:val="000000"/>
                <w:sz w:val="20"/>
                <w:szCs w:val="20"/>
                <w:lang w:eastAsia="fr-FR"/>
              </w:rPr>
              <w:pPrChange w:id="13033" w:author="Houyem Rais" w:date="2024-02-22T14:49:00Z">
                <w:pPr>
                  <w:spacing w:before="0" w:after="0" w:line="240" w:lineRule="auto"/>
                  <w:jc w:val="center"/>
                </w:pPr>
              </w:pPrChange>
            </w:pPr>
            <w:del w:id="13034"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67 165 </w:delText>
              </w:r>
            </w:del>
          </w:p>
        </w:tc>
      </w:tr>
      <w:tr w:rsidR="00227F58" w:rsidRPr="00343F01" w:rsidDel="00201166" w14:paraId="578F6DBC" w14:textId="5E663FFE" w:rsidTr="00406EF1">
        <w:trPr>
          <w:trHeight w:val="290"/>
          <w:del w:id="13035"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07B1AA1A" w14:textId="697DE2C5" w:rsidR="00227F58" w:rsidRPr="00343F01" w:rsidDel="00201166" w:rsidRDefault="00227F58" w:rsidP="00D62BC5">
            <w:pPr>
              <w:spacing w:before="0" w:after="160"/>
              <w:jc w:val="left"/>
              <w:rPr>
                <w:del w:id="13036" w:author="Houyem Rais" w:date="2024-02-22T14:46:00Z"/>
                <w:rFonts w:ascii="Calibri" w:eastAsia="Times New Roman" w:hAnsi="Calibri" w:cs="Calibri"/>
                <w:color w:val="000000"/>
                <w:sz w:val="20"/>
                <w:szCs w:val="20"/>
                <w:lang w:eastAsia="fr-FR"/>
              </w:rPr>
              <w:pPrChange w:id="13037" w:author="Houyem Rais" w:date="2024-02-22T14:49:00Z">
                <w:pPr>
                  <w:spacing w:before="0" w:after="0" w:line="240" w:lineRule="auto"/>
                  <w:jc w:val="left"/>
                </w:pPr>
              </w:pPrChange>
            </w:pPr>
            <w:del w:id="13038" w:author="Houyem Rais" w:date="2024-02-22T14:46:00Z">
              <w:r w:rsidRPr="00343F01" w:rsidDel="00201166">
                <w:rPr>
                  <w:rFonts w:ascii="Calibri" w:eastAsia="Times New Roman" w:hAnsi="Calibri" w:cs="Calibri"/>
                  <w:color w:val="000000"/>
                  <w:sz w:val="20"/>
                  <w:szCs w:val="20"/>
                  <w:lang w:eastAsia="fr-FR"/>
                </w:rPr>
                <w:delText>Ech Hlakome - Ech Ekpè</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45D76556" w14:textId="26BB4BE7" w:rsidR="00227F58" w:rsidRPr="00343F01" w:rsidDel="00201166" w:rsidRDefault="00227F58" w:rsidP="00D62BC5">
            <w:pPr>
              <w:spacing w:before="0" w:after="160"/>
              <w:jc w:val="left"/>
              <w:rPr>
                <w:del w:id="13039" w:author="Houyem Rais" w:date="2024-02-22T14:46:00Z"/>
                <w:rFonts w:ascii="Calibri" w:eastAsia="Times New Roman" w:hAnsi="Calibri" w:cs="Calibri"/>
                <w:color w:val="000000"/>
                <w:sz w:val="20"/>
                <w:szCs w:val="20"/>
                <w:lang w:eastAsia="fr-FR"/>
              </w:rPr>
              <w:pPrChange w:id="13040" w:author="Houyem Rais" w:date="2024-02-22T14:49:00Z">
                <w:pPr>
                  <w:spacing w:before="0" w:after="0" w:line="240" w:lineRule="auto"/>
                  <w:jc w:val="center"/>
                </w:pPr>
              </w:pPrChange>
            </w:pPr>
            <w:del w:id="13041" w:author="Houyem Rais" w:date="2024-02-22T14:46:00Z">
              <w:r w:rsidRPr="00343F01" w:rsidDel="00201166">
                <w:rPr>
                  <w:rFonts w:ascii="Calibri" w:eastAsia="Times New Roman" w:hAnsi="Calibri" w:cs="Calibri"/>
                  <w:color w:val="000000"/>
                  <w:sz w:val="20"/>
                  <w:szCs w:val="20"/>
                  <w:lang w:eastAsia="fr-FR"/>
                </w:rPr>
                <w:delText>11,6</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73576F6D" w14:textId="433CF3D6" w:rsidR="00227F58" w:rsidRPr="00343F01" w:rsidDel="00201166" w:rsidRDefault="00CB457E" w:rsidP="00D62BC5">
            <w:pPr>
              <w:spacing w:before="0" w:after="160"/>
              <w:jc w:val="left"/>
              <w:rPr>
                <w:del w:id="13042" w:author="Houyem Rais" w:date="2024-02-22T14:46:00Z"/>
                <w:rFonts w:ascii="Calibri" w:eastAsia="Times New Roman" w:hAnsi="Calibri" w:cs="Calibri"/>
                <w:color w:val="000000"/>
                <w:sz w:val="20"/>
                <w:szCs w:val="20"/>
                <w:lang w:eastAsia="fr-FR"/>
              </w:rPr>
              <w:pPrChange w:id="13043" w:author="Houyem Rais" w:date="2024-02-22T14:49:00Z">
                <w:pPr>
                  <w:spacing w:before="0" w:after="0" w:line="240" w:lineRule="auto"/>
                  <w:jc w:val="center"/>
                </w:pPr>
              </w:pPrChange>
            </w:pPr>
            <w:del w:id="13044"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36 708 </w:delText>
              </w:r>
            </w:del>
          </w:p>
        </w:tc>
        <w:tc>
          <w:tcPr>
            <w:tcW w:w="1040" w:type="dxa"/>
            <w:tcBorders>
              <w:top w:val="nil"/>
              <w:left w:val="nil"/>
              <w:bottom w:val="single" w:sz="4" w:space="0" w:color="auto"/>
              <w:right w:val="single" w:sz="4" w:space="0" w:color="auto"/>
            </w:tcBorders>
            <w:shd w:val="clear" w:color="auto" w:fill="auto"/>
            <w:vAlign w:val="center"/>
            <w:hideMark/>
          </w:tcPr>
          <w:p w14:paraId="7C5AAAF8" w14:textId="2C8CB119" w:rsidR="00227F58" w:rsidRPr="00343F01" w:rsidDel="00201166" w:rsidRDefault="00CB457E" w:rsidP="00D62BC5">
            <w:pPr>
              <w:spacing w:before="0" w:after="160"/>
              <w:jc w:val="left"/>
              <w:rPr>
                <w:del w:id="13045" w:author="Houyem Rais" w:date="2024-02-22T14:46:00Z"/>
                <w:rFonts w:ascii="Calibri" w:eastAsia="Times New Roman" w:hAnsi="Calibri" w:cs="Calibri"/>
                <w:color w:val="000000"/>
                <w:sz w:val="20"/>
                <w:szCs w:val="20"/>
                <w:lang w:eastAsia="fr-FR"/>
              </w:rPr>
              <w:pPrChange w:id="13046" w:author="Houyem Rais" w:date="2024-02-22T14:49:00Z">
                <w:pPr>
                  <w:spacing w:before="0" w:after="0" w:line="240" w:lineRule="auto"/>
                  <w:jc w:val="center"/>
                </w:pPr>
              </w:pPrChange>
            </w:pPr>
            <w:del w:id="13047"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2 737 </w:delText>
              </w:r>
            </w:del>
          </w:p>
        </w:tc>
        <w:tc>
          <w:tcPr>
            <w:tcW w:w="1260" w:type="dxa"/>
            <w:tcBorders>
              <w:top w:val="nil"/>
              <w:left w:val="nil"/>
              <w:bottom w:val="single" w:sz="4" w:space="0" w:color="auto"/>
              <w:right w:val="single" w:sz="4" w:space="0" w:color="auto"/>
            </w:tcBorders>
            <w:shd w:val="clear" w:color="auto" w:fill="auto"/>
            <w:vAlign w:val="center"/>
            <w:hideMark/>
          </w:tcPr>
          <w:p w14:paraId="3D5DEE65" w14:textId="2DD84F48" w:rsidR="00227F58" w:rsidRPr="00343F01" w:rsidDel="00201166" w:rsidRDefault="00CB457E" w:rsidP="00D62BC5">
            <w:pPr>
              <w:spacing w:before="0" w:after="160"/>
              <w:jc w:val="left"/>
              <w:rPr>
                <w:del w:id="13048" w:author="Houyem Rais" w:date="2024-02-22T14:46:00Z"/>
                <w:rFonts w:ascii="Calibri" w:eastAsia="Times New Roman" w:hAnsi="Calibri" w:cs="Calibri"/>
                <w:color w:val="000000"/>
                <w:sz w:val="20"/>
                <w:szCs w:val="20"/>
                <w:lang w:eastAsia="fr-FR"/>
              </w:rPr>
              <w:pPrChange w:id="13049" w:author="Houyem Rais" w:date="2024-02-22T14:49:00Z">
                <w:pPr>
                  <w:spacing w:before="0" w:after="0" w:line="240" w:lineRule="auto"/>
                  <w:jc w:val="center"/>
                </w:pPr>
              </w:pPrChange>
            </w:pPr>
            <w:del w:id="13050"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39 445 </w:delText>
              </w:r>
            </w:del>
          </w:p>
        </w:tc>
      </w:tr>
      <w:tr w:rsidR="00227F58" w:rsidRPr="00343F01" w:rsidDel="00201166" w14:paraId="615BADA4" w14:textId="21D87462" w:rsidTr="00406EF1">
        <w:trPr>
          <w:trHeight w:val="290"/>
          <w:del w:id="13051"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3471A55B" w14:textId="273921A8" w:rsidR="00227F58" w:rsidRPr="00343F01" w:rsidDel="00201166" w:rsidRDefault="00227F58" w:rsidP="00D62BC5">
            <w:pPr>
              <w:spacing w:before="0" w:after="160"/>
              <w:jc w:val="left"/>
              <w:rPr>
                <w:del w:id="13052" w:author="Houyem Rais" w:date="2024-02-22T14:46:00Z"/>
                <w:rFonts w:ascii="Calibri" w:eastAsia="Times New Roman" w:hAnsi="Calibri" w:cs="Calibri"/>
                <w:color w:val="000000"/>
                <w:sz w:val="20"/>
                <w:szCs w:val="20"/>
                <w:lang w:eastAsia="fr-FR"/>
              </w:rPr>
              <w:pPrChange w:id="13053" w:author="Houyem Rais" w:date="2024-02-22T14:49:00Z">
                <w:pPr>
                  <w:spacing w:before="0" w:after="0" w:line="240" w:lineRule="auto"/>
                  <w:jc w:val="left"/>
                </w:pPr>
              </w:pPrChange>
            </w:pPr>
            <w:del w:id="13054" w:author="Houyem Rais" w:date="2024-02-22T14:46:00Z">
              <w:r w:rsidRPr="00343F01" w:rsidDel="00201166">
                <w:rPr>
                  <w:rFonts w:ascii="Calibri" w:eastAsia="Times New Roman" w:hAnsi="Calibri" w:cs="Calibri"/>
                  <w:color w:val="000000"/>
                  <w:sz w:val="20"/>
                  <w:szCs w:val="20"/>
                  <w:lang w:eastAsia="fr-FR"/>
                </w:rPr>
                <w:delText>Ech Ekpè - Carrefour Sèmè</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06E168A8" w14:textId="335FA79A" w:rsidR="00227F58" w:rsidRPr="00343F01" w:rsidDel="00201166" w:rsidRDefault="00227F58" w:rsidP="00D62BC5">
            <w:pPr>
              <w:spacing w:before="0" w:after="160"/>
              <w:jc w:val="left"/>
              <w:rPr>
                <w:del w:id="13055" w:author="Houyem Rais" w:date="2024-02-22T14:46:00Z"/>
                <w:rFonts w:ascii="Calibri" w:eastAsia="Times New Roman" w:hAnsi="Calibri" w:cs="Calibri"/>
                <w:color w:val="000000"/>
                <w:sz w:val="20"/>
                <w:szCs w:val="20"/>
                <w:lang w:eastAsia="fr-FR"/>
              </w:rPr>
              <w:pPrChange w:id="13056" w:author="Houyem Rais" w:date="2024-02-22T14:49:00Z">
                <w:pPr>
                  <w:spacing w:before="0" w:after="0" w:line="240" w:lineRule="auto"/>
                  <w:jc w:val="center"/>
                </w:pPr>
              </w:pPrChange>
            </w:pPr>
            <w:del w:id="13057" w:author="Houyem Rais" w:date="2024-02-22T14:46:00Z">
              <w:r w:rsidRPr="00343F01" w:rsidDel="00201166">
                <w:rPr>
                  <w:rFonts w:ascii="Calibri" w:eastAsia="Times New Roman" w:hAnsi="Calibri" w:cs="Calibri"/>
                  <w:color w:val="000000"/>
                  <w:sz w:val="20"/>
                  <w:szCs w:val="20"/>
                  <w:lang w:eastAsia="fr-FR"/>
                </w:rPr>
                <w:delText>9,5</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1078AB48" w14:textId="7FE1A214" w:rsidR="00227F58" w:rsidRPr="00343F01" w:rsidDel="00201166" w:rsidRDefault="00CB457E" w:rsidP="00D62BC5">
            <w:pPr>
              <w:spacing w:before="0" w:after="160"/>
              <w:jc w:val="left"/>
              <w:rPr>
                <w:del w:id="13058" w:author="Houyem Rais" w:date="2024-02-22T14:46:00Z"/>
                <w:rFonts w:ascii="Calibri" w:eastAsia="Times New Roman" w:hAnsi="Calibri" w:cs="Calibri"/>
                <w:color w:val="000000"/>
                <w:sz w:val="20"/>
                <w:szCs w:val="20"/>
                <w:lang w:eastAsia="fr-FR"/>
              </w:rPr>
              <w:pPrChange w:id="13059" w:author="Houyem Rais" w:date="2024-02-22T14:49:00Z">
                <w:pPr>
                  <w:spacing w:before="0" w:after="0" w:line="240" w:lineRule="auto"/>
                  <w:jc w:val="center"/>
                </w:pPr>
              </w:pPrChange>
            </w:pPr>
            <w:del w:id="13060"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31 237 </w:delText>
              </w:r>
            </w:del>
          </w:p>
        </w:tc>
        <w:tc>
          <w:tcPr>
            <w:tcW w:w="1040" w:type="dxa"/>
            <w:tcBorders>
              <w:top w:val="nil"/>
              <w:left w:val="nil"/>
              <w:bottom w:val="single" w:sz="4" w:space="0" w:color="auto"/>
              <w:right w:val="single" w:sz="4" w:space="0" w:color="auto"/>
            </w:tcBorders>
            <w:shd w:val="clear" w:color="auto" w:fill="auto"/>
            <w:vAlign w:val="center"/>
            <w:hideMark/>
          </w:tcPr>
          <w:p w14:paraId="004FB01E" w14:textId="2DA3A9B0" w:rsidR="00227F58" w:rsidRPr="00343F01" w:rsidDel="00201166" w:rsidRDefault="00CB457E" w:rsidP="00D62BC5">
            <w:pPr>
              <w:spacing w:before="0" w:after="160"/>
              <w:jc w:val="left"/>
              <w:rPr>
                <w:del w:id="13061" w:author="Houyem Rais" w:date="2024-02-22T14:46:00Z"/>
                <w:rFonts w:ascii="Calibri" w:eastAsia="Times New Roman" w:hAnsi="Calibri" w:cs="Calibri"/>
                <w:color w:val="000000"/>
                <w:sz w:val="20"/>
                <w:szCs w:val="20"/>
                <w:lang w:eastAsia="fr-FR"/>
              </w:rPr>
              <w:pPrChange w:id="13062" w:author="Houyem Rais" w:date="2024-02-22T14:49:00Z">
                <w:pPr>
                  <w:spacing w:before="0" w:after="0" w:line="240" w:lineRule="auto"/>
                  <w:jc w:val="center"/>
                </w:pPr>
              </w:pPrChange>
            </w:pPr>
            <w:del w:id="13063"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3 423 </w:delText>
              </w:r>
            </w:del>
          </w:p>
        </w:tc>
        <w:tc>
          <w:tcPr>
            <w:tcW w:w="1260" w:type="dxa"/>
            <w:tcBorders>
              <w:top w:val="nil"/>
              <w:left w:val="nil"/>
              <w:bottom w:val="single" w:sz="4" w:space="0" w:color="auto"/>
              <w:right w:val="single" w:sz="4" w:space="0" w:color="auto"/>
            </w:tcBorders>
            <w:shd w:val="clear" w:color="auto" w:fill="auto"/>
            <w:vAlign w:val="center"/>
            <w:hideMark/>
          </w:tcPr>
          <w:p w14:paraId="0C2422E7" w14:textId="4C563267" w:rsidR="00227F58" w:rsidRPr="00343F01" w:rsidDel="00201166" w:rsidRDefault="00CB457E" w:rsidP="00D62BC5">
            <w:pPr>
              <w:spacing w:before="0" w:after="160"/>
              <w:jc w:val="left"/>
              <w:rPr>
                <w:del w:id="13064" w:author="Houyem Rais" w:date="2024-02-22T14:46:00Z"/>
                <w:rFonts w:ascii="Calibri" w:eastAsia="Times New Roman" w:hAnsi="Calibri" w:cs="Calibri"/>
                <w:color w:val="000000"/>
                <w:sz w:val="20"/>
                <w:szCs w:val="20"/>
                <w:lang w:eastAsia="fr-FR"/>
              </w:rPr>
              <w:pPrChange w:id="13065" w:author="Houyem Rais" w:date="2024-02-22T14:49:00Z">
                <w:pPr>
                  <w:spacing w:before="0" w:after="0" w:line="240" w:lineRule="auto"/>
                  <w:jc w:val="center"/>
                </w:pPr>
              </w:pPrChange>
            </w:pPr>
            <w:del w:id="13066"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34 659 </w:delText>
              </w:r>
            </w:del>
          </w:p>
        </w:tc>
      </w:tr>
      <w:tr w:rsidR="00227F58" w:rsidRPr="00343F01" w:rsidDel="00201166" w14:paraId="1E196EA8" w14:textId="633C5FEF" w:rsidTr="00406EF1">
        <w:trPr>
          <w:trHeight w:val="290"/>
          <w:del w:id="13067"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15215DDD" w14:textId="743CFA0D" w:rsidR="00227F58" w:rsidRPr="00343F01" w:rsidDel="00201166" w:rsidRDefault="00227F58" w:rsidP="00D62BC5">
            <w:pPr>
              <w:spacing w:before="0" w:after="160"/>
              <w:jc w:val="left"/>
              <w:rPr>
                <w:del w:id="13068" w:author="Houyem Rais" w:date="2024-02-22T14:46:00Z"/>
                <w:rFonts w:ascii="Calibri" w:eastAsia="Times New Roman" w:hAnsi="Calibri" w:cs="Calibri"/>
                <w:color w:val="000000"/>
                <w:sz w:val="20"/>
                <w:szCs w:val="20"/>
                <w:lang w:eastAsia="fr-FR"/>
              </w:rPr>
              <w:pPrChange w:id="13069" w:author="Houyem Rais" w:date="2024-02-22T14:49:00Z">
                <w:pPr>
                  <w:spacing w:before="0" w:after="0" w:line="240" w:lineRule="auto"/>
                  <w:jc w:val="left"/>
                </w:pPr>
              </w:pPrChange>
            </w:pPr>
            <w:del w:id="13070" w:author="Houyem Rais" w:date="2024-02-22T14:46:00Z">
              <w:r w:rsidRPr="00343F01" w:rsidDel="00201166">
                <w:rPr>
                  <w:rFonts w:ascii="Calibri" w:eastAsia="Times New Roman" w:hAnsi="Calibri" w:cs="Calibri"/>
                  <w:color w:val="000000"/>
                  <w:sz w:val="20"/>
                  <w:szCs w:val="20"/>
                  <w:lang w:eastAsia="fr-FR"/>
                </w:rPr>
                <w:delText>Carrefour Sèmè - Ech Kraké</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3C1AA40D" w14:textId="75169430" w:rsidR="00227F58" w:rsidRPr="00343F01" w:rsidDel="00201166" w:rsidRDefault="00227F58" w:rsidP="00D62BC5">
            <w:pPr>
              <w:spacing w:before="0" w:after="160"/>
              <w:jc w:val="left"/>
              <w:rPr>
                <w:del w:id="13071" w:author="Houyem Rais" w:date="2024-02-22T14:46:00Z"/>
                <w:rFonts w:ascii="Calibri" w:eastAsia="Times New Roman" w:hAnsi="Calibri" w:cs="Calibri"/>
                <w:color w:val="000000"/>
                <w:sz w:val="20"/>
                <w:szCs w:val="20"/>
                <w:lang w:eastAsia="fr-FR"/>
              </w:rPr>
              <w:pPrChange w:id="13072" w:author="Houyem Rais" w:date="2024-02-22T14:49:00Z">
                <w:pPr>
                  <w:spacing w:before="0" w:after="0" w:line="240" w:lineRule="auto"/>
                  <w:jc w:val="center"/>
                </w:pPr>
              </w:pPrChange>
            </w:pPr>
            <w:del w:id="13073" w:author="Houyem Rais" w:date="2024-02-22T14:46:00Z">
              <w:r w:rsidRPr="00343F01" w:rsidDel="00201166">
                <w:rPr>
                  <w:rFonts w:ascii="Calibri" w:eastAsia="Times New Roman" w:hAnsi="Calibri" w:cs="Calibri"/>
                  <w:color w:val="000000"/>
                  <w:sz w:val="20"/>
                  <w:szCs w:val="20"/>
                  <w:lang w:eastAsia="fr-FR"/>
                </w:rPr>
                <w:delText>8,9</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65146C79" w14:textId="7563960C" w:rsidR="00227F58" w:rsidRPr="00343F01" w:rsidDel="00201166" w:rsidRDefault="00227F58" w:rsidP="00D62BC5">
            <w:pPr>
              <w:spacing w:before="0" w:after="160"/>
              <w:jc w:val="left"/>
              <w:rPr>
                <w:del w:id="13074" w:author="Houyem Rais" w:date="2024-02-22T14:46:00Z"/>
                <w:rFonts w:ascii="Calibri" w:eastAsia="Times New Roman" w:hAnsi="Calibri" w:cs="Calibri"/>
                <w:color w:val="000000"/>
                <w:sz w:val="20"/>
                <w:szCs w:val="20"/>
                <w:lang w:eastAsia="fr-FR"/>
              </w:rPr>
              <w:pPrChange w:id="13075" w:author="Houyem Rais" w:date="2024-02-22T14:49:00Z">
                <w:pPr>
                  <w:spacing w:before="0" w:after="0" w:line="240" w:lineRule="auto"/>
                  <w:jc w:val="center"/>
                </w:pPr>
              </w:pPrChange>
            </w:pPr>
            <w:del w:id="13076" w:author="Houyem Rais" w:date="2024-02-22T14:46:00Z">
              <w:r w:rsidRPr="00343F01" w:rsidDel="00201166">
                <w:rPr>
                  <w:rFonts w:ascii="Calibri" w:eastAsia="Times New Roman" w:hAnsi="Calibri" w:cs="Calibri"/>
                  <w:color w:val="000000"/>
                  <w:sz w:val="20"/>
                  <w:szCs w:val="20"/>
                  <w:lang w:eastAsia="fr-FR"/>
                </w:rPr>
                <w:delText xml:space="preserve"> 9 342 </w:delText>
              </w:r>
            </w:del>
          </w:p>
        </w:tc>
        <w:tc>
          <w:tcPr>
            <w:tcW w:w="1040" w:type="dxa"/>
            <w:tcBorders>
              <w:top w:val="nil"/>
              <w:left w:val="nil"/>
              <w:bottom w:val="single" w:sz="4" w:space="0" w:color="auto"/>
              <w:right w:val="single" w:sz="4" w:space="0" w:color="auto"/>
            </w:tcBorders>
            <w:shd w:val="clear" w:color="auto" w:fill="auto"/>
            <w:vAlign w:val="center"/>
            <w:hideMark/>
          </w:tcPr>
          <w:p w14:paraId="5B92516C" w14:textId="27BCF41C" w:rsidR="00227F58" w:rsidRPr="00343F01" w:rsidDel="00201166" w:rsidRDefault="00CB457E" w:rsidP="00D62BC5">
            <w:pPr>
              <w:spacing w:before="0" w:after="160"/>
              <w:jc w:val="left"/>
              <w:rPr>
                <w:del w:id="13077" w:author="Houyem Rais" w:date="2024-02-22T14:46:00Z"/>
                <w:rFonts w:ascii="Calibri" w:eastAsia="Times New Roman" w:hAnsi="Calibri" w:cs="Calibri"/>
                <w:color w:val="000000"/>
                <w:sz w:val="20"/>
                <w:szCs w:val="20"/>
                <w:lang w:eastAsia="fr-FR"/>
              </w:rPr>
              <w:pPrChange w:id="13078" w:author="Houyem Rais" w:date="2024-02-22T14:49:00Z">
                <w:pPr>
                  <w:spacing w:before="0" w:after="0" w:line="240" w:lineRule="auto"/>
                  <w:jc w:val="center"/>
                </w:pPr>
              </w:pPrChange>
            </w:pPr>
            <w:del w:id="13079"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1 725 </w:delText>
              </w:r>
            </w:del>
          </w:p>
        </w:tc>
        <w:tc>
          <w:tcPr>
            <w:tcW w:w="1260" w:type="dxa"/>
            <w:tcBorders>
              <w:top w:val="nil"/>
              <w:left w:val="nil"/>
              <w:bottom w:val="single" w:sz="4" w:space="0" w:color="auto"/>
              <w:right w:val="single" w:sz="4" w:space="0" w:color="auto"/>
            </w:tcBorders>
            <w:shd w:val="clear" w:color="auto" w:fill="auto"/>
            <w:vAlign w:val="center"/>
            <w:hideMark/>
          </w:tcPr>
          <w:p w14:paraId="174A728E" w14:textId="52C4CEBF" w:rsidR="00227F58" w:rsidRPr="00343F01" w:rsidDel="00201166" w:rsidRDefault="00CB457E" w:rsidP="00D62BC5">
            <w:pPr>
              <w:spacing w:before="0" w:after="160"/>
              <w:jc w:val="left"/>
              <w:rPr>
                <w:del w:id="13080" w:author="Houyem Rais" w:date="2024-02-22T14:46:00Z"/>
                <w:rFonts w:ascii="Calibri" w:eastAsia="Times New Roman" w:hAnsi="Calibri" w:cs="Calibri"/>
                <w:color w:val="000000"/>
                <w:sz w:val="20"/>
                <w:szCs w:val="20"/>
                <w:lang w:eastAsia="fr-FR"/>
              </w:rPr>
              <w:pPrChange w:id="13081" w:author="Houyem Rais" w:date="2024-02-22T14:49:00Z">
                <w:pPr>
                  <w:spacing w:before="0" w:after="0" w:line="240" w:lineRule="auto"/>
                  <w:jc w:val="center"/>
                </w:pPr>
              </w:pPrChange>
            </w:pPr>
            <w:del w:id="13082"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11 067 </w:delText>
              </w:r>
            </w:del>
          </w:p>
        </w:tc>
      </w:tr>
      <w:tr w:rsidR="00227F58" w:rsidRPr="00343F01" w:rsidDel="00201166" w14:paraId="0A1DDA74" w14:textId="26C1DAC4" w:rsidTr="00406EF1">
        <w:trPr>
          <w:trHeight w:val="290"/>
          <w:del w:id="13083" w:author="Houyem Rais" w:date="2024-02-22T14:46:00Z"/>
        </w:trPr>
        <w:tc>
          <w:tcPr>
            <w:tcW w:w="4700" w:type="dxa"/>
            <w:tcBorders>
              <w:top w:val="nil"/>
              <w:left w:val="single" w:sz="4" w:space="0" w:color="auto"/>
              <w:bottom w:val="single" w:sz="4" w:space="0" w:color="auto"/>
              <w:right w:val="single" w:sz="4" w:space="0" w:color="auto"/>
            </w:tcBorders>
            <w:shd w:val="clear" w:color="000000" w:fill="BFBFBF"/>
            <w:vAlign w:val="center"/>
            <w:hideMark/>
          </w:tcPr>
          <w:p w14:paraId="50B6D7EE" w14:textId="1448D109" w:rsidR="00227F58" w:rsidRPr="00343F01" w:rsidDel="00201166" w:rsidRDefault="00227F58" w:rsidP="00D62BC5">
            <w:pPr>
              <w:spacing w:before="0" w:after="160"/>
              <w:jc w:val="left"/>
              <w:rPr>
                <w:del w:id="13084" w:author="Houyem Rais" w:date="2024-02-22T14:46:00Z"/>
                <w:rFonts w:ascii="Calibri" w:eastAsia="Times New Roman" w:hAnsi="Calibri" w:cs="Calibri"/>
                <w:b/>
                <w:bCs/>
                <w:color w:val="000000"/>
                <w:sz w:val="20"/>
                <w:szCs w:val="20"/>
                <w:lang w:eastAsia="fr-FR"/>
              </w:rPr>
              <w:pPrChange w:id="13085" w:author="Houyem Rais" w:date="2024-02-22T14:49:00Z">
                <w:pPr>
                  <w:spacing w:before="0" w:after="0" w:line="240" w:lineRule="auto"/>
                  <w:jc w:val="left"/>
                </w:pPr>
              </w:pPrChange>
            </w:pPr>
            <w:del w:id="13086" w:author="Houyem Rais" w:date="2024-02-22T14:46:00Z">
              <w:r w:rsidRPr="00343F01" w:rsidDel="00201166">
                <w:rPr>
                  <w:rFonts w:ascii="Calibri" w:eastAsia="Times New Roman" w:hAnsi="Calibri" w:cs="Calibri"/>
                  <w:b/>
                  <w:bCs/>
                  <w:color w:val="000000"/>
                  <w:sz w:val="20"/>
                  <w:szCs w:val="20"/>
                  <w:lang w:eastAsia="fr-FR"/>
                </w:rPr>
                <w:delText>Section NIGERIA</w:delText>
              </w:r>
            </w:del>
          </w:p>
        </w:tc>
        <w:tc>
          <w:tcPr>
            <w:tcW w:w="1020" w:type="dxa"/>
            <w:tcBorders>
              <w:top w:val="single" w:sz="4" w:space="0" w:color="auto"/>
              <w:left w:val="nil"/>
              <w:bottom w:val="single" w:sz="4" w:space="0" w:color="auto"/>
              <w:right w:val="single" w:sz="4" w:space="0" w:color="auto"/>
            </w:tcBorders>
            <w:shd w:val="clear" w:color="000000" w:fill="BFBFBF"/>
            <w:vAlign w:val="center"/>
            <w:hideMark/>
          </w:tcPr>
          <w:p w14:paraId="1186A872" w14:textId="22CCEE56" w:rsidR="00227F58" w:rsidRPr="00343F01" w:rsidDel="00201166" w:rsidRDefault="00227F58" w:rsidP="00D62BC5">
            <w:pPr>
              <w:spacing w:before="0" w:after="160"/>
              <w:jc w:val="left"/>
              <w:rPr>
                <w:del w:id="13087" w:author="Houyem Rais" w:date="2024-02-22T14:46:00Z"/>
                <w:rFonts w:ascii="Calibri" w:eastAsia="Times New Roman" w:hAnsi="Calibri" w:cs="Calibri"/>
                <w:b/>
                <w:bCs/>
                <w:color w:val="000000"/>
                <w:sz w:val="20"/>
                <w:szCs w:val="20"/>
                <w:lang w:eastAsia="fr-FR"/>
              </w:rPr>
              <w:pPrChange w:id="13088" w:author="Houyem Rais" w:date="2024-02-22T14:49:00Z">
                <w:pPr>
                  <w:spacing w:before="0" w:after="0" w:line="240" w:lineRule="auto"/>
                  <w:jc w:val="center"/>
                </w:pPr>
              </w:pPrChange>
            </w:pPr>
            <w:del w:id="13089" w:author="Houyem Rais" w:date="2024-02-22T14:46:00Z">
              <w:r w:rsidRPr="00343F01" w:rsidDel="00201166">
                <w:rPr>
                  <w:rFonts w:ascii="Calibri" w:eastAsia="Times New Roman" w:hAnsi="Calibri" w:cs="Calibri"/>
                  <w:b/>
                  <w:bCs/>
                  <w:color w:val="000000"/>
                  <w:sz w:val="20"/>
                  <w:szCs w:val="20"/>
                  <w:lang w:eastAsia="fr-FR"/>
                </w:rPr>
                <w:delText xml:space="preserve">78,9 </w:delText>
              </w:r>
            </w:del>
          </w:p>
        </w:tc>
        <w:tc>
          <w:tcPr>
            <w:tcW w:w="1320" w:type="dxa"/>
            <w:tcBorders>
              <w:top w:val="nil"/>
              <w:left w:val="nil"/>
              <w:bottom w:val="single" w:sz="4" w:space="0" w:color="auto"/>
              <w:right w:val="single" w:sz="4" w:space="0" w:color="auto"/>
            </w:tcBorders>
            <w:shd w:val="clear" w:color="000000" w:fill="BFBFBF"/>
            <w:vAlign w:val="center"/>
            <w:hideMark/>
          </w:tcPr>
          <w:p w14:paraId="75F8CEDD" w14:textId="754B475A" w:rsidR="00227F58" w:rsidRPr="00343F01" w:rsidDel="00201166" w:rsidRDefault="00227F58" w:rsidP="00D62BC5">
            <w:pPr>
              <w:spacing w:before="0" w:after="160"/>
              <w:jc w:val="left"/>
              <w:rPr>
                <w:del w:id="13090" w:author="Houyem Rais" w:date="2024-02-22T14:46:00Z"/>
                <w:rFonts w:ascii="Calibri" w:eastAsia="Times New Roman" w:hAnsi="Calibri" w:cs="Calibri"/>
                <w:b/>
                <w:bCs/>
                <w:color w:val="000000"/>
                <w:sz w:val="20"/>
                <w:szCs w:val="20"/>
                <w:lang w:eastAsia="fr-FR"/>
              </w:rPr>
              <w:pPrChange w:id="13091" w:author="Houyem Rais" w:date="2024-02-22T14:49:00Z">
                <w:pPr>
                  <w:spacing w:before="0" w:after="0" w:line="240" w:lineRule="auto"/>
                  <w:jc w:val="center"/>
                </w:pPr>
              </w:pPrChange>
            </w:pPr>
            <w:del w:id="13092" w:author="Houyem Rais" w:date="2024-02-22T14:46:00Z">
              <w:r w:rsidRPr="00343F01" w:rsidDel="00201166">
                <w:rPr>
                  <w:rFonts w:ascii="Calibri" w:eastAsia="Times New Roman" w:hAnsi="Calibri" w:cs="Calibri"/>
                  <w:b/>
                  <w:bCs/>
                  <w:color w:val="000000"/>
                  <w:sz w:val="20"/>
                  <w:szCs w:val="20"/>
                  <w:lang w:eastAsia="fr-FR"/>
                </w:rPr>
                <w:delText> </w:delText>
              </w:r>
            </w:del>
          </w:p>
        </w:tc>
        <w:tc>
          <w:tcPr>
            <w:tcW w:w="1040" w:type="dxa"/>
            <w:tcBorders>
              <w:top w:val="nil"/>
              <w:left w:val="nil"/>
              <w:bottom w:val="single" w:sz="4" w:space="0" w:color="auto"/>
              <w:right w:val="single" w:sz="4" w:space="0" w:color="auto"/>
            </w:tcBorders>
            <w:shd w:val="clear" w:color="000000" w:fill="BFBFBF"/>
            <w:vAlign w:val="center"/>
            <w:hideMark/>
          </w:tcPr>
          <w:p w14:paraId="6524EFFD" w14:textId="03E7B4E5" w:rsidR="00227F58" w:rsidRPr="00343F01" w:rsidDel="00201166" w:rsidRDefault="00227F58" w:rsidP="00D62BC5">
            <w:pPr>
              <w:spacing w:before="0" w:after="160"/>
              <w:jc w:val="left"/>
              <w:rPr>
                <w:del w:id="13093" w:author="Houyem Rais" w:date="2024-02-22T14:46:00Z"/>
                <w:rFonts w:ascii="Calibri" w:eastAsia="Times New Roman" w:hAnsi="Calibri" w:cs="Calibri"/>
                <w:b/>
                <w:bCs/>
                <w:color w:val="000000"/>
                <w:sz w:val="20"/>
                <w:szCs w:val="20"/>
                <w:lang w:eastAsia="fr-FR"/>
              </w:rPr>
              <w:pPrChange w:id="13094" w:author="Houyem Rais" w:date="2024-02-22T14:49:00Z">
                <w:pPr>
                  <w:spacing w:before="0" w:after="0" w:line="240" w:lineRule="auto"/>
                  <w:jc w:val="center"/>
                </w:pPr>
              </w:pPrChange>
            </w:pPr>
            <w:del w:id="13095" w:author="Houyem Rais" w:date="2024-02-22T14:46:00Z">
              <w:r w:rsidRPr="00343F01" w:rsidDel="00201166">
                <w:rPr>
                  <w:rFonts w:ascii="Calibri" w:eastAsia="Times New Roman" w:hAnsi="Calibri" w:cs="Calibri"/>
                  <w:b/>
                  <w:bCs/>
                  <w:color w:val="000000"/>
                  <w:sz w:val="20"/>
                  <w:szCs w:val="20"/>
                  <w:lang w:eastAsia="fr-FR"/>
                </w:rPr>
                <w:delText> </w:delText>
              </w:r>
            </w:del>
          </w:p>
        </w:tc>
        <w:tc>
          <w:tcPr>
            <w:tcW w:w="1260" w:type="dxa"/>
            <w:tcBorders>
              <w:top w:val="nil"/>
              <w:left w:val="nil"/>
              <w:bottom w:val="single" w:sz="4" w:space="0" w:color="auto"/>
              <w:right w:val="single" w:sz="4" w:space="0" w:color="auto"/>
            </w:tcBorders>
            <w:shd w:val="clear" w:color="000000" w:fill="BFBFBF"/>
            <w:vAlign w:val="center"/>
            <w:hideMark/>
          </w:tcPr>
          <w:p w14:paraId="5517B8EA" w14:textId="6404C9E2" w:rsidR="00227F58" w:rsidRPr="00343F01" w:rsidDel="00201166" w:rsidRDefault="00227F58" w:rsidP="00D62BC5">
            <w:pPr>
              <w:spacing w:before="0" w:after="160"/>
              <w:jc w:val="left"/>
              <w:rPr>
                <w:del w:id="13096" w:author="Houyem Rais" w:date="2024-02-22T14:46:00Z"/>
                <w:rFonts w:ascii="Calibri" w:eastAsia="Times New Roman" w:hAnsi="Calibri" w:cs="Calibri"/>
                <w:b/>
                <w:bCs/>
                <w:color w:val="000000"/>
                <w:sz w:val="20"/>
                <w:szCs w:val="20"/>
                <w:lang w:eastAsia="fr-FR"/>
              </w:rPr>
              <w:pPrChange w:id="13097" w:author="Houyem Rais" w:date="2024-02-22T14:49:00Z">
                <w:pPr>
                  <w:spacing w:before="0" w:after="0" w:line="240" w:lineRule="auto"/>
                  <w:jc w:val="center"/>
                </w:pPr>
              </w:pPrChange>
            </w:pPr>
            <w:del w:id="13098" w:author="Houyem Rais" w:date="2024-02-22T14:46:00Z">
              <w:r w:rsidRPr="00343F01" w:rsidDel="00201166">
                <w:rPr>
                  <w:rFonts w:ascii="Calibri" w:eastAsia="Times New Roman" w:hAnsi="Calibri" w:cs="Calibri"/>
                  <w:b/>
                  <w:bCs/>
                  <w:color w:val="000000"/>
                  <w:sz w:val="20"/>
                  <w:szCs w:val="20"/>
                  <w:lang w:eastAsia="fr-FR"/>
                </w:rPr>
                <w:delText> </w:delText>
              </w:r>
            </w:del>
          </w:p>
        </w:tc>
      </w:tr>
      <w:tr w:rsidR="00227F58" w:rsidRPr="00343F01" w:rsidDel="00201166" w14:paraId="7050D017" w14:textId="26E28C17" w:rsidTr="00406EF1">
        <w:trPr>
          <w:trHeight w:val="290"/>
          <w:del w:id="13099" w:author="Houyem Rais" w:date="2024-02-22T14:46:00Z"/>
        </w:trPr>
        <w:tc>
          <w:tcPr>
            <w:tcW w:w="4700" w:type="dxa"/>
            <w:tcBorders>
              <w:top w:val="nil"/>
              <w:left w:val="single" w:sz="4" w:space="0" w:color="auto"/>
              <w:bottom w:val="single" w:sz="4" w:space="0" w:color="auto"/>
              <w:right w:val="single" w:sz="4" w:space="0" w:color="auto"/>
            </w:tcBorders>
            <w:shd w:val="clear" w:color="000000" w:fill="B7F7E9"/>
            <w:vAlign w:val="center"/>
            <w:hideMark/>
          </w:tcPr>
          <w:p w14:paraId="365247C4" w14:textId="6AB77394" w:rsidR="00227F58" w:rsidRPr="00343F01" w:rsidDel="00201166" w:rsidRDefault="00227F58" w:rsidP="00D62BC5">
            <w:pPr>
              <w:spacing w:before="0" w:after="160"/>
              <w:jc w:val="left"/>
              <w:rPr>
                <w:del w:id="13100" w:author="Houyem Rais" w:date="2024-02-22T14:46:00Z"/>
                <w:rFonts w:ascii="Calibri" w:eastAsia="Times New Roman" w:hAnsi="Calibri" w:cs="Calibri"/>
                <w:b/>
                <w:bCs/>
                <w:color w:val="000000"/>
                <w:sz w:val="20"/>
                <w:szCs w:val="20"/>
                <w:lang w:eastAsia="fr-FR"/>
              </w:rPr>
              <w:pPrChange w:id="13101" w:author="Houyem Rais" w:date="2024-02-22T14:49:00Z">
                <w:pPr>
                  <w:spacing w:before="0" w:after="0" w:line="240" w:lineRule="auto"/>
                  <w:jc w:val="left"/>
                </w:pPr>
              </w:pPrChange>
            </w:pPr>
            <w:del w:id="13102" w:author="Houyem Rais" w:date="2024-02-22T14:46:00Z">
              <w:r w:rsidRPr="00343F01" w:rsidDel="00201166">
                <w:rPr>
                  <w:rFonts w:ascii="Calibri" w:eastAsia="Times New Roman" w:hAnsi="Calibri" w:cs="Calibri"/>
                  <w:b/>
                  <w:bCs/>
                  <w:color w:val="000000"/>
                  <w:sz w:val="20"/>
                  <w:szCs w:val="20"/>
                  <w:lang w:eastAsia="fr-FR"/>
                </w:rPr>
                <w:delText>Lot contractuel D</w:delText>
              </w:r>
            </w:del>
          </w:p>
        </w:tc>
        <w:tc>
          <w:tcPr>
            <w:tcW w:w="1020" w:type="dxa"/>
            <w:tcBorders>
              <w:top w:val="nil"/>
              <w:left w:val="nil"/>
              <w:bottom w:val="single" w:sz="4" w:space="0" w:color="auto"/>
              <w:right w:val="single" w:sz="4" w:space="0" w:color="auto"/>
            </w:tcBorders>
            <w:shd w:val="clear" w:color="000000" w:fill="B7F7E9"/>
            <w:vAlign w:val="center"/>
            <w:hideMark/>
          </w:tcPr>
          <w:p w14:paraId="0D9809D1" w14:textId="34363B2F" w:rsidR="00227F58" w:rsidRPr="00343F01" w:rsidDel="00201166" w:rsidRDefault="00227F58" w:rsidP="00D62BC5">
            <w:pPr>
              <w:spacing w:before="0" w:after="160"/>
              <w:jc w:val="left"/>
              <w:rPr>
                <w:del w:id="13103" w:author="Houyem Rais" w:date="2024-02-22T14:46:00Z"/>
                <w:rFonts w:ascii="Calibri" w:eastAsia="Times New Roman" w:hAnsi="Calibri" w:cs="Calibri"/>
                <w:b/>
                <w:bCs/>
                <w:color w:val="000000"/>
                <w:sz w:val="20"/>
                <w:szCs w:val="20"/>
                <w:lang w:eastAsia="fr-FR"/>
              </w:rPr>
              <w:pPrChange w:id="13104" w:author="Houyem Rais" w:date="2024-02-22T14:49:00Z">
                <w:pPr>
                  <w:spacing w:before="0" w:after="0" w:line="240" w:lineRule="auto"/>
                  <w:jc w:val="center"/>
                </w:pPr>
              </w:pPrChange>
            </w:pPr>
            <w:del w:id="13105" w:author="Houyem Rais" w:date="2024-02-22T14:46:00Z">
              <w:r w:rsidRPr="00343F01" w:rsidDel="00201166">
                <w:rPr>
                  <w:rFonts w:ascii="Calibri" w:eastAsia="Times New Roman" w:hAnsi="Calibri" w:cs="Calibri"/>
                  <w:b/>
                  <w:bCs/>
                  <w:color w:val="000000"/>
                  <w:sz w:val="20"/>
                  <w:szCs w:val="20"/>
                  <w:lang w:eastAsia="fr-FR"/>
                </w:rPr>
                <w:delText xml:space="preserve">21,8 </w:delText>
              </w:r>
            </w:del>
          </w:p>
        </w:tc>
        <w:tc>
          <w:tcPr>
            <w:tcW w:w="1320" w:type="dxa"/>
            <w:tcBorders>
              <w:top w:val="nil"/>
              <w:left w:val="nil"/>
              <w:bottom w:val="single" w:sz="4" w:space="0" w:color="auto"/>
              <w:right w:val="single" w:sz="4" w:space="0" w:color="auto"/>
            </w:tcBorders>
            <w:shd w:val="clear" w:color="000000" w:fill="B7F7E9"/>
            <w:vAlign w:val="center"/>
            <w:hideMark/>
          </w:tcPr>
          <w:p w14:paraId="1CBD41B6" w14:textId="1BA2BAF1" w:rsidR="00227F58" w:rsidRPr="00343F01" w:rsidDel="00201166" w:rsidRDefault="00CB457E" w:rsidP="00D62BC5">
            <w:pPr>
              <w:spacing w:before="0" w:after="160"/>
              <w:jc w:val="left"/>
              <w:rPr>
                <w:del w:id="13106" w:author="Houyem Rais" w:date="2024-02-22T14:46:00Z"/>
                <w:rFonts w:ascii="Calibri" w:eastAsia="Times New Roman" w:hAnsi="Calibri" w:cs="Calibri"/>
                <w:b/>
                <w:bCs/>
                <w:color w:val="000000"/>
                <w:sz w:val="20"/>
                <w:szCs w:val="20"/>
                <w:lang w:eastAsia="fr-FR"/>
              </w:rPr>
              <w:pPrChange w:id="13107" w:author="Houyem Rais" w:date="2024-02-22T14:49:00Z">
                <w:pPr>
                  <w:spacing w:before="0" w:after="0" w:line="240" w:lineRule="auto"/>
                  <w:jc w:val="center"/>
                </w:pPr>
              </w:pPrChange>
            </w:pPr>
            <w:del w:id="13108"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10 969 </w:delText>
              </w:r>
            </w:del>
          </w:p>
        </w:tc>
        <w:tc>
          <w:tcPr>
            <w:tcW w:w="1040" w:type="dxa"/>
            <w:tcBorders>
              <w:top w:val="nil"/>
              <w:left w:val="nil"/>
              <w:bottom w:val="single" w:sz="4" w:space="0" w:color="auto"/>
              <w:right w:val="single" w:sz="4" w:space="0" w:color="auto"/>
            </w:tcBorders>
            <w:shd w:val="clear" w:color="000000" w:fill="B7F7E9"/>
            <w:vAlign w:val="center"/>
            <w:hideMark/>
          </w:tcPr>
          <w:p w14:paraId="238EB218" w14:textId="49B503F1" w:rsidR="00227F58" w:rsidRPr="00343F01" w:rsidDel="00201166" w:rsidRDefault="00CB457E" w:rsidP="00D62BC5">
            <w:pPr>
              <w:spacing w:before="0" w:after="160"/>
              <w:jc w:val="left"/>
              <w:rPr>
                <w:del w:id="13109" w:author="Houyem Rais" w:date="2024-02-22T14:46:00Z"/>
                <w:rFonts w:ascii="Calibri" w:eastAsia="Times New Roman" w:hAnsi="Calibri" w:cs="Calibri"/>
                <w:b/>
                <w:bCs/>
                <w:color w:val="000000"/>
                <w:sz w:val="20"/>
                <w:szCs w:val="20"/>
                <w:lang w:eastAsia="fr-FR"/>
              </w:rPr>
              <w:pPrChange w:id="13110" w:author="Houyem Rais" w:date="2024-02-22T14:49:00Z">
                <w:pPr>
                  <w:spacing w:before="0" w:after="0" w:line="240" w:lineRule="auto"/>
                  <w:jc w:val="center"/>
                </w:pPr>
              </w:pPrChange>
            </w:pPr>
            <w:del w:id="13111"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 1 648 </w:delText>
              </w:r>
            </w:del>
          </w:p>
        </w:tc>
        <w:tc>
          <w:tcPr>
            <w:tcW w:w="1260" w:type="dxa"/>
            <w:tcBorders>
              <w:top w:val="nil"/>
              <w:left w:val="nil"/>
              <w:bottom w:val="single" w:sz="4" w:space="0" w:color="auto"/>
              <w:right w:val="single" w:sz="4" w:space="0" w:color="auto"/>
            </w:tcBorders>
            <w:shd w:val="clear" w:color="000000" w:fill="B7F7E9"/>
            <w:vAlign w:val="center"/>
            <w:hideMark/>
          </w:tcPr>
          <w:p w14:paraId="3453076E" w14:textId="50B0BA29" w:rsidR="00227F58" w:rsidRPr="00343F01" w:rsidDel="00201166" w:rsidRDefault="00CB457E" w:rsidP="00D62BC5">
            <w:pPr>
              <w:spacing w:before="0" w:after="160"/>
              <w:jc w:val="left"/>
              <w:rPr>
                <w:del w:id="13112" w:author="Houyem Rais" w:date="2024-02-22T14:46:00Z"/>
                <w:rFonts w:ascii="Calibri" w:eastAsia="Times New Roman" w:hAnsi="Calibri" w:cs="Calibri"/>
                <w:b/>
                <w:bCs/>
                <w:color w:val="000000"/>
                <w:sz w:val="20"/>
                <w:szCs w:val="20"/>
                <w:lang w:eastAsia="fr-FR"/>
              </w:rPr>
              <w:pPrChange w:id="13113" w:author="Houyem Rais" w:date="2024-02-22T14:49:00Z">
                <w:pPr>
                  <w:spacing w:before="0" w:after="0" w:line="240" w:lineRule="auto"/>
                  <w:jc w:val="center"/>
                </w:pPr>
              </w:pPrChange>
            </w:pPr>
            <w:del w:id="13114"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12 617 </w:delText>
              </w:r>
            </w:del>
          </w:p>
        </w:tc>
      </w:tr>
      <w:tr w:rsidR="00227F58" w:rsidRPr="00343F01" w:rsidDel="00201166" w14:paraId="506E0131" w14:textId="5D12AF62" w:rsidTr="00406EF1">
        <w:trPr>
          <w:trHeight w:val="290"/>
          <w:del w:id="13115"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674BE6FB" w14:textId="1781237A" w:rsidR="00227F58" w:rsidRPr="00343F01" w:rsidDel="00201166" w:rsidRDefault="00227F58" w:rsidP="00D62BC5">
            <w:pPr>
              <w:spacing w:before="0" w:after="160"/>
              <w:jc w:val="left"/>
              <w:rPr>
                <w:del w:id="13116" w:author="Houyem Rais" w:date="2024-02-22T14:46:00Z"/>
                <w:rFonts w:ascii="Calibri" w:eastAsia="Times New Roman" w:hAnsi="Calibri" w:cs="Calibri"/>
                <w:color w:val="000000"/>
                <w:sz w:val="20"/>
                <w:szCs w:val="20"/>
                <w:lang w:eastAsia="fr-FR"/>
              </w:rPr>
              <w:pPrChange w:id="13117" w:author="Houyem Rais" w:date="2024-02-22T14:49:00Z">
                <w:pPr>
                  <w:spacing w:before="0" w:after="0" w:line="240" w:lineRule="auto"/>
                  <w:jc w:val="left"/>
                </w:pPr>
              </w:pPrChange>
            </w:pPr>
            <w:del w:id="13118" w:author="Houyem Rais" w:date="2024-02-22T14:46:00Z">
              <w:r w:rsidRPr="00343F01" w:rsidDel="00201166">
                <w:rPr>
                  <w:rFonts w:ascii="Calibri" w:eastAsia="Times New Roman" w:hAnsi="Calibri" w:cs="Calibri"/>
                  <w:color w:val="000000"/>
                  <w:sz w:val="20"/>
                  <w:szCs w:val="20"/>
                  <w:lang w:eastAsia="fr-FR"/>
                </w:rPr>
                <w:delText>Frontière Bénin - Ech Badagry</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65E92949" w14:textId="7AAFE253" w:rsidR="00227F58" w:rsidRPr="00343F01" w:rsidDel="00201166" w:rsidRDefault="00227F58" w:rsidP="00D62BC5">
            <w:pPr>
              <w:spacing w:before="0" w:after="160"/>
              <w:jc w:val="left"/>
              <w:rPr>
                <w:del w:id="13119" w:author="Houyem Rais" w:date="2024-02-22T14:46:00Z"/>
                <w:rFonts w:ascii="Calibri" w:eastAsia="Times New Roman" w:hAnsi="Calibri" w:cs="Calibri"/>
                <w:color w:val="000000"/>
                <w:sz w:val="20"/>
                <w:szCs w:val="20"/>
                <w:lang w:eastAsia="fr-FR"/>
              </w:rPr>
              <w:pPrChange w:id="13120" w:author="Houyem Rais" w:date="2024-02-22T14:49:00Z">
                <w:pPr>
                  <w:spacing w:before="0" w:after="0" w:line="240" w:lineRule="auto"/>
                  <w:jc w:val="center"/>
                </w:pPr>
              </w:pPrChange>
            </w:pPr>
            <w:del w:id="13121" w:author="Houyem Rais" w:date="2024-02-22T14:46:00Z">
              <w:r w:rsidRPr="00343F01" w:rsidDel="00201166">
                <w:rPr>
                  <w:rFonts w:ascii="Calibri" w:eastAsia="Times New Roman" w:hAnsi="Calibri" w:cs="Calibri"/>
                  <w:color w:val="000000"/>
                  <w:sz w:val="20"/>
                  <w:szCs w:val="20"/>
                  <w:lang w:eastAsia="fr-FR"/>
                </w:rPr>
                <w:delText>21,8</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3CE1CA42" w14:textId="50CDE719" w:rsidR="00227F58" w:rsidRPr="00343F01" w:rsidDel="00201166" w:rsidRDefault="00CB457E" w:rsidP="00D62BC5">
            <w:pPr>
              <w:spacing w:before="0" w:after="160"/>
              <w:jc w:val="left"/>
              <w:rPr>
                <w:del w:id="13122" w:author="Houyem Rais" w:date="2024-02-22T14:46:00Z"/>
                <w:rFonts w:ascii="Calibri" w:eastAsia="Times New Roman" w:hAnsi="Calibri" w:cs="Calibri"/>
                <w:color w:val="000000"/>
                <w:sz w:val="20"/>
                <w:szCs w:val="20"/>
                <w:lang w:eastAsia="fr-FR"/>
              </w:rPr>
              <w:pPrChange w:id="13123" w:author="Houyem Rais" w:date="2024-02-22T14:49:00Z">
                <w:pPr>
                  <w:spacing w:before="0" w:after="0" w:line="240" w:lineRule="auto"/>
                  <w:jc w:val="center"/>
                </w:pPr>
              </w:pPrChange>
            </w:pPr>
            <w:del w:id="13124"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10 969 </w:delText>
              </w:r>
            </w:del>
          </w:p>
        </w:tc>
        <w:tc>
          <w:tcPr>
            <w:tcW w:w="1040" w:type="dxa"/>
            <w:tcBorders>
              <w:top w:val="nil"/>
              <w:left w:val="nil"/>
              <w:bottom w:val="single" w:sz="4" w:space="0" w:color="auto"/>
              <w:right w:val="single" w:sz="4" w:space="0" w:color="auto"/>
            </w:tcBorders>
            <w:shd w:val="clear" w:color="auto" w:fill="auto"/>
            <w:vAlign w:val="center"/>
            <w:hideMark/>
          </w:tcPr>
          <w:p w14:paraId="3D191FAB" w14:textId="292199AC" w:rsidR="00227F58" w:rsidRPr="00343F01" w:rsidDel="00201166" w:rsidRDefault="00CB457E" w:rsidP="00D62BC5">
            <w:pPr>
              <w:spacing w:before="0" w:after="160"/>
              <w:jc w:val="left"/>
              <w:rPr>
                <w:del w:id="13125" w:author="Houyem Rais" w:date="2024-02-22T14:46:00Z"/>
                <w:rFonts w:ascii="Calibri" w:eastAsia="Times New Roman" w:hAnsi="Calibri" w:cs="Calibri"/>
                <w:color w:val="000000"/>
                <w:sz w:val="20"/>
                <w:szCs w:val="20"/>
                <w:lang w:eastAsia="fr-FR"/>
              </w:rPr>
              <w:pPrChange w:id="13126" w:author="Houyem Rais" w:date="2024-02-22T14:49:00Z">
                <w:pPr>
                  <w:spacing w:before="0" w:after="0" w:line="240" w:lineRule="auto"/>
                  <w:jc w:val="center"/>
                </w:pPr>
              </w:pPrChange>
            </w:pPr>
            <w:del w:id="13127"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1 648 </w:delText>
              </w:r>
            </w:del>
          </w:p>
        </w:tc>
        <w:tc>
          <w:tcPr>
            <w:tcW w:w="1260" w:type="dxa"/>
            <w:tcBorders>
              <w:top w:val="nil"/>
              <w:left w:val="nil"/>
              <w:bottom w:val="single" w:sz="4" w:space="0" w:color="auto"/>
              <w:right w:val="single" w:sz="4" w:space="0" w:color="auto"/>
            </w:tcBorders>
            <w:shd w:val="clear" w:color="auto" w:fill="auto"/>
            <w:vAlign w:val="center"/>
            <w:hideMark/>
          </w:tcPr>
          <w:p w14:paraId="07E0A6DC" w14:textId="3802C37F" w:rsidR="00227F58" w:rsidRPr="00343F01" w:rsidDel="00201166" w:rsidRDefault="00CB457E" w:rsidP="00D62BC5">
            <w:pPr>
              <w:spacing w:before="0" w:after="160"/>
              <w:jc w:val="left"/>
              <w:rPr>
                <w:del w:id="13128" w:author="Houyem Rais" w:date="2024-02-22T14:46:00Z"/>
                <w:rFonts w:ascii="Calibri" w:eastAsia="Times New Roman" w:hAnsi="Calibri" w:cs="Calibri"/>
                <w:color w:val="000000"/>
                <w:sz w:val="20"/>
                <w:szCs w:val="20"/>
                <w:lang w:eastAsia="fr-FR"/>
              </w:rPr>
              <w:pPrChange w:id="13129" w:author="Houyem Rais" w:date="2024-02-22T14:49:00Z">
                <w:pPr>
                  <w:spacing w:before="0" w:after="0" w:line="240" w:lineRule="auto"/>
                  <w:jc w:val="center"/>
                </w:pPr>
              </w:pPrChange>
            </w:pPr>
            <w:del w:id="13130"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12 617 </w:delText>
              </w:r>
            </w:del>
          </w:p>
        </w:tc>
      </w:tr>
      <w:tr w:rsidR="00227F58" w:rsidRPr="00343F01" w:rsidDel="00201166" w14:paraId="3B9F5EC6" w14:textId="01FA6C9C" w:rsidTr="00406EF1">
        <w:trPr>
          <w:trHeight w:val="290"/>
          <w:del w:id="13131" w:author="Houyem Rais" w:date="2024-02-22T14:46:00Z"/>
        </w:trPr>
        <w:tc>
          <w:tcPr>
            <w:tcW w:w="4700" w:type="dxa"/>
            <w:tcBorders>
              <w:top w:val="nil"/>
              <w:left w:val="single" w:sz="4" w:space="0" w:color="auto"/>
              <w:bottom w:val="single" w:sz="4" w:space="0" w:color="auto"/>
              <w:right w:val="single" w:sz="4" w:space="0" w:color="auto"/>
            </w:tcBorders>
            <w:shd w:val="clear" w:color="000000" w:fill="8DF3C0"/>
            <w:vAlign w:val="center"/>
            <w:hideMark/>
          </w:tcPr>
          <w:p w14:paraId="27308247" w14:textId="7D696928" w:rsidR="00227F58" w:rsidRPr="00343F01" w:rsidDel="00201166" w:rsidRDefault="00227F58" w:rsidP="00D62BC5">
            <w:pPr>
              <w:spacing w:before="0" w:after="160"/>
              <w:jc w:val="left"/>
              <w:rPr>
                <w:del w:id="13132" w:author="Houyem Rais" w:date="2024-02-22T14:46:00Z"/>
                <w:rFonts w:ascii="Calibri" w:eastAsia="Times New Roman" w:hAnsi="Calibri" w:cs="Calibri"/>
                <w:b/>
                <w:bCs/>
                <w:color w:val="000000"/>
                <w:sz w:val="20"/>
                <w:szCs w:val="20"/>
                <w:lang w:eastAsia="fr-FR"/>
              </w:rPr>
              <w:pPrChange w:id="13133" w:author="Houyem Rais" w:date="2024-02-22T14:49:00Z">
                <w:pPr>
                  <w:spacing w:before="0" w:after="0" w:line="240" w:lineRule="auto"/>
                  <w:jc w:val="left"/>
                </w:pPr>
              </w:pPrChange>
            </w:pPr>
            <w:del w:id="13134" w:author="Houyem Rais" w:date="2024-02-22T14:46:00Z">
              <w:r w:rsidRPr="00343F01" w:rsidDel="00201166">
                <w:rPr>
                  <w:rFonts w:ascii="Calibri" w:eastAsia="Times New Roman" w:hAnsi="Calibri" w:cs="Calibri"/>
                  <w:b/>
                  <w:bCs/>
                  <w:color w:val="000000"/>
                  <w:sz w:val="20"/>
                  <w:szCs w:val="20"/>
                  <w:lang w:eastAsia="fr-FR"/>
                </w:rPr>
                <w:delText>Lot contractuel E</w:delText>
              </w:r>
            </w:del>
          </w:p>
        </w:tc>
        <w:tc>
          <w:tcPr>
            <w:tcW w:w="1020" w:type="dxa"/>
            <w:tcBorders>
              <w:top w:val="single" w:sz="4" w:space="0" w:color="auto"/>
              <w:left w:val="nil"/>
              <w:bottom w:val="single" w:sz="4" w:space="0" w:color="auto"/>
              <w:right w:val="single" w:sz="4" w:space="0" w:color="auto"/>
            </w:tcBorders>
            <w:shd w:val="clear" w:color="000000" w:fill="8DF3C0"/>
            <w:vAlign w:val="center"/>
            <w:hideMark/>
          </w:tcPr>
          <w:p w14:paraId="0B02B098" w14:textId="60DE3991" w:rsidR="00227F58" w:rsidRPr="00343F01" w:rsidDel="00201166" w:rsidRDefault="00227F58" w:rsidP="00D62BC5">
            <w:pPr>
              <w:spacing w:before="0" w:after="160"/>
              <w:jc w:val="left"/>
              <w:rPr>
                <w:del w:id="13135" w:author="Houyem Rais" w:date="2024-02-22T14:46:00Z"/>
                <w:rFonts w:ascii="Calibri" w:eastAsia="Times New Roman" w:hAnsi="Calibri" w:cs="Calibri"/>
                <w:b/>
                <w:bCs/>
                <w:color w:val="000000"/>
                <w:sz w:val="20"/>
                <w:szCs w:val="20"/>
                <w:lang w:eastAsia="fr-FR"/>
              </w:rPr>
              <w:pPrChange w:id="13136" w:author="Houyem Rais" w:date="2024-02-22T14:49:00Z">
                <w:pPr>
                  <w:spacing w:before="0" w:after="0" w:line="240" w:lineRule="auto"/>
                  <w:jc w:val="center"/>
                </w:pPr>
              </w:pPrChange>
            </w:pPr>
            <w:del w:id="13137" w:author="Houyem Rais" w:date="2024-02-22T14:46:00Z">
              <w:r w:rsidRPr="00343F01" w:rsidDel="00201166">
                <w:rPr>
                  <w:rFonts w:ascii="Calibri" w:eastAsia="Times New Roman" w:hAnsi="Calibri" w:cs="Calibri"/>
                  <w:b/>
                  <w:bCs/>
                  <w:color w:val="000000"/>
                  <w:sz w:val="20"/>
                  <w:szCs w:val="20"/>
                  <w:lang w:eastAsia="fr-FR"/>
                </w:rPr>
                <w:delText xml:space="preserve">38,8 </w:delText>
              </w:r>
            </w:del>
          </w:p>
        </w:tc>
        <w:tc>
          <w:tcPr>
            <w:tcW w:w="1320" w:type="dxa"/>
            <w:tcBorders>
              <w:top w:val="nil"/>
              <w:left w:val="nil"/>
              <w:bottom w:val="single" w:sz="4" w:space="0" w:color="auto"/>
              <w:right w:val="single" w:sz="4" w:space="0" w:color="auto"/>
            </w:tcBorders>
            <w:shd w:val="clear" w:color="000000" w:fill="8DF3C0"/>
            <w:vAlign w:val="center"/>
            <w:hideMark/>
          </w:tcPr>
          <w:p w14:paraId="013D5FAF" w14:textId="42B809C2" w:rsidR="00227F58" w:rsidRPr="00343F01" w:rsidDel="00201166" w:rsidRDefault="00CB457E" w:rsidP="00D62BC5">
            <w:pPr>
              <w:spacing w:before="0" w:after="160"/>
              <w:jc w:val="left"/>
              <w:rPr>
                <w:del w:id="13138" w:author="Houyem Rais" w:date="2024-02-22T14:46:00Z"/>
                <w:rFonts w:ascii="Calibri" w:eastAsia="Times New Roman" w:hAnsi="Calibri" w:cs="Calibri"/>
                <w:b/>
                <w:bCs/>
                <w:color w:val="000000"/>
                <w:sz w:val="20"/>
                <w:szCs w:val="20"/>
                <w:lang w:eastAsia="fr-FR"/>
              </w:rPr>
              <w:pPrChange w:id="13139" w:author="Houyem Rais" w:date="2024-02-22T14:49:00Z">
                <w:pPr>
                  <w:spacing w:before="0" w:after="0" w:line="240" w:lineRule="auto"/>
                  <w:jc w:val="center"/>
                </w:pPr>
              </w:pPrChange>
            </w:pPr>
            <w:del w:id="13140"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75 776 </w:delText>
              </w:r>
            </w:del>
          </w:p>
        </w:tc>
        <w:tc>
          <w:tcPr>
            <w:tcW w:w="1040" w:type="dxa"/>
            <w:tcBorders>
              <w:top w:val="nil"/>
              <w:left w:val="nil"/>
              <w:bottom w:val="single" w:sz="4" w:space="0" w:color="auto"/>
              <w:right w:val="single" w:sz="4" w:space="0" w:color="auto"/>
            </w:tcBorders>
            <w:shd w:val="clear" w:color="000000" w:fill="8DF3C0"/>
            <w:vAlign w:val="center"/>
            <w:hideMark/>
          </w:tcPr>
          <w:p w14:paraId="2A8C7359" w14:textId="3FA9F697" w:rsidR="00227F58" w:rsidRPr="00343F01" w:rsidDel="00201166" w:rsidRDefault="00CB457E" w:rsidP="00D62BC5">
            <w:pPr>
              <w:spacing w:before="0" w:after="160"/>
              <w:jc w:val="left"/>
              <w:rPr>
                <w:del w:id="13141" w:author="Houyem Rais" w:date="2024-02-22T14:46:00Z"/>
                <w:rFonts w:ascii="Calibri" w:eastAsia="Times New Roman" w:hAnsi="Calibri" w:cs="Calibri"/>
                <w:b/>
                <w:bCs/>
                <w:color w:val="000000"/>
                <w:sz w:val="20"/>
                <w:szCs w:val="20"/>
                <w:lang w:eastAsia="fr-FR"/>
              </w:rPr>
              <w:pPrChange w:id="13142" w:author="Houyem Rais" w:date="2024-02-22T14:49:00Z">
                <w:pPr>
                  <w:spacing w:before="0" w:after="0" w:line="240" w:lineRule="auto"/>
                  <w:jc w:val="center"/>
                </w:pPr>
              </w:pPrChange>
            </w:pPr>
            <w:del w:id="13143"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11 556 </w:delText>
              </w:r>
            </w:del>
          </w:p>
        </w:tc>
        <w:tc>
          <w:tcPr>
            <w:tcW w:w="1260" w:type="dxa"/>
            <w:tcBorders>
              <w:top w:val="nil"/>
              <w:left w:val="nil"/>
              <w:bottom w:val="single" w:sz="4" w:space="0" w:color="auto"/>
              <w:right w:val="single" w:sz="4" w:space="0" w:color="auto"/>
            </w:tcBorders>
            <w:shd w:val="clear" w:color="000000" w:fill="8DF3C0"/>
            <w:vAlign w:val="center"/>
            <w:hideMark/>
          </w:tcPr>
          <w:p w14:paraId="6931EEB4" w14:textId="2B8E0249" w:rsidR="00227F58" w:rsidRPr="00343F01" w:rsidDel="00201166" w:rsidRDefault="00CB457E" w:rsidP="00D62BC5">
            <w:pPr>
              <w:spacing w:before="0" w:after="160"/>
              <w:jc w:val="left"/>
              <w:rPr>
                <w:del w:id="13144" w:author="Houyem Rais" w:date="2024-02-22T14:46:00Z"/>
                <w:rFonts w:ascii="Calibri" w:eastAsia="Times New Roman" w:hAnsi="Calibri" w:cs="Calibri"/>
                <w:b/>
                <w:bCs/>
                <w:color w:val="000000"/>
                <w:sz w:val="20"/>
                <w:szCs w:val="20"/>
                <w:lang w:eastAsia="fr-FR"/>
              </w:rPr>
              <w:pPrChange w:id="13145" w:author="Houyem Rais" w:date="2024-02-22T14:49:00Z">
                <w:pPr>
                  <w:spacing w:before="0" w:after="0" w:line="240" w:lineRule="auto"/>
                  <w:jc w:val="center"/>
                </w:pPr>
              </w:pPrChange>
            </w:pPr>
            <w:del w:id="13146"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87 332 </w:delText>
              </w:r>
            </w:del>
          </w:p>
        </w:tc>
      </w:tr>
      <w:tr w:rsidR="00227F58" w:rsidRPr="00343F01" w:rsidDel="00201166" w14:paraId="5AD55D12" w14:textId="46664FD0" w:rsidTr="00406EF1">
        <w:trPr>
          <w:trHeight w:val="290"/>
          <w:del w:id="13147"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6C0398F6" w14:textId="56B145C5" w:rsidR="00227F58" w:rsidRPr="00F65825" w:rsidDel="00201166" w:rsidRDefault="00227F58" w:rsidP="00D62BC5">
            <w:pPr>
              <w:spacing w:before="0" w:after="160"/>
              <w:jc w:val="left"/>
              <w:rPr>
                <w:del w:id="13148" w:author="Houyem Rais" w:date="2024-02-22T14:46:00Z"/>
                <w:rFonts w:ascii="Calibri" w:eastAsia="Times New Roman" w:hAnsi="Calibri" w:cs="Calibri"/>
                <w:color w:val="000000"/>
                <w:sz w:val="20"/>
                <w:szCs w:val="20"/>
                <w:lang w:val="en-GB" w:eastAsia="fr-FR"/>
              </w:rPr>
              <w:pPrChange w:id="13149" w:author="Houyem Rais" w:date="2024-02-22T14:49:00Z">
                <w:pPr>
                  <w:spacing w:before="0" w:after="0" w:line="240" w:lineRule="auto"/>
                  <w:jc w:val="left"/>
                </w:pPr>
              </w:pPrChange>
            </w:pPr>
            <w:del w:id="13150" w:author="Houyem Rais" w:date="2024-02-22T14:46:00Z">
              <w:r w:rsidRPr="00F65825" w:rsidDel="00201166">
                <w:rPr>
                  <w:rFonts w:ascii="Calibri" w:eastAsia="Times New Roman" w:hAnsi="Calibri" w:cs="Calibri"/>
                  <w:color w:val="000000"/>
                  <w:sz w:val="20"/>
                  <w:szCs w:val="20"/>
                  <w:lang w:val="en-GB" w:eastAsia="fr-FR"/>
                </w:rPr>
                <w:delText>Ech Badagry - Ech Age Mowo</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610FF6B3" w14:textId="30E60A01" w:rsidR="00227F58" w:rsidRPr="00343F01" w:rsidDel="00201166" w:rsidRDefault="00227F58" w:rsidP="00D62BC5">
            <w:pPr>
              <w:spacing w:before="0" w:after="160"/>
              <w:jc w:val="left"/>
              <w:rPr>
                <w:del w:id="13151" w:author="Houyem Rais" w:date="2024-02-22T14:46:00Z"/>
                <w:rFonts w:ascii="Calibri" w:eastAsia="Times New Roman" w:hAnsi="Calibri" w:cs="Calibri"/>
                <w:color w:val="000000"/>
                <w:sz w:val="20"/>
                <w:szCs w:val="20"/>
                <w:lang w:eastAsia="fr-FR"/>
              </w:rPr>
              <w:pPrChange w:id="13152" w:author="Houyem Rais" w:date="2024-02-22T14:49:00Z">
                <w:pPr>
                  <w:spacing w:before="0" w:after="0" w:line="240" w:lineRule="auto"/>
                  <w:jc w:val="center"/>
                </w:pPr>
              </w:pPrChange>
            </w:pPr>
            <w:del w:id="13153" w:author="Houyem Rais" w:date="2024-02-22T14:46:00Z">
              <w:r w:rsidRPr="00343F01" w:rsidDel="00201166">
                <w:rPr>
                  <w:rFonts w:ascii="Calibri" w:eastAsia="Times New Roman" w:hAnsi="Calibri" w:cs="Calibri"/>
                  <w:color w:val="000000"/>
                  <w:sz w:val="20"/>
                  <w:szCs w:val="20"/>
                  <w:lang w:eastAsia="fr-FR"/>
                </w:rPr>
                <w:delText>7,7</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3C780912" w14:textId="436F69FB" w:rsidR="00227F58" w:rsidRPr="00343F01" w:rsidDel="00201166" w:rsidRDefault="00CB457E" w:rsidP="00D62BC5">
            <w:pPr>
              <w:spacing w:before="0" w:after="160"/>
              <w:jc w:val="left"/>
              <w:rPr>
                <w:del w:id="13154" w:author="Houyem Rais" w:date="2024-02-22T14:46:00Z"/>
                <w:rFonts w:ascii="Calibri" w:eastAsia="Times New Roman" w:hAnsi="Calibri" w:cs="Calibri"/>
                <w:color w:val="000000"/>
                <w:sz w:val="20"/>
                <w:szCs w:val="20"/>
                <w:lang w:eastAsia="fr-FR"/>
              </w:rPr>
              <w:pPrChange w:id="13155" w:author="Houyem Rais" w:date="2024-02-22T14:49:00Z">
                <w:pPr>
                  <w:spacing w:before="0" w:after="0" w:line="240" w:lineRule="auto"/>
                  <w:jc w:val="center"/>
                </w:pPr>
              </w:pPrChange>
            </w:pPr>
            <w:del w:id="13156"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22 960 </w:delText>
              </w:r>
            </w:del>
          </w:p>
        </w:tc>
        <w:tc>
          <w:tcPr>
            <w:tcW w:w="1040" w:type="dxa"/>
            <w:tcBorders>
              <w:top w:val="nil"/>
              <w:left w:val="nil"/>
              <w:bottom w:val="single" w:sz="4" w:space="0" w:color="auto"/>
              <w:right w:val="single" w:sz="4" w:space="0" w:color="auto"/>
            </w:tcBorders>
            <w:shd w:val="clear" w:color="auto" w:fill="auto"/>
            <w:vAlign w:val="center"/>
            <w:hideMark/>
          </w:tcPr>
          <w:p w14:paraId="6400BB6C" w14:textId="16EDBDF1" w:rsidR="00227F58" w:rsidRPr="00343F01" w:rsidDel="00201166" w:rsidRDefault="00CB457E" w:rsidP="00D62BC5">
            <w:pPr>
              <w:spacing w:before="0" w:after="160"/>
              <w:jc w:val="left"/>
              <w:rPr>
                <w:del w:id="13157" w:author="Houyem Rais" w:date="2024-02-22T14:46:00Z"/>
                <w:rFonts w:ascii="Calibri" w:eastAsia="Times New Roman" w:hAnsi="Calibri" w:cs="Calibri"/>
                <w:color w:val="000000"/>
                <w:sz w:val="20"/>
                <w:szCs w:val="20"/>
                <w:lang w:eastAsia="fr-FR"/>
              </w:rPr>
              <w:pPrChange w:id="13158" w:author="Houyem Rais" w:date="2024-02-22T14:49:00Z">
                <w:pPr>
                  <w:spacing w:before="0" w:after="0" w:line="240" w:lineRule="auto"/>
                  <w:jc w:val="center"/>
                </w:pPr>
              </w:pPrChange>
            </w:pPr>
            <w:del w:id="13159"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3 513 </w:delText>
              </w:r>
            </w:del>
          </w:p>
        </w:tc>
        <w:tc>
          <w:tcPr>
            <w:tcW w:w="1260" w:type="dxa"/>
            <w:tcBorders>
              <w:top w:val="nil"/>
              <w:left w:val="nil"/>
              <w:bottom w:val="single" w:sz="4" w:space="0" w:color="auto"/>
              <w:right w:val="single" w:sz="4" w:space="0" w:color="auto"/>
            </w:tcBorders>
            <w:shd w:val="clear" w:color="auto" w:fill="auto"/>
            <w:vAlign w:val="center"/>
            <w:hideMark/>
          </w:tcPr>
          <w:p w14:paraId="0B230DCE" w14:textId="3D10BE6E" w:rsidR="00227F58" w:rsidRPr="00343F01" w:rsidDel="00201166" w:rsidRDefault="00CB457E" w:rsidP="00D62BC5">
            <w:pPr>
              <w:spacing w:before="0" w:after="160"/>
              <w:jc w:val="left"/>
              <w:rPr>
                <w:del w:id="13160" w:author="Houyem Rais" w:date="2024-02-22T14:46:00Z"/>
                <w:rFonts w:ascii="Calibri" w:eastAsia="Times New Roman" w:hAnsi="Calibri" w:cs="Calibri"/>
                <w:color w:val="000000"/>
                <w:sz w:val="20"/>
                <w:szCs w:val="20"/>
                <w:lang w:eastAsia="fr-FR"/>
              </w:rPr>
              <w:pPrChange w:id="13161" w:author="Houyem Rais" w:date="2024-02-22T14:49:00Z">
                <w:pPr>
                  <w:spacing w:before="0" w:after="0" w:line="240" w:lineRule="auto"/>
                  <w:jc w:val="center"/>
                </w:pPr>
              </w:pPrChange>
            </w:pPr>
            <w:del w:id="13162"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26 473 </w:delText>
              </w:r>
            </w:del>
          </w:p>
        </w:tc>
      </w:tr>
      <w:tr w:rsidR="00227F58" w:rsidRPr="00343F01" w:rsidDel="00201166" w14:paraId="18E4B18F" w14:textId="73FD44F3" w:rsidTr="00406EF1">
        <w:trPr>
          <w:trHeight w:val="290"/>
          <w:del w:id="13163"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46604F16" w14:textId="40E9CB53" w:rsidR="00227F58" w:rsidRPr="00F65825" w:rsidDel="00201166" w:rsidRDefault="00227F58" w:rsidP="00D62BC5">
            <w:pPr>
              <w:spacing w:before="0" w:after="160"/>
              <w:jc w:val="left"/>
              <w:rPr>
                <w:del w:id="13164" w:author="Houyem Rais" w:date="2024-02-22T14:46:00Z"/>
                <w:rFonts w:ascii="Calibri" w:eastAsia="Times New Roman" w:hAnsi="Calibri" w:cs="Calibri"/>
                <w:color w:val="000000"/>
                <w:sz w:val="20"/>
                <w:szCs w:val="20"/>
                <w:lang w:val="en-GB" w:eastAsia="fr-FR"/>
              </w:rPr>
              <w:pPrChange w:id="13165" w:author="Houyem Rais" w:date="2024-02-22T14:49:00Z">
                <w:pPr>
                  <w:spacing w:before="0" w:after="0" w:line="240" w:lineRule="auto"/>
                  <w:jc w:val="left"/>
                </w:pPr>
              </w:pPrChange>
            </w:pPr>
            <w:del w:id="13166" w:author="Houyem Rais" w:date="2024-02-22T14:46:00Z">
              <w:r w:rsidRPr="00F65825" w:rsidDel="00201166">
                <w:rPr>
                  <w:rFonts w:ascii="Calibri" w:eastAsia="Times New Roman" w:hAnsi="Calibri" w:cs="Calibri"/>
                  <w:color w:val="000000"/>
                  <w:sz w:val="20"/>
                  <w:szCs w:val="20"/>
                  <w:lang w:val="en-GB" w:eastAsia="fr-FR"/>
                </w:rPr>
                <w:delText>Ech Age Mowo - Ech Agbara</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77C6C6C5" w14:textId="3C6E2106" w:rsidR="00227F58" w:rsidRPr="00343F01" w:rsidDel="00201166" w:rsidRDefault="00227F58" w:rsidP="00D62BC5">
            <w:pPr>
              <w:spacing w:before="0" w:after="160"/>
              <w:jc w:val="left"/>
              <w:rPr>
                <w:del w:id="13167" w:author="Houyem Rais" w:date="2024-02-22T14:46:00Z"/>
                <w:rFonts w:ascii="Calibri" w:eastAsia="Times New Roman" w:hAnsi="Calibri" w:cs="Calibri"/>
                <w:color w:val="000000"/>
                <w:sz w:val="20"/>
                <w:szCs w:val="20"/>
                <w:lang w:eastAsia="fr-FR"/>
              </w:rPr>
              <w:pPrChange w:id="13168" w:author="Houyem Rais" w:date="2024-02-22T14:49:00Z">
                <w:pPr>
                  <w:spacing w:before="0" w:after="0" w:line="240" w:lineRule="auto"/>
                  <w:jc w:val="center"/>
                </w:pPr>
              </w:pPrChange>
            </w:pPr>
            <w:del w:id="13169" w:author="Houyem Rais" w:date="2024-02-22T14:46:00Z">
              <w:r w:rsidRPr="00343F01" w:rsidDel="00201166">
                <w:rPr>
                  <w:rFonts w:ascii="Calibri" w:eastAsia="Times New Roman" w:hAnsi="Calibri" w:cs="Calibri"/>
                  <w:color w:val="000000"/>
                  <w:sz w:val="20"/>
                  <w:szCs w:val="20"/>
                  <w:lang w:eastAsia="fr-FR"/>
                </w:rPr>
                <w:delText>16,4</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1FC47438" w14:textId="085DE488" w:rsidR="00227F58" w:rsidRPr="00343F01" w:rsidDel="00201166" w:rsidRDefault="00CB457E" w:rsidP="00D62BC5">
            <w:pPr>
              <w:spacing w:before="0" w:after="160"/>
              <w:jc w:val="left"/>
              <w:rPr>
                <w:del w:id="13170" w:author="Houyem Rais" w:date="2024-02-22T14:46:00Z"/>
                <w:rFonts w:ascii="Calibri" w:eastAsia="Times New Roman" w:hAnsi="Calibri" w:cs="Calibri"/>
                <w:color w:val="000000"/>
                <w:sz w:val="20"/>
                <w:szCs w:val="20"/>
                <w:lang w:eastAsia="fr-FR"/>
              </w:rPr>
              <w:pPrChange w:id="13171" w:author="Houyem Rais" w:date="2024-02-22T14:49:00Z">
                <w:pPr>
                  <w:spacing w:before="0" w:after="0" w:line="240" w:lineRule="auto"/>
                  <w:jc w:val="center"/>
                </w:pPr>
              </w:pPrChange>
            </w:pPr>
            <w:del w:id="13172"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22 514 </w:delText>
              </w:r>
            </w:del>
          </w:p>
        </w:tc>
        <w:tc>
          <w:tcPr>
            <w:tcW w:w="1040" w:type="dxa"/>
            <w:tcBorders>
              <w:top w:val="nil"/>
              <w:left w:val="nil"/>
              <w:bottom w:val="single" w:sz="4" w:space="0" w:color="auto"/>
              <w:right w:val="single" w:sz="4" w:space="0" w:color="auto"/>
            </w:tcBorders>
            <w:shd w:val="clear" w:color="auto" w:fill="auto"/>
            <w:vAlign w:val="center"/>
            <w:hideMark/>
          </w:tcPr>
          <w:p w14:paraId="4EAB5D89" w14:textId="7262E7EF" w:rsidR="00227F58" w:rsidRPr="00343F01" w:rsidDel="00201166" w:rsidRDefault="00CB457E" w:rsidP="00D62BC5">
            <w:pPr>
              <w:spacing w:before="0" w:after="160"/>
              <w:jc w:val="left"/>
              <w:rPr>
                <w:del w:id="13173" w:author="Houyem Rais" w:date="2024-02-22T14:46:00Z"/>
                <w:rFonts w:ascii="Calibri" w:eastAsia="Times New Roman" w:hAnsi="Calibri" w:cs="Calibri"/>
                <w:color w:val="000000"/>
                <w:sz w:val="20"/>
                <w:szCs w:val="20"/>
                <w:lang w:eastAsia="fr-FR"/>
              </w:rPr>
              <w:pPrChange w:id="13174" w:author="Houyem Rais" w:date="2024-02-22T14:49:00Z">
                <w:pPr>
                  <w:spacing w:before="0" w:after="0" w:line="240" w:lineRule="auto"/>
                  <w:jc w:val="center"/>
                </w:pPr>
              </w:pPrChange>
            </w:pPr>
            <w:del w:id="13175"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3 575 </w:delText>
              </w:r>
            </w:del>
          </w:p>
        </w:tc>
        <w:tc>
          <w:tcPr>
            <w:tcW w:w="1260" w:type="dxa"/>
            <w:tcBorders>
              <w:top w:val="nil"/>
              <w:left w:val="nil"/>
              <w:bottom w:val="single" w:sz="4" w:space="0" w:color="auto"/>
              <w:right w:val="single" w:sz="4" w:space="0" w:color="auto"/>
            </w:tcBorders>
            <w:shd w:val="clear" w:color="auto" w:fill="auto"/>
            <w:vAlign w:val="center"/>
            <w:hideMark/>
          </w:tcPr>
          <w:p w14:paraId="1F303EC4" w14:textId="52111270" w:rsidR="00227F58" w:rsidRPr="00343F01" w:rsidDel="00201166" w:rsidRDefault="00CB457E" w:rsidP="00D62BC5">
            <w:pPr>
              <w:spacing w:before="0" w:after="160"/>
              <w:jc w:val="left"/>
              <w:rPr>
                <w:del w:id="13176" w:author="Houyem Rais" w:date="2024-02-22T14:46:00Z"/>
                <w:rFonts w:ascii="Calibri" w:eastAsia="Times New Roman" w:hAnsi="Calibri" w:cs="Calibri"/>
                <w:color w:val="000000"/>
                <w:sz w:val="20"/>
                <w:szCs w:val="20"/>
                <w:lang w:eastAsia="fr-FR"/>
              </w:rPr>
              <w:pPrChange w:id="13177" w:author="Houyem Rais" w:date="2024-02-22T14:49:00Z">
                <w:pPr>
                  <w:spacing w:before="0" w:after="0" w:line="240" w:lineRule="auto"/>
                  <w:jc w:val="center"/>
                </w:pPr>
              </w:pPrChange>
            </w:pPr>
            <w:del w:id="13178"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26 089 </w:delText>
              </w:r>
            </w:del>
          </w:p>
        </w:tc>
      </w:tr>
      <w:tr w:rsidR="00227F58" w:rsidRPr="00343F01" w:rsidDel="00201166" w14:paraId="6F828484" w14:textId="21CDF744" w:rsidTr="00406EF1">
        <w:trPr>
          <w:trHeight w:val="290"/>
          <w:del w:id="13179"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187C71F3" w14:textId="1F5BB457" w:rsidR="00227F58" w:rsidRPr="00343F01" w:rsidDel="00201166" w:rsidRDefault="00227F58" w:rsidP="00D62BC5">
            <w:pPr>
              <w:spacing w:before="0" w:after="160"/>
              <w:jc w:val="left"/>
              <w:rPr>
                <w:del w:id="13180" w:author="Houyem Rais" w:date="2024-02-22T14:46:00Z"/>
                <w:rFonts w:ascii="Calibri" w:eastAsia="Times New Roman" w:hAnsi="Calibri" w:cs="Calibri"/>
                <w:color w:val="000000"/>
                <w:sz w:val="20"/>
                <w:szCs w:val="20"/>
                <w:lang w:eastAsia="fr-FR"/>
              </w:rPr>
              <w:pPrChange w:id="13181" w:author="Houyem Rais" w:date="2024-02-22T14:49:00Z">
                <w:pPr>
                  <w:spacing w:before="0" w:after="0" w:line="240" w:lineRule="auto"/>
                  <w:jc w:val="left"/>
                </w:pPr>
              </w:pPrChange>
            </w:pPr>
            <w:del w:id="13182" w:author="Houyem Rais" w:date="2024-02-22T14:46:00Z">
              <w:r w:rsidRPr="00343F01" w:rsidDel="00201166">
                <w:rPr>
                  <w:rFonts w:ascii="Calibri" w:eastAsia="Times New Roman" w:hAnsi="Calibri" w:cs="Calibri"/>
                  <w:color w:val="000000"/>
                  <w:sz w:val="20"/>
                  <w:szCs w:val="20"/>
                  <w:lang w:eastAsia="fr-FR"/>
                </w:rPr>
                <w:delText>Ech Agbara - Ech Okokomaiko</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792C3730" w14:textId="686C857C" w:rsidR="00227F58" w:rsidRPr="00343F01" w:rsidDel="00201166" w:rsidRDefault="00227F58" w:rsidP="00D62BC5">
            <w:pPr>
              <w:spacing w:before="0" w:after="160"/>
              <w:jc w:val="left"/>
              <w:rPr>
                <w:del w:id="13183" w:author="Houyem Rais" w:date="2024-02-22T14:46:00Z"/>
                <w:rFonts w:ascii="Calibri" w:eastAsia="Times New Roman" w:hAnsi="Calibri" w:cs="Calibri"/>
                <w:color w:val="000000"/>
                <w:sz w:val="20"/>
                <w:szCs w:val="20"/>
                <w:lang w:eastAsia="fr-FR"/>
              </w:rPr>
              <w:pPrChange w:id="13184" w:author="Houyem Rais" w:date="2024-02-22T14:49:00Z">
                <w:pPr>
                  <w:spacing w:before="0" w:after="0" w:line="240" w:lineRule="auto"/>
                  <w:jc w:val="center"/>
                </w:pPr>
              </w:pPrChange>
            </w:pPr>
            <w:del w:id="13185" w:author="Houyem Rais" w:date="2024-02-22T14:46:00Z">
              <w:r w:rsidRPr="00343F01" w:rsidDel="00201166">
                <w:rPr>
                  <w:rFonts w:ascii="Calibri" w:eastAsia="Times New Roman" w:hAnsi="Calibri" w:cs="Calibri"/>
                  <w:color w:val="000000"/>
                  <w:sz w:val="20"/>
                  <w:szCs w:val="20"/>
                  <w:lang w:eastAsia="fr-FR"/>
                </w:rPr>
                <w:delText>14,7</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304E2A51" w14:textId="58114F6B" w:rsidR="00227F58" w:rsidRPr="00343F01" w:rsidDel="00201166" w:rsidRDefault="00CB457E" w:rsidP="00D62BC5">
            <w:pPr>
              <w:spacing w:before="0" w:after="160"/>
              <w:jc w:val="left"/>
              <w:rPr>
                <w:del w:id="13186" w:author="Houyem Rais" w:date="2024-02-22T14:46:00Z"/>
                <w:rFonts w:ascii="Calibri" w:eastAsia="Times New Roman" w:hAnsi="Calibri" w:cs="Calibri"/>
                <w:color w:val="000000"/>
                <w:sz w:val="20"/>
                <w:szCs w:val="20"/>
                <w:lang w:eastAsia="fr-FR"/>
              </w:rPr>
              <w:pPrChange w:id="13187" w:author="Houyem Rais" w:date="2024-02-22T14:49:00Z">
                <w:pPr>
                  <w:spacing w:before="0" w:after="0" w:line="240" w:lineRule="auto"/>
                  <w:jc w:val="center"/>
                </w:pPr>
              </w:pPrChange>
            </w:pPr>
            <w:del w:id="13188"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30 302 </w:delText>
              </w:r>
            </w:del>
          </w:p>
        </w:tc>
        <w:tc>
          <w:tcPr>
            <w:tcW w:w="1040" w:type="dxa"/>
            <w:tcBorders>
              <w:top w:val="nil"/>
              <w:left w:val="nil"/>
              <w:bottom w:val="single" w:sz="4" w:space="0" w:color="auto"/>
              <w:right w:val="single" w:sz="4" w:space="0" w:color="auto"/>
            </w:tcBorders>
            <w:shd w:val="clear" w:color="auto" w:fill="auto"/>
            <w:vAlign w:val="center"/>
            <w:hideMark/>
          </w:tcPr>
          <w:p w14:paraId="41BA4542" w14:textId="2AE34F2F" w:rsidR="00227F58" w:rsidRPr="00343F01" w:rsidDel="00201166" w:rsidRDefault="00CB457E" w:rsidP="00D62BC5">
            <w:pPr>
              <w:spacing w:before="0" w:after="160"/>
              <w:jc w:val="left"/>
              <w:rPr>
                <w:del w:id="13189" w:author="Houyem Rais" w:date="2024-02-22T14:46:00Z"/>
                <w:rFonts w:ascii="Calibri" w:eastAsia="Times New Roman" w:hAnsi="Calibri" w:cs="Calibri"/>
                <w:color w:val="000000"/>
                <w:sz w:val="20"/>
                <w:szCs w:val="20"/>
                <w:lang w:eastAsia="fr-FR"/>
              </w:rPr>
              <w:pPrChange w:id="13190" w:author="Houyem Rais" w:date="2024-02-22T14:49:00Z">
                <w:pPr>
                  <w:spacing w:before="0" w:after="0" w:line="240" w:lineRule="auto"/>
                  <w:jc w:val="center"/>
                </w:pPr>
              </w:pPrChange>
            </w:pPr>
            <w:del w:id="13191"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4 468 </w:delText>
              </w:r>
            </w:del>
          </w:p>
        </w:tc>
        <w:tc>
          <w:tcPr>
            <w:tcW w:w="1260" w:type="dxa"/>
            <w:tcBorders>
              <w:top w:val="nil"/>
              <w:left w:val="nil"/>
              <w:bottom w:val="single" w:sz="4" w:space="0" w:color="auto"/>
              <w:right w:val="single" w:sz="4" w:space="0" w:color="auto"/>
            </w:tcBorders>
            <w:shd w:val="clear" w:color="auto" w:fill="auto"/>
            <w:vAlign w:val="center"/>
            <w:hideMark/>
          </w:tcPr>
          <w:p w14:paraId="21FFDB08" w14:textId="2A83EAA8" w:rsidR="00227F58" w:rsidRPr="00343F01" w:rsidDel="00201166" w:rsidRDefault="00CB457E" w:rsidP="00D62BC5">
            <w:pPr>
              <w:spacing w:before="0" w:after="160"/>
              <w:jc w:val="left"/>
              <w:rPr>
                <w:del w:id="13192" w:author="Houyem Rais" w:date="2024-02-22T14:46:00Z"/>
                <w:rFonts w:ascii="Calibri" w:eastAsia="Times New Roman" w:hAnsi="Calibri" w:cs="Calibri"/>
                <w:color w:val="000000"/>
                <w:sz w:val="20"/>
                <w:szCs w:val="20"/>
                <w:lang w:eastAsia="fr-FR"/>
              </w:rPr>
              <w:pPrChange w:id="13193" w:author="Houyem Rais" w:date="2024-02-22T14:49:00Z">
                <w:pPr>
                  <w:spacing w:before="0" w:after="0" w:line="240" w:lineRule="auto"/>
                  <w:jc w:val="center"/>
                </w:pPr>
              </w:pPrChange>
            </w:pPr>
            <w:del w:id="13194"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34 770 </w:delText>
              </w:r>
            </w:del>
          </w:p>
        </w:tc>
      </w:tr>
      <w:tr w:rsidR="00227F58" w:rsidRPr="00343F01" w:rsidDel="00201166" w14:paraId="44860E4B" w14:textId="5461EFD4" w:rsidTr="00406EF1">
        <w:trPr>
          <w:trHeight w:val="290"/>
          <w:del w:id="13195" w:author="Houyem Rais" w:date="2024-02-22T14:46:00Z"/>
        </w:trPr>
        <w:tc>
          <w:tcPr>
            <w:tcW w:w="4700" w:type="dxa"/>
            <w:tcBorders>
              <w:top w:val="nil"/>
              <w:left w:val="single" w:sz="4" w:space="0" w:color="auto"/>
              <w:bottom w:val="single" w:sz="4" w:space="0" w:color="auto"/>
              <w:right w:val="single" w:sz="4" w:space="0" w:color="auto"/>
            </w:tcBorders>
            <w:shd w:val="clear" w:color="000000" w:fill="8DF38F"/>
            <w:vAlign w:val="center"/>
            <w:hideMark/>
          </w:tcPr>
          <w:p w14:paraId="7D22A825" w14:textId="3BE3F2A9" w:rsidR="00227F58" w:rsidRPr="00343F01" w:rsidDel="00201166" w:rsidRDefault="00227F58" w:rsidP="00D62BC5">
            <w:pPr>
              <w:spacing w:before="0" w:after="160"/>
              <w:jc w:val="left"/>
              <w:rPr>
                <w:del w:id="13196" w:author="Houyem Rais" w:date="2024-02-22T14:46:00Z"/>
                <w:rFonts w:ascii="Calibri" w:eastAsia="Times New Roman" w:hAnsi="Calibri" w:cs="Calibri"/>
                <w:b/>
                <w:bCs/>
                <w:color w:val="000000"/>
                <w:sz w:val="20"/>
                <w:szCs w:val="20"/>
                <w:lang w:eastAsia="fr-FR"/>
              </w:rPr>
              <w:pPrChange w:id="13197" w:author="Houyem Rais" w:date="2024-02-22T14:49:00Z">
                <w:pPr>
                  <w:spacing w:before="0" w:after="0" w:line="240" w:lineRule="auto"/>
                  <w:jc w:val="left"/>
                </w:pPr>
              </w:pPrChange>
            </w:pPr>
            <w:del w:id="13198" w:author="Houyem Rais" w:date="2024-02-22T14:46:00Z">
              <w:r w:rsidRPr="00343F01" w:rsidDel="00201166">
                <w:rPr>
                  <w:rFonts w:ascii="Calibri" w:eastAsia="Times New Roman" w:hAnsi="Calibri" w:cs="Calibri"/>
                  <w:b/>
                  <w:bCs/>
                  <w:color w:val="000000"/>
                  <w:sz w:val="20"/>
                  <w:szCs w:val="20"/>
                  <w:lang w:eastAsia="fr-FR"/>
                </w:rPr>
                <w:delText>Lot contractuel F</w:delText>
              </w:r>
            </w:del>
          </w:p>
        </w:tc>
        <w:tc>
          <w:tcPr>
            <w:tcW w:w="1020" w:type="dxa"/>
            <w:tcBorders>
              <w:top w:val="single" w:sz="4" w:space="0" w:color="auto"/>
              <w:left w:val="nil"/>
              <w:bottom w:val="single" w:sz="4" w:space="0" w:color="auto"/>
              <w:right w:val="single" w:sz="4" w:space="0" w:color="auto"/>
            </w:tcBorders>
            <w:shd w:val="clear" w:color="000000" w:fill="8DF38F"/>
            <w:vAlign w:val="center"/>
            <w:hideMark/>
          </w:tcPr>
          <w:p w14:paraId="35999EBC" w14:textId="7CDB51C8" w:rsidR="00227F58" w:rsidRPr="00343F01" w:rsidDel="00201166" w:rsidRDefault="00227F58" w:rsidP="00D62BC5">
            <w:pPr>
              <w:spacing w:before="0" w:after="160"/>
              <w:jc w:val="left"/>
              <w:rPr>
                <w:del w:id="13199" w:author="Houyem Rais" w:date="2024-02-22T14:46:00Z"/>
                <w:rFonts w:ascii="Calibri" w:eastAsia="Times New Roman" w:hAnsi="Calibri" w:cs="Calibri"/>
                <w:b/>
                <w:bCs/>
                <w:color w:val="000000"/>
                <w:sz w:val="20"/>
                <w:szCs w:val="20"/>
                <w:lang w:eastAsia="fr-FR"/>
              </w:rPr>
              <w:pPrChange w:id="13200" w:author="Houyem Rais" w:date="2024-02-22T14:49:00Z">
                <w:pPr>
                  <w:spacing w:before="0" w:after="0" w:line="240" w:lineRule="auto"/>
                  <w:jc w:val="center"/>
                </w:pPr>
              </w:pPrChange>
            </w:pPr>
            <w:del w:id="13201" w:author="Houyem Rais" w:date="2024-02-22T14:46:00Z">
              <w:r w:rsidRPr="00343F01" w:rsidDel="00201166">
                <w:rPr>
                  <w:rFonts w:ascii="Calibri" w:eastAsia="Times New Roman" w:hAnsi="Calibri" w:cs="Calibri"/>
                  <w:b/>
                  <w:bCs/>
                  <w:color w:val="000000"/>
                  <w:sz w:val="20"/>
                  <w:szCs w:val="20"/>
                  <w:lang w:eastAsia="fr-FR"/>
                </w:rPr>
                <w:delText xml:space="preserve">18,3 </w:delText>
              </w:r>
            </w:del>
          </w:p>
        </w:tc>
        <w:tc>
          <w:tcPr>
            <w:tcW w:w="1320" w:type="dxa"/>
            <w:tcBorders>
              <w:top w:val="nil"/>
              <w:left w:val="nil"/>
              <w:bottom w:val="single" w:sz="4" w:space="0" w:color="auto"/>
              <w:right w:val="single" w:sz="4" w:space="0" w:color="auto"/>
            </w:tcBorders>
            <w:shd w:val="clear" w:color="000000" w:fill="8DF38F"/>
            <w:vAlign w:val="center"/>
            <w:hideMark/>
          </w:tcPr>
          <w:p w14:paraId="616B5F8C" w14:textId="00F48A62" w:rsidR="00227F58" w:rsidRPr="00343F01" w:rsidDel="00201166" w:rsidRDefault="00CB457E" w:rsidP="00D62BC5">
            <w:pPr>
              <w:spacing w:before="0" w:after="160"/>
              <w:jc w:val="left"/>
              <w:rPr>
                <w:del w:id="13202" w:author="Houyem Rais" w:date="2024-02-22T14:46:00Z"/>
                <w:rFonts w:ascii="Calibri" w:eastAsia="Times New Roman" w:hAnsi="Calibri" w:cs="Calibri"/>
                <w:b/>
                <w:bCs/>
                <w:color w:val="000000"/>
                <w:sz w:val="20"/>
                <w:szCs w:val="20"/>
                <w:lang w:eastAsia="fr-FR"/>
              </w:rPr>
              <w:pPrChange w:id="13203" w:author="Houyem Rais" w:date="2024-02-22T14:49:00Z">
                <w:pPr>
                  <w:spacing w:before="0" w:after="0" w:line="240" w:lineRule="auto"/>
                  <w:jc w:val="center"/>
                </w:pPr>
              </w:pPrChange>
            </w:pPr>
            <w:del w:id="13204"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87 820 </w:delText>
              </w:r>
            </w:del>
          </w:p>
        </w:tc>
        <w:tc>
          <w:tcPr>
            <w:tcW w:w="1040" w:type="dxa"/>
            <w:tcBorders>
              <w:top w:val="nil"/>
              <w:left w:val="nil"/>
              <w:bottom w:val="single" w:sz="4" w:space="0" w:color="auto"/>
              <w:right w:val="single" w:sz="4" w:space="0" w:color="auto"/>
            </w:tcBorders>
            <w:shd w:val="clear" w:color="000000" w:fill="8DF38F"/>
            <w:vAlign w:val="center"/>
            <w:hideMark/>
          </w:tcPr>
          <w:p w14:paraId="6F3D621C" w14:textId="1A96238A" w:rsidR="00227F58" w:rsidRPr="00343F01" w:rsidDel="00201166" w:rsidRDefault="00CB457E" w:rsidP="00D62BC5">
            <w:pPr>
              <w:spacing w:before="0" w:after="160"/>
              <w:jc w:val="left"/>
              <w:rPr>
                <w:del w:id="13205" w:author="Houyem Rais" w:date="2024-02-22T14:46:00Z"/>
                <w:rFonts w:ascii="Calibri" w:eastAsia="Times New Roman" w:hAnsi="Calibri" w:cs="Calibri"/>
                <w:b/>
                <w:bCs/>
                <w:color w:val="000000"/>
                <w:sz w:val="20"/>
                <w:szCs w:val="20"/>
                <w:lang w:eastAsia="fr-FR"/>
              </w:rPr>
              <w:pPrChange w:id="13206" w:author="Houyem Rais" w:date="2024-02-22T14:49:00Z">
                <w:pPr>
                  <w:spacing w:before="0" w:after="0" w:line="240" w:lineRule="auto"/>
                  <w:jc w:val="center"/>
                </w:pPr>
              </w:pPrChange>
            </w:pPr>
            <w:del w:id="13207"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14 226 </w:delText>
              </w:r>
            </w:del>
          </w:p>
        </w:tc>
        <w:tc>
          <w:tcPr>
            <w:tcW w:w="1260" w:type="dxa"/>
            <w:tcBorders>
              <w:top w:val="nil"/>
              <w:left w:val="nil"/>
              <w:bottom w:val="single" w:sz="4" w:space="0" w:color="auto"/>
              <w:right w:val="single" w:sz="4" w:space="0" w:color="auto"/>
            </w:tcBorders>
            <w:shd w:val="clear" w:color="000000" w:fill="8DF38F"/>
            <w:vAlign w:val="center"/>
            <w:hideMark/>
          </w:tcPr>
          <w:p w14:paraId="20E9CDBA" w14:textId="4A55B086" w:rsidR="00227F58" w:rsidRPr="00343F01" w:rsidDel="00201166" w:rsidRDefault="00CB457E" w:rsidP="00D62BC5">
            <w:pPr>
              <w:spacing w:before="0" w:after="160"/>
              <w:jc w:val="left"/>
              <w:rPr>
                <w:del w:id="13208" w:author="Houyem Rais" w:date="2024-02-22T14:46:00Z"/>
                <w:rFonts w:ascii="Calibri" w:eastAsia="Times New Roman" w:hAnsi="Calibri" w:cs="Calibri"/>
                <w:b/>
                <w:bCs/>
                <w:color w:val="000000"/>
                <w:sz w:val="20"/>
                <w:szCs w:val="20"/>
                <w:lang w:eastAsia="fr-FR"/>
              </w:rPr>
              <w:pPrChange w:id="13209" w:author="Houyem Rais" w:date="2024-02-22T14:49:00Z">
                <w:pPr>
                  <w:spacing w:before="0" w:after="0" w:line="240" w:lineRule="auto"/>
                  <w:jc w:val="center"/>
                </w:pPr>
              </w:pPrChange>
            </w:pPr>
            <w:del w:id="13210" w:author="Houyem Rais" w:date="2024-02-22T14:46:00Z">
              <w:r w:rsidDel="00201166">
                <w:rPr>
                  <w:rFonts w:ascii="Calibri" w:eastAsia="Times New Roman" w:hAnsi="Calibri" w:cs="Calibri"/>
                  <w:b/>
                  <w:bCs/>
                  <w:color w:val="000000"/>
                  <w:sz w:val="20"/>
                  <w:szCs w:val="20"/>
                  <w:lang w:eastAsia="fr-FR"/>
                </w:rPr>
                <w:delText xml:space="preserve"> </w:delText>
              </w:r>
              <w:r w:rsidR="00227F58" w:rsidRPr="00343F01" w:rsidDel="00201166">
                <w:rPr>
                  <w:rFonts w:ascii="Calibri" w:eastAsia="Times New Roman" w:hAnsi="Calibri" w:cs="Calibri"/>
                  <w:b/>
                  <w:bCs/>
                  <w:color w:val="000000"/>
                  <w:sz w:val="20"/>
                  <w:szCs w:val="20"/>
                  <w:lang w:eastAsia="fr-FR"/>
                </w:rPr>
                <w:delText xml:space="preserve"> 102 046 </w:delText>
              </w:r>
            </w:del>
          </w:p>
        </w:tc>
      </w:tr>
      <w:tr w:rsidR="00227F58" w:rsidRPr="00343F01" w:rsidDel="00201166" w14:paraId="055E7A0E" w14:textId="79B76275" w:rsidTr="00406EF1">
        <w:trPr>
          <w:trHeight w:val="780"/>
          <w:del w:id="13211"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65DF3626" w14:textId="6B04D297" w:rsidR="00227F58" w:rsidRPr="00343F01" w:rsidDel="00201166" w:rsidRDefault="00227F58" w:rsidP="00D62BC5">
            <w:pPr>
              <w:spacing w:before="0" w:after="160"/>
              <w:jc w:val="left"/>
              <w:rPr>
                <w:del w:id="13212" w:author="Houyem Rais" w:date="2024-02-22T14:46:00Z"/>
                <w:rFonts w:ascii="Calibri" w:eastAsia="Times New Roman" w:hAnsi="Calibri" w:cs="Calibri"/>
                <w:color w:val="000000"/>
                <w:sz w:val="20"/>
                <w:szCs w:val="20"/>
                <w:lang w:eastAsia="fr-FR"/>
              </w:rPr>
              <w:pPrChange w:id="13213" w:author="Houyem Rais" w:date="2024-02-22T14:49:00Z">
                <w:pPr>
                  <w:spacing w:before="0" w:after="0" w:line="240" w:lineRule="auto"/>
                  <w:jc w:val="left"/>
                </w:pPr>
              </w:pPrChange>
            </w:pPr>
            <w:del w:id="13214" w:author="Houyem Rais" w:date="2024-02-22T14:46:00Z">
              <w:r w:rsidRPr="00F65825" w:rsidDel="00201166">
                <w:rPr>
                  <w:rFonts w:ascii="Calibri" w:eastAsia="Times New Roman" w:hAnsi="Calibri" w:cs="Calibri"/>
                  <w:color w:val="000000"/>
                  <w:sz w:val="20"/>
                  <w:szCs w:val="20"/>
                  <w:lang w:val="en-GB" w:eastAsia="fr-FR"/>
                </w:rPr>
                <w:delText xml:space="preserve">Ech. Okokomaiko - Ech. Lagos Trade Fair Complex/Ech. Lagos Trade Fair Complex - 2nd Avenue/2nd Avenue - Ech. </w:delText>
              </w:r>
              <w:r w:rsidRPr="00343F01" w:rsidDel="00201166">
                <w:rPr>
                  <w:rFonts w:ascii="Calibri" w:eastAsia="Times New Roman" w:hAnsi="Calibri" w:cs="Calibri"/>
                  <w:color w:val="000000"/>
                  <w:sz w:val="20"/>
                  <w:szCs w:val="20"/>
                  <w:lang w:eastAsia="fr-FR"/>
                </w:rPr>
                <w:delText>Mile 2</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3F2D4704" w14:textId="0346A0F5" w:rsidR="00227F58" w:rsidRPr="00343F01" w:rsidDel="00201166" w:rsidRDefault="00227F58" w:rsidP="00D62BC5">
            <w:pPr>
              <w:spacing w:before="0" w:after="160"/>
              <w:jc w:val="left"/>
              <w:rPr>
                <w:del w:id="13215" w:author="Houyem Rais" w:date="2024-02-22T14:46:00Z"/>
                <w:rFonts w:ascii="Calibri" w:eastAsia="Times New Roman" w:hAnsi="Calibri" w:cs="Calibri"/>
                <w:color w:val="000000"/>
                <w:sz w:val="20"/>
                <w:szCs w:val="20"/>
                <w:lang w:eastAsia="fr-FR"/>
              </w:rPr>
              <w:pPrChange w:id="13216" w:author="Houyem Rais" w:date="2024-02-22T14:49:00Z">
                <w:pPr>
                  <w:spacing w:before="0" w:after="0" w:line="240" w:lineRule="auto"/>
                  <w:jc w:val="center"/>
                </w:pPr>
              </w:pPrChange>
            </w:pPr>
            <w:del w:id="13217" w:author="Houyem Rais" w:date="2024-02-22T14:46:00Z">
              <w:r w:rsidRPr="00343F01" w:rsidDel="00201166">
                <w:rPr>
                  <w:rFonts w:ascii="Calibri" w:eastAsia="Times New Roman" w:hAnsi="Calibri" w:cs="Calibri"/>
                  <w:color w:val="000000"/>
                  <w:sz w:val="20"/>
                  <w:szCs w:val="20"/>
                  <w:lang w:eastAsia="fr-FR"/>
                </w:rPr>
                <w:delText>6,4</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470A3DEB" w14:textId="38D26FC1" w:rsidR="00227F58" w:rsidRPr="00343F01" w:rsidDel="00201166" w:rsidRDefault="00CB457E" w:rsidP="00D62BC5">
            <w:pPr>
              <w:spacing w:before="0" w:after="160"/>
              <w:jc w:val="left"/>
              <w:rPr>
                <w:del w:id="13218" w:author="Houyem Rais" w:date="2024-02-22T14:46:00Z"/>
                <w:rFonts w:ascii="Calibri" w:eastAsia="Times New Roman" w:hAnsi="Calibri" w:cs="Calibri"/>
                <w:color w:val="000000"/>
                <w:sz w:val="20"/>
                <w:szCs w:val="20"/>
                <w:lang w:eastAsia="fr-FR"/>
              </w:rPr>
              <w:pPrChange w:id="13219" w:author="Houyem Rais" w:date="2024-02-22T14:49:00Z">
                <w:pPr>
                  <w:spacing w:before="0" w:after="0" w:line="240" w:lineRule="auto"/>
                  <w:jc w:val="center"/>
                </w:pPr>
              </w:pPrChange>
            </w:pPr>
            <w:del w:id="13220"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58 099 </w:delText>
              </w:r>
            </w:del>
          </w:p>
        </w:tc>
        <w:tc>
          <w:tcPr>
            <w:tcW w:w="1040" w:type="dxa"/>
            <w:tcBorders>
              <w:top w:val="nil"/>
              <w:left w:val="nil"/>
              <w:bottom w:val="single" w:sz="4" w:space="0" w:color="auto"/>
              <w:right w:val="single" w:sz="4" w:space="0" w:color="auto"/>
            </w:tcBorders>
            <w:shd w:val="clear" w:color="auto" w:fill="auto"/>
            <w:vAlign w:val="center"/>
            <w:hideMark/>
          </w:tcPr>
          <w:p w14:paraId="6EF63590" w14:textId="7A0FA230" w:rsidR="00227F58" w:rsidRPr="00343F01" w:rsidDel="00201166" w:rsidRDefault="00CB457E" w:rsidP="00D62BC5">
            <w:pPr>
              <w:spacing w:before="0" w:after="160"/>
              <w:jc w:val="left"/>
              <w:rPr>
                <w:del w:id="13221" w:author="Houyem Rais" w:date="2024-02-22T14:46:00Z"/>
                <w:rFonts w:ascii="Calibri" w:eastAsia="Times New Roman" w:hAnsi="Calibri" w:cs="Calibri"/>
                <w:color w:val="000000"/>
                <w:sz w:val="20"/>
                <w:szCs w:val="20"/>
                <w:lang w:eastAsia="fr-FR"/>
              </w:rPr>
              <w:pPrChange w:id="13222" w:author="Houyem Rais" w:date="2024-02-22T14:49:00Z">
                <w:pPr>
                  <w:spacing w:before="0" w:after="0" w:line="240" w:lineRule="auto"/>
                  <w:jc w:val="center"/>
                </w:pPr>
              </w:pPrChange>
            </w:pPr>
            <w:del w:id="13223"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9 620 </w:delText>
              </w:r>
            </w:del>
          </w:p>
        </w:tc>
        <w:tc>
          <w:tcPr>
            <w:tcW w:w="1260" w:type="dxa"/>
            <w:tcBorders>
              <w:top w:val="nil"/>
              <w:left w:val="nil"/>
              <w:bottom w:val="single" w:sz="4" w:space="0" w:color="auto"/>
              <w:right w:val="single" w:sz="4" w:space="0" w:color="auto"/>
            </w:tcBorders>
            <w:shd w:val="clear" w:color="auto" w:fill="auto"/>
            <w:vAlign w:val="center"/>
            <w:hideMark/>
          </w:tcPr>
          <w:p w14:paraId="7671C34E" w14:textId="4681B988" w:rsidR="00227F58" w:rsidRPr="00343F01" w:rsidDel="00201166" w:rsidRDefault="00CB457E" w:rsidP="00D62BC5">
            <w:pPr>
              <w:spacing w:before="0" w:after="160"/>
              <w:jc w:val="left"/>
              <w:rPr>
                <w:del w:id="13224" w:author="Houyem Rais" w:date="2024-02-22T14:46:00Z"/>
                <w:rFonts w:ascii="Calibri" w:eastAsia="Times New Roman" w:hAnsi="Calibri" w:cs="Calibri"/>
                <w:color w:val="000000"/>
                <w:sz w:val="20"/>
                <w:szCs w:val="20"/>
                <w:lang w:eastAsia="fr-FR"/>
              </w:rPr>
              <w:pPrChange w:id="13225" w:author="Houyem Rais" w:date="2024-02-22T14:49:00Z">
                <w:pPr>
                  <w:spacing w:before="0" w:after="0" w:line="240" w:lineRule="auto"/>
                  <w:jc w:val="center"/>
                </w:pPr>
              </w:pPrChange>
            </w:pPr>
            <w:del w:id="13226"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67 719 </w:delText>
              </w:r>
            </w:del>
          </w:p>
        </w:tc>
      </w:tr>
      <w:tr w:rsidR="00227F58" w:rsidRPr="00343F01" w:rsidDel="00201166" w14:paraId="20AF8BD4" w14:textId="4636F58B" w:rsidTr="00406EF1">
        <w:trPr>
          <w:trHeight w:val="290"/>
          <w:del w:id="13227" w:author="Houyem Rais" w:date="2024-02-22T14:46:00Z"/>
        </w:trPr>
        <w:tc>
          <w:tcPr>
            <w:tcW w:w="4700" w:type="dxa"/>
            <w:tcBorders>
              <w:top w:val="nil"/>
              <w:left w:val="single" w:sz="4" w:space="0" w:color="auto"/>
              <w:bottom w:val="single" w:sz="4" w:space="0" w:color="auto"/>
              <w:right w:val="single" w:sz="4" w:space="0" w:color="auto"/>
            </w:tcBorders>
            <w:shd w:val="clear" w:color="auto" w:fill="auto"/>
            <w:vAlign w:val="center"/>
            <w:hideMark/>
          </w:tcPr>
          <w:p w14:paraId="147D2229" w14:textId="0C1F159C" w:rsidR="00227F58" w:rsidRPr="00F65825" w:rsidDel="00201166" w:rsidRDefault="00227F58" w:rsidP="00D62BC5">
            <w:pPr>
              <w:spacing w:before="0" w:after="160"/>
              <w:jc w:val="left"/>
              <w:rPr>
                <w:del w:id="13228" w:author="Houyem Rais" w:date="2024-02-22T14:46:00Z"/>
                <w:rFonts w:ascii="Calibri" w:eastAsia="Times New Roman" w:hAnsi="Calibri" w:cs="Calibri"/>
                <w:color w:val="000000"/>
                <w:sz w:val="20"/>
                <w:szCs w:val="20"/>
                <w:lang w:val="en-GB" w:eastAsia="fr-FR"/>
              </w:rPr>
              <w:pPrChange w:id="13229" w:author="Houyem Rais" w:date="2024-02-22T14:49:00Z">
                <w:pPr>
                  <w:spacing w:before="0" w:after="0" w:line="240" w:lineRule="auto"/>
                  <w:jc w:val="left"/>
                </w:pPr>
              </w:pPrChange>
            </w:pPr>
            <w:del w:id="13230" w:author="Houyem Rais" w:date="2024-02-22T14:46:00Z">
              <w:r w:rsidRPr="00F65825" w:rsidDel="00201166">
                <w:rPr>
                  <w:rFonts w:ascii="Calibri" w:eastAsia="Times New Roman" w:hAnsi="Calibri" w:cs="Calibri"/>
                  <w:color w:val="000000"/>
                  <w:sz w:val="20"/>
                  <w:szCs w:val="20"/>
                  <w:lang w:val="en-GB" w:eastAsia="fr-FR"/>
                </w:rPr>
                <w:delText>Ech Mile 2 - Ech Eric Moore</w:delText>
              </w:r>
            </w:del>
          </w:p>
        </w:tc>
        <w:tc>
          <w:tcPr>
            <w:tcW w:w="1020" w:type="dxa"/>
            <w:tcBorders>
              <w:top w:val="nil"/>
              <w:left w:val="single" w:sz="4" w:space="0" w:color="auto"/>
              <w:bottom w:val="single" w:sz="4" w:space="0" w:color="auto"/>
              <w:right w:val="single" w:sz="4" w:space="0" w:color="auto"/>
            </w:tcBorders>
            <w:shd w:val="clear" w:color="auto" w:fill="auto"/>
            <w:vAlign w:val="center"/>
            <w:hideMark/>
          </w:tcPr>
          <w:p w14:paraId="1F9445C7" w14:textId="75925304" w:rsidR="00227F58" w:rsidRPr="00343F01" w:rsidDel="00201166" w:rsidRDefault="00227F58" w:rsidP="00D62BC5">
            <w:pPr>
              <w:spacing w:before="0" w:after="160"/>
              <w:jc w:val="left"/>
              <w:rPr>
                <w:del w:id="13231" w:author="Houyem Rais" w:date="2024-02-22T14:46:00Z"/>
                <w:rFonts w:ascii="Calibri" w:eastAsia="Times New Roman" w:hAnsi="Calibri" w:cs="Calibri"/>
                <w:color w:val="000000"/>
                <w:sz w:val="20"/>
                <w:szCs w:val="20"/>
                <w:lang w:eastAsia="fr-FR"/>
              </w:rPr>
              <w:pPrChange w:id="13232" w:author="Houyem Rais" w:date="2024-02-22T14:49:00Z">
                <w:pPr>
                  <w:spacing w:before="0" w:after="0" w:line="240" w:lineRule="auto"/>
                  <w:jc w:val="center"/>
                </w:pPr>
              </w:pPrChange>
            </w:pPr>
            <w:del w:id="13233" w:author="Houyem Rais" w:date="2024-02-22T14:46:00Z">
              <w:r w:rsidRPr="00343F01" w:rsidDel="00201166">
                <w:rPr>
                  <w:rFonts w:ascii="Calibri" w:eastAsia="Times New Roman" w:hAnsi="Calibri" w:cs="Calibri"/>
                  <w:color w:val="000000"/>
                  <w:sz w:val="20"/>
                  <w:szCs w:val="20"/>
                  <w:lang w:eastAsia="fr-FR"/>
                </w:rPr>
                <w:delText>11,9</w:delText>
              </w:r>
            </w:del>
          </w:p>
        </w:tc>
        <w:tc>
          <w:tcPr>
            <w:tcW w:w="1320" w:type="dxa"/>
            <w:tcBorders>
              <w:top w:val="nil"/>
              <w:left w:val="single" w:sz="4" w:space="0" w:color="auto"/>
              <w:bottom w:val="single" w:sz="4" w:space="0" w:color="auto"/>
              <w:right w:val="single" w:sz="4" w:space="0" w:color="auto"/>
            </w:tcBorders>
            <w:shd w:val="clear" w:color="auto" w:fill="auto"/>
            <w:vAlign w:val="center"/>
            <w:hideMark/>
          </w:tcPr>
          <w:p w14:paraId="1645B6B1" w14:textId="45A80F89" w:rsidR="00227F58" w:rsidRPr="00343F01" w:rsidDel="00201166" w:rsidRDefault="00CB457E" w:rsidP="00D62BC5">
            <w:pPr>
              <w:spacing w:before="0" w:after="160"/>
              <w:jc w:val="left"/>
              <w:rPr>
                <w:del w:id="13234" w:author="Houyem Rais" w:date="2024-02-22T14:46:00Z"/>
                <w:rFonts w:ascii="Calibri" w:eastAsia="Times New Roman" w:hAnsi="Calibri" w:cs="Calibri"/>
                <w:color w:val="000000"/>
                <w:sz w:val="20"/>
                <w:szCs w:val="20"/>
                <w:lang w:eastAsia="fr-FR"/>
              </w:rPr>
              <w:pPrChange w:id="13235" w:author="Houyem Rais" w:date="2024-02-22T14:49:00Z">
                <w:pPr>
                  <w:spacing w:before="0" w:after="0" w:line="240" w:lineRule="auto"/>
                  <w:jc w:val="center"/>
                </w:pPr>
              </w:pPrChange>
            </w:pPr>
            <w:del w:id="13236"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29 721 </w:delText>
              </w:r>
            </w:del>
          </w:p>
        </w:tc>
        <w:tc>
          <w:tcPr>
            <w:tcW w:w="1040" w:type="dxa"/>
            <w:tcBorders>
              <w:top w:val="nil"/>
              <w:left w:val="nil"/>
              <w:bottom w:val="single" w:sz="4" w:space="0" w:color="auto"/>
              <w:right w:val="single" w:sz="4" w:space="0" w:color="auto"/>
            </w:tcBorders>
            <w:shd w:val="clear" w:color="auto" w:fill="auto"/>
            <w:vAlign w:val="center"/>
            <w:hideMark/>
          </w:tcPr>
          <w:p w14:paraId="0B7E5E26" w14:textId="1AA5F425" w:rsidR="00227F58" w:rsidRPr="00343F01" w:rsidDel="00201166" w:rsidRDefault="00CB457E" w:rsidP="00D62BC5">
            <w:pPr>
              <w:spacing w:before="0" w:after="160"/>
              <w:jc w:val="left"/>
              <w:rPr>
                <w:del w:id="13237" w:author="Houyem Rais" w:date="2024-02-22T14:46:00Z"/>
                <w:rFonts w:ascii="Calibri" w:eastAsia="Times New Roman" w:hAnsi="Calibri" w:cs="Calibri"/>
                <w:color w:val="000000"/>
                <w:sz w:val="20"/>
                <w:szCs w:val="20"/>
                <w:lang w:eastAsia="fr-FR"/>
              </w:rPr>
              <w:pPrChange w:id="13238" w:author="Houyem Rais" w:date="2024-02-22T14:49:00Z">
                <w:pPr>
                  <w:spacing w:before="0" w:after="0" w:line="240" w:lineRule="auto"/>
                  <w:jc w:val="center"/>
                </w:pPr>
              </w:pPrChange>
            </w:pPr>
            <w:del w:id="13239"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 4 606 </w:delText>
              </w:r>
            </w:del>
          </w:p>
        </w:tc>
        <w:tc>
          <w:tcPr>
            <w:tcW w:w="1260" w:type="dxa"/>
            <w:tcBorders>
              <w:top w:val="nil"/>
              <w:left w:val="nil"/>
              <w:bottom w:val="single" w:sz="4" w:space="0" w:color="auto"/>
              <w:right w:val="single" w:sz="4" w:space="0" w:color="auto"/>
            </w:tcBorders>
            <w:shd w:val="clear" w:color="auto" w:fill="auto"/>
            <w:vAlign w:val="center"/>
            <w:hideMark/>
          </w:tcPr>
          <w:p w14:paraId="09EE93FA" w14:textId="41F09954" w:rsidR="00227F58" w:rsidRPr="00343F01" w:rsidDel="00201166" w:rsidRDefault="00CB457E" w:rsidP="00D62BC5">
            <w:pPr>
              <w:spacing w:before="0" w:after="160"/>
              <w:jc w:val="left"/>
              <w:rPr>
                <w:del w:id="13240" w:author="Houyem Rais" w:date="2024-02-22T14:46:00Z"/>
                <w:rFonts w:ascii="Calibri" w:eastAsia="Times New Roman" w:hAnsi="Calibri" w:cs="Calibri"/>
                <w:color w:val="000000"/>
                <w:sz w:val="20"/>
                <w:szCs w:val="20"/>
                <w:lang w:eastAsia="fr-FR"/>
              </w:rPr>
              <w:pPrChange w:id="13241" w:author="Houyem Rais" w:date="2024-02-22T14:49:00Z">
                <w:pPr>
                  <w:spacing w:before="0" w:after="0" w:line="240" w:lineRule="auto"/>
                  <w:jc w:val="center"/>
                </w:pPr>
              </w:pPrChange>
            </w:pPr>
            <w:del w:id="13242" w:author="Houyem Rais" w:date="2024-02-22T14:46:00Z">
              <w:r w:rsidDel="00201166">
                <w:rPr>
                  <w:rFonts w:ascii="Calibri" w:eastAsia="Times New Roman" w:hAnsi="Calibri" w:cs="Calibri"/>
                  <w:color w:val="000000"/>
                  <w:sz w:val="20"/>
                  <w:szCs w:val="20"/>
                  <w:lang w:eastAsia="fr-FR"/>
                </w:rPr>
                <w:delText xml:space="preserve">  </w:delText>
              </w:r>
              <w:r w:rsidR="00227F58" w:rsidRPr="00343F01" w:rsidDel="00201166">
                <w:rPr>
                  <w:rFonts w:ascii="Calibri" w:eastAsia="Times New Roman" w:hAnsi="Calibri" w:cs="Calibri"/>
                  <w:color w:val="000000"/>
                  <w:sz w:val="20"/>
                  <w:szCs w:val="20"/>
                  <w:lang w:eastAsia="fr-FR"/>
                </w:rPr>
                <w:delText xml:space="preserve">34 327 </w:delText>
              </w:r>
            </w:del>
          </w:p>
        </w:tc>
      </w:tr>
    </w:tbl>
    <w:p w14:paraId="09940BBA" w14:textId="278A5398" w:rsidR="00227F58" w:rsidRPr="00343F01" w:rsidDel="00201166" w:rsidRDefault="00227F58" w:rsidP="00D62BC5">
      <w:pPr>
        <w:spacing w:before="0" w:after="160"/>
        <w:jc w:val="left"/>
        <w:rPr>
          <w:del w:id="13243" w:author="Houyem Rais" w:date="2024-02-22T14:46:00Z"/>
          <w:i/>
          <w:iCs/>
          <w:lang w:bidi="ar-TN"/>
        </w:rPr>
        <w:pPrChange w:id="13244" w:author="Houyem Rais" w:date="2024-02-22T14:49:00Z">
          <w:pPr>
            <w:jc w:val="right"/>
          </w:pPr>
        </w:pPrChange>
      </w:pPr>
      <w:del w:id="13245" w:author="Houyem Rais" w:date="2024-02-22T14:46:00Z">
        <w:r w:rsidRPr="00343F01" w:rsidDel="00201166">
          <w:rPr>
            <w:b/>
            <w:bCs/>
            <w:i/>
            <w:iCs/>
            <w:sz w:val="20"/>
            <w:szCs w:val="20"/>
          </w:rPr>
          <w:delText>Source</w:delText>
        </w:r>
        <w:r w:rsidRPr="00343F01" w:rsidDel="00201166">
          <w:rPr>
            <w:i/>
            <w:iCs/>
            <w:sz w:val="20"/>
            <w:szCs w:val="20"/>
          </w:rPr>
          <w:delText> : études d’APS + calculs du Consultant</w:delText>
        </w:r>
      </w:del>
    </w:p>
    <w:p w14:paraId="7E209298" w14:textId="00B5C836" w:rsidR="00227F58" w:rsidRPr="00227F58" w:rsidDel="00201166" w:rsidRDefault="00227F58" w:rsidP="00D62BC5">
      <w:pPr>
        <w:spacing w:before="0" w:after="160"/>
        <w:jc w:val="left"/>
        <w:rPr>
          <w:del w:id="13246" w:author="Houyem Rais" w:date="2024-02-22T14:46:00Z"/>
        </w:rPr>
        <w:pPrChange w:id="13247" w:author="Houyem Rais" w:date="2024-02-22T14:49:00Z">
          <w:pPr/>
        </w:pPrChange>
      </w:pPr>
    </w:p>
    <w:p w14:paraId="6933559B" w14:textId="19436878" w:rsidR="00C2113E" w:rsidRPr="00343F01" w:rsidDel="00201166" w:rsidRDefault="00C2113E" w:rsidP="00D62BC5">
      <w:pPr>
        <w:spacing w:before="0" w:after="160"/>
        <w:jc w:val="left"/>
        <w:rPr>
          <w:del w:id="13248" w:author="Houyem Rais" w:date="2024-02-22T14:46:00Z"/>
        </w:rPr>
        <w:pPrChange w:id="13249" w:author="Houyem Rais" w:date="2024-02-22T14:49:00Z">
          <w:pPr>
            <w:pStyle w:val="Heading4"/>
          </w:pPr>
        </w:pPrChange>
      </w:pPr>
      <w:bookmarkStart w:id="13250" w:name="_Toc478482579"/>
      <w:bookmarkStart w:id="13251" w:name="_Toc36637332"/>
      <w:bookmarkStart w:id="13252" w:name="_Toc58802489"/>
      <w:bookmarkStart w:id="13253" w:name="_Toc58961712"/>
      <w:del w:id="13254" w:author="Houyem Rais" w:date="2024-02-22T14:46:00Z">
        <w:r w:rsidRPr="00343F01" w:rsidDel="00201166">
          <w:delText>La tarification du péage</w:delText>
        </w:r>
        <w:bookmarkEnd w:id="13250"/>
        <w:bookmarkEnd w:id="13251"/>
        <w:bookmarkEnd w:id="13252"/>
        <w:bookmarkEnd w:id="13253"/>
      </w:del>
    </w:p>
    <w:p w14:paraId="3250C4AD" w14:textId="23D9FF08" w:rsidR="00AF380F" w:rsidRPr="00343F01" w:rsidDel="00201166" w:rsidRDefault="00AF380F" w:rsidP="00D62BC5">
      <w:pPr>
        <w:spacing w:before="0" w:after="160"/>
        <w:jc w:val="left"/>
        <w:rPr>
          <w:del w:id="13255" w:author="Houyem Rais" w:date="2024-02-22T14:46:00Z"/>
          <w:rFonts w:cstheme="minorHAnsi"/>
        </w:rPr>
        <w:pPrChange w:id="13256" w:author="Houyem Rais" w:date="2024-02-22T14:49:00Z">
          <w:pPr/>
        </w:pPrChange>
      </w:pPr>
      <w:del w:id="13257" w:author="Houyem Rais" w:date="2024-02-22T14:46:00Z">
        <w:r w:rsidRPr="00343F01" w:rsidDel="00201166">
          <w:rPr>
            <w:rFonts w:cstheme="minorHAnsi"/>
          </w:rPr>
          <w:delText>Une des difficultés de l’analyse financière réside dans le choix du tarif optimum de péage à adopter. La détermination du tarif de péage doit répondre à deux questions essentielles :</w:delText>
        </w:r>
      </w:del>
    </w:p>
    <w:p w14:paraId="17AAE484" w14:textId="64D076EB" w:rsidR="00AF380F" w:rsidRPr="00D95A49" w:rsidDel="00201166" w:rsidRDefault="00AF380F" w:rsidP="00D62BC5">
      <w:pPr>
        <w:spacing w:before="0" w:after="160"/>
        <w:jc w:val="left"/>
        <w:rPr>
          <w:del w:id="13258" w:author="Houyem Rais" w:date="2024-02-22T14:46:00Z"/>
          <w:rFonts w:cstheme="minorHAnsi"/>
        </w:rPr>
        <w:pPrChange w:id="13259" w:author="Houyem Rais" w:date="2024-02-22T14:49:00Z">
          <w:pPr>
            <w:pStyle w:val="ListParagraph"/>
            <w:numPr>
              <w:numId w:val="6"/>
            </w:numPr>
            <w:spacing w:before="0" w:after="60" w:line="240" w:lineRule="auto"/>
            <w:ind w:left="360" w:hanging="360"/>
          </w:pPr>
        </w:pPrChange>
      </w:pPr>
      <w:del w:id="13260" w:author="Houyem Rais" w:date="2024-02-22T14:46:00Z">
        <w:r w:rsidRPr="00D95A49" w:rsidDel="00201166">
          <w:rPr>
            <w:rFonts w:cstheme="minorHAnsi"/>
            <w:b/>
            <w:bCs/>
            <w:i/>
            <w:iCs/>
          </w:rPr>
          <w:delText xml:space="preserve">Quel est le niveau de péage qui permet de tirer le meilleur profit d’une autoroute nouvelle, </w:delText>
        </w:r>
      </w:del>
      <w:ins w:id="13261" w:author="Mohamed Amine Sdiri" w:date="2023-11-29T09:58:00Z">
        <w:del w:id="13262" w:author="Houyem Rais" w:date="2024-02-22T14:46:00Z">
          <w:r w:rsidR="00621175" w:rsidDel="00201166">
            <w:rPr>
              <w:rFonts w:cstheme="minorHAnsi"/>
              <w:b/>
              <w:bCs/>
              <w:i/>
              <w:iCs/>
            </w:rPr>
            <w:delText xml:space="preserve"> </w:delText>
          </w:r>
        </w:del>
      </w:ins>
      <w:del w:id="13263" w:author="Houyem Rais" w:date="2024-02-22T14:46:00Z">
        <w:r w:rsidRPr="00D95A49" w:rsidDel="00201166">
          <w:rPr>
            <w:rFonts w:cstheme="minorHAnsi"/>
            <w:b/>
            <w:bCs/>
            <w:i/>
            <w:iCs/>
          </w:rPr>
          <w:delText xml:space="preserve">c'est-à-dire qui permet d’attirer le maximum d’usagers, </w:delText>
        </w:r>
      </w:del>
      <w:ins w:id="13264" w:author="Mohamed Amine Sdiri" w:date="2023-11-29T09:58:00Z">
        <w:del w:id="13265" w:author="Houyem Rais" w:date="2024-02-22T14:46:00Z">
          <w:r w:rsidR="00621175" w:rsidDel="00201166">
            <w:rPr>
              <w:rFonts w:cstheme="minorHAnsi"/>
              <w:b/>
              <w:bCs/>
              <w:i/>
              <w:iCs/>
            </w:rPr>
            <w:delText xml:space="preserve"> </w:delText>
          </w:r>
        </w:del>
      </w:ins>
      <w:del w:id="13266" w:author="Houyem Rais" w:date="2024-02-22T14:46:00Z">
        <w:r w:rsidRPr="00D95A49" w:rsidDel="00201166">
          <w:rPr>
            <w:rFonts w:cstheme="minorHAnsi"/>
            <w:b/>
            <w:bCs/>
            <w:i/>
            <w:iCs/>
          </w:rPr>
          <w:delText xml:space="preserve">tout en générant le maximum de cash-flow pour couvrir les investissements, </w:delText>
        </w:r>
      </w:del>
      <w:ins w:id="13267" w:author="Mohamed Amine Sdiri" w:date="2023-11-29T09:58:00Z">
        <w:del w:id="13268" w:author="Houyem Rais" w:date="2024-02-22T14:46:00Z">
          <w:r w:rsidR="00621175" w:rsidDel="00201166">
            <w:rPr>
              <w:rFonts w:cstheme="minorHAnsi"/>
              <w:b/>
              <w:bCs/>
              <w:i/>
              <w:iCs/>
            </w:rPr>
            <w:delText xml:space="preserve"> </w:delText>
          </w:r>
        </w:del>
      </w:ins>
      <w:del w:id="13269" w:author="Houyem Rais" w:date="2024-02-22T14:46:00Z">
        <w:r w:rsidRPr="00D95A49" w:rsidDel="00201166">
          <w:rPr>
            <w:rFonts w:cstheme="minorHAnsi"/>
            <w:b/>
            <w:bCs/>
            <w:i/>
            <w:iCs/>
          </w:rPr>
          <w:delText xml:space="preserve">les charges de financement, </w:delText>
        </w:r>
      </w:del>
      <w:ins w:id="13270" w:author="Mohamed Amine Sdiri" w:date="2023-11-29T09:58:00Z">
        <w:del w:id="13271" w:author="Houyem Rais" w:date="2024-02-22T14:46:00Z">
          <w:r w:rsidR="00621175" w:rsidDel="00201166">
            <w:rPr>
              <w:rFonts w:cstheme="minorHAnsi"/>
              <w:b/>
              <w:bCs/>
              <w:i/>
              <w:iCs/>
            </w:rPr>
            <w:delText xml:space="preserve"> </w:delText>
          </w:r>
        </w:del>
      </w:ins>
      <w:del w:id="13272" w:author="Houyem Rais" w:date="2024-02-22T14:46:00Z">
        <w:r w:rsidRPr="00D95A49" w:rsidDel="00201166">
          <w:rPr>
            <w:rFonts w:cstheme="minorHAnsi"/>
            <w:b/>
            <w:bCs/>
            <w:i/>
            <w:iCs/>
          </w:rPr>
          <w:delText>les charges d’exploitation et rémunérer correctement les fonds propres engagés ?</w:delText>
        </w:r>
        <w:r w:rsidR="00D95A49" w:rsidRPr="00D95A49" w:rsidDel="00201166">
          <w:rPr>
            <w:rFonts w:cstheme="minorHAnsi"/>
            <w:b/>
            <w:bCs/>
            <w:i/>
            <w:iCs/>
          </w:rPr>
          <w:delText xml:space="preserve"> </w:delText>
        </w:r>
        <w:r w:rsidRPr="00D95A49" w:rsidDel="00201166">
          <w:rPr>
            <w:rFonts w:cstheme="minorHAnsi"/>
          </w:rPr>
          <w:delText xml:space="preserve">En effet, </w:delText>
        </w:r>
      </w:del>
      <w:ins w:id="13273" w:author="Mohamed Amine Sdiri" w:date="2023-11-29T09:58:00Z">
        <w:del w:id="13274" w:author="Houyem Rais" w:date="2024-02-22T14:46:00Z">
          <w:r w:rsidR="00621175" w:rsidDel="00201166">
            <w:rPr>
              <w:rFonts w:cstheme="minorHAnsi"/>
            </w:rPr>
            <w:delText xml:space="preserve"> </w:delText>
          </w:r>
        </w:del>
      </w:ins>
      <w:del w:id="13275" w:author="Houyem Rais" w:date="2024-02-22T14:46:00Z">
        <w:r w:rsidRPr="00D95A49" w:rsidDel="00201166">
          <w:rPr>
            <w:rFonts w:cstheme="minorHAnsi"/>
          </w:rPr>
          <w:delText xml:space="preserve">la mise à péage de l’autoroute engendre forcément une fuite de trafic vers les routes nationales. Aussi, </w:delText>
        </w:r>
      </w:del>
      <w:ins w:id="13276" w:author="Mohamed Amine Sdiri" w:date="2023-11-29T09:58:00Z">
        <w:del w:id="13277" w:author="Houyem Rais" w:date="2024-02-22T14:46:00Z">
          <w:r w:rsidR="00621175" w:rsidDel="00201166">
            <w:rPr>
              <w:rFonts w:cstheme="minorHAnsi"/>
            </w:rPr>
            <w:delText xml:space="preserve"> </w:delText>
          </w:r>
        </w:del>
      </w:ins>
      <w:del w:id="13278" w:author="Houyem Rais" w:date="2024-02-22T14:46:00Z">
        <w:r w:rsidRPr="00D95A49" w:rsidDel="00201166">
          <w:rPr>
            <w:rFonts w:cstheme="minorHAnsi"/>
          </w:rPr>
          <w:delText xml:space="preserve">un péage optimal du point de vue de la collectivité nationale est celui qui assurerait une exploitation optimale de l’autoroute dans le sens où elle ne serait ni surexploitée lorsque le péage est faible et ne rémunère pas assez les fonds investis entrainant par la même une dégradation rapide de l’infrastructure, </w:delText>
        </w:r>
      </w:del>
      <w:ins w:id="13279" w:author="Mohamed Amine Sdiri" w:date="2023-11-29T09:58:00Z">
        <w:del w:id="13280" w:author="Houyem Rais" w:date="2024-02-22T14:46:00Z">
          <w:r w:rsidR="00621175" w:rsidDel="00201166">
            <w:rPr>
              <w:rFonts w:cstheme="minorHAnsi"/>
            </w:rPr>
            <w:delText xml:space="preserve"> </w:delText>
          </w:r>
        </w:del>
      </w:ins>
      <w:del w:id="13281" w:author="Houyem Rais" w:date="2024-02-22T14:46:00Z">
        <w:r w:rsidRPr="00D95A49" w:rsidDel="00201166">
          <w:rPr>
            <w:rFonts w:cstheme="minorHAnsi"/>
          </w:rPr>
          <w:delText>ni sous-exploitée lorsque le péage est élevé et qu’il y a peu d’usagers qui l’empruntent de sorte que les investissements consentis ne profitent pas assez à l’économie nationale.</w:delText>
        </w:r>
      </w:del>
    </w:p>
    <w:p w14:paraId="27EE6F9F" w14:textId="47C3F2E4" w:rsidR="00AF380F" w:rsidRPr="00D95A49" w:rsidDel="00201166" w:rsidRDefault="00AF380F" w:rsidP="00D62BC5">
      <w:pPr>
        <w:spacing w:before="0" w:after="160"/>
        <w:jc w:val="left"/>
        <w:rPr>
          <w:del w:id="13282" w:author="Houyem Rais" w:date="2024-02-22T14:46:00Z"/>
          <w:rFonts w:cstheme="minorHAnsi"/>
        </w:rPr>
        <w:pPrChange w:id="13283" w:author="Houyem Rais" w:date="2024-02-22T14:49:00Z">
          <w:pPr>
            <w:pStyle w:val="ListParagraph"/>
            <w:numPr>
              <w:numId w:val="6"/>
            </w:numPr>
            <w:spacing w:before="0" w:after="60" w:line="240" w:lineRule="auto"/>
            <w:ind w:left="360" w:hanging="360"/>
          </w:pPr>
        </w:pPrChange>
      </w:pPr>
      <w:del w:id="13284" w:author="Houyem Rais" w:date="2024-02-22T14:46:00Z">
        <w:r w:rsidRPr="00D95A49" w:rsidDel="00201166">
          <w:rPr>
            <w:rFonts w:cstheme="minorHAnsi"/>
            <w:b/>
            <w:bCs/>
            <w:i/>
            <w:iCs/>
          </w:rPr>
          <w:delText xml:space="preserve">Quels sont les classes de véhicules à prendre en compte pour les tarifs de péage ? </w:delText>
        </w:r>
        <w:r w:rsidRPr="00D95A49" w:rsidDel="00201166">
          <w:rPr>
            <w:rFonts w:cstheme="minorHAnsi"/>
          </w:rPr>
          <w:delText>La détermination des classes est en général faite en fonction de la typologie du trafic et des caractéristiques des véhicules circulant sur les axes de l’autoroute.</w:delText>
        </w:r>
      </w:del>
    </w:p>
    <w:p w14:paraId="4DB91120" w14:textId="0935C6B0" w:rsidR="006E1898" w:rsidRPr="00343F01" w:rsidDel="00201166" w:rsidRDefault="00AF380F" w:rsidP="00D62BC5">
      <w:pPr>
        <w:spacing w:before="0" w:after="160"/>
        <w:jc w:val="left"/>
        <w:rPr>
          <w:del w:id="13285" w:author="Houyem Rais" w:date="2024-02-22T14:46:00Z"/>
          <w:lang w:bidi="ar-TN"/>
        </w:rPr>
        <w:pPrChange w:id="13286" w:author="Houyem Rais" w:date="2024-02-22T14:49:00Z">
          <w:pPr/>
        </w:pPrChange>
      </w:pPr>
      <w:del w:id="13287" w:author="Houyem Rais" w:date="2024-02-22T14:46:00Z">
        <w:r w:rsidRPr="00343F01" w:rsidDel="00201166">
          <w:rPr>
            <w:lang w:bidi="ar-TN"/>
          </w:rPr>
          <w:delText>La réticence des usagers à s’acquitter des frais de péage est un risque pour le projet qui peut impacter les recettes d’exploitation.</w:delText>
        </w:r>
      </w:del>
    </w:p>
    <w:p w14:paraId="71681C9F" w14:textId="6791DB4D" w:rsidR="00C2113E" w:rsidRPr="00343F01" w:rsidDel="00201166" w:rsidRDefault="00C2113E" w:rsidP="00D62BC5">
      <w:pPr>
        <w:spacing w:before="0" w:after="160"/>
        <w:jc w:val="left"/>
        <w:rPr>
          <w:del w:id="13288" w:author="Houyem Rais" w:date="2024-02-22T14:46:00Z"/>
        </w:rPr>
        <w:pPrChange w:id="13289" w:author="Houyem Rais" w:date="2024-02-22T14:49:00Z">
          <w:pPr>
            <w:pStyle w:val="Heading4"/>
          </w:pPr>
        </w:pPrChange>
      </w:pPr>
      <w:bookmarkStart w:id="13290" w:name="_Toc129596918"/>
      <w:bookmarkStart w:id="13291" w:name="_Toc129601373"/>
      <w:bookmarkStart w:id="13292" w:name="_Toc129596919"/>
      <w:bookmarkStart w:id="13293" w:name="_Toc129601374"/>
      <w:bookmarkStart w:id="13294" w:name="_Toc129596920"/>
      <w:bookmarkStart w:id="13295" w:name="_Toc129601375"/>
      <w:bookmarkStart w:id="13296" w:name="_Toc129596921"/>
      <w:bookmarkStart w:id="13297" w:name="_Toc129601376"/>
      <w:bookmarkStart w:id="13298" w:name="_Toc129596922"/>
      <w:bookmarkStart w:id="13299" w:name="_Toc129601377"/>
      <w:bookmarkStart w:id="13300" w:name="_Toc129596923"/>
      <w:bookmarkStart w:id="13301" w:name="_Toc129601378"/>
      <w:bookmarkStart w:id="13302" w:name="_Toc478482580"/>
      <w:bookmarkStart w:id="13303" w:name="_Toc36637333"/>
      <w:bookmarkStart w:id="13304" w:name="_Toc58802490"/>
      <w:bookmarkStart w:id="13305" w:name="_Toc58961713"/>
      <w:bookmarkEnd w:id="13290"/>
      <w:bookmarkEnd w:id="13291"/>
      <w:bookmarkEnd w:id="13292"/>
      <w:bookmarkEnd w:id="13293"/>
      <w:bookmarkEnd w:id="13294"/>
      <w:bookmarkEnd w:id="13295"/>
      <w:bookmarkEnd w:id="13296"/>
      <w:bookmarkEnd w:id="13297"/>
      <w:bookmarkEnd w:id="13298"/>
      <w:bookmarkEnd w:id="13299"/>
      <w:bookmarkEnd w:id="13300"/>
      <w:bookmarkEnd w:id="13301"/>
      <w:del w:id="13306" w:author="Houyem Rais" w:date="2024-02-22T14:46:00Z">
        <w:r w:rsidRPr="00343F01" w:rsidDel="00201166">
          <w:delText>Détermination du tarif et de la structure du péage</w:delText>
        </w:r>
        <w:bookmarkEnd w:id="13302"/>
        <w:bookmarkEnd w:id="13303"/>
        <w:bookmarkEnd w:id="13304"/>
        <w:bookmarkEnd w:id="13305"/>
      </w:del>
    </w:p>
    <w:p w14:paraId="6853FA10" w14:textId="7B71733E" w:rsidR="00A4345C" w:rsidRPr="00343F01" w:rsidDel="00201166" w:rsidRDefault="00A4345C" w:rsidP="00D62BC5">
      <w:pPr>
        <w:spacing w:before="0" w:after="160"/>
        <w:jc w:val="left"/>
        <w:rPr>
          <w:del w:id="13307" w:author="Houyem Rais" w:date="2024-02-22T14:46:00Z"/>
          <w:rFonts w:cstheme="minorHAnsi"/>
        </w:rPr>
        <w:pPrChange w:id="13308" w:author="Houyem Rais" w:date="2024-02-22T14:49:00Z">
          <w:pPr/>
        </w:pPrChange>
      </w:pPr>
      <w:del w:id="13309" w:author="Houyem Rais" w:date="2024-02-22T14:46:00Z">
        <w:r w:rsidRPr="00343F01" w:rsidDel="00201166">
          <w:rPr>
            <w:rFonts w:cstheme="minorHAnsi"/>
          </w:rPr>
          <w:delText>Nous détaillons dans ce qui suit les diverses méthodes permettant de déterminer le tarif optimal d’usage pour le péage autoroutier.</w:delText>
        </w:r>
      </w:del>
    </w:p>
    <w:p w14:paraId="63AE2674" w14:textId="4F7016DF" w:rsidR="0026616F" w:rsidRPr="00343F01" w:rsidDel="00201166" w:rsidRDefault="0026616F" w:rsidP="00D62BC5">
      <w:pPr>
        <w:spacing w:before="0" w:after="160"/>
        <w:jc w:val="left"/>
        <w:rPr>
          <w:del w:id="13310" w:author="Houyem Rais" w:date="2024-02-22T14:46:00Z"/>
        </w:rPr>
        <w:pPrChange w:id="13311" w:author="Houyem Rais" w:date="2024-02-22T14:49:00Z">
          <w:pPr>
            <w:pStyle w:val="Heading5"/>
          </w:pPr>
        </w:pPrChange>
      </w:pPr>
      <w:del w:id="13312" w:author="Houyem Rais" w:date="2024-02-22T14:46:00Z">
        <w:r w:rsidRPr="00343F01" w:rsidDel="00201166">
          <w:delText xml:space="preserve">Le tarif de péage </w:delText>
        </w:r>
        <w:r w:rsidR="006E1898" w:rsidRPr="00343F01" w:rsidDel="00201166">
          <w:delText>au Togo</w:delText>
        </w:r>
        <w:r w:rsidR="009F4CC4" w:rsidRPr="00343F01" w:rsidDel="00201166">
          <w:delText>,</w:delText>
        </w:r>
        <w:r w:rsidR="006E1898" w:rsidRPr="00343F01" w:rsidDel="00201166">
          <w:delText xml:space="preserve"> </w:delText>
        </w:r>
      </w:del>
      <w:ins w:id="13313" w:author="Mohamed Amine Sdiri" w:date="2023-11-29T09:58:00Z">
        <w:del w:id="13314" w:author="Houyem Rais" w:date="2024-02-22T14:46:00Z">
          <w:r w:rsidR="00621175" w:rsidDel="00201166">
            <w:delText xml:space="preserve"> </w:delText>
          </w:r>
        </w:del>
      </w:ins>
      <w:del w:id="13315" w:author="Houyem Rais" w:date="2024-02-22T14:46:00Z">
        <w:r w:rsidR="006E1898" w:rsidRPr="00343F01" w:rsidDel="00201166">
          <w:delText>Bénin et Nigéria</w:delText>
        </w:r>
      </w:del>
    </w:p>
    <w:p w14:paraId="52EA9511" w14:textId="6139C38A" w:rsidR="00671C4F" w:rsidRPr="00343F01" w:rsidDel="00201166" w:rsidRDefault="00671C4F" w:rsidP="00D62BC5">
      <w:pPr>
        <w:spacing w:before="0" w:after="160"/>
        <w:jc w:val="left"/>
        <w:rPr>
          <w:del w:id="13316" w:author="Houyem Rais" w:date="2024-02-22T14:46:00Z"/>
        </w:rPr>
        <w:pPrChange w:id="13317" w:author="Houyem Rais" w:date="2024-02-22T14:49:00Z">
          <w:pPr>
            <w:pStyle w:val="Heading6"/>
          </w:pPr>
        </w:pPrChange>
      </w:pPr>
      <w:del w:id="13318" w:author="Houyem Rais" w:date="2024-02-22T14:46:00Z">
        <w:r w:rsidRPr="00343F01" w:rsidDel="00201166">
          <w:delText>Tarif du péage au Togo</w:delText>
        </w:r>
      </w:del>
    </w:p>
    <w:p w14:paraId="540C4BE1" w14:textId="7C4F6586" w:rsidR="000E2850" w:rsidRPr="00343F01" w:rsidDel="00201166" w:rsidRDefault="000E2850" w:rsidP="00D62BC5">
      <w:pPr>
        <w:spacing w:before="0" w:after="160"/>
        <w:jc w:val="left"/>
        <w:rPr>
          <w:del w:id="13319" w:author="Houyem Rais" w:date="2024-02-22T14:46:00Z"/>
        </w:rPr>
        <w:pPrChange w:id="13320" w:author="Houyem Rais" w:date="2024-02-22T14:49:00Z">
          <w:pPr/>
        </w:pPrChange>
      </w:pPr>
      <w:del w:id="13321" w:author="Houyem Rais" w:date="2024-02-22T14:46:00Z">
        <w:r w:rsidRPr="00343F01" w:rsidDel="00201166">
          <w:delText xml:space="preserve">Pour mener à bien sa politique des grands travaux notamment l’entretien et la réhabilitation des infrastructures routières, </w:delText>
        </w:r>
      </w:del>
      <w:ins w:id="13322" w:author="Mohamed Amine Sdiri" w:date="2023-11-29T09:58:00Z">
        <w:del w:id="13323" w:author="Houyem Rais" w:date="2024-02-22T14:46:00Z">
          <w:r w:rsidR="00621175" w:rsidDel="00201166">
            <w:delText xml:space="preserve"> </w:delText>
          </w:r>
        </w:del>
      </w:ins>
      <w:del w:id="13324" w:author="Houyem Rais" w:date="2024-02-22T14:46:00Z">
        <w:r w:rsidRPr="00343F01" w:rsidDel="00201166">
          <w:delText xml:space="preserve">le Gouvernement togolais a décidé, </w:delText>
        </w:r>
      </w:del>
      <w:ins w:id="13325" w:author="Mohamed Amine Sdiri" w:date="2023-11-29T09:58:00Z">
        <w:del w:id="13326" w:author="Houyem Rais" w:date="2024-02-22T14:46:00Z">
          <w:r w:rsidR="00621175" w:rsidDel="00201166">
            <w:delText xml:space="preserve"> </w:delText>
          </w:r>
        </w:del>
      </w:ins>
      <w:del w:id="13327" w:author="Houyem Rais" w:date="2024-02-22T14:46:00Z">
        <w:r w:rsidRPr="00343F01" w:rsidDel="00201166">
          <w:delText>du réajustement des prix aux péages.</w:delText>
        </w:r>
      </w:del>
    </w:p>
    <w:p w14:paraId="3D61EBCF" w14:textId="118F43B5" w:rsidR="00BC448D" w:rsidRPr="00343F01" w:rsidDel="00201166" w:rsidRDefault="00F96868" w:rsidP="00D62BC5">
      <w:pPr>
        <w:spacing w:before="0" w:after="160"/>
        <w:jc w:val="left"/>
        <w:rPr>
          <w:del w:id="13328" w:author="Houyem Rais" w:date="2024-02-22T14:46:00Z"/>
        </w:rPr>
        <w:pPrChange w:id="13329" w:author="Houyem Rais" w:date="2024-02-22T14:49:00Z">
          <w:pPr/>
        </w:pPrChange>
      </w:pPr>
      <w:del w:id="13330" w:author="Houyem Rais" w:date="2024-02-22T14:46:00Z">
        <w:r w:rsidRPr="00343F01" w:rsidDel="00201166">
          <w:delText xml:space="preserve">Après plusieurs mois de discussions et d’échanges avec les acteurs des transports, </w:delText>
        </w:r>
      </w:del>
      <w:ins w:id="13331" w:author="Mohamed Amine Sdiri" w:date="2023-11-29T09:58:00Z">
        <w:del w:id="13332" w:author="Houyem Rais" w:date="2024-02-22T14:46:00Z">
          <w:r w:rsidR="00621175" w:rsidDel="00201166">
            <w:delText xml:space="preserve"> </w:delText>
          </w:r>
        </w:del>
      </w:ins>
      <w:del w:id="13333" w:author="Houyem Rais" w:date="2024-02-22T14:46:00Z">
        <w:r w:rsidR="00507755" w:rsidRPr="00343F01" w:rsidDel="00201166">
          <w:delText xml:space="preserve">le gouvernement Togolais a dévoilé </w:delText>
        </w:r>
        <w:r w:rsidR="009D5AA3" w:rsidRPr="00343F01" w:rsidDel="00201166">
          <w:delText>le jeudi</w:delText>
        </w:r>
        <w:r w:rsidR="00995739" w:rsidRPr="00343F01" w:rsidDel="00201166">
          <w:delText xml:space="preserve"> 15 mars 2021 </w:delText>
        </w:r>
        <w:r w:rsidR="00507755" w:rsidRPr="00343F01" w:rsidDel="00201166">
          <w:delText>des nouveaux tarif</w:delText>
        </w:r>
        <w:r w:rsidR="00126235" w:rsidRPr="00343F01" w:rsidDel="00201166">
          <w:delText>s aux péages routiers</w:delText>
        </w:r>
        <w:r w:rsidR="00995739" w:rsidRPr="00343F01" w:rsidDel="00201166">
          <w:delText xml:space="preserve">. </w:delText>
        </w:r>
        <w:r w:rsidR="00BC448D" w:rsidRPr="00343F01" w:rsidDel="00201166">
          <w:delText xml:space="preserve">Et en plus des nouveaux tarifs, </w:delText>
        </w:r>
      </w:del>
      <w:ins w:id="13334" w:author="Mohamed Amine Sdiri" w:date="2023-11-29T09:58:00Z">
        <w:del w:id="13335" w:author="Houyem Rais" w:date="2024-02-22T14:46:00Z">
          <w:r w:rsidR="00621175" w:rsidDel="00201166">
            <w:delText xml:space="preserve"> </w:delText>
          </w:r>
        </w:del>
      </w:ins>
      <w:del w:id="13336" w:author="Houyem Rais" w:date="2024-02-22T14:46:00Z">
        <w:r w:rsidR="00BC448D" w:rsidRPr="00343F01" w:rsidDel="00201166">
          <w:delText>désormais obligation est faite aux engins à deux (2) roues de payer aux postes de péages.</w:delText>
        </w:r>
      </w:del>
    </w:p>
    <w:p w14:paraId="016813F0" w14:textId="75FDE5CF" w:rsidR="00BC448D" w:rsidRPr="00343F01" w:rsidDel="00201166" w:rsidRDefault="00BC448D" w:rsidP="00D62BC5">
      <w:pPr>
        <w:spacing w:before="0" w:after="160"/>
        <w:jc w:val="left"/>
        <w:rPr>
          <w:del w:id="13337" w:author="Houyem Rais" w:date="2024-02-22T14:46:00Z"/>
        </w:rPr>
        <w:pPrChange w:id="13338" w:author="Houyem Rais" w:date="2024-02-22T14:49:00Z">
          <w:pPr/>
        </w:pPrChange>
      </w:pPr>
      <w:del w:id="13339" w:author="Houyem Rais" w:date="2024-02-22T14:46:00Z">
        <w:r w:rsidRPr="00343F01" w:rsidDel="00201166">
          <w:delText xml:space="preserve">Ainsi, </w:delText>
        </w:r>
      </w:del>
      <w:ins w:id="13340" w:author="Mohamed Amine Sdiri" w:date="2023-11-29T09:58:00Z">
        <w:del w:id="13341" w:author="Houyem Rais" w:date="2024-02-22T14:46:00Z">
          <w:r w:rsidR="00621175" w:rsidDel="00201166">
            <w:delText xml:space="preserve"> </w:delText>
          </w:r>
        </w:del>
      </w:ins>
      <w:del w:id="13342" w:author="Houyem Rais" w:date="2024-02-22T14:46:00Z">
        <w:r w:rsidRPr="00343F01" w:rsidDel="00201166">
          <w:delText xml:space="preserve">une nouvelle grille entre en vigueur et inclue les engins à deux (2) roues. </w:delText>
        </w:r>
        <w:r w:rsidR="00C433ED" w:rsidRPr="00343F01" w:rsidDel="00201166">
          <w:delText>La</w:delText>
        </w:r>
        <w:r w:rsidRPr="00343F01" w:rsidDel="00201166">
          <w:delText xml:space="preserve"> contribution </w:delText>
        </w:r>
        <w:r w:rsidR="00C433ED" w:rsidRPr="00343F01" w:rsidDel="00201166">
          <w:delText>devient</w:delText>
        </w:r>
        <w:r w:rsidRPr="00343F01" w:rsidDel="00201166">
          <w:delText xml:space="preserve"> de 50</w:delText>
        </w:r>
        <w:r w:rsidR="00D04470" w:rsidRPr="00343F01" w:rsidDel="00201166">
          <w:delText xml:space="preserve"> </w:delText>
        </w:r>
        <w:r w:rsidRPr="00343F01" w:rsidDel="00201166">
          <w:delText xml:space="preserve">FCFA </w:delText>
        </w:r>
        <w:r w:rsidR="00F64C15" w:rsidRPr="00343F01" w:rsidDel="00201166">
          <w:delText>(</w:delText>
        </w:r>
        <w:r w:rsidR="000D54D5" w:rsidRPr="00343F01" w:rsidDel="00201166">
          <w:delText>~</w:delText>
        </w:r>
        <w:r w:rsidR="00F64C15" w:rsidRPr="00343F01" w:rsidDel="00201166">
          <w:delText>0,</w:delText>
        </w:r>
        <w:r w:rsidR="00057544" w:rsidRPr="00343F01" w:rsidDel="00201166">
          <w:delText>0</w:delText>
        </w:r>
        <w:r w:rsidR="00F64C15" w:rsidRPr="00343F01" w:rsidDel="00201166">
          <w:delText>8</w:delText>
        </w:r>
        <w:r w:rsidR="00057544" w:rsidRPr="00343F01" w:rsidDel="00201166">
          <w:delText>4</w:delText>
        </w:r>
        <w:r w:rsidR="00F64C15" w:rsidRPr="00343F01" w:rsidDel="00201166">
          <w:delText xml:space="preserve">$) </w:delText>
        </w:r>
        <w:r w:rsidRPr="00343F01" w:rsidDel="00201166">
          <w:delText xml:space="preserve">pour les engins à deux roues, </w:delText>
        </w:r>
      </w:del>
      <w:ins w:id="13343" w:author="Mohamed Amine Sdiri" w:date="2023-11-29T09:58:00Z">
        <w:del w:id="13344" w:author="Houyem Rais" w:date="2024-02-22T14:46:00Z">
          <w:r w:rsidR="00621175" w:rsidDel="00201166">
            <w:delText xml:space="preserve"> </w:delText>
          </w:r>
        </w:del>
      </w:ins>
      <w:del w:id="13345" w:author="Houyem Rais" w:date="2024-02-22T14:46:00Z">
        <w:r w:rsidRPr="00343F01" w:rsidDel="00201166">
          <w:delText>100</w:delText>
        </w:r>
        <w:r w:rsidR="00F64C15" w:rsidRPr="00343F01" w:rsidDel="00201166">
          <w:delText xml:space="preserve"> </w:delText>
        </w:r>
        <w:r w:rsidR="00057544" w:rsidRPr="00343F01" w:rsidDel="00201166">
          <w:delText xml:space="preserve">FCFA </w:delText>
        </w:r>
        <w:r w:rsidR="00F64C15" w:rsidRPr="00343F01" w:rsidDel="00201166">
          <w:delText>(</w:delText>
        </w:r>
        <w:r w:rsidR="000D54D5" w:rsidRPr="00343F01" w:rsidDel="00201166">
          <w:delText>~</w:delText>
        </w:r>
        <w:r w:rsidR="00F64C15" w:rsidRPr="00343F01" w:rsidDel="00201166">
          <w:delText>0,16</w:delText>
        </w:r>
        <w:r w:rsidR="000D54D5" w:rsidRPr="00343F01" w:rsidDel="00201166">
          <w:delText>7</w:delText>
        </w:r>
        <w:r w:rsidR="00F64C15" w:rsidRPr="00343F01" w:rsidDel="00201166">
          <w:delText xml:space="preserve">$) </w:delText>
        </w:r>
        <w:r w:rsidRPr="00343F01" w:rsidDel="00201166">
          <w:delText>pour les tricycles et 500 FCFA</w:delText>
        </w:r>
        <w:r w:rsidR="00F87C4F" w:rsidRPr="00343F01" w:rsidDel="00201166">
          <w:delText xml:space="preserve"> (</w:delText>
        </w:r>
        <w:r w:rsidR="000D54D5" w:rsidRPr="00343F01" w:rsidDel="00201166">
          <w:delText>~</w:delText>
        </w:r>
        <w:r w:rsidR="00F87C4F" w:rsidRPr="00343F01" w:rsidDel="00201166">
          <w:delText>0,8</w:delText>
        </w:r>
        <w:r w:rsidR="00057544" w:rsidRPr="00343F01" w:rsidDel="00201166">
          <w:delText>4</w:delText>
        </w:r>
        <w:r w:rsidR="00F87C4F" w:rsidRPr="00343F01" w:rsidDel="00201166">
          <w:delText>$)</w:delText>
        </w:r>
        <w:r w:rsidRPr="00343F01" w:rsidDel="00201166">
          <w:delText xml:space="preserve"> pour les véhicules légers.</w:delText>
        </w:r>
      </w:del>
    </w:p>
    <w:p w14:paraId="52DF37A7" w14:textId="740157C1" w:rsidR="00BC448D" w:rsidRPr="00343F01" w:rsidDel="00201166" w:rsidRDefault="00BC448D" w:rsidP="00D62BC5">
      <w:pPr>
        <w:spacing w:before="0" w:after="160"/>
        <w:jc w:val="left"/>
        <w:rPr>
          <w:del w:id="13346" w:author="Houyem Rais" w:date="2024-02-22T14:46:00Z"/>
        </w:rPr>
        <w:pPrChange w:id="13347" w:author="Houyem Rais" w:date="2024-02-22T14:49:00Z">
          <w:pPr/>
        </w:pPrChange>
      </w:pPr>
      <w:del w:id="13348" w:author="Houyem Rais" w:date="2024-02-22T14:46:00Z">
        <w:r w:rsidRPr="00343F01" w:rsidDel="00201166">
          <w:delText xml:space="preserve">En ce qui concerne les minibus de 9 à 15 places, </w:delText>
        </w:r>
      </w:del>
      <w:ins w:id="13349" w:author="Mohamed Amine Sdiri" w:date="2023-11-29T09:58:00Z">
        <w:del w:id="13350" w:author="Houyem Rais" w:date="2024-02-22T14:46:00Z">
          <w:r w:rsidR="00621175" w:rsidDel="00201166">
            <w:delText xml:space="preserve"> </w:delText>
          </w:r>
        </w:del>
      </w:ins>
      <w:del w:id="13351" w:author="Houyem Rais" w:date="2024-02-22T14:46:00Z">
        <w:r w:rsidRPr="00343F01" w:rsidDel="00201166">
          <w:delText>leurs contributions sont fixées à 600 FCFA</w:delText>
        </w:r>
        <w:r w:rsidR="00F87C4F" w:rsidRPr="00343F01" w:rsidDel="00201166">
          <w:delText xml:space="preserve"> (</w:delText>
        </w:r>
        <w:r w:rsidR="000D54D5" w:rsidRPr="00343F01" w:rsidDel="00201166">
          <w:delText>~1</w:delText>
        </w:r>
        <w:r w:rsidR="00F87C4F" w:rsidRPr="00343F01" w:rsidDel="00201166">
          <w:delText>$)</w:delText>
        </w:r>
        <w:r w:rsidRPr="00343F01" w:rsidDel="00201166">
          <w:delText xml:space="preserve"> et à 1500 FCFA </w:delText>
        </w:r>
        <w:r w:rsidR="00F87C4F" w:rsidRPr="00343F01" w:rsidDel="00201166">
          <w:delText>(</w:delText>
        </w:r>
        <w:r w:rsidR="000D54D5" w:rsidRPr="00343F01" w:rsidDel="00201166">
          <w:delText>~</w:delText>
        </w:r>
        <w:r w:rsidR="00F87C4F" w:rsidRPr="00343F01" w:rsidDel="00201166">
          <w:delText>2,</w:delText>
        </w:r>
        <w:r w:rsidR="000D54D5" w:rsidRPr="00343F01" w:rsidDel="00201166">
          <w:delText>5</w:delText>
        </w:r>
        <w:r w:rsidR="00F87C4F" w:rsidRPr="00343F01" w:rsidDel="00201166">
          <w:delText xml:space="preserve">1$) </w:delText>
        </w:r>
        <w:r w:rsidRPr="00343F01" w:rsidDel="00201166">
          <w:delText>pour les autocars et Bus.</w:delText>
        </w:r>
      </w:del>
    </w:p>
    <w:p w14:paraId="01A85ED7" w14:textId="2A73A8AC" w:rsidR="00F96868" w:rsidRPr="00343F01" w:rsidDel="00201166" w:rsidRDefault="00BC448D" w:rsidP="00D62BC5">
      <w:pPr>
        <w:spacing w:before="0" w:after="160"/>
        <w:jc w:val="left"/>
        <w:rPr>
          <w:del w:id="13352" w:author="Houyem Rais" w:date="2024-02-22T14:46:00Z"/>
        </w:rPr>
        <w:pPrChange w:id="13353" w:author="Houyem Rais" w:date="2024-02-22T14:49:00Z">
          <w:pPr/>
        </w:pPrChange>
      </w:pPr>
      <w:del w:id="13354" w:author="Houyem Rais" w:date="2024-02-22T14:46:00Z">
        <w:r w:rsidRPr="00343F01" w:rsidDel="00201166">
          <w:delText xml:space="preserve">Quant aux poids lourds, </w:delText>
        </w:r>
      </w:del>
      <w:ins w:id="13355" w:author="Mohamed Amine Sdiri" w:date="2023-11-29T09:58:00Z">
        <w:del w:id="13356" w:author="Houyem Rais" w:date="2024-02-22T14:46:00Z">
          <w:r w:rsidR="00621175" w:rsidDel="00201166">
            <w:delText xml:space="preserve"> </w:delText>
          </w:r>
        </w:del>
      </w:ins>
      <w:del w:id="13357" w:author="Houyem Rais" w:date="2024-02-22T14:46:00Z">
        <w:r w:rsidRPr="00343F01" w:rsidDel="00201166">
          <w:delText>les 2 essieux devront payer 2500 FCFA</w:delText>
        </w:r>
        <w:r w:rsidR="007C4C46" w:rsidRPr="00343F01" w:rsidDel="00201166">
          <w:delText xml:space="preserve"> (</w:delText>
        </w:r>
        <w:r w:rsidR="000D54D5" w:rsidRPr="00343F01" w:rsidDel="00201166">
          <w:delText>~</w:delText>
        </w:r>
        <w:r w:rsidR="007C4C46" w:rsidRPr="00343F01" w:rsidDel="00201166">
          <w:delText>4,2$)</w:delText>
        </w:r>
        <w:r w:rsidRPr="00343F01" w:rsidDel="00201166">
          <w:delText xml:space="preserve">. Les 3 essieux payeront </w:delText>
        </w:r>
        <w:r w:rsidR="00203D4E" w:rsidRPr="00343F01" w:rsidDel="00201166">
          <w:delText>3000 FCFA</w:delText>
        </w:r>
        <w:r w:rsidR="007C4C46" w:rsidRPr="00343F01" w:rsidDel="00201166">
          <w:delText xml:space="preserve"> (</w:delText>
        </w:r>
        <w:r w:rsidR="000D54D5" w:rsidRPr="00343F01" w:rsidDel="00201166">
          <w:delText>~5</w:delText>
        </w:r>
        <w:r w:rsidR="007C4C46" w:rsidRPr="00343F01" w:rsidDel="00201166">
          <w:delText>$)</w:delText>
        </w:r>
        <w:r w:rsidRPr="00343F01" w:rsidDel="00201166">
          <w:delText xml:space="preserve">, </w:delText>
        </w:r>
      </w:del>
      <w:ins w:id="13358" w:author="Mohamed Amine Sdiri" w:date="2023-11-29T09:58:00Z">
        <w:del w:id="13359" w:author="Houyem Rais" w:date="2024-02-22T14:46:00Z">
          <w:r w:rsidR="00621175" w:rsidDel="00201166">
            <w:delText xml:space="preserve"> </w:delText>
          </w:r>
        </w:del>
      </w:ins>
      <w:del w:id="13360" w:author="Houyem Rais" w:date="2024-02-22T14:46:00Z">
        <w:r w:rsidRPr="00343F01" w:rsidDel="00201166">
          <w:delText>les 4 essieux payeront 3500 FCFA</w:delText>
        </w:r>
        <w:r w:rsidR="007C4C46" w:rsidRPr="00343F01" w:rsidDel="00201166">
          <w:delText xml:space="preserve"> (</w:delText>
        </w:r>
        <w:r w:rsidR="000D54D5" w:rsidRPr="00343F01" w:rsidDel="00201166">
          <w:delText>~5</w:delText>
        </w:r>
        <w:r w:rsidR="007C4C46" w:rsidRPr="00343F01" w:rsidDel="00201166">
          <w:delText>,</w:delText>
        </w:r>
        <w:r w:rsidR="000D54D5" w:rsidRPr="00343F01" w:rsidDel="00201166">
          <w:delText>9</w:delText>
        </w:r>
        <w:r w:rsidR="007C4C46" w:rsidRPr="00343F01" w:rsidDel="00201166">
          <w:delText>$)</w:delText>
        </w:r>
        <w:r w:rsidRPr="00343F01" w:rsidDel="00201166">
          <w:delText>. Et les 5 essieux et plus payeront 5000 FCFA</w:delText>
        </w:r>
        <w:r w:rsidR="007C4C46" w:rsidRPr="00343F01" w:rsidDel="00201166">
          <w:delText xml:space="preserve"> (</w:delText>
        </w:r>
        <w:r w:rsidR="000D54D5" w:rsidRPr="00343F01" w:rsidDel="00201166">
          <w:delText>~</w:delText>
        </w:r>
        <w:r w:rsidR="007C4C46" w:rsidRPr="00343F01" w:rsidDel="00201166">
          <w:delText>8,</w:delText>
        </w:r>
        <w:r w:rsidR="000D54D5" w:rsidRPr="00343F01" w:rsidDel="00201166">
          <w:delText>4</w:delText>
        </w:r>
        <w:r w:rsidR="007C4C46" w:rsidRPr="00343F01" w:rsidDel="00201166">
          <w:delText>$)</w:delText>
        </w:r>
        <w:r w:rsidRPr="00343F01" w:rsidDel="00201166">
          <w:delText>.</w:delText>
        </w:r>
      </w:del>
    </w:p>
    <w:p w14:paraId="05A33646" w14:textId="33A6637A" w:rsidR="00EA6FD1" w:rsidRPr="00343F01" w:rsidDel="00201166" w:rsidRDefault="00F87C4F" w:rsidP="00D62BC5">
      <w:pPr>
        <w:spacing w:before="0" w:after="160"/>
        <w:jc w:val="left"/>
        <w:rPr>
          <w:del w:id="13361" w:author="Houyem Rais" w:date="2024-02-22T14:46:00Z"/>
        </w:rPr>
        <w:pPrChange w:id="13362" w:author="Houyem Rais" w:date="2024-02-22T14:49:00Z">
          <w:pPr/>
        </w:pPrChange>
      </w:pPr>
      <w:del w:id="13363" w:author="Houyem Rais" w:date="2024-02-22T14:46:00Z">
        <w:r w:rsidRPr="00343F01" w:rsidDel="00201166">
          <w:delText>Les</w:delText>
        </w:r>
        <w:r w:rsidR="00EA6FD1" w:rsidRPr="00343F01" w:rsidDel="00201166">
          <w:delText xml:space="preserve"> nouveaux prix se justifient par le fait que le Gouvernement doit combler le gap afin d’entretenir et de disposer le pays de nouvelles infrastructures routières.</w:delText>
        </w:r>
      </w:del>
    </w:p>
    <w:p w14:paraId="557F0BA7" w14:textId="599CD3F6" w:rsidR="006E1898" w:rsidRPr="00343F01" w:rsidDel="00201166" w:rsidRDefault="005D2908" w:rsidP="00D62BC5">
      <w:pPr>
        <w:spacing w:before="0" w:after="160"/>
        <w:jc w:val="left"/>
        <w:rPr>
          <w:del w:id="13364" w:author="Houyem Rais" w:date="2024-02-22T14:46:00Z"/>
        </w:rPr>
        <w:pPrChange w:id="13365" w:author="Houyem Rais" w:date="2024-02-22T14:49:00Z">
          <w:pPr/>
        </w:pPrChange>
      </w:pPr>
      <w:del w:id="13366" w:author="Houyem Rais" w:date="2024-02-22T14:46:00Z">
        <w:r w:rsidRPr="00343F01" w:rsidDel="00201166">
          <w:delText xml:space="preserve">Le tableau suivant </w:delText>
        </w:r>
        <w:r w:rsidR="00203D4E" w:rsidRPr="00343F01" w:rsidDel="00201166">
          <w:delText>résume</w:delText>
        </w:r>
        <w:r w:rsidRPr="00343F01" w:rsidDel="00201166">
          <w:delText xml:space="preserve"> la tarification kilométrique de péage en cours au Togo.</w:delText>
        </w:r>
      </w:del>
    </w:p>
    <w:p w14:paraId="3CC6E606" w14:textId="7F4C9301" w:rsidR="005D2908" w:rsidRPr="00343F01" w:rsidDel="00201166" w:rsidRDefault="005D2908" w:rsidP="00D62BC5">
      <w:pPr>
        <w:spacing w:before="0" w:after="160"/>
        <w:jc w:val="left"/>
        <w:rPr>
          <w:del w:id="13367" w:author="Houyem Rais" w:date="2024-02-22T14:46:00Z"/>
        </w:rPr>
        <w:pPrChange w:id="13368" w:author="Houyem Rais" w:date="2024-02-22T14:49:00Z">
          <w:pPr>
            <w:pStyle w:val="Caption"/>
          </w:pPr>
        </w:pPrChange>
      </w:pPr>
      <w:bookmarkStart w:id="13369" w:name="_Toc152165487"/>
      <w:del w:id="13370"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3371" w:author="Mohamed Amine Sdiri" w:date="2023-11-29T15:48:00Z">
        <w:del w:id="13372" w:author="Houyem Rais" w:date="2024-02-22T14:46:00Z">
          <w:r w:rsidR="002B5C95" w:rsidDel="00201166">
            <w:rPr>
              <w:noProof/>
            </w:rPr>
            <w:delText>49</w:delText>
          </w:r>
        </w:del>
      </w:ins>
      <w:del w:id="13373" w:author="Houyem Rais" w:date="2024-02-22T14:46:00Z">
        <w:r w:rsidR="00F555DC" w:rsidDel="00201166">
          <w:rPr>
            <w:noProof/>
          </w:rPr>
          <w:delText>50</w:delText>
        </w:r>
        <w:r w:rsidR="00B0561B" w:rsidDel="00201166">
          <w:rPr>
            <w:noProof/>
          </w:rPr>
          <w:fldChar w:fldCharType="end"/>
        </w:r>
        <w:r w:rsidRPr="00343F01" w:rsidDel="00201166">
          <w:delText xml:space="preserve"> Tarif de péage par classe sur les autoroutes du Togo</w:delText>
        </w:r>
        <w:bookmarkEnd w:id="13369"/>
      </w:del>
    </w:p>
    <w:tbl>
      <w:tblPr>
        <w:tblStyle w:val="TableGrid"/>
        <w:tblpPr w:leftFromText="180" w:rightFromText="180" w:vertAnchor="text" w:tblpY="1"/>
        <w:tblOverlap w:val="never"/>
        <w:tblW w:w="0" w:type="auto"/>
        <w:tblLook w:val="04A0" w:firstRow="1" w:lastRow="0" w:firstColumn="1" w:lastColumn="0" w:noHBand="0" w:noVBand="1"/>
      </w:tblPr>
      <w:tblGrid>
        <w:gridCol w:w="3964"/>
        <w:gridCol w:w="1418"/>
        <w:gridCol w:w="1417"/>
      </w:tblGrid>
      <w:tr w:rsidR="005D2908" w:rsidRPr="00343F01" w:rsidDel="00201166" w14:paraId="5917CE04" w14:textId="0429198B" w:rsidTr="00CC0498">
        <w:trPr>
          <w:trHeight w:val="260"/>
          <w:del w:id="13374" w:author="Houyem Rais" w:date="2024-02-22T14:46:00Z"/>
        </w:trPr>
        <w:tc>
          <w:tcPr>
            <w:tcW w:w="3964" w:type="dxa"/>
            <w:shd w:val="clear" w:color="auto" w:fill="D9D9D9" w:themeFill="background1" w:themeFillShade="D9"/>
            <w:noWrap/>
            <w:hideMark/>
          </w:tcPr>
          <w:p w14:paraId="2AEA500A" w14:textId="0D810AD7" w:rsidR="005D2908" w:rsidRPr="00343F01" w:rsidDel="00201166" w:rsidRDefault="005D2908" w:rsidP="00D62BC5">
            <w:pPr>
              <w:spacing w:before="0" w:after="160"/>
              <w:jc w:val="left"/>
              <w:rPr>
                <w:del w:id="13375" w:author="Houyem Rais" w:date="2024-02-22T14:46:00Z"/>
                <w:rFonts w:asciiTheme="minorHAnsi" w:hAnsiTheme="minorHAnsi"/>
                <w:b/>
                <w:bCs/>
                <w:sz w:val="20"/>
                <w:szCs w:val="20"/>
                <w:lang w:val="fr-FR"/>
              </w:rPr>
              <w:pPrChange w:id="13376" w:author="Houyem Rais" w:date="2024-02-22T14:49:00Z">
                <w:pPr>
                  <w:framePr w:hSpace="180" w:wrap="around" w:vAnchor="text" w:hAnchor="text" w:y="1"/>
                  <w:spacing w:before="20" w:after="40" w:line="259" w:lineRule="auto"/>
                  <w:suppressOverlap/>
                </w:pPr>
              </w:pPrChange>
            </w:pPr>
            <w:del w:id="13377" w:author="Houyem Rais" w:date="2024-02-22T14:46:00Z">
              <w:r w:rsidRPr="00343F01" w:rsidDel="00201166">
                <w:rPr>
                  <w:rFonts w:asciiTheme="minorHAnsi" w:hAnsiTheme="minorHAnsi"/>
                  <w:b/>
                  <w:bCs/>
                  <w:sz w:val="20"/>
                  <w:szCs w:val="20"/>
                  <w:lang w:val="fr-FR"/>
                </w:rPr>
                <w:delText>Catégorie</w:delText>
              </w:r>
            </w:del>
          </w:p>
        </w:tc>
        <w:tc>
          <w:tcPr>
            <w:tcW w:w="1418" w:type="dxa"/>
            <w:shd w:val="clear" w:color="auto" w:fill="D9D9D9" w:themeFill="background1" w:themeFillShade="D9"/>
            <w:noWrap/>
            <w:hideMark/>
          </w:tcPr>
          <w:p w14:paraId="7A0D5649" w14:textId="79D880FF" w:rsidR="005D2908" w:rsidRPr="00343F01" w:rsidDel="00201166" w:rsidRDefault="005D2908" w:rsidP="00D62BC5">
            <w:pPr>
              <w:spacing w:before="0" w:after="160"/>
              <w:jc w:val="left"/>
              <w:rPr>
                <w:del w:id="13378" w:author="Houyem Rais" w:date="2024-02-22T14:46:00Z"/>
                <w:rFonts w:asciiTheme="minorHAnsi" w:hAnsiTheme="minorHAnsi"/>
                <w:b/>
                <w:bCs/>
                <w:sz w:val="20"/>
                <w:szCs w:val="20"/>
                <w:lang w:val="fr-FR"/>
              </w:rPr>
              <w:pPrChange w:id="13379" w:author="Houyem Rais" w:date="2024-02-22T14:49:00Z">
                <w:pPr>
                  <w:framePr w:hSpace="180" w:wrap="around" w:vAnchor="text" w:hAnchor="text" w:y="1"/>
                  <w:spacing w:before="20" w:after="40" w:line="259" w:lineRule="auto"/>
                  <w:suppressOverlap/>
                </w:pPr>
              </w:pPrChange>
            </w:pPr>
            <w:del w:id="13380" w:author="Houyem Rais" w:date="2024-02-22T14:46:00Z">
              <w:r w:rsidRPr="00343F01" w:rsidDel="00201166">
                <w:rPr>
                  <w:rFonts w:asciiTheme="minorHAnsi" w:hAnsiTheme="minorHAnsi"/>
                  <w:b/>
                  <w:bCs/>
                  <w:sz w:val="20"/>
                  <w:szCs w:val="20"/>
                  <w:lang w:val="fr-FR"/>
                </w:rPr>
                <w:delText>Tarif (FCFA)</w:delText>
              </w:r>
            </w:del>
          </w:p>
        </w:tc>
        <w:tc>
          <w:tcPr>
            <w:tcW w:w="1417" w:type="dxa"/>
            <w:shd w:val="clear" w:color="auto" w:fill="D9D9D9" w:themeFill="background1" w:themeFillShade="D9"/>
            <w:noWrap/>
            <w:hideMark/>
          </w:tcPr>
          <w:p w14:paraId="6CB439BC" w14:textId="37098B13" w:rsidR="005D2908" w:rsidRPr="00343F01" w:rsidDel="00201166" w:rsidRDefault="005D2908" w:rsidP="00D62BC5">
            <w:pPr>
              <w:spacing w:before="0" w:after="160"/>
              <w:jc w:val="left"/>
              <w:rPr>
                <w:del w:id="13381" w:author="Houyem Rais" w:date="2024-02-22T14:46:00Z"/>
                <w:rFonts w:asciiTheme="minorHAnsi" w:hAnsiTheme="minorHAnsi"/>
                <w:b/>
                <w:bCs/>
                <w:sz w:val="20"/>
                <w:szCs w:val="20"/>
                <w:lang w:val="fr-FR"/>
              </w:rPr>
              <w:pPrChange w:id="13382" w:author="Houyem Rais" w:date="2024-02-22T14:49:00Z">
                <w:pPr>
                  <w:framePr w:hSpace="180" w:wrap="around" w:vAnchor="text" w:hAnchor="text" w:y="1"/>
                  <w:spacing w:before="20" w:after="40" w:line="259" w:lineRule="auto"/>
                  <w:suppressOverlap/>
                </w:pPr>
              </w:pPrChange>
            </w:pPr>
            <w:del w:id="13383" w:author="Houyem Rais" w:date="2024-02-22T14:46:00Z">
              <w:r w:rsidRPr="00343F01" w:rsidDel="00201166">
                <w:rPr>
                  <w:rFonts w:asciiTheme="minorHAnsi" w:hAnsiTheme="minorHAnsi"/>
                  <w:b/>
                  <w:bCs/>
                  <w:sz w:val="20"/>
                  <w:szCs w:val="20"/>
                  <w:lang w:val="fr-FR"/>
                </w:rPr>
                <w:delText>Tarif (USD)</w:delText>
              </w:r>
              <w:r w:rsidR="00E70EAF" w:rsidRPr="00343F01" w:rsidDel="00201166">
                <w:rPr>
                  <w:rStyle w:val="FootnoteReference"/>
                  <w:rFonts w:asciiTheme="minorHAnsi" w:hAnsiTheme="minorHAnsi"/>
                  <w:b/>
                  <w:bCs/>
                  <w:sz w:val="20"/>
                  <w:szCs w:val="20"/>
                  <w:lang w:val="fr-FR"/>
                </w:rPr>
                <w:footnoteReference w:id="52"/>
              </w:r>
            </w:del>
          </w:p>
        </w:tc>
      </w:tr>
      <w:tr w:rsidR="005D2908" w:rsidRPr="00343F01" w:rsidDel="00201166" w14:paraId="307F87F7" w14:textId="5DC36C38" w:rsidTr="00CC0498">
        <w:trPr>
          <w:trHeight w:val="250"/>
          <w:del w:id="13386" w:author="Houyem Rais" w:date="2024-02-22T14:46:00Z"/>
        </w:trPr>
        <w:tc>
          <w:tcPr>
            <w:tcW w:w="3964" w:type="dxa"/>
            <w:noWrap/>
            <w:hideMark/>
          </w:tcPr>
          <w:p w14:paraId="01475EE0" w14:textId="33D0465F" w:rsidR="005D2908" w:rsidRPr="00343F01" w:rsidDel="00201166" w:rsidRDefault="005D2908" w:rsidP="00D62BC5">
            <w:pPr>
              <w:spacing w:before="0" w:after="160"/>
              <w:jc w:val="left"/>
              <w:rPr>
                <w:del w:id="13387" w:author="Houyem Rais" w:date="2024-02-22T14:46:00Z"/>
                <w:rFonts w:asciiTheme="minorHAnsi" w:hAnsiTheme="minorHAnsi"/>
                <w:sz w:val="20"/>
                <w:szCs w:val="20"/>
                <w:lang w:val="fr-FR"/>
              </w:rPr>
              <w:pPrChange w:id="13388" w:author="Houyem Rais" w:date="2024-02-22T14:49:00Z">
                <w:pPr>
                  <w:framePr w:hSpace="180" w:wrap="around" w:vAnchor="text" w:hAnchor="text" w:y="1"/>
                  <w:spacing w:before="20" w:after="40" w:line="259" w:lineRule="auto"/>
                  <w:suppressOverlap/>
                </w:pPr>
              </w:pPrChange>
            </w:pPr>
            <w:del w:id="13389" w:author="Houyem Rais" w:date="2024-02-22T14:46:00Z">
              <w:r w:rsidRPr="00343F01" w:rsidDel="00201166">
                <w:rPr>
                  <w:rFonts w:asciiTheme="minorHAnsi" w:hAnsiTheme="minorHAnsi"/>
                  <w:sz w:val="20"/>
                  <w:szCs w:val="20"/>
                  <w:lang w:val="fr-FR"/>
                </w:rPr>
                <w:delText>Motos 2 roues</w:delText>
              </w:r>
            </w:del>
          </w:p>
        </w:tc>
        <w:tc>
          <w:tcPr>
            <w:tcW w:w="1418" w:type="dxa"/>
            <w:noWrap/>
            <w:hideMark/>
          </w:tcPr>
          <w:p w14:paraId="2A0F6EAC" w14:textId="22C9A0A2" w:rsidR="005D2908" w:rsidRPr="00343F01" w:rsidDel="00201166" w:rsidRDefault="005D2908" w:rsidP="00D62BC5">
            <w:pPr>
              <w:spacing w:before="0" w:after="160"/>
              <w:jc w:val="left"/>
              <w:rPr>
                <w:del w:id="13390" w:author="Houyem Rais" w:date="2024-02-22T14:46:00Z"/>
                <w:rFonts w:asciiTheme="minorHAnsi" w:hAnsiTheme="minorHAnsi"/>
                <w:sz w:val="20"/>
                <w:szCs w:val="20"/>
                <w:lang w:val="fr-FR"/>
              </w:rPr>
              <w:pPrChange w:id="13391" w:author="Houyem Rais" w:date="2024-02-22T14:49:00Z">
                <w:pPr>
                  <w:framePr w:hSpace="180" w:wrap="around" w:vAnchor="text" w:hAnchor="text" w:y="1"/>
                  <w:spacing w:before="20" w:after="40" w:line="259" w:lineRule="auto"/>
                  <w:suppressOverlap/>
                  <w:jc w:val="right"/>
                </w:pPr>
              </w:pPrChange>
            </w:pPr>
            <w:del w:id="13392" w:author="Houyem Rais" w:date="2024-02-22T14:46:00Z">
              <w:r w:rsidRPr="00343F01" w:rsidDel="00201166">
                <w:rPr>
                  <w:rFonts w:asciiTheme="minorHAnsi" w:hAnsiTheme="minorHAnsi"/>
                  <w:sz w:val="20"/>
                  <w:szCs w:val="20"/>
                  <w:lang w:val="fr-FR"/>
                </w:rPr>
                <w:delText>50</w:delText>
              </w:r>
            </w:del>
          </w:p>
        </w:tc>
        <w:tc>
          <w:tcPr>
            <w:tcW w:w="1417" w:type="dxa"/>
            <w:noWrap/>
            <w:hideMark/>
          </w:tcPr>
          <w:p w14:paraId="2D159846" w14:textId="7FE3B5D3" w:rsidR="005D2908" w:rsidRPr="00343F01" w:rsidDel="00201166" w:rsidRDefault="005D2908" w:rsidP="00D62BC5">
            <w:pPr>
              <w:spacing w:before="0" w:after="160"/>
              <w:jc w:val="left"/>
              <w:rPr>
                <w:del w:id="13393" w:author="Houyem Rais" w:date="2024-02-22T14:46:00Z"/>
                <w:rFonts w:asciiTheme="minorHAnsi" w:hAnsiTheme="minorHAnsi"/>
                <w:sz w:val="20"/>
                <w:szCs w:val="20"/>
                <w:lang w:val="fr-FR"/>
              </w:rPr>
              <w:pPrChange w:id="13394" w:author="Houyem Rais" w:date="2024-02-22T14:49:00Z">
                <w:pPr>
                  <w:framePr w:hSpace="180" w:wrap="around" w:vAnchor="text" w:hAnchor="text" w:y="1"/>
                  <w:spacing w:before="20" w:after="40" w:line="259" w:lineRule="auto"/>
                  <w:suppressOverlap/>
                  <w:jc w:val="right"/>
                </w:pPr>
              </w:pPrChange>
            </w:pPr>
            <w:del w:id="13395" w:author="Houyem Rais" w:date="2024-02-22T14:46:00Z">
              <w:r w:rsidRPr="00343F01" w:rsidDel="00201166">
                <w:rPr>
                  <w:rFonts w:asciiTheme="minorHAnsi" w:hAnsiTheme="minorHAnsi"/>
                  <w:sz w:val="20"/>
                  <w:szCs w:val="20"/>
                  <w:lang w:val="fr-FR"/>
                </w:rPr>
                <w:delText>0,08</w:delText>
              </w:r>
              <w:r w:rsidR="000D54D5" w:rsidRPr="00343F01" w:rsidDel="00201166">
                <w:rPr>
                  <w:rFonts w:asciiTheme="minorHAnsi" w:hAnsiTheme="minorHAnsi"/>
                  <w:sz w:val="20"/>
                  <w:szCs w:val="20"/>
                  <w:lang w:val="fr-FR"/>
                </w:rPr>
                <w:delText>4</w:delText>
              </w:r>
            </w:del>
          </w:p>
        </w:tc>
      </w:tr>
      <w:tr w:rsidR="005D2908" w:rsidRPr="00343F01" w:rsidDel="00201166" w14:paraId="07FB0298" w14:textId="608261D8" w:rsidTr="00CC0498">
        <w:trPr>
          <w:trHeight w:val="250"/>
          <w:del w:id="13396" w:author="Houyem Rais" w:date="2024-02-22T14:46:00Z"/>
        </w:trPr>
        <w:tc>
          <w:tcPr>
            <w:tcW w:w="3964" w:type="dxa"/>
            <w:noWrap/>
            <w:hideMark/>
          </w:tcPr>
          <w:p w14:paraId="278FD859" w14:textId="12816ADF" w:rsidR="005D2908" w:rsidRPr="00343F01" w:rsidDel="00201166" w:rsidRDefault="005D2908" w:rsidP="00D62BC5">
            <w:pPr>
              <w:spacing w:before="0" w:after="160"/>
              <w:jc w:val="left"/>
              <w:rPr>
                <w:del w:id="13397" w:author="Houyem Rais" w:date="2024-02-22T14:46:00Z"/>
                <w:rFonts w:asciiTheme="minorHAnsi" w:hAnsiTheme="minorHAnsi"/>
                <w:sz w:val="20"/>
                <w:szCs w:val="20"/>
                <w:lang w:val="fr-FR"/>
              </w:rPr>
              <w:pPrChange w:id="13398" w:author="Houyem Rais" w:date="2024-02-22T14:49:00Z">
                <w:pPr>
                  <w:framePr w:hSpace="180" w:wrap="around" w:vAnchor="text" w:hAnchor="text" w:y="1"/>
                  <w:spacing w:before="20" w:after="40" w:line="259" w:lineRule="auto"/>
                  <w:suppressOverlap/>
                </w:pPr>
              </w:pPrChange>
            </w:pPr>
            <w:del w:id="13399" w:author="Houyem Rais" w:date="2024-02-22T14:46:00Z">
              <w:r w:rsidRPr="00343F01" w:rsidDel="00201166">
                <w:rPr>
                  <w:rFonts w:asciiTheme="minorHAnsi" w:hAnsiTheme="minorHAnsi"/>
                  <w:sz w:val="20"/>
                  <w:szCs w:val="20"/>
                  <w:lang w:val="fr-FR"/>
                </w:rPr>
                <w:delText>Tricycles </w:delText>
              </w:r>
            </w:del>
          </w:p>
        </w:tc>
        <w:tc>
          <w:tcPr>
            <w:tcW w:w="1418" w:type="dxa"/>
            <w:noWrap/>
            <w:hideMark/>
          </w:tcPr>
          <w:p w14:paraId="546BA6B6" w14:textId="7AD9BC99" w:rsidR="005D2908" w:rsidRPr="00343F01" w:rsidDel="00201166" w:rsidRDefault="005D2908" w:rsidP="00D62BC5">
            <w:pPr>
              <w:spacing w:before="0" w:after="160"/>
              <w:jc w:val="left"/>
              <w:rPr>
                <w:del w:id="13400" w:author="Houyem Rais" w:date="2024-02-22T14:46:00Z"/>
                <w:rFonts w:asciiTheme="minorHAnsi" w:hAnsiTheme="minorHAnsi"/>
                <w:sz w:val="20"/>
                <w:szCs w:val="20"/>
                <w:lang w:val="fr-FR"/>
              </w:rPr>
              <w:pPrChange w:id="13401" w:author="Houyem Rais" w:date="2024-02-22T14:49:00Z">
                <w:pPr>
                  <w:framePr w:hSpace="180" w:wrap="around" w:vAnchor="text" w:hAnchor="text" w:y="1"/>
                  <w:spacing w:before="20" w:after="40" w:line="259" w:lineRule="auto"/>
                  <w:suppressOverlap/>
                  <w:jc w:val="right"/>
                </w:pPr>
              </w:pPrChange>
            </w:pPr>
            <w:del w:id="13402" w:author="Houyem Rais" w:date="2024-02-22T14:46:00Z">
              <w:r w:rsidRPr="00343F01" w:rsidDel="00201166">
                <w:rPr>
                  <w:rFonts w:asciiTheme="minorHAnsi" w:hAnsiTheme="minorHAnsi"/>
                  <w:sz w:val="20"/>
                  <w:szCs w:val="20"/>
                  <w:lang w:val="fr-FR"/>
                </w:rPr>
                <w:delText>100</w:delText>
              </w:r>
            </w:del>
          </w:p>
        </w:tc>
        <w:tc>
          <w:tcPr>
            <w:tcW w:w="1417" w:type="dxa"/>
            <w:noWrap/>
            <w:hideMark/>
          </w:tcPr>
          <w:p w14:paraId="40E7642E" w14:textId="41A48B57" w:rsidR="005D2908" w:rsidRPr="00343F01" w:rsidDel="00201166" w:rsidRDefault="005D2908" w:rsidP="00D62BC5">
            <w:pPr>
              <w:spacing w:before="0" w:after="160"/>
              <w:jc w:val="left"/>
              <w:rPr>
                <w:del w:id="13403" w:author="Houyem Rais" w:date="2024-02-22T14:46:00Z"/>
                <w:rFonts w:asciiTheme="minorHAnsi" w:hAnsiTheme="minorHAnsi"/>
                <w:sz w:val="20"/>
                <w:szCs w:val="20"/>
                <w:lang w:val="fr-FR"/>
              </w:rPr>
              <w:pPrChange w:id="13404" w:author="Houyem Rais" w:date="2024-02-22T14:49:00Z">
                <w:pPr>
                  <w:framePr w:hSpace="180" w:wrap="around" w:vAnchor="text" w:hAnchor="text" w:y="1"/>
                  <w:spacing w:before="20" w:after="40" w:line="259" w:lineRule="auto"/>
                  <w:suppressOverlap/>
                  <w:jc w:val="right"/>
                </w:pPr>
              </w:pPrChange>
            </w:pPr>
            <w:del w:id="13405" w:author="Houyem Rais" w:date="2024-02-22T14:46:00Z">
              <w:r w:rsidRPr="00343F01" w:rsidDel="00201166">
                <w:rPr>
                  <w:rFonts w:asciiTheme="minorHAnsi" w:hAnsiTheme="minorHAnsi"/>
                  <w:sz w:val="20"/>
                  <w:szCs w:val="20"/>
                  <w:lang w:val="fr-FR"/>
                </w:rPr>
                <w:delText>0,16</w:delText>
              </w:r>
              <w:r w:rsidR="000D54D5" w:rsidRPr="00343F01" w:rsidDel="00201166">
                <w:rPr>
                  <w:rFonts w:asciiTheme="minorHAnsi" w:hAnsiTheme="minorHAnsi"/>
                  <w:sz w:val="20"/>
                  <w:szCs w:val="20"/>
                  <w:lang w:val="fr-FR"/>
                </w:rPr>
                <w:delText>8</w:delText>
              </w:r>
            </w:del>
          </w:p>
        </w:tc>
      </w:tr>
      <w:tr w:rsidR="005D2908" w:rsidRPr="00343F01" w:rsidDel="00201166" w14:paraId="7511FD36" w14:textId="6B21FFF0" w:rsidTr="00CC0498">
        <w:trPr>
          <w:trHeight w:val="250"/>
          <w:del w:id="13406" w:author="Houyem Rais" w:date="2024-02-22T14:46:00Z"/>
        </w:trPr>
        <w:tc>
          <w:tcPr>
            <w:tcW w:w="3964" w:type="dxa"/>
            <w:noWrap/>
            <w:hideMark/>
          </w:tcPr>
          <w:p w14:paraId="439F3871" w14:textId="19BCB342" w:rsidR="005D2908" w:rsidRPr="00343F01" w:rsidDel="00201166" w:rsidRDefault="005D2908" w:rsidP="00D62BC5">
            <w:pPr>
              <w:spacing w:before="0" w:after="160"/>
              <w:jc w:val="left"/>
              <w:rPr>
                <w:del w:id="13407" w:author="Houyem Rais" w:date="2024-02-22T14:46:00Z"/>
                <w:rFonts w:asciiTheme="minorHAnsi" w:hAnsiTheme="minorHAnsi"/>
                <w:sz w:val="20"/>
                <w:szCs w:val="20"/>
                <w:lang w:val="fr-FR"/>
              </w:rPr>
              <w:pPrChange w:id="13408" w:author="Houyem Rais" w:date="2024-02-22T14:49:00Z">
                <w:pPr>
                  <w:framePr w:hSpace="180" w:wrap="around" w:vAnchor="text" w:hAnchor="text" w:y="1"/>
                  <w:spacing w:before="20" w:after="40" w:line="259" w:lineRule="auto"/>
                  <w:suppressOverlap/>
                </w:pPr>
              </w:pPrChange>
            </w:pPr>
            <w:del w:id="13409" w:author="Houyem Rais" w:date="2024-02-22T14:46:00Z">
              <w:r w:rsidRPr="00343F01" w:rsidDel="00201166">
                <w:rPr>
                  <w:rFonts w:asciiTheme="minorHAnsi" w:hAnsiTheme="minorHAnsi"/>
                  <w:sz w:val="20"/>
                  <w:szCs w:val="20"/>
                  <w:lang w:val="fr-FR"/>
                </w:rPr>
                <w:delText>Véhicules légers</w:delText>
              </w:r>
            </w:del>
          </w:p>
        </w:tc>
        <w:tc>
          <w:tcPr>
            <w:tcW w:w="1418" w:type="dxa"/>
            <w:noWrap/>
            <w:hideMark/>
          </w:tcPr>
          <w:p w14:paraId="4E451BDE" w14:textId="629BD0D0" w:rsidR="005D2908" w:rsidRPr="00343F01" w:rsidDel="00201166" w:rsidRDefault="005D2908" w:rsidP="00D62BC5">
            <w:pPr>
              <w:spacing w:before="0" w:after="160"/>
              <w:jc w:val="left"/>
              <w:rPr>
                <w:del w:id="13410" w:author="Houyem Rais" w:date="2024-02-22T14:46:00Z"/>
                <w:rFonts w:asciiTheme="minorHAnsi" w:hAnsiTheme="minorHAnsi"/>
                <w:sz w:val="20"/>
                <w:szCs w:val="20"/>
                <w:lang w:val="fr-FR"/>
              </w:rPr>
              <w:pPrChange w:id="13411" w:author="Houyem Rais" w:date="2024-02-22T14:49:00Z">
                <w:pPr>
                  <w:framePr w:hSpace="180" w:wrap="around" w:vAnchor="text" w:hAnchor="text" w:y="1"/>
                  <w:spacing w:before="20" w:after="40" w:line="259" w:lineRule="auto"/>
                  <w:suppressOverlap/>
                  <w:jc w:val="right"/>
                </w:pPr>
              </w:pPrChange>
            </w:pPr>
            <w:del w:id="13412" w:author="Houyem Rais" w:date="2024-02-22T14:46:00Z">
              <w:r w:rsidRPr="00343F01" w:rsidDel="00201166">
                <w:rPr>
                  <w:rFonts w:asciiTheme="minorHAnsi" w:hAnsiTheme="minorHAnsi"/>
                  <w:sz w:val="20"/>
                  <w:szCs w:val="20"/>
                  <w:lang w:val="fr-FR"/>
                </w:rPr>
                <w:delText>500</w:delText>
              </w:r>
            </w:del>
          </w:p>
        </w:tc>
        <w:tc>
          <w:tcPr>
            <w:tcW w:w="1417" w:type="dxa"/>
            <w:noWrap/>
            <w:hideMark/>
          </w:tcPr>
          <w:p w14:paraId="4C4B052A" w14:textId="11CC7144" w:rsidR="005D2908" w:rsidRPr="00343F01" w:rsidDel="00201166" w:rsidRDefault="005D2908" w:rsidP="00D62BC5">
            <w:pPr>
              <w:spacing w:before="0" w:after="160"/>
              <w:jc w:val="left"/>
              <w:rPr>
                <w:del w:id="13413" w:author="Houyem Rais" w:date="2024-02-22T14:46:00Z"/>
                <w:rFonts w:asciiTheme="minorHAnsi" w:hAnsiTheme="minorHAnsi"/>
                <w:sz w:val="20"/>
                <w:szCs w:val="20"/>
                <w:lang w:val="fr-FR"/>
              </w:rPr>
              <w:pPrChange w:id="13414" w:author="Houyem Rais" w:date="2024-02-22T14:49:00Z">
                <w:pPr>
                  <w:framePr w:hSpace="180" w:wrap="around" w:vAnchor="text" w:hAnchor="text" w:y="1"/>
                  <w:spacing w:before="20" w:after="40" w:line="259" w:lineRule="auto"/>
                  <w:suppressOverlap/>
                  <w:jc w:val="right"/>
                </w:pPr>
              </w:pPrChange>
            </w:pPr>
            <w:del w:id="13415" w:author="Houyem Rais" w:date="2024-02-22T14:46:00Z">
              <w:r w:rsidRPr="00343F01" w:rsidDel="00201166">
                <w:rPr>
                  <w:rFonts w:asciiTheme="minorHAnsi" w:hAnsiTheme="minorHAnsi"/>
                  <w:sz w:val="20"/>
                  <w:szCs w:val="20"/>
                  <w:lang w:val="fr-FR"/>
                </w:rPr>
                <w:delText>0,8</w:delText>
              </w:r>
              <w:r w:rsidR="000D54D5" w:rsidRPr="00343F01" w:rsidDel="00201166">
                <w:rPr>
                  <w:rFonts w:asciiTheme="minorHAnsi" w:hAnsiTheme="minorHAnsi"/>
                  <w:sz w:val="20"/>
                  <w:szCs w:val="20"/>
                  <w:lang w:val="fr-FR"/>
                </w:rPr>
                <w:delText>4</w:delText>
              </w:r>
            </w:del>
          </w:p>
        </w:tc>
      </w:tr>
      <w:tr w:rsidR="005D2908" w:rsidRPr="00343F01" w:rsidDel="00201166" w14:paraId="79989E0D" w14:textId="0BE2E6D5" w:rsidTr="00CC0498">
        <w:trPr>
          <w:trHeight w:val="250"/>
          <w:del w:id="13416" w:author="Houyem Rais" w:date="2024-02-22T14:46:00Z"/>
        </w:trPr>
        <w:tc>
          <w:tcPr>
            <w:tcW w:w="3964" w:type="dxa"/>
            <w:noWrap/>
            <w:hideMark/>
          </w:tcPr>
          <w:p w14:paraId="4E2C0278" w14:textId="360B5C87" w:rsidR="005D2908" w:rsidRPr="00343F01" w:rsidDel="00201166" w:rsidRDefault="005D2908" w:rsidP="00D62BC5">
            <w:pPr>
              <w:spacing w:before="0" w:after="160"/>
              <w:jc w:val="left"/>
              <w:rPr>
                <w:del w:id="13417" w:author="Houyem Rais" w:date="2024-02-22T14:46:00Z"/>
                <w:rFonts w:asciiTheme="minorHAnsi" w:hAnsiTheme="minorHAnsi"/>
                <w:sz w:val="20"/>
                <w:szCs w:val="20"/>
                <w:lang w:val="fr-FR"/>
              </w:rPr>
              <w:pPrChange w:id="13418" w:author="Houyem Rais" w:date="2024-02-22T14:49:00Z">
                <w:pPr>
                  <w:framePr w:hSpace="180" w:wrap="around" w:vAnchor="text" w:hAnchor="text" w:y="1"/>
                  <w:spacing w:before="20" w:after="40" w:line="259" w:lineRule="auto"/>
                  <w:suppressOverlap/>
                </w:pPr>
              </w:pPrChange>
            </w:pPr>
            <w:del w:id="13419" w:author="Houyem Rais" w:date="2024-02-22T14:46:00Z">
              <w:r w:rsidRPr="00343F01" w:rsidDel="00201166">
                <w:rPr>
                  <w:rFonts w:asciiTheme="minorHAnsi" w:hAnsiTheme="minorHAnsi"/>
                  <w:sz w:val="20"/>
                  <w:szCs w:val="20"/>
                  <w:lang w:val="fr-FR"/>
                </w:rPr>
                <w:delText>Minibus de 9 à 15 places</w:delText>
              </w:r>
            </w:del>
          </w:p>
        </w:tc>
        <w:tc>
          <w:tcPr>
            <w:tcW w:w="1418" w:type="dxa"/>
            <w:noWrap/>
            <w:hideMark/>
          </w:tcPr>
          <w:p w14:paraId="09678732" w14:textId="53DFDCD6" w:rsidR="005D2908" w:rsidRPr="00343F01" w:rsidDel="00201166" w:rsidRDefault="005D2908" w:rsidP="00D62BC5">
            <w:pPr>
              <w:spacing w:before="0" w:after="160"/>
              <w:jc w:val="left"/>
              <w:rPr>
                <w:del w:id="13420" w:author="Houyem Rais" w:date="2024-02-22T14:46:00Z"/>
                <w:rFonts w:asciiTheme="minorHAnsi" w:hAnsiTheme="minorHAnsi"/>
                <w:sz w:val="20"/>
                <w:szCs w:val="20"/>
                <w:lang w:val="fr-FR"/>
              </w:rPr>
              <w:pPrChange w:id="13421" w:author="Houyem Rais" w:date="2024-02-22T14:49:00Z">
                <w:pPr>
                  <w:framePr w:hSpace="180" w:wrap="around" w:vAnchor="text" w:hAnchor="text" w:y="1"/>
                  <w:spacing w:before="20" w:after="40" w:line="259" w:lineRule="auto"/>
                  <w:suppressOverlap/>
                  <w:jc w:val="right"/>
                </w:pPr>
              </w:pPrChange>
            </w:pPr>
            <w:del w:id="13422" w:author="Houyem Rais" w:date="2024-02-22T14:46:00Z">
              <w:r w:rsidRPr="00343F01" w:rsidDel="00201166">
                <w:rPr>
                  <w:rFonts w:asciiTheme="minorHAnsi" w:hAnsiTheme="minorHAnsi"/>
                  <w:sz w:val="20"/>
                  <w:szCs w:val="20"/>
                  <w:lang w:val="fr-FR"/>
                </w:rPr>
                <w:delText>600</w:delText>
              </w:r>
            </w:del>
          </w:p>
        </w:tc>
        <w:tc>
          <w:tcPr>
            <w:tcW w:w="1417" w:type="dxa"/>
            <w:noWrap/>
            <w:hideMark/>
          </w:tcPr>
          <w:p w14:paraId="63BA3538" w14:textId="689A8B67" w:rsidR="005D2908" w:rsidRPr="00343F01" w:rsidDel="00201166" w:rsidRDefault="000D54D5" w:rsidP="00D62BC5">
            <w:pPr>
              <w:spacing w:before="0" w:after="160"/>
              <w:jc w:val="left"/>
              <w:rPr>
                <w:del w:id="13423" w:author="Houyem Rais" w:date="2024-02-22T14:46:00Z"/>
                <w:rFonts w:asciiTheme="minorHAnsi" w:hAnsiTheme="minorHAnsi"/>
                <w:sz w:val="20"/>
                <w:szCs w:val="20"/>
                <w:lang w:val="fr-FR"/>
              </w:rPr>
              <w:pPrChange w:id="13424" w:author="Houyem Rais" w:date="2024-02-22T14:49:00Z">
                <w:pPr>
                  <w:framePr w:hSpace="180" w:wrap="around" w:vAnchor="text" w:hAnchor="text" w:y="1"/>
                  <w:spacing w:before="20" w:after="40" w:line="259" w:lineRule="auto"/>
                  <w:suppressOverlap/>
                  <w:jc w:val="right"/>
                </w:pPr>
              </w:pPrChange>
            </w:pPr>
            <w:del w:id="13425" w:author="Houyem Rais" w:date="2024-02-22T14:46:00Z">
              <w:r w:rsidRPr="00343F01" w:rsidDel="00201166">
                <w:rPr>
                  <w:rFonts w:asciiTheme="minorHAnsi" w:hAnsiTheme="minorHAnsi"/>
                  <w:sz w:val="20"/>
                  <w:szCs w:val="20"/>
                  <w:lang w:val="fr-FR"/>
                </w:rPr>
                <w:delText>1</w:delText>
              </w:r>
            </w:del>
          </w:p>
        </w:tc>
      </w:tr>
      <w:tr w:rsidR="005D2908" w:rsidRPr="00343F01" w:rsidDel="00201166" w14:paraId="2DCA5CC0" w14:textId="0E2F773B" w:rsidTr="00CC0498">
        <w:trPr>
          <w:trHeight w:val="250"/>
          <w:del w:id="13426" w:author="Houyem Rais" w:date="2024-02-22T14:46:00Z"/>
        </w:trPr>
        <w:tc>
          <w:tcPr>
            <w:tcW w:w="3964" w:type="dxa"/>
            <w:noWrap/>
            <w:hideMark/>
          </w:tcPr>
          <w:p w14:paraId="6EF44A76" w14:textId="0C334617" w:rsidR="005D2908" w:rsidRPr="00343F01" w:rsidDel="00201166" w:rsidRDefault="005D2908" w:rsidP="00D62BC5">
            <w:pPr>
              <w:spacing w:before="0" w:after="160"/>
              <w:jc w:val="left"/>
              <w:rPr>
                <w:del w:id="13427" w:author="Houyem Rais" w:date="2024-02-22T14:46:00Z"/>
                <w:rFonts w:asciiTheme="minorHAnsi" w:hAnsiTheme="minorHAnsi"/>
                <w:sz w:val="20"/>
                <w:szCs w:val="20"/>
                <w:lang w:val="fr-FR"/>
              </w:rPr>
              <w:pPrChange w:id="13428" w:author="Houyem Rais" w:date="2024-02-22T14:49:00Z">
                <w:pPr>
                  <w:framePr w:hSpace="180" w:wrap="around" w:vAnchor="text" w:hAnchor="text" w:y="1"/>
                  <w:spacing w:before="20" w:after="40" w:line="259" w:lineRule="auto"/>
                  <w:suppressOverlap/>
                </w:pPr>
              </w:pPrChange>
            </w:pPr>
            <w:del w:id="13429" w:author="Houyem Rais" w:date="2024-02-22T14:46:00Z">
              <w:r w:rsidRPr="00343F01" w:rsidDel="00201166">
                <w:rPr>
                  <w:rFonts w:asciiTheme="minorHAnsi" w:hAnsiTheme="minorHAnsi"/>
                  <w:sz w:val="20"/>
                  <w:szCs w:val="20"/>
                  <w:lang w:val="fr-FR"/>
                </w:rPr>
                <w:delText>Minibus de 9 à 15 places</w:delText>
              </w:r>
            </w:del>
          </w:p>
        </w:tc>
        <w:tc>
          <w:tcPr>
            <w:tcW w:w="1418" w:type="dxa"/>
            <w:noWrap/>
            <w:hideMark/>
          </w:tcPr>
          <w:p w14:paraId="2CD986E1" w14:textId="7CA39921" w:rsidR="005D2908" w:rsidRPr="00343F01" w:rsidDel="00201166" w:rsidRDefault="005D2908" w:rsidP="00D62BC5">
            <w:pPr>
              <w:spacing w:before="0" w:after="160"/>
              <w:jc w:val="left"/>
              <w:rPr>
                <w:del w:id="13430" w:author="Houyem Rais" w:date="2024-02-22T14:46:00Z"/>
                <w:rFonts w:asciiTheme="minorHAnsi" w:hAnsiTheme="minorHAnsi"/>
                <w:sz w:val="20"/>
                <w:szCs w:val="20"/>
                <w:lang w:val="fr-FR"/>
              </w:rPr>
              <w:pPrChange w:id="13431" w:author="Houyem Rais" w:date="2024-02-22T14:49:00Z">
                <w:pPr>
                  <w:framePr w:hSpace="180" w:wrap="around" w:vAnchor="text" w:hAnchor="text" w:y="1"/>
                  <w:spacing w:before="20" w:after="40" w:line="259" w:lineRule="auto"/>
                  <w:suppressOverlap/>
                  <w:jc w:val="right"/>
                </w:pPr>
              </w:pPrChange>
            </w:pPr>
            <w:del w:id="13432" w:author="Houyem Rais" w:date="2024-02-22T14:46:00Z">
              <w:r w:rsidRPr="00343F01" w:rsidDel="00201166">
                <w:rPr>
                  <w:rFonts w:asciiTheme="minorHAnsi" w:hAnsiTheme="minorHAnsi"/>
                  <w:sz w:val="20"/>
                  <w:szCs w:val="20"/>
                  <w:lang w:val="fr-FR"/>
                </w:rPr>
                <w:delText>1500</w:delText>
              </w:r>
            </w:del>
          </w:p>
        </w:tc>
        <w:tc>
          <w:tcPr>
            <w:tcW w:w="1417" w:type="dxa"/>
            <w:noWrap/>
            <w:hideMark/>
          </w:tcPr>
          <w:p w14:paraId="301842E0" w14:textId="23585131" w:rsidR="005D2908" w:rsidRPr="00343F01" w:rsidDel="00201166" w:rsidRDefault="005D2908" w:rsidP="00D62BC5">
            <w:pPr>
              <w:spacing w:before="0" w:after="160"/>
              <w:jc w:val="left"/>
              <w:rPr>
                <w:del w:id="13433" w:author="Houyem Rais" w:date="2024-02-22T14:46:00Z"/>
                <w:rFonts w:asciiTheme="minorHAnsi" w:hAnsiTheme="minorHAnsi"/>
                <w:sz w:val="20"/>
                <w:szCs w:val="20"/>
                <w:lang w:val="fr-FR"/>
              </w:rPr>
              <w:pPrChange w:id="13434" w:author="Houyem Rais" w:date="2024-02-22T14:49:00Z">
                <w:pPr>
                  <w:framePr w:hSpace="180" w:wrap="around" w:vAnchor="text" w:hAnchor="text" w:y="1"/>
                  <w:spacing w:before="20" w:after="40" w:line="259" w:lineRule="auto"/>
                  <w:suppressOverlap/>
                  <w:jc w:val="right"/>
                </w:pPr>
              </w:pPrChange>
            </w:pPr>
            <w:del w:id="13435" w:author="Houyem Rais" w:date="2024-02-22T14:46:00Z">
              <w:r w:rsidRPr="00343F01" w:rsidDel="00201166">
                <w:rPr>
                  <w:rFonts w:asciiTheme="minorHAnsi" w:hAnsiTheme="minorHAnsi"/>
                  <w:sz w:val="20"/>
                  <w:szCs w:val="20"/>
                  <w:lang w:val="fr-FR"/>
                </w:rPr>
                <w:delText>2,</w:delText>
              </w:r>
              <w:r w:rsidR="000D54D5" w:rsidRPr="00343F01" w:rsidDel="00201166">
                <w:rPr>
                  <w:rFonts w:asciiTheme="minorHAnsi" w:hAnsiTheme="minorHAnsi"/>
                  <w:sz w:val="20"/>
                  <w:szCs w:val="20"/>
                  <w:lang w:val="fr-FR"/>
                </w:rPr>
                <w:delText>5</w:delText>
              </w:r>
            </w:del>
          </w:p>
        </w:tc>
      </w:tr>
      <w:tr w:rsidR="005D2908" w:rsidRPr="00343F01" w:rsidDel="00201166" w14:paraId="6EAB00E7" w14:textId="7FDDE932" w:rsidTr="00CC0498">
        <w:trPr>
          <w:trHeight w:val="250"/>
          <w:del w:id="13436" w:author="Houyem Rais" w:date="2024-02-22T14:46:00Z"/>
        </w:trPr>
        <w:tc>
          <w:tcPr>
            <w:tcW w:w="3964" w:type="dxa"/>
            <w:noWrap/>
            <w:hideMark/>
          </w:tcPr>
          <w:p w14:paraId="4754EF44" w14:textId="1D059D27" w:rsidR="005D2908" w:rsidRPr="00343F01" w:rsidDel="00201166" w:rsidRDefault="005D2908" w:rsidP="00D62BC5">
            <w:pPr>
              <w:spacing w:before="0" w:after="160"/>
              <w:jc w:val="left"/>
              <w:rPr>
                <w:del w:id="13437" w:author="Houyem Rais" w:date="2024-02-22T14:46:00Z"/>
                <w:rFonts w:asciiTheme="minorHAnsi" w:hAnsiTheme="minorHAnsi"/>
                <w:sz w:val="20"/>
                <w:szCs w:val="20"/>
                <w:lang w:val="fr-FR"/>
              </w:rPr>
              <w:pPrChange w:id="13438" w:author="Houyem Rais" w:date="2024-02-22T14:49:00Z">
                <w:pPr>
                  <w:framePr w:hSpace="180" w:wrap="around" w:vAnchor="text" w:hAnchor="text" w:y="1"/>
                  <w:spacing w:before="20" w:after="40" w:line="259" w:lineRule="auto"/>
                  <w:suppressOverlap/>
                </w:pPr>
              </w:pPrChange>
            </w:pPr>
            <w:del w:id="13439" w:author="Houyem Rais" w:date="2024-02-22T14:46:00Z">
              <w:r w:rsidRPr="00343F01" w:rsidDel="00201166">
                <w:rPr>
                  <w:rFonts w:asciiTheme="minorHAnsi" w:hAnsiTheme="minorHAnsi"/>
                  <w:sz w:val="20"/>
                  <w:szCs w:val="20"/>
                  <w:lang w:val="fr-FR"/>
                </w:rPr>
                <w:delText>Poids à lourds à 2 essieux</w:delText>
              </w:r>
            </w:del>
          </w:p>
        </w:tc>
        <w:tc>
          <w:tcPr>
            <w:tcW w:w="1418" w:type="dxa"/>
            <w:noWrap/>
            <w:hideMark/>
          </w:tcPr>
          <w:p w14:paraId="206BE26A" w14:textId="460E4A7F" w:rsidR="005D2908" w:rsidRPr="00343F01" w:rsidDel="00201166" w:rsidRDefault="005D2908" w:rsidP="00D62BC5">
            <w:pPr>
              <w:spacing w:before="0" w:after="160"/>
              <w:jc w:val="left"/>
              <w:rPr>
                <w:del w:id="13440" w:author="Houyem Rais" w:date="2024-02-22T14:46:00Z"/>
                <w:rFonts w:asciiTheme="minorHAnsi" w:hAnsiTheme="minorHAnsi"/>
                <w:sz w:val="20"/>
                <w:szCs w:val="20"/>
                <w:lang w:val="fr-FR"/>
              </w:rPr>
              <w:pPrChange w:id="13441" w:author="Houyem Rais" w:date="2024-02-22T14:49:00Z">
                <w:pPr>
                  <w:framePr w:hSpace="180" w:wrap="around" w:vAnchor="text" w:hAnchor="text" w:y="1"/>
                  <w:spacing w:before="20" w:after="40" w:line="259" w:lineRule="auto"/>
                  <w:suppressOverlap/>
                  <w:jc w:val="right"/>
                </w:pPr>
              </w:pPrChange>
            </w:pPr>
            <w:del w:id="13442" w:author="Houyem Rais" w:date="2024-02-22T14:46:00Z">
              <w:r w:rsidRPr="00343F01" w:rsidDel="00201166">
                <w:rPr>
                  <w:rFonts w:asciiTheme="minorHAnsi" w:hAnsiTheme="minorHAnsi"/>
                  <w:sz w:val="20"/>
                  <w:szCs w:val="20"/>
                  <w:lang w:val="fr-FR"/>
                </w:rPr>
                <w:delText>2500</w:delText>
              </w:r>
            </w:del>
          </w:p>
        </w:tc>
        <w:tc>
          <w:tcPr>
            <w:tcW w:w="1417" w:type="dxa"/>
            <w:noWrap/>
            <w:hideMark/>
          </w:tcPr>
          <w:p w14:paraId="65D9C6C3" w14:textId="75F2D4E2" w:rsidR="005D2908" w:rsidRPr="00343F01" w:rsidDel="00201166" w:rsidRDefault="005D2908" w:rsidP="00D62BC5">
            <w:pPr>
              <w:spacing w:before="0" w:after="160"/>
              <w:jc w:val="left"/>
              <w:rPr>
                <w:del w:id="13443" w:author="Houyem Rais" w:date="2024-02-22T14:46:00Z"/>
                <w:rFonts w:asciiTheme="minorHAnsi" w:hAnsiTheme="minorHAnsi"/>
                <w:sz w:val="20"/>
                <w:szCs w:val="20"/>
                <w:lang w:val="fr-FR"/>
              </w:rPr>
              <w:pPrChange w:id="13444" w:author="Houyem Rais" w:date="2024-02-22T14:49:00Z">
                <w:pPr>
                  <w:framePr w:hSpace="180" w:wrap="around" w:vAnchor="text" w:hAnchor="text" w:y="1"/>
                  <w:spacing w:before="20" w:after="40" w:line="259" w:lineRule="auto"/>
                  <w:suppressOverlap/>
                  <w:jc w:val="right"/>
                </w:pPr>
              </w:pPrChange>
            </w:pPr>
            <w:del w:id="13445" w:author="Houyem Rais" w:date="2024-02-22T14:46:00Z">
              <w:r w:rsidRPr="00343F01" w:rsidDel="00201166">
                <w:rPr>
                  <w:rFonts w:asciiTheme="minorHAnsi" w:hAnsiTheme="minorHAnsi"/>
                  <w:sz w:val="20"/>
                  <w:szCs w:val="20"/>
                  <w:lang w:val="fr-FR"/>
                </w:rPr>
                <w:delText>4,2</w:delText>
              </w:r>
            </w:del>
          </w:p>
        </w:tc>
      </w:tr>
      <w:tr w:rsidR="005D2908" w:rsidRPr="00343F01" w:rsidDel="00201166" w14:paraId="061ECEC1" w14:textId="1544A2F2" w:rsidTr="00CC0498">
        <w:trPr>
          <w:trHeight w:val="250"/>
          <w:del w:id="13446" w:author="Houyem Rais" w:date="2024-02-22T14:46:00Z"/>
        </w:trPr>
        <w:tc>
          <w:tcPr>
            <w:tcW w:w="3964" w:type="dxa"/>
            <w:noWrap/>
            <w:hideMark/>
          </w:tcPr>
          <w:p w14:paraId="314E847F" w14:textId="0AA1C002" w:rsidR="005D2908" w:rsidRPr="00343F01" w:rsidDel="00201166" w:rsidRDefault="005D2908" w:rsidP="00D62BC5">
            <w:pPr>
              <w:spacing w:before="0" w:after="160"/>
              <w:jc w:val="left"/>
              <w:rPr>
                <w:del w:id="13447" w:author="Houyem Rais" w:date="2024-02-22T14:46:00Z"/>
                <w:rFonts w:asciiTheme="minorHAnsi" w:hAnsiTheme="minorHAnsi"/>
                <w:sz w:val="20"/>
                <w:szCs w:val="20"/>
                <w:lang w:val="fr-FR"/>
              </w:rPr>
              <w:pPrChange w:id="13448" w:author="Houyem Rais" w:date="2024-02-22T14:49:00Z">
                <w:pPr>
                  <w:framePr w:hSpace="180" w:wrap="around" w:vAnchor="text" w:hAnchor="text" w:y="1"/>
                  <w:spacing w:before="20" w:after="40" w:line="259" w:lineRule="auto"/>
                  <w:suppressOverlap/>
                </w:pPr>
              </w:pPrChange>
            </w:pPr>
            <w:del w:id="13449" w:author="Houyem Rais" w:date="2024-02-22T14:46:00Z">
              <w:r w:rsidRPr="00343F01" w:rsidDel="00201166">
                <w:rPr>
                  <w:rFonts w:asciiTheme="minorHAnsi" w:hAnsiTheme="minorHAnsi"/>
                  <w:sz w:val="20"/>
                  <w:szCs w:val="20"/>
                  <w:lang w:val="fr-FR"/>
                </w:rPr>
                <w:delText>Poids à lourds à 3 essieux</w:delText>
              </w:r>
            </w:del>
          </w:p>
        </w:tc>
        <w:tc>
          <w:tcPr>
            <w:tcW w:w="1418" w:type="dxa"/>
            <w:noWrap/>
            <w:hideMark/>
          </w:tcPr>
          <w:p w14:paraId="2C3DC93D" w14:textId="5EAA724A" w:rsidR="005D2908" w:rsidRPr="00343F01" w:rsidDel="00201166" w:rsidRDefault="005D2908" w:rsidP="00D62BC5">
            <w:pPr>
              <w:spacing w:before="0" w:after="160"/>
              <w:jc w:val="left"/>
              <w:rPr>
                <w:del w:id="13450" w:author="Houyem Rais" w:date="2024-02-22T14:46:00Z"/>
                <w:rFonts w:asciiTheme="minorHAnsi" w:hAnsiTheme="minorHAnsi"/>
                <w:sz w:val="20"/>
                <w:szCs w:val="20"/>
                <w:lang w:val="fr-FR"/>
              </w:rPr>
              <w:pPrChange w:id="13451" w:author="Houyem Rais" w:date="2024-02-22T14:49:00Z">
                <w:pPr>
                  <w:framePr w:hSpace="180" w:wrap="around" w:vAnchor="text" w:hAnchor="text" w:y="1"/>
                  <w:spacing w:before="20" w:after="40" w:line="259" w:lineRule="auto"/>
                  <w:suppressOverlap/>
                  <w:jc w:val="right"/>
                </w:pPr>
              </w:pPrChange>
            </w:pPr>
            <w:del w:id="13452" w:author="Houyem Rais" w:date="2024-02-22T14:46:00Z">
              <w:r w:rsidRPr="00343F01" w:rsidDel="00201166">
                <w:rPr>
                  <w:rFonts w:asciiTheme="minorHAnsi" w:hAnsiTheme="minorHAnsi"/>
                  <w:sz w:val="20"/>
                  <w:szCs w:val="20"/>
                  <w:lang w:val="fr-FR"/>
                </w:rPr>
                <w:delText>3000</w:delText>
              </w:r>
            </w:del>
          </w:p>
        </w:tc>
        <w:tc>
          <w:tcPr>
            <w:tcW w:w="1417" w:type="dxa"/>
            <w:noWrap/>
            <w:hideMark/>
          </w:tcPr>
          <w:p w14:paraId="595DFF7A" w14:textId="38B1BA4B" w:rsidR="005D2908" w:rsidRPr="00343F01" w:rsidDel="00201166" w:rsidRDefault="000D54D5" w:rsidP="00D62BC5">
            <w:pPr>
              <w:spacing w:before="0" w:after="160"/>
              <w:jc w:val="left"/>
              <w:rPr>
                <w:del w:id="13453" w:author="Houyem Rais" w:date="2024-02-22T14:46:00Z"/>
                <w:rFonts w:asciiTheme="minorHAnsi" w:hAnsiTheme="minorHAnsi"/>
                <w:sz w:val="20"/>
                <w:szCs w:val="20"/>
                <w:lang w:val="fr-FR"/>
              </w:rPr>
              <w:pPrChange w:id="13454" w:author="Houyem Rais" w:date="2024-02-22T14:49:00Z">
                <w:pPr>
                  <w:framePr w:hSpace="180" w:wrap="around" w:vAnchor="text" w:hAnchor="text" w:y="1"/>
                  <w:spacing w:before="20" w:after="40" w:line="259" w:lineRule="auto"/>
                  <w:suppressOverlap/>
                  <w:jc w:val="right"/>
                </w:pPr>
              </w:pPrChange>
            </w:pPr>
            <w:del w:id="13455" w:author="Houyem Rais" w:date="2024-02-22T14:46:00Z">
              <w:r w:rsidRPr="00343F01" w:rsidDel="00201166">
                <w:rPr>
                  <w:rFonts w:asciiTheme="minorHAnsi" w:hAnsiTheme="minorHAnsi"/>
                  <w:sz w:val="20"/>
                  <w:szCs w:val="20"/>
                  <w:lang w:val="fr-FR"/>
                </w:rPr>
                <w:delText>5</w:delText>
              </w:r>
            </w:del>
          </w:p>
        </w:tc>
      </w:tr>
      <w:tr w:rsidR="005D2908" w:rsidRPr="00343F01" w:rsidDel="00201166" w14:paraId="62D27366" w14:textId="6F09BE93" w:rsidTr="00CC0498">
        <w:trPr>
          <w:trHeight w:val="250"/>
          <w:del w:id="13456" w:author="Houyem Rais" w:date="2024-02-22T14:46:00Z"/>
        </w:trPr>
        <w:tc>
          <w:tcPr>
            <w:tcW w:w="3964" w:type="dxa"/>
            <w:noWrap/>
            <w:hideMark/>
          </w:tcPr>
          <w:p w14:paraId="66EE7703" w14:textId="7C6EA21C" w:rsidR="005D2908" w:rsidRPr="00343F01" w:rsidDel="00201166" w:rsidRDefault="005D2908" w:rsidP="00D62BC5">
            <w:pPr>
              <w:spacing w:before="0" w:after="160"/>
              <w:jc w:val="left"/>
              <w:rPr>
                <w:del w:id="13457" w:author="Houyem Rais" w:date="2024-02-22T14:46:00Z"/>
                <w:rFonts w:asciiTheme="minorHAnsi" w:hAnsiTheme="minorHAnsi"/>
                <w:sz w:val="20"/>
                <w:szCs w:val="20"/>
                <w:lang w:val="fr-FR"/>
              </w:rPr>
              <w:pPrChange w:id="13458" w:author="Houyem Rais" w:date="2024-02-22T14:49:00Z">
                <w:pPr>
                  <w:framePr w:hSpace="180" w:wrap="around" w:vAnchor="text" w:hAnchor="text" w:y="1"/>
                  <w:spacing w:before="20" w:after="40" w:line="259" w:lineRule="auto"/>
                  <w:suppressOverlap/>
                </w:pPr>
              </w:pPrChange>
            </w:pPr>
            <w:del w:id="13459" w:author="Houyem Rais" w:date="2024-02-22T14:46:00Z">
              <w:r w:rsidRPr="00343F01" w:rsidDel="00201166">
                <w:rPr>
                  <w:rFonts w:asciiTheme="minorHAnsi" w:hAnsiTheme="minorHAnsi"/>
                  <w:sz w:val="20"/>
                  <w:szCs w:val="20"/>
                  <w:lang w:val="fr-FR"/>
                </w:rPr>
                <w:delText>Poids à lourds à 4 essieux</w:delText>
              </w:r>
            </w:del>
          </w:p>
        </w:tc>
        <w:tc>
          <w:tcPr>
            <w:tcW w:w="1418" w:type="dxa"/>
            <w:noWrap/>
            <w:hideMark/>
          </w:tcPr>
          <w:p w14:paraId="65589111" w14:textId="3BA5378D" w:rsidR="005D2908" w:rsidRPr="00343F01" w:rsidDel="00201166" w:rsidRDefault="005D2908" w:rsidP="00D62BC5">
            <w:pPr>
              <w:spacing w:before="0" w:after="160"/>
              <w:jc w:val="left"/>
              <w:rPr>
                <w:del w:id="13460" w:author="Houyem Rais" w:date="2024-02-22T14:46:00Z"/>
                <w:rFonts w:asciiTheme="minorHAnsi" w:hAnsiTheme="minorHAnsi"/>
                <w:sz w:val="20"/>
                <w:szCs w:val="20"/>
                <w:lang w:val="fr-FR"/>
              </w:rPr>
              <w:pPrChange w:id="13461" w:author="Houyem Rais" w:date="2024-02-22T14:49:00Z">
                <w:pPr>
                  <w:framePr w:hSpace="180" w:wrap="around" w:vAnchor="text" w:hAnchor="text" w:y="1"/>
                  <w:spacing w:before="20" w:after="40" w:line="259" w:lineRule="auto"/>
                  <w:suppressOverlap/>
                  <w:jc w:val="right"/>
                </w:pPr>
              </w:pPrChange>
            </w:pPr>
            <w:del w:id="13462" w:author="Houyem Rais" w:date="2024-02-22T14:46:00Z">
              <w:r w:rsidRPr="00343F01" w:rsidDel="00201166">
                <w:rPr>
                  <w:rFonts w:asciiTheme="minorHAnsi" w:hAnsiTheme="minorHAnsi"/>
                  <w:sz w:val="20"/>
                  <w:szCs w:val="20"/>
                  <w:lang w:val="fr-FR"/>
                </w:rPr>
                <w:delText>3500</w:delText>
              </w:r>
            </w:del>
          </w:p>
        </w:tc>
        <w:tc>
          <w:tcPr>
            <w:tcW w:w="1417" w:type="dxa"/>
            <w:noWrap/>
            <w:hideMark/>
          </w:tcPr>
          <w:p w14:paraId="11C2375C" w14:textId="555312EC" w:rsidR="005D2908" w:rsidRPr="00343F01" w:rsidDel="00201166" w:rsidRDefault="005D2908" w:rsidP="00D62BC5">
            <w:pPr>
              <w:spacing w:before="0" w:after="160"/>
              <w:jc w:val="left"/>
              <w:rPr>
                <w:del w:id="13463" w:author="Houyem Rais" w:date="2024-02-22T14:46:00Z"/>
                <w:rFonts w:asciiTheme="minorHAnsi" w:hAnsiTheme="minorHAnsi"/>
                <w:sz w:val="20"/>
                <w:szCs w:val="20"/>
                <w:lang w:val="fr-FR"/>
              </w:rPr>
              <w:pPrChange w:id="13464" w:author="Houyem Rais" w:date="2024-02-22T14:49:00Z">
                <w:pPr>
                  <w:framePr w:hSpace="180" w:wrap="around" w:vAnchor="text" w:hAnchor="text" w:y="1"/>
                  <w:spacing w:before="20" w:after="40" w:line="259" w:lineRule="auto"/>
                  <w:suppressOverlap/>
                  <w:jc w:val="right"/>
                </w:pPr>
              </w:pPrChange>
            </w:pPr>
            <w:del w:id="13465" w:author="Houyem Rais" w:date="2024-02-22T14:46:00Z">
              <w:r w:rsidRPr="00343F01" w:rsidDel="00201166">
                <w:rPr>
                  <w:rFonts w:asciiTheme="minorHAnsi" w:hAnsiTheme="minorHAnsi"/>
                  <w:sz w:val="20"/>
                  <w:szCs w:val="20"/>
                  <w:lang w:val="fr-FR"/>
                </w:rPr>
                <w:delText>5,</w:delText>
              </w:r>
              <w:r w:rsidR="000D54D5" w:rsidRPr="00343F01" w:rsidDel="00201166">
                <w:rPr>
                  <w:rFonts w:asciiTheme="minorHAnsi" w:hAnsiTheme="minorHAnsi"/>
                  <w:sz w:val="20"/>
                  <w:szCs w:val="20"/>
                  <w:lang w:val="fr-FR"/>
                </w:rPr>
                <w:delText>9</w:delText>
              </w:r>
            </w:del>
          </w:p>
        </w:tc>
      </w:tr>
      <w:tr w:rsidR="005D2908" w:rsidRPr="00343F01" w:rsidDel="00201166" w14:paraId="6E734154" w14:textId="2352EC6E" w:rsidTr="00CC0498">
        <w:trPr>
          <w:trHeight w:val="250"/>
          <w:del w:id="13466" w:author="Houyem Rais" w:date="2024-02-22T14:46:00Z"/>
        </w:trPr>
        <w:tc>
          <w:tcPr>
            <w:tcW w:w="3964" w:type="dxa"/>
            <w:noWrap/>
            <w:hideMark/>
          </w:tcPr>
          <w:p w14:paraId="3EA20BFD" w14:textId="491384D1" w:rsidR="005D2908" w:rsidRPr="00343F01" w:rsidDel="00201166" w:rsidRDefault="005D2908" w:rsidP="00D62BC5">
            <w:pPr>
              <w:spacing w:before="0" w:after="160"/>
              <w:jc w:val="left"/>
              <w:rPr>
                <w:del w:id="13467" w:author="Houyem Rais" w:date="2024-02-22T14:46:00Z"/>
                <w:rFonts w:asciiTheme="minorHAnsi" w:hAnsiTheme="minorHAnsi"/>
                <w:sz w:val="20"/>
                <w:szCs w:val="20"/>
                <w:lang w:val="fr-FR"/>
              </w:rPr>
              <w:pPrChange w:id="13468" w:author="Houyem Rais" w:date="2024-02-22T14:49:00Z">
                <w:pPr>
                  <w:framePr w:hSpace="180" w:wrap="around" w:vAnchor="text" w:hAnchor="text" w:y="1"/>
                  <w:spacing w:before="20" w:after="40" w:line="259" w:lineRule="auto"/>
                  <w:suppressOverlap/>
                </w:pPr>
              </w:pPrChange>
            </w:pPr>
            <w:del w:id="13469" w:author="Houyem Rais" w:date="2024-02-22T14:46:00Z">
              <w:r w:rsidRPr="00343F01" w:rsidDel="00201166">
                <w:rPr>
                  <w:rFonts w:asciiTheme="minorHAnsi" w:hAnsiTheme="minorHAnsi"/>
                  <w:sz w:val="20"/>
                  <w:szCs w:val="20"/>
                  <w:lang w:val="fr-FR"/>
                </w:rPr>
                <w:delText>Poids à lourds à 5 essieux</w:delText>
              </w:r>
            </w:del>
          </w:p>
        </w:tc>
        <w:tc>
          <w:tcPr>
            <w:tcW w:w="1418" w:type="dxa"/>
            <w:noWrap/>
            <w:hideMark/>
          </w:tcPr>
          <w:p w14:paraId="69B2AD05" w14:textId="4B78A9BB" w:rsidR="005D2908" w:rsidRPr="00343F01" w:rsidDel="00201166" w:rsidRDefault="005D2908" w:rsidP="00D62BC5">
            <w:pPr>
              <w:spacing w:before="0" w:after="160"/>
              <w:jc w:val="left"/>
              <w:rPr>
                <w:del w:id="13470" w:author="Houyem Rais" w:date="2024-02-22T14:46:00Z"/>
                <w:rFonts w:asciiTheme="minorHAnsi" w:hAnsiTheme="minorHAnsi"/>
                <w:sz w:val="20"/>
                <w:szCs w:val="20"/>
                <w:lang w:val="fr-FR"/>
              </w:rPr>
              <w:pPrChange w:id="13471" w:author="Houyem Rais" w:date="2024-02-22T14:49:00Z">
                <w:pPr>
                  <w:framePr w:hSpace="180" w:wrap="around" w:vAnchor="text" w:hAnchor="text" w:y="1"/>
                  <w:spacing w:before="20" w:after="40" w:line="259" w:lineRule="auto"/>
                  <w:suppressOverlap/>
                  <w:jc w:val="right"/>
                </w:pPr>
              </w:pPrChange>
            </w:pPr>
            <w:del w:id="13472" w:author="Houyem Rais" w:date="2024-02-22T14:46:00Z">
              <w:r w:rsidRPr="00343F01" w:rsidDel="00201166">
                <w:rPr>
                  <w:rFonts w:asciiTheme="minorHAnsi" w:hAnsiTheme="minorHAnsi"/>
                  <w:sz w:val="20"/>
                  <w:szCs w:val="20"/>
                  <w:lang w:val="fr-FR"/>
                </w:rPr>
                <w:delText>5000</w:delText>
              </w:r>
            </w:del>
          </w:p>
        </w:tc>
        <w:tc>
          <w:tcPr>
            <w:tcW w:w="1417" w:type="dxa"/>
            <w:noWrap/>
            <w:hideMark/>
          </w:tcPr>
          <w:p w14:paraId="06A476EE" w14:textId="78710828" w:rsidR="005D2908" w:rsidRPr="00343F01" w:rsidDel="00201166" w:rsidRDefault="005D2908" w:rsidP="00D62BC5">
            <w:pPr>
              <w:spacing w:before="0" w:after="160"/>
              <w:jc w:val="left"/>
              <w:rPr>
                <w:del w:id="13473" w:author="Houyem Rais" w:date="2024-02-22T14:46:00Z"/>
                <w:rFonts w:asciiTheme="minorHAnsi" w:hAnsiTheme="minorHAnsi"/>
                <w:sz w:val="20"/>
                <w:szCs w:val="20"/>
                <w:lang w:val="fr-FR"/>
              </w:rPr>
              <w:pPrChange w:id="13474" w:author="Houyem Rais" w:date="2024-02-22T14:49:00Z">
                <w:pPr>
                  <w:keepNext/>
                  <w:framePr w:hSpace="180" w:wrap="around" w:vAnchor="text" w:hAnchor="text" w:y="1"/>
                  <w:spacing w:before="20" w:after="40" w:line="259" w:lineRule="auto"/>
                  <w:suppressOverlap/>
                  <w:jc w:val="right"/>
                </w:pPr>
              </w:pPrChange>
            </w:pPr>
            <w:del w:id="13475" w:author="Houyem Rais" w:date="2024-02-22T14:46:00Z">
              <w:r w:rsidRPr="00343F01" w:rsidDel="00201166">
                <w:rPr>
                  <w:rFonts w:asciiTheme="minorHAnsi" w:hAnsiTheme="minorHAnsi"/>
                  <w:sz w:val="20"/>
                  <w:szCs w:val="20"/>
                  <w:lang w:val="fr-FR"/>
                </w:rPr>
                <w:delText>8,4</w:delText>
              </w:r>
            </w:del>
          </w:p>
        </w:tc>
      </w:tr>
    </w:tbl>
    <w:p w14:paraId="1BA98082" w14:textId="30F0D693" w:rsidR="00CC0498" w:rsidRPr="00343F01" w:rsidDel="00201166" w:rsidRDefault="00CC0498" w:rsidP="00D62BC5">
      <w:pPr>
        <w:spacing w:before="0" w:after="160"/>
        <w:jc w:val="left"/>
        <w:rPr>
          <w:del w:id="13476" w:author="Houyem Rais" w:date="2024-02-22T14:46:00Z"/>
          <w:b/>
          <w:bCs/>
          <w:sz w:val="16"/>
          <w:szCs w:val="16"/>
        </w:rPr>
        <w:pPrChange w:id="13477" w:author="Houyem Rais" w:date="2024-02-22T14:49:00Z">
          <w:pPr>
            <w:pStyle w:val="Caption"/>
            <w:framePr w:hSpace="180" w:wrap="around" w:vAnchor="text" w:hAnchor="text" w:y="1"/>
            <w:suppressOverlap/>
          </w:pPr>
        </w:pPrChange>
      </w:pPr>
      <w:del w:id="13478" w:author="Houyem Rais" w:date="2024-02-22T14:46:00Z">
        <w:r w:rsidRPr="00343F01" w:rsidDel="00201166">
          <w:rPr>
            <w:sz w:val="16"/>
            <w:szCs w:val="16"/>
          </w:rPr>
          <w:delText>Source : https://www.togofirst.com/fr/transport/1603-7487-togo-les-nouveaux-tarifs-aux-peages-routiers</w:delText>
        </w:r>
      </w:del>
    </w:p>
    <w:p w14:paraId="3E189E07" w14:textId="07525550" w:rsidR="00403D70" w:rsidRPr="00E90E52" w:rsidDel="00201166" w:rsidRDefault="005728D9" w:rsidP="00D62BC5">
      <w:pPr>
        <w:spacing w:before="0" w:after="160"/>
        <w:jc w:val="left"/>
        <w:rPr>
          <w:del w:id="13479" w:author="Houyem Rais" w:date="2024-02-22T14:46:00Z"/>
          <w:sz w:val="8"/>
          <w:szCs w:val="8"/>
        </w:rPr>
        <w:pPrChange w:id="13480" w:author="Houyem Rais" w:date="2024-02-22T14:49:00Z">
          <w:pPr>
            <w:spacing w:before="0" w:after="0"/>
          </w:pPr>
        </w:pPrChange>
      </w:pPr>
      <w:del w:id="13481" w:author="Houyem Rais" w:date="2024-02-22T14:46:00Z">
        <w:r w:rsidRPr="00343F01" w:rsidDel="00201166">
          <w:br w:type="textWrapping" w:clear="all"/>
        </w:r>
      </w:del>
    </w:p>
    <w:p w14:paraId="5E9A3DC0" w14:textId="12AD3524" w:rsidR="005728D9" w:rsidRPr="00343F01" w:rsidDel="00201166" w:rsidRDefault="005728D9" w:rsidP="00D62BC5">
      <w:pPr>
        <w:spacing w:before="0" w:after="160"/>
        <w:jc w:val="left"/>
        <w:rPr>
          <w:del w:id="13482" w:author="Houyem Rais" w:date="2024-02-22T14:46:00Z"/>
        </w:rPr>
        <w:pPrChange w:id="13483" w:author="Houyem Rais" w:date="2024-02-22T14:49:00Z">
          <w:pPr>
            <w:pStyle w:val="Heading6"/>
          </w:pPr>
        </w:pPrChange>
      </w:pPr>
      <w:del w:id="13484" w:author="Houyem Rais" w:date="2024-02-22T14:46:00Z">
        <w:r w:rsidRPr="00343F01" w:rsidDel="00201166">
          <w:delText>Tarif du péage au Bénin</w:delText>
        </w:r>
      </w:del>
    </w:p>
    <w:p w14:paraId="3CFCE703" w14:textId="208B9390" w:rsidR="00D64F25" w:rsidRPr="00343F01" w:rsidDel="00201166" w:rsidRDefault="00D64F25" w:rsidP="00D62BC5">
      <w:pPr>
        <w:spacing w:before="0" w:after="160"/>
        <w:jc w:val="left"/>
        <w:rPr>
          <w:del w:id="13485" w:author="Houyem Rais" w:date="2024-02-22T14:46:00Z"/>
        </w:rPr>
        <w:pPrChange w:id="13486" w:author="Houyem Rais" w:date="2024-02-22T14:49:00Z">
          <w:pPr/>
        </w:pPrChange>
      </w:pPr>
      <w:del w:id="13487" w:author="Houyem Rais" w:date="2024-02-22T14:46:00Z">
        <w:r w:rsidRPr="00343F01" w:rsidDel="00201166">
          <w:delText xml:space="preserve">Les péages et pesages au </w:delText>
        </w:r>
        <w:r w:rsidRPr="00343F01" w:rsidDel="00201166">
          <w:rPr>
            <w:b/>
            <w:bCs/>
          </w:rPr>
          <w:delText>Bénin</w:delText>
        </w:r>
        <w:r w:rsidRPr="00343F01" w:rsidDel="00201166">
          <w:delText xml:space="preserve"> sont un dispositif présent sur les routes du Bénin visant à fournir une source de revenus en vue de l'autonomisation de l'entretien routier au Bénin.</w:delText>
        </w:r>
        <w:r w:rsidR="00E90E52" w:rsidDel="00201166">
          <w:delText xml:space="preserve"> </w:delText>
        </w:r>
        <w:r w:rsidRPr="00343F01" w:rsidDel="00201166">
          <w:delText>Le bénin compte une dizaine/douzaine de péages. Des péages comme celui de Houègbo sont construits depuis 2012 mais sont non opérationnels. Celui-ci finit par être mis en service en septembre 2020.</w:delText>
        </w:r>
      </w:del>
    </w:p>
    <w:p w14:paraId="23923DAB" w14:textId="32916710" w:rsidR="00671C4F" w:rsidRPr="00343F01" w:rsidDel="00201166" w:rsidRDefault="002B21A1" w:rsidP="00D62BC5">
      <w:pPr>
        <w:spacing w:before="0" w:after="160"/>
        <w:jc w:val="left"/>
        <w:rPr>
          <w:del w:id="13488" w:author="Houyem Rais" w:date="2024-02-22T14:46:00Z"/>
        </w:rPr>
        <w:pPrChange w:id="13489" w:author="Houyem Rais" w:date="2024-02-22T14:49:00Z">
          <w:pPr/>
        </w:pPrChange>
      </w:pPr>
      <w:del w:id="13490" w:author="Houyem Rais" w:date="2024-02-22T14:46:00Z">
        <w:r w:rsidRPr="00343F01" w:rsidDel="00201166">
          <w:delText xml:space="preserve">Les péages sont cogérés par l'état du Bénin. La société SIRB SA est créée en 2018 et lance ses opérations en 2019. L'État en a cédé la gestion à des entreprises privées qui versent des redevances au Fonds Routier. Pour les rentabiliser, </w:delText>
        </w:r>
      </w:del>
      <w:ins w:id="13491" w:author="Mohamed Amine Sdiri" w:date="2023-11-29T09:58:00Z">
        <w:del w:id="13492" w:author="Houyem Rais" w:date="2024-02-22T14:46:00Z">
          <w:r w:rsidR="00621175" w:rsidDel="00201166">
            <w:delText xml:space="preserve"> </w:delText>
          </w:r>
        </w:del>
      </w:ins>
      <w:del w:id="13493" w:author="Houyem Rais" w:date="2024-02-22T14:46:00Z">
        <w:r w:rsidRPr="00343F01" w:rsidDel="00201166">
          <w:delText xml:space="preserve">pour éviter les problèmes de monnaies et de tickets - reçus non existants, </w:delText>
        </w:r>
      </w:del>
      <w:ins w:id="13494" w:author="Mohamed Amine Sdiri" w:date="2023-11-29T09:58:00Z">
        <w:del w:id="13495" w:author="Houyem Rais" w:date="2024-02-22T14:46:00Z">
          <w:r w:rsidR="00621175" w:rsidDel="00201166">
            <w:delText xml:space="preserve"> </w:delText>
          </w:r>
        </w:del>
      </w:ins>
      <w:del w:id="13496" w:author="Houyem Rais" w:date="2024-02-22T14:46:00Z">
        <w:r w:rsidRPr="00343F01" w:rsidDel="00201166">
          <w:delText xml:space="preserve">augmenter les recettes et éviter les fraudes, </w:delText>
        </w:r>
      </w:del>
      <w:ins w:id="13497" w:author="Mohamed Amine Sdiri" w:date="2023-11-29T09:58:00Z">
        <w:del w:id="13498" w:author="Houyem Rais" w:date="2024-02-22T14:46:00Z">
          <w:r w:rsidR="00621175" w:rsidDel="00201166">
            <w:delText xml:space="preserve"> </w:delText>
          </w:r>
        </w:del>
      </w:ins>
      <w:del w:id="13499" w:author="Houyem Rais" w:date="2024-02-22T14:46:00Z">
        <w:r w:rsidRPr="00343F01" w:rsidDel="00201166">
          <w:delText>des péages sont équipés de système de paiement automatiques</w:delText>
        </w:r>
        <w:r w:rsidR="00D95A49" w:rsidDel="00201166">
          <w:delText xml:space="preserve"> </w:delText>
        </w:r>
        <w:r w:rsidR="00671C4F" w:rsidRPr="00343F01" w:rsidDel="00201166">
          <w:delText>Les véhicules légers et les poids lourds sont assujettis au péage et pesages. Les 2 roues ne le sont pas du fait de leur capacité à sortir des chemins asphaltés et à contourner les postes de contrôles.</w:delText>
        </w:r>
      </w:del>
    </w:p>
    <w:p w14:paraId="02339848" w14:textId="35A8D283" w:rsidR="007803D6" w:rsidRPr="00343F01" w:rsidDel="00201166" w:rsidRDefault="007C7766" w:rsidP="00D62BC5">
      <w:pPr>
        <w:spacing w:before="0" w:after="160"/>
        <w:jc w:val="left"/>
        <w:rPr>
          <w:del w:id="13500" w:author="Houyem Rais" w:date="2024-02-22T14:46:00Z"/>
        </w:rPr>
        <w:pPrChange w:id="13501" w:author="Houyem Rais" w:date="2024-02-22T14:49:00Z">
          <w:pPr/>
        </w:pPrChange>
      </w:pPr>
      <w:del w:id="13502" w:author="Houyem Rais" w:date="2024-02-22T14:46:00Z">
        <w:r w:rsidRPr="00343F01" w:rsidDel="00201166">
          <w:delText xml:space="preserve">Le ministère des infrastructures et des transports du Bénin a décidé de nouveaux prix applicables aux postes de péages </w:delText>
        </w:r>
        <w:r w:rsidR="00280F8F" w:rsidRPr="00343F01" w:rsidDel="00201166">
          <w:delText>depuis le</w:delText>
        </w:r>
        <w:r w:rsidRPr="00343F01" w:rsidDel="00201166">
          <w:delText xml:space="preserve"> 1</w:delText>
        </w:r>
        <w:r w:rsidRPr="00343F01" w:rsidDel="00201166">
          <w:rPr>
            <w:vertAlign w:val="superscript"/>
          </w:rPr>
          <w:delText>er</w:delText>
        </w:r>
        <w:r w:rsidR="00D855C1" w:rsidRPr="00343F01" w:rsidDel="00201166">
          <w:delText xml:space="preserve"> </w:delText>
        </w:r>
        <w:r w:rsidRPr="00343F01" w:rsidDel="00201166">
          <w:delText xml:space="preserve">juillet 2018. Ces nouveaux tarifs qui </w:delText>
        </w:r>
        <w:r w:rsidR="00D855C1" w:rsidRPr="00343F01" w:rsidDel="00201166">
          <w:delText>sont entrés</w:delText>
        </w:r>
        <w:r w:rsidRPr="00343F01" w:rsidDel="00201166">
          <w:delText xml:space="preserve"> en vigueur dès </w:delText>
        </w:r>
        <w:r w:rsidR="00D855C1" w:rsidRPr="00343F01" w:rsidDel="00201166">
          <w:delText>lors</w:delText>
        </w:r>
        <w:r w:rsidRPr="00343F01" w:rsidDel="00201166">
          <w:delText xml:space="preserve"> interviennent 10 ans après l’application des tarifs précédents aux postes de péages et de pesages sur l'ensemble du territoire national. </w:delText>
        </w:r>
        <w:r w:rsidR="005B6362" w:rsidRPr="00343F01" w:rsidDel="00201166">
          <w:delText>À la suite de</w:delText>
        </w:r>
        <w:r w:rsidRPr="00343F01" w:rsidDel="00201166">
          <w:delText xml:space="preserve"> la séance de concertation entre l’administration et les responsables des organisations syndicales des </w:delText>
        </w:r>
        <w:r w:rsidR="00E2754D" w:rsidRPr="00343F01" w:rsidDel="00201166">
          <w:delText>transports et</w:delText>
        </w:r>
        <w:r w:rsidRPr="00343F01" w:rsidDel="00201166">
          <w:delText xml:space="preserve"> conducteurs ainsi que l’association béninoise des consommateurs, </w:delText>
        </w:r>
      </w:del>
      <w:ins w:id="13503" w:author="Mohamed Amine Sdiri" w:date="2023-11-29T09:58:00Z">
        <w:del w:id="13504" w:author="Houyem Rais" w:date="2024-02-22T14:46:00Z">
          <w:r w:rsidR="00621175" w:rsidDel="00201166">
            <w:delText xml:space="preserve"> </w:delText>
          </w:r>
        </w:del>
      </w:ins>
      <w:del w:id="13505" w:author="Houyem Rais" w:date="2024-02-22T14:46:00Z">
        <w:r w:rsidRPr="00343F01" w:rsidDel="00201166">
          <w:delText xml:space="preserve">les tarifs applicables aux postes de péages et de pesages en républiques du Bénin depuis 10 ans sont revus. </w:delText>
        </w:r>
      </w:del>
    </w:p>
    <w:p w14:paraId="6BF87539" w14:textId="1D643F6A" w:rsidR="005D2908" w:rsidRPr="00343F01" w:rsidDel="00201166" w:rsidRDefault="005D2908" w:rsidP="00D62BC5">
      <w:pPr>
        <w:spacing w:before="0" w:after="160"/>
        <w:jc w:val="left"/>
        <w:rPr>
          <w:del w:id="13506" w:author="Houyem Rais" w:date="2024-02-22T14:46:00Z"/>
        </w:rPr>
        <w:pPrChange w:id="13507" w:author="Houyem Rais" w:date="2024-02-22T14:49:00Z">
          <w:pPr/>
        </w:pPrChange>
      </w:pPr>
      <w:del w:id="13508" w:author="Houyem Rais" w:date="2024-02-22T14:46:00Z">
        <w:r w:rsidRPr="00343F01" w:rsidDel="00201166">
          <w:delText xml:space="preserve">Le tableau suivant présente la tarification </w:delText>
        </w:r>
        <w:r w:rsidR="00E434BA" w:rsidRPr="00343F01" w:rsidDel="00201166">
          <w:delText xml:space="preserve">au niveau des postes de péage et de péage/pesage </w:delText>
        </w:r>
        <w:r w:rsidRPr="00343F01" w:rsidDel="00201166">
          <w:delText>du Bénin.</w:delText>
        </w:r>
      </w:del>
    </w:p>
    <w:p w14:paraId="29CDB1EA" w14:textId="2B05A8A6" w:rsidR="005D2908" w:rsidRPr="00343F01" w:rsidDel="00201166" w:rsidRDefault="005D2908" w:rsidP="00D62BC5">
      <w:pPr>
        <w:spacing w:before="0" w:after="160"/>
        <w:jc w:val="left"/>
        <w:rPr>
          <w:del w:id="13509" w:author="Houyem Rais" w:date="2024-02-22T14:46:00Z"/>
        </w:rPr>
        <w:pPrChange w:id="13510" w:author="Houyem Rais" w:date="2024-02-22T14:49:00Z">
          <w:pPr>
            <w:pStyle w:val="Caption"/>
          </w:pPr>
        </w:pPrChange>
      </w:pPr>
      <w:bookmarkStart w:id="13511" w:name="_Toc152165488"/>
      <w:del w:id="1351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3513" w:author="Mohamed Amine Sdiri" w:date="2023-11-29T15:48:00Z">
        <w:del w:id="13514" w:author="Houyem Rais" w:date="2024-02-22T14:46:00Z">
          <w:r w:rsidR="002B5C95" w:rsidDel="00201166">
            <w:rPr>
              <w:noProof/>
            </w:rPr>
            <w:delText>50</w:delText>
          </w:r>
        </w:del>
      </w:ins>
      <w:del w:id="13515" w:author="Houyem Rais" w:date="2024-02-22T14:46:00Z">
        <w:r w:rsidR="00F555DC" w:rsidDel="00201166">
          <w:rPr>
            <w:noProof/>
          </w:rPr>
          <w:delText>51</w:delText>
        </w:r>
        <w:r w:rsidR="00B0561B" w:rsidDel="00201166">
          <w:rPr>
            <w:noProof/>
          </w:rPr>
          <w:fldChar w:fldCharType="end"/>
        </w:r>
        <w:r w:rsidRPr="00343F01" w:rsidDel="00201166">
          <w:delText xml:space="preserve"> Exemples de frais de péage par p</w:delText>
        </w:r>
        <w:r w:rsidR="00665BC4" w:rsidRPr="00343F01" w:rsidDel="00201166">
          <w:delText>assage</w:delText>
        </w:r>
        <w:r w:rsidRPr="00343F01" w:rsidDel="00201166">
          <w:delText xml:space="preserve"> au Bénin</w:delText>
        </w:r>
        <w:bookmarkEnd w:id="13511"/>
      </w:del>
    </w:p>
    <w:tbl>
      <w:tblPr>
        <w:tblStyle w:val="TableGrid"/>
        <w:tblW w:w="9021" w:type="dxa"/>
        <w:tblInd w:w="-5" w:type="dxa"/>
        <w:tblLook w:val="04A0" w:firstRow="1" w:lastRow="0" w:firstColumn="1" w:lastColumn="0" w:noHBand="0" w:noVBand="1"/>
        <w:tblPrChange w:id="13516" w:author="Mohamed Amine Sdiri" w:date="2023-11-29T10:03:00Z">
          <w:tblPr>
            <w:tblStyle w:val="TableGrid"/>
            <w:tblW w:w="9636" w:type="dxa"/>
            <w:tblInd w:w="-289" w:type="dxa"/>
            <w:tblLook w:val="04A0" w:firstRow="1" w:lastRow="0" w:firstColumn="1" w:lastColumn="0" w:noHBand="0" w:noVBand="1"/>
          </w:tblPr>
        </w:tblPrChange>
      </w:tblPr>
      <w:tblGrid>
        <w:gridCol w:w="6190"/>
        <w:gridCol w:w="1280"/>
        <w:gridCol w:w="1551"/>
        <w:tblGridChange w:id="13517">
          <w:tblGrid>
            <w:gridCol w:w="6947"/>
            <w:gridCol w:w="1276"/>
            <w:gridCol w:w="1413"/>
          </w:tblGrid>
        </w:tblGridChange>
      </w:tblGrid>
      <w:tr w:rsidR="003813A9" w:rsidRPr="00343F01" w:rsidDel="00201166" w14:paraId="7BC96CCA" w14:textId="03C2FFDF" w:rsidTr="003A0440">
        <w:trPr>
          <w:trHeight w:val="266"/>
          <w:del w:id="13518" w:author="Houyem Rais" w:date="2024-02-22T14:46:00Z"/>
          <w:trPrChange w:id="13519" w:author="Mohamed Amine Sdiri" w:date="2023-11-29T10:03:00Z">
            <w:trPr>
              <w:trHeight w:val="266"/>
            </w:trPr>
          </w:trPrChange>
        </w:trPr>
        <w:tc>
          <w:tcPr>
            <w:tcW w:w="6190" w:type="dxa"/>
            <w:shd w:val="clear" w:color="auto" w:fill="D9D9D9" w:themeFill="background1" w:themeFillShade="D9"/>
            <w:noWrap/>
            <w:hideMark/>
            <w:tcPrChange w:id="13520" w:author="Mohamed Amine Sdiri" w:date="2023-11-29T10:03:00Z">
              <w:tcPr>
                <w:tcW w:w="6947" w:type="dxa"/>
                <w:shd w:val="clear" w:color="auto" w:fill="D9D9D9" w:themeFill="background1" w:themeFillShade="D9"/>
                <w:noWrap/>
                <w:hideMark/>
              </w:tcPr>
            </w:tcPrChange>
          </w:tcPr>
          <w:p w14:paraId="1DE6E5C0" w14:textId="5DEFF635" w:rsidR="003813A9" w:rsidRPr="00343F01" w:rsidDel="00201166" w:rsidRDefault="003813A9" w:rsidP="00D62BC5">
            <w:pPr>
              <w:spacing w:before="0" w:after="160"/>
              <w:jc w:val="left"/>
              <w:rPr>
                <w:del w:id="13521" w:author="Houyem Rais" w:date="2024-02-22T14:46:00Z"/>
                <w:b/>
                <w:bCs/>
                <w:sz w:val="20"/>
                <w:szCs w:val="20"/>
                <w:lang w:val="fr-FR"/>
              </w:rPr>
              <w:pPrChange w:id="13522" w:author="Houyem Rais" w:date="2024-02-22T14:49:00Z">
                <w:pPr>
                  <w:spacing w:before="0" w:after="0"/>
                </w:pPr>
              </w:pPrChange>
            </w:pPr>
            <w:del w:id="13523" w:author="Houyem Rais" w:date="2024-02-22T14:46:00Z">
              <w:r w:rsidRPr="00343F01" w:rsidDel="00201166">
                <w:rPr>
                  <w:b/>
                  <w:bCs/>
                  <w:sz w:val="20"/>
                  <w:szCs w:val="20"/>
                  <w:lang w:val="fr-FR"/>
                </w:rPr>
                <w:delText>Nom du poste</w:delText>
              </w:r>
            </w:del>
          </w:p>
        </w:tc>
        <w:tc>
          <w:tcPr>
            <w:tcW w:w="1280" w:type="dxa"/>
            <w:shd w:val="clear" w:color="auto" w:fill="D9D9D9" w:themeFill="background1" w:themeFillShade="D9"/>
            <w:noWrap/>
            <w:hideMark/>
            <w:tcPrChange w:id="13524" w:author="Mohamed Amine Sdiri" w:date="2023-11-29T10:03:00Z">
              <w:tcPr>
                <w:tcW w:w="1276" w:type="dxa"/>
                <w:shd w:val="clear" w:color="auto" w:fill="D9D9D9" w:themeFill="background1" w:themeFillShade="D9"/>
                <w:noWrap/>
                <w:hideMark/>
              </w:tcPr>
            </w:tcPrChange>
          </w:tcPr>
          <w:p w14:paraId="3E08B0D2" w14:textId="7D221FBD" w:rsidR="003813A9" w:rsidRPr="00343F01" w:rsidDel="00201166" w:rsidRDefault="003813A9" w:rsidP="00D62BC5">
            <w:pPr>
              <w:spacing w:before="0" w:after="160"/>
              <w:jc w:val="left"/>
              <w:rPr>
                <w:del w:id="13525" w:author="Houyem Rais" w:date="2024-02-22T14:46:00Z"/>
                <w:b/>
                <w:bCs/>
                <w:sz w:val="20"/>
                <w:szCs w:val="20"/>
                <w:lang w:val="fr-FR"/>
              </w:rPr>
              <w:pPrChange w:id="13526" w:author="Houyem Rais" w:date="2024-02-22T14:49:00Z">
                <w:pPr>
                  <w:spacing w:before="0" w:after="0"/>
                </w:pPr>
              </w:pPrChange>
            </w:pPr>
            <w:del w:id="13527" w:author="Houyem Rais" w:date="2024-02-22T14:46:00Z">
              <w:r w:rsidRPr="00343F01" w:rsidDel="00201166">
                <w:rPr>
                  <w:b/>
                  <w:bCs/>
                  <w:sz w:val="20"/>
                  <w:szCs w:val="20"/>
                  <w:lang w:val="fr-FR"/>
                </w:rPr>
                <w:delText>Tarif (FCFA)</w:delText>
              </w:r>
            </w:del>
          </w:p>
        </w:tc>
        <w:tc>
          <w:tcPr>
            <w:tcW w:w="1551" w:type="dxa"/>
            <w:shd w:val="clear" w:color="auto" w:fill="D9D9D9" w:themeFill="background1" w:themeFillShade="D9"/>
            <w:noWrap/>
            <w:hideMark/>
            <w:tcPrChange w:id="13528" w:author="Mohamed Amine Sdiri" w:date="2023-11-29T10:03:00Z">
              <w:tcPr>
                <w:tcW w:w="1413" w:type="dxa"/>
                <w:shd w:val="clear" w:color="auto" w:fill="D9D9D9" w:themeFill="background1" w:themeFillShade="D9"/>
                <w:noWrap/>
                <w:hideMark/>
              </w:tcPr>
            </w:tcPrChange>
          </w:tcPr>
          <w:p w14:paraId="6E74395C" w14:textId="7A755ECE" w:rsidR="003813A9" w:rsidRPr="00343F01" w:rsidDel="00201166" w:rsidRDefault="003813A9" w:rsidP="00D62BC5">
            <w:pPr>
              <w:spacing w:before="0" w:after="160"/>
              <w:jc w:val="left"/>
              <w:rPr>
                <w:del w:id="13529" w:author="Houyem Rais" w:date="2024-02-22T14:46:00Z"/>
                <w:b/>
                <w:bCs/>
                <w:sz w:val="20"/>
                <w:szCs w:val="20"/>
                <w:lang w:val="fr-FR"/>
              </w:rPr>
              <w:pPrChange w:id="13530" w:author="Houyem Rais" w:date="2024-02-22T14:49:00Z">
                <w:pPr>
                  <w:tabs>
                    <w:tab w:val="right" w:pos="2219"/>
                  </w:tabs>
                  <w:spacing w:before="0" w:after="0"/>
                </w:pPr>
              </w:pPrChange>
            </w:pPr>
            <w:del w:id="13531" w:author="Houyem Rais" w:date="2024-02-22T14:46:00Z">
              <w:r w:rsidRPr="00343F01" w:rsidDel="00201166">
                <w:rPr>
                  <w:b/>
                  <w:bCs/>
                  <w:sz w:val="20"/>
                  <w:szCs w:val="20"/>
                  <w:lang w:val="fr-FR"/>
                </w:rPr>
                <w:delText>Tarif (</w:delText>
              </w:r>
              <w:r w:rsidR="000D54D5" w:rsidRPr="00343F01" w:rsidDel="00201166">
                <w:rPr>
                  <w:b/>
                  <w:bCs/>
                  <w:sz w:val="20"/>
                  <w:szCs w:val="20"/>
                  <w:lang w:val="fr-FR"/>
                </w:rPr>
                <w:delText>~</w:delText>
              </w:r>
              <w:r w:rsidRPr="00343F01" w:rsidDel="00201166">
                <w:rPr>
                  <w:b/>
                  <w:bCs/>
                  <w:sz w:val="20"/>
                  <w:szCs w:val="20"/>
                  <w:lang w:val="fr-FR"/>
                </w:rPr>
                <w:delText>USD)</w:delText>
              </w:r>
              <w:r w:rsidR="00E70EAF" w:rsidRPr="00343F01" w:rsidDel="00201166">
                <w:rPr>
                  <w:rStyle w:val="FootnoteReference"/>
                  <w:b/>
                  <w:bCs/>
                  <w:sz w:val="20"/>
                  <w:szCs w:val="20"/>
                  <w:lang w:val="fr-FR"/>
                </w:rPr>
                <w:footnoteReference w:id="53"/>
              </w:r>
              <w:r w:rsidR="007435CE" w:rsidRPr="00343F01" w:rsidDel="00201166">
                <w:rPr>
                  <w:b/>
                  <w:bCs/>
                  <w:sz w:val="20"/>
                  <w:szCs w:val="20"/>
                  <w:lang w:val="fr-FR"/>
                </w:rPr>
                <w:tab/>
              </w:r>
            </w:del>
          </w:p>
        </w:tc>
      </w:tr>
      <w:tr w:rsidR="005D2908" w:rsidRPr="00343F01" w:rsidDel="00201166" w14:paraId="2DD46F78" w14:textId="6F1D3623" w:rsidTr="003A0440">
        <w:trPr>
          <w:trHeight w:val="256"/>
          <w:del w:id="13534" w:author="Houyem Rais" w:date="2024-02-22T14:46:00Z"/>
          <w:trPrChange w:id="13535" w:author="Mohamed Amine Sdiri" w:date="2023-11-29T10:03:00Z">
            <w:trPr>
              <w:trHeight w:val="256"/>
            </w:trPr>
          </w:trPrChange>
        </w:trPr>
        <w:tc>
          <w:tcPr>
            <w:tcW w:w="6190" w:type="dxa"/>
            <w:noWrap/>
            <w:hideMark/>
            <w:tcPrChange w:id="13536" w:author="Mohamed Amine Sdiri" w:date="2023-11-29T10:03:00Z">
              <w:tcPr>
                <w:tcW w:w="6947" w:type="dxa"/>
                <w:noWrap/>
                <w:hideMark/>
              </w:tcPr>
            </w:tcPrChange>
          </w:tcPr>
          <w:p w14:paraId="795F70A6" w14:textId="5D255ABC" w:rsidR="005D2908" w:rsidRPr="00343F01" w:rsidDel="00201166" w:rsidRDefault="005D2908" w:rsidP="00D62BC5">
            <w:pPr>
              <w:spacing w:before="0" w:after="160"/>
              <w:jc w:val="left"/>
              <w:rPr>
                <w:del w:id="13537" w:author="Houyem Rais" w:date="2024-02-22T14:46:00Z"/>
                <w:sz w:val="20"/>
                <w:szCs w:val="20"/>
                <w:lang w:val="fr-FR"/>
              </w:rPr>
              <w:pPrChange w:id="13538" w:author="Houyem Rais" w:date="2024-02-22T14:49:00Z">
                <w:pPr>
                  <w:spacing w:before="0" w:after="0"/>
                </w:pPr>
              </w:pPrChange>
            </w:pPr>
            <w:del w:id="13539" w:author="Houyem Rais" w:date="2024-02-22T14:46:00Z">
              <w:r w:rsidRPr="00343F01" w:rsidDel="00201166">
                <w:rPr>
                  <w:sz w:val="20"/>
                  <w:szCs w:val="20"/>
                  <w:lang w:val="fr-FR"/>
                </w:rPr>
                <w:delText>Poste de péage et de pesage d’Ekp</w:delText>
              </w:r>
              <w:r w:rsidR="000B4EDA" w:rsidRPr="00343F01" w:rsidDel="00201166">
                <w:rPr>
                  <w:sz w:val="20"/>
                  <w:szCs w:val="20"/>
                  <w:lang w:val="fr-FR"/>
                </w:rPr>
                <w:delText>é</w:delText>
              </w:r>
            </w:del>
          </w:p>
        </w:tc>
        <w:tc>
          <w:tcPr>
            <w:tcW w:w="1280" w:type="dxa"/>
            <w:noWrap/>
            <w:hideMark/>
            <w:tcPrChange w:id="13540" w:author="Mohamed Amine Sdiri" w:date="2023-11-29T10:03:00Z">
              <w:tcPr>
                <w:tcW w:w="1276" w:type="dxa"/>
                <w:noWrap/>
                <w:hideMark/>
              </w:tcPr>
            </w:tcPrChange>
          </w:tcPr>
          <w:p w14:paraId="5D718677" w14:textId="6DA57F9F" w:rsidR="005D2908" w:rsidRPr="00343F01" w:rsidDel="00201166" w:rsidRDefault="005D2908" w:rsidP="00D62BC5">
            <w:pPr>
              <w:spacing w:before="0" w:after="160"/>
              <w:jc w:val="left"/>
              <w:rPr>
                <w:del w:id="13541" w:author="Houyem Rais" w:date="2024-02-22T14:46:00Z"/>
                <w:sz w:val="20"/>
                <w:szCs w:val="20"/>
                <w:lang w:val="fr-FR"/>
              </w:rPr>
              <w:pPrChange w:id="13542" w:author="Houyem Rais" w:date="2024-02-22T14:49:00Z">
                <w:pPr>
                  <w:spacing w:before="0" w:after="0"/>
                  <w:jc w:val="left"/>
                </w:pPr>
              </w:pPrChange>
            </w:pPr>
            <w:del w:id="13543" w:author="Houyem Rais" w:date="2024-02-22T14:46:00Z">
              <w:r w:rsidRPr="00343F01" w:rsidDel="00201166">
                <w:rPr>
                  <w:sz w:val="20"/>
                  <w:szCs w:val="20"/>
                  <w:lang w:val="fr-FR"/>
                </w:rPr>
                <w:delText>300</w:delText>
              </w:r>
            </w:del>
          </w:p>
        </w:tc>
        <w:tc>
          <w:tcPr>
            <w:tcW w:w="1551" w:type="dxa"/>
            <w:noWrap/>
            <w:hideMark/>
            <w:tcPrChange w:id="13544" w:author="Mohamed Amine Sdiri" w:date="2023-11-29T10:03:00Z">
              <w:tcPr>
                <w:tcW w:w="1413" w:type="dxa"/>
                <w:noWrap/>
                <w:hideMark/>
              </w:tcPr>
            </w:tcPrChange>
          </w:tcPr>
          <w:p w14:paraId="67406E4D" w14:textId="4BD2C004" w:rsidR="005D2908" w:rsidRPr="00343F01" w:rsidDel="00201166" w:rsidRDefault="005D2908" w:rsidP="00D62BC5">
            <w:pPr>
              <w:spacing w:before="0" w:after="160"/>
              <w:jc w:val="left"/>
              <w:rPr>
                <w:del w:id="13545" w:author="Houyem Rais" w:date="2024-02-22T14:46:00Z"/>
                <w:sz w:val="20"/>
                <w:szCs w:val="20"/>
                <w:lang w:val="fr-FR"/>
              </w:rPr>
              <w:pPrChange w:id="13546" w:author="Houyem Rais" w:date="2024-02-22T14:49:00Z">
                <w:pPr>
                  <w:spacing w:before="0" w:after="0"/>
                </w:pPr>
              </w:pPrChange>
            </w:pPr>
            <w:del w:id="13547" w:author="Houyem Rais" w:date="2024-02-22T14:46:00Z">
              <w:r w:rsidRPr="00343F01" w:rsidDel="00201166">
                <w:rPr>
                  <w:sz w:val="20"/>
                  <w:szCs w:val="20"/>
                  <w:lang w:val="fr-FR"/>
                </w:rPr>
                <w:delText>0,</w:delText>
              </w:r>
              <w:r w:rsidR="000D54D5" w:rsidRPr="00343F01" w:rsidDel="00201166">
                <w:rPr>
                  <w:sz w:val="20"/>
                  <w:szCs w:val="20"/>
                  <w:lang w:val="fr-FR"/>
                </w:rPr>
                <w:delText>5</w:delText>
              </w:r>
            </w:del>
          </w:p>
        </w:tc>
      </w:tr>
      <w:tr w:rsidR="005D2908" w:rsidRPr="00343F01" w:rsidDel="00201166" w14:paraId="18677327" w14:textId="7A8C6B0E" w:rsidTr="003A0440">
        <w:trPr>
          <w:trHeight w:val="256"/>
          <w:del w:id="13548" w:author="Houyem Rais" w:date="2024-02-22T14:46:00Z"/>
          <w:trPrChange w:id="13549" w:author="Mohamed Amine Sdiri" w:date="2023-11-29T10:03:00Z">
            <w:trPr>
              <w:trHeight w:val="256"/>
            </w:trPr>
          </w:trPrChange>
        </w:trPr>
        <w:tc>
          <w:tcPr>
            <w:tcW w:w="6190" w:type="dxa"/>
            <w:noWrap/>
            <w:hideMark/>
            <w:tcPrChange w:id="13550" w:author="Mohamed Amine Sdiri" w:date="2023-11-29T10:03:00Z">
              <w:tcPr>
                <w:tcW w:w="6947" w:type="dxa"/>
                <w:noWrap/>
                <w:hideMark/>
              </w:tcPr>
            </w:tcPrChange>
          </w:tcPr>
          <w:p w14:paraId="49C50CDC" w14:textId="3D08E99B" w:rsidR="005D2908" w:rsidRPr="00343F01" w:rsidDel="00201166" w:rsidRDefault="005D2908" w:rsidP="00D62BC5">
            <w:pPr>
              <w:spacing w:before="0" w:after="160"/>
              <w:jc w:val="left"/>
              <w:rPr>
                <w:del w:id="13551" w:author="Houyem Rais" w:date="2024-02-22T14:46:00Z"/>
                <w:sz w:val="20"/>
                <w:szCs w:val="20"/>
                <w:lang w:val="fr-FR"/>
              </w:rPr>
              <w:pPrChange w:id="13552" w:author="Houyem Rais" w:date="2024-02-22T14:49:00Z">
                <w:pPr>
                  <w:spacing w:before="0" w:after="0"/>
                </w:pPr>
              </w:pPrChange>
            </w:pPr>
            <w:del w:id="13553" w:author="Houyem Rais" w:date="2024-02-22T14:46:00Z">
              <w:r w:rsidRPr="00343F01" w:rsidDel="00201166">
                <w:rPr>
                  <w:sz w:val="20"/>
                  <w:szCs w:val="20"/>
                  <w:lang w:val="fr-FR"/>
                </w:rPr>
                <w:delText>Poste de Ahozon et Grand-Popo</w:delText>
              </w:r>
            </w:del>
          </w:p>
        </w:tc>
        <w:tc>
          <w:tcPr>
            <w:tcW w:w="1280" w:type="dxa"/>
            <w:noWrap/>
            <w:hideMark/>
            <w:tcPrChange w:id="13554" w:author="Mohamed Amine Sdiri" w:date="2023-11-29T10:03:00Z">
              <w:tcPr>
                <w:tcW w:w="1276" w:type="dxa"/>
                <w:noWrap/>
                <w:hideMark/>
              </w:tcPr>
            </w:tcPrChange>
          </w:tcPr>
          <w:p w14:paraId="278B2B97" w14:textId="298E53F4" w:rsidR="005D2908" w:rsidRPr="00343F01" w:rsidDel="00201166" w:rsidRDefault="005D2908" w:rsidP="00D62BC5">
            <w:pPr>
              <w:spacing w:before="0" w:after="160"/>
              <w:jc w:val="left"/>
              <w:rPr>
                <w:del w:id="13555" w:author="Houyem Rais" w:date="2024-02-22T14:46:00Z"/>
                <w:sz w:val="20"/>
                <w:szCs w:val="20"/>
                <w:lang w:val="fr-FR"/>
              </w:rPr>
              <w:pPrChange w:id="13556" w:author="Houyem Rais" w:date="2024-02-22T14:49:00Z">
                <w:pPr>
                  <w:spacing w:before="0" w:after="0"/>
                  <w:jc w:val="left"/>
                </w:pPr>
              </w:pPrChange>
            </w:pPr>
            <w:del w:id="13557" w:author="Houyem Rais" w:date="2024-02-22T14:46:00Z">
              <w:r w:rsidRPr="00343F01" w:rsidDel="00201166">
                <w:rPr>
                  <w:sz w:val="20"/>
                  <w:szCs w:val="20"/>
                  <w:lang w:val="fr-FR"/>
                </w:rPr>
                <w:delText>400</w:delText>
              </w:r>
            </w:del>
          </w:p>
        </w:tc>
        <w:tc>
          <w:tcPr>
            <w:tcW w:w="1551" w:type="dxa"/>
            <w:noWrap/>
            <w:hideMark/>
            <w:tcPrChange w:id="13558" w:author="Mohamed Amine Sdiri" w:date="2023-11-29T10:03:00Z">
              <w:tcPr>
                <w:tcW w:w="1413" w:type="dxa"/>
                <w:noWrap/>
                <w:hideMark/>
              </w:tcPr>
            </w:tcPrChange>
          </w:tcPr>
          <w:p w14:paraId="21140744" w14:textId="46FD32A3" w:rsidR="005D2908" w:rsidRPr="00343F01" w:rsidDel="00201166" w:rsidRDefault="005D2908" w:rsidP="00D62BC5">
            <w:pPr>
              <w:spacing w:before="0" w:after="160"/>
              <w:jc w:val="left"/>
              <w:rPr>
                <w:del w:id="13559" w:author="Houyem Rais" w:date="2024-02-22T14:46:00Z"/>
                <w:sz w:val="20"/>
                <w:szCs w:val="20"/>
                <w:lang w:val="fr-FR"/>
              </w:rPr>
              <w:pPrChange w:id="13560" w:author="Houyem Rais" w:date="2024-02-22T14:49:00Z">
                <w:pPr>
                  <w:spacing w:before="0" w:after="0"/>
                </w:pPr>
              </w:pPrChange>
            </w:pPr>
            <w:del w:id="13561" w:author="Houyem Rais" w:date="2024-02-22T14:46:00Z">
              <w:r w:rsidRPr="00343F01" w:rsidDel="00201166">
                <w:rPr>
                  <w:sz w:val="20"/>
                  <w:szCs w:val="20"/>
                  <w:lang w:val="fr-FR"/>
                </w:rPr>
                <w:delText>0,6</w:delText>
              </w:r>
              <w:r w:rsidR="000D54D5" w:rsidRPr="00343F01" w:rsidDel="00201166">
                <w:rPr>
                  <w:sz w:val="20"/>
                  <w:szCs w:val="20"/>
                  <w:lang w:val="fr-FR"/>
                </w:rPr>
                <w:delText>7</w:delText>
              </w:r>
            </w:del>
          </w:p>
        </w:tc>
      </w:tr>
      <w:tr w:rsidR="005D2908" w:rsidRPr="00343F01" w:rsidDel="00201166" w14:paraId="568E2BCF" w14:textId="0F6E0B83" w:rsidTr="003A0440">
        <w:trPr>
          <w:trHeight w:val="50"/>
          <w:del w:id="13562" w:author="Houyem Rais" w:date="2024-02-22T14:46:00Z"/>
          <w:trPrChange w:id="13563" w:author="Mohamed Amine Sdiri" w:date="2023-11-29T10:03:00Z">
            <w:trPr>
              <w:trHeight w:val="50"/>
            </w:trPr>
          </w:trPrChange>
        </w:trPr>
        <w:tc>
          <w:tcPr>
            <w:tcW w:w="6190" w:type="dxa"/>
            <w:hideMark/>
            <w:tcPrChange w:id="13564" w:author="Mohamed Amine Sdiri" w:date="2023-11-29T10:03:00Z">
              <w:tcPr>
                <w:tcW w:w="6947" w:type="dxa"/>
                <w:hideMark/>
              </w:tcPr>
            </w:tcPrChange>
          </w:tcPr>
          <w:p w14:paraId="53B96287" w14:textId="67018FC3" w:rsidR="005D2908" w:rsidRPr="009B2603" w:rsidDel="00201166" w:rsidRDefault="005D2908" w:rsidP="00D62BC5">
            <w:pPr>
              <w:spacing w:before="0" w:after="160"/>
              <w:jc w:val="left"/>
              <w:rPr>
                <w:del w:id="13565" w:author="Houyem Rais" w:date="2024-02-22T14:46:00Z"/>
                <w:sz w:val="20"/>
                <w:szCs w:val="20"/>
                <w:lang w:val="pt-PT"/>
              </w:rPr>
              <w:pPrChange w:id="13566" w:author="Houyem Rais" w:date="2024-02-22T14:49:00Z">
                <w:pPr>
                  <w:spacing w:before="0" w:after="0"/>
                </w:pPr>
              </w:pPrChange>
            </w:pPr>
            <w:del w:id="13567" w:author="Houyem Rais" w:date="2024-02-22T14:46:00Z">
              <w:r w:rsidRPr="009B2603" w:rsidDel="00201166">
                <w:rPr>
                  <w:sz w:val="20"/>
                  <w:szCs w:val="20"/>
                  <w:lang w:val="pt-PT"/>
                </w:rPr>
                <w:delText>Poste de kpèdèkpo - Diho - Prèkètè – Sirarou – Biro - Garou - Liboussou - Houègbo</w:delText>
              </w:r>
            </w:del>
          </w:p>
        </w:tc>
        <w:tc>
          <w:tcPr>
            <w:tcW w:w="1280" w:type="dxa"/>
            <w:noWrap/>
            <w:hideMark/>
            <w:tcPrChange w:id="13568" w:author="Mohamed Amine Sdiri" w:date="2023-11-29T10:03:00Z">
              <w:tcPr>
                <w:tcW w:w="1276" w:type="dxa"/>
                <w:noWrap/>
                <w:hideMark/>
              </w:tcPr>
            </w:tcPrChange>
          </w:tcPr>
          <w:p w14:paraId="0A05BA33" w14:textId="7185A342" w:rsidR="005D2908" w:rsidRPr="00343F01" w:rsidDel="00201166" w:rsidRDefault="005D2908" w:rsidP="00D62BC5">
            <w:pPr>
              <w:spacing w:before="0" w:after="160"/>
              <w:jc w:val="left"/>
              <w:rPr>
                <w:del w:id="13569" w:author="Houyem Rais" w:date="2024-02-22T14:46:00Z"/>
                <w:sz w:val="20"/>
                <w:szCs w:val="20"/>
                <w:lang w:val="fr-FR"/>
              </w:rPr>
              <w:pPrChange w:id="13570" w:author="Houyem Rais" w:date="2024-02-22T14:49:00Z">
                <w:pPr>
                  <w:spacing w:before="0" w:after="0"/>
                  <w:jc w:val="left"/>
                </w:pPr>
              </w:pPrChange>
            </w:pPr>
            <w:del w:id="13571" w:author="Houyem Rais" w:date="2024-02-22T14:46:00Z">
              <w:r w:rsidRPr="00343F01" w:rsidDel="00201166">
                <w:rPr>
                  <w:sz w:val="20"/>
                  <w:szCs w:val="20"/>
                  <w:lang w:val="fr-FR"/>
                </w:rPr>
                <w:delText>1000</w:delText>
              </w:r>
            </w:del>
          </w:p>
        </w:tc>
        <w:tc>
          <w:tcPr>
            <w:tcW w:w="1551" w:type="dxa"/>
            <w:noWrap/>
            <w:hideMark/>
            <w:tcPrChange w:id="13572" w:author="Mohamed Amine Sdiri" w:date="2023-11-29T10:03:00Z">
              <w:tcPr>
                <w:tcW w:w="1413" w:type="dxa"/>
                <w:noWrap/>
                <w:hideMark/>
              </w:tcPr>
            </w:tcPrChange>
          </w:tcPr>
          <w:p w14:paraId="18C4F23F" w14:textId="25E2F8C3" w:rsidR="005D2908" w:rsidRPr="00343F01" w:rsidDel="00201166" w:rsidRDefault="005D2908" w:rsidP="00D62BC5">
            <w:pPr>
              <w:spacing w:before="0" w:after="160"/>
              <w:jc w:val="left"/>
              <w:rPr>
                <w:del w:id="13573" w:author="Houyem Rais" w:date="2024-02-22T14:46:00Z"/>
                <w:sz w:val="20"/>
                <w:szCs w:val="20"/>
                <w:lang w:val="fr-FR"/>
              </w:rPr>
              <w:pPrChange w:id="13574" w:author="Houyem Rais" w:date="2024-02-22T14:49:00Z">
                <w:pPr>
                  <w:keepNext/>
                  <w:spacing w:before="0" w:after="0"/>
                </w:pPr>
              </w:pPrChange>
            </w:pPr>
            <w:del w:id="13575" w:author="Houyem Rais" w:date="2024-02-22T14:46:00Z">
              <w:r w:rsidRPr="00343F01" w:rsidDel="00201166">
                <w:rPr>
                  <w:sz w:val="20"/>
                  <w:szCs w:val="20"/>
                  <w:lang w:val="fr-FR"/>
                </w:rPr>
                <w:delText>1,6</w:delText>
              </w:r>
              <w:r w:rsidR="000D54D5" w:rsidRPr="00343F01" w:rsidDel="00201166">
                <w:rPr>
                  <w:sz w:val="20"/>
                  <w:szCs w:val="20"/>
                  <w:lang w:val="fr-FR"/>
                </w:rPr>
                <w:delText>8</w:delText>
              </w:r>
            </w:del>
          </w:p>
        </w:tc>
      </w:tr>
    </w:tbl>
    <w:p w14:paraId="4B7A97EC" w14:textId="4CA7CBF2" w:rsidR="002239A8" w:rsidRPr="00343F01" w:rsidDel="00201166" w:rsidRDefault="002239A8" w:rsidP="00D62BC5">
      <w:pPr>
        <w:spacing w:before="0" w:after="160"/>
        <w:jc w:val="left"/>
        <w:rPr>
          <w:del w:id="13576" w:author="Houyem Rais" w:date="2024-02-22T14:46:00Z"/>
          <w:b/>
          <w:bCs/>
          <w:sz w:val="14"/>
          <w:szCs w:val="14"/>
        </w:rPr>
        <w:pPrChange w:id="13577" w:author="Houyem Rais" w:date="2024-02-22T14:49:00Z">
          <w:pPr>
            <w:pStyle w:val="Caption"/>
          </w:pPr>
        </w:pPrChange>
      </w:pPr>
      <w:del w:id="13578" w:author="Houyem Rais" w:date="2024-02-22T14:46:00Z">
        <w:r w:rsidRPr="00343F01" w:rsidDel="00201166">
          <w:rPr>
            <w:sz w:val="14"/>
            <w:szCs w:val="14"/>
          </w:rPr>
          <w:delText xml:space="preserve">Source : </w:delText>
        </w:r>
        <w:r w:rsidR="00FF1735" w:rsidRPr="00343F01" w:rsidDel="00201166">
          <w:rPr>
            <w:sz w:val="14"/>
            <w:szCs w:val="14"/>
          </w:rPr>
          <w:delText xml:space="preserve">Communiqué du Ministère des Infrastructures et des Transports concernant les nouveaux tarifs applicables au niveau des postes de péage et de péage/pesage au Bénin, </w:delText>
        </w:r>
      </w:del>
      <w:ins w:id="13579" w:author="Mohamed Amine Sdiri" w:date="2023-11-29T09:58:00Z">
        <w:del w:id="13580" w:author="Houyem Rais" w:date="2024-02-22T14:46:00Z">
          <w:r w:rsidR="00621175" w:rsidDel="00201166">
            <w:rPr>
              <w:sz w:val="14"/>
              <w:szCs w:val="14"/>
            </w:rPr>
            <w:delText xml:space="preserve"> </w:delText>
          </w:r>
        </w:del>
      </w:ins>
      <w:del w:id="13581" w:author="Houyem Rais" w:date="2024-02-22T14:46:00Z">
        <w:r w:rsidR="00FF1735" w:rsidRPr="00343F01" w:rsidDel="00201166">
          <w:rPr>
            <w:sz w:val="14"/>
            <w:szCs w:val="14"/>
          </w:rPr>
          <w:delText xml:space="preserve">29 </w:delText>
        </w:r>
        <w:r w:rsidR="00375A7F" w:rsidRPr="00343F01" w:rsidDel="00201166">
          <w:rPr>
            <w:sz w:val="14"/>
            <w:szCs w:val="14"/>
          </w:rPr>
          <w:delText>juin</w:delText>
        </w:r>
        <w:r w:rsidR="00FF1735" w:rsidRPr="00343F01" w:rsidDel="00201166">
          <w:rPr>
            <w:sz w:val="14"/>
            <w:szCs w:val="14"/>
          </w:rPr>
          <w:delText xml:space="preserve"> 2018</w:delText>
        </w:r>
      </w:del>
    </w:p>
    <w:p w14:paraId="0D6661EC" w14:textId="0E0C0422" w:rsidR="00643C62" w:rsidRPr="00343F01" w:rsidDel="00201166" w:rsidRDefault="009A4ED2" w:rsidP="00D62BC5">
      <w:pPr>
        <w:spacing w:before="0" w:after="160"/>
        <w:jc w:val="left"/>
        <w:rPr>
          <w:del w:id="13582" w:author="Houyem Rais" w:date="2024-02-22T14:46:00Z"/>
        </w:rPr>
        <w:pPrChange w:id="13583" w:author="Houyem Rais" w:date="2024-02-22T14:49:00Z">
          <w:pPr/>
        </w:pPrChange>
      </w:pPr>
      <w:del w:id="13584" w:author="Houyem Rais" w:date="2024-02-22T14:46:00Z">
        <w:r w:rsidRPr="00343F01" w:rsidDel="00201166">
          <w:delText xml:space="preserve">Chaque poste de péage mentionné </w:delText>
        </w:r>
        <w:r w:rsidR="008D6EE7" w:rsidRPr="00343F01" w:rsidDel="00201166">
          <w:delText>ci-dessus</w:delText>
        </w:r>
        <w:r w:rsidRPr="00343F01" w:rsidDel="00201166">
          <w:delText xml:space="preserve"> a des </w:delText>
        </w:r>
        <w:r w:rsidR="00F97C81" w:rsidRPr="00343F01" w:rsidDel="00201166">
          <w:delText>tarifs</w:delText>
        </w:r>
        <w:r w:rsidRPr="00343F01" w:rsidDel="00201166">
          <w:delText xml:space="preserve"> </w:delText>
        </w:r>
        <w:r w:rsidR="00D202B2" w:rsidRPr="00343F01" w:rsidDel="00201166">
          <w:delText xml:space="preserve">de passage </w:delText>
        </w:r>
        <w:r w:rsidRPr="00343F01" w:rsidDel="00201166">
          <w:delText xml:space="preserve">différents selon le type de véhicule. </w:delText>
        </w:r>
        <w:r w:rsidR="00F97C81" w:rsidRPr="00343F01" w:rsidDel="00201166">
          <w:delText>C</w:delText>
        </w:r>
        <w:r w:rsidRPr="00343F01" w:rsidDel="00201166">
          <w:delText xml:space="preserve">es </w:delText>
        </w:r>
        <w:r w:rsidR="00F97C81" w:rsidRPr="00343F01" w:rsidDel="00201166">
          <w:delText>tarifs</w:delText>
        </w:r>
        <w:r w:rsidRPr="00343F01" w:rsidDel="00201166">
          <w:delText xml:space="preserve"> sont résumés dans le tableau suivant</w:delText>
        </w:r>
        <w:r w:rsidR="000B7B86" w:rsidRPr="00343F01" w:rsidDel="00201166">
          <w:delText>.</w:delText>
        </w:r>
      </w:del>
    </w:p>
    <w:p w14:paraId="7342DC49" w14:textId="6574F97D" w:rsidR="000B7B86" w:rsidRPr="00343F01" w:rsidDel="00201166" w:rsidRDefault="000B7B86" w:rsidP="00D62BC5">
      <w:pPr>
        <w:spacing w:before="0" w:after="160"/>
        <w:jc w:val="left"/>
        <w:rPr>
          <w:del w:id="13585" w:author="Houyem Rais" w:date="2024-02-22T14:46:00Z"/>
        </w:rPr>
        <w:pPrChange w:id="13586" w:author="Houyem Rais" w:date="2024-02-22T14:49:00Z">
          <w:pPr>
            <w:pStyle w:val="Caption"/>
          </w:pPr>
        </w:pPrChange>
      </w:pPr>
      <w:bookmarkStart w:id="13587" w:name="_Toc152165489"/>
      <w:del w:id="13588"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3589" w:author="Mohamed Amine Sdiri" w:date="2023-11-29T15:48:00Z">
        <w:del w:id="13590" w:author="Houyem Rais" w:date="2024-02-22T14:46:00Z">
          <w:r w:rsidR="002B5C95" w:rsidDel="00201166">
            <w:rPr>
              <w:noProof/>
            </w:rPr>
            <w:delText>51</w:delText>
          </w:r>
        </w:del>
      </w:ins>
      <w:del w:id="13591" w:author="Houyem Rais" w:date="2024-02-22T14:46:00Z">
        <w:r w:rsidR="00F555DC" w:rsidDel="00201166">
          <w:rPr>
            <w:noProof/>
          </w:rPr>
          <w:delText>52</w:delText>
        </w:r>
        <w:r w:rsidR="00B0561B" w:rsidDel="00201166">
          <w:rPr>
            <w:noProof/>
          </w:rPr>
          <w:fldChar w:fldCharType="end"/>
        </w:r>
        <w:r w:rsidRPr="00343F01" w:rsidDel="00201166">
          <w:delText xml:space="preserve"> Tarification actuelle de péage/pesage au Bénin</w:delText>
        </w:r>
        <w:bookmarkEnd w:id="13587"/>
      </w:del>
    </w:p>
    <w:tbl>
      <w:tblPr>
        <w:tblStyle w:val="TableGrid"/>
        <w:tblW w:w="5006" w:type="pct"/>
        <w:jc w:val="center"/>
        <w:tblLook w:val="04A0" w:firstRow="1" w:lastRow="0" w:firstColumn="1" w:lastColumn="0" w:noHBand="0" w:noVBand="1"/>
      </w:tblPr>
      <w:tblGrid>
        <w:gridCol w:w="3170"/>
        <w:gridCol w:w="3320"/>
        <w:gridCol w:w="1298"/>
        <w:gridCol w:w="1403"/>
      </w:tblGrid>
      <w:tr w:rsidR="00EB4EB5" w:rsidRPr="00343F01" w:rsidDel="00201166" w14:paraId="03E9E244" w14:textId="47573157" w:rsidTr="000B7B86">
        <w:trPr>
          <w:jc w:val="center"/>
          <w:del w:id="13592" w:author="Houyem Rais" w:date="2024-02-22T14:46:00Z"/>
        </w:trPr>
        <w:tc>
          <w:tcPr>
            <w:tcW w:w="1724" w:type="pct"/>
            <w:shd w:val="clear" w:color="auto" w:fill="D9D9D9" w:themeFill="background1" w:themeFillShade="D9"/>
          </w:tcPr>
          <w:p w14:paraId="792A4F49" w14:textId="71D8853B" w:rsidR="00160553" w:rsidRPr="00343F01" w:rsidDel="00201166" w:rsidRDefault="00160553" w:rsidP="00D62BC5">
            <w:pPr>
              <w:spacing w:before="0" w:after="160"/>
              <w:jc w:val="left"/>
              <w:rPr>
                <w:del w:id="13593" w:author="Houyem Rais" w:date="2024-02-22T14:46:00Z"/>
                <w:rFonts w:asciiTheme="minorHAnsi" w:hAnsiTheme="minorHAnsi" w:cstheme="minorHAnsi"/>
                <w:b/>
                <w:bCs/>
                <w:sz w:val="20"/>
                <w:szCs w:val="20"/>
                <w:lang w:val="fr-FR"/>
              </w:rPr>
              <w:pPrChange w:id="13594" w:author="Houyem Rais" w:date="2024-02-22T14:49:00Z">
                <w:pPr>
                  <w:spacing w:before="0" w:after="0" w:line="276" w:lineRule="auto"/>
                </w:pPr>
              </w:pPrChange>
            </w:pPr>
            <w:del w:id="13595" w:author="Houyem Rais" w:date="2024-02-22T14:46:00Z">
              <w:r w:rsidRPr="00343F01" w:rsidDel="00201166">
                <w:rPr>
                  <w:rFonts w:asciiTheme="minorHAnsi" w:hAnsiTheme="minorHAnsi" w:cstheme="minorHAnsi"/>
                  <w:b/>
                  <w:bCs/>
                  <w:sz w:val="20"/>
                  <w:szCs w:val="20"/>
                  <w:lang w:val="fr-FR"/>
                </w:rPr>
                <w:delText>Nom du poste</w:delText>
              </w:r>
            </w:del>
          </w:p>
        </w:tc>
        <w:tc>
          <w:tcPr>
            <w:tcW w:w="1806" w:type="pct"/>
            <w:shd w:val="clear" w:color="auto" w:fill="D9D9D9" w:themeFill="background1" w:themeFillShade="D9"/>
          </w:tcPr>
          <w:p w14:paraId="4C488D18" w14:textId="23F137D9" w:rsidR="00160553" w:rsidRPr="00343F01" w:rsidDel="00201166" w:rsidRDefault="00160553" w:rsidP="00D62BC5">
            <w:pPr>
              <w:spacing w:before="0" w:after="160"/>
              <w:jc w:val="left"/>
              <w:rPr>
                <w:del w:id="13596" w:author="Houyem Rais" w:date="2024-02-22T14:46:00Z"/>
                <w:rFonts w:asciiTheme="minorHAnsi" w:hAnsiTheme="minorHAnsi" w:cstheme="minorHAnsi"/>
                <w:b/>
                <w:bCs/>
                <w:sz w:val="20"/>
                <w:szCs w:val="20"/>
                <w:lang w:val="fr-FR"/>
              </w:rPr>
              <w:pPrChange w:id="13597" w:author="Houyem Rais" w:date="2024-02-22T14:49:00Z">
                <w:pPr>
                  <w:spacing w:before="0" w:after="0" w:line="276" w:lineRule="auto"/>
                </w:pPr>
              </w:pPrChange>
            </w:pPr>
            <w:del w:id="13598" w:author="Houyem Rais" w:date="2024-02-22T14:46:00Z">
              <w:r w:rsidRPr="00343F01" w:rsidDel="00201166">
                <w:rPr>
                  <w:rFonts w:asciiTheme="minorHAnsi" w:hAnsiTheme="minorHAnsi" w:cstheme="minorHAnsi"/>
                  <w:b/>
                  <w:bCs/>
                  <w:sz w:val="20"/>
                  <w:szCs w:val="20"/>
                  <w:lang w:val="fr-FR"/>
                </w:rPr>
                <w:delText>Type de véhicule</w:delText>
              </w:r>
            </w:del>
          </w:p>
        </w:tc>
        <w:tc>
          <w:tcPr>
            <w:tcW w:w="706" w:type="pct"/>
            <w:shd w:val="clear" w:color="auto" w:fill="D9D9D9" w:themeFill="background1" w:themeFillShade="D9"/>
          </w:tcPr>
          <w:p w14:paraId="1659B048" w14:textId="0C4A5C08" w:rsidR="00160553" w:rsidRPr="00343F01" w:rsidDel="00201166" w:rsidRDefault="00160553" w:rsidP="00D62BC5">
            <w:pPr>
              <w:spacing w:before="0" w:after="160"/>
              <w:jc w:val="left"/>
              <w:rPr>
                <w:del w:id="13599" w:author="Houyem Rais" w:date="2024-02-22T14:46:00Z"/>
                <w:rFonts w:asciiTheme="minorHAnsi" w:hAnsiTheme="minorHAnsi" w:cstheme="minorHAnsi"/>
                <w:sz w:val="20"/>
                <w:szCs w:val="20"/>
                <w:lang w:val="fr-FR"/>
              </w:rPr>
              <w:pPrChange w:id="13600" w:author="Houyem Rais" w:date="2024-02-22T14:49:00Z">
                <w:pPr>
                  <w:spacing w:before="0" w:after="0" w:line="276" w:lineRule="auto"/>
                </w:pPr>
              </w:pPrChange>
            </w:pPr>
            <w:del w:id="13601" w:author="Houyem Rais" w:date="2024-02-22T14:46:00Z">
              <w:r w:rsidRPr="00343F01" w:rsidDel="00201166">
                <w:rPr>
                  <w:rFonts w:asciiTheme="minorHAnsi" w:hAnsiTheme="minorHAnsi" w:cstheme="minorHAnsi"/>
                  <w:b/>
                  <w:bCs/>
                  <w:sz w:val="20"/>
                  <w:szCs w:val="20"/>
                  <w:lang w:val="fr-FR"/>
                </w:rPr>
                <w:delText>Tarif (FCFA)</w:delText>
              </w:r>
            </w:del>
          </w:p>
        </w:tc>
        <w:tc>
          <w:tcPr>
            <w:tcW w:w="763" w:type="pct"/>
            <w:shd w:val="clear" w:color="auto" w:fill="D9D9D9" w:themeFill="background1" w:themeFillShade="D9"/>
          </w:tcPr>
          <w:p w14:paraId="09CC767A" w14:textId="0E9A0FA7" w:rsidR="00160553" w:rsidRPr="00343F01" w:rsidDel="00201166" w:rsidRDefault="00160553" w:rsidP="00D62BC5">
            <w:pPr>
              <w:spacing w:before="0" w:after="160"/>
              <w:jc w:val="left"/>
              <w:rPr>
                <w:del w:id="13602" w:author="Houyem Rais" w:date="2024-02-22T14:46:00Z"/>
                <w:rFonts w:asciiTheme="minorHAnsi" w:hAnsiTheme="minorHAnsi" w:cstheme="minorHAnsi"/>
                <w:sz w:val="20"/>
                <w:szCs w:val="20"/>
                <w:lang w:val="fr-FR"/>
              </w:rPr>
              <w:pPrChange w:id="13603" w:author="Houyem Rais" w:date="2024-02-22T14:49:00Z">
                <w:pPr>
                  <w:spacing w:before="0" w:after="0" w:line="276" w:lineRule="auto"/>
                </w:pPr>
              </w:pPrChange>
            </w:pPr>
            <w:del w:id="13604" w:author="Houyem Rais" w:date="2024-02-22T14:46:00Z">
              <w:r w:rsidRPr="00343F01" w:rsidDel="00201166">
                <w:rPr>
                  <w:rFonts w:asciiTheme="minorHAnsi" w:hAnsiTheme="minorHAnsi" w:cstheme="minorHAnsi"/>
                  <w:b/>
                  <w:bCs/>
                  <w:sz w:val="20"/>
                  <w:szCs w:val="20"/>
                  <w:lang w:val="fr-FR"/>
                </w:rPr>
                <w:delText>Tarif (</w:delText>
              </w:r>
              <w:r w:rsidR="000D54D5" w:rsidRPr="00343F01" w:rsidDel="00201166">
                <w:rPr>
                  <w:rFonts w:asciiTheme="minorHAnsi" w:hAnsiTheme="minorHAnsi" w:cstheme="minorHAnsi"/>
                  <w:b/>
                  <w:bCs/>
                  <w:sz w:val="20"/>
                  <w:szCs w:val="20"/>
                  <w:lang w:val="fr-FR"/>
                </w:rPr>
                <w:delText>~</w:delText>
              </w:r>
              <w:r w:rsidRPr="00343F01" w:rsidDel="00201166">
                <w:rPr>
                  <w:rFonts w:asciiTheme="minorHAnsi" w:hAnsiTheme="minorHAnsi" w:cstheme="minorHAnsi"/>
                  <w:b/>
                  <w:bCs/>
                  <w:sz w:val="20"/>
                  <w:szCs w:val="20"/>
                  <w:lang w:val="fr-FR"/>
                </w:rPr>
                <w:delText>USD)</w:delText>
              </w:r>
              <w:r w:rsidR="000D54D5" w:rsidRPr="00343F01" w:rsidDel="00201166">
                <w:rPr>
                  <w:rStyle w:val="FootnoteReference"/>
                  <w:rFonts w:asciiTheme="minorHAnsi" w:hAnsiTheme="minorHAnsi" w:cstheme="minorHAnsi"/>
                  <w:b/>
                  <w:bCs/>
                  <w:sz w:val="20"/>
                  <w:szCs w:val="20"/>
                  <w:lang w:val="fr-FR"/>
                </w:rPr>
                <w:footnoteReference w:id="54"/>
              </w:r>
            </w:del>
          </w:p>
        </w:tc>
      </w:tr>
      <w:tr w:rsidR="00160553" w:rsidRPr="00343F01" w:rsidDel="00201166" w14:paraId="19C3DEA0" w14:textId="0043B152" w:rsidTr="000B7B86">
        <w:trPr>
          <w:jc w:val="center"/>
          <w:del w:id="13607" w:author="Houyem Rais" w:date="2024-02-22T14:46:00Z"/>
        </w:trPr>
        <w:tc>
          <w:tcPr>
            <w:tcW w:w="1724" w:type="pct"/>
            <w:vMerge w:val="restart"/>
          </w:tcPr>
          <w:p w14:paraId="3E9A0A2B" w14:textId="4702F8E9" w:rsidR="00160553" w:rsidRPr="00343F01" w:rsidDel="00201166" w:rsidRDefault="00160553" w:rsidP="00D62BC5">
            <w:pPr>
              <w:spacing w:before="0" w:after="160"/>
              <w:jc w:val="left"/>
              <w:rPr>
                <w:del w:id="13608" w:author="Houyem Rais" w:date="2024-02-22T14:46:00Z"/>
                <w:rFonts w:asciiTheme="minorHAnsi" w:hAnsiTheme="minorHAnsi" w:cstheme="minorHAnsi"/>
                <w:b/>
                <w:bCs/>
                <w:sz w:val="20"/>
                <w:szCs w:val="20"/>
                <w:lang w:val="fr-FR"/>
              </w:rPr>
              <w:pPrChange w:id="13609" w:author="Houyem Rais" w:date="2024-02-22T14:49:00Z">
                <w:pPr>
                  <w:spacing w:before="0" w:after="0" w:line="276" w:lineRule="auto"/>
                  <w:jc w:val="left"/>
                </w:pPr>
              </w:pPrChange>
            </w:pPr>
            <w:del w:id="13610" w:author="Houyem Rais" w:date="2024-02-22T14:46:00Z">
              <w:r w:rsidRPr="00343F01" w:rsidDel="00201166">
                <w:rPr>
                  <w:rFonts w:asciiTheme="minorHAnsi" w:hAnsiTheme="minorHAnsi" w:cstheme="minorHAnsi"/>
                  <w:b/>
                  <w:bCs/>
                  <w:sz w:val="20"/>
                  <w:szCs w:val="20"/>
                  <w:lang w:val="fr-FR"/>
                </w:rPr>
                <w:delText>Postes de péage/pesage de Ekpè et de Ahozon</w:delText>
              </w:r>
              <w:r w:rsidR="00E847F0" w:rsidRPr="00343F01" w:rsidDel="00201166">
                <w:rPr>
                  <w:rFonts w:asciiTheme="minorHAnsi" w:hAnsiTheme="minorHAnsi" w:cstheme="minorHAnsi"/>
                  <w:b/>
                  <w:bCs/>
                  <w:sz w:val="20"/>
                  <w:szCs w:val="20"/>
                  <w:lang w:val="fr-FR"/>
                </w:rPr>
                <w:delText xml:space="preserve"> (Véhicules passant à </w:delText>
              </w:r>
              <w:r w:rsidR="008D6EE7" w:rsidRPr="00343F01" w:rsidDel="00201166">
                <w:rPr>
                  <w:rFonts w:asciiTheme="minorHAnsi" w:hAnsiTheme="minorHAnsi" w:cstheme="minorHAnsi"/>
                  <w:b/>
                  <w:bCs/>
                  <w:sz w:val="20"/>
                  <w:szCs w:val="20"/>
                  <w:lang w:val="fr-FR"/>
                </w:rPr>
                <w:delText>vide :</w:delText>
              </w:r>
              <w:r w:rsidR="00E847F0" w:rsidRPr="00343F01" w:rsidDel="00201166">
                <w:rPr>
                  <w:rFonts w:asciiTheme="minorHAnsi" w:hAnsiTheme="minorHAnsi" w:cstheme="minorHAnsi"/>
                  <w:b/>
                  <w:bCs/>
                  <w:sz w:val="20"/>
                  <w:szCs w:val="20"/>
                  <w:lang w:val="fr-FR"/>
                </w:rPr>
                <w:delText xml:space="preserve"> 500 FCFA)</w:delText>
              </w:r>
            </w:del>
          </w:p>
        </w:tc>
        <w:tc>
          <w:tcPr>
            <w:tcW w:w="1806" w:type="pct"/>
          </w:tcPr>
          <w:p w14:paraId="23B94380" w14:textId="0EBB26BA" w:rsidR="00160553" w:rsidRPr="00343F01" w:rsidDel="00201166" w:rsidRDefault="00160553" w:rsidP="00D62BC5">
            <w:pPr>
              <w:spacing w:before="0" w:after="160"/>
              <w:jc w:val="left"/>
              <w:rPr>
                <w:del w:id="13611" w:author="Houyem Rais" w:date="2024-02-22T14:46:00Z"/>
                <w:rFonts w:asciiTheme="minorHAnsi" w:hAnsiTheme="minorHAnsi" w:cstheme="minorHAnsi"/>
                <w:sz w:val="20"/>
                <w:szCs w:val="20"/>
                <w:lang w:val="fr-FR"/>
              </w:rPr>
              <w:pPrChange w:id="13612" w:author="Houyem Rais" w:date="2024-02-22T14:49:00Z">
                <w:pPr>
                  <w:spacing w:before="0" w:after="0" w:line="276" w:lineRule="auto"/>
                </w:pPr>
              </w:pPrChange>
            </w:pPr>
            <w:del w:id="13613" w:author="Houyem Rais" w:date="2024-02-22T14:46:00Z">
              <w:r w:rsidRPr="00343F01" w:rsidDel="00201166">
                <w:rPr>
                  <w:rFonts w:asciiTheme="minorHAnsi" w:hAnsiTheme="minorHAnsi" w:cstheme="minorHAnsi"/>
                  <w:sz w:val="20"/>
                  <w:szCs w:val="20"/>
                  <w:lang w:val="fr-FR"/>
                </w:rPr>
                <w:delText>Véhicules à deux (02) essieux</w:delText>
              </w:r>
            </w:del>
          </w:p>
        </w:tc>
        <w:tc>
          <w:tcPr>
            <w:tcW w:w="706" w:type="pct"/>
          </w:tcPr>
          <w:p w14:paraId="155F42F2" w14:textId="16F87FE0" w:rsidR="00160553" w:rsidRPr="00343F01" w:rsidDel="00201166" w:rsidRDefault="00160553" w:rsidP="00D62BC5">
            <w:pPr>
              <w:spacing w:before="0" w:after="160"/>
              <w:jc w:val="left"/>
              <w:rPr>
                <w:del w:id="13614" w:author="Houyem Rais" w:date="2024-02-22T14:46:00Z"/>
                <w:rFonts w:asciiTheme="minorHAnsi" w:hAnsiTheme="minorHAnsi" w:cstheme="minorHAnsi"/>
                <w:sz w:val="20"/>
                <w:szCs w:val="20"/>
                <w:lang w:val="fr-FR"/>
              </w:rPr>
              <w:pPrChange w:id="13615" w:author="Houyem Rais" w:date="2024-02-22T14:49:00Z">
                <w:pPr>
                  <w:spacing w:before="0" w:after="0" w:line="276" w:lineRule="auto"/>
                  <w:jc w:val="center"/>
                </w:pPr>
              </w:pPrChange>
            </w:pPr>
            <w:del w:id="13616" w:author="Houyem Rais" w:date="2024-02-22T14:46:00Z">
              <w:r w:rsidRPr="00343F01" w:rsidDel="00201166">
                <w:rPr>
                  <w:rFonts w:asciiTheme="minorHAnsi" w:hAnsiTheme="minorHAnsi" w:cstheme="minorHAnsi"/>
                  <w:sz w:val="20"/>
                  <w:szCs w:val="20"/>
                  <w:lang w:val="fr-FR"/>
                </w:rPr>
                <w:delText>1000</w:delText>
              </w:r>
            </w:del>
          </w:p>
        </w:tc>
        <w:tc>
          <w:tcPr>
            <w:tcW w:w="763" w:type="pct"/>
          </w:tcPr>
          <w:p w14:paraId="0297EF4C" w14:textId="2C98E2DB" w:rsidR="00160553" w:rsidRPr="00343F01" w:rsidDel="00201166" w:rsidRDefault="00375F40" w:rsidP="00D62BC5">
            <w:pPr>
              <w:spacing w:before="0" w:after="160"/>
              <w:jc w:val="left"/>
              <w:rPr>
                <w:del w:id="13617" w:author="Houyem Rais" w:date="2024-02-22T14:46:00Z"/>
                <w:rFonts w:asciiTheme="minorHAnsi" w:hAnsiTheme="minorHAnsi" w:cstheme="minorHAnsi"/>
                <w:sz w:val="20"/>
                <w:szCs w:val="20"/>
                <w:lang w:val="fr-FR"/>
              </w:rPr>
              <w:pPrChange w:id="13618" w:author="Houyem Rais" w:date="2024-02-22T14:49:00Z">
                <w:pPr>
                  <w:spacing w:before="0" w:after="0" w:line="276" w:lineRule="auto"/>
                </w:pPr>
              </w:pPrChange>
            </w:pPr>
            <w:del w:id="13619" w:author="Houyem Rais" w:date="2024-02-22T14:46:00Z">
              <w:r w:rsidRPr="00343F01" w:rsidDel="00201166">
                <w:rPr>
                  <w:rFonts w:asciiTheme="minorHAnsi" w:hAnsiTheme="minorHAnsi" w:cstheme="minorHAnsi"/>
                  <w:sz w:val="20"/>
                  <w:szCs w:val="20"/>
                  <w:lang w:val="fr-FR"/>
                </w:rPr>
                <w:delText>1</w:delText>
              </w:r>
              <w:r w:rsidR="000D54D5" w:rsidRPr="00343F01" w:rsidDel="00201166">
                <w:rPr>
                  <w:rFonts w:asciiTheme="minorHAnsi" w:hAnsiTheme="minorHAnsi" w:cstheme="minorHAnsi"/>
                  <w:sz w:val="20"/>
                  <w:szCs w:val="20"/>
                  <w:lang w:val="fr-FR"/>
                </w:rPr>
                <w:delText>,</w:delText>
              </w:r>
              <w:r w:rsidRPr="00343F01" w:rsidDel="00201166">
                <w:rPr>
                  <w:rFonts w:asciiTheme="minorHAnsi" w:hAnsiTheme="minorHAnsi" w:cstheme="minorHAnsi"/>
                  <w:sz w:val="20"/>
                  <w:szCs w:val="20"/>
                  <w:lang w:val="fr-FR"/>
                </w:rPr>
                <w:delText>6</w:delText>
              </w:r>
              <w:r w:rsidR="000D54D5" w:rsidRPr="00343F01" w:rsidDel="00201166">
                <w:rPr>
                  <w:rFonts w:asciiTheme="minorHAnsi" w:hAnsiTheme="minorHAnsi" w:cstheme="minorHAnsi"/>
                  <w:sz w:val="20"/>
                  <w:szCs w:val="20"/>
                  <w:lang w:val="fr-FR"/>
                </w:rPr>
                <w:delText>8</w:delText>
              </w:r>
            </w:del>
          </w:p>
        </w:tc>
      </w:tr>
      <w:tr w:rsidR="00160553" w:rsidRPr="00343F01" w:rsidDel="00201166" w14:paraId="6710330B" w14:textId="0FC255BB" w:rsidTr="000B7B86">
        <w:trPr>
          <w:jc w:val="center"/>
          <w:del w:id="13620" w:author="Houyem Rais" w:date="2024-02-22T14:46:00Z"/>
        </w:trPr>
        <w:tc>
          <w:tcPr>
            <w:tcW w:w="1724" w:type="pct"/>
            <w:vMerge/>
          </w:tcPr>
          <w:p w14:paraId="0A405375" w14:textId="3FF64E63" w:rsidR="00160553" w:rsidRPr="00343F01" w:rsidDel="00201166" w:rsidRDefault="00160553" w:rsidP="00D62BC5">
            <w:pPr>
              <w:spacing w:before="0" w:after="160"/>
              <w:jc w:val="left"/>
              <w:rPr>
                <w:del w:id="13621" w:author="Houyem Rais" w:date="2024-02-22T14:46:00Z"/>
                <w:rFonts w:asciiTheme="minorHAnsi" w:hAnsiTheme="minorHAnsi" w:cstheme="minorHAnsi"/>
                <w:b/>
                <w:bCs/>
                <w:sz w:val="20"/>
                <w:szCs w:val="20"/>
                <w:lang w:val="fr-FR"/>
              </w:rPr>
              <w:pPrChange w:id="13622" w:author="Houyem Rais" w:date="2024-02-22T14:49:00Z">
                <w:pPr>
                  <w:spacing w:before="0" w:after="0" w:line="276" w:lineRule="auto"/>
                  <w:jc w:val="left"/>
                </w:pPr>
              </w:pPrChange>
            </w:pPr>
          </w:p>
        </w:tc>
        <w:tc>
          <w:tcPr>
            <w:tcW w:w="1806" w:type="pct"/>
          </w:tcPr>
          <w:p w14:paraId="68DA874D" w14:textId="50E5DEA3" w:rsidR="00160553" w:rsidRPr="00343F01" w:rsidDel="00201166" w:rsidRDefault="00160553" w:rsidP="00D62BC5">
            <w:pPr>
              <w:spacing w:before="0" w:after="160"/>
              <w:jc w:val="left"/>
              <w:rPr>
                <w:del w:id="13623" w:author="Houyem Rais" w:date="2024-02-22T14:46:00Z"/>
                <w:rFonts w:asciiTheme="minorHAnsi" w:hAnsiTheme="minorHAnsi" w:cstheme="minorHAnsi"/>
                <w:sz w:val="20"/>
                <w:szCs w:val="20"/>
                <w:lang w:val="fr-FR"/>
              </w:rPr>
              <w:pPrChange w:id="13624" w:author="Houyem Rais" w:date="2024-02-22T14:49:00Z">
                <w:pPr>
                  <w:spacing w:before="0" w:after="0" w:line="276" w:lineRule="auto"/>
                </w:pPr>
              </w:pPrChange>
            </w:pPr>
            <w:del w:id="13625" w:author="Houyem Rais" w:date="2024-02-22T14:46:00Z">
              <w:r w:rsidRPr="00343F01" w:rsidDel="00201166">
                <w:rPr>
                  <w:rFonts w:asciiTheme="minorHAnsi" w:hAnsiTheme="minorHAnsi" w:cstheme="minorHAnsi"/>
                  <w:sz w:val="20"/>
                  <w:szCs w:val="20"/>
                  <w:lang w:val="fr-FR"/>
                </w:rPr>
                <w:delText>Véhicules à trois (03) essieux</w:delText>
              </w:r>
            </w:del>
          </w:p>
        </w:tc>
        <w:tc>
          <w:tcPr>
            <w:tcW w:w="706" w:type="pct"/>
          </w:tcPr>
          <w:p w14:paraId="228589A3" w14:textId="5C25FC84" w:rsidR="00160553" w:rsidRPr="00343F01" w:rsidDel="00201166" w:rsidRDefault="00160553" w:rsidP="00D62BC5">
            <w:pPr>
              <w:spacing w:before="0" w:after="160"/>
              <w:jc w:val="left"/>
              <w:rPr>
                <w:del w:id="13626" w:author="Houyem Rais" w:date="2024-02-22T14:46:00Z"/>
                <w:rFonts w:asciiTheme="minorHAnsi" w:hAnsiTheme="minorHAnsi" w:cstheme="minorHAnsi"/>
                <w:sz w:val="20"/>
                <w:szCs w:val="20"/>
                <w:lang w:val="fr-FR"/>
              </w:rPr>
              <w:pPrChange w:id="13627" w:author="Houyem Rais" w:date="2024-02-22T14:49:00Z">
                <w:pPr>
                  <w:spacing w:before="0" w:after="0" w:line="276" w:lineRule="auto"/>
                  <w:jc w:val="center"/>
                </w:pPr>
              </w:pPrChange>
            </w:pPr>
            <w:del w:id="13628" w:author="Houyem Rais" w:date="2024-02-22T14:46:00Z">
              <w:r w:rsidRPr="00343F01" w:rsidDel="00201166">
                <w:rPr>
                  <w:rFonts w:asciiTheme="minorHAnsi" w:hAnsiTheme="minorHAnsi" w:cstheme="minorHAnsi"/>
                  <w:sz w:val="20"/>
                  <w:szCs w:val="20"/>
                  <w:lang w:val="fr-FR"/>
                </w:rPr>
                <w:delText>1500</w:delText>
              </w:r>
            </w:del>
          </w:p>
        </w:tc>
        <w:tc>
          <w:tcPr>
            <w:tcW w:w="763" w:type="pct"/>
          </w:tcPr>
          <w:p w14:paraId="77FE04EF" w14:textId="0D1F95CB" w:rsidR="00160553" w:rsidRPr="00343F01" w:rsidDel="00201166" w:rsidRDefault="00D5497F" w:rsidP="00D62BC5">
            <w:pPr>
              <w:spacing w:before="0" w:after="160"/>
              <w:jc w:val="left"/>
              <w:rPr>
                <w:del w:id="13629" w:author="Houyem Rais" w:date="2024-02-22T14:46:00Z"/>
                <w:rFonts w:asciiTheme="minorHAnsi" w:hAnsiTheme="minorHAnsi" w:cstheme="minorHAnsi"/>
                <w:sz w:val="20"/>
                <w:szCs w:val="20"/>
                <w:lang w:val="fr-FR"/>
              </w:rPr>
              <w:pPrChange w:id="13630" w:author="Houyem Rais" w:date="2024-02-22T14:49:00Z">
                <w:pPr>
                  <w:spacing w:before="0" w:after="0" w:line="276" w:lineRule="auto"/>
                </w:pPr>
              </w:pPrChange>
            </w:pPr>
            <w:del w:id="13631" w:author="Houyem Rais" w:date="2024-02-22T14:46:00Z">
              <w:r w:rsidRPr="00343F01" w:rsidDel="00201166">
                <w:rPr>
                  <w:rFonts w:asciiTheme="minorHAnsi" w:hAnsiTheme="minorHAnsi" w:cstheme="minorHAnsi"/>
                  <w:sz w:val="20"/>
                  <w:szCs w:val="20"/>
                  <w:lang w:val="fr-FR"/>
                </w:rPr>
                <w:delText>2</w:delText>
              </w:r>
              <w:r w:rsidR="000D54D5" w:rsidRPr="00343F01" w:rsidDel="00201166">
                <w:rPr>
                  <w:rFonts w:asciiTheme="minorHAnsi" w:hAnsiTheme="minorHAnsi" w:cstheme="minorHAnsi"/>
                  <w:sz w:val="20"/>
                  <w:szCs w:val="20"/>
                  <w:lang w:val="fr-FR"/>
                </w:rPr>
                <w:delText>,5</w:delText>
              </w:r>
            </w:del>
          </w:p>
        </w:tc>
      </w:tr>
      <w:tr w:rsidR="00160553" w:rsidRPr="00343F01" w:rsidDel="00201166" w14:paraId="50AD342C" w14:textId="63E3846D" w:rsidTr="000B7B86">
        <w:trPr>
          <w:jc w:val="center"/>
          <w:del w:id="13632" w:author="Houyem Rais" w:date="2024-02-22T14:46:00Z"/>
        </w:trPr>
        <w:tc>
          <w:tcPr>
            <w:tcW w:w="1724" w:type="pct"/>
            <w:vMerge/>
          </w:tcPr>
          <w:p w14:paraId="73830E53" w14:textId="2D5F9744" w:rsidR="00160553" w:rsidRPr="00343F01" w:rsidDel="00201166" w:rsidRDefault="00160553" w:rsidP="00D62BC5">
            <w:pPr>
              <w:spacing w:before="0" w:after="160"/>
              <w:jc w:val="left"/>
              <w:rPr>
                <w:del w:id="13633" w:author="Houyem Rais" w:date="2024-02-22T14:46:00Z"/>
                <w:rFonts w:asciiTheme="minorHAnsi" w:hAnsiTheme="minorHAnsi" w:cstheme="minorHAnsi"/>
                <w:b/>
                <w:bCs/>
                <w:sz w:val="20"/>
                <w:szCs w:val="20"/>
                <w:lang w:val="fr-FR"/>
              </w:rPr>
              <w:pPrChange w:id="13634" w:author="Houyem Rais" w:date="2024-02-22T14:49:00Z">
                <w:pPr>
                  <w:spacing w:before="0" w:after="0" w:line="276" w:lineRule="auto"/>
                  <w:jc w:val="left"/>
                </w:pPr>
              </w:pPrChange>
            </w:pPr>
          </w:p>
        </w:tc>
        <w:tc>
          <w:tcPr>
            <w:tcW w:w="1806" w:type="pct"/>
          </w:tcPr>
          <w:p w14:paraId="1EEC461E" w14:textId="34ADEEE9" w:rsidR="00160553" w:rsidRPr="00343F01" w:rsidDel="00201166" w:rsidRDefault="00160553" w:rsidP="00D62BC5">
            <w:pPr>
              <w:spacing w:before="0" w:after="160"/>
              <w:jc w:val="left"/>
              <w:rPr>
                <w:del w:id="13635" w:author="Houyem Rais" w:date="2024-02-22T14:46:00Z"/>
                <w:rFonts w:asciiTheme="minorHAnsi" w:hAnsiTheme="minorHAnsi" w:cstheme="minorHAnsi"/>
                <w:sz w:val="20"/>
                <w:szCs w:val="20"/>
                <w:lang w:val="fr-FR"/>
              </w:rPr>
              <w:pPrChange w:id="13636" w:author="Houyem Rais" w:date="2024-02-22T14:49:00Z">
                <w:pPr>
                  <w:spacing w:before="0" w:after="0" w:line="276" w:lineRule="auto"/>
                </w:pPr>
              </w:pPrChange>
            </w:pPr>
            <w:del w:id="13637" w:author="Houyem Rais" w:date="2024-02-22T14:46:00Z">
              <w:r w:rsidRPr="00343F01" w:rsidDel="00201166">
                <w:rPr>
                  <w:rFonts w:asciiTheme="minorHAnsi" w:hAnsiTheme="minorHAnsi" w:cstheme="minorHAnsi"/>
                  <w:sz w:val="20"/>
                  <w:szCs w:val="20"/>
                  <w:lang w:val="fr-FR"/>
                </w:rPr>
                <w:delText>Véhicules à quatre (04) essieux</w:delText>
              </w:r>
            </w:del>
          </w:p>
        </w:tc>
        <w:tc>
          <w:tcPr>
            <w:tcW w:w="706" w:type="pct"/>
          </w:tcPr>
          <w:p w14:paraId="694AA1CC" w14:textId="65BE47EC" w:rsidR="00160553" w:rsidRPr="00343F01" w:rsidDel="00201166" w:rsidRDefault="00160553" w:rsidP="00D62BC5">
            <w:pPr>
              <w:spacing w:before="0" w:after="160"/>
              <w:jc w:val="left"/>
              <w:rPr>
                <w:del w:id="13638" w:author="Houyem Rais" w:date="2024-02-22T14:46:00Z"/>
                <w:rFonts w:asciiTheme="minorHAnsi" w:hAnsiTheme="minorHAnsi" w:cstheme="minorHAnsi"/>
                <w:sz w:val="20"/>
                <w:szCs w:val="20"/>
                <w:lang w:val="fr-FR"/>
              </w:rPr>
              <w:pPrChange w:id="13639" w:author="Houyem Rais" w:date="2024-02-22T14:49:00Z">
                <w:pPr>
                  <w:spacing w:before="0" w:after="0" w:line="276" w:lineRule="auto"/>
                  <w:jc w:val="center"/>
                </w:pPr>
              </w:pPrChange>
            </w:pPr>
            <w:del w:id="13640" w:author="Houyem Rais" w:date="2024-02-22T14:46:00Z">
              <w:r w:rsidRPr="00343F01" w:rsidDel="00201166">
                <w:rPr>
                  <w:rFonts w:asciiTheme="minorHAnsi" w:hAnsiTheme="minorHAnsi" w:cstheme="minorHAnsi"/>
                  <w:sz w:val="20"/>
                  <w:szCs w:val="20"/>
                  <w:lang w:val="fr-FR"/>
                </w:rPr>
                <w:delText>2000</w:delText>
              </w:r>
            </w:del>
          </w:p>
        </w:tc>
        <w:tc>
          <w:tcPr>
            <w:tcW w:w="763" w:type="pct"/>
          </w:tcPr>
          <w:p w14:paraId="6F2DF216" w14:textId="09B445B9" w:rsidR="00160553" w:rsidRPr="00343F01" w:rsidDel="00201166" w:rsidRDefault="00D5497F" w:rsidP="00D62BC5">
            <w:pPr>
              <w:spacing w:before="0" w:after="160"/>
              <w:jc w:val="left"/>
              <w:rPr>
                <w:del w:id="13641" w:author="Houyem Rais" w:date="2024-02-22T14:46:00Z"/>
                <w:rFonts w:asciiTheme="minorHAnsi" w:hAnsiTheme="minorHAnsi" w:cstheme="minorHAnsi"/>
                <w:sz w:val="20"/>
                <w:szCs w:val="20"/>
                <w:lang w:val="fr-FR"/>
              </w:rPr>
              <w:pPrChange w:id="13642" w:author="Houyem Rais" w:date="2024-02-22T14:49:00Z">
                <w:pPr>
                  <w:spacing w:before="0" w:after="0" w:line="276" w:lineRule="auto"/>
                </w:pPr>
              </w:pPrChange>
            </w:pPr>
            <w:del w:id="13643" w:author="Houyem Rais" w:date="2024-02-22T14:46:00Z">
              <w:r w:rsidRPr="00343F01" w:rsidDel="00201166">
                <w:rPr>
                  <w:rFonts w:asciiTheme="minorHAnsi" w:hAnsiTheme="minorHAnsi" w:cstheme="minorHAnsi"/>
                  <w:sz w:val="20"/>
                  <w:szCs w:val="20"/>
                  <w:lang w:val="fr-FR"/>
                </w:rPr>
                <w:delText>3</w:delText>
              </w:r>
              <w:r w:rsidR="000D54D5" w:rsidRPr="00343F01" w:rsidDel="00201166">
                <w:rPr>
                  <w:rFonts w:asciiTheme="minorHAnsi" w:hAnsiTheme="minorHAnsi" w:cstheme="minorHAnsi"/>
                  <w:sz w:val="20"/>
                  <w:szCs w:val="20"/>
                  <w:lang w:val="fr-FR"/>
                </w:rPr>
                <w:delText>,</w:delText>
              </w:r>
              <w:r w:rsidRPr="00343F01" w:rsidDel="00201166">
                <w:rPr>
                  <w:rFonts w:asciiTheme="minorHAnsi" w:hAnsiTheme="minorHAnsi" w:cstheme="minorHAnsi"/>
                  <w:sz w:val="20"/>
                  <w:szCs w:val="20"/>
                  <w:lang w:val="fr-FR"/>
                </w:rPr>
                <w:delText>3</w:delText>
              </w:r>
              <w:r w:rsidR="000D54D5" w:rsidRPr="00343F01" w:rsidDel="00201166">
                <w:rPr>
                  <w:rFonts w:asciiTheme="minorHAnsi" w:hAnsiTheme="minorHAnsi" w:cstheme="minorHAnsi"/>
                  <w:sz w:val="20"/>
                  <w:szCs w:val="20"/>
                  <w:lang w:val="fr-FR"/>
                </w:rPr>
                <w:delText>5</w:delText>
              </w:r>
            </w:del>
          </w:p>
        </w:tc>
      </w:tr>
      <w:tr w:rsidR="00160553" w:rsidRPr="00343F01" w:rsidDel="00201166" w14:paraId="4D8FAEF5" w14:textId="4CCAA58F" w:rsidTr="000B7B86">
        <w:trPr>
          <w:jc w:val="center"/>
          <w:del w:id="13644" w:author="Houyem Rais" w:date="2024-02-22T14:46:00Z"/>
        </w:trPr>
        <w:tc>
          <w:tcPr>
            <w:tcW w:w="1724" w:type="pct"/>
            <w:vMerge/>
          </w:tcPr>
          <w:p w14:paraId="1FB75154" w14:textId="2A5C289C" w:rsidR="00160553" w:rsidRPr="00343F01" w:rsidDel="00201166" w:rsidRDefault="00160553" w:rsidP="00D62BC5">
            <w:pPr>
              <w:spacing w:before="0" w:after="160"/>
              <w:jc w:val="left"/>
              <w:rPr>
                <w:del w:id="13645" w:author="Houyem Rais" w:date="2024-02-22T14:46:00Z"/>
                <w:rFonts w:asciiTheme="minorHAnsi" w:hAnsiTheme="minorHAnsi" w:cstheme="minorHAnsi"/>
                <w:b/>
                <w:bCs/>
                <w:sz w:val="20"/>
                <w:szCs w:val="20"/>
                <w:lang w:val="fr-FR"/>
              </w:rPr>
              <w:pPrChange w:id="13646" w:author="Houyem Rais" w:date="2024-02-22T14:49:00Z">
                <w:pPr>
                  <w:spacing w:before="0" w:after="0" w:line="276" w:lineRule="auto"/>
                  <w:jc w:val="left"/>
                </w:pPr>
              </w:pPrChange>
            </w:pPr>
          </w:p>
        </w:tc>
        <w:tc>
          <w:tcPr>
            <w:tcW w:w="1806" w:type="pct"/>
          </w:tcPr>
          <w:p w14:paraId="660FE51A" w14:textId="77E09A44" w:rsidR="00160553" w:rsidRPr="00343F01" w:rsidDel="00201166" w:rsidRDefault="00160553" w:rsidP="00D62BC5">
            <w:pPr>
              <w:spacing w:before="0" w:after="160"/>
              <w:jc w:val="left"/>
              <w:rPr>
                <w:del w:id="13647" w:author="Houyem Rais" w:date="2024-02-22T14:46:00Z"/>
                <w:rFonts w:asciiTheme="minorHAnsi" w:hAnsiTheme="minorHAnsi" w:cstheme="minorHAnsi"/>
                <w:sz w:val="20"/>
                <w:szCs w:val="20"/>
                <w:lang w:val="fr-FR"/>
              </w:rPr>
              <w:pPrChange w:id="13648" w:author="Houyem Rais" w:date="2024-02-22T14:49:00Z">
                <w:pPr>
                  <w:spacing w:before="0" w:after="0" w:line="276" w:lineRule="auto"/>
                </w:pPr>
              </w:pPrChange>
            </w:pPr>
            <w:del w:id="13649" w:author="Houyem Rais" w:date="2024-02-22T14:46:00Z">
              <w:r w:rsidRPr="00343F01" w:rsidDel="00201166">
                <w:rPr>
                  <w:rFonts w:asciiTheme="minorHAnsi" w:hAnsiTheme="minorHAnsi" w:cstheme="minorHAnsi"/>
                  <w:sz w:val="20"/>
                  <w:szCs w:val="20"/>
                  <w:lang w:val="fr-FR"/>
                </w:rPr>
                <w:delText>Véhicules à cinq (05) essieux et plus</w:delText>
              </w:r>
            </w:del>
          </w:p>
        </w:tc>
        <w:tc>
          <w:tcPr>
            <w:tcW w:w="706" w:type="pct"/>
          </w:tcPr>
          <w:p w14:paraId="0AD4F48F" w14:textId="372959AC" w:rsidR="00160553" w:rsidRPr="00343F01" w:rsidDel="00201166" w:rsidRDefault="00160553" w:rsidP="00D62BC5">
            <w:pPr>
              <w:spacing w:before="0" w:after="160"/>
              <w:jc w:val="left"/>
              <w:rPr>
                <w:del w:id="13650" w:author="Houyem Rais" w:date="2024-02-22T14:46:00Z"/>
                <w:rFonts w:asciiTheme="minorHAnsi" w:hAnsiTheme="minorHAnsi" w:cstheme="minorHAnsi"/>
                <w:sz w:val="20"/>
                <w:szCs w:val="20"/>
                <w:lang w:val="fr-FR"/>
              </w:rPr>
              <w:pPrChange w:id="13651" w:author="Houyem Rais" w:date="2024-02-22T14:49:00Z">
                <w:pPr>
                  <w:spacing w:before="0" w:after="0" w:line="276" w:lineRule="auto"/>
                  <w:jc w:val="center"/>
                </w:pPr>
              </w:pPrChange>
            </w:pPr>
            <w:del w:id="13652" w:author="Houyem Rais" w:date="2024-02-22T14:46:00Z">
              <w:r w:rsidRPr="00343F01" w:rsidDel="00201166">
                <w:rPr>
                  <w:rFonts w:asciiTheme="minorHAnsi" w:hAnsiTheme="minorHAnsi" w:cstheme="minorHAnsi"/>
                  <w:sz w:val="20"/>
                  <w:szCs w:val="20"/>
                  <w:lang w:val="fr-FR"/>
                </w:rPr>
                <w:delText>2500</w:delText>
              </w:r>
            </w:del>
          </w:p>
        </w:tc>
        <w:tc>
          <w:tcPr>
            <w:tcW w:w="763" w:type="pct"/>
          </w:tcPr>
          <w:p w14:paraId="26B6CAD2" w14:textId="173AFB62" w:rsidR="00160553" w:rsidRPr="00343F01" w:rsidDel="00201166" w:rsidRDefault="00BC4AAF" w:rsidP="00D62BC5">
            <w:pPr>
              <w:spacing w:before="0" w:after="160"/>
              <w:jc w:val="left"/>
              <w:rPr>
                <w:del w:id="13653" w:author="Houyem Rais" w:date="2024-02-22T14:46:00Z"/>
                <w:rFonts w:asciiTheme="minorHAnsi" w:hAnsiTheme="minorHAnsi" w:cstheme="minorHAnsi"/>
                <w:sz w:val="20"/>
                <w:szCs w:val="20"/>
                <w:lang w:val="fr-FR"/>
              </w:rPr>
              <w:pPrChange w:id="13654" w:author="Houyem Rais" w:date="2024-02-22T14:49:00Z">
                <w:pPr>
                  <w:spacing w:before="0" w:after="0" w:line="276" w:lineRule="auto"/>
                </w:pPr>
              </w:pPrChange>
            </w:pPr>
            <w:del w:id="13655" w:author="Houyem Rais" w:date="2024-02-22T14:46:00Z">
              <w:r w:rsidRPr="00343F01" w:rsidDel="00201166">
                <w:rPr>
                  <w:rFonts w:asciiTheme="minorHAnsi" w:hAnsiTheme="minorHAnsi" w:cstheme="minorHAnsi"/>
                  <w:sz w:val="20"/>
                  <w:szCs w:val="20"/>
                  <w:lang w:val="fr-FR"/>
                </w:rPr>
                <w:delText>4</w:delText>
              </w:r>
              <w:r w:rsidR="000D54D5" w:rsidRPr="00343F01" w:rsidDel="00201166">
                <w:rPr>
                  <w:rFonts w:asciiTheme="minorHAnsi" w:hAnsiTheme="minorHAnsi" w:cstheme="minorHAnsi"/>
                  <w:sz w:val="20"/>
                  <w:szCs w:val="20"/>
                  <w:lang w:val="fr-FR"/>
                </w:rPr>
                <w:delText>,2</w:delText>
              </w:r>
            </w:del>
          </w:p>
        </w:tc>
      </w:tr>
      <w:tr w:rsidR="001E7B8B" w:rsidRPr="00343F01" w:rsidDel="00201166" w14:paraId="35C3A4D0" w14:textId="35734E97" w:rsidTr="000B7B86">
        <w:trPr>
          <w:jc w:val="center"/>
          <w:del w:id="13656" w:author="Houyem Rais" w:date="2024-02-22T14:46:00Z"/>
        </w:trPr>
        <w:tc>
          <w:tcPr>
            <w:tcW w:w="1724" w:type="pct"/>
            <w:vMerge w:val="restart"/>
          </w:tcPr>
          <w:p w14:paraId="1C37D096" w14:textId="3A5658F7" w:rsidR="001E7B8B" w:rsidRPr="00343F01" w:rsidDel="00201166" w:rsidRDefault="001E7B8B" w:rsidP="00D62BC5">
            <w:pPr>
              <w:spacing w:before="0" w:after="160"/>
              <w:jc w:val="left"/>
              <w:rPr>
                <w:del w:id="13657" w:author="Houyem Rais" w:date="2024-02-22T14:46:00Z"/>
                <w:rFonts w:asciiTheme="minorHAnsi" w:hAnsiTheme="minorHAnsi" w:cstheme="minorHAnsi"/>
                <w:b/>
                <w:bCs/>
                <w:sz w:val="20"/>
                <w:szCs w:val="20"/>
                <w:lang w:val="fr-FR"/>
              </w:rPr>
              <w:pPrChange w:id="13658" w:author="Houyem Rais" w:date="2024-02-22T14:49:00Z">
                <w:pPr>
                  <w:spacing w:before="0" w:after="0" w:line="276" w:lineRule="auto"/>
                  <w:jc w:val="left"/>
                </w:pPr>
              </w:pPrChange>
            </w:pPr>
            <w:del w:id="13659" w:author="Houyem Rais" w:date="2024-02-22T14:46:00Z">
              <w:r w:rsidRPr="00343F01" w:rsidDel="00201166">
                <w:rPr>
                  <w:rFonts w:asciiTheme="minorHAnsi" w:hAnsiTheme="minorHAnsi" w:cstheme="minorHAnsi"/>
                  <w:b/>
                  <w:bCs/>
                  <w:sz w:val="20"/>
                  <w:szCs w:val="20"/>
                  <w:lang w:val="fr-FR"/>
                </w:rPr>
                <w:delText xml:space="preserve">Postes de kpèdèkpo - Diho - Sirarou – Biro - Garou - Liboussou – Houègbo (Véhicules passant à </w:delText>
              </w:r>
              <w:r w:rsidR="00713CD9" w:rsidRPr="00343F01" w:rsidDel="00201166">
                <w:rPr>
                  <w:rFonts w:asciiTheme="minorHAnsi" w:hAnsiTheme="minorHAnsi" w:cstheme="minorHAnsi"/>
                  <w:b/>
                  <w:bCs/>
                  <w:sz w:val="20"/>
                  <w:szCs w:val="20"/>
                  <w:lang w:val="fr-FR"/>
                </w:rPr>
                <w:delText>vide :</w:delText>
              </w:r>
              <w:r w:rsidRPr="00343F01" w:rsidDel="00201166">
                <w:rPr>
                  <w:rFonts w:asciiTheme="minorHAnsi" w:hAnsiTheme="minorHAnsi" w:cstheme="minorHAnsi"/>
                  <w:b/>
                  <w:bCs/>
                  <w:sz w:val="20"/>
                  <w:szCs w:val="20"/>
                  <w:lang w:val="fr-FR"/>
                </w:rPr>
                <w:delText xml:space="preserve"> 1000 FCFA)</w:delText>
              </w:r>
            </w:del>
          </w:p>
        </w:tc>
        <w:tc>
          <w:tcPr>
            <w:tcW w:w="1806" w:type="pct"/>
          </w:tcPr>
          <w:p w14:paraId="3E56EA41" w14:textId="17C2B45C" w:rsidR="001E7B8B" w:rsidRPr="00343F01" w:rsidDel="00201166" w:rsidRDefault="001E7B8B" w:rsidP="00D62BC5">
            <w:pPr>
              <w:spacing w:before="0" w:after="160"/>
              <w:jc w:val="left"/>
              <w:rPr>
                <w:del w:id="13660" w:author="Houyem Rais" w:date="2024-02-22T14:46:00Z"/>
                <w:rFonts w:asciiTheme="minorHAnsi" w:hAnsiTheme="minorHAnsi" w:cstheme="minorHAnsi"/>
                <w:sz w:val="20"/>
                <w:szCs w:val="20"/>
                <w:lang w:val="fr-FR"/>
              </w:rPr>
              <w:pPrChange w:id="13661" w:author="Houyem Rais" w:date="2024-02-22T14:49:00Z">
                <w:pPr>
                  <w:spacing w:before="0" w:after="0" w:line="276" w:lineRule="auto"/>
                </w:pPr>
              </w:pPrChange>
            </w:pPr>
            <w:del w:id="13662" w:author="Houyem Rais" w:date="2024-02-22T14:46:00Z">
              <w:r w:rsidRPr="00343F01" w:rsidDel="00201166">
                <w:rPr>
                  <w:rFonts w:asciiTheme="minorHAnsi" w:hAnsiTheme="minorHAnsi" w:cstheme="minorHAnsi"/>
                  <w:sz w:val="20"/>
                  <w:szCs w:val="20"/>
                  <w:lang w:val="fr-FR"/>
                </w:rPr>
                <w:delText>Véhicules à deux (02) essieux</w:delText>
              </w:r>
            </w:del>
          </w:p>
        </w:tc>
        <w:tc>
          <w:tcPr>
            <w:tcW w:w="706" w:type="pct"/>
          </w:tcPr>
          <w:p w14:paraId="2765982E" w14:textId="17FEE671" w:rsidR="001E7B8B" w:rsidRPr="00343F01" w:rsidDel="00201166" w:rsidRDefault="001E7B8B" w:rsidP="00D62BC5">
            <w:pPr>
              <w:spacing w:before="0" w:after="160"/>
              <w:jc w:val="left"/>
              <w:rPr>
                <w:del w:id="13663" w:author="Houyem Rais" w:date="2024-02-22T14:46:00Z"/>
                <w:rFonts w:asciiTheme="minorHAnsi" w:hAnsiTheme="minorHAnsi" w:cstheme="minorHAnsi"/>
                <w:sz w:val="20"/>
                <w:szCs w:val="20"/>
                <w:lang w:val="fr-FR"/>
              </w:rPr>
              <w:pPrChange w:id="13664" w:author="Houyem Rais" w:date="2024-02-22T14:49:00Z">
                <w:pPr>
                  <w:spacing w:before="0" w:after="0" w:line="276" w:lineRule="auto"/>
                  <w:jc w:val="center"/>
                </w:pPr>
              </w:pPrChange>
            </w:pPr>
            <w:del w:id="13665" w:author="Houyem Rais" w:date="2024-02-22T14:46:00Z">
              <w:r w:rsidRPr="00343F01" w:rsidDel="00201166">
                <w:rPr>
                  <w:rFonts w:asciiTheme="minorHAnsi" w:hAnsiTheme="minorHAnsi" w:cstheme="minorHAnsi"/>
                  <w:sz w:val="20"/>
                  <w:szCs w:val="20"/>
                  <w:lang w:val="fr-FR"/>
                </w:rPr>
                <w:delText>2000</w:delText>
              </w:r>
            </w:del>
          </w:p>
        </w:tc>
        <w:tc>
          <w:tcPr>
            <w:tcW w:w="763" w:type="pct"/>
          </w:tcPr>
          <w:p w14:paraId="7F8BEB02" w14:textId="5FB4C841" w:rsidR="001E7B8B" w:rsidRPr="00343F01" w:rsidDel="00201166" w:rsidRDefault="00D5497F" w:rsidP="00D62BC5">
            <w:pPr>
              <w:spacing w:before="0" w:after="160"/>
              <w:jc w:val="left"/>
              <w:rPr>
                <w:del w:id="13666" w:author="Houyem Rais" w:date="2024-02-22T14:46:00Z"/>
                <w:rFonts w:asciiTheme="minorHAnsi" w:hAnsiTheme="minorHAnsi" w:cstheme="minorHAnsi"/>
                <w:sz w:val="20"/>
                <w:szCs w:val="20"/>
                <w:lang w:val="fr-FR"/>
              </w:rPr>
              <w:pPrChange w:id="13667" w:author="Houyem Rais" w:date="2024-02-22T14:49:00Z">
                <w:pPr>
                  <w:spacing w:before="0" w:after="0" w:line="276" w:lineRule="auto"/>
                </w:pPr>
              </w:pPrChange>
            </w:pPr>
            <w:del w:id="13668" w:author="Houyem Rais" w:date="2024-02-22T14:46:00Z">
              <w:r w:rsidRPr="00343F01" w:rsidDel="00201166">
                <w:rPr>
                  <w:rFonts w:asciiTheme="minorHAnsi" w:hAnsiTheme="minorHAnsi" w:cstheme="minorHAnsi"/>
                  <w:sz w:val="20"/>
                  <w:szCs w:val="20"/>
                  <w:lang w:val="fr-FR"/>
                </w:rPr>
                <w:delText>3</w:delText>
              </w:r>
              <w:r w:rsidR="000D54D5" w:rsidRPr="00343F01" w:rsidDel="00201166">
                <w:rPr>
                  <w:rFonts w:asciiTheme="minorHAnsi" w:hAnsiTheme="minorHAnsi" w:cstheme="minorHAnsi"/>
                  <w:sz w:val="20"/>
                  <w:szCs w:val="20"/>
                  <w:lang w:val="fr-FR"/>
                </w:rPr>
                <w:delText>,</w:delText>
              </w:r>
              <w:r w:rsidRPr="00343F01" w:rsidDel="00201166">
                <w:rPr>
                  <w:rFonts w:asciiTheme="minorHAnsi" w:hAnsiTheme="minorHAnsi" w:cstheme="minorHAnsi"/>
                  <w:sz w:val="20"/>
                  <w:szCs w:val="20"/>
                  <w:lang w:val="fr-FR"/>
                </w:rPr>
                <w:delText>3</w:delText>
              </w:r>
              <w:r w:rsidR="000D54D5" w:rsidRPr="00343F01" w:rsidDel="00201166">
                <w:rPr>
                  <w:rFonts w:asciiTheme="minorHAnsi" w:hAnsiTheme="minorHAnsi" w:cstheme="minorHAnsi"/>
                  <w:sz w:val="20"/>
                  <w:szCs w:val="20"/>
                  <w:lang w:val="fr-FR"/>
                </w:rPr>
                <w:delText>5</w:delText>
              </w:r>
            </w:del>
          </w:p>
        </w:tc>
      </w:tr>
      <w:tr w:rsidR="001E7B8B" w:rsidRPr="00343F01" w:rsidDel="00201166" w14:paraId="39055C1D" w14:textId="12350DCB" w:rsidTr="000B7B86">
        <w:trPr>
          <w:jc w:val="center"/>
          <w:del w:id="13669" w:author="Houyem Rais" w:date="2024-02-22T14:46:00Z"/>
        </w:trPr>
        <w:tc>
          <w:tcPr>
            <w:tcW w:w="1724" w:type="pct"/>
            <w:vMerge/>
          </w:tcPr>
          <w:p w14:paraId="2D96876C" w14:textId="239ABCB1" w:rsidR="001E7B8B" w:rsidRPr="00343F01" w:rsidDel="00201166" w:rsidRDefault="001E7B8B" w:rsidP="00D62BC5">
            <w:pPr>
              <w:spacing w:before="0" w:after="160"/>
              <w:jc w:val="left"/>
              <w:rPr>
                <w:del w:id="13670" w:author="Houyem Rais" w:date="2024-02-22T14:46:00Z"/>
                <w:rFonts w:asciiTheme="minorHAnsi" w:hAnsiTheme="minorHAnsi" w:cstheme="minorHAnsi"/>
                <w:b/>
                <w:bCs/>
                <w:sz w:val="20"/>
                <w:szCs w:val="20"/>
                <w:lang w:val="fr-FR"/>
              </w:rPr>
              <w:pPrChange w:id="13671" w:author="Houyem Rais" w:date="2024-02-22T14:49:00Z">
                <w:pPr>
                  <w:spacing w:before="0" w:after="0" w:line="276" w:lineRule="auto"/>
                  <w:jc w:val="left"/>
                </w:pPr>
              </w:pPrChange>
            </w:pPr>
          </w:p>
        </w:tc>
        <w:tc>
          <w:tcPr>
            <w:tcW w:w="1806" w:type="pct"/>
          </w:tcPr>
          <w:p w14:paraId="6529C3FC" w14:textId="41D361D3" w:rsidR="001E7B8B" w:rsidRPr="00343F01" w:rsidDel="00201166" w:rsidRDefault="001E7B8B" w:rsidP="00D62BC5">
            <w:pPr>
              <w:spacing w:before="0" w:after="160"/>
              <w:jc w:val="left"/>
              <w:rPr>
                <w:del w:id="13672" w:author="Houyem Rais" w:date="2024-02-22T14:46:00Z"/>
                <w:rFonts w:asciiTheme="minorHAnsi" w:hAnsiTheme="minorHAnsi" w:cstheme="minorHAnsi"/>
                <w:sz w:val="20"/>
                <w:szCs w:val="20"/>
                <w:lang w:val="fr-FR"/>
              </w:rPr>
              <w:pPrChange w:id="13673" w:author="Houyem Rais" w:date="2024-02-22T14:49:00Z">
                <w:pPr>
                  <w:spacing w:before="0" w:after="0" w:line="276" w:lineRule="auto"/>
                </w:pPr>
              </w:pPrChange>
            </w:pPr>
            <w:del w:id="13674" w:author="Houyem Rais" w:date="2024-02-22T14:46:00Z">
              <w:r w:rsidRPr="00343F01" w:rsidDel="00201166">
                <w:rPr>
                  <w:rFonts w:asciiTheme="minorHAnsi" w:hAnsiTheme="minorHAnsi" w:cstheme="minorHAnsi"/>
                  <w:sz w:val="20"/>
                  <w:szCs w:val="20"/>
                  <w:lang w:val="fr-FR"/>
                </w:rPr>
                <w:delText>Véhicules à trois (03) essieux</w:delText>
              </w:r>
            </w:del>
          </w:p>
        </w:tc>
        <w:tc>
          <w:tcPr>
            <w:tcW w:w="706" w:type="pct"/>
          </w:tcPr>
          <w:p w14:paraId="0E5081F4" w14:textId="312FC580" w:rsidR="001E7B8B" w:rsidRPr="00343F01" w:rsidDel="00201166" w:rsidRDefault="001E7B8B" w:rsidP="00D62BC5">
            <w:pPr>
              <w:spacing w:before="0" w:after="160"/>
              <w:jc w:val="left"/>
              <w:rPr>
                <w:del w:id="13675" w:author="Houyem Rais" w:date="2024-02-22T14:46:00Z"/>
                <w:rFonts w:asciiTheme="minorHAnsi" w:hAnsiTheme="minorHAnsi" w:cstheme="minorHAnsi"/>
                <w:sz w:val="20"/>
                <w:szCs w:val="20"/>
                <w:lang w:val="fr-FR"/>
              </w:rPr>
              <w:pPrChange w:id="13676" w:author="Houyem Rais" w:date="2024-02-22T14:49:00Z">
                <w:pPr>
                  <w:spacing w:before="0" w:after="0" w:line="276" w:lineRule="auto"/>
                  <w:jc w:val="center"/>
                </w:pPr>
              </w:pPrChange>
            </w:pPr>
            <w:del w:id="13677" w:author="Houyem Rais" w:date="2024-02-22T14:46:00Z">
              <w:r w:rsidRPr="00343F01" w:rsidDel="00201166">
                <w:rPr>
                  <w:rFonts w:asciiTheme="minorHAnsi" w:hAnsiTheme="minorHAnsi" w:cstheme="minorHAnsi"/>
                  <w:sz w:val="20"/>
                  <w:szCs w:val="20"/>
                  <w:lang w:val="fr-FR"/>
                </w:rPr>
                <w:delText>3000</w:delText>
              </w:r>
            </w:del>
          </w:p>
        </w:tc>
        <w:tc>
          <w:tcPr>
            <w:tcW w:w="763" w:type="pct"/>
          </w:tcPr>
          <w:p w14:paraId="41962B3B" w14:textId="13C89CD3" w:rsidR="001E7B8B" w:rsidRPr="00343F01" w:rsidDel="00201166" w:rsidRDefault="000D54D5" w:rsidP="00D62BC5">
            <w:pPr>
              <w:spacing w:before="0" w:after="160"/>
              <w:jc w:val="left"/>
              <w:rPr>
                <w:del w:id="13678" w:author="Houyem Rais" w:date="2024-02-22T14:46:00Z"/>
                <w:rFonts w:asciiTheme="minorHAnsi" w:hAnsiTheme="minorHAnsi" w:cstheme="minorHAnsi"/>
                <w:sz w:val="20"/>
                <w:szCs w:val="20"/>
                <w:lang w:val="fr-FR"/>
              </w:rPr>
              <w:pPrChange w:id="13679" w:author="Houyem Rais" w:date="2024-02-22T14:49:00Z">
                <w:pPr>
                  <w:spacing w:before="0" w:after="0" w:line="276" w:lineRule="auto"/>
                </w:pPr>
              </w:pPrChange>
            </w:pPr>
            <w:del w:id="13680" w:author="Houyem Rais" w:date="2024-02-22T14:46:00Z">
              <w:r w:rsidRPr="00343F01" w:rsidDel="00201166">
                <w:rPr>
                  <w:rFonts w:asciiTheme="minorHAnsi" w:hAnsiTheme="minorHAnsi" w:cstheme="minorHAnsi"/>
                  <w:sz w:val="20"/>
                  <w:szCs w:val="20"/>
                  <w:lang w:val="fr-FR"/>
                </w:rPr>
                <w:delText>5</w:delText>
              </w:r>
            </w:del>
          </w:p>
        </w:tc>
      </w:tr>
      <w:tr w:rsidR="001E7B8B" w:rsidRPr="00343F01" w:rsidDel="00201166" w14:paraId="01BD577D" w14:textId="2C7EF227" w:rsidTr="000B7B86">
        <w:trPr>
          <w:jc w:val="center"/>
          <w:del w:id="13681" w:author="Houyem Rais" w:date="2024-02-22T14:46:00Z"/>
        </w:trPr>
        <w:tc>
          <w:tcPr>
            <w:tcW w:w="1724" w:type="pct"/>
            <w:vMerge/>
          </w:tcPr>
          <w:p w14:paraId="1DAB8AAC" w14:textId="185ECEA2" w:rsidR="001E7B8B" w:rsidRPr="00343F01" w:rsidDel="00201166" w:rsidRDefault="001E7B8B" w:rsidP="00D62BC5">
            <w:pPr>
              <w:spacing w:before="0" w:after="160"/>
              <w:jc w:val="left"/>
              <w:rPr>
                <w:del w:id="13682" w:author="Houyem Rais" w:date="2024-02-22T14:46:00Z"/>
                <w:rFonts w:asciiTheme="minorHAnsi" w:hAnsiTheme="minorHAnsi" w:cstheme="minorHAnsi"/>
                <w:b/>
                <w:bCs/>
                <w:sz w:val="20"/>
                <w:szCs w:val="20"/>
                <w:lang w:val="fr-FR"/>
              </w:rPr>
              <w:pPrChange w:id="13683" w:author="Houyem Rais" w:date="2024-02-22T14:49:00Z">
                <w:pPr>
                  <w:spacing w:before="0" w:after="0" w:line="276" w:lineRule="auto"/>
                  <w:jc w:val="left"/>
                </w:pPr>
              </w:pPrChange>
            </w:pPr>
          </w:p>
        </w:tc>
        <w:tc>
          <w:tcPr>
            <w:tcW w:w="1806" w:type="pct"/>
          </w:tcPr>
          <w:p w14:paraId="14C9FD02" w14:textId="4A40749F" w:rsidR="001E7B8B" w:rsidRPr="00343F01" w:rsidDel="00201166" w:rsidRDefault="001E7B8B" w:rsidP="00D62BC5">
            <w:pPr>
              <w:spacing w:before="0" w:after="160"/>
              <w:jc w:val="left"/>
              <w:rPr>
                <w:del w:id="13684" w:author="Houyem Rais" w:date="2024-02-22T14:46:00Z"/>
                <w:rFonts w:asciiTheme="minorHAnsi" w:hAnsiTheme="minorHAnsi" w:cstheme="minorHAnsi"/>
                <w:sz w:val="20"/>
                <w:szCs w:val="20"/>
                <w:lang w:val="fr-FR"/>
              </w:rPr>
              <w:pPrChange w:id="13685" w:author="Houyem Rais" w:date="2024-02-22T14:49:00Z">
                <w:pPr>
                  <w:spacing w:before="0" w:after="0" w:line="276" w:lineRule="auto"/>
                </w:pPr>
              </w:pPrChange>
            </w:pPr>
            <w:del w:id="13686" w:author="Houyem Rais" w:date="2024-02-22T14:46:00Z">
              <w:r w:rsidRPr="00343F01" w:rsidDel="00201166">
                <w:rPr>
                  <w:rFonts w:asciiTheme="minorHAnsi" w:hAnsiTheme="minorHAnsi" w:cstheme="minorHAnsi"/>
                  <w:sz w:val="20"/>
                  <w:szCs w:val="20"/>
                  <w:lang w:val="fr-FR"/>
                </w:rPr>
                <w:delText>Véhicules à quatre (04) essieux</w:delText>
              </w:r>
            </w:del>
          </w:p>
        </w:tc>
        <w:tc>
          <w:tcPr>
            <w:tcW w:w="706" w:type="pct"/>
          </w:tcPr>
          <w:p w14:paraId="23FBEE26" w14:textId="59F61500" w:rsidR="001E7B8B" w:rsidRPr="00343F01" w:rsidDel="00201166" w:rsidRDefault="001E7B8B" w:rsidP="00D62BC5">
            <w:pPr>
              <w:spacing w:before="0" w:after="160"/>
              <w:jc w:val="left"/>
              <w:rPr>
                <w:del w:id="13687" w:author="Houyem Rais" w:date="2024-02-22T14:46:00Z"/>
                <w:rFonts w:asciiTheme="minorHAnsi" w:hAnsiTheme="minorHAnsi" w:cstheme="minorHAnsi"/>
                <w:sz w:val="20"/>
                <w:szCs w:val="20"/>
                <w:lang w:val="fr-FR"/>
              </w:rPr>
              <w:pPrChange w:id="13688" w:author="Houyem Rais" w:date="2024-02-22T14:49:00Z">
                <w:pPr>
                  <w:spacing w:before="0" w:after="0" w:line="276" w:lineRule="auto"/>
                  <w:jc w:val="center"/>
                </w:pPr>
              </w:pPrChange>
            </w:pPr>
            <w:del w:id="13689" w:author="Houyem Rais" w:date="2024-02-22T14:46:00Z">
              <w:r w:rsidRPr="00343F01" w:rsidDel="00201166">
                <w:rPr>
                  <w:rFonts w:asciiTheme="minorHAnsi" w:hAnsiTheme="minorHAnsi" w:cstheme="minorHAnsi"/>
                  <w:sz w:val="20"/>
                  <w:szCs w:val="20"/>
                  <w:lang w:val="fr-FR"/>
                </w:rPr>
                <w:delText>4000</w:delText>
              </w:r>
            </w:del>
          </w:p>
        </w:tc>
        <w:tc>
          <w:tcPr>
            <w:tcW w:w="763" w:type="pct"/>
          </w:tcPr>
          <w:p w14:paraId="12EBF908" w14:textId="541B0AEC" w:rsidR="001E7B8B" w:rsidRPr="00343F01" w:rsidDel="00201166" w:rsidRDefault="00BC4AAF" w:rsidP="00D62BC5">
            <w:pPr>
              <w:spacing w:before="0" w:after="160"/>
              <w:jc w:val="left"/>
              <w:rPr>
                <w:del w:id="13690" w:author="Houyem Rais" w:date="2024-02-22T14:46:00Z"/>
                <w:rFonts w:asciiTheme="minorHAnsi" w:hAnsiTheme="minorHAnsi" w:cstheme="minorHAnsi"/>
                <w:sz w:val="20"/>
                <w:szCs w:val="20"/>
                <w:lang w:val="fr-FR"/>
              </w:rPr>
              <w:pPrChange w:id="13691" w:author="Houyem Rais" w:date="2024-02-22T14:49:00Z">
                <w:pPr>
                  <w:spacing w:before="0" w:after="0" w:line="276" w:lineRule="auto"/>
                </w:pPr>
              </w:pPrChange>
            </w:pPr>
            <w:del w:id="13692" w:author="Houyem Rais" w:date="2024-02-22T14:46:00Z">
              <w:r w:rsidRPr="00343F01" w:rsidDel="00201166">
                <w:rPr>
                  <w:rFonts w:asciiTheme="minorHAnsi" w:hAnsiTheme="minorHAnsi" w:cstheme="minorHAnsi"/>
                  <w:sz w:val="20"/>
                  <w:szCs w:val="20"/>
                  <w:lang w:val="fr-FR"/>
                </w:rPr>
                <w:delText>6</w:delText>
              </w:r>
              <w:r w:rsidR="000D54D5" w:rsidRPr="00343F01" w:rsidDel="00201166">
                <w:rPr>
                  <w:rFonts w:asciiTheme="minorHAnsi" w:hAnsiTheme="minorHAnsi" w:cstheme="minorHAnsi"/>
                  <w:sz w:val="20"/>
                  <w:szCs w:val="20"/>
                  <w:lang w:val="fr-FR"/>
                </w:rPr>
                <w:delText>,7</w:delText>
              </w:r>
            </w:del>
          </w:p>
        </w:tc>
      </w:tr>
      <w:tr w:rsidR="001E7B8B" w:rsidRPr="00343F01" w:rsidDel="00201166" w14:paraId="74FEE54D" w14:textId="6D6CD563" w:rsidTr="000B7B86">
        <w:trPr>
          <w:jc w:val="center"/>
          <w:del w:id="13693" w:author="Houyem Rais" w:date="2024-02-22T14:46:00Z"/>
        </w:trPr>
        <w:tc>
          <w:tcPr>
            <w:tcW w:w="1724" w:type="pct"/>
            <w:vMerge/>
          </w:tcPr>
          <w:p w14:paraId="58C9C806" w14:textId="1D1C83A8" w:rsidR="001E7B8B" w:rsidRPr="00343F01" w:rsidDel="00201166" w:rsidRDefault="001E7B8B" w:rsidP="00D62BC5">
            <w:pPr>
              <w:spacing w:before="0" w:after="160"/>
              <w:jc w:val="left"/>
              <w:rPr>
                <w:del w:id="13694" w:author="Houyem Rais" w:date="2024-02-22T14:46:00Z"/>
                <w:rFonts w:asciiTheme="minorHAnsi" w:hAnsiTheme="minorHAnsi" w:cstheme="minorHAnsi"/>
                <w:b/>
                <w:bCs/>
                <w:sz w:val="20"/>
                <w:szCs w:val="20"/>
                <w:lang w:val="fr-FR"/>
              </w:rPr>
              <w:pPrChange w:id="13695" w:author="Houyem Rais" w:date="2024-02-22T14:49:00Z">
                <w:pPr>
                  <w:spacing w:before="0" w:after="0" w:line="276" w:lineRule="auto"/>
                  <w:jc w:val="left"/>
                </w:pPr>
              </w:pPrChange>
            </w:pPr>
          </w:p>
        </w:tc>
        <w:tc>
          <w:tcPr>
            <w:tcW w:w="1806" w:type="pct"/>
          </w:tcPr>
          <w:p w14:paraId="500B8338" w14:textId="409215FB" w:rsidR="001E7B8B" w:rsidRPr="00343F01" w:rsidDel="00201166" w:rsidRDefault="001E7B8B" w:rsidP="00D62BC5">
            <w:pPr>
              <w:spacing w:before="0" w:after="160"/>
              <w:jc w:val="left"/>
              <w:rPr>
                <w:del w:id="13696" w:author="Houyem Rais" w:date="2024-02-22T14:46:00Z"/>
                <w:rFonts w:asciiTheme="minorHAnsi" w:hAnsiTheme="minorHAnsi" w:cstheme="minorHAnsi"/>
                <w:sz w:val="20"/>
                <w:szCs w:val="20"/>
                <w:lang w:val="fr-FR"/>
              </w:rPr>
              <w:pPrChange w:id="13697" w:author="Houyem Rais" w:date="2024-02-22T14:49:00Z">
                <w:pPr>
                  <w:spacing w:before="0" w:after="0" w:line="276" w:lineRule="auto"/>
                </w:pPr>
              </w:pPrChange>
            </w:pPr>
            <w:del w:id="13698" w:author="Houyem Rais" w:date="2024-02-22T14:46:00Z">
              <w:r w:rsidRPr="00343F01" w:rsidDel="00201166">
                <w:rPr>
                  <w:rFonts w:asciiTheme="minorHAnsi" w:hAnsiTheme="minorHAnsi" w:cstheme="minorHAnsi"/>
                  <w:sz w:val="20"/>
                  <w:szCs w:val="20"/>
                  <w:lang w:val="fr-FR"/>
                </w:rPr>
                <w:delText>Véhicules à cinq (05) essieux et plus</w:delText>
              </w:r>
            </w:del>
          </w:p>
        </w:tc>
        <w:tc>
          <w:tcPr>
            <w:tcW w:w="706" w:type="pct"/>
          </w:tcPr>
          <w:p w14:paraId="64B5CA8B" w14:textId="2E830F69" w:rsidR="001E7B8B" w:rsidRPr="00343F01" w:rsidDel="00201166" w:rsidRDefault="001E7B8B" w:rsidP="00D62BC5">
            <w:pPr>
              <w:spacing w:before="0" w:after="160"/>
              <w:jc w:val="left"/>
              <w:rPr>
                <w:del w:id="13699" w:author="Houyem Rais" w:date="2024-02-22T14:46:00Z"/>
                <w:rFonts w:asciiTheme="minorHAnsi" w:hAnsiTheme="minorHAnsi" w:cstheme="minorHAnsi"/>
                <w:sz w:val="20"/>
                <w:szCs w:val="20"/>
                <w:lang w:val="fr-FR"/>
              </w:rPr>
              <w:pPrChange w:id="13700" w:author="Houyem Rais" w:date="2024-02-22T14:49:00Z">
                <w:pPr>
                  <w:spacing w:before="0" w:after="0" w:line="276" w:lineRule="auto"/>
                  <w:jc w:val="center"/>
                </w:pPr>
              </w:pPrChange>
            </w:pPr>
            <w:del w:id="13701" w:author="Houyem Rais" w:date="2024-02-22T14:46:00Z">
              <w:r w:rsidRPr="00343F01" w:rsidDel="00201166">
                <w:rPr>
                  <w:rFonts w:asciiTheme="minorHAnsi" w:hAnsiTheme="minorHAnsi" w:cstheme="minorHAnsi"/>
                  <w:sz w:val="20"/>
                  <w:szCs w:val="20"/>
                  <w:lang w:val="fr-FR"/>
                </w:rPr>
                <w:delText>5000</w:delText>
              </w:r>
            </w:del>
          </w:p>
        </w:tc>
        <w:tc>
          <w:tcPr>
            <w:tcW w:w="763" w:type="pct"/>
          </w:tcPr>
          <w:p w14:paraId="2D28101D" w14:textId="19870F90" w:rsidR="001E7B8B" w:rsidRPr="00343F01" w:rsidDel="00201166" w:rsidRDefault="005F2DCA" w:rsidP="00D62BC5">
            <w:pPr>
              <w:spacing w:before="0" w:after="160"/>
              <w:jc w:val="left"/>
              <w:rPr>
                <w:del w:id="13702" w:author="Houyem Rais" w:date="2024-02-22T14:46:00Z"/>
                <w:rFonts w:asciiTheme="minorHAnsi" w:hAnsiTheme="minorHAnsi" w:cstheme="minorHAnsi"/>
                <w:sz w:val="20"/>
                <w:szCs w:val="20"/>
                <w:lang w:val="fr-FR"/>
              </w:rPr>
              <w:pPrChange w:id="13703" w:author="Houyem Rais" w:date="2024-02-22T14:49:00Z">
                <w:pPr>
                  <w:spacing w:before="0" w:after="0" w:line="276" w:lineRule="auto"/>
                </w:pPr>
              </w:pPrChange>
            </w:pPr>
            <w:del w:id="13704" w:author="Houyem Rais" w:date="2024-02-22T14:46:00Z">
              <w:r w:rsidRPr="00343F01" w:rsidDel="00201166">
                <w:rPr>
                  <w:rFonts w:asciiTheme="minorHAnsi" w:hAnsiTheme="minorHAnsi" w:cstheme="minorHAnsi"/>
                  <w:sz w:val="20"/>
                  <w:szCs w:val="20"/>
                  <w:lang w:val="fr-FR"/>
                </w:rPr>
                <w:delText>8</w:delText>
              </w:r>
              <w:r w:rsidR="000D54D5" w:rsidRPr="00343F01" w:rsidDel="00201166">
                <w:rPr>
                  <w:rFonts w:asciiTheme="minorHAnsi" w:hAnsiTheme="minorHAnsi" w:cstheme="minorHAnsi"/>
                  <w:sz w:val="20"/>
                  <w:szCs w:val="20"/>
                  <w:lang w:val="fr-FR"/>
                </w:rPr>
                <w:delText>,4</w:delText>
              </w:r>
            </w:del>
          </w:p>
        </w:tc>
      </w:tr>
      <w:tr w:rsidR="00713CD9" w:rsidRPr="00343F01" w:rsidDel="00201166" w14:paraId="55124C55" w14:textId="48947A54" w:rsidTr="000B7B86">
        <w:trPr>
          <w:jc w:val="center"/>
          <w:del w:id="13705" w:author="Houyem Rais" w:date="2024-02-22T14:46:00Z"/>
        </w:trPr>
        <w:tc>
          <w:tcPr>
            <w:tcW w:w="1724" w:type="pct"/>
            <w:vMerge w:val="restart"/>
          </w:tcPr>
          <w:p w14:paraId="58993749" w14:textId="40752EBC" w:rsidR="00713CD9" w:rsidRPr="00343F01" w:rsidDel="00201166" w:rsidRDefault="00713CD9" w:rsidP="00D62BC5">
            <w:pPr>
              <w:spacing w:before="0" w:after="160"/>
              <w:jc w:val="left"/>
              <w:rPr>
                <w:del w:id="13706" w:author="Houyem Rais" w:date="2024-02-22T14:46:00Z"/>
                <w:rFonts w:asciiTheme="minorHAnsi" w:hAnsiTheme="minorHAnsi" w:cstheme="minorHAnsi"/>
                <w:b/>
                <w:bCs/>
                <w:sz w:val="20"/>
                <w:szCs w:val="20"/>
                <w:lang w:val="fr-FR"/>
              </w:rPr>
              <w:pPrChange w:id="13707" w:author="Houyem Rais" w:date="2024-02-22T14:49:00Z">
                <w:pPr>
                  <w:spacing w:before="0" w:after="0" w:line="276" w:lineRule="auto"/>
                  <w:jc w:val="left"/>
                </w:pPr>
              </w:pPrChange>
            </w:pPr>
            <w:del w:id="13708" w:author="Houyem Rais" w:date="2024-02-22T14:46:00Z">
              <w:r w:rsidRPr="00343F01" w:rsidDel="00201166">
                <w:rPr>
                  <w:rFonts w:asciiTheme="minorHAnsi" w:hAnsiTheme="minorHAnsi" w:cstheme="minorHAnsi"/>
                  <w:b/>
                  <w:bCs/>
                  <w:sz w:val="20"/>
                  <w:szCs w:val="20"/>
                  <w:lang w:val="fr-FR"/>
                </w:rPr>
                <w:delText>Poste de Grand-Popo</w:delText>
              </w:r>
            </w:del>
          </w:p>
        </w:tc>
        <w:tc>
          <w:tcPr>
            <w:tcW w:w="1806" w:type="pct"/>
          </w:tcPr>
          <w:p w14:paraId="08EAD94B" w14:textId="02D13C81" w:rsidR="00713CD9" w:rsidRPr="00343F01" w:rsidDel="00201166" w:rsidRDefault="00713CD9" w:rsidP="00D62BC5">
            <w:pPr>
              <w:spacing w:before="0" w:after="160"/>
              <w:jc w:val="left"/>
              <w:rPr>
                <w:del w:id="13709" w:author="Houyem Rais" w:date="2024-02-22T14:46:00Z"/>
                <w:rFonts w:asciiTheme="minorHAnsi" w:hAnsiTheme="minorHAnsi" w:cstheme="minorHAnsi"/>
                <w:sz w:val="20"/>
                <w:szCs w:val="20"/>
                <w:lang w:val="fr-FR"/>
              </w:rPr>
              <w:pPrChange w:id="13710" w:author="Houyem Rais" w:date="2024-02-22T14:49:00Z">
                <w:pPr>
                  <w:spacing w:before="0" w:after="0" w:line="276" w:lineRule="auto"/>
                </w:pPr>
              </w:pPrChange>
            </w:pPr>
            <w:del w:id="13711" w:author="Houyem Rais" w:date="2024-02-22T14:46:00Z">
              <w:r w:rsidRPr="00343F01" w:rsidDel="00201166">
                <w:rPr>
                  <w:rFonts w:asciiTheme="minorHAnsi" w:hAnsiTheme="minorHAnsi" w:cstheme="minorHAnsi"/>
                  <w:sz w:val="20"/>
                  <w:szCs w:val="20"/>
                  <w:lang w:val="fr-FR"/>
                </w:rPr>
                <w:delText>Véhicules à deux (02) essieux</w:delText>
              </w:r>
            </w:del>
          </w:p>
        </w:tc>
        <w:tc>
          <w:tcPr>
            <w:tcW w:w="706" w:type="pct"/>
          </w:tcPr>
          <w:p w14:paraId="349EC9B2" w14:textId="28FFB09C" w:rsidR="00713CD9" w:rsidRPr="00343F01" w:rsidDel="00201166" w:rsidRDefault="00713CD9" w:rsidP="00D62BC5">
            <w:pPr>
              <w:spacing w:before="0" w:after="160"/>
              <w:jc w:val="left"/>
              <w:rPr>
                <w:del w:id="13712" w:author="Houyem Rais" w:date="2024-02-22T14:46:00Z"/>
                <w:rFonts w:asciiTheme="minorHAnsi" w:hAnsiTheme="minorHAnsi" w:cstheme="minorHAnsi"/>
                <w:sz w:val="20"/>
                <w:szCs w:val="20"/>
                <w:lang w:val="fr-FR"/>
              </w:rPr>
              <w:pPrChange w:id="13713" w:author="Houyem Rais" w:date="2024-02-22T14:49:00Z">
                <w:pPr>
                  <w:spacing w:before="0" w:after="0" w:line="276" w:lineRule="auto"/>
                  <w:jc w:val="center"/>
                </w:pPr>
              </w:pPrChange>
            </w:pPr>
            <w:del w:id="13714" w:author="Houyem Rais" w:date="2024-02-22T14:46:00Z">
              <w:r w:rsidRPr="00343F01" w:rsidDel="00201166">
                <w:rPr>
                  <w:rFonts w:asciiTheme="minorHAnsi" w:hAnsiTheme="minorHAnsi" w:cstheme="minorHAnsi"/>
                  <w:sz w:val="20"/>
                  <w:szCs w:val="20"/>
                  <w:lang w:val="fr-FR"/>
                </w:rPr>
                <w:delText>2000</w:delText>
              </w:r>
            </w:del>
          </w:p>
        </w:tc>
        <w:tc>
          <w:tcPr>
            <w:tcW w:w="763" w:type="pct"/>
          </w:tcPr>
          <w:p w14:paraId="4AAC7506" w14:textId="42E79038" w:rsidR="00713CD9" w:rsidRPr="00343F01" w:rsidDel="00201166" w:rsidRDefault="00D5497F" w:rsidP="00D62BC5">
            <w:pPr>
              <w:spacing w:before="0" w:after="160"/>
              <w:jc w:val="left"/>
              <w:rPr>
                <w:del w:id="13715" w:author="Houyem Rais" w:date="2024-02-22T14:46:00Z"/>
                <w:rFonts w:asciiTheme="minorHAnsi" w:hAnsiTheme="minorHAnsi" w:cstheme="minorHAnsi"/>
                <w:sz w:val="20"/>
                <w:szCs w:val="20"/>
                <w:lang w:val="fr-FR"/>
              </w:rPr>
              <w:pPrChange w:id="13716" w:author="Houyem Rais" w:date="2024-02-22T14:49:00Z">
                <w:pPr>
                  <w:spacing w:before="0" w:after="0" w:line="276" w:lineRule="auto"/>
                </w:pPr>
              </w:pPrChange>
            </w:pPr>
            <w:del w:id="13717" w:author="Houyem Rais" w:date="2024-02-22T14:46:00Z">
              <w:r w:rsidRPr="00343F01" w:rsidDel="00201166">
                <w:rPr>
                  <w:rFonts w:asciiTheme="minorHAnsi" w:hAnsiTheme="minorHAnsi" w:cstheme="minorHAnsi"/>
                  <w:sz w:val="20"/>
                  <w:szCs w:val="20"/>
                  <w:lang w:val="fr-FR"/>
                </w:rPr>
                <w:delText>3</w:delText>
              </w:r>
              <w:r w:rsidR="000D54D5" w:rsidRPr="00343F01" w:rsidDel="00201166">
                <w:rPr>
                  <w:rFonts w:asciiTheme="minorHAnsi" w:hAnsiTheme="minorHAnsi" w:cstheme="minorHAnsi"/>
                  <w:sz w:val="20"/>
                  <w:szCs w:val="20"/>
                  <w:lang w:val="fr-FR"/>
                </w:rPr>
                <w:delText>,</w:delText>
              </w:r>
              <w:r w:rsidRPr="00343F01" w:rsidDel="00201166">
                <w:rPr>
                  <w:rFonts w:asciiTheme="minorHAnsi" w:hAnsiTheme="minorHAnsi" w:cstheme="minorHAnsi"/>
                  <w:sz w:val="20"/>
                  <w:szCs w:val="20"/>
                  <w:lang w:val="fr-FR"/>
                </w:rPr>
                <w:delText>3</w:delText>
              </w:r>
              <w:r w:rsidR="00D202B2" w:rsidRPr="00343F01" w:rsidDel="00201166">
                <w:rPr>
                  <w:rFonts w:asciiTheme="minorHAnsi" w:hAnsiTheme="minorHAnsi" w:cstheme="minorHAnsi"/>
                  <w:sz w:val="20"/>
                  <w:szCs w:val="20"/>
                  <w:lang w:val="fr-FR"/>
                </w:rPr>
                <w:delText>5</w:delText>
              </w:r>
            </w:del>
          </w:p>
        </w:tc>
      </w:tr>
      <w:tr w:rsidR="00713CD9" w:rsidRPr="00343F01" w:rsidDel="00201166" w14:paraId="0B6B0A76" w14:textId="457F3DD7" w:rsidTr="000B7B86">
        <w:trPr>
          <w:jc w:val="center"/>
          <w:del w:id="13718" w:author="Houyem Rais" w:date="2024-02-22T14:46:00Z"/>
        </w:trPr>
        <w:tc>
          <w:tcPr>
            <w:tcW w:w="1724" w:type="pct"/>
            <w:vMerge/>
          </w:tcPr>
          <w:p w14:paraId="1F274CB1" w14:textId="0325B505" w:rsidR="00713CD9" w:rsidRPr="00343F01" w:rsidDel="00201166" w:rsidRDefault="00713CD9" w:rsidP="00D62BC5">
            <w:pPr>
              <w:spacing w:before="0" w:after="160"/>
              <w:jc w:val="left"/>
              <w:rPr>
                <w:del w:id="13719" w:author="Houyem Rais" w:date="2024-02-22T14:46:00Z"/>
                <w:rFonts w:asciiTheme="minorHAnsi" w:hAnsiTheme="minorHAnsi" w:cstheme="minorHAnsi"/>
                <w:b/>
                <w:bCs/>
                <w:sz w:val="20"/>
                <w:szCs w:val="20"/>
                <w:lang w:val="fr-FR"/>
              </w:rPr>
              <w:pPrChange w:id="13720" w:author="Houyem Rais" w:date="2024-02-22T14:49:00Z">
                <w:pPr>
                  <w:spacing w:before="0" w:after="0" w:line="276" w:lineRule="auto"/>
                  <w:jc w:val="left"/>
                </w:pPr>
              </w:pPrChange>
            </w:pPr>
          </w:p>
        </w:tc>
        <w:tc>
          <w:tcPr>
            <w:tcW w:w="1806" w:type="pct"/>
          </w:tcPr>
          <w:p w14:paraId="41B5D421" w14:textId="4AE6B4C9" w:rsidR="00713CD9" w:rsidRPr="00343F01" w:rsidDel="00201166" w:rsidRDefault="00713CD9" w:rsidP="00D62BC5">
            <w:pPr>
              <w:spacing w:before="0" w:after="160"/>
              <w:jc w:val="left"/>
              <w:rPr>
                <w:del w:id="13721" w:author="Houyem Rais" w:date="2024-02-22T14:46:00Z"/>
                <w:rFonts w:asciiTheme="minorHAnsi" w:hAnsiTheme="minorHAnsi" w:cstheme="minorHAnsi"/>
                <w:sz w:val="20"/>
                <w:szCs w:val="20"/>
                <w:lang w:val="fr-FR"/>
              </w:rPr>
              <w:pPrChange w:id="13722" w:author="Houyem Rais" w:date="2024-02-22T14:49:00Z">
                <w:pPr>
                  <w:spacing w:before="0" w:after="0" w:line="276" w:lineRule="auto"/>
                </w:pPr>
              </w:pPrChange>
            </w:pPr>
            <w:del w:id="13723" w:author="Houyem Rais" w:date="2024-02-22T14:46:00Z">
              <w:r w:rsidRPr="00343F01" w:rsidDel="00201166">
                <w:rPr>
                  <w:rFonts w:asciiTheme="minorHAnsi" w:hAnsiTheme="minorHAnsi" w:cstheme="minorHAnsi"/>
                  <w:sz w:val="20"/>
                  <w:szCs w:val="20"/>
                  <w:lang w:val="fr-FR"/>
                </w:rPr>
                <w:delText>Véhicules à trois (03) essieux</w:delText>
              </w:r>
            </w:del>
          </w:p>
        </w:tc>
        <w:tc>
          <w:tcPr>
            <w:tcW w:w="706" w:type="pct"/>
          </w:tcPr>
          <w:p w14:paraId="7797D34F" w14:textId="4BD7509B" w:rsidR="00713CD9" w:rsidRPr="00343F01" w:rsidDel="00201166" w:rsidRDefault="00713CD9" w:rsidP="00D62BC5">
            <w:pPr>
              <w:spacing w:before="0" w:after="160"/>
              <w:jc w:val="left"/>
              <w:rPr>
                <w:del w:id="13724" w:author="Houyem Rais" w:date="2024-02-22T14:46:00Z"/>
                <w:rFonts w:asciiTheme="minorHAnsi" w:hAnsiTheme="minorHAnsi" w:cstheme="minorHAnsi"/>
                <w:sz w:val="20"/>
                <w:szCs w:val="20"/>
                <w:lang w:val="fr-FR"/>
              </w:rPr>
              <w:pPrChange w:id="13725" w:author="Houyem Rais" w:date="2024-02-22T14:49:00Z">
                <w:pPr>
                  <w:spacing w:before="0" w:after="0" w:line="276" w:lineRule="auto"/>
                  <w:jc w:val="center"/>
                </w:pPr>
              </w:pPrChange>
            </w:pPr>
            <w:del w:id="13726" w:author="Houyem Rais" w:date="2024-02-22T14:46:00Z">
              <w:r w:rsidRPr="00343F01" w:rsidDel="00201166">
                <w:rPr>
                  <w:rFonts w:asciiTheme="minorHAnsi" w:hAnsiTheme="minorHAnsi" w:cstheme="minorHAnsi"/>
                  <w:sz w:val="20"/>
                  <w:szCs w:val="20"/>
                  <w:lang w:val="fr-FR"/>
                </w:rPr>
                <w:delText>3000</w:delText>
              </w:r>
            </w:del>
          </w:p>
        </w:tc>
        <w:tc>
          <w:tcPr>
            <w:tcW w:w="763" w:type="pct"/>
          </w:tcPr>
          <w:p w14:paraId="169273A4" w14:textId="05CA85E4" w:rsidR="00713CD9" w:rsidRPr="00343F01" w:rsidDel="00201166" w:rsidRDefault="00D202B2" w:rsidP="00D62BC5">
            <w:pPr>
              <w:spacing w:before="0" w:after="160"/>
              <w:jc w:val="left"/>
              <w:rPr>
                <w:del w:id="13727" w:author="Houyem Rais" w:date="2024-02-22T14:46:00Z"/>
                <w:rFonts w:asciiTheme="minorHAnsi" w:hAnsiTheme="minorHAnsi" w:cstheme="minorHAnsi"/>
                <w:sz w:val="20"/>
                <w:szCs w:val="20"/>
                <w:lang w:val="fr-FR"/>
              </w:rPr>
              <w:pPrChange w:id="13728" w:author="Houyem Rais" w:date="2024-02-22T14:49:00Z">
                <w:pPr>
                  <w:spacing w:before="0" w:after="0" w:line="276" w:lineRule="auto"/>
                </w:pPr>
              </w:pPrChange>
            </w:pPr>
            <w:del w:id="13729" w:author="Houyem Rais" w:date="2024-02-22T14:46:00Z">
              <w:r w:rsidRPr="00343F01" w:rsidDel="00201166">
                <w:rPr>
                  <w:rFonts w:asciiTheme="minorHAnsi" w:hAnsiTheme="minorHAnsi" w:cstheme="minorHAnsi"/>
                  <w:sz w:val="20"/>
                  <w:szCs w:val="20"/>
                  <w:lang w:val="fr-FR"/>
                </w:rPr>
                <w:delText>5</w:delText>
              </w:r>
            </w:del>
          </w:p>
        </w:tc>
      </w:tr>
      <w:tr w:rsidR="00713CD9" w:rsidRPr="00343F01" w:rsidDel="00201166" w14:paraId="05652D58" w14:textId="283A7F3A" w:rsidTr="000B7B86">
        <w:trPr>
          <w:jc w:val="center"/>
          <w:del w:id="13730" w:author="Houyem Rais" w:date="2024-02-22T14:46:00Z"/>
        </w:trPr>
        <w:tc>
          <w:tcPr>
            <w:tcW w:w="1724" w:type="pct"/>
            <w:vMerge/>
          </w:tcPr>
          <w:p w14:paraId="12DD62F6" w14:textId="3D743BEB" w:rsidR="00713CD9" w:rsidRPr="00343F01" w:rsidDel="00201166" w:rsidRDefault="00713CD9" w:rsidP="00D62BC5">
            <w:pPr>
              <w:spacing w:before="0" w:after="160"/>
              <w:jc w:val="left"/>
              <w:rPr>
                <w:del w:id="13731" w:author="Houyem Rais" w:date="2024-02-22T14:46:00Z"/>
                <w:rFonts w:asciiTheme="minorHAnsi" w:hAnsiTheme="minorHAnsi" w:cstheme="minorHAnsi"/>
                <w:b/>
                <w:bCs/>
                <w:sz w:val="20"/>
                <w:szCs w:val="20"/>
                <w:lang w:val="fr-FR"/>
              </w:rPr>
              <w:pPrChange w:id="13732" w:author="Houyem Rais" w:date="2024-02-22T14:49:00Z">
                <w:pPr>
                  <w:spacing w:before="0" w:after="0" w:line="276" w:lineRule="auto"/>
                  <w:jc w:val="left"/>
                </w:pPr>
              </w:pPrChange>
            </w:pPr>
          </w:p>
        </w:tc>
        <w:tc>
          <w:tcPr>
            <w:tcW w:w="1806" w:type="pct"/>
          </w:tcPr>
          <w:p w14:paraId="522A2346" w14:textId="33BCDF76" w:rsidR="00713CD9" w:rsidRPr="00343F01" w:rsidDel="00201166" w:rsidRDefault="00713CD9" w:rsidP="00D62BC5">
            <w:pPr>
              <w:spacing w:before="0" w:after="160"/>
              <w:jc w:val="left"/>
              <w:rPr>
                <w:del w:id="13733" w:author="Houyem Rais" w:date="2024-02-22T14:46:00Z"/>
                <w:rFonts w:asciiTheme="minorHAnsi" w:hAnsiTheme="minorHAnsi" w:cstheme="minorHAnsi"/>
                <w:sz w:val="20"/>
                <w:szCs w:val="20"/>
                <w:lang w:val="fr-FR"/>
              </w:rPr>
              <w:pPrChange w:id="13734" w:author="Houyem Rais" w:date="2024-02-22T14:49:00Z">
                <w:pPr>
                  <w:spacing w:before="0" w:after="0" w:line="276" w:lineRule="auto"/>
                </w:pPr>
              </w:pPrChange>
            </w:pPr>
            <w:del w:id="13735" w:author="Houyem Rais" w:date="2024-02-22T14:46:00Z">
              <w:r w:rsidRPr="00343F01" w:rsidDel="00201166">
                <w:rPr>
                  <w:rFonts w:asciiTheme="minorHAnsi" w:hAnsiTheme="minorHAnsi" w:cstheme="minorHAnsi"/>
                  <w:sz w:val="20"/>
                  <w:szCs w:val="20"/>
                  <w:lang w:val="fr-FR"/>
                </w:rPr>
                <w:delText>Véhicules à quatre (04) essieux</w:delText>
              </w:r>
            </w:del>
          </w:p>
        </w:tc>
        <w:tc>
          <w:tcPr>
            <w:tcW w:w="706" w:type="pct"/>
          </w:tcPr>
          <w:p w14:paraId="35981F34" w14:textId="6D5ABC10" w:rsidR="00713CD9" w:rsidRPr="00343F01" w:rsidDel="00201166" w:rsidRDefault="00713CD9" w:rsidP="00D62BC5">
            <w:pPr>
              <w:spacing w:before="0" w:after="160"/>
              <w:jc w:val="left"/>
              <w:rPr>
                <w:del w:id="13736" w:author="Houyem Rais" w:date="2024-02-22T14:46:00Z"/>
                <w:rFonts w:asciiTheme="minorHAnsi" w:hAnsiTheme="minorHAnsi" w:cstheme="minorHAnsi"/>
                <w:sz w:val="20"/>
                <w:szCs w:val="20"/>
                <w:lang w:val="fr-FR"/>
              </w:rPr>
              <w:pPrChange w:id="13737" w:author="Houyem Rais" w:date="2024-02-22T14:49:00Z">
                <w:pPr>
                  <w:spacing w:before="0" w:after="0" w:line="276" w:lineRule="auto"/>
                  <w:jc w:val="center"/>
                </w:pPr>
              </w:pPrChange>
            </w:pPr>
            <w:del w:id="13738" w:author="Houyem Rais" w:date="2024-02-22T14:46:00Z">
              <w:r w:rsidRPr="00343F01" w:rsidDel="00201166">
                <w:rPr>
                  <w:rFonts w:asciiTheme="minorHAnsi" w:hAnsiTheme="minorHAnsi" w:cstheme="minorHAnsi"/>
                  <w:sz w:val="20"/>
                  <w:szCs w:val="20"/>
                  <w:lang w:val="fr-FR"/>
                </w:rPr>
                <w:delText>4000</w:delText>
              </w:r>
            </w:del>
          </w:p>
        </w:tc>
        <w:tc>
          <w:tcPr>
            <w:tcW w:w="763" w:type="pct"/>
          </w:tcPr>
          <w:p w14:paraId="27F1E183" w14:textId="1D001BE2" w:rsidR="00713CD9" w:rsidRPr="00343F01" w:rsidDel="00201166" w:rsidRDefault="00BC4AAF" w:rsidP="00D62BC5">
            <w:pPr>
              <w:spacing w:before="0" w:after="160"/>
              <w:jc w:val="left"/>
              <w:rPr>
                <w:del w:id="13739" w:author="Houyem Rais" w:date="2024-02-22T14:46:00Z"/>
                <w:rFonts w:asciiTheme="minorHAnsi" w:hAnsiTheme="minorHAnsi" w:cstheme="minorHAnsi"/>
                <w:sz w:val="20"/>
                <w:szCs w:val="20"/>
                <w:lang w:val="fr-FR"/>
              </w:rPr>
              <w:pPrChange w:id="13740" w:author="Houyem Rais" w:date="2024-02-22T14:49:00Z">
                <w:pPr>
                  <w:spacing w:before="0" w:after="0" w:line="276" w:lineRule="auto"/>
                </w:pPr>
              </w:pPrChange>
            </w:pPr>
            <w:del w:id="13741" w:author="Houyem Rais" w:date="2024-02-22T14:46:00Z">
              <w:r w:rsidRPr="00343F01" w:rsidDel="00201166">
                <w:rPr>
                  <w:rFonts w:asciiTheme="minorHAnsi" w:hAnsiTheme="minorHAnsi" w:cstheme="minorHAnsi"/>
                  <w:sz w:val="20"/>
                  <w:szCs w:val="20"/>
                  <w:lang w:val="fr-FR"/>
                </w:rPr>
                <w:delText>6</w:delText>
              </w:r>
              <w:r w:rsidR="000D54D5" w:rsidRPr="00343F01" w:rsidDel="00201166">
                <w:rPr>
                  <w:rFonts w:asciiTheme="minorHAnsi" w:hAnsiTheme="minorHAnsi" w:cstheme="minorHAnsi"/>
                  <w:sz w:val="20"/>
                  <w:szCs w:val="20"/>
                  <w:lang w:val="fr-FR"/>
                </w:rPr>
                <w:delText>,</w:delText>
              </w:r>
              <w:r w:rsidR="00D202B2" w:rsidRPr="00343F01" w:rsidDel="00201166">
                <w:rPr>
                  <w:rFonts w:asciiTheme="minorHAnsi" w:hAnsiTheme="minorHAnsi" w:cstheme="minorHAnsi"/>
                  <w:sz w:val="20"/>
                  <w:szCs w:val="20"/>
                  <w:lang w:val="fr-FR"/>
                </w:rPr>
                <w:delText>7</w:delText>
              </w:r>
            </w:del>
          </w:p>
        </w:tc>
      </w:tr>
      <w:tr w:rsidR="00713CD9" w:rsidRPr="00343F01" w:rsidDel="00201166" w14:paraId="648BF81B" w14:textId="0B2A970E" w:rsidTr="000B7B86">
        <w:trPr>
          <w:jc w:val="center"/>
          <w:del w:id="13742" w:author="Houyem Rais" w:date="2024-02-22T14:46:00Z"/>
        </w:trPr>
        <w:tc>
          <w:tcPr>
            <w:tcW w:w="1724" w:type="pct"/>
            <w:vMerge/>
          </w:tcPr>
          <w:p w14:paraId="31B94982" w14:textId="672F8A8B" w:rsidR="00713CD9" w:rsidRPr="00343F01" w:rsidDel="00201166" w:rsidRDefault="00713CD9" w:rsidP="00D62BC5">
            <w:pPr>
              <w:spacing w:before="0" w:after="160"/>
              <w:jc w:val="left"/>
              <w:rPr>
                <w:del w:id="13743" w:author="Houyem Rais" w:date="2024-02-22T14:46:00Z"/>
                <w:rFonts w:asciiTheme="minorHAnsi" w:hAnsiTheme="minorHAnsi" w:cstheme="minorHAnsi"/>
                <w:b/>
                <w:bCs/>
                <w:sz w:val="20"/>
                <w:szCs w:val="20"/>
                <w:lang w:val="fr-FR"/>
              </w:rPr>
              <w:pPrChange w:id="13744" w:author="Houyem Rais" w:date="2024-02-22T14:49:00Z">
                <w:pPr>
                  <w:spacing w:before="0" w:after="0" w:line="276" w:lineRule="auto"/>
                  <w:jc w:val="left"/>
                </w:pPr>
              </w:pPrChange>
            </w:pPr>
          </w:p>
        </w:tc>
        <w:tc>
          <w:tcPr>
            <w:tcW w:w="1806" w:type="pct"/>
          </w:tcPr>
          <w:p w14:paraId="2C45C922" w14:textId="09ACE16D" w:rsidR="00713CD9" w:rsidRPr="00343F01" w:rsidDel="00201166" w:rsidRDefault="00713CD9" w:rsidP="00D62BC5">
            <w:pPr>
              <w:spacing w:before="0" w:after="160"/>
              <w:jc w:val="left"/>
              <w:rPr>
                <w:del w:id="13745" w:author="Houyem Rais" w:date="2024-02-22T14:46:00Z"/>
                <w:rFonts w:asciiTheme="minorHAnsi" w:hAnsiTheme="minorHAnsi" w:cstheme="minorHAnsi"/>
                <w:sz w:val="20"/>
                <w:szCs w:val="20"/>
                <w:lang w:val="fr-FR"/>
              </w:rPr>
              <w:pPrChange w:id="13746" w:author="Houyem Rais" w:date="2024-02-22T14:49:00Z">
                <w:pPr>
                  <w:spacing w:before="0" w:after="0" w:line="276" w:lineRule="auto"/>
                </w:pPr>
              </w:pPrChange>
            </w:pPr>
            <w:del w:id="13747" w:author="Houyem Rais" w:date="2024-02-22T14:46:00Z">
              <w:r w:rsidRPr="00343F01" w:rsidDel="00201166">
                <w:rPr>
                  <w:rFonts w:asciiTheme="minorHAnsi" w:hAnsiTheme="minorHAnsi" w:cstheme="minorHAnsi"/>
                  <w:sz w:val="20"/>
                  <w:szCs w:val="20"/>
                  <w:lang w:val="fr-FR"/>
                </w:rPr>
                <w:delText>Véhicules à cinq (05) essieux et plus</w:delText>
              </w:r>
            </w:del>
          </w:p>
        </w:tc>
        <w:tc>
          <w:tcPr>
            <w:tcW w:w="706" w:type="pct"/>
          </w:tcPr>
          <w:p w14:paraId="0C41ED14" w14:textId="5E4CF2C1" w:rsidR="00713CD9" w:rsidRPr="00343F01" w:rsidDel="00201166" w:rsidRDefault="00713CD9" w:rsidP="00D62BC5">
            <w:pPr>
              <w:spacing w:before="0" w:after="160"/>
              <w:jc w:val="left"/>
              <w:rPr>
                <w:del w:id="13748" w:author="Houyem Rais" w:date="2024-02-22T14:46:00Z"/>
                <w:rFonts w:asciiTheme="minorHAnsi" w:hAnsiTheme="minorHAnsi" w:cstheme="minorHAnsi"/>
                <w:sz w:val="20"/>
                <w:szCs w:val="20"/>
                <w:lang w:val="fr-FR"/>
              </w:rPr>
              <w:pPrChange w:id="13749" w:author="Houyem Rais" w:date="2024-02-22T14:49:00Z">
                <w:pPr>
                  <w:spacing w:before="0" w:after="0" w:line="276" w:lineRule="auto"/>
                  <w:jc w:val="center"/>
                </w:pPr>
              </w:pPrChange>
            </w:pPr>
            <w:del w:id="13750" w:author="Houyem Rais" w:date="2024-02-22T14:46:00Z">
              <w:r w:rsidRPr="00343F01" w:rsidDel="00201166">
                <w:rPr>
                  <w:rFonts w:asciiTheme="minorHAnsi" w:hAnsiTheme="minorHAnsi" w:cstheme="minorHAnsi"/>
                  <w:sz w:val="20"/>
                  <w:szCs w:val="20"/>
                  <w:lang w:val="fr-FR"/>
                </w:rPr>
                <w:delText>5000</w:delText>
              </w:r>
            </w:del>
          </w:p>
        </w:tc>
        <w:tc>
          <w:tcPr>
            <w:tcW w:w="763" w:type="pct"/>
          </w:tcPr>
          <w:p w14:paraId="5830D5EE" w14:textId="4F7D0B62" w:rsidR="00713CD9" w:rsidRPr="00343F01" w:rsidDel="00201166" w:rsidRDefault="005F2DCA" w:rsidP="00D62BC5">
            <w:pPr>
              <w:spacing w:before="0" w:after="160"/>
              <w:jc w:val="left"/>
              <w:rPr>
                <w:del w:id="13751" w:author="Houyem Rais" w:date="2024-02-22T14:46:00Z"/>
                <w:rFonts w:asciiTheme="minorHAnsi" w:hAnsiTheme="minorHAnsi" w:cstheme="minorHAnsi"/>
                <w:sz w:val="20"/>
                <w:szCs w:val="20"/>
                <w:lang w:val="fr-FR"/>
              </w:rPr>
              <w:pPrChange w:id="13752" w:author="Houyem Rais" w:date="2024-02-22T14:49:00Z">
                <w:pPr>
                  <w:spacing w:before="0" w:after="0" w:line="276" w:lineRule="auto"/>
                </w:pPr>
              </w:pPrChange>
            </w:pPr>
            <w:del w:id="13753" w:author="Houyem Rais" w:date="2024-02-22T14:46:00Z">
              <w:r w:rsidRPr="00343F01" w:rsidDel="00201166">
                <w:rPr>
                  <w:rFonts w:asciiTheme="minorHAnsi" w:hAnsiTheme="minorHAnsi" w:cstheme="minorHAnsi"/>
                  <w:sz w:val="20"/>
                  <w:szCs w:val="20"/>
                  <w:lang w:val="fr-FR"/>
                </w:rPr>
                <w:delText>8</w:delText>
              </w:r>
              <w:r w:rsidR="000D54D5" w:rsidRPr="00343F01" w:rsidDel="00201166">
                <w:rPr>
                  <w:rFonts w:asciiTheme="minorHAnsi" w:hAnsiTheme="minorHAnsi" w:cstheme="minorHAnsi"/>
                  <w:sz w:val="20"/>
                  <w:szCs w:val="20"/>
                  <w:lang w:val="fr-FR"/>
                </w:rPr>
                <w:delText>,</w:delText>
              </w:r>
              <w:r w:rsidR="00D202B2" w:rsidRPr="00343F01" w:rsidDel="00201166">
                <w:rPr>
                  <w:rFonts w:asciiTheme="minorHAnsi" w:hAnsiTheme="minorHAnsi" w:cstheme="minorHAnsi"/>
                  <w:sz w:val="20"/>
                  <w:szCs w:val="20"/>
                  <w:lang w:val="fr-FR"/>
                </w:rPr>
                <w:delText>4</w:delText>
              </w:r>
            </w:del>
          </w:p>
        </w:tc>
      </w:tr>
      <w:tr w:rsidR="005227E3" w:rsidRPr="00343F01" w:rsidDel="00201166" w14:paraId="5EC7B650" w14:textId="307F88AA" w:rsidTr="000B7B86">
        <w:trPr>
          <w:jc w:val="center"/>
          <w:del w:id="13754" w:author="Houyem Rais" w:date="2024-02-22T14:46:00Z"/>
        </w:trPr>
        <w:tc>
          <w:tcPr>
            <w:tcW w:w="1724" w:type="pct"/>
            <w:vMerge w:val="restart"/>
          </w:tcPr>
          <w:p w14:paraId="05CDF1F8" w14:textId="01E6C348" w:rsidR="005227E3" w:rsidRPr="00343F01" w:rsidDel="00201166" w:rsidRDefault="005227E3" w:rsidP="00D62BC5">
            <w:pPr>
              <w:spacing w:before="0" w:after="160"/>
              <w:jc w:val="left"/>
              <w:rPr>
                <w:del w:id="13755" w:author="Houyem Rais" w:date="2024-02-22T14:46:00Z"/>
                <w:rFonts w:asciiTheme="minorHAnsi" w:hAnsiTheme="minorHAnsi" w:cstheme="minorHAnsi"/>
                <w:b/>
                <w:bCs/>
                <w:sz w:val="20"/>
                <w:szCs w:val="20"/>
                <w:lang w:val="fr-FR"/>
              </w:rPr>
              <w:pPrChange w:id="13756" w:author="Houyem Rais" w:date="2024-02-22T14:49:00Z">
                <w:pPr>
                  <w:spacing w:before="0" w:after="0" w:line="276" w:lineRule="auto"/>
                  <w:jc w:val="left"/>
                </w:pPr>
              </w:pPrChange>
            </w:pPr>
            <w:del w:id="13757" w:author="Houyem Rais" w:date="2024-02-22T14:46:00Z">
              <w:r w:rsidRPr="00343F01" w:rsidDel="00201166">
                <w:rPr>
                  <w:rFonts w:asciiTheme="minorHAnsi" w:hAnsiTheme="minorHAnsi" w:cstheme="minorHAnsi"/>
                  <w:b/>
                  <w:bCs/>
                  <w:sz w:val="20"/>
                  <w:szCs w:val="20"/>
                  <w:lang w:val="fr-FR"/>
                </w:rPr>
                <w:delText>Poste de Prèkètè</w:delText>
              </w:r>
            </w:del>
          </w:p>
        </w:tc>
        <w:tc>
          <w:tcPr>
            <w:tcW w:w="1806" w:type="pct"/>
          </w:tcPr>
          <w:p w14:paraId="48C866D3" w14:textId="461736E8" w:rsidR="005227E3" w:rsidRPr="00343F01" w:rsidDel="00201166" w:rsidRDefault="005227E3" w:rsidP="00D62BC5">
            <w:pPr>
              <w:spacing w:before="0" w:after="160"/>
              <w:jc w:val="left"/>
              <w:rPr>
                <w:del w:id="13758" w:author="Houyem Rais" w:date="2024-02-22T14:46:00Z"/>
                <w:rFonts w:asciiTheme="minorHAnsi" w:hAnsiTheme="minorHAnsi" w:cstheme="minorHAnsi"/>
                <w:sz w:val="20"/>
                <w:szCs w:val="20"/>
                <w:lang w:val="fr-FR"/>
              </w:rPr>
              <w:pPrChange w:id="13759" w:author="Houyem Rais" w:date="2024-02-22T14:49:00Z">
                <w:pPr>
                  <w:spacing w:before="0" w:after="0" w:line="276" w:lineRule="auto"/>
                </w:pPr>
              </w:pPrChange>
            </w:pPr>
            <w:del w:id="13760" w:author="Houyem Rais" w:date="2024-02-22T14:46:00Z">
              <w:r w:rsidRPr="00343F01" w:rsidDel="00201166">
                <w:rPr>
                  <w:rFonts w:asciiTheme="minorHAnsi" w:hAnsiTheme="minorHAnsi" w:cstheme="minorHAnsi"/>
                  <w:sz w:val="20"/>
                  <w:szCs w:val="20"/>
                  <w:lang w:val="fr-FR"/>
                </w:rPr>
                <w:delText>Véhicules à deux (02) essieux</w:delText>
              </w:r>
            </w:del>
          </w:p>
        </w:tc>
        <w:tc>
          <w:tcPr>
            <w:tcW w:w="706" w:type="pct"/>
          </w:tcPr>
          <w:p w14:paraId="4B1D7B2D" w14:textId="04CBA5B0" w:rsidR="005227E3" w:rsidRPr="00343F01" w:rsidDel="00201166" w:rsidRDefault="005227E3" w:rsidP="00D62BC5">
            <w:pPr>
              <w:spacing w:before="0" w:after="160"/>
              <w:jc w:val="left"/>
              <w:rPr>
                <w:del w:id="13761" w:author="Houyem Rais" w:date="2024-02-22T14:46:00Z"/>
                <w:rFonts w:asciiTheme="minorHAnsi" w:hAnsiTheme="minorHAnsi" w:cstheme="minorHAnsi"/>
                <w:sz w:val="20"/>
                <w:szCs w:val="20"/>
                <w:lang w:val="fr-FR"/>
              </w:rPr>
              <w:pPrChange w:id="13762" w:author="Houyem Rais" w:date="2024-02-22T14:49:00Z">
                <w:pPr>
                  <w:spacing w:before="0" w:after="0" w:line="276" w:lineRule="auto"/>
                  <w:jc w:val="center"/>
                </w:pPr>
              </w:pPrChange>
            </w:pPr>
            <w:del w:id="13763" w:author="Houyem Rais" w:date="2024-02-22T14:46:00Z">
              <w:r w:rsidRPr="00343F01" w:rsidDel="00201166">
                <w:rPr>
                  <w:rFonts w:asciiTheme="minorHAnsi" w:hAnsiTheme="minorHAnsi" w:cstheme="minorHAnsi"/>
                  <w:sz w:val="20"/>
                  <w:szCs w:val="20"/>
                  <w:lang w:val="fr-FR"/>
                </w:rPr>
                <w:delText>2000</w:delText>
              </w:r>
            </w:del>
          </w:p>
        </w:tc>
        <w:tc>
          <w:tcPr>
            <w:tcW w:w="763" w:type="pct"/>
          </w:tcPr>
          <w:p w14:paraId="450B54F9" w14:textId="0CEB0DDD" w:rsidR="005227E3" w:rsidRPr="00343F01" w:rsidDel="00201166" w:rsidRDefault="00D5497F" w:rsidP="00D62BC5">
            <w:pPr>
              <w:spacing w:before="0" w:after="160"/>
              <w:jc w:val="left"/>
              <w:rPr>
                <w:del w:id="13764" w:author="Houyem Rais" w:date="2024-02-22T14:46:00Z"/>
                <w:rFonts w:asciiTheme="minorHAnsi" w:hAnsiTheme="minorHAnsi" w:cstheme="minorHAnsi"/>
                <w:sz w:val="20"/>
                <w:szCs w:val="20"/>
                <w:lang w:val="fr-FR"/>
              </w:rPr>
              <w:pPrChange w:id="13765" w:author="Houyem Rais" w:date="2024-02-22T14:49:00Z">
                <w:pPr>
                  <w:spacing w:before="0" w:after="0" w:line="276" w:lineRule="auto"/>
                </w:pPr>
              </w:pPrChange>
            </w:pPr>
            <w:del w:id="13766" w:author="Houyem Rais" w:date="2024-02-22T14:46:00Z">
              <w:r w:rsidRPr="00343F01" w:rsidDel="00201166">
                <w:rPr>
                  <w:rFonts w:asciiTheme="minorHAnsi" w:hAnsiTheme="minorHAnsi" w:cstheme="minorHAnsi"/>
                  <w:sz w:val="20"/>
                  <w:szCs w:val="20"/>
                  <w:lang w:val="fr-FR"/>
                </w:rPr>
                <w:delText>3</w:delText>
              </w:r>
              <w:r w:rsidR="000D54D5" w:rsidRPr="00343F01" w:rsidDel="00201166">
                <w:rPr>
                  <w:rFonts w:asciiTheme="minorHAnsi" w:hAnsiTheme="minorHAnsi" w:cstheme="minorHAnsi"/>
                  <w:sz w:val="20"/>
                  <w:szCs w:val="20"/>
                  <w:lang w:val="fr-FR"/>
                </w:rPr>
                <w:delText>,</w:delText>
              </w:r>
              <w:r w:rsidRPr="00343F01" w:rsidDel="00201166">
                <w:rPr>
                  <w:rFonts w:asciiTheme="minorHAnsi" w:hAnsiTheme="minorHAnsi" w:cstheme="minorHAnsi"/>
                  <w:sz w:val="20"/>
                  <w:szCs w:val="20"/>
                  <w:lang w:val="fr-FR"/>
                </w:rPr>
                <w:delText>3</w:delText>
              </w:r>
              <w:r w:rsidR="00D202B2" w:rsidRPr="00343F01" w:rsidDel="00201166">
                <w:rPr>
                  <w:rFonts w:asciiTheme="minorHAnsi" w:hAnsiTheme="minorHAnsi" w:cstheme="minorHAnsi"/>
                  <w:sz w:val="20"/>
                  <w:szCs w:val="20"/>
                  <w:lang w:val="fr-FR"/>
                </w:rPr>
                <w:delText>5</w:delText>
              </w:r>
            </w:del>
          </w:p>
        </w:tc>
      </w:tr>
      <w:tr w:rsidR="005227E3" w:rsidRPr="00343F01" w:rsidDel="00201166" w14:paraId="1C32D286" w14:textId="50D491A5" w:rsidTr="000B7B86">
        <w:trPr>
          <w:jc w:val="center"/>
          <w:del w:id="13767" w:author="Houyem Rais" w:date="2024-02-22T14:46:00Z"/>
        </w:trPr>
        <w:tc>
          <w:tcPr>
            <w:tcW w:w="1724" w:type="pct"/>
            <w:vMerge/>
          </w:tcPr>
          <w:p w14:paraId="06DA0F75" w14:textId="27AAB022" w:rsidR="005227E3" w:rsidRPr="00343F01" w:rsidDel="00201166" w:rsidRDefault="005227E3" w:rsidP="00D62BC5">
            <w:pPr>
              <w:spacing w:before="0" w:after="160"/>
              <w:jc w:val="left"/>
              <w:rPr>
                <w:del w:id="13768" w:author="Houyem Rais" w:date="2024-02-22T14:46:00Z"/>
                <w:rFonts w:asciiTheme="minorHAnsi" w:hAnsiTheme="minorHAnsi" w:cstheme="minorHAnsi"/>
                <w:sz w:val="20"/>
                <w:szCs w:val="20"/>
                <w:lang w:val="fr-FR"/>
              </w:rPr>
              <w:pPrChange w:id="13769" w:author="Houyem Rais" w:date="2024-02-22T14:49:00Z">
                <w:pPr>
                  <w:spacing w:before="0" w:after="0" w:line="276" w:lineRule="auto"/>
                </w:pPr>
              </w:pPrChange>
            </w:pPr>
          </w:p>
        </w:tc>
        <w:tc>
          <w:tcPr>
            <w:tcW w:w="1806" w:type="pct"/>
          </w:tcPr>
          <w:p w14:paraId="768F9ECB" w14:textId="137383BC" w:rsidR="005227E3" w:rsidRPr="00343F01" w:rsidDel="00201166" w:rsidRDefault="005227E3" w:rsidP="00D62BC5">
            <w:pPr>
              <w:spacing w:before="0" w:after="160"/>
              <w:jc w:val="left"/>
              <w:rPr>
                <w:del w:id="13770" w:author="Houyem Rais" w:date="2024-02-22T14:46:00Z"/>
                <w:rFonts w:asciiTheme="minorHAnsi" w:hAnsiTheme="minorHAnsi" w:cstheme="minorHAnsi"/>
                <w:sz w:val="20"/>
                <w:szCs w:val="20"/>
                <w:lang w:val="fr-FR"/>
              </w:rPr>
              <w:pPrChange w:id="13771" w:author="Houyem Rais" w:date="2024-02-22T14:49:00Z">
                <w:pPr>
                  <w:spacing w:before="0" w:after="0" w:line="276" w:lineRule="auto"/>
                </w:pPr>
              </w:pPrChange>
            </w:pPr>
            <w:del w:id="13772" w:author="Houyem Rais" w:date="2024-02-22T14:46:00Z">
              <w:r w:rsidRPr="00343F01" w:rsidDel="00201166">
                <w:rPr>
                  <w:rFonts w:asciiTheme="minorHAnsi" w:hAnsiTheme="minorHAnsi" w:cstheme="minorHAnsi"/>
                  <w:sz w:val="20"/>
                  <w:szCs w:val="20"/>
                  <w:lang w:val="fr-FR"/>
                </w:rPr>
                <w:delText>Véhicules à trois (03) essieux</w:delText>
              </w:r>
            </w:del>
          </w:p>
        </w:tc>
        <w:tc>
          <w:tcPr>
            <w:tcW w:w="706" w:type="pct"/>
          </w:tcPr>
          <w:p w14:paraId="7ECBC0C9" w14:textId="55B14E27" w:rsidR="005227E3" w:rsidRPr="00343F01" w:rsidDel="00201166" w:rsidRDefault="005227E3" w:rsidP="00D62BC5">
            <w:pPr>
              <w:spacing w:before="0" w:after="160"/>
              <w:jc w:val="left"/>
              <w:rPr>
                <w:del w:id="13773" w:author="Houyem Rais" w:date="2024-02-22T14:46:00Z"/>
                <w:rFonts w:asciiTheme="minorHAnsi" w:hAnsiTheme="minorHAnsi" w:cstheme="minorHAnsi"/>
                <w:sz w:val="20"/>
                <w:szCs w:val="20"/>
                <w:lang w:val="fr-FR"/>
              </w:rPr>
              <w:pPrChange w:id="13774" w:author="Houyem Rais" w:date="2024-02-22T14:49:00Z">
                <w:pPr>
                  <w:spacing w:before="0" w:after="0" w:line="276" w:lineRule="auto"/>
                  <w:jc w:val="center"/>
                </w:pPr>
              </w:pPrChange>
            </w:pPr>
            <w:del w:id="13775" w:author="Houyem Rais" w:date="2024-02-22T14:46:00Z">
              <w:r w:rsidRPr="00343F01" w:rsidDel="00201166">
                <w:rPr>
                  <w:rFonts w:asciiTheme="minorHAnsi" w:hAnsiTheme="minorHAnsi" w:cstheme="minorHAnsi"/>
                  <w:sz w:val="20"/>
                  <w:szCs w:val="20"/>
                  <w:lang w:val="fr-FR"/>
                </w:rPr>
                <w:delText>4000</w:delText>
              </w:r>
            </w:del>
          </w:p>
        </w:tc>
        <w:tc>
          <w:tcPr>
            <w:tcW w:w="763" w:type="pct"/>
          </w:tcPr>
          <w:p w14:paraId="69AFE6B6" w14:textId="1E5F8095" w:rsidR="005227E3" w:rsidRPr="00343F01" w:rsidDel="00201166" w:rsidRDefault="00BC4AAF" w:rsidP="00D62BC5">
            <w:pPr>
              <w:spacing w:before="0" w:after="160"/>
              <w:jc w:val="left"/>
              <w:rPr>
                <w:del w:id="13776" w:author="Houyem Rais" w:date="2024-02-22T14:46:00Z"/>
                <w:rFonts w:asciiTheme="minorHAnsi" w:hAnsiTheme="minorHAnsi" w:cstheme="minorHAnsi"/>
                <w:sz w:val="20"/>
                <w:szCs w:val="20"/>
                <w:lang w:val="fr-FR"/>
              </w:rPr>
              <w:pPrChange w:id="13777" w:author="Houyem Rais" w:date="2024-02-22T14:49:00Z">
                <w:pPr>
                  <w:spacing w:before="0" w:after="0" w:line="276" w:lineRule="auto"/>
                </w:pPr>
              </w:pPrChange>
            </w:pPr>
            <w:del w:id="13778" w:author="Houyem Rais" w:date="2024-02-22T14:46:00Z">
              <w:r w:rsidRPr="00343F01" w:rsidDel="00201166">
                <w:rPr>
                  <w:rFonts w:asciiTheme="minorHAnsi" w:hAnsiTheme="minorHAnsi" w:cstheme="minorHAnsi"/>
                  <w:sz w:val="20"/>
                  <w:szCs w:val="20"/>
                  <w:lang w:val="fr-FR"/>
                </w:rPr>
                <w:delText>6</w:delText>
              </w:r>
              <w:r w:rsidR="000D54D5" w:rsidRPr="00343F01" w:rsidDel="00201166">
                <w:rPr>
                  <w:rFonts w:asciiTheme="minorHAnsi" w:hAnsiTheme="minorHAnsi" w:cstheme="minorHAnsi"/>
                  <w:sz w:val="20"/>
                  <w:szCs w:val="20"/>
                  <w:lang w:val="fr-FR"/>
                </w:rPr>
                <w:delText>,</w:delText>
              </w:r>
              <w:r w:rsidR="00D202B2" w:rsidRPr="00343F01" w:rsidDel="00201166">
                <w:rPr>
                  <w:rFonts w:asciiTheme="minorHAnsi" w:hAnsiTheme="minorHAnsi" w:cstheme="minorHAnsi"/>
                  <w:sz w:val="20"/>
                  <w:szCs w:val="20"/>
                  <w:lang w:val="fr-FR"/>
                </w:rPr>
                <w:delText>7</w:delText>
              </w:r>
            </w:del>
          </w:p>
        </w:tc>
      </w:tr>
      <w:tr w:rsidR="005227E3" w:rsidRPr="00343F01" w:rsidDel="00201166" w14:paraId="2AAD3155" w14:textId="40A21DD0" w:rsidTr="000B7B86">
        <w:trPr>
          <w:jc w:val="center"/>
          <w:del w:id="13779" w:author="Houyem Rais" w:date="2024-02-22T14:46:00Z"/>
        </w:trPr>
        <w:tc>
          <w:tcPr>
            <w:tcW w:w="1724" w:type="pct"/>
            <w:vMerge/>
          </w:tcPr>
          <w:p w14:paraId="18834D4C" w14:textId="05E445A8" w:rsidR="005227E3" w:rsidRPr="00343F01" w:rsidDel="00201166" w:rsidRDefault="005227E3" w:rsidP="00D62BC5">
            <w:pPr>
              <w:spacing w:before="0" w:after="160"/>
              <w:jc w:val="left"/>
              <w:rPr>
                <w:del w:id="13780" w:author="Houyem Rais" w:date="2024-02-22T14:46:00Z"/>
                <w:rFonts w:asciiTheme="minorHAnsi" w:hAnsiTheme="minorHAnsi" w:cstheme="minorHAnsi"/>
                <w:sz w:val="20"/>
                <w:szCs w:val="20"/>
                <w:lang w:val="fr-FR"/>
              </w:rPr>
              <w:pPrChange w:id="13781" w:author="Houyem Rais" w:date="2024-02-22T14:49:00Z">
                <w:pPr>
                  <w:spacing w:before="0" w:after="0" w:line="276" w:lineRule="auto"/>
                </w:pPr>
              </w:pPrChange>
            </w:pPr>
          </w:p>
        </w:tc>
        <w:tc>
          <w:tcPr>
            <w:tcW w:w="1806" w:type="pct"/>
          </w:tcPr>
          <w:p w14:paraId="0039188E" w14:textId="36F7F4CD" w:rsidR="005227E3" w:rsidRPr="00343F01" w:rsidDel="00201166" w:rsidRDefault="005227E3" w:rsidP="00D62BC5">
            <w:pPr>
              <w:spacing w:before="0" w:after="160"/>
              <w:jc w:val="left"/>
              <w:rPr>
                <w:del w:id="13782" w:author="Houyem Rais" w:date="2024-02-22T14:46:00Z"/>
                <w:rFonts w:asciiTheme="minorHAnsi" w:hAnsiTheme="minorHAnsi" w:cstheme="minorHAnsi"/>
                <w:sz w:val="20"/>
                <w:szCs w:val="20"/>
                <w:lang w:val="fr-FR"/>
              </w:rPr>
              <w:pPrChange w:id="13783" w:author="Houyem Rais" w:date="2024-02-22T14:49:00Z">
                <w:pPr>
                  <w:spacing w:before="0" w:after="0" w:line="276" w:lineRule="auto"/>
                </w:pPr>
              </w:pPrChange>
            </w:pPr>
            <w:del w:id="13784" w:author="Houyem Rais" w:date="2024-02-22T14:46:00Z">
              <w:r w:rsidRPr="00343F01" w:rsidDel="00201166">
                <w:rPr>
                  <w:rFonts w:asciiTheme="minorHAnsi" w:hAnsiTheme="minorHAnsi" w:cstheme="minorHAnsi"/>
                  <w:sz w:val="20"/>
                  <w:szCs w:val="20"/>
                  <w:lang w:val="fr-FR"/>
                </w:rPr>
                <w:delText>Véhicules à quatre (04) essieux</w:delText>
              </w:r>
            </w:del>
          </w:p>
        </w:tc>
        <w:tc>
          <w:tcPr>
            <w:tcW w:w="706" w:type="pct"/>
          </w:tcPr>
          <w:p w14:paraId="296FBF0D" w14:textId="319458F7" w:rsidR="005227E3" w:rsidRPr="00343F01" w:rsidDel="00201166" w:rsidRDefault="005227E3" w:rsidP="00D62BC5">
            <w:pPr>
              <w:spacing w:before="0" w:after="160"/>
              <w:jc w:val="left"/>
              <w:rPr>
                <w:del w:id="13785" w:author="Houyem Rais" w:date="2024-02-22T14:46:00Z"/>
                <w:rFonts w:asciiTheme="minorHAnsi" w:hAnsiTheme="minorHAnsi" w:cstheme="minorHAnsi"/>
                <w:sz w:val="20"/>
                <w:szCs w:val="20"/>
                <w:lang w:val="fr-FR"/>
              </w:rPr>
              <w:pPrChange w:id="13786" w:author="Houyem Rais" w:date="2024-02-22T14:49:00Z">
                <w:pPr>
                  <w:spacing w:before="0" w:after="0" w:line="276" w:lineRule="auto"/>
                  <w:jc w:val="center"/>
                </w:pPr>
              </w:pPrChange>
            </w:pPr>
            <w:del w:id="13787" w:author="Houyem Rais" w:date="2024-02-22T14:46:00Z">
              <w:r w:rsidRPr="00343F01" w:rsidDel="00201166">
                <w:rPr>
                  <w:rFonts w:asciiTheme="minorHAnsi" w:hAnsiTheme="minorHAnsi" w:cstheme="minorHAnsi"/>
                  <w:sz w:val="20"/>
                  <w:szCs w:val="20"/>
                  <w:lang w:val="fr-FR"/>
                </w:rPr>
                <w:delText>6000</w:delText>
              </w:r>
            </w:del>
          </w:p>
        </w:tc>
        <w:tc>
          <w:tcPr>
            <w:tcW w:w="763" w:type="pct"/>
          </w:tcPr>
          <w:p w14:paraId="3F0129CB" w14:textId="7BECA5D0" w:rsidR="005227E3" w:rsidRPr="00343F01" w:rsidDel="00201166" w:rsidRDefault="00D202B2" w:rsidP="00D62BC5">
            <w:pPr>
              <w:spacing w:before="0" w:after="160"/>
              <w:jc w:val="left"/>
              <w:rPr>
                <w:del w:id="13788" w:author="Houyem Rais" w:date="2024-02-22T14:46:00Z"/>
                <w:rFonts w:asciiTheme="minorHAnsi" w:hAnsiTheme="minorHAnsi" w:cstheme="minorHAnsi"/>
                <w:sz w:val="20"/>
                <w:szCs w:val="20"/>
                <w:lang w:val="fr-FR"/>
              </w:rPr>
              <w:pPrChange w:id="13789" w:author="Houyem Rais" w:date="2024-02-22T14:49:00Z">
                <w:pPr>
                  <w:spacing w:before="0" w:after="0" w:line="276" w:lineRule="auto"/>
                </w:pPr>
              </w:pPrChange>
            </w:pPr>
            <w:del w:id="13790" w:author="Houyem Rais" w:date="2024-02-22T14:46:00Z">
              <w:r w:rsidRPr="00343F01" w:rsidDel="00201166">
                <w:rPr>
                  <w:rFonts w:asciiTheme="minorHAnsi" w:hAnsiTheme="minorHAnsi" w:cstheme="minorHAnsi"/>
                  <w:sz w:val="20"/>
                  <w:szCs w:val="20"/>
                  <w:lang w:val="fr-FR"/>
                </w:rPr>
                <w:delText>10</w:delText>
              </w:r>
            </w:del>
          </w:p>
        </w:tc>
      </w:tr>
      <w:tr w:rsidR="005227E3" w:rsidRPr="00343F01" w:rsidDel="00201166" w14:paraId="243E06CE" w14:textId="3979CDCA" w:rsidTr="000B7B86">
        <w:trPr>
          <w:jc w:val="center"/>
          <w:del w:id="13791" w:author="Houyem Rais" w:date="2024-02-22T14:46:00Z"/>
        </w:trPr>
        <w:tc>
          <w:tcPr>
            <w:tcW w:w="1724" w:type="pct"/>
            <w:vMerge/>
          </w:tcPr>
          <w:p w14:paraId="469E185A" w14:textId="265E9B24" w:rsidR="005227E3" w:rsidRPr="00343F01" w:rsidDel="00201166" w:rsidRDefault="005227E3" w:rsidP="00D62BC5">
            <w:pPr>
              <w:spacing w:before="0" w:after="160"/>
              <w:jc w:val="left"/>
              <w:rPr>
                <w:del w:id="13792" w:author="Houyem Rais" w:date="2024-02-22T14:46:00Z"/>
                <w:rFonts w:asciiTheme="minorHAnsi" w:hAnsiTheme="minorHAnsi" w:cstheme="minorHAnsi"/>
                <w:sz w:val="20"/>
                <w:szCs w:val="20"/>
                <w:lang w:val="fr-FR"/>
              </w:rPr>
              <w:pPrChange w:id="13793" w:author="Houyem Rais" w:date="2024-02-22T14:49:00Z">
                <w:pPr>
                  <w:spacing w:before="0" w:after="0" w:line="276" w:lineRule="auto"/>
                </w:pPr>
              </w:pPrChange>
            </w:pPr>
          </w:p>
        </w:tc>
        <w:tc>
          <w:tcPr>
            <w:tcW w:w="1806" w:type="pct"/>
          </w:tcPr>
          <w:p w14:paraId="3A191E32" w14:textId="41CFB828" w:rsidR="005227E3" w:rsidRPr="00343F01" w:rsidDel="00201166" w:rsidRDefault="005227E3" w:rsidP="00D62BC5">
            <w:pPr>
              <w:spacing w:before="0" w:after="160"/>
              <w:jc w:val="left"/>
              <w:rPr>
                <w:del w:id="13794" w:author="Houyem Rais" w:date="2024-02-22T14:46:00Z"/>
                <w:rFonts w:asciiTheme="minorHAnsi" w:hAnsiTheme="minorHAnsi" w:cstheme="minorHAnsi"/>
                <w:sz w:val="20"/>
                <w:szCs w:val="20"/>
                <w:lang w:val="fr-FR"/>
              </w:rPr>
              <w:pPrChange w:id="13795" w:author="Houyem Rais" w:date="2024-02-22T14:49:00Z">
                <w:pPr>
                  <w:spacing w:before="0" w:after="0" w:line="276" w:lineRule="auto"/>
                </w:pPr>
              </w:pPrChange>
            </w:pPr>
            <w:del w:id="13796" w:author="Houyem Rais" w:date="2024-02-22T14:46:00Z">
              <w:r w:rsidRPr="00343F01" w:rsidDel="00201166">
                <w:rPr>
                  <w:rFonts w:asciiTheme="minorHAnsi" w:hAnsiTheme="minorHAnsi" w:cstheme="minorHAnsi"/>
                  <w:sz w:val="20"/>
                  <w:szCs w:val="20"/>
                  <w:lang w:val="fr-FR"/>
                </w:rPr>
                <w:delText>Véhicules à cinq (05) essieux et plus</w:delText>
              </w:r>
            </w:del>
          </w:p>
        </w:tc>
        <w:tc>
          <w:tcPr>
            <w:tcW w:w="706" w:type="pct"/>
          </w:tcPr>
          <w:p w14:paraId="70A83469" w14:textId="0E010685" w:rsidR="005227E3" w:rsidRPr="00343F01" w:rsidDel="00201166" w:rsidRDefault="005227E3" w:rsidP="00D62BC5">
            <w:pPr>
              <w:spacing w:before="0" w:after="160"/>
              <w:jc w:val="left"/>
              <w:rPr>
                <w:del w:id="13797" w:author="Houyem Rais" w:date="2024-02-22T14:46:00Z"/>
                <w:rFonts w:asciiTheme="minorHAnsi" w:hAnsiTheme="minorHAnsi" w:cstheme="minorHAnsi"/>
                <w:sz w:val="20"/>
                <w:szCs w:val="20"/>
                <w:lang w:val="fr-FR"/>
              </w:rPr>
              <w:pPrChange w:id="13798" w:author="Houyem Rais" w:date="2024-02-22T14:49:00Z">
                <w:pPr>
                  <w:spacing w:before="0" w:after="0" w:line="276" w:lineRule="auto"/>
                  <w:jc w:val="center"/>
                </w:pPr>
              </w:pPrChange>
            </w:pPr>
            <w:del w:id="13799" w:author="Houyem Rais" w:date="2024-02-22T14:46:00Z">
              <w:r w:rsidRPr="00343F01" w:rsidDel="00201166">
                <w:rPr>
                  <w:rFonts w:asciiTheme="minorHAnsi" w:hAnsiTheme="minorHAnsi" w:cstheme="minorHAnsi"/>
                  <w:sz w:val="20"/>
                  <w:szCs w:val="20"/>
                  <w:lang w:val="fr-FR"/>
                </w:rPr>
                <w:delText>8000</w:delText>
              </w:r>
            </w:del>
          </w:p>
        </w:tc>
        <w:tc>
          <w:tcPr>
            <w:tcW w:w="763" w:type="pct"/>
          </w:tcPr>
          <w:p w14:paraId="7FEF8E96" w14:textId="0028D4D6" w:rsidR="005227E3" w:rsidRPr="00343F01" w:rsidDel="00201166" w:rsidRDefault="005F2DCA" w:rsidP="00D62BC5">
            <w:pPr>
              <w:spacing w:before="0" w:after="160"/>
              <w:jc w:val="left"/>
              <w:rPr>
                <w:del w:id="13800" w:author="Houyem Rais" w:date="2024-02-22T14:46:00Z"/>
                <w:rFonts w:asciiTheme="minorHAnsi" w:hAnsiTheme="minorHAnsi" w:cstheme="minorHAnsi"/>
                <w:sz w:val="20"/>
                <w:szCs w:val="20"/>
                <w:lang w:val="fr-FR"/>
              </w:rPr>
              <w:pPrChange w:id="13801" w:author="Houyem Rais" w:date="2024-02-22T14:49:00Z">
                <w:pPr>
                  <w:spacing w:before="0" w:after="0" w:line="276" w:lineRule="auto"/>
                </w:pPr>
              </w:pPrChange>
            </w:pPr>
            <w:del w:id="13802" w:author="Houyem Rais" w:date="2024-02-22T14:46:00Z">
              <w:r w:rsidRPr="00343F01" w:rsidDel="00201166">
                <w:rPr>
                  <w:rFonts w:asciiTheme="minorHAnsi" w:hAnsiTheme="minorHAnsi" w:cstheme="minorHAnsi"/>
                  <w:sz w:val="20"/>
                  <w:szCs w:val="20"/>
                  <w:lang w:val="fr-FR"/>
                </w:rPr>
                <w:delText>13</w:delText>
              </w:r>
              <w:r w:rsidR="000D54D5" w:rsidRPr="00343F01" w:rsidDel="00201166">
                <w:rPr>
                  <w:rFonts w:asciiTheme="minorHAnsi" w:hAnsiTheme="minorHAnsi" w:cstheme="minorHAnsi"/>
                  <w:sz w:val="20"/>
                  <w:szCs w:val="20"/>
                  <w:lang w:val="fr-FR"/>
                </w:rPr>
                <w:delText>,</w:delText>
              </w:r>
              <w:r w:rsidRPr="00343F01" w:rsidDel="00201166">
                <w:rPr>
                  <w:rFonts w:asciiTheme="minorHAnsi" w:hAnsiTheme="minorHAnsi" w:cstheme="minorHAnsi"/>
                  <w:sz w:val="20"/>
                  <w:szCs w:val="20"/>
                  <w:lang w:val="fr-FR"/>
                </w:rPr>
                <w:delText>4</w:delText>
              </w:r>
            </w:del>
          </w:p>
        </w:tc>
      </w:tr>
      <w:tr w:rsidR="005227E3" w:rsidRPr="00343F01" w:rsidDel="00201166" w14:paraId="73127F33" w14:textId="27BF895D" w:rsidTr="000B7B86">
        <w:trPr>
          <w:jc w:val="center"/>
          <w:del w:id="13803" w:author="Houyem Rais" w:date="2024-02-22T14:46:00Z"/>
        </w:trPr>
        <w:tc>
          <w:tcPr>
            <w:tcW w:w="1724" w:type="pct"/>
            <w:vMerge/>
          </w:tcPr>
          <w:p w14:paraId="5A5A425D" w14:textId="10D89322" w:rsidR="005227E3" w:rsidRPr="00343F01" w:rsidDel="00201166" w:rsidRDefault="005227E3" w:rsidP="00D62BC5">
            <w:pPr>
              <w:spacing w:before="0" w:after="160"/>
              <w:jc w:val="left"/>
              <w:rPr>
                <w:del w:id="13804" w:author="Houyem Rais" w:date="2024-02-22T14:46:00Z"/>
                <w:rFonts w:asciiTheme="minorHAnsi" w:hAnsiTheme="minorHAnsi" w:cstheme="minorHAnsi"/>
                <w:sz w:val="20"/>
                <w:szCs w:val="20"/>
                <w:lang w:val="fr-FR"/>
              </w:rPr>
              <w:pPrChange w:id="13805" w:author="Houyem Rais" w:date="2024-02-22T14:49:00Z">
                <w:pPr>
                  <w:spacing w:before="0" w:after="0" w:line="276" w:lineRule="auto"/>
                </w:pPr>
              </w:pPrChange>
            </w:pPr>
          </w:p>
        </w:tc>
        <w:tc>
          <w:tcPr>
            <w:tcW w:w="1806" w:type="pct"/>
          </w:tcPr>
          <w:p w14:paraId="53B0D5E8" w14:textId="5F40ED3B" w:rsidR="005227E3" w:rsidRPr="00343F01" w:rsidDel="00201166" w:rsidRDefault="005227E3" w:rsidP="00D62BC5">
            <w:pPr>
              <w:spacing w:before="0" w:after="160"/>
              <w:jc w:val="left"/>
              <w:rPr>
                <w:del w:id="13806" w:author="Houyem Rais" w:date="2024-02-22T14:46:00Z"/>
                <w:rFonts w:asciiTheme="minorHAnsi" w:hAnsiTheme="minorHAnsi" w:cstheme="minorHAnsi"/>
                <w:sz w:val="20"/>
                <w:szCs w:val="20"/>
                <w:lang w:val="fr-FR"/>
              </w:rPr>
              <w:pPrChange w:id="13807" w:author="Houyem Rais" w:date="2024-02-22T14:49:00Z">
                <w:pPr>
                  <w:spacing w:before="0" w:after="0" w:line="276" w:lineRule="auto"/>
                </w:pPr>
              </w:pPrChange>
            </w:pPr>
            <w:del w:id="13808" w:author="Houyem Rais" w:date="2024-02-22T14:46:00Z">
              <w:r w:rsidRPr="00343F01" w:rsidDel="00201166">
                <w:rPr>
                  <w:rFonts w:asciiTheme="minorHAnsi" w:hAnsiTheme="minorHAnsi" w:cstheme="minorHAnsi"/>
                  <w:sz w:val="20"/>
                  <w:szCs w:val="20"/>
                  <w:lang w:val="fr-FR"/>
                </w:rPr>
                <w:delText>Véhicules à six (06) essieux</w:delText>
              </w:r>
            </w:del>
          </w:p>
        </w:tc>
        <w:tc>
          <w:tcPr>
            <w:tcW w:w="706" w:type="pct"/>
          </w:tcPr>
          <w:p w14:paraId="420B033E" w14:textId="388A7613" w:rsidR="005227E3" w:rsidRPr="00343F01" w:rsidDel="00201166" w:rsidRDefault="005227E3" w:rsidP="00D62BC5">
            <w:pPr>
              <w:spacing w:before="0" w:after="160"/>
              <w:jc w:val="left"/>
              <w:rPr>
                <w:del w:id="13809" w:author="Houyem Rais" w:date="2024-02-22T14:46:00Z"/>
                <w:rFonts w:asciiTheme="minorHAnsi" w:hAnsiTheme="minorHAnsi" w:cstheme="minorHAnsi"/>
                <w:sz w:val="20"/>
                <w:szCs w:val="20"/>
                <w:lang w:val="fr-FR"/>
              </w:rPr>
              <w:pPrChange w:id="13810" w:author="Houyem Rais" w:date="2024-02-22T14:49:00Z">
                <w:pPr>
                  <w:spacing w:before="0" w:after="0" w:line="276" w:lineRule="auto"/>
                  <w:jc w:val="center"/>
                </w:pPr>
              </w:pPrChange>
            </w:pPr>
            <w:del w:id="13811" w:author="Houyem Rais" w:date="2024-02-22T14:46:00Z">
              <w:r w:rsidRPr="00343F01" w:rsidDel="00201166">
                <w:rPr>
                  <w:rFonts w:asciiTheme="minorHAnsi" w:hAnsiTheme="minorHAnsi" w:cstheme="minorHAnsi"/>
                  <w:sz w:val="20"/>
                  <w:szCs w:val="20"/>
                  <w:lang w:val="fr-FR"/>
                </w:rPr>
                <w:delText>10000</w:delText>
              </w:r>
            </w:del>
          </w:p>
        </w:tc>
        <w:tc>
          <w:tcPr>
            <w:tcW w:w="763" w:type="pct"/>
          </w:tcPr>
          <w:p w14:paraId="3B8832D2" w14:textId="6C983F41" w:rsidR="005227E3" w:rsidRPr="00343F01" w:rsidDel="00201166" w:rsidRDefault="007435CE" w:rsidP="00D62BC5">
            <w:pPr>
              <w:spacing w:before="0" w:after="160"/>
              <w:jc w:val="left"/>
              <w:rPr>
                <w:del w:id="13812" w:author="Houyem Rais" w:date="2024-02-22T14:46:00Z"/>
                <w:rFonts w:asciiTheme="minorHAnsi" w:hAnsiTheme="minorHAnsi" w:cstheme="minorHAnsi"/>
                <w:sz w:val="20"/>
                <w:szCs w:val="20"/>
                <w:lang w:val="fr-FR"/>
              </w:rPr>
              <w:pPrChange w:id="13813" w:author="Houyem Rais" w:date="2024-02-22T14:49:00Z">
                <w:pPr>
                  <w:spacing w:before="0" w:after="0" w:line="276" w:lineRule="auto"/>
                </w:pPr>
              </w:pPrChange>
            </w:pPr>
            <w:del w:id="13814" w:author="Houyem Rais" w:date="2024-02-22T14:46:00Z">
              <w:r w:rsidRPr="00343F01" w:rsidDel="00201166">
                <w:rPr>
                  <w:rFonts w:asciiTheme="minorHAnsi" w:hAnsiTheme="minorHAnsi" w:cstheme="minorHAnsi"/>
                  <w:sz w:val="20"/>
                  <w:szCs w:val="20"/>
                  <w:lang w:val="fr-FR"/>
                </w:rPr>
                <w:delText>16</w:delText>
              </w:r>
              <w:r w:rsidR="000D54D5" w:rsidRPr="00343F01" w:rsidDel="00201166">
                <w:rPr>
                  <w:rFonts w:asciiTheme="minorHAnsi" w:hAnsiTheme="minorHAnsi" w:cstheme="minorHAnsi"/>
                  <w:sz w:val="20"/>
                  <w:szCs w:val="20"/>
                  <w:lang w:val="fr-FR"/>
                </w:rPr>
                <w:delText>,</w:delText>
              </w:r>
              <w:r w:rsidR="00D202B2" w:rsidRPr="00343F01" w:rsidDel="00201166">
                <w:rPr>
                  <w:rFonts w:asciiTheme="minorHAnsi" w:hAnsiTheme="minorHAnsi" w:cstheme="minorHAnsi"/>
                  <w:sz w:val="20"/>
                  <w:szCs w:val="20"/>
                  <w:lang w:val="fr-FR"/>
                </w:rPr>
                <w:delText>8</w:delText>
              </w:r>
            </w:del>
          </w:p>
        </w:tc>
      </w:tr>
      <w:tr w:rsidR="005227E3" w:rsidRPr="00343F01" w:rsidDel="00201166" w14:paraId="284CB4F2" w14:textId="4951CC70" w:rsidTr="000B7B86">
        <w:trPr>
          <w:jc w:val="center"/>
          <w:del w:id="13815" w:author="Houyem Rais" w:date="2024-02-22T14:46:00Z"/>
        </w:trPr>
        <w:tc>
          <w:tcPr>
            <w:tcW w:w="1724" w:type="pct"/>
            <w:vMerge/>
          </w:tcPr>
          <w:p w14:paraId="53BC22EC" w14:textId="7A058C39" w:rsidR="005227E3" w:rsidRPr="00343F01" w:rsidDel="00201166" w:rsidRDefault="005227E3" w:rsidP="00D62BC5">
            <w:pPr>
              <w:spacing w:before="0" w:after="160"/>
              <w:jc w:val="left"/>
              <w:rPr>
                <w:del w:id="13816" w:author="Houyem Rais" w:date="2024-02-22T14:46:00Z"/>
                <w:rFonts w:asciiTheme="minorHAnsi" w:hAnsiTheme="minorHAnsi" w:cstheme="minorHAnsi"/>
                <w:sz w:val="20"/>
                <w:szCs w:val="20"/>
                <w:lang w:val="fr-FR"/>
              </w:rPr>
              <w:pPrChange w:id="13817" w:author="Houyem Rais" w:date="2024-02-22T14:49:00Z">
                <w:pPr>
                  <w:spacing w:before="0" w:after="0" w:line="276" w:lineRule="auto"/>
                </w:pPr>
              </w:pPrChange>
            </w:pPr>
          </w:p>
        </w:tc>
        <w:tc>
          <w:tcPr>
            <w:tcW w:w="1806" w:type="pct"/>
          </w:tcPr>
          <w:p w14:paraId="7394952B" w14:textId="3411BDFB" w:rsidR="005227E3" w:rsidRPr="00343F01" w:rsidDel="00201166" w:rsidRDefault="005227E3" w:rsidP="00D62BC5">
            <w:pPr>
              <w:spacing w:before="0" w:after="160"/>
              <w:jc w:val="left"/>
              <w:rPr>
                <w:del w:id="13818" w:author="Houyem Rais" w:date="2024-02-22T14:46:00Z"/>
                <w:rFonts w:asciiTheme="minorHAnsi" w:hAnsiTheme="minorHAnsi" w:cstheme="minorHAnsi"/>
                <w:sz w:val="20"/>
                <w:szCs w:val="20"/>
                <w:lang w:val="fr-FR"/>
              </w:rPr>
              <w:pPrChange w:id="13819" w:author="Houyem Rais" w:date="2024-02-22T14:49:00Z">
                <w:pPr>
                  <w:spacing w:before="0" w:after="0" w:line="276" w:lineRule="auto"/>
                </w:pPr>
              </w:pPrChange>
            </w:pPr>
            <w:del w:id="13820" w:author="Houyem Rais" w:date="2024-02-22T14:46:00Z">
              <w:r w:rsidRPr="00343F01" w:rsidDel="00201166">
                <w:rPr>
                  <w:rFonts w:asciiTheme="minorHAnsi" w:hAnsiTheme="minorHAnsi" w:cstheme="minorHAnsi"/>
                  <w:sz w:val="20"/>
                  <w:szCs w:val="20"/>
                  <w:lang w:val="fr-FR"/>
                </w:rPr>
                <w:delText>Véhicules à sept (07) essieux et plus</w:delText>
              </w:r>
            </w:del>
          </w:p>
        </w:tc>
        <w:tc>
          <w:tcPr>
            <w:tcW w:w="706" w:type="pct"/>
          </w:tcPr>
          <w:p w14:paraId="262B7FDE" w14:textId="73D48244" w:rsidR="005227E3" w:rsidRPr="00343F01" w:rsidDel="00201166" w:rsidRDefault="005227E3" w:rsidP="00D62BC5">
            <w:pPr>
              <w:spacing w:before="0" w:after="160"/>
              <w:jc w:val="left"/>
              <w:rPr>
                <w:del w:id="13821" w:author="Houyem Rais" w:date="2024-02-22T14:46:00Z"/>
                <w:rFonts w:asciiTheme="minorHAnsi" w:hAnsiTheme="minorHAnsi" w:cstheme="minorHAnsi"/>
                <w:sz w:val="20"/>
                <w:szCs w:val="20"/>
                <w:lang w:val="fr-FR"/>
              </w:rPr>
              <w:pPrChange w:id="13822" w:author="Houyem Rais" w:date="2024-02-22T14:49:00Z">
                <w:pPr>
                  <w:spacing w:before="0" w:after="0" w:line="276" w:lineRule="auto"/>
                  <w:jc w:val="center"/>
                </w:pPr>
              </w:pPrChange>
            </w:pPr>
            <w:del w:id="13823" w:author="Houyem Rais" w:date="2024-02-22T14:46:00Z">
              <w:r w:rsidRPr="00343F01" w:rsidDel="00201166">
                <w:rPr>
                  <w:rFonts w:asciiTheme="minorHAnsi" w:hAnsiTheme="minorHAnsi" w:cstheme="minorHAnsi"/>
                  <w:sz w:val="20"/>
                  <w:szCs w:val="20"/>
                  <w:lang w:val="fr-FR"/>
                </w:rPr>
                <w:delText>18000</w:delText>
              </w:r>
            </w:del>
          </w:p>
        </w:tc>
        <w:tc>
          <w:tcPr>
            <w:tcW w:w="763" w:type="pct"/>
          </w:tcPr>
          <w:p w14:paraId="6DD53B31" w14:textId="38D7C949" w:rsidR="005227E3" w:rsidRPr="00343F01" w:rsidDel="00201166" w:rsidRDefault="00D202B2" w:rsidP="00D62BC5">
            <w:pPr>
              <w:spacing w:before="0" w:after="160"/>
              <w:jc w:val="left"/>
              <w:rPr>
                <w:del w:id="13824" w:author="Houyem Rais" w:date="2024-02-22T14:46:00Z"/>
                <w:rFonts w:asciiTheme="minorHAnsi" w:hAnsiTheme="minorHAnsi" w:cstheme="minorHAnsi"/>
                <w:sz w:val="20"/>
                <w:szCs w:val="20"/>
                <w:lang w:val="fr-FR"/>
              </w:rPr>
              <w:pPrChange w:id="13825" w:author="Houyem Rais" w:date="2024-02-22T14:49:00Z">
                <w:pPr>
                  <w:keepNext/>
                  <w:spacing w:before="0" w:after="0" w:line="276" w:lineRule="auto"/>
                </w:pPr>
              </w:pPrChange>
            </w:pPr>
            <w:del w:id="13826" w:author="Houyem Rais" w:date="2024-02-22T14:46:00Z">
              <w:r w:rsidRPr="00343F01" w:rsidDel="00201166">
                <w:rPr>
                  <w:rFonts w:asciiTheme="minorHAnsi" w:hAnsiTheme="minorHAnsi" w:cstheme="minorHAnsi"/>
                  <w:sz w:val="20"/>
                  <w:szCs w:val="20"/>
                  <w:lang w:val="fr-FR"/>
                </w:rPr>
                <w:delText>30,2</w:delText>
              </w:r>
            </w:del>
          </w:p>
        </w:tc>
      </w:tr>
    </w:tbl>
    <w:p w14:paraId="2FFD8795" w14:textId="55B13862" w:rsidR="00534FC3" w:rsidRPr="00343F01" w:rsidDel="00201166" w:rsidRDefault="00534FC3" w:rsidP="00D62BC5">
      <w:pPr>
        <w:spacing w:before="0" w:after="160"/>
        <w:jc w:val="left"/>
        <w:rPr>
          <w:del w:id="13827" w:author="Houyem Rais" w:date="2024-02-22T14:46:00Z"/>
          <w:b/>
          <w:bCs/>
          <w:sz w:val="14"/>
          <w:szCs w:val="14"/>
        </w:rPr>
        <w:pPrChange w:id="13828" w:author="Houyem Rais" w:date="2024-02-22T14:49:00Z">
          <w:pPr>
            <w:pStyle w:val="Caption"/>
          </w:pPr>
        </w:pPrChange>
      </w:pPr>
      <w:del w:id="13829" w:author="Houyem Rais" w:date="2024-02-22T14:46:00Z">
        <w:r w:rsidRPr="00343F01" w:rsidDel="00201166">
          <w:rPr>
            <w:sz w:val="14"/>
            <w:szCs w:val="14"/>
          </w:rPr>
          <w:delText xml:space="preserve">Source : </w:delText>
        </w:r>
        <w:r w:rsidR="0083223A" w:rsidRPr="00343F01" w:rsidDel="00201166">
          <w:rPr>
            <w:sz w:val="14"/>
            <w:szCs w:val="14"/>
          </w:rPr>
          <w:delText xml:space="preserve">Communiqué du Ministère des Infrastructures et des Transports concernant les nouveaux tarifs applicables au niveau des postes de péage et de péage/pesage au Bénin, </w:delText>
        </w:r>
      </w:del>
      <w:ins w:id="13830" w:author="Mohamed Amine Sdiri" w:date="2023-11-29T09:58:00Z">
        <w:del w:id="13831" w:author="Houyem Rais" w:date="2024-02-22T14:46:00Z">
          <w:r w:rsidR="00621175" w:rsidDel="00201166">
            <w:rPr>
              <w:sz w:val="14"/>
              <w:szCs w:val="14"/>
            </w:rPr>
            <w:delText xml:space="preserve"> </w:delText>
          </w:r>
        </w:del>
      </w:ins>
      <w:del w:id="13832" w:author="Houyem Rais" w:date="2024-02-22T14:46:00Z">
        <w:r w:rsidR="0083223A" w:rsidRPr="00343F01" w:rsidDel="00201166">
          <w:rPr>
            <w:sz w:val="14"/>
            <w:szCs w:val="14"/>
          </w:rPr>
          <w:delText>29 Juin 2018</w:delText>
        </w:r>
      </w:del>
    </w:p>
    <w:p w14:paraId="43F20E89" w14:textId="2C7FB292" w:rsidR="00F97C81" w:rsidRPr="00343F01" w:rsidDel="00201166" w:rsidRDefault="00534FC3" w:rsidP="00D62BC5">
      <w:pPr>
        <w:spacing w:before="0" w:after="160"/>
        <w:jc w:val="left"/>
        <w:rPr>
          <w:del w:id="13833" w:author="Houyem Rais" w:date="2024-02-22T14:46:00Z"/>
        </w:rPr>
        <w:pPrChange w:id="13834" w:author="Houyem Rais" w:date="2024-02-22T14:49:00Z">
          <w:pPr/>
        </w:pPrChange>
      </w:pPr>
      <w:del w:id="13835" w:author="Houyem Rais" w:date="2024-02-22T14:46:00Z">
        <w:r w:rsidRPr="00343F01" w:rsidDel="00201166">
          <w:delText xml:space="preserve">Pour les Véhicules chargés, </w:delText>
        </w:r>
      </w:del>
      <w:ins w:id="13836" w:author="Mohamed Amine Sdiri" w:date="2023-11-29T09:58:00Z">
        <w:del w:id="13837" w:author="Houyem Rais" w:date="2024-02-22T14:46:00Z">
          <w:r w:rsidR="00621175" w:rsidDel="00201166">
            <w:delText xml:space="preserve"> </w:delText>
          </w:r>
        </w:del>
      </w:ins>
      <w:del w:id="13838" w:author="Houyem Rais" w:date="2024-02-22T14:46:00Z">
        <w:r w:rsidRPr="00343F01" w:rsidDel="00201166">
          <w:delText>le montant à payer est déterminé en fonction du nombre d'essieux et du poids total roulant (poids à vide + poids de la cargaison). La grille tarifaire correspondante sera affichée au niveau de ces postes.</w:delText>
        </w:r>
      </w:del>
    </w:p>
    <w:p w14:paraId="0B81A51F" w14:textId="22098971" w:rsidR="005728D9" w:rsidRPr="00343F01" w:rsidDel="00201166" w:rsidRDefault="005728D9" w:rsidP="00D62BC5">
      <w:pPr>
        <w:spacing w:before="0" w:after="160"/>
        <w:jc w:val="left"/>
        <w:rPr>
          <w:del w:id="13839" w:author="Houyem Rais" w:date="2024-02-22T14:46:00Z"/>
        </w:rPr>
        <w:pPrChange w:id="13840" w:author="Houyem Rais" w:date="2024-02-22T14:49:00Z">
          <w:pPr>
            <w:pStyle w:val="Heading6"/>
          </w:pPr>
        </w:pPrChange>
      </w:pPr>
      <w:del w:id="13841" w:author="Houyem Rais" w:date="2024-02-22T14:46:00Z">
        <w:r w:rsidRPr="00343F01" w:rsidDel="00201166">
          <w:delText>Tarif du péage à Nigéria</w:delText>
        </w:r>
      </w:del>
    </w:p>
    <w:p w14:paraId="7D1B575C" w14:textId="5C1392BB" w:rsidR="005A68EF" w:rsidRPr="00343F01" w:rsidDel="00201166" w:rsidRDefault="005A68EF" w:rsidP="00D62BC5">
      <w:pPr>
        <w:spacing w:before="0" w:after="160"/>
        <w:jc w:val="left"/>
        <w:rPr>
          <w:del w:id="13842" w:author="Houyem Rais" w:date="2024-02-22T14:46:00Z"/>
        </w:rPr>
        <w:pPrChange w:id="13843" w:author="Houyem Rais" w:date="2024-02-22T14:49:00Z">
          <w:pPr/>
        </w:pPrChange>
      </w:pPr>
      <w:del w:id="13844" w:author="Houyem Rais" w:date="2024-02-22T14:46:00Z">
        <w:r w:rsidRPr="00343F01" w:rsidDel="00201166">
          <w:delText xml:space="preserve">Le gouvernement nigérian a annoncé </w:delText>
        </w:r>
        <w:r w:rsidR="0042199A" w:rsidRPr="00343F01" w:rsidDel="00201166">
          <w:delText xml:space="preserve">récemment </w:delText>
        </w:r>
        <w:r w:rsidRPr="00343F01" w:rsidDel="00201166">
          <w:delText xml:space="preserve">l’approbation d’une nouvelle politique de péage à travers le pays. Cela a été révélé par le ministre nigérian du travail et du logement, </w:delText>
        </w:r>
      </w:del>
      <w:ins w:id="13845" w:author="Mohamed Amine Sdiri" w:date="2023-11-29T09:58:00Z">
        <w:del w:id="13846" w:author="Houyem Rais" w:date="2024-02-22T14:46:00Z">
          <w:r w:rsidR="00621175" w:rsidDel="00201166">
            <w:delText xml:space="preserve"> </w:delText>
          </w:r>
        </w:del>
      </w:ins>
      <w:del w:id="13847" w:author="Houyem Rais" w:date="2024-02-22T14:46:00Z">
        <w:r w:rsidRPr="00343F01" w:rsidDel="00201166">
          <w:delText>après une réunion du conseil exécutif fédéral.</w:delText>
        </w:r>
      </w:del>
    </w:p>
    <w:p w14:paraId="1D817C13" w14:textId="3464520E" w:rsidR="005728D9" w:rsidRPr="00343F01" w:rsidDel="00201166" w:rsidRDefault="00D202B2" w:rsidP="00D62BC5">
      <w:pPr>
        <w:spacing w:before="0" w:after="160"/>
        <w:jc w:val="left"/>
        <w:rPr>
          <w:del w:id="13848" w:author="Houyem Rais" w:date="2024-02-22T14:46:00Z"/>
        </w:rPr>
        <w:pPrChange w:id="13849" w:author="Houyem Rais" w:date="2024-02-22T14:49:00Z">
          <w:pPr/>
        </w:pPrChange>
      </w:pPr>
      <w:del w:id="13850" w:author="Houyem Rais" w:date="2024-02-22T14:46:00Z">
        <w:r w:rsidRPr="00343F01" w:rsidDel="00201166">
          <w:delText>L</w:delText>
        </w:r>
        <w:r w:rsidR="005A68EF" w:rsidRPr="00343F01" w:rsidDel="00201166">
          <w:delText>a politique et les règlements fédéraux sur les routes et les ponts à péage</w:delText>
        </w:r>
        <w:r w:rsidRPr="00343F01" w:rsidDel="00201166">
          <w:delText xml:space="preserve"> </w:delText>
        </w:r>
        <w:r w:rsidR="005A68EF" w:rsidRPr="00343F01" w:rsidDel="00201166">
          <w:delText>stipule</w:delText>
        </w:r>
        <w:r w:rsidRPr="00343F01" w:rsidDel="00201166">
          <w:delText>nt</w:delText>
        </w:r>
        <w:r w:rsidR="005A68EF" w:rsidRPr="00343F01" w:rsidDel="00201166">
          <w:delText xml:space="preserve"> que les Nigérians doivent payer des </w:delText>
        </w:r>
        <w:r w:rsidR="006A54EF" w:rsidRPr="00343F01" w:rsidDel="00201166">
          <w:delText>frais</w:delText>
        </w:r>
        <w:r w:rsidR="005A68EF" w:rsidRPr="00343F01" w:rsidDel="00201166">
          <w:delText xml:space="preserve"> pour utiliser n’importe quelle route fédérale dans le pays. Seuls les vélos, </w:delText>
        </w:r>
      </w:del>
      <w:ins w:id="13851" w:author="Mohamed Amine Sdiri" w:date="2023-11-29T09:58:00Z">
        <w:del w:id="13852" w:author="Houyem Rais" w:date="2024-02-22T14:46:00Z">
          <w:r w:rsidR="00621175" w:rsidDel="00201166">
            <w:delText xml:space="preserve"> </w:delText>
          </w:r>
        </w:del>
      </w:ins>
      <w:del w:id="13853" w:author="Houyem Rais" w:date="2024-02-22T14:46:00Z">
        <w:r w:rsidR="005A68EF" w:rsidRPr="00343F01" w:rsidDel="00201166">
          <w:delText xml:space="preserve">les tricycles, </w:delText>
        </w:r>
      </w:del>
      <w:ins w:id="13854" w:author="Mohamed Amine Sdiri" w:date="2023-11-29T09:58:00Z">
        <w:del w:id="13855" w:author="Houyem Rais" w:date="2024-02-22T14:46:00Z">
          <w:r w:rsidR="00621175" w:rsidDel="00201166">
            <w:delText xml:space="preserve"> </w:delText>
          </w:r>
        </w:del>
      </w:ins>
      <w:del w:id="13856" w:author="Houyem Rais" w:date="2024-02-22T14:46:00Z">
        <w:r w:rsidR="005A68EF" w:rsidRPr="00343F01" w:rsidDel="00201166">
          <w:delText xml:space="preserve">les motocyclettes, </w:delText>
        </w:r>
      </w:del>
      <w:ins w:id="13857" w:author="Mohamed Amine Sdiri" w:date="2023-11-29T09:58:00Z">
        <w:del w:id="13858" w:author="Houyem Rais" w:date="2024-02-22T14:46:00Z">
          <w:r w:rsidR="00621175" w:rsidDel="00201166">
            <w:delText xml:space="preserve"> </w:delText>
          </w:r>
        </w:del>
      </w:ins>
      <w:del w:id="13859" w:author="Houyem Rais" w:date="2024-02-22T14:46:00Z">
        <w:r w:rsidR="005A68EF" w:rsidRPr="00343F01" w:rsidDel="00201166">
          <w:delText xml:space="preserve">Les véhicules diplomatiques, </w:delText>
        </w:r>
      </w:del>
      <w:ins w:id="13860" w:author="Mohamed Amine Sdiri" w:date="2023-11-29T09:58:00Z">
        <w:del w:id="13861" w:author="Houyem Rais" w:date="2024-02-22T14:46:00Z">
          <w:r w:rsidR="00621175" w:rsidDel="00201166">
            <w:delText xml:space="preserve"> </w:delText>
          </w:r>
        </w:del>
      </w:ins>
      <w:del w:id="13862" w:author="Houyem Rais" w:date="2024-02-22T14:46:00Z">
        <w:r w:rsidR="005A68EF" w:rsidRPr="00343F01" w:rsidDel="00201166">
          <w:delText>militaires et paramilitaires sont exemptés.</w:delText>
        </w:r>
      </w:del>
    </w:p>
    <w:p w14:paraId="7A615B58" w14:textId="2B7F2D7A" w:rsidR="005D2908" w:rsidRPr="00343F01" w:rsidDel="00201166" w:rsidRDefault="00EA59E3" w:rsidP="00D62BC5">
      <w:pPr>
        <w:spacing w:before="0" w:after="160"/>
        <w:jc w:val="left"/>
        <w:rPr>
          <w:del w:id="13863" w:author="Houyem Rais" w:date="2024-02-22T14:46:00Z"/>
        </w:rPr>
        <w:pPrChange w:id="13864" w:author="Houyem Rais" w:date="2024-02-22T14:49:00Z">
          <w:pPr/>
        </w:pPrChange>
      </w:pPr>
      <w:del w:id="13865" w:author="Houyem Rais" w:date="2024-02-22T14:46:00Z">
        <w:r w:rsidRPr="00343F01" w:rsidDel="00201166">
          <w:delText xml:space="preserve">Les usagers de la route doivent payer </w:delText>
        </w:r>
        <w:r w:rsidR="005D2908" w:rsidRPr="00343F01" w:rsidDel="00201166">
          <w:delText>les tarifs suivants sur ses autoroutes.</w:delText>
        </w:r>
      </w:del>
    </w:p>
    <w:p w14:paraId="24A0A424" w14:textId="13F36CF9" w:rsidR="00BB40E2" w:rsidRPr="00343F01" w:rsidDel="00201166" w:rsidRDefault="00BB40E2" w:rsidP="00D62BC5">
      <w:pPr>
        <w:spacing w:before="0" w:after="160"/>
        <w:jc w:val="left"/>
        <w:rPr>
          <w:del w:id="13866" w:author="Houyem Rais" w:date="2024-02-22T14:46:00Z"/>
        </w:rPr>
        <w:pPrChange w:id="13867" w:author="Houyem Rais" w:date="2024-02-22T14:49:00Z">
          <w:pPr>
            <w:pStyle w:val="Caption"/>
          </w:pPr>
        </w:pPrChange>
      </w:pPr>
      <w:bookmarkStart w:id="13868" w:name="_Toc152165490"/>
      <w:del w:id="13869"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3870" w:author="Mohamed Amine Sdiri" w:date="2023-11-29T15:48:00Z">
        <w:del w:id="13871" w:author="Houyem Rais" w:date="2024-02-22T14:46:00Z">
          <w:r w:rsidR="002B5C95" w:rsidDel="00201166">
            <w:rPr>
              <w:noProof/>
            </w:rPr>
            <w:delText>52</w:delText>
          </w:r>
        </w:del>
      </w:ins>
      <w:del w:id="13872" w:author="Houyem Rais" w:date="2024-02-22T14:46:00Z">
        <w:r w:rsidR="00F555DC" w:rsidDel="00201166">
          <w:rPr>
            <w:noProof/>
          </w:rPr>
          <w:delText>53</w:delText>
        </w:r>
        <w:r w:rsidR="00B0561B" w:rsidDel="00201166">
          <w:rPr>
            <w:noProof/>
          </w:rPr>
          <w:fldChar w:fldCharType="end"/>
        </w:r>
        <w:r w:rsidRPr="00343F01" w:rsidDel="00201166">
          <w:delText xml:space="preserve"> Tarif de péage par classe sur les autoroutes du Nigéria</w:delText>
        </w:r>
        <w:bookmarkEnd w:id="13868"/>
      </w:del>
    </w:p>
    <w:tbl>
      <w:tblPr>
        <w:tblStyle w:val="TableGrid"/>
        <w:tblW w:w="0" w:type="auto"/>
        <w:tblLook w:val="04A0" w:firstRow="1" w:lastRow="0" w:firstColumn="1" w:lastColumn="0" w:noHBand="0" w:noVBand="1"/>
      </w:tblPr>
      <w:tblGrid>
        <w:gridCol w:w="3837"/>
        <w:gridCol w:w="1537"/>
        <w:gridCol w:w="1567"/>
      </w:tblGrid>
      <w:tr w:rsidR="005D2908" w:rsidRPr="00343F01" w:rsidDel="00201166" w14:paraId="170814FF" w14:textId="283508F5" w:rsidTr="0083223A">
        <w:trPr>
          <w:trHeight w:val="233"/>
          <w:tblHeader/>
          <w:del w:id="13873" w:author="Houyem Rais" w:date="2024-02-22T14:46:00Z"/>
        </w:trPr>
        <w:tc>
          <w:tcPr>
            <w:tcW w:w="3837" w:type="dxa"/>
            <w:shd w:val="clear" w:color="auto" w:fill="D9D9D9" w:themeFill="background1" w:themeFillShade="D9"/>
            <w:noWrap/>
            <w:hideMark/>
          </w:tcPr>
          <w:p w14:paraId="2821C07A" w14:textId="5E811BCC" w:rsidR="005D2908" w:rsidRPr="00343F01" w:rsidDel="00201166" w:rsidRDefault="005D2908" w:rsidP="00D62BC5">
            <w:pPr>
              <w:spacing w:before="0" w:after="160"/>
              <w:jc w:val="left"/>
              <w:rPr>
                <w:del w:id="13874" w:author="Houyem Rais" w:date="2024-02-22T14:46:00Z"/>
                <w:b/>
                <w:bCs/>
                <w:sz w:val="20"/>
                <w:szCs w:val="20"/>
                <w:lang w:val="fr-FR"/>
              </w:rPr>
              <w:pPrChange w:id="13875" w:author="Houyem Rais" w:date="2024-02-22T14:49:00Z">
                <w:pPr>
                  <w:spacing w:before="0" w:after="0"/>
                </w:pPr>
              </w:pPrChange>
            </w:pPr>
            <w:del w:id="13876" w:author="Houyem Rais" w:date="2024-02-22T14:46:00Z">
              <w:r w:rsidRPr="00343F01" w:rsidDel="00201166">
                <w:rPr>
                  <w:b/>
                  <w:bCs/>
                  <w:sz w:val="20"/>
                  <w:szCs w:val="20"/>
                  <w:lang w:val="fr-FR"/>
                </w:rPr>
                <w:delText>Catégorie</w:delText>
              </w:r>
            </w:del>
          </w:p>
        </w:tc>
        <w:tc>
          <w:tcPr>
            <w:tcW w:w="1537" w:type="dxa"/>
            <w:shd w:val="clear" w:color="auto" w:fill="D9D9D9" w:themeFill="background1" w:themeFillShade="D9"/>
            <w:noWrap/>
            <w:hideMark/>
          </w:tcPr>
          <w:p w14:paraId="31E1D114" w14:textId="14C49259" w:rsidR="005D2908" w:rsidRPr="00343F01" w:rsidDel="00201166" w:rsidRDefault="005D2908" w:rsidP="00D62BC5">
            <w:pPr>
              <w:spacing w:before="0" w:after="160"/>
              <w:jc w:val="left"/>
              <w:rPr>
                <w:del w:id="13877" w:author="Houyem Rais" w:date="2024-02-22T14:46:00Z"/>
                <w:b/>
                <w:bCs/>
                <w:sz w:val="20"/>
                <w:szCs w:val="20"/>
                <w:lang w:val="fr-FR"/>
              </w:rPr>
              <w:pPrChange w:id="13878" w:author="Houyem Rais" w:date="2024-02-22T14:49:00Z">
                <w:pPr>
                  <w:spacing w:before="0" w:after="0"/>
                </w:pPr>
              </w:pPrChange>
            </w:pPr>
            <w:del w:id="13879" w:author="Houyem Rais" w:date="2024-02-22T14:46:00Z">
              <w:r w:rsidRPr="00343F01" w:rsidDel="00201166">
                <w:rPr>
                  <w:b/>
                  <w:bCs/>
                  <w:sz w:val="20"/>
                  <w:szCs w:val="20"/>
                  <w:lang w:val="fr-FR"/>
                </w:rPr>
                <w:delText>Tarif (NGN)</w:delText>
              </w:r>
            </w:del>
          </w:p>
        </w:tc>
        <w:tc>
          <w:tcPr>
            <w:tcW w:w="1567" w:type="dxa"/>
            <w:shd w:val="clear" w:color="auto" w:fill="D9D9D9" w:themeFill="background1" w:themeFillShade="D9"/>
            <w:noWrap/>
            <w:hideMark/>
          </w:tcPr>
          <w:p w14:paraId="3F1EAE0E" w14:textId="132FB4BA" w:rsidR="005D2908" w:rsidRPr="00343F01" w:rsidDel="00201166" w:rsidRDefault="005D2908" w:rsidP="00D62BC5">
            <w:pPr>
              <w:spacing w:before="0" w:after="160"/>
              <w:jc w:val="left"/>
              <w:rPr>
                <w:del w:id="13880" w:author="Houyem Rais" w:date="2024-02-22T14:46:00Z"/>
                <w:b/>
                <w:bCs/>
                <w:sz w:val="20"/>
                <w:szCs w:val="20"/>
                <w:lang w:val="fr-FR"/>
              </w:rPr>
              <w:pPrChange w:id="13881" w:author="Houyem Rais" w:date="2024-02-22T14:49:00Z">
                <w:pPr>
                  <w:spacing w:before="0" w:after="0"/>
                </w:pPr>
              </w:pPrChange>
            </w:pPr>
            <w:del w:id="13882" w:author="Houyem Rais" w:date="2024-02-22T14:46:00Z">
              <w:r w:rsidRPr="00343F01" w:rsidDel="00201166">
                <w:rPr>
                  <w:b/>
                  <w:bCs/>
                  <w:sz w:val="20"/>
                  <w:szCs w:val="20"/>
                  <w:lang w:val="fr-FR"/>
                </w:rPr>
                <w:delText>Tarif (</w:delText>
              </w:r>
              <w:r w:rsidR="00D202B2" w:rsidRPr="00343F01" w:rsidDel="00201166">
                <w:rPr>
                  <w:b/>
                  <w:bCs/>
                  <w:sz w:val="20"/>
                  <w:szCs w:val="20"/>
                  <w:lang w:val="fr-FR"/>
                </w:rPr>
                <w:delText>~</w:delText>
              </w:r>
              <w:r w:rsidRPr="00343F01" w:rsidDel="00201166">
                <w:rPr>
                  <w:b/>
                  <w:bCs/>
                  <w:sz w:val="20"/>
                  <w:szCs w:val="20"/>
                  <w:lang w:val="fr-FR"/>
                </w:rPr>
                <w:delText>USD)</w:delText>
              </w:r>
              <w:r w:rsidR="00E70EAF" w:rsidRPr="00343F01" w:rsidDel="00201166">
                <w:rPr>
                  <w:rStyle w:val="FootnoteReference"/>
                  <w:b/>
                  <w:bCs/>
                  <w:sz w:val="20"/>
                  <w:szCs w:val="20"/>
                  <w:lang w:val="fr-FR"/>
                </w:rPr>
                <w:footnoteReference w:id="55"/>
              </w:r>
            </w:del>
          </w:p>
        </w:tc>
      </w:tr>
      <w:tr w:rsidR="005D2908" w:rsidRPr="00343F01" w:rsidDel="00201166" w14:paraId="1F754B09" w14:textId="042A75E3" w:rsidTr="00D202B2">
        <w:trPr>
          <w:trHeight w:val="224"/>
          <w:del w:id="13885" w:author="Houyem Rais" w:date="2024-02-22T14:46:00Z"/>
        </w:trPr>
        <w:tc>
          <w:tcPr>
            <w:tcW w:w="3837" w:type="dxa"/>
            <w:noWrap/>
            <w:hideMark/>
          </w:tcPr>
          <w:p w14:paraId="2C1A402C" w14:textId="037F3D2B" w:rsidR="005D2908" w:rsidRPr="00343F01" w:rsidDel="00201166" w:rsidRDefault="005D2908" w:rsidP="00D62BC5">
            <w:pPr>
              <w:spacing w:before="0" w:after="160"/>
              <w:jc w:val="left"/>
              <w:rPr>
                <w:del w:id="13886" w:author="Houyem Rais" w:date="2024-02-22T14:46:00Z"/>
                <w:sz w:val="20"/>
                <w:szCs w:val="20"/>
                <w:lang w:val="fr-FR"/>
              </w:rPr>
              <w:pPrChange w:id="13887" w:author="Houyem Rais" w:date="2024-02-22T14:49:00Z">
                <w:pPr>
                  <w:spacing w:before="0" w:after="0"/>
                </w:pPr>
              </w:pPrChange>
            </w:pPr>
            <w:bookmarkStart w:id="13888" w:name="_Hlk133315742"/>
            <w:del w:id="13889" w:author="Houyem Rais" w:date="2024-02-22T14:46:00Z">
              <w:r w:rsidRPr="00343F01" w:rsidDel="00201166">
                <w:rPr>
                  <w:sz w:val="20"/>
                  <w:szCs w:val="20"/>
                  <w:lang w:val="fr-FR"/>
                </w:rPr>
                <w:delText>Véhicules légers</w:delText>
              </w:r>
            </w:del>
          </w:p>
        </w:tc>
        <w:tc>
          <w:tcPr>
            <w:tcW w:w="1537" w:type="dxa"/>
            <w:noWrap/>
            <w:hideMark/>
          </w:tcPr>
          <w:p w14:paraId="061CA10B" w14:textId="7AA0E4AE" w:rsidR="005D2908" w:rsidRPr="00343F01" w:rsidDel="00201166" w:rsidRDefault="005D2908" w:rsidP="00D62BC5">
            <w:pPr>
              <w:spacing w:before="0" w:after="160"/>
              <w:jc w:val="left"/>
              <w:rPr>
                <w:del w:id="13890" w:author="Houyem Rais" w:date="2024-02-22T14:46:00Z"/>
                <w:sz w:val="20"/>
                <w:szCs w:val="20"/>
                <w:lang w:val="fr-FR"/>
              </w:rPr>
              <w:pPrChange w:id="13891" w:author="Houyem Rais" w:date="2024-02-22T14:49:00Z">
                <w:pPr>
                  <w:spacing w:before="0" w:after="0"/>
                </w:pPr>
              </w:pPrChange>
            </w:pPr>
            <w:del w:id="13892" w:author="Houyem Rais" w:date="2024-02-22T14:46:00Z">
              <w:r w:rsidRPr="00343F01" w:rsidDel="00201166">
                <w:rPr>
                  <w:sz w:val="20"/>
                  <w:szCs w:val="20"/>
                  <w:lang w:val="fr-FR"/>
                </w:rPr>
                <w:delText>200</w:delText>
              </w:r>
            </w:del>
          </w:p>
        </w:tc>
        <w:tc>
          <w:tcPr>
            <w:tcW w:w="1567" w:type="dxa"/>
            <w:noWrap/>
            <w:hideMark/>
          </w:tcPr>
          <w:p w14:paraId="135ADA4C" w14:textId="73544D68" w:rsidR="005D2908" w:rsidRPr="00343F01" w:rsidDel="00201166" w:rsidRDefault="005D2908" w:rsidP="00D62BC5">
            <w:pPr>
              <w:spacing w:before="0" w:after="160"/>
              <w:jc w:val="left"/>
              <w:rPr>
                <w:del w:id="13893" w:author="Houyem Rais" w:date="2024-02-22T14:46:00Z"/>
                <w:sz w:val="20"/>
                <w:szCs w:val="20"/>
                <w:lang w:val="fr-FR"/>
              </w:rPr>
              <w:pPrChange w:id="13894" w:author="Houyem Rais" w:date="2024-02-22T14:49:00Z">
                <w:pPr>
                  <w:spacing w:before="0" w:after="0"/>
                </w:pPr>
              </w:pPrChange>
            </w:pPr>
            <w:del w:id="13895" w:author="Houyem Rais" w:date="2024-02-22T14:46:00Z">
              <w:r w:rsidRPr="00343F01" w:rsidDel="00201166">
                <w:rPr>
                  <w:sz w:val="20"/>
                  <w:szCs w:val="20"/>
                  <w:lang w:val="fr-FR"/>
                </w:rPr>
                <w:delText>0,43</w:delText>
              </w:r>
            </w:del>
          </w:p>
        </w:tc>
      </w:tr>
      <w:bookmarkEnd w:id="13888"/>
      <w:tr w:rsidR="005D2908" w:rsidRPr="00343F01" w:rsidDel="00201166" w14:paraId="6995931F" w14:textId="4889D4F7" w:rsidTr="00D202B2">
        <w:trPr>
          <w:trHeight w:val="224"/>
          <w:del w:id="13896" w:author="Houyem Rais" w:date="2024-02-22T14:46:00Z"/>
        </w:trPr>
        <w:tc>
          <w:tcPr>
            <w:tcW w:w="3837" w:type="dxa"/>
            <w:noWrap/>
            <w:hideMark/>
          </w:tcPr>
          <w:p w14:paraId="71CC5F4D" w14:textId="32CD8888" w:rsidR="005D2908" w:rsidRPr="00343F01" w:rsidDel="00201166" w:rsidRDefault="005D2908" w:rsidP="00D62BC5">
            <w:pPr>
              <w:spacing w:before="0" w:after="160"/>
              <w:jc w:val="left"/>
              <w:rPr>
                <w:del w:id="13897" w:author="Houyem Rais" w:date="2024-02-22T14:46:00Z"/>
                <w:sz w:val="20"/>
                <w:szCs w:val="20"/>
                <w:lang w:val="fr-FR"/>
              </w:rPr>
              <w:pPrChange w:id="13898" w:author="Houyem Rais" w:date="2024-02-22T14:49:00Z">
                <w:pPr>
                  <w:spacing w:before="0" w:after="0"/>
                </w:pPr>
              </w:pPrChange>
            </w:pPr>
            <w:del w:id="13899" w:author="Houyem Rais" w:date="2024-02-22T14:46:00Z">
              <w:r w:rsidRPr="00343F01" w:rsidDel="00201166">
                <w:rPr>
                  <w:sz w:val="20"/>
                  <w:szCs w:val="20"/>
                  <w:lang w:val="fr-FR"/>
                </w:rPr>
                <w:delText>Véhicules utilitaires sport et jeeps</w:delText>
              </w:r>
            </w:del>
          </w:p>
        </w:tc>
        <w:tc>
          <w:tcPr>
            <w:tcW w:w="1537" w:type="dxa"/>
            <w:noWrap/>
            <w:hideMark/>
          </w:tcPr>
          <w:p w14:paraId="4870EE4E" w14:textId="7B70B38D" w:rsidR="005D2908" w:rsidRPr="00343F01" w:rsidDel="00201166" w:rsidRDefault="005D2908" w:rsidP="00D62BC5">
            <w:pPr>
              <w:spacing w:before="0" w:after="160"/>
              <w:jc w:val="left"/>
              <w:rPr>
                <w:del w:id="13900" w:author="Houyem Rais" w:date="2024-02-22T14:46:00Z"/>
                <w:sz w:val="20"/>
                <w:szCs w:val="20"/>
                <w:lang w:val="fr-FR"/>
              </w:rPr>
              <w:pPrChange w:id="13901" w:author="Houyem Rais" w:date="2024-02-22T14:49:00Z">
                <w:pPr>
                  <w:spacing w:before="0" w:after="0"/>
                </w:pPr>
              </w:pPrChange>
            </w:pPr>
            <w:del w:id="13902" w:author="Houyem Rais" w:date="2024-02-22T14:46:00Z">
              <w:r w:rsidRPr="00343F01" w:rsidDel="00201166">
                <w:rPr>
                  <w:sz w:val="20"/>
                  <w:szCs w:val="20"/>
                  <w:lang w:val="fr-FR"/>
                </w:rPr>
                <w:delText>300</w:delText>
              </w:r>
            </w:del>
          </w:p>
        </w:tc>
        <w:tc>
          <w:tcPr>
            <w:tcW w:w="1567" w:type="dxa"/>
            <w:noWrap/>
            <w:hideMark/>
          </w:tcPr>
          <w:p w14:paraId="2F72FE61" w14:textId="31A2AB13" w:rsidR="005D2908" w:rsidRPr="00343F01" w:rsidDel="00201166" w:rsidRDefault="005D2908" w:rsidP="00D62BC5">
            <w:pPr>
              <w:spacing w:before="0" w:after="160"/>
              <w:jc w:val="left"/>
              <w:rPr>
                <w:del w:id="13903" w:author="Houyem Rais" w:date="2024-02-22T14:46:00Z"/>
                <w:sz w:val="20"/>
                <w:szCs w:val="20"/>
                <w:lang w:val="fr-FR"/>
              </w:rPr>
              <w:pPrChange w:id="13904" w:author="Houyem Rais" w:date="2024-02-22T14:49:00Z">
                <w:pPr>
                  <w:spacing w:before="0" w:after="0"/>
                </w:pPr>
              </w:pPrChange>
            </w:pPr>
            <w:del w:id="13905" w:author="Houyem Rais" w:date="2024-02-22T14:46:00Z">
              <w:r w:rsidRPr="00343F01" w:rsidDel="00201166">
                <w:rPr>
                  <w:sz w:val="20"/>
                  <w:szCs w:val="20"/>
                  <w:lang w:val="fr-FR"/>
                </w:rPr>
                <w:delText>0,65</w:delText>
              </w:r>
            </w:del>
          </w:p>
        </w:tc>
      </w:tr>
      <w:tr w:rsidR="005D2908" w:rsidRPr="00343F01" w:rsidDel="00201166" w14:paraId="00F3E4EA" w14:textId="3D9A0FB0" w:rsidTr="00D202B2">
        <w:trPr>
          <w:trHeight w:val="224"/>
          <w:del w:id="13906" w:author="Houyem Rais" w:date="2024-02-22T14:46:00Z"/>
        </w:trPr>
        <w:tc>
          <w:tcPr>
            <w:tcW w:w="3837" w:type="dxa"/>
            <w:noWrap/>
            <w:hideMark/>
          </w:tcPr>
          <w:p w14:paraId="2A39FBD5" w14:textId="42794A5A" w:rsidR="005D2908" w:rsidRPr="00343F01" w:rsidDel="00201166" w:rsidRDefault="005D2908" w:rsidP="00D62BC5">
            <w:pPr>
              <w:spacing w:before="0" w:after="160"/>
              <w:jc w:val="left"/>
              <w:rPr>
                <w:del w:id="13907" w:author="Houyem Rais" w:date="2024-02-22T14:46:00Z"/>
                <w:sz w:val="20"/>
                <w:szCs w:val="20"/>
                <w:lang w:val="fr-FR"/>
              </w:rPr>
              <w:pPrChange w:id="13908" w:author="Houyem Rais" w:date="2024-02-22T14:49:00Z">
                <w:pPr>
                  <w:spacing w:before="0" w:after="0"/>
                </w:pPr>
              </w:pPrChange>
            </w:pPr>
            <w:del w:id="13909" w:author="Houyem Rais" w:date="2024-02-22T14:46:00Z">
              <w:r w:rsidRPr="00343F01" w:rsidDel="00201166">
                <w:rPr>
                  <w:sz w:val="20"/>
                  <w:szCs w:val="20"/>
                  <w:lang w:val="fr-FR"/>
                </w:rPr>
                <w:delText>Bus privés</w:delText>
              </w:r>
            </w:del>
          </w:p>
        </w:tc>
        <w:tc>
          <w:tcPr>
            <w:tcW w:w="1537" w:type="dxa"/>
            <w:noWrap/>
            <w:hideMark/>
          </w:tcPr>
          <w:p w14:paraId="0D7EDF9E" w14:textId="500029AE" w:rsidR="005D2908" w:rsidRPr="00343F01" w:rsidDel="00201166" w:rsidRDefault="005D2908" w:rsidP="00D62BC5">
            <w:pPr>
              <w:spacing w:before="0" w:after="160"/>
              <w:jc w:val="left"/>
              <w:rPr>
                <w:del w:id="13910" w:author="Houyem Rais" w:date="2024-02-22T14:46:00Z"/>
                <w:sz w:val="20"/>
                <w:szCs w:val="20"/>
                <w:lang w:val="fr-FR"/>
              </w:rPr>
              <w:pPrChange w:id="13911" w:author="Houyem Rais" w:date="2024-02-22T14:49:00Z">
                <w:pPr>
                  <w:spacing w:before="0" w:after="0"/>
                </w:pPr>
              </w:pPrChange>
            </w:pPr>
            <w:del w:id="13912" w:author="Houyem Rais" w:date="2024-02-22T14:46:00Z">
              <w:r w:rsidRPr="00343F01" w:rsidDel="00201166">
                <w:rPr>
                  <w:sz w:val="20"/>
                  <w:szCs w:val="20"/>
                  <w:lang w:val="fr-FR"/>
                </w:rPr>
                <w:delText>300</w:delText>
              </w:r>
            </w:del>
          </w:p>
        </w:tc>
        <w:tc>
          <w:tcPr>
            <w:tcW w:w="1567" w:type="dxa"/>
            <w:noWrap/>
            <w:hideMark/>
          </w:tcPr>
          <w:p w14:paraId="57555D94" w14:textId="47E52A71" w:rsidR="005D2908" w:rsidRPr="00343F01" w:rsidDel="00201166" w:rsidRDefault="005D2908" w:rsidP="00D62BC5">
            <w:pPr>
              <w:spacing w:before="0" w:after="160"/>
              <w:jc w:val="left"/>
              <w:rPr>
                <w:del w:id="13913" w:author="Houyem Rais" w:date="2024-02-22T14:46:00Z"/>
                <w:sz w:val="20"/>
                <w:szCs w:val="20"/>
                <w:lang w:val="fr-FR"/>
              </w:rPr>
              <w:pPrChange w:id="13914" w:author="Houyem Rais" w:date="2024-02-22T14:49:00Z">
                <w:pPr>
                  <w:spacing w:before="0" w:after="0"/>
                </w:pPr>
              </w:pPrChange>
            </w:pPr>
            <w:del w:id="13915" w:author="Houyem Rais" w:date="2024-02-22T14:46:00Z">
              <w:r w:rsidRPr="00343F01" w:rsidDel="00201166">
                <w:rPr>
                  <w:sz w:val="20"/>
                  <w:szCs w:val="20"/>
                  <w:lang w:val="fr-FR"/>
                </w:rPr>
                <w:delText>0,65</w:delText>
              </w:r>
            </w:del>
          </w:p>
        </w:tc>
      </w:tr>
      <w:tr w:rsidR="005D2908" w:rsidRPr="00343F01" w:rsidDel="00201166" w14:paraId="6F2D337F" w14:textId="2ADAA930" w:rsidTr="00D202B2">
        <w:trPr>
          <w:trHeight w:val="224"/>
          <w:del w:id="13916" w:author="Houyem Rais" w:date="2024-02-22T14:46:00Z"/>
        </w:trPr>
        <w:tc>
          <w:tcPr>
            <w:tcW w:w="3837" w:type="dxa"/>
            <w:noWrap/>
            <w:hideMark/>
          </w:tcPr>
          <w:p w14:paraId="27A198EF" w14:textId="1387E6E5" w:rsidR="005D2908" w:rsidRPr="00343F01" w:rsidDel="00201166" w:rsidRDefault="005D2908" w:rsidP="00D62BC5">
            <w:pPr>
              <w:spacing w:before="0" w:after="160"/>
              <w:jc w:val="left"/>
              <w:rPr>
                <w:del w:id="13917" w:author="Houyem Rais" w:date="2024-02-22T14:46:00Z"/>
                <w:sz w:val="20"/>
                <w:szCs w:val="20"/>
                <w:lang w:val="fr-FR"/>
              </w:rPr>
              <w:pPrChange w:id="13918" w:author="Houyem Rais" w:date="2024-02-22T14:49:00Z">
                <w:pPr>
                  <w:spacing w:before="0" w:after="0"/>
                </w:pPr>
              </w:pPrChange>
            </w:pPr>
            <w:del w:id="13919" w:author="Houyem Rais" w:date="2024-02-22T14:46:00Z">
              <w:r w:rsidRPr="00343F01" w:rsidDel="00201166">
                <w:rPr>
                  <w:sz w:val="20"/>
                  <w:szCs w:val="20"/>
                  <w:lang w:val="fr-FR"/>
                </w:rPr>
                <w:delText>Bus commerciaux</w:delText>
              </w:r>
            </w:del>
          </w:p>
        </w:tc>
        <w:tc>
          <w:tcPr>
            <w:tcW w:w="1537" w:type="dxa"/>
            <w:noWrap/>
            <w:hideMark/>
          </w:tcPr>
          <w:p w14:paraId="7D74DDF1" w14:textId="3C2EC674" w:rsidR="005D2908" w:rsidRPr="00343F01" w:rsidDel="00201166" w:rsidRDefault="005D2908" w:rsidP="00D62BC5">
            <w:pPr>
              <w:spacing w:before="0" w:after="160"/>
              <w:jc w:val="left"/>
              <w:rPr>
                <w:del w:id="13920" w:author="Houyem Rais" w:date="2024-02-22T14:46:00Z"/>
                <w:sz w:val="20"/>
                <w:szCs w:val="20"/>
                <w:lang w:val="fr-FR"/>
              </w:rPr>
              <w:pPrChange w:id="13921" w:author="Houyem Rais" w:date="2024-02-22T14:49:00Z">
                <w:pPr>
                  <w:spacing w:before="0" w:after="0"/>
                </w:pPr>
              </w:pPrChange>
            </w:pPr>
            <w:del w:id="13922" w:author="Houyem Rais" w:date="2024-02-22T14:46:00Z">
              <w:r w:rsidRPr="00343F01" w:rsidDel="00201166">
                <w:rPr>
                  <w:sz w:val="20"/>
                  <w:szCs w:val="20"/>
                  <w:lang w:val="fr-FR"/>
                </w:rPr>
                <w:delText>150</w:delText>
              </w:r>
            </w:del>
          </w:p>
        </w:tc>
        <w:tc>
          <w:tcPr>
            <w:tcW w:w="1567" w:type="dxa"/>
            <w:noWrap/>
            <w:hideMark/>
          </w:tcPr>
          <w:p w14:paraId="07735915" w14:textId="765B6265" w:rsidR="005D2908" w:rsidRPr="00343F01" w:rsidDel="00201166" w:rsidRDefault="005D2908" w:rsidP="00D62BC5">
            <w:pPr>
              <w:spacing w:before="0" w:after="160"/>
              <w:jc w:val="left"/>
              <w:rPr>
                <w:del w:id="13923" w:author="Houyem Rais" w:date="2024-02-22T14:46:00Z"/>
                <w:sz w:val="20"/>
                <w:szCs w:val="20"/>
                <w:lang w:val="fr-FR"/>
              </w:rPr>
              <w:pPrChange w:id="13924" w:author="Houyem Rais" w:date="2024-02-22T14:49:00Z">
                <w:pPr>
                  <w:spacing w:before="0" w:after="0"/>
                </w:pPr>
              </w:pPrChange>
            </w:pPr>
            <w:del w:id="13925" w:author="Houyem Rais" w:date="2024-02-22T14:46:00Z">
              <w:r w:rsidRPr="00343F01" w:rsidDel="00201166">
                <w:rPr>
                  <w:sz w:val="20"/>
                  <w:szCs w:val="20"/>
                  <w:lang w:val="fr-FR"/>
                </w:rPr>
                <w:delText>0,33</w:delText>
              </w:r>
            </w:del>
          </w:p>
        </w:tc>
      </w:tr>
      <w:tr w:rsidR="005D2908" w:rsidRPr="00343F01" w:rsidDel="00201166" w14:paraId="246D363E" w14:textId="6091B06A" w:rsidTr="00D202B2">
        <w:trPr>
          <w:trHeight w:val="233"/>
          <w:del w:id="13926" w:author="Houyem Rais" w:date="2024-02-22T14:46:00Z"/>
        </w:trPr>
        <w:tc>
          <w:tcPr>
            <w:tcW w:w="3837" w:type="dxa"/>
            <w:noWrap/>
            <w:hideMark/>
          </w:tcPr>
          <w:p w14:paraId="341D8A2C" w14:textId="168C246F" w:rsidR="005D2908" w:rsidRPr="00343F01" w:rsidDel="00201166" w:rsidRDefault="005D2908" w:rsidP="00D62BC5">
            <w:pPr>
              <w:spacing w:before="0" w:after="160"/>
              <w:jc w:val="left"/>
              <w:rPr>
                <w:del w:id="13927" w:author="Houyem Rais" w:date="2024-02-22T14:46:00Z"/>
                <w:sz w:val="20"/>
                <w:szCs w:val="20"/>
                <w:lang w:val="fr-FR"/>
              </w:rPr>
              <w:pPrChange w:id="13928" w:author="Houyem Rais" w:date="2024-02-22T14:49:00Z">
                <w:pPr>
                  <w:spacing w:before="0" w:after="0"/>
                </w:pPr>
              </w:pPrChange>
            </w:pPr>
            <w:del w:id="13929" w:author="Houyem Rais" w:date="2024-02-22T14:46:00Z">
              <w:r w:rsidRPr="00343F01" w:rsidDel="00201166">
                <w:rPr>
                  <w:sz w:val="20"/>
                  <w:szCs w:val="20"/>
                  <w:lang w:val="fr-FR"/>
                </w:rPr>
                <w:delText>Bus et camions de luxe</w:delText>
              </w:r>
            </w:del>
          </w:p>
        </w:tc>
        <w:tc>
          <w:tcPr>
            <w:tcW w:w="1537" w:type="dxa"/>
            <w:noWrap/>
            <w:hideMark/>
          </w:tcPr>
          <w:p w14:paraId="6C4A7759" w14:textId="56CB669C" w:rsidR="005D2908" w:rsidRPr="00343F01" w:rsidDel="00201166" w:rsidRDefault="005D2908" w:rsidP="00D62BC5">
            <w:pPr>
              <w:spacing w:before="0" w:after="160"/>
              <w:jc w:val="left"/>
              <w:rPr>
                <w:del w:id="13930" w:author="Houyem Rais" w:date="2024-02-22T14:46:00Z"/>
                <w:sz w:val="20"/>
                <w:szCs w:val="20"/>
                <w:lang w:val="fr-FR"/>
              </w:rPr>
              <w:pPrChange w:id="13931" w:author="Houyem Rais" w:date="2024-02-22T14:49:00Z">
                <w:pPr>
                  <w:spacing w:before="0" w:after="0"/>
                </w:pPr>
              </w:pPrChange>
            </w:pPr>
            <w:del w:id="13932" w:author="Houyem Rais" w:date="2024-02-22T14:46:00Z">
              <w:r w:rsidRPr="00343F01" w:rsidDel="00201166">
                <w:rPr>
                  <w:sz w:val="20"/>
                  <w:szCs w:val="20"/>
                  <w:lang w:val="fr-FR"/>
                </w:rPr>
                <w:delText>500</w:delText>
              </w:r>
            </w:del>
          </w:p>
        </w:tc>
        <w:tc>
          <w:tcPr>
            <w:tcW w:w="1567" w:type="dxa"/>
            <w:noWrap/>
            <w:hideMark/>
          </w:tcPr>
          <w:p w14:paraId="7FD18877" w14:textId="415121FD" w:rsidR="005D2908" w:rsidRPr="00343F01" w:rsidDel="00201166" w:rsidRDefault="005D2908" w:rsidP="00D62BC5">
            <w:pPr>
              <w:spacing w:before="0" w:after="160"/>
              <w:jc w:val="left"/>
              <w:rPr>
                <w:del w:id="13933" w:author="Houyem Rais" w:date="2024-02-22T14:46:00Z"/>
                <w:sz w:val="20"/>
                <w:szCs w:val="20"/>
                <w:lang w:val="fr-FR"/>
              </w:rPr>
              <w:pPrChange w:id="13934" w:author="Houyem Rais" w:date="2024-02-22T14:49:00Z">
                <w:pPr>
                  <w:keepNext/>
                  <w:spacing w:before="0" w:after="0"/>
                </w:pPr>
              </w:pPrChange>
            </w:pPr>
            <w:del w:id="13935" w:author="Houyem Rais" w:date="2024-02-22T14:46:00Z">
              <w:r w:rsidRPr="00343F01" w:rsidDel="00201166">
                <w:rPr>
                  <w:sz w:val="20"/>
                  <w:szCs w:val="20"/>
                  <w:lang w:val="fr-FR"/>
                </w:rPr>
                <w:delText>1,08</w:delText>
              </w:r>
            </w:del>
          </w:p>
        </w:tc>
      </w:tr>
    </w:tbl>
    <w:p w14:paraId="6ABCC0C4" w14:textId="26DFB326" w:rsidR="00A87357" w:rsidRPr="00343F01" w:rsidDel="00201166" w:rsidRDefault="00A87357" w:rsidP="00D62BC5">
      <w:pPr>
        <w:spacing w:before="0" w:after="160"/>
        <w:jc w:val="left"/>
        <w:rPr>
          <w:del w:id="13936" w:author="Houyem Rais" w:date="2024-02-22T14:46:00Z"/>
          <w:b/>
          <w:bCs/>
          <w:sz w:val="16"/>
          <w:szCs w:val="16"/>
        </w:rPr>
        <w:pPrChange w:id="13937" w:author="Houyem Rais" w:date="2024-02-22T14:49:00Z">
          <w:pPr>
            <w:pStyle w:val="Caption"/>
          </w:pPr>
        </w:pPrChange>
      </w:pPr>
      <w:del w:id="13938" w:author="Houyem Rais" w:date="2024-02-22T14:46:00Z">
        <w:r w:rsidRPr="00343F01" w:rsidDel="00201166">
          <w:rPr>
            <w:sz w:val="16"/>
            <w:szCs w:val="16"/>
          </w:rPr>
          <w:delText>Source : https://dailypost.ng/2021/08/12/fg-announces-new-rates-for-toll-gates-across-nigeria/</w:delText>
        </w:r>
      </w:del>
    </w:p>
    <w:p w14:paraId="2991569E" w14:textId="2FD2797D" w:rsidR="009F4CC4" w:rsidRPr="00343F01" w:rsidDel="00201166" w:rsidRDefault="00EA59E3" w:rsidP="00D62BC5">
      <w:pPr>
        <w:spacing w:before="0" w:after="160"/>
        <w:jc w:val="left"/>
        <w:rPr>
          <w:del w:id="13939" w:author="Houyem Rais" w:date="2024-02-22T14:46:00Z"/>
        </w:rPr>
        <w:pPrChange w:id="13940" w:author="Houyem Rais" w:date="2024-02-22T14:49:00Z">
          <w:pPr/>
        </w:pPrChange>
      </w:pPr>
      <w:bookmarkStart w:id="13941" w:name="_Hlk133315831"/>
      <w:del w:id="13942" w:author="Houyem Rais" w:date="2024-02-22T14:46:00Z">
        <w:r w:rsidRPr="00343F01" w:rsidDel="00201166">
          <w:delText xml:space="preserve">Il s’agira d’un système de péage ouvert (comme celui qui existait auparavant dans le pays), </w:delText>
        </w:r>
      </w:del>
      <w:ins w:id="13943" w:author="Mohamed Amine Sdiri" w:date="2023-11-29T09:58:00Z">
        <w:del w:id="13944" w:author="Houyem Rais" w:date="2024-02-22T14:46:00Z">
          <w:r w:rsidR="00621175" w:rsidDel="00201166">
            <w:delText xml:space="preserve"> </w:delText>
          </w:r>
        </w:del>
      </w:ins>
      <w:del w:id="13945" w:author="Houyem Rais" w:date="2024-02-22T14:46:00Z">
        <w:r w:rsidRPr="00343F01" w:rsidDel="00201166">
          <w:delText xml:space="preserve">au lieu d’un système de péage fermé. Un système de péage fermé signifie que vous payez par distance parcourue (« distance dépendante »), </w:delText>
        </w:r>
      </w:del>
      <w:ins w:id="13946" w:author="Mohamed Amine Sdiri" w:date="2023-11-29T09:58:00Z">
        <w:del w:id="13947" w:author="Houyem Rais" w:date="2024-02-22T14:46:00Z">
          <w:r w:rsidR="00621175" w:rsidDel="00201166">
            <w:delText xml:space="preserve"> </w:delText>
          </w:r>
        </w:del>
      </w:ins>
      <w:del w:id="13948" w:author="Houyem Rais" w:date="2024-02-22T14:46:00Z">
        <w:r w:rsidRPr="00343F01" w:rsidDel="00201166">
          <w:delText>tandis que le péage ouvert signifie que vous payez un tarif fixe qui ne dépend pas de la distance parcourue.</w:delText>
        </w:r>
      </w:del>
    </w:p>
    <w:bookmarkEnd w:id="13941"/>
    <w:p w14:paraId="569AE727" w14:textId="34117B5C" w:rsidR="0026616F" w:rsidRPr="00343F01" w:rsidDel="00201166" w:rsidRDefault="00BB40E2" w:rsidP="00D62BC5">
      <w:pPr>
        <w:spacing w:before="0" w:after="160"/>
        <w:jc w:val="left"/>
        <w:rPr>
          <w:del w:id="13949" w:author="Houyem Rais" w:date="2024-02-22T14:46:00Z"/>
        </w:rPr>
        <w:pPrChange w:id="13950" w:author="Houyem Rais" w:date="2024-02-22T14:49:00Z">
          <w:pPr>
            <w:pStyle w:val="Heading5"/>
          </w:pPr>
        </w:pPrChange>
      </w:pPr>
      <w:del w:id="13951" w:author="Houyem Rais" w:date="2024-02-22T14:46:00Z">
        <w:r w:rsidRPr="00343F01" w:rsidDel="00201166">
          <w:delText>A</w:delText>
        </w:r>
        <w:r w:rsidR="0026616F" w:rsidRPr="00343F01" w:rsidDel="00201166">
          <w:delText>nalyse de Benchmark sur les tarifs de péage</w:delText>
        </w:r>
      </w:del>
    </w:p>
    <w:p w14:paraId="079980ED" w14:textId="5508D2EA" w:rsidR="0026616F" w:rsidRPr="00343F01" w:rsidDel="00201166" w:rsidRDefault="0026616F" w:rsidP="00D62BC5">
      <w:pPr>
        <w:spacing w:before="0" w:after="160"/>
        <w:jc w:val="left"/>
        <w:rPr>
          <w:del w:id="13952" w:author="Houyem Rais" w:date="2024-02-22T14:46:00Z"/>
          <w:rFonts w:cstheme="minorHAnsi"/>
        </w:rPr>
        <w:pPrChange w:id="13953" w:author="Houyem Rais" w:date="2024-02-22T14:49:00Z">
          <w:pPr/>
        </w:pPrChange>
      </w:pPr>
      <w:del w:id="13954" w:author="Houyem Rais" w:date="2024-02-22T14:46:00Z">
        <w:r w:rsidRPr="00343F01" w:rsidDel="00201166">
          <w:rPr>
            <w:rFonts w:cstheme="minorHAnsi"/>
          </w:rPr>
          <w:delText xml:space="preserve">Dans le cadre de la recherche du tarif économique optimal pour l’autoroute, </w:delText>
        </w:r>
      </w:del>
      <w:ins w:id="13955" w:author="Mohamed Amine Sdiri" w:date="2023-11-29T09:58:00Z">
        <w:del w:id="13956" w:author="Houyem Rais" w:date="2024-02-22T14:46:00Z">
          <w:r w:rsidR="00621175" w:rsidDel="00201166">
            <w:rPr>
              <w:rFonts w:cstheme="minorHAnsi"/>
            </w:rPr>
            <w:delText xml:space="preserve"> </w:delText>
          </w:r>
        </w:del>
      </w:ins>
      <w:del w:id="13957" w:author="Houyem Rais" w:date="2024-02-22T14:46:00Z">
        <w:r w:rsidRPr="00343F01" w:rsidDel="00201166">
          <w:rPr>
            <w:rFonts w:cstheme="minorHAnsi"/>
          </w:rPr>
          <w:delText xml:space="preserve">nous avons procédé à une analyse comparative des tarifs de péage dans plusieurs pays, </w:delText>
        </w:r>
      </w:del>
      <w:ins w:id="13958" w:author="Mohamed Amine Sdiri" w:date="2023-11-29T09:58:00Z">
        <w:del w:id="13959" w:author="Houyem Rais" w:date="2024-02-22T14:46:00Z">
          <w:r w:rsidR="00621175" w:rsidDel="00201166">
            <w:rPr>
              <w:rFonts w:cstheme="minorHAnsi"/>
            </w:rPr>
            <w:delText xml:space="preserve"> </w:delText>
          </w:r>
        </w:del>
      </w:ins>
      <w:del w:id="13960" w:author="Houyem Rais" w:date="2024-02-22T14:46:00Z">
        <w:r w:rsidRPr="00343F01" w:rsidDel="00201166">
          <w:rPr>
            <w:rFonts w:cstheme="minorHAnsi"/>
          </w:rPr>
          <w:delText>dont les résultats sont présentés ci-après.</w:delText>
        </w:r>
      </w:del>
    </w:p>
    <w:p w14:paraId="26F3C968" w14:textId="28FF416D" w:rsidR="0026616F" w:rsidRPr="00343F01" w:rsidDel="00201166" w:rsidRDefault="0026616F" w:rsidP="00D62BC5">
      <w:pPr>
        <w:spacing w:before="0" w:after="160"/>
        <w:jc w:val="left"/>
        <w:rPr>
          <w:del w:id="13961" w:author="Houyem Rais" w:date="2024-02-22T14:46:00Z"/>
        </w:rPr>
        <w:pPrChange w:id="13962" w:author="Houyem Rais" w:date="2024-02-22T14:49:00Z">
          <w:pPr>
            <w:pStyle w:val="Heading6"/>
          </w:pPr>
        </w:pPrChange>
      </w:pPr>
      <w:del w:id="13963" w:author="Houyem Rais" w:date="2024-02-22T14:46:00Z">
        <w:r w:rsidRPr="00343F01" w:rsidDel="00201166">
          <w:delText xml:space="preserve">Tarif du péage au </w:delText>
        </w:r>
        <w:r w:rsidR="002A7270" w:rsidRPr="00343F01" w:rsidDel="00201166">
          <w:delText>Maroc</w:delText>
        </w:r>
      </w:del>
    </w:p>
    <w:p w14:paraId="6FF164F1" w14:textId="6D81F4AA" w:rsidR="002A7270" w:rsidRPr="00343F01" w:rsidDel="00201166" w:rsidRDefault="002A7270" w:rsidP="00D62BC5">
      <w:pPr>
        <w:spacing w:before="0" w:after="160"/>
        <w:jc w:val="left"/>
        <w:rPr>
          <w:del w:id="13964" w:author="Houyem Rais" w:date="2024-02-22T14:46:00Z"/>
          <w:rFonts w:cstheme="minorHAnsi"/>
        </w:rPr>
        <w:pPrChange w:id="13965" w:author="Houyem Rais" w:date="2024-02-22T14:49:00Z">
          <w:pPr/>
        </w:pPrChange>
      </w:pPr>
      <w:del w:id="13966" w:author="Houyem Rais" w:date="2024-02-22T14:46:00Z">
        <w:r w:rsidRPr="00343F01" w:rsidDel="00201166">
          <w:rPr>
            <w:rFonts w:cstheme="minorHAnsi"/>
          </w:rPr>
          <w:delText xml:space="preserve">En près de 25 ans, </w:delText>
        </w:r>
      </w:del>
      <w:ins w:id="13967" w:author="Mohamed Amine Sdiri" w:date="2023-11-29T09:58:00Z">
        <w:del w:id="13968" w:author="Houyem Rais" w:date="2024-02-22T14:46:00Z">
          <w:r w:rsidR="00621175" w:rsidDel="00201166">
            <w:rPr>
              <w:rFonts w:cstheme="minorHAnsi"/>
            </w:rPr>
            <w:delText xml:space="preserve"> </w:delText>
          </w:r>
        </w:del>
      </w:ins>
      <w:del w:id="13969" w:author="Houyem Rais" w:date="2024-02-22T14:46:00Z">
        <w:r w:rsidRPr="00343F01" w:rsidDel="00201166">
          <w:rPr>
            <w:rFonts w:cstheme="minorHAnsi"/>
          </w:rPr>
          <w:delText xml:space="preserve">le Maroc a développé un réseau autoroutier de près de 1 800 km et a confié, </w:delText>
        </w:r>
      </w:del>
      <w:ins w:id="13970" w:author="Mohamed Amine Sdiri" w:date="2023-11-29T09:58:00Z">
        <w:del w:id="13971" w:author="Houyem Rais" w:date="2024-02-22T14:46:00Z">
          <w:r w:rsidR="00621175" w:rsidDel="00201166">
            <w:rPr>
              <w:rFonts w:cstheme="minorHAnsi"/>
            </w:rPr>
            <w:delText xml:space="preserve"> </w:delText>
          </w:r>
        </w:del>
      </w:ins>
      <w:del w:id="13972" w:author="Houyem Rais" w:date="2024-02-22T14:46:00Z">
        <w:r w:rsidRPr="00343F01" w:rsidDel="00201166">
          <w:rPr>
            <w:rFonts w:cstheme="minorHAnsi"/>
          </w:rPr>
          <w:delText xml:space="preserve">par voie de concession pour une durée de 50 ans, </w:delText>
        </w:r>
      </w:del>
      <w:ins w:id="13973" w:author="Mohamed Amine Sdiri" w:date="2023-11-29T09:58:00Z">
        <w:del w:id="13974" w:author="Houyem Rais" w:date="2024-02-22T14:46:00Z">
          <w:r w:rsidR="00621175" w:rsidDel="00201166">
            <w:rPr>
              <w:rFonts w:cstheme="minorHAnsi"/>
            </w:rPr>
            <w:delText xml:space="preserve"> </w:delText>
          </w:r>
        </w:del>
      </w:ins>
      <w:del w:id="13975" w:author="Houyem Rais" w:date="2024-02-22T14:46:00Z">
        <w:r w:rsidRPr="00343F01" w:rsidDel="00201166">
          <w:rPr>
            <w:rFonts w:cstheme="minorHAnsi"/>
          </w:rPr>
          <w:delText xml:space="preserve">sa conception, </w:delText>
        </w:r>
      </w:del>
      <w:ins w:id="13976" w:author="Mohamed Amine Sdiri" w:date="2023-11-29T09:58:00Z">
        <w:del w:id="13977" w:author="Houyem Rais" w:date="2024-02-22T14:46:00Z">
          <w:r w:rsidR="00621175" w:rsidDel="00201166">
            <w:rPr>
              <w:rFonts w:cstheme="minorHAnsi"/>
            </w:rPr>
            <w:delText xml:space="preserve"> </w:delText>
          </w:r>
        </w:del>
      </w:ins>
      <w:del w:id="13978" w:author="Houyem Rais" w:date="2024-02-22T14:46:00Z">
        <w:r w:rsidRPr="00343F01" w:rsidDel="00201166">
          <w:rPr>
            <w:rFonts w:cstheme="minorHAnsi"/>
          </w:rPr>
          <w:delText xml:space="preserve">sa construction, </w:delText>
        </w:r>
      </w:del>
      <w:ins w:id="13979" w:author="Mohamed Amine Sdiri" w:date="2023-11-29T09:58:00Z">
        <w:del w:id="13980" w:author="Houyem Rais" w:date="2024-02-22T14:46:00Z">
          <w:r w:rsidR="00621175" w:rsidDel="00201166">
            <w:rPr>
              <w:rFonts w:cstheme="minorHAnsi"/>
            </w:rPr>
            <w:delText xml:space="preserve"> </w:delText>
          </w:r>
        </w:del>
      </w:ins>
      <w:del w:id="13981" w:author="Houyem Rais" w:date="2024-02-22T14:46:00Z">
        <w:r w:rsidRPr="00343F01" w:rsidDel="00201166">
          <w:rPr>
            <w:rFonts w:cstheme="minorHAnsi"/>
          </w:rPr>
          <w:delText xml:space="preserve">son exploitation et son entretien à la Société des Autoroutes du Maroc (ADM), </w:delText>
        </w:r>
      </w:del>
      <w:ins w:id="13982" w:author="Mohamed Amine Sdiri" w:date="2023-11-29T09:58:00Z">
        <w:del w:id="13983" w:author="Houyem Rais" w:date="2024-02-22T14:46:00Z">
          <w:r w:rsidR="00621175" w:rsidDel="00201166">
            <w:rPr>
              <w:rFonts w:cstheme="minorHAnsi"/>
            </w:rPr>
            <w:delText xml:space="preserve"> </w:delText>
          </w:r>
        </w:del>
      </w:ins>
      <w:del w:id="13984" w:author="Houyem Rais" w:date="2024-02-22T14:46:00Z">
        <w:r w:rsidRPr="00343F01" w:rsidDel="00201166">
          <w:rPr>
            <w:rFonts w:cstheme="minorHAnsi"/>
          </w:rPr>
          <w:delText xml:space="preserve">société de droit privé, </w:delText>
        </w:r>
      </w:del>
      <w:ins w:id="13985" w:author="Mohamed Amine Sdiri" w:date="2023-11-29T09:58:00Z">
        <w:del w:id="13986" w:author="Houyem Rais" w:date="2024-02-22T14:46:00Z">
          <w:r w:rsidR="00621175" w:rsidDel="00201166">
            <w:rPr>
              <w:rFonts w:cstheme="minorHAnsi"/>
            </w:rPr>
            <w:delText xml:space="preserve"> </w:delText>
          </w:r>
        </w:del>
      </w:ins>
      <w:del w:id="13987" w:author="Houyem Rais" w:date="2024-02-22T14:46:00Z">
        <w:r w:rsidRPr="00343F01" w:rsidDel="00201166">
          <w:rPr>
            <w:rFonts w:cstheme="minorHAnsi"/>
          </w:rPr>
          <w:delText>à capitaux majoritairement publics.</w:delText>
        </w:r>
      </w:del>
    </w:p>
    <w:p w14:paraId="1ABA56C8" w14:textId="5B30006C" w:rsidR="002A7270" w:rsidRPr="00343F01" w:rsidDel="00201166" w:rsidRDefault="002A7270" w:rsidP="00D62BC5">
      <w:pPr>
        <w:spacing w:before="0" w:after="160"/>
        <w:jc w:val="left"/>
        <w:rPr>
          <w:del w:id="13988" w:author="Houyem Rais" w:date="2024-02-22T14:46:00Z"/>
          <w:rFonts w:cstheme="minorHAnsi"/>
        </w:rPr>
        <w:pPrChange w:id="13989" w:author="Houyem Rais" w:date="2024-02-22T14:49:00Z">
          <w:pPr/>
        </w:pPrChange>
      </w:pPr>
      <w:del w:id="13990" w:author="Houyem Rais" w:date="2024-02-22T14:46:00Z">
        <w:r w:rsidRPr="00343F01" w:rsidDel="00201166">
          <w:rPr>
            <w:rFonts w:cstheme="minorHAnsi"/>
          </w:rPr>
          <w:delText xml:space="preserve">ADM a été créée en 1989, </w:delText>
        </w:r>
      </w:del>
      <w:ins w:id="13991" w:author="Mohamed Amine Sdiri" w:date="2023-11-29T09:58:00Z">
        <w:del w:id="13992" w:author="Houyem Rais" w:date="2024-02-22T14:46:00Z">
          <w:r w:rsidR="00621175" w:rsidDel="00201166">
            <w:rPr>
              <w:rFonts w:cstheme="minorHAnsi"/>
            </w:rPr>
            <w:delText xml:space="preserve"> </w:delText>
          </w:r>
        </w:del>
      </w:ins>
      <w:del w:id="13993" w:author="Houyem Rais" w:date="2024-02-22T14:46:00Z">
        <w:r w:rsidRPr="00343F01" w:rsidDel="00201166">
          <w:rPr>
            <w:rFonts w:cstheme="minorHAnsi"/>
          </w:rPr>
          <w:delText xml:space="preserve">et le premier tronçon concédé concerne le tronçon Casablanca – Rabat (62 km), </w:delText>
        </w:r>
      </w:del>
      <w:ins w:id="13994" w:author="Mohamed Amine Sdiri" w:date="2023-11-29T09:58:00Z">
        <w:del w:id="13995" w:author="Houyem Rais" w:date="2024-02-22T14:46:00Z">
          <w:r w:rsidR="00621175" w:rsidDel="00201166">
            <w:rPr>
              <w:rFonts w:cstheme="minorHAnsi"/>
            </w:rPr>
            <w:delText xml:space="preserve"> </w:delText>
          </w:r>
        </w:del>
      </w:ins>
      <w:del w:id="13996" w:author="Houyem Rais" w:date="2024-02-22T14:46:00Z">
        <w:r w:rsidRPr="00343F01" w:rsidDel="00201166">
          <w:rPr>
            <w:rFonts w:cstheme="minorHAnsi"/>
          </w:rPr>
          <w:delText>mis en service en 1991.</w:delText>
        </w:r>
      </w:del>
    </w:p>
    <w:p w14:paraId="799FF96A" w14:textId="7DF61AAD" w:rsidR="002A7270" w:rsidRPr="00343F01" w:rsidDel="00201166" w:rsidRDefault="002A7270" w:rsidP="00D62BC5">
      <w:pPr>
        <w:spacing w:before="0" w:after="160"/>
        <w:jc w:val="left"/>
        <w:rPr>
          <w:del w:id="13997" w:author="Houyem Rais" w:date="2024-02-22T14:46:00Z"/>
          <w:rFonts w:cstheme="minorHAnsi"/>
        </w:rPr>
        <w:pPrChange w:id="13998" w:author="Houyem Rais" w:date="2024-02-22T14:49:00Z">
          <w:pPr/>
        </w:pPrChange>
      </w:pPr>
      <w:del w:id="13999" w:author="Houyem Rais" w:date="2024-02-22T14:46:00Z">
        <w:r w:rsidRPr="00343F01" w:rsidDel="00201166">
          <w:rPr>
            <w:rFonts w:cstheme="minorHAnsi"/>
          </w:rPr>
          <w:delText xml:space="preserve">L’Etat a largement contribué au financement de la construction des autoroutes au Maroc, </w:delText>
        </w:r>
      </w:del>
      <w:ins w:id="14000" w:author="Mohamed Amine Sdiri" w:date="2023-11-29T09:58:00Z">
        <w:del w:id="14001" w:author="Houyem Rais" w:date="2024-02-22T14:46:00Z">
          <w:r w:rsidR="00621175" w:rsidDel="00201166">
            <w:rPr>
              <w:rFonts w:cstheme="minorHAnsi"/>
            </w:rPr>
            <w:delText xml:space="preserve"> </w:delText>
          </w:r>
        </w:del>
      </w:ins>
      <w:del w:id="14002" w:author="Houyem Rais" w:date="2024-02-22T14:46:00Z">
        <w:r w:rsidRPr="00343F01" w:rsidDel="00201166">
          <w:rPr>
            <w:rFonts w:cstheme="minorHAnsi"/>
          </w:rPr>
          <w:delText xml:space="preserve">en subventionnant les premiers tronçons, </w:delText>
        </w:r>
      </w:del>
      <w:ins w:id="14003" w:author="Mohamed Amine Sdiri" w:date="2023-11-29T09:58:00Z">
        <w:del w:id="14004" w:author="Houyem Rais" w:date="2024-02-22T14:46:00Z">
          <w:r w:rsidR="00621175" w:rsidDel="00201166">
            <w:rPr>
              <w:rFonts w:cstheme="minorHAnsi"/>
            </w:rPr>
            <w:delText xml:space="preserve"> </w:delText>
          </w:r>
        </w:del>
      </w:ins>
      <w:del w:id="14005" w:author="Houyem Rais" w:date="2024-02-22T14:46:00Z">
        <w:r w:rsidRPr="00343F01" w:rsidDel="00201166">
          <w:rPr>
            <w:rFonts w:cstheme="minorHAnsi"/>
          </w:rPr>
          <w:delText xml:space="preserve">ou en procédant régulièrement à l’augmentation du capital d’ADM pour lui permettre de poursuivre son projet de développement. </w:delText>
        </w:r>
      </w:del>
    </w:p>
    <w:p w14:paraId="093051A5" w14:textId="3CA50948" w:rsidR="002A7270" w:rsidRPr="00343F01" w:rsidDel="00201166" w:rsidRDefault="002A7270" w:rsidP="00D62BC5">
      <w:pPr>
        <w:spacing w:before="0" w:after="160"/>
        <w:jc w:val="left"/>
        <w:rPr>
          <w:del w:id="14006" w:author="Houyem Rais" w:date="2024-02-22T14:46:00Z"/>
          <w:rFonts w:cstheme="minorHAnsi"/>
        </w:rPr>
        <w:pPrChange w:id="14007" w:author="Houyem Rais" w:date="2024-02-22T14:49:00Z">
          <w:pPr>
            <w:spacing w:after="0"/>
          </w:pPr>
        </w:pPrChange>
      </w:pPr>
      <w:del w:id="14008" w:author="Houyem Rais" w:date="2024-02-22T14:46:00Z">
        <w:r w:rsidRPr="00343F01" w:rsidDel="00201166">
          <w:rPr>
            <w:rFonts w:cstheme="minorHAnsi"/>
          </w:rPr>
          <w:delText>La tarification est établie par référence à des "taux kilométriques moyens". Elle est légèrement différenciée sur certains tronçons pour tenir compte de leurs coûts de construction ou bien de leur fréquentation. La tarification mise en place par ADM comprend 3 classes de véhicules :</w:delText>
        </w:r>
      </w:del>
    </w:p>
    <w:p w14:paraId="1DB8DD6B" w14:textId="45717D71" w:rsidR="002A7270" w:rsidRPr="00343F01" w:rsidDel="00201166" w:rsidRDefault="002A7270" w:rsidP="00D62BC5">
      <w:pPr>
        <w:spacing w:before="0" w:after="160"/>
        <w:jc w:val="left"/>
        <w:rPr>
          <w:del w:id="14009" w:author="Houyem Rais" w:date="2024-02-22T14:46:00Z"/>
        </w:rPr>
        <w:pPrChange w:id="14010" w:author="Houyem Rais" w:date="2024-02-22T14:49:00Z">
          <w:pPr>
            <w:pStyle w:val="BulletList1"/>
          </w:pPr>
        </w:pPrChange>
      </w:pPr>
      <w:del w:id="14011" w:author="Houyem Rais" w:date="2024-02-22T14:46:00Z">
        <w:r w:rsidRPr="00343F01" w:rsidDel="00201166">
          <w:delText xml:space="preserve">Classe 1 : véhicules à 2 essieux et de hauteur, </w:delText>
        </w:r>
      </w:del>
      <w:ins w:id="14012" w:author="Mohamed Amine Sdiri" w:date="2023-11-29T09:58:00Z">
        <w:del w:id="14013" w:author="Houyem Rais" w:date="2024-02-22T14:46:00Z">
          <w:r w:rsidR="00621175" w:rsidDel="00201166">
            <w:delText xml:space="preserve"> </w:delText>
          </w:r>
        </w:del>
      </w:ins>
      <w:del w:id="14014" w:author="Houyem Rais" w:date="2024-02-22T14:46:00Z">
        <w:r w:rsidRPr="00343F01" w:rsidDel="00201166">
          <w:delText xml:space="preserve">au droit de l’essieu avant, </w:delText>
        </w:r>
      </w:del>
      <w:ins w:id="14015" w:author="Mohamed Amine Sdiri" w:date="2023-11-29T09:58:00Z">
        <w:del w:id="14016" w:author="Houyem Rais" w:date="2024-02-22T14:46:00Z">
          <w:r w:rsidR="00621175" w:rsidDel="00201166">
            <w:delText xml:space="preserve"> </w:delText>
          </w:r>
        </w:del>
      </w:ins>
      <w:del w:id="14017" w:author="Houyem Rais" w:date="2024-02-22T14:46:00Z">
        <w:r w:rsidRPr="00343F01" w:rsidDel="00201166">
          <w:delText>inférieure ou égale à 1,30m ;</w:delText>
        </w:r>
      </w:del>
    </w:p>
    <w:p w14:paraId="5813075E" w14:textId="6E0168DC" w:rsidR="002A7270" w:rsidRPr="00343F01" w:rsidDel="00201166" w:rsidRDefault="002A7270" w:rsidP="00D62BC5">
      <w:pPr>
        <w:spacing w:before="0" w:after="160"/>
        <w:jc w:val="left"/>
        <w:rPr>
          <w:del w:id="14018" w:author="Houyem Rais" w:date="2024-02-22T14:46:00Z"/>
        </w:rPr>
        <w:pPrChange w:id="14019" w:author="Houyem Rais" w:date="2024-02-22T14:49:00Z">
          <w:pPr>
            <w:pStyle w:val="BulletList1"/>
          </w:pPr>
        </w:pPrChange>
      </w:pPr>
      <w:del w:id="14020" w:author="Houyem Rais" w:date="2024-02-22T14:46:00Z">
        <w:r w:rsidRPr="00343F01" w:rsidDel="00201166">
          <w:delText xml:space="preserve">Classe 2 : véhicules à 2 essieux de hauteur, </w:delText>
        </w:r>
      </w:del>
      <w:ins w:id="14021" w:author="Mohamed Amine Sdiri" w:date="2023-11-29T09:58:00Z">
        <w:del w:id="14022" w:author="Houyem Rais" w:date="2024-02-22T14:46:00Z">
          <w:r w:rsidR="00621175" w:rsidDel="00201166">
            <w:delText xml:space="preserve"> </w:delText>
          </w:r>
        </w:del>
      </w:ins>
      <w:del w:id="14023" w:author="Houyem Rais" w:date="2024-02-22T14:46:00Z">
        <w:r w:rsidRPr="00343F01" w:rsidDel="00201166">
          <w:delText xml:space="preserve">au droit de l’essieu avant, </w:delText>
        </w:r>
      </w:del>
      <w:ins w:id="14024" w:author="Mohamed Amine Sdiri" w:date="2023-11-29T09:58:00Z">
        <w:del w:id="14025" w:author="Houyem Rais" w:date="2024-02-22T14:46:00Z">
          <w:r w:rsidR="00621175" w:rsidDel="00201166">
            <w:delText xml:space="preserve"> </w:delText>
          </w:r>
        </w:del>
      </w:ins>
      <w:del w:id="14026" w:author="Houyem Rais" w:date="2024-02-22T14:46:00Z">
        <w:r w:rsidRPr="00343F01" w:rsidDel="00201166">
          <w:delText xml:space="preserve">supérieure à 1,30 m ou bien des véhicules ou des ensembles à plus de 2 essieux de hauteur, </w:delText>
        </w:r>
      </w:del>
      <w:ins w:id="14027" w:author="Mohamed Amine Sdiri" w:date="2023-11-29T09:58:00Z">
        <w:del w:id="14028" w:author="Houyem Rais" w:date="2024-02-22T14:46:00Z">
          <w:r w:rsidR="00621175" w:rsidDel="00201166">
            <w:delText xml:space="preserve"> </w:delText>
          </w:r>
        </w:del>
      </w:ins>
      <w:del w:id="14029" w:author="Houyem Rais" w:date="2024-02-22T14:46:00Z">
        <w:r w:rsidRPr="00343F01" w:rsidDel="00201166">
          <w:delText xml:space="preserve">au droit de l’essieu avant, </w:delText>
        </w:r>
      </w:del>
      <w:ins w:id="14030" w:author="Mohamed Amine Sdiri" w:date="2023-11-29T09:58:00Z">
        <w:del w:id="14031" w:author="Houyem Rais" w:date="2024-02-22T14:46:00Z">
          <w:r w:rsidR="00621175" w:rsidDel="00201166">
            <w:delText xml:space="preserve"> </w:delText>
          </w:r>
        </w:del>
      </w:ins>
      <w:del w:id="14032" w:author="Houyem Rais" w:date="2024-02-22T14:46:00Z">
        <w:r w:rsidRPr="00343F01" w:rsidDel="00201166">
          <w:delText>inférieure à 1,30 m ; et</w:delText>
        </w:r>
      </w:del>
    </w:p>
    <w:p w14:paraId="6D0E9582" w14:textId="1BF3FB43" w:rsidR="002A7270" w:rsidRPr="00343F01" w:rsidDel="00201166" w:rsidRDefault="002A7270" w:rsidP="00D62BC5">
      <w:pPr>
        <w:spacing w:before="0" w:after="160"/>
        <w:jc w:val="left"/>
        <w:rPr>
          <w:del w:id="14033" w:author="Houyem Rais" w:date="2024-02-22T14:46:00Z"/>
        </w:rPr>
        <w:pPrChange w:id="14034" w:author="Houyem Rais" w:date="2024-02-22T14:49:00Z">
          <w:pPr>
            <w:pStyle w:val="BulletList1"/>
          </w:pPr>
        </w:pPrChange>
      </w:pPr>
      <w:del w:id="14035" w:author="Houyem Rais" w:date="2024-02-22T14:46:00Z">
        <w:r w:rsidRPr="00343F01" w:rsidDel="00201166">
          <w:delText xml:space="preserve">Classe 3 : véhicules ou ensembles à plus de 2 essieux de hauteur, </w:delText>
        </w:r>
      </w:del>
      <w:ins w:id="14036" w:author="Mohamed Amine Sdiri" w:date="2023-11-29T09:58:00Z">
        <w:del w:id="14037" w:author="Houyem Rais" w:date="2024-02-22T14:46:00Z">
          <w:r w:rsidR="00621175" w:rsidDel="00201166">
            <w:delText xml:space="preserve"> </w:delText>
          </w:r>
        </w:del>
      </w:ins>
      <w:del w:id="14038" w:author="Houyem Rais" w:date="2024-02-22T14:46:00Z">
        <w:r w:rsidRPr="00343F01" w:rsidDel="00201166">
          <w:delText xml:space="preserve">au droit de l’essieu avant, </w:delText>
        </w:r>
      </w:del>
      <w:ins w:id="14039" w:author="Mohamed Amine Sdiri" w:date="2023-11-29T09:58:00Z">
        <w:del w:id="14040" w:author="Houyem Rais" w:date="2024-02-22T14:46:00Z">
          <w:r w:rsidR="00621175" w:rsidDel="00201166">
            <w:delText xml:space="preserve"> </w:delText>
          </w:r>
        </w:del>
      </w:ins>
      <w:del w:id="14041" w:author="Houyem Rais" w:date="2024-02-22T14:46:00Z">
        <w:r w:rsidRPr="00343F01" w:rsidDel="00201166">
          <w:delText>supérieure à 1,30 m.</w:delText>
        </w:r>
      </w:del>
    </w:p>
    <w:p w14:paraId="0665C5B8" w14:textId="015347DF" w:rsidR="002A7270" w:rsidRPr="00343F01" w:rsidDel="00201166" w:rsidRDefault="002A7270" w:rsidP="00D62BC5">
      <w:pPr>
        <w:spacing w:before="0" w:after="160"/>
        <w:jc w:val="left"/>
        <w:rPr>
          <w:del w:id="14042" w:author="Houyem Rais" w:date="2024-02-22T14:46:00Z"/>
          <w:rFonts w:cstheme="minorHAnsi"/>
        </w:rPr>
        <w:pPrChange w:id="14043" w:author="Houyem Rais" w:date="2024-02-22T14:49:00Z">
          <w:pPr/>
        </w:pPrChange>
      </w:pPr>
      <w:del w:id="14044" w:author="Houyem Rais" w:date="2024-02-22T14:46:00Z">
        <w:r w:rsidRPr="00343F01" w:rsidDel="00201166">
          <w:rPr>
            <w:rFonts w:cstheme="minorHAnsi"/>
          </w:rPr>
          <w:delText xml:space="preserve">Le système de péage retenu est le système fermé. L’analyse des tarifs sur les principales liaisons autoroutières du territoire : entre Casablanca-Rabat-Tanger ; Rabat-Fès-Meknès-Oujda ; Casablanca-Marrakech-Agadir, </w:delText>
        </w:r>
      </w:del>
      <w:ins w:id="14045" w:author="Mohamed Amine Sdiri" w:date="2023-11-29T09:58:00Z">
        <w:del w:id="14046" w:author="Houyem Rais" w:date="2024-02-22T14:46:00Z">
          <w:r w:rsidR="00621175" w:rsidDel="00201166">
            <w:rPr>
              <w:rFonts w:cstheme="minorHAnsi"/>
            </w:rPr>
            <w:delText xml:space="preserve"> </w:delText>
          </w:r>
        </w:del>
      </w:ins>
      <w:del w:id="14047" w:author="Houyem Rais" w:date="2024-02-22T14:46:00Z">
        <w:r w:rsidRPr="00343F01" w:rsidDel="00201166">
          <w:rPr>
            <w:rFonts w:cstheme="minorHAnsi"/>
          </w:rPr>
          <w:delText xml:space="preserve">soit sur plus de 1550 km, </w:delText>
        </w:r>
      </w:del>
      <w:ins w:id="14048" w:author="Mohamed Amine Sdiri" w:date="2023-11-29T09:58:00Z">
        <w:del w:id="14049" w:author="Houyem Rais" w:date="2024-02-22T14:46:00Z">
          <w:r w:rsidR="00621175" w:rsidDel="00201166">
            <w:rPr>
              <w:rFonts w:cstheme="minorHAnsi"/>
            </w:rPr>
            <w:delText xml:space="preserve"> </w:delText>
          </w:r>
        </w:del>
      </w:ins>
      <w:del w:id="14050" w:author="Houyem Rais" w:date="2024-02-22T14:46:00Z">
        <w:r w:rsidRPr="00343F01" w:rsidDel="00201166">
          <w:rPr>
            <w:rFonts w:cstheme="minorHAnsi"/>
          </w:rPr>
          <w:delText>donne le tarif moyen suivant.</w:delText>
        </w:r>
      </w:del>
    </w:p>
    <w:p w14:paraId="744A01AA" w14:textId="380EED9A" w:rsidR="002A7270" w:rsidRPr="00343F01" w:rsidDel="00201166" w:rsidRDefault="002A7270" w:rsidP="00D62BC5">
      <w:pPr>
        <w:spacing w:before="0" w:after="160"/>
        <w:jc w:val="left"/>
        <w:rPr>
          <w:del w:id="14051" w:author="Houyem Rais" w:date="2024-02-22T14:46:00Z"/>
        </w:rPr>
        <w:pPrChange w:id="14052" w:author="Houyem Rais" w:date="2024-02-22T14:49:00Z">
          <w:pPr>
            <w:pStyle w:val="Caption"/>
          </w:pPr>
        </w:pPrChange>
      </w:pPr>
      <w:bookmarkStart w:id="14053" w:name="_Toc152165491"/>
      <w:del w:id="14054"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4055" w:author="Mohamed Amine Sdiri" w:date="2023-11-29T15:48:00Z">
        <w:del w:id="14056" w:author="Houyem Rais" w:date="2024-02-22T14:46:00Z">
          <w:r w:rsidR="002B5C95" w:rsidDel="00201166">
            <w:rPr>
              <w:noProof/>
            </w:rPr>
            <w:delText>53</w:delText>
          </w:r>
        </w:del>
      </w:ins>
      <w:del w:id="14057" w:author="Houyem Rais" w:date="2024-02-22T14:46:00Z">
        <w:r w:rsidR="00F555DC" w:rsidDel="00201166">
          <w:rPr>
            <w:noProof/>
          </w:rPr>
          <w:delText>54</w:delText>
        </w:r>
        <w:r w:rsidR="00B0561B" w:rsidDel="00201166">
          <w:rPr>
            <w:noProof/>
          </w:rPr>
          <w:fldChar w:fldCharType="end"/>
        </w:r>
        <w:r w:rsidRPr="00343F01" w:rsidDel="00201166">
          <w:delText xml:space="preserve"> Tarif kilométrique moyen de péage par classe sur les autoroutes du Maroc</w:delText>
        </w:r>
        <w:bookmarkEnd w:id="14053"/>
      </w:del>
    </w:p>
    <w:tbl>
      <w:tblPr>
        <w:tblW w:w="6109" w:type="dxa"/>
        <w:tblLook w:val="04A0" w:firstRow="1" w:lastRow="0" w:firstColumn="1" w:lastColumn="0" w:noHBand="0" w:noVBand="1"/>
      </w:tblPr>
      <w:tblGrid>
        <w:gridCol w:w="2689"/>
        <w:gridCol w:w="1140"/>
        <w:gridCol w:w="1140"/>
        <w:gridCol w:w="1140"/>
      </w:tblGrid>
      <w:tr w:rsidR="002A7270" w:rsidRPr="00343F01" w:rsidDel="00201166" w14:paraId="585CB733" w14:textId="6975A536">
        <w:trPr>
          <w:trHeight w:val="290"/>
          <w:del w:id="14058" w:author="Houyem Rais" w:date="2024-02-22T14:46:00Z"/>
        </w:trPr>
        <w:tc>
          <w:tcPr>
            <w:tcW w:w="2689"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F69E1EA" w14:textId="28F7549B" w:rsidR="002A7270" w:rsidRPr="00343F01" w:rsidDel="00201166" w:rsidRDefault="002A7270" w:rsidP="00D62BC5">
            <w:pPr>
              <w:spacing w:before="0" w:after="160"/>
              <w:jc w:val="left"/>
              <w:rPr>
                <w:del w:id="14059" w:author="Houyem Rais" w:date="2024-02-22T14:46:00Z"/>
                <w:rFonts w:eastAsia="Times New Roman" w:cs="Calibri"/>
                <w:color w:val="000000"/>
                <w:sz w:val="20"/>
                <w:szCs w:val="20"/>
              </w:rPr>
              <w:pPrChange w:id="14060" w:author="Houyem Rais" w:date="2024-02-22T14:49:00Z">
                <w:pPr>
                  <w:spacing w:before="0" w:after="0"/>
                  <w:jc w:val="center"/>
                </w:pPr>
              </w:pPrChange>
            </w:pPr>
            <w:del w:id="14061" w:author="Houyem Rais" w:date="2024-02-22T14:46:00Z">
              <w:r w:rsidRPr="00343F01" w:rsidDel="00201166">
                <w:rPr>
                  <w:rFonts w:eastAsia="Times New Roman" w:cs="Calibri"/>
                  <w:color w:val="000000"/>
                  <w:sz w:val="20"/>
                  <w:szCs w:val="20"/>
                </w:rPr>
                <w:delText> </w:delText>
              </w:r>
            </w:del>
          </w:p>
        </w:tc>
        <w:tc>
          <w:tcPr>
            <w:tcW w:w="1140" w:type="dxa"/>
            <w:tcBorders>
              <w:top w:val="single" w:sz="4" w:space="0" w:color="auto"/>
              <w:left w:val="nil"/>
              <w:bottom w:val="single" w:sz="4" w:space="0" w:color="auto"/>
              <w:right w:val="single" w:sz="4" w:space="0" w:color="auto"/>
            </w:tcBorders>
            <w:shd w:val="clear" w:color="000000" w:fill="D9D9D9"/>
            <w:vAlign w:val="center"/>
            <w:hideMark/>
          </w:tcPr>
          <w:p w14:paraId="4C0CB496" w14:textId="3F1BD558" w:rsidR="002A7270" w:rsidRPr="00343F01" w:rsidDel="00201166" w:rsidRDefault="002A7270" w:rsidP="00D62BC5">
            <w:pPr>
              <w:spacing w:before="0" w:after="160"/>
              <w:jc w:val="left"/>
              <w:rPr>
                <w:del w:id="14062" w:author="Houyem Rais" w:date="2024-02-22T14:46:00Z"/>
                <w:rFonts w:eastAsia="Times New Roman" w:cs="Calibri"/>
                <w:b/>
                <w:bCs/>
                <w:color w:val="0000FF"/>
                <w:sz w:val="20"/>
                <w:szCs w:val="20"/>
              </w:rPr>
              <w:pPrChange w:id="14063" w:author="Houyem Rais" w:date="2024-02-22T14:49:00Z">
                <w:pPr>
                  <w:spacing w:before="0" w:after="0"/>
                  <w:jc w:val="center"/>
                </w:pPr>
              </w:pPrChange>
            </w:pPr>
            <w:del w:id="14064" w:author="Houyem Rais" w:date="2024-02-22T14:46:00Z">
              <w:r w:rsidRPr="00343F01" w:rsidDel="00201166">
                <w:rPr>
                  <w:rFonts w:eastAsia="Times New Roman" w:cs="Calibri"/>
                  <w:b/>
                  <w:bCs/>
                  <w:color w:val="000000"/>
                  <w:sz w:val="20"/>
                  <w:szCs w:val="20"/>
                </w:rPr>
                <w:delText>Classe 1</w:delText>
              </w:r>
            </w:del>
          </w:p>
        </w:tc>
        <w:tc>
          <w:tcPr>
            <w:tcW w:w="1140" w:type="dxa"/>
            <w:tcBorders>
              <w:top w:val="single" w:sz="4" w:space="0" w:color="auto"/>
              <w:left w:val="nil"/>
              <w:bottom w:val="single" w:sz="4" w:space="0" w:color="auto"/>
              <w:right w:val="single" w:sz="4" w:space="0" w:color="auto"/>
            </w:tcBorders>
            <w:shd w:val="clear" w:color="000000" w:fill="D9D9D9"/>
            <w:vAlign w:val="center"/>
            <w:hideMark/>
          </w:tcPr>
          <w:p w14:paraId="1E78AB99" w14:textId="520A3BCA" w:rsidR="002A7270" w:rsidRPr="00343F01" w:rsidDel="00201166" w:rsidRDefault="002A7270" w:rsidP="00D62BC5">
            <w:pPr>
              <w:spacing w:before="0" w:after="160"/>
              <w:jc w:val="left"/>
              <w:rPr>
                <w:del w:id="14065" w:author="Houyem Rais" w:date="2024-02-22T14:46:00Z"/>
                <w:rFonts w:eastAsia="Times New Roman" w:cs="Calibri"/>
                <w:b/>
                <w:bCs/>
                <w:color w:val="000000"/>
                <w:sz w:val="20"/>
                <w:szCs w:val="20"/>
              </w:rPr>
              <w:pPrChange w:id="14066" w:author="Houyem Rais" w:date="2024-02-22T14:49:00Z">
                <w:pPr>
                  <w:spacing w:before="0" w:after="0"/>
                  <w:jc w:val="center"/>
                </w:pPr>
              </w:pPrChange>
            </w:pPr>
            <w:del w:id="14067" w:author="Houyem Rais" w:date="2024-02-22T14:46:00Z">
              <w:r w:rsidRPr="00343F01" w:rsidDel="00201166">
                <w:rPr>
                  <w:rFonts w:eastAsia="Times New Roman" w:cs="Calibri"/>
                  <w:b/>
                  <w:bCs/>
                  <w:color w:val="000000"/>
                  <w:sz w:val="20"/>
                  <w:szCs w:val="20"/>
                </w:rPr>
                <w:delText>Classe 2</w:delText>
              </w:r>
            </w:del>
          </w:p>
        </w:tc>
        <w:tc>
          <w:tcPr>
            <w:tcW w:w="1140" w:type="dxa"/>
            <w:tcBorders>
              <w:top w:val="single" w:sz="4" w:space="0" w:color="auto"/>
              <w:left w:val="nil"/>
              <w:bottom w:val="single" w:sz="4" w:space="0" w:color="auto"/>
              <w:right w:val="single" w:sz="4" w:space="0" w:color="auto"/>
            </w:tcBorders>
            <w:shd w:val="clear" w:color="000000" w:fill="D9D9D9"/>
            <w:vAlign w:val="center"/>
            <w:hideMark/>
          </w:tcPr>
          <w:p w14:paraId="165BBC8A" w14:textId="5CE572E5" w:rsidR="002A7270" w:rsidRPr="00343F01" w:rsidDel="00201166" w:rsidRDefault="002A7270" w:rsidP="00D62BC5">
            <w:pPr>
              <w:spacing w:before="0" w:after="160"/>
              <w:jc w:val="left"/>
              <w:rPr>
                <w:del w:id="14068" w:author="Houyem Rais" w:date="2024-02-22T14:46:00Z"/>
                <w:rFonts w:eastAsia="Times New Roman" w:cs="Calibri"/>
                <w:b/>
                <w:bCs/>
                <w:color w:val="000000"/>
                <w:sz w:val="20"/>
                <w:szCs w:val="20"/>
              </w:rPr>
              <w:pPrChange w:id="14069" w:author="Houyem Rais" w:date="2024-02-22T14:49:00Z">
                <w:pPr>
                  <w:spacing w:before="0" w:after="0"/>
                  <w:jc w:val="center"/>
                </w:pPr>
              </w:pPrChange>
            </w:pPr>
            <w:del w:id="14070" w:author="Houyem Rais" w:date="2024-02-22T14:46:00Z">
              <w:r w:rsidRPr="00343F01" w:rsidDel="00201166">
                <w:rPr>
                  <w:rFonts w:eastAsia="Times New Roman" w:cs="Calibri"/>
                  <w:b/>
                  <w:bCs/>
                  <w:color w:val="000000"/>
                  <w:sz w:val="20"/>
                  <w:szCs w:val="20"/>
                </w:rPr>
                <w:delText>Classe 3</w:delText>
              </w:r>
            </w:del>
          </w:p>
        </w:tc>
      </w:tr>
      <w:tr w:rsidR="002A7270" w:rsidRPr="00343F01" w:rsidDel="00201166" w14:paraId="78171C57" w14:textId="33D16059">
        <w:trPr>
          <w:trHeight w:val="290"/>
          <w:del w:id="14071" w:author="Houyem Rais" w:date="2024-02-22T14:46:00Z"/>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ECFAC9" w14:textId="568ED08A" w:rsidR="002A7270" w:rsidRPr="00343F01" w:rsidDel="00201166" w:rsidRDefault="002A7270" w:rsidP="00D62BC5">
            <w:pPr>
              <w:spacing w:before="0" w:after="160"/>
              <w:jc w:val="left"/>
              <w:rPr>
                <w:del w:id="14072" w:author="Houyem Rais" w:date="2024-02-22T14:46:00Z"/>
                <w:rFonts w:eastAsia="Times New Roman" w:cs="Calibri"/>
                <w:color w:val="000000"/>
                <w:sz w:val="20"/>
                <w:szCs w:val="20"/>
              </w:rPr>
              <w:pPrChange w:id="14073" w:author="Houyem Rais" w:date="2024-02-22T14:49:00Z">
                <w:pPr>
                  <w:spacing w:before="0" w:after="0"/>
                  <w:jc w:val="center"/>
                </w:pPr>
              </w:pPrChange>
            </w:pPr>
            <w:del w:id="14074" w:author="Houyem Rais" w:date="2024-02-22T14:46:00Z">
              <w:r w:rsidRPr="00343F01" w:rsidDel="00201166">
                <w:rPr>
                  <w:rFonts w:eastAsia="Times New Roman" w:cs="Calibri"/>
                  <w:color w:val="000000"/>
                  <w:sz w:val="20"/>
                  <w:szCs w:val="20"/>
                </w:rPr>
                <w:delText>Prix kilométrique en USD</w:delText>
              </w:r>
            </w:del>
          </w:p>
        </w:tc>
        <w:tc>
          <w:tcPr>
            <w:tcW w:w="1140" w:type="dxa"/>
            <w:tcBorders>
              <w:top w:val="nil"/>
              <w:left w:val="nil"/>
              <w:bottom w:val="single" w:sz="4" w:space="0" w:color="auto"/>
              <w:right w:val="single" w:sz="4" w:space="0" w:color="auto"/>
            </w:tcBorders>
            <w:shd w:val="clear" w:color="auto" w:fill="auto"/>
            <w:vAlign w:val="center"/>
            <w:hideMark/>
          </w:tcPr>
          <w:p w14:paraId="595DFA5D" w14:textId="04FEE9F0" w:rsidR="002A7270" w:rsidRPr="00343F01" w:rsidDel="00201166" w:rsidRDefault="002A7270" w:rsidP="00D62BC5">
            <w:pPr>
              <w:spacing w:before="0" w:after="160"/>
              <w:jc w:val="left"/>
              <w:rPr>
                <w:del w:id="14075" w:author="Houyem Rais" w:date="2024-02-22T14:46:00Z"/>
                <w:rFonts w:eastAsia="Times New Roman" w:cs="Calibri"/>
                <w:color w:val="000000"/>
                <w:sz w:val="20"/>
                <w:szCs w:val="20"/>
              </w:rPr>
              <w:pPrChange w:id="14076" w:author="Houyem Rais" w:date="2024-02-22T14:49:00Z">
                <w:pPr>
                  <w:spacing w:before="0" w:after="0"/>
                  <w:jc w:val="center"/>
                </w:pPr>
              </w:pPrChange>
            </w:pPr>
            <w:del w:id="14077" w:author="Houyem Rais" w:date="2024-02-22T14:46:00Z">
              <w:r w:rsidRPr="00343F01" w:rsidDel="00201166">
                <w:rPr>
                  <w:rFonts w:eastAsia="Times New Roman" w:cs="Calibri"/>
                  <w:color w:val="000000"/>
                  <w:sz w:val="20"/>
                  <w:szCs w:val="20"/>
                </w:rPr>
                <w:delText>0,069</w:delText>
              </w:r>
            </w:del>
          </w:p>
        </w:tc>
        <w:tc>
          <w:tcPr>
            <w:tcW w:w="1140" w:type="dxa"/>
            <w:tcBorders>
              <w:top w:val="nil"/>
              <w:left w:val="nil"/>
              <w:bottom w:val="single" w:sz="4" w:space="0" w:color="auto"/>
              <w:right w:val="single" w:sz="4" w:space="0" w:color="auto"/>
            </w:tcBorders>
            <w:shd w:val="clear" w:color="auto" w:fill="auto"/>
            <w:vAlign w:val="center"/>
            <w:hideMark/>
          </w:tcPr>
          <w:p w14:paraId="055A99AE" w14:textId="280F3764" w:rsidR="002A7270" w:rsidRPr="00343F01" w:rsidDel="00201166" w:rsidRDefault="002A7270" w:rsidP="00D62BC5">
            <w:pPr>
              <w:spacing w:before="0" w:after="160"/>
              <w:jc w:val="left"/>
              <w:rPr>
                <w:del w:id="14078" w:author="Houyem Rais" w:date="2024-02-22T14:46:00Z"/>
                <w:rFonts w:eastAsia="Times New Roman" w:cs="Calibri"/>
                <w:color w:val="000000"/>
                <w:sz w:val="20"/>
                <w:szCs w:val="20"/>
              </w:rPr>
              <w:pPrChange w:id="14079" w:author="Houyem Rais" w:date="2024-02-22T14:49:00Z">
                <w:pPr>
                  <w:spacing w:before="0" w:after="0"/>
                  <w:jc w:val="center"/>
                </w:pPr>
              </w:pPrChange>
            </w:pPr>
            <w:del w:id="14080" w:author="Houyem Rais" w:date="2024-02-22T14:46:00Z">
              <w:r w:rsidRPr="00343F01" w:rsidDel="00201166">
                <w:rPr>
                  <w:rFonts w:eastAsia="Times New Roman" w:cs="Calibri"/>
                  <w:color w:val="000000"/>
                  <w:sz w:val="20"/>
                  <w:szCs w:val="20"/>
                </w:rPr>
                <w:delText>0,103</w:delText>
              </w:r>
            </w:del>
          </w:p>
        </w:tc>
        <w:tc>
          <w:tcPr>
            <w:tcW w:w="1140" w:type="dxa"/>
            <w:tcBorders>
              <w:top w:val="nil"/>
              <w:left w:val="nil"/>
              <w:bottom w:val="single" w:sz="4" w:space="0" w:color="auto"/>
              <w:right w:val="single" w:sz="4" w:space="0" w:color="auto"/>
            </w:tcBorders>
            <w:shd w:val="clear" w:color="auto" w:fill="auto"/>
            <w:vAlign w:val="center"/>
            <w:hideMark/>
          </w:tcPr>
          <w:p w14:paraId="7FC65E28" w14:textId="4CE622C9" w:rsidR="002A7270" w:rsidRPr="00343F01" w:rsidDel="00201166" w:rsidRDefault="002A7270" w:rsidP="00D62BC5">
            <w:pPr>
              <w:spacing w:before="0" w:after="160"/>
              <w:jc w:val="left"/>
              <w:rPr>
                <w:del w:id="14081" w:author="Houyem Rais" w:date="2024-02-22T14:46:00Z"/>
                <w:rFonts w:eastAsia="Times New Roman" w:cs="Calibri"/>
                <w:color w:val="000000"/>
                <w:sz w:val="20"/>
                <w:szCs w:val="20"/>
              </w:rPr>
              <w:pPrChange w:id="14082" w:author="Houyem Rais" w:date="2024-02-22T14:49:00Z">
                <w:pPr>
                  <w:spacing w:before="0" w:after="0"/>
                  <w:jc w:val="center"/>
                </w:pPr>
              </w:pPrChange>
            </w:pPr>
            <w:del w:id="14083" w:author="Houyem Rais" w:date="2024-02-22T14:46:00Z">
              <w:r w:rsidRPr="00343F01" w:rsidDel="00201166">
                <w:rPr>
                  <w:rFonts w:eastAsia="Times New Roman" w:cs="Calibri"/>
                  <w:color w:val="000000"/>
                  <w:sz w:val="20"/>
                  <w:szCs w:val="20"/>
                </w:rPr>
                <w:delText>0,125</w:delText>
              </w:r>
            </w:del>
          </w:p>
        </w:tc>
      </w:tr>
      <w:tr w:rsidR="002A7270" w:rsidRPr="00343F01" w:rsidDel="00201166" w14:paraId="1ABAE91B" w14:textId="088F3DEE" w:rsidTr="002A7270">
        <w:trPr>
          <w:trHeight w:val="290"/>
          <w:del w:id="14084" w:author="Houyem Rais" w:date="2024-02-22T14:46:00Z"/>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9A72088" w14:textId="3926FDBB" w:rsidR="002A7270" w:rsidRPr="00343F01" w:rsidDel="00201166" w:rsidRDefault="002A7270" w:rsidP="00D62BC5">
            <w:pPr>
              <w:spacing w:before="0" w:after="160"/>
              <w:jc w:val="left"/>
              <w:rPr>
                <w:del w:id="14085" w:author="Houyem Rais" w:date="2024-02-22T14:46:00Z"/>
                <w:rFonts w:eastAsia="Times New Roman" w:cs="Calibri"/>
                <w:color w:val="000000"/>
                <w:sz w:val="20"/>
                <w:szCs w:val="20"/>
              </w:rPr>
              <w:pPrChange w:id="14086" w:author="Houyem Rais" w:date="2024-02-22T14:49:00Z">
                <w:pPr>
                  <w:spacing w:before="0" w:after="0"/>
                  <w:jc w:val="center"/>
                </w:pPr>
              </w:pPrChange>
            </w:pPr>
            <w:del w:id="14087" w:author="Houyem Rais" w:date="2024-02-22T14:46:00Z">
              <w:r w:rsidRPr="00343F01" w:rsidDel="00201166">
                <w:rPr>
                  <w:rFonts w:eastAsia="Times New Roman" w:cs="Calibri"/>
                  <w:color w:val="000000"/>
                  <w:sz w:val="20"/>
                  <w:szCs w:val="20"/>
                </w:rPr>
                <w:delText xml:space="preserve">Prix kilométrique en </w:delText>
              </w:r>
              <w:r w:rsidR="0042199A" w:rsidRPr="00343F01" w:rsidDel="00201166">
                <w:rPr>
                  <w:rFonts w:eastAsia="Times New Roman" w:cs="Calibri"/>
                  <w:color w:val="000000"/>
                  <w:sz w:val="20"/>
                  <w:szCs w:val="20"/>
                </w:rPr>
                <w:delText>~</w:delText>
              </w:r>
              <w:r w:rsidRPr="00343F01" w:rsidDel="00201166">
                <w:rPr>
                  <w:rFonts w:eastAsia="Times New Roman" w:cs="Calibri"/>
                  <w:color w:val="000000"/>
                  <w:sz w:val="20"/>
                  <w:szCs w:val="20"/>
                </w:rPr>
                <w:delText>FCFA</w:delText>
              </w:r>
            </w:del>
          </w:p>
        </w:tc>
        <w:tc>
          <w:tcPr>
            <w:tcW w:w="1140" w:type="dxa"/>
            <w:tcBorders>
              <w:top w:val="nil"/>
              <w:left w:val="nil"/>
              <w:bottom w:val="single" w:sz="4" w:space="0" w:color="auto"/>
              <w:right w:val="single" w:sz="4" w:space="0" w:color="auto"/>
            </w:tcBorders>
            <w:shd w:val="clear" w:color="auto" w:fill="auto"/>
            <w:vAlign w:val="center"/>
          </w:tcPr>
          <w:p w14:paraId="0B97BCAE" w14:textId="73EAF7F7" w:rsidR="002A7270" w:rsidRPr="00343F01" w:rsidDel="00201166" w:rsidRDefault="00BB40E2" w:rsidP="00D62BC5">
            <w:pPr>
              <w:spacing w:before="0" w:after="160"/>
              <w:jc w:val="left"/>
              <w:rPr>
                <w:del w:id="14088" w:author="Houyem Rais" w:date="2024-02-22T14:46:00Z"/>
                <w:rFonts w:eastAsia="Times New Roman" w:cs="Calibri"/>
                <w:color w:val="000000"/>
                <w:sz w:val="20"/>
                <w:szCs w:val="20"/>
              </w:rPr>
              <w:pPrChange w:id="14089" w:author="Houyem Rais" w:date="2024-02-22T14:49:00Z">
                <w:pPr>
                  <w:spacing w:before="0" w:after="0"/>
                  <w:jc w:val="center"/>
                </w:pPr>
              </w:pPrChange>
            </w:pPr>
            <w:del w:id="14090" w:author="Houyem Rais" w:date="2024-02-22T14:46:00Z">
              <w:r w:rsidRPr="00343F01" w:rsidDel="00201166">
                <w:rPr>
                  <w:rFonts w:eastAsia="Times New Roman" w:cs="Calibri"/>
                  <w:color w:val="000000"/>
                  <w:sz w:val="20"/>
                  <w:szCs w:val="20"/>
                </w:rPr>
                <w:delText>41</w:delText>
              </w:r>
            </w:del>
          </w:p>
        </w:tc>
        <w:tc>
          <w:tcPr>
            <w:tcW w:w="1140" w:type="dxa"/>
            <w:tcBorders>
              <w:top w:val="nil"/>
              <w:left w:val="nil"/>
              <w:bottom w:val="single" w:sz="4" w:space="0" w:color="auto"/>
              <w:right w:val="single" w:sz="4" w:space="0" w:color="auto"/>
            </w:tcBorders>
            <w:shd w:val="clear" w:color="auto" w:fill="auto"/>
            <w:vAlign w:val="center"/>
          </w:tcPr>
          <w:p w14:paraId="572E0653" w14:textId="29495AC0" w:rsidR="002A7270" w:rsidRPr="00343F01" w:rsidDel="00201166" w:rsidRDefault="00BB40E2" w:rsidP="00D62BC5">
            <w:pPr>
              <w:spacing w:before="0" w:after="160"/>
              <w:jc w:val="left"/>
              <w:rPr>
                <w:del w:id="14091" w:author="Houyem Rais" w:date="2024-02-22T14:46:00Z"/>
                <w:rFonts w:eastAsia="Times New Roman" w:cs="Calibri"/>
                <w:color w:val="000000"/>
                <w:sz w:val="20"/>
                <w:szCs w:val="20"/>
              </w:rPr>
              <w:pPrChange w:id="14092" w:author="Houyem Rais" w:date="2024-02-22T14:49:00Z">
                <w:pPr>
                  <w:spacing w:before="0" w:after="0"/>
                  <w:jc w:val="center"/>
                </w:pPr>
              </w:pPrChange>
            </w:pPr>
            <w:del w:id="14093" w:author="Houyem Rais" w:date="2024-02-22T14:46:00Z">
              <w:r w:rsidRPr="00343F01" w:rsidDel="00201166">
                <w:rPr>
                  <w:rFonts w:eastAsia="Times New Roman" w:cs="Calibri"/>
                  <w:color w:val="000000"/>
                  <w:sz w:val="20"/>
                  <w:szCs w:val="20"/>
                </w:rPr>
                <w:delText>62</w:delText>
              </w:r>
            </w:del>
          </w:p>
        </w:tc>
        <w:tc>
          <w:tcPr>
            <w:tcW w:w="1140" w:type="dxa"/>
            <w:tcBorders>
              <w:top w:val="nil"/>
              <w:left w:val="nil"/>
              <w:bottom w:val="single" w:sz="4" w:space="0" w:color="auto"/>
              <w:right w:val="single" w:sz="4" w:space="0" w:color="auto"/>
            </w:tcBorders>
            <w:shd w:val="clear" w:color="auto" w:fill="auto"/>
            <w:vAlign w:val="center"/>
          </w:tcPr>
          <w:p w14:paraId="1BB570F3" w14:textId="5E08897C" w:rsidR="002A7270" w:rsidRPr="00343F01" w:rsidDel="00201166" w:rsidRDefault="00BB40E2" w:rsidP="00D62BC5">
            <w:pPr>
              <w:spacing w:before="0" w:after="160"/>
              <w:jc w:val="left"/>
              <w:rPr>
                <w:del w:id="14094" w:author="Houyem Rais" w:date="2024-02-22T14:46:00Z"/>
                <w:rFonts w:eastAsia="Times New Roman" w:cs="Calibri"/>
                <w:color w:val="000000"/>
                <w:sz w:val="20"/>
                <w:szCs w:val="20"/>
              </w:rPr>
              <w:pPrChange w:id="14095" w:author="Houyem Rais" w:date="2024-02-22T14:49:00Z">
                <w:pPr>
                  <w:spacing w:before="0" w:after="0"/>
                  <w:jc w:val="center"/>
                </w:pPr>
              </w:pPrChange>
            </w:pPr>
            <w:del w:id="14096" w:author="Houyem Rais" w:date="2024-02-22T14:46:00Z">
              <w:r w:rsidRPr="00343F01" w:rsidDel="00201166">
                <w:rPr>
                  <w:rFonts w:eastAsia="Times New Roman" w:cs="Calibri"/>
                  <w:color w:val="000000"/>
                  <w:sz w:val="20"/>
                  <w:szCs w:val="20"/>
                </w:rPr>
                <w:delText>75,5</w:delText>
              </w:r>
            </w:del>
          </w:p>
        </w:tc>
      </w:tr>
      <w:tr w:rsidR="002A7270" w:rsidRPr="00343F01" w:rsidDel="00201166" w14:paraId="5F619188" w14:textId="52FC3A60">
        <w:trPr>
          <w:trHeight w:val="290"/>
          <w:del w:id="14097" w:author="Houyem Rais" w:date="2024-02-22T14:46:00Z"/>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F8D6796" w14:textId="25CB4E75" w:rsidR="002A7270" w:rsidRPr="00343F01" w:rsidDel="00201166" w:rsidRDefault="002A7270" w:rsidP="00D62BC5">
            <w:pPr>
              <w:spacing w:before="0" w:after="160"/>
              <w:jc w:val="left"/>
              <w:rPr>
                <w:del w:id="14098" w:author="Houyem Rais" w:date="2024-02-22T14:46:00Z"/>
                <w:rFonts w:eastAsia="Times New Roman" w:cs="Calibri"/>
                <w:color w:val="000000"/>
                <w:sz w:val="20"/>
                <w:szCs w:val="20"/>
              </w:rPr>
              <w:pPrChange w:id="14099" w:author="Houyem Rais" w:date="2024-02-22T14:49:00Z">
                <w:pPr>
                  <w:spacing w:before="0" w:after="0"/>
                  <w:jc w:val="center"/>
                </w:pPr>
              </w:pPrChange>
            </w:pPr>
            <w:del w:id="14100" w:author="Houyem Rais" w:date="2024-02-22T14:46:00Z">
              <w:r w:rsidRPr="00343F01" w:rsidDel="00201166">
                <w:rPr>
                  <w:rFonts w:eastAsia="Times New Roman" w:cs="Calibri"/>
                  <w:color w:val="000000"/>
                  <w:sz w:val="20"/>
                  <w:szCs w:val="20"/>
                </w:rPr>
                <w:delText>Facteur de coût</w:delText>
              </w:r>
            </w:del>
          </w:p>
        </w:tc>
        <w:tc>
          <w:tcPr>
            <w:tcW w:w="1140" w:type="dxa"/>
            <w:tcBorders>
              <w:top w:val="nil"/>
              <w:left w:val="nil"/>
              <w:bottom w:val="single" w:sz="4" w:space="0" w:color="auto"/>
              <w:right w:val="single" w:sz="4" w:space="0" w:color="auto"/>
            </w:tcBorders>
            <w:shd w:val="clear" w:color="auto" w:fill="auto"/>
            <w:vAlign w:val="center"/>
            <w:hideMark/>
          </w:tcPr>
          <w:p w14:paraId="3ECB9080" w14:textId="69319B56" w:rsidR="002A7270" w:rsidRPr="00343F01" w:rsidDel="00201166" w:rsidRDefault="002A7270" w:rsidP="00D62BC5">
            <w:pPr>
              <w:spacing w:before="0" w:after="160"/>
              <w:jc w:val="left"/>
              <w:rPr>
                <w:del w:id="14101" w:author="Houyem Rais" w:date="2024-02-22T14:46:00Z"/>
                <w:rFonts w:eastAsia="Times New Roman" w:cs="Calibri"/>
                <w:color w:val="000000"/>
                <w:sz w:val="20"/>
                <w:szCs w:val="20"/>
              </w:rPr>
              <w:pPrChange w:id="14102" w:author="Houyem Rais" w:date="2024-02-22T14:49:00Z">
                <w:pPr>
                  <w:spacing w:before="0" w:after="0"/>
                  <w:jc w:val="center"/>
                </w:pPr>
              </w:pPrChange>
            </w:pPr>
            <w:del w:id="14103" w:author="Houyem Rais" w:date="2024-02-22T14:46:00Z">
              <w:r w:rsidRPr="00343F01" w:rsidDel="00201166">
                <w:rPr>
                  <w:rFonts w:eastAsia="Times New Roman" w:cs="Calibri"/>
                  <w:color w:val="000000"/>
                  <w:sz w:val="20"/>
                  <w:szCs w:val="20"/>
                </w:rPr>
                <w:delText>1</w:delText>
              </w:r>
            </w:del>
          </w:p>
        </w:tc>
        <w:tc>
          <w:tcPr>
            <w:tcW w:w="1140" w:type="dxa"/>
            <w:tcBorders>
              <w:top w:val="nil"/>
              <w:left w:val="nil"/>
              <w:bottom w:val="single" w:sz="4" w:space="0" w:color="auto"/>
              <w:right w:val="single" w:sz="4" w:space="0" w:color="auto"/>
            </w:tcBorders>
            <w:shd w:val="clear" w:color="auto" w:fill="auto"/>
            <w:vAlign w:val="center"/>
            <w:hideMark/>
          </w:tcPr>
          <w:p w14:paraId="22736262" w14:textId="250F6E51" w:rsidR="002A7270" w:rsidRPr="00343F01" w:rsidDel="00201166" w:rsidRDefault="002A7270" w:rsidP="00D62BC5">
            <w:pPr>
              <w:spacing w:before="0" w:after="160"/>
              <w:jc w:val="left"/>
              <w:rPr>
                <w:del w:id="14104" w:author="Houyem Rais" w:date="2024-02-22T14:46:00Z"/>
                <w:rFonts w:eastAsia="Times New Roman" w:cs="Calibri"/>
                <w:color w:val="000000"/>
                <w:sz w:val="20"/>
                <w:szCs w:val="20"/>
              </w:rPr>
              <w:pPrChange w:id="14105" w:author="Houyem Rais" w:date="2024-02-22T14:49:00Z">
                <w:pPr>
                  <w:spacing w:before="0" w:after="0"/>
                  <w:jc w:val="center"/>
                </w:pPr>
              </w:pPrChange>
            </w:pPr>
            <w:del w:id="14106" w:author="Houyem Rais" w:date="2024-02-22T14:46:00Z">
              <w:r w:rsidRPr="00343F01" w:rsidDel="00201166">
                <w:rPr>
                  <w:rFonts w:eastAsia="Times New Roman" w:cs="Calibri"/>
                  <w:color w:val="000000"/>
                  <w:sz w:val="20"/>
                  <w:szCs w:val="20"/>
                </w:rPr>
                <w:delText>1,48</w:delText>
              </w:r>
            </w:del>
          </w:p>
        </w:tc>
        <w:tc>
          <w:tcPr>
            <w:tcW w:w="1140" w:type="dxa"/>
            <w:tcBorders>
              <w:top w:val="nil"/>
              <w:left w:val="nil"/>
              <w:bottom w:val="single" w:sz="4" w:space="0" w:color="auto"/>
              <w:right w:val="single" w:sz="4" w:space="0" w:color="auto"/>
            </w:tcBorders>
            <w:shd w:val="clear" w:color="auto" w:fill="auto"/>
            <w:vAlign w:val="center"/>
            <w:hideMark/>
          </w:tcPr>
          <w:p w14:paraId="3F9201F3" w14:textId="33D37A01" w:rsidR="002A7270" w:rsidRPr="00343F01" w:rsidDel="00201166" w:rsidRDefault="002A7270" w:rsidP="00D62BC5">
            <w:pPr>
              <w:spacing w:before="0" w:after="160"/>
              <w:jc w:val="left"/>
              <w:rPr>
                <w:del w:id="14107" w:author="Houyem Rais" w:date="2024-02-22T14:46:00Z"/>
                <w:rFonts w:eastAsia="Times New Roman" w:cs="Calibri"/>
                <w:color w:val="000000"/>
                <w:sz w:val="20"/>
                <w:szCs w:val="20"/>
              </w:rPr>
              <w:pPrChange w:id="14108" w:author="Houyem Rais" w:date="2024-02-22T14:49:00Z">
                <w:pPr>
                  <w:spacing w:before="0" w:after="0"/>
                  <w:jc w:val="center"/>
                </w:pPr>
              </w:pPrChange>
            </w:pPr>
            <w:del w:id="14109" w:author="Houyem Rais" w:date="2024-02-22T14:46:00Z">
              <w:r w:rsidRPr="00343F01" w:rsidDel="00201166">
                <w:rPr>
                  <w:rFonts w:eastAsia="Times New Roman" w:cs="Calibri"/>
                  <w:color w:val="000000"/>
                  <w:sz w:val="20"/>
                  <w:szCs w:val="20"/>
                </w:rPr>
                <w:delText>1,81</w:delText>
              </w:r>
            </w:del>
          </w:p>
        </w:tc>
      </w:tr>
    </w:tbl>
    <w:p w14:paraId="7B2ED516" w14:textId="31584FB0" w:rsidR="004A292D" w:rsidRPr="00343F01" w:rsidDel="00201166" w:rsidRDefault="004A292D" w:rsidP="00D62BC5">
      <w:pPr>
        <w:spacing w:before="0" w:after="160"/>
        <w:jc w:val="left"/>
        <w:rPr>
          <w:del w:id="14110" w:author="Houyem Rais" w:date="2024-02-22T14:46:00Z"/>
        </w:rPr>
        <w:pPrChange w:id="14111" w:author="Houyem Rais" w:date="2024-02-22T14:49:00Z">
          <w:pPr>
            <w:spacing w:before="0" w:after="0"/>
          </w:pPr>
        </w:pPrChange>
      </w:pPr>
    </w:p>
    <w:p w14:paraId="45DFA766" w14:textId="6A1ACFCF" w:rsidR="0026616F" w:rsidRPr="00343F01" w:rsidDel="00201166" w:rsidRDefault="0026616F" w:rsidP="00D62BC5">
      <w:pPr>
        <w:spacing w:before="0" w:after="160"/>
        <w:jc w:val="left"/>
        <w:rPr>
          <w:del w:id="14112" w:author="Houyem Rais" w:date="2024-02-22T14:46:00Z"/>
        </w:rPr>
        <w:pPrChange w:id="14113" w:author="Houyem Rais" w:date="2024-02-22T14:49:00Z">
          <w:pPr>
            <w:pStyle w:val="Heading6"/>
          </w:pPr>
        </w:pPrChange>
      </w:pPr>
      <w:del w:id="14114" w:author="Houyem Rais" w:date="2024-02-22T14:46:00Z">
        <w:r w:rsidRPr="00343F01" w:rsidDel="00201166">
          <w:delText xml:space="preserve">Tarif du péage en </w:delText>
        </w:r>
        <w:r w:rsidR="002A7270" w:rsidRPr="00343F01" w:rsidDel="00201166">
          <w:delText>Côte d’Ivoire</w:delText>
        </w:r>
      </w:del>
    </w:p>
    <w:p w14:paraId="69AF389B" w14:textId="11F1854E" w:rsidR="002A7270" w:rsidRPr="00343F01" w:rsidDel="00201166" w:rsidRDefault="002A7270" w:rsidP="00D62BC5">
      <w:pPr>
        <w:spacing w:before="0" w:after="160"/>
        <w:jc w:val="left"/>
        <w:rPr>
          <w:del w:id="14115" w:author="Houyem Rais" w:date="2024-02-22T14:46:00Z"/>
          <w:rFonts w:cstheme="minorHAnsi"/>
        </w:rPr>
        <w:pPrChange w:id="14116" w:author="Houyem Rais" w:date="2024-02-22T14:49:00Z">
          <w:pPr/>
        </w:pPrChange>
      </w:pPr>
      <w:del w:id="14117" w:author="Houyem Rais" w:date="2024-02-22T14:46:00Z">
        <w:r w:rsidRPr="00343F01" w:rsidDel="00201166">
          <w:rPr>
            <w:rFonts w:cstheme="minorHAnsi"/>
          </w:rPr>
          <w:delText xml:space="preserve">La Côte d’Ivoire dispose d’un tronçon autoroutier à péage entre Abidjan et Yamoussoukro, </w:delText>
        </w:r>
      </w:del>
      <w:ins w:id="14118" w:author="Mohamed Amine Sdiri" w:date="2023-11-29T09:58:00Z">
        <w:del w:id="14119" w:author="Houyem Rais" w:date="2024-02-22T14:46:00Z">
          <w:r w:rsidR="00621175" w:rsidDel="00201166">
            <w:rPr>
              <w:rFonts w:cstheme="minorHAnsi"/>
            </w:rPr>
            <w:delText xml:space="preserve"> </w:delText>
          </w:r>
        </w:del>
      </w:ins>
      <w:del w:id="14120" w:author="Houyem Rais" w:date="2024-02-22T14:46:00Z">
        <w:r w:rsidRPr="00343F01" w:rsidDel="00201166">
          <w:rPr>
            <w:rFonts w:cstheme="minorHAnsi"/>
          </w:rPr>
          <w:delText xml:space="preserve">sur une distance d’environ 230 km, </w:delText>
        </w:r>
      </w:del>
      <w:ins w:id="14121" w:author="Mohamed Amine Sdiri" w:date="2023-11-29T09:58:00Z">
        <w:del w:id="14122" w:author="Houyem Rais" w:date="2024-02-22T14:46:00Z">
          <w:r w:rsidR="00621175" w:rsidDel="00201166">
            <w:rPr>
              <w:rFonts w:cstheme="minorHAnsi"/>
            </w:rPr>
            <w:delText xml:space="preserve"> </w:delText>
          </w:r>
        </w:del>
      </w:ins>
      <w:del w:id="14123" w:author="Houyem Rais" w:date="2024-02-22T14:46:00Z">
        <w:r w:rsidRPr="00343F01" w:rsidDel="00201166">
          <w:rPr>
            <w:rFonts w:cstheme="minorHAnsi"/>
          </w:rPr>
          <w:delText>réalisée à 100% sur des fonds publics.</w:delText>
        </w:r>
      </w:del>
    </w:p>
    <w:p w14:paraId="021B7A50" w14:textId="269C1643" w:rsidR="002A7270" w:rsidRPr="00343F01" w:rsidDel="00201166" w:rsidRDefault="002A7270" w:rsidP="00D62BC5">
      <w:pPr>
        <w:spacing w:before="0" w:after="160"/>
        <w:jc w:val="left"/>
        <w:rPr>
          <w:del w:id="14124" w:author="Houyem Rais" w:date="2024-02-22T14:46:00Z"/>
          <w:rFonts w:cstheme="minorHAnsi"/>
        </w:rPr>
        <w:pPrChange w:id="14125" w:author="Houyem Rais" w:date="2024-02-22T14:49:00Z">
          <w:pPr>
            <w:spacing w:after="0"/>
          </w:pPr>
        </w:pPrChange>
      </w:pPr>
      <w:del w:id="14126" w:author="Houyem Rais" w:date="2024-02-22T14:46:00Z">
        <w:r w:rsidRPr="00343F01" w:rsidDel="00201166">
          <w:rPr>
            <w:rFonts w:cstheme="minorHAnsi"/>
          </w:rPr>
          <w:delText xml:space="preserve">L’autoroute est exploitée par le Fonds d’Entretien routier (FER) de Côte d’Ivoire. Le système de péage adopté est de type ouvert, </w:delText>
        </w:r>
      </w:del>
      <w:ins w:id="14127" w:author="Mohamed Amine Sdiri" w:date="2023-11-29T09:58:00Z">
        <w:del w:id="14128" w:author="Houyem Rais" w:date="2024-02-22T14:46:00Z">
          <w:r w:rsidR="00621175" w:rsidDel="00201166">
            <w:rPr>
              <w:rFonts w:cstheme="minorHAnsi"/>
            </w:rPr>
            <w:delText xml:space="preserve"> </w:delText>
          </w:r>
        </w:del>
      </w:ins>
      <w:del w:id="14129" w:author="Houyem Rais" w:date="2024-02-22T14:46:00Z">
        <w:r w:rsidRPr="00343F01" w:rsidDel="00201166">
          <w:rPr>
            <w:rFonts w:cstheme="minorHAnsi"/>
          </w:rPr>
          <w:delText>avec deux barrières en pleine voie :</w:delText>
        </w:r>
      </w:del>
    </w:p>
    <w:p w14:paraId="73300708" w14:textId="4D22063D" w:rsidR="002A7270" w:rsidRPr="00343F01" w:rsidDel="00201166" w:rsidRDefault="002A7270" w:rsidP="00D62BC5">
      <w:pPr>
        <w:spacing w:before="0" w:after="160"/>
        <w:jc w:val="left"/>
        <w:rPr>
          <w:del w:id="14130" w:author="Houyem Rais" w:date="2024-02-22T14:46:00Z"/>
        </w:rPr>
        <w:pPrChange w:id="14131" w:author="Houyem Rais" w:date="2024-02-22T14:49:00Z">
          <w:pPr>
            <w:pStyle w:val="BulletList1"/>
          </w:pPr>
        </w:pPrChange>
      </w:pPr>
      <w:del w:id="14132" w:author="Houyem Rais" w:date="2024-02-22T14:46:00Z">
        <w:r w:rsidRPr="00343F01" w:rsidDel="00201166">
          <w:delText>La première entre Abidjan et Singrobo ; et</w:delText>
        </w:r>
      </w:del>
    </w:p>
    <w:p w14:paraId="148AB20D" w14:textId="5EB4A43B" w:rsidR="002A7270" w:rsidRPr="00343F01" w:rsidDel="00201166" w:rsidRDefault="002A7270" w:rsidP="00D62BC5">
      <w:pPr>
        <w:spacing w:before="0" w:after="160"/>
        <w:jc w:val="left"/>
        <w:rPr>
          <w:del w:id="14133" w:author="Houyem Rais" w:date="2024-02-22T14:46:00Z"/>
        </w:rPr>
        <w:pPrChange w:id="14134" w:author="Houyem Rais" w:date="2024-02-22T14:49:00Z">
          <w:pPr>
            <w:pStyle w:val="BulletList1"/>
          </w:pPr>
        </w:pPrChange>
      </w:pPr>
      <w:del w:id="14135" w:author="Houyem Rais" w:date="2024-02-22T14:46:00Z">
        <w:r w:rsidRPr="00343F01" w:rsidDel="00201166">
          <w:delText>La seconde entre Singrobo et Yamoussoukro.</w:delText>
        </w:r>
      </w:del>
    </w:p>
    <w:p w14:paraId="27DD55BF" w14:textId="3FFEF667" w:rsidR="002A7270" w:rsidRPr="00343F01" w:rsidDel="00201166" w:rsidRDefault="002A7270" w:rsidP="00D62BC5">
      <w:pPr>
        <w:spacing w:before="0" w:after="160"/>
        <w:jc w:val="left"/>
        <w:rPr>
          <w:del w:id="14136" w:author="Houyem Rais" w:date="2024-02-22T14:46:00Z"/>
          <w:rFonts w:cstheme="minorHAnsi"/>
        </w:rPr>
        <w:pPrChange w:id="14137" w:author="Houyem Rais" w:date="2024-02-22T14:49:00Z">
          <w:pPr>
            <w:spacing w:after="0"/>
          </w:pPr>
        </w:pPrChange>
      </w:pPr>
      <w:del w:id="14138" w:author="Houyem Rais" w:date="2024-02-22T14:46:00Z">
        <w:r w:rsidRPr="00343F01" w:rsidDel="00201166">
          <w:rPr>
            <w:rFonts w:cstheme="minorHAnsi"/>
          </w:rPr>
          <w:delText>La tarification actuelle comprend 4 classes de véhicules :</w:delText>
        </w:r>
      </w:del>
    </w:p>
    <w:p w14:paraId="712F3CA0" w14:textId="64D9F7AA" w:rsidR="002A7270" w:rsidRPr="00343F01" w:rsidDel="00201166" w:rsidRDefault="002A7270" w:rsidP="00D62BC5">
      <w:pPr>
        <w:spacing w:before="0" w:after="160"/>
        <w:jc w:val="left"/>
        <w:rPr>
          <w:del w:id="14139" w:author="Houyem Rais" w:date="2024-02-22T14:46:00Z"/>
        </w:rPr>
        <w:pPrChange w:id="14140" w:author="Houyem Rais" w:date="2024-02-22T14:49:00Z">
          <w:pPr>
            <w:pStyle w:val="BulletList1"/>
          </w:pPr>
        </w:pPrChange>
      </w:pPr>
      <w:del w:id="14141" w:author="Houyem Rais" w:date="2024-02-22T14:46:00Z">
        <w:r w:rsidRPr="00343F01" w:rsidDel="00201166">
          <w:delText xml:space="preserve">Classe 1 : véhicules légers (voitures particulières, </w:delText>
        </w:r>
      </w:del>
      <w:ins w:id="14142" w:author="Mohamed Amine Sdiri" w:date="2023-11-29T09:58:00Z">
        <w:del w:id="14143" w:author="Houyem Rais" w:date="2024-02-22T14:46:00Z">
          <w:r w:rsidR="00621175" w:rsidDel="00201166">
            <w:delText xml:space="preserve"> </w:delText>
          </w:r>
        </w:del>
      </w:ins>
      <w:del w:id="14144" w:author="Houyem Rais" w:date="2024-02-22T14:46:00Z">
        <w:r w:rsidRPr="00343F01" w:rsidDel="00201166">
          <w:delText>Pick Up)</w:delText>
        </w:r>
      </w:del>
    </w:p>
    <w:p w14:paraId="3C35C7D4" w14:textId="0E63B84A" w:rsidR="002A7270" w:rsidRPr="00343F01" w:rsidDel="00201166" w:rsidRDefault="002A7270" w:rsidP="00D62BC5">
      <w:pPr>
        <w:spacing w:before="0" w:after="160"/>
        <w:jc w:val="left"/>
        <w:rPr>
          <w:del w:id="14145" w:author="Houyem Rais" w:date="2024-02-22T14:46:00Z"/>
        </w:rPr>
        <w:pPrChange w:id="14146" w:author="Houyem Rais" w:date="2024-02-22T14:49:00Z">
          <w:pPr>
            <w:pStyle w:val="BulletList1"/>
          </w:pPr>
        </w:pPrChange>
      </w:pPr>
      <w:del w:id="14147" w:author="Houyem Rais" w:date="2024-02-22T14:46:00Z">
        <w:r w:rsidRPr="00343F01" w:rsidDel="00201166">
          <w:delText>Classe 2 : minibus de moins de 32 places</w:delText>
        </w:r>
      </w:del>
    </w:p>
    <w:p w14:paraId="763FD3AC" w14:textId="2D713A02" w:rsidR="002A7270" w:rsidRPr="00343F01" w:rsidDel="00201166" w:rsidRDefault="002A7270" w:rsidP="00D62BC5">
      <w:pPr>
        <w:spacing w:before="0" w:after="160"/>
        <w:jc w:val="left"/>
        <w:rPr>
          <w:del w:id="14148" w:author="Houyem Rais" w:date="2024-02-22T14:46:00Z"/>
        </w:rPr>
        <w:pPrChange w:id="14149" w:author="Houyem Rais" w:date="2024-02-22T14:49:00Z">
          <w:pPr>
            <w:pStyle w:val="BulletList1"/>
          </w:pPr>
        </w:pPrChange>
      </w:pPr>
      <w:del w:id="14150" w:author="Houyem Rais" w:date="2024-02-22T14:46:00Z">
        <w:r w:rsidRPr="00343F01" w:rsidDel="00201166">
          <w:delText>Classe 3 : cars de plus de 32 places et camions à 2 essieux</w:delText>
        </w:r>
      </w:del>
    </w:p>
    <w:p w14:paraId="09A86E84" w14:textId="6EAD5FB0" w:rsidR="002A7270" w:rsidRPr="00343F01" w:rsidDel="00201166" w:rsidRDefault="002A7270" w:rsidP="00D62BC5">
      <w:pPr>
        <w:spacing w:before="0" w:after="160"/>
        <w:jc w:val="left"/>
        <w:rPr>
          <w:del w:id="14151" w:author="Houyem Rais" w:date="2024-02-22T14:46:00Z"/>
        </w:rPr>
        <w:pPrChange w:id="14152" w:author="Houyem Rais" w:date="2024-02-22T14:49:00Z">
          <w:pPr>
            <w:pStyle w:val="BulletList1"/>
          </w:pPr>
        </w:pPrChange>
      </w:pPr>
      <w:del w:id="14153" w:author="Houyem Rais" w:date="2024-02-22T14:46:00Z">
        <w:r w:rsidRPr="00343F01" w:rsidDel="00201166">
          <w:delText>Classe 4 : poids lourds ou tracteur routier à plus de 2 essieux.</w:delText>
        </w:r>
      </w:del>
    </w:p>
    <w:p w14:paraId="2CE1C196" w14:textId="22CDD104" w:rsidR="00C27B3E" w:rsidRPr="00343F01" w:rsidDel="00201166" w:rsidRDefault="002A7270" w:rsidP="00D62BC5">
      <w:pPr>
        <w:spacing w:before="0" w:after="160"/>
        <w:jc w:val="left"/>
        <w:rPr>
          <w:del w:id="14154" w:author="Houyem Rais" w:date="2024-02-22T14:46:00Z"/>
          <w:rFonts w:eastAsia="Times New Roman" w:cstheme="minorHAnsi"/>
          <w:sz w:val="24"/>
          <w:szCs w:val="24"/>
        </w:rPr>
        <w:pPrChange w:id="14155" w:author="Houyem Rais" w:date="2024-02-22T14:49:00Z">
          <w:pPr/>
        </w:pPrChange>
      </w:pPr>
      <w:del w:id="14156" w:author="Houyem Rais" w:date="2024-02-22T14:46:00Z">
        <w:r w:rsidRPr="00343F01" w:rsidDel="00201166">
          <w:rPr>
            <w:rFonts w:cstheme="minorHAnsi"/>
          </w:rPr>
          <w:delText>Le tarif par classe pratiqué sur l’ensemble de l’itinéraire est le suivant</w:delText>
        </w:r>
        <w:r w:rsidRPr="00343F01" w:rsidDel="00201166">
          <w:rPr>
            <w:rFonts w:eastAsia="Times New Roman" w:cstheme="minorHAnsi"/>
            <w:sz w:val="24"/>
            <w:szCs w:val="24"/>
          </w:rPr>
          <w:delText> :</w:delText>
        </w:r>
      </w:del>
    </w:p>
    <w:p w14:paraId="160115FF" w14:textId="087F1BD1" w:rsidR="002A7270" w:rsidRPr="00343F01" w:rsidDel="00201166" w:rsidRDefault="002A7270" w:rsidP="00D62BC5">
      <w:pPr>
        <w:spacing w:before="0" w:after="160"/>
        <w:jc w:val="left"/>
        <w:rPr>
          <w:del w:id="14157" w:author="Houyem Rais" w:date="2024-02-22T14:46:00Z"/>
        </w:rPr>
        <w:pPrChange w:id="14158" w:author="Houyem Rais" w:date="2024-02-22T14:49:00Z">
          <w:pPr>
            <w:pStyle w:val="Caption"/>
          </w:pPr>
        </w:pPrChange>
      </w:pPr>
      <w:bookmarkStart w:id="14159" w:name="_Toc152165492"/>
      <w:del w:id="14160"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4161" w:author="Mohamed Amine Sdiri" w:date="2023-11-29T15:48:00Z">
        <w:del w:id="14162" w:author="Houyem Rais" w:date="2024-02-22T14:46:00Z">
          <w:r w:rsidR="002B5C95" w:rsidDel="00201166">
            <w:rPr>
              <w:noProof/>
            </w:rPr>
            <w:delText>54</w:delText>
          </w:r>
        </w:del>
      </w:ins>
      <w:del w:id="14163" w:author="Houyem Rais" w:date="2024-02-22T14:46:00Z">
        <w:r w:rsidR="00F555DC" w:rsidDel="00201166">
          <w:rPr>
            <w:noProof/>
          </w:rPr>
          <w:delText>55</w:delText>
        </w:r>
        <w:r w:rsidR="00B0561B" w:rsidDel="00201166">
          <w:rPr>
            <w:noProof/>
          </w:rPr>
          <w:fldChar w:fldCharType="end"/>
        </w:r>
        <w:r w:rsidRPr="00343F01" w:rsidDel="00201166">
          <w:delText xml:space="preserve"> Tarif moyen de péage sur l’autoroute Abidjan – Yamoussoukro</w:delText>
        </w:r>
        <w:bookmarkEnd w:id="14159"/>
      </w:del>
    </w:p>
    <w:tbl>
      <w:tblPr>
        <w:tblW w:w="6200" w:type="dxa"/>
        <w:tblLook w:val="04A0" w:firstRow="1" w:lastRow="0" w:firstColumn="1" w:lastColumn="0" w:noHBand="0" w:noVBand="1"/>
      </w:tblPr>
      <w:tblGrid>
        <w:gridCol w:w="2360"/>
        <w:gridCol w:w="960"/>
        <w:gridCol w:w="960"/>
        <w:gridCol w:w="960"/>
        <w:gridCol w:w="960"/>
      </w:tblGrid>
      <w:tr w:rsidR="002A7270" w:rsidRPr="00343F01" w:rsidDel="00201166" w14:paraId="453E889D" w14:textId="6AC40628">
        <w:trPr>
          <w:trHeight w:val="290"/>
          <w:del w:id="14164" w:author="Houyem Rais" w:date="2024-02-22T14:46:00Z"/>
        </w:trPr>
        <w:tc>
          <w:tcPr>
            <w:tcW w:w="236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3E9855F" w14:textId="2C8A4E76" w:rsidR="002A7270" w:rsidRPr="00343F01" w:rsidDel="00201166" w:rsidRDefault="002A7270" w:rsidP="00D62BC5">
            <w:pPr>
              <w:spacing w:before="0" w:after="160"/>
              <w:jc w:val="left"/>
              <w:rPr>
                <w:del w:id="14165" w:author="Houyem Rais" w:date="2024-02-22T14:46:00Z"/>
                <w:rFonts w:eastAsia="Times New Roman" w:cs="Calibri"/>
                <w:b/>
                <w:bCs/>
                <w:color w:val="000000"/>
                <w:sz w:val="20"/>
                <w:szCs w:val="20"/>
              </w:rPr>
              <w:pPrChange w:id="14166" w:author="Houyem Rais" w:date="2024-02-22T14:49:00Z">
                <w:pPr>
                  <w:spacing w:before="0" w:after="0"/>
                  <w:jc w:val="center"/>
                </w:pPr>
              </w:pPrChange>
            </w:pPr>
            <w:del w:id="14167" w:author="Houyem Rais" w:date="2024-02-22T14:46:00Z">
              <w:r w:rsidRPr="00343F01" w:rsidDel="00201166">
                <w:rPr>
                  <w:rFonts w:eastAsia="Times New Roman" w:cs="Calibri"/>
                  <w:b/>
                  <w:bCs/>
                  <w:color w:val="000000"/>
                  <w:sz w:val="20"/>
                  <w:szCs w:val="20"/>
                </w:rPr>
                <w:delText> </w:delText>
              </w:r>
            </w:del>
          </w:p>
        </w:tc>
        <w:tc>
          <w:tcPr>
            <w:tcW w:w="960" w:type="dxa"/>
            <w:tcBorders>
              <w:top w:val="single" w:sz="4" w:space="0" w:color="auto"/>
              <w:left w:val="nil"/>
              <w:bottom w:val="single" w:sz="4" w:space="0" w:color="auto"/>
              <w:right w:val="single" w:sz="4" w:space="0" w:color="auto"/>
            </w:tcBorders>
            <w:shd w:val="clear" w:color="000000" w:fill="D9D9D9"/>
            <w:vAlign w:val="center"/>
            <w:hideMark/>
          </w:tcPr>
          <w:p w14:paraId="60AE8CF7" w14:textId="3EF3AD19" w:rsidR="002A7270" w:rsidRPr="00343F01" w:rsidDel="00201166" w:rsidRDefault="002A7270" w:rsidP="00D62BC5">
            <w:pPr>
              <w:spacing w:before="0" w:after="160"/>
              <w:jc w:val="left"/>
              <w:rPr>
                <w:del w:id="14168" w:author="Houyem Rais" w:date="2024-02-22T14:46:00Z"/>
                <w:rFonts w:eastAsia="Times New Roman" w:cs="Calibri"/>
                <w:b/>
                <w:bCs/>
                <w:color w:val="000000"/>
                <w:sz w:val="20"/>
                <w:szCs w:val="20"/>
              </w:rPr>
              <w:pPrChange w:id="14169" w:author="Houyem Rais" w:date="2024-02-22T14:49:00Z">
                <w:pPr>
                  <w:spacing w:before="0" w:after="0"/>
                  <w:jc w:val="center"/>
                </w:pPr>
              </w:pPrChange>
            </w:pPr>
            <w:del w:id="14170" w:author="Houyem Rais" w:date="2024-02-22T14:46:00Z">
              <w:r w:rsidRPr="00343F01" w:rsidDel="00201166">
                <w:rPr>
                  <w:rFonts w:eastAsia="Times New Roman" w:cs="Calibri"/>
                  <w:b/>
                  <w:bCs/>
                  <w:color w:val="000000"/>
                  <w:sz w:val="20"/>
                  <w:szCs w:val="20"/>
                </w:rPr>
                <w:delText>Classe 1</w:delText>
              </w:r>
            </w:del>
          </w:p>
        </w:tc>
        <w:tc>
          <w:tcPr>
            <w:tcW w:w="960" w:type="dxa"/>
            <w:tcBorders>
              <w:top w:val="single" w:sz="4" w:space="0" w:color="auto"/>
              <w:left w:val="nil"/>
              <w:bottom w:val="single" w:sz="4" w:space="0" w:color="auto"/>
              <w:right w:val="single" w:sz="4" w:space="0" w:color="auto"/>
            </w:tcBorders>
            <w:shd w:val="clear" w:color="000000" w:fill="D9D9D9"/>
            <w:vAlign w:val="center"/>
            <w:hideMark/>
          </w:tcPr>
          <w:p w14:paraId="2362B886" w14:textId="4B57F8FD" w:rsidR="002A7270" w:rsidRPr="00343F01" w:rsidDel="00201166" w:rsidRDefault="002A7270" w:rsidP="00D62BC5">
            <w:pPr>
              <w:spacing w:before="0" w:after="160"/>
              <w:jc w:val="left"/>
              <w:rPr>
                <w:del w:id="14171" w:author="Houyem Rais" w:date="2024-02-22T14:46:00Z"/>
                <w:rFonts w:eastAsia="Times New Roman" w:cs="Calibri"/>
                <w:b/>
                <w:bCs/>
                <w:color w:val="000000"/>
                <w:sz w:val="20"/>
                <w:szCs w:val="20"/>
              </w:rPr>
              <w:pPrChange w:id="14172" w:author="Houyem Rais" w:date="2024-02-22T14:49:00Z">
                <w:pPr>
                  <w:spacing w:before="0" w:after="0"/>
                  <w:jc w:val="center"/>
                </w:pPr>
              </w:pPrChange>
            </w:pPr>
            <w:del w:id="14173" w:author="Houyem Rais" w:date="2024-02-22T14:46:00Z">
              <w:r w:rsidRPr="00343F01" w:rsidDel="00201166">
                <w:rPr>
                  <w:rFonts w:eastAsia="Times New Roman" w:cs="Calibri"/>
                  <w:b/>
                  <w:bCs/>
                  <w:color w:val="000000"/>
                  <w:sz w:val="20"/>
                  <w:szCs w:val="20"/>
                </w:rPr>
                <w:delText>Classe 2</w:delText>
              </w:r>
            </w:del>
          </w:p>
        </w:tc>
        <w:tc>
          <w:tcPr>
            <w:tcW w:w="960" w:type="dxa"/>
            <w:tcBorders>
              <w:top w:val="single" w:sz="4" w:space="0" w:color="auto"/>
              <w:left w:val="nil"/>
              <w:bottom w:val="single" w:sz="4" w:space="0" w:color="auto"/>
              <w:right w:val="single" w:sz="4" w:space="0" w:color="auto"/>
            </w:tcBorders>
            <w:shd w:val="clear" w:color="000000" w:fill="D9D9D9"/>
            <w:vAlign w:val="center"/>
            <w:hideMark/>
          </w:tcPr>
          <w:p w14:paraId="1D4DA986" w14:textId="26269866" w:rsidR="002A7270" w:rsidRPr="00343F01" w:rsidDel="00201166" w:rsidRDefault="002A7270" w:rsidP="00D62BC5">
            <w:pPr>
              <w:spacing w:before="0" w:after="160"/>
              <w:jc w:val="left"/>
              <w:rPr>
                <w:del w:id="14174" w:author="Houyem Rais" w:date="2024-02-22T14:46:00Z"/>
                <w:rFonts w:eastAsia="Times New Roman" w:cs="Calibri"/>
                <w:b/>
                <w:bCs/>
                <w:color w:val="000000"/>
                <w:sz w:val="20"/>
                <w:szCs w:val="20"/>
              </w:rPr>
              <w:pPrChange w:id="14175" w:author="Houyem Rais" w:date="2024-02-22T14:49:00Z">
                <w:pPr>
                  <w:spacing w:before="0" w:after="0"/>
                  <w:jc w:val="center"/>
                </w:pPr>
              </w:pPrChange>
            </w:pPr>
            <w:del w:id="14176" w:author="Houyem Rais" w:date="2024-02-22T14:46:00Z">
              <w:r w:rsidRPr="00343F01" w:rsidDel="00201166">
                <w:rPr>
                  <w:rFonts w:eastAsia="Times New Roman" w:cs="Calibri"/>
                  <w:b/>
                  <w:bCs/>
                  <w:color w:val="000000"/>
                  <w:sz w:val="20"/>
                  <w:szCs w:val="20"/>
                </w:rPr>
                <w:delText>Classe 3</w:delText>
              </w:r>
            </w:del>
          </w:p>
        </w:tc>
        <w:tc>
          <w:tcPr>
            <w:tcW w:w="960" w:type="dxa"/>
            <w:tcBorders>
              <w:top w:val="single" w:sz="4" w:space="0" w:color="auto"/>
              <w:left w:val="nil"/>
              <w:bottom w:val="single" w:sz="4" w:space="0" w:color="auto"/>
              <w:right w:val="single" w:sz="4" w:space="0" w:color="auto"/>
            </w:tcBorders>
            <w:shd w:val="clear" w:color="000000" w:fill="D9D9D9"/>
            <w:vAlign w:val="center"/>
            <w:hideMark/>
          </w:tcPr>
          <w:p w14:paraId="476D400A" w14:textId="7B82FA2A" w:rsidR="002A7270" w:rsidRPr="00343F01" w:rsidDel="00201166" w:rsidRDefault="002A7270" w:rsidP="00D62BC5">
            <w:pPr>
              <w:spacing w:before="0" w:after="160"/>
              <w:jc w:val="left"/>
              <w:rPr>
                <w:del w:id="14177" w:author="Houyem Rais" w:date="2024-02-22T14:46:00Z"/>
                <w:rFonts w:eastAsia="Times New Roman" w:cs="Calibri"/>
                <w:b/>
                <w:bCs/>
                <w:color w:val="000000"/>
                <w:sz w:val="20"/>
                <w:szCs w:val="20"/>
              </w:rPr>
              <w:pPrChange w:id="14178" w:author="Houyem Rais" w:date="2024-02-22T14:49:00Z">
                <w:pPr>
                  <w:spacing w:before="0" w:after="0"/>
                  <w:jc w:val="center"/>
                </w:pPr>
              </w:pPrChange>
            </w:pPr>
            <w:del w:id="14179" w:author="Houyem Rais" w:date="2024-02-22T14:46:00Z">
              <w:r w:rsidRPr="00343F01" w:rsidDel="00201166">
                <w:rPr>
                  <w:rFonts w:eastAsia="Times New Roman" w:cs="Calibri"/>
                  <w:b/>
                  <w:bCs/>
                  <w:color w:val="000000"/>
                  <w:sz w:val="20"/>
                  <w:szCs w:val="20"/>
                </w:rPr>
                <w:delText>Classe 4</w:delText>
              </w:r>
            </w:del>
          </w:p>
        </w:tc>
      </w:tr>
      <w:tr w:rsidR="002A7270" w:rsidRPr="00343F01" w:rsidDel="00201166" w14:paraId="4642724F" w14:textId="0FEF39A5">
        <w:trPr>
          <w:trHeight w:val="290"/>
          <w:del w:id="14180" w:author="Houyem Rais" w:date="2024-02-22T14:46:00Z"/>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0B0BC5BB" w14:textId="450F2887" w:rsidR="002A7270" w:rsidRPr="00343F01" w:rsidDel="00201166" w:rsidRDefault="002A7270" w:rsidP="00D62BC5">
            <w:pPr>
              <w:spacing w:before="0" w:after="160"/>
              <w:jc w:val="left"/>
              <w:rPr>
                <w:del w:id="14181" w:author="Houyem Rais" w:date="2024-02-22T14:46:00Z"/>
                <w:rFonts w:eastAsia="Times New Roman" w:cs="Calibri"/>
                <w:color w:val="000000"/>
                <w:sz w:val="20"/>
                <w:szCs w:val="20"/>
              </w:rPr>
              <w:pPrChange w:id="14182" w:author="Houyem Rais" w:date="2024-02-22T14:49:00Z">
                <w:pPr>
                  <w:spacing w:before="0" w:after="0"/>
                  <w:jc w:val="center"/>
                </w:pPr>
              </w:pPrChange>
            </w:pPr>
            <w:del w:id="14183" w:author="Houyem Rais" w:date="2024-02-22T14:46:00Z">
              <w:r w:rsidRPr="00343F01" w:rsidDel="00201166">
                <w:rPr>
                  <w:rFonts w:eastAsia="Times New Roman" w:cs="Calibri"/>
                  <w:color w:val="000000"/>
                  <w:sz w:val="20"/>
                  <w:szCs w:val="20"/>
                </w:rPr>
                <w:delText>Prix total en USD</w:delText>
              </w:r>
            </w:del>
          </w:p>
        </w:tc>
        <w:tc>
          <w:tcPr>
            <w:tcW w:w="960" w:type="dxa"/>
            <w:tcBorders>
              <w:top w:val="nil"/>
              <w:left w:val="nil"/>
              <w:bottom w:val="single" w:sz="4" w:space="0" w:color="auto"/>
              <w:right w:val="single" w:sz="4" w:space="0" w:color="auto"/>
            </w:tcBorders>
            <w:shd w:val="clear" w:color="auto" w:fill="auto"/>
            <w:vAlign w:val="center"/>
            <w:hideMark/>
          </w:tcPr>
          <w:p w14:paraId="5DAD507A" w14:textId="1EAAF205" w:rsidR="002A7270" w:rsidRPr="00343F01" w:rsidDel="00201166" w:rsidRDefault="002A7270" w:rsidP="00D62BC5">
            <w:pPr>
              <w:spacing w:before="0" w:after="160"/>
              <w:jc w:val="left"/>
              <w:rPr>
                <w:del w:id="14184" w:author="Houyem Rais" w:date="2024-02-22T14:46:00Z"/>
                <w:rFonts w:eastAsia="Times New Roman" w:cs="Calibri"/>
                <w:color w:val="000000"/>
                <w:sz w:val="20"/>
                <w:szCs w:val="20"/>
              </w:rPr>
              <w:pPrChange w:id="14185" w:author="Houyem Rais" w:date="2024-02-22T14:49:00Z">
                <w:pPr>
                  <w:spacing w:before="0" w:after="0"/>
                  <w:jc w:val="center"/>
                </w:pPr>
              </w:pPrChange>
            </w:pPr>
            <w:del w:id="14186" w:author="Houyem Rais" w:date="2024-02-22T14:46:00Z">
              <w:r w:rsidRPr="00343F01" w:rsidDel="00201166">
                <w:rPr>
                  <w:rFonts w:eastAsia="Times New Roman" w:cs="Calibri"/>
                  <w:color w:val="000000"/>
                  <w:sz w:val="20"/>
                  <w:szCs w:val="20"/>
                </w:rPr>
                <w:delText>4,25</w:delText>
              </w:r>
            </w:del>
          </w:p>
        </w:tc>
        <w:tc>
          <w:tcPr>
            <w:tcW w:w="960" w:type="dxa"/>
            <w:tcBorders>
              <w:top w:val="nil"/>
              <w:left w:val="nil"/>
              <w:bottom w:val="single" w:sz="4" w:space="0" w:color="auto"/>
              <w:right w:val="single" w:sz="4" w:space="0" w:color="auto"/>
            </w:tcBorders>
            <w:shd w:val="clear" w:color="auto" w:fill="auto"/>
            <w:vAlign w:val="center"/>
            <w:hideMark/>
          </w:tcPr>
          <w:p w14:paraId="5CF54557" w14:textId="47A0B8E1" w:rsidR="002A7270" w:rsidRPr="00343F01" w:rsidDel="00201166" w:rsidRDefault="002A7270" w:rsidP="00D62BC5">
            <w:pPr>
              <w:spacing w:before="0" w:after="160"/>
              <w:jc w:val="left"/>
              <w:rPr>
                <w:del w:id="14187" w:author="Houyem Rais" w:date="2024-02-22T14:46:00Z"/>
                <w:rFonts w:eastAsia="Times New Roman" w:cs="Calibri"/>
                <w:color w:val="000000"/>
                <w:sz w:val="20"/>
                <w:szCs w:val="20"/>
              </w:rPr>
              <w:pPrChange w:id="14188" w:author="Houyem Rais" w:date="2024-02-22T14:49:00Z">
                <w:pPr>
                  <w:spacing w:before="0" w:after="0"/>
                  <w:jc w:val="center"/>
                </w:pPr>
              </w:pPrChange>
            </w:pPr>
            <w:del w:id="14189" w:author="Houyem Rais" w:date="2024-02-22T14:46:00Z">
              <w:r w:rsidRPr="00343F01" w:rsidDel="00201166">
                <w:rPr>
                  <w:rFonts w:eastAsia="Times New Roman" w:cs="Calibri"/>
                  <w:color w:val="000000"/>
                  <w:sz w:val="20"/>
                  <w:szCs w:val="20"/>
                </w:rPr>
                <w:delText>8,5</w:delText>
              </w:r>
            </w:del>
          </w:p>
        </w:tc>
        <w:tc>
          <w:tcPr>
            <w:tcW w:w="960" w:type="dxa"/>
            <w:tcBorders>
              <w:top w:val="nil"/>
              <w:left w:val="nil"/>
              <w:bottom w:val="single" w:sz="4" w:space="0" w:color="auto"/>
              <w:right w:val="single" w:sz="4" w:space="0" w:color="auto"/>
            </w:tcBorders>
            <w:shd w:val="clear" w:color="auto" w:fill="auto"/>
            <w:vAlign w:val="center"/>
            <w:hideMark/>
          </w:tcPr>
          <w:p w14:paraId="4871FF75" w14:textId="12CCD6BB" w:rsidR="002A7270" w:rsidRPr="00343F01" w:rsidDel="00201166" w:rsidRDefault="002A7270" w:rsidP="00D62BC5">
            <w:pPr>
              <w:spacing w:before="0" w:after="160"/>
              <w:jc w:val="left"/>
              <w:rPr>
                <w:del w:id="14190" w:author="Houyem Rais" w:date="2024-02-22T14:46:00Z"/>
                <w:rFonts w:eastAsia="Times New Roman" w:cs="Calibri"/>
                <w:color w:val="000000"/>
                <w:sz w:val="20"/>
                <w:szCs w:val="20"/>
              </w:rPr>
              <w:pPrChange w:id="14191" w:author="Houyem Rais" w:date="2024-02-22T14:49:00Z">
                <w:pPr>
                  <w:spacing w:before="0" w:after="0"/>
                  <w:jc w:val="center"/>
                </w:pPr>
              </w:pPrChange>
            </w:pPr>
            <w:del w:id="14192" w:author="Houyem Rais" w:date="2024-02-22T14:46:00Z">
              <w:r w:rsidRPr="00343F01" w:rsidDel="00201166">
                <w:rPr>
                  <w:rFonts w:eastAsia="Times New Roman" w:cs="Calibri"/>
                  <w:color w:val="000000"/>
                  <w:sz w:val="20"/>
                  <w:szCs w:val="20"/>
                </w:rPr>
                <w:delText>12,75</w:delText>
              </w:r>
            </w:del>
          </w:p>
        </w:tc>
        <w:tc>
          <w:tcPr>
            <w:tcW w:w="960" w:type="dxa"/>
            <w:tcBorders>
              <w:top w:val="nil"/>
              <w:left w:val="nil"/>
              <w:bottom w:val="single" w:sz="4" w:space="0" w:color="auto"/>
              <w:right w:val="single" w:sz="4" w:space="0" w:color="auto"/>
            </w:tcBorders>
            <w:shd w:val="clear" w:color="auto" w:fill="auto"/>
            <w:vAlign w:val="center"/>
            <w:hideMark/>
          </w:tcPr>
          <w:p w14:paraId="58621813" w14:textId="2EA520FC" w:rsidR="002A7270" w:rsidRPr="00343F01" w:rsidDel="00201166" w:rsidRDefault="002A7270" w:rsidP="00D62BC5">
            <w:pPr>
              <w:spacing w:before="0" w:after="160"/>
              <w:jc w:val="left"/>
              <w:rPr>
                <w:del w:id="14193" w:author="Houyem Rais" w:date="2024-02-22T14:46:00Z"/>
                <w:rFonts w:eastAsia="Times New Roman" w:cs="Calibri"/>
                <w:color w:val="000000"/>
                <w:sz w:val="20"/>
                <w:szCs w:val="20"/>
              </w:rPr>
              <w:pPrChange w:id="14194" w:author="Houyem Rais" w:date="2024-02-22T14:49:00Z">
                <w:pPr>
                  <w:spacing w:before="0" w:after="0"/>
                  <w:jc w:val="center"/>
                </w:pPr>
              </w:pPrChange>
            </w:pPr>
            <w:del w:id="14195" w:author="Houyem Rais" w:date="2024-02-22T14:46:00Z">
              <w:r w:rsidRPr="00343F01" w:rsidDel="00201166">
                <w:rPr>
                  <w:rFonts w:eastAsia="Times New Roman" w:cs="Calibri"/>
                  <w:color w:val="000000"/>
                  <w:sz w:val="20"/>
                  <w:szCs w:val="20"/>
                </w:rPr>
                <w:delText>17</w:delText>
              </w:r>
            </w:del>
          </w:p>
        </w:tc>
      </w:tr>
      <w:tr w:rsidR="002A7270" w:rsidRPr="00343F01" w:rsidDel="00201166" w14:paraId="718844CE" w14:textId="185679CC">
        <w:trPr>
          <w:trHeight w:val="290"/>
          <w:del w:id="14196" w:author="Houyem Rais" w:date="2024-02-22T14:46:00Z"/>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7E281FA1" w14:textId="2B1A2813" w:rsidR="002A7270" w:rsidRPr="00343F01" w:rsidDel="00201166" w:rsidRDefault="002A7270" w:rsidP="00D62BC5">
            <w:pPr>
              <w:spacing w:before="0" w:after="160"/>
              <w:jc w:val="left"/>
              <w:rPr>
                <w:del w:id="14197" w:author="Houyem Rais" w:date="2024-02-22T14:46:00Z"/>
                <w:rFonts w:eastAsia="Times New Roman" w:cs="Calibri"/>
                <w:b/>
                <w:bCs/>
                <w:color w:val="000000"/>
                <w:sz w:val="20"/>
                <w:szCs w:val="20"/>
              </w:rPr>
              <w:pPrChange w:id="14198" w:author="Houyem Rais" w:date="2024-02-22T14:49:00Z">
                <w:pPr>
                  <w:spacing w:before="0" w:after="0"/>
                  <w:jc w:val="center"/>
                </w:pPr>
              </w:pPrChange>
            </w:pPr>
            <w:del w:id="14199" w:author="Houyem Rais" w:date="2024-02-22T14:46:00Z">
              <w:r w:rsidRPr="00343F01" w:rsidDel="00201166">
                <w:rPr>
                  <w:rFonts w:eastAsia="Times New Roman" w:cs="Calibri"/>
                  <w:b/>
                  <w:bCs/>
                  <w:color w:val="000000"/>
                  <w:sz w:val="20"/>
                  <w:szCs w:val="20"/>
                </w:rPr>
                <w:delText>Prix kilométrique en USD</w:delText>
              </w:r>
            </w:del>
          </w:p>
        </w:tc>
        <w:tc>
          <w:tcPr>
            <w:tcW w:w="960" w:type="dxa"/>
            <w:tcBorders>
              <w:top w:val="nil"/>
              <w:left w:val="nil"/>
              <w:bottom w:val="single" w:sz="4" w:space="0" w:color="auto"/>
              <w:right w:val="single" w:sz="4" w:space="0" w:color="auto"/>
            </w:tcBorders>
            <w:shd w:val="clear" w:color="auto" w:fill="auto"/>
            <w:vAlign w:val="center"/>
            <w:hideMark/>
          </w:tcPr>
          <w:p w14:paraId="64526902" w14:textId="3ECE3113" w:rsidR="002A7270" w:rsidRPr="00343F01" w:rsidDel="00201166" w:rsidRDefault="002A7270" w:rsidP="00D62BC5">
            <w:pPr>
              <w:spacing w:before="0" w:after="160"/>
              <w:jc w:val="left"/>
              <w:rPr>
                <w:del w:id="14200" w:author="Houyem Rais" w:date="2024-02-22T14:46:00Z"/>
                <w:rFonts w:eastAsia="Times New Roman" w:cs="Calibri"/>
                <w:color w:val="000000"/>
                <w:sz w:val="20"/>
                <w:szCs w:val="20"/>
              </w:rPr>
              <w:pPrChange w:id="14201" w:author="Houyem Rais" w:date="2024-02-22T14:49:00Z">
                <w:pPr>
                  <w:spacing w:before="0" w:after="0"/>
                  <w:jc w:val="center"/>
                </w:pPr>
              </w:pPrChange>
            </w:pPr>
            <w:del w:id="14202" w:author="Houyem Rais" w:date="2024-02-22T14:46:00Z">
              <w:r w:rsidRPr="00343F01" w:rsidDel="00201166">
                <w:rPr>
                  <w:rFonts w:eastAsia="Times New Roman" w:cs="Calibri"/>
                  <w:color w:val="000000"/>
                  <w:sz w:val="20"/>
                  <w:szCs w:val="20"/>
                </w:rPr>
                <w:delText>0,019</w:delText>
              </w:r>
            </w:del>
          </w:p>
        </w:tc>
        <w:tc>
          <w:tcPr>
            <w:tcW w:w="960" w:type="dxa"/>
            <w:tcBorders>
              <w:top w:val="nil"/>
              <w:left w:val="nil"/>
              <w:bottom w:val="single" w:sz="4" w:space="0" w:color="auto"/>
              <w:right w:val="single" w:sz="4" w:space="0" w:color="auto"/>
            </w:tcBorders>
            <w:shd w:val="clear" w:color="auto" w:fill="auto"/>
            <w:vAlign w:val="center"/>
            <w:hideMark/>
          </w:tcPr>
          <w:p w14:paraId="489365F1" w14:textId="5A71EF30" w:rsidR="002A7270" w:rsidRPr="00343F01" w:rsidDel="00201166" w:rsidRDefault="002A7270" w:rsidP="00D62BC5">
            <w:pPr>
              <w:spacing w:before="0" w:after="160"/>
              <w:jc w:val="left"/>
              <w:rPr>
                <w:del w:id="14203" w:author="Houyem Rais" w:date="2024-02-22T14:46:00Z"/>
                <w:rFonts w:eastAsia="Times New Roman" w:cs="Calibri"/>
                <w:color w:val="000000"/>
                <w:sz w:val="20"/>
                <w:szCs w:val="20"/>
              </w:rPr>
              <w:pPrChange w:id="14204" w:author="Houyem Rais" w:date="2024-02-22T14:49:00Z">
                <w:pPr>
                  <w:spacing w:before="0" w:after="0"/>
                  <w:jc w:val="center"/>
                </w:pPr>
              </w:pPrChange>
            </w:pPr>
            <w:del w:id="14205" w:author="Houyem Rais" w:date="2024-02-22T14:46:00Z">
              <w:r w:rsidRPr="00343F01" w:rsidDel="00201166">
                <w:rPr>
                  <w:rFonts w:eastAsia="Times New Roman" w:cs="Calibri"/>
                  <w:color w:val="000000"/>
                  <w:sz w:val="20"/>
                  <w:szCs w:val="20"/>
                </w:rPr>
                <w:delText>0,039</w:delText>
              </w:r>
            </w:del>
          </w:p>
        </w:tc>
        <w:tc>
          <w:tcPr>
            <w:tcW w:w="960" w:type="dxa"/>
            <w:tcBorders>
              <w:top w:val="nil"/>
              <w:left w:val="nil"/>
              <w:bottom w:val="single" w:sz="4" w:space="0" w:color="auto"/>
              <w:right w:val="single" w:sz="4" w:space="0" w:color="auto"/>
            </w:tcBorders>
            <w:shd w:val="clear" w:color="auto" w:fill="auto"/>
            <w:vAlign w:val="center"/>
            <w:hideMark/>
          </w:tcPr>
          <w:p w14:paraId="59BA9DD3" w14:textId="619205CB" w:rsidR="002A7270" w:rsidRPr="00343F01" w:rsidDel="00201166" w:rsidRDefault="002A7270" w:rsidP="00D62BC5">
            <w:pPr>
              <w:spacing w:before="0" w:after="160"/>
              <w:jc w:val="left"/>
              <w:rPr>
                <w:del w:id="14206" w:author="Houyem Rais" w:date="2024-02-22T14:46:00Z"/>
                <w:rFonts w:eastAsia="Times New Roman" w:cs="Calibri"/>
                <w:color w:val="000000"/>
                <w:sz w:val="20"/>
                <w:szCs w:val="20"/>
              </w:rPr>
              <w:pPrChange w:id="14207" w:author="Houyem Rais" w:date="2024-02-22T14:49:00Z">
                <w:pPr>
                  <w:spacing w:before="0" w:after="0"/>
                  <w:jc w:val="center"/>
                </w:pPr>
              </w:pPrChange>
            </w:pPr>
            <w:del w:id="14208" w:author="Houyem Rais" w:date="2024-02-22T14:46:00Z">
              <w:r w:rsidRPr="00343F01" w:rsidDel="00201166">
                <w:rPr>
                  <w:rFonts w:eastAsia="Times New Roman" w:cs="Calibri"/>
                  <w:color w:val="000000"/>
                  <w:sz w:val="20"/>
                  <w:szCs w:val="20"/>
                </w:rPr>
                <w:delText>0,058</w:delText>
              </w:r>
            </w:del>
          </w:p>
        </w:tc>
        <w:tc>
          <w:tcPr>
            <w:tcW w:w="960" w:type="dxa"/>
            <w:tcBorders>
              <w:top w:val="nil"/>
              <w:left w:val="nil"/>
              <w:bottom w:val="single" w:sz="4" w:space="0" w:color="auto"/>
              <w:right w:val="single" w:sz="4" w:space="0" w:color="auto"/>
            </w:tcBorders>
            <w:shd w:val="clear" w:color="auto" w:fill="auto"/>
            <w:vAlign w:val="center"/>
            <w:hideMark/>
          </w:tcPr>
          <w:p w14:paraId="6745883C" w14:textId="0CC90F23" w:rsidR="002A7270" w:rsidRPr="00343F01" w:rsidDel="00201166" w:rsidRDefault="002A7270" w:rsidP="00D62BC5">
            <w:pPr>
              <w:spacing w:before="0" w:after="160"/>
              <w:jc w:val="left"/>
              <w:rPr>
                <w:del w:id="14209" w:author="Houyem Rais" w:date="2024-02-22T14:46:00Z"/>
                <w:rFonts w:eastAsia="Times New Roman" w:cs="Calibri"/>
                <w:color w:val="000000"/>
                <w:sz w:val="20"/>
                <w:szCs w:val="20"/>
              </w:rPr>
              <w:pPrChange w:id="14210" w:author="Houyem Rais" w:date="2024-02-22T14:49:00Z">
                <w:pPr>
                  <w:spacing w:before="0" w:after="0"/>
                  <w:jc w:val="center"/>
                </w:pPr>
              </w:pPrChange>
            </w:pPr>
            <w:del w:id="14211" w:author="Houyem Rais" w:date="2024-02-22T14:46:00Z">
              <w:r w:rsidRPr="00343F01" w:rsidDel="00201166">
                <w:rPr>
                  <w:rFonts w:eastAsia="Times New Roman" w:cs="Calibri"/>
                  <w:color w:val="000000"/>
                  <w:sz w:val="20"/>
                  <w:szCs w:val="20"/>
                </w:rPr>
                <w:delText>0,077</w:delText>
              </w:r>
            </w:del>
          </w:p>
        </w:tc>
      </w:tr>
      <w:tr w:rsidR="002A7270" w:rsidRPr="00343F01" w:rsidDel="00201166" w14:paraId="794D04D7" w14:textId="560E0550" w:rsidTr="002A7270">
        <w:trPr>
          <w:trHeight w:val="290"/>
          <w:del w:id="14212" w:author="Houyem Rais" w:date="2024-02-22T14:46:00Z"/>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13C478F7" w14:textId="2491ED48" w:rsidR="002A7270" w:rsidRPr="00343F01" w:rsidDel="00201166" w:rsidRDefault="002A7270" w:rsidP="00D62BC5">
            <w:pPr>
              <w:spacing w:before="0" w:after="160"/>
              <w:jc w:val="left"/>
              <w:rPr>
                <w:del w:id="14213" w:author="Houyem Rais" w:date="2024-02-22T14:46:00Z"/>
                <w:rFonts w:eastAsia="Times New Roman" w:cs="Calibri"/>
                <w:b/>
                <w:bCs/>
                <w:color w:val="000000"/>
                <w:sz w:val="20"/>
                <w:szCs w:val="20"/>
              </w:rPr>
              <w:pPrChange w:id="14214" w:author="Houyem Rais" w:date="2024-02-22T14:49:00Z">
                <w:pPr>
                  <w:spacing w:before="0" w:after="0"/>
                  <w:jc w:val="center"/>
                </w:pPr>
              </w:pPrChange>
            </w:pPr>
            <w:del w:id="14215" w:author="Houyem Rais" w:date="2024-02-22T14:46:00Z">
              <w:r w:rsidRPr="00343F01" w:rsidDel="00201166">
                <w:rPr>
                  <w:rFonts w:eastAsia="Times New Roman" w:cs="Calibri"/>
                  <w:b/>
                  <w:bCs/>
                  <w:color w:val="000000"/>
                  <w:sz w:val="20"/>
                  <w:szCs w:val="20"/>
                </w:rPr>
                <w:delText>Prix kilométrique en FCFA</w:delText>
              </w:r>
            </w:del>
          </w:p>
        </w:tc>
        <w:tc>
          <w:tcPr>
            <w:tcW w:w="960" w:type="dxa"/>
            <w:tcBorders>
              <w:top w:val="nil"/>
              <w:left w:val="nil"/>
              <w:bottom w:val="single" w:sz="4" w:space="0" w:color="auto"/>
              <w:right w:val="single" w:sz="4" w:space="0" w:color="auto"/>
            </w:tcBorders>
            <w:shd w:val="clear" w:color="auto" w:fill="auto"/>
            <w:vAlign w:val="center"/>
          </w:tcPr>
          <w:p w14:paraId="73616562" w14:textId="55CF7EA3" w:rsidR="002A7270" w:rsidRPr="00343F01" w:rsidDel="00201166" w:rsidRDefault="00BB40E2" w:rsidP="00D62BC5">
            <w:pPr>
              <w:spacing w:before="0" w:after="160"/>
              <w:jc w:val="left"/>
              <w:rPr>
                <w:del w:id="14216" w:author="Houyem Rais" w:date="2024-02-22T14:46:00Z"/>
                <w:rFonts w:eastAsia="Times New Roman" w:cs="Calibri"/>
                <w:color w:val="000000"/>
                <w:sz w:val="20"/>
                <w:szCs w:val="20"/>
              </w:rPr>
              <w:pPrChange w:id="14217" w:author="Houyem Rais" w:date="2024-02-22T14:49:00Z">
                <w:pPr>
                  <w:spacing w:before="0" w:after="0"/>
                  <w:jc w:val="center"/>
                </w:pPr>
              </w:pPrChange>
            </w:pPr>
            <w:del w:id="14218" w:author="Houyem Rais" w:date="2024-02-22T14:46:00Z">
              <w:r w:rsidRPr="00343F01" w:rsidDel="00201166">
                <w:rPr>
                  <w:rFonts w:eastAsia="Times New Roman" w:cs="Calibri"/>
                  <w:color w:val="000000"/>
                  <w:sz w:val="20"/>
                  <w:szCs w:val="20"/>
                </w:rPr>
                <w:delText>1</w:delText>
              </w:r>
              <w:r w:rsidR="00E70EAF" w:rsidRPr="00343F01" w:rsidDel="00201166">
                <w:rPr>
                  <w:rFonts w:eastAsia="Times New Roman" w:cs="Calibri"/>
                  <w:color w:val="000000"/>
                  <w:sz w:val="20"/>
                  <w:szCs w:val="20"/>
                </w:rPr>
                <w:delText>2</w:delText>
              </w:r>
            </w:del>
          </w:p>
        </w:tc>
        <w:tc>
          <w:tcPr>
            <w:tcW w:w="960" w:type="dxa"/>
            <w:tcBorders>
              <w:top w:val="nil"/>
              <w:left w:val="nil"/>
              <w:bottom w:val="single" w:sz="4" w:space="0" w:color="auto"/>
              <w:right w:val="single" w:sz="4" w:space="0" w:color="auto"/>
            </w:tcBorders>
            <w:shd w:val="clear" w:color="auto" w:fill="auto"/>
            <w:vAlign w:val="center"/>
          </w:tcPr>
          <w:p w14:paraId="7A7B4FA4" w14:textId="6A959AA4" w:rsidR="002A7270" w:rsidRPr="00343F01" w:rsidDel="00201166" w:rsidRDefault="00BB40E2" w:rsidP="00D62BC5">
            <w:pPr>
              <w:spacing w:before="0" w:after="160"/>
              <w:jc w:val="left"/>
              <w:rPr>
                <w:del w:id="14219" w:author="Houyem Rais" w:date="2024-02-22T14:46:00Z"/>
                <w:rFonts w:eastAsia="Times New Roman" w:cs="Calibri"/>
                <w:color w:val="000000"/>
                <w:sz w:val="20"/>
                <w:szCs w:val="20"/>
              </w:rPr>
              <w:pPrChange w:id="14220" w:author="Houyem Rais" w:date="2024-02-22T14:49:00Z">
                <w:pPr>
                  <w:spacing w:before="0" w:after="0"/>
                  <w:jc w:val="center"/>
                </w:pPr>
              </w:pPrChange>
            </w:pPr>
            <w:del w:id="14221" w:author="Houyem Rais" w:date="2024-02-22T14:46:00Z">
              <w:r w:rsidRPr="00343F01" w:rsidDel="00201166">
                <w:rPr>
                  <w:rFonts w:eastAsia="Times New Roman" w:cs="Calibri"/>
                  <w:color w:val="000000"/>
                  <w:sz w:val="20"/>
                  <w:szCs w:val="20"/>
                </w:rPr>
                <w:delText>2</w:delText>
              </w:r>
              <w:r w:rsidR="00E70EAF" w:rsidRPr="00343F01" w:rsidDel="00201166">
                <w:rPr>
                  <w:rFonts w:eastAsia="Times New Roman" w:cs="Calibri"/>
                  <w:color w:val="000000"/>
                  <w:sz w:val="20"/>
                  <w:szCs w:val="20"/>
                </w:rPr>
                <w:delText>4</w:delText>
              </w:r>
            </w:del>
          </w:p>
        </w:tc>
        <w:tc>
          <w:tcPr>
            <w:tcW w:w="960" w:type="dxa"/>
            <w:tcBorders>
              <w:top w:val="nil"/>
              <w:left w:val="nil"/>
              <w:bottom w:val="single" w:sz="4" w:space="0" w:color="auto"/>
              <w:right w:val="single" w:sz="4" w:space="0" w:color="auto"/>
            </w:tcBorders>
            <w:shd w:val="clear" w:color="auto" w:fill="auto"/>
            <w:vAlign w:val="center"/>
          </w:tcPr>
          <w:p w14:paraId="67AB4E45" w14:textId="2B3C20AF" w:rsidR="002A7270" w:rsidRPr="00343F01" w:rsidDel="00201166" w:rsidRDefault="00BB40E2" w:rsidP="00D62BC5">
            <w:pPr>
              <w:spacing w:before="0" w:after="160"/>
              <w:jc w:val="left"/>
              <w:rPr>
                <w:del w:id="14222" w:author="Houyem Rais" w:date="2024-02-22T14:46:00Z"/>
                <w:rFonts w:eastAsia="Times New Roman" w:cs="Calibri"/>
                <w:color w:val="000000"/>
                <w:sz w:val="20"/>
                <w:szCs w:val="20"/>
              </w:rPr>
              <w:pPrChange w:id="14223" w:author="Houyem Rais" w:date="2024-02-22T14:49:00Z">
                <w:pPr>
                  <w:spacing w:before="0" w:after="0"/>
                  <w:jc w:val="center"/>
                </w:pPr>
              </w:pPrChange>
            </w:pPr>
            <w:del w:id="14224" w:author="Houyem Rais" w:date="2024-02-22T14:46:00Z">
              <w:r w:rsidRPr="00343F01" w:rsidDel="00201166">
                <w:rPr>
                  <w:rFonts w:eastAsia="Times New Roman" w:cs="Calibri"/>
                  <w:color w:val="000000"/>
                  <w:sz w:val="20"/>
                  <w:szCs w:val="20"/>
                </w:rPr>
                <w:delText>3</w:delText>
              </w:r>
              <w:r w:rsidR="00E70EAF" w:rsidRPr="00343F01" w:rsidDel="00201166">
                <w:rPr>
                  <w:rFonts w:eastAsia="Times New Roman" w:cs="Calibri"/>
                  <w:color w:val="000000"/>
                  <w:sz w:val="20"/>
                  <w:szCs w:val="20"/>
                </w:rPr>
                <w:delText>6</w:delText>
              </w:r>
            </w:del>
          </w:p>
        </w:tc>
        <w:tc>
          <w:tcPr>
            <w:tcW w:w="960" w:type="dxa"/>
            <w:tcBorders>
              <w:top w:val="nil"/>
              <w:left w:val="nil"/>
              <w:bottom w:val="single" w:sz="4" w:space="0" w:color="auto"/>
              <w:right w:val="single" w:sz="4" w:space="0" w:color="auto"/>
            </w:tcBorders>
            <w:shd w:val="clear" w:color="auto" w:fill="auto"/>
            <w:vAlign w:val="center"/>
          </w:tcPr>
          <w:p w14:paraId="31E6AB79" w14:textId="2703C0F4" w:rsidR="002A7270" w:rsidRPr="00343F01" w:rsidDel="00201166" w:rsidRDefault="00BB40E2" w:rsidP="00D62BC5">
            <w:pPr>
              <w:spacing w:before="0" w:after="160"/>
              <w:jc w:val="left"/>
              <w:rPr>
                <w:del w:id="14225" w:author="Houyem Rais" w:date="2024-02-22T14:46:00Z"/>
                <w:rFonts w:eastAsia="Times New Roman" w:cs="Calibri"/>
                <w:color w:val="000000"/>
                <w:sz w:val="20"/>
                <w:szCs w:val="20"/>
              </w:rPr>
              <w:pPrChange w:id="14226" w:author="Houyem Rais" w:date="2024-02-22T14:49:00Z">
                <w:pPr>
                  <w:spacing w:before="0" w:after="0"/>
                  <w:jc w:val="center"/>
                </w:pPr>
              </w:pPrChange>
            </w:pPr>
            <w:del w:id="14227" w:author="Houyem Rais" w:date="2024-02-22T14:46:00Z">
              <w:r w:rsidRPr="00343F01" w:rsidDel="00201166">
                <w:rPr>
                  <w:rFonts w:eastAsia="Times New Roman" w:cs="Calibri"/>
                  <w:color w:val="000000"/>
                  <w:sz w:val="20"/>
                  <w:szCs w:val="20"/>
                </w:rPr>
                <w:delText>4</w:delText>
              </w:r>
              <w:r w:rsidR="00E70EAF" w:rsidRPr="00343F01" w:rsidDel="00201166">
                <w:rPr>
                  <w:rFonts w:eastAsia="Times New Roman" w:cs="Calibri"/>
                  <w:color w:val="000000"/>
                  <w:sz w:val="20"/>
                  <w:szCs w:val="20"/>
                </w:rPr>
                <w:delText>8</w:delText>
              </w:r>
            </w:del>
          </w:p>
        </w:tc>
      </w:tr>
      <w:tr w:rsidR="002A7270" w:rsidRPr="00343F01" w:rsidDel="00201166" w14:paraId="4DFD5048" w14:textId="509FC08F">
        <w:trPr>
          <w:trHeight w:val="290"/>
          <w:del w:id="14228" w:author="Houyem Rais" w:date="2024-02-22T14:46:00Z"/>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1ABF9BAD" w14:textId="4CA88CAE" w:rsidR="002A7270" w:rsidRPr="00343F01" w:rsidDel="00201166" w:rsidRDefault="002A7270" w:rsidP="00D62BC5">
            <w:pPr>
              <w:spacing w:before="0" w:after="160"/>
              <w:jc w:val="left"/>
              <w:rPr>
                <w:del w:id="14229" w:author="Houyem Rais" w:date="2024-02-22T14:46:00Z"/>
                <w:rFonts w:eastAsia="Times New Roman" w:cs="Calibri"/>
                <w:color w:val="000000"/>
                <w:sz w:val="20"/>
                <w:szCs w:val="20"/>
              </w:rPr>
              <w:pPrChange w:id="14230" w:author="Houyem Rais" w:date="2024-02-22T14:49:00Z">
                <w:pPr>
                  <w:spacing w:before="0" w:after="0"/>
                  <w:jc w:val="center"/>
                </w:pPr>
              </w:pPrChange>
            </w:pPr>
            <w:del w:id="14231" w:author="Houyem Rais" w:date="2024-02-22T14:46:00Z">
              <w:r w:rsidRPr="00343F01" w:rsidDel="00201166">
                <w:rPr>
                  <w:rFonts w:eastAsia="Times New Roman" w:cs="Calibri"/>
                  <w:color w:val="000000"/>
                  <w:sz w:val="20"/>
                  <w:szCs w:val="20"/>
                </w:rPr>
                <w:delText>Facteur de coût</w:delText>
              </w:r>
            </w:del>
          </w:p>
        </w:tc>
        <w:tc>
          <w:tcPr>
            <w:tcW w:w="960" w:type="dxa"/>
            <w:tcBorders>
              <w:top w:val="nil"/>
              <w:left w:val="nil"/>
              <w:bottom w:val="single" w:sz="4" w:space="0" w:color="auto"/>
              <w:right w:val="single" w:sz="4" w:space="0" w:color="auto"/>
            </w:tcBorders>
            <w:shd w:val="clear" w:color="auto" w:fill="auto"/>
            <w:vAlign w:val="center"/>
            <w:hideMark/>
          </w:tcPr>
          <w:p w14:paraId="43C40128" w14:textId="523E12F7" w:rsidR="002A7270" w:rsidRPr="00343F01" w:rsidDel="00201166" w:rsidRDefault="002A7270" w:rsidP="00D62BC5">
            <w:pPr>
              <w:spacing w:before="0" w:after="160"/>
              <w:jc w:val="left"/>
              <w:rPr>
                <w:del w:id="14232" w:author="Houyem Rais" w:date="2024-02-22T14:46:00Z"/>
                <w:rFonts w:eastAsia="Times New Roman" w:cs="Calibri"/>
                <w:color w:val="000000"/>
                <w:sz w:val="20"/>
                <w:szCs w:val="20"/>
              </w:rPr>
              <w:pPrChange w:id="14233" w:author="Houyem Rais" w:date="2024-02-22T14:49:00Z">
                <w:pPr>
                  <w:spacing w:before="0" w:after="0"/>
                  <w:jc w:val="center"/>
                </w:pPr>
              </w:pPrChange>
            </w:pPr>
            <w:del w:id="14234" w:author="Houyem Rais" w:date="2024-02-22T14:46:00Z">
              <w:r w:rsidRPr="00343F01" w:rsidDel="00201166">
                <w:rPr>
                  <w:rFonts w:eastAsia="Times New Roman" w:cs="Calibri"/>
                  <w:color w:val="000000"/>
                  <w:sz w:val="20"/>
                  <w:szCs w:val="20"/>
                </w:rPr>
                <w:delText>1</w:delText>
              </w:r>
            </w:del>
          </w:p>
        </w:tc>
        <w:tc>
          <w:tcPr>
            <w:tcW w:w="960" w:type="dxa"/>
            <w:tcBorders>
              <w:top w:val="nil"/>
              <w:left w:val="nil"/>
              <w:bottom w:val="single" w:sz="4" w:space="0" w:color="auto"/>
              <w:right w:val="single" w:sz="4" w:space="0" w:color="auto"/>
            </w:tcBorders>
            <w:shd w:val="clear" w:color="auto" w:fill="auto"/>
            <w:vAlign w:val="center"/>
            <w:hideMark/>
          </w:tcPr>
          <w:p w14:paraId="516D360B" w14:textId="36B821DA" w:rsidR="002A7270" w:rsidRPr="00343F01" w:rsidDel="00201166" w:rsidRDefault="002A7270" w:rsidP="00D62BC5">
            <w:pPr>
              <w:spacing w:before="0" w:after="160"/>
              <w:jc w:val="left"/>
              <w:rPr>
                <w:del w:id="14235" w:author="Houyem Rais" w:date="2024-02-22T14:46:00Z"/>
                <w:rFonts w:eastAsia="Times New Roman" w:cs="Calibri"/>
                <w:color w:val="000000"/>
                <w:sz w:val="20"/>
                <w:szCs w:val="20"/>
              </w:rPr>
              <w:pPrChange w:id="14236" w:author="Houyem Rais" w:date="2024-02-22T14:49:00Z">
                <w:pPr>
                  <w:spacing w:before="0" w:after="0"/>
                  <w:jc w:val="center"/>
                </w:pPr>
              </w:pPrChange>
            </w:pPr>
            <w:del w:id="14237" w:author="Houyem Rais" w:date="2024-02-22T14:46:00Z">
              <w:r w:rsidRPr="00343F01" w:rsidDel="00201166">
                <w:rPr>
                  <w:rFonts w:eastAsia="Times New Roman" w:cs="Calibri"/>
                  <w:color w:val="000000"/>
                  <w:sz w:val="20"/>
                  <w:szCs w:val="20"/>
                </w:rPr>
                <w:delText>2</w:delText>
              </w:r>
            </w:del>
          </w:p>
        </w:tc>
        <w:tc>
          <w:tcPr>
            <w:tcW w:w="960" w:type="dxa"/>
            <w:tcBorders>
              <w:top w:val="nil"/>
              <w:left w:val="nil"/>
              <w:bottom w:val="single" w:sz="4" w:space="0" w:color="auto"/>
              <w:right w:val="single" w:sz="4" w:space="0" w:color="auto"/>
            </w:tcBorders>
            <w:shd w:val="clear" w:color="auto" w:fill="auto"/>
            <w:vAlign w:val="center"/>
            <w:hideMark/>
          </w:tcPr>
          <w:p w14:paraId="65BF2E05" w14:textId="3EF74AF7" w:rsidR="002A7270" w:rsidRPr="00343F01" w:rsidDel="00201166" w:rsidRDefault="002A7270" w:rsidP="00D62BC5">
            <w:pPr>
              <w:spacing w:before="0" w:after="160"/>
              <w:jc w:val="left"/>
              <w:rPr>
                <w:del w:id="14238" w:author="Houyem Rais" w:date="2024-02-22T14:46:00Z"/>
                <w:rFonts w:eastAsia="Times New Roman" w:cs="Calibri"/>
                <w:color w:val="000000"/>
                <w:sz w:val="20"/>
                <w:szCs w:val="20"/>
              </w:rPr>
              <w:pPrChange w:id="14239" w:author="Houyem Rais" w:date="2024-02-22T14:49:00Z">
                <w:pPr>
                  <w:spacing w:before="0" w:after="0"/>
                  <w:jc w:val="center"/>
                </w:pPr>
              </w:pPrChange>
            </w:pPr>
            <w:del w:id="14240" w:author="Houyem Rais" w:date="2024-02-22T14:46:00Z">
              <w:r w:rsidRPr="00343F01" w:rsidDel="00201166">
                <w:rPr>
                  <w:rFonts w:eastAsia="Times New Roman" w:cs="Calibri"/>
                  <w:color w:val="000000"/>
                  <w:sz w:val="20"/>
                  <w:szCs w:val="20"/>
                </w:rPr>
                <w:delText>3</w:delText>
              </w:r>
            </w:del>
          </w:p>
        </w:tc>
        <w:tc>
          <w:tcPr>
            <w:tcW w:w="960" w:type="dxa"/>
            <w:tcBorders>
              <w:top w:val="nil"/>
              <w:left w:val="nil"/>
              <w:bottom w:val="single" w:sz="4" w:space="0" w:color="auto"/>
              <w:right w:val="single" w:sz="4" w:space="0" w:color="auto"/>
            </w:tcBorders>
            <w:shd w:val="clear" w:color="auto" w:fill="auto"/>
            <w:vAlign w:val="center"/>
            <w:hideMark/>
          </w:tcPr>
          <w:p w14:paraId="7255507A" w14:textId="1860B22A" w:rsidR="002A7270" w:rsidRPr="00343F01" w:rsidDel="00201166" w:rsidRDefault="002A7270" w:rsidP="00D62BC5">
            <w:pPr>
              <w:spacing w:before="0" w:after="160"/>
              <w:jc w:val="left"/>
              <w:rPr>
                <w:del w:id="14241" w:author="Houyem Rais" w:date="2024-02-22T14:46:00Z"/>
                <w:rFonts w:eastAsia="Times New Roman" w:cs="Calibri"/>
                <w:color w:val="000000"/>
                <w:sz w:val="20"/>
                <w:szCs w:val="20"/>
              </w:rPr>
              <w:pPrChange w:id="14242" w:author="Houyem Rais" w:date="2024-02-22T14:49:00Z">
                <w:pPr>
                  <w:spacing w:before="0" w:after="0"/>
                  <w:jc w:val="center"/>
                </w:pPr>
              </w:pPrChange>
            </w:pPr>
            <w:del w:id="14243" w:author="Houyem Rais" w:date="2024-02-22T14:46:00Z">
              <w:r w:rsidRPr="00343F01" w:rsidDel="00201166">
                <w:rPr>
                  <w:rFonts w:eastAsia="Times New Roman" w:cs="Calibri"/>
                  <w:color w:val="000000"/>
                  <w:sz w:val="20"/>
                  <w:szCs w:val="20"/>
                </w:rPr>
                <w:delText>4</w:delText>
              </w:r>
            </w:del>
          </w:p>
        </w:tc>
      </w:tr>
    </w:tbl>
    <w:p w14:paraId="445F8275" w14:textId="1BAB1CD8" w:rsidR="004A292D" w:rsidRPr="00343F01" w:rsidDel="00201166" w:rsidRDefault="004A292D" w:rsidP="00D62BC5">
      <w:pPr>
        <w:spacing w:before="0" w:after="160"/>
        <w:jc w:val="left"/>
        <w:rPr>
          <w:del w:id="14244" w:author="Houyem Rais" w:date="2024-02-22T14:46:00Z"/>
        </w:rPr>
        <w:pPrChange w:id="14245" w:author="Houyem Rais" w:date="2024-02-22T14:49:00Z">
          <w:pPr>
            <w:spacing w:before="0" w:after="0"/>
          </w:pPr>
        </w:pPrChange>
      </w:pPr>
    </w:p>
    <w:p w14:paraId="7F75D0E3" w14:textId="00DC3B87" w:rsidR="0026616F" w:rsidRPr="00343F01" w:rsidDel="00201166" w:rsidRDefault="0026616F" w:rsidP="00D62BC5">
      <w:pPr>
        <w:spacing w:before="0" w:after="160"/>
        <w:jc w:val="left"/>
        <w:rPr>
          <w:del w:id="14246" w:author="Houyem Rais" w:date="2024-02-22T14:46:00Z"/>
        </w:rPr>
        <w:pPrChange w:id="14247" w:author="Houyem Rais" w:date="2024-02-22T14:49:00Z">
          <w:pPr>
            <w:pStyle w:val="Heading6"/>
          </w:pPr>
        </w:pPrChange>
      </w:pPr>
      <w:del w:id="14248" w:author="Houyem Rais" w:date="2024-02-22T14:46:00Z">
        <w:r w:rsidRPr="00343F01" w:rsidDel="00201166">
          <w:delText xml:space="preserve">Tarif du péage au </w:delText>
        </w:r>
        <w:r w:rsidR="002A7270" w:rsidRPr="00343F01" w:rsidDel="00201166">
          <w:delText>Sénégal</w:delText>
        </w:r>
      </w:del>
    </w:p>
    <w:p w14:paraId="24B1244F" w14:textId="4E044447" w:rsidR="002A7270" w:rsidRPr="00343F01" w:rsidDel="00201166" w:rsidRDefault="002A7270" w:rsidP="00D62BC5">
      <w:pPr>
        <w:spacing w:before="0" w:after="160"/>
        <w:jc w:val="left"/>
        <w:rPr>
          <w:del w:id="14249" w:author="Houyem Rais" w:date="2024-02-22T14:46:00Z"/>
          <w:rFonts w:cstheme="minorHAnsi"/>
        </w:rPr>
        <w:pPrChange w:id="14250" w:author="Houyem Rais" w:date="2024-02-22T14:49:00Z">
          <w:pPr>
            <w:keepNext/>
          </w:pPr>
        </w:pPrChange>
      </w:pPr>
      <w:del w:id="14251" w:author="Houyem Rais" w:date="2024-02-22T14:46:00Z">
        <w:r w:rsidRPr="00343F01" w:rsidDel="00201166">
          <w:rPr>
            <w:rFonts w:cstheme="minorHAnsi"/>
          </w:rPr>
          <w:delText xml:space="preserve">Le Sénégal a engagé il y a plus de 10 ans, </w:delText>
        </w:r>
      </w:del>
      <w:ins w:id="14252" w:author="Mohamed Amine Sdiri" w:date="2023-11-29T09:58:00Z">
        <w:del w:id="14253" w:author="Houyem Rais" w:date="2024-02-22T14:46:00Z">
          <w:r w:rsidR="00621175" w:rsidDel="00201166">
            <w:rPr>
              <w:rFonts w:cstheme="minorHAnsi"/>
            </w:rPr>
            <w:delText xml:space="preserve"> </w:delText>
          </w:r>
        </w:del>
      </w:ins>
      <w:del w:id="14254" w:author="Houyem Rais" w:date="2024-02-22T14:46:00Z">
        <w:r w:rsidRPr="00343F01" w:rsidDel="00201166">
          <w:rPr>
            <w:rFonts w:cstheme="minorHAnsi"/>
          </w:rPr>
          <w:delText xml:space="preserve">un programme autoroutier, </w:delText>
        </w:r>
      </w:del>
      <w:ins w:id="14255" w:author="Mohamed Amine Sdiri" w:date="2023-11-29T09:58:00Z">
        <w:del w:id="14256" w:author="Houyem Rais" w:date="2024-02-22T14:46:00Z">
          <w:r w:rsidR="00621175" w:rsidDel="00201166">
            <w:rPr>
              <w:rFonts w:cstheme="minorHAnsi"/>
            </w:rPr>
            <w:delText xml:space="preserve"> </w:delText>
          </w:r>
        </w:del>
      </w:ins>
      <w:del w:id="14257" w:author="Houyem Rais" w:date="2024-02-22T14:46:00Z">
        <w:r w:rsidRPr="00343F01" w:rsidDel="00201166">
          <w:rPr>
            <w:rFonts w:cstheme="minorHAnsi"/>
          </w:rPr>
          <w:delText xml:space="preserve">qui a démarré avec la réalisation de la sortie de Dakar entre Malick Sy et le carrefour de la Patte d’oie sur environ 7 km, </w:delText>
        </w:r>
      </w:del>
      <w:ins w:id="14258" w:author="Mohamed Amine Sdiri" w:date="2023-11-29T09:58:00Z">
        <w:del w:id="14259" w:author="Houyem Rais" w:date="2024-02-22T14:46:00Z">
          <w:r w:rsidR="00621175" w:rsidDel="00201166">
            <w:rPr>
              <w:rFonts w:cstheme="minorHAnsi"/>
            </w:rPr>
            <w:delText xml:space="preserve"> </w:delText>
          </w:r>
        </w:del>
      </w:ins>
      <w:del w:id="14260" w:author="Houyem Rais" w:date="2024-02-22T14:46:00Z">
        <w:r w:rsidRPr="00343F01" w:rsidDel="00201166">
          <w:rPr>
            <w:rFonts w:cstheme="minorHAnsi"/>
          </w:rPr>
          <w:delText>entièrement réalisée sur fonds publics. Les autorités ont ensuite signé un contrat de partenariat avec la société Eiffage pour la concession (sur 30 ans) des deux premiers tronçons autoroutiers d’une soixantaine de kilomètres :</w:delText>
        </w:r>
      </w:del>
    </w:p>
    <w:p w14:paraId="3ACAB627" w14:textId="1B301A7E" w:rsidR="002A7270" w:rsidRPr="00343F01" w:rsidDel="00201166" w:rsidRDefault="002A7270" w:rsidP="00D62BC5">
      <w:pPr>
        <w:spacing w:before="0" w:after="160"/>
        <w:jc w:val="left"/>
        <w:rPr>
          <w:del w:id="14261" w:author="Houyem Rais" w:date="2024-02-22T14:46:00Z"/>
        </w:rPr>
        <w:pPrChange w:id="14262" w:author="Houyem Rais" w:date="2024-02-22T14:49:00Z">
          <w:pPr>
            <w:pStyle w:val="BulletList1"/>
          </w:pPr>
        </w:pPrChange>
      </w:pPr>
      <w:del w:id="14263" w:author="Houyem Rais" w:date="2024-02-22T14:46:00Z">
        <w:r w:rsidRPr="00343F01" w:rsidDel="00201166">
          <w:delText xml:space="preserve">Le premier jusqu’à Diamniadio sur environ 25 km, </w:delText>
        </w:r>
      </w:del>
      <w:ins w:id="14264" w:author="Mohamed Amine Sdiri" w:date="2023-11-29T09:58:00Z">
        <w:del w:id="14265" w:author="Houyem Rais" w:date="2024-02-22T14:46:00Z">
          <w:r w:rsidR="00621175" w:rsidDel="00201166">
            <w:delText xml:space="preserve"> </w:delText>
          </w:r>
        </w:del>
      </w:ins>
      <w:del w:id="14266" w:author="Houyem Rais" w:date="2024-02-22T14:46:00Z">
        <w:r w:rsidRPr="00343F01" w:rsidDel="00201166">
          <w:delText>ouvert à la circulation le 1</w:delText>
        </w:r>
        <w:r w:rsidRPr="00343F01" w:rsidDel="00201166">
          <w:rPr>
            <w:vertAlign w:val="superscript"/>
          </w:rPr>
          <w:delText>er</w:delText>
        </w:r>
        <w:r w:rsidRPr="00343F01" w:rsidDel="00201166">
          <w:delText xml:space="preserve"> août 2013 ;</w:delText>
        </w:r>
      </w:del>
    </w:p>
    <w:p w14:paraId="0DBACCA3" w14:textId="1CCF1645" w:rsidR="002A7270" w:rsidRPr="00343F01" w:rsidDel="00201166" w:rsidRDefault="002A7270" w:rsidP="00D62BC5">
      <w:pPr>
        <w:spacing w:before="0" w:after="160"/>
        <w:jc w:val="left"/>
        <w:rPr>
          <w:del w:id="14267" w:author="Houyem Rais" w:date="2024-02-22T14:46:00Z"/>
        </w:rPr>
        <w:pPrChange w:id="14268" w:author="Houyem Rais" w:date="2024-02-22T14:49:00Z">
          <w:pPr>
            <w:pStyle w:val="BulletList1"/>
          </w:pPr>
        </w:pPrChange>
      </w:pPr>
      <w:del w:id="14269" w:author="Houyem Rais" w:date="2024-02-22T14:46:00Z">
        <w:r w:rsidRPr="00343F01" w:rsidDel="00201166">
          <w:delText xml:space="preserve">Le second tronçon se prolonge jusqu’à l’Aéroport International Blaise Diagne et Sindia sur environ 35 km, </w:delText>
        </w:r>
      </w:del>
      <w:ins w:id="14270" w:author="Mohamed Amine Sdiri" w:date="2023-11-29T09:58:00Z">
        <w:del w:id="14271" w:author="Houyem Rais" w:date="2024-02-22T14:46:00Z">
          <w:r w:rsidR="00621175" w:rsidDel="00201166">
            <w:delText xml:space="preserve"> </w:delText>
          </w:r>
        </w:del>
      </w:ins>
      <w:del w:id="14272" w:author="Houyem Rais" w:date="2024-02-22T14:46:00Z">
        <w:r w:rsidRPr="00343F01" w:rsidDel="00201166">
          <w:delText xml:space="preserve">inauguré le 24 octobre 2016. </w:delText>
        </w:r>
      </w:del>
    </w:p>
    <w:p w14:paraId="52495438" w14:textId="4D47E656" w:rsidR="002A7270" w:rsidRPr="00343F01" w:rsidDel="00201166" w:rsidRDefault="002A7270" w:rsidP="00D62BC5">
      <w:pPr>
        <w:spacing w:before="0" w:after="160"/>
        <w:jc w:val="left"/>
        <w:rPr>
          <w:del w:id="14273" w:author="Houyem Rais" w:date="2024-02-22T14:46:00Z"/>
          <w:rFonts w:cstheme="minorHAnsi"/>
        </w:rPr>
        <w:pPrChange w:id="14274" w:author="Houyem Rais" w:date="2024-02-22T14:49:00Z">
          <w:pPr>
            <w:spacing w:after="0"/>
          </w:pPr>
        </w:pPrChange>
      </w:pPr>
      <w:del w:id="14275" w:author="Houyem Rais" w:date="2024-02-22T14:46:00Z">
        <w:r w:rsidRPr="00343F01" w:rsidDel="00201166">
          <w:rPr>
            <w:rFonts w:cstheme="minorHAnsi"/>
          </w:rPr>
          <w:delText>Le financement du premier tronçon de l’autoroute (y compris la partie urbaine de 7 km hors concession) s’est réparti comme suit :</w:delText>
        </w:r>
      </w:del>
    </w:p>
    <w:p w14:paraId="6230BB5D" w14:textId="21297CC5" w:rsidR="002A7270" w:rsidRPr="00343F01" w:rsidDel="00201166" w:rsidRDefault="002A7270" w:rsidP="00D62BC5">
      <w:pPr>
        <w:spacing w:before="0" w:after="160"/>
        <w:jc w:val="left"/>
        <w:rPr>
          <w:del w:id="14276" w:author="Houyem Rais" w:date="2024-02-22T14:46:00Z"/>
        </w:rPr>
        <w:pPrChange w:id="14277" w:author="Houyem Rais" w:date="2024-02-22T14:49:00Z">
          <w:pPr>
            <w:pStyle w:val="BulletList1"/>
          </w:pPr>
        </w:pPrChange>
      </w:pPr>
      <w:del w:id="14278" w:author="Houyem Rais" w:date="2024-02-22T14:46:00Z">
        <w:r w:rsidRPr="00343F01" w:rsidDel="00201166">
          <w:delText>Etat : 49,4%</w:delText>
        </w:r>
      </w:del>
    </w:p>
    <w:p w14:paraId="0290C285" w14:textId="053DD234" w:rsidR="002A7270" w:rsidRPr="00343F01" w:rsidDel="00201166" w:rsidRDefault="002A7270" w:rsidP="00D62BC5">
      <w:pPr>
        <w:spacing w:before="0" w:after="160"/>
        <w:jc w:val="left"/>
        <w:rPr>
          <w:del w:id="14279" w:author="Houyem Rais" w:date="2024-02-22T14:46:00Z"/>
        </w:rPr>
        <w:pPrChange w:id="14280" w:author="Houyem Rais" w:date="2024-02-22T14:49:00Z">
          <w:pPr>
            <w:pStyle w:val="BulletList1"/>
          </w:pPr>
        </w:pPrChange>
      </w:pPr>
      <w:del w:id="14281" w:author="Houyem Rais" w:date="2024-02-22T14:46:00Z">
        <w:r w:rsidRPr="00343F01" w:rsidDel="00201166">
          <w:delText>Partenaires au développement :</w:delText>
        </w:r>
        <w:r w:rsidR="000B4EDA" w:rsidRPr="00343F01" w:rsidDel="00201166">
          <w:delText xml:space="preserve"> </w:delText>
        </w:r>
        <w:r w:rsidRPr="00343F01" w:rsidDel="00201166">
          <w:delText>34,0% (dont BAD : 9% ; BM : 14% et AFD : 11%)</w:delText>
        </w:r>
      </w:del>
    </w:p>
    <w:p w14:paraId="068312BB" w14:textId="561D5DAD" w:rsidR="002A7270" w:rsidRPr="00343F01" w:rsidDel="00201166" w:rsidRDefault="002A7270" w:rsidP="00D62BC5">
      <w:pPr>
        <w:spacing w:before="0" w:after="160"/>
        <w:jc w:val="left"/>
        <w:rPr>
          <w:del w:id="14282" w:author="Houyem Rais" w:date="2024-02-22T14:46:00Z"/>
        </w:rPr>
        <w:pPrChange w:id="14283" w:author="Houyem Rais" w:date="2024-02-22T14:49:00Z">
          <w:pPr>
            <w:pStyle w:val="BulletList1"/>
          </w:pPr>
        </w:pPrChange>
      </w:pPr>
      <w:del w:id="14284" w:author="Houyem Rais" w:date="2024-02-22T14:46:00Z">
        <w:r w:rsidRPr="00343F01" w:rsidDel="00201166">
          <w:delText>Eiffage (concessionnaire) :</w:delText>
        </w:r>
        <w:r w:rsidR="000B4EDA" w:rsidRPr="00343F01" w:rsidDel="00201166">
          <w:delText xml:space="preserve"> </w:delText>
        </w:r>
        <w:r w:rsidRPr="00343F01" w:rsidDel="00201166">
          <w:delText>16,6%.</w:delText>
        </w:r>
      </w:del>
    </w:p>
    <w:p w14:paraId="5277487C" w14:textId="378CF5DB" w:rsidR="002A7270" w:rsidRPr="00343F01" w:rsidDel="00201166" w:rsidRDefault="002A7270" w:rsidP="00D62BC5">
      <w:pPr>
        <w:spacing w:before="0" w:after="160"/>
        <w:jc w:val="left"/>
        <w:rPr>
          <w:del w:id="14285" w:author="Houyem Rais" w:date="2024-02-22T14:46:00Z"/>
          <w:rFonts w:cstheme="minorHAnsi"/>
        </w:rPr>
        <w:pPrChange w:id="14286" w:author="Houyem Rais" w:date="2024-02-22T14:49:00Z">
          <w:pPr/>
        </w:pPrChange>
      </w:pPr>
      <w:del w:id="14287" w:author="Houyem Rais" w:date="2024-02-22T14:46:00Z">
        <w:r w:rsidRPr="00343F01" w:rsidDel="00201166">
          <w:rPr>
            <w:rFonts w:cstheme="minorHAnsi"/>
          </w:rPr>
          <w:delText>Le système de péage adopté est un système ouvert avec trois barrières en pleine voie et trois barrières sur des échangeurs périurbains importants.</w:delText>
        </w:r>
        <w:r w:rsidR="00C25DD7" w:rsidDel="00201166">
          <w:rPr>
            <w:rFonts w:cstheme="minorHAnsi"/>
          </w:rPr>
          <w:delText xml:space="preserve"> </w:delText>
        </w:r>
        <w:r w:rsidRPr="00343F01" w:rsidDel="00201166">
          <w:rPr>
            <w:rFonts w:cstheme="minorHAnsi"/>
          </w:rPr>
          <w:delText>La tarification comprend 4 classes de véhicules :</w:delText>
        </w:r>
      </w:del>
    </w:p>
    <w:p w14:paraId="45249264" w14:textId="39105458" w:rsidR="002A7270" w:rsidRPr="00343F01" w:rsidDel="00201166" w:rsidRDefault="002A7270" w:rsidP="00D62BC5">
      <w:pPr>
        <w:spacing w:before="0" w:after="160"/>
        <w:jc w:val="left"/>
        <w:rPr>
          <w:del w:id="14288" w:author="Houyem Rais" w:date="2024-02-22T14:46:00Z"/>
        </w:rPr>
        <w:pPrChange w:id="14289" w:author="Houyem Rais" w:date="2024-02-22T14:49:00Z">
          <w:pPr>
            <w:pStyle w:val="BulletList1"/>
          </w:pPr>
        </w:pPrChange>
      </w:pPr>
      <w:del w:id="14290" w:author="Houyem Rais" w:date="2024-02-22T14:46:00Z">
        <w:r w:rsidRPr="00343F01" w:rsidDel="00201166">
          <w:delText>Classe 1 : motos</w:delText>
        </w:r>
      </w:del>
    </w:p>
    <w:p w14:paraId="2710DBE6" w14:textId="3724DAD6" w:rsidR="002A7270" w:rsidRPr="00343F01" w:rsidDel="00201166" w:rsidRDefault="002A7270" w:rsidP="00D62BC5">
      <w:pPr>
        <w:spacing w:before="0" w:after="160"/>
        <w:jc w:val="left"/>
        <w:rPr>
          <w:del w:id="14291" w:author="Houyem Rais" w:date="2024-02-22T14:46:00Z"/>
        </w:rPr>
        <w:pPrChange w:id="14292" w:author="Houyem Rais" w:date="2024-02-22T14:49:00Z">
          <w:pPr>
            <w:pStyle w:val="BulletList1"/>
          </w:pPr>
        </w:pPrChange>
      </w:pPr>
      <w:del w:id="14293" w:author="Houyem Rais" w:date="2024-02-22T14:46:00Z">
        <w:r w:rsidRPr="00343F01" w:rsidDel="00201166">
          <w:delText xml:space="preserve">Classe 2 : véhicules légers, </w:delText>
        </w:r>
      </w:del>
      <w:ins w:id="14294" w:author="Mohamed Amine Sdiri" w:date="2023-11-29T09:58:00Z">
        <w:del w:id="14295" w:author="Houyem Rais" w:date="2024-02-22T14:46:00Z">
          <w:r w:rsidR="00621175" w:rsidDel="00201166">
            <w:delText xml:space="preserve"> </w:delText>
          </w:r>
        </w:del>
      </w:ins>
      <w:del w:id="14296" w:author="Houyem Rais" w:date="2024-02-22T14:46:00Z">
        <w:r w:rsidRPr="00343F01" w:rsidDel="00201166">
          <w:delText>pick up et minibus</w:delText>
        </w:r>
      </w:del>
    </w:p>
    <w:p w14:paraId="4CD0CAAA" w14:textId="4C09B0DF" w:rsidR="002A7270" w:rsidRPr="00343F01" w:rsidDel="00201166" w:rsidRDefault="002A7270" w:rsidP="00D62BC5">
      <w:pPr>
        <w:spacing w:before="0" w:after="160"/>
        <w:jc w:val="left"/>
        <w:rPr>
          <w:del w:id="14297" w:author="Houyem Rais" w:date="2024-02-22T14:46:00Z"/>
        </w:rPr>
        <w:pPrChange w:id="14298" w:author="Houyem Rais" w:date="2024-02-22T14:49:00Z">
          <w:pPr>
            <w:pStyle w:val="BulletList1"/>
          </w:pPr>
        </w:pPrChange>
      </w:pPr>
      <w:del w:id="14299" w:author="Houyem Rais" w:date="2024-02-22T14:46:00Z">
        <w:r w:rsidRPr="00343F01" w:rsidDel="00201166">
          <w:delText>Classe 3 : cars et camions à 2 essieux</w:delText>
        </w:r>
      </w:del>
    </w:p>
    <w:p w14:paraId="00FBB9DF" w14:textId="7711F26F" w:rsidR="002A7270" w:rsidRPr="00343F01" w:rsidDel="00201166" w:rsidRDefault="002A7270" w:rsidP="00D62BC5">
      <w:pPr>
        <w:spacing w:before="0" w:after="160"/>
        <w:jc w:val="left"/>
        <w:rPr>
          <w:del w:id="14300" w:author="Houyem Rais" w:date="2024-02-22T14:46:00Z"/>
        </w:rPr>
        <w:pPrChange w:id="14301" w:author="Houyem Rais" w:date="2024-02-22T14:49:00Z">
          <w:pPr>
            <w:pStyle w:val="BulletList1"/>
          </w:pPr>
        </w:pPrChange>
      </w:pPr>
      <w:del w:id="14302" w:author="Houyem Rais" w:date="2024-02-22T14:46:00Z">
        <w:r w:rsidRPr="00343F01" w:rsidDel="00201166">
          <w:delText>Classe 4 : poids lourds ou tracteur routier à plus de 2 essieux.</w:delText>
        </w:r>
      </w:del>
    </w:p>
    <w:p w14:paraId="410480BA" w14:textId="0A584960" w:rsidR="004A292D" w:rsidRPr="00343F01" w:rsidDel="00201166" w:rsidRDefault="002A7270" w:rsidP="00D62BC5">
      <w:pPr>
        <w:spacing w:before="0" w:after="160"/>
        <w:jc w:val="left"/>
        <w:rPr>
          <w:del w:id="14303" w:author="Houyem Rais" w:date="2024-02-22T14:46:00Z"/>
          <w:rFonts w:cstheme="minorHAnsi"/>
        </w:rPr>
        <w:pPrChange w:id="14304" w:author="Houyem Rais" w:date="2024-02-22T14:49:00Z">
          <w:pPr/>
        </w:pPrChange>
      </w:pPr>
      <w:del w:id="14305" w:author="Houyem Rais" w:date="2024-02-22T14:46:00Z">
        <w:r w:rsidRPr="00343F01" w:rsidDel="00201166">
          <w:rPr>
            <w:rFonts w:cstheme="minorHAnsi"/>
          </w:rPr>
          <w:delText xml:space="preserve">Compte tenu de l’importance du trafic sur les différents tronçons à péage, </w:delText>
        </w:r>
      </w:del>
      <w:ins w:id="14306" w:author="Mohamed Amine Sdiri" w:date="2023-11-29T09:58:00Z">
        <w:del w:id="14307" w:author="Houyem Rais" w:date="2024-02-22T14:46:00Z">
          <w:r w:rsidR="00621175" w:rsidDel="00201166">
            <w:rPr>
              <w:rFonts w:cstheme="minorHAnsi"/>
            </w:rPr>
            <w:delText xml:space="preserve"> </w:delText>
          </w:r>
        </w:del>
      </w:ins>
      <w:del w:id="14308" w:author="Houyem Rais" w:date="2024-02-22T14:46:00Z">
        <w:r w:rsidRPr="00343F01" w:rsidDel="00201166">
          <w:rPr>
            <w:rFonts w:cstheme="minorHAnsi"/>
          </w:rPr>
          <w:delText>les tarifs par tronçon sont différents. Le tarif par classe pratiqué sur l’ensemble de l’itinéraire entre Dakar et Sindia (60 km) est le suivant</w:delText>
        </w:r>
        <w:r w:rsidR="00BB40E2" w:rsidRPr="00343F01" w:rsidDel="00201166">
          <w:rPr>
            <w:rFonts w:cstheme="minorHAnsi"/>
          </w:rPr>
          <w:delText>.</w:delText>
        </w:r>
      </w:del>
    </w:p>
    <w:p w14:paraId="7A452953" w14:textId="50AD034F" w:rsidR="002A7270" w:rsidRPr="00343F01" w:rsidDel="00201166" w:rsidRDefault="002A7270" w:rsidP="00D62BC5">
      <w:pPr>
        <w:spacing w:before="0" w:after="160"/>
        <w:jc w:val="left"/>
        <w:rPr>
          <w:del w:id="14309" w:author="Houyem Rais" w:date="2024-02-22T14:46:00Z"/>
        </w:rPr>
        <w:pPrChange w:id="14310" w:author="Houyem Rais" w:date="2024-02-22T14:49:00Z">
          <w:pPr>
            <w:pStyle w:val="Caption"/>
          </w:pPr>
        </w:pPrChange>
      </w:pPr>
      <w:bookmarkStart w:id="14311" w:name="_Toc152165493"/>
      <w:del w:id="1431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4313" w:author="Mohamed Amine Sdiri" w:date="2023-11-29T15:48:00Z">
        <w:del w:id="14314" w:author="Houyem Rais" w:date="2024-02-22T14:46:00Z">
          <w:r w:rsidR="002B5C95" w:rsidDel="00201166">
            <w:rPr>
              <w:noProof/>
            </w:rPr>
            <w:delText>55</w:delText>
          </w:r>
        </w:del>
      </w:ins>
      <w:del w:id="14315" w:author="Houyem Rais" w:date="2024-02-22T14:46:00Z">
        <w:r w:rsidR="00F555DC" w:rsidDel="00201166">
          <w:rPr>
            <w:noProof/>
          </w:rPr>
          <w:delText>56</w:delText>
        </w:r>
        <w:r w:rsidR="00B0561B" w:rsidDel="00201166">
          <w:rPr>
            <w:noProof/>
          </w:rPr>
          <w:fldChar w:fldCharType="end"/>
        </w:r>
        <w:r w:rsidRPr="00343F01" w:rsidDel="00201166">
          <w:delText xml:space="preserve"> Tarif moyen de péage sur l’autoroute de l’Avenir au Sénégal</w:delText>
        </w:r>
        <w:bookmarkEnd w:id="14311"/>
      </w:del>
    </w:p>
    <w:tbl>
      <w:tblPr>
        <w:tblW w:w="6786" w:type="dxa"/>
        <w:tblLook w:val="04A0" w:firstRow="1" w:lastRow="0" w:firstColumn="1" w:lastColumn="0" w:noHBand="0" w:noVBand="1"/>
      </w:tblPr>
      <w:tblGrid>
        <w:gridCol w:w="2592"/>
        <w:gridCol w:w="954"/>
        <w:gridCol w:w="1080"/>
        <w:gridCol w:w="1080"/>
        <w:gridCol w:w="1080"/>
      </w:tblGrid>
      <w:tr w:rsidR="002A7270" w:rsidRPr="00343F01" w:rsidDel="00201166" w14:paraId="7D2EEE75" w14:textId="501AAACE">
        <w:trPr>
          <w:trHeight w:val="254"/>
          <w:del w:id="14316" w:author="Houyem Rais" w:date="2024-02-22T14:46:00Z"/>
        </w:trPr>
        <w:tc>
          <w:tcPr>
            <w:tcW w:w="2592"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65C8C79" w14:textId="6C9872B1" w:rsidR="002A7270" w:rsidRPr="00343F01" w:rsidDel="00201166" w:rsidRDefault="002A7270" w:rsidP="00D62BC5">
            <w:pPr>
              <w:spacing w:before="0" w:after="160"/>
              <w:jc w:val="left"/>
              <w:rPr>
                <w:del w:id="14317" w:author="Houyem Rais" w:date="2024-02-22T14:46:00Z"/>
                <w:rFonts w:eastAsia="Times New Roman" w:cs="Calibri"/>
                <w:color w:val="000000"/>
                <w:sz w:val="20"/>
                <w:szCs w:val="20"/>
              </w:rPr>
              <w:pPrChange w:id="14318" w:author="Houyem Rais" w:date="2024-02-22T14:49:00Z">
                <w:pPr>
                  <w:spacing w:before="0" w:after="0"/>
                  <w:jc w:val="center"/>
                </w:pPr>
              </w:pPrChange>
            </w:pPr>
            <w:del w:id="14319" w:author="Houyem Rais" w:date="2024-02-22T14:46:00Z">
              <w:r w:rsidRPr="00343F01" w:rsidDel="00201166">
                <w:rPr>
                  <w:rFonts w:eastAsia="Times New Roman" w:cs="Calibri"/>
                  <w:color w:val="000000"/>
                  <w:sz w:val="20"/>
                  <w:szCs w:val="20"/>
                </w:rPr>
                <w:delText> </w:delText>
              </w:r>
            </w:del>
          </w:p>
        </w:tc>
        <w:tc>
          <w:tcPr>
            <w:tcW w:w="954" w:type="dxa"/>
            <w:tcBorders>
              <w:top w:val="single" w:sz="4" w:space="0" w:color="auto"/>
              <w:left w:val="nil"/>
              <w:bottom w:val="single" w:sz="4" w:space="0" w:color="auto"/>
              <w:right w:val="single" w:sz="4" w:space="0" w:color="auto"/>
            </w:tcBorders>
            <w:shd w:val="clear" w:color="000000" w:fill="D9D9D9"/>
            <w:vAlign w:val="center"/>
            <w:hideMark/>
          </w:tcPr>
          <w:p w14:paraId="6785E641" w14:textId="3197D4EE" w:rsidR="002A7270" w:rsidRPr="00343F01" w:rsidDel="00201166" w:rsidRDefault="002A7270" w:rsidP="00D62BC5">
            <w:pPr>
              <w:spacing w:before="0" w:after="160"/>
              <w:jc w:val="left"/>
              <w:rPr>
                <w:del w:id="14320" w:author="Houyem Rais" w:date="2024-02-22T14:46:00Z"/>
                <w:rFonts w:eastAsia="Times New Roman" w:cs="Calibri"/>
                <w:b/>
                <w:bCs/>
                <w:color w:val="000000"/>
                <w:sz w:val="20"/>
                <w:szCs w:val="20"/>
              </w:rPr>
              <w:pPrChange w:id="14321" w:author="Houyem Rais" w:date="2024-02-22T14:49:00Z">
                <w:pPr>
                  <w:spacing w:before="0" w:after="0"/>
                  <w:jc w:val="center"/>
                </w:pPr>
              </w:pPrChange>
            </w:pPr>
            <w:del w:id="14322" w:author="Houyem Rais" w:date="2024-02-22T14:46:00Z">
              <w:r w:rsidRPr="00343F01" w:rsidDel="00201166">
                <w:rPr>
                  <w:rFonts w:eastAsia="Times New Roman" w:cs="Calibri"/>
                  <w:b/>
                  <w:bCs/>
                  <w:color w:val="000000"/>
                  <w:sz w:val="20"/>
                  <w:szCs w:val="20"/>
                </w:rPr>
                <w:delText>Classe 1</w:delText>
              </w:r>
            </w:del>
          </w:p>
        </w:tc>
        <w:tc>
          <w:tcPr>
            <w:tcW w:w="1080" w:type="dxa"/>
            <w:tcBorders>
              <w:top w:val="single" w:sz="4" w:space="0" w:color="auto"/>
              <w:left w:val="nil"/>
              <w:bottom w:val="single" w:sz="4" w:space="0" w:color="auto"/>
              <w:right w:val="single" w:sz="4" w:space="0" w:color="auto"/>
            </w:tcBorders>
            <w:shd w:val="clear" w:color="000000" w:fill="D9D9D9"/>
            <w:vAlign w:val="center"/>
            <w:hideMark/>
          </w:tcPr>
          <w:p w14:paraId="16DF45D3" w14:textId="5EA01678" w:rsidR="002A7270" w:rsidRPr="00343F01" w:rsidDel="00201166" w:rsidRDefault="002A7270" w:rsidP="00D62BC5">
            <w:pPr>
              <w:spacing w:before="0" w:after="160"/>
              <w:jc w:val="left"/>
              <w:rPr>
                <w:del w:id="14323" w:author="Houyem Rais" w:date="2024-02-22T14:46:00Z"/>
                <w:rFonts w:eastAsia="Times New Roman" w:cs="Calibri"/>
                <w:b/>
                <w:bCs/>
                <w:color w:val="0000FF"/>
                <w:sz w:val="20"/>
                <w:szCs w:val="20"/>
              </w:rPr>
              <w:pPrChange w:id="14324" w:author="Houyem Rais" w:date="2024-02-22T14:49:00Z">
                <w:pPr>
                  <w:spacing w:before="0" w:after="0"/>
                  <w:jc w:val="center"/>
                </w:pPr>
              </w:pPrChange>
            </w:pPr>
            <w:del w:id="14325" w:author="Houyem Rais" w:date="2024-02-22T14:46:00Z">
              <w:r w:rsidRPr="00343F01" w:rsidDel="00201166">
                <w:rPr>
                  <w:rFonts w:eastAsia="Times New Roman" w:cs="Calibri"/>
                  <w:b/>
                  <w:bCs/>
                  <w:color w:val="0000FF"/>
                  <w:sz w:val="20"/>
                  <w:szCs w:val="20"/>
                </w:rPr>
                <w:delText>Classe 2</w:delText>
              </w:r>
            </w:del>
          </w:p>
        </w:tc>
        <w:tc>
          <w:tcPr>
            <w:tcW w:w="1080" w:type="dxa"/>
            <w:tcBorders>
              <w:top w:val="single" w:sz="4" w:space="0" w:color="auto"/>
              <w:left w:val="nil"/>
              <w:bottom w:val="single" w:sz="4" w:space="0" w:color="auto"/>
              <w:right w:val="single" w:sz="4" w:space="0" w:color="auto"/>
            </w:tcBorders>
            <w:shd w:val="clear" w:color="000000" w:fill="D9D9D9"/>
            <w:vAlign w:val="center"/>
            <w:hideMark/>
          </w:tcPr>
          <w:p w14:paraId="0E866CF2" w14:textId="700BED6A" w:rsidR="002A7270" w:rsidRPr="00343F01" w:rsidDel="00201166" w:rsidRDefault="002A7270" w:rsidP="00D62BC5">
            <w:pPr>
              <w:spacing w:before="0" w:after="160"/>
              <w:jc w:val="left"/>
              <w:rPr>
                <w:del w:id="14326" w:author="Houyem Rais" w:date="2024-02-22T14:46:00Z"/>
                <w:rFonts w:eastAsia="Times New Roman" w:cs="Calibri"/>
                <w:b/>
                <w:bCs/>
                <w:color w:val="000000"/>
                <w:sz w:val="20"/>
                <w:szCs w:val="20"/>
              </w:rPr>
              <w:pPrChange w:id="14327" w:author="Houyem Rais" w:date="2024-02-22T14:49:00Z">
                <w:pPr>
                  <w:spacing w:before="0" w:after="0"/>
                  <w:jc w:val="center"/>
                </w:pPr>
              </w:pPrChange>
            </w:pPr>
            <w:del w:id="14328" w:author="Houyem Rais" w:date="2024-02-22T14:46:00Z">
              <w:r w:rsidRPr="00343F01" w:rsidDel="00201166">
                <w:rPr>
                  <w:rFonts w:eastAsia="Times New Roman" w:cs="Calibri"/>
                  <w:b/>
                  <w:bCs/>
                  <w:color w:val="000000"/>
                  <w:sz w:val="20"/>
                  <w:szCs w:val="20"/>
                </w:rPr>
                <w:delText>Classe 3</w:delText>
              </w:r>
            </w:del>
          </w:p>
        </w:tc>
        <w:tc>
          <w:tcPr>
            <w:tcW w:w="1080" w:type="dxa"/>
            <w:tcBorders>
              <w:top w:val="single" w:sz="4" w:space="0" w:color="auto"/>
              <w:left w:val="nil"/>
              <w:bottom w:val="single" w:sz="4" w:space="0" w:color="auto"/>
              <w:right w:val="single" w:sz="4" w:space="0" w:color="auto"/>
            </w:tcBorders>
            <w:shd w:val="clear" w:color="000000" w:fill="D9D9D9"/>
            <w:vAlign w:val="center"/>
            <w:hideMark/>
          </w:tcPr>
          <w:p w14:paraId="560E49B8" w14:textId="56DBFA35" w:rsidR="002A7270" w:rsidRPr="00343F01" w:rsidDel="00201166" w:rsidRDefault="002A7270" w:rsidP="00D62BC5">
            <w:pPr>
              <w:spacing w:before="0" w:after="160"/>
              <w:jc w:val="left"/>
              <w:rPr>
                <w:del w:id="14329" w:author="Houyem Rais" w:date="2024-02-22T14:46:00Z"/>
                <w:rFonts w:eastAsia="Times New Roman" w:cs="Calibri"/>
                <w:b/>
                <w:bCs/>
                <w:color w:val="000000"/>
                <w:sz w:val="20"/>
                <w:szCs w:val="20"/>
              </w:rPr>
              <w:pPrChange w:id="14330" w:author="Houyem Rais" w:date="2024-02-22T14:49:00Z">
                <w:pPr>
                  <w:spacing w:before="0" w:after="0"/>
                  <w:jc w:val="center"/>
                </w:pPr>
              </w:pPrChange>
            </w:pPr>
            <w:del w:id="14331" w:author="Houyem Rais" w:date="2024-02-22T14:46:00Z">
              <w:r w:rsidRPr="00343F01" w:rsidDel="00201166">
                <w:rPr>
                  <w:rFonts w:eastAsia="Times New Roman" w:cs="Calibri"/>
                  <w:b/>
                  <w:bCs/>
                  <w:color w:val="000000"/>
                  <w:sz w:val="20"/>
                  <w:szCs w:val="20"/>
                </w:rPr>
                <w:delText>Classe 4</w:delText>
              </w:r>
            </w:del>
          </w:p>
        </w:tc>
      </w:tr>
      <w:tr w:rsidR="002A7270" w:rsidRPr="00343F01" w:rsidDel="00201166" w14:paraId="446336FE" w14:textId="103DB0E2">
        <w:trPr>
          <w:trHeight w:val="254"/>
          <w:del w:id="14332" w:author="Houyem Rais" w:date="2024-02-22T14:46:00Z"/>
        </w:trPr>
        <w:tc>
          <w:tcPr>
            <w:tcW w:w="2592" w:type="dxa"/>
            <w:tcBorders>
              <w:top w:val="nil"/>
              <w:left w:val="single" w:sz="4" w:space="0" w:color="auto"/>
              <w:bottom w:val="single" w:sz="4" w:space="0" w:color="auto"/>
              <w:right w:val="single" w:sz="4" w:space="0" w:color="auto"/>
            </w:tcBorders>
            <w:shd w:val="clear" w:color="auto" w:fill="auto"/>
            <w:vAlign w:val="center"/>
            <w:hideMark/>
          </w:tcPr>
          <w:p w14:paraId="0C7EFDD0" w14:textId="61F24EB5" w:rsidR="002A7270" w:rsidRPr="00343F01" w:rsidDel="00201166" w:rsidRDefault="002A7270" w:rsidP="00D62BC5">
            <w:pPr>
              <w:spacing w:before="0" w:after="160"/>
              <w:jc w:val="left"/>
              <w:rPr>
                <w:del w:id="14333" w:author="Houyem Rais" w:date="2024-02-22T14:46:00Z"/>
                <w:rFonts w:eastAsia="Times New Roman" w:cs="Calibri"/>
                <w:color w:val="000000"/>
                <w:sz w:val="20"/>
                <w:szCs w:val="20"/>
              </w:rPr>
              <w:pPrChange w:id="14334" w:author="Houyem Rais" w:date="2024-02-22T14:49:00Z">
                <w:pPr>
                  <w:spacing w:before="0" w:after="0"/>
                  <w:jc w:val="center"/>
                </w:pPr>
              </w:pPrChange>
            </w:pPr>
            <w:del w:id="14335" w:author="Houyem Rais" w:date="2024-02-22T14:46:00Z">
              <w:r w:rsidRPr="00343F01" w:rsidDel="00201166">
                <w:rPr>
                  <w:rFonts w:eastAsia="Times New Roman" w:cs="Calibri"/>
                  <w:color w:val="000000"/>
                  <w:sz w:val="20"/>
                  <w:szCs w:val="20"/>
                </w:rPr>
                <w:delText>Prix total en USD</w:delText>
              </w:r>
            </w:del>
          </w:p>
        </w:tc>
        <w:tc>
          <w:tcPr>
            <w:tcW w:w="954" w:type="dxa"/>
            <w:tcBorders>
              <w:top w:val="nil"/>
              <w:left w:val="nil"/>
              <w:bottom w:val="single" w:sz="4" w:space="0" w:color="auto"/>
              <w:right w:val="single" w:sz="4" w:space="0" w:color="auto"/>
            </w:tcBorders>
            <w:shd w:val="clear" w:color="auto" w:fill="auto"/>
            <w:vAlign w:val="center"/>
            <w:hideMark/>
          </w:tcPr>
          <w:p w14:paraId="7EDBB90D" w14:textId="673D2BD1" w:rsidR="002A7270" w:rsidRPr="00343F01" w:rsidDel="00201166" w:rsidRDefault="002A7270" w:rsidP="00D62BC5">
            <w:pPr>
              <w:spacing w:before="0" w:after="160"/>
              <w:jc w:val="left"/>
              <w:rPr>
                <w:del w:id="14336" w:author="Houyem Rais" w:date="2024-02-22T14:46:00Z"/>
                <w:rFonts w:eastAsia="Times New Roman" w:cs="Calibri"/>
                <w:color w:val="000000"/>
                <w:sz w:val="20"/>
                <w:szCs w:val="20"/>
              </w:rPr>
              <w:pPrChange w:id="14337" w:author="Houyem Rais" w:date="2024-02-22T14:49:00Z">
                <w:pPr>
                  <w:spacing w:before="0" w:after="0"/>
                  <w:jc w:val="center"/>
                </w:pPr>
              </w:pPrChange>
            </w:pPr>
            <w:del w:id="14338" w:author="Houyem Rais" w:date="2024-02-22T14:46:00Z">
              <w:r w:rsidRPr="00343F01" w:rsidDel="00201166">
                <w:rPr>
                  <w:rFonts w:eastAsia="Times New Roman" w:cs="Calibri"/>
                  <w:color w:val="000000"/>
                  <w:sz w:val="20"/>
                  <w:szCs w:val="20"/>
                </w:rPr>
                <w:delText>3,06</w:delText>
              </w:r>
            </w:del>
          </w:p>
        </w:tc>
        <w:tc>
          <w:tcPr>
            <w:tcW w:w="1080" w:type="dxa"/>
            <w:tcBorders>
              <w:top w:val="nil"/>
              <w:left w:val="nil"/>
              <w:bottom w:val="single" w:sz="4" w:space="0" w:color="auto"/>
              <w:right w:val="single" w:sz="4" w:space="0" w:color="auto"/>
            </w:tcBorders>
            <w:shd w:val="clear" w:color="auto" w:fill="auto"/>
            <w:vAlign w:val="center"/>
            <w:hideMark/>
          </w:tcPr>
          <w:p w14:paraId="4E57132B" w14:textId="575D3BDB" w:rsidR="002A7270" w:rsidRPr="00343F01" w:rsidDel="00201166" w:rsidRDefault="002A7270" w:rsidP="00D62BC5">
            <w:pPr>
              <w:spacing w:before="0" w:after="160"/>
              <w:jc w:val="left"/>
              <w:rPr>
                <w:del w:id="14339" w:author="Houyem Rais" w:date="2024-02-22T14:46:00Z"/>
                <w:rFonts w:eastAsia="Times New Roman" w:cs="Calibri"/>
                <w:color w:val="0000FF"/>
                <w:sz w:val="20"/>
                <w:szCs w:val="20"/>
              </w:rPr>
              <w:pPrChange w:id="14340" w:author="Houyem Rais" w:date="2024-02-22T14:49:00Z">
                <w:pPr>
                  <w:spacing w:before="0" w:after="0"/>
                  <w:jc w:val="center"/>
                </w:pPr>
              </w:pPrChange>
            </w:pPr>
            <w:del w:id="14341" w:author="Houyem Rais" w:date="2024-02-22T14:46:00Z">
              <w:r w:rsidRPr="00343F01" w:rsidDel="00201166">
                <w:rPr>
                  <w:rFonts w:eastAsia="Times New Roman" w:cs="Calibri"/>
                  <w:color w:val="0000FF"/>
                  <w:sz w:val="20"/>
                  <w:szCs w:val="20"/>
                </w:rPr>
                <w:delText>5,04</w:delText>
              </w:r>
            </w:del>
          </w:p>
        </w:tc>
        <w:tc>
          <w:tcPr>
            <w:tcW w:w="1080" w:type="dxa"/>
            <w:tcBorders>
              <w:top w:val="nil"/>
              <w:left w:val="nil"/>
              <w:bottom w:val="single" w:sz="4" w:space="0" w:color="auto"/>
              <w:right w:val="single" w:sz="4" w:space="0" w:color="auto"/>
            </w:tcBorders>
            <w:shd w:val="clear" w:color="auto" w:fill="auto"/>
            <w:vAlign w:val="center"/>
            <w:hideMark/>
          </w:tcPr>
          <w:p w14:paraId="7D8744BD" w14:textId="33141586" w:rsidR="002A7270" w:rsidRPr="00343F01" w:rsidDel="00201166" w:rsidRDefault="002A7270" w:rsidP="00D62BC5">
            <w:pPr>
              <w:spacing w:before="0" w:after="160"/>
              <w:jc w:val="left"/>
              <w:rPr>
                <w:del w:id="14342" w:author="Houyem Rais" w:date="2024-02-22T14:46:00Z"/>
                <w:rFonts w:eastAsia="Times New Roman" w:cs="Calibri"/>
                <w:color w:val="000000"/>
                <w:sz w:val="20"/>
                <w:szCs w:val="20"/>
              </w:rPr>
              <w:pPrChange w:id="14343" w:author="Houyem Rais" w:date="2024-02-22T14:49:00Z">
                <w:pPr>
                  <w:spacing w:before="0" w:after="0"/>
                  <w:jc w:val="center"/>
                </w:pPr>
              </w:pPrChange>
            </w:pPr>
            <w:del w:id="14344" w:author="Houyem Rais" w:date="2024-02-22T14:46:00Z">
              <w:r w:rsidRPr="00343F01" w:rsidDel="00201166">
                <w:rPr>
                  <w:rFonts w:eastAsia="Times New Roman" w:cs="Calibri"/>
                  <w:color w:val="000000"/>
                  <w:sz w:val="20"/>
                  <w:szCs w:val="20"/>
                </w:rPr>
                <w:delText>7,56</w:delText>
              </w:r>
            </w:del>
          </w:p>
        </w:tc>
        <w:tc>
          <w:tcPr>
            <w:tcW w:w="1080" w:type="dxa"/>
            <w:tcBorders>
              <w:top w:val="nil"/>
              <w:left w:val="nil"/>
              <w:bottom w:val="single" w:sz="4" w:space="0" w:color="auto"/>
              <w:right w:val="single" w:sz="4" w:space="0" w:color="auto"/>
            </w:tcBorders>
            <w:shd w:val="clear" w:color="auto" w:fill="auto"/>
            <w:vAlign w:val="center"/>
            <w:hideMark/>
          </w:tcPr>
          <w:p w14:paraId="49650AFC" w14:textId="6EA021CD" w:rsidR="002A7270" w:rsidRPr="00343F01" w:rsidDel="00201166" w:rsidRDefault="002A7270" w:rsidP="00D62BC5">
            <w:pPr>
              <w:spacing w:before="0" w:after="160"/>
              <w:jc w:val="left"/>
              <w:rPr>
                <w:del w:id="14345" w:author="Houyem Rais" w:date="2024-02-22T14:46:00Z"/>
                <w:rFonts w:eastAsia="Times New Roman" w:cs="Calibri"/>
                <w:color w:val="000000"/>
                <w:sz w:val="20"/>
                <w:szCs w:val="20"/>
              </w:rPr>
              <w:pPrChange w:id="14346" w:author="Houyem Rais" w:date="2024-02-22T14:49:00Z">
                <w:pPr>
                  <w:spacing w:before="0" w:after="0"/>
                  <w:jc w:val="center"/>
                </w:pPr>
              </w:pPrChange>
            </w:pPr>
            <w:del w:id="14347" w:author="Houyem Rais" w:date="2024-02-22T14:46:00Z">
              <w:r w:rsidRPr="00343F01" w:rsidDel="00201166">
                <w:rPr>
                  <w:rFonts w:eastAsia="Times New Roman" w:cs="Calibri"/>
                  <w:color w:val="000000"/>
                  <w:sz w:val="20"/>
                  <w:szCs w:val="20"/>
                </w:rPr>
                <w:delText>9,72</w:delText>
              </w:r>
            </w:del>
          </w:p>
        </w:tc>
      </w:tr>
      <w:tr w:rsidR="002A7270" w:rsidRPr="00343F01" w:rsidDel="00201166" w14:paraId="765F979D" w14:textId="5106F8C3">
        <w:trPr>
          <w:trHeight w:val="254"/>
          <w:del w:id="14348" w:author="Houyem Rais" w:date="2024-02-22T14:46:00Z"/>
        </w:trPr>
        <w:tc>
          <w:tcPr>
            <w:tcW w:w="2592" w:type="dxa"/>
            <w:tcBorders>
              <w:top w:val="nil"/>
              <w:left w:val="single" w:sz="4" w:space="0" w:color="auto"/>
              <w:bottom w:val="single" w:sz="4" w:space="0" w:color="auto"/>
              <w:right w:val="single" w:sz="4" w:space="0" w:color="auto"/>
            </w:tcBorders>
            <w:shd w:val="clear" w:color="auto" w:fill="auto"/>
            <w:vAlign w:val="center"/>
            <w:hideMark/>
          </w:tcPr>
          <w:p w14:paraId="2D41991F" w14:textId="00E45194" w:rsidR="002A7270" w:rsidRPr="00343F01" w:rsidDel="00201166" w:rsidRDefault="002A7270" w:rsidP="00D62BC5">
            <w:pPr>
              <w:spacing w:before="0" w:after="160"/>
              <w:jc w:val="left"/>
              <w:rPr>
                <w:del w:id="14349" w:author="Houyem Rais" w:date="2024-02-22T14:46:00Z"/>
                <w:rFonts w:eastAsia="Times New Roman" w:cs="Calibri"/>
                <w:color w:val="000000"/>
                <w:sz w:val="20"/>
                <w:szCs w:val="20"/>
              </w:rPr>
              <w:pPrChange w:id="14350" w:author="Houyem Rais" w:date="2024-02-22T14:49:00Z">
                <w:pPr>
                  <w:spacing w:before="0" w:after="0"/>
                  <w:jc w:val="center"/>
                </w:pPr>
              </w:pPrChange>
            </w:pPr>
            <w:del w:id="14351" w:author="Houyem Rais" w:date="2024-02-22T14:46:00Z">
              <w:r w:rsidRPr="00343F01" w:rsidDel="00201166">
                <w:rPr>
                  <w:rFonts w:eastAsia="Times New Roman" w:cs="Calibri"/>
                  <w:color w:val="000000"/>
                  <w:sz w:val="20"/>
                  <w:szCs w:val="20"/>
                </w:rPr>
                <w:delText>Prix kilométrique en USD</w:delText>
              </w:r>
            </w:del>
          </w:p>
        </w:tc>
        <w:tc>
          <w:tcPr>
            <w:tcW w:w="954" w:type="dxa"/>
            <w:tcBorders>
              <w:top w:val="nil"/>
              <w:left w:val="nil"/>
              <w:bottom w:val="single" w:sz="4" w:space="0" w:color="auto"/>
              <w:right w:val="single" w:sz="4" w:space="0" w:color="auto"/>
            </w:tcBorders>
            <w:shd w:val="clear" w:color="auto" w:fill="auto"/>
            <w:vAlign w:val="center"/>
            <w:hideMark/>
          </w:tcPr>
          <w:p w14:paraId="489C14DA" w14:textId="5604B486" w:rsidR="002A7270" w:rsidRPr="00343F01" w:rsidDel="00201166" w:rsidRDefault="002A7270" w:rsidP="00D62BC5">
            <w:pPr>
              <w:spacing w:before="0" w:after="160"/>
              <w:jc w:val="left"/>
              <w:rPr>
                <w:del w:id="14352" w:author="Houyem Rais" w:date="2024-02-22T14:46:00Z"/>
                <w:rFonts w:eastAsia="Times New Roman" w:cs="Calibri"/>
                <w:color w:val="000000"/>
                <w:sz w:val="20"/>
                <w:szCs w:val="20"/>
              </w:rPr>
              <w:pPrChange w:id="14353" w:author="Houyem Rais" w:date="2024-02-22T14:49:00Z">
                <w:pPr>
                  <w:spacing w:before="0" w:after="0"/>
                  <w:jc w:val="center"/>
                </w:pPr>
              </w:pPrChange>
            </w:pPr>
            <w:del w:id="14354" w:author="Houyem Rais" w:date="2024-02-22T14:46:00Z">
              <w:r w:rsidRPr="00343F01" w:rsidDel="00201166">
                <w:rPr>
                  <w:rFonts w:eastAsia="Times New Roman" w:cs="Calibri"/>
                  <w:color w:val="000000"/>
                  <w:sz w:val="20"/>
                  <w:szCs w:val="20"/>
                </w:rPr>
                <w:delText>0,051</w:delText>
              </w:r>
            </w:del>
          </w:p>
        </w:tc>
        <w:tc>
          <w:tcPr>
            <w:tcW w:w="1080" w:type="dxa"/>
            <w:tcBorders>
              <w:top w:val="nil"/>
              <w:left w:val="nil"/>
              <w:bottom w:val="single" w:sz="4" w:space="0" w:color="auto"/>
              <w:right w:val="single" w:sz="4" w:space="0" w:color="auto"/>
            </w:tcBorders>
            <w:shd w:val="clear" w:color="auto" w:fill="auto"/>
            <w:vAlign w:val="center"/>
            <w:hideMark/>
          </w:tcPr>
          <w:p w14:paraId="26D8B9D3" w14:textId="29455B60" w:rsidR="002A7270" w:rsidRPr="00343F01" w:rsidDel="00201166" w:rsidRDefault="002A7270" w:rsidP="00D62BC5">
            <w:pPr>
              <w:spacing w:before="0" w:after="160"/>
              <w:jc w:val="left"/>
              <w:rPr>
                <w:del w:id="14355" w:author="Houyem Rais" w:date="2024-02-22T14:46:00Z"/>
                <w:rFonts w:eastAsia="Times New Roman" w:cs="Calibri"/>
                <w:color w:val="0000FF"/>
                <w:sz w:val="20"/>
                <w:szCs w:val="20"/>
              </w:rPr>
              <w:pPrChange w:id="14356" w:author="Houyem Rais" w:date="2024-02-22T14:49:00Z">
                <w:pPr>
                  <w:spacing w:before="0" w:after="0"/>
                  <w:jc w:val="center"/>
                </w:pPr>
              </w:pPrChange>
            </w:pPr>
            <w:del w:id="14357" w:author="Houyem Rais" w:date="2024-02-22T14:46:00Z">
              <w:r w:rsidRPr="00343F01" w:rsidDel="00201166">
                <w:rPr>
                  <w:rFonts w:eastAsia="Times New Roman" w:cs="Calibri"/>
                  <w:color w:val="0000FF"/>
                  <w:sz w:val="20"/>
                  <w:szCs w:val="20"/>
                </w:rPr>
                <w:delText>0,084</w:delText>
              </w:r>
            </w:del>
          </w:p>
        </w:tc>
        <w:tc>
          <w:tcPr>
            <w:tcW w:w="1080" w:type="dxa"/>
            <w:tcBorders>
              <w:top w:val="nil"/>
              <w:left w:val="nil"/>
              <w:bottom w:val="single" w:sz="4" w:space="0" w:color="auto"/>
              <w:right w:val="single" w:sz="4" w:space="0" w:color="auto"/>
            </w:tcBorders>
            <w:shd w:val="clear" w:color="auto" w:fill="auto"/>
            <w:vAlign w:val="center"/>
            <w:hideMark/>
          </w:tcPr>
          <w:p w14:paraId="635DAA31" w14:textId="7EBB271B" w:rsidR="002A7270" w:rsidRPr="00343F01" w:rsidDel="00201166" w:rsidRDefault="002A7270" w:rsidP="00D62BC5">
            <w:pPr>
              <w:spacing w:before="0" w:after="160"/>
              <w:jc w:val="left"/>
              <w:rPr>
                <w:del w:id="14358" w:author="Houyem Rais" w:date="2024-02-22T14:46:00Z"/>
                <w:rFonts w:eastAsia="Times New Roman" w:cs="Calibri"/>
                <w:color w:val="000000"/>
                <w:sz w:val="20"/>
                <w:szCs w:val="20"/>
              </w:rPr>
              <w:pPrChange w:id="14359" w:author="Houyem Rais" w:date="2024-02-22T14:49:00Z">
                <w:pPr>
                  <w:spacing w:before="0" w:after="0"/>
                  <w:jc w:val="center"/>
                </w:pPr>
              </w:pPrChange>
            </w:pPr>
            <w:del w:id="14360" w:author="Houyem Rais" w:date="2024-02-22T14:46:00Z">
              <w:r w:rsidRPr="00343F01" w:rsidDel="00201166">
                <w:rPr>
                  <w:rFonts w:eastAsia="Times New Roman" w:cs="Calibri"/>
                  <w:color w:val="000000"/>
                  <w:sz w:val="20"/>
                  <w:szCs w:val="20"/>
                </w:rPr>
                <w:delText>0,126</w:delText>
              </w:r>
            </w:del>
          </w:p>
        </w:tc>
        <w:tc>
          <w:tcPr>
            <w:tcW w:w="1080" w:type="dxa"/>
            <w:tcBorders>
              <w:top w:val="nil"/>
              <w:left w:val="nil"/>
              <w:bottom w:val="single" w:sz="4" w:space="0" w:color="auto"/>
              <w:right w:val="single" w:sz="4" w:space="0" w:color="auto"/>
            </w:tcBorders>
            <w:shd w:val="clear" w:color="auto" w:fill="auto"/>
            <w:vAlign w:val="center"/>
            <w:hideMark/>
          </w:tcPr>
          <w:p w14:paraId="1B571223" w14:textId="3F418E90" w:rsidR="002A7270" w:rsidRPr="00343F01" w:rsidDel="00201166" w:rsidRDefault="002A7270" w:rsidP="00D62BC5">
            <w:pPr>
              <w:spacing w:before="0" w:after="160"/>
              <w:jc w:val="left"/>
              <w:rPr>
                <w:del w:id="14361" w:author="Houyem Rais" w:date="2024-02-22T14:46:00Z"/>
                <w:rFonts w:eastAsia="Times New Roman" w:cs="Calibri"/>
                <w:color w:val="000000"/>
                <w:sz w:val="20"/>
                <w:szCs w:val="20"/>
              </w:rPr>
              <w:pPrChange w:id="14362" w:author="Houyem Rais" w:date="2024-02-22T14:49:00Z">
                <w:pPr>
                  <w:spacing w:before="0" w:after="0"/>
                  <w:jc w:val="center"/>
                </w:pPr>
              </w:pPrChange>
            </w:pPr>
            <w:del w:id="14363" w:author="Houyem Rais" w:date="2024-02-22T14:46:00Z">
              <w:r w:rsidRPr="00343F01" w:rsidDel="00201166">
                <w:rPr>
                  <w:rFonts w:eastAsia="Times New Roman" w:cs="Calibri"/>
                  <w:color w:val="000000"/>
                  <w:sz w:val="20"/>
                  <w:szCs w:val="20"/>
                </w:rPr>
                <w:delText>0,162</w:delText>
              </w:r>
            </w:del>
          </w:p>
        </w:tc>
      </w:tr>
      <w:tr w:rsidR="002A7270" w:rsidRPr="00343F01" w:rsidDel="00201166" w14:paraId="592DB190" w14:textId="624878DE">
        <w:trPr>
          <w:trHeight w:val="254"/>
          <w:del w:id="14364" w:author="Houyem Rais" w:date="2024-02-22T14:46:00Z"/>
        </w:trPr>
        <w:tc>
          <w:tcPr>
            <w:tcW w:w="2592" w:type="dxa"/>
            <w:tcBorders>
              <w:top w:val="nil"/>
              <w:left w:val="single" w:sz="4" w:space="0" w:color="auto"/>
              <w:bottom w:val="single" w:sz="4" w:space="0" w:color="auto"/>
              <w:right w:val="single" w:sz="4" w:space="0" w:color="auto"/>
            </w:tcBorders>
            <w:shd w:val="clear" w:color="auto" w:fill="auto"/>
            <w:vAlign w:val="center"/>
            <w:hideMark/>
          </w:tcPr>
          <w:p w14:paraId="4C484624" w14:textId="3164298B" w:rsidR="002A7270" w:rsidRPr="00343F01" w:rsidDel="00201166" w:rsidRDefault="002A7270" w:rsidP="00D62BC5">
            <w:pPr>
              <w:spacing w:before="0" w:after="160"/>
              <w:jc w:val="left"/>
              <w:rPr>
                <w:del w:id="14365" w:author="Houyem Rais" w:date="2024-02-22T14:46:00Z"/>
                <w:rFonts w:eastAsia="Times New Roman" w:cs="Calibri"/>
                <w:color w:val="000000"/>
                <w:sz w:val="20"/>
                <w:szCs w:val="20"/>
              </w:rPr>
              <w:pPrChange w:id="14366" w:author="Houyem Rais" w:date="2024-02-22T14:49:00Z">
                <w:pPr>
                  <w:spacing w:before="0" w:after="0"/>
                  <w:jc w:val="center"/>
                </w:pPr>
              </w:pPrChange>
            </w:pPr>
            <w:del w:id="14367" w:author="Houyem Rais" w:date="2024-02-22T14:46:00Z">
              <w:r w:rsidRPr="00343F01" w:rsidDel="00201166">
                <w:rPr>
                  <w:rFonts w:eastAsia="Times New Roman" w:cs="Calibri"/>
                  <w:color w:val="000000"/>
                  <w:sz w:val="20"/>
                  <w:szCs w:val="20"/>
                </w:rPr>
                <w:delText xml:space="preserve">Prix kilométrique en </w:delText>
              </w:r>
              <w:r w:rsidR="00BB40E2" w:rsidRPr="00343F01" w:rsidDel="00201166">
                <w:rPr>
                  <w:rFonts w:eastAsia="Times New Roman" w:cs="Calibri"/>
                  <w:color w:val="000000"/>
                  <w:sz w:val="20"/>
                  <w:szCs w:val="20"/>
                </w:rPr>
                <w:delText>FCFA</w:delText>
              </w:r>
            </w:del>
          </w:p>
        </w:tc>
        <w:tc>
          <w:tcPr>
            <w:tcW w:w="954" w:type="dxa"/>
            <w:tcBorders>
              <w:top w:val="nil"/>
              <w:left w:val="nil"/>
              <w:bottom w:val="single" w:sz="4" w:space="0" w:color="auto"/>
              <w:right w:val="single" w:sz="4" w:space="0" w:color="auto"/>
            </w:tcBorders>
            <w:shd w:val="clear" w:color="auto" w:fill="auto"/>
            <w:vAlign w:val="center"/>
            <w:hideMark/>
          </w:tcPr>
          <w:p w14:paraId="0BB7A055" w14:textId="44B1B755" w:rsidR="002A7270" w:rsidRPr="00343F01" w:rsidDel="00201166" w:rsidRDefault="00BB40E2" w:rsidP="00D62BC5">
            <w:pPr>
              <w:spacing w:before="0" w:after="160"/>
              <w:jc w:val="left"/>
              <w:rPr>
                <w:del w:id="14368" w:author="Houyem Rais" w:date="2024-02-22T14:46:00Z"/>
                <w:rFonts w:eastAsia="Times New Roman" w:cs="Calibri"/>
                <w:color w:val="000000"/>
                <w:sz w:val="20"/>
                <w:szCs w:val="20"/>
              </w:rPr>
              <w:pPrChange w:id="14369" w:author="Houyem Rais" w:date="2024-02-22T14:49:00Z">
                <w:pPr>
                  <w:spacing w:before="0" w:after="0"/>
                  <w:jc w:val="center"/>
                </w:pPr>
              </w:pPrChange>
            </w:pPr>
            <w:del w:id="14370" w:author="Houyem Rais" w:date="2024-02-22T14:46:00Z">
              <w:r w:rsidRPr="00343F01" w:rsidDel="00201166">
                <w:rPr>
                  <w:rFonts w:eastAsia="Times New Roman" w:cs="Calibri"/>
                  <w:color w:val="000000"/>
                  <w:sz w:val="20"/>
                  <w:szCs w:val="20"/>
                </w:rPr>
                <w:delText>30,7</w:delText>
              </w:r>
            </w:del>
          </w:p>
        </w:tc>
        <w:tc>
          <w:tcPr>
            <w:tcW w:w="1080" w:type="dxa"/>
            <w:tcBorders>
              <w:top w:val="nil"/>
              <w:left w:val="nil"/>
              <w:bottom w:val="single" w:sz="4" w:space="0" w:color="auto"/>
              <w:right w:val="single" w:sz="4" w:space="0" w:color="auto"/>
            </w:tcBorders>
            <w:shd w:val="clear" w:color="auto" w:fill="auto"/>
            <w:vAlign w:val="center"/>
            <w:hideMark/>
          </w:tcPr>
          <w:p w14:paraId="1E8E9AC6" w14:textId="6AFCE14B" w:rsidR="002A7270" w:rsidRPr="00343F01" w:rsidDel="00201166" w:rsidRDefault="00BB40E2" w:rsidP="00D62BC5">
            <w:pPr>
              <w:spacing w:before="0" w:after="160"/>
              <w:jc w:val="left"/>
              <w:rPr>
                <w:del w:id="14371" w:author="Houyem Rais" w:date="2024-02-22T14:46:00Z"/>
                <w:rFonts w:eastAsia="Times New Roman" w:cs="Calibri"/>
                <w:color w:val="0000FF"/>
                <w:sz w:val="20"/>
                <w:szCs w:val="20"/>
              </w:rPr>
              <w:pPrChange w:id="14372" w:author="Houyem Rais" w:date="2024-02-22T14:49:00Z">
                <w:pPr>
                  <w:spacing w:before="0" w:after="0"/>
                  <w:jc w:val="center"/>
                </w:pPr>
              </w:pPrChange>
            </w:pPr>
            <w:del w:id="14373" w:author="Houyem Rais" w:date="2024-02-22T14:46:00Z">
              <w:r w:rsidRPr="00343F01" w:rsidDel="00201166">
                <w:rPr>
                  <w:rFonts w:eastAsia="Times New Roman" w:cs="Calibri"/>
                  <w:color w:val="0000FF"/>
                  <w:sz w:val="20"/>
                  <w:szCs w:val="20"/>
                </w:rPr>
                <w:delText>50,57</w:delText>
              </w:r>
            </w:del>
          </w:p>
        </w:tc>
        <w:tc>
          <w:tcPr>
            <w:tcW w:w="1080" w:type="dxa"/>
            <w:tcBorders>
              <w:top w:val="nil"/>
              <w:left w:val="nil"/>
              <w:bottom w:val="single" w:sz="4" w:space="0" w:color="auto"/>
              <w:right w:val="single" w:sz="4" w:space="0" w:color="auto"/>
            </w:tcBorders>
            <w:shd w:val="clear" w:color="auto" w:fill="auto"/>
            <w:vAlign w:val="center"/>
            <w:hideMark/>
          </w:tcPr>
          <w:p w14:paraId="5FD452C1" w14:textId="186E1B89" w:rsidR="002A7270" w:rsidRPr="00343F01" w:rsidDel="00201166" w:rsidRDefault="00BB40E2" w:rsidP="00D62BC5">
            <w:pPr>
              <w:spacing w:before="0" w:after="160"/>
              <w:jc w:val="left"/>
              <w:rPr>
                <w:del w:id="14374" w:author="Houyem Rais" w:date="2024-02-22T14:46:00Z"/>
                <w:rFonts w:eastAsia="Times New Roman" w:cs="Calibri"/>
                <w:color w:val="000000"/>
                <w:sz w:val="20"/>
                <w:szCs w:val="20"/>
              </w:rPr>
              <w:pPrChange w:id="14375" w:author="Houyem Rais" w:date="2024-02-22T14:49:00Z">
                <w:pPr>
                  <w:spacing w:before="0" w:after="0"/>
                  <w:jc w:val="center"/>
                </w:pPr>
              </w:pPrChange>
            </w:pPr>
            <w:del w:id="14376" w:author="Houyem Rais" w:date="2024-02-22T14:46:00Z">
              <w:r w:rsidRPr="00343F01" w:rsidDel="00201166">
                <w:rPr>
                  <w:rFonts w:eastAsia="Times New Roman" w:cs="Calibri"/>
                  <w:color w:val="000000"/>
                  <w:sz w:val="20"/>
                  <w:szCs w:val="20"/>
                </w:rPr>
                <w:delText>75,85</w:delText>
              </w:r>
            </w:del>
          </w:p>
        </w:tc>
        <w:tc>
          <w:tcPr>
            <w:tcW w:w="1080" w:type="dxa"/>
            <w:tcBorders>
              <w:top w:val="nil"/>
              <w:left w:val="nil"/>
              <w:bottom w:val="single" w:sz="4" w:space="0" w:color="auto"/>
              <w:right w:val="single" w:sz="4" w:space="0" w:color="auto"/>
            </w:tcBorders>
            <w:shd w:val="clear" w:color="auto" w:fill="auto"/>
            <w:vAlign w:val="center"/>
            <w:hideMark/>
          </w:tcPr>
          <w:p w14:paraId="6F77921F" w14:textId="02611AA9" w:rsidR="002A7270" w:rsidRPr="00343F01" w:rsidDel="00201166" w:rsidRDefault="00BB40E2" w:rsidP="00D62BC5">
            <w:pPr>
              <w:spacing w:before="0" w:after="160"/>
              <w:jc w:val="left"/>
              <w:rPr>
                <w:del w:id="14377" w:author="Houyem Rais" w:date="2024-02-22T14:46:00Z"/>
                <w:rFonts w:eastAsia="Times New Roman" w:cs="Calibri"/>
                <w:color w:val="000000"/>
                <w:sz w:val="20"/>
                <w:szCs w:val="20"/>
              </w:rPr>
              <w:pPrChange w:id="14378" w:author="Houyem Rais" w:date="2024-02-22T14:49:00Z">
                <w:pPr>
                  <w:spacing w:before="0" w:after="0"/>
                  <w:jc w:val="center"/>
                </w:pPr>
              </w:pPrChange>
            </w:pPr>
            <w:del w:id="14379" w:author="Houyem Rais" w:date="2024-02-22T14:46:00Z">
              <w:r w:rsidRPr="00343F01" w:rsidDel="00201166">
                <w:rPr>
                  <w:rFonts w:eastAsia="Times New Roman" w:cs="Calibri"/>
                  <w:color w:val="000000"/>
                  <w:sz w:val="20"/>
                  <w:szCs w:val="20"/>
                </w:rPr>
                <w:delText>97,52</w:delText>
              </w:r>
            </w:del>
          </w:p>
        </w:tc>
      </w:tr>
      <w:tr w:rsidR="002A7270" w:rsidRPr="00343F01" w:rsidDel="00201166" w14:paraId="3B582219" w14:textId="692C9ED7">
        <w:trPr>
          <w:trHeight w:val="254"/>
          <w:del w:id="14380" w:author="Houyem Rais" w:date="2024-02-22T14:46:00Z"/>
        </w:trPr>
        <w:tc>
          <w:tcPr>
            <w:tcW w:w="2592" w:type="dxa"/>
            <w:tcBorders>
              <w:top w:val="nil"/>
              <w:left w:val="single" w:sz="4" w:space="0" w:color="auto"/>
              <w:bottom w:val="single" w:sz="4" w:space="0" w:color="auto"/>
              <w:right w:val="single" w:sz="4" w:space="0" w:color="auto"/>
            </w:tcBorders>
            <w:shd w:val="clear" w:color="auto" w:fill="auto"/>
            <w:vAlign w:val="center"/>
            <w:hideMark/>
          </w:tcPr>
          <w:p w14:paraId="4901B65B" w14:textId="0B592DF8" w:rsidR="002A7270" w:rsidRPr="00343F01" w:rsidDel="00201166" w:rsidRDefault="002A7270" w:rsidP="00D62BC5">
            <w:pPr>
              <w:spacing w:before="0" w:after="160"/>
              <w:jc w:val="left"/>
              <w:rPr>
                <w:del w:id="14381" w:author="Houyem Rais" w:date="2024-02-22T14:46:00Z"/>
                <w:rFonts w:eastAsia="Times New Roman" w:cs="Calibri"/>
                <w:color w:val="000000"/>
                <w:sz w:val="20"/>
                <w:szCs w:val="20"/>
              </w:rPr>
              <w:pPrChange w:id="14382" w:author="Houyem Rais" w:date="2024-02-22T14:49:00Z">
                <w:pPr>
                  <w:spacing w:before="0" w:after="0"/>
                  <w:jc w:val="center"/>
                </w:pPr>
              </w:pPrChange>
            </w:pPr>
            <w:del w:id="14383" w:author="Houyem Rais" w:date="2024-02-22T14:46:00Z">
              <w:r w:rsidRPr="00343F01" w:rsidDel="00201166">
                <w:rPr>
                  <w:rFonts w:eastAsia="Times New Roman" w:cs="Calibri"/>
                  <w:color w:val="000000"/>
                  <w:sz w:val="20"/>
                  <w:szCs w:val="20"/>
                </w:rPr>
                <w:delText>Facteur de coût</w:delText>
              </w:r>
            </w:del>
          </w:p>
        </w:tc>
        <w:tc>
          <w:tcPr>
            <w:tcW w:w="954" w:type="dxa"/>
            <w:tcBorders>
              <w:top w:val="nil"/>
              <w:left w:val="nil"/>
              <w:bottom w:val="single" w:sz="4" w:space="0" w:color="auto"/>
              <w:right w:val="single" w:sz="4" w:space="0" w:color="auto"/>
            </w:tcBorders>
            <w:shd w:val="clear" w:color="auto" w:fill="auto"/>
            <w:vAlign w:val="center"/>
            <w:hideMark/>
          </w:tcPr>
          <w:p w14:paraId="61BDA11D" w14:textId="37F1B231" w:rsidR="002A7270" w:rsidRPr="00343F01" w:rsidDel="00201166" w:rsidRDefault="002A7270" w:rsidP="00D62BC5">
            <w:pPr>
              <w:spacing w:before="0" w:after="160"/>
              <w:jc w:val="left"/>
              <w:rPr>
                <w:del w:id="14384" w:author="Houyem Rais" w:date="2024-02-22T14:46:00Z"/>
                <w:rFonts w:eastAsia="Times New Roman" w:cs="Calibri"/>
                <w:color w:val="000000"/>
                <w:sz w:val="20"/>
                <w:szCs w:val="20"/>
              </w:rPr>
              <w:pPrChange w:id="14385" w:author="Houyem Rais" w:date="2024-02-22T14:49:00Z">
                <w:pPr>
                  <w:spacing w:before="0" w:after="0"/>
                  <w:jc w:val="center"/>
                </w:pPr>
              </w:pPrChange>
            </w:pPr>
            <w:del w:id="14386" w:author="Houyem Rais" w:date="2024-02-22T14:46:00Z">
              <w:r w:rsidRPr="00343F01" w:rsidDel="00201166">
                <w:rPr>
                  <w:rFonts w:eastAsia="Times New Roman" w:cs="Calibri"/>
                  <w:color w:val="000000"/>
                  <w:sz w:val="20"/>
                  <w:szCs w:val="20"/>
                </w:rPr>
                <w:delText xml:space="preserve">0,6 </w:delText>
              </w:r>
            </w:del>
          </w:p>
        </w:tc>
        <w:tc>
          <w:tcPr>
            <w:tcW w:w="1080" w:type="dxa"/>
            <w:tcBorders>
              <w:top w:val="nil"/>
              <w:left w:val="nil"/>
              <w:bottom w:val="single" w:sz="4" w:space="0" w:color="auto"/>
              <w:right w:val="single" w:sz="4" w:space="0" w:color="auto"/>
            </w:tcBorders>
            <w:shd w:val="clear" w:color="auto" w:fill="auto"/>
            <w:vAlign w:val="center"/>
            <w:hideMark/>
          </w:tcPr>
          <w:p w14:paraId="42DAD07E" w14:textId="19DF0C0C" w:rsidR="002A7270" w:rsidRPr="00343F01" w:rsidDel="00201166" w:rsidRDefault="002A7270" w:rsidP="00D62BC5">
            <w:pPr>
              <w:spacing w:before="0" w:after="160"/>
              <w:jc w:val="left"/>
              <w:rPr>
                <w:del w:id="14387" w:author="Houyem Rais" w:date="2024-02-22T14:46:00Z"/>
                <w:rFonts w:eastAsia="Times New Roman" w:cs="Calibri"/>
                <w:color w:val="0000FF"/>
                <w:sz w:val="20"/>
                <w:szCs w:val="20"/>
              </w:rPr>
              <w:pPrChange w:id="14388" w:author="Houyem Rais" w:date="2024-02-22T14:49:00Z">
                <w:pPr>
                  <w:spacing w:before="0" w:after="0"/>
                  <w:jc w:val="center"/>
                </w:pPr>
              </w:pPrChange>
            </w:pPr>
            <w:del w:id="14389" w:author="Houyem Rais" w:date="2024-02-22T14:46:00Z">
              <w:r w:rsidRPr="00343F01" w:rsidDel="00201166">
                <w:rPr>
                  <w:rFonts w:eastAsia="Times New Roman" w:cs="Calibri"/>
                  <w:color w:val="0000FF"/>
                  <w:sz w:val="20"/>
                  <w:szCs w:val="20"/>
                </w:rPr>
                <w:delText>1</w:delText>
              </w:r>
            </w:del>
          </w:p>
        </w:tc>
        <w:tc>
          <w:tcPr>
            <w:tcW w:w="1080" w:type="dxa"/>
            <w:tcBorders>
              <w:top w:val="nil"/>
              <w:left w:val="nil"/>
              <w:bottom w:val="single" w:sz="4" w:space="0" w:color="auto"/>
              <w:right w:val="single" w:sz="4" w:space="0" w:color="auto"/>
            </w:tcBorders>
            <w:shd w:val="clear" w:color="auto" w:fill="auto"/>
            <w:vAlign w:val="center"/>
            <w:hideMark/>
          </w:tcPr>
          <w:p w14:paraId="5F7D4E62" w14:textId="0A9D007F" w:rsidR="002A7270" w:rsidRPr="00343F01" w:rsidDel="00201166" w:rsidRDefault="002A7270" w:rsidP="00D62BC5">
            <w:pPr>
              <w:spacing w:before="0" w:after="160"/>
              <w:jc w:val="left"/>
              <w:rPr>
                <w:del w:id="14390" w:author="Houyem Rais" w:date="2024-02-22T14:46:00Z"/>
                <w:rFonts w:eastAsia="Times New Roman" w:cs="Calibri"/>
                <w:color w:val="000000"/>
                <w:sz w:val="20"/>
                <w:szCs w:val="20"/>
              </w:rPr>
              <w:pPrChange w:id="14391" w:author="Houyem Rais" w:date="2024-02-22T14:49:00Z">
                <w:pPr>
                  <w:spacing w:before="0" w:after="0"/>
                  <w:jc w:val="center"/>
                </w:pPr>
              </w:pPrChange>
            </w:pPr>
            <w:del w:id="14392" w:author="Houyem Rais" w:date="2024-02-22T14:46:00Z">
              <w:r w:rsidRPr="00343F01" w:rsidDel="00201166">
                <w:rPr>
                  <w:rFonts w:eastAsia="Times New Roman" w:cs="Calibri"/>
                  <w:color w:val="000000"/>
                  <w:sz w:val="20"/>
                  <w:szCs w:val="20"/>
                </w:rPr>
                <w:delText>1,5</w:delText>
              </w:r>
            </w:del>
          </w:p>
        </w:tc>
        <w:tc>
          <w:tcPr>
            <w:tcW w:w="1080" w:type="dxa"/>
            <w:tcBorders>
              <w:top w:val="nil"/>
              <w:left w:val="nil"/>
              <w:bottom w:val="single" w:sz="4" w:space="0" w:color="auto"/>
              <w:right w:val="single" w:sz="4" w:space="0" w:color="auto"/>
            </w:tcBorders>
            <w:shd w:val="clear" w:color="auto" w:fill="auto"/>
            <w:vAlign w:val="center"/>
            <w:hideMark/>
          </w:tcPr>
          <w:p w14:paraId="6534F2EC" w14:textId="6CB4A50C" w:rsidR="002A7270" w:rsidRPr="00343F01" w:rsidDel="00201166" w:rsidRDefault="002A7270" w:rsidP="00D62BC5">
            <w:pPr>
              <w:spacing w:before="0" w:after="160"/>
              <w:jc w:val="left"/>
              <w:rPr>
                <w:del w:id="14393" w:author="Houyem Rais" w:date="2024-02-22T14:46:00Z"/>
                <w:rFonts w:eastAsia="Times New Roman" w:cs="Calibri"/>
                <w:color w:val="000000"/>
                <w:sz w:val="20"/>
                <w:szCs w:val="20"/>
              </w:rPr>
              <w:pPrChange w:id="14394" w:author="Houyem Rais" w:date="2024-02-22T14:49:00Z">
                <w:pPr>
                  <w:spacing w:before="0" w:after="0"/>
                  <w:jc w:val="center"/>
                </w:pPr>
              </w:pPrChange>
            </w:pPr>
            <w:del w:id="14395" w:author="Houyem Rais" w:date="2024-02-22T14:46:00Z">
              <w:r w:rsidRPr="00343F01" w:rsidDel="00201166">
                <w:rPr>
                  <w:rFonts w:eastAsia="Times New Roman" w:cs="Calibri"/>
                  <w:color w:val="000000"/>
                  <w:sz w:val="20"/>
                  <w:szCs w:val="20"/>
                </w:rPr>
                <w:delText>1,93</w:delText>
              </w:r>
            </w:del>
          </w:p>
        </w:tc>
      </w:tr>
    </w:tbl>
    <w:p w14:paraId="5D2FE353" w14:textId="1395FBA3" w:rsidR="0026616F" w:rsidRPr="00343F01" w:rsidDel="00201166" w:rsidRDefault="0026616F" w:rsidP="00D62BC5">
      <w:pPr>
        <w:spacing w:before="0" w:after="160"/>
        <w:jc w:val="left"/>
        <w:rPr>
          <w:del w:id="14396" w:author="Houyem Rais" w:date="2024-02-22T14:46:00Z"/>
        </w:rPr>
        <w:pPrChange w:id="14397" w:author="Houyem Rais" w:date="2024-02-22T14:49:00Z">
          <w:pPr>
            <w:pStyle w:val="Heading6"/>
            <w:spacing w:before="120"/>
          </w:pPr>
        </w:pPrChange>
      </w:pPr>
      <w:del w:id="14398" w:author="Houyem Rais" w:date="2024-02-22T14:46:00Z">
        <w:r w:rsidRPr="00343F01" w:rsidDel="00201166">
          <w:delText>Synthèse de l’analyse de benchmark</w:delText>
        </w:r>
      </w:del>
    </w:p>
    <w:p w14:paraId="058AB539" w14:textId="598801B9" w:rsidR="002A7270" w:rsidRPr="00343F01" w:rsidDel="00201166" w:rsidRDefault="002A7270" w:rsidP="00D62BC5">
      <w:pPr>
        <w:spacing w:before="0" w:after="160"/>
        <w:jc w:val="left"/>
        <w:rPr>
          <w:del w:id="14399" w:author="Houyem Rais" w:date="2024-02-22T14:46:00Z"/>
        </w:rPr>
        <w:pPrChange w:id="14400" w:author="Houyem Rais" w:date="2024-02-22T14:49:00Z">
          <w:pPr/>
        </w:pPrChange>
      </w:pPr>
      <w:del w:id="14401" w:author="Houyem Rais" w:date="2024-02-22T14:46:00Z">
        <w:r w:rsidRPr="00343F01" w:rsidDel="00201166">
          <w:delText xml:space="preserve">Si on exclut les motos (de grande cylindrée), </w:delText>
        </w:r>
      </w:del>
      <w:ins w:id="14402" w:author="Mohamed Amine Sdiri" w:date="2023-11-29T09:58:00Z">
        <w:del w:id="14403" w:author="Houyem Rais" w:date="2024-02-22T14:46:00Z">
          <w:r w:rsidR="00621175" w:rsidDel="00201166">
            <w:delText xml:space="preserve"> </w:delText>
          </w:r>
        </w:del>
      </w:ins>
      <w:del w:id="14404" w:author="Houyem Rais" w:date="2024-02-22T14:46:00Z">
        <w:r w:rsidRPr="00343F01" w:rsidDel="00201166">
          <w:delText xml:space="preserve">le nombre de classes de véhicules est variable : 3 classes au Maroc et au Sénégal, </w:delText>
        </w:r>
      </w:del>
      <w:ins w:id="14405" w:author="Mohamed Amine Sdiri" w:date="2023-11-29T09:58:00Z">
        <w:del w:id="14406" w:author="Houyem Rais" w:date="2024-02-22T14:46:00Z">
          <w:r w:rsidR="00621175" w:rsidDel="00201166">
            <w:delText xml:space="preserve"> </w:delText>
          </w:r>
        </w:del>
      </w:ins>
      <w:del w:id="14407" w:author="Houyem Rais" w:date="2024-02-22T14:46:00Z">
        <w:r w:rsidRPr="00343F01" w:rsidDel="00201166">
          <w:delText xml:space="preserve">et 4 classes en Côte d’Ivoire. La classe 4, </w:delText>
        </w:r>
      </w:del>
      <w:ins w:id="14408" w:author="Mohamed Amine Sdiri" w:date="2023-11-29T09:58:00Z">
        <w:del w:id="14409" w:author="Houyem Rais" w:date="2024-02-22T14:46:00Z">
          <w:r w:rsidR="00621175" w:rsidDel="00201166">
            <w:delText xml:space="preserve"> </w:delText>
          </w:r>
        </w:del>
      </w:ins>
      <w:del w:id="14410" w:author="Houyem Rais" w:date="2024-02-22T14:46:00Z">
        <w:r w:rsidRPr="00343F01" w:rsidDel="00201166">
          <w:delText xml:space="preserve">réservée aux camions lourds de plus de 2 essieux, </w:delText>
        </w:r>
      </w:del>
      <w:ins w:id="14411" w:author="Mohamed Amine Sdiri" w:date="2023-11-29T09:58:00Z">
        <w:del w:id="14412" w:author="Houyem Rais" w:date="2024-02-22T14:46:00Z">
          <w:r w:rsidR="00621175" w:rsidDel="00201166">
            <w:delText xml:space="preserve"> </w:delText>
          </w:r>
        </w:del>
      </w:ins>
      <w:del w:id="14413" w:author="Houyem Rais" w:date="2024-02-22T14:46:00Z">
        <w:r w:rsidRPr="00343F01" w:rsidDel="00201166">
          <w:delText>se justifie dans les grands corridors routiers (nationaux ou internationaux) du fait de la part importante de ces véhicules dans la répartition de trafic.</w:delText>
        </w:r>
      </w:del>
    </w:p>
    <w:p w14:paraId="355711EA" w14:textId="721B3CCD" w:rsidR="002A7270" w:rsidRPr="00343F01" w:rsidDel="00201166" w:rsidRDefault="002A7270" w:rsidP="00D62BC5">
      <w:pPr>
        <w:spacing w:before="0" w:after="160"/>
        <w:jc w:val="left"/>
        <w:rPr>
          <w:del w:id="14414" w:author="Houyem Rais" w:date="2024-02-22T14:46:00Z"/>
        </w:rPr>
        <w:pPrChange w:id="14415" w:author="Houyem Rais" w:date="2024-02-22T14:49:00Z">
          <w:pPr/>
        </w:pPrChange>
      </w:pPr>
      <w:del w:id="14416" w:author="Houyem Rais" w:date="2024-02-22T14:46:00Z">
        <w:r w:rsidRPr="00343F01" w:rsidDel="00201166">
          <w:delText xml:space="preserve">Les tarifs kilométriques moyens et les facteurs de coût entre les classes de véhicules sont très variables d’un pays à l’autre : </w:delText>
        </w:r>
      </w:del>
    </w:p>
    <w:p w14:paraId="3FE6E161" w14:textId="5A7E69E6" w:rsidR="00DF1C20" w:rsidRPr="00343F01" w:rsidDel="00201166" w:rsidRDefault="00DF1C20" w:rsidP="00D62BC5">
      <w:pPr>
        <w:spacing w:before="0" w:after="160"/>
        <w:jc w:val="left"/>
        <w:rPr>
          <w:del w:id="14417" w:author="Houyem Rais" w:date="2024-02-22T14:46:00Z"/>
        </w:rPr>
        <w:pPrChange w:id="14418" w:author="Houyem Rais" w:date="2024-02-22T14:49:00Z">
          <w:pPr>
            <w:pStyle w:val="Caption"/>
          </w:pPr>
        </w:pPrChange>
      </w:pPr>
      <w:bookmarkStart w:id="14419" w:name="_Toc152165494"/>
      <w:del w:id="14420"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4421" w:author="Mohamed Amine Sdiri" w:date="2023-11-29T15:48:00Z">
        <w:del w:id="14422" w:author="Houyem Rais" w:date="2024-02-22T14:46:00Z">
          <w:r w:rsidR="002B5C95" w:rsidDel="00201166">
            <w:rPr>
              <w:noProof/>
            </w:rPr>
            <w:delText>56</w:delText>
          </w:r>
        </w:del>
      </w:ins>
      <w:del w:id="14423" w:author="Houyem Rais" w:date="2024-02-22T14:46:00Z">
        <w:r w:rsidR="00F555DC" w:rsidDel="00201166">
          <w:rPr>
            <w:noProof/>
          </w:rPr>
          <w:delText>57</w:delText>
        </w:r>
        <w:r w:rsidR="00B0561B" w:rsidDel="00201166">
          <w:rPr>
            <w:noProof/>
          </w:rPr>
          <w:fldChar w:fldCharType="end"/>
        </w:r>
        <w:r w:rsidRPr="00343F01" w:rsidDel="00201166">
          <w:delText xml:space="preserve"> Comparaison des tarifs kilométriques et des facteurs de coût par pays analysé</w:delText>
        </w:r>
        <w:bookmarkEnd w:id="14419"/>
      </w:del>
    </w:p>
    <w:tbl>
      <w:tblPr>
        <w:tblW w:w="7650" w:type="dxa"/>
        <w:tblLayout w:type="fixed"/>
        <w:tblLook w:val="04A0" w:firstRow="1" w:lastRow="0" w:firstColumn="1" w:lastColumn="0" w:noHBand="0" w:noVBand="1"/>
      </w:tblPr>
      <w:tblGrid>
        <w:gridCol w:w="1271"/>
        <w:gridCol w:w="1701"/>
        <w:gridCol w:w="993"/>
        <w:gridCol w:w="1417"/>
        <w:gridCol w:w="1418"/>
        <w:gridCol w:w="850"/>
      </w:tblGrid>
      <w:tr w:rsidR="002A7270" w:rsidRPr="00343F01" w:rsidDel="00201166" w14:paraId="1681152B" w14:textId="0CFB3805" w:rsidTr="002A7270">
        <w:trPr>
          <w:trHeight w:val="290"/>
          <w:del w:id="14424" w:author="Houyem Rais" w:date="2024-02-22T14:46:00Z"/>
        </w:trPr>
        <w:tc>
          <w:tcPr>
            <w:tcW w:w="1271"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4817BA6B" w14:textId="3BA45502" w:rsidR="002A7270" w:rsidRPr="00343F01" w:rsidDel="00201166" w:rsidRDefault="002A7270" w:rsidP="00D62BC5">
            <w:pPr>
              <w:spacing w:before="0" w:after="160"/>
              <w:jc w:val="left"/>
              <w:rPr>
                <w:del w:id="14425" w:author="Houyem Rais" w:date="2024-02-22T14:46:00Z"/>
                <w:rFonts w:eastAsia="Times New Roman" w:cs="Calibri"/>
                <w:b/>
                <w:bCs/>
                <w:color w:val="000000"/>
                <w:sz w:val="18"/>
                <w:szCs w:val="18"/>
              </w:rPr>
              <w:pPrChange w:id="14426" w:author="Houyem Rais" w:date="2024-02-22T14:49:00Z">
                <w:pPr>
                  <w:spacing w:before="0" w:after="0" w:line="240" w:lineRule="auto"/>
                  <w:jc w:val="left"/>
                </w:pPr>
              </w:pPrChange>
            </w:pPr>
            <w:del w:id="14427" w:author="Houyem Rais" w:date="2024-02-22T14:46:00Z">
              <w:r w:rsidRPr="00343F01" w:rsidDel="00201166">
                <w:rPr>
                  <w:rFonts w:eastAsia="Times New Roman" w:cs="Calibri"/>
                  <w:b/>
                  <w:bCs/>
                  <w:color w:val="000000"/>
                  <w:sz w:val="18"/>
                  <w:szCs w:val="18"/>
                </w:rPr>
                <w:delText> </w:delText>
              </w:r>
            </w:del>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225EE4B7" w14:textId="0D9792EC" w:rsidR="002A7270" w:rsidRPr="00343F01" w:rsidDel="00201166" w:rsidRDefault="002A7270" w:rsidP="00D62BC5">
            <w:pPr>
              <w:spacing w:before="0" w:after="160"/>
              <w:jc w:val="left"/>
              <w:rPr>
                <w:del w:id="14428" w:author="Houyem Rais" w:date="2024-02-22T14:46:00Z"/>
                <w:rFonts w:eastAsia="Times New Roman" w:cs="Calibri"/>
                <w:b/>
                <w:bCs/>
                <w:color w:val="0000FF"/>
                <w:sz w:val="18"/>
                <w:szCs w:val="18"/>
              </w:rPr>
              <w:pPrChange w:id="14429" w:author="Houyem Rais" w:date="2024-02-22T14:49:00Z">
                <w:pPr>
                  <w:spacing w:before="0" w:after="0" w:line="240" w:lineRule="auto"/>
                  <w:jc w:val="left"/>
                </w:pPr>
              </w:pPrChange>
            </w:pPr>
            <w:del w:id="14430" w:author="Houyem Rais" w:date="2024-02-22T14:46:00Z">
              <w:r w:rsidRPr="00343F01" w:rsidDel="00201166">
                <w:rPr>
                  <w:rFonts w:eastAsia="Times New Roman" w:cs="Calibri"/>
                  <w:b/>
                  <w:bCs/>
                  <w:color w:val="0000FF"/>
                  <w:sz w:val="18"/>
                  <w:szCs w:val="18"/>
                </w:rPr>
                <w:delText>Coût (USD) pour Véhicule Léger</w:delText>
              </w:r>
            </w:del>
          </w:p>
        </w:tc>
        <w:tc>
          <w:tcPr>
            <w:tcW w:w="4678" w:type="dxa"/>
            <w:gridSpan w:val="4"/>
            <w:tcBorders>
              <w:top w:val="single" w:sz="4" w:space="0" w:color="auto"/>
              <w:left w:val="nil"/>
              <w:bottom w:val="single" w:sz="4" w:space="0" w:color="auto"/>
              <w:right w:val="single" w:sz="4" w:space="0" w:color="auto"/>
            </w:tcBorders>
            <w:shd w:val="clear" w:color="000000" w:fill="D9D9D9"/>
            <w:noWrap/>
            <w:vAlign w:val="center"/>
            <w:hideMark/>
          </w:tcPr>
          <w:p w14:paraId="2D790351" w14:textId="1D3ECAEA" w:rsidR="002A7270" w:rsidRPr="00343F01" w:rsidDel="00201166" w:rsidRDefault="002A7270" w:rsidP="00D62BC5">
            <w:pPr>
              <w:spacing w:before="0" w:after="160"/>
              <w:jc w:val="left"/>
              <w:rPr>
                <w:del w:id="14431" w:author="Houyem Rais" w:date="2024-02-22T14:46:00Z"/>
                <w:rFonts w:eastAsia="Times New Roman" w:cs="Calibri"/>
                <w:b/>
                <w:bCs/>
                <w:color w:val="000000"/>
                <w:sz w:val="18"/>
                <w:szCs w:val="18"/>
              </w:rPr>
              <w:pPrChange w:id="14432" w:author="Houyem Rais" w:date="2024-02-22T14:49:00Z">
                <w:pPr>
                  <w:spacing w:before="0" w:after="0" w:line="240" w:lineRule="auto"/>
                  <w:jc w:val="center"/>
                </w:pPr>
              </w:pPrChange>
            </w:pPr>
            <w:del w:id="14433" w:author="Houyem Rais" w:date="2024-02-22T14:46:00Z">
              <w:r w:rsidRPr="00343F01" w:rsidDel="00201166">
                <w:rPr>
                  <w:rFonts w:eastAsia="Times New Roman" w:cs="Calibri"/>
                  <w:b/>
                  <w:bCs/>
                  <w:color w:val="000000"/>
                  <w:sz w:val="18"/>
                  <w:szCs w:val="18"/>
                </w:rPr>
                <w:delText>Facteur de coût</w:delText>
              </w:r>
            </w:del>
          </w:p>
        </w:tc>
      </w:tr>
      <w:tr w:rsidR="002A7270" w:rsidRPr="00343F01" w:rsidDel="00201166" w14:paraId="3957C30A" w14:textId="50DBF1CB" w:rsidTr="002A7270">
        <w:trPr>
          <w:trHeight w:val="290"/>
          <w:del w:id="14434" w:author="Houyem Rais" w:date="2024-02-22T14:46:00Z"/>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7115C4D2" w14:textId="1CA0D675" w:rsidR="002A7270" w:rsidRPr="00343F01" w:rsidDel="00201166" w:rsidRDefault="002A7270" w:rsidP="00D62BC5">
            <w:pPr>
              <w:spacing w:before="0" w:after="160"/>
              <w:jc w:val="left"/>
              <w:rPr>
                <w:del w:id="14435" w:author="Houyem Rais" w:date="2024-02-22T14:46:00Z"/>
                <w:rFonts w:eastAsia="Times New Roman" w:cs="Calibri"/>
                <w:b/>
                <w:bCs/>
                <w:color w:val="000000"/>
                <w:sz w:val="20"/>
                <w:szCs w:val="20"/>
              </w:rPr>
              <w:pPrChange w:id="14436" w:author="Houyem Rais" w:date="2024-02-22T14:49:00Z">
                <w:pPr>
                  <w:spacing w:before="0" w:after="0" w:line="240" w:lineRule="auto"/>
                  <w:jc w:val="left"/>
                </w:pPr>
              </w:pPrChange>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2A278370" w14:textId="61501AA6" w:rsidR="002A7270" w:rsidRPr="00343F01" w:rsidDel="00201166" w:rsidRDefault="002A7270" w:rsidP="00D62BC5">
            <w:pPr>
              <w:spacing w:before="0" w:after="160"/>
              <w:jc w:val="left"/>
              <w:rPr>
                <w:del w:id="14437" w:author="Houyem Rais" w:date="2024-02-22T14:46:00Z"/>
                <w:rFonts w:eastAsia="Times New Roman" w:cs="Calibri"/>
                <w:b/>
                <w:bCs/>
                <w:color w:val="0000FF"/>
                <w:sz w:val="20"/>
                <w:szCs w:val="20"/>
              </w:rPr>
              <w:pPrChange w:id="14438" w:author="Houyem Rais" w:date="2024-02-22T14:49:00Z">
                <w:pPr>
                  <w:spacing w:before="0" w:after="0" w:line="240" w:lineRule="auto"/>
                  <w:jc w:val="left"/>
                </w:pPr>
              </w:pPrChange>
            </w:pPr>
          </w:p>
        </w:tc>
        <w:tc>
          <w:tcPr>
            <w:tcW w:w="993" w:type="dxa"/>
            <w:tcBorders>
              <w:top w:val="nil"/>
              <w:left w:val="nil"/>
              <w:bottom w:val="single" w:sz="4" w:space="0" w:color="auto"/>
              <w:right w:val="single" w:sz="4" w:space="0" w:color="auto"/>
            </w:tcBorders>
            <w:shd w:val="clear" w:color="000000" w:fill="D9D9D9"/>
            <w:vAlign w:val="center"/>
            <w:hideMark/>
          </w:tcPr>
          <w:p w14:paraId="48EA2E96" w14:textId="025F7A48" w:rsidR="002A7270" w:rsidRPr="00343F01" w:rsidDel="00201166" w:rsidRDefault="002A7270" w:rsidP="00D62BC5">
            <w:pPr>
              <w:spacing w:before="0" w:after="160"/>
              <w:jc w:val="left"/>
              <w:rPr>
                <w:del w:id="14439" w:author="Houyem Rais" w:date="2024-02-22T14:46:00Z"/>
                <w:rFonts w:eastAsia="Times New Roman" w:cs="Calibri"/>
                <w:b/>
                <w:bCs/>
                <w:color w:val="000000"/>
                <w:sz w:val="20"/>
                <w:szCs w:val="20"/>
              </w:rPr>
              <w:pPrChange w:id="14440" w:author="Houyem Rais" w:date="2024-02-22T14:49:00Z">
                <w:pPr>
                  <w:spacing w:before="0" w:after="0" w:line="240" w:lineRule="auto"/>
                  <w:jc w:val="center"/>
                </w:pPr>
              </w:pPrChange>
            </w:pPr>
            <w:del w:id="14441" w:author="Houyem Rais" w:date="2024-02-22T14:46:00Z">
              <w:r w:rsidRPr="00343F01" w:rsidDel="00201166">
                <w:rPr>
                  <w:rFonts w:eastAsia="Times New Roman" w:cs="Calibri"/>
                  <w:b/>
                  <w:bCs/>
                  <w:color w:val="000000"/>
                  <w:sz w:val="20"/>
                  <w:szCs w:val="20"/>
                </w:rPr>
                <w:delText>Classe 1</w:delText>
              </w:r>
            </w:del>
          </w:p>
        </w:tc>
        <w:tc>
          <w:tcPr>
            <w:tcW w:w="1417" w:type="dxa"/>
            <w:tcBorders>
              <w:top w:val="nil"/>
              <w:left w:val="nil"/>
              <w:bottom w:val="single" w:sz="4" w:space="0" w:color="auto"/>
              <w:right w:val="single" w:sz="4" w:space="0" w:color="auto"/>
            </w:tcBorders>
            <w:shd w:val="clear" w:color="000000" w:fill="D9D9D9"/>
            <w:vAlign w:val="center"/>
            <w:hideMark/>
          </w:tcPr>
          <w:p w14:paraId="5B0A1498" w14:textId="4F022E80" w:rsidR="002A7270" w:rsidRPr="00343F01" w:rsidDel="00201166" w:rsidRDefault="002A7270" w:rsidP="00D62BC5">
            <w:pPr>
              <w:spacing w:before="0" w:after="160"/>
              <w:jc w:val="left"/>
              <w:rPr>
                <w:del w:id="14442" w:author="Houyem Rais" w:date="2024-02-22T14:46:00Z"/>
                <w:rFonts w:eastAsia="Times New Roman" w:cs="Calibri"/>
                <w:b/>
                <w:bCs/>
                <w:color w:val="000000"/>
                <w:sz w:val="20"/>
                <w:szCs w:val="20"/>
              </w:rPr>
              <w:pPrChange w:id="14443" w:author="Houyem Rais" w:date="2024-02-22T14:49:00Z">
                <w:pPr>
                  <w:spacing w:before="0" w:after="0" w:line="240" w:lineRule="auto"/>
                  <w:jc w:val="center"/>
                </w:pPr>
              </w:pPrChange>
            </w:pPr>
            <w:del w:id="14444" w:author="Houyem Rais" w:date="2024-02-22T14:46:00Z">
              <w:r w:rsidRPr="00343F01" w:rsidDel="00201166">
                <w:rPr>
                  <w:rFonts w:eastAsia="Times New Roman" w:cs="Calibri"/>
                  <w:b/>
                  <w:bCs/>
                  <w:color w:val="000000"/>
                  <w:sz w:val="20"/>
                  <w:szCs w:val="20"/>
                </w:rPr>
                <w:delText>Classe 2</w:delText>
              </w:r>
            </w:del>
          </w:p>
        </w:tc>
        <w:tc>
          <w:tcPr>
            <w:tcW w:w="1418" w:type="dxa"/>
            <w:tcBorders>
              <w:top w:val="nil"/>
              <w:left w:val="nil"/>
              <w:bottom w:val="single" w:sz="4" w:space="0" w:color="auto"/>
              <w:right w:val="single" w:sz="4" w:space="0" w:color="auto"/>
            </w:tcBorders>
            <w:shd w:val="clear" w:color="000000" w:fill="D9D9D9"/>
            <w:vAlign w:val="center"/>
            <w:hideMark/>
          </w:tcPr>
          <w:p w14:paraId="2CC4FED6" w14:textId="2DEF1D66" w:rsidR="002A7270" w:rsidRPr="00343F01" w:rsidDel="00201166" w:rsidRDefault="002A7270" w:rsidP="00D62BC5">
            <w:pPr>
              <w:spacing w:before="0" w:after="160"/>
              <w:jc w:val="left"/>
              <w:rPr>
                <w:del w:id="14445" w:author="Houyem Rais" w:date="2024-02-22T14:46:00Z"/>
                <w:rFonts w:eastAsia="Times New Roman" w:cs="Calibri"/>
                <w:b/>
                <w:bCs/>
                <w:color w:val="000000"/>
                <w:sz w:val="20"/>
                <w:szCs w:val="20"/>
              </w:rPr>
              <w:pPrChange w:id="14446" w:author="Houyem Rais" w:date="2024-02-22T14:49:00Z">
                <w:pPr>
                  <w:spacing w:before="0" w:after="0" w:line="240" w:lineRule="auto"/>
                  <w:jc w:val="center"/>
                </w:pPr>
              </w:pPrChange>
            </w:pPr>
            <w:del w:id="14447" w:author="Houyem Rais" w:date="2024-02-22T14:46:00Z">
              <w:r w:rsidRPr="00343F01" w:rsidDel="00201166">
                <w:rPr>
                  <w:rFonts w:eastAsia="Times New Roman" w:cs="Calibri"/>
                  <w:b/>
                  <w:bCs/>
                  <w:color w:val="000000"/>
                  <w:sz w:val="20"/>
                  <w:szCs w:val="20"/>
                </w:rPr>
                <w:delText>Classe 3</w:delText>
              </w:r>
            </w:del>
          </w:p>
        </w:tc>
        <w:tc>
          <w:tcPr>
            <w:tcW w:w="850" w:type="dxa"/>
            <w:tcBorders>
              <w:top w:val="nil"/>
              <w:left w:val="nil"/>
              <w:bottom w:val="single" w:sz="4" w:space="0" w:color="auto"/>
              <w:right w:val="single" w:sz="4" w:space="0" w:color="auto"/>
            </w:tcBorders>
            <w:shd w:val="clear" w:color="000000" w:fill="D9D9D9"/>
            <w:vAlign w:val="center"/>
            <w:hideMark/>
          </w:tcPr>
          <w:p w14:paraId="1C7115A3" w14:textId="5C415162" w:rsidR="002A7270" w:rsidRPr="00343F01" w:rsidDel="00201166" w:rsidRDefault="002A7270" w:rsidP="00D62BC5">
            <w:pPr>
              <w:spacing w:before="0" w:after="160"/>
              <w:jc w:val="left"/>
              <w:rPr>
                <w:del w:id="14448" w:author="Houyem Rais" w:date="2024-02-22T14:46:00Z"/>
                <w:rFonts w:eastAsia="Times New Roman" w:cs="Calibri"/>
                <w:b/>
                <w:bCs/>
                <w:color w:val="000000"/>
                <w:sz w:val="20"/>
                <w:szCs w:val="20"/>
              </w:rPr>
              <w:pPrChange w:id="14449" w:author="Houyem Rais" w:date="2024-02-22T14:49:00Z">
                <w:pPr>
                  <w:spacing w:before="0" w:after="0" w:line="240" w:lineRule="auto"/>
                  <w:ind w:left="-106" w:right="-104"/>
                  <w:jc w:val="center"/>
                </w:pPr>
              </w:pPrChange>
            </w:pPr>
            <w:del w:id="14450" w:author="Houyem Rais" w:date="2024-02-22T14:46:00Z">
              <w:r w:rsidRPr="00343F01" w:rsidDel="00201166">
                <w:rPr>
                  <w:rFonts w:eastAsia="Times New Roman" w:cs="Calibri"/>
                  <w:b/>
                  <w:bCs/>
                  <w:color w:val="000000"/>
                  <w:sz w:val="20"/>
                  <w:szCs w:val="20"/>
                </w:rPr>
                <w:delText>Classe 4</w:delText>
              </w:r>
            </w:del>
          </w:p>
        </w:tc>
      </w:tr>
      <w:tr w:rsidR="002A7270" w:rsidRPr="00343F01" w:rsidDel="00201166" w14:paraId="182F48E8" w14:textId="66D56C5C" w:rsidTr="002A7270">
        <w:trPr>
          <w:trHeight w:val="290"/>
          <w:del w:id="14451" w:author="Houyem Rais" w:date="2024-02-22T14:46:00Z"/>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F630B2" w14:textId="15BBD361" w:rsidR="002A7270" w:rsidRPr="00343F01" w:rsidDel="00201166" w:rsidRDefault="002A7270" w:rsidP="00D62BC5">
            <w:pPr>
              <w:spacing w:before="0" w:after="160"/>
              <w:jc w:val="left"/>
              <w:rPr>
                <w:del w:id="14452" w:author="Houyem Rais" w:date="2024-02-22T14:46:00Z"/>
                <w:rFonts w:eastAsia="Times New Roman" w:cs="Calibri"/>
                <w:b/>
                <w:bCs/>
                <w:color w:val="000000"/>
                <w:sz w:val="20"/>
                <w:szCs w:val="20"/>
              </w:rPr>
              <w:pPrChange w:id="14453" w:author="Houyem Rais" w:date="2024-02-22T14:49:00Z">
                <w:pPr>
                  <w:spacing w:before="0" w:after="0" w:line="240" w:lineRule="auto"/>
                </w:pPr>
              </w:pPrChange>
            </w:pPr>
            <w:del w:id="14454" w:author="Houyem Rais" w:date="2024-02-22T14:46:00Z">
              <w:r w:rsidRPr="00343F01" w:rsidDel="00201166">
                <w:rPr>
                  <w:rFonts w:eastAsia="Times New Roman" w:cs="Calibri"/>
                  <w:b/>
                  <w:bCs/>
                  <w:color w:val="000000"/>
                  <w:sz w:val="20"/>
                  <w:szCs w:val="20"/>
                </w:rPr>
                <w:delText>Maroc</w:delText>
              </w:r>
            </w:del>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1422A6E" w14:textId="27BBCF13" w:rsidR="002A7270" w:rsidRPr="00343F01" w:rsidDel="00201166" w:rsidRDefault="002A7270" w:rsidP="00D62BC5">
            <w:pPr>
              <w:spacing w:before="0" w:after="160"/>
              <w:jc w:val="left"/>
              <w:rPr>
                <w:del w:id="14455" w:author="Houyem Rais" w:date="2024-02-22T14:46:00Z"/>
                <w:rFonts w:eastAsia="Times New Roman" w:cs="Calibri"/>
                <w:color w:val="0000FF"/>
                <w:sz w:val="20"/>
                <w:szCs w:val="20"/>
              </w:rPr>
              <w:pPrChange w:id="14456" w:author="Houyem Rais" w:date="2024-02-22T14:49:00Z">
                <w:pPr>
                  <w:spacing w:before="0" w:after="0" w:line="240" w:lineRule="auto"/>
                  <w:jc w:val="center"/>
                </w:pPr>
              </w:pPrChange>
            </w:pPr>
            <w:del w:id="14457" w:author="Houyem Rais" w:date="2024-02-22T14:46:00Z">
              <w:r w:rsidRPr="00343F01" w:rsidDel="00201166">
                <w:rPr>
                  <w:rFonts w:eastAsia="Times New Roman" w:cs="Calibri"/>
                  <w:color w:val="0000FF"/>
                  <w:sz w:val="20"/>
                  <w:szCs w:val="20"/>
                </w:rPr>
                <w:delText>0,069</w:delText>
              </w:r>
            </w:del>
          </w:p>
        </w:tc>
        <w:tc>
          <w:tcPr>
            <w:tcW w:w="993" w:type="dxa"/>
            <w:tcBorders>
              <w:top w:val="nil"/>
              <w:left w:val="nil"/>
              <w:bottom w:val="single" w:sz="4" w:space="0" w:color="auto"/>
              <w:right w:val="single" w:sz="4" w:space="0" w:color="auto"/>
            </w:tcBorders>
            <w:shd w:val="clear" w:color="auto" w:fill="auto"/>
            <w:vAlign w:val="center"/>
            <w:hideMark/>
          </w:tcPr>
          <w:p w14:paraId="52627C27" w14:textId="0F385FB5" w:rsidR="002A7270" w:rsidRPr="00343F01" w:rsidDel="00201166" w:rsidRDefault="002A7270" w:rsidP="00D62BC5">
            <w:pPr>
              <w:spacing w:before="0" w:after="160"/>
              <w:jc w:val="left"/>
              <w:rPr>
                <w:del w:id="14458" w:author="Houyem Rais" w:date="2024-02-22T14:46:00Z"/>
                <w:rFonts w:eastAsia="Times New Roman" w:cs="Calibri"/>
                <w:color w:val="000000"/>
                <w:sz w:val="20"/>
                <w:szCs w:val="20"/>
              </w:rPr>
              <w:pPrChange w:id="14459" w:author="Houyem Rais" w:date="2024-02-22T14:49:00Z">
                <w:pPr>
                  <w:spacing w:before="0" w:after="0" w:line="240" w:lineRule="auto"/>
                  <w:jc w:val="center"/>
                </w:pPr>
              </w:pPrChange>
            </w:pPr>
            <w:del w:id="14460" w:author="Houyem Rais" w:date="2024-02-22T14:46:00Z">
              <w:r w:rsidRPr="00343F01" w:rsidDel="00201166">
                <w:rPr>
                  <w:rFonts w:eastAsia="Times New Roman" w:cs="Calibri"/>
                  <w:color w:val="000000"/>
                  <w:sz w:val="20"/>
                  <w:szCs w:val="20"/>
                </w:rPr>
                <w:delText xml:space="preserve">1,00 </w:delText>
              </w:r>
            </w:del>
          </w:p>
        </w:tc>
        <w:tc>
          <w:tcPr>
            <w:tcW w:w="1417" w:type="dxa"/>
            <w:tcBorders>
              <w:top w:val="nil"/>
              <w:left w:val="nil"/>
              <w:bottom w:val="single" w:sz="4" w:space="0" w:color="auto"/>
              <w:right w:val="single" w:sz="4" w:space="0" w:color="auto"/>
            </w:tcBorders>
            <w:shd w:val="clear" w:color="auto" w:fill="auto"/>
            <w:vAlign w:val="center"/>
            <w:hideMark/>
          </w:tcPr>
          <w:p w14:paraId="2741B4DE" w14:textId="561C51E5" w:rsidR="002A7270" w:rsidRPr="00343F01" w:rsidDel="00201166" w:rsidRDefault="002A7270" w:rsidP="00D62BC5">
            <w:pPr>
              <w:spacing w:before="0" w:after="160"/>
              <w:jc w:val="left"/>
              <w:rPr>
                <w:del w:id="14461" w:author="Houyem Rais" w:date="2024-02-22T14:46:00Z"/>
                <w:rFonts w:eastAsia="Times New Roman" w:cs="Calibri"/>
                <w:color w:val="000000"/>
                <w:sz w:val="20"/>
                <w:szCs w:val="20"/>
              </w:rPr>
              <w:pPrChange w:id="14462" w:author="Houyem Rais" w:date="2024-02-22T14:49:00Z">
                <w:pPr>
                  <w:spacing w:before="0" w:after="0" w:line="240" w:lineRule="auto"/>
                  <w:jc w:val="center"/>
                </w:pPr>
              </w:pPrChange>
            </w:pPr>
            <w:del w:id="14463" w:author="Houyem Rais" w:date="2024-02-22T14:46:00Z">
              <w:r w:rsidRPr="00343F01" w:rsidDel="00201166">
                <w:rPr>
                  <w:rFonts w:eastAsia="Times New Roman" w:cs="Calibri"/>
                  <w:color w:val="000000"/>
                  <w:sz w:val="20"/>
                  <w:szCs w:val="20"/>
                </w:rPr>
                <w:delText xml:space="preserve">1,48 </w:delText>
              </w:r>
            </w:del>
          </w:p>
        </w:tc>
        <w:tc>
          <w:tcPr>
            <w:tcW w:w="1418" w:type="dxa"/>
            <w:tcBorders>
              <w:top w:val="nil"/>
              <w:left w:val="nil"/>
              <w:bottom w:val="single" w:sz="4" w:space="0" w:color="auto"/>
              <w:right w:val="single" w:sz="4" w:space="0" w:color="auto"/>
            </w:tcBorders>
            <w:shd w:val="clear" w:color="auto" w:fill="auto"/>
            <w:vAlign w:val="center"/>
            <w:hideMark/>
          </w:tcPr>
          <w:p w14:paraId="1EC4742E" w14:textId="70BD6F78" w:rsidR="002A7270" w:rsidRPr="00343F01" w:rsidDel="00201166" w:rsidRDefault="002A7270" w:rsidP="00D62BC5">
            <w:pPr>
              <w:spacing w:before="0" w:after="160"/>
              <w:jc w:val="left"/>
              <w:rPr>
                <w:del w:id="14464" w:author="Houyem Rais" w:date="2024-02-22T14:46:00Z"/>
                <w:rFonts w:eastAsia="Times New Roman" w:cs="Calibri"/>
                <w:color w:val="000000"/>
                <w:sz w:val="20"/>
                <w:szCs w:val="20"/>
              </w:rPr>
              <w:pPrChange w:id="14465" w:author="Houyem Rais" w:date="2024-02-22T14:49:00Z">
                <w:pPr>
                  <w:spacing w:before="0" w:after="0" w:line="240" w:lineRule="auto"/>
                  <w:jc w:val="center"/>
                </w:pPr>
              </w:pPrChange>
            </w:pPr>
            <w:del w:id="14466" w:author="Houyem Rais" w:date="2024-02-22T14:46:00Z">
              <w:r w:rsidRPr="00343F01" w:rsidDel="00201166">
                <w:rPr>
                  <w:rFonts w:eastAsia="Times New Roman" w:cs="Calibri"/>
                  <w:color w:val="000000"/>
                  <w:sz w:val="20"/>
                  <w:szCs w:val="20"/>
                </w:rPr>
                <w:delText xml:space="preserve">1,81 </w:delText>
              </w:r>
            </w:del>
          </w:p>
        </w:tc>
        <w:tc>
          <w:tcPr>
            <w:tcW w:w="850" w:type="dxa"/>
            <w:tcBorders>
              <w:top w:val="nil"/>
              <w:left w:val="nil"/>
              <w:bottom w:val="single" w:sz="4" w:space="0" w:color="auto"/>
              <w:right w:val="single" w:sz="4" w:space="0" w:color="auto"/>
            </w:tcBorders>
            <w:shd w:val="clear" w:color="000000" w:fill="D9D9D9"/>
            <w:vAlign w:val="center"/>
            <w:hideMark/>
          </w:tcPr>
          <w:p w14:paraId="71A9BFC8" w14:textId="3BBD438E" w:rsidR="002A7270" w:rsidRPr="00343F01" w:rsidDel="00201166" w:rsidRDefault="002A7270" w:rsidP="00D62BC5">
            <w:pPr>
              <w:spacing w:before="0" w:after="160"/>
              <w:jc w:val="left"/>
              <w:rPr>
                <w:del w:id="14467" w:author="Houyem Rais" w:date="2024-02-22T14:46:00Z"/>
                <w:rFonts w:eastAsia="Times New Roman" w:cs="Calibri"/>
                <w:color w:val="000000"/>
                <w:sz w:val="20"/>
                <w:szCs w:val="20"/>
              </w:rPr>
              <w:pPrChange w:id="14468" w:author="Houyem Rais" w:date="2024-02-22T14:49:00Z">
                <w:pPr>
                  <w:spacing w:before="0" w:after="0" w:line="240" w:lineRule="auto"/>
                  <w:jc w:val="center"/>
                </w:pPr>
              </w:pPrChange>
            </w:pPr>
            <w:del w:id="14469" w:author="Houyem Rais" w:date="2024-02-22T14:46:00Z">
              <w:r w:rsidRPr="00343F01" w:rsidDel="00201166">
                <w:rPr>
                  <w:rFonts w:eastAsia="Times New Roman" w:cs="Calibri"/>
                  <w:color w:val="000000"/>
                  <w:sz w:val="20"/>
                  <w:szCs w:val="20"/>
                </w:rPr>
                <w:delText> </w:delText>
              </w:r>
            </w:del>
          </w:p>
        </w:tc>
      </w:tr>
      <w:tr w:rsidR="002A7270" w:rsidRPr="00343F01" w:rsidDel="00201166" w14:paraId="1D67D2D2" w14:textId="6327BFC8" w:rsidTr="002A7270">
        <w:trPr>
          <w:trHeight w:val="290"/>
          <w:del w:id="14470" w:author="Houyem Rais" w:date="2024-02-22T14:46:00Z"/>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690C9976" w14:textId="4D62FB0F" w:rsidR="002A7270" w:rsidRPr="00343F01" w:rsidDel="00201166" w:rsidRDefault="002A7270" w:rsidP="00D62BC5">
            <w:pPr>
              <w:spacing w:before="0" w:after="160"/>
              <w:jc w:val="left"/>
              <w:rPr>
                <w:del w:id="14471" w:author="Houyem Rais" w:date="2024-02-22T14:46:00Z"/>
                <w:rFonts w:eastAsia="Times New Roman" w:cs="Calibri"/>
                <w:b/>
                <w:bCs/>
                <w:color w:val="000000"/>
                <w:sz w:val="20"/>
                <w:szCs w:val="20"/>
              </w:rPr>
              <w:pPrChange w:id="14472" w:author="Houyem Rais" w:date="2024-02-22T14:49:00Z">
                <w:pPr>
                  <w:spacing w:before="0" w:after="0" w:line="240" w:lineRule="auto"/>
                </w:pPr>
              </w:pPrChange>
            </w:pPr>
            <w:del w:id="14473" w:author="Houyem Rais" w:date="2024-02-22T14:46:00Z">
              <w:r w:rsidRPr="00343F01" w:rsidDel="00201166">
                <w:rPr>
                  <w:rFonts w:eastAsia="Times New Roman" w:cs="Calibri"/>
                  <w:b/>
                  <w:bCs/>
                  <w:color w:val="000000"/>
                  <w:sz w:val="20"/>
                  <w:szCs w:val="20"/>
                </w:rPr>
                <w:delText>Côte d’Ivoire</w:delText>
              </w:r>
            </w:del>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6F537760" w14:textId="49080847" w:rsidR="002A7270" w:rsidRPr="00343F01" w:rsidDel="00201166" w:rsidRDefault="002A7270" w:rsidP="00D62BC5">
            <w:pPr>
              <w:spacing w:before="0" w:after="160"/>
              <w:jc w:val="left"/>
              <w:rPr>
                <w:del w:id="14474" w:author="Houyem Rais" w:date="2024-02-22T14:46:00Z"/>
                <w:rFonts w:eastAsia="Times New Roman" w:cs="Calibri"/>
                <w:color w:val="0000FF"/>
                <w:sz w:val="20"/>
                <w:szCs w:val="20"/>
              </w:rPr>
              <w:pPrChange w:id="14475" w:author="Houyem Rais" w:date="2024-02-22T14:49:00Z">
                <w:pPr>
                  <w:spacing w:before="0" w:after="0" w:line="240" w:lineRule="auto"/>
                  <w:jc w:val="center"/>
                </w:pPr>
              </w:pPrChange>
            </w:pPr>
            <w:del w:id="14476" w:author="Houyem Rais" w:date="2024-02-22T14:46:00Z">
              <w:r w:rsidRPr="00343F01" w:rsidDel="00201166">
                <w:rPr>
                  <w:rFonts w:eastAsia="Times New Roman" w:cs="Calibri"/>
                  <w:color w:val="0000FF"/>
                  <w:sz w:val="20"/>
                  <w:szCs w:val="20"/>
                </w:rPr>
                <w:delText>0,019</w:delText>
              </w:r>
            </w:del>
          </w:p>
        </w:tc>
        <w:tc>
          <w:tcPr>
            <w:tcW w:w="993" w:type="dxa"/>
            <w:tcBorders>
              <w:top w:val="nil"/>
              <w:left w:val="nil"/>
              <w:bottom w:val="single" w:sz="4" w:space="0" w:color="auto"/>
              <w:right w:val="single" w:sz="4" w:space="0" w:color="auto"/>
            </w:tcBorders>
            <w:shd w:val="clear" w:color="auto" w:fill="auto"/>
            <w:vAlign w:val="center"/>
            <w:hideMark/>
          </w:tcPr>
          <w:p w14:paraId="7017995B" w14:textId="2D188206" w:rsidR="002A7270" w:rsidRPr="00343F01" w:rsidDel="00201166" w:rsidRDefault="002A7270" w:rsidP="00D62BC5">
            <w:pPr>
              <w:spacing w:before="0" w:after="160"/>
              <w:jc w:val="left"/>
              <w:rPr>
                <w:del w:id="14477" w:author="Houyem Rais" w:date="2024-02-22T14:46:00Z"/>
                <w:rFonts w:eastAsia="Times New Roman" w:cs="Calibri"/>
                <w:color w:val="000000"/>
                <w:sz w:val="20"/>
                <w:szCs w:val="20"/>
              </w:rPr>
              <w:pPrChange w:id="14478" w:author="Houyem Rais" w:date="2024-02-22T14:49:00Z">
                <w:pPr>
                  <w:spacing w:before="0" w:after="0" w:line="240" w:lineRule="auto"/>
                  <w:jc w:val="center"/>
                </w:pPr>
              </w:pPrChange>
            </w:pPr>
            <w:del w:id="14479" w:author="Houyem Rais" w:date="2024-02-22T14:46:00Z">
              <w:r w:rsidRPr="00343F01" w:rsidDel="00201166">
                <w:rPr>
                  <w:rFonts w:eastAsia="Times New Roman" w:cs="Calibri"/>
                  <w:color w:val="000000"/>
                  <w:sz w:val="20"/>
                  <w:szCs w:val="20"/>
                </w:rPr>
                <w:delText xml:space="preserve">1,00 </w:delText>
              </w:r>
            </w:del>
          </w:p>
        </w:tc>
        <w:tc>
          <w:tcPr>
            <w:tcW w:w="1417" w:type="dxa"/>
            <w:tcBorders>
              <w:top w:val="nil"/>
              <w:left w:val="nil"/>
              <w:bottom w:val="single" w:sz="4" w:space="0" w:color="auto"/>
              <w:right w:val="single" w:sz="4" w:space="0" w:color="auto"/>
            </w:tcBorders>
            <w:shd w:val="clear" w:color="auto" w:fill="auto"/>
            <w:vAlign w:val="center"/>
            <w:hideMark/>
          </w:tcPr>
          <w:p w14:paraId="54631F16" w14:textId="765FF386" w:rsidR="002A7270" w:rsidRPr="00343F01" w:rsidDel="00201166" w:rsidRDefault="002A7270" w:rsidP="00D62BC5">
            <w:pPr>
              <w:spacing w:before="0" w:after="160"/>
              <w:jc w:val="left"/>
              <w:rPr>
                <w:del w:id="14480" w:author="Houyem Rais" w:date="2024-02-22T14:46:00Z"/>
                <w:rFonts w:eastAsia="Times New Roman" w:cs="Calibri"/>
                <w:color w:val="000000"/>
                <w:sz w:val="20"/>
                <w:szCs w:val="20"/>
              </w:rPr>
              <w:pPrChange w:id="14481" w:author="Houyem Rais" w:date="2024-02-22T14:49:00Z">
                <w:pPr>
                  <w:spacing w:before="0" w:after="0" w:line="240" w:lineRule="auto"/>
                  <w:jc w:val="center"/>
                </w:pPr>
              </w:pPrChange>
            </w:pPr>
            <w:del w:id="14482" w:author="Houyem Rais" w:date="2024-02-22T14:46:00Z">
              <w:r w:rsidRPr="00343F01" w:rsidDel="00201166">
                <w:rPr>
                  <w:rFonts w:eastAsia="Times New Roman" w:cs="Calibri"/>
                  <w:color w:val="000000"/>
                  <w:sz w:val="20"/>
                  <w:szCs w:val="20"/>
                </w:rPr>
                <w:delText xml:space="preserve">2,00 </w:delText>
              </w:r>
            </w:del>
          </w:p>
        </w:tc>
        <w:tc>
          <w:tcPr>
            <w:tcW w:w="1418" w:type="dxa"/>
            <w:tcBorders>
              <w:top w:val="nil"/>
              <w:left w:val="nil"/>
              <w:bottom w:val="single" w:sz="4" w:space="0" w:color="auto"/>
              <w:right w:val="single" w:sz="4" w:space="0" w:color="auto"/>
            </w:tcBorders>
            <w:shd w:val="clear" w:color="auto" w:fill="auto"/>
            <w:vAlign w:val="center"/>
            <w:hideMark/>
          </w:tcPr>
          <w:p w14:paraId="79AC5F89" w14:textId="6FEE2CA1" w:rsidR="002A7270" w:rsidRPr="00343F01" w:rsidDel="00201166" w:rsidRDefault="002A7270" w:rsidP="00D62BC5">
            <w:pPr>
              <w:spacing w:before="0" w:after="160"/>
              <w:jc w:val="left"/>
              <w:rPr>
                <w:del w:id="14483" w:author="Houyem Rais" w:date="2024-02-22T14:46:00Z"/>
                <w:rFonts w:eastAsia="Times New Roman" w:cs="Calibri"/>
                <w:color w:val="000000"/>
                <w:sz w:val="20"/>
                <w:szCs w:val="20"/>
              </w:rPr>
              <w:pPrChange w:id="14484" w:author="Houyem Rais" w:date="2024-02-22T14:49:00Z">
                <w:pPr>
                  <w:spacing w:before="0" w:after="0" w:line="240" w:lineRule="auto"/>
                  <w:jc w:val="center"/>
                </w:pPr>
              </w:pPrChange>
            </w:pPr>
            <w:del w:id="14485" w:author="Houyem Rais" w:date="2024-02-22T14:46:00Z">
              <w:r w:rsidRPr="00343F01" w:rsidDel="00201166">
                <w:rPr>
                  <w:rFonts w:eastAsia="Times New Roman" w:cs="Calibri"/>
                  <w:color w:val="000000"/>
                  <w:sz w:val="20"/>
                  <w:szCs w:val="20"/>
                </w:rPr>
                <w:delText xml:space="preserve">3,00 </w:delText>
              </w:r>
            </w:del>
          </w:p>
        </w:tc>
        <w:tc>
          <w:tcPr>
            <w:tcW w:w="850" w:type="dxa"/>
            <w:tcBorders>
              <w:top w:val="nil"/>
              <w:left w:val="nil"/>
              <w:bottom w:val="single" w:sz="4" w:space="0" w:color="auto"/>
              <w:right w:val="single" w:sz="4" w:space="0" w:color="auto"/>
            </w:tcBorders>
            <w:shd w:val="clear" w:color="auto" w:fill="auto"/>
            <w:vAlign w:val="center"/>
            <w:hideMark/>
          </w:tcPr>
          <w:p w14:paraId="64DA1516" w14:textId="02431921" w:rsidR="002A7270" w:rsidRPr="00343F01" w:rsidDel="00201166" w:rsidRDefault="002A7270" w:rsidP="00D62BC5">
            <w:pPr>
              <w:spacing w:before="0" w:after="160"/>
              <w:jc w:val="left"/>
              <w:rPr>
                <w:del w:id="14486" w:author="Houyem Rais" w:date="2024-02-22T14:46:00Z"/>
                <w:rFonts w:eastAsia="Times New Roman" w:cs="Calibri"/>
                <w:color w:val="000000"/>
                <w:sz w:val="20"/>
                <w:szCs w:val="20"/>
              </w:rPr>
              <w:pPrChange w:id="14487" w:author="Houyem Rais" w:date="2024-02-22T14:49:00Z">
                <w:pPr>
                  <w:spacing w:before="0" w:after="0" w:line="240" w:lineRule="auto"/>
                  <w:jc w:val="center"/>
                </w:pPr>
              </w:pPrChange>
            </w:pPr>
            <w:del w:id="14488" w:author="Houyem Rais" w:date="2024-02-22T14:46:00Z">
              <w:r w:rsidRPr="00343F01" w:rsidDel="00201166">
                <w:rPr>
                  <w:rFonts w:eastAsia="Times New Roman" w:cs="Calibri"/>
                  <w:color w:val="000000"/>
                  <w:sz w:val="20"/>
                  <w:szCs w:val="20"/>
                </w:rPr>
                <w:delText xml:space="preserve">4,00 </w:delText>
              </w:r>
            </w:del>
          </w:p>
        </w:tc>
      </w:tr>
      <w:tr w:rsidR="002A7270" w:rsidRPr="00343F01" w:rsidDel="00201166" w14:paraId="212F2809" w14:textId="0A6ACE3D" w:rsidTr="002A7270">
        <w:trPr>
          <w:trHeight w:val="290"/>
          <w:del w:id="14489" w:author="Houyem Rais" w:date="2024-02-22T14:46:00Z"/>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30F965C" w14:textId="0C00448D" w:rsidR="002A7270" w:rsidRPr="00343F01" w:rsidDel="00201166" w:rsidRDefault="002A7270" w:rsidP="00D62BC5">
            <w:pPr>
              <w:spacing w:before="0" w:after="160"/>
              <w:jc w:val="left"/>
              <w:rPr>
                <w:del w:id="14490" w:author="Houyem Rais" w:date="2024-02-22T14:46:00Z"/>
                <w:rFonts w:eastAsia="Times New Roman" w:cs="Calibri"/>
                <w:b/>
                <w:bCs/>
                <w:color w:val="000000"/>
                <w:sz w:val="20"/>
                <w:szCs w:val="20"/>
              </w:rPr>
              <w:pPrChange w:id="14491" w:author="Houyem Rais" w:date="2024-02-22T14:49:00Z">
                <w:pPr>
                  <w:spacing w:before="0" w:after="0" w:line="240" w:lineRule="auto"/>
                </w:pPr>
              </w:pPrChange>
            </w:pPr>
            <w:del w:id="14492" w:author="Houyem Rais" w:date="2024-02-22T14:46:00Z">
              <w:r w:rsidRPr="00343F01" w:rsidDel="00201166">
                <w:rPr>
                  <w:rFonts w:eastAsia="Times New Roman" w:cs="Calibri"/>
                  <w:b/>
                  <w:bCs/>
                  <w:color w:val="000000"/>
                  <w:sz w:val="20"/>
                  <w:szCs w:val="20"/>
                </w:rPr>
                <w:delText>Sénégal</w:delText>
              </w:r>
            </w:del>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69CBA633" w14:textId="5736227B" w:rsidR="002A7270" w:rsidRPr="00343F01" w:rsidDel="00201166" w:rsidRDefault="002A7270" w:rsidP="00D62BC5">
            <w:pPr>
              <w:spacing w:before="0" w:after="160"/>
              <w:jc w:val="left"/>
              <w:rPr>
                <w:del w:id="14493" w:author="Houyem Rais" w:date="2024-02-22T14:46:00Z"/>
                <w:rFonts w:eastAsia="Times New Roman" w:cs="Calibri"/>
                <w:color w:val="0000FF"/>
                <w:sz w:val="20"/>
                <w:szCs w:val="20"/>
              </w:rPr>
              <w:pPrChange w:id="14494" w:author="Houyem Rais" w:date="2024-02-22T14:49:00Z">
                <w:pPr>
                  <w:spacing w:before="0" w:after="0" w:line="240" w:lineRule="auto"/>
                  <w:jc w:val="center"/>
                </w:pPr>
              </w:pPrChange>
            </w:pPr>
            <w:del w:id="14495" w:author="Houyem Rais" w:date="2024-02-22T14:46:00Z">
              <w:r w:rsidRPr="00343F01" w:rsidDel="00201166">
                <w:rPr>
                  <w:rFonts w:eastAsia="Times New Roman" w:cs="Calibri"/>
                  <w:color w:val="0000FF"/>
                  <w:sz w:val="20"/>
                  <w:szCs w:val="20"/>
                </w:rPr>
                <w:delText>0,084</w:delText>
              </w:r>
            </w:del>
          </w:p>
        </w:tc>
        <w:tc>
          <w:tcPr>
            <w:tcW w:w="993" w:type="dxa"/>
            <w:tcBorders>
              <w:top w:val="nil"/>
              <w:left w:val="nil"/>
              <w:bottom w:val="single" w:sz="4" w:space="0" w:color="auto"/>
              <w:right w:val="single" w:sz="4" w:space="0" w:color="auto"/>
            </w:tcBorders>
            <w:shd w:val="clear" w:color="auto" w:fill="auto"/>
            <w:vAlign w:val="center"/>
            <w:hideMark/>
          </w:tcPr>
          <w:p w14:paraId="44B3F0A2" w14:textId="6BAB8A94" w:rsidR="002A7270" w:rsidRPr="00343F01" w:rsidDel="00201166" w:rsidRDefault="002A7270" w:rsidP="00D62BC5">
            <w:pPr>
              <w:spacing w:before="0" w:after="160"/>
              <w:jc w:val="left"/>
              <w:rPr>
                <w:del w:id="14496" w:author="Houyem Rais" w:date="2024-02-22T14:46:00Z"/>
                <w:rFonts w:eastAsia="Times New Roman" w:cs="Calibri"/>
                <w:color w:val="000000"/>
                <w:sz w:val="20"/>
                <w:szCs w:val="20"/>
              </w:rPr>
              <w:pPrChange w:id="14497" w:author="Houyem Rais" w:date="2024-02-22T14:49:00Z">
                <w:pPr>
                  <w:spacing w:before="0" w:after="0" w:line="240" w:lineRule="auto"/>
                  <w:jc w:val="center"/>
                </w:pPr>
              </w:pPrChange>
            </w:pPr>
            <w:del w:id="14498" w:author="Houyem Rais" w:date="2024-02-22T14:46:00Z">
              <w:r w:rsidRPr="00343F01" w:rsidDel="00201166">
                <w:rPr>
                  <w:rFonts w:eastAsia="Times New Roman" w:cs="Calibri"/>
                  <w:color w:val="000000"/>
                  <w:sz w:val="20"/>
                  <w:szCs w:val="20"/>
                </w:rPr>
                <w:delText xml:space="preserve">0,61 </w:delText>
              </w:r>
            </w:del>
          </w:p>
        </w:tc>
        <w:tc>
          <w:tcPr>
            <w:tcW w:w="1417" w:type="dxa"/>
            <w:tcBorders>
              <w:top w:val="nil"/>
              <w:left w:val="nil"/>
              <w:bottom w:val="single" w:sz="4" w:space="0" w:color="auto"/>
              <w:right w:val="single" w:sz="4" w:space="0" w:color="auto"/>
            </w:tcBorders>
            <w:shd w:val="clear" w:color="auto" w:fill="auto"/>
            <w:vAlign w:val="center"/>
            <w:hideMark/>
          </w:tcPr>
          <w:p w14:paraId="4623453A" w14:textId="4F75E5AD" w:rsidR="002A7270" w:rsidRPr="00343F01" w:rsidDel="00201166" w:rsidRDefault="002A7270" w:rsidP="00D62BC5">
            <w:pPr>
              <w:spacing w:before="0" w:after="160"/>
              <w:jc w:val="left"/>
              <w:rPr>
                <w:del w:id="14499" w:author="Houyem Rais" w:date="2024-02-22T14:46:00Z"/>
                <w:rFonts w:eastAsia="Times New Roman" w:cs="Calibri"/>
                <w:color w:val="000000"/>
                <w:sz w:val="20"/>
                <w:szCs w:val="20"/>
              </w:rPr>
              <w:pPrChange w:id="14500" w:author="Houyem Rais" w:date="2024-02-22T14:49:00Z">
                <w:pPr>
                  <w:spacing w:before="0" w:after="0" w:line="240" w:lineRule="auto"/>
                  <w:jc w:val="center"/>
                </w:pPr>
              </w:pPrChange>
            </w:pPr>
            <w:del w:id="14501" w:author="Houyem Rais" w:date="2024-02-22T14:46:00Z">
              <w:r w:rsidRPr="00343F01" w:rsidDel="00201166">
                <w:rPr>
                  <w:rFonts w:eastAsia="Times New Roman" w:cs="Calibri"/>
                  <w:color w:val="000000"/>
                  <w:sz w:val="20"/>
                  <w:szCs w:val="20"/>
                </w:rPr>
                <w:delText xml:space="preserve">1,00 </w:delText>
              </w:r>
            </w:del>
          </w:p>
        </w:tc>
        <w:tc>
          <w:tcPr>
            <w:tcW w:w="1418" w:type="dxa"/>
            <w:tcBorders>
              <w:top w:val="nil"/>
              <w:left w:val="nil"/>
              <w:bottom w:val="single" w:sz="4" w:space="0" w:color="auto"/>
              <w:right w:val="single" w:sz="4" w:space="0" w:color="auto"/>
            </w:tcBorders>
            <w:shd w:val="clear" w:color="auto" w:fill="auto"/>
            <w:vAlign w:val="center"/>
            <w:hideMark/>
          </w:tcPr>
          <w:p w14:paraId="52239BC2" w14:textId="00A21F5E" w:rsidR="002A7270" w:rsidRPr="00343F01" w:rsidDel="00201166" w:rsidRDefault="002A7270" w:rsidP="00D62BC5">
            <w:pPr>
              <w:spacing w:before="0" w:after="160"/>
              <w:jc w:val="left"/>
              <w:rPr>
                <w:del w:id="14502" w:author="Houyem Rais" w:date="2024-02-22T14:46:00Z"/>
                <w:rFonts w:eastAsia="Times New Roman" w:cs="Calibri"/>
                <w:color w:val="000000"/>
                <w:sz w:val="20"/>
                <w:szCs w:val="20"/>
              </w:rPr>
              <w:pPrChange w:id="14503" w:author="Houyem Rais" w:date="2024-02-22T14:49:00Z">
                <w:pPr>
                  <w:spacing w:before="0" w:after="0" w:line="240" w:lineRule="auto"/>
                  <w:jc w:val="center"/>
                </w:pPr>
              </w:pPrChange>
            </w:pPr>
            <w:del w:id="14504" w:author="Houyem Rais" w:date="2024-02-22T14:46:00Z">
              <w:r w:rsidRPr="00343F01" w:rsidDel="00201166">
                <w:rPr>
                  <w:rFonts w:eastAsia="Times New Roman" w:cs="Calibri"/>
                  <w:color w:val="000000"/>
                  <w:sz w:val="20"/>
                  <w:szCs w:val="20"/>
                </w:rPr>
                <w:delText xml:space="preserve">1,50 </w:delText>
              </w:r>
            </w:del>
          </w:p>
        </w:tc>
        <w:tc>
          <w:tcPr>
            <w:tcW w:w="850" w:type="dxa"/>
            <w:tcBorders>
              <w:top w:val="nil"/>
              <w:left w:val="nil"/>
              <w:bottom w:val="single" w:sz="4" w:space="0" w:color="auto"/>
              <w:right w:val="single" w:sz="4" w:space="0" w:color="auto"/>
            </w:tcBorders>
            <w:shd w:val="clear" w:color="auto" w:fill="auto"/>
            <w:vAlign w:val="center"/>
            <w:hideMark/>
          </w:tcPr>
          <w:p w14:paraId="3B1B4B93" w14:textId="3C650482" w:rsidR="002A7270" w:rsidRPr="00343F01" w:rsidDel="00201166" w:rsidRDefault="002A7270" w:rsidP="00D62BC5">
            <w:pPr>
              <w:spacing w:before="0" w:after="160"/>
              <w:jc w:val="left"/>
              <w:rPr>
                <w:del w:id="14505" w:author="Houyem Rais" w:date="2024-02-22T14:46:00Z"/>
                <w:rFonts w:eastAsia="Times New Roman" w:cs="Calibri"/>
                <w:color w:val="000000"/>
                <w:sz w:val="20"/>
                <w:szCs w:val="20"/>
              </w:rPr>
              <w:pPrChange w:id="14506" w:author="Houyem Rais" w:date="2024-02-22T14:49:00Z">
                <w:pPr>
                  <w:spacing w:before="0" w:after="0" w:line="240" w:lineRule="auto"/>
                  <w:jc w:val="center"/>
                </w:pPr>
              </w:pPrChange>
            </w:pPr>
            <w:del w:id="14507" w:author="Houyem Rais" w:date="2024-02-22T14:46:00Z">
              <w:r w:rsidRPr="00343F01" w:rsidDel="00201166">
                <w:rPr>
                  <w:rFonts w:eastAsia="Times New Roman" w:cs="Calibri"/>
                  <w:color w:val="000000"/>
                  <w:sz w:val="20"/>
                  <w:szCs w:val="20"/>
                </w:rPr>
                <w:delText xml:space="preserve">1,93 </w:delText>
              </w:r>
            </w:del>
          </w:p>
        </w:tc>
      </w:tr>
    </w:tbl>
    <w:p w14:paraId="72861C1B" w14:textId="5FED0EEC" w:rsidR="00DF1C20" w:rsidRPr="00343F01" w:rsidDel="00201166" w:rsidRDefault="00DF1C20" w:rsidP="00D62BC5">
      <w:pPr>
        <w:spacing w:before="0" w:after="160"/>
        <w:jc w:val="left"/>
        <w:rPr>
          <w:del w:id="14508" w:author="Houyem Rais" w:date="2024-02-22T14:46:00Z"/>
          <w:rFonts w:eastAsia="Times New Roman" w:cstheme="minorHAnsi"/>
          <w:b/>
          <w:bCs/>
          <w:sz w:val="18"/>
          <w:szCs w:val="18"/>
          <w:lang w:bidi="ar-TN"/>
        </w:rPr>
        <w:pPrChange w:id="14509" w:author="Houyem Rais" w:date="2024-02-22T14:49:00Z">
          <w:pPr>
            <w:spacing w:before="0"/>
          </w:pPr>
        </w:pPrChange>
      </w:pPr>
      <w:del w:id="14510" w:author="Houyem Rais" w:date="2024-02-22T14:46:00Z">
        <w:r w:rsidRPr="00343F01" w:rsidDel="00201166">
          <w:rPr>
            <w:rFonts w:eastAsia="Times New Roman" w:cstheme="minorHAnsi"/>
            <w:b/>
            <w:bCs/>
            <w:sz w:val="18"/>
            <w:szCs w:val="18"/>
            <w:lang w:bidi="ar-TN"/>
          </w:rPr>
          <w:delText xml:space="preserve">Source : </w:delText>
        </w:r>
        <w:r w:rsidRPr="00343F01" w:rsidDel="00201166">
          <w:rPr>
            <w:rFonts w:eastAsia="Times New Roman" w:cstheme="minorHAnsi"/>
            <w:sz w:val="18"/>
            <w:szCs w:val="18"/>
            <w:lang w:bidi="ar-TN"/>
          </w:rPr>
          <w:delText>Auteur</w:delText>
        </w:r>
      </w:del>
    </w:p>
    <w:p w14:paraId="721163A5" w14:textId="460A6394" w:rsidR="00DF1C20" w:rsidRPr="00343F01" w:rsidDel="00201166" w:rsidRDefault="00DF1C20" w:rsidP="00D62BC5">
      <w:pPr>
        <w:spacing w:before="0" w:after="160"/>
        <w:jc w:val="left"/>
        <w:rPr>
          <w:del w:id="14511" w:author="Houyem Rais" w:date="2024-02-22T14:46:00Z"/>
          <w:rFonts w:cstheme="minorHAnsi"/>
        </w:rPr>
        <w:pPrChange w:id="14512" w:author="Houyem Rais" w:date="2024-02-22T14:49:00Z">
          <w:pPr/>
        </w:pPrChange>
      </w:pPr>
      <w:del w:id="14513" w:author="Houyem Rais" w:date="2024-02-22T14:46:00Z">
        <w:r w:rsidRPr="00343F01" w:rsidDel="00201166">
          <w:rPr>
            <w:rFonts w:cstheme="minorHAnsi"/>
          </w:rPr>
          <w:delText xml:space="preserve">Les écarts des tarifs kilométriques adoptés dans chaque pays expliquent les choix politiques et économiques qui sont sous-jacents au développement des réseaux autoroutiers dans les différents pays. Les tarifs moyens kilométriques adoptés au Sénégal sont définis en fonction des coûts des facteurs à amortir par autoroute pour permettre une rémunération acceptable du capital investi, </w:delText>
        </w:r>
      </w:del>
      <w:ins w:id="14514" w:author="Mohamed Amine Sdiri" w:date="2023-11-29T09:58:00Z">
        <w:del w:id="14515" w:author="Houyem Rais" w:date="2024-02-22T14:46:00Z">
          <w:r w:rsidR="00621175" w:rsidDel="00201166">
            <w:rPr>
              <w:rFonts w:cstheme="minorHAnsi"/>
            </w:rPr>
            <w:delText xml:space="preserve"> </w:delText>
          </w:r>
        </w:del>
      </w:ins>
      <w:del w:id="14516" w:author="Houyem Rais" w:date="2024-02-22T14:46:00Z">
        <w:r w:rsidRPr="00343F01" w:rsidDel="00201166">
          <w:rPr>
            <w:rFonts w:cstheme="minorHAnsi"/>
          </w:rPr>
          <w:delText xml:space="preserve">et prennent compte des risques du concessionnaire sur la variation du trafic et donc sur les recettes minimales escomptés par le péage autoroutier pendant la durée de la concession. </w:delText>
        </w:r>
      </w:del>
    </w:p>
    <w:p w14:paraId="2028ABAD" w14:textId="7C07B1FA" w:rsidR="00DF1C20" w:rsidRPr="00343F01" w:rsidDel="00201166" w:rsidRDefault="00DF1C20" w:rsidP="00D62BC5">
      <w:pPr>
        <w:spacing w:before="0" w:after="160"/>
        <w:jc w:val="left"/>
        <w:rPr>
          <w:del w:id="14517" w:author="Houyem Rais" w:date="2024-02-22T14:46:00Z"/>
          <w:rFonts w:cstheme="minorHAnsi"/>
        </w:rPr>
        <w:pPrChange w:id="14518" w:author="Houyem Rais" w:date="2024-02-22T14:49:00Z">
          <w:pPr/>
        </w:pPrChange>
      </w:pPr>
      <w:del w:id="14519" w:author="Houyem Rais" w:date="2024-02-22T14:46:00Z">
        <w:r w:rsidRPr="00343F01" w:rsidDel="00201166">
          <w:rPr>
            <w:rFonts w:cstheme="minorHAnsi"/>
          </w:rPr>
          <w:delText xml:space="preserve">Dans le cas du Maroc, </w:delText>
        </w:r>
      </w:del>
      <w:ins w:id="14520" w:author="Mohamed Amine Sdiri" w:date="2023-11-29T09:58:00Z">
        <w:del w:id="14521" w:author="Houyem Rais" w:date="2024-02-22T14:46:00Z">
          <w:r w:rsidR="00621175" w:rsidDel="00201166">
            <w:rPr>
              <w:rFonts w:cstheme="minorHAnsi"/>
            </w:rPr>
            <w:delText xml:space="preserve"> </w:delText>
          </w:r>
        </w:del>
      </w:ins>
      <w:del w:id="14522" w:author="Houyem Rais" w:date="2024-02-22T14:46:00Z">
        <w:r w:rsidRPr="00343F01" w:rsidDel="00201166">
          <w:rPr>
            <w:rFonts w:cstheme="minorHAnsi"/>
          </w:rPr>
          <w:delText xml:space="preserve">et malgré une grande contribution des Etats dans le financement des autoroutes, </w:delText>
        </w:r>
      </w:del>
      <w:ins w:id="14523" w:author="Mohamed Amine Sdiri" w:date="2023-11-29T09:58:00Z">
        <w:del w:id="14524" w:author="Houyem Rais" w:date="2024-02-22T14:46:00Z">
          <w:r w:rsidR="00621175" w:rsidDel="00201166">
            <w:rPr>
              <w:rFonts w:cstheme="minorHAnsi"/>
            </w:rPr>
            <w:delText xml:space="preserve"> </w:delText>
          </w:r>
        </w:del>
      </w:ins>
      <w:del w:id="14525" w:author="Houyem Rais" w:date="2024-02-22T14:46:00Z">
        <w:r w:rsidRPr="00343F01" w:rsidDel="00201166">
          <w:rPr>
            <w:rFonts w:cstheme="minorHAnsi"/>
          </w:rPr>
          <w:delText xml:space="preserve">les tarifs actuels ne permettent pas aux sociétés concessionnaires d’atteindre un équilibre financier, </w:delText>
        </w:r>
      </w:del>
      <w:ins w:id="14526" w:author="Mohamed Amine Sdiri" w:date="2023-11-29T09:58:00Z">
        <w:del w:id="14527" w:author="Houyem Rais" w:date="2024-02-22T14:46:00Z">
          <w:r w:rsidR="00621175" w:rsidDel="00201166">
            <w:rPr>
              <w:rFonts w:cstheme="minorHAnsi"/>
            </w:rPr>
            <w:delText xml:space="preserve"> </w:delText>
          </w:r>
        </w:del>
      </w:ins>
      <w:del w:id="14528" w:author="Houyem Rais" w:date="2024-02-22T14:46:00Z">
        <w:r w:rsidRPr="00343F01" w:rsidDel="00201166">
          <w:rPr>
            <w:rFonts w:cstheme="minorHAnsi"/>
          </w:rPr>
          <w:delText xml:space="preserve">au moins dans les premières années après la mise en service, </w:delText>
        </w:r>
      </w:del>
      <w:ins w:id="14529" w:author="Mohamed Amine Sdiri" w:date="2023-11-29T09:58:00Z">
        <w:del w:id="14530" w:author="Houyem Rais" w:date="2024-02-22T14:46:00Z">
          <w:r w:rsidR="00621175" w:rsidDel="00201166">
            <w:rPr>
              <w:rFonts w:cstheme="minorHAnsi"/>
            </w:rPr>
            <w:delText xml:space="preserve"> </w:delText>
          </w:r>
        </w:del>
      </w:ins>
      <w:del w:id="14531" w:author="Houyem Rais" w:date="2024-02-22T14:46:00Z">
        <w:r w:rsidRPr="00343F01" w:rsidDel="00201166">
          <w:rPr>
            <w:rFonts w:cstheme="minorHAnsi"/>
          </w:rPr>
          <w:delText>pour faire face aux charges de financement et aux charges d’exploitation et d’entretien des autoroutes.</w:delText>
        </w:r>
      </w:del>
    </w:p>
    <w:p w14:paraId="24E15EC0" w14:textId="0938B4D2" w:rsidR="004A292D" w:rsidRPr="00343F01" w:rsidDel="00201166" w:rsidRDefault="00DF1C20" w:rsidP="00D62BC5">
      <w:pPr>
        <w:spacing w:before="0" w:after="160"/>
        <w:jc w:val="left"/>
        <w:rPr>
          <w:del w:id="14532" w:author="Houyem Rais" w:date="2024-02-22T14:46:00Z"/>
          <w:rFonts w:cstheme="minorHAnsi"/>
        </w:rPr>
        <w:pPrChange w:id="14533" w:author="Houyem Rais" w:date="2024-02-22T14:49:00Z">
          <w:pPr/>
        </w:pPrChange>
      </w:pPr>
      <w:del w:id="14534" w:author="Houyem Rais" w:date="2024-02-22T14:46:00Z">
        <w:r w:rsidRPr="00343F01" w:rsidDel="00201166">
          <w:rPr>
            <w:rFonts w:cstheme="minorHAnsi"/>
          </w:rPr>
          <w:delText xml:space="preserve">Le cas de la Côte d’ivoire est assimilé à un de développement du réseau autoroutier dans lequel l’Etat prend en charge le financement de l’infrastructure, </w:delText>
        </w:r>
      </w:del>
      <w:ins w:id="14535" w:author="Mohamed Amine Sdiri" w:date="2023-11-29T09:58:00Z">
        <w:del w:id="14536" w:author="Houyem Rais" w:date="2024-02-22T14:46:00Z">
          <w:r w:rsidR="00621175" w:rsidDel="00201166">
            <w:rPr>
              <w:rFonts w:cstheme="minorHAnsi"/>
            </w:rPr>
            <w:delText xml:space="preserve"> </w:delText>
          </w:r>
        </w:del>
      </w:ins>
      <w:del w:id="14537" w:author="Houyem Rais" w:date="2024-02-22T14:46:00Z">
        <w:r w:rsidRPr="00343F01" w:rsidDel="00201166">
          <w:rPr>
            <w:rFonts w:cstheme="minorHAnsi"/>
          </w:rPr>
          <w:delText>et délègue le service d’exploitation à un prestataire rémunéré de façon à couvrir ses charges et à lui assurer une marge commerciale raisonnable.</w:delText>
        </w:r>
      </w:del>
    </w:p>
    <w:p w14:paraId="323361CC" w14:textId="6F1DE294" w:rsidR="00350AD8" w:rsidRPr="00343F01" w:rsidDel="00201166" w:rsidRDefault="00350AD8" w:rsidP="00D62BC5">
      <w:pPr>
        <w:spacing w:before="0" w:after="160"/>
        <w:jc w:val="left"/>
        <w:rPr>
          <w:del w:id="14538" w:author="Houyem Rais" w:date="2024-02-22T14:46:00Z"/>
        </w:rPr>
        <w:pPrChange w:id="14539" w:author="Houyem Rais" w:date="2024-02-22T14:49:00Z">
          <w:pPr>
            <w:pStyle w:val="Heading5"/>
          </w:pPr>
        </w:pPrChange>
      </w:pPr>
      <w:del w:id="14540" w:author="Houyem Rais" w:date="2024-02-22T14:46:00Z">
        <w:r w:rsidRPr="00343F01" w:rsidDel="00201166">
          <w:delText>La nécessité d’une enquête sur les « préférences révélées »</w:delText>
        </w:r>
      </w:del>
    </w:p>
    <w:p w14:paraId="45206725" w14:textId="36D52422" w:rsidR="006A601C" w:rsidRPr="00343F01" w:rsidDel="00201166" w:rsidRDefault="00FF304B" w:rsidP="00D62BC5">
      <w:pPr>
        <w:spacing w:before="0" w:after="160"/>
        <w:jc w:val="left"/>
        <w:rPr>
          <w:del w:id="14541" w:author="Houyem Rais" w:date="2024-02-22T14:46:00Z"/>
        </w:rPr>
        <w:pPrChange w:id="14542" w:author="Houyem Rais" w:date="2024-02-22T14:49:00Z">
          <w:pPr/>
        </w:pPrChange>
      </w:pPr>
      <w:del w:id="14543" w:author="Houyem Rais" w:date="2024-02-22T14:46:00Z">
        <w:r w:rsidRPr="00343F01" w:rsidDel="00201166">
          <w:delText xml:space="preserve">Les résultats de l'enquête sur les préférences révélées pour le péage du Lot 3 de l'Autoroute Abidjan-Lagos </w:delText>
        </w:r>
        <w:r w:rsidR="00EC4560" w:rsidRPr="00343F01" w:rsidDel="00201166">
          <w:delText>(réalis</w:delText>
        </w:r>
        <w:r w:rsidR="00411AFC" w:rsidRPr="00343F01" w:rsidDel="00201166">
          <w:delText xml:space="preserve">ée dans le rapport sur le Traffic) </w:delText>
        </w:r>
        <w:r w:rsidRPr="00343F01" w:rsidDel="00201166">
          <w:delText>ont fourni des indications importantes sur l'acceptabilité potentielle du péage par les usagers dans différentes régions du corridor.</w:delText>
        </w:r>
      </w:del>
    </w:p>
    <w:p w14:paraId="1B9E2AE8" w14:textId="0C32B1E4" w:rsidR="00FF304B" w:rsidRPr="00343F01" w:rsidDel="00201166" w:rsidRDefault="00DE667B" w:rsidP="00D62BC5">
      <w:pPr>
        <w:spacing w:before="0" w:after="160"/>
        <w:jc w:val="left"/>
        <w:rPr>
          <w:del w:id="14544" w:author="Houyem Rais" w:date="2024-02-22T14:46:00Z"/>
        </w:rPr>
        <w:pPrChange w:id="14545" w:author="Houyem Rais" w:date="2024-02-22T14:49:00Z">
          <w:pPr/>
        </w:pPrChange>
      </w:pPr>
      <w:del w:id="14546" w:author="Houyem Rais" w:date="2024-02-22T14:46:00Z">
        <w:r w:rsidRPr="00343F01" w:rsidDel="00201166">
          <w:delText>Les résultats</w:delText>
        </w:r>
        <w:r w:rsidR="00006B00" w:rsidRPr="00343F01" w:rsidDel="00201166">
          <w:delText xml:space="preserve"> de l’enquête</w:delText>
        </w:r>
        <w:r w:rsidRPr="00343F01" w:rsidDel="00201166">
          <w:delText xml:space="preserve"> présentent des tendances </w:delText>
        </w:r>
        <w:r w:rsidR="00006B00" w:rsidRPr="00343F01" w:rsidDel="00201166">
          <w:delText>suivantes</w:delText>
        </w:r>
        <w:r w:rsidRPr="00343F01" w:rsidDel="00201166">
          <w:delText xml:space="preserve"> </w:delText>
        </w:r>
        <w:r w:rsidR="00EC4560" w:rsidRPr="00343F01" w:rsidDel="00201166">
          <w:delText xml:space="preserve">pour </w:delText>
        </w:r>
        <w:r w:rsidR="00EC4560" w:rsidRPr="00343F01" w:rsidDel="00201166">
          <w:rPr>
            <w:b/>
            <w:bCs/>
            <w:u w:val="single"/>
          </w:rPr>
          <w:delText>les véhicules légers</w:delText>
        </w:r>
        <w:r w:rsidR="00FF304B" w:rsidRPr="00343F01" w:rsidDel="00201166">
          <w:delText xml:space="preserve"> :</w:delText>
        </w:r>
      </w:del>
    </w:p>
    <w:p w14:paraId="1DE0C60C" w14:textId="7F7BE1C8" w:rsidR="00FF304B" w:rsidRPr="00343F01" w:rsidDel="00201166" w:rsidRDefault="00FF304B" w:rsidP="00D62BC5">
      <w:pPr>
        <w:spacing w:before="0" w:after="160"/>
        <w:jc w:val="left"/>
        <w:rPr>
          <w:del w:id="14547" w:author="Houyem Rais" w:date="2024-02-22T14:46:00Z"/>
        </w:rPr>
        <w:pPrChange w:id="14548" w:author="Houyem Rais" w:date="2024-02-22T14:49:00Z">
          <w:pPr/>
        </w:pPrChange>
      </w:pPr>
      <w:del w:id="14549" w:author="Houyem Rais" w:date="2024-02-22T14:46:00Z">
        <w:r w:rsidRPr="00343F01" w:rsidDel="00201166">
          <w:rPr>
            <w:b/>
            <w:bCs/>
          </w:rPr>
          <w:delText>Togo (Postes d'Aflao et d'Agbodrafo) :</w:delText>
        </w:r>
      </w:del>
    </w:p>
    <w:p w14:paraId="531A83F0" w14:textId="44DE22FB" w:rsidR="00FF304B" w:rsidRPr="00343F01" w:rsidDel="00201166" w:rsidRDefault="00FF304B" w:rsidP="00D62BC5">
      <w:pPr>
        <w:spacing w:before="0" w:after="160"/>
        <w:jc w:val="left"/>
        <w:rPr>
          <w:del w:id="14550" w:author="Houyem Rais" w:date="2024-02-22T14:46:00Z"/>
        </w:rPr>
        <w:pPrChange w:id="14551" w:author="Houyem Rais" w:date="2024-02-22T14:49:00Z">
          <w:pPr>
            <w:pStyle w:val="BulletList1"/>
          </w:pPr>
        </w:pPrChange>
      </w:pPr>
      <w:del w:id="14552" w:author="Houyem Rais" w:date="2024-02-22T14:46:00Z">
        <w:r w:rsidRPr="00343F01" w:rsidDel="00201166">
          <w:delText>Une forte majorité d'usagers (92,03% à Aflao et 76,38% à Agbodrafo) est favorable au péage.</w:delText>
        </w:r>
      </w:del>
    </w:p>
    <w:p w14:paraId="3B447643" w14:textId="6035312B" w:rsidR="00FF304B" w:rsidRPr="00343F01" w:rsidDel="00201166" w:rsidRDefault="00FF304B" w:rsidP="00D62BC5">
      <w:pPr>
        <w:spacing w:before="0" w:after="160"/>
        <w:jc w:val="left"/>
        <w:rPr>
          <w:del w:id="14553" w:author="Houyem Rais" w:date="2024-02-22T14:46:00Z"/>
        </w:rPr>
        <w:pPrChange w:id="14554" w:author="Houyem Rais" w:date="2024-02-22T14:49:00Z">
          <w:pPr>
            <w:pStyle w:val="BulletList1"/>
          </w:pPr>
        </w:pPrChange>
      </w:pPr>
      <w:del w:id="14555" w:author="Houyem Rais" w:date="2024-02-22T14:46:00Z">
        <w:r w:rsidRPr="00343F01" w:rsidDel="00201166">
          <w:delText xml:space="preserve">La plupart des usagers acceptent des tarifs relativement bas, </w:delText>
        </w:r>
      </w:del>
      <w:ins w:id="14556" w:author="Mohamed Amine Sdiri" w:date="2023-11-29T09:58:00Z">
        <w:del w:id="14557" w:author="Houyem Rais" w:date="2024-02-22T14:46:00Z">
          <w:r w:rsidR="00621175" w:rsidDel="00201166">
            <w:delText xml:space="preserve"> </w:delText>
          </w:r>
        </w:del>
      </w:ins>
      <w:del w:id="14558" w:author="Houyem Rais" w:date="2024-02-22T14:46:00Z">
        <w:r w:rsidRPr="00343F01" w:rsidDel="00201166">
          <w:delText>avec plus de la moitié prête à payer jusqu'à 500 FCFA (</w:delText>
        </w:r>
        <w:r w:rsidR="008959EC" w:rsidRPr="00343F01" w:rsidDel="00201166">
          <w:delText xml:space="preserve">~0,8 </w:delText>
        </w:r>
        <w:r w:rsidR="00440829" w:rsidRPr="00343F01" w:rsidDel="00201166">
          <w:delText>$ par poste de péage)</w:delText>
        </w:r>
        <w:r w:rsidRPr="00343F01" w:rsidDel="00201166">
          <w:delText>.</w:delText>
        </w:r>
      </w:del>
    </w:p>
    <w:p w14:paraId="4C79CDA4" w14:textId="01B1FD04" w:rsidR="00FF304B" w:rsidRPr="00343F01" w:rsidDel="00201166" w:rsidRDefault="00FF304B" w:rsidP="00D62BC5">
      <w:pPr>
        <w:spacing w:before="0" w:after="160"/>
        <w:jc w:val="left"/>
        <w:rPr>
          <w:del w:id="14559" w:author="Houyem Rais" w:date="2024-02-22T14:46:00Z"/>
        </w:rPr>
        <w:pPrChange w:id="14560" w:author="Houyem Rais" w:date="2024-02-22T14:49:00Z">
          <w:pPr/>
        </w:pPrChange>
      </w:pPr>
      <w:del w:id="14561" w:author="Houyem Rais" w:date="2024-02-22T14:46:00Z">
        <w:r w:rsidRPr="00343F01" w:rsidDel="00201166">
          <w:rPr>
            <w:b/>
            <w:bCs/>
          </w:rPr>
          <w:delText xml:space="preserve">Bénin (Postes de Comé, </w:delText>
        </w:r>
      </w:del>
      <w:ins w:id="14562" w:author="Mohamed Amine Sdiri" w:date="2023-11-29T09:58:00Z">
        <w:del w:id="14563" w:author="Houyem Rais" w:date="2024-02-22T14:46:00Z">
          <w:r w:rsidR="00621175" w:rsidDel="00201166">
            <w:rPr>
              <w:b/>
              <w:bCs/>
            </w:rPr>
            <w:delText xml:space="preserve"> </w:delText>
          </w:r>
        </w:del>
      </w:ins>
      <w:del w:id="14564" w:author="Houyem Rais" w:date="2024-02-22T14:46:00Z">
        <w:r w:rsidRPr="00343F01" w:rsidDel="00201166">
          <w:rPr>
            <w:b/>
            <w:bCs/>
          </w:rPr>
          <w:delText xml:space="preserve">Ekpè, </w:delText>
        </w:r>
      </w:del>
      <w:ins w:id="14565" w:author="Mohamed Amine Sdiri" w:date="2023-11-29T09:58:00Z">
        <w:del w:id="14566" w:author="Houyem Rais" w:date="2024-02-22T14:46:00Z">
          <w:r w:rsidR="00621175" w:rsidDel="00201166">
            <w:rPr>
              <w:b/>
              <w:bCs/>
            </w:rPr>
            <w:delText xml:space="preserve"> </w:delText>
          </w:r>
        </w:del>
      </w:ins>
      <w:del w:id="14567" w:author="Houyem Rais" w:date="2024-02-22T14:46:00Z">
        <w:r w:rsidRPr="00343F01" w:rsidDel="00201166">
          <w:rPr>
            <w:b/>
            <w:bCs/>
          </w:rPr>
          <w:delText xml:space="preserve">Ouidah, </w:delText>
        </w:r>
      </w:del>
      <w:ins w:id="14568" w:author="Mohamed Amine Sdiri" w:date="2023-11-29T09:58:00Z">
        <w:del w:id="14569" w:author="Houyem Rais" w:date="2024-02-22T14:46:00Z">
          <w:r w:rsidR="00621175" w:rsidDel="00201166">
            <w:rPr>
              <w:b/>
              <w:bCs/>
            </w:rPr>
            <w:delText xml:space="preserve"> </w:delText>
          </w:r>
        </w:del>
      </w:ins>
      <w:del w:id="14570" w:author="Houyem Rais" w:date="2024-02-22T14:46:00Z">
        <w:r w:rsidRPr="00343F01" w:rsidDel="00201166">
          <w:rPr>
            <w:b/>
            <w:bCs/>
          </w:rPr>
          <w:delText>Pahou et Sèmè) :</w:delText>
        </w:r>
      </w:del>
    </w:p>
    <w:p w14:paraId="77D2FC98" w14:textId="167927A5" w:rsidR="00FF304B" w:rsidRPr="00343F01" w:rsidDel="00201166" w:rsidRDefault="00FF304B" w:rsidP="00D62BC5">
      <w:pPr>
        <w:spacing w:before="0" w:after="160"/>
        <w:jc w:val="left"/>
        <w:rPr>
          <w:del w:id="14571" w:author="Houyem Rais" w:date="2024-02-22T14:46:00Z"/>
        </w:rPr>
        <w:pPrChange w:id="14572" w:author="Houyem Rais" w:date="2024-02-22T14:49:00Z">
          <w:pPr>
            <w:pStyle w:val="BulletList1"/>
          </w:pPr>
        </w:pPrChange>
      </w:pPr>
      <w:del w:id="14573" w:author="Houyem Rais" w:date="2024-02-22T14:46:00Z">
        <w:r w:rsidRPr="00343F01" w:rsidDel="00201166">
          <w:delText xml:space="preserve">Les taux de soutien au péage varient significativement d'un poste à l'autre, </w:delText>
        </w:r>
      </w:del>
      <w:ins w:id="14574" w:author="Mohamed Amine Sdiri" w:date="2023-11-29T09:58:00Z">
        <w:del w:id="14575" w:author="Houyem Rais" w:date="2024-02-22T14:46:00Z">
          <w:r w:rsidR="00621175" w:rsidDel="00201166">
            <w:delText xml:space="preserve"> </w:delText>
          </w:r>
        </w:del>
      </w:ins>
      <w:del w:id="14576" w:author="Houyem Rais" w:date="2024-02-22T14:46:00Z">
        <w:r w:rsidRPr="00343F01" w:rsidDel="00201166">
          <w:delText>allant de 13,30% à 70,41%.</w:delText>
        </w:r>
      </w:del>
    </w:p>
    <w:p w14:paraId="74314242" w14:textId="05537AB3" w:rsidR="00FF304B" w:rsidRPr="00343F01" w:rsidDel="00201166" w:rsidRDefault="00FF304B" w:rsidP="00D62BC5">
      <w:pPr>
        <w:spacing w:before="0" w:after="160"/>
        <w:jc w:val="left"/>
        <w:rPr>
          <w:del w:id="14577" w:author="Houyem Rais" w:date="2024-02-22T14:46:00Z"/>
        </w:rPr>
        <w:pPrChange w:id="14578" w:author="Houyem Rais" w:date="2024-02-22T14:49:00Z">
          <w:pPr>
            <w:pStyle w:val="BulletList1"/>
          </w:pPr>
        </w:pPrChange>
      </w:pPr>
      <w:del w:id="14579" w:author="Houyem Rais" w:date="2024-02-22T14:46:00Z">
        <w:r w:rsidRPr="00343F01" w:rsidDel="00201166">
          <w:delText xml:space="preserve">Les tarifs préférés varient également, </w:delText>
        </w:r>
      </w:del>
      <w:ins w:id="14580" w:author="Mohamed Amine Sdiri" w:date="2023-11-29T09:58:00Z">
        <w:del w:id="14581" w:author="Houyem Rais" w:date="2024-02-22T14:46:00Z">
          <w:r w:rsidR="00621175" w:rsidDel="00201166">
            <w:delText xml:space="preserve"> </w:delText>
          </w:r>
        </w:del>
      </w:ins>
      <w:del w:id="14582" w:author="Houyem Rais" w:date="2024-02-22T14:46:00Z">
        <w:r w:rsidRPr="00343F01" w:rsidDel="00201166">
          <w:delText>mais la majorité des usagers sont enclins à payer jusqu'à 500 FCFA</w:delText>
        </w:r>
        <w:r w:rsidR="00440829" w:rsidRPr="00343F01" w:rsidDel="00201166">
          <w:delText xml:space="preserve"> (~0,8 $ par poste de péage)</w:delText>
        </w:r>
        <w:r w:rsidRPr="00343F01" w:rsidDel="00201166">
          <w:delText>.</w:delText>
        </w:r>
      </w:del>
    </w:p>
    <w:p w14:paraId="20C7E5AD" w14:textId="1BF68770" w:rsidR="00FF304B" w:rsidRPr="00343F01" w:rsidDel="00201166" w:rsidRDefault="00FF304B" w:rsidP="00D62BC5">
      <w:pPr>
        <w:spacing w:before="0" w:after="160"/>
        <w:jc w:val="left"/>
        <w:rPr>
          <w:del w:id="14583" w:author="Houyem Rais" w:date="2024-02-22T14:46:00Z"/>
        </w:rPr>
        <w:pPrChange w:id="14584" w:author="Houyem Rais" w:date="2024-02-22T14:49:00Z">
          <w:pPr/>
        </w:pPrChange>
      </w:pPr>
      <w:del w:id="14585" w:author="Houyem Rais" w:date="2024-02-22T14:46:00Z">
        <w:r w:rsidRPr="00343F01" w:rsidDel="00201166">
          <w:rPr>
            <w:b/>
            <w:bCs/>
          </w:rPr>
          <w:delText xml:space="preserve">Nigeria (Postes de Badagry, </w:delText>
        </w:r>
      </w:del>
      <w:ins w:id="14586" w:author="Mohamed Amine Sdiri" w:date="2023-11-29T09:58:00Z">
        <w:del w:id="14587" w:author="Houyem Rais" w:date="2024-02-22T14:46:00Z">
          <w:r w:rsidR="00621175" w:rsidDel="00201166">
            <w:rPr>
              <w:b/>
              <w:bCs/>
            </w:rPr>
            <w:delText xml:space="preserve"> </w:delText>
          </w:r>
        </w:del>
      </w:ins>
      <w:del w:id="14588" w:author="Houyem Rais" w:date="2024-02-22T14:46:00Z">
        <w:r w:rsidRPr="00343F01" w:rsidDel="00201166">
          <w:rPr>
            <w:b/>
            <w:bCs/>
          </w:rPr>
          <w:delText xml:space="preserve">Barracks, </w:delText>
        </w:r>
      </w:del>
      <w:ins w:id="14589" w:author="Mohamed Amine Sdiri" w:date="2023-11-29T09:58:00Z">
        <w:del w:id="14590" w:author="Houyem Rais" w:date="2024-02-22T14:46:00Z">
          <w:r w:rsidR="00621175" w:rsidDel="00201166">
            <w:rPr>
              <w:b/>
              <w:bCs/>
            </w:rPr>
            <w:delText xml:space="preserve"> </w:delText>
          </w:r>
        </w:del>
      </w:ins>
      <w:del w:id="14591" w:author="Houyem Rais" w:date="2024-02-22T14:46:00Z">
        <w:r w:rsidRPr="00343F01" w:rsidDel="00201166">
          <w:rPr>
            <w:b/>
            <w:bCs/>
          </w:rPr>
          <w:delText>Ijankin et Sèmè) :</w:delText>
        </w:r>
      </w:del>
    </w:p>
    <w:p w14:paraId="2FC2CF87" w14:textId="423A5E1E" w:rsidR="00FF304B" w:rsidRPr="00343F01" w:rsidDel="00201166" w:rsidRDefault="00FF304B" w:rsidP="00D62BC5">
      <w:pPr>
        <w:spacing w:before="0" w:after="160"/>
        <w:jc w:val="left"/>
        <w:rPr>
          <w:del w:id="14592" w:author="Houyem Rais" w:date="2024-02-22T14:46:00Z"/>
        </w:rPr>
        <w:pPrChange w:id="14593" w:author="Houyem Rais" w:date="2024-02-22T14:49:00Z">
          <w:pPr>
            <w:pStyle w:val="BulletList1"/>
          </w:pPr>
        </w:pPrChange>
      </w:pPr>
      <w:del w:id="14594" w:author="Houyem Rais" w:date="2024-02-22T14:46:00Z">
        <w:r w:rsidRPr="00343F01" w:rsidDel="00201166">
          <w:delText xml:space="preserve">Le péage est largement accepté dans tous les postes, </w:delText>
        </w:r>
      </w:del>
      <w:ins w:id="14595" w:author="Mohamed Amine Sdiri" w:date="2023-11-29T09:58:00Z">
        <w:del w:id="14596" w:author="Houyem Rais" w:date="2024-02-22T14:46:00Z">
          <w:r w:rsidR="00621175" w:rsidDel="00201166">
            <w:delText xml:space="preserve"> </w:delText>
          </w:r>
        </w:del>
      </w:ins>
      <w:del w:id="14597" w:author="Houyem Rais" w:date="2024-02-22T14:46:00Z">
        <w:r w:rsidRPr="00343F01" w:rsidDel="00201166">
          <w:delText>avec des taux de soutien allant de 80,39% à 98,64%.</w:delText>
        </w:r>
      </w:del>
    </w:p>
    <w:p w14:paraId="5FA031ED" w14:textId="3DC57E90" w:rsidR="00FF304B" w:rsidRPr="00343F01" w:rsidDel="00201166" w:rsidRDefault="00FF304B" w:rsidP="00D62BC5">
      <w:pPr>
        <w:spacing w:before="0" w:after="160"/>
        <w:jc w:val="left"/>
        <w:rPr>
          <w:del w:id="14598" w:author="Houyem Rais" w:date="2024-02-22T14:46:00Z"/>
        </w:rPr>
        <w:pPrChange w:id="14599" w:author="Houyem Rais" w:date="2024-02-22T14:49:00Z">
          <w:pPr>
            <w:pStyle w:val="BulletList1"/>
          </w:pPr>
        </w:pPrChange>
      </w:pPr>
      <w:del w:id="14600" w:author="Houyem Rais" w:date="2024-02-22T14:46:00Z">
        <w:r w:rsidRPr="00343F01" w:rsidDel="00201166">
          <w:delText>La plupart des usagers sont disposés à payer jusqu'à 2000 Naira.</w:delText>
        </w:r>
      </w:del>
    </w:p>
    <w:p w14:paraId="2456AE2B" w14:textId="781CB191" w:rsidR="00826B31" w:rsidRPr="00343F01" w:rsidDel="00201166" w:rsidRDefault="00826B31" w:rsidP="00D62BC5">
      <w:pPr>
        <w:spacing w:before="0" w:after="160"/>
        <w:jc w:val="left"/>
        <w:rPr>
          <w:del w:id="14601" w:author="Houyem Rais" w:date="2024-02-22T14:46:00Z"/>
        </w:rPr>
        <w:pPrChange w:id="14602" w:author="Houyem Rais" w:date="2024-02-22T14:49:00Z">
          <w:pPr/>
        </w:pPrChange>
      </w:pPr>
      <w:del w:id="14603" w:author="Houyem Rais" w:date="2024-02-22T14:46:00Z">
        <w:r w:rsidRPr="00343F01" w:rsidDel="00201166">
          <w:delText>Quant au péage p</w:delText>
        </w:r>
        <w:r w:rsidR="00107BB7" w:rsidRPr="00343F01" w:rsidDel="00201166">
          <w:delText>ou</w:delText>
        </w:r>
        <w:r w:rsidRPr="00343F01" w:rsidDel="00201166">
          <w:delText xml:space="preserve">r le </w:delText>
        </w:r>
        <w:r w:rsidRPr="00343F01" w:rsidDel="00201166">
          <w:rPr>
            <w:b/>
            <w:bCs/>
            <w:u w:val="single"/>
          </w:rPr>
          <w:delText>trafic marchandise</w:delText>
        </w:r>
        <w:r w:rsidRPr="00343F01" w:rsidDel="00201166">
          <w:delText xml:space="preserve">, </w:delText>
        </w:r>
      </w:del>
      <w:ins w:id="14604" w:author="Mohamed Amine Sdiri" w:date="2023-11-29T09:58:00Z">
        <w:del w:id="14605" w:author="Houyem Rais" w:date="2024-02-22T14:46:00Z">
          <w:r w:rsidR="00621175" w:rsidDel="00201166">
            <w:delText xml:space="preserve"> </w:delText>
          </w:r>
        </w:del>
      </w:ins>
      <w:del w:id="14606" w:author="Houyem Rais" w:date="2024-02-22T14:46:00Z">
        <w:r w:rsidRPr="00343F01" w:rsidDel="00201166">
          <w:delText xml:space="preserve">les résultats présentent </w:delText>
        </w:r>
        <w:r w:rsidR="00006B00" w:rsidRPr="00343F01" w:rsidDel="00201166">
          <w:delText>l</w:delText>
        </w:r>
        <w:r w:rsidRPr="00343F01" w:rsidDel="00201166">
          <w:delText xml:space="preserve">es tendances </w:delText>
        </w:r>
        <w:r w:rsidR="00006B00" w:rsidRPr="00343F01" w:rsidDel="00201166">
          <w:delText>suivantes</w:delText>
        </w:r>
        <w:r w:rsidRPr="00343F01" w:rsidDel="00201166">
          <w:delText xml:space="preserve"> :</w:delText>
        </w:r>
      </w:del>
    </w:p>
    <w:p w14:paraId="2C64710D" w14:textId="29A4DF9C" w:rsidR="00826B31" w:rsidRPr="00343F01" w:rsidDel="00201166" w:rsidRDefault="00826B31" w:rsidP="00D62BC5">
      <w:pPr>
        <w:spacing w:before="0" w:after="160"/>
        <w:jc w:val="left"/>
        <w:rPr>
          <w:del w:id="14607" w:author="Houyem Rais" w:date="2024-02-22T14:46:00Z"/>
        </w:rPr>
        <w:pPrChange w:id="14608" w:author="Houyem Rais" w:date="2024-02-22T14:49:00Z">
          <w:pPr/>
        </w:pPrChange>
      </w:pPr>
      <w:del w:id="14609" w:author="Houyem Rais" w:date="2024-02-22T14:46:00Z">
        <w:r w:rsidRPr="00343F01" w:rsidDel="00201166">
          <w:rPr>
            <w:b/>
            <w:bCs/>
          </w:rPr>
          <w:delText>Togo (Postes d'Aflao et d'Agbodrafo) :</w:delText>
        </w:r>
      </w:del>
    </w:p>
    <w:p w14:paraId="2451D9DD" w14:textId="20978352" w:rsidR="00826B31" w:rsidRPr="00343F01" w:rsidDel="00201166" w:rsidRDefault="00826B31" w:rsidP="00D62BC5">
      <w:pPr>
        <w:spacing w:before="0" w:after="160"/>
        <w:jc w:val="left"/>
        <w:rPr>
          <w:del w:id="14610" w:author="Houyem Rais" w:date="2024-02-22T14:46:00Z"/>
        </w:rPr>
        <w:pPrChange w:id="14611" w:author="Houyem Rais" w:date="2024-02-22T14:49:00Z">
          <w:pPr>
            <w:pStyle w:val="BulletList1"/>
          </w:pPr>
        </w:pPrChange>
      </w:pPr>
      <w:del w:id="14612" w:author="Houyem Rais" w:date="2024-02-22T14:46:00Z">
        <w:r w:rsidRPr="00343F01" w:rsidDel="00201166">
          <w:delText>Une majorité écrasante d'usagers de la marchandise est favorable au péage (88,33% à Aflao et 79,90% à Agbodrafo).</w:delText>
        </w:r>
      </w:del>
    </w:p>
    <w:p w14:paraId="731FBA77" w14:textId="015F9F2E" w:rsidR="00826B31" w:rsidRPr="00343F01" w:rsidDel="00201166" w:rsidRDefault="00826B31" w:rsidP="00D62BC5">
      <w:pPr>
        <w:spacing w:before="0" w:after="160"/>
        <w:jc w:val="left"/>
        <w:rPr>
          <w:del w:id="14613" w:author="Houyem Rais" w:date="2024-02-22T14:46:00Z"/>
        </w:rPr>
        <w:pPrChange w:id="14614" w:author="Houyem Rais" w:date="2024-02-22T14:49:00Z">
          <w:pPr>
            <w:pStyle w:val="BulletList1"/>
          </w:pPr>
        </w:pPrChange>
      </w:pPr>
      <w:del w:id="14615" w:author="Houyem Rais" w:date="2024-02-22T14:46:00Z">
        <w:r w:rsidRPr="00343F01" w:rsidDel="00201166">
          <w:delText xml:space="preserve">La préférence pour les tarifs varie, </w:delText>
        </w:r>
      </w:del>
      <w:ins w:id="14616" w:author="Mohamed Amine Sdiri" w:date="2023-11-29T09:58:00Z">
        <w:del w:id="14617" w:author="Houyem Rais" w:date="2024-02-22T14:46:00Z">
          <w:r w:rsidR="00621175" w:rsidDel="00201166">
            <w:delText xml:space="preserve"> </w:delText>
          </w:r>
        </w:del>
      </w:ins>
      <w:del w:id="14618" w:author="Houyem Rais" w:date="2024-02-22T14:46:00Z">
        <w:r w:rsidRPr="00343F01" w:rsidDel="00201166">
          <w:delText>mais une proportion significative est prête à payer jusqu'à 2000 FCFA.</w:delText>
        </w:r>
      </w:del>
    </w:p>
    <w:p w14:paraId="23415680" w14:textId="52ED8625" w:rsidR="00826B31" w:rsidRPr="00343F01" w:rsidDel="00201166" w:rsidRDefault="00826B31" w:rsidP="00D62BC5">
      <w:pPr>
        <w:spacing w:before="0" w:after="160"/>
        <w:jc w:val="left"/>
        <w:rPr>
          <w:del w:id="14619" w:author="Houyem Rais" w:date="2024-02-22T14:46:00Z"/>
        </w:rPr>
        <w:pPrChange w:id="14620" w:author="Houyem Rais" w:date="2024-02-22T14:49:00Z">
          <w:pPr/>
        </w:pPrChange>
      </w:pPr>
      <w:del w:id="14621" w:author="Houyem Rais" w:date="2024-02-22T14:46:00Z">
        <w:r w:rsidRPr="00343F01" w:rsidDel="00201166">
          <w:rPr>
            <w:b/>
            <w:bCs/>
          </w:rPr>
          <w:delText xml:space="preserve">Bénin (Postes de Comé, </w:delText>
        </w:r>
      </w:del>
      <w:ins w:id="14622" w:author="Mohamed Amine Sdiri" w:date="2023-11-29T09:58:00Z">
        <w:del w:id="14623" w:author="Houyem Rais" w:date="2024-02-22T14:46:00Z">
          <w:r w:rsidR="00621175" w:rsidDel="00201166">
            <w:rPr>
              <w:b/>
              <w:bCs/>
            </w:rPr>
            <w:delText xml:space="preserve"> </w:delText>
          </w:r>
        </w:del>
      </w:ins>
      <w:del w:id="14624" w:author="Houyem Rais" w:date="2024-02-22T14:46:00Z">
        <w:r w:rsidRPr="00343F01" w:rsidDel="00201166">
          <w:rPr>
            <w:b/>
            <w:bCs/>
          </w:rPr>
          <w:delText xml:space="preserve">Ekpè, </w:delText>
        </w:r>
      </w:del>
      <w:ins w:id="14625" w:author="Mohamed Amine Sdiri" w:date="2023-11-29T09:58:00Z">
        <w:del w:id="14626" w:author="Houyem Rais" w:date="2024-02-22T14:46:00Z">
          <w:r w:rsidR="00621175" w:rsidDel="00201166">
            <w:rPr>
              <w:b/>
              <w:bCs/>
            </w:rPr>
            <w:delText xml:space="preserve"> </w:delText>
          </w:r>
        </w:del>
      </w:ins>
      <w:del w:id="14627" w:author="Houyem Rais" w:date="2024-02-22T14:46:00Z">
        <w:r w:rsidRPr="00343F01" w:rsidDel="00201166">
          <w:rPr>
            <w:b/>
            <w:bCs/>
          </w:rPr>
          <w:delText xml:space="preserve">Ouidah, </w:delText>
        </w:r>
      </w:del>
      <w:ins w:id="14628" w:author="Mohamed Amine Sdiri" w:date="2023-11-29T09:58:00Z">
        <w:del w:id="14629" w:author="Houyem Rais" w:date="2024-02-22T14:46:00Z">
          <w:r w:rsidR="00621175" w:rsidDel="00201166">
            <w:rPr>
              <w:b/>
              <w:bCs/>
            </w:rPr>
            <w:delText xml:space="preserve"> </w:delText>
          </w:r>
        </w:del>
      </w:ins>
      <w:del w:id="14630" w:author="Houyem Rais" w:date="2024-02-22T14:46:00Z">
        <w:r w:rsidRPr="00343F01" w:rsidDel="00201166">
          <w:rPr>
            <w:b/>
            <w:bCs/>
          </w:rPr>
          <w:delText>Pahou et Sèmè) :</w:delText>
        </w:r>
      </w:del>
    </w:p>
    <w:p w14:paraId="1CA03C4D" w14:textId="602F338A" w:rsidR="00826B31" w:rsidRPr="00343F01" w:rsidDel="00201166" w:rsidRDefault="00826B31" w:rsidP="00D62BC5">
      <w:pPr>
        <w:spacing w:before="0" w:after="160"/>
        <w:jc w:val="left"/>
        <w:rPr>
          <w:del w:id="14631" w:author="Houyem Rais" w:date="2024-02-22T14:46:00Z"/>
        </w:rPr>
        <w:pPrChange w:id="14632" w:author="Houyem Rais" w:date="2024-02-22T14:49:00Z">
          <w:pPr>
            <w:pStyle w:val="BulletList1"/>
          </w:pPr>
        </w:pPrChange>
      </w:pPr>
      <w:del w:id="14633" w:author="Houyem Rais" w:date="2024-02-22T14:46:00Z">
        <w:r w:rsidRPr="00343F01" w:rsidDel="00201166">
          <w:delText xml:space="preserve">La majorité des usagers de la marchandise est en faveur du péage, </w:delText>
        </w:r>
      </w:del>
      <w:ins w:id="14634" w:author="Mohamed Amine Sdiri" w:date="2023-11-29T09:58:00Z">
        <w:del w:id="14635" w:author="Houyem Rais" w:date="2024-02-22T14:46:00Z">
          <w:r w:rsidR="00621175" w:rsidDel="00201166">
            <w:delText xml:space="preserve"> </w:delText>
          </w:r>
        </w:del>
      </w:ins>
      <w:del w:id="14636" w:author="Houyem Rais" w:date="2024-02-22T14:46:00Z">
        <w:r w:rsidRPr="00343F01" w:rsidDel="00201166">
          <w:delText>avec des taux de soutien allant de 42,67% à Sèmè à 96,97% à Ouidah.</w:delText>
        </w:r>
      </w:del>
    </w:p>
    <w:p w14:paraId="4A361A9B" w14:textId="2DF99F8B" w:rsidR="00826B31" w:rsidRPr="00343F01" w:rsidDel="00201166" w:rsidRDefault="00826B31" w:rsidP="00D62BC5">
      <w:pPr>
        <w:spacing w:before="0" w:after="160"/>
        <w:jc w:val="left"/>
        <w:rPr>
          <w:del w:id="14637" w:author="Houyem Rais" w:date="2024-02-22T14:46:00Z"/>
        </w:rPr>
        <w:pPrChange w:id="14638" w:author="Houyem Rais" w:date="2024-02-22T14:49:00Z">
          <w:pPr>
            <w:pStyle w:val="BulletList1"/>
          </w:pPr>
        </w:pPrChange>
      </w:pPr>
      <w:del w:id="14639" w:author="Houyem Rais" w:date="2024-02-22T14:46:00Z">
        <w:r w:rsidRPr="00343F01" w:rsidDel="00201166">
          <w:delText xml:space="preserve">Les tarifs préférés varient, </w:delText>
        </w:r>
      </w:del>
      <w:ins w:id="14640" w:author="Mohamed Amine Sdiri" w:date="2023-11-29T09:58:00Z">
        <w:del w:id="14641" w:author="Houyem Rais" w:date="2024-02-22T14:46:00Z">
          <w:r w:rsidR="00621175" w:rsidDel="00201166">
            <w:delText xml:space="preserve"> </w:delText>
          </w:r>
        </w:del>
      </w:ins>
      <w:del w:id="14642" w:author="Houyem Rais" w:date="2024-02-22T14:46:00Z">
        <w:r w:rsidRPr="00343F01" w:rsidDel="00201166">
          <w:delText>mais une partie importante des usagers est disposée à payer jusqu'à 2000 FCFA.</w:delText>
        </w:r>
      </w:del>
    </w:p>
    <w:p w14:paraId="18A794D6" w14:textId="4F86F79F" w:rsidR="00826B31" w:rsidRPr="00343F01" w:rsidDel="00201166" w:rsidRDefault="00826B31" w:rsidP="00D62BC5">
      <w:pPr>
        <w:spacing w:before="0" w:after="160"/>
        <w:jc w:val="left"/>
        <w:rPr>
          <w:del w:id="14643" w:author="Houyem Rais" w:date="2024-02-22T14:46:00Z"/>
        </w:rPr>
        <w:pPrChange w:id="14644" w:author="Houyem Rais" w:date="2024-02-22T14:49:00Z">
          <w:pPr/>
        </w:pPrChange>
      </w:pPr>
      <w:del w:id="14645" w:author="Houyem Rais" w:date="2024-02-22T14:46:00Z">
        <w:r w:rsidRPr="00343F01" w:rsidDel="00201166">
          <w:rPr>
            <w:b/>
            <w:bCs/>
          </w:rPr>
          <w:delText xml:space="preserve">Nigeria (Postes d'Alaba, </w:delText>
        </w:r>
      </w:del>
      <w:ins w:id="14646" w:author="Mohamed Amine Sdiri" w:date="2023-11-29T09:58:00Z">
        <w:del w:id="14647" w:author="Houyem Rais" w:date="2024-02-22T14:46:00Z">
          <w:r w:rsidR="00621175" w:rsidDel="00201166">
            <w:rPr>
              <w:b/>
              <w:bCs/>
            </w:rPr>
            <w:delText xml:space="preserve"> </w:delText>
          </w:r>
        </w:del>
      </w:ins>
      <w:del w:id="14648" w:author="Houyem Rais" w:date="2024-02-22T14:46:00Z">
        <w:r w:rsidRPr="00343F01" w:rsidDel="00201166">
          <w:rPr>
            <w:b/>
            <w:bCs/>
          </w:rPr>
          <w:delText xml:space="preserve">Badagry, </w:delText>
        </w:r>
      </w:del>
      <w:ins w:id="14649" w:author="Mohamed Amine Sdiri" w:date="2023-11-29T09:58:00Z">
        <w:del w:id="14650" w:author="Houyem Rais" w:date="2024-02-22T14:46:00Z">
          <w:r w:rsidR="00621175" w:rsidDel="00201166">
            <w:rPr>
              <w:b/>
              <w:bCs/>
            </w:rPr>
            <w:delText xml:space="preserve"> </w:delText>
          </w:r>
        </w:del>
      </w:ins>
      <w:del w:id="14651" w:author="Houyem Rais" w:date="2024-02-22T14:46:00Z">
        <w:r w:rsidRPr="00343F01" w:rsidDel="00201166">
          <w:rPr>
            <w:b/>
            <w:bCs/>
          </w:rPr>
          <w:delText xml:space="preserve">Barracks, </w:delText>
        </w:r>
      </w:del>
      <w:ins w:id="14652" w:author="Mohamed Amine Sdiri" w:date="2023-11-29T09:58:00Z">
        <w:del w:id="14653" w:author="Houyem Rais" w:date="2024-02-22T14:46:00Z">
          <w:r w:rsidR="00621175" w:rsidDel="00201166">
            <w:rPr>
              <w:b/>
              <w:bCs/>
            </w:rPr>
            <w:delText xml:space="preserve"> </w:delText>
          </w:r>
        </w:del>
      </w:ins>
      <w:del w:id="14654" w:author="Houyem Rais" w:date="2024-02-22T14:46:00Z">
        <w:r w:rsidRPr="00343F01" w:rsidDel="00201166">
          <w:rPr>
            <w:b/>
            <w:bCs/>
          </w:rPr>
          <w:delText xml:space="preserve">Ijanikin, </w:delText>
        </w:r>
      </w:del>
      <w:ins w:id="14655" w:author="Mohamed Amine Sdiri" w:date="2023-11-29T09:58:00Z">
        <w:del w:id="14656" w:author="Houyem Rais" w:date="2024-02-22T14:46:00Z">
          <w:r w:rsidR="00621175" w:rsidDel="00201166">
            <w:rPr>
              <w:b/>
              <w:bCs/>
            </w:rPr>
            <w:delText xml:space="preserve"> </w:delText>
          </w:r>
        </w:del>
      </w:ins>
      <w:del w:id="14657" w:author="Houyem Rais" w:date="2024-02-22T14:46:00Z">
        <w:r w:rsidRPr="00343F01" w:rsidDel="00201166">
          <w:rPr>
            <w:b/>
            <w:bCs/>
          </w:rPr>
          <w:delText>Sèmè) :</w:delText>
        </w:r>
      </w:del>
    </w:p>
    <w:p w14:paraId="70059820" w14:textId="3FF9E73F" w:rsidR="00826B31" w:rsidRPr="00343F01" w:rsidDel="00201166" w:rsidRDefault="00826B31" w:rsidP="00D62BC5">
      <w:pPr>
        <w:spacing w:before="0" w:after="160"/>
        <w:jc w:val="left"/>
        <w:rPr>
          <w:del w:id="14658" w:author="Houyem Rais" w:date="2024-02-22T14:46:00Z"/>
        </w:rPr>
        <w:pPrChange w:id="14659" w:author="Houyem Rais" w:date="2024-02-22T14:49:00Z">
          <w:pPr>
            <w:pStyle w:val="BulletList1"/>
          </w:pPr>
        </w:pPrChange>
      </w:pPr>
      <w:del w:id="14660" w:author="Houyem Rais" w:date="2024-02-22T14:46:00Z">
        <w:r w:rsidRPr="00343F01" w:rsidDel="00201166">
          <w:delText xml:space="preserve">Les taux de soutien au péage varient, </w:delText>
        </w:r>
      </w:del>
      <w:ins w:id="14661" w:author="Mohamed Amine Sdiri" w:date="2023-11-29T09:58:00Z">
        <w:del w:id="14662" w:author="Houyem Rais" w:date="2024-02-22T14:46:00Z">
          <w:r w:rsidR="00621175" w:rsidDel="00201166">
            <w:delText xml:space="preserve"> </w:delText>
          </w:r>
        </w:del>
      </w:ins>
      <w:del w:id="14663" w:author="Houyem Rais" w:date="2024-02-22T14:46:00Z">
        <w:r w:rsidRPr="00343F01" w:rsidDel="00201166">
          <w:delText>allant de 25,33% à Sèmè à 78,75% à Alaba.</w:delText>
        </w:r>
      </w:del>
    </w:p>
    <w:p w14:paraId="21AA0148" w14:textId="1CE68E30" w:rsidR="00826B31" w:rsidRPr="00343F01" w:rsidDel="00201166" w:rsidRDefault="00826B31" w:rsidP="00D62BC5">
      <w:pPr>
        <w:spacing w:before="0" w:after="160"/>
        <w:jc w:val="left"/>
        <w:rPr>
          <w:del w:id="14664" w:author="Houyem Rais" w:date="2024-02-22T14:46:00Z"/>
        </w:rPr>
        <w:pPrChange w:id="14665" w:author="Houyem Rais" w:date="2024-02-22T14:49:00Z">
          <w:pPr>
            <w:pStyle w:val="BulletList1"/>
          </w:pPr>
        </w:pPrChange>
      </w:pPr>
      <w:del w:id="14666" w:author="Houyem Rais" w:date="2024-02-22T14:46:00Z">
        <w:r w:rsidRPr="00343F01" w:rsidDel="00201166">
          <w:delText xml:space="preserve">Les préférences tarifaires diffèrent également, </w:delText>
        </w:r>
      </w:del>
      <w:ins w:id="14667" w:author="Mohamed Amine Sdiri" w:date="2023-11-29T09:58:00Z">
        <w:del w:id="14668" w:author="Houyem Rais" w:date="2024-02-22T14:46:00Z">
          <w:r w:rsidR="00621175" w:rsidDel="00201166">
            <w:delText xml:space="preserve"> </w:delText>
          </w:r>
        </w:del>
      </w:ins>
      <w:del w:id="14669" w:author="Houyem Rais" w:date="2024-02-22T14:46:00Z">
        <w:r w:rsidRPr="00343F01" w:rsidDel="00201166">
          <w:delText xml:space="preserve">avec certains postes où la majorité des usagers acceptent de payer jusqu'à 500 Naira, </w:delText>
        </w:r>
      </w:del>
      <w:ins w:id="14670" w:author="Mohamed Amine Sdiri" w:date="2023-11-29T09:58:00Z">
        <w:del w:id="14671" w:author="Houyem Rais" w:date="2024-02-22T14:46:00Z">
          <w:r w:rsidR="00621175" w:rsidDel="00201166">
            <w:delText xml:space="preserve"> </w:delText>
          </w:r>
        </w:del>
      </w:ins>
      <w:del w:id="14672" w:author="Houyem Rais" w:date="2024-02-22T14:46:00Z">
        <w:r w:rsidRPr="00343F01" w:rsidDel="00201166">
          <w:delText>tandis que d'autres postes préfèrent des tarifs plus bas.</w:delText>
        </w:r>
      </w:del>
    </w:p>
    <w:p w14:paraId="11FFF22A" w14:textId="4CAE533C" w:rsidR="00826B31" w:rsidRPr="00343F01" w:rsidDel="00201166" w:rsidRDefault="00826B31" w:rsidP="00D62BC5">
      <w:pPr>
        <w:spacing w:before="0" w:after="160"/>
        <w:jc w:val="left"/>
        <w:rPr>
          <w:del w:id="14673" w:author="Houyem Rais" w:date="2024-02-22T14:46:00Z"/>
        </w:rPr>
        <w:pPrChange w:id="14674" w:author="Houyem Rais" w:date="2024-02-22T14:49:00Z">
          <w:pPr/>
        </w:pPrChange>
      </w:pPr>
      <w:del w:id="14675" w:author="Houyem Rais" w:date="2024-02-22T14:46:00Z">
        <w:r w:rsidRPr="00343F01" w:rsidDel="00201166">
          <w:delText xml:space="preserve">Dans l'ensemble, </w:delText>
        </w:r>
      </w:del>
      <w:ins w:id="14676" w:author="Mohamed Amine Sdiri" w:date="2023-11-29T09:58:00Z">
        <w:del w:id="14677" w:author="Houyem Rais" w:date="2024-02-22T14:46:00Z">
          <w:r w:rsidR="00621175" w:rsidDel="00201166">
            <w:delText xml:space="preserve"> </w:delText>
          </w:r>
        </w:del>
      </w:ins>
      <w:del w:id="14678" w:author="Houyem Rais" w:date="2024-02-22T14:46:00Z">
        <w:r w:rsidRPr="00343F01" w:rsidDel="00201166">
          <w:delText xml:space="preserve">il y a une acceptation significative du péage par les usagers de véhicules légers et de marchandise le long du corridor, </w:delText>
        </w:r>
      </w:del>
      <w:ins w:id="14679" w:author="Mohamed Amine Sdiri" w:date="2023-11-29T09:58:00Z">
        <w:del w:id="14680" w:author="Houyem Rais" w:date="2024-02-22T14:46:00Z">
          <w:r w:rsidR="00621175" w:rsidDel="00201166">
            <w:delText xml:space="preserve"> </w:delText>
          </w:r>
        </w:del>
      </w:ins>
      <w:del w:id="14681" w:author="Houyem Rais" w:date="2024-02-22T14:46:00Z">
        <w:r w:rsidRPr="00343F01" w:rsidDel="00201166">
          <w:delText xml:space="preserve">bien que les taux de soutien et les préférences tarifaires varient d'un poste à l'autre. Les tarifs préférés semblent être relativement bas, </w:delText>
        </w:r>
      </w:del>
      <w:ins w:id="14682" w:author="Mohamed Amine Sdiri" w:date="2023-11-29T09:58:00Z">
        <w:del w:id="14683" w:author="Houyem Rais" w:date="2024-02-22T14:46:00Z">
          <w:r w:rsidR="00621175" w:rsidDel="00201166">
            <w:delText xml:space="preserve"> </w:delText>
          </w:r>
        </w:del>
      </w:ins>
      <w:del w:id="14684" w:author="Houyem Rais" w:date="2024-02-22T14:46:00Z">
        <w:r w:rsidRPr="00343F01" w:rsidDel="00201166">
          <w:delText xml:space="preserve">avec la majorité des usagers prêts à payer des montants modestes pour l'utilisation de l'autoroute. Les tarifs préférés semblent être influencés par divers facteurs, </w:delText>
        </w:r>
      </w:del>
      <w:ins w:id="14685" w:author="Mohamed Amine Sdiri" w:date="2023-11-29T09:58:00Z">
        <w:del w:id="14686" w:author="Houyem Rais" w:date="2024-02-22T14:46:00Z">
          <w:r w:rsidR="00621175" w:rsidDel="00201166">
            <w:delText xml:space="preserve"> </w:delText>
          </w:r>
        </w:del>
      </w:ins>
      <w:del w:id="14687" w:author="Houyem Rais" w:date="2024-02-22T14:46:00Z">
        <w:r w:rsidRPr="00343F01" w:rsidDel="00201166">
          <w:delText>notamment la capacité financière des usagers et les services associés à l'autoroute.</w:delText>
        </w:r>
      </w:del>
    </w:p>
    <w:p w14:paraId="023433E8" w14:textId="07673A05" w:rsidR="00350AD8" w:rsidRPr="00343F01" w:rsidDel="00201166" w:rsidRDefault="00440829" w:rsidP="00D62BC5">
      <w:pPr>
        <w:spacing w:before="0" w:after="160"/>
        <w:jc w:val="left"/>
        <w:rPr>
          <w:del w:id="14688" w:author="Houyem Rais" w:date="2024-02-22T14:46:00Z"/>
        </w:rPr>
        <w:pPrChange w:id="14689" w:author="Houyem Rais" w:date="2024-02-22T14:49:00Z">
          <w:pPr/>
        </w:pPrChange>
      </w:pPr>
      <w:del w:id="14690" w:author="Houyem Rais" w:date="2024-02-22T14:46:00Z">
        <w:r w:rsidRPr="00343F01" w:rsidDel="00201166">
          <w:delText xml:space="preserve">Cette </w:delText>
        </w:r>
        <w:r w:rsidR="00366293" w:rsidRPr="00343F01" w:rsidDel="00201166">
          <w:delText xml:space="preserve">analyse </w:delText>
        </w:r>
        <w:r w:rsidR="006B506F" w:rsidRPr="00343F01" w:rsidDel="00201166">
          <w:delText xml:space="preserve">a </w:delText>
        </w:r>
        <w:r w:rsidR="00366293" w:rsidRPr="00343F01" w:rsidDel="00201166">
          <w:delText>perm</w:delText>
        </w:r>
        <w:r w:rsidR="006B506F" w:rsidRPr="00343F01" w:rsidDel="00201166">
          <w:delText>is</w:delText>
        </w:r>
        <w:r w:rsidR="00366293" w:rsidRPr="00343F01" w:rsidDel="00201166">
          <w:delText xml:space="preserve"> de</w:delText>
        </w:r>
        <w:r w:rsidR="00E11B7B" w:rsidRPr="00343F01" w:rsidDel="00201166">
          <w:delText xml:space="preserve"> mieux comprendre les préférences des </w:delText>
        </w:r>
        <w:r w:rsidR="00366293" w:rsidRPr="00343F01" w:rsidDel="00201166">
          <w:delText>utilisateurs potentiels de</w:delText>
        </w:r>
        <w:r w:rsidR="00D101B1" w:rsidRPr="00343F01" w:rsidDel="00201166">
          <w:delText xml:space="preserve"> l’autoroute</w:delText>
        </w:r>
        <w:r w:rsidR="00E11B7B" w:rsidRPr="00343F01" w:rsidDel="00201166">
          <w:delText xml:space="preserve"> et </w:delText>
        </w:r>
        <w:r w:rsidR="00A66321" w:rsidRPr="00343F01" w:rsidDel="00201166">
          <w:delText>servira</w:delText>
        </w:r>
        <w:r w:rsidR="0024172E" w:rsidRPr="00343F01" w:rsidDel="00201166">
          <w:delText xml:space="preserve"> comme référence </w:delText>
        </w:r>
        <w:r w:rsidR="00A66321" w:rsidRPr="00343F01" w:rsidDel="00201166">
          <w:delText>dans l’</w:delText>
        </w:r>
        <w:r w:rsidR="00E11B7B" w:rsidRPr="00343F01" w:rsidDel="00201166">
          <w:delText>ajuste</w:delText>
        </w:r>
        <w:r w:rsidR="00A66321" w:rsidRPr="00343F01" w:rsidDel="00201166">
          <w:delText>ment</w:delText>
        </w:r>
        <w:r w:rsidR="00E11B7B" w:rsidRPr="00343F01" w:rsidDel="00201166">
          <w:delText xml:space="preserve"> les tarifs de péage de manière à optimiser les revenus, </w:delText>
        </w:r>
      </w:del>
      <w:ins w:id="14691" w:author="Mohamed Amine Sdiri" w:date="2023-11-29T09:58:00Z">
        <w:del w:id="14692" w:author="Houyem Rais" w:date="2024-02-22T14:46:00Z">
          <w:r w:rsidR="00621175" w:rsidDel="00201166">
            <w:delText xml:space="preserve"> </w:delText>
          </w:r>
        </w:del>
      </w:ins>
      <w:del w:id="14693" w:author="Houyem Rais" w:date="2024-02-22T14:46:00Z">
        <w:r w:rsidRPr="00343F01" w:rsidDel="00201166">
          <w:delText xml:space="preserve">garantir l'acceptabilité du péage par les usagers, </w:delText>
        </w:r>
      </w:del>
      <w:ins w:id="14694" w:author="Mohamed Amine Sdiri" w:date="2023-11-29T09:58:00Z">
        <w:del w:id="14695" w:author="Houyem Rais" w:date="2024-02-22T14:46:00Z">
          <w:r w:rsidR="00621175" w:rsidDel="00201166">
            <w:delText xml:space="preserve"> </w:delText>
          </w:r>
        </w:del>
      </w:ins>
      <w:del w:id="14696" w:author="Houyem Rais" w:date="2024-02-22T14:46:00Z">
        <w:r w:rsidR="00E11B7B" w:rsidRPr="00343F01" w:rsidDel="00201166">
          <w:delText xml:space="preserve">réduire </w:delText>
        </w:r>
        <w:r w:rsidR="00D101B1" w:rsidRPr="00343F01" w:rsidDel="00201166">
          <w:delText>le taux de fuite</w:delText>
        </w:r>
        <w:r w:rsidR="00E11B7B" w:rsidRPr="00343F01" w:rsidDel="00201166">
          <w:delText xml:space="preserve"> et améliorer l'efficacité du réseau routier.</w:delText>
        </w:r>
      </w:del>
    </w:p>
    <w:p w14:paraId="421F044F" w14:textId="27D96C75" w:rsidR="00C2113E" w:rsidRPr="00343F01" w:rsidDel="00201166" w:rsidRDefault="00C2113E" w:rsidP="00D62BC5">
      <w:pPr>
        <w:spacing w:before="0" w:after="160"/>
        <w:jc w:val="left"/>
        <w:rPr>
          <w:del w:id="14697" w:author="Houyem Rais" w:date="2024-02-22T14:46:00Z"/>
        </w:rPr>
        <w:pPrChange w:id="14698" w:author="Houyem Rais" w:date="2024-02-22T14:49:00Z">
          <w:pPr>
            <w:pStyle w:val="Heading4"/>
          </w:pPr>
        </w:pPrChange>
      </w:pPr>
      <w:bookmarkStart w:id="14699" w:name="_Toc129596925"/>
      <w:bookmarkStart w:id="14700" w:name="_Toc129601380"/>
      <w:bookmarkStart w:id="14701" w:name="_Toc129596926"/>
      <w:bookmarkStart w:id="14702" w:name="_Toc129601381"/>
      <w:bookmarkStart w:id="14703" w:name="_Toc129596927"/>
      <w:bookmarkStart w:id="14704" w:name="_Toc129601382"/>
      <w:bookmarkStart w:id="14705" w:name="_Toc129596972"/>
      <w:bookmarkStart w:id="14706" w:name="_Toc129601427"/>
      <w:bookmarkStart w:id="14707" w:name="_Toc129596973"/>
      <w:bookmarkStart w:id="14708" w:name="_Toc129601428"/>
      <w:bookmarkStart w:id="14709" w:name="_Toc129596974"/>
      <w:bookmarkStart w:id="14710" w:name="_Toc129601429"/>
      <w:bookmarkStart w:id="14711" w:name="_Toc129596975"/>
      <w:bookmarkStart w:id="14712" w:name="_Toc129601430"/>
      <w:bookmarkStart w:id="14713" w:name="_Toc129596976"/>
      <w:bookmarkStart w:id="14714" w:name="_Toc129601431"/>
      <w:bookmarkStart w:id="14715" w:name="_Toc478482585"/>
      <w:bookmarkStart w:id="14716" w:name="_Toc36637338"/>
      <w:bookmarkStart w:id="14717" w:name="_Toc58802492"/>
      <w:bookmarkStart w:id="14718" w:name="_Toc58961715"/>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del w:id="14719" w:author="Houyem Rais" w:date="2024-02-22T14:46:00Z">
        <w:r w:rsidRPr="00343F01" w:rsidDel="00201166">
          <w:delText>Les recettes de péage</w:delText>
        </w:r>
        <w:bookmarkEnd w:id="14715"/>
        <w:bookmarkEnd w:id="14716"/>
        <w:bookmarkEnd w:id="14717"/>
        <w:bookmarkEnd w:id="14718"/>
      </w:del>
    </w:p>
    <w:p w14:paraId="45EC5A53" w14:textId="327D0883" w:rsidR="00DF1C20" w:rsidRPr="00343F01" w:rsidDel="00201166" w:rsidRDefault="00DF1C20" w:rsidP="00D62BC5">
      <w:pPr>
        <w:spacing w:before="0" w:after="160"/>
        <w:jc w:val="left"/>
        <w:rPr>
          <w:del w:id="14720" w:author="Houyem Rais" w:date="2024-02-22T14:46:00Z"/>
          <w:rFonts w:cstheme="minorHAnsi"/>
        </w:rPr>
        <w:pPrChange w:id="14721" w:author="Houyem Rais" w:date="2024-02-22T14:49:00Z">
          <w:pPr/>
        </w:pPrChange>
      </w:pPr>
      <w:bookmarkStart w:id="14722" w:name="_Toc129596978"/>
      <w:bookmarkStart w:id="14723" w:name="_Toc129596979"/>
      <w:bookmarkStart w:id="14724" w:name="_Toc129596980"/>
      <w:bookmarkStart w:id="14725" w:name="_Toc129596981"/>
      <w:bookmarkStart w:id="14726" w:name="_Toc129596982"/>
      <w:bookmarkStart w:id="14727" w:name="_Toc129596983"/>
      <w:bookmarkEnd w:id="14722"/>
      <w:bookmarkEnd w:id="14723"/>
      <w:bookmarkEnd w:id="14724"/>
      <w:bookmarkEnd w:id="14725"/>
      <w:bookmarkEnd w:id="14726"/>
      <w:bookmarkEnd w:id="14727"/>
      <w:del w:id="14728" w:author="Houyem Rais" w:date="2024-02-22T14:46:00Z">
        <w:r w:rsidRPr="00343F01" w:rsidDel="00201166">
          <w:rPr>
            <w:rFonts w:cstheme="minorHAnsi"/>
          </w:rPr>
          <w:delText xml:space="preserve">Les recettes de péage sont calculées par application d’un tarif kilométrique moyen sur le trafic enregistré dans chacune des sections de l’autoroute (représentant les lots contractuels), </w:delText>
        </w:r>
      </w:del>
      <w:ins w:id="14729" w:author="Mohamed Amine Sdiri" w:date="2023-11-29T09:58:00Z">
        <w:del w:id="14730" w:author="Houyem Rais" w:date="2024-02-22T14:46:00Z">
          <w:r w:rsidR="00621175" w:rsidDel="00201166">
            <w:rPr>
              <w:rFonts w:cstheme="minorHAnsi"/>
            </w:rPr>
            <w:delText xml:space="preserve"> </w:delText>
          </w:r>
        </w:del>
      </w:ins>
      <w:del w:id="14731" w:author="Houyem Rais" w:date="2024-02-22T14:46:00Z">
        <w:r w:rsidRPr="00343F01" w:rsidDel="00201166">
          <w:rPr>
            <w:rFonts w:cstheme="minorHAnsi"/>
          </w:rPr>
          <w:delText>trafic exprimé en Véhicule-km.</w:delText>
        </w:r>
      </w:del>
    </w:p>
    <w:p w14:paraId="5BB589DD" w14:textId="01D81FB4" w:rsidR="00DF1C20" w:rsidRPr="00343F01" w:rsidDel="00201166" w:rsidRDefault="00DF1C20" w:rsidP="00D62BC5">
      <w:pPr>
        <w:spacing w:before="0" w:after="160"/>
        <w:jc w:val="left"/>
        <w:rPr>
          <w:del w:id="14732" w:author="Houyem Rais" w:date="2024-02-22T14:46:00Z"/>
          <w:rFonts w:cstheme="minorHAnsi"/>
        </w:rPr>
        <w:pPrChange w:id="14733" w:author="Houyem Rais" w:date="2024-02-22T14:49:00Z">
          <w:pPr/>
        </w:pPrChange>
      </w:pPr>
      <w:del w:id="14734" w:author="Houyem Rais" w:date="2024-02-22T14:46:00Z">
        <w:r w:rsidRPr="00343F01" w:rsidDel="00201166">
          <w:rPr>
            <w:rFonts w:cstheme="minorHAnsi"/>
          </w:rPr>
          <w:delText xml:space="preserve">Le tarif de base moyen pour la classe 1 </w:delText>
        </w:r>
        <w:r w:rsidR="000E2850" w:rsidRPr="00343F01" w:rsidDel="00201166">
          <w:rPr>
            <w:rFonts w:cstheme="minorHAnsi"/>
          </w:rPr>
          <w:delText>(véhicules légers</w:delText>
        </w:r>
        <w:r w:rsidR="00FB3A3A" w:rsidRPr="00343F01" w:rsidDel="00201166">
          <w:rPr>
            <w:rFonts w:cstheme="minorHAnsi"/>
          </w:rPr>
          <w:delText>/ à deux essieux</w:delText>
        </w:r>
        <w:r w:rsidR="000E2850" w:rsidRPr="00343F01" w:rsidDel="00201166">
          <w:rPr>
            <w:rFonts w:cstheme="minorHAnsi"/>
          </w:rPr>
          <w:delText xml:space="preserve">) </w:delText>
        </w:r>
        <w:r w:rsidRPr="00343F01" w:rsidDel="00201166">
          <w:rPr>
            <w:rFonts w:cstheme="minorHAnsi"/>
          </w:rPr>
          <w:delText xml:space="preserve">est actuellement </w:delText>
        </w:r>
        <w:r w:rsidR="000B7B86" w:rsidRPr="00343F01" w:rsidDel="00201166">
          <w:rPr>
            <w:rFonts w:cstheme="minorHAnsi"/>
          </w:rPr>
          <w:delText xml:space="preserve">près de </w:delText>
        </w:r>
        <w:r w:rsidR="00FF1735" w:rsidRPr="00343F01" w:rsidDel="00201166">
          <w:rPr>
            <w:rFonts w:cstheme="minorHAnsi"/>
          </w:rPr>
          <w:delText xml:space="preserve">500 </w:delText>
        </w:r>
        <w:r w:rsidR="000B7B86" w:rsidRPr="00343F01" w:rsidDel="00201166">
          <w:rPr>
            <w:rFonts w:cstheme="minorHAnsi"/>
          </w:rPr>
          <w:delText>FCFA (~0,</w:delText>
        </w:r>
        <w:r w:rsidR="00FF1735" w:rsidRPr="00343F01" w:rsidDel="00201166">
          <w:rPr>
            <w:rFonts w:cstheme="minorHAnsi"/>
          </w:rPr>
          <w:delText>84</w:delText>
        </w:r>
        <w:r w:rsidR="000B7B86" w:rsidRPr="00343F01" w:rsidDel="00201166">
          <w:rPr>
            <w:rFonts w:cstheme="minorHAnsi"/>
          </w:rPr>
          <w:delText xml:space="preserve"> </w:delText>
        </w:r>
        <w:r w:rsidRPr="00343F01" w:rsidDel="00201166">
          <w:rPr>
            <w:rFonts w:cstheme="minorHAnsi"/>
          </w:rPr>
          <w:delText>USD</w:delText>
        </w:r>
        <w:r w:rsidR="000B7B86" w:rsidRPr="00343F01" w:rsidDel="00201166">
          <w:rPr>
            <w:rFonts w:cstheme="minorHAnsi"/>
          </w:rPr>
          <w:delText>)</w:delText>
        </w:r>
        <w:r w:rsidRPr="00343F01" w:rsidDel="00201166">
          <w:rPr>
            <w:rFonts w:cstheme="minorHAnsi"/>
          </w:rPr>
          <w:delText xml:space="preserve"> </w:delText>
        </w:r>
        <w:r w:rsidR="00FF1735" w:rsidRPr="00343F01" w:rsidDel="00201166">
          <w:rPr>
            <w:rFonts w:cstheme="minorHAnsi"/>
          </w:rPr>
          <w:delText xml:space="preserve">pour tous les postes de péage </w:delText>
        </w:r>
        <w:r w:rsidRPr="00343F01" w:rsidDel="00201166">
          <w:rPr>
            <w:rFonts w:cstheme="minorHAnsi"/>
          </w:rPr>
          <w:delText xml:space="preserve">au Togo, </w:delText>
        </w:r>
      </w:del>
      <w:ins w:id="14735" w:author="Mohamed Amine Sdiri" w:date="2023-11-29T09:58:00Z">
        <w:del w:id="14736" w:author="Houyem Rais" w:date="2024-02-22T14:46:00Z">
          <w:r w:rsidR="00621175" w:rsidDel="00201166">
            <w:rPr>
              <w:rFonts w:cstheme="minorHAnsi"/>
            </w:rPr>
            <w:delText xml:space="preserve"> </w:delText>
          </w:r>
        </w:del>
      </w:ins>
      <w:del w:id="14737" w:author="Houyem Rais" w:date="2024-02-22T14:46:00Z">
        <w:r w:rsidR="00FB3A3A" w:rsidRPr="00343F01" w:rsidDel="00201166">
          <w:rPr>
            <w:rFonts w:cstheme="minorHAnsi"/>
          </w:rPr>
          <w:delText xml:space="preserve">200 Nairas (~0,43 USD) au Nigéria et près de </w:delText>
        </w:r>
        <w:r w:rsidR="00FF1735" w:rsidRPr="00343F01" w:rsidDel="00201166">
          <w:rPr>
            <w:rFonts w:cstheme="minorHAnsi"/>
          </w:rPr>
          <w:delText>10 FCFA</w:delText>
        </w:r>
        <w:r w:rsidR="00FB3A3A" w:rsidRPr="00343F01" w:rsidDel="00201166">
          <w:rPr>
            <w:rFonts w:cstheme="minorHAnsi"/>
          </w:rPr>
          <w:delText xml:space="preserve"> par </w:delText>
        </w:r>
        <w:r w:rsidR="00FF1735" w:rsidRPr="00343F01" w:rsidDel="00201166">
          <w:rPr>
            <w:rFonts w:cstheme="minorHAnsi"/>
          </w:rPr>
          <w:delText>k</w:delText>
        </w:r>
        <w:r w:rsidR="00FB3A3A" w:rsidRPr="00343F01" w:rsidDel="00201166">
          <w:rPr>
            <w:rFonts w:cstheme="minorHAnsi"/>
          </w:rPr>
          <w:delText>ilomètre en moyenne</w:delText>
        </w:r>
        <w:r w:rsidR="00FF1735" w:rsidRPr="00343F01" w:rsidDel="00201166">
          <w:rPr>
            <w:rFonts w:cstheme="minorHAnsi"/>
          </w:rPr>
          <w:delText xml:space="preserve"> (~0,017 USD/km)</w:delText>
        </w:r>
        <w:r w:rsidRPr="00343F01" w:rsidDel="00201166">
          <w:rPr>
            <w:rFonts w:cstheme="minorHAnsi"/>
          </w:rPr>
          <w:delText xml:space="preserve"> au Bénin.</w:delText>
        </w:r>
        <w:r w:rsidR="00FF1735" w:rsidRPr="00343F01" w:rsidDel="00201166">
          <w:rPr>
            <w:rFonts w:cstheme="minorHAnsi"/>
          </w:rPr>
          <w:delText xml:space="preserve"> </w:delText>
        </w:r>
        <w:r w:rsidR="00165D14" w:rsidRPr="00343F01" w:rsidDel="00201166">
          <w:rPr>
            <w:rFonts w:cstheme="minorHAnsi"/>
          </w:rPr>
          <w:delText xml:space="preserve">Dans les trois pays, </w:delText>
        </w:r>
      </w:del>
      <w:ins w:id="14738" w:author="Mohamed Amine Sdiri" w:date="2023-11-29T09:58:00Z">
        <w:del w:id="14739" w:author="Houyem Rais" w:date="2024-02-22T14:46:00Z">
          <w:r w:rsidR="00621175" w:rsidDel="00201166">
            <w:rPr>
              <w:rFonts w:cstheme="minorHAnsi"/>
            </w:rPr>
            <w:delText xml:space="preserve"> </w:delText>
          </w:r>
        </w:del>
      </w:ins>
      <w:del w:id="14740" w:author="Houyem Rais" w:date="2024-02-22T14:46:00Z">
        <w:r w:rsidR="00165D14" w:rsidRPr="00343F01" w:rsidDel="00201166">
          <w:rPr>
            <w:rFonts w:cstheme="minorHAnsi"/>
          </w:rPr>
          <w:delText>i</w:delText>
        </w:r>
        <w:r w:rsidR="00FF1735" w:rsidRPr="00343F01" w:rsidDel="00201166">
          <w:rPr>
            <w:rFonts w:cstheme="minorHAnsi"/>
          </w:rPr>
          <w:delText>l s’agit d’un système de péage ouvert basé sur un tarif fixe indépendamment de la distance parcourue.</w:delText>
        </w:r>
      </w:del>
    </w:p>
    <w:p w14:paraId="618D3F81" w14:textId="1E73639E" w:rsidR="00425F9D" w:rsidRPr="00343F01" w:rsidDel="00201166" w:rsidRDefault="00572F42" w:rsidP="00D62BC5">
      <w:pPr>
        <w:spacing w:before="0" w:after="160"/>
        <w:jc w:val="left"/>
        <w:rPr>
          <w:del w:id="14741" w:author="Houyem Rais" w:date="2024-02-22T14:46:00Z"/>
        </w:rPr>
        <w:pPrChange w:id="14742" w:author="Houyem Rais" w:date="2024-02-22T14:49:00Z">
          <w:pPr/>
        </w:pPrChange>
      </w:pPr>
      <w:del w:id="14743" w:author="Houyem Rais" w:date="2024-02-22T14:46:00Z">
        <w:r w:rsidDel="00201166">
          <w:delText>L’étude</w:delText>
        </w:r>
        <w:r w:rsidR="00425F9D" w:rsidRPr="00343F01" w:rsidDel="00201166">
          <w:delText xml:space="preserve"> s’est basé</w:delText>
        </w:r>
        <w:r w:rsidDel="00201166">
          <w:delText>e</w:delText>
        </w:r>
        <w:r w:rsidR="00425F9D" w:rsidRPr="00343F01" w:rsidDel="00201166">
          <w:delText xml:space="preserve"> sur les tarifs en cours dans les trois pays du lot 3, </w:delText>
        </w:r>
      </w:del>
      <w:ins w:id="14744" w:author="Mohamed Amine Sdiri" w:date="2023-11-29T09:58:00Z">
        <w:del w:id="14745" w:author="Houyem Rais" w:date="2024-02-22T14:46:00Z">
          <w:r w:rsidR="00621175" w:rsidDel="00201166">
            <w:delText xml:space="preserve"> </w:delText>
          </w:r>
        </w:del>
      </w:ins>
      <w:del w:id="14746" w:author="Houyem Rais" w:date="2024-02-22T14:46:00Z">
        <w:r w:rsidR="00425F9D" w:rsidRPr="00343F01" w:rsidDel="00201166">
          <w:delText>les préférences révélées des usagers et sur les benchmarks des pays africains similaires dans la détermination des tarifs kilométriques préliminaires.</w:delText>
        </w:r>
      </w:del>
    </w:p>
    <w:p w14:paraId="309B2390" w14:textId="7D496FCE" w:rsidR="00321F82" w:rsidRPr="00343F01" w:rsidDel="00201166" w:rsidRDefault="00E20B63" w:rsidP="00D62BC5">
      <w:pPr>
        <w:spacing w:before="0" w:after="160"/>
        <w:jc w:val="left"/>
        <w:rPr>
          <w:del w:id="14747" w:author="Houyem Rais" w:date="2024-02-22T14:46:00Z"/>
        </w:rPr>
        <w:pPrChange w:id="14748" w:author="Houyem Rais" w:date="2024-02-22T14:49:00Z">
          <w:pPr/>
        </w:pPrChange>
      </w:pPr>
      <w:del w:id="14749" w:author="Houyem Rais" w:date="2024-02-22T14:46:00Z">
        <w:r w:rsidRPr="00343F01" w:rsidDel="00201166">
          <w:delText xml:space="preserve">Le tarif kilométrique retenu pour chaque </w:delText>
        </w:r>
        <w:r w:rsidR="00CC203B" w:rsidRPr="00343F01" w:rsidDel="00201166">
          <w:delText>pays</w:delText>
        </w:r>
        <w:r w:rsidRPr="00343F01" w:rsidDel="00201166">
          <w:delText xml:space="preserve"> </w:delText>
        </w:r>
        <w:r w:rsidR="008C5AF2" w:rsidRPr="00343F01" w:rsidDel="00201166">
          <w:delText>est comme suit</w:delText>
        </w:r>
        <w:r w:rsidR="005414B3" w:rsidRPr="00343F01" w:rsidDel="00201166">
          <w:delText> </w:delText>
        </w:r>
        <w:r w:rsidR="008C5AF2" w:rsidRPr="00343F01" w:rsidDel="00201166">
          <w:delText>:</w:delText>
        </w:r>
      </w:del>
    </w:p>
    <w:p w14:paraId="27DA8B08" w14:textId="19207B81" w:rsidR="00CC203B" w:rsidRPr="00343F01" w:rsidDel="00201166" w:rsidRDefault="00CC203B" w:rsidP="00D62BC5">
      <w:pPr>
        <w:spacing w:before="0" w:after="160"/>
        <w:jc w:val="left"/>
        <w:rPr>
          <w:del w:id="14750" w:author="Houyem Rais" w:date="2024-02-22T14:46:00Z"/>
        </w:rPr>
        <w:pPrChange w:id="14751" w:author="Houyem Rais" w:date="2024-02-22T14:49:00Z">
          <w:pPr>
            <w:pStyle w:val="Caption"/>
          </w:pPr>
        </w:pPrChange>
      </w:pPr>
      <w:bookmarkStart w:id="14752" w:name="_Toc152165495"/>
      <w:del w:id="14753"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4754" w:author="Mohamed Amine Sdiri" w:date="2023-11-29T15:48:00Z">
        <w:del w:id="14755" w:author="Houyem Rais" w:date="2024-02-22T14:46:00Z">
          <w:r w:rsidR="002B5C95" w:rsidDel="00201166">
            <w:rPr>
              <w:noProof/>
            </w:rPr>
            <w:delText>57</w:delText>
          </w:r>
        </w:del>
      </w:ins>
      <w:del w:id="14756" w:author="Houyem Rais" w:date="2024-02-22T14:46:00Z">
        <w:r w:rsidR="00F555DC" w:rsidDel="00201166">
          <w:rPr>
            <w:noProof/>
          </w:rPr>
          <w:delText>58</w:delText>
        </w:r>
        <w:r w:rsidR="00B0561B" w:rsidDel="00201166">
          <w:rPr>
            <w:noProof/>
          </w:rPr>
          <w:fldChar w:fldCharType="end"/>
        </w:r>
        <w:r w:rsidRPr="00343F01" w:rsidDel="00201166">
          <w:delText xml:space="preserve"> Tarif kilométrique </w:delText>
        </w:r>
        <w:r w:rsidR="00B92635" w:rsidRPr="00343F01" w:rsidDel="00201166">
          <w:delText xml:space="preserve">économique </w:delText>
        </w:r>
        <w:r w:rsidRPr="00343F01" w:rsidDel="00201166">
          <w:delText>retenu pour chaque pays</w:delText>
        </w:r>
        <w:r w:rsidR="003877CC" w:rsidRPr="00343F01" w:rsidDel="00201166">
          <w:delText xml:space="preserve"> (USD, </w:delText>
        </w:r>
      </w:del>
      <w:ins w:id="14757" w:author="Mohamed Amine Sdiri" w:date="2023-11-29T09:58:00Z">
        <w:del w:id="14758" w:author="Houyem Rais" w:date="2024-02-22T14:46:00Z">
          <w:r w:rsidR="00621175" w:rsidDel="00201166">
            <w:delText xml:space="preserve"> </w:delText>
          </w:r>
        </w:del>
      </w:ins>
      <w:del w:id="14759" w:author="Houyem Rais" w:date="2024-02-22T14:46:00Z">
        <w:r w:rsidR="003877CC" w:rsidRPr="00343F01" w:rsidDel="00201166">
          <w:delText xml:space="preserve">CE </w:delText>
        </w:r>
        <w:r w:rsidR="00B92635" w:rsidRPr="00343F01" w:rsidDel="00201166">
          <w:delText>2023</w:delText>
        </w:r>
        <w:r w:rsidR="003877CC" w:rsidRPr="00343F01" w:rsidDel="00201166">
          <w:delText>)</w:delText>
        </w:r>
        <w:bookmarkEnd w:id="14752"/>
      </w:del>
    </w:p>
    <w:tbl>
      <w:tblPr>
        <w:tblW w:w="8642" w:type="dxa"/>
        <w:tblCellMar>
          <w:left w:w="70" w:type="dxa"/>
          <w:right w:w="70" w:type="dxa"/>
        </w:tblCellMar>
        <w:tblLook w:val="04A0" w:firstRow="1" w:lastRow="0" w:firstColumn="1" w:lastColumn="0" w:noHBand="0" w:noVBand="1"/>
      </w:tblPr>
      <w:tblGrid>
        <w:gridCol w:w="1942"/>
        <w:gridCol w:w="1172"/>
        <w:gridCol w:w="992"/>
        <w:gridCol w:w="2068"/>
        <w:gridCol w:w="2468"/>
      </w:tblGrid>
      <w:tr w:rsidR="00B92635" w:rsidRPr="00343F01" w:rsidDel="00201166" w14:paraId="2BBA1925" w14:textId="337B8B14" w:rsidTr="00BC5863">
        <w:trPr>
          <w:trHeight w:val="295"/>
          <w:del w:id="14760" w:author="Houyem Rais" w:date="2024-02-22T14:46:00Z"/>
        </w:trPr>
        <w:tc>
          <w:tcPr>
            <w:tcW w:w="1942" w:type="dxa"/>
            <w:tcBorders>
              <w:top w:val="single" w:sz="4" w:space="0" w:color="auto"/>
              <w:left w:val="single" w:sz="4" w:space="0" w:color="auto"/>
              <w:bottom w:val="single" w:sz="4" w:space="0" w:color="auto"/>
              <w:right w:val="single" w:sz="4" w:space="0" w:color="auto"/>
            </w:tcBorders>
            <w:shd w:val="clear" w:color="000000" w:fill="E6B8B7"/>
            <w:vAlign w:val="center"/>
            <w:hideMark/>
          </w:tcPr>
          <w:p w14:paraId="54EF8AD2" w14:textId="315914FC" w:rsidR="00B92635" w:rsidRPr="00343F01" w:rsidDel="00201166" w:rsidRDefault="00B92635" w:rsidP="00D62BC5">
            <w:pPr>
              <w:spacing w:before="0" w:after="160"/>
              <w:jc w:val="left"/>
              <w:rPr>
                <w:del w:id="14761" w:author="Houyem Rais" w:date="2024-02-22T14:46:00Z"/>
                <w:rFonts w:ascii="Calibri" w:eastAsia="Times New Roman" w:hAnsi="Calibri" w:cs="Calibri"/>
                <w:b/>
                <w:bCs/>
                <w:color w:val="000000"/>
                <w:sz w:val="20"/>
                <w:szCs w:val="20"/>
                <w:lang w:eastAsia="fr-FR"/>
              </w:rPr>
              <w:pPrChange w:id="14762" w:author="Houyem Rais" w:date="2024-02-22T14:49:00Z">
                <w:pPr>
                  <w:spacing w:before="0" w:after="0" w:line="240" w:lineRule="auto"/>
                  <w:jc w:val="center"/>
                </w:pPr>
              </w:pPrChange>
            </w:pPr>
            <w:del w:id="14763" w:author="Houyem Rais" w:date="2024-02-22T14:46:00Z">
              <w:r w:rsidRPr="00343F01" w:rsidDel="00201166">
                <w:rPr>
                  <w:rFonts w:ascii="Calibri" w:eastAsia="Times New Roman" w:hAnsi="Calibri" w:cs="Calibri"/>
                  <w:b/>
                  <w:bCs/>
                  <w:color w:val="000000"/>
                  <w:sz w:val="20"/>
                  <w:szCs w:val="20"/>
                  <w:lang w:eastAsia="fr-FR"/>
                </w:rPr>
                <w:delText>Catégorie </w:delText>
              </w:r>
            </w:del>
          </w:p>
        </w:tc>
        <w:tc>
          <w:tcPr>
            <w:tcW w:w="1172" w:type="dxa"/>
            <w:tcBorders>
              <w:top w:val="single" w:sz="4" w:space="0" w:color="auto"/>
              <w:left w:val="nil"/>
              <w:bottom w:val="single" w:sz="4" w:space="0" w:color="auto"/>
              <w:right w:val="single" w:sz="4" w:space="0" w:color="auto"/>
            </w:tcBorders>
            <w:shd w:val="clear" w:color="000000" w:fill="E6B8B7"/>
            <w:vAlign w:val="center"/>
            <w:hideMark/>
          </w:tcPr>
          <w:p w14:paraId="04AD7375" w14:textId="6E02EA53" w:rsidR="00B92635" w:rsidRPr="00343F01" w:rsidDel="00201166" w:rsidRDefault="00B92635" w:rsidP="00D62BC5">
            <w:pPr>
              <w:spacing w:before="0" w:after="160"/>
              <w:jc w:val="left"/>
              <w:rPr>
                <w:del w:id="14764" w:author="Houyem Rais" w:date="2024-02-22T14:46:00Z"/>
                <w:rFonts w:ascii="Calibri" w:eastAsia="Times New Roman" w:hAnsi="Calibri" w:cs="Calibri"/>
                <w:b/>
                <w:bCs/>
                <w:color w:val="000000"/>
                <w:sz w:val="20"/>
                <w:szCs w:val="20"/>
                <w:lang w:eastAsia="fr-FR"/>
              </w:rPr>
              <w:pPrChange w:id="14765" w:author="Houyem Rais" w:date="2024-02-22T14:49:00Z">
                <w:pPr>
                  <w:spacing w:before="0" w:after="0" w:line="240" w:lineRule="auto"/>
                  <w:jc w:val="center"/>
                </w:pPr>
              </w:pPrChange>
            </w:pPr>
            <w:del w:id="14766" w:author="Houyem Rais" w:date="2024-02-22T14:46:00Z">
              <w:r w:rsidRPr="00343F01" w:rsidDel="00201166">
                <w:rPr>
                  <w:rFonts w:ascii="Calibri" w:eastAsia="Times New Roman" w:hAnsi="Calibri" w:cs="Calibri"/>
                  <w:b/>
                  <w:bCs/>
                  <w:color w:val="000000"/>
                  <w:sz w:val="20"/>
                  <w:szCs w:val="20"/>
                  <w:lang w:eastAsia="fr-FR"/>
                </w:rPr>
                <w:delText>VL</w:delText>
              </w:r>
            </w:del>
          </w:p>
        </w:tc>
        <w:tc>
          <w:tcPr>
            <w:tcW w:w="992" w:type="dxa"/>
            <w:tcBorders>
              <w:top w:val="single" w:sz="4" w:space="0" w:color="auto"/>
              <w:left w:val="nil"/>
              <w:bottom w:val="single" w:sz="4" w:space="0" w:color="auto"/>
              <w:right w:val="single" w:sz="4" w:space="0" w:color="auto"/>
            </w:tcBorders>
            <w:shd w:val="clear" w:color="000000" w:fill="E6B8B7"/>
            <w:vAlign w:val="center"/>
            <w:hideMark/>
          </w:tcPr>
          <w:p w14:paraId="0D3308D4" w14:textId="556031B0" w:rsidR="00B92635" w:rsidRPr="00343F01" w:rsidDel="00201166" w:rsidRDefault="00B92635" w:rsidP="00D62BC5">
            <w:pPr>
              <w:spacing w:before="0" w:after="160"/>
              <w:jc w:val="left"/>
              <w:rPr>
                <w:del w:id="14767" w:author="Houyem Rais" w:date="2024-02-22T14:46:00Z"/>
                <w:rFonts w:ascii="Calibri" w:eastAsia="Times New Roman" w:hAnsi="Calibri" w:cs="Calibri"/>
                <w:b/>
                <w:bCs/>
                <w:color w:val="000000"/>
                <w:sz w:val="20"/>
                <w:szCs w:val="20"/>
                <w:lang w:eastAsia="fr-FR"/>
              </w:rPr>
              <w:pPrChange w:id="14768" w:author="Houyem Rais" w:date="2024-02-22T14:49:00Z">
                <w:pPr>
                  <w:spacing w:before="0" w:after="0" w:line="240" w:lineRule="auto"/>
                  <w:jc w:val="center"/>
                </w:pPr>
              </w:pPrChange>
            </w:pPr>
            <w:del w:id="14769" w:author="Houyem Rais" w:date="2024-02-22T14:46:00Z">
              <w:r w:rsidRPr="00343F01" w:rsidDel="00201166">
                <w:rPr>
                  <w:rFonts w:ascii="Calibri" w:eastAsia="Times New Roman" w:hAnsi="Calibri" w:cs="Calibri"/>
                  <w:b/>
                  <w:bCs/>
                  <w:color w:val="000000"/>
                  <w:sz w:val="20"/>
                  <w:szCs w:val="20"/>
                  <w:lang w:eastAsia="fr-FR"/>
                </w:rPr>
                <w:delText>PL</w:delText>
              </w:r>
            </w:del>
          </w:p>
        </w:tc>
        <w:tc>
          <w:tcPr>
            <w:tcW w:w="2068" w:type="dxa"/>
            <w:tcBorders>
              <w:top w:val="single" w:sz="4" w:space="0" w:color="auto"/>
              <w:left w:val="nil"/>
              <w:bottom w:val="single" w:sz="4" w:space="0" w:color="auto"/>
              <w:right w:val="single" w:sz="4" w:space="0" w:color="auto"/>
            </w:tcBorders>
            <w:shd w:val="clear" w:color="000000" w:fill="E6B8B7"/>
            <w:vAlign w:val="center"/>
          </w:tcPr>
          <w:p w14:paraId="28FACFAE" w14:textId="0301908A" w:rsidR="00B92635" w:rsidRPr="00343F01" w:rsidDel="00201166" w:rsidRDefault="00B92635" w:rsidP="00D62BC5">
            <w:pPr>
              <w:spacing w:before="0" w:after="160"/>
              <w:jc w:val="left"/>
              <w:rPr>
                <w:del w:id="14770" w:author="Houyem Rais" w:date="2024-02-22T14:46:00Z"/>
                <w:rFonts w:ascii="Calibri" w:eastAsia="Times New Roman" w:hAnsi="Calibri" w:cs="Calibri"/>
                <w:b/>
                <w:bCs/>
                <w:color w:val="000000"/>
                <w:sz w:val="20"/>
                <w:szCs w:val="20"/>
                <w:lang w:eastAsia="fr-FR"/>
              </w:rPr>
              <w:pPrChange w:id="14771" w:author="Houyem Rais" w:date="2024-02-22T14:49:00Z">
                <w:pPr>
                  <w:spacing w:before="0" w:after="0" w:line="240" w:lineRule="auto"/>
                  <w:jc w:val="center"/>
                </w:pPr>
              </w:pPrChange>
            </w:pPr>
            <w:del w:id="14772" w:author="Houyem Rais" w:date="2024-02-22T14:46:00Z">
              <w:r w:rsidRPr="00343F01" w:rsidDel="00201166">
                <w:rPr>
                  <w:rFonts w:ascii="Calibri" w:eastAsia="Times New Roman" w:hAnsi="Calibri" w:cs="Calibri"/>
                  <w:b/>
                  <w:bCs/>
                  <w:color w:val="000000"/>
                  <w:sz w:val="20"/>
                  <w:szCs w:val="20"/>
                  <w:lang w:eastAsia="fr-FR"/>
                </w:rPr>
                <w:delText>Multiplicateur (VL-PL)</w:delText>
              </w:r>
              <w:r w:rsidR="003F01EB" w:rsidRPr="00343F01" w:rsidDel="00201166">
                <w:rPr>
                  <w:rStyle w:val="FootnoteReference"/>
                  <w:rFonts w:ascii="Calibri" w:eastAsia="Times New Roman" w:hAnsi="Calibri" w:cs="Calibri"/>
                  <w:b/>
                  <w:bCs/>
                  <w:color w:val="000000"/>
                  <w:sz w:val="20"/>
                  <w:szCs w:val="20"/>
                  <w:lang w:eastAsia="fr-FR"/>
                </w:rPr>
                <w:footnoteReference w:id="56"/>
              </w:r>
            </w:del>
          </w:p>
        </w:tc>
        <w:tc>
          <w:tcPr>
            <w:tcW w:w="2468" w:type="dxa"/>
            <w:tcBorders>
              <w:top w:val="single" w:sz="4" w:space="0" w:color="auto"/>
              <w:left w:val="nil"/>
              <w:bottom w:val="single" w:sz="4" w:space="0" w:color="auto"/>
              <w:right w:val="single" w:sz="4" w:space="0" w:color="auto"/>
            </w:tcBorders>
            <w:shd w:val="clear" w:color="000000" w:fill="E6B8B7"/>
            <w:vAlign w:val="center"/>
          </w:tcPr>
          <w:p w14:paraId="08A6A038" w14:textId="4EBC93B6" w:rsidR="00B92635" w:rsidRPr="00343F01" w:rsidDel="00201166" w:rsidRDefault="00B92635" w:rsidP="00D62BC5">
            <w:pPr>
              <w:spacing w:before="0" w:after="160"/>
              <w:jc w:val="left"/>
              <w:rPr>
                <w:del w:id="14775" w:author="Houyem Rais" w:date="2024-02-22T14:46:00Z"/>
                <w:rFonts w:ascii="Calibri" w:eastAsia="Times New Roman" w:hAnsi="Calibri" w:cs="Calibri"/>
                <w:b/>
                <w:bCs/>
                <w:color w:val="000000"/>
                <w:sz w:val="20"/>
                <w:szCs w:val="20"/>
                <w:lang w:eastAsia="fr-FR"/>
              </w:rPr>
              <w:pPrChange w:id="14776" w:author="Houyem Rais" w:date="2024-02-22T14:49:00Z">
                <w:pPr>
                  <w:spacing w:before="0" w:after="0" w:line="240" w:lineRule="auto"/>
                  <w:jc w:val="center"/>
                </w:pPr>
              </w:pPrChange>
            </w:pPr>
            <w:del w:id="14777" w:author="Houyem Rais" w:date="2024-02-22T14:46:00Z">
              <w:r w:rsidRPr="00343F01" w:rsidDel="00201166">
                <w:rPr>
                  <w:rFonts w:ascii="Calibri" w:eastAsia="Times New Roman" w:hAnsi="Calibri" w:cs="Calibri"/>
                  <w:b/>
                  <w:bCs/>
                  <w:color w:val="000000"/>
                  <w:sz w:val="20"/>
                  <w:szCs w:val="20"/>
                  <w:lang w:eastAsia="fr-FR"/>
                </w:rPr>
                <w:delText>Multiplicateur péage social</w:delText>
              </w:r>
              <w:r w:rsidR="003F01EB" w:rsidRPr="00343F01" w:rsidDel="00201166">
                <w:rPr>
                  <w:rStyle w:val="FootnoteReference"/>
                  <w:rFonts w:ascii="Calibri" w:eastAsia="Times New Roman" w:hAnsi="Calibri" w:cs="Calibri"/>
                  <w:b/>
                  <w:bCs/>
                  <w:color w:val="000000"/>
                  <w:sz w:val="20"/>
                  <w:szCs w:val="20"/>
                  <w:lang w:eastAsia="fr-FR"/>
                </w:rPr>
                <w:footnoteReference w:id="57"/>
              </w:r>
            </w:del>
          </w:p>
        </w:tc>
      </w:tr>
      <w:tr w:rsidR="00B92635" w:rsidRPr="00343F01" w:rsidDel="00201166" w14:paraId="4ACED7F8" w14:textId="51EA2A29" w:rsidTr="00BC5863">
        <w:trPr>
          <w:trHeight w:val="295"/>
          <w:del w:id="14780" w:author="Houyem Rais" w:date="2024-02-22T14:46:00Z"/>
        </w:trPr>
        <w:tc>
          <w:tcPr>
            <w:tcW w:w="1942" w:type="dxa"/>
            <w:tcBorders>
              <w:top w:val="nil"/>
              <w:left w:val="single" w:sz="4" w:space="0" w:color="auto"/>
              <w:bottom w:val="single" w:sz="4" w:space="0" w:color="auto"/>
              <w:right w:val="single" w:sz="4" w:space="0" w:color="auto"/>
            </w:tcBorders>
            <w:shd w:val="clear" w:color="auto" w:fill="auto"/>
            <w:vAlign w:val="center"/>
            <w:hideMark/>
          </w:tcPr>
          <w:p w14:paraId="15CE766C" w14:textId="1F60243A" w:rsidR="00B92635" w:rsidRPr="00343F01" w:rsidDel="00201166" w:rsidRDefault="00B92635" w:rsidP="00D62BC5">
            <w:pPr>
              <w:spacing w:before="0" w:after="160"/>
              <w:jc w:val="left"/>
              <w:rPr>
                <w:del w:id="14781" w:author="Houyem Rais" w:date="2024-02-22T14:46:00Z"/>
                <w:rFonts w:ascii="Calibri" w:eastAsia="Times New Roman" w:hAnsi="Calibri" w:cs="Calibri"/>
                <w:b/>
                <w:bCs/>
                <w:color w:val="000000"/>
                <w:sz w:val="20"/>
                <w:szCs w:val="20"/>
                <w:lang w:eastAsia="fr-FR"/>
              </w:rPr>
              <w:pPrChange w:id="14782" w:author="Houyem Rais" w:date="2024-02-22T14:49:00Z">
                <w:pPr>
                  <w:spacing w:before="0" w:after="0" w:line="240" w:lineRule="auto"/>
                  <w:jc w:val="center"/>
                </w:pPr>
              </w:pPrChange>
            </w:pPr>
            <w:del w:id="14783" w:author="Houyem Rais" w:date="2024-02-22T14:46:00Z">
              <w:r w:rsidRPr="00343F01" w:rsidDel="00201166">
                <w:rPr>
                  <w:rFonts w:ascii="Calibri" w:eastAsia="Times New Roman" w:hAnsi="Calibri" w:cs="Calibri"/>
                  <w:b/>
                  <w:bCs/>
                  <w:color w:val="000000"/>
                  <w:sz w:val="20"/>
                  <w:szCs w:val="20"/>
                  <w:lang w:eastAsia="fr-FR"/>
                </w:rPr>
                <w:delText xml:space="preserve">Togo </w:delText>
              </w:r>
            </w:del>
          </w:p>
        </w:tc>
        <w:tc>
          <w:tcPr>
            <w:tcW w:w="1172" w:type="dxa"/>
            <w:tcBorders>
              <w:top w:val="nil"/>
              <w:left w:val="nil"/>
              <w:bottom w:val="single" w:sz="4" w:space="0" w:color="auto"/>
              <w:right w:val="single" w:sz="4" w:space="0" w:color="auto"/>
            </w:tcBorders>
            <w:shd w:val="clear" w:color="auto" w:fill="auto"/>
            <w:vAlign w:val="center"/>
            <w:hideMark/>
          </w:tcPr>
          <w:p w14:paraId="2CA1D265" w14:textId="19285504" w:rsidR="00B92635" w:rsidRPr="00343F01" w:rsidDel="00201166" w:rsidRDefault="00B92635" w:rsidP="00D62BC5">
            <w:pPr>
              <w:spacing w:before="0" w:after="160"/>
              <w:jc w:val="left"/>
              <w:rPr>
                <w:del w:id="14784" w:author="Houyem Rais" w:date="2024-02-22T14:46:00Z"/>
                <w:rFonts w:ascii="Calibri" w:eastAsia="Times New Roman" w:hAnsi="Calibri" w:cs="Calibri"/>
                <w:color w:val="000000"/>
                <w:sz w:val="20"/>
                <w:szCs w:val="20"/>
                <w:lang w:eastAsia="fr-FR"/>
              </w:rPr>
              <w:pPrChange w:id="14785" w:author="Houyem Rais" w:date="2024-02-22T14:49:00Z">
                <w:pPr>
                  <w:spacing w:before="0" w:after="0" w:line="240" w:lineRule="auto"/>
                  <w:jc w:val="center"/>
                </w:pPr>
              </w:pPrChange>
            </w:pPr>
            <w:del w:id="14786" w:author="Houyem Rais" w:date="2024-02-22T14:46:00Z">
              <w:r w:rsidRPr="00343F01" w:rsidDel="00201166">
                <w:rPr>
                  <w:rFonts w:ascii="Calibri" w:eastAsia="Times New Roman" w:hAnsi="Calibri" w:cs="Calibri"/>
                  <w:color w:val="000000"/>
                  <w:sz w:val="20"/>
                  <w:szCs w:val="20"/>
                  <w:lang w:eastAsia="fr-FR"/>
                </w:rPr>
                <w:delText>0,050</w:delText>
              </w:r>
            </w:del>
          </w:p>
        </w:tc>
        <w:tc>
          <w:tcPr>
            <w:tcW w:w="992" w:type="dxa"/>
            <w:tcBorders>
              <w:top w:val="nil"/>
              <w:left w:val="nil"/>
              <w:bottom w:val="single" w:sz="4" w:space="0" w:color="auto"/>
              <w:right w:val="single" w:sz="4" w:space="0" w:color="auto"/>
            </w:tcBorders>
            <w:shd w:val="clear" w:color="auto" w:fill="auto"/>
            <w:vAlign w:val="center"/>
            <w:hideMark/>
          </w:tcPr>
          <w:p w14:paraId="57113944" w14:textId="09960147" w:rsidR="00B92635" w:rsidRPr="00343F01" w:rsidDel="00201166" w:rsidRDefault="00B92635" w:rsidP="00D62BC5">
            <w:pPr>
              <w:spacing w:before="0" w:after="160"/>
              <w:jc w:val="left"/>
              <w:rPr>
                <w:del w:id="14787" w:author="Houyem Rais" w:date="2024-02-22T14:46:00Z"/>
                <w:rFonts w:ascii="Calibri" w:eastAsia="Times New Roman" w:hAnsi="Calibri" w:cs="Calibri"/>
                <w:color w:val="000000"/>
                <w:sz w:val="20"/>
                <w:szCs w:val="20"/>
                <w:lang w:eastAsia="fr-FR"/>
              </w:rPr>
              <w:pPrChange w:id="14788" w:author="Houyem Rais" w:date="2024-02-22T14:49:00Z">
                <w:pPr>
                  <w:spacing w:before="0" w:after="0" w:line="240" w:lineRule="auto"/>
                  <w:jc w:val="center"/>
                </w:pPr>
              </w:pPrChange>
            </w:pPr>
            <w:del w:id="14789" w:author="Houyem Rais" w:date="2024-02-22T14:46:00Z">
              <w:r w:rsidRPr="00343F01" w:rsidDel="00201166">
                <w:rPr>
                  <w:rFonts w:ascii="Calibri" w:eastAsia="Times New Roman" w:hAnsi="Calibri" w:cs="Calibri"/>
                  <w:color w:val="000000"/>
                  <w:sz w:val="20"/>
                  <w:szCs w:val="20"/>
                  <w:lang w:eastAsia="fr-FR"/>
                </w:rPr>
                <w:delText>0,</w:delText>
              </w:r>
              <w:r w:rsidR="00A437FE" w:rsidRPr="00343F01" w:rsidDel="00201166">
                <w:rPr>
                  <w:rFonts w:ascii="Calibri" w:eastAsia="Times New Roman" w:hAnsi="Calibri" w:cs="Calibri"/>
                  <w:color w:val="000000"/>
                  <w:sz w:val="20"/>
                  <w:szCs w:val="20"/>
                  <w:lang w:eastAsia="fr-FR"/>
                </w:rPr>
                <w:delText>085</w:delText>
              </w:r>
            </w:del>
          </w:p>
        </w:tc>
        <w:tc>
          <w:tcPr>
            <w:tcW w:w="2068" w:type="dxa"/>
            <w:tcBorders>
              <w:top w:val="nil"/>
              <w:left w:val="nil"/>
              <w:bottom w:val="single" w:sz="4" w:space="0" w:color="auto"/>
              <w:right w:val="single" w:sz="4" w:space="0" w:color="auto"/>
            </w:tcBorders>
            <w:vAlign w:val="center"/>
          </w:tcPr>
          <w:p w14:paraId="042C91EC" w14:textId="6F10A073" w:rsidR="00B92635" w:rsidRPr="00343F01" w:rsidDel="00201166" w:rsidRDefault="00B92635" w:rsidP="00D62BC5">
            <w:pPr>
              <w:spacing w:before="0" w:after="160"/>
              <w:jc w:val="left"/>
              <w:rPr>
                <w:del w:id="14790" w:author="Houyem Rais" w:date="2024-02-22T14:46:00Z"/>
                <w:rFonts w:ascii="Calibri" w:eastAsia="Times New Roman" w:hAnsi="Calibri" w:cs="Calibri"/>
                <w:color w:val="000000"/>
                <w:sz w:val="20"/>
                <w:szCs w:val="20"/>
                <w:lang w:eastAsia="fr-FR"/>
              </w:rPr>
              <w:pPrChange w:id="14791" w:author="Houyem Rais" w:date="2024-02-22T14:49:00Z">
                <w:pPr>
                  <w:spacing w:before="0" w:after="0" w:line="240" w:lineRule="auto"/>
                  <w:jc w:val="center"/>
                </w:pPr>
              </w:pPrChange>
            </w:pPr>
            <w:del w:id="14792" w:author="Houyem Rais" w:date="2024-02-22T14:46:00Z">
              <w:r w:rsidRPr="00343F01" w:rsidDel="00201166">
                <w:rPr>
                  <w:rFonts w:ascii="Calibri" w:hAnsi="Calibri" w:cs="Calibri"/>
                  <w:color w:val="000000"/>
                  <w:sz w:val="20"/>
                  <w:szCs w:val="20"/>
                </w:rPr>
                <w:delText>1,70</w:delText>
              </w:r>
            </w:del>
          </w:p>
        </w:tc>
        <w:tc>
          <w:tcPr>
            <w:tcW w:w="2468" w:type="dxa"/>
            <w:tcBorders>
              <w:top w:val="nil"/>
              <w:left w:val="nil"/>
              <w:bottom w:val="single" w:sz="4" w:space="0" w:color="auto"/>
              <w:right w:val="single" w:sz="4" w:space="0" w:color="auto"/>
            </w:tcBorders>
            <w:vAlign w:val="center"/>
          </w:tcPr>
          <w:p w14:paraId="43A61447" w14:textId="4ADE6C36" w:rsidR="00B92635" w:rsidRPr="00343F01" w:rsidDel="00201166" w:rsidRDefault="00B92635" w:rsidP="00D62BC5">
            <w:pPr>
              <w:spacing w:before="0" w:after="160"/>
              <w:jc w:val="left"/>
              <w:rPr>
                <w:del w:id="14793" w:author="Houyem Rais" w:date="2024-02-22T14:46:00Z"/>
                <w:rFonts w:ascii="Calibri" w:eastAsia="Times New Roman" w:hAnsi="Calibri" w:cs="Calibri"/>
                <w:color w:val="000000"/>
                <w:sz w:val="20"/>
                <w:szCs w:val="20"/>
                <w:lang w:eastAsia="fr-FR"/>
              </w:rPr>
              <w:pPrChange w:id="14794" w:author="Houyem Rais" w:date="2024-02-22T14:49:00Z">
                <w:pPr>
                  <w:spacing w:before="0" w:after="0" w:line="240" w:lineRule="auto"/>
                  <w:jc w:val="center"/>
                </w:pPr>
              </w:pPrChange>
            </w:pPr>
            <w:del w:id="14795" w:author="Houyem Rais" w:date="2024-02-22T14:46:00Z">
              <w:r w:rsidRPr="00343F01" w:rsidDel="00201166">
                <w:rPr>
                  <w:rFonts w:ascii="Calibri" w:hAnsi="Calibri" w:cs="Calibri"/>
                  <w:i/>
                  <w:iCs/>
                  <w:color w:val="000000"/>
                  <w:sz w:val="20"/>
                  <w:szCs w:val="20"/>
                </w:rPr>
                <w:delText>50%</w:delText>
              </w:r>
            </w:del>
          </w:p>
        </w:tc>
      </w:tr>
      <w:tr w:rsidR="00B92635" w:rsidRPr="00343F01" w:rsidDel="00201166" w14:paraId="11E4BE58" w14:textId="68ED501D" w:rsidTr="00BC5863">
        <w:trPr>
          <w:trHeight w:val="295"/>
          <w:del w:id="14796" w:author="Houyem Rais" w:date="2024-02-22T14:46:00Z"/>
        </w:trPr>
        <w:tc>
          <w:tcPr>
            <w:tcW w:w="1942" w:type="dxa"/>
            <w:tcBorders>
              <w:top w:val="nil"/>
              <w:left w:val="single" w:sz="4" w:space="0" w:color="auto"/>
              <w:bottom w:val="single" w:sz="4" w:space="0" w:color="auto"/>
              <w:right w:val="single" w:sz="4" w:space="0" w:color="auto"/>
            </w:tcBorders>
            <w:shd w:val="clear" w:color="auto" w:fill="auto"/>
            <w:vAlign w:val="center"/>
            <w:hideMark/>
          </w:tcPr>
          <w:p w14:paraId="7C401F01" w14:textId="49726B8C" w:rsidR="00B92635" w:rsidRPr="00343F01" w:rsidDel="00201166" w:rsidRDefault="00B92635" w:rsidP="00D62BC5">
            <w:pPr>
              <w:spacing w:before="0" w:after="160"/>
              <w:jc w:val="left"/>
              <w:rPr>
                <w:del w:id="14797" w:author="Houyem Rais" w:date="2024-02-22T14:46:00Z"/>
                <w:rFonts w:ascii="Calibri" w:eastAsia="Times New Roman" w:hAnsi="Calibri" w:cs="Calibri"/>
                <w:b/>
                <w:bCs/>
                <w:color w:val="000000"/>
                <w:sz w:val="20"/>
                <w:szCs w:val="20"/>
                <w:lang w:eastAsia="fr-FR"/>
              </w:rPr>
              <w:pPrChange w:id="14798" w:author="Houyem Rais" w:date="2024-02-22T14:49:00Z">
                <w:pPr>
                  <w:spacing w:before="0" w:after="0" w:line="240" w:lineRule="auto"/>
                  <w:jc w:val="center"/>
                </w:pPr>
              </w:pPrChange>
            </w:pPr>
            <w:del w:id="14799" w:author="Houyem Rais" w:date="2024-02-22T14:46:00Z">
              <w:r w:rsidRPr="00343F01" w:rsidDel="00201166">
                <w:rPr>
                  <w:rFonts w:ascii="Calibri" w:eastAsia="Times New Roman" w:hAnsi="Calibri" w:cs="Calibri"/>
                  <w:b/>
                  <w:bCs/>
                  <w:color w:val="000000"/>
                  <w:sz w:val="20"/>
                  <w:szCs w:val="20"/>
                  <w:lang w:eastAsia="fr-FR"/>
                </w:rPr>
                <w:delText xml:space="preserve">Bénin </w:delText>
              </w:r>
            </w:del>
          </w:p>
        </w:tc>
        <w:tc>
          <w:tcPr>
            <w:tcW w:w="1172" w:type="dxa"/>
            <w:tcBorders>
              <w:top w:val="nil"/>
              <w:left w:val="nil"/>
              <w:bottom w:val="single" w:sz="4" w:space="0" w:color="auto"/>
              <w:right w:val="single" w:sz="4" w:space="0" w:color="auto"/>
            </w:tcBorders>
            <w:shd w:val="clear" w:color="auto" w:fill="auto"/>
            <w:vAlign w:val="center"/>
            <w:hideMark/>
          </w:tcPr>
          <w:p w14:paraId="42F2685E" w14:textId="764879FB" w:rsidR="00B92635" w:rsidRPr="00343F01" w:rsidDel="00201166" w:rsidRDefault="00B92635" w:rsidP="00D62BC5">
            <w:pPr>
              <w:spacing w:before="0" w:after="160"/>
              <w:jc w:val="left"/>
              <w:rPr>
                <w:del w:id="14800" w:author="Houyem Rais" w:date="2024-02-22T14:46:00Z"/>
                <w:rFonts w:ascii="Calibri" w:eastAsia="Times New Roman" w:hAnsi="Calibri" w:cs="Calibri"/>
                <w:color w:val="000000"/>
                <w:sz w:val="20"/>
                <w:szCs w:val="20"/>
                <w:lang w:eastAsia="fr-FR"/>
              </w:rPr>
              <w:pPrChange w:id="14801" w:author="Houyem Rais" w:date="2024-02-22T14:49:00Z">
                <w:pPr>
                  <w:spacing w:before="0" w:after="0" w:line="240" w:lineRule="auto"/>
                  <w:jc w:val="center"/>
                </w:pPr>
              </w:pPrChange>
            </w:pPr>
            <w:del w:id="14802" w:author="Houyem Rais" w:date="2024-02-22T14:46:00Z">
              <w:r w:rsidRPr="00343F01" w:rsidDel="00201166">
                <w:rPr>
                  <w:rFonts w:ascii="Calibri" w:eastAsia="Times New Roman" w:hAnsi="Calibri" w:cs="Calibri"/>
                  <w:color w:val="000000"/>
                  <w:sz w:val="20"/>
                  <w:szCs w:val="20"/>
                  <w:lang w:eastAsia="fr-FR"/>
                </w:rPr>
                <w:delText>0,040</w:delText>
              </w:r>
            </w:del>
          </w:p>
        </w:tc>
        <w:tc>
          <w:tcPr>
            <w:tcW w:w="992" w:type="dxa"/>
            <w:tcBorders>
              <w:top w:val="nil"/>
              <w:left w:val="nil"/>
              <w:bottom w:val="single" w:sz="4" w:space="0" w:color="auto"/>
              <w:right w:val="single" w:sz="4" w:space="0" w:color="auto"/>
            </w:tcBorders>
            <w:shd w:val="clear" w:color="auto" w:fill="auto"/>
            <w:vAlign w:val="center"/>
            <w:hideMark/>
          </w:tcPr>
          <w:p w14:paraId="689AB37D" w14:textId="22D88207" w:rsidR="00B92635" w:rsidRPr="00343F01" w:rsidDel="00201166" w:rsidRDefault="00B92635" w:rsidP="00D62BC5">
            <w:pPr>
              <w:spacing w:before="0" w:after="160"/>
              <w:jc w:val="left"/>
              <w:rPr>
                <w:del w:id="14803" w:author="Houyem Rais" w:date="2024-02-22T14:46:00Z"/>
                <w:rFonts w:ascii="Calibri" w:eastAsia="Times New Roman" w:hAnsi="Calibri" w:cs="Calibri"/>
                <w:color w:val="000000"/>
                <w:sz w:val="20"/>
                <w:szCs w:val="20"/>
                <w:lang w:eastAsia="fr-FR"/>
              </w:rPr>
              <w:pPrChange w:id="14804" w:author="Houyem Rais" w:date="2024-02-22T14:49:00Z">
                <w:pPr>
                  <w:spacing w:before="0" w:after="0" w:line="240" w:lineRule="auto"/>
                  <w:jc w:val="center"/>
                </w:pPr>
              </w:pPrChange>
            </w:pPr>
            <w:del w:id="14805" w:author="Houyem Rais" w:date="2024-02-22T14:46:00Z">
              <w:r w:rsidRPr="00343F01" w:rsidDel="00201166">
                <w:rPr>
                  <w:rFonts w:ascii="Calibri" w:eastAsia="Times New Roman" w:hAnsi="Calibri" w:cs="Calibri"/>
                  <w:color w:val="000000"/>
                  <w:sz w:val="20"/>
                  <w:szCs w:val="20"/>
                  <w:lang w:eastAsia="fr-FR"/>
                </w:rPr>
                <w:delText>0,070</w:delText>
              </w:r>
            </w:del>
          </w:p>
        </w:tc>
        <w:tc>
          <w:tcPr>
            <w:tcW w:w="2068" w:type="dxa"/>
            <w:tcBorders>
              <w:top w:val="nil"/>
              <w:left w:val="nil"/>
              <w:bottom w:val="single" w:sz="4" w:space="0" w:color="auto"/>
              <w:right w:val="single" w:sz="4" w:space="0" w:color="auto"/>
            </w:tcBorders>
            <w:vAlign w:val="center"/>
          </w:tcPr>
          <w:p w14:paraId="79F6BC7A" w14:textId="2DEE67AF" w:rsidR="00B92635" w:rsidRPr="00343F01" w:rsidDel="00201166" w:rsidRDefault="00B92635" w:rsidP="00D62BC5">
            <w:pPr>
              <w:spacing w:before="0" w:after="160"/>
              <w:jc w:val="left"/>
              <w:rPr>
                <w:del w:id="14806" w:author="Houyem Rais" w:date="2024-02-22T14:46:00Z"/>
                <w:rFonts w:ascii="Calibri" w:eastAsia="Times New Roman" w:hAnsi="Calibri" w:cs="Calibri"/>
                <w:color w:val="000000"/>
                <w:sz w:val="20"/>
                <w:szCs w:val="20"/>
                <w:lang w:eastAsia="fr-FR"/>
              </w:rPr>
              <w:pPrChange w:id="14807" w:author="Houyem Rais" w:date="2024-02-22T14:49:00Z">
                <w:pPr>
                  <w:spacing w:before="0" w:after="0" w:line="240" w:lineRule="auto"/>
                  <w:jc w:val="center"/>
                </w:pPr>
              </w:pPrChange>
            </w:pPr>
            <w:del w:id="14808" w:author="Houyem Rais" w:date="2024-02-22T14:46:00Z">
              <w:r w:rsidRPr="00343F01" w:rsidDel="00201166">
                <w:rPr>
                  <w:rFonts w:ascii="Calibri" w:hAnsi="Calibri" w:cs="Calibri"/>
                  <w:color w:val="000000"/>
                  <w:sz w:val="20"/>
                  <w:szCs w:val="20"/>
                </w:rPr>
                <w:delText>1,75</w:delText>
              </w:r>
            </w:del>
          </w:p>
        </w:tc>
        <w:tc>
          <w:tcPr>
            <w:tcW w:w="2468" w:type="dxa"/>
            <w:tcBorders>
              <w:top w:val="nil"/>
              <w:left w:val="nil"/>
              <w:bottom w:val="single" w:sz="4" w:space="0" w:color="auto"/>
              <w:right w:val="single" w:sz="4" w:space="0" w:color="auto"/>
            </w:tcBorders>
            <w:vAlign w:val="center"/>
          </w:tcPr>
          <w:p w14:paraId="1628ACBB" w14:textId="2FBC614B" w:rsidR="00B92635" w:rsidRPr="00343F01" w:rsidDel="00201166" w:rsidRDefault="00B92635" w:rsidP="00D62BC5">
            <w:pPr>
              <w:spacing w:before="0" w:after="160"/>
              <w:jc w:val="left"/>
              <w:rPr>
                <w:del w:id="14809" w:author="Houyem Rais" w:date="2024-02-22T14:46:00Z"/>
                <w:rFonts w:ascii="Calibri" w:eastAsia="Times New Roman" w:hAnsi="Calibri" w:cs="Calibri"/>
                <w:color w:val="000000"/>
                <w:sz w:val="20"/>
                <w:szCs w:val="20"/>
                <w:lang w:eastAsia="fr-FR"/>
              </w:rPr>
              <w:pPrChange w:id="14810" w:author="Houyem Rais" w:date="2024-02-22T14:49:00Z">
                <w:pPr>
                  <w:spacing w:before="0" w:after="0" w:line="240" w:lineRule="auto"/>
                  <w:jc w:val="center"/>
                </w:pPr>
              </w:pPrChange>
            </w:pPr>
            <w:del w:id="14811" w:author="Houyem Rais" w:date="2024-02-22T14:46:00Z">
              <w:r w:rsidRPr="00343F01" w:rsidDel="00201166">
                <w:rPr>
                  <w:rFonts w:ascii="Calibri" w:hAnsi="Calibri" w:cs="Calibri"/>
                  <w:i/>
                  <w:iCs/>
                  <w:color w:val="000000"/>
                  <w:sz w:val="20"/>
                  <w:szCs w:val="20"/>
                </w:rPr>
                <w:delText>45%</w:delText>
              </w:r>
            </w:del>
          </w:p>
        </w:tc>
      </w:tr>
      <w:tr w:rsidR="00B92635" w:rsidRPr="00343F01" w:rsidDel="00201166" w14:paraId="26B467EB" w14:textId="5C674875" w:rsidTr="00BC5863">
        <w:trPr>
          <w:trHeight w:val="295"/>
          <w:del w:id="14812" w:author="Houyem Rais" w:date="2024-02-22T14:46:00Z"/>
        </w:trPr>
        <w:tc>
          <w:tcPr>
            <w:tcW w:w="1942" w:type="dxa"/>
            <w:tcBorders>
              <w:top w:val="nil"/>
              <w:left w:val="single" w:sz="4" w:space="0" w:color="auto"/>
              <w:bottom w:val="single" w:sz="4" w:space="0" w:color="auto"/>
              <w:right w:val="single" w:sz="4" w:space="0" w:color="auto"/>
            </w:tcBorders>
            <w:shd w:val="clear" w:color="auto" w:fill="auto"/>
            <w:vAlign w:val="center"/>
            <w:hideMark/>
          </w:tcPr>
          <w:p w14:paraId="0F66FA15" w14:textId="4515E3F1" w:rsidR="00B92635" w:rsidRPr="00343F01" w:rsidDel="00201166" w:rsidRDefault="00B92635" w:rsidP="00D62BC5">
            <w:pPr>
              <w:spacing w:before="0" w:after="160"/>
              <w:jc w:val="left"/>
              <w:rPr>
                <w:del w:id="14813" w:author="Houyem Rais" w:date="2024-02-22T14:46:00Z"/>
                <w:rFonts w:ascii="Calibri" w:eastAsia="Times New Roman" w:hAnsi="Calibri" w:cs="Calibri"/>
                <w:b/>
                <w:bCs/>
                <w:color w:val="000000"/>
                <w:sz w:val="20"/>
                <w:szCs w:val="20"/>
                <w:lang w:eastAsia="fr-FR"/>
              </w:rPr>
              <w:pPrChange w:id="14814" w:author="Houyem Rais" w:date="2024-02-22T14:49:00Z">
                <w:pPr>
                  <w:spacing w:before="0" w:after="0" w:line="240" w:lineRule="auto"/>
                  <w:jc w:val="center"/>
                </w:pPr>
              </w:pPrChange>
            </w:pPr>
            <w:del w:id="14815" w:author="Houyem Rais" w:date="2024-02-22T14:46:00Z">
              <w:r w:rsidRPr="00343F01" w:rsidDel="00201166">
                <w:rPr>
                  <w:rFonts w:ascii="Calibri" w:eastAsia="Times New Roman" w:hAnsi="Calibri" w:cs="Calibri"/>
                  <w:b/>
                  <w:bCs/>
                  <w:color w:val="000000"/>
                  <w:sz w:val="20"/>
                  <w:szCs w:val="20"/>
                  <w:lang w:eastAsia="fr-FR"/>
                </w:rPr>
                <w:delText xml:space="preserve">Nigéria </w:delText>
              </w:r>
            </w:del>
          </w:p>
        </w:tc>
        <w:tc>
          <w:tcPr>
            <w:tcW w:w="1172" w:type="dxa"/>
            <w:tcBorders>
              <w:top w:val="nil"/>
              <w:left w:val="nil"/>
              <w:bottom w:val="single" w:sz="4" w:space="0" w:color="auto"/>
              <w:right w:val="single" w:sz="4" w:space="0" w:color="auto"/>
            </w:tcBorders>
            <w:shd w:val="clear" w:color="auto" w:fill="auto"/>
            <w:vAlign w:val="center"/>
            <w:hideMark/>
          </w:tcPr>
          <w:p w14:paraId="7C94AF5F" w14:textId="055E381B" w:rsidR="00B92635" w:rsidRPr="00343F01" w:rsidDel="00201166" w:rsidRDefault="00B92635" w:rsidP="00D62BC5">
            <w:pPr>
              <w:spacing w:before="0" w:after="160"/>
              <w:jc w:val="left"/>
              <w:rPr>
                <w:del w:id="14816" w:author="Houyem Rais" w:date="2024-02-22T14:46:00Z"/>
                <w:rFonts w:ascii="Calibri" w:eastAsia="Times New Roman" w:hAnsi="Calibri" w:cs="Calibri"/>
                <w:color w:val="000000"/>
                <w:sz w:val="20"/>
                <w:szCs w:val="20"/>
                <w:lang w:eastAsia="fr-FR"/>
              </w:rPr>
              <w:pPrChange w:id="14817" w:author="Houyem Rais" w:date="2024-02-22T14:49:00Z">
                <w:pPr>
                  <w:spacing w:before="0" w:after="0" w:line="240" w:lineRule="auto"/>
                  <w:jc w:val="center"/>
                </w:pPr>
              </w:pPrChange>
            </w:pPr>
            <w:del w:id="14818" w:author="Houyem Rais" w:date="2024-02-22T14:46:00Z">
              <w:r w:rsidRPr="00343F01" w:rsidDel="00201166">
                <w:rPr>
                  <w:rFonts w:ascii="Calibri" w:eastAsia="Times New Roman" w:hAnsi="Calibri" w:cs="Calibri"/>
                  <w:color w:val="000000"/>
                  <w:sz w:val="20"/>
                  <w:szCs w:val="20"/>
                  <w:lang w:eastAsia="fr-FR"/>
                </w:rPr>
                <w:delText>0,060</w:delText>
              </w:r>
            </w:del>
          </w:p>
        </w:tc>
        <w:tc>
          <w:tcPr>
            <w:tcW w:w="992" w:type="dxa"/>
            <w:tcBorders>
              <w:top w:val="nil"/>
              <w:left w:val="nil"/>
              <w:bottom w:val="single" w:sz="4" w:space="0" w:color="auto"/>
              <w:right w:val="single" w:sz="4" w:space="0" w:color="auto"/>
            </w:tcBorders>
            <w:shd w:val="clear" w:color="auto" w:fill="auto"/>
            <w:vAlign w:val="center"/>
            <w:hideMark/>
          </w:tcPr>
          <w:p w14:paraId="6F18D51B" w14:textId="15A8E412" w:rsidR="00B92635" w:rsidRPr="00343F01" w:rsidDel="00201166" w:rsidRDefault="00B92635" w:rsidP="00D62BC5">
            <w:pPr>
              <w:spacing w:before="0" w:after="160"/>
              <w:jc w:val="left"/>
              <w:rPr>
                <w:del w:id="14819" w:author="Houyem Rais" w:date="2024-02-22T14:46:00Z"/>
                <w:rFonts w:ascii="Calibri" w:eastAsia="Times New Roman" w:hAnsi="Calibri" w:cs="Calibri"/>
                <w:color w:val="000000"/>
                <w:sz w:val="20"/>
                <w:szCs w:val="20"/>
                <w:lang w:eastAsia="fr-FR"/>
              </w:rPr>
              <w:pPrChange w:id="14820" w:author="Houyem Rais" w:date="2024-02-22T14:49:00Z">
                <w:pPr>
                  <w:spacing w:before="0" w:after="0" w:line="240" w:lineRule="auto"/>
                  <w:jc w:val="center"/>
                </w:pPr>
              </w:pPrChange>
            </w:pPr>
            <w:del w:id="14821" w:author="Houyem Rais" w:date="2024-02-22T14:46:00Z">
              <w:r w:rsidRPr="00343F01" w:rsidDel="00201166">
                <w:rPr>
                  <w:rFonts w:ascii="Calibri" w:eastAsia="Times New Roman" w:hAnsi="Calibri" w:cs="Calibri"/>
                  <w:color w:val="000000"/>
                  <w:sz w:val="20"/>
                  <w:szCs w:val="20"/>
                  <w:lang w:eastAsia="fr-FR"/>
                </w:rPr>
                <w:delText>0,</w:delText>
              </w:r>
              <w:r w:rsidR="00A437FE" w:rsidRPr="00343F01" w:rsidDel="00201166">
                <w:rPr>
                  <w:rFonts w:ascii="Calibri" w:eastAsia="Times New Roman" w:hAnsi="Calibri" w:cs="Calibri"/>
                  <w:color w:val="000000"/>
                  <w:sz w:val="20"/>
                  <w:szCs w:val="20"/>
                  <w:lang w:eastAsia="fr-FR"/>
                </w:rPr>
                <w:delText>114</w:delText>
              </w:r>
            </w:del>
          </w:p>
        </w:tc>
        <w:tc>
          <w:tcPr>
            <w:tcW w:w="2068" w:type="dxa"/>
            <w:tcBorders>
              <w:top w:val="nil"/>
              <w:left w:val="nil"/>
              <w:bottom w:val="single" w:sz="4" w:space="0" w:color="auto"/>
              <w:right w:val="single" w:sz="4" w:space="0" w:color="auto"/>
            </w:tcBorders>
            <w:vAlign w:val="center"/>
          </w:tcPr>
          <w:p w14:paraId="49632E0C" w14:textId="0822ACD5" w:rsidR="00B92635" w:rsidRPr="00343F01" w:rsidDel="00201166" w:rsidRDefault="00B92635" w:rsidP="00D62BC5">
            <w:pPr>
              <w:spacing w:before="0" w:after="160"/>
              <w:jc w:val="left"/>
              <w:rPr>
                <w:del w:id="14822" w:author="Houyem Rais" w:date="2024-02-22T14:46:00Z"/>
                <w:rFonts w:ascii="Calibri" w:eastAsia="Times New Roman" w:hAnsi="Calibri" w:cs="Calibri"/>
                <w:color w:val="000000"/>
                <w:sz w:val="20"/>
                <w:szCs w:val="20"/>
                <w:lang w:eastAsia="fr-FR"/>
              </w:rPr>
              <w:pPrChange w:id="14823" w:author="Houyem Rais" w:date="2024-02-22T14:49:00Z">
                <w:pPr>
                  <w:spacing w:before="0" w:after="0" w:line="240" w:lineRule="auto"/>
                  <w:jc w:val="center"/>
                </w:pPr>
              </w:pPrChange>
            </w:pPr>
            <w:del w:id="14824" w:author="Houyem Rais" w:date="2024-02-22T14:46:00Z">
              <w:r w:rsidRPr="00343F01" w:rsidDel="00201166">
                <w:rPr>
                  <w:rFonts w:ascii="Calibri" w:hAnsi="Calibri" w:cs="Calibri"/>
                  <w:color w:val="000000"/>
                  <w:sz w:val="20"/>
                  <w:szCs w:val="20"/>
                </w:rPr>
                <w:delText>1,90</w:delText>
              </w:r>
            </w:del>
          </w:p>
        </w:tc>
        <w:tc>
          <w:tcPr>
            <w:tcW w:w="2468" w:type="dxa"/>
            <w:tcBorders>
              <w:top w:val="nil"/>
              <w:left w:val="nil"/>
              <w:bottom w:val="single" w:sz="4" w:space="0" w:color="auto"/>
              <w:right w:val="single" w:sz="4" w:space="0" w:color="auto"/>
            </w:tcBorders>
            <w:vAlign w:val="center"/>
          </w:tcPr>
          <w:p w14:paraId="4936E18D" w14:textId="6CA6F739" w:rsidR="00B92635" w:rsidRPr="00343F01" w:rsidDel="00201166" w:rsidRDefault="00B92635" w:rsidP="00D62BC5">
            <w:pPr>
              <w:spacing w:before="0" w:after="160"/>
              <w:jc w:val="left"/>
              <w:rPr>
                <w:del w:id="14825" w:author="Houyem Rais" w:date="2024-02-22T14:46:00Z"/>
                <w:rFonts w:ascii="Calibri" w:eastAsia="Times New Roman" w:hAnsi="Calibri" w:cs="Calibri"/>
                <w:color w:val="000000"/>
                <w:sz w:val="20"/>
                <w:szCs w:val="20"/>
                <w:lang w:eastAsia="fr-FR"/>
              </w:rPr>
              <w:pPrChange w:id="14826" w:author="Houyem Rais" w:date="2024-02-22T14:49:00Z">
                <w:pPr>
                  <w:spacing w:before="0" w:after="0" w:line="240" w:lineRule="auto"/>
                  <w:jc w:val="center"/>
                </w:pPr>
              </w:pPrChange>
            </w:pPr>
            <w:del w:id="14827" w:author="Houyem Rais" w:date="2024-02-22T14:46:00Z">
              <w:r w:rsidRPr="00343F01" w:rsidDel="00201166">
                <w:rPr>
                  <w:rFonts w:ascii="Calibri" w:hAnsi="Calibri" w:cs="Calibri"/>
                  <w:i/>
                  <w:iCs/>
                  <w:color w:val="000000"/>
                  <w:sz w:val="20"/>
                  <w:szCs w:val="20"/>
                </w:rPr>
                <w:delText>55%</w:delText>
              </w:r>
            </w:del>
          </w:p>
        </w:tc>
      </w:tr>
    </w:tbl>
    <w:p w14:paraId="40CBF18C" w14:textId="13A00FDB" w:rsidR="00DF1C20" w:rsidRPr="00343F01" w:rsidDel="00201166" w:rsidRDefault="00DF1C20" w:rsidP="00D62BC5">
      <w:pPr>
        <w:spacing w:before="0" w:after="160"/>
        <w:jc w:val="left"/>
        <w:rPr>
          <w:del w:id="14828" w:author="Houyem Rais" w:date="2024-02-22T14:46:00Z"/>
        </w:rPr>
        <w:pPrChange w:id="14829" w:author="Houyem Rais" w:date="2024-02-22T14:49:00Z">
          <w:pPr/>
        </w:pPrChange>
      </w:pPr>
      <w:del w:id="14830" w:author="Houyem Rais" w:date="2024-02-22T14:46:00Z">
        <w:r w:rsidRPr="00343F01" w:rsidDel="00201166">
          <w:delText>Les recettes annuelles totales de péage pour</w:delText>
        </w:r>
        <w:r w:rsidR="00373F4A" w:rsidRPr="00343F01" w:rsidDel="00201166">
          <w:delText xml:space="preserve"> chaque lot contractuel </w:delText>
        </w:r>
        <w:r w:rsidR="00601A99" w:rsidRPr="00343F01" w:rsidDel="00201166">
          <w:delText xml:space="preserve">pendant la première année d’exploitation </w:delText>
        </w:r>
        <w:r w:rsidR="00373F4A" w:rsidRPr="00343F01" w:rsidDel="00201166">
          <w:delText>et pour les scénarios à péage économique sont présentées dans le tableau suivant.</w:delText>
        </w:r>
      </w:del>
    </w:p>
    <w:p w14:paraId="0B5B3ECE" w14:textId="15787BEA" w:rsidR="00601A99" w:rsidRPr="00343F01" w:rsidDel="00201166" w:rsidRDefault="00601A99" w:rsidP="00D62BC5">
      <w:pPr>
        <w:spacing w:before="0" w:after="160"/>
        <w:jc w:val="left"/>
        <w:rPr>
          <w:del w:id="14831" w:author="Houyem Rais" w:date="2024-02-22T14:46:00Z"/>
        </w:rPr>
        <w:pPrChange w:id="14832" w:author="Houyem Rais" w:date="2024-02-22T14:49:00Z">
          <w:pPr>
            <w:pStyle w:val="Caption"/>
          </w:pPr>
        </w:pPrChange>
      </w:pPr>
      <w:bookmarkStart w:id="14833" w:name="_Toc152165496"/>
      <w:del w:id="14834"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4835" w:author="Mohamed Amine Sdiri" w:date="2023-11-29T15:48:00Z">
        <w:del w:id="14836" w:author="Houyem Rais" w:date="2024-02-22T14:46:00Z">
          <w:r w:rsidR="002B5C95" w:rsidDel="00201166">
            <w:rPr>
              <w:noProof/>
            </w:rPr>
            <w:delText>58</w:delText>
          </w:r>
        </w:del>
      </w:ins>
      <w:del w:id="14837" w:author="Houyem Rais" w:date="2024-02-22T14:46:00Z">
        <w:r w:rsidR="00F555DC" w:rsidDel="00201166">
          <w:rPr>
            <w:noProof/>
          </w:rPr>
          <w:delText>59</w:delText>
        </w:r>
        <w:r w:rsidR="00B0561B" w:rsidDel="00201166">
          <w:rPr>
            <w:noProof/>
          </w:rPr>
          <w:fldChar w:fldCharType="end"/>
        </w:r>
        <w:r w:rsidRPr="00343F01" w:rsidDel="00201166">
          <w:delText xml:space="preserve"> Prévisions des recettes annuelles de péage pour chaque lot contractuel</w:delText>
        </w:r>
        <w:r w:rsidR="003877CC" w:rsidRPr="00343F01" w:rsidDel="00201166">
          <w:delText xml:space="preserve"> (USD, </w:delText>
        </w:r>
      </w:del>
      <w:ins w:id="14838" w:author="Mohamed Amine Sdiri" w:date="2023-11-29T09:58:00Z">
        <w:del w:id="14839" w:author="Houyem Rais" w:date="2024-02-22T14:46:00Z">
          <w:r w:rsidR="00621175" w:rsidDel="00201166">
            <w:delText xml:space="preserve"> </w:delText>
          </w:r>
        </w:del>
      </w:ins>
      <w:del w:id="14840" w:author="Houyem Rais" w:date="2024-02-22T14:46:00Z">
        <w:r w:rsidR="00FC28F0" w:rsidRPr="00343F01" w:rsidDel="00201166">
          <w:delText>CE 2023</w:delText>
        </w:r>
        <w:r w:rsidR="003877CC" w:rsidRPr="00343F01" w:rsidDel="00201166">
          <w:delText>)</w:delText>
        </w:r>
        <w:bookmarkEnd w:id="14833"/>
      </w:del>
    </w:p>
    <w:tbl>
      <w:tblPr>
        <w:tblStyle w:val="TableGrid"/>
        <w:tblW w:w="0" w:type="auto"/>
        <w:tblLook w:val="04A0" w:firstRow="1" w:lastRow="0" w:firstColumn="1" w:lastColumn="0" w:noHBand="0" w:noVBand="1"/>
        <w:tblPrChange w:id="14841" w:author="Mohamed Amine Sdiri" w:date="2023-11-29T10:04:00Z">
          <w:tblPr>
            <w:tblStyle w:val="TableGrid"/>
            <w:tblW w:w="0" w:type="auto"/>
            <w:tblLook w:val="04A0" w:firstRow="1" w:lastRow="0" w:firstColumn="1" w:lastColumn="0" w:noHBand="0" w:noVBand="1"/>
          </w:tblPr>
        </w:tblPrChange>
      </w:tblPr>
      <w:tblGrid>
        <w:gridCol w:w="5382"/>
        <w:gridCol w:w="3253"/>
        <w:tblGridChange w:id="14842">
          <w:tblGrid>
            <w:gridCol w:w="5382"/>
            <w:gridCol w:w="3634"/>
          </w:tblGrid>
        </w:tblGridChange>
      </w:tblGrid>
      <w:tr w:rsidR="00601A99" w:rsidRPr="00343F01" w:rsidDel="00201166" w14:paraId="3F4D72A8" w14:textId="3EEE57C5" w:rsidTr="00B5706C">
        <w:trPr>
          <w:del w:id="14843" w:author="Houyem Rais" w:date="2024-02-22T14:46:00Z"/>
        </w:trPr>
        <w:tc>
          <w:tcPr>
            <w:tcW w:w="5382" w:type="dxa"/>
            <w:shd w:val="clear" w:color="auto" w:fill="D9D9D9" w:themeFill="background1" w:themeFillShade="D9"/>
            <w:tcPrChange w:id="14844" w:author="Mohamed Amine Sdiri" w:date="2023-11-29T10:04:00Z">
              <w:tcPr>
                <w:tcW w:w="5382" w:type="dxa"/>
                <w:shd w:val="clear" w:color="auto" w:fill="D9D9D9" w:themeFill="background1" w:themeFillShade="D9"/>
              </w:tcPr>
            </w:tcPrChange>
          </w:tcPr>
          <w:p w14:paraId="0B731B0E" w14:textId="2A03FF2A" w:rsidR="00601A99" w:rsidRPr="00343F01" w:rsidDel="00201166" w:rsidRDefault="00601A99" w:rsidP="00D62BC5">
            <w:pPr>
              <w:spacing w:before="0" w:after="160"/>
              <w:jc w:val="left"/>
              <w:rPr>
                <w:del w:id="14845" w:author="Houyem Rais" w:date="2024-02-22T14:46:00Z"/>
                <w:b/>
                <w:bCs/>
                <w:lang w:val="fr-FR"/>
              </w:rPr>
              <w:pPrChange w:id="14846" w:author="Houyem Rais" w:date="2024-02-22T14:49:00Z">
                <w:pPr>
                  <w:spacing w:before="40" w:after="60"/>
                </w:pPr>
              </w:pPrChange>
            </w:pPr>
            <w:del w:id="14847" w:author="Houyem Rais" w:date="2024-02-22T14:46:00Z">
              <w:r w:rsidRPr="00343F01" w:rsidDel="00201166">
                <w:rPr>
                  <w:b/>
                  <w:bCs/>
                  <w:lang w:val="fr-FR"/>
                </w:rPr>
                <w:delText>Lot contractuel</w:delText>
              </w:r>
            </w:del>
          </w:p>
        </w:tc>
        <w:tc>
          <w:tcPr>
            <w:tcW w:w="3253" w:type="dxa"/>
            <w:shd w:val="clear" w:color="auto" w:fill="D9D9D9" w:themeFill="background1" w:themeFillShade="D9"/>
            <w:tcPrChange w:id="14848" w:author="Mohamed Amine Sdiri" w:date="2023-11-29T10:04:00Z">
              <w:tcPr>
                <w:tcW w:w="3634" w:type="dxa"/>
                <w:shd w:val="clear" w:color="auto" w:fill="D9D9D9" w:themeFill="background1" w:themeFillShade="D9"/>
              </w:tcPr>
            </w:tcPrChange>
          </w:tcPr>
          <w:p w14:paraId="59E19CE9" w14:textId="75FB2604" w:rsidR="00601A99" w:rsidRPr="00343F01" w:rsidDel="00201166" w:rsidRDefault="00601A99" w:rsidP="00D62BC5">
            <w:pPr>
              <w:spacing w:before="0" w:after="160"/>
              <w:jc w:val="left"/>
              <w:rPr>
                <w:del w:id="14849" w:author="Houyem Rais" w:date="2024-02-22T14:46:00Z"/>
                <w:b/>
                <w:bCs/>
                <w:lang w:val="fr-FR"/>
              </w:rPr>
              <w:pPrChange w:id="14850" w:author="Houyem Rais" w:date="2024-02-22T14:49:00Z">
                <w:pPr>
                  <w:spacing w:before="40" w:after="60"/>
                </w:pPr>
              </w:pPrChange>
            </w:pPr>
            <w:del w:id="14851" w:author="Houyem Rais" w:date="2024-02-22T14:46:00Z">
              <w:r w:rsidRPr="00343F01" w:rsidDel="00201166">
                <w:rPr>
                  <w:b/>
                  <w:bCs/>
                  <w:lang w:val="fr-FR"/>
                </w:rPr>
                <w:delText>Recettes annuelles de péage</w:delText>
              </w:r>
            </w:del>
          </w:p>
        </w:tc>
      </w:tr>
      <w:tr w:rsidR="00A437FE" w:rsidRPr="00343F01" w:rsidDel="00201166" w14:paraId="786A63E6" w14:textId="6252BABD" w:rsidTr="00B5706C">
        <w:trPr>
          <w:del w:id="14852" w:author="Houyem Rais" w:date="2024-02-22T14:46:00Z"/>
        </w:trPr>
        <w:tc>
          <w:tcPr>
            <w:tcW w:w="5382" w:type="dxa"/>
            <w:tcPrChange w:id="14853" w:author="Mohamed Amine Sdiri" w:date="2023-11-29T10:04:00Z">
              <w:tcPr>
                <w:tcW w:w="5382" w:type="dxa"/>
              </w:tcPr>
            </w:tcPrChange>
          </w:tcPr>
          <w:p w14:paraId="193472F9" w14:textId="0D9626D5" w:rsidR="00A437FE" w:rsidRPr="00343F01" w:rsidDel="00201166" w:rsidRDefault="00A437FE" w:rsidP="00D62BC5">
            <w:pPr>
              <w:spacing w:before="0" w:after="160"/>
              <w:jc w:val="left"/>
              <w:rPr>
                <w:del w:id="14854" w:author="Houyem Rais" w:date="2024-02-22T14:46:00Z"/>
                <w:lang w:val="fr-FR"/>
              </w:rPr>
              <w:pPrChange w:id="14855" w:author="Houyem Rais" w:date="2024-02-22T14:49:00Z">
                <w:pPr>
                  <w:spacing w:before="40" w:after="60"/>
                </w:pPr>
              </w:pPrChange>
            </w:pPr>
            <w:del w:id="14856" w:author="Houyem Rais" w:date="2024-02-22T14:46:00Z">
              <w:r w:rsidRPr="00343F01" w:rsidDel="00201166">
                <w:rPr>
                  <w:lang w:val="fr-FR"/>
                </w:rPr>
                <w:delText>Lot contractuel A</w:delText>
              </w:r>
            </w:del>
          </w:p>
        </w:tc>
        <w:tc>
          <w:tcPr>
            <w:tcW w:w="3253" w:type="dxa"/>
            <w:tcPrChange w:id="14857" w:author="Mohamed Amine Sdiri" w:date="2023-11-29T10:04:00Z">
              <w:tcPr>
                <w:tcW w:w="3634" w:type="dxa"/>
              </w:tcPr>
            </w:tcPrChange>
          </w:tcPr>
          <w:p w14:paraId="0C2B6911" w14:textId="7BC57CD4" w:rsidR="00A437FE" w:rsidRPr="00343F01" w:rsidDel="00201166" w:rsidRDefault="00A437FE" w:rsidP="00D62BC5">
            <w:pPr>
              <w:spacing w:before="0" w:after="160"/>
              <w:jc w:val="left"/>
              <w:rPr>
                <w:del w:id="14858" w:author="Houyem Rais" w:date="2024-02-22T14:46:00Z"/>
                <w:lang w:val="fr-FR"/>
              </w:rPr>
              <w:pPrChange w:id="14859" w:author="Houyem Rais" w:date="2024-02-22T14:49:00Z">
                <w:pPr>
                  <w:spacing w:before="40" w:after="60"/>
                  <w:jc w:val="right"/>
                </w:pPr>
              </w:pPrChange>
            </w:pPr>
            <w:del w:id="14860" w:author="Houyem Rais" w:date="2024-02-22T14:46:00Z">
              <w:r w:rsidRPr="00343F01" w:rsidDel="00201166">
                <w:rPr>
                  <w:lang w:val="fr-FR"/>
                </w:rPr>
                <w:delText>16 087 316</w:delText>
              </w:r>
            </w:del>
          </w:p>
        </w:tc>
      </w:tr>
      <w:tr w:rsidR="00A437FE" w:rsidRPr="00343F01" w:rsidDel="00201166" w14:paraId="778D88D5" w14:textId="50873549" w:rsidTr="00B5706C">
        <w:trPr>
          <w:del w:id="14861" w:author="Houyem Rais" w:date="2024-02-22T14:46:00Z"/>
        </w:trPr>
        <w:tc>
          <w:tcPr>
            <w:tcW w:w="5382" w:type="dxa"/>
            <w:tcPrChange w:id="14862" w:author="Mohamed Amine Sdiri" w:date="2023-11-29T10:04:00Z">
              <w:tcPr>
                <w:tcW w:w="5382" w:type="dxa"/>
              </w:tcPr>
            </w:tcPrChange>
          </w:tcPr>
          <w:p w14:paraId="24876DA3" w14:textId="2397F284" w:rsidR="00A437FE" w:rsidRPr="00343F01" w:rsidDel="00201166" w:rsidRDefault="00A437FE" w:rsidP="00D62BC5">
            <w:pPr>
              <w:spacing w:before="0" w:after="160"/>
              <w:jc w:val="left"/>
              <w:rPr>
                <w:del w:id="14863" w:author="Houyem Rais" w:date="2024-02-22T14:46:00Z"/>
                <w:lang w:val="fr-FR"/>
              </w:rPr>
              <w:pPrChange w:id="14864" w:author="Houyem Rais" w:date="2024-02-22T14:49:00Z">
                <w:pPr>
                  <w:spacing w:before="40" w:after="60"/>
                </w:pPr>
              </w:pPrChange>
            </w:pPr>
            <w:del w:id="14865" w:author="Houyem Rais" w:date="2024-02-22T14:46:00Z">
              <w:r w:rsidRPr="00343F01" w:rsidDel="00201166">
                <w:rPr>
                  <w:lang w:val="fr-FR"/>
                </w:rPr>
                <w:delText>Lot contractuel B</w:delText>
              </w:r>
            </w:del>
          </w:p>
        </w:tc>
        <w:tc>
          <w:tcPr>
            <w:tcW w:w="3253" w:type="dxa"/>
            <w:tcPrChange w:id="14866" w:author="Mohamed Amine Sdiri" w:date="2023-11-29T10:04:00Z">
              <w:tcPr>
                <w:tcW w:w="3634" w:type="dxa"/>
              </w:tcPr>
            </w:tcPrChange>
          </w:tcPr>
          <w:p w14:paraId="7A85BC16" w14:textId="79EE92EB" w:rsidR="00A437FE" w:rsidRPr="00343F01" w:rsidDel="00201166" w:rsidRDefault="00A437FE" w:rsidP="00D62BC5">
            <w:pPr>
              <w:spacing w:before="0" w:after="160"/>
              <w:jc w:val="left"/>
              <w:rPr>
                <w:del w:id="14867" w:author="Houyem Rais" w:date="2024-02-22T14:46:00Z"/>
                <w:lang w:val="fr-FR"/>
              </w:rPr>
              <w:pPrChange w:id="14868" w:author="Houyem Rais" w:date="2024-02-22T14:49:00Z">
                <w:pPr>
                  <w:spacing w:before="40" w:after="60"/>
                  <w:jc w:val="right"/>
                </w:pPr>
              </w:pPrChange>
            </w:pPr>
            <w:del w:id="14869" w:author="Houyem Rais" w:date="2024-02-22T14:46:00Z">
              <w:r w:rsidRPr="00343F01" w:rsidDel="00201166">
                <w:rPr>
                  <w:lang w:val="fr-FR"/>
                </w:rPr>
                <w:delText>19 685 919</w:delText>
              </w:r>
            </w:del>
          </w:p>
        </w:tc>
      </w:tr>
      <w:tr w:rsidR="00A437FE" w:rsidRPr="00343F01" w:rsidDel="00201166" w14:paraId="4C81BEA9" w14:textId="25506C97" w:rsidTr="00B5706C">
        <w:trPr>
          <w:del w:id="14870" w:author="Houyem Rais" w:date="2024-02-22T14:46:00Z"/>
        </w:trPr>
        <w:tc>
          <w:tcPr>
            <w:tcW w:w="5382" w:type="dxa"/>
            <w:tcPrChange w:id="14871" w:author="Mohamed Amine Sdiri" w:date="2023-11-29T10:04:00Z">
              <w:tcPr>
                <w:tcW w:w="5382" w:type="dxa"/>
              </w:tcPr>
            </w:tcPrChange>
          </w:tcPr>
          <w:p w14:paraId="0BC74280" w14:textId="12049A19" w:rsidR="00A437FE" w:rsidRPr="00343F01" w:rsidDel="00201166" w:rsidRDefault="00A437FE" w:rsidP="00D62BC5">
            <w:pPr>
              <w:spacing w:before="0" w:after="160"/>
              <w:jc w:val="left"/>
              <w:rPr>
                <w:del w:id="14872" w:author="Houyem Rais" w:date="2024-02-22T14:46:00Z"/>
                <w:lang w:val="fr-FR"/>
              </w:rPr>
              <w:pPrChange w:id="14873" w:author="Houyem Rais" w:date="2024-02-22T14:49:00Z">
                <w:pPr>
                  <w:spacing w:before="40" w:after="60"/>
                </w:pPr>
              </w:pPrChange>
            </w:pPr>
            <w:del w:id="14874" w:author="Houyem Rais" w:date="2024-02-22T14:46:00Z">
              <w:r w:rsidRPr="00343F01" w:rsidDel="00201166">
                <w:rPr>
                  <w:lang w:val="fr-FR"/>
                </w:rPr>
                <w:delText>Lot contractuel C</w:delText>
              </w:r>
            </w:del>
          </w:p>
        </w:tc>
        <w:tc>
          <w:tcPr>
            <w:tcW w:w="3253" w:type="dxa"/>
            <w:tcPrChange w:id="14875" w:author="Mohamed Amine Sdiri" w:date="2023-11-29T10:04:00Z">
              <w:tcPr>
                <w:tcW w:w="3634" w:type="dxa"/>
              </w:tcPr>
            </w:tcPrChange>
          </w:tcPr>
          <w:p w14:paraId="764EEA5C" w14:textId="524B1423" w:rsidR="00A437FE" w:rsidRPr="00343F01" w:rsidDel="00201166" w:rsidRDefault="00A437FE" w:rsidP="00D62BC5">
            <w:pPr>
              <w:spacing w:before="0" w:after="160"/>
              <w:jc w:val="left"/>
              <w:rPr>
                <w:del w:id="14876" w:author="Houyem Rais" w:date="2024-02-22T14:46:00Z"/>
                <w:lang w:val="fr-FR"/>
              </w:rPr>
              <w:pPrChange w:id="14877" w:author="Houyem Rais" w:date="2024-02-22T14:49:00Z">
                <w:pPr>
                  <w:spacing w:before="40" w:after="60"/>
                  <w:jc w:val="right"/>
                </w:pPr>
              </w:pPrChange>
            </w:pPr>
            <w:del w:id="14878" w:author="Houyem Rais" w:date="2024-02-22T14:46:00Z">
              <w:r w:rsidRPr="00343F01" w:rsidDel="00201166">
                <w:rPr>
                  <w:lang w:val="fr-FR"/>
                </w:rPr>
                <w:delText>25 123 296</w:delText>
              </w:r>
            </w:del>
          </w:p>
        </w:tc>
      </w:tr>
      <w:tr w:rsidR="00A437FE" w:rsidRPr="00343F01" w:rsidDel="00201166" w14:paraId="32A5D66E" w14:textId="68BF9A2F" w:rsidTr="00B5706C">
        <w:trPr>
          <w:del w:id="14879" w:author="Houyem Rais" w:date="2024-02-22T14:46:00Z"/>
        </w:trPr>
        <w:tc>
          <w:tcPr>
            <w:tcW w:w="5382" w:type="dxa"/>
            <w:tcPrChange w:id="14880" w:author="Mohamed Amine Sdiri" w:date="2023-11-29T10:04:00Z">
              <w:tcPr>
                <w:tcW w:w="5382" w:type="dxa"/>
              </w:tcPr>
            </w:tcPrChange>
          </w:tcPr>
          <w:p w14:paraId="287C4152" w14:textId="791092F7" w:rsidR="00A437FE" w:rsidRPr="00343F01" w:rsidDel="00201166" w:rsidRDefault="00A437FE" w:rsidP="00D62BC5">
            <w:pPr>
              <w:spacing w:before="0" w:after="160"/>
              <w:jc w:val="left"/>
              <w:rPr>
                <w:del w:id="14881" w:author="Houyem Rais" w:date="2024-02-22T14:46:00Z"/>
                <w:lang w:val="fr-FR"/>
              </w:rPr>
              <w:pPrChange w:id="14882" w:author="Houyem Rais" w:date="2024-02-22T14:49:00Z">
                <w:pPr>
                  <w:spacing w:before="40" w:after="60"/>
                </w:pPr>
              </w:pPrChange>
            </w:pPr>
            <w:del w:id="14883" w:author="Houyem Rais" w:date="2024-02-22T14:46:00Z">
              <w:r w:rsidRPr="00343F01" w:rsidDel="00201166">
                <w:rPr>
                  <w:lang w:val="fr-FR"/>
                </w:rPr>
                <w:delText>Lot contractuel D</w:delText>
              </w:r>
            </w:del>
          </w:p>
        </w:tc>
        <w:tc>
          <w:tcPr>
            <w:tcW w:w="3253" w:type="dxa"/>
            <w:tcPrChange w:id="14884" w:author="Mohamed Amine Sdiri" w:date="2023-11-29T10:04:00Z">
              <w:tcPr>
                <w:tcW w:w="3634" w:type="dxa"/>
              </w:tcPr>
            </w:tcPrChange>
          </w:tcPr>
          <w:p w14:paraId="41E2BE28" w14:textId="1F6109BF" w:rsidR="00A437FE" w:rsidRPr="00343F01" w:rsidDel="00201166" w:rsidRDefault="00A437FE" w:rsidP="00D62BC5">
            <w:pPr>
              <w:spacing w:before="0" w:after="160"/>
              <w:jc w:val="left"/>
              <w:rPr>
                <w:del w:id="14885" w:author="Houyem Rais" w:date="2024-02-22T14:46:00Z"/>
                <w:lang w:val="fr-FR"/>
              </w:rPr>
              <w:pPrChange w:id="14886" w:author="Houyem Rais" w:date="2024-02-22T14:49:00Z">
                <w:pPr>
                  <w:spacing w:before="40" w:after="60"/>
                  <w:jc w:val="right"/>
                </w:pPr>
              </w:pPrChange>
            </w:pPr>
            <w:del w:id="14887" w:author="Houyem Rais" w:date="2024-02-22T14:46:00Z">
              <w:r w:rsidRPr="00343F01" w:rsidDel="00201166">
                <w:rPr>
                  <w:lang w:val="fr-FR"/>
                </w:rPr>
                <w:delText xml:space="preserve">6 736 328 </w:delText>
              </w:r>
            </w:del>
          </w:p>
        </w:tc>
      </w:tr>
      <w:tr w:rsidR="00A437FE" w:rsidRPr="00343F01" w:rsidDel="00201166" w14:paraId="47D895F6" w14:textId="23D9FE3E" w:rsidTr="00B5706C">
        <w:trPr>
          <w:del w:id="14888" w:author="Houyem Rais" w:date="2024-02-22T14:46:00Z"/>
        </w:trPr>
        <w:tc>
          <w:tcPr>
            <w:tcW w:w="5382" w:type="dxa"/>
            <w:tcPrChange w:id="14889" w:author="Mohamed Amine Sdiri" w:date="2023-11-29T10:04:00Z">
              <w:tcPr>
                <w:tcW w:w="5382" w:type="dxa"/>
              </w:tcPr>
            </w:tcPrChange>
          </w:tcPr>
          <w:p w14:paraId="1F2001E5" w14:textId="00CAC502" w:rsidR="00A437FE" w:rsidRPr="00343F01" w:rsidDel="00201166" w:rsidRDefault="00A437FE" w:rsidP="00D62BC5">
            <w:pPr>
              <w:spacing w:before="0" w:after="160"/>
              <w:jc w:val="left"/>
              <w:rPr>
                <w:del w:id="14890" w:author="Houyem Rais" w:date="2024-02-22T14:46:00Z"/>
                <w:lang w:val="fr-FR"/>
              </w:rPr>
              <w:pPrChange w:id="14891" w:author="Houyem Rais" w:date="2024-02-22T14:49:00Z">
                <w:pPr>
                  <w:spacing w:before="40" w:after="60"/>
                </w:pPr>
              </w:pPrChange>
            </w:pPr>
            <w:del w:id="14892" w:author="Houyem Rais" w:date="2024-02-22T14:46:00Z">
              <w:r w:rsidRPr="00343F01" w:rsidDel="00201166">
                <w:rPr>
                  <w:lang w:val="fr-FR"/>
                </w:rPr>
                <w:delText>Lot contractuel E</w:delText>
              </w:r>
            </w:del>
          </w:p>
        </w:tc>
        <w:tc>
          <w:tcPr>
            <w:tcW w:w="3253" w:type="dxa"/>
            <w:tcPrChange w:id="14893" w:author="Mohamed Amine Sdiri" w:date="2023-11-29T10:04:00Z">
              <w:tcPr>
                <w:tcW w:w="3634" w:type="dxa"/>
              </w:tcPr>
            </w:tcPrChange>
          </w:tcPr>
          <w:p w14:paraId="29F5700E" w14:textId="2A734991" w:rsidR="00A437FE" w:rsidRPr="00343F01" w:rsidDel="00201166" w:rsidRDefault="00A437FE" w:rsidP="00D62BC5">
            <w:pPr>
              <w:spacing w:before="0" w:after="160"/>
              <w:jc w:val="left"/>
              <w:rPr>
                <w:del w:id="14894" w:author="Houyem Rais" w:date="2024-02-22T14:46:00Z"/>
                <w:lang w:val="fr-FR"/>
              </w:rPr>
              <w:pPrChange w:id="14895" w:author="Houyem Rais" w:date="2024-02-22T14:49:00Z">
                <w:pPr>
                  <w:spacing w:before="40" w:after="60"/>
                  <w:jc w:val="right"/>
                </w:pPr>
              </w:pPrChange>
            </w:pPr>
            <w:del w:id="14896" w:author="Houyem Rais" w:date="2024-02-22T14:46:00Z">
              <w:r w:rsidRPr="00343F01" w:rsidDel="00201166">
                <w:rPr>
                  <w:lang w:val="fr-FR"/>
                </w:rPr>
                <w:delText>28 030 259</w:delText>
              </w:r>
            </w:del>
          </w:p>
        </w:tc>
      </w:tr>
      <w:tr w:rsidR="00A437FE" w:rsidRPr="00343F01" w:rsidDel="00201166" w14:paraId="27765F27" w14:textId="1199CC28" w:rsidTr="00B5706C">
        <w:trPr>
          <w:del w:id="14897" w:author="Houyem Rais" w:date="2024-02-22T14:46:00Z"/>
        </w:trPr>
        <w:tc>
          <w:tcPr>
            <w:tcW w:w="5382" w:type="dxa"/>
            <w:tcPrChange w:id="14898" w:author="Mohamed Amine Sdiri" w:date="2023-11-29T10:04:00Z">
              <w:tcPr>
                <w:tcW w:w="5382" w:type="dxa"/>
              </w:tcPr>
            </w:tcPrChange>
          </w:tcPr>
          <w:p w14:paraId="5AFDE624" w14:textId="52467950" w:rsidR="00A437FE" w:rsidRPr="00343F01" w:rsidDel="00201166" w:rsidRDefault="00A437FE" w:rsidP="00D62BC5">
            <w:pPr>
              <w:spacing w:before="0" w:after="160"/>
              <w:jc w:val="left"/>
              <w:rPr>
                <w:del w:id="14899" w:author="Houyem Rais" w:date="2024-02-22T14:46:00Z"/>
                <w:lang w:val="fr-FR"/>
              </w:rPr>
              <w:pPrChange w:id="14900" w:author="Houyem Rais" w:date="2024-02-22T14:49:00Z">
                <w:pPr>
                  <w:spacing w:before="40" w:after="60"/>
                </w:pPr>
              </w:pPrChange>
            </w:pPr>
            <w:del w:id="14901" w:author="Houyem Rais" w:date="2024-02-22T14:46:00Z">
              <w:r w:rsidRPr="00343F01" w:rsidDel="00201166">
                <w:rPr>
                  <w:lang w:val="fr-FR"/>
                </w:rPr>
                <w:delText>Lot contractuel F</w:delText>
              </w:r>
            </w:del>
          </w:p>
        </w:tc>
        <w:tc>
          <w:tcPr>
            <w:tcW w:w="3253" w:type="dxa"/>
            <w:tcPrChange w:id="14902" w:author="Mohamed Amine Sdiri" w:date="2023-11-29T10:04:00Z">
              <w:tcPr>
                <w:tcW w:w="3634" w:type="dxa"/>
              </w:tcPr>
            </w:tcPrChange>
          </w:tcPr>
          <w:p w14:paraId="5972E2DF" w14:textId="0B77E506" w:rsidR="00A437FE" w:rsidRPr="00343F01" w:rsidDel="00201166" w:rsidRDefault="00A437FE" w:rsidP="00D62BC5">
            <w:pPr>
              <w:spacing w:before="0" w:after="160"/>
              <w:jc w:val="left"/>
              <w:rPr>
                <w:del w:id="14903" w:author="Houyem Rais" w:date="2024-02-22T14:46:00Z"/>
                <w:lang w:val="fr-FR"/>
              </w:rPr>
              <w:pPrChange w:id="14904" w:author="Houyem Rais" w:date="2024-02-22T14:49:00Z">
                <w:pPr>
                  <w:spacing w:before="40" w:after="60"/>
                  <w:jc w:val="right"/>
                </w:pPr>
              </w:pPrChange>
            </w:pPr>
            <w:del w:id="14905" w:author="Houyem Rais" w:date="2024-02-22T14:46:00Z">
              <w:r w:rsidRPr="00343F01" w:rsidDel="00201166">
                <w:rPr>
                  <w:lang w:val="fr-FR"/>
                </w:rPr>
                <w:delText>20 745 492</w:delText>
              </w:r>
            </w:del>
          </w:p>
        </w:tc>
      </w:tr>
      <w:tr w:rsidR="00A437FE" w:rsidRPr="00343F01" w:rsidDel="00201166" w14:paraId="03B08E57" w14:textId="27BD2CBE" w:rsidTr="00B5706C">
        <w:trPr>
          <w:del w:id="14906" w:author="Houyem Rais" w:date="2024-02-22T14:46:00Z"/>
        </w:trPr>
        <w:tc>
          <w:tcPr>
            <w:tcW w:w="5382" w:type="dxa"/>
            <w:tcPrChange w:id="14907" w:author="Mohamed Amine Sdiri" w:date="2023-11-29T10:04:00Z">
              <w:tcPr>
                <w:tcW w:w="5382" w:type="dxa"/>
              </w:tcPr>
            </w:tcPrChange>
          </w:tcPr>
          <w:p w14:paraId="46188603" w14:textId="4B0AF898" w:rsidR="00A437FE" w:rsidRPr="00343F01" w:rsidDel="00201166" w:rsidRDefault="00A437FE" w:rsidP="00D62BC5">
            <w:pPr>
              <w:spacing w:before="0" w:after="160"/>
              <w:jc w:val="left"/>
              <w:rPr>
                <w:del w:id="14908" w:author="Houyem Rais" w:date="2024-02-22T14:46:00Z"/>
                <w:b/>
                <w:bCs/>
                <w:lang w:val="fr-FR"/>
              </w:rPr>
              <w:pPrChange w:id="14909" w:author="Houyem Rais" w:date="2024-02-22T14:49:00Z">
                <w:pPr>
                  <w:spacing w:before="40" w:after="60"/>
                </w:pPr>
              </w:pPrChange>
            </w:pPr>
            <w:del w:id="14910" w:author="Houyem Rais" w:date="2024-02-22T14:46:00Z">
              <w:r w:rsidRPr="00343F01" w:rsidDel="00201166">
                <w:rPr>
                  <w:b/>
                  <w:bCs/>
                  <w:lang w:val="fr-FR"/>
                </w:rPr>
                <w:delText>Total</w:delText>
              </w:r>
            </w:del>
          </w:p>
        </w:tc>
        <w:tc>
          <w:tcPr>
            <w:tcW w:w="3253" w:type="dxa"/>
            <w:tcPrChange w:id="14911" w:author="Mohamed Amine Sdiri" w:date="2023-11-29T10:04:00Z">
              <w:tcPr>
                <w:tcW w:w="3634" w:type="dxa"/>
              </w:tcPr>
            </w:tcPrChange>
          </w:tcPr>
          <w:p w14:paraId="35D9E846" w14:textId="4CFD2D3C" w:rsidR="00A437FE" w:rsidRPr="00343F01" w:rsidDel="00201166" w:rsidRDefault="00A437FE" w:rsidP="00D62BC5">
            <w:pPr>
              <w:spacing w:before="0" w:after="160"/>
              <w:jc w:val="left"/>
              <w:rPr>
                <w:del w:id="14912" w:author="Houyem Rais" w:date="2024-02-22T14:46:00Z"/>
                <w:b/>
                <w:bCs/>
                <w:lang w:val="fr-FR"/>
              </w:rPr>
              <w:pPrChange w:id="14913" w:author="Houyem Rais" w:date="2024-02-22T14:49:00Z">
                <w:pPr>
                  <w:spacing w:before="40" w:after="60"/>
                  <w:jc w:val="right"/>
                </w:pPr>
              </w:pPrChange>
            </w:pPr>
            <w:del w:id="14914" w:author="Houyem Rais" w:date="2024-02-22T14:46:00Z">
              <w:r w:rsidRPr="00343F01" w:rsidDel="00201166">
                <w:rPr>
                  <w:b/>
                  <w:bCs/>
                  <w:lang w:val="fr-FR"/>
                </w:rPr>
                <w:delText>116 408 611</w:delText>
              </w:r>
            </w:del>
          </w:p>
        </w:tc>
      </w:tr>
    </w:tbl>
    <w:p w14:paraId="23E71DDF" w14:textId="5E204244" w:rsidR="00373F4A" w:rsidRPr="00343F01" w:rsidDel="00201166" w:rsidRDefault="00641BBF" w:rsidP="00D62BC5">
      <w:pPr>
        <w:spacing w:before="0" w:after="160"/>
        <w:jc w:val="left"/>
        <w:rPr>
          <w:del w:id="14915" w:author="Houyem Rais" w:date="2024-02-22T14:46:00Z"/>
        </w:rPr>
        <w:pPrChange w:id="14916" w:author="Houyem Rais" w:date="2024-02-22T14:49:00Z">
          <w:pPr/>
        </w:pPrChange>
      </w:pPr>
      <w:del w:id="14917" w:author="Houyem Rais" w:date="2024-02-22T14:46:00Z">
        <w:r w:rsidRPr="00343F01" w:rsidDel="00201166">
          <w:delText>Il est à noter</w:delText>
        </w:r>
        <w:r w:rsidR="00F97129" w:rsidRPr="00343F01" w:rsidDel="00201166">
          <w:delText xml:space="preserve"> que la précédente </w:delText>
        </w:r>
        <w:r w:rsidR="000D5CE8" w:rsidRPr="00343F01" w:rsidDel="00201166">
          <w:delText>analyse n’est qu’une estimation approximative</w:delText>
        </w:r>
        <w:r w:rsidR="002A36A2" w:rsidRPr="00343F01" w:rsidDel="00201166">
          <w:delText xml:space="preserve"> </w:delText>
        </w:r>
        <w:r w:rsidR="00423876" w:rsidRPr="00343F01" w:rsidDel="00201166">
          <w:delText>basée sur les analyses du Consultant</w:delText>
        </w:r>
        <w:r w:rsidR="000D5CE8" w:rsidRPr="00343F01" w:rsidDel="00201166">
          <w:delText xml:space="preserve">. Une analyse </w:delText>
        </w:r>
        <w:r w:rsidR="00EE4A10" w:rsidRPr="00343F01" w:rsidDel="00201166">
          <w:delText>plus pointue</w:delText>
        </w:r>
        <w:r w:rsidR="000D5CE8" w:rsidRPr="00343F01" w:rsidDel="00201166">
          <w:delText xml:space="preserve"> des revenus de l’exploitation sera </w:delText>
        </w:r>
        <w:r w:rsidR="00F02BFC" w:rsidRPr="00343F01" w:rsidDel="00201166">
          <w:delText>entretenue</w:delText>
        </w:r>
        <w:r w:rsidR="000D5CE8" w:rsidRPr="00343F01" w:rsidDel="00201166">
          <w:delText xml:space="preserve"> dans </w:delText>
        </w:r>
        <w:r w:rsidR="00C70619" w:rsidRPr="00343F01" w:rsidDel="00201166">
          <w:delText xml:space="preserve">le rapport </w:delText>
        </w:r>
        <w:r w:rsidR="00CD2FF9" w:rsidRPr="00343F01" w:rsidDel="00201166">
          <w:delText>de l’analyse financière.</w:delText>
        </w:r>
      </w:del>
    </w:p>
    <w:p w14:paraId="3AF530FA" w14:textId="53C51D45" w:rsidR="00C2113E" w:rsidRPr="00343F01" w:rsidDel="00201166" w:rsidRDefault="00C2113E" w:rsidP="00D62BC5">
      <w:pPr>
        <w:spacing w:before="0" w:after="160"/>
        <w:jc w:val="left"/>
        <w:rPr>
          <w:del w:id="14918" w:author="Houyem Rais" w:date="2024-02-22T14:46:00Z"/>
        </w:rPr>
        <w:pPrChange w:id="14919" w:author="Houyem Rais" w:date="2024-02-22T14:49:00Z">
          <w:pPr>
            <w:pStyle w:val="Heading4"/>
          </w:pPr>
        </w:pPrChange>
      </w:pPr>
      <w:bookmarkStart w:id="14920" w:name="_Toc125106694"/>
      <w:bookmarkStart w:id="14921" w:name="_Toc129593817"/>
      <w:bookmarkStart w:id="14922" w:name="_Toc129596985"/>
      <w:bookmarkStart w:id="14923" w:name="_Toc129601433"/>
      <w:bookmarkStart w:id="14924" w:name="_Toc120143402"/>
      <w:bookmarkStart w:id="14925" w:name="_Toc120143504"/>
      <w:bookmarkStart w:id="14926" w:name="_Toc120143606"/>
      <w:bookmarkEnd w:id="14920"/>
      <w:bookmarkEnd w:id="14921"/>
      <w:bookmarkEnd w:id="14922"/>
      <w:bookmarkEnd w:id="14923"/>
      <w:bookmarkEnd w:id="14924"/>
      <w:bookmarkEnd w:id="14925"/>
      <w:bookmarkEnd w:id="14926"/>
      <w:del w:id="14927" w:author="Houyem Rais" w:date="2024-02-22T14:46:00Z">
        <w:r w:rsidRPr="00343F01" w:rsidDel="00201166">
          <w:delText>Autres recettes</w:delText>
        </w:r>
      </w:del>
    </w:p>
    <w:p w14:paraId="5997ED6A" w14:textId="3382C053" w:rsidR="005414B3" w:rsidRPr="00343F01" w:rsidDel="00201166" w:rsidRDefault="00601A99" w:rsidP="00D62BC5">
      <w:pPr>
        <w:spacing w:before="0" w:after="160"/>
        <w:jc w:val="left"/>
        <w:rPr>
          <w:del w:id="14928" w:author="Houyem Rais" w:date="2024-02-22T14:46:00Z"/>
        </w:rPr>
        <w:pPrChange w:id="14929" w:author="Houyem Rais" w:date="2024-02-22T14:49:00Z">
          <w:pPr/>
        </w:pPrChange>
      </w:pPr>
      <w:del w:id="14930" w:author="Houyem Rais" w:date="2024-02-22T14:46:00Z">
        <w:r w:rsidRPr="00343F01" w:rsidDel="00201166">
          <w:delText>La deuxième source de revenus est constituée des produits annexes tirés de l’exploitation des activités telle</w:delText>
        </w:r>
        <w:r w:rsidR="005414B3" w:rsidRPr="00343F01" w:rsidDel="00201166">
          <w:delText>s que :</w:delText>
        </w:r>
      </w:del>
    </w:p>
    <w:p w14:paraId="679CE4CB" w14:textId="0FD0A4C8" w:rsidR="00B02CAC" w:rsidRPr="00343F01" w:rsidDel="00201166" w:rsidRDefault="00B02CAC" w:rsidP="00D62BC5">
      <w:pPr>
        <w:spacing w:before="0" w:after="160"/>
        <w:jc w:val="left"/>
        <w:rPr>
          <w:del w:id="14931" w:author="Houyem Rais" w:date="2024-02-22T14:46:00Z"/>
        </w:rPr>
        <w:pPrChange w:id="14932" w:author="Houyem Rais" w:date="2024-02-22T14:49:00Z">
          <w:pPr>
            <w:pStyle w:val="BulletList1"/>
          </w:pPr>
        </w:pPrChange>
      </w:pPr>
      <w:del w:id="14933" w:author="Houyem Rais" w:date="2024-02-22T14:46:00Z">
        <w:r w:rsidRPr="00343F01" w:rsidDel="00201166">
          <w:delText xml:space="preserve">Revenus publicitaires : la société de projet peut générer des revenus en louant des espaces publicitaires le long des routes, </w:delText>
        </w:r>
      </w:del>
      <w:ins w:id="14934" w:author="Mohamed Amine Sdiri" w:date="2023-11-29T09:58:00Z">
        <w:del w:id="14935" w:author="Houyem Rais" w:date="2024-02-22T14:46:00Z">
          <w:r w:rsidR="00621175" w:rsidDel="00201166">
            <w:delText xml:space="preserve"> </w:delText>
          </w:r>
        </w:del>
      </w:ins>
      <w:del w:id="14936" w:author="Houyem Rais" w:date="2024-02-22T14:46:00Z">
        <w:r w:rsidRPr="00343F01" w:rsidDel="00201166">
          <w:delText xml:space="preserve">tels que des panneaux publicitaires, </w:delText>
        </w:r>
      </w:del>
      <w:ins w:id="14937" w:author="Mohamed Amine Sdiri" w:date="2023-11-29T09:58:00Z">
        <w:del w:id="14938" w:author="Houyem Rais" w:date="2024-02-22T14:46:00Z">
          <w:r w:rsidR="00621175" w:rsidDel="00201166">
            <w:delText xml:space="preserve"> </w:delText>
          </w:r>
        </w:del>
      </w:ins>
      <w:del w:id="14939" w:author="Houyem Rais" w:date="2024-02-22T14:46:00Z">
        <w:r w:rsidRPr="00343F01" w:rsidDel="00201166">
          <w:delText xml:space="preserve">des affichages numériques, </w:delText>
        </w:r>
      </w:del>
      <w:ins w:id="14940" w:author="Mohamed Amine Sdiri" w:date="2023-11-29T09:58:00Z">
        <w:del w:id="14941" w:author="Houyem Rais" w:date="2024-02-22T14:46:00Z">
          <w:r w:rsidR="00621175" w:rsidDel="00201166">
            <w:delText xml:space="preserve"> </w:delText>
          </w:r>
        </w:del>
      </w:ins>
      <w:del w:id="14942" w:author="Houyem Rais" w:date="2024-02-22T14:46:00Z">
        <w:r w:rsidRPr="00343F01" w:rsidDel="00201166">
          <w:delText xml:space="preserve">des enseignes, </w:delText>
        </w:r>
      </w:del>
      <w:ins w:id="14943" w:author="Mohamed Amine Sdiri" w:date="2023-11-29T09:58:00Z">
        <w:del w:id="14944" w:author="Houyem Rais" w:date="2024-02-22T14:46:00Z">
          <w:r w:rsidR="00621175" w:rsidDel="00201166">
            <w:delText xml:space="preserve"> </w:delText>
          </w:r>
        </w:del>
      </w:ins>
      <w:del w:id="14945" w:author="Houyem Rais" w:date="2024-02-22T14:46:00Z">
        <w:r w:rsidRPr="00343F01" w:rsidDel="00201166">
          <w:delText>etc.</w:delText>
        </w:r>
      </w:del>
    </w:p>
    <w:p w14:paraId="09023490" w14:textId="42EA93BD" w:rsidR="00B02CAC" w:rsidRPr="00343F01" w:rsidDel="00201166" w:rsidRDefault="00B02CAC" w:rsidP="00D62BC5">
      <w:pPr>
        <w:spacing w:before="0" w:after="160"/>
        <w:jc w:val="left"/>
        <w:rPr>
          <w:del w:id="14946" w:author="Houyem Rais" w:date="2024-02-22T14:46:00Z"/>
        </w:rPr>
        <w:pPrChange w:id="14947" w:author="Houyem Rais" w:date="2024-02-22T14:49:00Z">
          <w:pPr>
            <w:pStyle w:val="BulletList1"/>
          </w:pPr>
        </w:pPrChange>
      </w:pPr>
      <w:del w:id="14948" w:author="Houyem Rais" w:date="2024-02-22T14:46:00Z">
        <w:r w:rsidRPr="00343F01" w:rsidDel="00201166">
          <w:delText xml:space="preserve">Locations commerciales : la société de projet peut offrir des opportunités de location de terrains ou de bâtiments pour des entreprises commerciales, </w:delText>
        </w:r>
      </w:del>
      <w:ins w:id="14949" w:author="Mohamed Amine Sdiri" w:date="2023-11-29T09:58:00Z">
        <w:del w:id="14950" w:author="Houyem Rais" w:date="2024-02-22T14:46:00Z">
          <w:r w:rsidR="00621175" w:rsidDel="00201166">
            <w:delText xml:space="preserve"> </w:delText>
          </w:r>
        </w:del>
      </w:ins>
      <w:del w:id="14951" w:author="Houyem Rais" w:date="2024-02-22T14:46:00Z">
        <w:r w:rsidRPr="00343F01" w:rsidDel="00201166">
          <w:delText xml:space="preserve">telles que des stations-service, </w:delText>
        </w:r>
      </w:del>
      <w:ins w:id="14952" w:author="Mohamed Amine Sdiri" w:date="2023-11-29T09:58:00Z">
        <w:del w:id="14953" w:author="Houyem Rais" w:date="2024-02-22T14:46:00Z">
          <w:r w:rsidR="00621175" w:rsidDel="00201166">
            <w:delText xml:space="preserve"> </w:delText>
          </w:r>
        </w:del>
      </w:ins>
      <w:del w:id="14954" w:author="Houyem Rais" w:date="2024-02-22T14:46:00Z">
        <w:r w:rsidRPr="00343F01" w:rsidDel="00201166">
          <w:delText xml:space="preserve">des restaurants, </w:delText>
        </w:r>
      </w:del>
      <w:ins w:id="14955" w:author="Mohamed Amine Sdiri" w:date="2023-11-29T09:58:00Z">
        <w:del w:id="14956" w:author="Houyem Rais" w:date="2024-02-22T14:46:00Z">
          <w:r w:rsidR="00621175" w:rsidDel="00201166">
            <w:delText xml:space="preserve"> </w:delText>
          </w:r>
        </w:del>
      </w:ins>
      <w:del w:id="14957" w:author="Houyem Rais" w:date="2024-02-22T14:46:00Z">
        <w:r w:rsidRPr="00343F01" w:rsidDel="00201166">
          <w:delText xml:space="preserve">des aires de repos, </w:delText>
        </w:r>
      </w:del>
      <w:ins w:id="14958" w:author="Mohamed Amine Sdiri" w:date="2023-11-29T09:58:00Z">
        <w:del w:id="14959" w:author="Houyem Rais" w:date="2024-02-22T14:46:00Z">
          <w:r w:rsidR="00621175" w:rsidDel="00201166">
            <w:delText xml:space="preserve"> </w:delText>
          </w:r>
        </w:del>
      </w:ins>
      <w:del w:id="14960" w:author="Houyem Rais" w:date="2024-02-22T14:46:00Z">
        <w:r w:rsidRPr="00343F01" w:rsidDel="00201166">
          <w:delText xml:space="preserve">des hôtels, </w:delText>
        </w:r>
      </w:del>
      <w:ins w:id="14961" w:author="Mohamed Amine Sdiri" w:date="2023-11-29T09:58:00Z">
        <w:del w:id="14962" w:author="Houyem Rais" w:date="2024-02-22T14:46:00Z">
          <w:r w:rsidR="00621175" w:rsidDel="00201166">
            <w:delText xml:space="preserve"> </w:delText>
          </w:r>
        </w:del>
      </w:ins>
      <w:del w:id="14963" w:author="Houyem Rais" w:date="2024-02-22T14:46:00Z">
        <w:r w:rsidRPr="00343F01" w:rsidDel="00201166">
          <w:delText xml:space="preserve">des boutiques de vente au détail, </w:delText>
        </w:r>
      </w:del>
      <w:ins w:id="14964" w:author="Mohamed Amine Sdiri" w:date="2023-11-29T09:58:00Z">
        <w:del w:id="14965" w:author="Houyem Rais" w:date="2024-02-22T14:46:00Z">
          <w:r w:rsidR="00621175" w:rsidDel="00201166">
            <w:delText xml:space="preserve"> </w:delText>
          </w:r>
        </w:del>
      </w:ins>
      <w:del w:id="14966" w:author="Houyem Rais" w:date="2024-02-22T14:46:00Z">
        <w:r w:rsidRPr="00343F01" w:rsidDel="00201166">
          <w:delText>des installations de maintenance automobile ou d'autres installations de services aux voyageurs.</w:delText>
        </w:r>
      </w:del>
    </w:p>
    <w:p w14:paraId="34A7329C" w14:textId="436ABF14" w:rsidR="00B02CAC" w:rsidDel="00201166" w:rsidRDefault="00B02CAC" w:rsidP="00D62BC5">
      <w:pPr>
        <w:spacing w:before="0" w:after="160"/>
        <w:jc w:val="left"/>
        <w:rPr>
          <w:ins w:id="14967" w:author="Mohamed Amine Sdiri" w:date="2023-11-28T22:33:00Z"/>
          <w:del w:id="14968" w:author="Houyem Rais" w:date="2024-02-22T14:46:00Z"/>
        </w:rPr>
        <w:pPrChange w:id="14969" w:author="Houyem Rais" w:date="2024-02-22T14:49:00Z">
          <w:pPr>
            <w:pStyle w:val="BulletList1"/>
          </w:pPr>
        </w:pPrChange>
      </w:pPr>
      <w:del w:id="14970" w:author="Houyem Rais" w:date="2024-02-22T14:46:00Z">
        <w:r w:rsidRPr="00343F01" w:rsidDel="00201166">
          <w:delText xml:space="preserve">Services auxiliaires : la société de projet peut proposer des services auxiliaires payants, </w:delText>
        </w:r>
      </w:del>
      <w:ins w:id="14971" w:author="Mohamed Amine Sdiri" w:date="2023-11-29T09:58:00Z">
        <w:del w:id="14972" w:author="Houyem Rais" w:date="2024-02-22T14:46:00Z">
          <w:r w:rsidR="00621175" w:rsidDel="00201166">
            <w:delText xml:space="preserve"> </w:delText>
          </w:r>
        </w:del>
      </w:ins>
      <w:del w:id="14973" w:author="Houyem Rais" w:date="2024-02-22T14:46:00Z">
        <w:r w:rsidRPr="00343F01" w:rsidDel="00201166">
          <w:delText xml:space="preserve">tels que des stations de lavage de véhicules, </w:delText>
        </w:r>
      </w:del>
      <w:ins w:id="14974" w:author="Mohamed Amine Sdiri" w:date="2023-11-29T09:58:00Z">
        <w:del w:id="14975" w:author="Houyem Rais" w:date="2024-02-22T14:46:00Z">
          <w:r w:rsidR="00621175" w:rsidDel="00201166">
            <w:delText xml:space="preserve"> </w:delText>
          </w:r>
        </w:del>
      </w:ins>
      <w:del w:id="14976" w:author="Houyem Rais" w:date="2024-02-22T14:46:00Z">
        <w:r w:rsidRPr="00343F01" w:rsidDel="00201166">
          <w:delText xml:space="preserve">des aires de pique-nique payantes, </w:delText>
        </w:r>
      </w:del>
      <w:ins w:id="14977" w:author="Mohamed Amine Sdiri" w:date="2023-11-29T09:58:00Z">
        <w:del w:id="14978" w:author="Houyem Rais" w:date="2024-02-22T14:46:00Z">
          <w:r w:rsidR="00621175" w:rsidDel="00201166">
            <w:delText xml:space="preserve"> </w:delText>
          </w:r>
        </w:del>
      </w:ins>
      <w:del w:id="14979" w:author="Houyem Rais" w:date="2024-02-22T14:46:00Z">
        <w:r w:rsidRPr="00343F01" w:rsidDel="00201166">
          <w:delText>des centres de conférence ou des espaces de stationnement supplémentaires.</w:delText>
        </w:r>
      </w:del>
    </w:p>
    <w:p w14:paraId="066D19C4" w14:textId="551ACF93" w:rsidR="00C65505" w:rsidDel="00201166" w:rsidRDefault="00C65505" w:rsidP="00D62BC5">
      <w:pPr>
        <w:spacing w:before="0" w:after="160"/>
        <w:jc w:val="left"/>
        <w:rPr>
          <w:ins w:id="14980" w:author="Mohamed Amine Sdiri" w:date="2023-11-28T22:33:00Z"/>
          <w:del w:id="14981" w:author="Houyem Rais" w:date="2024-02-22T14:46:00Z"/>
        </w:rPr>
        <w:pPrChange w:id="14982" w:author="Houyem Rais" w:date="2024-02-22T14:49:00Z">
          <w:pPr>
            <w:pStyle w:val="BulletList1"/>
          </w:pPr>
        </w:pPrChange>
      </w:pPr>
      <w:ins w:id="14983" w:author="Mohamed Amine Sdiri" w:date="2023-11-28T22:33:00Z">
        <w:del w:id="14984" w:author="Houyem Rais" w:date="2024-02-22T14:46:00Z">
          <w:r w:rsidDel="00201166">
            <w:delText>Parkings de poids lourds sécurisés : La société de projet peut également générer des revenus en proposant des parkings sécurisés spécialement conçus pour les poids lourds</w:delText>
          </w:r>
        </w:del>
      </w:ins>
      <w:ins w:id="14985" w:author="Mohamed Amine Sdiri" w:date="2023-11-29T09:58:00Z">
        <w:del w:id="14986" w:author="Houyem Rais" w:date="2024-02-22T14:46:00Z">
          <w:r w:rsidR="00621175" w:rsidDel="00201166">
            <w:delText xml:space="preserve"> </w:delText>
          </w:r>
        </w:del>
      </w:ins>
      <w:ins w:id="14987" w:author="Mohamed Amine Sdiri" w:date="2023-11-28T22:33:00Z">
        <w:del w:id="14988" w:author="Houyem Rais" w:date="2024-02-22T14:46:00Z">
          <w:r w:rsidDel="00201166">
            <w:delText>offrant ainsi des services de stationnement sûrs et pratiques pour les conducteurs de camions.</w:delText>
          </w:r>
        </w:del>
      </w:ins>
    </w:p>
    <w:p w14:paraId="76CE8928" w14:textId="24F22085" w:rsidR="00C65505" w:rsidDel="00201166" w:rsidRDefault="00C65505" w:rsidP="00D62BC5">
      <w:pPr>
        <w:spacing w:before="0" w:after="160"/>
        <w:jc w:val="left"/>
        <w:rPr>
          <w:ins w:id="14989" w:author="Mohamed Amine Sdiri" w:date="2023-11-28T22:33:00Z"/>
          <w:del w:id="14990" w:author="Houyem Rais" w:date="2024-02-22T14:46:00Z"/>
        </w:rPr>
        <w:pPrChange w:id="14991" w:author="Houyem Rais" w:date="2024-02-22T14:49:00Z">
          <w:pPr>
            <w:pStyle w:val="BulletList1"/>
          </w:pPr>
        </w:pPrChange>
      </w:pPr>
      <w:ins w:id="14992" w:author="Mohamed Amine Sdiri" w:date="2023-11-28T22:33:00Z">
        <w:del w:id="14993" w:author="Houyem Rais" w:date="2024-02-22T14:46:00Z">
          <w:r w:rsidDel="00201166">
            <w:delText>Fourniture de linéaire et autres espaces pour les câbles de fibre optiques</w:delText>
          </w:r>
        </w:del>
      </w:ins>
      <w:ins w:id="14994" w:author="Mohamed Amine Sdiri" w:date="2023-11-29T09:58:00Z">
        <w:del w:id="14995" w:author="Houyem Rais" w:date="2024-02-22T14:46:00Z">
          <w:r w:rsidR="00621175" w:rsidDel="00201166">
            <w:delText xml:space="preserve"> </w:delText>
          </w:r>
        </w:del>
      </w:ins>
      <w:ins w:id="14996" w:author="Mohamed Amine Sdiri" w:date="2023-11-28T22:33:00Z">
        <w:del w:id="14997" w:author="Houyem Rais" w:date="2024-02-22T14:46:00Z">
          <w:r w:rsidDel="00201166">
            <w:delText>d’installations de télécommunication</w:delText>
          </w:r>
        </w:del>
      </w:ins>
      <w:ins w:id="14998" w:author="Mohamed Amine Sdiri" w:date="2023-11-29T09:58:00Z">
        <w:del w:id="14999" w:author="Houyem Rais" w:date="2024-02-22T14:46:00Z">
          <w:r w:rsidR="00621175" w:rsidDel="00201166">
            <w:delText xml:space="preserve"> </w:delText>
          </w:r>
        </w:del>
      </w:ins>
      <w:ins w:id="15000" w:author="Mohamed Amine Sdiri" w:date="2023-11-28T22:33:00Z">
        <w:del w:id="15001" w:author="Houyem Rais" w:date="2024-02-22T14:46:00Z">
          <w:r w:rsidDel="00201166">
            <w:delText>de transport d’électricité</w:delText>
          </w:r>
        </w:del>
      </w:ins>
      <w:ins w:id="15002" w:author="Mohamed Amine Sdiri" w:date="2023-11-29T09:58:00Z">
        <w:del w:id="15003" w:author="Houyem Rais" w:date="2024-02-22T14:46:00Z">
          <w:r w:rsidR="00621175" w:rsidDel="00201166">
            <w:delText xml:space="preserve"> </w:delText>
          </w:r>
        </w:del>
      </w:ins>
      <w:ins w:id="15004" w:author="Mohamed Amine Sdiri" w:date="2023-11-28T22:33:00Z">
        <w:del w:id="15005" w:author="Houyem Rais" w:date="2024-02-22T14:46:00Z">
          <w:r w:rsidDel="00201166">
            <w:delText>etc. : la société de projet peut exploiter ses infrastructures en louant des espaces pour l'installation de câbles de fibre optique</w:delText>
          </w:r>
        </w:del>
      </w:ins>
      <w:ins w:id="15006" w:author="Mohamed Amine Sdiri" w:date="2023-11-29T09:58:00Z">
        <w:del w:id="15007" w:author="Houyem Rais" w:date="2024-02-22T14:46:00Z">
          <w:r w:rsidR="00621175" w:rsidDel="00201166">
            <w:delText xml:space="preserve"> </w:delText>
          </w:r>
        </w:del>
      </w:ins>
      <w:ins w:id="15008" w:author="Mohamed Amine Sdiri" w:date="2023-11-28T22:33:00Z">
        <w:del w:id="15009" w:author="Houyem Rais" w:date="2024-02-22T14:46:00Z">
          <w:r w:rsidDel="00201166">
            <w:delText>d'équipements de télécommunication ou de lignes de transport d'électricité.</w:delText>
          </w:r>
        </w:del>
      </w:ins>
    </w:p>
    <w:p w14:paraId="6CD480B4" w14:textId="7C8D3974" w:rsidR="00C65505" w:rsidRPr="00343F01" w:rsidDel="00201166" w:rsidRDefault="00C65505" w:rsidP="00D62BC5">
      <w:pPr>
        <w:spacing w:before="0" w:after="160"/>
        <w:jc w:val="left"/>
        <w:rPr>
          <w:del w:id="15010" w:author="Houyem Rais" w:date="2024-02-22T14:46:00Z"/>
        </w:rPr>
        <w:pPrChange w:id="15011" w:author="Houyem Rais" w:date="2024-02-22T14:49:00Z">
          <w:pPr>
            <w:pStyle w:val="BulletList1"/>
          </w:pPr>
        </w:pPrChange>
      </w:pPr>
      <w:ins w:id="15012" w:author="Mohamed Amine Sdiri" w:date="2023-11-28T22:33:00Z">
        <w:del w:id="15013" w:author="Houyem Rais" w:date="2024-02-22T14:46:00Z">
          <w:r w:rsidDel="00201166">
            <w:delText>Location d’espaces riverains pour la production d’électricité par panneaux solaires et par éolienne</w:delText>
          </w:r>
        </w:del>
      </w:ins>
      <w:ins w:id="15014" w:author="Mohamed Amine Sdiri" w:date="2023-11-29T09:58:00Z">
        <w:del w:id="15015" w:author="Houyem Rais" w:date="2024-02-22T14:46:00Z">
          <w:r w:rsidR="00621175" w:rsidDel="00201166">
            <w:delText xml:space="preserve"> </w:delText>
          </w:r>
        </w:del>
      </w:ins>
      <w:ins w:id="15016" w:author="Mohamed Amine Sdiri" w:date="2023-11-28T22:33:00Z">
        <w:del w:id="15017" w:author="Houyem Rais" w:date="2024-02-22T14:46:00Z">
          <w:r w:rsidDel="00201166">
            <w:delText>etc. : La société peut diversifier ses sources de revenus en proposant la location d'espaces riverains propices à l'installation de panneaux solaires et d'éoliennes</w:delText>
          </w:r>
        </w:del>
      </w:ins>
      <w:ins w:id="15018" w:author="Mohamed Amine Sdiri" w:date="2023-11-29T09:58:00Z">
        <w:del w:id="15019" w:author="Houyem Rais" w:date="2024-02-22T14:46:00Z">
          <w:r w:rsidR="00621175" w:rsidDel="00201166">
            <w:delText xml:space="preserve"> </w:delText>
          </w:r>
        </w:del>
      </w:ins>
      <w:ins w:id="15020" w:author="Mohamed Amine Sdiri" w:date="2023-11-28T22:33:00Z">
        <w:del w:id="15021" w:author="Houyem Rais" w:date="2024-02-22T14:46:00Z">
          <w:r w:rsidDel="00201166">
            <w:delText>contribuant ainsi au développement durable et offrant des opportunités de revenus issus de l'énergie renouvelable.</w:delText>
          </w:r>
        </w:del>
      </w:ins>
    </w:p>
    <w:p w14:paraId="1A2F36F6" w14:textId="49E9D1F8" w:rsidR="00601A99" w:rsidRPr="00343F01" w:rsidDel="00201166" w:rsidRDefault="00B02CAC" w:rsidP="00D62BC5">
      <w:pPr>
        <w:spacing w:before="0" w:after="160"/>
        <w:jc w:val="left"/>
        <w:rPr>
          <w:del w:id="15022" w:author="Houyem Rais" w:date="2024-02-22T14:46:00Z"/>
        </w:rPr>
        <w:pPrChange w:id="15023" w:author="Houyem Rais" w:date="2024-02-22T14:49:00Z">
          <w:pPr/>
        </w:pPrChange>
      </w:pPr>
      <w:del w:id="15024" w:author="Houyem Rais" w:date="2024-02-22T14:46:00Z">
        <w:r w:rsidRPr="00343F01" w:rsidDel="00201166">
          <w:delText xml:space="preserve">Il est difficile à ce stade d’estimer avec précision le taux des revenus annexes par rapport aux recettes de péage. Ce taux dépend de plusieurs facteurs, </w:delText>
        </w:r>
      </w:del>
      <w:ins w:id="15025" w:author="Mohamed Amine Sdiri" w:date="2023-11-29T09:58:00Z">
        <w:del w:id="15026" w:author="Houyem Rais" w:date="2024-02-22T14:46:00Z">
          <w:r w:rsidR="00621175" w:rsidDel="00201166">
            <w:delText xml:space="preserve"> </w:delText>
          </w:r>
        </w:del>
      </w:ins>
      <w:del w:id="15027" w:author="Houyem Rais" w:date="2024-02-22T14:46:00Z">
        <w:r w:rsidRPr="00343F01" w:rsidDel="00201166">
          <w:delText xml:space="preserve">tels que l'emplacement du tracé, </w:delText>
        </w:r>
      </w:del>
      <w:ins w:id="15028" w:author="Mohamed Amine Sdiri" w:date="2023-11-29T09:58:00Z">
        <w:del w:id="15029" w:author="Houyem Rais" w:date="2024-02-22T14:46:00Z">
          <w:r w:rsidR="00621175" w:rsidDel="00201166">
            <w:delText xml:space="preserve"> </w:delText>
          </w:r>
        </w:del>
      </w:ins>
      <w:del w:id="15030" w:author="Houyem Rais" w:date="2024-02-22T14:46:00Z">
        <w:r w:rsidRPr="00343F01" w:rsidDel="00201166">
          <w:delText xml:space="preserve">le volume de trafic, </w:delText>
        </w:r>
      </w:del>
      <w:ins w:id="15031" w:author="Mohamed Amine Sdiri" w:date="2023-11-29T09:58:00Z">
        <w:del w:id="15032" w:author="Houyem Rais" w:date="2024-02-22T14:46:00Z">
          <w:r w:rsidR="00621175" w:rsidDel="00201166">
            <w:delText xml:space="preserve"> </w:delText>
          </w:r>
        </w:del>
      </w:ins>
      <w:del w:id="15033" w:author="Houyem Rais" w:date="2024-02-22T14:46:00Z">
        <w:r w:rsidRPr="00343F01" w:rsidDel="00201166">
          <w:delText xml:space="preserve">la demande pour ces services publicitaires et commerciales, </w:delText>
        </w:r>
      </w:del>
      <w:ins w:id="15034" w:author="Mohamed Amine Sdiri" w:date="2023-11-29T09:58:00Z">
        <w:del w:id="15035" w:author="Houyem Rais" w:date="2024-02-22T14:46:00Z">
          <w:r w:rsidR="00621175" w:rsidDel="00201166">
            <w:delText xml:space="preserve"> </w:delText>
          </w:r>
        </w:del>
      </w:ins>
      <w:del w:id="15036" w:author="Houyem Rais" w:date="2024-02-22T14:46:00Z">
        <w:r w:rsidRPr="00343F01" w:rsidDel="00201166">
          <w:delText xml:space="preserve">etc. </w:delText>
        </w:r>
        <w:r w:rsidR="00601A99" w:rsidRPr="00343F01" w:rsidDel="00201166">
          <w:delText xml:space="preserve">Les revenus des produits annexes sont </w:delText>
        </w:r>
        <w:r w:rsidRPr="00343F01" w:rsidDel="00201166">
          <w:delText xml:space="preserve">varient généralement </w:delText>
        </w:r>
        <w:r w:rsidR="00601A99" w:rsidRPr="00343F01" w:rsidDel="00201166">
          <w:delText xml:space="preserve">entre 5% et </w:delText>
        </w:r>
        <w:r w:rsidR="00B92635" w:rsidRPr="00343F01" w:rsidDel="00201166">
          <w:delText>20</w:delText>
        </w:r>
        <w:r w:rsidR="00601A99" w:rsidRPr="00343F01" w:rsidDel="00201166">
          <w:delText xml:space="preserve">% des recettes de péage. L’étude a retenu un taux moyen de </w:delText>
        </w:r>
        <w:r w:rsidR="00B92635" w:rsidRPr="00343F01" w:rsidDel="00201166">
          <w:rPr>
            <w:b/>
            <w:bCs/>
          </w:rPr>
          <w:delText>10</w:delText>
        </w:r>
        <w:r w:rsidR="00601A99" w:rsidRPr="00343F01" w:rsidDel="00201166">
          <w:rPr>
            <w:b/>
            <w:bCs/>
          </w:rPr>
          <w:delText>%</w:delText>
        </w:r>
        <w:r w:rsidR="00601A99" w:rsidRPr="00343F01" w:rsidDel="00201166">
          <w:delText xml:space="preserve"> des revenus du péage</w:delText>
        </w:r>
        <w:r w:rsidR="00C02707" w:rsidRPr="00343F01" w:rsidDel="00201166">
          <w:delText xml:space="preserve">, </w:delText>
        </w:r>
      </w:del>
      <w:ins w:id="15037" w:author="Mohamed Amine Sdiri" w:date="2023-11-29T09:58:00Z">
        <w:del w:id="15038" w:author="Houyem Rais" w:date="2024-02-22T14:46:00Z">
          <w:r w:rsidR="00621175" w:rsidDel="00201166">
            <w:delText xml:space="preserve"> </w:delText>
          </w:r>
        </w:del>
      </w:ins>
      <w:del w:id="15039" w:author="Houyem Rais" w:date="2024-02-22T14:46:00Z">
        <w:r w:rsidR="00C02707" w:rsidRPr="00343F01" w:rsidDel="00201166">
          <w:delText>soi</w:delText>
        </w:r>
        <w:r w:rsidR="00B03C78" w:rsidRPr="00343F01" w:rsidDel="00201166">
          <w:delText xml:space="preserve">t </w:delText>
        </w:r>
        <w:r w:rsidR="00A437FE" w:rsidRPr="00343F01" w:rsidDel="00201166">
          <w:rPr>
            <w:b/>
            <w:bCs/>
          </w:rPr>
          <w:delText>11</w:delText>
        </w:r>
        <w:r w:rsidR="00C86B64" w:rsidRPr="00343F01" w:rsidDel="00201166">
          <w:rPr>
            <w:b/>
            <w:bCs/>
          </w:rPr>
          <w:delText>,</w:delText>
        </w:r>
        <w:r w:rsidR="00A437FE" w:rsidRPr="00343F01" w:rsidDel="00201166">
          <w:rPr>
            <w:b/>
            <w:bCs/>
          </w:rPr>
          <w:delText xml:space="preserve">64 </w:delText>
        </w:r>
        <w:r w:rsidR="00C86B64" w:rsidRPr="00343F01" w:rsidDel="00201166">
          <w:rPr>
            <w:b/>
            <w:bCs/>
          </w:rPr>
          <w:delText xml:space="preserve">millions de </w:delText>
        </w:r>
        <w:r w:rsidR="00B03C78" w:rsidRPr="00343F01" w:rsidDel="00201166">
          <w:rPr>
            <w:b/>
            <w:bCs/>
          </w:rPr>
          <w:delText>USD</w:delText>
        </w:r>
        <w:r w:rsidR="00A437FE" w:rsidRPr="00343F01" w:rsidDel="00201166">
          <w:delText xml:space="preserve"> pour toute l’autoroute.</w:delText>
        </w:r>
      </w:del>
    </w:p>
    <w:p w14:paraId="613DC9BB" w14:textId="2AEAC2CF" w:rsidR="000A15D3" w:rsidRPr="00343F01" w:rsidDel="00201166" w:rsidRDefault="00601A99" w:rsidP="00D62BC5">
      <w:pPr>
        <w:spacing w:before="0" w:after="160"/>
        <w:jc w:val="left"/>
        <w:rPr>
          <w:del w:id="15040" w:author="Houyem Rais" w:date="2024-02-22T14:46:00Z"/>
        </w:rPr>
        <w:pPrChange w:id="15041" w:author="Houyem Rais" w:date="2024-02-22T14:49:00Z">
          <w:pPr/>
        </w:pPrChange>
      </w:pPr>
      <w:del w:id="15042" w:author="Houyem Rais" w:date="2024-02-22T14:46:00Z">
        <w:r w:rsidRPr="00343F01" w:rsidDel="00201166">
          <w:delText>Les revenus provenant des produits annexes pour les scénarios à péage économique pendant la première année d’exploitation</w:delText>
        </w:r>
        <w:r w:rsidR="000A15D3" w:rsidRPr="00343F01" w:rsidDel="00201166">
          <w:delText xml:space="preserve"> pour chaque lot contractuel sont répartis comme suit :</w:delText>
        </w:r>
      </w:del>
    </w:p>
    <w:p w14:paraId="2C584620" w14:textId="6AF045AF" w:rsidR="00B9199D" w:rsidRPr="00F65825" w:rsidDel="00201166" w:rsidRDefault="000A15D3" w:rsidP="00D62BC5">
      <w:pPr>
        <w:spacing w:before="0" w:after="160"/>
        <w:jc w:val="left"/>
        <w:rPr>
          <w:del w:id="15043" w:author="Houyem Rais" w:date="2024-02-22T14:46:00Z"/>
          <w:lang w:val="en-GB"/>
        </w:rPr>
        <w:pPrChange w:id="15044" w:author="Houyem Rais" w:date="2024-02-22T14:49:00Z">
          <w:pPr>
            <w:pStyle w:val="BulletList1"/>
          </w:pPr>
        </w:pPrChange>
      </w:pPr>
      <w:del w:id="15045" w:author="Houyem Rais" w:date="2024-02-22T14:46:00Z">
        <w:r w:rsidRPr="00F65825" w:rsidDel="00201166">
          <w:rPr>
            <w:lang w:val="en-GB"/>
          </w:rPr>
          <w:delText xml:space="preserve">Lot contractuel A : </w:delText>
        </w:r>
        <w:r w:rsidR="00A437FE" w:rsidRPr="00F65825" w:rsidDel="00201166">
          <w:rPr>
            <w:lang w:val="en-GB"/>
          </w:rPr>
          <w:delText>1 608 732</w:delText>
        </w:r>
        <w:r w:rsidR="00B9199D" w:rsidRPr="00F65825" w:rsidDel="00201166">
          <w:rPr>
            <w:lang w:val="en-GB"/>
          </w:rPr>
          <w:delText xml:space="preserve"> </w:delText>
        </w:r>
        <w:r w:rsidR="006742E2" w:rsidRPr="00F65825" w:rsidDel="00201166">
          <w:rPr>
            <w:lang w:val="en-GB"/>
          </w:rPr>
          <w:delText>USD ;</w:delText>
        </w:r>
      </w:del>
    </w:p>
    <w:p w14:paraId="7975410B" w14:textId="27EB8E71" w:rsidR="000A15D3" w:rsidRPr="00343F01" w:rsidDel="00201166" w:rsidRDefault="000A15D3" w:rsidP="00D62BC5">
      <w:pPr>
        <w:spacing w:before="0" w:after="160"/>
        <w:jc w:val="left"/>
        <w:rPr>
          <w:del w:id="15046" w:author="Houyem Rais" w:date="2024-02-22T14:46:00Z"/>
        </w:rPr>
        <w:pPrChange w:id="15047" w:author="Houyem Rais" w:date="2024-02-22T14:49:00Z">
          <w:pPr>
            <w:pStyle w:val="BulletList1"/>
          </w:pPr>
        </w:pPrChange>
      </w:pPr>
      <w:del w:id="15048" w:author="Houyem Rais" w:date="2024-02-22T14:46:00Z">
        <w:r w:rsidRPr="00343F01" w:rsidDel="00201166">
          <w:delText xml:space="preserve">Lot contractuel B : </w:delText>
        </w:r>
        <w:r w:rsidR="00A437FE" w:rsidRPr="00343F01" w:rsidDel="00201166">
          <w:delText>1 968 </w:delText>
        </w:r>
        <w:r w:rsidR="00375A7F" w:rsidRPr="00343F01" w:rsidDel="00201166">
          <w:delText>592 USD</w:delText>
        </w:r>
        <w:r w:rsidR="006742E2" w:rsidRPr="00343F01" w:rsidDel="00201166">
          <w:delText> ;</w:delText>
        </w:r>
      </w:del>
    </w:p>
    <w:p w14:paraId="224D4C57" w14:textId="102D3FB7" w:rsidR="000A15D3" w:rsidRPr="00343F01" w:rsidDel="00201166" w:rsidRDefault="000A15D3" w:rsidP="00D62BC5">
      <w:pPr>
        <w:spacing w:before="0" w:after="160"/>
        <w:jc w:val="left"/>
        <w:rPr>
          <w:del w:id="15049" w:author="Houyem Rais" w:date="2024-02-22T14:46:00Z"/>
        </w:rPr>
        <w:pPrChange w:id="15050" w:author="Houyem Rais" w:date="2024-02-22T14:49:00Z">
          <w:pPr>
            <w:pStyle w:val="BulletList1"/>
          </w:pPr>
        </w:pPrChange>
      </w:pPr>
      <w:del w:id="15051" w:author="Houyem Rais" w:date="2024-02-22T14:46:00Z">
        <w:r w:rsidRPr="00343F01" w:rsidDel="00201166">
          <w:delText xml:space="preserve">Lot contractuel C : </w:delText>
        </w:r>
        <w:r w:rsidR="00A437FE" w:rsidRPr="00343F01" w:rsidDel="00201166">
          <w:delText xml:space="preserve">2 512 330 </w:delText>
        </w:r>
        <w:r w:rsidR="006742E2" w:rsidRPr="00343F01" w:rsidDel="00201166">
          <w:delText>USD ;</w:delText>
        </w:r>
      </w:del>
    </w:p>
    <w:p w14:paraId="0A767D80" w14:textId="5EEB4AB7" w:rsidR="000A15D3" w:rsidRPr="00343F01" w:rsidDel="00201166" w:rsidRDefault="000A15D3" w:rsidP="00D62BC5">
      <w:pPr>
        <w:spacing w:before="0" w:after="160"/>
        <w:jc w:val="left"/>
        <w:rPr>
          <w:del w:id="15052" w:author="Houyem Rais" w:date="2024-02-22T14:46:00Z"/>
        </w:rPr>
        <w:pPrChange w:id="15053" w:author="Houyem Rais" w:date="2024-02-22T14:49:00Z">
          <w:pPr>
            <w:pStyle w:val="BulletList1"/>
          </w:pPr>
        </w:pPrChange>
      </w:pPr>
      <w:del w:id="15054" w:author="Houyem Rais" w:date="2024-02-22T14:46:00Z">
        <w:r w:rsidRPr="00343F01" w:rsidDel="00201166">
          <w:delText xml:space="preserve">Lot contractuel D : </w:delText>
        </w:r>
        <w:r w:rsidR="00A437FE" w:rsidRPr="00343F01" w:rsidDel="00201166">
          <w:delText xml:space="preserve">673 633 </w:delText>
        </w:r>
        <w:r w:rsidR="006742E2" w:rsidRPr="00343F01" w:rsidDel="00201166">
          <w:delText>USD ;</w:delText>
        </w:r>
      </w:del>
    </w:p>
    <w:p w14:paraId="7EB94D72" w14:textId="1D8D1547" w:rsidR="000A15D3" w:rsidRPr="00F65825" w:rsidDel="00201166" w:rsidRDefault="000A15D3" w:rsidP="00D62BC5">
      <w:pPr>
        <w:spacing w:before="0" w:after="160"/>
        <w:jc w:val="left"/>
        <w:rPr>
          <w:del w:id="15055" w:author="Houyem Rais" w:date="2024-02-22T14:46:00Z"/>
          <w:lang w:val="en-GB"/>
        </w:rPr>
        <w:pPrChange w:id="15056" w:author="Houyem Rais" w:date="2024-02-22T14:49:00Z">
          <w:pPr>
            <w:pStyle w:val="BulletList1"/>
          </w:pPr>
        </w:pPrChange>
      </w:pPr>
      <w:del w:id="15057" w:author="Houyem Rais" w:date="2024-02-22T14:46:00Z">
        <w:r w:rsidRPr="00F65825" w:rsidDel="00201166">
          <w:rPr>
            <w:lang w:val="en-GB"/>
          </w:rPr>
          <w:delText xml:space="preserve">Lot contractuel E : </w:delText>
        </w:r>
        <w:r w:rsidR="00A437FE" w:rsidRPr="00F65825" w:rsidDel="00201166">
          <w:rPr>
            <w:lang w:val="en-GB"/>
          </w:rPr>
          <w:delText xml:space="preserve">2 803 026 </w:delText>
        </w:r>
        <w:r w:rsidR="006742E2" w:rsidRPr="00F65825" w:rsidDel="00201166">
          <w:rPr>
            <w:lang w:val="en-GB"/>
          </w:rPr>
          <w:delText>USD ;</w:delText>
        </w:r>
      </w:del>
    </w:p>
    <w:p w14:paraId="25DD063A" w14:textId="2BB7D7FB" w:rsidR="000A15D3" w:rsidRPr="00F65825" w:rsidDel="00201166" w:rsidRDefault="000A15D3" w:rsidP="00D62BC5">
      <w:pPr>
        <w:spacing w:before="0" w:after="160"/>
        <w:jc w:val="left"/>
        <w:rPr>
          <w:del w:id="15058" w:author="Houyem Rais" w:date="2024-02-22T14:46:00Z"/>
          <w:lang w:val="en-GB"/>
        </w:rPr>
        <w:pPrChange w:id="15059" w:author="Houyem Rais" w:date="2024-02-22T14:49:00Z">
          <w:pPr>
            <w:pStyle w:val="BulletList1"/>
          </w:pPr>
        </w:pPrChange>
      </w:pPr>
      <w:del w:id="15060" w:author="Houyem Rais" w:date="2024-02-22T14:46:00Z">
        <w:r w:rsidRPr="00F65825" w:rsidDel="00201166">
          <w:rPr>
            <w:lang w:val="en-GB"/>
          </w:rPr>
          <w:delText xml:space="preserve">Lot contractuel F : </w:delText>
        </w:r>
        <w:r w:rsidR="00A437FE" w:rsidRPr="00F65825" w:rsidDel="00201166">
          <w:rPr>
            <w:lang w:val="en-GB"/>
          </w:rPr>
          <w:delText xml:space="preserve">2 074 549 </w:delText>
        </w:r>
        <w:r w:rsidR="006742E2" w:rsidRPr="00F65825" w:rsidDel="00201166">
          <w:rPr>
            <w:lang w:val="en-GB"/>
          </w:rPr>
          <w:delText>USD.</w:delText>
        </w:r>
      </w:del>
    </w:p>
    <w:p w14:paraId="46AEFB5E" w14:textId="46E584D6" w:rsidR="004B7D19" w:rsidRPr="009B2603" w:rsidDel="00201166" w:rsidRDefault="004B7D19" w:rsidP="00D62BC5">
      <w:pPr>
        <w:spacing w:before="0" w:after="160"/>
        <w:jc w:val="left"/>
        <w:rPr>
          <w:del w:id="15061" w:author="Houyem Rais" w:date="2024-02-22T14:46:00Z"/>
          <w:lang w:val="en-US"/>
        </w:rPr>
        <w:pPrChange w:id="15062" w:author="Houyem Rais" w:date="2024-02-22T14:49:00Z">
          <w:pPr>
            <w:spacing w:before="0" w:after="0"/>
          </w:pPr>
        </w:pPrChange>
      </w:pPr>
    </w:p>
    <w:p w14:paraId="0DF45961" w14:textId="76B2C5AA" w:rsidR="009F27E4" w:rsidRPr="00343F01" w:rsidDel="00201166" w:rsidRDefault="009F27E4" w:rsidP="00D62BC5">
      <w:pPr>
        <w:spacing w:before="0" w:after="160"/>
        <w:jc w:val="left"/>
        <w:rPr>
          <w:del w:id="15063" w:author="Houyem Rais" w:date="2024-02-22T14:46:00Z"/>
        </w:rPr>
        <w:pPrChange w:id="15064" w:author="Houyem Rais" w:date="2024-02-22T14:49:00Z">
          <w:pPr>
            <w:pStyle w:val="Heading3"/>
          </w:pPr>
        </w:pPrChange>
      </w:pPr>
      <w:bookmarkStart w:id="15065" w:name="_Toc152165398"/>
      <w:del w:id="15066" w:author="Houyem Rais" w:date="2024-02-22T14:46:00Z">
        <w:r w:rsidRPr="00343F01" w:rsidDel="00201166">
          <w:delText xml:space="preserve">Les paramètres macro-économiques </w:delText>
        </w:r>
        <w:r w:rsidR="00267E6B" w:rsidRPr="00343F01" w:rsidDel="00201166">
          <w:delText xml:space="preserve">et financiers </w:delText>
        </w:r>
        <w:r w:rsidRPr="00343F01" w:rsidDel="00201166">
          <w:delText>du projet</w:delText>
        </w:r>
        <w:bookmarkEnd w:id="15065"/>
      </w:del>
    </w:p>
    <w:p w14:paraId="55A49E1B" w14:textId="55852168" w:rsidR="009F27E4" w:rsidRPr="00343F01" w:rsidDel="00201166" w:rsidRDefault="00B44AC6" w:rsidP="00D62BC5">
      <w:pPr>
        <w:spacing w:before="0" w:after="160"/>
        <w:jc w:val="left"/>
        <w:rPr>
          <w:del w:id="15067" w:author="Houyem Rais" w:date="2024-02-22T14:46:00Z"/>
        </w:rPr>
        <w:pPrChange w:id="15068" w:author="Houyem Rais" w:date="2024-02-22T14:49:00Z">
          <w:pPr>
            <w:pStyle w:val="Heading4"/>
          </w:pPr>
        </w:pPrChange>
      </w:pPr>
      <w:del w:id="15069" w:author="Houyem Rais" w:date="2024-02-22T14:46:00Z">
        <w:r w:rsidRPr="00343F01" w:rsidDel="00201166">
          <w:delText>Taux d'inflation</w:delText>
        </w:r>
      </w:del>
    </w:p>
    <w:p w14:paraId="40115C97" w14:textId="39C9BF0E" w:rsidR="00B44AC6" w:rsidRPr="00343F01" w:rsidDel="00201166" w:rsidRDefault="00B44AC6" w:rsidP="00D62BC5">
      <w:pPr>
        <w:spacing w:before="0" w:after="160"/>
        <w:jc w:val="left"/>
        <w:rPr>
          <w:del w:id="15070" w:author="Houyem Rais" w:date="2024-02-22T14:46:00Z"/>
        </w:rPr>
        <w:pPrChange w:id="15071" w:author="Houyem Rais" w:date="2024-02-22T14:49:00Z">
          <w:pPr/>
        </w:pPrChange>
      </w:pPr>
      <w:del w:id="15072" w:author="Houyem Rais" w:date="2024-02-22T14:46:00Z">
        <w:r w:rsidRPr="00343F01" w:rsidDel="00201166">
          <w:delText xml:space="preserve">Au Togo, </w:delText>
        </w:r>
      </w:del>
      <w:ins w:id="15073" w:author="Mohamed Amine Sdiri" w:date="2023-11-29T09:58:00Z">
        <w:del w:id="15074" w:author="Houyem Rais" w:date="2024-02-22T14:46:00Z">
          <w:r w:rsidR="00621175" w:rsidDel="00201166">
            <w:delText xml:space="preserve"> </w:delText>
          </w:r>
        </w:del>
      </w:ins>
      <w:del w:id="15075" w:author="Houyem Rais" w:date="2024-02-22T14:46:00Z">
        <w:r w:rsidRPr="00343F01" w:rsidDel="00201166">
          <w:delText xml:space="preserve">le taux d’inflation a atteint 5,2% au mois de février 2023, </w:delText>
        </w:r>
      </w:del>
      <w:ins w:id="15076" w:author="Mohamed Amine Sdiri" w:date="2023-11-29T09:58:00Z">
        <w:del w:id="15077" w:author="Houyem Rais" w:date="2024-02-22T14:46:00Z">
          <w:r w:rsidR="00621175" w:rsidDel="00201166">
            <w:delText xml:space="preserve"> </w:delText>
          </w:r>
        </w:del>
      </w:ins>
      <w:del w:id="15078" w:author="Houyem Rais" w:date="2024-02-22T14:46:00Z">
        <w:r w:rsidRPr="00343F01" w:rsidDel="00201166">
          <w:delText xml:space="preserve">contre une moyenne annuelle de 5,5% en 2022. </w:delText>
        </w:r>
        <w:r w:rsidR="00420D4E" w:rsidRPr="00343F01" w:rsidDel="00201166">
          <w:delText xml:space="preserve">Le </w:delText>
        </w:r>
        <w:r w:rsidRPr="00343F01" w:rsidDel="00201166">
          <w:delText>Bénin</w:delText>
        </w:r>
        <w:r w:rsidR="00420D4E" w:rsidRPr="00343F01" w:rsidDel="00201166">
          <w:delText xml:space="preserve"> de son côté </w:delText>
        </w:r>
        <w:r w:rsidRPr="00343F01" w:rsidDel="00201166">
          <w:delText xml:space="preserve">a enregistré un taux d’inflation de </w:delText>
        </w:r>
        <w:r w:rsidR="00420D4E" w:rsidRPr="00343F01" w:rsidDel="00201166">
          <w:delText xml:space="preserve">6,7% au mois de février 2023, </w:delText>
        </w:r>
      </w:del>
      <w:ins w:id="15079" w:author="Mohamed Amine Sdiri" w:date="2023-11-29T09:58:00Z">
        <w:del w:id="15080" w:author="Houyem Rais" w:date="2024-02-22T14:46:00Z">
          <w:r w:rsidR="00621175" w:rsidDel="00201166">
            <w:delText xml:space="preserve"> </w:delText>
          </w:r>
        </w:del>
      </w:ins>
      <w:del w:id="15081" w:author="Houyem Rais" w:date="2024-02-22T14:46:00Z">
        <w:r w:rsidR="00420D4E" w:rsidRPr="00343F01" w:rsidDel="00201166">
          <w:delText xml:space="preserve">ce qui présente une croissance significative par rapport au taux annuel de 2022 qui s’élevait à 2%. Quant au Nigéria, </w:delText>
        </w:r>
      </w:del>
      <w:ins w:id="15082" w:author="Mohamed Amine Sdiri" w:date="2023-11-29T09:58:00Z">
        <w:del w:id="15083" w:author="Houyem Rais" w:date="2024-02-22T14:46:00Z">
          <w:r w:rsidR="00621175" w:rsidDel="00201166">
            <w:delText xml:space="preserve"> </w:delText>
          </w:r>
        </w:del>
      </w:ins>
      <w:del w:id="15084" w:author="Houyem Rais" w:date="2024-02-22T14:46:00Z">
        <w:r w:rsidR="00420D4E" w:rsidRPr="00343F01" w:rsidDel="00201166">
          <w:delText xml:space="preserve">le pays </w:delText>
        </w:r>
        <w:r w:rsidR="001666D1" w:rsidRPr="00343F01" w:rsidDel="00201166">
          <w:delText xml:space="preserve">souffre d’un taux d’inflation assez élevé pendant les dernières années, </w:delText>
        </w:r>
      </w:del>
      <w:ins w:id="15085" w:author="Mohamed Amine Sdiri" w:date="2023-11-29T09:58:00Z">
        <w:del w:id="15086" w:author="Houyem Rais" w:date="2024-02-22T14:46:00Z">
          <w:r w:rsidR="00621175" w:rsidDel="00201166">
            <w:delText xml:space="preserve"> </w:delText>
          </w:r>
        </w:del>
      </w:ins>
      <w:del w:id="15087" w:author="Houyem Rais" w:date="2024-02-22T14:46:00Z">
        <w:r w:rsidR="001666D1" w:rsidRPr="00343F01" w:rsidDel="00201166">
          <w:delText>reflété par un taux moyen annuel de 13,04% en 2022 et un taux mensuel de 21,91% au mois de février 2023.</w:delText>
        </w:r>
      </w:del>
    </w:p>
    <w:p w14:paraId="43F8AAB4" w14:textId="778752B3" w:rsidR="001666D1" w:rsidRPr="00343F01" w:rsidDel="00201166" w:rsidRDefault="001666D1" w:rsidP="00D62BC5">
      <w:pPr>
        <w:spacing w:before="0" w:after="160"/>
        <w:jc w:val="left"/>
        <w:rPr>
          <w:del w:id="15088" w:author="Houyem Rais" w:date="2024-02-22T14:46:00Z"/>
        </w:rPr>
        <w:pPrChange w:id="15089" w:author="Houyem Rais" w:date="2024-02-22T14:49:00Z">
          <w:pPr/>
        </w:pPrChange>
      </w:pPr>
      <w:del w:id="15090" w:author="Houyem Rais" w:date="2024-02-22T14:46:00Z">
        <w:r w:rsidRPr="00343F01" w:rsidDel="00201166">
          <w:delText>L’analyse rétrospective des taux d’inflation annuels des trois pays du lot 3 du projet pendant les 10 dernières années est présentée dans le tableau suivant.</w:delText>
        </w:r>
      </w:del>
    </w:p>
    <w:p w14:paraId="171EA34B" w14:textId="7CD3EB8E" w:rsidR="00310DC0" w:rsidRPr="00343F01" w:rsidDel="00201166" w:rsidRDefault="00310DC0" w:rsidP="00D62BC5">
      <w:pPr>
        <w:spacing w:before="0" w:after="160"/>
        <w:jc w:val="left"/>
        <w:rPr>
          <w:del w:id="15091" w:author="Houyem Rais" w:date="2024-02-22T14:46:00Z"/>
        </w:rPr>
        <w:pPrChange w:id="15092" w:author="Houyem Rais" w:date="2024-02-22T14:49:00Z">
          <w:pPr>
            <w:pStyle w:val="Caption"/>
          </w:pPr>
        </w:pPrChange>
      </w:pPr>
      <w:bookmarkStart w:id="15093" w:name="_Toc152165497"/>
      <w:del w:id="15094"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5095" w:author="Mohamed Amine Sdiri" w:date="2023-11-29T15:48:00Z">
        <w:del w:id="15096" w:author="Houyem Rais" w:date="2024-02-22T14:46:00Z">
          <w:r w:rsidR="002B5C95" w:rsidDel="00201166">
            <w:rPr>
              <w:noProof/>
            </w:rPr>
            <w:delText>59</w:delText>
          </w:r>
        </w:del>
      </w:ins>
      <w:del w:id="15097" w:author="Houyem Rais" w:date="2024-02-22T14:46:00Z">
        <w:r w:rsidR="00F555DC" w:rsidDel="00201166">
          <w:rPr>
            <w:noProof/>
          </w:rPr>
          <w:delText>60</w:delText>
        </w:r>
        <w:r w:rsidR="00B0561B" w:rsidDel="00201166">
          <w:rPr>
            <w:noProof/>
          </w:rPr>
          <w:fldChar w:fldCharType="end"/>
        </w:r>
        <w:r w:rsidRPr="00343F01" w:rsidDel="00201166">
          <w:delText xml:space="preserve"> Taux d'inflation annuels du Togo, </w:delText>
        </w:r>
      </w:del>
      <w:ins w:id="15098" w:author="Mohamed Amine Sdiri" w:date="2023-11-29T09:58:00Z">
        <w:del w:id="15099" w:author="Houyem Rais" w:date="2024-02-22T14:46:00Z">
          <w:r w:rsidR="00621175" w:rsidDel="00201166">
            <w:delText xml:space="preserve"> </w:delText>
          </w:r>
        </w:del>
      </w:ins>
      <w:del w:id="15100" w:author="Houyem Rais" w:date="2024-02-22T14:46:00Z">
        <w:r w:rsidRPr="00343F01" w:rsidDel="00201166">
          <w:delText>Bénin et Nigéria au cours des 10 dernières années</w:delText>
        </w:r>
        <w:bookmarkEnd w:id="15093"/>
      </w:del>
    </w:p>
    <w:tbl>
      <w:tblPr>
        <w:tblStyle w:val="TableGrid"/>
        <w:tblW w:w="9327" w:type="dxa"/>
        <w:tblInd w:w="-5" w:type="dxa"/>
        <w:tblLook w:val="04A0" w:firstRow="1" w:lastRow="0" w:firstColumn="1" w:lastColumn="0" w:noHBand="0" w:noVBand="1"/>
      </w:tblPr>
      <w:tblGrid>
        <w:gridCol w:w="755"/>
        <w:gridCol w:w="748"/>
        <w:gridCol w:w="748"/>
        <w:gridCol w:w="748"/>
        <w:gridCol w:w="769"/>
        <w:gridCol w:w="769"/>
        <w:gridCol w:w="769"/>
        <w:gridCol w:w="769"/>
        <w:gridCol w:w="769"/>
        <w:gridCol w:w="769"/>
        <w:gridCol w:w="769"/>
        <w:gridCol w:w="945"/>
      </w:tblGrid>
      <w:tr w:rsidR="00310DC0" w:rsidRPr="00343F01" w:rsidDel="00201166" w14:paraId="229B3AAC" w14:textId="34014D9B" w:rsidTr="00310DC0">
        <w:trPr>
          <w:trHeight w:val="285"/>
          <w:del w:id="15101" w:author="Houyem Rais" w:date="2024-02-22T14:46:00Z"/>
        </w:trPr>
        <w:tc>
          <w:tcPr>
            <w:tcW w:w="755" w:type="dxa"/>
            <w:shd w:val="clear" w:color="auto" w:fill="D9D9D9" w:themeFill="background1" w:themeFillShade="D9"/>
            <w:hideMark/>
          </w:tcPr>
          <w:p w14:paraId="0FEE00E7" w14:textId="57A9D4F6" w:rsidR="00310DC0" w:rsidRPr="00343F01" w:rsidDel="00201166" w:rsidRDefault="00310DC0" w:rsidP="00D62BC5">
            <w:pPr>
              <w:spacing w:before="0" w:after="160"/>
              <w:jc w:val="left"/>
              <w:rPr>
                <w:del w:id="15102" w:author="Houyem Rais" w:date="2024-02-22T14:46:00Z"/>
                <w:b/>
                <w:bCs/>
                <w:sz w:val="18"/>
                <w:szCs w:val="18"/>
                <w:lang w:val="fr-FR"/>
              </w:rPr>
              <w:pPrChange w:id="15103" w:author="Houyem Rais" w:date="2024-02-22T14:49:00Z">
                <w:pPr/>
              </w:pPrChange>
            </w:pPr>
            <w:del w:id="15104" w:author="Houyem Rais" w:date="2024-02-22T14:46:00Z">
              <w:r w:rsidRPr="00343F01" w:rsidDel="00201166">
                <w:rPr>
                  <w:b/>
                  <w:bCs/>
                  <w:sz w:val="18"/>
                  <w:szCs w:val="18"/>
                  <w:lang w:val="fr-FR"/>
                </w:rPr>
                <w:delText>Année</w:delText>
              </w:r>
            </w:del>
          </w:p>
        </w:tc>
        <w:tc>
          <w:tcPr>
            <w:tcW w:w="748" w:type="dxa"/>
            <w:shd w:val="clear" w:color="auto" w:fill="D9D9D9" w:themeFill="background1" w:themeFillShade="D9"/>
            <w:noWrap/>
            <w:hideMark/>
          </w:tcPr>
          <w:p w14:paraId="38A54E06" w14:textId="4051C49B" w:rsidR="00310DC0" w:rsidRPr="00343F01" w:rsidDel="00201166" w:rsidRDefault="00310DC0" w:rsidP="00D62BC5">
            <w:pPr>
              <w:spacing w:before="0" w:after="160"/>
              <w:jc w:val="left"/>
              <w:rPr>
                <w:del w:id="15105" w:author="Houyem Rais" w:date="2024-02-22T14:46:00Z"/>
                <w:b/>
                <w:bCs/>
                <w:sz w:val="18"/>
                <w:szCs w:val="18"/>
                <w:lang w:val="fr-FR"/>
              </w:rPr>
              <w:pPrChange w:id="15106" w:author="Houyem Rais" w:date="2024-02-22T14:49:00Z">
                <w:pPr/>
              </w:pPrChange>
            </w:pPr>
            <w:del w:id="15107" w:author="Houyem Rais" w:date="2024-02-22T14:46:00Z">
              <w:r w:rsidRPr="00343F01" w:rsidDel="00201166">
                <w:rPr>
                  <w:b/>
                  <w:bCs/>
                  <w:sz w:val="18"/>
                  <w:szCs w:val="18"/>
                  <w:lang w:val="fr-FR"/>
                </w:rPr>
                <w:delText>2013</w:delText>
              </w:r>
            </w:del>
          </w:p>
        </w:tc>
        <w:tc>
          <w:tcPr>
            <w:tcW w:w="748" w:type="dxa"/>
            <w:shd w:val="clear" w:color="auto" w:fill="D9D9D9" w:themeFill="background1" w:themeFillShade="D9"/>
            <w:noWrap/>
            <w:hideMark/>
          </w:tcPr>
          <w:p w14:paraId="38AF072F" w14:textId="6B9C9085" w:rsidR="00310DC0" w:rsidRPr="00343F01" w:rsidDel="00201166" w:rsidRDefault="00310DC0" w:rsidP="00D62BC5">
            <w:pPr>
              <w:spacing w:before="0" w:after="160"/>
              <w:jc w:val="left"/>
              <w:rPr>
                <w:del w:id="15108" w:author="Houyem Rais" w:date="2024-02-22T14:46:00Z"/>
                <w:b/>
                <w:bCs/>
                <w:sz w:val="18"/>
                <w:szCs w:val="18"/>
                <w:lang w:val="fr-FR"/>
              </w:rPr>
              <w:pPrChange w:id="15109" w:author="Houyem Rais" w:date="2024-02-22T14:49:00Z">
                <w:pPr/>
              </w:pPrChange>
            </w:pPr>
            <w:del w:id="15110" w:author="Houyem Rais" w:date="2024-02-22T14:46:00Z">
              <w:r w:rsidRPr="00343F01" w:rsidDel="00201166">
                <w:rPr>
                  <w:b/>
                  <w:bCs/>
                  <w:sz w:val="18"/>
                  <w:szCs w:val="18"/>
                  <w:lang w:val="fr-FR"/>
                </w:rPr>
                <w:delText>2014</w:delText>
              </w:r>
            </w:del>
          </w:p>
        </w:tc>
        <w:tc>
          <w:tcPr>
            <w:tcW w:w="748" w:type="dxa"/>
            <w:shd w:val="clear" w:color="auto" w:fill="D9D9D9" w:themeFill="background1" w:themeFillShade="D9"/>
            <w:noWrap/>
            <w:hideMark/>
          </w:tcPr>
          <w:p w14:paraId="2DB36919" w14:textId="58EE1C95" w:rsidR="00310DC0" w:rsidRPr="00343F01" w:rsidDel="00201166" w:rsidRDefault="00310DC0" w:rsidP="00D62BC5">
            <w:pPr>
              <w:spacing w:before="0" w:after="160"/>
              <w:jc w:val="left"/>
              <w:rPr>
                <w:del w:id="15111" w:author="Houyem Rais" w:date="2024-02-22T14:46:00Z"/>
                <w:b/>
                <w:bCs/>
                <w:sz w:val="18"/>
                <w:szCs w:val="18"/>
                <w:lang w:val="fr-FR"/>
              </w:rPr>
              <w:pPrChange w:id="15112" w:author="Houyem Rais" w:date="2024-02-22T14:49:00Z">
                <w:pPr/>
              </w:pPrChange>
            </w:pPr>
            <w:del w:id="15113" w:author="Houyem Rais" w:date="2024-02-22T14:46:00Z">
              <w:r w:rsidRPr="00343F01" w:rsidDel="00201166">
                <w:rPr>
                  <w:b/>
                  <w:bCs/>
                  <w:sz w:val="18"/>
                  <w:szCs w:val="18"/>
                  <w:lang w:val="fr-FR"/>
                </w:rPr>
                <w:delText>2015</w:delText>
              </w:r>
            </w:del>
          </w:p>
        </w:tc>
        <w:tc>
          <w:tcPr>
            <w:tcW w:w="769" w:type="dxa"/>
            <w:shd w:val="clear" w:color="auto" w:fill="D9D9D9" w:themeFill="background1" w:themeFillShade="D9"/>
            <w:noWrap/>
            <w:hideMark/>
          </w:tcPr>
          <w:p w14:paraId="56D3A172" w14:textId="349A2A7C" w:rsidR="00310DC0" w:rsidRPr="00343F01" w:rsidDel="00201166" w:rsidRDefault="00310DC0" w:rsidP="00D62BC5">
            <w:pPr>
              <w:spacing w:before="0" w:after="160"/>
              <w:jc w:val="left"/>
              <w:rPr>
                <w:del w:id="15114" w:author="Houyem Rais" w:date="2024-02-22T14:46:00Z"/>
                <w:b/>
                <w:bCs/>
                <w:sz w:val="18"/>
                <w:szCs w:val="18"/>
                <w:lang w:val="fr-FR"/>
              </w:rPr>
              <w:pPrChange w:id="15115" w:author="Houyem Rais" w:date="2024-02-22T14:49:00Z">
                <w:pPr/>
              </w:pPrChange>
            </w:pPr>
            <w:del w:id="15116" w:author="Houyem Rais" w:date="2024-02-22T14:46:00Z">
              <w:r w:rsidRPr="00343F01" w:rsidDel="00201166">
                <w:rPr>
                  <w:b/>
                  <w:bCs/>
                  <w:sz w:val="18"/>
                  <w:szCs w:val="18"/>
                  <w:lang w:val="fr-FR"/>
                </w:rPr>
                <w:delText>2016</w:delText>
              </w:r>
            </w:del>
          </w:p>
        </w:tc>
        <w:tc>
          <w:tcPr>
            <w:tcW w:w="769" w:type="dxa"/>
            <w:shd w:val="clear" w:color="auto" w:fill="D9D9D9" w:themeFill="background1" w:themeFillShade="D9"/>
            <w:noWrap/>
            <w:hideMark/>
          </w:tcPr>
          <w:p w14:paraId="0FE5898E" w14:textId="15147977" w:rsidR="00310DC0" w:rsidRPr="00343F01" w:rsidDel="00201166" w:rsidRDefault="00310DC0" w:rsidP="00D62BC5">
            <w:pPr>
              <w:spacing w:before="0" w:after="160"/>
              <w:jc w:val="left"/>
              <w:rPr>
                <w:del w:id="15117" w:author="Houyem Rais" w:date="2024-02-22T14:46:00Z"/>
                <w:b/>
                <w:bCs/>
                <w:sz w:val="18"/>
                <w:szCs w:val="18"/>
                <w:lang w:val="fr-FR"/>
              </w:rPr>
              <w:pPrChange w:id="15118" w:author="Houyem Rais" w:date="2024-02-22T14:49:00Z">
                <w:pPr/>
              </w:pPrChange>
            </w:pPr>
            <w:del w:id="15119" w:author="Houyem Rais" w:date="2024-02-22T14:46:00Z">
              <w:r w:rsidRPr="00343F01" w:rsidDel="00201166">
                <w:rPr>
                  <w:b/>
                  <w:bCs/>
                  <w:sz w:val="18"/>
                  <w:szCs w:val="18"/>
                  <w:lang w:val="fr-FR"/>
                </w:rPr>
                <w:delText>2017</w:delText>
              </w:r>
            </w:del>
          </w:p>
        </w:tc>
        <w:tc>
          <w:tcPr>
            <w:tcW w:w="769" w:type="dxa"/>
            <w:shd w:val="clear" w:color="auto" w:fill="D9D9D9" w:themeFill="background1" w:themeFillShade="D9"/>
            <w:noWrap/>
            <w:hideMark/>
          </w:tcPr>
          <w:p w14:paraId="73DAB8B7" w14:textId="717DBBE7" w:rsidR="00310DC0" w:rsidRPr="00343F01" w:rsidDel="00201166" w:rsidRDefault="00310DC0" w:rsidP="00D62BC5">
            <w:pPr>
              <w:spacing w:before="0" w:after="160"/>
              <w:jc w:val="left"/>
              <w:rPr>
                <w:del w:id="15120" w:author="Houyem Rais" w:date="2024-02-22T14:46:00Z"/>
                <w:b/>
                <w:bCs/>
                <w:sz w:val="18"/>
                <w:szCs w:val="18"/>
                <w:lang w:val="fr-FR"/>
              </w:rPr>
              <w:pPrChange w:id="15121" w:author="Houyem Rais" w:date="2024-02-22T14:49:00Z">
                <w:pPr/>
              </w:pPrChange>
            </w:pPr>
            <w:del w:id="15122" w:author="Houyem Rais" w:date="2024-02-22T14:46:00Z">
              <w:r w:rsidRPr="00343F01" w:rsidDel="00201166">
                <w:rPr>
                  <w:b/>
                  <w:bCs/>
                  <w:sz w:val="18"/>
                  <w:szCs w:val="18"/>
                  <w:lang w:val="fr-FR"/>
                </w:rPr>
                <w:delText>2018</w:delText>
              </w:r>
            </w:del>
          </w:p>
        </w:tc>
        <w:tc>
          <w:tcPr>
            <w:tcW w:w="769" w:type="dxa"/>
            <w:shd w:val="clear" w:color="auto" w:fill="D9D9D9" w:themeFill="background1" w:themeFillShade="D9"/>
            <w:noWrap/>
            <w:hideMark/>
          </w:tcPr>
          <w:p w14:paraId="28ED4429" w14:textId="7E82080F" w:rsidR="00310DC0" w:rsidRPr="00343F01" w:rsidDel="00201166" w:rsidRDefault="00310DC0" w:rsidP="00D62BC5">
            <w:pPr>
              <w:spacing w:before="0" w:after="160"/>
              <w:jc w:val="left"/>
              <w:rPr>
                <w:del w:id="15123" w:author="Houyem Rais" w:date="2024-02-22T14:46:00Z"/>
                <w:b/>
                <w:bCs/>
                <w:sz w:val="18"/>
                <w:szCs w:val="18"/>
                <w:lang w:val="fr-FR"/>
              </w:rPr>
              <w:pPrChange w:id="15124" w:author="Houyem Rais" w:date="2024-02-22T14:49:00Z">
                <w:pPr/>
              </w:pPrChange>
            </w:pPr>
            <w:del w:id="15125" w:author="Houyem Rais" w:date="2024-02-22T14:46:00Z">
              <w:r w:rsidRPr="00343F01" w:rsidDel="00201166">
                <w:rPr>
                  <w:b/>
                  <w:bCs/>
                  <w:sz w:val="18"/>
                  <w:szCs w:val="18"/>
                  <w:lang w:val="fr-FR"/>
                </w:rPr>
                <w:delText>2019</w:delText>
              </w:r>
            </w:del>
          </w:p>
        </w:tc>
        <w:tc>
          <w:tcPr>
            <w:tcW w:w="769" w:type="dxa"/>
            <w:shd w:val="clear" w:color="auto" w:fill="D9D9D9" w:themeFill="background1" w:themeFillShade="D9"/>
            <w:noWrap/>
            <w:hideMark/>
          </w:tcPr>
          <w:p w14:paraId="315CA027" w14:textId="7FEA3953" w:rsidR="00310DC0" w:rsidRPr="00343F01" w:rsidDel="00201166" w:rsidRDefault="00310DC0" w:rsidP="00D62BC5">
            <w:pPr>
              <w:spacing w:before="0" w:after="160"/>
              <w:jc w:val="left"/>
              <w:rPr>
                <w:del w:id="15126" w:author="Houyem Rais" w:date="2024-02-22T14:46:00Z"/>
                <w:b/>
                <w:bCs/>
                <w:sz w:val="18"/>
                <w:szCs w:val="18"/>
                <w:lang w:val="fr-FR"/>
              </w:rPr>
              <w:pPrChange w:id="15127" w:author="Houyem Rais" w:date="2024-02-22T14:49:00Z">
                <w:pPr/>
              </w:pPrChange>
            </w:pPr>
            <w:del w:id="15128" w:author="Houyem Rais" w:date="2024-02-22T14:46:00Z">
              <w:r w:rsidRPr="00343F01" w:rsidDel="00201166">
                <w:rPr>
                  <w:b/>
                  <w:bCs/>
                  <w:sz w:val="18"/>
                  <w:szCs w:val="18"/>
                  <w:lang w:val="fr-FR"/>
                </w:rPr>
                <w:delText>2020</w:delText>
              </w:r>
            </w:del>
          </w:p>
        </w:tc>
        <w:tc>
          <w:tcPr>
            <w:tcW w:w="769" w:type="dxa"/>
            <w:shd w:val="clear" w:color="auto" w:fill="D9D9D9" w:themeFill="background1" w:themeFillShade="D9"/>
            <w:noWrap/>
            <w:hideMark/>
          </w:tcPr>
          <w:p w14:paraId="4978C80B" w14:textId="1AC05392" w:rsidR="00310DC0" w:rsidRPr="00343F01" w:rsidDel="00201166" w:rsidRDefault="00310DC0" w:rsidP="00D62BC5">
            <w:pPr>
              <w:spacing w:before="0" w:after="160"/>
              <w:jc w:val="left"/>
              <w:rPr>
                <w:del w:id="15129" w:author="Houyem Rais" w:date="2024-02-22T14:46:00Z"/>
                <w:b/>
                <w:bCs/>
                <w:sz w:val="18"/>
                <w:szCs w:val="18"/>
                <w:lang w:val="fr-FR"/>
              </w:rPr>
              <w:pPrChange w:id="15130" w:author="Houyem Rais" w:date="2024-02-22T14:49:00Z">
                <w:pPr/>
              </w:pPrChange>
            </w:pPr>
            <w:del w:id="15131" w:author="Houyem Rais" w:date="2024-02-22T14:46:00Z">
              <w:r w:rsidRPr="00343F01" w:rsidDel="00201166">
                <w:rPr>
                  <w:b/>
                  <w:bCs/>
                  <w:sz w:val="18"/>
                  <w:szCs w:val="18"/>
                  <w:lang w:val="fr-FR"/>
                </w:rPr>
                <w:delText>2021</w:delText>
              </w:r>
            </w:del>
          </w:p>
        </w:tc>
        <w:tc>
          <w:tcPr>
            <w:tcW w:w="769" w:type="dxa"/>
            <w:shd w:val="clear" w:color="auto" w:fill="D9D9D9" w:themeFill="background1" w:themeFillShade="D9"/>
            <w:noWrap/>
            <w:hideMark/>
          </w:tcPr>
          <w:p w14:paraId="399F1999" w14:textId="06B688AF" w:rsidR="00310DC0" w:rsidRPr="00343F01" w:rsidDel="00201166" w:rsidRDefault="00310DC0" w:rsidP="00D62BC5">
            <w:pPr>
              <w:spacing w:before="0" w:after="160"/>
              <w:jc w:val="left"/>
              <w:rPr>
                <w:del w:id="15132" w:author="Houyem Rais" w:date="2024-02-22T14:46:00Z"/>
                <w:b/>
                <w:bCs/>
                <w:sz w:val="18"/>
                <w:szCs w:val="18"/>
                <w:lang w:val="fr-FR"/>
              </w:rPr>
              <w:pPrChange w:id="15133" w:author="Houyem Rais" w:date="2024-02-22T14:49:00Z">
                <w:pPr/>
              </w:pPrChange>
            </w:pPr>
            <w:del w:id="15134" w:author="Houyem Rais" w:date="2024-02-22T14:46:00Z">
              <w:r w:rsidRPr="00343F01" w:rsidDel="00201166">
                <w:rPr>
                  <w:b/>
                  <w:bCs/>
                  <w:sz w:val="18"/>
                  <w:szCs w:val="18"/>
                  <w:lang w:val="fr-FR"/>
                </w:rPr>
                <w:delText>2022</w:delText>
              </w:r>
            </w:del>
          </w:p>
        </w:tc>
        <w:tc>
          <w:tcPr>
            <w:tcW w:w="945" w:type="dxa"/>
            <w:shd w:val="clear" w:color="auto" w:fill="D9D9D9" w:themeFill="background1" w:themeFillShade="D9"/>
            <w:noWrap/>
            <w:hideMark/>
          </w:tcPr>
          <w:p w14:paraId="27A5E6FD" w14:textId="41B76743" w:rsidR="00310DC0" w:rsidRPr="00343F01" w:rsidDel="00201166" w:rsidRDefault="00310DC0" w:rsidP="00D62BC5">
            <w:pPr>
              <w:spacing w:before="0" w:after="160"/>
              <w:jc w:val="left"/>
              <w:rPr>
                <w:del w:id="15135" w:author="Houyem Rais" w:date="2024-02-22T14:46:00Z"/>
                <w:b/>
                <w:bCs/>
                <w:sz w:val="18"/>
                <w:szCs w:val="18"/>
                <w:lang w:val="fr-FR"/>
              </w:rPr>
              <w:pPrChange w:id="15136" w:author="Houyem Rais" w:date="2024-02-22T14:49:00Z">
                <w:pPr/>
              </w:pPrChange>
            </w:pPr>
            <w:del w:id="15137" w:author="Houyem Rais" w:date="2024-02-22T14:46:00Z">
              <w:r w:rsidRPr="00343F01" w:rsidDel="00201166">
                <w:rPr>
                  <w:b/>
                  <w:bCs/>
                  <w:sz w:val="18"/>
                  <w:szCs w:val="18"/>
                  <w:lang w:val="fr-FR"/>
                </w:rPr>
                <w:delText>Moyenne (10 ans)</w:delText>
              </w:r>
            </w:del>
          </w:p>
        </w:tc>
      </w:tr>
      <w:tr w:rsidR="00310DC0" w:rsidRPr="00343F01" w:rsidDel="00201166" w14:paraId="370712AB" w14:textId="37905DD2" w:rsidTr="00310DC0">
        <w:trPr>
          <w:trHeight w:val="285"/>
          <w:del w:id="15138" w:author="Houyem Rais" w:date="2024-02-22T14:46:00Z"/>
        </w:trPr>
        <w:tc>
          <w:tcPr>
            <w:tcW w:w="755" w:type="dxa"/>
            <w:noWrap/>
            <w:hideMark/>
          </w:tcPr>
          <w:p w14:paraId="3826AC41" w14:textId="0FDBFE4A" w:rsidR="00310DC0" w:rsidRPr="00343F01" w:rsidDel="00201166" w:rsidRDefault="00310DC0" w:rsidP="00D62BC5">
            <w:pPr>
              <w:spacing w:before="0" w:after="160"/>
              <w:jc w:val="left"/>
              <w:rPr>
                <w:del w:id="15139" w:author="Houyem Rais" w:date="2024-02-22T14:46:00Z"/>
                <w:b/>
                <w:bCs/>
                <w:sz w:val="18"/>
                <w:szCs w:val="18"/>
                <w:lang w:val="fr-FR"/>
              </w:rPr>
              <w:pPrChange w:id="15140" w:author="Houyem Rais" w:date="2024-02-22T14:49:00Z">
                <w:pPr/>
              </w:pPrChange>
            </w:pPr>
            <w:del w:id="15141" w:author="Houyem Rais" w:date="2024-02-22T14:46:00Z">
              <w:r w:rsidRPr="00343F01" w:rsidDel="00201166">
                <w:rPr>
                  <w:b/>
                  <w:bCs/>
                  <w:sz w:val="18"/>
                  <w:szCs w:val="18"/>
                  <w:lang w:val="fr-FR"/>
                </w:rPr>
                <w:delText>Togo</w:delText>
              </w:r>
            </w:del>
          </w:p>
        </w:tc>
        <w:tc>
          <w:tcPr>
            <w:tcW w:w="748" w:type="dxa"/>
            <w:noWrap/>
            <w:hideMark/>
          </w:tcPr>
          <w:p w14:paraId="3EAB164D" w14:textId="5DCFCA81" w:rsidR="00310DC0" w:rsidRPr="00343F01" w:rsidDel="00201166" w:rsidRDefault="00310DC0" w:rsidP="00D62BC5">
            <w:pPr>
              <w:spacing w:before="0" w:after="160"/>
              <w:jc w:val="left"/>
              <w:rPr>
                <w:del w:id="15142" w:author="Houyem Rais" w:date="2024-02-22T14:46:00Z"/>
                <w:sz w:val="18"/>
                <w:szCs w:val="18"/>
                <w:lang w:val="fr-FR"/>
              </w:rPr>
              <w:pPrChange w:id="15143" w:author="Houyem Rais" w:date="2024-02-22T14:49:00Z">
                <w:pPr/>
              </w:pPrChange>
            </w:pPr>
            <w:del w:id="15144" w:author="Houyem Rais" w:date="2024-02-22T14:46:00Z">
              <w:r w:rsidRPr="00343F01" w:rsidDel="00201166">
                <w:rPr>
                  <w:sz w:val="18"/>
                  <w:szCs w:val="18"/>
                  <w:lang w:val="fr-FR"/>
                </w:rPr>
                <w:delText>1,76%</w:delText>
              </w:r>
            </w:del>
          </w:p>
        </w:tc>
        <w:tc>
          <w:tcPr>
            <w:tcW w:w="748" w:type="dxa"/>
            <w:noWrap/>
            <w:hideMark/>
          </w:tcPr>
          <w:p w14:paraId="448355E6" w14:textId="027B6080" w:rsidR="00310DC0" w:rsidRPr="00343F01" w:rsidDel="00201166" w:rsidRDefault="00310DC0" w:rsidP="00D62BC5">
            <w:pPr>
              <w:spacing w:before="0" w:after="160"/>
              <w:jc w:val="left"/>
              <w:rPr>
                <w:del w:id="15145" w:author="Houyem Rais" w:date="2024-02-22T14:46:00Z"/>
                <w:sz w:val="18"/>
                <w:szCs w:val="18"/>
                <w:lang w:val="fr-FR"/>
              </w:rPr>
              <w:pPrChange w:id="15146" w:author="Houyem Rais" w:date="2024-02-22T14:49:00Z">
                <w:pPr/>
              </w:pPrChange>
            </w:pPr>
            <w:del w:id="15147" w:author="Houyem Rais" w:date="2024-02-22T14:46:00Z">
              <w:r w:rsidRPr="00343F01" w:rsidDel="00201166">
                <w:rPr>
                  <w:sz w:val="18"/>
                  <w:szCs w:val="18"/>
                  <w:lang w:val="fr-FR"/>
                </w:rPr>
                <w:delText>0,19%</w:delText>
              </w:r>
            </w:del>
          </w:p>
        </w:tc>
        <w:tc>
          <w:tcPr>
            <w:tcW w:w="748" w:type="dxa"/>
            <w:noWrap/>
            <w:hideMark/>
          </w:tcPr>
          <w:p w14:paraId="7D832ECB" w14:textId="570B869A" w:rsidR="00310DC0" w:rsidRPr="00343F01" w:rsidDel="00201166" w:rsidRDefault="00310DC0" w:rsidP="00D62BC5">
            <w:pPr>
              <w:spacing w:before="0" w:after="160"/>
              <w:jc w:val="left"/>
              <w:rPr>
                <w:del w:id="15148" w:author="Houyem Rais" w:date="2024-02-22T14:46:00Z"/>
                <w:sz w:val="18"/>
                <w:szCs w:val="18"/>
                <w:lang w:val="fr-FR"/>
              </w:rPr>
              <w:pPrChange w:id="15149" w:author="Houyem Rais" w:date="2024-02-22T14:49:00Z">
                <w:pPr/>
              </w:pPrChange>
            </w:pPr>
            <w:del w:id="15150" w:author="Houyem Rais" w:date="2024-02-22T14:46:00Z">
              <w:r w:rsidRPr="00343F01" w:rsidDel="00201166">
                <w:rPr>
                  <w:sz w:val="18"/>
                  <w:szCs w:val="18"/>
                  <w:lang w:val="fr-FR"/>
                </w:rPr>
                <w:delText>1,79%</w:delText>
              </w:r>
            </w:del>
          </w:p>
        </w:tc>
        <w:tc>
          <w:tcPr>
            <w:tcW w:w="769" w:type="dxa"/>
            <w:noWrap/>
            <w:hideMark/>
          </w:tcPr>
          <w:p w14:paraId="2CA72493" w14:textId="20E199E0" w:rsidR="00310DC0" w:rsidRPr="00343F01" w:rsidDel="00201166" w:rsidRDefault="00310DC0" w:rsidP="00D62BC5">
            <w:pPr>
              <w:spacing w:before="0" w:after="160"/>
              <w:jc w:val="left"/>
              <w:rPr>
                <w:del w:id="15151" w:author="Houyem Rais" w:date="2024-02-22T14:46:00Z"/>
                <w:sz w:val="18"/>
                <w:szCs w:val="18"/>
                <w:lang w:val="fr-FR"/>
              </w:rPr>
              <w:pPrChange w:id="15152" w:author="Houyem Rais" w:date="2024-02-22T14:49:00Z">
                <w:pPr/>
              </w:pPrChange>
            </w:pPr>
            <w:del w:id="15153" w:author="Houyem Rais" w:date="2024-02-22T14:46:00Z">
              <w:r w:rsidRPr="00343F01" w:rsidDel="00201166">
                <w:rPr>
                  <w:sz w:val="18"/>
                  <w:szCs w:val="18"/>
                  <w:lang w:val="fr-FR"/>
                </w:rPr>
                <w:delText>0,86%</w:delText>
              </w:r>
            </w:del>
          </w:p>
        </w:tc>
        <w:tc>
          <w:tcPr>
            <w:tcW w:w="769" w:type="dxa"/>
            <w:noWrap/>
            <w:hideMark/>
          </w:tcPr>
          <w:p w14:paraId="2332D493" w14:textId="60104785" w:rsidR="00310DC0" w:rsidRPr="00343F01" w:rsidDel="00201166" w:rsidRDefault="00310DC0" w:rsidP="00D62BC5">
            <w:pPr>
              <w:spacing w:before="0" w:after="160"/>
              <w:jc w:val="left"/>
              <w:rPr>
                <w:del w:id="15154" w:author="Houyem Rais" w:date="2024-02-22T14:46:00Z"/>
                <w:sz w:val="18"/>
                <w:szCs w:val="18"/>
                <w:lang w:val="fr-FR"/>
              </w:rPr>
              <w:pPrChange w:id="15155" w:author="Houyem Rais" w:date="2024-02-22T14:49:00Z">
                <w:pPr/>
              </w:pPrChange>
            </w:pPr>
            <w:del w:id="15156" w:author="Houyem Rais" w:date="2024-02-22T14:46:00Z">
              <w:r w:rsidRPr="00343F01" w:rsidDel="00201166">
                <w:rPr>
                  <w:sz w:val="18"/>
                  <w:szCs w:val="18"/>
                  <w:lang w:val="fr-FR"/>
                </w:rPr>
                <w:delText>-0,22%</w:delText>
              </w:r>
            </w:del>
          </w:p>
        </w:tc>
        <w:tc>
          <w:tcPr>
            <w:tcW w:w="769" w:type="dxa"/>
            <w:noWrap/>
            <w:hideMark/>
          </w:tcPr>
          <w:p w14:paraId="7011D594" w14:textId="4022DD14" w:rsidR="00310DC0" w:rsidRPr="00343F01" w:rsidDel="00201166" w:rsidRDefault="00310DC0" w:rsidP="00D62BC5">
            <w:pPr>
              <w:spacing w:before="0" w:after="160"/>
              <w:jc w:val="left"/>
              <w:rPr>
                <w:del w:id="15157" w:author="Houyem Rais" w:date="2024-02-22T14:46:00Z"/>
                <w:sz w:val="18"/>
                <w:szCs w:val="18"/>
                <w:lang w:val="fr-FR"/>
              </w:rPr>
              <w:pPrChange w:id="15158" w:author="Houyem Rais" w:date="2024-02-22T14:49:00Z">
                <w:pPr/>
              </w:pPrChange>
            </w:pPr>
            <w:del w:id="15159" w:author="Houyem Rais" w:date="2024-02-22T14:46:00Z">
              <w:r w:rsidRPr="00343F01" w:rsidDel="00201166">
                <w:rPr>
                  <w:sz w:val="18"/>
                  <w:szCs w:val="18"/>
                  <w:lang w:val="fr-FR"/>
                </w:rPr>
                <w:delText>0,93%</w:delText>
              </w:r>
            </w:del>
          </w:p>
        </w:tc>
        <w:tc>
          <w:tcPr>
            <w:tcW w:w="769" w:type="dxa"/>
            <w:noWrap/>
            <w:hideMark/>
          </w:tcPr>
          <w:p w14:paraId="773B8839" w14:textId="473AA457" w:rsidR="00310DC0" w:rsidRPr="00343F01" w:rsidDel="00201166" w:rsidRDefault="00310DC0" w:rsidP="00D62BC5">
            <w:pPr>
              <w:spacing w:before="0" w:after="160"/>
              <w:jc w:val="left"/>
              <w:rPr>
                <w:del w:id="15160" w:author="Houyem Rais" w:date="2024-02-22T14:46:00Z"/>
                <w:sz w:val="18"/>
                <w:szCs w:val="18"/>
                <w:lang w:val="fr-FR"/>
              </w:rPr>
              <w:pPrChange w:id="15161" w:author="Houyem Rais" w:date="2024-02-22T14:49:00Z">
                <w:pPr/>
              </w:pPrChange>
            </w:pPr>
            <w:del w:id="15162" w:author="Houyem Rais" w:date="2024-02-22T14:46:00Z">
              <w:r w:rsidRPr="00343F01" w:rsidDel="00201166">
                <w:rPr>
                  <w:sz w:val="18"/>
                  <w:szCs w:val="18"/>
                  <w:lang w:val="fr-FR"/>
                </w:rPr>
                <w:delText>0,69%</w:delText>
              </w:r>
            </w:del>
          </w:p>
        </w:tc>
        <w:tc>
          <w:tcPr>
            <w:tcW w:w="769" w:type="dxa"/>
            <w:noWrap/>
            <w:hideMark/>
          </w:tcPr>
          <w:p w14:paraId="41E5DD7B" w14:textId="5FDA5C23" w:rsidR="00310DC0" w:rsidRPr="00343F01" w:rsidDel="00201166" w:rsidRDefault="00310DC0" w:rsidP="00D62BC5">
            <w:pPr>
              <w:spacing w:before="0" w:after="160"/>
              <w:jc w:val="left"/>
              <w:rPr>
                <w:del w:id="15163" w:author="Houyem Rais" w:date="2024-02-22T14:46:00Z"/>
                <w:sz w:val="18"/>
                <w:szCs w:val="18"/>
                <w:lang w:val="fr-FR"/>
              </w:rPr>
              <w:pPrChange w:id="15164" w:author="Houyem Rais" w:date="2024-02-22T14:49:00Z">
                <w:pPr/>
              </w:pPrChange>
            </w:pPr>
            <w:del w:id="15165" w:author="Houyem Rais" w:date="2024-02-22T14:46:00Z">
              <w:r w:rsidRPr="00343F01" w:rsidDel="00201166">
                <w:rPr>
                  <w:sz w:val="18"/>
                  <w:szCs w:val="18"/>
                  <w:lang w:val="fr-FR"/>
                </w:rPr>
                <w:delText>1,83%</w:delText>
              </w:r>
            </w:del>
          </w:p>
        </w:tc>
        <w:tc>
          <w:tcPr>
            <w:tcW w:w="769" w:type="dxa"/>
            <w:noWrap/>
            <w:hideMark/>
          </w:tcPr>
          <w:p w14:paraId="2A6E8B61" w14:textId="3CE80A28" w:rsidR="00310DC0" w:rsidRPr="00343F01" w:rsidDel="00201166" w:rsidRDefault="00310DC0" w:rsidP="00D62BC5">
            <w:pPr>
              <w:spacing w:before="0" w:after="160"/>
              <w:jc w:val="left"/>
              <w:rPr>
                <w:del w:id="15166" w:author="Houyem Rais" w:date="2024-02-22T14:46:00Z"/>
                <w:sz w:val="18"/>
                <w:szCs w:val="18"/>
                <w:lang w:val="fr-FR"/>
              </w:rPr>
              <w:pPrChange w:id="15167" w:author="Houyem Rais" w:date="2024-02-22T14:49:00Z">
                <w:pPr/>
              </w:pPrChange>
            </w:pPr>
            <w:del w:id="15168" w:author="Houyem Rais" w:date="2024-02-22T14:46:00Z">
              <w:r w:rsidRPr="00343F01" w:rsidDel="00201166">
                <w:rPr>
                  <w:sz w:val="18"/>
                  <w:szCs w:val="18"/>
                  <w:lang w:val="fr-FR"/>
                </w:rPr>
                <w:delText>4,32%</w:delText>
              </w:r>
            </w:del>
          </w:p>
        </w:tc>
        <w:tc>
          <w:tcPr>
            <w:tcW w:w="769" w:type="dxa"/>
            <w:noWrap/>
            <w:hideMark/>
          </w:tcPr>
          <w:p w14:paraId="6DE5DDF4" w14:textId="5131473D" w:rsidR="00310DC0" w:rsidRPr="00343F01" w:rsidDel="00201166" w:rsidRDefault="00310DC0" w:rsidP="00D62BC5">
            <w:pPr>
              <w:spacing w:before="0" w:after="160"/>
              <w:jc w:val="left"/>
              <w:rPr>
                <w:del w:id="15169" w:author="Houyem Rais" w:date="2024-02-22T14:46:00Z"/>
                <w:sz w:val="18"/>
                <w:szCs w:val="18"/>
                <w:lang w:val="fr-FR"/>
              </w:rPr>
              <w:pPrChange w:id="15170" w:author="Houyem Rais" w:date="2024-02-22T14:49:00Z">
                <w:pPr/>
              </w:pPrChange>
            </w:pPr>
            <w:del w:id="15171" w:author="Houyem Rais" w:date="2024-02-22T14:46:00Z">
              <w:r w:rsidRPr="00343F01" w:rsidDel="00201166">
                <w:rPr>
                  <w:sz w:val="18"/>
                  <w:szCs w:val="18"/>
                  <w:lang w:val="fr-FR"/>
                </w:rPr>
                <w:delText>5,59%</w:delText>
              </w:r>
            </w:del>
          </w:p>
        </w:tc>
        <w:tc>
          <w:tcPr>
            <w:tcW w:w="945" w:type="dxa"/>
            <w:noWrap/>
            <w:hideMark/>
          </w:tcPr>
          <w:p w14:paraId="2680D20D" w14:textId="52523A38" w:rsidR="00310DC0" w:rsidRPr="00343F01" w:rsidDel="00201166" w:rsidRDefault="00310DC0" w:rsidP="00D62BC5">
            <w:pPr>
              <w:spacing w:before="0" w:after="160"/>
              <w:jc w:val="left"/>
              <w:rPr>
                <w:del w:id="15172" w:author="Houyem Rais" w:date="2024-02-22T14:46:00Z"/>
                <w:b/>
                <w:bCs/>
                <w:sz w:val="18"/>
                <w:szCs w:val="18"/>
                <w:lang w:val="fr-FR"/>
              </w:rPr>
              <w:pPrChange w:id="15173" w:author="Houyem Rais" w:date="2024-02-22T14:49:00Z">
                <w:pPr>
                  <w:jc w:val="center"/>
                </w:pPr>
              </w:pPrChange>
            </w:pPr>
            <w:del w:id="15174" w:author="Houyem Rais" w:date="2024-02-22T14:46:00Z">
              <w:r w:rsidRPr="00343F01" w:rsidDel="00201166">
                <w:rPr>
                  <w:b/>
                  <w:bCs/>
                  <w:sz w:val="18"/>
                  <w:szCs w:val="18"/>
                  <w:lang w:val="fr-FR"/>
                </w:rPr>
                <w:delText>1,77%</w:delText>
              </w:r>
            </w:del>
          </w:p>
        </w:tc>
      </w:tr>
      <w:tr w:rsidR="00310DC0" w:rsidRPr="00343F01" w:rsidDel="00201166" w14:paraId="63C8457C" w14:textId="5D99A4A6" w:rsidTr="00310DC0">
        <w:trPr>
          <w:trHeight w:val="285"/>
          <w:del w:id="15175" w:author="Houyem Rais" w:date="2024-02-22T14:46:00Z"/>
        </w:trPr>
        <w:tc>
          <w:tcPr>
            <w:tcW w:w="755" w:type="dxa"/>
            <w:noWrap/>
            <w:hideMark/>
          </w:tcPr>
          <w:p w14:paraId="2563EAB6" w14:textId="25767CE1" w:rsidR="00310DC0" w:rsidRPr="00343F01" w:rsidDel="00201166" w:rsidRDefault="00310DC0" w:rsidP="00D62BC5">
            <w:pPr>
              <w:spacing w:before="0" w:after="160"/>
              <w:jc w:val="left"/>
              <w:rPr>
                <w:del w:id="15176" w:author="Houyem Rais" w:date="2024-02-22T14:46:00Z"/>
                <w:b/>
                <w:bCs/>
                <w:sz w:val="18"/>
                <w:szCs w:val="18"/>
                <w:lang w:val="fr-FR"/>
              </w:rPr>
              <w:pPrChange w:id="15177" w:author="Houyem Rais" w:date="2024-02-22T14:49:00Z">
                <w:pPr/>
              </w:pPrChange>
            </w:pPr>
            <w:del w:id="15178" w:author="Houyem Rais" w:date="2024-02-22T14:46:00Z">
              <w:r w:rsidRPr="00343F01" w:rsidDel="00201166">
                <w:rPr>
                  <w:b/>
                  <w:bCs/>
                  <w:sz w:val="18"/>
                  <w:szCs w:val="18"/>
                  <w:lang w:val="fr-FR"/>
                </w:rPr>
                <w:delText>Bénin</w:delText>
              </w:r>
            </w:del>
          </w:p>
        </w:tc>
        <w:tc>
          <w:tcPr>
            <w:tcW w:w="748" w:type="dxa"/>
            <w:noWrap/>
            <w:hideMark/>
          </w:tcPr>
          <w:p w14:paraId="053011A0" w14:textId="4921CB3A" w:rsidR="00310DC0" w:rsidRPr="00343F01" w:rsidDel="00201166" w:rsidRDefault="00310DC0" w:rsidP="00D62BC5">
            <w:pPr>
              <w:spacing w:before="0" w:after="160"/>
              <w:jc w:val="left"/>
              <w:rPr>
                <w:del w:id="15179" w:author="Houyem Rais" w:date="2024-02-22T14:46:00Z"/>
                <w:sz w:val="18"/>
                <w:szCs w:val="18"/>
                <w:lang w:val="fr-FR"/>
              </w:rPr>
              <w:pPrChange w:id="15180" w:author="Houyem Rais" w:date="2024-02-22T14:49:00Z">
                <w:pPr/>
              </w:pPrChange>
            </w:pPr>
            <w:del w:id="15181" w:author="Houyem Rais" w:date="2024-02-22T14:46:00Z">
              <w:r w:rsidRPr="00343F01" w:rsidDel="00201166">
                <w:rPr>
                  <w:sz w:val="18"/>
                  <w:szCs w:val="18"/>
                  <w:lang w:val="fr-FR"/>
                </w:rPr>
                <w:delText>0,43%</w:delText>
              </w:r>
            </w:del>
          </w:p>
        </w:tc>
        <w:tc>
          <w:tcPr>
            <w:tcW w:w="748" w:type="dxa"/>
            <w:noWrap/>
            <w:hideMark/>
          </w:tcPr>
          <w:p w14:paraId="2020E1DF" w14:textId="773CA8F2" w:rsidR="00310DC0" w:rsidRPr="00343F01" w:rsidDel="00201166" w:rsidRDefault="00310DC0" w:rsidP="00D62BC5">
            <w:pPr>
              <w:spacing w:before="0" w:after="160"/>
              <w:jc w:val="left"/>
              <w:rPr>
                <w:del w:id="15182" w:author="Houyem Rais" w:date="2024-02-22T14:46:00Z"/>
                <w:sz w:val="18"/>
                <w:szCs w:val="18"/>
                <w:lang w:val="fr-FR"/>
              </w:rPr>
              <w:pPrChange w:id="15183" w:author="Houyem Rais" w:date="2024-02-22T14:49:00Z">
                <w:pPr/>
              </w:pPrChange>
            </w:pPr>
            <w:del w:id="15184" w:author="Houyem Rais" w:date="2024-02-22T14:46:00Z">
              <w:r w:rsidRPr="00343F01" w:rsidDel="00201166">
                <w:rPr>
                  <w:sz w:val="18"/>
                  <w:szCs w:val="18"/>
                  <w:lang w:val="fr-FR"/>
                </w:rPr>
                <w:delText>-0,55%</w:delText>
              </w:r>
            </w:del>
          </w:p>
        </w:tc>
        <w:tc>
          <w:tcPr>
            <w:tcW w:w="748" w:type="dxa"/>
            <w:noWrap/>
            <w:hideMark/>
          </w:tcPr>
          <w:p w14:paraId="2885EB13" w14:textId="06D73957" w:rsidR="00310DC0" w:rsidRPr="00343F01" w:rsidDel="00201166" w:rsidRDefault="00310DC0" w:rsidP="00D62BC5">
            <w:pPr>
              <w:spacing w:before="0" w:after="160"/>
              <w:jc w:val="left"/>
              <w:rPr>
                <w:del w:id="15185" w:author="Houyem Rais" w:date="2024-02-22T14:46:00Z"/>
                <w:sz w:val="18"/>
                <w:szCs w:val="18"/>
                <w:lang w:val="fr-FR"/>
              </w:rPr>
              <w:pPrChange w:id="15186" w:author="Houyem Rais" w:date="2024-02-22T14:49:00Z">
                <w:pPr/>
              </w:pPrChange>
            </w:pPr>
            <w:del w:id="15187" w:author="Houyem Rais" w:date="2024-02-22T14:46:00Z">
              <w:r w:rsidRPr="00343F01" w:rsidDel="00201166">
                <w:rPr>
                  <w:sz w:val="18"/>
                  <w:szCs w:val="18"/>
                  <w:lang w:val="fr-FR"/>
                </w:rPr>
                <w:delText>0,22%</w:delText>
              </w:r>
            </w:del>
          </w:p>
        </w:tc>
        <w:tc>
          <w:tcPr>
            <w:tcW w:w="769" w:type="dxa"/>
            <w:noWrap/>
            <w:hideMark/>
          </w:tcPr>
          <w:p w14:paraId="3498012F" w14:textId="12E9C5E3" w:rsidR="00310DC0" w:rsidRPr="00343F01" w:rsidDel="00201166" w:rsidRDefault="00310DC0" w:rsidP="00D62BC5">
            <w:pPr>
              <w:spacing w:before="0" w:after="160"/>
              <w:jc w:val="left"/>
              <w:rPr>
                <w:del w:id="15188" w:author="Houyem Rais" w:date="2024-02-22T14:46:00Z"/>
                <w:sz w:val="18"/>
                <w:szCs w:val="18"/>
                <w:lang w:val="fr-FR"/>
              </w:rPr>
              <w:pPrChange w:id="15189" w:author="Houyem Rais" w:date="2024-02-22T14:49:00Z">
                <w:pPr/>
              </w:pPrChange>
            </w:pPr>
            <w:del w:id="15190" w:author="Houyem Rais" w:date="2024-02-22T14:46:00Z">
              <w:r w:rsidRPr="00343F01" w:rsidDel="00201166">
                <w:rPr>
                  <w:sz w:val="18"/>
                  <w:szCs w:val="18"/>
                  <w:lang w:val="fr-FR"/>
                </w:rPr>
                <w:delText>-0,79%</w:delText>
              </w:r>
            </w:del>
          </w:p>
        </w:tc>
        <w:tc>
          <w:tcPr>
            <w:tcW w:w="769" w:type="dxa"/>
            <w:noWrap/>
            <w:hideMark/>
          </w:tcPr>
          <w:p w14:paraId="46723447" w14:textId="568C48FF" w:rsidR="00310DC0" w:rsidRPr="00343F01" w:rsidDel="00201166" w:rsidRDefault="00310DC0" w:rsidP="00D62BC5">
            <w:pPr>
              <w:spacing w:before="0" w:after="160"/>
              <w:jc w:val="left"/>
              <w:rPr>
                <w:del w:id="15191" w:author="Houyem Rais" w:date="2024-02-22T14:46:00Z"/>
                <w:sz w:val="18"/>
                <w:szCs w:val="18"/>
                <w:lang w:val="fr-FR"/>
              </w:rPr>
              <w:pPrChange w:id="15192" w:author="Houyem Rais" w:date="2024-02-22T14:49:00Z">
                <w:pPr/>
              </w:pPrChange>
            </w:pPr>
            <w:del w:id="15193" w:author="Houyem Rais" w:date="2024-02-22T14:46:00Z">
              <w:r w:rsidRPr="00343F01" w:rsidDel="00201166">
                <w:rPr>
                  <w:sz w:val="18"/>
                  <w:szCs w:val="18"/>
                  <w:lang w:val="fr-FR"/>
                </w:rPr>
                <w:delText>1,77%</w:delText>
              </w:r>
            </w:del>
          </w:p>
        </w:tc>
        <w:tc>
          <w:tcPr>
            <w:tcW w:w="769" w:type="dxa"/>
            <w:noWrap/>
            <w:hideMark/>
          </w:tcPr>
          <w:p w14:paraId="264C5738" w14:textId="4F55669C" w:rsidR="00310DC0" w:rsidRPr="00343F01" w:rsidDel="00201166" w:rsidRDefault="00310DC0" w:rsidP="00D62BC5">
            <w:pPr>
              <w:spacing w:before="0" w:after="160"/>
              <w:jc w:val="left"/>
              <w:rPr>
                <w:del w:id="15194" w:author="Houyem Rais" w:date="2024-02-22T14:46:00Z"/>
                <w:sz w:val="18"/>
                <w:szCs w:val="18"/>
                <w:lang w:val="fr-FR"/>
              </w:rPr>
              <w:pPrChange w:id="15195" w:author="Houyem Rais" w:date="2024-02-22T14:49:00Z">
                <w:pPr/>
              </w:pPrChange>
            </w:pPr>
            <w:del w:id="15196" w:author="Houyem Rais" w:date="2024-02-22T14:46:00Z">
              <w:r w:rsidRPr="00343F01" w:rsidDel="00201166">
                <w:rPr>
                  <w:sz w:val="18"/>
                  <w:szCs w:val="18"/>
                  <w:lang w:val="fr-FR"/>
                </w:rPr>
                <w:delText>0,64%</w:delText>
              </w:r>
            </w:del>
          </w:p>
        </w:tc>
        <w:tc>
          <w:tcPr>
            <w:tcW w:w="769" w:type="dxa"/>
            <w:noWrap/>
            <w:hideMark/>
          </w:tcPr>
          <w:p w14:paraId="59BAC780" w14:textId="4B5437D3" w:rsidR="00310DC0" w:rsidRPr="00343F01" w:rsidDel="00201166" w:rsidRDefault="00310DC0" w:rsidP="00D62BC5">
            <w:pPr>
              <w:spacing w:before="0" w:after="160"/>
              <w:jc w:val="left"/>
              <w:rPr>
                <w:del w:id="15197" w:author="Houyem Rais" w:date="2024-02-22T14:46:00Z"/>
                <w:sz w:val="18"/>
                <w:szCs w:val="18"/>
                <w:lang w:val="fr-FR"/>
              </w:rPr>
              <w:pPrChange w:id="15198" w:author="Houyem Rais" w:date="2024-02-22T14:49:00Z">
                <w:pPr/>
              </w:pPrChange>
            </w:pPr>
            <w:del w:id="15199" w:author="Houyem Rais" w:date="2024-02-22T14:46:00Z">
              <w:r w:rsidRPr="00343F01" w:rsidDel="00201166">
                <w:rPr>
                  <w:sz w:val="18"/>
                  <w:szCs w:val="18"/>
                  <w:lang w:val="fr-FR"/>
                </w:rPr>
                <w:delText>-0,70%</w:delText>
              </w:r>
            </w:del>
          </w:p>
        </w:tc>
        <w:tc>
          <w:tcPr>
            <w:tcW w:w="769" w:type="dxa"/>
            <w:noWrap/>
            <w:hideMark/>
          </w:tcPr>
          <w:p w14:paraId="6D845044" w14:textId="7201D5B7" w:rsidR="00310DC0" w:rsidRPr="00343F01" w:rsidDel="00201166" w:rsidRDefault="00310DC0" w:rsidP="00D62BC5">
            <w:pPr>
              <w:spacing w:before="0" w:after="160"/>
              <w:jc w:val="left"/>
              <w:rPr>
                <w:del w:id="15200" w:author="Houyem Rais" w:date="2024-02-22T14:46:00Z"/>
                <w:sz w:val="18"/>
                <w:szCs w:val="18"/>
                <w:lang w:val="fr-FR"/>
              </w:rPr>
              <w:pPrChange w:id="15201" w:author="Houyem Rais" w:date="2024-02-22T14:49:00Z">
                <w:pPr/>
              </w:pPrChange>
            </w:pPr>
            <w:del w:id="15202" w:author="Houyem Rais" w:date="2024-02-22T14:46:00Z">
              <w:r w:rsidRPr="00343F01" w:rsidDel="00201166">
                <w:rPr>
                  <w:sz w:val="18"/>
                  <w:szCs w:val="18"/>
                  <w:lang w:val="fr-FR"/>
                </w:rPr>
                <w:delText>3,02%</w:delText>
              </w:r>
            </w:del>
          </w:p>
        </w:tc>
        <w:tc>
          <w:tcPr>
            <w:tcW w:w="769" w:type="dxa"/>
            <w:noWrap/>
            <w:hideMark/>
          </w:tcPr>
          <w:p w14:paraId="08082795" w14:textId="3E98A677" w:rsidR="00310DC0" w:rsidRPr="00343F01" w:rsidDel="00201166" w:rsidRDefault="00310DC0" w:rsidP="00D62BC5">
            <w:pPr>
              <w:spacing w:before="0" w:after="160"/>
              <w:jc w:val="left"/>
              <w:rPr>
                <w:del w:id="15203" w:author="Houyem Rais" w:date="2024-02-22T14:46:00Z"/>
                <w:sz w:val="18"/>
                <w:szCs w:val="18"/>
                <w:lang w:val="fr-FR"/>
              </w:rPr>
              <w:pPrChange w:id="15204" w:author="Houyem Rais" w:date="2024-02-22T14:49:00Z">
                <w:pPr/>
              </w:pPrChange>
            </w:pPr>
            <w:del w:id="15205" w:author="Houyem Rais" w:date="2024-02-22T14:46:00Z">
              <w:r w:rsidRPr="00343F01" w:rsidDel="00201166">
                <w:rPr>
                  <w:sz w:val="18"/>
                  <w:szCs w:val="18"/>
                  <w:lang w:val="fr-FR"/>
                </w:rPr>
                <w:delText>1,73%</w:delText>
              </w:r>
            </w:del>
          </w:p>
        </w:tc>
        <w:tc>
          <w:tcPr>
            <w:tcW w:w="769" w:type="dxa"/>
            <w:noWrap/>
            <w:hideMark/>
          </w:tcPr>
          <w:p w14:paraId="3BE341BE" w14:textId="32E2AC61" w:rsidR="00310DC0" w:rsidRPr="00343F01" w:rsidDel="00201166" w:rsidRDefault="00310DC0" w:rsidP="00D62BC5">
            <w:pPr>
              <w:spacing w:before="0" w:after="160"/>
              <w:jc w:val="left"/>
              <w:rPr>
                <w:del w:id="15206" w:author="Houyem Rais" w:date="2024-02-22T14:46:00Z"/>
                <w:sz w:val="18"/>
                <w:szCs w:val="18"/>
                <w:lang w:val="fr-FR"/>
              </w:rPr>
              <w:pPrChange w:id="15207" w:author="Houyem Rais" w:date="2024-02-22T14:49:00Z">
                <w:pPr/>
              </w:pPrChange>
            </w:pPr>
            <w:del w:id="15208" w:author="Houyem Rais" w:date="2024-02-22T14:46:00Z">
              <w:r w:rsidRPr="00343F01" w:rsidDel="00201166">
                <w:rPr>
                  <w:sz w:val="18"/>
                  <w:szCs w:val="18"/>
                  <w:lang w:val="fr-FR"/>
                </w:rPr>
                <w:delText>2,00%</w:delText>
              </w:r>
            </w:del>
          </w:p>
        </w:tc>
        <w:tc>
          <w:tcPr>
            <w:tcW w:w="945" w:type="dxa"/>
            <w:noWrap/>
            <w:hideMark/>
          </w:tcPr>
          <w:p w14:paraId="185DDBDC" w14:textId="24F4C797" w:rsidR="00310DC0" w:rsidRPr="00343F01" w:rsidDel="00201166" w:rsidRDefault="00310DC0" w:rsidP="00D62BC5">
            <w:pPr>
              <w:spacing w:before="0" w:after="160"/>
              <w:jc w:val="left"/>
              <w:rPr>
                <w:del w:id="15209" w:author="Houyem Rais" w:date="2024-02-22T14:46:00Z"/>
                <w:b/>
                <w:bCs/>
                <w:sz w:val="18"/>
                <w:szCs w:val="18"/>
                <w:lang w:val="fr-FR"/>
              </w:rPr>
              <w:pPrChange w:id="15210" w:author="Houyem Rais" w:date="2024-02-22T14:49:00Z">
                <w:pPr>
                  <w:jc w:val="center"/>
                </w:pPr>
              </w:pPrChange>
            </w:pPr>
            <w:del w:id="15211" w:author="Houyem Rais" w:date="2024-02-22T14:46:00Z">
              <w:r w:rsidRPr="00343F01" w:rsidDel="00201166">
                <w:rPr>
                  <w:b/>
                  <w:bCs/>
                  <w:sz w:val="18"/>
                  <w:szCs w:val="18"/>
                  <w:lang w:val="fr-FR"/>
                </w:rPr>
                <w:delText>0,78%</w:delText>
              </w:r>
            </w:del>
          </w:p>
        </w:tc>
      </w:tr>
      <w:tr w:rsidR="00310DC0" w:rsidRPr="00343F01" w:rsidDel="00201166" w14:paraId="07D0A83C" w14:textId="2F4CE423" w:rsidTr="00310DC0">
        <w:trPr>
          <w:trHeight w:val="285"/>
          <w:del w:id="15212" w:author="Houyem Rais" w:date="2024-02-22T14:46:00Z"/>
        </w:trPr>
        <w:tc>
          <w:tcPr>
            <w:tcW w:w="755" w:type="dxa"/>
            <w:noWrap/>
            <w:hideMark/>
          </w:tcPr>
          <w:p w14:paraId="151E9997" w14:textId="5D06C5D9" w:rsidR="00310DC0" w:rsidRPr="00343F01" w:rsidDel="00201166" w:rsidRDefault="00310DC0" w:rsidP="00D62BC5">
            <w:pPr>
              <w:spacing w:before="0" w:after="160"/>
              <w:jc w:val="left"/>
              <w:rPr>
                <w:del w:id="15213" w:author="Houyem Rais" w:date="2024-02-22T14:46:00Z"/>
                <w:b/>
                <w:bCs/>
                <w:sz w:val="18"/>
                <w:szCs w:val="18"/>
                <w:lang w:val="fr-FR"/>
              </w:rPr>
              <w:pPrChange w:id="15214" w:author="Houyem Rais" w:date="2024-02-22T14:49:00Z">
                <w:pPr/>
              </w:pPrChange>
            </w:pPr>
            <w:del w:id="15215" w:author="Houyem Rais" w:date="2024-02-22T14:46:00Z">
              <w:r w:rsidRPr="00343F01" w:rsidDel="00201166">
                <w:rPr>
                  <w:b/>
                  <w:bCs/>
                  <w:sz w:val="18"/>
                  <w:szCs w:val="18"/>
                  <w:lang w:val="fr-FR"/>
                </w:rPr>
                <w:delText>Nigéria</w:delText>
              </w:r>
            </w:del>
          </w:p>
        </w:tc>
        <w:tc>
          <w:tcPr>
            <w:tcW w:w="748" w:type="dxa"/>
            <w:noWrap/>
            <w:hideMark/>
          </w:tcPr>
          <w:p w14:paraId="51F6ECC7" w14:textId="3D96514B" w:rsidR="00310DC0" w:rsidRPr="00343F01" w:rsidDel="00201166" w:rsidRDefault="00310DC0" w:rsidP="00D62BC5">
            <w:pPr>
              <w:spacing w:before="0" w:after="160"/>
              <w:jc w:val="left"/>
              <w:rPr>
                <w:del w:id="15216" w:author="Houyem Rais" w:date="2024-02-22T14:46:00Z"/>
                <w:sz w:val="18"/>
                <w:szCs w:val="18"/>
                <w:lang w:val="fr-FR"/>
              </w:rPr>
              <w:pPrChange w:id="15217" w:author="Houyem Rais" w:date="2024-02-22T14:49:00Z">
                <w:pPr/>
              </w:pPrChange>
            </w:pPr>
            <w:del w:id="15218" w:author="Houyem Rais" w:date="2024-02-22T14:46:00Z">
              <w:r w:rsidRPr="00343F01" w:rsidDel="00201166">
                <w:rPr>
                  <w:sz w:val="18"/>
                  <w:szCs w:val="18"/>
                  <w:lang w:val="fr-FR"/>
                </w:rPr>
                <w:delText>8,48%</w:delText>
              </w:r>
            </w:del>
          </w:p>
        </w:tc>
        <w:tc>
          <w:tcPr>
            <w:tcW w:w="748" w:type="dxa"/>
            <w:noWrap/>
            <w:hideMark/>
          </w:tcPr>
          <w:p w14:paraId="08E66D9B" w14:textId="4732F283" w:rsidR="00310DC0" w:rsidRPr="00343F01" w:rsidDel="00201166" w:rsidRDefault="00310DC0" w:rsidP="00D62BC5">
            <w:pPr>
              <w:spacing w:before="0" w:after="160"/>
              <w:jc w:val="left"/>
              <w:rPr>
                <w:del w:id="15219" w:author="Houyem Rais" w:date="2024-02-22T14:46:00Z"/>
                <w:sz w:val="18"/>
                <w:szCs w:val="18"/>
                <w:lang w:val="fr-FR"/>
              </w:rPr>
              <w:pPrChange w:id="15220" w:author="Houyem Rais" w:date="2024-02-22T14:49:00Z">
                <w:pPr/>
              </w:pPrChange>
            </w:pPr>
            <w:del w:id="15221" w:author="Houyem Rais" w:date="2024-02-22T14:46:00Z">
              <w:r w:rsidRPr="00343F01" w:rsidDel="00201166">
                <w:rPr>
                  <w:sz w:val="18"/>
                  <w:szCs w:val="18"/>
                  <w:lang w:val="fr-FR"/>
                </w:rPr>
                <w:delText>8,06%</w:delText>
              </w:r>
            </w:del>
          </w:p>
        </w:tc>
        <w:tc>
          <w:tcPr>
            <w:tcW w:w="748" w:type="dxa"/>
            <w:noWrap/>
            <w:hideMark/>
          </w:tcPr>
          <w:p w14:paraId="0B078896" w14:textId="5B686C87" w:rsidR="00310DC0" w:rsidRPr="00343F01" w:rsidDel="00201166" w:rsidRDefault="00310DC0" w:rsidP="00D62BC5">
            <w:pPr>
              <w:spacing w:before="0" w:after="160"/>
              <w:jc w:val="left"/>
              <w:rPr>
                <w:del w:id="15222" w:author="Houyem Rais" w:date="2024-02-22T14:46:00Z"/>
                <w:sz w:val="18"/>
                <w:szCs w:val="18"/>
                <w:lang w:val="fr-FR"/>
              </w:rPr>
              <w:pPrChange w:id="15223" w:author="Houyem Rais" w:date="2024-02-22T14:49:00Z">
                <w:pPr/>
              </w:pPrChange>
            </w:pPr>
            <w:del w:id="15224" w:author="Houyem Rais" w:date="2024-02-22T14:46:00Z">
              <w:r w:rsidRPr="00343F01" w:rsidDel="00201166">
                <w:rPr>
                  <w:sz w:val="18"/>
                  <w:szCs w:val="18"/>
                  <w:lang w:val="fr-FR"/>
                </w:rPr>
                <w:delText>9,01%</w:delText>
              </w:r>
            </w:del>
          </w:p>
        </w:tc>
        <w:tc>
          <w:tcPr>
            <w:tcW w:w="769" w:type="dxa"/>
            <w:noWrap/>
            <w:hideMark/>
          </w:tcPr>
          <w:p w14:paraId="3B0F9B97" w14:textId="4F990323" w:rsidR="00310DC0" w:rsidRPr="00343F01" w:rsidDel="00201166" w:rsidRDefault="00310DC0" w:rsidP="00D62BC5">
            <w:pPr>
              <w:spacing w:before="0" w:after="160"/>
              <w:jc w:val="left"/>
              <w:rPr>
                <w:del w:id="15225" w:author="Houyem Rais" w:date="2024-02-22T14:46:00Z"/>
                <w:sz w:val="18"/>
                <w:szCs w:val="18"/>
                <w:lang w:val="fr-FR"/>
              </w:rPr>
              <w:pPrChange w:id="15226" w:author="Houyem Rais" w:date="2024-02-22T14:49:00Z">
                <w:pPr/>
              </w:pPrChange>
            </w:pPr>
            <w:del w:id="15227" w:author="Houyem Rais" w:date="2024-02-22T14:46:00Z">
              <w:r w:rsidRPr="00343F01" w:rsidDel="00201166">
                <w:rPr>
                  <w:sz w:val="18"/>
                  <w:szCs w:val="18"/>
                  <w:lang w:val="fr-FR"/>
                </w:rPr>
                <w:delText>15,68%</w:delText>
              </w:r>
            </w:del>
          </w:p>
        </w:tc>
        <w:tc>
          <w:tcPr>
            <w:tcW w:w="769" w:type="dxa"/>
            <w:noWrap/>
            <w:hideMark/>
          </w:tcPr>
          <w:p w14:paraId="60D0B311" w14:textId="525D3ABE" w:rsidR="00310DC0" w:rsidRPr="00343F01" w:rsidDel="00201166" w:rsidRDefault="00310DC0" w:rsidP="00D62BC5">
            <w:pPr>
              <w:spacing w:before="0" w:after="160"/>
              <w:jc w:val="left"/>
              <w:rPr>
                <w:del w:id="15228" w:author="Houyem Rais" w:date="2024-02-22T14:46:00Z"/>
                <w:sz w:val="18"/>
                <w:szCs w:val="18"/>
                <w:lang w:val="fr-FR"/>
              </w:rPr>
              <w:pPrChange w:id="15229" w:author="Houyem Rais" w:date="2024-02-22T14:49:00Z">
                <w:pPr/>
              </w:pPrChange>
            </w:pPr>
            <w:del w:id="15230" w:author="Houyem Rais" w:date="2024-02-22T14:46:00Z">
              <w:r w:rsidRPr="00343F01" w:rsidDel="00201166">
                <w:rPr>
                  <w:sz w:val="18"/>
                  <w:szCs w:val="18"/>
                  <w:lang w:val="fr-FR"/>
                </w:rPr>
                <w:delText>16,52%</w:delText>
              </w:r>
            </w:del>
          </w:p>
        </w:tc>
        <w:tc>
          <w:tcPr>
            <w:tcW w:w="769" w:type="dxa"/>
            <w:noWrap/>
            <w:hideMark/>
          </w:tcPr>
          <w:p w14:paraId="41726A64" w14:textId="607E02A9" w:rsidR="00310DC0" w:rsidRPr="00343F01" w:rsidDel="00201166" w:rsidRDefault="00310DC0" w:rsidP="00D62BC5">
            <w:pPr>
              <w:spacing w:before="0" w:after="160"/>
              <w:jc w:val="left"/>
              <w:rPr>
                <w:del w:id="15231" w:author="Houyem Rais" w:date="2024-02-22T14:46:00Z"/>
                <w:sz w:val="18"/>
                <w:szCs w:val="18"/>
                <w:lang w:val="fr-FR"/>
              </w:rPr>
              <w:pPrChange w:id="15232" w:author="Houyem Rais" w:date="2024-02-22T14:49:00Z">
                <w:pPr/>
              </w:pPrChange>
            </w:pPr>
            <w:del w:id="15233" w:author="Houyem Rais" w:date="2024-02-22T14:46:00Z">
              <w:r w:rsidRPr="00343F01" w:rsidDel="00201166">
                <w:rPr>
                  <w:sz w:val="18"/>
                  <w:szCs w:val="18"/>
                  <w:lang w:val="fr-FR"/>
                </w:rPr>
                <w:delText>12,09%</w:delText>
              </w:r>
            </w:del>
          </w:p>
        </w:tc>
        <w:tc>
          <w:tcPr>
            <w:tcW w:w="769" w:type="dxa"/>
            <w:noWrap/>
            <w:hideMark/>
          </w:tcPr>
          <w:p w14:paraId="5D6868A6" w14:textId="704CFDF1" w:rsidR="00310DC0" w:rsidRPr="00343F01" w:rsidDel="00201166" w:rsidRDefault="00310DC0" w:rsidP="00D62BC5">
            <w:pPr>
              <w:spacing w:before="0" w:after="160"/>
              <w:jc w:val="left"/>
              <w:rPr>
                <w:del w:id="15234" w:author="Houyem Rais" w:date="2024-02-22T14:46:00Z"/>
                <w:sz w:val="18"/>
                <w:szCs w:val="18"/>
                <w:lang w:val="fr-FR"/>
              </w:rPr>
              <w:pPrChange w:id="15235" w:author="Houyem Rais" w:date="2024-02-22T14:49:00Z">
                <w:pPr/>
              </w:pPrChange>
            </w:pPr>
            <w:del w:id="15236" w:author="Houyem Rais" w:date="2024-02-22T14:46:00Z">
              <w:r w:rsidRPr="00343F01" w:rsidDel="00201166">
                <w:rPr>
                  <w:sz w:val="18"/>
                  <w:szCs w:val="18"/>
                  <w:lang w:val="fr-FR"/>
                </w:rPr>
                <w:delText>11,40%</w:delText>
              </w:r>
            </w:del>
          </w:p>
        </w:tc>
        <w:tc>
          <w:tcPr>
            <w:tcW w:w="769" w:type="dxa"/>
            <w:noWrap/>
            <w:hideMark/>
          </w:tcPr>
          <w:p w14:paraId="09839ED8" w14:textId="0AE73EBF" w:rsidR="00310DC0" w:rsidRPr="00343F01" w:rsidDel="00201166" w:rsidRDefault="00310DC0" w:rsidP="00D62BC5">
            <w:pPr>
              <w:spacing w:before="0" w:after="160"/>
              <w:jc w:val="left"/>
              <w:rPr>
                <w:del w:id="15237" w:author="Houyem Rais" w:date="2024-02-22T14:46:00Z"/>
                <w:sz w:val="18"/>
                <w:szCs w:val="18"/>
                <w:lang w:val="fr-FR"/>
              </w:rPr>
              <w:pPrChange w:id="15238" w:author="Houyem Rais" w:date="2024-02-22T14:49:00Z">
                <w:pPr/>
              </w:pPrChange>
            </w:pPr>
            <w:del w:id="15239" w:author="Houyem Rais" w:date="2024-02-22T14:46:00Z">
              <w:r w:rsidRPr="00343F01" w:rsidDel="00201166">
                <w:rPr>
                  <w:sz w:val="18"/>
                  <w:szCs w:val="18"/>
                  <w:lang w:val="fr-FR"/>
                </w:rPr>
                <w:delText>13,25%</w:delText>
              </w:r>
            </w:del>
          </w:p>
        </w:tc>
        <w:tc>
          <w:tcPr>
            <w:tcW w:w="769" w:type="dxa"/>
            <w:noWrap/>
            <w:hideMark/>
          </w:tcPr>
          <w:p w14:paraId="19718596" w14:textId="24DAD1A9" w:rsidR="00310DC0" w:rsidRPr="00343F01" w:rsidDel="00201166" w:rsidRDefault="00310DC0" w:rsidP="00D62BC5">
            <w:pPr>
              <w:spacing w:before="0" w:after="160"/>
              <w:jc w:val="left"/>
              <w:rPr>
                <w:del w:id="15240" w:author="Houyem Rais" w:date="2024-02-22T14:46:00Z"/>
                <w:sz w:val="18"/>
                <w:szCs w:val="18"/>
                <w:lang w:val="fr-FR"/>
              </w:rPr>
              <w:pPrChange w:id="15241" w:author="Houyem Rais" w:date="2024-02-22T14:49:00Z">
                <w:pPr/>
              </w:pPrChange>
            </w:pPr>
            <w:del w:id="15242" w:author="Houyem Rais" w:date="2024-02-22T14:46:00Z">
              <w:r w:rsidRPr="00343F01" w:rsidDel="00201166">
                <w:rPr>
                  <w:sz w:val="18"/>
                  <w:szCs w:val="18"/>
                  <w:lang w:val="fr-FR"/>
                </w:rPr>
                <w:delText>16,95%</w:delText>
              </w:r>
            </w:del>
          </w:p>
        </w:tc>
        <w:tc>
          <w:tcPr>
            <w:tcW w:w="769" w:type="dxa"/>
            <w:noWrap/>
            <w:hideMark/>
          </w:tcPr>
          <w:p w14:paraId="331E790D" w14:textId="083FA0B6" w:rsidR="00310DC0" w:rsidRPr="00343F01" w:rsidDel="00201166" w:rsidRDefault="00310DC0" w:rsidP="00D62BC5">
            <w:pPr>
              <w:spacing w:before="0" w:after="160"/>
              <w:jc w:val="left"/>
              <w:rPr>
                <w:del w:id="15243" w:author="Houyem Rais" w:date="2024-02-22T14:46:00Z"/>
                <w:sz w:val="18"/>
                <w:szCs w:val="18"/>
                <w:lang w:val="fr-FR"/>
              </w:rPr>
              <w:pPrChange w:id="15244" w:author="Houyem Rais" w:date="2024-02-22T14:49:00Z">
                <w:pPr/>
              </w:pPrChange>
            </w:pPr>
            <w:del w:id="15245" w:author="Houyem Rais" w:date="2024-02-22T14:46:00Z">
              <w:r w:rsidRPr="00343F01" w:rsidDel="00201166">
                <w:rPr>
                  <w:sz w:val="18"/>
                  <w:szCs w:val="18"/>
                  <w:lang w:val="fr-FR"/>
                </w:rPr>
                <w:delText>18,91%</w:delText>
              </w:r>
            </w:del>
          </w:p>
        </w:tc>
        <w:tc>
          <w:tcPr>
            <w:tcW w:w="945" w:type="dxa"/>
            <w:noWrap/>
            <w:hideMark/>
          </w:tcPr>
          <w:p w14:paraId="3316ABFC" w14:textId="3DB04B7E" w:rsidR="00310DC0" w:rsidRPr="00343F01" w:rsidDel="00201166" w:rsidRDefault="00310DC0" w:rsidP="00D62BC5">
            <w:pPr>
              <w:spacing w:before="0" w:after="160"/>
              <w:jc w:val="left"/>
              <w:rPr>
                <w:del w:id="15246" w:author="Houyem Rais" w:date="2024-02-22T14:46:00Z"/>
                <w:b/>
                <w:bCs/>
                <w:sz w:val="18"/>
                <w:szCs w:val="18"/>
                <w:lang w:val="fr-FR"/>
              </w:rPr>
              <w:pPrChange w:id="15247" w:author="Houyem Rais" w:date="2024-02-22T14:49:00Z">
                <w:pPr>
                  <w:jc w:val="center"/>
                </w:pPr>
              </w:pPrChange>
            </w:pPr>
            <w:del w:id="15248" w:author="Houyem Rais" w:date="2024-02-22T14:46:00Z">
              <w:r w:rsidRPr="00343F01" w:rsidDel="00201166">
                <w:rPr>
                  <w:b/>
                  <w:bCs/>
                  <w:sz w:val="18"/>
                  <w:szCs w:val="18"/>
                  <w:lang w:val="fr-FR"/>
                </w:rPr>
                <w:delText>13,04%</w:delText>
              </w:r>
            </w:del>
          </w:p>
        </w:tc>
      </w:tr>
    </w:tbl>
    <w:p w14:paraId="2DB21DA8" w14:textId="116666AF" w:rsidR="00572BD6" w:rsidRPr="00343F01" w:rsidDel="00201166" w:rsidRDefault="00787535" w:rsidP="00D62BC5">
      <w:pPr>
        <w:spacing w:before="0" w:after="160"/>
        <w:jc w:val="left"/>
        <w:rPr>
          <w:del w:id="15249" w:author="Houyem Rais" w:date="2024-02-22T14:46:00Z"/>
        </w:rPr>
        <w:pPrChange w:id="15250" w:author="Houyem Rais" w:date="2024-02-22T14:49:00Z">
          <w:pPr/>
        </w:pPrChange>
      </w:pPr>
      <w:del w:id="15251" w:author="Houyem Rais" w:date="2024-02-22T14:46:00Z">
        <w:r w:rsidRPr="00343F01" w:rsidDel="00201166">
          <w:delText xml:space="preserve">Par suite de ce qui précède, </w:delText>
        </w:r>
      </w:del>
      <w:ins w:id="15252" w:author="Mohamed Amine Sdiri" w:date="2023-11-29T09:58:00Z">
        <w:del w:id="15253" w:author="Houyem Rais" w:date="2024-02-22T14:46:00Z">
          <w:r w:rsidR="00621175" w:rsidDel="00201166">
            <w:delText xml:space="preserve"> </w:delText>
          </w:r>
        </w:del>
      </w:ins>
      <w:del w:id="15254" w:author="Houyem Rais" w:date="2024-02-22T14:46:00Z">
        <w:r w:rsidR="00A437FE" w:rsidRPr="00343F01" w:rsidDel="00201166">
          <w:delText>le taux d’inflation annuel retenu</w:delText>
        </w:r>
        <w:r w:rsidRPr="00343F01" w:rsidDel="00201166">
          <w:delText xml:space="preserve"> </w:delText>
        </w:r>
        <w:r w:rsidR="00A437FE" w:rsidRPr="00343F01" w:rsidDel="00201166">
          <w:delText xml:space="preserve">à </w:delText>
        </w:r>
        <w:r w:rsidRPr="00343F01" w:rsidDel="00201166">
          <w:delText>utilis</w:delText>
        </w:r>
        <w:r w:rsidR="00A437FE" w:rsidRPr="00343F01" w:rsidDel="00201166">
          <w:delText>er</w:delText>
        </w:r>
        <w:r w:rsidRPr="00343F01" w:rsidDel="00201166">
          <w:delText xml:space="preserve"> dans les prévisions financières</w:delText>
        </w:r>
        <w:r w:rsidR="00A437FE" w:rsidRPr="00343F01" w:rsidDel="00201166">
          <w:delText xml:space="preserve"> </w:delText>
        </w:r>
        <w:r w:rsidR="00021478" w:rsidRPr="00343F01" w:rsidDel="00201166">
          <w:delText>pour la période du projet </w:delText>
        </w:r>
        <w:r w:rsidR="00A437FE" w:rsidRPr="00343F01" w:rsidDel="00201166">
          <w:delText xml:space="preserve">est comme suit </w:delText>
        </w:r>
        <w:r w:rsidR="00021478" w:rsidRPr="00343F01" w:rsidDel="00201166">
          <w:delText>: </w:delText>
        </w:r>
      </w:del>
    </w:p>
    <w:p w14:paraId="731361A5" w14:textId="4DD6CFCB" w:rsidR="004A0889" w:rsidRPr="00343F01" w:rsidDel="00201166" w:rsidRDefault="004A0889" w:rsidP="00D62BC5">
      <w:pPr>
        <w:spacing w:before="0" w:after="160"/>
        <w:jc w:val="left"/>
        <w:rPr>
          <w:del w:id="15255" w:author="Houyem Rais" w:date="2024-02-22T14:46:00Z"/>
          <w:b/>
          <w:bCs/>
        </w:rPr>
        <w:pPrChange w:id="15256" w:author="Houyem Rais" w:date="2024-02-22T14:49:00Z">
          <w:pPr>
            <w:pStyle w:val="ListParagraph"/>
            <w:numPr>
              <w:numId w:val="20"/>
            </w:numPr>
            <w:ind w:left="1440" w:hanging="360"/>
          </w:pPr>
        </w:pPrChange>
      </w:pPr>
      <w:del w:id="15257" w:author="Houyem Rais" w:date="2024-02-22T14:46:00Z">
        <w:r w:rsidRPr="00343F01" w:rsidDel="00201166">
          <w:rPr>
            <w:b/>
            <w:bCs/>
          </w:rPr>
          <w:delText xml:space="preserve">Togo : </w:delText>
        </w:r>
        <w:r w:rsidR="00187E4E" w:rsidRPr="00343F01" w:rsidDel="00201166">
          <w:rPr>
            <w:b/>
            <w:bCs/>
            <w:rtl/>
          </w:rPr>
          <w:delText>3</w:delText>
        </w:r>
        <w:r w:rsidR="00360E51" w:rsidRPr="00343F01" w:rsidDel="00201166">
          <w:rPr>
            <w:b/>
            <w:bCs/>
          </w:rPr>
          <w:delText>%</w:delText>
        </w:r>
      </w:del>
    </w:p>
    <w:p w14:paraId="71CA5D25" w14:textId="31107254" w:rsidR="004A0889" w:rsidRPr="00343F01" w:rsidDel="00201166" w:rsidRDefault="004A0889" w:rsidP="00D62BC5">
      <w:pPr>
        <w:spacing w:before="0" w:after="160"/>
        <w:jc w:val="left"/>
        <w:rPr>
          <w:del w:id="15258" w:author="Houyem Rais" w:date="2024-02-22T14:46:00Z"/>
          <w:b/>
          <w:bCs/>
        </w:rPr>
        <w:pPrChange w:id="15259" w:author="Houyem Rais" w:date="2024-02-22T14:49:00Z">
          <w:pPr>
            <w:pStyle w:val="ListParagraph"/>
            <w:numPr>
              <w:numId w:val="20"/>
            </w:numPr>
            <w:ind w:left="1440" w:hanging="360"/>
          </w:pPr>
        </w:pPrChange>
      </w:pPr>
      <w:del w:id="15260" w:author="Houyem Rais" w:date="2024-02-22T14:46:00Z">
        <w:r w:rsidRPr="00343F01" w:rsidDel="00201166">
          <w:rPr>
            <w:b/>
            <w:bCs/>
          </w:rPr>
          <w:delText>Bénin :</w:delText>
        </w:r>
        <w:r w:rsidR="00360E51" w:rsidRPr="00343F01" w:rsidDel="00201166">
          <w:rPr>
            <w:b/>
            <w:bCs/>
          </w:rPr>
          <w:delText xml:space="preserve"> </w:delText>
        </w:r>
        <w:r w:rsidR="00A62B26" w:rsidRPr="00343F01" w:rsidDel="00201166">
          <w:rPr>
            <w:b/>
            <w:bCs/>
          </w:rPr>
          <w:delText>2%</w:delText>
        </w:r>
      </w:del>
    </w:p>
    <w:p w14:paraId="16DFB31C" w14:textId="3086D042" w:rsidR="004A0889" w:rsidRPr="00343F01" w:rsidDel="00201166" w:rsidRDefault="004A0889" w:rsidP="00D62BC5">
      <w:pPr>
        <w:spacing w:before="0" w:after="160"/>
        <w:jc w:val="left"/>
        <w:rPr>
          <w:del w:id="15261" w:author="Houyem Rais" w:date="2024-02-22T14:46:00Z"/>
          <w:b/>
          <w:bCs/>
        </w:rPr>
        <w:pPrChange w:id="15262" w:author="Houyem Rais" w:date="2024-02-22T14:49:00Z">
          <w:pPr>
            <w:pStyle w:val="ListParagraph"/>
            <w:numPr>
              <w:numId w:val="20"/>
            </w:numPr>
            <w:ind w:left="1440" w:hanging="360"/>
          </w:pPr>
        </w:pPrChange>
      </w:pPr>
      <w:del w:id="15263" w:author="Houyem Rais" w:date="2024-02-22T14:46:00Z">
        <w:r w:rsidRPr="00343F01" w:rsidDel="00201166">
          <w:rPr>
            <w:b/>
            <w:bCs/>
          </w:rPr>
          <w:delText xml:space="preserve">Nigéria : </w:delText>
        </w:r>
        <w:r w:rsidR="00A62B26" w:rsidRPr="00343F01" w:rsidDel="00201166">
          <w:rPr>
            <w:b/>
            <w:bCs/>
          </w:rPr>
          <w:delText>10%</w:delText>
        </w:r>
      </w:del>
    </w:p>
    <w:p w14:paraId="5140F0FA" w14:textId="224DEEF7" w:rsidR="002C3B22" w:rsidRPr="00343F01" w:rsidDel="00201166" w:rsidRDefault="002C3B22" w:rsidP="00D62BC5">
      <w:pPr>
        <w:spacing w:before="0" w:after="160"/>
        <w:jc w:val="left"/>
        <w:rPr>
          <w:del w:id="15264" w:author="Houyem Rais" w:date="2024-02-22T14:46:00Z"/>
        </w:rPr>
        <w:pPrChange w:id="15265" w:author="Houyem Rais" w:date="2024-02-22T14:49:00Z">
          <w:pPr>
            <w:pStyle w:val="Heading4"/>
          </w:pPr>
        </w:pPrChange>
      </w:pPr>
      <w:del w:id="15266" w:author="Houyem Rais" w:date="2024-02-22T14:46:00Z">
        <w:r w:rsidRPr="00343F01" w:rsidDel="00201166">
          <w:delText>Taux d’intérêt</w:delText>
        </w:r>
      </w:del>
    </w:p>
    <w:p w14:paraId="1886456B" w14:textId="032FE535" w:rsidR="003463A1" w:rsidRPr="00343F01" w:rsidDel="00201166" w:rsidRDefault="005D4A50" w:rsidP="00D62BC5">
      <w:pPr>
        <w:spacing w:before="0" w:after="160"/>
        <w:jc w:val="left"/>
        <w:rPr>
          <w:del w:id="15267" w:author="Houyem Rais" w:date="2024-02-22T14:46:00Z"/>
        </w:rPr>
        <w:pPrChange w:id="15268" w:author="Houyem Rais" w:date="2024-02-22T14:49:00Z">
          <w:pPr/>
        </w:pPrChange>
      </w:pPr>
      <w:del w:id="15269" w:author="Houyem Rais" w:date="2024-02-22T14:46:00Z">
        <w:r w:rsidRPr="00343F01" w:rsidDel="00201166">
          <w:delText xml:space="preserve">Au Togo, </w:delText>
        </w:r>
      </w:del>
      <w:ins w:id="15270" w:author="Mohamed Amine Sdiri" w:date="2023-11-29T09:58:00Z">
        <w:del w:id="15271" w:author="Houyem Rais" w:date="2024-02-22T14:46:00Z">
          <w:r w:rsidR="00621175" w:rsidDel="00201166">
            <w:delText xml:space="preserve"> </w:delText>
          </w:r>
        </w:del>
      </w:ins>
      <w:del w:id="15272" w:author="Houyem Rais" w:date="2024-02-22T14:46:00Z">
        <w:r w:rsidRPr="00343F01" w:rsidDel="00201166">
          <w:delText>le taux d’</w:delText>
        </w:r>
        <w:r w:rsidR="0045298E" w:rsidRPr="00343F01" w:rsidDel="00201166">
          <w:delText>intérêt</w:delText>
        </w:r>
        <w:r w:rsidRPr="00343F01" w:rsidDel="00201166">
          <w:delText xml:space="preserve"> a atteint </w:delText>
        </w:r>
        <w:r w:rsidR="00896029" w:rsidRPr="00343F01" w:rsidDel="00201166">
          <w:delText>4,24</w:delText>
        </w:r>
        <w:r w:rsidRPr="00343F01" w:rsidDel="00201166">
          <w:delText xml:space="preserve">% </w:delText>
        </w:r>
        <w:r w:rsidR="00896029" w:rsidRPr="00343F01" w:rsidDel="00201166">
          <w:delText>en 20</w:delText>
        </w:r>
        <w:r w:rsidR="00242FF6" w:rsidRPr="00343F01" w:rsidDel="00201166">
          <w:delText>21</w:delText>
        </w:r>
        <w:r w:rsidRPr="00343F01" w:rsidDel="00201166">
          <w:delText xml:space="preserve">, </w:delText>
        </w:r>
      </w:del>
      <w:ins w:id="15273" w:author="Mohamed Amine Sdiri" w:date="2023-11-29T09:58:00Z">
        <w:del w:id="15274" w:author="Houyem Rais" w:date="2024-02-22T14:46:00Z">
          <w:r w:rsidR="00621175" w:rsidDel="00201166">
            <w:delText xml:space="preserve"> </w:delText>
          </w:r>
        </w:del>
      </w:ins>
      <w:del w:id="15275" w:author="Houyem Rais" w:date="2024-02-22T14:46:00Z">
        <w:r w:rsidRPr="00343F01" w:rsidDel="00201166">
          <w:delText xml:space="preserve">contre une moyenne annuelle de </w:delText>
        </w:r>
        <w:r w:rsidR="0045298E" w:rsidRPr="00343F01" w:rsidDel="00201166">
          <w:delText>4,67</w:delText>
        </w:r>
        <w:r w:rsidRPr="00343F01" w:rsidDel="00201166">
          <w:delText xml:space="preserve">% en 2022. Le Bénin de son côté a enregistré un taux </w:delText>
        </w:r>
        <w:r w:rsidR="0045298E" w:rsidRPr="00343F01" w:rsidDel="00201166">
          <w:delText xml:space="preserve">d’intérêt </w:delText>
        </w:r>
        <w:r w:rsidRPr="00343F01" w:rsidDel="00201166">
          <w:delText>de 7</w:delText>
        </w:r>
        <w:r w:rsidR="00242FF6" w:rsidRPr="00343F01" w:rsidDel="00201166">
          <w:delText>,9</w:delText>
        </w:r>
        <w:r w:rsidRPr="00343F01" w:rsidDel="00201166">
          <w:delText xml:space="preserve">% </w:delText>
        </w:r>
        <w:r w:rsidR="00242FF6" w:rsidRPr="00343F01" w:rsidDel="00201166">
          <w:delText>en 2021</w:delText>
        </w:r>
        <w:r w:rsidRPr="00343F01" w:rsidDel="00201166">
          <w:delText xml:space="preserve">, </w:delText>
        </w:r>
      </w:del>
      <w:ins w:id="15276" w:author="Mohamed Amine Sdiri" w:date="2023-11-29T09:58:00Z">
        <w:del w:id="15277" w:author="Houyem Rais" w:date="2024-02-22T14:46:00Z">
          <w:r w:rsidR="00621175" w:rsidDel="00201166">
            <w:delText xml:space="preserve"> </w:delText>
          </w:r>
        </w:del>
      </w:ins>
      <w:del w:id="15278" w:author="Houyem Rais" w:date="2024-02-22T14:46:00Z">
        <w:r w:rsidRPr="00343F01" w:rsidDel="00201166">
          <w:delText xml:space="preserve">ce qui </w:delText>
        </w:r>
        <w:r w:rsidR="006A6F79" w:rsidRPr="00343F01" w:rsidDel="00201166">
          <w:delText xml:space="preserve">est un peu élevé </w:delText>
        </w:r>
        <w:r w:rsidRPr="00343F01" w:rsidDel="00201166">
          <w:delText xml:space="preserve">par rapport au taux annuel de 2022 qui </w:delText>
        </w:r>
        <w:r w:rsidR="002F60EF" w:rsidRPr="00343F01" w:rsidDel="00201166">
          <w:delText>est égale</w:delText>
        </w:r>
        <w:r w:rsidRPr="00343F01" w:rsidDel="00201166">
          <w:delText xml:space="preserve"> à </w:delText>
        </w:r>
        <w:r w:rsidR="002F60EF" w:rsidRPr="00343F01" w:rsidDel="00201166">
          <w:delText>6,4</w:delText>
        </w:r>
        <w:r w:rsidRPr="00343F01" w:rsidDel="00201166">
          <w:delText xml:space="preserve">%. Quant au Nigéria, </w:delText>
        </w:r>
      </w:del>
      <w:ins w:id="15279" w:author="Mohamed Amine Sdiri" w:date="2023-11-29T09:58:00Z">
        <w:del w:id="15280" w:author="Houyem Rais" w:date="2024-02-22T14:46:00Z">
          <w:r w:rsidR="00621175" w:rsidDel="00201166">
            <w:delText xml:space="preserve"> </w:delText>
          </w:r>
        </w:del>
      </w:ins>
      <w:del w:id="15281" w:author="Houyem Rais" w:date="2024-02-22T14:46:00Z">
        <w:r w:rsidR="00C71652" w:rsidRPr="00343F01" w:rsidDel="00201166">
          <w:delText>le taux d’intérêt pour l’année 2021 ét</w:delText>
        </w:r>
        <w:r w:rsidR="00D81B9A" w:rsidRPr="00343F01" w:rsidDel="00201166">
          <w:delText>aient faible (1,2%) par</w:delText>
        </w:r>
        <w:r w:rsidR="00D055ED" w:rsidRPr="00343F01" w:rsidDel="00201166">
          <w:delText xml:space="preserve"> rapport à la moyenne annuelle de 4,6% de 2022.</w:delText>
        </w:r>
      </w:del>
    </w:p>
    <w:p w14:paraId="108065D0" w14:textId="3C38BB40" w:rsidR="00A461A3" w:rsidRPr="00343F01" w:rsidDel="00201166" w:rsidRDefault="00A461A3" w:rsidP="00D62BC5">
      <w:pPr>
        <w:spacing w:before="0" w:after="160"/>
        <w:jc w:val="left"/>
        <w:rPr>
          <w:del w:id="15282" w:author="Houyem Rais" w:date="2024-02-22T14:46:00Z"/>
        </w:rPr>
        <w:pPrChange w:id="15283" w:author="Houyem Rais" w:date="2024-02-22T14:49:00Z">
          <w:pPr/>
        </w:pPrChange>
      </w:pPr>
      <w:del w:id="15284" w:author="Houyem Rais" w:date="2024-02-22T14:46:00Z">
        <w:r w:rsidRPr="00343F01" w:rsidDel="00201166">
          <w:delText xml:space="preserve">Le taux d’intérêt annuel moyen (de 2022) a été calculé en fonction des cinq années précédentes (2017-2021) </w:delText>
        </w:r>
      </w:del>
    </w:p>
    <w:p w14:paraId="2DBB2006" w14:textId="647AA936" w:rsidR="00714980" w:rsidRPr="00343F01" w:rsidDel="00201166" w:rsidRDefault="00714980" w:rsidP="00D62BC5">
      <w:pPr>
        <w:spacing w:before="0" w:after="160"/>
        <w:jc w:val="left"/>
        <w:rPr>
          <w:del w:id="15285" w:author="Houyem Rais" w:date="2024-02-22T14:46:00Z"/>
        </w:rPr>
        <w:pPrChange w:id="15286" w:author="Houyem Rais" w:date="2024-02-22T14:49:00Z">
          <w:pPr/>
        </w:pPrChange>
      </w:pPr>
      <w:del w:id="15287" w:author="Houyem Rais" w:date="2024-02-22T14:46:00Z">
        <w:r w:rsidRPr="00343F01" w:rsidDel="00201166">
          <w:delText xml:space="preserve">L’analyse rétrospective des taux </w:delText>
        </w:r>
        <w:r w:rsidR="004A10AF" w:rsidRPr="00343F01" w:rsidDel="00201166">
          <w:delText>d’intérêts réels</w:delText>
        </w:r>
        <w:r w:rsidRPr="00343F01" w:rsidDel="00201166">
          <w:delText xml:space="preserve"> annuels des trois pays du lot 3 du projet pendant les 10 dernières années est présentée dans le tableau suivant.</w:delText>
        </w:r>
      </w:del>
    </w:p>
    <w:tbl>
      <w:tblPr>
        <w:tblW w:w="4981" w:type="pct"/>
        <w:jc w:val="center"/>
        <w:tblLayout w:type="fixed"/>
        <w:tblLook w:val="04A0" w:firstRow="1" w:lastRow="0" w:firstColumn="1" w:lastColumn="0" w:noHBand="0" w:noVBand="1"/>
      </w:tblPr>
      <w:tblGrid>
        <w:gridCol w:w="864"/>
        <w:gridCol w:w="761"/>
        <w:gridCol w:w="761"/>
        <w:gridCol w:w="759"/>
        <w:gridCol w:w="830"/>
        <w:gridCol w:w="688"/>
        <w:gridCol w:w="688"/>
        <w:gridCol w:w="688"/>
        <w:gridCol w:w="688"/>
        <w:gridCol w:w="688"/>
        <w:gridCol w:w="1730"/>
      </w:tblGrid>
      <w:tr w:rsidR="00711B0B" w:rsidRPr="00343F01" w:rsidDel="00201166" w14:paraId="6B430C3F" w14:textId="0E3DE4DB" w:rsidTr="00711B0B">
        <w:trPr>
          <w:trHeight w:val="769"/>
          <w:jc w:val="center"/>
          <w:del w:id="15288" w:author="Houyem Rais" w:date="2024-02-22T14:46:00Z"/>
        </w:trPr>
        <w:tc>
          <w:tcPr>
            <w:tcW w:w="47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BA33E8" w14:textId="19204655" w:rsidR="00711B0B" w:rsidRPr="00343F01" w:rsidDel="00201166" w:rsidRDefault="00711B0B" w:rsidP="00D62BC5">
            <w:pPr>
              <w:spacing w:before="0" w:after="160"/>
              <w:jc w:val="left"/>
              <w:rPr>
                <w:del w:id="15289" w:author="Houyem Rais" w:date="2024-02-22T14:46:00Z"/>
                <w:rFonts w:eastAsia="Times New Roman" w:cstheme="minorHAnsi"/>
                <w:b/>
                <w:bCs/>
                <w:sz w:val="18"/>
                <w:szCs w:val="18"/>
                <w:lang w:eastAsia="en-GB"/>
              </w:rPr>
              <w:pPrChange w:id="15290" w:author="Houyem Rais" w:date="2024-02-22T14:49:00Z">
                <w:pPr>
                  <w:spacing w:before="0" w:after="0" w:line="240" w:lineRule="auto"/>
                  <w:jc w:val="left"/>
                </w:pPr>
              </w:pPrChange>
            </w:pPr>
            <w:del w:id="15291" w:author="Houyem Rais" w:date="2024-02-22T14:46:00Z">
              <w:r w:rsidRPr="00343F01" w:rsidDel="00201166">
                <w:rPr>
                  <w:rFonts w:eastAsia="Times New Roman" w:cstheme="minorHAnsi"/>
                  <w:b/>
                  <w:bCs/>
                  <w:sz w:val="18"/>
                  <w:szCs w:val="18"/>
                  <w:lang w:eastAsia="en-GB"/>
                </w:rPr>
                <w:delText>Année</w:delText>
              </w:r>
            </w:del>
          </w:p>
        </w:tc>
        <w:tc>
          <w:tcPr>
            <w:tcW w:w="41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0662019" w14:textId="02EE8FDF" w:rsidR="00711B0B" w:rsidRPr="00343F01" w:rsidDel="00201166" w:rsidRDefault="00711B0B" w:rsidP="00D62BC5">
            <w:pPr>
              <w:spacing w:before="0" w:after="160"/>
              <w:jc w:val="left"/>
              <w:rPr>
                <w:del w:id="15292" w:author="Houyem Rais" w:date="2024-02-22T14:46:00Z"/>
                <w:rFonts w:eastAsia="Times New Roman" w:cstheme="minorHAnsi"/>
                <w:b/>
                <w:bCs/>
                <w:color w:val="000000"/>
                <w:sz w:val="18"/>
                <w:szCs w:val="18"/>
                <w:lang w:eastAsia="en-GB"/>
              </w:rPr>
              <w:pPrChange w:id="15293" w:author="Houyem Rais" w:date="2024-02-22T14:49:00Z">
                <w:pPr>
                  <w:spacing w:before="0" w:after="0" w:line="240" w:lineRule="auto"/>
                  <w:jc w:val="center"/>
                </w:pPr>
              </w:pPrChange>
            </w:pPr>
            <w:del w:id="15294" w:author="Houyem Rais" w:date="2024-02-22T14:46:00Z">
              <w:r w:rsidRPr="00343F01" w:rsidDel="00201166">
                <w:rPr>
                  <w:rFonts w:eastAsia="Times New Roman" w:cstheme="minorHAnsi"/>
                  <w:b/>
                  <w:bCs/>
                  <w:color w:val="000000"/>
                  <w:sz w:val="18"/>
                  <w:szCs w:val="18"/>
                  <w:lang w:eastAsia="en-GB"/>
                </w:rPr>
                <w:delText>2013</w:delText>
              </w:r>
            </w:del>
          </w:p>
        </w:tc>
        <w:tc>
          <w:tcPr>
            <w:tcW w:w="41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8EA509A" w14:textId="7101FC69" w:rsidR="00711B0B" w:rsidRPr="00343F01" w:rsidDel="00201166" w:rsidRDefault="00711B0B" w:rsidP="00D62BC5">
            <w:pPr>
              <w:spacing w:before="0" w:after="160"/>
              <w:jc w:val="left"/>
              <w:rPr>
                <w:del w:id="15295" w:author="Houyem Rais" w:date="2024-02-22T14:46:00Z"/>
                <w:rFonts w:eastAsia="Times New Roman" w:cstheme="minorHAnsi"/>
                <w:b/>
                <w:bCs/>
                <w:color w:val="000000"/>
                <w:sz w:val="18"/>
                <w:szCs w:val="18"/>
                <w:lang w:eastAsia="en-GB"/>
              </w:rPr>
              <w:pPrChange w:id="15296" w:author="Houyem Rais" w:date="2024-02-22T14:49:00Z">
                <w:pPr>
                  <w:spacing w:before="0" w:after="0" w:line="240" w:lineRule="auto"/>
                  <w:jc w:val="center"/>
                </w:pPr>
              </w:pPrChange>
            </w:pPr>
            <w:del w:id="15297" w:author="Houyem Rais" w:date="2024-02-22T14:46:00Z">
              <w:r w:rsidRPr="00343F01" w:rsidDel="00201166">
                <w:rPr>
                  <w:rFonts w:eastAsia="Times New Roman" w:cstheme="minorHAnsi"/>
                  <w:b/>
                  <w:bCs/>
                  <w:color w:val="000000"/>
                  <w:sz w:val="18"/>
                  <w:szCs w:val="18"/>
                  <w:lang w:eastAsia="en-GB"/>
                </w:rPr>
                <w:delText>2014</w:delText>
              </w:r>
            </w:del>
          </w:p>
        </w:tc>
        <w:tc>
          <w:tcPr>
            <w:tcW w:w="41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022DE9D" w14:textId="6B4D0FD6" w:rsidR="00711B0B" w:rsidRPr="00343F01" w:rsidDel="00201166" w:rsidRDefault="00711B0B" w:rsidP="00D62BC5">
            <w:pPr>
              <w:spacing w:before="0" w:after="160"/>
              <w:jc w:val="left"/>
              <w:rPr>
                <w:del w:id="15298" w:author="Houyem Rais" w:date="2024-02-22T14:46:00Z"/>
                <w:rFonts w:eastAsia="Times New Roman" w:cstheme="minorHAnsi"/>
                <w:b/>
                <w:bCs/>
                <w:color w:val="000000"/>
                <w:sz w:val="18"/>
                <w:szCs w:val="18"/>
                <w:lang w:eastAsia="en-GB"/>
              </w:rPr>
              <w:pPrChange w:id="15299" w:author="Houyem Rais" w:date="2024-02-22T14:49:00Z">
                <w:pPr>
                  <w:spacing w:before="0" w:after="0" w:line="240" w:lineRule="auto"/>
                  <w:jc w:val="center"/>
                </w:pPr>
              </w:pPrChange>
            </w:pPr>
            <w:del w:id="15300" w:author="Houyem Rais" w:date="2024-02-22T14:46:00Z">
              <w:r w:rsidRPr="00343F01" w:rsidDel="00201166">
                <w:rPr>
                  <w:rFonts w:eastAsia="Times New Roman" w:cstheme="minorHAnsi"/>
                  <w:b/>
                  <w:bCs/>
                  <w:color w:val="000000"/>
                  <w:sz w:val="18"/>
                  <w:szCs w:val="18"/>
                  <w:lang w:eastAsia="en-GB"/>
                </w:rPr>
                <w:delText>2015</w:delText>
              </w:r>
            </w:del>
          </w:p>
        </w:tc>
        <w:tc>
          <w:tcPr>
            <w:tcW w:w="454"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4C30F7F" w14:textId="7DC71F62" w:rsidR="00711B0B" w:rsidRPr="00343F01" w:rsidDel="00201166" w:rsidRDefault="00711B0B" w:rsidP="00D62BC5">
            <w:pPr>
              <w:spacing w:before="0" w:after="160"/>
              <w:jc w:val="left"/>
              <w:rPr>
                <w:del w:id="15301" w:author="Houyem Rais" w:date="2024-02-22T14:46:00Z"/>
                <w:rFonts w:eastAsia="Times New Roman" w:cstheme="minorHAnsi"/>
                <w:b/>
                <w:bCs/>
                <w:color w:val="000000"/>
                <w:sz w:val="18"/>
                <w:szCs w:val="18"/>
                <w:lang w:eastAsia="en-GB"/>
              </w:rPr>
              <w:pPrChange w:id="15302" w:author="Houyem Rais" w:date="2024-02-22T14:49:00Z">
                <w:pPr>
                  <w:spacing w:before="0" w:after="0" w:line="240" w:lineRule="auto"/>
                  <w:jc w:val="center"/>
                </w:pPr>
              </w:pPrChange>
            </w:pPr>
            <w:del w:id="15303" w:author="Houyem Rais" w:date="2024-02-22T14:46:00Z">
              <w:r w:rsidRPr="00343F01" w:rsidDel="00201166">
                <w:rPr>
                  <w:rFonts w:eastAsia="Times New Roman" w:cstheme="minorHAnsi"/>
                  <w:b/>
                  <w:bCs/>
                  <w:color w:val="000000"/>
                  <w:sz w:val="18"/>
                  <w:szCs w:val="18"/>
                  <w:lang w:eastAsia="en-GB"/>
                </w:rPr>
                <w:delText>2016</w:delText>
              </w:r>
            </w:del>
          </w:p>
        </w:tc>
        <w:tc>
          <w:tcPr>
            <w:tcW w:w="37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A362253" w14:textId="75ADAC4D" w:rsidR="00711B0B" w:rsidRPr="00343F01" w:rsidDel="00201166" w:rsidRDefault="00711B0B" w:rsidP="00D62BC5">
            <w:pPr>
              <w:spacing w:before="0" w:after="160"/>
              <w:jc w:val="left"/>
              <w:rPr>
                <w:del w:id="15304" w:author="Houyem Rais" w:date="2024-02-22T14:46:00Z"/>
                <w:rFonts w:eastAsia="Times New Roman" w:cstheme="minorHAnsi"/>
                <w:b/>
                <w:bCs/>
                <w:color w:val="000000"/>
                <w:sz w:val="18"/>
                <w:szCs w:val="18"/>
                <w:lang w:eastAsia="en-GB"/>
              </w:rPr>
              <w:pPrChange w:id="15305" w:author="Houyem Rais" w:date="2024-02-22T14:49:00Z">
                <w:pPr>
                  <w:spacing w:before="0" w:after="0" w:line="240" w:lineRule="auto"/>
                  <w:jc w:val="center"/>
                </w:pPr>
              </w:pPrChange>
            </w:pPr>
            <w:del w:id="15306" w:author="Houyem Rais" w:date="2024-02-22T14:46:00Z">
              <w:r w:rsidRPr="00343F01" w:rsidDel="00201166">
                <w:rPr>
                  <w:rFonts w:eastAsia="Times New Roman" w:cstheme="minorHAnsi"/>
                  <w:b/>
                  <w:bCs/>
                  <w:color w:val="000000"/>
                  <w:sz w:val="18"/>
                  <w:szCs w:val="18"/>
                  <w:lang w:eastAsia="en-GB"/>
                </w:rPr>
                <w:delText>2017</w:delText>
              </w:r>
            </w:del>
          </w:p>
        </w:tc>
        <w:tc>
          <w:tcPr>
            <w:tcW w:w="37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9CFA3EB" w14:textId="05878411" w:rsidR="00711B0B" w:rsidRPr="00343F01" w:rsidDel="00201166" w:rsidRDefault="00711B0B" w:rsidP="00D62BC5">
            <w:pPr>
              <w:spacing w:before="0" w:after="160"/>
              <w:jc w:val="left"/>
              <w:rPr>
                <w:del w:id="15307" w:author="Houyem Rais" w:date="2024-02-22T14:46:00Z"/>
                <w:rFonts w:eastAsia="Times New Roman" w:cstheme="minorHAnsi"/>
                <w:b/>
                <w:bCs/>
                <w:color w:val="000000"/>
                <w:sz w:val="18"/>
                <w:szCs w:val="18"/>
                <w:lang w:eastAsia="en-GB"/>
              </w:rPr>
              <w:pPrChange w:id="15308" w:author="Houyem Rais" w:date="2024-02-22T14:49:00Z">
                <w:pPr>
                  <w:spacing w:before="0" w:after="0" w:line="240" w:lineRule="auto"/>
                  <w:jc w:val="center"/>
                </w:pPr>
              </w:pPrChange>
            </w:pPr>
            <w:del w:id="15309" w:author="Houyem Rais" w:date="2024-02-22T14:46:00Z">
              <w:r w:rsidRPr="00343F01" w:rsidDel="00201166">
                <w:rPr>
                  <w:rFonts w:eastAsia="Times New Roman" w:cstheme="minorHAnsi"/>
                  <w:b/>
                  <w:bCs/>
                  <w:color w:val="000000"/>
                  <w:sz w:val="18"/>
                  <w:szCs w:val="18"/>
                  <w:lang w:eastAsia="en-GB"/>
                </w:rPr>
                <w:delText>2018</w:delText>
              </w:r>
            </w:del>
          </w:p>
        </w:tc>
        <w:tc>
          <w:tcPr>
            <w:tcW w:w="37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DD03913" w14:textId="11E48ADA" w:rsidR="00711B0B" w:rsidRPr="00343F01" w:rsidDel="00201166" w:rsidRDefault="00711B0B" w:rsidP="00D62BC5">
            <w:pPr>
              <w:spacing w:before="0" w:after="160"/>
              <w:jc w:val="left"/>
              <w:rPr>
                <w:del w:id="15310" w:author="Houyem Rais" w:date="2024-02-22T14:46:00Z"/>
                <w:rFonts w:eastAsia="Times New Roman" w:cstheme="minorHAnsi"/>
                <w:b/>
                <w:bCs/>
                <w:color w:val="000000"/>
                <w:sz w:val="18"/>
                <w:szCs w:val="18"/>
                <w:lang w:eastAsia="en-GB"/>
              </w:rPr>
              <w:pPrChange w:id="15311" w:author="Houyem Rais" w:date="2024-02-22T14:49:00Z">
                <w:pPr>
                  <w:spacing w:before="0" w:after="0" w:line="240" w:lineRule="auto"/>
                  <w:jc w:val="center"/>
                </w:pPr>
              </w:pPrChange>
            </w:pPr>
            <w:del w:id="15312" w:author="Houyem Rais" w:date="2024-02-22T14:46:00Z">
              <w:r w:rsidRPr="00343F01" w:rsidDel="00201166">
                <w:rPr>
                  <w:rFonts w:eastAsia="Times New Roman" w:cstheme="minorHAnsi"/>
                  <w:b/>
                  <w:bCs/>
                  <w:color w:val="000000"/>
                  <w:sz w:val="18"/>
                  <w:szCs w:val="18"/>
                  <w:lang w:eastAsia="en-GB"/>
                </w:rPr>
                <w:delText>2019</w:delText>
              </w:r>
            </w:del>
          </w:p>
        </w:tc>
        <w:tc>
          <w:tcPr>
            <w:tcW w:w="37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82A6B6A" w14:textId="760FD3D0" w:rsidR="00711B0B" w:rsidRPr="00343F01" w:rsidDel="00201166" w:rsidRDefault="00711B0B" w:rsidP="00D62BC5">
            <w:pPr>
              <w:spacing w:before="0" w:after="160"/>
              <w:jc w:val="left"/>
              <w:rPr>
                <w:del w:id="15313" w:author="Houyem Rais" w:date="2024-02-22T14:46:00Z"/>
                <w:rFonts w:eastAsia="Times New Roman" w:cstheme="minorHAnsi"/>
                <w:b/>
                <w:bCs/>
                <w:color w:val="000000"/>
                <w:sz w:val="18"/>
                <w:szCs w:val="18"/>
                <w:lang w:eastAsia="en-GB"/>
              </w:rPr>
              <w:pPrChange w:id="15314" w:author="Houyem Rais" w:date="2024-02-22T14:49:00Z">
                <w:pPr>
                  <w:spacing w:before="0" w:after="0" w:line="240" w:lineRule="auto"/>
                  <w:jc w:val="center"/>
                </w:pPr>
              </w:pPrChange>
            </w:pPr>
            <w:del w:id="15315" w:author="Houyem Rais" w:date="2024-02-22T14:46:00Z">
              <w:r w:rsidRPr="00343F01" w:rsidDel="00201166">
                <w:rPr>
                  <w:rFonts w:eastAsia="Times New Roman" w:cstheme="minorHAnsi"/>
                  <w:b/>
                  <w:bCs/>
                  <w:color w:val="000000"/>
                  <w:sz w:val="18"/>
                  <w:szCs w:val="18"/>
                  <w:lang w:eastAsia="en-GB"/>
                </w:rPr>
                <w:delText>2020</w:delText>
              </w:r>
            </w:del>
          </w:p>
        </w:tc>
        <w:tc>
          <w:tcPr>
            <w:tcW w:w="37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E678F5C" w14:textId="55A92816" w:rsidR="00711B0B" w:rsidRPr="00343F01" w:rsidDel="00201166" w:rsidRDefault="00711B0B" w:rsidP="00D62BC5">
            <w:pPr>
              <w:spacing w:before="0" w:after="160"/>
              <w:jc w:val="left"/>
              <w:rPr>
                <w:del w:id="15316" w:author="Houyem Rais" w:date="2024-02-22T14:46:00Z"/>
                <w:rFonts w:eastAsia="Times New Roman" w:cstheme="minorHAnsi"/>
                <w:b/>
                <w:bCs/>
                <w:color w:val="000000"/>
                <w:sz w:val="18"/>
                <w:szCs w:val="18"/>
                <w:lang w:eastAsia="en-GB"/>
              </w:rPr>
              <w:pPrChange w:id="15317" w:author="Houyem Rais" w:date="2024-02-22T14:49:00Z">
                <w:pPr>
                  <w:spacing w:before="0" w:after="0" w:line="240" w:lineRule="auto"/>
                  <w:jc w:val="center"/>
                </w:pPr>
              </w:pPrChange>
            </w:pPr>
            <w:del w:id="15318" w:author="Houyem Rais" w:date="2024-02-22T14:46:00Z">
              <w:r w:rsidRPr="00343F01" w:rsidDel="00201166">
                <w:rPr>
                  <w:rFonts w:eastAsia="Times New Roman" w:cstheme="minorHAnsi"/>
                  <w:b/>
                  <w:bCs/>
                  <w:color w:val="000000"/>
                  <w:sz w:val="18"/>
                  <w:szCs w:val="18"/>
                  <w:lang w:eastAsia="en-GB"/>
                </w:rPr>
                <w:delText>2021</w:delText>
              </w:r>
            </w:del>
          </w:p>
        </w:tc>
        <w:tc>
          <w:tcPr>
            <w:tcW w:w="948"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58952204" w14:textId="5308A8BB" w:rsidR="00711B0B" w:rsidRPr="00343F01" w:rsidDel="00201166" w:rsidRDefault="00711B0B" w:rsidP="00D62BC5">
            <w:pPr>
              <w:spacing w:before="0" w:after="160"/>
              <w:jc w:val="left"/>
              <w:rPr>
                <w:del w:id="15319" w:author="Houyem Rais" w:date="2024-02-22T14:46:00Z"/>
                <w:rFonts w:eastAsia="Times New Roman" w:cstheme="minorHAnsi"/>
                <w:b/>
                <w:bCs/>
                <w:color w:val="000000"/>
                <w:sz w:val="18"/>
                <w:szCs w:val="18"/>
                <w:lang w:eastAsia="en-GB"/>
              </w:rPr>
              <w:pPrChange w:id="15320" w:author="Houyem Rais" w:date="2024-02-22T14:49:00Z">
                <w:pPr>
                  <w:spacing w:before="0" w:after="0" w:line="240" w:lineRule="auto"/>
                  <w:ind w:left="-35"/>
                  <w:jc w:val="center"/>
                </w:pPr>
              </w:pPrChange>
            </w:pPr>
            <w:del w:id="15321" w:author="Houyem Rais" w:date="2024-02-22T14:46:00Z">
              <w:r w:rsidRPr="00343F01" w:rsidDel="00201166">
                <w:rPr>
                  <w:rFonts w:eastAsia="Times New Roman" w:cstheme="minorHAnsi"/>
                  <w:b/>
                  <w:bCs/>
                  <w:color w:val="000000"/>
                  <w:sz w:val="18"/>
                  <w:szCs w:val="18"/>
                  <w:lang w:eastAsia="en-GB"/>
                </w:rPr>
                <w:delText>Actuel (Mars 2023)</w:delText>
              </w:r>
            </w:del>
          </w:p>
        </w:tc>
      </w:tr>
      <w:tr w:rsidR="00711B0B" w:rsidRPr="00343F01" w:rsidDel="00201166" w14:paraId="548A10B8" w14:textId="7C9F2251" w:rsidTr="00711B0B">
        <w:trPr>
          <w:trHeight w:val="102"/>
          <w:jc w:val="center"/>
          <w:del w:id="15322" w:author="Houyem Rais" w:date="2024-02-22T14:46:00Z"/>
        </w:trPr>
        <w:tc>
          <w:tcPr>
            <w:tcW w:w="473" w:type="pct"/>
            <w:tcBorders>
              <w:top w:val="nil"/>
              <w:left w:val="single" w:sz="4" w:space="0" w:color="auto"/>
              <w:bottom w:val="single" w:sz="4" w:space="0" w:color="auto"/>
              <w:right w:val="single" w:sz="4" w:space="0" w:color="auto"/>
            </w:tcBorders>
            <w:shd w:val="clear" w:color="auto" w:fill="auto"/>
            <w:noWrap/>
            <w:vAlign w:val="center"/>
            <w:hideMark/>
          </w:tcPr>
          <w:p w14:paraId="0639ABE6" w14:textId="368C939A" w:rsidR="00711B0B" w:rsidRPr="00343F01" w:rsidDel="00201166" w:rsidRDefault="00711B0B" w:rsidP="00D62BC5">
            <w:pPr>
              <w:spacing w:before="0" w:after="160"/>
              <w:jc w:val="left"/>
              <w:rPr>
                <w:del w:id="15323" w:author="Houyem Rais" w:date="2024-02-22T14:46:00Z"/>
                <w:rFonts w:eastAsia="Times New Roman" w:cstheme="minorHAnsi"/>
                <w:b/>
                <w:bCs/>
                <w:sz w:val="18"/>
                <w:szCs w:val="18"/>
                <w:lang w:eastAsia="en-GB"/>
              </w:rPr>
              <w:pPrChange w:id="15324" w:author="Houyem Rais" w:date="2024-02-22T14:49:00Z">
                <w:pPr>
                  <w:spacing w:before="0" w:after="0" w:line="240" w:lineRule="auto"/>
                  <w:jc w:val="left"/>
                </w:pPr>
              </w:pPrChange>
            </w:pPr>
            <w:del w:id="15325" w:author="Houyem Rais" w:date="2024-02-22T14:46:00Z">
              <w:r w:rsidRPr="00343F01" w:rsidDel="00201166">
                <w:rPr>
                  <w:rFonts w:eastAsia="Times New Roman" w:cstheme="minorHAnsi"/>
                  <w:b/>
                  <w:bCs/>
                  <w:sz w:val="18"/>
                  <w:szCs w:val="18"/>
                  <w:lang w:eastAsia="en-GB"/>
                </w:rPr>
                <w:delText>Togo</w:delText>
              </w:r>
            </w:del>
          </w:p>
        </w:tc>
        <w:tc>
          <w:tcPr>
            <w:tcW w:w="416" w:type="pct"/>
            <w:tcBorders>
              <w:top w:val="nil"/>
              <w:left w:val="nil"/>
              <w:bottom w:val="single" w:sz="4" w:space="0" w:color="auto"/>
              <w:right w:val="single" w:sz="4" w:space="0" w:color="auto"/>
            </w:tcBorders>
            <w:shd w:val="clear" w:color="auto" w:fill="auto"/>
            <w:noWrap/>
            <w:vAlign w:val="center"/>
            <w:hideMark/>
          </w:tcPr>
          <w:p w14:paraId="6D845651" w14:textId="126421B3" w:rsidR="00711B0B" w:rsidRPr="00343F01" w:rsidDel="00201166" w:rsidRDefault="00711B0B" w:rsidP="00D62BC5">
            <w:pPr>
              <w:spacing w:before="0" w:after="160"/>
              <w:jc w:val="left"/>
              <w:rPr>
                <w:del w:id="15326" w:author="Houyem Rais" w:date="2024-02-22T14:46:00Z"/>
                <w:rFonts w:eastAsia="Times New Roman" w:cstheme="minorHAnsi"/>
                <w:sz w:val="18"/>
                <w:szCs w:val="18"/>
                <w:lang w:eastAsia="en-GB"/>
              </w:rPr>
              <w:pPrChange w:id="15327" w:author="Houyem Rais" w:date="2024-02-22T14:49:00Z">
                <w:pPr>
                  <w:spacing w:before="0" w:after="0" w:line="240" w:lineRule="auto"/>
                  <w:jc w:val="right"/>
                </w:pPr>
              </w:pPrChange>
            </w:pPr>
            <w:del w:id="15328" w:author="Houyem Rais" w:date="2024-02-22T14:46:00Z">
              <w:r w:rsidRPr="00343F01" w:rsidDel="00201166">
                <w:rPr>
                  <w:rFonts w:eastAsia="Times New Roman" w:cstheme="minorHAnsi"/>
                  <w:sz w:val="18"/>
                  <w:szCs w:val="18"/>
                  <w:lang w:eastAsia="en-GB"/>
                </w:rPr>
                <w:delText>3,5%</w:delText>
              </w:r>
            </w:del>
          </w:p>
        </w:tc>
        <w:tc>
          <w:tcPr>
            <w:tcW w:w="416" w:type="pct"/>
            <w:tcBorders>
              <w:top w:val="nil"/>
              <w:left w:val="nil"/>
              <w:bottom w:val="single" w:sz="4" w:space="0" w:color="auto"/>
              <w:right w:val="single" w:sz="4" w:space="0" w:color="auto"/>
            </w:tcBorders>
            <w:shd w:val="clear" w:color="auto" w:fill="auto"/>
            <w:noWrap/>
            <w:vAlign w:val="center"/>
            <w:hideMark/>
          </w:tcPr>
          <w:p w14:paraId="08F0515F" w14:textId="547CE4F6" w:rsidR="00711B0B" w:rsidRPr="00343F01" w:rsidDel="00201166" w:rsidRDefault="00711B0B" w:rsidP="00D62BC5">
            <w:pPr>
              <w:spacing w:before="0" w:after="160"/>
              <w:jc w:val="left"/>
              <w:rPr>
                <w:del w:id="15329" w:author="Houyem Rais" w:date="2024-02-22T14:46:00Z"/>
                <w:rFonts w:eastAsia="Times New Roman" w:cstheme="minorHAnsi"/>
                <w:sz w:val="18"/>
                <w:szCs w:val="18"/>
                <w:lang w:eastAsia="en-GB"/>
              </w:rPr>
              <w:pPrChange w:id="15330" w:author="Houyem Rais" w:date="2024-02-22T14:49:00Z">
                <w:pPr>
                  <w:spacing w:before="0" w:after="0" w:line="240" w:lineRule="auto"/>
                  <w:jc w:val="right"/>
                </w:pPr>
              </w:pPrChange>
            </w:pPr>
            <w:del w:id="15331" w:author="Houyem Rais" w:date="2024-02-22T14:46:00Z">
              <w:r w:rsidRPr="00343F01" w:rsidDel="00201166">
                <w:rPr>
                  <w:rFonts w:eastAsia="Times New Roman" w:cstheme="minorHAnsi"/>
                  <w:sz w:val="18"/>
                  <w:szCs w:val="18"/>
                  <w:lang w:eastAsia="en-GB"/>
                </w:rPr>
                <w:delText>5,4%</w:delText>
              </w:r>
            </w:del>
          </w:p>
        </w:tc>
        <w:tc>
          <w:tcPr>
            <w:tcW w:w="415" w:type="pct"/>
            <w:tcBorders>
              <w:top w:val="nil"/>
              <w:left w:val="nil"/>
              <w:bottom w:val="single" w:sz="4" w:space="0" w:color="auto"/>
              <w:right w:val="single" w:sz="4" w:space="0" w:color="auto"/>
            </w:tcBorders>
            <w:shd w:val="clear" w:color="auto" w:fill="auto"/>
            <w:noWrap/>
            <w:vAlign w:val="center"/>
            <w:hideMark/>
          </w:tcPr>
          <w:p w14:paraId="066E6B61" w14:textId="07041BA6" w:rsidR="00711B0B" w:rsidRPr="00343F01" w:rsidDel="00201166" w:rsidRDefault="00711B0B" w:rsidP="00D62BC5">
            <w:pPr>
              <w:spacing w:before="0" w:after="160"/>
              <w:jc w:val="left"/>
              <w:rPr>
                <w:del w:id="15332" w:author="Houyem Rais" w:date="2024-02-22T14:46:00Z"/>
                <w:rFonts w:eastAsia="Times New Roman" w:cstheme="minorHAnsi"/>
                <w:sz w:val="18"/>
                <w:szCs w:val="18"/>
                <w:lang w:eastAsia="en-GB"/>
              </w:rPr>
              <w:pPrChange w:id="15333" w:author="Houyem Rais" w:date="2024-02-22T14:49:00Z">
                <w:pPr>
                  <w:spacing w:before="0" w:after="0" w:line="240" w:lineRule="auto"/>
                  <w:jc w:val="right"/>
                </w:pPr>
              </w:pPrChange>
            </w:pPr>
            <w:del w:id="15334" w:author="Houyem Rais" w:date="2024-02-22T14:46:00Z">
              <w:r w:rsidRPr="00343F01" w:rsidDel="00201166">
                <w:rPr>
                  <w:rFonts w:eastAsia="Times New Roman" w:cstheme="minorHAnsi"/>
                  <w:sz w:val="18"/>
                  <w:szCs w:val="18"/>
                  <w:lang w:eastAsia="en-GB"/>
                </w:rPr>
                <w:delText>1,6%</w:delText>
              </w:r>
            </w:del>
          </w:p>
        </w:tc>
        <w:tc>
          <w:tcPr>
            <w:tcW w:w="454" w:type="pct"/>
            <w:tcBorders>
              <w:top w:val="nil"/>
              <w:left w:val="nil"/>
              <w:bottom w:val="single" w:sz="4" w:space="0" w:color="auto"/>
              <w:right w:val="single" w:sz="4" w:space="0" w:color="auto"/>
            </w:tcBorders>
            <w:shd w:val="clear" w:color="auto" w:fill="auto"/>
            <w:noWrap/>
            <w:vAlign w:val="center"/>
            <w:hideMark/>
          </w:tcPr>
          <w:p w14:paraId="551A0EC0" w14:textId="3BE517A8" w:rsidR="00711B0B" w:rsidRPr="00343F01" w:rsidDel="00201166" w:rsidRDefault="00711B0B" w:rsidP="00D62BC5">
            <w:pPr>
              <w:spacing w:before="0" w:after="160"/>
              <w:jc w:val="left"/>
              <w:rPr>
                <w:del w:id="15335" w:author="Houyem Rais" w:date="2024-02-22T14:46:00Z"/>
                <w:rFonts w:eastAsia="Times New Roman" w:cstheme="minorHAnsi"/>
                <w:sz w:val="18"/>
                <w:szCs w:val="18"/>
                <w:lang w:eastAsia="en-GB"/>
              </w:rPr>
              <w:pPrChange w:id="15336" w:author="Houyem Rais" w:date="2024-02-22T14:49:00Z">
                <w:pPr>
                  <w:spacing w:before="0" w:after="0" w:line="240" w:lineRule="auto"/>
                  <w:jc w:val="right"/>
                </w:pPr>
              </w:pPrChange>
            </w:pPr>
            <w:del w:id="15337" w:author="Houyem Rais" w:date="2024-02-22T14:46:00Z">
              <w:r w:rsidRPr="00343F01" w:rsidDel="00201166">
                <w:rPr>
                  <w:rFonts w:eastAsia="Times New Roman" w:cstheme="minorHAnsi"/>
                  <w:sz w:val="18"/>
                  <w:szCs w:val="18"/>
                  <w:lang w:eastAsia="en-GB"/>
                </w:rPr>
                <w:delText>-23,1%</w:delText>
              </w:r>
            </w:del>
          </w:p>
        </w:tc>
        <w:tc>
          <w:tcPr>
            <w:tcW w:w="376" w:type="pct"/>
            <w:tcBorders>
              <w:top w:val="nil"/>
              <w:left w:val="nil"/>
              <w:bottom w:val="single" w:sz="4" w:space="0" w:color="auto"/>
              <w:right w:val="single" w:sz="4" w:space="0" w:color="auto"/>
            </w:tcBorders>
            <w:shd w:val="clear" w:color="auto" w:fill="auto"/>
            <w:noWrap/>
            <w:vAlign w:val="center"/>
            <w:hideMark/>
          </w:tcPr>
          <w:p w14:paraId="63B4C386" w14:textId="6BA31D60" w:rsidR="00711B0B" w:rsidRPr="00343F01" w:rsidDel="00201166" w:rsidRDefault="00711B0B" w:rsidP="00D62BC5">
            <w:pPr>
              <w:spacing w:before="0" w:after="160"/>
              <w:jc w:val="left"/>
              <w:rPr>
                <w:del w:id="15338" w:author="Houyem Rais" w:date="2024-02-22T14:46:00Z"/>
                <w:rFonts w:eastAsia="Times New Roman" w:cstheme="minorHAnsi"/>
                <w:sz w:val="18"/>
                <w:szCs w:val="18"/>
                <w:lang w:eastAsia="en-GB"/>
              </w:rPr>
              <w:pPrChange w:id="15339" w:author="Houyem Rais" w:date="2024-02-22T14:49:00Z">
                <w:pPr>
                  <w:spacing w:before="0" w:after="0" w:line="240" w:lineRule="auto"/>
                  <w:jc w:val="right"/>
                </w:pPr>
              </w:pPrChange>
            </w:pPr>
            <w:del w:id="15340" w:author="Houyem Rais" w:date="2024-02-22T14:46:00Z">
              <w:r w:rsidRPr="00343F01" w:rsidDel="00201166">
                <w:rPr>
                  <w:rFonts w:eastAsia="Times New Roman" w:cstheme="minorHAnsi"/>
                  <w:sz w:val="18"/>
                  <w:szCs w:val="18"/>
                  <w:lang w:eastAsia="en-GB"/>
                </w:rPr>
                <w:delText>5,6%</w:delText>
              </w:r>
            </w:del>
          </w:p>
        </w:tc>
        <w:tc>
          <w:tcPr>
            <w:tcW w:w="376" w:type="pct"/>
            <w:tcBorders>
              <w:top w:val="nil"/>
              <w:left w:val="nil"/>
              <w:bottom w:val="single" w:sz="4" w:space="0" w:color="auto"/>
              <w:right w:val="single" w:sz="4" w:space="0" w:color="auto"/>
            </w:tcBorders>
            <w:shd w:val="clear" w:color="auto" w:fill="auto"/>
            <w:noWrap/>
            <w:vAlign w:val="center"/>
            <w:hideMark/>
          </w:tcPr>
          <w:p w14:paraId="28BDDB79" w14:textId="1518E512" w:rsidR="00711B0B" w:rsidRPr="00343F01" w:rsidDel="00201166" w:rsidRDefault="00711B0B" w:rsidP="00D62BC5">
            <w:pPr>
              <w:spacing w:before="0" w:after="160"/>
              <w:jc w:val="left"/>
              <w:rPr>
                <w:del w:id="15341" w:author="Houyem Rais" w:date="2024-02-22T14:46:00Z"/>
                <w:rFonts w:eastAsia="Times New Roman" w:cstheme="minorHAnsi"/>
                <w:sz w:val="18"/>
                <w:szCs w:val="18"/>
                <w:lang w:eastAsia="en-GB"/>
              </w:rPr>
              <w:pPrChange w:id="15342" w:author="Houyem Rais" w:date="2024-02-22T14:49:00Z">
                <w:pPr>
                  <w:spacing w:before="0" w:after="0" w:line="240" w:lineRule="auto"/>
                  <w:jc w:val="right"/>
                </w:pPr>
              </w:pPrChange>
            </w:pPr>
            <w:del w:id="15343" w:author="Houyem Rais" w:date="2024-02-22T14:46:00Z">
              <w:r w:rsidRPr="00343F01" w:rsidDel="00201166">
                <w:rPr>
                  <w:rFonts w:eastAsia="Times New Roman" w:cstheme="minorHAnsi"/>
                  <w:sz w:val="18"/>
                  <w:szCs w:val="18"/>
                  <w:lang w:eastAsia="en-GB"/>
                </w:rPr>
                <w:delText>4,5%</w:delText>
              </w:r>
            </w:del>
          </w:p>
        </w:tc>
        <w:tc>
          <w:tcPr>
            <w:tcW w:w="376" w:type="pct"/>
            <w:tcBorders>
              <w:top w:val="nil"/>
              <w:left w:val="nil"/>
              <w:bottom w:val="single" w:sz="4" w:space="0" w:color="auto"/>
              <w:right w:val="single" w:sz="4" w:space="0" w:color="auto"/>
            </w:tcBorders>
            <w:shd w:val="clear" w:color="auto" w:fill="auto"/>
            <w:noWrap/>
            <w:vAlign w:val="center"/>
            <w:hideMark/>
          </w:tcPr>
          <w:p w14:paraId="16998B19" w14:textId="06467C0B" w:rsidR="00711B0B" w:rsidRPr="00343F01" w:rsidDel="00201166" w:rsidRDefault="00711B0B" w:rsidP="00D62BC5">
            <w:pPr>
              <w:spacing w:before="0" w:after="160"/>
              <w:jc w:val="left"/>
              <w:rPr>
                <w:del w:id="15344" w:author="Houyem Rais" w:date="2024-02-22T14:46:00Z"/>
                <w:rFonts w:eastAsia="Times New Roman" w:cstheme="minorHAnsi"/>
                <w:sz w:val="18"/>
                <w:szCs w:val="18"/>
                <w:lang w:eastAsia="en-GB"/>
              </w:rPr>
              <w:pPrChange w:id="15345" w:author="Houyem Rais" w:date="2024-02-22T14:49:00Z">
                <w:pPr>
                  <w:spacing w:before="0" w:after="0" w:line="240" w:lineRule="auto"/>
                  <w:jc w:val="right"/>
                </w:pPr>
              </w:pPrChange>
            </w:pPr>
            <w:del w:id="15346" w:author="Houyem Rais" w:date="2024-02-22T14:46:00Z">
              <w:r w:rsidRPr="00343F01" w:rsidDel="00201166">
                <w:rPr>
                  <w:rFonts w:eastAsia="Times New Roman" w:cstheme="minorHAnsi"/>
                  <w:sz w:val="18"/>
                  <w:szCs w:val="18"/>
                  <w:lang w:eastAsia="en-GB"/>
                </w:rPr>
                <w:delText>4,5%</w:delText>
              </w:r>
            </w:del>
          </w:p>
        </w:tc>
        <w:tc>
          <w:tcPr>
            <w:tcW w:w="376" w:type="pct"/>
            <w:tcBorders>
              <w:top w:val="nil"/>
              <w:left w:val="nil"/>
              <w:bottom w:val="single" w:sz="4" w:space="0" w:color="auto"/>
              <w:right w:val="single" w:sz="4" w:space="0" w:color="auto"/>
            </w:tcBorders>
            <w:shd w:val="clear" w:color="auto" w:fill="auto"/>
            <w:noWrap/>
            <w:vAlign w:val="center"/>
            <w:hideMark/>
          </w:tcPr>
          <w:p w14:paraId="1B7A0544" w14:textId="092FBE7F" w:rsidR="00711B0B" w:rsidRPr="00343F01" w:rsidDel="00201166" w:rsidRDefault="00711B0B" w:rsidP="00D62BC5">
            <w:pPr>
              <w:spacing w:before="0" w:after="160"/>
              <w:jc w:val="left"/>
              <w:rPr>
                <w:del w:id="15347" w:author="Houyem Rais" w:date="2024-02-22T14:46:00Z"/>
                <w:rFonts w:eastAsia="Times New Roman" w:cstheme="minorHAnsi"/>
                <w:sz w:val="18"/>
                <w:szCs w:val="18"/>
                <w:lang w:eastAsia="en-GB"/>
              </w:rPr>
              <w:pPrChange w:id="15348" w:author="Houyem Rais" w:date="2024-02-22T14:49:00Z">
                <w:pPr>
                  <w:spacing w:before="0" w:after="0" w:line="240" w:lineRule="auto"/>
                  <w:jc w:val="right"/>
                </w:pPr>
              </w:pPrChange>
            </w:pPr>
            <w:del w:id="15349" w:author="Houyem Rais" w:date="2024-02-22T14:46:00Z">
              <w:r w:rsidRPr="00343F01" w:rsidDel="00201166">
                <w:rPr>
                  <w:rFonts w:eastAsia="Times New Roman" w:cstheme="minorHAnsi"/>
                  <w:sz w:val="18"/>
                  <w:szCs w:val="18"/>
                  <w:lang w:eastAsia="en-GB"/>
                </w:rPr>
                <w:delText>4,5%</w:delText>
              </w:r>
            </w:del>
          </w:p>
        </w:tc>
        <w:tc>
          <w:tcPr>
            <w:tcW w:w="376" w:type="pct"/>
            <w:tcBorders>
              <w:top w:val="nil"/>
              <w:left w:val="nil"/>
              <w:bottom w:val="single" w:sz="4" w:space="0" w:color="auto"/>
              <w:right w:val="single" w:sz="4" w:space="0" w:color="auto"/>
            </w:tcBorders>
            <w:shd w:val="clear" w:color="auto" w:fill="auto"/>
            <w:noWrap/>
            <w:vAlign w:val="center"/>
            <w:hideMark/>
          </w:tcPr>
          <w:p w14:paraId="3328CA9C" w14:textId="65E71668" w:rsidR="00711B0B" w:rsidRPr="00343F01" w:rsidDel="00201166" w:rsidRDefault="00711B0B" w:rsidP="00D62BC5">
            <w:pPr>
              <w:spacing w:before="0" w:after="160"/>
              <w:jc w:val="left"/>
              <w:rPr>
                <w:del w:id="15350" w:author="Houyem Rais" w:date="2024-02-22T14:46:00Z"/>
                <w:rFonts w:eastAsia="Times New Roman" w:cstheme="minorHAnsi"/>
                <w:sz w:val="18"/>
                <w:szCs w:val="18"/>
                <w:lang w:eastAsia="en-GB"/>
              </w:rPr>
              <w:pPrChange w:id="15351" w:author="Houyem Rais" w:date="2024-02-22T14:49:00Z">
                <w:pPr>
                  <w:spacing w:before="0" w:after="0" w:line="240" w:lineRule="auto"/>
                  <w:jc w:val="right"/>
                </w:pPr>
              </w:pPrChange>
            </w:pPr>
            <w:del w:id="15352" w:author="Houyem Rais" w:date="2024-02-22T14:46:00Z">
              <w:r w:rsidRPr="00343F01" w:rsidDel="00201166">
                <w:rPr>
                  <w:rFonts w:eastAsia="Times New Roman" w:cstheme="minorHAnsi"/>
                  <w:sz w:val="18"/>
                  <w:szCs w:val="18"/>
                  <w:lang w:eastAsia="en-GB"/>
                </w:rPr>
                <w:delText>4,2%</w:delText>
              </w:r>
            </w:del>
          </w:p>
        </w:tc>
        <w:tc>
          <w:tcPr>
            <w:tcW w:w="948" w:type="pct"/>
            <w:tcBorders>
              <w:top w:val="single" w:sz="4" w:space="0" w:color="auto"/>
              <w:left w:val="nil"/>
              <w:bottom w:val="single" w:sz="4" w:space="0" w:color="auto"/>
              <w:right w:val="single" w:sz="4" w:space="0" w:color="auto"/>
            </w:tcBorders>
            <w:vAlign w:val="center"/>
          </w:tcPr>
          <w:p w14:paraId="77B3B493" w14:textId="3A557CBD" w:rsidR="00711B0B" w:rsidRPr="00343F01" w:rsidDel="00201166" w:rsidRDefault="00711B0B" w:rsidP="00D62BC5">
            <w:pPr>
              <w:spacing w:before="0" w:after="160"/>
              <w:jc w:val="left"/>
              <w:rPr>
                <w:del w:id="15353" w:author="Houyem Rais" w:date="2024-02-22T14:46:00Z"/>
                <w:rFonts w:eastAsia="Times New Roman" w:cstheme="minorHAnsi"/>
                <w:sz w:val="18"/>
                <w:szCs w:val="18"/>
                <w:lang w:eastAsia="en-GB"/>
              </w:rPr>
              <w:pPrChange w:id="15354" w:author="Houyem Rais" w:date="2024-02-22T14:49:00Z">
                <w:pPr>
                  <w:spacing w:before="0" w:after="0" w:line="240" w:lineRule="auto"/>
                  <w:jc w:val="right"/>
                </w:pPr>
              </w:pPrChange>
            </w:pPr>
            <w:del w:id="15355" w:author="Houyem Rais" w:date="2024-02-22T14:46:00Z">
              <w:r w:rsidRPr="00343F01" w:rsidDel="00201166">
                <w:rPr>
                  <w:rFonts w:eastAsia="Times New Roman" w:cstheme="minorHAnsi"/>
                  <w:sz w:val="18"/>
                  <w:szCs w:val="18"/>
                  <w:lang w:eastAsia="en-GB"/>
                </w:rPr>
                <w:delText>4,75%</w:delText>
              </w:r>
            </w:del>
          </w:p>
        </w:tc>
      </w:tr>
      <w:tr w:rsidR="00711B0B" w:rsidRPr="00343F01" w:rsidDel="00201166" w14:paraId="55FB6342" w14:textId="6C466D85" w:rsidTr="00711B0B">
        <w:trPr>
          <w:trHeight w:val="102"/>
          <w:jc w:val="center"/>
          <w:del w:id="15356" w:author="Houyem Rais" w:date="2024-02-22T14:46:00Z"/>
        </w:trPr>
        <w:tc>
          <w:tcPr>
            <w:tcW w:w="473" w:type="pct"/>
            <w:tcBorders>
              <w:top w:val="nil"/>
              <w:left w:val="single" w:sz="4" w:space="0" w:color="auto"/>
              <w:bottom w:val="single" w:sz="4" w:space="0" w:color="auto"/>
              <w:right w:val="single" w:sz="4" w:space="0" w:color="auto"/>
            </w:tcBorders>
            <w:shd w:val="clear" w:color="auto" w:fill="auto"/>
            <w:noWrap/>
            <w:vAlign w:val="center"/>
            <w:hideMark/>
          </w:tcPr>
          <w:p w14:paraId="4FB04F7D" w14:textId="61A3F9E3" w:rsidR="00711B0B" w:rsidRPr="00343F01" w:rsidDel="00201166" w:rsidRDefault="00711B0B" w:rsidP="00D62BC5">
            <w:pPr>
              <w:spacing w:before="0" w:after="160"/>
              <w:jc w:val="left"/>
              <w:rPr>
                <w:del w:id="15357" w:author="Houyem Rais" w:date="2024-02-22T14:46:00Z"/>
                <w:rFonts w:eastAsia="Times New Roman" w:cstheme="minorHAnsi"/>
                <w:b/>
                <w:bCs/>
                <w:sz w:val="18"/>
                <w:szCs w:val="18"/>
                <w:lang w:eastAsia="en-GB"/>
              </w:rPr>
              <w:pPrChange w:id="15358" w:author="Houyem Rais" w:date="2024-02-22T14:49:00Z">
                <w:pPr>
                  <w:spacing w:before="0" w:after="0" w:line="240" w:lineRule="auto"/>
                  <w:jc w:val="left"/>
                </w:pPr>
              </w:pPrChange>
            </w:pPr>
            <w:del w:id="15359" w:author="Houyem Rais" w:date="2024-02-22T14:46:00Z">
              <w:r w:rsidRPr="00343F01" w:rsidDel="00201166">
                <w:rPr>
                  <w:rFonts w:eastAsia="Times New Roman" w:cstheme="minorHAnsi"/>
                  <w:b/>
                  <w:bCs/>
                  <w:sz w:val="18"/>
                  <w:szCs w:val="18"/>
                  <w:lang w:eastAsia="en-GB"/>
                </w:rPr>
                <w:delText>Bénin</w:delText>
              </w:r>
            </w:del>
          </w:p>
        </w:tc>
        <w:tc>
          <w:tcPr>
            <w:tcW w:w="416" w:type="pct"/>
            <w:tcBorders>
              <w:top w:val="nil"/>
              <w:left w:val="nil"/>
              <w:bottom w:val="single" w:sz="4" w:space="0" w:color="auto"/>
              <w:right w:val="single" w:sz="4" w:space="0" w:color="auto"/>
            </w:tcBorders>
            <w:shd w:val="clear" w:color="auto" w:fill="auto"/>
            <w:noWrap/>
            <w:vAlign w:val="center"/>
            <w:hideMark/>
          </w:tcPr>
          <w:p w14:paraId="39E656C9" w14:textId="70A39DA0" w:rsidR="00711B0B" w:rsidRPr="00343F01" w:rsidDel="00201166" w:rsidRDefault="00711B0B" w:rsidP="00D62BC5">
            <w:pPr>
              <w:spacing w:before="0" w:after="160"/>
              <w:jc w:val="left"/>
              <w:rPr>
                <w:del w:id="15360" w:author="Houyem Rais" w:date="2024-02-22T14:46:00Z"/>
                <w:rFonts w:eastAsia="Times New Roman" w:cstheme="minorHAnsi"/>
                <w:sz w:val="18"/>
                <w:szCs w:val="18"/>
                <w:lang w:eastAsia="en-GB"/>
              </w:rPr>
              <w:pPrChange w:id="15361" w:author="Houyem Rais" w:date="2024-02-22T14:49:00Z">
                <w:pPr>
                  <w:spacing w:before="0" w:after="0" w:line="240" w:lineRule="auto"/>
                  <w:jc w:val="right"/>
                </w:pPr>
              </w:pPrChange>
            </w:pPr>
            <w:del w:id="15362" w:author="Houyem Rais" w:date="2024-02-22T14:46:00Z">
              <w:r w:rsidRPr="00343F01" w:rsidDel="00201166">
                <w:rPr>
                  <w:rFonts w:eastAsia="Times New Roman" w:cstheme="minorHAnsi"/>
                  <w:sz w:val="18"/>
                  <w:szCs w:val="18"/>
                  <w:lang w:eastAsia="en-GB"/>
                </w:rPr>
                <w:delText>3,8%</w:delText>
              </w:r>
            </w:del>
          </w:p>
        </w:tc>
        <w:tc>
          <w:tcPr>
            <w:tcW w:w="416" w:type="pct"/>
            <w:tcBorders>
              <w:top w:val="nil"/>
              <w:left w:val="nil"/>
              <w:bottom w:val="single" w:sz="4" w:space="0" w:color="auto"/>
              <w:right w:val="single" w:sz="4" w:space="0" w:color="auto"/>
            </w:tcBorders>
            <w:shd w:val="clear" w:color="auto" w:fill="auto"/>
            <w:noWrap/>
            <w:vAlign w:val="center"/>
            <w:hideMark/>
          </w:tcPr>
          <w:p w14:paraId="549C37D5" w14:textId="50575E0B" w:rsidR="00711B0B" w:rsidRPr="00343F01" w:rsidDel="00201166" w:rsidRDefault="00711B0B" w:rsidP="00D62BC5">
            <w:pPr>
              <w:spacing w:before="0" w:after="160"/>
              <w:jc w:val="left"/>
              <w:rPr>
                <w:del w:id="15363" w:author="Houyem Rais" w:date="2024-02-22T14:46:00Z"/>
                <w:rFonts w:eastAsia="Times New Roman" w:cstheme="minorHAnsi"/>
                <w:sz w:val="18"/>
                <w:szCs w:val="18"/>
                <w:lang w:eastAsia="en-GB"/>
              </w:rPr>
              <w:pPrChange w:id="15364" w:author="Houyem Rais" w:date="2024-02-22T14:49:00Z">
                <w:pPr>
                  <w:spacing w:before="0" w:after="0" w:line="240" w:lineRule="auto"/>
                  <w:jc w:val="right"/>
                </w:pPr>
              </w:pPrChange>
            </w:pPr>
            <w:del w:id="15365" w:author="Houyem Rais" w:date="2024-02-22T14:46:00Z">
              <w:r w:rsidRPr="00343F01" w:rsidDel="00201166">
                <w:rPr>
                  <w:rFonts w:eastAsia="Times New Roman" w:cstheme="minorHAnsi"/>
                  <w:sz w:val="18"/>
                  <w:szCs w:val="18"/>
                  <w:lang w:eastAsia="en-GB"/>
                </w:rPr>
                <w:delText>5,6%</w:delText>
              </w:r>
            </w:del>
          </w:p>
        </w:tc>
        <w:tc>
          <w:tcPr>
            <w:tcW w:w="415" w:type="pct"/>
            <w:tcBorders>
              <w:top w:val="nil"/>
              <w:left w:val="nil"/>
              <w:bottom w:val="single" w:sz="4" w:space="0" w:color="auto"/>
              <w:right w:val="single" w:sz="4" w:space="0" w:color="auto"/>
            </w:tcBorders>
            <w:shd w:val="clear" w:color="auto" w:fill="auto"/>
            <w:noWrap/>
            <w:vAlign w:val="center"/>
            <w:hideMark/>
          </w:tcPr>
          <w:p w14:paraId="0816C5EB" w14:textId="4BC5C5DF" w:rsidR="00711B0B" w:rsidRPr="00343F01" w:rsidDel="00201166" w:rsidRDefault="00711B0B" w:rsidP="00D62BC5">
            <w:pPr>
              <w:spacing w:before="0" w:after="160"/>
              <w:jc w:val="left"/>
              <w:rPr>
                <w:del w:id="15366" w:author="Houyem Rais" w:date="2024-02-22T14:46:00Z"/>
                <w:rFonts w:eastAsia="Times New Roman" w:cstheme="minorHAnsi"/>
                <w:sz w:val="18"/>
                <w:szCs w:val="18"/>
                <w:lang w:eastAsia="en-GB"/>
              </w:rPr>
              <w:pPrChange w:id="15367" w:author="Houyem Rais" w:date="2024-02-22T14:49:00Z">
                <w:pPr>
                  <w:spacing w:before="0" w:after="0" w:line="240" w:lineRule="auto"/>
                  <w:jc w:val="right"/>
                </w:pPr>
              </w:pPrChange>
            </w:pPr>
            <w:del w:id="15368" w:author="Houyem Rais" w:date="2024-02-22T14:46:00Z">
              <w:r w:rsidRPr="00343F01" w:rsidDel="00201166">
                <w:rPr>
                  <w:rFonts w:eastAsia="Times New Roman" w:cstheme="minorHAnsi"/>
                  <w:sz w:val="18"/>
                  <w:szCs w:val="18"/>
                  <w:lang w:eastAsia="en-GB"/>
                </w:rPr>
                <w:delText>4,3%</w:delText>
              </w:r>
            </w:del>
          </w:p>
        </w:tc>
        <w:tc>
          <w:tcPr>
            <w:tcW w:w="454" w:type="pct"/>
            <w:tcBorders>
              <w:top w:val="nil"/>
              <w:left w:val="nil"/>
              <w:bottom w:val="single" w:sz="4" w:space="0" w:color="auto"/>
              <w:right w:val="single" w:sz="4" w:space="0" w:color="auto"/>
            </w:tcBorders>
            <w:shd w:val="clear" w:color="auto" w:fill="auto"/>
            <w:noWrap/>
            <w:vAlign w:val="center"/>
            <w:hideMark/>
          </w:tcPr>
          <w:p w14:paraId="6CB36C2F" w14:textId="579E5D68" w:rsidR="00711B0B" w:rsidRPr="00343F01" w:rsidDel="00201166" w:rsidRDefault="00711B0B" w:rsidP="00D62BC5">
            <w:pPr>
              <w:spacing w:before="0" w:after="160"/>
              <w:jc w:val="left"/>
              <w:rPr>
                <w:del w:id="15369" w:author="Houyem Rais" w:date="2024-02-22T14:46:00Z"/>
                <w:rFonts w:eastAsia="Times New Roman" w:cstheme="minorHAnsi"/>
                <w:sz w:val="18"/>
                <w:szCs w:val="18"/>
                <w:lang w:eastAsia="en-GB"/>
              </w:rPr>
              <w:pPrChange w:id="15370" w:author="Houyem Rais" w:date="2024-02-22T14:49:00Z">
                <w:pPr>
                  <w:spacing w:before="0" w:after="0" w:line="240" w:lineRule="auto"/>
                  <w:jc w:val="right"/>
                </w:pPr>
              </w:pPrChange>
            </w:pPr>
            <w:del w:id="15371" w:author="Houyem Rais" w:date="2024-02-22T14:46:00Z">
              <w:r w:rsidRPr="00343F01" w:rsidDel="00201166">
                <w:rPr>
                  <w:rFonts w:eastAsia="Times New Roman" w:cstheme="minorHAnsi"/>
                  <w:sz w:val="18"/>
                  <w:szCs w:val="18"/>
                  <w:lang w:eastAsia="en-GB"/>
                </w:rPr>
                <w:delText>4,6%</w:delText>
              </w:r>
            </w:del>
          </w:p>
        </w:tc>
        <w:tc>
          <w:tcPr>
            <w:tcW w:w="376" w:type="pct"/>
            <w:tcBorders>
              <w:top w:val="nil"/>
              <w:left w:val="nil"/>
              <w:bottom w:val="single" w:sz="4" w:space="0" w:color="auto"/>
              <w:right w:val="single" w:sz="4" w:space="0" w:color="auto"/>
            </w:tcBorders>
            <w:shd w:val="clear" w:color="auto" w:fill="auto"/>
            <w:noWrap/>
            <w:vAlign w:val="center"/>
            <w:hideMark/>
          </w:tcPr>
          <w:p w14:paraId="3A4A4089" w14:textId="461B3B9F" w:rsidR="00711B0B" w:rsidRPr="00343F01" w:rsidDel="00201166" w:rsidRDefault="00711B0B" w:rsidP="00D62BC5">
            <w:pPr>
              <w:spacing w:before="0" w:after="160"/>
              <w:jc w:val="left"/>
              <w:rPr>
                <w:del w:id="15372" w:author="Houyem Rais" w:date="2024-02-22T14:46:00Z"/>
                <w:rFonts w:eastAsia="Times New Roman" w:cstheme="minorHAnsi"/>
                <w:sz w:val="18"/>
                <w:szCs w:val="18"/>
                <w:lang w:eastAsia="en-GB"/>
              </w:rPr>
              <w:pPrChange w:id="15373" w:author="Houyem Rais" w:date="2024-02-22T14:49:00Z">
                <w:pPr>
                  <w:spacing w:before="0" w:after="0" w:line="240" w:lineRule="auto"/>
                  <w:jc w:val="right"/>
                </w:pPr>
              </w:pPrChange>
            </w:pPr>
            <w:del w:id="15374" w:author="Houyem Rais" w:date="2024-02-22T14:46:00Z">
              <w:r w:rsidRPr="00343F01" w:rsidDel="00201166">
                <w:rPr>
                  <w:rFonts w:eastAsia="Times New Roman" w:cstheme="minorHAnsi"/>
                  <w:sz w:val="18"/>
                  <w:szCs w:val="18"/>
                  <w:lang w:eastAsia="en-GB"/>
                </w:rPr>
                <w:delText>7,3%</w:delText>
              </w:r>
            </w:del>
          </w:p>
        </w:tc>
        <w:tc>
          <w:tcPr>
            <w:tcW w:w="376" w:type="pct"/>
            <w:tcBorders>
              <w:top w:val="nil"/>
              <w:left w:val="nil"/>
              <w:bottom w:val="single" w:sz="4" w:space="0" w:color="auto"/>
              <w:right w:val="single" w:sz="4" w:space="0" w:color="auto"/>
            </w:tcBorders>
            <w:shd w:val="clear" w:color="auto" w:fill="auto"/>
            <w:noWrap/>
            <w:vAlign w:val="center"/>
            <w:hideMark/>
          </w:tcPr>
          <w:p w14:paraId="4D9A8C2E" w14:textId="16DDF18C" w:rsidR="00711B0B" w:rsidRPr="00343F01" w:rsidDel="00201166" w:rsidRDefault="00711B0B" w:rsidP="00D62BC5">
            <w:pPr>
              <w:spacing w:before="0" w:after="160"/>
              <w:jc w:val="left"/>
              <w:rPr>
                <w:del w:id="15375" w:author="Houyem Rais" w:date="2024-02-22T14:46:00Z"/>
                <w:rFonts w:eastAsia="Times New Roman" w:cstheme="minorHAnsi"/>
                <w:sz w:val="18"/>
                <w:szCs w:val="18"/>
                <w:lang w:eastAsia="en-GB"/>
              </w:rPr>
              <w:pPrChange w:id="15376" w:author="Houyem Rais" w:date="2024-02-22T14:49:00Z">
                <w:pPr>
                  <w:spacing w:before="0" w:after="0" w:line="240" w:lineRule="auto"/>
                  <w:jc w:val="right"/>
                </w:pPr>
              </w:pPrChange>
            </w:pPr>
            <w:del w:id="15377" w:author="Houyem Rais" w:date="2024-02-22T14:46:00Z">
              <w:r w:rsidRPr="00343F01" w:rsidDel="00201166">
                <w:rPr>
                  <w:rFonts w:eastAsia="Times New Roman" w:cstheme="minorHAnsi"/>
                  <w:sz w:val="18"/>
                  <w:szCs w:val="18"/>
                  <w:lang w:eastAsia="en-GB"/>
                </w:rPr>
                <w:delText>6,1%</w:delText>
              </w:r>
            </w:del>
          </w:p>
        </w:tc>
        <w:tc>
          <w:tcPr>
            <w:tcW w:w="376" w:type="pct"/>
            <w:tcBorders>
              <w:top w:val="nil"/>
              <w:left w:val="nil"/>
              <w:bottom w:val="single" w:sz="4" w:space="0" w:color="auto"/>
              <w:right w:val="single" w:sz="4" w:space="0" w:color="auto"/>
            </w:tcBorders>
            <w:shd w:val="clear" w:color="auto" w:fill="auto"/>
            <w:noWrap/>
            <w:vAlign w:val="center"/>
            <w:hideMark/>
          </w:tcPr>
          <w:p w14:paraId="3D009455" w14:textId="1658CCE6" w:rsidR="00711B0B" w:rsidRPr="00343F01" w:rsidDel="00201166" w:rsidRDefault="00711B0B" w:rsidP="00D62BC5">
            <w:pPr>
              <w:spacing w:before="0" w:after="160"/>
              <w:jc w:val="left"/>
              <w:rPr>
                <w:del w:id="15378" w:author="Houyem Rais" w:date="2024-02-22T14:46:00Z"/>
                <w:rFonts w:eastAsia="Times New Roman" w:cstheme="minorHAnsi"/>
                <w:sz w:val="18"/>
                <w:szCs w:val="18"/>
                <w:lang w:eastAsia="en-GB"/>
              </w:rPr>
              <w:pPrChange w:id="15379" w:author="Houyem Rais" w:date="2024-02-22T14:49:00Z">
                <w:pPr>
                  <w:spacing w:before="0" w:after="0" w:line="240" w:lineRule="auto"/>
                  <w:jc w:val="right"/>
                </w:pPr>
              </w:pPrChange>
            </w:pPr>
            <w:del w:id="15380" w:author="Houyem Rais" w:date="2024-02-22T14:46:00Z">
              <w:r w:rsidRPr="00343F01" w:rsidDel="00201166">
                <w:rPr>
                  <w:rFonts w:eastAsia="Times New Roman" w:cstheme="minorHAnsi"/>
                  <w:sz w:val="18"/>
                  <w:szCs w:val="18"/>
                  <w:lang w:eastAsia="en-GB"/>
                </w:rPr>
                <w:delText>7,1%</w:delText>
              </w:r>
            </w:del>
          </w:p>
        </w:tc>
        <w:tc>
          <w:tcPr>
            <w:tcW w:w="376" w:type="pct"/>
            <w:tcBorders>
              <w:top w:val="nil"/>
              <w:left w:val="nil"/>
              <w:bottom w:val="single" w:sz="4" w:space="0" w:color="auto"/>
              <w:right w:val="single" w:sz="4" w:space="0" w:color="auto"/>
            </w:tcBorders>
            <w:shd w:val="clear" w:color="auto" w:fill="auto"/>
            <w:noWrap/>
            <w:vAlign w:val="center"/>
            <w:hideMark/>
          </w:tcPr>
          <w:p w14:paraId="5A474FA1" w14:textId="4923585F" w:rsidR="00711B0B" w:rsidRPr="00343F01" w:rsidDel="00201166" w:rsidRDefault="00711B0B" w:rsidP="00D62BC5">
            <w:pPr>
              <w:spacing w:before="0" w:after="160"/>
              <w:jc w:val="left"/>
              <w:rPr>
                <w:del w:id="15381" w:author="Houyem Rais" w:date="2024-02-22T14:46:00Z"/>
                <w:rFonts w:eastAsia="Times New Roman" w:cstheme="minorHAnsi"/>
                <w:sz w:val="18"/>
                <w:szCs w:val="18"/>
                <w:lang w:eastAsia="en-GB"/>
              </w:rPr>
              <w:pPrChange w:id="15382" w:author="Houyem Rais" w:date="2024-02-22T14:49:00Z">
                <w:pPr>
                  <w:spacing w:before="0" w:after="0" w:line="240" w:lineRule="auto"/>
                  <w:jc w:val="right"/>
                </w:pPr>
              </w:pPrChange>
            </w:pPr>
            <w:del w:id="15383" w:author="Houyem Rais" w:date="2024-02-22T14:46:00Z">
              <w:r w:rsidRPr="00343F01" w:rsidDel="00201166">
                <w:rPr>
                  <w:rFonts w:eastAsia="Times New Roman" w:cstheme="minorHAnsi"/>
                  <w:sz w:val="18"/>
                  <w:szCs w:val="18"/>
                  <w:lang w:eastAsia="en-GB"/>
                </w:rPr>
                <w:delText>3,6%</w:delText>
              </w:r>
            </w:del>
          </w:p>
        </w:tc>
        <w:tc>
          <w:tcPr>
            <w:tcW w:w="376" w:type="pct"/>
            <w:tcBorders>
              <w:top w:val="nil"/>
              <w:left w:val="nil"/>
              <w:bottom w:val="single" w:sz="4" w:space="0" w:color="auto"/>
              <w:right w:val="single" w:sz="4" w:space="0" w:color="auto"/>
            </w:tcBorders>
            <w:shd w:val="clear" w:color="auto" w:fill="auto"/>
            <w:noWrap/>
            <w:vAlign w:val="center"/>
            <w:hideMark/>
          </w:tcPr>
          <w:p w14:paraId="7CC6A9A7" w14:textId="279C90F8" w:rsidR="00711B0B" w:rsidRPr="00343F01" w:rsidDel="00201166" w:rsidRDefault="00711B0B" w:rsidP="00D62BC5">
            <w:pPr>
              <w:spacing w:before="0" w:after="160"/>
              <w:jc w:val="left"/>
              <w:rPr>
                <w:del w:id="15384" w:author="Houyem Rais" w:date="2024-02-22T14:46:00Z"/>
                <w:rFonts w:eastAsia="Times New Roman" w:cstheme="minorHAnsi"/>
                <w:sz w:val="18"/>
                <w:szCs w:val="18"/>
                <w:lang w:eastAsia="en-GB"/>
              </w:rPr>
              <w:pPrChange w:id="15385" w:author="Houyem Rais" w:date="2024-02-22T14:49:00Z">
                <w:pPr>
                  <w:spacing w:before="0" w:after="0" w:line="240" w:lineRule="auto"/>
                  <w:jc w:val="right"/>
                </w:pPr>
              </w:pPrChange>
            </w:pPr>
            <w:del w:id="15386" w:author="Houyem Rais" w:date="2024-02-22T14:46:00Z">
              <w:r w:rsidRPr="00343F01" w:rsidDel="00201166">
                <w:rPr>
                  <w:rFonts w:eastAsia="Times New Roman" w:cstheme="minorHAnsi"/>
                  <w:sz w:val="18"/>
                  <w:szCs w:val="18"/>
                  <w:lang w:eastAsia="en-GB"/>
                </w:rPr>
                <w:delText>7,9%</w:delText>
              </w:r>
            </w:del>
          </w:p>
        </w:tc>
        <w:tc>
          <w:tcPr>
            <w:tcW w:w="948" w:type="pct"/>
            <w:tcBorders>
              <w:top w:val="single" w:sz="4" w:space="0" w:color="auto"/>
              <w:left w:val="nil"/>
              <w:bottom w:val="single" w:sz="4" w:space="0" w:color="auto"/>
              <w:right w:val="single" w:sz="4" w:space="0" w:color="auto"/>
            </w:tcBorders>
            <w:vAlign w:val="center"/>
          </w:tcPr>
          <w:p w14:paraId="1A1E1683" w14:textId="0852D1C7" w:rsidR="00711B0B" w:rsidRPr="00343F01" w:rsidDel="00201166" w:rsidRDefault="00711B0B" w:rsidP="00D62BC5">
            <w:pPr>
              <w:spacing w:before="0" w:after="160"/>
              <w:jc w:val="left"/>
              <w:rPr>
                <w:del w:id="15387" w:author="Houyem Rais" w:date="2024-02-22T14:46:00Z"/>
                <w:rFonts w:eastAsia="Times New Roman" w:cstheme="minorHAnsi"/>
                <w:sz w:val="18"/>
                <w:szCs w:val="18"/>
                <w:lang w:eastAsia="en-GB"/>
              </w:rPr>
              <w:pPrChange w:id="15388" w:author="Houyem Rais" w:date="2024-02-22T14:49:00Z">
                <w:pPr>
                  <w:spacing w:before="0" w:after="0" w:line="240" w:lineRule="auto"/>
                  <w:jc w:val="right"/>
                </w:pPr>
              </w:pPrChange>
            </w:pPr>
            <w:del w:id="15389" w:author="Houyem Rais" w:date="2024-02-22T14:46:00Z">
              <w:r w:rsidRPr="00343F01" w:rsidDel="00201166">
                <w:rPr>
                  <w:rFonts w:eastAsia="Times New Roman" w:cstheme="minorHAnsi"/>
                  <w:sz w:val="18"/>
                  <w:szCs w:val="18"/>
                  <w:lang w:eastAsia="en-GB"/>
                </w:rPr>
                <w:delText>4,75%</w:delText>
              </w:r>
            </w:del>
          </w:p>
        </w:tc>
      </w:tr>
      <w:tr w:rsidR="00711B0B" w:rsidRPr="00343F01" w:rsidDel="00201166" w14:paraId="3A800A51" w14:textId="3FA17253" w:rsidTr="00711B0B">
        <w:trPr>
          <w:trHeight w:val="102"/>
          <w:jc w:val="center"/>
          <w:del w:id="15390" w:author="Houyem Rais" w:date="2024-02-22T14:46:00Z"/>
        </w:trPr>
        <w:tc>
          <w:tcPr>
            <w:tcW w:w="473" w:type="pct"/>
            <w:tcBorders>
              <w:top w:val="nil"/>
              <w:left w:val="single" w:sz="4" w:space="0" w:color="auto"/>
              <w:bottom w:val="single" w:sz="4" w:space="0" w:color="auto"/>
              <w:right w:val="single" w:sz="4" w:space="0" w:color="auto"/>
            </w:tcBorders>
            <w:shd w:val="clear" w:color="auto" w:fill="auto"/>
            <w:noWrap/>
            <w:vAlign w:val="center"/>
            <w:hideMark/>
          </w:tcPr>
          <w:p w14:paraId="281BC441" w14:textId="2E9A2634" w:rsidR="00711B0B" w:rsidRPr="00343F01" w:rsidDel="00201166" w:rsidRDefault="00711B0B" w:rsidP="00D62BC5">
            <w:pPr>
              <w:spacing w:before="0" w:after="160"/>
              <w:jc w:val="left"/>
              <w:rPr>
                <w:del w:id="15391" w:author="Houyem Rais" w:date="2024-02-22T14:46:00Z"/>
                <w:rFonts w:eastAsia="Times New Roman" w:cstheme="minorHAnsi"/>
                <w:b/>
                <w:bCs/>
                <w:sz w:val="18"/>
                <w:szCs w:val="18"/>
                <w:lang w:eastAsia="en-GB"/>
              </w:rPr>
              <w:pPrChange w:id="15392" w:author="Houyem Rais" w:date="2024-02-22T14:49:00Z">
                <w:pPr>
                  <w:spacing w:before="0" w:after="0" w:line="240" w:lineRule="auto"/>
                  <w:jc w:val="left"/>
                </w:pPr>
              </w:pPrChange>
            </w:pPr>
            <w:del w:id="15393" w:author="Houyem Rais" w:date="2024-02-22T14:46:00Z">
              <w:r w:rsidRPr="00343F01" w:rsidDel="00201166">
                <w:rPr>
                  <w:rFonts w:eastAsia="Times New Roman" w:cstheme="minorHAnsi"/>
                  <w:b/>
                  <w:bCs/>
                  <w:sz w:val="18"/>
                  <w:szCs w:val="18"/>
                  <w:lang w:eastAsia="en-GB"/>
                </w:rPr>
                <w:delText>Nigéria</w:delText>
              </w:r>
            </w:del>
          </w:p>
        </w:tc>
        <w:tc>
          <w:tcPr>
            <w:tcW w:w="416" w:type="pct"/>
            <w:tcBorders>
              <w:top w:val="nil"/>
              <w:left w:val="nil"/>
              <w:bottom w:val="single" w:sz="4" w:space="0" w:color="auto"/>
              <w:right w:val="single" w:sz="4" w:space="0" w:color="auto"/>
            </w:tcBorders>
            <w:shd w:val="clear" w:color="auto" w:fill="auto"/>
            <w:noWrap/>
            <w:vAlign w:val="center"/>
            <w:hideMark/>
          </w:tcPr>
          <w:p w14:paraId="4C44ACF5" w14:textId="412A60B3" w:rsidR="00711B0B" w:rsidRPr="00343F01" w:rsidDel="00201166" w:rsidRDefault="00711B0B" w:rsidP="00D62BC5">
            <w:pPr>
              <w:spacing w:before="0" w:after="160"/>
              <w:jc w:val="left"/>
              <w:rPr>
                <w:del w:id="15394" w:author="Houyem Rais" w:date="2024-02-22T14:46:00Z"/>
                <w:rFonts w:eastAsia="Times New Roman" w:cstheme="minorHAnsi"/>
                <w:sz w:val="18"/>
                <w:szCs w:val="18"/>
                <w:lang w:eastAsia="en-GB"/>
              </w:rPr>
              <w:pPrChange w:id="15395" w:author="Houyem Rais" w:date="2024-02-22T14:49:00Z">
                <w:pPr>
                  <w:spacing w:before="0" w:after="0" w:line="240" w:lineRule="auto"/>
                  <w:ind w:left="-14"/>
                  <w:jc w:val="right"/>
                </w:pPr>
              </w:pPrChange>
            </w:pPr>
            <w:del w:id="15396" w:author="Houyem Rais" w:date="2024-02-22T14:46:00Z">
              <w:r w:rsidRPr="00343F01" w:rsidDel="00201166">
                <w:rPr>
                  <w:rFonts w:eastAsia="Times New Roman" w:cstheme="minorHAnsi"/>
                  <w:sz w:val="18"/>
                  <w:szCs w:val="18"/>
                  <w:lang w:eastAsia="en-GB"/>
                </w:rPr>
                <w:delText>11,2%</w:delText>
              </w:r>
            </w:del>
          </w:p>
        </w:tc>
        <w:tc>
          <w:tcPr>
            <w:tcW w:w="416" w:type="pct"/>
            <w:tcBorders>
              <w:top w:val="nil"/>
              <w:left w:val="nil"/>
              <w:bottom w:val="single" w:sz="4" w:space="0" w:color="auto"/>
              <w:right w:val="single" w:sz="4" w:space="0" w:color="auto"/>
            </w:tcBorders>
            <w:shd w:val="clear" w:color="auto" w:fill="auto"/>
            <w:noWrap/>
            <w:vAlign w:val="center"/>
            <w:hideMark/>
          </w:tcPr>
          <w:p w14:paraId="01AC0774" w14:textId="70A0C2AB" w:rsidR="00711B0B" w:rsidRPr="00343F01" w:rsidDel="00201166" w:rsidRDefault="00711B0B" w:rsidP="00D62BC5">
            <w:pPr>
              <w:spacing w:before="0" w:after="160"/>
              <w:jc w:val="left"/>
              <w:rPr>
                <w:del w:id="15397" w:author="Houyem Rais" w:date="2024-02-22T14:46:00Z"/>
                <w:rFonts w:eastAsia="Times New Roman" w:cstheme="minorHAnsi"/>
                <w:sz w:val="18"/>
                <w:szCs w:val="18"/>
                <w:lang w:eastAsia="en-GB"/>
              </w:rPr>
              <w:pPrChange w:id="15398" w:author="Houyem Rais" w:date="2024-02-22T14:49:00Z">
                <w:pPr>
                  <w:spacing w:before="0" w:after="0" w:line="240" w:lineRule="auto"/>
                  <w:ind w:left="-14"/>
                  <w:jc w:val="right"/>
                </w:pPr>
              </w:pPrChange>
            </w:pPr>
            <w:del w:id="15399" w:author="Houyem Rais" w:date="2024-02-22T14:46:00Z">
              <w:r w:rsidRPr="00343F01" w:rsidDel="00201166">
                <w:rPr>
                  <w:rFonts w:eastAsia="Times New Roman" w:cstheme="minorHAnsi"/>
                  <w:sz w:val="18"/>
                  <w:szCs w:val="18"/>
                  <w:lang w:eastAsia="en-GB"/>
                </w:rPr>
                <w:delText>11,4%</w:delText>
              </w:r>
            </w:del>
          </w:p>
        </w:tc>
        <w:tc>
          <w:tcPr>
            <w:tcW w:w="415" w:type="pct"/>
            <w:tcBorders>
              <w:top w:val="nil"/>
              <w:left w:val="nil"/>
              <w:bottom w:val="single" w:sz="4" w:space="0" w:color="auto"/>
              <w:right w:val="single" w:sz="4" w:space="0" w:color="auto"/>
            </w:tcBorders>
            <w:shd w:val="clear" w:color="auto" w:fill="auto"/>
            <w:noWrap/>
            <w:vAlign w:val="center"/>
            <w:hideMark/>
          </w:tcPr>
          <w:p w14:paraId="3FA69574" w14:textId="0F4554A0" w:rsidR="00711B0B" w:rsidRPr="00343F01" w:rsidDel="00201166" w:rsidRDefault="00711B0B" w:rsidP="00D62BC5">
            <w:pPr>
              <w:spacing w:before="0" w:after="160"/>
              <w:jc w:val="left"/>
              <w:rPr>
                <w:del w:id="15400" w:author="Houyem Rais" w:date="2024-02-22T14:46:00Z"/>
                <w:rFonts w:eastAsia="Times New Roman" w:cstheme="minorHAnsi"/>
                <w:sz w:val="18"/>
                <w:szCs w:val="18"/>
                <w:lang w:eastAsia="en-GB"/>
              </w:rPr>
              <w:pPrChange w:id="15401" w:author="Houyem Rais" w:date="2024-02-22T14:49:00Z">
                <w:pPr>
                  <w:spacing w:before="0" w:after="0" w:line="240" w:lineRule="auto"/>
                  <w:ind w:left="-14"/>
                  <w:jc w:val="right"/>
                </w:pPr>
              </w:pPrChange>
            </w:pPr>
            <w:del w:id="15402" w:author="Houyem Rais" w:date="2024-02-22T14:46:00Z">
              <w:r w:rsidRPr="00343F01" w:rsidDel="00201166">
                <w:rPr>
                  <w:rFonts w:eastAsia="Times New Roman" w:cstheme="minorHAnsi"/>
                  <w:sz w:val="18"/>
                  <w:szCs w:val="18"/>
                  <w:lang w:eastAsia="en-GB"/>
                </w:rPr>
                <w:delText>13,6%</w:delText>
              </w:r>
            </w:del>
          </w:p>
        </w:tc>
        <w:tc>
          <w:tcPr>
            <w:tcW w:w="454" w:type="pct"/>
            <w:tcBorders>
              <w:top w:val="nil"/>
              <w:left w:val="nil"/>
              <w:bottom w:val="single" w:sz="4" w:space="0" w:color="auto"/>
              <w:right w:val="single" w:sz="4" w:space="0" w:color="auto"/>
            </w:tcBorders>
            <w:shd w:val="clear" w:color="auto" w:fill="auto"/>
            <w:noWrap/>
            <w:vAlign w:val="center"/>
            <w:hideMark/>
          </w:tcPr>
          <w:p w14:paraId="74C05257" w14:textId="40F3D9FD" w:rsidR="00711B0B" w:rsidRPr="00343F01" w:rsidDel="00201166" w:rsidRDefault="00711B0B" w:rsidP="00D62BC5">
            <w:pPr>
              <w:spacing w:before="0" w:after="160"/>
              <w:jc w:val="left"/>
              <w:rPr>
                <w:del w:id="15403" w:author="Houyem Rais" w:date="2024-02-22T14:46:00Z"/>
                <w:rFonts w:eastAsia="Times New Roman" w:cstheme="minorHAnsi"/>
                <w:sz w:val="18"/>
                <w:szCs w:val="18"/>
                <w:lang w:eastAsia="en-GB"/>
              </w:rPr>
              <w:pPrChange w:id="15404" w:author="Houyem Rais" w:date="2024-02-22T14:49:00Z">
                <w:pPr>
                  <w:spacing w:before="0" w:after="0" w:line="240" w:lineRule="auto"/>
                  <w:jc w:val="right"/>
                </w:pPr>
              </w:pPrChange>
            </w:pPr>
            <w:del w:id="15405" w:author="Houyem Rais" w:date="2024-02-22T14:46:00Z">
              <w:r w:rsidRPr="00343F01" w:rsidDel="00201166">
                <w:rPr>
                  <w:rFonts w:eastAsia="Times New Roman" w:cstheme="minorHAnsi"/>
                  <w:sz w:val="18"/>
                  <w:szCs w:val="18"/>
                  <w:lang w:eastAsia="en-GB"/>
                </w:rPr>
                <w:delText>6,7%</w:delText>
              </w:r>
            </w:del>
          </w:p>
        </w:tc>
        <w:tc>
          <w:tcPr>
            <w:tcW w:w="376" w:type="pct"/>
            <w:tcBorders>
              <w:top w:val="nil"/>
              <w:left w:val="nil"/>
              <w:bottom w:val="single" w:sz="4" w:space="0" w:color="auto"/>
              <w:right w:val="single" w:sz="4" w:space="0" w:color="auto"/>
            </w:tcBorders>
            <w:shd w:val="clear" w:color="auto" w:fill="auto"/>
            <w:noWrap/>
            <w:vAlign w:val="center"/>
            <w:hideMark/>
          </w:tcPr>
          <w:p w14:paraId="1123C43A" w14:textId="73DD87EB" w:rsidR="00711B0B" w:rsidRPr="00343F01" w:rsidDel="00201166" w:rsidRDefault="00711B0B" w:rsidP="00D62BC5">
            <w:pPr>
              <w:spacing w:before="0" w:after="160"/>
              <w:jc w:val="left"/>
              <w:rPr>
                <w:del w:id="15406" w:author="Houyem Rais" w:date="2024-02-22T14:46:00Z"/>
                <w:rFonts w:eastAsia="Times New Roman" w:cstheme="minorHAnsi"/>
                <w:sz w:val="18"/>
                <w:szCs w:val="18"/>
                <w:lang w:eastAsia="en-GB"/>
              </w:rPr>
              <w:pPrChange w:id="15407" w:author="Houyem Rais" w:date="2024-02-22T14:49:00Z">
                <w:pPr>
                  <w:spacing w:before="0" w:after="0" w:line="240" w:lineRule="auto"/>
                  <w:jc w:val="right"/>
                </w:pPr>
              </w:pPrChange>
            </w:pPr>
            <w:del w:id="15408" w:author="Houyem Rais" w:date="2024-02-22T14:46:00Z">
              <w:r w:rsidRPr="00343F01" w:rsidDel="00201166">
                <w:rPr>
                  <w:rFonts w:eastAsia="Times New Roman" w:cstheme="minorHAnsi"/>
                  <w:sz w:val="18"/>
                  <w:szCs w:val="18"/>
                  <w:lang w:eastAsia="en-GB"/>
                </w:rPr>
                <w:delText>5,8%</w:delText>
              </w:r>
            </w:del>
          </w:p>
        </w:tc>
        <w:tc>
          <w:tcPr>
            <w:tcW w:w="376" w:type="pct"/>
            <w:tcBorders>
              <w:top w:val="nil"/>
              <w:left w:val="nil"/>
              <w:bottom w:val="single" w:sz="4" w:space="0" w:color="auto"/>
              <w:right w:val="single" w:sz="4" w:space="0" w:color="auto"/>
            </w:tcBorders>
            <w:shd w:val="clear" w:color="auto" w:fill="auto"/>
            <w:noWrap/>
            <w:vAlign w:val="center"/>
            <w:hideMark/>
          </w:tcPr>
          <w:p w14:paraId="242B98D9" w14:textId="6106632F" w:rsidR="00711B0B" w:rsidRPr="00343F01" w:rsidDel="00201166" w:rsidRDefault="00711B0B" w:rsidP="00D62BC5">
            <w:pPr>
              <w:spacing w:before="0" w:after="160"/>
              <w:jc w:val="left"/>
              <w:rPr>
                <w:del w:id="15409" w:author="Houyem Rais" w:date="2024-02-22T14:46:00Z"/>
                <w:rFonts w:eastAsia="Times New Roman" w:cstheme="minorHAnsi"/>
                <w:sz w:val="18"/>
                <w:szCs w:val="18"/>
                <w:lang w:eastAsia="en-GB"/>
              </w:rPr>
              <w:pPrChange w:id="15410" w:author="Houyem Rais" w:date="2024-02-22T14:49:00Z">
                <w:pPr>
                  <w:spacing w:before="0" w:after="0" w:line="240" w:lineRule="auto"/>
                  <w:jc w:val="right"/>
                </w:pPr>
              </w:pPrChange>
            </w:pPr>
            <w:del w:id="15411" w:author="Houyem Rais" w:date="2024-02-22T14:46:00Z">
              <w:r w:rsidRPr="00343F01" w:rsidDel="00201166">
                <w:rPr>
                  <w:rFonts w:eastAsia="Times New Roman" w:cstheme="minorHAnsi"/>
                  <w:sz w:val="18"/>
                  <w:szCs w:val="18"/>
                  <w:lang w:eastAsia="en-GB"/>
                </w:rPr>
                <w:delText>6,1%</w:delText>
              </w:r>
            </w:del>
          </w:p>
        </w:tc>
        <w:tc>
          <w:tcPr>
            <w:tcW w:w="376" w:type="pct"/>
            <w:tcBorders>
              <w:top w:val="nil"/>
              <w:left w:val="nil"/>
              <w:bottom w:val="single" w:sz="4" w:space="0" w:color="auto"/>
              <w:right w:val="single" w:sz="4" w:space="0" w:color="auto"/>
            </w:tcBorders>
            <w:shd w:val="clear" w:color="auto" w:fill="auto"/>
            <w:noWrap/>
            <w:vAlign w:val="center"/>
            <w:hideMark/>
          </w:tcPr>
          <w:p w14:paraId="37938404" w14:textId="2A2DF138" w:rsidR="00711B0B" w:rsidRPr="00343F01" w:rsidDel="00201166" w:rsidRDefault="00711B0B" w:rsidP="00D62BC5">
            <w:pPr>
              <w:spacing w:before="0" w:after="160"/>
              <w:jc w:val="left"/>
              <w:rPr>
                <w:del w:id="15412" w:author="Houyem Rais" w:date="2024-02-22T14:46:00Z"/>
                <w:rFonts w:eastAsia="Times New Roman" w:cstheme="minorHAnsi"/>
                <w:sz w:val="18"/>
                <w:szCs w:val="18"/>
                <w:lang w:eastAsia="en-GB"/>
              </w:rPr>
              <w:pPrChange w:id="15413" w:author="Houyem Rais" w:date="2024-02-22T14:49:00Z">
                <w:pPr>
                  <w:spacing w:before="0" w:after="0" w:line="240" w:lineRule="auto"/>
                  <w:jc w:val="right"/>
                </w:pPr>
              </w:pPrChange>
            </w:pPr>
            <w:del w:id="15414" w:author="Houyem Rais" w:date="2024-02-22T14:46:00Z">
              <w:r w:rsidRPr="00343F01" w:rsidDel="00201166">
                <w:rPr>
                  <w:rFonts w:eastAsia="Times New Roman" w:cstheme="minorHAnsi"/>
                  <w:sz w:val="18"/>
                  <w:szCs w:val="18"/>
                  <w:lang w:eastAsia="en-GB"/>
                </w:rPr>
                <w:delText>4,5%</w:delText>
              </w:r>
            </w:del>
          </w:p>
        </w:tc>
        <w:tc>
          <w:tcPr>
            <w:tcW w:w="376" w:type="pct"/>
            <w:tcBorders>
              <w:top w:val="nil"/>
              <w:left w:val="nil"/>
              <w:bottom w:val="single" w:sz="4" w:space="0" w:color="auto"/>
              <w:right w:val="single" w:sz="4" w:space="0" w:color="auto"/>
            </w:tcBorders>
            <w:shd w:val="clear" w:color="auto" w:fill="auto"/>
            <w:noWrap/>
            <w:vAlign w:val="center"/>
            <w:hideMark/>
          </w:tcPr>
          <w:p w14:paraId="313C565C" w14:textId="7123FA10" w:rsidR="00711B0B" w:rsidRPr="00343F01" w:rsidDel="00201166" w:rsidRDefault="00711B0B" w:rsidP="00D62BC5">
            <w:pPr>
              <w:spacing w:before="0" w:after="160"/>
              <w:jc w:val="left"/>
              <w:rPr>
                <w:del w:id="15415" w:author="Houyem Rais" w:date="2024-02-22T14:46:00Z"/>
                <w:rFonts w:eastAsia="Times New Roman" w:cstheme="minorHAnsi"/>
                <w:sz w:val="18"/>
                <w:szCs w:val="18"/>
                <w:lang w:eastAsia="en-GB"/>
              </w:rPr>
              <w:pPrChange w:id="15416" w:author="Houyem Rais" w:date="2024-02-22T14:49:00Z">
                <w:pPr>
                  <w:spacing w:before="0" w:after="0" w:line="240" w:lineRule="auto"/>
                  <w:jc w:val="right"/>
                </w:pPr>
              </w:pPrChange>
            </w:pPr>
            <w:del w:id="15417" w:author="Houyem Rais" w:date="2024-02-22T14:46:00Z">
              <w:r w:rsidRPr="00343F01" w:rsidDel="00201166">
                <w:rPr>
                  <w:rFonts w:eastAsia="Times New Roman" w:cstheme="minorHAnsi"/>
                  <w:sz w:val="18"/>
                  <w:szCs w:val="18"/>
                  <w:lang w:eastAsia="en-GB"/>
                </w:rPr>
                <w:delText>5,4%</w:delText>
              </w:r>
            </w:del>
          </w:p>
        </w:tc>
        <w:tc>
          <w:tcPr>
            <w:tcW w:w="376" w:type="pct"/>
            <w:tcBorders>
              <w:top w:val="nil"/>
              <w:left w:val="nil"/>
              <w:bottom w:val="single" w:sz="4" w:space="0" w:color="auto"/>
              <w:right w:val="single" w:sz="4" w:space="0" w:color="auto"/>
            </w:tcBorders>
            <w:shd w:val="clear" w:color="auto" w:fill="auto"/>
            <w:noWrap/>
            <w:vAlign w:val="center"/>
            <w:hideMark/>
          </w:tcPr>
          <w:p w14:paraId="72C9D725" w14:textId="2141FE4E" w:rsidR="00711B0B" w:rsidRPr="00343F01" w:rsidDel="00201166" w:rsidRDefault="00711B0B" w:rsidP="00D62BC5">
            <w:pPr>
              <w:spacing w:before="0" w:after="160"/>
              <w:jc w:val="left"/>
              <w:rPr>
                <w:del w:id="15418" w:author="Houyem Rais" w:date="2024-02-22T14:46:00Z"/>
                <w:rFonts w:eastAsia="Times New Roman" w:cstheme="minorHAnsi"/>
                <w:sz w:val="18"/>
                <w:szCs w:val="18"/>
                <w:lang w:eastAsia="en-GB"/>
              </w:rPr>
              <w:pPrChange w:id="15419" w:author="Houyem Rais" w:date="2024-02-22T14:49:00Z">
                <w:pPr>
                  <w:spacing w:before="0" w:after="0" w:line="240" w:lineRule="auto"/>
                  <w:jc w:val="right"/>
                </w:pPr>
              </w:pPrChange>
            </w:pPr>
            <w:del w:id="15420" w:author="Houyem Rais" w:date="2024-02-22T14:46:00Z">
              <w:r w:rsidRPr="00343F01" w:rsidDel="00201166">
                <w:rPr>
                  <w:rFonts w:eastAsia="Times New Roman" w:cstheme="minorHAnsi"/>
                  <w:sz w:val="18"/>
                  <w:szCs w:val="18"/>
                  <w:lang w:eastAsia="en-GB"/>
                </w:rPr>
                <w:delText>1,2%</w:delText>
              </w:r>
            </w:del>
          </w:p>
        </w:tc>
        <w:tc>
          <w:tcPr>
            <w:tcW w:w="948" w:type="pct"/>
            <w:tcBorders>
              <w:top w:val="single" w:sz="4" w:space="0" w:color="auto"/>
              <w:left w:val="nil"/>
              <w:bottom w:val="single" w:sz="4" w:space="0" w:color="auto"/>
              <w:right w:val="single" w:sz="4" w:space="0" w:color="auto"/>
            </w:tcBorders>
            <w:vAlign w:val="center"/>
          </w:tcPr>
          <w:p w14:paraId="65CD9363" w14:textId="6DADCD14" w:rsidR="00711B0B" w:rsidRPr="00343F01" w:rsidDel="00201166" w:rsidRDefault="00711B0B" w:rsidP="00D62BC5">
            <w:pPr>
              <w:spacing w:before="0" w:after="160"/>
              <w:jc w:val="left"/>
              <w:rPr>
                <w:del w:id="15421" w:author="Houyem Rais" w:date="2024-02-22T14:46:00Z"/>
                <w:rFonts w:eastAsia="Times New Roman" w:cstheme="minorHAnsi"/>
                <w:sz w:val="18"/>
                <w:szCs w:val="18"/>
                <w:lang w:eastAsia="en-GB"/>
              </w:rPr>
              <w:pPrChange w:id="15422" w:author="Houyem Rais" w:date="2024-02-22T14:49:00Z">
                <w:pPr>
                  <w:spacing w:before="0" w:after="0" w:line="240" w:lineRule="auto"/>
                  <w:ind w:left="-35"/>
                  <w:jc w:val="right"/>
                </w:pPr>
              </w:pPrChange>
            </w:pPr>
            <w:del w:id="15423" w:author="Houyem Rais" w:date="2024-02-22T14:46:00Z">
              <w:r w:rsidRPr="00343F01" w:rsidDel="00201166">
                <w:rPr>
                  <w:rFonts w:eastAsia="Times New Roman" w:cstheme="minorHAnsi"/>
                  <w:sz w:val="18"/>
                  <w:szCs w:val="18"/>
                  <w:lang w:eastAsia="en-GB"/>
                </w:rPr>
                <w:delText>17,5%</w:delText>
              </w:r>
            </w:del>
          </w:p>
        </w:tc>
      </w:tr>
    </w:tbl>
    <w:p w14:paraId="30B64F1C" w14:textId="052F0F36" w:rsidR="00711B0B" w:rsidRPr="00343F01" w:rsidDel="00201166" w:rsidRDefault="00711B0B" w:rsidP="00D62BC5">
      <w:pPr>
        <w:spacing w:before="0" w:after="160"/>
        <w:jc w:val="left"/>
        <w:rPr>
          <w:del w:id="15424" w:author="Houyem Rais" w:date="2024-02-22T14:46:00Z"/>
          <w:b/>
          <w:bCs/>
          <w:sz w:val="20"/>
          <w:szCs w:val="20"/>
        </w:rPr>
        <w:pPrChange w:id="15425" w:author="Houyem Rais" w:date="2024-02-22T14:49:00Z">
          <w:pPr>
            <w:jc w:val="right"/>
          </w:pPr>
        </w:pPrChange>
      </w:pPr>
      <w:del w:id="15426" w:author="Houyem Rais" w:date="2024-02-22T14:46:00Z">
        <w:r w:rsidRPr="00343F01" w:rsidDel="00201166">
          <w:rPr>
            <w:b/>
            <w:bCs/>
            <w:sz w:val="20"/>
            <w:szCs w:val="20"/>
          </w:rPr>
          <w:delText xml:space="preserve">Source : </w:delText>
        </w:r>
        <w:r w:rsidRPr="00343F01" w:rsidDel="00201166">
          <w:rPr>
            <w:sz w:val="20"/>
            <w:szCs w:val="20"/>
          </w:rPr>
          <w:delText>Données de la Banque Mondiale</w:delText>
        </w:r>
      </w:del>
    </w:p>
    <w:p w14:paraId="5956E17F" w14:textId="2681BD66" w:rsidR="008715C1" w:rsidRPr="00343F01" w:rsidDel="00201166" w:rsidRDefault="0029749E" w:rsidP="00D62BC5">
      <w:pPr>
        <w:spacing w:before="0" w:after="160"/>
        <w:jc w:val="left"/>
        <w:rPr>
          <w:del w:id="15427" w:author="Houyem Rais" w:date="2024-02-22T14:46:00Z"/>
        </w:rPr>
        <w:pPrChange w:id="15428" w:author="Houyem Rais" w:date="2024-02-22T14:49:00Z">
          <w:pPr>
            <w:jc w:val="left"/>
          </w:pPr>
        </w:pPrChange>
      </w:pPr>
      <w:del w:id="15429" w:author="Houyem Rais" w:date="2024-02-22T14:46:00Z">
        <w:r w:rsidRPr="00343F01" w:rsidDel="00201166">
          <w:delText xml:space="preserve">Les taux </w:delText>
        </w:r>
        <w:r w:rsidR="004A0889" w:rsidRPr="00343F01" w:rsidDel="00201166">
          <w:delText xml:space="preserve">d’intérêt </w:delText>
        </w:r>
        <w:r w:rsidR="008715C1" w:rsidRPr="00343F01" w:rsidDel="00201166">
          <w:delText xml:space="preserve">annuels </w:delText>
        </w:r>
        <w:r w:rsidR="004A0889" w:rsidRPr="00343F01" w:rsidDel="00201166">
          <w:delText>de référence </w:delText>
        </w:r>
        <w:r w:rsidRPr="00343F01" w:rsidDel="00201166">
          <w:delText xml:space="preserve">seront comme suit </w:delText>
        </w:r>
        <w:r w:rsidR="004A0889" w:rsidRPr="00343F01" w:rsidDel="00201166">
          <w:delText xml:space="preserve">: </w:delText>
        </w:r>
      </w:del>
    </w:p>
    <w:p w14:paraId="1A213849" w14:textId="379A1B44" w:rsidR="008715C1" w:rsidRPr="00343F01" w:rsidDel="00201166" w:rsidRDefault="008715C1" w:rsidP="00D62BC5">
      <w:pPr>
        <w:spacing w:before="0" w:after="160"/>
        <w:jc w:val="left"/>
        <w:rPr>
          <w:del w:id="15430" w:author="Houyem Rais" w:date="2024-02-22T14:46:00Z"/>
          <w:b/>
          <w:bCs/>
        </w:rPr>
        <w:pPrChange w:id="15431" w:author="Houyem Rais" w:date="2024-02-22T14:49:00Z">
          <w:pPr>
            <w:pStyle w:val="ListParagraph"/>
            <w:numPr>
              <w:numId w:val="17"/>
            </w:numPr>
            <w:ind w:hanging="360"/>
          </w:pPr>
        </w:pPrChange>
      </w:pPr>
      <w:del w:id="15432" w:author="Houyem Rais" w:date="2024-02-22T14:46:00Z">
        <w:r w:rsidRPr="00343F01" w:rsidDel="00201166">
          <w:rPr>
            <w:b/>
            <w:bCs/>
          </w:rPr>
          <w:delText xml:space="preserve">Togo : </w:delText>
        </w:r>
        <w:r w:rsidR="005319C7" w:rsidRPr="00343F01" w:rsidDel="00201166">
          <w:rPr>
            <w:b/>
            <w:bCs/>
          </w:rPr>
          <w:delText>4</w:delText>
        </w:r>
        <w:r w:rsidR="00763408" w:rsidRPr="00343F01" w:rsidDel="00201166">
          <w:rPr>
            <w:b/>
            <w:bCs/>
          </w:rPr>
          <w:delText>,5</w:delText>
        </w:r>
        <w:r w:rsidRPr="00343F01" w:rsidDel="00201166">
          <w:rPr>
            <w:b/>
            <w:bCs/>
          </w:rPr>
          <w:delText>%</w:delText>
        </w:r>
      </w:del>
    </w:p>
    <w:p w14:paraId="0778F568" w14:textId="48DDF244" w:rsidR="008715C1" w:rsidRPr="00343F01" w:rsidDel="00201166" w:rsidRDefault="008715C1" w:rsidP="00D62BC5">
      <w:pPr>
        <w:spacing w:before="0" w:after="160"/>
        <w:jc w:val="left"/>
        <w:rPr>
          <w:del w:id="15433" w:author="Houyem Rais" w:date="2024-02-22T14:46:00Z"/>
          <w:b/>
          <w:bCs/>
        </w:rPr>
        <w:pPrChange w:id="15434" w:author="Houyem Rais" w:date="2024-02-22T14:49:00Z">
          <w:pPr>
            <w:pStyle w:val="ListParagraph"/>
            <w:numPr>
              <w:numId w:val="17"/>
            </w:numPr>
            <w:ind w:hanging="360"/>
          </w:pPr>
        </w:pPrChange>
      </w:pPr>
      <w:del w:id="15435" w:author="Houyem Rais" w:date="2024-02-22T14:46:00Z">
        <w:r w:rsidRPr="00343F01" w:rsidDel="00201166">
          <w:rPr>
            <w:b/>
            <w:bCs/>
          </w:rPr>
          <w:delText xml:space="preserve">Bénin : </w:delText>
        </w:r>
        <w:r w:rsidR="005319C7" w:rsidRPr="00343F01" w:rsidDel="00201166">
          <w:rPr>
            <w:b/>
            <w:bCs/>
          </w:rPr>
          <w:delText>6</w:delText>
        </w:r>
        <w:r w:rsidRPr="00343F01" w:rsidDel="00201166">
          <w:rPr>
            <w:b/>
            <w:bCs/>
          </w:rPr>
          <w:delText>%</w:delText>
        </w:r>
      </w:del>
    </w:p>
    <w:p w14:paraId="466B42B0" w14:textId="0E01E8F0" w:rsidR="008715C1" w:rsidRPr="00343F01" w:rsidDel="00201166" w:rsidRDefault="008715C1" w:rsidP="00D62BC5">
      <w:pPr>
        <w:spacing w:before="0" w:after="160"/>
        <w:jc w:val="left"/>
        <w:rPr>
          <w:del w:id="15436" w:author="Houyem Rais" w:date="2024-02-22T14:46:00Z"/>
          <w:b/>
          <w:bCs/>
        </w:rPr>
        <w:pPrChange w:id="15437" w:author="Houyem Rais" w:date="2024-02-22T14:49:00Z">
          <w:pPr>
            <w:pStyle w:val="ListParagraph"/>
            <w:numPr>
              <w:numId w:val="17"/>
            </w:numPr>
            <w:ind w:hanging="360"/>
          </w:pPr>
        </w:pPrChange>
      </w:pPr>
      <w:del w:id="15438" w:author="Houyem Rais" w:date="2024-02-22T14:46:00Z">
        <w:r w:rsidRPr="00343F01" w:rsidDel="00201166">
          <w:rPr>
            <w:b/>
            <w:bCs/>
          </w:rPr>
          <w:delText xml:space="preserve">Nigéria : </w:delText>
        </w:r>
        <w:r w:rsidR="00711B0B" w:rsidRPr="00343F01" w:rsidDel="00201166">
          <w:rPr>
            <w:b/>
            <w:bCs/>
          </w:rPr>
          <w:delText>10</w:delText>
        </w:r>
        <w:r w:rsidRPr="00343F01" w:rsidDel="00201166">
          <w:rPr>
            <w:b/>
            <w:bCs/>
          </w:rPr>
          <w:delText>%</w:delText>
        </w:r>
      </w:del>
    </w:p>
    <w:p w14:paraId="53762D85" w14:textId="4F8A3089" w:rsidR="004A0889" w:rsidRPr="00343F01" w:rsidDel="00201166" w:rsidRDefault="004A0889" w:rsidP="00D62BC5">
      <w:pPr>
        <w:spacing w:before="0" w:after="160"/>
        <w:jc w:val="left"/>
        <w:rPr>
          <w:del w:id="15439" w:author="Houyem Rais" w:date="2024-02-22T14:46:00Z"/>
        </w:rPr>
        <w:pPrChange w:id="15440" w:author="Houyem Rais" w:date="2024-02-22T14:49:00Z">
          <w:pPr/>
        </w:pPrChange>
      </w:pPr>
      <w:del w:id="15441" w:author="Houyem Rais" w:date="2024-02-22T14:46:00Z">
        <w:r w:rsidRPr="00343F01" w:rsidDel="00201166">
          <w:rPr>
            <w:rFonts w:ascii="Calibri" w:eastAsia="Times New Roman" w:hAnsi="Calibri" w:cs="Calibri"/>
            <w:color w:val="000000"/>
            <w:lang w:eastAsia="fr-FR"/>
          </w:rPr>
          <w:delText xml:space="preserve">Le taux d'intérêt du projet représente le taux sur la base duquel les banques commerciales évaluent leurs facilités de crédit à court terme. Normalement, </w:delText>
        </w:r>
      </w:del>
      <w:ins w:id="15442" w:author="Mohamed Amine Sdiri" w:date="2023-11-29T09:58:00Z">
        <w:del w:id="15443" w:author="Houyem Rais" w:date="2024-02-22T14:46:00Z">
          <w:r w:rsidR="00621175" w:rsidDel="00201166">
            <w:rPr>
              <w:rFonts w:ascii="Calibri" w:eastAsia="Times New Roman" w:hAnsi="Calibri" w:cs="Calibri"/>
              <w:color w:val="000000"/>
              <w:lang w:eastAsia="fr-FR"/>
            </w:rPr>
            <w:delText xml:space="preserve"> </w:delText>
          </w:r>
        </w:del>
      </w:ins>
      <w:del w:id="15444" w:author="Houyem Rais" w:date="2024-02-22T14:46:00Z">
        <w:r w:rsidRPr="00343F01" w:rsidDel="00201166">
          <w:rPr>
            <w:rFonts w:ascii="Calibri" w:eastAsia="Times New Roman" w:hAnsi="Calibri" w:cs="Calibri"/>
            <w:color w:val="000000"/>
            <w:lang w:eastAsia="fr-FR"/>
          </w:rPr>
          <w:delText>une prime de risque est ajoutée pour déterminer le prix final en fonction du profil de risque du client.</w:delText>
        </w:r>
      </w:del>
    </w:p>
    <w:p w14:paraId="4E807544" w14:textId="289A5EEE" w:rsidR="00310DC0" w:rsidRPr="00343F01" w:rsidDel="00201166" w:rsidRDefault="00267E6B" w:rsidP="00D62BC5">
      <w:pPr>
        <w:spacing w:before="0" w:after="160"/>
        <w:jc w:val="left"/>
        <w:rPr>
          <w:del w:id="15445" w:author="Houyem Rais" w:date="2024-02-22T14:46:00Z"/>
        </w:rPr>
        <w:pPrChange w:id="15446" w:author="Houyem Rais" w:date="2024-02-22T14:49:00Z">
          <w:pPr>
            <w:pStyle w:val="Heading4"/>
          </w:pPr>
        </w:pPrChange>
      </w:pPr>
      <w:del w:id="15447" w:author="Houyem Rais" w:date="2024-02-22T14:46:00Z">
        <w:r w:rsidRPr="00343F01" w:rsidDel="00201166">
          <w:delText>F</w:delText>
        </w:r>
        <w:r w:rsidR="00310DC0" w:rsidRPr="00343F01" w:rsidDel="00201166">
          <w:delText>acteur d'actualisation des flux de trésorerie</w:delText>
        </w:r>
      </w:del>
    </w:p>
    <w:p w14:paraId="49279B05" w14:textId="4C339EF9" w:rsidR="0071051A" w:rsidRPr="00343F01" w:rsidDel="00201166" w:rsidRDefault="00EF3CB4" w:rsidP="00D62BC5">
      <w:pPr>
        <w:spacing w:before="0" w:after="160"/>
        <w:jc w:val="left"/>
        <w:rPr>
          <w:del w:id="15448" w:author="Houyem Rais" w:date="2024-02-22T14:46:00Z"/>
        </w:rPr>
        <w:pPrChange w:id="15449" w:author="Houyem Rais" w:date="2024-02-22T14:49:00Z">
          <w:pPr/>
        </w:pPrChange>
      </w:pPr>
      <w:del w:id="15450" w:author="Houyem Rais" w:date="2024-02-22T14:46:00Z">
        <w:r w:rsidRPr="00343F01" w:rsidDel="00201166">
          <w:delText xml:space="preserve">Les modèles financiers sont des outils prédictifs qui fournissent des estimations des flux de trésorerie futurs. La prise de décision économique est toutefois une activité actuelle et, </w:delText>
        </w:r>
      </w:del>
      <w:ins w:id="15451" w:author="Mohamed Amine Sdiri" w:date="2023-11-29T09:58:00Z">
        <w:del w:id="15452" w:author="Houyem Rais" w:date="2024-02-22T14:46:00Z">
          <w:r w:rsidR="00621175" w:rsidDel="00201166">
            <w:delText xml:space="preserve"> </w:delText>
          </w:r>
        </w:del>
      </w:ins>
      <w:del w:id="15453" w:author="Houyem Rais" w:date="2024-02-22T14:46:00Z">
        <w:r w:rsidRPr="00343F01" w:rsidDel="00201166">
          <w:delText xml:space="preserve">par conséquent, </w:delText>
        </w:r>
      </w:del>
      <w:ins w:id="15454" w:author="Mohamed Amine Sdiri" w:date="2023-11-29T09:58:00Z">
        <w:del w:id="15455" w:author="Houyem Rais" w:date="2024-02-22T14:46:00Z">
          <w:r w:rsidR="00621175" w:rsidDel="00201166">
            <w:delText xml:space="preserve"> </w:delText>
          </w:r>
        </w:del>
      </w:ins>
      <w:del w:id="15456" w:author="Houyem Rais" w:date="2024-02-22T14:46:00Z">
        <w:r w:rsidRPr="00343F01" w:rsidDel="00201166">
          <w:delText>une méthode est nécessaire pour ramener les flux de trésorerie économiques futurs estimés et incertains à leur valeur actuelle. Ceci est réalisé par une analyse des flux de trésorerie actualisés.</w:delText>
        </w:r>
      </w:del>
    </w:p>
    <w:p w14:paraId="1D0FE725" w14:textId="40F6E291" w:rsidR="00EF3CB4" w:rsidRPr="00343F01" w:rsidDel="00201166" w:rsidRDefault="0071051A" w:rsidP="00D62BC5">
      <w:pPr>
        <w:spacing w:before="0" w:after="160"/>
        <w:jc w:val="left"/>
        <w:rPr>
          <w:del w:id="15457" w:author="Houyem Rais" w:date="2024-02-22T14:46:00Z"/>
        </w:rPr>
        <w:pPrChange w:id="15458" w:author="Houyem Rais" w:date="2024-02-22T14:49:00Z">
          <w:pPr/>
        </w:pPrChange>
      </w:pPr>
      <w:del w:id="15459" w:author="Houyem Rais" w:date="2024-02-22T14:46:00Z">
        <w:r w:rsidRPr="00343F01" w:rsidDel="00201166">
          <w:delText>Il s’agit du facteur d’actualisation servant à calculer les valeurs actuelles des flux de trésorerie futurs. Le rendement est utilisé comme taux d’intérêt sur toutes les dettes à long terme en monnaie locale que le projet recueillera dans le cadre de sa structure de capital.</w:delText>
        </w:r>
      </w:del>
    </w:p>
    <w:p w14:paraId="06232B6B" w14:textId="505066E5" w:rsidR="00EF3CB4" w:rsidRPr="00343F01" w:rsidDel="00201166" w:rsidRDefault="00EF3CB4" w:rsidP="00D62BC5">
      <w:pPr>
        <w:spacing w:before="0" w:after="160"/>
        <w:jc w:val="left"/>
        <w:rPr>
          <w:del w:id="15460" w:author="Houyem Rais" w:date="2024-02-22T14:46:00Z"/>
        </w:rPr>
        <w:pPrChange w:id="15461" w:author="Houyem Rais" w:date="2024-02-22T14:49:00Z">
          <w:pPr/>
        </w:pPrChange>
      </w:pPr>
      <w:del w:id="15462" w:author="Houyem Rais" w:date="2024-02-22T14:46:00Z">
        <w:r w:rsidRPr="00343F01" w:rsidDel="00201166">
          <w:delText xml:space="preserve">L’analyse des flux de trésorerie actualisés peut être effectuée en termes réels ou nominaux. Dans les deux cas, </w:delText>
        </w:r>
      </w:del>
      <w:ins w:id="15463" w:author="Mohamed Amine Sdiri" w:date="2023-11-29T09:58:00Z">
        <w:del w:id="15464" w:author="Houyem Rais" w:date="2024-02-22T14:46:00Z">
          <w:r w:rsidR="00621175" w:rsidDel="00201166">
            <w:delText xml:space="preserve"> </w:delText>
          </w:r>
        </w:del>
      </w:ins>
      <w:del w:id="15465" w:author="Houyem Rais" w:date="2024-02-22T14:46:00Z">
        <w:r w:rsidRPr="00343F01" w:rsidDel="00201166">
          <w:delText xml:space="preserve">il est essentiel que le taux d’actualisation des flux de trésorerie futurs corresponde à la base de prix sur laquelle les flux de trésorerie sont exprimés. Comme tous les flux de trésorerie actuels et futurs du modèle sont exprimés en termes nominaux (c’est-à-dire en monnaie du jour), </w:delText>
        </w:r>
      </w:del>
      <w:ins w:id="15466" w:author="Mohamed Amine Sdiri" w:date="2023-11-29T09:58:00Z">
        <w:del w:id="15467" w:author="Houyem Rais" w:date="2024-02-22T14:46:00Z">
          <w:r w:rsidR="00621175" w:rsidDel="00201166">
            <w:delText xml:space="preserve"> </w:delText>
          </w:r>
        </w:del>
      </w:ins>
      <w:del w:id="15468" w:author="Houyem Rais" w:date="2024-02-22T14:46:00Z">
        <w:r w:rsidRPr="00343F01" w:rsidDel="00201166">
          <w:delText xml:space="preserve">un taux d’actualisation nominal est utilisé. Les flux de trésorerie utilisés dans le modèle ont été ajustés pour refléter les risques spécifiques au projet, </w:delText>
        </w:r>
      </w:del>
      <w:ins w:id="15469" w:author="Mohamed Amine Sdiri" w:date="2023-11-29T09:58:00Z">
        <w:del w:id="15470" w:author="Houyem Rais" w:date="2024-02-22T14:46:00Z">
          <w:r w:rsidR="00621175" w:rsidDel="00201166">
            <w:delText xml:space="preserve"> </w:delText>
          </w:r>
        </w:del>
      </w:ins>
      <w:del w:id="15471" w:author="Houyem Rais" w:date="2024-02-22T14:46:00Z">
        <w:r w:rsidRPr="00343F01" w:rsidDel="00201166">
          <w:delText>mais ne tiennent pas compte des risques systémiques qui peuvent affecter le projet en raison de facteurs macroéconomiques mondiaux</w:delText>
        </w:r>
        <w:r w:rsidR="00402B94" w:rsidRPr="00343F01" w:rsidDel="00201166">
          <w:delText xml:space="preserve">, </w:delText>
        </w:r>
      </w:del>
      <w:ins w:id="15472" w:author="Mohamed Amine Sdiri" w:date="2023-11-29T09:58:00Z">
        <w:del w:id="15473" w:author="Houyem Rais" w:date="2024-02-22T14:46:00Z">
          <w:r w:rsidR="00621175" w:rsidDel="00201166">
            <w:delText xml:space="preserve"> </w:delText>
          </w:r>
        </w:del>
      </w:ins>
      <w:del w:id="15474" w:author="Houyem Rais" w:date="2024-02-22T14:46:00Z">
        <w:r w:rsidR="00402B94" w:rsidRPr="00343F01" w:rsidDel="00201166">
          <w:delText xml:space="preserve">togolais, </w:delText>
        </w:r>
      </w:del>
      <w:ins w:id="15475" w:author="Mohamed Amine Sdiri" w:date="2023-11-29T09:58:00Z">
        <w:del w:id="15476" w:author="Houyem Rais" w:date="2024-02-22T14:46:00Z">
          <w:r w:rsidR="00621175" w:rsidDel="00201166">
            <w:delText xml:space="preserve"> </w:delText>
          </w:r>
        </w:del>
      </w:ins>
      <w:del w:id="15477" w:author="Houyem Rais" w:date="2024-02-22T14:46:00Z">
        <w:r w:rsidR="00402B94" w:rsidRPr="00343F01" w:rsidDel="00201166">
          <w:delText>Béninois ou</w:delText>
        </w:r>
        <w:r w:rsidR="00653A97" w:rsidRPr="00343F01" w:rsidDel="00201166">
          <w:delText xml:space="preserve"> Nigérien </w:delText>
        </w:r>
        <w:r w:rsidRPr="00343F01" w:rsidDel="00201166">
          <w:delText xml:space="preserve">tels que les changements dans la croissance économique, </w:delText>
        </w:r>
      </w:del>
      <w:ins w:id="15478" w:author="Mohamed Amine Sdiri" w:date="2023-11-29T09:58:00Z">
        <w:del w:id="15479" w:author="Houyem Rais" w:date="2024-02-22T14:46:00Z">
          <w:r w:rsidR="00621175" w:rsidDel="00201166">
            <w:delText xml:space="preserve"> </w:delText>
          </w:r>
        </w:del>
      </w:ins>
      <w:del w:id="15480" w:author="Houyem Rais" w:date="2024-02-22T14:46:00Z">
        <w:r w:rsidRPr="00343F01" w:rsidDel="00201166">
          <w:delText>inflation ou taux d’intérêt imprévus. Le taux d’actualisation doit tenir compte de ces risques systémiques et devrait donc inclure une prime de risque par rapport aux taux sans risque.</w:delText>
        </w:r>
      </w:del>
    </w:p>
    <w:p w14:paraId="010157CB" w14:textId="250A7B48" w:rsidR="001B2D55" w:rsidRPr="00343F01" w:rsidDel="00201166" w:rsidRDefault="001B2D55" w:rsidP="00D62BC5">
      <w:pPr>
        <w:spacing w:before="0" w:after="160"/>
        <w:jc w:val="left"/>
        <w:rPr>
          <w:del w:id="15481" w:author="Houyem Rais" w:date="2024-02-22T14:46:00Z"/>
        </w:rPr>
        <w:pPrChange w:id="15482" w:author="Houyem Rais" w:date="2024-02-22T14:49:00Z">
          <w:pPr/>
        </w:pPrChange>
      </w:pPr>
      <w:del w:id="15483" w:author="Houyem Rais" w:date="2024-02-22T14:46:00Z">
        <w:r w:rsidRPr="00343F01" w:rsidDel="00201166">
          <w:delText xml:space="preserve">Nous avons utilisé le </w:delText>
        </w:r>
        <w:r w:rsidR="001D1EE7" w:rsidRPr="00343F01" w:rsidDel="00201166">
          <w:delText>« </w:delText>
        </w:r>
        <w:r w:rsidR="004A43E2" w:rsidRPr="00343F01" w:rsidDel="00201166">
          <w:delText>Capital Asset Pricing Model</w:delText>
        </w:r>
        <w:r w:rsidR="001D1EE7" w:rsidRPr="00343F01" w:rsidDel="00201166">
          <w:delText> »</w:delText>
        </w:r>
        <w:r w:rsidR="004A43E2" w:rsidRPr="00343F01" w:rsidDel="00201166">
          <w:delText xml:space="preserve"> (CAPM)</w:delText>
        </w:r>
        <w:r w:rsidR="001D1EE7" w:rsidRPr="00343F01" w:rsidDel="00201166">
          <w:delText xml:space="preserve"> </w:delText>
        </w:r>
        <w:r w:rsidRPr="00343F01" w:rsidDel="00201166">
          <w:delText xml:space="preserve">pour déterminer ce taux d’actualisation. La formule du </w:delText>
        </w:r>
        <w:r w:rsidR="001D1EE7" w:rsidRPr="00343F01" w:rsidDel="00201166">
          <w:delText>CAPM</w:delText>
        </w:r>
        <w:r w:rsidRPr="00343F01" w:rsidDel="00201166">
          <w:delText xml:space="preserve"> est la suivante :</w:delText>
        </w:r>
      </w:del>
    </w:p>
    <w:p w14:paraId="1D3C1572" w14:textId="0B52A8B7" w:rsidR="000057F2" w:rsidRPr="00343F01" w:rsidDel="00201166" w:rsidRDefault="000057F2" w:rsidP="00D62BC5">
      <w:pPr>
        <w:spacing w:before="0" w:after="160"/>
        <w:jc w:val="left"/>
        <w:rPr>
          <w:del w:id="15484" w:author="Houyem Rais" w:date="2024-02-22T14:46:00Z"/>
          <w:b/>
          <w:bCs/>
        </w:rPr>
        <w:pPrChange w:id="15485" w:author="Houyem Rais" w:date="2024-02-22T14:49:00Z">
          <w:pPr/>
        </w:pPrChange>
      </w:pPr>
      <w:del w:id="15486" w:author="Houyem Rais" w:date="2024-02-22T14:46:00Z">
        <w:r w:rsidRPr="00343F01" w:rsidDel="00201166">
          <w:rPr>
            <w:b/>
            <w:bCs/>
          </w:rPr>
          <w:delText>Ra = Rf + βa (Rm – Rf)</w:delText>
        </w:r>
      </w:del>
    </w:p>
    <w:p w14:paraId="1A052B7C" w14:textId="324F1105" w:rsidR="00640EE7" w:rsidRPr="00343F01" w:rsidDel="00201166" w:rsidRDefault="00640EE7" w:rsidP="00D62BC5">
      <w:pPr>
        <w:spacing w:before="0" w:after="160"/>
        <w:jc w:val="left"/>
        <w:rPr>
          <w:del w:id="15487" w:author="Houyem Rais" w:date="2024-02-22T14:46:00Z"/>
        </w:rPr>
        <w:pPrChange w:id="15488" w:author="Houyem Rais" w:date="2024-02-22T14:49:00Z">
          <w:pPr/>
        </w:pPrChange>
      </w:pPr>
      <w:del w:id="15489" w:author="Houyem Rais" w:date="2024-02-22T14:46:00Z">
        <w:r w:rsidRPr="00343F01" w:rsidDel="00201166">
          <w:delText>Où :</w:delText>
        </w:r>
      </w:del>
    </w:p>
    <w:p w14:paraId="5361F100" w14:textId="20B1798D" w:rsidR="00640EE7" w:rsidRPr="00343F01" w:rsidDel="00201166" w:rsidRDefault="00640EE7" w:rsidP="00D62BC5">
      <w:pPr>
        <w:spacing w:before="0" w:after="160"/>
        <w:jc w:val="left"/>
        <w:rPr>
          <w:del w:id="15490" w:author="Houyem Rais" w:date="2024-02-22T14:46:00Z"/>
        </w:rPr>
        <w:pPrChange w:id="15491" w:author="Houyem Rais" w:date="2024-02-22T14:49:00Z">
          <w:pPr>
            <w:pStyle w:val="ListParagraph"/>
            <w:numPr>
              <w:numId w:val="19"/>
            </w:numPr>
            <w:ind w:hanging="360"/>
          </w:pPr>
        </w:pPrChange>
      </w:pPr>
      <w:del w:id="15492" w:author="Houyem Rais" w:date="2024-02-22T14:46:00Z">
        <w:r w:rsidRPr="00343F01" w:rsidDel="00201166">
          <w:rPr>
            <w:b/>
            <w:bCs/>
          </w:rPr>
          <w:delText>Ra</w:delText>
        </w:r>
        <w:r w:rsidRPr="00343F01" w:rsidDel="00201166">
          <w:delText xml:space="preserve"> est le coût du capital des actifs (ou du rendement requis) dont la catégorie de risque est désignée par le bêta de l’actif et, </w:delText>
        </w:r>
      </w:del>
      <w:ins w:id="15493" w:author="Mohamed Amine Sdiri" w:date="2023-11-29T09:58:00Z">
        <w:del w:id="15494" w:author="Houyem Rais" w:date="2024-02-22T14:46:00Z">
          <w:r w:rsidR="00621175" w:rsidDel="00201166">
            <w:delText xml:space="preserve"> </w:delText>
          </w:r>
        </w:del>
      </w:ins>
      <w:del w:id="15495" w:author="Houyem Rais" w:date="2024-02-22T14:46:00Z">
        <w:r w:rsidRPr="00343F01" w:rsidDel="00201166">
          <w:delText xml:space="preserve">par conséquent, </w:delText>
        </w:r>
      </w:del>
      <w:ins w:id="15496" w:author="Mohamed Amine Sdiri" w:date="2023-11-29T09:58:00Z">
        <w:del w:id="15497" w:author="Houyem Rais" w:date="2024-02-22T14:46:00Z">
          <w:r w:rsidR="00621175" w:rsidDel="00201166">
            <w:delText xml:space="preserve"> </w:delText>
          </w:r>
        </w:del>
      </w:ins>
      <w:del w:id="15498" w:author="Houyem Rais" w:date="2024-02-22T14:46:00Z">
        <w:r w:rsidRPr="00343F01" w:rsidDel="00201166">
          <w:delText>le taux d’actualisation à utiliser.</w:delText>
        </w:r>
      </w:del>
    </w:p>
    <w:p w14:paraId="6F6770FD" w14:textId="70F781E4" w:rsidR="00640EE7" w:rsidRPr="00343F01" w:rsidDel="00201166" w:rsidRDefault="00640EE7" w:rsidP="00D62BC5">
      <w:pPr>
        <w:spacing w:before="0" w:after="160"/>
        <w:jc w:val="left"/>
        <w:rPr>
          <w:del w:id="15499" w:author="Houyem Rais" w:date="2024-02-22T14:46:00Z"/>
        </w:rPr>
        <w:pPrChange w:id="15500" w:author="Houyem Rais" w:date="2024-02-22T14:49:00Z">
          <w:pPr>
            <w:pStyle w:val="ListParagraph"/>
            <w:numPr>
              <w:numId w:val="19"/>
            </w:numPr>
            <w:ind w:hanging="360"/>
          </w:pPr>
        </w:pPrChange>
      </w:pPr>
      <w:del w:id="15501" w:author="Houyem Rais" w:date="2024-02-22T14:46:00Z">
        <w:r w:rsidRPr="00343F01" w:rsidDel="00201166">
          <w:rPr>
            <w:b/>
            <w:bCs/>
          </w:rPr>
          <w:delText>Rf</w:delText>
        </w:r>
        <w:r w:rsidRPr="00343F01" w:rsidDel="00201166">
          <w:delText xml:space="preserve"> est le taux sans risque, </w:delText>
        </w:r>
      </w:del>
      <w:ins w:id="15502" w:author="Mohamed Amine Sdiri" w:date="2023-11-29T09:58:00Z">
        <w:del w:id="15503" w:author="Houyem Rais" w:date="2024-02-22T14:46:00Z">
          <w:r w:rsidR="00621175" w:rsidDel="00201166">
            <w:delText xml:space="preserve"> </w:delText>
          </w:r>
        </w:del>
      </w:ins>
      <w:del w:id="15504" w:author="Houyem Rais" w:date="2024-02-22T14:46:00Z">
        <w:r w:rsidRPr="00343F01" w:rsidDel="00201166">
          <w:delText xml:space="preserve">bien qu’aux fins du </w:delText>
        </w:r>
        <w:r w:rsidR="00027643" w:rsidRPr="00343F01" w:rsidDel="00201166">
          <w:delText>CAPM</w:delText>
        </w:r>
        <w:r w:rsidRPr="00343F01" w:rsidDel="00201166">
          <w:delText xml:space="preserve">, </w:delText>
        </w:r>
      </w:del>
      <w:ins w:id="15505" w:author="Mohamed Amine Sdiri" w:date="2023-11-29T09:58:00Z">
        <w:del w:id="15506" w:author="Houyem Rais" w:date="2024-02-22T14:46:00Z">
          <w:r w:rsidR="00621175" w:rsidDel="00201166">
            <w:delText xml:space="preserve"> </w:delText>
          </w:r>
        </w:del>
      </w:ins>
      <w:del w:id="15507" w:author="Houyem Rais" w:date="2024-02-22T14:46:00Z">
        <w:r w:rsidRPr="00343F01" w:rsidDel="00201166">
          <w:delText>il s’agisse du taux sur un actif qui est exempt de risques systématiques seulement.</w:delText>
        </w:r>
      </w:del>
    </w:p>
    <w:p w14:paraId="6E66964A" w14:textId="3E415590" w:rsidR="00640EE7" w:rsidRPr="00343F01" w:rsidDel="00201166" w:rsidRDefault="00640EE7" w:rsidP="00D62BC5">
      <w:pPr>
        <w:spacing w:before="0" w:after="160"/>
        <w:jc w:val="left"/>
        <w:rPr>
          <w:del w:id="15508" w:author="Houyem Rais" w:date="2024-02-22T14:46:00Z"/>
        </w:rPr>
        <w:pPrChange w:id="15509" w:author="Houyem Rais" w:date="2024-02-22T14:49:00Z">
          <w:pPr>
            <w:pStyle w:val="ListParagraph"/>
            <w:numPr>
              <w:numId w:val="19"/>
            </w:numPr>
            <w:ind w:hanging="360"/>
          </w:pPr>
        </w:pPrChange>
      </w:pPr>
      <w:del w:id="15510" w:author="Houyem Rais" w:date="2024-02-22T14:46:00Z">
        <w:r w:rsidRPr="00343F01" w:rsidDel="00201166">
          <w:rPr>
            <w:b/>
            <w:bCs/>
          </w:rPr>
          <w:delText>Rm – Rf</w:delText>
        </w:r>
        <w:r w:rsidRPr="00343F01" w:rsidDel="00201166">
          <w:delText xml:space="preserve"> est la prime de risque de marché qu’un investisseur s’attendrait à recevoir avant d’investir dans un actif exactement corrélé au marché.</w:delText>
        </w:r>
      </w:del>
    </w:p>
    <w:p w14:paraId="5B8E91C2" w14:textId="74117DB4" w:rsidR="001D1EE7" w:rsidRPr="00343F01" w:rsidDel="00201166" w:rsidRDefault="00640EE7" w:rsidP="00D62BC5">
      <w:pPr>
        <w:spacing w:before="0" w:after="160"/>
        <w:jc w:val="left"/>
        <w:rPr>
          <w:del w:id="15511" w:author="Houyem Rais" w:date="2024-02-22T14:46:00Z"/>
        </w:rPr>
        <w:pPrChange w:id="15512" w:author="Houyem Rais" w:date="2024-02-22T14:49:00Z">
          <w:pPr>
            <w:pStyle w:val="ListParagraph"/>
            <w:numPr>
              <w:numId w:val="19"/>
            </w:numPr>
            <w:ind w:hanging="360"/>
          </w:pPr>
        </w:pPrChange>
      </w:pPr>
      <w:del w:id="15513" w:author="Houyem Rais" w:date="2024-02-22T14:46:00Z">
        <w:r w:rsidRPr="00343F01" w:rsidDel="00201166">
          <w:rPr>
            <w:b/>
            <w:bCs/>
          </w:rPr>
          <w:delText>βa</w:delText>
        </w:r>
        <w:r w:rsidRPr="00343F01" w:rsidDel="00201166">
          <w:delText xml:space="preserve"> est le bêta de l’actif, </w:delText>
        </w:r>
      </w:del>
      <w:ins w:id="15514" w:author="Mohamed Amine Sdiri" w:date="2023-11-29T09:58:00Z">
        <w:del w:id="15515" w:author="Houyem Rais" w:date="2024-02-22T14:46:00Z">
          <w:r w:rsidR="00621175" w:rsidDel="00201166">
            <w:delText xml:space="preserve"> </w:delText>
          </w:r>
        </w:del>
      </w:ins>
      <w:del w:id="15516" w:author="Houyem Rais" w:date="2024-02-22T14:46:00Z">
        <w:r w:rsidRPr="00343F01" w:rsidDel="00201166">
          <w:delText xml:space="preserve">qui reflète la mesure dans laquelle les rendements des actifs (c.-à-d. les rendements d’un projet particulier) devraient varier en fonction des rendements du marché (c.-à-d. un portefeuille d’actifs ou de projets bien diversifié), </w:delText>
        </w:r>
      </w:del>
      <w:ins w:id="15517" w:author="Mohamed Amine Sdiri" w:date="2023-11-29T09:58:00Z">
        <w:del w:id="15518" w:author="Houyem Rais" w:date="2024-02-22T14:46:00Z">
          <w:r w:rsidR="00621175" w:rsidDel="00201166">
            <w:delText xml:space="preserve"> </w:delText>
          </w:r>
        </w:del>
      </w:ins>
      <w:del w:id="15519" w:author="Houyem Rais" w:date="2024-02-22T14:46:00Z">
        <w:r w:rsidRPr="00343F01" w:rsidDel="00201166">
          <w:delText>aussi appelé risque systématique.</w:delText>
        </w:r>
      </w:del>
    </w:p>
    <w:p w14:paraId="7626A702" w14:textId="0E0DA184" w:rsidR="005803AC" w:rsidRPr="00343F01" w:rsidDel="00201166" w:rsidRDefault="005803AC" w:rsidP="00D62BC5">
      <w:pPr>
        <w:spacing w:before="0" w:after="160"/>
        <w:jc w:val="left"/>
        <w:rPr>
          <w:del w:id="15520" w:author="Houyem Rais" w:date="2024-02-22T14:46:00Z"/>
        </w:rPr>
        <w:pPrChange w:id="15521" w:author="Houyem Rais" w:date="2024-02-22T14:49:00Z">
          <w:pPr/>
        </w:pPrChange>
      </w:pPr>
      <w:del w:id="15522" w:author="Houyem Rais" w:date="2024-02-22T14:46:00Z">
        <w:r w:rsidRPr="00343F01" w:rsidDel="00201166">
          <w:delText>Le taux sans risque (</w:delText>
        </w:r>
        <w:r w:rsidR="007577ED" w:rsidRPr="00343F01" w:rsidDel="00201166">
          <w:delText>Risk-fre</w:delText>
        </w:r>
        <w:r w:rsidR="002B1FFC" w:rsidRPr="00343F01" w:rsidDel="00201166">
          <w:delText>e</w:delText>
        </w:r>
        <w:r w:rsidR="007577ED" w:rsidRPr="00343F01" w:rsidDel="00201166">
          <w:delText>/</w:delText>
        </w:r>
        <w:r w:rsidRPr="00343F01" w:rsidDel="00201166">
          <w:delText xml:space="preserve">Rf) est basé sur un rendement obligataire à long terme approprié pour la durée du projet. </w:delText>
        </w:r>
        <w:r w:rsidR="00CF5C97" w:rsidRPr="00343F01" w:rsidDel="00201166">
          <w:delText>Le Rendement</w:delText>
        </w:r>
        <w:r w:rsidR="00202FE9" w:rsidRPr="00343F01" w:rsidDel="00201166">
          <w:delText xml:space="preserve"> des obligations à 10 ans et des billets de trésorerie </w:delText>
        </w:r>
        <w:r w:rsidR="00CF5C97" w:rsidRPr="00343F01" w:rsidDel="00201166">
          <w:delText>à Nigéria est égale à 14</w:delText>
        </w:r>
        <w:r w:rsidR="002E7B03" w:rsidRPr="00343F01" w:rsidDel="00201166">
          <w:delText>,</w:delText>
        </w:r>
        <w:r w:rsidR="00CF5C97" w:rsidRPr="00343F01" w:rsidDel="00201166">
          <w:delText xml:space="preserve">3%. </w:delText>
        </w:r>
        <w:r w:rsidRPr="00343F01" w:rsidDel="00201166">
          <w:delText xml:space="preserve">En l’absence d’obligations à long terme sur le marché </w:delText>
        </w:r>
        <w:r w:rsidR="004E7B96" w:rsidRPr="00343F01" w:rsidDel="00201166">
          <w:delText>Togol</w:delText>
        </w:r>
        <w:r w:rsidR="005759CA" w:rsidRPr="00343F01" w:rsidDel="00201166">
          <w:delText xml:space="preserve">ais et </w:delText>
        </w:r>
        <w:r w:rsidR="007B03A1" w:rsidRPr="00343F01" w:rsidDel="00201166">
          <w:delText>Béninois</w:delText>
        </w:r>
        <w:r w:rsidRPr="00343F01" w:rsidDel="00201166">
          <w:delText xml:space="preserve">, </w:delText>
        </w:r>
      </w:del>
      <w:ins w:id="15523" w:author="Mohamed Amine Sdiri" w:date="2023-11-29T09:58:00Z">
        <w:del w:id="15524" w:author="Houyem Rais" w:date="2024-02-22T14:46:00Z">
          <w:r w:rsidR="00621175" w:rsidDel="00201166">
            <w:delText xml:space="preserve"> </w:delText>
          </w:r>
        </w:del>
      </w:ins>
      <w:del w:id="15525" w:author="Houyem Rais" w:date="2024-02-22T14:46:00Z">
        <w:r w:rsidRPr="00343F01" w:rsidDel="00201166">
          <w:delText xml:space="preserve">nous avons </w:delText>
        </w:r>
        <w:r w:rsidR="00061B0F" w:rsidRPr="00343F01" w:rsidDel="00201166">
          <w:delText>eu recours au</w:delText>
        </w:r>
        <w:r w:rsidRPr="00343F01" w:rsidDel="00201166">
          <w:delText xml:space="preserve"> taux </w:delText>
        </w:r>
        <w:r w:rsidR="00061B0F" w:rsidRPr="00343F01" w:rsidDel="00201166">
          <w:delText xml:space="preserve">moyen </w:delText>
        </w:r>
        <w:r w:rsidRPr="00343F01" w:rsidDel="00201166">
          <w:delText>du Trésor américain à 30 ans au cours des 10 dernières années</w:delText>
        </w:r>
        <w:r w:rsidR="00B85F43" w:rsidRPr="00343F01" w:rsidDel="00201166">
          <w:delText xml:space="preserve">. </w:delText>
        </w:r>
        <w:r w:rsidRPr="00343F01" w:rsidDel="00201166">
          <w:delText xml:space="preserve">Cela donne un taux sans risque </w:delText>
        </w:r>
        <w:r w:rsidR="00492DC3" w:rsidRPr="00343F01" w:rsidDel="00201166">
          <w:delText xml:space="preserve">moyen </w:delText>
        </w:r>
        <w:r w:rsidRPr="00343F01" w:rsidDel="00201166">
          <w:delText xml:space="preserve">de </w:delText>
        </w:r>
        <w:r w:rsidR="00061B0F" w:rsidRPr="00343F01" w:rsidDel="00201166">
          <w:delText>7</w:delText>
        </w:r>
        <w:r w:rsidRPr="00343F01" w:rsidDel="00201166">
          <w:delText>%.</w:delText>
        </w:r>
      </w:del>
    </w:p>
    <w:p w14:paraId="5A8FBEA3" w14:textId="32BC5612" w:rsidR="00F341FE" w:rsidRPr="00343F01" w:rsidDel="00201166" w:rsidRDefault="00F341FE" w:rsidP="00D62BC5">
      <w:pPr>
        <w:spacing w:before="0" w:after="160"/>
        <w:jc w:val="left"/>
        <w:rPr>
          <w:del w:id="15526" w:author="Houyem Rais" w:date="2024-02-22T14:46:00Z"/>
        </w:rPr>
        <w:pPrChange w:id="15527" w:author="Houyem Rais" w:date="2024-02-22T14:49:00Z">
          <w:pPr/>
        </w:pPrChange>
      </w:pPr>
      <w:del w:id="15528" w:author="Houyem Rais" w:date="2024-02-22T14:46:00Z">
        <w:r w:rsidRPr="00343F01" w:rsidDel="00201166">
          <w:delText xml:space="preserve">Le bêta de l'actif </w:delText>
        </w:r>
        <w:r w:rsidR="008D649F" w:rsidRPr="00343F01" w:rsidDel="00201166">
          <w:delText>a été</w:delText>
        </w:r>
        <w:r w:rsidRPr="00343F01" w:rsidDel="00201166">
          <w:delText xml:space="preserve"> assumé à 0,8x</w:delText>
        </w:r>
        <w:r w:rsidR="008D649F" w:rsidRPr="00343F01" w:rsidDel="00201166">
          <w:delText>.</w:delText>
        </w:r>
      </w:del>
    </w:p>
    <w:p w14:paraId="50166A04" w14:textId="51DD9A98" w:rsidR="005803AC" w:rsidRPr="00343F01" w:rsidDel="00201166" w:rsidRDefault="005803AC" w:rsidP="00D62BC5">
      <w:pPr>
        <w:spacing w:before="0" w:after="160"/>
        <w:jc w:val="left"/>
        <w:rPr>
          <w:del w:id="15529" w:author="Houyem Rais" w:date="2024-02-22T14:46:00Z"/>
        </w:rPr>
        <w:pPrChange w:id="15530" w:author="Houyem Rais" w:date="2024-02-22T14:49:00Z">
          <w:pPr/>
        </w:pPrChange>
      </w:pPr>
      <w:del w:id="15531" w:author="Houyem Rais" w:date="2024-02-22T14:46:00Z">
        <w:r w:rsidRPr="00343F01" w:rsidDel="00201166">
          <w:delText>Prime de risque de marché (Rm – Rf) : Diverses études ont été menées par les participants au marché et les académiciens pour obtenir une prime de marché appropriée à différents moments.</w:delText>
        </w:r>
        <w:r w:rsidR="001D024E" w:rsidRPr="00343F01" w:rsidDel="00201166">
          <w:delText xml:space="preserve"> </w:delText>
        </w:r>
        <w:r w:rsidR="00523ED8" w:rsidRPr="00343F01" w:rsidDel="00201166">
          <w:delText>L</w:delText>
        </w:r>
        <w:r w:rsidR="006A1195" w:rsidRPr="00343F01" w:rsidDel="00201166">
          <w:delText>es</w:delText>
        </w:r>
        <w:r w:rsidRPr="00343F01" w:rsidDel="00201166">
          <w:delText xml:space="preserve"> prime</w:delText>
        </w:r>
        <w:r w:rsidR="006A1195" w:rsidRPr="00343F01" w:rsidDel="00201166">
          <w:delText>s</w:delText>
        </w:r>
        <w:r w:rsidRPr="00343F01" w:rsidDel="00201166">
          <w:delText xml:space="preserve"> de risque</w:delText>
        </w:r>
        <w:r w:rsidR="00523ED8" w:rsidRPr="00343F01" w:rsidDel="00201166">
          <w:delText xml:space="preserve"> actuelle</w:delText>
        </w:r>
        <w:r w:rsidR="004153CF" w:rsidRPr="00343F01" w:rsidDel="00201166">
          <w:delText>s</w:delText>
        </w:r>
        <w:r w:rsidR="00523ED8" w:rsidRPr="00343F01" w:rsidDel="00201166">
          <w:delText xml:space="preserve"> </w:delText>
        </w:r>
        <w:r w:rsidRPr="00343F01" w:rsidDel="00201166">
          <w:delText xml:space="preserve">du marché </w:delText>
        </w:r>
        <w:r w:rsidR="004153CF" w:rsidRPr="00343F01" w:rsidDel="00201166">
          <w:delText xml:space="preserve">des 3 pays </w:delText>
        </w:r>
        <w:r w:rsidR="0071051A" w:rsidRPr="00343F01" w:rsidDel="00201166">
          <w:rPr>
            <w:rFonts w:ascii="Calibri" w:eastAsia="Times New Roman" w:hAnsi="Calibri" w:cs="Calibri"/>
            <w:color w:val="000000"/>
            <w:lang w:eastAsia="fr-FR"/>
          </w:rPr>
          <w:delText>sur toutes ses dettes à court terme en monnaie locale</w:delText>
        </w:r>
        <w:r w:rsidR="0071051A" w:rsidRPr="00343F01" w:rsidDel="00201166">
          <w:delText xml:space="preserve"> </w:delText>
        </w:r>
        <w:r w:rsidR="00523ED8" w:rsidRPr="00343F01" w:rsidDel="00201166">
          <w:delText xml:space="preserve">sont actuellement </w:delText>
        </w:r>
        <w:r w:rsidR="0071051A" w:rsidRPr="00343F01" w:rsidDel="00201166">
          <w:delText>comme suit :</w:delText>
        </w:r>
      </w:del>
    </w:p>
    <w:p w14:paraId="3CBD6DCF" w14:textId="5EB7FA94" w:rsidR="0071051A" w:rsidRPr="00343F01" w:rsidDel="00201166" w:rsidRDefault="0071051A" w:rsidP="00D62BC5">
      <w:pPr>
        <w:spacing w:before="0" w:after="160"/>
        <w:jc w:val="left"/>
        <w:rPr>
          <w:del w:id="15532" w:author="Houyem Rais" w:date="2024-02-22T14:46:00Z"/>
        </w:rPr>
        <w:pPrChange w:id="15533" w:author="Houyem Rais" w:date="2024-02-22T14:49:00Z">
          <w:pPr>
            <w:pStyle w:val="BulletList1"/>
          </w:pPr>
        </w:pPrChange>
      </w:pPr>
      <w:del w:id="15534" w:author="Houyem Rais" w:date="2024-02-22T14:46:00Z">
        <w:r w:rsidRPr="00343F01" w:rsidDel="00201166">
          <w:delText xml:space="preserve">Togo : </w:delText>
        </w:r>
        <w:r w:rsidR="00501016" w:rsidRPr="00343F01" w:rsidDel="00201166">
          <w:delText>17%</w:delText>
        </w:r>
        <w:r w:rsidR="00B7295F" w:rsidRPr="00343F01" w:rsidDel="00201166">
          <w:delText>. Nous avons retenu un taux de 10% sur la durée du projet.</w:delText>
        </w:r>
      </w:del>
    </w:p>
    <w:p w14:paraId="72635C36" w14:textId="22521B26" w:rsidR="0071051A" w:rsidRPr="00343F01" w:rsidDel="00201166" w:rsidRDefault="0071051A" w:rsidP="00D62BC5">
      <w:pPr>
        <w:spacing w:before="0" w:after="160"/>
        <w:jc w:val="left"/>
        <w:rPr>
          <w:del w:id="15535" w:author="Houyem Rais" w:date="2024-02-22T14:46:00Z"/>
        </w:rPr>
        <w:pPrChange w:id="15536" w:author="Houyem Rais" w:date="2024-02-22T14:49:00Z">
          <w:pPr>
            <w:pStyle w:val="BulletList1"/>
          </w:pPr>
        </w:pPrChange>
      </w:pPr>
      <w:del w:id="15537" w:author="Houyem Rais" w:date="2024-02-22T14:46:00Z">
        <w:r w:rsidRPr="00343F01" w:rsidDel="00201166">
          <w:delText>Bénin :</w:delText>
        </w:r>
        <w:r w:rsidR="00C72361" w:rsidRPr="00343F01" w:rsidDel="00201166">
          <w:delText xml:space="preserve"> </w:delText>
        </w:r>
        <w:r w:rsidR="00501016" w:rsidRPr="00343F01" w:rsidDel="00201166">
          <w:delText>14%</w:delText>
        </w:r>
        <w:r w:rsidR="00B7295F" w:rsidRPr="00343F01" w:rsidDel="00201166">
          <w:delText>. Nous avons retenu un taux de 7% sur la durée du projet.</w:delText>
        </w:r>
      </w:del>
    </w:p>
    <w:p w14:paraId="78E5D007" w14:textId="6983D028" w:rsidR="0071051A" w:rsidRPr="00343F01" w:rsidDel="00201166" w:rsidRDefault="0071051A" w:rsidP="00D62BC5">
      <w:pPr>
        <w:spacing w:before="0" w:after="160"/>
        <w:jc w:val="left"/>
        <w:rPr>
          <w:del w:id="15538" w:author="Houyem Rais" w:date="2024-02-22T14:46:00Z"/>
        </w:rPr>
        <w:pPrChange w:id="15539" w:author="Houyem Rais" w:date="2024-02-22T14:49:00Z">
          <w:pPr>
            <w:pStyle w:val="BulletList1"/>
          </w:pPr>
        </w:pPrChange>
      </w:pPr>
      <w:del w:id="15540" w:author="Houyem Rais" w:date="2024-02-22T14:46:00Z">
        <w:r w:rsidRPr="00343F01" w:rsidDel="00201166">
          <w:delText>Nigéria :</w:delText>
        </w:r>
        <w:r w:rsidR="00FE3FB0" w:rsidRPr="00343F01" w:rsidDel="00201166">
          <w:delText xml:space="preserve"> </w:delText>
        </w:r>
        <w:r w:rsidR="00C72361" w:rsidRPr="00343F01" w:rsidDel="00201166">
          <w:delText>1</w:delText>
        </w:r>
        <w:r w:rsidR="00501016" w:rsidRPr="00343F01" w:rsidDel="00201166">
          <w:delText>7</w:delText>
        </w:r>
        <w:r w:rsidR="00FE3FB0" w:rsidRPr="00343F01" w:rsidDel="00201166">
          <w:delText>%.</w:delText>
        </w:r>
        <w:r w:rsidR="00501016" w:rsidRPr="00343F01" w:rsidDel="00201166">
          <w:rPr>
            <w:rStyle w:val="FootnoteReference"/>
          </w:rPr>
          <w:footnoteReference w:id="58"/>
        </w:r>
        <w:r w:rsidR="00B7295F" w:rsidRPr="00343F01" w:rsidDel="00201166">
          <w:delText xml:space="preserve"> Nous avons retenu un taux de 1</w:delText>
        </w:r>
        <w:r w:rsidR="005C6FFA" w:rsidRPr="00343F01" w:rsidDel="00201166">
          <w:delText>2</w:delText>
        </w:r>
        <w:r w:rsidR="00B7295F" w:rsidRPr="00343F01" w:rsidDel="00201166">
          <w:delText>% sur la durée du projet.</w:delText>
        </w:r>
      </w:del>
    </w:p>
    <w:p w14:paraId="62B299D7" w14:textId="5CF519DB" w:rsidR="005803AC" w:rsidRPr="00343F01" w:rsidDel="00201166" w:rsidRDefault="0071051A" w:rsidP="00D62BC5">
      <w:pPr>
        <w:spacing w:before="0" w:after="160"/>
        <w:jc w:val="left"/>
        <w:rPr>
          <w:del w:id="15543" w:author="Houyem Rais" w:date="2024-02-22T14:46:00Z"/>
        </w:rPr>
        <w:pPrChange w:id="15544" w:author="Houyem Rais" w:date="2024-02-22T14:49:00Z">
          <w:pPr/>
        </w:pPrChange>
      </w:pPr>
      <w:del w:id="15545" w:author="Houyem Rais" w:date="2024-02-22T14:46:00Z">
        <w:r w:rsidRPr="00343F01" w:rsidDel="00201166">
          <w:delText xml:space="preserve">L’application de la formule de calcul précédente </w:delText>
        </w:r>
        <w:r w:rsidR="005803AC" w:rsidRPr="00343F01" w:rsidDel="00201166">
          <w:delText xml:space="preserve">donne </w:delText>
        </w:r>
        <w:r w:rsidRPr="00343F01" w:rsidDel="00201166">
          <w:delText>les</w:delText>
        </w:r>
        <w:r w:rsidR="005803AC" w:rsidRPr="00343F01" w:rsidDel="00201166">
          <w:delText xml:space="preserve"> taux d’actualisation </w:delText>
        </w:r>
        <w:r w:rsidRPr="00343F01" w:rsidDel="00201166">
          <w:delText>suivants</w:delText>
        </w:r>
        <w:r w:rsidR="007C3206" w:rsidRPr="00343F01" w:rsidDel="00201166">
          <w:delText> :</w:delText>
        </w:r>
      </w:del>
    </w:p>
    <w:p w14:paraId="3B6B3292" w14:textId="5300A53E" w:rsidR="0071051A" w:rsidRPr="00343F01" w:rsidDel="00201166" w:rsidRDefault="0071051A" w:rsidP="00D62BC5">
      <w:pPr>
        <w:spacing w:before="0" w:after="160"/>
        <w:jc w:val="left"/>
        <w:rPr>
          <w:del w:id="15546" w:author="Houyem Rais" w:date="2024-02-22T14:46:00Z"/>
        </w:rPr>
        <w:pPrChange w:id="15547" w:author="Houyem Rais" w:date="2024-02-22T14:49:00Z">
          <w:pPr>
            <w:pStyle w:val="Caption"/>
          </w:pPr>
        </w:pPrChange>
      </w:pPr>
      <w:bookmarkStart w:id="15548" w:name="_Toc152165498"/>
      <w:del w:id="15549"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5550" w:author="Mohamed Amine Sdiri" w:date="2023-11-29T15:48:00Z">
        <w:del w:id="15551" w:author="Houyem Rais" w:date="2024-02-22T14:46:00Z">
          <w:r w:rsidR="002B5C95" w:rsidDel="00201166">
            <w:rPr>
              <w:noProof/>
            </w:rPr>
            <w:delText>60</w:delText>
          </w:r>
        </w:del>
      </w:ins>
      <w:del w:id="15552" w:author="Houyem Rais" w:date="2024-02-22T14:46:00Z">
        <w:r w:rsidR="00F555DC" w:rsidDel="00201166">
          <w:rPr>
            <w:noProof/>
          </w:rPr>
          <w:delText>61</w:delText>
        </w:r>
        <w:r w:rsidR="00B0561B" w:rsidDel="00201166">
          <w:rPr>
            <w:noProof/>
          </w:rPr>
          <w:fldChar w:fldCharType="end"/>
        </w:r>
        <w:r w:rsidRPr="00343F01" w:rsidDel="00201166">
          <w:delText xml:space="preserve"> Facteurs d'actualisation des flux de trésorerie par pays</w:delText>
        </w:r>
        <w:bookmarkEnd w:id="15548"/>
      </w:del>
    </w:p>
    <w:tbl>
      <w:tblPr>
        <w:tblStyle w:val="TableGrid"/>
        <w:tblW w:w="9016" w:type="dxa"/>
        <w:tblLook w:val="04A0" w:firstRow="1" w:lastRow="0" w:firstColumn="1" w:lastColumn="0" w:noHBand="0" w:noVBand="1"/>
      </w:tblPr>
      <w:tblGrid>
        <w:gridCol w:w="1574"/>
        <w:gridCol w:w="2014"/>
        <w:gridCol w:w="1510"/>
        <w:gridCol w:w="1904"/>
        <w:gridCol w:w="2014"/>
      </w:tblGrid>
      <w:tr w:rsidR="004153CF" w:rsidRPr="00343F01" w:rsidDel="00201166" w14:paraId="702E3F46" w14:textId="07EE096F" w:rsidTr="00AC7D06">
        <w:trPr>
          <w:trHeight w:val="67"/>
          <w:del w:id="15553" w:author="Houyem Rais" w:date="2024-02-22T14:46:00Z"/>
        </w:trPr>
        <w:tc>
          <w:tcPr>
            <w:tcW w:w="1574" w:type="dxa"/>
            <w:shd w:val="clear" w:color="auto" w:fill="D9D9D9" w:themeFill="background1" w:themeFillShade="D9"/>
          </w:tcPr>
          <w:p w14:paraId="2C99F23E" w14:textId="7E686494" w:rsidR="004153CF" w:rsidRPr="00343F01" w:rsidDel="00201166" w:rsidRDefault="004153CF" w:rsidP="00D62BC5">
            <w:pPr>
              <w:spacing w:before="0" w:after="160"/>
              <w:jc w:val="left"/>
              <w:rPr>
                <w:del w:id="15554" w:author="Houyem Rais" w:date="2024-02-22T14:46:00Z"/>
                <w:b/>
                <w:bCs/>
                <w:sz w:val="20"/>
                <w:szCs w:val="20"/>
                <w:lang w:val="fr-FR"/>
              </w:rPr>
              <w:pPrChange w:id="15555" w:author="Houyem Rais" w:date="2024-02-22T14:49:00Z">
                <w:pPr/>
              </w:pPrChange>
            </w:pPr>
            <w:del w:id="15556" w:author="Houyem Rais" w:date="2024-02-22T14:46:00Z">
              <w:r w:rsidRPr="00343F01" w:rsidDel="00201166">
                <w:rPr>
                  <w:b/>
                  <w:bCs/>
                  <w:sz w:val="20"/>
                  <w:szCs w:val="20"/>
                  <w:lang w:val="fr-FR"/>
                </w:rPr>
                <w:delText>Pays</w:delText>
              </w:r>
            </w:del>
          </w:p>
        </w:tc>
        <w:tc>
          <w:tcPr>
            <w:tcW w:w="2014" w:type="dxa"/>
            <w:shd w:val="clear" w:color="auto" w:fill="D9D9D9" w:themeFill="background1" w:themeFillShade="D9"/>
          </w:tcPr>
          <w:p w14:paraId="76FEF948" w14:textId="1E71AD42" w:rsidR="004153CF" w:rsidRPr="00343F01" w:rsidDel="00201166" w:rsidRDefault="004153CF" w:rsidP="00D62BC5">
            <w:pPr>
              <w:spacing w:before="0" w:after="160"/>
              <w:jc w:val="left"/>
              <w:rPr>
                <w:del w:id="15557" w:author="Houyem Rais" w:date="2024-02-22T14:46:00Z"/>
                <w:b/>
                <w:bCs/>
                <w:sz w:val="20"/>
                <w:szCs w:val="20"/>
                <w:lang w:val="fr-FR"/>
              </w:rPr>
              <w:pPrChange w:id="15558" w:author="Houyem Rais" w:date="2024-02-22T14:49:00Z">
                <w:pPr/>
              </w:pPrChange>
            </w:pPr>
            <w:del w:id="15559" w:author="Houyem Rais" w:date="2024-02-22T14:46:00Z">
              <w:r w:rsidRPr="00343F01" w:rsidDel="00201166">
                <w:rPr>
                  <w:b/>
                  <w:bCs/>
                  <w:sz w:val="20"/>
                  <w:szCs w:val="20"/>
                  <w:lang w:val="fr-FR"/>
                </w:rPr>
                <w:delText>Facteur d’actualisation sans risque</w:delText>
              </w:r>
            </w:del>
          </w:p>
        </w:tc>
        <w:tc>
          <w:tcPr>
            <w:tcW w:w="1510" w:type="dxa"/>
            <w:shd w:val="clear" w:color="auto" w:fill="D9D9D9" w:themeFill="background1" w:themeFillShade="D9"/>
          </w:tcPr>
          <w:p w14:paraId="56EFB4B7" w14:textId="523EAA45" w:rsidR="004153CF" w:rsidRPr="00343F01" w:rsidDel="00201166" w:rsidRDefault="004153CF" w:rsidP="00D62BC5">
            <w:pPr>
              <w:spacing w:before="0" w:after="160"/>
              <w:jc w:val="left"/>
              <w:rPr>
                <w:del w:id="15560" w:author="Houyem Rais" w:date="2024-02-22T14:46:00Z"/>
                <w:b/>
                <w:bCs/>
                <w:sz w:val="20"/>
                <w:szCs w:val="20"/>
                <w:lang w:val="fr-FR"/>
              </w:rPr>
              <w:pPrChange w:id="15561" w:author="Houyem Rais" w:date="2024-02-22T14:49:00Z">
                <w:pPr/>
              </w:pPrChange>
            </w:pPr>
            <w:del w:id="15562" w:author="Houyem Rais" w:date="2024-02-22T14:46:00Z">
              <w:r w:rsidRPr="00343F01" w:rsidDel="00201166">
                <w:rPr>
                  <w:b/>
                  <w:bCs/>
                  <w:sz w:val="20"/>
                  <w:szCs w:val="20"/>
                  <w:lang w:val="fr-FR"/>
                </w:rPr>
                <w:delText>Prime de risqu</w:delText>
              </w:r>
              <w:r w:rsidR="00AC7D06" w:rsidRPr="00343F01" w:rsidDel="00201166">
                <w:rPr>
                  <w:b/>
                  <w:bCs/>
                  <w:sz w:val="20"/>
                  <w:szCs w:val="20"/>
                  <w:lang w:val="fr-FR"/>
                </w:rPr>
                <w:delText>e</w:delText>
              </w:r>
              <w:r w:rsidRPr="00343F01" w:rsidDel="00201166">
                <w:rPr>
                  <w:b/>
                  <w:bCs/>
                  <w:sz w:val="20"/>
                  <w:szCs w:val="20"/>
                  <w:lang w:val="fr-FR"/>
                </w:rPr>
                <w:delText xml:space="preserve"> du marché</w:delText>
              </w:r>
            </w:del>
          </w:p>
        </w:tc>
        <w:tc>
          <w:tcPr>
            <w:tcW w:w="1904" w:type="dxa"/>
            <w:shd w:val="clear" w:color="auto" w:fill="D9D9D9" w:themeFill="background1" w:themeFillShade="D9"/>
          </w:tcPr>
          <w:p w14:paraId="6D0FF687" w14:textId="29D0A567" w:rsidR="004153CF" w:rsidRPr="00343F01" w:rsidDel="00201166" w:rsidRDefault="004153CF" w:rsidP="00D62BC5">
            <w:pPr>
              <w:spacing w:before="0" w:after="160"/>
              <w:jc w:val="left"/>
              <w:rPr>
                <w:del w:id="15563" w:author="Houyem Rais" w:date="2024-02-22T14:46:00Z"/>
                <w:b/>
                <w:bCs/>
                <w:sz w:val="20"/>
                <w:szCs w:val="20"/>
                <w:lang w:val="fr-FR"/>
              </w:rPr>
              <w:pPrChange w:id="15564" w:author="Houyem Rais" w:date="2024-02-22T14:49:00Z">
                <w:pPr/>
              </w:pPrChange>
            </w:pPr>
            <w:del w:id="15565" w:author="Houyem Rais" w:date="2024-02-22T14:46:00Z">
              <w:r w:rsidRPr="00343F01" w:rsidDel="00201166">
                <w:rPr>
                  <w:b/>
                  <w:bCs/>
                  <w:sz w:val="20"/>
                  <w:szCs w:val="20"/>
                  <w:lang w:val="fr-FR"/>
                </w:rPr>
                <w:delText xml:space="preserve">Formule </w:delText>
              </w:r>
              <w:r w:rsidR="00AC7D06" w:rsidRPr="00343F01" w:rsidDel="00201166">
                <w:rPr>
                  <w:b/>
                  <w:bCs/>
                  <w:sz w:val="20"/>
                  <w:szCs w:val="20"/>
                  <w:lang w:val="fr-FR"/>
                </w:rPr>
                <w:delText>de calcul</w:delText>
              </w:r>
            </w:del>
          </w:p>
        </w:tc>
        <w:tc>
          <w:tcPr>
            <w:tcW w:w="2014" w:type="dxa"/>
            <w:shd w:val="clear" w:color="auto" w:fill="D9D9D9" w:themeFill="background1" w:themeFillShade="D9"/>
          </w:tcPr>
          <w:p w14:paraId="7385D44B" w14:textId="1D0FF31B" w:rsidR="004153CF" w:rsidRPr="00343F01" w:rsidDel="00201166" w:rsidRDefault="004153CF" w:rsidP="00D62BC5">
            <w:pPr>
              <w:spacing w:before="0" w:after="160"/>
              <w:jc w:val="left"/>
              <w:rPr>
                <w:del w:id="15566" w:author="Houyem Rais" w:date="2024-02-22T14:46:00Z"/>
                <w:b/>
                <w:bCs/>
                <w:sz w:val="20"/>
                <w:szCs w:val="20"/>
                <w:lang w:val="fr-FR"/>
              </w:rPr>
              <w:pPrChange w:id="15567" w:author="Houyem Rais" w:date="2024-02-22T14:49:00Z">
                <w:pPr/>
              </w:pPrChange>
            </w:pPr>
            <w:del w:id="15568" w:author="Houyem Rais" w:date="2024-02-22T14:46:00Z">
              <w:r w:rsidRPr="00343F01" w:rsidDel="00201166">
                <w:rPr>
                  <w:b/>
                  <w:bCs/>
                  <w:sz w:val="20"/>
                  <w:szCs w:val="20"/>
                  <w:lang w:val="fr-FR"/>
                </w:rPr>
                <w:delText>Facteur d’actualisation avec risque</w:delText>
              </w:r>
            </w:del>
          </w:p>
        </w:tc>
      </w:tr>
      <w:tr w:rsidR="004153CF" w:rsidRPr="00343F01" w:rsidDel="00201166" w14:paraId="36F3A72E" w14:textId="621B4E27" w:rsidTr="00AC7D06">
        <w:trPr>
          <w:trHeight w:val="426"/>
          <w:del w:id="15569" w:author="Houyem Rais" w:date="2024-02-22T14:46:00Z"/>
        </w:trPr>
        <w:tc>
          <w:tcPr>
            <w:tcW w:w="1574" w:type="dxa"/>
          </w:tcPr>
          <w:p w14:paraId="393E4E5A" w14:textId="7F5FC098" w:rsidR="004153CF" w:rsidRPr="00343F01" w:rsidDel="00201166" w:rsidRDefault="004153CF" w:rsidP="00D62BC5">
            <w:pPr>
              <w:spacing w:before="0" w:after="160"/>
              <w:jc w:val="left"/>
              <w:rPr>
                <w:del w:id="15570" w:author="Houyem Rais" w:date="2024-02-22T14:46:00Z"/>
                <w:b/>
                <w:bCs/>
                <w:sz w:val="20"/>
                <w:szCs w:val="20"/>
                <w:lang w:val="fr-FR"/>
              </w:rPr>
              <w:pPrChange w:id="15571" w:author="Houyem Rais" w:date="2024-02-22T14:49:00Z">
                <w:pPr/>
              </w:pPrChange>
            </w:pPr>
            <w:del w:id="15572" w:author="Houyem Rais" w:date="2024-02-22T14:46:00Z">
              <w:r w:rsidRPr="00343F01" w:rsidDel="00201166">
                <w:rPr>
                  <w:b/>
                  <w:bCs/>
                  <w:sz w:val="20"/>
                  <w:szCs w:val="20"/>
                  <w:lang w:val="fr-FR"/>
                </w:rPr>
                <w:delText>Togo</w:delText>
              </w:r>
            </w:del>
          </w:p>
        </w:tc>
        <w:tc>
          <w:tcPr>
            <w:tcW w:w="2014" w:type="dxa"/>
          </w:tcPr>
          <w:p w14:paraId="69B6ACB9" w14:textId="3A3224F2" w:rsidR="004153CF" w:rsidRPr="00343F01" w:rsidDel="00201166" w:rsidRDefault="004153CF" w:rsidP="00D62BC5">
            <w:pPr>
              <w:spacing w:before="0" w:after="160"/>
              <w:jc w:val="left"/>
              <w:rPr>
                <w:del w:id="15573" w:author="Houyem Rais" w:date="2024-02-22T14:46:00Z"/>
                <w:b/>
                <w:bCs/>
                <w:sz w:val="20"/>
                <w:szCs w:val="20"/>
                <w:lang w:val="fr-FR"/>
              </w:rPr>
              <w:pPrChange w:id="15574" w:author="Houyem Rais" w:date="2024-02-22T14:49:00Z">
                <w:pPr>
                  <w:jc w:val="center"/>
                </w:pPr>
              </w:pPrChange>
            </w:pPr>
            <w:del w:id="15575" w:author="Houyem Rais" w:date="2024-02-22T14:46:00Z">
              <w:r w:rsidRPr="00343F01" w:rsidDel="00201166">
                <w:rPr>
                  <w:b/>
                  <w:bCs/>
                  <w:sz w:val="20"/>
                  <w:szCs w:val="20"/>
                  <w:lang w:val="fr-FR"/>
                </w:rPr>
                <w:delText>7 %</w:delText>
              </w:r>
            </w:del>
          </w:p>
        </w:tc>
        <w:tc>
          <w:tcPr>
            <w:tcW w:w="1510" w:type="dxa"/>
          </w:tcPr>
          <w:p w14:paraId="3EC905B6" w14:textId="550E4FA4" w:rsidR="004153CF" w:rsidRPr="00343F01" w:rsidDel="00201166" w:rsidRDefault="004153CF" w:rsidP="00D62BC5">
            <w:pPr>
              <w:spacing w:before="0" w:after="160"/>
              <w:jc w:val="left"/>
              <w:rPr>
                <w:del w:id="15576" w:author="Houyem Rais" w:date="2024-02-22T14:46:00Z"/>
                <w:sz w:val="20"/>
                <w:szCs w:val="20"/>
                <w:lang w:val="fr-FR"/>
              </w:rPr>
              <w:pPrChange w:id="15577" w:author="Houyem Rais" w:date="2024-02-22T14:49:00Z">
                <w:pPr>
                  <w:jc w:val="center"/>
                </w:pPr>
              </w:pPrChange>
            </w:pPr>
            <w:del w:id="15578" w:author="Houyem Rais" w:date="2024-02-22T14:46:00Z">
              <w:r w:rsidRPr="00343F01" w:rsidDel="00201166">
                <w:rPr>
                  <w:sz w:val="20"/>
                  <w:szCs w:val="20"/>
                  <w:lang w:val="fr-FR"/>
                </w:rPr>
                <w:delText>10%</w:delText>
              </w:r>
            </w:del>
          </w:p>
        </w:tc>
        <w:tc>
          <w:tcPr>
            <w:tcW w:w="1904" w:type="dxa"/>
          </w:tcPr>
          <w:p w14:paraId="55E07C5C" w14:textId="52EAB295" w:rsidR="004153CF" w:rsidRPr="00343F01" w:rsidDel="00201166" w:rsidRDefault="004153CF" w:rsidP="00D62BC5">
            <w:pPr>
              <w:spacing w:before="0" w:after="160"/>
              <w:jc w:val="left"/>
              <w:rPr>
                <w:del w:id="15579" w:author="Houyem Rais" w:date="2024-02-22T14:46:00Z"/>
                <w:b/>
                <w:bCs/>
                <w:sz w:val="20"/>
                <w:szCs w:val="20"/>
                <w:lang w:val="fr-FR"/>
              </w:rPr>
              <w:pPrChange w:id="15580" w:author="Houyem Rais" w:date="2024-02-22T14:49:00Z">
                <w:pPr>
                  <w:jc w:val="center"/>
                </w:pPr>
              </w:pPrChange>
            </w:pPr>
            <w:del w:id="15581" w:author="Houyem Rais" w:date="2024-02-22T14:46:00Z">
              <w:r w:rsidRPr="00343F01" w:rsidDel="00201166">
                <w:rPr>
                  <w:sz w:val="20"/>
                  <w:szCs w:val="20"/>
                  <w:lang w:val="fr-FR"/>
                </w:rPr>
                <w:delText>= 7% + 0,8* 10%</w:delText>
              </w:r>
            </w:del>
          </w:p>
        </w:tc>
        <w:tc>
          <w:tcPr>
            <w:tcW w:w="2014" w:type="dxa"/>
          </w:tcPr>
          <w:p w14:paraId="7CE9F89D" w14:textId="362FC813" w:rsidR="004153CF" w:rsidRPr="00343F01" w:rsidDel="00201166" w:rsidRDefault="00AC7D06" w:rsidP="00D62BC5">
            <w:pPr>
              <w:spacing w:before="0" w:after="160"/>
              <w:jc w:val="left"/>
              <w:rPr>
                <w:del w:id="15582" w:author="Houyem Rais" w:date="2024-02-22T14:46:00Z"/>
                <w:b/>
                <w:bCs/>
                <w:sz w:val="20"/>
                <w:szCs w:val="20"/>
                <w:lang w:val="fr-FR"/>
              </w:rPr>
              <w:pPrChange w:id="15583" w:author="Houyem Rais" w:date="2024-02-22T14:49:00Z">
                <w:pPr>
                  <w:jc w:val="center"/>
                </w:pPr>
              </w:pPrChange>
            </w:pPr>
            <w:del w:id="15584" w:author="Houyem Rais" w:date="2024-02-22T14:46:00Z">
              <w:r w:rsidRPr="00343F01" w:rsidDel="00201166">
                <w:rPr>
                  <w:b/>
                  <w:bCs/>
                  <w:sz w:val="20"/>
                  <w:szCs w:val="20"/>
                  <w:lang w:val="fr-FR"/>
                </w:rPr>
                <w:delText>15</w:delText>
              </w:r>
              <w:r w:rsidR="004153CF" w:rsidRPr="00343F01" w:rsidDel="00201166">
                <w:rPr>
                  <w:b/>
                  <w:bCs/>
                  <w:sz w:val="20"/>
                  <w:szCs w:val="20"/>
                  <w:lang w:val="fr-FR"/>
                </w:rPr>
                <w:delText>%</w:delText>
              </w:r>
            </w:del>
          </w:p>
        </w:tc>
      </w:tr>
      <w:tr w:rsidR="004153CF" w:rsidRPr="00343F01" w:rsidDel="00201166" w14:paraId="025057D2" w14:textId="105FE8BE" w:rsidTr="00AC7D06">
        <w:trPr>
          <w:trHeight w:val="412"/>
          <w:del w:id="15585" w:author="Houyem Rais" w:date="2024-02-22T14:46:00Z"/>
        </w:trPr>
        <w:tc>
          <w:tcPr>
            <w:tcW w:w="1574" w:type="dxa"/>
          </w:tcPr>
          <w:p w14:paraId="3C616B33" w14:textId="1AD9946D" w:rsidR="004153CF" w:rsidRPr="00343F01" w:rsidDel="00201166" w:rsidRDefault="004153CF" w:rsidP="00D62BC5">
            <w:pPr>
              <w:spacing w:before="0" w:after="160"/>
              <w:jc w:val="left"/>
              <w:rPr>
                <w:del w:id="15586" w:author="Houyem Rais" w:date="2024-02-22T14:46:00Z"/>
                <w:b/>
                <w:bCs/>
                <w:sz w:val="20"/>
                <w:szCs w:val="20"/>
                <w:lang w:val="fr-FR"/>
              </w:rPr>
              <w:pPrChange w:id="15587" w:author="Houyem Rais" w:date="2024-02-22T14:49:00Z">
                <w:pPr/>
              </w:pPrChange>
            </w:pPr>
            <w:del w:id="15588" w:author="Houyem Rais" w:date="2024-02-22T14:46:00Z">
              <w:r w:rsidRPr="00343F01" w:rsidDel="00201166">
                <w:rPr>
                  <w:b/>
                  <w:bCs/>
                  <w:sz w:val="20"/>
                  <w:szCs w:val="20"/>
                  <w:lang w:val="fr-FR"/>
                </w:rPr>
                <w:delText>Bénin</w:delText>
              </w:r>
            </w:del>
          </w:p>
        </w:tc>
        <w:tc>
          <w:tcPr>
            <w:tcW w:w="2014" w:type="dxa"/>
          </w:tcPr>
          <w:p w14:paraId="34DDF94B" w14:textId="675E7FD2" w:rsidR="004153CF" w:rsidRPr="00343F01" w:rsidDel="00201166" w:rsidRDefault="004153CF" w:rsidP="00D62BC5">
            <w:pPr>
              <w:spacing w:before="0" w:after="160"/>
              <w:jc w:val="left"/>
              <w:rPr>
                <w:del w:id="15589" w:author="Houyem Rais" w:date="2024-02-22T14:46:00Z"/>
                <w:b/>
                <w:bCs/>
                <w:sz w:val="20"/>
                <w:szCs w:val="20"/>
                <w:lang w:val="fr-FR"/>
              </w:rPr>
              <w:pPrChange w:id="15590" w:author="Houyem Rais" w:date="2024-02-22T14:49:00Z">
                <w:pPr>
                  <w:jc w:val="center"/>
                </w:pPr>
              </w:pPrChange>
            </w:pPr>
            <w:del w:id="15591" w:author="Houyem Rais" w:date="2024-02-22T14:46:00Z">
              <w:r w:rsidRPr="00343F01" w:rsidDel="00201166">
                <w:rPr>
                  <w:b/>
                  <w:bCs/>
                  <w:sz w:val="20"/>
                  <w:szCs w:val="20"/>
                  <w:lang w:val="fr-FR"/>
                </w:rPr>
                <w:delText>7 %</w:delText>
              </w:r>
            </w:del>
          </w:p>
        </w:tc>
        <w:tc>
          <w:tcPr>
            <w:tcW w:w="1510" w:type="dxa"/>
          </w:tcPr>
          <w:p w14:paraId="22E7B653" w14:textId="41512ADA" w:rsidR="004153CF" w:rsidRPr="00343F01" w:rsidDel="00201166" w:rsidRDefault="004153CF" w:rsidP="00D62BC5">
            <w:pPr>
              <w:spacing w:before="0" w:after="160"/>
              <w:jc w:val="left"/>
              <w:rPr>
                <w:del w:id="15592" w:author="Houyem Rais" w:date="2024-02-22T14:46:00Z"/>
                <w:sz w:val="20"/>
                <w:szCs w:val="20"/>
                <w:lang w:val="fr-FR"/>
              </w:rPr>
              <w:pPrChange w:id="15593" w:author="Houyem Rais" w:date="2024-02-22T14:49:00Z">
                <w:pPr>
                  <w:jc w:val="center"/>
                </w:pPr>
              </w:pPrChange>
            </w:pPr>
            <w:del w:id="15594" w:author="Houyem Rais" w:date="2024-02-22T14:46:00Z">
              <w:r w:rsidRPr="00343F01" w:rsidDel="00201166">
                <w:rPr>
                  <w:sz w:val="20"/>
                  <w:szCs w:val="20"/>
                  <w:lang w:val="fr-FR"/>
                </w:rPr>
                <w:delText>7%</w:delText>
              </w:r>
            </w:del>
          </w:p>
        </w:tc>
        <w:tc>
          <w:tcPr>
            <w:tcW w:w="1904" w:type="dxa"/>
          </w:tcPr>
          <w:p w14:paraId="18A8E223" w14:textId="46E657E2" w:rsidR="004153CF" w:rsidRPr="00343F01" w:rsidDel="00201166" w:rsidRDefault="004153CF" w:rsidP="00D62BC5">
            <w:pPr>
              <w:spacing w:before="0" w:after="160"/>
              <w:jc w:val="left"/>
              <w:rPr>
                <w:del w:id="15595" w:author="Houyem Rais" w:date="2024-02-22T14:46:00Z"/>
                <w:b/>
                <w:bCs/>
                <w:sz w:val="20"/>
                <w:szCs w:val="20"/>
                <w:lang w:val="fr-FR"/>
              </w:rPr>
              <w:pPrChange w:id="15596" w:author="Houyem Rais" w:date="2024-02-22T14:49:00Z">
                <w:pPr>
                  <w:jc w:val="center"/>
                </w:pPr>
              </w:pPrChange>
            </w:pPr>
            <w:del w:id="15597" w:author="Houyem Rais" w:date="2024-02-22T14:46:00Z">
              <w:r w:rsidRPr="00343F01" w:rsidDel="00201166">
                <w:rPr>
                  <w:sz w:val="20"/>
                  <w:szCs w:val="20"/>
                  <w:lang w:val="fr-FR"/>
                </w:rPr>
                <w:delText>= 7% + 0,8 * 7%</w:delText>
              </w:r>
            </w:del>
          </w:p>
        </w:tc>
        <w:tc>
          <w:tcPr>
            <w:tcW w:w="2014" w:type="dxa"/>
          </w:tcPr>
          <w:p w14:paraId="247D9F2D" w14:textId="5A33CD82" w:rsidR="004153CF" w:rsidRPr="00343F01" w:rsidDel="00201166" w:rsidRDefault="00F62689" w:rsidP="00D62BC5">
            <w:pPr>
              <w:spacing w:before="0" w:after="160"/>
              <w:jc w:val="left"/>
              <w:rPr>
                <w:del w:id="15598" w:author="Houyem Rais" w:date="2024-02-22T14:46:00Z"/>
                <w:b/>
                <w:bCs/>
                <w:sz w:val="20"/>
                <w:szCs w:val="20"/>
                <w:lang w:val="fr-FR"/>
              </w:rPr>
              <w:pPrChange w:id="15599" w:author="Houyem Rais" w:date="2024-02-22T14:49:00Z">
                <w:pPr>
                  <w:jc w:val="center"/>
                </w:pPr>
              </w:pPrChange>
            </w:pPr>
            <w:del w:id="15600" w:author="Houyem Rais" w:date="2024-02-22T14:46:00Z">
              <w:r w:rsidRPr="00343F01" w:rsidDel="00201166">
                <w:rPr>
                  <w:b/>
                  <w:bCs/>
                  <w:sz w:val="20"/>
                  <w:szCs w:val="20"/>
                  <w:lang w:val="fr-FR"/>
                </w:rPr>
                <w:delText>12,6</w:delText>
              </w:r>
              <w:r w:rsidR="004153CF" w:rsidRPr="00343F01" w:rsidDel="00201166">
                <w:rPr>
                  <w:b/>
                  <w:bCs/>
                  <w:sz w:val="20"/>
                  <w:szCs w:val="20"/>
                  <w:lang w:val="fr-FR"/>
                </w:rPr>
                <w:delText>%</w:delText>
              </w:r>
            </w:del>
          </w:p>
        </w:tc>
      </w:tr>
      <w:tr w:rsidR="004153CF" w:rsidRPr="00343F01" w:rsidDel="00201166" w14:paraId="2907D483" w14:textId="67E015D9" w:rsidTr="00AC7D06">
        <w:trPr>
          <w:trHeight w:val="426"/>
          <w:del w:id="15601" w:author="Houyem Rais" w:date="2024-02-22T14:46:00Z"/>
        </w:trPr>
        <w:tc>
          <w:tcPr>
            <w:tcW w:w="1574" w:type="dxa"/>
          </w:tcPr>
          <w:p w14:paraId="5F45C650" w14:textId="59CA264C" w:rsidR="004153CF" w:rsidRPr="00343F01" w:rsidDel="00201166" w:rsidRDefault="004153CF" w:rsidP="00D62BC5">
            <w:pPr>
              <w:spacing w:before="0" w:after="160"/>
              <w:jc w:val="left"/>
              <w:rPr>
                <w:del w:id="15602" w:author="Houyem Rais" w:date="2024-02-22T14:46:00Z"/>
                <w:b/>
                <w:bCs/>
                <w:sz w:val="20"/>
                <w:szCs w:val="20"/>
                <w:lang w:val="fr-FR"/>
              </w:rPr>
              <w:pPrChange w:id="15603" w:author="Houyem Rais" w:date="2024-02-22T14:49:00Z">
                <w:pPr/>
              </w:pPrChange>
            </w:pPr>
            <w:del w:id="15604" w:author="Houyem Rais" w:date="2024-02-22T14:46:00Z">
              <w:r w:rsidRPr="00343F01" w:rsidDel="00201166">
                <w:rPr>
                  <w:b/>
                  <w:bCs/>
                  <w:sz w:val="20"/>
                  <w:szCs w:val="20"/>
                  <w:lang w:val="fr-FR"/>
                </w:rPr>
                <w:delText>Nigéria</w:delText>
              </w:r>
            </w:del>
          </w:p>
        </w:tc>
        <w:tc>
          <w:tcPr>
            <w:tcW w:w="2014" w:type="dxa"/>
          </w:tcPr>
          <w:p w14:paraId="2E8EEE3A" w14:textId="24BFE0F1" w:rsidR="004153CF" w:rsidRPr="00343F01" w:rsidDel="00201166" w:rsidRDefault="004153CF" w:rsidP="00D62BC5">
            <w:pPr>
              <w:spacing w:before="0" w:after="160"/>
              <w:jc w:val="left"/>
              <w:rPr>
                <w:del w:id="15605" w:author="Houyem Rais" w:date="2024-02-22T14:46:00Z"/>
                <w:b/>
                <w:bCs/>
                <w:sz w:val="20"/>
                <w:szCs w:val="20"/>
                <w:lang w:val="fr-FR"/>
              </w:rPr>
              <w:pPrChange w:id="15606" w:author="Houyem Rais" w:date="2024-02-22T14:49:00Z">
                <w:pPr>
                  <w:jc w:val="center"/>
                </w:pPr>
              </w:pPrChange>
            </w:pPr>
            <w:del w:id="15607" w:author="Houyem Rais" w:date="2024-02-22T14:46:00Z">
              <w:r w:rsidRPr="00343F01" w:rsidDel="00201166">
                <w:rPr>
                  <w:b/>
                  <w:bCs/>
                  <w:sz w:val="20"/>
                  <w:szCs w:val="20"/>
                  <w:lang w:val="fr-FR"/>
                </w:rPr>
                <w:delText>14,3 %</w:delText>
              </w:r>
            </w:del>
          </w:p>
        </w:tc>
        <w:tc>
          <w:tcPr>
            <w:tcW w:w="1510" w:type="dxa"/>
          </w:tcPr>
          <w:p w14:paraId="40F2117F" w14:textId="604C2EE4" w:rsidR="004153CF" w:rsidRPr="00343F01" w:rsidDel="00201166" w:rsidRDefault="004153CF" w:rsidP="00D62BC5">
            <w:pPr>
              <w:spacing w:before="0" w:after="160"/>
              <w:jc w:val="left"/>
              <w:rPr>
                <w:del w:id="15608" w:author="Houyem Rais" w:date="2024-02-22T14:46:00Z"/>
                <w:sz w:val="20"/>
                <w:szCs w:val="20"/>
                <w:lang w:val="fr-FR"/>
              </w:rPr>
              <w:pPrChange w:id="15609" w:author="Houyem Rais" w:date="2024-02-22T14:49:00Z">
                <w:pPr>
                  <w:jc w:val="center"/>
                </w:pPr>
              </w:pPrChange>
            </w:pPr>
            <w:del w:id="15610" w:author="Houyem Rais" w:date="2024-02-22T14:46:00Z">
              <w:r w:rsidRPr="00343F01" w:rsidDel="00201166">
                <w:rPr>
                  <w:sz w:val="20"/>
                  <w:szCs w:val="20"/>
                  <w:lang w:val="fr-FR"/>
                </w:rPr>
                <w:delText>12%</w:delText>
              </w:r>
            </w:del>
          </w:p>
        </w:tc>
        <w:tc>
          <w:tcPr>
            <w:tcW w:w="1904" w:type="dxa"/>
          </w:tcPr>
          <w:p w14:paraId="4811B645" w14:textId="24452504" w:rsidR="004153CF" w:rsidRPr="00343F01" w:rsidDel="00201166" w:rsidRDefault="004153CF" w:rsidP="00D62BC5">
            <w:pPr>
              <w:spacing w:before="0" w:after="160"/>
              <w:jc w:val="left"/>
              <w:rPr>
                <w:del w:id="15611" w:author="Houyem Rais" w:date="2024-02-22T14:46:00Z"/>
                <w:b/>
                <w:bCs/>
                <w:sz w:val="20"/>
                <w:szCs w:val="20"/>
                <w:lang w:val="fr-FR"/>
              </w:rPr>
              <w:pPrChange w:id="15612" w:author="Houyem Rais" w:date="2024-02-22T14:49:00Z">
                <w:pPr>
                  <w:jc w:val="center"/>
                </w:pPr>
              </w:pPrChange>
            </w:pPr>
            <w:del w:id="15613" w:author="Houyem Rais" w:date="2024-02-22T14:46:00Z">
              <w:r w:rsidRPr="00343F01" w:rsidDel="00201166">
                <w:rPr>
                  <w:sz w:val="20"/>
                  <w:szCs w:val="20"/>
                  <w:lang w:val="fr-FR"/>
                </w:rPr>
                <w:delText>= 14,3% + 0,8 * 12%</w:delText>
              </w:r>
            </w:del>
          </w:p>
        </w:tc>
        <w:tc>
          <w:tcPr>
            <w:tcW w:w="2014" w:type="dxa"/>
          </w:tcPr>
          <w:p w14:paraId="31F1EC6D" w14:textId="6D080621" w:rsidR="004153CF" w:rsidRPr="00343F01" w:rsidDel="00201166" w:rsidRDefault="004153CF" w:rsidP="00D62BC5">
            <w:pPr>
              <w:spacing w:before="0" w:after="160"/>
              <w:jc w:val="left"/>
              <w:rPr>
                <w:del w:id="15614" w:author="Houyem Rais" w:date="2024-02-22T14:46:00Z"/>
                <w:b/>
                <w:bCs/>
                <w:sz w:val="20"/>
                <w:szCs w:val="20"/>
                <w:lang w:val="fr-FR"/>
              </w:rPr>
              <w:pPrChange w:id="15615" w:author="Houyem Rais" w:date="2024-02-22T14:49:00Z">
                <w:pPr>
                  <w:jc w:val="center"/>
                </w:pPr>
              </w:pPrChange>
            </w:pPr>
            <w:del w:id="15616" w:author="Houyem Rais" w:date="2024-02-22T14:46:00Z">
              <w:r w:rsidRPr="00343F01" w:rsidDel="00201166">
                <w:rPr>
                  <w:b/>
                  <w:bCs/>
                  <w:sz w:val="20"/>
                  <w:szCs w:val="20"/>
                  <w:lang w:val="fr-FR"/>
                </w:rPr>
                <w:delText>2</w:delText>
              </w:r>
              <w:r w:rsidR="00F62689" w:rsidRPr="00343F01" w:rsidDel="00201166">
                <w:rPr>
                  <w:b/>
                  <w:bCs/>
                  <w:sz w:val="20"/>
                  <w:szCs w:val="20"/>
                  <w:lang w:val="fr-FR"/>
                </w:rPr>
                <w:delText>3</w:delText>
              </w:r>
              <w:r w:rsidRPr="00343F01" w:rsidDel="00201166">
                <w:rPr>
                  <w:b/>
                  <w:bCs/>
                  <w:sz w:val="20"/>
                  <w:szCs w:val="20"/>
                  <w:lang w:val="fr-FR"/>
                </w:rPr>
                <w:delText>,</w:delText>
              </w:r>
              <w:r w:rsidR="00F62689" w:rsidRPr="00343F01" w:rsidDel="00201166">
                <w:rPr>
                  <w:b/>
                  <w:bCs/>
                  <w:sz w:val="20"/>
                  <w:szCs w:val="20"/>
                  <w:lang w:val="fr-FR"/>
                </w:rPr>
                <w:delText>6</w:delText>
              </w:r>
              <w:r w:rsidRPr="00343F01" w:rsidDel="00201166">
                <w:rPr>
                  <w:b/>
                  <w:bCs/>
                  <w:sz w:val="20"/>
                  <w:szCs w:val="20"/>
                  <w:lang w:val="fr-FR"/>
                </w:rPr>
                <w:delText>%</w:delText>
              </w:r>
            </w:del>
          </w:p>
        </w:tc>
      </w:tr>
    </w:tbl>
    <w:p w14:paraId="1023EA35" w14:textId="1AB31B66" w:rsidR="00E63A3D" w:rsidRPr="00343F01" w:rsidDel="00201166" w:rsidRDefault="00E63A3D" w:rsidP="00D62BC5">
      <w:pPr>
        <w:spacing w:before="0" w:after="160"/>
        <w:jc w:val="left"/>
        <w:rPr>
          <w:del w:id="15617" w:author="Houyem Rais" w:date="2024-02-22T14:46:00Z"/>
          <w:b/>
          <w:bCs/>
        </w:rPr>
        <w:pPrChange w:id="15618" w:author="Houyem Rais" w:date="2024-02-22T14:49:00Z">
          <w:pPr>
            <w:spacing w:before="0" w:after="160"/>
            <w:jc w:val="left"/>
          </w:pPr>
        </w:pPrChange>
      </w:pPr>
    </w:p>
    <w:p w14:paraId="058BC52D" w14:textId="6FA6CEAD" w:rsidR="00B76D7B" w:rsidRPr="00961FD4" w:rsidDel="00201166" w:rsidRDefault="00B76D7B" w:rsidP="00D62BC5">
      <w:pPr>
        <w:spacing w:before="0" w:after="160"/>
        <w:jc w:val="left"/>
        <w:rPr>
          <w:del w:id="15619" w:author="Houyem Rais" w:date="2024-02-22T14:46:00Z"/>
        </w:rPr>
        <w:pPrChange w:id="15620" w:author="Houyem Rais" w:date="2024-02-22T14:49:00Z">
          <w:pPr>
            <w:spacing w:before="0" w:after="160"/>
          </w:pPr>
        </w:pPrChange>
      </w:pPr>
      <w:del w:id="15621" w:author="Houyem Rais" w:date="2024-02-22T14:46:00Z">
        <w:r w:rsidRPr="00961FD4" w:rsidDel="00201166">
          <w:delText xml:space="preserve">Dans notre étude, </w:delText>
        </w:r>
      </w:del>
      <w:ins w:id="15622" w:author="Mohamed Amine Sdiri" w:date="2023-11-29T09:58:00Z">
        <w:del w:id="15623" w:author="Houyem Rais" w:date="2024-02-22T14:46:00Z">
          <w:r w:rsidR="00621175" w:rsidDel="00201166">
            <w:delText xml:space="preserve"> </w:delText>
          </w:r>
        </w:del>
      </w:ins>
      <w:del w:id="15624" w:author="Houyem Rais" w:date="2024-02-22T14:46:00Z">
        <w:r w:rsidRPr="00961FD4" w:rsidDel="00201166">
          <w:delText xml:space="preserve">nous allons utiliser un taux d'actualisation sans risque (basé sur les obligations des États) pour actualiser les flux de trésorerie. Nous reconnaissons que cette approche présente des limitations, </w:delText>
        </w:r>
      </w:del>
      <w:ins w:id="15625" w:author="Mohamed Amine Sdiri" w:date="2023-11-29T09:58:00Z">
        <w:del w:id="15626" w:author="Houyem Rais" w:date="2024-02-22T14:46:00Z">
          <w:r w:rsidR="00621175" w:rsidDel="00201166">
            <w:delText xml:space="preserve"> </w:delText>
          </w:r>
        </w:del>
      </w:ins>
      <w:del w:id="15627" w:author="Houyem Rais" w:date="2024-02-22T14:46:00Z">
        <w:r w:rsidRPr="00961FD4" w:rsidDel="00201166">
          <w:delText xml:space="preserve">cependant, </w:delText>
        </w:r>
      </w:del>
      <w:ins w:id="15628" w:author="Mohamed Amine Sdiri" w:date="2023-11-29T09:58:00Z">
        <w:del w:id="15629" w:author="Houyem Rais" w:date="2024-02-22T14:46:00Z">
          <w:r w:rsidR="00621175" w:rsidDel="00201166">
            <w:delText xml:space="preserve"> </w:delText>
          </w:r>
        </w:del>
      </w:ins>
      <w:del w:id="15630" w:author="Houyem Rais" w:date="2024-02-22T14:46:00Z">
        <w:r w:rsidRPr="00961FD4" w:rsidDel="00201166">
          <w:delText xml:space="preserve">elle permet de réduire les incertitudes liées aux risques spécifiques, </w:delText>
        </w:r>
      </w:del>
      <w:ins w:id="15631" w:author="Mohamed Amine Sdiri" w:date="2023-11-29T09:58:00Z">
        <w:del w:id="15632" w:author="Houyem Rais" w:date="2024-02-22T14:46:00Z">
          <w:r w:rsidR="00621175" w:rsidDel="00201166">
            <w:delText xml:space="preserve"> </w:delText>
          </w:r>
        </w:del>
      </w:ins>
      <w:del w:id="15633" w:author="Houyem Rais" w:date="2024-02-22T14:46:00Z">
        <w:r w:rsidRPr="00961FD4" w:rsidDel="00201166">
          <w:delText xml:space="preserve">qui peuvent être temporaires, </w:delText>
        </w:r>
      </w:del>
      <w:ins w:id="15634" w:author="Mohamed Amine Sdiri" w:date="2023-11-29T09:58:00Z">
        <w:del w:id="15635" w:author="Houyem Rais" w:date="2024-02-22T14:46:00Z">
          <w:r w:rsidR="00621175" w:rsidDel="00201166">
            <w:delText xml:space="preserve"> </w:delText>
          </w:r>
        </w:del>
      </w:ins>
      <w:del w:id="15636" w:author="Houyem Rais" w:date="2024-02-22T14:46:00Z">
        <w:r w:rsidRPr="00961FD4" w:rsidDel="00201166">
          <w:delText xml:space="preserve">conjoncturels et liés à des événements particuliers dans les pays concernés. En se concentrant sur la valeur intrinsèque des flux de trésorerie, </w:delText>
        </w:r>
      </w:del>
      <w:ins w:id="15637" w:author="Mohamed Amine Sdiri" w:date="2023-11-29T09:58:00Z">
        <w:del w:id="15638" w:author="Houyem Rais" w:date="2024-02-22T14:46:00Z">
          <w:r w:rsidR="00621175" w:rsidDel="00201166">
            <w:delText xml:space="preserve"> </w:delText>
          </w:r>
        </w:del>
      </w:ins>
      <w:del w:id="15639" w:author="Houyem Rais" w:date="2024-02-22T14:46:00Z">
        <w:r w:rsidRPr="00961FD4" w:rsidDel="00201166">
          <w:delText>nous pouvons mieux évaluer leur impact à long terme.</w:delText>
        </w:r>
      </w:del>
    </w:p>
    <w:p w14:paraId="5E38F361" w14:textId="36194A15" w:rsidR="0071051A" w:rsidRPr="00343F01" w:rsidDel="00201166" w:rsidRDefault="007D7276" w:rsidP="00D62BC5">
      <w:pPr>
        <w:spacing w:before="0" w:after="160"/>
        <w:jc w:val="left"/>
        <w:rPr>
          <w:del w:id="15640" w:author="Houyem Rais" w:date="2024-02-22T14:46:00Z"/>
        </w:rPr>
        <w:pPrChange w:id="15641" w:author="Houyem Rais" w:date="2024-02-22T14:49:00Z">
          <w:pPr/>
        </w:pPrChange>
      </w:pPr>
      <w:del w:id="15642" w:author="Houyem Rais" w:date="2024-02-22T14:46:00Z">
        <w:r w:rsidRPr="00343F01" w:rsidDel="00201166">
          <w:delText xml:space="preserve">D’un autre côté, </w:delText>
        </w:r>
      </w:del>
      <w:ins w:id="15643" w:author="Mohamed Amine Sdiri" w:date="2023-11-29T09:58:00Z">
        <w:del w:id="15644" w:author="Houyem Rais" w:date="2024-02-22T14:46:00Z">
          <w:r w:rsidR="00621175" w:rsidDel="00201166">
            <w:delText xml:space="preserve"> </w:delText>
          </w:r>
        </w:del>
      </w:ins>
      <w:del w:id="15645" w:author="Houyem Rais" w:date="2024-02-22T14:46:00Z">
        <w:r w:rsidRPr="00343F01" w:rsidDel="00201166">
          <w:delText xml:space="preserve">les partenaires privés seront plus enclins à accepter un taux d'actualisation sans risque, </w:delText>
        </w:r>
      </w:del>
      <w:ins w:id="15646" w:author="Mohamed Amine Sdiri" w:date="2023-11-29T09:58:00Z">
        <w:del w:id="15647" w:author="Houyem Rais" w:date="2024-02-22T14:46:00Z">
          <w:r w:rsidR="00621175" w:rsidDel="00201166">
            <w:delText xml:space="preserve"> </w:delText>
          </w:r>
        </w:del>
      </w:ins>
      <w:del w:id="15648" w:author="Houyem Rais" w:date="2024-02-22T14:46:00Z">
        <w:r w:rsidRPr="00343F01" w:rsidDel="00201166">
          <w:delText xml:space="preserve">car cela reflète les conditions neutres en matière de risque pour l'ensemble du marché et offre une référence claire, </w:delText>
        </w:r>
      </w:del>
      <w:ins w:id="15649" w:author="Mohamed Amine Sdiri" w:date="2023-11-29T09:58:00Z">
        <w:del w:id="15650" w:author="Houyem Rais" w:date="2024-02-22T14:46:00Z">
          <w:r w:rsidR="00621175" w:rsidDel="00201166">
            <w:delText xml:space="preserve"> </w:delText>
          </w:r>
        </w:del>
      </w:ins>
      <w:del w:id="15651" w:author="Houyem Rais" w:date="2024-02-22T14:46:00Z">
        <w:r w:rsidRPr="00343F01" w:rsidDel="00201166">
          <w:delText>objective et transparente pour l'évaluation financière.</w:delText>
        </w:r>
      </w:del>
    </w:p>
    <w:p w14:paraId="35B5A293" w14:textId="2C39DF46" w:rsidR="00A53F9F" w:rsidRPr="00343F01" w:rsidDel="00201166" w:rsidRDefault="00A53F9F" w:rsidP="00D62BC5">
      <w:pPr>
        <w:spacing w:before="0" w:after="160"/>
        <w:jc w:val="left"/>
        <w:rPr>
          <w:del w:id="15652" w:author="Houyem Rais" w:date="2024-02-22T14:46:00Z"/>
        </w:rPr>
        <w:pPrChange w:id="15653" w:author="Houyem Rais" w:date="2024-02-22T14:49:00Z">
          <w:pPr>
            <w:pStyle w:val="Heading4"/>
          </w:pPr>
        </w:pPrChange>
      </w:pPr>
      <w:bookmarkStart w:id="15654" w:name="_Toc135671227"/>
      <w:bookmarkEnd w:id="15654"/>
      <w:del w:id="15655" w:author="Houyem Rais" w:date="2024-02-22T14:46:00Z">
        <w:r w:rsidRPr="00343F01" w:rsidDel="00201166">
          <w:delText>Taux de change</w:delText>
        </w:r>
      </w:del>
    </w:p>
    <w:p w14:paraId="5371FA3B" w14:textId="22F5E77D" w:rsidR="00A53F9F" w:rsidRPr="00343F01" w:rsidDel="00201166" w:rsidRDefault="008B58B7" w:rsidP="00D62BC5">
      <w:pPr>
        <w:spacing w:before="0" w:after="160"/>
        <w:jc w:val="left"/>
        <w:rPr>
          <w:del w:id="15656" w:author="Houyem Rais" w:date="2024-02-22T14:46:00Z"/>
        </w:rPr>
        <w:pPrChange w:id="15657" w:author="Houyem Rais" w:date="2024-02-22T14:49:00Z">
          <w:pPr/>
        </w:pPrChange>
      </w:pPr>
      <w:del w:id="15658" w:author="Houyem Rais" w:date="2024-02-22T14:46:00Z">
        <w:r w:rsidRPr="00343F01" w:rsidDel="00201166">
          <w:delText xml:space="preserve">Le projet a supposé un taux de change de référence de </w:delText>
        </w:r>
        <w:r w:rsidR="00575D51" w:rsidRPr="00343F01" w:rsidDel="00201166">
          <w:delText>625</w:delText>
        </w:r>
        <w:r w:rsidR="00E24433" w:rsidRPr="00343F01" w:rsidDel="00201166">
          <w:delText xml:space="preserve"> </w:delText>
        </w:r>
        <w:r w:rsidR="000F2887" w:rsidRPr="00343F01" w:rsidDel="00201166">
          <w:delText>FCFA</w:delText>
        </w:r>
        <w:r w:rsidRPr="00343F01" w:rsidDel="00201166">
          <w:delText>/$</w:delText>
        </w:r>
        <w:r w:rsidR="000F2887" w:rsidRPr="00343F01" w:rsidDel="00201166">
          <w:delText xml:space="preserve"> </w:delText>
        </w:r>
        <w:r w:rsidR="00357972" w:rsidRPr="00343F01" w:rsidDel="00201166">
          <w:delText xml:space="preserve">dans le cas du Togo et du Bénin </w:delText>
        </w:r>
        <w:r w:rsidR="000F2887" w:rsidRPr="00343F01" w:rsidDel="00201166">
          <w:delText>et 441</w:delText>
        </w:r>
        <w:r w:rsidR="00B9773A" w:rsidRPr="00343F01" w:rsidDel="00201166">
          <w:delText>,</w:delText>
        </w:r>
        <w:r w:rsidR="000F2887" w:rsidRPr="00343F01" w:rsidDel="00201166">
          <w:delText>7 NGN/$</w:delText>
        </w:r>
        <w:r w:rsidRPr="00343F01" w:rsidDel="00201166">
          <w:delText xml:space="preserve"> </w:delText>
        </w:r>
        <w:r w:rsidR="00E24433" w:rsidRPr="00343F01" w:rsidDel="00201166">
          <w:delText xml:space="preserve">pour Nigéria </w:delText>
        </w:r>
        <w:r w:rsidRPr="00343F01" w:rsidDel="00201166">
          <w:delText>(</w:delText>
        </w:r>
        <w:r w:rsidR="000F2887" w:rsidRPr="00343F01" w:rsidDel="00201166">
          <w:delText>Décembre</w:delText>
        </w:r>
        <w:r w:rsidRPr="00343F01" w:rsidDel="00201166">
          <w:delText> 2022) pour le calcul de tous les coûts.</w:delText>
        </w:r>
      </w:del>
    </w:p>
    <w:p w14:paraId="1BC2B823" w14:textId="4D51E02C" w:rsidR="00A83D0F" w:rsidRPr="00343F01" w:rsidDel="00201166" w:rsidRDefault="00A83D0F" w:rsidP="00D62BC5">
      <w:pPr>
        <w:spacing w:before="0" w:after="160"/>
        <w:jc w:val="left"/>
        <w:rPr>
          <w:del w:id="15659" w:author="Houyem Rais" w:date="2024-02-22T14:46:00Z"/>
        </w:rPr>
        <w:pPrChange w:id="15660" w:author="Houyem Rais" w:date="2024-02-22T14:49:00Z">
          <w:pPr/>
        </w:pPrChange>
      </w:pPr>
      <w:del w:id="15661" w:author="Houyem Rais" w:date="2024-02-22T14:46:00Z">
        <w:r w:rsidRPr="00343F01" w:rsidDel="00201166">
          <w:delText xml:space="preserve">Le franc CFA ouest-africain (monnaie du Togo et du Bénin) et le naira nigérian se sont traditionnellement dépréciés par rapport aux principales monnaies convertibles, </w:delText>
        </w:r>
      </w:del>
      <w:ins w:id="15662" w:author="Mohamed Amine Sdiri" w:date="2023-11-29T09:58:00Z">
        <w:del w:id="15663" w:author="Houyem Rais" w:date="2024-02-22T14:46:00Z">
          <w:r w:rsidR="00621175" w:rsidDel="00201166">
            <w:delText xml:space="preserve"> </w:delText>
          </w:r>
        </w:del>
      </w:ins>
      <w:del w:id="15664" w:author="Houyem Rais" w:date="2024-02-22T14:46:00Z">
        <w:r w:rsidRPr="00343F01" w:rsidDel="00201166">
          <w:delText xml:space="preserve">en particulier le dollar américain, </w:delText>
        </w:r>
      </w:del>
      <w:ins w:id="15665" w:author="Mohamed Amine Sdiri" w:date="2023-11-29T09:58:00Z">
        <w:del w:id="15666" w:author="Houyem Rais" w:date="2024-02-22T14:46:00Z">
          <w:r w:rsidR="00621175" w:rsidDel="00201166">
            <w:delText xml:space="preserve"> </w:delText>
          </w:r>
        </w:del>
      </w:ins>
      <w:del w:id="15667" w:author="Houyem Rais" w:date="2024-02-22T14:46:00Z">
        <w:r w:rsidRPr="00343F01" w:rsidDel="00201166">
          <w:delText>en raison des déficits persistants de la balance des paiements de ces pays.</w:delText>
        </w:r>
      </w:del>
    </w:p>
    <w:p w14:paraId="2ED23F3E" w14:textId="3E853D84" w:rsidR="00A83D0F" w:rsidRPr="00343F01" w:rsidDel="00201166" w:rsidRDefault="00A83D0F" w:rsidP="00D62BC5">
      <w:pPr>
        <w:spacing w:before="0" w:after="160"/>
        <w:jc w:val="left"/>
        <w:rPr>
          <w:del w:id="15668" w:author="Houyem Rais" w:date="2024-02-22T14:46:00Z"/>
        </w:rPr>
        <w:pPrChange w:id="15669" w:author="Houyem Rais" w:date="2024-02-22T14:49:00Z">
          <w:pPr/>
        </w:pPrChange>
      </w:pPr>
      <w:del w:id="15670" w:author="Houyem Rais" w:date="2024-02-22T14:46:00Z">
        <w:r w:rsidRPr="00343F01" w:rsidDel="00201166">
          <w:delText xml:space="preserve">Au cours des dix dernières années, </w:delText>
        </w:r>
      </w:del>
      <w:ins w:id="15671" w:author="Mohamed Amine Sdiri" w:date="2023-11-29T09:58:00Z">
        <w:del w:id="15672" w:author="Houyem Rais" w:date="2024-02-22T14:46:00Z">
          <w:r w:rsidR="00621175" w:rsidDel="00201166">
            <w:delText xml:space="preserve"> </w:delText>
          </w:r>
        </w:del>
      </w:ins>
      <w:del w:id="15673" w:author="Houyem Rais" w:date="2024-02-22T14:46:00Z">
        <w:r w:rsidRPr="00343F01" w:rsidDel="00201166">
          <w:delText>le franc CFA ouest-africain et le naira nigérian se sont dépréciés par rapport au dollar américain</w:delText>
        </w:r>
        <w:r w:rsidR="00B9773A" w:rsidRPr="00343F01" w:rsidDel="00201166">
          <w:delText xml:space="preserve"> comme indiqué dans le tableau suivant.</w:delText>
        </w:r>
      </w:del>
    </w:p>
    <w:p w14:paraId="12C7734B" w14:textId="2F9336DF" w:rsidR="00CE6920" w:rsidRPr="00343F01" w:rsidDel="00201166" w:rsidRDefault="00CE6920" w:rsidP="00D62BC5">
      <w:pPr>
        <w:spacing w:before="0" w:after="160"/>
        <w:jc w:val="left"/>
        <w:rPr>
          <w:del w:id="15674" w:author="Houyem Rais" w:date="2024-02-22T14:46:00Z"/>
        </w:rPr>
        <w:pPrChange w:id="15675" w:author="Houyem Rais" w:date="2024-02-22T14:49:00Z">
          <w:pPr>
            <w:pStyle w:val="Caption"/>
          </w:pPr>
        </w:pPrChange>
      </w:pPr>
      <w:bookmarkStart w:id="15676" w:name="_Toc152165499"/>
      <w:del w:id="15677"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5678" w:author="Mohamed Amine Sdiri" w:date="2023-11-29T15:48:00Z">
        <w:del w:id="15679" w:author="Houyem Rais" w:date="2024-02-22T14:46:00Z">
          <w:r w:rsidR="002B5C95" w:rsidDel="00201166">
            <w:rPr>
              <w:noProof/>
            </w:rPr>
            <w:delText>61</w:delText>
          </w:r>
        </w:del>
      </w:ins>
      <w:del w:id="15680" w:author="Houyem Rais" w:date="2024-02-22T14:46:00Z">
        <w:r w:rsidR="00F555DC" w:rsidDel="00201166">
          <w:rPr>
            <w:noProof/>
          </w:rPr>
          <w:delText>62</w:delText>
        </w:r>
        <w:r w:rsidR="00B0561B" w:rsidDel="00201166">
          <w:rPr>
            <w:noProof/>
          </w:rPr>
          <w:fldChar w:fldCharType="end"/>
        </w:r>
        <w:r w:rsidR="00B9773A" w:rsidRPr="00343F01" w:rsidDel="00201166">
          <w:delText xml:space="preserve"> </w:delText>
        </w:r>
        <w:r w:rsidRPr="00343F01" w:rsidDel="00201166">
          <w:delText xml:space="preserve">Taux de change du franc CFA et du naira nigérien au dollar </w:delText>
        </w:r>
        <w:r w:rsidR="00A9429D" w:rsidRPr="00343F01" w:rsidDel="00201166">
          <w:delText>américain</w:delText>
        </w:r>
        <w:r w:rsidRPr="00343F01" w:rsidDel="00201166">
          <w:delText xml:space="preserve"> au cours des 10 dernières années</w:delText>
        </w:r>
        <w:bookmarkEnd w:id="15676"/>
      </w:del>
    </w:p>
    <w:tbl>
      <w:tblPr>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70"/>
        <w:gridCol w:w="820"/>
        <w:gridCol w:w="820"/>
        <w:gridCol w:w="820"/>
        <w:gridCol w:w="820"/>
        <w:gridCol w:w="714"/>
        <w:gridCol w:w="714"/>
        <w:gridCol w:w="714"/>
        <w:gridCol w:w="714"/>
        <w:gridCol w:w="714"/>
        <w:gridCol w:w="939"/>
      </w:tblGrid>
      <w:tr w:rsidR="00A53F9F" w:rsidRPr="00343F01" w:rsidDel="00201166" w14:paraId="0C70FEBD" w14:textId="6AD5685E" w:rsidTr="00B9773A">
        <w:trPr>
          <w:trHeight w:val="267"/>
          <w:del w:id="15681" w:author="Houyem Rais" w:date="2024-02-22T14:46:00Z"/>
        </w:trPr>
        <w:tc>
          <w:tcPr>
            <w:tcW w:w="1270" w:type="dxa"/>
            <w:shd w:val="clear" w:color="auto" w:fill="D9D9D9" w:themeFill="background1" w:themeFillShade="D9"/>
            <w:noWrap/>
            <w:vAlign w:val="center"/>
            <w:hideMark/>
          </w:tcPr>
          <w:p w14:paraId="19BAC1D3" w14:textId="2B094812" w:rsidR="00A53F9F" w:rsidRPr="00343F01" w:rsidDel="00201166" w:rsidRDefault="00A53F9F" w:rsidP="00D62BC5">
            <w:pPr>
              <w:spacing w:before="0" w:after="160"/>
              <w:jc w:val="left"/>
              <w:rPr>
                <w:del w:id="15682" w:author="Houyem Rais" w:date="2024-02-22T14:46:00Z"/>
                <w:rFonts w:ascii="Calibri" w:eastAsia="Times New Roman" w:hAnsi="Calibri" w:cs="Calibri"/>
                <w:b/>
                <w:bCs/>
                <w:color w:val="000000"/>
                <w:sz w:val="20"/>
                <w:szCs w:val="20"/>
                <w:u w:val="single"/>
                <w:lang w:eastAsia="fr-FR"/>
              </w:rPr>
              <w:pPrChange w:id="15683" w:author="Houyem Rais" w:date="2024-02-22T14:49:00Z">
                <w:pPr>
                  <w:spacing w:before="0" w:after="0" w:line="240" w:lineRule="auto"/>
                  <w:jc w:val="left"/>
                </w:pPr>
              </w:pPrChange>
            </w:pPr>
            <w:del w:id="15684" w:author="Houyem Rais" w:date="2024-02-22T14:46:00Z">
              <w:r w:rsidRPr="00343F01" w:rsidDel="00201166">
                <w:rPr>
                  <w:rFonts w:ascii="Calibri" w:eastAsia="Times New Roman" w:hAnsi="Calibri" w:cs="Calibri"/>
                  <w:b/>
                  <w:bCs/>
                  <w:color w:val="000000"/>
                  <w:sz w:val="20"/>
                  <w:szCs w:val="20"/>
                  <w:u w:val="single"/>
                  <w:lang w:eastAsia="fr-FR"/>
                </w:rPr>
                <w:delText>Année</w:delText>
              </w:r>
            </w:del>
          </w:p>
        </w:tc>
        <w:tc>
          <w:tcPr>
            <w:tcW w:w="820" w:type="dxa"/>
            <w:shd w:val="clear" w:color="auto" w:fill="D9D9D9" w:themeFill="background1" w:themeFillShade="D9"/>
            <w:noWrap/>
            <w:vAlign w:val="center"/>
            <w:hideMark/>
          </w:tcPr>
          <w:p w14:paraId="25B785A6" w14:textId="16D04EE5" w:rsidR="00A53F9F" w:rsidRPr="00343F01" w:rsidDel="00201166" w:rsidRDefault="00A53F9F" w:rsidP="00D62BC5">
            <w:pPr>
              <w:spacing w:before="0" w:after="160"/>
              <w:jc w:val="left"/>
              <w:rPr>
                <w:del w:id="15685" w:author="Houyem Rais" w:date="2024-02-22T14:46:00Z"/>
                <w:rFonts w:ascii="Calibri" w:eastAsia="Times New Roman" w:hAnsi="Calibri" w:cs="Calibri"/>
                <w:b/>
                <w:bCs/>
                <w:color w:val="000000"/>
                <w:sz w:val="20"/>
                <w:szCs w:val="20"/>
                <w:lang w:eastAsia="fr-FR"/>
              </w:rPr>
              <w:pPrChange w:id="15686" w:author="Houyem Rais" w:date="2024-02-22T14:49:00Z">
                <w:pPr>
                  <w:spacing w:before="0" w:after="0" w:line="240" w:lineRule="auto"/>
                  <w:jc w:val="center"/>
                </w:pPr>
              </w:pPrChange>
            </w:pPr>
            <w:del w:id="15687" w:author="Houyem Rais" w:date="2024-02-22T14:46:00Z">
              <w:r w:rsidRPr="00343F01" w:rsidDel="00201166">
                <w:rPr>
                  <w:rFonts w:ascii="Calibri" w:eastAsia="Times New Roman" w:hAnsi="Calibri" w:cs="Calibri"/>
                  <w:b/>
                  <w:bCs/>
                  <w:color w:val="000000"/>
                  <w:sz w:val="20"/>
                  <w:szCs w:val="20"/>
                  <w:lang w:eastAsia="fr-FR"/>
                </w:rPr>
                <w:delText>2013</w:delText>
              </w:r>
            </w:del>
          </w:p>
        </w:tc>
        <w:tc>
          <w:tcPr>
            <w:tcW w:w="820" w:type="dxa"/>
            <w:shd w:val="clear" w:color="auto" w:fill="D9D9D9" w:themeFill="background1" w:themeFillShade="D9"/>
            <w:noWrap/>
            <w:vAlign w:val="center"/>
            <w:hideMark/>
          </w:tcPr>
          <w:p w14:paraId="0C8EEF59" w14:textId="5A0D4E44" w:rsidR="00A53F9F" w:rsidRPr="00343F01" w:rsidDel="00201166" w:rsidRDefault="00A53F9F" w:rsidP="00D62BC5">
            <w:pPr>
              <w:spacing w:before="0" w:after="160"/>
              <w:jc w:val="left"/>
              <w:rPr>
                <w:del w:id="15688" w:author="Houyem Rais" w:date="2024-02-22T14:46:00Z"/>
                <w:rFonts w:ascii="Calibri" w:eastAsia="Times New Roman" w:hAnsi="Calibri" w:cs="Calibri"/>
                <w:b/>
                <w:bCs/>
                <w:color w:val="000000"/>
                <w:sz w:val="20"/>
                <w:szCs w:val="20"/>
                <w:lang w:eastAsia="fr-FR"/>
              </w:rPr>
              <w:pPrChange w:id="15689" w:author="Houyem Rais" w:date="2024-02-22T14:49:00Z">
                <w:pPr>
                  <w:spacing w:before="0" w:after="0" w:line="240" w:lineRule="auto"/>
                  <w:jc w:val="center"/>
                </w:pPr>
              </w:pPrChange>
            </w:pPr>
            <w:del w:id="15690" w:author="Houyem Rais" w:date="2024-02-22T14:46:00Z">
              <w:r w:rsidRPr="00343F01" w:rsidDel="00201166">
                <w:rPr>
                  <w:rFonts w:ascii="Calibri" w:eastAsia="Times New Roman" w:hAnsi="Calibri" w:cs="Calibri"/>
                  <w:b/>
                  <w:bCs/>
                  <w:color w:val="000000"/>
                  <w:sz w:val="20"/>
                  <w:szCs w:val="20"/>
                  <w:lang w:eastAsia="fr-FR"/>
                </w:rPr>
                <w:delText>2014</w:delText>
              </w:r>
            </w:del>
          </w:p>
        </w:tc>
        <w:tc>
          <w:tcPr>
            <w:tcW w:w="820" w:type="dxa"/>
            <w:shd w:val="clear" w:color="auto" w:fill="D9D9D9" w:themeFill="background1" w:themeFillShade="D9"/>
            <w:noWrap/>
            <w:vAlign w:val="center"/>
            <w:hideMark/>
          </w:tcPr>
          <w:p w14:paraId="6280EC17" w14:textId="1AFB3885" w:rsidR="00A53F9F" w:rsidRPr="00343F01" w:rsidDel="00201166" w:rsidRDefault="00A53F9F" w:rsidP="00D62BC5">
            <w:pPr>
              <w:spacing w:before="0" w:after="160"/>
              <w:jc w:val="left"/>
              <w:rPr>
                <w:del w:id="15691" w:author="Houyem Rais" w:date="2024-02-22T14:46:00Z"/>
                <w:rFonts w:ascii="Calibri" w:eastAsia="Times New Roman" w:hAnsi="Calibri" w:cs="Calibri"/>
                <w:b/>
                <w:bCs/>
                <w:color w:val="000000"/>
                <w:sz w:val="20"/>
                <w:szCs w:val="20"/>
                <w:lang w:eastAsia="fr-FR"/>
              </w:rPr>
              <w:pPrChange w:id="15692" w:author="Houyem Rais" w:date="2024-02-22T14:49:00Z">
                <w:pPr>
                  <w:spacing w:before="0" w:after="0" w:line="240" w:lineRule="auto"/>
                  <w:jc w:val="center"/>
                </w:pPr>
              </w:pPrChange>
            </w:pPr>
            <w:del w:id="15693" w:author="Houyem Rais" w:date="2024-02-22T14:46:00Z">
              <w:r w:rsidRPr="00343F01" w:rsidDel="00201166">
                <w:rPr>
                  <w:rFonts w:ascii="Calibri" w:eastAsia="Times New Roman" w:hAnsi="Calibri" w:cs="Calibri"/>
                  <w:b/>
                  <w:bCs/>
                  <w:color w:val="000000"/>
                  <w:sz w:val="20"/>
                  <w:szCs w:val="20"/>
                  <w:lang w:eastAsia="fr-FR"/>
                </w:rPr>
                <w:delText>2015</w:delText>
              </w:r>
            </w:del>
          </w:p>
        </w:tc>
        <w:tc>
          <w:tcPr>
            <w:tcW w:w="820" w:type="dxa"/>
            <w:shd w:val="clear" w:color="auto" w:fill="D9D9D9" w:themeFill="background1" w:themeFillShade="D9"/>
            <w:noWrap/>
            <w:vAlign w:val="center"/>
            <w:hideMark/>
          </w:tcPr>
          <w:p w14:paraId="06EE287E" w14:textId="3DE74DE4" w:rsidR="00A53F9F" w:rsidRPr="00343F01" w:rsidDel="00201166" w:rsidRDefault="00A53F9F" w:rsidP="00D62BC5">
            <w:pPr>
              <w:spacing w:before="0" w:after="160"/>
              <w:jc w:val="left"/>
              <w:rPr>
                <w:del w:id="15694" w:author="Houyem Rais" w:date="2024-02-22T14:46:00Z"/>
                <w:rFonts w:ascii="Calibri" w:eastAsia="Times New Roman" w:hAnsi="Calibri" w:cs="Calibri"/>
                <w:b/>
                <w:bCs/>
                <w:color w:val="000000"/>
                <w:sz w:val="20"/>
                <w:szCs w:val="20"/>
                <w:lang w:eastAsia="fr-FR"/>
              </w:rPr>
              <w:pPrChange w:id="15695" w:author="Houyem Rais" w:date="2024-02-22T14:49:00Z">
                <w:pPr>
                  <w:spacing w:before="0" w:after="0" w:line="240" w:lineRule="auto"/>
                  <w:jc w:val="center"/>
                </w:pPr>
              </w:pPrChange>
            </w:pPr>
            <w:del w:id="15696" w:author="Houyem Rais" w:date="2024-02-22T14:46:00Z">
              <w:r w:rsidRPr="00343F01" w:rsidDel="00201166">
                <w:rPr>
                  <w:rFonts w:ascii="Calibri" w:eastAsia="Times New Roman" w:hAnsi="Calibri" w:cs="Calibri"/>
                  <w:b/>
                  <w:bCs/>
                  <w:color w:val="000000"/>
                  <w:sz w:val="20"/>
                  <w:szCs w:val="20"/>
                  <w:lang w:eastAsia="fr-FR"/>
                </w:rPr>
                <w:delText>2016</w:delText>
              </w:r>
            </w:del>
          </w:p>
        </w:tc>
        <w:tc>
          <w:tcPr>
            <w:tcW w:w="714" w:type="dxa"/>
            <w:shd w:val="clear" w:color="auto" w:fill="D9D9D9" w:themeFill="background1" w:themeFillShade="D9"/>
            <w:noWrap/>
            <w:vAlign w:val="center"/>
            <w:hideMark/>
          </w:tcPr>
          <w:p w14:paraId="79942018" w14:textId="4897ABA9" w:rsidR="00A53F9F" w:rsidRPr="00343F01" w:rsidDel="00201166" w:rsidRDefault="00A53F9F" w:rsidP="00D62BC5">
            <w:pPr>
              <w:spacing w:before="0" w:after="160"/>
              <w:jc w:val="left"/>
              <w:rPr>
                <w:del w:id="15697" w:author="Houyem Rais" w:date="2024-02-22T14:46:00Z"/>
                <w:rFonts w:ascii="Calibri" w:eastAsia="Times New Roman" w:hAnsi="Calibri" w:cs="Calibri"/>
                <w:b/>
                <w:bCs/>
                <w:color w:val="000000"/>
                <w:sz w:val="20"/>
                <w:szCs w:val="20"/>
                <w:lang w:eastAsia="fr-FR"/>
              </w:rPr>
              <w:pPrChange w:id="15698" w:author="Houyem Rais" w:date="2024-02-22T14:49:00Z">
                <w:pPr>
                  <w:spacing w:before="0" w:after="0" w:line="240" w:lineRule="auto"/>
                  <w:jc w:val="center"/>
                </w:pPr>
              </w:pPrChange>
            </w:pPr>
            <w:del w:id="15699" w:author="Houyem Rais" w:date="2024-02-22T14:46:00Z">
              <w:r w:rsidRPr="00343F01" w:rsidDel="00201166">
                <w:rPr>
                  <w:rFonts w:ascii="Calibri" w:eastAsia="Times New Roman" w:hAnsi="Calibri" w:cs="Calibri"/>
                  <w:b/>
                  <w:bCs/>
                  <w:color w:val="000000"/>
                  <w:sz w:val="20"/>
                  <w:szCs w:val="20"/>
                  <w:lang w:eastAsia="fr-FR"/>
                </w:rPr>
                <w:delText>2017</w:delText>
              </w:r>
            </w:del>
          </w:p>
        </w:tc>
        <w:tc>
          <w:tcPr>
            <w:tcW w:w="714" w:type="dxa"/>
            <w:shd w:val="clear" w:color="auto" w:fill="D9D9D9" w:themeFill="background1" w:themeFillShade="D9"/>
            <w:noWrap/>
            <w:vAlign w:val="center"/>
            <w:hideMark/>
          </w:tcPr>
          <w:p w14:paraId="42A02D02" w14:textId="32634F89" w:rsidR="00A53F9F" w:rsidRPr="00343F01" w:rsidDel="00201166" w:rsidRDefault="00A53F9F" w:rsidP="00D62BC5">
            <w:pPr>
              <w:spacing w:before="0" w:after="160"/>
              <w:jc w:val="left"/>
              <w:rPr>
                <w:del w:id="15700" w:author="Houyem Rais" w:date="2024-02-22T14:46:00Z"/>
                <w:rFonts w:ascii="Calibri" w:eastAsia="Times New Roman" w:hAnsi="Calibri" w:cs="Calibri"/>
                <w:b/>
                <w:bCs/>
                <w:color w:val="000000"/>
                <w:sz w:val="20"/>
                <w:szCs w:val="20"/>
                <w:lang w:eastAsia="fr-FR"/>
              </w:rPr>
              <w:pPrChange w:id="15701" w:author="Houyem Rais" w:date="2024-02-22T14:49:00Z">
                <w:pPr>
                  <w:spacing w:before="0" w:after="0" w:line="240" w:lineRule="auto"/>
                  <w:jc w:val="center"/>
                </w:pPr>
              </w:pPrChange>
            </w:pPr>
            <w:del w:id="15702" w:author="Houyem Rais" w:date="2024-02-22T14:46:00Z">
              <w:r w:rsidRPr="00343F01" w:rsidDel="00201166">
                <w:rPr>
                  <w:rFonts w:ascii="Calibri" w:eastAsia="Times New Roman" w:hAnsi="Calibri" w:cs="Calibri"/>
                  <w:b/>
                  <w:bCs/>
                  <w:color w:val="000000"/>
                  <w:sz w:val="20"/>
                  <w:szCs w:val="20"/>
                  <w:lang w:eastAsia="fr-FR"/>
                </w:rPr>
                <w:delText>2018</w:delText>
              </w:r>
            </w:del>
          </w:p>
        </w:tc>
        <w:tc>
          <w:tcPr>
            <w:tcW w:w="714" w:type="dxa"/>
            <w:shd w:val="clear" w:color="auto" w:fill="D9D9D9" w:themeFill="background1" w:themeFillShade="D9"/>
            <w:noWrap/>
            <w:vAlign w:val="center"/>
            <w:hideMark/>
          </w:tcPr>
          <w:p w14:paraId="15EB7BF9" w14:textId="3BC00450" w:rsidR="00A53F9F" w:rsidRPr="00343F01" w:rsidDel="00201166" w:rsidRDefault="00A53F9F" w:rsidP="00D62BC5">
            <w:pPr>
              <w:spacing w:before="0" w:after="160"/>
              <w:jc w:val="left"/>
              <w:rPr>
                <w:del w:id="15703" w:author="Houyem Rais" w:date="2024-02-22T14:46:00Z"/>
                <w:rFonts w:ascii="Calibri" w:eastAsia="Times New Roman" w:hAnsi="Calibri" w:cs="Calibri"/>
                <w:b/>
                <w:bCs/>
                <w:color w:val="000000"/>
                <w:sz w:val="20"/>
                <w:szCs w:val="20"/>
                <w:lang w:eastAsia="fr-FR"/>
              </w:rPr>
              <w:pPrChange w:id="15704" w:author="Houyem Rais" w:date="2024-02-22T14:49:00Z">
                <w:pPr>
                  <w:spacing w:before="0" w:after="0" w:line="240" w:lineRule="auto"/>
                  <w:jc w:val="center"/>
                </w:pPr>
              </w:pPrChange>
            </w:pPr>
            <w:del w:id="15705" w:author="Houyem Rais" w:date="2024-02-22T14:46:00Z">
              <w:r w:rsidRPr="00343F01" w:rsidDel="00201166">
                <w:rPr>
                  <w:rFonts w:ascii="Calibri" w:eastAsia="Times New Roman" w:hAnsi="Calibri" w:cs="Calibri"/>
                  <w:b/>
                  <w:bCs/>
                  <w:color w:val="000000"/>
                  <w:sz w:val="20"/>
                  <w:szCs w:val="20"/>
                  <w:lang w:eastAsia="fr-FR"/>
                </w:rPr>
                <w:delText>2019</w:delText>
              </w:r>
            </w:del>
          </w:p>
        </w:tc>
        <w:tc>
          <w:tcPr>
            <w:tcW w:w="714" w:type="dxa"/>
            <w:shd w:val="clear" w:color="auto" w:fill="D9D9D9" w:themeFill="background1" w:themeFillShade="D9"/>
            <w:noWrap/>
            <w:vAlign w:val="center"/>
            <w:hideMark/>
          </w:tcPr>
          <w:p w14:paraId="05FFB58F" w14:textId="4954ACBF" w:rsidR="00A53F9F" w:rsidRPr="00343F01" w:rsidDel="00201166" w:rsidRDefault="00A53F9F" w:rsidP="00D62BC5">
            <w:pPr>
              <w:spacing w:before="0" w:after="160"/>
              <w:jc w:val="left"/>
              <w:rPr>
                <w:del w:id="15706" w:author="Houyem Rais" w:date="2024-02-22T14:46:00Z"/>
                <w:rFonts w:ascii="Calibri" w:eastAsia="Times New Roman" w:hAnsi="Calibri" w:cs="Calibri"/>
                <w:b/>
                <w:bCs/>
                <w:color w:val="000000"/>
                <w:sz w:val="20"/>
                <w:szCs w:val="20"/>
                <w:lang w:eastAsia="fr-FR"/>
              </w:rPr>
              <w:pPrChange w:id="15707" w:author="Houyem Rais" w:date="2024-02-22T14:49:00Z">
                <w:pPr>
                  <w:spacing w:before="0" w:after="0" w:line="240" w:lineRule="auto"/>
                  <w:jc w:val="center"/>
                </w:pPr>
              </w:pPrChange>
            </w:pPr>
            <w:del w:id="15708" w:author="Houyem Rais" w:date="2024-02-22T14:46:00Z">
              <w:r w:rsidRPr="00343F01" w:rsidDel="00201166">
                <w:rPr>
                  <w:rFonts w:ascii="Calibri" w:eastAsia="Times New Roman" w:hAnsi="Calibri" w:cs="Calibri"/>
                  <w:b/>
                  <w:bCs/>
                  <w:color w:val="000000"/>
                  <w:sz w:val="20"/>
                  <w:szCs w:val="20"/>
                  <w:lang w:eastAsia="fr-FR"/>
                </w:rPr>
                <w:delText>2020</w:delText>
              </w:r>
            </w:del>
          </w:p>
        </w:tc>
        <w:tc>
          <w:tcPr>
            <w:tcW w:w="714" w:type="dxa"/>
            <w:shd w:val="clear" w:color="auto" w:fill="D9D9D9" w:themeFill="background1" w:themeFillShade="D9"/>
            <w:noWrap/>
            <w:vAlign w:val="center"/>
            <w:hideMark/>
          </w:tcPr>
          <w:p w14:paraId="3DE4E7F8" w14:textId="0EB85F89" w:rsidR="00A53F9F" w:rsidRPr="00343F01" w:rsidDel="00201166" w:rsidRDefault="00A53F9F" w:rsidP="00D62BC5">
            <w:pPr>
              <w:spacing w:before="0" w:after="160"/>
              <w:jc w:val="left"/>
              <w:rPr>
                <w:del w:id="15709" w:author="Houyem Rais" w:date="2024-02-22T14:46:00Z"/>
                <w:rFonts w:ascii="Calibri" w:eastAsia="Times New Roman" w:hAnsi="Calibri" w:cs="Calibri"/>
                <w:b/>
                <w:bCs/>
                <w:color w:val="000000"/>
                <w:sz w:val="20"/>
                <w:szCs w:val="20"/>
                <w:lang w:eastAsia="fr-FR"/>
              </w:rPr>
              <w:pPrChange w:id="15710" w:author="Houyem Rais" w:date="2024-02-22T14:49:00Z">
                <w:pPr>
                  <w:spacing w:before="0" w:after="0" w:line="240" w:lineRule="auto"/>
                  <w:jc w:val="center"/>
                </w:pPr>
              </w:pPrChange>
            </w:pPr>
            <w:del w:id="15711" w:author="Houyem Rais" w:date="2024-02-22T14:46:00Z">
              <w:r w:rsidRPr="00343F01" w:rsidDel="00201166">
                <w:rPr>
                  <w:rFonts w:ascii="Calibri" w:eastAsia="Times New Roman" w:hAnsi="Calibri" w:cs="Calibri"/>
                  <w:b/>
                  <w:bCs/>
                  <w:color w:val="000000"/>
                  <w:sz w:val="20"/>
                  <w:szCs w:val="20"/>
                  <w:lang w:eastAsia="fr-FR"/>
                </w:rPr>
                <w:delText>2021</w:delText>
              </w:r>
            </w:del>
          </w:p>
        </w:tc>
        <w:tc>
          <w:tcPr>
            <w:tcW w:w="939" w:type="dxa"/>
            <w:shd w:val="clear" w:color="auto" w:fill="D9D9D9" w:themeFill="background1" w:themeFillShade="D9"/>
            <w:noWrap/>
            <w:vAlign w:val="center"/>
            <w:hideMark/>
          </w:tcPr>
          <w:p w14:paraId="5A62695D" w14:textId="724C0E81" w:rsidR="00A53F9F" w:rsidRPr="00343F01" w:rsidDel="00201166" w:rsidRDefault="00A53F9F" w:rsidP="00D62BC5">
            <w:pPr>
              <w:spacing w:before="0" w:after="160"/>
              <w:jc w:val="left"/>
              <w:rPr>
                <w:del w:id="15712" w:author="Houyem Rais" w:date="2024-02-22T14:46:00Z"/>
                <w:rFonts w:ascii="Calibri" w:eastAsia="Times New Roman" w:hAnsi="Calibri" w:cs="Calibri"/>
                <w:b/>
                <w:bCs/>
                <w:color w:val="000000"/>
                <w:sz w:val="20"/>
                <w:szCs w:val="20"/>
                <w:lang w:eastAsia="fr-FR"/>
              </w:rPr>
              <w:pPrChange w:id="15713" w:author="Houyem Rais" w:date="2024-02-22T14:49:00Z">
                <w:pPr>
                  <w:spacing w:before="0" w:after="0" w:line="240" w:lineRule="auto"/>
                  <w:jc w:val="center"/>
                </w:pPr>
              </w:pPrChange>
            </w:pPr>
            <w:del w:id="15714" w:author="Houyem Rais" w:date="2024-02-22T14:46:00Z">
              <w:r w:rsidRPr="00343F01" w:rsidDel="00201166">
                <w:rPr>
                  <w:rFonts w:ascii="Calibri" w:eastAsia="Times New Roman" w:hAnsi="Calibri" w:cs="Calibri"/>
                  <w:b/>
                  <w:bCs/>
                  <w:color w:val="000000"/>
                  <w:sz w:val="20"/>
                  <w:szCs w:val="20"/>
                  <w:lang w:eastAsia="fr-FR"/>
                </w:rPr>
                <w:delText>Déc.2022</w:delText>
              </w:r>
            </w:del>
          </w:p>
        </w:tc>
      </w:tr>
      <w:tr w:rsidR="00A53F9F" w:rsidRPr="00343F01" w:rsidDel="00201166" w14:paraId="797E5563" w14:textId="0231D1CA" w:rsidTr="00B9773A">
        <w:trPr>
          <w:trHeight w:val="267"/>
          <w:del w:id="15715" w:author="Houyem Rais" w:date="2024-02-22T14:46:00Z"/>
        </w:trPr>
        <w:tc>
          <w:tcPr>
            <w:tcW w:w="1270" w:type="dxa"/>
            <w:shd w:val="clear" w:color="auto" w:fill="auto"/>
            <w:noWrap/>
            <w:vAlign w:val="center"/>
            <w:hideMark/>
          </w:tcPr>
          <w:p w14:paraId="6BE56600" w14:textId="7C3C261A" w:rsidR="00A53F9F" w:rsidRPr="00343F01" w:rsidDel="00201166" w:rsidRDefault="00A53F9F" w:rsidP="00D62BC5">
            <w:pPr>
              <w:spacing w:before="0" w:after="160"/>
              <w:jc w:val="left"/>
              <w:rPr>
                <w:del w:id="15716" w:author="Houyem Rais" w:date="2024-02-22T14:46:00Z"/>
                <w:rFonts w:ascii="Calibri" w:eastAsia="Times New Roman" w:hAnsi="Calibri" w:cs="Calibri"/>
                <w:b/>
                <w:bCs/>
                <w:i/>
                <w:iCs/>
                <w:color w:val="000000"/>
                <w:sz w:val="20"/>
                <w:szCs w:val="20"/>
                <w:lang w:eastAsia="fr-FR"/>
              </w:rPr>
              <w:pPrChange w:id="15717" w:author="Houyem Rais" w:date="2024-02-22T14:49:00Z">
                <w:pPr>
                  <w:spacing w:before="0" w:after="0" w:line="240" w:lineRule="auto"/>
                  <w:jc w:val="left"/>
                </w:pPr>
              </w:pPrChange>
            </w:pPr>
            <w:del w:id="15718" w:author="Houyem Rais" w:date="2024-02-22T14:46:00Z">
              <w:r w:rsidRPr="00343F01" w:rsidDel="00201166">
                <w:rPr>
                  <w:rFonts w:ascii="Calibri" w:eastAsia="Times New Roman" w:hAnsi="Calibri" w:cs="Calibri"/>
                  <w:b/>
                  <w:bCs/>
                  <w:i/>
                  <w:iCs/>
                  <w:color w:val="000000"/>
                  <w:sz w:val="20"/>
                  <w:szCs w:val="20"/>
                  <w:lang w:eastAsia="fr-FR"/>
                </w:rPr>
                <w:delText>US$ 1 = FCFA</w:delText>
              </w:r>
            </w:del>
          </w:p>
        </w:tc>
        <w:tc>
          <w:tcPr>
            <w:tcW w:w="820" w:type="dxa"/>
            <w:shd w:val="clear" w:color="auto" w:fill="auto"/>
            <w:noWrap/>
            <w:vAlign w:val="center"/>
            <w:hideMark/>
          </w:tcPr>
          <w:p w14:paraId="066D1E5A" w14:textId="3C38FF89" w:rsidR="00A53F9F" w:rsidRPr="00343F01" w:rsidDel="00201166" w:rsidRDefault="00A53F9F" w:rsidP="00D62BC5">
            <w:pPr>
              <w:spacing w:before="0" w:after="160"/>
              <w:jc w:val="left"/>
              <w:rPr>
                <w:del w:id="15719" w:author="Houyem Rais" w:date="2024-02-22T14:46:00Z"/>
                <w:rFonts w:ascii="Calibri" w:eastAsia="Times New Roman" w:hAnsi="Calibri" w:cs="Calibri"/>
                <w:color w:val="000000"/>
                <w:sz w:val="20"/>
                <w:szCs w:val="20"/>
                <w:lang w:eastAsia="fr-FR"/>
              </w:rPr>
              <w:pPrChange w:id="15720" w:author="Houyem Rais" w:date="2024-02-22T14:49:00Z">
                <w:pPr>
                  <w:spacing w:before="0" w:after="0" w:line="240" w:lineRule="auto"/>
                  <w:jc w:val="right"/>
                </w:pPr>
              </w:pPrChange>
            </w:pPr>
            <w:del w:id="15721" w:author="Houyem Rais" w:date="2024-02-22T14:46:00Z">
              <w:r w:rsidRPr="00343F01" w:rsidDel="00201166">
                <w:rPr>
                  <w:rFonts w:ascii="Calibri" w:eastAsia="Times New Roman" w:hAnsi="Calibri" w:cs="Calibri"/>
                  <w:color w:val="000000"/>
                  <w:sz w:val="20"/>
                  <w:szCs w:val="20"/>
                  <w:lang w:eastAsia="fr-FR"/>
                </w:rPr>
                <w:delText>493,9</w:delText>
              </w:r>
            </w:del>
          </w:p>
        </w:tc>
        <w:tc>
          <w:tcPr>
            <w:tcW w:w="820" w:type="dxa"/>
            <w:shd w:val="clear" w:color="auto" w:fill="auto"/>
            <w:noWrap/>
            <w:vAlign w:val="center"/>
            <w:hideMark/>
          </w:tcPr>
          <w:p w14:paraId="23322888" w14:textId="0A263568" w:rsidR="00A53F9F" w:rsidRPr="00343F01" w:rsidDel="00201166" w:rsidRDefault="00A53F9F" w:rsidP="00D62BC5">
            <w:pPr>
              <w:spacing w:before="0" w:after="160"/>
              <w:jc w:val="left"/>
              <w:rPr>
                <w:del w:id="15722" w:author="Houyem Rais" w:date="2024-02-22T14:46:00Z"/>
                <w:rFonts w:ascii="Calibri" w:eastAsia="Times New Roman" w:hAnsi="Calibri" w:cs="Calibri"/>
                <w:color w:val="000000"/>
                <w:sz w:val="20"/>
                <w:szCs w:val="20"/>
                <w:lang w:eastAsia="fr-FR"/>
              </w:rPr>
              <w:pPrChange w:id="15723" w:author="Houyem Rais" w:date="2024-02-22T14:49:00Z">
                <w:pPr>
                  <w:spacing w:before="0" w:after="0" w:line="240" w:lineRule="auto"/>
                  <w:jc w:val="right"/>
                </w:pPr>
              </w:pPrChange>
            </w:pPr>
            <w:del w:id="15724" w:author="Houyem Rais" w:date="2024-02-22T14:46:00Z">
              <w:r w:rsidRPr="00343F01" w:rsidDel="00201166">
                <w:rPr>
                  <w:rFonts w:ascii="Calibri" w:eastAsia="Times New Roman" w:hAnsi="Calibri" w:cs="Calibri"/>
                  <w:color w:val="000000"/>
                  <w:sz w:val="20"/>
                  <w:szCs w:val="20"/>
                  <w:lang w:eastAsia="fr-FR"/>
                </w:rPr>
                <w:delText>493,8</w:delText>
              </w:r>
            </w:del>
          </w:p>
        </w:tc>
        <w:tc>
          <w:tcPr>
            <w:tcW w:w="820" w:type="dxa"/>
            <w:shd w:val="clear" w:color="auto" w:fill="auto"/>
            <w:noWrap/>
            <w:vAlign w:val="center"/>
            <w:hideMark/>
          </w:tcPr>
          <w:p w14:paraId="5649A7F8" w14:textId="5EDB1D14" w:rsidR="00A53F9F" w:rsidRPr="00343F01" w:rsidDel="00201166" w:rsidRDefault="00A53F9F" w:rsidP="00D62BC5">
            <w:pPr>
              <w:spacing w:before="0" w:after="160"/>
              <w:jc w:val="left"/>
              <w:rPr>
                <w:del w:id="15725" w:author="Houyem Rais" w:date="2024-02-22T14:46:00Z"/>
                <w:rFonts w:ascii="Calibri" w:eastAsia="Times New Roman" w:hAnsi="Calibri" w:cs="Calibri"/>
                <w:color w:val="000000"/>
                <w:sz w:val="20"/>
                <w:szCs w:val="20"/>
                <w:lang w:eastAsia="fr-FR"/>
              </w:rPr>
              <w:pPrChange w:id="15726" w:author="Houyem Rais" w:date="2024-02-22T14:49:00Z">
                <w:pPr>
                  <w:spacing w:before="0" w:after="0" w:line="240" w:lineRule="auto"/>
                  <w:jc w:val="right"/>
                </w:pPr>
              </w:pPrChange>
            </w:pPr>
            <w:del w:id="15727" w:author="Houyem Rais" w:date="2024-02-22T14:46:00Z">
              <w:r w:rsidRPr="00343F01" w:rsidDel="00201166">
                <w:rPr>
                  <w:rFonts w:ascii="Calibri" w:eastAsia="Times New Roman" w:hAnsi="Calibri" w:cs="Calibri"/>
                  <w:color w:val="000000"/>
                  <w:sz w:val="20"/>
                  <w:szCs w:val="20"/>
                  <w:lang w:eastAsia="fr-FR"/>
                </w:rPr>
                <w:delText>591,2</w:delText>
              </w:r>
            </w:del>
          </w:p>
        </w:tc>
        <w:tc>
          <w:tcPr>
            <w:tcW w:w="820" w:type="dxa"/>
            <w:shd w:val="clear" w:color="auto" w:fill="auto"/>
            <w:noWrap/>
            <w:vAlign w:val="center"/>
            <w:hideMark/>
          </w:tcPr>
          <w:p w14:paraId="62BDC8A2" w14:textId="2E5B5660" w:rsidR="00A53F9F" w:rsidRPr="00343F01" w:rsidDel="00201166" w:rsidRDefault="00A53F9F" w:rsidP="00D62BC5">
            <w:pPr>
              <w:spacing w:before="0" w:after="160"/>
              <w:jc w:val="left"/>
              <w:rPr>
                <w:del w:id="15728" w:author="Houyem Rais" w:date="2024-02-22T14:46:00Z"/>
                <w:rFonts w:ascii="Calibri" w:eastAsia="Times New Roman" w:hAnsi="Calibri" w:cs="Calibri"/>
                <w:color w:val="000000"/>
                <w:sz w:val="20"/>
                <w:szCs w:val="20"/>
                <w:lang w:eastAsia="fr-FR"/>
              </w:rPr>
              <w:pPrChange w:id="15729" w:author="Houyem Rais" w:date="2024-02-22T14:49:00Z">
                <w:pPr>
                  <w:spacing w:before="0" w:after="0" w:line="240" w:lineRule="auto"/>
                  <w:jc w:val="right"/>
                </w:pPr>
              </w:pPrChange>
            </w:pPr>
            <w:del w:id="15730" w:author="Houyem Rais" w:date="2024-02-22T14:46:00Z">
              <w:r w:rsidRPr="00343F01" w:rsidDel="00201166">
                <w:rPr>
                  <w:rFonts w:ascii="Calibri" w:eastAsia="Times New Roman" w:hAnsi="Calibri" w:cs="Calibri"/>
                  <w:color w:val="000000"/>
                  <w:sz w:val="20"/>
                  <w:szCs w:val="20"/>
                  <w:lang w:eastAsia="fr-FR"/>
                </w:rPr>
                <w:delText>592,6</w:delText>
              </w:r>
            </w:del>
          </w:p>
        </w:tc>
        <w:tc>
          <w:tcPr>
            <w:tcW w:w="714" w:type="dxa"/>
            <w:shd w:val="clear" w:color="auto" w:fill="auto"/>
            <w:noWrap/>
            <w:vAlign w:val="center"/>
            <w:hideMark/>
          </w:tcPr>
          <w:p w14:paraId="25C6CC24" w14:textId="7A387208" w:rsidR="00A53F9F" w:rsidRPr="00343F01" w:rsidDel="00201166" w:rsidRDefault="00A53F9F" w:rsidP="00D62BC5">
            <w:pPr>
              <w:spacing w:before="0" w:after="160"/>
              <w:jc w:val="left"/>
              <w:rPr>
                <w:del w:id="15731" w:author="Houyem Rais" w:date="2024-02-22T14:46:00Z"/>
                <w:rFonts w:ascii="Calibri" w:eastAsia="Times New Roman" w:hAnsi="Calibri" w:cs="Calibri"/>
                <w:color w:val="000000"/>
                <w:sz w:val="20"/>
                <w:szCs w:val="20"/>
                <w:lang w:eastAsia="fr-FR"/>
              </w:rPr>
              <w:pPrChange w:id="15732" w:author="Houyem Rais" w:date="2024-02-22T14:49:00Z">
                <w:pPr>
                  <w:spacing w:before="0" w:after="0" w:line="240" w:lineRule="auto"/>
                  <w:jc w:val="right"/>
                </w:pPr>
              </w:pPrChange>
            </w:pPr>
            <w:del w:id="15733" w:author="Houyem Rais" w:date="2024-02-22T14:46:00Z">
              <w:r w:rsidRPr="00343F01" w:rsidDel="00201166">
                <w:rPr>
                  <w:rFonts w:ascii="Calibri" w:eastAsia="Times New Roman" w:hAnsi="Calibri" w:cs="Calibri"/>
                  <w:color w:val="000000"/>
                  <w:sz w:val="20"/>
                  <w:szCs w:val="20"/>
                  <w:lang w:eastAsia="fr-FR"/>
                </w:rPr>
                <w:delText>580,7</w:delText>
              </w:r>
            </w:del>
          </w:p>
        </w:tc>
        <w:tc>
          <w:tcPr>
            <w:tcW w:w="714" w:type="dxa"/>
            <w:shd w:val="clear" w:color="auto" w:fill="auto"/>
            <w:noWrap/>
            <w:vAlign w:val="center"/>
            <w:hideMark/>
          </w:tcPr>
          <w:p w14:paraId="56923A06" w14:textId="3C0A8FAA" w:rsidR="00A53F9F" w:rsidRPr="00343F01" w:rsidDel="00201166" w:rsidRDefault="00A53F9F" w:rsidP="00D62BC5">
            <w:pPr>
              <w:spacing w:before="0" w:after="160"/>
              <w:jc w:val="left"/>
              <w:rPr>
                <w:del w:id="15734" w:author="Houyem Rais" w:date="2024-02-22T14:46:00Z"/>
                <w:rFonts w:ascii="Calibri" w:eastAsia="Times New Roman" w:hAnsi="Calibri" w:cs="Calibri"/>
                <w:color w:val="000000"/>
                <w:sz w:val="20"/>
                <w:szCs w:val="20"/>
                <w:lang w:eastAsia="fr-FR"/>
              </w:rPr>
              <w:pPrChange w:id="15735" w:author="Houyem Rais" w:date="2024-02-22T14:49:00Z">
                <w:pPr>
                  <w:spacing w:before="0" w:after="0" w:line="240" w:lineRule="auto"/>
                  <w:jc w:val="right"/>
                </w:pPr>
              </w:pPrChange>
            </w:pPr>
            <w:del w:id="15736" w:author="Houyem Rais" w:date="2024-02-22T14:46:00Z">
              <w:r w:rsidRPr="00343F01" w:rsidDel="00201166">
                <w:rPr>
                  <w:rFonts w:ascii="Calibri" w:eastAsia="Times New Roman" w:hAnsi="Calibri" w:cs="Calibri"/>
                  <w:color w:val="000000"/>
                  <w:sz w:val="20"/>
                  <w:szCs w:val="20"/>
                  <w:lang w:eastAsia="fr-FR"/>
                </w:rPr>
                <w:delText>555,5</w:delText>
              </w:r>
            </w:del>
          </w:p>
        </w:tc>
        <w:tc>
          <w:tcPr>
            <w:tcW w:w="714" w:type="dxa"/>
            <w:shd w:val="clear" w:color="auto" w:fill="auto"/>
            <w:noWrap/>
            <w:vAlign w:val="center"/>
            <w:hideMark/>
          </w:tcPr>
          <w:p w14:paraId="42C8D3D1" w14:textId="485097FD" w:rsidR="00A53F9F" w:rsidRPr="00343F01" w:rsidDel="00201166" w:rsidRDefault="00A53F9F" w:rsidP="00D62BC5">
            <w:pPr>
              <w:spacing w:before="0" w:after="160"/>
              <w:jc w:val="left"/>
              <w:rPr>
                <w:del w:id="15737" w:author="Houyem Rais" w:date="2024-02-22T14:46:00Z"/>
                <w:rFonts w:ascii="Calibri" w:eastAsia="Times New Roman" w:hAnsi="Calibri" w:cs="Calibri"/>
                <w:color w:val="000000"/>
                <w:sz w:val="20"/>
                <w:szCs w:val="20"/>
                <w:lang w:eastAsia="fr-FR"/>
              </w:rPr>
              <w:pPrChange w:id="15738" w:author="Houyem Rais" w:date="2024-02-22T14:49:00Z">
                <w:pPr>
                  <w:spacing w:before="0" w:after="0" w:line="240" w:lineRule="auto"/>
                  <w:jc w:val="right"/>
                </w:pPr>
              </w:pPrChange>
            </w:pPr>
            <w:del w:id="15739" w:author="Houyem Rais" w:date="2024-02-22T14:46:00Z">
              <w:r w:rsidRPr="00343F01" w:rsidDel="00201166">
                <w:rPr>
                  <w:rFonts w:ascii="Calibri" w:eastAsia="Times New Roman" w:hAnsi="Calibri" w:cs="Calibri"/>
                  <w:color w:val="000000"/>
                  <w:sz w:val="20"/>
                  <w:szCs w:val="20"/>
                  <w:lang w:eastAsia="fr-FR"/>
                </w:rPr>
                <w:delText>585,9</w:delText>
              </w:r>
            </w:del>
          </w:p>
        </w:tc>
        <w:tc>
          <w:tcPr>
            <w:tcW w:w="714" w:type="dxa"/>
            <w:shd w:val="clear" w:color="auto" w:fill="auto"/>
            <w:noWrap/>
            <w:vAlign w:val="center"/>
            <w:hideMark/>
          </w:tcPr>
          <w:p w14:paraId="2D72D863" w14:textId="74C403A0" w:rsidR="00A53F9F" w:rsidRPr="00343F01" w:rsidDel="00201166" w:rsidRDefault="00A53F9F" w:rsidP="00D62BC5">
            <w:pPr>
              <w:spacing w:before="0" w:after="160"/>
              <w:jc w:val="left"/>
              <w:rPr>
                <w:del w:id="15740" w:author="Houyem Rais" w:date="2024-02-22T14:46:00Z"/>
                <w:rFonts w:ascii="Calibri" w:eastAsia="Times New Roman" w:hAnsi="Calibri" w:cs="Calibri"/>
                <w:color w:val="000000"/>
                <w:sz w:val="20"/>
                <w:szCs w:val="20"/>
                <w:lang w:eastAsia="fr-FR"/>
              </w:rPr>
              <w:pPrChange w:id="15741" w:author="Houyem Rais" w:date="2024-02-22T14:49:00Z">
                <w:pPr>
                  <w:spacing w:before="0" w:after="0" w:line="240" w:lineRule="auto"/>
                  <w:jc w:val="right"/>
                </w:pPr>
              </w:pPrChange>
            </w:pPr>
            <w:del w:id="15742" w:author="Houyem Rais" w:date="2024-02-22T14:46:00Z">
              <w:r w:rsidRPr="00343F01" w:rsidDel="00201166">
                <w:rPr>
                  <w:rFonts w:ascii="Calibri" w:eastAsia="Times New Roman" w:hAnsi="Calibri" w:cs="Calibri"/>
                  <w:color w:val="000000"/>
                  <w:sz w:val="20"/>
                  <w:szCs w:val="20"/>
                  <w:lang w:eastAsia="fr-FR"/>
                </w:rPr>
                <w:delText>575,6</w:delText>
              </w:r>
            </w:del>
          </w:p>
        </w:tc>
        <w:tc>
          <w:tcPr>
            <w:tcW w:w="714" w:type="dxa"/>
            <w:shd w:val="clear" w:color="auto" w:fill="auto"/>
            <w:noWrap/>
            <w:vAlign w:val="center"/>
            <w:hideMark/>
          </w:tcPr>
          <w:p w14:paraId="29E4112D" w14:textId="16964BB2" w:rsidR="00A53F9F" w:rsidRPr="00343F01" w:rsidDel="00201166" w:rsidRDefault="00A53F9F" w:rsidP="00D62BC5">
            <w:pPr>
              <w:spacing w:before="0" w:after="160"/>
              <w:jc w:val="left"/>
              <w:rPr>
                <w:del w:id="15743" w:author="Houyem Rais" w:date="2024-02-22T14:46:00Z"/>
                <w:rFonts w:ascii="Calibri" w:eastAsia="Times New Roman" w:hAnsi="Calibri" w:cs="Calibri"/>
                <w:color w:val="000000"/>
                <w:sz w:val="20"/>
                <w:szCs w:val="20"/>
                <w:lang w:eastAsia="fr-FR"/>
              </w:rPr>
              <w:pPrChange w:id="15744" w:author="Houyem Rais" w:date="2024-02-22T14:49:00Z">
                <w:pPr>
                  <w:spacing w:before="0" w:after="0" w:line="240" w:lineRule="auto"/>
                  <w:jc w:val="right"/>
                </w:pPr>
              </w:pPrChange>
            </w:pPr>
            <w:del w:id="15745" w:author="Houyem Rais" w:date="2024-02-22T14:46:00Z">
              <w:r w:rsidRPr="00343F01" w:rsidDel="00201166">
                <w:rPr>
                  <w:rFonts w:ascii="Calibri" w:eastAsia="Times New Roman" w:hAnsi="Calibri" w:cs="Calibri"/>
                  <w:color w:val="000000"/>
                  <w:sz w:val="20"/>
                  <w:szCs w:val="20"/>
                  <w:lang w:eastAsia="fr-FR"/>
                </w:rPr>
                <w:delText>555,6</w:delText>
              </w:r>
            </w:del>
          </w:p>
        </w:tc>
        <w:tc>
          <w:tcPr>
            <w:tcW w:w="939" w:type="dxa"/>
            <w:shd w:val="clear" w:color="auto" w:fill="auto"/>
            <w:noWrap/>
            <w:vAlign w:val="center"/>
            <w:hideMark/>
          </w:tcPr>
          <w:p w14:paraId="4CFBF8A3" w14:textId="7844CB22" w:rsidR="00A53F9F" w:rsidRPr="00343F01" w:rsidDel="00201166" w:rsidRDefault="00A53F9F" w:rsidP="00D62BC5">
            <w:pPr>
              <w:spacing w:before="0" w:after="160"/>
              <w:jc w:val="left"/>
              <w:rPr>
                <w:del w:id="15746" w:author="Houyem Rais" w:date="2024-02-22T14:46:00Z"/>
                <w:rFonts w:ascii="Calibri" w:eastAsia="Times New Roman" w:hAnsi="Calibri" w:cs="Calibri"/>
                <w:color w:val="000000"/>
                <w:sz w:val="20"/>
                <w:szCs w:val="20"/>
                <w:lang w:eastAsia="fr-FR"/>
              </w:rPr>
              <w:pPrChange w:id="15747" w:author="Houyem Rais" w:date="2024-02-22T14:49:00Z">
                <w:pPr>
                  <w:spacing w:before="0" w:after="0" w:line="240" w:lineRule="auto"/>
                  <w:jc w:val="right"/>
                </w:pPr>
              </w:pPrChange>
            </w:pPr>
            <w:del w:id="15748" w:author="Houyem Rais" w:date="2024-02-22T14:46:00Z">
              <w:r w:rsidRPr="00343F01" w:rsidDel="00201166">
                <w:rPr>
                  <w:rFonts w:ascii="Calibri" w:eastAsia="Times New Roman" w:hAnsi="Calibri" w:cs="Calibri"/>
                  <w:color w:val="000000"/>
                  <w:sz w:val="20"/>
                  <w:szCs w:val="20"/>
                  <w:lang w:eastAsia="fr-FR"/>
                </w:rPr>
                <w:delText>625,0</w:delText>
              </w:r>
            </w:del>
          </w:p>
        </w:tc>
      </w:tr>
      <w:tr w:rsidR="00FA1674" w:rsidRPr="00343F01" w:rsidDel="00201166" w14:paraId="0BF83EE2" w14:textId="76D61A53" w:rsidTr="00B9773A">
        <w:trPr>
          <w:trHeight w:val="267"/>
          <w:del w:id="15749" w:author="Houyem Rais" w:date="2024-02-22T14:46:00Z"/>
        </w:trPr>
        <w:tc>
          <w:tcPr>
            <w:tcW w:w="1270" w:type="dxa"/>
            <w:shd w:val="clear" w:color="auto" w:fill="auto"/>
            <w:noWrap/>
            <w:vAlign w:val="center"/>
          </w:tcPr>
          <w:p w14:paraId="0F1696E9" w14:textId="48E48787" w:rsidR="00FA1674" w:rsidRPr="00343F01" w:rsidDel="00201166" w:rsidRDefault="00FA1674" w:rsidP="00D62BC5">
            <w:pPr>
              <w:spacing w:before="0" w:after="160"/>
              <w:jc w:val="left"/>
              <w:rPr>
                <w:del w:id="15750" w:author="Houyem Rais" w:date="2024-02-22T14:46:00Z"/>
                <w:rFonts w:ascii="Calibri" w:eastAsia="Times New Roman" w:hAnsi="Calibri" w:cs="Calibri"/>
                <w:color w:val="000000"/>
                <w:sz w:val="20"/>
                <w:szCs w:val="20"/>
                <w:lang w:eastAsia="fr-FR"/>
              </w:rPr>
              <w:pPrChange w:id="15751" w:author="Houyem Rais" w:date="2024-02-22T14:49:00Z">
                <w:pPr>
                  <w:spacing w:before="0" w:after="0" w:line="240" w:lineRule="auto"/>
                  <w:jc w:val="left"/>
                </w:pPr>
              </w:pPrChange>
            </w:pPr>
            <w:del w:id="15752" w:author="Houyem Rais" w:date="2024-02-22T14:46:00Z">
              <w:r w:rsidRPr="00343F01" w:rsidDel="00201166">
                <w:rPr>
                  <w:rFonts w:ascii="Calibri" w:eastAsia="Times New Roman" w:hAnsi="Calibri" w:cs="Calibri"/>
                  <w:color w:val="000000"/>
                  <w:sz w:val="20"/>
                  <w:szCs w:val="20"/>
                  <w:lang w:eastAsia="fr-FR"/>
                </w:rPr>
                <w:delText>Variation annuelle</w:delText>
              </w:r>
            </w:del>
          </w:p>
        </w:tc>
        <w:tc>
          <w:tcPr>
            <w:tcW w:w="820" w:type="dxa"/>
            <w:shd w:val="clear" w:color="auto" w:fill="auto"/>
            <w:noWrap/>
            <w:vAlign w:val="center"/>
          </w:tcPr>
          <w:p w14:paraId="70A82389" w14:textId="02302C8D" w:rsidR="00FA1674" w:rsidRPr="00343F01" w:rsidDel="00201166" w:rsidRDefault="00FA1674" w:rsidP="00D62BC5">
            <w:pPr>
              <w:spacing w:before="0" w:after="160"/>
              <w:jc w:val="left"/>
              <w:rPr>
                <w:del w:id="15753" w:author="Houyem Rais" w:date="2024-02-22T14:46:00Z"/>
                <w:rFonts w:ascii="Calibri" w:eastAsia="Times New Roman" w:hAnsi="Calibri" w:cs="Calibri"/>
                <w:color w:val="000000"/>
                <w:sz w:val="20"/>
                <w:szCs w:val="20"/>
                <w:lang w:eastAsia="fr-FR"/>
              </w:rPr>
              <w:pPrChange w:id="15754" w:author="Houyem Rais" w:date="2024-02-22T14:49:00Z">
                <w:pPr>
                  <w:spacing w:before="0" w:after="0" w:line="240" w:lineRule="auto"/>
                  <w:jc w:val="right"/>
                </w:pPr>
              </w:pPrChange>
            </w:pP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683620" w14:textId="154156D9" w:rsidR="00FA1674" w:rsidRPr="00343F01" w:rsidDel="00201166" w:rsidRDefault="00FA1674" w:rsidP="00D62BC5">
            <w:pPr>
              <w:spacing w:before="0" w:after="160"/>
              <w:jc w:val="left"/>
              <w:rPr>
                <w:del w:id="15755" w:author="Houyem Rais" w:date="2024-02-22T14:46:00Z"/>
                <w:rFonts w:ascii="Calibri" w:eastAsia="Times New Roman" w:hAnsi="Calibri" w:cs="Calibri"/>
                <w:color w:val="000000"/>
                <w:sz w:val="20"/>
                <w:szCs w:val="20"/>
                <w:lang w:eastAsia="fr-FR"/>
              </w:rPr>
              <w:pPrChange w:id="15756" w:author="Houyem Rais" w:date="2024-02-22T14:49:00Z">
                <w:pPr>
                  <w:spacing w:before="0" w:after="0" w:line="240" w:lineRule="auto"/>
                  <w:jc w:val="right"/>
                </w:pPr>
              </w:pPrChange>
            </w:pPr>
            <w:del w:id="15757" w:author="Houyem Rais" w:date="2024-02-22T14:46:00Z">
              <w:r w:rsidRPr="00343F01" w:rsidDel="00201166">
                <w:rPr>
                  <w:rFonts w:ascii="Calibri" w:hAnsi="Calibri" w:cs="Calibri"/>
                  <w:b/>
                  <w:bCs/>
                  <w:color w:val="000000"/>
                  <w:sz w:val="20"/>
                  <w:szCs w:val="20"/>
                </w:rPr>
                <w:delText>0,0%</w:delText>
              </w:r>
            </w:del>
          </w:p>
        </w:tc>
        <w:tc>
          <w:tcPr>
            <w:tcW w:w="820" w:type="dxa"/>
            <w:tcBorders>
              <w:top w:val="single" w:sz="4" w:space="0" w:color="auto"/>
              <w:left w:val="nil"/>
              <w:bottom w:val="single" w:sz="4" w:space="0" w:color="auto"/>
              <w:right w:val="single" w:sz="4" w:space="0" w:color="auto"/>
            </w:tcBorders>
            <w:shd w:val="clear" w:color="auto" w:fill="auto"/>
            <w:noWrap/>
            <w:vAlign w:val="center"/>
          </w:tcPr>
          <w:p w14:paraId="21F17777" w14:textId="47528DE3" w:rsidR="00FA1674" w:rsidRPr="00343F01" w:rsidDel="00201166" w:rsidRDefault="00FA1674" w:rsidP="00D62BC5">
            <w:pPr>
              <w:spacing w:before="0" w:after="160"/>
              <w:jc w:val="left"/>
              <w:rPr>
                <w:del w:id="15758" w:author="Houyem Rais" w:date="2024-02-22T14:46:00Z"/>
                <w:rFonts w:ascii="Calibri" w:eastAsia="Times New Roman" w:hAnsi="Calibri" w:cs="Calibri"/>
                <w:color w:val="000000"/>
                <w:sz w:val="20"/>
                <w:szCs w:val="20"/>
                <w:lang w:eastAsia="fr-FR"/>
              </w:rPr>
              <w:pPrChange w:id="15759" w:author="Houyem Rais" w:date="2024-02-22T14:49:00Z">
                <w:pPr>
                  <w:spacing w:before="0" w:after="0" w:line="240" w:lineRule="auto"/>
                  <w:jc w:val="right"/>
                </w:pPr>
              </w:pPrChange>
            </w:pPr>
            <w:del w:id="15760" w:author="Houyem Rais" w:date="2024-02-22T14:46:00Z">
              <w:r w:rsidRPr="00343F01" w:rsidDel="00201166">
                <w:rPr>
                  <w:rFonts w:ascii="Calibri" w:hAnsi="Calibri" w:cs="Calibri"/>
                  <w:b/>
                  <w:bCs/>
                  <w:color w:val="000000"/>
                  <w:sz w:val="20"/>
                  <w:szCs w:val="20"/>
                </w:rPr>
                <w:delText>-16,5%</w:delText>
              </w:r>
            </w:del>
          </w:p>
        </w:tc>
        <w:tc>
          <w:tcPr>
            <w:tcW w:w="820" w:type="dxa"/>
            <w:tcBorders>
              <w:top w:val="single" w:sz="4" w:space="0" w:color="auto"/>
              <w:left w:val="nil"/>
              <w:bottom w:val="single" w:sz="4" w:space="0" w:color="auto"/>
              <w:right w:val="single" w:sz="4" w:space="0" w:color="auto"/>
            </w:tcBorders>
            <w:shd w:val="clear" w:color="auto" w:fill="auto"/>
            <w:noWrap/>
            <w:vAlign w:val="center"/>
          </w:tcPr>
          <w:p w14:paraId="4780E43A" w14:textId="176E10EB" w:rsidR="00FA1674" w:rsidRPr="00343F01" w:rsidDel="00201166" w:rsidRDefault="00FA1674" w:rsidP="00D62BC5">
            <w:pPr>
              <w:spacing w:before="0" w:after="160"/>
              <w:jc w:val="left"/>
              <w:rPr>
                <w:del w:id="15761" w:author="Houyem Rais" w:date="2024-02-22T14:46:00Z"/>
                <w:rFonts w:ascii="Calibri" w:eastAsia="Times New Roman" w:hAnsi="Calibri" w:cs="Calibri"/>
                <w:color w:val="000000"/>
                <w:sz w:val="20"/>
                <w:szCs w:val="20"/>
                <w:lang w:eastAsia="fr-FR"/>
              </w:rPr>
              <w:pPrChange w:id="15762" w:author="Houyem Rais" w:date="2024-02-22T14:49:00Z">
                <w:pPr>
                  <w:spacing w:before="0" w:after="0" w:line="240" w:lineRule="auto"/>
                  <w:jc w:val="right"/>
                </w:pPr>
              </w:pPrChange>
            </w:pPr>
            <w:del w:id="15763" w:author="Houyem Rais" w:date="2024-02-22T14:46:00Z">
              <w:r w:rsidRPr="00343F01" w:rsidDel="00201166">
                <w:rPr>
                  <w:rFonts w:ascii="Calibri" w:hAnsi="Calibri" w:cs="Calibri"/>
                  <w:b/>
                  <w:bCs/>
                  <w:color w:val="000000"/>
                  <w:sz w:val="20"/>
                  <w:szCs w:val="20"/>
                </w:rPr>
                <w:delText>-0,2%</w:delText>
              </w:r>
            </w:del>
          </w:p>
        </w:tc>
        <w:tc>
          <w:tcPr>
            <w:tcW w:w="714" w:type="dxa"/>
            <w:tcBorders>
              <w:top w:val="single" w:sz="4" w:space="0" w:color="auto"/>
              <w:left w:val="nil"/>
              <w:bottom w:val="single" w:sz="4" w:space="0" w:color="auto"/>
              <w:right w:val="single" w:sz="4" w:space="0" w:color="auto"/>
            </w:tcBorders>
            <w:shd w:val="clear" w:color="auto" w:fill="auto"/>
            <w:noWrap/>
            <w:vAlign w:val="center"/>
          </w:tcPr>
          <w:p w14:paraId="36C0504D" w14:textId="33A7F92C" w:rsidR="00FA1674" w:rsidRPr="00343F01" w:rsidDel="00201166" w:rsidRDefault="00FA1674" w:rsidP="00D62BC5">
            <w:pPr>
              <w:spacing w:before="0" w:after="160"/>
              <w:jc w:val="left"/>
              <w:rPr>
                <w:del w:id="15764" w:author="Houyem Rais" w:date="2024-02-22T14:46:00Z"/>
                <w:rFonts w:ascii="Calibri" w:eastAsia="Times New Roman" w:hAnsi="Calibri" w:cs="Calibri"/>
                <w:color w:val="000000"/>
                <w:sz w:val="20"/>
                <w:szCs w:val="20"/>
                <w:lang w:eastAsia="fr-FR"/>
              </w:rPr>
              <w:pPrChange w:id="15765" w:author="Houyem Rais" w:date="2024-02-22T14:49:00Z">
                <w:pPr>
                  <w:spacing w:before="0" w:after="0" w:line="240" w:lineRule="auto"/>
                  <w:jc w:val="right"/>
                </w:pPr>
              </w:pPrChange>
            </w:pPr>
            <w:del w:id="15766" w:author="Houyem Rais" w:date="2024-02-22T14:46:00Z">
              <w:r w:rsidRPr="00343F01" w:rsidDel="00201166">
                <w:rPr>
                  <w:rFonts w:ascii="Calibri" w:hAnsi="Calibri" w:cs="Calibri"/>
                  <w:b/>
                  <w:bCs/>
                  <w:color w:val="000000"/>
                  <w:sz w:val="20"/>
                  <w:szCs w:val="20"/>
                </w:rPr>
                <w:delText>2,1%</w:delText>
              </w:r>
            </w:del>
          </w:p>
        </w:tc>
        <w:tc>
          <w:tcPr>
            <w:tcW w:w="714" w:type="dxa"/>
            <w:tcBorders>
              <w:top w:val="single" w:sz="4" w:space="0" w:color="auto"/>
              <w:left w:val="nil"/>
              <w:bottom w:val="single" w:sz="4" w:space="0" w:color="auto"/>
              <w:right w:val="single" w:sz="4" w:space="0" w:color="auto"/>
            </w:tcBorders>
            <w:shd w:val="clear" w:color="auto" w:fill="auto"/>
            <w:noWrap/>
            <w:vAlign w:val="center"/>
          </w:tcPr>
          <w:p w14:paraId="0AD55B8A" w14:textId="2AD7140D" w:rsidR="00FA1674" w:rsidRPr="00343F01" w:rsidDel="00201166" w:rsidRDefault="00FA1674" w:rsidP="00D62BC5">
            <w:pPr>
              <w:spacing w:before="0" w:after="160"/>
              <w:jc w:val="left"/>
              <w:rPr>
                <w:del w:id="15767" w:author="Houyem Rais" w:date="2024-02-22T14:46:00Z"/>
                <w:rFonts w:ascii="Calibri" w:eastAsia="Times New Roman" w:hAnsi="Calibri" w:cs="Calibri"/>
                <w:color w:val="000000"/>
                <w:sz w:val="20"/>
                <w:szCs w:val="20"/>
                <w:lang w:eastAsia="fr-FR"/>
              </w:rPr>
              <w:pPrChange w:id="15768" w:author="Houyem Rais" w:date="2024-02-22T14:49:00Z">
                <w:pPr>
                  <w:spacing w:before="0" w:after="0" w:line="240" w:lineRule="auto"/>
                  <w:jc w:val="right"/>
                </w:pPr>
              </w:pPrChange>
            </w:pPr>
            <w:del w:id="15769" w:author="Houyem Rais" w:date="2024-02-22T14:46:00Z">
              <w:r w:rsidRPr="00343F01" w:rsidDel="00201166">
                <w:rPr>
                  <w:rFonts w:ascii="Calibri" w:hAnsi="Calibri" w:cs="Calibri"/>
                  <w:b/>
                  <w:bCs/>
                  <w:color w:val="000000"/>
                  <w:sz w:val="20"/>
                  <w:szCs w:val="20"/>
                </w:rPr>
                <w:delText>4,5%</w:delText>
              </w:r>
            </w:del>
          </w:p>
        </w:tc>
        <w:tc>
          <w:tcPr>
            <w:tcW w:w="714" w:type="dxa"/>
            <w:tcBorders>
              <w:top w:val="single" w:sz="4" w:space="0" w:color="auto"/>
              <w:left w:val="nil"/>
              <w:bottom w:val="single" w:sz="4" w:space="0" w:color="auto"/>
              <w:right w:val="single" w:sz="4" w:space="0" w:color="auto"/>
            </w:tcBorders>
            <w:shd w:val="clear" w:color="auto" w:fill="auto"/>
            <w:noWrap/>
            <w:vAlign w:val="center"/>
          </w:tcPr>
          <w:p w14:paraId="36256E23" w14:textId="7AA0F3A7" w:rsidR="00FA1674" w:rsidRPr="00343F01" w:rsidDel="00201166" w:rsidRDefault="00FA1674" w:rsidP="00D62BC5">
            <w:pPr>
              <w:spacing w:before="0" w:after="160"/>
              <w:jc w:val="left"/>
              <w:rPr>
                <w:del w:id="15770" w:author="Houyem Rais" w:date="2024-02-22T14:46:00Z"/>
                <w:rFonts w:ascii="Calibri" w:eastAsia="Times New Roman" w:hAnsi="Calibri" w:cs="Calibri"/>
                <w:color w:val="000000"/>
                <w:sz w:val="20"/>
                <w:szCs w:val="20"/>
                <w:lang w:eastAsia="fr-FR"/>
              </w:rPr>
              <w:pPrChange w:id="15771" w:author="Houyem Rais" w:date="2024-02-22T14:49:00Z">
                <w:pPr>
                  <w:spacing w:before="0" w:after="0" w:line="240" w:lineRule="auto"/>
                  <w:jc w:val="right"/>
                </w:pPr>
              </w:pPrChange>
            </w:pPr>
            <w:del w:id="15772" w:author="Houyem Rais" w:date="2024-02-22T14:46:00Z">
              <w:r w:rsidRPr="00343F01" w:rsidDel="00201166">
                <w:rPr>
                  <w:rFonts w:ascii="Calibri" w:hAnsi="Calibri" w:cs="Calibri"/>
                  <w:b/>
                  <w:bCs/>
                  <w:color w:val="000000"/>
                  <w:sz w:val="20"/>
                  <w:szCs w:val="20"/>
                </w:rPr>
                <w:delText>-5,2%</w:delText>
              </w:r>
            </w:del>
          </w:p>
        </w:tc>
        <w:tc>
          <w:tcPr>
            <w:tcW w:w="714" w:type="dxa"/>
            <w:tcBorders>
              <w:top w:val="single" w:sz="4" w:space="0" w:color="auto"/>
              <w:left w:val="nil"/>
              <w:bottom w:val="single" w:sz="4" w:space="0" w:color="auto"/>
              <w:right w:val="single" w:sz="4" w:space="0" w:color="auto"/>
            </w:tcBorders>
            <w:shd w:val="clear" w:color="auto" w:fill="auto"/>
            <w:noWrap/>
            <w:vAlign w:val="center"/>
          </w:tcPr>
          <w:p w14:paraId="54FF069C" w14:textId="05F8B224" w:rsidR="00FA1674" w:rsidRPr="00343F01" w:rsidDel="00201166" w:rsidRDefault="00FA1674" w:rsidP="00D62BC5">
            <w:pPr>
              <w:spacing w:before="0" w:after="160"/>
              <w:jc w:val="left"/>
              <w:rPr>
                <w:del w:id="15773" w:author="Houyem Rais" w:date="2024-02-22T14:46:00Z"/>
                <w:rFonts w:ascii="Calibri" w:eastAsia="Times New Roman" w:hAnsi="Calibri" w:cs="Calibri"/>
                <w:color w:val="000000"/>
                <w:sz w:val="20"/>
                <w:szCs w:val="20"/>
                <w:lang w:eastAsia="fr-FR"/>
              </w:rPr>
              <w:pPrChange w:id="15774" w:author="Houyem Rais" w:date="2024-02-22T14:49:00Z">
                <w:pPr>
                  <w:spacing w:before="0" w:after="0" w:line="240" w:lineRule="auto"/>
                  <w:jc w:val="right"/>
                </w:pPr>
              </w:pPrChange>
            </w:pPr>
            <w:del w:id="15775" w:author="Houyem Rais" w:date="2024-02-22T14:46:00Z">
              <w:r w:rsidRPr="00343F01" w:rsidDel="00201166">
                <w:rPr>
                  <w:rFonts w:ascii="Calibri" w:hAnsi="Calibri" w:cs="Calibri"/>
                  <w:b/>
                  <w:bCs/>
                  <w:color w:val="000000"/>
                  <w:sz w:val="20"/>
                  <w:szCs w:val="20"/>
                </w:rPr>
                <w:delText>1,8%</w:delText>
              </w:r>
            </w:del>
          </w:p>
        </w:tc>
        <w:tc>
          <w:tcPr>
            <w:tcW w:w="714" w:type="dxa"/>
            <w:tcBorders>
              <w:top w:val="single" w:sz="4" w:space="0" w:color="auto"/>
              <w:left w:val="nil"/>
              <w:bottom w:val="single" w:sz="4" w:space="0" w:color="auto"/>
              <w:right w:val="single" w:sz="4" w:space="0" w:color="auto"/>
            </w:tcBorders>
            <w:shd w:val="clear" w:color="auto" w:fill="auto"/>
            <w:noWrap/>
            <w:vAlign w:val="center"/>
          </w:tcPr>
          <w:p w14:paraId="56AD7CF7" w14:textId="3AE12886" w:rsidR="00FA1674" w:rsidRPr="00343F01" w:rsidDel="00201166" w:rsidRDefault="00FA1674" w:rsidP="00D62BC5">
            <w:pPr>
              <w:spacing w:before="0" w:after="160"/>
              <w:jc w:val="left"/>
              <w:rPr>
                <w:del w:id="15776" w:author="Houyem Rais" w:date="2024-02-22T14:46:00Z"/>
                <w:rFonts w:ascii="Calibri" w:eastAsia="Times New Roman" w:hAnsi="Calibri" w:cs="Calibri"/>
                <w:color w:val="000000"/>
                <w:sz w:val="20"/>
                <w:szCs w:val="20"/>
                <w:lang w:eastAsia="fr-FR"/>
              </w:rPr>
              <w:pPrChange w:id="15777" w:author="Houyem Rais" w:date="2024-02-22T14:49:00Z">
                <w:pPr>
                  <w:spacing w:before="0" w:after="0" w:line="240" w:lineRule="auto"/>
                  <w:jc w:val="right"/>
                </w:pPr>
              </w:pPrChange>
            </w:pPr>
            <w:del w:id="15778" w:author="Houyem Rais" w:date="2024-02-22T14:46:00Z">
              <w:r w:rsidRPr="00343F01" w:rsidDel="00201166">
                <w:rPr>
                  <w:rFonts w:ascii="Calibri" w:hAnsi="Calibri" w:cs="Calibri"/>
                  <w:b/>
                  <w:bCs/>
                  <w:color w:val="000000"/>
                  <w:sz w:val="20"/>
                  <w:szCs w:val="20"/>
                </w:rPr>
                <w:delText>3,6%</w:delText>
              </w:r>
            </w:del>
          </w:p>
        </w:tc>
        <w:tc>
          <w:tcPr>
            <w:tcW w:w="939" w:type="dxa"/>
            <w:shd w:val="clear" w:color="auto" w:fill="auto"/>
            <w:noWrap/>
            <w:vAlign w:val="center"/>
          </w:tcPr>
          <w:p w14:paraId="589FF7F4" w14:textId="2725F934" w:rsidR="00FA1674" w:rsidRPr="00343F01" w:rsidDel="00201166" w:rsidRDefault="00FA1674" w:rsidP="00D62BC5">
            <w:pPr>
              <w:spacing w:before="0" w:after="160"/>
              <w:jc w:val="left"/>
              <w:rPr>
                <w:del w:id="15779" w:author="Houyem Rais" w:date="2024-02-22T14:46:00Z"/>
                <w:rFonts w:ascii="Calibri" w:eastAsia="Times New Roman" w:hAnsi="Calibri" w:cs="Calibri"/>
                <w:color w:val="000000"/>
                <w:sz w:val="20"/>
                <w:szCs w:val="20"/>
                <w:lang w:eastAsia="fr-FR"/>
              </w:rPr>
              <w:pPrChange w:id="15780" w:author="Houyem Rais" w:date="2024-02-22T14:49:00Z">
                <w:pPr>
                  <w:spacing w:before="0" w:after="0" w:line="240" w:lineRule="auto"/>
                  <w:jc w:val="right"/>
                </w:pPr>
              </w:pPrChange>
            </w:pPr>
            <w:del w:id="15781" w:author="Houyem Rais" w:date="2024-02-22T14:46:00Z">
              <w:r w:rsidRPr="00343F01" w:rsidDel="00201166">
                <w:rPr>
                  <w:rFonts w:ascii="Calibri" w:eastAsia="Times New Roman" w:hAnsi="Calibri" w:cs="Calibri"/>
                  <w:color w:val="000000"/>
                  <w:sz w:val="20"/>
                  <w:szCs w:val="20"/>
                  <w:lang w:eastAsia="fr-FR"/>
                </w:rPr>
                <w:delText>-11,1%</w:delText>
              </w:r>
            </w:del>
          </w:p>
        </w:tc>
      </w:tr>
      <w:tr w:rsidR="00FA1674" w:rsidRPr="00343F01" w:rsidDel="00201166" w14:paraId="3EF6A7F1" w14:textId="08EDF9D7" w:rsidTr="00B9773A">
        <w:trPr>
          <w:trHeight w:val="267"/>
          <w:del w:id="15782" w:author="Houyem Rais" w:date="2024-02-22T14:46:00Z"/>
        </w:trPr>
        <w:tc>
          <w:tcPr>
            <w:tcW w:w="1270" w:type="dxa"/>
            <w:shd w:val="clear" w:color="auto" w:fill="auto"/>
            <w:noWrap/>
            <w:vAlign w:val="center"/>
          </w:tcPr>
          <w:p w14:paraId="2328D1CF" w14:textId="00A61EFA" w:rsidR="00350AD8" w:rsidRPr="00343F01" w:rsidDel="00201166" w:rsidRDefault="00FA1674" w:rsidP="00D62BC5">
            <w:pPr>
              <w:spacing w:before="0" w:after="160"/>
              <w:jc w:val="left"/>
              <w:rPr>
                <w:del w:id="15783" w:author="Houyem Rais" w:date="2024-02-22T14:46:00Z"/>
                <w:rFonts w:ascii="Calibri" w:eastAsia="Times New Roman" w:hAnsi="Calibri" w:cs="Calibri"/>
                <w:b/>
                <w:bCs/>
                <w:i/>
                <w:iCs/>
                <w:color w:val="000000"/>
                <w:sz w:val="20"/>
                <w:szCs w:val="20"/>
                <w:lang w:eastAsia="fr-FR"/>
              </w:rPr>
              <w:pPrChange w:id="15784" w:author="Houyem Rais" w:date="2024-02-22T14:49:00Z">
                <w:pPr>
                  <w:spacing w:before="0" w:after="0" w:line="240" w:lineRule="auto"/>
                  <w:jc w:val="left"/>
                </w:pPr>
              </w:pPrChange>
            </w:pPr>
            <w:del w:id="15785" w:author="Houyem Rais" w:date="2024-02-22T14:46:00Z">
              <w:r w:rsidRPr="00343F01" w:rsidDel="00201166">
                <w:rPr>
                  <w:rFonts w:ascii="Calibri" w:eastAsia="Times New Roman" w:hAnsi="Calibri" w:cs="Calibri"/>
                  <w:b/>
                  <w:bCs/>
                  <w:i/>
                  <w:iCs/>
                  <w:color w:val="000000"/>
                  <w:sz w:val="20"/>
                  <w:szCs w:val="20"/>
                  <w:lang w:eastAsia="fr-FR"/>
                </w:rPr>
                <w:delText>US$ 1= NGN</w:delText>
              </w:r>
            </w:del>
          </w:p>
        </w:tc>
        <w:tc>
          <w:tcPr>
            <w:tcW w:w="820" w:type="dxa"/>
            <w:shd w:val="clear" w:color="auto" w:fill="auto"/>
            <w:noWrap/>
            <w:vAlign w:val="center"/>
          </w:tcPr>
          <w:p w14:paraId="7005A812" w14:textId="77ED1C19" w:rsidR="00FA1674" w:rsidRPr="00343F01" w:rsidDel="00201166" w:rsidRDefault="00FA1674" w:rsidP="00D62BC5">
            <w:pPr>
              <w:spacing w:before="0" w:after="160"/>
              <w:jc w:val="left"/>
              <w:rPr>
                <w:del w:id="15786" w:author="Houyem Rais" w:date="2024-02-22T14:46:00Z"/>
                <w:rFonts w:ascii="Calibri" w:eastAsia="Times New Roman" w:hAnsi="Calibri" w:cs="Calibri"/>
                <w:color w:val="000000"/>
                <w:sz w:val="20"/>
                <w:szCs w:val="20"/>
                <w:lang w:eastAsia="fr-FR"/>
              </w:rPr>
              <w:pPrChange w:id="15787" w:author="Houyem Rais" w:date="2024-02-22T14:49:00Z">
                <w:pPr>
                  <w:spacing w:before="0" w:after="0" w:line="240" w:lineRule="auto"/>
                  <w:jc w:val="right"/>
                </w:pPr>
              </w:pPrChange>
            </w:pPr>
            <w:del w:id="15788" w:author="Houyem Rais" w:date="2024-02-22T14:46:00Z">
              <w:r w:rsidRPr="00343F01" w:rsidDel="00201166">
                <w:rPr>
                  <w:rFonts w:ascii="Calibri" w:hAnsi="Calibri" w:cs="Calibri"/>
                  <w:color w:val="000000"/>
                  <w:sz w:val="20"/>
                  <w:szCs w:val="20"/>
                </w:rPr>
                <w:delText>157,3</w:delText>
              </w:r>
            </w:del>
          </w:p>
        </w:tc>
        <w:tc>
          <w:tcPr>
            <w:tcW w:w="820" w:type="dxa"/>
            <w:shd w:val="clear" w:color="auto" w:fill="auto"/>
            <w:noWrap/>
            <w:vAlign w:val="center"/>
          </w:tcPr>
          <w:p w14:paraId="240DAB62" w14:textId="056FB784" w:rsidR="00FA1674" w:rsidRPr="00343F01" w:rsidDel="00201166" w:rsidRDefault="00FA1674" w:rsidP="00D62BC5">
            <w:pPr>
              <w:spacing w:before="0" w:after="160"/>
              <w:jc w:val="left"/>
              <w:rPr>
                <w:del w:id="15789" w:author="Houyem Rais" w:date="2024-02-22T14:46:00Z"/>
                <w:rFonts w:ascii="Calibri" w:eastAsia="Times New Roman" w:hAnsi="Calibri" w:cs="Calibri"/>
                <w:color w:val="000000"/>
                <w:sz w:val="20"/>
                <w:szCs w:val="20"/>
                <w:lang w:eastAsia="fr-FR"/>
              </w:rPr>
              <w:pPrChange w:id="15790" w:author="Houyem Rais" w:date="2024-02-22T14:49:00Z">
                <w:pPr>
                  <w:spacing w:before="0" w:after="0" w:line="240" w:lineRule="auto"/>
                  <w:jc w:val="right"/>
                </w:pPr>
              </w:pPrChange>
            </w:pPr>
            <w:del w:id="15791" w:author="Houyem Rais" w:date="2024-02-22T14:46:00Z">
              <w:r w:rsidRPr="00343F01" w:rsidDel="00201166">
                <w:rPr>
                  <w:rFonts w:ascii="Calibri" w:hAnsi="Calibri" w:cs="Calibri"/>
                  <w:color w:val="000000"/>
                  <w:sz w:val="20"/>
                  <w:szCs w:val="20"/>
                </w:rPr>
                <w:delText>158,6</w:delText>
              </w:r>
            </w:del>
          </w:p>
        </w:tc>
        <w:tc>
          <w:tcPr>
            <w:tcW w:w="820" w:type="dxa"/>
            <w:shd w:val="clear" w:color="auto" w:fill="auto"/>
            <w:noWrap/>
            <w:vAlign w:val="center"/>
          </w:tcPr>
          <w:p w14:paraId="3B74975C" w14:textId="0DF5630B" w:rsidR="00FA1674" w:rsidRPr="00343F01" w:rsidDel="00201166" w:rsidRDefault="00FA1674" w:rsidP="00D62BC5">
            <w:pPr>
              <w:spacing w:before="0" w:after="160"/>
              <w:jc w:val="left"/>
              <w:rPr>
                <w:del w:id="15792" w:author="Houyem Rais" w:date="2024-02-22T14:46:00Z"/>
                <w:rFonts w:ascii="Calibri" w:eastAsia="Times New Roman" w:hAnsi="Calibri" w:cs="Calibri"/>
                <w:color w:val="000000"/>
                <w:sz w:val="20"/>
                <w:szCs w:val="20"/>
                <w:lang w:eastAsia="fr-FR"/>
              </w:rPr>
              <w:pPrChange w:id="15793" w:author="Houyem Rais" w:date="2024-02-22T14:49:00Z">
                <w:pPr>
                  <w:spacing w:before="0" w:after="0" w:line="240" w:lineRule="auto"/>
                  <w:jc w:val="right"/>
                </w:pPr>
              </w:pPrChange>
            </w:pPr>
            <w:del w:id="15794" w:author="Houyem Rais" w:date="2024-02-22T14:46:00Z">
              <w:r w:rsidRPr="00343F01" w:rsidDel="00201166">
                <w:rPr>
                  <w:rFonts w:ascii="Calibri" w:hAnsi="Calibri" w:cs="Calibri"/>
                  <w:color w:val="000000"/>
                  <w:sz w:val="20"/>
                  <w:szCs w:val="20"/>
                </w:rPr>
                <w:delText>192,4</w:delText>
              </w:r>
            </w:del>
          </w:p>
        </w:tc>
        <w:tc>
          <w:tcPr>
            <w:tcW w:w="820" w:type="dxa"/>
            <w:shd w:val="clear" w:color="auto" w:fill="auto"/>
            <w:noWrap/>
            <w:vAlign w:val="center"/>
          </w:tcPr>
          <w:p w14:paraId="02DF6637" w14:textId="0FC8470D" w:rsidR="00FA1674" w:rsidRPr="00343F01" w:rsidDel="00201166" w:rsidRDefault="00FA1674" w:rsidP="00D62BC5">
            <w:pPr>
              <w:spacing w:before="0" w:after="160"/>
              <w:jc w:val="left"/>
              <w:rPr>
                <w:del w:id="15795" w:author="Houyem Rais" w:date="2024-02-22T14:46:00Z"/>
                <w:rFonts w:ascii="Calibri" w:eastAsia="Times New Roman" w:hAnsi="Calibri" w:cs="Calibri"/>
                <w:color w:val="000000"/>
                <w:sz w:val="20"/>
                <w:szCs w:val="20"/>
                <w:lang w:eastAsia="fr-FR"/>
              </w:rPr>
              <w:pPrChange w:id="15796" w:author="Houyem Rais" w:date="2024-02-22T14:49:00Z">
                <w:pPr>
                  <w:spacing w:before="0" w:after="0" w:line="240" w:lineRule="auto"/>
                  <w:jc w:val="right"/>
                </w:pPr>
              </w:pPrChange>
            </w:pPr>
            <w:del w:id="15797" w:author="Houyem Rais" w:date="2024-02-22T14:46:00Z">
              <w:r w:rsidRPr="00343F01" w:rsidDel="00201166">
                <w:rPr>
                  <w:rFonts w:ascii="Calibri" w:hAnsi="Calibri" w:cs="Calibri"/>
                  <w:color w:val="000000"/>
                  <w:sz w:val="20"/>
                  <w:szCs w:val="20"/>
                </w:rPr>
                <w:delText>253,5</w:delText>
              </w:r>
            </w:del>
          </w:p>
        </w:tc>
        <w:tc>
          <w:tcPr>
            <w:tcW w:w="714" w:type="dxa"/>
            <w:shd w:val="clear" w:color="auto" w:fill="auto"/>
            <w:noWrap/>
            <w:vAlign w:val="center"/>
          </w:tcPr>
          <w:p w14:paraId="4F60EB86" w14:textId="572292C6" w:rsidR="00FA1674" w:rsidRPr="00343F01" w:rsidDel="00201166" w:rsidRDefault="00FA1674" w:rsidP="00D62BC5">
            <w:pPr>
              <w:spacing w:before="0" w:after="160"/>
              <w:jc w:val="left"/>
              <w:rPr>
                <w:del w:id="15798" w:author="Houyem Rais" w:date="2024-02-22T14:46:00Z"/>
                <w:rFonts w:ascii="Calibri" w:eastAsia="Times New Roman" w:hAnsi="Calibri" w:cs="Calibri"/>
                <w:color w:val="000000"/>
                <w:sz w:val="20"/>
                <w:szCs w:val="20"/>
                <w:lang w:eastAsia="fr-FR"/>
              </w:rPr>
              <w:pPrChange w:id="15799" w:author="Houyem Rais" w:date="2024-02-22T14:49:00Z">
                <w:pPr>
                  <w:spacing w:before="0" w:after="0" w:line="240" w:lineRule="auto"/>
                  <w:jc w:val="right"/>
                </w:pPr>
              </w:pPrChange>
            </w:pPr>
            <w:del w:id="15800" w:author="Houyem Rais" w:date="2024-02-22T14:46:00Z">
              <w:r w:rsidRPr="00343F01" w:rsidDel="00201166">
                <w:rPr>
                  <w:rFonts w:ascii="Calibri" w:hAnsi="Calibri" w:cs="Calibri"/>
                  <w:color w:val="000000"/>
                  <w:sz w:val="20"/>
                  <w:szCs w:val="20"/>
                </w:rPr>
                <w:delText>305,8</w:delText>
              </w:r>
            </w:del>
          </w:p>
        </w:tc>
        <w:tc>
          <w:tcPr>
            <w:tcW w:w="714" w:type="dxa"/>
            <w:shd w:val="clear" w:color="auto" w:fill="auto"/>
            <w:noWrap/>
            <w:vAlign w:val="center"/>
          </w:tcPr>
          <w:p w14:paraId="54385F94" w14:textId="29461359" w:rsidR="00FA1674" w:rsidRPr="00343F01" w:rsidDel="00201166" w:rsidRDefault="00FA1674" w:rsidP="00D62BC5">
            <w:pPr>
              <w:spacing w:before="0" w:after="160"/>
              <w:jc w:val="left"/>
              <w:rPr>
                <w:del w:id="15801" w:author="Houyem Rais" w:date="2024-02-22T14:46:00Z"/>
                <w:rFonts w:ascii="Calibri" w:eastAsia="Times New Roman" w:hAnsi="Calibri" w:cs="Calibri"/>
                <w:color w:val="000000"/>
                <w:sz w:val="20"/>
                <w:szCs w:val="20"/>
                <w:lang w:eastAsia="fr-FR"/>
              </w:rPr>
              <w:pPrChange w:id="15802" w:author="Houyem Rais" w:date="2024-02-22T14:49:00Z">
                <w:pPr>
                  <w:spacing w:before="0" w:after="0" w:line="240" w:lineRule="auto"/>
                  <w:jc w:val="right"/>
                </w:pPr>
              </w:pPrChange>
            </w:pPr>
            <w:del w:id="15803" w:author="Houyem Rais" w:date="2024-02-22T14:46:00Z">
              <w:r w:rsidRPr="00343F01" w:rsidDel="00201166">
                <w:rPr>
                  <w:rFonts w:ascii="Calibri" w:hAnsi="Calibri" w:cs="Calibri"/>
                  <w:color w:val="000000"/>
                  <w:sz w:val="20"/>
                  <w:szCs w:val="20"/>
                </w:rPr>
                <w:delText>306,1</w:delText>
              </w:r>
            </w:del>
          </w:p>
        </w:tc>
        <w:tc>
          <w:tcPr>
            <w:tcW w:w="714" w:type="dxa"/>
            <w:shd w:val="clear" w:color="auto" w:fill="auto"/>
            <w:noWrap/>
            <w:vAlign w:val="center"/>
          </w:tcPr>
          <w:p w14:paraId="11B790D4" w14:textId="279D6657" w:rsidR="00FA1674" w:rsidRPr="00343F01" w:rsidDel="00201166" w:rsidRDefault="00FA1674" w:rsidP="00D62BC5">
            <w:pPr>
              <w:spacing w:before="0" w:after="160"/>
              <w:jc w:val="left"/>
              <w:rPr>
                <w:del w:id="15804" w:author="Houyem Rais" w:date="2024-02-22T14:46:00Z"/>
                <w:rFonts w:ascii="Calibri" w:eastAsia="Times New Roman" w:hAnsi="Calibri" w:cs="Calibri"/>
                <w:color w:val="000000"/>
                <w:sz w:val="20"/>
                <w:szCs w:val="20"/>
                <w:lang w:eastAsia="fr-FR"/>
              </w:rPr>
              <w:pPrChange w:id="15805" w:author="Houyem Rais" w:date="2024-02-22T14:49:00Z">
                <w:pPr>
                  <w:spacing w:before="0" w:after="0" w:line="240" w:lineRule="auto"/>
                  <w:jc w:val="right"/>
                </w:pPr>
              </w:pPrChange>
            </w:pPr>
            <w:del w:id="15806" w:author="Houyem Rais" w:date="2024-02-22T14:46:00Z">
              <w:r w:rsidRPr="00343F01" w:rsidDel="00201166">
                <w:rPr>
                  <w:rFonts w:ascii="Calibri" w:hAnsi="Calibri" w:cs="Calibri"/>
                  <w:color w:val="000000"/>
                  <w:sz w:val="20"/>
                  <w:szCs w:val="20"/>
                </w:rPr>
                <w:delText>306,9</w:delText>
              </w:r>
            </w:del>
          </w:p>
        </w:tc>
        <w:tc>
          <w:tcPr>
            <w:tcW w:w="714" w:type="dxa"/>
            <w:shd w:val="clear" w:color="auto" w:fill="auto"/>
            <w:noWrap/>
            <w:vAlign w:val="center"/>
          </w:tcPr>
          <w:p w14:paraId="4A3BC33F" w14:textId="30910B36" w:rsidR="00FA1674" w:rsidRPr="00343F01" w:rsidDel="00201166" w:rsidRDefault="00FA1674" w:rsidP="00D62BC5">
            <w:pPr>
              <w:spacing w:before="0" w:after="160"/>
              <w:jc w:val="left"/>
              <w:rPr>
                <w:del w:id="15807" w:author="Houyem Rais" w:date="2024-02-22T14:46:00Z"/>
                <w:rFonts w:ascii="Calibri" w:eastAsia="Times New Roman" w:hAnsi="Calibri" w:cs="Calibri"/>
                <w:color w:val="000000"/>
                <w:sz w:val="20"/>
                <w:szCs w:val="20"/>
                <w:lang w:eastAsia="fr-FR"/>
              </w:rPr>
              <w:pPrChange w:id="15808" w:author="Houyem Rais" w:date="2024-02-22T14:49:00Z">
                <w:pPr>
                  <w:spacing w:before="0" w:after="0" w:line="240" w:lineRule="auto"/>
                  <w:jc w:val="right"/>
                </w:pPr>
              </w:pPrChange>
            </w:pPr>
            <w:del w:id="15809" w:author="Houyem Rais" w:date="2024-02-22T14:46:00Z">
              <w:r w:rsidRPr="00343F01" w:rsidDel="00201166">
                <w:rPr>
                  <w:rFonts w:ascii="Calibri" w:hAnsi="Calibri" w:cs="Calibri"/>
                  <w:color w:val="000000"/>
                  <w:sz w:val="20"/>
                  <w:szCs w:val="20"/>
                </w:rPr>
                <w:delText>358,8</w:delText>
              </w:r>
            </w:del>
          </w:p>
        </w:tc>
        <w:tc>
          <w:tcPr>
            <w:tcW w:w="714" w:type="dxa"/>
            <w:shd w:val="clear" w:color="auto" w:fill="auto"/>
            <w:noWrap/>
            <w:vAlign w:val="center"/>
          </w:tcPr>
          <w:p w14:paraId="71BE247F" w14:textId="77C8BDF6" w:rsidR="00FA1674" w:rsidRPr="00343F01" w:rsidDel="00201166" w:rsidRDefault="00FA1674" w:rsidP="00D62BC5">
            <w:pPr>
              <w:spacing w:before="0" w:after="160"/>
              <w:jc w:val="left"/>
              <w:rPr>
                <w:del w:id="15810" w:author="Houyem Rais" w:date="2024-02-22T14:46:00Z"/>
                <w:rFonts w:ascii="Calibri" w:eastAsia="Times New Roman" w:hAnsi="Calibri" w:cs="Calibri"/>
                <w:color w:val="000000"/>
                <w:sz w:val="20"/>
                <w:szCs w:val="20"/>
                <w:lang w:eastAsia="fr-FR"/>
              </w:rPr>
              <w:pPrChange w:id="15811" w:author="Houyem Rais" w:date="2024-02-22T14:49:00Z">
                <w:pPr>
                  <w:spacing w:before="0" w:after="0" w:line="240" w:lineRule="auto"/>
                  <w:jc w:val="right"/>
                </w:pPr>
              </w:pPrChange>
            </w:pPr>
            <w:del w:id="15812" w:author="Houyem Rais" w:date="2024-02-22T14:46:00Z">
              <w:r w:rsidRPr="00343F01" w:rsidDel="00201166">
                <w:rPr>
                  <w:rFonts w:ascii="Calibri" w:hAnsi="Calibri" w:cs="Calibri"/>
                  <w:color w:val="000000"/>
                  <w:sz w:val="20"/>
                  <w:szCs w:val="20"/>
                </w:rPr>
                <w:delText>380,0</w:delText>
              </w:r>
            </w:del>
          </w:p>
        </w:tc>
        <w:tc>
          <w:tcPr>
            <w:tcW w:w="939" w:type="dxa"/>
            <w:shd w:val="clear" w:color="auto" w:fill="auto"/>
            <w:noWrap/>
            <w:vAlign w:val="center"/>
          </w:tcPr>
          <w:p w14:paraId="268B0975" w14:textId="22E366DD" w:rsidR="00FA1674" w:rsidRPr="00343F01" w:rsidDel="00201166" w:rsidRDefault="00FA1674" w:rsidP="00D62BC5">
            <w:pPr>
              <w:spacing w:before="0" w:after="160"/>
              <w:jc w:val="left"/>
              <w:rPr>
                <w:del w:id="15813" w:author="Houyem Rais" w:date="2024-02-22T14:46:00Z"/>
                <w:rFonts w:ascii="Calibri" w:eastAsia="Times New Roman" w:hAnsi="Calibri" w:cs="Calibri"/>
                <w:color w:val="000000"/>
                <w:sz w:val="20"/>
                <w:szCs w:val="20"/>
                <w:lang w:eastAsia="fr-FR"/>
              </w:rPr>
              <w:pPrChange w:id="15814" w:author="Houyem Rais" w:date="2024-02-22T14:49:00Z">
                <w:pPr>
                  <w:spacing w:before="0" w:after="0" w:line="240" w:lineRule="auto"/>
                  <w:jc w:val="right"/>
                </w:pPr>
              </w:pPrChange>
            </w:pPr>
            <w:del w:id="15815" w:author="Houyem Rais" w:date="2024-02-22T14:46:00Z">
              <w:r w:rsidRPr="00343F01" w:rsidDel="00201166">
                <w:rPr>
                  <w:rFonts w:ascii="Calibri" w:eastAsia="Times New Roman" w:hAnsi="Calibri" w:cs="Calibri"/>
                  <w:color w:val="000000"/>
                  <w:sz w:val="20"/>
                  <w:szCs w:val="20"/>
                  <w:lang w:eastAsia="fr-FR"/>
                </w:rPr>
                <w:delText>445,4</w:delText>
              </w:r>
            </w:del>
          </w:p>
        </w:tc>
      </w:tr>
      <w:tr w:rsidR="00FA1674" w:rsidRPr="00343F01" w:rsidDel="00201166" w14:paraId="60D6532E" w14:textId="693D79DF" w:rsidTr="00B9773A">
        <w:trPr>
          <w:trHeight w:val="267"/>
          <w:del w:id="15816" w:author="Houyem Rais" w:date="2024-02-22T14:46:00Z"/>
        </w:trPr>
        <w:tc>
          <w:tcPr>
            <w:tcW w:w="1270" w:type="dxa"/>
            <w:shd w:val="clear" w:color="auto" w:fill="auto"/>
            <w:noWrap/>
            <w:vAlign w:val="center"/>
          </w:tcPr>
          <w:p w14:paraId="25757EA2" w14:textId="200125EF" w:rsidR="00FA1674" w:rsidRPr="00343F01" w:rsidDel="00201166" w:rsidRDefault="00FA1674" w:rsidP="00D62BC5">
            <w:pPr>
              <w:spacing w:before="0" w:after="160"/>
              <w:jc w:val="left"/>
              <w:rPr>
                <w:del w:id="15817" w:author="Houyem Rais" w:date="2024-02-22T14:46:00Z"/>
                <w:rFonts w:ascii="Calibri" w:eastAsia="Times New Roman" w:hAnsi="Calibri" w:cs="Calibri"/>
                <w:color w:val="000000"/>
                <w:sz w:val="20"/>
                <w:szCs w:val="20"/>
                <w:lang w:eastAsia="fr-FR"/>
              </w:rPr>
              <w:pPrChange w:id="15818" w:author="Houyem Rais" w:date="2024-02-22T14:49:00Z">
                <w:pPr>
                  <w:spacing w:before="0" w:after="0" w:line="240" w:lineRule="auto"/>
                  <w:jc w:val="left"/>
                </w:pPr>
              </w:pPrChange>
            </w:pPr>
            <w:del w:id="15819" w:author="Houyem Rais" w:date="2024-02-22T14:46:00Z">
              <w:r w:rsidRPr="00343F01" w:rsidDel="00201166">
                <w:rPr>
                  <w:rFonts w:ascii="Calibri" w:eastAsia="Times New Roman" w:hAnsi="Calibri" w:cs="Calibri"/>
                  <w:color w:val="000000"/>
                  <w:sz w:val="20"/>
                  <w:szCs w:val="20"/>
                  <w:lang w:eastAsia="fr-FR"/>
                </w:rPr>
                <w:delText>Variation annuelle</w:delText>
              </w:r>
            </w:del>
          </w:p>
        </w:tc>
        <w:tc>
          <w:tcPr>
            <w:tcW w:w="820" w:type="dxa"/>
            <w:shd w:val="clear" w:color="auto" w:fill="auto"/>
            <w:noWrap/>
            <w:vAlign w:val="center"/>
          </w:tcPr>
          <w:p w14:paraId="2787CB32" w14:textId="6718F8F8" w:rsidR="00FA1674" w:rsidRPr="00343F01" w:rsidDel="00201166" w:rsidRDefault="00FA1674" w:rsidP="00D62BC5">
            <w:pPr>
              <w:spacing w:before="0" w:after="160"/>
              <w:jc w:val="left"/>
              <w:rPr>
                <w:del w:id="15820" w:author="Houyem Rais" w:date="2024-02-22T14:46:00Z"/>
                <w:rFonts w:ascii="Calibri" w:hAnsi="Calibri" w:cs="Calibri"/>
                <w:color w:val="000000"/>
                <w:sz w:val="20"/>
                <w:szCs w:val="20"/>
              </w:rPr>
              <w:pPrChange w:id="15821" w:author="Houyem Rais" w:date="2024-02-22T14:49:00Z">
                <w:pPr>
                  <w:spacing w:before="0" w:after="0" w:line="240" w:lineRule="auto"/>
                  <w:jc w:val="right"/>
                </w:pPr>
              </w:pPrChange>
            </w:pP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8AF570" w14:textId="567443F9" w:rsidR="00FA1674" w:rsidRPr="00343F01" w:rsidDel="00201166" w:rsidRDefault="00FA1674" w:rsidP="00D62BC5">
            <w:pPr>
              <w:spacing w:before="0" w:after="160"/>
              <w:jc w:val="left"/>
              <w:rPr>
                <w:del w:id="15822" w:author="Houyem Rais" w:date="2024-02-22T14:46:00Z"/>
                <w:rFonts w:ascii="Calibri" w:hAnsi="Calibri" w:cs="Calibri"/>
                <w:color w:val="000000"/>
                <w:sz w:val="20"/>
                <w:szCs w:val="20"/>
              </w:rPr>
              <w:pPrChange w:id="15823" w:author="Houyem Rais" w:date="2024-02-22T14:49:00Z">
                <w:pPr>
                  <w:spacing w:before="0" w:after="0" w:line="240" w:lineRule="auto"/>
                  <w:jc w:val="right"/>
                </w:pPr>
              </w:pPrChange>
            </w:pPr>
            <w:del w:id="15824" w:author="Houyem Rais" w:date="2024-02-22T14:46:00Z">
              <w:r w:rsidRPr="00343F01" w:rsidDel="00201166">
                <w:rPr>
                  <w:rFonts w:ascii="Calibri" w:hAnsi="Calibri" w:cs="Calibri"/>
                  <w:b/>
                  <w:bCs/>
                  <w:color w:val="000000"/>
                  <w:sz w:val="20"/>
                  <w:szCs w:val="20"/>
                </w:rPr>
                <w:delText>-0,8%</w:delText>
              </w:r>
            </w:del>
          </w:p>
        </w:tc>
        <w:tc>
          <w:tcPr>
            <w:tcW w:w="820" w:type="dxa"/>
            <w:tcBorders>
              <w:top w:val="single" w:sz="4" w:space="0" w:color="auto"/>
              <w:left w:val="nil"/>
              <w:bottom w:val="single" w:sz="4" w:space="0" w:color="auto"/>
              <w:right w:val="single" w:sz="4" w:space="0" w:color="auto"/>
            </w:tcBorders>
            <w:shd w:val="clear" w:color="auto" w:fill="auto"/>
            <w:noWrap/>
            <w:vAlign w:val="center"/>
          </w:tcPr>
          <w:p w14:paraId="30F68CF9" w14:textId="234FC6A5" w:rsidR="00FA1674" w:rsidRPr="00343F01" w:rsidDel="00201166" w:rsidRDefault="00FA1674" w:rsidP="00D62BC5">
            <w:pPr>
              <w:spacing w:before="0" w:after="160"/>
              <w:jc w:val="left"/>
              <w:rPr>
                <w:del w:id="15825" w:author="Houyem Rais" w:date="2024-02-22T14:46:00Z"/>
                <w:rFonts w:ascii="Calibri" w:hAnsi="Calibri" w:cs="Calibri"/>
                <w:color w:val="000000"/>
                <w:sz w:val="20"/>
                <w:szCs w:val="20"/>
              </w:rPr>
              <w:pPrChange w:id="15826" w:author="Houyem Rais" w:date="2024-02-22T14:49:00Z">
                <w:pPr>
                  <w:spacing w:before="0" w:after="0" w:line="240" w:lineRule="auto"/>
                  <w:jc w:val="right"/>
                </w:pPr>
              </w:pPrChange>
            </w:pPr>
            <w:del w:id="15827" w:author="Houyem Rais" w:date="2024-02-22T14:46:00Z">
              <w:r w:rsidRPr="00343F01" w:rsidDel="00201166">
                <w:rPr>
                  <w:rFonts w:ascii="Calibri" w:hAnsi="Calibri" w:cs="Calibri"/>
                  <w:b/>
                  <w:bCs/>
                  <w:color w:val="000000"/>
                  <w:sz w:val="20"/>
                  <w:szCs w:val="20"/>
                </w:rPr>
                <w:delText>-17,6%</w:delText>
              </w:r>
            </w:del>
          </w:p>
        </w:tc>
        <w:tc>
          <w:tcPr>
            <w:tcW w:w="820" w:type="dxa"/>
            <w:tcBorders>
              <w:top w:val="single" w:sz="4" w:space="0" w:color="auto"/>
              <w:left w:val="nil"/>
              <w:bottom w:val="single" w:sz="4" w:space="0" w:color="auto"/>
              <w:right w:val="single" w:sz="4" w:space="0" w:color="auto"/>
            </w:tcBorders>
            <w:shd w:val="clear" w:color="auto" w:fill="auto"/>
            <w:noWrap/>
            <w:vAlign w:val="center"/>
          </w:tcPr>
          <w:p w14:paraId="7D8B0AA3" w14:textId="608B5455" w:rsidR="00FA1674" w:rsidRPr="00343F01" w:rsidDel="00201166" w:rsidRDefault="00FA1674" w:rsidP="00D62BC5">
            <w:pPr>
              <w:spacing w:before="0" w:after="160"/>
              <w:jc w:val="left"/>
              <w:rPr>
                <w:del w:id="15828" w:author="Houyem Rais" w:date="2024-02-22T14:46:00Z"/>
                <w:rFonts w:ascii="Calibri" w:hAnsi="Calibri" w:cs="Calibri"/>
                <w:color w:val="000000"/>
                <w:sz w:val="20"/>
                <w:szCs w:val="20"/>
              </w:rPr>
              <w:pPrChange w:id="15829" w:author="Houyem Rais" w:date="2024-02-22T14:49:00Z">
                <w:pPr>
                  <w:spacing w:before="0" w:after="0" w:line="240" w:lineRule="auto"/>
                  <w:jc w:val="right"/>
                </w:pPr>
              </w:pPrChange>
            </w:pPr>
            <w:del w:id="15830" w:author="Houyem Rais" w:date="2024-02-22T14:46:00Z">
              <w:r w:rsidRPr="00343F01" w:rsidDel="00201166">
                <w:rPr>
                  <w:rFonts w:ascii="Calibri" w:hAnsi="Calibri" w:cs="Calibri"/>
                  <w:b/>
                  <w:bCs/>
                  <w:color w:val="000000"/>
                  <w:sz w:val="20"/>
                  <w:szCs w:val="20"/>
                </w:rPr>
                <w:delText>-24,1%</w:delText>
              </w:r>
            </w:del>
          </w:p>
        </w:tc>
        <w:tc>
          <w:tcPr>
            <w:tcW w:w="714" w:type="dxa"/>
            <w:tcBorders>
              <w:top w:val="single" w:sz="4" w:space="0" w:color="auto"/>
              <w:left w:val="nil"/>
              <w:bottom w:val="single" w:sz="4" w:space="0" w:color="auto"/>
              <w:right w:val="single" w:sz="4" w:space="0" w:color="auto"/>
            </w:tcBorders>
            <w:shd w:val="clear" w:color="auto" w:fill="auto"/>
            <w:noWrap/>
            <w:vAlign w:val="center"/>
          </w:tcPr>
          <w:p w14:paraId="5A241BC7" w14:textId="1842FDF2" w:rsidR="00FA1674" w:rsidRPr="00343F01" w:rsidDel="00201166" w:rsidRDefault="00FA1674" w:rsidP="00D62BC5">
            <w:pPr>
              <w:spacing w:before="0" w:after="160"/>
              <w:jc w:val="left"/>
              <w:rPr>
                <w:del w:id="15831" w:author="Houyem Rais" w:date="2024-02-22T14:46:00Z"/>
                <w:rFonts w:ascii="Calibri" w:hAnsi="Calibri" w:cs="Calibri"/>
                <w:color w:val="000000"/>
                <w:sz w:val="20"/>
                <w:szCs w:val="20"/>
              </w:rPr>
              <w:pPrChange w:id="15832" w:author="Houyem Rais" w:date="2024-02-22T14:49:00Z">
                <w:pPr>
                  <w:spacing w:before="0" w:after="0" w:line="240" w:lineRule="auto"/>
                  <w:jc w:val="right"/>
                </w:pPr>
              </w:pPrChange>
            </w:pPr>
            <w:del w:id="15833" w:author="Houyem Rais" w:date="2024-02-22T14:46:00Z">
              <w:r w:rsidRPr="00343F01" w:rsidDel="00201166">
                <w:rPr>
                  <w:rFonts w:ascii="Calibri" w:hAnsi="Calibri" w:cs="Calibri"/>
                  <w:b/>
                  <w:bCs/>
                  <w:color w:val="000000"/>
                  <w:sz w:val="20"/>
                  <w:szCs w:val="20"/>
                </w:rPr>
                <w:delText>-17,1%</w:delText>
              </w:r>
            </w:del>
          </w:p>
        </w:tc>
        <w:tc>
          <w:tcPr>
            <w:tcW w:w="714" w:type="dxa"/>
            <w:tcBorders>
              <w:top w:val="single" w:sz="4" w:space="0" w:color="auto"/>
              <w:left w:val="nil"/>
              <w:bottom w:val="single" w:sz="4" w:space="0" w:color="auto"/>
              <w:right w:val="single" w:sz="4" w:space="0" w:color="auto"/>
            </w:tcBorders>
            <w:shd w:val="clear" w:color="auto" w:fill="auto"/>
            <w:noWrap/>
            <w:vAlign w:val="center"/>
          </w:tcPr>
          <w:p w14:paraId="364A9835" w14:textId="084407B9" w:rsidR="00FA1674" w:rsidRPr="00343F01" w:rsidDel="00201166" w:rsidRDefault="00FA1674" w:rsidP="00D62BC5">
            <w:pPr>
              <w:spacing w:before="0" w:after="160"/>
              <w:jc w:val="left"/>
              <w:rPr>
                <w:del w:id="15834" w:author="Houyem Rais" w:date="2024-02-22T14:46:00Z"/>
                <w:rFonts w:ascii="Calibri" w:hAnsi="Calibri" w:cs="Calibri"/>
                <w:color w:val="000000"/>
                <w:sz w:val="20"/>
                <w:szCs w:val="20"/>
              </w:rPr>
              <w:pPrChange w:id="15835" w:author="Houyem Rais" w:date="2024-02-22T14:49:00Z">
                <w:pPr>
                  <w:spacing w:before="0" w:after="0" w:line="240" w:lineRule="auto"/>
                  <w:jc w:val="right"/>
                </w:pPr>
              </w:pPrChange>
            </w:pPr>
            <w:del w:id="15836" w:author="Houyem Rais" w:date="2024-02-22T14:46:00Z">
              <w:r w:rsidRPr="00343F01" w:rsidDel="00201166">
                <w:rPr>
                  <w:rFonts w:ascii="Calibri" w:hAnsi="Calibri" w:cs="Calibri"/>
                  <w:b/>
                  <w:bCs/>
                  <w:color w:val="000000"/>
                  <w:sz w:val="20"/>
                  <w:szCs w:val="20"/>
                </w:rPr>
                <w:delText>-0,1%</w:delText>
              </w:r>
            </w:del>
          </w:p>
        </w:tc>
        <w:tc>
          <w:tcPr>
            <w:tcW w:w="714" w:type="dxa"/>
            <w:tcBorders>
              <w:top w:val="single" w:sz="4" w:space="0" w:color="auto"/>
              <w:left w:val="nil"/>
              <w:bottom w:val="single" w:sz="4" w:space="0" w:color="auto"/>
              <w:right w:val="single" w:sz="4" w:space="0" w:color="auto"/>
            </w:tcBorders>
            <w:shd w:val="clear" w:color="auto" w:fill="auto"/>
            <w:noWrap/>
            <w:vAlign w:val="center"/>
          </w:tcPr>
          <w:p w14:paraId="66BDE6D8" w14:textId="698C7992" w:rsidR="00FA1674" w:rsidRPr="00343F01" w:rsidDel="00201166" w:rsidRDefault="00FA1674" w:rsidP="00D62BC5">
            <w:pPr>
              <w:spacing w:before="0" w:after="160"/>
              <w:jc w:val="left"/>
              <w:rPr>
                <w:del w:id="15837" w:author="Houyem Rais" w:date="2024-02-22T14:46:00Z"/>
                <w:rFonts w:ascii="Calibri" w:hAnsi="Calibri" w:cs="Calibri"/>
                <w:color w:val="000000"/>
                <w:sz w:val="20"/>
                <w:szCs w:val="20"/>
              </w:rPr>
              <w:pPrChange w:id="15838" w:author="Houyem Rais" w:date="2024-02-22T14:49:00Z">
                <w:pPr>
                  <w:spacing w:before="0" w:after="0" w:line="240" w:lineRule="auto"/>
                  <w:jc w:val="right"/>
                </w:pPr>
              </w:pPrChange>
            </w:pPr>
            <w:del w:id="15839" w:author="Houyem Rais" w:date="2024-02-22T14:46:00Z">
              <w:r w:rsidRPr="00343F01" w:rsidDel="00201166">
                <w:rPr>
                  <w:rFonts w:ascii="Calibri" w:hAnsi="Calibri" w:cs="Calibri"/>
                  <w:b/>
                  <w:bCs/>
                  <w:color w:val="000000"/>
                  <w:sz w:val="20"/>
                  <w:szCs w:val="20"/>
                </w:rPr>
                <w:delText>-0,3%</w:delText>
              </w:r>
            </w:del>
          </w:p>
        </w:tc>
        <w:tc>
          <w:tcPr>
            <w:tcW w:w="714" w:type="dxa"/>
            <w:tcBorders>
              <w:top w:val="single" w:sz="4" w:space="0" w:color="auto"/>
              <w:left w:val="nil"/>
              <w:bottom w:val="single" w:sz="4" w:space="0" w:color="auto"/>
              <w:right w:val="single" w:sz="4" w:space="0" w:color="auto"/>
            </w:tcBorders>
            <w:shd w:val="clear" w:color="auto" w:fill="auto"/>
            <w:noWrap/>
            <w:vAlign w:val="center"/>
          </w:tcPr>
          <w:p w14:paraId="1E4DD226" w14:textId="7CAE7DE3" w:rsidR="00FA1674" w:rsidRPr="00343F01" w:rsidDel="00201166" w:rsidRDefault="00FA1674" w:rsidP="00D62BC5">
            <w:pPr>
              <w:spacing w:before="0" w:after="160"/>
              <w:jc w:val="left"/>
              <w:rPr>
                <w:del w:id="15840" w:author="Houyem Rais" w:date="2024-02-22T14:46:00Z"/>
                <w:rFonts w:ascii="Calibri" w:hAnsi="Calibri" w:cs="Calibri"/>
                <w:color w:val="000000"/>
                <w:sz w:val="20"/>
                <w:szCs w:val="20"/>
              </w:rPr>
              <w:pPrChange w:id="15841" w:author="Houyem Rais" w:date="2024-02-22T14:49:00Z">
                <w:pPr>
                  <w:spacing w:before="0" w:after="0" w:line="240" w:lineRule="auto"/>
                </w:pPr>
              </w:pPrChange>
            </w:pPr>
            <w:del w:id="15842" w:author="Houyem Rais" w:date="2024-02-22T14:46:00Z">
              <w:r w:rsidRPr="00343F01" w:rsidDel="00201166">
                <w:rPr>
                  <w:rFonts w:ascii="Calibri" w:hAnsi="Calibri" w:cs="Calibri"/>
                  <w:b/>
                  <w:bCs/>
                  <w:color w:val="000000"/>
                  <w:sz w:val="20"/>
                  <w:szCs w:val="20"/>
                </w:rPr>
                <w:delText>-14,5%</w:delText>
              </w:r>
            </w:del>
          </w:p>
        </w:tc>
        <w:tc>
          <w:tcPr>
            <w:tcW w:w="714" w:type="dxa"/>
            <w:tcBorders>
              <w:top w:val="single" w:sz="4" w:space="0" w:color="auto"/>
              <w:left w:val="nil"/>
              <w:bottom w:val="single" w:sz="4" w:space="0" w:color="auto"/>
              <w:right w:val="single" w:sz="4" w:space="0" w:color="auto"/>
            </w:tcBorders>
            <w:shd w:val="clear" w:color="auto" w:fill="auto"/>
            <w:noWrap/>
            <w:vAlign w:val="center"/>
          </w:tcPr>
          <w:p w14:paraId="2A83C1F0" w14:textId="6E0562EC" w:rsidR="00FA1674" w:rsidRPr="00343F01" w:rsidDel="00201166" w:rsidRDefault="00FA1674" w:rsidP="00D62BC5">
            <w:pPr>
              <w:spacing w:before="0" w:after="160"/>
              <w:jc w:val="left"/>
              <w:rPr>
                <w:del w:id="15843" w:author="Houyem Rais" w:date="2024-02-22T14:46:00Z"/>
                <w:rFonts w:ascii="Calibri" w:hAnsi="Calibri" w:cs="Calibri"/>
                <w:color w:val="000000"/>
                <w:sz w:val="20"/>
                <w:szCs w:val="20"/>
              </w:rPr>
              <w:pPrChange w:id="15844" w:author="Houyem Rais" w:date="2024-02-22T14:49:00Z">
                <w:pPr>
                  <w:spacing w:before="0" w:after="0" w:line="240" w:lineRule="auto"/>
                  <w:jc w:val="right"/>
                </w:pPr>
              </w:pPrChange>
            </w:pPr>
            <w:del w:id="15845" w:author="Houyem Rais" w:date="2024-02-22T14:46:00Z">
              <w:r w:rsidRPr="00343F01" w:rsidDel="00201166">
                <w:rPr>
                  <w:rFonts w:ascii="Calibri" w:hAnsi="Calibri" w:cs="Calibri"/>
                  <w:b/>
                  <w:bCs/>
                  <w:color w:val="000000"/>
                  <w:sz w:val="20"/>
                  <w:szCs w:val="20"/>
                </w:rPr>
                <w:delText>-5,6%</w:delText>
              </w:r>
            </w:del>
          </w:p>
        </w:tc>
        <w:tc>
          <w:tcPr>
            <w:tcW w:w="939" w:type="dxa"/>
            <w:shd w:val="clear" w:color="auto" w:fill="auto"/>
            <w:noWrap/>
            <w:vAlign w:val="center"/>
          </w:tcPr>
          <w:p w14:paraId="1BB3EEA1" w14:textId="1E421C1E" w:rsidR="00FA1674" w:rsidRPr="00343F01" w:rsidDel="00201166" w:rsidRDefault="00FA1674" w:rsidP="00D62BC5">
            <w:pPr>
              <w:spacing w:before="0" w:after="160"/>
              <w:jc w:val="left"/>
              <w:rPr>
                <w:del w:id="15846" w:author="Houyem Rais" w:date="2024-02-22T14:46:00Z"/>
                <w:rFonts w:ascii="Calibri" w:eastAsia="Times New Roman" w:hAnsi="Calibri" w:cs="Calibri"/>
                <w:color w:val="000000"/>
                <w:sz w:val="20"/>
                <w:szCs w:val="20"/>
                <w:lang w:eastAsia="fr-FR"/>
              </w:rPr>
              <w:pPrChange w:id="15847" w:author="Houyem Rais" w:date="2024-02-22T14:49:00Z">
                <w:pPr>
                  <w:spacing w:before="0" w:after="0" w:line="240" w:lineRule="auto"/>
                  <w:jc w:val="right"/>
                </w:pPr>
              </w:pPrChange>
            </w:pPr>
            <w:del w:id="15848" w:author="Houyem Rais" w:date="2024-02-22T14:46:00Z">
              <w:r w:rsidRPr="00343F01" w:rsidDel="00201166">
                <w:rPr>
                  <w:rFonts w:ascii="Calibri" w:eastAsia="Times New Roman" w:hAnsi="Calibri" w:cs="Calibri"/>
                  <w:color w:val="000000"/>
                  <w:sz w:val="20"/>
                  <w:szCs w:val="20"/>
                  <w:lang w:eastAsia="fr-FR"/>
                </w:rPr>
                <w:delText>-14,7%</w:delText>
              </w:r>
            </w:del>
          </w:p>
        </w:tc>
      </w:tr>
    </w:tbl>
    <w:p w14:paraId="4BE9D19C" w14:textId="45E7109C" w:rsidR="00157847" w:rsidRPr="00343F01" w:rsidDel="00201166" w:rsidRDefault="00157847" w:rsidP="00D62BC5">
      <w:pPr>
        <w:spacing w:before="0" w:after="160"/>
        <w:jc w:val="left"/>
        <w:rPr>
          <w:del w:id="15849" w:author="Houyem Rais" w:date="2024-02-22T14:46:00Z"/>
        </w:rPr>
        <w:pPrChange w:id="15850" w:author="Houyem Rais" w:date="2024-02-22T14:49:00Z">
          <w:pPr/>
        </w:pPrChange>
      </w:pPr>
      <w:del w:id="15851" w:author="Houyem Rais" w:date="2024-02-22T14:46:00Z">
        <w:r w:rsidRPr="00343F01" w:rsidDel="00201166">
          <w:delText xml:space="preserve">Le Projet a donc supposé un taux de dépréciation annuel </w:delText>
        </w:r>
        <w:r w:rsidR="0092581F" w:rsidRPr="00343F01" w:rsidDel="00201166">
          <w:delText xml:space="preserve">moyen </w:delText>
        </w:r>
        <w:r w:rsidRPr="00343F01" w:rsidDel="00201166">
          <w:delText xml:space="preserve">de </w:delText>
        </w:r>
        <w:r w:rsidR="00624058" w:rsidRPr="00343F01" w:rsidDel="00201166">
          <w:rPr>
            <w:b/>
            <w:bCs/>
          </w:rPr>
          <w:delText>2,3</w:delText>
        </w:r>
        <w:r w:rsidRPr="00343F01" w:rsidDel="00201166">
          <w:rPr>
            <w:b/>
            <w:bCs/>
          </w:rPr>
          <w:delText> %</w:delText>
        </w:r>
        <w:r w:rsidRPr="00343F01" w:rsidDel="00201166">
          <w:delText xml:space="preserve"> </w:delText>
        </w:r>
        <w:r w:rsidR="00BA5999" w:rsidRPr="00343F01" w:rsidDel="00201166">
          <w:delText xml:space="preserve">de la valeur du franc CFA ouest-africain </w:delText>
        </w:r>
        <w:r w:rsidR="008F23CE" w:rsidRPr="00343F01" w:rsidDel="00201166">
          <w:delText xml:space="preserve">et </w:delText>
        </w:r>
        <w:r w:rsidR="00624058" w:rsidRPr="00343F01" w:rsidDel="00201166">
          <w:rPr>
            <w:b/>
            <w:bCs/>
          </w:rPr>
          <w:delText>10,5</w:delText>
        </w:r>
        <w:r w:rsidR="009544C0" w:rsidRPr="00343F01" w:rsidDel="00201166">
          <w:rPr>
            <w:b/>
            <w:bCs/>
          </w:rPr>
          <w:delText xml:space="preserve"> </w:delText>
        </w:r>
        <w:r w:rsidR="008F23CE" w:rsidRPr="00343F01" w:rsidDel="00201166">
          <w:rPr>
            <w:b/>
            <w:bCs/>
          </w:rPr>
          <w:delText>%</w:delText>
        </w:r>
        <w:r w:rsidR="008F23CE" w:rsidRPr="00343F01" w:rsidDel="00201166">
          <w:delText xml:space="preserve"> </w:delText>
        </w:r>
        <w:r w:rsidR="00BA5999" w:rsidRPr="00343F01" w:rsidDel="00201166">
          <w:delText xml:space="preserve">de la valeur du naira nigérian </w:delText>
        </w:r>
        <w:r w:rsidRPr="00343F01" w:rsidDel="00201166">
          <w:delText>pour la conversion de tous les postes de dépenses en devises et de dépenses de fonctionnement</w:delText>
        </w:r>
        <w:r w:rsidR="00B9773A" w:rsidRPr="00343F01" w:rsidDel="00201166">
          <w:delText xml:space="preserve">, </w:delText>
        </w:r>
      </w:del>
      <w:ins w:id="15852" w:author="Mohamed Amine Sdiri" w:date="2023-11-29T09:58:00Z">
        <w:del w:id="15853" w:author="Houyem Rais" w:date="2024-02-22T14:46:00Z">
          <w:r w:rsidR="00621175" w:rsidDel="00201166">
            <w:delText xml:space="preserve"> </w:delText>
          </w:r>
        </w:del>
      </w:ins>
      <w:del w:id="15854" w:author="Houyem Rais" w:date="2024-02-22T14:46:00Z">
        <w:r w:rsidR="00B9773A" w:rsidRPr="00343F01" w:rsidDel="00201166">
          <w:delText>ainsi que</w:delText>
        </w:r>
        <w:r w:rsidRPr="00343F01" w:rsidDel="00201166">
          <w:delText xml:space="preserve"> tous les actifs et passifs libellés en devises que le projet peut détenir ou assumer.</w:delText>
        </w:r>
      </w:del>
    </w:p>
    <w:p w14:paraId="5C1411AB" w14:textId="6BC99E44" w:rsidR="00A53F9F" w:rsidRPr="00343F01" w:rsidDel="00201166" w:rsidRDefault="00FA1674" w:rsidP="00D62BC5">
      <w:pPr>
        <w:spacing w:before="0" w:after="160"/>
        <w:jc w:val="left"/>
        <w:rPr>
          <w:del w:id="15855" w:author="Houyem Rais" w:date="2024-02-22T14:46:00Z"/>
        </w:rPr>
        <w:pPrChange w:id="15856" w:author="Houyem Rais" w:date="2024-02-22T14:49:00Z">
          <w:pPr>
            <w:pStyle w:val="Heading4"/>
          </w:pPr>
        </w:pPrChange>
      </w:pPr>
      <w:del w:id="15857" w:author="Houyem Rais" w:date="2024-02-22T14:46:00Z">
        <w:r w:rsidRPr="00343F01" w:rsidDel="00201166">
          <w:delText>PIB et c</w:delText>
        </w:r>
        <w:r w:rsidR="00A53F9F" w:rsidRPr="00343F01" w:rsidDel="00201166">
          <w:delText>roissance économique</w:delText>
        </w:r>
      </w:del>
    </w:p>
    <w:p w14:paraId="6CFA6AF0" w14:textId="6FA7CC7F" w:rsidR="00FA1674" w:rsidRPr="00343F01" w:rsidDel="00201166" w:rsidRDefault="001A5756" w:rsidP="00D62BC5">
      <w:pPr>
        <w:spacing w:before="0" w:after="160"/>
        <w:jc w:val="left"/>
        <w:rPr>
          <w:del w:id="15858" w:author="Houyem Rais" w:date="2024-02-22T14:46:00Z"/>
        </w:rPr>
        <w:pPrChange w:id="15859" w:author="Houyem Rais" w:date="2024-02-22T14:49:00Z">
          <w:pPr/>
        </w:pPrChange>
      </w:pPr>
      <w:del w:id="15860" w:author="Houyem Rais" w:date="2024-02-22T14:46:00Z">
        <w:r w:rsidRPr="00343F01" w:rsidDel="00201166">
          <w:delText xml:space="preserve">La croissance de l’économie qui indique une amélioration et une augmentation des activités économiques, </w:delText>
        </w:r>
      </w:del>
      <w:ins w:id="15861" w:author="Mohamed Amine Sdiri" w:date="2023-11-29T09:58:00Z">
        <w:del w:id="15862" w:author="Houyem Rais" w:date="2024-02-22T14:46:00Z">
          <w:r w:rsidR="00621175" w:rsidDel="00201166">
            <w:delText xml:space="preserve"> </w:delText>
          </w:r>
        </w:del>
      </w:ins>
      <w:del w:id="15863" w:author="Houyem Rais" w:date="2024-02-22T14:46:00Z">
        <w:r w:rsidRPr="00343F01" w:rsidDel="00201166">
          <w:delText xml:space="preserve">d’où l’augmentation de la demande de services, </w:delText>
        </w:r>
      </w:del>
      <w:ins w:id="15864" w:author="Mohamed Amine Sdiri" w:date="2023-11-29T09:58:00Z">
        <w:del w:id="15865" w:author="Houyem Rais" w:date="2024-02-22T14:46:00Z">
          <w:r w:rsidR="00621175" w:rsidDel="00201166">
            <w:delText xml:space="preserve"> </w:delText>
          </w:r>
        </w:del>
      </w:ins>
      <w:del w:id="15866" w:author="Houyem Rais" w:date="2024-02-22T14:46:00Z">
        <w:r w:rsidRPr="00343F01" w:rsidDel="00201166">
          <w:delText xml:space="preserve">y compris l’utilisation de stations de péages, </w:delText>
        </w:r>
      </w:del>
      <w:ins w:id="15867" w:author="Mohamed Amine Sdiri" w:date="2023-11-29T09:58:00Z">
        <w:del w:id="15868" w:author="Houyem Rais" w:date="2024-02-22T14:46:00Z">
          <w:r w:rsidR="00621175" w:rsidDel="00201166">
            <w:delText xml:space="preserve"> </w:delText>
          </w:r>
        </w:del>
      </w:ins>
      <w:del w:id="15869" w:author="Houyem Rais" w:date="2024-02-22T14:46:00Z">
        <w:r w:rsidRPr="00343F01" w:rsidDel="00201166">
          <w:delText xml:space="preserve">a été fondée sur le taux de croissance estimatif du produit intérieur brut [PIB]. Le taux de croissance du PIB du Togo, </w:delText>
        </w:r>
      </w:del>
      <w:ins w:id="15870" w:author="Mohamed Amine Sdiri" w:date="2023-11-29T09:58:00Z">
        <w:del w:id="15871" w:author="Houyem Rais" w:date="2024-02-22T14:46:00Z">
          <w:r w:rsidR="00621175" w:rsidDel="00201166">
            <w:delText xml:space="preserve"> </w:delText>
          </w:r>
        </w:del>
      </w:ins>
      <w:del w:id="15872" w:author="Houyem Rais" w:date="2024-02-22T14:46:00Z">
        <w:r w:rsidRPr="00343F01" w:rsidDel="00201166">
          <w:delText xml:space="preserve">Bénin et Nigéria (actuellement à </w:delText>
        </w:r>
        <w:r w:rsidR="00E06BCB" w:rsidRPr="00343F01" w:rsidDel="00201166">
          <w:delText>8,41 ; 17,14 et 441</w:delText>
        </w:r>
        <w:r w:rsidRPr="00343F01" w:rsidDel="00201166">
          <w:delText> milliards de dollars</w:delText>
        </w:r>
        <w:r w:rsidR="00B9773A" w:rsidRPr="00343F01" w:rsidDel="00201166">
          <w:delText xml:space="preserve"> respectivement</w:delText>
        </w:r>
        <w:r w:rsidRPr="00343F01" w:rsidDel="00201166">
          <w:delText xml:space="preserve">) a été extrapolé sur la base du taux de croissance moyen du PIB réel sur 10 ans, </w:delText>
        </w:r>
      </w:del>
      <w:ins w:id="15873" w:author="Mohamed Amine Sdiri" w:date="2023-11-29T09:58:00Z">
        <w:del w:id="15874" w:author="Houyem Rais" w:date="2024-02-22T14:46:00Z">
          <w:r w:rsidR="00621175" w:rsidDel="00201166">
            <w:delText xml:space="preserve"> </w:delText>
          </w:r>
        </w:del>
      </w:ins>
      <w:del w:id="15875" w:author="Houyem Rais" w:date="2024-02-22T14:46:00Z">
        <w:r w:rsidRPr="00343F01" w:rsidDel="00201166">
          <w:delText>comme le montre le tableau suivant.</w:delText>
        </w:r>
      </w:del>
    </w:p>
    <w:p w14:paraId="41E1435B" w14:textId="6E988CFA" w:rsidR="00AD17E4" w:rsidRPr="00343F01" w:rsidDel="00201166" w:rsidRDefault="00AD17E4" w:rsidP="00D62BC5">
      <w:pPr>
        <w:spacing w:before="0" w:after="160"/>
        <w:jc w:val="left"/>
        <w:rPr>
          <w:del w:id="15876" w:author="Houyem Rais" w:date="2024-02-22T14:46:00Z"/>
        </w:rPr>
        <w:pPrChange w:id="15877" w:author="Houyem Rais" w:date="2024-02-22T14:49:00Z">
          <w:pPr>
            <w:pStyle w:val="Caption"/>
          </w:pPr>
        </w:pPrChange>
      </w:pPr>
      <w:bookmarkStart w:id="15878" w:name="_Toc152165500"/>
      <w:del w:id="15879"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5880" w:author="Mohamed Amine Sdiri" w:date="2023-11-29T15:48:00Z">
        <w:del w:id="15881" w:author="Houyem Rais" w:date="2024-02-22T14:46:00Z">
          <w:r w:rsidR="002B5C95" w:rsidDel="00201166">
            <w:rPr>
              <w:noProof/>
            </w:rPr>
            <w:delText>62</w:delText>
          </w:r>
        </w:del>
      </w:ins>
      <w:del w:id="15882" w:author="Houyem Rais" w:date="2024-02-22T14:46:00Z">
        <w:r w:rsidR="00F555DC" w:rsidDel="00201166">
          <w:rPr>
            <w:noProof/>
          </w:rPr>
          <w:delText>63</w:delText>
        </w:r>
        <w:r w:rsidR="00B0561B" w:rsidDel="00201166">
          <w:rPr>
            <w:noProof/>
          </w:rPr>
          <w:fldChar w:fldCharType="end"/>
        </w:r>
        <w:r w:rsidRPr="00343F01" w:rsidDel="00201166">
          <w:delText xml:space="preserve"> Taux de croissance du PIB au Togo, </w:delText>
        </w:r>
      </w:del>
      <w:ins w:id="15883" w:author="Mohamed Amine Sdiri" w:date="2023-11-29T09:58:00Z">
        <w:del w:id="15884" w:author="Houyem Rais" w:date="2024-02-22T14:46:00Z">
          <w:r w:rsidR="00621175" w:rsidDel="00201166">
            <w:delText xml:space="preserve"> </w:delText>
          </w:r>
        </w:del>
      </w:ins>
      <w:del w:id="15885" w:author="Houyem Rais" w:date="2024-02-22T14:46:00Z">
        <w:r w:rsidRPr="00343F01" w:rsidDel="00201166">
          <w:delText>au Bénin et au Nigeria au cours des 10 dernières années</w:delText>
        </w:r>
        <w:bookmarkEnd w:id="15878"/>
      </w:del>
    </w:p>
    <w:tbl>
      <w:tblPr>
        <w:tblStyle w:val="TableGrid"/>
        <w:tblW w:w="9524" w:type="dxa"/>
        <w:tblInd w:w="-147" w:type="dxa"/>
        <w:tblLook w:val="04A0" w:firstRow="1" w:lastRow="0" w:firstColumn="1" w:lastColumn="0" w:noHBand="0" w:noVBand="1"/>
      </w:tblPr>
      <w:tblGrid>
        <w:gridCol w:w="918"/>
        <w:gridCol w:w="765"/>
        <w:gridCol w:w="765"/>
        <w:gridCol w:w="765"/>
        <w:gridCol w:w="765"/>
        <w:gridCol w:w="765"/>
        <w:gridCol w:w="765"/>
        <w:gridCol w:w="765"/>
        <w:gridCol w:w="765"/>
        <w:gridCol w:w="765"/>
        <w:gridCol w:w="765"/>
        <w:gridCol w:w="956"/>
      </w:tblGrid>
      <w:tr w:rsidR="00FA1674" w:rsidRPr="00343F01" w:rsidDel="00201166" w14:paraId="58C776FD" w14:textId="0C29846C" w:rsidTr="00FA1674">
        <w:trPr>
          <w:trHeight w:val="315"/>
          <w:del w:id="15886" w:author="Houyem Rais" w:date="2024-02-22T14:46:00Z"/>
        </w:trPr>
        <w:tc>
          <w:tcPr>
            <w:tcW w:w="918" w:type="dxa"/>
            <w:shd w:val="clear" w:color="auto" w:fill="D9D9D9" w:themeFill="background1" w:themeFillShade="D9"/>
            <w:noWrap/>
            <w:hideMark/>
          </w:tcPr>
          <w:p w14:paraId="5AA17DAD" w14:textId="5F0D0E84" w:rsidR="00FA1674" w:rsidRPr="00343F01" w:rsidDel="00201166" w:rsidRDefault="00FA1674" w:rsidP="00D62BC5">
            <w:pPr>
              <w:spacing w:before="0" w:after="160"/>
              <w:jc w:val="left"/>
              <w:rPr>
                <w:del w:id="15887" w:author="Houyem Rais" w:date="2024-02-22T14:46:00Z"/>
                <w:b/>
                <w:bCs/>
                <w:sz w:val="18"/>
                <w:szCs w:val="18"/>
                <w:lang w:val="fr-FR"/>
              </w:rPr>
              <w:pPrChange w:id="15888" w:author="Houyem Rais" w:date="2024-02-22T14:49:00Z">
                <w:pPr/>
              </w:pPrChange>
            </w:pPr>
            <w:del w:id="15889" w:author="Houyem Rais" w:date="2024-02-22T14:46:00Z">
              <w:r w:rsidRPr="00343F01" w:rsidDel="00201166">
                <w:rPr>
                  <w:b/>
                  <w:bCs/>
                  <w:sz w:val="18"/>
                  <w:szCs w:val="18"/>
                  <w:lang w:val="fr-FR"/>
                </w:rPr>
                <w:delText>Année</w:delText>
              </w:r>
            </w:del>
          </w:p>
        </w:tc>
        <w:tc>
          <w:tcPr>
            <w:tcW w:w="765" w:type="dxa"/>
            <w:shd w:val="clear" w:color="auto" w:fill="D9D9D9" w:themeFill="background1" w:themeFillShade="D9"/>
            <w:noWrap/>
            <w:hideMark/>
          </w:tcPr>
          <w:p w14:paraId="005F40ED" w14:textId="088C89DD" w:rsidR="00FA1674" w:rsidRPr="00343F01" w:rsidDel="00201166" w:rsidRDefault="00FA1674" w:rsidP="00D62BC5">
            <w:pPr>
              <w:spacing w:before="0" w:after="160"/>
              <w:jc w:val="left"/>
              <w:rPr>
                <w:del w:id="15890" w:author="Houyem Rais" w:date="2024-02-22T14:46:00Z"/>
                <w:b/>
                <w:bCs/>
                <w:sz w:val="18"/>
                <w:szCs w:val="18"/>
                <w:lang w:val="fr-FR"/>
              </w:rPr>
              <w:pPrChange w:id="15891" w:author="Houyem Rais" w:date="2024-02-22T14:49:00Z">
                <w:pPr/>
              </w:pPrChange>
            </w:pPr>
            <w:del w:id="15892" w:author="Houyem Rais" w:date="2024-02-22T14:46:00Z">
              <w:r w:rsidRPr="00343F01" w:rsidDel="00201166">
                <w:rPr>
                  <w:b/>
                  <w:bCs/>
                  <w:sz w:val="18"/>
                  <w:szCs w:val="18"/>
                  <w:lang w:val="fr-FR"/>
                </w:rPr>
                <w:delText>2013</w:delText>
              </w:r>
            </w:del>
          </w:p>
        </w:tc>
        <w:tc>
          <w:tcPr>
            <w:tcW w:w="765" w:type="dxa"/>
            <w:shd w:val="clear" w:color="auto" w:fill="D9D9D9" w:themeFill="background1" w:themeFillShade="D9"/>
            <w:noWrap/>
            <w:hideMark/>
          </w:tcPr>
          <w:p w14:paraId="614A66DD" w14:textId="7823338F" w:rsidR="00FA1674" w:rsidRPr="00343F01" w:rsidDel="00201166" w:rsidRDefault="00FA1674" w:rsidP="00D62BC5">
            <w:pPr>
              <w:spacing w:before="0" w:after="160"/>
              <w:jc w:val="left"/>
              <w:rPr>
                <w:del w:id="15893" w:author="Houyem Rais" w:date="2024-02-22T14:46:00Z"/>
                <w:b/>
                <w:bCs/>
                <w:sz w:val="18"/>
                <w:szCs w:val="18"/>
                <w:lang w:val="fr-FR"/>
              </w:rPr>
              <w:pPrChange w:id="15894" w:author="Houyem Rais" w:date="2024-02-22T14:49:00Z">
                <w:pPr/>
              </w:pPrChange>
            </w:pPr>
            <w:del w:id="15895" w:author="Houyem Rais" w:date="2024-02-22T14:46:00Z">
              <w:r w:rsidRPr="00343F01" w:rsidDel="00201166">
                <w:rPr>
                  <w:b/>
                  <w:bCs/>
                  <w:sz w:val="18"/>
                  <w:szCs w:val="18"/>
                  <w:lang w:val="fr-FR"/>
                </w:rPr>
                <w:delText>2014</w:delText>
              </w:r>
            </w:del>
          </w:p>
        </w:tc>
        <w:tc>
          <w:tcPr>
            <w:tcW w:w="765" w:type="dxa"/>
            <w:shd w:val="clear" w:color="auto" w:fill="D9D9D9" w:themeFill="background1" w:themeFillShade="D9"/>
            <w:noWrap/>
            <w:hideMark/>
          </w:tcPr>
          <w:p w14:paraId="7E5910E9" w14:textId="6DD14654" w:rsidR="00FA1674" w:rsidRPr="00343F01" w:rsidDel="00201166" w:rsidRDefault="00FA1674" w:rsidP="00D62BC5">
            <w:pPr>
              <w:spacing w:before="0" w:after="160"/>
              <w:jc w:val="left"/>
              <w:rPr>
                <w:del w:id="15896" w:author="Houyem Rais" w:date="2024-02-22T14:46:00Z"/>
                <w:b/>
                <w:bCs/>
                <w:sz w:val="18"/>
                <w:szCs w:val="18"/>
                <w:lang w:val="fr-FR"/>
              </w:rPr>
              <w:pPrChange w:id="15897" w:author="Houyem Rais" w:date="2024-02-22T14:49:00Z">
                <w:pPr/>
              </w:pPrChange>
            </w:pPr>
            <w:del w:id="15898" w:author="Houyem Rais" w:date="2024-02-22T14:46:00Z">
              <w:r w:rsidRPr="00343F01" w:rsidDel="00201166">
                <w:rPr>
                  <w:b/>
                  <w:bCs/>
                  <w:sz w:val="18"/>
                  <w:szCs w:val="18"/>
                  <w:lang w:val="fr-FR"/>
                </w:rPr>
                <w:delText>2015</w:delText>
              </w:r>
            </w:del>
          </w:p>
        </w:tc>
        <w:tc>
          <w:tcPr>
            <w:tcW w:w="765" w:type="dxa"/>
            <w:shd w:val="clear" w:color="auto" w:fill="D9D9D9" w:themeFill="background1" w:themeFillShade="D9"/>
            <w:noWrap/>
            <w:hideMark/>
          </w:tcPr>
          <w:p w14:paraId="39EAC710" w14:textId="33655C36" w:rsidR="00FA1674" w:rsidRPr="00343F01" w:rsidDel="00201166" w:rsidRDefault="00FA1674" w:rsidP="00D62BC5">
            <w:pPr>
              <w:spacing w:before="0" w:after="160"/>
              <w:jc w:val="left"/>
              <w:rPr>
                <w:del w:id="15899" w:author="Houyem Rais" w:date="2024-02-22T14:46:00Z"/>
                <w:b/>
                <w:bCs/>
                <w:sz w:val="18"/>
                <w:szCs w:val="18"/>
                <w:lang w:val="fr-FR"/>
              </w:rPr>
              <w:pPrChange w:id="15900" w:author="Houyem Rais" w:date="2024-02-22T14:49:00Z">
                <w:pPr/>
              </w:pPrChange>
            </w:pPr>
            <w:del w:id="15901" w:author="Houyem Rais" w:date="2024-02-22T14:46:00Z">
              <w:r w:rsidRPr="00343F01" w:rsidDel="00201166">
                <w:rPr>
                  <w:b/>
                  <w:bCs/>
                  <w:sz w:val="18"/>
                  <w:szCs w:val="18"/>
                  <w:lang w:val="fr-FR"/>
                </w:rPr>
                <w:delText>2016</w:delText>
              </w:r>
            </w:del>
          </w:p>
        </w:tc>
        <w:tc>
          <w:tcPr>
            <w:tcW w:w="765" w:type="dxa"/>
            <w:shd w:val="clear" w:color="auto" w:fill="D9D9D9" w:themeFill="background1" w:themeFillShade="D9"/>
            <w:noWrap/>
            <w:hideMark/>
          </w:tcPr>
          <w:p w14:paraId="7EE37392" w14:textId="6206B768" w:rsidR="00FA1674" w:rsidRPr="00343F01" w:rsidDel="00201166" w:rsidRDefault="00FA1674" w:rsidP="00D62BC5">
            <w:pPr>
              <w:spacing w:before="0" w:after="160"/>
              <w:jc w:val="left"/>
              <w:rPr>
                <w:del w:id="15902" w:author="Houyem Rais" w:date="2024-02-22T14:46:00Z"/>
                <w:b/>
                <w:bCs/>
                <w:sz w:val="18"/>
                <w:szCs w:val="18"/>
                <w:lang w:val="fr-FR"/>
              </w:rPr>
              <w:pPrChange w:id="15903" w:author="Houyem Rais" w:date="2024-02-22T14:49:00Z">
                <w:pPr/>
              </w:pPrChange>
            </w:pPr>
            <w:del w:id="15904" w:author="Houyem Rais" w:date="2024-02-22T14:46:00Z">
              <w:r w:rsidRPr="00343F01" w:rsidDel="00201166">
                <w:rPr>
                  <w:b/>
                  <w:bCs/>
                  <w:sz w:val="18"/>
                  <w:szCs w:val="18"/>
                  <w:lang w:val="fr-FR"/>
                </w:rPr>
                <w:delText>2017</w:delText>
              </w:r>
            </w:del>
          </w:p>
        </w:tc>
        <w:tc>
          <w:tcPr>
            <w:tcW w:w="765" w:type="dxa"/>
            <w:shd w:val="clear" w:color="auto" w:fill="D9D9D9" w:themeFill="background1" w:themeFillShade="D9"/>
            <w:noWrap/>
            <w:hideMark/>
          </w:tcPr>
          <w:p w14:paraId="76D5A22B" w14:textId="238CF957" w:rsidR="00FA1674" w:rsidRPr="00343F01" w:rsidDel="00201166" w:rsidRDefault="00FA1674" w:rsidP="00D62BC5">
            <w:pPr>
              <w:spacing w:before="0" w:after="160"/>
              <w:jc w:val="left"/>
              <w:rPr>
                <w:del w:id="15905" w:author="Houyem Rais" w:date="2024-02-22T14:46:00Z"/>
                <w:b/>
                <w:bCs/>
                <w:sz w:val="18"/>
                <w:szCs w:val="18"/>
                <w:lang w:val="fr-FR"/>
              </w:rPr>
              <w:pPrChange w:id="15906" w:author="Houyem Rais" w:date="2024-02-22T14:49:00Z">
                <w:pPr/>
              </w:pPrChange>
            </w:pPr>
            <w:del w:id="15907" w:author="Houyem Rais" w:date="2024-02-22T14:46:00Z">
              <w:r w:rsidRPr="00343F01" w:rsidDel="00201166">
                <w:rPr>
                  <w:b/>
                  <w:bCs/>
                  <w:sz w:val="18"/>
                  <w:szCs w:val="18"/>
                  <w:lang w:val="fr-FR"/>
                </w:rPr>
                <w:delText>2018</w:delText>
              </w:r>
            </w:del>
          </w:p>
        </w:tc>
        <w:tc>
          <w:tcPr>
            <w:tcW w:w="765" w:type="dxa"/>
            <w:shd w:val="clear" w:color="auto" w:fill="D9D9D9" w:themeFill="background1" w:themeFillShade="D9"/>
            <w:noWrap/>
            <w:hideMark/>
          </w:tcPr>
          <w:p w14:paraId="7CBB4ED1" w14:textId="0B972ED0" w:rsidR="00FA1674" w:rsidRPr="00343F01" w:rsidDel="00201166" w:rsidRDefault="00FA1674" w:rsidP="00D62BC5">
            <w:pPr>
              <w:spacing w:before="0" w:after="160"/>
              <w:jc w:val="left"/>
              <w:rPr>
                <w:del w:id="15908" w:author="Houyem Rais" w:date="2024-02-22T14:46:00Z"/>
                <w:b/>
                <w:bCs/>
                <w:sz w:val="18"/>
                <w:szCs w:val="18"/>
                <w:lang w:val="fr-FR"/>
              </w:rPr>
              <w:pPrChange w:id="15909" w:author="Houyem Rais" w:date="2024-02-22T14:49:00Z">
                <w:pPr/>
              </w:pPrChange>
            </w:pPr>
            <w:del w:id="15910" w:author="Houyem Rais" w:date="2024-02-22T14:46:00Z">
              <w:r w:rsidRPr="00343F01" w:rsidDel="00201166">
                <w:rPr>
                  <w:b/>
                  <w:bCs/>
                  <w:sz w:val="18"/>
                  <w:szCs w:val="18"/>
                  <w:lang w:val="fr-FR"/>
                </w:rPr>
                <w:delText>2019</w:delText>
              </w:r>
            </w:del>
          </w:p>
        </w:tc>
        <w:tc>
          <w:tcPr>
            <w:tcW w:w="765" w:type="dxa"/>
            <w:shd w:val="clear" w:color="auto" w:fill="D9D9D9" w:themeFill="background1" w:themeFillShade="D9"/>
            <w:noWrap/>
            <w:hideMark/>
          </w:tcPr>
          <w:p w14:paraId="38CBAA3A" w14:textId="039F4AE1" w:rsidR="00FA1674" w:rsidRPr="00343F01" w:rsidDel="00201166" w:rsidRDefault="00FA1674" w:rsidP="00D62BC5">
            <w:pPr>
              <w:spacing w:before="0" w:after="160"/>
              <w:jc w:val="left"/>
              <w:rPr>
                <w:del w:id="15911" w:author="Houyem Rais" w:date="2024-02-22T14:46:00Z"/>
                <w:b/>
                <w:bCs/>
                <w:sz w:val="18"/>
                <w:szCs w:val="18"/>
                <w:lang w:val="fr-FR"/>
              </w:rPr>
              <w:pPrChange w:id="15912" w:author="Houyem Rais" w:date="2024-02-22T14:49:00Z">
                <w:pPr/>
              </w:pPrChange>
            </w:pPr>
            <w:del w:id="15913" w:author="Houyem Rais" w:date="2024-02-22T14:46:00Z">
              <w:r w:rsidRPr="00343F01" w:rsidDel="00201166">
                <w:rPr>
                  <w:b/>
                  <w:bCs/>
                  <w:sz w:val="18"/>
                  <w:szCs w:val="18"/>
                  <w:lang w:val="fr-FR"/>
                </w:rPr>
                <w:delText>2020</w:delText>
              </w:r>
            </w:del>
          </w:p>
        </w:tc>
        <w:tc>
          <w:tcPr>
            <w:tcW w:w="765" w:type="dxa"/>
            <w:shd w:val="clear" w:color="auto" w:fill="D9D9D9" w:themeFill="background1" w:themeFillShade="D9"/>
            <w:noWrap/>
            <w:hideMark/>
          </w:tcPr>
          <w:p w14:paraId="784E481C" w14:textId="08D16E46" w:rsidR="00FA1674" w:rsidRPr="00343F01" w:rsidDel="00201166" w:rsidRDefault="00FA1674" w:rsidP="00D62BC5">
            <w:pPr>
              <w:spacing w:before="0" w:after="160"/>
              <w:jc w:val="left"/>
              <w:rPr>
                <w:del w:id="15914" w:author="Houyem Rais" w:date="2024-02-22T14:46:00Z"/>
                <w:b/>
                <w:bCs/>
                <w:sz w:val="18"/>
                <w:szCs w:val="18"/>
                <w:lang w:val="fr-FR"/>
              </w:rPr>
              <w:pPrChange w:id="15915" w:author="Houyem Rais" w:date="2024-02-22T14:49:00Z">
                <w:pPr/>
              </w:pPrChange>
            </w:pPr>
            <w:del w:id="15916" w:author="Houyem Rais" w:date="2024-02-22T14:46:00Z">
              <w:r w:rsidRPr="00343F01" w:rsidDel="00201166">
                <w:rPr>
                  <w:b/>
                  <w:bCs/>
                  <w:sz w:val="18"/>
                  <w:szCs w:val="18"/>
                  <w:lang w:val="fr-FR"/>
                </w:rPr>
                <w:delText>2021</w:delText>
              </w:r>
            </w:del>
          </w:p>
        </w:tc>
        <w:tc>
          <w:tcPr>
            <w:tcW w:w="765" w:type="dxa"/>
            <w:shd w:val="clear" w:color="auto" w:fill="D9D9D9" w:themeFill="background1" w:themeFillShade="D9"/>
            <w:noWrap/>
            <w:hideMark/>
          </w:tcPr>
          <w:p w14:paraId="6E316097" w14:textId="00CE9F0B" w:rsidR="00FA1674" w:rsidRPr="00343F01" w:rsidDel="00201166" w:rsidRDefault="00FA1674" w:rsidP="00D62BC5">
            <w:pPr>
              <w:spacing w:before="0" w:after="160"/>
              <w:jc w:val="left"/>
              <w:rPr>
                <w:del w:id="15917" w:author="Houyem Rais" w:date="2024-02-22T14:46:00Z"/>
                <w:b/>
                <w:bCs/>
                <w:sz w:val="18"/>
                <w:szCs w:val="18"/>
                <w:lang w:val="fr-FR"/>
              </w:rPr>
              <w:pPrChange w:id="15918" w:author="Houyem Rais" w:date="2024-02-22T14:49:00Z">
                <w:pPr/>
              </w:pPrChange>
            </w:pPr>
            <w:del w:id="15919" w:author="Houyem Rais" w:date="2024-02-22T14:46:00Z">
              <w:r w:rsidRPr="00343F01" w:rsidDel="00201166">
                <w:rPr>
                  <w:b/>
                  <w:bCs/>
                  <w:sz w:val="18"/>
                  <w:szCs w:val="18"/>
                  <w:lang w:val="fr-FR"/>
                </w:rPr>
                <w:delText>2022</w:delText>
              </w:r>
            </w:del>
          </w:p>
        </w:tc>
        <w:tc>
          <w:tcPr>
            <w:tcW w:w="956" w:type="dxa"/>
            <w:shd w:val="clear" w:color="auto" w:fill="D9D9D9" w:themeFill="background1" w:themeFillShade="D9"/>
            <w:noWrap/>
            <w:hideMark/>
          </w:tcPr>
          <w:p w14:paraId="77537BF6" w14:textId="1A7B6DA1" w:rsidR="00FA1674" w:rsidRPr="00343F01" w:rsidDel="00201166" w:rsidRDefault="007C4E8A" w:rsidP="00D62BC5">
            <w:pPr>
              <w:spacing w:before="0" w:after="160"/>
              <w:jc w:val="left"/>
              <w:rPr>
                <w:del w:id="15920" w:author="Houyem Rais" w:date="2024-02-22T14:46:00Z"/>
                <w:b/>
                <w:bCs/>
                <w:sz w:val="18"/>
                <w:szCs w:val="18"/>
                <w:lang w:val="fr-FR"/>
              </w:rPr>
              <w:pPrChange w:id="15921" w:author="Houyem Rais" w:date="2024-02-22T14:49:00Z">
                <w:pPr/>
              </w:pPrChange>
            </w:pPr>
            <w:del w:id="15922" w:author="Houyem Rais" w:date="2024-02-22T14:46:00Z">
              <w:r w:rsidRPr="00343F01" w:rsidDel="00201166">
                <w:rPr>
                  <w:b/>
                  <w:bCs/>
                  <w:sz w:val="18"/>
                  <w:szCs w:val="18"/>
                  <w:lang w:val="fr-FR"/>
                </w:rPr>
                <w:delText>À</w:delText>
              </w:r>
              <w:r w:rsidR="00FA1674" w:rsidRPr="00343F01" w:rsidDel="00201166">
                <w:rPr>
                  <w:b/>
                  <w:bCs/>
                  <w:sz w:val="18"/>
                  <w:szCs w:val="18"/>
                  <w:lang w:val="fr-FR"/>
                </w:rPr>
                <w:delText xml:space="preserve"> partir de 2023</w:delText>
              </w:r>
            </w:del>
          </w:p>
        </w:tc>
      </w:tr>
      <w:tr w:rsidR="00FA1674" w:rsidRPr="00343F01" w:rsidDel="00201166" w14:paraId="69CBCAB5" w14:textId="2EAC1DBF" w:rsidTr="00FA1674">
        <w:trPr>
          <w:trHeight w:val="315"/>
          <w:del w:id="15923" w:author="Houyem Rais" w:date="2024-02-22T14:46:00Z"/>
        </w:trPr>
        <w:tc>
          <w:tcPr>
            <w:tcW w:w="918" w:type="dxa"/>
            <w:noWrap/>
            <w:hideMark/>
          </w:tcPr>
          <w:p w14:paraId="772CB407" w14:textId="6B2DED95" w:rsidR="00FA1674" w:rsidRPr="00343F01" w:rsidDel="00201166" w:rsidRDefault="00FA1674" w:rsidP="00D62BC5">
            <w:pPr>
              <w:spacing w:before="0" w:after="160"/>
              <w:jc w:val="left"/>
              <w:rPr>
                <w:del w:id="15924" w:author="Houyem Rais" w:date="2024-02-22T14:46:00Z"/>
                <w:b/>
                <w:bCs/>
                <w:sz w:val="18"/>
                <w:szCs w:val="18"/>
                <w:lang w:val="fr-FR"/>
              </w:rPr>
              <w:pPrChange w:id="15925" w:author="Houyem Rais" w:date="2024-02-22T14:49:00Z">
                <w:pPr/>
              </w:pPrChange>
            </w:pPr>
            <w:del w:id="15926" w:author="Houyem Rais" w:date="2024-02-22T14:46:00Z">
              <w:r w:rsidRPr="00343F01" w:rsidDel="00201166">
                <w:rPr>
                  <w:b/>
                  <w:bCs/>
                  <w:sz w:val="18"/>
                  <w:szCs w:val="18"/>
                  <w:lang w:val="fr-FR"/>
                </w:rPr>
                <w:delText>Togo</w:delText>
              </w:r>
            </w:del>
          </w:p>
        </w:tc>
        <w:tc>
          <w:tcPr>
            <w:tcW w:w="765" w:type="dxa"/>
            <w:noWrap/>
            <w:hideMark/>
          </w:tcPr>
          <w:p w14:paraId="090374DF" w14:textId="1604F7EC" w:rsidR="00FA1674" w:rsidRPr="00343F01" w:rsidDel="00201166" w:rsidRDefault="00FA1674" w:rsidP="00D62BC5">
            <w:pPr>
              <w:spacing w:before="0" w:after="160"/>
              <w:jc w:val="left"/>
              <w:rPr>
                <w:del w:id="15927" w:author="Houyem Rais" w:date="2024-02-22T14:46:00Z"/>
                <w:sz w:val="18"/>
                <w:szCs w:val="18"/>
                <w:lang w:val="fr-FR"/>
              </w:rPr>
              <w:pPrChange w:id="15928" w:author="Houyem Rais" w:date="2024-02-22T14:49:00Z">
                <w:pPr/>
              </w:pPrChange>
            </w:pPr>
            <w:del w:id="15929" w:author="Houyem Rais" w:date="2024-02-22T14:46:00Z">
              <w:r w:rsidRPr="00343F01" w:rsidDel="00201166">
                <w:rPr>
                  <w:sz w:val="18"/>
                  <w:szCs w:val="18"/>
                  <w:lang w:val="fr-FR"/>
                </w:rPr>
                <w:delText>6,10%</w:delText>
              </w:r>
            </w:del>
          </w:p>
        </w:tc>
        <w:tc>
          <w:tcPr>
            <w:tcW w:w="765" w:type="dxa"/>
            <w:noWrap/>
            <w:hideMark/>
          </w:tcPr>
          <w:p w14:paraId="64A73A18" w14:textId="5F5FB69A" w:rsidR="00FA1674" w:rsidRPr="00343F01" w:rsidDel="00201166" w:rsidRDefault="00FA1674" w:rsidP="00D62BC5">
            <w:pPr>
              <w:spacing w:before="0" w:after="160"/>
              <w:jc w:val="left"/>
              <w:rPr>
                <w:del w:id="15930" w:author="Houyem Rais" w:date="2024-02-22T14:46:00Z"/>
                <w:sz w:val="18"/>
                <w:szCs w:val="18"/>
                <w:lang w:val="fr-FR"/>
              </w:rPr>
              <w:pPrChange w:id="15931" w:author="Houyem Rais" w:date="2024-02-22T14:49:00Z">
                <w:pPr/>
              </w:pPrChange>
            </w:pPr>
            <w:del w:id="15932" w:author="Houyem Rais" w:date="2024-02-22T14:46:00Z">
              <w:r w:rsidRPr="00343F01" w:rsidDel="00201166">
                <w:rPr>
                  <w:sz w:val="18"/>
                  <w:szCs w:val="18"/>
                  <w:lang w:val="fr-FR"/>
                </w:rPr>
                <w:delText>5,90%</w:delText>
              </w:r>
            </w:del>
          </w:p>
        </w:tc>
        <w:tc>
          <w:tcPr>
            <w:tcW w:w="765" w:type="dxa"/>
            <w:noWrap/>
            <w:hideMark/>
          </w:tcPr>
          <w:p w14:paraId="7E6C9590" w14:textId="231D81DB" w:rsidR="00FA1674" w:rsidRPr="00343F01" w:rsidDel="00201166" w:rsidRDefault="00FA1674" w:rsidP="00D62BC5">
            <w:pPr>
              <w:spacing w:before="0" w:after="160"/>
              <w:jc w:val="left"/>
              <w:rPr>
                <w:del w:id="15933" w:author="Houyem Rais" w:date="2024-02-22T14:46:00Z"/>
                <w:sz w:val="18"/>
                <w:szCs w:val="18"/>
                <w:lang w:val="fr-FR"/>
              </w:rPr>
              <w:pPrChange w:id="15934" w:author="Houyem Rais" w:date="2024-02-22T14:49:00Z">
                <w:pPr/>
              </w:pPrChange>
            </w:pPr>
            <w:del w:id="15935" w:author="Houyem Rais" w:date="2024-02-22T14:46:00Z">
              <w:r w:rsidRPr="00343F01" w:rsidDel="00201166">
                <w:rPr>
                  <w:sz w:val="18"/>
                  <w:szCs w:val="18"/>
                  <w:lang w:val="fr-FR"/>
                </w:rPr>
                <w:delText>5,70%</w:delText>
              </w:r>
            </w:del>
          </w:p>
        </w:tc>
        <w:tc>
          <w:tcPr>
            <w:tcW w:w="765" w:type="dxa"/>
            <w:noWrap/>
            <w:hideMark/>
          </w:tcPr>
          <w:p w14:paraId="26B2B644" w14:textId="5896E417" w:rsidR="00FA1674" w:rsidRPr="00343F01" w:rsidDel="00201166" w:rsidRDefault="00FA1674" w:rsidP="00D62BC5">
            <w:pPr>
              <w:spacing w:before="0" w:after="160"/>
              <w:jc w:val="left"/>
              <w:rPr>
                <w:del w:id="15936" w:author="Houyem Rais" w:date="2024-02-22T14:46:00Z"/>
                <w:sz w:val="18"/>
                <w:szCs w:val="18"/>
                <w:lang w:val="fr-FR"/>
              </w:rPr>
              <w:pPrChange w:id="15937" w:author="Houyem Rais" w:date="2024-02-22T14:49:00Z">
                <w:pPr/>
              </w:pPrChange>
            </w:pPr>
            <w:del w:id="15938" w:author="Houyem Rais" w:date="2024-02-22T14:46:00Z">
              <w:r w:rsidRPr="00343F01" w:rsidDel="00201166">
                <w:rPr>
                  <w:sz w:val="18"/>
                  <w:szCs w:val="18"/>
                  <w:lang w:val="fr-FR"/>
                </w:rPr>
                <w:delText>6%</w:delText>
              </w:r>
            </w:del>
          </w:p>
        </w:tc>
        <w:tc>
          <w:tcPr>
            <w:tcW w:w="765" w:type="dxa"/>
            <w:noWrap/>
            <w:hideMark/>
          </w:tcPr>
          <w:p w14:paraId="31071968" w14:textId="701FC147" w:rsidR="00FA1674" w:rsidRPr="00343F01" w:rsidDel="00201166" w:rsidRDefault="00FA1674" w:rsidP="00D62BC5">
            <w:pPr>
              <w:spacing w:before="0" w:after="160"/>
              <w:jc w:val="left"/>
              <w:rPr>
                <w:del w:id="15939" w:author="Houyem Rais" w:date="2024-02-22T14:46:00Z"/>
                <w:sz w:val="18"/>
                <w:szCs w:val="18"/>
                <w:lang w:val="fr-FR"/>
              </w:rPr>
              <w:pPrChange w:id="15940" w:author="Houyem Rais" w:date="2024-02-22T14:49:00Z">
                <w:pPr/>
              </w:pPrChange>
            </w:pPr>
            <w:del w:id="15941" w:author="Houyem Rais" w:date="2024-02-22T14:46:00Z">
              <w:r w:rsidRPr="00343F01" w:rsidDel="00201166">
                <w:rPr>
                  <w:sz w:val="18"/>
                  <w:szCs w:val="18"/>
                  <w:lang w:val="fr-FR"/>
                </w:rPr>
                <w:delText>4%</w:delText>
              </w:r>
            </w:del>
          </w:p>
        </w:tc>
        <w:tc>
          <w:tcPr>
            <w:tcW w:w="765" w:type="dxa"/>
            <w:noWrap/>
            <w:hideMark/>
          </w:tcPr>
          <w:p w14:paraId="7866884A" w14:textId="6A78B5A5" w:rsidR="00FA1674" w:rsidRPr="00343F01" w:rsidDel="00201166" w:rsidRDefault="00FA1674" w:rsidP="00D62BC5">
            <w:pPr>
              <w:spacing w:before="0" w:after="160"/>
              <w:jc w:val="left"/>
              <w:rPr>
                <w:del w:id="15942" w:author="Houyem Rais" w:date="2024-02-22T14:46:00Z"/>
                <w:sz w:val="18"/>
                <w:szCs w:val="18"/>
                <w:lang w:val="fr-FR"/>
              </w:rPr>
              <w:pPrChange w:id="15943" w:author="Houyem Rais" w:date="2024-02-22T14:49:00Z">
                <w:pPr/>
              </w:pPrChange>
            </w:pPr>
            <w:del w:id="15944" w:author="Houyem Rais" w:date="2024-02-22T14:46:00Z">
              <w:r w:rsidRPr="00343F01" w:rsidDel="00201166">
                <w:rPr>
                  <w:sz w:val="18"/>
                  <w:szCs w:val="18"/>
                  <w:lang w:val="fr-FR"/>
                </w:rPr>
                <w:delText>5,00%</w:delText>
              </w:r>
            </w:del>
          </w:p>
        </w:tc>
        <w:tc>
          <w:tcPr>
            <w:tcW w:w="765" w:type="dxa"/>
            <w:noWrap/>
            <w:hideMark/>
          </w:tcPr>
          <w:p w14:paraId="1087731A" w14:textId="5173FB81" w:rsidR="00FA1674" w:rsidRPr="00343F01" w:rsidDel="00201166" w:rsidRDefault="00FA1674" w:rsidP="00D62BC5">
            <w:pPr>
              <w:spacing w:before="0" w:after="160"/>
              <w:jc w:val="left"/>
              <w:rPr>
                <w:del w:id="15945" w:author="Houyem Rais" w:date="2024-02-22T14:46:00Z"/>
                <w:sz w:val="18"/>
                <w:szCs w:val="18"/>
                <w:lang w:val="fr-FR"/>
              </w:rPr>
              <w:pPrChange w:id="15946" w:author="Houyem Rais" w:date="2024-02-22T14:49:00Z">
                <w:pPr/>
              </w:pPrChange>
            </w:pPr>
            <w:del w:id="15947" w:author="Houyem Rais" w:date="2024-02-22T14:46:00Z">
              <w:r w:rsidRPr="00343F01" w:rsidDel="00201166">
                <w:rPr>
                  <w:sz w:val="18"/>
                  <w:szCs w:val="18"/>
                  <w:lang w:val="fr-FR"/>
                </w:rPr>
                <w:delText>5,50%</w:delText>
              </w:r>
            </w:del>
          </w:p>
        </w:tc>
        <w:tc>
          <w:tcPr>
            <w:tcW w:w="765" w:type="dxa"/>
            <w:noWrap/>
            <w:hideMark/>
          </w:tcPr>
          <w:p w14:paraId="3757556F" w14:textId="14BB4332" w:rsidR="00FA1674" w:rsidRPr="00343F01" w:rsidDel="00201166" w:rsidRDefault="00FA1674" w:rsidP="00D62BC5">
            <w:pPr>
              <w:spacing w:before="0" w:after="160"/>
              <w:jc w:val="left"/>
              <w:rPr>
                <w:del w:id="15948" w:author="Houyem Rais" w:date="2024-02-22T14:46:00Z"/>
                <w:sz w:val="18"/>
                <w:szCs w:val="18"/>
                <w:lang w:val="fr-FR"/>
              </w:rPr>
              <w:pPrChange w:id="15949" w:author="Houyem Rais" w:date="2024-02-22T14:49:00Z">
                <w:pPr/>
              </w:pPrChange>
            </w:pPr>
            <w:del w:id="15950" w:author="Houyem Rais" w:date="2024-02-22T14:46:00Z">
              <w:r w:rsidRPr="00343F01" w:rsidDel="00201166">
                <w:rPr>
                  <w:sz w:val="18"/>
                  <w:szCs w:val="18"/>
                  <w:lang w:val="fr-FR"/>
                </w:rPr>
                <w:delText>1,80%</w:delText>
              </w:r>
            </w:del>
          </w:p>
        </w:tc>
        <w:tc>
          <w:tcPr>
            <w:tcW w:w="765" w:type="dxa"/>
            <w:noWrap/>
            <w:hideMark/>
          </w:tcPr>
          <w:p w14:paraId="2C754483" w14:textId="78730864" w:rsidR="00FA1674" w:rsidRPr="00343F01" w:rsidDel="00201166" w:rsidRDefault="00FA1674" w:rsidP="00D62BC5">
            <w:pPr>
              <w:spacing w:before="0" w:after="160"/>
              <w:jc w:val="left"/>
              <w:rPr>
                <w:del w:id="15951" w:author="Houyem Rais" w:date="2024-02-22T14:46:00Z"/>
                <w:sz w:val="18"/>
                <w:szCs w:val="18"/>
                <w:lang w:val="fr-FR"/>
              </w:rPr>
              <w:pPrChange w:id="15952" w:author="Houyem Rais" w:date="2024-02-22T14:49:00Z">
                <w:pPr/>
              </w:pPrChange>
            </w:pPr>
            <w:del w:id="15953" w:author="Houyem Rais" w:date="2024-02-22T14:46:00Z">
              <w:r w:rsidRPr="00343F01" w:rsidDel="00201166">
                <w:rPr>
                  <w:sz w:val="18"/>
                  <w:szCs w:val="18"/>
                  <w:lang w:val="fr-FR"/>
                </w:rPr>
                <w:delText>5,30%</w:delText>
              </w:r>
            </w:del>
          </w:p>
        </w:tc>
        <w:tc>
          <w:tcPr>
            <w:tcW w:w="765" w:type="dxa"/>
            <w:noWrap/>
            <w:hideMark/>
          </w:tcPr>
          <w:p w14:paraId="29D2307B" w14:textId="0F55308A" w:rsidR="00FA1674" w:rsidRPr="00343F01" w:rsidDel="00201166" w:rsidRDefault="00FA1674" w:rsidP="00D62BC5">
            <w:pPr>
              <w:spacing w:before="0" w:after="160"/>
              <w:jc w:val="left"/>
              <w:rPr>
                <w:del w:id="15954" w:author="Houyem Rais" w:date="2024-02-22T14:46:00Z"/>
                <w:sz w:val="18"/>
                <w:szCs w:val="18"/>
                <w:lang w:val="fr-FR"/>
              </w:rPr>
              <w:pPrChange w:id="15955" w:author="Houyem Rais" w:date="2024-02-22T14:49:00Z">
                <w:pPr/>
              </w:pPrChange>
            </w:pPr>
            <w:del w:id="15956" w:author="Houyem Rais" w:date="2024-02-22T14:46:00Z">
              <w:r w:rsidRPr="00343F01" w:rsidDel="00201166">
                <w:rPr>
                  <w:sz w:val="18"/>
                  <w:szCs w:val="18"/>
                  <w:lang w:val="fr-FR"/>
                </w:rPr>
                <w:delText>5,60%</w:delText>
              </w:r>
            </w:del>
          </w:p>
        </w:tc>
        <w:tc>
          <w:tcPr>
            <w:tcW w:w="956" w:type="dxa"/>
            <w:noWrap/>
            <w:hideMark/>
          </w:tcPr>
          <w:p w14:paraId="7F9A9ED2" w14:textId="2C21FB22" w:rsidR="00FA1674" w:rsidRPr="00343F01" w:rsidDel="00201166" w:rsidRDefault="00FA1674" w:rsidP="00D62BC5">
            <w:pPr>
              <w:spacing w:before="0" w:after="160"/>
              <w:jc w:val="left"/>
              <w:rPr>
                <w:del w:id="15957" w:author="Houyem Rais" w:date="2024-02-22T14:46:00Z"/>
                <w:sz w:val="18"/>
                <w:szCs w:val="18"/>
                <w:lang w:val="fr-FR"/>
              </w:rPr>
              <w:pPrChange w:id="15958" w:author="Houyem Rais" w:date="2024-02-22T14:49:00Z">
                <w:pPr/>
              </w:pPrChange>
            </w:pPr>
            <w:del w:id="15959" w:author="Houyem Rais" w:date="2024-02-22T14:46:00Z">
              <w:r w:rsidRPr="00343F01" w:rsidDel="00201166">
                <w:rPr>
                  <w:sz w:val="18"/>
                  <w:szCs w:val="18"/>
                  <w:lang w:val="fr-FR"/>
                </w:rPr>
                <w:delText>5,1%</w:delText>
              </w:r>
            </w:del>
          </w:p>
        </w:tc>
      </w:tr>
      <w:tr w:rsidR="00FA1674" w:rsidRPr="00343F01" w:rsidDel="00201166" w14:paraId="114B4B48" w14:textId="2E5C314F" w:rsidTr="00FA1674">
        <w:trPr>
          <w:trHeight w:val="315"/>
          <w:del w:id="15960" w:author="Houyem Rais" w:date="2024-02-22T14:46:00Z"/>
        </w:trPr>
        <w:tc>
          <w:tcPr>
            <w:tcW w:w="918" w:type="dxa"/>
            <w:noWrap/>
            <w:hideMark/>
          </w:tcPr>
          <w:p w14:paraId="4A2C7BA9" w14:textId="7763C25F" w:rsidR="00FA1674" w:rsidRPr="00343F01" w:rsidDel="00201166" w:rsidRDefault="00FA1674" w:rsidP="00D62BC5">
            <w:pPr>
              <w:spacing w:before="0" w:after="160"/>
              <w:jc w:val="left"/>
              <w:rPr>
                <w:del w:id="15961" w:author="Houyem Rais" w:date="2024-02-22T14:46:00Z"/>
                <w:b/>
                <w:bCs/>
                <w:sz w:val="18"/>
                <w:szCs w:val="18"/>
                <w:lang w:val="fr-FR"/>
              </w:rPr>
              <w:pPrChange w:id="15962" w:author="Houyem Rais" w:date="2024-02-22T14:49:00Z">
                <w:pPr/>
              </w:pPrChange>
            </w:pPr>
            <w:del w:id="15963" w:author="Houyem Rais" w:date="2024-02-22T14:46:00Z">
              <w:r w:rsidRPr="00343F01" w:rsidDel="00201166">
                <w:rPr>
                  <w:b/>
                  <w:bCs/>
                  <w:sz w:val="18"/>
                  <w:szCs w:val="18"/>
                  <w:lang w:val="fr-FR"/>
                </w:rPr>
                <w:delText>Bénin</w:delText>
              </w:r>
            </w:del>
          </w:p>
        </w:tc>
        <w:tc>
          <w:tcPr>
            <w:tcW w:w="765" w:type="dxa"/>
            <w:noWrap/>
            <w:hideMark/>
          </w:tcPr>
          <w:p w14:paraId="2790F08A" w14:textId="21EF6BE1" w:rsidR="00FA1674" w:rsidRPr="00343F01" w:rsidDel="00201166" w:rsidRDefault="00FA1674" w:rsidP="00D62BC5">
            <w:pPr>
              <w:spacing w:before="0" w:after="160"/>
              <w:jc w:val="left"/>
              <w:rPr>
                <w:del w:id="15964" w:author="Houyem Rais" w:date="2024-02-22T14:46:00Z"/>
                <w:sz w:val="18"/>
                <w:szCs w:val="18"/>
                <w:lang w:val="fr-FR"/>
              </w:rPr>
              <w:pPrChange w:id="15965" w:author="Houyem Rais" w:date="2024-02-22T14:49:00Z">
                <w:pPr/>
              </w:pPrChange>
            </w:pPr>
            <w:del w:id="15966" w:author="Houyem Rais" w:date="2024-02-22T14:46:00Z">
              <w:r w:rsidRPr="00343F01" w:rsidDel="00201166">
                <w:rPr>
                  <w:sz w:val="18"/>
                  <w:szCs w:val="18"/>
                  <w:lang w:val="fr-FR"/>
                </w:rPr>
                <w:delText>7,20%</w:delText>
              </w:r>
            </w:del>
          </w:p>
        </w:tc>
        <w:tc>
          <w:tcPr>
            <w:tcW w:w="765" w:type="dxa"/>
            <w:noWrap/>
            <w:hideMark/>
          </w:tcPr>
          <w:p w14:paraId="7E68B86B" w14:textId="1EE162B6" w:rsidR="00FA1674" w:rsidRPr="00343F01" w:rsidDel="00201166" w:rsidRDefault="00FA1674" w:rsidP="00D62BC5">
            <w:pPr>
              <w:spacing w:before="0" w:after="160"/>
              <w:jc w:val="left"/>
              <w:rPr>
                <w:del w:id="15967" w:author="Houyem Rais" w:date="2024-02-22T14:46:00Z"/>
                <w:sz w:val="18"/>
                <w:szCs w:val="18"/>
                <w:lang w:val="fr-FR"/>
              </w:rPr>
              <w:pPrChange w:id="15968" w:author="Houyem Rais" w:date="2024-02-22T14:49:00Z">
                <w:pPr/>
              </w:pPrChange>
            </w:pPr>
            <w:del w:id="15969" w:author="Houyem Rais" w:date="2024-02-22T14:46:00Z">
              <w:r w:rsidRPr="00343F01" w:rsidDel="00201166">
                <w:rPr>
                  <w:sz w:val="18"/>
                  <w:szCs w:val="18"/>
                  <w:lang w:val="fr-FR"/>
                </w:rPr>
                <w:delText>6,40%</w:delText>
              </w:r>
            </w:del>
          </w:p>
        </w:tc>
        <w:tc>
          <w:tcPr>
            <w:tcW w:w="765" w:type="dxa"/>
            <w:noWrap/>
            <w:hideMark/>
          </w:tcPr>
          <w:p w14:paraId="1277DC5B" w14:textId="29E94027" w:rsidR="00FA1674" w:rsidRPr="00343F01" w:rsidDel="00201166" w:rsidRDefault="00FA1674" w:rsidP="00D62BC5">
            <w:pPr>
              <w:spacing w:before="0" w:after="160"/>
              <w:jc w:val="left"/>
              <w:rPr>
                <w:del w:id="15970" w:author="Houyem Rais" w:date="2024-02-22T14:46:00Z"/>
                <w:sz w:val="18"/>
                <w:szCs w:val="18"/>
                <w:lang w:val="fr-FR"/>
              </w:rPr>
              <w:pPrChange w:id="15971" w:author="Houyem Rais" w:date="2024-02-22T14:49:00Z">
                <w:pPr/>
              </w:pPrChange>
            </w:pPr>
            <w:del w:id="15972" w:author="Houyem Rais" w:date="2024-02-22T14:46:00Z">
              <w:r w:rsidRPr="00343F01" w:rsidDel="00201166">
                <w:rPr>
                  <w:sz w:val="18"/>
                  <w:szCs w:val="18"/>
                  <w:lang w:val="fr-FR"/>
                </w:rPr>
                <w:delText>1,80%</w:delText>
              </w:r>
            </w:del>
          </w:p>
        </w:tc>
        <w:tc>
          <w:tcPr>
            <w:tcW w:w="765" w:type="dxa"/>
            <w:noWrap/>
            <w:hideMark/>
          </w:tcPr>
          <w:p w14:paraId="1B4D4FB9" w14:textId="0F123D2B" w:rsidR="00FA1674" w:rsidRPr="00343F01" w:rsidDel="00201166" w:rsidRDefault="00FA1674" w:rsidP="00D62BC5">
            <w:pPr>
              <w:spacing w:before="0" w:after="160"/>
              <w:jc w:val="left"/>
              <w:rPr>
                <w:del w:id="15973" w:author="Houyem Rais" w:date="2024-02-22T14:46:00Z"/>
                <w:sz w:val="18"/>
                <w:szCs w:val="18"/>
                <w:lang w:val="fr-FR"/>
              </w:rPr>
              <w:pPrChange w:id="15974" w:author="Houyem Rais" w:date="2024-02-22T14:49:00Z">
                <w:pPr/>
              </w:pPrChange>
            </w:pPr>
            <w:del w:id="15975" w:author="Houyem Rais" w:date="2024-02-22T14:46:00Z">
              <w:r w:rsidRPr="00343F01" w:rsidDel="00201166">
                <w:rPr>
                  <w:sz w:val="18"/>
                  <w:szCs w:val="18"/>
                  <w:lang w:val="fr-FR"/>
                </w:rPr>
                <w:delText>3,30%</w:delText>
              </w:r>
            </w:del>
          </w:p>
        </w:tc>
        <w:tc>
          <w:tcPr>
            <w:tcW w:w="765" w:type="dxa"/>
            <w:noWrap/>
            <w:hideMark/>
          </w:tcPr>
          <w:p w14:paraId="7FF83CAD" w14:textId="16D572A8" w:rsidR="00FA1674" w:rsidRPr="00343F01" w:rsidDel="00201166" w:rsidRDefault="00FA1674" w:rsidP="00D62BC5">
            <w:pPr>
              <w:spacing w:before="0" w:after="160"/>
              <w:jc w:val="left"/>
              <w:rPr>
                <w:del w:id="15976" w:author="Houyem Rais" w:date="2024-02-22T14:46:00Z"/>
                <w:sz w:val="18"/>
                <w:szCs w:val="18"/>
                <w:lang w:val="fr-FR"/>
              </w:rPr>
              <w:pPrChange w:id="15977" w:author="Houyem Rais" w:date="2024-02-22T14:49:00Z">
                <w:pPr/>
              </w:pPrChange>
            </w:pPr>
            <w:del w:id="15978" w:author="Houyem Rais" w:date="2024-02-22T14:46:00Z">
              <w:r w:rsidRPr="00343F01" w:rsidDel="00201166">
                <w:rPr>
                  <w:sz w:val="18"/>
                  <w:szCs w:val="18"/>
                  <w:lang w:val="fr-FR"/>
                </w:rPr>
                <w:delText>5,70%</w:delText>
              </w:r>
            </w:del>
          </w:p>
        </w:tc>
        <w:tc>
          <w:tcPr>
            <w:tcW w:w="765" w:type="dxa"/>
            <w:noWrap/>
            <w:hideMark/>
          </w:tcPr>
          <w:p w14:paraId="713CBC32" w14:textId="27257770" w:rsidR="00FA1674" w:rsidRPr="00343F01" w:rsidDel="00201166" w:rsidRDefault="00FA1674" w:rsidP="00D62BC5">
            <w:pPr>
              <w:spacing w:before="0" w:after="160"/>
              <w:jc w:val="left"/>
              <w:rPr>
                <w:del w:id="15979" w:author="Houyem Rais" w:date="2024-02-22T14:46:00Z"/>
                <w:sz w:val="18"/>
                <w:szCs w:val="18"/>
                <w:lang w:val="fr-FR"/>
              </w:rPr>
              <w:pPrChange w:id="15980" w:author="Houyem Rais" w:date="2024-02-22T14:49:00Z">
                <w:pPr/>
              </w:pPrChange>
            </w:pPr>
            <w:del w:id="15981" w:author="Houyem Rais" w:date="2024-02-22T14:46:00Z">
              <w:r w:rsidRPr="00343F01" w:rsidDel="00201166">
                <w:rPr>
                  <w:sz w:val="18"/>
                  <w:szCs w:val="18"/>
                  <w:lang w:val="fr-FR"/>
                </w:rPr>
                <w:delText>6,70%</w:delText>
              </w:r>
            </w:del>
          </w:p>
        </w:tc>
        <w:tc>
          <w:tcPr>
            <w:tcW w:w="765" w:type="dxa"/>
            <w:noWrap/>
            <w:hideMark/>
          </w:tcPr>
          <w:p w14:paraId="420CB40A" w14:textId="03E992C3" w:rsidR="00FA1674" w:rsidRPr="00343F01" w:rsidDel="00201166" w:rsidRDefault="00FA1674" w:rsidP="00D62BC5">
            <w:pPr>
              <w:spacing w:before="0" w:after="160"/>
              <w:jc w:val="left"/>
              <w:rPr>
                <w:del w:id="15982" w:author="Houyem Rais" w:date="2024-02-22T14:46:00Z"/>
                <w:sz w:val="18"/>
                <w:szCs w:val="18"/>
                <w:lang w:val="fr-FR"/>
              </w:rPr>
              <w:pPrChange w:id="15983" w:author="Houyem Rais" w:date="2024-02-22T14:49:00Z">
                <w:pPr/>
              </w:pPrChange>
            </w:pPr>
            <w:del w:id="15984" w:author="Houyem Rais" w:date="2024-02-22T14:46:00Z">
              <w:r w:rsidRPr="00343F01" w:rsidDel="00201166">
                <w:rPr>
                  <w:sz w:val="18"/>
                  <w:szCs w:val="18"/>
                  <w:lang w:val="fr-FR"/>
                </w:rPr>
                <w:delText>6,90%</w:delText>
              </w:r>
            </w:del>
          </w:p>
        </w:tc>
        <w:tc>
          <w:tcPr>
            <w:tcW w:w="765" w:type="dxa"/>
            <w:noWrap/>
            <w:hideMark/>
          </w:tcPr>
          <w:p w14:paraId="7C63B06E" w14:textId="21C32789" w:rsidR="00FA1674" w:rsidRPr="00343F01" w:rsidDel="00201166" w:rsidRDefault="00FA1674" w:rsidP="00D62BC5">
            <w:pPr>
              <w:spacing w:before="0" w:after="160"/>
              <w:jc w:val="left"/>
              <w:rPr>
                <w:del w:id="15985" w:author="Houyem Rais" w:date="2024-02-22T14:46:00Z"/>
                <w:sz w:val="18"/>
                <w:szCs w:val="18"/>
                <w:lang w:val="fr-FR"/>
              </w:rPr>
              <w:pPrChange w:id="15986" w:author="Houyem Rais" w:date="2024-02-22T14:49:00Z">
                <w:pPr/>
              </w:pPrChange>
            </w:pPr>
            <w:del w:id="15987" w:author="Houyem Rais" w:date="2024-02-22T14:46:00Z">
              <w:r w:rsidRPr="00343F01" w:rsidDel="00201166">
                <w:rPr>
                  <w:sz w:val="18"/>
                  <w:szCs w:val="18"/>
                  <w:lang w:val="fr-FR"/>
                </w:rPr>
                <w:delText>3,80%</w:delText>
              </w:r>
            </w:del>
          </w:p>
        </w:tc>
        <w:tc>
          <w:tcPr>
            <w:tcW w:w="765" w:type="dxa"/>
            <w:noWrap/>
            <w:hideMark/>
          </w:tcPr>
          <w:p w14:paraId="17747322" w14:textId="13B5D326" w:rsidR="00FA1674" w:rsidRPr="00343F01" w:rsidDel="00201166" w:rsidRDefault="00FA1674" w:rsidP="00D62BC5">
            <w:pPr>
              <w:spacing w:before="0" w:after="160"/>
              <w:jc w:val="left"/>
              <w:rPr>
                <w:del w:id="15988" w:author="Houyem Rais" w:date="2024-02-22T14:46:00Z"/>
                <w:sz w:val="18"/>
                <w:szCs w:val="18"/>
                <w:lang w:val="fr-FR"/>
              </w:rPr>
              <w:pPrChange w:id="15989" w:author="Houyem Rais" w:date="2024-02-22T14:49:00Z">
                <w:pPr/>
              </w:pPrChange>
            </w:pPr>
            <w:del w:id="15990" w:author="Houyem Rais" w:date="2024-02-22T14:46:00Z">
              <w:r w:rsidRPr="00343F01" w:rsidDel="00201166">
                <w:rPr>
                  <w:sz w:val="18"/>
                  <w:szCs w:val="18"/>
                  <w:lang w:val="fr-FR"/>
                </w:rPr>
                <w:delText>7,20%</w:delText>
              </w:r>
            </w:del>
          </w:p>
        </w:tc>
        <w:tc>
          <w:tcPr>
            <w:tcW w:w="765" w:type="dxa"/>
            <w:noWrap/>
            <w:hideMark/>
          </w:tcPr>
          <w:p w14:paraId="6971ACE6" w14:textId="50172EC6" w:rsidR="00FA1674" w:rsidRPr="00343F01" w:rsidDel="00201166" w:rsidRDefault="00FA1674" w:rsidP="00D62BC5">
            <w:pPr>
              <w:spacing w:before="0" w:after="160"/>
              <w:jc w:val="left"/>
              <w:rPr>
                <w:del w:id="15991" w:author="Houyem Rais" w:date="2024-02-22T14:46:00Z"/>
                <w:sz w:val="18"/>
                <w:szCs w:val="18"/>
                <w:lang w:val="fr-FR"/>
              </w:rPr>
              <w:pPrChange w:id="15992" w:author="Houyem Rais" w:date="2024-02-22T14:49:00Z">
                <w:pPr/>
              </w:pPrChange>
            </w:pPr>
            <w:del w:id="15993" w:author="Houyem Rais" w:date="2024-02-22T14:46:00Z">
              <w:r w:rsidRPr="00343F01" w:rsidDel="00201166">
                <w:rPr>
                  <w:sz w:val="18"/>
                  <w:szCs w:val="18"/>
                  <w:lang w:val="fr-FR"/>
                </w:rPr>
                <w:delText>5,70%</w:delText>
              </w:r>
            </w:del>
          </w:p>
        </w:tc>
        <w:tc>
          <w:tcPr>
            <w:tcW w:w="956" w:type="dxa"/>
            <w:noWrap/>
            <w:hideMark/>
          </w:tcPr>
          <w:p w14:paraId="4902F3AF" w14:textId="1D35A734" w:rsidR="00FA1674" w:rsidRPr="00343F01" w:rsidDel="00201166" w:rsidRDefault="00FA1674" w:rsidP="00D62BC5">
            <w:pPr>
              <w:spacing w:before="0" w:after="160"/>
              <w:jc w:val="left"/>
              <w:rPr>
                <w:del w:id="15994" w:author="Houyem Rais" w:date="2024-02-22T14:46:00Z"/>
                <w:sz w:val="18"/>
                <w:szCs w:val="18"/>
                <w:lang w:val="fr-FR"/>
              </w:rPr>
              <w:pPrChange w:id="15995" w:author="Houyem Rais" w:date="2024-02-22T14:49:00Z">
                <w:pPr/>
              </w:pPrChange>
            </w:pPr>
            <w:del w:id="15996" w:author="Houyem Rais" w:date="2024-02-22T14:46:00Z">
              <w:r w:rsidRPr="00343F01" w:rsidDel="00201166">
                <w:rPr>
                  <w:sz w:val="18"/>
                  <w:szCs w:val="18"/>
                  <w:lang w:val="fr-FR"/>
                </w:rPr>
                <w:delText>5,5%</w:delText>
              </w:r>
            </w:del>
          </w:p>
        </w:tc>
      </w:tr>
      <w:tr w:rsidR="00FA1674" w:rsidRPr="00343F01" w:rsidDel="00201166" w14:paraId="16D57618" w14:textId="58EFB105" w:rsidTr="00FA1674">
        <w:trPr>
          <w:trHeight w:val="315"/>
          <w:del w:id="15997" w:author="Houyem Rais" w:date="2024-02-22T14:46:00Z"/>
        </w:trPr>
        <w:tc>
          <w:tcPr>
            <w:tcW w:w="918" w:type="dxa"/>
            <w:noWrap/>
            <w:hideMark/>
          </w:tcPr>
          <w:p w14:paraId="1093C04F" w14:textId="23054617" w:rsidR="00FA1674" w:rsidRPr="00343F01" w:rsidDel="00201166" w:rsidRDefault="00FA1674" w:rsidP="00D62BC5">
            <w:pPr>
              <w:spacing w:before="0" w:after="160"/>
              <w:jc w:val="left"/>
              <w:rPr>
                <w:del w:id="15998" w:author="Houyem Rais" w:date="2024-02-22T14:46:00Z"/>
                <w:b/>
                <w:bCs/>
                <w:sz w:val="18"/>
                <w:szCs w:val="18"/>
                <w:lang w:val="fr-FR"/>
              </w:rPr>
              <w:pPrChange w:id="15999" w:author="Houyem Rais" w:date="2024-02-22T14:49:00Z">
                <w:pPr/>
              </w:pPrChange>
            </w:pPr>
            <w:del w:id="16000" w:author="Houyem Rais" w:date="2024-02-22T14:46:00Z">
              <w:r w:rsidRPr="00343F01" w:rsidDel="00201166">
                <w:rPr>
                  <w:b/>
                  <w:bCs/>
                  <w:sz w:val="18"/>
                  <w:szCs w:val="18"/>
                  <w:lang w:val="fr-FR"/>
                </w:rPr>
                <w:delText>Nigéria</w:delText>
              </w:r>
            </w:del>
          </w:p>
        </w:tc>
        <w:tc>
          <w:tcPr>
            <w:tcW w:w="765" w:type="dxa"/>
            <w:noWrap/>
            <w:hideMark/>
          </w:tcPr>
          <w:p w14:paraId="0F453E31" w14:textId="7790138D" w:rsidR="00FA1674" w:rsidRPr="00343F01" w:rsidDel="00201166" w:rsidRDefault="00FA1674" w:rsidP="00D62BC5">
            <w:pPr>
              <w:spacing w:before="0" w:after="160"/>
              <w:jc w:val="left"/>
              <w:rPr>
                <w:del w:id="16001" w:author="Houyem Rais" w:date="2024-02-22T14:46:00Z"/>
                <w:sz w:val="18"/>
                <w:szCs w:val="18"/>
                <w:lang w:val="fr-FR"/>
              </w:rPr>
              <w:pPrChange w:id="16002" w:author="Houyem Rais" w:date="2024-02-22T14:49:00Z">
                <w:pPr/>
              </w:pPrChange>
            </w:pPr>
            <w:del w:id="16003" w:author="Houyem Rais" w:date="2024-02-22T14:46:00Z">
              <w:r w:rsidRPr="00343F01" w:rsidDel="00201166">
                <w:rPr>
                  <w:sz w:val="18"/>
                  <w:szCs w:val="18"/>
                  <w:lang w:val="fr-FR"/>
                </w:rPr>
                <w:delText>6,70%</w:delText>
              </w:r>
            </w:del>
          </w:p>
        </w:tc>
        <w:tc>
          <w:tcPr>
            <w:tcW w:w="765" w:type="dxa"/>
            <w:noWrap/>
            <w:hideMark/>
          </w:tcPr>
          <w:p w14:paraId="6E6F86B6" w14:textId="70DD02CC" w:rsidR="00FA1674" w:rsidRPr="00343F01" w:rsidDel="00201166" w:rsidRDefault="00FA1674" w:rsidP="00D62BC5">
            <w:pPr>
              <w:spacing w:before="0" w:after="160"/>
              <w:jc w:val="left"/>
              <w:rPr>
                <w:del w:id="16004" w:author="Houyem Rais" w:date="2024-02-22T14:46:00Z"/>
                <w:sz w:val="18"/>
                <w:szCs w:val="18"/>
                <w:lang w:val="fr-FR"/>
              </w:rPr>
              <w:pPrChange w:id="16005" w:author="Houyem Rais" w:date="2024-02-22T14:49:00Z">
                <w:pPr/>
              </w:pPrChange>
            </w:pPr>
            <w:del w:id="16006" w:author="Houyem Rais" w:date="2024-02-22T14:46:00Z">
              <w:r w:rsidRPr="00343F01" w:rsidDel="00201166">
                <w:rPr>
                  <w:sz w:val="18"/>
                  <w:szCs w:val="18"/>
                  <w:lang w:val="fr-FR"/>
                </w:rPr>
                <w:delText>6,30%</w:delText>
              </w:r>
            </w:del>
          </w:p>
        </w:tc>
        <w:tc>
          <w:tcPr>
            <w:tcW w:w="765" w:type="dxa"/>
            <w:noWrap/>
            <w:hideMark/>
          </w:tcPr>
          <w:p w14:paraId="478FD4B3" w14:textId="33101F0F" w:rsidR="00FA1674" w:rsidRPr="00343F01" w:rsidDel="00201166" w:rsidRDefault="00FA1674" w:rsidP="00D62BC5">
            <w:pPr>
              <w:spacing w:before="0" w:after="160"/>
              <w:jc w:val="left"/>
              <w:rPr>
                <w:del w:id="16007" w:author="Houyem Rais" w:date="2024-02-22T14:46:00Z"/>
                <w:sz w:val="18"/>
                <w:szCs w:val="18"/>
                <w:lang w:val="fr-FR"/>
              </w:rPr>
              <w:pPrChange w:id="16008" w:author="Houyem Rais" w:date="2024-02-22T14:49:00Z">
                <w:pPr/>
              </w:pPrChange>
            </w:pPr>
            <w:del w:id="16009" w:author="Houyem Rais" w:date="2024-02-22T14:46:00Z">
              <w:r w:rsidRPr="00343F01" w:rsidDel="00201166">
                <w:rPr>
                  <w:sz w:val="18"/>
                  <w:szCs w:val="18"/>
                  <w:lang w:val="fr-FR"/>
                </w:rPr>
                <w:delText>2,70%</w:delText>
              </w:r>
            </w:del>
          </w:p>
        </w:tc>
        <w:tc>
          <w:tcPr>
            <w:tcW w:w="765" w:type="dxa"/>
            <w:noWrap/>
            <w:hideMark/>
          </w:tcPr>
          <w:p w14:paraId="73DFB61C" w14:textId="4A5A1123" w:rsidR="00FA1674" w:rsidRPr="00343F01" w:rsidDel="00201166" w:rsidRDefault="00FA1674" w:rsidP="00D62BC5">
            <w:pPr>
              <w:spacing w:before="0" w:after="160"/>
              <w:jc w:val="left"/>
              <w:rPr>
                <w:del w:id="16010" w:author="Houyem Rais" w:date="2024-02-22T14:46:00Z"/>
                <w:sz w:val="18"/>
                <w:szCs w:val="18"/>
                <w:lang w:val="fr-FR"/>
              </w:rPr>
              <w:pPrChange w:id="16011" w:author="Houyem Rais" w:date="2024-02-22T14:49:00Z">
                <w:pPr/>
              </w:pPrChange>
            </w:pPr>
            <w:del w:id="16012" w:author="Houyem Rais" w:date="2024-02-22T14:46:00Z">
              <w:r w:rsidRPr="00343F01" w:rsidDel="00201166">
                <w:rPr>
                  <w:sz w:val="18"/>
                  <w:szCs w:val="18"/>
                  <w:lang w:val="fr-FR"/>
                </w:rPr>
                <w:delText>-1,60%</w:delText>
              </w:r>
            </w:del>
          </w:p>
        </w:tc>
        <w:tc>
          <w:tcPr>
            <w:tcW w:w="765" w:type="dxa"/>
            <w:noWrap/>
            <w:hideMark/>
          </w:tcPr>
          <w:p w14:paraId="685A3D44" w14:textId="2CF99C3C" w:rsidR="00FA1674" w:rsidRPr="00343F01" w:rsidDel="00201166" w:rsidRDefault="00FA1674" w:rsidP="00D62BC5">
            <w:pPr>
              <w:spacing w:before="0" w:after="160"/>
              <w:jc w:val="left"/>
              <w:rPr>
                <w:del w:id="16013" w:author="Houyem Rais" w:date="2024-02-22T14:46:00Z"/>
                <w:sz w:val="18"/>
                <w:szCs w:val="18"/>
                <w:lang w:val="fr-FR"/>
              </w:rPr>
              <w:pPrChange w:id="16014" w:author="Houyem Rais" w:date="2024-02-22T14:49:00Z">
                <w:pPr/>
              </w:pPrChange>
            </w:pPr>
            <w:del w:id="16015" w:author="Houyem Rais" w:date="2024-02-22T14:46:00Z">
              <w:r w:rsidRPr="00343F01" w:rsidDel="00201166">
                <w:rPr>
                  <w:sz w:val="18"/>
                  <w:szCs w:val="18"/>
                  <w:lang w:val="fr-FR"/>
                </w:rPr>
                <w:delText>0,80%</w:delText>
              </w:r>
            </w:del>
          </w:p>
        </w:tc>
        <w:tc>
          <w:tcPr>
            <w:tcW w:w="765" w:type="dxa"/>
            <w:noWrap/>
            <w:hideMark/>
          </w:tcPr>
          <w:p w14:paraId="68ED4586" w14:textId="2BB2DB10" w:rsidR="00FA1674" w:rsidRPr="00343F01" w:rsidDel="00201166" w:rsidRDefault="00FA1674" w:rsidP="00D62BC5">
            <w:pPr>
              <w:spacing w:before="0" w:after="160"/>
              <w:jc w:val="left"/>
              <w:rPr>
                <w:del w:id="16016" w:author="Houyem Rais" w:date="2024-02-22T14:46:00Z"/>
                <w:sz w:val="18"/>
                <w:szCs w:val="18"/>
                <w:lang w:val="fr-FR"/>
              </w:rPr>
              <w:pPrChange w:id="16017" w:author="Houyem Rais" w:date="2024-02-22T14:49:00Z">
                <w:pPr/>
              </w:pPrChange>
            </w:pPr>
            <w:del w:id="16018" w:author="Houyem Rais" w:date="2024-02-22T14:46:00Z">
              <w:r w:rsidRPr="00343F01" w:rsidDel="00201166">
                <w:rPr>
                  <w:sz w:val="18"/>
                  <w:szCs w:val="18"/>
                  <w:lang w:val="fr-FR"/>
                </w:rPr>
                <w:delText>1,90%</w:delText>
              </w:r>
            </w:del>
          </w:p>
        </w:tc>
        <w:tc>
          <w:tcPr>
            <w:tcW w:w="765" w:type="dxa"/>
            <w:noWrap/>
            <w:hideMark/>
          </w:tcPr>
          <w:p w14:paraId="71910E21" w14:textId="6F105D69" w:rsidR="00FA1674" w:rsidRPr="00343F01" w:rsidDel="00201166" w:rsidRDefault="00FA1674" w:rsidP="00D62BC5">
            <w:pPr>
              <w:spacing w:before="0" w:after="160"/>
              <w:jc w:val="left"/>
              <w:rPr>
                <w:del w:id="16019" w:author="Houyem Rais" w:date="2024-02-22T14:46:00Z"/>
                <w:sz w:val="18"/>
                <w:szCs w:val="18"/>
                <w:lang w:val="fr-FR"/>
              </w:rPr>
              <w:pPrChange w:id="16020" w:author="Houyem Rais" w:date="2024-02-22T14:49:00Z">
                <w:pPr/>
              </w:pPrChange>
            </w:pPr>
            <w:del w:id="16021" w:author="Houyem Rais" w:date="2024-02-22T14:46:00Z">
              <w:r w:rsidRPr="00343F01" w:rsidDel="00201166">
                <w:rPr>
                  <w:sz w:val="18"/>
                  <w:szCs w:val="18"/>
                  <w:lang w:val="fr-FR"/>
                </w:rPr>
                <w:delText>2,20%</w:delText>
              </w:r>
            </w:del>
          </w:p>
        </w:tc>
        <w:tc>
          <w:tcPr>
            <w:tcW w:w="765" w:type="dxa"/>
            <w:noWrap/>
            <w:hideMark/>
          </w:tcPr>
          <w:p w14:paraId="64D7E9C5" w14:textId="6478B321" w:rsidR="00FA1674" w:rsidRPr="00343F01" w:rsidDel="00201166" w:rsidRDefault="00FA1674" w:rsidP="00D62BC5">
            <w:pPr>
              <w:spacing w:before="0" w:after="160"/>
              <w:jc w:val="left"/>
              <w:rPr>
                <w:del w:id="16022" w:author="Houyem Rais" w:date="2024-02-22T14:46:00Z"/>
                <w:sz w:val="18"/>
                <w:szCs w:val="18"/>
                <w:lang w:val="fr-FR"/>
              </w:rPr>
              <w:pPrChange w:id="16023" w:author="Houyem Rais" w:date="2024-02-22T14:49:00Z">
                <w:pPr/>
              </w:pPrChange>
            </w:pPr>
            <w:del w:id="16024" w:author="Houyem Rais" w:date="2024-02-22T14:46:00Z">
              <w:r w:rsidRPr="00343F01" w:rsidDel="00201166">
                <w:rPr>
                  <w:sz w:val="18"/>
                  <w:szCs w:val="18"/>
                  <w:lang w:val="fr-FR"/>
                </w:rPr>
                <w:delText>-1,80%</w:delText>
              </w:r>
            </w:del>
          </w:p>
        </w:tc>
        <w:tc>
          <w:tcPr>
            <w:tcW w:w="765" w:type="dxa"/>
            <w:noWrap/>
            <w:hideMark/>
          </w:tcPr>
          <w:p w14:paraId="4A30060E" w14:textId="2201318F" w:rsidR="00FA1674" w:rsidRPr="00343F01" w:rsidDel="00201166" w:rsidRDefault="00FA1674" w:rsidP="00D62BC5">
            <w:pPr>
              <w:spacing w:before="0" w:after="160"/>
              <w:jc w:val="left"/>
              <w:rPr>
                <w:del w:id="16025" w:author="Houyem Rais" w:date="2024-02-22T14:46:00Z"/>
                <w:sz w:val="18"/>
                <w:szCs w:val="18"/>
                <w:lang w:val="fr-FR"/>
              </w:rPr>
              <w:pPrChange w:id="16026" w:author="Houyem Rais" w:date="2024-02-22T14:49:00Z">
                <w:pPr/>
              </w:pPrChange>
            </w:pPr>
            <w:del w:id="16027" w:author="Houyem Rais" w:date="2024-02-22T14:46:00Z">
              <w:r w:rsidRPr="00343F01" w:rsidDel="00201166">
                <w:rPr>
                  <w:sz w:val="18"/>
                  <w:szCs w:val="18"/>
                  <w:lang w:val="fr-FR"/>
                </w:rPr>
                <w:delText>3,60%</w:delText>
              </w:r>
            </w:del>
          </w:p>
        </w:tc>
        <w:tc>
          <w:tcPr>
            <w:tcW w:w="765" w:type="dxa"/>
            <w:noWrap/>
            <w:hideMark/>
          </w:tcPr>
          <w:p w14:paraId="2F65189C" w14:textId="2CEFA177" w:rsidR="00FA1674" w:rsidRPr="00343F01" w:rsidDel="00201166" w:rsidRDefault="00FA1674" w:rsidP="00D62BC5">
            <w:pPr>
              <w:spacing w:before="0" w:after="160"/>
              <w:jc w:val="left"/>
              <w:rPr>
                <w:del w:id="16028" w:author="Houyem Rais" w:date="2024-02-22T14:46:00Z"/>
                <w:sz w:val="18"/>
                <w:szCs w:val="18"/>
                <w:lang w:val="fr-FR"/>
              </w:rPr>
              <w:pPrChange w:id="16029" w:author="Houyem Rais" w:date="2024-02-22T14:49:00Z">
                <w:pPr/>
              </w:pPrChange>
            </w:pPr>
            <w:del w:id="16030" w:author="Houyem Rais" w:date="2024-02-22T14:46:00Z">
              <w:r w:rsidRPr="00343F01" w:rsidDel="00201166">
                <w:rPr>
                  <w:sz w:val="18"/>
                  <w:szCs w:val="18"/>
                  <w:lang w:val="fr-FR"/>
                </w:rPr>
                <w:delText>1,40%</w:delText>
              </w:r>
            </w:del>
          </w:p>
        </w:tc>
        <w:tc>
          <w:tcPr>
            <w:tcW w:w="956" w:type="dxa"/>
            <w:noWrap/>
            <w:hideMark/>
          </w:tcPr>
          <w:p w14:paraId="546DE420" w14:textId="53936753" w:rsidR="00FA1674" w:rsidRPr="00343F01" w:rsidDel="00201166" w:rsidRDefault="00FA1674" w:rsidP="00D62BC5">
            <w:pPr>
              <w:spacing w:before="0" w:after="160"/>
              <w:jc w:val="left"/>
              <w:rPr>
                <w:del w:id="16031" w:author="Houyem Rais" w:date="2024-02-22T14:46:00Z"/>
                <w:sz w:val="18"/>
                <w:szCs w:val="18"/>
                <w:lang w:val="fr-FR"/>
              </w:rPr>
              <w:pPrChange w:id="16032" w:author="Houyem Rais" w:date="2024-02-22T14:49:00Z">
                <w:pPr>
                  <w:keepNext/>
                </w:pPr>
              </w:pPrChange>
            </w:pPr>
            <w:del w:id="16033" w:author="Houyem Rais" w:date="2024-02-22T14:46:00Z">
              <w:r w:rsidRPr="00343F01" w:rsidDel="00201166">
                <w:rPr>
                  <w:sz w:val="18"/>
                  <w:szCs w:val="18"/>
                  <w:lang w:val="fr-FR"/>
                </w:rPr>
                <w:delText>2,2%</w:delText>
              </w:r>
            </w:del>
          </w:p>
        </w:tc>
      </w:tr>
    </w:tbl>
    <w:p w14:paraId="5863AFD5" w14:textId="24DEE211" w:rsidR="00FA1674" w:rsidRPr="00343F01" w:rsidDel="00201166" w:rsidRDefault="007C4E8A" w:rsidP="00D62BC5">
      <w:pPr>
        <w:spacing w:before="0" w:after="160"/>
        <w:jc w:val="left"/>
        <w:rPr>
          <w:del w:id="16034" w:author="Houyem Rais" w:date="2024-02-22T14:46:00Z"/>
          <w:b/>
          <w:bCs/>
        </w:rPr>
        <w:pPrChange w:id="16035" w:author="Houyem Rais" w:date="2024-02-22T14:49:00Z">
          <w:pPr>
            <w:pStyle w:val="Caption"/>
          </w:pPr>
        </w:pPrChange>
      </w:pPr>
      <w:del w:id="16036" w:author="Houyem Rais" w:date="2024-02-22T14:46:00Z">
        <w:r w:rsidRPr="00343F01" w:rsidDel="00201166">
          <w:delText>Source : https://donnees.banquemondiale.org/indicator/NY.GDP.MKTP.KD.ZG?end=2021&amp;locations=TG&amp;start=2013&amp;view=chart</w:delText>
        </w:r>
      </w:del>
    </w:p>
    <w:p w14:paraId="4024C924" w14:textId="74BD63E7" w:rsidR="00AD17E4" w:rsidRPr="00343F01" w:rsidDel="00201166" w:rsidRDefault="00C90A3E" w:rsidP="00D62BC5">
      <w:pPr>
        <w:spacing w:before="0" w:after="160"/>
        <w:jc w:val="left"/>
        <w:rPr>
          <w:del w:id="16037" w:author="Houyem Rais" w:date="2024-02-22T14:46:00Z"/>
        </w:rPr>
        <w:pPrChange w:id="16038" w:author="Houyem Rais" w:date="2024-02-22T14:49:00Z">
          <w:pPr/>
        </w:pPrChange>
      </w:pPr>
      <w:del w:id="16039" w:author="Houyem Rais" w:date="2024-02-22T14:46:00Z">
        <w:r w:rsidRPr="00343F01" w:rsidDel="00201166">
          <w:delText xml:space="preserve">Sur la base de ce qui précède, </w:delText>
        </w:r>
      </w:del>
      <w:ins w:id="16040" w:author="Mohamed Amine Sdiri" w:date="2023-11-29T09:58:00Z">
        <w:del w:id="16041" w:author="Houyem Rais" w:date="2024-02-22T14:46:00Z">
          <w:r w:rsidR="00621175" w:rsidDel="00201166">
            <w:delText xml:space="preserve"> </w:delText>
          </w:r>
        </w:del>
      </w:ins>
      <w:del w:id="16042" w:author="Houyem Rais" w:date="2024-02-22T14:46:00Z">
        <w:r w:rsidRPr="00343F01" w:rsidDel="00201166">
          <w:delText xml:space="preserve">l’économie </w:delText>
        </w:r>
        <w:r w:rsidR="00B9773A" w:rsidRPr="00343F01" w:rsidDel="00201166">
          <w:delText xml:space="preserve">du Togo, </w:delText>
        </w:r>
      </w:del>
      <w:ins w:id="16043" w:author="Mohamed Amine Sdiri" w:date="2023-11-29T09:58:00Z">
        <w:del w:id="16044" w:author="Houyem Rais" w:date="2024-02-22T14:46:00Z">
          <w:r w:rsidR="00621175" w:rsidDel="00201166">
            <w:delText xml:space="preserve"> </w:delText>
          </w:r>
        </w:del>
      </w:ins>
      <w:del w:id="16045" w:author="Houyem Rais" w:date="2024-02-22T14:46:00Z">
        <w:r w:rsidR="00B9773A" w:rsidRPr="00343F01" w:rsidDel="00201166">
          <w:delText>du Bénin et du Nigéria</w:delText>
        </w:r>
        <w:r w:rsidRPr="00343F01" w:rsidDel="00201166">
          <w:delText xml:space="preserve"> devrai</w:delText>
        </w:r>
        <w:r w:rsidR="00B9773A" w:rsidRPr="00343F01" w:rsidDel="00201166">
          <w:delText>en</w:delText>
        </w:r>
        <w:r w:rsidRPr="00343F01" w:rsidDel="00201166">
          <w:delText xml:space="preserve">t croître en moyenne de </w:delText>
        </w:r>
        <w:r w:rsidRPr="00343F01" w:rsidDel="00201166">
          <w:rPr>
            <w:b/>
            <w:bCs/>
          </w:rPr>
          <w:delText>5,1 %</w:delText>
        </w:r>
        <w:r w:rsidR="00B9773A" w:rsidRPr="00343F01" w:rsidDel="00201166">
          <w:rPr>
            <w:b/>
            <w:bCs/>
          </w:rPr>
          <w:delText xml:space="preserve">, </w:delText>
        </w:r>
      </w:del>
      <w:ins w:id="16046" w:author="Mohamed Amine Sdiri" w:date="2023-11-29T09:58:00Z">
        <w:del w:id="16047" w:author="Houyem Rais" w:date="2024-02-22T14:46:00Z">
          <w:r w:rsidR="00621175" w:rsidDel="00201166">
            <w:rPr>
              <w:b/>
              <w:bCs/>
            </w:rPr>
            <w:delText xml:space="preserve"> </w:delText>
          </w:r>
        </w:del>
      </w:ins>
      <w:del w:id="16048" w:author="Houyem Rais" w:date="2024-02-22T14:46:00Z">
        <w:r w:rsidR="00B9773A" w:rsidRPr="00343F01" w:rsidDel="00201166">
          <w:rPr>
            <w:b/>
            <w:bCs/>
          </w:rPr>
          <w:delText>5,5 %</w:delText>
        </w:r>
        <w:r w:rsidR="00B9773A" w:rsidRPr="00343F01" w:rsidDel="00201166">
          <w:delText xml:space="preserve"> et </w:delText>
        </w:r>
        <w:r w:rsidR="00B9773A" w:rsidRPr="00343F01" w:rsidDel="00201166">
          <w:rPr>
            <w:b/>
            <w:bCs/>
          </w:rPr>
          <w:delText>2,2 %</w:delText>
        </w:r>
        <w:r w:rsidR="00B9773A" w:rsidRPr="00343F01" w:rsidDel="00201166">
          <w:delText xml:space="preserve"> successivement </w:delText>
        </w:r>
        <w:r w:rsidRPr="00343F01" w:rsidDel="00201166">
          <w:delText>par an pendant la période de prévision du projet</w:delText>
        </w:r>
        <w:r w:rsidR="00B9773A" w:rsidRPr="00343F01" w:rsidDel="00201166">
          <w:delText>. Quant au</w:delText>
        </w:r>
        <w:r w:rsidRPr="00343F01" w:rsidDel="00201166">
          <w:delText xml:space="preserve"> pour le Bénin et le Nigéria, </w:delText>
        </w:r>
      </w:del>
      <w:ins w:id="16049" w:author="Mohamed Amine Sdiri" w:date="2023-11-29T09:58:00Z">
        <w:del w:id="16050" w:author="Houyem Rais" w:date="2024-02-22T14:46:00Z">
          <w:r w:rsidR="00621175" w:rsidDel="00201166">
            <w:delText xml:space="preserve"> </w:delText>
          </w:r>
        </w:del>
      </w:ins>
      <w:del w:id="16051" w:author="Houyem Rais" w:date="2024-02-22T14:46:00Z">
        <w:r w:rsidRPr="00343F01" w:rsidDel="00201166">
          <w:delText xml:space="preserve">le taux de croissance sera consécutivement de </w:delText>
        </w:r>
      </w:del>
    </w:p>
    <w:p w14:paraId="72A99575" w14:textId="619EFA68" w:rsidR="00A53F9F" w:rsidRPr="00343F01" w:rsidDel="00201166" w:rsidRDefault="00A53F9F" w:rsidP="00D62BC5">
      <w:pPr>
        <w:spacing w:before="0" w:after="160"/>
        <w:jc w:val="left"/>
        <w:rPr>
          <w:del w:id="16052" w:author="Houyem Rais" w:date="2024-02-22T14:46:00Z"/>
        </w:rPr>
        <w:pPrChange w:id="16053" w:author="Houyem Rais" w:date="2024-02-22T14:49:00Z">
          <w:pPr>
            <w:pStyle w:val="Heading4"/>
          </w:pPr>
        </w:pPrChange>
      </w:pPr>
      <w:del w:id="16054" w:author="Houyem Rais" w:date="2024-02-22T14:46:00Z">
        <w:r w:rsidRPr="00343F01" w:rsidDel="00201166">
          <w:delText>Croissance démographique</w:delText>
        </w:r>
      </w:del>
    </w:p>
    <w:p w14:paraId="483C423B" w14:textId="37EB7635" w:rsidR="000C7080" w:rsidRPr="00343F01" w:rsidDel="00201166" w:rsidRDefault="000A195D" w:rsidP="00D62BC5">
      <w:pPr>
        <w:spacing w:before="0" w:after="160"/>
        <w:jc w:val="left"/>
        <w:rPr>
          <w:del w:id="16055" w:author="Houyem Rais" w:date="2024-02-22T14:46:00Z"/>
          <w:rFonts w:ascii="Calibri" w:eastAsia="Times New Roman" w:hAnsi="Calibri" w:cs="Calibri"/>
          <w:color w:val="000000"/>
          <w:lang w:eastAsia="fr-FR"/>
        </w:rPr>
        <w:pPrChange w:id="16056" w:author="Houyem Rais" w:date="2024-02-22T14:49:00Z">
          <w:pPr/>
        </w:pPrChange>
      </w:pPr>
      <w:del w:id="16057" w:author="Houyem Rais" w:date="2024-02-22T14:46:00Z">
        <w:r w:rsidRPr="00343F01" w:rsidDel="00201166">
          <w:rPr>
            <w:rFonts w:ascii="Calibri" w:eastAsia="Times New Roman" w:hAnsi="Calibri" w:cs="Calibri"/>
            <w:color w:val="000000"/>
            <w:lang w:eastAsia="fr-FR"/>
          </w:rPr>
          <w:delText xml:space="preserve">Le taux de croissance démographique, </w:delText>
        </w:r>
      </w:del>
      <w:ins w:id="16058" w:author="Mohamed Amine Sdiri" w:date="2023-11-29T09:58:00Z">
        <w:del w:id="16059" w:author="Houyem Rais" w:date="2024-02-22T14:46:00Z">
          <w:r w:rsidR="00621175" w:rsidDel="00201166">
            <w:rPr>
              <w:rFonts w:ascii="Calibri" w:eastAsia="Times New Roman" w:hAnsi="Calibri" w:cs="Calibri"/>
              <w:color w:val="000000"/>
              <w:lang w:eastAsia="fr-FR"/>
            </w:rPr>
            <w:delText xml:space="preserve"> </w:delText>
          </w:r>
        </w:del>
      </w:ins>
      <w:del w:id="16060" w:author="Houyem Rais" w:date="2024-02-22T14:46:00Z">
        <w:r w:rsidRPr="00343F01" w:rsidDel="00201166">
          <w:rPr>
            <w:rFonts w:ascii="Calibri" w:eastAsia="Times New Roman" w:hAnsi="Calibri" w:cs="Calibri"/>
            <w:color w:val="000000"/>
            <w:lang w:eastAsia="fr-FR"/>
          </w:rPr>
          <w:delText xml:space="preserve">la productivité de cette population, </w:delText>
        </w:r>
      </w:del>
      <w:ins w:id="16061" w:author="Mohamed Amine Sdiri" w:date="2023-11-29T09:58:00Z">
        <w:del w:id="16062" w:author="Houyem Rais" w:date="2024-02-22T14:46:00Z">
          <w:r w:rsidR="00621175" w:rsidDel="00201166">
            <w:rPr>
              <w:rFonts w:ascii="Calibri" w:eastAsia="Times New Roman" w:hAnsi="Calibri" w:cs="Calibri"/>
              <w:color w:val="000000"/>
              <w:lang w:eastAsia="fr-FR"/>
            </w:rPr>
            <w:delText xml:space="preserve"> </w:delText>
          </w:r>
        </w:del>
      </w:ins>
      <w:del w:id="16063" w:author="Houyem Rais" w:date="2024-02-22T14:46:00Z">
        <w:r w:rsidRPr="00343F01" w:rsidDel="00201166">
          <w:rPr>
            <w:rFonts w:ascii="Calibri" w:eastAsia="Times New Roman" w:hAnsi="Calibri" w:cs="Calibri"/>
            <w:color w:val="000000"/>
            <w:lang w:eastAsia="fr-FR"/>
          </w:rPr>
          <w:delText xml:space="preserve">l’âge et le sexe de la population sont également des facteurs clés de l’activité économique dans n’importe quel pays. </w:delText>
        </w:r>
        <w:r w:rsidR="000C7080" w:rsidRPr="00343F01" w:rsidDel="00201166">
          <w:rPr>
            <w:rFonts w:ascii="Calibri" w:eastAsia="Times New Roman" w:hAnsi="Calibri" w:cs="Calibri"/>
            <w:color w:val="000000"/>
            <w:lang w:eastAsia="fr-FR"/>
          </w:rPr>
          <w:delText xml:space="preserve">La population actuelle du Togo, </w:delText>
        </w:r>
      </w:del>
      <w:ins w:id="16064" w:author="Mohamed Amine Sdiri" w:date="2023-11-29T09:58:00Z">
        <w:del w:id="16065" w:author="Houyem Rais" w:date="2024-02-22T14:46:00Z">
          <w:r w:rsidR="00621175" w:rsidDel="00201166">
            <w:rPr>
              <w:rFonts w:ascii="Calibri" w:eastAsia="Times New Roman" w:hAnsi="Calibri" w:cs="Calibri"/>
              <w:color w:val="000000"/>
              <w:lang w:eastAsia="fr-FR"/>
            </w:rPr>
            <w:delText xml:space="preserve"> </w:delText>
          </w:r>
        </w:del>
      </w:ins>
      <w:del w:id="16066" w:author="Houyem Rais" w:date="2024-02-22T14:46:00Z">
        <w:r w:rsidR="000C7080" w:rsidRPr="00343F01" w:rsidDel="00201166">
          <w:rPr>
            <w:rFonts w:ascii="Calibri" w:eastAsia="Times New Roman" w:hAnsi="Calibri" w:cs="Calibri"/>
            <w:color w:val="000000"/>
            <w:lang w:eastAsia="fr-FR"/>
          </w:rPr>
          <w:delText xml:space="preserve">Bénin et Nigéria est consécutivement </w:delText>
        </w:r>
        <w:r w:rsidR="00E44FF5" w:rsidRPr="00343F01" w:rsidDel="00201166">
          <w:rPr>
            <w:rFonts w:ascii="Calibri" w:eastAsia="Times New Roman" w:hAnsi="Calibri" w:cs="Calibri"/>
            <w:color w:val="000000"/>
            <w:lang w:eastAsia="fr-FR"/>
          </w:rPr>
          <w:delText>8,</w:delText>
        </w:r>
        <w:r w:rsidR="000C7080" w:rsidRPr="00343F01" w:rsidDel="00201166">
          <w:rPr>
            <w:rFonts w:ascii="Calibri" w:eastAsia="Times New Roman" w:hAnsi="Calibri" w:cs="Calibri"/>
            <w:color w:val="000000"/>
            <w:lang w:eastAsia="fr-FR"/>
          </w:rPr>
          <w:delText>6</w:delText>
        </w:r>
        <w:r w:rsidR="00E44FF5" w:rsidRPr="00343F01" w:rsidDel="00201166">
          <w:rPr>
            <w:rFonts w:ascii="Calibri" w:eastAsia="Times New Roman" w:hAnsi="Calibri" w:cs="Calibri"/>
            <w:color w:val="000000"/>
            <w:lang w:eastAsia="fr-FR"/>
          </w:rPr>
          <w:delText>5 millions</w:delText>
        </w:r>
        <w:r w:rsidR="000C7080" w:rsidRPr="00343F01" w:rsidDel="00201166">
          <w:rPr>
            <w:rFonts w:ascii="Calibri" w:eastAsia="Times New Roman" w:hAnsi="Calibri" w:cs="Calibri"/>
            <w:color w:val="000000"/>
            <w:lang w:eastAsia="fr-FR"/>
          </w:rPr>
          <w:delText> ; 1</w:delText>
        </w:r>
        <w:r w:rsidR="00E44FF5" w:rsidRPr="00343F01" w:rsidDel="00201166">
          <w:rPr>
            <w:rFonts w:ascii="Calibri" w:eastAsia="Times New Roman" w:hAnsi="Calibri" w:cs="Calibri"/>
            <w:color w:val="000000"/>
            <w:lang w:eastAsia="fr-FR"/>
          </w:rPr>
          <w:delText>3 millions </w:delText>
        </w:r>
        <w:r w:rsidR="000C7080" w:rsidRPr="00343F01" w:rsidDel="00201166">
          <w:rPr>
            <w:rFonts w:ascii="Calibri" w:eastAsia="Times New Roman" w:hAnsi="Calibri" w:cs="Calibri"/>
            <w:color w:val="000000"/>
            <w:lang w:eastAsia="fr-FR"/>
          </w:rPr>
          <w:delText>et 213</w:delText>
        </w:r>
        <w:r w:rsidR="00E44FF5" w:rsidRPr="00343F01" w:rsidDel="00201166">
          <w:rPr>
            <w:rFonts w:ascii="Calibri" w:eastAsia="Times New Roman" w:hAnsi="Calibri" w:cs="Calibri"/>
            <w:color w:val="000000"/>
            <w:lang w:eastAsia="fr-FR"/>
          </w:rPr>
          <w:delText xml:space="preserve"> millions</w:delText>
        </w:r>
        <w:r w:rsidR="000C7080" w:rsidRPr="00343F01" w:rsidDel="00201166">
          <w:rPr>
            <w:rFonts w:ascii="Calibri" w:eastAsia="Times New Roman" w:hAnsi="Calibri" w:cs="Calibri"/>
            <w:color w:val="000000"/>
            <w:lang w:eastAsia="fr-FR"/>
          </w:rPr>
          <w:delText>.</w:delText>
        </w:r>
      </w:del>
    </w:p>
    <w:p w14:paraId="0A53AF17" w14:textId="594BB944" w:rsidR="00A53F9F" w:rsidRPr="00343F01" w:rsidDel="00201166" w:rsidRDefault="000A195D" w:rsidP="00D62BC5">
      <w:pPr>
        <w:spacing w:before="0" w:after="160"/>
        <w:jc w:val="left"/>
        <w:rPr>
          <w:del w:id="16067" w:author="Houyem Rais" w:date="2024-02-22T14:46:00Z"/>
        </w:rPr>
        <w:pPrChange w:id="16068" w:author="Houyem Rais" w:date="2024-02-22T14:49:00Z">
          <w:pPr/>
        </w:pPrChange>
      </w:pPr>
      <w:del w:id="16069" w:author="Houyem Rais" w:date="2024-02-22T14:46:00Z">
        <w:r w:rsidRPr="00343F01" w:rsidDel="00201166">
          <w:rPr>
            <w:rFonts w:ascii="Calibri" w:eastAsia="Times New Roman" w:hAnsi="Calibri" w:cs="Calibri"/>
            <w:color w:val="000000"/>
            <w:lang w:eastAsia="fr-FR"/>
          </w:rPr>
          <w:delText xml:space="preserve">La population du Togo, </w:delText>
        </w:r>
      </w:del>
      <w:ins w:id="16070" w:author="Mohamed Amine Sdiri" w:date="2023-11-29T09:58:00Z">
        <w:del w:id="16071" w:author="Houyem Rais" w:date="2024-02-22T14:46:00Z">
          <w:r w:rsidR="00621175" w:rsidDel="00201166">
            <w:rPr>
              <w:rFonts w:ascii="Calibri" w:eastAsia="Times New Roman" w:hAnsi="Calibri" w:cs="Calibri"/>
              <w:color w:val="000000"/>
              <w:lang w:eastAsia="fr-FR"/>
            </w:rPr>
            <w:delText xml:space="preserve"> </w:delText>
          </w:r>
        </w:del>
      </w:ins>
      <w:del w:id="16072" w:author="Houyem Rais" w:date="2024-02-22T14:46:00Z">
        <w:r w:rsidRPr="00343F01" w:rsidDel="00201166">
          <w:rPr>
            <w:rFonts w:ascii="Calibri" w:eastAsia="Times New Roman" w:hAnsi="Calibri" w:cs="Calibri"/>
            <w:color w:val="000000"/>
            <w:lang w:eastAsia="fr-FR"/>
          </w:rPr>
          <w:delText>du Bénin et du Nigéria a augmenté comme suit au cours des dix dernières années.</w:delText>
        </w:r>
      </w:del>
    </w:p>
    <w:p w14:paraId="5033285A" w14:textId="3408E8D8" w:rsidR="002276EC" w:rsidRPr="00343F01" w:rsidDel="00201166" w:rsidRDefault="002276EC" w:rsidP="00D62BC5">
      <w:pPr>
        <w:spacing w:before="0" w:after="160"/>
        <w:jc w:val="left"/>
        <w:rPr>
          <w:del w:id="16073" w:author="Houyem Rais" w:date="2024-02-22T14:46:00Z"/>
        </w:rPr>
        <w:pPrChange w:id="16074" w:author="Houyem Rais" w:date="2024-02-22T14:49:00Z">
          <w:pPr>
            <w:pStyle w:val="Caption"/>
          </w:pPr>
        </w:pPrChange>
      </w:pPr>
      <w:bookmarkStart w:id="16075" w:name="_Toc152165501"/>
      <w:del w:id="16076"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6077" w:author="Mohamed Amine Sdiri" w:date="2023-11-29T15:48:00Z">
        <w:del w:id="16078" w:author="Houyem Rais" w:date="2024-02-22T14:46:00Z">
          <w:r w:rsidR="002B5C95" w:rsidDel="00201166">
            <w:rPr>
              <w:noProof/>
            </w:rPr>
            <w:delText>63</w:delText>
          </w:r>
        </w:del>
      </w:ins>
      <w:del w:id="16079" w:author="Houyem Rais" w:date="2024-02-22T14:46:00Z">
        <w:r w:rsidR="00F555DC" w:rsidDel="00201166">
          <w:rPr>
            <w:noProof/>
          </w:rPr>
          <w:delText>64</w:delText>
        </w:r>
        <w:r w:rsidR="00B0561B" w:rsidDel="00201166">
          <w:rPr>
            <w:noProof/>
          </w:rPr>
          <w:fldChar w:fldCharType="end"/>
        </w:r>
        <w:r w:rsidRPr="00343F01" w:rsidDel="00201166">
          <w:delText xml:space="preserve"> Taux de croissance annuel de la population dans les trois pays</w:delText>
        </w:r>
        <w:bookmarkEnd w:id="16075"/>
      </w:del>
    </w:p>
    <w:tbl>
      <w:tblPr>
        <w:tblStyle w:val="TableGrid"/>
        <w:tblW w:w="8391" w:type="dxa"/>
        <w:tblLook w:val="04A0" w:firstRow="1" w:lastRow="0" w:firstColumn="1" w:lastColumn="0" w:noHBand="0" w:noVBand="1"/>
      </w:tblPr>
      <w:tblGrid>
        <w:gridCol w:w="842"/>
        <w:gridCol w:w="722"/>
        <w:gridCol w:w="722"/>
        <w:gridCol w:w="722"/>
        <w:gridCol w:w="722"/>
        <w:gridCol w:w="722"/>
        <w:gridCol w:w="722"/>
        <w:gridCol w:w="722"/>
        <w:gridCol w:w="722"/>
        <w:gridCol w:w="722"/>
        <w:gridCol w:w="1051"/>
      </w:tblGrid>
      <w:tr w:rsidR="00FA1674" w:rsidRPr="00343F01" w:rsidDel="00201166" w14:paraId="523E41F7" w14:textId="15AA784F" w:rsidTr="00FA1674">
        <w:trPr>
          <w:trHeight w:val="285"/>
          <w:del w:id="16080" w:author="Houyem Rais" w:date="2024-02-22T14:46:00Z"/>
        </w:trPr>
        <w:tc>
          <w:tcPr>
            <w:tcW w:w="842" w:type="dxa"/>
            <w:shd w:val="clear" w:color="auto" w:fill="D9D9D9" w:themeFill="background1" w:themeFillShade="D9"/>
            <w:noWrap/>
            <w:hideMark/>
          </w:tcPr>
          <w:p w14:paraId="49243A41" w14:textId="3444E917" w:rsidR="00FA1674" w:rsidRPr="00343F01" w:rsidDel="00201166" w:rsidRDefault="00FA1674" w:rsidP="00D62BC5">
            <w:pPr>
              <w:spacing w:before="0" w:after="160"/>
              <w:jc w:val="left"/>
              <w:rPr>
                <w:del w:id="16081" w:author="Houyem Rais" w:date="2024-02-22T14:46:00Z"/>
                <w:b/>
                <w:bCs/>
                <w:sz w:val="18"/>
                <w:szCs w:val="18"/>
                <w:u w:val="single"/>
                <w:lang w:val="fr-FR"/>
              </w:rPr>
              <w:pPrChange w:id="16082" w:author="Houyem Rais" w:date="2024-02-22T14:49:00Z">
                <w:pPr/>
              </w:pPrChange>
            </w:pPr>
            <w:del w:id="16083" w:author="Houyem Rais" w:date="2024-02-22T14:46:00Z">
              <w:r w:rsidRPr="00343F01" w:rsidDel="00201166">
                <w:rPr>
                  <w:b/>
                  <w:bCs/>
                  <w:sz w:val="18"/>
                  <w:szCs w:val="18"/>
                  <w:u w:val="single"/>
                  <w:lang w:val="fr-FR"/>
                </w:rPr>
                <w:delText>Année</w:delText>
              </w:r>
            </w:del>
          </w:p>
        </w:tc>
        <w:tc>
          <w:tcPr>
            <w:tcW w:w="722" w:type="dxa"/>
            <w:shd w:val="clear" w:color="auto" w:fill="D9D9D9" w:themeFill="background1" w:themeFillShade="D9"/>
            <w:noWrap/>
            <w:hideMark/>
          </w:tcPr>
          <w:p w14:paraId="415C3DA7" w14:textId="1D5C31D8" w:rsidR="00FA1674" w:rsidRPr="00343F01" w:rsidDel="00201166" w:rsidRDefault="00FA1674" w:rsidP="00D62BC5">
            <w:pPr>
              <w:spacing w:before="0" w:after="160"/>
              <w:jc w:val="left"/>
              <w:rPr>
                <w:del w:id="16084" w:author="Houyem Rais" w:date="2024-02-22T14:46:00Z"/>
                <w:b/>
                <w:bCs/>
                <w:sz w:val="18"/>
                <w:szCs w:val="18"/>
                <w:lang w:val="fr-FR"/>
              </w:rPr>
              <w:pPrChange w:id="16085" w:author="Houyem Rais" w:date="2024-02-22T14:49:00Z">
                <w:pPr/>
              </w:pPrChange>
            </w:pPr>
            <w:del w:id="16086" w:author="Houyem Rais" w:date="2024-02-22T14:46:00Z">
              <w:r w:rsidRPr="00343F01" w:rsidDel="00201166">
                <w:rPr>
                  <w:b/>
                  <w:bCs/>
                  <w:sz w:val="18"/>
                  <w:szCs w:val="18"/>
                  <w:lang w:val="fr-FR"/>
                </w:rPr>
                <w:delText>2013</w:delText>
              </w:r>
            </w:del>
          </w:p>
        </w:tc>
        <w:tc>
          <w:tcPr>
            <w:tcW w:w="722" w:type="dxa"/>
            <w:shd w:val="clear" w:color="auto" w:fill="D9D9D9" w:themeFill="background1" w:themeFillShade="D9"/>
            <w:noWrap/>
            <w:hideMark/>
          </w:tcPr>
          <w:p w14:paraId="0AB619FF" w14:textId="5C93A2CF" w:rsidR="00FA1674" w:rsidRPr="00343F01" w:rsidDel="00201166" w:rsidRDefault="00FA1674" w:rsidP="00D62BC5">
            <w:pPr>
              <w:spacing w:before="0" w:after="160"/>
              <w:jc w:val="left"/>
              <w:rPr>
                <w:del w:id="16087" w:author="Houyem Rais" w:date="2024-02-22T14:46:00Z"/>
                <w:b/>
                <w:bCs/>
                <w:sz w:val="18"/>
                <w:szCs w:val="18"/>
                <w:lang w:val="fr-FR"/>
              </w:rPr>
              <w:pPrChange w:id="16088" w:author="Houyem Rais" w:date="2024-02-22T14:49:00Z">
                <w:pPr/>
              </w:pPrChange>
            </w:pPr>
            <w:del w:id="16089" w:author="Houyem Rais" w:date="2024-02-22T14:46:00Z">
              <w:r w:rsidRPr="00343F01" w:rsidDel="00201166">
                <w:rPr>
                  <w:b/>
                  <w:bCs/>
                  <w:sz w:val="18"/>
                  <w:szCs w:val="18"/>
                  <w:lang w:val="fr-FR"/>
                </w:rPr>
                <w:delText>2014</w:delText>
              </w:r>
            </w:del>
          </w:p>
        </w:tc>
        <w:tc>
          <w:tcPr>
            <w:tcW w:w="722" w:type="dxa"/>
            <w:shd w:val="clear" w:color="auto" w:fill="D9D9D9" w:themeFill="background1" w:themeFillShade="D9"/>
            <w:noWrap/>
            <w:hideMark/>
          </w:tcPr>
          <w:p w14:paraId="070FF573" w14:textId="0E650F37" w:rsidR="00FA1674" w:rsidRPr="00343F01" w:rsidDel="00201166" w:rsidRDefault="00FA1674" w:rsidP="00D62BC5">
            <w:pPr>
              <w:spacing w:before="0" w:after="160"/>
              <w:jc w:val="left"/>
              <w:rPr>
                <w:del w:id="16090" w:author="Houyem Rais" w:date="2024-02-22T14:46:00Z"/>
                <w:b/>
                <w:bCs/>
                <w:sz w:val="18"/>
                <w:szCs w:val="18"/>
                <w:lang w:val="fr-FR"/>
              </w:rPr>
              <w:pPrChange w:id="16091" w:author="Houyem Rais" w:date="2024-02-22T14:49:00Z">
                <w:pPr/>
              </w:pPrChange>
            </w:pPr>
            <w:del w:id="16092" w:author="Houyem Rais" w:date="2024-02-22T14:46:00Z">
              <w:r w:rsidRPr="00343F01" w:rsidDel="00201166">
                <w:rPr>
                  <w:b/>
                  <w:bCs/>
                  <w:sz w:val="18"/>
                  <w:szCs w:val="18"/>
                  <w:lang w:val="fr-FR"/>
                </w:rPr>
                <w:delText>2015</w:delText>
              </w:r>
            </w:del>
          </w:p>
        </w:tc>
        <w:tc>
          <w:tcPr>
            <w:tcW w:w="722" w:type="dxa"/>
            <w:shd w:val="clear" w:color="auto" w:fill="D9D9D9" w:themeFill="background1" w:themeFillShade="D9"/>
            <w:noWrap/>
            <w:hideMark/>
          </w:tcPr>
          <w:p w14:paraId="0A47FDE5" w14:textId="29391F2D" w:rsidR="00FA1674" w:rsidRPr="00343F01" w:rsidDel="00201166" w:rsidRDefault="00FA1674" w:rsidP="00D62BC5">
            <w:pPr>
              <w:spacing w:before="0" w:after="160"/>
              <w:jc w:val="left"/>
              <w:rPr>
                <w:del w:id="16093" w:author="Houyem Rais" w:date="2024-02-22T14:46:00Z"/>
                <w:b/>
                <w:bCs/>
                <w:sz w:val="18"/>
                <w:szCs w:val="18"/>
                <w:lang w:val="fr-FR"/>
              </w:rPr>
              <w:pPrChange w:id="16094" w:author="Houyem Rais" w:date="2024-02-22T14:49:00Z">
                <w:pPr/>
              </w:pPrChange>
            </w:pPr>
            <w:del w:id="16095" w:author="Houyem Rais" w:date="2024-02-22T14:46:00Z">
              <w:r w:rsidRPr="00343F01" w:rsidDel="00201166">
                <w:rPr>
                  <w:b/>
                  <w:bCs/>
                  <w:sz w:val="18"/>
                  <w:szCs w:val="18"/>
                  <w:lang w:val="fr-FR"/>
                </w:rPr>
                <w:delText>2016</w:delText>
              </w:r>
            </w:del>
          </w:p>
        </w:tc>
        <w:tc>
          <w:tcPr>
            <w:tcW w:w="722" w:type="dxa"/>
            <w:shd w:val="clear" w:color="auto" w:fill="D9D9D9" w:themeFill="background1" w:themeFillShade="D9"/>
            <w:noWrap/>
            <w:hideMark/>
          </w:tcPr>
          <w:p w14:paraId="06E3E7C0" w14:textId="01C6F169" w:rsidR="00FA1674" w:rsidRPr="00343F01" w:rsidDel="00201166" w:rsidRDefault="00FA1674" w:rsidP="00D62BC5">
            <w:pPr>
              <w:spacing w:before="0" w:after="160"/>
              <w:jc w:val="left"/>
              <w:rPr>
                <w:del w:id="16096" w:author="Houyem Rais" w:date="2024-02-22T14:46:00Z"/>
                <w:b/>
                <w:bCs/>
                <w:sz w:val="18"/>
                <w:szCs w:val="18"/>
                <w:lang w:val="fr-FR"/>
              </w:rPr>
              <w:pPrChange w:id="16097" w:author="Houyem Rais" w:date="2024-02-22T14:49:00Z">
                <w:pPr/>
              </w:pPrChange>
            </w:pPr>
            <w:del w:id="16098" w:author="Houyem Rais" w:date="2024-02-22T14:46:00Z">
              <w:r w:rsidRPr="00343F01" w:rsidDel="00201166">
                <w:rPr>
                  <w:b/>
                  <w:bCs/>
                  <w:sz w:val="18"/>
                  <w:szCs w:val="18"/>
                  <w:lang w:val="fr-FR"/>
                </w:rPr>
                <w:delText>2017</w:delText>
              </w:r>
            </w:del>
          </w:p>
        </w:tc>
        <w:tc>
          <w:tcPr>
            <w:tcW w:w="722" w:type="dxa"/>
            <w:shd w:val="clear" w:color="auto" w:fill="D9D9D9" w:themeFill="background1" w:themeFillShade="D9"/>
            <w:noWrap/>
            <w:hideMark/>
          </w:tcPr>
          <w:p w14:paraId="703E7502" w14:textId="40FC3279" w:rsidR="00FA1674" w:rsidRPr="00343F01" w:rsidDel="00201166" w:rsidRDefault="00FA1674" w:rsidP="00D62BC5">
            <w:pPr>
              <w:spacing w:before="0" w:after="160"/>
              <w:jc w:val="left"/>
              <w:rPr>
                <w:del w:id="16099" w:author="Houyem Rais" w:date="2024-02-22T14:46:00Z"/>
                <w:b/>
                <w:bCs/>
                <w:sz w:val="18"/>
                <w:szCs w:val="18"/>
                <w:lang w:val="fr-FR"/>
              </w:rPr>
              <w:pPrChange w:id="16100" w:author="Houyem Rais" w:date="2024-02-22T14:49:00Z">
                <w:pPr/>
              </w:pPrChange>
            </w:pPr>
            <w:del w:id="16101" w:author="Houyem Rais" w:date="2024-02-22T14:46:00Z">
              <w:r w:rsidRPr="00343F01" w:rsidDel="00201166">
                <w:rPr>
                  <w:b/>
                  <w:bCs/>
                  <w:sz w:val="18"/>
                  <w:szCs w:val="18"/>
                  <w:lang w:val="fr-FR"/>
                </w:rPr>
                <w:delText>2018</w:delText>
              </w:r>
            </w:del>
          </w:p>
        </w:tc>
        <w:tc>
          <w:tcPr>
            <w:tcW w:w="722" w:type="dxa"/>
            <w:shd w:val="clear" w:color="auto" w:fill="D9D9D9" w:themeFill="background1" w:themeFillShade="D9"/>
            <w:noWrap/>
            <w:hideMark/>
          </w:tcPr>
          <w:p w14:paraId="271BB9C6" w14:textId="106E5962" w:rsidR="00FA1674" w:rsidRPr="00343F01" w:rsidDel="00201166" w:rsidRDefault="00FA1674" w:rsidP="00D62BC5">
            <w:pPr>
              <w:spacing w:before="0" w:after="160"/>
              <w:jc w:val="left"/>
              <w:rPr>
                <w:del w:id="16102" w:author="Houyem Rais" w:date="2024-02-22T14:46:00Z"/>
                <w:b/>
                <w:bCs/>
                <w:sz w:val="18"/>
                <w:szCs w:val="18"/>
                <w:lang w:val="fr-FR"/>
              </w:rPr>
              <w:pPrChange w:id="16103" w:author="Houyem Rais" w:date="2024-02-22T14:49:00Z">
                <w:pPr/>
              </w:pPrChange>
            </w:pPr>
            <w:del w:id="16104" w:author="Houyem Rais" w:date="2024-02-22T14:46:00Z">
              <w:r w:rsidRPr="00343F01" w:rsidDel="00201166">
                <w:rPr>
                  <w:b/>
                  <w:bCs/>
                  <w:sz w:val="18"/>
                  <w:szCs w:val="18"/>
                  <w:lang w:val="fr-FR"/>
                </w:rPr>
                <w:delText>2019</w:delText>
              </w:r>
            </w:del>
          </w:p>
        </w:tc>
        <w:tc>
          <w:tcPr>
            <w:tcW w:w="722" w:type="dxa"/>
            <w:shd w:val="clear" w:color="auto" w:fill="D9D9D9" w:themeFill="background1" w:themeFillShade="D9"/>
            <w:noWrap/>
            <w:hideMark/>
          </w:tcPr>
          <w:p w14:paraId="6DB2B812" w14:textId="4C49AF34" w:rsidR="00FA1674" w:rsidRPr="00343F01" w:rsidDel="00201166" w:rsidRDefault="00FA1674" w:rsidP="00D62BC5">
            <w:pPr>
              <w:spacing w:before="0" w:after="160"/>
              <w:jc w:val="left"/>
              <w:rPr>
                <w:del w:id="16105" w:author="Houyem Rais" w:date="2024-02-22T14:46:00Z"/>
                <w:b/>
                <w:bCs/>
                <w:sz w:val="18"/>
                <w:szCs w:val="18"/>
                <w:lang w:val="fr-FR"/>
              </w:rPr>
              <w:pPrChange w:id="16106" w:author="Houyem Rais" w:date="2024-02-22T14:49:00Z">
                <w:pPr/>
              </w:pPrChange>
            </w:pPr>
            <w:del w:id="16107" w:author="Houyem Rais" w:date="2024-02-22T14:46:00Z">
              <w:r w:rsidRPr="00343F01" w:rsidDel="00201166">
                <w:rPr>
                  <w:b/>
                  <w:bCs/>
                  <w:sz w:val="18"/>
                  <w:szCs w:val="18"/>
                  <w:lang w:val="fr-FR"/>
                </w:rPr>
                <w:delText>2020</w:delText>
              </w:r>
            </w:del>
          </w:p>
        </w:tc>
        <w:tc>
          <w:tcPr>
            <w:tcW w:w="722" w:type="dxa"/>
            <w:shd w:val="clear" w:color="auto" w:fill="D9D9D9" w:themeFill="background1" w:themeFillShade="D9"/>
            <w:noWrap/>
            <w:hideMark/>
          </w:tcPr>
          <w:p w14:paraId="7C4C6DE4" w14:textId="5CD4AC36" w:rsidR="00FA1674" w:rsidRPr="00343F01" w:rsidDel="00201166" w:rsidRDefault="00FA1674" w:rsidP="00D62BC5">
            <w:pPr>
              <w:spacing w:before="0" w:after="160"/>
              <w:jc w:val="left"/>
              <w:rPr>
                <w:del w:id="16108" w:author="Houyem Rais" w:date="2024-02-22T14:46:00Z"/>
                <w:b/>
                <w:bCs/>
                <w:sz w:val="18"/>
                <w:szCs w:val="18"/>
                <w:lang w:val="fr-FR"/>
              </w:rPr>
              <w:pPrChange w:id="16109" w:author="Houyem Rais" w:date="2024-02-22T14:49:00Z">
                <w:pPr/>
              </w:pPrChange>
            </w:pPr>
            <w:del w:id="16110" w:author="Houyem Rais" w:date="2024-02-22T14:46:00Z">
              <w:r w:rsidRPr="00343F01" w:rsidDel="00201166">
                <w:rPr>
                  <w:b/>
                  <w:bCs/>
                  <w:sz w:val="18"/>
                  <w:szCs w:val="18"/>
                  <w:lang w:val="fr-FR"/>
                </w:rPr>
                <w:delText>2021</w:delText>
              </w:r>
            </w:del>
          </w:p>
        </w:tc>
        <w:tc>
          <w:tcPr>
            <w:tcW w:w="1051" w:type="dxa"/>
            <w:shd w:val="clear" w:color="auto" w:fill="D9D9D9" w:themeFill="background1" w:themeFillShade="D9"/>
            <w:noWrap/>
            <w:hideMark/>
          </w:tcPr>
          <w:p w14:paraId="1B20BEA3" w14:textId="48F2621B" w:rsidR="00FA1674" w:rsidRPr="00343F01" w:rsidDel="00201166" w:rsidRDefault="00FA1674" w:rsidP="00D62BC5">
            <w:pPr>
              <w:spacing w:before="0" w:after="160"/>
              <w:jc w:val="left"/>
              <w:rPr>
                <w:del w:id="16111" w:author="Houyem Rais" w:date="2024-02-22T14:46:00Z"/>
                <w:b/>
                <w:bCs/>
                <w:sz w:val="18"/>
                <w:szCs w:val="18"/>
                <w:lang w:val="fr-FR"/>
              </w:rPr>
              <w:pPrChange w:id="16112" w:author="Houyem Rais" w:date="2024-02-22T14:49:00Z">
                <w:pPr/>
              </w:pPrChange>
            </w:pPr>
            <w:del w:id="16113" w:author="Houyem Rais" w:date="2024-02-22T14:46:00Z">
              <w:r w:rsidRPr="00343F01" w:rsidDel="00201166">
                <w:rPr>
                  <w:b/>
                  <w:bCs/>
                  <w:sz w:val="18"/>
                  <w:szCs w:val="18"/>
                  <w:lang w:val="fr-FR"/>
                </w:rPr>
                <w:delText>2022 [Est]</w:delText>
              </w:r>
            </w:del>
          </w:p>
        </w:tc>
      </w:tr>
      <w:tr w:rsidR="00FA1674" w:rsidRPr="00343F01" w:rsidDel="00201166" w14:paraId="5548A67F" w14:textId="4884AD21" w:rsidTr="00FA1674">
        <w:trPr>
          <w:trHeight w:val="285"/>
          <w:del w:id="16114" w:author="Houyem Rais" w:date="2024-02-22T14:46:00Z"/>
        </w:trPr>
        <w:tc>
          <w:tcPr>
            <w:tcW w:w="842" w:type="dxa"/>
            <w:noWrap/>
            <w:hideMark/>
          </w:tcPr>
          <w:p w14:paraId="5599723E" w14:textId="7CD5CAEC" w:rsidR="00FA1674" w:rsidRPr="00343F01" w:rsidDel="00201166" w:rsidRDefault="00FA1674" w:rsidP="00D62BC5">
            <w:pPr>
              <w:spacing w:before="0" w:after="160"/>
              <w:jc w:val="left"/>
              <w:rPr>
                <w:del w:id="16115" w:author="Houyem Rais" w:date="2024-02-22T14:46:00Z"/>
                <w:b/>
                <w:bCs/>
                <w:sz w:val="18"/>
                <w:szCs w:val="18"/>
                <w:lang w:val="fr-FR"/>
              </w:rPr>
              <w:pPrChange w:id="16116" w:author="Houyem Rais" w:date="2024-02-22T14:49:00Z">
                <w:pPr/>
              </w:pPrChange>
            </w:pPr>
            <w:del w:id="16117" w:author="Houyem Rais" w:date="2024-02-22T14:46:00Z">
              <w:r w:rsidRPr="00343F01" w:rsidDel="00201166">
                <w:rPr>
                  <w:b/>
                  <w:bCs/>
                  <w:sz w:val="18"/>
                  <w:szCs w:val="18"/>
                  <w:lang w:val="fr-FR"/>
                </w:rPr>
                <w:delText>Togo</w:delText>
              </w:r>
            </w:del>
          </w:p>
        </w:tc>
        <w:tc>
          <w:tcPr>
            <w:tcW w:w="722" w:type="dxa"/>
            <w:noWrap/>
            <w:hideMark/>
          </w:tcPr>
          <w:p w14:paraId="4C5846F6" w14:textId="380FDD36" w:rsidR="00FA1674" w:rsidRPr="00343F01" w:rsidDel="00201166" w:rsidRDefault="00FA1674" w:rsidP="00D62BC5">
            <w:pPr>
              <w:spacing w:before="0" w:after="160"/>
              <w:jc w:val="left"/>
              <w:rPr>
                <w:del w:id="16118" w:author="Houyem Rais" w:date="2024-02-22T14:46:00Z"/>
                <w:sz w:val="18"/>
                <w:szCs w:val="18"/>
                <w:lang w:val="fr-FR"/>
              </w:rPr>
              <w:pPrChange w:id="16119" w:author="Houyem Rais" w:date="2024-02-22T14:49:00Z">
                <w:pPr/>
              </w:pPrChange>
            </w:pPr>
            <w:del w:id="16120" w:author="Houyem Rais" w:date="2024-02-22T14:46:00Z">
              <w:r w:rsidRPr="00343F01" w:rsidDel="00201166">
                <w:rPr>
                  <w:sz w:val="18"/>
                  <w:szCs w:val="18"/>
                  <w:lang w:val="fr-FR"/>
                </w:rPr>
                <w:delText>2,6%</w:delText>
              </w:r>
            </w:del>
          </w:p>
        </w:tc>
        <w:tc>
          <w:tcPr>
            <w:tcW w:w="722" w:type="dxa"/>
            <w:noWrap/>
            <w:hideMark/>
          </w:tcPr>
          <w:p w14:paraId="71A719F7" w14:textId="2909A41A" w:rsidR="00FA1674" w:rsidRPr="00343F01" w:rsidDel="00201166" w:rsidRDefault="00FA1674" w:rsidP="00D62BC5">
            <w:pPr>
              <w:spacing w:before="0" w:after="160"/>
              <w:jc w:val="left"/>
              <w:rPr>
                <w:del w:id="16121" w:author="Houyem Rais" w:date="2024-02-22T14:46:00Z"/>
                <w:sz w:val="18"/>
                <w:szCs w:val="18"/>
                <w:lang w:val="fr-FR"/>
              </w:rPr>
              <w:pPrChange w:id="16122" w:author="Houyem Rais" w:date="2024-02-22T14:49:00Z">
                <w:pPr/>
              </w:pPrChange>
            </w:pPr>
            <w:del w:id="16123" w:author="Houyem Rais" w:date="2024-02-22T14:46:00Z">
              <w:r w:rsidRPr="00343F01" w:rsidDel="00201166">
                <w:rPr>
                  <w:sz w:val="18"/>
                  <w:szCs w:val="18"/>
                  <w:lang w:val="fr-FR"/>
                </w:rPr>
                <w:delText>2,6%</w:delText>
              </w:r>
            </w:del>
          </w:p>
        </w:tc>
        <w:tc>
          <w:tcPr>
            <w:tcW w:w="722" w:type="dxa"/>
            <w:noWrap/>
            <w:hideMark/>
          </w:tcPr>
          <w:p w14:paraId="329C0753" w14:textId="1E60D260" w:rsidR="00FA1674" w:rsidRPr="00343F01" w:rsidDel="00201166" w:rsidRDefault="00FA1674" w:rsidP="00D62BC5">
            <w:pPr>
              <w:spacing w:before="0" w:after="160"/>
              <w:jc w:val="left"/>
              <w:rPr>
                <w:del w:id="16124" w:author="Houyem Rais" w:date="2024-02-22T14:46:00Z"/>
                <w:sz w:val="18"/>
                <w:szCs w:val="18"/>
                <w:lang w:val="fr-FR"/>
              </w:rPr>
              <w:pPrChange w:id="16125" w:author="Houyem Rais" w:date="2024-02-22T14:49:00Z">
                <w:pPr/>
              </w:pPrChange>
            </w:pPr>
            <w:del w:id="16126" w:author="Houyem Rais" w:date="2024-02-22T14:46:00Z">
              <w:r w:rsidRPr="00343F01" w:rsidDel="00201166">
                <w:rPr>
                  <w:sz w:val="18"/>
                  <w:szCs w:val="18"/>
                  <w:lang w:val="fr-FR"/>
                </w:rPr>
                <w:delText>2,5%</w:delText>
              </w:r>
            </w:del>
          </w:p>
        </w:tc>
        <w:tc>
          <w:tcPr>
            <w:tcW w:w="722" w:type="dxa"/>
            <w:noWrap/>
            <w:hideMark/>
          </w:tcPr>
          <w:p w14:paraId="26D1D8E4" w14:textId="7FD0857F" w:rsidR="00FA1674" w:rsidRPr="00343F01" w:rsidDel="00201166" w:rsidRDefault="00FA1674" w:rsidP="00D62BC5">
            <w:pPr>
              <w:spacing w:before="0" w:after="160"/>
              <w:jc w:val="left"/>
              <w:rPr>
                <w:del w:id="16127" w:author="Houyem Rais" w:date="2024-02-22T14:46:00Z"/>
                <w:sz w:val="18"/>
                <w:szCs w:val="18"/>
                <w:lang w:val="fr-FR"/>
              </w:rPr>
              <w:pPrChange w:id="16128" w:author="Houyem Rais" w:date="2024-02-22T14:49:00Z">
                <w:pPr/>
              </w:pPrChange>
            </w:pPr>
            <w:del w:id="16129" w:author="Houyem Rais" w:date="2024-02-22T14:46:00Z">
              <w:r w:rsidRPr="00343F01" w:rsidDel="00201166">
                <w:rPr>
                  <w:sz w:val="18"/>
                  <w:szCs w:val="18"/>
                  <w:lang w:val="fr-FR"/>
                </w:rPr>
                <w:delText>2,5%</w:delText>
              </w:r>
            </w:del>
          </w:p>
        </w:tc>
        <w:tc>
          <w:tcPr>
            <w:tcW w:w="722" w:type="dxa"/>
            <w:noWrap/>
            <w:hideMark/>
          </w:tcPr>
          <w:p w14:paraId="5B7A5F38" w14:textId="3F156D82" w:rsidR="00FA1674" w:rsidRPr="00343F01" w:rsidDel="00201166" w:rsidRDefault="00FA1674" w:rsidP="00D62BC5">
            <w:pPr>
              <w:spacing w:before="0" w:after="160"/>
              <w:jc w:val="left"/>
              <w:rPr>
                <w:del w:id="16130" w:author="Houyem Rais" w:date="2024-02-22T14:46:00Z"/>
                <w:sz w:val="18"/>
                <w:szCs w:val="18"/>
                <w:lang w:val="fr-FR"/>
              </w:rPr>
              <w:pPrChange w:id="16131" w:author="Houyem Rais" w:date="2024-02-22T14:49:00Z">
                <w:pPr/>
              </w:pPrChange>
            </w:pPr>
            <w:del w:id="16132" w:author="Houyem Rais" w:date="2024-02-22T14:46:00Z">
              <w:r w:rsidRPr="00343F01" w:rsidDel="00201166">
                <w:rPr>
                  <w:sz w:val="18"/>
                  <w:szCs w:val="18"/>
                  <w:lang w:val="fr-FR"/>
                </w:rPr>
                <w:delText>2,5%</w:delText>
              </w:r>
            </w:del>
          </w:p>
        </w:tc>
        <w:tc>
          <w:tcPr>
            <w:tcW w:w="722" w:type="dxa"/>
            <w:noWrap/>
            <w:hideMark/>
          </w:tcPr>
          <w:p w14:paraId="00A3D09F" w14:textId="6D9E2085" w:rsidR="00FA1674" w:rsidRPr="00343F01" w:rsidDel="00201166" w:rsidRDefault="00FA1674" w:rsidP="00D62BC5">
            <w:pPr>
              <w:spacing w:before="0" w:after="160"/>
              <w:jc w:val="left"/>
              <w:rPr>
                <w:del w:id="16133" w:author="Houyem Rais" w:date="2024-02-22T14:46:00Z"/>
                <w:sz w:val="18"/>
                <w:szCs w:val="18"/>
                <w:lang w:val="fr-FR"/>
              </w:rPr>
              <w:pPrChange w:id="16134" w:author="Houyem Rais" w:date="2024-02-22T14:49:00Z">
                <w:pPr/>
              </w:pPrChange>
            </w:pPr>
            <w:del w:id="16135" w:author="Houyem Rais" w:date="2024-02-22T14:46:00Z">
              <w:r w:rsidRPr="00343F01" w:rsidDel="00201166">
                <w:rPr>
                  <w:sz w:val="18"/>
                  <w:szCs w:val="18"/>
                  <w:lang w:val="fr-FR"/>
                </w:rPr>
                <w:delText>2,6%</w:delText>
              </w:r>
            </w:del>
          </w:p>
        </w:tc>
        <w:tc>
          <w:tcPr>
            <w:tcW w:w="722" w:type="dxa"/>
            <w:noWrap/>
            <w:hideMark/>
          </w:tcPr>
          <w:p w14:paraId="27871F1B" w14:textId="05697624" w:rsidR="00FA1674" w:rsidRPr="00343F01" w:rsidDel="00201166" w:rsidRDefault="00FA1674" w:rsidP="00D62BC5">
            <w:pPr>
              <w:spacing w:before="0" w:after="160"/>
              <w:jc w:val="left"/>
              <w:rPr>
                <w:del w:id="16136" w:author="Houyem Rais" w:date="2024-02-22T14:46:00Z"/>
                <w:sz w:val="18"/>
                <w:szCs w:val="18"/>
                <w:lang w:val="fr-FR"/>
              </w:rPr>
              <w:pPrChange w:id="16137" w:author="Houyem Rais" w:date="2024-02-22T14:49:00Z">
                <w:pPr/>
              </w:pPrChange>
            </w:pPr>
            <w:del w:id="16138" w:author="Houyem Rais" w:date="2024-02-22T14:46:00Z">
              <w:r w:rsidRPr="00343F01" w:rsidDel="00201166">
                <w:rPr>
                  <w:sz w:val="18"/>
                  <w:szCs w:val="18"/>
                  <w:lang w:val="fr-FR"/>
                </w:rPr>
                <w:delText>2,3%</w:delText>
              </w:r>
            </w:del>
          </w:p>
        </w:tc>
        <w:tc>
          <w:tcPr>
            <w:tcW w:w="722" w:type="dxa"/>
            <w:noWrap/>
            <w:hideMark/>
          </w:tcPr>
          <w:p w14:paraId="05C12342" w14:textId="4519A3CD" w:rsidR="00FA1674" w:rsidRPr="00343F01" w:rsidDel="00201166" w:rsidRDefault="00FA1674" w:rsidP="00D62BC5">
            <w:pPr>
              <w:spacing w:before="0" w:after="160"/>
              <w:jc w:val="left"/>
              <w:rPr>
                <w:del w:id="16139" w:author="Houyem Rais" w:date="2024-02-22T14:46:00Z"/>
                <w:sz w:val="18"/>
                <w:szCs w:val="18"/>
                <w:lang w:val="fr-FR"/>
              </w:rPr>
              <w:pPrChange w:id="16140" w:author="Houyem Rais" w:date="2024-02-22T14:49:00Z">
                <w:pPr/>
              </w:pPrChange>
            </w:pPr>
            <w:del w:id="16141" w:author="Houyem Rais" w:date="2024-02-22T14:46:00Z">
              <w:r w:rsidRPr="00343F01" w:rsidDel="00201166">
                <w:rPr>
                  <w:sz w:val="18"/>
                  <w:szCs w:val="18"/>
                  <w:lang w:val="fr-FR"/>
                </w:rPr>
                <w:delText>2,4%</w:delText>
              </w:r>
            </w:del>
          </w:p>
        </w:tc>
        <w:tc>
          <w:tcPr>
            <w:tcW w:w="722" w:type="dxa"/>
            <w:noWrap/>
            <w:hideMark/>
          </w:tcPr>
          <w:p w14:paraId="5D724ECA" w14:textId="3F6998B5" w:rsidR="00FA1674" w:rsidRPr="00343F01" w:rsidDel="00201166" w:rsidRDefault="00FA1674" w:rsidP="00D62BC5">
            <w:pPr>
              <w:spacing w:before="0" w:after="160"/>
              <w:jc w:val="left"/>
              <w:rPr>
                <w:del w:id="16142" w:author="Houyem Rais" w:date="2024-02-22T14:46:00Z"/>
                <w:sz w:val="18"/>
                <w:szCs w:val="18"/>
                <w:lang w:val="fr-FR"/>
              </w:rPr>
              <w:pPrChange w:id="16143" w:author="Houyem Rais" w:date="2024-02-22T14:49:00Z">
                <w:pPr/>
              </w:pPrChange>
            </w:pPr>
            <w:del w:id="16144" w:author="Houyem Rais" w:date="2024-02-22T14:46:00Z">
              <w:r w:rsidRPr="00343F01" w:rsidDel="00201166">
                <w:rPr>
                  <w:sz w:val="18"/>
                  <w:szCs w:val="18"/>
                  <w:lang w:val="fr-FR"/>
                </w:rPr>
                <w:delText>2,4%</w:delText>
              </w:r>
            </w:del>
          </w:p>
        </w:tc>
        <w:tc>
          <w:tcPr>
            <w:tcW w:w="1051" w:type="dxa"/>
            <w:noWrap/>
            <w:hideMark/>
          </w:tcPr>
          <w:p w14:paraId="0545793C" w14:textId="0C16248B" w:rsidR="00FA1674" w:rsidRPr="00343F01" w:rsidDel="00201166" w:rsidRDefault="00FA1674" w:rsidP="00D62BC5">
            <w:pPr>
              <w:spacing w:before="0" w:after="160"/>
              <w:jc w:val="left"/>
              <w:rPr>
                <w:del w:id="16145" w:author="Houyem Rais" w:date="2024-02-22T14:46:00Z"/>
                <w:sz w:val="18"/>
                <w:szCs w:val="18"/>
                <w:lang w:val="fr-FR"/>
              </w:rPr>
              <w:pPrChange w:id="16146" w:author="Houyem Rais" w:date="2024-02-22T14:49:00Z">
                <w:pPr/>
              </w:pPrChange>
            </w:pPr>
            <w:del w:id="16147" w:author="Houyem Rais" w:date="2024-02-22T14:46:00Z">
              <w:r w:rsidRPr="00343F01" w:rsidDel="00201166">
                <w:rPr>
                  <w:sz w:val="18"/>
                  <w:szCs w:val="18"/>
                  <w:lang w:val="fr-FR"/>
                </w:rPr>
                <w:delText>1,6%</w:delText>
              </w:r>
            </w:del>
          </w:p>
        </w:tc>
      </w:tr>
      <w:tr w:rsidR="00FA1674" w:rsidRPr="00343F01" w:rsidDel="00201166" w14:paraId="7038FD25" w14:textId="1142FA1E" w:rsidTr="00FA1674">
        <w:trPr>
          <w:trHeight w:val="285"/>
          <w:del w:id="16148" w:author="Houyem Rais" w:date="2024-02-22T14:46:00Z"/>
        </w:trPr>
        <w:tc>
          <w:tcPr>
            <w:tcW w:w="842" w:type="dxa"/>
            <w:noWrap/>
          </w:tcPr>
          <w:p w14:paraId="1BB69CC0" w14:textId="0DDD9158" w:rsidR="00FA1674" w:rsidRPr="00343F01" w:rsidDel="00201166" w:rsidRDefault="00FA1674" w:rsidP="00D62BC5">
            <w:pPr>
              <w:spacing w:before="0" w:after="160"/>
              <w:jc w:val="left"/>
              <w:rPr>
                <w:del w:id="16149" w:author="Houyem Rais" w:date="2024-02-22T14:46:00Z"/>
                <w:b/>
                <w:bCs/>
                <w:sz w:val="18"/>
                <w:szCs w:val="18"/>
                <w:lang w:val="fr-FR"/>
              </w:rPr>
              <w:pPrChange w:id="16150" w:author="Houyem Rais" w:date="2024-02-22T14:49:00Z">
                <w:pPr/>
              </w:pPrChange>
            </w:pPr>
            <w:del w:id="16151" w:author="Houyem Rais" w:date="2024-02-22T14:46:00Z">
              <w:r w:rsidRPr="00343F01" w:rsidDel="00201166">
                <w:rPr>
                  <w:b/>
                  <w:bCs/>
                  <w:sz w:val="18"/>
                  <w:szCs w:val="18"/>
                  <w:lang w:val="fr-FR"/>
                </w:rPr>
                <w:delText>Bénin</w:delText>
              </w:r>
            </w:del>
          </w:p>
        </w:tc>
        <w:tc>
          <w:tcPr>
            <w:tcW w:w="722" w:type="dxa"/>
            <w:tcBorders>
              <w:top w:val="nil"/>
              <w:left w:val="single" w:sz="4" w:space="0" w:color="auto"/>
              <w:bottom w:val="single" w:sz="4" w:space="0" w:color="auto"/>
              <w:right w:val="single" w:sz="4" w:space="0" w:color="auto"/>
            </w:tcBorders>
            <w:shd w:val="clear" w:color="auto" w:fill="auto"/>
            <w:noWrap/>
            <w:vAlign w:val="bottom"/>
          </w:tcPr>
          <w:p w14:paraId="47A84525" w14:textId="70D97B7B" w:rsidR="00FA1674" w:rsidRPr="00343F01" w:rsidDel="00201166" w:rsidRDefault="00FA1674" w:rsidP="00D62BC5">
            <w:pPr>
              <w:spacing w:before="0" w:after="160"/>
              <w:jc w:val="left"/>
              <w:rPr>
                <w:del w:id="16152" w:author="Houyem Rais" w:date="2024-02-22T14:46:00Z"/>
                <w:sz w:val="18"/>
                <w:szCs w:val="18"/>
                <w:lang w:val="fr-FR"/>
              </w:rPr>
              <w:pPrChange w:id="16153" w:author="Houyem Rais" w:date="2024-02-22T14:49:00Z">
                <w:pPr/>
              </w:pPrChange>
            </w:pPr>
            <w:del w:id="16154" w:author="Houyem Rais" w:date="2024-02-22T14:46:00Z">
              <w:r w:rsidRPr="00343F01" w:rsidDel="00201166">
                <w:rPr>
                  <w:rFonts w:cs="Calibri"/>
                  <w:color w:val="000000"/>
                  <w:sz w:val="18"/>
                  <w:szCs w:val="18"/>
                  <w:lang w:val="fr-FR"/>
                </w:rPr>
                <w:delText>2,9%</w:delText>
              </w:r>
            </w:del>
          </w:p>
        </w:tc>
        <w:tc>
          <w:tcPr>
            <w:tcW w:w="722" w:type="dxa"/>
            <w:tcBorders>
              <w:top w:val="nil"/>
              <w:left w:val="nil"/>
              <w:bottom w:val="single" w:sz="4" w:space="0" w:color="auto"/>
              <w:right w:val="single" w:sz="4" w:space="0" w:color="auto"/>
            </w:tcBorders>
            <w:shd w:val="clear" w:color="auto" w:fill="auto"/>
            <w:noWrap/>
            <w:vAlign w:val="bottom"/>
          </w:tcPr>
          <w:p w14:paraId="1D717CA7" w14:textId="0D6D7703" w:rsidR="00FA1674" w:rsidRPr="00343F01" w:rsidDel="00201166" w:rsidRDefault="00FA1674" w:rsidP="00D62BC5">
            <w:pPr>
              <w:spacing w:before="0" w:after="160"/>
              <w:jc w:val="left"/>
              <w:rPr>
                <w:del w:id="16155" w:author="Houyem Rais" w:date="2024-02-22T14:46:00Z"/>
                <w:sz w:val="18"/>
                <w:szCs w:val="18"/>
                <w:lang w:val="fr-FR"/>
              </w:rPr>
              <w:pPrChange w:id="16156" w:author="Houyem Rais" w:date="2024-02-22T14:49:00Z">
                <w:pPr/>
              </w:pPrChange>
            </w:pPr>
            <w:del w:id="16157" w:author="Houyem Rais" w:date="2024-02-22T14:46:00Z">
              <w:r w:rsidRPr="00343F01" w:rsidDel="00201166">
                <w:rPr>
                  <w:rFonts w:cs="Calibri"/>
                  <w:color w:val="000000"/>
                  <w:sz w:val="18"/>
                  <w:szCs w:val="18"/>
                  <w:lang w:val="fr-FR"/>
                </w:rPr>
                <w:delText>3,0%</w:delText>
              </w:r>
            </w:del>
          </w:p>
        </w:tc>
        <w:tc>
          <w:tcPr>
            <w:tcW w:w="722" w:type="dxa"/>
            <w:tcBorders>
              <w:top w:val="nil"/>
              <w:left w:val="nil"/>
              <w:bottom w:val="single" w:sz="4" w:space="0" w:color="auto"/>
              <w:right w:val="single" w:sz="4" w:space="0" w:color="auto"/>
            </w:tcBorders>
            <w:shd w:val="clear" w:color="auto" w:fill="auto"/>
            <w:noWrap/>
            <w:vAlign w:val="bottom"/>
          </w:tcPr>
          <w:p w14:paraId="25C7CED6" w14:textId="06FBED9F" w:rsidR="00FA1674" w:rsidRPr="00343F01" w:rsidDel="00201166" w:rsidRDefault="00FA1674" w:rsidP="00D62BC5">
            <w:pPr>
              <w:spacing w:before="0" w:after="160"/>
              <w:jc w:val="left"/>
              <w:rPr>
                <w:del w:id="16158" w:author="Houyem Rais" w:date="2024-02-22T14:46:00Z"/>
                <w:sz w:val="18"/>
                <w:szCs w:val="18"/>
                <w:lang w:val="fr-FR"/>
              </w:rPr>
              <w:pPrChange w:id="16159" w:author="Houyem Rais" w:date="2024-02-22T14:49:00Z">
                <w:pPr/>
              </w:pPrChange>
            </w:pPr>
            <w:del w:id="16160" w:author="Houyem Rais" w:date="2024-02-22T14:46:00Z">
              <w:r w:rsidRPr="00343F01" w:rsidDel="00201166">
                <w:rPr>
                  <w:rFonts w:cs="Calibri"/>
                  <w:color w:val="000000"/>
                  <w:sz w:val="18"/>
                  <w:szCs w:val="18"/>
                  <w:lang w:val="fr-FR"/>
                </w:rPr>
                <w:delText>3,0%</w:delText>
              </w:r>
            </w:del>
          </w:p>
        </w:tc>
        <w:tc>
          <w:tcPr>
            <w:tcW w:w="722" w:type="dxa"/>
            <w:tcBorders>
              <w:top w:val="nil"/>
              <w:left w:val="nil"/>
              <w:bottom w:val="single" w:sz="4" w:space="0" w:color="auto"/>
              <w:right w:val="single" w:sz="4" w:space="0" w:color="auto"/>
            </w:tcBorders>
            <w:shd w:val="clear" w:color="auto" w:fill="auto"/>
            <w:noWrap/>
            <w:vAlign w:val="bottom"/>
          </w:tcPr>
          <w:p w14:paraId="7D56BC1C" w14:textId="2D7C14BE" w:rsidR="00FA1674" w:rsidRPr="00343F01" w:rsidDel="00201166" w:rsidRDefault="00FA1674" w:rsidP="00D62BC5">
            <w:pPr>
              <w:spacing w:before="0" w:after="160"/>
              <w:jc w:val="left"/>
              <w:rPr>
                <w:del w:id="16161" w:author="Houyem Rais" w:date="2024-02-22T14:46:00Z"/>
                <w:sz w:val="18"/>
                <w:szCs w:val="18"/>
                <w:lang w:val="fr-FR"/>
              </w:rPr>
              <w:pPrChange w:id="16162" w:author="Houyem Rais" w:date="2024-02-22T14:49:00Z">
                <w:pPr/>
              </w:pPrChange>
            </w:pPr>
            <w:del w:id="16163" w:author="Houyem Rais" w:date="2024-02-22T14:46:00Z">
              <w:r w:rsidRPr="00343F01" w:rsidDel="00201166">
                <w:rPr>
                  <w:rFonts w:cs="Calibri"/>
                  <w:color w:val="000000"/>
                  <w:sz w:val="18"/>
                  <w:szCs w:val="18"/>
                  <w:lang w:val="fr-FR"/>
                </w:rPr>
                <w:delText>3,0%</w:delText>
              </w:r>
            </w:del>
          </w:p>
        </w:tc>
        <w:tc>
          <w:tcPr>
            <w:tcW w:w="722" w:type="dxa"/>
            <w:tcBorders>
              <w:top w:val="nil"/>
              <w:left w:val="nil"/>
              <w:bottom w:val="single" w:sz="4" w:space="0" w:color="auto"/>
              <w:right w:val="single" w:sz="4" w:space="0" w:color="auto"/>
            </w:tcBorders>
            <w:shd w:val="clear" w:color="auto" w:fill="auto"/>
            <w:noWrap/>
            <w:vAlign w:val="bottom"/>
          </w:tcPr>
          <w:p w14:paraId="037B6C3F" w14:textId="569B2454" w:rsidR="00FA1674" w:rsidRPr="00343F01" w:rsidDel="00201166" w:rsidRDefault="00FA1674" w:rsidP="00D62BC5">
            <w:pPr>
              <w:spacing w:before="0" w:after="160"/>
              <w:jc w:val="left"/>
              <w:rPr>
                <w:del w:id="16164" w:author="Houyem Rais" w:date="2024-02-22T14:46:00Z"/>
                <w:sz w:val="18"/>
                <w:szCs w:val="18"/>
                <w:lang w:val="fr-FR"/>
              </w:rPr>
              <w:pPrChange w:id="16165" w:author="Houyem Rais" w:date="2024-02-22T14:49:00Z">
                <w:pPr/>
              </w:pPrChange>
            </w:pPr>
            <w:del w:id="16166" w:author="Houyem Rais" w:date="2024-02-22T14:46:00Z">
              <w:r w:rsidRPr="00343F01" w:rsidDel="00201166">
                <w:rPr>
                  <w:rFonts w:cs="Calibri"/>
                  <w:color w:val="000000"/>
                  <w:sz w:val="18"/>
                  <w:szCs w:val="18"/>
                  <w:lang w:val="fr-FR"/>
                </w:rPr>
                <w:delText>3,0%</w:delText>
              </w:r>
            </w:del>
          </w:p>
        </w:tc>
        <w:tc>
          <w:tcPr>
            <w:tcW w:w="722" w:type="dxa"/>
            <w:tcBorders>
              <w:top w:val="nil"/>
              <w:left w:val="nil"/>
              <w:bottom w:val="single" w:sz="4" w:space="0" w:color="auto"/>
              <w:right w:val="single" w:sz="4" w:space="0" w:color="auto"/>
            </w:tcBorders>
            <w:shd w:val="clear" w:color="auto" w:fill="auto"/>
            <w:noWrap/>
            <w:vAlign w:val="bottom"/>
          </w:tcPr>
          <w:p w14:paraId="30F459EB" w14:textId="22A5A2D7" w:rsidR="00FA1674" w:rsidRPr="00343F01" w:rsidDel="00201166" w:rsidRDefault="00FA1674" w:rsidP="00D62BC5">
            <w:pPr>
              <w:spacing w:before="0" w:after="160"/>
              <w:jc w:val="left"/>
              <w:rPr>
                <w:del w:id="16167" w:author="Houyem Rais" w:date="2024-02-22T14:46:00Z"/>
                <w:sz w:val="18"/>
                <w:szCs w:val="18"/>
                <w:lang w:val="fr-FR"/>
              </w:rPr>
              <w:pPrChange w:id="16168" w:author="Houyem Rais" w:date="2024-02-22T14:49:00Z">
                <w:pPr/>
              </w:pPrChange>
            </w:pPr>
            <w:del w:id="16169" w:author="Houyem Rais" w:date="2024-02-22T14:46:00Z">
              <w:r w:rsidRPr="00343F01" w:rsidDel="00201166">
                <w:rPr>
                  <w:rFonts w:cs="Calibri"/>
                  <w:color w:val="000000"/>
                  <w:sz w:val="18"/>
                  <w:szCs w:val="18"/>
                  <w:lang w:val="fr-FR"/>
                </w:rPr>
                <w:delText>3,0%</w:delText>
              </w:r>
            </w:del>
          </w:p>
        </w:tc>
        <w:tc>
          <w:tcPr>
            <w:tcW w:w="722" w:type="dxa"/>
            <w:tcBorders>
              <w:top w:val="nil"/>
              <w:left w:val="nil"/>
              <w:bottom w:val="single" w:sz="4" w:space="0" w:color="auto"/>
              <w:right w:val="single" w:sz="4" w:space="0" w:color="auto"/>
            </w:tcBorders>
            <w:shd w:val="clear" w:color="auto" w:fill="auto"/>
            <w:noWrap/>
            <w:vAlign w:val="bottom"/>
          </w:tcPr>
          <w:p w14:paraId="292A6C95" w14:textId="02F0B4CB" w:rsidR="00FA1674" w:rsidRPr="00343F01" w:rsidDel="00201166" w:rsidRDefault="00FA1674" w:rsidP="00D62BC5">
            <w:pPr>
              <w:spacing w:before="0" w:after="160"/>
              <w:jc w:val="left"/>
              <w:rPr>
                <w:del w:id="16170" w:author="Houyem Rais" w:date="2024-02-22T14:46:00Z"/>
                <w:sz w:val="18"/>
                <w:szCs w:val="18"/>
                <w:lang w:val="fr-FR"/>
              </w:rPr>
              <w:pPrChange w:id="16171" w:author="Houyem Rais" w:date="2024-02-22T14:49:00Z">
                <w:pPr/>
              </w:pPrChange>
            </w:pPr>
            <w:del w:id="16172" w:author="Houyem Rais" w:date="2024-02-22T14:46:00Z">
              <w:r w:rsidRPr="00343F01" w:rsidDel="00201166">
                <w:rPr>
                  <w:rFonts w:cs="Calibri"/>
                  <w:color w:val="000000"/>
                  <w:sz w:val="18"/>
                  <w:szCs w:val="18"/>
                  <w:lang w:val="fr-FR"/>
                </w:rPr>
                <w:delText>2,9%</w:delText>
              </w:r>
            </w:del>
          </w:p>
        </w:tc>
        <w:tc>
          <w:tcPr>
            <w:tcW w:w="722" w:type="dxa"/>
            <w:tcBorders>
              <w:top w:val="nil"/>
              <w:left w:val="nil"/>
              <w:bottom w:val="single" w:sz="4" w:space="0" w:color="auto"/>
              <w:right w:val="single" w:sz="4" w:space="0" w:color="auto"/>
            </w:tcBorders>
            <w:shd w:val="clear" w:color="auto" w:fill="auto"/>
            <w:noWrap/>
            <w:vAlign w:val="bottom"/>
          </w:tcPr>
          <w:p w14:paraId="5B944C4C" w14:textId="2EB6E4D7" w:rsidR="00FA1674" w:rsidRPr="00343F01" w:rsidDel="00201166" w:rsidRDefault="00FA1674" w:rsidP="00D62BC5">
            <w:pPr>
              <w:spacing w:before="0" w:after="160"/>
              <w:jc w:val="left"/>
              <w:rPr>
                <w:del w:id="16173" w:author="Houyem Rais" w:date="2024-02-22T14:46:00Z"/>
                <w:sz w:val="18"/>
                <w:szCs w:val="18"/>
                <w:lang w:val="fr-FR"/>
              </w:rPr>
              <w:pPrChange w:id="16174" w:author="Houyem Rais" w:date="2024-02-22T14:49:00Z">
                <w:pPr/>
              </w:pPrChange>
            </w:pPr>
            <w:del w:id="16175" w:author="Houyem Rais" w:date="2024-02-22T14:46:00Z">
              <w:r w:rsidRPr="00343F01" w:rsidDel="00201166">
                <w:rPr>
                  <w:rFonts w:cs="Calibri"/>
                  <w:color w:val="000000"/>
                  <w:sz w:val="18"/>
                  <w:szCs w:val="18"/>
                  <w:lang w:val="fr-FR"/>
                </w:rPr>
                <w:delText>2,9%</w:delText>
              </w:r>
            </w:del>
          </w:p>
        </w:tc>
        <w:tc>
          <w:tcPr>
            <w:tcW w:w="722" w:type="dxa"/>
            <w:tcBorders>
              <w:top w:val="nil"/>
              <w:left w:val="nil"/>
              <w:bottom w:val="single" w:sz="4" w:space="0" w:color="auto"/>
              <w:right w:val="single" w:sz="4" w:space="0" w:color="auto"/>
            </w:tcBorders>
            <w:shd w:val="clear" w:color="auto" w:fill="auto"/>
            <w:noWrap/>
            <w:vAlign w:val="bottom"/>
          </w:tcPr>
          <w:p w14:paraId="633FD3FA" w14:textId="7B8780A2" w:rsidR="00FA1674" w:rsidRPr="00343F01" w:rsidDel="00201166" w:rsidRDefault="00FA1674" w:rsidP="00D62BC5">
            <w:pPr>
              <w:spacing w:before="0" w:after="160"/>
              <w:jc w:val="left"/>
              <w:rPr>
                <w:del w:id="16176" w:author="Houyem Rais" w:date="2024-02-22T14:46:00Z"/>
                <w:sz w:val="18"/>
                <w:szCs w:val="18"/>
                <w:lang w:val="fr-FR"/>
              </w:rPr>
              <w:pPrChange w:id="16177" w:author="Houyem Rais" w:date="2024-02-22T14:49:00Z">
                <w:pPr/>
              </w:pPrChange>
            </w:pPr>
            <w:del w:id="16178" w:author="Houyem Rais" w:date="2024-02-22T14:46:00Z">
              <w:r w:rsidRPr="00343F01" w:rsidDel="00201166">
                <w:rPr>
                  <w:rFonts w:cs="Calibri"/>
                  <w:color w:val="000000"/>
                  <w:sz w:val="18"/>
                  <w:szCs w:val="18"/>
                  <w:lang w:val="fr-FR"/>
                </w:rPr>
                <w:delText>2,8%</w:delText>
              </w:r>
            </w:del>
          </w:p>
        </w:tc>
        <w:tc>
          <w:tcPr>
            <w:tcW w:w="1051" w:type="dxa"/>
            <w:tcBorders>
              <w:top w:val="nil"/>
              <w:left w:val="nil"/>
              <w:bottom w:val="single" w:sz="4" w:space="0" w:color="auto"/>
              <w:right w:val="single" w:sz="4" w:space="0" w:color="auto"/>
            </w:tcBorders>
            <w:shd w:val="clear" w:color="auto" w:fill="auto"/>
            <w:noWrap/>
            <w:vAlign w:val="bottom"/>
          </w:tcPr>
          <w:p w14:paraId="22B40BE4" w14:textId="074C32BC" w:rsidR="00FA1674" w:rsidRPr="00343F01" w:rsidDel="00201166" w:rsidRDefault="00FA1674" w:rsidP="00D62BC5">
            <w:pPr>
              <w:spacing w:before="0" w:after="160"/>
              <w:jc w:val="left"/>
              <w:rPr>
                <w:del w:id="16179" w:author="Houyem Rais" w:date="2024-02-22T14:46:00Z"/>
                <w:sz w:val="18"/>
                <w:szCs w:val="18"/>
                <w:lang w:val="fr-FR"/>
              </w:rPr>
              <w:pPrChange w:id="16180" w:author="Houyem Rais" w:date="2024-02-22T14:49:00Z">
                <w:pPr/>
              </w:pPrChange>
            </w:pPr>
            <w:del w:id="16181" w:author="Houyem Rais" w:date="2024-02-22T14:46:00Z">
              <w:r w:rsidRPr="00343F01" w:rsidDel="00201166">
                <w:rPr>
                  <w:rFonts w:cs="Calibri"/>
                  <w:color w:val="000000"/>
                  <w:sz w:val="18"/>
                  <w:szCs w:val="18"/>
                  <w:lang w:val="fr-FR"/>
                </w:rPr>
                <w:delText>2,7%</w:delText>
              </w:r>
            </w:del>
          </w:p>
        </w:tc>
      </w:tr>
      <w:tr w:rsidR="00FA1674" w:rsidRPr="00343F01" w:rsidDel="00201166" w14:paraId="2ADB9582" w14:textId="2A75D7D4" w:rsidTr="00FA1674">
        <w:trPr>
          <w:trHeight w:val="285"/>
          <w:del w:id="16182" w:author="Houyem Rais" w:date="2024-02-22T14:46:00Z"/>
        </w:trPr>
        <w:tc>
          <w:tcPr>
            <w:tcW w:w="842" w:type="dxa"/>
            <w:noWrap/>
          </w:tcPr>
          <w:p w14:paraId="7ECA9731" w14:textId="02EBF431" w:rsidR="00FA1674" w:rsidRPr="00343F01" w:rsidDel="00201166" w:rsidRDefault="00FA1674" w:rsidP="00D62BC5">
            <w:pPr>
              <w:spacing w:before="0" w:after="160"/>
              <w:jc w:val="left"/>
              <w:rPr>
                <w:del w:id="16183" w:author="Houyem Rais" w:date="2024-02-22T14:46:00Z"/>
                <w:b/>
                <w:bCs/>
                <w:sz w:val="18"/>
                <w:szCs w:val="18"/>
                <w:lang w:val="fr-FR"/>
              </w:rPr>
              <w:pPrChange w:id="16184" w:author="Houyem Rais" w:date="2024-02-22T14:49:00Z">
                <w:pPr/>
              </w:pPrChange>
            </w:pPr>
            <w:del w:id="16185" w:author="Houyem Rais" w:date="2024-02-22T14:46:00Z">
              <w:r w:rsidRPr="00343F01" w:rsidDel="00201166">
                <w:rPr>
                  <w:b/>
                  <w:bCs/>
                  <w:sz w:val="18"/>
                  <w:szCs w:val="18"/>
                  <w:lang w:val="fr-FR"/>
                </w:rPr>
                <w:delText>Nigéria</w:delText>
              </w:r>
            </w:del>
          </w:p>
        </w:tc>
        <w:tc>
          <w:tcPr>
            <w:tcW w:w="722" w:type="dxa"/>
            <w:noWrap/>
            <w:vAlign w:val="bottom"/>
          </w:tcPr>
          <w:p w14:paraId="3D172F2F" w14:textId="736E1F3A" w:rsidR="00FA1674" w:rsidRPr="00343F01" w:rsidDel="00201166" w:rsidRDefault="00FA1674" w:rsidP="00D62BC5">
            <w:pPr>
              <w:spacing w:before="0" w:after="160"/>
              <w:jc w:val="left"/>
              <w:rPr>
                <w:del w:id="16186" w:author="Houyem Rais" w:date="2024-02-22T14:46:00Z"/>
                <w:sz w:val="18"/>
                <w:szCs w:val="18"/>
                <w:lang w:val="fr-FR"/>
              </w:rPr>
              <w:pPrChange w:id="16187" w:author="Houyem Rais" w:date="2024-02-22T14:49:00Z">
                <w:pPr/>
              </w:pPrChange>
            </w:pPr>
            <w:del w:id="16188" w:author="Houyem Rais" w:date="2024-02-22T14:46:00Z">
              <w:r w:rsidRPr="00343F01" w:rsidDel="00201166">
                <w:rPr>
                  <w:rFonts w:cs="Calibri"/>
                  <w:color w:val="000000"/>
                  <w:sz w:val="18"/>
                  <w:szCs w:val="18"/>
                  <w:lang w:val="fr-FR"/>
                </w:rPr>
                <w:delText>2,7%</w:delText>
              </w:r>
            </w:del>
          </w:p>
        </w:tc>
        <w:tc>
          <w:tcPr>
            <w:tcW w:w="722" w:type="dxa"/>
            <w:noWrap/>
            <w:vAlign w:val="bottom"/>
          </w:tcPr>
          <w:p w14:paraId="3D79E5A2" w14:textId="36AF7499" w:rsidR="00FA1674" w:rsidRPr="00343F01" w:rsidDel="00201166" w:rsidRDefault="00FA1674" w:rsidP="00D62BC5">
            <w:pPr>
              <w:spacing w:before="0" w:after="160"/>
              <w:jc w:val="left"/>
              <w:rPr>
                <w:del w:id="16189" w:author="Houyem Rais" w:date="2024-02-22T14:46:00Z"/>
                <w:sz w:val="18"/>
                <w:szCs w:val="18"/>
                <w:lang w:val="fr-FR"/>
              </w:rPr>
              <w:pPrChange w:id="16190" w:author="Houyem Rais" w:date="2024-02-22T14:49:00Z">
                <w:pPr/>
              </w:pPrChange>
            </w:pPr>
            <w:del w:id="16191" w:author="Houyem Rais" w:date="2024-02-22T14:46:00Z">
              <w:r w:rsidRPr="00343F01" w:rsidDel="00201166">
                <w:rPr>
                  <w:rFonts w:cs="Calibri"/>
                  <w:color w:val="000000"/>
                  <w:sz w:val="18"/>
                  <w:szCs w:val="18"/>
                  <w:lang w:val="fr-FR"/>
                </w:rPr>
                <w:delText>2,7%</w:delText>
              </w:r>
            </w:del>
          </w:p>
        </w:tc>
        <w:tc>
          <w:tcPr>
            <w:tcW w:w="722" w:type="dxa"/>
            <w:noWrap/>
            <w:vAlign w:val="bottom"/>
          </w:tcPr>
          <w:p w14:paraId="086B3D3D" w14:textId="49F58C73" w:rsidR="00FA1674" w:rsidRPr="00343F01" w:rsidDel="00201166" w:rsidRDefault="00FA1674" w:rsidP="00D62BC5">
            <w:pPr>
              <w:spacing w:before="0" w:after="160"/>
              <w:jc w:val="left"/>
              <w:rPr>
                <w:del w:id="16192" w:author="Houyem Rais" w:date="2024-02-22T14:46:00Z"/>
                <w:sz w:val="18"/>
                <w:szCs w:val="18"/>
                <w:lang w:val="fr-FR"/>
              </w:rPr>
              <w:pPrChange w:id="16193" w:author="Houyem Rais" w:date="2024-02-22T14:49:00Z">
                <w:pPr/>
              </w:pPrChange>
            </w:pPr>
            <w:del w:id="16194" w:author="Houyem Rais" w:date="2024-02-22T14:46:00Z">
              <w:r w:rsidRPr="00343F01" w:rsidDel="00201166">
                <w:rPr>
                  <w:rFonts w:cs="Calibri"/>
                  <w:color w:val="000000"/>
                  <w:sz w:val="18"/>
                  <w:szCs w:val="18"/>
                  <w:lang w:val="fr-FR"/>
                </w:rPr>
                <w:delText>2,6%</w:delText>
              </w:r>
            </w:del>
          </w:p>
        </w:tc>
        <w:tc>
          <w:tcPr>
            <w:tcW w:w="722" w:type="dxa"/>
            <w:noWrap/>
            <w:vAlign w:val="bottom"/>
          </w:tcPr>
          <w:p w14:paraId="15190848" w14:textId="3CAFD10B" w:rsidR="00FA1674" w:rsidRPr="00343F01" w:rsidDel="00201166" w:rsidRDefault="00FA1674" w:rsidP="00D62BC5">
            <w:pPr>
              <w:spacing w:before="0" w:after="160"/>
              <w:jc w:val="left"/>
              <w:rPr>
                <w:del w:id="16195" w:author="Houyem Rais" w:date="2024-02-22T14:46:00Z"/>
                <w:sz w:val="18"/>
                <w:szCs w:val="18"/>
                <w:lang w:val="fr-FR"/>
              </w:rPr>
              <w:pPrChange w:id="16196" w:author="Houyem Rais" w:date="2024-02-22T14:49:00Z">
                <w:pPr/>
              </w:pPrChange>
            </w:pPr>
            <w:del w:id="16197" w:author="Houyem Rais" w:date="2024-02-22T14:46:00Z">
              <w:r w:rsidRPr="00343F01" w:rsidDel="00201166">
                <w:rPr>
                  <w:rFonts w:cs="Calibri"/>
                  <w:color w:val="000000"/>
                  <w:sz w:val="18"/>
                  <w:szCs w:val="18"/>
                  <w:lang w:val="fr-FR"/>
                </w:rPr>
                <w:delText>2,5%</w:delText>
              </w:r>
            </w:del>
          </w:p>
        </w:tc>
        <w:tc>
          <w:tcPr>
            <w:tcW w:w="722" w:type="dxa"/>
            <w:noWrap/>
            <w:vAlign w:val="bottom"/>
          </w:tcPr>
          <w:p w14:paraId="7C5F71B1" w14:textId="75FCBDEF" w:rsidR="00FA1674" w:rsidRPr="00343F01" w:rsidDel="00201166" w:rsidRDefault="00FA1674" w:rsidP="00D62BC5">
            <w:pPr>
              <w:spacing w:before="0" w:after="160"/>
              <w:jc w:val="left"/>
              <w:rPr>
                <w:del w:id="16198" w:author="Houyem Rais" w:date="2024-02-22T14:46:00Z"/>
                <w:sz w:val="18"/>
                <w:szCs w:val="18"/>
                <w:lang w:val="fr-FR"/>
              </w:rPr>
              <w:pPrChange w:id="16199" w:author="Houyem Rais" w:date="2024-02-22T14:49:00Z">
                <w:pPr/>
              </w:pPrChange>
            </w:pPr>
            <w:del w:id="16200" w:author="Houyem Rais" w:date="2024-02-22T14:46:00Z">
              <w:r w:rsidRPr="00343F01" w:rsidDel="00201166">
                <w:rPr>
                  <w:rFonts w:cs="Calibri"/>
                  <w:color w:val="000000"/>
                  <w:sz w:val="18"/>
                  <w:szCs w:val="18"/>
                  <w:lang w:val="fr-FR"/>
                </w:rPr>
                <w:delText>2,6%</w:delText>
              </w:r>
            </w:del>
          </w:p>
        </w:tc>
        <w:tc>
          <w:tcPr>
            <w:tcW w:w="722" w:type="dxa"/>
            <w:noWrap/>
            <w:vAlign w:val="bottom"/>
          </w:tcPr>
          <w:p w14:paraId="749994B3" w14:textId="74FD9C00" w:rsidR="00FA1674" w:rsidRPr="00343F01" w:rsidDel="00201166" w:rsidRDefault="00FA1674" w:rsidP="00D62BC5">
            <w:pPr>
              <w:spacing w:before="0" w:after="160"/>
              <w:jc w:val="left"/>
              <w:rPr>
                <w:del w:id="16201" w:author="Houyem Rais" w:date="2024-02-22T14:46:00Z"/>
                <w:sz w:val="18"/>
                <w:szCs w:val="18"/>
                <w:lang w:val="fr-FR"/>
              </w:rPr>
              <w:pPrChange w:id="16202" w:author="Houyem Rais" w:date="2024-02-22T14:49:00Z">
                <w:pPr/>
              </w:pPrChange>
            </w:pPr>
            <w:del w:id="16203" w:author="Houyem Rais" w:date="2024-02-22T14:46:00Z">
              <w:r w:rsidRPr="00343F01" w:rsidDel="00201166">
                <w:rPr>
                  <w:rFonts w:cs="Calibri"/>
                  <w:color w:val="000000"/>
                  <w:sz w:val="18"/>
                  <w:szCs w:val="18"/>
                  <w:lang w:val="fr-FR"/>
                </w:rPr>
                <w:delText>2,5%</w:delText>
              </w:r>
            </w:del>
          </w:p>
        </w:tc>
        <w:tc>
          <w:tcPr>
            <w:tcW w:w="722" w:type="dxa"/>
            <w:noWrap/>
            <w:vAlign w:val="bottom"/>
          </w:tcPr>
          <w:p w14:paraId="42EA8B8A" w14:textId="551C7B0A" w:rsidR="00FA1674" w:rsidRPr="00343F01" w:rsidDel="00201166" w:rsidRDefault="00FA1674" w:rsidP="00D62BC5">
            <w:pPr>
              <w:spacing w:before="0" w:after="160"/>
              <w:jc w:val="left"/>
              <w:rPr>
                <w:del w:id="16204" w:author="Houyem Rais" w:date="2024-02-22T14:46:00Z"/>
                <w:sz w:val="18"/>
                <w:szCs w:val="18"/>
                <w:lang w:val="fr-FR"/>
              </w:rPr>
              <w:pPrChange w:id="16205" w:author="Houyem Rais" w:date="2024-02-22T14:49:00Z">
                <w:pPr/>
              </w:pPrChange>
            </w:pPr>
            <w:del w:id="16206" w:author="Houyem Rais" w:date="2024-02-22T14:46:00Z">
              <w:r w:rsidRPr="00343F01" w:rsidDel="00201166">
                <w:rPr>
                  <w:rFonts w:cs="Calibri"/>
                  <w:color w:val="000000"/>
                  <w:sz w:val="18"/>
                  <w:szCs w:val="18"/>
                  <w:lang w:val="fr-FR"/>
                </w:rPr>
                <w:delText>2,5%</w:delText>
              </w:r>
            </w:del>
          </w:p>
        </w:tc>
        <w:tc>
          <w:tcPr>
            <w:tcW w:w="722" w:type="dxa"/>
            <w:noWrap/>
            <w:vAlign w:val="bottom"/>
          </w:tcPr>
          <w:p w14:paraId="3AF8185B" w14:textId="2E3E4C92" w:rsidR="00FA1674" w:rsidRPr="00343F01" w:rsidDel="00201166" w:rsidRDefault="00FA1674" w:rsidP="00D62BC5">
            <w:pPr>
              <w:spacing w:before="0" w:after="160"/>
              <w:jc w:val="left"/>
              <w:rPr>
                <w:del w:id="16207" w:author="Houyem Rais" w:date="2024-02-22T14:46:00Z"/>
                <w:sz w:val="18"/>
                <w:szCs w:val="18"/>
                <w:lang w:val="fr-FR"/>
              </w:rPr>
              <w:pPrChange w:id="16208" w:author="Houyem Rais" w:date="2024-02-22T14:49:00Z">
                <w:pPr/>
              </w:pPrChange>
            </w:pPr>
            <w:del w:id="16209" w:author="Houyem Rais" w:date="2024-02-22T14:46:00Z">
              <w:r w:rsidRPr="00343F01" w:rsidDel="00201166">
                <w:rPr>
                  <w:rFonts w:cs="Calibri"/>
                  <w:color w:val="000000"/>
                  <w:sz w:val="18"/>
                  <w:szCs w:val="18"/>
                  <w:lang w:val="fr-FR"/>
                </w:rPr>
                <w:delText>2,5%</w:delText>
              </w:r>
            </w:del>
          </w:p>
        </w:tc>
        <w:tc>
          <w:tcPr>
            <w:tcW w:w="722" w:type="dxa"/>
            <w:noWrap/>
            <w:vAlign w:val="bottom"/>
          </w:tcPr>
          <w:p w14:paraId="5ACB3220" w14:textId="1FC6E367" w:rsidR="00FA1674" w:rsidRPr="00343F01" w:rsidDel="00201166" w:rsidRDefault="00FA1674" w:rsidP="00D62BC5">
            <w:pPr>
              <w:spacing w:before="0" w:after="160"/>
              <w:jc w:val="left"/>
              <w:rPr>
                <w:del w:id="16210" w:author="Houyem Rais" w:date="2024-02-22T14:46:00Z"/>
                <w:sz w:val="18"/>
                <w:szCs w:val="18"/>
                <w:lang w:val="fr-FR"/>
              </w:rPr>
              <w:pPrChange w:id="16211" w:author="Houyem Rais" w:date="2024-02-22T14:49:00Z">
                <w:pPr/>
              </w:pPrChange>
            </w:pPr>
            <w:del w:id="16212" w:author="Houyem Rais" w:date="2024-02-22T14:46:00Z">
              <w:r w:rsidRPr="00343F01" w:rsidDel="00201166">
                <w:rPr>
                  <w:rFonts w:cs="Calibri"/>
                  <w:color w:val="000000"/>
                  <w:sz w:val="18"/>
                  <w:szCs w:val="18"/>
                  <w:lang w:val="fr-FR"/>
                </w:rPr>
                <w:delText>2,4%</w:delText>
              </w:r>
            </w:del>
          </w:p>
        </w:tc>
        <w:tc>
          <w:tcPr>
            <w:tcW w:w="1051" w:type="dxa"/>
            <w:noWrap/>
            <w:vAlign w:val="bottom"/>
          </w:tcPr>
          <w:p w14:paraId="404ED203" w14:textId="4AFB6C48" w:rsidR="00FA1674" w:rsidRPr="00343F01" w:rsidDel="00201166" w:rsidRDefault="00FA1674" w:rsidP="00D62BC5">
            <w:pPr>
              <w:spacing w:before="0" w:after="160"/>
              <w:jc w:val="left"/>
              <w:rPr>
                <w:del w:id="16213" w:author="Houyem Rais" w:date="2024-02-22T14:46:00Z"/>
                <w:sz w:val="18"/>
                <w:szCs w:val="18"/>
                <w:lang w:val="fr-FR"/>
              </w:rPr>
              <w:pPrChange w:id="16214" w:author="Houyem Rais" w:date="2024-02-22T14:49:00Z">
                <w:pPr/>
              </w:pPrChange>
            </w:pPr>
            <w:del w:id="16215" w:author="Houyem Rais" w:date="2024-02-22T14:46:00Z">
              <w:r w:rsidRPr="00343F01" w:rsidDel="00201166">
                <w:rPr>
                  <w:rFonts w:cs="Calibri"/>
                  <w:color w:val="000000"/>
                  <w:sz w:val="18"/>
                  <w:szCs w:val="18"/>
                  <w:lang w:val="fr-FR"/>
                </w:rPr>
                <w:delText>1,2%</w:delText>
              </w:r>
            </w:del>
          </w:p>
        </w:tc>
      </w:tr>
    </w:tbl>
    <w:p w14:paraId="464DC79E" w14:textId="7EDD943C" w:rsidR="0044115F" w:rsidRPr="00343F01" w:rsidDel="00201166" w:rsidRDefault="007826A1" w:rsidP="00D62BC5">
      <w:pPr>
        <w:spacing w:before="0" w:after="160"/>
        <w:jc w:val="left"/>
        <w:rPr>
          <w:del w:id="16216" w:author="Houyem Rais" w:date="2024-02-22T14:46:00Z"/>
        </w:rPr>
        <w:pPrChange w:id="16217" w:author="Houyem Rais" w:date="2024-02-22T14:49:00Z">
          <w:pPr/>
        </w:pPrChange>
      </w:pPr>
      <w:del w:id="16218" w:author="Houyem Rais" w:date="2024-02-22T14:46:00Z">
        <w:r w:rsidRPr="00343F01" w:rsidDel="00201166">
          <w:delText xml:space="preserve">Le projet a supposé un taux annuel moyen de croissance de la population de </w:delText>
        </w:r>
        <w:r w:rsidR="00E46129" w:rsidRPr="00343F01" w:rsidDel="00201166">
          <w:delText xml:space="preserve">2,41% pour le Togo, </w:delText>
        </w:r>
      </w:del>
      <w:ins w:id="16219" w:author="Mohamed Amine Sdiri" w:date="2023-11-29T09:58:00Z">
        <w:del w:id="16220" w:author="Houyem Rais" w:date="2024-02-22T14:46:00Z">
          <w:r w:rsidR="00621175" w:rsidDel="00201166">
            <w:delText xml:space="preserve"> </w:delText>
          </w:r>
        </w:del>
      </w:ins>
      <w:del w:id="16221" w:author="Houyem Rais" w:date="2024-02-22T14:46:00Z">
        <w:r w:rsidR="00E46129" w:rsidRPr="00343F01" w:rsidDel="00201166">
          <w:delText xml:space="preserve">2,91% au Bénin et 2,42% </w:delText>
        </w:r>
        <w:r w:rsidR="005D2923" w:rsidRPr="00343F01" w:rsidDel="00201166">
          <w:delText xml:space="preserve">à Nigéria </w:delText>
        </w:r>
        <w:r w:rsidRPr="00343F01" w:rsidDel="00201166">
          <w:delText>pendant la période de prévision.</w:delText>
        </w:r>
      </w:del>
    </w:p>
    <w:p w14:paraId="330D2849" w14:textId="5E569CD6" w:rsidR="00EB1171" w:rsidRPr="00343F01" w:rsidDel="00201166" w:rsidRDefault="00B9773A" w:rsidP="00D62BC5">
      <w:pPr>
        <w:spacing w:before="0" w:after="160"/>
        <w:jc w:val="left"/>
        <w:rPr>
          <w:del w:id="16222" w:author="Houyem Rais" w:date="2024-02-22T14:46:00Z"/>
        </w:rPr>
        <w:pPrChange w:id="16223" w:author="Houyem Rais" w:date="2024-02-22T14:49:00Z">
          <w:pPr>
            <w:pStyle w:val="Heading4"/>
          </w:pPr>
        </w:pPrChange>
      </w:pPr>
      <w:del w:id="16224" w:author="Houyem Rais" w:date="2024-02-22T14:46:00Z">
        <w:r w:rsidRPr="00343F01" w:rsidDel="00201166">
          <w:delText>Synthèse des p</w:delText>
        </w:r>
        <w:r w:rsidR="00A53F9F" w:rsidRPr="00343F01" w:rsidDel="00201166">
          <w:delText>aramètres retenus pour le projet</w:delText>
        </w:r>
      </w:del>
    </w:p>
    <w:p w14:paraId="7653DD4F" w14:textId="7B232EF0" w:rsidR="00C53102" w:rsidRPr="00343F01" w:rsidDel="00201166" w:rsidRDefault="00A53F9F" w:rsidP="00D62BC5">
      <w:pPr>
        <w:spacing w:before="0" w:after="160"/>
        <w:jc w:val="left"/>
        <w:rPr>
          <w:del w:id="16225" w:author="Houyem Rais" w:date="2024-02-22T14:46:00Z"/>
          <w:rFonts w:ascii="Calibri" w:eastAsia="Times New Roman" w:hAnsi="Calibri" w:cs="Calibri"/>
          <w:color w:val="000000"/>
          <w:lang w:eastAsia="fr-FR"/>
        </w:rPr>
        <w:pPrChange w:id="16226" w:author="Houyem Rais" w:date="2024-02-22T14:49:00Z">
          <w:pPr/>
        </w:pPrChange>
      </w:pPr>
      <w:del w:id="16227" w:author="Houyem Rais" w:date="2024-02-22T14:46:00Z">
        <w:r w:rsidRPr="00343F01" w:rsidDel="00201166">
          <w:rPr>
            <w:rFonts w:ascii="Calibri" w:eastAsia="Times New Roman" w:hAnsi="Calibri" w:cs="Calibri"/>
            <w:color w:val="000000"/>
            <w:lang w:eastAsia="fr-FR"/>
          </w:rPr>
          <w:delText xml:space="preserve">Les paramètres suivants ont été retenus pour les prévisions financières sur la durée du </w:delText>
        </w:r>
        <w:r w:rsidR="006B6A3E" w:rsidRPr="00343F01" w:rsidDel="00201166">
          <w:rPr>
            <w:rFonts w:ascii="Calibri" w:eastAsia="Times New Roman" w:hAnsi="Calibri" w:cs="Calibri"/>
            <w:color w:val="000000"/>
            <w:lang w:eastAsia="fr-FR"/>
          </w:rPr>
          <w:delText>projet :</w:delText>
        </w:r>
      </w:del>
    </w:p>
    <w:p w14:paraId="35605FF8" w14:textId="434EAE8F" w:rsidR="00350AD8" w:rsidRPr="00343F01" w:rsidDel="00201166" w:rsidRDefault="00350AD8" w:rsidP="00D62BC5">
      <w:pPr>
        <w:spacing w:before="0" w:after="160"/>
        <w:jc w:val="left"/>
        <w:rPr>
          <w:del w:id="16228" w:author="Houyem Rais" w:date="2024-02-22T14:46:00Z"/>
        </w:rPr>
        <w:pPrChange w:id="16229" w:author="Houyem Rais" w:date="2024-02-22T14:49:00Z">
          <w:pPr>
            <w:pStyle w:val="Caption"/>
          </w:pPr>
        </w:pPrChange>
      </w:pPr>
      <w:bookmarkStart w:id="16230" w:name="_Toc152165502"/>
      <w:del w:id="16231"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6232" w:author="Mohamed Amine Sdiri" w:date="2023-11-29T15:48:00Z">
        <w:del w:id="16233" w:author="Houyem Rais" w:date="2024-02-22T14:46:00Z">
          <w:r w:rsidR="002B5C95" w:rsidDel="00201166">
            <w:rPr>
              <w:noProof/>
            </w:rPr>
            <w:delText>64</w:delText>
          </w:r>
        </w:del>
      </w:ins>
      <w:del w:id="16234" w:author="Houyem Rais" w:date="2024-02-22T14:46:00Z">
        <w:r w:rsidR="00F555DC" w:rsidDel="00201166">
          <w:rPr>
            <w:noProof/>
          </w:rPr>
          <w:delText>65</w:delText>
        </w:r>
        <w:r w:rsidR="00B0561B" w:rsidDel="00201166">
          <w:rPr>
            <w:noProof/>
          </w:rPr>
          <w:fldChar w:fldCharType="end"/>
        </w:r>
        <w:r w:rsidRPr="00343F01" w:rsidDel="00201166">
          <w:delText xml:space="preserve"> Synthèse des paramètres macro-économiques retenus pour le projet</w:delText>
        </w:r>
        <w:bookmarkEnd w:id="16230"/>
      </w:del>
    </w:p>
    <w:tbl>
      <w:tblPr>
        <w:tblStyle w:val="TableGrid"/>
        <w:tblW w:w="5064" w:type="pct"/>
        <w:tblLook w:val="04A0" w:firstRow="1" w:lastRow="0" w:firstColumn="1" w:lastColumn="0" w:noHBand="0" w:noVBand="1"/>
      </w:tblPr>
      <w:tblGrid>
        <w:gridCol w:w="812"/>
        <w:gridCol w:w="1076"/>
        <w:gridCol w:w="943"/>
        <w:gridCol w:w="1438"/>
        <w:gridCol w:w="809"/>
        <w:gridCol w:w="612"/>
        <w:gridCol w:w="887"/>
        <w:gridCol w:w="1250"/>
        <w:gridCol w:w="1538"/>
      </w:tblGrid>
      <w:tr w:rsidR="00877391" w:rsidRPr="00343F01" w:rsidDel="00201166" w14:paraId="14F8820A" w14:textId="29E8E7E1" w:rsidTr="00C53102">
        <w:trPr>
          <w:trHeight w:val="495"/>
          <w:del w:id="16235" w:author="Houyem Rais" w:date="2024-02-22T14:46:00Z"/>
        </w:trPr>
        <w:tc>
          <w:tcPr>
            <w:tcW w:w="445" w:type="pct"/>
            <w:shd w:val="clear" w:color="auto" w:fill="D9D9D9" w:themeFill="background1" w:themeFillShade="D9"/>
          </w:tcPr>
          <w:p w14:paraId="05C6A051" w14:textId="4D79CAA9" w:rsidR="00877391" w:rsidRPr="00343F01" w:rsidDel="00201166" w:rsidRDefault="00877391" w:rsidP="00D62BC5">
            <w:pPr>
              <w:spacing w:before="0" w:after="160"/>
              <w:jc w:val="left"/>
              <w:rPr>
                <w:del w:id="16236" w:author="Houyem Rais" w:date="2024-02-22T14:46:00Z"/>
                <w:b/>
                <w:bCs/>
                <w:sz w:val="20"/>
                <w:szCs w:val="20"/>
                <w:lang w:val="fr-FR"/>
              </w:rPr>
              <w:pPrChange w:id="16237" w:author="Houyem Rais" w:date="2024-02-22T14:49:00Z">
                <w:pPr>
                  <w:spacing w:before="20" w:after="20"/>
                </w:pPr>
              </w:pPrChange>
            </w:pPr>
            <w:del w:id="16238" w:author="Houyem Rais" w:date="2024-02-22T14:46:00Z">
              <w:r w:rsidRPr="00343F01" w:rsidDel="00201166">
                <w:rPr>
                  <w:b/>
                  <w:bCs/>
                  <w:sz w:val="20"/>
                  <w:szCs w:val="20"/>
                  <w:lang w:val="fr-FR"/>
                </w:rPr>
                <w:delText>Pays</w:delText>
              </w:r>
            </w:del>
          </w:p>
        </w:tc>
        <w:tc>
          <w:tcPr>
            <w:tcW w:w="552" w:type="pct"/>
            <w:shd w:val="clear" w:color="auto" w:fill="D9D9D9" w:themeFill="background1" w:themeFillShade="D9"/>
          </w:tcPr>
          <w:p w14:paraId="3000EF7C" w14:textId="1638CFEC" w:rsidR="00877391" w:rsidRPr="00343F01" w:rsidDel="00201166" w:rsidRDefault="00877391" w:rsidP="00D62BC5">
            <w:pPr>
              <w:spacing w:before="0" w:after="160"/>
              <w:jc w:val="left"/>
              <w:rPr>
                <w:del w:id="16239" w:author="Houyem Rais" w:date="2024-02-22T14:46:00Z"/>
                <w:b/>
                <w:bCs/>
                <w:sz w:val="20"/>
                <w:szCs w:val="20"/>
                <w:lang w:val="fr-FR"/>
              </w:rPr>
              <w:pPrChange w:id="16240" w:author="Houyem Rais" w:date="2024-02-22T14:49:00Z">
                <w:pPr>
                  <w:spacing w:before="20" w:after="20"/>
                  <w:ind w:left="-68"/>
                </w:pPr>
              </w:pPrChange>
            </w:pPr>
            <w:del w:id="16241" w:author="Houyem Rais" w:date="2024-02-22T14:46:00Z">
              <w:r w:rsidRPr="00343F01" w:rsidDel="00201166">
                <w:rPr>
                  <w:b/>
                  <w:bCs/>
                  <w:sz w:val="20"/>
                  <w:szCs w:val="20"/>
                  <w:lang w:val="fr-FR"/>
                </w:rPr>
                <w:delText>Taux d’inflation</w:delText>
              </w:r>
            </w:del>
          </w:p>
        </w:tc>
        <w:tc>
          <w:tcPr>
            <w:tcW w:w="479" w:type="pct"/>
            <w:shd w:val="clear" w:color="auto" w:fill="D9D9D9" w:themeFill="background1" w:themeFillShade="D9"/>
          </w:tcPr>
          <w:p w14:paraId="2EF03A65" w14:textId="736A52AE" w:rsidR="00877391" w:rsidRPr="00343F01" w:rsidDel="00201166" w:rsidRDefault="00877391" w:rsidP="00D62BC5">
            <w:pPr>
              <w:spacing w:before="0" w:after="160"/>
              <w:jc w:val="left"/>
              <w:rPr>
                <w:del w:id="16242" w:author="Houyem Rais" w:date="2024-02-22T14:46:00Z"/>
                <w:b/>
                <w:bCs/>
                <w:sz w:val="20"/>
                <w:szCs w:val="20"/>
                <w:lang w:val="fr-FR"/>
              </w:rPr>
              <w:pPrChange w:id="16243" w:author="Houyem Rais" w:date="2024-02-22T14:49:00Z">
                <w:pPr>
                  <w:spacing w:before="20" w:after="20"/>
                  <w:ind w:left="-68"/>
                </w:pPr>
              </w:pPrChange>
            </w:pPr>
            <w:del w:id="16244" w:author="Houyem Rais" w:date="2024-02-22T14:46:00Z">
              <w:r w:rsidRPr="00343F01" w:rsidDel="00201166">
                <w:rPr>
                  <w:b/>
                  <w:bCs/>
                  <w:sz w:val="20"/>
                  <w:szCs w:val="20"/>
                  <w:lang w:val="fr-FR"/>
                </w:rPr>
                <w:delText>Taux d’intérêt</w:delText>
              </w:r>
            </w:del>
          </w:p>
        </w:tc>
        <w:tc>
          <w:tcPr>
            <w:tcW w:w="750" w:type="pct"/>
            <w:shd w:val="clear" w:color="auto" w:fill="D9D9D9" w:themeFill="background1" w:themeFillShade="D9"/>
          </w:tcPr>
          <w:p w14:paraId="6E46D03A" w14:textId="176294EA" w:rsidR="00877391" w:rsidRPr="00343F01" w:rsidDel="00201166" w:rsidRDefault="00877391" w:rsidP="00D62BC5">
            <w:pPr>
              <w:spacing w:before="0" w:after="160"/>
              <w:jc w:val="left"/>
              <w:rPr>
                <w:del w:id="16245" w:author="Houyem Rais" w:date="2024-02-22T14:46:00Z"/>
                <w:b/>
                <w:bCs/>
                <w:sz w:val="20"/>
                <w:szCs w:val="20"/>
                <w:lang w:val="fr-FR"/>
              </w:rPr>
              <w:pPrChange w:id="16246" w:author="Houyem Rais" w:date="2024-02-22T14:49:00Z">
                <w:pPr>
                  <w:spacing w:before="20" w:after="20"/>
                  <w:ind w:left="-68"/>
                </w:pPr>
              </w:pPrChange>
            </w:pPr>
            <w:del w:id="16247" w:author="Houyem Rais" w:date="2024-02-22T14:46:00Z">
              <w:r w:rsidRPr="00343F01" w:rsidDel="00201166">
                <w:rPr>
                  <w:b/>
                  <w:bCs/>
                  <w:sz w:val="20"/>
                  <w:szCs w:val="20"/>
                  <w:lang w:val="fr-FR"/>
                </w:rPr>
                <w:delText>Facteur d'actualisation des flux de trésorerie</w:delText>
              </w:r>
              <w:r w:rsidR="00C53102" w:rsidRPr="00343F01" w:rsidDel="00201166">
                <w:rPr>
                  <w:b/>
                  <w:bCs/>
                  <w:sz w:val="20"/>
                  <w:szCs w:val="20"/>
                  <w:lang w:val="fr-FR"/>
                </w:rPr>
                <w:delText xml:space="preserve"> (sans risque)</w:delText>
              </w:r>
            </w:del>
          </w:p>
        </w:tc>
        <w:tc>
          <w:tcPr>
            <w:tcW w:w="477" w:type="pct"/>
            <w:shd w:val="clear" w:color="auto" w:fill="D9D9D9" w:themeFill="background1" w:themeFillShade="D9"/>
          </w:tcPr>
          <w:p w14:paraId="13EB3E4D" w14:textId="250A6E64" w:rsidR="00877391" w:rsidRPr="00343F01" w:rsidDel="00201166" w:rsidRDefault="00877391" w:rsidP="00D62BC5">
            <w:pPr>
              <w:spacing w:before="0" w:after="160"/>
              <w:jc w:val="left"/>
              <w:rPr>
                <w:del w:id="16248" w:author="Houyem Rais" w:date="2024-02-22T14:46:00Z"/>
                <w:b/>
                <w:bCs/>
                <w:sz w:val="20"/>
                <w:szCs w:val="20"/>
                <w:lang w:val="fr-FR"/>
              </w:rPr>
              <w:pPrChange w:id="16249" w:author="Houyem Rais" w:date="2024-02-22T14:49:00Z">
                <w:pPr>
                  <w:spacing w:before="20" w:after="20"/>
                  <w:ind w:left="-68"/>
                </w:pPr>
              </w:pPrChange>
            </w:pPr>
            <w:del w:id="16250" w:author="Houyem Rais" w:date="2024-02-22T14:46:00Z">
              <w:r w:rsidRPr="00343F01" w:rsidDel="00201166">
                <w:rPr>
                  <w:b/>
                  <w:bCs/>
                  <w:sz w:val="20"/>
                  <w:szCs w:val="20"/>
                  <w:lang w:val="fr-FR"/>
                </w:rPr>
                <w:delText>Taux de change</w:delText>
              </w:r>
            </w:del>
          </w:p>
        </w:tc>
        <w:tc>
          <w:tcPr>
            <w:tcW w:w="396" w:type="pct"/>
            <w:shd w:val="clear" w:color="auto" w:fill="D9D9D9" w:themeFill="background1" w:themeFillShade="D9"/>
          </w:tcPr>
          <w:p w14:paraId="482147FE" w14:textId="6B5E18B6" w:rsidR="00877391" w:rsidRPr="00343F01" w:rsidDel="00201166" w:rsidRDefault="00877391" w:rsidP="00D62BC5">
            <w:pPr>
              <w:spacing w:before="0" w:after="160"/>
              <w:jc w:val="left"/>
              <w:rPr>
                <w:del w:id="16251" w:author="Houyem Rais" w:date="2024-02-22T14:46:00Z"/>
                <w:b/>
                <w:bCs/>
                <w:sz w:val="20"/>
                <w:szCs w:val="20"/>
                <w:lang w:val="fr-FR"/>
              </w:rPr>
              <w:pPrChange w:id="16252" w:author="Houyem Rais" w:date="2024-02-22T14:49:00Z">
                <w:pPr>
                  <w:spacing w:before="20" w:after="20"/>
                  <w:ind w:left="-68"/>
                </w:pPr>
              </w:pPrChange>
            </w:pPr>
            <w:del w:id="16253" w:author="Houyem Rais" w:date="2024-02-22T14:46:00Z">
              <w:r w:rsidRPr="00343F01" w:rsidDel="00201166">
                <w:rPr>
                  <w:b/>
                  <w:bCs/>
                  <w:sz w:val="20"/>
                  <w:szCs w:val="20"/>
                  <w:lang w:val="fr-FR"/>
                </w:rPr>
                <w:delText>TVA</w:delText>
              </w:r>
            </w:del>
          </w:p>
        </w:tc>
        <w:tc>
          <w:tcPr>
            <w:tcW w:w="448" w:type="pct"/>
            <w:shd w:val="clear" w:color="auto" w:fill="D9D9D9" w:themeFill="background1" w:themeFillShade="D9"/>
          </w:tcPr>
          <w:p w14:paraId="48E815CB" w14:textId="1DE5B67D" w:rsidR="00877391" w:rsidRPr="00343F01" w:rsidDel="00201166" w:rsidRDefault="00877391" w:rsidP="00D62BC5">
            <w:pPr>
              <w:spacing w:before="0" w:after="160"/>
              <w:jc w:val="left"/>
              <w:rPr>
                <w:del w:id="16254" w:author="Houyem Rais" w:date="2024-02-22T14:46:00Z"/>
                <w:b/>
                <w:bCs/>
                <w:sz w:val="20"/>
                <w:szCs w:val="20"/>
                <w:lang w:val="fr-FR"/>
              </w:rPr>
              <w:pPrChange w:id="16255" w:author="Houyem Rais" w:date="2024-02-22T14:49:00Z">
                <w:pPr>
                  <w:spacing w:before="20" w:after="20"/>
                  <w:ind w:left="-68"/>
                </w:pPr>
              </w:pPrChange>
            </w:pPr>
            <w:del w:id="16256" w:author="Houyem Rais" w:date="2024-02-22T14:46:00Z">
              <w:r w:rsidRPr="00343F01" w:rsidDel="00201166">
                <w:rPr>
                  <w:b/>
                  <w:bCs/>
                  <w:sz w:val="20"/>
                  <w:szCs w:val="20"/>
                  <w:lang w:val="fr-FR"/>
                </w:rPr>
                <w:delText>Impôt sur les sociétés</w:delText>
              </w:r>
            </w:del>
          </w:p>
        </w:tc>
        <w:tc>
          <w:tcPr>
            <w:tcW w:w="647" w:type="pct"/>
            <w:shd w:val="clear" w:color="auto" w:fill="D9D9D9" w:themeFill="background1" w:themeFillShade="D9"/>
          </w:tcPr>
          <w:p w14:paraId="1D9FCA19" w14:textId="7DF1EC3E" w:rsidR="00877391" w:rsidRPr="00343F01" w:rsidDel="00201166" w:rsidRDefault="00877391" w:rsidP="00D62BC5">
            <w:pPr>
              <w:spacing w:before="0" w:after="160"/>
              <w:jc w:val="left"/>
              <w:rPr>
                <w:del w:id="16257" w:author="Houyem Rais" w:date="2024-02-22T14:46:00Z"/>
                <w:b/>
                <w:bCs/>
                <w:sz w:val="20"/>
                <w:szCs w:val="20"/>
                <w:lang w:val="fr-FR"/>
              </w:rPr>
              <w:pPrChange w:id="16258" w:author="Houyem Rais" w:date="2024-02-22T14:49:00Z">
                <w:pPr>
                  <w:spacing w:before="20" w:after="20"/>
                  <w:ind w:left="-68"/>
                </w:pPr>
              </w:pPrChange>
            </w:pPr>
            <w:del w:id="16259" w:author="Houyem Rais" w:date="2024-02-22T14:46:00Z">
              <w:r w:rsidRPr="00343F01" w:rsidDel="00201166">
                <w:rPr>
                  <w:b/>
                  <w:bCs/>
                  <w:sz w:val="20"/>
                  <w:szCs w:val="20"/>
                  <w:lang w:val="fr-FR"/>
                </w:rPr>
                <w:delText>Croissance économique</w:delText>
              </w:r>
            </w:del>
          </w:p>
        </w:tc>
        <w:tc>
          <w:tcPr>
            <w:tcW w:w="805" w:type="pct"/>
            <w:shd w:val="clear" w:color="auto" w:fill="D9D9D9" w:themeFill="background1" w:themeFillShade="D9"/>
          </w:tcPr>
          <w:p w14:paraId="4C01EE91" w14:textId="50A01F98" w:rsidR="00877391" w:rsidRPr="00343F01" w:rsidDel="00201166" w:rsidRDefault="00877391" w:rsidP="00D62BC5">
            <w:pPr>
              <w:spacing w:before="0" w:after="160"/>
              <w:jc w:val="left"/>
              <w:rPr>
                <w:del w:id="16260" w:author="Houyem Rais" w:date="2024-02-22T14:46:00Z"/>
                <w:b/>
                <w:bCs/>
                <w:sz w:val="20"/>
                <w:szCs w:val="20"/>
                <w:lang w:val="fr-FR"/>
              </w:rPr>
              <w:pPrChange w:id="16261" w:author="Houyem Rais" w:date="2024-02-22T14:49:00Z">
                <w:pPr>
                  <w:spacing w:before="20" w:after="20"/>
                  <w:ind w:left="-68"/>
                </w:pPr>
              </w:pPrChange>
            </w:pPr>
            <w:del w:id="16262" w:author="Houyem Rais" w:date="2024-02-22T14:46:00Z">
              <w:r w:rsidRPr="00343F01" w:rsidDel="00201166">
                <w:rPr>
                  <w:b/>
                  <w:bCs/>
                  <w:sz w:val="20"/>
                  <w:szCs w:val="20"/>
                  <w:lang w:val="fr-FR"/>
                </w:rPr>
                <w:delText>Croissance démographique</w:delText>
              </w:r>
            </w:del>
          </w:p>
        </w:tc>
      </w:tr>
      <w:tr w:rsidR="00C53102" w:rsidRPr="00343F01" w:rsidDel="00201166" w14:paraId="5260D575" w14:textId="7AA73B42" w:rsidTr="00C53102">
        <w:trPr>
          <w:trHeight w:val="366"/>
          <w:del w:id="16263" w:author="Houyem Rais" w:date="2024-02-22T14:46:00Z"/>
        </w:trPr>
        <w:tc>
          <w:tcPr>
            <w:tcW w:w="445" w:type="pct"/>
          </w:tcPr>
          <w:p w14:paraId="1CA188C2" w14:textId="1846C814" w:rsidR="00C53102" w:rsidRPr="00343F01" w:rsidDel="00201166" w:rsidRDefault="00C53102" w:rsidP="00D62BC5">
            <w:pPr>
              <w:spacing w:before="0" w:after="160"/>
              <w:jc w:val="left"/>
              <w:rPr>
                <w:del w:id="16264" w:author="Houyem Rais" w:date="2024-02-22T14:46:00Z"/>
                <w:b/>
                <w:bCs/>
                <w:sz w:val="20"/>
                <w:szCs w:val="20"/>
                <w:lang w:val="fr-FR"/>
              </w:rPr>
              <w:pPrChange w:id="16265" w:author="Houyem Rais" w:date="2024-02-22T14:49:00Z">
                <w:pPr>
                  <w:spacing w:before="20" w:after="20"/>
                </w:pPr>
              </w:pPrChange>
            </w:pPr>
            <w:del w:id="16266" w:author="Houyem Rais" w:date="2024-02-22T14:46:00Z">
              <w:r w:rsidRPr="00343F01" w:rsidDel="00201166">
                <w:rPr>
                  <w:b/>
                  <w:bCs/>
                  <w:sz w:val="20"/>
                  <w:szCs w:val="20"/>
                  <w:lang w:val="fr-FR"/>
                </w:rPr>
                <w:delText>Togo</w:delText>
              </w:r>
            </w:del>
          </w:p>
        </w:tc>
        <w:tc>
          <w:tcPr>
            <w:tcW w:w="552" w:type="pct"/>
          </w:tcPr>
          <w:p w14:paraId="7C084D1E" w14:textId="4EA36FC3" w:rsidR="00C53102" w:rsidRPr="00343F01" w:rsidDel="00201166" w:rsidRDefault="00C53102" w:rsidP="00D62BC5">
            <w:pPr>
              <w:spacing w:before="0" w:after="160"/>
              <w:jc w:val="left"/>
              <w:rPr>
                <w:del w:id="16267" w:author="Houyem Rais" w:date="2024-02-22T14:46:00Z"/>
                <w:sz w:val="20"/>
                <w:szCs w:val="20"/>
                <w:lang w:val="fr-FR"/>
              </w:rPr>
              <w:pPrChange w:id="16268" w:author="Houyem Rais" w:date="2024-02-22T14:49:00Z">
                <w:pPr>
                  <w:spacing w:before="20" w:after="20"/>
                </w:pPr>
              </w:pPrChange>
            </w:pPr>
            <w:del w:id="16269" w:author="Houyem Rais" w:date="2024-02-22T14:46:00Z">
              <w:r w:rsidRPr="00343F01" w:rsidDel="00201166">
                <w:rPr>
                  <w:sz w:val="20"/>
                  <w:szCs w:val="20"/>
                  <w:lang w:val="fr-FR"/>
                </w:rPr>
                <w:delText>3%</w:delText>
              </w:r>
            </w:del>
          </w:p>
        </w:tc>
        <w:tc>
          <w:tcPr>
            <w:tcW w:w="479" w:type="pct"/>
          </w:tcPr>
          <w:p w14:paraId="65838583" w14:textId="71D08554" w:rsidR="00C53102" w:rsidRPr="00343F01" w:rsidDel="00201166" w:rsidRDefault="00C53102" w:rsidP="00D62BC5">
            <w:pPr>
              <w:spacing w:before="0" w:after="160"/>
              <w:jc w:val="left"/>
              <w:rPr>
                <w:del w:id="16270" w:author="Houyem Rais" w:date="2024-02-22T14:46:00Z"/>
                <w:sz w:val="20"/>
                <w:szCs w:val="20"/>
                <w:lang w:val="fr-FR"/>
              </w:rPr>
              <w:pPrChange w:id="16271" w:author="Houyem Rais" w:date="2024-02-22T14:49:00Z">
                <w:pPr>
                  <w:spacing w:before="20" w:after="20"/>
                </w:pPr>
              </w:pPrChange>
            </w:pPr>
            <w:del w:id="16272" w:author="Houyem Rais" w:date="2024-02-22T14:46:00Z">
              <w:r w:rsidRPr="00343F01" w:rsidDel="00201166">
                <w:rPr>
                  <w:sz w:val="20"/>
                  <w:szCs w:val="20"/>
                  <w:lang w:val="fr-FR"/>
                </w:rPr>
                <w:delText>4,5%</w:delText>
              </w:r>
            </w:del>
          </w:p>
        </w:tc>
        <w:tc>
          <w:tcPr>
            <w:tcW w:w="750" w:type="pct"/>
          </w:tcPr>
          <w:p w14:paraId="34B04B79" w14:textId="454601C5" w:rsidR="00C53102" w:rsidRPr="00343F01" w:rsidDel="00201166" w:rsidRDefault="00C53102" w:rsidP="00D62BC5">
            <w:pPr>
              <w:spacing w:before="0" w:after="160"/>
              <w:jc w:val="left"/>
              <w:rPr>
                <w:del w:id="16273" w:author="Houyem Rais" w:date="2024-02-22T14:46:00Z"/>
                <w:sz w:val="20"/>
                <w:szCs w:val="20"/>
                <w:lang w:val="fr-FR"/>
              </w:rPr>
              <w:pPrChange w:id="16274" w:author="Houyem Rais" w:date="2024-02-22T14:49:00Z">
                <w:pPr>
                  <w:spacing w:before="20" w:after="20"/>
                </w:pPr>
              </w:pPrChange>
            </w:pPr>
            <w:del w:id="16275" w:author="Houyem Rais" w:date="2024-02-22T14:46:00Z">
              <w:r w:rsidRPr="00343F01" w:rsidDel="00201166">
                <w:rPr>
                  <w:b/>
                  <w:bCs/>
                  <w:sz w:val="20"/>
                  <w:szCs w:val="20"/>
                  <w:lang w:val="fr-FR"/>
                </w:rPr>
                <w:delText>7 %</w:delText>
              </w:r>
            </w:del>
          </w:p>
        </w:tc>
        <w:tc>
          <w:tcPr>
            <w:tcW w:w="477" w:type="pct"/>
            <w:vMerge w:val="restart"/>
          </w:tcPr>
          <w:p w14:paraId="228FF51E" w14:textId="14715D6A" w:rsidR="00C53102" w:rsidRPr="00343F01" w:rsidDel="00201166" w:rsidRDefault="00C53102" w:rsidP="00D62BC5">
            <w:pPr>
              <w:spacing w:before="0" w:after="160"/>
              <w:jc w:val="left"/>
              <w:rPr>
                <w:del w:id="16276" w:author="Houyem Rais" w:date="2024-02-22T14:46:00Z"/>
                <w:sz w:val="20"/>
                <w:szCs w:val="20"/>
                <w:lang w:val="fr-FR"/>
              </w:rPr>
              <w:pPrChange w:id="16277" w:author="Houyem Rais" w:date="2024-02-22T14:49:00Z">
                <w:pPr>
                  <w:spacing w:before="20" w:after="20"/>
                </w:pPr>
              </w:pPrChange>
            </w:pPr>
            <w:del w:id="16278" w:author="Houyem Rais" w:date="2024-02-22T14:46:00Z">
              <w:r w:rsidRPr="00343F01" w:rsidDel="00201166">
                <w:rPr>
                  <w:sz w:val="20"/>
                  <w:szCs w:val="20"/>
                  <w:lang w:val="fr-FR"/>
                </w:rPr>
                <w:delText xml:space="preserve">1 $ = 625 FCFA </w:delText>
              </w:r>
            </w:del>
          </w:p>
        </w:tc>
        <w:tc>
          <w:tcPr>
            <w:tcW w:w="396" w:type="pct"/>
          </w:tcPr>
          <w:p w14:paraId="369E994E" w14:textId="55DC0A04" w:rsidR="00C53102" w:rsidRPr="00343F01" w:rsidDel="00201166" w:rsidRDefault="00C53102" w:rsidP="00D62BC5">
            <w:pPr>
              <w:spacing w:before="0" w:after="160"/>
              <w:jc w:val="left"/>
              <w:rPr>
                <w:del w:id="16279" w:author="Houyem Rais" w:date="2024-02-22T14:46:00Z"/>
                <w:sz w:val="20"/>
                <w:szCs w:val="20"/>
                <w:lang w:val="fr-FR"/>
              </w:rPr>
              <w:pPrChange w:id="16280" w:author="Houyem Rais" w:date="2024-02-22T14:49:00Z">
                <w:pPr>
                  <w:spacing w:before="20" w:after="20"/>
                </w:pPr>
              </w:pPrChange>
            </w:pPr>
            <w:del w:id="16281" w:author="Houyem Rais" w:date="2024-02-22T14:46:00Z">
              <w:r w:rsidRPr="00343F01" w:rsidDel="00201166">
                <w:rPr>
                  <w:sz w:val="20"/>
                  <w:szCs w:val="20"/>
                  <w:lang w:val="fr-FR"/>
                </w:rPr>
                <w:delText>18%</w:delText>
              </w:r>
            </w:del>
          </w:p>
        </w:tc>
        <w:tc>
          <w:tcPr>
            <w:tcW w:w="448" w:type="pct"/>
          </w:tcPr>
          <w:p w14:paraId="288D8640" w14:textId="453AA17D" w:rsidR="00C53102" w:rsidRPr="00343F01" w:rsidDel="00201166" w:rsidRDefault="00C53102" w:rsidP="00D62BC5">
            <w:pPr>
              <w:spacing w:before="0" w:after="160"/>
              <w:jc w:val="left"/>
              <w:rPr>
                <w:del w:id="16282" w:author="Houyem Rais" w:date="2024-02-22T14:46:00Z"/>
                <w:sz w:val="20"/>
                <w:szCs w:val="20"/>
                <w:lang w:val="fr-FR"/>
              </w:rPr>
              <w:pPrChange w:id="16283" w:author="Houyem Rais" w:date="2024-02-22T14:49:00Z">
                <w:pPr>
                  <w:spacing w:before="20" w:after="20"/>
                </w:pPr>
              </w:pPrChange>
            </w:pPr>
            <w:del w:id="16284" w:author="Houyem Rais" w:date="2024-02-22T14:46:00Z">
              <w:r w:rsidRPr="00343F01" w:rsidDel="00201166">
                <w:rPr>
                  <w:sz w:val="20"/>
                  <w:szCs w:val="20"/>
                  <w:lang w:val="fr-FR"/>
                </w:rPr>
                <w:delText>27%</w:delText>
              </w:r>
            </w:del>
          </w:p>
        </w:tc>
        <w:tc>
          <w:tcPr>
            <w:tcW w:w="647" w:type="pct"/>
          </w:tcPr>
          <w:p w14:paraId="555C788E" w14:textId="6B0596BA" w:rsidR="00C53102" w:rsidRPr="00343F01" w:rsidDel="00201166" w:rsidRDefault="00C53102" w:rsidP="00D62BC5">
            <w:pPr>
              <w:spacing w:before="0" w:after="160"/>
              <w:jc w:val="left"/>
              <w:rPr>
                <w:del w:id="16285" w:author="Houyem Rais" w:date="2024-02-22T14:46:00Z"/>
                <w:sz w:val="20"/>
                <w:szCs w:val="20"/>
                <w:lang w:val="fr-FR"/>
              </w:rPr>
              <w:pPrChange w:id="16286" w:author="Houyem Rais" w:date="2024-02-22T14:49:00Z">
                <w:pPr>
                  <w:spacing w:before="20" w:after="20"/>
                </w:pPr>
              </w:pPrChange>
            </w:pPr>
            <w:del w:id="16287" w:author="Houyem Rais" w:date="2024-02-22T14:46:00Z">
              <w:r w:rsidRPr="00343F01" w:rsidDel="00201166">
                <w:rPr>
                  <w:sz w:val="20"/>
                  <w:szCs w:val="20"/>
                  <w:lang w:val="fr-FR"/>
                </w:rPr>
                <w:delText>5,1%</w:delText>
              </w:r>
            </w:del>
          </w:p>
        </w:tc>
        <w:tc>
          <w:tcPr>
            <w:tcW w:w="805" w:type="pct"/>
          </w:tcPr>
          <w:p w14:paraId="43E54701" w14:textId="18C5E322" w:rsidR="00C53102" w:rsidRPr="00343F01" w:rsidDel="00201166" w:rsidRDefault="00C53102" w:rsidP="00D62BC5">
            <w:pPr>
              <w:spacing w:before="0" w:after="160"/>
              <w:jc w:val="left"/>
              <w:rPr>
                <w:del w:id="16288" w:author="Houyem Rais" w:date="2024-02-22T14:46:00Z"/>
                <w:sz w:val="20"/>
                <w:szCs w:val="20"/>
                <w:lang w:val="fr-FR"/>
              </w:rPr>
              <w:pPrChange w:id="16289" w:author="Houyem Rais" w:date="2024-02-22T14:49:00Z">
                <w:pPr>
                  <w:spacing w:before="20" w:after="20"/>
                </w:pPr>
              </w:pPrChange>
            </w:pPr>
            <w:del w:id="16290" w:author="Houyem Rais" w:date="2024-02-22T14:46:00Z">
              <w:r w:rsidRPr="00343F01" w:rsidDel="00201166">
                <w:rPr>
                  <w:sz w:val="20"/>
                  <w:szCs w:val="20"/>
                  <w:lang w:val="fr-FR"/>
                </w:rPr>
                <w:delText>2,4%</w:delText>
              </w:r>
            </w:del>
          </w:p>
        </w:tc>
      </w:tr>
      <w:tr w:rsidR="00C53102" w:rsidRPr="00343F01" w:rsidDel="00201166" w14:paraId="6184661B" w14:textId="7661627B" w:rsidTr="00C53102">
        <w:trPr>
          <w:trHeight w:val="129"/>
          <w:del w:id="16291" w:author="Houyem Rais" w:date="2024-02-22T14:46:00Z"/>
        </w:trPr>
        <w:tc>
          <w:tcPr>
            <w:tcW w:w="445" w:type="pct"/>
          </w:tcPr>
          <w:p w14:paraId="67E9CC2F" w14:textId="1DE2C273" w:rsidR="00C53102" w:rsidRPr="00343F01" w:rsidDel="00201166" w:rsidRDefault="00C53102" w:rsidP="00D62BC5">
            <w:pPr>
              <w:spacing w:before="0" w:after="160"/>
              <w:jc w:val="left"/>
              <w:rPr>
                <w:del w:id="16292" w:author="Houyem Rais" w:date="2024-02-22T14:46:00Z"/>
                <w:b/>
                <w:bCs/>
                <w:sz w:val="20"/>
                <w:szCs w:val="20"/>
                <w:lang w:val="fr-FR"/>
              </w:rPr>
              <w:pPrChange w:id="16293" w:author="Houyem Rais" w:date="2024-02-22T14:49:00Z">
                <w:pPr>
                  <w:spacing w:before="20" w:after="20"/>
                </w:pPr>
              </w:pPrChange>
            </w:pPr>
            <w:del w:id="16294" w:author="Houyem Rais" w:date="2024-02-22T14:46:00Z">
              <w:r w:rsidRPr="00343F01" w:rsidDel="00201166">
                <w:rPr>
                  <w:b/>
                  <w:bCs/>
                  <w:sz w:val="20"/>
                  <w:szCs w:val="20"/>
                  <w:lang w:val="fr-FR"/>
                </w:rPr>
                <w:delText>Bénin</w:delText>
              </w:r>
            </w:del>
          </w:p>
        </w:tc>
        <w:tc>
          <w:tcPr>
            <w:tcW w:w="552" w:type="pct"/>
          </w:tcPr>
          <w:p w14:paraId="0F4B14D9" w14:textId="04197B46" w:rsidR="00C53102" w:rsidRPr="00343F01" w:rsidDel="00201166" w:rsidRDefault="00C53102" w:rsidP="00D62BC5">
            <w:pPr>
              <w:spacing w:before="0" w:after="160"/>
              <w:jc w:val="left"/>
              <w:rPr>
                <w:del w:id="16295" w:author="Houyem Rais" w:date="2024-02-22T14:46:00Z"/>
                <w:sz w:val="20"/>
                <w:szCs w:val="20"/>
                <w:lang w:val="fr-FR"/>
              </w:rPr>
              <w:pPrChange w:id="16296" w:author="Houyem Rais" w:date="2024-02-22T14:49:00Z">
                <w:pPr>
                  <w:spacing w:before="20" w:after="20"/>
                </w:pPr>
              </w:pPrChange>
            </w:pPr>
            <w:del w:id="16297" w:author="Houyem Rais" w:date="2024-02-22T14:46:00Z">
              <w:r w:rsidRPr="00343F01" w:rsidDel="00201166">
                <w:rPr>
                  <w:sz w:val="20"/>
                  <w:szCs w:val="20"/>
                  <w:lang w:val="fr-FR"/>
                </w:rPr>
                <w:delText>2%</w:delText>
              </w:r>
            </w:del>
          </w:p>
        </w:tc>
        <w:tc>
          <w:tcPr>
            <w:tcW w:w="479" w:type="pct"/>
          </w:tcPr>
          <w:p w14:paraId="4E6B8047" w14:textId="2F5626EC" w:rsidR="00C53102" w:rsidRPr="00343F01" w:rsidDel="00201166" w:rsidRDefault="00C53102" w:rsidP="00D62BC5">
            <w:pPr>
              <w:spacing w:before="0" w:after="160"/>
              <w:jc w:val="left"/>
              <w:rPr>
                <w:del w:id="16298" w:author="Houyem Rais" w:date="2024-02-22T14:46:00Z"/>
                <w:sz w:val="20"/>
                <w:szCs w:val="20"/>
                <w:lang w:val="fr-FR"/>
              </w:rPr>
              <w:pPrChange w:id="16299" w:author="Houyem Rais" w:date="2024-02-22T14:49:00Z">
                <w:pPr>
                  <w:spacing w:before="20" w:after="20"/>
                </w:pPr>
              </w:pPrChange>
            </w:pPr>
            <w:del w:id="16300" w:author="Houyem Rais" w:date="2024-02-22T14:46:00Z">
              <w:r w:rsidRPr="00343F01" w:rsidDel="00201166">
                <w:rPr>
                  <w:sz w:val="20"/>
                  <w:szCs w:val="20"/>
                  <w:lang w:val="fr-FR"/>
                </w:rPr>
                <w:delText>6%</w:delText>
              </w:r>
            </w:del>
          </w:p>
        </w:tc>
        <w:tc>
          <w:tcPr>
            <w:tcW w:w="750" w:type="pct"/>
          </w:tcPr>
          <w:p w14:paraId="0A6CCACB" w14:textId="4027053C" w:rsidR="00C53102" w:rsidRPr="00343F01" w:rsidDel="00201166" w:rsidRDefault="00C53102" w:rsidP="00D62BC5">
            <w:pPr>
              <w:spacing w:before="0" w:after="160"/>
              <w:jc w:val="left"/>
              <w:rPr>
                <w:del w:id="16301" w:author="Houyem Rais" w:date="2024-02-22T14:46:00Z"/>
                <w:sz w:val="20"/>
                <w:szCs w:val="20"/>
                <w:lang w:val="fr-FR"/>
              </w:rPr>
              <w:pPrChange w:id="16302" w:author="Houyem Rais" w:date="2024-02-22T14:49:00Z">
                <w:pPr>
                  <w:spacing w:before="20" w:after="20"/>
                </w:pPr>
              </w:pPrChange>
            </w:pPr>
            <w:del w:id="16303" w:author="Houyem Rais" w:date="2024-02-22T14:46:00Z">
              <w:r w:rsidRPr="00343F01" w:rsidDel="00201166">
                <w:rPr>
                  <w:b/>
                  <w:bCs/>
                  <w:sz w:val="20"/>
                  <w:szCs w:val="20"/>
                  <w:lang w:val="fr-FR"/>
                </w:rPr>
                <w:delText>7 %</w:delText>
              </w:r>
            </w:del>
          </w:p>
        </w:tc>
        <w:tc>
          <w:tcPr>
            <w:tcW w:w="477" w:type="pct"/>
            <w:vMerge/>
          </w:tcPr>
          <w:p w14:paraId="378B8F0F" w14:textId="34009741" w:rsidR="00C53102" w:rsidRPr="00343F01" w:rsidDel="00201166" w:rsidRDefault="00C53102" w:rsidP="00D62BC5">
            <w:pPr>
              <w:spacing w:before="0" w:after="160"/>
              <w:jc w:val="left"/>
              <w:rPr>
                <w:del w:id="16304" w:author="Houyem Rais" w:date="2024-02-22T14:46:00Z"/>
                <w:sz w:val="20"/>
                <w:szCs w:val="20"/>
                <w:lang w:val="fr-FR"/>
              </w:rPr>
              <w:pPrChange w:id="16305" w:author="Houyem Rais" w:date="2024-02-22T14:49:00Z">
                <w:pPr>
                  <w:spacing w:before="20" w:after="20"/>
                </w:pPr>
              </w:pPrChange>
            </w:pPr>
          </w:p>
        </w:tc>
        <w:tc>
          <w:tcPr>
            <w:tcW w:w="396" w:type="pct"/>
          </w:tcPr>
          <w:p w14:paraId="36374711" w14:textId="37A65539" w:rsidR="00C53102" w:rsidRPr="00343F01" w:rsidDel="00201166" w:rsidRDefault="00C53102" w:rsidP="00D62BC5">
            <w:pPr>
              <w:spacing w:before="0" w:after="160"/>
              <w:jc w:val="left"/>
              <w:rPr>
                <w:del w:id="16306" w:author="Houyem Rais" w:date="2024-02-22T14:46:00Z"/>
                <w:sz w:val="20"/>
                <w:szCs w:val="20"/>
                <w:lang w:val="fr-FR"/>
              </w:rPr>
              <w:pPrChange w:id="16307" w:author="Houyem Rais" w:date="2024-02-22T14:49:00Z">
                <w:pPr>
                  <w:spacing w:before="20" w:after="20"/>
                </w:pPr>
              </w:pPrChange>
            </w:pPr>
            <w:del w:id="16308" w:author="Houyem Rais" w:date="2024-02-22T14:46:00Z">
              <w:r w:rsidRPr="00343F01" w:rsidDel="00201166">
                <w:rPr>
                  <w:sz w:val="20"/>
                  <w:szCs w:val="20"/>
                  <w:lang w:val="fr-FR"/>
                </w:rPr>
                <w:delText>18%</w:delText>
              </w:r>
            </w:del>
          </w:p>
        </w:tc>
        <w:tc>
          <w:tcPr>
            <w:tcW w:w="448" w:type="pct"/>
          </w:tcPr>
          <w:p w14:paraId="10D92BC2" w14:textId="04D4632B" w:rsidR="00C53102" w:rsidRPr="00343F01" w:rsidDel="00201166" w:rsidRDefault="00C53102" w:rsidP="00D62BC5">
            <w:pPr>
              <w:spacing w:before="0" w:after="160"/>
              <w:jc w:val="left"/>
              <w:rPr>
                <w:del w:id="16309" w:author="Houyem Rais" w:date="2024-02-22T14:46:00Z"/>
                <w:sz w:val="20"/>
                <w:szCs w:val="20"/>
                <w:lang w:val="fr-FR"/>
              </w:rPr>
              <w:pPrChange w:id="16310" w:author="Houyem Rais" w:date="2024-02-22T14:49:00Z">
                <w:pPr>
                  <w:spacing w:before="20" w:after="20"/>
                </w:pPr>
              </w:pPrChange>
            </w:pPr>
            <w:del w:id="16311" w:author="Houyem Rais" w:date="2024-02-22T14:46:00Z">
              <w:r w:rsidRPr="00343F01" w:rsidDel="00201166">
                <w:rPr>
                  <w:sz w:val="20"/>
                  <w:szCs w:val="20"/>
                  <w:lang w:val="fr-FR"/>
                </w:rPr>
                <w:delText>30%</w:delText>
              </w:r>
            </w:del>
          </w:p>
        </w:tc>
        <w:tc>
          <w:tcPr>
            <w:tcW w:w="647" w:type="pct"/>
          </w:tcPr>
          <w:p w14:paraId="5ADA6DEA" w14:textId="3EC8E353" w:rsidR="00C53102" w:rsidRPr="00343F01" w:rsidDel="00201166" w:rsidRDefault="00C53102" w:rsidP="00D62BC5">
            <w:pPr>
              <w:spacing w:before="0" w:after="160"/>
              <w:jc w:val="left"/>
              <w:rPr>
                <w:del w:id="16312" w:author="Houyem Rais" w:date="2024-02-22T14:46:00Z"/>
                <w:sz w:val="20"/>
                <w:szCs w:val="20"/>
                <w:lang w:val="fr-FR"/>
              </w:rPr>
              <w:pPrChange w:id="16313" w:author="Houyem Rais" w:date="2024-02-22T14:49:00Z">
                <w:pPr>
                  <w:spacing w:before="20" w:after="20"/>
                </w:pPr>
              </w:pPrChange>
            </w:pPr>
            <w:del w:id="16314" w:author="Houyem Rais" w:date="2024-02-22T14:46:00Z">
              <w:r w:rsidRPr="00343F01" w:rsidDel="00201166">
                <w:rPr>
                  <w:sz w:val="20"/>
                  <w:szCs w:val="20"/>
                  <w:lang w:val="fr-FR"/>
                </w:rPr>
                <w:delText>5,5%</w:delText>
              </w:r>
            </w:del>
          </w:p>
        </w:tc>
        <w:tc>
          <w:tcPr>
            <w:tcW w:w="805" w:type="pct"/>
          </w:tcPr>
          <w:p w14:paraId="6CC709CC" w14:textId="2AE03516" w:rsidR="00C53102" w:rsidRPr="00343F01" w:rsidDel="00201166" w:rsidRDefault="00C53102" w:rsidP="00D62BC5">
            <w:pPr>
              <w:spacing w:before="0" w:after="160"/>
              <w:jc w:val="left"/>
              <w:rPr>
                <w:del w:id="16315" w:author="Houyem Rais" w:date="2024-02-22T14:46:00Z"/>
                <w:sz w:val="20"/>
                <w:szCs w:val="20"/>
                <w:lang w:val="fr-FR"/>
              </w:rPr>
              <w:pPrChange w:id="16316" w:author="Houyem Rais" w:date="2024-02-22T14:49:00Z">
                <w:pPr>
                  <w:spacing w:before="20" w:after="20"/>
                </w:pPr>
              </w:pPrChange>
            </w:pPr>
            <w:del w:id="16317" w:author="Houyem Rais" w:date="2024-02-22T14:46:00Z">
              <w:r w:rsidRPr="00343F01" w:rsidDel="00201166">
                <w:rPr>
                  <w:sz w:val="20"/>
                  <w:szCs w:val="20"/>
                  <w:lang w:val="fr-FR"/>
                </w:rPr>
                <w:delText>2,9%</w:delText>
              </w:r>
            </w:del>
          </w:p>
        </w:tc>
      </w:tr>
      <w:tr w:rsidR="00C53102" w:rsidRPr="00343F01" w:rsidDel="00201166" w14:paraId="4CDC8DF6" w14:textId="5087AFED" w:rsidTr="00C53102">
        <w:trPr>
          <w:trHeight w:val="60"/>
          <w:del w:id="16318" w:author="Houyem Rais" w:date="2024-02-22T14:46:00Z"/>
        </w:trPr>
        <w:tc>
          <w:tcPr>
            <w:tcW w:w="445" w:type="pct"/>
          </w:tcPr>
          <w:p w14:paraId="2F4DFBE4" w14:textId="17308D75" w:rsidR="00C53102" w:rsidRPr="00343F01" w:rsidDel="00201166" w:rsidRDefault="00C53102" w:rsidP="00D62BC5">
            <w:pPr>
              <w:spacing w:before="0" w:after="160"/>
              <w:jc w:val="left"/>
              <w:rPr>
                <w:del w:id="16319" w:author="Houyem Rais" w:date="2024-02-22T14:46:00Z"/>
                <w:b/>
                <w:bCs/>
                <w:sz w:val="20"/>
                <w:szCs w:val="20"/>
                <w:lang w:val="fr-FR"/>
              </w:rPr>
              <w:pPrChange w:id="16320" w:author="Houyem Rais" w:date="2024-02-22T14:49:00Z">
                <w:pPr>
                  <w:spacing w:before="20" w:after="20"/>
                </w:pPr>
              </w:pPrChange>
            </w:pPr>
            <w:del w:id="16321" w:author="Houyem Rais" w:date="2024-02-22T14:46:00Z">
              <w:r w:rsidRPr="00343F01" w:rsidDel="00201166">
                <w:rPr>
                  <w:b/>
                  <w:bCs/>
                  <w:sz w:val="20"/>
                  <w:szCs w:val="20"/>
                  <w:lang w:val="fr-FR"/>
                </w:rPr>
                <w:delText>Nigéria</w:delText>
              </w:r>
            </w:del>
          </w:p>
        </w:tc>
        <w:tc>
          <w:tcPr>
            <w:tcW w:w="552" w:type="pct"/>
          </w:tcPr>
          <w:p w14:paraId="5DC52AC0" w14:textId="32E82A31" w:rsidR="00C53102" w:rsidRPr="00343F01" w:rsidDel="00201166" w:rsidRDefault="00C53102" w:rsidP="00D62BC5">
            <w:pPr>
              <w:spacing w:before="0" w:after="160"/>
              <w:jc w:val="left"/>
              <w:rPr>
                <w:del w:id="16322" w:author="Houyem Rais" w:date="2024-02-22T14:46:00Z"/>
                <w:sz w:val="20"/>
                <w:szCs w:val="20"/>
                <w:lang w:val="fr-FR"/>
              </w:rPr>
              <w:pPrChange w:id="16323" w:author="Houyem Rais" w:date="2024-02-22T14:49:00Z">
                <w:pPr>
                  <w:spacing w:before="20" w:after="20"/>
                </w:pPr>
              </w:pPrChange>
            </w:pPr>
            <w:del w:id="16324" w:author="Houyem Rais" w:date="2024-02-22T14:46:00Z">
              <w:r w:rsidRPr="00343F01" w:rsidDel="00201166">
                <w:rPr>
                  <w:sz w:val="20"/>
                  <w:szCs w:val="20"/>
                  <w:lang w:val="fr-FR"/>
                </w:rPr>
                <w:delText>10%</w:delText>
              </w:r>
            </w:del>
          </w:p>
        </w:tc>
        <w:tc>
          <w:tcPr>
            <w:tcW w:w="479" w:type="pct"/>
          </w:tcPr>
          <w:p w14:paraId="7005E82E" w14:textId="24D89A17" w:rsidR="00C53102" w:rsidRPr="00343F01" w:rsidDel="00201166" w:rsidRDefault="00C53102" w:rsidP="00D62BC5">
            <w:pPr>
              <w:spacing w:before="0" w:after="160"/>
              <w:jc w:val="left"/>
              <w:rPr>
                <w:del w:id="16325" w:author="Houyem Rais" w:date="2024-02-22T14:46:00Z"/>
                <w:sz w:val="20"/>
                <w:szCs w:val="20"/>
                <w:lang w:val="fr-FR"/>
              </w:rPr>
              <w:pPrChange w:id="16326" w:author="Houyem Rais" w:date="2024-02-22T14:49:00Z">
                <w:pPr>
                  <w:spacing w:before="20" w:after="20"/>
                </w:pPr>
              </w:pPrChange>
            </w:pPr>
            <w:del w:id="16327" w:author="Houyem Rais" w:date="2024-02-22T14:46:00Z">
              <w:r w:rsidRPr="00343F01" w:rsidDel="00201166">
                <w:rPr>
                  <w:sz w:val="20"/>
                  <w:szCs w:val="20"/>
                  <w:lang w:val="fr-FR"/>
                </w:rPr>
                <w:delText>10%</w:delText>
              </w:r>
            </w:del>
          </w:p>
        </w:tc>
        <w:tc>
          <w:tcPr>
            <w:tcW w:w="750" w:type="pct"/>
          </w:tcPr>
          <w:p w14:paraId="161462D3" w14:textId="1611181C" w:rsidR="00C53102" w:rsidRPr="00343F01" w:rsidDel="00201166" w:rsidRDefault="00C53102" w:rsidP="00D62BC5">
            <w:pPr>
              <w:spacing w:before="0" w:after="160"/>
              <w:jc w:val="left"/>
              <w:rPr>
                <w:del w:id="16328" w:author="Houyem Rais" w:date="2024-02-22T14:46:00Z"/>
                <w:sz w:val="20"/>
                <w:szCs w:val="20"/>
                <w:lang w:val="fr-FR"/>
              </w:rPr>
              <w:pPrChange w:id="16329" w:author="Houyem Rais" w:date="2024-02-22T14:49:00Z">
                <w:pPr>
                  <w:spacing w:before="20" w:after="20"/>
                </w:pPr>
              </w:pPrChange>
            </w:pPr>
            <w:del w:id="16330" w:author="Houyem Rais" w:date="2024-02-22T14:46:00Z">
              <w:r w:rsidRPr="00343F01" w:rsidDel="00201166">
                <w:rPr>
                  <w:b/>
                  <w:bCs/>
                  <w:sz w:val="20"/>
                  <w:szCs w:val="20"/>
                  <w:lang w:val="fr-FR"/>
                </w:rPr>
                <w:delText>14,3 %</w:delText>
              </w:r>
            </w:del>
          </w:p>
        </w:tc>
        <w:tc>
          <w:tcPr>
            <w:tcW w:w="477" w:type="pct"/>
          </w:tcPr>
          <w:p w14:paraId="03A4023B" w14:textId="4F087CD8" w:rsidR="00C53102" w:rsidRPr="00343F01" w:rsidDel="00201166" w:rsidRDefault="00C53102" w:rsidP="00D62BC5">
            <w:pPr>
              <w:spacing w:before="0" w:after="160"/>
              <w:jc w:val="left"/>
              <w:rPr>
                <w:del w:id="16331" w:author="Houyem Rais" w:date="2024-02-22T14:46:00Z"/>
                <w:sz w:val="20"/>
                <w:szCs w:val="20"/>
                <w:lang w:val="fr-FR"/>
              </w:rPr>
              <w:pPrChange w:id="16332" w:author="Houyem Rais" w:date="2024-02-22T14:49:00Z">
                <w:pPr>
                  <w:spacing w:before="20" w:after="20"/>
                </w:pPr>
              </w:pPrChange>
            </w:pPr>
            <w:del w:id="16333" w:author="Houyem Rais" w:date="2024-02-22T14:46:00Z">
              <w:r w:rsidRPr="00343F01" w:rsidDel="00201166">
                <w:rPr>
                  <w:sz w:val="20"/>
                  <w:szCs w:val="20"/>
                  <w:lang w:val="fr-FR"/>
                </w:rPr>
                <w:delText>1 $ = 441,7 N</w:delText>
              </w:r>
            </w:del>
          </w:p>
        </w:tc>
        <w:tc>
          <w:tcPr>
            <w:tcW w:w="396" w:type="pct"/>
          </w:tcPr>
          <w:p w14:paraId="108A4FED" w14:textId="05CEFF17" w:rsidR="00C53102" w:rsidRPr="00343F01" w:rsidDel="00201166" w:rsidRDefault="00C53102" w:rsidP="00D62BC5">
            <w:pPr>
              <w:spacing w:before="0" w:after="160"/>
              <w:jc w:val="left"/>
              <w:rPr>
                <w:del w:id="16334" w:author="Houyem Rais" w:date="2024-02-22T14:46:00Z"/>
                <w:sz w:val="20"/>
                <w:szCs w:val="20"/>
                <w:lang w:val="fr-FR"/>
              </w:rPr>
              <w:pPrChange w:id="16335" w:author="Houyem Rais" w:date="2024-02-22T14:49:00Z">
                <w:pPr>
                  <w:spacing w:before="20" w:after="20"/>
                </w:pPr>
              </w:pPrChange>
            </w:pPr>
            <w:del w:id="16336" w:author="Houyem Rais" w:date="2024-02-22T14:46:00Z">
              <w:r w:rsidRPr="00343F01" w:rsidDel="00201166">
                <w:rPr>
                  <w:sz w:val="20"/>
                  <w:szCs w:val="20"/>
                  <w:lang w:val="fr-FR"/>
                </w:rPr>
                <w:delText>7,5%</w:delText>
              </w:r>
            </w:del>
          </w:p>
        </w:tc>
        <w:tc>
          <w:tcPr>
            <w:tcW w:w="448" w:type="pct"/>
          </w:tcPr>
          <w:p w14:paraId="53B7D576" w14:textId="79B8B4E2" w:rsidR="00C53102" w:rsidRPr="00343F01" w:rsidDel="00201166" w:rsidRDefault="00C53102" w:rsidP="00D62BC5">
            <w:pPr>
              <w:spacing w:before="0" w:after="160"/>
              <w:jc w:val="left"/>
              <w:rPr>
                <w:del w:id="16337" w:author="Houyem Rais" w:date="2024-02-22T14:46:00Z"/>
                <w:sz w:val="20"/>
                <w:szCs w:val="20"/>
                <w:lang w:val="fr-FR"/>
              </w:rPr>
              <w:pPrChange w:id="16338" w:author="Houyem Rais" w:date="2024-02-22T14:49:00Z">
                <w:pPr>
                  <w:spacing w:before="20" w:after="20"/>
                </w:pPr>
              </w:pPrChange>
            </w:pPr>
            <w:del w:id="16339" w:author="Houyem Rais" w:date="2024-02-22T14:46:00Z">
              <w:r w:rsidRPr="00343F01" w:rsidDel="00201166">
                <w:rPr>
                  <w:sz w:val="20"/>
                  <w:szCs w:val="20"/>
                  <w:lang w:val="fr-FR"/>
                </w:rPr>
                <w:delText>30%</w:delText>
              </w:r>
            </w:del>
          </w:p>
        </w:tc>
        <w:tc>
          <w:tcPr>
            <w:tcW w:w="647" w:type="pct"/>
          </w:tcPr>
          <w:p w14:paraId="03A8C93D" w14:textId="2878990E" w:rsidR="00C53102" w:rsidRPr="00343F01" w:rsidDel="00201166" w:rsidRDefault="00C53102" w:rsidP="00D62BC5">
            <w:pPr>
              <w:spacing w:before="0" w:after="160"/>
              <w:jc w:val="left"/>
              <w:rPr>
                <w:del w:id="16340" w:author="Houyem Rais" w:date="2024-02-22T14:46:00Z"/>
                <w:sz w:val="20"/>
                <w:szCs w:val="20"/>
                <w:lang w:val="fr-FR"/>
              </w:rPr>
              <w:pPrChange w:id="16341" w:author="Houyem Rais" w:date="2024-02-22T14:49:00Z">
                <w:pPr>
                  <w:spacing w:before="20" w:after="20"/>
                </w:pPr>
              </w:pPrChange>
            </w:pPr>
            <w:del w:id="16342" w:author="Houyem Rais" w:date="2024-02-22T14:46:00Z">
              <w:r w:rsidRPr="00343F01" w:rsidDel="00201166">
                <w:rPr>
                  <w:sz w:val="20"/>
                  <w:szCs w:val="20"/>
                  <w:lang w:val="fr-FR"/>
                </w:rPr>
                <w:delText>2,2%</w:delText>
              </w:r>
            </w:del>
          </w:p>
        </w:tc>
        <w:tc>
          <w:tcPr>
            <w:tcW w:w="805" w:type="pct"/>
          </w:tcPr>
          <w:p w14:paraId="7FA6EAB5" w14:textId="19C5B399" w:rsidR="00C53102" w:rsidRPr="00343F01" w:rsidDel="00201166" w:rsidRDefault="00C53102" w:rsidP="00D62BC5">
            <w:pPr>
              <w:spacing w:before="0" w:after="160"/>
              <w:jc w:val="left"/>
              <w:rPr>
                <w:del w:id="16343" w:author="Houyem Rais" w:date="2024-02-22T14:46:00Z"/>
                <w:sz w:val="20"/>
                <w:szCs w:val="20"/>
                <w:lang w:val="fr-FR"/>
              </w:rPr>
              <w:pPrChange w:id="16344" w:author="Houyem Rais" w:date="2024-02-22T14:49:00Z">
                <w:pPr>
                  <w:spacing w:before="20" w:after="20"/>
                </w:pPr>
              </w:pPrChange>
            </w:pPr>
            <w:del w:id="16345" w:author="Houyem Rais" w:date="2024-02-22T14:46:00Z">
              <w:r w:rsidRPr="00343F01" w:rsidDel="00201166">
                <w:rPr>
                  <w:sz w:val="20"/>
                  <w:szCs w:val="20"/>
                  <w:lang w:val="fr-FR"/>
                </w:rPr>
                <w:delText>2,4%</w:delText>
              </w:r>
            </w:del>
          </w:p>
        </w:tc>
      </w:tr>
    </w:tbl>
    <w:p w14:paraId="63E28983" w14:textId="0074EB8C" w:rsidR="009C6C4C" w:rsidRPr="00343F01" w:rsidDel="00201166" w:rsidRDefault="009C6C4C" w:rsidP="00D62BC5">
      <w:pPr>
        <w:spacing w:before="0" w:after="160"/>
        <w:jc w:val="left"/>
        <w:rPr>
          <w:del w:id="16346" w:author="Houyem Rais" w:date="2024-02-22T14:46:00Z"/>
        </w:rPr>
        <w:pPrChange w:id="16347" w:author="Houyem Rais" w:date="2024-02-22T14:49:00Z">
          <w:pPr>
            <w:spacing w:before="0" w:after="0"/>
          </w:pPr>
        </w:pPrChange>
      </w:pPr>
    </w:p>
    <w:p w14:paraId="29066E9C" w14:textId="0A1104BB" w:rsidR="009C6C4C" w:rsidRPr="00343F01" w:rsidDel="00201166" w:rsidRDefault="009C6C4C" w:rsidP="00D62BC5">
      <w:pPr>
        <w:spacing w:before="0" w:after="160"/>
        <w:jc w:val="left"/>
        <w:rPr>
          <w:del w:id="16348" w:author="Houyem Rais" w:date="2024-02-22T14:46:00Z"/>
        </w:rPr>
        <w:pPrChange w:id="16349" w:author="Houyem Rais" w:date="2024-02-22T14:49:00Z">
          <w:pPr>
            <w:pStyle w:val="Heading3"/>
          </w:pPr>
        </w:pPrChange>
      </w:pPr>
      <w:bookmarkStart w:id="16350" w:name="_Toc152165399"/>
      <w:del w:id="16351" w:author="Houyem Rais" w:date="2024-02-22T14:46:00Z">
        <w:r w:rsidRPr="00343F01" w:rsidDel="00201166">
          <w:delText>Hypothèses générales et de structure financière</w:delText>
        </w:r>
        <w:bookmarkEnd w:id="16350"/>
      </w:del>
    </w:p>
    <w:p w14:paraId="5C48045E" w14:textId="02226CA6" w:rsidR="009C6C4C" w:rsidRPr="00343F01" w:rsidDel="00201166" w:rsidRDefault="009C6C4C" w:rsidP="00D62BC5">
      <w:pPr>
        <w:spacing w:before="0" w:after="160"/>
        <w:jc w:val="left"/>
        <w:rPr>
          <w:del w:id="16352" w:author="Houyem Rais" w:date="2024-02-22T14:46:00Z"/>
        </w:rPr>
        <w:pPrChange w:id="16353" w:author="Houyem Rais" w:date="2024-02-22T14:49:00Z">
          <w:pPr/>
        </w:pPrChange>
      </w:pPr>
      <w:del w:id="16354" w:author="Houyem Rais" w:date="2024-02-22T14:46:00Z">
        <w:r w:rsidRPr="00343F01" w:rsidDel="00201166">
          <w:delText xml:space="preserve">Les hypothèses suivantes ont été utilisées dans le modèle financier pour </w:delText>
        </w:r>
        <w:r w:rsidR="00BA1B07" w:rsidRPr="00343F01" w:rsidDel="00201166">
          <w:delText>les différents lots contractuels</w:delText>
        </w:r>
        <w:r w:rsidRPr="00343F01" w:rsidDel="00201166">
          <w:delText xml:space="preserve"> </w:delText>
        </w:r>
        <w:r w:rsidR="00BA1B07" w:rsidRPr="00343F01" w:rsidDel="00201166">
          <w:delText>identifiés</w:delText>
        </w:r>
        <w:r w:rsidRPr="00343F01" w:rsidDel="00201166">
          <w:delText xml:space="preserve"> :</w:delText>
        </w:r>
      </w:del>
    </w:p>
    <w:p w14:paraId="0C9313C3" w14:textId="6B362D9F" w:rsidR="00C53102" w:rsidRPr="00343F01" w:rsidDel="00201166" w:rsidRDefault="00C53102" w:rsidP="00D62BC5">
      <w:pPr>
        <w:spacing w:before="0" w:after="160"/>
        <w:jc w:val="left"/>
        <w:rPr>
          <w:del w:id="16355" w:author="Houyem Rais" w:date="2024-02-22T14:46:00Z"/>
        </w:rPr>
        <w:pPrChange w:id="16356" w:author="Houyem Rais" w:date="2024-02-22T14:49:00Z">
          <w:pPr>
            <w:pStyle w:val="Caption"/>
          </w:pPr>
        </w:pPrChange>
      </w:pPr>
      <w:bookmarkStart w:id="16357" w:name="_Toc152165503"/>
      <w:del w:id="16358"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6359" w:author="Mohamed Amine Sdiri" w:date="2023-11-29T15:48:00Z">
        <w:del w:id="16360" w:author="Houyem Rais" w:date="2024-02-22T14:46:00Z">
          <w:r w:rsidR="002B5C95" w:rsidDel="00201166">
            <w:rPr>
              <w:noProof/>
            </w:rPr>
            <w:delText>65</w:delText>
          </w:r>
        </w:del>
      </w:ins>
      <w:del w:id="16361" w:author="Houyem Rais" w:date="2024-02-22T14:46:00Z">
        <w:r w:rsidR="00F555DC" w:rsidDel="00201166">
          <w:rPr>
            <w:noProof/>
          </w:rPr>
          <w:delText>66</w:delText>
        </w:r>
        <w:r w:rsidR="00B0561B" w:rsidDel="00201166">
          <w:rPr>
            <w:noProof/>
          </w:rPr>
          <w:fldChar w:fldCharType="end"/>
        </w:r>
        <w:r w:rsidRPr="00343F01" w:rsidDel="00201166">
          <w:delText xml:space="preserve"> Hypothèses utilisées pour les différents lots contractuels</w:delText>
        </w:r>
        <w:bookmarkEnd w:id="16357"/>
      </w:del>
    </w:p>
    <w:tbl>
      <w:tblPr>
        <w:tblStyle w:val="TableGrid"/>
        <w:tblW w:w="0" w:type="auto"/>
        <w:tblLook w:val="04A0" w:firstRow="1" w:lastRow="0" w:firstColumn="1" w:lastColumn="0" w:noHBand="0" w:noVBand="1"/>
      </w:tblPr>
      <w:tblGrid>
        <w:gridCol w:w="2082"/>
        <w:gridCol w:w="1183"/>
        <w:gridCol w:w="1183"/>
        <w:gridCol w:w="1183"/>
        <w:gridCol w:w="1183"/>
        <w:gridCol w:w="1183"/>
        <w:gridCol w:w="1183"/>
      </w:tblGrid>
      <w:tr w:rsidR="00A87FE7" w:rsidRPr="00343F01" w:rsidDel="00201166" w14:paraId="67C6ADAB" w14:textId="0CB0BA15" w:rsidTr="00C53102">
        <w:trPr>
          <w:del w:id="16362" w:author="Houyem Rais" w:date="2024-02-22T14:46:00Z"/>
        </w:trPr>
        <w:tc>
          <w:tcPr>
            <w:tcW w:w="0" w:type="auto"/>
            <w:shd w:val="clear" w:color="auto" w:fill="F2F2F2" w:themeFill="background1" w:themeFillShade="F2"/>
          </w:tcPr>
          <w:p w14:paraId="12B69AD6" w14:textId="2A850112" w:rsidR="00A87FE7" w:rsidRPr="00343F01" w:rsidDel="00201166" w:rsidRDefault="00A87FE7" w:rsidP="00D62BC5">
            <w:pPr>
              <w:spacing w:before="0" w:after="160"/>
              <w:jc w:val="left"/>
              <w:rPr>
                <w:del w:id="16363" w:author="Houyem Rais" w:date="2024-02-22T14:46:00Z"/>
                <w:b/>
                <w:bCs/>
                <w:sz w:val="20"/>
                <w:szCs w:val="20"/>
                <w:lang w:val="fr-FR"/>
              </w:rPr>
              <w:pPrChange w:id="16364" w:author="Houyem Rais" w:date="2024-02-22T14:49:00Z">
                <w:pPr>
                  <w:spacing w:before="40" w:after="60"/>
                </w:pPr>
              </w:pPrChange>
            </w:pPr>
            <w:del w:id="16365" w:author="Houyem Rais" w:date="2024-02-22T14:46:00Z">
              <w:r w:rsidRPr="00343F01" w:rsidDel="00201166">
                <w:rPr>
                  <w:b/>
                  <w:bCs/>
                  <w:sz w:val="20"/>
                  <w:szCs w:val="20"/>
                  <w:lang w:val="fr-FR"/>
                </w:rPr>
                <w:delText>Lot contractuel</w:delText>
              </w:r>
            </w:del>
          </w:p>
        </w:tc>
        <w:tc>
          <w:tcPr>
            <w:tcW w:w="0" w:type="auto"/>
            <w:shd w:val="clear" w:color="auto" w:fill="F2F2F2" w:themeFill="background1" w:themeFillShade="F2"/>
          </w:tcPr>
          <w:p w14:paraId="025EB712" w14:textId="0FFC33B3" w:rsidR="00A87FE7" w:rsidRPr="00343F01" w:rsidDel="00201166" w:rsidRDefault="00A87FE7" w:rsidP="00D62BC5">
            <w:pPr>
              <w:spacing w:before="0" w:after="160"/>
              <w:jc w:val="left"/>
              <w:rPr>
                <w:del w:id="16366" w:author="Houyem Rais" w:date="2024-02-22T14:46:00Z"/>
                <w:b/>
                <w:bCs/>
                <w:sz w:val="20"/>
                <w:szCs w:val="20"/>
                <w:lang w:val="fr-FR"/>
              </w:rPr>
              <w:pPrChange w:id="16367" w:author="Houyem Rais" w:date="2024-02-22T14:49:00Z">
                <w:pPr>
                  <w:spacing w:before="40" w:after="60"/>
                </w:pPr>
              </w:pPrChange>
            </w:pPr>
            <w:del w:id="16368" w:author="Houyem Rais" w:date="2024-02-22T14:46:00Z">
              <w:r w:rsidRPr="00343F01" w:rsidDel="00201166">
                <w:rPr>
                  <w:b/>
                  <w:bCs/>
                  <w:sz w:val="20"/>
                  <w:szCs w:val="20"/>
                  <w:lang w:val="fr-FR"/>
                </w:rPr>
                <w:delText>Lot A</w:delText>
              </w:r>
            </w:del>
          </w:p>
        </w:tc>
        <w:tc>
          <w:tcPr>
            <w:tcW w:w="0" w:type="auto"/>
            <w:shd w:val="clear" w:color="auto" w:fill="F2F2F2" w:themeFill="background1" w:themeFillShade="F2"/>
          </w:tcPr>
          <w:p w14:paraId="06A1F147" w14:textId="247AA379" w:rsidR="00A87FE7" w:rsidRPr="00343F01" w:rsidDel="00201166" w:rsidRDefault="00A87FE7" w:rsidP="00D62BC5">
            <w:pPr>
              <w:spacing w:before="0" w:after="160"/>
              <w:jc w:val="left"/>
              <w:rPr>
                <w:del w:id="16369" w:author="Houyem Rais" w:date="2024-02-22T14:46:00Z"/>
                <w:b/>
                <w:bCs/>
                <w:sz w:val="20"/>
                <w:szCs w:val="20"/>
                <w:lang w:val="fr-FR"/>
              </w:rPr>
              <w:pPrChange w:id="16370" w:author="Houyem Rais" w:date="2024-02-22T14:49:00Z">
                <w:pPr>
                  <w:spacing w:before="40" w:after="60"/>
                </w:pPr>
              </w:pPrChange>
            </w:pPr>
            <w:del w:id="16371" w:author="Houyem Rais" w:date="2024-02-22T14:46:00Z">
              <w:r w:rsidRPr="00343F01" w:rsidDel="00201166">
                <w:rPr>
                  <w:b/>
                  <w:bCs/>
                  <w:sz w:val="20"/>
                  <w:szCs w:val="20"/>
                  <w:lang w:val="fr-FR"/>
                </w:rPr>
                <w:delText>Lot B</w:delText>
              </w:r>
            </w:del>
          </w:p>
        </w:tc>
        <w:tc>
          <w:tcPr>
            <w:tcW w:w="0" w:type="auto"/>
            <w:shd w:val="clear" w:color="auto" w:fill="F2F2F2" w:themeFill="background1" w:themeFillShade="F2"/>
          </w:tcPr>
          <w:p w14:paraId="0DB1EC11" w14:textId="5875431E" w:rsidR="00A87FE7" w:rsidRPr="00343F01" w:rsidDel="00201166" w:rsidRDefault="00A87FE7" w:rsidP="00D62BC5">
            <w:pPr>
              <w:spacing w:before="0" w:after="160"/>
              <w:jc w:val="left"/>
              <w:rPr>
                <w:del w:id="16372" w:author="Houyem Rais" w:date="2024-02-22T14:46:00Z"/>
                <w:b/>
                <w:bCs/>
                <w:sz w:val="20"/>
                <w:szCs w:val="20"/>
                <w:lang w:val="fr-FR"/>
              </w:rPr>
              <w:pPrChange w:id="16373" w:author="Houyem Rais" w:date="2024-02-22T14:49:00Z">
                <w:pPr>
                  <w:spacing w:before="40" w:after="60"/>
                </w:pPr>
              </w:pPrChange>
            </w:pPr>
            <w:del w:id="16374" w:author="Houyem Rais" w:date="2024-02-22T14:46:00Z">
              <w:r w:rsidRPr="00343F01" w:rsidDel="00201166">
                <w:rPr>
                  <w:b/>
                  <w:bCs/>
                  <w:sz w:val="20"/>
                  <w:szCs w:val="20"/>
                  <w:lang w:val="fr-FR"/>
                </w:rPr>
                <w:delText>Lot C</w:delText>
              </w:r>
            </w:del>
          </w:p>
        </w:tc>
        <w:tc>
          <w:tcPr>
            <w:tcW w:w="0" w:type="auto"/>
            <w:shd w:val="clear" w:color="auto" w:fill="F2F2F2" w:themeFill="background1" w:themeFillShade="F2"/>
          </w:tcPr>
          <w:p w14:paraId="7DBA0647" w14:textId="0B27E822" w:rsidR="00A87FE7" w:rsidRPr="00343F01" w:rsidDel="00201166" w:rsidRDefault="00A87FE7" w:rsidP="00D62BC5">
            <w:pPr>
              <w:spacing w:before="0" w:after="160"/>
              <w:jc w:val="left"/>
              <w:rPr>
                <w:del w:id="16375" w:author="Houyem Rais" w:date="2024-02-22T14:46:00Z"/>
                <w:b/>
                <w:bCs/>
                <w:sz w:val="20"/>
                <w:szCs w:val="20"/>
                <w:lang w:val="fr-FR"/>
              </w:rPr>
              <w:pPrChange w:id="16376" w:author="Houyem Rais" w:date="2024-02-22T14:49:00Z">
                <w:pPr>
                  <w:spacing w:before="40" w:after="60"/>
                </w:pPr>
              </w:pPrChange>
            </w:pPr>
            <w:del w:id="16377" w:author="Houyem Rais" w:date="2024-02-22T14:46:00Z">
              <w:r w:rsidRPr="00343F01" w:rsidDel="00201166">
                <w:rPr>
                  <w:b/>
                  <w:bCs/>
                  <w:sz w:val="20"/>
                  <w:szCs w:val="20"/>
                  <w:lang w:val="fr-FR"/>
                </w:rPr>
                <w:delText>Lot D</w:delText>
              </w:r>
            </w:del>
          </w:p>
        </w:tc>
        <w:tc>
          <w:tcPr>
            <w:tcW w:w="0" w:type="auto"/>
            <w:shd w:val="clear" w:color="auto" w:fill="F2F2F2" w:themeFill="background1" w:themeFillShade="F2"/>
          </w:tcPr>
          <w:p w14:paraId="648FD900" w14:textId="641DAC4D" w:rsidR="00A87FE7" w:rsidRPr="00343F01" w:rsidDel="00201166" w:rsidRDefault="00A87FE7" w:rsidP="00D62BC5">
            <w:pPr>
              <w:spacing w:before="0" w:after="160"/>
              <w:jc w:val="left"/>
              <w:rPr>
                <w:del w:id="16378" w:author="Houyem Rais" w:date="2024-02-22T14:46:00Z"/>
                <w:b/>
                <w:bCs/>
                <w:sz w:val="20"/>
                <w:szCs w:val="20"/>
                <w:lang w:val="fr-FR"/>
              </w:rPr>
              <w:pPrChange w:id="16379" w:author="Houyem Rais" w:date="2024-02-22T14:49:00Z">
                <w:pPr>
                  <w:spacing w:before="40" w:after="60"/>
                </w:pPr>
              </w:pPrChange>
            </w:pPr>
            <w:del w:id="16380" w:author="Houyem Rais" w:date="2024-02-22T14:46:00Z">
              <w:r w:rsidRPr="00343F01" w:rsidDel="00201166">
                <w:rPr>
                  <w:b/>
                  <w:bCs/>
                  <w:sz w:val="20"/>
                  <w:szCs w:val="20"/>
                  <w:lang w:val="fr-FR"/>
                </w:rPr>
                <w:delText>Lot E</w:delText>
              </w:r>
            </w:del>
          </w:p>
        </w:tc>
        <w:tc>
          <w:tcPr>
            <w:tcW w:w="0" w:type="auto"/>
            <w:shd w:val="clear" w:color="auto" w:fill="F2F2F2" w:themeFill="background1" w:themeFillShade="F2"/>
          </w:tcPr>
          <w:p w14:paraId="7D84B953" w14:textId="69BCD7D3" w:rsidR="00A87FE7" w:rsidRPr="00343F01" w:rsidDel="00201166" w:rsidRDefault="00A87FE7" w:rsidP="00D62BC5">
            <w:pPr>
              <w:spacing w:before="0" w:after="160"/>
              <w:jc w:val="left"/>
              <w:rPr>
                <w:del w:id="16381" w:author="Houyem Rais" w:date="2024-02-22T14:46:00Z"/>
                <w:b/>
                <w:bCs/>
                <w:sz w:val="20"/>
                <w:szCs w:val="20"/>
                <w:lang w:val="fr-FR"/>
              </w:rPr>
              <w:pPrChange w:id="16382" w:author="Houyem Rais" w:date="2024-02-22T14:49:00Z">
                <w:pPr>
                  <w:spacing w:before="40" w:after="60"/>
                </w:pPr>
              </w:pPrChange>
            </w:pPr>
            <w:del w:id="16383" w:author="Houyem Rais" w:date="2024-02-22T14:46:00Z">
              <w:r w:rsidRPr="00343F01" w:rsidDel="00201166">
                <w:rPr>
                  <w:b/>
                  <w:bCs/>
                  <w:sz w:val="20"/>
                  <w:szCs w:val="20"/>
                  <w:lang w:val="fr-FR"/>
                </w:rPr>
                <w:delText>Lot F</w:delText>
              </w:r>
            </w:del>
          </w:p>
        </w:tc>
      </w:tr>
      <w:tr w:rsidR="00C53102" w:rsidRPr="00343F01" w:rsidDel="00201166" w14:paraId="7C285F93" w14:textId="63CFB452" w:rsidTr="00C53102">
        <w:trPr>
          <w:del w:id="16384" w:author="Houyem Rais" w:date="2024-02-22T14:46:00Z"/>
        </w:trPr>
        <w:tc>
          <w:tcPr>
            <w:tcW w:w="0" w:type="auto"/>
          </w:tcPr>
          <w:p w14:paraId="4C017786" w14:textId="02056680" w:rsidR="00C53102" w:rsidRPr="00343F01" w:rsidDel="00201166" w:rsidRDefault="00C53102" w:rsidP="00D62BC5">
            <w:pPr>
              <w:spacing w:before="0" w:after="160"/>
              <w:jc w:val="left"/>
              <w:rPr>
                <w:del w:id="16385" w:author="Houyem Rais" w:date="2024-02-22T14:46:00Z"/>
                <w:sz w:val="20"/>
                <w:szCs w:val="20"/>
                <w:lang w:val="fr-FR"/>
              </w:rPr>
              <w:pPrChange w:id="16386" w:author="Houyem Rais" w:date="2024-02-22T14:49:00Z">
                <w:pPr>
                  <w:spacing w:before="40" w:after="60"/>
                </w:pPr>
              </w:pPrChange>
            </w:pPr>
            <w:del w:id="16387" w:author="Houyem Rais" w:date="2024-02-22T14:46:00Z">
              <w:r w:rsidRPr="00343F01" w:rsidDel="00201166">
                <w:rPr>
                  <w:sz w:val="20"/>
                  <w:szCs w:val="20"/>
                  <w:lang w:val="fr-FR"/>
                </w:rPr>
                <w:delText>Durée du contrat PPP</w:delText>
              </w:r>
            </w:del>
          </w:p>
        </w:tc>
        <w:tc>
          <w:tcPr>
            <w:tcW w:w="0" w:type="auto"/>
          </w:tcPr>
          <w:p w14:paraId="6F5339ED" w14:textId="5C25AD99" w:rsidR="00C53102" w:rsidRPr="00343F01" w:rsidDel="00201166" w:rsidRDefault="00C53102" w:rsidP="00D62BC5">
            <w:pPr>
              <w:spacing w:before="0" w:after="160"/>
              <w:jc w:val="left"/>
              <w:rPr>
                <w:del w:id="16388" w:author="Houyem Rais" w:date="2024-02-22T14:46:00Z"/>
                <w:sz w:val="20"/>
                <w:szCs w:val="20"/>
                <w:lang w:val="fr-FR"/>
              </w:rPr>
              <w:pPrChange w:id="16389" w:author="Houyem Rais" w:date="2024-02-22T14:49:00Z">
                <w:pPr>
                  <w:spacing w:before="40" w:after="60"/>
                </w:pPr>
              </w:pPrChange>
            </w:pPr>
            <w:del w:id="16390" w:author="Houyem Rais" w:date="2024-02-22T14:46:00Z">
              <w:r w:rsidRPr="00343F01" w:rsidDel="00201166">
                <w:rPr>
                  <w:sz w:val="20"/>
                  <w:szCs w:val="20"/>
                  <w:lang w:val="fr-FR"/>
                </w:rPr>
                <w:delText>30 ans</w:delText>
              </w:r>
            </w:del>
          </w:p>
        </w:tc>
        <w:tc>
          <w:tcPr>
            <w:tcW w:w="0" w:type="auto"/>
          </w:tcPr>
          <w:p w14:paraId="66E228AA" w14:textId="078ED765" w:rsidR="00C53102" w:rsidRPr="00343F01" w:rsidDel="00201166" w:rsidRDefault="00C53102" w:rsidP="00D62BC5">
            <w:pPr>
              <w:spacing w:before="0" w:after="160"/>
              <w:jc w:val="left"/>
              <w:rPr>
                <w:del w:id="16391" w:author="Houyem Rais" w:date="2024-02-22T14:46:00Z"/>
                <w:sz w:val="20"/>
                <w:szCs w:val="20"/>
                <w:lang w:val="fr-FR"/>
              </w:rPr>
              <w:pPrChange w:id="16392" w:author="Houyem Rais" w:date="2024-02-22T14:49:00Z">
                <w:pPr>
                  <w:spacing w:before="40" w:after="60"/>
                </w:pPr>
              </w:pPrChange>
            </w:pPr>
            <w:del w:id="16393" w:author="Houyem Rais" w:date="2024-02-22T14:46:00Z">
              <w:r w:rsidRPr="00343F01" w:rsidDel="00201166">
                <w:rPr>
                  <w:sz w:val="20"/>
                  <w:szCs w:val="20"/>
                  <w:lang w:val="fr-FR"/>
                </w:rPr>
                <w:delText>30 ans</w:delText>
              </w:r>
            </w:del>
          </w:p>
        </w:tc>
        <w:tc>
          <w:tcPr>
            <w:tcW w:w="0" w:type="auto"/>
          </w:tcPr>
          <w:p w14:paraId="0D3EED6F" w14:textId="65BE4ECC" w:rsidR="00C53102" w:rsidRPr="00343F01" w:rsidDel="00201166" w:rsidRDefault="00C53102" w:rsidP="00D62BC5">
            <w:pPr>
              <w:spacing w:before="0" w:after="160"/>
              <w:jc w:val="left"/>
              <w:rPr>
                <w:del w:id="16394" w:author="Houyem Rais" w:date="2024-02-22T14:46:00Z"/>
                <w:sz w:val="20"/>
                <w:szCs w:val="20"/>
                <w:lang w:val="fr-FR"/>
              </w:rPr>
              <w:pPrChange w:id="16395" w:author="Houyem Rais" w:date="2024-02-22T14:49:00Z">
                <w:pPr>
                  <w:spacing w:before="40" w:after="60"/>
                </w:pPr>
              </w:pPrChange>
            </w:pPr>
            <w:del w:id="16396" w:author="Houyem Rais" w:date="2024-02-22T14:46:00Z">
              <w:r w:rsidRPr="00343F01" w:rsidDel="00201166">
                <w:rPr>
                  <w:sz w:val="20"/>
                  <w:szCs w:val="20"/>
                  <w:lang w:val="fr-FR"/>
                </w:rPr>
                <w:delText>30 ans</w:delText>
              </w:r>
            </w:del>
          </w:p>
        </w:tc>
        <w:tc>
          <w:tcPr>
            <w:tcW w:w="0" w:type="auto"/>
          </w:tcPr>
          <w:p w14:paraId="42276F79" w14:textId="00CEADF6" w:rsidR="00C53102" w:rsidRPr="00343F01" w:rsidDel="00201166" w:rsidRDefault="00C53102" w:rsidP="00D62BC5">
            <w:pPr>
              <w:spacing w:before="0" w:after="160"/>
              <w:jc w:val="left"/>
              <w:rPr>
                <w:del w:id="16397" w:author="Houyem Rais" w:date="2024-02-22T14:46:00Z"/>
                <w:sz w:val="20"/>
                <w:szCs w:val="20"/>
                <w:lang w:val="fr-FR"/>
              </w:rPr>
              <w:pPrChange w:id="16398" w:author="Houyem Rais" w:date="2024-02-22T14:49:00Z">
                <w:pPr>
                  <w:spacing w:before="40" w:after="60"/>
                </w:pPr>
              </w:pPrChange>
            </w:pPr>
            <w:del w:id="16399" w:author="Houyem Rais" w:date="2024-02-22T14:46:00Z">
              <w:r w:rsidRPr="00343F01" w:rsidDel="00201166">
                <w:rPr>
                  <w:sz w:val="20"/>
                  <w:szCs w:val="20"/>
                  <w:lang w:val="fr-FR"/>
                </w:rPr>
                <w:delText>30 ans</w:delText>
              </w:r>
            </w:del>
          </w:p>
        </w:tc>
        <w:tc>
          <w:tcPr>
            <w:tcW w:w="0" w:type="auto"/>
          </w:tcPr>
          <w:p w14:paraId="7DEC5EFA" w14:textId="21BB7E96" w:rsidR="00C53102" w:rsidRPr="00343F01" w:rsidDel="00201166" w:rsidRDefault="00C53102" w:rsidP="00D62BC5">
            <w:pPr>
              <w:spacing w:before="0" w:after="160"/>
              <w:jc w:val="left"/>
              <w:rPr>
                <w:del w:id="16400" w:author="Houyem Rais" w:date="2024-02-22T14:46:00Z"/>
                <w:sz w:val="20"/>
                <w:szCs w:val="20"/>
                <w:lang w:val="fr-FR"/>
              </w:rPr>
              <w:pPrChange w:id="16401" w:author="Houyem Rais" w:date="2024-02-22T14:49:00Z">
                <w:pPr>
                  <w:spacing w:before="40" w:after="60"/>
                </w:pPr>
              </w:pPrChange>
            </w:pPr>
            <w:del w:id="16402" w:author="Houyem Rais" w:date="2024-02-22T14:46:00Z">
              <w:r w:rsidRPr="00343F01" w:rsidDel="00201166">
                <w:rPr>
                  <w:sz w:val="20"/>
                  <w:szCs w:val="20"/>
                  <w:lang w:val="fr-FR"/>
                </w:rPr>
                <w:delText>30 ans</w:delText>
              </w:r>
            </w:del>
          </w:p>
        </w:tc>
        <w:tc>
          <w:tcPr>
            <w:tcW w:w="0" w:type="auto"/>
          </w:tcPr>
          <w:p w14:paraId="70049DD8" w14:textId="1AA26A2B" w:rsidR="00C53102" w:rsidRPr="00343F01" w:rsidDel="00201166" w:rsidRDefault="00C53102" w:rsidP="00D62BC5">
            <w:pPr>
              <w:spacing w:before="0" w:after="160"/>
              <w:jc w:val="left"/>
              <w:rPr>
                <w:del w:id="16403" w:author="Houyem Rais" w:date="2024-02-22T14:46:00Z"/>
                <w:sz w:val="20"/>
                <w:szCs w:val="20"/>
                <w:lang w:val="fr-FR"/>
              </w:rPr>
              <w:pPrChange w:id="16404" w:author="Houyem Rais" w:date="2024-02-22T14:49:00Z">
                <w:pPr>
                  <w:spacing w:before="40" w:after="60"/>
                </w:pPr>
              </w:pPrChange>
            </w:pPr>
            <w:del w:id="16405" w:author="Houyem Rais" w:date="2024-02-22T14:46:00Z">
              <w:r w:rsidRPr="00343F01" w:rsidDel="00201166">
                <w:rPr>
                  <w:sz w:val="20"/>
                  <w:szCs w:val="20"/>
                  <w:lang w:val="fr-FR"/>
                </w:rPr>
                <w:delText>30 ans</w:delText>
              </w:r>
            </w:del>
          </w:p>
        </w:tc>
      </w:tr>
      <w:tr w:rsidR="003B0220" w:rsidRPr="00343F01" w:rsidDel="00201166" w14:paraId="78AC92A8" w14:textId="7487FF24" w:rsidTr="00C53102">
        <w:trPr>
          <w:del w:id="16406" w:author="Houyem Rais" w:date="2024-02-22T14:46:00Z"/>
        </w:trPr>
        <w:tc>
          <w:tcPr>
            <w:tcW w:w="0" w:type="auto"/>
          </w:tcPr>
          <w:p w14:paraId="33E79133" w14:textId="326F363E" w:rsidR="003B0220" w:rsidRPr="00343F01" w:rsidDel="00201166" w:rsidRDefault="003B0220" w:rsidP="00D62BC5">
            <w:pPr>
              <w:spacing w:before="0" w:after="160"/>
              <w:jc w:val="left"/>
              <w:rPr>
                <w:del w:id="16407" w:author="Houyem Rais" w:date="2024-02-22T14:46:00Z"/>
                <w:sz w:val="20"/>
                <w:szCs w:val="20"/>
                <w:lang w:val="fr-FR"/>
              </w:rPr>
              <w:pPrChange w:id="16408" w:author="Houyem Rais" w:date="2024-02-22T14:49:00Z">
                <w:pPr>
                  <w:spacing w:before="40" w:after="60"/>
                </w:pPr>
              </w:pPrChange>
            </w:pPr>
            <w:del w:id="16409" w:author="Houyem Rais" w:date="2024-02-22T14:46:00Z">
              <w:r w:rsidRPr="00343F01" w:rsidDel="00201166">
                <w:rPr>
                  <w:sz w:val="20"/>
                  <w:szCs w:val="20"/>
                  <w:lang w:val="fr-FR"/>
                </w:rPr>
                <w:delText>Durée de la période de construction</w:delText>
              </w:r>
            </w:del>
          </w:p>
        </w:tc>
        <w:tc>
          <w:tcPr>
            <w:tcW w:w="0" w:type="auto"/>
          </w:tcPr>
          <w:p w14:paraId="55BA22AC" w14:textId="39BE7AAF" w:rsidR="003B0220" w:rsidRPr="00343F01" w:rsidDel="00201166" w:rsidRDefault="003B0220" w:rsidP="00D62BC5">
            <w:pPr>
              <w:spacing w:before="0" w:after="160"/>
              <w:jc w:val="left"/>
              <w:rPr>
                <w:del w:id="16410" w:author="Houyem Rais" w:date="2024-02-22T14:46:00Z"/>
                <w:sz w:val="20"/>
                <w:szCs w:val="20"/>
                <w:lang w:val="fr-FR"/>
              </w:rPr>
              <w:pPrChange w:id="16411" w:author="Houyem Rais" w:date="2024-02-22T14:49:00Z">
                <w:pPr>
                  <w:spacing w:before="40" w:after="60"/>
                </w:pPr>
              </w:pPrChange>
            </w:pPr>
            <w:del w:id="16412" w:author="Houyem Rais" w:date="2024-02-22T14:46:00Z">
              <w:r w:rsidRPr="00343F01" w:rsidDel="00201166">
                <w:rPr>
                  <w:sz w:val="20"/>
                  <w:szCs w:val="20"/>
                  <w:lang w:val="fr-FR"/>
                </w:rPr>
                <w:delText>3 ans</w:delText>
              </w:r>
            </w:del>
          </w:p>
        </w:tc>
        <w:tc>
          <w:tcPr>
            <w:tcW w:w="0" w:type="auto"/>
          </w:tcPr>
          <w:p w14:paraId="60D115D2" w14:textId="508B73D6" w:rsidR="003B0220" w:rsidRPr="00343F01" w:rsidDel="00201166" w:rsidRDefault="003B0220" w:rsidP="00D62BC5">
            <w:pPr>
              <w:spacing w:before="0" w:after="160"/>
              <w:jc w:val="left"/>
              <w:rPr>
                <w:del w:id="16413" w:author="Houyem Rais" w:date="2024-02-22T14:46:00Z"/>
                <w:sz w:val="20"/>
                <w:szCs w:val="20"/>
                <w:lang w:val="fr-FR"/>
              </w:rPr>
              <w:pPrChange w:id="16414" w:author="Houyem Rais" w:date="2024-02-22T14:49:00Z">
                <w:pPr>
                  <w:spacing w:before="40" w:after="60"/>
                </w:pPr>
              </w:pPrChange>
            </w:pPr>
            <w:del w:id="16415" w:author="Houyem Rais" w:date="2024-02-22T14:46:00Z">
              <w:r w:rsidRPr="00343F01" w:rsidDel="00201166">
                <w:rPr>
                  <w:sz w:val="20"/>
                  <w:szCs w:val="20"/>
                  <w:lang w:val="fr-FR"/>
                </w:rPr>
                <w:delText>4 ans</w:delText>
              </w:r>
            </w:del>
          </w:p>
        </w:tc>
        <w:tc>
          <w:tcPr>
            <w:tcW w:w="0" w:type="auto"/>
          </w:tcPr>
          <w:p w14:paraId="503F045C" w14:textId="261F1442" w:rsidR="003B0220" w:rsidRPr="00343F01" w:rsidDel="00201166" w:rsidRDefault="003B0220" w:rsidP="00D62BC5">
            <w:pPr>
              <w:spacing w:before="0" w:after="160"/>
              <w:jc w:val="left"/>
              <w:rPr>
                <w:del w:id="16416" w:author="Houyem Rais" w:date="2024-02-22T14:46:00Z"/>
                <w:sz w:val="20"/>
                <w:szCs w:val="20"/>
                <w:lang w:val="fr-FR"/>
              </w:rPr>
              <w:pPrChange w:id="16417" w:author="Houyem Rais" w:date="2024-02-22T14:49:00Z">
                <w:pPr>
                  <w:spacing w:before="40" w:after="60"/>
                </w:pPr>
              </w:pPrChange>
            </w:pPr>
            <w:del w:id="16418" w:author="Houyem Rais" w:date="2024-02-22T14:46:00Z">
              <w:r w:rsidRPr="00343F01" w:rsidDel="00201166">
                <w:rPr>
                  <w:sz w:val="20"/>
                  <w:szCs w:val="20"/>
                  <w:lang w:val="fr-FR"/>
                </w:rPr>
                <w:delText>3 ans</w:delText>
              </w:r>
            </w:del>
          </w:p>
        </w:tc>
        <w:tc>
          <w:tcPr>
            <w:tcW w:w="0" w:type="auto"/>
          </w:tcPr>
          <w:p w14:paraId="1C972CEB" w14:textId="1985DBB4" w:rsidR="003B0220" w:rsidRPr="00343F01" w:rsidDel="00201166" w:rsidRDefault="003B0220" w:rsidP="00D62BC5">
            <w:pPr>
              <w:spacing w:before="0" w:after="160"/>
              <w:jc w:val="left"/>
              <w:rPr>
                <w:del w:id="16419" w:author="Houyem Rais" w:date="2024-02-22T14:46:00Z"/>
                <w:sz w:val="20"/>
                <w:szCs w:val="20"/>
                <w:lang w:val="fr-FR"/>
              </w:rPr>
              <w:pPrChange w:id="16420" w:author="Houyem Rais" w:date="2024-02-22T14:49:00Z">
                <w:pPr>
                  <w:spacing w:before="40" w:after="60"/>
                </w:pPr>
              </w:pPrChange>
            </w:pPr>
            <w:del w:id="16421" w:author="Houyem Rais" w:date="2024-02-22T14:46:00Z">
              <w:r w:rsidRPr="00343F01" w:rsidDel="00201166">
                <w:rPr>
                  <w:sz w:val="20"/>
                  <w:szCs w:val="20"/>
                  <w:lang w:val="fr-FR"/>
                </w:rPr>
                <w:delText>3 ans</w:delText>
              </w:r>
            </w:del>
          </w:p>
        </w:tc>
        <w:tc>
          <w:tcPr>
            <w:tcW w:w="0" w:type="auto"/>
          </w:tcPr>
          <w:p w14:paraId="6EA2F1A2" w14:textId="1E5D6005" w:rsidR="003B0220" w:rsidRPr="00343F01" w:rsidDel="00201166" w:rsidRDefault="003B0220" w:rsidP="00D62BC5">
            <w:pPr>
              <w:spacing w:before="0" w:after="160"/>
              <w:jc w:val="left"/>
              <w:rPr>
                <w:del w:id="16422" w:author="Houyem Rais" w:date="2024-02-22T14:46:00Z"/>
                <w:sz w:val="20"/>
                <w:szCs w:val="20"/>
                <w:lang w:val="fr-FR"/>
              </w:rPr>
              <w:pPrChange w:id="16423" w:author="Houyem Rais" w:date="2024-02-22T14:49:00Z">
                <w:pPr>
                  <w:spacing w:before="40" w:after="60"/>
                </w:pPr>
              </w:pPrChange>
            </w:pPr>
            <w:del w:id="16424" w:author="Houyem Rais" w:date="2024-02-22T14:46:00Z">
              <w:r w:rsidRPr="00343F01" w:rsidDel="00201166">
                <w:rPr>
                  <w:sz w:val="20"/>
                  <w:szCs w:val="20"/>
                  <w:lang w:val="fr-FR"/>
                </w:rPr>
                <w:delText>4 ans</w:delText>
              </w:r>
            </w:del>
          </w:p>
        </w:tc>
        <w:tc>
          <w:tcPr>
            <w:tcW w:w="0" w:type="auto"/>
          </w:tcPr>
          <w:p w14:paraId="7C1CD1E1" w14:textId="5898AF40" w:rsidR="003B0220" w:rsidRPr="00343F01" w:rsidDel="00201166" w:rsidRDefault="003B0220" w:rsidP="00D62BC5">
            <w:pPr>
              <w:spacing w:before="0" w:after="160"/>
              <w:jc w:val="left"/>
              <w:rPr>
                <w:del w:id="16425" w:author="Houyem Rais" w:date="2024-02-22T14:46:00Z"/>
                <w:sz w:val="20"/>
                <w:szCs w:val="20"/>
                <w:lang w:val="fr-FR"/>
              </w:rPr>
              <w:pPrChange w:id="16426" w:author="Houyem Rais" w:date="2024-02-22T14:49:00Z">
                <w:pPr>
                  <w:spacing w:before="40" w:after="60"/>
                </w:pPr>
              </w:pPrChange>
            </w:pPr>
            <w:del w:id="16427" w:author="Houyem Rais" w:date="2024-02-22T14:46:00Z">
              <w:r w:rsidRPr="00343F01" w:rsidDel="00201166">
                <w:rPr>
                  <w:sz w:val="20"/>
                  <w:szCs w:val="20"/>
                  <w:lang w:val="fr-FR"/>
                </w:rPr>
                <w:delText>3 ans</w:delText>
              </w:r>
            </w:del>
          </w:p>
        </w:tc>
      </w:tr>
      <w:tr w:rsidR="00BB737A" w:rsidRPr="00343F01" w:rsidDel="00201166" w14:paraId="122C3E8D" w14:textId="08F710EB" w:rsidTr="00C53102">
        <w:trPr>
          <w:del w:id="16428" w:author="Houyem Rais" w:date="2024-02-22T14:46:00Z"/>
        </w:trPr>
        <w:tc>
          <w:tcPr>
            <w:tcW w:w="0" w:type="auto"/>
          </w:tcPr>
          <w:p w14:paraId="0F8322DB" w14:textId="51A67126" w:rsidR="00BB737A" w:rsidRPr="00343F01" w:rsidDel="00201166" w:rsidRDefault="00BB737A" w:rsidP="00D62BC5">
            <w:pPr>
              <w:spacing w:before="0" w:after="160"/>
              <w:jc w:val="left"/>
              <w:rPr>
                <w:del w:id="16429" w:author="Houyem Rais" w:date="2024-02-22T14:46:00Z"/>
                <w:sz w:val="20"/>
                <w:szCs w:val="20"/>
                <w:lang w:val="fr-FR"/>
              </w:rPr>
              <w:pPrChange w:id="16430" w:author="Houyem Rais" w:date="2024-02-22T14:49:00Z">
                <w:pPr>
                  <w:spacing w:before="40" w:after="60"/>
                </w:pPr>
              </w:pPrChange>
            </w:pPr>
            <w:del w:id="16431" w:author="Houyem Rais" w:date="2024-02-22T14:46:00Z">
              <w:r w:rsidRPr="00343F01" w:rsidDel="00201166">
                <w:rPr>
                  <w:sz w:val="20"/>
                  <w:szCs w:val="20"/>
                  <w:lang w:val="fr-FR"/>
                </w:rPr>
                <w:delText>Période de construction</w:delText>
              </w:r>
            </w:del>
          </w:p>
        </w:tc>
        <w:tc>
          <w:tcPr>
            <w:tcW w:w="0" w:type="auto"/>
          </w:tcPr>
          <w:p w14:paraId="34DCEDB9" w14:textId="7DED601E" w:rsidR="00BB737A" w:rsidRPr="00343F01" w:rsidDel="00201166" w:rsidRDefault="00BB737A" w:rsidP="00D62BC5">
            <w:pPr>
              <w:spacing w:before="0" w:after="160"/>
              <w:jc w:val="left"/>
              <w:rPr>
                <w:del w:id="16432" w:author="Houyem Rais" w:date="2024-02-22T14:46:00Z"/>
                <w:sz w:val="20"/>
                <w:szCs w:val="20"/>
                <w:lang w:val="fr-FR"/>
              </w:rPr>
              <w:pPrChange w:id="16433" w:author="Houyem Rais" w:date="2024-02-22T14:49:00Z">
                <w:pPr>
                  <w:spacing w:before="40" w:after="60"/>
                </w:pPr>
              </w:pPrChange>
            </w:pPr>
            <w:del w:id="16434" w:author="Houyem Rais" w:date="2024-02-22T14:46:00Z">
              <w:r w:rsidRPr="00343F01" w:rsidDel="00201166">
                <w:rPr>
                  <w:sz w:val="20"/>
                  <w:szCs w:val="20"/>
                  <w:lang w:val="fr-FR"/>
                </w:rPr>
                <w:delText>2028 - 2030</w:delText>
              </w:r>
            </w:del>
          </w:p>
        </w:tc>
        <w:tc>
          <w:tcPr>
            <w:tcW w:w="0" w:type="auto"/>
          </w:tcPr>
          <w:p w14:paraId="1A989499" w14:textId="490A743E" w:rsidR="00BB737A" w:rsidRPr="00343F01" w:rsidDel="00201166" w:rsidRDefault="00BB737A" w:rsidP="00D62BC5">
            <w:pPr>
              <w:spacing w:before="0" w:after="160"/>
              <w:jc w:val="left"/>
              <w:rPr>
                <w:del w:id="16435" w:author="Houyem Rais" w:date="2024-02-22T14:46:00Z"/>
                <w:sz w:val="20"/>
                <w:szCs w:val="20"/>
                <w:lang w:val="fr-FR"/>
              </w:rPr>
              <w:pPrChange w:id="16436" w:author="Houyem Rais" w:date="2024-02-22T14:49:00Z">
                <w:pPr>
                  <w:spacing w:before="40" w:after="60"/>
                </w:pPr>
              </w:pPrChange>
            </w:pPr>
            <w:del w:id="16437" w:author="Houyem Rais" w:date="2024-02-22T14:46:00Z">
              <w:r w:rsidRPr="00343F01" w:rsidDel="00201166">
                <w:rPr>
                  <w:sz w:val="20"/>
                  <w:szCs w:val="20"/>
                  <w:lang w:val="fr-FR"/>
                </w:rPr>
                <w:delText>2027 - 2030</w:delText>
              </w:r>
            </w:del>
          </w:p>
        </w:tc>
        <w:tc>
          <w:tcPr>
            <w:tcW w:w="0" w:type="auto"/>
          </w:tcPr>
          <w:p w14:paraId="6A896282" w14:textId="59A73A53" w:rsidR="00BB737A" w:rsidRPr="00343F01" w:rsidDel="00201166" w:rsidRDefault="00BB737A" w:rsidP="00D62BC5">
            <w:pPr>
              <w:spacing w:before="0" w:after="160"/>
              <w:jc w:val="left"/>
              <w:rPr>
                <w:del w:id="16438" w:author="Houyem Rais" w:date="2024-02-22T14:46:00Z"/>
                <w:sz w:val="20"/>
                <w:szCs w:val="20"/>
                <w:lang w:val="fr-FR"/>
              </w:rPr>
              <w:pPrChange w:id="16439" w:author="Houyem Rais" w:date="2024-02-22T14:49:00Z">
                <w:pPr>
                  <w:spacing w:before="40" w:after="60"/>
                </w:pPr>
              </w:pPrChange>
            </w:pPr>
            <w:del w:id="16440" w:author="Houyem Rais" w:date="2024-02-22T14:46:00Z">
              <w:r w:rsidRPr="00343F01" w:rsidDel="00201166">
                <w:rPr>
                  <w:sz w:val="20"/>
                  <w:szCs w:val="20"/>
                  <w:lang w:val="fr-FR"/>
                </w:rPr>
                <w:delText>2029 - 2031</w:delText>
              </w:r>
            </w:del>
          </w:p>
        </w:tc>
        <w:tc>
          <w:tcPr>
            <w:tcW w:w="0" w:type="auto"/>
          </w:tcPr>
          <w:p w14:paraId="33950685" w14:textId="56C0F524" w:rsidR="00BB737A" w:rsidRPr="00343F01" w:rsidDel="00201166" w:rsidRDefault="00BB737A" w:rsidP="00D62BC5">
            <w:pPr>
              <w:spacing w:before="0" w:after="160"/>
              <w:jc w:val="left"/>
              <w:rPr>
                <w:del w:id="16441" w:author="Houyem Rais" w:date="2024-02-22T14:46:00Z"/>
                <w:sz w:val="20"/>
                <w:szCs w:val="20"/>
                <w:lang w:val="fr-FR"/>
              </w:rPr>
              <w:pPrChange w:id="16442" w:author="Houyem Rais" w:date="2024-02-22T14:49:00Z">
                <w:pPr>
                  <w:spacing w:before="40" w:after="60"/>
                </w:pPr>
              </w:pPrChange>
            </w:pPr>
            <w:del w:id="16443" w:author="Houyem Rais" w:date="2024-02-22T14:46:00Z">
              <w:r w:rsidRPr="00343F01" w:rsidDel="00201166">
                <w:rPr>
                  <w:sz w:val="20"/>
                  <w:szCs w:val="20"/>
                  <w:lang w:val="fr-FR"/>
                </w:rPr>
                <w:delText>2029 - 2031</w:delText>
              </w:r>
            </w:del>
          </w:p>
        </w:tc>
        <w:tc>
          <w:tcPr>
            <w:tcW w:w="0" w:type="auto"/>
          </w:tcPr>
          <w:p w14:paraId="7727E85E" w14:textId="3542E54A" w:rsidR="00BB737A" w:rsidRPr="00343F01" w:rsidDel="00201166" w:rsidRDefault="00BB737A" w:rsidP="00D62BC5">
            <w:pPr>
              <w:spacing w:before="0" w:after="160"/>
              <w:jc w:val="left"/>
              <w:rPr>
                <w:del w:id="16444" w:author="Houyem Rais" w:date="2024-02-22T14:46:00Z"/>
                <w:sz w:val="20"/>
                <w:szCs w:val="20"/>
                <w:lang w:val="fr-FR"/>
              </w:rPr>
              <w:pPrChange w:id="16445" w:author="Houyem Rais" w:date="2024-02-22T14:49:00Z">
                <w:pPr>
                  <w:spacing w:before="40" w:after="60"/>
                </w:pPr>
              </w:pPrChange>
            </w:pPr>
            <w:del w:id="16446" w:author="Houyem Rais" w:date="2024-02-22T14:46:00Z">
              <w:r w:rsidRPr="00343F01" w:rsidDel="00201166">
                <w:rPr>
                  <w:sz w:val="20"/>
                  <w:szCs w:val="20"/>
                  <w:lang w:val="fr-FR"/>
                </w:rPr>
                <w:delText>2027 - 20</w:delText>
              </w:r>
              <w:r w:rsidR="007E7795" w:rsidRPr="00343F01" w:rsidDel="00201166">
                <w:rPr>
                  <w:sz w:val="20"/>
                  <w:szCs w:val="20"/>
                  <w:lang w:val="fr-FR"/>
                </w:rPr>
                <w:delText>30</w:delText>
              </w:r>
            </w:del>
          </w:p>
        </w:tc>
        <w:tc>
          <w:tcPr>
            <w:tcW w:w="0" w:type="auto"/>
          </w:tcPr>
          <w:p w14:paraId="510A4600" w14:textId="110BB3A2" w:rsidR="00BB737A" w:rsidRPr="00343F01" w:rsidDel="00201166" w:rsidRDefault="00BB737A" w:rsidP="00D62BC5">
            <w:pPr>
              <w:spacing w:before="0" w:after="160"/>
              <w:jc w:val="left"/>
              <w:rPr>
                <w:del w:id="16447" w:author="Houyem Rais" w:date="2024-02-22T14:46:00Z"/>
                <w:sz w:val="20"/>
                <w:szCs w:val="20"/>
                <w:lang w:val="fr-FR"/>
              </w:rPr>
              <w:pPrChange w:id="16448" w:author="Houyem Rais" w:date="2024-02-22T14:49:00Z">
                <w:pPr>
                  <w:spacing w:before="40" w:after="60"/>
                </w:pPr>
              </w:pPrChange>
            </w:pPr>
            <w:del w:id="16449" w:author="Houyem Rais" w:date="2024-02-22T14:46:00Z">
              <w:r w:rsidRPr="00343F01" w:rsidDel="00201166">
                <w:rPr>
                  <w:sz w:val="20"/>
                  <w:szCs w:val="20"/>
                  <w:lang w:val="fr-FR"/>
                </w:rPr>
                <w:delText>2028 - 2030</w:delText>
              </w:r>
            </w:del>
          </w:p>
        </w:tc>
      </w:tr>
      <w:tr w:rsidR="007E7795" w:rsidRPr="00343F01" w:rsidDel="00201166" w14:paraId="718D5BFC" w14:textId="0A93CE9A" w:rsidTr="00C53102">
        <w:trPr>
          <w:del w:id="16450" w:author="Houyem Rais" w:date="2024-02-22T14:46:00Z"/>
        </w:trPr>
        <w:tc>
          <w:tcPr>
            <w:tcW w:w="0" w:type="auto"/>
          </w:tcPr>
          <w:p w14:paraId="466864D0" w14:textId="76A1A515" w:rsidR="007E7795" w:rsidRPr="00343F01" w:rsidDel="00201166" w:rsidRDefault="007E7795" w:rsidP="00D62BC5">
            <w:pPr>
              <w:spacing w:before="0" w:after="160"/>
              <w:jc w:val="left"/>
              <w:rPr>
                <w:del w:id="16451" w:author="Houyem Rais" w:date="2024-02-22T14:46:00Z"/>
                <w:sz w:val="20"/>
                <w:szCs w:val="20"/>
                <w:lang w:val="fr-FR"/>
              </w:rPr>
              <w:pPrChange w:id="16452" w:author="Houyem Rais" w:date="2024-02-22T14:49:00Z">
                <w:pPr>
                  <w:spacing w:before="40" w:after="60"/>
                </w:pPr>
              </w:pPrChange>
            </w:pPr>
            <w:del w:id="16453" w:author="Houyem Rais" w:date="2024-02-22T14:46:00Z">
              <w:r w:rsidRPr="00343F01" w:rsidDel="00201166">
                <w:rPr>
                  <w:sz w:val="20"/>
                  <w:szCs w:val="20"/>
                  <w:lang w:val="fr-FR"/>
                </w:rPr>
                <w:delText>Durée de la période d’exploitation</w:delText>
              </w:r>
            </w:del>
          </w:p>
        </w:tc>
        <w:tc>
          <w:tcPr>
            <w:tcW w:w="0" w:type="auto"/>
          </w:tcPr>
          <w:p w14:paraId="2DF0653E" w14:textId="6AB42D06" w:rsidR="007E7795" w:rsidRPr="00343F01" w:rsidDel="00201166" w:rsidRDefault="007E7795" w:rsidP="00D62BC5">
            <w:pPr>
              <w:spacing w:before="0" w:after="160"/>
              <w:jc w:val="left"/>
              <w:rPr>
                <w:del w:id="16454" w:author="Houyem Rais" w:date="2024-02-22T14:46:00Z"/>
                <w:sz w:val="20"/>
                <w:szCs w:val="20"/>
                <w:lang w:val="fr-FR"/>
              </w:rPr>
              <w:pPrChange w:id="16455" w:author="Houyem Rais" w:date="2024-02-22T14:49:00Z">
                <w:pPr>
                  <w:spacing w:before="40" w:after="60"/>
                </w:pPr>
              </w:pPrChange>
            </w:pPr>
            <w:del w:id="16456" w:author="Houyem Rais" w:date="2024-02-22T14:46:00Z">
              <w:r w:rsidRPr="00343F01" w:rsidDel="00201166">
                <w:rPr>
                  <w:sz w:val="20"/>
                  <w:szCs w:val="20"/>
                  <w:lang w:val="fr-FR"/>
                </w:rPr>
                <w:delText>27 ans</w:delText>
              </w:r>
            </w:del>
          </w:p>
        </w:tc>
        <w:tc>
          <w:tcPr>
            <w:tcW w:w="0" w:type="auto"/>
          </w:tcPr>
          <w:p w14:paraId="7A68C1A7" w14:textId="5E868993" w:rsidR="007E7795" w:rsidRPr="00343F01" w:rsidDel="00201166" w:rsidRDefault="007E7795" w:rsidP="00D62BC5">
            <w:pPr>
              <w:spacing w:before="0" w:after="160"/>
              <w:jc w:val="left"/>
              <w:rPr>
                <w:del w:id="16457" w:author="Houyem Rais" w:date="2024-02-22T14:46:00Z"/>
                <w:sz w:val="20"/>
                <w:szCs w:val="20"/>
                <w:lang w:val="fr-FR"/>
              </w:rPr>
              <w:pPrChange w:id="16458" w:author="Houyem Rais" w:date="2024-02-22T14:49:00Z">
                <w:pPr>
                  <w:spacing w:before="40" w:after="60"/>
                </w:pPr>
              </w:pPrChange>
            </w:pPr>
            <w:del w:id="16459" w:author="Houyem Rais" w:date="2024-02-22T14:46:00Z">
              <w:r w:rsidRPr="00343F01" w:rsidDel="00201166">
                <w:rPr>
                  <w:sz w:val="20"/>
                  <w:szCs w:val="20"/>
                  <w:lang w:val="fr-FR"/>
                </w:rPr>
                <w:delText>26 ans</w:delText>
              </w:r>
            </w:del>
          </w:p>
        </w:tc>
        <w:tc>
          <w:tcPr>
            <w:tcW w:w="0" w:type="auto"/>
          </w:tcPr>
          <w:p w14:paraId="1FDA2479" w14:textId="68303033" w:rsidR="007E7795" w:rsidRPr="00343F01" w:rsidDel="00201166" w:rsidRDefault="007E7795" w:rsidP="00D62BC5">
            <w:pPr>
              <w:spacing w:before="0" w:after="160"/>
              <w:jc w:val="left"/>
              <w:rPr>
                <w:del w:id="16460" w:author="Houyem Rais" w:date="2024-02-22T14:46:00Z"/>
                <w:sz w:val="20"/>
                <w:szCs w:val="20"/>
                <w:lang w:val="fr-FR"/>
              </w:rPr>
              <w:pPrChange w:id="16461" w:author="Houyem Rais" w:date="2024-02-22T14:49:00Z">
                <w:pPr>
                  <w:spacing w:before="40" w:after="60"/>
                </w:pPr>
              </w:pPrChange>
            </w:pPr>
            <w:del w:id="16462" w:author="Houyem Rais" w:date="2024-02-22T14:46:00Z">
              <w:r w:rsidRPr="00343F01" w:rsidDel="00201166">
                <w:rPr>
                  <w:sz w:val="20"/>
                  <w:szCs w:val="20"/>
                  <w:lang w:val="fr-FR"/>
                </w:rPr>
                <w:delText>27 ans</w:delText>
              </w:r>
            </w:del>
          </w:p>
        </w:tc>
        <w:tc>
          <w:tcPr>
            <w:tcW w:w="0" w:type="auto"/>
          </w:tcPr>
          <w:p w14:paraId="0EB5F2BA" w14:textId="2FCDE392" w:rsidR="007E7795" w:rsidRPr="00343F01" w:rsidDel="00201166" w:rsidRDefault="007E7795" w:rsidP="00D62BC5">
            <w:pPr>
              <w:spacing w:before="0" w:after="160"/>
              <w:jc w:val="left"/>
              <w:rPr>
                <w:del w:id="16463" w:author="Houyem Rais" w:date="2024-02-22T14:46:00Z"/>
                <w:sz w:val="20"/>
                <w:szCs w:val="20"/>
                <w:lang w:val="fr-FR"/>
              </w:rPr>
              <w:pPrChange w:id="16464" w:author="Houyem Rais" w:date="2024-02-22T14:49:00Z">
                <w:pPr>
                  <w:spacing w:before="40" w:after="60"/>
                </w:pPr>
              </w:pPrChange>
            </w:pPr>
            <w:del w:id="16465" w:author="Houyem Rais" w:date="2024-02-22T14:46:00Z">
              <w:r w:rsidRPr="00343F01" w:rsidDel="00201166">
                <w:rPr>
                  <w:sz w:val="20"/>
                  <w:szCs w:val="20"/>
                  <w:lang w:val="fr-FR"/>
                </w:rPr>
                <w:delText>27 ans</w:delText>
              </w:r>
            </w:del>
          </w:p>
        </w:tc>
        <w:tc>
          <w:tcPr>
            <w:tcW w:w="0" w:type="auto"/>
          </w:tcPr>
          <w:p w14:paraId="752D88F5" w14:textId="7FF1EC98" w:rsidR="007E7795" w:rsidRPr="00343F01" w:rsidDel="00201166" w:rsidRDefault="007E7795" w:rsidP="00D62BC5">
            <w:pPr>
              <w:spacing w:before="0" w:after="160"/>
              <w:jc w:val="left"/>
              <w:rPr>
                <w:del w:id="16466" w:author="Houyem Rais" w:date="2024-02-22T14:46:00Z"/>
                <w:sz w:val="20"/>
                <w:szCs w:val="20"/>
                <w:lang w:val="fr-FR"/>
              </w:rPr>
              <w:pPrChange w:id="16467" w:author="Houyem Rais" w:date="2024-02-22T14:49:00Z">
                <w:pPr>
                  <w:spacing w:before="40" w:after="60"/>
                </w:pPr>
              </w:pPrChange>
            </w:pPr>
            <w:del w:id="16468" w:author="Houyem Rais" w:date="2024-02-22T14:46:00Z">
              <w:r w:rsidRPr="00343F01" w:rsidDel="00201166">
                <w:rPr>
                  <w:sz w:val="20"/>
                  <w:szCs w:val="20"/>
                  <w:lang w:val="fr-FR"/>
                </w:rPr>
                <w:delText>26 ans</w:delText>
              </w:r>
            </w:del>
          </w:p>
        </w:tc>
        <w:tc>
          <w:tcPr>
            <w:tcW w:w="0" w:type="auto"/>
          </w:tcPr>
          <w:p w14:paraId="6EEC1277" w14:textId="6AD1B82F" w:rsidR="007E7795" w:rsidRPr="00343F01" w:rsidDel="00201166" w:rsidRDefault="007E7795" w:rsidP="00D62BC5">
            <w:pPr>
              <w:spacing w:before="0" w:after="160"/>
              <w:jc w:val="left"/>
              <w:rPr>
                <w:del w:id="16469" w:author="Houyem Rais" w:date="2024-02-22T14:46:00Z"/>
                <w:sz w:val="20"/>
                <w:szCs w:val="20"/>
                <w:lang w:val="fr-FR"/>
              </w:rPr>
              <w:pPrChange w:id="16470" w:author="Houyem Rais" w:date="2024-02-22T14:49:00Z">
                <w:pPr>
                  <w:spacing w:before="40" w:after="60"/>
                </w:pPr>
              </w:pPrChange>
            </w:pPr>
            <w:del w:id="16471" w:author="Houyem Rais" w:date="2024-02-22T14:46:00Z">
              <w:r w:rsidRPr="00343F01" w:rsidDel="00201166">
                <w:rPr>
                  <w:sz w:val="20"/>
                  <w:szCs w:val="20"/>
                  <w:lang w:val="fr-FR"/>
                </w:rPr>
                <w:delText>27 ans</w:delText>
              </w:r>
            </w:del>
          </w:p>
        </w:tc>
      </w:tr>
      <w:tr w:rsidR="007E7795" w:rsidRPr="00343F01" w:rsidDel="00201166" w14:paraId="2483939D" w14:textId="56A5838A" w:rsidTr="00C53102">
        <w:trPr>
          <w:del w:id="16472" w:author="Houyem Rais" w:date="2024-02-22T14:46:00Z"/>
        </w:trPr>
        <w:tc>
          <w:tcPr>
            <w:tcW w:w="0" w:type="auto"/>
          </w:tcPr>
          <w:p w14:paraId="570EBD05" w14:textId="63CF20AA" w:rsidR="007E7795" w:rsidRPr="00343F01" w:rsidDel="00201166" w:rsidRDefault="007E7795" w:rsidP="00D62BC5">
            <w:pPr>
              <w:spacing w:before="0" w:after="160"/>
              <w:jc w:val="left"/>
              <w:rPr>
                <w:del w:id="16473" w:author="Houyem Rais" w:date="2024-02-22T14:46:00Z"/>
                <w:sz w:val="20"/>
                <w:szCs w:val="20"/>
                <w:lang w:val="fr-FR"/>
              </w:rPr>
              <w:pPrChange w:id="16474" w:author="Houyem Rais" w:date="2024-02-22T14:49:00Z">
                <w:pPr>
                  <w:spacing w:before="40" w:after="60"/>
                </w:pPr>
              </w:pPrChange>
            </w:pPr>
            <w:del w:id="16475" w:author="Houyem Rais" w:date="2024-02-22T14:46:00Z">
              <w:r w:rsidRPr="00343F01" w:rsidDel="00201166">
                <w:rPr>
                  <w:sz w:val="20"/>
                  <w:szCs w:val="20"/>
                  <w:lang w:val="fr-FR"/>
                </w:rPr>
                <w:delText>Date de début du contrat</w:delText>
              </w:r>
            </w:del>
          </w:p>
        </w:tc>
        <w:tc>
          <w:tcPr>
            <w:tcW w:w="0" w:type="auto"/>
          </w:tcPr>
          <w:p w14:paraId="6B764700" w14:textId="1AD80275" w:rsidR="007E7795" w:rsidRPr="00343F01" w:rsidDel="00201166" w:rsidRDefault="007E7795" w:rsidP="00D62BC5">
            <w:pPr>
              <w:spacing w:before="0" w:after="160"/>
              <w:jc w:val="left"/>
              <w:rPr>
                <w:del w:id="16476" w:author="Houyem Rais" w:date="2024-02-22T14:46:00Z"/>
                <w:sz w:val="20"/>
                <w:szCs w:val="20"/>
                <w:lang w:val="fr-FR"/>
              </w:rPr>
              <w:pPrChange w:id="16477" w:author="Houyem Rais" w:date="2024-02-22T14:49:00Z">
                <w:pPr>
                  <w:spacing w:before="40" w:after="60"/>
                </w:pPr>
              </w:pPrChange>
            </w:pPr>
            <w:del w:id="16478"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2028</w:delText>
              </w:r>
            </w:del>
          </w:p>
        </w:tc>
        <w:tc>
          <w:tcPr>
            <w:tcW w:w="0" w:type="auto"/>
          </w:tcPr>
          <w:p w14:paraId="338EB134" w14:textId="27AFBEBE" w:rsidR="007E7795" w:rsidRPr="00343F01" w:rsidDel="00201166" w:rsidRDefault="007E7795" w:rsidP="00D62BC5">
            <w:pPr>
              <w:spacing w:before="0" w:after="160"/>
              <w:jc w:val="left"/>
              <w:rPr>
                <w:del w:id="16479" w:author="Houyem Rais" w:date="2024-02-22T14:46:00Z"/>
                <w:sz w:val="20"/>
                <w:szCs w:val="20"/>
                <w:lang w:val="fr-FR"/>
              </w:rPr>
              <w:pPrChange w:id="16480" w:author="Houyem Rais" w:date="2024-02-22T14:49:00Z">
                <w:pPr>
                  <w:spacing w:before="40" w:after="60"/>
                </w:pPr>
              </w:pPrChange>
            </w:pPr>
            <w:del w:id="16481"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2027</w:delText>
              </w:r>
            </w:del>
          </w:p>
        </w:tc>
        <w:tc>
          <w:tcPr>
            <w:tcW w:w="0" w:type="auto"/>
          </w:tcPr>
          <w:p w14:paraId="0430E871" w14:textId="73B0F5B4" w:rsidR="007E7795" w:rsidRPr="00343F01" w:rsidDel="00201166" w:rsidRDefault="007E7795" w:rsidP="00D62BC5">
            <w:pPr>
              <w:spacing w:before="0" w:after="160"/>
              <w:jc w:val="left"/>
              <w:rPr>
                <w:del w:id="16482" w:author="Houyem Rais" w:date="2024-02-22T14:46:00Z"/>
                <w:sz w:val="20"/>
                <w:szCs w:val="20"/>
                <w:lang w:val="fr-FR"/>
              </w:rPr>
              <w:pPrChange w:id="16483" w:author="Houyem Rais" w:date="2024-02-22T14:49:00Z">
                <w:pPr>
                  <w:spacing w:before="40" w:after="60"/>
                </w:pPr>
              </w:pPrChange>
            </w:pPr>
            <w:del w:id="16484"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2029</w:delText>
              </w:r>
            </w:del>
          </w:p>
        </w:tc>
        <w:tc>
          <w:tcPr>
            <w:tcW w:w="0" w:type="auto"/>
          </w:tcPr>
          <w:p w14:paraId="6351F4A4" w14:textId="1219DA93" w:rsidR="007E7795" w:rsidRPr="00343F01" w:rsidDel="00201166" w:rsidRDefault="007E7795" w:rsidP="00D62BC5">
            <w:pPr>
              <w:spacing w:before="0" w:after="160"/>
              <w:jc w:val="left"/>
              <w:rPr>
                <w:del w:id="16485" w:author="Houyem Rais" w:date="2024-02-22T14:46:00Z"/>
                <w:sz w:val="20"/>
                <w:szCs w:val="20"/>
                <w:lang w:val="fr-FR"/>
              </w:rPr>
              <w:pPrChange w:id="16486" w:author="Houyem Rais" w:date="2024-02-22T14:49:00Z">
                <w:pPr>
                  <w:spacing w:before="40" w:after="60"/>
                </w:pPr>
              </w:pPrChange>
            </w:pPr>
            <w:del w:id="16487"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2029</w:delText>
              </w:r>
            </w:del>
          </w:p>
        </w:tc>
        <w:tc>
          <w:tcPr>
            <w:tcW w:w="0" w:type="auto"/>
          </w:tcPr>
          <w:p w14:paraId="5A231D41" w14:textId="41344054" w:rsidR="007E7795" w:rsidRPr="00343F01" w:rsidDel="00201166" w:rsidRDefault="007E7795" w:rsidP="00D62BC5">
            <w:pPr>
              <w:spacing w:before="0" w:after="160"/>
              <w:jc w:val="left"/>
              <w:rPr>
                <w:del w:id="16488" w:author="Houyem Rais" w:date="2024-02-22T14:46:00Z"/>
                <w:sz w:val="20"/>
                <w:szCs w:val="20"/>
                <w:lang w:val="fr-FR"/>
              </w:rPr>
              <w:pPrChange w:id="16489" w:author="Houyem Rais" w:date="2024-02-22T14:49:00Z">
                <w:pPr>
                  <w:spacing w:before="40" w:after="60"/>
                </w:pPr>
              </w:pPrChange>
            </w:pPr>
            <w:del w:id="16490"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2027</w:delText>
              </w:r>
            </w:del>
          </w:p>
        </w:tc>
        <w:tc>
          <w:tcPr>
            <w:tcW w:w="0" w:type="auto"/>
          </w:tcPr>
          <w:p w14:paraId="1026331D" w14:textId="50368552" w:rsidR="007E7795" w:rsidRPr="00343F01" w:rsidDel="00201166" w:rsidRDefault="007E7795" w:rsidP="00D62BC5">
            <w:pPr>
              <w:spacing w:before="0" w:after="160"/>
              <w:jc w:val="left"/>
              <w:rPr>
                <w:del w:id="16491" w:author="Houyem Rais" w:date="2024-02-22T14:46:00Z"/>
                <w:sz w:val="20"/>
                <w:szCs w:val="20"/>
                <w:lang w:val="fr-FR"/>
              </w:rPr>
              <w:pPrChange w:id="16492" w:author="Houyem Rais" w:date="2024-02-22T14:49:00Z">
                <w:pPr>
                  <w:spacing w:before="40" w:after="60"/>
                </w:pPr>
              </w:pPrChange>
            </w:pPr>
            <w:del w:id="16493"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2028</w:delText>
              </w:r>
            </w:del>
          </w:p>
        </w:tc>
      </w:tr>
      <w:tr w:rsidR="007E7795" w:rsidRPr="00343F01" w:rsidDel="00201166" w14:paraId="24C6EFB2" w14:textId="67E16B4A" w:rsidTr="00C53102">
        <w:trPr>
          <w:del w:id="16494" w:author="Houyem Rais" w:date="2024-02-22T14:46:00Z"/>
        </w:trPr>
        <w:tc>
          <w:tcPr>
            <w:tcW w:w="0" w:type="auto"/>
          </w:tcPr>
          <w:p w14:paraId="66C2AABA" w14:textId="66B34C86" w:rsidR="007E7795" w:rsidRPr="00343F01" w:rsidDel="00201166" w:rsidRDefault="007E7795" w:rsidP="00D62BC5">
            <w:pPr>
              <w:spacing w:before="0" w:after="160"/>
              <w:jc w:val="left"/>
              <w:rPr>
                <w:del w:id="16495" w:author="Houyem Rais" w:date="2024-02-22T14:46:00Z"/>
                <w:sz w:val="20"/>
                <w:szCs w:val="20"/>
                <w:lang w:val="fr-FR"/>
              </w:rPr>
              <w:pPrChange w:id="16496" w:author="Houyem Rais" w:date="2024-02-22T14:49:00Z">
                <w:pPr>
                  <w:spacing w:before="40" w:after="60"/>
                </w:pPr>
              </w:pPrChange>
            </w:pPr>
            <w:del w:id="16497" w:author="Houyem Rais" w:date="2024-02-22T14:46:00Z">
              <w:r w:rsidRPr="00343F01" w:rsidDel="00201166">
                <w:rPr>
                  <w:sz w:val="20"/>
                  <w:szCs w:val="20"/>
                  <w:lang w:val="fr-FR"/>
                </w:rPr>
                <w:delText>Date de début de l’exploitation</w:delText>
              </w:r>
            </w:del>
          </w:p>
        </w:tc>
        <w:tc>
          <w:tcPr>
            <w:tcW w:w="0" w:type="auto"/>
          </w:tcPr>
          <w:p w14:paraId="551C805B" w14:textId="21849AB5" w:rsidR="007E7795" w:rsidRPr="00343F01" w:rsidDel="00201166" w:rsidRDefault="007E7795" w:rsidP="00D62BC5">
            <w:pPr>
              <w:spacing w:before="0" w:after="160"/>
              <w:jc w:val="left"/>
              <w:rPr>
                <w:del w:id="16498" w:author="Houyem Rais" w:date="2024-02-22T14:46:00Z"/>
                <w:sz w:val="20"/>
                <w:szCs w:val="20"/>
                <w:lang w:val="fr-FR"/>
              </w:rPr>
              <w:pPrChange w:id="16499" w:author="Houyem Rais" w:date="2024-02-22T14:49:00Z">
                <w:pPr>
                  <w:spacing w:before="40" w:after="60"/>
                </w:pPr>
              </w:pPrChange>
            </w:pPr>
            <w:del w:id="16500"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2031</w:delText>
              </w:r>
            </w:del>
          </w:p>
        </w:tc>
        <w:tc>
          <w:tcPr>
            <w:tcW w:w="0" w:type="auto"/>
          </w:tcPr>
          <w:p w14:paraId="4174F448" w14:textId="43BCE3D6" w:rsidR="007E7795" w:rsidRPr="00343F01" w:rsidDel="00201166" w:rsidRDefault="007E7795" w:rsidP="00D62BC5">
            <w:pPr>
              <w:spacing w:before="0" w:after="160"/>
              <w:jc w:val="left"/>
              <w:rPr>
                <w:del w:id="16501" w:author="Houyem Rais" w:date="2024-02-22T14:46:00Z"/>
                <w:sz w:val="20"/>
                <w:szCs w:val="20"/>
                <w:lang w:val="fr-FR"/>
              </w:rPr>
              <w:pPrChange w:id="16502" w:author="Houyem Rais" w:date="2024-02-22T14:49:00Z">
                <w:pPr>
                  <w:spacing w:before="40" w:after="60"/>
                </w:pPr>
              </w:pPrChange>
            </w:pPr>
            <w:del w:id="16503"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2031</w:delText>
              </w:r>
            </w:del>
          </w:p>
        </w:tc>
        <w:tc>
          <w:tcPr>
            <w:tcW w:w="0" w:type="auto"/>
          </w:tcPr>
          <w:p w14:paraId="3ECC4419" w14:textId="0C3E9BE8" w:rsidR="007E7795" w:rsidRPr="00343F01" w:rsidDel="00201166" w:rsidRDefault="007E7795" w:rsidP="00D62BC5">
            <w:pPr>
              <w:spacing w:before="0" w:after="160"/>
              <w:jc w:val="left"/>
              <w:rPr>
                <w:del w:id="16504" w:author="Houyem Rais" w:date="2024-02-22T14:46:00Z"/>
                <w:sz w:val="20"/>
                <w:szCs w:val="20"/>
                <w:lang w:val="fr-FR"/>
              </w:rPr>
              <w:pPrChange w:id="16505" w:author="Houyem Rais" w:date="2024-02-22T14:49:00Z">
                <w:pPr>
                  <w:spacing w:before="40" w:after="60"/>
                </w:pPr>
              </w:pPrChange>
            </w:pPr>
            <w:del w:id="16506"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2032</w:delText>
              </w:r>
            </w:del>
          </w:p>
        </w:tc>
        <w:tc>
          <w:tcPr>
            <w:tcW w:w="0" w:type="auto"/>
          </w:tcPr>
          <w:p w14:paraId="3D5D5A09" w14:textId="7688A05D" w:rsidR="007E7795" w:rsidRPr="00343F01" w:rsidDel="00201166" w:rsidRDefault="007E7795" w:rsidP="00D62BC5">
            <w:pPr>
              <w:spacing w:before="0" w:after="160"/>
              <w:jc w:val="left"/>
              <w:rPr>
                <w:del w:id="16507" w:author="Houyem Rais" w:date="2024-02-22T14:46:00Z"/>
                <w:sz w:val="20"/>
                <w:szCs w:val="20"/>
                <w:lang w:val="fr-FR"/>
              </w:rPr>
              <w:pPrChange w:id="16508" w:author="Houyem Rais" w:date="2024-02-22T14:49:00Z">
                <w:pPr>
                  <w:spacing w:before="40" w:after="60"/>
                </w:pPr>
              </w:pPrChange>
            </w:pPr>
            <w:del w:id="16509"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203</w:delText>
              </w:r>
              <w:r w:rsidR="00111E5D" w:rsidRPr="00343F01" w:rsidDel="00201166">
                <w:rPr>
                  <w:sz w:val="20"/>
                  <w:szCs w:val="20"/>
                  <w:lang w:val="fr-FR"/>
                </w:rPr>
                <w:delText>2</w:delText>
              </w:r>
            </w:del>
          </w:p>
        </w:tc>
        <w:tc>
          <w:tcPr>
            <w:tcW w:w="0" w:type="auto"/>
          </w:tcPr>
          <w:p w14:paraId="4153D4C6" w14:textId="4ACCBA43" w:rsidR="007E7795" w:rsidRPr="00343F01" w:rsidDel="00201166" w:rsidRDefault="007E7795" w:rsidP="00D62BC5">
            <w:pPr>
              <w:spacing w:before="0" w:after="160"/>
              <w:jc w:val="left"/>
              <w:rPr>
                <w:del w:id="16510" w:author="Houyem Rais" w:date="2024-02-22T14:46:00Z"/>
                <w:sz w:val="20"/>
                <w:szCs w:val="20"/>
                <w:lang w:val="fr-FR"/>
              </w:rPr>
              <w:pPrChange w:id="16511" w:author="Houyem Rais" w:date="2024-02-22T14:49:00Z">
                <w:pPr>
                  <w:spacing w:before="40" w:after="60"/>
                </w:pPr>
              </w:pPrChange>
            </w:pPr>
            <w:del w:id="16512"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203</w:delText>
              </w:r>
              <w:r w:rsidR="00111E5D" w:rsidRPr="00343F01" w:rsidDel="00201166">
                <w:rPr>
                  <w:sz w:val="20"/>
                  <w:szCs w:val="20"/>
                  <w:lang w:val="fr-FR"/>
                </w:rPr>
                <w:delText>1</w:delText>
              </w:r>
            </w:del>
          </w:p>
        </w:tc>
        <w:tc>
          <w:tcPr>
            <w:tcW w:w="0" w:type="auto"/>
          </w:tcPr>
          <w:p w14:paraId="48169109" w14:textId="2D4FC265" w:rsidR="007E7795" w:rsidRPr="00343F01" w:rsidDel="00201166" w:rsidRDefault="007E7795" w:rsidP="00D62BC5">
            <w:pPr>
              <w:spacing w:before="0" w:after="160"/>
              <w:jc w:val="left"/>
              <w:rPr>
                <w:del w:id="16513" w:author="Houyem Rais" w:date="2024-02-22T14:46:00Z"/>
                <w:sz w:val="20"/>
                <w:szCs w:val="20"/>
                <w:lang w:val="fr-FR"/>
              </w:rPr>
              <w:pPrChange w:id="16514" w:author="Houyem Rais" w:date="2024-02-22T14:49:00Z">
                <w:pPr>
                  <w:spacing w:before="40" w:after="60"/>
                </w:pPr>
              </w:pPrChange>
            </w:pPr>
            <w:del w:id="16515" w:author="Houyem Rais" w:date="2024-02-22T14:46:00Z">
              <w:r w:rsidRPr="00343F01" w:rsidDel="00201166">
                <w:rPr>
                  <w:sz w:val="20"/>
                  <w:szCs w:val="20"/>
                  <w:lang w:val="fr-FR"/>
                </w:rPr>
                <w:delText>1</w:delText>
              </w:r>
              <w:r w:rsidRPr="00343F01" w:rsidDel="00201166">
                <w:rPr>
                  <w:sz w:val="20"/>
                  <w:szCs w:val="20"/>
                  <w:vertAlign w:val="superscript"/>
                  <w:lang w:val="fr-FR"/>
                </w:rPr>
                <w:delText>er</w:delText>
              </w:r>
              <w:r w:rsidRPr="00343F01" w:rsidDel="00201166">
                <w:rPr>
                  <w:sz w:val="20"/>
                  <w:szCs w:val="20"/>
                  <w:lang w:val="fr-FR"/>
                </w:rPr>
                <w:delText xml:space="preserve"> janvier 203</w:delText>
              </w:r>
              <w:r w:rsidR="00111E5D" w:rsidRPr="00343F01" w:rsidDel="00201166">
                <w:rPr>
                  <w:sz w:val="20"/>
                  <w:szCs w:val="20"/>
                  <w:lang w:val="fr-FR"/>
                </w:rPr>
                <w:delText>1</w:delText>
              </w:r>
            </w:del>
          </w:p>
        </w:tc>
      </w:tr>
      <w:tr w:rsidR="007B5261" w:rsidRPr="00343F01" w:rsidDel="00201166" w14:paraId="3DD24EE4" w14:textId="1A5B9A42" w:rsidTr="00C53102">
        <w:trPr>
          <w:del w:id="16516" w:author="Houyem Rais" w:date="2024-02-22T14:46:00Z"/>
        </w:trPr>
        <w:tc>
          <w:tcPr>
            <w:tcW w:w="0" w:type="auto"/>
          </w:tcPr>
          <w:p w14:paraId="7EE648F1" w14:textId="258FCDD8" w:rsidR="007B5261" w:rsidRPr="00343F01" w:rsidDel="00201166" w:rsidRDefault="007B5261" w:rsidP="00D62BC5">
            <w:pPr>
              <w:spacing w:before="0" w:after="160"/>
              <w:jc w:val="left"/>
              <w:rPr>
                <w:del w:id="16517" w:author="Houyem Rais" w:date="2024-02-22T14:46:00Z"/>
                <w:sz w:val="20"/>
                <w:szCs w:val="20"/>
                <w:lang w:val="fr-FR"/>
              </w:rPr>
              <w:pPrChange w:id="16518" w:author="Houyem Rais" w:date="2024-02-22T14:49:00Z">
                <w:pPr>
                  <w:spacing w:before="40" w:after="60"/>
                </w:pPr>
              </w:pPrChange>
            </w:pPr>
            <w:del w:id="16519" w:author="Houyem Rais" w:date="2024-02-22T14:46:00Z">
              <w:r w:rsidRPr="00343F01" w:rsidDel="00201166">
                <w:rPr>
                  <w:sz w:val="20"/>
                  <w:szCs w:val="20"/>
                  <w:lang w:val="fr-FR"/>
                </w:rPr>
                <w:delText>Date de fin du contrat</w:delText>
              </w:r>
            </w:del>
          </w:p>
        </w:tc>
        <w:tc>
          <w:tcPr>
            <w:tcW w:w="0" w:type="auto"/>
          </w:tcPr>
          <w:p w14:paraId="6389381D" w14:textId="57A5845B" w:rsidR="007B5261" w:rsidRPr="00343F01" w:rsidDel="00201166" w:rsidRDefault="007B5261" w:rsidP="00D62BC5">
            <w:pPr>
              <w:spacing w:before="0" w:after="160"/>
              <w:jc w:val="left"/>
              <w:rPr>
                <w:del w:id="16520" w:author="Houyem Rais" w:date="2024-02-22T14:46:00Z"/>
                <w:sz w:val="20"/>
                <w:szCs w:val="20"/>
                <w:lang w:val="fr-FR"/>
              </w:rPr>
              <w:pPrChange w:id="16521" w:author="Houyem Rais" w:date="2024-02-22T14:49:00Z">
                <w:pPr>
                  <w:spacing w:before="40" w:after="60"/>
                </w:pPr>
              </w:pPrChange>
            </w:pPr>
            <w:del w:id="16522" w:author="Houyem Rais" w:date="2024-02-22T14:46:00Z">
              <w:r w:rsidRPr="00343F01" w:rsidDel="00201166">
                <w:rPr>
                  <w:sz w:val="20"/>
                  <w:szCs w:val="20"/>
                  <w:lang w:val="fr-FR"/>
                </w:rPr>
                <w:delText>31 décembre 205</w:delText>
              </w:r>
              <w:r w:rsidR="00343701" w:rsidRPr="00343F01" w:rsidDel="00201166">
                <w:rPr>
                  <w:sz w:val="20"/>
                  <w:szCs w:val="20"/>
                  <w:lang w:val="fr-FR"/>
                </w:rPr>
                <w:delText>7</w:delText>
              </w:r>
            </w:del>
          </w:p>
        </w:tc>
        <w:tc>
          <w:tcPr>
            <w:tcW w:w="0" w:type="auto"/>
          </w:tcPr>
          <w:p w14:paraId="223AA666" w14:textId="65B26A47" w:rsidR="007B5261" w:rsidRPr="00343F01" w:rsidDel="00201166" w:rsidRDefault="007B5261" w:rsidP="00D62BC5">
            <w:pPr>
              <w:spacing w:before="0" w:after="160"/>
              <w:jc w:val="left"/>
              <w:rPr>
                <w:del w:id="16523" w:author="Houyem Rais" w:date="2024-02-22T14:46:00Z"/>
                <w:sz w:val="20"/>
                <w:szCs w:val="20"/>
                <w:lang w:val="fr-FR"/>
              </w:rPr>
              <w:pPrChange w:id="16524" w:author="Houyem Rais" w:date="2024-02-22T14:49:00Z">
                <w:pPr>
                  <w:spacing w:before="40" w:after="60"/>
                </w:pPr>
              </w:pPrChange>
            </w:pPr>
            <w:del w:id="16525" w:author="Houyem Rais" w:date="2024-02-22T14:46:00Z">
              <w:r w:rsidRPr="00343F01" w:rsidDel="00201166">
                <w:rPr>
                  <w:sz w:val="20"/>
                  <w:szCs w:val="20"/>
                  <w:lang w:val="fr-FR"/>
                </w:rPr>
                <w:delText>31 décembre 2056</w:delText>
              </w:r>
            </w:del>
          </w:p>
        </w:tc>
        <w:tc>
          <w:tcPr>
            <w:tcW w:w="0" w:type="auto"/>
          </w:tcPr>
          <w:p w14:paraId="3F0E662E" w14:textId="5831676A" w:rsidR="007B5261" w:rsidRPr="00343F01" w:rsidDel="00201166" w:rsidRDefault="007B5261" w:rsidP="00D62BC5">
            <w:pPr>
              <w:spacing w:before="0" w:after="160"/>
              <w:jc w:val="left"/>
              <w:rPr>
                <w:del w:id="16526" w:author="Houyem Rais" w:date="2024-02-22T14:46:00Z"/>
                <w:sz w:val="20"/>
                <w:szCs w:val="20"/>
                <w:lang w:val="fr-FR"/>
              </w:rPr>
              <w:pPrChange w:id="16527" w:author="Houyem Rais" w:date="2024-02-22T14:49:00Z">
                <w:pPr>
                  <w:spacing w:before="40" w:after="60"/>
                </w:pPr>
              </w:pPrChange>
            </w:pPr>
            <w:del w:id="16528" w:author="Houyem Rais" w:date="2024-02-22T14:46:00Z">
              <w:r w:rsidRPr="00343F01" w:rsidDel="00201166">
                <w:rPr>
                  <w:sz w:val="20"/>
                  <w:szCs w:val="20"/>
                  <w:lang w:val="fr-FR"/>
                </w:rPr>
                <w:delText>31 décembre 205</w:delText>
              </w:r>
              <w:r w:rsidR="00464558" w:rsidRPr="00343F01" w:rsidDel="00201166">
                <w:rPr>
                  <w:sz w:val="20"/>
                  <w:szCs w:val="20"/>
                  <w:lang w:val="fr-FR"/>
                </w:rPr>
                <w:delText>8</w:delText>
              </w:r>
            </w:del>
          </w:p>
        </w:tc>
        <w:tc>
          <w:tcPr>
            <w:tcW w:w="0" w:type="auto"/>
          </w:tcPr>
          <w:p w14:paraId="2672C55C" w14:textId="22599D5D" w:rsidR="007B5261" w:rsidRPr="00343F01" w:rsidDel="00201166" w:rsidRDefault="007B5261" w:rsidP="00D62BC5">
            <w:pPr>
              <w:spacing w:before="0" w:after="160"/>
              <w:jc w:val="left"/>
              <w:rPr>
                <w:del w:id="16529" w:author="Houyem Rais" w:date="2024-02-22T14:46:00Z"/>
                <w:sz w:val="20"/>
                <w:szCs w:val="20"/>
                <w:lang w:val="fr-FR"/>
              </w:rPr>
              <w:pPrChange w:id="16530" w:author="Houyem Rais" w:date="2024-02-22T14:49:00Z">
                <w:pPr>
                  <w:spacing w:before="40" w:after="60"/>
                </w:pPr>
              </w:pPrChange>
            </w:pPr>
            <w:del w:id="16531" w:author="Houyem Rais" w:date="2024-02-22T14:46:00Z">
              <w:r w:rsidRPr="00343F01" w:rsidDel="00201166">
                <w:rPr>
                  <w:sz w:val="20"/>
                  <w:szCs w:val="20"/>
                  <w:lang w:val="fr-FR"/>
                </w:rPr>
                <w:delText>31 décembre 205</w:delText>
              </w:r>
              <w:r w:rsidR="00464558" w:rsidRPr="00343F01" w:rsidDel="00201166">
                <w:rPr>
                  <w:sz w:val="20"/>
                  <w:szCs w:val="20"/>
                  <w:lang w:val="fr-FR"/>
                </w:rPr>
                <w:delText>8</w:delText>
              </w:r>
            </w:del>
          </w:p>
        </w:tc>
        <w:tc>
          <w:tcPr>
            <w:tcW w:w="0" w:type="auto"/>
          </w:tcPr>
          <w:p w14:paraId="1C0A1B50" w14:textId="2C71F58E" w:rsidR="007B5261" w:rsidRPr="00343F01" w:rsidDel="00201166" w:rsidRDefault="007B5261" w:rsidP="00D62BC5">
            <w:pPr>
              <w:spacing w:before="0" w:after="160"/>
              <w:jc w:val="left"/>
              <w:rPr>
                <w:del w:id="16532" w:author="Houyem Rais" w:date="2024-02-22T14:46:00Z"/>
                <w:sz w:val="20"/>
                <w:szCs w:val="20"/>
                <w:lang w:val="fr-FR"/>
              </w:rPr>
              <w:pPrChange w:id="16533" w:author="Houyem Rais" w:date="2024-02-22T14:49:00Z">
                <w:pPr>
                  <w:spacing w:before="40" w:after="60"/>
                </w:pPr>
              </w:pPrChange>
            </w:pPr>
            <w:del w:id="16534" w:author="Houyem Rais" w:date="2024-02-22T14:46:00Z">
              <w:r w:rsidRPr="00343F01" w:rsidDel="00201166">
                <w:rPr>
                  <w:sz w:val="20"/>
                  <w:szCs w:val="20"/>
                  <w:lang w:val="fr-FR"/>
                </w:rPr>
                <w:delText>31 décembre 2056</w:delText>
              </w:r>
            </w:del>
          </w:p>
        </w:tc>
        <w:tc>
          <w:tcPr>
            <w:tcW w:w="0" w:type="auto"/>
          </w:tcPr>
          <w:p w14:paraId="4AC68B14" w14:textId="1AD5E269" w:rsidR="007B5261" w:rsidRPr="00343F01" w:rsidDel="00201166" w:rsidRDefault="007B5261" w:rsidP="00D62BC5">
            <w:pPr>
              <w:spacing w:before="0" w:after="160"/>
              <w:jc w:val="left"/>
              <w:rPr>
                <w:del w:id="16535" w:author="Houyem Rais" w:date="2024-02-22T14:46:00Z"/>
                <w:sz w:val="20"/>
                <w:szCs w:val="20"/>
                <w:lang w:val="fr-FR"/>
              </w:rPr>
              <w:pPrChange w:id="16536" w:author="Houyem Rais" w:date="2024-02-22T14:49:00Z">
                <w:pPr>
                  <w:spacing w:before="40" w:after="60"/>
                </w:pPr>
              </w:pPrChange>
            </w:pPr>
            <w:del w:id="16537" w:author="Houyem Rais" w:date="2024-02-22T14:46:00Z">
              <w:r w:rsidRPr="00343F01" w:rsidDel="00201166">
                <w:rPr>
                  <w:sz w:val="20"/>
                  <w:szCs w:val="20"/>
                  <w:lang w:val="fr-FR"/>
                </w:rPr>
                <w:delText>31 décembre 205</w:delText>
              </w:r>
              <w:r w:rsidR="00967B7D" w:rsidRPr="00343F01" w:rsidDel="00201166">
                <w:rPr>
                  <w:sz w:val="20"/>
                  <w:szCs w:val="20"/>
                  <w:lang w:val="fr-FR"/>
                </w:rPr>
                <w:delText>7</w:delText>
              </w:r>
            </w:del>
          </w:p>
        </w:tc>
      </w:tr>
      <w:tr w:rsidR="00967B7D" w:rsidRPr="00343F01" w:rsidDel="00201166" w14:paraId="74C60F1E" w14:textId="633EFB0E" w:rsidTr="00C53102">
        <w:trPr>
          <w:del w:id="16538" w:author="Houyem Rais" w:date="2024-02-22T14:46:00Z"/>
        </w:trPr>
        <w:tc>
          <w:tcPr>
            <w:tcW w:w="0" w:type="auto"/>
          </w:tcPr>
          <w:p w14:paraId="36CBCA63" w14:textId="05FED172" w:rsidR="00967B7D" w:rsidRPr="00343F01" w:rsidDel="00201166" w:rsidRDefault="00967B7D" w:rsidP="00D62BC5">
            <w:pPr>
              <w:spacing w:before="0" w:after="160"/>
              <w:jc w:val="left"/>
              <w:rPr>
                <w:del w:id="16539" w:author="Houyem Rais" w:date="2024-02-22T14:46:00Z"/>
                <w:sz w:val="20"/>
                <w:szCs w:val="20"/>
                <w:lang w:val="fr-FR"/>
              </w:rPr>
              <w:pPrChange w:id="16540" w:author="Houyem Rais" w:date="2024-02-22T14:49:00Z">
                <w:pPr>
                  <w:spacing w:before="40" w:after="60"/>
                </w:pPr>
              </w:pPrChange>
            </w:pPr>
            <w:del w:id="16541" w:author="Houyem Rais" w:date="2024-02-22T14:46:00Z">
              <w:r w:rsidRPr="00343F01" w:rsidDel="00201166">
                <w:rPr>
                  <w:sz w:val="20"/>
                  <w:szCs w:val="20"/>
                  <w:lang w:val="fr-FR"/>
                </w:rPr>
                <w:delText>Ratio Dette/ Fonds Propres</w:delText>
              </w:r>
            </w:del>
          </w:p>
        </w:tc>
        <w:tc>
          <w:tcPr>
            <w:tcW w:w="0" w:type="auto"/>
          </w:tcPr>
          <w:p w14:paraId="43200704" w14:textId="2449666D" w:rsidR="00967B7D" w:rsidRPr="00343F01" w:rsidDel="00201166" w:rsidRDefault="00967B7D" w:rsidP="00D62BC5">
            <w:pPr>
              <w:spacing w:before="0" w:after="160"/>
              <w:jc w:val="left"/>
              <w:rPr>
                <w:del w:id="16542" w:author="Houyem Rais" w:date="2024-02-22T14:46:00Z"/>
                <w:sz w:val="20"/>
                <w:szCs w:val="20"/>
                <w:lang w:val="fr-FR"/>
              </w:rPr>
              <w:pPrChange w:id="16543" w:author="Houyem Rais" w:date="2024-02-22T14:49:00Z">
                <w:pPr>
                  <w:spacing w:before="40" w:after="60"/>
                </w:pPr>
              </w:pPrChange>
            </w:pPr>
            <w:del w:id="16544" w:author="Houyem Rais" w:date="2024-02-22T14:46:00Z">
              <w:r w:rsidRPr="00343F01" w:rsidDel="00201166">
                <w:rPr>
                  <w:sz w:val="20"/>
                  <w:szCs w:val="20"/>
                  <w:lang w:val="fr-FR"/>
                </w:rPr>
                <w:delText>70/30</w:delText>
              </w:r>
            </w:del>
          </w:p>
        </w:tc>
        <w:tc>
          <w:tcPr>
            <w:tcW w:w="0" w:type="auto"/>
          </w:tcPr>
          <w:p w14:paraId="3EB9F022" w14:textId="0E2E4B11" w:rsidR="00967B7D" w:rsidRPr="00343F01" w:rsidDel="00201166" w:rsidRDefault="00967B7D" w:rsidP="00D62BC5">
            <w:pPr>
              <w:spacing w:before="0" w:after="160"/>
              <w:jc w:val="left"/>
              <w:rPr>
                <w:del w:id="16545" w:author="Houyem Rais" w:date="2024-02-22T14:46:00Z"/>
                <w:sz w:val="20"/>
                <w:szCs w:val="20"/>
                <w:lang w:val="fr-FR"/>
              </w:rPr>
              <w:pPrChange w:id="16546" w:author="Houyem Rais" w:date="2024-02-22T14:49:00Z">
                <w:pPr>
                  <w:spacing w:before="40" w:after="60"/>
                </w:pPr>
              </w:pPrChange>
            </w:pPr>
            <w:del w:id="16547" w:author="Houyem Rais" w:date="2024-02-22T14:46:00Z">
              <w:r w:rsidRPr="00343F01" w:rsidDel="00201166">
                <w:rPr>
                  <w:sz w:val="20"/>
                  <w:szCs w:val="20"/>
                  <w:lang w:val="fr-FR"/>
                </w:rPr>
                <w:delText>70/30</w:delText>
              </w:r>
            </w:del>
          </w:p>
        </w:tc>
        <w:tc>
          <w:tcPr>
            <w:tcW w:w="0" w:type="auto"/>
          </w:tcPr>
          <w:p w14:paraId="7E3E0D5B" w14:textId="7790C089" w:rsidR="00967B7D" w:rsidRPr="00343F01" w:rsidDel="00201166" w:rsidRDefault="00967B7D" w:rsidP="00D62BC5">
            <w:pPr>
              <w:spacing w:before="0" w:after="160"/>
              <w:jc w:val="left"/>
              <w:rPr>
                <w:del w:id="16548" w:author="Houyem Rais" w:date="2024-02-22T14:46:00Z"/>
                <w:sz w:val="20"/>
                <w:szCs w:val="20"/>
                <w:lang w:val="fr-FR"/>
              </w:rPr>
              <w:pPrChange w:id="16549" w:author="Houyem Rais" w:date="2024-02-22T14:49:00Z">
                <w:pPr>
                  <w:spacing w:before="40" w:after="60"/>
                </w:pPr>
              </w:pPrChange>
            </w:pPr>
            <w:del w:id="16550" w:author="Houyem Rais" w:date="2024-02-22T14:46:00Z">
              <w:r w:rsidRPr="00343F01" w:rsidDel="00201166">
                <w:rPr>
                  <w:sz w:val="20"/>
                  <w:szCs w:val="20"/>
                  <w:lang w:val="fr-FR"/>
                </w:rPr>
                <w:delText>70/30</w:delText>
              </w:r>
            </w:del>
          </w:p>
        </w:tc>
        <w:tc>
          <w:tcPr>
            <w:tcW w:w="0" w:type="auto"/>
          </w:tcPr>
          <w:p w14:paraId="2D93676D" w14:textId="6DBFD96A" w:rsidR="00967B7D" w:rsidRPr="00343F01" w:rsidDel="00201166" w:rsidRDefault="00967B7D" w:rsidP="00D62BC5">
            <w:pPr>
              <w:spacing w:before="0" w:after="160"/>
              <w:jc w:val="left"/>
              <w:rPr>
                <w:del w:id="16551" w:author="Houyem Rais" w:date="2024-02-22T14:46:00Z"/>
                <w:sz w:val="20"/>
                <w:szCs w:val="20"/>
                <w:lang w:val="fr-FR"/>
              </w:rPr>
              <w:pPrChange w:id="16552" w:author="Houyem Rais" w:date="2024-02-22T14:49:00Z">
                <w:pPr>
                  <w:spacing w:before="40" w:after="60"/>
                </w:pPr>
              </w:pPrChange>
            </w:pPr>
            <w:del w:id="16553" w:author="Houyem Rais" w:date="2024-02-22T14:46:00Z">
              <w:r w:rsidRPr="00343F01" w:rsidDel="00201166">
                <w:rPr>
                  <w:sz w:val="20"/>
                  <w:szCs w:val="20"/>
                  <w:lang w:val="fr-FR"/>
                </w:rPr>
                <w:delText>70/30</w:delText>
              </w:r>
            </w:del>
          </w:p>
        </w:tc>
        <w:tc>
          <w:tcPr>
            <w:tcW w:w="0" w:type="auto"/>
          </w:tcPr>
          <w:p w14:paraId="0AF394BF" w14:textId="6F656859" w:rsidR="00967B7D" w:rsidRPr="00343F01" w:rsidDel="00201166" w:rsidRDefault="00967B7D" w:rsidP="00D62BC5">
            <w:pPr>
              <w:spacing w:before="0" w:after="160"/>
              <w:jc w:val="left"/>
              <w:rPr>
                <w:del w:id="16554" w:author="Houyem Rais" w:date="2024-02-22T14:46:00Z"/>
                <w:sz w:val="20"/>
                <w:szCs w:val="20"/>
                <w:lang w:val="fr-FR"/>
              </w:rPr>
              <w:pPrChange w:id="16555" w:author="Houyem Rais" w:date="2024-02-22T14:49:00Z">
                <w:pPr>
                  <w:spacing w:before="40" w:after="60"/>
                </w:pPr>
              </w:pPrChange>
            </w:pPr>
            <w:del w:id="16556" w:author="Houyem Rais" w:date="2024-02-22T14:46:00Z">
              <w:r w:rsidRPr="00343F01" w:rsidDel="00201166">
                <w:rPr>
                  <w:sz w:val="20"/>
                  <w:szCs w:val="20"/>
                  <w:lang w:val="fr-FR"/>
                </w:rPr>
                <w:delText>70/30</w:delText>
              </w:r>
            </w:del>
          </w:p>
        </w:tc>
        <w:tc>
          <w:tcPr>
            <w:tcW w:w="0" w:type="auto"/>
          </w:tcPr>
          <w:p w14:paraId="3D9E1630" w14:textId="473F5224" w:rsidR="00967B7D" w:rsidRPr="00343F01" w:rsidDel="00201166" w:rsidRDefault="00967B7D" w:rsidP="00D62BC5">
            <w:pPr>
              <w:spacing w:before="0" w:after="160"/>
              <w:jc w:val="left"/>
              <w:rPr>
                <w:del w:id="16557" w:author="Houyem Rais" w:date="2024-02-22T14:46:00Z"/>
                <w:sz w:val="20"/>
                <w:szCs w:val="20"/>
                <w:lang w:val="fr-FR"/>
              </w:rPr>
              <w:pPrChange w:id="16558" w:author="Houyem Rais" w:date="2024-02-22T14:49:00Z">
                <w:pPr>
                  <w:spacing w:before="40" w:after="60"/>
                </w:pPr>
              </w:pPrChange>
            </w:pPr>
            <w:del w:id="16559" w:author="Houyem Rais" w:date="2024-02-22T14:46:00Z">
              <w:r w:rsidRPr="00343F01" w:rsidDel="00201166">
                <w:rPr>
                  <w:sz w:val="20"/>
                  <w:szCs w:val="20"/>
                  <w:lang w:val="fr-FR"/>
                </w:rPr>
                <w:delText>70/30</w:delText>
              </w:r>
            </w:del>
          </w:p>
        </w:tc>
      </w:tr>
      <w:tr w:rsidR="00202CB0" w:rsidRPr="00343F01" w:rsidDel="00201166" w14:paraId="025E6ED2" w14:textId="32DD9D12" w:rsidTr="00C53102">
        <w:trPr>
          <w:del w:id="16560" w:author="Houyem Rais" w:date="2024-02-22T14:46:00Z"/>
        </w:trPr>
        <w:tc>
          <w:tcPr>
            <w:tcW w:w="0" w:type="auto"/>
          </w:tcPr>
          <w:p w14:paraId="1F137C63" w14:textId="595A869D" w:rsidR="00202CB0" w:rsidRPr="00343F01" w:rsidDel="00201166" w:rsidRDefault="00202CB0" w:rsidP="00D62BC5">
            <w:pPr>
              <w:spacing w:before="0" w:after="160"/>
              <w:jc w:val="left"/>
              <w:rPr>
                <w:del w:id="16561" w:author="Houyem Rais" w:date="2024-02-22T14:46:00Z"/>
                <w:sz w:val="20"/>
                <w:szCs w:val="20"/>
                <w:lang w:val="fr-FR"/>
              </w:rPr>
              <w:pPrChange w:id="16562" w:author="Houyem Rais" w:date="2024-02-22T14:49:00Z">
                <w:pPr>
                  <w:spacing w:before="40" w:after="60"/>
                </w:pPr>
              </w:pPrChange>
            </w:pPr>
            <w:del w:id="16563" w:author="Houyem Rais" w:date="2024-02-22T14:46:00Z">
              <w:r w:rsidRPr="00343F01" w:rsidDel="00201166">
                <w:rPr>
                  <w:sz w:val="20"/>
                  <w:szCs w:val="20"/>
                  <w:lang w:val="fr-FR"/>
                </w:rPr>
                <w:delText>Maturité de la dette</w:delText>
              </w:r>
            </w:del>
          </w:p>
        </w:tc>
        <w:tc>
          <w:tcPr>
            <w:tcW w:w="0" w:type="auto"/>
          </w:tcPr>
          <w:p w14:paraId="4997AB8C" w14:textId="5405974B" w:rsidR="00202CB0" w:rsidRPr="00343F01" w:rsidDel="00201166" w:rsidRDefault="00202CB0" w:rsidP="00D62BC5">
            <w:pPr>
              <w:spacing w:before="0" w:after="160"/>
              <w:jc w:val="left"/>
              <w:rPr>
                <w:del w:id="16564" w:author="Houyem Rais" w:date="2024-02-22T14:46:00Z"/>
                <w:sz w:val="20"/>
                <w:szCs w:val="20"/>
                <w:lang w:val="fr-FR"/>
              </w:rPr>
              <w:pPrChange w:id="16565" w:author="Houyem Rais" w:date="2024-02-22T14:49:00Z">
                <w:pPr>
                  <w:spacing w:before="40" w:after="60"/>
                </w:pPr>
              </w:pPrChange>
            </w:pPr>
            <w:del w:id="16566" w:author="Houyem Rais" w:date="2024-02-22T14:46:00Z">
              <w:r w:rsidRPr="00343F01" w:rsidDel="00201166">
                <w:rPr>
                  <w:sz w:val="20"/>
                  <w:szCs w:val="20"/>
                  <w:lang w:val="fr-FR"/>
                </w:rPr>
                <w:delText>27 ans</w:delText>
              </w:r>
            </w:del>
          </w:p>
        </w:tc>
        <w:tc>
          <w:tcPr>
            <w:tcW w:w="0" w:type="auto"/>
          </w:tcPr>
          <w:p w14:paraId="5A9CE935" w14:textId="46C30285" w:rsidR="00202CB0" w:rsidRPr="00343F01" w:rsidDel="00201166" w:rsidRDefault="00202CB0" w:rsidP="00D62BC5">
            <w:pPr>
              <w:spacing w:before="0" w:after="160"/>
              <w:jc w:val="left"/>
              <w:rPr>
                <w:del w:id="16567" w:author="Houyem Rais" w:date="2024-02-22T14:46:00Z"/>
                <w:sz w:val="20"/>
                <w:szCs w:val="20"/>
                <w:lang w:val="fr-FR"/>
              </w:rPr>
              <w:pPrChange w:id="16568" w:author="Houyem Rais" w:date="2024-02-22T14:49:00Z">
                <w:pPr>
                  <w:spacing w:before="40" w:after="60"/>
                </w:pPr>
              </w:pPrChange>
            </w:pPr>
            <w:del w:id="16569" w:author="Houyem Rais" w:date="2024-02-22T14:46:00Z">
              <w:r w:rsidRPr="00343F01" w:rsidDel="00201166">
                <w:rPr>
                  <w:sz w:val="20"/>
                  <w:szCs w:val="20"/>
                  <w:lang w:val="fr-FR"/>
                </w:rPr>
                <w:delText>26 ans</w:delText>
              </w:r>
            </w:del>
          </w:p>
        </w:tc>
        <w:tc>
          <w:tcPr>
            <w:tcW w:w="0" w:type="auto"/>
          </w:tcPr>
          <w:p w14:paraId="50AB7DCE" w14:textId="56BE272C" w:rsidR="00202CB0" w:rsidRPr="00343F01" w:rsidDel="00201166" w:rsidRDefault="00202CB0" w:rsidP="00D62BC5">
            <w:pPr>
              <w:spacing w:before="0" w:after="160"/>
              <w:jc w:val="left"/>
              <w:rPr>
                <w:del w:id="16570" w:author="Houyem Rais" w:date="2024-02-22T14:46:00Z"/>
                <w:sz w:val="20"/>
                <w:szCs w:val="20"/>
                <w:lang w:val="fr-FR"/>
              </w:rPr>
              <w:pPrChange w:id="16571" w:author="Houyem Rais" w:date="2024-02-22T14:49:00Z">
                <w:pPr>
                  <w:spacing w:before="40" w:after="60"/>
                </w:pPr>
              </w:pPrChange>
            </w:pPr>
            <w:del w:id="16572" w:author="Houyem Rais" w:date="2024-02-22T14:46:00Z">
              <w:r w:rsidRPr="00343F01" w:rsidDel="00201166">
                <w:rPr>
                  <w:sz w:val="20"/>
                  <w:szCs w:val="20"/>
                  <w:lang w:val="fr-FR"/>
                </w:rPr>
                <w:delText>27 ans</w:delText>
              </w:r>
            </w:del>
          </w:p>
        </w:tc>
        <w:tc>
          <w:tcPr>
            <w:tcW w:w="0" w:type="auto"/>
          </w:tcPr>
          <w:p w14:paraId="5E0622B9" w14:textId="6B64D8F6" w:rsidR="00202CB0" w:rsidRPr="00343F01" w:rsidDel="00201166" w:rsidRDefault="00202CB0" w:rsidP="00D62BC5">
            <w:pPr>
              <w:spacing w:before="0" w:after="160"/>
              <w:jc w:val="left"/>
              <w:rPr>
                <w:del w:id="16573" w:author="Houyem Rais" w:date="2024-02-22T14:46:00Z"/>
                <w:sz w:val="20"/>
                <w:szCs w:val="20"/>
                <w:lang w:val="fr-FR"/>
              </w:rPr>
              <w:pPrChange w:id="16574" w:author="Houyem Rais" w:date="2024-02-22T14:49:00Z">
                <w:pPr>
                  <w:spacing w:before="40" w:after="60"/>
                </w:pPr>
              </w:pPrChange>
            </w:pPr>
            <w:del w:id="16575" w:author="Houyem Rais" w:date="2024-02-22T14:46:00Z">
              <w:r w:rsidRPr="00343F01" w:rsidDel="00201166">
                <w:rPr>
                  <w:sz w:val="20"/>
                  <w:szCs w:val="20"/>
                  <w:lang w:val="fr-FR"/>
                </w:rPr>
                <w:delText>27 ans</w:delText>
              </w:r>
            </w:del>
          </w:p>
        </w:tc>
        <w:tc>
          <w:tcPr>
            <w:tcW w:w="0" w:type="auto"/>
          </w:tcPr>
          <w:p w14:paraId="2C6EF9B6" w14:textId="4C134911" w:rsidR="00202CB0" w:rsidRPr="00343F01" w:rsidDel="00201166" w:rsidRDefault="00202CB0" w:rsidP="00D62BC5">
            <w:pPr>
              <w:spacing w:before="0" w:after="160"/>
              <w:jc w:val="left"/>
              <w:rPr>
                <w:del w:id="16576" w:author="Houyem Rais" w:date="2024-02-22T14:46:00Z"/>
                <w:sz w:val="20"/>
                <w:szCs w:val="20"/>
                <w:lang w:val="fr-FR"/>
              </w:rPr>
              <w:pPrChange w:id="16577" w:author="Houyem Rais" w:date="2024-02-22T14:49:00Z">
                <w:pPr>
                  <w:spacing w:before="40" w:after="60"/>
                </w:pPr>
              </w:pPrChange>
            </w:pPr>
            <w:del w:id="16578" w:author="Houyem Rais" w:date="2024-02-22T14:46:00Z">
              <w:r w:rsidRPr="00343F01" w:rsidDel="00201166">
                <w:rPr>
                  <w:sz w:val="20"/>
                  <w:szCs w:val="20"/>
                  <w:lang w:val="fr-FR"/>
                </w:rPr>
                <w:delText>26 ans</w:delText>
              </w:r>
            </w:del>
          </w:p>
        </w:tc>
        <w:tc>
          <w:tcPr>
            <w:tcW w:w="0" w:type="auto"/>
          </w:tcPr>
          <w:p w14:paraId="386E812D" w14:textId="2A484DCE" w:rsidR="00202CB0" w:rsidRPr="00343F01" w:rsidDel="00201166" w:rsidRDefault="00202CB0" w:rsidP="00D62BC5">
            <w:pPr>
              <w:spacing w:before="0" w:after="160"/>
              <w:jc w:val="left"/>
              <w:rPr>
                <w:del w:id="16579" w:author="Houyem Rais" w:date="2024-02-22T14:46:00Z"/>
                <w:sz w:val="20"/>
                <w:szCs w:val="20"/>
                <w:lang w:val="fr-FR"/>
              </w:rPr>
              <w:pPrChange w:id="16580" w:author="Houyem Rais" w:date="2024-02-22T14:49:00Z">
                <w:pPr>
                  <w:spacing w:before="40" w:after="60"/>
                </w:pPr>
              </w:pPrChange>
            </w:pPr>
            <w:del w:id="16581" w:author="Houyem Rais" w:date="2024-02-22T14:46:00Z">
              <w:r w:rsidRPr="00343F01" w:rsidDel="00201166">
                <w:rPr>
                  <w:sz w:val="20"/>
                  <w:szCs w:val="20"/>
                  <w:lang w:val="fr-FR"/>
                </w:rPr>
                <w:delText>27 ans</w:delText>
              </w:r>
            </w:del>
          </w:p>
        </w:tc>
      </w:tr>
      <w:tr w:rsidR="00633B17" w:rsidRPr="00343F01" w:rsidDel="00201166" w14:paraId="718007FF" w14:textId="44E0E25F" w:rsidTr="00C53102">
        <w:trPr>
          <w:del w:id="16582" w:author="Houyem Rais" w:date="2024-02-22T14:46:00Z"/>
        </w:trPr>
        <w:tc>
          <w:tcPr>
            <w:tcW w:w="0" w:type="auto"/>
          </w:tcPr>
          <w:p w14:paraId="77607153" w14:textId="09EDB45F" w:rsidR="00633B17" w:rsidRPr="00343F01" w:rsidDel="00201166" w:rsidRDefault="00633B17" w:rsidP="00D62BC5">
            <w:pPr>
              <w:spacing w:before="0" w:after="160"/>
              <w:jc w:val="left"/>
              <w:rPr>
                <w:del w:id="16583" w:author="Houyem Rais" w:date="2024-02-22T14:46:00Z"/>
                <w:sz w:val="20"/>
                <w:szCs w:val="20"/>
                <w:lang w:val="fr-FR"/>
              </w:rPr>
              <w:pPrChange w:id="16584" w:author="Houyem Rais" w:date="2024-02-22T14:49:00Z">
                <w:pPr>
                  <w:spacing w:before="40" w:after="60"/>
                </w:pPr>
              </w:pPrChange>
            </w:pPr>
            <w:del w:id="16585" w:author="Houyem Rais" w:date="2024-02-22T14:46:00Z">
              <w:r w:rsidRPr="00343F01" w:rsidDel="00201166">
                <w:rPr>
                  <w:sz w:val="20"/>
                  <w:szCs w:val="20"/>
                  <w:lang w:val="fr-FR"/>
                </w:rPr>
                <w:delText>Taux d'intérêt de la dette du secteur privé </w:delText>
              </w:r>
            </w:del>
          </w:p>
        </w:tc>
        <w:tc>
          <w:tcPr>
            <w:tcW w:w="0" w:type="auto"/>
          </w:tcPr>
          <w:p w14:paraId="49E88107" w14:textId="0A60528D" w:rsidR="00633B17" w:rsidRPr="00343F01" w:rsidDel="00201166" w:rsidRDefault="00633B17" w:rsidP="00D62BC5">
            <w:pPr>
              <w:spacing w:before="0" w:after="160"/>
              <w:jc w:val="left"/>
              <w:rPr>
                <w:del w:id="16586" w:author="Houyem Rais" w:date="2024-02-22T14:46:00Z"/>
                <w:sz w:val="20"/>
                <w:szCs w:val="20"/>
                <w:lang w:val="fr-FR"/>
              </w:rPr>
              <w:pPrChange w:id="16587" w:author="Houyem Rais" w:date="2024-02-22T14:49:00Z">
                <w:pPr>
                  <w:spacing w:before="40" w:after="60"/>
                </w:pPr>
              </w:pPrChange>
            </w:pPr>
            <w:del w:id="16588" w:author="Houyem Rais" w:date="2024-02-22T14:46:00Z">
              <w:r w:rsidRPr="00343F01" w:rsidDel="00201166">
                <w:rPr>
                  <w:sz w:val="20"/>
                  <w:szCs w:val="20"/>
                  <w:lang w:val="fr-FR"/>
                </w:rPr>
                <w:delText>4,5%</w:delText>
              </w:r>
            </w:del>
          </w:p>
        </w:tc>
        <w:tc>
          <w:tcPr>
            <w:tcW w:w="0" w:type="auto"/>
          </w:tcPr>
          <w:p w14:paraId="77AAB764" w14:textId="6A31206C" w:rsidR="00633B17" w:rsidRPr="00343F01" w:rsidDel="00201166" w:rsidRDefault="00633B17" w:rsidP="00D62BC5">
            <w:pPr>
              <w:spacing w:before="0" w:after="160"/>
              <w:jc w:val="left"/>
              <w:rPr>
                <w:del w:id="16589" w:author="Houyem Rais" w:date="2024-02-22T14:46:00Z"/>
                <w:sz w:val="20"/>
                <w:szCs w:val="20"/>
                <w:lang w:val="fr-FR"/>
              </w:rPr>
              <w:pPrChange w:id="16590" w:author="Houyem Rais" w:date="2024-02-22T14:49:00Z">
                <w:pPr>
                  <w:spacing w:before="40" w:after="60"/>
                </w:pPr>
              </w:pPrChange>
            </w:pPr>
            <w:del w:id="16591" w:author="Houyem Rais" w:date="2024-02-22T14:46:00Z">
              <w:r w:rsidRPr="00343F01" w:rsidDel="00201166">
                <w:rPr>
                  <w:sz w:val="20"/>
                  <w:szCs w:val="20"/>
                  <w:lang w:val="fr-FR"/>
                </w:rPr>
                <w:delText>5%</w:delText>
              </w:r>
            </w:del>
          </w:p>
        </w:tc>
        <w:tc>
          <w:tcPr>
            <w:tcW w:w="0" w:type="auto"/>
          </w:tcPr>
          <w:p w14:paraId="6B4A6CF7" w14:textId="4F178B08" w:rsidR="00633B17" w:rsidRPr="00343F01" w:rsidDel="00201166" w:rsidRDefault="00633B17" w:rsidP="00D62BC5">
            <w:pPr>
              <w:spacing w:before="0" w:after="160"/>
              <w:jc w:val="left"/>
              <w:rPr>
                <w:del w:id="16592" w:author="Houyem Rais" w:date="2024-02-22T14:46:00Z"/>
                <w:sz w:val="20"/>
                <w:szCs w:val="20"/>
                <w:lang w:val="fr-FR"/>
              </w:rPr>
              <w:pPrChange w:id="16593" w:author="Houyem Rais" w:date="2024-02-22T14:49:00Z">
                <w:pPr>
                  <w:spacing w:before="40" w:after="60"/>
                </w:pPr>
              </w:pPrChange>
            </w:pPr>
            <w:del w:id="16594" w:author="Houyem Rais" w:date="2024-02-22T14:46:00Z">
              <w:r w:rsidRPr="00343F01" w:rsidDel="00201166">
                <w:rPr>
                  <w:sz w:val="20"/>
                  <w:szCs w:val="20"/>
                  <w:lang w:val="fr-FR"/>
                </w:rPr>
                <w:delText>5%</w:delText>
              </w:r>
            </w:del>
          </w:p>
        </w:tc>
        <w:tc>
          <w:tcPr>
            <w:tcW w:w="0" w:type="auto"/>
          </w:tcPr>
          <w:p w14:paraId="21432077" w14:textId="35776C70" w:rsidR="00633B17" w:rsidRPr="00343F01" w:rsidDel="00201166" w:rsidRDefault="00633B17" w:rsidP="00D62BC5">
            <w:pPr>
              <w:spacing w:before="0" w:after="160"/>
              <w:jc w:val="left"/>
              <w:rPr>
                <w:del w:id="16595" w:author="Houyem Rais" w:date="2024-02-22T14:46:00Z"/>
                <w:sz w:val="20"/>
                <w:szCs w:val="20"/>
                <w:lang w:val="fr-FR"/>
              </w:rPr>
              <w:pPrChange w:id="16596" w:author="Houyem Rais" w:date="2024-02-22T14:49:00Z">
                <w:pPr>
                  <w:spacing w:before="40" w:after="60"/>
                </w:pPr>
              </w:pPrChange>
            </w:pPr>
            <w:del w:id="16597" w:author="Houyem Rais" w:date="2024-02-22T14:46:00Z">
              <w:r w:rsidRPr="00343F01" w:rsidDel="00201166">
                <w:rPr>
                  <w:sz w:val="20"/>
                  <w:szCs w:val="20"/>
                  <w:lang w:val="fr-FR"/>
                </w:rPr>
                <w:delText>10%</w:delText>
              </w:r>
            </w:del>
          </w:p>
        </w:tc>
        <w:tc>
          <w:tcPr>
            <w:tcW w:w="0" w:type="auto"/>
          </w:tcPr>
          <w:p w14:paraId="27413BE4" w14:textId="1453F403" w:rsidR="00633B17" w:rsidRPr="00343F01" w:rsidDel="00201166" w:rsidRDefault="00633B17" w:rsidP="00D62BC5">
            <w:pPr>
              <w:spacing w:before="0" w:after="160"/>
              <w:jc w:val="left"/>
              <w:rPr>
                <w:del w:id="16598" w:author="Houyem Rais" w:date="2024-02-22T14:46:00Z"/>
                <w:sz w:val="20"/>
                <w:szCs w:val="20"/>
                <w:lang w:val="fr-FR"/>
              </w:rPr>
              <w:pPrChange w:id="16599" w:author="Houyem Rais" w:date="2024-02-22T14:49:00Z">
                <w:pPr>
                  <w:spacing w:before="40" w:after="60"/>
                </w:pPr>
              </w:pPrChange>
            </w:pPr>
            <w:del w:id="16600" w:author="Houyem Rais" w:date="2024-02-22T14:46:00Z">
              <w:r w:rsidRPr="00343F01" w:rsidDel="00201166">
                <w:rPr>
                  <w:sz w:val="20"/>
                  <w:szCs w:val="20"/>
                  <w:lang w:val="fr-FR"/>
                </w:rPr>
                <w:delText>10%</w:delText>
              </w:r>
            </w:del>
          </w:p>
        </w:tc>
        <w:tc>
          <w:tcPr>
            <w:tcW w:w="0" w:type="auto"/>
          </w:tcPr>
          <w:p w14:paraId="0CA35852" w14:textId="5FF7EA35" w:rsidR="00633B17" w:rsidRPr="00343F01" w:rsidDel="00201166" w:rsidRDefault="00633B17" w:rsidP="00D62BC5">
            <w:pPr>
              <w:spacing w:before="0" w:after="160"/>
              <w:jc w:val="left"/>
              <w:rPr>
                <w:del w:id="16601" w:author="Houyem Rais" w:date="2024-02-22T14:46:00Z"/>
                <w:sz w:val="20"/>
                <w:szCs w:val="20"/>
                <w:lang w:val="fr-FR"/>
              </w:rPr>
              <w:pPrChange w:id="16602" w:author="Houyem Rais" w:date="2024-02-22T14:49:00Z">
                <w:pPr>
                  <w:spacing w:before="40" w:after="60"/>
                </w:pPr>
              </w:pPrChange>
            </w:pPr>
            <w:del w:id="16603" w:author="Houyem Rais" w:date="2024-02-22T14:46:00Z">
              <w:r w:rsidRPr="00343F01" w:rsidDel="00201166">
                <w:rPr>
                  <w:sz w:val="20"/>
                  <w:szCs w:val="20"/>
                  <w:lang w:val="fr-FR"/>
                </w:rPr>
                <w:delText>10%</w:delText>
              </w:r>
            </w:del>
          </w:p>
        </w:tc>
      </w:tr>
      <w:tr w:rsidR="00F85508" w:rsidRPr="00343F01" w:rsidDel="00201166" w14:paraId="45026139" w14:textId="6DB0A239" w:rsidTr="00C53102">
        <w:trPr>
          <w:del w:id="16604" w:author="Houyem Rais" w:date="2024-02-22T14:46:00Z"/>
        </w:trPr>
        <w:tc>
          <w:tcPr>
            <w:tcW w:w="0" w:type="auto"/>
          </w:tcPr>
          <w:p w14:paraId="322275FF" w14:textId="34C5C5AB" w:rsidR="00F85508" w:rsidRPr="00343F01" w:rsidDel="00201166" w:rsidRDefault="00F85508" w:rsidP="00D62BC5">
            <w:pPr>
              <w:spacing w:before="0" w:after="160"/>
              <w:jc w:val="left"/>
              <w:rPr>
                <w:del w:id="16605" w:author="Houyem Rais" w:date="2024-02-22T14:46:00Z"/>
                <w:sz w:val="20"/>
                <w:szCs w:val="20"/>
                <w:lang w:val="fr-FR"/>
              </w:rPr>
              <w:pPrChange w:id="16606" w:author="Houyem Rais" w:date="2024-02-22T14:49:00Z">
                <w:pPr>
                  <w:spacing w:before="40" w:after="60"/>
                </w:pPr>
              </w:pPrChange>
            </w:pPr>
            <w:del w:id="16607" w:author="Houyem Rais" w:date="2024-02-22T14:46:00Z">
              <w:r w:rsidRPr="00343F01" w:rsidDel="00201166">
                <w:rPr>
                  <w:sz w:val="20"/>
                  <w:szCs w:val="20"/>
                  <w:lang w:val="fr-FR"/>
                </w:rPr>
                <w:delText>Délai de grâce (soit la période de construction)</w:delText>
              </w:r>
            </w:del>
          </w:p>
        </w:tc>
        <w:tc>
          <w:tcPr>
            <w:tcW w:w="0" w:type="auto"/>
          </w:tcPr>
          <w:p w14:paraId="6F15881B" w14:textId="17CF6B18" w:rsidR="00F85508" w:rsidRPr="00343F01" w:rsidDel="00201166" w:rsidRDefault="00F85508" w:rsidP="00D62BC5">
            <w:pPr>
              <w:spacing w:before="0" w:after="160"/>
              <w:jc w:val="left"/>
              <w:rPr>
                <w:del w:id="16608" w:author="Houyem Rais" w:date="2024-02-22T14:46:00Z"/>
                <w:sz w:val="20"/>
                <w:szCs w:val="20"/>
                <w:lang w:val="fr-FR"/>
              </w:rPr>
              <w:pPrChange w:id="16609" w:author="Houyem Rais" w:date="2024-02-22T14:49:00Z">
                <w:pPr>
                  <w:spacing w:before="40" w:after="60"/>
                </w:pPr>
              </w:pPrChange>
            </w:pPr>
            <w:del w:id="16610" w:author="Houyem Rais" w:date="2024-02-22T14:46:00Z">
              <w:r w:rsidRPr="00343F01" w:rsidDel="00201166">
                <w:rPr>
                  <w:sz w:val="20"/>
                  <w:szCs w:val="20"/>
                  <w:lang w:val="fr-FR"/>
                </w:rPr>
                <w:delText>3 ans</w:delText>
              </w:r>
            </w:del>
          </w:p>
        </w:tc>
        <w:tc>
          <w:tcPr>
            <w:tcW w:w="0" w:type="auto"/>
          </w:tcPr>
          <w:p w14:paraId="28137729" w14:textId="0358B7E5" w:rsidR="00F85508" w:rsidRPr="00343F01" w:rsidDel="00201166" w:rsidRDefault="00F85508" w:rsidP="00D62BC5">
            <w:pPr>
              <w:spacing w:before="0" w:after="160"/>
              <w:jc w:val="left"/>
              <w:rPr>
                <w:del w:id="16611" w:author="Houyem Rais" w:date="2024-02-22T14:46:00Z"/>
                <w:sz w:val="20"/>
                <w:szCs w:val="20"/>
                <w:lang w:val="fr-FR"/>
              </w:rPr>
              <w:pPrChange w:id="16612" w:author="Houyem Rais" w:date="2024-02-22T14:49:00Z">
                <w:pPr>
                  <w:spacing w:before="40" w:after="60"/>
                </w:pPr>
              </w:pPrChange>
            </w:pPr>
            <w:del w:id="16613" w:author="Houyem Rais" w:date="2024-02-22T14:46:00Z">
              <w:r w:rsidRPr="00343F01" w:rsidDel="00201166">
                <w:rPr>
                  <w:sz w:val="20"/>
                  <w:szCs w:val="20"/>
                  <w:lang w:val="fr-FR"/>
                </w:rPr>
                <w:delText>4 ans</w:delText>
              </w:r>
            </w:del>
          </w:p>
        </w:tc>
        <w:tc>
          <w:tcPr>
            <w:tcW w:w="0" w:type="auto"/>
          </w:tcPr>
          <w:p w14:paraId="0DCF2369" w14:textId="1BC13563" w:rsidR="00F85508" w:rsidRPr="00343F01" w:rsidDel="00201166" w:rsidRDefault="00F85508" w:rsidP="00D62BC5">
            <w:pPr>
              <w:spacing w:before="0" w:after="160"/>
              <w:jc w:val="left"/>
              <w:rPr>
                <w:del w:id="16614" w:author="Houyem Rais" w:date="2024-02-22T14:46:00Z"/>
                <w:sz w:val="20"/>
                <w:szCs w:val="20"/>
                <w:lang w:val="fr-FR"/>
              </w:rPr>
              <w:pPrChange w:id="16615" w:author="Houyem Rais" w:date="2024-02-22T14:49:00Z">
                <w:pPr>
                  <w:spacing w:before="40" w:after="60"/>
                </w:pPr>
              </w:pPrChange>
            </w:pPr>
            <w:del w:id="16616" w:author="Houyem Rais" w:date="2024-02-22T14:46:00Z">
              <w:r w:rsidRPr="00343F01" w:rsidDel="00201166">
                <w:rPr>
                  <w:sz w:val="20"/>
                  <w:szCs w:val="20"/>
                  <w:lang w:val="fr-FR"/>
                </w:rPr>
                <w:delText>3 ans</w:delText>
              </w:r>
            </w:del>
          </w:p>
        </w:tc>
        <w:tc>
          <w:tcPr>
            <w:tcW w:w="0" w:type="auto"/>
          </w:tcPr>
          <w:p w14:paraId="5E8E1982" w14:textId="04A41E97" w:rsidR="00F85508" w:rsidRPr="00343F01" w:rsidDel="00201166" w:rsidRDefault="00F85508" w:rsidP="00D62BC5">
            <w:pPr>
              <w:spacing w:before="0" w:after="160"/>
              <w:jc w:val="left"/>
              <w:rPr>
                <w:del w:id="16617" w:author="Houyem Rais" w:date="2024-02-22T14:46:00Z"/>
                <w:sz w:val="20"/>
                <w:szCs w:val="20"/>
                <w:lang w:val="fr-FR"/>
              </w:rPr>
              <w:pPrChange w:id="16618" w:author="Houyem Rais" w:date="2024-02-22T14:49:00Z">
                <w:pPr>
                  <w:spacing w:before="40" w:after="60"/>
                </w:pPr>
              </w:pPrChange>
            </w:pPr>
            <w:del w:id="16619" w:author="Houyem Rais" w:date="2024-02-22T14:46:00Z">
              <w:r w:rsidRPr="00343F01" w:rsidDel="00201166">
                <w:rPr>
                  <w:sz w:val="20"/>
                  <w:szCs w:val="20"/>
                  <w:lang w:val="fr-FR"/>
                </w:rPr>
                <w:delText>3 ans</w:delText>
              </w:r>
            </w:del>
          </w:p>
        </w:tc>
        <w:tc>
          <w:tcPr>
            <w:tcW w:w="0" w:type="auto"/>
          </w:tcPr>
          <w:p w14:paraId="0C756A12" w14:textId="63D37E4B" w:rsidR="00F85508" w:rsidRPr="00343F01" w:rsidDel="00201166" w:rsidRDefault="00F85508" w:rsidP="00D62BC5">
            <w:pPr>
              <w:spacing w:before="0" w:after="160"/>
              <w:jc w:val="left"/>
              <w:rPr>
                <w:del w:id="16620" w:author="Houyem Rais" w:date="2024-02-22T14:46:00Z"/>
                <w:sz w:val="20"/>
                <w:szCs w:val="20"/>
                <w:lang w:val="fr-FR"/>
              </w:rPr>
              <w:pPrChange w:id="16621" w:author="Houyem Rais" w:date="2024-02-22T14:49:00Z">
                <w:pPr>
                  <w:spacing w:before="40" w:after="60"/>
                </w:pPr>
              </w:pPrChange>
            </w:pPr>
            <w:del w:id="16622" w:author="Houyem Rais" w:date="2024-02-22T14:46:00Z">
              <w:r w:rsidRPr="00343F01" w:rsidDel="00201166">
                <w:rPr>
                  <w:sz w:val="20"/>
                  <w:szCs w:val="20"/>
                  <w:lang w:val="fr-FR"/>
                </w:rPr>
                <w:delText>4 ans</w:delText>
              </w:r>
            </w:del>
          </w:p>
        </w:tc>
        <w:tc>
          <w:tcPr>
            <w:tcW w:w="0" w:type="auto"/>
          </w:tcPr>
          <w:p w14:paraId="0F72DFDA" w14:textId="114DB8A1" w:rsidR="00F85508" w:rsidRPr="00343F01" w:rsidDel="00201166" w:rsidRDefault="00F85508" w:rsidP="00D62BC5">
            <w:pPr>
              <w:spacing w:before="0" w:after="160"/>
              <w:jc w:val="left"/>
              <w:rPr>
                <w:del w:id="16623" w:author="Houyem Rais" w:date="2024-02-22T14:46:00Z"/>
                <w:sz w:val="20"/>
                <w:szCs w:val="20"/>
                <w:lang w:val="fr-FR"/>
              </w:rPr>
              <w:pPrChange w:id="16624" w:author="Houyem Rais" w:date="2024-02-22T14:49:00Z">
                <w:pPr>
                  <w:spacing w:before="40" w:after="60"/>
                </w:pPr>
              </w:pPrChange>
            </w:pPr>
            <w:del w:id="16625" w:author="Houyem Rais" w:date="2024-02-22T14:46:00Z">
              <w:r w:rsidRPr="00343F01" w:rsidDel="00201166">
                <w:rPr>
                  <w:sz w:val="20"/>
                  <w:szCs w:val="20"/>
                  <w:lang w:val="fr-FR"/>
                </w:rPr>
                <w:delText>3 ans</w:delText>
              </w:r>
            </w:del>
          </w:p>
        </w:tc>
      </w:tr>
      <w:tr w:rsidR="004C2387" w:rsidRPr="00343F01" w:rsidDel="00201166" w14:paraId="0E2646A8" w14:textId="64BC0BE8" w:rsidTr="00C53102">
        <w:trPr>
          <w:del w:id="16626" w:author="Houyem Rais" w:date="2024-02-22T14:46:00Z"/>
        </w:trPr>
        <w:tc>
          <w:tcPr>
            <w:tcW w:w="0" w:type="auto"/>
          </w:tcPr>
          <w:p w14:paraId="0C984AF5" w14:textId="05082706" w:rsidR="004C2387" w:rsidRPr="00343F01" w:rsidDel="00201166" w:rsidRDefault="004C2387" w:rsidP="00D62BC5">
            <w:pPr>
              <w:spacing w:before="0" w:after="160"/>
              <w:jc w:val="left"/>
              <w:rPr>
                <w:del w:id="16627" w:author="Houyem Rais" w:date="2024-02-22T14:46:00Z"/>
                <w:sz w:val="20"/>
                <w:szCs w:val="20"/>
                <w:lang w:val="fr-FR"/>
              </w:rPr>
              <w:pPrChange w:id="16628" w:author="Houyem Rais" w:date="2024-02-22T14:49:00Z">
                <w:pPr>
                  <w:spacing w:before="40" w:after="60"/>
                </w:pPr>
              </w:pPrChange>
            </w:pPr>
            <w:del w:id="16629" w:author="Houyem Rais" w:date="2024-02-22T14:46:00Z">
              <w:r w:rsidRPr="00343F01" w:rsidDel="00201166">
                <w:rPr>
                  <w:sz w:val="20"/>
                  <w:szCs w:val="20"/>
                  <w:lang w:val="fr-FR"/>
                </w:rPr>
                <w:delText>Modalité de remboursement </w:delText>
              </w:r>
            </w:del>
          </w:p>
        </w:tc>
        <w:tc>
          <w:tcPr>
            <w:tcW w:w="0" w:type="auto"/>
          </w:tcPr>
          <w:p w14:paraId="49805758" w14:textId="0773B662" w:rsidR="004C2387" w:rsidRPr="00343F01" w:rsidDel="00201166" w:rsidRDefault="004C2387" w:rsidP="00D62BC5">
            <w:pPr>
              <w:spacing w:before="0" w:after="160"/>
              <w:jc w:val="left"/>
              <w:rPr>
                <w:del w:id="16630" w:author="Houyem Rais" w:date="2024-02-22T14:46:00Z"/>
                <w:sz w:val="20"/>
                <w:szCs w:val="20"/>
                <w:lang w:val="fr-FR"/>
              </w:rPr>
              <w:pPrChange w:id="16631" w:author="Houyem Rais" w:date="2024-02-22T14:49:00Z">
                <w:pPr>
                  <w:spacing w:before="40" w:after="60"/>
                </w:pPr>
              </w:pPrChange>
            </w:pPr>
            <w:del w:id="16632" w:author="Houyem Rais" w:date="2024-02-22T14:46:00Z">
              <w:r w:rsidRPr="00343F01" w:rsidDel="00201166">
                <w:rPr>
                  <w:sz w:val="20"/>
                  <w:szCs w:val="20"/>
                  <w:lang w:val="fr-FR"/>
                </w:rPr>
                <w:delText>P+I constant</w:delText>
              </w:r>
            </w:del>
          </w:p>
        </w:tc>
        <w:tc>
          <w:tcPr>
            <w:tcW w:w="0" w:type="auto"/>
          </w:tcPr>
          <w:p w14:paraId="5BA3A99A" w14:textId="1895EF4A" w:rsidR="004C2387" w:rsidRPr="00343F01" w:rsidDel="00201166" w:rsidRDefault="004C2387" w:rsidP="00D62BC5">
            <w:pPr>
              <w:spacing w:before="0" w:after="160"/>
              <w:jc w:val="left"/>
              <w:rPr>
                <w:del w:id="16633" w:author="Houyem Rais" w:date="2024-02-22T14:46:00Z"/>
                <w:sz w:val="20"/>
                <w:szCs w:val="20"/>
                <w:lang w:val="fr-FR"/>
              </w:rPr>
              <w:pPrChange w:id="16634" w:author="Houyem Rais" w:date="2024-02-22T14:49:00Z">
                <w:pPr>
                  <w:spacing w:before="40" w:after="60"/>
                </w:pPr>
              </w:pPrChange>
            </w:pPr>
            <w:del w:id="16635" w:author="Houyem Rais" w:date="2024-02-22T14:46:00Z">
              <w:r w:rsidRPr="00343F01" w:rsidDel="00201166">
                <w:rPr>
                  <w:sz w:val="20"/>
                  <w:szCs w:val="20"/>
                  <w:lang w:val="fr-FR"/>
                </w:rPr>
                <w:delText>P+I constant</w:delText>
              </w:r>
            </w:del>
          </w:p>
        </w:tc>
        <w:tc>
          <w:tcPr>
            <w:tcW w:w="0" w:type="auto"/>
          </w:tcPr>
          <w:p w14:paraId="30AE6298" w14:textId="4DF480EB" w:rsidR="004C2387" w:rsidRPr="00343F01" w:rsidDel="00201166" w:rsidRDefault="004C2387" w:rsidP="00D62BC5">
            <w:pPr>
              <w:spacing w:before="0" w:after="160"/>
              <w:jc w:val="left"/>
              <w:rPr>
                <w:del w:id="16636" w:author="Houyem Rais" w:date="2024-02-22T14:46:00Z"/>
                <w:sz w:val="20"/>
                <w:szCs w:val="20"/>
                <w:lang w:val="fr-FR"/>
              </w:rPr>
              <w:pPrChange w:id="16637" w:author="Houyem Rais" w:date="2024-02-22T14:49:00Z">
                <w:pPr>
                  <w:spacing w:before="40" w:after="60"/>
                </w:pPr>
              </w:pPrChange>
            </w:pPr>
            <w:del w:id="16638" w:author="Houyem Rais" w:date="2024-02-22T14:46:00Z">
              <w:r w:rsidRPr="00343F01" w:rsidDel="00201166">
                <w:rPr>
                  <w:sz w:val="20"/>
                  <w:szCs w:val="20"/>
                  <w:lang w:val="fr-FR"/>
                </w:rPr>
                <w:delText>P+I constant</w:delText>
              </w:r>
            </w:del>
          </w:p>
        </w:tc>
        <w:tc>
          <w:tcPr>
            <w:tcW w:w="0" w:type="auto"/>
          </w:tcPr>
          <w:p w14:paraId="2D093F68" w14:textId="5436658C" w:rsidR="004C2387" w:rsidRPr="00343F01" w:rsidDel="00201166" w:rsidRDefault="004C2387" w:rsidP="00D62BC5">
            <w:pPr>
              <w:spacing w:before="0" w:after="160"/>
              <w:jc w:val="left"/>
              <w:rPr>
                <w:del w:id="16639" w:author="Houyem Rais" w:date="2024-02-22T14:46:00Z"/>
                <w:sz w:val="20"/>
                <w:szCs w:val="20"/>
                <w:lang w:val="fr-FR"/>
              </w:rPr>
              <w:pPrChange w:id="16640" w:author="Houyem Rais" w:date="2024-02-22T14:49:00Z">
                <w:pPr>
                  <w:spacing w:before="40" w:after="60"/>
                </w:pPr>
              </w:pPrChange>
            </w:pPr>
            <w:del w:id="16641" w:author="Houyem Rais" w:date="2024-02-22T14:46:00Z">
              <w:r w:rsidRPr="00343F01" w:rsidDel="00201166">
                <w:rPr>
                  <w:sz w:val="20"/>
                  <w:szCs w:val="20"/>
                  <w:lang w:val="fr-FR"/>
                </w:rPr>
                <w:delText>P+I constant</w:delText>
              </w:r>
            </w:del>
          </w:p>
        </w:tc>
        <w:tc>
          <w:tcPr>
            <w:tcW w:w="0" w:type="auto"/>
          </w:tcPr>
          <w:p w14:paraId="56D2389E" w14:textId="220149BB" w:rsidR="004C2387" w:rsidRPr="00343F01" w:rsidDel="00201166" w:rsidRDefault="004C2387" w:rsidP="00D62BC5">
            <w:pPr>
              <w:spacing w:before="0" w:after="160"/>
              <w:jc w:val="left"/>
              <w:rPr>
                <w:del w:id="16642" w:author="Houyem Rais" w:date="2024-02-22T14:46:00Z"/>
                <w:sz w:val="20"/>
                <w:szCs w:val="20"/>
                <w:lang w:val="fr-FR"/>
              </w:rPr>
              <w:pPrChange w:id="16643" w:author="Houyem Rais" w:date="2024-02-22T14:49:00Z">
                <w:pPr>
                  <w:spacing w:before="40" w:after="60"/>
                </w:pPr>
              </w:pPrChange>
            </w:pPr>
            <w:del w:id="16644" w:author="Houyem Rais" w:date="2024-02-22T14:46:00Z">
              <w:r w:rsidRPr="00343F01" w:rsidDel="00201166">
                <w:rPr>
                  <w:sz w:val="20"/>
                  <w:szCs w:val="20"/>
                  <w:lang w:val="fr-FR"/>
                </w:rPr>
                <w:delText>P+I constant</w:delText>
              </w:r>
            </w:del>
          </w:p>
        </w:tc>
        <w:tc>
          <w:tcPr>
            <w:tcW w:w="0" w:type="auto"/>
          </w:tcPr>
          <w:p w14:paraId="59D2FC4F" w14:textId="778C844A" w:rsidR="004C2387" w:rsidRPr="00343F01" w:rsidDel="00201166" w:rsidRDefault="004C2387" w:rsidP="00D62BC5">
            <w:pPr>
              <w:spacing w:before="0" w:after="160"/>
              <w:jc w:val="left"/>
              <w:rPr>
                <w:del w:id="16645" w:author="Houyem Rais" w:date="2024-02-22T14:46:00Z"/>
                <w:sz w:val="20"/>
                <w:szCs w:val="20"/>
                <w:lang w:val="fr-FR"/>
              </w:rPr>
              <w:pPrChange w:id="16646" w:author="Houyem Rais" w:date="2024-02-22T14:49:00Z">
                <w:pPr>
                  <w:spacing w:before="40" w:after="60"/>
                </w:pPr>
              </w:pPrChange>
            </w:pPr>
            <w:del w:id="16647" w:author="Houyem Rais" w:date="2024-02-22T14:46:00Z">
              <w:r w:rsidRPr="00343F01" w:rsidDel="00201166">
                <w:rPr>
                  <w:sz w:val="20"/>
                  <w:szCs w:val="20"/>
                  <w:lang w:val="fr-FR"/>
                </w:rPr>
                <w:delText>P+I constant</w:delText>
              </w:r>
            </w:del>
          </w:p>
        </w:tc>
      </w:tr>
    </w:tbl>
    <w:p w14:paraId="4E060AD8" w14:textId="186B9559" w:rsidR="00BA1B07" w:rsidRPr="00343F01" w:rsidDel="00201166" w:rsidRDefault="00BA1B07" w:rsidP="00D62BC5">
      <w:pPr>
        <w:spacing w:before="0" w:after="160"/>
        <w:jc w:val="left"/>
        <w:rPr>
          <w:del w:id="16648" w:author="Houyem Rais" w:date="2024-02-22T14:46:00Z"/>
        </w:rPr>
        <w:pPrChange w:id="16649" w:author="Houyem Rais" w:date="2024-02-22T14:49:00Z">
          <w:pPr>
            <w:pStyle w:val="BulletList1"/>
          </w:pPr>
        </w:pPrChange>
      </w:pPr>
      <w:del w:id="16650" w:author="Houyem Rais" w:date="2024-02-22T14:46:00Z">
        <w:r w:rsidRPr="00343F01" w:rsidDel="00201166">
          <w:delText xml:space="preserve">La maturité de la dette est la durée au bout de laquelle la dette est complètement remboursée. Cette durée est inférieure à la durée du contrat de 3 ans. C’est une exigence faite par les banques pour avoir une marge de manœuvre de 3 ans en cas d’événement entravant le déroulement du contrat (retard pendant la période de construction, </w:delText>
        </w:r>
      </w:del>
      <w:ins w:id="16651" w:author="Mohamed Amine Sdiri" w:date="2023-11-29T09:58:00Z">
        <w:del w:id="16652" w:author="Houyem Rais" w:date="2024-02-22T14:46:00Z">
          <w:r w:rsidR="00621175" w:rsidDel="00201166">
            <w:delText xml:space="preserve"> </w:delText>
          </w:r>
        </w:del>
      </w:ins>
      <w:del w:id="16653" w:author="Houyem Rais" w:date="2024-02-22T14:46:00Z">
        <w:r w:rsidRPr="00343F01" w:rsidDel="00201166">
          <w:delText xml:space="preserve">événement de force majeure, </w:delText>
        </w:r>
      </w:del>
      <w:ins w:id="16654" w:author="Mohamed Amine Sdiri" w:date="2023-11-29T09:58:00Z">
        <w:del w:id="16655" w:author="Houyem Rais" w:date="2024-02-22T14:46:00Z">
          <w:r w:rsidR="00621175" w:rsidDel="00201166">
            <w:delText xml:space="preserve"> </w:delText>
          </w:r>
        </w:del>
      </w:ins>
      <w:del w:id="16656" w:author="Houyem Rais" w:date="2024-02-22T14:46:00Z">
        <w:r w:rsidRPr="00343F01" w:rsidDel="00201166">
          <w:delText>etc.).</w:delText>
        </w:r>
      </w:del>
    </w:p>
    <w:p w14:paraId="58DAF249" w14:textId="53F319D5" w:rsidR="00BA1B07" w:rsidRPr="00343F01" w:rsidDel="00201166" w:rsidRDefault="00BA1B07" w:rsidP="00D62BC5">
      <w:pPr>
        <w:spacing w:before="0" w:after="160"/>
        <w:jc w:val="left"/>
        <w:rPr>
          <w:del w:id="16657" w:author="Houyem Rais" w:date="2024-02-22T14:46:00Z"/>
        </w:rPr>
        <w:pPrChange w:id="16658" w:author="Houyem Rais" w:date="2024-02-22T14:49:00Z">
          <w:pPr>
            <w:pStyle w:val="BulletList1"/>
          </w:pPr>
        </w:pPrChange>
      </w:pPr>
      <w:del w:id="16659" w:author="Houyem Rais" w:date="2024-02-22T14:46:00Z">
        <w:r w:rsidRPr="00343F01" w:rsidDel="00201166">
          <w:delText>Le délai de grâce est la durée pendant laquelle la société de projet ne rembourse pas d’annuité de dette aux banques. Elle est calée à 3</w:delText>
        </w:r>
        <w:r w:rsidR="00C53102" w:rsidRPr="00343F01" w:rsidDel="00201166">
          <w:delText>-4</w:delText>
        </w:r>
        <w:r w:rsidRPr="00343F01" w:rsidDel="00201166">
          <w:delText xml:space="preserve"> ans pour couvrir la période de construction, </w:delText>
        </w:r>
      </w:del>
      <w:ins w:id="16660" w:author="Mohamed Amine Sdiri" w:date="2023-11-29T09:58:00Z">
        <w:del w:id="16661" w:author="Houyem Rais" w:date="2024-02-22T14:46:00Z">
          <w:r w:rsidR="00621175" w:rsidDel="00201166">
            <w:delText xml:space="preserve"> </w:delText>
          </w:r>
        </w:del>
      </w:ins>
      <w:del w:id="16662" w:author="Houyem Rais" w:date="2024-02-22T14:46:00Z">
        <w:r w:rsidRPr="00343F01" w:rsidDel="00201166">
          <w:delText>c’est-à-dire que la première annuité est payée à la fin de la première année d’exploitation.</w:delText>
        </w:r>
      </w:del>
    </w:p>
    <w:p w14:paraId="628DB0FC" w14:textId="493ED861" w:rsidR="00BA1B07" w:rsidRPr="00343F01" w:rsidDel="00201166" w:rsidRDefault="00BA1B07" w:rsidP="00D62BC5">
      <w:pPr>
        <w:spacing w:before="0" w:after="160"/>
        <w:jc w:val="left"/>
        <w:rPr>
          <w:del w:id="16663" w:author="Houyem Rais" w:date="2024-02-22T14:46:00Z"/>
        </w:rPr>
        <w:pPrChange w:id="16664" w:author="Houyem Rais" w:date="2024-02-22T14:49:00Z">
          <w:pPr>
            <w:pStyle w:val="BulletList1"/>
          </w:pPr>
        </w:pPrChange>
      </w:pPr>
      <w:del w:id="16665" w:author="Houyem Rais" w:date="2024-02-22T14:46:00Z">
        <w:r w:rsidRPr="00343F01" w:rsidDel="00201166">
          <w:delText xml:space="preserve">La modalité de remboursement choisie est le P+I constant. L’autre modalité possible est l’amortissement linéaire. Pour le P+I, </w:delText>
        </w:r>
      </w:del>
      <w:ins w:id="16666" w:author="Mohamed Amine Sdiri" w:date="2023-11-29T09:58:00Z">
        <w:del w:id="16667" w:author="Houyem Rais" w:date="2024-02-22T14:46:00Z">
          <w:r w:rsidR="00621175" w:rsidDel="00201166">
            <w:delText xml:space="preserve"> </w:delText>
          </w:r>
        </w:del>
      </w:ins>
      <w:del w:id="16668" w:author="Houyem Rais" w:date="2024-02-22T14:46:00Z">
        <w:r w:rsidRPr="00343F01" w:rsidDel="00201166">
          <w:delText xml:space="preserve">P signifie le principal de la dette et I signifie intérêt de la dette. Comme cette quantité est constante, </w:delText>
        </w:r>
      </w:del>
      <w:ins w:id="16669" w:author="Mohamed Amine Sdiri" w:date="2023-11-29T09:58:00Z">
        <w:del w:id="16670" w:author="Houyem Rais" w:date="2024-02-22T14:46:00Z">
          <w:r w:rsidR="00621175" w:rsidDel="00201166">
            <w:delText xml:space="preserve"> </w:delText>
          </w:r>
        </w:del>
      </w:ins>
      <w:del w:id="16671" w:author="Houyem Rais" w:date="2024-02-22T14:46:00Z">
        <w:r w:rsidRPr="00343F01" w:rsidDel="00201166">
          <w:delText>cela implique que la société de projet paie beaucoup d’intérêt au départ (peu de principal) et peu d’intérêt à la fin du contrat (beaucoup de principal). Le P+I est souvent préféré par les investisseurs car il permet une annuité constante.</w:delText>
        </w:r>
      </w:del>
    </w:p>
    <w:p w14:paraId="6E57A8B8" w14:textId="14258435" w:rsidR="00BA1B07" w:rsidRPr="00343F01" w:rsidDel="00201166" w:rsidRDefault="00BA1B07" w:rsidP="00D62BC5">
      <w:pPr>
        <w:spacing w:before="0" w:after="160"/>
        <w:jc w:val="left"/>
        <w:rPr>
          <w:del w:id="16672" w:author="Houyem Rais" w:date="2024-02-22T14:46:00Z"/>
        </w:rPr>
        <w:pPrChange w:id="16673" w:author="Houyem Rais" w:date="2024-02-22T14:49:00Z">
          <w:pPr/>
        </w:pPrChange>
      </w:pPr>
      <w:del w:id="16674" w:author="Houyem Rais" w:date="2024-02-22T14:46:00Z">
        <w:r w:rsidRPr="00343F01" w:rsidDel="00201166">
          <w:delText> </w:delText>
        </w:r>
      </w:del>
    </w:p>
    <w:p w14:paraId="2782C799" w14:textId="525A7C42" w:rsidR="00BA1B07" w:rsidRPr="00343F01" w:rsidDel="00201166" w:rsidRDefault="00BA1B07" w:rsidP="00D62BC5">
      <w:pPr>
        <w:spacing w:before="0" w:after="160"/>
        <w:jc w:val="left"/>
        <w:rPr>
          <w:del w:id="16675" w:author="Houyem Rais" w:date="2024-02-22T14:46:00Z"/>
        </w:rPr>
        <w:pPrChange w:id="16676" w:author="Houyem Rais" w:date="2024-02-22T14:49:00Z">
          <w:pPr>
            <w:pStyle w:val="Heading2"/>
          </w:pPr>
        </w:pPrChange>
      </w:pPr>
      <w:bookmarkStart w:id="16677" w:name="_Toc152165400"/>
      <w:del w:id="16678" w:author="Houyem Rais" w:date="2024-02-22T14:46:00Z">
        <w:r w:rsidRPr="00343F01" w:rsidDel="00201166">
          <w:delText>Résultat de l’analyse des options de réalisation pour chaque lot contractuel</w:delText>
        </w:r>
        <w:bookmarkEnd w:id="16677"/>
      </w:del>
    </w:p>
    <w:p w14:paraId="1DCE1E36" w14:textId="56AAF151" w:rsidR="00BA1B07" w:rsidRPr="00343F01" w:rsidDel="00201166" w:rsidRDefault="009B31F1" w:rsidP="00D62BC5">
      <w:pPr>
        <w:spacing w:before="0" w:after="160"/>
        <w:jc w:val="left"/>
        <w:rPr>
          <w:del w:id="16679" w:author="Houyem Rais" w:date="2024-02-22T14:46:00Z"/>
        </w:rPr>
        <w:pPrChange w:id="16680" w:author="Houyem Rais" w:date="2024-02-22T14:49:00Z">
          <w:pPr>
            <w:pStyle w:val="Heading3"/>
          </w:pPr>
        </w:pPrChange>
      </w:pPr>
      <w:bookmarkStart w:id="16681" w:name="_Toc152165401"/>
      <w:del w:id="16682" w:author="Houyem Rais" w:date="2024-02-22T14:46:00Z">
        <w:r w:rsidRPr="00343F01" w:rsidDel="00201166">
          <w:delText>Option 1</w:delText>
        </w:r>
        <w:r w:rsidR="001810E6" w:rsidRPr="00343F01" w:rsidDel="00201166">
          <w:delText>.1</w:delText>
        </w:r>
        <w:r w:rsidRPr="00343F01" w:rsidDel="00201166">
          <w:delText> : BOT économique</w:delText>
        </w:r>
        <w:r w:rsidR="006E147B" w:rsidRPr="00343F01" w:rsidDel="00201166">
          <w:delText xml:space="preserve"> – Scénario sans subvention publique</w:delText>
        </w:r>
        <w:bookmarkEnd w:id="16681"/>
      </w:del>
    </w:p>
    <w:p w14:paraId="11491300" w14:textId="099C0A0B" w:rsidR="009B31F1" w:rsidRPr="00343F01" w:rsidDel="00201166" w:rsidRDefault="009B31F1" w:rsidP="00D62BC5">
      <w:pPr>
        <w:spacing w:before="0" w:after="160"/>
        <w:jc w:val="left"/>
        <w:rPr>
          <w:del w:id="16683" w:author="Houyem Rais" w:date="2024-02-22T14:46:00Z"/>
        </w:rPr>
        <w:pPrChange w:id="16684" w:author="Houyem Rais" w:date="2024-02-22T14:49:00Z">
          <w:pPr/>
        </w:pPrChange>
      </w:pPr>
      <w:del w:id="16685" w:author="Houyem Rais" w:date="2024-02-22T14:46:00Z">
        <w:r w:rsidRPr="00343F01" w:rsidDel="00201166">
          <w:delText xml:space="preserve">Les résultats de l’analyse </w:delText>
        </w:r>
        <w:r w:rsidR="006E147B" w:rsidRPr="00343F01" w:rsidDel="00201166">
          <w:delText xml:space="preserve">de la mise en œuvre </w:delText>
        </w:r>
        <w:r w:rsidRPr="00343F01" w:rsidDel="00201166">
          <w:delText xml:space="preserve">des différents lots contractuels </w:delText>
        </w:r>
        <w:r w:rsidR="006E147B" w:rsidRPr="00343F01" w:rsidDel="00201166">
          <w:delText xml:space="preserve">sous </w:delText>
        </w:r>
        <w:r w:rsidR="004246FF" w:rsidRPr="00343F01" w:rsidDel="00201166">
          <w:delText>un BOT économique et sans subvention publique sont synthétisés dans le tableau ci-dessus.</w:delText>
        </w:r>
      </w:del>
    </w:p>
    <w:p w14:paraId="25BB3C12" w14:textId="4239FC85" w:rsidR="007016C9" w:rsidRPr="00343F01" w:rsidDel="00201166" w:rsidRDefault="007016C9" w:rsidP="00D62BC5">
      <w:pPr>
        <w:spacing w:before="0" w:after="160"/>
        <w:jc w:val="left"/>
        <w:rPr>
          <w:del w:id="16686" w:author="Houyem Rais" w:date="2024-02-22T14:46:00Z"/>
        </w:rPr>
        <w:pPrChange w:id="16687" w:author="Houyem Rais" w:date="2024-02-22T14:49:00Z">
          <w:pPr/>
        </w:pPrChange>
      </w:pPr>
    </w:p>
    <w:p w14:paraId="2C27C253" w14:textId="28241E59" w:rsidR="007016C9" w:rsidRPr="00343F01" w:rsidDel="00201166" w:rsidRDefault="007016C9" w:rsidP="00D62BC5">
      <w:pPr>
        <w:spacing w:before="0" w:after="160"/>
        <w:jc w:val="left"/>
        <w:rPr>
          <w:del w:id="16688" w:author="Houyem Rais" w:date="2024-02-22T14:46:00Z"/>
        </w:rPr>
        <w:pPrChange w:id="16689" w:author="Houyem Rais" w:date="2024-02-22T14:49:00Z">
          <w:pPr>
            <w:spacing w:before="0" w:after="160"/>
            <w:jc w:val="left"/>
          </w:pPr>
        </w:pPrChange>
      </w:pPr>
      <w:del w:id="16690" w:author="Houyem Rais" w:date="2024-02-22T14:46:00Z">
        <w:r w:rsidRPr="00343F01" w:rsidDel="00201166">
          <w:br w:type="page"/>
        </w:r>
      </w:del>
    </w:p>
    <w:p w14:paraId="16AD7735" w14:textId="0CAD0FCE" w:rsidR="007016C9" w:rsidRPr="00343F01" w:rsidDel="00201166" w:rsidRDefault="007016C9" w:rsidP="00D62BC5">
      <w:pPr>
        <w:spacing w:before="0" w:after="160"/>
        <w:jc w:val="left"/>
        <w:rPr>
          <w:del w:id="16691" w:author="Houyem Rais" w:date="2024-02-22T14:46:00Z"/>
        </w:rPr>
        <w:sectPr w:rsidR="007016C9" w:rsidRPr="00343F01" w:rsidDel="00201166" w:rsidSect="00201166">
          <w:pgSz w:w="11906" w:h="16838"/>
          <w:pgMar w:top="1440" w:right="1276" w:bottom="1440" w:left="1440" w:header="709" w:footer="709" w:gutter="0"/>
          <w:cols w:space="708"/>
          <w:docGrid w:linePitch="360"/>
          <w:sectPrChange w:id="16692" w:author="Houyem Rais" w:date="2024-02-22T14:47:00Z">
            <w:sectPr w:rsidR="007016C9" w:rsidRPr="00343F01" w:rsidDel="00201166" w:rsidSect="00201166">
              <w:pgMar w:top="1440" w:right="1440" w:bottom="1440" w:left="1440" w:header="708" w:footer="708" w:gutter="0"/>
            </w:sectPr>
          </w:sectPrChange>
        </w:sectPr>
        <w:pPrChange w:id="16693" w:author="Houyem Rais" w:date="2024-02-22T14:49:00Z">
          <w:pPr/>
        </w:pPrChange>
      </w:pPr>
    </w:p>
    <w:p w14:paraId="00E67548" w14:textId="52857EE0" w:rsidR="00E90C7E" w:rsidDel="00201166" w:rsidRDefault="00E90C7E" w:rsidP="00D62BC5">
      <w:pPr>
        <w:spacing w:before="0" w:after="160"/>
        <w:jc w:val="left"/>
        <w:rPr>
          <w:del w:id="16694" w:author="Houyem Rais" w:date="2024-02-22T14:46:00Z"/>
        </w:rPr>
        <w:pPrChange w:id="16695" w:author="Houyem Rais" w:date="2024-02-22T14:49:00Z">
          <w:pPr>
            <w:pStyle w:val="Caption"/>
          </w:pPr>
        </w:pPrChange>
      </w:pPr>
      <w:bookmarkStart w:id="16696" w:name="_Toc152165504"/>
      <w:del w:id="16697" w:author="Houyem Rais" w:date="2024-02-22T14:46:00Z">
        <w:r w:rsidRPr="00343F01" w:rsidDel="00201166">
          <w:delText xml:space="preserve">Tableau </w:delText>
        </w:r>
        <w:r w:rsidDel="00201166">
          <w:rPr>
            <w:rFonts w:ascii="Calibri" w:hAnsi="Calibri" w:cstheme="majorBidi"/>
            <w:b/>
            <w:bCs/>
            <w:i/>
            <w:color w:val="0070C0"/>
            <w:sz w:val="18"/>
            <w:szCs w:val="18"/>
          </w:rPr>
          <w:fldChar w:fldCharType="begin"/>
        </w:r>
        <w:r w:rsidDel="00201166">
          <w:delInstrText xml:space="preserve"> SEQ Tableau \* ARABIC </w:delInstrText>
        </w:r>
        <w:r w:rsidDel="00201166">
          <w:rPr>
            <w:rFonts w:ascii="Calibri" w:hAnsi="Calibri" w:cstheme="majorBidi"/>
            <w:b/>
            <w:bCs/>
            <w:i/>
            <w:color w:val="0070C0"/>
            <w:sz w:val="18"/>
            <w:szCs w:val="18"/>
          </w:rPr>
          <w:fldChar w:fldCharType="separate"/>
        </w:r>
      </w:del>
      <w:ins w:id="16698" w:author="Mohamed Amine Sdiri" w:date="2023-11-29T15:48:00Z">
        <w:del w:id="16699" w:author="Houyem Rais" w:date="2024-02-22T14:46:00Z">
          <w:r w:rsidR="002B5C95" w:rsidDel="00201166">
            <w:rPr>
              <w:noProof/>
            </w:rPr>
            <w:delText>66</w:delText>
          </w:r>
        </w:del>
      </w:ins>
      <w:del w:id="16700" w:author="Houyem Rais" w:date="2024-02-22T14:46:00Z">
        <w:r w:rsidR="00F555DC" w:rsidDel="00201166">
          <w:rPr>
            <w:noProof/>
          </w:rPr>
          <w:delText>67</w:delText>
        </w:r>
        <w:r w:rsidDel="00201166">
          <w:rPr>
            <w:rFonts w:ascii="Calibri" w:hAnsi="Calibri" w:cstheme="majorBidi"/>
            <w:b/>
            <w:bCs/>
            <w:i/>
            <w:noProof/>
            <w:color w:val="0070C0"/>
            <w:sz w:val="18"/>
            <w:szCs w:val="18"/>
          </w:rPr>
          <w:fldChar w:fldCharType="end"/>
        </w:r>
        <w:r w:rsidRPr="00343F01" w:rsidDel="00201166">
          <w:delText xml:space="preserve"> Résultats de l’analyse de la mise en œuvre des différents lots contractuels sous un BOT économique - sans subvention publique</w:delText>
        </w:r>
        <w:bookmarkEnd w:id="16696"/>
      </w:del>
    </w:p>
    <w:p w14:paraId="65CD7925" w14:textId="09156E89" w:rsidR="007016C9" w:rsidRPr="00343F01" w:rsidDel="00201166" w:rsidRDefault="00A216DC" w:rsidP="00D62BC5">
      <w:pPr>
        <w:spacing w:before="0" w:after="160"/>
        <w:jc w:val="left"/>
        <w:rPr>
          <w:del w:id="16701" w:author="Houyem Rais" w:date="2024-02-22T14:46:00Z"/>
        </w:rPr>
        <w:pPrChange w:id="16702" w:author="Houyem Rais" w:date="2024-02-22T14:49:00Z">
          <w:pPr/>
        </w:pPrChange>
      </w:pPr>
      <w:del w:id="16703" w:author="Houyem Rais" w:date="2024-02-22T14:46:00Z">
        <w:r w:rsidRPr="00A216DC" w:rsidDel="00201166">
          <w:rPr>
            <w:noProof/>
          </w:rPr>
          <w:drawing>
            <wp:inline distT="0" distB="0" distL="0" distR="0" wp14:anchorId="7408B707" wp14:editId="640C9703">
              <wp:extent cx="7629525" cy="5146543"/>
              <wp:effectExtent l="0" t="0" r="0" b="0"/>
              <wp:docPr id="1858222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31676" cy="5147994"/>
                      </a:xfrm>
                      <a:prstGeom prst="rect">
                        <a:avLst/>
                      </a:prstGeom>
                      <a:noFill/>
                      <a:ln>
                        <a:noFill/>
                      </a:ln>
                    </pic:spPr>
                  </pic:pic>
                </a:graphicData>
              </a:graphic>
            </wp:inline>
          </w:drawing>
        </w:r>
        <w:r w:rsidR="007016C9" w:rsidRPr="00343F01" w:rsidDel="00201166">
          <w:br w:type="page"/>
        </w:r>
      </w:del>
      <w:ins w:id="16704" w:author="Mohamed Amine Sdiri" w:date="2023-11-29T11:17:00Z">
        <w:del w:id="16705" w:author="Houyem Rais" w:date="2024-02-22T14:46:00Z">
          <w:r w:rsidR="009A03CA" w:rsidRPr="009A03CA" w:rsidDel="00201166">
            <w:rPr>
              <w:noProof/>
            </w:rPr>
            <w:drawing>
              <wp:inline distT="0" distB="0" distL="0" distR="0" wp14:anchorId="4A5087D3" wp14:editId="4C6EEAEA">
                <wp:extent cx="6415818" cy="5303520"/>
                <wp:effectExtent l="0" t="0" r="4445" b="0"/>
                <wp:docPr id="1973793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15818" cy="5303520"/>
                        </a:xfrm>
                        <a:prstGeom prst="rect">
                          <a:avLst/>
                        </a:prstGeom>
                        <a:noFill/>
                        <a:ln>
                          <a:noFill/>
                        </a:ln>
                      </pic:spPr>
                    </pic:pic>
                  </a:graphicData>
                </a:graphic>
              </wp:inline>
            </w:drawing>
          </w:r>
        </w:del>
      </w:ins>
    </w:p>
    <w:p w14:paraId="17C2DBE9" w14:textId="163E3692" w:rsidR="007016C9" w:rsidRPr="00343F01" w:rsidDel="00201166" w:rsidRDefault="007016C9" w:rsidP="00D62BC5">
      <w:pPr>
        <w:spacing w:before="0" w:after="160"/>
        <w:jc w:val="left"/>
        <w:rPr>
          <w:del w:id="16706" w:author="Houyem Rais" w:date="2024-02-22T14:46:00Z"/>
        </w:rPr>
        <w:sectPr w:rsidR="007016C9" w:rsidRPr="00343F01" w:rsidDel="00201166" w:rsidSect="00201166">
          <w:pgSz w:w="16838" w:h="11906" w:orient="landscape"/>
          <w:pgMar w:top="1440" w:right="1276" w:bottom="1440" w:left="1440" w:header="709" w:footer="709" w:gutter="0"/>
          <w:cols w:space="708"/>
          <w:docGrid w:linePitch="360"/>
          <w:sectPrChange w:id="16707" w:author="Houyem Rais" w:date="2024-02-22T14:47:00Z">
            <w:sectPr w:rsidR="007016C9" w:rsidRPr="00343F01" w:rsidDel="00201166" w:rsidSect="00201166">
              <w:pgMar w:top="1440" w:right="1440" w:bottom="1440" w:left="1440" w:header="708" w:footer="708" w:gutter="0"/>
            </w:sectPr>
          </w:sectPrChange>
        </w:sectPr>
        <w:pPrChange w:id="16708" w:author="Houyem Rais" w:date="2024-02-22T14:49:00Z">
          <w:pPr/>
        </w:pPrChange>
      </w:pPr>
    </w:p>
    <w:p w14:paraId="16DE7E12" w14:textId="187514CE" w:rsidR="00122AFF" w:rsidRPr="00343F01" w:rsidDel="00201166" w:rsidRDefault="00122AFF" w:rsidP="00D62BC5">
      <w:pPr>
        <w:spacing w:before="0" w:after="160"/>
        <w:jc w:val="left"/>
        <w:rPr>
          <w:del w:id="16709" w:author="Houyem Rais" w:date="2024-02-22T14:46:00Z"/>
          <w:lang w:bidi="ar-TN"/>
        </w:rPr>
        <w:pPrChange w:id="16710" w:author="Houyem Rais" w:date="2024-02-22T14:49:00Z">
          <w:pPr/>
        </w:pPrChange>
      </w:pPr>
      <w:del w:id="16711" w:author="Houyem Rais" w:date="2024-02-22T14:46:00Z">
        <w:r w:rsidRPr="00343F01" w:rsidDel="00201166">
          <w:rPr>
            <w:lang w:bidi="ar-TN"/>
          </w:rPr>
          <w:delText xml:space="preserve">Selon ce scénario, </w:delText>
        </w:r>
      </w:del>
      <w:ins w:id="16712" w:author="Mohamed Amine Sdiri" w:date="2023-11-29T09:58:00Z">
        <w:del w:id="16713" w:author="Houyem Rais" w:date="2024-02-22T14:46:00Z">
          <w:r w:rsidR="00621175" w:rsidDel="00201166">
            <w:rPr>
              <w:lang w:bidi="ar-TN"/>
            </w:rPr>
            <w:delText xml:space="preserve"> </w:delText>
          </w:r>
        </w:del>
      </w:ins>
      <w:del w:id="16714" w:author="Houyem Rais" w:date="2024-02-22T14:46:00Z">
        <w:r w:rsidRPr="00343F01" w:rsidDel="00201166">
          <w:rPr>
            <w:lang w:bidi="ar-TN"/>
          </w:rPr>
          <w:delText>le partenaire privé supporte la totalité du coût d’investissement du projet.</w:delText>
        </w:r>
      </w:del>
    </w:p>
    <w:p w14:paraId="271C4CF9" w14:textId="6D323176" w:rsidR="00BA1B07" w:rsidRPr="00343F01" w:rsidDel="00201166" w:rsidRDefault="00641705" w:rsidP="00D62BC5">
      <w:pPr>
        <w:spacing w:before="0" w:after="160"/>
        <w:jc w:val="left"/>
        <w:rPr>
          <w:del w:id="16715" w:author="Houyem Rais" w:date="2024-02-22T14:46:00Z"/>
        </w:rPr>
        <w:pPrChange w:id="16716" w:author="Houyem Rais" w:date="2024-02-22T14:49:00Z">
          <w:pPr/>
        </w:pPrChange>
      </w:pPr>
      <w:del w:id="16717" w:author="Houyem Rais" w:date="2024-02-22T14:46:00Z">
        <w:r w:rsidRPr="00343F01" w:rsidDel="00201166">
          <w:delText xml:space="preserve">Prenant l’exemple du Lot contractuel A. </w:delText>
        </w:r>
        <w:r w:rsidR="00BA1B07" w:rsidRPr="00343F01" w:rsidDel="00201166">
          <w:delText xml:space="preserve">Le coût de construction est de </w:delText>
        </w:r>
        <w:r w:rsidR="006B56E3" w:rsidRPr="00343F01" w:rsidDel="00201166">
          <w:delText>1 012,4</w:delText>
        </w:r>
        <w:r w:rsidR="00BA1B07" w:rsidRPr="00343F01" w:rsidDel="00201166">
          <w:delText xml:space="preserve"> </w:delText>
        </w:r>
        <w:r w:rsidR="00B3427E" w:rsidRPr="00343F01" w:rsidDel="00201166">
          <w:delText xml:space="preserve">MUSD </w:delText>
        </w:r>
        <w:r w:rsidR="00BA1B07" w:rsidRPr="00343F01" w:rsidDel="00201166">
          <w:delText xml:space="preserve">(CE 2023). En y appliquant l’inflation pendant la période de construction, </w:delText>
        </w:r>
      </w:del>
      <w:ins w:id="16718" w:author="Mohamed Amine Sdiri" w:date="2023-11-29T09:58:00Z">
        <w:del w:id="16719" w:author="Houyem Rais" w:date="2024-02-22T14:46:00Z">
          <w:r w:rsidR="00621175" w:rsidDel="00201166">
            <w:delText xml:space="preserve"> </w:delText>
          </w:r>
        </w:del>
      </w:ins>
      <w:del w:id="16720" w:author="Houyem Rais" w:date="2024-02-22T14:46:00Z">
        <w:r w:rsidR="00BA1B07" w:rsidRPr="00343F01" w:rsidDel="00201166">
          <w:delText xml:space="preserve">nous obtenons le montant actualisé de </w:delText>
        </w:r>
        <w:r w:rsidR="006B56E3" w:rsidRPr="00343F01" w:rsidDel="00201166">
          <w:delText>1</w:delText>
        </w:r>
        <w:r w:rsidR="00EC4859" w:rsidDel="00201166">
          <w:delText>.</w:delText>
        </w:r>
        <w:r w:rsidR="006B56E3" w:rsidRPr="00343F01" w:rsidDel="00201166">
          <w:delText>209,6</w:delText>
        </w:r>
        <w:r w:rsidR="00B3427E" w:rsidRPr="00343F01" w:rsidDel="00201166">
          <w:delText xml:space="preserve"> MUSD</w:delText>
        </w:r>
        <w:r w:rsidR="00BA1B07" w:rsidRPr="00343F01" w:rsidDel="00201166">
          <w:delText>.</w:delText>
        </w:r>
      </w:del>
    </w:p>
    <w:p w14:paraId="29932EA3" w14:textId="70F6D5C1" w:rsidR="000637A9" w:rsidRPr="00343F01" w:rsidDel="00201166" w:rsidRDefault="00B3427E" w:rsidP="00D62BC5">
      <w:pPr>
        <w:spacing w:before="0" w:after="160"/>
        <w:jc w:val="left"/>
        <w:rPr>
          <w:del w:id="16721" w:author="Houyem Rais" w:date="2024-02-22T14:46:00Z"/>
          <w:rFonts w:eastAsia="Calibri"/>
        </w:rPr>
        <w:pPrChange w:id="16722" w:author="Houyem Rais" w:date="2024-02-22T14:49:00Z">
          <w:pPr/>
        </w:pPrChange>
      </w:pPr>
      <w:del w:id="16723" w:author="Houyem Rais" w:date="2024-02-22T14:46:00Z">
        <w:r w:rsidRPr="00343F01" w:rsidDel="00201166">
          <w:rPr>
            <w:rFonts w:eastAsia="Calibri"/>
          </w:rPr>
          <w:delText xml:space="preserve">Le financement du coût de construction se fait en partie par de la dette qui génère des intérêts intercalaires de </w:delText>
        </w:r>
        <w:r w:rsidR="00614F59" w:rsidRPr="00343F01" w:rsidDel="00201166">
          <w:rPr>
            <w:rFonts w:eastAsia="Calibri"/>
          </w:rPr>
          <w:delText>57,4</w:delText>
        </w:r>
        <w:r w:rsidRPr="00343F01" w:rsidDel="00201166">
          <w:rPr>
            <w:rFonts w:eastAsia="Calibri"/>
          </w:rPr>
          <w:delText xml:space="preserve"> MUSD. Le coût total du projet à la fin de la période de construction ressort à </w:delText>
        </w:r>
        <w:r w:rsidR="00614F59" w:rsidRPr="00343F01" w:rsidDel="00201166">
          <w:rPr>
            <w:rFonts w:eastAsia="Calibri"/>
            <w:b/>
            <w:bCs/>
          </w:rPr>
          <w:delText>1</w:delText>
        </w:r>
        <w:r w:rsidR="00EC4859" w:rsidDel="00201166">
          <w:rPr>
            <w:rFonts w:eastAsia="Calibri"/>
            <w:b/>
            <w:bCs/>
          </w:rPr>
          <w:delText>.</w:delText>
        </w:r>
        <w:r w:rsidR="00614F59" w:rsidRPr="00343F01" w:rsidDel="00201166">
          <w:rPr>
            <w:rFonts w:eastAsia="Calibri"/>
            <w:b/>
            <w:bCs/>
          </w:rPr>
          <w:delText>267</w:delText>
        </w:r>
        <w:r w:rsidRPr="00343F01" w:rsidDel="00201166">
          <w:rPr>
            <w:rFonts w:eastAsia="Calibri"/>
            <w:b/>
            <w:bCs/>
          </w:rPr>
          <w:delText xml:space="preserve"> MUSD</w:delText>
        </w:r>
        <w:r w:rsidRPr="00343F01" w:rsidDel="00201166">
          <w:rPr>
            <w:rFonts w:eastAsia="Calibri"/>
          </w:rPr>
          <w:delText xml:space="preserve">. Ce montant est financé par de la dette à hauteur de </w:delText>
        </w:r>
        <w:r w:rsidR="00614F59" w:rsidRPr="00343F01" w:rsidDel="00201166">
          <w:rPr>
            <w:rFonts w:eastAsia="Calibri"/>
          </w:rPr>
          <w:delText>904</w:delText>
        </w:r>
        <w:r w:rsidRPr="00343F01" w:rsidDel="00201166">
          <w:rPr>
            <w:rFonts w:eastAsia="Calibri"/>
          </w:rPr>
          <w:delText xml:space="preserve"> MUSD et des fonds propres à hauteur de </w:delText>
        </w:r>
        <w:r w:rsidR="00614F59" w:rsidRPr="00343F01" w:rsidDel="00201166">
          <w:rPr>
            <w:rFonts w:eastAsia="Calibri"/>
          </w:rPr>
          <w:delText>363</w:delText>
        </w:r>
        <w:r w:rsidRPr="00343F01" w:rsidDel="00201166">
          <w:rPr>
            <w:rFonts w:eastAsia="Calibri"/>
          </w:rPr>
          <w:delText xml:space="preserve"> MUSD.</w:delText>
        </w:r>
      </w:del>
    </w:p>
    <w:p w14:paraId="5EC80D95" w14:textId="43A33AD9" w:rsidR="004A4190" w:rsidRPr="00343F01" w:rsidDel="00201166" w:rsidRDefault="000637A9" w:rsidP="00D62BC5">
      <w:pPr>
        <w:spacing w:before="0" w:after="160"/>
        <w:jc w:val="left"/>
        <w:rPr>
          <w:del w:id="16724" w:author="Houyem Rais" w:date="2024-02-22T14:46:00Z"/>
          <w:rtl/>
        </w:rPr>
        <w:pPrChange w:id="16725" w:author="Houyem Rais" w:date="2024-02-22T14:49:00Z">
          <w:pPr/>
        </w:pPrChange>
      </w:pPr>
      <w:del w:id="16726" w:author="Houyem Rais" w:date="2024-02-22T14:46:00Z">
        <w:r w:rsidRPr="00343F01" w:rsidDel="00201166">
          <w:delText>L</w:delText>
        </w:r>
        <w:r w:rsidR="008D0F25" w:rsidRPr="00343F01" w:rsidDel="00201166">
          <w:delText>es</w:delText>
        </w:r>
        <w:r w:rsidRPr="00343F01" w:rsidDel="00201166">
          <w:delText xml:space="preserve"> revenus</w:delText>
        </w:r>
        <w:r w:rsidR="008D0F25" w:rsidRPr="00343F01" w:rsidDel="00201166">
          <w:delText xml:space="preserve"> du partenaire privé</w:delText>
        </w:r>
        <w:r w:rsidRPr="00343F01" w:rsidDel="00201166">
          <w:delText xml:space="preserve"> correspond</w:delText>
        </w:r>
        <w:r w:rsidR="008D0F25" w:rsidRPr="00343F01" w:rsidDel="00201166">
          <w:delText>ent</w:delText>
        </w:r>
        <w:r w:rsidRPr="00343F01" w:rsidDel="00201166">
          <w:delText xml:space="preserve"> aux recettes générées par le projet, </w:delText>
        </w:r>
      </w:del>
      <w:ins w:id="16727" w:author="Mohamed Amine Sdiri" w:date="2023-11-29T09:58:00Z">
        <w:del w:id="16728" w:author="Houyem Rais" w:date="2024-02-22T14:46:00Z">
          <w:r w:rsidR="00621175" w:rsidDel="00201166">
            <w:delText xml:space="preserve"> </w:delText>
          </w:r>
        </w:del>
      </w:ins>
      <w:del w:id="16729" w:author="Houyem Rais" w:date="2024-02-22T14:46:00Z">
        <w:r w:rsidRPr="00343F01" w:rsidDel="00201166">
          <w:delText xml:space="preserve">i.e. les recettes des péages et les revenus annexes de l’exploitation du </w:delText>
        </w:r>
        <w:r w:rsidR="00AB266D" w:rsidRPr="00343F01" w:rsidDel="00201166">
          <w:delText>lot contractuel</w:delText>
        </w:r>
        <w:r w:rsidRPr="00343F01" w:rsidDel="00201166">
          <w:delText xml:space="preserve">. Dans le cas de cette option, </w:delText>
        </w:r>
      </w:del>
      <w:ins w:id="16730" w:author="Mohamed Amine Sdiri" w:date="2023-11-29T09:58:00Z">
        <w:del w:id="16731" w:author="Houyem Rais" w:date="2024-02-22T14:46:00Z">
          <w:r w:rsidR="00621175" w:rsidDel="00201166">
            <w:delText xml:space="preserve"> </w:delText>
          </w:r>
        </w:del>
      </w:ins>
      <w:del w:id="16732" w:author="Houyem Rais" w:date="2024-02-22T14:46:00Z">
        <w:r w:rsidRPr="00343F01" w:rsidDel="00201166">
          <w:delText xml:space="preserve">le partenaire privé perçoit les recettes de péage du </w:delText>
        </w:r>
        <w:r w:rsidR="00AB266D" w:rsidRPr="00343F01" w:rsidDel="00201166">
          <w:delText>projet</w:delText>
        </w:r>
        <w:r w:rsidRPr="00343F01" w:rsidDel="00201166">
          <w:delText xml:space="preserve"> et les utilises pour couvrir ses coûts de construction, </w:delText>
        </w:r>
      </w:del>
      <w:ins w:id="16733" w:author="Mohamed Amine Sdiri" w:date="2023-11-29T09:58:00Z">
        <w:del w:id="16734" w:author="Houyem Rais" w:date="2024-02-22T14:46:00Z">
          <w:r w:rsidR="00621175" w:rsidDel="00201166">
            <w:delText xml:space="preserve"> </w:delText>
          </w:r>
        </w:del>
      </w:ins>
      <w:del w:id="16735" w:author="Houyem Rais" w:date="2024-02-22T14:46:00Z">
        <w:r w:rsidRPr="00343F01" w:rsidDel="00201166">
          <w:delText>d’exploitation et de maintenance.</w:delText>
        </w:r>
      </w:del>
    </w:p>
    <w:p w14:paraId="6AC38A03" w14:textId="75E4A8DD" w:rsidR="000637A9" w:rsidRPr="00343F01" w:rsidDel="00201166" w:rsidRDefault="000637A9" w:rsidP="00D62BC5">
      <w:pPr>
        <w:spacing w:before="0" w:after="160"/>
        <w:jc w:val="left"/>
        <w:rPr>
          <w:del w:id="16736" w:author="Houyem Rais" w:date="2024-02-22T14:46:00Z"/>
        </w:rPr>
        <w:pPrChange w:id="16737" w:author="Houyem Rais" w:date="2024-02-22T14:49:00Z">
          <w:pPr/>
        </w:pPrChange>
      </w:pPr>
      <w:del w:id="16738" w:author="Houyem Rais" w:date="2024-02-22T14:46:00Z">
        <w:r w:rsidRPr="00343F01" w:rsidDel="00201166">
          <w:delText>La courbe des recettes et des cashflows pour le partenaire public est nulle. Ce dernier devra en revanche percevoir des impôts et des taxes le long de la période de la concession</w:delText>
        </w:r>
        <w:r w:rsidR="00B64D0B" w:rsidRPr="00343F01" w:rsidDel="00201166">
          <w:delText>.</w:delText>
        </w:r>
        <w:r w:rsidRPr="00343F01" w:rsidDel="00201166">
          <w:delText xml:space="preserve"> </w:delText>
        </w:r>
        <w:r w:rsidR="00B64D0B" w:rsidRPr="00343F01" w:rsidDel="00201166">
          <w:delText>C</w:delText>
        </w:r>
        <w:r w:rsidRPr="00343F01" w:rsidDel="00201166">
          <w:delText xml:space="preserve">ependant, </w:delText>
        </w:r>
      </w:del>
      <w:ins w:id="16739" w:author="Mohamed Amine Sdiri" w:date="2023-11-29T09:58:00Z">
        <w:del w:id="16740" w:author="Houyem Rais" w:date="2024-02-22T14:46:00Z">
          <w:r w:rsidR="00621175" w:rsidDel="00201166">
            <w:delText xml:space="preserve"> </w:delText>
          </w:r>
        </w:del>
      </w:ins>
      <w:del w:id="16741" w:author="Houyem Rais" w:date="2024-02-22T14:46:00Z">
        <w:r w:rsidR="00CE6110" w:rsidRPr="00343F01" w:rsidDel="00201166">
          <w:delText xml:space="preserve">dans le lot contractuel </w:delText>
        </w:r>
        <w:r w:rsidR="00FD588B" w:rsidRPr="00343F01" w:rsidDel="00201166">
          <w:delText xml:space="preserve">D, </w:delText>
        </w:r>
      </w:del>
      <w:ins w:id="16742" w:author="Mohamed Amine Sdiri" w:date="2023-11-29T09:58:00Z">
        <w:del w:id="16743" w:author="Houyem Rais" w:date="2024-02-22T14:46:00Z">
          <w:r w:rsidR="00621175" w:rsidDel="00201166">
            <w:delText xml:space="preserve"> </w:delText>
          </w:r>
        </w:del>
      </w:ins>
      <w:del w:id="16744" w:author="Houyem Rais" w:date="2024-02-22T14:46:00Z">
        <w:r w:rsidRPr="00343F01" w:rsidDel="00201166">
          <w:delText xml:space="preserve">la société de projet n’arrive à générer aucun profit tout au long du projet, </w:delText>
        </w:r>
      </w:del>
      <w:ins w:id="16745" w:author="Mohamed Amine Sdiri" w:date="2023-11-29T09:58:00Z">
        <w:del w:id="16746" w:author="Houyem Rais" w:date="2024-02-22T14:46:00Z">
          <w:r w:rsidR="00621175" w:rsidDel="00201166">
            <w:delText xml:space="preserve"> </w:delText>
          </w:r>
        </w:del>
      </w:ins>
      <w:del w:id="16747" w:author="Houyem Rais" w:date="2024-02-22T14:46:00Z">
        <w:r w:rsidRPr="00343F01" w:rsidDel="00201166">
          <w:delText>ce qui annule ces impôts.</w:delText>
        </w:r>
      </w:del>
    </w:p>
    <w:p w14:paraId="6A928900" w14:textId="1F049DC5" w:rsidR="000637A9" w:rsidRPr="00343F01" w:rsidDel="00201166" w:rsidRDefault="000637A9" w:rsidP="00D62BC5">
      <w:pPr>
        <w:spacing w:before="0" w:after="160"/>
        <w:jc w:val="left"/>
        <w:rPr>
          <w:del w:id="16748" w:author="Houyem Rais" w:date="2024-02-22T14:46:00Z"/>
        </w:rPr>
        <w:pPrChange w:id="16749" w:author="Houyem Rais" w:date="2024-02-22T14:49:00Z">
          <w:pPr/>
        </w:pPrChange>
      </w:pPr>
      <w:del w:id="16750" w:author="Houyem Rais" w:date="2024-02-22T14:46:00Z">
        <w:r w:rsidRPr="00343F01" w:rsidDel="00201166">
          <w:delText xml:space="preserve">Ce scénario génère </w:delText>
        </w:r>
        <w:r w:rsidR="00B64D0B" w:rsidRPr="00343F01" w:rsidDel="00201166">
          <w:delText>des</w:delText>
        </w:r>
        <w:r w:rsidRPr="00343F01" w:rsidDel="00201166">
          <w:delText xml:space="preserve"> </w:delText>
        </w:r>
        <w:r w:rsidRPr="00343F01" w:rsidDel="00201166">
          <w:rPr>
            <w:b/>
            <w:bCs/>
          </w:rPr>
          <w:delText xml:space="preserve">TRI des fonds propres </w:delText>
        </w:r>
        <w:r w:rsidR="00B64D0B" w:rsidRPr="00343F01" w:rsidDel="00201166">
          <w:rPr>
            <w:b/>
            <w:bCs/>
          </w:rPr>
          <w:delText xml:space="preserve">inférieurs au seuil </w:delText>
        </w:r>
        <w:r w:rsidR="00B97CF7" w:rsidRPr="00343F01" w:rsidDel="00201166">
          <w:delText xml:space="preserve">(exemple : </w:delText>
        </w:r>
        <w:r w:rsidR="00FD588B" w:rsidRPr="00343F01" w:rsidDel="00201166">
          <w:delText>11</w:delText>
        </w:r>
        <w:r w:rsidR="00B97CF7" w:rsidRPr="00343F01" w:rsidDel="00201166">
          <w:delText xml:space="preserve">% pour le lot contractuel </w:delText>
        </w:r>
        <w:r w:rsidR="00FD588B" w:rsidRPr="00343F01" w:rsidDel="00201166">
          <w:delText>A et 0% pour le lot D</w:delText>
        </w:r>
        <w:r w:rsidR="00B97CF7" w:rsidRPr="00343F01" w:rsidDel="00201166">
          <w:delText>)</w:delText>
        </w:r>
        <w:r w:rsidRPr="00343F01" w:rsidDel="00201166">
          <w:delText xml:space="preserve"> et un </w:delText>
        </w:r>
        <w:r w:rsidRPr="00343F01" w:rsidDel="00201166">
          <w:rPr>
            <w:b/>
            <w:bCs/>
          </w:rPr>
          <w:delText>ADSCR minimum</w:delText>
        </w:r>
        <w:r w:rsidRPr="00343F01" w:rsidDel="00201166">
          <w:delText xml:space="preserve"> </w:delText>
        </w:r>
        <w:r w:rsidR="00B97CF7" w:rsidRPr="00343F01" w:rsidDel="00201166">
          <w:delText>inférieur à 1,2</w:delText>
        </w:r>
        <w:r w:rsidR="002E2E50" w:rsidRPr="00343F01" w:rsidDel="00201166">
          <w:delText xml:space="preserve"> pour les lots D et F</w:delText>
        </w:r>
        <w:r w:rsidR="00B97CF7" w:rsidRPr="00343F01" w:rsidDel="00201166">
          <w:rPr>
            <w:b/>
            <w:bCs/>
          </w:rPr>
          <w:delText>,</w:delText>
        </w:r>
        <w:r w:rsidRPr="00343F01" w:rsidDel="00201166">
          <w:delText xml:space="preserve"> </w:delText>
        </w:r>
      </w:del>
      <w:ins w:id="16751" w:author="Mohamed Amine Sdiri" w:date="2023-11-29T09:58:00Z">
        <w:del w:id="16752" w:author="Houyem Rais" w:date="2024-02-22T14:46:00Z">
          <w:r w:rsidR="00621175" w:rsidDel="00201166">
            <w:rPr>
              <w:b/>
              <w:bCs/>
            </w:rPr>
            <w:delText xml:space="preserve"> </w:delText>
          </w:r>
        </w:del>
      </w:ins>
      <w:del w:id="16753" w:author="Houyem Rais" w:date="2024-02-22T14:46:00Z">
        <w:r w:rsidRPr="00343F01" w:rsidDel="00201166">
          <w:delText xml:space="preserve">ce qui signifie que la mise en œuvre </w:delText>
        </w:r>
        <w:r w:rsidR="00B97CF7" w:rsidRPr="00343F01" w:rsidDel="00201166">
          <w:delText>des différents</w:delText>
        </w:r>
        <w:r w:rsidR="0070518E" w:rsidRPr="00343F01" w:rsidDel="00201166">
          <w:delText xml:space="preserve"> lot</w:delText>
        </w:r>
        <w:r w:rsidR="00B97CF7" w:rsidRPr="00343F01" w:rsidDel="00201166">
          <w:delText>s</w:delText>
        </w:r>
        <w:r w:rsidR="0070518E" w:rsidRPr="00343F01" w:rsidDel="00201166">
          <w:delText xml:space="preserve"> contractuel</w:delText>
        </w:r>
        <w:r w:rsidR="00B97CF7" w:rsidRPr="00343F01" w:rsidDel="00201166">
          <w:delText>s</w:delText>
        </w:r>
        <w:r w:rsidR="0070518E" w:rsidRPr="00343F01" w:rsidDel="00201166">
          <w:delText xml:space="preserve"> </w:delText>
        </w:r>
        <w:r w:rsidRPr="00343F01" w:rsidDel="00201166">
          <w:delText xml:space="preserve">sous forme </w:delText>
        </w:r>
        <w:r w:rsidR="00676773" w:rsidRPr="00343F01" w:rsidDel="00201166">
          <w:delText>d’un BOT économique</w:delText>
        </w:r>
        <w:r w:rsidRPr="00343F01" w:rsidDel="00201166">
          <w:delText xml:space="preserve"> sans subvention publique </w:delText>
        </w:r>
        <w:r w:rsidRPr="00343F01" w:rsidDel="00201166">
          <w:rPr>
            <w:b/>
            <w:bCs/>
            <w:u w:val="single"/>
          </w:rPr>
          <w:delText>n’est pas rentable pour le</w:delText>
        </w:r>
        <w:r w:rsidR="001E57E9" w:rsidRPr="00343F01" w:rsidDel="00201166">
          <w:rPr>
            <w:b/>
            <w:bCs/>
            <w:u w:val="single"/>
          </w:rPr>
          <w:delText>s</w:delText>
        </w:r>
        <w:r w:rsidRPr="00343F01" w:rsidDel="00201166">
          <w:rPr>
            <w:b/>
            <w:bCs/>
            <w:u w:val="single"/>
          </w:rPr>
          <w:delText xml:space="preserve"> partenaire</w:delText>
        </w:r>
        <w:r w:rsidR="001E57E9" w:rsidRPr="00343F01" w:rsidDel="00201166">
          <w:rPr>
            <w:b/>
            <w:bCs/>
            <w:u w:val="single"/>
          </w:rPr>
          <w:delText>s</w:delText>
        </w:r>
        <w:r w:rsidRPr="00343F01" w:rsidDel="00201166">
          <w:rPr>
            <w:b/>
            <w:bCs/>
            <w:u w:val="single"/>
          </w:rPr>
          <w:delText xml:space="preserve"> privé</w:delText>
        </w:r>
        <w:r w:rsidR="001E57E9" w:rsidRPr="00343F01" w:rsidDel="00201166">
          <w:rPr>
            <w:b/>
            <w:bCs/>
            <w:u w:val="single"/>
          </w:rPr>
          <w:delText>s</w:delText>
        </w:r>
        <w:r w:rsidRPr="00343F01" w:rsidDel="00201166">
          <w:rPr>
            <w:b/>
            <w:bCs/>
            <w:u w:val="single"/>
          </w:rPr>
          <w:delText xml:space="preserve"> </w:delText>
        </w:r>
        <w:r w:rsidR="002E2E50" w:rsidRPr="00343F01" w:rsidDel="00201166">
          <w:rPr>
            <w:b/>
            <w:bCs/>
            <w:u w:val="single"/>
          </w:rPr>
          <w:delText>pour tous les lots contractuels</w:delText>
        </w:r>
        <w:r w:rsidR="002E2E50" w:rsidRPr="00343F01" w:rsidDel="00201166">
          <w:delText xml:space="preserve"> </w:delText>
        </w:r>
        <w:r w:rsidRPr="00343F01" w:rsidDel="00201166">
          <w:delText xml:space="preserve">et ne </w:delText>
        </w:r>
        <w:r w:rsidR="001E57E9" w:rsidRPr="00343F01" w:rsidDel="00201166">
          <w:delText>leur</w:delText>
        </w:r>
        <w:r w:rsidRPr="00343F01" w:rsidDel="00201166">
          <w:delText xml:space="preserve"> permet pas de payer le service annuel de </w:delText>
        </w:r>
        <w:r w:rsidR="001E57E9" w:rsidRPr="00343F01" w:rsidDel="00201166">
          <w:delText>leur</w:delText>
        </w:r>
        <w:r w:rsidRPr="00343F01" w:rsidDel="00201166">
          <w:delText xml:space="preserve"> dette contractée</w:delText>
        </w:r>
        <w:r w:rsidR="001E57E9" w:rsidRPr="00343F01" w:rsidDel="00201166">
          <w:delText xml:space="preserve"> pour les lots </w:delText>
        </w:r>
        <w:r w:rsidR="00CB2756" w:rsidRPr="00343F01" w:rsidDel="00201166">
          <w:delText>D et F</w:delText>
        </w:r>
        <w:r w:rsidRPr="00343F01" w:rsidDel="00201166">
          <w:delText>.</w:delText>
        </w:r>
      </w:del>
    </w:p>
    <w:p w14:paraId="18BC77E7" w14:textId="618A2F98" w:rsidR="00BB5482" w:rsidRPr="00343F01" w:rsidDel="00201166" w:rsidRDefault="004A4190" w:rsidP="00D62BC5">
      <w:pPr>
        <w:spacing w:before="0" w:after="160"/>
        <w:jc w:val="left"/>
        <w:rPr>
          <w:del w:id="16754" w:author="Houyem Rais" w:date="2024-02-22T14:46:00Z"/>
          <w:lang w:bidi="ar-TN"/>
        </w:rPr>
        <w:pPrChange w:id="16755" w:author="Houyem Rais" w:date="2024-02-22T14:49:00Z">
          <w:pPr/>
        </w:pPrChange>
      </w:pPr>
      <w:del w:id="16756" w:author="Houyem Rais" w:date="2024-02-22T14:46:00Z">
        <w:r w:rsidRPr="00343F01" w:rsidDel="00201166">
          <w:rPr>
            <w:lang w:bidi="ar-TN"/>
          </w:rPr>
          <w:delText>Pour atteindre la rentabilité minimale du projet dans le cadre d'un contrat de concession (</w:delText>
        </w:r>
        <w:r w:rsidR="0087125D" w:rsidRPr="00343F01" w:rsidDel="00201166">
          <w:rPr>
            <w:lang w:bidi="ar-TN"/>
          </w:rPr>
          <w:delText>des</w:delText>
        </w:r>
        <w:r w:rsidRPr="00343F01" w:rsidDel="00201166">
          <w:rPr>
            <w:lang w:bidi="ar-TN"/>
          </w:rPr>
          <w:delText xml:space="preserve"> TRI des fonds propres </w:delText>
        </w:r>
        <w:r w:rsidR="00CB2756" w:rsidRPr="00343F01" w:rsidDel="00201166">
          <w:rPr>
            <w:lang w:bidi="ar-TN"/>
          </w:rPr>
          <w:delText>cibles</w:delText>
        </w:r>
        <w:r w:rsidRPr="00343F01" w:rsidDel="00201166">
          <w:rPr>
            <w:lang w:bidi="ar-TN"/>
          </w:rPr>
          <w:delText xml:space="preserve">), </w:delText>
        </w:r>
      </w:del>
      <w:ins w:id="16757" w:author="Mohamed Amine Sdiri" w:date="2023-11-29T09:58:00Z">
        <w:del w:id="16758" w:author="Houyem Rais" w:date="2024-02-22T14:46:00Z">
          <w:r w:rsidR="00621175" w:rsidDel="00201166">
            <w:rPr>
              <w:lang w:bidi="ar-TN"/>
            </w:rPr>
            <w:delText xml:space="preserve"> </w:delText>
          </w:r>
        </w:del>
      </w:ins>
      <w:del w:id="16759" w:author="Houyem Rais" w:date="2024-02-22T14:46:00Z">
        <w:r w:rsidRPr="00343F01" w:rsidDel="00201166">
          <w:rPr>
            <w:lang w:bidi="ar-TN"/>
          </w:rPr>
          <w:delText xml:space="preserve">il est nécessaire </w:delText>
        </w:r>
        <w:r w:rsidR="0087125D" w:rsidRPr="00343F01" w:rsidDel="00201166">
          <w:rPr>
            <w:lang w:bidi="ar-TN"/>
          </w:rPr>
          <w:delText>de prévoir</w:delText>
        </w:r>
        <w:r w:rsidR="00245E42" w:rsidRPr="00343F01" w:rsidDel="00201166">
          <w:rPr>
            <w:lang w:bidi="ar-TN"/>
          </w:rPr>
          <w:delText xml:space="preserve"> </w:delText>
        </w:r>
        <w:r w:rsidR="0087125D" w:rsidRPr="00343F01" w:rsidDel="00201166">
          <w:rPr>
            <w:lang w:bidi="ar-TN"/>
          </w:rPr>
          <w:delText>des</w:delText>
        </w:r>
        <w:r w:rsidR="00245E42" w:rsidRPr="00343F01" w:rsidDel="00201166">
          <w:rPr>
            <w:lang w:bidi="ar-TN"/>
          </w:rPr>
          <w:delText xml:space="preserve"> subvention</w:delText>
        </w:r>
        <w:r w:rsidR="0087125D" w:rsidRPr="00343F01" w:rsidDel="00201166">
          <w:rPr>
            <w:lang w:bidi="ar-TN"/>
          </w:rPr>
          <w:delText>s</w:delText>
        </w:r>
        <w:r w:rsidR="00245E42" w:rsidRPr="00343F01" w:rsidDel="00201166">
          <w:rPr>
            <w:lang w:bidi="ar-TN"/>
          </w:rPr>
          <w:delText xml:space="preserve"> publique</w:delText>
        </w:r>
        <w:r w:rsidR="0087125D" w:rsidRPr="00343F01" w:rsidDel="00201166">
          <w:rPr>
            <w:lang w:bidi="ar-TN"/>
          </w:rPr>
          <w:delText>s</w:delText>
        </w:r>
        <w:r w:rsidR="00245E42" w:rsidRPr="00343F01" w:rsidDel="00201166">
          <w:rPr>
            <w:lang w:bidi="ar-TN"/>
          </w:rPr>
          <w:delText xml:space="preserve"> </w:delText>
        </w:r>
        <w:r w:rsidR="00B1397D" w:rsidRPr="00343F01" w:rsidDel="00201166">
          <w:rPr>
            <w:lang w:bidi="ar-TN"/>
          </w:rPr>
          <w:delText>d’investissement</w:delText>
        </w:r>
        <w:r w:rsidR="0087125D" w:rsidRPr="00343F01" w:rsidDel="00201166">
          <w:rPr>
            <w:lang w:bidi="ar-TN"/>
          </w:rPr>
          <w:delText xml:space="preserve">. Ce scénario est détaillé dans </w:delText>
        </w:r>
        <w:r w:rsidR="00BB5482" w:rsidRPr="00343F01" w:rsidDel="00201166">
          <w:rPr>
            <w:lang w:bidi="ar-TN"/>
          </w:rPr>
          <w:delText>ce qui suit.</w:delText>
        </w:r>
      </w:del>
    </w:p>
    <w:p w14:paraId="4CF80D55" w14:textId="292BB014" w:rsidR="00BB5482" w:rsidRPr="00343F01" w:rsidDel="00201166" w:rsidRDefault="00BB5482" w:rsidP="00D62BC5">
      <w:pPr>
        <w:spacing w:before="0" w:after="160"/>
        <w:jc w:val="left"/>
        <w:rPr>
          <w:del w:id="16760" w:author="Houyem Rais" w:date="2024-02-22T14:46:00Z"/>
        </w:rPr>
        <w:pPrChange w:id="16761" w:author="Houyem Rais" w:date="2024-02-22T14:49:00Z">
          <w:pPr>
            <w:pStyle w:val="Heading3"/>
          </w:pPr>
        </w:pPrChange>
      </w:pPr>
      <w:bookmarkStart w:id="16762" w:name="_Toc152165402"/>
      <w:del w:id="16763" w:author="Houyem Rais" w:date="2024-02-22T14:46:00Z">
        <w:r w:rsidRPr="00343F01" w:rsidDel="00201166">
          <w:delText>Option 1</w:delText>
        </w:r>
        <w:r w:rsidR="001810E6" w:rsidRPr="00343F01" w:rsidDel="00201166">
          <w:delText>.2</w:delText>
        </w:r>
        <w:r w:rsidRPr="00343F01" w:rsidDel="00201166">
          <w:delText xml:space="preserve"> : BOT économique – Scénario </w:delText>
        </w:r>
        <w:r w:rsidR="007772CB" w:rsidRPr="00343F01" w:rsidDel="00201166">
          <w:delText>avec</w:delText>
        </w:r>
        <w:r w:rsidRPr="00343F01" w:rsidDel="00201166">
          <w:delText xml:space="preserve"> subvention publique</w:delText>
        </w:r>
        <w:bookmarkEnd w:id="16762"/>
      </w:del>
    </w:p>
    <w:p w14:paraId="1AAB2CC0" w14:textId="2E7C8006" w:rsidR="007772CB" w:rsidRPr="00343F01" w:rsidDel="00201166" w:rsidRDefault="007772CB" w:rsidP="00D62BC5">
      <w:pPr>
        <w:spacing w:before="0" w:after="160"/>
        <w:jc w:val="left"/>
        <w:rPr>
          <w:del w:id="16764" w:author="Houyem Rais" w:date="2024-02-22T14:46:00Z"/>
        </w:rPr>
        <w:pPrChange w:id="16765" w:author="Houyem Rais" w:date="2024-02-22T14:49:00Z">
          <w:pPr/>
        </w:pPrChange>
      </w:pPr>
      <w:del w:id="16766" w:author="Houyem Rais" w:date="2024-02-22T14:46:00Z">
        <w:r w:rsidRPr="00343F01" w:rsidDel="00201166">
          <w:delText>Les résultats de l’analyse de la mise en œuvre des différents lots contractuels sous un BOT économique et avec subvention publique sont synthétisés dans le tableau ci-dessus.</w:delText>
        </w:r>
      </w:del>
    </w:p>
    <w:p w14:paraId="33E08B8E" w14:textId="79483DFE" w:rsidR="007772CB" w:rsidRPr="00343F01" w:rsidDel="00201166" w:rsidRDefault="007772CB" w:rsidP="00D62BC5">
      <w:pPr>
        <w:spacing w:before="0" w:after="160"/>
        <w:jc w:val="left"/>
        <w:rPr>
          <w:del w:id="16767" w:author="Houyem Rais" w:date="2024-02-22T14:46:00Z"/>
        </w:rPr>
        <w:pPrChange w:id="16768" w:author="Houyem Rais" w:date="2024-02-22T14:49:00Z">
          <w:pPr/>
        </w:pPrChange>
      </w:pPr>
    </w:p>
    <w:p w14:paraId="48569D34" w14:textId="222056D4" w:rsidR="007772CB" w:rsidRPr="00343F01" w:rsidDel="00201166" w:rsidRDefault="007772CB" w:rsidP="00D62BC5">
      <w:pPr>
        <w:spacing w:before="0" w:after="160"/>
        <w:jc w:val="left"/>
        <w:rPr>
          <w:del w:id="16769" w:author="Houyem Rais" w:date="2024-02-22T14:46:00Z"/>
        </w:rPr>
        <w:pPrChange w:id="16770" w:author="Houyem Rais" w:date="2024-02-22T14:49:00Z">
          <w:pPr>
            <w:spacing w:before="0" w:after="160"/>
            <w:jc w:val="left"/>
          </w:pPr>
        </w:pPrChange>
      </w:pPr>
      <w:del w:id="16771" w:author="Houyem Rais" w:date="2024-02-22T14:46:00Z">
        <w:r w:rsidRPr="00343F01" w:rsidDel="00201166">
          <w:br w:type="page"/>
        </w:r>
      </w:del>
    </w:p>
    <w:p w14:paraId="3DD9ACD5" w14:textId="4DAFCE18" w:rsidR="007772CB" w:rsidRPr="00343F01" w:rsidDel="00201166" w:rsidRDefault="007772CB" w:rsidP="00D62BC5">
      <w:pPr>
        <w:spacing w:before="0" w:after="160"/>
        <w:jc w:val="left"/>
        <w:rPr>
          <w:del w:id="16772" w:author="Houyem Rais" w:date="2024-02-22T14:46:00Z"/>
        </w:rPr>
        <w:sectPr w:rsidR="007772CB" w:rsidRPr="00343F01" w:rsidDel="00201166" w:rsidSect="00201166">
          <w:pgSz w:w="11906" w:h="16838"/>
          <w:pgMar w:top="1440" w:right="1276" w:bottom="1440" w:left="1440" w:header="709" w:footer="709" w:gutter="0"/>
          <w:cols w:space="708"/>
          <w:docGrid w:linePitch="360"/>
          <w:sectPrChange w:id="16773" w:author="Houyem Rais" w:date="2024-02-22T14:47:00Z">
            <w:sectPr w:rsidR="007772CB" w:rsidRPr="00343F01" w:rsidDel="00201166" w:rsidSect="00201166">
              <w:pgMar w:top="1440" w:right="1440" w:bottom="1440" w:left="1440" w:header="708" w:footer="708" w:gutter="0"/>
            </w:sectPr>
          </w:sectPrChange>
        </w:sectPr>
        <w:pPrChange w:id="16774" w:author="Houyem Rais" w:date="2024-02-22T14:49:00Z">
          <w:pPr/>
        </w:pPrChange>
      </w:pPr>
    </w:p>
    <w:p w14:paraId="62C83228" w14:textId="61B66064" w:rsidR="007772CB" w:rsidDel="00201166" w:rsidRDefault="007772CB" w:rsidP="00D62BC5">
      <w:pPr>
        <w:spacing w:before="0" w:after="160"/>
        <w:jc w:val="left"/>
        <w:rPr>
          <w:del w:id="16775" w:author="Houyem Rais" w:date="2024-02-22T14:46:00Z"/>
        </w:rPr>
        <w:pPrChange w:id="16776" w:author="Houyem Rais" w:date="2024-02-22T14:49:00Z">
          <w:pPr>
            <w:pStyle w:val="Caption"/>
          </w:pPr>
        </w:pPrChange>
      </w:pPr>
      <w:bookmarkStart w:id="16777" w:name="_Toc152165505"/>
      <w:del w:id="16778"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6779" w:author="Mohamed Amine Sdiri" w:date="2023-11-29T15:48:00Z">
        <w:del w:id="16780" w:author="Houyem Rais" w:date="2024-02-22T14:46:00Z">
          <w:r w:rsidR="002B5C95" w:rsidDel="00201166">
            <w:rPr>
              <w:noProof/>
            </w:rPr>
            <w:delText>67</w:delText>
          </w:r>
        </w:del>
      </w:ins>
      <w:del w:id="16781" w:author="Houyem Rais" w:date="2024-02-22T14:46:00Z">
        <w:r w:rsidR="00F555DC" w:rsidDel="00201166">
          <w:rPr>
            <w:noProof/>
          </w:rPr>
          <w:delText>68</w:delText>
        </w:r>
        <w:r w:rsidR="00B0561B" w:rsidDel="00201166">
          <w:rPr>
            <w:noProof/>
          </w:rPr>
          <w:fldChar w:fldCharType="end"/>
        </w:r>
        <w:r w:rsidRPr="00343F01" w:rsidDel="00201166">
          <w:delText xml:space="preserve"> Résultats de l’analyse de la mise en œuvre des différents lots contractuels sous un BOT économique </w:delText>
        </w:r>
        <w:r w:rsidR="001810E6" w:rsidRPr="00343F01" w:rsidDel="00201166">
          <w:delText>avec</w:delText>
        </w:r>
        <w:r w:rsidRPr="00343F01" w:rsidDel="00201166">
          <w:delText xml:space="preserve"> subvention </w:delText>
        </w:r>
        <w:r w:rsidR="003A3DE5" w:rsidRPr="00343F01" w:rsidDel="00201166">
          <w:delText>d’investissement</w:delText>
        </w:r>
        <w:bookmarkEnd w:id="16777"/>
      </w:del>
    </w:p>
    <w:p w14:paraId="23707F64" w14:textId="0B924FD9" w:rsidR="007772CB" w:rsidRPr="00343F01" w:rsidDel="00201166" w:rsidRDefault="00175530" w:rsidP="00D62BC5">
      <w:pPr>
        <w:spacing w:before="0" w:after="160"/>
        <w:jc w:val="left"/>
        <w:rPr>
          <w:del w:id="16782" w:author="Houyem Rais" w:date="2024-02-22T14:46:00Z"/>
        </w:rPr>
        <w:pPrChange w:id="16783" w:author="Houyem Rais" w:date="2024-02-22T14:49:00Z">
          <w:pPr/>
        </w:pPrChange>
      </w:pPr>
      <w:del w:id="16784" w:author="Houyem Rais" w:date="2024-02-22T14:46:00Z">
        <w:r w:rsidRPr="00175530" w:rsidDel="00201166">
          <w:rPr>
            <w:noProof/>
          </w:rPr>
          <w:drawing>
            <wp:inline distT="0" distB="0" distL="0" distR="0" wp14:anchorId="510C8428" wp14:editId="7E91421F">
              <wp:extent cx="6909819" cy="5257800"/>
              <wp:effectExtent l="0" t="0" r="5715" b="0"/>
              <wp:docPr id="414924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17999" cy="5264025"/>
                      </a:xfrm>
                      <a:prstGeom prst="rect">
                        <a:avLst/>
                      </a:prstGeom>
                      <a:noFill/>
                      <a:ln>
                        <a:noFill/>
                      </a:ln>
                    </pic:spPr>
                  </pic:pic>
                </a:graphicData>
              </a:graphic>
            </wp:inline>
          </w:drawing>
        </w:r>
      </w:del>
    </w:p>
    <w:p w14:paraId="2DD3E0E4" w14:textId="6DE327DA" w:rsidR="007772CB" w:rsidRPr="00343F01" w:rsidDel="00201166" w:rsidRDefault="002A1CAC" w:rsidP="00D62BC5">
      <w:pPr>
        <w:spacing w:before="0" w:after="160"/>
        <w:jc w:val="left"/>
        <w:rPr>
          <w:del w:id="16785" w:author="Houyem Rais" w:date="2024-02-22T14:46:00Z"/>
        </w:rPr>
        <w:sectPr w:rsidR="007772CB" w:rsidRPr="00343F01" w:rsidDel="00201166" w:rsidSect="00201166">
          <w:pgSz w:w="16838" w:h="11906" w:orient="landscape"/>
          <w:pgMar w:top="1440" w:right="1276" w:bottom="1440" w:left="1440" w:header="709" w:footer="709" w:gutter="0"/>
          <w:cols w:space="708"/>
          <w:docGrid w:linePitch="360"/>
          <w:sectPrChange w:id="16786" w:author="Houyem Rais" w:date="2024-02-22T14:47:00Z">
            <w:sectPr w:rsidR="007772CB" w:rsidRPr="00343F01" w:rsidDel="00201166" w:rsidSect="00201166">
              <w:pgMar w:top="1440" w:right="1440" w:bottom="1440" w:left="1440" w:header="708" w:footer="708" w:gutter="0"/>
            </w:sectPr>
          </w:sectPrChange>
        </w:sectPr>
        <w:pPrChange w:id="16787" w:author="Houyem Rais" w:date="2024-02-22T14:49:00Z">
          <w:pPr/>
        </w:pPrChange>
      </w:pPr>
      <w:ins w:id="16788" w:author="Mohamed Amine Sdiri" w:date="2023-11-29T11:18:00Z">
        <w:del w:id="16789" w:author="Houyem Rais" w:date="2024-02-22T14:46:00Z">
          <w:r w:rsidRPr="002A1CAC" w:rsidDel="00201166">
            <w:rPr>
              <w:noProof/>
            </w:rPr>
            <w:drawing>
              <wp:inline distT="0" distB="0" distL="0" distR="0" wp14:anchorId="717C6082" wp14:editId="1C2163DB">
                <wp:extent cx="6353533" cy="5303520"/>
                <wp:effectExtent l="0" t="0" r="9525" b="0"/>
                <wp:docPr id="620960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53533" cy="5303520"/>
                        </a:xfrm>
                        <a:prstGeom prst="rect">
                          <a:avLst/>
                        </a:prstGeom>
                        <a:noFill/>
                        <a:ln>
                          <a:noFill/>
                        </a:ln>
                      </pic:spPr>
                    </pic:pic>
                  </a:graphicData>
                </a:graphic>
              </wp:inline>
            </w:drawing>
          </w:r>
        </w:del>
      </w:ins>
    </w:p>
    <w:p w14:paraId="34676232" w14:textId="51C27484" w:rsidR="007772CB" w:rsidRPr="00343F01" w:rsidDel="00201166" w:rsidRDefault="007772CB" w:rsidP="00D62BC5">
      <w:pPr>
        <w:spacing w:before="0" w:after="160"/>
        <w:jc w:val="left"/>
        <w:rPr>
          <w:del w:id="16790" w:author="Houyem Rais" w:date="2024-02-22T14:46:00Z"/>
        </w:rPr>
        <w:pPrChange w:id="16791" w:author="Houyem Rais" w:date="2024-02-22T14:49:00Z">
          <w:pPr/>
        </w:pPrChange>
      </w:pPr>
      <w:del w:id="16792" w:author="Houyem Rais" w:date="2024-02-22T14:46:00Z">
        <w:r w:rsidRPr="00343F01" w:rsidDel="00201166">
          <w:delText xml:space="preserve">Prenant l’exemple du Lot contractuel </w:delText>
        </w:r>
        <w:r w:rsidR="00117DC0" w:rsidRPr="00343F01" w:rsidDel="00201166">
          <w:delText>B</w:delText>
        </w:r>
        <w:r w:rsidRPr="00343F01" w:rsidDel="00201166">
          <w:delText xml:space="preserve">. Le coût de construction est de </w:delText>
        </w:r>
        <w:r w:rsidR="00440A64" w:rsidRPr="00343F01" w:rsidDel="00201166">
          <w:delText>1</w:delText>
        </w:r>
        <w:r w:rsidR="002B5796" w:rsidDel="00201166">
          <w:delText>.</w:delText>
        </w:r>
        <w:r w:rsidR="00440A64" w:rsidRPr="00343F01" w:rsidDel="00201166">
          <w:delText>494</w:delText>
        </w:r>
        <w:r w:rsidRPr="00343F01" w:rsidDel="00201166">
          <w:delText xml:space="preserve"> MUSD (CE 2023). En y appliquant l’inflation pendant la période de construction, </w:delText>
        </w:r>
      </w:del>
      <w:ins w:id="16793" w:author="Mohamed Amine Sdiri" w:date="2023-11-29T09:58:00Z">
        <w:del w:id="16794" w:author="Houyem Rais" w:date="2024-02-22T14:46:00Z">
          <w:r w:rsidR="00621175" w:rsidDel="00201166">
            <w:delText xml:space="preserve"> </w:delText>
          </w:r>
        </w:del>
      </w:ins>
      <w:del w:id="16795" w:author="Houyem Rais" w:date="2024-02-22T14:46:00Z">
        <w:r w:rsidRPr="00343F01" w:rsidDel="00201166">
          <w:delText xml:space="preserve">nous obtenons le montant actualisé de </w:delText>
        </w:r>
        <w:r w:rsidR="00E00CD0" w:rsidRPr="00343F01" w:rsidDel="00201166">
          <w:delText>1</w:delText>
        </w:r>
        <w:r w:rsidR="002B5796" w:rsidDel="00201166">
          <w:delText>.</w:delText>
        </w:r>
        <w:r w:rsidR="00F058CF" w:rsidRPr="00343F01" w:rsidDel="00201166">
          <w:delText>673</w:delText>
        </w:r>
        <w:r w:rsidRPr="00343F01" w:rsidDel="00201166">
          <w:delText xml:space="preserve"> MUSD.</w:delText>
        </w:r>
      </w:del>
    </w:p>
    <w:p w14:paraId="6B74B08C" w14:textId="2FEF77CF" w:rsidR="00CB6850" w:rsidRPr="00343F01" w:rsidDel="00201166" w:rsidRDefault="007772CB" w:rsidP="00D62BC5">
      <w:pPr>
        <w:spacing w:before="0" w:after="160"/>
        <w:jc w:val="left"/>
        <w:rPr>
          <w:del w:id="16796" w:author="Houyem Rais" w:date="2024-02-22T14:46:00Z"/>
          <w:rFonts w:eastAsia="Calibri"/>
        </w:rPr>
        <w:pPrChange w:id="16797" w:author="Houyem Rais" w:date="2024-02-22T14:49:00Z">
          <w:pPr/>
        </w:pPrChange>
      </w:pPr>
      <w:del w:id="16798" w:author="Houyem Rais" w:date="2024-02-22T14:46:00Z">
        <w:r w:rsidRPr="00343F01" w:rsidDel="00201166">
          <w:rPr>
            <w:rFonts w:eastAsia="Calibri"/>
          </w:rPr>
          <w:delText xml:space="preserve">Le financement du coût de construction se fait en partie par de la dette qui génère des intérêts intercalaires de </w:delText>
        </w:r>
        <w:r w:rsidR="00F058CF" w:rsidRPr="00343F01" w:rsidDel="00201166">
          <w:rPr>
            <w:rFonts w:eastAsia="Calibri"/>
          </w:rPr>
          <w:delText>81</w:delText>
        </w:r>
        <w:r w:rsidRPr="00343F01" w:rsidDel="00201166">
          <w:rPr>
            <w:rFonts w:eastAsia="Calibri"/>
          </w:rPr>
          <w:delText xml:space="preserve"> MUSD. Le coût total du projet à la fin de la période de construction ressort à </w:delText>
        </w:r>
        <w:r w:rsidR="00F058CF" w:rsidRPr="00343F01" w:rsidDel="00201166">
          <w:rPr>
            <w:rFonts w:eastAsia="Calibri"/>
            <w:b/>
            <w:bCs/>
          </w:rPr>
          <w:delText>1</w:delText>
        </w:r>
        <w:r w:rsidR="00EE239C" w:rsidDel="00201166">
          <w:rPr>
            <w:rFonts w:eastAsia="Calibri"/>
            <w:b/>
            <w:bCs/>
          </w:rPr>
          <w:delText>.</w:delText>
        </w:r>
        <w:r w:rsidR="00F058CF" w:rsidRPr="00343F01" w:rsidDel="00201166">
          <w:rPr>
            <w:rFonts w:eastAsia="Calibri"/>
            <w:b/>
            <w:bCs/>
          </w:rPr>
          <w:delText>754</w:delText>
        </w:r>
        <w:r w:rsidRPr="00343F01" w:rsidDel="00201166">
          <w:rPr>
            <w:rFonts w:eastAsia="Calibri"/>
            <w:b/>
            <w:bCs/>
          </w:rPr>
          <w:delText xml:space="preserve"> MUSD</w:delText>
        </w:r>
        <w:r w:rsidRPr="00343F01" w:rsidDel="00201166">
          <w:rPr>
            <w:rFonts w:eastAsia="Calibri"/>
          </w:rPr>
          <w:delText>. Ce montant est financé par</w:delText>
        </w:r>
        <w:r w:rsidR="006D6EEB" w:rsidRPr="00343F01" w:rsidDel="00201166">
          <w:rPr>
            <w:rFonts w:eastAsia="Calibri"/>
          </w:rPr>
          <w:delText xml:space="preserve"> une subvention publique de </w:delText>
        </w:r>
        <w:r w:rsidR="00460CC0" w:rsidRPr="00343F01" w:rsidDel="00201166">
          <w:rPr>
            <w:rFonts w:eastAsia="Calibri"/>
          </w:rPr>
          <w:delText>4</w:delText>
        </w:r>
        <w:r w:rsidR="00031985" w:rsidDel="00201166">
          <w:rPr>
            <w:rFonts w:eastAsia="Calibri"/>
          </w:rPr>
          <w:delText>1</w:delText>
        </w:r>
        <w:r w:rsidR="00460CC0" w:rsidRPr="00343F01" w:rsidDel="00201166">
          <w:rPr>
            <w:rFonts w:eastAsia="Calibri"/>
          </w:rPr>
          <w:delText>5</w:delText>
        </w:r>
        <w:r w:rsidR="002330D0" w:rsidRPr="00343F01" w:rsidDel="00201166">
          <w:rPr>
            <w:rFonts w:eastAsia="Calibri"/>
          </w:rPr>
          <w:delText xml:space="preserve"> MUSD,</w:delText>
        </w:r>
        <w:r w:rsidRPr="00343F01" w:rsidDel="00201166">
          <w:rPr>
            <w:rFonts w:eastAsia="Calibri"/>
          </w:rPr>
          <w:delText xml:space="preserve"> </w:delText>
        </w:r>
      </w:del>
      <w:ins w:id="16799" w:author="Mohamed Amine Sdiri" w:date="2023-11-29T09:58:00Z">
        <w:del w:id="16800" w:author="Houyem Rais" w:date="2024-02-22T14:46:00Z">
          <w:r w:rsidR="00621175" w:rsidDel="00201166">
            <w:rPr>
              <w:rFonts w:eastAsia="Calibri"/>
            </w:rPr>
            <w:delText xml:space="preserve"> </w:delText>
          </w:r>
        </w:del>
      </w:ins>
      <w:del w:id="16801" w:author="Houyem Rais" w:date="2024-02-22T14:46:00Z">
        <w:r w:rsidRPr="00343F01" w:rsidDel="00201166">
          <w:rPr>
            <w:rFonts w:eastAsia="Calibri"/>
          </w:rPr>
          <w:delText xml:space="preserve">de la dette à hauteur de </w:delText>
        </w:r>
        <w:r w:rsidR="00F058CF" w:rsidRPr="00343F01" w:rsidDel="00201166">
          <w:rPr>
            <w:rFonts w:eastAsia="Calibri"/>
          </w:rPr>
          <w:delText>9</w:delText>
        </w:r>
        <w:r w:rsidR="00031985" w:rsidDel="00201166">
          <w:rPr>
            <w:rFonts w:eastAsia="Calibri"/>
          </w:rPr>
          <w:delText xml:space="preserve">62 </w:delText>
        </w:r>
        <w:r w:rsidRPr="00343F01" w:rsidDel="00201166">
          <w:rPr>
            <w:rFonts w:eastAsia="Calibri"/>
          </w:rPr>
          <w:delText xml:space="preserve">MUSD et des fonds propres à hauteur de </w:delText>
        </w:r>
        <w:r w:rsidR="00460CC0" w:rsidRPr="00343F01" w:rsidDel="00201166">
          <w:rPr>
            <w:rFonts w:eastAsia="Calibri"/>
          </w:rPr>
          <w:delText>37</w:delText>
        </w:r>
        <w:r w:rsidR="00031985" w:rsidDel="00201166">
          <w:rPr>
            <w:rFonts w:eastAsia="Calibri"/>
          </w:rPr>
          <w:delText>7</w:delText>
        </w:r>
        <w:r w:rsidRPr="00343F01" w:rsidDel="00201166">
          <w:rPr>
            <w:rFonts w:eastAsia="Calibri"/>
          </w:rPr>
          <w:delText xml:space="preserve"> MUSD.</w:delText>
        </w:r>
      </w:del>
    </w:p>
    <w:p w14:paraId="7D2EEA0F" w14:textId="7440C9DF" w:rsidR="007772CB" w:rsidRPr="00343F01" w:rsidDel="00201166" w:rsidRDefault="001D5701" w:rsidP="00D62BC5">
      <w:pPr>
        <w:spacing w:before="0" w:after="160"/>
        <w:jc w:val="left"/>
        <w:rPr>
          <w:del w:id="16802" w:author="Houyem Rais" w:date="2024-02-22T14:46:00Z"/>
          <w:rFonts w:eastAsia="Calibri"/>
        </w:rPr>
        <w:pPrChange w:id="16803" w:author="Houyem Rais" w:date="2024-02-22T14:49:00Z">
          <w:pPr/>
        </w:pPrChange>
      </w:pPr>
      <w:del w:id="16804" w:author="Houyem Rais" w:date="2024-02-22T14:46:00Z">
        <w:r w:rsidRPr="00343F01" w:rsidDel="00201166">
          <w:delText>La subvention publique reçue</w:delText>
        </w:r>
        <w:r w:rsidR="00422329" w:rsidRPr="00343F01" w:rsidDel="00201166">
          <w:delText xml:space="preserve"> par le partenaire privé</w:delText>
        </w:r>
        <w:r w:rsidRPr="00343F01" w:rsidDel="00201166">
          <w:delText xml:space="preserve"> </w:delText>
        </w:r>
        <w:r w:rsidR="00422329" w:rsidRPr="00343F01" w:rsidDel="00201166">
          <w:delText xml:space="preserve">atteint </w:delText>
        </w:r>
        <w:r w:rsidR="00CC4CCE" w:rsidRPr="00343F01" w:rsidDel="00201166">
          <w:delText xml:space="preserve">43,4% pour le lot </w:delText>
        </w:r>
        <w:r w:rsidR="008B0AE3" w:rsidRPr="00343F01" w:rsidDel="00201166">
          <w:delText xml:space="preserve">contractuel </w:delText>
        </w:r>
        <w:r w:rsidR="00CC4CCE" w:rsidRPr="00343F01" w:rsidDel="00201166">
          <w:delText xml:space="preserve">F et </w:delText>
        </w:r>
        <w:r w:rsidRPr="00343F01" w:rsidDel="00201166">
          <w:delText xml:space="preserve">93,5% pour le lot </w:delText>
        </w:r>
        <w:r w:rsidR="008B0AE3" w:rsidRPr="00343F01" w:rsidDel="00201166">
          <w:delText xml:space="preserve">contractuel </w:delText>
        </w:r>
        <w:r w:rsidRPr="00343F01" w:rsidDel="00201166">
          <w:delText>D</w:delText>
        </w:r>
        <w:r w:rsidR="00CB6850" w:rsidRPr="00343F01" w:rsidDel="00201166">
          <w:delText xml:space="preserve">, </w:delText>
        </w:r>
      </w:del>
      <w:ins w:id="16805" w:author="Mohamed Amine Sdiri" w:date="2023-11-29T09:58:00Z">
        <w:del w:id="16806" w:author="Houyem Rais" w:date="2024-02-22T14:46:00Z">
          <w:r w:rsidR="00621175" w:rsidDel="00201166">
            <w:delText xml:space="preserve"> </w:delText>
          </w:r>
        </w:del>
      </w:ins>
      <w:del w:id="16807" w:author="Houyem Rais" w:date="2024-02-22T14:46:00Z">
        <w:r w:rsidR="00CC4CCE" w:rsidRPr="00343F01" w:rsidDel="00201166">
          <w:delText xml:space="preserve">ce qui montre que </w:delText>
        </w:r>
        <w:r w:rsidR="00422329" w:rsidRPr="00343F01" w:rsidDel="00201166">
          <w:delText>dans ce</w:delText>
        </w:r>
        <w:r w:rsidR="00984B5A" w:rsidRPr="00343F01" w:rsidDel="00201166">
          <w:delText>s</w:delText>
        </w:r>
        <w:r w:rsidR="00422329" w:rsidRPr="00343F01" w:rsidDel="00201166">
          <w:delText xml:space="preserve"> deux derniers</w:delText>
        </w:r>
        <w:r w:rsidR="00CC4CCE" w:rsidRPr="00343F01" w:rsidDel="00201166">
          <w:delText xml:space="preserve"> </w:delText>
        </w:r>
        <w:r w:rsidR="00725547" w:rsidRPr="00343F01" w:rsidDel="00201166">
          <w:delText xml:space="preserve">lots génèrent très peu de revenus de péage pour </w:delText>
        </w:r>
        <w:r w:rsidR="008B0AE3" w:rsidRPr="00343F01" w:rsidDel="00201166">
          <w:delText>couvrir l’investissement initial et les OPEX annuels.</w:delText>
        </w:r>
        <w:r w:rsidR="00984B5A" w:rsidRPr="00343F01" w:rsidDel="00201166">
          <w:delText xml:space="preserve"> Une </w:delText>
        </w:r>
        <w:r w:rsidR="001F2042" w:rsidRPr="00343F01" w:rsidDel="00201166">
          <w:delText xml:space="preserve">contribution importante de la part de l’autorité contractante </w:delText>
        </w:r>
        <w:r w:rsidR="006147C9" w:rsidRPr="00343F01" w:rsidDel="00201166">
          <w:delText xml:space="preserve">dans les coûts d’investissement s’avère nécessaire </w:delText>
        </w:r>
        <w:r w:rsidR="003B7023" w:rsidRPr="00343F01" w:rsidDel="00201166">
          <w:delText>pour permettre à un contrat de concession BOT de voir le jour</w:delText>
        </w:r>
        <w:r w:rsidR="00264771" w:rsidRPr="00343F01" w:rsidDel="00201166">
          <w:delText xml:space="preserve">, </w:delText>
        </w:r>
      </w:del>
      <w:ins w:id="16808" w:author="Mohamed Amine Sdiri" w:date="2023-11-29T09:58:00Z">
        <w:del w:id="16809" w:author="Houyem Rais" w:date="2024-02-22T14:46:00Z">
          <w:r w:rsidR="00621175" w:rsidDel="00201166">
            <w:delText xml:space="preserve"> </w:delText>
          </w:r>
        </w:del>
      </w:ins>
      <w:del w:id="16810" w:author="Houyem Rais" w:date="2024-02-22T14:46:00Z">
        <w:r w:rsidR="00264771" w:rsidRPr="00343F01" w:rsidDel="00201166">
          <w:delText xml:space="preserve">à l’exception </w:delText>
        </w:r>
        <w:r w:rsidR="00D87783" w:rsidRPr="00343F01" w:rsidDel="00201166">
          <w:delText>du lot contractuel C qui nécessite une contribution publique minime en capital.</w:delText>
        </w:r>
      </w:del>
    </w:p>
    <w:p w14:paraId="0BD62FBF" w14:textId="2BB32886" w:rsidR="007772CB" w:rsidRPr="00343F01" w:rsidDel="00201166" w:rsidRDefault="007772CB" w:rsidP="00D62BC5">
      <w:pPr>
        <w:spacing w:before="0" w:after="160"/>
        <w:jc w:val="left"/>
        <w:rPr>
          <w:del w:id="16811" w:author="Houyem Rais" w:date="2024-02-22T14:46:00Z"/>
          <w:rtl/>
        </w:rPr>
        <w:pPrChange w:id="16812" w:author="Houyem Rais" w:date="2024-02-22T14:49:00Z">
          <w:pPr/>
        </w:pPrChange>
      </w:pPr>
      <w:del w:id="16813" w:author="Houyem Rais" w:date="2024-02-22T14:46:00Z">
        <w:r w:rsidRPr="00343F01" w:rsidDel="00201166">
          <w:delText>L</w:delText>
        </w:r>
        <w:r w:rsidR="00D56D56" w:rsidRPr="00343F01" w:rsidDel="00201166">
          <w:delText>es</w:delText>
        </w:r>
        <w:r w:rsidRPr="00343F01" w:rsidDel="00201166">
          <w:delText xml:space="preserve"> revenus </w:delText>
        </w:r>
        <w:r w:rsidR="00D56D56" w:rsidRPr="00343F01" w:rsidDel="00201166">
          <w:delText xml:space="preserve">du partenaire privé </w:delText>
        </w:r>
        <w:r w:rsidRPr="00343F01" w:rsidDel="00201166">
          <w:delText>correspond</w:delText>
        </w:r>
        <w:r w:rsidR="00D56D56" w:rsidRPr="00343F01" w:rsidDel="00201166">
          <w:delText>ent</w:delText>
        </w:r>
        <w:r w:rsidRPr="00343F01" w:rsidDel="00201166">
          <w:delText xml:space="preserve"> aux recettes générées par le projet, </w:delText>
        </w:r>
      </w:del>
      <w:ins w:id="16814" w:author="Mohamed Amine Sdiri" w:date="2023-11-29T09:58:00Z">
        <w:del w:id="16815" w:author="Houyem Rais" w:date="2024-02-22T14:46:00Z">
          <w:r w:rsidR="00621175" w:rsidDel="00201166">
            <w:delText xml:space="preserve"> </w:delText>
          </w:r>
        </w:del>
      </w:ins>
      <w:del w:id="16816" w:author="Houyem Rais" w:date="2024-02-22T14:46:00Z">
        <w:r w:rsidRPr="00343F01" w:rsidDel="00201166">
          <w:delText xml:space="preserve">i.e. les recettes des péages et les revenus annexes de l’exploitation du lot contractuel. </w:delText>
        </w:r>
        <w:r w:rsidR="001A7EF1" w:rsidRPr="00343F01" w:rsidDel="00201166">
          <w:delText>C</w:delText>
        </w:r>
        <w:r w:rsidRPr="00343F01" w:rsidDel="00201166">
          <w:delText xml:space="preserve">es </w:delText>
        </w:r>
        <w:r w:rsidR="00D26270" w:rsidRPr="00343F01" w:rsidDel="00201166">
          <w:delText>revenus</w:delText>
        </w:r>
        <w:r w:rsidRPr="00343F01" w:rsidDel="00201166">
          <w:delText xml:space="preserve"> </w:delText>
        </w:r>
        <w:r w:rsidR="001A7EF1" w:rsidRPr="00343F01" w:rsidDel="00201166">
          <w:delText xml:space="preserve">sont </w:delText>
        </w:r>
        <w:r w:rsidRPr="00343F01" w:rsidDel="00201166">
          <w:delText>utilis</w:delText>
        </w:r>
        <w:r w:rsidR="001A7EF1" w:rsidRPr="00343F01" w:rsidDel="00201166">
          <w:delText>é</w:delText>
        </w:r>
        <w:r w:rsidRPr="00343F01" w:rsidDel="00201166">
          <w:delText xml:space="preserve">s pour couvrir </w:delText>
        </w:r>
        <w:r w:rsidR="002330D0" w:rsidRPr="00343F01" w:rsidDel="00201166">
          <w:delText>sa part dans les</w:delText>
        </w:r>
        <w:r w:rsidRPr="00343F01" w:rsidDel="00201166">
          <w:delText xml:space="preserve"> coûts de construction, </w:delText>
        </w:r>
      </w:del>
      <w:ins w:id="16817" w:author="Mohamed Amine Sdiri" w:date="2023-11-29T09:58:00Z">
        <w:del w:id="16818" w:author="Houyem Rais" w:date="2024-02-22T14:46:00Z">
          <w:r w:rsidR="00621175" w:rsidDel="00201166">
            <w:delText xml:space="preserve"> </w:delText>
          </w:r>
        </w:del>
      </w:ins>
      <w:del w:id="16819" w:author="Houyem Rais" w:date="2024-02-22T14:46:00Z">
        <w:r w:rsidR="009324A6" w:rsidRPr="00343F01" w:rsidDel="00201166">
          <w:delText xml:space="preserve">ses coûts </w:delText>
        </w:r>
        <w:r w:rsidRPr="00343F01" w:rsidDel="00201166">
          <w:delText xml:space="preserve">d’exploitation et </w:delText>
        </w:r>
        <w:r w:rsidR="009324A6" w:rsidRPr="00343F01" w:rsidDel="00201166">
          <w:delText>ses coûts d</w:delText>
        </w:r>
        <w:r w:rsidRPr="00343F01" w:rsidDel="00201166">
          <w:delText>e maintenance.</w:delText>
        </w:r>
      </w:del>
    </w:p>
    <w:p w14:paraId="1ED831AF" w14:textId="5D2EB545" w:rsidR="005007A3" w:rsidRPr="00343F01" w:rsidDel="00201166" w:rsidRDefault="005007A3" w:rsidP="00D62BC5">
      <w:pPr>
        <w:spacing w:before="0" w:after="160"/>
        <w:jc w:val="left"/>
        <w:rPr>
          <w:del w:id="16820" w:author="Houyem Rais" w:date="2024-02-22T14:46:00Z"/>
        </w:rPr>
        <w:pPrChange w:id="16821" w:author="Houyem Rais" w:date="2024-02-22T14:49:00Z">
          <w:pPr/>
        </w:pPrChange>
      </w:pPr>
      <w:del w:id="16822" w:author="Houyem Rais" w:date="2024-02-22T14:46:00Z">
        <w:r w:rsidRPr="00343F01" w:rsidDel="00201166">
          <w:delText xml:space="preserve">Pour le partenaire public, </w:delText>
        </w:r>
      </w:del>
      <w:ins w:id="16823" w:author="Mohamed Amine Sdiri" w:date="2023-11-29T09:58:00Z">
        <w:del w:id="16824" w:author="Houyem Rais" w:date="2024-02-22T14:46:00Z">
          <w:r w:rsidR="00621175" w:rsidDel="00201166">
            <w:delText xml:space="preserve"> </w:delText>
          </w:r>
        </w:del>
      </w:ins>
      <w:del w:id="16825" w:author="Houyem Rais" w:date="2024-02-22T14:46:00Z">
        <w:r w:rsidRPr="00343F01" w:rsidDel="00201166">
          <w:delText xml:space="preserve">le financement de cette subvention se fait par de la dette concessionnelle. Cette subvention génère donc des flux financiers négatifs pour le partenaire privé, </w:delText>
        </w:r>
      </w:del>
      <w:ins w:id="16826" w:author="Mohamed Amine Sdiri" w:date="2023-11-29T09:58:00Z">
        <w:del w:id="16827" w:author="Houyem Rais" w:date="2024-02-22T14:46:00Z">
          <w:r w:rsidR="00621175" w:rsidDel="00201166">
            <w:delText xml:space="preserve"> </w:delText>
          </w:r>
        </w:del>
      </w:ins>
      <w:del w:id="16828" w:author="Houyem Rais" w:date="2024-02-22T14:46:00Z">
        <w:r w:rsidRPr="00343F01" w:rsidDel="00201166">
          <w:delText>permettant de rembourser la dette associée.</w:delText>
        </w:r>
      </w:del>
    </w:p>
    <w:p w14:paraId="32F27440" w14:textId="71038D33" w:rsidR="007772CB" w:rsidRPr="00343F01" w:rsidDel="00201166" w:rsidRDefault="007772CB" w:rsidP="00D62BC5">
      <w:pPr>
        <w:spacing w:before="0" w:after="160"/>
        <w:jc w:val="left"/>
        <w:rPr>
          <w:del w:id="16829" w:author="Houyem Rais" w:date="2024-02-22T14:46:00Z"/>
        </w:rPr>
        <w:pPrChange w:id="16830" w:author="Houyem Rais" w:date="2024-02-22T14:49:00Z">
          <w:pPr/>
        </w:pPrChange>
      </w:pPr>
      <w:del w:id="16831" w:author="Houyem Rais" w:date="2024-02-22T14:46:00Z">
        <w:r w:rsidRPr="00343F01" w:rsidDel="00201166">
          <w:delText xml:space="preserve">La courbe des recettes et des cashflows pour le partenaire public est nulle. </w:delText>
        </w:r>
        <w:r w:rsidR="005B6362" w:rsidRPr="00343F01" w:rsidDel="00201166">
          <w:delText>En revanche</w:delText>
        </w:r>
        <w:r w:rsidR="009324A6" w:rsidRPr="00343F01" w:rsidDel="00201166">
          <w:delText xml:space="preserve">, </w:delText>
        </w:r>
      </w:del>
      <w:ins w:id="16832" w:author="Mohamed Amine Sdiri" w:date="2023-11-29T09:58:00Z">
        <w:del w:id="16833" w:author="Houyem Rais" w:date="2024-02-22T14:46:00Z">
          <w:r w:rsidR="00621175" w:rsidDel="00201166">
            <w:delText xml:space="preserve"> </w:delText>
          </w:r>
        </w:del>
      </w:ins>
      <w:del w:id="16834" w:author="Houyem Rais" w:date="2024-02-22T14:46:00Z">
        <w:r w:rsidR="009324A6" w:rsidRPr="00343F01" w:rsidDel="00201166">
          <w:delText>c</w:delText>
        </w:r>
        <w:r w:rsidRPr="00343F01" w:rsidDel="00201166">
          <w:delText xml:space="preserve">e dernier </w:delText>
        </w:r>
        <w:r w:rsidR="009324A6" w:rsidRPr="00343F01" w:rsidDel="00201166">
          <w:delText>percevra</w:delText>
        </w:r>
        <w:r w:rsidRPr="00343F01" w:rsidDel="00201166">
          <w:delText xml:space="preserve"> des impôts </w:delText>
        </w:r>
        <w:r w:rsidR="009324A6" w:rsidRPr="00343F01" w:rsidDel="00201166">
          <w:delText xml:space="preserve">(IS) </w:delText>
        </w:r>
        <w:r w:rsidRPr="00343F01" w:rsidDel="00201166">
          <w:delText xml:space="preserve">et des taxes le long de la période de la concession. </w:delText>
        </w:r>
      </w:del>
    </w:p>
    <w:p w14:paraId="1A628821" w14:textId="0C76C375" w:rsidR="007772CB" w:rsidRPr="00343F01" w:rsidDel="00201166" w:rsidRDefault="007772CB" w:rsidP="00D62BC5">
      <w:pPr>
        <w:spacing w:before="0" w:after="160"/>
        <w:jc w:val="left"/>
        <w:rPr>
          <w:del w:id="16835" w:author="Houyem Rais" w:date="2024-02-22T14:46:00Z"/>
        </w:rPr>
        <w:pPrChange w:id="16836" w:author="Houyem Rais" w:date="2024-02-22T14:49:00Z">
          <w:pPr/>
        </w:pPrChange>
      </w:pPr>
      <w:del w:id="16837" w:author="Houyem Rais" w:date="2024-02-22T14:46:00Z">
        <w:r w:rsidRPr="00343F01" w:rsidDel="00201166">
          <w:delText xml:space="preserve">Ce scénario génère des </w:delText>
        </w:r>
        <w:r w:rsidRPr="00343F01" w:rsidDel="00201166">
          <w:rPr>
            <w:b/>
            <w:bCs/>
          </w:rPr>
          <w:delText xml:space="preserve">TRI des fonds propres </w:delText>
        </w:r>
        <w:r w:rsidR="00CA5646" w:rsidRPr="00343F01" w:rsidDel="00201166">
          <w:rPr>
            <w:b/>
            <w:bCs/>
          </w:rPr>
          <w:delText>positifs et supérieurs</w:delText>
        </w:r>
        <w:r w:rsidRPr="00343F01" w:rsidDel="00201166">
          <w:rPr>
            <w:b/>
            <w:bCs/>
          </w:rPr>
          <w:delText xml:space="preserve"> au seuil (</w:delText>
        </w:r>
        <w:r w:rsidR="009936D7" w:rsidRPr="00343F01" w:rsidDel="00201166">
          <w:rPr>
            <w:b/>
            <w:bCs/>
          </w:rPr>
          <w:delText>15</w:delText>
        </w:r>
        <w:r w:rsidRPr="00343F01" w:rsidDel="00201166">
          <w:rPr>
            <w:b/>
            <w:bCs/>
          </w:rPr>
          <w:delText xml:space="preserve">% pour le lot contractuel </w:delText>
        </w:r>
        <w:r w:rsidR="009936D7" w:rsidRPr="00343F01" w:rsidDel="00201166">
          <w:rPr>
            <w:b/>
            <w:bCs/>
          </w:rPr>
          <w:delText xml:space="preserve">A, </w:delText>
        </w:r>
      </w:del>
      <w:ins w:id="16838" w:author="Mohamed Amine Sdiri" w:date="2023-11-29T09:58:00Z">
        <w:del w:id="16839" w:author="Houyem Rais" w:date="2024-02-22T14:46:00Z">
          <w:r w:rsidR="00621175" w:rsidDel="00201166">
            <w:rPr>
              <w:b/>
              <w:bCs/>
            </w:rPr>
            <w:delText xml:space="preserve"> </w:delText>
          </w:r>
        </w:del>
      </w:ins>
      <w:del w:id="16840" w:author="Houyem Rais" w:date="2024-02-22T14:46:00Z">
        <w:r w:rsidR="009936D7" w:rsidRPr="00343F01" w:rsidDel="00201166">
          <w:rPr>
            <w:b/>
            <w:bCs/>
          </w:rPr>
          <w:delText xml:space="preserve">12% pour les lots contractuels B et C, </w:delText>
        </w:r>
      </w:del>
      <w:ins w:id="16841" w:author="Mohamed Amine Sdiri" w:date="2023-11-29T09:58:00Z">
        <w:del w:id="16842" w:author="Houyem Rais" w:date="2024-02-22T14:46:00Z">
          <w:r w:rsidR="00621175" w:rsidDel="00201166">
            <w:rPr>
              <w:b/>
              <w:bCs/>
            </w:rPr>
            <w:delText xml:space="preserve"> </w:delText>
          </w:r>
        </w:del>
      </w:ins>
      <w:del w:id="16843" w:author="Houyem Rais" w:date="2024-02-22T14:46:00Z">
        <w:r w:rsidR="009936D7" w:rsidRPr="00343F01" w:rsidDel="00201166">
          <w:rPr>
            <w:b/>
            <w:bCs/>
          </w:rPr>
          <w:delText xml:space="preserve">et 18% pour les lots contractuels </w:delText>
        </w:r>
        <w:r w:rsidR="005667A4" w:rsidRPr="00343F01" w:rsidDel="00201166">
          <w:rPr>
            <w:b/>
            <w:bCs/>
          </w:rPr>
          <w:delText xml:space="preserve">D, </w:delText>
        </w:r>
      </w:del>
      <w:ins w:id="16844" w:author="Mohamed Amine Sdiri" w:date="2023-11-29T09:58:00Z">
        <w:del w:id="16845" w:author="Houyem Rais" w:date="2024-02-22T14:46:00Z">
          <w:r w:rsidR="00621175" w:rsidDel="00201166">
            <w:rPr>
              <w:b/>
              <w:bCs/>
            </w:rPr>
            <w:delText xml:space="preserve"> </w:delText>
          </w:r>
        </w:del>
      </w:ins>
      <w:del w:id="16846" w:author="Houyem Rais" w:date="2024-02-22T14:46:00Z">
        <w:r w:rsidR="005667A4" w:rsidRPr="00343F01" w:rsidDel="00201166">
          <w:rPr>
            <w:b/>
            <w:bCs/>
          </w:rPr>
          <w:delText>E et F</w:delText>
        </w:r>
        <w:r w:rsidRPr="00343F01" w:rsidDel="00201166">
          <w:rPr>
            <w:b/>
            <w:bCs/>
          </w:rPr>
          <w:delText>)</w:delText>
        </w:r>
        <w:r w:rsidRPr="00343F01" w:rsidDel="00201166">
          <w:delText xml:space="preserve"> et </w:delText>
        </w:r>
        <w:r w:rsidR="00CA5646" w:rsidRPr="00343F01" w:rsidDel="00201166">
          <w:delText>des</w:delText>
        </w:r>
        <w:r w:rsidRPr="00343F01" w:rsidDel="00201166">
          <w:delText xml:space="preserve"> </w:delText>
        </w:r>
        <w:r w:rsidRPr="00343F01" w:rsidDel="00201166">
          <w:rPr>
            <w:b/>
            <w:bCs/>
          </w:rPr>
          <w:delText>ADSCR minimum</w:delText>
        </w:r>
        <w:r w:rsidR="00CA5646" w:rsidRPr="00343F01" w:rsidDel="00201166">
          <w:rPr>
            <w:b/>
            <w:bCs/>
          </w:rPr>
          <w:delText>s</w:delText>
        </w:r>
        <w:r w:rsidRPr="00343F01" w:rsidDel="00201166">
          <w:rPr>
            <w:b/>
            <w:bCs/>
          </w:rPr>
          <w:delText xml:space="preserve"> </w:delText>
        </w:r>
        <w:r w:rsidR="00CA5646" w:rsidRPr="00343F01" w:rsidDel="00201166">
          <w:rPr>
            <w:b/>
            <w:bCs/>
          </w:rPr>
          <w:delText>supérieurs</w:delText>
        </w:r>
        <w:r w:rsidRPr="00343F01" w:rsidDel="00201166">
          <w:rPr>
            <w:b/>
            <w:bCs/>
          </w:rPr>
          <w:delText xml:space="preserve"> à 1,2,</w:delText>
        </w:r>
        <w:r w:rsidRPr="00343F01" w:rsidDel="00201166">
          <w:delText xml:space="preserve"> </w:delText>
        </w:r>
      </w:del>
      <w:ins w:id="16847" w:author="Mohamed Amine Sdiri" w:date="2023-11-29T09:58:00Z">
        <w:del w:id="16848" w:author="Houyem Rais" w:date="2024-02-22T14:46:00Z">
          <w:r w:rsidR="00621175" w:rsidDel="00201166">
            <w:rPr>
              <w:b/>
              <w:bCs/>
            </w:rPr>
            <w:delText xml:space="preserve"> </w:delText>
          </w:r>
        </w:del>
      </w:ins>
      <w:del w:id="16849" w:author="Houyem Rais" w:date="2024-02-22T14:46:00Z">
        <w:r w:rsidRPr="00343F01" w:rsidDel="00201166">
          <w:delText xml:space="preserve">ce qui signifie que la mise en œuvre des différents lots contractuels sous forme d’un BOT économique </w:delText>
        </w:r>
        <w:r w:rsidR="00CA5646" w:rsidRPr="00343F01" w:rsidDel="00201166">
          <w:delText>avec</w:delText>
        </w:r>
        <w:r w:rsidRPr="00343F01" w:rsidDel="00201166">
          <w:delText xml:space="preserve"> subvention publique </w:delText>
        </w:r>
        <w:r w:rsidR="00CA5646" w:rsidRPr="00343F01" w:rsidDel="00201166">
          <w:delText>pourra être</w:delText>
        </w:r>
        <w:r w:rsidRPr="00343F01" w:rsidDel="00201166">
          <w:delText xml:space="preserve"> rentable pour le partenaire privé et lui permet de payer le service annuel de sa dette contractée.</w:delText>
        </w:r>
      </w:del>
    </w:p>
    <w:p w14:paraId="6E701EDD" w14:textId="433507BE" w:rsidR="000034AD" w:rsidRPr="00343F01" w:rsidDel="00201166" w:rsidRDefault="000034AD" w:rsidP="00D62BC5">
      <w:pPr>
        <w:spacing w:before="0" w:after="160"/>
        <w:jc w:val="left"/>
        <w:rPr>
          <w:del w:id="16850" w:author="Houyem Rais" w:date="2024-02-22T14:46:00Z"/>
        </w:rPr>
        <w:pPrChange w:id="16851" w:author="Houyem Rais" w:date="2024-02-22T14:49:00Z">
          <w:pPr/>
        </w:pPrChange>
      </w:pPr>
    </w:p>
    <w:p w14:paraId="1FE8A56F" w14:textId="31FE7BB9" w:rsidR="00F15BFC" w:rsidRPr="00343F01" w:rsidDel="00201166" w:rsidRDefault="00F15BFC" w:rsidP="00D62BC5">
      <w:pPr>
        <w:spacing w:before="0" w:after="160"/>
        <w:jc w:val="left"/>
        <w:rPr>
          <w:del w:id="16852" w:author="Houyem Rais" w:date="2024-02-22T14:46:00Z"/>
        </w:rPr>
        <w:pPrChange w:id="16853" w:author="Houyem Rais" w:date="2024-02-22T14:49:00Z">
          <w:pPr>
            <w:pStyle w:val="Heading3"/>
          </w:pPr>
        </w:pPrChange>
      </w:pPr>
      <w:bookmarkStart w:id="16854" w:name="_Toc152165403"/>
      <w:del w:id="16855" w:author="Houyem Rais" w:date="2024-02-22T14:46:00Z">
        <w:r w:rsidRPr="00343F01" w:rsidDel="00201166">
          <w:delText>Option 2 : BOT social</w:delText>
        </w:r>
        <w:bookmarkEnd w:id="16854"/>
      </w:del>
    </w:p>
    <w:p w14:paraId="3B1F48C0" w14:textId="4EDAD407" w:rsidR="00F15BFC" w:rsidRPr="00343F01" w:rsidDel="00201166" w:rsidRDefault="00F15BFC" w:rsidP="00D62BC5">
      <w:pPr>
        <w:spacing w:before="0" w:after="160"/>
        <w:jc w:val="left"/>
        <w:rPr>
          <w:del w:id="16856" w:author="Houyem Rais" w:date="2024-02-22T14:46:00Z"/>
        </w:rPr>
        <w:pPrChange w:id="16857" w:author="Houyem Rais" w:date="2024-02-22T14:49:00Z">
          <w:pPr/>
        </w:pPrChange>
      </w:pPr>
      <w:del w:id="16858" w:author="Houyem Rais" w:date="2024-02-22T14:46:00Z">
        <w:r w:rsidRPr="00343F01" w:rsidDel="00201166">
          <w:delText xml:space="preserve">Les résultats de l’analyse de la mise en œuvre des différents lots contractuels sous un BOT </w:delText>
        </w:r>
        <w:r w:rsidR="00182E46" w:rsidRPr="00343F01" w:rsidDel="00201166">
          <w:delText>social</w:delText>
        </w:r>
        <w:r w:rsidRPr="00343F01" w:rsidDel="00201166">
          <w:delText xml:space="preserve"> et avec subvention publique sont synthétisés dans le tableau ci-dessus.</w:delText>
        </w:r>
      </w:del>
    </w:p>
    <w:p w14:paraId="3A36B4C8" w14:textId="3C04F253" w:rsidR="00F15BFC" w:rsidRPr="00343F01" w:rsidDel="00201166" w:rsidRDefault="00F15BFC" w:rsidP="00D62BC5">
      <w:pPr>
        <w:spacing w:before="0" w:after="160"/>
        <w:jc w:val="left"/>
        <w:rPr>
          <w:del w:id="16859" w:author="Houyem Rais" w:date="2024-02-22T14:46:00Z"/>
        </w:rPr>
        <w:pPrChange w:id="16860" w:author="Houyem Rais" w:date="2024-02-22T14:49:00Z">
          <w:pPr/>
        </w:pPrChange>
      </w:pPr>
    </w:p>
    <w:p w14:paraId="5FC23DFD" w14:textId="0900C63C" w:rsidR="00F15BFC" w:rsidRPr="00343F01" w:rsidDel="00201166" w:rsidRDefault="00F15BFC" w:rsidP="00D62BC5">
      <w:pPr>
        <w:spacing w:before="0" w:after="160"/>
        <w:jc w:val="left"/>
        <w:rPr>
          <w:del w:id="16861" w:author="Houyem Rais" w:date="2024-02-22T14:46:00Z"/>
        </w:rPr>
        <w:pPrChange w:id="16862" w:author="Houyem Rais" w:date="2024-02-22T14:49:00Z">
          <w:pPr>
            <w:spacing w:before="0" w:after="160"/>
            <w:jc w:val="left"/>
          </w:pPr>
        </w:pPrChange>
      </w:pPr>
      <w:del w:id="16863" w:author="Houyem Rais" w:date="2024-02-22T14:46:00Z">
        <w:r w:rsidRPr="00343F01" w:rsidDel="00201166">
          <w:br w:type="page"/>
        </w:r>
      </w:del>
    </w:p>
    <w:p w14:paraId="39D0EAE0" w14:textId="7DC19501" w:rsidR="00F15BFC" w:rsidRPr="00343F01" w:rsidDel="00201166" w:rsidRDefault="00F15BFC" w:rsidP="00D62BC5">
      <w:pPr>
        <w:spacing w:before="0" w:after="160"/>
        <w:jc w:val="left"/>
        <w:rPr>
          <w:del w:id="16864" w:author="Houyem Rais" w:date="2024-02-22T14:46:00Z"/>
        </w:rPr>
        <w:sectPr w:rsidR="00F15BFC" w:rsidRPr="00343F01" w:rsidDel="00201166" w:rsidSect="00201166">
          <w:pgSz w:w="11906" w:h="16838"/>
          <w:pgMar w:top="1440" w:right="1276" w:bottom="1440" w:left="1440" w:header="709" w:footer="709" w:gutter="0"/>
          <w:cols w:space="708"/>
          <w:docGrid w:linePitch="360"/>
          <w:sectPrChange w:id="16865" w:author="Houyem Rais" w:date="2024-02-22T14:47:00Z">
            <w:sectPr w:rsidR="00F15BFC" w:rsidRPr="00343F01" w:rsidDel="00201166" w:rsidSect="00201166">
              <w:pgMar w:top="1440" w:right="1440" w:bottom="1440" w:left="1440" w:header="708" w:footer="708" w:gutter="0"/>
            </w:sectPr>
          </w:sectPrChange>
        </w:sectPr>
        <w:pPrChange w:id="16866" w:author="Houyem Rais" w:date="2024-02-22T14:49:00Z">
          <w:pPr/>
        </w:pPrChange>
      </w:pPr>
    </w:p>
    <w:p w14:paraId="1ECF76A8" w14:textId="7E3752A0" w:rsidR="00F15BFC" w:rsidDel="00201166" w:rsidRDefault="00F15BFC" w:rsidP="00D62BC5">
      <w:pPr>
        <w:spacing w:before="0" w:after="160"/>
        <w:jc w:val="left"/>
        <w:rPr>
          <w:del w:id="16867" w:author="Houyem Rais" w:date="2024-02-22T14:46:00Z"/>
        </w:rPr>
        <w:pPrChange w:id="16868" w:author="Houyem Rais" w:date="2024-02-22T14:49:00Z">
          <w:pPr>
            <w:pStyle w:val="Caption"/>
          </w:pPr>
        </w:pPrChange>
      </w:pPr>
      <w:bookmarkStart w:id="16869" w:name="_Toc152165506"/>
      <w:del w:id="16870" w:author="Houyem Rais" w:date="2024-02-22T14:46:00Z">
        <w:r w:rsidRPr="0050687B" w:rsidDel="00201166">
          <w:delText xml:space="preserve">Tableau </w:delText>
        </w:r>
        <w:r w:rsidDel="00201166">
          <w:rPr>
            <w:rFonts w:ascii="Calibri" w:hAnsi="Calibri" w:cstheme="majorBidi"/>
            <w:b/>
            <w:bCs/>
            <w:i/>
            <w:color w:val="0070C0"/>
            <w:sz w:val="18"/>
            <w:szCs w:val="18"/>
          </w:rPr>
          <w:fldChar w:fldCharType="begin"/>
        </w:r>
        <w:r w:rsidDel="00201166">
          <w:delInstrText xml:space="preserve"> SEQ Tableau \* ARABIC </w:delInstrText>
        </w:r>
        <w:r w:rsidDel="00201166">
          <w:rPr>
            <w:rFonts w:ascii="Calibri" w:hAnsi="Calibri" w:cstheme="majorBidi"/>
            <w:b/>
            <w:bCs/>
            <w:i/>
            <w:color w:val="0070C0"/>
            <w:sz w:val="18"/>
            <w:szCs w:val="18"/>
          </w:rPr>
          <w:fldChar w:fldCharType="separate"/>
        </w:r>
      </w:del>
      <w:ins w:id="16871" w:author="Mohamed Amine Sdiri" w:date="2023-11-29T15:48:00Z">
        <w:del w:id="16872" w:author="Houyem Rais" w:date="2024-02-22T14:46:00Z">
          <w:r w:rsidR="002B5C95" w:rsidDel="00201166">
            <w:rPr>
              <w:noProof/>
            </w:rPr>
            <w:delText>68</w:delText>
          </w:r>
        </w:del>
      </w:ins>
      <w:del w:id="16873" w:author="Houyem Rais" w:date="2024-02-22T14:46:00Z">
        <w:r w:rsidR="00F555DC" w:rsidRPr="00194FD1" w:rsidDel="00201166">
          <w:rPr>
            <w:noProof/>
          </w:rPr>
          <w:delText>69</w:delText>
        </w:r>
        <w:r w:rsidDel="00201166">
          <w:rPr>
            <w:rFonts w:ascii="Calibri" w:hAnsi="Calibri" w:cstheme="majorBidi"/>
            <w:b/>
            <w:bCs/>
            <w:i/>
            <w:noProof/>
            <w:color w:val="0070C0"/>
            <w:sz w:val="18"/>
            <w:szCs w:val="18"/>
          </w:rPr>
          <w:fldChar w:fldCharType="end"/>
        </w:r>
        <w:r w:rsidRPr="0050687B" w:rsidDel="00201166">
          <w:delText xml:space="preserve"> Résultats de l’analyse de la mise en œuvre des différents lots contractuels sous un BOT </w:delText>
        </w:r>
        <w:r w:rsidR="00182E46" w:rsidRPr="0050687B" w:rsidDel="00201166">
          <w:delText>social</w:delText>
        </w:r>
        <w:r w:rsidRPr="0050687B" w:rsidDel="00201166">
          <w:delText xml:space="preserve"> - avec subvention publique</w:delText>
        </w:r>
        <w:bookmarkEnd w:id="16869"/>
      </w:del>
    </w:p>
    <w:p w14:paraId="568C992E" w14:textId="4BD5CC7F" w:rsidR="00F15BFC" w:rsidRPr="00343F01" w:rsidDel="00201166" w:rsidRDefault="004D2C08" w:rsidP="00D62BC5">
      <w:pPr>
        <w:spacing w:before="0" w:after="160"/>
        <w:jc w:val="left"/>
        <w:rPr>
          <w:del w:id="16874" w:author="Houyem Rais" w:date="2024-02-22T14:46:00Z"/>
        </w:rPr>
        <w:pPrChange w:id="16875" w:author="Houyem Rais" w:date="2024-02-22T14:49:00Z">
          <w:pPr/>
        </w:pPrChange>
      </w:pPr>
      <w:del w:id="16876" w:author="Houyem Rais" w:date="2024-02-22T14:46:00Z">
        <w:r w:rsidRPr="004D2C08" w:rsidDel="00201166">
          <w:rPr>
            <w:noProof/>
          </w:rPr>
          <w:drawing>
            <wp:inline distT="0" distB="0" distL="0" distR="0" wp14:anchorId="39327C95" wp14:editId="63ED3C6D">
              <wp:extent cx="7524750" cy="5245063"/>
              <wp:effectExtent l="0" t="0" r="0" b="0"/>
              <wp:docPr id="566371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28887" cy="5247946"/>
                      </a:xfrm>
                      <a:prstGeom prst="rect">
                        <a:avLst/>
                      </a:prstGeom>
                      <a:noFill/>
                      <a:ln>
                        <a:noFill/>
                      </a:ln>
                    </pic:spPr>
                  </pic:pic>
                </a:graphicData>
              </a:graphic>
            </wp:inline>
          </w:drawing>
        </w:r>
        <w:r w:rsidR="00F15BFC" w:rsidRPr="00343F01" w:rsidDel="00201166">
          <w:br w:type="page"/>
        </w:r>
      </w:del>
      <w:ins w:id="16877" w:author="Mohamed Amine Sdiri" w:date="2023-11-29T11:19:00Z">
        <w:del w:id="16878" w:author="Houyem Rais" w:date="2024-02-22T14:46:00Z">
          <w:r w:rsidR="007D6BD2" w:rsidRPr="007D6BD2" w:rsidDel="00201166">
            <w:rPr>
              <w:noProof/>
            </w:rPr>
            <w:drawing>
              <wp:inline distT="0" distB="0" distL="0" distR="0" wp14:anchorId="5BBA875D" wp14:editId="5CFEABAB">
                <wp:extent cx="6760137" cy="5303520"/>
                <wp:effectExtent l="0" t="0" r="3175" b="0"/>
                <wp:docPr id="1639635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0137" cy="5303520"/>
                        </a:xfrm>
                        <a:prstGeom prst="rect">
                          <a:avLst/>
                        </a:prstGeom>
                        <a:noFill/>
                        <a:ln>
                          <a:noFill/>
                        </a:ln>
                      </pic:spPr>
                    </pic:pic>
                  </a:graphicData>
                </a:graphic>
              </wp:inline>
            </w:drawing>
          </w:r>
        </w:del>
      </w:ins>
    </w:p>
    <w:p w14:paraId="6ADD6980" w14:textId="6412F74E" w:rsidR="00F15BFC" w:rsidRPr="00343F01" w:rsidDel="00201166" w:rsidRDefault="00F15BFC" w:rsidP="00D62BC5">
      <w:pPr>
        <w:spacing w:before="0" w:after="160"/>
        <w:jc w:val="left"/>
        <w:rPr>
          <w:del w:id="16879" w:author="Houyem Rais" w:date="2024-02-22T14:46:00Z"/>
        </w:rPr>
        <w:sectPr w:rsidR="00F15BFC" w:rsidRPr="00343F01" w:rsidDel="00201166" w:rsidSect="00201166">
          <w:pgSz w:w="16838" w:h="11906" w:orient="landscape"/>
          <w:pgMar w:top="1440" w:right="1276" w:bottom="1440" w:left="1440" w:header="709" w:footer="709" w:gutter="0"/>
          <w:cols w:space="708"/>
          <w:docGrid w:linePitch="360"/>
          <w:sectPrChange w:id="16880" w:author="Houyem Rais" w:date="2024-02-22T14:47:00Z">
            <w:sectPr w:rsidR="00F15BFC" w:rsidRPr="00343F01" w:rsidDel="00201166" w:rsidSect="00201166">
              <w:pgMar w:top="1440" w:right="1440" w:bottom="1440" w:left="1440" w:header="708" w:footer="708" w:gutter="0"/>
            </w:sectPr>
          </w:sectPrChange>
        </w:sectPr>
        <w:pPrChange w:id="16881" w:author="Houyem Rais" w:date="2024-02-22T14:49:00Z">
          <w:pPr/>
        </w:pPrChange>
      </w:pPr>
    </w:p>
    <w:p w14:paraId="7D127DEB" w14:textId="79D17DE9" w:rsidR="0022772E" w:rsidRPr="00343F01" w:rsidDel="00201166" w:rsidRDefault="0022772E" w:rsidP="00D62BC5">
      <w:pPr>
        <w:spacing w:before="0" w:after="160"/>
        <w:jc w:val="left"/>
        <w:rPr>
          <w:del w:id="16882" w:author="Houyem Rais" w:date="2024-02-22T14:46:00Z"/>
        </w:rPr>
        <w:pPrChange w:id="16883" w:author="Houyem Rais" w:date="2024-02-22T14:49:00Z">
          <w:pPr/>
        </w:pPrChange>
      </w:pPr>
      <w:del w:id="16884" w:author="Houyem Rais" w:date="2024-02-22T14:46:00Z">
        <w:r w:rsidRPr="00343F01" w:rsidDel="00201166">
          <w:delText>Cette option part d</w:delText>
        </w:r>
        <w:r w:rsidR="00E95BAB" w:rsidRPr="00343F01" w:rsidDel="00201166">
          <w:delText>u fait</w:delText>
        </w:r>
        <w:r w:rsidRPr="00343F01" w:rsidDel="00201166">
          <w:delText xml:space="preserve"> que, </w:delText>
        </w:r>
      </w:del>
      <w:ins w:id="16885" w:author="Mohamed Amine Sdiri" w:date="2023-11-29T09:58:00Z">
        <w:del w:id="16886" w:author="Houyem Rais" w:date="2024-02-22T14:46:00Z">
          <w:r w:rsidR="00621175" w:rsidDel="00201166">
            <w:delText xml:space="preserve"> </w:delText>
          </w:r>
        </w:del>
      </w:ins>
      <w:del w:id="16887" w:author="Houyem Rais" w:date="2024-02-22T14:46:00Z">
        <w:r w:rsidRPr="00343F01" w:rsidDel="00201166">
          <w:delText xml:space="preserve">comme démontré dans </w:delText>
        </w:r>
        <w:r w:rsidR="005667A4" w:rsidRPr="00343F01" w:rsidDel="00201166">
          <w:delText xml:space="preserve">l’analyse précédente, </w:delText>
        </w:r>
      </w:del>
      <w:ins w:id="16888" w:author="Mohamed Amine Sdiri" w:date="2023-11-29T09:58:00Z">
        <w:del w:id="16889" w:author="Houyem Rais" w:date="2024-02-22T14:46:00Z">
          <w:r w:rsidR="00621175" w:rsidDel="00201166">
            <w:delText xml:space="preserve"> </w:delText>
          </w:r>
        </w:del>
      </w:ins>
      <w:del w:id="16890" w:author="Houyem Rais" w:date="2024-02-22T14:46:00Z">
        <w:r w:rsidR="00580BBE" w:rsidRPr="00343F01" w:rsidDel="00201166">
          <w:delText>un contrat de BOT ne peu</w:delText>
        </w:r>
        <w:r w:rsidR="00D96962" w:rsidDel="00201166">
          <w:delText>t</w:delText>
        </w:r>
        <w:r w:rsidR="00580BBE" w:rsidRPr="00343F01" w:rsidDel="00201166">
          <w:delText xml:space="preserve"> être pertinent qu</w:delText>
        </w:r>
        <w:r w:rsidR="003129BE" w:rsidRPr="00343F01" w:rsidDel="00201166">
          <w:delText xml:space="preserve">’en présence d’une subvention d’investissement. </w:delText>
        </w:r>
        <w:r w:rsidR="00E95BAB" w:rsidRPr="00343F01" w:rsidDel="00201166">
          <w:delText>Nous avons pris comme hypothèse que les subventions</w:delText>
        </w:r>
        <w:r w:rsidR="0074676A" w:rsidRPr="00343F01" w:rsidDel="00201166">
          <w:delText xml:space="preserve"> d’in</w:delText>
        </w:r>
        <w:r w:rsidR="00232C81" w:rsidRPr="00343F01" w:rsidDel="00201166">
          <w:delText>vestissement sont les mêmes que pour le scénario précédents (BOT économique avec subvention).</w:delText>
        </w:r>
      </w:del>
    </w:p>
    <w:p w14:paraId="4B255400" w14:textId="628AC962" w:rsidR="00F15BFC" w:rsidRPr="00343F01" w:rsidDel="00201166" w:rsidRDefault="00F15BFC" w:rsidP="00D62BC5">
      <w:pPr>
        <w:spacing w:before="0" w:after="160"/>
        <w:jc w:val="left"/>
        <w:rPr>
          <w:del w:id="16891" w:author="Houyem Rais" w:date="2024-02-22T14:46:00Z"/>
        </w:rPr>
        <w:pPrChange w:id="16892" w:author="Houyem Rais" w:date="2024-02-22T14:49:00Z">
          <w:pPr/>
        </w:pPrChange>
      </w:pPr>
      <w:del w:id="16893" w:author="Houyem Rais" w:date="2024-02-22T14:46:00Z">
        <w:r w:rsidRPr="00343F01" w:rsidDel="00201166">
          <w:delText xml:space="preserve">Prenant l’exemple du Lot contractuel </w:delText>
        </w:r>
        <w:r w:rsidR="000B66AD" w:rsidRPr="00343F01" w:rsidDel="00201166">
          <w:delText>E</w:delText>
        </w:r>
        <w:r w:rsidRPr="00343F01" w:rsidDel="00201166">
          <w:delText xml:space="preserve">. Le coût de construction est de </w:delText>
        </w:r>
        <w:r w:rsidR="000B66AD" w:rsidRPr="00343F01" w:rsidDel="00201166">
          <w:delText>824,3</w:delText>
        </w:r>
        <w:r w:rsidRPr="00343F01" w:rsidDel="00201166">
          <w:delText xml:space="preserve"> MUSD (CE 2023). En y appliquant l’inflation pendant la période de construction, </w:delText>
        </w:r>
      </w:del>
      <w:ins w:id="16894" w:author="Mohamed Amine Sdiri" w:date="2023-11-29T09:58:00Z">
        <w:del w:id="16895" w:author="Houyem Rais" w:date="2024-02-22T14:46:00Z">
          <w:r w:rsidR="00621175" w:rsidDel="00201166">
            <w:delText xml:space="preserve"> </w:delText>
          </w:r>
        </w:del>
      </w:ins>
      <w:del w:id="16896" w:author="Houyem Rais" w:date="2024-02-22T14:46:00Z">
        <w:r w:rsidRPr="00343F01" w:rsidDel="00201166">
          <w:delText xml:space="preserve">nous obtenons le montant actualisé de </w:delText>
        </w:r>
        <w:r w:rsidR="00C4703C" w:rsidRPr="00343F01" w:rsidDel="00201166">
          <w:delText>1 430,2</w:delText>
        </w:r>
        <w:r w:rsidRPr="00343F01" w:rsidDel="00201166">
          <w:delText xml:space="preserve"> MUSD.</w:delText>
        </w:r>
      </w:del>
    </w:p>
    <w:p w14:paraId="7214719E" w14:textId="68BE79AF" w:rsidR="00F15BFC" w:rsidRPr="00343F01" w:rsidDel="00201166" w:rsidRDefault="00F15BFC" w:rsidP="00D62BC5">
      <w:pPr>
        <w:spacing w:before="0" w:after="160"/>
        <w:jc w:val="left"/>
        <w:rPr>
          <w:del w:id="16897" w:author="Houyem Rais" w:date="2024-02-22T14:46:00Z"/>
          <w:rFonts w:eastAsia="Calibri"/>
        </w:rPr>
        <w:pPrChange w:id="16898" w:author="Houyem Rais" w:date="2024-02-22T14:49:00Z">
          <w:pPr/>
        </w:pPrChange>
      </w:pPr>
      <w:del w:id="16899" w:author="Houyem Rais" w:date="2024-02-22T14:46:00Z">
        <w:r w:rsidRPr="00343F01" w:rsidDel="00201166">
          <w:rPr>
            <w:rFonts w:eastAsia="Calibri"/>
          </w:rPr>
          <w:delText xml:space="preserve">Le financement du coût de construction se fait en partie par de la dette qui génère des intérêts intercalaires de </w:delText>
        </w:r>
        <w:r w:rsidR="00C4703C" w:rsidRPr="00343F01" w:rsidDel="00201166">
          <w:rPr>
            <w:rFonts w:eastAsia="Calibri"/>
          </w:rPr>
          <w:delText>140,5</w:delText>
        </w:r>
        <w:r w:rsidRPr="00343F01" w:rsidDel="00201166">
          <w:rPr>
            <w:rFonts w:eastAsia="Calibri"/>
          </w:rPr>
          <w:delText xml:space="preserve"> MUSD. Le coût total du projet à la fin de la période de construction ressort à </w:delText>
        </w:r>
        <w:r w:rsidR="00C4703C" w:rsidRPr="00343F01" w:rsidDel="00201166">
          <w:rPr>
            <w:rFonts w:eastAsia="Calibri"/>
            <w:b/>
            <w:bCs/>
          </w:rPr>
          <w:delText>1</w:delText>
        </w:r>
        <w:r w:rsidR="0051193D" w:rsidDel="00201166">
          <w:rPr>
            <w:rFonts w:eastAsia="Calibri"/>
            <w:b/>
            <w:bCs/>
          </w:rPr>
          <w:delText>.</w:delText>
        </w:r>
        <w:r w:rsidR="00C4703C" w:rsidRPr="00343F01" w:rsidDel="00201166">
          <w:rPr>
            <w:rFonts w:eastAsia="Calibri"/>
            <w:b/>
            <w:bCs/>
          </w:rPr>
          <w:delText>57</w:delText>
        </w:r>
        <w:r w:rsidR="0051193D" w:rsidDel="00201166">
          <w:rPr>
            <w:rFonts w:eastAsia="Calibri"/>
            <w:b/>
            <w:bCs/>
          </w:rPr>
          <w:delText>1</w:delText>
        </w:r>
        <w:r w:rsidRPr="00343F01" w:rsidDel="00201166">
          <w:rPr>
            <w:rFonts w:eastAsia="Calibri"/>
            <w:b/>
            <w:bCs/>
          </w:rPr>
          <w:delText xml:space="preserve"> MUSD</w:delText>
        </w:r>
        <w:r w:rsidRPr="00343F01" w:rsidDel="00201166">
          <w:rPr>
            <w:rFonts w:eastAsia="Calibri"/>
          </w:rPr>
          <w:delText>. Ce montant est financé par une subvention publique de</w:delText>
        </w:r>
        <w:r w:rsidR="00C4703C" w:rsidRPr="00343F01" w:rsidDel="00201166">
          <w:rPr>
            <w:rFonts w:eastAsia="Calibri"/>
          </w:rPr>
          <w:delText xml:space="preserve"> </w:delText>
        </w:r>
        <w:r w:rsidR="00F845B7" w:rsidRPr="00343F01" w:rsidDel="00201166">
          <w:rPr>
            <w:rFonts w:eastAsia="Calibri"/>
          </w:rPr>
          <w:delText>310,6</w:delText>
        </w:r>
        <w:r w:rsidRPr="00343F01" w:rsidDel="00201166">
          <w:rPr>
            <w:rFonts w:eastAsia="Calibri"/>
          </w:rPr>
          <w:delText xml:space="preserve"> MUSD, </w:delText>
        </w:r>
      </w:del>
      <w:ins w:id="16900" w:author="Mohamed Amine Sdiri" w:date="2023-11-29T09:58:00Z">
        <w:del w:id="16901" w:author="Houyem Rais" w:date="2024-02-22T14:46:00Z">
          <w:r w:rsidR="00621175" w:rsidDel="00201166">
            <w:rPr>
              <w:rFonts w:eastAsia="Calibri"/>
            </w:rPr>
            <w:delText xml:space="preserve"> </w:delText>
          </w:r>
        </w:del>
      </w:ins>
      <w:del w:id="16902" w:author="Houyem Rais" w:date="2024-02-22T14:46:00Z">
        <w:r w:rsidRPr="00343F01" w:rsidDel="00201166">
          <w:rPr>
            <w:rFonts w:eastAsia="Calibri"/>
          </w:rPr>
          <w:delText xml:space="preserve">de la dette à hauteur de </w:delText>
        </w:r>
        <w:r w:rsidR="00F845B7" w:rsidRPr="00343F01" w:rsidDel="00201166">
          <w:rPr>
            <w:rFonts w:eastAsia="Calibri"/>
          </w:rPr>
          <w:delText>924</w:delText>
        </w:r>
        <w:r w:rsidRPr="00343F01" w:rsidDel="00201166">
          <w:rPr>
            <w:rFonts w:eastAsia="Calibri"/>
          </w:rPr>
          <w:delText xml:space="preserve"> MUSD et des fonds propres à hauteur de </w:delText>
        </w:r>
        <w:r w:rsidR="00F845B7" w:rsidRPr="00343F01" w:rsidDel="00201166">
          <w:rPr>
            <w:rFonts w:eastAsia="Calibri"/>
          </w:rPr>
          <w:delText>336</w:delText>
        </w:r>
        <w:r w:rsidRPr="00343F01" w:rsidDel="00201166">
          <w:rPr>
            <w:rFonts w:eastAsia="Calibri"/>
          </w:rPr>
          <w:delText xml:space="preserve"> MUSD.</w:delText>
        </w:r>
      </w:del>
    </w:p>
    <w:p w14:paraId="1587E194" w14:textId="40CD12F2" w:rsidR="006C4301" w:rsidRPr="00343F01" w:rsidDel="00201166" w:rsidRDefault="006C4301" w:rsidP="00D62BC5">
      <w:pPr>
        <w:spacing w:before="0" w:after="160"/>
        <w:jc w:val="left"/>
        <w:rPr>
          <w:del w:id="16903" w:author="Houyem Rais" w:date="2024-02-22T14:46:00Z"/>
          <w:rtl/>
        </w:rPr>
        <w:pPrChange w:id="16904" w:author="Houyem Rais" w:date="2024-02-22T14:49:00Z">
          <w:pPr/>
        </w:pPrChange>
      </w:pPr>
      <w:del w:id="16905" w:author="Houyem Rais" w:date="2024-02-22T14:46:00Z">
        <w:r w:rsidRPr="00343F01" w:rsidDel="00201166">
          <w:delText xml:space="preserve">Les revenus du partenaire privé correspondent aux recettes générées par le projet, </w:delText>
        </w:r>
      </w:del>
      <w:ins w:id="16906" w:author="Mohamed Amine Sdiri" w:date="2023-11-29T09:58:00Z">
        <w:del w:id="16907" w:author="Houyem Rais" w:date="2024-02-22T14:46:00Z">
          <w:r w:rsidR="00621175" w:rsidDel="00201166">
            <w:delText xml:space="preserve"> </w:delText>
          </w:r>
        </w:del>
      </w:ins>
      <w:del w:id="16908" w:author="Houyem Rais" w:date="2024-02-22T14:46:00Z">
        <w:r w:rsidRPr="00343F01" w:rsidDel="00201166">
          <w:delText xml:space="preserve">i.e. les recettes des péages et les revenus annexes de l’exploitation du lot contractuel, </w:delText>
        </w:r>
      </w:del>
      <w:ins w:id="16909" w:author="Mohamed Amine Sdiri" w:date="2023-11-29T09:58:00Z">
        <w:del w:id="16910" w:author="Houyem Rais" w:date="2024-02-22T14:46:00Z">
          <w:r w:rsidR="00621175" w:rsidDel="00201166">
            <w:delText xml:space="preserve"> </w:delText>
          </w:r>
        </w:del>
      </w:ins>
      <w:del w:id="16911" w:author="Houyem Rais" w:date="2024-02-22T14:46:00Z">
        <w:r w:rsidRPr="00343F01" w:rsidDel="00201166">
          <w:delText xml:space="preserve">en plus des </w:delText>
        </w:r>
        <w:r w:rsidRPr="00343F01" w:rsidDel="00201166">
          <w:rPr>
            <w:b/>
            <w:bCs/>
          </w:rPr>
          <w:delText>subventions d’exploitation</w:delText>
        </w:r>
        <w:r w:rsidRPr="00343F01" w:rsidDel="00201166">
          <w:delText xml:space="preserve"> reçues du partenaire public pour combler le gap entre le tarif économique requis et le tarif social appliqué. Ces revenus sont utilisés pour couvrir sa part dans les coûts de construction, </w:delText>
        </w:r>
      </w:del>
      <w:ins w:id="16912" w:author="Mohamed Amine Sdiri" w:date="2023-11-29T09:58:00Z">
        <w:del w:id="16913" w:author="Houyem Rais" w:date="2024-02-22T14:46:00Z">
          <w:r w:rsidR="00621175" w:rsidDel="00201166">
            <w:delText xml:space="preserve"> </w:delText>
          </w:r>
        </w:del>
      </w:ins>
      <w:del w:id="16914" w:author="Houyem Rais" w:date="2024-02-22T14:46:00Z">
        <w:r w:rsidRPr="00343F01" w:rsidDel="00201166">
          <w:delText>ses coûts d’exploitation</w:delText>
        </w:r>
        <w:r w:rsidR="00F845B7" w:rsidRPr="00343F01" w:rsidDel="00201166">
          <w:delText xml:space="preserve">, </w:delText>
        </w:r>
      </w:del>
      <w:ins w:id="16915" w:author="Mohamed Amine Sdiri" w:date="2023-11-29T09:58:00Z">
        <w:del w:id="16916" w:author="Houyem Rais" w:date="2024-02-22T14:46:00Z">
          <w:r w:rsidR="00621175" w:rsidDel="00201166">
            <w:delText xml:space="preserve"> </w:delText>
          </w:r>
        </w:del>
      </w:ins>
      <w:del w:id="16917" w:author="Houyem Rais" w:date="2024-02-22T14:46:00Z">
        <w:r w:rsidRPr="00343F01" w:rsidDel="00201166">
          <w:delText>ses coûts de maintenance</w:delText>
        </w:r>
        <w:r w:rsidR="00F845B7" w:rsidRPr="00343F01" w:rsidDel="00201166">
          <w:delText xml:space="preserve"> et de renouvellement</w:delText>
        </w:r>
        <w:r w:rsidR="007A2D75" w:rsidRPr="00343F01" w:rsidDel="00201166">
          <w:delText xml:space="preserve"> ainsi que le manque à gagner dans les tarifs de péage</w:delText>
        </w:r>
        <w:r w:rsidRPr="00343F01" w:rsidDel="00201166">
          <w:delText>.</w:delText>
        </w:r>
      </w:del>
    </w:p>
    <w:p w14:paraId="602028F7" w14:textId="244E40F2" w:rsidR="00F15BFC" w:rsidRPr="00343F01" w:rsidDel="00201166" w:rsidRDefault="00F15BFC" w:rsidP="00D62BC5">
      <w:pPr>
        <w:spacing w:before="0" w:after="160"/>
        <w:jc w:val="left"/>
        <w:rPr>
          <w:del w:id="16918" w:author="Houyem Rais" w:date="2024-02-22T14:46:00Z"/>
        </w:rPr>
        <w:pPrChange w:id="16919" w:author="Houyem Rais" w:date="2024-02-22T14:49:00Z">
          <w:pPr/>
        </w:pPrChange>
      </w:pPr>
      <w:del w:id="16920" w:author="Houyem Rais" w:date="2024-02-22T14:46:00Z">
        <w:r w:rsidRPr="00343F01" w:rsidDel="00201166">
          <w:delText xml:space="preserve">Pour le partenaire public, </w:delText>
        </w:r>
      </w:del>
      <w:ins w:id="16921" w:author="Mohamed Amine Sdiri" w:date="2023-11-29T09:58:00Z">
        <w:del w:id="16922" w:author="Houyem Rais" w:date="2024-02-22T14:46:00Z">
          <w:r w:rsidR="00621175" w:rsidDel="00201166">
            <w:delText xml:space="preserve"> </w:delText>
          </w:r>
        </w:del>
      </w:ins>
      <w:del w:id="16923" w:author="Houyem Rais" w:date="2024-02-22T14:46:00Z">
        <w:r w:rsidRPr="00343F01" w:rsidDel="00201166">
          <w:delText xml:space="preserve">le financement de cette subvention (qui représente </w:delText>
        </w:r>
        <w:r w:rsidR="00BA3587" w:rsidRPr="00343F01" w:rsidDel="00201166">
          <w:delText>20</w:delText>
        </w:r>
        <w:r w:rsidRPr="00343F01" w:rsidDel="00201166">
          <w:delText>% du coût de construction</w:delText>
        </w:r>
        <w:r w:rsidR="00BA3587" w:rsidRPr="00343F01" w:rsidDel="00201166">
          <w:delText xml:space="preserve"> du lot A</w:delText>
        </w:r>
        <w:r w:rsidRPr="00343F01" w:rsidDel="00201166">
          <w:delText xml:space="preserve">) se fait par de la dette concessionnelle. Cette subvention génère donc des flux financiers négatifs pour le partenaire privé, </w:delText>
        </w:r>
      </w:del>
      <w:ins w:id="16924" w:author="Mohamed Amine Sdiri" w:date="2023-11-29T09:58:00Z">
        <w:del w:id="16925" w:author="Houyem Rais" w:date="2024-02-22T14:46:00Z">
          <w:r w:rsidR="00621175" w:rsidDel="00201166">
            <w:delText xml:space="preserve"> </w:delText>
          </w:r>
        </w:del>
      </w:ins>
      <w:del w:id="16926" w:author="Houyem Rais" w:date="2024-02-22T14:46:00Z">
        <w:r w:rsidRPr="00343F01" w:rsidDel="00201166">
          <w:delText>permettant de rembourser la dette associée.</w:delText>
        </w:r>
      </w:del>
    </w:p>
    <w:p w14:paraId="4CD07E12" w14:textId="5DAA14BF" w:rsidR="00F15BFC" w:rsidRPr="00343F01" w:rsidDel="00201166" w:rsidRDefault="00F15BFC" w:rsidP="00D62BC5">
      <w:pPr>
        <w:spacing w:before="0" w:after="160"/>
        <w:jc w:val="left"/>
        <w:rPr>
          <w:del w:id="16927" w:author="Houyem Rais" w:date="2024-02-22T14:46:00Z"/>
        </w:rPr>
        <w:pPrChange w:id="16928" w:author="Houyem Rais" w:date="2024-02-22T14:49:00Z">
          <w:pPr/>
        </w:pPrChange>
      </w:pPr>
      <w:del w:id="16929" w:author="Houyem Rais" w:date="2024-02-22T14:46:00Z">
        <w:r w:rsidRPr="00343F01" w:rsidDel="00201166">
          <w:delText xml:space="preserve">La courbe des recettes et des cashflows pour le partenaire public est nulle. </w:delText>
        </w:r>
        <w:r w:rsidR="005B6362" w:rsidRPr="00343F01" w:rsidDel="00201166">
          <w:delText>En revanche</w:delText>
        </w:r>
        <w:r w:rsidRPr="00343F01" w:rsidDel="00201166">
          <w:delText xml:space="preserve">, </w:delText>
        </w:r>
      </w:del>
      <w:ins w:id="16930" w:author="Mohamed Amine Sdiri" w:date="2023-11-29T09:58:00Z">
        <w:del w:id="16931" w:author="Houyem Rais" w:date="2024-02-22T14:46:00Z">
          <w:r w:rsidR="00621175" w:rsidDel="00201166">
            <w:delText xml:space="preserve"> </w:delText>
          </w:r>
        </w:del>
      </w:ins>
      <w:del w:id="16932" w:author="Houyem Rais" w:date="2024-02-22T14:46:00Z">
        <w:r w:rsidRPr="00343F01" w:rsidDel="00201166">
          <w:delText xml:space="preserve">ce dernier percevra des impôts (IS) et des taxes le long de la période de la concession. </w:delText>
        </w:r>
      </w:del>
    </w:p>
    <w:p w14:paraId="7581596B" w14:textId="417ABBE4" w:rsidR="00F15BFC" w:rsidRPr="00343F01" w:rsidDel="00201166" w:rsidRDefault="00F15BFC" w:rsidP="00D62BC5">
      <w:pPr>
        <w:spacing w:before="0" w:after="160"/>
        <w:jc w:val="left"/>
        <w:rPr>
          <w:del w:id="16933" w:author="Houyem Rais" w:date="2024-02-22T14:46:00Z"/>
        </w:rPr>
        <w:pPrChange w:id="16934" w:author="Houyem Rais" w:date="2024-02-22T14:49:00Z">
          <w:pPr/>
        </w:pPrChange>
      </w:pPr>
      <w:del w:id="16935" w:author="Houyem Rais" w:date="2024-02-22T14:46:00Z">
        <w:r w:rsidRPr="00343F01" w:rsidDel="00201166">
          <w:delText xml:space="preserve">Ce scénario génère des </w:delText>
        </w:r>
        <w:r w:rsidRPr="00343F01" w:rsidDel="00201166">
          <w:rPr>
            <w:b/>
            <w:bCs/>
          </w:rPr>
          <w:delText xml:space="preserve">TRI des fonds propres positifs </w:delText>
        </w:r>
        <w:r w:rsidR="001676E2" w:rsidRPr="00343F01" w:rsidDel="00201166">
          <w:rPr>
            <w:b/>
            <w:bCs/>
          </w:rPr>
          <w:delText>(1</w:delText>
        </w:r>
        <w:r w:rsidR="008750F7" w:rsidDel="00201166">
          <w:rPr>
            <w:b/>
            <w:bCs/>
          </w:rPr>
          <w:delText>4</w:delText>
        </w:r>
        <w:r w:rsidR="001676E2" w:rsidRPr="00343F01" w:rsidDel="00201166">
          <w:rPr>
            <w:b/>
            <w:bCs/>
          </w:rPr>
          <w:delText xml:space="preserve">% pour le lot contractuel A, </w:delText>
        </w:r>
      </w:del>
      <w:ins w:id="16936" w:author="Mohamed Amine Sdiri" w:date="2023-11-29T09:58:00Z">
        <w:del w:id="16937" w:author="Houyem Rais" w:date="2024-02-22T14:46:00Z">
          <w:r w:rsidR="00621175" w:rsidDel="00201166">
            <w:rPr>
              <w:b/>
              <w:bCs/>
            </w:rPr>
            <w:delText xml:space="preserve"> </w:delText>
          </w:r>
        </w:del>
      </w:ins>
      <w:del w:id="16938" w:author="Houyem Rais" w:date="2024-02-22T14:46:00Z">
        <w:r w:rsidR="001676E2" w:rsidRPr="00343F01" w:rsidDel="00201166">
          <w:rPr>
            <w:b/>
            <w:bCs/>
          </w:rPr>
          <w:delText>1</w:delText>
        </w:r>
        <w:r w:rsidR="008750F7" w:rsidDel="00201166">
          <w:rPr>
            <w:b/>
            <w:bCs/>
          </w:rPr>
          <w:delText>1</w:delText>
        </w:r>
        <w:r w:rsidR="001676E2" w:rsidRPr="00343F01" w:rsidDel="00201166">
          <w:rPr>
            <w:b/>
            <w:bCs/>
          </w:rPr>
          <w:delText xml:space="preserve">% pour les lots contractuels B et C, </w:delText>
        </w:r>
      </w:del>
      <w:ins w:id="16939" w:author="Mohamed Amine Sdiri" w:date="2023-11-29T09:58:00Z">
        <w:del w:id="16940" w:author="Houyem Rais" w:date="2024-02-22T14:46:00Z">
          <w:r w:rsidR="00621175" w:rsidDel="00201166">
            <w:rPr>
              <w:b/>
              <w:bCs/>
            </w:rPr>
            <w:delText xml:space="preserve"> </w:delText>
          </w:r>
        </w:del>
      </w:ins>
      <w:del w:id="16941" w:author="Houyem Rais" w:date="2024-02-22T14:46:00Z">
        <w:r w:rsidR="001676E2" w:rsidRPr="00343F01" w:rsidDel="00201166">
          <w:rPr>
            <w:b/>
            <w:bCs/>
          </w:rPr>
          <w:delText xml:space="preserve">et </w:delText>
        </w:r>
        <w:r w:rsidR="004026E6" w:rsidDel="00201166">
          <w:rPr>
            <w:b/>
            <w:bCs/>
          </w:rPr>
          <w:delText>17-</w:delText>
        </w:r>
        <w:r w:rsidR="001676E2" w:rsidRPr="00343F01" w:rsidDel="00201166">
          <w:rPr>
            <w:b/>
            <w:bCs/>
          </w:rPr>
          <w:delText xml:space="preserve">18% pour les lots contractuels D, </w:delText>
        </w:r>
      </w:del>
      <w:ins w:id="16942" w:author="Mohamed Amine Sdiri" w:date="2023-11-29T09:58:00Z">
        <w:del w:id="16943" w:author="Houyem Rais" w:date="2024-02-22T14:46:00Z">
          <w:r w:rsidR="00621175" w:rsidDel="00201166">
            <w:rPr>
              <w:b/>
              <w:bCs/>
            </w:rPr>
            <w:delText xml:space="preserve"> </w:delText>
          </w:r>
        </w:del>
      </w:ins>
      <w:del w:id="16944" w:author="Houyem Rais" w:date="2024-02-22T14:46:00Z">
        <w:r w:rsidR="001676E2" w:rsidRPr="00343F01" w:rsidDel="00201166">
          <w:rPr>
            <w:b/>
            <w:bCs/>
          </w:rPr>
          <w:delText>E et F)</w:delText>
        </w:r>
        <w:r w:rsidRPr="00343F01" w:rsidDel="00201166">
          <w:delText xml:space="preserve"> et des </w:delText>
        </w:r>
        <w:r w:rsidRPr="00343F01" w:rsidDel="00201166">
          <w:rPr>
            <w:b/>
            <w:bCs/>
          </w:rPr>
          <w:delText>ADSCR minimums supérieurs à 1,2,</w:delText>
        </w:r>
        <w:r w:rsidRPr="00343F01" w:rsidDel="00201166">
          <w:delText xml:space="preserve"> </w:delText>
        </w:r>
      </w:del>
      <w:ins w:id="16945" w:author="Mohamed Amine Sdiri" w:date="2023-11-29T09:58:00Z">
        <w:del w:id="16946" w:author="Houyem Rais" w:date="2024-02-22T14:46:00Z">
          <w:r w:rsidR="00621175" w:rsidDel="00201166">
            <w:rPr>
              <w:b/>
              <w:bCs/>
            </w:rPr>
            <w:delText xml:space="preserve"> </w:delText>
          </w:r>
        </w:del>
      </w:ins>
      <w:del w:id="16947" w:author="Houyem Rais" w:date="2024-02-22T14:46:00Z">
        <w:r w:rsidRPr="00343F01" w:rsidDel="00201166">
          <w:delText xml:space="preserve">ce qui signifie que la mise en œuvre des différents lots contractuels sous forme d’un BOT </w:delText>
        </w:r>
        <w:r w:rsidR="001676E2" w:rsidRPr="00343F01" w:rsidDel="00201166">
          <w:delText>social</w:delText>
        </w:r>
        <w:r w:rsidRPr="00343F01" w:rsidDel="00201166">
          <w:delText xml:space="preserve"> avec subvention publique pourra être rentable pour le partenaire privé et lui permet de payer le service annuel de sa dette contractée.</w:delText>
        </w:r>
        <w:r w:rsidR="00033C96" w:rsidRPr="00343F01" w:rsidDel="00201166">
          <w:delText xml:space="preserve"> </w:delText>
        </w:r>
      </w:del>
    </w:p>
    <w:p w14:paraId="54F04089" w14:textId="1C86E954" w:rsidR="00F15BFC" w:rsidRPr="00343F01" w:rsidDel="00201166" w:rsidRDefault="00F15BFC" w:rsidP="00D62BC5">
      <w:pPr>
        <w:spacing w:before="0" w:after="160"/>
        <w:jc w:val="left"/>
        <w:rPr>
          <w:del w:id="16948" w:author="Houyem Rais" w:date="2024-02-22T14:46:00Z"/>
        </w:rPr>
        <w:pPrChange w:id="16949" w:author="Houyem Rais" w:date="2024-02-22T14:49:00Z">
          <w:pPr/>
        </w:pPrChange>
      </w:pPr>
    </w:p>
    <w:p w14:paraId="4DADABF8" w14:textId="2176D312" w:rsidR="007772CB" w:rsidRPr="00343F01" w:rsidDel="00201166" w:rsidRDefault="00F51BBB" w:rsidP="00D62BC5">
      <w:pPr>
        <w:spacing w:before="0" w:after="160"/>
        <w:jc w:val="left"/>
        <w:rPr>
          <w:del w:id="16950" w:author="Houyem Rais" w:date="2024-02-22T14:46:00Z"/>
        </w:rPr>
        <w:pPrChange w:id="16951" w:author="Houyem Rais" w:date="2024-02-22T14:49:00Z">
          <w:pPr>
            <w:pStyle w:val="Heading3"/>
          </w:pPr>
        </w:pPrChange>
      </w:pPr>
      <w:bookmarkStart w:id="16952" w:name="_Toc152165404"/>
      <w:del w:id="16953" w:author="Houyem Rais" w:date="2024-02-22T14:46:00Z">
        <w:r w:rsidRPr="00343F01" w:rsidDel="00201166">
          <w:delText xml:space="preserve">Option </w:delText>
        </w:r>
        <w:r w:rsidR="007902E2" w:rsidRPr="00343F01" w:rsidDel="00201166">
          <w:delText>3</w:delText>
        </w:r>
        <w:r w:rsidRPr="00343F01" w:rsidDel="00201166">
          <w:delText xml:space="preserve"> : </w:delText>
        </w:r>
        <w:r w:rsidR="006765C9" w:rsidRPr="00343F01" w:rsidDel="00201166">
          <w:delText>EPC + Contrat d’affermage</w:delText>
        </w:r>
        <w:bookmarkEnd w:id="16952"/>
      </w:del>
    </w:p>
    <w:p w14:paraId="5244A63D" w14:textId="21C572A7" w:rsidR="006765C9" w:rsidRPr="00343F01" w:rsidDel="00201166" w:rsidRDefault="006765C9" w:rsidP="00D62BC5">
      <w:pPr>
        <w:spacing w:before="0" w:after="160"/>
        <w:jc w:val="left"/>
        <w:rPr>
          <w:del w:id="16954" w:author="Houyem Rais" w:date="2024-02-22T14:46:00Z"/>
        </w:rPr>
        <w:pPrChange w:id="16955" w:author="Houyem Rais" w:date="2024-02-22T14:49:00Z">
          <w:pPr/>
        </w:pPrChange>
      </w:pPr>
      <w:del w:id="16956" w:author="Houyem Rais" w:date="2024-02-22T14:46:00Z">
        <w:r w:rsidRPr="00343F01" w:rsidDel="00201166">
          <w:delText xml:space="preserve">Les résultats de l’analyse de la mise en œuvre des différents lots contractuels sous un </w:delText>
        </w:r>
        <w:r w:rsidR="000D0511" w:rsidRPr="00343F01" w:rsidDel="00201166">
          <w:delText>EPC + un contrat d’Affermage</w:delText>
        </w:r>
        <w:r w:rsidRPr="00343F01" w:rsidDel="00201166">
          <w:delText xml:space="preserve"> sont synthétisés dans le tableau ci-dessus.</w:delText>
        </w:r>
      </w:del>
    </w:p>
    <w:p w14:paraId="2EAA4D6D" w14:textId="2ECC3F6B" w:rsidR="006765C9" w:rsidRPr="00343F01" w:rsidDel="00201166" w:rsidRDefault="006765C9" w:rsidP="00D62BC5">
      <w:pPr>
        <w:spacing w:before="0" w:after="160"/>
        <w:jc w:val="left"/>
        <w:rPr>
          <w:del w:id="16957" w:author="Houyem Rais" w:date="2024-02-22T14:46:00Z"/>
        </w:rPr>
        <w:pPrChange w:id="16958" w:author="Houyem Rais" w:date="2024-02-22T14:49:00Z">
          <w:pPr/>
        </w:pPrChange>
      </w:pPr>
    </w:p>
    <w:p w14:paraId="56690B37" w14:textId="4785CF20" w:rsidR="006765C9" w:rsidRPr="00343F01" w:rsidDel="00201166" w:rsidRDefault="006765C9" w:rsidP="00D62BC5">
      <w:pPr>
        <w:spacing w:before="0" w:after="160"/>
        <w:jc w:val="left"/>
        <w:rPr>
          <w:del w:id="16959" w:author="Houyem Rais" w:date="2024-02-22T14:46:00Z"/>
        </w:rPr>
        <w:pPrChange w:id="16960" w:author="Houyem Rais" w:date="2024-02-22T14:49:00Z">
          <w:pPr>
            <w:spacing w:before="0" w:after="160"/>
            <w:jc w:val="left"/>
          </w:pPr>
        </w:pPrChange>
      </w:pPr>
      <w:del w:id="16961" w:author="Houyem Rais" w:date="2024-02-22T14:46:00Z">
        <w:r w:rsidRPr="00343F01" w:rsidDel="00201166">
          <w:br w:type="page"/>
        </w:r>
      </w:del>
    </w:p>
    <w:p w14:paraId="16E014CD" w14:textId="7367E234" w:rsidR="006765C9" w:rsidRPr="00343F01" w:rsidDel="00201166" w:rsidRDefault="006765C9" w:rsidP="00D62BC5">
      <w:pPr>
        <w:spacing w:before="0" w:after="160"/>
        <w:jc w:val="left"/>
        <w:rPr>
          <w:del w:id="16962" w:author="Houyem Rais" w:date="2024-02-22T14:46:00Z"/>
        </w:rPr>
        <w:sectPr w:rsidR="006765C9" w:rsidRPr="00343F01" w:rsidDel="00201166" w:rsidSect="00201166">
          <w:pgSz w:w="11906" w:h="16838"/>
          <w:pgMar w:top="1440" w:right="1276" w:bottom="1440" w:left="1440" w:header="709" w:footer="709" w:gutter="0"/>
          <w:cols w:space="708"/>
          <w:docGrid w:linePitch="360"/>
          <w:sectPrChange w:id="16963" w:author="Houyem Rais" w:date="2024-02-22T14:47:00Z">
            <w:sectPr w:rsidR="006765C9" w:rsidRPr="00343F01" w:rsidDel="00201166" w:rsidSect="00201166">
              <w:pgMar w:top="1440" w:right="1440" w:bottom="1440" w:left="1440" w:header="708" w:footer="708" w:gutter="0"/>
            </w:sectPr>
          </w:sectPrChange>
        </w:sectPr>
        <w:pPrChange w:id="16964" w:author="Houyem Rais" w:date="2024-02-22T14:49:00Z">
          <w:pPr/>
        </w:pPrChange>
      </w:pPr>
    </w:p>
    <w:p w14:paraId="2D8AAB74" w14:textId="4CC12932" w:rsidR="006765C9" w:rsidDel="00201166" w:rsidRDefault="006765C9" w:rsidP="00D62BC5">
      <w:pPr>
        <w:spacing w:before="0" w:after="160"/>
        <w:jc w:val="left"/>
        <w:rPr>
          <w:del w:id="16965" w:author="Houyem Rais" w:date="2024-02-22T14:46:00Z"/>
        </w:rPr>
        <w:pPrChange w:id="16966" w:author="Houyem Rais" w:date="2024-02-22T14:49:00Z">
          <w:pPr>
            <w:pStyle w:val="Caption"/>
          </w:pPr>
        </w:pPrChange>
      </w:pPr>
      <w:bookmarkStart w:id="16967" w:name="_Toc152165507"/>
      <w:del w:id="16968"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6969" w:author="Mohamed Amine Sdiri" w:date="2023-11-29T15:48:00Z">
        <w:del w:id="16970" w:author="Houyem Rais" w:date="2024-02-22T14:46:00Z">
          <w:r w:rsidR="002B5C95" w:rsidDel="00201166">
            <w:rPr>
              <w:noProof/>
            </w:rPr>
            <w:delText>69</w:delText>
          </w:r>
        </w:del>
      </w:ins>
      <w:del w:id="16971" w:author="Houyem Rais" w:date="2024-02-22T14:46:00Z">
        <w:r w:rsidR="00F555DC" w:rsidDel="00201166">
          <w:rPr>
            <w:noProof/>
          </w:rPr>
          <w:delText>70</w:delText>
        </w:r>
        <w:r w:rsidR="00B0561B" w:rsidDel="00201166">
          <w:rPr>
            <w:noProof/>
          </w:rPr>
          <w:fldChar w:fldCharType="end"/>
        </w:r>
        <w:r w:rsidRPr="00343F01" w:rsidDel="00201166">
          <w:delText xml:space="preserve"> Résultats de l’analyse de la mise en œuvre des différents lots contractuels sous un </w:delText>
        </w:r>
        <w:r w:rsidR="00B1643A" w:rsidRPr="00343F01" w:rsidDel="00201166">
          <w:delText>EPC + Contrat d’Affermage</w:delText>
        </w:r>
        <w:bookmarkEnd w:id="16967"/>
      </w:del>
    </w:p>
    <w:p w14:paraId="48E088BC" w14:textId="6FEEC789" w:rsidR="006F38F6" w:rsidDel="00201166" w:rsidRDefault="006F38F6" w:rsidP="00D62BC5">
      <w:pPr>
        <w:spacing w:before="0" w:after="160"/>
        <w:jc w:val="left"/>
        <w:rPr>
          <w:del w:id="16972" w:author="Houyem Rais" w:date="2024-02-22T14:46:00Z"/>
        </w:rPr>
        <w:pPrChange w:id="16973" w:author="Houyem Rais" w:date="2024-02-22T14:49:00Z">
          <w:pPr/>
        </w:pPrChange>
      </w:pPr>
      <w:del w:id="16974" w:author="Houyem Rais" w:date="2024-02-22T14:46:00Z">
        <w:r w:rsidRPr="006F38F6" w:rsidDel="00201166">
          <w:rPr>
            <w:noProof/>
          </w:rPr>
          <w:drawing>
            <wp:inline distT="0" distB="0" distL="0" distR="0" wp14:anchorId="669BC3E3" wp14:editId="5D223A57">
              <wp:extent cx="8048625" cy="3152775"/>
              <wp:effectExtent l="0" t="0" r="9525" b="9525"/>
              <wp:docPr id="364012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48625" cy="3152775"/>
                      </a:xfrm>
                      <a:prstGeom prst="rect">
                        <a:avLst/>
                      </a:prstGeom>
                      <a:noFill/>
                      <a:ln>
                        <a:noFill/>
                      </a:ln>
                    </pic:spPr>
                  </pic:pic>
                </a:graphicData>
              </a:graphic>
            </wp:inline>
          </w:drawing>
        </w:r>
      </w:del>
    </w:p>
    <w:p w14:paraId="0719A92A" w14:textId="3669C33D" w:rsidR="006F38F6" w:rsidRPr="006F38F6" w:rsidDel="00201166" w:rsidRDefault="006F38F6" w:rsidP="00D62BC5">
      <w:pPr>
        <w:spacing w:before="0" w:after="160"/>
        <w:jc w:val="left"/>
        <w:rPr>
          <w:del w:id="16975" w:author="Houyem Rais" w:date="2024-02-22T14:46:00Z"/>
        </w:rPr>
        <w:pPrChange w:id="16976" w:author="Houyem Rais" w:date="2024-02-22T14:49:00Z">
          <w:pPr/>
        </w:pPrChange>
      </w:pPr>
    </w:p>
    <w:p w14:paraId="0A34252C" w14:textId="1273C75E" w:rsidR="006765C9" w:rsidRPr="00343F01" w:rsidDel="00201166" w:rsidRDefault="006765C9" w:rsidP="00D62BC5">
      <w:pPr>
        <w:spacing w:before="0" w:after="160"/>
        <w:jc w:val="left"/>
        <w:rPr>
          <w:del w:id="16977" w:author="Houyem Rais" w:date="2024-02-22T14:46:00Z"/>
        </w:rPr>
        <w:pPrChange w:id="16978" w:author="Houyem Rais" w:date="2024-02-22T14:49:00Z">
          <w:pPr/>
        </w:pPrChange>
      </w:pPr>
    </w:p>
    <w:p w14:paraId="0D82C275" w14:textId="5BF881C6" w:rsidR="006765C9" w:rsidRPr="00343F01" w:rsidDel="00201166" w:rsidRDefault="006765C9" w:rsidP="00D62BC5">
      <w:pPr>
        <w:spacing w:before="0" w:after="160"/>
        <w:jc w:val="left"/>
        <w:rPr>
          <w:del w:id="16979" w:author="Houyem Rais" w:date="2024-02-22T14:46:00Z"/>
        </w:rPr>
        <w:pPrChange w:id="16980" w:author="Houyem Rais" w:date="2024-02-22T14:49:00Z">
          <w:pPr>
            <w:spacing w:before="0" w:after="160"/>
            <w:jc w:val="left"/>
          </w:pPr>
        </w:pPrChange>
      </w:pPr>
      <w:del w:id="16981" w:author="Houyem Rais" w:date="2024-02-22T14:46:00Z">
        <w:r w:rsidRPr="00343F01" w:rsidDel="00201166">
          <w:br w:type="page"/>
        </w:r>
      </w:del>
    </w:p>
    <w:p w14:paraId="6C6AC231" w14:textId="67975FC5" w:rsidR="006765C9" w:rsidRPr="00343F01" w:rsidDel="00201166" w:rsidRDefault="006765C9" w:rsidP="00D62BC5">
      <w:pPr>
        <w:spacing w:before="0" w:after="160"/>
        <w:jc w:val="left"/>
        <w:rPr>
          <w:del w:id="16982" w:author="Houyem Rais" w:date="2024-02-22T14:46:00Z"/>
        </w:rPr>
        <w:sectPr w:rsidR="006765C9" w:rsidRPr="00343F01" w:rsidDel="00201166" w:rsidSect="00201166">
          <w:pgSz w:w="16838" w:h="11906" w:orient="landscape"/>
          <w:pgMar w:top="1440" w:right="1276" w:bottom="1440" w:left="1440" w:header="709" w:footer="709" w:gutter="0"/>
          <w:cols w:space="708"/>
          <w:docGrid w:linePitch="360"/>
          <w:sectPrChange w:id="16983" w:author="Houyem Rais" w:date="2024-02-22T14:47:00Z">
            <w:sectPr w:rsidR="006765C9" w:rsidRPr="00343F01" w:rsidDel="00201166" w:rsidSect="00201166">
              <w:pgMar w:top="1440" w:right="1440" w:bottom="1440" w:left="1440" w:header="708" w:footer="708" w:gutter="0"/>
            </w:sectPr>
          </w:sectPrChange>
        </w:sectPr>
        <w:pPrChange w:id="16984" w:author="Houyem Rais" w:date="2024-02-22T14:49:00Z">
          <w:pPr/>
        </w:pPrChange>
      </w:pPr>
    </w:p>
    <w:p w14:paraId="3DE2273E" w14:textId="47F69D20" w:rsidR="00122AFF" w:rsidRPr="00343F01" w:rsidDel="00201166" w:rsidRDefault="00122AFF" w:rsidP="00D62BC5">
      <w:pPr>
        <w:spacing w:before="0" w:after="160"/>
        <w:jc w:val="left"/>
        <w:rPr>
          <w:del w:id="16985" w:author="Houyem Rais" w:date="2024-02-22T14:46:00Z"/>
          <w:lang w:bidi="ar-TN"/>
        </w:rPr>
        <w:pPrChange w:id="16986" w:author="Houyem Rais" w:date="2024-02-22T14:49:00Z">
          <w:pPr/>
        </w:pPrChange>
      </w:pPr>
      <w:del w:id="16987" w:author="Houyem Rais" w:date="2024-02-22T14:46:00Z">
        <w:r w:rsidRPr="00343F01" w:rsidDel="00201166">
          <w:rPr>
            <w:lang w:bidi="ar-TN"/>
          </w:rPr>
          <w:delText xml:space="preserve">Selon ce scénario, </w:delText>
        </w:r>
      </w:del>
      <w:ins w:id="16988" w:author="Mohamed Amine Sdiri" w:date="2023-11-29T09:58:00Z">
        <w:del w:id="16989" w:author="Houyem Rais" w:date="2024-02-22T14:46:00Z">
          <w:r w:rsidR="00621175" w:rsidDel="00201166">
            <w:rPr>
              <w:lang w:bidi="ar-TN"/>
            </w:rPr>
            <w:delText xml:space="preserve"> </w:delText>
          </w:r>
        </w:del>
      </w:ins>
      <w:del w:id="16990" w:author="Houyem Rais" w:date="2024-02-22T14:46:00Z">
        <w:r w:rsidRPr="00343F01" w:rsidDel="00201166">
          <w:rPr>
            <w:lang w:bidi="ar-TN"/>
          </w:rPr>
          <w:delText>le partenaire public supporte la totalité du coût d’investissement du projet.</w:delText>
        </w:r>
      </w:del>
    </w:p>
    <w:p w14:paraId="22122A34" w14:textId="1748F575" w:rsidR="006765C9" w:rsidRPr="00343F01" w:rsidDel="00201166" w:rsidRDefault="006765C9" w:rsidP="00D62BC5">
      <w:pPr>
        <w:spacing w:before="0" w:after="160"/>
        <w:jc w:val="left"/>
        <w:rPr>
          <w:del w:id="16991" w:author="Houyem Rais" w:date="2024-02-22T14:46:00Z"/>
          <w:rFonts w:eastAsia="Calibri"/>
        </w:rPr>
        <w:pPrChange w:id="16992" w:author="Houyem Rais" w:date="2024-02-22T14:49:00Z">
          <w:pPr/>
        </w:pPrChange>
      </w:pPr>
      <w:del w:id="16993" w:author="Houyem Rais" w:date="2024-02-22T14:46:00Z">
        <w:r w:rsidRPr="00343F01" w:rsidDel="00201166">
          <w:delText xml:space="preserve">Prenant l’exemple du Lot contractuel </w:delText>
        </w:r>
        <w:r w:rsidR="00033C96" w:rsidRPr="00343F01" w:rsidDel="00201166">
          <w:delText>C</w:delText>
        </w:r>
        <w:r w:rsidRPr="00343F01" w:rsidDel="00201166">
          <w:delText>. Le coût de construction</w:delText>
        </w:r>
        <w:r w:rsidR="003D614B" w:rsidRPr="00343F01" w:rsidDel="00201166">
          <w:delText xml:space="preserve"> </w:delText>
        </w:r>
        <w:r w:rsidR="003D614B" w:rsidRPr="00343F01" w:rsidDel="00201166">
          <w:rPr>
            <w:u w:val="single"/>
          </w:rPr>
          <w:delText>hors taxe</w:delText>
        </w:r>
        <w:r w:rsidRPr="00343F01" w:rsidDel="00201166">
          <w:delText xml:space="preserve"> est de </w:delText>
        </w:r>
        <w:r w:rsidR="00336BD3" w:rsidRPr="00343F01" w:rsidDel="00201166">
          <w:delText>872</w:delText>
        </w:r>
        <w:r w:rsidR="00E70CE8" w:rsidRPr="00343F01" w:rsidDel="00201166">
          <w:delText>,3</w:delText>
        </w:r>
        <w:r w:rsidR="00FE151F" w:rsidRPr="00343F01" w:rsidDel="00201166">
          <w:delText>,3</w:delText>
        </w:r>
        <w:r w:rsidRPr="00343F01" w:rsidDel="00201166">
          <w:delText xml:space="preserve"> MUSD (CE 2023). En y appliquant l’inflation pendant la période de construction, </w:delText>
        </w:r>
      </w:del>
      <w:ins w:id="16994" w:author="Mohamed Amine Sdiri" w:date="2023-11-29T09:58:00Z">
        <w:del w:id="16995" w:author="Houyem Rais" w:date="2024-02-22T14:46:00Z">
          <w:r w:rsidR="00621175" w:rsidDel="00201166">
            <w:delText xml:space="preserve"> </w:delText>
          </w:r>
        </w:del>
      </w:ins>
      <w:del w:id="16996" w:author="Houyem Rais" w:date="2024-02-22T14:46:00Z">
        <w:r w:rsidRPr="00343F01" w:rsidDel="00201166">
          <w:delText xml:space="preserve">nous obtenons le montant actualisé de </w:delText>
        </w:r>
        <w:r w:rsidR="00FE151F" w:rsidRPr="00343F01" w:rsidDel="00201166">
          <w:delText>1 </w:delText>
        </w:r>
        <w:r w:rsidR="00E70CE8" w:rsidRPr="00343F01" w:rsidDel="00201166">
          <w:delText>002</w:delText>
        </w:r>
        <w:r w:rsidR="00FE151F" w:rsidRPr="00343F01" w:rsidDel="00201166">
          <w:delText>,</w:delText>
        </w:r>
        <w:r w:rsidR="00E70CE8" w:rsidRPr="00343F01" w:rsidDel="00201166">
          <w:delText>3</w:delText>
        </w:r>
        <w:r w:rsidR="00FE151F" w:rsidRPr="00343F01" w:rsidDel="00201166">
          <w:delText xml:space="preserve"> </w:delText>
        </w:r>
        <w:r w:rsidRPr="00343F01" w:rsidDel="00201166">
          <w:delText>MUSD.</w:delText>
        </w:r>
        <w:r w:rsidR="002E4F8D" w:rsidRPr="00343F01" w:rsidDel="00201166">
          <w:delText xml:space="preserve"> </w:delText>
        </w:r>
        <w:r w:rsidRPr="00343F01" w:rsidDel="00201166">
          <w:rPr>
            <w:rFonts w:eastAsia="Calibri"/>
          </w:rPr>
          <w:delText xml:space="preserve">Le financement du coût de construction </w:delText>
        </w:r>
        <w:r w:rsidR="003A3838" w:rsidRPr="00343F01" w:rsidDel="00201166">
          <w:rPr>
            <w:rFonts w:eastAsia="Calibri"/>
          </w:rPr>
          <w:delText>en totalité</w:delText>
        </w:r>
        <w:r w:rsidRPr="00343F01" w:rsidDel="00201166">
          <w:rPr>
            <w:rFonts w:eastAsia="Calibri"/>
          </w:rPr>
          <w:delText xml:space="preserve"> par de la dette </w:delText>
        </w:r>
        <w:r w:rsidR="00033C96" w:rsidRPr="00343F01" w:rsidDel="00201166">
          <w:rPr>
            <w:rFonts w:eastAsia="Calibri"/>
          </w:rPr>
          <w:delText xml:space="preserve">publique </w:delText>
        </w:r>
        <w:r w:rsidRPr="00343F01" w:rsidDel="00201166">
          <w:rPr>
            <w:rFonts w:eastAsia="Calibri"/>
          </w:rPr>
          <w:delText xml:space="preserve">qui génère des intérêts intercalaires de </w:delText>
        </w:r>
        <w:r w:rsidR="00E70CE8" w:rsidRPr="00343F01" w:rsidDel="00201166">
          <w:rPr>
            <w:rFonts w:eastAsia="Calibri"/>
          </w:rPr>
          <w:delText>35</w:delText>
        </w:r>
        <w:r w:rsidR="00FE151F" w:rsidRPr="00343F01" w:rsidDel="00201166">
          <w:rPr>
            <w:rFonts w:eastAsia="Calibri"/>
          </w:rPr>
          <w:delText>,</w:delText>
        </w:r>
        <w:r w:rsidR="00E70CE8" w:rsidRPr="00343F01" w:rsidDel="00201166">
          <w:rPr>
            <w:rFonts w:eastAsia="Calibri"/>
          </w:rPr>
          <w:delText>3</w:delText>
        </w:r>
        <w:r w:rsidRPr="00343F01" w:rsidDel="00201166">
          <w:rPr>
            <w:rFonts w:eastAsia="Calibri"/>
          </w:rPr>
          <w:delText xml:space="preserve"> MUSD. </w:delText>
        </w:r>
      </w:del>
    </w:p>
    <w:p w14:paraId="55F69EE6" w14:textId="00CFE085" w:rsidR="00364587" w:rsidRPr="00343F01" w:rsidDel="00201166" w:rsidRDefault="00364587" w:rsidP="00D62BC5">
      <w:pPr>
        <w:spacing w:before="0" w:after="160"/>
        <w:jc w:val="left"/>
        <w:rPr>
          <w:del w:id="16997" w:author="Houyem Rais" w:date="2024-02-22T14:46:00Z"/>
        </w:rPr>
        <w:pPrChange w:id="16998" w:author="Houyem Rais" w:date="2024-02-22T14:49:00Z">
          <w:pPr/>
        </w:pPrChange>
      </w:pPr>
      <w:del w:id="16999" w:author="Houyem Rais" w:date="2024-02-22T14:46:00Z">
        <w:r w:rsidRPr="00343F01" w:rsidDel="00201166">
          <w:delText xml:space="preserve">Dans le cas de cette option, </w:delText>
        </w:r>
      </w:del>
      <w:ins w:id="17000" w:author="Mohamed Amine Sdiri" w:date="2023-11-29T09:58:00Z">
        <w:del w:id="17001" w:author="Houyem Rais" w:date="2024-02-22T14:46:00Z">
          <w:r w:rsidR="00621175" w:rsidDel="00201166">
            <w:delText xml:space="preserve"> </w:delText>
          </w:r>
        </w:del>
      </w:ins>
      <w:del w:id="17002" w:author="Houyem Rais" w:date="2024-02-22T14:46:00Z">
        <w:r w:rsidRPr="00343F01" w:rsidDel="00201166">
          <w:delText>le partenaire privé perçoit une partie des recettes de péage du projet</w:delText>
        </w:r>
        <w:r w:rsidR="00CE11F0" w:rsidRPr="00343F01" w:rsidDel="00201166">
          <w:delText xml:space="preserve">, </w:delText>
        </w:r>
      </w:del>
      <w:ins w:id="17003" w:author="Mohamed Amine Sdiri" w:date="2023-11-29T09:58:00Z">
        <w:del w:id="17004" w:author="Houyem Rais" w:date="2024-02-22T14:46:00Z">
          <w:r w:rsidR="00621175" w:rsidDel="00201166">
            <w:delText xml:space="preserve"> </w:delText>
          </w:r>
        </w:del>
      </w:ins>
      <w:del w:id="17005" w:author="Houyem Rais" w:date="2024-02-22T14:46:00Z">
        <w:r w:rsidR="00CE11F0" w:rsidRPr="00343F01" w:rsidDel="00201166">
          <w:delText>i.e. les recettes des péages et les revenus annexes de l’exploitation du lot contractuel,</w:delText>
        </w:r>
        <w:r w:rsidRPr="00343F01" w:rsidDel="00201166">
          <w:delText xml:space="preserve"> </w:delText>
        </w:r>
      </w:del>
      <w:ins w:id="17006" w:author="Mohamed Amine Sdiri" w:date="2023-11-29T09:58:00Z">
        <w:del w:id="17007" w:author="Houyem Rais" w:date="2024-02-22T14:46:00Z">
          <w:r w:rsidR="00621175" w:rsidDel="00201166">
            <w:delText xml:space="preserve"> </w:delText>
          </w:r>
        </w:del>
      </w:ins>
      <w:del w:id="17008" w:author="Houyem Rais" w:date="2024-02-22T14:46:00Z">
        <w:r w:rsidRPr="00343F01" w:rsidDel="00201166">
          <w:delText>et verse l’autre partie à l’autorité contractante</w:delText>
        </w:r>
        <w:r w:rsidR="003E43E4" w:rsidRPr="00343F01" w:rsidDel="00201166">
          <w:delText xml:space="preserve"> sous forme d’une redevance d’exploitation</w:delText>
        </w:r>
        <w:r w:rsidRPr="00343F01" w:rsidDel="00201166">
          <w:delText>.</w:delText>
        </w:r>
      </w:del>
    </w:p>
    <w:p w14:paraId="7E3A68A6" w14:textId="4C5D7FDC" w:rsidR="006765C9" w:rsidRPr="00343F01" w:rsidDel="00201166" w:rsidRDefault="006765C9" w:rsidP="00D62BC5">
      <w:pPr>
        <w:spacing w:before="0" w:after="160"/>
        <w:jc w:val="left"/>
        <w:rPr>
          <w:del w:id="17009" w:author="Houyem Rais" w:date="2024-02-22T14:46:00Z"/>
        </w:rPr>
        <w:pPrChange w:id="17010" w:author="Houyem Rais" w:date="2024-02-22T14:49:00Z">
          <w:pPr/>
        </w:pPrChange>
      </w:pPr>
      <w:del w:id="17011" w:author="Houyem Rais" w:date="2024-02-22T14:46:00Z">
        <w:r w:rsidRPr="00343F01" w:rsidDel="00201166">
          <w:delText xml:space="preserve">La courbe des revenus </w:delText>
        </w:r>
        <w:r w:rsidR="002E4F8D" w:rsidRPr="00343F01" w:rsidDel="00201166">
          <w:delText xml:space="preserve">du secteur public </w:delText>
        </w:r>
        <w:r w:rsidRPr="00343F01" w:rsidDel="00201166">
          <w:delText xml:space="preserve">correspond </w:delText>
        </w:r>
        <w:r w:rsidR="00CE11F0" w:rsidRPr="00343F01" w:rsidDel="00201166">
          <w:delText xml:space="preserve">donc </w:delText>
        </w:r>
        <w:r w:rsidR="002C035E" w:rsidRPr="00343F01" w:rsidDel="00201166">
          <w:delText>au partage des</w:delText>
        </w:r>
        <w:r w:rsidRPr="00343F01" w:rsidDel="00201166">
          <w:delText xml:space="preserve"> recettes générées par le projet</w:delText>
        </w:r>
        <w:r w:rsidR="003E43E4" w:rsidRPr="00343F01" w:rsidDel="00201166">
          <w:delText xml:space="preserve">, </w:delText>
        </w:r>
      </w:del>
      <w:ins w:id="17012" w:author="Mohamed Amine Sdiri" w:date="2023-11-29T09:58:00Z">
        <w:del w:id="17013" w:author="Houyem Rais" w:date="2024-02-22T14:46:00Z">
          <w:r w:rsidR="00621175" w:rsidDel="00201166">
            <w:delText xml:space="preserve"> </w:delText>
          </w:r>
        </w:del>
      </w:ins>
      <w:del w:id="17014" w:author="Houyem Rais" w:date="2024-02-22T14:46:00Z">
        <w:r w:rsidR="003E43E4" w:rsidRPr="00343F01" w:rsidDel="00201166">
          <w:delText>ain</w:delText>
        </w:r>
        <w:r w:rsidR="00D63708" w:rsidRPr="00343F01" w:rsidDel="00201166">
          <w:delText>si que les</w:delText>
        </w:r>
        <w:r w:rsidRPr="00343F01" w:rsidDel="00201166">
          <w:delText xml:space="preserve"> impôts et </w:delText>
        </w:r>
        <w:r w:rsidR="00D63708" w:rsidRPr="00343F01" w:rsidDel="00201166">
          <w:delText>l</w:delText>
        </w:r>
        <w:r w:rsidRPr="00343F01" w:rsidDel="00201166">
          <w:delText>es taxes le long de la période de la concession.</w:delText>
        </w:r>
        <w:r w:rsidR="003D614B" w:rsidRPr="00343F01" w:rsidDel="00201166">
          <w:delText xml:space="preserve"> </w:delText>
        </w:r>
        <w:r w:rsidR="002E7A8D" w:rsidRPr="00343F01" w:rsidDel="00201166">
          <w:delText>Les revenus de la première année d’exploitation pour le partenaire public s’élève</w:delText>
        </w:r>
        <w:r w:rsidR="00D63695" w:rsidRPr="00343F01" w:rsidDel="00201166">
          <w:delText>raie</w:delText>
        </w:r>
        <w:r w:rsidR="002E7A8D" w:rsidRPr="00343F01" w:rsidDel="00201166">
          <w:delText xml:space="preserve">nt à 38 MUSD, </w:delText>
        </w:r>
      </w:del>
      <w:ins w:id="17015" w:author="Mohamed Amine Sdiri" w:date="2023-11-29T09:58:00Z">
        <w:del w:id="17016" w:author="Houyem Rais" w:date="2024-02-22T14:46:00Z">
          <w:r w:rsidR="00621175" w:rsidDel="00201166">
            <w:delText xml:space="preserve"> </w:delText>
          </w:r>
        </w:del>
      </w:ins>
      <w:del w:id="17017" w:author="Houyem Rais" w:date="2024-02-22T14:46:00Z">
        <w:r w:rsidR="00A64738" w:rsidRPr="00343F01" w:rsidDel="00201166">
          <w:delText xml:space="preserve">soit une VAN de 528 MUSD sur toute la durée </w:delText>
        </w:r>
        <w:r w:rsidR="00D63695" w:rsidRPr="00343F01" w:rsidDel="00201166">
          <w:delText>du contrat.</w:delText>
        </w:r>
      </w:del>
    </w:p>
    <w:p w14:paraId="07D3D07A" w14:textId="484124D9" w:rsidR="0021039E" w:rsidRPr="00343F01" w:rsidDel="00201166" w:rsidRDefault="0021039E" w:rsidP="00D62BC5">
      <w:pPr>
        <w:spacing w:before="0" w:after="160"/>
        <w:jc w:val="left"/>
        <w:rPr>
          <w:del w:id="17018" w:author="Houyem Rais" w:date="2024-02-22T14:46:00Z"/>
        </w:rPr>
        <w:pPrChange w:id="17019" w:author="Houyem Rais" w:date="2024-02-22T14:49:00Z">
          <w:pPr/>
        </w:pPrChange>
      </w:pPr>
      <w:del w:id="17020" w:author="Houyem Rais" w:date="2024-02-22T14:46:00Z">
        <w:r w:rsidRPr="00343F01" w:rsidDel="00201166">
          <w:delText xml:space="preserve">L’annuité de la dette pour le montage EPC + Affermage s’élèverait </w:delText>
        </w:r>
        <w:r w:rsidR="00BB264E" w:rsidRPr="00343F01" w:rsidDel="00201166">
          <w:delText xml:space="preserve">par exemple pour le lot contractuel </w:delText>
        </w:r>
        <w:r w:rsidR="009C4F0F" w:rsidRPr="00343F01" w:rsidDel="00201166">
          <w:delText>C</w:delText>
        </w:r>
        <w:r w:rsidR="00BB264E" w:rsidRPr="00343F01" w:rsidDel="00201166">
          <w:delText xml:space="preserve"> </w:delText>
        </w:r>
        <w:r w:rsidRPr="00343F01" w:rsidDel="00201166">
          <w:delText xml:space="preserve">à </w:delText>
        </w:r>
        <w:r w:rsidR="008C623C" w:rsidRPr="00343F01" w:rsidDel="00201166">
          <w:delText>61</w:delText>
        </w:r>
        <w:r w:rsidR="00880AE5" w:rsidRPr="00343F01" w:rsidDel="00201166">
          <w:delText>,</w:delText>
        </w:r>
        <w:r w:rsidR="008C623C" w:rsidRPr="00343F01" w:rsidDel="00201166">
          <w:delText>3</w:delText>
        </w:r>
        <w:r w:rsidR="00880AE5" w:rsidRPr="00343F01" w:rsidDel="00201166">
          <w:delText xml:space="preserve"> </w:delText>
        </w:r>
        <w:r w:rsidRPr="00343F01" w:rsidDel="00201166">
          <w:delText xml:space="preserve">MUSD. La VAN du service de la dette s’élève pour cette option à </w:delText>
        </w:r>
        <w:r w:rsidR="00880AE5" w:rsidRPr="00343F01" w:rsidDel="00201166">
          <w:delText>568,1</w:delText>
        </w:r>
        <w:r w:rsidRPr="00343F01" w:rsidDel="00201166">
          <w:delText xml:space="preserve"> MUSD.</w:delText>
        </w:r>
      </w:del>
    </w:p>
    <w:p w14:paraId="563CE511" w14:textId="64A8DBFE" w:rsidR="00D4787A" w:rsidRPr="00343F01" w:rsidDel="00201166" w:rsidRDefault="009E77E6" w:rsidP="00D62BC5">
      <w:pPr>
        <w:spacing w:before="0" w:after="160"/>
        <w:jc w:val="left"/>
        <w:rPr>
          <w:del w:id="17021" w:author="Houyem Rais" w:date="2024-02-22T14:46:00Z"/>
          <w:lang w:bidi="ar-TN"/>
        </w:rPr>
        <w:pPrChange w:id="17022" w:author="Houyem Rais" w:date="2024-02-22T14:49:00Z">
          <w:pPr/>
        </w:pPrChange>
      </w:pPr>
      <w:del w:id="17023" w:author="Houyem Rais" w:date="2024-02-22T14:46:00Z">
        <w:r w:rsidRPr="00343F01" w:rsidDel="00201166">
          <w:rPr>
            <w:lang w:bidi="ar-TN"/>
          </w:rPr>
          <w:delText xml:space="preserve">L’analyse de la Value for Money permettra </w:delText>
        </w:r>
        <w:r w:rsidR="00044ACA" w:rsidRPr="00343F01" w:rsidDel="00201166">
          <w:rPr>
            <w:lang w:bidi="ar-TN"/>
          </w:rPr>
          <w:delText xml:space="preserve">ultérieurement </w:delText>
        </w:r>
        <w:r w:rsidRPr="00343F01" w:rsidDel="00201166">
          <w:rPr>
            <w:lang w:bidi="ar-TN"/>
          </w:rPr>
          <w:delText xml:space="preserve">d’évaluer les coûts contre les bénéfices apportés par </w:delText>
        </w:r>
        <w:r w:rsidR="00044ACA" w:rsidRPr="00343F01" w:rsidDel="00201166">
          <w:rPr>
            <w:lang w:bidi="ar-TN"/>
          </w:rPr>
          <w:delText xml:space="preserve">l’option Affermage pour </w:delText>
        </w:r>
        <w:r w:rsidRPr="00343F01" w:rsidDel="00201166">
          <w:rPr>
            <w:lang w:bidi="ar-TN"/>
          </w:rPr>
          <w:delText>les différents lots contractuels</w:delText>
        </w:r>
        <w:r w:rsidR="000017C1" w:rsidRPr="00343F01" w:rsidDel="00201166">
          <w:rPr>
            <w:lang w:bidi="ar-TN"/>
          </w:rPr>
          <w:delText xml:space="preserve"> comparé à l’option 0 (marché public)</w:delText>
        </w:r>
        <w:r w:rsidR="00044ACA" w:rsidRPr="00343F01" w:rsidDel="00201166">
          <w:rPr>
            <w:lang w:bidi="ar-TN"/>
          </w:rPr>
          <w:delText>.</w:delText>
        </w:r>
      </w:del>
    </w:p>
    <w:p w14:paraId="0B10A210" w14:textId="6E91BBFC" w:rsidR="00D4787A" w:rsidRPr="00343F01" w:rsidDel="00201166" w:rsidRDefault="00D4787A" w:rsidP="00D62BC5">
      <w:pPr>
        <w:spacing w:before="0" w:after="160"/>
        <w:jc w:val="left"/>
        <w:rPr>
          <w:del w:id="17024" w:author="Houyem Rais" w:date="2024-02-22T14:46:00Z"/>
        </w:rPr>
        <w:pPrChange w:id="17025" w:author="Houyem Rais" w:date="2024-02-22T14:49:00Z">
          <w:pPr>
            <w:pStyle w:val="Heading3"/>
          </w:pPr>
        </w:pPrChange>
      </w:pPr>
      <w:bookmarkStart w:id="17026" w:name="_Toc152165405"/>
      <w:del w:id="17027" w:author="Houyem Rais" w:date="2024-02-22T14:46:00Z">
        <w:r w:rsidRPr="00343F01" w:rsidDel="00201166">
          <w:delText xml:space="preserve">Option </w:delText>
        </w:r>
        <w:r w:rsidR="007902E2" w:rsidRPr="00343F01" w:rsidDel="00201166">
          <w:delText>4</w:delText>
        </w:r>
        <w:r w:rsidRPr="00343F01" w:rsidDel="00201166">
          <w:delText> : PPP à paiements publics</w:delText>
        </w:r>
        <w:bookmarkEnd w:id="17026"/>
      </w:del>
    </w:p>
    <w:p w14:paraId="1DBD0365" w14:textId="258FB459" w:rsidR="00D4787A" w:rsidRPr="00343F01" w:rsidDel="00201166" w:rsidRDefault="00D4787A" w:rsidP="00D62BC5">
      <w:pPr>
        <w:spacing w:before="0" w:after="160"/>
        <w:jc w:val="left"/>
        <w:rPr>
          <w:del w:id="17028" w:author="Houyem Rais" w:date="2024-02-22T14:46:00Z"/>
        </w:rPr>
        <w:pPrChange w:id="17029" w:author="Houyem Rais" w:date="2024-02-22T14:49:00Z">
          <w:pPr/>
        </w:pPrChange>
      </w:pPr>
      <w:del w:id="17030" w:author="Houyem Rais" w:date="2024-02-22T14:46:00Z">
        <w:r w:rsidRPr="00343F01" w:rsidDel="00201166">
          <w:delText xml:space="preserve">Les résultats de l’analyse de la mise en œuvre des différents lots contractuels sous un </w:delText>
        </w:r>
        <w:r w:rsidR="00044ACA" w:rsidRPr="00343F01" w:rsidDel="00201166">
          <w:delText>PPP à paiements publics</w:delText>
        </w:r>
        <w:r w:rsidRPr="00343F01" w:rsidDel="00201166">
          <w:delText xml:space="preserve"> </w:delText>
        </w:r>
        <w:r w:rsidR="00044ACA" w:rsidRPr="00343F01" w:rsidDel="00201166">
          <w:delText>(</w:delText>
        </w:r>
        <w:r w:rsidRPr="00343F01" w:rsidDel="00201166">
          <w:delText>sans subvention publique</w:delText>
        </w:r>
        <w:r w:rsidR="00044ACA" w:rsidRPr="00343F01" w:rsidDel="00201166">
          <w:delText>)</w:delText>
        </w:r>
        <w:r w:rsidRPr="00343F01" w:rsidDel="00201166">
          <w:delText xml:space="preserve"> sont synthétisés dans le tableau ci-dessus.</w:delText>
        </w:r>
      </w:del>
    </w:p>
    <w:p w14:paraId="7737F362" w14:textId="150682B7" w:rsidR="00D4787A" w:rsidRPr="00343F01" w:rsidDel="00201166" w:rsidRDefault="00D4787A" w:rsidP="00D62BC5">
      <w:pPr>
        <w:spacing w:before="0" w:after="160"/>
        <w:jc w:val="left"/>
        <w:rPr>
          <w:del w:id="17031" w:author="Houyem Rais" w:date="2024-02-22T14:46:00Z"/>
        </w:rPr>
        <w:pPrChange w:id="17032" w:author="Houyem Rais" w:date="2024-02-22T14:49:00Z">
          <w:pPr/>
        </w:pPrChange>
      </w:pPr>
    </w:p>
    <w:p w14:paraId="3880F18F" w14:textId="3E20FEE6" w:rsidR="00D4787A" w:rsidRPr="00343F01" w:rsidDel="00201166" w:rsidRDefault="00D4787A" w:rsidP="00D62BC5">
      <w:pPr>
        <w:spacing w:before="0" w:after="160"/>
        <w:jc w:val="left"/>
        <w:rPr>
          <w:del w:id="17033" w:author="Houyem Rais" w:date="2024-02-22T14:46:00Z"/>
        </w:rPr>
        <w:pPrChange w:id="17034" w:author="Houyem Rais" w:date="2024-02-22T14:49:00Z">
          <w:pPr>
            <w:spacing w:before="0" w:after="160"/>
            <w:jc w:val="left"/>
          </w:pPr>
        </w:pPrChange>
      </w:pPr>
      <w:del w:id="17035" w:author="Houyem Rais" w:date="2024-02-22T14:46:00Z">
        <w:r w:rsidRPr="00343F01" w:rsidDel="00201166">
          <w:br w:type="page"/>
        </w:r>
      </w:del>
    </w:p>
    <w:p w14:paraId="45BFD7A3" w14:textId="12DF8138" w:rsidR="00D4787A" w:rsidRPr="00343F01" w:rsidDel="00201166" w:rsidRDefault="00D4787A" w:rsidP="00D62BC5">
      <w:pPr>
        <w:spacing w:before="0" w:after="160"/>
        <w:jc w:val="left"/>
        <w:rPr>
          <w:del w:id="17036" w:author="Houyem Rais" w:date="2024-02-22T14:46:00Z"/>
        </w:rPr>
        <w:sectPr w:rsidR="00D4787A" w:rsidRPr="00343F01" w:rsidDel="00201166" w:rsidSect="00201166">
          <w:pgSz w:w="11906" w:h="16838"/>
          <w:pgMar w:top="1440" w:right="1276" w:bottom="1440" w:left="1440" w:header="709" w:footer="709" w:gutter="0"/>
          <w:cols w:space="708"/>
          <w:docGrid w:linePitch="360"/>
          <w:sectPrChange w:id="17037" w:author="Houyem Rais" w:date="2024-02-22T14:47:00Z">
            <w:sectPr w:rsidR="00D4787A" w:rsidRPr="00343F01" w:rsidDel="00201166" w:rsidSect="00201166">
              <w:pgMar w:top="1440" w:right="1440" w:bottom="1440" w:left="1440" w:header="708" w:footer="708" w:gutter="0"/>
            </w:sectPr>
          </w:sectPrChange>
        </w:sectPr>
        <w:pPrChange w:id="17038" w:author="Houyem Rais" w:date="2024-02-22T14:49:00Z">
          <w:pPr/>
        </w:pPrChange>
      </w:pPr>
    </w:p>
    <w:p w14:paraId="6BC05623" w14:textId="6D0A0071" w:rsidR="00D4787A" w:rsidDel="00201166" w:rsidRDefault="00D4787A" w:rsidP="00D62BC5">
      <w:pPr>
        <w:spacing w:before="0" w:after="160"/>
        <w:jc w:val="left"/>
        <w:rPr>
          <w:del w:id="17039" w:author="Houyem Rais" w:date="2024-02-22T14:46:00Z"/>
        </w:rPr>
        <w:pPrChange w:id="17040" w:author="Houyem Rais" w:date="2024-02-22T14:49:00Z">
          <w:pPr>
            <w:pStyle w:val="Caption"/>
          </w:pPr>
        </w:pPrChange>
      </w:pPr>
      <w:bookmarkStart w:id="17041" w:name="_Toc152165508"/>
      <w:del w:id="1704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7043" w:author="Mohamed Amine Sdiri" w:date="2023-11-29T15:48:00Z">
        <w:del w:id="17044" w:author="Houyem Rais" w:date="2024-02-22T14:46:00Z">
          <w:r w:rsidR="002B5C95" w:rsidDel="00201166">
            <w:rPr>
              <w:noProof/>
            </w:rPr>
            <w:delText>70</w:delText>
          </w:r>
        </w:del>
      </w:ins>
      <w:del w:id="17045" w:author="Houyem Rais" w:date="2024-02-22T14:46:00Z">
        <w:r w:rsidR="00F555DC" w:rsidDel="00201166">
          <w:rPr>
            <w:noProof/>
          </w:rPr>
          <w:delText>71</w:delText>
        </w:r>
        <w:r w:rsidR="00B0561B" w:rsidDel="00201166">
          <w:rPr>
            <w:noProof/>
          </w:rPr>
          <w:fldChar w:fldCharType="end"/>
        </w:r>
        <w:r w:rsidRPr="00343F01" w:rsidDel="00201166">
          <w:delText xml:space="preserve"> Résultats de l’analyse de la mise en œuvre des différents lots contractuels sous un </w:delText>
        </w:r>
        <w:r w:rsidR="00B1643A" w:rsidRPr="00343F01" w:rsidDel="00201166">
          <w:delText>PPP à paiements publics</w:delText>
        </w:r>
        <w:bookmarkEnd w:id="17041"/>
      </w:del>
    </w:p>
    <w:p w14:paraId="5C14FE66" w14:textId="36F516D0" w:rsidR="00D4787A" w:rsidRPr="00343F01" w:rsidDel="00201166" w:rsidRDefault="009E1604" w:rsidP="00D62BC5">
      <w:pPr>
        <w:spacing w:before="0" w:after="160"/>
        <w:jc w:val="left"/>
        <w:rPr>
          <w:del w:id="17046" w:author="Houyem Rais" w:date="2024-02-22T14:46:00Z"/>
        </w:rPr>
        <w:pPrChange w:id="17047" w:author="Houyem Rais" w:date="2024-02-22T14:49:00Z">
          <w:pPr>
            <w:spacing w:before="0" w:after="160"/>
            <w:jc w:val="left"/>
          </w:pPr>
        </w:pPrChange>
      </w:pPr>
      <w:del w:id="17048" w:author="Houyem Rais" w:date="2024-02-22T14:46:00Z">
        <w:r w:rsidRPr="009E1604" w:rsidDel="00201166">
          <w:rPr>
            <w:noProof/>
          </w:rPr>
          <w:drawing>
            <wp:inline distT="0" distB="0" distL="0" distR="0" wp14:anchorId="2D2C2A32" wp14:editId="3D1DC0CA">
              <wp:extent cx="8048625" cy="4552950"/>
              <wp:effectExtent l="0" t="0" r="9525" b="0"/>
              <wp:docPr id="2093209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48625" cy="4552950"/>
                      </a:xfrm>
                      <a:prstGeom prst="rect">
                        <a:avLst/>
                      </a:prstGeom>
                      <a:noFill/>
                      <a:ln>
                        <a:noFill/>
                      </a:ln>
                    </pic:spPr>
                  </pic:pic>
                </a:graphicData>
              </a:graphic>
            </wp:inline>
          </w:drawing>
        </w:r>
        <w:r w:rsidR="00D4787A" w:rsidRPr="00343F01" w:rsidDel="00201166">
          <w:br w:type="page"/>
        </w:r>
      </w:del>
    </w:p>
    <w:p w14:paraId="2C70654C" w14:textId="7378EF05" w:rsidR="00D4787A" w:rsidRPr="00343F01" w:rsidDel="00201166" w:rsidRDefault="00D4787A" w:rsidP="00D62BC5">
      <w:pPr>
        <w:spacing w:before="0" w:after="160"/>
        <w:jc w:val="left"/>
        <w:rPr>
          <w:del w:id="17049" w:author="Houyem Rais" w:date="2024-02-22T14:46:00Z"/>
        </w:rPr>
        <w:sectPr w:rsidR="00D4787A" w:rsidRPr="00343F01" w:rsidDel="00201166" w:rsidSect="00201166">
          <w:pgSz w:w="16838" w:h="11906" w:orient="landscape"/>
          <w:pgMar w:top="1440" w:right="1276" w:bottom="1440" w:left="1440" w:header="709" w:footer="709" w:gutter="0"/>
          <w:cols w:space="708"/>
          <w:docGrid w:linePitch="360"/>
          <w:sectPrChange w:id="17050" w:author="Houyem Rais" w:date="2024-02-22T14:47:00Z">
            <w:sectPr w:rsidR="00D4787A" w:rsidRPr="00343F01" w:rsidDel="00201166" w:rsidSect="00201166">
              <w:pgMar w:top="1440" w:right="1440" w:bottom="1440" w:left="1440" w:header="708" w:footer="708" w:gutter="0"/>
            </w:sectPr>
          </w:sectPrChange>
        </w:sectPr>
        <w:pPrChange w:id="17051" w:author="Houyem Rais" w:date="2024-02-22T14:49:00Z">
          <w:pPr/>
        </w:pPrChange>
      </w:pPr>
    </w:p>
    <w:p w14:paraId="25CF70BA" w14:textId="358F156E" w:rsidR="007176AD" w:rsidRPr="00343F01" w:rsidDel="00201166" w:rsidRDefault="007176AD" w:rsidP="00D62BC5">
      <w:pPr>
        <w:spacing w:before="0" w:after="160"/>
        <w:jc w:val="left"/>
        <w:rPr>
          <w:del w:id="17052" w:author="Houyem Rais" w:date="2024-02-22T14:46:00Z"/>
          <w:lang w:bidi="ar-TN"/>
        </w:rPr>
        <w:pPrChange w:id="17053" w:author="Houyem Rais" w:date="2024-02-22T14:49:00Z">
          <w:pPr/>
        </w:pPrChange>
      </w:pPr>
      <w:del w:id="17054" w:author="Houyem Rais" w:date="2024-02-22T14:46:00Z">
        <w:r w:rsidRPr="00343F01" w:rsidDel="00201166">
          <w:rPr>
            <w:lang w:bidi="ar-TN"/>
          </w:rPr>
          <w:delText xml:space="preserve">Selon ce scénario, </w:delText>
        </w:r>
      </w:del>
      <w:ins w:id="17055" w:author="Mohamed Amine Sdiri" w:date="2023-11-29T09:58:00Z">
        <w:del w:id="17056" w:author="Houyem Rais" w:date="2024-02-22T14:46:00Z">
          <w:r w:rsidR="00621175" w:rsidDel="00201166">
            <w:rPr>
              <w:lang w:bidi="ar-TN"/>
            </w:rPr>
            <w:delText xml:space="preserve"> </w:delText>
          </w:r>
        </w:del>
      </w:ins>
      <w:del w:id="17057" w:author="Houyem Rais" w:date="2024-02-22T14:46:00Z">
        <w:r w:rsidRPr="00343F01" w:rsidDel="00201166">
          <w:rPr>
            <w:lang w:bidi="ar-TN"/>
          </w:rPr>
          <w:delText>le partenaire privé supporte la totalité du coût d’investissement du projet.</w:delText>
        </w:r>
      </w:del>
    </w:p>
    <w:p w14:paraId="6EEAF111" w14:textId="5AE1150F" w:rsidR="00D4787A" w:rsidRPr="00343F01" w:rsidDel="00201166" w:rsidRDefault="00D4787A" w:rsidP="00D62BC5">
      <w:pPr>
        <w:spacing w:before="0" w:after="160"/>
        <w:jc w:val="left"/>
        <w:rPr>
          <w:del w:id="17058" w:author="Houyem Rais" w:date="2024-02-22T14:46:00Z"/>
        </w:rPr>
        <w:pPrChange w:id="17059" w:author="Houyem Rais" w:date="2024-02-22T14:49:00Z">
          <w:pPr/>
        </w:pPrChange>
      </w:pPr>
      <w:del w:id="17060" w:author="Houyem Rais" w:date="2024-02-22T14:46:00Z">
        <w:r w:rsidRPr="00343F01" w:rsidDel="00201166">
          <w:delText xml:space="preserve">Prenant l’exemple du Lot contractuel </w:delText>
        </w:r>
        <w:r w:rsidR="00BA2C98" w:rsidRPr="00343F01" w:rsidDel="00201166">
          <w:delText>F</w:delText>
        </w:r>
        <w:r w:rsidRPr="00343F01" w:rsidDel="00201166">
          <w:delText xml:space="preserve">. Le coût de construction est de </w:delText>
        </w:r>
        <w:r w:rsidR="00273C16" w:rsidRPr="00343F01" w:rsidDel="00201166">
          <w:delText>708,6</w:delText>
        </w:r>
        <w:r w:rsidRPr="00343F01" w:rsidDel="00201166">
          <w:delText xml:space="preserve"> MUSD (CE 2023). En y appliquant l’inflation pendant la période de construction, </w:delText>
        </w:r>
      </w:del>
      <w:ins w:id="17061" w:author="Mohamed Amine Sdiri" w:date="2023-11-29T09:58:00Z">
        <w:del w:id="17062" w:author="Houyem Rais" w:date="2024-02-22T14:46:00Z">
          <w:r w:rsidR="00621175" w:rsidDel="00201166">
            <w:delText xml:space="preserve"> </w:delText>
          </w:r>
        </w:del>
      </w:ins>
      <w:del w:id="17063" w:author="Houyem Rais" w:date="2024-02-22T14:46:00Z">
        <w:r w:rsidRPr="00343F01" w:rsidDel="00201166">
          <w:delText xml:space="preserve">nous obtenons le montant actualisé de </w:delText>
        </w:r>
        <w:r w:rsidR="00273C16" w:rsidRPr="00343F01" w:rsidDel="00201166">
          <w:delText>1</w:delText>
        </w:r>
        <w:r w:rsidR="003E1FA0" w:rsidRPr="00343F01" w:rsidDel="00201166">
          <w:delText xml:space="preserve"> 289</w:delText>
        </w:r>
        <w:r w:rsidRPr="00343F01" w:rsidDel="00201166">
          <w:delText xml:space="preserve"> MUSD.</w:delText>
        </w:r>
      </w:del>
    </w:p>
    <w:p w14:paraId="462F1EEC" w14:textId="376B1987" w:rsidR="00D4787A" w:rsidRPr="00343F01" w:rsidDel="00201166" w:rsidRDefault="00D4787A" w:rsidP="00D62BC5">
      <w:pPr>
        <w:spacing w:before="0" w:after="160"/>
        <w:jc w:val="left"/>
        <w:rPr>
          <w:del w:id="17064" w:author="Houyem Rais" w:date="2024-02-22T14:46:00Z"/>
          <w:rFonts w:eastAsia="Calibri"/>
        </w:rPr>
        <w:pPrChange w:id="17065" w:author="Houyem Rais" w:date="2024-02-22T14:49:00Z">
          <w:pPr/>
        </w:pPrChange>
      </w:pPr>
      <w:del w:id="17066" w:author="Houyem Rais" w:date="2024-02-22T14:46:00Z">
        <w:r w:rsidRPr="00343F01" w:rsidDel="00201166">
          <w:rPr>
            <w:rFonts w:eastAsia="Calibri"/>
          </w:rPr>
          <w:delText xml:space="preserve">Le financement du coût de construction se fait en partie par de la dette qui génère des intérêts intercalaires de </w:delText>
        </w:r>
        <w:r w:rsidR="003E1FA0" w:rsidRPr="00343F01" w:rsidDel="00201166">
          <w:rPr>
            <w:rFonts w:eastAsia="Calibri"/>
          </w:rPr>
          <w:delText xml:space="preserve">112,4 </w:delText>
        </w:r>
        <w:r w:rsidRPr="00343F01" w:rsidDel="00201166">
          <w:rPr>
            <w:rFonts w:eastAsia="Calibri"/>
          </w:rPr>
          <w:delText xml:space="preserve">MUSD. Le coût total du projet à la fin de la période de construction ressort à </w:delText>
        </w:r>
        <w:r w:rsidR="003E1FA0" w:rsidRPr="00343F01" w:rsidDel="00201166">
          <w:rPr>
            <w:rFonts w:eastAsia="Calibri"/>
            <w:b/>
            <w:bCs/>
          </w:rPr>
          <w:delText>1</w:delText>
        </w:r>
        <w:r w:rsidR="009E1604" w:rsidDel="00201166">
          <w:rPr>
            <w:rFonts w:eastAsia="Calibri"/>
            <w:b/>
            <w:bCs/>
          </w:rPr>
          <w:delText>.</w:delText>
        </w:r>
        <w:r w:rsidR="003E1FA0" w:rsidRPr="00343F01" w:rsidDel="00201166">
          <w:rPr>
            <w:rFonts w:eastAsia="Calibri"/>
            <w:b/>
            <w:bCs/>
          </w:rPr>
          <w:delText>402</w:delText>
        </w:r>
        <w:r w:rsidRPr="00343F01" w:rsidDel="00201166">
          <w:rPr>
            <w:rFonts w:eastAsia="Calibri"/>
            <w:b/>
            <w:bCs/>
          </w:rPr>
          <w:delText xml:space="preserve"> MUSD</w:delText>
        </w:r>
        <w:r w:rsidRPr="00343F01" w:rsidDel="00201166">
          <w:rPr>
            <w:rFonts w:eastAsia="Calibri"/>
          </w:rPr>
          <w:delText xml:space="preserve">. Ce montant est financé par de la dette à hauteur de </w:delText>
        </w:r>
        <w:r w:rsidR="003E1FA0" w:rsidRPr="00343F01" w:rsidDel="00201166">
          <w:rPr>
            <w:rFonts w:eastAsia="Calibri"/>
          </w:rPr>
          <w:delText>1 015</w:delText>
        </w:r>
        <w:r w:rsidRPr="00343F01" w:rsidDel="00201166">
          <w:rPr>
            <w:rFonts w:eastAsia="Calibri"/>
          </w:rPr>
          <w:delText xml:space="preserve"> MUSD et des fonds propres à hauteur de </w:delText>
        </w:r>
        <w:r w:rsidR="007F1421" w:rsidRPr="00343F01" w:rsidDel="00201166">
          <w:rPr>
            <w:rFonts w:eastAsia="Calibri"/>
          </w:rPr>
          <w:delText>386,8</w:delText>
        </w:r>
        <w:r w:rsidRPr="00343F01" w:rsidDel="00201166">
          <w:rPr>
            <w:rFonts w:eastAsia="Calibri"/>
          </w:rPr>
          <w:delText xml:space="preserve"> MUSD.</w:delText>
        </w:r>
      </w:del>
    </w:p>
    <w:p w14:paraId="6DA6622F" w14:textId="74451EB5" w:rsidR="00AB3CA4" w:rsidRPr="00343F01" w:rsidDel="00201166" w:rsidRDefault="00D4787A" w:rsidP="00D62BC5">
      <w:pPr>
        <w:spacing w:before="0" w:after="160"/>
        <w:jc w:val="left"/>
        <w:rPr>
          <w:del w:id="17067" w:author="Houyem Rais" w:date="2024-02-22T14:46:00Z"/>
        </w:rPr>
        <w:pPrChange w:id="17068" w:author="Houyem Rais" w:date="2024-02-22T14:49:00Z">
          <w:pPr/>
        </w:pPrChange>
      </w:pPr>
      <w:del w:id="17069" w:author="Houyem Rais" w:date="2024-02-22T14:46:00Z">
        <w:r w:rsidRPr="00343F01" w:rsidDel="00201166">
          <w:delText xml:space="preserve">La courbe des revenus </w:delText>
        </w:r>
        <w:r w:rsidR="007176AD" w:rsidRPr="00343F01" w:rsidDel="00201166">
          <w:delText xml:space="preserve">du partenaire privé </w:delText>
        </w:r>
        <w:r w:rsidRPr="00343F01" w:rsidDel="00201166">
          <w:delText xml:space="preserve">correspond aux </w:delText>
        </w:r>
        <w:r w:rsidR="007176AD" w:rsidRPr="00343F01" w:rsidDel="00201166">
          <w:delText>loyers annuels</w:delText>
        </w:r>
        <w:r w:rsidR="00AB3CA4" w:rsidRPr="00343F01" w:rsidDel="00201166">
          <w:delText xml:space="preserve"> reçus de l’autorité contractante.</w:delText>
        </w:r>
      </w:del>
    </w:p>
    <w:p w14:paraId="18C2266B" w14:textId="759B5541" w:rsidR="00D4787A" w:rsidRPr="00343F01" w:rsidDel="00201166" w:rsidRDefault="00D4787A" w:rsidP="00D62BC5">
      <w:pPr>
        <w:spacing w:before="0" w:after="160"/>
        <w:jc w:val="left"/>
        <w:rPr>
          <w:del w:id="17070" w:author="Houyem Rais" w:date="2024-02-22T14:46:00Z"/>
        </w:rPr>
        <w:pPrChange w:id="17071" w:author="Houyem Rais" w:date="2024-02-22T14:49:00Z">
          <w:pPr/>
        </w:pPrChange>
      </w:pPr>
      <w:del w:id="17072" w:author="Houyem Rais" w:date="2024-02-22T14:46:00Z">
        <w:r w:rsidRPr="00343F01" w:rsidDel="00201166">
          <w:delText xml:space="preserve">Dans le cas de cette option, </w:delText>
        </w:r>
      </w:del>
      <w:ins w:id="17073" w:author="Mohamed Amine Sdiri" w:date="2023-11-29T09:58:00Z">
        <w:del w:id="17074" w:author="Houyem Rais" w:date="2024-02-22T14:46:00Z">
          <w:r w:rsidR="00621175" w:rsidDel="00201166">
            <w:delText xml:space="preserve"> </w:delText>
          </w:r>
        </w:del>
      </w:ins>
      <w:del w:id="17075" w:author="Houyem Rais" w:date="2024-02-22T14:46:00Z">
        <w:r w:rsidRPr="00343F01" w:rsidDel="00201166">
          <w:delText xml:space="preserve">le partenaire </w:delText>
        </w:r>
        <w:r w:rsidR="00AB3CA4" w:rsidRPr="00343F01" w:rsidDel="00201166">
          <w:delText>public</w:delText>
        </w:r>
        <w:r w:rsidRPr="00343F01" w:rsidDel="00201166">
          <w:delText xml:space="preserve"> perçoit les recettes de péage du projet et les utilises pour couvrir </w:delText>
        </w:r>
        <w:r w:rsidR="00AB3CA4" w:rsidRPr="00343F01" w:rsidDel="00201166">
          <w:delText>les loyers annuels</w:delText>
        </w:r>
        <w:r w:rsidR="003D12B1" w:rsidRPr="00343F01" w:rsidDel="00201166">
          <w:delText xml:space="preserve"> dus</w:delText>
        </w:r>
        <w:r w:rsidRPr="00343F01" w:rsidDel="00201166">
          <w:delText>.</w:delText>
        </w:r>
        <w:r w:rsidR="00EC6A48" w:rsidRPr="00343F01" w:rsidDel="00201166">
          <w:delText xml:space="preserve"> La courbe des recettes et des cashflows pour le partenaire public correspond donc aux recettes des péages et les revenus annexes, </w:delText>
        </w:r>
      </w:del>
      <w:ins w:id="17076" w:author="Mohamed Amine Sdiri" w:date="2023-11-29T09:58:00Z">
        <w:del w:id="17077" w:author="Houyem Rais" w:date="2024-02-22T14:46:00Z">
          <w:r w:rsidR="00621175" w:rsidDel="00201166">
            <w:delText xml:space="preserve"> </w:delText>
          </w:r>
        </w:del>
      </w:ins>
      <w:del w:id="17078" w:author="Houyem Rais" w:date="2024-02-22T14:46:00Z">
        <w:r w:rsidR="00EC6A48" w:rsidRPr="00343F01" w:rsidDel="00201166">
          <w:delText>ainsi que les impôts et les taxes de la société de projet le long de la période de la concession.</w:delText>
        </w:r>
      </w:del>
    </w:p>
    <w:p w14:paraId="43B76909" w14:textId="1BD2586F" w:rsidR="007F1421" w:rsidRPr="00343F01" w:rsidDel="00201166" w:rsidRDefault="00056ED1" w:rsidP="00D62BC5">
      <w:pPr>
        <w:spacing w:before="0" w:after="160"/>
        <w:jc w:val="left"/>
        <w:rPr>
          <w:del w:id="17079" w:author="Houyem Rais" w:date="2024-02-22T14:46:00Z"/>
          <w:rtl/>
        </w:rPr>
        <w:pPrChange w:id="17080" w:author="Houyem Rais" w:date="2024-02-22T14:49:00Z">
          <w:pPr/>
        </w:pPrChange>
      </w:pPr>
      <w:del w:id="17081" w:author="Houyem Rais" w:date="2024-02-22T14:46:00Z">
        <w:r w:rsidRPr="00343F01" w:rsidDel="00201166">
          <w:delText xml:space="preserve">Le total des loyers versés au partenaire privé pendant la première année d’exploitation s’élève à 235 MUSD </w:delText>
        </w:r>
        <w:r w:rsidR="00E1439D" w:rsidRPr="00343F01" w:rsidDel="00201166">
          <w:delText xml:space="preserve">pour le lot contractuel F, </w:delText>
        </w:r>
      </w:del>
      <w:ins w:id="17082" w:author="Mohamed Amine Sdiri" w:date="2023-11-29T09:58:00Z">
        <w:del w:id="17083" w:author="Houyem Rais" w:date="2024-02-22T14:46:00Z">
          <w:r w:rsidR="00621175" w:rsidDel="00201166">
            <w:delText xml:space="preserve"> </w:delText>
          </w:r>
        </w:del>
      </w:ins>
      <w:del w:id="17084" w:author="Houyem Rais" w:date="2024-02-22T14:46:00Z">
        <w:r w:rsidR="00E1439D" w:rsidRPr="00343F01" w:rsidDel="00201166">
          <w:delText>soit une VAN de 2 457 MUSD sur la durée du contrat.</w:delText>
        </w:r>
        <w:r w:rsidRPr="00343F01" w:rsidDel="00201166">
          <w:delText xml:space="preserve"> </w:delText>
        </w:r>
        <w:r w:rsidR="00411B8C" w:rsidRPr="00343F01" w:rsidDel="00201166">
          <w:delText xml:space="preserve">Quant aux revenus annuels, </w:delText>
        </w:r>
      </w:del>
      <w:ins w:id="17085" w:author="Mohamed Amine Sdiri" w:date="2023-11-29T09:58:00Z">
        <w:del w:id="17086" w:author="Houyem Rais" w:date="2024-02-22T14:46:00Z">
          <w:r w:rsidR="00621175" w:rsidDel="00201166">
            <w:delText xml:space="preserve"> </w:delText>
          </w:r>
        </w:del>
      </w:ins>
      <w:del w:id="17087" w:author="Houyem Rais" w:date="2024-02-22T14:46:00Z">
        <w:r w:rsidR="00411B8C" w:rsidRPr="00343F01" w:rsidDel="00201166">
          <w:delText xml:space="preserve">ils s’élèvent à </w:delText>
        </w:r>
        <w:r w:rsidR="0035409F" w:rsidRPr="00343F01" w:rsidDel="00201166">
          <w:delText xml:space="preserve">108 MUSD pour le partenaire public pendant la première année d’exploitation, </w:delText>
        </w:r>
      </w:del>
      <w:ins w:id="17088" w:author="Mohamed Amine Sdiri" w:date="2023-11-29T09:58:00Z">
        <w:del w:id="17089" w:author="Houyem Rais" w:date="2024-02-22T14:46:00Z">
          <w:r w:rsidR="00621175" w:rsidDel="00201166">
            <w:delText xml:space="preserve"> </w:delText>
          </w:r>
        </w:del>
      </w:ins>
      <w:del w:id="17090" w:author="Houyem Rais" w:date="2024-02-22T14:46:00Z">
        <w:r w:rsidR="0035409F" w:rsidRPr="00343F01" w:rsidDel="00201166">
          <w:delText>soit une VAN de 1 669 MUSD.</w:delText>
        </w:r>
      </w:del>
    </w:p>
    <w:p w14:paraId="5A351B64" w14:textId="45648F99" w:rsidR="00D4787A" w:rsidRPr="00343F01" w:rsidDel="00201166" w:rsidRDefault="00D4787A" w:rsidP="00D62BC5">
      <w:pPr>
        <w:spacing w:before="0" w:after="160"/>
        <w:jc w:val="left"/>
        <w:rPr>
          <w:del w:id="17091" w:author="Houyem Rais" w:date="2024-02-22T14:46:00Z"/>
        </w:rPr>
        <w:pPrChange w:id="17092" w:author="Houyem Rais" w:date="2024-02-22T14:49:00Z">
          <w:pPr/>
        </w:pPrChange>
      </w:pPr>
      <w:del w:id="17093" w:author="Houyem Rais" w:date="2024-02-22T14:46:00Z">
        <w:r w:rsidRPr="00343F01" w:rsidDel="00201166">
          <w:delText xml:space="preserve">Ce scénario génère </w:delText>
        </w:r>
        <w:r w:rsidR="003D12B1" w:rsidRPr="00343F01" w:rsidDel="00201166">
          <w:delText>l</w:delText>
        </w:r>
        <w:r w:rsidRPr="00343F01" w:rsidDel="00201166">
          <w:delText xml:space="preserve">es </w:delText>
        </w:r>
        <w:r w:rsidRPr="00343F01" w:rsidDel="00201166">
          <w:rPr>
            <w:b/>
            <w:bCs/>
          </w:rPr>
          <w:delText xml:space="preserve">TRI des fonds propres </w:delText>
        </w:r>
        <w:r w:rsidR="003D12B1" w:rsidRPr="00343F01" w:rsidDel="00201166">
          <w:rPr>
            <w:b/>
            <w:bCs/>
          </w:rPr>
          <w:delText>cible</w:delText>
        </w:r>
        <w:r w:rsidR="00A825D4" w:rsidRPr="00343F01" w:rsidDel="00201166">
          <w:rPr>
            <w:b/>
            <w:bCs/>
          </w:rPr>
          <w:delText>s</w:delText>
        </w:r>
        <w:r w:rsidRPr="00343F01" w:rsidDel="00201166">
          <w:rPr>
            <w:b/>
            <w:bCs/>
          </w:rPr>
          <w:delText xml:space="preserve"> (</w:delText>
        </w:r>
        <w:r w:rsidR="00A825D4" w:rsidRPr="00343F01" w:rsidDel="00201166">
          <w:rPr>
            <w:b/>
            <w:bCs/>
          </w:rPr>
          <w:delText xml:space="preserve">15% pour le lot contractuel A, </w:delText>
        </w:r>
      </w:del>
      <w:ins w:id="17094" w:author="Mohamed Amine Sdiri" w:date="2023-11-29T09:58:00Z">
        <w:del w:id="17095" w:author="Houyem Rais" w:date="2024-02-22T14:46:00Z">
          <w:r w:rsidR="00621175" w:rsidDel="00201166">
            <w:rPr>
              <w:b/>
              <w:bCs/>
            </w:rPr>
            <w:delText xml:space="preserve"> </w:delText>
          </w:r>
        </w:del>
      </w:ins>
      <w:del w:id="17096" w:author="Houyem Rais" w:date="2024-02-22T14:46:00Z">
        <w:r w:rsidR="00A825D4" w:rsidRPr="00343F01" w:rsidDel="00201166">
          <w:rPr>
            <w:b/>
            <w:bCs/>
          </w:rPr>
          <w:delText xml:space="preserve">12% pour les lots contractuels B et C, </w:delText>
        </w:r>
      </w:del>
      <w:ins w:id="17097" w:author="Mohamed Amine Sdiri" w:date="2023-11-29T09:58:00Z">
        <w:del w:id="17098" w:author="Houyem Rais" w:date="2024-02-22T14:46:00Z">
          <w:r w:rsidR="00621175" w:rsidDel="00201166">
            <w:rPr>
              <w:b/>
              <w:bCs/>
            </w:rPr>
            <w:delText xml:space="preserve"> </w:delText>
          </w:r>
        </w:del>
      </w:ins>
      <w:del w:id="17099" w:author="Houyem Rais" w:date="2024-02-22T14:46:00Z">
        <w:r w:rsidR="00A825D4" w:rsidRPr="00343F01" w:rsidDel="00201166">
          <w:rPr>
            <w:b/>
            <w:bCs/>
          </w:rPr>
          <w:delText xml:space="preserve">et 18% pour les lots contractuels D, </w:delText>
        </w:r>
      </w:del>
      <w:ins w:id="17100" w:author="Mohamed Amine Sdiri" w:date="2023-11-29T09:58:00Z">
        <w:del w:id="17101" w:author="Houyem Rais" w:date="2024-02-22T14:46:00Z">
          <w:r w:rsidR="00621175" w:rsidDel="00201166">
            <w:rPr>
              <w:b/>
              <w:bCs/>
            </w:rPr>
            <w:delText xml:space="preserve"> </w:delText>
          </w:r>
        </w:del>
      </w:ins>
      <w:del w:id="17102" w:author="Houyem Rais" w:date="2024-02-22T14:46:00Z">
        <w:r w:rsidR="00A825D4" w:rsidRPr="00343F01" w:rsidDel="00201166">
          <w:rPr>
            <w:b/>
            <w:bCs/>
          </w:rPr>
          <w:delText>E et F)</w:delText>
        </w:r>
        <w:r w:rsidRPr="00343F01" w:rsidDel="00201166">
          <w:delText xml:space="preserve"> et </w:delText>
        </w:r>
        <w:r w:rsidR="005E6B6E" w:rsidRPr="00343F01" w:rsidDel="00201166">
          <w:delText>des</w:delText>
        </w:r>
        <w:r w:rsidRPr="00343F01" w:rsidDel="00201166">
          <w:delText xml:space="preserve"> </w:delText>
        </w:r>
        <w:r w:rsidRPr="00343F01" w:rsidDel="00201166">
          <w:rPr>
            <w:b/>
            <w:bCs/>
          </w:rPr>
          <w:delText>ADSCR minimum</w:delText>
        </w:r>
        <w:r w:rsidR="005E6B6E" w:rsidRPr="00343F01" w:rsidDel="00201166">
          <w:rPr>
            <w:b/>
            <w:bCs/>
          </w:rPr>
          <w:delText>s</w:delText>
        </w:r>
        <w:r w:rsidRPr="00343F01" w:rsidDel="00201166">
          <w:rPr>
            <w:b/>
            <w:bCs/>
          </w:rPr>
          <w:delText xml:space="preserve"> </w:delText>
        </w:r>
        <w:r w:rsidR="005E6B6E" w:rsidRPr="00343F01" w:rsidDel="00201166">
          <w:rPr>
            <w:b/>
            <w:bCs/>
          </w:rPr>
          <w:delText>supérieurs</w:delText>
        </w:r>
        <w:r w:rsidRPr="00343F01" w:rsidDel="00201166">
          <w:rPr>
            <w:b/>
            <w:bCs/>
          </w:rPr>
          <w:delText xml:space="preserve"> à 1,2,</w:delText>
        </w:r>
        <w:r w:rsidRPr="00343F01" w:rsidDel="00201166">
          <w:delText xml:space="preserve"> </w:delText>
        </w:r>
      </w:del>
      <w:ins w:id="17103" w:author="Mohamed Amine Sdiri" w:date="2023-11-29T09:58:00Z">
        <w:del w:id="17104" w:author="Houyem Rais" w:date="2024-02-22T14:46:00Z">
          <w:r w:rsidR="00621175" w:rsidDel="00201166">
            <w:rPr>
              <w:b/>
              <w:bCs/>
            </w:rPr>
            <w:delText xml:space="preserve"> </w:delText>
          </w:r>
        </w:del>
      </w:ins>
      <w:del w:id="17105" w:author="Houyem Rais" w:date="2024-02-22T14:46:00Z">
        <w:r w:rsidRPr="00343F01" w:rsidDel="00201166">
          <w:delText xml:space="preserve">ce qui </w:delText>
        </w:r>
        <w:r w:rsidR="005E6B6E" w:rsidRPr="00343F01" w:rsidDel="00201166">
          <w:delText>garantit une</w:delText>
        </w:r>
        <w:r w:rsidRPr="00343F01" w:rsidDel="00201166">
          <w:delText xml:space="preserve"> rentable </w:delText>
        </w:r>
        <w:r w:rsidR="005E6B6E" w:rsidRPr="00343F01" w:rsidDel="00201166">
          <w:delText xml:space="preserve">minimale </w:delText>
        </w:r>
        <w:r w:rsidRPr="00343F01" w:rsidDel="00201166">
          <w:delText xml:space="preserve">pour le partenaire privé et lui permet de </w:delText>
        </w:r>
        <w:r w:rsidR="00023F1A" w:rsidRPr="00343F01" w:rsidDel="00201166">
          <w:delText>couvrir</w:delText>
        </w:r>
        <w:r w:rsidRPr="00343F01" w:rsidDel="00201166">
          <w:delText xml:space="preserve"> le service annuel de sa dette contractée.</w:delText>
        </w:r>
      </w:del>
    </w:p>
    <w:p w14:paraId="4E396586" w14:textId="4A724961" w:rsidR="00023F1A" w:rsidDel="00201166" w:rsidRDefault="00023F1A" w:rsidP="00D62BC5">
      <w:pPr>
        <w:spacing w:before="0" w:after="160"/>
        <w:jc w:val="left"/>
        <w:rPr>
          <w:ins w:id="17106" w:author="Mohamed Amine Sdiri" w:date="2023-11-29T11:31:00Z"/>
          <w:del w:id="17107" w:author="Houyem Rais" w:date="2024-02-22T14:46:00Z"/>
          <w:lang w:bidi="ar-TN"/>
        </w:rPr>
        <w:pPrChange w:id="17108" w:author="Houyem Rais" w:date="2024-02-22T14:49:00Z">
          <w:pPr/>
        </w:pPrChange>
      </w:pPr>
      <w:del w:id="17109" w:author="Houyem Rais" w:date="2024-02-22T14:46:00Z">
        <w:r w:rsidRPr="00343F01" w:rsidDel="00201166">
          <w:rPr>
            <w:lang w:bidi="ar-TN"/>
          </w:rPr>
          <w:delText>L’analyse de la Value for Money devra ultérieurement permettre d’évaluer les coûts contre les bénéfices apportés par cette option pour les différents lots contractuels</w:delText>
        </w:r>
        <w:r w:rsidR="000017C1" w:rsidRPr="00343F01" w:rsidDel="00201166">
          <w:rPr>
            <w:lang w:bidi="ar-TN"/>
          </w:rPr>
          <w:delText xml:space="preserve"> comparé à l’option 0 (marché public)</w:delText>
        </w:r>
        <w:r w:rsidRPr="00343F01" w:rsidDel="00201166">
          <w:rPr>
            <w:lang w:bidi="ar-TN"/>
          </w:rPr>
          <w:delText>.</w:delText>
        </w:r>
      </w:del>
    </w:p>
    <w:p w14:paraId="7E095A5C" w14:textId="1D75F8A4" w:rsidR="00D73806" w:rsidDel="00201166" w:rsidRDefault="00D73806" w:rsidP="00D62BC5">
      <w:pPr>
        <w:spacing w:before="0" w:after="160"/>
        <w:jc w:val="left"/>
        <w:rPr>
          <w:ins w:id="17110" w:author="Mohamed Amine Sdiri" w:date="2023-11-29T11:31:00Z"/>
          <w:del w:id="17111" w:author="Houyem Rais" w:date="2024-02-22T14:46:00Z"/>
          <w:lang w:bidi="ar-TN"/>
        </w:rPr>
        <w:pPrChange w:id="17112" w:author="Houyem Rais" w:date="2024-02-22T14:49:00Z">
          <w:pPr/>
        </w:pPrChange>
      </w:pPr>
    </w:p>
    <w:p w14:paraId="7A74F3B4" w14:textId="51D05C5B" w:rsidR="00D73806" w:rsidRPr="00343F01" w:rsidDel="00201166" w:rsidRDefault="00D73806" w:rsidP="00D62BC5">
      <w:pPr>
        <w:spacing w:before="0" w:after="160"/>
        <w:jc w:val="left"/>
        <w:rPr>
          <w:del w:id="17113" w:author="Houyem Rais" w:date="2024-02-22T14:46:00Z"/>
          <w:lang w:bidi="ar-TN"/>
        </w:rPr>
        <w:pPrChange w:id="17114" w:author="Houyem Rais" w:date="2024-02-22T14:49:00Z">
          <w:pPr/>
        </w:pPrChange>
      </w:pPr>
    </w:p>
    <w:p w14:paraId="1E4DFC34" w14:textId="4173F26A" w:rsidR="00AD4D0F" w:rsidRPr="00343F01" w:rsidDel="00201166" w:rsidRDefault="00AD4D0F" w:rsidP="00D62BC5">
      <w:pPr>
        <w:spacing w:before="0" w:after="160"/>
        <w:jc w:val="left"/>
        <w:rPr>
          <w:del w:id="17115" w:author="Houyem Rais" w:date="2024-02-22T14:46:00Z"/>
        </w:rPr>
        <w:pPrChange w:id="17116" w:author="Houyem Rais" w:date="2024-02-22T14:49:00Z">
          <w:pPr/>
        </w:pPrChange>
      </w:pPr>
    </w:p>
    <w:p w14:paraId="59283CBE" w14:textId="4350BF93" w:rsidR="00400F9C" w:rsidRPr="00343F01" w:rsidDel="00201166" w:rsidRDefault="00180D96" w:rsidP="00D62BC5">
      <w:pPr>
        <w:spacing w:before="0" w:after="160"/>
        <w:jc w:val="left"/>
        <w:rPr>
          <w:del w:id="17117" w:author="Houyem Rais" w:date="2024-02-22T14:46:00Z"/>
          <w:b/>
          <w:bCs/>
        </w:rPr>
        <w:pPrChange w:id="17118" w:author="Houyem Rais" w:date="2024-02-22T14:49:00Z">
          <w:pPr/>
        </w:pPrChange>
      </w:pPr>
      <w:del w:id="17119" w:author="Houyem Rais" w:date="2024-02-22T14:46:00Z">
        <w:r w:rsidRPr="00343F01" w:rsidDel="00201166">
          <w:br w:type="page"/>
        </w:r>
        <w:bookmarkStart w:id="17120" w:name="_Toc129601435"/>
        <w:bookmarkStart w:id="17121" w:name="_Toc129601436"/>
        <w:bookmarkStart w:id="17122" w:name="_Toc129601437"/>
        <w:bookmarkStart w:id="17123" w:name="_Toc129596989"/>
        <w:bookmarkStart w:id="17124" w:name="_Toc129601438"/>
        <w:bookmarkStart w:id="17125" w:name="_Toc129596990"/>
        <w:bookmarkStart w:id="17126" w:name="_Toc129601439"/>
        <w:bookmarkStart w:id="17127" w:name="_Toc129601440"/>
        <w:bookmarkStart w:id="17128" w:name="_Toc129601441"/>
        <w:bookmarkStart w:id="17129" w:name="_Toc129596992"/>
        <w:bookmarkStart w:id="17130" w:name="_Toc129601442"/>
        <w:bookmarkStart w:id="17131" w:name="_Toc129596993"/>
        <w:bookmarkStart w:id="17132" w:name="_Toc129601443"/>
        <w:bookmarkStart w:id="17133" w:name="_Toc129596994"/>
        <w:bookmarkStart w:id="17134" w:name="_Toc129601444"/>
        <w:bookmarkStart w:id="17135" w:name="_Toc129596995"/>
        <w:bookmarkStart w:id="17136" w:name="_Toc129601445"/>
        <w:bookmarkStart w:id="17137" w:name="_Toc129596996"/>
        <w:bookmarkStart w:id="17138" w:name="_Toc129601446"/>
        <w:bookmarkStart w:id="17139" w:name="_Toc129596997"/>
        <w:bookmarkStart w:id="17140" w:name="_Toc129601447"/>
        <w:bookmarkStart w:id="17141" w:name="_Toc129596998"/>
        <w:bookmarkStart w:id="17142" w:name="_Toc129601448"/>
        <w:bookmarkStart w:id="17143" w:name="_Toc129596999"/>
        <w:bookmarkStart w:id="17144" w:name="_Toc129601449"/>
        <w:bookmarkStart w:id="17145" w:name="_Toc129597000"/>
        <w:bookmarkStart w:id="17146" w:name="_Toc129601450"/>
        <w:bookmarkStart w:id="17147" w:name="_Toc129601451"/>
        <w:bookmarkStart w:id="17148" w:name="_Toc129601452"/>
        <w:bookmarkStart w:id="17149" w:name="_Toc129597002"/>
        <w:bookmarkStart w:id="17150" w:name="_Toc129601453"/>
        <w:bookmarkStart w:id="17151" w:name="_Toc129597003"/>
        <w:bookmarkStart w:id="17152" w:name="_Toc129601454"/>
        <w:bookmarkStart w:id="17153" w:name="_Toc129601455"/>
        <w:bookmarkStart w:id="17154" w:name="_Toc129601456"/>
        <w:bookmarkStart w:id="17155" w:name="_Toc129597005"/>
        <w:bookmarkStart w:id="17156" w:name="_Toc129601457"/>
        <w:bookmarkStart w:id="17157" w:name="_Toc129597006"/>
        <w:bookmarkStart w:id="17158" w:name="_Toc129601458"/>
        <w:bookmarkStart w:id="17159" w:name="_Toc129597007"/>
        <w:bookmarkStart w:id="17160" w:name="_Toc129601459"/>
        <w:bookmarkStart w:id="17161" w:name="_Toc129597008"/>
        <w:bookmarkStart w:id="17162" w:name="_Toc129601460"/>
        <w:bookmarkStart w:id="17163" w:name="_Toc129597009"/>
        <w:bookmarkStart w:id="17164" w:name="_Toc129601461"/>
        <w:bookmarkStart w:id="17165" w:name="_Toc129597010"/>
        <w:bookmarkStart w:id="17166" w:name="_Toc129601462"/>
        <w:bookmarkStart w:id="17167" w:name="_Toc129597011"/>
        <w:bookmarkStart w:id="17168" w:name="_Toc129601463"/>
        <w:bookmarkStart w:id="17169" w:name="_Toc129597012"/>
        <w:bookmarkStart w:id="17170" w:name="_Toc129601464"/>
        <w:bookmarkStart w:id="17171" w:name="_Toc129597013"/>
        <w:bookmarkStart w:id="17172" w:name="_Toc129601465"/>
        <w:bookmarkStart w:id="17173" w:name="_Toc129601466"/>
        <w:bookmarkStart w:id="17174" w:name="_Toc129601467"/>
        <w:bookmarkStart w:id="17175" w:name="_Toc129601468"/>
        <w:bookmarkStart w:id="17176" w:name="_Toc129601469"/>
        <w:bookmarkStart w:id="17177" w:name="_Toc129601470"/>
        <w:bookmarkStart w:id="17178" w:name="_Toc129601471"/>
        <w:bookmarkStart w:id="17179" w:name="_Toc129601472"/>
        <w:bookmarkStart w:id="17180" w:name="_Toc129601473"/>
        <w:bookmarkStart w:id="17181" w:name="_Toc129601474"/>
        <w:bookmarkStart w:id="17182" w:name="_Toc129601475"/>
        <w:bookmarkStart w:id="17183" w:name="_Toc129601476"/>
        <w:bookmarkStart w:id="17184" w:name="_Toc129601477"/>
        <w:bookmarkStart w:id="17185" w:name="_Toc129601478"/>
        <w:bookmarkStart w:id="17186" w:name="_Toc129601479"/>
        <w:bookmarkStart w:id="17187" w:name="_Toc129601480"/>
        <w:bookmarkStart w:id="17188" w:name="_Toc129601481"/>
        <w:bookmarkStart w:id="17189" w:name="_Toc129601482"/>
        <w:bookmarkStart w:id="17190" w:name="_Toc129601483"/>
        <w:bookmarkStart w:id="17191" w:name="_Toc129601484"/>
        <w:bookmarkStart w:id="17192" w:name="_Toc129601485"/>
        <w:bookmarkStart w:id="17193" w:name="_Toc129601486"/>
        <w:bookmarkStart w:id="17194" w:name="_Toc129601487"/>
        <w:bookmarkStart w:id="17195" w:name="_Toc129601488"/>
        <w:bookmarkStart w:id="17196" w:name="_Toc129601489"/>
        <w:bookmarkStart w:id="17197" w:name="_Toc129601490"/>
        <w:bookmarkStart w:id="17198" w:name="_Toc129601491"/>
        <w:bookmarkStart w:id="17199" w:name="_Toc129601492"/>
        <w:bookmarkStart w:id="17200" w:name="_Toc129601493"/>
        <w:bookmarkStart w:id="17201" w:name="_Toc129601494"/>
        <w:bookmarkStart w:id="17202" w:name="_Toc129601495"/>
        <w:bookmarkStart w:id="17203" w:name="_Toc129601496"/>
        <w:bookmarkStart w:id="17204" w:name="_Toc129601497"/>
        <w:bookmarkStart w:id="17205" w:name="_Toc129601498"/>
        <w:bookmarkStart w:id="17206" w:name="_Toc129601499"/>
        <w:bookmarkStart w:id="17207" w:name="_Toc129601500"/>
        <w:bookmarkStart w:id="17208" w:name="_Toc129601501"/>
        <w:bookmarkStart w:id="17209" w:name="_Toc129601502"/>
        <w:bookmarkStart w:id="17210" w:name="_Toc129601503"/>
        <w:bookmarkStart w:id="17211" w:name="_Toc129601504"/>
        <w:bookmarkStart w:id="17212" w:name="_Toc129601505"/>
        <w:bookmarkStart w:id="17213" w:name="_Toc129601506"/>
        <w:bookmarkStart w:id="17214" w:name="_Toc129601511"/>
        <w:bookmarkStart w:id="17215" w:name="_Toc129601512"/>
        <w:bookmarkStart w:id="17216" w:name="_Toc129601513"/>
        <w:bookmarkStart w:id="17217" w:name="_Toc129597016"/>
        <w:bookmarkStart w:id="17218" w:name="_Toc129601514"/>
        <w:bookmarkStart w:id="17219" w:name="_Toc129597017"/>
        <w:bookmarkStart w:id="17220" w:name="_Toc129601515"/>
        <w:bookmarkStart w:id="17221" w:name="_Toc129597018"/>
        <w:bookmarkStart w:id="17222" w:name="_Toc129601516"/>
        <w:bookmarkStart w:id="17223" w:name="_Toc129597019"/>
        <w:bookmarkStart w:id="17224" w:name="_Toc129601517"/>
        <w:bookmarkStart w:id="17225" w:name="_Toc129597020"/>
        <w:bookmarkStart w:id="17226" w:name="_Toc129601518"/>
        <w:bookmarkStart w:id="17227" w:name="_Toc129597021"/>
        <w:bookmarkStart w:id="17228" w:name="_Toc129601519"/>
        <w:bookmarkStart w:id="17229" w:name="_Toc129597022"/>
        <w:bookmarkStart w:id="17230" w:name="_Toc129601520"/>
        <w:bookmarkStart w:id="17231" w:name="_Toc129601521"/>
        <w:bookmarkStart w:id="17232" w:name="_Toc129601522"/>
        <w:bookmarkStart w:id="17233" w:name="_Toc129601523"/>
        <w:bookmarkStart w:id="17234" w:name="_Toc129601524"/>
        <w:bookmarkStart w:id="17235" w:name="_Toc129601525"/>
        <w:bookmarkStart w:id="17236" w:name="_Toc129601526"/>
        <w:bookmarkStart w:id="17237" w:name="_Toc129601527"/>
        <w:bookmarkStart w:id="17238" w:name="_Toc36637345"/>
        <w:bookmarkStart w:id="17239" w:name="_Toc58802499"/>
        <w:bookmarkStart w:id="17240" w:name="_Toc58961725"/>
        <w:bookmarkEnd w:id="17120"/>
        <w:bookmarkEnd w:id="17121"/>
        <w:bookmarkEnd w:id="17122"/>
        <w:bookmarkEnd w:id="17123"/>
        <w:bookmarkEnd w:id="17124"/>
        <w:bookmarkEnd w:id="17125"/>
        <w:bookmarkEnd w:id="17126"/>
        <w:bookmarkEnd w:id="17127"/>
        <w:bookmarkEnd w:id="17128"/>
        <w:bookmarkEnd w:id="17129"/>
        <w:bookmarkEnd w:id="17130"/>
        <w:bookmarkEnd w:id="17131"/>
        <w:bookmarkEnd w:id="17132"/>
        <w:bookmarkEnd w:id="17133"/>
        <w:bookmarkEnd w:id="17134"/>
        <w:bookmarkEnd w:id="17135"/>
        <w:bookmarkEnd w:id="17136"/>
        <w:bookmarkEnd w:id="17137"/>
        <w:bookmarkEnd w:id="17138"/>
        <w:bookmarkEnd w:id="17139"/>
        <w:bookmarkEnd w:id="17140"/>
        <w:bookmarkEnd w:id="17141"/>
        <w:bookmarkEnd w:id="17142"/>
        <w:bookmarkEnd w:id="17143"/>
        <w:bookmarkEnd w:id="17144"/>
        <w:bookmarkEnd w:id="17145"/>
        <w:bookmarkEnd w:id="17146"/>
        <w:bookmarkEnd w:id="17147"/>
        <w:bookmarkEnd w:id="17148"/>
        <w:bookmarkEnd w:id="17149"/>
        <w:bookmarkEnd w:id="17150"/>
        <w:bookmarkEnd w:id="17151"/>
        <w:bookmarkEnd w:id="17152"/>
        <w:bookmarkEnd w:id="17153"/>
        <w:bookmarkEnd w:id="17154"/>
        <w:bookmarkEnd w:id="17155"/>
        <w:bookmarkEnd w:id="17156"/>
        <w:bookmarkEnd w:id="17157"/>
        <w:bookmarkEnd w:id="17158"/>
        <w:bookmarkEnd w:id="17159"/>
        <w:bookmarkEnd w:id="17160"/>
        <w:bookmarkEnd w:id="17161"/>
        <w:bookmarkEnd w:id="17162"/>
        <w:bookmarkEnd w:id="17163"/>
        <w:bookmarkEnd w:id="17164"/>
        <w:bookmarkEnd w:id="17165"/>
        <w:bookmarkEnd w:id="17166"/>
        <w:bookmarkEnd w:id="17167"/>
        <w:bookmarkEnd w:id="17168"/>
        <w:bookmarkEnd w:id="17169"/>
        <w:bookmarkEnd w:id="17170"/>
        <w:bookmarkEnd w:id="17171"/>
        <w:bookmarkEnd w:id="17172"/>
        <w:bookmarkEnd w:id="17173"/>
        <w:bookmarkEnd w:id="17174"/>
        <w:bookmarkEnd w:id="17175"/>
        <w:bookmarkEnd w:id="17176"/>
        <w:bookmarkEnd w:id="17177"/>
        <w:bookmarkEnd w:id="17178"/>
        <w:bookmarkEnd w:id="17179"/>
        <w:bookmarkEnd w:id="17180"/>
        <w:bookmarkEnd w:id="17181"/>
        <w:bookmarkEnd w:id="17182"/>
        <w:bookmarkEnd w:id="17183"/>
        <w:bookmarkEnd w:id="17184"/>
        <w:bookmarkEnd w:id="17185"/>
        <w:bookmarkEnd w:id="17186"/>
        <w:bookmarkEnd w:id="17187"/>
        <w:bookmarkEnd w:id="17188"/>
        <w:bookmarkEnd w:id="17189"/>
        <w:bookmarkEnd w:id="17190"/>
        <w:bookmarkEnd w:id="17191"/>
        <w:bookmarkEnd w:id="17192"/>
        <w:bookmarkEnd w:id="17193"/>
        <w:bookmarkEnd w:id="17194"/>
        <w:bookmarkEnd w:id="17195"/>
        <w:bookmarkEnd w:id="17196"/>
        <w:bookmarkEnd w:id="17197"/>
        <w:bookmarkEnd w:id="17198"/>
        <w:bookmarkEnd w:id="17199"/>
        <w:bookmarkEnd w:id="17200"/>
        <w:bookmarkEnd w:id="17201"/>
        <w:bookmarkEnd w:id="17202"/>
        <w:bookmarkEnd w:id="17203"/>
        <w:bookmarkEnd w:id="17204"/>
        <w:bookmarkEnd w:id="17205"/>
        <w:bookmarkEnd w:id="17206"/>
        <w:bookmarkEnd w:id="17207"/>
        <w:bookmarkEnd w:id="17208"/>
        <w:bookmarkEnd w:id="17209"/>
        <w:bookmarkEnd w:id="17210"/>
        <w:bookmarkEnd w:id="17211"/>
        <w:bookmarkEnd w:id="17212"/>
        <w:bookmarkEnd w:id="17213"/>
        <w:bookmarkEnd w:id="17214"/>
        <w:bookmarkEnd w:id="17215"/>
        <w:bookmarkEnd w:id="17216"/>
        <w:bookmarkEnd w:id="17217"/>
        <w:bookmarkEnd w:id="17218"/>
        <w:bookmarkEnd w:id="17219"/>
        <w:bookmarkEnd w:id="17220"/>
        <w:bookmarkEnd w:id="17221"/>
        <w:bookmarkEnd w:id="17222"/>
        <w:bookmarkEnd w:id="17223"/>
        <w:bookmarkEnd w:id="17224"/>
        <w:bookmarkEnd w:id="17225"/>
        <w:bookmarkEnd w:id="17226"/>
        <w:bookmarkEnd w:id="17227"/>
        <w:bookmarkEnd w:id="17228"/>
        <w:bookmarkEnd w:id="17229"/>
        <w:bookmarkEnd w:id="17230"/>
        <w:bookmarkEnd w:id="17231"/>
        <w:bookmarkEnd w:id="17232"/>
        <w:bookmarkEnd w:id="17233"/>
        <w:bookmarkEnd w:id="17234"/>
        <w:bookmarkEnd w:id="17235"/>
        <w:bookmarkEnd w:id="17236"/>
        <w:bookmarkEnd w:id="17237"/>
      </w:del>
    </w:p>
    <w:p w14:paraId="18F824C0" w14:textId="1C34D456" w:rsidR="00400F9C" w:rsidRPr="00343F01" w:rsidDel="00201166" w:rsidRDefault="00400F9C" w:rsidP="00D62BC5">
      <w:pPr>
        <w:spacing w:before="0" w:after="160"/>
        <w:jc w:val="left"/>
        <w:rPr>
          <w:del w:id="17241" w:author="Houyem Rais" w:date="2024-02-22T14:46:00Z"/>
        </w:rPr>
        <w:pPrChange w:id="17242" w:author="Houyem Rais" w:date="2024-02-22T14:49:00Z">
          <w:pPr>
            <w:pStyle w:val="Heading1"/>
          </w:pPr>
        </w:pPrChange>
      </w:pPr>
      <w:bookmarkStart w:id="17243" w:name="_Toc152165406"/>
      <w:del w:id="17244" w:author="Houyem Rais" w:date="2024-02-22T14:46:00Z">
        <w:r w:rsidRPr="00343F01" w:rsidDel="00201166">
          <w:delText>Analyse des risques du projet</w:delText>
        </w:r>
        <w:bookmarkEnd w:id="17243"/>
      </w:del>
    </w:p>
    <w:p w14:paraId="02A69DB7" w14:textId="1428FA53" w:rsidR="00400F9C" w:rsidRPr="00343F01" w:rsidDel="00201166" w:rsidRDefault="00400F9C" w:rsidP="00D62BC5">
      <w:pPr>
        <w:spacing w:before="0" w:after="160"/>
        <w:jc w:val="left"/>
        <w:rPr>
          <w:del w:id="17245" w:author="Houyem Rais" w:date="2024-02-22T14:46:00Z"/>
        </w:rPr>
        <w:pPrChange w:id="17246" w:author="Houyem Rais" w:date="2024-02-22T14:49:00Z">
          <w:pPr>
            <w:pStyle w:val="Heading2"/>
          </w:pPr>
        </w:pPrChange>
      </w:pPr>
      <w:bookmarkStart w:id="17247" w:name="_Toc152165407"/>
      <w:del w:id="17248" w:author="Houyem Rais" w:date="2024-02-22T14:46:00Z">
        <w:r w:rsidRPr="00343F01" w:rsidDel="00201166">
          <w:delText>Introduction</w:delText>
        </w:r>
        <w:bookmarkEnd w:id="17247"/>
        <w:r w:rsidRPr="00343F01" w:rsidDel="00201166">
          <w:delText xml:space="preserve"> </w:delText>
        </w:r>
      </w:del>
    </w:p>
    <w:p w14:paraId="4CFD1F4A" w14:textId="0636B9B0" w:rsidR="00400F9C" w:rsidRPr="00343F01" w:rsidDel="00201166" w:rsidRDefault="00400F9C" w:rsidP="00D62BC5">
      <w:pPr>
        <w:spacing w:before="0" w:after="160"/>
        <w:jc w:val="left"/>
        <w:rPr>
          <w:del w:id="17249" w:author="Houyem Rais" w:date="2024-02-22T14:46:00Z"/>
        </w:rPr>
        <w:pPrChange w:id="17250" w:author="Houyem Rais" w:date="2024-02-22T14:49:00Z">
          <w:pPr/>
        </w:pPrChange>
      </w:pPr>
      <w:del w:id="17251" w:author="Houyem Rais" w:date="2024-02-22T14:46:00Z">
        <w:r w:rsidRPr="00343F01" w:rsidDel="00201166">
          <w:delText xml:space="preserve">Le but de cette section est de détailler la méthodologie et le processus d’identification, </w:delText>
        </w:r>
      </w:del>
      <w:ins w:id="17252" w:author="Mohamed Amine Sdiri" w:date="2023-11-29T09:58:00Z">
        <w:del w:id="17253" w:author="Houyem Rais" w:date="2024-02-22T14:46:00Z">
          <w:r w:rsidR="00621175" w:rsidDel="00201166">
            <w:delText xml:space="preserve"> </w:delText>
          </w:r>
        </w:del>
      </w:ins>
      <w:del w:id="17254" w:author="Houyem Rais" w:date="2024-02-22T14:46:00Z">
        <w:r w:rsidRPr="00343F01" w:rsidDel="00201166">
          <w:delText xml:space="preserve">estimation, </w:delText>
        </w:r>
      </w:del>
      <w:ins w:id="17255" w:author="Mohamed Amine Sdiri" w:date="2023-11-29T09:58:00Z">
        <w:del w:id="17256" w:author="Houyem Rais" w:date="2024-02-22T14:46:00Z">
          <w:r w:rsidR="00621175" w:rsidDel="00201166">
            <w:delText xml:space="preserve"> </w:delText>
          </w:r>
        </w:del>
      </w:ins>
      <w:del w:id="17257" w:author="Houyem Rais" w:date="2024-02-22T14:46:00Z">
        <w:r w:rsidRPr="00343F01" w:rsidDel="00201166">
          <w:delText>évaluation et analyse des risques associés au projet ainsi que la proposition d’actions visant à atténuer ces risques.</w:delText>
        </w:r>
      </w:del>
    </w:p>
    <w:p w14:paraId="25A6415D" w14:textId="12E3D946" w:rsidR="00400F9C" w:rsidRPr="00343F01" w:rsidDel="00201166" w:rsidRDefault="00400F9C" w:rsidP="00D62BC5">
      <w:pPr>
        <w:spacing w:before="0" w:after="160"/>
        <w:jc w:val="left"/>
        <w:rPr>
          <w:del w:id="17258" w:author="Houyem Rais" w:date="2024-02-22T14:46:00Z"/>
        </w:rPr>
        <w:pPrChange w:id="17259" w:author="Houyem Rais" w:date="2024-02-22T14:49:00Z">
          <w:pPr/>
        </w:pPrChange>
      </w:pPr>
      <w:del w:id="17260" w:author="Houyem Rais" w:date="2024-02-22T14:46:00Z">
        <w:r w:rsidRPr="00343F01" w:rsidDel="00201166">
          <w:delText xml:space="preserve">Cette analyse débute par </w:delText>
        </w:r>
        <w:r w:rsidR="000A370B" w:rsidRPr="00343F01" w:rsidDel="00201166">
          <w:delText>le développement</w:delText>
        </w:r>
        <w:r w:rsidRPr="00343F01" w:rsidDel="00201166">
          <w:delText xml:space="preserve"> de la matrice des risques qui examine les risques clés qui peuvent avoir un impact sur le projet, </w:delText>
        </w:r>
      </w:del>
      <w:ins w:id="17261" w:author="Mohamed Amine Sdiri" w:date="2023-11-29T09:58:00Z">
        <w:del w:id="17262" w:author="Houyem Rais" w:date="2024-02-22T14:46:00Z">
          <w:r w:rsidR="00621175" w:rsidDel="00201166">
            <w:delText xml:space="preserve"> </w:delText>
          </w:r>
        </w:del>
      </w:ins>
      <w:del w:id="17263" w:author="Houyem Rais" w:date="2024-02-22T14:46:00Z">
        <w:r w:rsidRPr="00343F01" w:rsidDel="00201166">
          <w:delText>et présente les traitements généralement utilisés dans des projets similaires aux niveaux régional et international pour mitiger ces risques.</w:delText>
        </w:r>
      </w:del>
    </w:p>
    <w:p w14:paraId="76265157" w14:textId="481FC761" w:rsidR="00400F9C" w:rsidRPr="00343F01" w:rsidDel="00201166" w:rsidRDefault="00400F9C" w:rsidP="00D62BC5">
      <w:pPr>
        <w:spacing w:before="0" w:after="160"/>
        <w:jc w:val="left"/>
        <w:rPr>
          <w:del w:id="17264" w:author="Houyem Rais" w:date="2024-02-22T14:46:00Z"/>
        </w:rPr>
        <w:pPrChange w:id="17265" w:author="Houyem Rais" w:date="2024-02-22T14:49:00Z">
          <w:pPr/>
        </w:pPrChange>
      </w:pPr>
      <w:del w:id="17266" w:author="Houyem Rais" w:date="2024-02-22T14:46:00Z">
        <w:r w:rsidRPr="00343F01" w:rsidDel="00201166">
          <w:delText xml:space="preserve">L’évaluation des risques couvre les risques techniques, </w:delText>
        </w:r>
      </w:del>
      <w:ins w:id="17267" w:author="Mohamed Amine Sdiri" w:date="2023-11-29T09:58:00Z">
        <w:del w:id="17268" w:author="Houyem Rais" w:date="2024-02-22T14:46:00Z">
          <w:r w:rsidR="00621175" w:rsidDel="00201166">
            <w:delText xml:space="preserve"> </w:delText>
          </w:r>
        </w:del>
      </w:ins>
      <w:del w:id="17269" w:author="Houyem Rais" w:date="2024-02-22T14:46:00Z">
        <w:r w:rsidRPr="00343F01" w:rsidDel="00201166">
          <w:delText xml:space="preserve">commerciaux, </w:delText>
        </w:r>
      </w:del>
      <w:ins w:id="17270" w:author="Mohamed Amine Sdiri" w:date="2023-11-29T09:58:00Z">
        <w:del w:id="17271" w:author="Houyem Rais" w:date="2024-02-22T14:46:00Z">
          <w:r w:rsidR="00621175" w:rsidDel="00201166">
            <w:delText xml:space="preserve"> </w:delText>
          </w:r>
        </w:del>
      </w:ins>
      <w:del w:id="17272" w:author="Houyem Rais" w:date="2024-02-22T14:46:00Z">
        <w:r w:rsidRPr="00343F01" w:rsidDel="00201166">
          <w:delText xml:space="preserve">juridiques et financiers associés au projet sous chacune des options de réalisation étudiées. Les risques associés au projet ne disparaissent pas parce que le secteur privé fournit le service dans le cadre d’un contrat PPP. Toutefois, </w:delText>
        </w:r>
      </w:del>
      <w:ins w:id="17273" w:author="Mohamed Amine Sdiri" w:date="2023-11-29T09:58:00Z">
        <w:del w:id="17274" w:author="Houyem Rais" w:date="2024-02-22T14:46:00Z">
          <w:r w:rsidR="00621175" w:rsidDel="00201166">
            <w:delText xml:space="preserve"> </w:delText>
          </w:r>
        </w:del>
      </w:ins>
      <w:del w:id="17275" w:author="Houyem Rais" w:date="2024-02-22T14:46:00Z">
        <w:r w:rsidRPr="00343F01" w:rsidDel="00201166">
          <w:delText xml:space="preserve">la quantification (et donc provision) de ces risques est souvent plus basse pour le secteur privé, </w:delText>
        </w:r>
      </w:del>
      <w:ins w:id="17276" w:author="Mohamed Amine Sdiri" w:date="2023-11-29T09:58:00Z">
        <w:del w:id="17277" w:author="Houyem Rais" w:date="2024-02-22T14:46:00Z">
          <w:r w:rsidR="00621175" w:rsidDel="00201166">
            <w:delText xml:space="preserve"> </w:delText>
          </w:r>
        </w:del>
      </w:ins>
      <w:del w:id="17278" w:author="Houyem Rais" w:date="2024-02-22T14:46:00Z">
        <w:r w:rsidRPr="00343F01" w:rsidDel="00201166">
          <w:delText xml:space="preserve">car ces risques ont tendance à être mieux gérés (que par le secteur public), </w:delText>
        </w:r>
      </w:del>
      <w:ins w:id="17279" w:author="Mohamed Amine Sdiri" w:date="2023-11-29T09:58:00Z">
        <w:del w:id="17280" w:author="Houyem Rais" w:date="2024-02-22T14:46:00Z">
          <w:r w:rsidR="00621175" w:rsidDel="00201166">
            <w:delText xml:space="preserve"> </w:delText>
          </w:r>
        </w:del>
      </w:ins>
      <w:del w:id="17281" w:author="Houyem Rais" w:date="2024-02-22T14:46:00Z">
        <w:r w:rsidRPr="00343F01" w:rsidDel="00201166">
          <w:delText>principalement en raison d’une meilleure répartition des risques et des économies d’échelle générées par le PPP et de l’expertise en gestion des risques.</w:delText>
        </w:r>
      </w:del>
    </w:p>
    <w:p w14:paraId="370B7E87" w14:textId="168A1BC6" w:rsidR="00400F9C" w:rsidRPr="00343F01" w:rsidDel="00201166" w:rsidRDefault="00400F9C" w:rsidP="00D62BC5">
      <w:pPr>
        <w:spacing w:before="0" w:after="160"/>
        <w:jc w:val="left"/>
        <w:rPr>
          <w:del w:id="17282" w:author="Houyem Rais" w:date="2024-02-22T14:46:00Z"/>
        </w:rPr>
        <w:pPrChange w:id="17283" w:author="Houyem Rais" w:date="2024-02-22T14:49:00Z">
          <w:pPr>
            <w:pStyle w:val="Heading2"/>
          </w:pPr>
        </w:pPrChange>
      </w:pPr>
      <w:bookmarkStart w:id="17284" w:name="_Toc152165408"/>
      <w:del w:id="17285" w:author="Houyem Rais" w:date="2024-02-22T14:46:00Z">
        <w:r w:rsidRPr="00343F01" w:rsidDel="00201166">
          <w:delText>Les principes de répartition des risques</w:delText>
        </w:r>
        <w:bookmarkEnd w:id="17284"/>
      </w:del>
    </w:p>
    <w:p w14:paraId="02538B85" w14:textId="3279F330" w:rsidR="002E64D9" w:rsidRPr="00343F01" w:rsidDel="00201166" w:rsidRDefault="002E64D9" w:rsidP="00D62BC5">
      <w:pPr>
        <w:spacing w:before="0" w:after="160"/>
        <w:jc w:val="left"/>
        <w:rPr>
          <w:del w:id="17286" w:author="Houyem Rais" w:date="2024-02-22T14:46:00Z"/>
        </w:rPr>
        <w:pPrChange w:id="17287" w:author="Houyem Rais" w:date="2024-02-22T14:49:00Z">
          <w:pPr/>
        </w:pPrChange>
      </w:pPr>
      <w:del w:id="17288" w:author="Houyem Rais" w:date="2024-02-22T14:46:00Z">
        <w:r w:rsidRPr="00343F01" w:rsidDel="00201166">
          <w:delText xml:space="preserve">La répartition des risques, </w:delText>
        </w:r>
      </w:del>
      <w:ins w:id="17289" w:author="Mohamed Amine Sdiri" w:date="2023-11-29T09:58:00Z">
        <w:del w:id="17290" w:author="Houyem Rais" w:date="2024-02-22T14:46:00Z">
          <w:r w:rsidR="00621175" w:rsidDel="00201166">
            <w:delText xml:space="preserve"> </w:delText>
          </w:r>
        </w:del>
      </w:ins>
      <w:del w:id="17291" w:author="Houyem Rais" w:date="2024-02-22T14:46:00Z">
        <w:r w:rsidRPr="00343F01" w:rsidDel="00201166">
          <w:delText xml:space="preserve">dans le contexte d’un PPP, </w:delText>
        </w:r>
      </w:del>
      <w:ins w:id="17292" w:author="Mohamed Amine Sdiri" w:date="2023-11-29T09:58:00Z">
        <w:del w:id="17293" w:author="Houyem Rais" w:date="2024-02-22T14:46:00Z">
          <w:r w:rsidR="00621175" w:rsidDel="00201166">
            <w:delText xml:space="preserve"> </w:delText>
          </w:r>
        </w:del>
      </w:ins>
      <w:del w:id="17294" w:author="Houyem Rais" w:date="2024-02-22T14:46:00Z">
        <w:r w:rsidRPr="00343F01" w:rsidDel="00201166">
          <w:delText xml:space="preserve">signifie qu’il faut décider quelle partie prenante au PPP assumera le coût (ou récoltera les bénéfices) d’un changement dans les résultats du projet dû à la matérialisation d’un risque. </w:delText>
        </w:r>
      </w:del>
    </w:p>
    <w:p w14:paraId="5A1C0D3C" w14:textId="60AFB068" w:rsidR="002E64D9" w:rsidRPr="00343F01" w:rsidDel="00201166" w:rsidRDefault="002E64D9" w:rsidP="00D62BC5">
      <w:pPr>
        <w:spacing w:before="0" w:after="160"/>
        <w:jc w:val="left"/>
        <w:rPr>
          <w:del w:id="17295" w:author="Houyem Rais" w:date="2024-02-22T14:46:00Z"/>
        </w:rPr>
        <w:pPrChange w:id="17296" w:author="Houyem Rais" w:date="2024-02-22T14:49:00Z">
          <w:pPr/>
        </w:pPrChange>
      </w:pPr>
      <w:del w:id="17297" w:author="Houyem Rais" w:date="2024-02-22T14:46:00Z">
        <w:r w:rsidRPr="00343F01" w:rsidDel="00201166">
          <w:delText>La bonne allocation des risques poursuit deux objectifs principaux :</w:delText>
        </w:r>
      </w:del>
    </w:p>
    <w:p w14:paraId="01349F2E" w14:textId="721B0710" w:rsidR="002E64D9" w:rsidRPr="00343F01" w:rsidDel="00201166" w:rsidRDefault="002E64D9" w:rsidP="00D62BC5">
      <w:pPr>
        <w:spacing w:before="0" w:after="160"/>
        <w:jc w:val="left"/>
        <w:rPr>
          <w:del w:id="17298" w:author="Houyem Rais" w:date="2024-02-22T14:46:00Z"/>
        </w:rPr>
        <w:pPrChange w:id="17299" w:author="Houyem Rais" w:date="2024-02-22T14:49:00Z">
          <w:pPr>
            <w:numPr>
              <w:numId w:val="4"/>
            </w:numPr>
            <w:ind w:left="720" w:hanging="360"/>
          </w:pPr>
        </w:pPrChange>
      </w:pPr>
      <w:del w:id="17300" w:author="Houyem Rais" w:date="2024-02-22T14:46:00Z">
        <w:r w:rsidRPr="00343F01" w:rsidDel="00201166">
          <w:delText xml:space="preserve">Inciter les parties prenantes à bien gérer le risque et, </w:delText>
        </w:r>
      </w:del>
      <w:ins w:id="17301" w:author="Mohamed Amine Sdiri" w:date="2023-11-29T09:58:00Z">
        <w:del w:id="17302" w:author="Houyem Rais" w:date="2024-02-22T14:46:00Z">
          <w:r w:rsidR="00621175" w:rsidDel="00201166">
            <w:delText xml:space="preserve"> </w:delText>
          </w:r>
        </w:del>
      </w:ins>
      <w:del w:id="17303" w:author="Houyem Rais" w:date="2024-02-22T14:46:00Z">
        <w:r w:rsidRPr="00343F01" w:rsidDel="00201166">
          <w:delText xml:space="preserve">par conséquent, </w:delText>
        </w:r>
      </w:del>
      <w:ins w:id="17304" w:author="Mohamed Amine Sdiri" w:date="2023-11-29T09:58:00Z">
        <w:del w:id="17305" w:author="Houyem Rais" w:date="2024-02-22T14:46:00Z">
          <w:r w:rsidR="00621175" w:rsidDel="00201166">
            <w:delText xml:space="preserve"> </w:delText>
          </w:r>
        </w:del>
      </w:ins>
      <w:del w:id="17306" w:author="Houyem Rais" w:date="2024-02-22T14:46:00Z">
        <w:r w:rsidRPr="00343F01" w:rsidDel="00201166">
          <w:delText>améliorer les avantages du projet et/ou réduire les coûts ; et</w:delText>
        </w:r>
      </w:del>
    </w:p>
    <w:p w14:paraId="5ACB4CCD" w14:textId="7B193032" w:rsidR="002E64D9" w:rsidRPr="00343F01" w:rsidDel="00201166" w:rsidRDefault="002E64D9" w:rsidP="00D62BC5">
      <w:pPr>
        <w:spacing w:before="0" w:after="160"/>
        <w:jc w:val="left"/>
        <w:rPr>
          <w:del w:id="17307" w:author="Houyem Rais" w:date="2024-02-22T14:46:00Z"/>
        </w:rPr>
        <w:pPrChange w:id="17308" w:author="Houyem Rais" w:date="2024-02-22T14:49:00Z">
          <w:pPr>
            <w:numPr>
              <w:numId w:val="4"/>
            </w:numPr>
            <w:ind w:left="720" w:hanging="360"/>
          </w:pPr>
        </w:pPrChange>
      </w:pPr>
      <w:del w:id="17309" w:author="Houyem Rais" w:date="2024-02-22T14:46:00Z">
        <w:r w:rsidRPr="00343F01" w:rsidDel="00201166">
          <w:delText>Réduire le coût global du risque de projet en « protégeant » les parties prenantes des risques qu’elles ne sont pas en mesure de supporter.</w:delText>
        </w:r>
      </w:del>
    </w:p>
    <w:p w14:paraId="444E2AF1" w14:textId="5C121B47" w:rsidR="002E64D9" w:rsidRPr="00343F01" w:rsidDel="00201166" w:rsidRDefault="002E64D9" w:rsidP="00D62BC5">
      <w:pPr>
        <w:spacing w:before="0" w:after="160"/>
        <w:jc w:val="left"/>
        <w:rPr>
          <w:del w:id="17310" w:author="Houyem Rais" w:date="2024-02-22T14:46:00Z"/>
        </w:rPr>
        <w:pPrChange w:id="17311" w:author="Houyem Rais" w:date="2024-02-22T14:49:00Z">
          <w:pPr/>
        </w:pPrChange>
      </w:pPr>
      <w:del w:id="17312" w:author="Houyem Rais" w:date="2024-02-22T14:46:00Z">
        <w:r w:rsidRPr="00343F01" w:rsidDel="00201166">
          <w:delText xml:space="preserve">Un principe de base de la répartition des risques est que chaque risque doit être attribué à celui qui peut le gérer le mieux. En principe, </w:delText>
        </w:r>
      </w:del>
      <w:ins w:id="17313" w:author="Mohamed Amine Sdiri" w:date="2023-11-29T09:58:00Z">
        <w:del w:id="17314" w:author="Houyem Rais" w:date="2024-02-22T14:46:00Z">
          <w:r w:rsidR="00621175" w:rsidDel="00201166">
            <w:delText xml:space="preserve"> </w:delText>
          </w:r>
        </w:del>
      </w:ins>
      <w:del w:id="17315" w:author="Houyem Rais" w:date="2024-02-22T14:46:00Z">
        <w:r w:rsidRPr="00343F01" w:rsidDel="00201166">
          <w:delText>chaque risque doit être attribué à la partie qui est capable de :</w:delText>
        </w:r>
      </w:del>
    </w:p>
    <w:p w14:paraId="05D23606" w14:textId="5C5B39B3" w:rsidR="002E64D9" w:rsidRPr="00343F01" w:rsidDel="00201166" w:rsidRDefault="002E64D9" w:rsidP="00D62BC5">
      <w:pPr>
        <w:spacing w:before="0" w:after="160"/>
        <w:jc w:val="left"/>
        <w:rPr>
          <w:del w:id="17316" w:author="Houyem Rais" w:date="2024-02-22T14:46:00Z"/>
        </w:rPr>
        <w:pPrChange w:id="17317" w:author="Houyem Rais" w:date="2024-02-22T14:49:00Z">
          <w:pPr>
            <w:numPr>
              <w:numId w:val="4"/>
            </w:numPr>
            <w:ind w:left="720" w:hanging="360"/>
          </w:pPr>
        </w:pPrChange>
      </w:pPr>
      <w:del w:id="17318" w:author="Houyem Rais" w:date="2024-02-22T14:46:00Z">
        <w:r w:rsidRPr="00343F01" w:rsidDel="00201166">
          <w:delText xml:space="preserve">Contrôler la probabilité que le risque se produise : Par exemple, </w:delText>
        </w:r>
      </w:del>
      <w:ins w:id="17319" w:author="Mohamed Amine Sdiri" w:date="2023-11-29T09:58:00Z">
        <w:del w:id="17320" w:author="Houyem Rais" w:date="2024-02-22T14:46:00Z">
          <w:r w:rsidR="00621175" w:rsidDel="00201166">
            <w:delText xml:space="preserve"> </w:delText>
          </w:r>
        </w:del>
      </w:ins>
      <w:del w:id="17321" w:author="Houyem Rais" w:date="2024-02-22T14:46:00Z">
        <w:r w:rsidRPr="00343F01" w:rsidDel="00201166">
          <w:delText xml:space="preserve">la partie privée est habituellement responsable de la construction du projet, </w:delText>
        </w:r>
      </w:del>
      <w:ins w:id="17322" w:author="Mohamed Amine Sdiri" w:date="2023-11-29T09:58:00Z">
        <w:del w:id="17323" w:author="Houyem Rais" w:date="2024-02-22T14:46:00Z">
          <w:r w:rsidR="00621175" w:rsidDel="00201166">
            <w:delText xml:space="preserve"> </w:delText>
          </w:r>
        </w:del>
      </w:ins>
      <w:del w:id="17324" w:author="Houyem Rais" w:date="2024-02-22T14:46:00Z">
        <w:r w:rsidRPr="00343F01" w:rsidDel="00201166">
          <w:delText>parce qu’elle a plus d’expertise dans ce domaine. Cela signifie également qu’elle doit supporter le coût des dépassements ou des retards des coûts de construction ;</w:delText>
        </w:r>
      </w:del>
    </w:p>
    <w:p w14:paraId="6C6F28D1" w14:textId="23513FA7" w:rsidR="002E64D9" w:rsidRPr="00343F01" w:rsidDel="00201166" w:rsidRDefault="002E64D9" w:rsidP="00D62BC5">
      <w:pPr>
        <w:spacing w:before="0" w:after="160"/>
        <w:jc w:val="left"/>
        <w:rPr>
          <w:del w:id="17325" w:author="Houyem Rais" w:date="2024-02-22T14:46:00Z"/>
        </w:rPr>
        <w:pPrChange w:id="17326" w:author="Houyem Rais" w:date="2024-02-22T14:49:00Z">
          <w:pPr>
            <w:numPr>
              <w:numId w:val="4"/>
            </w:numPr>
            <w:ind w:left="720" w:hanging="360"/>
          </w:pPr>
        </w:pPrChange>
      </w:pPr>
      <w:del w:id="17327" w:author="Houyem Rais" w:date="2024-02-22T14:46:00Z">
        <w:r w:rsidRPr="00343F01" w:rsidDel="00201166">
          <w:delText xml:space="preserve">Contrôler l’impact du risque sur les résultats du projet à l’aide d’une bonne évaluation du risque et une anticipation adéquate de son impact : Par exemple, </w:delText>
        </w:r>
      </w:del>
      <w:ins w:id="17328" w:author="Mohamed Amine Sdiri" w:date="2023-11-29T09:58:00Z">
        <w:del w:id="17329" w:author="Houyem Rais" w:date="2024-02-22T14:46:00Z">
          <w:r w:rsidR="00621175" w:rsidDel="00201166">
            <w:delText xml:space="preserve"> </w:delText>
          </w:r>
        </w:del>
      </w:ins>
      <w:del w:id="17330" w:author="Houyem Rais" w:date="2024-02-22T14:46:00Z">
        <w:r w:rsidRPr="00343F01" w:rsidDel="00201166">
          <w:delText xml:space="preserve">bien qu’aucune partie ne puisse contrôler le risque d’un tremblement de terre, </w:delText>
        </w:r>
      </w:del>
      <w:ins w:id="17331" w:author="Mohamed Amine Sdiri" w:date="2023-11-29T09:58:00Z">
        <w:del w:id="17332" w:author="Houyem Rais" w:date="2024-02-22T14:46:00Z">
          <w:r w:rsidR="00621175" w:rsidDel="00201166">
            <w:delText xml:space="preserve"> </w:delText>
          </w:r>
        </w:del>
      </w:ins>
      <w:del w:id="17333" w:author="Houyem Rais" w:date="2024-02-22T14:46:00Z">
        <w:r w:rsidRPr="00343F01" w:rsidDel="00201166">
          <w:delText xml:space="preserve">si l’entreprise privée est responsable de la conception de projet, </w:delText>
        </w:r>
      </w:del>
      <w:ins w:id="17334" w:author="Mohamed Amine Sdiri" w:date="2023-11-29T09:58:00Z">
        <w:del w:id="17335" w:author="Houyem Rais" w:date="2024-02-22T14:46:00Z">
          <w:r w:rsidR="00621175" w:rsidDel="00201166">
            <w:delText xml:space="preserve"> </w:delText>
          </w:r>
        </w:del>
      </w:ins>
      <w:del w:id="17336" w:author="Houyem Rais" w:date="2024-02-22T14:46:00Z">
        <w:r w:rsidRPr="00343F01" w:rsidDel="00201166">
          <w:delText>elle peut utiliser des techniques pour réduire les dommages en cas de tremblement de terre ; et</w:delText>
        </w:r>
      </w:del>
    </w:p>
    <w:p w14:paraId="7F7DD34E" w14:textId="6D48D6AD" w:rsidR="002E64D9" w:rsidRPr="00343F01" w:rsidDel="00201166" w:rsidRDefault="002E64D9" w:rsidP="00D62BC5">
      <w:pPr>
        <w:spacing w:before="0" w:after="160"/>
        <w:jc w:val="left"/>
        <w:rPr>
          <w:del w:id="17337" w:author="Houyem Rais" w:date="2024-02-22T14:46:00Z"/>
        </w:rPr>
        <w:pPrChange w:id="17338" w:author="Houyem Rais" w:date="2024-02-22T14:49:00Z">
          <w:pPr>
            <w:numPr>
              <w:numId w:val="4"/>
            </w:numPr>
            <w:ind w:left="720" w:hanging="360"/>
          </w:pPr>
        </w:pPrChange>
      </w:pPr>
      <w:del w:id="17339" w:author="Houyem Rais" w:date="2024-02-22T14:46:00Z">
        <w:r w:rsidRPr="00343F01" w:rsidDel="00201166">
          <w:delText xml:space="preserve">Absorber le risque au moindre coût, </w:delText>
        </w:r>
      </w:del>
      <w:ins w:id="17340" w:author="Mohamed Amine Sdiri" w:date="2023-11-29T09:58:00Z">
        <w:del w:id="17341" w:author="Houyem Rais" w:date="2024-02-22T14:46:00Z">
          <w:r w:rsidR="00621175" w:rsidDel="00201166">
            <w:delText xml:space="preserve"> </w:delText>
          </w:r>
        </w:del>
      </w:ins>
      <w:del w:id="17342" w:author="Houyem Rais" w:date="2024-02-22T14:46:00Z">
        <w:r w:rsidRPr="00343F01" w:rsidDel="00201166">
          <w:delText xml:space="preserve">si la probabilité et l’impact des risques ne peuvent pas être contrôlés. Le coût d’absorption d’un risque par une partie dépend de plusieurs facteurs, </w:delText>
        </w:r>
      </w:del>
      <w:ins w:id="17343" w:author="Mohamed Amine Sdiri" w:date="2023-11-29T09:58:00Z">
        <w:del w:id="17344" w:author="Houyem Rais" w:date="2024-02-22T14:46:00Z">
          <w:r w:rsidR="00621175" w:rsidDel="00201166">
            <w:delText xml:space="preserve"> </w:delText>
          </w:r>
        </w:del>
      </w:ins>
      <w:del w:id="17345" w:author="Houyem Rais" w:date="2024-02-22T14:46:00Z">
        <w:r w:rsidRPr="00343F01" w:rsidDel="00201166">
          <w:delText xml:space="preserve">notamment : la mesure dans laquelle le risque est corrélé avec ses autres actifs et passifs ; sa capacité de transmettre le risque (par exemple, </w:delText>
        </w:r>
      </w:del>
      <w:ins w:id="17346" w:author="Mohamed Amine Sdiri" w:date="2023-11-29T09:58:00Z">
        <w:del w:id="17347" w:author="Houyem Rais" w:date="2024-02-22T14:46:00Z">
          <w:r w:rsidR="00621175" w:rsidDel="00201166">
            <w:delText xml:space="preserve"> </w:delText>
          </w:r>
        </w:del>
      </w:ins>
      <w:del w:id="17348" w:author="Houyem Rais" w:date="2024-02-22T14:46:00Z">
        <w:r w:rsidRPr="00343F01" w:rsidDel="00201166">
          <w:delText xml:space="preserve">aux utilisateurs du service par le biais de changements de prix, </w:delText>
        </w:r>
      </w:del>
      <w:ins w:id="17349" w:author="Mohamed Amine Sdiri" w:date="2023-11-29T09:58:00Z">
        <w:del w:id="17350" w:author="Houyem Rais" w:date="2024-02-22T14:46:00Z">
          <w:r w:rsidR="00621175" w:rsidDel="00201166">
            <w:delText xml:space="preserve"> </w:delText>
          </w:r>
        </w:del>
      </w:ins>
      <w:del w:id="17351" w:author="Houyem Rais" w:date="2024-02-22T14:46:00Z">
        <w:r w:rsidRPr="00343F01" w:rsidDel="00201166">
          <w:delText xml:space="preserve">ou à des tiers en l’assurant) ; et la nature des porteurs de risque ultimes (par exemple, </w:delText>
        </w:r>
      </w:del>
      <w:ins w:id="17352" w:author="Mohamed Amine Sdiri" w:date="2023-11-29T09:58:00Z">
        <w:del w:id="17353" w:author="Houyem Rais" w:date="2024-02-22T14:46:00Z">
          <w:r w:rsidR="00621175" w:rsidDel="00201166">
            <w:delText xml:space="preserve"> </w:delText>
          </w:r>
        </w:del>
      </w:ins>
      <w:del w:id="17354" w:author="Houyem Rais" w:date="2024-02-22T14:46:00Z">
        <w:r w:rsidRPr="00343F01" w:rsidDel="00201166">
          <w:delText xml:space="preserve">la capacité des gouvernements à répartir le risque entre les contribuables signifie qu’ils ont un coût plus faible que les entreprises privées, </w:delText>
        </w:r>
      </w:del>
      <w:ins w:id="17355" w:author="Mohamed Amine Sdiri" w:date="2023-11-29T09:58:00Z">
        <w:del w:id="17356" w:author="Houyem Rais" w:date="2024-02-22T14:46:00Z">
          <w:r w:rsidR="00621175" w:rsidDel="00201166">
            <w:delText xml:space="preserve"> </w:delText>
          </w:r>
        </w:del>
      </w:ins>
      <w:del w:id="17357" w:author="Houyem Rais" w:date="2024-02-22T14:46:00Z">
        <w:r w:rsidRPr="00343F01" w:rsidDel="00201166">
          <w:delText>dont les porteurs de risque ultimes sont les actionnaires).</w:delText>
        </w:r>
      </w:del>
    </w:p>
    <w:p w14:paraId="1920616E" w14:textId="2C2D355A" w:rsidR="002E64D9" w:rsidRPr="00343F01" w:rsidDel="00201166" w:rsidRDefault="002E64D9" w:rsidP="00D62BC5">
      <w:pPr>
        <w:spacing w:before="0" w:after="160"/>
        <w:jc w:val="left"/>
        <w:rPr>
          <w:del w:id="17358" w:author="Houyem Rais" w:date="2024-02-22T14:46:00Z"/>
        </w:rPr>
        <w:pPrChange w:id="17359" w:author="Houyem Rais" w:date="2024-02-22T14:49:00Z">
          <w:pPr/>
        </w:pPrChange>
      </w:pPr>
      <w:del w:id="17360" w:author="Houyem Rais" w:date="2024-02-22T14:46:00Z">
        <w:r w:rsidRPr="00343F01" w:rsidDel="00201166">
          <w:delText xml:space="preserve">Il y a cependant certaines limites à la façon </w:delText>
        </w:r>
        <w:r w:rsidR="00A14402" w:rsidRPr="00343F01" w:rsidDel="00201166">
          <w:delText>dont les</w:delText>
        </w:r>
        <w:r w:rsidRPr="00343F01" w:rsidDel="00201166">
          <w:delText xml:space="preserve"> risques peuvent être alloués pour un PPP, </w:delText>
        </w:r>
      </w:del>
      <w:ins w:id="17361" w:author="Mohamed Amine Sdiri" w:date="2023-11-29T09:58:00Z">
        <w:del w:id="17362" w:author="Houyem Rais" w:date="2024-02-22T14:46:00Z">
          <w:r w:rsidR="00621175" w:rsidDel="00201166">
            <w:delText xml:space="preserve"> </w:delText>
          </w:r>
        </w:del>
      </w:ins>
      <w:del w:id="17363" w:author="Houyem Rais" w:date="2024-02-22T14:46:00Z">
        <w:r w:rsidRPr="00343F01" w:rsidDel="00201166">
          <w:delText>notamment :</w:delText>
        </w:r>
      </w:del>
    </w:p>
    <w:p w14:paraId="0A4689D0" w14:textId="1C6DB618" w:rsidR="002E64D9" w:rsidRPr="00343F01" w:rsidDel="00201166" w:rsidRDefault="002E64D9" w:rsidP="00D62BC5">
      <w:pPr>
        <w:spacing w:before="0" w:after="160"/>
        <w:jc w:val="left"/>
        <w:rPr>
          <w:del w:id="17364" w:author="Houyem Rais" w:date="2024-02-22T14:46:00Z"/>
        </w:rPr>
        <w:pPrChange w:id="17365" w:author="Houyem Rais" w:date="2024-02-22T14:49:00Z">
          <w:pPr>
            <w:numPr>
              <w:numId w:val="4"/>
            </w:numPr>
            <w:ind w:left="720" w:hanging="360"/>
          </w:pPr>
        </w:pPrChange>
      </w:pPr>
      <w:del w:id="17366" w:author="Houyem Rais" w:date="2024-02-22T14:46:00Z">
        <w:r w:rsidRPr="00343F01" w:rsidDel="00201166">
          <w:delText xml:space="preserve">Le niveau de détail de l’allocation des risques : Chaque risque de projet peut être identifié et attribué à la partie la mieux à même de le supporter, </w:delText>
        </w:r>
      </w:del>
      <w:ins w:id="17367" w:author="Mohamed Amine Sdiri" w:date="2023-11-29T09:58:00Z">
        <w:del w:id="17368" w:author="Houyem Rais" w:date="2024-02-22T14:46:00Z">
          <w:r w:rsidR="00621175" w:rsidDel="00201166">
            <w:delText xml:space="preserve"> </w:delText>
          </w:r>
        </w:del>
      </w:ins>
      <w:del w:id="17369" w:author="Houyem Rais" w:date="2024-02-22T14:46:00Z">
        <w:r w:rsidRPr="00343F01" w:rsidDel="00201166">
          <w:delText xml:space="preserve">améliorant ainsi l’optimisation des ressources. Dans la pratique, </w:delText>
        </w:r>
      </w:del>
      <w:ins w:id="17370" w:author="Mohamed Amine Sdiri" w:date="2023-11-29T09:58:00Z">
        <w:del w:id="17371" w:author="Houyem Rais" w:date="2024-02-22T14:46:00Z">
          <w:r w:rsidR="00621175" w:rsidDel="00201166">
            <w:delText xml:space="preserve"> </w:delText>
          </w:r>
        </w:del>
      </w:ins>
      <w:del w:id="17372" w:author="Houyem Rais" w:date="2024-02-22T14:46:00Z">
        <w:r w:rsidRPr="00343F01" w:rsidDel="00201166">
          <w:delText xml:space="preserve">le coût de cette décision serait élevé et l’emporterait probablement sur les avantages en cas de risques moins importants. Dans la plupart des cas, </w:delText>
        </w:r>
      </w:del>
      <w:ins w:id="17373" w:author="Mohamed Amine Sdiri" w:date="2023-11-29T09:58:00Z">
        <w:del w:id="17374" w:author="Houyem Rais" w:date="2024-02-22T14:46:00Z">
          <w:r w:rsidR="00621175" w:rsidDel="00201166">
            <w:delText xml:space="preserve"> </w:delText>
          </w:r>
        </w:del>
      </w:ins>
      <w:del w:id="17375" w:author="Houyem Rais" w:date="2024-02-22T14:46:00Z">
        <w:r w:rsidRPr="00343F01" w:rsidDel="00201166">
          <w:delText xml:space="preserve">les risques sont répartis en groupes à l’exception de certains risques significatifs. Par exemple, </w:delText>
        </w:r>
      </w:del>
      <w:ins w:id="17376" w:author="Mohamed Amine Sdiri" w:date="2023-11-29T09:58:00Z">
        <w:del w:id="17377" w:author="Houyem Rais" w:date="2024-02-22T14:46:00Z">
          <w:r w:rsidR="00621175" w:rsidDel="00201166">
            <w:delText xml:space="preserve"> </w:delText>
          </w:r>
        </w:del>
      </w:ins>
      <w:del w:id="17378" w:author="Houyem Rais" w:date="2024-02-22T14:46:00Z">
        <w:r w:rsidRPr="00343F01" w:rsidDel="00201166">
          <w:delText xml:space="preserve">la partie privée peut supporter tous les risques de construction, </w:delText>
        </w:r>
      </w:del>
      <w:ins w:id="17379" w:author="Mohamed Amine Sdiri" w:date="2023-11-29T09:58:00Z">
        <w:del w:id="17380" w:author="Houyem Rais" w:date="2024-02-22T14:46:00Z">
          <w:r w:rsidR="00621175" w:rsidDel="00201166">
            <w:delText xml:space="preserve"> </w:delText>
          </w:r>
        </w:del>
      </w:ins>
      <w:del w:id="17381" w:author="Houyem Rais" w:date="2024-02-22T14:46:00Z">
        <w:r w:rsidRPr="00343F01" w:rsidDel="00201166">
          <w:delText>à l’exception de certains risques géologiques contre lesquels le gouvernement devrait fournir une indemnité particulière ;</w:delText>
        </w:r>
      </w:del>
    </w:p>
    <w:p w14:paraId="4F21A3AA" w14:textId="34FD7FEA" w:rsidR="002E64D9" w:rsidRPr="00343F01" w:rsidDel="00201166" w:rsidRDefault="002E64D9" w:rsidP="00D62BC5">
      <w:pPr>
        <w:spacing w:before="0" w:after="160"/>
        <w:jc w:val="left"/>
        <w:rPr>
          <w:del w:id="17382" w:author="Houyem Rais" w:date="2024-02-22T14:46:00Z"/>
        </w:rPr>
        <w:pPrChange w:id="17383" w:author="Houyem Rais" w:date="2024-02-22T14:49:00Z">
          <w:pPr>
            <w:numPr>
              <w:numId w:val="4"/>
            </w:numPr>
            <w:ind w:left="720" w:hanging="360"/>
          </w:pPr>
        </w:pPrChange>
      </w:pPr>
      <w:del w:id="17384" w:author="Houyem Rais" w:date="2024-02-22T14:46:00Z">
        <w:r w:rsidRPr="00343F01" w:rsidDel="00201166">
          <w:delText xml:space="preserve">Les risques qui ne peuvent pas être transférés : Certains types de risques ne peuvent pas être transférés par le biais du contrat PPP. Par exemple, </w:delText>
        </w:r>
      </w:del>
      <w:ins w:id="17385" w:author="Mohamed Amine Sdiri" w:date="2023-11-29T09:58:00Z">
        <w:del w:id="17386" w:author="Houyem Rais" w:date="2024-02-22T14:46:00Z">
          <w:r w:rsidR="00621175" w:rsidDel="00201166">
            <w:delText xml:space="preserve"> </w:delText>
          </w:r>
        </w:del>
      </w:ins>
      <w:del w:id="17387" w:author="Houyem Rais" w:date="2024-02-22T14:46:00Z">
        <w:r w:rsidRPr="00343F01" w:rsidDel="00201166">
          <w:delText xml:space="preserve">le partenaire privé ne peut pas supporter les risques politiques, </w:delText>
        </w:r>
      </w:del>
      <w:ins w:id="17388" w:author="Mohamed Amine Sdiri" w:date="2023-11-29T09:58:00Z">
        <w:del w:id="17389" w:author="Houyem Rais" w:date="2024-02-22T14:46:00Z">
          <w:r w:rsidR="00621175" w:rsidDel="00201166">
            <w:delText xml:space="preserve"> </w:delText>
          </w:r>
        </w:del>
      </w:ins>
      <w:del w:id="17390" w:author="Houyem Rais" w:date="2024-02-22T14:46:00Z">
        <w:r w:rsidRPr="00343F01" w:rsidDel="00201166">
          <w:delText>en particulier le risque que le gouvernement renonce au contrat PPP ou exproprie les actifs. Des institutions internationales</w:delText>
        </w:r>
        <w:r w:rsidR="00160741" w:rsidRPr="00343F01" w:rsidDel="00201166">
          <w:delText>,</w:delText>
        </w:r>
        <w:r w:rsidRPr="00343F01" w:rsidDel="00201166">
          <w:delText xml:space="preserve"> </w:delText>
        </w:r>
      </w:del>
      <w:ins w:id="17391" w:author="Mohamed Amine Sdiri" w:date="2023-11-29T09:58:00Z">
        <w:del w:id="17392" w:author="Houyem Rais" w:date="2024-02-22T14:46:00Z">
          <w:r w:rsidR="00621175" w:rsidDel="00201166">
            <w:delText xml:space="preserve"> </w:delText>
          </w:r>
        </w:del>
      </w:ins>
      <w:del w:id="17393" w:author="Houyem Rais" w:date="2024-02-22T14:46:00Z">
        <w:r w:rsidRPr="00343F01" w:rsidDel="00201166">
          <w:delText>telles que l’Agence Multilatérale de Garantie des Investissements (MIGA)</w:delText>
        </w:r>
        <w:r w:rsidR="00160741" w:rsidRPr="00343F01" w:rsidDel="00201166">
          <w:delText>,</w:delText>
        </w:r>
        <w:r w:rsidRPr="00343F01" w:rsidDel="00201166">
          <w:delText xml:space="preserve"> </w:delText>
        </w:r>
      </w:del>
      <w:ins w:id="17394" w:author="Mohamed Amine Sdiri" w:date="2023-11-29T09:58:00Z">
        <w:del w:id="17395" w:author="Houyem Rais" w:date="2024-02-22T14:46:00Z">
          <w:r w:rsidR="00621175" w:rsidDel="00201166">
            <w:delText xml:space="preserve"> </w:delText>
          </w:r>
        </w:del>
      </w:ins>
      <w:del w:id="17396" w:author="Houyem Rais" w:date="2024-02-22T14:46:00Z">
        <w:r w:rsidRPr="00343F01" w:rsidDel="00201166">
          <w:delText>offrent une assurance contre le risque politique pour aider à atténuer ce risque ; et</w:delText>
        </w:r>
      </w:del>
    </w:p>
    <w:p w14:paraId="4F01C7B3" w14:textId="03B7CA90" w:rsidR="00400F9C" w:rsidRPr="00343F01" w:rsidDel="00201166" w:rsidRDefault="002E64D9" w:rsidP="00D62BC5">
      <w:pPr>
        <w:spacing w:before="0" w:after="160"/>
        <w:jc w:val="left"/>
        <w:rPr>
          <w:del w:id="17397" w:author="Houyem Rais" w:date="2024-02-22T14:46:00Z"/>
        </w:rPr>
        <w:pPrChange w:id="17398" w:author="Houyem Rais" w:date="2024-02-22T14:49:00Z">
          <w:pPr>
            <w:numPr>
              <w:numId w:val="4"/>
            </w:numPr>
            <w:ind w:left="720" w:hanging="360"/>
          </w:pPr>
        </w:pPrChange>
      </w:pPr>
      <w:del w:id="17399" w:author="Houyem Rais" w:date="2024-02-22T14:46:00Z">
        <w:r w:rsidRPr="00343F01" w:rsidDel="00201166">
          <w:delText xml:space="preserve">L’étendue du transfert de risque à une partie privée : Les actionnaires de la partie privée au contrat de PPP ne sont exposés qu’à hauteur de la valeur de leur participation (i.e. fonds propres). De plus, </w:delText>
        </w:r>
      </w:del>
      <w:ins w:id="17400" w:author="Mohamed Amine Sdiri" w:date="2023-11-29T09:58:00Z">
        <w:del w:id="17401" w:author="Houyem Rais" w:date="2024-02-22T14:46:00Z">
          <w:r w:rsidR="00621175" w:rsidDel="00201166">
            <w:delText xml:space="preserve"> </w:delText>
          </w:r>
        </w:del>
      </w:ins>
      <w:del w:id="17402" w:author="Houyem Rais" w:date="2024-02-22T14:46:00Z">
        <w:r w:rsidRPr="00343F01" w:rsidDel="00201166">
          <w:delText xml:space="preserve">les prêteurs n’acceptent généralement qu’un niveau de risque relativement faible, </w:delText>
        </w:r>
      </w:del>
      <w:ins w:id="17403" w:author="Mohamed Amine Sdiri" w:date="2023-11-29T09:58:00Z">
        <w:del w:id="17404" w:author="Houyem Rais" w:date="2024-02-22T14:46:00Z">
          <w:r w:rsidR="00621175" w:rsidDel="00201166">
            <w:delText xml:space="preserve"> </w:delText>
          </w:r>
        </w:del>
      </w:ins>
      <w:del w:id="17405" w:author="Houyem Rais" w:date="2024-02-22T14:46:00Z">
        <w:r w:rsidRPr="00343F01" w:rsidDel="00201166">
          <w:delText xml:space="preserve">en accord avec leurs rendements escomptés. Dans la pratique, </w:delText>
        </w:r>
      </w:del>
      <w:ins w:id="17406" w:author="Mohamed Amine Sdiri" w:date="2023-11-29T09:58:00Z">
        <w:del w:id="17407" w:author="Houyem Rais" w:date="2024-02-22T14:46:00Z">
          <w:r w:rsidR="00621175" w:rsidDel="00201166">
            <w:delText xml:space="preserve"> </w:delText>
          </w:r>
        </w:del>
      </w:ins>
      <w:del w:id="17408" w:author="Houyem Rais" w:date="2024-02-22T14:46:00Z">
        <w:r w:rsidRPr="00343F01" w:rsidDel="00201166">
          <w:delText xml:space="preserve">cela signifie que la mesure dans laquelle le risque peut être transféré est limitée par le niveau de fonds propres dans la société de projet. Si les pertes dues à un risque s’avèrent supérieures à ces capitaux, </w:delText>
        </w:r>
      </w:del>
      <w:ins w:id="17409" w:author="Mohamed Amine Sdiri" w:date="2023-11-29T09:58:00Z">
        <w:del w:id="17410" w:author="Houyem Rais" w:date="2024-02-22T14:46:00Z">
          <w:r w:rsidR="00621175" w:rsidDel="00201166">
            <w:delText xml:space="preserve"> </w:delText>
          </w:r>
        </w:del>
      </w:ins>
      <w:del w:id="17411" w:author="Houyem Rais" w:date="2024-02-22T14:46:00Z">
        <w:r w:rsidRPr="00343F01" w:rsidDel="00201166">
          <w:delText xml:space="preserve">les actionnaires peuvent abandonner le projet. Étant donné que le gouvernement est le responsable ultime pour assurer que les services publics sont fournis, </w:delText>
        </w:r>
      </w:del>
      <w:ins w:id="17412" w:author="Mohamed Amine Sdiri" w:date="2023-11-29T09:58:00Z">
        <w:del w:id="17413" w:author="Houyem Rais" w:date="2024-02-22T14:46:00Z">
          <w:r w:rsidR="00621175" w:rsidDel="00201166">
            <w:delText xml:space="preserve"> </w:delText>
          </w:r>
        </w:del>
      </w:ins>
      <w:del w:id="17414" w:author="Houyem Rais" w:date="2024-02-22T14:46:00Z">
        <w:r w:rsidRPr="00343F01" w:rsidDel="00201166">
          <w:delText>le reste du risque du projet demeure la responsabilité dans le gouvernement.</w:delText>
        </w:r>
      </w:del>
    </w:p>
    <w:p w14:paraId="54ED683E" w14:textId="5BC9DC62" w:rsidR="002D7E86" w:rsidRPr="00343F01" w:rsidDel="00201166" w:rsidRDefault="002D7E86" w:rsidP="00D62BC5">
      <w:pPr>
        <w:spacing w:before="0" w:after="160"/>
        <w:jc w:val="left"/>
        <w:rPr>
          <w:del w:id="17415" w:author="Houyem Rais" w:date="2024-02-22T14:46:00Z"/>
        </w:rPr>
        <w:pPrChange w:id="17416" w:author="Houyem Rais" w:date="2024-02-22T14:49:00Z">
          <w:pPr>
            <w:pStyle w:val="Heading2"/>
          </w:pPr>
        </w:pPrChange>
      </w:pPr>
      <w:bookmarkStart w:id="17417" w:name="_Toc152165409"/>
      <w:del w:id="17418" w:author="Houyem Rais" w:date="2024-02-22T14:46:00Z">
        <w:r w:rsidRPr="00343F01" w:rsidDel="00201166">
          <w:delText>Identification des risques</w:delText>
        </w:r>
        <w:bookmarkEnd w:id="17417"/>
      </w:del>
    </w:p>
    <w:p w14:paraId="6025B136" w14:textId="16237D75" w:rsidR="00501227" w:rsidRPr="00343F01" w:rsidDel="00201166" w:rsidRDefault="00501227" w:rsidP="00D62BC5">
      <w:pPr>
        <w:spacing w:before="0" w:after="160"/>
        <w:jc w:val="left"/>
        <w:rPr>
          <w:del w:id="17419" w:author="Houyem Rais" w:date="2024-02-22T14:46:00Z"/>
        </w:rPr>
        <w:pPrChange w:id="17420" w:author="Houyem Rais" w:date="2024-02-22T14:49:00Z">
          <w:pPr/>
        </w:pPrChange>
      </w:pPr>
      <w:del w:id="17421" w:author="Houyem Rais" w:date="2024-02-22T14:46:00Z">
        <w:r w:rsidRPr="00343F01" w:rsidDel="00201166">
          <w:delText xml:space="preserve">Afin d’évaluer les risques pouvant avoir un impact sur le projet, </w:delText>
        </w:r>
      </w:del>
      <w:ins w:id="17422" w:author="Mohamed Amine Sdiri" w:date="2023-11-29T09:58:00Z">
        <w:del w:id="17423" w:author="Houyem Rais" w:date="2024-02-22T14:46:00Z">
          <w:r w:rsidR="00621175" w:rsidDel="00201166">
            <w:delText xml:space="preserve"> </w:delText>
          </w:r>
        </w:del>
      </w:ins>
      <w:del w:id="17424" w:author="Houyem Rais" w:date="2024-02-22T14:46:00Z">
        <w:r w:rsidRPr="00343F01" w:rsidDel="00201166">
          <w:delText xml:space="preserve">il est important d’identifier les risques clés qui d’après l’expériences du Consultant sur d’autres projets similaires, </w:delText>
        </w:r>
      </w:del>
      <w:ins w:id="17425" w:author="Mohamed Amine Sdiri" w:date="2023-11-29T09:58:00Z">
        <w:del w:id="17426" w:author="Houyem Rais" w:date="2024-02-22T14:46:00Z">
          <w:r w:rsidR="00621175" w:rsidDel="00201166">
            <w:delText xml:space="preserve"> </w:delText>
          </w:r>
        </w:del>
      </w:ins>
      <w:del w:id="17427" w:author="Houyem Rais" w:date="2024-02-22T14:46:00Z">
        <w:r w:rsidRPr="00343F01" w:rsidDel="00201166">
          <w:delText xml:space="preserve">peuvent avoir un impact sur ce projet ainsi que l’approche adoptée pour la gestion et l’atténuation de ces risques adoptée dans des projets similaires entrepris dans la région et au niveau international. </w:delText>
        </w:r>
      </w:del>
    </w:p>
    <w:p w14:paraId="09C7E086" w14:textId="75986CE9" w:rsidR="00A15B63" w:rsidRPr="00343F01" w:rsidDel="00201166" w:rsidRDefault="00A15B63" w:rsidP="00D62BC5">
      <w:pPr>
        <w:spacing w:before="0" w:after="160"/>
        <w:jc w:val="left"/>
        <w:rPr>
          <w:del w:id="17428" w:author="Houyem Rais" w:date="2024-02-22T14:46:00Z"/>
        </w:rPr>
        <w:pPrChange w:id="17429" w:author="Houyem Rais" w:date="2024-02-22T14:49:00Z">
          <w:pPr/>
        </w:pPrChange>
      </w:pPr>
      <w:del w:id="17430" w:author="Houyem Rais" w:date="2024-02-22T14:46:00Z">
        <w:r w:rsidRPr="00343F01" w:rsidDel="00201166">
          <w:delText xml:space="preserve">Pour le projet consistant à concevoir, </w:delText>
        </w:r>
      </w:del>
      <w:ins w:id="17431" w:author="Mohamed Amine Sdiri" w:date="2023-11-29T09:58:00Z">
        <w:del w:id="17432" w:author="Houyem Rais" w:date="2024-02-22T14:46:00Z">
          <w:r w:rsidR="00621175" w:rsidDel="00201166">
            <w:delText xml:space="preserve"> </w:delText>
          </w:r>
        </w:del>
      </w:ins>
      <w:del w:id="17433" w:author="Houyem Rais" w:date="2024-02-22T14:46:00Z">
        <w:r w:rsidRPr="00343F01" w:rsidDel="00201166">
          <w:delText xml:space="preserve">construire, </w:delText>
        </w:r>
      </w:del>
      <w:ins w:id="17434" w:author="Mohamed Amine Sdiri" w:date="2023-11-29T09:58:00Z">
        <w:del w:id="17435" w:author="Houyem Rais" w:date="2024-02-22T14:46:00Z">
          <w:r w:rsidR="00621175" w:rsidDel="00201166">
            <w:delText xml:space="preserve"> </w:delText>
          </w:r>
        </w:del>
      </w:ins>
      <w:del w:id="17436" w:author="Houyem Rais" w:date="2024-02-22T14:46:00Z">
        <w:r w:rsidRPr="00343F01" w:rsidDel="00201166">
          <w:delText xml:space="preserve">financer, </w:delText>
        </w:r>
      </w:del>
      <w:ins w:id="17437" w:author="Mohamed Amine Sdiri" w:date="2023-11-29T09:58:00Z">
        <w:del w:id="17438" w:author="Houyem Rais" w:date="2024-02-22T14:46:00Z">
          <w:r w:rsidR="00621175" w:rsidDel="00201166">
            <w:delText xml:space="preserve"> </w:delText>
          </w:r>
        </w:del>
      </w:ins>
      <w:del w:id="17439" w:author="Houyem Rais" w:date="2024-02-22T14:46:00Z">
        <w:r w:rsidRPr="00343F01" w:rsidDel="00201166">
          <w:delText>exploiter et entretenir le</w:delText>
        </w:r>
        <w:r w:rsidR="00B7344A" w:rsidRPr="00343F01" w:rsidDel="00201166">
          <w:delText xml:space="preserve"> lot 3 du</w:delText>
        </w:r>
        <w:r w:rsidRPr="00343F01" w:rsidDel="00201166">
          <w:delText xml:space="preserve"> </w:delText>
        </w:r>
        <w:r w:rsidR="00580F52" w:rsidRPr="00343F01" w:rsidDel="00201166">
          <w:delText>Corridor Abidjan Lagos</w:delText>
        </w:r>
        <w:r w:rsidRPr="00343F01" w:rsidDel="00201166">
          <w:delText xml:space="preserve">, </w:delText>
        </w:r>
      </w:del>
      <w:ins w:id="17440" w:author="Mohamed Amine Sdiri" w:date="2023-11-29T09:58:00Z">
        <w:del w:id="17441" w:author="Houyem Rais" w:date="2024-02-22T14:46:00Z">
          <w:r w:rsidR="00621175" w:rsidDel="00201166">
            <w:delText xml:space="preserve"> </w:delText>
          </w:r>
        </w:del>
      </w:ins>
      <w:del w:id="17442" w:author="Houyem Rais" w:date="2024-02-22T14:46:00Z">
        <w:r w:rsidRPr="00343F01" w:rsidDel="00201166">
          <w:delText>les risques peuvent être classés en deux catégories principales :</w:delText>
        </w:r>
      </w:del>
    </w:p>
    <w:p w14:paraId="53FD186B" w14:textId="68C8A8FC" w:rsidR="00A15B63" w:rsidRPr="00343F01" w:rsidDel="00201166" w:rsidRDefault="00E92011" w:rsidP="00D62BC5">
      <w:pPr>
        <w:spacing w:before="0" w:after="160"/>
        <w:jc w:val="left"/>
        <w:rPr>
          <w:del w:id="17443" w:author="Houyem Rais" w:date="2024-02-22T14:46:00Z"/>
        </w:rPr>
        <w:pPrChange w:id="17444" w:author="Houyem Rais" w:date="2024-02-22T14:49:00Z">
          <w:pPr>
            <w:pStyle w:val="ListParagraph"/>
            <w:numPr>
              <w:ilvl w:val="1"/>
              <w:numId w:val="4"/>
            </w:numPr>
            <w:ind w:left="502" w:hanging="360"/>
          </w:pPr>
        </w:pPrChange>
      </w:pPr>
      <w:del w:id="17445" w:author="Houyem Rais" w:date="2024-02-22T14:46:00Z">
        <w:r w:rsidRPr="00343F01" w:rsidDel="00201166">
          <w:rPr>
            <w:b/>
            <w:bCs/>
          </w:rPr>
          <w:delText>R</w:delText>
        </w:r>
        <w:r w:rsidR="00A15B63" w:rsidRPr="00343F01" w:rsidDel="00201166">
          <w:rPr>
            <w:b/>
            <w:bCs/>
          </w:rPr>
          <w:delText>isques généraux ou les risques pays</w:delText>
        </w:r>
        <w:r w:rsidR="00A15B63" w:rsidRPr="00343F01" w:rsidDel="00201166">
          <w:delText xml:space="preserve"> qui sont liés à l’environnement politique, </w:delText>
        </w:r>
      </w:del>
      <w:ins w:id="17446" w:author="Mohamed Amine Sdiri" w:date="2023-11-29T09:58:00Z">
        <w:del w:id="17447" w:author="Houyem Rais" w:date="2024-02-22T14:46:00Z">
          <w:r w:rsidR="00621175" w:rsidDel="00201166">
            <w:delText xml:space="preserve"> </w:delText>
          </w:r>
        </w:del>
      </w:ins>
      <w:del w:id="17448" w:author="Houyem Rais" w:date="2024-02-22T14:46:00Z">
        <w:r w:rsidR="00A15B63" w:rsidRPr="00343F01" w:rsidDel="00201166">
          <w:delText>économique et juridique du pays et sur lesquels les deux partenaires n’ont aucun contrôle ; et</w:delText>
        </w:r>
      </w:del>
    </w:p>
    <w:p w14:paraId="2F9EB35D" w14:textId="30284697" w:rsidR="00A15B63" w:rsidRPr="00343F01" w:rsidDel="00201166" w:rsidRDefault="00A15B63" w:rsidP="00D62BC5">
      <w:pPr>
        <w:spacing w:before="0" w:after="160"/>
        <w:jc w:val="left"/>
        <w:rPr>
          <w:del w:id="17449" w:author="Houyem Rais" w:date="2024-02-22T14:46:00Z"/>
        </w:rPr>
        <w:pPrChange w:id="17450" w:author="Houyem Rais" w:date="2024-02-22T14:49:00Z">
          <w:pPr>
            <w:pStyle w:val="ListParagraph"/>
            <w:numPr>
              <w:ilvl w:val="1"/>
              <w:numId w:val="4"/>
            </w:numPr>
            <w:ind w:left="502" w:hanging="360"/>
          </w:pPr>
        </w:pPrChange>
      </w:pPr>
      <w:del w:id="17451" w:author="Houyem Rais" w:date="2024-02-22T14:46:00Z">
        <w:r w:rsidRPr="00343F01" w:rsidDel="00201166">
          <w:rPr>
            <w:b/>
            <w:bCs/>
          </w:rPr>
          <w:delText xml:space="preserve">Risques </w:delText>
        </w:r>
        <w:r w:rsidR="00660368" w:rsidRPr="00343F01" w:rsidDel="00201166">
          <w:rPr>
            <w:b/>
            <w:bCs/>
          </w:rPr>
          <w:delText>spécifiques</w:delText>
        </w:r>
        <w:r w:rsidRPr="00343F01" w:rsidDel="00201166">
          <w:rPr>
            <w:b/>
            <w:bCs/>
          </w:rPr>
          <w:delText xml:space="preserve"> au projet</w:delText>
        </w:r>
        <w:r w:rsidRPr="00343F01" w:rsidDel="00201166">
          <w:delText xml:space="preserve"> sur lesquels les partenaires publics et privés peuvent exercer un certain contrôle.</w:delText>
        </w:r>
      </w:del>
    </w:p>
    <w:p w14:paraId="68D09C18" w14:textId="7C8E5335" w:rsidR="0003756C" w:rsidRPr="00343F01" w:rsidDel="00201166" w:rsidRDefault="00A15B63" w:rsidP="00D62BC5">
      <w:pPr>
        <w:spacing w:before="0" w:after="160"/>
        <w:jc w:val="left"/>
        <w:rPr>
          <w:del w:id="17452" w:author="Houyem Rais" w:date="2024-02-22T14:46:00Z"/>
        </w:rPr>
        <w:pPrChange w:id="17453" w:author="Houyem Rais" w:date="2024-02-22T14:49:00Z">
          <w:pPr/>
        </w:pPrChange>
      </w:pPr>
      <w:del w:id="17454" w:author="Houyem Rais" w:date="2024-02-22T14:46:00Z">
        <w:r w:rsidRPr="00343F01" w:rsidDel="00201166">
          <w:delText>Le tableau ci-dessous résume les principaux risques du projet.</w:delText>
        </w:r>
      </w:del>
    </w:p>
    <w:p w14:paraId="3E6F9E5F" w14:textId="4797D067" w:rsidR="00962E23" w:rsidRPr="00343F01" w:rsidDel="00201166" w:rsidRDefault="00962E23" w:rsidP="00D62BC5">
      <w:pPr>
        <w:spacing w:before="0" w:after="160"/>
        <w:jc w:val="left"/>
        <w:rPr>
          <w:del w:id="17455" w:author="Houyem Rais" w:date="2024-02-22T14:46:00Z"/>
        </w:rPr>
        <w:pPrChange w:id="17456" w:author="Houyem Rais" w:date="2024-02-22T14:49:00Z">
          <w:pPr>
            <w:pStyle w:val="Caption"/>
          </w:pPr>
        </w:pPrChange>
      </w:pPr>
      <w:bookmarkStart w:id="17457" w:name="_Toc152165509"/>
      <w:del w:id="17458" w:author="Houyem Rais" w:date="2024-02-22T14:46:00Z">
        <w:r w:rsidRPr="00343F01" w:rsidDel="00201166">
          <w:delText xml:space="preserve">Tableau </w:delText>
        </w:r>
        <w:r w:rsidRPr="00343F01" w:rsidDel="00201166">
          <w:fldChar w:fldCharType="begin"/>
        </w:r>
        <w:r w:rsidRPr="00343F01" w:rsidDel="00201166">
          <w:delInstrText>SEQ Tableau \* ARABIC</w:delInstrText>
        </w:r>
        <w:r w:rsidRPr="00343F01" w:rsidDel="00201166">
          <w:fldChar w:fldCharType="separate"/>
        </w:r>
      </w:del>
      <w:ins w:id="17459" w:author="Mohamed Amine Sdiri" w:date="2023-11-29T15:48:00Z">
        <w:del w:id="17460" w:author="Houyem Rais" w:date="2024-02-22T14:46:00Z">
          <w:r w:rsidR="002B5C95" w:rsidDel="00201166">
            <w:rPr>
              <w:noProof/>
            </w:rPr>
            <w:delText>71</w:delText>
          </w:r>
        </w:del>
      </w:ins>
      <w:del w:id="17461" w:author="Houyem Rais" w:date="2024-02-22T14:46:00Z">
        <w:r w:rsidR="00194FD1" w:rsidDel="00201166">
          <w:rPr>
            <w:noProof/>
          </w:rPr>
          <w:delText>72</w:delText>
        </w:r>
        <w:r w:rsidRPr="00343F01" w:rsidDel="00201166">
          <w:fldChar w:fldCharType="end"/>
        </w:r>
        <w:r w:rsidRPr="00343F01" w:rsidDel="00201166">
          <w:delText xml:space="preserve"> Synthèse des </w:delText>
        </w:r>
        <w:r w:rsidR="00002C4F" w:rsidRPr="00343F01" w:rsidDel="00201166">
          <w:delText xml:space="preserve">principaux </w:delText>
        </w:r>
        <w:r w:rsidRPr="00343F01" w:rsidDel="00201166">
          <w:delText>risques du projet</w:delText>
        </w:r>
        <w:bookmarkEnd w:id="17457"/>
      </w:del>
    </w:p>
    <w:tbl>
      <w:tblPr>
        <w:tblW w:w="9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28"/>
        <w:gridCol w:w="5374"/>
      </w:tblGrid>
      <w:tr w:rsidR="009B4F43" w:rsidRPr="00343F01" w:rsidDel="00201166" w14:paraId="03408686" w14:textId="7469A934">
        <w:trPr>
          <w:trHeight w:val="50"/>
          <w:tblHeader/>
          <w:del w:id="17462" w:author="Houyem Rais" w:date="2024-02-22T14:46:00Z"/>
        </w:trPr>
        <w:tc>
          <w:tcPr>
            <w:tcW w:w="3828" w:type="dxa"/>
            <w:shd w:val="clear" w:color="auto" w:fill="D9D9D9" w:themeFill="background1" w:themeFillShade="D9"/>
          </w:tcPr>
          <w:p w14:paraId="4AA7F938" w14:textId="3E5BAE4E" w:rsidR="009B4F43" w:rsidRPr="00343F01" w:rsidDel="00201166" w:rsidRDefault="00E92011" w:rsidP="00D62BC5">
            <w:pPr>
              <w:spacing w:before="0" w:after="160"/>
              <w:jc w:val="left"/>
              <w:rPr>
                <w:del w:id="17463" w:author="Houyem Rais" w:date="2024-02-22T14:46:00Z"/>
                <w:rFonts w:cstheme="minorHAnsi"/>
                <w:b/>
                <w:bCs/>
                <w:sz w:val="20"/>
                <w:szCs w:val="20"/>
              </w:rPr>
              <w:pPrChange w:id="17464" w:author="Houyem Rais" w:date="2024-02-22T14:49:00Z">
                <w:pPr>
                  <w:spacing w:after="0" w:line="240" w:lineRule="auto"/>
                  <w:ind w:left="142" w:right="125"/>
                </w:pPr>
              </w:pPrChange>
            </w:pPr>
            <w:del w:id="17465" w:author="Houyem Rais" w:date="2024-02-22T14:46:00Z">
              <w:r w:rsidRPr="00343F01" w:rsidDel="00201166">
                <w:rPr>
                  <w:rFonts w:cstheme="minorHAnsi"/>
                  <w:b/>
                  <w:bCs/>
                  <w:sz w:val="20"/>
                  <w:szCs w:val="20"/>
                </w:rPr>
                <w:delText>R</w:delText>
              </w:r>
              <w:r w:rsidR="009B4F43" w:rsidRPr="00343F01" w:rsidDel="00201166">
                <w:rPr>
                  <w:rFonts w:cstheme="minorHAnsi"/>
                  <w:b/>
                  <w:bCs/>
                  <w:sz w:val="20"/>
                  <w:szCs w:val="20"/>
                </w:rPr>
                <w:delText>isques généraux ou les risques pays</w:delText>
              </w:r>
            </w:del>
          </w:p>
        </w:tc>
        <w:tc>
          <w:tcPr>
            <w:tcW w:w="5374" w:type="dxa"/>
            <w:shd w:val="clear" w:color="auto" w:fill="D9D9D9" w:themeFill="background1" w:themeFillShade="D9"/>
          </w:tcPr>
          <w:p w14:paraId="2910C41E" w14:textId="0EEB5006" w:rsidR="009B4F43" w:rsidRPr="00343F01" w:rsidDel="00201166" w:rsidRDefault="009B4F43" w:rsidP="00D62BC5">
            <w:pPr>
              <w:spacing w:before="0" w:after="160"/>
              <w:jc w:val="left"/>
              <w:rPr>
                <w:del w:id="17466" w:author="Houyem Rais" w:date="2024-02-22T14:46:00Z"/>
                <w:rFonts w:cstheme="minorHAnsi"/>
                <w:b/>
                <w:bCs/>
                <w:sz w:val="20"/>
                <w:szCs w:val="20"/>
              </w:rPr>
              <w:pPrChange w:id="17467" w:author="Houyem Rais" w:date="2024-02-22T14:49:00Z">
                <w:pPr>
                  <w:spacing w:after="0" w:line="240" w:lineRule="auto"/>
                  <w:ind w:left="142" w:right="125"/>
                </w:pPr>
              </w:pPrChange>
            </w:pPr>
            <w:del w:id="17468" w:author="Houyem Rais" w:date="2024-02-22T14:46:00Z">
              <w:r w:rsidRPr="00343F01" w:rsidDel="00201166">
                <w:rPr>
                  <w:rFonts w:cstheme="minorHAnsi"/>
                  <w:b/>
                  <w:bCs/>
                  <w:sz w:val="20"/>
                  <w:szCs w:val="20"/>
                </w:rPr>
                <w:delText>Risques spécifiques au projet</w:delText>
              </w:r>
            </w:del>
          </w:p>
        </w:tc>
      </w:tr>
      <w:tr w:rsidR="009B4F43" w:rsidRPr="00343F01" w:rsidDel="00201166" w14:paraId="5B6E660F" w14:textId="5D479368">
        <w:trPr>
          <w:trHeight w:val="6617"/>
          <w:del w:id="17469" w:author="Houyem Rais" w:date="2024-02-22T14:46:00Z"/>
        </w:trPr>
        <w:tc>
          <w:tcPr>
            <w:tcW w:w="3828" w:type="dxa"/>
          </w:tcPr>
          <w:p w14:paraId="2957BF8E" w14:textId="2C25A5D3" w:rsidR="007F0B35" w:rsidRPr="00343F01" w:rsidDel="00201166" w:rsidRDefault="007F0B35" w:rsidP="00D62BC5">
            <w:pPr>
              <w:spacing w:before="0" w:after="160"/>
              <w:jc w:val="left"/>
              <w:rPr>
                <w:del w:id="17470" w:author="Houyem Rais" w:date="2024-02-22T14:46:00Z"/>
                <w:rFonts w:cstheme="minorHAnsi"/>
                <w:sz w:val="20"/>
                <w:szCs w:val="20"/>
              </w:rPr>
              <w:pPrChange w:id="17471" w:author="Houyem Rais" w:date="2024-02-22T14:49:00Z">
                <w:pPr>
                  <w:pStyle w:val="ListParagraph"/>
                  <w:numPr>
                    <w:numId w:val="13"/>
                  </w:numPr>
                  <w:spacing w:before="0" w:after="0" w:line="240" w:lineRule="auto"/>
                  <w:ind w:left="502" w:right="123" w:hanging="360"/>
                </w:pPr>
              </w:pPrChange>
            </w:pPr>
            <w:del w:id="17472" w:author="Houyem Rais" w:date="2024-02-22T14:46:00Z">
              <w:r w:rsidRPr="00343F01" w:rsidDel="00201166">
                <w:rPr>
                  <w:rFonts w:cstheme="minorHAnsi"/>
                  <w:b/>
                  <w:bCs/>
                  <w:sz w:val="20"/>
                  <w:szCs w:val="20"/>
                </w:rPr>
                <w:delText>Risque politique</w:delText>
              </w:r>
              <w:r w:rsidRPr="00343F01" w:rsidDel="00201166">
                <w:rPr>
                  <w:rFonts w:cstheme="minorHAnsi"/>
                  <w:sz w:val="20"/>
                  <w:szCs w:val="20"/>
                </w:rPr>
                <w:delText xml:space="preserve"> </w:delText>
              </w:r>
              <w:r w:rsidR="0074488A" w:rsidRPr="00343F01" w:rsidDel="00201166">
                <w:rPr>
                  <w:rFonts w:cstheme="minorHAnsi"/>
                  <w:sz w:val="20"/>
                  <w:szCs w:val="20"/>
                </w:rPr>
                <w:delText xml:space="preserve">(agitation politique et sociale, </w:delText>
              </w:r>
            </w:del>
            <w:ins w:id="17473" w:author="Mohamed Amine Sdiri" w:date="2023-11-29T09:58:00Z">
              <w:del w:id="17474" w:author="Houyem Rais" w:date="2024-02-22T14:46:00Z">
                <w:r w:rsidR="00621175" w:rsidDel="00201166">
                  <w:rPr>
                    <w:rFonts w:cstheme="minorHAnsi"/>
                    <w:sz w:val="20"/>
                    <w:szCs w:val="20"/>
                  </w:rPr>
                  <w:delText xml:space="preserve"> </w:delText>
                </w:r>
              </w:del>
            </w:ins>
            <w:del w:id="17475" w:author="Houyem Rais" w:date="2024-02-22T14:46:00Z">
              <w:r w:rsidR="0074488A" w:rsidRPr="00343F01" w:rsidDel="00201166">
                <w:rPr>
                  <w:rFonts w:cstheme="minorHAnsi"/>
                  <w:sz w:val="20"/>
                  <w:szCs w:val="20"/>
                </w:rPr>
                <w:delText xml:space="preserve">terrorisme, </w:delText>
              </w:r>
            </w:del>
            <w:ins w:id="17476" w:author="Mohamed Amine Sdiri" w:date="2023-11-29T09:58:00Z">
              <w:del w:id="17477" w:author="Houyem Rais" w:date="2024-02-22T14:46:00Z">
                <w:r w:rsidR="00621175" w:rsidDel="00201166">
                  <w:rPr>
                    <w:rFonts w:cstheme="minorHAnsi"/>
                    <w:sz w:val="20"/>
                    <w:szCs w:val="20"/>
                  </w:rPr>
                  <w:delText xml:space="preserve"> </w:delText>
                </w:r>
              </w:del>
            </w:ins>
            <w:del w:id="17478" w:author="Houyem Rais" w:date="2024-02-22T14:46:00Z">
              <w:r w:rsidR="0074488A" w:rsidRPr="00343F01" w:rsidDel="00201166">
                <w:rPr>
                  <w:rFonts w:cstheme="minorHAnsi"/>
                  <w:sz w:val="20"/>
                  <w:szCs w:val="20"/>
                </w:rPr>
                <w:delText>etc.) ;</w:delText>
              </w:r>
            </w:del>
          </w:p>
          <w:p w14:paraId="6F62329C" w14:textId="379C73AF" w:rsidR="006B13D1" w:rsidRPr="00343F01" w:rsidDel="00201166" w:rsidRDefault="006B13D1" w:rsidP="00D62BC5">
            <w:pPr>
              <w:spacing w:before="0" w:after="160"/>
              <w:jc w:val="left"/>
              <w:rPr>
                <w:del w:id="17479" w:author="Houyem Rais" w:date="2024-02-22T14:46:00Z"/>
                <w:rFonts w:cstheme="minorHAnsi"/>
                <w:sz w:val="20"/>
                <w:szCs w:val="20"/>
              </w:rPr>
              <w:pPrChange w:id="17480" w:author="Houyem Rais" w:date="2024-02-22T14:49:00Z">
                <w:pPr>
                  <w:pStyle w:val="ListParagraph"/>
                  <w:numPr>
                    <w:numId w:val="13"/>
                  </w:numPr>
                  <w:spacing w:before="0" w:after="0" w:line="240" w:lineRule="auto"/>
                  <w:ind w:left="502" w:right="123" w:hanging="360"/>
                </w:pPr>
              </w:pPrChange>
            </w:pPr>
            <w:del w:id="17481" w:author="Houyem Rais" w:date="2024-02-22T14:46:00Z">
              <w:r w:rsidRPr="00343F01" w:rsidDel="00201166">
                <w:rPr>
                  <w:rFonts w:cstheme="minorHAnsi"/>
                  <w:b/>
                  <w:bCs/>
                  <w:sz w:val="20"/>
                  <w:szCs w:val="20"/>
                </w:rPr>
                <w:delText>Risque monétaire</w:delText>
              </w:r>
              <w:r w:rsidRPr="00343F01" w:rsidDel="00201166">
                <w:rPr>
                  <w:rFonts w:cstheme="minorHAnsi"/>
                  <w:sz w:val="20"/>
                  <w:szCs w:val="20"/>
                </w:rPr>
                <w:delText> :</w:delText>
              </w:r>
            </w:del>
          </w:p>
          <w:p w14:paraId="253C7D8A" w14:textId="3A76C1DB" w:rsidR="006B13D1" w:rsidRPr="00343F01" w:rsidDel="00201166" w:rsidRDefault="006B13D1" w:rsidP="00D62BC5">
            <w:pPr>
              <w:spacing w:before="0" w:after="160"/>
              <w:jc w:val="left"/>
              <w:rPr>
                <w:del w:id="17482" w:author="Houyem Rais" w:date="2024-02-22T14:46:00Z"/>
                <w:rFonts w:cstheme="minorHAnsi"/>
                <w:sz w:val="20"/>
                <w:szCs w:val="20"/>
              </w:rPr>
              <w:pPrChange w:id="17483" w:author="Houyem Rais" w:date="2024-02-22T14:49:00Z">
                <w:pPr>
                  <w:pStyle w:val="ListParagraph"/>
                  <w:numPr>
                    <w:ilvl w:val="1"/>
                    <w:numId w:val="13"/>
                  </w:numPr>
                  <w:spacing w:before="0" w:after="0" w:line="240" w:lineRule="auto"/>
                  <w:ind w:left="785" w:right="123" w:hanging="360"/>
                </w:pPr>
              </w:pPrChange>
            </w:pPr>
            <w:del w:id="17484" w:author="Houyem Rais" w:date="2024-02-22T14:46:00Z">
              <w:r w:rsidRPr="00343F01" w:rsidDel="00201166">
                <w:rPr>
                  <w:rFonts w:cstheme="minorHAnsi"/>
                  <w:sz w:val="20"/>
                  <w:szCs w:val="20"/>
                </w:rPr>
                <w:delText>Variation du taux de change ;</w:delText>
              </w:r>
            </w:del>
          </w:p>
          <w:p w14:paraId="1CA8DC25" w14:textId="1417D2E7" w:rsidR="006B13D1" w:rsidRPr="00343F01" w:rsidDel="00201166" w:rsidRDefault="006B13D1" w:rsidP="00D62BC5">
            <w:pPr>
              <w:spacing w:before="0" w:after="160"/>
              <w:jc w:val="left"/>
              <w:rPr>
                <w:del w:id="17485" w:author="Houyem Rais" w:date="2024-02-22T14:46:00Z"/>
                <w:rFonts w:cstheme="minorHAnsi"/>
                <w:sz w:val="20"/>
                <w:szCs w:val="20"/>
              </w:rPr>
              <w:pPrChange w:id="17486" w:author="Houyem Rais" w:date="2024-02-22T14:49:00Z">
                <w:pPr>
                  <w:pStyle w:val="ListParagraph"/>
                  <w:numPr>
                    <w:ilvl w:val="1"/>
                    <w:numId w:val="13"/>
                  </w:numPr>
                  <w:spacing w:before="0" w:after="0" w:line="240" w:lineRule="auto"/>
                  <w:ind w:left="785" w:right="123" w:hanging="360"/>
                </w:pPr>
              </w:pPrChange>
            </w:pPr>
            <w:del w:id="17487" w:author="Houyem Rais" w:date="2024-02-22T14:46:00Z">
              <w:r w:rsidRPr="00343F01" w:rsidDel="00201166">
                <w:rPr>
                  <w:rFonts w:cstheme="minorHAnsi"/>
                  <w:sz w:val="20"/>
                  <w:szCs w:val="20"/>
                </w:rPr>
                <w:delText>Variation du taux d’intérêt</w:delText>
              </w:r>
              <w:r w:rsidR="009F4CC4" w:rsidRPr="00343F01" w:rsidDel="00201166">
                <w:rPr>
                  <w:rFonts w:cstheme="minorHAnsi"/>
                  <w:sz w:val="20"/>
                  <w:szCs w:val="20"/>
                </w:rPr>
                <w:delText xml:space="preserve"> </w:delText>
              </w:r>
              <w:r w:rsidRPr="00343F01" w:rsidDel="00201166">
                <w:rPr>
                  <w:rFonts w:cstheme="minorHAnsi"/>
                  <w:sz w:val="20"/>
                  <w:szCs w:val="20"/>
                </w:rPr>
                <w:delText>;</w:delText>
              </w:r>
            </w:del>
          </w:p>
          <w:p w14:paraId="15123616" w14:textId="522B8282" w:rsidR="006B13D1" w:rsidRPr="00343F01" w:rsidDel="00201166" w:rsidRDefault="006B13D1" w:rsidP="00D62BC5">
            <w:pPr>
              <w:spacing w:before="0" w:after="160"/>
              <w:jc w:val="left"/>
              <w:rPr>
                <w:del w:id="17488" w:author="Houyem Rais" w:date="2024-02-22T14:46:00Z"/>
                <w:rFonts w:cstheme="minorHAnsi"/>
                <w:sz w:val="20"/>
                <w:szCs w:val="20"/>
              </w:rPr>
              <w:pPrChange w:id="17489" w:author="Houyem Rais" w:date="2024-02-22T14:49:00Z">
                <w:pPr>
                  <w:pStyle w:val="ListParagraph"/>
                  <w:numPr>
                    <w:ilvl w:val="1"/>
                    <w:numId w:val="13"/>
                  </w:numPr>
                  <w:spacing w:before="0" w:after="0" w:line="240" w:lineRule="auto"/>
                  <w:ind w:left="785" w:right="123" w:hanging="360"/>
                </w:pPr>
              </w:pPrChange>
            </w:pPr>
            <w:del w:id="17490" w:author="Houyem Rais" w:date="2024-02-22T14:46:00Z">
              <w:r w:rsidRPr="00343F01" w:rsidDel="00201166">
                <w:rPr>
                  <w:rFonts w:cstheme="minorHAnsi"/>
                  <w:sz w:val="20"/>
                  <w:szCs w:val="20"/>
                </w:rPr>
                <w:delText>Augmentation du taux d’inflation</w:delText>
              </w:r>
              <w:r w:rsidR="009F4CC4" w:rsidRPr="00343F01" w:rsidDel="00201166">
                <w:rPr>
                  <w:rFonts w:cstheme="minorHAnsi"/>
                  <w:sz w:val="20"/>
                  <w:szCs w:val="20"/>
                </w:rPr>
                <w:delText xml:space="preserve"> </w:delText>
              </w:r>
              <w:r w:rsidRPr="00343F01" w:rsidDel="00201166">
                <w:rPr>
                  <w:rFonts w:cstheme="minorHAnsi"/>
                  <w:sz w:val="20"/>
                  <w:szCs w:val="20"/>
                </w:rPr>
                <w:delText>;</w:delText>
              </w:r>
            </w:del>
          </w:p>
          <w:p w14:paraId="039CF1E7" w14:textId="517D65A4" w:rsidR="006B13D1" w:rsidRPr="00343F01" w:rsidDel="00201166" w:rsidRDefault="006B13D1" w:rsidP="00D62BC5">
            <w:pPr>
              <w:spacing w:before="0" w:after="160"/>
              <w:jc w:val="left"/>
              <w:rPr>
                <w:del w:id="17491" w:author="Houyem Rais" w:date="2024-02-22T14:46:00Z"/>
                <w:rFonts w:cstheme="minorHAnsi"/>
                <w:sz w:val="20"/>
                <w:szCs w:val="20"/>
              </w:rPr>
              <w:pPrChange w:id="17492" w:author="Houyem Rais" w:date="2024-02-22T14:49:00Z">
                <w:pPr>
                  <w:pStyle w:val="ListParagraph"/>
                  <w:numPr>
                    <w:ilvl w:val="1"/>
                    <w:numId w:val="13"/>
                  </w:numPr>
                  <w:spacing w:before="0" w:after="0" w:line="240" w:lineRule="auto"/>
                  <w:ind w:left="785" w:right="123" w:hanging="360"/>
                </w:pPr>
              </w:pPrChange>
            </w:pPr>
            <w:del w:id="17493" w:author="Houyem Rais" w:date="2024-02-22T14:46:00Z">
              <w:r w:rsidRPr="00343F01" w:rsidDel="00201166">
                <w:rPr>
                  <w:rFonts w:cstheme="minorHAnsi"/>
                  <w:sz w:val="20"/>
                  <w:szCs w:val="20"/>
                </w:rPr>
                <w:delText>Non-convertibilité et transfert de dividend</w:delText>
              </w:r>
              <w:r w:rsidR="009F4CC4" w:rsidRPr="00343F01" w:rsidDel="00201166">
                <w:rPr>
                  <w:rFonts w:cstheme="minorHAnsi"/>
                  <w:sz w:val="20"/>
                  <w:szCs w:val="20"/>
                </w:rPr>
                <w:delText>e</w:delText>
              </w:r>
              <w:r w:rsidRPr="00343F01" w:rsidDel="00201166">
                <w:rPr>
                  <w:rFonts w:cstheme="minorHAnsi"/>
                  <w:sz w:val="20"/>
                  <w:szCs w:val="20"/>
                </w:rPr>
                <w:delText>s</w:delText>
              </w:r>
            </w:del>
          </w:p>
          <w:p w14:paraId="1C288F2F" w14:textId="2B93271D" w:rsidR="00EB2610" w:rsidRPr="00343F01" w:rsidDel="00201166" w:rsidRDefault="00EB2610" w:rsidP="00D62BC5">
            <w:pPr>
              <w:spacing w:before="0" w:after="160"/>
              <w:jc w:val="left"/>
              <w:rPr>
                <w:del w:id="17494" w:author="Houyem Rais" w:date="2024-02-22T14:46:00Z"/>
                <w:rFonts w:cstheme="minorHAnsi"/>
                <w:sz w:val="20"/>
                <w:szCs w:val="20"/>
              </w:rPr>
              <w:pPrChange w:id="17495" w:author="Houyem Rais" w:date="2024-02-22T14:49:00Z">
                <w:pPr>
                  <w:pStyle w:val="ListParagraph"/>
                  <w:numPr>
                    <w:numId w:val="14"/>
                  </w:numPr>
                  <w:spacing w:before="0" w:after="0" w:line="240" w:lineRule="auto"/>
                  <w:ind w:left="502" w:right="123" w:hanging="360"/>
                </w:pPr>
              </w:pPrChange>
            </w:pPr>
            <w:del w:id="17496" w:author="Houyem Rais" w:date="2024-02-22T14:46:00Z">
              <w:r w:rsidRPr="00343F01" w:rsidDel="00201166">
                <w:rPr>
                  <w:rFonts w:cstheme="minorHAnsi"/>
                  <w:sz w:val="20"/>
                  <w:szCs w:val="20"/>
                </w:rPr>
                <w:delText xml:space="preserve">Risques </w:delText>
              </w:r>
              <w:r w:rsidRPr="00343F01" w:rsidDel="00201166">
                <w:rPr>
                  <w:rFonts w:cstheme="minorHAnsi"/>
                  <w:b/>
                  <w:bCs/>
                  <w:sz w:val="20"/>
                  <w:szCs w:val="20"/>
                </w:rPr>
                <w:delText>juridiques</w:delText>
              </w:r>
              <w:r w:rsidRPr="00343F01" w:rsidDel="00201166">
                <w:rPr>
                  <w:rFonts w:cstheme="minorHAnsi"/>
                  <w:sz w:val="20"/>
                  <w:szCs w:val="20"/>
                </w:rPr>
                <w:delText xml:space="preserve"> et </w:delText>
              </w:r>
              <w:r w:rsidRPr="00343F01" w:rsidDel="00201166">
                <w:rPr>
                  <w:rFonts w:cstheme="minorHAnsi"/>
                  <w:b/>
                  <w:bCs/>
                  <w:sz w:val="20"/>
                  <w:szCs w:val="20"/>
                </w:rPr>
                <w:delText>institutionnels</w:delText>
              </w:r>
              <w:r w:rsidRPr="00343F01" w:rsidDel="00201166">
                <w:rPr>
                  <w:rFonts w:cstheme="minorHAnsi"/>
                  <w:sz w:val="20"/>
                  <w:szCs w:val="20"/>
                </w:rPr>
                <w:delText xml:space="preserve"> qui couvrent plusieurs aspects tels que :</w:delText>
              </w:r>
            </w:del>
          </w:p>
          <w:p w14:paraId="3457B467" w14:textId="5304043B" w:rsidR="00FB60D7" w:rsidRPr="00343F01" w:rsidDel="00201166" w:rsidRDefault="00FB60D7" w:rsidP="00D62BC5">
            <w:pPr>
              <w:spacing w:before="0" w:after="160"/>
              <w:jc w:val="left"/>
              <w:rPr>
                <w:del w:id="17497" w:author="Houyem Rais" w:date="2024-02-22T14:46:00Z"/>
                <w:rFonts w:cstheme="minorHAnsi"/>
                <w:sz w:val="20"/>
                <w:szCs w:val="20"/>
              </w:rPr>
              <w:pPrChange w:id="17498" w:author="Houyem Rais" w:date="2024-02-22T14:49:00Z">
                <w:pPr>
                  <w:pStyle w:val="ListParagraph"/>
                  <w:numPr>
                    <w:ilvl w:val="1"/>
                    <w:numId w:val="14"/>
                  </w:numPr>
                  <w:spacing w:before="0" w:after="0" w:line="240" w:lineRule="auto"/>
                  <w:ind w:left="785" w:right="123" w:hanging="360"/>
                </w:pPr>
              </w:pPrChange>
            </w:pPr>
            <w:del w:id="17499" w:author="Houyem Rais" w:date="2024-02-22T14:46:00Z">
              <w:r w:rsidRPr="00343F01" w:rsidDel="00201166">
                <w:rPr>
                  <w:rFonts w:cstheme="minorHAnsi"/>
                  <w:sz w:val="20"/>
                  <w:szCs w:val="20"/>
                </w:rPr>
                <w:delText xml:space="preserve">Modification de la réglementation régissant la fiscalité des entreprises et les contrats de </w:delText>
              </w:r>
              <w:r w:rsidR="00F649F8" w:rsidRPr="00343F01" w:rsidDel="00201166">
                <w:rPr>
                  <w:rFonts w:cstheme="minorHAnsi"/>
                  <w:sz w:val="20"/>
                  <w:szCs w:val="20"/>
                </w:rPr>
                <w:delText>PPP ;</w:delText>
              </w:r>
            </w:del>
          </w:p>
          <w:p w14:paraId="014574C6" w14:textId="1DAF653C" w:rsidR="00FB60D7" w:rsidRPr="00343F01" w:rsidDel="00201166" w:rsidRDefault="00F649F8" w:rsidP="00D62BC5">
            <w:pPr>
              <w:spacing w:before="0" w:after="160"/>
              <w:jc w:val="left"/>
              <w:rPr>
                <w:del w:id="17500" w:author="Houyem Rais" w:date="2024-02-22T14:46:00Z"/>
                <w:rFonts w:cstheme="minorHAnsi"/>
                <w:sz w:val="20"/>
                <w:szCs w:val="20"/>
              </w:rPr>
              <w:pPrChange w:id="17501" w:author="Houyem Rais" w:date="2024-02-22T14:49:00Z">
                <w:pPr>
                  <w:pStyle w:val="ListParagraph"/>
                  <w:numPr>
                    <w:ilvl w:val="1"/>
                    <w:numId w:val="14"/>
                  </w:numPr>
                  <w:spacing w:before="0" w:after="0" w:line="240" w:lineRule="auto"/>
                  <w:ind w:left="785" w:right="123" w:hanging="360"/>
                </w:pPr>
              </w:pPrChange>
            </w:pPr>
            <w:del w:id="17502" w:author="Houyem Rais" w:date="2024-02-22T14:46:00Z">
              <w:r w:rsidRPr="00343F01" w:rsidDel="00201166">
                <w:rPr>
                  <w:rFonts w:cstheme="minorHAnsi"/>
                  <w:sz w:val="20"/>
                  <w:szCs w:val="20"/>
                </w:rPr>
                <w:delText>Inexactitudes</w:delText>
              </w:r>
              <w:r w:rsidR="00FB60D7" w:rsidRPr="00343F01" w:rsidDel="00201166">
                <w:rPr>
                  <w:rFonts w:cstheme="minorHAnsi"/>
                  <w:sz w:val="20"/>
                  <w:szCs w:val="20"/>
                </w:rPr>
                <w:delText xml:space="preserve"> dans les textes </w:delText>
              </w:r>
              <w:r w:rsidRPr="00343F01" w:rsidDel="00201166">
                <w:rPr>
                  <w:rFonts w:cstheme="minorHAnsi"/>
                  <w:sz w:val="20"/>
                  <w:szCs w:val="20"/>
                </w:rPr>
                <w:delText>juridiques ;</w:delText>
              </w:r>
            </w:del>
          </w:p>
          <w:p w14:paraId="7112EF3D" w14:textId="4C918127" w:rsidR="009B4F43" w:rsidRPr="00343F01" w:rsidDel="00201166" w:rsidRDefault="00F649F8" w:rsidP="00D62BC5">
            <w:pPr>
              <w:spacing w:before="0" w:after="160"/>
              <w:jc w:val="left"/>
              <w:rPr>
                <w:del w:id="17503" w:author="Houyem Rais" w:date="2024-02-22T14:46:00Z"/>
                <w:rFonts w:cstheme="minorHAnsi"/>
                <w:b/>
                <w:bCs/>
                <w:sz w:val="20"/>
                <w:szCs w:val="20"/>
              </w:rPr>
              <w:pPrChange w:id="17504" w:author="Houyem Rais" w:date="2024-02-22T14:49:00Z">
                <w:pPr>
                  <w:pStyle w:val="ListParagraph"/>
                  <w:numPr>
                    <w:numId w:val="14"/>
                  </w:numPr>
                  <w:spacing w:before="0" w:after="0" w:line="240" w:lineRule="auto"/>
                  <w:ind w:left="502" w:right="123" w:hanging="360"/>
                </w:pPr>
              </w:pPrChange>
            </w:pPr>
            <w:del w:id="17505" w:author="Houyem Rais" w:date="2024-02-22T14:46:00Z">
              <w:r w:rsidRPr="00343F01" w:rsidDel="00201166">
                <w:rPr>
                  <w:rFonts w:cstheme="minorHAnsi"/>
                  <w:b/>
                  <w:bCs/>
                  <w:sz w:val="20"/>
                  <w:szCs w:val="20"/>
                </w:rPr>
                <w:delText>Force majeur</w:delText>
              </w:r>
              <w:r w:rsidR="000F7631" w:rsidRPr="00343F01" w:rsidDel="00201166">
                <w:rPr>
                  <w:rFonts w:cstheme="minorHAnsi"/>
                  <w:b/>
                  <w:bCs/>
                  <w:sz w:val="20"/>
                  <w:szCs w:val="20"/>
                </w:rPr>
                <w:delText>e</w:delText>
              </w:r>
              <w:r w:rsidRPr="00343F01" w:rsidDel="00201166">
                <w:rPr>
                  <w:rFonts w:cstheme="minorHAnsi"/>
                  <w:b/>
                  <w:bCs/>
                  <w:sz w:val="20"/>
                  <w:szCs w:val="20"/>
                </w:rPr>
                <w:delText xml:space="preserve"> </w:delText>
              </w:r>
              <w:r w:rsidR="003F01EB" w:rsidRPr="00343F01" w:rsidDel="00201166">
                <w:rPr>
                  <w:rFonts w:cstheme="minorHAnsi"/>
                  <w:sz w:val="20"/>
                  <w:szCs w:val="20"/>
                </w:rPr>
                <w:delText>(l</w:delText>
              </w:r>
              <w:r w:rsidR="002E09C9" w:rsidRPr="00343F01" w:rsidDel="00201166">
                <w:rPr>
                  <w:rFonts w:cstheme="minorHAnsi"/>
                  <w:sz w:val="20"/>
                  <w:szCs w:val="20"/>
                </w:rPr>
                <w:delText xml:space="preserve">e risque de survenance de certains événements inattendus qui échappent au contrôle d’une partie (naturelle et humaine), </w:delText>
              </w:r>
            </w:del>
            <w:ins w:id="17506" w:author="Mohamed Amine Sdiri" w:date="2023-11-29T09:58:00Z">
              <w:del w:id="17507" w:author="Houyem Rais" w:date="2024-02-22T14:46:00Z">
                <w:r w:rsidR="00621175" w:rsidDel="00201166">
                  <w:rPr>
                    <w:rFonts w:cstheme="minorHAnsi"/>
                    <w:sz w:val="20"/>
                    <w:szCs w:val="20"/>
                  </w:rPr>
                  <w:delText xml:space="preserve"> </w:delText>
                </w:r>
              </w:del>
            </w:ins>
            <w:del w:id="17508" w:author="Houyem Rais" w:date="2024-02-22T14:46:00Z">
              <w:r w:rsidR="002E09C9" w:rsidRPr="00343F01" w:rsidDel="00201166">
                <w:rPr>
                  <w:rFonts w:cstheme="minorHAnsi"/>
                  <w:sz w:val="20"/>
                  <w:szCs w:val="20"/>
                </w:rPr>
                <w:delText xml:space="preserve">par exemple les catastrophes naturelles, </w:delText>
              </w:r>
            </w:del>
            <w:ins w:id="17509" w:author="Mohamed Amine Sdiri" w:date="2023-11-29T09:58:00Z">
              <w:del w:id="17510" w:author="Houyem Rais" w:date="2024-02-22T14:46:00Z">
                <w:r w:rsidR="00621175" w:rsidDel="00201166">
                  <w:rPr>
                    <w:rFonts w:cstheme="minorHAnsi"/>
                    <w:sz w:val="20"/>
                    <w:szCs w:val="20"/>
                  </w:rPr>
                  <w:delText xml:space="preserve"> </w:delText>
                </w:r>
              </w:del>
            </w:ins>
            <w:del w:id="17511" w:author="Houyem Rais" w:date="2024-02-22T14:46:00Z">
              <w:r w:rsidR="002E09C9" w:rsidRPr="00343F01" w:rsidDel="00201166">
                <w:rPr>
                  <w:rFonts w:cstheme="minorHAnsi"/>
                  <w:sz w:val="20"/>
                  <w:szCs w:val="20"/>
                </w:rPr>
                <w:delText xml:space="preserve">les guerres, </w:delText>
              </w:r>
            </w:del>
            <w:ins w:id="17512" w:author="Mohamed Amine Sdiri" w:date="2023-11-29T09:58:00Z">
              <w:del w:id="17513" w:author="Houyem Rais" w:date="2024-02-22T14:46:00Z">
                <w:r w:rsidR="00621175" w:rsidDel="00201166">
                  <w:rPr>
                    <w:rFonts w:cstheme="minorHAnsi"/>
                    <w:sz w:val="20"/>
                    <w:szCs w:val="20"/>
                  </w:rPr>
                  <w:delText xml:space="preserve"> </w:delText>
                </w:r>
              </w:del>
            </w:ins>
            <w:del w:id="17514" w:author="Houyem Rais" w:date="2024-02-22T14:46:00Z">
              <w:r w:rsidR="002E09C9" w:rsidRPr="00343F01" w:rsidDel="00201166">
                <w:rPr>
                  <w:rFonts w:cstheme="minorHAnsi"/>
                  <w:sz w:val="20"/>
                  <w:szCs w:val="20"/>
                </w:rPr>
                <w:delText xml:space="preserve">les émeutes, </w:delText>
              </w:r>
            </w:del>
            <w:ins w:id="17515" w:author="Mohamed Amine Sdiri" w:date="2023-11-29T09:58:00Z">
              <w:del w:id="17516" w:author="Houyem Rais" w:date="2024-02-22T14:46:00Z">
                <w:r w:rsidR="00621175" w:rsidDel="00201166">
                  <w:rPr>
                    <w:rFonts w:cstheme="minorHAnsi"/>
                    <w:sz w:val="20"/>
                    <w:szCs w:val="20"/>
                  </w:rPr>
                  <w:delText xml:space="preserve"> </w:delText>
                </w:r>
              </w:del>
            </w:ins>
            <w:del w:id="17517" w:author="Houyem Rais" w:date="2024-02-22T14:46:00Z">
              <w:r w:rsidR="002E09C9" w:rsidRPr="00343F01" w:rsidDel="00201166">
                <w:rPr>
                  <w:rFonts w:cstheme="minorHAnsi"/>
                  <w:sz w:val="20"/>
                  <w:szCs w:val="20"/>
                </w:rPr>
                <w:delText>les grèves (pour non-acceptation des péages) etc.)</w:delText>
              </w:r>
            </w:del>
          </w:p>
        </w:tc>
        <w:tc>
          <w:tcPr>
            <w:tcW w:w="5374" w:type="dxa"/>
          </w:tcPr>
          <w:p w14:paraId="72B3C0F1" w14:textId="116B4F6B" w:rsidR="00597A66" w:rsidRPr="00343F01" w:rsidDel="00201166" w:rsidRDefault="00597A66" w:rsidP="00D62BC5">
            <w:pPr>
              <w:spacing w:before="0" w:after="160"/>
              <w:jc w:val="left"/>
              <w:rPr>
                <w:del w:id="17518" w:author="Houyem Rais" w:date="2024-02-22T14:46:00Z"/>
                <w:rFonts w:cstheme="minorHAnsi"/>
                <w:sz w:val="20"/>
                <w:szCs w:val="20"/>
              </w:rPr>
              <w:pPrChange w:id="17519" w:author="Houyem Rais" w:date="2024-02-22T14:49:00Z">
                <w:pPr>
                  <w:pStyle w:val="ListParagraph"/>
                  <w:numPr>
                    <w:numId w:val="14"/>
                  </w:numPr>
                  <w:spacing w:before="0" w:after="0" w:line="240" w:lineRule="auto"/>
                  <w:ind w:left="502" w:right="123" w:hanging="360"/>
                </w:pPr>
              </w:pPrChange>
            </w:pPr>
            <w:del w:id="17520" w:author="Houyem Rais" w:date="2024-02-22T14:46:00Z">
              <w:r w:rsidRPr="00343F01" w:rsidDel="00201166">
                <w:rPr>
                  <w:rFonts w:cstheme="minorHAnsi"/>
                  <w:sz w:val="20"/>
                  <w:szCs w:val="20"/>
                </w:rPr>
                <w:delText xml:space="preserve">Risque de </w:delText>
              </w:r>
              <w:r w:rsidRPr="00343F01" w:rsidDel="00201166">
                <w:rPr>
                  <w:rFonts w:cstheme="minorHAnsi"/>
                  <w:b/>
                  <w:bCs/>
                  <w:sz w:val="20"/>
                  <w:szCs w:val="20"/>
                </w:rPr>
                <w:delText>non-conclusion du contrat</w:delText>
              </w:r>
              <w:r w:rsidRPr="00343F01" w:rsidDel="00201166">
                <w:rPr>
                  <w:rFonts w:cstheme="minorHAnsi"/>
                  <w:sz w:val="20"/>
                  <w:szCs w:val="20"/>
                </w:rPr>
                <w:delText xml:space="preserve"> ;</w:delText>
              </w:r>
            </w:del>
          </w:p>
          <w:p w14:paraId="74FDD150" w14:textId="13EFBC14" w:rsidR="00597A66" w:rsidRPr="00343F01" w:rsidDel="00201166" w:rsidRDefault="00597A66" w:rsidP="00D62BC5">
            <w:pPr>
              <w:spacing w:before="0" w:after="160"/>
              <w:jc w:val="left"/>
              <w:rPr>
                <w:del w:id="17521" w:author="Houyem Rais" w:date="2024-02-22T14:46:00Z"/>
                <w:rFonts w:cstheme="minorHAnsi"/>
                <w:sz w:val="20"/>
                <w:szCs w:val="20"/>
              </w:rPr>
              <w:pPrChange w:id="17522" w:author="Houyem Rais" w:date="2024-02-22T14:49:00Z">
                <w:pPr>
                  <w:pStyle w:val="ListParagraph"/>
                  <w:numPr>
                    <w:numId w:val="14"/>
                  </w:numPr>
                  <w:spacing w:before="0" w:after="0" w:line="240" w:lineRule="auto"/>
                  <w:ind w:left="502" w:right="123" w:hanging="360"/>
                </w:pPr>
              </w:pPrChange>
            </w:pPr>
            <w:del w:id="17523" w:author="Houyem Rais" w:date="2024-02-22T14:46:00Z">
              <w:r w:rsidRPr="00343F01" w:rsidDel="00201166">
                <w:rPr>
                  <w:rFonts w:cstheme="minorHAnsi"/>
                  <w:sz w:val="20"/>
                  <w:szCs w:val="20"/>
                </w:rPr>
                <w:delText>Risque sur les</w:delText>
              </w:r>
              <w:r w:rsidRPr="00343F01" w:rsidDel="00201166">
                <w:rPr>
                  <w:rFonts w:cstheme="minorHAnsi"/>
                  <w:b/>
                  <w:bCs/>
                  <w:sz w:val="20"/>
                  <w:szCs w:val="20"/>
                </w:rPr>
                <w:delText xml:space="preserve"> </w:delText>
              </w:r>
              <w:r w:rsidR="00FC1D34" w:rsidRPr="00343F01" w:rsidDel="00201166">
                <w:rPr>
                  <w:rFonts w:cstheme="minorHAnsi"/>
                  <w:b/>
                  <w:bCs/>
                  <w:sz w:val="20"/>
                  <w:szCs w:val="20"/>
                </w:rPr>
                <w:delText>études</w:delText>
              </w:r>
              <w:r w:rsidR="00FC1D34" w:rsidRPr="00343F01" w:rsidDel="00201166">
                <w:rPr>
                  <w:rFonts w:cstheme="minorHAnsi"/>
                  <w:sz w:val="20"/>
                  <w:szCs w:val="20"/>
                </w:rPr>
                <w:delText xml:space="preserve"> ;</w:delText>
              </w:r>
            </w:del>
          </w:p>
          <w:p w14:paraId="4853DC54" w14:textId="6C39728B" w:rsidR="00597A66" w:rsidRPr="00343F01" w:rsidDel="00201166" w:rsidRDefault="00597A66" w:rsidP="00D62BC5">
            <w:pPr>
              <w:spacing w:before="0" w:after="160"/>
              <w:jc w:val="left"/>
              <w:rPr>
                <w:del w:id="17524" w:author="Houyem Rais" w:date="2024-02-22T14:46:00Z"/>
                <w:rFonts w:cstheme="minorHAnsi"/>
                <w:sz w:val="20"/>
                <w:szCs w:val="20"/>
              </w:rPr>
              <w:pPrChange w:id="17525" w:author="Houyem Rais" w:date="2024-02-22T14:49:00Z">
                <w:pPr>
                  <w:pStyle w:val="ListParagraph"/>
                  <w:numPr>
                    <w:numId w:val="14"/>
                  </w:numPr>
                  <w:spacing w:before="0" w:after="0" w:line="240" w:lineRule="auto"/>
                  <w:ind w:left="502" w:right="123" w:hanging="360"/>
                </w:pPr>
              </w:pPrChange>
            </w:pPr>
            <w:del w:id="17526" w:author="Houyem Rais" w:date="2024-02-22T14:46:00Z">
              <w:r w:rsidRPr="00343F01" w:rsidDel="00201166">
                <w:rPr>
                  <w:rFonts w:cstheme="minorHAnsi"/>
                  <w:sz w:val="20"/>
                  <w:szCs w:val="20"/>
                </w:rPr>
                <w:delText xml:space="preserve">Risques liés à </w:delText>
              </w:r>
              <w:r w:rsidRPr="00343F01" w:rsidDel="00201166">
                <w:rPr>
                  <w:rFonts w:cstheme="minorHAnsi"/>
                  <w:b/>
                  <w:bCs/>
                  <w:sz w:val="20"/>
                  <w:szCs w:val="20"/>
                </w:rPr>
                <w:delText>la conception</w:delText>
              </w:r>
              <w:r w:rsidRPr="00343F01" w:rsidDel="00201166">
                <w:rPr>
                  <w:rFonts w:cstheme="minorHAnsi"/>
                  <w:sz w:val="20"/>
                  <w:szCs w:val="20"/>
                </w:rPr>
                <w:delText> :</w:delText>
              </w:r>
            </w:del>
          </w:p>
          <w:p w14:paraId="54385C81" w14:textId="4AAB79A9" w:rsidR="00597A66" w:rsidRPr="00343F01" w:rsidDel="00201166" w:rsidRDefault="00FC1D34" w:rsidP="00D62BC5">
            <w:pPr>
              <w:spacing w:before="0" w:after="160"/>
              <w:jc w:val="left"/>
              <w:rPr>
                <w:del w:id="17527" w:author="Houyem Rais" w:date="2024-02-22T14:46:00Z"/>
                <w:rFonts w:cstheme="minorHAnsi"/>
                <w:sz w:val="20"/>
                <w:szCs w:val="20"/>
              </w:rPr>
              <w:pPrChange w:id="17528" w:author="Houyem Rais" w:date="2024-02-22T14:49:00Z">
                <w:pPr>
                  <w:pStyle w:val="ListParagraph"/>
                  <w:numPr>
                    <w:ilvl w:val="1"/>
                    <w:numId w:val="14"/>
                  </w:numPr>
                  <w:spacing w:before="0" w:after="0" w:line="240" w:lineRule="auto"/>
                  <w:ind w:left="785" w:right="123" w:hanging="360"/>
                </w:pPr>
              </w:pPrChange>
            </w:pPr>
            <w:del w:id="17529" w:author="Houyem Rais" w:date="2024-02-22T14:46:00Z">
              <w:r w:rsidRPr="00343F01" w:rsidDel="00201166">
                <w:rPr>
                  <w:rFonts w:cstheme="minorHAnsi"/>
                  <w:sz w:val="20"/>
                  <w:szCs w:val="20"/>
                </w:rPr>
                <w:delText>Erreurs</w:delText>
              </w:r>
              <w:r w:rsidR="00597A66" w:rsidRPr="00343F01" w:rsidDel="00201166">
                <w:rPr>
                  <w:rFonts w:cstheme="minorHAnsi"/>
                  <w:sz w:val="20"/>
                  <w:szCs w:val="20"/>
                </w:rPr>
                <w:delText xml:space="preserve"> et omissions de </w:delText>
              </w:r>
              <w:r w:rsidRPr="00343F01" w:rsidDel="00201166">
                <w:rPr>
                  <w:rFonts w:cstheme="minorHAnsi"/>
                  <w:sz w:val="20"/>
                  <w:szCs w:val="20"/>
                </w:rPr>
                <w:delText>conception ;</w:delText>
              </w:r>
            </w:del>
          </w:p>
          <w:p w14:paraId="2D1EC70A" w14:textId="22309BC3" w:rsidR="00DC1BF8" w:rsidRPr="00343F01" w:rsidDel="00201166" w:rsidRDefault="001E2478" w:rsidP="00D62BC5">
            <w:pPr>
              <w:spacing w:before="0" w:after="160"/>
              <w:jc w:val="left"/>
              <w:rPr>
                <w:del w:id="17530" w:author="Houyem Rais" w:date="2024-02-22T14:46:00Z"/>
                <w:rFonts w:cstheme="minorHAnsi"/>
                <w:sz w:val="20"/>
                <w:szCs w:val="20"/>
              </w:rPr>
              <w:pPrChange w:id="17531" w:author="Houyem Rais" w:date="2024-02-22T14:49:00Z">
                <w:pPr>
                  <w:pStyle w:val="ListParagraph"/>
                  <w:numPr>
                    <w:ilvl w:val="1"/>
                    <w:numId w:val="14"/>
                  </w:numPr>
                  <w:spacing w:before="0" w:after="0" w:line="240" w:lineRule="auto"/>
                  <w:ind w:left="785" w:right="123" w:hanging="360"/>
                </w:pPr>
              </w:pPrChange>
            </w:pPr>
            <w:del w:id="17532" w:author="Houyem Rais" w:date="2024-02-22T14:46:00Z">
              <w:r w:rsidRPr="00343F01" w:rsidDel="00201166">
                <w:rPr>
                  <w:sz w:val="20"/>
                  <w:szCs w:val="20"/>
                </w:rPr>
                <w:delText>La</w:delText>
              </w:r>
              <w:r w:rsidR="00DC1BF8" w:rsidRPr="00343F01" w:rsidDel="00201166">
                <w:rPr>
                  <w:sz w:val="20"/>
                  <w:szCs w:val="20"/>
                </w:rPr>
                <w:delText xml:space="preserve"> conception du secteur privé n’atteigne pas les spécifications de rendement requises</w:delText>
              </w:r>
            </w:del>
          </w:p>
          <w:p w14:paraId="1141A07A" w14:textId="5B6DC857" w:rsidR="00597A66" w:rsidRPr="00343F01" w:rsidDel="00201166" w:rsidRDefault="00597A66" w:rsidP="00D62BC5">
            <w:pPr>
              <w:spacing w:before="0" w:after="160"/>
              <w:jc w:val="left"/>
              <w:rPr>
                <w:del w:id="17533" w:author="Houyem Rais" w:date="2024-02-22T14:46:00Z"/>
                <w:rFonts w:cstheme="minorHAnsi"/>
                <w:sz w:val="20"/>
                <w:szCs w:val="20"/>
              </w:rPr>
              <w:pPrChange w:id="17534" w:author="Houyem Rais" w:date="2024-02-22T14:49:00Z">
                <w:pPr>
                  <w:pStyle w:val="ListParagraph"/>
                  <w:numPr>
                    <w:ilvl w:val="1"/>
                    <w:numId w:val="14"/>
                  </w:numPr>
                  <w:spacing w:before="0" w:after="0" w:line="240" w:lineRule="auto"/>
                  <w:ind w:left="785" w:right="123" w:hanging="360"/>
                </w:pPr>
              </w:pPrChange>
            </w:pPr>
            <w:del w:id="17535" w:author="Houyem Rais" w:date="2024-02-22T14:46:00Z">
              <w:r w:rsidRPr="00343F01" w:rsidDel="00201166">
                <w:rPr>
                  <w:rFonts w:cstheme="minorHAnsi"/>
                  <w:sz w:val="20"/>
                  <w:szCs w:val="20"/>
                </w:rPr>
                <w:delText xml:space="preserve">Le processus de conception prend plus de temps que </w:delText>
              </w:r>
              <w:r w:rsidR="00FC1D34" w:rsidRPr="00343F01" w:rsidDel="00201166">
                <w:rPr>
                  <w:rFonts w:cstheme="minorHAnsi"/>
                  <w:sz w:val="20"/>
                  <w:szCs w:val="20"/>
                </w:rPr>
                <w:delText>prévu ;</w:delText>
              </w:r>
            </w:del>
          </w:p>
          <w:p w14:paraId="1DB6131B" w14:textId="6B330812" w:rsidR="00597A66" w:rsidRPr="00343F01" w:rsidDel="00201166" w:rsidRDefault="00FC1D34" w:rsidP="00D62BC5">
            <w:pPr>
              <w:spacing w:before="0" w:after="160"/>
              <w:jc w:val="left"/>
              <w:rPr>
                <w:del w:id="17536" w:author="Houyem Rais" w:date="2024-02-22T14:46:00Z"/>
                <w:rFonts w:cstheme="minorHAnsi"/>
                <w:sz w:val="20"/>
                <w:szCs w:val="20"/>
              </w:rPr>
              <w:pPrChange w:id="17537" w:author="Houyem Rais" w:date="2024-02-22T14:49:00Z">
                <w:pPr>
                  <w:pStyle w:val="ListParagraph"/>
                  <w:numPr>
                    <w:ilvl w:val="1"/>
                    <w:numId w:val="14"/>
                  </w:numPr>
                  <w:spacing w:before="0" w:after="0" w:line="240" w:lineRule="auto"/>
                  <w:ind w:left="785" w:right="123" w:hanging="360"/>
                </w:pPr>
              </w:pPrChange>
            </w:pPr>
            <w:del w:id="17538" w:author="Houyem Rais" w:date="2024-02-22T14:46:00Z">
              <w:r w:rsidRPr="00343F01" w:rsidDel="00201166">
                <w:rPr>
                  <w:rFonts w:cstheme="minorHAnsi"/>
                  <w:sz w:val="20"/>
                  <w:szCs w:val="20"/>
                </w:rPr>
                <w:delText>Les</w:delText>
              </w:r>
              <w:r w:rsidR="00597A66" w:rsidRPr="00343F01" w:rsidDel="00201166">
                <w:rPr>
                  <w:rFonts w:cstheme="minorHAnsi"/>
                  <w:sz w:val="20"/>
                  <w:szCs w:val="20"/>
                </w:rPr>
                <w:delText xml:space="preserve"> intervenants demandent des changements en </w:delText>
              </w:r>
              <w:r w:rsidRPr="00343F01" w:rsidDel="00201166">
                <w:rPr>
                  <w:rFonts w:cstheme="minorHAnsi"/>
                  <w:sz w:val="20"/>
                  <w:szCs w:val="20"/>
                </w:rPr>
                <w:delText>retard ;</w:delText>
              </w:r>
            </w:del>
          </w:p>
          <w:p w14:paraId="30758292" w14:textId="0F73F420" w:rsidR="001E2478" w:rsidRPr="00343F01" w:rsidDel="00201166" w:rsidRDefault="001E2478" w:rsidP="00D62BC5">
            <w:pPr>
              <w:spacing w:before="0" w:after="160"/>
              <w:jc w:val="left"/>
              <w:rPr>
                <w:del w:id="17539" w:author="Houyem Rais" w:date="2024-02-22T14:46:00Z"/>
                <w:rFonts w:cstheme="minorHAnsi"/>
                <w:sz w:val="20"/>
                <w:szCs w:val="20"/>
              </w:rPr>
              <w:pPrChange w:id="17540" w:author="Houyem Rais" w:date="2024-02-22T14:49:00Z">
                <w:pPr>
                  <w:pStyle w:val="ListParagraph"/>
                  <w:numPr>
                    <w:ilvl w:val="1"/>
                    <w:numId w:val="14"/>
                  </w:numPr>
                  <w:spacing w:before="0" w:after="0" w:line="240" w:lineRule="auto"/>
                  <w:ind w:left="785" w:right="123" w:hanging="360"/>
                </w:pPr>
              </w:pPrChange>
            </w:pPr>
            <w:del w:id="17541" w:author="Houyem Rais" w:date="2024-02-22T14:46:00Z">
              <w:r w:rsidRPr="00343F01" w:rsidDel="00201166">
                <w:rPr>
                  <w:sz w:val="20"/>
                  <w:szCs w:val="20"/>
                </w:rPr>
                <w:delText>Les défauts dans la conception du concepteur ou les dépassements de coûts de conception ;</w:delText>
              </w:r>
            </w:del>
          </w:p>
          <w:p w14:paraId="6D07C1C8" w14:textId="2652542A" w:rsidR="00597A66" w:rsidRPr="00343F01" w:rsidDel="00201166" w:rsidRDefault="00FC1D34" w:rsidP="00D62BC5">
            <w:pPr>
              <w:spacing w:before="0" w:after="160"/>
              <w:jc w:val="left"/>
              <w:rPr>
                <w:del w:id="17542" w:author="Houyem Rais" w:date="2024-02-22T14:46:00Z"/>
                <w:rFonts w:cstheme="minorHAnsi"/>
                <w:sz w:val="20"/>
                <w:szCs w:val="20"/>
              </w:rPr>
              <w:pPrChange w:id="17543" w:author="Houyem Rais" w:date="2024-02-22T14:49:00Z">
                <w:pPr>
                  <w:pStyle w:val="ListParagraph"/>
                  <w:numPr>
                    <w:ilvl w:val="1"/>
                    <w:numId w:val="14"/>
                  </w:numPr>
                  <w:spacing w:before="0" w:after="0" w:line="240" w:lineRule="auto"/>
                  <w:ind w:left="785" w:right="123" w:hanging="360"/>
                </w:pPr>
              </w:pPrChange>
            </w:pPr>
            <w:del w:id="17544" w:author="Houyem Rais" w:date="2024-02-22T14:46:00Z">
              <w:r w:rsidRPr="00343F01" w:rsidDel="00201166">
                <w:rPr>
                  <w:rFonts w:cstheme="minorHAnsi"/>
                  <w:sz w:val="20"/>
                  <w:szCs w:val="20"/>
                </w:rPr>
                <w:delText>Non-exécution</w:delText>
              </w:r>
              <w:r w:rsidR="00597A66" w:rsidRPr="00343F01" w:rsidDel="00201166">
                <w:rPr>
                  <w:rFonts w:cstheme="minorHAnsi"/>
                  <w:sz w:val="20"/>
                  <w:szCs w:val="20"/>
                </w:rPr>
                <w:delText xml:space="preserve"> des travaux conformément au contrat ;</w:delText>
              </w:r>
            </w:del>
          </w:p>
          <w:p w14:paraId="5DA200BA" w14:textId="6AD3B8BC" w:rsidR="00597A66" w:rsidRPr="00343F01" w:rsidDel="00201166" w:rsidRDefault="00597A66" w:rsidP="00D62BC5">
            <w:pPr>
              <w:spacing w:before="0" w:after="160"/>
              <w:jc w:val="left"/>
              <w:rPr>
                <w:del w:id="17545" w:author="Houyem Rais" w:date="2024-02-22T14:46:00Z"/>
                <w:rFonts w:cstheme="minorHAnsi"/>
                <w:sz w:val="20"/>
                <w:szCs w:val="20"/>
              </w:rPr>
              <w:pPrChange w:id="17546" w:author="Houyem Rais" w:date="2024-02-22T14:49:00Z">
                <w:pPr>
                  <w:pStyle w:val="ListParagraph"/>
                  <w:numPr>
                    <w:numId w:val="14"/>
                  </w:numPr>
                  <w:spacing w:before="0" w:after="0" w:line="240" w:lineRule="auto"/>
                  <w:ind w:left="502" w:right="123" w:hanging="360"/>
                </w:pPr>
              </w:pPrChange>
            </w:pPr>
            <w:del w:id="17547" w:author="Houyem Rais" w:date="2024-02-22T14:46:00Z">
              <w:r w:rsidRPr="00343F01" w:rsidDel="00201166">
                <w:rPr>
                  <w:rFonts w:cstheme="minorHAnsi"/>
                  <w:sz w:val="20"/>
                  <w:szCs w:val="20"/>
                </w:rPr>
                <w:delText xml:space="preserve">Risques liés à </w:delText>
              </w:r>
              <w:r w:rsidRPr="00343F01" w:rsidDel="00201166">
                <w:rPr>
                  <w:rFonts w:cstheme="minorHAnsi"/>
                  <w:b/>
                  <w:bCs/>
                  <w:sz w:val="20"/>
                  <w:szCs w:val="20"/>
                </w:rPr>
                <w:delText>la construction</w:delText>
              </w:r>
              <w:r w:rsidRPr="00343F01" w:rsidDel="00201166">
                <w:rPr>
                  <w:rFonts w:cstheme="minorHAnsi"/>
                  <w:sz w:val="20"/>
                  <w:szCs w:val="20"/>
                </w:rPr>
                <w:delText> :</w:delText>
              </w:r>
            </w:del>
          </w:p>
          <w:p w14:paraId="2B02CF24" w14:textId="5EA7C6B6" w:rsidR="00597A66" w:rsidRPr="00343F01" w:rsidDel="00201166" w:rsidRDefault="00597A66" w:rsidP="00D62BC5">
            <w:pPr>
              <w:spacing w:before="0" w:after="160"/>
              <w:jc w:val="left"/>
              <w:rPr>
                <w:del w:id="17548" w:author="Houyem Rais" w:date="2024-02-22T14:46:00Z"/>
                <w:rFonts w:cstheme="minorHAnsi"/>
                <w:sz w:val="20"/>
                <w:szCs w:val="20"/>
              </w:rPr>
              <w:pPrChange w:id="17549" w:author="Houyem Rais" w:date="2024-02-22T14:49:00Z">
                <w:pPr>
                  <w:pStyle w:val="ListParagraph"/>
                  <w:numPr>
                    <w:ilvl w:val="1"/>
                    <w:numId w:val="14"/>
                  </w:numPr>
                  <w:spacing w:before="0" w:after="0" w:line="240" w:lineRule="auto"/>
                  <w:ind w:left="785" w:right="123" w:hanging="360"/>
                </w:pPr>
              </w:pPrChange>
            </w:pPr>
            <w:del w:id="17550" w:author="Houyem Rais" w:date="2024-02-22T14:46:00Z">
              <w:r w:rsidRPr="00343F01" w:rsidDel="00201166">
                <w:rPr>
                  <w:rFonts w:cstheme="minorHAnsi"/>
                  <w:sz w:val="20"/>
                  <w:szCs w:val="20"/>
                </w:rPr>
                <w:delText xml:space="preserve">Dépassement des </w:delText>
              </w:r>
              <w:r w:rsidR="00FC1D34" w:rsidRPr="00343F01" w:rsidDel="00201166">
                <w:rPr>
                  <w:rFonts w:cstheme="minorHAnsi"/>
                  <w:sz w:val="20"/>
                  <w:szCs w:val="20"/>
                </w:rPr>
                <w:delText>coûts ;</w:delText>
              </w:r>
            </w:del>
          </w:p>
          <w:p w14:paraId="25D15D50" w14:textId="6CFCE58D" w:rsidR="00597A66" w:rsidRPr="00343F01" w:rsidDel="00201166" w:rsidRDefault="00597A66" w:rsidP="00D62BC5">
            <w:pPr>
              <w:spacing w:before="0" w:after="160"/>
              <w:jc w:val="left"/>
              <w:rPr>
                <w:del w:id="17551" w:author="Houyem Rais" w:date="2024-02-22T14:46:00Z"/>
                <w:rFonts w:cstheme="minorHAnsi"/>
                <w:sz w:val="20"/>
                <w:szCs w:val="20"/>
              </w:rPr>
              <w:pPrChange w:id="17552" w:author="Houyem Rais" w:date="2024-02-22T14:49:00Z">
                <w:pPr>
                  <w:pStyle w:val="ListParagraph"/>
                  <w:numPr>
                    <w:ilvl w:val="1"/>
                    <w:numId w:val="14"/>
                  </w:numPr>
                  <w:spacing w:before="0" w:after="0" w:line="240" w:lineRule="auto"/>
                  <w:ind w:left="785" w:right="123" w:hanging="360"/>
                </w:pPr>
              </w:pPrChange>
            </w:pPr>
            <w:del w:id="17553" w:author="Houyem Rais" w:date="2024-02-22T14:46:00Z">
              <w:r w:rsidRPr="00343F01" w:rsidDel="00201166">
                <w:rPr>
                  <w:rFonts w:cstheme="minorHAnsi"/>
                  <w:sz w:val="20"/>
                  <w:szCs w:val="20"/>
                </w:rPr>
                <w:delText xml:space="preserve">Dépassement des </w:delText>
              </w:r>
              <w:r w:rsidR="00FC1D34" w:rsidRPr="00343F01" w:rsidDel="00201166">
                <w:rPr>
                  <w:rFonts w:cstheme="minorHAnsi"/>
                  <w:sz w:val="20"/>
                  <w:szCs w:val="20"/>
                </w:rPr>
                <w:delText>délais ;</w:delText>
              </w:r>
            </w:del>
          </w:p>
          <w:p w14:paraId="26C726FD" w14:textId="088763F6" w:rsidR="00785531" w:rsidRPr="00343F01" w:rsidDel="00201166" w:rsidRDefault="00120A9B" w:rsidP="00D62BC5">
            <w:pPr>
              <w:spacing w:before="0" w:after="160"/>
              <w:jc w:val="left"/>
              <w:rPr>
                <w:del w:id="17554" w:author="Houyem Rais" w:date="2024-02-22T14:46:00Z"/>
                <w:rFonts w:cstheme="minorHAnsi"/>
                <w:sz w:val="20"/>
                <w:szCs w:val="20"/>
              </w:rPr>
              <w:pPrChange w:id="17555" w:author="Houyem Rais" w:date="2024-02-22T14:49:00Z">
                <w:pPr>
                  <w:pStyle w:val="ListParagraph"/>
                  <w:numPr>
                    <w:ilvl w:val="1"/>
                    <w:numId w:val="14"/>
                  </w:numPr>
                  <w:spacing w:before="0" w:after="0" w:line="240" w:lineRule="auto"/>
                  <w:ind w:left="785" w:right="123" w:hanging="360"/>
                </w:pPr>
              </w:pPrChange>
            </w:pPr>
            <w:del w:id="17556" w:author="Houyem Rais" w:date="2024-02-22T14:46:00Z">
              <w:r w:rsidRPr="00343F01" w:rsidDel="00201166">
                <w:rPr>
                  <w:rFonts w:cstheme="minorHAnsi"/>
                  <w:sz w:val="20"/>
                  <w:szCs w:val="20"/>
                </w:rPr>
                <w:delText>L’interface</w:delText>
              </w:r>
              <w:r w:rsidR="00785531" w:rsidRPr="00343F01" w:rsidDel="00201166">
                <w:rPr>
                  <w:rFonts w:cstheme="minorHAnsi"/>
                  <w:sz w:val="20"/>
                  <w:szCs w:val="20"/>
                </w:rPr>
                <w:delText xml:space="preserve"> avec d’autres contrats clés tels que les services publics ;</w:delText>
              </w:r>
            </w:del>
          </w:p>
          <w:p w14:paraId="2928E759" w14:textId="4C4D6F31" w:rsidR="00120A9B" w:rsidRPr="00343F01" w:rsidDel="00201166" w:rsidRDefault="00120A9B" w:rsidP="00D62BC5">
            <w:pPr>
              <w:spacing w:before="0" w:after="160"/>
              <w:jc w:val="left"/>
              <w:rPr>
                <w:del w:id="17557" w:author="Houyem Rais" w:date="2024-02-22T14:46:00Z"/>
                <w:rFonts w:cstheme="minorHAnsi"/>
                <w:sz w:val="20"/>
                <w:szCs w:val="20"/>
              </w:rPr>
              <w:pPrChange w:id="17558" w:author="Houyem Rais" w:date="2024-02-22T14:49:00Z">
                <w:pPr>
                  <w:pStyle w:val="ListParagraph"/>
                  <w:numPr>
                    <w:ilvl w:val="1"/>
                    <w:numId w:val="14"/>
                  </w:numPr>
                  <w:spacing w:before="0" w:after="0" w:line="240" w:lineRule="auto"/>
                  <w:ind w:left="785" w:right="123" w:hanging="360"/>
                </w:pPr>
              </w:pPrChange>
            </w:pPr>
            <w:del w:id="17559" w:author="Houyem Rais" w:date="2024-02-22T14:46:00Z">
              <w:r w:rsidRPr="00343F01" w:rsidDel="00201166">
                <w:rPr>
                  <w:sz w:val="20"/>
                  <w:szCs w:val="20"/>
                </w:rPr>
                <w:delText xml:space="preserve">Les approbations de travaux temporaires, </w:delText>
              </w:r>
            </w:del>
            <w:ins w:id="17560" w:author="Mohamed Amine Sdiri" w:date="2023-11-29T09:58:00Z">
              <w:del w:id="17561" w:author="Houyem Rais" w:date="2024-02-22T14:46:00Z">
                <w:r w:rsidR="00621175" w:rsidDel="00201166">
                  <w:rPr>
                    <w:sz w:val="20"/>
                    <w:szCs w:val="20"/>
                  </w:rPr>
                  <w:delText xml:space="preserve"> </w:delText>
                </w:r>
              </w:del>
            </w:ins>
            <w:del w:id="17562" w:author="Houyem Rais" w:date="2024-02-22T14:46:00Z">
              <w:r w:rsidRPr="00343F01" w:rsidDel="00201166">
                <w:rPr>
                  <w:sz w:val="20"/>
                  <w:szCs w:val="20"/>
                </w:rPr>
                <w:delText xml:space="preserve">les travaux habilitants, </w:delText>
              </w:r>
            </w:del>
            <w:ins w:id="17563" w:author="Mohamed Amine Sdiri" w:date="2023-11-29T09:58:00Z">
              <w:del w:id="17564" w:author="Houyem Rais" w:date="2024-02-22T14:46:00Z">
                <w:r w:rsidR="00621175" w:rsidDel="00201166">
                  <w:rPr>
                    <w:sz w:val="20"/>
                    <w:szCs w:val="20"/>
                  </w:rPr>
                  <w:delText xml:space="preserve"> </w:delText>
                </w:r>
              </w:del>
            </w:ins>
            <w:del w:id="17565" w:author="Houyem Rais" w:date="2024-02-22T14:46:00Z">
              <w:r w:rsidRPr="00343F01" w:rsidDel="00201166">
                <w:rPr>
                  <w:sz w:val="20"/>
                  <w:szCs w:val="20"/>
                </w:rPr>
                <w:delText xml:space="preserve">l’accès temporaire ; </w:delText>
              </w:r>
            </w:del>
          </w:p>
          <w:p w14:paraId="733F4512" w14:textId="5494A3DB" w:rsidR="00120A9B" w:rsidRPr="00343F01" w:rsidDel="00201166" w:rsidRDefault="00120A9B" w:rsidP="00D62BC5">
            <w:pPr>
              <w:spacing w:before="0" w:after="160"/>
              <w:jc w:val="left"/>
              <w:rPr>
                <w:del w:id="17566" w:author="Houyem Rais" w:date="2024-02-22T14:46:00Z"/>
                <w:rFonts w:cstheme="minorHAnsi"/>
                <w:sz w:val="20"/>
                <w:szCs w:val="20"/>
              </w:rPr>
              <w:pPrChange w:id="17567" w:author="Houyem Rais" w:date="2024-02-22T14:49:00Z">
                <w:pPr>
                  <w:pStyle w:val="ListParagraph"/>
                  <w:numPr>
                    <w:ilvl w:val="1"/>
                    <w:numId w:val="14"/>
                  </w:numPr>
                  <w:spacing w:before="0" w:after="0" w:line="240" w:lineRule="auto"/>
                  <w:ind w:left="785" w:right="123" w:hanging="360"/>
                </w:pPr>
              </w:pPrChange>
            </w:pPr>
            <w:del w:id="17568" w:author="Houyem Rais" w:date="2024-02-22T14:46:00Z">
              <w:r w:rsidRPr="00343F01" w:rsidDel="00201166">
                <w:rPr>
                  <w:sz w:val="20"/>
                  <w:szCs w:val="20"/>
                </w:rPr>
                <w:delText xml:space="preserve">La disponibilité des ressources ou des intrants ; </w:delText>
              </w:r>
            </w:del>
          </w:p>
          <w:p w14:paraId="60FE844C" w14:textId="02F5422E" w:rsidR="00120A9B" w:rsidRPr="00343F01" w:rsidDel="00201166" w:rsidRDefault="00120A9B" w:rsidP="00D62BC5">
            <w:pPr>
              <w:spacing w:before="0" w:after="160"/>
              <w:jc w:val="left"/>
              <w:rPr>
                <w:del w:id="17569" w:author="Houyem Rais" w:date="2024-02-22T14:46:00Z"/>
                <w:rFonts w:cstheme="minorHAnsi"/>
                <w:sz w:val="20"/>
                <w:szCs w:val="20"/>
              </w:rPr>
              <w:pPrChange w:id="17570" w:author="Houyem Rais" w:date="2024-02-22T14:49:00Z">
                <w:pPr>
                  <w:pStyle w:val="ListParagraph"/>
                  <w:numPr>
                    <w:ilvl w:val="1"/>
                    <w:numId w:val="14"/>
                  </w:numPr>
                  <w:spacing w:before="0" w:after="0" w:line="240" w:lineRule="auto"/>
                  <w:ind w:left="785" w:right="123" w:hanging="360"/>
                </w:pPr>
              </w:pPrChange>
            </w:pPr>
            <w:del w:id="17571" w:author="Houyem Rais" w:date="2024-02-22T14:46:00Z">
              <w:r w:rsidRPr="00343F01" w:rsidDel="00201166">
                <w:rPr>
                  <w:sz w:val="20"/>
                  <w:szCs w:val="20"/>
                </w:rPr>
                <w:delText xml:space="preserve">L’insolvabilité des sous-contractants ; </w:delText>
              </w:r>
            </w:del>
          </w:p>
          <w:p w14:paraId="1B261CAC" w14:textId="7CF8C281" w:rsidR="00120A9B" w:rsidRPr="00343F01" w:rsidDel="00201166" w:rsidRDefault="00120A9B" w:rsidP="00D62BC5">
            <w:pPr>
              <w:spacing w:before="0" w:after="160"/>
              <w:jc w:val="left"/>
              <w:rPr>
                <w:del w:id="17572" w:author="Houyem Rais" w:date="2024-02-22T14:46:00Z"/>
                <w:rFonts w:cstheme="minorHAnsi"/>
                <w:sz w:val="20"/>
                <w:szCs w:val="20"/>
              </w:rPr>
              <w:pPrChange w:id="17573" w:author="Houyem Rais" w:date="2024-02-22T14:49:00Z">
                <w:pPr>
                  <w:pStyle w:val="ListParagraph"/>
                  <w:numPr>
                    <w:ilvl w:val="1"/>
                    <w:numId w:val="14"/>
                  </w:numPr>
                  <w:spacing w:before="0" w:after="0" w:line="240" w:lineRule="auto"/>
                  <w:ind w:left="785" w:right="123" w:hanging="360"/>
                </w:pPr>
              </w:pPrChange>
            </w:pPr>
            <w:del w:id="17574" w:author="Houyem Rais" w:date="2024-02-22T14:46:00Z">
              <w:r w:rsidRPr="00343F01" w:rsidDel="00201166">
                <w:rPr>
                  <w:sz w:val="20"/>
                  <w:szCs w:val="20"/>
                </w:rPr>
                <w:delText>Le non-respect des critères de performance</w:delText>
              </w:r>
            </w:del>
          </w:p>
          <w:p w14:paraId="6BF5999B" w14:textId="4F10B064" w:rsidR="00597A66" w:rsidRPr="00343F01" w:rsidDel="00201166" w:rsidRDefault="00597A66" w:rsidP="00D62BC5">
            <w:pPr>
              <w:spacing w:before="0" w:after="160"/>
              <w:jc w:val="left"/>
              <w:rPr>
                <w:del w:id="17575" w:author="Houyem Rais" w:date="2024-02-22T14:46:00Z"/>
                <w:rFonts w:cstheme="minorHAnsi"/>
                <w:sz w:val="20"/>
                <w:szCs w:val="20"/>
              </w:rPr>
              <w:pPrChange w:id="17576" w:author="Houyem Rais" w:date="2024-02-22T14:49:00Z">
                <w:pPr>
                  <w:pStyle w:val="ListParagraph"/>
                  <w:numPr>
                    <w:ilvl w:val="1"/>
                    <w:numId w:val="14"/>
                  </w:numPr>
                  <w:spacing w:before="0" w:after="0" w:line="240" w:lineRule="auto"/>
                  <w:ind w:left="785" w:right="123" w:hanging="360"/>
                </w:pPr>
              </w:pPrChange>
            </w:pPr>
            <w:del w:id="17577" w:author="Houyem Rais" w:date="2024-02-22T14:46:00Z">
              <w:r w:rsidRPr="00343F01" w:rsidDel="00201166">
                <w:rPr>
                  <w:rFonts w:cstheme="minorHAnsi"/>
                  <w:sz w:val="20"/>
                  <w:szCs w:val="20"/>
                </w:rPr>
                <w:delText xml:space="preserve">Indisponibilité de main-d’œuvre </w:delText>
              </w:r>
              <w:r w:rsidR="00FC1D34" w:rsidRPr="00343F01" w:rsidDel="00201166">
                <w:rPr>
                  <w:rFonts w:cstheme="minorHAnsi"/>
                  <w:sz w:val="20"/>
                  <w:szCs w:val="20"/>
                </w:rPr>
                <w:delText>spécialisée ;</w:delText>
              </w:r>
            </w:del>
          </w:p>
          <w:p w14:paraId="4812BD74" w14:textId="1C789CA3" w:rsidR="00597A66" w:rsidRPr="00343F01" w:rsidDel="00201166" w:rsidRDefault="00FC1D34" w:rsidP="00D62BC5">
            <w:pPr>
              <w:spacing w:before="0" w:after="160"/>
              <w:jc w:val="left"/>
              <w:rPr>
                <w:del w:id="17578" w:author="Houyem Rais" w:date="2024-02-22T14:46:00Z"/>
                <w:rFonts w:cstheme="minorHAnsi"/>
                <w:sz w:val="20"/>
                <w:szCs w:val="20"/>
              </w:rPr>
              <w:pPrChange w:id="17579" w:author="Houyem Rais" w:date="2024-02-22T14:49:00Z">
                <w:pPr>
                  <w:pStyle w:val="ListParagraph"/>
                  <w:numPr>
                    <w:ilvl w:val="1"/>
                    <w:numId w:val="14"/>
                  </w:numPr>
                  <w:spacing w:before="0" w:after="0" w:line="240" w:lineRule="auto"/>
                  <w:ind w:left="785" w:right="123" w:hanging="360"/>
                </w:pPr>
              </w:pPrChange>
            </w:pPr>
            <w:del w:id="17580" w:author="Houyem Rais" w:date="2024-02-22T14:46:00Z">
              <w:r w:rsidRPr="00343F01" w:rsidDel="00201166">
                <w:rPr>
                  <w:rFonts w:cstheme="minorHAnsi"/>
                  <w:sz w:val="20"/>
                  <w:szCs w:val="20"/>
                </w:rPr>
                <w:delText>L’indisponibilité</w:delText>
              </w:r>
              <w:r w:rsidR="00597A66" w:rsidRPr="00343F01" w:rsidDel="00201166">
                <w:rPr>
                  <w:rFonts w:cstheme="minorHAnsi"/>
                  <w:sz w:val="20"/>
                  <w:szCs w:val="20"/>
                </w:rPr>
                <w:delText xml:space="preserve"> des </w:delText>
              </w:r>
              <w:r w:rsidR="002A541E" w:rsidRPr="00343F01" w:rsidDel="00201166">
                <w:rPr>
                  <w:rFonts w:cstheme="minorHAnsi"/>
                  <w:sz w:val="20"/>
                  <w:szCs w:val="20"/>
                </w:rPr>
                <w:delText>matériaux ;</w:delText>
              </w:r>
            </w:del>
          </w:p>
          <w:p w14:paraId="11FAE595" w14:textId="476190DD" w:rsidR="00597A66" w:rsidRPr="00343F01" w:rsidDel="00201166" w:rsidRDefault="00597A66" w:rsidP="00D62BC5">
            <w:pPr>
              <w:spacing w:before="0" w:after="160"/>
              <w:jc w:val="left"/>
              <w:rPr>
                <w:del w:id="17581" w:author="Houyem Rais" w:date="2024-02-22T14:46:00Z"/>
                <w:rFonts w:cstheme="minorHAnsi"/>
                <w:sz w:val="20"/>
                <w:szCs w:val="20"/>
              </w:rPr>
              <w:pPrChange w:id="17582" w:author="Houyem Rais" w:date="2024-02-22T14:49:00Z">
                <w:pPr>
                  <w:pStyle w:val="ListParagraph"/>
                  <w:numPr>
                    <w:numId w:val="14"/>
                  </w:numPr>
                  <w:spacing w:before="0" w:after="0" w:line="240" w:lineRule="auto"/>
                  <w:ind w:left="502" w:right="123" w:hanging="360"/>
                </w:pPr>
              </w:pPrChange>
            </w:pPr>
            <w:del w:id="17583" w:author="Houyem Rais" w:date="2024-02-22T14:46:00Z">
              <w:r w:rsidRPr="00343F01" w:rsidDel="00201166">
                <w:rPr>
                  <w:rFonts w:cstheme="minorHAnsi"/>
                  <w:sz w:val="20"/>
                  <w:szCs w:val="20"/>
                </w:rPr>
                <w:delText xml:space="preserve">Risque </w:delText>
              </w:r>
              <w:r w:rsidRPr="00343F01" w:rsidDel="00201166">
                <w:rPr>
                  <w:rFonts w:cstheme="minorHAnsi"/>
                  <w:b/>
                  <w:bCs/>
                  <w:sz w:val="20"/>
                  <w:szCs w:val="20"/>
                </w:rPr>
                <w:delText>commercial</w:delText>
              </w:r>
              <w:r w:rsidRPr="00343F01" w:rsidDel="00201166">
                <w:rPr>
                  <w:rFonts w:cstheme="minorHAnsi"/>
                  <w:sz w:val="20"/>
                  <w:szCs w:val="20"/>
                </w:rPr>
                <w:delText> :</w:delText>
              </w:r>
            </w:del>
          </w:p>
          <w:p w14:paraId="614641D2" w14:textId="3C0CE29F" w:rsidR="00597A66" w:rsidRPr="00343F01" w:rsidDel="00201166" w:rsidRDefault="003F01EB" w:rsidP="00D62BC5">
            <w:pPr>
              <w:spacing w:before="0" w:after="160"/>
              <w:jc w:val="left"/>
              <w:rPr>
                <w:del w:id="17584" w:author="Houyem Rais" w:date="2024-02-22T14:46:00Z"/>
                <w:rFonts w:cstheme="minorHAnsi"/>
                <w:sz w:val="20"/>
                <w:szCs w:val="20"/>
              </w:rPr>
              <w:pPrChange w:id="17585" w:author="Houyem Rais" w:date="2024-02-22T14:49:00Z">
                <w:pPr>
                  <w:pStyle w:val="ListParagraph"/>
                  <w:numPr>
                    <w:ilvl w:val="1"/>
                    <w:numId w:val="14"/>
                  </w:numPr>
                  <w:spacing w:before="0" w:after="0" w:line="240" w:lineRule="auto"/>
                  <w:ind w:left="785" w:right="123" w:hanging="360"/>
                </w:pPr>
              </w:pPrChange>
            </w:pPr>
            <w:del w:id="17586" w:author="Houyem Rais" w:date="2024-02-22T14:46:00Z">
              <w:r w:rsidRPr="00343F01" w:rsidDel="00201166">
                <w:rPr>
                  <w:rFonts w:cstheme="minorHAnsi"/>
                  <w:sz w:val="20"/>
                  <w:szCs w:val="20"/>
                </w:rPr>
                <w:delText>Trafic</w:delText>
              </w:r>
              <w:r w:rsidR="00597A66" w:rsidRPr="00343F01" w:rsidDel="00201166">
                <w:rPr>
                  <w:rFonts w:cstheme="minorHAnsi"/>
                  <w:sz w:val="20"/>
                  <w:szCs w:val="20"/>
                </w:rPr>
                <w:delText xml:space="preserve"> inférieur aux </w:delText>
              </w:r>
              <w:r w:rsidR="002A541E" w:rsidRPr="00343F01" w:rsidDel="00201166">
                <w:rPr>
                  <w:rFonts w:cstheme="minorHAnsi"/>
                  <w:sz w:val="20"/>
                  <w:szCs w:val="20"/>
                </w:rPr>
                <w:delText>prévisions ;</w:delText>
              </w:r>
            </w:del>
          </w:p>
          <w:p w14:paraId="5F57F412" w14:textId="0B7BED93" w:rsidR="00597A66" w:rsidRPr="00343F01" w:rsidDel="00201166" w:rsidRDefault="002A541E" w:rsidP="00D62BC5">
            <w:pPr>
              <w:spacing w:before="0" w:after="160"/>
              <w:jc w:val="left"/>
              <w:rPr>
                <w:del w:id="17587" w:author="Houyem Rais" w:date="2024-02-22T14:46:00Z"/>
                <w:rFonts w:cstheme="minorHAnsi"/>
                <w:sz w:val="20"/>
                <w:szCs w:val="20"/>
              </w:rPr>
              <w:pPrChange w:id="17588" w:author="Houyem Rais" w:date="2024-02-22T14:49:00Z">
                <w:pPr>
                  <w:pStyle w:val="ListParagraph"/>
                  <w:numPr>
                    <w:ilvl w:val="1"/>
                    <w:numId w:val="14"/>
                  </w:numPr>
                  <w:spacing w:before="0" w:after="0" w:line="240" w:lineRule="auto"/>
                  <w:ind w:left="785" w:right="123" w:hanging="360"/>
                </w:pPr>
              </w:pPrChange>
            </w:pPr>
            <w:del w:id="17589" w:author="Houyem Rais" w:date="2024-02-22T14:46:00Z">
              <w:r w:rsidRPr="00343F01" w:rsidDel="00201166">
                <w:rPr>
                  <w:rFonts w:cstheme="minorHAnsi"/>
                  <w:sz w:val="20"/>
                  <w:szCs w:val="20"/>
                </w:rPr>
                <w:delText>Risques</w:delText>
              </w:r>
              <w:r w:rsidR="00597A66" w:rsidRPr="00343F01" w:rsidDel="00201166">
                <w:rPr>
                  <w:rFonts w:cstheme="minorHAnsi"/>
                  <w:sz w:val="20"/>
                  <w:szCs w:val="20"/>
                </w:rPr>
                <w:delText xml:space="preserve"> de </w:delText>
              </w:r>
              <w:r w:rsidRPr="00343F01" w:rsidDel="00201166">
                <w:rPr>
                  <w:rFonts w:cstheme="minorHAnsi"/>
                  <w:sz w:val="20"/>
                  <w:szCs w:val="20"/>
                </w:rPr>
                <w:delText>paiement ;</w:delText>
              </w:r>
            </w:del>
          </w:p>
          <w:p w14:paraId="4C3B4E20" w14:textId="5DEBED80" w:rsidR="00597A66" w:rsidRPr="00343F01" w:rsidDel="00201166" w:rsidRDefault="00597A66" w:rsidP="00D62BC5">
            <w:pPr>
              <w:spacing w:before="0" w:after="160"/>
              <w:jc w:val="left"/>
              <w:rPr>
                <w:del w:id="17590" w:author="Houyem Rais" w:date="2024-02-22T14:46:00Z"/>
                <w:rFonts w:cstheme="minorHAnsi"/>
                <w:sz w:val="20"/>
                <w:szCs w:val="20"/>
              </w:rPr>
              <w:pPrChange w:id="17591" w:author="Houyem Rais" w:date="2024-02-22T14:49:00Z">
                <w:pPr>
                  <w:pStyle w:val="ListParagraph"/>
                  <w:numPr>
                    <w:numId w:val="14"/>
                  </w:numPr>
                  <w:spacing w:before="0" w:after="0" w:line="240" w:lineRule="auto"/>
                  <w:ind w:left="502" w:right="123" w:hanging="360"/>
                </w:pPr>
              </w:pPrChange>
            </w:pPr>
            <w:del w:id="17592" w:author="Houyem Rais" w:date="2024-02-22T14:46:00Z">
              <w:r w:rsidRPr="00343F01" w:rsidDel="00201166">
                <w:rPr>
                  <w:rFonts w:cstheme="minorHAnsi"/>
                  <w:sz w:val="20"/>
                  <w:szCs w:val="20"/>
                </w:rPr>
                <w:delText xml:space="preserve">Risque </w:delText>
              </w:r>
              <w:r w:rsidRPr="00343F01" w:rsidDel="00201166">
                <w:rPr>
                  <w:rFonts w:cstheme="minorHAnsi"/>
                  <w:b/>
                  <w:bCs/>
                  <w:sz w:val="20"/>
                  <w:szCs w:val="20"/>
                </w:rPr>
                <w:delText>d’exploitation</w:delText>
              </w:r>
              <w:r w:rsidRPr="00343F01" w:rsidDel="00201166">
                <w:rPr>
                  <w:rFonts w:cstheme="minorHAnsi"/>
                  <w:sz w:val="20"/>
                  <w:szCs w:val="20"/>
                </w:rPr>
                <w:delText> :</w:delText>
              </w:r>
            </w:del>
          </w:p>
          <w:p w14:paraId="1A30F792" w14:textId="7A3FDA5C" w:rsidR="00597A66" w:rsidRPr="00343F01" w:rsidDel="00201166" w:rsidRDefault="00597A66" w:rsidP="00D62BC5">
            <w:pPr>
              <w:spacing w:before="0" w:after="160"/>
              <w:jc w:val="left"/>
              <w:rPr>
                <w:del w:id="17593" w:author="Houyem Rais" w:date="2024-02-22T14:46:00Z"/>
                <w:rFonts w:cstheme="minorHAnsi"/>
                <w:sz w:val="20"/>
                <w:szCs w:val="20"/>
              </w:rPr>
              <w:pPrChange w:id="17594" w:author="Houyem Rais" w:date="2024-02-22T14:49:00Z">
                <w:pPr>
                  <w:pStyle w:val="ListParagraph"/>
                  <w:numPr>
                    <w:ilvl w:val="1"/>
                    <w:numId w:val="14"/>
                  </w:numPr>
                  <w:spacing w:before="0" w:after="0" w:line="240" w:lineRule="auto"/>
                  <w:ind w:left="785" w:right="123" w:hanging="360"/>
                </w:pPr>
              </w:pPrChange>
            </w:pPr>
            <w:del w:id="17595" w:author="Houyem Rais" w:date="2024-02-22T14:46:00Z">
              <w:r w:rsidRPr="00343F01" w:rsidDel="00201166">
                <w:rPr>
                  <w:rFonts w:cstheme="minorHAnsi"/>
                  <w:sz w:val="20"/>
                  <w:szCs w:val="20"/>
                </w:rPr>
                <w:delText xml:space="preserve">Sous-estimation des dépenses </w:delText>
              </w:r>
              <w:r w:rsidR="002A541E" w:rsidRPr="00343F01" w:rsidDel="00201166">
                <w:rPr>
                  <w:rFonts w:cstheme="minorHAnsi"/>
                  <w:sz w:val="20"/>
                  <w:szCs w:val="20"/>
                </w:rPr>
                <w:delText>d’exploitation ;</w:delText>
              </w:r>
            </w:del>
          </w:p>
          <w:p w14:paraId="63965CA0" w14:textId="728FEA41" w:rsidR="00597A66" w:rsidRPr="00343F01" w:rsidDel="00201166" w:rsidRDefault="00597A66" w:rsidP="00D62BC5">
            <w:pPr>
              <w:spacing w:before="0" w:after="160"/>
              <w:jc w:val="left"/>
              <w:rPr>
                <w:del w:id="17596" w:author="Houyem Rais" w:date="2024-02-22T14:46:00Z"/>
                <w:rFonts w:cstheme="minorHAnsi"/>
                <w:sz w:val="20"/>
                <w:szCs w:val="20"/>
              </w:rPr>
              <w:pPrChange w:id="17597" w:author="Houyem Rais" w:date="2024-02-22T14:49:00Z">
                <w:pPr>
                  <w:pStyle w:val="ListParagraph"/>
                  <w:numPr>
                    <w:ilvl w:val="1"/>
                    <w:numId w:val="14"/>
                  </w:numPr>
                  <w:spacing w:before="0" w:after="0" w:line="240" w:lineRule="auto"/>
                  <w:ind w:left="785" w:right="123" w:hanging="360"/>
                </w:pPr>
              </w:pPrChange>
            </w:pPr>
            <w:del w:id="17598" w:author="Houyem Rais" w:date="2024-02-22T14:46:00Z">
              <w:r w:rsidRPr="00343F01" w:rsidDel="00201166">
                <w:rPr>
                  <w:rFonts w:cstheme="minorHAnsi"/>
                  <w:sz w:val="20"/>
                  <w:szCs w:val="20"/>
                </w:rPr>
                <w:delText xml:space="preserve">Contre-performance et non-respect de la performance </w:delText>
              </w:r>
              <w:r w:rsidR="002A541E" w:rsidRPr="00343F01" w:rsidDel="00201166">
                <w:rPr>
                  <w:rFonts w:cstheme="minorHAnsi"/>
                  <w:sz w:val="20"/>
                  <w:szCs w:val="20"/>
                </w:rPr>
                <w:delText>requise ;</w:delText>
              </w:r>
            </w:del>
          </w:p>
          <w:p w14:paraId="1A6C55FF" w14:textId="77B5CF8E" w:rsidR="00597A66" w:rsidRPr="00343F01" w:rsidDel="00201166" w:rsidRDefault="00597A66" w:rsidP="00D62BC5">
            <w:pPr>
              <w:spacing w:before="0" w:after="160"/>
              <w:jc w:val="left"/>
              <w:rPr>
                <w:del w:id="17599" w:author="Houyem Rais" w:date="2024-02-22T14:46:00Z"/>
                <w:rFonts w:cstheme="minorHAnsi"/>
                <w:sz w:val="20"/>
                <w:szCs w:val="20"/>
              </w:rPr>
              <w:pPrChange w:id="17600" w:author="Houyem Rais" w:date="2024-02-22T14:49:00Z">
                <w:pPr>
                  <w:pStyle w:val="ListParagraph"/>
                  <w:numPr>
                    <w:ilvl w:val="1"/>
                    <w:numId w:val="14"/>
                  </w:numPr>
                  <w:spacing w:before="0" w:after="0" w:line="240" w:lineRule="auto"/>
                  <w:ind w:left="785" w:right="123" w:hanging="360"/>
                </w:pPr>
              </w:pPrChange>
            </w:pPr>
            <w:del w:id="17601" w:author="Houyem Rais" w:date="2024-02-22T14:46:00Z">
              <w:r w:rsidRPr="00343F01" w:rsidDel="00201166">
                <w:rPr>
                  <w:rFonts w:cstheme="minorHAnsi"/>
                  <w:sz w:val="20"/>
                  <w:szCs w:val="20"/>
                </w:rPr>
                <w:delText xml:space="preserve">Entretien </w:delText>
              </w:r>
              <w:r w:rsidR="002A541E" w:rsidRPr="00343F01" w:rsidDel="00201166">
                <w:rPr>
                  <w:rFonts w:cstheme="minorHAnsi"/>
                  <w:sz w:val="20"/>
                  <w:szCs w:val="20"/>
                </w:rPr>
                <w:delText>insuffisant ;</w:delText>
              </w:r>
            </w:del>
          </w:p>
          <w:p w14:paraId="492BD261" w14:textId="76A695F9" w:rsidR="00597A66" w:rsidRPr="00343F01" w:rsidDel="00201166" w:rsidRDefault="00597A66" w:rsidP="00D62BC5">
            <w:pPr>
              <w:spacing w:before="0" w:after="160"/>
              <w:jc w:val="left"/>
              <w:rPr>
                <w:del w:id="17602" w:author="Houyem Rais" w:date="2024-02-22T14:46:00Z"/>
                <w:rFonts w:cstheme="minorHAnsi"/>
                <w:sz w:val="20"/>
                <w:szCs w:val="20"/>
              </w:rPr>
              <w:pPrChange w:id="17603" w:author="Houyem Rais" w:date="2024-02-22T14:49:00Z">
                <w:pPr>
                  <w:pStyle w:val="ListParagraph"/>
                  <w:numPr>
                    <w:ilvl w:val="1"/>
                    <w:numId w:val="14"/>
                  </w:numPr>
                  <w:spacing w:before="0" w:after="0" w:line="240" w:lineRule="auto"/>
                  <w:ind w:left="785" w:right="123" w:hanging="360"/>
                </w:pPr>
              </w:pPrChange>
            </w:pPr>
            <w:del w:id="17604" w:author="Houyem Rais" w:date="2024-02-22T14:46:00Z">
              <w:r w:rsidRPr="00343F01" w:rsidDel="00201166">
                <w:rPr>
                  <w:rFonts w:cstheme="minorHAnsi"/>
                  <w:sz w:val="20"/>
                  <w:szCs w:val="20"/>
                </w:rPr>
                <w:delText xml:space="preserve">Nouvelles exigences pour éviter, </w:delText>
              </w:r>
            </w:del>
            <w:ins w:id="17605" w:author="Mohamed Amine Sdiri" w:date="2023-11-29T09:58:00Z">
              <w:del w:id="17606" w:author="Houyem Rais" w:date="2024-02-22T14:46:00Z">
                <w:r w:rsidR="00621175" w:rsidDel="00201166">
                  <w:rPr>
                    <w:rFonts w:cstheme="minorHAnsi"/>
                    <w:sz w:val="20"/>
                    <w:szCs w:val="20"/>
                  </w:rPr>
                  <w:delText xml:space="preserve"> </w:delText>
                </w:r>
              </w:del>
            </w:ins>
            <w:del w:id="17607" w:author="Houyem Rais" w:date="2024-02-22T14:46:00Z">
              <w:r w:rsidRPr="00343F01" w:rsidDel="00201166">
                <w:rPr>
                  <w:rFonts w:cstheme="minorHAnsi"/>
                  <w:sz w:val="20"/>
                  <w:szCs w:val="20"/>
                </w:rPr>
                <w:delText>atténuer ou minimiser l’impact environnemental.</w:delText>
              </w:r>
            </w:del>
          </w:p>
          <w:p w14:paraId="3132BCAA" w14:textId="6EFD5C55" w:rsidR="00597A66" w:rsidRPr="00343F01" w:rsidDel="00201166" w:rsidRDefault="00597A66" w:rsidP="00D62BC5">
            <w:pPr>
              <w:spacing w:before="0" w:after="160"/>
              <w:jc w:val="left"/>
              <w:rPr>
                <w:del w:id="17608" w:author="Houyem Rais" w:date="2024-02-22T14:46:00Z"/>
                <w:rFonts w:cstheme="minorHAnsi"/>
                <w:sz w:val="20"/>
                <w:szCs w:val="20"/>
              </w:rPr>
              <w:pPrChange w:id="17609" w:author="Houyem Rais" w:date="2024-02-22T14:49:00Z">
                <w:pPr>
                  <w:pStyle w:val="ListParagraph"/>
                  <w:numPr>
                    <w:numId w:val="14"/>
                  </w:numPr>
                  <w:spacing w:before="0" w:after="0" w:line="240" w:lineRule="auto"/>
                  <w:ind w:left="502" w:right="123" w:hanging="360"/>
                </w:pPr>
              </w:pPrChange>
            </w:pPr>
            <w:del w:id="17610" w:author="Houyem Rais" w:date="2024-02-22T14:46:00Z">
              <w:r w:rsidRPr="00343F01" w:rsidDel="00201166">
                <w:rPr>
                  <w:rFonts w:cstheme="minorHAnsi"/>
                  <w:sz w:val="20"/>
                  <w:szCs w:val="20"/>
                </w:rPr>
                <w:delText xml:space="preserve">Risque </w:delText>
              </w:r>
              <w:r w:rsidRPr="00343F01" w:rsidDel="00201166">
                <w:rPr>
                  <w:rFonts w:cstheme="minorHAnsi"/>
                  <w:b/>
                  <w:bCs/>
                  <w:sz w:val="20"/>
                  <w:szCs w:val="20"/>
                </w:rPr>
                <w:delText>financier</w:delText>
              </w:r>
              <w:r w:rsidRPr="00343F01" w:rsidDel="00201166">
                <w:rPr>
                  <w:rFonts w:cstheme="minorHAnsi"/>
                  <w:sz w:val="20"/>
                  <w:szCs w:val="20"/>
                </w:rPr>
                <w:delText> :</w:delText>
              </w:r>
            </w:del>
          </w:p>
          <w:p w14:paraId="027C8F0B" w14:textId="2FE101C2" w:rsidR="00597A66" w:rsidRPr="00343F01" w:rsidDel="00201166" w:rsidRDefault="002A541E" w:rsidP="00D62BC5">
            <w:pPr>
              <w:spacing w:before="0" w:after="160"/>
              <w:jc w:val="left"/>
              <w:rPr>
                <w:del w:id="17611" w:author="Houyem Rais" w:date="2024-02-22T14:46:00Z"/>
                <w:rFonts w:cstheme="minorHAnsi"/>
                <w:sz w:val="20"/>
                <w:szCs w:val="20"/>
              </w:rPr>
              <w:pPrChange w:id="17612" w:author="Houyem Rais" w:date="2024-02-22T14:49:00Z">
                <w:pPr>
                  <w:pStyle w:val="ListParagraph"/>
                  <w:numPr>
                    <w:ilvl w:val="1"/>
                    <w:numId w:val="14"/>
                  </w:numPr>
                  <w:spacing w:before="0" w:after="0" w:line="240" w:lineRule="auto"/>
                  <w:ind w:left="785" w:right="123" w:hanging="360"/>
                </w:pPr>
              </w:pPrChange>
            </w:pPr>
            <w:del w:id="17613" w:author="Houyem Rais" w:date="2024-02-22T14:46:00Z">
              <w:r w:rsidRPr="00343F01" w:rsidDel="00201166">
                <w:rPr>
                  <w:rFonts w:cstheme="minorHAnsi"/>
                  <w:sz w:val="20"/>
                  <w:szCs w:val="20"/>
                </w:rPr>
                <w:delText>Manque</w:delText>
              </w:r>
              <w:r w:rsidR="00597A66" w:rsidRPr="00343F01" w:rsidDel="00201166">
                <w:rPr>
                  <w:rFonts w:cstheme="minorHAnsi"/>
                  <w:sz w:val="20"/>
                  <w:szCs w:val="20"/>
                </w:rPr>
                <w:delText xml:space="preserve"> de </w:delText>
              </w:r>
              <w:r w:rsidRPr="00343F01" w:rsidDel="00201166">
                <w:rPr>
                  <w:rFonts w:cstheme="minorHAnsi"/>
                  <w:sz w:val="20"/>
                  <w:szCs w:val="20"/>
                </w:rPr>
                <w:delText>financement ;</w:delText>
              </w:r>
            </w:del>
          </w:p>
          <w:p w14:paraId="7F883ED5" w14:textId="27664B0D" w:rsidR="00597A66" w:rsidRPr="00343F01" w:rsidDel="00201166" w:rsidRDefault="00597A66" w:rsidP="00D62BC5">
            <w:pPr>
              <w:spacing w:before="0" w:after="160"/>
              <w:jc w:val="left"/>
              <w:rPr>
                <w:del w:id="17614" w:author="Houyem Rais" w:date="2024-02-22T14:46:00Z"/>
                <w:rFonts w:cstheme="minorHAnsi"/>
                <w:sz w:val="20"/>
                <w:szCs w:val="20"/>
              </w:rPr>
              <w:pPrChange w:id="17615" w:author="Houyem Rais" w:date="2024-02-22T14:49:00Z">
                <w:pPr>
                  <w:pStyle w:val="ListParagraph"/>
                  <w:numPr>
                    <w:ilvl w:val="1"/>
                    <w:numId w:val="14"/>
                  </w:numPr>
                  <w:spacing w:before="0" w:after="0" w:line="240" w:lineRule="auto"/>
                  <w:ind w:left="785" w:right="123" w:hanging="360"/>
                </w:pPr>
              </w:pPrChange>
            </w:pPr>
            <w:del w:id="17616" w:author="Houyem Rais" w:date="2024-02-22T14:46:00Z">
              <w:r w:rsidRPr="00343F01" w:rsidDel="00201166">
                <w:rPr>
                  <w:rFonts w:cstheme="minorHAnsi"/>
                  <w:sz w:val="20"/>
                  <w:szCs w:val="20"/>
                </w:rPr>
                <w:delText xml:space="preserve">Défaut de paiement de la </w:delText>
              </w:r>
              <w:r w:rsidR="002A541E" w:rsidRPr="00343F01" w:rsidDel="00201166">
                <w:rPr>
                  <w:rFonts w:cstheme="minorHAnsi"/>
                  <w:sz w:val="20"/>
                  <w:szCs w:val="20"/>
                </w:rPr>
                <w:delText>rémunération ;</w:delText>
              </w:r>
            </w:del>
          </w:p>
          <w:p w14:paraId="28DF672C" w14:textId="2CBFB6C7" w:rsidR="00597A66" w:rsidRPr="00343F01" w:rsidDel="00201166" w:rsidRDefault="00597A66" w:rsidP="00D62BC5">
            <w:pPr>
              <w:spacing w:before="0" w:after="160"/>
              <w:jc w:val="left"/>
              <w:rPr>
                <w:del w:id="17617" w:author="Houyem Rais" w:date="2024-02-22T14:46:00Z"/>
                <w:rFonts w:cstheme="minorHAnsi"/>
                <w:sz w:val="20"/>
                <w:szCs w:val="20"/>
              </w:rPr>
              <w:pPrChange w:id="17618" w:author="Houyem Rais" w:date="2024-02-22T14:49:00Z">
                <w:pPr>
                  <w:pStyle w:val="ListParagraph"/>
                  <w:numPr>
                    <w:ilvl w:val="1"/>
                    <w:numId w:val="14"/>
                  </w:numPr>
                  <w:spacing w:before="0" w:after="0" w:line="240" w:lineRule="auto"/>
                  <w:ind w:left="785" w:right="123" w:hanging="360"/>
                </w:pPr>
              </w:pPrChange>
            </w:pPr>
            <w:del w:id="17619" w:author="Houyem Rais" w:date="2024-02-22T14:46:00Z">
              <w:r w:rsidRPr="00343F01" w:rsidDel="00201166">
                <w:rPr>
                  <w:rFonts w:cstheme="minorHAnsi"/>
                  <w:sz w:val="20"/>
                  <w:szCs w:val="20"/>
                </w:rPr>
                <w:delText xml:space="preserve">Indexation </w:delText>
              </w:r>
              <w:r w:rsidR="002A541E" w:rsidRPr="00343F01" w:rsidDel="00201166">
                <w:rPr>
                  <w:rFonts w:cstheme="minorHAnsi"/>
                  <w:sz w:val="20"/>
                  <w:szCs w:val="20"/>
                </w:rPr>
                <w:delText>inadéquate ;</w:delText>
              </w:r>
            </w:del>
          </w:p>
          <w:p w14:paraId="1D85BBDB" w14:textId="64879B68" w:rsidR="00597A66" w:rsidRPr="00343F01" w:rsidDel="00201166" w:rsidRDefault="00597A66" w:rsidP="00D62BC5">
            <w:pPr>
              <w:spacing w:before="0" w:after="160"/>
              <w:jc w:val="left"/>
              <w:rPr>
                <w:del w:id="17620" w:author="Houyem Rais" w:date="2024-02-22T14:46:00Z"/>
                <w:rFonts w:cstheme="minorHAnsi"/>
                <w:sz w:val="20"/>
                <w:szCs w:val="20"/>
              </w:rPr>
              <w:pPrChange w:id="17621" w:author="Houyem Rais" w:date="2024-02-22T14:49:00Z">
                <w:pPr>
                  <w:pStyle w:val="ListParagraph"/>
                  <w:numPr>
                    <w:numId w:val="14"/>
                  </w:numPr>
                  <w:spacing w:before="0" w:after="0" w:line="240" w:lineRule="auto"/>
                  <w:ind w:left="502" w:right="123" w:hanging="360"/>
                </w:pPr>
              </w:pPrChange>
            </w:pPr>
            <w:del w:id="17622" w:author="Houyem Rais" w:date="2024-02-22T14:46:00Z">
              <w:r w:rsidRPr="00343F01" w:rsidDel="00201166">
                <w:rPr>
                  <w:rFonts w:cstheme="minorHAnsi"/>
                  <w:sz w:val="20"/>
                  <w:szCs w:val="20"/>
                </w:rPr>
                <w:delText xml:space="preserve">Risque </w:delText>
              </w:r>
              <w:r w:rsidRPr="00343F01" w:rsidDel="00201166">
                <w:rPr>
                  <w:rFonts w:cstheme="minorHAnsi"/>
                  <w:b/>
                  <w:bCs/>
                  <w:sz w:val="20"/>
                  <w:szCs w:val="20"/>
                </w:rPr>
                <w:delText>social</w:delText>
              </w:r>
              <w:r w:rsidRPr="00343F01" w:rsidDel="00201166">
                <w:rPr>
                  <w:rFonts w:cstheme="minorHAnsi"/>
                  <w:sz w:val="20"/>
                  <w:szCs w:val="20"/>
                </w:rPr>
                <w:delText> :</w:delText>
              </w:r>
            </w:del>
          </w:p>
          <w:p w14:paraId="2E84953B" w14:textId="5ED4C02E" w:rsidR="00597A66" w:rsidRPr="00343F01" w:rsidDel="00201166" w:rsidRDefault="00597A66" w:rsidP="00D62BC5">
            <w:pPr>
              <w:spacing w:before="0" w:after="160"/>
              <w:jc w:val="left"/>
              <w:rPr>
                <w:del w:id="17623" w:author="Houyem Rais" w:date="2024-02-22T14:46:00Z"/>
                <w:rFonts w:cstheme="minorHAnsi"/>
                <w:sz w:val="20"/>
                <w:szCs w:val="20"/>
              </w:rPr>
              <w:pPrChange w:id="17624" w:author="Houyem Rais" w:date="2024-02-22T14:49:00Z">
                <w:pPr>
                  <w:pStyle w:val="ListParagraph"/>
                  <w:numPr>
                    <w:ilvl w:val="1"/>
                    <w:numId w:val="14"/>
                  </w:numPr>
                  <w:spacing w:before="0" w:after="0" w:line="240" w:lineRule="auto"/>
                  <w:ind w:left="785" w:right="123" w:hanging="360"/>
                </w:pPr>
              </w:pPrChange>
            </w:pPr>
            <w:del w:id="17625" w:author="Houyem Rais" w:date="2024-02-22T14:46:00Z">
              <w:r w:rsidRPr="00343F01" w:rsidDel="00201166">
                <w:rPr>
                  <w:rFonts w:cstheme="minorHAnsi"/>
                  <w:sz w:val="20"/>
                  <w:szCs w:val="20"/>
                </w:rPr>
                <w:delText>Transfert de personnel à la fin du contrat</w:delText>
              </w:r>
            </w:del>
          </w:p>
          <w:p w14:paraId="2F5DB5A7" w14:textId="36A8EF11" w:rsidR="00597A66" w:rsidRPr="00343F01" w:rsidDel="00201166" w:rsidRDefault="00597A66" w:rsidP="00D62BC5">
            <w:pPr>
              <w:spacing w:before="0" w:after="160"/>
              <w:jc w:val="left"/>
              <w:rPr>
                <w:del w:id="17626" w:author="Houyem Rais" w:date="2024-02-22T14:46:00Z"/>
                <w:rFonts w:cstheme="minorHAnsi"/>
                <w:sz w:val="20"/>
                <w:szCs w:val="20"/>
              </w:rPr>
              <w:pPrChange w:id="17627" w:author="Houyem Rais" w:date="2024-02-22T14:49:00Z">
                <w:pPr>
                  <w:pStyle w:val="ListParagraph"/>
                  <w:numPr>
                    <w:numId w:val="14"/>
                  </w:numPr>
                  <w:spacing w:before="0" w:after="0" w:line="240" w:lineRule="auto"/>
                  <w:ind w:left="502" w:right="123" w:hanging="360"/>
                </w:pPr>
              </w:pPrChange>
            </w:pPr>
            <w:del w:id="17628" w:author="Houyem Rais" w:date="2024-02-22T14:46:00Z">
              <w:r w:rsidRPr="00343F01" w:rsidDel="00201166">
                <w:rPr>
                  <w:rFonts w:cstheme="minorHAnsi"/>
                  <w:sz w:val="20"/>
                  <w:szCs w:val="20"/>
                </w:rPr>
                <w:delText xml:space="preserve">Risque </w:delText>
              </w:r>
              <w:r w:rsidRPr="00343F01" w:rsidDel="00201166">
                <w:rPr>
                  <w:rFonts w:cstheme="minorHAnsi"/>
                  <w:b/>
                  <w:bCs/>
                  <w:sz w:val="20"/>
                  <w:szCs w:val="20"/>
                </w:rPr>
                <w:delText>juridique du projet</w:delText>
              </w:r>
              <w:r w:rsidRPr="00343F01" w:rsidDel="00201166">
                <w:rPr>
                  <w:rFonts w:cstheme="minorHAnsi"/>
                  <w:sz w:val="20"/>
                  <w:szCs w:val="20"/>
                </w:rPr>
                <w:delText> :</w:delText>
              </w:r>
            </w:del>
          </w:p>
          <w:p w14:paraId="390E8A81" w14:textId="5332E6D5" w:rsidR="00597A66" w:rsidRPr="00343F01" w:rsidDel="00201166" w:rsidRDefault="00597A66" w:rsidP="00D62BC5">
            <w:pPr>
              <w:spacing w:before="0" w:after="160"/>
              <w:jc w:val="left"/>
              <w:rPr>
                <w:del w:id="17629" w:author="Houyem Rais" w:date="2024-02-22T14:46:00Z"/>
                <w:rFonts w:cstheme="minorHAnsi"/>
                <w:sz w:val="20"/>
                <w:szCs w:val="20"/>
              </w:rPr>
              <w:pPrChange w:id="17630" w:author="Houyem Rais" w:date="2024-02-22T14:49:00Z">
                <w:pPr>
                  <w:pStyle w:val="ListParagraph"/>
                  <w:numPr>
                    <w:ilvl w:val="1"/>
                    <w:numId w:val="14"/>
                  </w:numPr>
                  <w:spacing w:before="0" w:after="0" w:line="240" w:lineRule="auto"/>
                  <w:ind w:left="785" w:right="123" w:hanging="360"/>
                </w:pPr>
              </w:pPrChange>
            </w:pPr>
            <w:del w:id="17631" w:author="Houyem Rais" w:date="2024-02-22T14:46:00Z">
              <w:r w:rsidRPr="00343F01" w:rsidDel="00201166">
                <w:rPr>
                  <w:rFonts w:cstheme="minorHAnsi"/>
                  <w:sz w:val="20"/>
                  <w:szCs w:val="20"/>
                </w:rPr>
                <w:delText xml:space="preserve">Retard dans les approbations statutaires des </w:delText>
              </w:r>
              <w:r w:rsidR="00925FDE" w:rsidRPr="00343F01" w:rsidDel="00201166">
                <w:rPr>
                  <w:rFonts w:cstheme="minorHAnsi"/>
                  <w:sz w:val="20"/>
                  <w:szCs w:val="20"/>
                </w:rPr>
                <w:delText>autorités ;</w:delText>
              </w:r>
            </w:del>
          </w:p>
          <w:p w14:paraId="7DE45199" w14:textId="3DAF1D49" w:rsidR="00597A66" w:rsidRPr="00343F01" w:rsidDel="00201166" w:rsidRDefault="00597A66" w:rsidP="00D62BC5">
            <w:pPr>
              <w:spacing w:before="0" w:after="160"/>
              <w:jc w:val="left"/>
              <w:rPr>
                <w:del w:id="17632" w:author="Houyem Rais" w:date="2024-02-22T14:46:00Z"/>
                <w:rFonts w:cstheme="minorHAnsi"/>
                <w:sz w:val="20"/>
                <w:szCs w:val="20"/>
              </w:rPr>
              <w:pPrChange w:id="17633" w:author="Houyem Rais" w:date="2024-02-22T14:49:00Z">
                <w:pPr>
                  <w:pStyle w:val="ListParagraph"/>
                  <w:numPr>
                    <w:ilvl w:val="1"/>
                    <w:numId w:val="14"/>
                  </w:numPr>
                  <w:spacing w:before="0" w:after="0" w:line="240" w:lineRule="auto"/>
                  <w:ind w:left="785" w:right="123" w:hanging="360"/>
                </w:pPr>
              </w:pPrChange>
            </w:pPr>
            <w:del w:id="17634" w:author="Houyem Rais" w:date="2024-02-22T14:46:00Z">
              <w:r w:rsidRPr="00343F01" w:rsidDel="00201166">
                <w:rPr>
                  <w:rFonts w:cstheme="minorHAnsi"/>
                  <w:sz w:val="20"/>
                  <w:szCs w:val="20"/>
                </w:rPr>
                <w:delText xml:space="preserve">La question de l’enregistrement de l’entreprise dans le système actuel d’enregistrement des entreprises au </w:delText>
              </w:r>
              <w:r w:rsidR="00E618D4" w:rsidRPr="00343F01" w:rsidDel="00201166">
                <w:rPr>
                  <w:rFonts w:cstheme="minorHAnsi"/>
                  <w:sz w:val="20"/>
                  <w:szCs w:val="20"/>
                </w:rPr>
                <w:delText xml:space="preserve">Togo, </w:delText>
              </w:r>
            </w:del>
            <w:ins w:id="17635" w:author="Mohamed Amine Sdiri" w:date="2023-11-29T09:58:00Z">
              <w:del w:id="17636" w:author="Houyem Rais" w:date="2024-02-22T14:46:00Z">
                <w:r w:rsidR="00621175" w:rsidDel="00201166">
                  <w:rPr>
                    <w:rFonts w:cstheme="minorHAnsi"/>
                    <w:sz w:val="20"/>
                    <w:szCs w:val="20"/>
                  </w:rPr>
                  <w:delText xml:space="preserve"> </w:delText>
                </w:r>
              </w:del>
            </w:ins>
            <w:del w:id="17637" w:author="Houyem Rais" w:date="2024-02-22T14:46:00Z">
              <w:r w:rsidR="00E618D4" w:rsidRPr="00343F01" w:rsidDel="00201166">
                <w:rPr>
                  <w:rFonts w:cstheme="minorHAnsi"/>
                  <w:sz w:val="20"/>
                  <w:szCs w:val="20"/>
                </w:rPr>
                <w:delText xml:space="preserve">Bénin et </w:delText>
              </w:r>
              <w:r w:rsidR="000658B8" w:rsidRPr="00343F01" w:rsidDel="00201166">
                <w:rPr>
                  <w:rFonts w:cstheme="minorHAnsi"/>
                  <w:sz w:val="20"/>
                  <w:szCs w:val="20"/>
                </w:rPr>
                <w:delText>Nigéria ;</w:delText>
              </w:r>
            </w:del>
          </w:p>
          <w:p w14:paraId="3B3C7FE9" w14:textId="0A9CF944" w:rsidR="003861A9" w:rsidRPr="00343F01" w:rsidDel="00201166" w:rsidRDefault="003861A9" w:rsidP="00D62BC5">
            <w:pPr>
              <w:spacing w:before="0" w:after="160"/>
              <w:jc w:val="left"/>
              <w:rPr>
                <w:del w:id="17638" w:author="Houyem Rais" w:date="2024-02-22T14:46:00Z"/>
                <w:rFonts w:cstheme="minorHAnsi"/>
                <w:sz w:val="20"/>
                <w:szCs w:val="20"/>
              </w:rPr>
              <w:pPrChange w:id="17639" w:author="Houyem Rais" w:date="2024-02-22T14:49:00Z">
                <w:pPr>
                  <w:pStyle w:val="ListParagraph"/>
                  <w:numPr>
                    <w:ilvl w:val="1"/>
                    <w:numId w:val="14"/>
                  </w:numPr>
                  <w:spacing w:before="0" w:after="0" w:line="240" w:lineRule="auto"/>
                  <w:ind w:left="785" w:right="123" w:hanging="360"/>
                </w:pPr>
              </w:pPrChange>
            </w:pPr>
            <w:del w:id="17640" w:author="Houyem Rais" w:date="2024-02-22T14:46:00Z">
              <w:r w:rsidRPr="00343F01" w:rsidDel="00201166">
                <w:rPr>
                  <w:rFonts w:cstheme="minorHAnsi"/>
                  <w:sz w:val="20"/>
                  <w:szCs w:val="20"/>
                </w:rPr>
                <w:delText xml:space="preserve">La résiliation en raison du défaut du secteur public ou privé, </w:delText>
              </w:r>
            </w:del>
            <w:ins w:id="17641" w:author="Mohamed Amine Sdiri" w:date="2023-11-29T09:58:00Z">
              <w:del w:id="17642" w:author="Houyem Rais" w:date="2024-02-22T14:46:00Z">
                <w:r w:rsidR="00621175" w:rsidDel="00201166">
                  <w:rPr>
                    <w:rFonts w:cstheme="minorHAnsi"/>
                    <w:sz w:val="20"/>
                    <w:szCs w:val="20"/>
                  </w:rPr>
                  <w:delText xml:space="preserve"> </w:delText>
                </w:r>
              </w:del>
            </w:ins>
            <w:del w:id="17643" w:author="Houyem Rais" w:date="2024-02-22T14:46:00Z">
              <w:r w:rsidRPr="00343F01" w:rsidDel="00201166">
                <w:rPr>
                  <w:rFonts w:cstheme="minorHAnsi"/>
                  <w:sz w:val="20"/>
                  <w:szCs w:val="20"/>
                </w:rPr>
                <w:delText xml:space="preserve">y compris la possibilité d’insolvabilité du développeur </w:delText>
              </w:r>
            </w:del>
          </w:p>
          <w:p w14:paraId="77FE7E0F" w14:textId="4F5E9014" w:rsidR="000E4C31" w:rsidRPr="00343F01" w:rsidDel="00201166" w:rsidRDefault="000E4C31" w:rsidP="00D62BC5">
            <w:pPr>
              <w:spacing w:before="0" w:after="160"/>
              <w:jc w:val="left"/>
              <w:rPr>
                <w:del w:id="17644" w:author="Houyem Rais" w:date="2024-02-22T14:46:00Z"/>
                <w:rFonts w:cstheme="minorHAnsi"/>
                <w:sz w:val="20"/>
                <w:szCs w:val="20"/>
              </w:rPr>
              <w:pPrChange w:id="17645" w:author="Houyem Rais" w:date="2024-02-22T14:49:00Z">
                <w:pPr>
                  <w:pStyle w:val="ListParagraph"/>
                  <w:numPr>
                    <w:numId w:val="14"/>
                  </w:numPr>
                  <w:spacing w:before="0" w:after="0" w:line="240" w:lineRule="auto"/>
                  <w:ind w:left="502" w:right="123" w:hanging="360"/>
                </w:pPr>
              </w:pPrChange>
            </w:pPr>
            <w:del w:id="17646" w:author="Houyem Rais" w:date="2024-02-22T14:46:00Z">
              <w:r w:rsidRPr="00343F01" w:rsidDel="00201166">
                <w:rPr>
                  <w:rFonts w:cstheme="minorHAnsi"/>
                  <w:sz w:val="20"/>
                  <w:szCs w:val="20"/>
                </w:rPr>
                <w:delText xml:space="preserve">Risque de </w:delText>
              </w:r>
              <w:r w:rsidRPr="00343F01" w:rsidDel="00201166">
                <w:rPr>
                  <w:rFonts w:cstheme="minorHAnsi"/>
                  <w:b/>
                  <w:bCs/>
                  <w:sz w:val="20"/>
                  <w:szCs w:val="20"/>
                </w:rPr>
                <w:delText>Planification des approbations :</w:delText>
              </w:r>
            </w:del>
          </w:p>
          <w:p w14:paraId="1FF538C9" w14:textId="458EC71B" w:rsidR="000E4C31" w:rsidRPr="00343F01" w:rsidDel="00201166" w:rsidRDefault="000E4C31" w:rsidP="00D62BC5">
            <w:pPr>
              <w:spacing w:before="0" w:after="160"/>
              <w:jc w:val="left"/>
              <w:rPr>
                <w:del w:id="17647" w:author="Houyem Rais" w:date="2024-02-22T14:46:00Z"/>
                <w:rFonts w:cstheme="minorHAnsi"/>
                <w:sz w:val="20"/>
                <w:szCs w:val="20"/>
              </w:rPr>
              <w:pPrChange w:id="17648" w:author="Houyem Rais" w:date="2024-02-22T14:49:00Z">
                <w:pPr>
                  <w:pStyle w:val="ListParagraph"/>
                  <w:numPr>
                    <w:ilvl w:val="1"/>
                    <w:numId w:val="14"/>
                  </w:numPr>
                  <w:spacing w:before="0" w:after="0" w:line="240" w:lineRule="auto"/>
                  <w:ind w:left="785" w:right="123" w:hanging="360"/>
                </w:pPr>
              </w:pPrChange>
            </w:pPr>
            <w:del w:id="17649" w:author="Houyem Rais" w:date="2024-02-22T14:46:00Z">
              <w:r w:rsidRPr="00343F01" w:rsidDel="00201166">
                <w:rPr>
                  <w:rFonts w:cstheme="minorHAnsi"/>
                  <w:sz w:val="20"/>
                  <w:szCs w:val="20"/>
                </w:rPr>
                <w:delText xml:space="preserve">L’utilisation proposée du site du projet ne soit pas conforme aux lois applicables en matière de planification, </w:delText>
              </w:r>
            </w:del>
            <w:ins w:id="17650" w:author="Mohamed Amine Sdiri" w:date="2023-11-29T09:58:00Z">
              <w:del w:id="17651" w:author="Houyem Rais" w:date="2024-02-22T14:46:00Z">
                <w:r w:rsidR="00621175" w:rsidDel="00201166">
                  <w:rPr>
                    <w:rFonts w:cstheme="minorHAnsi"/>
                    <w:sz w:val="20"/>
                    <w:szCs w:val="20"/>
                  </w:rPr>
                  <w:delText xml:space="preserve"> </w:delText>
                </w:r>
              </w:del>
            </w:ins>
            <w:del w:id="17652" w:author="Houyem Rais" w:date="2024-02-22T14:46:00Z">
              <w:r w:rsidRPr="00343F01" w:rsidDel="00201166">
                <w:rPr>
                  <w:rFonts w:cstheme="minorHAnsi"/>
                  <w:sz w:val="20"/>
                  <w:szCs w:val="20"/>
                </w:rPr>
                <w:delText>d’utilisation du sol ou de construction ;</w:delText>
              </w:r>
            </w:del>
          </w:p>
          <w:p w14:paraId="06FF2FA5" w14:textId="75F910B6" w:rsidR="000E4C31" w:rsidRPr="00343F01" w:rsidDel="00201166" w:rsidRDefault="000E4C31" w:rsidP="00D62BC5">
            <w:pPr>
              <w:spacing w:before="0" w:after="160"/>
              <w:jc w:val="left"/>
              <w:rPr>
                <w:del w:id="17653" w:author="Houyem Rais" w:date="2024-02-22T14:46:00Z"/>
                <w:rFonts w:cstheme="minorHAnsi"/>
                <w:sz w:val="20"/>
                <w:szCs w:val="20"/>
              </w:rPr>
              <w:pPrChange w:id="17654" w:author="Houyem Rais" w:date="2024-02-22T14:49:00Z">
                <w:pPr>
                  <w:pStyle w:val="ListParagraph"/>
                  <w:numPr>
                    <w:ilvl w:val="1"/>
                    <w:numId w:val="14"/>
                  </w:numPr>
                  <w:spacing w:before="0" w:after="0" w:line="240" w:lineRule="auto"/>
                  <w:ind w:left="785" w:right="123" w:hanging="360"/>
                </w:pPr>
              </w:pPrChange>
            </w:pPr>
            <w:del w:id="17655" w:author="Houyem Rais" w:date="2024-02-22T14:46:00Z">
              <w:r w:rsidRPr="00343F01" w:rsidDel="00201166">
                <w:rPr>
                  <w:rFonts w:cstheme="minorHAnsi"/>
                  <w:sz w:val="20"/>
                  <w:szCs w:val="20"/>
                </w:rPr>
                <w:delText>L’autorisation requise en vertu de ceux</w:delText>
              </w:r>
              <w:r w:rsidR="003F01EB" w:rsidRPr="00343F01" w:rsidDel="00201166">
                <w:rPr>
                  <w:rFonts w:cstheme="minorHAnsi"/>
                  <w:sz w:val="20"/>
                  <w:szCs w:val="20"/>
                </w:rPr>
                <w:delText>-</w:delText>
              </w:r>
              <w:r w:rsidRPr="00343F01" w:rsidDel="00201166">
                <w:rPr>
                  <w:rFonts w:cstheme="minorHAnsi"/>
                  <w:sz w:val="20"/>
                  <w:szCs w:val="20"/>
                </w:rPr>
                <w:delText xml:space="preserve">ci seront retardée, </w:delText>
              </w:r>
            </w:del>
            <w:ins w:id="17656" w:author="Mohamed Amine Sdiri" w:date="2023-11-29T09:58:00Z">
              <w:del w:id="17657" w:author="Houyem Rais" w:date="2024-02-22T14:46:00Z">
                <w:r w:rsidR="00621175" w:rsidDel="00201166">
                  <w:rPr>
                    <w:rFonts w:cstheme="minorHAnsi"/>
                    <w:sz w:val="20"/>
                    <w:szCs w:val="20"/>
                  </w:rPr>
                  <w:delText xml:space="preserve"> </w:delText>
                </w:r>
              </w:del>
            </w:ins>
            <w:del w:id="17658" w:author="Houyem Rais" w:date="2024-02-22T14:46:00Z">
              <w:r w:rsidRPr="00343F01" w:rsidDel="00201166">
                <w:rPr>
                  <w:rFonts w:cstheme="minorHAnsi"/>
                  <w:sz w:val="20"/>
                  <w:szCs w:val="20"/>
                </w:rPr>
                <w:delText>ne peut être obtenue ou peut être obtenue à un coût plus élevé que prévu.</w:delText>
              </w:r>
            </w:del>
          </w:p>
          <w:p w14:paraId="594BC628" w14:textId="6A79D9A3" w:rsidR="00A50022" w:rsidRPr="00343F01" w:rsidDel="00201166" w:rsidRDefault="00A50022" w:rsidP="00D62BC5">
            <w:pPr>
              <w:spacing w:before="0" w:after="160"/>
              <w:jc w:val="left"/>
              <w:rPr>
                <w:del w:id="17659" w:author="Houyem Rais" w:date="2024-02-22T14:46:00Z"/>
                <w:rFonts w:cstheme="minorHAnsi"/>
                <w:sz w:val="20"/>
                <w:szCs w:val="20"/>
              </w:rPr>
              <w:pPrChange w:id="17660" w:author="Houyem Rais" w:date="2024-02-22T14:49:00Z">
                <w:pPr>
                  <w:pStyle w:val="ListParagraph"/>
                  <w:numPr>
                    <w:numId w:val="14"/>
                  </w:numPr>
                  <w:spacing w:before="0" w:after="0" w:line="240" w:lineRule="auto"/>
                  <w:ind w:left="502" w:right="123" w:hanging="360"/>
                </w:pPr>
              </w:pPrChange>
            </w:pPr>
            <w:del w:id="17661" w:author="Houyem Rais" w:date="2024-02-22T14:46:00Z">
              <w:r w:rsidRPr="00343F01" w:rsidDel="00201166">
                <w:rPr>
                  <w:rFonts w:cstheme="minorHAnsi"/>
                  <w:sz w:val="20"/>
                  <w:szCs w:val="20"/>
                </w:rPr>
                <w:delText xml:space="preserve">Risque </w:delText>
              </w:r>
              <w:r w:rsidRPr="00343F01" w:rsidDel="00201166">
                <w:rPr>
                  <w:rFonts w:cstheme="minorHAnsi"/>
                  <w:b/>
                  <w:bCs/>
                  <w:sz w:val="20"/>
                  <w:szCs w:val="20"/>
                </w:rPr>
                <w:delText>d’environnement</w:delText>
              </w:r>
              <w:r w:rsidRPr="00343F01" w:rsidDel="00201166">
                <w:rPr>
                  <w:rFonts w:cstheme="minorHAnsi"/>
                  <w:sz w:val="20"/>
                  <w:szCs w:val="20"/>
                </w:rPr>
                <w:delText> </w:delText>
              </w:r>
              <w:r w:rsidR="00B017BD" w:rsidRPr="00343F01" w:rsidDel="00201166">
                <w:rPr>
                  <w:rFonts w:cstheme="minorHAnsi"/>
                  <w:sz w:val="20"/>
                  <w:szCs w:val="20"/>
                </w:rPr>
                <w:delText>(responsabilité pour les pertes causées par des dommages environnementaux soit des activités de construction et d’exploitation ou attribuables aux activités pré-transfert de terrain à l’investisseur privé)</w:delText>
              </w:r>
            </w:del>
          </w:p>
          <w:p w14:paraId="7E044E46" w14:textId="30E14412" w:rsidR="002E09C9" w:rsidRPr="00343F01" w:rsidDel="00201166" w:rsidRDefault="002E09C9" w:rsidP="00D62BC5">
            <w:pPr>
              <w:spacing w:before="0" w:after="160"/>
              <w:jc w:val="left"/>
              <w:rPr>
                <w:del w:id="17662" w:author="Houyem Rais" w:date="2024-02-22T14:46:00Z"/>
                <w:rFonts w:cstheme="minorHAnsi"/>
                <w:sz w:val="20"/>
                <w:szCs w:val="20"/>
              </w:rPr>
              <w:pPrChange w:id="17663" w:author="Houyem Rais" w:date="2024-02-22T14:49:00Z">
                <w:pPr>
                  <w:pStyle w:val="ListParagraph"/>
                  <w:numPr>
                    <w:numId w:val="14"/>
                  </w:numPr>
                  <w:spacing w:before="0" w:after="0" w:line="240" w:lineRule="auto"/>
                  <w:ind w:left="502" w:right="123" w:hanging="360"/>
                </w:pPr>
              </w:pPrChange>
            </w:pPr>
            <w:del w:id="17664" w:author="Houyem Rais" w:date="2024-02-22T14:46:00Z">
              <w:r w:rsidRPr="00343F01" w:rsidDel="00201166">
                <w:rPr>
                  <w:rFonts w:cstheme="minorHAnsi"/>
                  <w:sz w:val="20"/>
                  <w:szCs w:val="20"/>
                </w:rPr>
                <w:delText xml:space="preserve">Risque </w:delText>
              </w:r>
              <w:r w:rsidRPr="00343F01" w:rsidDel="00201166">
                <w:rPr>
                  <w:rFonts w:cstheme="minorHAnsi"/>
                  <w:b/>
                  <w:bCs/>
                  <w:sz w:val="20"/>
                  <w:szCs w:val="20"/>
                </w:rPr>
                <w:delText>d’assurance</w:delText>
              </w:r>
              <w:r w:rsidR="00924858" w:rsidRPr="00343F01" w:rsidDel="00201166">
                <w:rPr>
                  <w:rFonts w:cstheme="minorHAnsi"/>
                  <w:sz w:val="20"/>
                  <w:szCs w:val="20"/>
                </w:rPr>
                <w:delText xml:space="preserve"> (</w:delText>
              </w:r>
              <w:r w:rsidR="007A5C3B" w:rsidRPr="00343F01" w:rsidDel="00201166">
                <w:rPr>
                  <w:rFonts w:cstheme="minorHAnsi"/>
                  <w:sz w:val="20"/>
                  <w:szCs w:val="20"/>
                </w:rPr>
                <w:delText>Le risque d’indisponibilité de l’assurance de construction ou d’exploitation ou l’augmentation des primes d’assurance.)</w:delText>
              </w:r>
            </w:del>
          </w:p>
          <w:p w14:paraId="5E9A30DE" w14:textId="6346D3DE" w:rsidR="007A5C3B" w:rsidRPr="00343F01" w:rsidDel="00201166" w:rsidRDefault="00B31F4A" w:rsidP="00D62BC5">
            <w:pPr>
              <w:spacing w:before="0" w:after="160"/>
              <w:jc w:val="left"/>
              <w:rPr>
                <w:del w:id="17665" w:author="Houyem Rais" w:date="2024-02-22T14:46:00Z"/>
                <w:rFonts w:cstheme="minorHAnsi"/>
                <w:sz w:val="20"/>
                <w:szCs w:val="20"/>
              </w:rPr>
              <w:pPrChange w:id="17666" w:author="Houyem Rais" w:date="2024-02-22T14:49:00Z">
                <w:pPr>
                  <w:pStyle w:val="ListParagraph"/>
                  <w:numPr>
                    <w:numId w:val="14"/>
                  </w:numPr>
                  <w:spacing w:before="0" w:after="0" w:line="240" w:lineRule="auto"/>
                  <w:ind w:left="502" w:right="123" w:hanging="360"/>
                </w:pPr>
              </w:pPrChange>
            </w:pPr>
            <w:del w:id="17667" w:author="Houyem Rais" w:date="2024-02-22T14:46:00Z">
              <w:r w:rsidRPr="00343F01" w:rsidDel="00201166">
                <w:rPr>
                  <w:rFonts w:cstheme="minorHAnsi"/>
                  <w:sz w:val="20"/>
                  <w:szCs w:val="20"/>
                </w:rPr>
                <w:delText xml:space="preserve">Risque du </w:delText>
              </w:r>
              <w:r w:rsidR="00002C4F" w:rsidRPr="00343F01" w:rsidDel="00201166">
                <w:rPr>
                  <w:rFonts w:cstheme="minorHAnsi"/>
                  <w:b/>
                  <w:bCs/>
                  <w:sz w:val="20"/>
                  <w:szCs w:val="20"/>
                </w:rPr>
                <w:delText>c</w:delText>
              </w:r>
              <w:r w:rsidRPr="00343F01" w:rsidDel="00201166">
                <w:rPr>
                  <w:rFonts w:cstheme="minorHAnsi"/>
                  <w:b/>
                  <w:bCs/>
                  <w:sz w:val="20"/>
                  <w:szCs w:val="20"/>
                </w:rPr>
                <w:delText>ycle de la vie</w:delText>
              </w:r>
              <w:r w:rsidRPr="00343F01" w:rsidDel="00201166">
                <w:rPr>
                  <w:rFonts w:cstheme="minorHAnsi"/>
                  <w:sz w:val="20"/>
                  <w:szCs w:val="20"/>
                </w:rPr>
                <w:delText xml:space="preserve"> (</w:delText>
              </w:r>
              <w:r w:rsidR="00064D76" w:rsidRPr="00343F01" w:rsidDel="00201166">
                <w:rPr>
                  <w:rFonts w:cstheme="minorHAnsi"/>
                  <w:sz w:val="20"/>
                  <w:szCs w:val="20"/>
                </w:rPr>
                <w:delText>Le risque que les remplacements du cycle de vie ne soient pas adéquats ou le coût réel des dépenses liées au cycle de vie variera par rapport au coût projeté.)</w:delText>
              </w:r>
            </w:del>
          </w:p>
          <w:p w14:paraId="1AC854B2" w14:textId="6B39FCF5" w:rsidR="00064D76" w:rsidRPr="00343F01" w:rsidDel="00201166" w:rsidRDefault="00064D76" w:rsidP="00D62BC5">
            <w:pPr>
              <w:spacing w:before="0" w:after="160"/>
              <w:jc w:val="left"/>
              <w:rPr>
                <w:del w:id="17668" w:author="Houyem Rais" w:date="2024-02-22T14:46:00Z"/>
                <w:rFonts w:cstheme="minorHAnsi"/>
                <w:sz w:val="20"/>
                <w:szCs w:val="20"/>
              </w:rPr>
              <w:pPrChange w:id="17669" w:author="Houyem Rais" w:date="2024-02-22T14:49:00Z">
                <w:pPr>
                  <w:pStyle w:val="ListParagraph"/>
                  <w:numPr>
                    <w:numId w:val="14"/>
                  </w:numPr>
                  <w:spacing w:before="0" w:after="0" w:line="240" w:lineRule="auto"/>
                  <w:ind w:left="502" w:right="123" w:hanging="360"/>
                </w:pPr>
              </w:pPrChange>
            </w:pPr>
            <w:del w:id="17670" w:author="Houyem Rais" w:date="2024-02-22T14:46:00Z">
              <w:r w:rsidRPr="00343F01" w:rsidDel="00201166">
                <w:rPr>
                  <w:rFonts w:cstheme="minorHAnsi"/>
                  <w:sz w:val="20"/>
                  <w:szCs w:val="20"/>
                </w:rPr>
                <w:delText xml:space="preserve">Risque </w:delText>
              </w:r>
              <w:r w:rsidRPr="00343F01" w:rsidDel="00201166">
                <w:rPr>
                  <w:rFonts w:cstheme="minorHAnsi"/>
                  <w:b/>
                  <w:bCs/>
                  <w:sz w:val="20"/>
                  <w:szCs w:val="20"/>
                </w:rPr>
                <w:delText>d’</w:delText>
              </w:r>
              <w:r w:rsidR="004A259D" w:rsidRPr="00343F01" w:rsidDel="00201166">
                <w:rPr>
                  <w:rFonts w:cstheme="minorHAnsi"/>
                  <w:b/>
                  <w:bCs/>
                  <w:sz w:val="20"/>
                  <w:szCs w:val="20"/>
                </w:rPr>
                <w:delText>entretien</w:delText>
              </w:r>
              <w:r w:rsidRPr="00343F01" w:rsidDel="00201166">
                <w:rPr>
                  <w:rFonts w:cstheme="minorHAnsi"/>
                  <w:b/>
                  <w:bCs/>
                  <w:sz w:val="20"/>
                  <w:szCs w:val="20"/>
                </w:rPr>
                <w:delText xml:space="preserve"> </w:delText>
              </w:r>
              <w:r w:rsidRPr="00343F01" w:rsidDel="00201166">
                <w:rPr>
                  <w:rFonts w:cstheme="minorHAnsi"/>
                  <w:sz w:val="20"/>
                  <w:szCs w:val="20"/>
                </w:rPr>
                <w:delText>(</w:delText>
              </w:r>
              <w:r w:rsidR="004A259D" w:rsidRPr="00343F01" w:rsidDel="00201166">
                <w:rPr>
                  <w:sz w:val="20"/>
                  <w:szCs w:val="20"/>
                </w:rPr>
                <w:delText>Le risque que la qualité de la maintenance ne réponde pas aux normes de spécification de sortie ou que le coût réel de la maintenance varie par rapport à celui projeté.)</w:delText>
              </w:r>
            </w:del>
          </w:p>
          <w:p w14:paraId="7F69B9B9" w14:textId="2F3E7A36" w:rsidR="00E95390" w:rsidRPr="00343F01" w:rsidDel="00201166" w:rsidRDefault="00E95390" w:rsidP="00D62BC5">
            <w:pPr>
              <w:spacing w:before="0" w:after="160"/>
              <w:jc w:val="left"/>
              <w:rPr>
                <w:del w:id="17671" w:author="Houyem Rais" w:date="2024-02-22T14:46:00Z"/>
                <w:rFonts w:cstheme="minorHAnsi"/>
                <w:sz w:val="20"/>
                <w:szCs w:val="20"/>
              </w:rPr>
              <w:pPrChange w:id="17672" w:author="Houyem Rais" w:date="2024-02-22T14:49:00Z">
                <w:pPr>
                  <w:pStyle w:val="ListParagraph"/>
                  <w:numPr>
                    <w:numId w:val="14"/>
                  </w:numPr>
                  <w:spacing w:before="0" w:after="0" w:line="240" w:lineRule="auto"/>
                  <w:ind w:left="502" w:right="123" w:hanging="360"/>
                </w:pPr>
              </w:pPrChange>
            </w:pPr>
            <w:del w:id="17673" w:author="Houyem Rais" w:date="2024-02-22T14:46:00Z">
              <w:r w:rsidRPr="00343F01" w:rsidDel="00201166">
                <w:rPr>
                  <w:sz w:val="20"/>
                  <w:szCs w:val="20"/>
                </w:rPr>
                <w:delText xml:space="preserve">Risque </w:delText>
              </w:r>
              <w:r w:rsidR="00812960" w:rsidRPr="00343F01" w:rsidDel="00201166">
                <w:rPr>
                  <w:sz w:val="20"/>
                  <w:szCs w:val="20"/>
                </w:rPr>
                <w:delText xml:space="preserve">de </w:delText>
              </w:r>
              <w:r w:rsidR="00812960" w:rsidRPr="00343F01" w:rsidDel="00201166">
                <w:rPr>
                  <w:b/>
                  <w:bCs/>
                  <w:sz w:val="20"/>
                  <w:szCs w:val="20"/>
                </w:rPr>
                <w:delText xml:space="preserve">revenu / marché </w:delText>
              </w:r>
              <w:r w:rsidR="002C786C" w:rsidRPr="00343F01" w:rsidDel="00201166">
                <w:rPr>
                  <w:sz w:val="20"/>
                  <w:szCs w:val="20"/>
                </w:rPr>
                <w:delText xml:space="preserve">(Le risque que la demande de services soit inférieure aux prévisions. Cette catégorie de risques inclut également le risque que les mesures complémentaires de transport public (par exemple routes de desserte, </w:delText>
              </w:r>
            </w:del>
            <w:ins w:id="17674" w:author="Mohamed Amine Sdiri" w:date="2023-11-29T09:58:00Z">
              <w:del w:id="17675" w:author="Houyem Rais" w:date="2024-02-22T14:46:00Z">
                <w:r w:rsidR="00621175" w:rsidDel="00201166">
                  <w:rPr>
                    <w:sz w:val="20"/>
                    <w:szCs w:val="20"/>
                  </w:rPr>
                  <w:delText xml:space="preserve"> </w:delText>
                </w:r>
              </w:del>
            </w:ins>
            <w:del w:id="17676" w:author="Houyem Rais" w:date="2024-02-22T14:46:00Z">
              <w:r w:rsidR="002C786C" w:rsidRPr="00343F01" w:rsidDel="00201166">
                <w:rPr>
                  <w:sz w:val="20"/>
                  <w:szCs w:val="20"/>
                </w:rPr>
                <w:delText>structure tarifaire complémentaire) affectant l’utilisation des services ne soient pas mises en œuvre)</w:delText>
              </w:r>
            </w:del>
          </w:p>
          <w:p w14:paraId="1E45161F" w14:textId="166FE241" w:rsidR="003A4FC9" w:rsidRPr="00343F01" w:rsidDel="00201166" w:rsidRDefault="00184911" w:rsidP="00D62BC5">
            <w:pPr>
              <w:spacing w:before="0" w:after="160"/>
              <w:jc w:val="left"/>
              <w:rPr>
                <w:del w:id="17677" w:author="Houyem Rais" w:date="2024-02-22T14:46:00Z"/>
                <w:rFonts w:cstheme="minorHAnsi"/>
                <w:sz w:val="20"/>
                <w:szCs w:val="20"/>
              </w:rPr>
              <w:pPrChange w:id="17678" w:author="Houyem Rais" w:date="2024-02-22T14:49:00Z">
                <w:pPr>
                  <w:pStyle w:val="ListParagraph"/>
                  <w:numPr>
                    <w:numId w:val="14"/>
                  </w:numPr>
                  <w:spacing w:before="0" w:after="0" w:line="240" w:lineRule="auto"/>
                  <w:ind w:left="502" w:right="123" w:hanging="360"/>
                </w:pPr>
              </w:pPrChange>
            </w:pPr>
            <w:del w:id="17679" w:author="Houyem Rais" w:date="2024-02-22T14:46:00Z">
              <w:r w:rsidRPr="00343F01" w:rsidDel="00201166">
                <w:rPr>
                  <w:sz w:val="20"/>
                  <w:szCs w:val="20"/>
                </w:rPr>
                <w:delText xml:space="preserve">Risque </w:delText>
              </w:r>
              <w:r w:rsidR="00FC2A96" w:rsidRPr="00343F01" w:rsidDel="00201166">
                <w:rPr>
                  <w:b/>
                  <w:bCs/>
                  <w:sz w:val="20"/>
                  <w:szCs w:val="20"/>
                </w:rPr>
                <w:delText>foncier (</w:delText>
              </w:r>
              <w:r w:rsidR="003A4FC9" w:rsidRPr="00343F01" w:rsidDel="00201166">
                <w:rPr>
                  <w:rFonts w:cstheme="minorHAnsi"/>
                  <w:sz w:val="20"/>
                  <w:szCs w:val="20"/>
                </w:rPr>
                <w:delText>risques liés à l’état et au titre des droits de passage / terrains / sites pour les différents itinéraires / corridors et postes de péage</w:delText>
              </w:r>
              <w:r w:rsidR="007E4BE5" w:rsidRPr="00343F01" w:rsidDel="00201166">
                <w:rPr>
                  <w:rFonts w:cstheme="minorHAnsi"/>
                  <w:sz w:val="20"/>
                  <w:szCs w:val="20"/>
                </w:rPr>
                <w:delText xml:space="preserve">, </w:delText>
              </w:r>
            </w:del>
            <w:ins w:id="17680" w:author="Mohamed Amine Sdiri" w:date="2023-11-29T09:58:00Z">
              <w:del w:id="17681" w:author="Houyem Rais" w:date="2024-02-22T14:46:00Z">
                <w:r w:rsidR="00621175" w:rsidDel="00201166">
                  <w:rPr>
                    <w:rFonts w:cstheme="minorHAnsi"/>
                    <w:sz w:val="20"/>
                    <w:szCs w:val="20"/>
                  </w:rPr>
                  <w:delText xml:space="preserve"> </w:delText>
                </w:r>
              </w:del>
            </w:ins>
            <w:del w:id="17682" w:author="Houyem Rais" w:date="2024-02-22T14:46:00Z">
              <w:r w:rsidR="007E4BE5" w:rsidRPr="00343F01" w:rsidDel="00201166">
                <w:rPr>
                  <w:sz w:val="20"/>
                  <w:szCs w:val="20"/>
                </w:rPr>
                <w:delText xml:space="preserve">préparation des sites de construction, </w:delText>
              </w:r>
            </w:del>
            <w:ins w:id="17683" w:author="Mohamed Amine Sdiri" w:date="2023-11-29T09:58:00Z">
              <w:del w:id="17684" w:author="Houyem Rais" w:date="2024-02-22T14:46:00Z">
                <w:r w:rsidR="00621175" w:rsidDel="00201166">
                  <w:rPr>
                    <w:sz w:val="20"/>
                    <w:szCs w:val="20"/>
                  </w:rPr>
                  <w:delText xml:space="preserve"> </w:delText>
                </w:r>
              </w:del>
            </w:ins>
            <w:del w:id="17685" w:author="Houyem Rais" w:date="2024-02-22T14:46:00Z">
              <w:r w:rsidR="007E4BE5" w:rsidRPr="00343F01" w:rsidDel="00201166">
                <w:rPr>
                  <w:sz w:val="20"/>
                  <w:szCs w:val="20"/>
                </w:rPr>
                <w:delText xml:space="preserve">accessibilité du site, </w:delText>
              </w:r>
            </w:del>
            <w:ins w:id="17686" w:author="Mohamed Amine Sdiri" w:date="2023-11-29T09:58:00Z">
              <w:del w:id="17687" w:author="Houyem Rais" w:date="2024-02-22T14:46:00Z">
                <w:r w:rsidR="00621175" w:rsidDel="00201166">
                  <w:rPr>
                    <w:sz w:val="20"/>
                    <w:szCs w:val="20"/>
                  </w:rPr>
                  <w:delText xml:space="preserve"> </w:delText>
                </w:r>
              </w:del>
            </w:ins>
            <w:del w:id="17688" w:author="Houyem Rais" w:date="2024-02-22T14:46:00Z">
              <w:r w:rsidR="007E4BE5" w:rsidRPr="00343F01" w:rsidDel="00201166">
                <w:rPr>
                  <w:sz w:val="20"/>
                  <w:szCs w:val="20"/>
                </w:rPr>
                <w:delText xml:space="preserve">restrictions d’utilisation des sols, </w:delText>
              </w:r>
            </w:del>
            <w:ins w:id="17689" w:author="Mohamed Amine Sdiri" w:date="2023-11-29T09:58:00Z">
              <w:del w:id="17690" w:author="Houyem Rais" w:date="2024-02-22T14:46:00Z">
                <w:r w:rsidR="00621175" w:rsidDel="00201166">
                  <w:rPr>
                    <w:sz w:val="20"/>
                    <w:szCs w:val="20"/>
                  </w:rPr>
                  <w:delText xml:space="preserve"> </w:delText>
                </w:r>
              </w:del>
            </w:ins>
            <w:del w:id="17691" w:author="Houyem Rais" w:date="2024-02-22T14:46:00Z">
              <w:r w:rsidR="007E4BE5" w:rsidRPr="00343F01" w:rsidDel="00201166">
                <w:rPr>
                  <w:sz w:val="20"/>
                  <w:szCs w:val="20"/>
                </w:rPr>
                <w:delText xml:space="preserve">conditions de terrain, </w:delText>
              </w:r>
            </w:del>
            <w:ins w:id="17692" w:author="Mohamed Amine Sdiri" w:date="2023-11-29T09:58:00Z">
              <w:del w:id="17693" w:author="Houyem Rais" w:date="2024-02-22T14:46:00Z">
                <w:r w:rsidR="00621175" w:rsidDel="00201166">
                  <w:rPr>
                    <w:sz w:val="20"/>
                    <w:szCs w:val="20"/>
                  </w:rPr>
                  <w:delText xml:space="preserve"> </w:delText>
                </w:r>
              </w:del>
            </w:ins>
            <w:del w:id="17694" w:author="Houyem Rais" w:date="2024-02-22T14:46:00Z">
              <w:r w:rsidR="007E4BE5" w:rsidRPr="00343F01" w:rsidDel="00201166">
                <w:rPr>
                  <w:sz w:val="20"/>
                  <w:szCs w:val="20"/>
                </w:rPr>
                <w:delText>etc.)</w:delText>
              </w:r>
            </w:del>
          </w:p>
        </w:tc>
      </w:tr>
    </w:tbl>
    <w:p w14:paraId="04AF0D90" w14:textId="06D07F83" w:rsidR="009B4F43" w:rsidRPr="00343F01" w:rsidDel="00201166" w:rsidRDefault="00812960" w:rsidP="00D62BC5">
      <w:pPr>
        <w:spacing w:before="0" w:after="160"/>
        <w:jc w:val="left"/>
        <w:rPr>
          <w:del w:id="17695" w:author="Houyem Rais" w:date="2024-02-22T14:46:00Z"/>
          <w:sz w:val="20"/>
          <w:szCs w:val="20"/>
        </w:rPr>
        <w:pPrChange w:id="17696" w:author="Houyem Rais" w:date="2024-02-22T14:49:00Z">
          <w:pPr>
            <w:jc w:val="right"/>
          </w:pPr>
        </w:pPrChange>
      </w:pPr>
      <w:del w:id="17697" w:author="Houyem Rais" w:date="2024-02-22T14:46:00Z">
        <w:r w:rsidRPr="00343F01" w:rsidDel="00201166">
          <w:rPr>
            <w:sz w:val="20"/>
            <w:szCs w:val="20"/>
          </w:rPr>
          <w:delText xml:space="preserve"> </w:delText>
        </w:r>
        <w:r w:rsidR="003F01EB" w:rsidRPr="00343F01" w:rsidDel="00201166">
          <w:rPr>
            <w:b/>
            <w:bCs/>
            <w:sz w:val="20"/>
            <w:szCs w:val="20"/>
          </w:rPr>
          <w:delText>Source</w:delText>
        </w:r>
        <w:r w:rsidR="003F01EB" w:rsidRPr="00343F01" w:rsidDel="00201166">
          <w:rPr>
            <w:sz w:val="20"/>
            <w:szCs w:val="20"/>
          </w:rPr>
          <w:delText> : Analyses du Consultant</w:delText>
        </w:r>
      </w:del>
    </w:p>
    <w:p w14:paraId="125702E2" w14:textId="4C0B0887" w:rsidR="00400F9C" w:rsidRPr="00343F01" w:rsidDel="00201166" w:rsidRDefault="00400F9C" w:rsidP="00D62BC5">
      <w:pPr>
        <w:spacing w:before="0" w:after="160"/>
        <w:jc w:val="left"/>
        <w:rPr>
          <w:del w:id="17698" w:author="Houyem Rais" w:date="2024-02-22T14:46:00Z"/>
        </w:rPr>
        <w:pPrChange w:id="17699" w:author="Houyem Rais" w:date="2024-02-22T14:49:00Z">
          <w:pPr>
            <w:pStyle w:val="Heading2"/>
          </w:pPr>
        </w:pPrChange>
      </w:pPr>
      <w:bookmarkStart w:id="17700" w:name="_Toc152165410"/>
      <w:del w:id="17701" w:author="Houyem Rais" w:date="2024-02-22T14:46:00Z">
        <w:r w:rsidRPr="00343F01" w:rsidDel="00201166">
          <w:delText>Quantification des risques</w:delText>
        </w:r>
        <w:bookmarkEnd w:id="17700"/>
      </w:del>
    </w:p>
    <w:p w14:paraId="6F863371" w14:textId="304C20D2" w:rsidR="000F0F63" w:rsidRPr="00343F01" w:rsidDel="00201166" w:rsidRDefault="002F6F73" w:rsidP="00D62BC5">
      <w:pPr>
        <w:spacing w:before="0" w:after="160"/>
        <w:jc w:val="left"/>
        <w:rPr>
          <w:del w:id="17702" w:author="Houyem Rais" w:date="2024-02-22T14:46:00Z"/>
        </w:rPr>
        <w:pPrChange w:id="17703" w:author="Houyem Rais" w:date="2024-02-22T14:49:00Z">
          <w:pPr>
            <w:pStyle w:val="Heading3"/>
          </w:pPr>
        </w:pPrChange>
      </w:pPr>
      <w:bookmarkStart w:id="17704" w:name="_Toc152165411"/>
      <w:del w:id="17705" w:author="Houyem Rais" w:date="2024-02-22T14:46:00Z">
        <w:r w:rsidRPr="00343F01" w:rsidDel="00201166">
          <w:delText>Introduction</w:delText>
        </w:r>
        <w:bookmarkEnd w:id="17704"/>
      </w:del>
    </w:p>
    <w:p w14:paraId="0D407CFD" w14:textId="2DEFDB23" w:rsidR="00A82CD0" w:rsidRPr="00343F01" w:rsidDel="00201166" w:rsidRDefault="00A82CD0" w:rsidP="00D62BC5">
      <w:pPr>
        <w:spacing w:before="0" w:after="160"/>
        <w:jc w:val="left"/>
        <w:rPr>
          <w:del w:id="17706" w:author="Houyem Rais" w:date="2024-02-22T14:46:00Z"/>
        </w:rPr>
        <w:pPrChange w:id="17707" w:author="Houyem Rais" w:date="2024-02-22T14:49:00Z">
          <w:pPr/>
        </w:pPrChange>
      </w:pPr>
      <w:del w:id="17708" w:author="Houyem Rais" w:date="2024-02-22T14:46:00Z">
        <w:r w:rsidRPr="00343F01" w:rsidDel="00201166">
          <w:delText>Le risque est quantifié en mesurant le potentiel d’engager des coûts (supplémentaires) au-delà des coûts de base. La quantification des risques n’est pas courante pour les marchés publics traditionnels (</w:delText>
        </w:r>
        <w:r w:rsidR="00846403" w:rsidRPr="00343F01" w:rsidDel="00201166">
          <w:delText>comparateur du secteur public</w:delText>
        </w:r>
        <w:r w:rsidRPr="00343F01" w:rsidDel="00201166">
          <w:delText xml:space="preserve">) qui tendent à souffrir d’un biais d’optimisme, </w:delText>
        </w:r>
      </w:del>
      <w:ins w:id="17709" w:author="Mohamed Amine Sdiri" w:date="2023-11-29T09:58:00Z">
        <w:del w:id="17710" w:author="Houyem Rais" w:date="2024-02-22T14:46:00Z">
          <w:r w:rsidR="00621175" w:rsidDel="00201166">
            <w:delText xml:space="preserve"> </w:delText>
          </w:r>
        </w:del>
      </w:ins>
      <w:del w:id="17711" w:author="Houyem Rais" w:date="2024-02-22T14:46:00Z">
        <w:r w:rsidRPr="00343F01" w:rsidDel="00201166">
          <w:delText>c’est-à-dire une tendance à budgétiser pour le meilleur résultat possible (souvent le moins coûteux) plutôt que le plus probable. Cela entraîne de fréquents dépassements de coûts (et de temps).</w:delText>
        </w:r>
      </w:del>
    </w:p>
    <w:p w14:paraId="2F165E50" w14:textId="0E4E413C" w:rsidR="00400F9C" w:rsidRPr="00343F01" w:rsidDel="00201166" w:rsidRDefault="00A82CD0" w:rsidP="00D62BC5">
      <w:pPr>
        <w:spacing w:before="0" w:after="160"/>
        <w:jc w:val="left"/>
        <w:rPr>
          <w:del w:id="17712" w:author="Houyem Rais" w:date="2024-02-22T14:46:00Z"/>
        </w:rPr>
        <w:pPrChange w:id="17713" w:author="Houyem Rais" w:date="2024-02-22T14:49:00Z">
          <w:pPr/>
        </w:pPrChange>
      </w:pPr>
      <w:del w:id="17714" w:author="Houyem Rais" w:date="2024-02-22T14:46:00Z">
        <w:r w:rsidRPr="00343F01" w:rsidDel="00201166">
          <w:delText xml:space="preserve">De plus, </w:delText>
        </w:r>
      </w:del>
      <w:ins w:id="17715" w:author="Mohamed Amine Sdiri" w:date="2023-11-29T09:58:00Z">
        <w:del w:id="17716" w:author="Houyem Rais" w:date="2024-02-22T14:46:00Z">
          <w:r w:rsidR="00621175" w:rsidDel="00201166">
            <w:delText xml:space="preserve"> </w:delText>
          </w:r>
        </w:del>
      </w:ins>
      <w:del w:id="17717" w:author="Houyem Rais" w:date="2024-02-22T14:46:00Z">
        <w:r w:rsidRPr="00343F01" w:rsidDel="00201166">
          <w:delText xml:space="preserve">les risques associés au projet ne disparaissent pas parce que le secteur privé fournit le service dans le cadre d’un contrat de PPP. Cependant, </w:delText>
        </w:r>
      </w:del>
      <w:ins w:id="17718" w:author="Mohamed Amine Sdiri" w:date="2023-11-29T09:58:00Z">
        <w:del w:id="17719" w:author="Houyem Rais" w:date="2024-02-22T14:46:00Z">
          <w:r w:rsidR="00621175" w:rsidDel="00201166">
            <w:delText xml:space="preserve"> </w:delText>
          </w:r>
        </w:del>
      </w:ins>
      <w:del w:id="17720" w:author="Houyem Rais" w:date="2024-02-22T14:46:00Z">
        <w:r w:rsidRPr="00343F01" w:rsidDel="00201166">
          <w:delText xml:space="preserve">la quantification (et donc la fourniture) de ces risques est souvent plus faible pour le secteur privé, </w:delText>
        </w:r>
      </w:del>
      <w:ins w:id="17721" w:author="Mohamed Amine Sdiri" w:date="2023-11-29T09:58:00Z">
        <w:del w:id="17722" w:author="Houyem Rais" w:date="2024-02-22T14:46:00Z">
          <w:r w:rsidR="00621175" w:rsidDel="00201166">
            <w:delText xml:space="preserve"> </w:delText>
          </w:r>
        </w:del>
      </w:ins>
      <w:del w:id="17723" w:author="Houyem Rais" w:date="2024-02-22T14:46:00Z">
        <w:r w:rsidRPr="00343F01" w:rsidDel="00201166">
          <w:delText xml:space="preserve">car ces risques ont tendance à être mieux gérés (que par le secteur public), </w:delText>
        </w:r>
      </w:del>
      <w:ins w:id="17724" w:author="Mohamed Amine Sdiri" w:date="2023-11-29T09:58:00Z">
        <w:del w:id="17725" w:author="Houyem Rais" w:date="2024-02-22T14:46:00Z">
          <w:r w:rsidR="00621175" w:rsidDel="00201166">
            <w:delText xml:space="preserve"> </w:delText>
          </w:r>
        </w:del>
      </w:ins>
      <w:del w:id="17726" w:author="Houyem Rais" w:date="2024-02-22T14:46:00Z">
        <w:r w:rsidRPr="00343F01" w:rsidDel="00201166">
          <w:delText>principalement en raison d’une meilleure répartition des risques et des économies d’échelle générées par le PPP et de l’expertise en gestion des risques.</w:delText>
        </w:r>
      </w:del>
    </w:p>
    <w:p w14:paraId="7A2680BB" w14:textId="2C3AC331" w:rsidR="00466FB9" w:rsidRPr="00343F01" w:rsidDel="00201166" w:rsidRDefault="00811632" w:rsidP="00D62BC5">
      <w:pPr>
        <w:spacing w:before="0" w:after="160"/>
        <w:jc w:val="left"/>
        <w:rPr>
          <w:del w:id="17727" w:author="Houyem Rais" w:date="2024-02-22T14:46:00Z"/>
        </w:rPr>
        <w:pPrChange w:id="17728" w:author="Houyem Rais" w:date="2024-02-22T14:49:00Z">
          <w:pPr>
            <w:pStyle w:val="Heading3"/>
          </w:pPr>
        </w:pPrChange>
      </w:pPr>
      <w:bookmarkStart w:id="17729" w:name="_Toc152165412"/>
      <w:del w:id="17730" w:author="Houyem Rais" w:date="2024-02-22T14:46:00Z">
        <w:r w:rsidRPr="00343F01" w:rsidDel="00201166">
          <w:delText>Méthodologie</w:delText>
        </w:r>
        <w:bookmarkEnd w:id="17729"/>
      </w:del>
    </w:p>
    <w:p w14:paraId="54A2871F" w14:textId="457DC5AD" w:rsidR="00466FB9" w:rsidRPr="00343F01" w:rsidDel="00201166" w:rsidRDefault="00C8366F" w:rsidP="00D62BC5">
      <w:pPr>
        <w:spacing w:before="0" w:after="160"/>
        <w:jc w:val="left"/>
        <w:rPr>
          <w:del w:id="17731" w:author="Houyem Rais" w:date="2024-02-22T14:46:00Z"/>
        </w:rPr>
        <w:pPrChange w:id="17732" w:author="Houyem Rais" w:date="2024-02-22T14:49:00Z">
          <w:pPr/>
        </w:pPrChange>
      </w:pPr>
      <w:del w:id="17733" w:author="Houyem Rais" w:date="2024-02-22T14:46:00Z">
        <w:r w:rsidRPr="00343F01" w:rsidDel="00201166">
          <w:delText xml:space="preserve">La première étape consiste à déterminer le coût pour le secteur public de chaque risque identifié, </w:delText>
        </w:r>
      </w:del>
      <w:ins w:id="17734" w:author="Mohamed Amine Sdiri" w:date="2023-11-29T09:58:00Z">
        <w:del w:id="17735" w:author="Houyem Rais" w:date="2024-02-22T14:46:00Z">
          <w:r w:rsidR="00621175" w:rsidDel="00201166">
            <w:delText xml:space="preserve"> </w:delText>
          </w:r>
        </w:del>
      </w:ins>
      <w:del w:id="17736" w:author="Houyem Rais" w:date="2024-02-22T14:46:00Z">
        <w:r w:rsidRPr="00343F01" w:rsidDel="00201166">
          <w:delText>selon que le projet est réalisé dans le cadre d’un contrat public ou d’un PPP. Ce coût est calculé comme suit :</w:delText>
        </w:r>
      </w:del>
    </w:p>
    <w:p w14:paraId="148FA769" w14:textId="7C4B99A7" w:rsidR="00361617" w:rsidRPr="00343F01" w:rsidDel="00201166" w:rsidRDefault="00C24323" w:rsidP="00D62BC5">
      <w:pPr>
        <w:spacing w:before="0" w:after="160"/>
        <w:jc w:val="left"/>
        <w:rPr>
          <w:del w:id="17737" w:author="Houyem Rais" w:date="2024-02-22T14:46:00Z"/>
          <w:rFonts w:eastAsiaTheme="minorEastAsia"/>
          <w:b/>
          <w:bCs/>
        </w:rPr>
        <w:pPrChange w:id="17738" w:author="Houyem Rais" w:date="2024-02-22T14:49:00Z">
          <w:pPr/>
        </w:pPrChange>
      </w:pPr>
      <m:oMathPara>
        <m:oMath>
          <m:sSub>
            <m:sSubPr>
              <m:ctrlPr>
                <w:del w:id="17739" w:author="Houyem Rais" w:date="2024-02-22T14:46:00Z">
                  <w:rPr>
                    <w:rFonts w:ascii="Cambria Math" w:hAnsi="Cambria Math"/>
                    <w:b/>
                    <w:bCs/>
                    <w:i/>
                  </w:rPr>
                </w:del>
              </m:ctrlPr>
            </m:sSubPr>
            <m:e>
              <m:r>
                <w:del w:id="17740" w:author="Houyem Rais" w:date="2024-02-22T14:46:00Z">
                  <m:rPr>
                    <m:sty m:val="bi"/>
                  </m:rPr>
                  <w:rPr>
                    <w:rFonts w:ascii="Cambria Math" w:hAnsi="Cambria Math"/>
                  </w:rPr>
                  <m:t>Coût du Risque</m:t>
                </w:del>
              </m:r>
            </m:e>
            <m:sub>
              <m:r>
                <w:del w:id="17741" w:author="Houyem Rais" w:date="2024-02-22T14:46:00Z">
                  <m:rPr>
                    <m:sty m:val="bi"/>
                  </m:rPr>
                  <w:rPr>
                    <w:rFonts w:ascii="Cambria Math" w:hAnsi="Cambria Math"/>
                  </w:rPr>
                  <m:t>n</m:t>
                </w:del>
              </m:r>
            </m:sub>
          </m:sSub>
          <m:r>
            <w:del w:id="17742" w:author="Houyem Rais" w:date="2024-02-22T14:46:00Z">
              <m:rPr>
                <m:sty m:val="bi"/>
              </m:rPr>
              <w:rPr>
                <w:rFonts w:ascii="Cambria Math" w:hAnsi="Cambria Math"/>
              </w:rPr>
              <m:t>=(</m:t>
            </w:del>
          </m:r>
          <m:sSub>
            <m:sSubPr>
              <m:ctrlPr>
                <w:del w:id="17743" w:author="Houyem Rais" w:date="2024-02-22T14:46:00Z">
                  <w:rPr>
                    <w:rFonts w:ascii="Cambria Math" w:hAnsi="Cambria Math"/>
                    <w:b/>
                    <w:bCs/>
                    <w:i/>
                  </w:rPr>
                </w:del>
              </m:ctrlPr>
            </m:sSubPr>
            <m:e>
              <m:r>
                <w:del w:id="17744" w:author="Houyem Rais" w:date="2024-02-22T14:46:00Z">
                  <m:rPr>
                    <m:sty m:val="bi"/>
                  </m:rPr>
                  <w:rPr>
                    <w:rFonts w:ascii="Cambria Math" w:hAnsi="Cambria Math"/>
                  </w:rPr>
                  <m:t>P</m:t>
                </w:del>
              </m:r>
            </m:e>
            <m:sub>
              <m:r>
                <w:del w:id="17745" w:author="Houyem Rais" w:date="2024-02-22T14:46:00Z">
                  <m:rPr>
                    <m:sty m:val="bi"/>
                  </m:rPr>
                  <w:rPr>
                    <w:rFonts w:ascii="Cambria Math" w:hAnsi="Cambria Math"/>
                  </w:rPr>
                  <m:t>n</m:t>
                </w:del>
              </m:r>
            </m:sub>
          </m:sSub>
          <m:r>
            <w:del w:id="17746" w:author="Houyem Rais" w:date="2024-02-22T14:46:00Z">
              <m:rPr>
                <m:sty m:val="bi"/>
              </m:rPr>
              <w:rPr>
                <w:rFonts w:ascii="Cambria Math" w:hAnsi="Cambria Math"/>
              </w:rPr>
              <m:t>×</m:t>
            </w:del>
          </m:r>
          <m:sSub>
            <m:sSubPr>
              <m:ctrlPr>
                <w:del w:id="17747" w:author="Houyem Rais" w:date="2024-02-22T14:46:00Z">
                  <w:rPr>
                    <w:rFonts w:ascii="Cambria Math" w:hAnsi="Cambria Math"/>
                    <w:b/>
                    <w:bCs/>
                    <w:i/>
                  </w:rPr>
                </w:del>
              </m:ctrlPr>
            </m:sSubPr>
            <m:e>
              <m:r>
                <w:del w:id="17748" w:author="Houyem Rais" w:date="2024-02-22T14:46:00Z">
                  <m:rPr>
                    <m:sty m:val="bi"/>
                  </m:rPr>
                  <w:rPr>
                    <w:rFonts w:ascii="Cambria Math" w:hAnsi="Cambria Math"/>
                  </w:rPr>
                  <m:t>V</m:t>
                </w:del>
              </m:r>
            </m:e>
            <m:sub>
              <m:r>
                <w:del w:id="17749" w:author="Houyem Rais" w:date="2024-02-22T14:46:00Z">
                  <m:rPr>
                    <m:sty m:val="bi"/>
                  </m:rPr>
                  <w:rPr>
                    <w:rFonts w:ascii="Cambria Math" w:hAnsi="Cambria Math"/>
                  </w:rPr>
                  <m:t>n</m:t>
                </w:del>
              </m:r>
            </m:sub>
          </m:sSub>
          <m:r>
            <w:del w:id="17750" w:author="Houyem Rais" w:date="2024-02-22T14:46:00Z">
              <m:rPr>
                <m:sty m:val="bi"/>
              </m:rPr>
              <w:rPr>
                <w:rFonts w:ascii="Cambria Math" w:hAnsi="Cambria Math"/>
              </w:rPr>
              <m:t>×</m:t>
            </w:del>
          </m:r>
          <m:sSub>
            <m:sSubPr>
              <m:ctrlPr>
                <w:del w:id="17751" w:author="Houyem Rais" w:date="2024-02-22T14:46:00Z">
                  <w:rPr>
                    <w:rFonts w:ascii="Cambria Math" w:hAnsi="Cambria Math"/>
                    <w:b/>
                    <w:bCs/>
                    <w:i/>
                  </w:rPr>
                </w:del>
              </m:ctrlPr>
            </m:sSubPr>
            <m:e>
              <m:r>
                <w:del w:id="17752" w:author="Houyem Rais" w:date="2024-02-22T14:46:00Z">
                  <m:rPr>
                    <m:sty m:val="bi"/>
                  </m:rPr>
                  <w:rPr>
                    <w:rFonts w:ascii="Cambria Math" w:hAnsi="Cambria Math"/>
                  </w:rPr>
                  <m:t>Q</m:t>
                </w:del>
              </m:r>
            </m:e>
            <m:sub>
              <m:r>
                <w:del w:id="17753" w:author="Houyem Rais" w:date="2024-02-22T14:46:00Z">
                  <m:rPr>
                    <m:sty m:val="bi"/>
                  </m:rPr>
                  <w:rPr>
                    <w:rFonts w:ascii="Cambria Math" w:hAnsi="Cambria Math"/>
                  </w:rPr>
                  <m:t>n</m:t>
                </w:del>
              </m:r>
            </m:sub>
          </m:sSub>
          <m:r>
            <w:del w:id="17754" w:author="Houyem Rais" w:date="2024-02-22T14:46:00Z">
              <m:rPr>
                <m:sty m:val="bi"/>
              </m:rPr>
              <w:rPr>
                <w:rFonts w:ascii="Cambria Math" w:hAnsi="Cambria Math"/>
              </w:rPr>
              <m:t>)</m:t>
            </w:del>
          </m:r>
        </m:oMath>
      </m:oMathPara>
    </w:p>
    <w:p w14:paraId="2EECD70B" w14:textId="2C018273" w:rsidR="00202B63" w:rsidRPr="00343F01" w:rsidDel="00201166" w:rsidRDefault="00BE7E1D" w:rsidP="00D62BC5">
      <w:pPr>
        <w:spacing w:before="0" w:after="160"/>
        <w:jc w:val="left"/>
        <w:rPr>
          <w:del w:id="17755" w:author="Houyem Rais" w:date="2024-02-22T14:46:00Z"/>
        </w:rPr>
        <w:pPrChange w:id="17756" w:author="Houyem Rais" w:date="2024-02-22T14:49:00Z">
          <w:pPr/>
        </w:pPrChange>
      </w:pPr>
      <w:del w:id="17757" w:author="Houyem Rais" w:date="2024-02-22T14:46:00Z">
        <w:r w:rsidRPr="00343F01" w:rsidDel="00201166">
          <w:delText>Où :</w:delText>
        </w:r>
      </w:del>
    </w:p>
    <w:p w14:paraId="1C6D61CB" w14:textId="638C1D34" w:rsidR="00BE7E1D" w:rsidRPr="00343F01" w:rsidDel="00201166" w:rsidRDefault="00C24323" w:rsidP="00D62BC5">
      <w:pPr>
        <w:spacing w:before="0" w:after="160"/>
        <w:jc w:val="left"/>
        <w:rPr>
          <w:del w:id="17758" w:author="Houyem Rais" w:date="2024-02-22T14:46:00Z"/>
        </w:rPr>
        <w:pPrChange w:id="17759" w:author="Houyem Rais" w:date="2024-02-22T14:49:00Z">
          <w:pPr>
            <w:jc w:val="left"/>
          </w:pPr>
        </w:pPrChange>
      </w:pPr>
      <m:oMath>
        <m:sSub>
          <m:sSubPr>
            <m:ctrlPr>
              <w:del w:id="17760" w:author="Houyem Rais" w:date="2024-02-22T14:46:00Z">
                <w:rPr>
                  <w:rFonts w:ascii="Cambria Math" w:hAnsi="Cambria Math"/>
                  <w:b/>
                  <w:bCs/>
                  <w:i/>
                </w:rPr>
              </w:del>
            </m:ctrlPr>
          </m:sSubPr>
          <m:e>
            <m:r>
              <w:del w:id="17761" w:author="Houyem Rais" w:date="2024-02-22T14:46:00Z">
                <m:rPr>
                  <m:sty m:val="bi"/>
                </m:rPr>
                <w:rPr>
                  <w:rFonts w:ascii="Cambria Math" w:hAnsi="Cambria Math"/>
                </w:rPr>
                <m:t>P</m:t>
              </w:del>
            </m:r>
          </m:e>
          <m:sub>
            <m:r>
              <w:del w:id="17762" w:author="Houyem Rais" w:date="2024-02-22T14:46:00Z">
                <m:rPr>
                  <m:sty m:val="bi"/>
                </m:rPr>
                <w:rPr>
                  <w:rFonts w:ascii="Cambria Math" w:hAnsi="Cambria Math"/>
                </w:rPr>
                <m:t>n</m:t>
              </w:del>
            </m:r>
          </m:sub>
        </m:sSub>
        <m:r>
          <w:del w:id="17763" w:author="Houyem Rais" w:date="2024-02-22T14:46:00Z">
            <m:rPr>
              <m:sty m:val="bi"/>
            </m:rPr>
            <w:rPr>
              <w:rFonts w:ascii="Cambria Math" w:hAnsi="Cambria Math"/>
            </w:rPr>
            <m:t> </m:t>
          </w:del>
        </m:r>
      </m:oMath>
      <w:del w:id="17764" w:author="Houyem Rais" w:date="2024-02-22T14:46:00Z">
        <w:r w:rsidR="00FB5AC8" w:rsidRPr="00343F01" w:rsidDel="00201166">
          <w:delText>=</w:delText>
        </w:r>
        <w:r w:rsidR="00F862D3" w:rsidRPr="00343F01" w:rsidDel="00201166">
          <w:delText xml:space="preserve"> </w:delText>
        </w:r>
        <w:r w:rsidR="001F370B" w:rsidRPr="00343F01" w:rsidDel="00201166">
          <w:delText>Probabilité d’occurrence du risque n</w:delText>
        </w:r>
      </w:del>
    </w:p>
    <w:p w14:paraId="3062095E" w14:textId="6B355DD4" w:rsidR="001F370B" w:rsidRPr="00343F01" w:rsidDel="00201166" w:rsidRDefault="00C24323" w:rsidP="00D62BC5">
      <w:pPr>
        <w:spacing w:before="0" w:after="160"/>
        <w:jc w:val="left"/>
        <w:rPr>
          <w:del w:id="17765" w:author="Houyem Rais" w:date="2024-02-22T14:46:00Z"/>
        </w:rPr>
        <w:pPrChange w:id="17766" w:author="Houyem Rais" w:date="2024-02-22T14:49:00Z">
          <w:pPr>
            <w:jc w:val="left"/>
          </w:pPr>
        </w:pPrChange>
      </w:pPr>
      <m:oMath>
        <m:sSub>
          <m:sSubPr>
            <m:ctrlPr>
              <w:del w:id="17767" w:author="Houyem Rais" w:date="2024-02-22T14:46:00Z">
                <w:rPr>
                  <w:rFonts w:ascii="Cambria Math" w:hAnsi="Cambria Math"/>
                  <w:b/>
                  <w:bCs/>
                  <w:i/>
                </w:rPr>
              </w:del>
            </m:ctrlPr>
          </m:sSubPr>
          <m:e>
            <m:r>
              <w:del w:id="17768" w:author="Houyem Rais" w:date="2024-02-22T14:46:00Z">
                <m:rPr>
                  <m:sty m:val="bi"/>
                </m:rPr>
                <w:rPr>
                  <w:rFonts w:ascii="Cambria Math" w:hAnsi="Cambria Math"/>
                </w:rPr>
                <m:t>V</m:t>
              </w:del>
            </m:r>
          </m:e>
          <m:sub>
            <m:r>
              <w:del w:id="17769" w:author="Houyem Rais" w:date="2024-02-22T14:46:00Z">
                <m:rPr>
                  <m:sty m:val="bi"/>
                </m:rPr>
                <w:rPr>
                  <w:rFonts w:ascii="Cambria Math" w:hAnsi="Cambria Math"/>
                </w:rPr>
                <m:t>n</m:t>
              </w:del>
            </m:r>
          </m:sub>
        </m:sSub>
      </m:oMath>
      <w:del w:id="17770" w:author="Houyem Rais" w:date="2024-02-22T14:46:00Z">
        <w:r w:rsidR="001F370B" w:rsidRPr="00343F01" w:rsidDel="00201166">
          <w:delText xml:space="preserve">= </w:delText>
        </w:r>
        <w:r w:rsidR="00AD5058" w:rsidRPr="00343F01" w:rsidDel="00201166">
          <w:delText>Valeur de référence ou coût de base défini pour le risque n – établi pour chaque risque selon sa nature</w:delText>
        </w:r>
      </w:del>
    </w:p>
    <w:p w14:paraId="202333EC" w14:textId="06132E91" w:rsidR="00AD5058" w:rsidRPr="00343F01" w:rsidDel="00201166" w:rsidRDefault="00C24323" w:rsidP="00D62BC5">
      <w:pPr>
        <w:spacing w:before="0" w:after="160"/>
        <w:jc w:val="left"/>
        <w:rPr>
          <w:del w:id="17771" w:author="Houyem Rais" w:date="2024-02-22T14:46:00Z"/>
        </w:rPr>
        <w:pPrChange w:id="17772" w:author="Houyem Rais" w:date="2024-02-22T14:49:00Z">
          <w:pPr>
            <w:jc w:val="left"/>
          </w:pPr>
        </w:pPrChange>
      </w:pPr>
      <m:oMath>
        <m:sSub>
          <m:sSubPr>
            <m:ctrlPr>
              <w:del w:id="17773" w:author="Houyem Rais" w:date="2024-02-22T14:46:00Z">
                <w:rPr>
                  <w:rFonts w:ascii="Cambria Math" w:hAnsi="Cambria Math"/>
                  <w:b/>
                  <w:bCs/>
                  <w:i/>
                </w:rPr>
              </w:del>
            </m:ctrlPr>
          </m:sSubPr>
          <m:e>
            <m:r>
              <w:del w:id="17774" w:author="Houyem Rais" w:date="2024-02-22T14:46:00Z">
                <m:rPr>
                  <m:sty m:val="bi"/>
                </m:rPr>
                <w:rPr>
                  <w:rFonts w:ascii="Cambria Math" w:hAnsi="Cambria Math"/>
                </w:rPr>
                <m:t>Q</m:t>
              </w:del>
            </m:r>
          </m:e>
          <m:sub>
            <m:r>
              <w:del w:id="17775" w:author="Houyem Rais" w:date="2024-02-22T14:46:00Z">
                <m:rPr>
                  <m:sty m:val="bi"/>
                </m:rPr>
                <w:rPr>
                  <w:rFonts w:ascii="Cambria Math" w:hAnsi="Cambria Math"/>
                </w:rPr>
                <m:t>n</m:t>
              </w:del>
            </m:r>
          </m:sub>
        </m:sSub>
      </m:oMath>
      <w:del w:id="17776" w:author="Houyem Rais" w:date="2024-02-22T14:46:00Z">
        <w:r w:rsidR="00AD5058" w:rsidRPr="00343F01" w:rsidDel="00201166">
          <w:rPr>
            <w:rFonts w:eastAsiaTheme="minorEastAsia"/>
            <w:b/>
            <w:bCs/>
          </w:rPr>
          <w:delText xml:space="preserve">= </w:delText>
        </w:r>
        <w:r w:rsidR="003C0A47" w:rsidRPr="00343F01" w:rsidDel="00201166">
          <w:delText>Part du risque supportée par le Secteur Public ou coût de l’impact – varie selon l’option considérée (contrat public ou PPP).</w:delText>
        </w:r>
      </w:del>
    </w:p>
    <w:p w14:paraId="3FF2E083" w14:textId="53A3D948" w:rsidR="00706502" w:rsidRPr="00343F01" w:rsidDel="00201166" w:rsidRDefault="00706502" w:rsidP="00D62BC5">
      <w:pPr>
        <w:spacing w:before="0" w:after="160"/>
        <w:jc w:val="left"/>
        <w:rPr>
          <w:del w:id="17777" w:author="Houyem Rais" w:date="2024-02-22T14:46:00Z"/>
        </w:rPr>
        <w:pPrChange w:id="17778" w:author="Houyem Rais" w:date="2024-02-22T14:49:00Z">
          <w:pPr/>
        </w:pPrChange>
      </w:pPr>
      <w:del w:id="17779" w:author="Houyem Rais" w:date="2024-02-22T14:46:00Z">
        <w:r w:rsidRPr="00343F01" w:rsidDel="00201166">
          <w:delText xml:space="preserve">Les risques sont classés selon les étapes du projet dans lequel ils se produisent, </w:delText>
        </w:r>
      </w:del>
      <w:ins w:id="17780" w:author="Mohamed Amine Sdiri" w:date="2023-11-29T09:58:00Z">
        <w:del w:id="17781" w:author="Houyem Rais" w:date="2024-02-22T14:46:00Z">
          <w:r w:rsidR="00621175" w:rsidDel="00201166">
            <w:delText xml:space="preserve"> </w:delText>
          </w:r>
        </w:del>
      </w:ins>
      <w:del w:id="17782" w:author="Houyem Rais" w:date="2024-02-22T14:46:00Z">
        <w:r w:rsidRPr="00343F01" w:rsidDel="00201166">
          <w:delText>à savoir :</w:delText>
        </w:r>
      </w:del>
    </w:p>
    <w:p w14:paraId="639BDE59" w14:textId="003A1047" w:rsidR="00706502" w:rsidRPr="00343F01" w:rsidDel="00201166" w:rsidRDefault="00706502" w:rsidP="00D62BC5">
      <w:pPr>
        <w:spacing w:before="0" w:after="160"/>
        <w:jc w:val="left"/>
        <w:rPr>
          <w:del w:id="17783" w:author="Houyem Rais" w:date="2024-02-22T14:46:00Z"/>
        </w:rPr>
        <w:pPrChange w:id="17784" w:author="Houyem Rais" w:date="2024-02-22T14:49:00Z">
          <w:pPr>
            <w:pStyle w:val="BulletList1"/>
          </w:pPr>
        </w:pPrChange>
      </w:pPr>
      <w:del w:id="17785" w:author="Houyem Rais" w:date="2024-02-22T14:46:00Z">
        <w:r w:rsidRPr="00343F01" w:rsidDel="00201166">
          <w:delText>Planification</w:delText>
        </w:r>
      </w:del>
    </w:p>
    <w:p w14:paraId="6DADF796" w14:textId="62F9A9B9" w:rsidR="00706502" w:rsidRPr="00343F01" w:rsidDel="00201166" w:rsidRDefault="00706502" w:rsidP="00D62BC5">
      <w:pPr>
        <w:spacing w:before="0" w:after="160"/>
        <w:jc w:val="left"/>
        <w:rPr>
          <w:del w:id="17786" w:author="Houyem Rais" w:date="2024-02-22T14:46:00Z"/>
        </w:rPr>
        <w:pPrChange w:id="17787" w:author="Houyem Rais" w:date="2024-02-22T14:49:00Z">
          <w:pPr>
            <w:pStyle w:val="BulletList1"/>
          </w:pPr>
        </w:pPrChange>
      </w:pPr>
      <w:del w:id="17788" w:author="Houyem Rais" w:date="2024-02-22T14:46:00Z">
        <w:r w:rsidRPr="00343F01" w:rsidDel="00201166">
          <w:delText>Approvisionnement</w:delText>
        </w:r>
      </w:del>
    </w:p>
    <w:p w14:paraId="46002DFA" w14:textId="21008CA6" w:rsidR="00706502" w:rsidRPr="00343F01" w:rsidDel="00201166" w:rsidRDefault="00706502" w:rsidP="00D62BC5">
      <w:pPr>
        <w:spacing w:before="0" w:after="160"/>
        <w:jc w:val="left"/>
        <w:rPr>
          <w:del w:id="17789" w:author="Houyem Rais" w:date="2024-02-22T14:46:00Z"/>
        </w:rPr>
        <w:pPrChange w:id="17790" w:author="Houyem Rais" w:date="2024-02-22T14:49:00Z">
          <w:pPr>
            <w:pStyle w:val="BulletList1"/>
          </w:pPr>
        </w:pPrChange>
      </w:pPr>
      <w:del w:id="17791" w:author="Houyem Rais" w:date="2024-02-22T14:46:00Z">
        <w:r w:rsidRPr="00343F01" w:rsidDel="00201166">
          <w:delText>Conception</w:delText>
        </w:r>
      </w:del>
    </w:p>
    <w:p w14:paraId="0FF0ACA9" w14:textId="53F3B4B8" w:rsidR="00706502" w:rsidRPr="00343F01" w:rsidDel="00201166" w:rsidRDefault="00706502" w:rsidP="00D62BC5">
      <w:pPr>
        <w:spacing w:before="0" w:after="160"/>
        <w:jc w:val="left"/>
        <w:rPr>
          <w:del w:id="17792" w:author="Houyem Rais" w:date="2024-02-22T14:46:00Z"/>
        </w:rPr>
        <w:pPrChange w:id="17793" w:author="Houyem Rais" w:date="2024-02-22T14:49:00Z">
          <w:pPr>
            <w:pStyle w:val="BulletList1"/>
          </w:pPr>
        </w:pPrChange>
      </w:pPr>
      <w:del w:id="17794" w:author="Houyem Rais" w:date="2024-02-22T14:46:00Z">
        <w:r w:rsidRPr="00343F01" w:rsidDel="00201166">
          <w:delText>Construction</w:delText>
        </w:r>
      </w:del>
    </w:p>
    <w:p w14:paraId="1F1C84E5" w14:textId="1C960A2D" w:rsidR="00706502" w:rsidRPr="00343F01" w:rsidDel="00201166" w:rsidRDefault="00706502" w:rsidP="00D62BC5">
      <w:pPr>
        <w:spacing w:before="0" w:after="160"/>
        <w:jc w:val="left"/>
        <w:rPr>
          <w:del w:id="17795" w:author="Houyem Rais" w:date="2024-02-22T14:46:00Z"/>
        </w:rPr>
        <w:pPrChange w:id="17796" w:author="Houyem Rais" w:date="2024-02-22T14:49:00Z">
          <w:pPr>
            <w:pStyle w:val="BulletList1"/>
          </w:pPr>
        </w:pPrChange>
      </w:pPr>
      <w:del w:id="17797" w:author="Houyem Rais" w:date="2024-02-22T14:46:00Z">
        <w:r w:rsidRPr="00343F01" w:rsidDel="00201166">
          <w:delText>Période d’exploitation qui comprend l’exploitation et l’entretien de l’infrastructure</w:delText>
        </w:r>
      </w:del>
    </w:p>
    <w:p w14:paraId="24231332" w14:textId="05D861CA" w:rsidR="00706502" w:rsidRPr="00343F01" w:rsidDel="00201166" w:rsidRDefault="00706502" w:rsidP="00D62BC5">
      <w:pPr>
        <w:spacing w:before="0" w:after="160"/>
        <w:jc w:val="left"/>
        <w:rPr>
          <w:del w:id="17798" w:author="Houyem Rais" w:date="2024-02-22T14:46:00Z"/>
        </w:rPr>
        <w:pPrChange w:id="17799" w:author="Houyem Rais" w:date="2024-02-22T14:49:00Z">
          <w:pPr>
            <w:pStyle w:val="BulletList1"/>
          </w:pPr>
        </w:pPrChange>
      </w:pPr>
      <w:del w:id="17800" w:author="Houyem Rais" w:date="2024-02-22T14:46:00Z">
        <w:r w:rsidRPr="00343F01" w:rsidDel="00201166">
          <w:delText>Période de renouvellement et de transfert (transfert) qui tient compte des dépenses du cycle de vie et du transfert de l’infrastructure à l’expiration du contrat.</w:delText>
        </w:r>
      </w:del>
    </w:p>
    <w:p w14:paraId="70A41C02" w14:textId="0D522AAC" w:rsidR="00706502" w:rsidRPr="00343F01" w:rsidDel="00201166" w:rsidRDefault="00706502" w:rsidP="00D62BC5">
      <w:pPr>
        <w:spacing w:before="0" w:after="160"/>
        <w:jc w:val="left"/>
        <w:rPr>
          <w:del w:id="17801" w:author="Houyem Rais" w:date="2024-02-22T14:46:00Z"/>
        </w:rPr>
        <w:pPrChange w:id="17802" w:author="Houyem Rais" w:date="2024-02-22T14:49:00Z">
          <w:pPr/>
        </w:pPrChange>
      </w:pPr>
      <w:del w:id="17803" w:author="Houyem Rais" w:date="2024-02-22T14:46:00Z">
        <w:r w:rsidRPr="00343F01" w:rsidDel="00201166">
          <w:delText>Les risques à chacune des étapes ci-dessus seront subdivisés en sous-catégories :</w:delText>
        </w:r>
      </w:del>
    </w:p>
    <w:p w14:paraId="62D3776E" w14:textId="5C18E46C" w:rsidR="00706502" w:rsidRPr="00343F01" w:rsidDel="00201166" w:rsidRDefault="00706502" w:rsidP="00D62BC5">
      <w:pPr>
        <w:spacing w:before="0" w:after="160"/>
        <w:jc w:val="left"/>
        <w:rPr>
          <w:del w:id="17804" w:author="Houyem Rais" w:date="2024-02-22T14:46:00Z"/>
        </w:rPr>
        <w:pPrChange w:id="17805" w:author="Houyem Rais" w:date="2024-02-22T14:49:00Z">
          <w:pPr>
            <w:pStyle w:val="BulletList1"/>
          </w:pPr>
        </w:pPrChange>
      </w:pPr>
      <w:del w:id="17806" w:author="Houyem Rais" w:date="2024-02-22T14:46:00Z">
        <w:r w:rsidRPr="00343F01" w:rsidDel="00201166">
          <w:delText xml:space="preserve">Aspects techniques – couvrant des aspects tels que l’efficacité, </w:delText>
        </w:r>
      </w:del>
      <w:ins w:id="17807" w:author="Mohamed Amine Sdiri" w:date="2023-11-29T09:58:00Z">
        <w:del w:id="17808" w:author="Houyem Rais" w:date="2024-02-22T14:46:00Z">
          <w:r w:rsidR="00621175" w:rsidDel="00201166">
            <w:delText xml:space="preserve"> </w:delText>
          </w:r>
        </w:del>
      </w:ins>
      <w:del w:id="17809" w:author="Houyem Rais" w:date="2024-02-22T14:46:00Z">
        <w:r w:rsidRPr="00343F01" w:rsidDel="00201166">
          <w:delText>la durabilité et la réalisation des spécifications</w:delText>
        </w:r>
      </w:del>
    </w:p>
    <w:p w14:paraId="659996CB" w14:textId="13C7A5ED" w:rsidR="00706502" w:rsidRPr="00343F01" w:rsidDel="00201166" w:rsidRDefault="00706502" w:rsidP="00D62BC5">
      <w:pPr>
        <w:spacing w:before="0" w:after="160"/>
        <w:jc w:val="left"/>
        <w:rPr>
          <w:del w:id="17810" w:author="Houyem Rais" w:date="2024-02-22T14:46:00Z"/>
        </w:rPr>
        <w:pPrChange w:id="17811" w:author="Houyem Rais" w:date="2024-02-22T14:49:00Z">
          <w:pPr>
            <w:pStyle w:val="BulletList1"/>
          </w:pPr>
        </w:pPrChange>
      </w:pPr>
      <w:del w:id="17812" w:author="Houyem Rais" w:date="2024-02-22T14:46:00Z">
        <w:r w:rsidRPr="00343F01" w:rsidDel="00201166">
          <w:delText>Juridique - couvre les aspects liés à l’évolution des lois ou au respect des lois et réglementations existantes</w:delText>
        </w:r>
      </w:del>
    </w:p>
    <w:p w14:paraId="503ACFCC" w14:textId="26316F84" w:rsidR="00706502" w:rsidRPr="00343F01" w:rsidDel="00201166" w:rsidRDefault="00706502" w:rsidP="00D62BC5">
      <w:pPr>
        <w:spacing w:before="0" w:after="160"/>
        <w:jc w:val="left"/>
        <w:rPr>
          <w:del w:id="17813" w:author="Houyem Rais" w:date="2024-02-22T14:46:00Z"/>
        </w:rPr>
        <w:pPrChange w:id="17814" w:author="Houyem Rais" w:date="2024-02-22T14:49:00Z">
          <w:pPr>
            <w:pStyle w:val="BulletList1"/>
          </w:pPr>
        </w:pPrChange>
      </w:pPr>
      <w:del w:id="17815" w:author="Houyem Rais" w:date="2024-02-22T14:46:00Z">
        <w:r w:rsidRPr="00343F01" w:rsidDel="00201166">
          <w:delText xml:space="preserve">Commercial - couvrant les aspects liés aux prix des intrants, </w:delText>
        </w:r>
      </w:del>
      <w:ins w:id="17816" w:author="Mohamed Amine Sdiri" w:date="2023-11-29T09:58:00Z">
        <w:del w:id="17817" w:author="Houyem Rais" w:date="2024-02-22T14:46:00Z">
          <w:r w:rsidR="00621175" w:rsidDel="00201166">
            <w:delText xml:space="preserve"> </w:delText>
          </w:r>
        </w:del>
      </w:ins>
      <w:del w:id="17818" w:author="Houyem Rais" w:date="2024-02-22T14:46:00Z">
        <w:r w:rsidRPr="00343F01" w:rsidDel="00201166">
          <w:delText>à la disponibilité générale des intrants ainsi qu’à l’assurabilité des risques</w:delText>
        </w:r>
      </w:del>
    </w:p>
    <w:p w14:paraId="7B42AE15" w14:textId="11FFC1A5" w:rsidR="00706502" w:rsidRPr="00343F01" w:rsidDel="00201166" w:rsidRDefault="00706502" w:rsidP="00D62BC5">
      <w:pPr>
        <w:spacing w:before="0" w:after="160"/>
        <w:jc w:val="left"/>
        <w:rPr>
          <w:del w:id="17819" w:author="Houyem Rais" w:date="2024-02-22T14:46:00Z"/>
        </w:rPr>
        <w:pPrChange w:id="17820" w:author="Houyem Rais" w:date="2024-02-22T14:49:00Z">
          <w:pPr>
            <w:pStyle w:val="BulletList1"/>
          </w:pPr>
        </w:pPrChange>
      </w:pPr>
      <w:del w:id="17821" w:author="Houyem Rais" w:date="2024-02-22T14:46:00Z">
        <w:r w:rsidRPr="00343F01" w:rsidDel="00201166">
          <w:delText xml:space="preserve">Financier/monétaire – couvrant les aspects liés à l’impact des changements dans les principales variables financières telles que l’inflation, </w:delText>
        </w:r>
      </w:del>
      <w:ins w:id="17822" w:author="Mohamed Amine Sdiri" w:date="2023-11-29T09:58:00Z">
        <w:del w:id="17823" w:author="Houyem Rais" w:date="2024-02-22T14:46:00Z">
          <w:r w:rsidR="00621175" w:rsidDel="00201166">
            <w:delText xml:space="preserve"> </w:delText>
          </w:r>
        </w:del>
      </w:ins>
      <w:del w:id="17824" w:author="Houyem Rais" w:date="2024-02-22T14:46:00Z">
        <w:r w:rsidRPr="00343F01" w:rsidDel="00201166">
          <w:delText xml:space="preserve">le taux d’intérêt et le taux de change, </w:delText>
        </w:r>
      </w:del>
      <w:ins w:id="17825" w:author="Mohamed Amine Sdiri" w:date="2023-11-29T09:58:00Z">
        <w:del w:id="17826" w:author="Houyem Rais" w:date="2024-02-22T14:46:00Z">
          <w:r w:rsidR="00621175" w:rsidDel="00201166">
            <w:delText xml:space="preserve"> </w:delText>
          </w:r>
        </w:del>
      </w:ins>
      <w:del w:id="17827" w:author="Houyem Rais" w:date="2024-02-22T14:46:00Z">
        <w:r w:rsidRPr="00343F01" w:rsidDel="00201166">
          <w:delText xml:space="preserve">le déficit de financement public, </w:delText>
        </w:r>
      </w:del>
      <w:ins w:id="17828" w:author="Mohamed Amine Sdiri" w:date="2023-11-29T09:58:00Z">
        <w:del w:id="17829" w:author="Houyem Rais" w:date="2024-02-22T14:46:00Z">
          <w:r w:rsidR="00621175" w:rsidDel="00201166">
            <w:delText xml:space="preserve"> </w:delText>
          </w:r>
        </w:del>
      </w:ins>
      <w:del w:id="17830" w:author="Houyem Rais" w:date="2024-02-22T14:46:00Z">
        <w:r w:rsidRPr="00343F01" w:rsidDel="00201166">
          <w:delText xml:space="preserve">le déficit de financement privé, </w:delText>
        </w:r>
      </w:del>
      <w:ins w:id="17831" w:author="Mohamed Amine Sdiri" w:date="2023-11-29T09:58:00Z">
        <w:del w:id="17832" w:author="Houyem Rais" w:date="2024-02-22T14:46:00Z">
          <w:r w:rsidR="00621175" w:rsidDel="00201166">
            <w:delText xml:space="preserve"> </w:delText>
          </w:r>
        </w:del>
      </w:ins>
      <w:del w:id="17833" w:author="Houyem Rais" w:date="2024-02-22T14:46:00Z">
        <w:r w:rsidRPr="00343F01" w:rsidDel="00201166">
          <w:delText xml:space="preserve">le défaut de paiement de la dette, </w:delText>
        </w:r>
      </w:del>
      <w:ins w:id="17834" w:author="Mohamed Amine Sdiri" w:date="2023-11-29T09:58:00Z">
        <w:del w:id="17835" w:author="Houyem Rais" w:date="2024-02-22T14:46:00Z">
          <w:r w:rsidR="00621175" w:rsidDel="00201166">
            <w:delText xml:space="preserve"> </w:delText>
          </w:r>
        </w:del>
      </w:ins>
      <w:del w:id="17836" w:author="Houyem Rais" w:date="2024-02-22T14:46:00Z">
        <w:r w:rsidRPr="00343F01" w:rsidDel="00201166">
          <w:delText>la rémunération</w:delText>
        </w:r>
      </w:del>
    </w:p>
    <w:p w14:paraId="481D47D3" w14:textId="595AFD6E" w:rsidR="00706502" w:rsidRPr="00343F01" w:rsidDel="00201166" w:rsidRDefault="00706502" w:rsidP="00D62BC5">
      <w:pPr>
        <w:spacing w:before="0" w:after="160"/>
        <w:jc w:val="left"/>
        <w:rPr>
          <w:del w:id="17837" w:author="Houyem Rais" w:date="2024-02-22T14:46:00Z"/>
        </w:rPr>
        <w:pPrChange w:id="17838" w:author="Houyem Rais" w:date="2024-02-22T14:49:00Z">
          <w:pPr>
            <w:pStyle w:val="BulletList1"/>
          </w:pPr>
        </w:pPrChange>
      </w:pPr>
      <w:del w:id="17839" w:author="Houyem Rais" w:date="2024-02-22T14:46:00Z">
        <w:r w:rsidRPr="00343F01" w:rsidDel="00201166">
          <w:delText xml:space="preserve">Politique/social - couvrir les aspects liés aux troubles sociaux, </w:delText>
        </w:r>
      </w:del>
      <w:ins w:id="17840" w:author="Mohamed Amine Sdiri" w:date="2023-11-29T09:58:00Z">
        <w:del w:id="17841" w:author="Houyem Rais" w:date="2024-02-22T14:46:00Z">
          <w:r w:rsidR="00621175" w:rsidDel="00201166">
            <w:delText xml:space="preserve"> </w:delText>
          </w:r>
        </w:del>
      </w:ins>
      <w:del w:id="17842" w:author="Houyem Rais" w:date="2024-02-22T14:46:00Z">
        <w:r w:rsidRPr="00343F01" w:rsidDel="00201166">
          <w:delText xml:space="preserve">aux troubles civils manifestes, </w:delText>
        </w:r>
      </w:del>
      <w:ins w:id="17843" w:author="Mohamed Amine Sdiri" w:date="2023-11-29T09:58:00Z">
        <w:del w:id="17844" w:author="Houyem Rais" w:date="2024-02-22T14:46:00Z">
          <w:r w:rsidR="00621175" w:rsidDel="00201166">
            <w:delText xml:space="preserve"> </w:delText>
          </w:r>
        </w:del>
      </w:ins>
      <w:del w:id="17845" w:author="Houyem Rais" w:date="2024-02-22T14:46:00Z">
        <w:r w:rsidRPr="00343F01" w:rsidDel="00201166">
          <w:delText xml:space="preserve">aux grèves industrielles, </w:delText>
        </w:r>
      </w:del>
      <w:ins w:id="17846" w:author="Mohamed Amine Sdiri" w:date="2023-11-29T09:58:00Z">
        <w:del w:id="17847" w:author="Houyem Rais" w:date="2024-02-22T14:46:00Z">
          <w:r w:rsidR="00621175" w:rsidDel="00201166">
            <w:delText xml:space="preserve"> </w:delText>
          </w:r>
        </w:del>
      </w:ins>
      <w:del w:id="17848" w:author="Houyem Rais" w:date="2024-02-22T14:46:00Z">
        <w:r w:rsidRPr="00343F01" w:rsidDel="00201166">
          <w:delText xml:space="preserve">au terrorisme, </w:delText>
        </w:r>
      </w:del>
      <w:ins w:id="17849" w:author="Mohamed Amine Sdiri" w:date="2023-11-29T09:58:00Z">
        <w:del w:id="17850" w:author="Houyem Rais" w:date="2024-02-22T14:46:00Z">
          <w:r w:rsidR="00621175" w:rsidDel="00201166">
            <w:delText xml:space="preserve"> </w:delText>
          </w:r>
        </w:del>
      </w:ins>
      <w:del w:id="17851" w:author="Houyem Rais" w:date="2024-02-22T14:46:00Z">
        <w:r w:rsidRPr="00343F01" w:rsidDel="00201166">
          <w:delText>etc.</w:delText>
        </w:r>
      </w:del>
    </w:p>
    <w:p w14:paraId="2E2462FB" w14:textId="696E5BD7" w:rsidR="003C0A47" w:rsidRPr="00343F01" w:rsidDel="00201166" w:rsidRDefault="00706502" w:rsidP="00D62BC5">
      <w:pPr>
        <w:spacing w:before="0" w:after="160"/>
        <w:jc w:val="left"/>
        <w:rPr>
          <w:del w:id="17852" w:author="Houyem Rais" w:date="2024-02-22T14:46:00Z"/>
        </w:rPr>
        <w:pPrChange w:id="17853" w:author="Houyem Rais" w:date="2024-02-22T14:49:00Z">
          <w:pPr>
            <w:pStyle w:val="BulletList1"/>
          </w:pPr>
        </w:pPrChange>
      </w:pPr>
      <w:del w:id="17854" w:author="Houyem Rais" w:date="2024-02-22T14:46:00Z">
        <w:r w:rsidRPr="00343F01" w:rsidDel="00201166">
          <w:delText>Environnement - couvrir les aspects liés aux problèmes environnementaux auxquels le projet pourrait être confronté.</w:delText>
        </w:r>
      </w:del>
    </w:p>
    <w:p w14:paraId="21724455" w14:textId="519FCD70" w:rsidR="00D678BE" w:rsidRPr="00343F01" w:rsidDel="00201166" w:rsidRDefault="00D678BE" w:rsidP="00D62BC5">
      <w:pPr>
        <w:spacing w:before="0" w:after="160"/>
        <w:jc w:val="left"/>
        <w:rPr>
          <w:del w:id="17855" w:author="Houyem Rais" w:date="2024-02-22T14:46:00Z"/>
        </w:rPr>
        <w:pPrChange w:id="17856" w:author="Houyem Rais" w:date="2024-02-22T14:49:00Z">
          <w:pPr>
            <w:ind w:left="142"/>
            <w:jc w:val="left"/>
          </w:pPr>
        </w:pPrChange>
      </w:pPr>
      <w:del w:id="17857" w:author="Houyem Rais" w:date="2024-02-22T14:46:00Z">
        <w:r w:rsidRPr="00343F01" w:rsidDel="00201166">
          <w:delText>Le coût de référence ou de base pour chaque risque appartenant aux catégories décrites ci-dessus doit être indiqué. Les coûts de base sont présentés en termes réels.</w:delText>
        </w:r>
      </w:del>
    </w:p>
    <w:p w14:paraId="74C4CDA9" w14:textId="090C93A7" w:rsidR="00D678BE" w:rsidRPr="00343F01" w:rsidDel="00201166" w:rsidRDefault="00D678BE" w:rsidP="00D62BC5">
      <w:pPr>
        <w:spacing w:before="0" w:after="160"/>
        <w:jc w:val="left"/>
        <w:rPr>
          <w:del w:id="17858" w:author="Houyem Rais" w:date="2024-02-22T14:46:00Z"/>
        </w:rPr>
        <w:pPrChange w:id="17859" w:author="Houyem Rais" w:date="2024-02-22T14:49:00Z">
          <w:pPr>
            <w:ind w:left="142"/>
            <w:jc w:val="left"/>
          </w:pPr>
        </w:pPrChange>
      </w:pPr>
      <w:del w:id="17860" w:author="Houyem Rais" w:date="2024-02-22T14:46:00Z">
        <w:r w:rsidRPr="00343F01" w:rsidDel="00201166">
          <w:delText xml:space="preserve">Quant à la probabilité d’occurrence et au rang, </w:delText>
        </w:r>
      </w:del>
      <w:ins w:id="17861" w:author="Mohamed Amine Sdiri" w:date="2023-11-29T09:58:00Z">
        <w:del w:id="17862" w:author="Houyem Rais" w:date="2024-02-22T14:46:00Z">
          <w:r w:rsidR="00621175" w:rsidDel="00201166">
            <w:delText xml:space="preserve"> </w:delText>
          </w:r>
        </w:del>
      </w:ins>
      <w:del w:id="17863" w:author="Houyem Rais" w:date="2024-02-22T14:46:00Z">
        <w:r w:rsidRPr="00343F01" w:rsidDel="00201166">
          <w:delText>il s’agit de la probabilité qu’un risque se produise et est décrit comme un pourcentage et un rang descriptif. Le tableau suivant donne un exemple de la façon dont la description de probabilité est associée à certaines bandes de probabilité.</w:delText>
        </w:r>
      </w:del>
    </w:p>
    <w:p w14:paraId="004A286F" w14:textId="42892D5B" w:rsidR="00BD1BB6" w:rsidRPr="00343F01" w:rsidDel="00201166" w:rsidRDefault="00BD1BB6" w:rsidP="00D62BC5">
      <w:pPr>
        <w:spacing w:before="0" w:after="160"/>
        <w:jc w:val="left"/>
        <w:rPr>
          <w:del w:id="17864" w:author="Houyem Rais" w:date="2024-02-22T14:46:00Z"/>
        </w:rPr>
        <w:pPrChange w:id="17865" w:author="Houyem Rais" w:date="2024-02-22T14:49:00Z">
          <w:pPr>
            <w:ind w:left="142"/>
            <w:jc w:val="left"/>
          </w:pPr>
        </w:pPrChange>
      </w:pPr>
    </w:p>
    <w:p w14:paraId="27262105" w14:textId="4012C783" w:rsidR="00377FB4" w:rsidRPr="00343F01" w:rsidDel="00201166" w:rsidRDefault="00377FB4" w:rsidP="00D62BC5">
      <w:pPr>
        <w:spacing w:before="0" w:after="160"/>
        <w:jc w:val="left"/>
        <w:rPr>
          <w:del w:id="17866" w:author="Houyem Rais" w:date="2024-02-22T14:46:00Z"/>
        </w:rPr>
        <w:pPrChange w:id="17867" w:author="Houyem Rais" w:date="2024-02-22T14:49:00Z">
          <w:pPr>
            <w:pStyle w:val="Caption"/>
          </w:pPr>
        </w:pPrChange>
      </w:pPr>
      <w:bookmarkStart w:id="17868" w:name="_Toc152165510"/>
      <w:del w:id="17869" w:author="Houyem Rais" w:date="2024-02-22T14:46:00Z">
        <w:r w:rsidRPr="00343F01" w:rsidDel="00201166">
          <w:delText xml:space="preserve">Tableau </w:delText>
        </w:r>
        <w:r w:rsidRPr="00343F01" w:rsidDel="00201166">
          <w:fldChar w:fldCharType="begin"/>
        </w:r>
        <w:r w:rsidRPr="00343F01" w:rsidDel="00201166">
          <w:delInstrText>SEQ Tableau \* ARABIC</w:delInstrText>
        </w:r>
        <w:r w:rsidRPr="00343F01" w:rsidDel="00201166">
          <w:fldChar w:fldCharType="separate"/>
        </w:r>
      </w:del>
      <w:ins w:id="17870" w:author="Mohamed Amine Sdiri" w:date="2023-11-29T15:48:00Z">
        <w:del w:id="17871" w:author="Houyem Rais" w:date="2024-02-22T14:46:00Z">
          <w:r w:rsidR="002B5C95" w:rsidDel="00201166">
            <w:rPr>
              <w:noProof/>
            </w:rPr>
            <w:delText>72</w:delText>
          </w:r>
        </w:del>
      </w:ins>
      <w:del w:id="17872" w:author="Houyem Rais" w:date="2024-02-22T14:46:00Z">
        <w:r w:rsidR="00194FD1" w:rsidDel="00201166">
          <w:rPr>
            <w:noProof/>
          </w:rPr>
          <w:delText>73</w:delText>
        </w:r>
        <w:r w:rsidRPr="00343F01" w:rsidDel="00201166">
          <w:fldChar w:fldCharType="end"/>
        </w:r>
        <w:r w:rsidRPr="00343F01" w:rsidDel="00201166">
          <w:delText xml:space="preserve"> Exemples de probabilités d’occurrence et descriptions</w:delText>
        </w:r>
        <w:bookmarkEnd w:id="17868"/>
      </w:del>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07"/>
        <w:gridCol w:w="3721"/>
      </w:tblGrid>
      <w:tr w:rsidR="00BD1BB6" w:rsidRPr="00343F01" w:rsidDel="00201166" w14:paraId="48683FCF" w14:textId="30F4E359">
        <w:trPr>
          <w:trHeight w:val="191"/>
          <w:jc w:val="center"/>
          <w:del w:id="17873" w:author="Houyem Rais" w:date="2024-02-22T14:46:00Z"/>
        </w:trPr>
        <w:tc>
          <w:tcPr>
            <w:tcW w:w="4007" w:type="dxa"/>
            <w:shd w:val="clear" w:color="auto" w:fill="D9D9D9" w:themeFill="background1" w:themeFillShade="D9"/>
          </w:tcPr>
          <w:p w14:paraId="1C50A8EE" w14:textId="3357C1F6" w:rsidR="00BD1BB6" w:rsidRPr="00343F01" w:rsidDel="00201166" w:rsidRDefault="00D3637B" w:rsidP="00D62BC5">
            <w:pPr>
              <w:spacing w:before="0" w:after="160"/>
              <w:jc w:val="left"/>
              <w:rPr>
                <w:del w:id="17874" w:author="Houyem Rais" w:date="2024-02-22T14:46:00Z"/>
                <w:rFonts w:cstheme="minorHAnsi"/>
                <w:b/>
                <w:bCs/>
              </w:rPr>
              <w:pPrChange w:id="17875" w:author="Houyem Rais" w:date="2024-02-22T14:49:00Z">
                <w:pPr>
                  <w:spacing w:before="20" w:after="40"/>
                </w:pPr>
              </w:pPrChange>
            </w:pPr>
            <w:del w:id="17876" w:author="Houyem Rais" w:date="2024-02-22T14:46:00Z">
              <w:r w:rsidRPr="00343F01" w:rsidDel="00201166">
                <w:rPr>
                  <w:rFonts w:cstheme="minorHAnsi"/>
                  <w:b/>
                  <w:bCs/>
                </w:rPr>
                <w:delText>Probabilité</w:delText>
              </w:r>
              <w:r w:rsidR="000008CC" w:rsidRPr="00343F01" w:rsidDel="00201166">
                <w:rPr>
                  <w:rFonts w:cstheme="minorHAnsi"/>
                  <w:b/>
                  <w:bCs/>
                </w:rPr>
                <w:delText xml:space="preserve"> d'occurrence </w:delText>
              </w:r>
              <w:r w:rsidR="00BD1BB6" w:rsidRPr="00343F01" w:rsidDel="00201166">
                <w:rPr>
                  <w:rFonts w:cstheme="minorHAnsi"/>
                  <w:b/>
                  <w:bCs/>
                </w:rPr>
                <w:delText>(%)</w:delText>
              </w:r>
            </w:del>
          </w:p>
        </w:tc>
        <w:tc>
          <w:tcPr>
            <w:tcW w:w="3721" w:type="dxa"/>
            <w:shd w:val="clear" w:color="auto" w:fill="D9D9D9" w:themeFill="background1" w:themeFillShade="D9"/>
          </w:tcPr>
          <w:p w14:paraId="5D6D627D" w14:textId="0547DCF9" w:rsidR="00BD1BB6" w:rsidRPr="00343F01" w:rsidDel="00201166" w:rsidRDefault="00D3637B" w:rsidP="00D62BC5">
            <w:pPr>
              <w:spacing w:before="0" w:after="160"/>
              <w:jc w:val="left"/>
              <w:rPr>
                <w:del w:id="17877" w:author="Houyem Rais" w:date="2024-02-22T14:46:00Z"/>
                <w:rFonts w:cstheme="minorHAnsi"/>
                <w:b/>
                <w:bCs/>
              </w:rPr>
              <w:pPrChange w:id="17878" w:author="Houyem Rais" w:date="2024-02-22T14:49:00Z">
                <w:pPr>
                  <w:spacing w:before="20" w:after="40"/>
                </w:pPr>
              </w:pPrChange>
            </w:pPr>
            <w:del w:id="17879" w:author="Houyem Rais" w:date="2024-02-22T14:46:00Z">
              <w:r w:rsidRPr="00343F01" w:rsidDel="00201166">
                <w:rPr>
                  <w:rFonts w:cstheme="minorHAnsi"/>
                  <w:b/>
                  <w:bCs/>
                </w:rPr>
                <w:delText>Classification</w:delText>
              </w:r>
              <w:r w:rsidR="00974A98" w:rsidRPr="00343F01" w:rsidDel="00201166">
                <w:rPr>
                  <w:rFonts w:cstheme="minorHAnsi"/>
                  <w:b/>
                  <w:bCs/>
                </w:rPr>
                <w:delText xml:space="preserve"> descriptive</w:delText>
              </w:r>
            </w:del>
          </w:p>
        </w:tc>
      </w:tr>
      <w:tr w:rsidR="00BD1BB6" w:rsidRPr="00343F01" w:rsidDel="00201166" w14:paraId="6FC164A9" w14:textId="7C150BDF">
        <w:trPr>
          <w:trHeight w:val="206"/>
          <w:jc w:val="center"/>
          <w:del w:id="17880" w:author="Houyem Rais" w:date="2024-02-22T14:46:00Z"/>
        </w:trPr>
        <w:tc>
          <w:tcPr>
            <w:tcW w:w="4007" w:type="dxa"/>
          </w:tcPr>
          <w:p w14:paraId="6264BF57" w14:textId="28A803D4" w:rsidR="00BD1BB6" w:rsidRPr="00343F01" w:rsidDel="00201166" w:rsidRDefault="00BD1BB6" w:rsidP="00D62BC5">
            <w:pPr>
              <w:spacing w:before="0" w:after="160"/>
              <w:jc w:val="left"/>
              <w:rPr>
                <w:del w:id="17881" w:author="Houyem Rais" w:date="2024-02-22T14:46:00Z"/>
                <w:rFonts w:cstheme="minorHAnsi"/>
              </w:rPr>
              <w:pPrChange w:id="17882" w:author="Houyem Rais" w:date="2024-02-22T14:49:00Z">
                <w:pPr>
                  <w:spacing w:before="20" w:after="40"/>
                </w:pPr>
              </w:pPrChange>
            </w:pPr>
            <w:del w:id="17883" w:author="Houyem Rais" w:date="2024-02-22T14:46:00Z">
              <w:r w:rsidRPr="00343F01" w:rsidDel="00201166">
                <w:rPr>
                  <w:rFonts w:cstheme="minorHAnsi"/>
                </w:rPr>
                <w:delText xml:space="preserve">0 </w:delText>
              </w:r>
              <w:r w:rsidR="00A1072B" w:rsidRPr="00343F01" w:rsidDel="00201166">
                <w:rPr>
                  <w:rFonts w:cstheme="minorHAnsi"/>
                </w:rPr>
                <w:delText>à</w:delText>
              </w:r>
              <w:r w:rsidRPr="00343F01" w:rsidDel="00201166">
                <w:rPr>
                  <w:rFonts w:cstheme="minorHAnsi"/>
                </w:rPr>
                <w:delText xml:space="preserve"> 10%</w:delText>
              </w:r>
            </w:del>
          </w:p>
        </w:tc>
        <w:tc>
          <w:tcPr>
            <w:tcW w:w="3721" w:type="dxa"/>
          </w:tcPr>
          <w:p w14:paraId="4E0D4FF6" w14:textId="43F3D3E7" w:rsidR="00BD1BB6" w:rsidRPr="00343F01" w:rsidDel="00201166" w:rsidRDefault="009401B4" w:rsidP="00D62BC5">
            <w:pPr>
              <w:spacing w:before="0" w:after="160"/>
              <w:jc w:val="left"/>
              <w:rPr>
                <w:del w:id="17884" w:author="Houyem Rais" w:date="2024-02-22T14:46:00Z"/>
                <w:rFonts w:cstheme="minorHAnsi"/>
              </w:rPr>
              <w:pPrChange w:id="17885" w:author="Houyem Rais" w:date="2024-02-22T14:49:00Z">
                <w:pPr>
                  <w:spacing w:before="20" w:after="40"/>
                </w:pPr>
              </w:pPrChange>
            </w:pPr>
            <w:del w:id="17886" w:author="Houyem Rais" w:date="2024-02-22T14:46:00Z">
              <w:r w:rsidRPr="00343F01" w:rsidDel="00201166">
                <w:rPr>
                  <w:rFonts w:cstheme="minorHAnsi"/>
                </w:rPr>
                <w:delText>Très</w:delText>
              </w:r>
              <w:r w:rsidR="00D3637B" w:rsidRPr="00343F01" w:rsidDel="00201166">
                <w:rPr>
                  <w:rFonts w:cstheme="minorHAnsi"/>
                </w:rPr>
                <w:delText xml:space="preserve"> </w:delText>
              </w:r>
              <w:r w:rsidR="00412175" w:rsidRPr="00343F01" w:rsidDel="00201166">
                <w:rPr>
                  <w:rFonts w:cstheme="minorHAnsi"/>
                </w:rPr>
                <w:delText>faible</w:delText>
              </w:r>
            </w:del>
          </w:p>
        </w:tc>
      </w:tr>
      <w:tr w:rsidR="00BD1BB6" w:rsidRPr="00343F01" w:rsidDel="00201166" w14:paraId="318D87A2" w14:textId="1ACE4867">
        <w:trPr>
          <w:trHeight w:val="191"/>
          <w:jc w:val="center"/>
          <w:del w:id="17887" w:author="Houyem Rais" w:date="2024-02-22T14:46:00Z"/>
        </w:trPr>
        <w:tc>
          <w:tcPr>
            <w:tcW w:w="4007" w:type="dxa"/>
          </w:tcPr>
          <w:p w14:paraId="693F8E7E" w14:textId="2C6B4BE0" w:rsidR="00BD1BB6" w:rsidRPr="00343F01" w:rsidDel="00201166" w:rsidRDefault="00BD1BB6" w:rsidP="00D62BC5">
            <w:pPr>
              <w:spacing w:before="0" w:after="160"/>
              <w:jc w:val="left"/>
              <w:rPr>
                <w:del w:id="17888" w:author="Houyem Rais" w:date="2024-02-22T14:46:00Z"/>
                <w:rFonts w:cstheme="minorHAnsi"/>
              </w:rPr>
              <w:pPrChange w:id="17889" w:author="Houyem Rais" w:date="2024-02-22T14:49:00Z">
                <w:pPr>
                  <w:spacing w:before="20" w:after="40"/>
                </w:pPr>
              </w:pPrChange>
            </w:pPr>
            <w:del w:id="17890" w:author="Houyem Rais" w:date="2024-02-22T14:46:00Z">
              <w:r w:rsidRPr="00343F01" w:rsidDel="00201166">
                <w:rPr>
                  <w:rFonts w:cstheme="minorHAnsi"/>
                </w:rPr>
                <w:delText xml:space="preserve">11 </w:delText>
              </w:r>
              <w:r w:rsidR="00A1072B" w:rsidRPr="00343F01" w:rsidDel="00201166">
                <w:rPr>
                  <w:rFonts w:cstheme="minorHAnsi"/>
                </w:rPr>
                <w:delText>à</w:delText>
              </w:r>
              <w:r w:rsidRPr="00343F01" w:rsidDel="00201166">
                <w:rPr>
                  <w:rFonts w:cstheme="minorHAnsi"/>
                </w:rPr>
                <w:delText xml:space="preserve"> 30%</w:delText>
              </w:r>
            </w:del>
          </w:p>
        </w:tc>
        <w:tc>
          <w:tcPr>
            <w:tcW w:w="3721" w:type="dxa"/>
          </w:tcPr>
          <w:p w14:paraId="464A7594" w14:textId="6A8210E0" w:rsidR="00BD1BB6" w:rsidRPr="00343F01" w:rsidDel="00201166" w:rsidRDefault="00412175" w:rsidP="00D62BC5">
            <w:pPr>
              <w:spacing w:before="0" w:after="160"/>
              <w:jc w:val="left"/>
              <w:rPr>
                <w:del w:id="17891" w:author="Houyem Rais" w:date="2024-02-22T14:46:00Z"/>
                <w:rFonts w:cstheme="minorHAnsi"/>
              </w:rPr>
              <w:pPrChange w:id="17892" w:author="Houyem Rais" w:date="2024-02-22T14:49:00Z">
                <w:pPr>
                  <w:spacing w:before="20" w:after="40"/>
                </w:pPr>
              </w:pPrChange>
            </w:pPr>
            <w:del w:id="17893" w:author="Houyem Rais" w:date="2024-02-22T14:46:00Z">
              <w:r w:rsidRPr="00343F01" w:rsidDel="00201166">
                <w:rPr>
                  <w:rFonts w:cstheme="minorHAnsi"/>
                </w:rPr>
                <w:delText>Faible</w:delText>
              </w:r>
            </w:del>
          </w:p>
        </w:tc>
      </w:tr>
      <w:tr w:rsidR="00BD1BB6" w:rsidRPr="00343F01" w:rsidDel="00201166" w14:paraId="118AEBFF" w14:textId="3D08BBC1">
        <w:trPr>
          <w:trHeight w:val="191"/>
          <w:jc w:val="center"/>
          <w:del w:id="17894" w:author="Houyem Rais" w:date="2024-02-22T14:46:00Z"/>
        </w:trPr>
        <w:tc>
          <w:tcPr>
            <w:tcW w:w="4007" w:type="dxa"/>
          </w:tcPr>
          <w:p w14:paraId="1D9915AA" w14:textId="357CB86A" w:rsidR="00BD1BB6" w:rsidRPr="00343F01" w:rsidDel="00201166" w:rsidRDefault="00BD1BB6" w:rsidP="00D62BC5">
            <w:pPr>
              <w:spacing w:before="0" w:after="160"/>
              <w:jc w:val="left"/>
              <w:rPr>
                <w:del w:id="17895" w:author="Houyem Rais" w:date="2024-02-22T14:46:00Z"/>
                <w:rFonts w:cstheme="minorHAnsi"/>
              </w:rPr>
              <w:pPrChange w:id="17896" w:author="Houyem Rais" w:date="2024-02-22T14:49:00Z">
                <w:pPr>
                  <w:spacing w:before="20" w:after="40"/>
                </w:pPr>
              </w:pPrChange>
            </w:pPr>
            <w:del w:id="17897" w:author="Houyem Rais" w:date="2024-02-22T14:46:00Z">
              <w:r w:rsidRPr="00343F01" w:rsidDel="00201166">
                <w:rPr>
                  <w:rFonts w:cstheme="minorHAnsi"/>
                </w:rPr>
                <w:delText xml:space="preserve">31 </w:delText>
              </w:r>
              <w:r w:rsidR="00A1072B" w:rsidRPr="00343F01" w:rsidDel="00201166">
                <w:rPr>
                  <w:rFonts w:cstheme="minorHAnsi"/>
                </w:rPr>
                <w:delText>à</w:delText>
              </w:r>
              <w:r w:rsidRPr="00343F01" w:rsidDel="00201166">
                <w:rPr>
                  <w:rFonts w:cstheme="minorHAnsi"/>
                </w:rPr>
                <w:delText xml:space="preserve"> 65%</w:delText>
              </w:r>
            </w:del>
          </w:p>
        </w:tc>
        <w:tc>
          <w:tcPr>
            <w:tcW w:w="3721" w:type="dxa"/>
          </w:tcPr>
          <w:p w14:paraId="14E0DCFF" w14:textId="1336EC02" w:rsidR="00BD1BB6" w:rsidRPr="00343F01" w:rsidDel="00201166" w:rsidRDefault="009401B4" w:rsidP="00D62BC5">
            <w:pPr>
              <w:spacing w:before="0" w:after="160"/>
              <w:jc w:val="left"/>
              <w:rPr>
                <w:del w:id="17898" w:author="Houyem Rais" w:date="2024-02-22T14:46:00Z"/>
                <w:rFonts w:cstheme="minorHAnsi"/>
              </w:rPr>
              <w:pPrChange w:id="17899" w:author="Houyem Rais" w:date="2024-02-22T14:49:00Z">
                <w:pPr>
                  <w:spacing w:before="20" w:after="40"/>
                </w:pPr>
              </w:pPrChange>
            </w:pPr>
            <w:del w:id="17900" w:author="Houyem Rais" w:date="2024-02-22T14:46:00Z">
              <w:r w:rsidRPr="00343F01" w:rsidDel="00201166">
                <w:rPr>
                  <w:rFonts w:cstheme="minorHAnsi"/>
                </w:rPr>
                <w:delText>Moyen</w:delText>
              </w:r>
            </w:del>
          </w:p>
        </w:tc>
      </w:tr>
      <w:tr w:rsidR="00BD1BB6" w:rsidRPr="00343F01" w:rsidDel="00201166" w14:paraId="3E1C8D60" w14:textId="395D9C22">
        <w:trPr>
          <w:trHeight w:val="206"/>
          <w:jc w:val="center"/>
          <w:del w:id="17901" w:author="Houyem Rais" w:date="2024-02-22T14:46:00Z"/>
        </w:trPr>
        <w:tc>
          <w:tcPr>
            <w:tcW w:w="4007" w:type="dxa"/>
          </w:tcPr>
          <w:p w14:paraId="198C4272" w14:textId="50E9D4F0" w:rsidR="00BD1BB6" w:rsidRPr="00343F01" w:rsidDel="00201166" w:rsidRDefault="00BD1BB6" w:rsidP="00D62BC5">
            <w:pPr>
              <w:spacing w:before="0" w:after="160"/>
              <w:jc w:val="left"/>
              <w:rPr>
                <w:del w:id="17902" w:author="Houyem Rais" w:date="2024-02-22T14:46:00Z"/>
                <w:rFonts w:cstheme="minorHAnsi"/>
              </w:rPr>
              <w:pPrChange w:id="17903" w:author="Houyem Rais" w:date="2024-02-22T14:49:00Z">
                <w:pPr>
                  <w:spacing w:before="20" w:after="40"/>
                </w:pPr>
              </w:pPrChange>
            </w:pPr>
            <w:del w:id="17904" w:author="Houyem Rais" w:date="2024-02-22T14:46:00Z">
              <w:r w:rsidRPr="00343F01" w:rsidDel="00201166">
                <w:rPr>
                  <w:rFonts w:cstheme="minorHAnsi"/>
                </w:rPr>
                <w:delText xml:space="preserve">66 </w:delText>
              </w:r>
              <w:r w:rsidR="00A1072B" w:rsidRPr="00343F01" w:rsidDel="00201166">
                <w:rPr>
                  <w:rFonts w:cstheme="minorHAnsi"/>
                </w:rPr>
                <w:delText>à</w:delText>
              </w:r>
              <w:r w:rsidRPr="00343F01" w:rsidDel="00201166">
                <w:rPr>
                  <w:rFonts w:cstheme="minorHAnsi"/>
                </w:rPr>
                <w:delText xml:space="preserve"> 85%</w:delText>
              </w:r>
            </w:del>
          </w:p>
        </w:tc>
        <w:tc>
          <w:tcPr>
            <w:tcW w:w="3721" w:type="dxa"/>
          </w:tcPr>
          <w:p w14:paraId="34DDDAB8" w14:textId="0F1F2866" w:rsidR="00BD1BB6" w:rsidRPr="00343F01" w:rsidDel="00201166" w:rsidRDefault="009401B4" w:rsidP="00D62BC5">
            <w:pPr>
              <w:spacing w:before="0" w:after="160"/>
              <w:jc w:val="left"/>
              <w:rPr>
                <w:del w:id="17905" w:author="Houyem Rais" w:date="2024-02-22T14:46:00Z"/>
                <w:rFonts w:cstheme="minorHAnsi"/>
              </w:rPr>
              <w:pPrChange w:id="17906" w:author="Houyem Rais" w:date="2024-02-22T14:49:00Z">
                <w:pPr>
                  <w:spacing w:before="20" w:after="40"/>
                </w:pPr>
              </w:pPrChange>
            </w:pPr>
            <w:del w:id="17907" w:author="Houyem Rais" w:date="2024-02-22T14:46:00Z">
              <w:r w:rsidRPr="00343F01" w:rsidDel="00201166">
                <w:rPr>
                  <w:rFonts w:cstheme="minorHAnsi"/>
                </w:rPr>
                <w:delText>Élevé</w:delText>
              </w:r>
            </w:del>
          </w:p>
        </w:tc>
      </w:tr>
      <w:tr w:rsidR="00BD1BB6" w:rsidRPr="00343F01" w:rsidDel="00201166" w14:paraId="6D15AE2D" w14:textId="52CBCB57">
        <w:trPr>
          <w:trHeight w:val="206"/>
          <w:jc w:val="center"/>
          <w:del w:id="17908" w:author="Houyem Rais" w:date="2024-02-22T14:46:00Z"/>
        </w:trPr>
        <w:tc>
          <w:tcPr>
            <w:tcW w:w="4007" w:type="dxa"/>
          </w:tcPr>
          <w:p w14:paraId="68686F1E" w14:textId="52E93AF6" w:rsidR="00BD1BB6" w:rsidRPr="00343F01" w:rsidDel="00201166" w:rsidRDefault="00BD1BB6" w:rsidP="00D62BC5">
            <w:pPr>
              <w:spacing w:before="0" w:after="160"/>
              <w:jc w:val="left"/>
              <w:rPr>
                <w:del w:id="17909" w:author="Houyem Rais" w:date="2024-02-22T14:46:00Z"/>
                <w:rFonts w:cstheme="minorHAnsi"/>
              </w:rPr>
              <w:pPrChange w:id="17910" w:author="Houyem Rais" w:date="2024-02-22T14:49:00Z">
                <w:pPr>
                  <w:spacing w:before="20" w:after="40"/>
                </w:pPr>
              </w:pPrChange>
            </w:pPr>
            <w:del w:id="17911" w:author="Houyem Rais" w:date="2024-02-22T14:46:00Z">
              <w:r w:rsidRPr="00343F01" w:rsidDel="00201166">
                <w:rPr>
                  <w:rFonts w:cstheme="minorHAnsi"/>
                </w:rPr>
                <w:delText xml:space="preserve">86 </w:delText>
              </w:r>
              <w:r w:rsidR="00A1072B" w:rsidRPr="00343F01" w:rsidDel="00201166">
                <w:rPr>
                  <w:rFonts w:cstheme="minorHAnsi"/>
                </w:rPr>
                <w:delText>à</w:delText>
              </w:r>
              <w:r w:rsidRPr="00343F01" w:rsidDel="00201166">
                <w:rPr>
                  <w:rFonts w:cstheme="minorHAnsi"/>
                </w:rPr>
                <w:delText xml:space="preserve"> 100%</w:delText>
              </w:r>
            </w:del>
          </w:p>
        </w:tc>
        <w:tc>
          <w:tcPr>
            <w:tcW w:w="3721" w:type="dxa"/>
          </w:tcPr>
          <w:p w14:paraId="097BCA89" w14:textId="6ED3EA2E" w:rsidR="00BD1BB6" w:rsidRPr="00343F01" w:rsidDel="00201166" w:rsidRDefault="00A1072B" w:rsidP="00D62BC5">
            <w:pPr>
              <w:spacing w:before="0" w:after="160"/>
              <w:jc w:val="left"/>
              <w:rPr>
                <w:del w:id="17912" w:author="Houyem Rais" w:date="2024-02-22T14:46:00Z"/>
                <w:rFonts w:cstheme="minorHAnsi"/>
              </w:rPr>
              <w:pPrChange w:id="17913" w:author="Houyem Rais" w:date="2024-02-22T14:49:00Z">
                <w:pPr>
                  <w:spacing w:before="20" w:after="40"/>
                </w:pPr>
              </w:pPrChange>
            </w:pPr>
            <w:del w:id="17914" w:author="Houyem Rais" w:date="2024-02-22T14:46:00Z">
              <w:r w:rsidRPr="00343F01" w:rsidDel="00201166">
                <w:rPr>
                  <w:rFonts w:cstheme="minorHAnsi"/>
                </w:rPr>
                <w:delText>Très élevé</w:delText>
              </w:r>
            </w:del>
          </w:p>
        </w:tc>
      </w:tr>
    </w:tbl>
    <w:p w14:paraId="65C10DEE" w14:textId="011071E5" w:rsidR="00E4091E" w:rsidRPr="00343F01" w:rsidDel="00201166" w:rsidRDefault="00E4091E" w:rsidP="00D62BC5">
      <w:pPr>
        <w:spacing w:before="0" w:after="160"/>
        <w:jc w:val="left"/>
        <w:rPr>
          <w:del w:id="17915" w:author="Houyem Rais" w:date="2024-02-22T14:46:00Z"/>
          <w:rFonts w:cstheme="minorHAnsi"/>
          <w:sz w:val="20"/>
          <w:szCs w:val="20"/>
        </w:rPr>
        <w:pPrChange w:id="17916" w:author="Houyem Rais" w:date="2024-02-22T14:49:00Z">
          <w:pPr>
            <w:jc w:val="right"/>
          </w:pPr>
        </w:pPrChange>
      </w:pPr>
      <w:del w:id="17917" w:author="Houyem Rais" w:date="2024-02-22T14:46:00Z">
        <w:r w:rsidRPr="00343F01" w:rsidDel="00201166">
          <w:rPr>
            <w:rFonts w:cstheme="minorHAnsi"/>
            <w:b/>
            <w:bCs/>
            <w:i/>
            <w:iCs/>
            <w:sz w:val="20"/>
            <w:szCs w:val="20"/>
          </w:rPr>
          <w:delText>Source</w:delText>
        </w:r>
        <w:r w:rsidRPr="00343F01" w:rsidDel="00201166">
          <w:rPr>
            <w:rFonts w:cstheme="minorHAnsi"/>
            <w:i/>
            <w:iCs/>
            <w:sz w:val="20"/>
            <w:szCs w:val="20"/>
          </w:rPr>
          <w:delText xml:space="preserve"> : </w:delText>
        </w:r>
        <w:r w:rsidR="00AD1C64" w:rsidRPr="00343F01" w:rsidDel="00201166">
          <w:rPr>
            <w:rFonts w:cstheme="minorHAnsi"/>
            <w:i/>
            <w:iCs/>
            <w:sz w:val="20"/>
            <w:szCs w:val="20"/>
          </w:rPr>
          <w:delText>Auteur</w:delText>
        </w:r>
      </w:del>
    </w:p>
    <w:p w14:paraId="7BEA3184" w14:textId="21BA3B55" w:rsidR="00150F02" w:rsidRPr="00343F01" w:rsidDel="00201166" w:rsidRDefault="00150F02" w:rsidP="00D62BC5">
      <w:pPr>
        <w:spacing w:before="0" w:after="160"/>
        <w:jc w:val="left"/>
        <w:rPr>
          <w:del w:id="17918" w:author="Houyem Rais" w:date="2024-02-22T14:46:00Z"/>
        </w:rPr>
        <w:pPrChange w:id="17919" w:author="Houyem Rais" w:date="2024-02-22T14:49:00Z">
          <w:pPr>
            <w:ind w:left="142"/>
          </w:pPr>
        </w:pPrChange>
      </w:pPr>
      <w:del w:id="17920" w:author="Houyem Rais" w:date="2024-02-22T14:46:00Z">
        <w:r w:rsidRPr="00343F01" w:rsidDel="00201166">
          <w:delText>L’impact financier d’un risque (part du risque supportée par le secteur public) est évalué selon trois scénarios :</w:delText>
        </w:r>
      </w:del>
    </w:p>
    <w:p w14:paraId="627A8C63" w14:textId="704963B2" w:rsidR="00150F02" w:rsidRPr="00343F01" w:rsidDel="00201166" w:rsidRDefault="00150F02" w:rsidP="00D62BC5">
      <w:pPr>
        <w:spacing w:before="0" w:after="160"/>
        <w:jc w:val="left"/>
        <w:rPr>
          <w:del w:id="17921" w:author="Houyem Rais" w:date="2024-02-22T14:46:00Z"/>
        </w:rPr>
        <w:pPrChange w:id="17922" w:author="Houyem Rais" w:date="2024-02-22T14:49:00Z">
          <w:pPr>
            <w:pStyle w:val="ListParagraph"/>
            <w:numPr>
              <w:ilvl w:val="1"/>
              <w:numId w:val="4"/>
            </w:numPr>
            <w:ind w:left="502" w:hanging="360"/>
          </w:pPr>
        </w:pPrChange>
      </w:pPr>
      <w:del w:id="17923" w:author="Houyem Rais" w:date="2024-02-22T14:46:00Z">
        <w:r w:rsidRPr="00343F01" w:rsidDel="00201166">
          <w:rPr>
            <w:b/>
            <w:bCs/>
          </w:rPr>
          <w:delText>Scénario d’impact maximal</w:delText>
        </w:r>
        <w:r w:rsidRPr="00343F01" w:rsidDel="00201166">
          <w:delText xml:space="preserve">, </w:delText>
        </w:r>
      </w:del>
      <w:ins w:id="17924" w:author="Mohamed Amine Sdiri" w:date="2023-11-29T09:58:00Z">
        <w:del w:id="17925" w:author="Houyem Rais" w:date="2024-02-22T14:46:00Z">
          <w:r w:rsidR="00621175" w:rsidDel="00201166">
            <w:delText xml:space="preserve"> </w:delText>
          </w:r>
        </w:del>
      </w:ins>
      <w:del w:id="17926" w:author="Houyem Rais" w:date="2024-02-22T14:46:00Z">
        <w:r w:rsidRPr="00343F01" w:rsidDel="00201166">
          <w:delText>reflétant un impact majeur sur les coûts en raison de l’occurrence du risque.</w:delText>
        </w:r>
      </w:del>
    </w:p>
    <w:p w14:paraId="1268A07D" w14:textId="73DD6C1D" w:rsidR="00150F02" w:rsidRPr="00343F01" w:rsidDel="00201166" w:rsidRDefault="00150F02" w:rsidP="00D62BC5">
      <w:pPr>
        <w:spacing w:before="0" w:after="160"/>
        <w:jc w:val="left"/>
        <w:rPr>
          <w:del w:id="17927" w:author="Houyem Rais" w:date="2024-02-22T14:46:00Z"/>
        </w:rPr>
        <w:pPrChange w:id="17928" w:author="Houyem Rais" w:date="2024-02-22T14:49:00Z">
          <w:pPr>
            <w:pStyle w:val="ListParagraph"/>
            <w:numPr>
              <w:ilvl w:val="1"/>
              <w:numId w:val="4"/>
            </w:numPr>
            <w:ind w:left="502" w:hanging="360"/>
          </w:pPr>
        </w:pPrChange>
      </w:pPr>
      <w:del w:id="17929" w:author="Houyem Rais" w:date="2024-02-22T14:46:00Z">
        <w:r w:rsidRPr="00343F01" w:rsidDel="00201166">
          <w:rPr>
            <w:b/>
            <w:bCs/>
          </w:rPr>
          <w:delText>Scénario à impact moyen</w:delText>
        </w:r>
        <w:r w:rsidRPr="00343F01" w:rsidDel="00201166">
          <w:delText xml:space="preserve">, </w:delText>
        </w:r>
      </w:del>
      <w:ins w:id="17930" w:author="Mohamed Amine Sdiri" w:date="2023-11-29T09:58:00Z">
        <w:del w:id="17931" w:author="Houyem Rais" w:date="2024-02-22T14:46:00Z">
          <w:r w:rsidR="00621175" w:rsidDel="00201166">
            <w:delText xml:space="preserve"> </w:delText>
          </w:r>
        </w:del>
      </w:ins>
      <w:del w:id="17932" w:author="Houyem Rais" w:date="2024-02-22T14:46:00Z">
        <w:r w:rsidRPr="00343F01" w:rsidDel="00201166">
          <w:delText>reflétant un impact modéré sur les coûts en raison de l’occurrence du risque.</w:delText>
        </w:r>
      </w:del>
    </w:p>
    <w:p w14:paraId="52E18BD0" w14:textId="0D661BF2" w:rsidR="00150F02" w:rsidRPr="00343F01" w:rsidDel="00201166" w:rsidRDefault="00150F02" w:rsidP="00D62BC5">
      <w:pPr>
        <w:spacing w:before="0" w:after="160"/>
        <w:jc w:val="left"/>
        <w:rPr>
          <w:del w:id="17933" w:author="Houyem Rais" w:date="2024-02-22T14:46:00Z"/>
        </w:rPr>
        <w:pPrChange w:id="17934" w:author="Houyem Rais" w:date="2024-02-22T14:49:00Z">
          <w:pPr>
            <w:pStyle w:val="ListParagraph"/>
            <w:numPr>
              <w:ilvl w:val="1"/>
              <w:numId w:val="4"/>
            </w:numPr>
            <w:ind w:left="502" w:hanging="360"/>
          </w:pPr>
        </w:pPrChange>
      </w:pPr>
      <w:del w:id="17935" w:author="Houyem Rais" w:date="2024-02-22T14:46:00Z">
        <w:r w:rsidRPr="00343F01" w:rsidDel="00201166">
          <w:rPr>
            <w:b/>
            <w:bCs/>
          </w:rPr>
          <w:delText>Scénario d’impact minimal</w:delText>
        </w:r>
        <w:r w:rsidRPr="00343F01" w:rsidDel="00201166">
          <w:delText xml:space="preserve">, </w:delText>
        </w:r>
      </w:del>
      <w:ins w:id="17936" w:author="Mohamed Amine Sdiri" w:date="2023-11-29T09:58:00Z">
        <w:del w:id="17937" w:author="Houyem Rais" w:date="2024-02-22T14:46:00Z">
          <w:r w:rsidR="00621175" w:rsidDel="00201166">
            <w:delText xml:space="preserve"> </w:delText>
          </w:r>
        </w:del>
      </w:ins>
      <w:del w:id="17938" w:author="Houyem Rais" w:date="2024-02-22T14:46:00Z">
        <w:r w:rsidRPr="00343F01" w:rsidDel="00201166">
          <w:delText>reflétant l’impact minimal sur les coûts en raison de l’occurrence du risque.</w:delText>
        </w:r>
      </w:del>
    </w:p>
    <w:p w14:paraId="31BD9171" w14:textId="501394AF" w:rsidR="00150F02" w:rsidRPr="00343F01" w:rsidDel="00201166" w:rsidRDefault="00150F02" w:rsidP="00D62BC5">
      <w:pPr>
        <w:spacing w:before="0" w:after="160"/>
        <w:jc w:val="left"/>
        <w:rPr>
          <w:del w:id="17939" w:author="Houyem Rais" w:date="2024-02-22T14:46:00Z"/>
        </w:rPr>
        <w:pPrChange w:id="17940" w:author="Houyem Rais" w:date="2024-02-22T14:49:00Z">
          <w:pPr>
            <w:ind w:left="142"/>
          </w:pPr>
        </w:pPrChange>
      </w:pPr>
      <w:del w:id="17941" w:author="Houyem Rais" w:date="2024-02-22T14:46:00Z">
        <w:r w:rsidRPr="00343F01" w:rsidDel="00201166">
          <w:delText>Chacun des scénarios d’impact du risque est exprimé en pourcentage et reflète le changement prévu de la base de coûts en raison de l’occurrence du risque.</w:delText>
        </w:r>
      </w:del>
    </w:p>
    <w:p w14:paraId="082CDE1C" w14:textId="06AC7933" w:rsidR="00400F9C" w:rsidRPr="00343F01" w:rsidDel="00201166" w:rsidRDefault="00EC32D3" w:rsidP="00D62BC5">
      <w:pPr>
        <w:spacing w:before="0" w:after="160"/>
        <w:jc w:val="left"/>
        <w:rPr>
          <w:del w:id="17942" w:author="Houyem Rais" w:date="2024-02-22T14:46:00Z"/>
        </w:rPr>
        <w:pPrChange w:id="17943" w:author="Houyem Rais" w:date="2024-02-22T14:49:00Z">
          <w:pPr>
            <w:pStyle w:val="Heading2"/>
          </w:pPr>
        </w:pPrChange>
      </w:pPr>
      <w:bookmarkStart w:id="17944" w:name="_Toc135671239"/>
      <w:bookmarkStart w:id="17945" w:name="_Toc152165413"/>
      <w:bookmarkEnd w:id="17944"/>
      <w:del w:id="17946" w:author="Houyem Rais" w:date="2024-02-22T14:46:00Z">
        <w:r w:rsidRPr="00343F01" w:rsidDel="00201166">
          <w:delText>Matrice des risques et répartition des risques du projet</w:delText>
        </w:r>
        <w:bookmarkEnd w:id="17945"/>
      </w:del>
    </w:p>
    <w:p w14:paraId="2B528CCC" w14:textId="4EAE8324" w:rsidR="00825ACD" w:rsidRPr="00343F01" w:rsidDel="00201166" w:rsidRDefault="00825ACD" w:rsidP="00D62BC5">
      <w:pPr>
        <w:spacing w:before="0" w:after="160"/>
        <w:jc w:val="left"/>
        <w:rPr>
          <w:del w:id="17947" w:author="Houyem Rais" w:date="2024-02-22T14:46:00Z"/>
        </w:rPr>
        <w:pPrChange w:id="17948" w:author="Houyem Rais" w:date="2024-02-22T14:49:00Z">
          <w:pPr/>
        </w:pPrChange>
      </w:pPr>
      <w:del w:id="17949" w:author="Houyem Rais" w:date="2024-02-22T14:46:00Z">
        <w:r w:rsidRPr="00343F01" w:rsidDel="00201166">
          <w:delText>La matrice des risques comprend les principaux risques qui peuvent avoir une incidence sur le projet ainsi que l’approche adoptée pour gérer et atténuer ces risques dans des projets semblables entrepris dans la région et à l’échelle internationale.</w:delText>
        </w:r>
      </w:del>
    </w:p>
    <w:p w14:paraId="18F036DE" w14:textId="30D575E9" w:rsidR="00825ACD" w:rsidRPr="00343F01" w:rsidDel="00201166" w:rsidRDefault="00825ACD" w:rsidP="00D62BC5">
      <w:pPr>
        <w:spacing w:before="0" w:after="160"/>
        <w:jc w:val="left"/>
        <w:rPr>
          <w:del w:id="17950" w:author="Houyem Rais" w:date="2024-02-22T14:46:00Z"/>
        </w:rPr>
        <w:pPrChange w:id="17951" w:author="Houyem Rais" w:date="2024-02-22T14:49:00Z">
          <w:pPr/>
        </w:pPrChange>
      </w:pPr>
      <w:del w:id="17952" w:author="Houyem Rais" w:date="2024-02-22T14:46:00Z">
        <w:r w:rsidRPr="00343F01" w:rsidDel="00201166">
          <w:delText xml:space="preserve">Cette matrice des risques n’est pas destinée à être une matrice complète ou exhaustive des risques juridiques (qui devront être réalisés dans le cadre d’études approfondies ultérieures), </w:delText>
        </w:r>
      </w:del>
      <w:ins w:id="17953" w:author="Mohamed Amine Sdiri" w:date="2023-11-29T09:58:00Z">
        <w:del w:id="17954" w:author="Houyem Rais" w:date="2024-02-22T14:46:00Z">
          <w:r w:rsidR="00621175" w:rsidDel="00201166">
            <w:delText xml:space="preserve"> </w:delText>
          </w:r>
        </w:del>
      </w:ins>
      <w:del w:id="17955" w:author="Houyem Rais" w:date="2024-02-22T14:46:00Z">
        <w:r w:rsidRPr="00343F01" w:rsidDel="00201166">
          <w:delText xml:space="preserve">mais vise à traiter les relations commerciales et contractuelles proposées entre </w:delText>
        </w:r>
        <w:r w:rsidR="009C32E1" w:rsidRPr="00343F01" w:rsidDel="00201166">
          <w:delText>le partenaire public</w:delText>
        </w:r>
        <w:r w:rsidRPr="00343F01" w:rsidDel="00201166">
          <w:delText xml:space="preserve"> et le partenaire privé. Il met en évidence les préoccupations, </w:delText>
        </w:r>
      </w:del>
      <w:ins w:id="17956" w:author="Mohamed Amine Sdiri" w:date="2023-11-29T09:58:00Z">
        <w:del w:id="17957" w:author="Houyem Rais" w:date="2024-02-22T14:46:00Z">
          <w:r w:rsidR="00621175" w:rsidDel="00201166">
            <w:delText xml:space="preserve"> </w:delText>
          </w:r>
        </w:del>
      </w:ins>
      <w:del w:id="17958" w:author="Houyem Rais" w:date="2024-02-22T14:46:00Z">
        <w:r w:rsidRPr="00343F01" w:rsidDel="00201166">
          <w:delText>obstacles ou contraintes spécifiques ayant une incidence sur le projet ainsi que l’allocation des risques proposée basée sur des critères de référence appropriés pour l’allocation standard de ces risques dans des projets similaires de PPP régionaux ou internationaux.</w:delText>
        </w:r>
      </w:del>
    </w:p>
    <w:p w14:paraId="3C5190BE" w14:textId="47028108" w:rsidR="00400F9C" w:rsidDel="00201166" w:rsidRDefault="00825ACD" w:rsidP="00D62BC5">
      <w:pPr>
        <w:spacing w:before="0" w:after="160"/>
        <w:jc w:val="left"/>
        <w:rPr>
          <w:del w:id="17959" w:author="Houyem Rais" w:date="2024-02-22T14:46:00Z"/>
        </w:rPr>
        <w:pPrChange w:id="17960" w:author="Houyem Rais" w:date="2024-02-22T14:49:00Z">
          <w:pPr/>
        </w:pPrChange>
      </w:pPr>
      <w:del w:id="17961" w:author="Houyem Rais" w:date="2024-02-22T14:46:00Z">
        <w:r w:rsidRPr="00343F01" w:rsidDel="00201166">
          <w:delText xml:space="preserve">La matrice des risques du projet, </w:delText>
        </w:r>
      </w:del>
      <w:ins w:id="17962" w:author="Mohamed Amine Sdiri" w:date="2023-11-29T09:58:00Z">
        <w:del w:id="17963" w:author="Houyem Rais" w:date="2024-02-22T14:46:00Z">
          <w:r w:rsidR="00621175" w:rsidDel="00201166">
            <w:delText xml:space="preserve"> </w:delText>
          </w:r>
        </w:del>
      </w:ins>
      <w:del w:id="17964" w:author="Houyem Rais" w:date="2024-02-22T14:46:00Z">
        <w:r w:rsidRPr="00343F01" w:rsidDel="00201166">
          <w:delText xml:space="preserve">y compris la répartition, </w:delText>
        </w:r>
      </w:del>
      <w:ins w:id="17965" w:author="Mohamed Amine Sdiri" w:date="2023-11-29T09:58:00Z">
        <w:del w:id="17966" w:author="Houyem Rais" w:date="2024-02-22T14:46:00Z">
          <w:r w:rsidR="00621175" w:rsidDel="00201166">
            <w:delText xml:space="preserve"> </w:delText>
          </w:r>
        </w:del>
      </w:ins>
      <w:del w:id="17967" w:author="Houyem Rais" w:date="2024-02-22T14:46:00Z">
        <w:r w:rsidRPr="00343F01" w:rsidDel="00201166">
          <w:delText xml:space="preserve">l’atténuation et la couverture des différents risques, </w:delText>
        </w:r>
      </w:del>
      <w:ins w:id="17968" w:author="Mohamed Amine Sdiri" w:date="2023-11-29T09:58:00Z">
        <w:del w:id="17969" w:author="Houyem Rais" w:date="2024-02-22T14:46:00Z">
          <w:r w:rsidR="00621175" w:rsidDel="00201166">
            <w:delText xml:space="preserve"> </w:delText>
          </w:r>
        </w:del>
      </w:ins>
      <w:del w:id="17970" w:author="Houyem Rais" w:date="2024-02-22T14:46:00Z">
        <w:r w:rsidRPr="00343F01" w:rsidDel="00201166">
          <w:delText xml:space="preserve">est </w:delText>
        </w:r>
        <w:r w:rsidR="000A3416" w:rsidDel="00201166">
          <w:delText>détaillée en annexe. Les principaux risques étudiés sont catégorisés comme suit :</w:delText>
        </w:r>
      </w:del>
    </w:p>
    <w:p w14:paraId="66FF42C9" w14:textId="3DAC8AC2" w:rsidR="000A3416" w:rsidRPr="000A3416" w:rsidDel="00201166" w:rsidRDefault="000A3416" w:rsidP="00D62BC5">
      <w:pPr>
        <w:spacing w:before="0" w:after="160"/>
        <w:jc w:val="left"/>
        <w:rPr>
          <w:del w:id="17971" w:author="Houyem Rais" w:date="2024-02-22T14:46:00Z"/>
        </w:rPr>
        <w:pPrChange w:id="17972" w:author="Houyem Rais" w:date="2024-02-22T14:49:00Z">
          <w:pPr>
            <w:pStyle w:val="ListParagraph"/>
            <w:numPr>
              <w:numId w:val="48"/>
            </w:numPr>
            <w:ind w:hanging="360"/>
          </w:pPr>
        </w:pPrChange>
      </w:pPr>
      <w:del w:id="17973" w:author="Houyem Rais" w:date="2024-02-22T14:46:00Z">
        <w:r w:rsidRPr="000409F8" w:rsidDel="00201166">
          <w:delText xml:space="preserve">Risque pays/général : Risque politique, </w:delText>
        </w:r>
      </w:del>
      <w:ins w:id="17974" w:author="Mohamed Amine Sdiri" w:date="2023-11-29T09:58:00Z">
        <w:del w:id="17975" w:author="Houyem Rais" w:date="2024-02-22T14:46:00Z">
          <w:r w:rsidR="00621175" w:rsidDel="00201166">
            <w:delText xml:space="preserve"> </w:delText>
          </w:r>
        </w:del>
      </w:ins>
      <w:del w:id="17976" w:author="Houyem Rais" w:date="2024-02-22T14:46:00Z">
        <w:r w:rsidRPr="000409F8" w:rsidDel="00201166">
          <w:delText xml:space="preserve">Risque monétaire, </w:delText>
        </w:r>
      </w:del>
      <w:ins w:id="17977" w:author="Mohamed Amine Sdiri" w:date="2023-11-29T09:58:00Z">
        <w:del w:id="17978" w:author="Houyem Rais" w:date="2024-02-22T14:46:00Z">
          <w:r w:rsidR="00621175" w:rsidDel="00201166">
            <w:delText xml:space="preserve"> </w:delText>
          </w:r>
        </w:del>
      </w:ins>
      <w:del w:id="17979" w:author="Houyem Rais" w:date="2024-02-22T14:46:00Z">
        <w:r w:rsidRPr="000409F8" w:rsidDel="00201166">
          <w:delText>Risque juridique et institutionnel général et Force majeure</w:delText>
        </w:r>
      </w:del>
    </w:p>
    <w:p w14:paraId="22843E2A" w14:textId="7EB98653" w:rsidR="000A3416" w:rsidRPr="000409F8" w:rsidDel="00201166" w:rsidRDefault="000A3416" w:rsidP="00D62BC5">
      <w:pPr>
        <w:spacing w:before="0" w:after="160"/>
        <w:jc w:val="left"/>
        <w:rPr>
          <w:del w:id="17980" w:author="Houyem Rais" w:date="2024-02-22T14:46:00Z"/>
        </w:rPr>
        <w:pPrChange w:id="17981" w:author="Houyem Rais" w:date="2024-02-22T14:49:00Z">
          <w:pPr>
            <w:pStyle w:val="ListParagraph"/>
            <w:numPr>
              <w:numId w:val="48"/>
            </w:numPr>
            <w:ind w:hanging="360"/>
          </w:pPr>
        </w:pPrChange>
      </w:pPr>
      <w:del w:id="17982" w:author="Houyem Rais" w:date="2024-02-22T14:46:00Z">
        <w:r w:rsidRPr="000409F8" w:rsidDel="00201166">
          <w:delText xml:space="preserve">Risques liés au projet : Risque de non-conclusion du contrat, </w:delText>
        </w:r>
      </w:del>
      <w:ins w:id="17983" w:author="Mohamed Amine Sdiri" w:date="2023-11-29T09:58:00Z">
        <w:del w:id="17984" w:author="Houyem Rais" w:date="2024-02-22T14:46:00Z">
          <w:r w:rsidR="00621175" w:rsidDel="00201166">
            <w:delText xml:space="preserve"> </w:delText>
          </w:r>
        </w:del>
      </w:ins>
      <w:del w:id="17985" w:author="Houyem Rais" w:date="2024-02-22T14:46:00Z">
        <w:r w:rsidRPr="000409F8" w:rsidDel="00201166">
          <w:delText xml:space="preserve">Défaillance du dossier technique, </w:delText>
        </w:r>
      </w:del>
      <w:ins w:id="17986" w:author="Mohamed Amine Sdiri" w:date="2023-11-29T09:58:00Z">
        <w:del w:id="17987" w:author="Houyem Rais" w:date="2024-02-22T14:46:00Z">
          <w:r w:rsidR="00621175" w:rsidDel="00201166">
            <w:delText xml:space="preserve"> </w:delText>
          </w:r>
        </w:del>
      </w:ins>
      <w:del w:id="17988" w:author="Houyem Rais" w:date="2024-02-22T14:46:00Z">
        <w:r w:rsidRPr="000409F8" w:rsidDel="00201166">
          <w:delText xml:space="preserve">Risque de conception, </w:delText>
        </w:r>
      </w:del>
      <w:ins w:id="17989" w:author="Mohamed Amine Sdiri" w:date="2023-11-29T09:58:00Z">
        <w:del w:id="17990" w:author="Houyem Rais" w:date="2024-02-22T14:46:00Z">
          <w:r w:rsidR="00621175" w:rsidDel="00201166">
            <w:delText xml:space="preserve"> </w:delText>
          </w:r>
        </w:del>
      </w:ins>
      <w:del w:id="17991" w:author="Houyem Rais" w:date="2024-02-22T14:46:00Z">
        <w:r w:rsidRPr="000409F8" w:rsidDel="00201166">
          <w:delText xml:space="preserve">Risque de construction, </w:delText>
        </w:r>
      </w:del>
      <w:ins w:id="17992" w:author="Mohamed Amine Sdiri" w:date="2023-11-29T09:58:00Z">
        <w:del w:id="17993" w:author="Houyem Rais" w:date="2024-02-22T14:46:00Z">
          <w:r w:rsidR="00621175" w:rsidDel="00201166">
            <w:delText xml:space="preserve"> </w:delText>
          </w:r>
        </w:del>
      </w:ins>
      <w:del w:id="17994" w:author="Houyem Rais" w:date="2024-02-22T14:46:00Z">
        <w:r w:rsidRPr="000409F8" w:rsidDel="00201166">
          <w:delText xml:space="preserve">Risque commercial, </w:delText>
        </w:r>
      </w:del>
      <w:ins w:id="17995" w:author="Mohamed Amine Sdiri" w:date="2023-11-29T09:58:00Z">
        <w:del w:id="17996" w:author="Houyem Rais" w:date="2024-02-22T14:46:00Z">
          <w:r w:rsidR="00621175" w:rsidDel="00201166">
            <w:delText xml:space="preserve"> </w:delText>
          </w:r>
        </w:del>
      </w:ins>
      <w:del w:id="17997" w:author="Houyem Rais" w:date="2024-02-22T14:46:00Z">
        <w:r w:rsidRPr="000409F8" w:rsidDel="00201166">
          <w:delText xml:space="preserve">Risque d'exploitation, </w:delText>
        </w:r>
      </w:del>
      <w:ins w:id="17998" w:author="Mohamed Amine Sdiri" w:date="2023-11-29T09:58:00Z">
        <w:del w:id="17999" w:author="Houyem Rais" w:date="2024-02-22T14:46:00Z">
          <w:r w:rsidR="00621175" w:rsidDel="00201166">
            <w:delText xml:space="preserve"> </w:delText>
          </w:r>
        </w:del>
      </w:ins>
      <w:del w:id="18000" w:author="Houyem Rais" w:date="2024-02-22T14:46:00Z">
        <w:r w:rsidRPr="000409F8" w:rsidDel="00201166">
          <w:delText>Risque juridique spécifique au projet,</w:delText>
        </w:r>
        <w:r w:rsidDel="00201166">
          <w:delText xml:space="preserve"> </w:delText>
        </w:r>
      </w:del>
      <w:ins w:id="18001" w:author="Mohamed Amine Sdiri" w:date="2023-11-29T09:58:00Z">
        <w:del w:id="18002" w:author="Houyem Rais" w:date="2024-02-22T14:46:00Z">
          <w:r w:rsidR="00621175" w:rsidDel="00201166">
            <w:delText xml:space="preserve"> </w:delText>
          </w:r>
        </w:del>
      </w:ins>
      <w:del w:id="18003" w:author="Houyem Rais" w:date="2024-02-22T14:46:00Z">
        <w:r w:rsidDel="00201166">
          <w:delText>et</w:delText>
        </w:r>
        <w:r w:rsidRPr="000409F8" w:rsidDel="00201166">
          <w:delText xml:space="preserve"> Risque de financement</w:delText>
        </w:r>
      </w:del>
    </w:p>
    <w:p w14:paraId="4CA465B5" w14:textId="2E631F41" w:rsidR="000A3416" w:rsidRPr="00343F01" w:rsidDel="00201166" w:rsidRDefault="000A3416" w:rsidP="00D62BC5">
      <w:pPr>
        <w:spacing w:before="0" w:after="160"/>
        <w:jc w:val="left"/>
        <w:rPr>
          <w:del w:id="18004" w:author="Houyem Rais" w:date="2024-02-22T14:46:00Z"/>
          <w:rFonts w:cstheme="minorHAnsi"/>
          <w:b/>
          <w:bCs/>
          <w:sz w:val="18"/>
        </w:rPr>
        <w:pPrChange w:id="18005" w:author="Houyem Rais" w:date="2024-02-22T14:49:00Z">
          <w:pPr>
            <w:spacing w:before="20" w:after="20"/>
          </w:pPr>
        </w:pPrChange>
      </w:pPr>
    </w:p>
    <w:p w14:paraId="45CC8F51" w14:textId="2BB2D941" w:rsidR="00E01A00" w:rsidRPr="00343F01" w:rsidDel="00201166" w:rsidRDefault="00E01A00" w:rsidP="00D62BC5">
      <w:pPr>
        <w:spacing w:before="0" w:after="160"/>
        <w:jc w:val="left"/>
        <w:rPr>
          <w:del w:id="18006" w:author="Houyem Rais" w:date="2024-02-22T14:46:00Z"/>
          <w:rFonts w:eastAsia="Times New Roman" w:cstheme="minorHAnsi"/>
          <w:sz w:val="24"/>
          <w:szCs w:val="24"/>
          <w:lang w:bidi="ar-TN"/>
        </w:rPr>
        <w:pPrChange w:id="18007" w:author="Houyem Rais" w:date="2024-02-22T14:49:00Z">
          <w:pPr/>
        </w:pPrChange>
      </w:pPr>
    </w:p>
    <w:p w14:paraId="2CEDF21E" w14:textId="074567E3" w:rsidR="00E01A00" w:rsidRPr="00343F01" w:rsidDel="00201166" w:rsidRDefault="00E01A00" w:rsidP="00D62BC5">
      <w:pPr>
        <w:spacing w:before="0" w:after="160"/>
        <w:jc w:val="left"/>
        <w:rPr>
          <w:del w:id="18008" w:author="Houyem Rais" w:date="2024-02-22T14:46:00Z"/>
          <w:rFonts w:eastAsia="Times New Roman" w:cstheme="minorHAnsi"/>
          <w:sz w:val="24"/>
          <w:szCs w:val="24"/>
          <w:lang w:bidi="ar-TN"/>
        </w:rPr>
        <w:pPrChange w:id="18009" w:author="Houyem Rais" w:date="2024-02-22T14:49:00Z">
          <w:pPr/>
        </w:pPrChange>
      </w:pPr>
    </w:p>
    <w:p w14:paraId="3F6E3A0C" w14:textId="0CAF17B4" w:rsidR="00E01A00" w:rsidRPr="00343F01" w:rsidDel="00201166" w:rsidRDefault="00E01A00" w:rsidP="00D62BC5">
      <w:pPr>
        <w:spacing w:before="0" w:after="160"/>
        <w:jc w:val="left"/>
        <w:rPr>
          <w:del w:id="18010" w:author="Houyem Rais" w:date="2024-02-22T14:46:00Z"/>
          <w:rFonts w:cstheme="minorHAnsi"/>
          <w:b/>
          <w:sz w:val="18"/>
        </w:rPr>
        <w:sectPr w:rsidR="00E01A00" w:rsidRPr="00343F01" w:rsidDel="00201166" w:rsidSect="00201166">
          <w:headerReference w:type="default" r:id="rId43"/>
          <w:footerReference w:type="default" r:id="rId44"/>
          <w:pgSz w:w="11906" w:h="16838"/>
          <w:pgMar w:top="1440" w:right="1276" w:bottom="1440" w:left="1440" w:header="709" w:footer="709" w:gutter="0"/>
          <w:cols w:space="708"/>
          <w:docGrid w:linePitch="360"/>
          <w:sectPrChange w:id="18011" w:author="Houyem Rais" w:date="2024-02-22T14:47:00Z">
            <w:sectPr w:rsidR="00E01A00" w:rsidRPr="00343F01" w:rsidDel="00201166" w:rsidSect="00201166">
              <w:pgMar w:top="1440" w:right="1440" w:bottom="1440" w:left="1440" w:header="708" w:footer="708" w:gutter="0"/>
            </w:sectPr>
          </w:sectPrChange>
        </w:sectPr>
        <w:pPrChange w:id="18012" w:author="Houyem Rais" w:date="2024-02-22T14:49:00Z">
          <w:pPr>
            <w:spacing w:before="20" w:after="20"/>
            <w:ind w:right="79"/>
          </w:pPr>
        </w:pPrChange>
      </w:pPr>
    </w:p>
    <w:p w14:paraId="5581E105" w14:textId="3E0B1627" w:rsidR="00714CFB" w:rsidRPr="00343F01" w:rsidDel="00201166" w:rsidRDefault="00714CFB" w:rsidP="00D62BC5">
      <w:pPr>
        <w:spacing w:before="0" w:after="160"/>
        <w:jc w:val="left"/>
        <w:rPr>
          <w:del w:id="18013" w:author="Houyem Rais" w:date="2024-02-22T14:46:00Z"/>
        </w:rPr>
        <w:pPrChange w:id="18014" w:author="Houyem Rais" w:date="2024-02-22T14:49:00Z">
          <w:pPr>
            <w:pStyle w:val="Heading2"/>
          </w:pPr>
        </w:pPrChange>
      </w:pPr>
      <w:bookmarkStart w:id="18015" w:name="_Toc152165414"/>
      <w:del w:id="18016" w:author="Houyem Rais" w:date="2024-02-22T14:46:00Z">
        <w:r w:rsidRPr="00343F01" w:rsidDel="00201166">
          <w:delText>Conclusion</w:delText>
        </w:r>
        <w:r w:rsidDel="00201166">
          <w:delText>s</w:delText>
        </w:r>
        <w:r w:rsidRPr="00343F01" w:rsidDel="00201166">
          <w:delText xml:space="preserve"> de l'Analyse de</w:delText>
        </w:r>
        <w:r w:rsidDel="00201166">
          <w:delText>s Risques</w:delText>
        </w:r>
        <w:bookmarkEnd w:id="18015"/>
      </w:del>
    </w:p>
    <w:p w14:paraId="72A264D0" w14:textId="5409843D" w:rsidR="00714CFB" w:rsidRPr="00343F01" w:rsidDel="00201166" w:rsidRDefault="00714CFB" w:rsidP="00D62BC5">
      <w:pPr>
        <w:spacing w:before="0" w:after="160"/>
        <w:jc w:val="left"/>
        <w:rPr>
          <w:del w:id="18017" w:author="Houyem Rais" w:date="2024-02-22T14:46:00Z"/>
        </w:rPr>
        <w:pPrChange w:id="18018" w:author="Houyem Rais" w:date="2024-02-22T14:49:00Z">
          <w:pPr>
            <w:spacing w:before="0" w:after="0"/>
          </w:pPr>
        </w:pPrChange>
      </w:pPr>
      <w:del w:id="18019" w:author="Houyem Rais" w:date="2024-02-22T14:46:00Z">
        <w:r w:rsidRPr="00343F01" w:rsidDel="00201166">
          <w:delText>L</w:delText>
        </w:r>
        <w:r w:rsidDel="00201166">
          <w:delText>e tableau suivant récapitule l’analyse des risques pour chaque lot contractuel et</w:delText>
        </w:r>
      </w:del>
      <w:ins w:id="18020" w:author="Mohamed Amine Sdiri" w:date="2023-11-28T22:54:00Z">
        <w:del w:id="18021" w:author="Houyem Rais" w:date="2024-02-22T14:46:00Z">
          <w:r w:rsidR="006E2DB0" w:rsidDel="00201166">
            <w:delText xml:space="preserve"> chaque</w:delText>
          </w:r>
        </w:del>
      </w:ins>
      <w:del w:id="18022" w:author="Houyem Rais" w:date="2024-02-22T14:46:00Z">
        <w:r w:rsidDel="00201166">
          <w:delText xml:space="preserve"> cheque option identifiée :</w:delText>
        </w:r>
      </w:del>
    </w:p>
    <w:p w14:paraId="0F1B749C" w14:textId="6A2EABB5" w:rsidR="00D12785" w:rsidDel="00201166" w:rsidRDefault="00D12785" w:rsidP="00D62BC5">
      <w:pPr>
        <w:spacing w:before="0" w:after="160"/>
        <w:jc w:val="left"/>
        <w:rPr>
          <w:del w:id="18023" w:author="Houyem Rais" w:date="2024-02-22T14:46:00Z"/>
        </w:rPr>
        <w:pPrChange w:id="18024" w:author="Houyem Rais" w:date="2024-02-22T14:49:00Z">
          <w:pPr>
            <w:pStyle w:val="Caption"/>
          </w:pPr>
        </w:pPrChange>
      </w:pPr>
      <w:bookmarkStart w:id="18025" w:name="_Toc152165511"/>
      <w:del w:id="18026" w:author="Houyem Rais" w:date="2024-02-22T14:46:00Z">
        <w:r w:rsidRPr="00343F01" w:rsidDel="00201166">
          <w:delText xml:space="preserve">Tableau </w:delText>
        </w:r>
        <w:r w:rsidRPr="002A6BB2" w:rsidDel="00201166">
          <w:fldChar w:fldCharType="begin"/>
        </w:r>
        <w:r w:rsidRPr="00343F01" w:rsidDel="00201166">
          <w:delInstrText xml:space="preserve"> SEQ Tableau \* ARABIC </w:delInstrText>
        </w:r>
        <w:r w:rsidRPr="002A6BB2" w:rsidDel="00201166">
          <w:fldChar w:fldCharType="separate"/>
        </w:r>
      </w:del>
      <w:ins w:id="18027" w:author="Mohamed Amine Sdiri" w:date="2023-11-29T15:48:00Z">
        <w:del w:id="18028" w:author="Houyem Rais" w:date="2024-02-22T14:46:00Z">
          <w:r w:rsidR="002B5C95" w:rsidDel="00201166">
            <w:rPr>
              <w:noProof/>
            </w:rPr>
            <w:delText>73</w:delText>
          </w:r>
        </w:del>
      </w:ins>
      <w:del w:id="18029" w:author="Houyem Rais" w:date="2024-02-22T14:46:00Z">
        <w:r w:rsidR="00194FD1" w:rsidDel="00201166">
          <w:rPr>
            <w:noProof/>
          </w:rPr>
          <w:delText>74</w:delText>
        </w:r>
        <w:r w:rsidRPr="002A6BB2" w:rsidDel="00201166">
          <w:fldChar w:fldCharType="end"/>
        </w:r>
        <w:r w:rsidRPr="00343F01" w:rsidDel="00201166">
          <w:delText xml:space="preserve"> </w:delText>
        </w:r>
        <w:r w:rsidDel="00201166">
          <w:delText>VAN des Risques</w:delText>
        </w:r>
        <w:bookmarkEnd w:id="18025"/>
        <w:r w:rsidDel="00201166">
          <w:delText xml:space="preserve"> </w:delText>
        </w:r>
      </w:del>
    </w:p>
    <w:tbl>
      <w:tblPr>
        <w:tblStyle w:val="TableGrid"/>
        <w:tblW w:w="13696" w:type="dxa"/>
        <w:tblLook w:val="04A0" w:firstRow="1" w:lastRow="0" w:firstColumn="1" w:lastColumn="0" w:noHBand="0" w:noVBand="1"/>
      </w:tblPr>
      <w:tblGrid>
        <w:gridCol w:w="3027"/>
        <w:gridCol w:w="871"/>
        <w:gridCol w:w="993"/>
        <w:gridCol w:w="815"/>
        <w:gridCol w:w="993"/>
        <w:gridCol w:w="812"/>
        <w:gridCol w:w="930"/>
        <w:gridCol w:w="808"/>
        <w:gridCol w:w="930"/>
        <w:gridCol w:w="856"/>
        <w:gridCol w:w="930"/>
        <w:gridCol w:w="801"/>
        <w:gridCol w:w="930"/>
      </w:tblGrid>
      <w:tr w:rsidR="008154B2" w:rsidRPr="00690C96" w:rsidDel="00201166" w14:paraId="7A4EF004" w14:textId="45A22B33" w:rsidTr="004723FC">
        <w:trPr>
          <w:del w:id="18030" w:author="Houyem Rais" w:date="2024-02-22T14:46:00Z"/>
        </w:trPr>
        <w:tc>
          <w:tcPr>
            <w:tcW w:w="3027" w:type="dxa"/>
            <w:shd w:val="clear" w:color="auto" w:fill="D9D9D9" w:themeFill="background1" w:themeFillShade="D9"/>
            <w:vAlign w:val="center"/>
          </w:tcPr>
          <w:p w14:paraId="2B552ABD" w14:textId="51D27640" w:rsidR="00D12785" w:rsidRPr="00690C96" w:rsidDel="00201166" w:rsidRDefault="00D12785" w:rsidP="00D62BC5">
            <w:pPr>
              <w:spacing w:before="0" w:after="160"/>
              <w:jc w:val="left"/>
              <w:rPr>
                <w:del w:id="18031" w:author="Houyem Rais" w:date="2024-02-22T14:46:00Z"/>
                <w:rFonts w:asciiTheme="minorHAnsi" w:hAnsiTheme="minorHAnsi" w:cstheme="minorHAnsi"/>
                <w:sz w:val="16"/>
                <w:szCs w:val="16"/>
                <w:lang w:val="fr-FR"/>
              </w:rPr>
              <w:pPrChange w:id="18032" w:author="Houyem Rais" w:date="2024-02-22T14:49:00Z">
                <w:pPr>
                  <w:spacing w:before="0" w:after="0"/>
                </w:pPr>
              </w:pPrChange>
            </w:pPr>
            <w:del w:id="18033" w:author="Houyem Rais" w:date="2024-02-22T14:46:00Z">
              <w:r w:rsidRPr="00690C96" w:rsidDel="00201166">
                <w:rPr>
                  <w:rFonts w:asciiTheme="minorHAnsi" w:hAnsiTheme="minorHAnsi" w:cstheme="minorHAnsi"/>
                  <w:b/>
                  <w:bCs/>
                  <w:sz w:val="16"/>
                  <w:szCs w:val="16"/>
                  <w:lang w:val="fr-FR"/>
                </w:rPr>
                <w:delText>VAN (MUSD)</w:delText>
              </w:r>
            </w:del>
          </w:p>
        </w:tc>
        <w:tc>
          <w:tcPr>
            <w:tcW w:w="871" w:type="dxa"/>
            <w:tcBorders>
              <w:right w:val="dotted" w:sz="4" w:space="0" w:color="auto"/>
            </w:tcBorders>
            <w:shd w:val="clear" w:color="auto" w:fill="D9D9D9" w:themeFill="background1" w:themeFillShade="D9"/>
            <w:vAlign w:val="center"/>
          </w:tcPr>
          <w:p w14:paraId="7D55529F" w14:textId="6F8B0056" w:rsidR="00D12785" w:rsidRPr="00690C96" w:rsidDel="00201166" w:rsidRDefault="00D12785" w:rsidP="00D62BC5">
            <w:pPr>
              <w:spacing w:before="0" w:after="160"/>
              <w:jc w:val="left"/>
              <w:rPr>
                <w:del w:id="18034" w:author="Houyem Rais" w:date="2024-02-22T14:46:00Z"/>
                <w:rFonts w:asciiTheme="minorHAnsi" w:hAnsiTheme="minorHAnsi" w:cstheme="minorHAnsi"/>
                <w:sz w:val="16"/>
                <w:szCs w:val="16"/>
                <w:lang w:val="fr-FR"/>
              </w:rPr>
              <w:pPrChange w:id="18035" w:author="Houyem Rais" w:date="2024-02-22T14:49:00Z">
                <w:pPr>
                  <w:spacing w:before="0" w:after="0"/>
                  <w:jc w:val="center"/>
                </w:pPr>
              </w:pPrChange>
            </w:pPr>
            <w:del w:id="18036" w:author="Houyem Rais" w:date="2024-02-22T14:46:00Z">
              <w:r w:rsidRPr="00690C96" w:rsidDel="00201166">
                <w:rPr>
                  <w:rFonts w:asciiTheme="minorHAnsi" w:hAnsiTheme="minorHAnsi" w:cstheme="minorHAnsi"/>
                  <w:b/>
                  <w:bCs/>
                  <w:sz w:val="16"/>
                  <w:szCs w:val="16"/>
                  <w:lang w:val="fr-FR"/>
                </w:rPr>
                <w:delText>Lot A</w:delText>
              </w:r>
            </w:del>
          </w:p>
        </w:tc>
        <w:tc>
          <w:tcPr>
            <w:tcW w:w="993" w:type="dxa"/>
            <w:tcBorders>
              <w:left w:val="dotted" w:sz="4" w:space="0" w:color="auto"/>
            </w:tcBorders>
            <w:shd w:val="clear" w:color="auto" w:fill="D9D9D9" w:themeFill="background1" w:themeFillShade="D9"/>
            <w:vAlign w:val="center"/>
          </w:tcPr>
          <w:p w14:paraId="4D4FA648" w14:textId="7CC23086" w:rsidR="00D12785" w:rsidRPr="000409F8" w:rsidDel="00201166" w:rsidRDefault="00D12785" w:rsidP="00D62BC5">
            <w:pPr>
              <w:spacing w:before="0" w:after="160"/>
              <w:jc w:val="left"/>
              <w:rPr>
                <w:del w:id="18037" w:author="Houyem Rais" w:date="2024-02-22T14:46:00Z"/>
                <w:rFonts w:asciiTheme="minorHAnsi" w:hAnsiTheme="minorHAnsi" w:cstheme="minorHAnsi"/>
                <w:b/>
                <w:bCs/>
                <w:sz w:val="16"/>
                <w:szCs w:val="16"/>
                <w:lang w:val="fr-FR"/>
              </w:rPr>
              <w:pPrChange w:id="18038" w:author="Houyem Rais" w:date="2024-02-22T14:49:00Z">
                <w:pPr>
                  <w:spacing w:before="0" w:after="0"/>
                  <w:jc w:val="center"/>
                </w:pPr>
              </w:pPrChange>
            </w:pPr>
            <w:del w:id="18039" w:author="Houyem Rais" w:date="2024-02-22T14:46:00Z">
              <w:r w:rsidRPr="00690C96" w:rsidDel="00201166">
                <w:rPr>
                  <w:rFonts w:asciiTheme="minorHAnsi" w:hAnsiTheme="minorHAnsi" w:cstheme="minorHAnsi"/>
                  <w:b/>
                  <w:bCs/>
                  <w:sz w:val="16"/>
                  <w:szCs w:val="16"/>
                  <w:lang w:val="fr-FR"/>
                </w:rPr>
                <w:delText>Lot A</w:delText>
              </w:r>
            </w:del>
          </w:p>
        </w:tc>
        <w:tc>
          <w:tcPr>
            <w:tcW w:w="815" w:type="dxa"/>
            <w:tcBorders>
              <w:right w:val="dotted" w:sz="4" w:space="0" w:color="auto"/>
            </w:tcBorders>
            <w:shd w:val="clear" w:color="auto" w:fill="D9D9D9" w:themeFill="background1" w:themeFillShade="D9"/>
            <w:vAlign w:val="center"/>
          </w:tcPr>
          <w:p w14:paraId="03AAF033" w14:textId="7DC2A9EC" w:rsidR="00D12785" w:rsidRPr="00690C96" w:rsidDel="00201166" w:rsidRDefault="00D12785" w:rsidP="00D62BC5">
            <w:pPr>
              <w:spacing w:before="0" w:after="160"/>
              <w:jc w:val="left"/>
              <w:rPr>
                <w:del w:id="18040" w:author="Houyem Rais" w:date="2024-02-22T14:46:00Z"/>
                <w:rFonts w:asciiTheme="minorHAnsi" w:hAnsiTheme="minorHAnsi" w:cstheme="minorHAnsi"/>
                <w:sz w:val="16"/>
                <w:szCs w:val="16"/>
                <w:lang w:val="fr-FR"/>
              </w:rPr>
              <w:pPrChange w:id="18041" w:author="Houyem Rais" w:date="2024-02-22T14:49:00Z">
                <w:pPr>
                  <w:spacing w:before="0" w:after="0"/>
                  <w:jc w:val="center"/>
                </w:pPr>
              </w:pPrChange>
            </w:pPr>
            <w:del w:id="18042" w:author="Houyem Rais" w:date="2024-02-22T14:46:00Z">
              <w:r w:rsidRPr="00690C96" w:rsidDel="00201166">
                <w:rPr>
                  <w:rFonts w:asciiTheme="minorHAnsi" w:hAnsiTheme="minorHAnsi" w:cstheme="minorHAnsi"/>
                  <w:b/>
                  <w:bCs/>
                  <w:sz w:val="16"/>
                  <w:szCs w:val="16"/>
                  <w:lang w:val="fr-FR"/>
                </w:rPr>
                <w:delText>Lot B</w:delText>
              </w:r>
            </w:del>
          </w:p>
        </w:tc>
        <w:tc>
          <w:tcPr>
            <w:tcW w:w="993" w:type="dxa"/>
            <w:tcBorders>
              <w:left w:val="dotted" w:sz="4" w:space="0" w:color="auto"/>
            </w:tcBorders>
            <w:shd w:val="clear" w:color="auto" w:fill="D9D9D9" w:themeFill="background1" w:themeFillShade="D9"/>
            <w:vAlign w:val="center"/>
          </w:tcPr>
          <w:p w14:paraId="4FCD9869" w14:textId="3351F859" w:rsidR="00D12785" w:rsidRPr="000409F8" w:rsidDel="00201166" w:rsidRDefault="00D12785" w:rsidP="00D62BC5">
            <w:pPr>
              <w:spacing w:before="0" w:after="160"/>
              <w:jc w:val="left"/>
              <w:rPr>
                <w:del w:id="18043" w:author="Houyem Rais" w:date="2024-02-22T14:46:00Z"/>
                <w:rFonts w:asciiTheme="minorHAnsi" w:hAnsiTheme="minorHAnsi" w:cstheme="minorHAnsi"/>
                <w:b/>
                <w:bCs/>
                <w:sz w:val="16"/>
                <w:szCs w:val="16"/>
                <w:lang w:val="fr-FR"/>
              </w:rPr>
              <w:pPrChange w:id="18044" w:author="Houyem Rais" w:date="2024-02-22T14:49:00Z">
                <w:pPr>
                  <w:spacing w:before="0" w:after="0"/>
                  <w:jc w:val="center"/>
                </w:pPr>
              </w:pPrChange>
            </w:pPr>
            <w:del w:id="18045" w:author="Houyem Rais" w:date="2024-02-22T14:46:00Z">
              <w:r w:rsidRPr="00690C96" w:rsidDel="00201166">
                <w:rPr>
                  <w:rFonts w:asciiTheme="minorHAnsi" w:hAnsiTheme="minorHAnsi" w:cstheme="minorHAnsi"/>
                  <w:b/>
                  <w:bCs/>
                  <w:sz w:val="16"/>
                  <w:szCs w:val="16"/>
                  <w:lang w:val="fr-FR"/>
                </w:rPr>
                <w:delText>Lot B</w:delText>
              </w:r>
            </w:del>
          </w:p>
        </w:tc>
        <w:tc>
          <w:tcPr>
            <w:tcW w:w="812" w:type="dxa"/>
            <w:tcBorders>
              <w:bottom w:val="single" w:sz="4" w:space="0" w:color="auto"/>
              <w:right w:val="dotted" w:sz="4" w:space="0" w:color="auto"/>
            </w:tcBorders>
            <w:shd w:val="clear" w:color="auto" w:fill="D9D9D9" w:themeFill="background1" w:themeFillShade="D9"/>
            <w:vAlign w:val="center"/>
          </w:tcPr>
          <w:p w14:paraId="1D5CE3B7" w14:textId="2E9AAC9D" w:rsidR="00D12785" w:rsidRPr="00690C96" w:rsidDel="00201166" w:rsidRDefault="00D12785" w:rsidP="00D62BC5">
            <w:pPr>
              <w:spacing w:before="0" w:after="160"/>
              <w:jc w:val="left"/>
              <w:rPr>
                <w:del w:id="18046" w:author="Houyem Rais" w:date="2024-02-22T14:46:00Z"/>
                <w:rFonts w:asciiTheme="minorHAnsi" w:hAnsiTheme="minorHAnsi" w:cstheme="minorHAnsi"/>
                <w:sz w:val="16"/>
                <w:szCs w:val="16"/>
                <w:lang w:val="fr-FR"/>
              </w:rPr>
              <w:pPrChange w:id="18047" w:author="Houyem Rais" w:date="2024-02-22T14:49:00Z">
                <w:pPr>
                  <w:spacing w:before="0" w:after="0"/>
                  <w:jc w:val="center"/>
                </w:pPr>
              </w:pPrChange>
            </w:pPr>
            <w:del w:id="18048" w:author="Houyem Rais" w:date="2024-02-22T14:46:00Z">
              <w:r w:rsidRPr="00690C96" w:rsidDel="00201166">
                <w:rPr>
                  <w:rFonts w:asciiTheme="minorHAnsi" w:hAnsiTheme="minorHAnsi" w:cstheme="minorHAnsi"/>
                  <w:b/>
                  <w:bCs/>
                  <w:sz w:val="16"/>
                  <w:szCs w:val="16"/>
                  <w:lang w:val="fr-FR"/>
                </w:rPr>
                <w:delText>Lot C</w:delText>
              </w:r>
            </w:del>
          </w:p>
        </w:tc>
        <w:tc>
          <w:tcPr>
            <w:tcW w:w="930" w:type="dxa"/>
            <w:tcBorders>
              <w:left w:val="dotted" w:sz="4" w:space="0" w:color="auto"/>
              <w:bottom w:val="single" w:sz="4" w:space="0" w:color="auto"/>
            </w:tcBorders>
            <w:shd w:val="clear" w:color="auto" w:fill="D9D9D9" w:themeFill="background1" w:themeFillShade="D9"/>
            <w:vAlign w:val="center"/>
          </w:tcPr>
          <w:p w14:paraId="0F98A8B8" w14:textId="78EA3C5D" w:rsidR="00D12785" w:rsidRPr="000409F8" w:rsidDel="00201166" w:rsidRDefault="00D12785" w:rsidP="00D62BC5">
            <w:pPr>
              <w:spacing w:before="0" w:after="160"/>
              <w:jc w:val="left"/>
              <w:rPr>
                <w:del w:id="18049" w:author="Houyem Rais" w:date="2024-02-22T14:46:00Z"/>
                <w:rFonts w:asciiTheme="minorHAnsi" w:hAnsiTheme="minorHAnsi" w:cstheme="minorHAnsi"/>
                <w:b/>
                <w:bCs/>
                <w:sz w:val="16"/>
                <w:szCs w:val="16"/>
                <w:lang w:val="fr-FR"/>
              </w:rPr>
              <w:pPrChange w:id="18050" w:author="Houyem Rais" w:date="2024-02-22T14:49:00Z">
                <w:pPr>
                  <w:spacing w:before="0" w:after="0"/>
                  <w:jc w:val="center"/>
                </w:pPr>
              </w:pPrChange>
            </w:pPr>
            <w:del w:id="18051" w:author="Houyem Rais" w:date="2024-02-22T14:46:00Z">
              <w:r w:rsidRPr="00690C96" w:rsidDel="00201166">
                <w:rPr>
                  <w:rFonts w:asciiTheme="minorHAnsi" w:hAnsiTheme="minorHAnsi" w:cstheme="minorHAnsi"/>
                  <w:b/>
                  <w:bCs/>
                  <w:sz w:val="16"/>
                  <w:szCs w:val="16"/>
                  <w:lang w:val="fr-FR"/>
                </w:rPr>
                <w:delText>Lot C</w:delText>
              </w:r>
            </w:del>
          </w:p>
        </w:tc>
        <w:tc>
          <w:tcPr>
            <w:tcW w:w="808" w:type="dxa"/>
            <w:tcBorders>
              <w:bottom w:val="single" w:sz="4" w:space="0" w:color="auto"/>
              <w:right w:val="dotted" w:sz="4" w:space="0" w:color="auto"/>
            </w:tcBorders>
            <w:shd w:val="clear" w:color="auto" w:fill="D9D9D9" w:themeFill="background1" w:themeFillShade="D9"/>
            <w:vAlign w:val="center"/>
          </w:tcPr>
          <w:p w14:paraId="6E8D4806" w14:textId="15FB270A" w:rsidR="00D12785" w:rsidRPr="00690C96" w:rsidDel="00201166" w:rsidRDefault="00D12785" w:rsidP="00D62BC5">
            <w:pPr>
              <w:spacing w:before="0" w:after="160"/>
              <w:jc w:val="left"/>
              <w:rPr>
                <w:del w:id="18052" w:author="Houyem Rais" w:date="2024-02-22T14:46:00Z"/>
                <w:rFonts w:asciiTheme="minorHAnsi" w:hAnsiTheme="minorHAnsi" w:cstheme="minorHAnsi"/>
                <w:sz w:val="16"/>
                <w:szCs w:val="16"/>
                <w:lang w:val="fr-FR"/>
              </w:rPr>
              <w:pPrChange w:id="18053" w:author="Houyem Rais" w:date="2024-02-22T14:49:00Z">
                <w:pPr>
                  <w:spacing w:before="0" w:after="0"/>
                  <w:jc w:val="center"/>
                </w:pPr>
              </w:pPrChange>
            </w:pPr>
            <w:del w:id="18054" w:author="Houyem Rais" w:date="2024-02-22T14:46:00Z">
              <w:r w:rsidRPr="00690C96" w:rsidDel="00201166">
                <w:rPr>
                  <w:rFonts w:asciiTheme="minorHAnsi" w:hAnsiTheme="minorHAnsi" w:cstheme="minorHAnsi"/>
                  <w:b/>
                  <w:bCs/>
                  <w:sz w:val="16"/>
                  <w:szCs w:val="16"/>
                  <w:lang w:val="fr-FR"/>
                </w:rPr>
                <w:delText>Lot D</w:delText>
              </w:r>
            </w:del>
          </w:p>
        </w:tc>
        <w:tc>
          <w:tcPr>
            <w:tcW w:w="930" w:type="dxa"/>
            <w:tcBorders>
              <w:left w:val="dotted" w:sz="4" w:space="0" w:color="auto"/>
              <w:bottom w:val="single" w:sz="4" w:space="0" w:color="auto"/>
            </w:tcBorders>
            <w:shd w:val="clear" w:color="auto" w:fill="D9D9D9" w:themeFill="background1" w:themeFillShade="D9"/>
            <w:vAlign w:val="center"/>
          </w:tcPr>
          <w:p w14:paraId="3D10FC53" w14:textId="52B6BF1C" w:rsidR="00D12785" w:rsidRPr="000409F8" w:rsidDel="00201166" w:rsidRDefault="00D12785" w:rsidP="00D62BC5">
            <w:pPr>
              <w:spacing w:before="0" w:after="160"/>
              <w:jc w:val="left"/>
              <w:rPr>
                <w:del w:id="18055" w:author="Houyem Rais" w:date="2024-02-22T14:46:00Z"/>
                <w:rFonts w:asciiTheme="minorHAnsi" w:hAnsiTheme="minorHAnsi" w:cstheme="minorHAnsi"/>
                <w:b/>
                <w:bCs/>
                <w:sz w:val="16"/>
                <w:szCs w:val="16"/>
                <w:lang w:val="fr-FR"/>
              </w:rPr>
              <w:pPrChange w:id="18056" w:author="Houyem Rais" w:date="2024-02-22T14:49:00Z">
                <w:pPr>
                  <w:spacing w:before="0" w:after="0"/>
                  <w:jc w:val="center"/>
                </w:pPr>
              </w:pPrChange>
            </w:pPr>
            <w:del w:id="18057" w:author="Houyem Rais" w:date="2024-02-22T14:46:00Z">
              <w:r w:rsidRPr="00690C96" w:rsidDel="00201166">
                <w:rPr>
                  <w:rFonts w:asciiTheme="minorHAnsi" w:hAnsiTheme="minorHAnsi" w:cstheme="minorHAnsi"/>
                  <w:b/>
                  <w:bCs/>
                  <w:sz w:val="16"/>
                  <w:szCs w:val="16"/>
                  <w:lang w:val="fr-FR"/>
                </w:rPr>
                <w:delText>Lot D</w:delText>
              </w:r>
            </w:del>
          </w:p>
        </w:tc>
        <w:tc>
          <w:tcPr>
            <w:tcW w:w="856" w:type="dxa"/>
            <w:tcBorders>
              <w:bottom w:val="single" w:sz="4" w:space="0" w:color="auto"/>
              <w:right w:val="dotted" w:sz="4" w:space="0" w:color="auto"/>
            </w:tcBorders>
            <w:shd w:val="clear" w:color="auto" w:fill="D9D9D9" w:themeFill="background1" w:themeFillShade="D9"/>
            <w:vAlign w:val="center"/>
          </w:tcPr>
          <w:p w14:paraId="4FACD697" w14:textId="55EFF2FA" w:rsidR="00D12785" w:rsidRPr="00690C96" w:rsidDel="00201166" w:rsidRDefault="00D12785" w:rsidP="00D62BC5">
            <w:pPr>
              <w:spacing w:before="0" w:after="160"/>
              <w:jc w:val="left"/>
              <w:rPr>
                <w:del w:id="18058" w:author="Houyem Rais" w:date="2024-02-22T14:46:00Z"/>
                <w:rFonts w:asciiTheme="minorHAnsi" w:hAnsiTheme="minorHAnsi" w:cstheme="minorHAnsi"/>
                <w:sz w:val="16"/>
                <w:szCs w:val="16"/>
                <w:lang w:val="fr-FR"/>
              </w:rPr>
              <w:pPrChange w:id="18059" w:author="Houyem Rais" w:date="2024-02-22T14:49:00Z">
                <w:pPr>
                  <w:spacing w:before="0" w:after="0"/>
                  <w:jc w:val="center"/>
                </w:pPr>
              </w:pPrChange>
            </w:pPr>
            <w:del w:id="18060" w:author="Houyem Rais" w:date="2024-02-22T14:46:00Z">
              <w:r w:rsidRPr="00690C96" w:rsidDel="00201166">
                <w:rPr>
                  <w:rFonts w:asciiTheme="minorHAnsi" w:hAnsiTheme="minorHAnsi" w:cstheme="minorHAnsi"/>
                  <w:b/>
                  <w:bCs/>
                  <w:sz w:val="16"/>
                  <w:szCs w:val="16"/>
                  <w:lang w:val="fr-FR"/>
                </w:rPr>
                <w:delText>Lot E</w:delText>
              </w:r>
            </w:del>
          </w:p>
        </w:tc>
        <w:tc>
          <w:tcPr>
            <w:tcW w:w="930" w:type="dxa"/>
            <w:tcBorders>
              <w:left w:val="dotted" w:sz="4" w:space="0" w:color="auto"/>
              <w:bottom w:val="single" w:sz="4" w:space="0" w:color="auto"/>
            </w:tcBorders>
            <w:shd w:val="clear" w:color="auto" w:fill="D9D9D9" w:themeFill="background1" w:themeFillShade="D9"/>
            <w:vAlign w:val="center"/>
          </w:tcPr>
          <w:p w14:paraId="34B141E9" w14:textId="2170562A" w:rsidR="00D12785" w:rsidRPr="000409F8" w:rsidDel="00201166" w:rsidRDefault="00D12785" w:rsidP="00D62BC5">
            <w:pPr>
              <w:spacing w:before="0" w:after="160"/>
              <w:jc w:val="left"/>
              <w:rPr>
                <w:del w:id="18061" w:author="Houyem Rais" w:date="2024-02-22T14:46:00Z"/>
                <w:rFonts w:asciiTheme="minorHAnsi" w:hAnsiTheme="minorHAnsi" w:cstheme="minorHAnsi"/>
                <w:b/>
                <w:bCs/>
                <w:sz w:val="16"/>
                <w:szCs w:val="16"/>
                <w:lang w:val="fr-FR"/>
              </w:rPr>
              <w:pPrChange w:id="18062" w:author="Houyem Rais" w:date="2024-02-22T14:49:00Z">
                <w:pPr>
                  <w:spacing w:before="0" w:after="0"/>
                  <w:jc w:val="center"/>
                </w:pPr>
              </w:pPrChange>
            </w:pPr>
            <w:del w:id="18063" w:author="Houyem Rais" w:date="2024-02-22T14:46:00Z">
              <w:r w:rsidRPr="00690C96" w:rsidDel="00201166">
                <w:rPr>
                  <w:rFonts w:asciiTheme="minorHAnsi" w:hAnsiTheme="minorHAnsi" w:cstheme="minorHAnsi"/>
                  <w:b/>
                  <w:bCs/>
                  <w:sz w:val="16"/>
                  <w:szCs w:val="16"/>
                  <w:lang w:val="fr-FR"/>
                </w:rPr>
                <w:delText>Lot E</w:delText>
              </w:r>
            </w:del>
          </w:p>
        </w:tc>
        <w:tc>
          <w:tcPr>
            <w:tcW w:w="801" w:type="dxa"/>
            <w:tcBorders>
              <w:bottom w:val="single" w:sz="4" w:space="0" w:color="auto"/>
              <w:right w:val="dotted" w:sz="4" w:space="0" w:color="auto"/>
            </w:tcBorders>
            <w:shd w:val="clear" w:color="auto" w:fill="D9D9D9" w:themeFill="background1" w:themeFillShade="D9"/>
            <w:vAlign w:val="center"/>
          </w:tcPr>
          <w:p w14:paraId="0F3A666F" w14:textId="1ED37A31" w:rsidR="00D12785" w:rsidRPr="00690C96" w:rsidDel="00201166" w:rsidRDefault="00D12785" w:rsidP="00D62BC5">
            <w:pPr>
              <w:spacing w:before="0" w:after="160"/>
              <w:jc w:val="left"/>
              <w:rPr>
                <w:del w:id="18064" w:author="Houyem Rais" w:date="2024-02-22T14:46:00Z"/>
                <w:rFonts w:asciiTheme="minorHAnsi" w:hAnsiTheme="minorHAnsi" w:cstheme="minorHAnsi"/>
                <w:sz w:val="16"/>
                <w:szCs w:val="16"/>
                <w:lang w:val="fr-FR"/>
              </w:rPr>
              <w:pPrChange w:id="18065" w:author="Houyem Rais" w:date="2024-02-22T14:49:00Z">
                <w:pPr>
                  <w:spacing w:before="0" w:after="0"/>
                  <w:jc w:val="center"/>
                </w:pPr>
              </w:pPrChange>
            </w:pPr>
            <w:del w:id="18066" w:author="Houyem Rais" w:date="2024-02-22T14:46:00Z">
              <w:r w:rsidRPr="00690C96" w:rsidDel="00201166">
                <w:rPr>
                  <w:rFonts w:asciiTheme="minorHAnsi" w:hAnsiTheme="minorHAnsi" w:cstheme="minorHAnsi"/>
                  <w:b/>
                  <w:bCs/>
                  <w:sz w:val="16"/>
                  <w:szCs w:val="16"/>
                  <w:lang w:val="fr-FR"/>
                </w:rPr>
                <w:delText>Lot F</w:delText>
              </w:r>
            </w:del>
          </w:p>
        </w:tc>
        <w:tc>
          <w:tcPr>
            <w:tcW w:w="930" w:type="dxa"/>
            <w:tcBorders>
              <w:left w:val="dotted" w:sz="4" w:space="0" w:color="auto"/>
              <w:bottom w:val="single" w:sz="4" w:space="0" w:color="auto"/>
            </w:tcBorders>
            <w:shd w:val="clear" w:color="auto" w:fill="D9D9D9" w:themeFill="background1" w:themeFillShade="D9"/>
            <w:vAlign w:val="center"/>
          </w:tcPr>
          <w:p w14:paraId="4E785B2F" w14:textId="4B318402" w:rsidR="00D12785" w:rsidRPr="000409F8" w:rsidDel="00201166" w:rsidRDefault="00D12785" w:rsidP="00D62BC5">
            <w:pPr>
              <w:spacing w:before="0" w:after="160"/>
              <w:jc w:val="left"/>
              <w:rPr>
                <w:del w:id="18067" w:author="Houyem Rais" w:date="2024-02-22T14:46:00Z"/>
                <w:rFonts w:asciiTheme="minorHAnsi" w:hAnsiTheme="minorHAnsi" w:cstheme="minorHAnsi"/>
                <w:b/>
                <w:bCs/>
                <w:sz w:val="16"/>
                <w:szCs w:val="16"/>
                <w:lang w:val="fr-FR"/>
              </w:rPr>
              <w:pPrChange w:id="18068" w:author="Houyem Rais" w:date="2024-02-22T14:49:00Z">
                <w:pPr>
                  <w:spacing w:before="0" w:after="0"/>
                  <w:jc w:val="center"/>
                </w:pPr>
              </w:pPrChange>
            </w:pPr>
            <w:del w:id="18069" w:author="Houyem Rais" w:date="2024-02-22T14:46:00Z">
              <w:r w:rsidRPr="00690C96" w:rsidDel="00201166">
                <w:rPr>
                  <w:rFonts w:asciiTheme="minorHAnsi" w:hAnsiTheme="minorHAnsi" w:cstheme="minorHAnsi"/>
                  <w:b/>
                  <w:bCs/>
                  <w:sz w:val="16"/>
                  <w:szCs w:val="16"/>
                  <w:lang w:val="fr-FR"/>
                </w:rPr>
                <w:delText>Lot F</w:delText>
              </w:r>
            </w:del>
          </w:p>
        </w:tc>
      </w:tr>
      <w:tr w:rsidR="004723FC" w:rsidRPr="00690C96" w:rsidDel="00201166" w14:paraId="6BB36555" w14:textId="3D597B7C" w:rsidTr="004723FC">
        <w:trPr>
          <w:del w:id="18070" w:author="Houyem Rais" w:date="2024-02-22T14:46:00Z"/>
        </w:trPr>
        <w:tc>
          <w:tcPr>
            <w:tcW w:w="3027" w:type="dxa"/>
            <w:shd w:val="clear" w:color="auto" w:fill="D9D9D9" w:themeFill="background1" w:themeFillShade="D9"/>
            <w:vAlign w:val="center"/>
          </w:tcPr>
          <w:p w14:paraId="444F945B" w14:textId="77F74972" w:rsidR="00197084" w:rsidRPr="000409F8" w:rsidDel="00201166" w:rsidRDefault="00197084" w:rsidP="00D62BC5">
            <w:pPr>
              <w:spacing w:before="0" w:after="160"/>
              <w:jc w:val="left"/>
              <w:rPr>
                <w:del w:id="18071" w:author="Houyem Rais" w:date="2024-02-22T14:46:00Z"/>
                <w:rFonts w:asciiTheme="minorHAnsi" w:hAnsiTheme="minorHAnsi" w:cstheme="minorHAnsi"/>
                <w:b/>
                <w:bCs/>
                <w:sz w:val="16"/>
                <w:szCs w:val="16"/>
                <w:lang w:val="fr-FR"/>
              </w:rPr>
              <w:pPrChange w:id="18072" w:author="Houyem Rais" w:date="2024-02-22T14:49:00Z">
                <w:pPr>
                  <w:spacing w:before="0" w:after="0"/>
                </w:pPr>
              </w:pPrChange>
            </w:pPr>
            <w:del w:id="18073" w:author="Houyem Rais" w:date="2024-02-22T14:46:00Z">
              <w:r w:rsidRPr="000409F8" w:rsidDel="00201166">
                <w:rPr>
                  <w:rFonts w:cstheme="minorHAnsi"/>
                  <w:b/>
                  <w:bCs/>
                  <w:sz w:val="16"/>
                  <w:szCs w:val="16"/>
                </w:rPr>
                <w:delText>Risque</w:delText>
              </w:r>
            </w:del>
          </w:p>
        </w:tc>
        <w:tc>
          <w:tcPr>
            <w:tcW w:w="871" w:type="dxa"/>
            <w:tcBorders>
              <w:right w:val="dotted" w:sz="4" w:space="0" w:color="auto"/>
            </w:tcBorders>
            <w:shd w:val="clear" w:color="auto" w:fill="D9D9D9" w:themeFill="background1" w:themeFillShade="D9"/>
            <w:vAlign w:val="center"/>
          </w:tcPr>
          <w:p w14:paraId="3BFB4791" w14:textId="2479F9F1" w:rsidR="00197084" w:rsidRPr="000409F8" w:rsidDel="00201166" w:rsidRDefault="00197084" w:rsidP="00D62BC5">
            <w:pPr>
              <w:spacing w:before="0" w:after="160"/>
              <w:jc w:val="left"/>
              <w:rPr>
                <w:del w:id="18074" w:author="Houyem Rais" w:date="2024-02-22T14:46:00Z"/>
                <w:rFonts w:asciiTheme="minorHAnsi" w:hAnsiTheme="minorHAnsi" w:cstheme="minorHAnsi"/>
                <w:b/>
                <w:bCs/>
                <w:sz w:val="16"/>
                <w:szCs w:val="16"/>
                <w:lang w:val="fr-FR"/>
              </w:rPr>
              <w:pPrChange w:id="18075" w:author="Houyem Rais" w:date="2024-02-22T14:49:00Z">
                <w:pPr>
                  <w:spacing w:before="0" w:after="0"/>
                  <w:jc w:val="center"/>
                </w:pPr>
              </w:pPrChange>
            </w:pPr>
            <w:del w:id="18076" w:author="Houyem Rais" w:date="2024-02-22T14:46:00Z">
              <w:r w:rsidRPr="000409F8" w:rsidDel="00201166">
                <w:rPr>
                  <w:rFonts w:cstheme="minorHAnsi"/>
                  <w:b/>
                  <w:bCs/>
                  <w:sz w:val="16"/>
                  <w:szCs w:val="16"/>
                </w:rPr>
                <w:delText>Retenu</w:delText>
              </w:r>
            </w:del>
          </w:p>
        </w:tc>
        <w:tc>
          <w:tcPr>
            <w:tcW w:w="993" w:type="dxa"/>
            <w:tcBorders>
              <w:left w:val="dotted" w:sz="4" w:space="0" w:color="auto"/>
            </w:tcBorders>
            <w:shd w:val="clear" w:color="auto" w:fill="D9D9D9" w:themeFill="background1" w:themeFillShade="D9"/>
            <w:vAlign w:val="center"/>
          </w:tcPr>
          <w:p w14:paraId="31F55DB8" w14:textId="3523CCCA" w:rsidR="00197084" w:rsidRPr="000409F8" w:rsidDel="00201166" w:rsidRDefault="00197084" w:rsidP="00D62BC5">
            <w:pPr>
              <w:spacing w:before="0" w:after="160"/>
              <w:jc w:val="left"/>
              <w:rPr>
                <w:del w:id="18077" w:author="Houyem Rais" w:date="2024-02-22T14:46:00Z"/>
                <w:rFonts w:asciiTheme="minorHAnsi" w:hAnsiTheme="minorHAnsi" w:cstheme="minorHAnsi"/>
                <w:b/>
                <w:bCs/>
                <w:sz w:val="16"/>
                <w:szCs w:val="16"/>
                <w:lang w:val="fr-FR"/>
              </w:rPr>
              <w:pPrChange w:id="18078" w:author="Houyem Rais" w:date="2024-02-22T14:49:00Z">
                <w:pPr>
                  <w:spacing w:before="0" w:after="0"/>
                  <w:jc w:val="center"/>
                </w:pPr>
              </w:pPrChange>
            </w:pPr>
            <w:del w:id="18079" w:author="Houyem Rais" w:date="2024-02-22T14:46:00Z">
              <w:r w:rsidRPr="000409F8" w:rsidDel="00201166">
                <w:rPr>
                  <w:rFonts w:cstheme="minorHAnsi"/>
                  <w:b/>
                  <w:bCs/>
                  <w:sz w:val="16"/>
                  <w:szCs w:val="16"/>
                </w:rPr>
                <w:delText>Transféré</w:delText>
              </w:r>
            </w:del>
          </w:p>
        </w:tc>
        <w:tc>
          <w:tcPr>
            <w:tcW w:w="815" w:type="dxa"/>
            <w:tcBorders>
              <w:right w:val="dotted" w:sz="4" w:space="0" w:color="auto"/>
            </w:tcBorders>
            <w:shd w:val="clear" w:color="auto" w:fill="D9D9D9" w:themeFill="background1" w:themeFillShade="D9"/>
            <w:vAlign w:val="center"/>
          </w:tcPr>
          <w:p w14:paraId="2D191FBB" w14:textId="3A6A12E1" w:rsidR="00197084" w:rsidRPr="000409F8" w:rsidDel="00201166" w:rsidRDefault="00197084" w:rsidP="00D62BC5">
            <w:pPr>
              <w:spacing w:before="0" w:after="160"/>
              <w:jc w:val="left"/>
              <w:rPr>
                <w:del w:id="18080" w:author="Houyem Rais" w:date="2024-02-22T14:46:00Z"/>
                <w:rFonts w:asciiTheme="minorHAnsi" w:hAnsiTheme="minorHAnsi" w:cstheme="minorHAnsi"/>
                <w:b/>
                <w:bCs/>
                <w:sz w:val="16"/>
                <w:szCs w:val="16"/>
                <w:lang w:val="fr-FR"/>
              </w:rPr>
              <w:pPrChange w:id="18081" w:author="Houyem Rais" w:date="2024-02-22T14:49:00Z">
                <w:pPr>
                  <w:spacing w:before="0" w:after="0"/>
                  <w:jc w:val="center"/>
                </w:pPr>
              </w:pPrChange>
            </w:pPr>
            <w:del w:id="18082" w:author="Houyem Rais" w:date="2024-02-22T14:46:00Z">
              <w:r w:rsidRPr="000409F8" w:rsidDel="00201166">
                <w:rPr>
                  <w:rFonts w:cstheme="minorHAnsi"/>
                  <w:b/>
                  <w:bCs/>
                  <w:sz w:val="16"/>
                  <w:szCs w:val="16"/>
                </w:rPr>
                <w:delText>Retenu</w:delText>
              </w:r>
            </w:del>
          </w:p>
        </w:tc>
        <w:tc>
          <w:tcPr>
            <w:tcW w:w="993" w:type="dxa"/>
            <w:tcBorders>
              <w:left w:val="dotted" w:sz="4" w:space="0" w:color="auto"/>
            </w:tcBorders>
            <w:shd w:val="clear" w:color="auto" w:fill="D9D9D9" w:themeFill="background1" w:themeFillShade="D9"/>
            <w:vAlign w:val="center"/>
          </w:tcPr>
          <w:p w14:paraId="37E31224" w14:textId="0067BFF5" w:rsidR="00197084" w:rsidRPr="000409F8" w:rsidDel="00201166" w:rsidRDefault="00197084" w:rsidP="00D62BC5">
            <w:pPr>
              <w:spacing w:before="0" w:after="160"/>
              <w:jc w:val="left"/>
              <w:rPr>
                <w:del w:id="18083" w:author="Houyem Rais" w:date="2024-02-22T14:46:00Z"/>
                <w:rFonts w:asciiTheme="minorHAnsi" w:hAnsiTheme="minorHAnsi" w:cstheme="minorHAnsi"/>
                <w:b/>
                <w:bCs/>
                <w:sz w:val="16"/>
                <w:szCs w:val="16"/>
                <w:lang w:val="fr-FR"/>
              </w:rPr>
              <w:pPrChange w:id="18084" w:author="Houyem Rais" w:date="2024-02-22T14:49:00Z">
                <w:pPr>
                  <w:spacing w:before="0" w:after="0"/>
                  <w:jc w:val="center"/>
                </w:pPr>
              </w:pPrChange>
            </w:pPr>
            <w:del w:id="18085" w:author="Houyem Rais" w:date="2024-02-22T14:46:00Z">
              <w:r w:rsidRPr="000409F8" w:rsidDel="00201166">
                <w:rPr>
                  <w:rFonts w:cstheme="minorHAnsi"/>
                  <w:b/>
                  <w:bCs/>
                  <w:sz w:val="16"/>
                  <w:szCs w:val="16"/>
                </w:rPr>
                <w:delText>Transféré</w:delText>
              </w:r>
            </w:del>
          </w:p>
        </w:tc>
        <w:tc>
          <w:tcPr>
            <w:tcW w:w="812" w:type="dxa"/>
            <w:tcBorders>
              <w:right w:val="dotted" w:sz="4" w:space="0" w:color="auto"/>
            </w:tcBorders>
            <w:shd w:val="clear" w:color="auto" w:fill="D9D9D9" w:themeFill="background1" w:themeFillShade="D9"/>
            <w:vAlign w:val="center"/>
          </w:tcPr>
          <w:p w14:paraId="1D3BB450" w14:textId="3C077C34" w:rsidR="00197084" w:rsidRPr="000409F8" w:rsidDel="00201166" w:rsidRDefault="00197084" w:rsidP="00D62BC5">
            <w:pPr>
              <w:spacing w:before="0" w:after="160"/>
              <w:jc w:val="left"/>
              <w:rPr>
                <w:del w:id="18086" w:author="Houyem Rais" w:date="2024-02-22T14:46:00Z"/>
                <w:rFonts w:asciiTheme="minorHAnsi" w:hAnsiTheme="minorHAnsi" w:cstheme="minorHAnsi"/>
                <w:b/>
                <w:bCs/>
                <w:sz w:val="16"/>
                <w:szCs w:val="16"/>
                <w:lang w:val="fr-FR"/>
              </w:rPr>
              <w:pPrChange w:id="18087" w:author="Houyem Rais" w:date="2024-02-22T14:49:00Z">
                <w:pPr>
                  <w:spacing w:before="0" w:after="0"/>
                  <w:jc w:val="center"/>
                </w:pPr>
              </w:pPrChange>
            </w:pPr>
            <w:del w:id="18088" w:author="Houyem Rais" w:date="2024-02-22T14:46:00Z">
              <w:r w:rsidRPr="000409F8" w:rsidDel="00201166">
                <w:rPr>
                  <w:rFonts w:cstheme="minorHAnsi"/>
                  <w:b/>
                  <w:bCs/>
                  <w:sz w:val="16"/>
                  <w:szCs w:val="16"/>
                </w:rPr>
                <w:delText>Retenu</w:delText>
              </w:r>
            </w:del>
          </w:p>
        </w:tc>
        <w:tc>
          <w:tcPr>
            <w:tcW w:w="930" w:type="dxa"/>
            <w:tcBorders>
              <w:left w:val="dotted" w:sz="4" w:space="0" w:color="auto"/>
            </w:tcBorders>
            <w:shd w:val="clear" w:color="auto" w:fill="D9D9D9" w:themeFill="background1" w:themeFillShade="D9"/>
            <w:vAlign w:val="center"/>
          </w:tcPr>
          <w:p w14:paraId="1681349C" w14:textId="2CDA59B6" w:rsidR="00197084" w:rsidRPr="000409F8" w:rsidDel="00201166" w:rsidRDefault="00197084" w:rsidP="00D62BC5">
            <w:pPr>
              <w:spacing w:before="0" w:after="160"/>
              <w:jc w:val="left"/>
              <w:rPr>
                <w:del w:id="18089" w:author="Houyem Rais" w:date="2024-02-22T14:46:00Z"/>
                <w:rFonts w:asciiTheme="minorHAnsi" w:hAnsiTheme="minorHAnsi" w:cstheme="minorHAnsi"/>
                <w:b/>
                <w:bCs/>
                <w:sz w:val="16"/>
                <w:szCs w:val="16"/>
                <w:lang w:val="fr-FR"/>
              </w:rPr>
              <w:pPrChange w:id="18090" w:author="Houyem Rais" w:date="2024-02-22T14:49:00Z">
                <w:pPr>
                  <w:spacing w:before="0" w:after="0"/>
                  <w:jc w:val="center"/>
                </w:pPr>
              </w:pPrChange>
            </w:pPr>
            <w:del w:id="18091" w:author="Houyem Rais" w:date="2024-02-22T14:46:00Z">
              <w:r w:rsidRPr="000409F8" w:rsidDel="00201166">
                <w:rPr>
                  <w:rFonts w:cstheme="minorHAnsi"/>
                  <w:b/>
                  <w:bCs/>
                  <w:sz w:val="16"/>
                  <w:szCs w:val="16"/>
                </w:rPr>
                <w:delText>Transféré</w:delText>
              </w:r>
            </w:del>
          </w:p>
        </w:tc>
        <w:tc>
          <w:tcPr>
            <w:tcW w:w="808" w:type="dxa"/>
            <w:tcBorders>
              <w:right w:val="dotted" w:sz="4" w:space="0" w:color="auto"/>
            </w:tcBorders>
            <w:shd w:val="clear" w:color="auto" w:fill="D9D9D9" w:themeFill="background1" w:themeFillShade="D9"/>
            <w:vAlign w:val="center"/>
          </w:tcPr>
          <w:p w14:paraId="75CC0C73" w14:textId="3FABEADE" w:rsidR="00197084" w:rsidRPr="000409F8" w:rsidDel="00201166" w:rsidRDefault="00197084" w:rsidP="00D62BC5">
            <w:pPr>
              <w:spacing w:before="0" w:after="160"/>
              <w:jc w:val="left"/>
              <w:rPr>
                <w:del w:id="18092" w:author="Houyem Rais" w:date="2024-02-22T14:46:00Z"/>
                <w:rFonts w:asciiTheme="minorHAnsi" w:hAnsiTheme="minorHAnsi" w:cstheme="minorHAnsi"/>
                <w:b/>
                <w:bCs/>
                <w:sz w:val="16"/>
                <w:szCs w:val="16"/>
                <w:lang w:val="fr-FR"/>
              </w:rPr>
              <w:pPrChange w:id="18093" w:author="Houyem Rais" w:date="2024-02-22T14:49:00Z">
                <w:pPr>
                  <w:spacing w:before="0" w:after="0"/>
                  <w:jc w:val="center"/>
                </w:pPr>
              </w:pPrChange>
            </w:pPr>
            <w:del w:id="18094" w:author="Houyem Rais" w:date="2024-02-22T14:46:00Z">
              <w:r w:rsidRPr="000409F8" w:rsidDel="00201166">
                <w:rPr>
                  <w:rFonts w:cstheme="minorHAnsi"/>
                  <w:b/>
                  <w:bCs/>
                  <w:sz w:val="16"/>
                  <w:szCs w:val="16"/>
                </w:rPr>
                <w:delText>Retenu</w:delText>
              </w:r>
            </w:del>
          </w:p>
        </w:tc>
        <w:tc>
          <w:tcPr>
            <w:tcW w:w="930" w:type="dxa"/>
            <w:tcBorders>
              <w:left w:val="dotted" w:sz="4" w:space="0" w:color="auto"/>
            </w:tcBorders>
            <w:shd w:val="clear" w:color="auto" w:fill="D9D9D9" w:themeFill="background1" w:themeFillShade="D9"/>
            <w:vAlign w:val="center"/>
          </w:tcPr>
          <w:p w14:paraId="3006986E" w14:textId="501A4F39" w:rsidR="00197084" w:rsidRPr="000409F8" w:rsidDel="00201166" w:rsidRDefault="00197084" w:rsidP="00D62BC5">
            <w:pPr>
              <w:spacing w:before="0" w:after="160"/>
              <w:jc w:val="left"/>
              <w:rPr>
                <w:del w:id="18095" w:author="Houyem Rais" w:date="2024-02-22T14:46:00Z"/>
                <w:rFonts w:asciiTheme="minorHAnsi" w:hAnsiTheme="minorHAnsi" w:cstheme="minorHAnsi"/>
                <w:b/>
                <w:bCs/>
                <w:sz w:val="16"/>
                <w:szCs w:val="16"/>
                <w:lang w:val="fr-FR"/>
              </w:rPr>
              <w:pPrChange w:id="18096" w:author="Houyem Rais" w:date="2024-02-22T14:49:00Z">
                <w:pPr>
                  <w:spacing w:before="0" w:after="0"/>
                  <w:jc w:val="center"/>
                </w:pPr>
              </w:pPrChange>
            </w:pPr>
            <w:del w:id="18097" w:author="Houyem Rais" w:date="2024-02-22T14:46:00Z">
              <w:r w:rsidRPr="000409F8" w:rsidDel="00201166">
                <w:rPr>
                  <w:rFonts w:cstheme="minorHAnsi"/>
                  <w:b/>
                  <w:bCs/>
                  <w:sz w:val="16"/>
                  <w:szCs w:val="16"/>
                </w:rPr>
                <w:delText>Transféré</w:delText>
              </w:r>
            </w:del>
          </w:p>
        </w:tc>
        <w:tc>
          <w:tcPr>
            <w:tcW w:w="856" w:type="dxa"/>
            <w:tcBorders>
              <w:right w:val="dotted" w:sz="4" w:space="0" w:color="auto"/>
            </w:tcBorders>
            <w:shd w:val="clear" w:color="auto" w:fill="D9D9D9" w:themeFill="background1" w:themeFillShade="D9"/>
            <w:vAlign w:val="center"/>
          </w:tcPr>
          <w:p w14:paraId="08128928" w14:textId="62B9D082" w:rsidR="00197084" w:rsidRPr="000409F8" w:rsidDel="00201166" w:rsidRDefault="00197084" w:rsidP="00D62BC5">
            <w:pPr>
              <w:spacing w:before="0" w:after="160"/>
              <w:jc w:val="left"/>
              <w:rPr>
                <w:del w:id="18098" w:author="Houyem Rais" w:date="2024-02-22T14:46:00Z"/>
                <w:rFonts w:asciiTheme="minorHAnsi" w:hAnsiTheme="minorHAnsi" w:cstheme="minorHAnsi"/>
                <w:b/>
                <w:bCs/>
                <w:sz w:val="16"/>
                <w:szCs w:val="16"/>
                <w:lang w:val="fr-FR"/>
              </w:rPr>
              <w:pPrChange w:id="18099" w:author="Houyem Rais" w:date="2024-02-22T14:49:00Z">
                <w:pPr>
                  <w:spacing w:before="0" w:after="0"/>
                  <w:jc w:val="center"/>
                </w:pPr>
              </w:pPrChange>
            </w:pPr>
            <w:del w:id="18100" w:author="Houyem Rais" w:date="2024-02-22T14:46:00Z">
              <w:r w:rsidRPr="000409F8" w:rsidDel="00201166">
                <w:rPr>
                  <w:rFonts w:cstheme="minorHAnsi"/>
                  <w:b/>
                  <w:bCs/>
                  <w:sz w:val="16"/>
                  <w:szCs w:val="16"/>
                </w:rPr>
                <w:delText>Retenu</w:delText>
              </w:r>
            </w:del>
          </w:p>
        </w:tc>
        <w:tc>
          <w:tcPr>
            <w:tcW w:w="930" w:type="dxa"/>
            <w:tcBorders>
              <w:left w:val="dotted" w:sz="4" w:space="0" w:color="auto"/>
            </w:tcBorders>
            <w:shd w:val="clear" w:color="auto" w:fill="D9D9D9" w:themeFill="background1" w:themeFillShade="D9"/>
            <w:vAlign w:val="center"/>
          </w:tcPr>
          <w:p w14:paraId="4A248B2A" w14:textId="29DCD56E" w:rsidR="00197084" w:rsidRPr="000409F8" w:rsidDel="00201166" w:rsidRDefault="00197084" w:rsidP="00D62BC5">
            <w:pPr>
              <w:spacing w:before="0" w:after="160"/>
              <w:jc w:val="left"/>
              <w:rPr>
                <w:del w:id="18101" w:author="Houyem Rais" w:date="2024-02-22T14:46:00Z"/>
                <w:rFonts w:asciiTheme="minorHAnsi" w:hAnsiTheme="minorHAnsi" w:cstheme="minorHAnsi"/>
                <w:b/>
                <w:bCs/>
                <w:sz w:val="16"/>
                <w:szCs w:val="16"/>
                <w:lang w:val="fr-FR"/>
              </w:rPr>
              <w:pPrChange w:id="18102" w:author="Houyem Rais" w:date="2024-02-22T14:49:00Z">
                <w:pPr>
                  <w:spacing w:before="0" w:after="0"/>
                  <w:jc w:val="center"/>
                </w:pPr>
              </w:pPrChange>
            </w:pPr>
            <w:del w:id="18103" w:author="Houyem Rais" w:date="2024-02-22T14:46:00Z">
              <w:r w:rsidRPr="000409F8" w:rsidDel="00201166">
                <w:rPr>
                  <w:rFonts w:cstheme="minorHAnsi"/>
                  <w:b/>
                  <w:bCs/>
                  <w:sz w:val="16"/>
                  <w:szCs w:val="16"/>
                </w:rPr>
                <w:delText>Transféré</w:delText>
              </w:r>
            </w:del>
          </w:p>
        </w:tc>
        <w:tc>
          <w:tcPr>
            <w:tcW w:w="801" w:type="dxa"/>
            <w:tcBorders>
              <w:right w:val="dotted" w:sz="4" w:space="0" w:color="auto"/>
            </w:tcBorders>
            <w:shd w:val="clear" w:color="auto" w:fill="D9D9D9" w:themeFill="background1" w:themeFillShade="D9"/>
            <w:vAlign w:val="center"/>
          </w:tcPr>
          <w:p w14:paraId="76FB969B" w14:textId="1E0516F6" w:rsidR="00197084" w:rsidRPr="000409F8" w:rsidDel="00201166" w:rsidRDefault="00197084" w:rsidP="00D62BC5">
            <w:pPr>
              <w:spacing w:before="0" w:after="160"/>
              <w:jc w:val="left"/>
              <w:rPr>
                <w:del w:id="18104" w:author="Houyem Rais" w:date="2024-02-22T14:46:00Z"/>
                <w:rFonts w:asciiTheme="minorHAnsi" w:hAnsiTheme="minorHAnsi" w:cstheme="minorHAnsi"/>
                <w:b/>
                <w:bCs/>
                <w:sz w:val="16"/>
                <w:szCs w:val="16"/>
                <w:lang w:val="fr-FR"/>
              </w:rPr>
              <w:pPrChange w:id="18105" w:author="Houyem Rais" w:date="2024-02-22T14:49:00Z">
                <w:pPr>
                  <w:spacing w:before="0" w:after="0"/>
                  <w:jc w:val="center"/>
                </w:pPr>
              </w:pPrChange>
            </w:pPr>
            <w:del w:id="18106" w:author="Houyem Rais" w:date="2024-02-22T14:46:00Z">
              <w:r w:rsidRPr="000409F8" w:rsidDel="00201166">
                <w:rPr>
                  <w:rFonts w:cstheme="minorHAnsi"/>
                  <w:b/>
                  <w:bCs/>
                  <w:sz w:val="16"/>
                  <w:szCs w:val="16"/>
                </w:rPr>
                <w:delText>Retenu</w:delText>
              </w:r>
            </w:del>
          </w:p>
        </w:tc>
        <w:tc>
          <w:tcPr>
            <w:tcW w:w="930" w:type="dxa"/>
            <w:tcBorders>
              <w:left w:val="dotted" w:sz="4" w:space="0" w:color="auto"/>
            </w:tcBorders>
            <w:shd w:val="clear" w:color="auto" w:fill="D9D9D9" w:themeFill="background1" w:themeFillShade="D9"/>
            <w:vAlign w:val="center"/>
          </w:tcPr>
          <w:p w14:paraId="2CCDBC09" w14:textId="19D28C35" w:rsidR="00197084" w:rsidRPr="000409F8" w:rsidDel="00201166" w:rsidRDefault="00197084" w:rsidP="00D62BC5">
            <w:pPr>
              <w:spacing w:before="0" w:after="160"/>
              <w:jc w:val="left"/>
              <w:rPr>
                <w:del w:id="18107" w:author="Houyem Rais" w:date="2024-02-22T14:46:00Z"/>
                <w:rFonts w:asciiTheme="minorHAnsi" w:hAnsiTheme="minorHAnsi" w:cstheme="minorHAnsi"/>
                <w:b/>
                <w:bCs/>
                <w:sz w:val="16"/>
                <w:szCs w:val="16"/>
                <w:lang w:val="fr-FR"/>
              </w:rPr>
              <w:pPrChange w:id="18108" w:author="Houyem Rais" w:date="2024-02-22T14:49:00Z">
                <w:pPr>
                  <w:spacing w:before="0" w:after="0"/>
                  <w:jc w:val="center"/>
                </w:pPr>
              </w:pPrChange>
            </w:pPr>
            <w:del w:id="18109" w:author="Houyem Rais" w:date="2024-02-22T14:46:00Z">
              <w:r w:rsidRPr="000409F8" w:rsidDel="00201166">
                <w:rPr>
                  <w:rFonts w:cstheme="minorHAnsi"/>
                  <w:b/>
                  <w:bCs/>
                  <w:sz w:val="16"/>
                  <w:szCs w:val="16"/>
                </w:rPr>
                <w:delText>Transféré</w:delText>
              </w:r>
            </w:del>
          </w:p>
        </w:tc>
      </w:tr>
      <w:tr w:rsidR="008154B2" w:rsidRPr="00690C96" w:rsidDel="00201166" w14:paraId="7681E197" w14:textId="599D9292" w:rsidTr="00197084">
        <w:trPr>
          <w:del w:id="18110" w:author="Houyem Rais" w:date="2024-02-22T14:46:00Z"/>
        </w:trPr>
        <w:tc>
          <w:tcPr>
            <w:tcW w:w="3027" w:type="dxa"/>
            <w:shd w:val="clear" w:color="auto" w:fill="B4C6E7" w:themeFill="accent1" w:themeFillTint="66"/>
            <w:vAlign w:val="center"/>
          </w:tcPr>
          <w:p w14:paraId="03B49125" w14:textId="2068BA5B" w:rsidR="00197084" w:rsidRPr="00690C96" w:rsidDel="00201166" w:rsidRDefault="00197084" w:rsidP="00D62BC5">
            <w:pPr>
              <w:spacing w:before="0" w:after="160"/>
              <w:jc w:val="left"/>
              <w:rPr>
                <w:del w:id="18111" w:author="Houyem Rais" w:date="2024-02-22T14:46:00Z"/>
                <w:rFonts w:asciiTheme="minorHAnsi" w:hAnsiTheme="minorHAnsi" w:cstheme="minorHAnsi"/>
                <w:b/>
                <w:bCs/>
                <w:sz w:val="16"/>
                <w:szCs w:val="16"/>
                <w:lang w:val="fr-FR"/>
              </w:rPr>
              <w:pPrChange w:id="18112" w:author="Houyem Rais" w:date="2024-02-22T14:49:00Z">
                <w:pPr>
                  <w:spacing w:before="0" w:after="0"/>
                </w:pPr>
              </w:pPrChange>
            </w:pPr>
            <w:del w:id="18113" w:author="Houyem Rais" w:date="2024-02-22T14:46:00Z">
              <w:r w:rsidRPr="000409F8" w:rsidDel="00201166">
                <w:rPr>
                  <w:rFonts w:cstheme="minorHAnsi"/>
                  <w:b/>
                  <w:bCs/>
                  <w:sz w:val="16"/>
                  <w:szCs w:val="16"/>
                </w:rPr>
                <w:delText>Comparateur du Secteur Public</w:delText>
              </w:r>
            </w:del>
          </w:p>
        </w:tc>
        <w:tc>
          <w:tcPr>
            <w:tcW w:w="871" w:type="dxa"/>
            <w:tcBorders>
              <w:right w:val="dotted" w:sz="4" w:space="0" w:color="auto"/>
            </w:tcBorders>
            <w:shd w:val="clear" w:color="auto" w:fill="B4C6E7" w:themeFill="accent1" w:themeFillTint="66"/>
            <w:vAlign w:val="center"/>
          </w:tcPr>
          <w:p w14:paraId="4130F9B4" w14:textId="6CC1E90E" w:rsidR="00197084" w:rsidRPr="00690C96" w:rsidDel="00201166" w:rsidRDefault="00197084" w:rsidP="00D62BC5">
            <w:pPr>
              <w:spacing w:before="0" w:after="160"/>
              <w:jc w:val="left"/>
              <w:rPr>
                <w:del w:id="18114" w:author="Houyem Rais" w:date="2024-02-22T14:46:00Z"/>
                <w:rFonts w:asciiTheme="minorHAnsi" w:hAnsiTheme="minorHAnsi" w:cstheme="minorHAnsi"/>
                <w:b/>
                <w:bCs/>
                <w:sz w:val="16"/>
                <w:szCs w:val="16"/>
                <w:lang w:val="fr-FR"/>
              </w:rPr>
              <w:pPrChange w:id="18115" w:author="Houyem Rais" w:date="2024-02-22T14:49:00Z">
                <w:pPr>
                  <w:spacing w:before="0" w:after="0"/>
                  <w:jc w:val="center"/>
                </w:pPr>
              </w:pPrChange>
            </w:pPr>
          </w:p>
        </w:tc>
        <w:tc>
          <w:tcPr>
            <w:tcW w:w="993" w:type="dxa"/>
            <w:tcBorders>
              <w:left w:val="dotted" w:sz="4" w:space="0" w:color="auto"/>
            </w:tcBorders>
            <w:shd w:val="clear" w:color="auto" w:fill="B4C6E7" w:themeFill="accent1" w:themeFillTint="66"/>
            <w:vAlign w:val="center"/>
          </w:tcPr>
          <w:p w14:paraId="0EE85040" w14:textId="6616C089" w:rsidR="00197084" w:rsidRPr="00690C96" w:rsidDel="00201166" w:rsidRDefault="00197084" w:rsidP="00D62BC5">
            <w:pPr>
              <w:spacing w:before="0" w:after="160"/>
              <w:jc w:val="left"/>
              <w:rPr>
                <w:del w:id="18116" w:author="Houyem Rais" w:date="2024-02-22T14:46:00Z"/>
                <w:rFonts w:asciiTheme="minorHAnsi" w:hAnsiTheme="minorHAnsi" w:cstheme="minorHAnsi"/>
                <w:b/>
                <w:bCs/>
                <w:sz w:val="16"/>
                <w:szCs w:val="16"/>
                <w:lang w:val="fr-FR"/>
              </w:rPr>
              <w:pPrChange w:id="18117" w:author="Houyem Rais" w:date="2024-02-22T14:49:00Z">
                <w:pPr>
                  <w:spacing w:before="0" w:after="0"/>
                  <w:jc w:val="center"/>
                </w:pPr>
              </w:pPrChange>
            </w:pPr>
          </w:p>
        </w:tc>
        <w:tc>
          <w:tcPr>
            <w:tcW w:w="815" w:type="dxa"/>
            <w:tcBorders>
              <w:right w:val="dotted" w:sz="4" w:space="0" w:color="auto"/>
            </w:tcBorders>
            <w:shd w:val="clear" w:color="auto" w:fill="B4C6E7" w:themeFill="accent1" w:themeFillTint="66"/>
            <w:vAlign w:val="center"/>
          </w:tcPr>
          <w:p w14:paraId="015B6346" w14:textId="11E52AC1" w:rsidR="00197084" w:rsidRPr="00690C96" w:rsidDel="00201166" w:rsidRDefault="00197084" w:rsidP="00D62BC5">
            <w:pPr>
              <w:spacing w:before="0" w:after="160"/>
              <w:jc w:val="left"/>
              <w:rPr>
                <w:del w:id="18118" w:author="Houyem Rais" w:date="2024-02-22T14:46:00Z"/>
                <w:rFonts w:asciiTheme="minorHAnsi" w:hAnsiTheme="minorHAnsi" w:cstheme="minorHAnsi"/>
                <w:b/>
                <w:bCs/>
                <w:sz w:val="16"/>
                <w:szCs w:val="16"/>
                <w:lang w:val="fr-FR"/>
              </w:rPr>
              <w:pPrChange w:id="18119" w:author="Houyem Rais" w:date="2024-02-22T14:49:00Z">
                <w:pPr>
                  <w:spacing w:before="0" w:after="0"/>
                  <w:jc w:val="center"/>
                </w:pPr>
              </w:pPrChange>
            </w:pPr>
          </w:p>
        </w:tc>
        <w:tc>
          <w:tcPr>
            <w:tcW w:w="993" w:type="dxa"/>
            <w:tcBorders>
              <w:left w:val="dotted" w:sz="4" w:space="0" w:color="auto"/>
            </w:tcBorders>
            <w:shd w:val="clear" w:color="auto" w:fill="B4C6E7" w:themeFill="accent1" w:themeFillTint="66"/>
            <w:vAlign w:val="center"/>
          </w:tcPr>
          <w:p w14:paraId="29FC1480" w14:textId="1FA5DF91" w:rsidR="00197084" w:rsidRPr="00690C96" w:rsidDel="00201166" w:rsidRDefault="00197084" w:rsidP="00D62BC5">
            <w:pPr>
              <w:spacing w:before="0" w:after="160"/>
              <w:jc w:val="left"/>
              <w:rPr>
                <w:del w:id="18120" w:author="Houyem Rais" w:date="2024-02-22T14:46:00Z"/>
                <w:rFonts w:asciiTheme="minorHAnsi" w:hAnsiTheme="minorHAnsi" w:cstheme="minorHAnsi"/>
                <w:b/>
                <w:bCs/>
                <w:sz w:val="16"/>
                <w:szCs w:val="16"/>
                <w:lang w:val="fr-FR"/>
              </w:rPr>
              <w:pPrChange w:id="18121" w:author="Houyem Rais" w:date="2024-02-22T14:49:00Z">
                <w:pPr>
                  <w:spacing w:before="0" w:after="0"/>
                  <w:jc w:val="center"/>
                </w:pPr>
              </w:pPrChange>
            </w:pPr>
          </w:p>
        </w:tc>
        <w:tc>
          <w:tcPr>
            <w:tcW w:w="812" w:type="dxa"/>
            <w:tcBorders>
              <w:bottom w:val="single" w:sz="4" w:space="0" w:color="auto"/>
              <w:right w:val="dotted" w:sz="4" w:space="0" w:color="auto"/>
            </w:tcBorders>
            <w:shd w:val="clear" w:color="auto" w:fill="B4C6E7" w:themeFill="accent1" w:themeFillTint="66"/>
            <w:vAlign w:val="center"/>
          </w:tcPr>
          <w:p w14:paraId="46AB4273" w14:textId="397E9305" w:rsidR="00197084" w:rsidRPr="00690C96" w:rsidDel="00201166" w:rsidRDefault="00197084" w:rsidP="00D62BC5">
            <w:pPr>
              <w:spacing w:before="0" w:after="160"/>
              <w:jc w:val="left"/>
              <w:rPr>
                <w:del w:id="18122" w:author="Houyem Rais" w:date="2024-02-22T14:46:00Z"/>
                <w:rFonts w:asciiTheme="minorHAnsi" w:hAnsiTheme="minorHAnsi" w:cstheme="minorHAnsi"/>
                <w:b/>
                <w:bCs/>
                <w:sz w:val="16"/>
                <w:szCs w:val="16"/>
                <w:lang w:val="fr-FR"/>
              </w:rPr>
              <w:pPrChange w:id="18123" w:author="Houyem Rais" w:date="2024-02-22T14:49:00Z">
                <w:pPr>
                  <w:spacing w:before="0" w:after="0"/>
                  <w:jc w:val="center"/>
                </w:pPr>
              </w:pPrChange>
            </w:pPr>
          </w:p>
        </w:tc>
        <w:tc>
          <w:tcPr>
            <w:tcW w:w="930" w:type="dxa"/>
            <w:tcBorders>
              <w:left w:val="dotted" w:sz="4" w:space="0" w:color="auto"/>
              <w:bottom w:val="single" w:sz="4" w:space="0" w:color="auto"/>
            </w:tcBorders>
            <w:shd w:val="clear" w:color="auto" w:fill="B4C6E7" w:themeFill="accent1" w:themeFillTint="66"/>
            <w:vAlign w:val="center"/>
          </w:tcPr>
          <w:p w14:paraId="332113DA" w14:textId="47DAFC62" w:rsidR="00197084" w:rsidRPr="00690C96" w:rsidDel="00201166" w:rsidRDefault="00197084" w:rsidP="00D62BC5">
            <w:pPr>
              <w:spacing w:before="0" w:after="160"/>
              <w:jc w:val="left"/>
              <w:rPr>
                <w:del w:id="18124" w:author="Houyem Rais" w:date="2024-02-22T14:46:00Z"/>
                <w:rFonts w:asciiTheme="minorHAnsi" w:hAnsiTheme="minorHAnsi" w:cstheme="minorHAnsi"/>
                <w:b/>
                <w:bCs/>
                <w:sz w:val="16"/>
                <w:szCs w:val="16"/>
                <w:lang w:val="fr-FR"/>
              </w:rPr>
              <w:pPrChange w:id="18125" w:author="Houyem Rais" w:date="2024-02-22T14:49:00Z">
                <w:pPr>
                  <w:spacing w:before="0" w:after="0"/>
                  <w:jc w:val="center"/>
                </w:pPr>
              </w:pPrChange>
            </w:pPr>
          </w:p>
        </w:tc>
        <w:tc>
          <w:tcPr>
            <w:tcW w:w="808" w:type="dxa"/>
            <w:tcBorders>
              <w:bottom w:val="single" w:sz="4" w:space="0" w:color="auto"/>
              <w:right w:val="dotted" w:sz="4" w:space="0" w:color="auto"/>
            </w:tcBorders>
            <w:shd w:val="clear" w:color="auto" w:fill="B4C6E7" w:themeFill="accent1" w:themeFillTint="66"/>
            <w:vAlign w:val="center"/>
          </w:tcPr>
          <w:p w14:paraId="17035ABB" w14:textId="37112613" w:rsidR="00197084" w:rsidRPr="00690C96" w:rsidDel="00201166" w:rsidRDefault="00197084" w:rsidP="00D62BC5">
            <w:pPr>
              <w:spacing w:before="0" w:after="160"/>
              <w:jc w:val="left"/>
              <w:rPr>
                <w:del w:id="18126" w:author="Houyem Rais" w:date="2024-02-22T14:46:00Z"/>
                <w:rFonts w:asciiTheme="minorHAnsi" w:hAnsiTheme="minorHAnsi" w:cstheme="minorHAnsi"/>
                <w:b/>
                <w:bCs/>
                <w:sz w:val="16"/>
                <w:szCs w:val="16"/>
                <w:lang w:val="fr-FR"/>
              </w:rPr>
              <w:pPrChange w:id="18127" w:author="Houyem Rais" w:date="2024-02-22T14:49:00Z">
                <w:pPr>
                  <w:spacing w:before="0" w:after="0"/>
                  <w:jc w:val="center"/>
                </w:pPr>
              </w:pPrChange>
            </w:pPr>
          </w:p>
        </w:tc>
        <w:tc>
          <w:tcPr>
            <w:tcW w:w="930" w:type="dxa"/>
            <w:tcBorders>
              <w:left w:val="dotted" w:sz="4" w:space="0" w:color="auto"/>
              <w:bottom w:val="single" w:sz="4" w:space="0" w:color="auto"/>
            </w:tcBorders>
            <w:shd w:val="clear" w:color="auto" w:fill="B4C6E7" w:themeFill="accent1" w:themeFillTint="66"/>
            <w:vAlign w:val="center"/>
          </w:tcPr>
          <w:p w14:paraId="76BC64D0" w14:textId="27EE8504" w:rsidR="00197084" w:rsidRPr="00690C96" w:rsidDel="00201166" w:rsidRDefault="00197084" w:rsidP="00D62BC5">
            <w:pPr>
              <w:spacing w:before="0" w:after="160"/>
              <w:jc w:val="left"/>
              <w:rPr>
                <w:del w:id="18128" w:author="Houyem Rais" w:date="2024-02-22T14:46:00Z"/>
                <w:rFonts w:asciiTheme="minorHAnsi" w:hAnsiTheme="minorHAnsi" w:cstheme="minorHAnsi"/>
                <w:b/>
                <w:bCs/>
                <w:sz w:val="16"/>
                <w:szCs w:val="16"/>
                <w:lang w:val="fr-FR"/>
              </w:rPr>
              <w:pPrChange w:id="18129" w:author="Houyem Rais" w:date="2024-02-22T14:49:00Z">
                <w:pPr>
                  <w:spacing w:before="0" w:after="0"/>
                  <w:jc w:val="center"/>
                </w:pPr>
              </w:pPrChange>
            </w:pPr>
          </w:p>
        </w:tc>
        <w:tc>
          <w:tcPr>
            <w:tcW w:w="856" w:type="dxa"/>
            <w:tcBorders>
              <w:bottom w:val="single" w:sz="4" w:space="0" w:color="auto"/>
              <w:right w:val="dotted" w:sz="4" w:space="0" w:color="auto"/>
            </w:tcBorders>
            <w:shd w:val="clear" w:color="auto" w:fill="B4C6E7" w:themeFill="accent1" w:themeFillTint="66"/>
            <w:vAlign w:val="center"/>
          </w:tcPr>
          <w:p w14:paraId="34747833" w14:textId="0471A354" w:rsidR="00197084" w:rsidRPr="00690C96" w:rsidDel="00201166" w:rsidRDefault="00197084" w:rsidP="00D62BC5">
            <w:pPr>
              <w:spacing w:before="0" w:after="160"/>
              <w:jc w:val="left"/>
              <w:rPr>
                <w:del w:id="18130" w:author="Houyem Rais" w:date="2024-02-22T14:46:00Z"/>
                <w:rFonts w:asciiTheme="minorHAnsi" w:hAnsiTheme="minorHAnsi" w:cstheme="minorHAnsi"/>
                <w:b/>
                <w:bCs/>
                <w:sz w:val="16"/>
                <w:szCs w:val="16"/>
                <w:lang w:val="fr-FR"/>
              </w:rPr>
              <w:pPrChange w:id="18131" w:author="Houyem Rais" w:date="2024-02-22T14:49:00Z">
                <w:pPr>
                  <w:spacing w:before="0" w:after="0"/>
                  <w:jc w:val="center"/>
                </w:pPr>
              </w:pPrChange>
            </w:pPr>
          </w:p>
        </w:tc>
        <w:tc>
          <w:tcPr>
            <w:tcW w:w="930" w:type="dxa"/>
            <w:tcBorders>
              <w:left w:val="dotted" w:sz="4" w:space="0" w:color="auto"/>
              <w:bottom w:val="single" w:sz="4" w:space="0" w:color="auto"/>
            </w:tcBorders>
            <w:shd w:val="clear" w:color="auto" w:fill="B4C6E7" w:themeFill="accent1" w:themeFillTint="66"/>
            <w:vAlign w:val="center"/>
          </w:tcPr>
          <w:p w14:paraId="73340115" w14:textId="16937BD3" w:rsidR="00197084" w:rsidRPr="00690C96" w:rsidDel="00201166" w:rsidRDefault="00197084" w:rsidP="00D62BC5">
            <w:pPr>
              <w:spacing w:before="0" w:after="160"/>
              <w:jc w:val="left"/>
              <w:rPr>
                <w:del w:id="18132" w:author="Houyem Rais" w:date="2024-02-22T14:46:00Z"/>
                <w:rFonts w:asciiTheme="minorHAnsi" w:hAnsiTheme="minorHAnsi" w:cstheme="minorHAnsi"/>
                <w:b/>
                <w:bCs/>
                <w:sz w:val="16"/>
                <w:szCs w:val="16"/>
                <w:lang w:val="fr-FR"/>
              </w:rPr>
              <w:pPrChange w:id="18133" w:author="Houyem Rais" w:date="2024-02-22T14:49:00Z">
                <w:pPr>
                  <w:spacing w:before="0" w:after="0"/>
                  <w:jc w:val="center"/>
                </w:pPr>
              </w:pPrChange>
            </w:pPr>
          </w:p>
        </w:tc>
        <w:tc>
          <w:tcPr>
            <w:tcW w:w="801" w:type="dxa"/>
            <w:tcBorders>
              <w:bottom w:val="single" w:sz="4" w:space="0" w:color="auto"/>
              <w:right w:val="dotted" w:sz="4" w:space="0" w:color="auto"/>
            </w:tcBorders>
            <w:shd w:val="clear" w:color="auto" w:fill="B4C6E7" w:themeFill="accent1" w:themeFillTint="66"/>
            <w:vAlign w:val="center"/>
          </w:tcPr>
          <w:p w14:paraId="2D1A8A8D" w14:textId="33020ADF" w:rsidR="00197084" w:rsidRPr="00690C96" w:rsidDel="00201166" w:rsidRDefault="00197084" w:rsidP="00D62BC5">
            <w:pPr>
              <w:spacing w:before="0" w:after="160"/>
              <w:jc w:val="left"/>
              <w:rPr>
                <w:del w:id="18134" w:author="Houyem Rais" w:date="2024-02-22T14:46:00Z"/>
                <w:rFonts w:asciiTheme="minorHAnsi" w:hAnsiTheme="minorHAnsi" w:cstheme="minorHAnsi"/>
                <w:b/>
                <w:bCs/>
                <w:sz w:val="16"/>
                <w:szCs w:val="16"/>
                <w:lang w:val="fr-FR"/>
              </w:rPr>
              <w:pPrChange w:id="18135" w:author="Houyem Rais" w:date="2024-02-22T14:49:00Z">
                <w:pPr>
                  <w:spacing w:before="0" w:after="0"/>
                  <w:jc w:val="center"/>
                </w:pPr>
              </w:pPrChange>
            </w:pPr>
          </w:p>
        </w:tc>
        <w:tc>
          <w:tcPr>
            <w:tcW w:w="930" w:type="dxa"/>
            <w:tcBorders>
              <w:left w:val="dotted" w:sz="4" w:space="0" w:color="auto"/>
              <w:bottom w:val="single" w:sz="4" w:space="0" w:color="auto"/>
            </w:tcBorders>
            <w:shd w:val="clear" w:color="auto" w:fill="B4C6E7" w:themeFill="accent1" w:themeFillTint="66"/>
            <w:vAlign w:val="center"/>
          </w:tcPr>
          <w:p w14:paraId="6E4209E1" w14:textId="7067CFD8" w:rsidR="00197084" w:rsidRPr="00690C96" w:rsidDel="00201166" w:rsidRDefault="00197084" w:rsidP="00D62BC5">
            <w:pPr>
              <w:spacing w:before="0" w:after="160"/>
              <w:jc w:val="left"/>
              <w:rPr>
                <w:del w:id="18136" w:author="Houyem Rais" w:date="2024-02-22T14:46:00Z"/>
                <w:rFonts w:asciiTheme="minorHAnsi" w:hAnsiTheme="minorHAnsi" w:cstheme="minorHAnsi"/>
                <w:b/>
                <w:bCs/>
                <w:sz w:val="16"/>
                <w:szCs w:val="16"/>
                <w:lang w:val="fr-FR"/>
              </w:rPr>
              <w:pPrChange w:id="18137" w:author="Houyem Rais" w:date="2024-02-22T14:49:00Z">
                <w:pPr>
                  <w:spacing w:before="0" w:after="0"/>
                  <w:jc w:val="center"/>
                </w:pPr>
              </w:pPrChange>
            </w:pPr>
          </w:p>
        </w:tc>
      </w:tr>
      <w:tr w:rsidR="00831F88" w:rsidRPr="00690C96" w:rsidDel="00201166" w14:paraId="4D0136CE" w14:textId="3D8A0E00" w:rsidTr="000E1E77">
        <w:trPr>
          <w:del w:id="18138" w:author="Houyem Rais" w:date="2024-02-22T14:46:00Z"/>
        </w:trPr>
        <w:tc>
          <w:tcPr>
            <w:tcW w:w="3027" w:type="dxa"/>
            <w:vAlign w:val="bottom"/>
          </w:tcPr>
          <w:p w14:paraId="2F5F623C" w14:textId="3DBBBF7B" w:rsidR="00831F88" w:rsidRPr="000409F8" w:rsidDel="00201166" w:rsidRDefault="00831F88" w:rsidP="00D62BC5">
            <w:pPr>
              <w:spacing w:before="0" w:after="160"/>
              <w:jc w:val="left"/>
              <w:rPr>
                <w:del w:id="18139" w:author="Houyem Rais" w:date="2024-02-22T14:46:00Z"/>
                <w:rFonts w:asciiTheme="minorHAnsi" w:hAnsiTheme="minorHAnsi" w:cstheme="minorHAnsi"/>
                <w:sz w:val="16"/>
                <w:szCs w:val="16"/>
                <w:lang w:val="fr-FR"/>
              </w:rPr>
              <w:pPrChange w:id="18140" w:author="Houyem Rais" w:date="2024-02-22T14:49:00Z">
                <w:pPr>
                  <w:spacing w:before="0" w:after="0"/>
                </w:pPr>
              </w:pPrChange>
            </w:pPr>
            <w:del w:id="18141" w:author="Houyem Rais" w:date="2024-02-22T14:46:00Z">
              <w:r w:rsidRPr="000409F8" w:rsidDel="00201166">
                <w:rPr>
                  <w:rFonts w:cstheme="minorHAnsi"/>
                  <w:sz w:val="16"/>
                  <w:szCs w:val="16"/>
                </w:rPr>
                <w:delText>Passation de marché</w:delText>
              </w:r>
            </w:del>
          </w:p>
        </w:tc>
        <w:tc>
          <w:tcPr>
            <w:tcW w:w="871" w:type="dxa"/>
            <w:tcBorders>
              <w:right w:val="dotted" w:sz="4" w:space="0" w:color="auto"/>
            </w:tcBorders>
            <w:vAlign w:val="center"/>
          </w:tcPr>
          <w:p w14:paraId="79486B0A" w14:textId="2DEAD8C0" w:rsidR="00831F88" w:rsidRPr="00831F88" w:rsidDel="00201166" w:rsidRDefault="00831F88" w:rsidP="00D62BC5">
            <w:pPr>
              <w:spacing w:before="0" w:after="160"/>
              <w:jc w:val="left"/>
              <w:rPr>
                <w:del w:id="18142" w:author="Houyem Rais" w:date="2024-02-22T14:46:00Z"/>
                <w:rFonts w:asciiTheme="minorHAnsi" w:hAnsiTheme="minorHAnsi" w:cstheme="minorHAnsi"/>
                <w:sz w:val="16"/>
                <w:szCs w:val="16"/>
                <w:lang w:val="fr-FR"/>
              </w:rPr>
              <w:pPrChange w:id="18143" w:author="Houyem Rais" w:date="2024-02-22T14:49:00Z">
                <w:pPr>
                  <w:spacing w:before="0" w:after="0"/>
                  <w:jc w:val="right"/>
                </w:pPr>
              </w:pPrChange>
            </w:pPr>
            <w:del w:id="18144" w:author="Houyem Rais" w:date="2024-02-22T14:46:00Z">
              <w:r w:rsidRPr="00831F88" w:rsidDel="00201166">
                <w:rPr>
                  <w:rFonts w:cs="Calibri"/>
                  <w:sz w:val="16"/>
                  <w:szCs w:val="16"/>
                </w:rPr>
                <w:delText>1,3</w:delText>
              </w:r>
            </w:del>
          </w:p>
        </w:tc>
        <w:tc>
          <w:tcPr>
            <w:tcW w:w="993" w:type="dxa"/>
            <w:tcBorders>
              <w:left w:val="dotted" w:sz="4" w:space="0" w:color="auto"/>
            </w:tcBorders>
            <w:vAlign w:val="center"/>
          </w:tcPr>
          <w:p w14:paraId="6A3F5744" w14:textId="3E4D46CE" w:rsidR="00831F88" w:rsidRPr="00831F88" w:rsidDel="00201166" w:rsidRDefault="00831F88" w:rsidP="00D62BC5">
            <w:pPr>
              <w:spacing w:before="0" w:after="160"/>
              <w:jc w:val="left"/>
              <w:rPr>
                <w:del w:id="18145" w:author="Houyem Rais" w:date="2024-02-22T14:46:00Z"/>
                <w:rFonts w:asciiTheme="minorHAnsi" w:hAnsiTheme="minorHAnsi" w:cstheme="minorHAnsi"/>
                <w:sz w:val="16"/>
                <w:szCs w:val="16"/>
                <w:lang w:val="fr-FR"/>
              </w:rPr>
              <w:pPrChange w:id="18146" w:author="Houyem Rais" w:date="2024-02-22T14:49:00Z">
                <w:pPr>
                  <w:spacing w:before="0" w:after="0"/>
                  <w:jc w:val="right"/>
                </w:pPr>
              </w:pPrChange>
            </w:pPr>
            <w:del w:id="18147" w:author="Houyem Rais" w:date="2024-02-22T14:46:00Z">
              <w:r w:rsidRPr="00831F88" w:rsidDel="00201166">
                <w:rPr>
                  <w:rFonts w:cs="Calibri"/>
                  <w:sz w:val="16"/>
                  <w:szCs w:val="16"/>
                </w:rPr>
                <w:delText>0,0</w:delText>
              </w:r>
            </w:del>
          </w:p>
        </w:tc>
        <w:tc>
          <w:tcPr>
            <w:tcW w:w="815" w:type="dxa"/>
            <w:tcBorders>
              <w:right w:val="dotted" w:sz="4" w:space="0" w:color="auto"/>
            </w:tcBorders>
            <w:vAlign w:val="center"/>
          </w:tcPr>
          <w:p w14:paraId="1B03B6A1" w14:textId="2542F418" w:rsidR="00831F88" w:rsidRPr="00831F88" w:rsidDel="00201166" w:rsidRDefault="00831F88" w:rsidP="00D62BC5">
            <w:pPr>
              <w:spacing w:before="0" w:after="160"/>
              <w:jc w:val="left"/>
              <w:rPr>
                <w:del w:id="18148" w:author="Houyem Rais" w:date="2024-02-22T14:46:00Z"/>
                <w:rFonts w:asciiTheme="minorHAnsi" w:hAnsiTheme="minorHAnsi" w:cstheme="minorHAnsi"/>
                <w:sz w:val="16"/>
                <w:szCs w:val="16"/>
                <w:lang w:val="fr-FR"/>
              </w:rPr>
              <w:pPrChange w:id="18149" w:author="Houyem Rais" w:date="2024-02-22T14:49:00Z">
                <w:pPr>
                  <w:spacing w:before="0" w:after="0"/>
                  <w:jc w:val="right"/>
                </w:pPr>
              </w:pPrChange>
            </w:pPr>
            <w:del w:id="18150" w:author="Houyem Rais" w:date="2024-02-22T14:46:00Z">
              <w:r w:rsidRPr="00831F88" w:rsidDel="00201166">
                <w:rPr>
                  <w:rFonts w:cs="Calibri"/>
                  <w:sz w:val="16"/>
                  <w:szCs w:val="16"/>
                </w:rPr>
                <w:delText>1,8</w:delText>
              </w:r>
            </w:del>
          </w:p>
        </w:tc>
        <w:tc>
          <w:tcPr>
            <w:tcW w:w="993" w:type="dxa"/>
            <w:tcBorders>
              <w:left w:val="dotted" w:sz="4" w:space="0" w:color="auto"/>
            </w:tcBorders>
            <w:vAlign w:val="center"/>
          </w:tcPr>
          <w:p w14:paraId="7881F9AE" w14:textId="1BEE46EF" w:rsidR="00831F88" w:rsidRPr="00831F88" w:rsidDel="00201166" w:rsidRDefault="00831F88" w:rsidP="00D62BC5">
            <w:pPr>
              <w:spacing w:before="0" w:after="160"/>
              <w:jc w:val="left"/>
              <w:rPr>
                <w:del w:id="18151" w:author="Houyem Rais" w:date="2024-02-22T14:46:00Z"/>
                <w:rFonts w:asciiTheme="minorHAnsi" w:hAnsiTheme="minorHAnsi" w:cstheme="minorHAnsi"/>
                <w:sz w:val="16"/>
                <w:szCs w:val="16"/>
                <w:lang w:val="fr-FR"/>
              </w:rPr>
              <w:pPrChange w:id="18152" w:author="Houyem Rais" w:date="2024-02-22T14:49:00Z">
                <w:pPr>
                  <w:spacing w:before="0" w:after="0"/>
                  <w:jc w:val="right"/>
                </w:pPr>
              </w:pPrChange>
            </w:pPr>
            <w:del w:id="18153" w:author="Houyem Rais" w:date="2024-02-22T14:46:00Z">
              <w:r w:rsidRPr="00831F88" w:rsidDel="00201166">
                <w:rPr>
                  <w:rFonts w:cs="Calibri"/>
                  <w:sz w:val="16"/>
                  <w:szCs w:val="16"/>
                </w:rPr>
                <w:delText>0,0</w:delText>
              </w:r>
            </w:del>
          </w:p>
        </w:tc>
        <w:tc>
          <w:tcPr>
            <w:tcW w:w="812" w:type="dxa"/>
            <w:tcBorders>
              <w:right w:val="dotted" w:sz="4" w:space="0" w:color="auto"/>
            </w:tcBorders>
            <w:vAlign w:val="center"/>
          </w:tcPr>
          <w:p w14:paraId="2D547515" w14:textId="453AD5CB" w:rsidR="00831F88" w:rsidRPr="00831F88" w:rsidDel="00201166" w:rsidRDefault="00831F88" w:rsidP="00D62BC5">
            <w:pPr>
              <w:spacing w:before="0" w:after="160"/>
              <w:jc w:val="left"/>
              <w:rPr>
                <w:del w:id="18154" w:author="Houyem Rais" w:date="2024-02-22T14:46:00Z"/>
                <w:rFonts w:asciiTheme="minorHAnsi" w:hAnsiTheme="minorHAnsi" w:cstheme="minorHAnsi"/>
                <w:sz w:val="16"/>
                <w:szCs w:val="16"/>
                <w:lang w:val="fr-FR"/>
              </w:rPr>
              <w:pPrChange w:id="18155" w:author="Houyem Rais" w:date="2024-02-22T14:49:00Z">
                <w:pPr>
                  <w:spacing w:before="0" w:after="0"/>
                  <w:jc w:val="right"/>
                </w:pPr>
              </w:pPrChange>
            </w:pPr>
            <w:del w:id="18156" w:author="Houyem Rais" w:date="2024-02-22T14:46:00Z">
              <w:r w:rsidRPr="00831F88" w:rsidDel="00201166">
                <w:rPr>
                  <w:rFonts w:cs="Calibri"/>
                  <w:sz w:val="16"/>
                  <w:szCs w:val="16"/>
                </w:rPr>
                <w:delText>1,3</w:delText>
              </w:r>
            </w:del>
          </w:p>
        </w:tc>
        <w:tc>
          <w:tcPr>
            <w:tcW w:w="930" w:type="dxa"/>
            <w:tcBorders>
              <w:left w:val="dotted" w:sz="4" w:space="0" w:color="auto"/>
            </w:tcBorders>
            <w:vAlign w:val="center"/>
          </w:tcPr>
          <w:p w14:paraId="1C1C7DA0" w14:textId="1CF00A21" w:rsidR="00831F88" w:rsidRPr="00831F88" w:rsidDel="00201166" w:rsidRDefault="00831F88" w:rsidP="00D62BC5">
            <w:pPr>
              <w:spacing w:before="0" w:after="160"/>
              <w:jc w:val="left"/>
              <w:rPr>
                <w:del w:id="18157" w:author="Houyem Rais" w:date="2024-02-22T14:46:00Z"/>
                <w:rFonts w:asciiTheme="minorHAnsi" w:hAnsiTheme="minorHAnsi" w:cstheme="minorHAnsi"/>
                <w:sz w:val="16"/>
                <w:szCs w:val="16"/>
                <w:lang w:val="fr-FR"/>
              </w:rPr>
              <w:pPrChange w:id="18158" w:author="Houyem Rais" w:date="2024-02-22T14:49:00Z">
                <w:pPr>
                  <w:spacing w:before="0" w:after="0"/>
                  <w:jc w:val="right"/>
                </w:pPr>
              </w:pPrChange>
            </w:pPr>
            <w:del w:id="18159" w:author="Houyem Rais" w:date="2024-02-22T14:46:00Z">
              <w:r w:rsidRPr="00831F88" w:rsidDel="00201166">
                <w:rPr>
                  <w:rFonts w:cs="Calibri"/>
                  <w:sz w:val="16"/>
                  <w:szCs w:val="16"/>
                </w:rPr>
                <w:delText>0,0</w:delText>
              </w:r>
            </w:del>
          </w:p>
        </w:tc>
        <w:tc>
          <w:tcPr>
            <w:tcW w:w="808" w:type="dxa"/>
            <w:tcBorders>
              <w:right w:val="dotted" w:sz="4" w:space="0" w:color="auto"/>
            </w:tcBorders>
            <w:vAlign w:val="center"/>
          </w:tcPr>
          <w:p w14:paraId="0C0C122F" w14:textId="78BC4569" w:rsidR="00831F88" w:rsidRPr="00831F88" w:rsidDel="00201166" w:rsidRDefault="00831F88" w:rsidP="00D62BC5">
            <w:pPr>
              <w:spacing w:before="0" w:after="160"/>
              <w:jc w:val="left"/>
              <w:rPr>
                <w:del w:id="18160" w:author="Houyem Rais" w:date="2024-02-22T14:46:00Z"/>
                <w:rFonts w:asciiTheme="minorHAnsi" w:hAnsiTheme="minorHAnsi" w:cstheme="minorHAnsi"/>
                <w:sz w:val="16"/>
                <w:szCs w:val="16"/>
                <w:lang w:val="fr-FR"/>
              </w:rPr>
              <w:pPrChange w:id="18161" w:author="Houyem Rais" w:date="2024-02-22T14:49:00Z">
                <w:pPr>
                  <w:spacing w:before="0" w:after="0"/>
                  <w:jc w:val="right"/>
                </w:pPr>
              </w:pPrChange>
            </w:pPr>
            <w:del w:id="18162" w:author="Houyem Rais" w:date="2024-02-22T14:46:00Z">
              <w:r w:rsidRPr="00831F88" w:rsidDel="00201166">
                <w:rPr>
                  <w:rFonts w:cs="Calibri"/>
                  <w:sz w:val="16"/>
                  <w:szCs w:val="16"/>
                </w:rPr>
                <w:delText>1,1</w:delText>
              </w:r>
            </w:del>
          </w:p>
        </w:tc>
        <w:tc>
          <w:tcPr>
            <w:tcW w:w="930" w:type="dxa"/>
            <w:tcBorders>
              <w:left w:val="dotted" w:sz="4" w:space="0" w:color="auto"/>
            </w:tcBorders>
            <w:vAlign w:val="center"/>
          </w:tcPr>
          <w:p w14:paraId="46224B3F" w14:textId="7E695EBF" w:rsidR="00831F88" w:rsidRPr="00831F88" w:rsidDel="00201166" w:rsidRDefault="00831F88" w:rsidP="00D62BC5">
            <w:pPr>
              <w:spacing w:before="0" w:after="160"/>
              <w:jc w:val="left"/>
              <w:rPr>
                <w:del w:id="18163" w:author="Houyem Rais" w:date="2024-02-22T14:46:00Z"/>
                <w:rFonts w:asciiTheme="minorHAnsi" w:hAnsiTheme="minorHAnsi" w:cstheme="minorHAnsi"/>
                <w:sz w:val="16"/>
                <w:szCs w:val="16"/>
                <w:lang w:val="fr-FR"/>
              </w:rPr>
              <w:pPrChange w:id="18164" w:author="Houyem Rais" w:date="2024-02-22T14:49:00Z">
                <w:pPr>
                  <w:spacing w:before="0" w:after="0"/>
                  <w:jc w:val="right"/>
                </w:pPr>
              </w:pPrChange>
            </w:pPr>
            <w:del w:id="18165" w:author="Houyem Rais" w:date="2024-02-22T14:46:00Z">
              <w:r w:rsidRPr="00831F88" w:rsidDel="00201166">
                <w:rPr>
                  <w:rFonts w:cs="Calibri"/>
                  <w:sz w:val="16"/>
                  <w:szCs w:val="16"/>
                </w:rPr>
                <w:delText>0,0</w:delText>
              </w:r>
            </w:del>
          </w:p>
        </w:tc>
        <w:tc>
          <w:tcPr>
            <w:tcW w:w="856" w:type="dxa"/>
            <w:tcBorders>
              <w:right w:val="dotted" w:sz="4" w:space="0" w:color="auto"/>
            </w:tcBorders>
            <w:vAlign w:val="center"/>
          </w:tcPr>
          <w:p w14:paraId="2CAD963E" w14:textId="5558D3E1" w:rsidR="00831F88" w:rsidRPr="00831F88" w:rsidDel="00201166" w:rsidRDefault="00831F88" w:rsidP="00D62BC5">
            <w:pPr>
              <w:spacing w:before="0" w:after="160"/>
              <w:jc w:val="left"/>
              <w:rPr>
                <w:del w:id="18166" w:author="Houyem Rais" w:date="2024-02-22T14:46:00Z"/>
                <w:rFonts w:asciiTheme="minorHAnsi" w:hAnsiTheme="minorHAnsi" w:cstheme="minorHAnsi"/>
                <w:sz w:val="16"/>
                <w:szCs w:val="16"/>
                <w:lang w:val="fr-FR"/>
              </w:rPr>
              <w:pPrChange w:id="18167" w:author="Houyem Rais" w:date="2024-02-22T14:49:00Z">
                <w:pPr>
                  <w:spacing w:before="0" w:after="0"/>
                  <w:jc w:val="right"/>
                </w:pPr>
              </w:pPrChange>
            </w:pPr>
            <w:del w:id="18168" w:author="Houyem Rais" w:date="2024-02-22T14:46:00Z">
              <w:r w:rsidRPr="00831F88" w:rsidDel="00201166">
                <w:rPr>
                  <w:rFonts w:cs="Calibri"/>
                  <w:sz w:val="16"/>
                  <w:szCs w:val="16"/>
                </w:rPr>
                <w:delText>1,2</w:delText>
              </w:r>
            </w:del>
          </w:p>
        </w:tc>
        <w:tc>
          <w:tcPr>
            <w:tcW w:w="930" w:type="dxa"/>
            <w:tcBorders>
              <w:left w:val="dotted" w:sz="4" w:space="0" w:color="auto"/>
            </w:tcBorders>
            <w:vAlign w:val="center"/>
          </w:tcPr>
          <w:p w14:paraId="1A6980A6" w14:textId="6809F815" w:rsidR="00831F88" w:rsidRPr="00831F88" w:rsidDel="00201166" w:rsidRDefault="00831F88" w:rsidP="00D62BC5">
            <w:pPr>
              <w:spacing w:before="0" w:after="160"/>
              <w:jc w:val="left"/>
              <w:rPr>
                <w:del w:id="18169" w:author="Houyem Rais" w:date="2024-02-22T14:46:00Z"/>
                <w:rFonts w:asciiTheme="minorHAnsi" w:hAnsiTheme="minorHAnsi" w:cstheme="minorHAnsi"/>
                <w:sz w:val="16"/>
                <w:szCs w:val="16"/>
                <w:lang w:val="fr-FR"/>
              </w:rPr>
              <w:pPrChange w:id="18170" w:author="Houyem Rais" w:date="2024-02-22T14:49:00Z">
                <w:pPr>
                  <w:spacing w:before="0" w:after="0"/>
                  <w:jc w:val="right"/>
                </w:pPr>
              </w:pPrChange>
            </w:pPr>
            <w:del w:id="18171" w:author="Houyem Rais" w:date="2024-02-22T14:46:00Z">
              <w:r w:rsidRPr="00831F88" w:rsidDel="00201166">
                <w:rPr>
                  <w:rFonts w:cs="Calibri"/>
                  <w:sz w:val="16"/>
                  <w:szCs w:val="16"/>
                </w:rPr>
                <w:delText>0,0</w:delText>
              </w:r>
            </w:del>
          </w:p>
        </w:tc>
        <w:tc>
          <w:tcPr>
            <w:tcW w:w="801" w:type="dxa"/>
            <w:tcBorders>
              <w:right w:val="dotted" w:sz="4" w:space="0" w:color="auto"/>
            </w:tcBorders>
            <w:vAlign w:val="center"/>
          </w:tcPr>
          <w:p w14:paraId="5C7915A7" w14:textId="66B9657A" w:rsidR="00831F88" w:rsidRPr="00831F88" w:rsidDel="00201166" w:rsidRDefault="00831F88" w:rsidP="00D62BC5">
            <w:pPr>
              <w:spacing w:before="0" w:after="160"/>
              <w:jc w:val="left"/>
              <w:rPr>
                <w:del w:id="18172" w:author="Houyem Rais" w:date="2024-02-22T14:46:00Z"/>
                <w:rFonts w:asciiTheme="minorHAnsi" w:hAnsiTheme="minorHAnsi" w:cstheme="minorHAnsi"/>
                <w:sz w:val="16"/>
                <w:szCs w:val="16"/>
                <w:lang w:val="fr-FR"/>
              </w:rPr>
              <w:pPrChange w:id="18173" w:author="Houyem Rais" w:date="2024-02-22T14:49:00Z">
                <w:pPr>
                  <w:spacing w:before="0" w:after="0"/>
                  <w:jc w:val="right"/>
                </w:pPr>
              </w:pPrChange>
            </w:pPr>
            <w:del w:id="18174" w:author="Houyem Rais" w:date="2024-02-22T14:46:00Z">
              <w:r w:rsidRPr="00831F88" w:rsidDel="00201166">
                <w:rPr>
                  <w:rFonts w:cs="Calibri"/>
                  <w:sz w:val="16"/>
                  <w:szCs w:val="16"/>
                </w:rPr>
                <w:delText>1,1</w:delText>
              </w:r>
            </w:del>
          </w:p>
        </w:tc>
        <w:tc>
          <w:tcPr>
            <w:tcW w:w="930" w:type="dxa"/>
            <w:tcBorders>
              <w:left w:val="dotted" w:sz="4" w:space="0" w:color="auto"/>
            </w:tcBorders>
            <w:vAlign w:val="center"/>
          </w:tcPr>
          <w:p w14:paraId="2C408E19" w14:textId="7716B77C" w:rsidR="00831F88" w:rsidRPr="00831F88" w:rsidDel="00201166" w:rsidRDefault="00831F88" w:rsidP="00D62BC5">
            <w:pPr>
              <w:spacing w:before="0" w:after="160"/>
              <w:jc w:val="left"/>
              <w:rPr>
                <w:del w:id="18175" w:author="Houyem Rais" w:date="2024-02-22T14:46:00Z"/>
                <w:rFonts w:asciiTheme="minorHAnsi" w:hAnsiTheme="minorHAnsi" w:cstheme="minorHAnsi"/>
                <w:sz w:val="16"/>
                <w:szCs w:val="16"/>
                <w:lang w:val="fr-FR"/>
              </w:rPr>
              <w:pPrChange w:id="18176" w:author="Houyem Rais" w:date="2024-02-22T14:49:00Z">
                <w:pPr>
                  <w:spacing w:before="0" w:after="0"/>
                  <w:jc w:val="right"/>
                </w:pPr>
              </w:pPrChange>
            </w:pPr>
            <w:del w:id="18177" w:author="Houyem Rais" w:date="2024-02-22T14:46:00Z">
              <w:r w:rsidRPr="00831F88" w:rsidDel="00201166">
                <w:rPr>
                  <w:rFonts w:cs="Calibri"/>
                  <w:sz w:val="16"/>
                  <w:szCs w:val="16"/>
                </w:rPr>
                <w:delText>0,0</w:delText>
              </w:r>
            </w:del>
          </w:p>
        </w:tc>
      </w:tr>
      <w:tr w:rsidR="00831F88" w:rsidRPr="00690C96" w:rsidDel="00201166" w14:paraId="7B9973B0" w14:textId="7DCBDF33" w:rsidTr="000E1E77">
        <w:trPr>
          <w:del w:id="18178" w:author="Houyem Rais" w:date="2024-02-22T14:46:00Z"/>
        </w:trPr>
        <w:tc>
          <w:tcPr>
            <w:tcW w:w="3027" w:type="dxa"/>
            <w:vAlign w:val="bottom"/>
          </w:tcPr>
          <w:p w14:paraId="3C4AB393" w14:textId="08BD0647" w:rsidR="00831F88" w:rsidRPr="000409F8" w:rsidDel="00201166" w:rsidRDefault="00831F88" w:rsidP="00D62BC5">
            <w:pPr>
              <w:spacing w:before="0" w:after="160"/>
              <w:jc w:val="left"/>
              <w:rPr>
                <w:del w:id="18179" w:author="Houyem Rais" w:date="2024-02-22T14:46:00Z"/>
                <w:rFonts w:asciiTheme="minorHAnsi" w:hAnsiTheme="minorHAnsi" w:cstheme="minorHAnsi"/>
                <w:sz w:val="16"/>
                <w:szCs w:val="16"/>
                <w:lang w:val="fr-FR"/>
              </w:rPr>
              <w:pPrChange w:id="18180" w:author="Houyem Rais" w:date="2024-02-22T14:49:00Z">
                <w:pPr>
                  <w:spacing w:before="0" w:after="0"/>
                </w:pPr>
              </w:pPrChange>
            </w:pPr>
            <w:del w:id="18181" w:author="Houyem Rais" w:date="2024-02-22T14:46:00Z">
              <w:r w:rsidRPr="000409F8" w:rsidDel="00201166">
                <w:rPr>
                  <w:rFonts w:cstheme="minorHAnsi"/>
                  <w:sz w:val="16"/>
                  <w:szCs w:val="16"/>
                </w:rPr>
                <w:delText>Conception</w:delText>
              </w:r>
            </w:del>
          </w:p>
        </w:tc>
        <w:tc>
          <w:tcPr>
            <w:tcW w:w="871" w:type="dxa"/>
            <w:tcBorders>
              <w:right w:val="dotted" w:sz="4" w:space="0" w:color="auto"/>
            </w:tcBorders>
            <w:vAlign w:val="center"/>
          </w:tcPr>
          <w:p w14:paraId="18D7F535" w14:textId="4F086615" w:rsidR="00831F88" w:rsidRPr="00831F88" w:rsidDel="00201166" w:rsidRDefault="00831F88" w:rsidP="00D62BC5">
            <w:pPr>
              <w:spacing w:before="0" w:after="160"/>
              <w:jc w:val="left"/>
              <w:rPr>
                <w:del w:id="18182" w:author="Houyem Rais" w:date="2024-02-22T14:46:00Z"/>
                <w:rFonts w:asciiTheme="minorHAnsi" w:hAnsiTheme="minorHAnsi" w:cstheme="minorHAnsi"/>
                <w:sz w:val="16"/>
                <w:szCs w:val="16"/>
                <w:lang w:val="fr-FR"/>
              </w:rPr>
              <w:pPrChange w:id="18183" w:author="Houyem Rais" w:date="2024-02-22T14:49:00Z">
                <w:pPr>
                  <w:spacing w:before="0" w:after="0"/>
                  <w:jc w:val="right"/>
                </w:pPr>
              </w:pPrChange>
            </w:pPr>
            <w:del w:id="18184" w:author="Houyem Rais" w:date="2024-02-22T14:46:00Z">
              <w:r w:rsidRPr="00831F88" w:rsidDel="00201166">
                <w:rPr>
                  <w:rFonts w:cs="Calibri"/>
                  <w:sz w:val="16"/>
                  <w:szCs w:val="16"/>
                </w:rPr>
                <w:delText>34,5</w:delText>
              </w:r>
            </w:del>
          </w:p>
        </w:tc>
        <w:tc>
          <w:tcPr>
            <w:tcW w:w="993" w:type="dxa"/>
            <w:tcBorders>
              <w:left w:val="dotted" w:sz="4" w:space="0" w:color="auto"/>
            </w:tcBorders>
            <w:vAlign w:val="center"/>
          </w:tcPr>
          <w:p w14:paraId="2FE6ADD3" w14:textId="28BA5CC5" w:rsidR="00831F88" w:rsidRPr="00831F88" w:rsidDel="00201166" w:rsidRDefault="00831F88" w:rsidP="00D62BC5">
            <w:pPr>
              <w:spacing w:before="0" w:after="160"/>
              <w:jc w:val="left"/>
              <w:rPr>
                <w:del w:id="18185" w:author="Houyem Rais" w:date="2024-02-22T14:46:00Z"/>
                <w:rFonts w:asciiTheme="minorHAnsi" w:hAnsiTheme="minorHAnsi" w:cstheme="minorHAnsi"/>
                <w:sz w:val="16"/>
                <w:szCs w:val="16"/>
                <w:lang w:val="fr-FR"/>
              </w:rPr>
              <w:pPrChange w:id="18186" w:author="Houyem Rais" w:date="2024-02-22T14:49:00Z">
                <w:pPr>
                  <w:spacing w:before="0" w:after="0"/>
                  <w:jc w:val="right"/>
                </w:pPr>
              </w:pPrChange>
            </w:pPr>
            <w:del w:id="18187" w:author="Houyem Rais" w:date="2024-02-22T14:46:00Z">
              <w:r w:rsidRPr="00831F88" w:rsidDel="00201166">
                <w:rPr>
                  <w:rFonts w:cs="Calibri"/>
                  <w:sz w:val="16"/>
                  <w:szCs w:val="16"/>
                </w:rPr>
                <w:delText>0,0</w:delText>
              </w:r>
            </w:del>
          </w:p>
        </w:tc>
        <w:tc>
          <w:tcPr>
            <w:tcW w:w="815" w:type="dxa"/>
            <w:tcBorders>
              <w:right w:val="dotted" w:sz="4" w:space="0" w:color="auto"/>
            </w:tcBorders>
            <w:vAlign w:val="center"/>
          </w:tcPr>
          <w:p w14:paraId="3FA73AA3" w14:textId="7601BBA9" w:rsidR="00831F88" w:rsidRPr="00831F88" w:rsidDel="00201166" w:rsidRDefault="00831F88" w:rsidP="00D62BC5">
            <w:pPr>
              <w:spacing w:before="0" w:after="160"/>
              <w:jc w:val="left"/>
              <w:rPr>
                <w:del w:id="18188" w:author="Houyem Rais" w:date="2024-02-22T14:46:00Z"/>
                <w:rFonts w:asciiTheme="minorHAnsi" w:hAnsiTheme="minorHAnsi" w:cstheme="minorHAnsi"/>
                <w:sz w:val="16"/>
                <w:szCs w:val="16"/>
                <w:lang w:val="fr-FR"/>
              </w:rPr>
              <w:pPrChange w:id="18189" w:author="Houyem Rais" w:date="2024-02-22T14:49:00Z">
                <w:pPr>
                  <w:spacing w:before="0" w:after="0"/>
                  <w:jc w:val="right"/>
                </w:pPr>
              </w:pPrChange>
            </w:pPr>
            <w:del w:id="18190" w:author="Houyem Rais" w:date="2024-02-22T14:46:00Z">
              <w:r w:rsidRPr="00831F88" w:rsidDel="00201166">
                <w:rPr>
                  <w:rFonts w:cs="Calibri"/>
                  <w:sz w:val="16"/>
                  <w:szCs w:val="16"/>
                </w:rPr>
                <w:delText>45,7</w:delText>
              </w:r>
            </w:del>
          </w:p>
        </w:tc>
        <w:tc>
          <w:tcPr>
            <w:tcW w:w="993" w:type="dxa"/>
            <w:tcBorders>
              <w:left w:val="dotted" w:sz="4" w:space="0" w:color="auto"/>
            </w:tcBorders>
            <w:vAlign w:val="center"/>
          </w:tcPr>
          <w:p w14:paraId="0D8167E5" w14:textId="19881375" w:rsidR="00831F88" w:rsidRPr="00831F88" w:rsidDel="00201166" w:rsidRDefault="00831F88" w:rsidP="00D62BC5">
            <w:pPr>
              <w:spacing w:before="0" w:after="160"/>
              <w:jc w:val="left"/>
              <w:rPr>
                <w:del w:id="18191" w:author="Houyem Rais" w:date="2024-02-22T14:46:00Z"/>
                <w:rFonts w:asciiTheme="minorHAnsi" w:hAnsiTheme="minorHAnsi" w:cstheme="minorHAnsi"/>
                <w:sz w:val="16"/>
                <w:szCs w:val="16"/>
                <w:lang w:val="fr-FR"/>
              </w:rPr>
              <w:pPrChange w:id="18192" w:author="Houyem Rais" w:date="2024-02-22T14:49:00Z">
                <w:pPr>
                  <w:spacing w:before="0" w:after="0"/>
                  <w:jc w:val="right"/>
                </w:pPr>
              </w:pPrChange>
            </w:pPr>
            <w:del w:id="18193" w:author="Houyem Rais" w:date="2024-02-22T14:46:00Z">
              <w:r w:rsidRPr="00831F88" w:rsidDel="00201166">
                <w:rPr>
                  <w:rFonts w:cs="Calibri"/>
                  <w:sz w:val="16"/>
                  <w:szCs w:val="16"/>
                </w:rPr>
                <w:delText>0,0</w:delText>
              </w:r>
            </w:del>
          </w:p>
        </w:tc>
        <w:tc>
          <w:tcPr>
            <w:tcW w:w="812" w:type="dxa"/>
            <w:tcBorders>
              <w:right w:val="dotted" w:sz="4" w:space="0" w:color="auto"/>
            </w:tcBorders>
            <w:vAlign w:val="center"/>
          </w:tcPr>
          <w:p w14:paraId="387B6627" w14:textId="200D3186" w:rsidR="00831F88" w:rsidRPr="00831F88" w:rsidDel="00201166" w:rsidRDefault="00831F88" w:rsidP="00D62BC5">
            <w:pPr>
              <w:spacing w:before="0" w:after="160"/>
              <w:jc w:val="left"/>
              <w:rPr>
                <w:del w:id="18194" w:author="Houyem Rais" w:date="2024-02-22T14:46:00Z"/>
                <w:rFonts w:asciiTheme="minorHAnsi" w:hAnsiTheme="minorHAnsi" w:cstheme="minorHAnsi"/>
                <w:sz w:val="16"/>
                <w:szCs w:val="16"/>
                <w:lang w:val="fr-FR"/>
              </w:rPr>
              <w:pPrChange w:id="18195" w:author="Houyem Rais" w:date="2024-02-22T14:49:00Z">
                <w:pPr>
                  <w:spacing w:before="0" w:after="0"/>
                  <w:jc w:val="right"/>
                </w:pPr>
              </w:pPrChange>
            </w:pPr>
            <w:del w:id="18196" w:author="Houyem Rais" w:date="2024-02-22T14:46:00Z">
              <w:r w:rsidRPr="00831F88" w:rsidDel="00201166">
                <w:rPr>
                  <w:rFonts w:cs="Calibri"/>
                  <w:sz w:val="16"/>
                  <w:szCs w:val="16"/>
                </w:rPr>
                <w:delText>33,8</w:delText>
              </w:r>
            </w:del>
          </w:p>
        </w:tc>
        <w:tc>
          <w:tcPr>
            <w:tcW w:w="930" w:type="dxa"/>
            <w:tcBorders>
              <w:left w:val="dotted" w:sz="4" w:space="0" w:color="auto"/>
            </w:tcBorders>
            <w:vAlign w:val="center"/>
          </w:tcPr>
          <w:p w14:paraId="710AB537" w14:textId="4B4504EB" w:rsidR="00831F88" w:rsidRPr="00831F88" w:rsidDel="00201166" w:rsidRDefault="00831F88" w:rsidP="00D62BC5">
            <w:pPr>
              <w:spacing w:before="0" w:after="160"/>
              <w:jc w:val="left"/>
              <w:rPr>
                <w:del w:id="18197" w:author="Houyem Rais" w:date="2024-02-22T14:46:00Z"/>
                <w:rFonts w:asciiTheme="minorHAnsi" w:hAnsiTheme="minorHAnsi" w:cstheme="minorHAnsi"/>
                <w:sz w:val="16"/>
                <w:szCs w:val="16"/>
                <w:lang w:val="fr-FR"/>
              </w:rPr>
              <w:pPrChange w:id="18198" w:author="Houyem Rais" w:date="2024-02-22T14:49:00Z">
                <w:pPr>
                  <w:spacing w:before="0" w:after="0"/>
                  <w:jc w:val="right"/>
                </w:pPr>
              </w:pPrChange>
            </w:pPr>
            <w:del w:id="18199" w:author="Houyem Rais" w:date="2024-02-22T14:46:00Z">
              <w:r w:rsidRPr="00831F88" w:rsidDel="00201166">
                <w:rPr>
                  <w:rFonts w:cs="Calibri"/>
                  <w:sz w:val="16"/>
                  <w:szCs w:val="16"/>
                </w:rPr>
                <w:delText>0,0</w:delText>
              </w:r>
            </w:del>
          </w:p>
        </w:tc>
        <w:tc>
          <w:tcPr>
            <w:tcW w:w="808" w:type="dxa"/>
            <w:tcBorders>
              <w:right w:val="dotted" w:sz="4" w:space="0" w:color="auto"/>
            </w:tcBorders>
            <w:vAlign w:val="center"/>
          </w:tcPr>
          <w:p w14:paraId="42D6F106" w14:textId="25F628A5" w:rsidR="00831F88" w:rsidRPr="00831F88" w:rsidDel="00201166" w:rsidRDefault="00831F88" w:rsidP="00D62BC5">
            <w:pPr>
              <w:spacing w:before="0" w:after="160"/>
              <w:jc w:val="left"/>
              <w:rPr>
                <w:del w:id="18200" w:author="Houyem Rais" w:date="2024-02-22T14:46:00Z"/>
                <w:rFonts w:asciiTheme="minorHAnsi" w:hAnsiTheme="minorHAnsi" w:cstheme="minorHAnsi"/>
                <w:sz w:val="16"/>
                <w:szCs w:val="16"/>
                <w:lang w:val="fr-FR"/>
              </w:rPr>
              <w:pPrChange w:id="18201" w:author="Houyem Rais" w:date="2024-02-22T14:49:00Z">
                <w:pPr>
                  <w:spacing w:before="0" w:after="0"/>
                  <w:jc w:val="right"/>
                </w:pPr>
              </w:pPrChange>
            </w:pPr>
            <w:del w:id="18202" w:author="Houyem Rais" w:date="2024-02-22T14:46:00Z">
              <w:r w:rsidRPr="00831F88" w:rsidDel="00201166">
                <w:rPr>
                  <w:rFonts w:cs="Calibri"/>
                  <w:sz w:val="16"/>
                  <w:szCs w:val="16"/>
                </w:rPr>
                <w:delText>27,8</w:delText>
              </w:r>
            </w:del>
          </w:p>
        </w:tc>
        <w:tc>
          <w:tcPr>
            <w:tcW w:w="930" w:type="dxa"/>
            <w:tcBorders>
              <w:left w:val="dotted" w:sz="4" w:space="0" w:color="auto"/>
            </w:tcBorders>
            <w:vAlign w:val="center"/>
          </w:tcPr>
          <w:p w14:paraId="4AE93857" w14:textId="6CEF3F25" w:rsidR="00831F88" w:rsidRPr="00831F88" w:rsidDel="00201166" w:rsidRDefault="00831F88" w:rsidP="00D62BC5">
            <w:pPr>
              <w:spacing w:before="0" w:after="160"/>
              <w:jc w:val="left"/>
              <w:rPr>
                <w:del w:id="18203" w:author="Houyem Rais" w:date="2024-02-22T14:46:00Z"/>
                <w:rFonts w:asciiTheme="minorHAnsi" w:hAnsiTheme="minorHAnsi" w:cstheme="minorHAnsi"/>
                <w:sz w:val="16"/>
                <w:szCs w:val="16"/>
                <w:lang w:val="fr-FR"/>
              </w:rPr>
              <w:pPrChange w:id="18204" w:author="Houyem Rais" w:date="2024-02-22T14:49:00Z">
                <w:pPr>
                  <w:spacing w:before="0" w:after="0"/>
                  <w:jc w:val="right"/>
                </w:pPr>
              </w:pPrChange>
            </w:pPr>
            <w:del w:id="18205" w:author="Houyem Rais" w:date="2024-02-22T14:46:00Z">
              <w:r w:rsidRPr="00831F88" w:rsidDel="00201166">
                <w:rPr>
                  <w:rFonts w:cs="Calibri"/>
                  <w:sz w:val="16"/>
                  <w:szCs w:val="16"/>
                </w:rPr>
                <w:delText>0,0</w:delText>
              </w:r>
            </w:del>
          </w:p>
        </w:tc>
        <w:tc>
          <w:tcPr>
            <w:tcW w:w="856" w:type="dxa"/>
            <w:tcBorders>
              <w:right w:val="dotted" w:sz="4" w:space="0" w:color="auto"/>
            </w:tcBorders>
            <w:vAlign w:val="center"/>
          </w:tcPr>
          <w:p w14:paraId="70232E2E" w14:textId="5ADCCD54" w:rsidR="00831F88" w:rsidRPr="00831F88" w:rsidDel="00201166" w:rsidRDefault="00831F88" w:rsidP="00D62BC5">
            <w:pPr>
              <w:spacing w:before="0" w:after="160"/>
              <w:jc w:val="left"/>
              <w:rPr>
                <w:del w:id="18206" w:author="Houyem Rais" w:date="2024-02-22T14:46:00Z"/>
                <w:rFonts w:asciiTheme="minorHAnsi" w:hAnsiTheme="minorHAnsi" w:cstheme="minorHAnsi"/>
                <w:sz w:val="16"/>
                <w:szCs w:val="16"/>
                <w:lang w:val="fr-FR"/>
              </w:rPr>
              <w:pPrChange w:id="18207" w:author="Houyem Rais" w:date="2024-02-22T14:49:00Z">
                <w:pPr>
                  <w:spacing w:before="0" w:after="0"/>
                  <w:jc w:val="right"/>
                </w:pPr>
              </w:pPrChange>
            </w:pPr>
            <w:del w:id="18208" w:author="Houyem Rais" w:date="2024-02-22T14:46:00Z">
              <w:r w:rsidRPr="00831F88" w:rsidDel="00201166">
                <w:rPr>
                  <w:rFonts w:cs="Calibri"/>
                  <w:sz w:val="16"/>
                  <w:szCs w:val="16"/>
                </w:rPr>
                <w:delText>30,6</w:delText>
              </w:r>
            </w:del>
          </w:p>
        </w:tc>
        <w:tc>
          <w:tcPr>
            <w:tcW w:w="930" w:type="dxa"/>
            <w:tcBorders>
              <w:left w:val="dotted" w:sz="4" w:space="0" w:color="auto"/>
            </w:tcBorders>
            <w:vAlign w:val="center"/>
          </w:tcPr>
          <w:p w14:paraId="10AF8CFB" w14:textId="06BF8478" w:rsidR="00831F88" w:rsidRPr="00831F88" w:rsidDel="00201166" w:rsidRDefault="00831F88" w:rsidP="00D62BC5">
            <w:pPr>
              <w:spacing w:before="0" w:after="160"/>
              <w:jc w:val="left"/>
              <w:rPr>
                <w:del w:id="18209" w:author="Houyem Rais" w:date="2024-02-22T14:46:00Z"/>
                <w:rFonts w:asciiTheme="minorHAnsi" w:hAnsiTheme="minorHAnsi" w:cstheme="minorHAnsi"/>
                <w:sz w:val="16"/>
                <w:szCs w:val="16"/>
                <w:lang w:val="fr-FR"/>
              </w:rPr>
              <w:pPrChange w:id="18210" w:author="Houyem Rais" w:date="2024-02-22T14:49:00Z">
                <w:pPr>
                  <w:spacing w:before="0" w:after="0"/>
                  <w:jc w:val="right"/>
                </w:pPr>
              </w:pPrChange>
            </w:pPr>
            <w:del w:id="18211" w:author="Houyem Rais" w:date="2024-02-22T14:46:00Z">
              <w:r w:rsidRPr="00831F88" w:rsidDel="00201166">
                <w:rPr>
                  <w:rFonts w:cs="Calibri"/>
                  <w:sz w:val="16"/>
                  <w:szCs w:val="16"/>
                </w:rPr>
                <w:delText>0,0</w:delText>
              </w:r>
            </w:del>
          </w:p>
        </w:tc>
        <w:tc>
          <w:tcPr>
            <w:tcW w:w="801" w:type="dxa"/>
            <w:tcBorders>
              <w:right w:val="dotted" w:sz="4" w:space="0" w:color="auto"/>
            </w:tcBorders>
            <w:vAlign w:val="center"/>
          </w:tcPr>
          <w:p w14:paraId="39C02CCF" w14:textId="2F74E18D" w:rsidR="00831F88" w:rsidRPr="00831F88" w:rsidDel="00201166" w:rsidRDefault="00831F88" w:rsidP="00D62BC5">
            <w:pPr>
              <w:spacing w:before="0" w:after="160"/>
              <w:jc w:val="left"/>
              <w:rPr>
                <w:del w:id="18212" w:author="Houyem Rais" w:date="2024-02-22T14:46:00Z"/>
                <w:rFonts w:asciiTheme="minorHAnsi" w:hAnsiTheme="minorHAnsi" w:cstheme="minorHAnsi"/>
                <w:sz w:val="16"/>
                <w:szCs w:val="16"/>
                <w:lang w:val="fr-FR"/>
              </w:rPr>
              <w:pPrChange w:id="18213" w:author="Houyem Rais" w:date="2024-02-22T14:49:00Z">
                <w:pPr>
                  <w:spacing w:before="0" w:after="0"/>
                  <w:jc w:val="right"/>
                </w:pPr>
              </w:pPrChange>
            </w:pPr>
            <w:del w:id="18214" w:author="Houyem Rais" w:date="2024-02-22T14:46:00Z">
              <w:r w:rsidRPr="00831F88" w:rsidDel="00201166">
                <w:rPr>
                  <w:rFonts w:cs="Calibri"/>
                  <w:sz w:val="16"/>
                  <w:szCs w:val="16"/>
                </w:rPr>
                <w:delText>29,4</w:delText>
              </w:r>
            </w:del>
          </w:p>
        </w:tc>
        <w:tc>
          <w:tcPr>
            <w:tcW w:w="930" w:type="dxa"/>
            <w:tcBorders>
              <w:left w:val="dotted" w:sz="4" w:space="0" w:color="auto"/>
            </w:tcBorders>
            <w:vAlign w:val="center"/>
          </w:tcPr>
          <w:p w14:paraId="1C83E0CF" w14:textId="694100E2" w:rsidR="00831F88" w:rsidRPr="00831F88" w:rsidDel="00201166" w:rsidRDefault="00831F88" w:rsidP="00D62BC5">
            <w:pPr>
              <w:spacing w:before="0" w:after="160"/>
              <w:jc w:val="left"/>
              <w:rPr>
                <w:del w:id="18215" w:author="Houyem Rais" w:date="2024-02-22T14:46:00Z"/>
                <w:rFonts w:asciiTheme="minorHAnsi" w:hAnsiTheme="minorHAnsi" w:cstheme="minorHAnsi"/>
                <w:sz w:val="16"/>
                <w:szCs w:val="16"/>
                <w:lang w:val="fr-FR"/>
              </w:rPr>
              <w:pPrChange w:id="18216" w:author="Houyem Rais" w:date="2024-02-22T14:49:00Z">
                <w:pPr>
                  <w:spacing w:before="0" w:after="0"/>
                  <w:jc w:val="right"/>
                </w:pPr>
              </w:pPrChange>
            </w:pPr>
            <w:del w:id="18217" w:author="Houyem Rais" w:date="2024-02-22T14:46:00Z">
              <w:r w:rsidRPr="00831F88" w:rsidDel="00201166">
                <w:rPr>
                  <w:rFonts w:cs="Calibri"/>
                  <w:sz w:val="16"/>
                  <w:szCs w:val="16"/>
                </w:rPr>
                <w:delText>0,0</w:delText>
              </w:r>
            </w:del>
          </w:p>
        </w:tc>
      </w:tr>
      <w:tr w:rsidR="00831F88" w:rsidRPr="00690C96" w:rsidDel="00201166" w14:paraId="1202201D" w14:textId="04A9312B" w:rsidTr="000E1E77">
        <w:trPr>
          <w:del w:id="18218" w:author="Houyem Rais" w:date="2024-02-22T14:46:00Z"/>
        </w:trPr>
        <w:tc>
          <w:tcPr>
            <w:tcW w:w="3027" w:type="dxa"/>
            <w:vAlign w:val="bottom"/>
          </w:tcPr>
          <w:p w14:paraId="5BB5C34E" w14:textId="2B84A4F5" w:rsidR="00831F88" w:rsidRPr="00C6778F" w:rsidDel="00201166" w:rsidRDefault="00831F88" w:rsidP="00D62BC5">
            <w:pPr>
              <w:spacing w:before="0" w:after="160"/>
              <w:jc w:val="left"/>
              <w:rPr>
                <w:del w:id="18219" w:author="Houyem Rais" w:date="2024-02-22T14:46:00Z"/>
                <w:rFonts w:asciiTheme="minorHAnsi" w:hAnsiTheme="minorHAnsi" w:cstheme="minorHAnsi"/>
                <w:sz w:val="16"/>
                <w:szCs w:val="16"/>
                <w:lang w:val="en-US"/>
                <w:rPrChange w:id="18220" w:author="Mohamed Amine Sdiri" w:date="2023-12-05T08:33:00Z">
                  <w:rPr>
                    <w:del w:id="18221" w:author="Houyem Rais" w:date="2024-02-22T14:46:00Z"/>
                    <w:rFonts w:asciiTheme="minorHAnsi" w:hAnsiTheme="minorHAnsi" w:cstheme="minorHAnsi"/>
                    <w:sz w:val="16"/>
                    <w:szCs w:val="16"/>
                    <w:lang w:val="fr-FR"/>
                  </w:rPr>
                </w:rPrChange>
              </w:rPr>
              <w:pPrChange w:id="18222" w:author="Houyem Rais" w:date="2024-02-22T14:49:00Z">
                <w:pPr>
                  <w:spacing w:before="0" w:after="0"/>
                </w:pPr>
              </w:pPrChange>
            </w:pPr>
            <w:del w:id="18223" w:author="Houyem Rais" w:date="2024-02-22T14:46:00Z">
              <w:r w:rsidRPr="000409F8" w:rsidDel="00201166">
                <w:rPr>
                  <w:rFonts w:cstheme="minorHAnsi"/>
                  <w:sz w:val="16"/>
                  <w:szCs w:val="16"/>
                </w:rPr>
                <w:delText>Construction</w:delText>
              </w:r>
            </w:del>
          </w:p>
        </w:tc>
        <w:tc>
          <w:tcPr>
            <w:tcW w:w="871" w:type="dxa"/>
            <w:tcBorders>
              <w:right w:val="dotted" w:sz="4" w:space="0" w:color="auto"/>
            </w:tcBorders>
            <w:vAlign w:val="center"/>
          </w:tcPr>
          <w:p w14:paraId="67127268" w14:textId="470D1A96" w:rsidR="00831F88" w:rsidRPr="00831F88" w:rsidDel="00201166" w:rsidRDefault="00831F88" w:rsidP="00D62BC5">
            <w:pPr>
              <w:spacing w:before="0" w:after="160"/>
              <w:jc w:val="left"/>
              <w:rPr>
                <w:del w:id="18224" w:author="Houyem Rais" w:date="2024-02-22T14:46:00Z"/>
                <w:rFonts w:asciiTheme="minorHAnsi" w:hAnsiTheme="minorHAnsi" w:cstheme="minorHAnsi"/>
                <w:sz w:val="16"/>
                <w:szCs w:val="16"/>
                <w:lang w:val="fr-FR"/>
              </w:rPr>
              <w:pPrChange w:id="18225" w:author="Houyem Rais" w:date="2024-02-22T14:49:00Z">
                <w:pPr>
                  <w:spacing w:before="0" w:after="0"/>
                  <w:jc w:val="right"/>
                </w:pPr>
              </w:pPrChange>
            </w:pPr>
            <w:del w:id="18226" w:author="Houyem Rais" w:date="2024-02-22T14:46:00Z">
              <w:r w:rsidRPr="00831F88" w:rsidDel="00201166">
                <w:rPr>
                  <w:rFonts w:cs="Calibri"/>
                  <w:sz w:val="16"/>
                  <w:szCs w:val="16"/>
                </w:rPr>
                <w:delText>469,2</w:delText>
              </w:r>
            </w:del>
          </w:p>
        </w:tc>
        <w:tc>
          <w:tcPr>
            <w:tcW w:w="993" w:type="dxa"/>
            <w:tcBorders>
              <w:left w:val="dotted" w:sz="4" w:space="0" w:color="auto"/>
            </w:tcBorders>
            <w:vAlign w:val="center"/>
          </w:tcPr>
          <w:p w14:paraId="49BBEF46" w14:textId="121BCE75" w:rsidR="00831F88" w:rsidRPr="00831F88" w:rsidDel="00201166" w:rsidRDefault="00831F88" w:rsidP="00D62BC5">
            <w:pPr>
              <w:spacing w:before="0" w:after="160"/>
              <w:jc w:val="left"/>
              <w:rPr>
                <w:del w:id="18227" w:author="Houyem Rais" w:date="2024-02-22T14:46:00Z"/>
                <w:rFonts w:asciiTheme="minorHAnsi" w:hAnsiTheme="minorHAnsi" w:cstheme="minorHAnsi"/>
                <w:sz w:val="16"/>
                <w:szCs w:val="16"/>
                <w:lang w:val="fr-FR"/>
              </w:rPr>
              <w:pPrChange w:id="18228" w:author="Houyem Rais" w:date="2024-02-22T14:49:00Z">
                <w:pPr>
                  <w:spacing w:before="0" w:after="0"/>
                  <w:jc w:val="right"/>
                </w:pPr>
              </w:pPrChange>
            </w:pPr>
            <w:del w:id="18229" w:author="Houyem Rais" w:date="2024-02-22T14:46:00Z">
              <w:r w:rsidRPr="00831F88" w:rsidDel="00201166">
                <w:rPr>
                  <w:rFonts w:cs="Calibri"/>
                  <w:sz w:val="16"/>
                  <w:szCs w:val="16"/>
                </w:rPr>
                <w:delText>0,0</w:delText>
              </w:r>
            </w:del>
          </w:p>
        </w:tc>
        <w:tc>
          <w:tcPr>
            <w:tcW w:w="815" w:type="dxa"/>
            <w:tcBorders>
              <w:right w:val="dotted" w:sz="4" w:space="0" w:color="auto"/>
            </w:tcBorders>
            <w:vAlign w:val="center"/>
          </w:tcPr>
          <w:p w14:paraId="49D7350F" w14:textId="6475A95C" w:rsidR="00831F88" w:rsidRPr="00831F88" w:rsidDel="00201166" w:rsidRDefault="00831F88" w:rsidP="00D62BC5">
            <w:pPr>
              <w:spacing w:before="0" w:after="160"/>
              <w:jc w:val="left"/>
              <w:rPr>
                <w:del w:id="18230" w:author="Houyem Rais" w:date="2024-02-22T14:46:00Z"/>
                <w:rFonts w:asciiTheme="minorHAnsi" w:hAnsiTheme="minorHAnsi" w:cstheme="minorHAnsi"/>
                <w:sz w:val="16"/>
                <w:szCs w:val="16"/>
                <w:lang w:val="fr-FR"/>
              </w:rPr>
              <w:pPrChange w:id="18231" w:author="Houyem Rais" w:date="2024-02-22T14:49:00Z">
                <w:pPr>
                  <w:spacing w:before="0" w:after="0"/>
                  <w:jc w:val="right"/>
                </w:pPr>
              </w:pPrChange>
            </w:pPr>
            <w:del w:id="18232" w:author="Houyem Rais" w:date="2024-02-22T14:46:00Z">
              <w:r w:rsidRPr="00831F88" w:rsidDel="00201166">
                <w:rPr>
                  <w:rFonts w:cs="Calibri"/>
                  <w:sz w:val="16"/>
                  <w:szCs w:val="16"/>
                </w:rPr>
                <w:delText>632,9</w:delText>
              </w:r>
            </w:del>
          </w:p>
        </w:tc>
        <w:tc>
          <w:tcPr>
            <w:tcW w:w="993" w:type="dxa"/>
            <w:tcBorders>
              <w:left w:val="dotted" w:sz="4" w:space="0" w:color="auto"/>
            </w:tcBorders>
            <w:vAlign w:val="center"/>
          </w:tcPr>
          <w:p w14:paraId="601B581D" w14:textId="40B77A80" w:rsidR="00831F88" w:rsidRPr="00831F88" w:rsidDel="00201166" w:rsidRDefault="00831F88" w:rsidP="00D62BC5">
            <w:pPr>
              <w:spacing w:before="0" w:after="160"/>
              <w:jc w:val="left"/>
              <w:rPr>
                <w:del w:id="18233" w:author="Houyem Rais" w:date="2024-02-22T14:46:00Z"/>
                <w:rFonts w:asciiTheme="minorHAnsi" w:hAnsiTheme="minorHAnsi" w:cstheme="minorHAnsi"/>
                <w:sz w:val="16"/>
                <w:szCs w:val="16"/>
                <w:lang w:val="fr-FR"/>
              </w:rPr>
              <w:pPrChange w:id="18234" w:author="Houyem Rais" w:date="2024-02-22T14:49:00Z">
                <w:pPr>
                  <w:spacing w:before="0" w:after="0"/>
                  <w:jc w:val="right"/>
                </w:pPr>
              </w:pPrChange>
            </w:pPr>
            <w:del w:id="18235" w:author="Houyem Rais" w:date="2024-02-22T14:46:00Z">
              <w:r w:rsidRPr="00831F88" w:rsidDel="00201166">
                <w:rPr>
                  <w:rFonts w:cs="Calibri"/>
                  <w:sz w:val="16"/>
                  <w:szCs w:val="16"/>
                </w:rPr>
                <w:delText>0,0</w:delText>
              </w:r>
            </w:del>
          </w:p>
        </w:tc>
        <w:tc>
          <w:tcPr>
            <w:tcW w:w="812" w:type="dxa"/>
            <w:tcBorders>
              <w:right w:val="dotted" w:sz="4" w:space="0" w:color="auto"/>
            </w:tcBorders>
            <w:vAlign w:val="center"/>
          </w:tcPr>
          <w:p w14:paraId="14103E4F" w14:textId="7F364DFE" w:rsidR="00831F88" w:rsidRPr="00831F88" w:rsidDel="00201166" w:rsidRDefault="00831F88" w:rsidP="00D62BC5">
            <w:pPr>
              <w:spacing w:before="0" w:after="160"/>
              <w:jc w:val="left"/>
              <w:rPr>
                <w:del w:id="18236" w:author="Houyem Rais" w:date="2024-02-22T14:46:00Z"/>
                <w:rFonts w:asciiTheme="minorHAnsi" w:hAnsiTheme="minorHAnsi" w:cstheme="minorHAnsi"/>
                <w:sz w:val="16"/>
                <w:szCs w:val="16"/>
                <w:lang w:val="fr-FR"/>
              </w:rPr>
              <w:pPrChange w:id="18237" w:author="Houyem Rais" w:date="2024-02-22T14:49:00Z">
                <w:pPr>
                  <w:spacing w:before="0" w:after="0"/>
                  <w:jc w:val="right"/>
                </w:pPr>
              </w:pPrChange>
            </w:pPr>
            <w:del w:id="18238" w:author="Houyem Rais" w:date="2024-02-22T14:46:00Z">
              <w:r w:rsidRPr="00831F88" w:rsidDel="00201166">
                <w:rPr>
                  <w:rFonts w:cs="Calibri"/>
                  <w:sz w:val="16"/>
                  <w:szCs w:val="16"/>
                </w:rPr>
                <w:delText>436,6</w:delText>
              </w:r>
            </w:del>
          </w:p>
        </w:tc>
        <w:tc>
          <w:tcPr>
            <w:tcW w:w="930" w:type="dxa"/>
            <w:tcBorders>
              <w:left w:val="dotted" w:sz="4" w:space="0" w:color="auto"/>
            </w:tcBorders>
            <w:vAlign w:val="center"/>
          </w:tcPr>
          <w:p w14:paraId="4E331425" w14:textId="7D7BB3FF" w:rsidR="00831F88" w:rsidRPr="00831F88" w:rsidDel="00201166" w:rsidRDefault="00831F88" w:rsidP="00D62BC5">
            <w:pPr>
              <w:spacing w:before="0" w:after="160"/>
              <w:jc w:val="left"/>
              <w:rPr>
                <w:del w:id="18239" w:author="Houyem Rais" w:date="2024-02-22T14:46:00Z"/>
                <w:rFonts w:asciiTheme="minorHAnsi" w:hAnsiTheme="minorHAnsi" w:cstheme="minorHAnsi"/>
                <w:sz w:val="16"/>
                <w:szCs w:val="16"/>
                <w:lang w:val="fr-FR"/>
              </w:rPr>
              <w:pPrChange w:id="18240" w:author="Houyem Rais" w:date="2024-02-22T14:49:00Z">
                <w:pPr>
                  <w:spacing w:before="0" w:after="0"/>
                  <w:jc w:val="right"/>
                </w:pPr>
              </w:pPrChange>
            </w:pPr>
            <w:del w:id="18241" w:author="Houyem Rais" w:date="2024-02-22T14:46:00Z">
              <w:r w:rsidRPr="00831F88" w:rsidDel="00201166">
                <w:rPr>
                  <w:rFonts w:cs="Calibri"/>
                  <w:sz w:val="16"/>
                  <w:szCs w:val="16"/>
                </w:rPr>
                <w:delText>0,0</w:delText>
              </w:r>
            </w:del>
          </w:p>
        </w:tc>
        <w:tc>
          <w:tcPr>
            <w:tcW w:w="808" w:type="dxa"/>
            <w:tcBorders>
              <w:right w:val="dotted" w:sz="4" w:space="0" w:color="auto"/>
            </w:tcBorders>
            <w:vAlign w:val="center"/>
          </w:tcPr>
          <w:p w14:paraId="1898B92B" w14:textId="7C405C5D" w:rsidR="00831F88" w:rsidRPr="00831F88" w:rsidDel="00201166" w:rsidRDefault="00831F88" w:rsidP="00D62BC5">
            <w:pPr>
              <w:spacing w:before="0" w:after="160"/>
              <w:jc w:val="left"/>
              <w:rPr>
                <w:del w:id="18242" w:author="Houyem Rais" w:date="2024-02-22T14:46:00Z"/>
                <w:rFonts w:asciiTheme="minorHAnsi" w:hAnsiTheme="minorHAnsi" w:cstheme="minorHAnsi"/>
                <w:sz w:val="16"/>
                <w:szCs w:val="16"/>
                <w:lang w:val="fr-FR"/>
              </w:rPr>
              <w:pPrChange w:id="18243" w:author="Houyem Rais" w:date="2024-02-22T14:49:00Z">
                <w:pPr>
                  <w:spacing w:before="0" w:after="0"/>
                  <w:jc w:val="right"/>
                </w:pPr>
              </w:pPrChange>
            </w:pPr>
            <w:del w:id="18244" w:author="Houyem Rais" w:date="2024-02-22T14:46:00Z">
              <w:r w:rsidRPr="00831F88" w:rsidDel="00201166">
                <w:rPr>
                  <w:rFonts w:cs="Calibri"/>
                  <w:sz w:val="16"/>
                  <w:szCs w:val="16"/>
                </w:rPr>
                <w:delText>412,7</w:delText>
              </w:r>
            </w:del>
          </w:p>
        </w:tc>
        <w:tc>
          <w:tcPr>
            <w:tcW w:w="930" w:type="dxa"/>
            <w:tcBorders>
              <w:left w:val="dotted" w:sz="4" w:space="0" w:color="auto"/>
            </w:tcBorders>
            <w:vAlign w:val="center"/>
          </w:tcPr>
          <w:p w14:paraId="36046569" w14:textId="2B065DEE" w:rsidR="00831F88" w:rsidRPr="00831F88" w:rsidDel="00201166" w:rsidRDefault="00831F88" w:rsidP="00D62BC5">
            <w:pPr>
              <w:spacing w:before="0" w:after="160"/>
              <w:jc w:val="left"/>
              <w:rPr>
                <w:del w:id="18245" w:author="Houyem Rais" w:date="2024-02-22T14:46:00Z"/>
                <w:rFonts w:asciiTheme="minorHAnsi" w:hAnsiTheme="minorHAnsi" w:cstheme="minorHAnsi"/>
                <w:sz w:val="16"/>
                <w:szCs w:val="16"/>
                <w:lang w:val="fr-FR"/>
              </w:rPr>
              <w:pPrChange w:id="18246" w:author="Houyem Rais" w:date="2024-02-22T14:49:00Z">
                <w:pPr>
                  <w:spacing w:before="0" w:after="0"/>
                  <w:jc w:val="right"/>
                </w:pPr>
              </w:pPrChange>
            </w:pPr>
            <w:del w:id="18247" w:author="Houyem Rais" w:date="2024-02-22T14:46:00Z">
              <w:r w:rsidRPr="00831F88" w:rsidDel="00201166">
                <w:rPr>
                  <w:rFonts w:cs="Calibri"/>
                  <w:sz w:val="16"/>
                  <w:szCs w:val="16"/>
                </w:rPr>
                <w:delText>0,0</w:delText>
              </w:r>
            </w:del>
          </w:p>
        </w:tc>
        <w:tc>
          <w:tcPr>
            <w:tcW w:w="856" w:type="dxa"/>
            <w:tcBorders>
              <w:right w:val="dotted" w:sz="4" w:space="0" w:color="auto"/>
            </w:tcBorders>
            <w:vAlign w:val="center"/>
          </w:tcPr>
          <w:p w14:paraId="61B34F39" w14:textId="0B578766" w:rsidR="00831F88" w:rsidRPr="00831F88" w:rsidDel="00201166" w:rsidRDefault="00831F88" w:rsidP="00D62BC5">
            <w:pPr>
              <w:spacing w:before="0" w:after="160"/>
              <w:jc w:val="left"/>
              <w:rPr>
                <w:del w:id="18248" w:author="Houyem Rais" w:date="2024-02-22T14:46:00Z"/>
                <w:rFonts w:asciiTheme="minorHAnsi" w:hAnsiTheme="minorHAnsi" w:cstheme="minorHAnsi"/>
                <w:sz w:val="16"/>
                <w:szCs w:val="16"/>
                <w:lang w:val="fr-FR"/>
              </w:rPr>
              <w:pPrChange w:id="18249" w:author="Houyem Rais" w:date="2024-02-22T14:49:00Z">
                <w:pPr>
                  <w:spacing w:before="0" w:after="0"/>
                  <w:jc w:val="right"/>
                </w:pPr>
              </w:pPrChange>
            </w:pPr>
            <w:del w:id="18250" w:author="Houyem Rais" w:date="2024-02-22T14:46:00Z">
              <w:r w:rsidRPr="00831F88" w:rsidDel="00201166">
                <w:rPr>
                  <w:rFonts w:cs="Calibri"/>
                  <w:sz w:val="16"/>
                  <w:szCs w:val="16"/>
                </w:rPr>
                <w:delText>465,6</w:delText>
              </w:r>
            </w:del>
          </w:p>
        </w:tc>
        <w:tc>
          <w:tcPr>
            <w:tcW w:w="930" w:type="dxa"/>
            <w:tcBorders>
              <w:left w:val="dotted" w:sz="4" w:space="0" w:color="auto"/>
            </w:tcBorders>
            <w:vAlign w:val="center"/>
          </w:tcPr>
          <w:p w14:paraId="36F334FE" w14:textId="5E5678B4" w:rsidR="00831F88" w:rsidRPr="00831F88" w:rsidDel="00201166" w:rsidRDefault="00831F88" w:rsidP="00D62BC5">
            <w:pPr>
              <w:spacing w:before="0" w:after="160"/>
              <w:jc w:val="left"/>
              <w:rPr>
                <w:del w:id="18251" w:author="Houyem Rais" w:date="2024-02-22T14:46:00Z"/>
                <w:rFonts w:asciiTheme="minorHAnsi" w:hAnsiTheme="minorHAnsi" w:cstheme="minorHAnsi"/>
                <w:sz w:val="16"/>
                <w:szCs w:val="16"/>
                <w:lang w:val="fr-FR"/>
              </w:rPr>
              <w:pPrChange w:id="18252" w:author="Houyem Rais" w:date="2024-02-22T14:49:00Z">
                <w:pPr>
                  <w:spacing w:before="0" w:after="0"/>
                  <w:jc w:val="right"/>
                </w:pPr>
              </w:pPrChange>
            </w:pPr>
            <w:del w:id="18253" w:author="Houyem Rais" w:date="2024-02-22T14:46:00Z">
              <w:r w:rsidRPr="00831F88" w:rsidDel="00201166">
                <w:rPr>
                  <w:rFonts w:cs="Calibri"/>
                  <w:sz w:val="16"/>
                  <w:szCs w:val="16"/>
                </w:rPr>
                <w:delText>0,0</w:delText>
              </w:r>
            </w:del>
          </w:p>
        </w:tc>
        <w:tc>
          <w:tcPr>
            <w:tcW w:w="801" w:type="dxa"/>
            <w:tcBorders>
              <w:right w:val="dotted" w:sz="4" w:space="0" w:color="auto"/>
            </w:tcBorders>
            <w:vAlign w:val="center"/>
          </w:tcPr>
          <w:p w14:paraId="2B44D4B5" w14:textId="52082BDB" w:rsidR="00831F88" w:rsidRPr="00831F88" w:rsidDel="00201166" w:rsidRDefault="00831F88" w:rsidP="00D62BC5">
            <w:pPr>
              <w:spacing w:before="0" w:after="160"/>
              <w:jc w:val="left"/>
              <w:rPr>
                <w:del w:id="18254" w:author="Houyem Rais" w:date="2024-02-22T14:46:00Z"/>
                <w:rFonts w:asciiTheme="minorHAnsi" w:hAnsiTheme="minorHAnsi" w:cstheme="minorHAnsi"/>
                <w:sz w:val="16"/>
                <w:szCs w:val="16"/>
                <w:lang w:val="fr-FR"/>
              </w:rPr>
              <w:pPrChange w:id="18255" w:author="Houyem Rais" w:date="2024-02-22T14:49:00Z">
                <w:pPr>
                  <w:spacing w:before="0" w:after="0"/>
                  <w:jc w:val="right"/>
                </w:pPr>
              </w:pPrChange>
            </w:pPr>
            <w:del w:id="18256" w:author="Houyem Rais" w:date="2024-02-22T14:46:00Z">
              <w:r w:rsidRPr="00831F88" w:rsidDel="00201166">
                <w:rPr>
                  <w:rFonts w:cs="Calibri"/>
                  <w:sz w:val="16"/>
                  <w:szCs w:val="16"/>
                </w:rPr>
                <w:delText>442,8</w:delText>
              </w:r>
            </w:del>
          </w:p>
        </w:tc>
        <w:tc>
          <w:tcPr>
            <w:tcW w:w="930" w:type="dxa"/>
            <w:tcBorders>
              <w:left w:val="dotted" w:sz="4" w:space="0" w:color="auto"/>
            </w:tcBorders>
            <w:vAlign w:val="center"/>
          </w:tcPr>
          <w:p w14:paraId="0AA0F4D4" w14:textId="47D655DF" w:rsidR="00831F88" w:rsidRPr="00831F88" w:rsidDel="00201166" w:rsidRDefault="00831F88" w:rsidP="00D62BC5">
            <w:pPr>
              <w:spacing w:before="0" w:after="160"/>
              <w:jc w:val="left"/>
              <w:rPr>
                <w:del w:id="18257" w:author="Houyem Rais" w:date="2024-02-22T14:46:00Z"/>
                <w:rFonts w:asciiTheme="minorHAnsi" w:hAnsiTheme="minorHAnsi" w:cstheme="minorHAnsi"/>
                <w:sz w:val="16"/>
                <w:szCs w:val="16"/>
                <w:lang w:val="fr-FR"/>
              </w:rPr>
              <w:pPrChange w:id="18258" w:author="Houyem Rais" w:date="2024-02-22T14:49:00Z">
                <w:pPr>
                  <w:spacing w:before="0" w:after="0"/>
                  <w:jc w:val="right"/>
                </w:pPr>
              </w:pPrChange>
            </w:pPr>
            <w:del w:id="18259" w:author="Houyem Rais" w:date="2024-02-22T14:46:00Z">
              <w:r w:rsidRPr="00831F88" w:rsidDel="00201166">
                <w:rPr>
                  <w:rFonts w:cs="Calibri"/>
                  <w:sz w:val="16"/>
                  <w:szCs w:val="16"/>
                </w:rPr>
                <w:delText>0,0</w:delText>
              </w:r>
            </w:del>
          </w:p>
        </w:tc>
      </w:tr>
      <w:tr w:rsidR="00831F88" w:rsidRPr="00690C96" w:rsidDel="00201166" w14:paraId="411A14EF" w14:textId="32B7C389" w:rsidTr="000E1E77">
        <w:trPr>
          <w:del w:id="18260" w:author="Houyem Rais" w:date="2024-02-22T14:46:00Z"/>
        </w:trPr>
        <w:tc>
          <w:tcPr>
            <w:tcW w:w="3027" w:type="dxa"/>
            <w:vAlign w:val="bottom"/>
          </w:tcPr>
          <w:p w14:paraId="4FAE7C02" w14:textId="6AC3AC87" w:rsidR="00831F88" w:rsidRPr="000409F8" w:rsidDel="00201166" w:rsidRDefault="00831F88" w:rsidP="00D62BC5">
            <w:pPr>
              <w:spacing w:before="0" w:after="160"/>
              <w:jc w:val="left"/>
              <w:rPr>
                <w:del w:id="18261" w:author="Houyem Rais" w:date="2024-02-22T14:46:00Z"/>
                <w:rFonts w:asciiTheme="minorHAnsi" w:hAnsiTheme="minorHAnsi" w:cstheme="minorHAnsi"/>
                <w:sz w:val="16"/>
                <w:szCs w:val="16"/>
                <w:lang w:val="fr-FR"/>
              </w:rPr>
              <w:pPrChange w:id="18262" w:author="Houyem Rais" w:date="2024-02-22T14:49:00Z">
                <w:pPr>
                  <w:spacing w:before="0" w:after="0"/>
                </w:pPr>
              </w:pPrChange>
            </w:pPr>
            <w:del w:id="18263" w:author="Houyem Rais" w:date="2024-02-22T14:46:00Z">
              <w:r w:rsidRPr="000409F8" w:rsidDel="00201166">
                <w:rPr>
                  <w:rFonts w:cstheme="minorHAnsi"/>
                  <w:sz w:val="16"/>
                  <w:szCs w:val="16"/>
                </w:rPr>
                <w:delText>Exploitation</w:delText>
              </w:r>
            </w:del>
          </w:p>
        </w:tc>
        <w:tc>
          <w:tcPr>
            <w:tcW w:w="871" w:type="dxa"/>
            <w:tcBorders>
              <w:right w:val="dotted" w:sz="4" w:space="0" w:color="auto"/>
            </w:tcBorders>
            <w:vAlign w:val="center"/>
          </w:tcPr>
          <w:p w14:paraId="73D847D8" w14:textId="7DC5F464" w:rsidR="00831F88" w:rsidRPr="00831F88" w:rsidDel="00201166" w:rsidRDefault="00831F88" w:rsidP="00D62BC5">
            <w:pPr>
              <w:spacing w:before="0" w:after="160"/>
              <w:jc w:val="left"/>
              <w:rPr>
                <w:del w:id="18264" w:author="Houyem Rais" w:date="2024-02-22T14:46:00Z"/>
                <w:rFonts w:asciiTheme="minorHAnsi" w:hAnsiTheme="minorHAnsi" w:cstheme="minorHAnsi"/>
                <w:sz w:val="16"/>
                <w:szCs w:val="16"/>
                <w:lang w:val="fr-FR"/>
              </w:rPr>
              <w:pPrChange w:id="18265" w:author="Houyem Rais" w:date="2024-02-22T14:49:00Z">
                <w:pPr>
                  <w:spacing w:before="0" w:after="0"/>
                  <w:jc w:val="right"/>
                </w:pPr>
              </w:pPrChange>
            </w:pPr>
            <w:del w:id="18266" w:author="Houyem Rais" w:date="2024-02-22T14:46:00Z">
              <w:r w:rsidRPr="00831F88" w:rsidDel="00201166">
                <w:rPr>
                  <w:rFonts w:cs="Calibri"/>
                  <w:sz w:val="16"/>
                  <w:szCs w:val="16"/>
                </w:rPr>
                <w:delText>225,0</w:delText>
              </w:r>
            </w:del>
          </w:p>
        </w:tc>
        <w:tc>
          <w:tcPr>
            <w:tcW w:w="993" w:type="dxa"/>
            <w:tcBorders>
              <w:left w:val="dotted" w:sz="4" w:space="0" w:color="auto"/>
            </w:tcBorders>
            <w:vAlign w:val="center"/>
          </w:tcPr>
          <w:p w14:paraId="4B49119E" w14:textId="0A9DF1AD" w:rsidR="00831F88" w:rsidRPr="00831F88" w:rsidDel="00201166" w:rsidRDefault="00831F88" w:rsidP="00D62BC5">
            <w:pPr>
              <w:spacing w:before="0" w:after="160"/>
              <w:jc w:val="left"/>
              <w:rPr>
                <w:del w:id="18267" w:author="Houyem Rais" w:date="2024-02-22T14:46:00Z"/>
                <w:rFonts w:asciiTheme="minorHAnsi" w:hAnsiTheme="minorHAnsi" w:cstheme="minorHAnsi"/>
                <w:b/>
                <w:bCs/>
                <w:sz w:val="16"/>
                <w:szCs w:val="16"/>
                <w:lang w:val="fr-FR"/>
              </w:rPr>
              <w:pPrChange w:id="18268" w:author="Houyem Rais" w:date="2024-02-22T14:49:00Z">
                <w:pPr>
                  <w:spacing w:before="0" w:after="0"/>
                  <w:jc w:val="right"/>
                </w:pPr>
              </w:pPrChange>
            </w:pPr>
            <w:del w:id="18269" w:author="Houyem Rais" w:date="2024-02-22T14:46:00Z">
              <w:r w:rsidRPr="00831F88" w:rsidDel="00201166">
                <w:rPr>
                  <w:rFonts w:cs="Calibri"/>
                  <w:sz w:val="16"/>
                  <w:szCs w:val="16"/>
                </w:rPr>
                <w:delText>0,0</w:delText>
              </w:r>
            </w:del>
          </w:p>
        </w:tc>
        <w:tc>
          <w:tcPr>
            <w:tcW w:w="815" w:type="dxa"/>
            <w:tcBorders>
              <w:right w:val="dotted" w:sz="4" w:space="0" w:color="auto"/>
            </w:tcBorders>
            <w:vAlign w:val="center"/>
          </w:tcPr>
          <w:p w14:paraId="4D35C6D2" w14:textId="76D0184B" w:rsidR="00831F88" w:rsidRPr="00831F88" w:rsidDel="00201166" w:rsidRDefault="00831F88" w:rsidP="00D62BC5">
            <w:pPr>
              <w:spacing w:before="0" w:after="160"/>
              <w:jc w:val="left"/>
              <w:rPr>
                <w:del w:id="18270" w:author="Houyem Rais" w:date="2024-02-22T14:46:00Z"/>
                <w:rFonts w:asciiTheme="minorHAnsi" w:hAnsiTheme="minorHAnsi" w:cstheme="minorHAnsi"/>
                <w:b/>
                <w:bCs/>
                <w:sz w:val="16"/>
                <w:szCs w:val="16"/>
                <w:lang w:val="fr-FR"/>
              </w:rPr>
              <w:pPrChange w:id="18271" w:author="Houyem Rais" w:date="2024-02-22T14:49:00Z">
                <w:pPr>
                  <w:spacing w:before="0" w:after="0"/>
                  <w:jc w:val="right"/>
                </w:pPr>
              </w:pPrChange>
            </w:pPr>
            <w:del w:id="18272" w:author="Houyem Rais" w:date="2024-02-22T14:46:00Z">
              <w:r w:rsidRPr="00831F88" w:rsidDel="00201166">
                <w:rPr>
                  <w:rFonts w:cs="Calibri"/>
                  <w:sz w:val="16"/>
                  <w:szCs w:val="16"/>
                </w:rPr>
                <w:delText>196,3</w:delText>
              </w:r>
            </w:del>
          </w:p>
        </w:tc>
        <w:tc>
          <w:tcPr>
            <w:tcW w:w="993" w:type="dxa"/>
            <w:tcBorders>
              <w:left w:val="dotted" w:sz="4" w:space="0" w:color="auto"/>
            </w:tcBorders>
            <w:vAlign w:val="center"/>
          </w:tcPr>
          <w:p w14:paraId="231939C3" w14:textId="5B189C5C" w:rsidR="00831F88" w:rsidRPr="00831F88" w:rsidDel="00201166" w:rsidRDefault="00831F88" w:rsidP="00D62BC5">
            <w:pPr>
              <w:spacing w:before="0" w:after="160"/>
              <w:jc w:val="left"/>
              <w:rPr>
                <w:del w:id="18273" w:author="Houyem Rais" w:date="2024-02-22T14:46:00Z"/>
                <w:rFonts w:asciiTheme="minorHAnsi" w:hAnsiTheme="minorHAnsi" w:cstheme="minorHAnsi"/>
                <w:b/>
                <w:bCs/>
                <w:sz w:val="16"/>
                <w:szCs w:val="16"/>
                <w:lang w:val="fr-FR"/>
              </w:rPr>
              <w:pPrChange w:id="18274" w:author="Houyem Rais" w:date="2024-02-22T14:49:00Z">
                <w:pPr>
                  <w:spacing w:before="0" w:after="0"/>
                  <w:jc w:val="right"/>
                </w:pPr>
              </w:pPrChange>
            </w:pPr>
            <w:del w:id="18275" w:author="Houyem Rais" w:date="2024-02-22T14:46:00Z">
              <w:r w:rsidRPr="00831F88" w:rsidDel="00201166">
                <w:rPr>
                  <w:rFonts w:cs="Calibri"/>
                  <w:sz w:val="16"/>
                  <w:szCs w:val="16"/>
                </w:rPr>
                <w:delText>0,0</w:delText>
              </w:r>
            </w:del>
          </w:p>
        </w:tc>
        <w:tc>
          <w:tcPr>
            <w:tcW w:w="812" w:type="dxa"/>
            <w:tcBorders>
              <w:right w:val="dotted" w:sz="4" w:space="0" w:color="auto"/>
            </w:tcBorders>
            <w:vAlign w:val="center"/>
          </w:tcPr>
          <w:p w14:paraId="19C9AEA8" w14:textId="7E29A6DC" w:rsidR="00831F88" w:rsidRPr="00831F88" w:rsidDel="00201166" w:rsidRDefault="00831F88" w:rsidP="00D62BC5">
            <w:pPr>
              <w:spacing w:before="0" w:after="160"/>
              <w:jc w:val="left"/>
              <w:rPr>
                <w:del w:id="18276" w:author="Houyem Rais" w:date="2024-02-22T14:46:00Z"/>
                <w:rFonts w:asciiTheme="minorHAnsi" w:hAnsiTheme="minorHAnsi" w:cstheme="minorHAnsi"/>
                <w:b/>
                <w:bCs/>
                <w:sz w:val="16"/>
                <w:szCs w:val="16"/>
                <w:lang w:val="fr-FR"/>
              </w:rPr>
              <w:pPrChange w:id="18277" w:author="Houyem Rais" w:date="2024-02-22T14:49:00Z">
                <w:pPr>
                  <w:spacing w:before="0" w:after="0"/>
                  <w:jc w:val="right"/>
                </w:pPr>
              </w:pPrChange>
            </w:pPr>
            <w:del w:id="18278" w:author="Houyem Rais" w:date="2024-02-22T14:46:00Z">
              <w:r w:rsidRPr="00831F88" w:rsidDel="00201166">
                <w:rPr>
                  <w:rFonts w:cs="Calibri"/>
                  <w:sz w:val="16"/>
                  <w:szCs w:val="16"/>
                </w:rPr>
                <w:delText>158,2</w:delText>
              </w:r>
            </w:del>
          </w:p>
        </w:tc>
        <w:tc>
          <w:tcPr>
            <w:tcW w:w="930" w:type="dxa"/>
            <w:tcBorders>
              <w:left w:val="dotted" w:sz="4" w:space="0" w:color="auto"/>
            </w:tcBorders>
            <w:vAlign w:val="center"/>
          </w:tcPr>
          <w:p w14:paraId="693E1B13" w14:textId="771ADCAE" w:rsidR="00831F88" w:rsidRPr="00831F88" w:rsidDel="00201166" w:rsidRDefault="00831F88" w:rsidP="00D62BC5">
            <w:pPr>
              <w:spacing w:before="0" w:after="160"/>
              <w:jc w:val="left"/>
              <w:rPr>
                <w:del w:id="18279" w:author="Houyem Rais" w:date="2024-02-22T14:46:00Z"/>
                <w:rFonts w:asciiTheme="minorHAnsi" w:hAnsiTheme="minorHAnsi" w:cstheme="minorHAnsi"/>
                <w:b/>
                <w:bCs/>
                <w:sz w:val="16"/>
                <w:szCs w:val="16"/>
                <w:lang w:val="fr-FR"/>
              </w:rPr>
              <w:pPrChange w:id="18280" w:author="Houyem Rais" w:date="2024-02-22T14:49:00Z">
                <w:pPr>
                  <w:spacing w:before="0" w:after="0"/>
                  <w:jc w:val="right"/>
                </w:pPr>
              </w:pPrChange>
            </w:pPr>
            <w:del w:id="18281" w:author="Houyem Rais" w:date="2024-02-22T14:46:00Z">
              <w:r w:rsidRPr="00831F88" w:rsidDel="00201166">
                <w:rPr>
                  <w:rFonts w:cs="Calibri"/>
                  <w:sz w:val="16"/>
                  <w:szCs w:val="16"/>
                </w:rPr>
                <w:delText>0,0</w:delText>
              </w:r>
            </w:del>
          </w:p>
        </w:tc>
        <w:tc>
          <w:tcPr>
            <w:tcW w:w="808" w:type="dxa"/>
            <w:tcBorders>
              <w:right w:val="dotted" w:sz="4" w:space="0" w:color="auto"/>
            </w:tcBorders>
            <w:vAlign w:val="center"/>
          </w:tcPr>
          <w:p w14:paraId="0EA1A303" w14:textId="40C6014A" w:rsidR="00831F88" w:rsidRPr="00831F88" w:rsidDel="00201166" w:rsidRDefault="00831F88" w:rsidP="00D62BC5">
            <w:pPr>
              <w:spacing w:before="0" w:after="160"/>
              <w:jc w:val="left"/>
              <w:rPr>
                <w:del w:id="18282" w:author="Houyem Rais" w:date="2024-02-22T14:46:00Z"/>
                <w:rFonts w:asciiTheme="minorHAnsi" w:hAnsiTheme="minorHAnsi" w:cstheme="minorHAnsi"/>
                <w:b/>
                <w:bCs/>
                <w:sz w:val="16"/>
                <w:szCs w:val="16"/>
                <w:lang w:val="fr-FR"/>
              </w:rPr>
              <w:pPrChange w:id="18283" w:author="Houyem Rais" w:date="2024-02-22T14:49:00Z">
                <w:pPr>
                  <w:spacing w:before="0" w:after="0"/>
                  <w:jc w:val="right"/>
                </w:pPr>
              </w:pPrChange>
            </w:pPr>
            <w:del w:id="18284" w:author="Houyem Rais" w:date="2024-02-22T14:46:00Z">
              <w:r w:rsidRPr="00831F88" w:rsidDel="00201166">
                <w:rPr>
                  <w:rFonts w:cs="Calibri"/>
                  <w:sz w:val="16"/>
                  <w:szCs w:val="16"/>
                </w:rPr>
                <w:delText>44,3</w:delText>
              </w:r>
            </w:del>
          </w:p>
        </w:tc>
        <w:tc>
          <w:tcPr>
            <w:tcW w:w="930" w:type="dxa"/>
            <w:tcBorders>
              <w:left w:val="dotted" w:sz="4" w:space="0" w:color="auto"/>
            </w:tcBorders>
            <w:vAlign w:val="center"/>
          </w:tcPr>
          <w:p w14:paraId="69F76E46" w14:textId="4783BCD7" w:rsidR="00831F88" w:rsidRPr="00831F88" w:rsidDel="00201166" w:rsidRDefault="00831F88" w:rsidP="00D62BC5">
            <w:pPr>
              <w:spacing w:before="0" w:after="160"/>
              <w:jc w:val="left"/>
              <w:rPr>
                <w:del w:id="18285" w:author="Houyem Rais" w:date="2024-02-22T14:46:00Z"/>
                <w:rFonts w:asciiTheme="minorHAnsi" w:hAnsiTheme="minorHAnsi" w:cstheme="minorHAnsi"/>
                <w:b/>
                <w:bCs/>
                <w:sz w:val="16"/>
                <w:szCs w:val="16"/>
                <w:lang w:val="fr-FR"/>
              </w:rPr>
              <w:pPrChange w:id="18286" w:author="Houyem Rais" w:date="2024-02-22T14:49:00Z">
                <w:pPr>
                  <w:spacing w:before="0" w:after="0"/>
                  <w:jc w:val="right"/>
                </w:pPr>
              </w:pPrChange>
            </w:pPr>
            <w:del w:id="18287" w:author="Houyem Rais" w:date="2024-02-22T14:46:00Z">
              <w:r w:rsidRPr="00831F88" w:rsidDel="00201166">
                <w:rPr>
                  <w:rFonts w:cs="Calibri"/>
                  <w:sz w:val="16"/>
                  <w:szCs w:val="16"/>
                </w:rPr>
                <w:delText>0,0</w:delText>
              </w:r>
            </w:del>
          </w:p>
        </w:tc>
        <w:tc>
          <w:tcPr>
            <w:tcW w:w="856" w:type="dxa"/>
            <w:tcBorders>
              <w:right w:val="dotted" w:sz="4" w:space="0" w:color="auto"/>
            </w:tcBorders>
            <w:vAlign w:val="center"/>
          </w:tcPr>
          <w:p w14:paraId="544E5882" w14:textId="55B5D114" w:rsidR="00831F88" w:rsidRPr="00831F88" w:rsidDel="00201166" w:rsidRDefault="00831F88" w:rsidP="00D62BC5">
            <w:pPr>
              <w:spacing w:before="0" w:after="160"/>
              <w:jc w:val="left"/>
              <w:rPr>
                <w:del w:id="18288" w:author="Houyem Rais" w:date="2024-02-22T14:46:00Z"/>
                <w:rFonts w:asciiTheme="minorHAnsi" w:hAnsiTheme="minorHAnsi" w:cstheme="minorHAnsi"/>
                <w:sz w:val="16"/>
                <w:szCs w:val="16"/>
                <w:lang w:val="fr-FR"/>
              </w:rPr>
              <w:pPrChange w:id="18289" w:author="Houyem Rais" w:date="2024-02-22T14:49:00Z">
                <w:pPr>
                  <w:spacing w:before="0" w:after="0"/>
                  <w:jc w:val="right"/>
                </w:pPr>
              </w:pPrChange>
            </w:pPr>
            <w:del w:id="18290" w:author="Houyem Rais" w:date="2024-02-22T14:46:00Z">
              <w:r w:rsidRPr="00831F88" w:rsidDel="00201166">
                <w:rPr>
                  <w:rFonts w:cs="Calibri"/>
                  <w:sz w:val="16"/>
                  <w:szCs w:val="16"/>
                </w:rPr>
                <w:delText>222,7</w:delText>
              </w:r>
            </w:del>
          </w:p>
        </w:tc>
        <w:tc>
          <w:tcPr>
            <w:tcW w:w="930" w:type="dxa"/>
            <w:tcBorders>
              <w:left w:val="dotted" w:sz="4" w:space="0" w:color="auto"/>
            </w:tcBorders>
            <w:vAlign w:val="center"/>
          </w:tcPr>
          <w:p w14:paraId="5CA64E57" w14:textId="42195455" w:rsidR="00831F88" w:rsidRPr="00831F88" w:rsidDel="00201166" w:rsidRDefault="00831F88" w:rsidP="00D62BC5">
            <w:pPr>
              <w:spacing w:before="0" w:after="160"/>
              <w:jc w:val="left"/>
              <w:rPr>
                <w:del w:id="18291" w:author="Houyem Rais" w:date="2024-02-22T14:46:00Z"/>
                <w:rFonts w:asciiTheme="minorHAnsi" w:hAnsiTheme="minorHAnsi" w:cstheme="minorHAnsi"/>
                <w:sz w:val="16"/>
                <w:szCs w:val="16"/>
                <w:lang w:val="fr-FR"/>
              </w:rPr>
              <w:pPrChange w:id="18292" w:author="Houyem Rais" w:date="2024-02-22T14:49:00Z">
                <w:pPr>
                  <w:spacing w:before="0" w:after="0"/>
                  <w:jc w:val="right"/>
                </w:pPr>
              </w:pPrChange>
            </w:pPr>
            <w:del w:id="18293" w:author="Houyem Rais" w:date="2024-02-22T14:46:00Z">
              <w:r w:rsidRPr="00831F88" w:rsidDel="00201166">
                <w:rPr>
                  <w:rFonts w:cs="Calibri"/>
                  <w:sz w:val="16"/>
                  <w:szCs w:val="16"/>
                </w:rPr>
                <w:delText>0,0</w:delText>
              </w:r>
            </w:del>
          </w:p>
        </w:tc>
        <w:tc>
          <w:tcPr>
            <w:tcW w:w="801" w:type="dxa"/>
            <w:tcBorders>
              <w:right w:val="dotted" w:sz="4" w:space="0" w:color="auto"/>
            </w:tcBorders>
            <w:vAlign w:val="center"/>
          </w:tcPr>
          <w:p w14:paraId="731834A5" w14:textId="033D466D" w:rsidR="00831F88" w:rsidRPr="00831F88" w:rsidDel="00201166" w:rsidRDefault="00831F88" w:rsidP="00D62BC5">
            <w:pPr>
              <w:spacing w:before="0" w:after="160"/>
              <w:jc w:val="left"/>
              <w:rPr>
                <w:del w:id="18294" w:author="Houyem Rais" w:date="2024-02-22T14:46:00Z"/>
                <w:rFonts w:asciiTheme="minorHAnsi" w:hAnsiTheme="minorHAnsi" w:cstheme="minorHAnsi"/>
                <w:sz w:val="16"/>
                <w:szCs w:val="16"/>
                <w:lang w:val="fr-FR"/>
              </w:rPr>
              <w:pPrChange w:id="18295" w:author="Houyem Rais" w:date="2024-02-22T14:49:00Z">
                <w:pPr>
                  <w:spacing w:before="0" w:after="0"/>
                  <w:jc w:val="right"/>
                </w:pPr>
              </w:pPrChange>
            </w:pPr>
            <w:del w:id="18296" w:author="Houyem Rais" w:date="2024-02-22T14:46:00Z">
              <w:r w:rsidRPr="00831F88" w:rsidDel="00201166">
                <w:rPr>
                  <w:rFonts w:cs="Calibri"/>
                  <w:sz w:val="16"/>
                  <w:szCs w:val="16"/>
                </w:rPr>
                <w:delText>148,6</w:delText>
              </w:r>
            </w:del>
          </w:p>
        </w:tc>
        <w:tc>
          <w:tcPr>
            <w:tcW w:w="930" w:type="dxa"/>
            <w:tcBorders>
              <w:left w:val="dotted" w:sz="4" w:space="0" w:color="auto"/>
            </w:tcBorders>
            <w:vAlign w:val="center"/>
          </w:tcPr>
          <w:p w14:paraId="02A8A45E" w14:textId="46E3F842" w:rsidR="00831F88" w:rsidRPr="00831F88" w:rsidDel="00201166" w:rsidRDefault="00831F88" w:rsidP="00D62BC5">
            <w:pPr>
              <w:spacing w:before="0" w:after="160"/>
              <w:jc w:val="left"/>
              <w:rPr>
                <w:del w:id="18297" w:author="Houyem Rais" w:date="2024-02-22T14:46:00Z"/>
                <w:rFonts w:asciiTheme="minorHAnsi" w:hAnsiTheme="minorHAnsi" w:cstheme="minorHAnsi"/>
                <w:sz w:val="16"/>
                <w:szCs w:val="16"/>
                <w:lang w:val="fr-FR"/>
              </w:rPr>
              <w:pPrChange w:id="18298" w:author="Houyem Rais" w:date="2024-02-22T14:49:00Z">
                <w:pPr>
                  <w:spacing w:before="0" w:after="0"/>
                  <w:jc w:val="right"/>
                </w:pPr>
              </w:pPrChange>
            </w:pPr>
            <w:del w:id="18299" w:author="Houyem Rais" w:date="2024-02-22T14:46:00Z">
              <w:r w:rsidRPr="00831F88" w:rsidDel="00201166">
                <w:rPr>
                  <w:rFonts w:cs="Calibri"/>
                  <w:sz w:val="16"/>
                  <w:szCs w:val="16"/>
                </w:rPr>
                <w:delText>0,0</w:delText>
              </w:r>
            </w:del>
          </w:p>
        </w:tc>
      </w:tr>
      <w:tr w:rsidR="00831F88" w:rsidRPr="00690C96" w:rsidDel="00201166" w14:paraId="6EEFAB1A" w14:textId="0B9ACF5C" w:rsidTr="000E1E77">
        <w:trPr>
          <w:del w:id="18300" w:author="Houyem Rais" w:date="2024-02-22T14:46:00Z"/>
        </w:trPr>
        <w:tc>
          <w:tcPr>
            <w:tcW w:w="3027" w:type="dxa"/>
            <w:vAlign w:val="bottom"/>
          </w:tcPr>
          <w:p w14:paraId="606F1D97" w14:textId="61D8CDA6" w:rsidR="00831F88" w:rsidRPr="000409F8" w:rsidDel="00201166" w:rsidRDefault="00831F88" w:rsidP="00D62BC5">
            <w:pPr>
              <w:spacing w:before="0" w:after="160"/>
              <w:jc w:val="left"/>
              <w:rPr>
                <w:del w:id="18301" w:author="Houyem Rais" w:date="2024-02-22T14:46:00Z"/>
                <w:rFonts w:asciiTheme="minorHAnsi" w:hAnsiTheme="minorHAnsi" w:cstheme="minorHAnsi"/>
                <w:sz w:val="16"/>
                <w:szCs w:val="16"/>
                <w:lang w:val="fr-FR"/>
              </w:rPr>
              <w:pPrChange w:id="18302" w:author="Houyem Rais" w:date="2024-02-22T14:49:00Z">
                <w:pPr>
                  <w:spacing w:before="0" w:after="0"/>
                </w:pPr>
              </w:pPrChange>
            </w:pPr>
            <w:del w:id="18303" w:author="Houyem Rais" w:date="2024-02-22T14:46:00Z">
              <w:r w:rsidRPr="000409F8" w:rsidDel="00201166">
                <w:rPr>
                  <w:rFonts w:cstheme="minorHAnsi"/>
                  <w:sz w:val="16"/>
                  <w:szCs w:val="16"/>
                </w:rPr>
                <w:delText>Renouvellement et transfert</w:delText>
              </w:r>
            </w:del>
          </w:p>
        </w:tc>
        <w:tc>
          <w:tcPr>
            <w:tcW w:w="871" w:type="dxa"/>
            <w:tcBorders>
              <w:right w:val="dotted" w:sz="4" w:space="0" w:color="auto"/>
            </w:tcBorders>
            <w:vAlign w:val="center"/>
          </w:tcPr>
          <w:p w14:paraId="21CF25F0" w14:textId="68C3AF4A" w:rsidR="00831F88" w:rsidRPr="00831F88" w:rsidDel="00201166" w:rsidRDefault="00831F88" w:rsidP="00D62BC5">
            <w:pPr>
              <w:spacing w:before="0" w:after="160"/>
              <w:jc w:val="left"/>
              <w:rPr>
                <w:del w:id="18304" w:author="Houyem Rais" w:date="2024-02-22T14:46:00Z"/>
                <w:rFonts w:asciiTheme="minorHAnsi" w:hAnsiTheme="minorHAnsi" w:cstheme="minorHAnsi"/>
                <w:sz w:val="16"/>
                <w:szCs w:val="16"/>
                <w:lang w:val="fr-FR"/>
              </w:rPr>
              <w:pPrChange w:id="18305" w:author="Houyem Rais" w:date="2024-02-22T14:49:00Z">
                <w:pPr>
                  <w:spacing w:before="0" w:after="0"/>
                  <w:jc w:val="right"/>
                </w:pPr>
              </w:pPrChange>
            </w:pPr>
            <w:del w:id="18306" w:author="Houyem Rais" w:date="2024-02-22T14:46:00Z">
              <w:r w:rsidRPr="00831F88" w:rsidDel="00201166">
                <w:rPr>
                  <w:rFonts w:cs="Calibri"/>
                  <w:sz w:val="16"/>
                  <w:szCs w:val="16"/>
                </w:rPr>
                <w:delText>0,0</w:delText>
              </w:r>
            </w:del>
          </w:p>
        </w:tc>
        <w:tc>
          <w:tcPr>
            <w:tcW w:w="993" w:type="dxa"/>
            <w:tcBorders>
              <w:left w:val="dotted" w:sz="4" w:space="0" w:color="auto"/>
            </w:tcBorders>
            <w:vAlign w:val="center"/>
          </w:tcPr>
          <w:p w14:paraId="22EF3A3C" w14:textId="4F4E93F8" w:rsidR="00831F88" w:rsidRPr="00831F88" w:rsidDel="00201166" w:rsidRDefault="00831F88" w:rsidP="00D62BC5">
            <w:pPr>
              <w:spacing w:before="0" w:after="160"/>
              <w:jc w:val="left"/>
              <w:rPr>
                <w:del w:id="18307" w:author="Houyem Rais" w:date="2024-02-22T14:46:00Z"/>
                <w:rFonts w:asciiTheme="minorHAnsi" w:hAnsiTheme="minorHAnsi" w:cstheme="minorHAnsi"/>
                <w:b/>
                <w:bCs/>
                <w:sz w:val="16"/>
                <w:szCs w:val="16"/>
                <w:lang w:val="fr-FR"/>
              </w:rPr>
              <w:pPrChange w:id="18308" w:author="Houyem Rais" w:date="2024-02-22T14:49:00Z">
                <w:pPr>
                  <w:spacing w:before="0" w:after="0"/>
                  <w:jc w:val="right"/>
                </w:pPr>
              </w:pPrChange>
            </w:pPr>
            <w:del w:id="18309" w:author="Houyem Rais" w:date="2024-02-22T14:46:00Z">
              <w:r w:rsidRPr="00831F88" w:rsidDel="00201166">
                <w:rPr>
                  <w:rFonts w:cs="Calibri"/>
                  <w:sz w:val="16"/>
                  <w:szCs w:val="16"/>
                </w:rPr>
                <w:delText>0,0</w:delText>
              </w:r>
            </w:del>
          </w:p>
        </w:tc>
        <w:tc>
          <w:tcPr>
            <w:tcW w:w="815" w:type="dxa"/>
            <w:tcBorders>
              <w:right w:val="dotted" w:sz="4" w:space="0" w:color="auto"/>
            </w:tcBorders>
            <w:vAlign w:val="center"/>
          </w:tcPr>
          <w:p w14:paraId="4E99E5AA" w14:textId="5C2E8E32" w:rsidR="00831F88" w:rsidRPr="00831F88" w:rsidDel="00201166" w:rsidRDefault="00831F88" w:rsidP="00D62BC5">
            <w:pPr>
              <w:spacing w:before="0" w:after="160"/>
              <w:jc w:val="left"/>
              <w:rPr>
                <w:del w:id="18310" w:author="Houyem Rais" w:date="2024-02-22T14:46:00Z"/>
                <w:rFonts w:asciiTheme="minorHAnsi" w:hAnsiTheme="minorHAnsi" w:cstheme="minorHAnsi"/>
                <w:b/>
                <w:bCs/>
                <w:sz w:val="16"/>
                <w:szCs w:val="16"/>
                <w:lang w:val="fr-FR"/>
              </w:rPr>
              <w:pPrChange w:id="18311" w:author="Houyem Rais" w:date="2024-02-22T14:49:00Z">
                <w:pPr>
                  <w:spacing w:before="0" w:after="0"/>
                  <w:jc w:val="right"/>
                </w:pPr>
              </w:pPrChange>
            </w:pPr>
            <w:del w:id="18312" w:author="Houyem Rais" w:date="2024-02-22T14:46:00Z">
              <w:r w:rsidRPr="00831F88" w:rsidDel="00201166">
                <w:rPr>
                  <w:rFonts w:cs="Calibri"/>
                  <w:sz w:val="16"/>
                  <w:szCs w:val="16"/>
                </w:rPr>
                <w:delText>0,0</w:delText>
              </w:r>
            </w:del>
          </w:p>
        </w:tc>
        <w:tc>
          <w:tcPr>
            <w:tcW w:w="993" w:type="dxa"/>
            <w:tcBorders>
              <w:left w:val="dotted" w:sz="4" w:space="0" w:color="auto"/>
            </w:tcBorders>
            <w:vAlign w:val="center"/>
          </w:tcPr>
          <w:p w14:paraId="010C8ABF" w14:textId="28268B10" w:rsidR="00831F88" w:rsidRPr="00831F88" w:rsidDel="00201166" w:rsidRDefault="00831F88" w:rsidP="00D62BC5">
            <w:pPr>
              <w:spacing w:before="0" w:after="160"/>
              <w:jc w:val="left"/>
              <w:rPr>
                <w:del w:id="18313" w:author="Houyem Rais" w:date="2024-02-22T14:46:00Z"/>
                <w:rFonts w:asciiTheme="minorHAnsi" w:hAnsiTheme="minorHAnsi" w:cstheme="minorHAnsi"/>
                <w:b/>
                <w:bCs/>
                <w:sz w:val="16"/>
                <w:szCs w:val="16"/>
                <w:lang w:val="fr-FR"/>
              </w:rPr>
              <w:pPrChange w:id="18314" w:author="Houyem Rais" w:date="2024-02-22T14:49:00Z">
                <w:pPr>
                  <w:spacing w:before="0" w:after="0"/>
                  <w:jc w:val="right"/>
                </w:pPr>
              </w:pPrChange>
            </w:pPr>
            <w:del w:id="18315" w:author="Houyem Rais" w:date="2024-02-22T14:46:00Z">
              <w:r w:rsidRPr="00831F88" w:rsidDel="00201166">
                <w:rPr>
                  <w:rFonts w:cs="Calibri"/>
                  <w:sz w:val="16"/>
                  <w:szCs w:val="16"/>
                </w:rPr>
                <w:delText>0,0</w:delText>
              </w:r>
            </w:del>
          </w:p>
        </w:tc>
        <w:tc>
          <w:tcPr>
            <w:tcW w:w="812" w:type="dxa"/>
            <w:tcBorders>
              <w:right w:val="dotted" w:sz="4" w:space="0" w:color="auto"/>
            </w:tcBorders>
            <w:vAlign w:val="center"/>
          </w:tcPr>
          <w:p w14:paraId="593368A6" w14:textId="6025E9C8" w:rsidR="00831F88" w:rsidRPr="00831F88" w:rsidDel="00201166" w:rsidRDefault="00831F88" w:rsidP="00D62BC5">
            <w:pPr>
              <w:spacing w:before="0" w:after="160"/>
              <w:jc w:val="left"/>
              <w:rPr>
                <w:del w:id="18316" w:author="Houyem Rais" w:date="2024-02-22T14:46:00Z"/>
                <w:rFonts w:asciiTheme="minorHAnsi" w:hAnsiTheme="minorHAnsi" w:cstheme="minorHAnsi"/>
                <w:b/>
                <w:bCs/>
                <w:sz w:val="16"/>
                <w:szCs w:val="16"/>
                <w:lang w:val="fr-FR"/>
              </w:rPr>
              <w:pPrChange w:id="18317" w:author="Houyem Rais" w:date="2024-02-22T14:49:00Z">
                <w:pPr>
                  <w:spacing w:before="0" w:after="0"/>
                  <w:jc w:val="right"/>
                </w:pPr>
              </w:pPrChange>
            </w:pPr>
            <w:del w:id="18318" w:author="Houyem Rais" w:date="2024-02-22T14:46:00Z">
              <w:r w:rsidRPr="00831F88" w:rsidDel="00201166">
                <w:rPr>
                  <w:rFonts w:cs="Calibri"/>
                  <w:sz w:val="16"/>
                  <w:szCs w:val="16"/>
                </w:rPr>
                <w:delText>0,0</w:delText>
              </w:r>
            </w:del>
          </w:p>
        </w:tc>
        <w:tc>
          <w:tcPr>
            <w:tcW w:w="930" w:type="dxa"/>
            <w:tcBorders>
              <w:left w:val="dotted" w:sz="4" w:space="0" w:color="auto"/>
            </w:tcBorders>
            <w:vAlign w:val="center"/>
          </w:tcPr>
          <w:p w14:paraId="2442890A" w14:textId="2BD5F8EF" w:rsidR="00831F88" w:rsidRPr="00831F88" w:rsidDel="00201166" w:rsidRDefault="00831F88" w:rsidP="00D62BC5">
            <w:pPr>
              <w:spacing w:before="0" w:after="160"/>
              <w:jc w:val="left"/>
              <w:rPr>
                <w:del w:id="18319" w:author="Houyem Rais" w:date="2024-02-22T14:46:00Z"/>
                <w:rFonts w:asciiTheme="minorHAnsi" w:hAnsiTheme="minorHAnsi" w:cstheme="minorHAnsi"/>
                <w:b/>
                <w:bCs/>
                <w:sz w:val="16"/>
                <w:szCs w:val="16"/>
                <w:lang w:val="fr-FR"/>
              </w:rPr>
              <w:pPrChange w:id="18320" w:author="Houyem Rais" w:date="2024-02-22T14:49:00Z">
                <w:pPr>
                  <w:spacing w:before="0" w:after="0"/>
                  <w:jc w:val="right"/>
                </w:pPr>
              </w:pPrChange>
            </w:pPr>
            <w:del w:id="18321" w:author="Houyem Rais" w:date="2024-02-22T14:46:00Z">
              <w:r w:rsidRPr="00831F88" w:rsidDel="00201166">
                <w:rPr>
                  <w:rFonts w:cs="Calibri"/>
                  <w:sz w:val="16"/>
                  <w:szCs w:val="16"/>
                </w:rPr>
                <w:delText>0,0</w:delText>
              </w:r>
            </w:del>
          </w:p>
        </w:tc>
        <w:tc>
          <w:tcPr>
            <w:tcW w:w="808" w:type="dxa"/>
            <w:tcBorders>
              <w:right w:val="dotted" w:sz="4" w:space="0" w:color="auto"/>
            </w:tcBorders>
            <w:vAlign w:val="center"/>
          </w:tcPr>
          <w:p w14:paraId="279016AE" w14:textId="1BDAD6F7" w:rsidR="00831F88" w:rsidRPr="00831F88" w:rsidDel="00201166" w:rsidRDefault="00831F88" w:rsidP="00D62BC5">
            <w:pPr>
              <w:spacing w:before="0" w:after="160"/>
              <w:jc w:val="left"/>
              <w:rPr>
                <w:del w:id="18322" w:author="Houyem Rais" w:date="2024-02-22T14:46:00Z"/>
                <w:rFonts w:asciiTheme="minorHAnsi" w:hAnsiTheme="minorHAnsi" w:cstheme="minorHAnsi"/>
                <w:b/>
                <w:bCs/>
                <w:sz w:val="16"/>
                <w:szCs w:val="16"/>
                <w:lang w:val="fr-FR"/>
              </w:rPr>
              <w:pPrChange w:id="18323" w:author="Houyem Rais" w:date="2024-02-22T14:49:00Z">
                <w:pPr>
                  <w:spacing w:before="0" w:after="0"/>
                  <w:jc w:val="right"/>
                </w:pPr>
              </w:pPrChange>
            </w:pPr>
            <w:del w:id="18324" w:author="Houyem Rais" w:date="2024-02-22T14:46:00Z">
              <w:r w:rsidRPr="00831F88" w:rsidDel="00201166">
                <w:rPr>
                  <w:rFonts w:cs="Calibri"/>
                  <w:sz w:val="16"/>
                  <w:szCs w:val="16"/>
                </w:rPr>
                <w:delText>0,0</w:delText>
              </w:r>
            </w:del>
          </w:p>
        </w:tc>
        <w:tc>
          <w:tcPr>
            <w:tcW w:w="930" w:type="dxa"/>
            <w:tcBorders>
              <w:left w:val="dotted" w:sz="4" w:space="0" w:color="auto"/>
            </w:tcBorders>
            <w:vAlign w:val="center"/>
          </w:tcPr>
          <w:p w14:paraId="5DC2E714" w14:textId="76DEDB42" w:rsidR="00831F88" w:rsidRPr="00831F88" w:rsidDel="00201166" w:rsidRDefault="00831F88" w:rsidP="00D62BC5">
            <w:pPr>
              <w:spacing w:before="0" w:after="160"/>
              <w:jc w:val="left"/>
              <w:rPr>
                <w:del w:id="18325" w:author="Houyem Rais" w:date="2024-02-22T14:46:00Z"/>
                <w:rFonts w:asciiTheme="minorHAnsi" w:hAnsiTheme="minorHAnsi" w:cstheme="minorHAnsi"/>
                <w:b/>
                <w:bCs/>
                <w:sz w:val="16"/>
                <w:szCs w:val="16"/>
                <w:lang w:val="fr-FR"/>
              </w:rPr>
              <w:pPrChange w:id="18326" w:author="Houyem Rais" w:date="2024-02-22T14:49:00Z">
                <w:pPr>
                  <w:spacing w:before="0" w:after="0"/>
                  <w:jc w:val="right"/>
                </w:pPr>
              </w:pPrChange>
            </w:pPr>
            <w:del w:id="18327" w:author="Houyem Rais" w:date="2024-02-22T14:46:00Z">
              <w:r w:rsidRPr="00831F88" w:rsidDel="00201166">
                <w:rPr>
                  <w:rFonts w:cs="Calibri"/>
                  <w:sz w:val="16"/>
                  <w:szCs w:val="16"/>
                </w:rPr>
                <w:delText>0,0</w:delText>
              </w:r>
            </w:del>
          </w:p>
        </w:tc>
        <w:tc>
          <w:tcPr>
            <w:tcW w:w="856" w:type="dxa"/>
            <w:tcBorders>
              <w:right w:val="dotted" w:sz="4" w:space="0" w:color="auto"/>
            </w:tcBorders>
            <w:vAlign w:val="center"/>
          </w:tcPr>
          <w:p w14:paraId="1927CA40" w14:textId="18B1EB39" w:rsidR="00831F88" w:rsidRPr="00831F88" w:rsidDel="00201166" w:rsidRDefault="00831F88" w:rsidP="00D62BC5">
            <w:pPr>
              <w:spacing w:before="0" w:after="160"/>
              <w:jc w:val="left"/>
              <w:rPr>
                <w:del w:id="18328" w:author="Houyem Rais" w:date="2024-02-22T14:46:00Z"/>
                <w:rFonts w:asciiTheme="minorHAnsi" w:hAnsiTheme="minorHAnsi" w:cstheme="minorHAnsi"/>
                <w:sz w:val="16"/>
                <w:szCs w:val="16"/>
                <w:lang w:val="fr-FR"/>
              </w:rPr>
              <w:pPrChange w:id="18329" w:author="Houyem Rais" w:date="2024-02-22T14:49:00Z">
                <w:pPr>
                  <w:spacing w:before="0" w:after="0"/>
                  <w:jc w:val="right"/>
                </w:pPr>
              </w:pPrChange>
            </w:pPr>
            <w:del w:id="18330" w:author="Houyem Rais" w:date="2024-02-22T14:46:00Z">
              <w:r w:rsidRPr="00831F88" w:rsidDel="00201166">
                <w:rPr>
                  <w:rFonts w:cs="Calibri"/>
                  <w:sz w:val="16"/>
                  <w:szCs w:val="16"/>
                </w:rPr>
                <w:delText>0,0</w:delText>
              </w:r>
            </w:del>
          </w:p>
        </w:tc>
        <w:tc>
          <w:tcPr>
            <w:tcW w:w="930" w:type="dxa"/>
            <w:tcBorders>
              <w:left w:val="dotted" w:sz="4" w:space="0" w:color="auto"/>
            </w:tcBorders>
            <w:vAlign w:val="center"/>
          </w:tcPr>
          <w:p w14:paraId="2686C6E1" w14:textId="2EF5E5CE" w:rsidR="00831F88" w:rsidRPr="00831F88" w:rsidDel="00201166" w:rsidRDefault="00831F88" w:rsidP="00D62BC5">
            <w:pPr>
              <w:spacing w:before="0" w:after="160"/>
              <w:jc w:val="left"/>
              <w:rPr>
                <w:del w:id="18331" w:author="Houyem Rais" w:date="2024-02-22T14:46:00Z"/>
                <w:rFonts w:asciiTheme="minorHAnsi" w:hAnsiTheme="minorHAnsi" w:cstheme="minorHAnsi"/>
                <w:sz w:val="16"/>
                <w:szCs w:val="16"/>
                <w:lang w:val="fr-FR"/>
              </w:rPr>
              <w:pPrChange w:id="18332" w:author="Houyem Rais" w:date="2024-02-22T14:49:00Z">
                <w:pPr>
                  <w:spacing w:before="0" w:after="0"/>
                  <w:jc w:val="right"/>
                </w:pPr>
              </w:pPrChange>
            </w:pPr>
            <w:del w:id="18333" w:author="Houyem Rais" w:date="2024-02-22T14:46:00Z">
              <w:r w:rsidRPr="00831F88" w:rsidDel="00201166">
                <w:rPr>
                  <w:rFonts w:cs="Calibri"/>
                  <w:sz w:val="16"/>
                  <w:szCs w:val="16"/>
                </w:rPr>
                <w:delText>0,0</w:delText>
              </w:r>
            </w:del>
          </w:p>
        </w:tc>
        <w:tc>
          <w:tcPr>
            <w:tcW w:w="801" w:type="dxa"/>
            <w:tcBorders>
              <w:right w:val="dotted" w:sz="4" w:space="0" w:color="auto"/>
            </w:tcBorders>
            <w:vAlign w:val="center"/>
          </w:tcPr>
          <w:p w14:paraId="1B88601C" w14:textId="385B4779" w:rsidR="00831F88" w:rsidRPr="00831F88" w:rsidDel="00201166" w:rsidRDefault="00831F88" w:rsidP="00D62BC5">
            <w:pPr>
              <w:spacing w:before="0" w:after="160"/>
              <w:jc w:val="left"/>
              <w:rPr>
                <w:del w:id="18334" w:author="Houyem Rais" w:date="2024-02-22T14:46:00Z"/>
                <w:rFonts w:asciiTheme="minorHAnsi" w:hAnsiTheme="minorHAnsi" w:cstheme="minorHAnsi"/>
                <w:sz w:val="16"/>
                <w:szCs w:val="16"/>
                <w:lang w:val="fr-FR"/>
              </w:rPr>
              <w:pPrChange w:id="18335" w:author="Houyem Rais" w:date="2024-02-22T14:49:00Z">
                <w:pPr>
                  <w:spacing w:before="0" w:after="0"/>
                  <w:jc w:val="right"/>
                </w:pPr>
              </w:pPrChange>
            </w:pPr>
            <w:del w:id="18336" w:author="Houyem Rais" w:date="2024-02-22T14:46:00Z">
              <w:r w:rsidRPr="00831F88" w:rsidDel="00201166">
                <w:rPr>
                  <w:rFonts w:cs="Calibri"/>
                  <w:sz w:val="16"/>
                  <w:szCs w:val="16"/>
                </w:rPr>
                <w:delText>0,0</w:delText>
              </w:r>
            </w:del>
          </w:p>
        </w:tc>
        <w:tc>
          <w:tcPr>
            <w:tcW w:w="930" w:type="dxa"/>
            <w:tcBorders>
              <w:left w:val="dotted" w:sz="4" w:space="0" w:color="auto"/>
            </w:tcBorders>
            <w:vAlign w:val="center"/>
          </w:tcPr>
          <w:p w14:paraId="59DBD8C1" w14:textId="29E9DB9D" w:rsidR="00831F88" w:rsidRPr="00831F88" w:rsidDel="00201166" w:rsidRDefault="00831F88" w:rsidP="00D62BC5">
            <w:pPr>
              <w:spacing w:before="0" w:after="160"/>
              <w:jc w:val="left"/>
              <w:rPr>
                <w:del w:id="18337" w:author="Houyem Rais" w:date="2024-02-22T14:46:00Z"/>
                <w:rFonts w:asciiTheme="minorHAnsi" w:hAnsiTheme="minorHAnsi" w:cstheme="minorHAnsi"/>
                <w:sz w:val="16"/>
                <w:szCs w:val="16"/>
                <w:lang w:val="fr-FR"/>
              </w:rPr>
              <w:pPrChange w:id="18338" w:author="Houyem Rais" w:date="2024-02-22T14:49:00Z">
                <w:pPr>
                  <w:spacing w:before="0" w:after="0"/>
                  <w:jc w:val="right"/>
                </w:pPr>
              </w:pPrChange>
            </w:pPr>
            <w:del w:id="18339" w:author="Houyem Rais" w:date="2024-02-22T14:46:00Z">
              <w:r w:rsidRPr="00831F88" w:rsidDel="00201166">
                <w:rPr>
                  <w:rFonts w:cs="Calibri"/>
                  <w:sz w:val="16"/>
                  <w:szCs w:val="16"/>
                </w:rPr>
                <w:delText>0,0</w:delText>
              </w:r>
            </w:del>
          </w:p>
        </w:tc>
      </w:tr>
      <w:tr w:rsidR="00831F88" w:rsidRPr="00690C96" w:rsidDel="00201166" w14:paraId="712A86FB" w14:textId="2BD8D01E" w:rsidTr="000E1E77">
        <w:trPr>
          <w:del w:id="18340" w:author="Houyem Rais" w:date="2024-02-22T14:46:00Z"/>
        </w:trPr>
        <w:tc>
          <w:tcPr>
            <w:tcW w:w="3027" w:type="dxa"/>
            <w:vAlign w:val="center"/>
          </w:tcPr>
          <w:p w14:paraId="314BC455" w14:textId="3A53BF34" w:rsidR="00831F88" w:rsidRPr="000409F8" w:rsidDel="00201166" w:rsidRDefault="00831F88" w:rsidP="00D62BC5">
            <w:pPr>
              <w:spacing w:before="0" w:after="160"/>
              <w:jc w:val="left"/>
              <w:rPr>
                <w:del w:id="18341" w:author="Houyem Rais" w:date="2024-02-22T14:46:00Z"/>
                <w:rFonts w:asciiTheme="minorHAnsi" w:hAnsiTheme="minorHAnsi" w:cstheme="minorHAnsi"/>
                <w:b/>
                <w:bCs/>
                <w:i/>
                <w:iCs/>
                <w:sz w:val="16"/>
                <w:szCs w:val="16"/>
                <w:lang w:val="fr-FR"/>
              </w:rPr>
              <w:pPrChange w:id="18342" w:author="Houyem Rais" w:date="2024-02-22T14:49:00Z">
                <w:pPr>
                  <w:spacing w:before="0" w:after="0"/>
                </w:pPr>
              </w:pPrChange>
            </w:pPr>
            <w:del w:id="18343" w:author="Houyem Rais" w:date="2024-02-22T14:46:00Z">
              <w:r w:rsidRPr="009B2603" w:rsidDel="00201166">
                <w:rPr>
                  <w:rFonts w:cstheme="minorHAnsi"/>
                  <w:b/>
                  <w:bCs/>
                  <w:i/>
                  <w:iCs/>
                  <w:sz w:val="16"/>
                  <w:szCs w:val="16"/>
                  <w:lang w:val="fr-FR"/>
                </w:rPr>
                <w:delText>Total (Comparateur du Secteur Public)</w:delText>
              </w:r>
            </w:del>
          </w:p>
        </w:tc>
        <w:tc>
          <w:tcPr>
            <w:tcW w:w="871" w:type="dxa"/>
            <w:tcBorders>
              <w:right w:val="dotted" w:sz="4" w:space="0" w:color="auto"/>
            </w:tcBorders>
            <w:vAlign w:val="center"/>
          </w:tcPr>
          <w:p w14:paraId="42B7AB8C" w14:textId="1FA8266E" w:rsidR="00831F88" w:rsidRPr="00831F88" w:rsidDel="00201166" w:rsidRDefault="00831F88" w:rsidP="00D62BC5">
            <w:pPr>
              <w:spacing w:before="0" w:after="160"/>
              <w:jc w:val="left"/>
              <w:rPr>
                <w:del w:id="18344" w:author="Houyem Rais" w:date="2024-02-22T14:46:00Z"/>
                <w:rFonts w:asciiTheme="minorHAnsi" w:hAnsiTheme="minorHAnsi" w:cstheme="minorHAnsi"/>
                <w:b/>
                <w:bCs/>
                <w:i/>
                <w:iCs/>
                <w:sz w:val="16"/>
                <w:szCs w:val="16"/>
                <w:lang w:val="fr-FR"/>
              </w:rPr>
              <w:pPrChange w:id="18345" w:author="Houyem Rais" w:date="2024-02-22T14:49:00Z">
                <w:pPr>
                  <w:spacing w:before="0" w:after="0"/>
                  <w:jc w:val="right"/>
                </w:pPr>
              </w:pPrChange>
            </w:pPr>
            <w:del w:id="18346" w:author="Houyem Rais" w:date="2024-02-22T14:46:00Z">
              <w:r w:rsidRPr="00831F88" w:rsidDel="00201166">
                <w:rPr>
                  <w:rFonts w:cs="Calibri"/>
                  <w:b/>
                  <w:bCs/>
                  <w:sz w:val="16"/>
                  <w:szCs w:val="16"/>
                </w:rPr>
                <w:delText>730,1</w:delText>
              </w:r>
            </w:del>
          </w:p>
        </w:tc>
        <w:tc>
          <w:tcPr>
            <w:tcW w:w="993" w:type="dxa"/>
            <w:tcBorders>
              <w:left w:val="dotted" w:sz="4" w:space="0" w:color="auto"/>
            </w:tcBorders>
            <w:vAlign w:val="center"/>
          </w:tcPr>
          <w:p w14:paraId="1B3CFC51" w14:textId="270CB217" w:rsidR="00831F88" w:rsidRPr="00831F88" w:rsidDel="00201166" w:rsidRDefault="00831F88" w:rsidP="00D62BC5">
            <w:pPr>
              <w:spacing w:before="0" w:after="160"/>
              <w:jc w:val="left"/>
              <w:rPr>
                <w:del w:id="18347" w:author="Houyem Rais" w:date="2024-02-22T14:46:00Z"/>
                <w:rFonts w:asciiTheme="minorHAnsi" w:hAnsiTheme="minorHAnsi" w:cstheme="minorHAnsi"/>
                <w:b/>
                <w:bCs/>
                <w:i/>
                <w:iCs/>
                <w:sz w:val="16"/>
                <w:szCs w:val="16"/>
                <w:lang w:val="fr-FR"/>
              </w:rPr>
              <w:pPrChange w:id="18348" w:author="Houyem Rais" w:date="2024-02-22T14:49:00Z">
                <w:pPr>
                  <w:spacing w:before="0" w:after="0"/>
                  <w:jc w:val="right"/>
                </w:pPr>
              </w:pPrChange>
            </w:pPr>
            <w:del w:id="18349" w:author="Houyem Rais" w:date="2024-02-22T14:46:00Z">
              <w:r w:rsidRPr="00831F88" w:rsidDel="00201166">
                <w:rPr>
                  <w:rFonts w:cs="Calibri"/>
                  <w:b/>
                  <w:bCs/>
                  <w:sz w:val="16"/>
                  <w:szCs w:val="16"/>
                </w:rPr>
                <w:delText>0,0</w:delText>
              </w:r>
            </w:del>
          </w:p>
        </w:tc>
        <w:tc>
          <w:tcPr>
            <w:tcW w:w="815" w:type="dxa"/>
            <w:tcBorders>
              <w:right w:val="dotted" w:sz="4" w:space="0" w:color="auto"/>
            </w:tcBorders>
            <w:vAlign w:val="center"/>
          </w:tcPr>
          <w:p w14:paraId="0DA87CD5" w14:textId="2C430C0B" w:rsidR="00831F88" w:rsidRPr="00831F88" w:rsidDel="00201166" w:rsidRDefault="00831F88" w:rsidP="00D62BC5">
            <w:pPr>
              <w:spacing w:before="0" w:after="160"/>
              <w:jc w:val="left"/>
              <w:rPr>
                <w:del w:id="18350" w:author="Houyem Rais" w:date="2024-02-22T14:46:00Z"/>
                <w:rFonts w:asciiTheme="minorHAnsi" w:hAnsiTheme="minorHAnsi" w:cstheme="minorHAnsi"/>
                <w:b/>
                <w:bCs/>
                <w:i/>
                <w:iCs/>
                <w:sz w:val="16"/>
                <w:szCs w:val="16"/>
                <w:lang w:val="fr-FR"/>
              </w:rPr>
              <w:pPrChange w:id="18351" w:author="Houyem Rais" w:date="2024-02-22T14:49:00Z">
                <w:pPr>
                  <w:spacing w:before="0" w:after="0"/>
                  <w:jc w:val="right"/>
                </w:pPr>
              </w:pPrChange>
            </w:pPr>
            <w:del w:id="18352" w:author="Houyem Rais" w:date="2024-02-22T14:46:00Z">
              <w:r w:rsidRPr="00831F88" w:rsidDel="00201166">
                <w:rPr>
                  <w:rFonts w:cs="Calibri"/>
                  <w:b/>
                  <w:bCs/>
                  <w:sz w:val="16"/>
                  <w:szCs w:val="16"/>
                </w:rPr>
                <w:delText>876,7</w:delText>
              </w:r>
            </w:del>
          </w:p>
        </w:tc>
        <w:tc>
          <w:tcPr>
            <w:tcW w:w="993" w:type="dxa"/>
            <w:tcBorders>
              <w:left w:val="dotted" w:sz="4" w:space="0" w:color="auto"/>
            </w:tcBorders>
            <w:vAlign w:val="center"/>
          </w:tcPr>
          <w:p w14:paraId="13C99CD9" w14:textId="48D4690C" w:rsidR="00831F88" w:rsidRPr="00831F88" w:rsidDel="00201166" w:rsidRDefault="00831F88" w:rsidP="00D62BC5">
            <w:pPr>
              <w:spacing w:before="0" w:after="160"/>
              <w:jc w:val="left"/>
              <w:rPr>
                <w:del w:id="18353" w:author="Houyem Rais" w:date="2024-02-22T14:46:00Z"/>
                <w:rFonts w:asciiTheme="minorHAnsi" w:hAnsiTheme="minorHAnsi" w:cstheme="minorHAnsi"/>
                <w:b/>
                <w:bCs/>
                <w:i/>
                <w:iCs/>
                <w:sz w:val="16"/>
                <w:szCs w:val="16"/>
                <w:lang w:val="fr-FR"/>
              </w:rPr>
              <w:pPrChange w:id="18354" w:author="Houyem Rais" w:date="2024-02-22T14:49:00Z">
                <w:pPr>
                  <w:spacing w:before="0" w:after="0"/>
                  <w:jc w:val="right"/>
                </w:pPr>
              </w:pPrChange>
            </w:pPr>
            <w:del w:id="18355" w:author="Houyem Rais" w:date="2024-02-22T14:46:00Z">
              <w:r w:rsidRPr="00831F88" w:rsidDel="00201166">
                <w:rPr>
                  <w:rFonts w:cs="Calibri"/>
                  <w:b/>
                  <w:bCs/>
                  <w:sz w:val="16"/>
                  <w:szCs w:val="16"/>
                </w:rPr>
                <w:delText>0,0</w:delText>
              </w:r>
            </w:del>
          </w:p>
        </w:tc>
        <w:tc>
          <w:tcPr>
            <w:tcW w:w="812" w:type="dxa"/>
            <w:tcBorders>
              <w:right w:val="dotted" w:sz="4" w:space="0" w:color="auto"/>
            </w:tcBorders>
            <w:vAlign w:val="center"/>
          </w:tcPr>
          <w:p w14:paraId="3892DD6A" w14:textId="721CE34B" w:rsidR="00831F88" w:rsidRPr="00831F88" w:rsidDel="00201166" w:rsidRDefault="00831F88" w:rsidP="00D62BC5">
            <w:pPr>
              <w:spacing w:before="0" w:after="160"/>
              <w:jc w:val="left"/>
              <w:rPr>
                <w:del w:id="18356" w:author="Houyem Rais" w:date="2024-02-22T14:46:00Z"/>
                <w:rFonts w:asciiTheme="minorHAnsi" w:hAnsiTheme="minorHAnsi" w:cstheme="minorHAnsi"/>
                <w:b/>
                <w:bCs/>
                <w:i/>
                <w:iCs/>
                <w:sz w:val="16"/>
                <w:szCs w:val="16"/>
                <w:lang w:val="fr-FR"/>
              </w:rPr>
              <w:pPrChange w:id="18357" w:author="Houyem Rais" w:date="2024-02-22T14:49:00Z">
                <w:pPr>
                  <w:spacing w:before="0" w:after="0"/>
                  <w:jc w:val="right"/>
                </w:pPr>
              </w:pPrChange>
            </w:pPr>
            <w:del w:id="18358" w:author="Houyem Rais" w:date="2024-02-22T14:46:00Z">
              <w:r w:rsidRPr="00831F88" w:rsidDel="00201166">
                <w:rPr>
                  <w:rFonts w:cs="Calibri"/>
                  <w:b/>
                  <w:bCs/>
                  <w:sz w:val="16"/>
                  <w:szCs w:val="16"/>
                </w:rPr>
                <w:delText>629,9</w:delText>
              </w:r>
            </w:del>
          </w:p>
        </w:tc>
        <w:tc>
          <w:tcPr>
            <w:tcW w:w="930" w:type="dxa"/>
            <w:tcBorders>
              <w:left w:val="dotted" w:sz="4" w:space="0" w:color="auto"/>
            </w:tcBorders>
            <w:vAlign w:val="center"/>
          </w:tcPr>
          <w:p w14:paraId="75450844" w14:textId="5381E57E" w:rsidR="00831F88" w:rsidRPr="00831F88" w:rsidDel="00201166" w:rsidRDefault="00831F88" w:rsidP="00D62BC5">
            <w:pPr>
              <w:spacing w:before="0" w:after="160"/>
              <w:jc w:val="left"/>
              <w:rPr>
                <w:del w:id="18359" w:author="Houyem Rais" w:date="2024-02-22T14:46:00Z"/>
                <w:rFonts w:asciiTheme="minorHAnsi" w:hAnsiTheme="minorHAnsi" w:cstheme="minorHAnsi"/>
                <w:b/>
                <w:bCs/>
                <w:i/>
                <w:iCs/>
                <w:sz w:val="16"/>
                <w:szCs w:val="16"/>
                <w:lang w:val="fr-FR"/>
              </w:rPr>
              <w:pPrChange w:id="18360" w:author="Houyem Rais" w:date="2024-02-22T14:49:00Z">
                <w:pPr>
                  <w:spacing w:before="0" w:after="0"/>
                  <w:jc w:val="right"/>
                </w:pPr>
              </w:pPrChange>
            </w:pPr>
            <w:del w:id="18361" w:author="Houyem Rais" w:date="2024-02-22T14:46:00Z">
              <w:r w:rsidRPr="00831F88" w:rsidDel="00201166">
                <w:rPr>
                  <w:rFonts w:cs="Calibri"/>
                  <w:b/>
                  <w:bCs/>
                  <w:sz w:val="16"/>
                  <w:szCs w:val="16"/>
                </w:rPr>
                <w:delText>0,0</w:delText>
              </w:r>
            </w:del>
          </w:p>
        </w:tc>
        <w:tc>
          <w:tcPr>
            <w:tcW w:w="808" w:type="dxa"/>
            <w:tcBorders>
              <w:right w:val="dotted" w:sz="4" w:space="0" w:color="auto"/>
            </w:tcBorders>
            <w:vAlign w:val="center"/>
          </w:tcPr>
          <w:p w14:paraId="745B13F5" w14:textId="01270A6C" w:rsidR="00831F88" w:rsidRPr="00831F88" w:rsidDel="00201166" w:rsidRDefault="00831F88" w:rsidP="00D62BC5">
            <w:pPr>
              <w:spacing w:before="0" w:after="160"/>
              <w:jc w:val="left"/>
              <w:rPr>
                <w:del w:id="18362" w:author="Houyem Rais" w:date="2024-02-22T14:46:00Z"/>
                <w:rFonts w:asciiTheme="minorHAnsi" w:hAnsiTheme="minorHAnsi" w:cstheme="minorHAnsi"/>
                <w:b/>
                <w:bCs/>
                <w:i/>
                <w:iCs/>
                <w:sz w:val="16"/>
                <w:szCs w:val="16"/>
                <w:lang w:val="fr-FR"/>
              </w:rPr>
              <w:pPrChange w:id="18363" w:author="Houyem Rais" w:date="2024-02-22T14:49:00Z">
                <w:pPr>
                  <w:spacing w:before="0" w:after="0"/>
                  <w:jc w:val="right"/>
                </w:pPr>
              </w:pPrChange>
            </w:pPr>
            <w:del w:id="18364" w:author="Houyem Rais" w:date="2024-02-22T14:46:00Z">
              <w:r w:rsidRPr="00831F88" w:rsidDel="00201166">
                <w:rPr>
                  <w:rFonts w:cs="Calibri"/>
                  <w:b/>
                  <w:bCs/>
                  <w:sz w:val="16"/>
                  <w:szCs w:val="16"/>
                </w:rPr>
                <w:delText>485,8</w:delText>
              </w:r>
            </w:del>
          </w:p>
        </w:tc>
        <w:tc>
          <w:tcPr>
            <w:tcW w:w="930" w:type="dxa"/>
            <w:tcBorders>
              <w:left w:val="dotted" w:sz="4" w:space="0" w:color="auto"/>
            </w:tcBorders>
            <w:vAlign w:val="center"/>
          </w:tcPr>
          <w:p w14:paraId="65199690" w14:textId="6D6EF4F8" w:rsidR="00831F88" w:rsidRPr="00831F88" w:rsidDel="00201166" w:rsidRDefault="00831F88" w:rsidP="00D62BC5">
            <w:pPr>
              <w:spacing w:before="0" w:after="160"/>
              <w:jc w:val="left"/>
              <w:rPr>
                <w:del w:id="18365" w:author="Houyem Rais" w:date="2024-02-22T14:46:00Z"/>
                <w:rFonts w:asciiTheme="minorHAnsi" w:hAnsiTheme="minorHAnsi" w:cstheme="minorHAnsi"/>
                <w:b/>
                <w:bCs/>
                <w:i/>
                <w:iCs/>
                <w:sz w:val="16"/>
                <w:szCs w:val="16"/>
                <w:lang w:val="fr-FR"/>
              </w:rPr>
              <w:pPrChange w:id="18366" w:author="Houyem Rais" w:date="2024-02-22T14:49:00Z">
                <w:pPr>
                  <w:spacing w:before="0" w:after="0"/>
                  <w:jc w:val="right"/>
                </w:pPr>
              </w:pPrChange>
            </w:pPr>
            <w:del w:id="18367" w:author="Houyem Rais" w:date="2024-02-22T14:46:00Z">
              <w:r w:rsidRPr="00831F88" w:rsidDel="00201166">
                <w:rPr>
                  <w:rFonts w:cs="Calibri"/>
                  <w:b/>
                  <w:bCs/>
                  <w:sz w:val="16"/>
                  <w:szCs w:val="16"/>
                </w:rPr>
                <w:delText>0,0</w:delText>
              </w:r>
            </w:del>
          </w:p>
        </w:tc>
        <w:tc>
          <w:tcPr>
            <w:tcW w:w="856" w:type="dxa"/>
            <w:tcBorders>
              <w:right w:val="dotted" w:sz="4" w:space="0" w:color="auto"/>
            </w:tcBorders>
            <w:vAlign w:val="center"/>
          </w:tcPr>
          <w:p w14:paraId="21B1F632" w14:textId="5050910C" w:rsidR="00831F88" w:rsidRPr="00831F88" w:rsidDel="00201166" w:rsidRDefault="00831F88" w:rsidP="00D62BC5">
            <w:pPr>
              <w:spacing w:before="0" w:after="160"/>
              <w:jc w:val="left"/>
              <w:rPr>
                <w:del w:id="18368" w:author="Houyem Rais" w:date="2024-02-22T14:46:00Z"/>
                <w:rFonts w:asciiTheme="minorHAnsi" w:hAnsiTheme="minorHAnsi" w:cstheme="minorHAnsi"/>
                <w:b/>
                <w:bCs/>
                <w:i/>
                <w:iCs/>
                <w:sz w:val="16"/>
                <w:szCs w:val="16"/>
                <w:lang w:val="fr-FR"/>
              </w:rPr>
              <w:pPrChange w:id="18369" w:author="Houyem Rais" w:date="2024-02-22T14:49:00Z">
                <w:pPr>
                  <w:spacing w:before="0" w:after="0"/>
                  <w:jc w:val="right"/>
                </w:pPr>
              </w:pPrChange>
            </w:pPr>
            <w:del w:id="18370" w:author="Houyem Rais" w:date="2024-02-22T14:46:00Z">
              <w:r w:rsidRPr="00831F88" w:rsidDel="00201166">
                <w:rPr>
                  <w:rFonts w:cs="Calibri"/>
                  <w:b/>
                  <w:bCs/>
                  <w:i/>
                  <w:iCs/>
                  <w:sz w:val="16"/>
                  <w:szCs w:val="16"/>
                </w:rPr>
                <w:delText>720,1</w:delText>
              </w:r>
            </w:del>
          </w:p>
        </w:tc>
        <w:tc>
          <w:tcPr>
            <w:tcW w:w="930" w:type="dxa"/>
            <w:tcBorders>
              <w:left w:val="dotted" w:sz="4" w:space="0" w:color="auto"/>
            </w:tcBorders>
            <w:vAlign w:val="center"/>
          </w:tcPr>
          <w:p w14:paraId="433E9483" w14:textId="54C1440D" w:rsidR="00831F88" w:rsidRPr="00831F88" w:rsidDel="00201166" w:rsidRDefault="00831F88" w:rsidP="00D62BC5">
            <w:pPr>
              <w:spacing w:before="0" w:after="160"/>
              <w:jc w:val="left"/>
              <w:rPr>
                <w:del w:id="18371" w:author="Houyem Rais" w:date="2024-02-22T14:46:00Z"/>
                <w:rFonts w:asciiTheme="minorHAnsi" w:hAnsiTheme="minorHAnsi" w:cstheme="minorHAnsi"/>
                <w:b/>
                <w:bCs/>
                <w:i/>
                <w:iCs/>
                <w:sz w:val="16"/>
                <w:szCs w:val="16"/>
                <w:lang w:val="fr-FR"/>
              </w:rPr>
              <w:pPrChange w:id="18372" w:author="Houyem Rais" w:date="2024-02-22T14:49:00Z">
                <w:pPr>
                  <w:spacing w:before="0" w:after="0"/>
                  <w:jc w:val="right"/>
                </w:pPr>
              </w:pPrChange>
            </w:pPr>
            <w:del w:id="18373" w:author="Houyem Rais" w:date="2024-02-22T14:46:00Z">
              <w:r w:rsidRPr="00831F88" w:rsidDel="00201166">
                <w:rPr>
                  <w:rFonts w:cs="Calibri"/>
                  <w:b/>
                  <w:bCs/>
                  <w:i/>
                  <w:iCs/>
                  <w:sz w:val="16"/>
                  <w:szCs w:val="16"/>
                </w:rPr>
                <w:delText>0,0</w:delText>
              </w:r>
            </w:del>
          </w:p>
        </w:tc>
        <w:tc>
          <w:tcPr>
            <w:tcW w:w="801" w:type="dxa"/>
            <w:tcBorders>
              <w:right w:val="dotted" w:sz="4" w:space="0" w:color="auto"/>
            </w:tcBorders>
            <w:vAlign w:val="center"/>
          </w:tcPr>
          <w:p w14:paraId="52D42FD8" w14:textId="1CA818DA" w:rsidR="00831F88" w:rsidRPr="00831F88" w:rsidDel="00201166" w:rsidRDefault="00831F88" w:rsidP="00D62BC5">
            <w:pPr>
              <w:spacing w:before="0" w:after="160"/>
              <w:jc w:val="left"/>
              <w:rPr>
                <w:del w:id="18374" w:author="Houyem Rais" w:date="2024-02-22T14:46:00Z"/>
                <w:rFonts w:asciiTheme="minorHAnsi" w:hAnsiTheme="minorHAnsi" w:cstheme="minorHAnsi"/>
                <w:b/>
                <w:bCs/>
                <w:i/>
                <w:iCs/>
                <w:sz w:val="16"/>
                <w:szCs w:val="16"/>
                <w:lang w:val="fr-FR"/>
              </w:rPr>
              <w:pPrChange w:id="18375" w:author="Houyem Rais" w:date="2024-02-22T14:49:00Z">
                <w:pPr>
                  <w:spacing w:before="0" w:after="0"/>
                  <w:jc w:val="right"/>
                </w:pPr>
              </w:pPrChange>
            </w:pPr>
            <w:del w:id="18376" w:author="Houyem Rais" w:date="2024-02-22T14:46:00Z">
              <w:r w:rsidRPr="00831F88" w:rsidDel="00201166">
                <w:rPr>
                  <w:rFonts w:cs="Calibri"/>
                  <w:b/>
                  <w:bCs/>
                  <w:sz w:val="16"/>
                  <w:szCs w:val="16"/>
                </w:rPr>
                <w:delText>621,9</w:delText>
              </w:r>
            </w:del>
          </w:p>
        </w:tc>
        <w:tc>
          <w:tcPr>
            <w:tcW w:w="930" w:type="dxa"/>
            <w:tcBorders>
              <w:left w:val="dotted" w:sz="4" w:space="0" w:color="auto"/>
            </w:tcBorders>
            <w:vAlign w:val="center"/>
          </w:tcPr>
          <w:p w14:paraId="313C4B89" w14:textId="3B25952E" w:rsidR="00831F88" w:rsidRPr="00831F88" w:rsidDel="00201166" w:rsidRDefault="00831F88" w:rsidP="00D62BC5">
            <w:pPr>
              <w:spacing w:before="0" w:after="160"/>
              <w:jc w:val="left"/>
              <w:rPr>
                <w:del w:id="18377" w:author="Houyem Rais" w:date="2024-02-22T14:46:00Z"/>
                <w:rFonts w:asciiTheme="minorHAnsi" w:hAnsiTheme="minorHAnsi" w:cstheme="minorHAnsi"/>
                <w:b/>
                <w:bCs/>
                <w:i/>
                <w:iCs/>
                <w:sz w:val="16"/>
                <w:szCs w:val="16"/>
                <w:lang w:val="fr-FR"/>
              </w:rPr>
              <w:pPrChange w:id="18378" w:author="Houyem Rais" w:date="2024-02-22T14:49:00Z">
                <w:pPr>
                  <w:spacing w:before="0" w:after="0"/>
                  <w:jc w:val="right"/>
                </w:pPr>
              </w:pPrChange>
            </w:pPr>
            <w:del w:id="18379" w:author="Houyem Rais" w:date="2024-02-22T14:46:00Z">
              <w:r w:rsidRPr="00831F88" w:rsidDel="00201166">
                <w:rPr>
                  <w:rFonts w:cs="Calibri"/>
                  <w:b/>
                  <w:bCs/>
                  <w:sz w:val="16"/>
                  <w:szCs w:val="16"/>
                </w:rPr>
                <w:delText>0,0</w:delText>
              </w:r>
            </w:del>
          </w:p>
        </w:tc>
      </w:tr>
      <w:tr w:rsidR="0086082B" w:rsidRPr="00690C96" w:rsidDel="00201166" w14:paraId="254BA675" w14:textId="716BA759" w:rsidTr="00197084">
        <w:trPr>
          <w:del w:id="18380" w:author="Houyem Rais" w:date="2024-02-22T14:46:00Z"/>
        </w:trPr>
        <w:tc>
          <w:tcPr>
            <w:tcW w:w="3027" w:type="dxa"/>
            <w:shd w:val="clear" w:color="auto" w:fill="B4C6E7" w:themeFill="accent1" w:themeFillTint="66"/>
            <w:vAlign w:val="center"/>
          </w:tcPr>
          <w:p w14:paraId="618768B1" w14:textId="2EB0F61B" w:rsidR="0086082B" w:rsidRPr="000409F8" w:rsidDel="00201166" w:rsidRDefault="0086082B" w:rsidP="00D62BC5">
            <w:pPr>
              <w:spacing w:before="0" w:after="160"/>
              <w:jc w:val="left"/>
              <w:rPr>
                <w:del w:id="18381" w:author="Houyem Rais" w:date="2024-02-22T14:46:00Z"/>
                <w:rFonts w:asciiTheme="minorHAnsi" w:hAnsiTheme="minorHAnsi" w:cstheme="minorHAnsi"/>
                <w:b/>
                <w:bCs/>
                <w:sz w:val="16"/>
                <w:szCs w:val="16"/>
                <w:lang w:val="fr-FR"/>
              </w:rPr>
              <w:pPrChange w:id="18382" w:author="Houyem Rais" w:date="2024-02-22T14:49:00Z">
                <w:pPr>
                  <w:spacing w:before="0" w:after="0"/>
                </w:pPr>
              </w:pPrChange>
            </w:pPr>
            <w:del w:id="18383" w:author="Houyem Rais" w:date="2024-02-22T14:46:00Z">
              <w:r w:rsidRPr="000409F8" w:rsidDel="00201166">
                <w:rPr>
                  <w:rFonts w:cstheme="minorHAnsi"/>
                  <w:b/>
                  <w:bCs/>
                  <w:sz w:val="16"/>
                  <w:szCs w:val="16"/>
                </w:rPr>
                <w:delText>Option 1 – BOT économique</w:delText>
              </w:r>
            </w:del>
          </w:p>
        </w:tc>
        <w:tc>
          <w:tcPr>
            <w:tcW w:w="871" w:type="dxa"/>
            <w:tcBorders>
              <w:right w:val="dotted" w:sz="4" w:space="0" w:color="auto"/>
            </w:tcBorders>
            <w:shd w:val="clear" w:color="auto" w:fill="B4C6E7" w:themeFill="accent1" w:themeFillTint="66"/>
            <w:vAlign w:val="center"/>
          </w:tcPr>
          <w:p w14:paraId="22C8340E" w14:textId="49073DCC" w:rsidR="0086082B" w:rsidRPr="0086082B" w:rsidDel="00201166" w:rsidRDefault="0086082B" w:rsidP="00D62BC5">
            <w:pPr>
              <w:spacing w:before="0" w:after="160"/>
              <w:jc w:val="left"/>
              <w:rPr>
                <w:del w:id="18384" w:author="Houyem Rais" w:date="2024-02-22T14:46:00Z"/>
                <w:rFonts w:asciiTheme="minorHAnsi" w:hAnsiTheme="minorHAnsi" w:cstheme="minorHAnsi"/>
                <w:b/>
                <w:bCs/>
                <w:sz w:val="16"/>
                <w:szCs w:val="16"/>
                <w:lang w:val="fr-FR"/>
              </w:rPr>
              <w:pPrChange w:id="18385" w:author="Houyem Rais" w:date="2024-02-22T14:49:00Z">
                <w:pPr>
                  <w:spacing w:before="0" w:after="0"/>
                  <w:jc w:val="right"/>
                </w:pPr>
              </w:pPrChange>
            </w:pPr>
            <w:del w:id="18386" w:author="Houyem Rais" w:date="2024-02-22T14:46:00Z">
              <w:r w:rsidRPr="0086082B" w:rsidDel="00201166">
                <w:rPr>
                  <w:rFonts w:cs="Calibri"/>
                  <w:b/>
                  <w:bCs/>
                  <w:sz w:val="16"/>
                  <w:szCs w:val="16"/>
                </w:rPr>
                <w:delText> </w:delText>
              </w:r>
            </w:del>
          </w:p>
        </w:tc>
        <w:tc>
          <w:tcPr>
            <w:tcW w:w="993" w:type="dxa"/>
            <w:tcBorders>
              <w:left w:val="dotted" w:sz="4" w:space="0" w:color="auto"/>
            </w:tcBorders>
            <w:shd w:val="clear" w:color="auto" w:fill="B4C6E7" w:themeFill="accent1" w:themeFillTint="66"/>
            <w:vAlign w:val="center"/>
          </w:tcPr>
          <w:p w14:paraId="7581CA2F" w14:textId="1F31CD33" w:rsidR="0086082B" w:rsidRPr="0086082B" w:rsidDel="00201166" w:rsidRDefault="0086082B" w:rsidP="00D62BC5">
            <w:pPr>
              <w:spacing w:before="0" w:after="160"/>
              <w:jc w:val="left"/>
              <w:rPr>
                <w:del w:id="18387" w:author="Houyem Rais" w:date="2024-02-22T14:46:00Z"/>
                <w:rFonts w:asciiTheme="minorHAnsi" w:hAnsiTheme="minorHAnsi" w:cstheme="minorHAnsi"/>
                <w:b/>
                <w:bCs/>
                <w:sz w:val="16"/>
                <w:szCs w:val="16"/>
                <w:lang w:val="fr-FR"/>
              </w:rPr>
              <w:pPrChange w:id="18388" w:author="Houyem Rais" w:date="2024-02-22T14:49:00Z">
                <w:pPr>
                  <w:spacing w:before="0" w:after="0"/>
                  <w:jc w:val="right"/>
                </w:pPr>
              </w:pPrChange>
            </w:pPr>
            <w:del w:id="18389" w:author="Houyem Rais" w:date="2024-02-22T14:46:00Z">
              <w:r w:rsidRPr="0086082B" w:rsidDel="00201166">
                <w:rPr>
                  <w:rFonts w:cs="Calibri"/>
                  <w:b/>
                  <w:bCs/>
                  <w:sz w:val="16"/>
                  <w:szCs w:val="16"/>
                </w:rPr>
                <w:delText> </w:delText>
              </w:r>
            </w:del>
          </w:p>
        </w:tc>
        <w:tc>
          <w:tcPr>
            <w:tcW w:w="815" w:type="dxa"/>
            <w:tcBorders>
              <w:right w:val="dotted" w:sz="4" w:space="0" w:color="auto"/>
            </w:tcBorders>
            <w:shd w:val="clear" w:color="auto" w:fill="B4C6E7" w:themeFill="accent1" w:themeFillTint="66"/>
            <w:vAlign w:val="center"/>
          </w:tcPr>
          <w:p w14:paraId="0F3669C2" w14:textId="2E5269C0" w:rsidR="0086082B" w:rsidRPr="0086082B" w:rsidDel="00201166" w:rsidRDefault="0086082B" w:rsidP="00D62BC5">
            <w:pPr>
              <w:spacing w:before="0" w:after="160"/>
              <w:jc w:val="left"/>
              <w:rPr>
                <w:del w:id="18390" w:author="Houyem Rais" w:date="2024-02-22T14:46:00Z"/>
                <w:rFonts w:asciiTheme="minorHAnsi" w:hAnsiTheme="minorHAnsi" w:cstheme="minorHAnsi"/>
                <w:b/>
                <w:bCs/>
                <w:sz w:val="16"/>
                <w:szCs w:val="16"/>
                <w:lang w:val="fr-FR"/>
              </w:rPr>
              <w:pPrChange w:id="18391" w:author="Houyem Rais" w:date="2024-02-22T14:49:00Z">
                <w:pPr>
                  <w:spacing w:before="0" w:after="0"/>
                  <w:jc w:val="right"/>
                </w:pPr>
              </w:pPrChange>
            </w:pPr>
            <w:del w:id="18392" w:author="Houyem Rais" w:date="2024-02-22T14:46:00Z">
              <w:r w:rsidRPr="0086082B" w:rsidDel="00201166">
                <w:rPr>
                  <w:rFonts w:cs="Calibri"/>
                  <w:b/>
                  <w:bCs/>
                  <w:sz w:val="16"/>
                  <w:szCs w:val="16"/>
                </w:rPr>
                <w:delText> </w:delText>
              </w:r>
            </w:del>
          </w:p>
        </w:tc>
        <w:tc>
          <w:tcPr>
            <w:tcW w:w="993" w:type="dxa"/>
            <w:tcBorders>
              <w:left w:val="dotted" w:sz="4" w:space="0" w:color="auto"/>
            </w:tcBorders>
            <w:shd w:val="clear" w:color="auto" w:fill="B4C6E7" w:themeFill="accent1" w:themeFillTint="66"/>
            <w:vAlign w:val="center"/>
          </w:tcPr>
          <w:p w14:paraId="3583F48B" w14:textId="30303368" w:rsidR="0086082B" w:rsidRPr="0086082B" w:rsidDel="00201166" w:rsidRDefault="0086082B" w:rsidP="00D62BC5">
            <w:pPr>
              <w:spacing w:before="0" w:after="160"/>
              <w:jc w:val="left"/>
              <w:rPr>
                <w:del w:id="18393" w:author="Houyem Rais" w:date="2024-02-22T14:46:00Z"/>
                <w:rFonts w:asciiTheme="minorHAnsi" w:hAnsiTheme="minorHAnsi" w:cstheme="minorHAnsi"/>
                <w:b/>
                <w:bCs/>
                <w:sz w:val="16"/>
                <w:szCs w:val="16"/>
                <w:lang w:val="fr-FR"/>
              </w:rPr>
              <w:pPrChange w:id="18394" w:author="Houyem Rais" w:date="2024-02-22T14:49:00Z">
                <w:pPr>
                  <w:spacing w:before="0" w:after="0"/>
                  <w:jc w:val="right"/>
                </w:pPr>
              </w:pPrChange>
            </w:pPr>
            <w:del w:id="18395" w:author="Houyem Rais" w:date="2024-02-22T14:46:00Z">
              <w:r w:rsidRPr="0086082B" w:rsidDel="00201166">
                <w:rPr>
                  <w:rFonts w:cs="Calibri"/>
                  <w:b/>
                  <w:bCs/>
                  <w:sz w:val="16"/>
                  <w:szCs w:val="16"/>
                </w:rPr>
                <w:delText> </w:delText>
              </w:r>
            </w:del>
          </w:p>
        </w:tc>
        <w:tc>
          <w:tcPr>
            <w:tcW w:w="812" w:type="dxa"/>
            <w:tcBorders>
              <w:bottom w:val="single" w:sz="4" w:space="0" w:color="auto"/>
              <w:right w:val="dotted" w:sz="4" w:space="0" w:color="auto"/>
            </w:tcBorders>
            <w:shd w:val="clear" w:color="auto" w:fill="B4C6E7" w:themeFill="accent1" w:themeFillTint="66"/>
            <w:vAlign w:val="center"/>
          </w:tcPr>
          <w:p w14:paraId="224953C3" w14:textId="21365431" w:rsidR="0086082B" w:rsidRPr="0086082B" w:rsidDel="00201166" w:rsidRDefault="0086082B" w:rsidP="00D62BC5">
            <w:pPr>
              <w:spacing w:before="0" w:after="160"/>
              <w:jc w:val="left"/>
              <w:rPr>
                <w:del w:id="18396" w:author="Houyem Rais" w:date="2024-02-22T14:46:00Z"/>
                <w:rFonts w:asciiTheme="minorHAnsi" w:hAnsiTheme="minorHAnsi" w:cstheme="minorHAnsi"/>
                <w:b/>
                <w:bCs/>
                <w:sz w:val="16"/>
                <w:szCs w:val="16"/>
                <w:lang w:val="fr-FR"/>
              </w:rPr>
              <w:pPrChange w:id="18397" w:author="Houyem Rais" w:date="2024-02-22T14:49:00Z">
                <w:pPr>
                  <w:spacing w:before="0" w:after="0"/>
                  <w:jc w:val="right"/>
                </w:pPr>
              </w:pPrChange>
            </w:pPr>
            <w:del w:id="18398"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721F1C74" w14:textId="49792843" w:rsidR="0086082B" w:rsidRPr="0086082B" w:rsidDel="00201166" w:rsidRDefault="0086082B" w:rsidP="00D62BC5">
            <w:pPr>
              <w:spacing w:before="0" w:after="160"/>
              <w:jc w:val="left"/>
              <w:rPr>
                <w:del w:id="18399" w:author="Houyem Rais" w:date="2024-02-22T14:46:00Z"/>
                <w:rFonts w:asciiTheme="minorHAnsi" w:hAnsiTheme="minorHAnsi" w:cstheme="minorHAnsi"/>
                <w:b/>
                <w:bCs/>
                <w:sz w:val="16"/>
                <w:szCs w:val="16"/>
                <w:lang w:val="fr-FR"/>
              </w:rPr>
              <w:pPrChange w:id="18400" w:author="Houyem Rais" w:date="2024-02-22T14:49:00Z">
                <w:pPr>
                  <w:spacing w:before="0" w:after="0"/>
                  <w:jc w:val="right"/>
                </w:pPr>
              </w:pPrChange>
            </w:pPr>
            <w:del w:id="18401" w:author="Houyem Rais" w:date="2024-02-22T14:46:00Z">
              <w:r w:rsidRPr="0086082B" w:rsidDel="00201166">
                <w:rPr>
                  <w:rFonts w:cs="Calibri"/>
                  <w:b/>
                  <w:bCs/>
                  <w:sz w:val="16"/>
                  <w:szCs w:val="16"/>
                </w:rPr>
                <w:delText> </w:delText>
              </w:r>
            </w:del>
          </w:p>
        </w:tc>
        <w:tc>
          <w:tcPr>
            <w:tcW w:w="808" w:type="dxa"/>
            <w:tcBorders>
              <w:bottom w:val="single" w:sz="4" w:space="0" w:color="auto"/>
              <w:right w:val="dotted" w:sz="4" w:space="0" w:color="auto"/>
            </w:tcBorders>
            <w:shd w:val="clear" w:color="auto" w:fill="B4C6E7" w:themeFill="accent1" w:themeFillTint="66"/>
            <w:vAlign w:val="center"/>
          </w:tcPr>
          <w:p w14:paraId="2E938C52" w14:textId="5446827A" w:rsidR="0086082B" w:rsidRPr="0086082B" w:rsidDel="00201166" w:rsidRDefault="0086082B" w:rsidP="00D62BC5">
            <w:pPr>
              <w:spacing w:before="0" w:after="160"/>
              <w:jc w:val="left"/>
              <w:rPr>
                <w:del w:id="18402" w:author="Houyem Rais" w:date="2024-02-22T14:46:00Z"/>
                <w:rFonts w:asciiTheme="minorHAnsi" w:hAnsiTheme="minorHAnsi" w:cstheme="minorHAnsi"/>
                <w:b/>
                <w:bCs/>
                <w:sz w:val="16"/>
                <w:szCs w:val="16"/>
                <w:lang w:val="fr-FR"/>
              </w:rPr>
              <w:pPrChange w:id="18403" w:author="Houyem Rais" w:date="2024-02-22T14:49:00Z">
                <w:pPr>
                  <w:spacing w:before="0" w:after="0"/>
                  <w:jc w:val="right"/>
                </w:pPr>
              </w:pPrChange>
            </w:pPr>
            <w:del w:id="18404"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6D7AFB21" w14:textId="4A79D170" w:rsidR="0086082B" w:rsidRPr="0086082B" w:rsidDel="00201166" w:rsidRDefault="0086082B" w:rsidP="00D62BC5">
            <w:pPr>
              <w:spacing w:before="0" w:after="160"/>
              <w:jc w:val="left"/>
              <w:rPr>
                <w:del w:id="18405" w:author="Houyem Rais" w:date="2024-02-22T14:46:00Z"/>
                <w:rFonts w:asciiTheme="minorHAnsi" w:hAnsiTheme="minorHAnsi" w:cstheme="minorHAnsi"/>
                <w:b/>
                <w:bCs/>
                <w:sz w:val="16"/>
                <w:szCs w:val="16"/>
                <w:lang w:val="fr-FR"/>
              </w:rPr>
              <w:pPrChange w:id="18406" w:author="Houyem Rais" w:date="2024-02-22T14:49:00Z">
                <w:pPr>
                  <w:spacing w:before="0" w:after="0"/>
                  <w:jc w:val="right"/>
                </w:pPr>
              </w:pPrChange>
            </w:pPr>
            <w:del w:id="18407" w:author="Houyem Rais" w:date="2024-02-22T14:46:00Z">
              <w:r w:rsidRPr="0086082B" w:rsidDel="00201166">
                <w:rPr>
                  <w:rFonts w:cs="Calibri"/>
                  <w:b/>
                  <w:bCs/>
                  <w:sz w:val="16"/>
                  <w:szCs w:val="16"/>
                </w:rPr>
                <w:delText> </w:delText>
              </w:r>
            </w:del>
          </w:p>
        </w:tc>
        <w:tc>
          <w:tcPr>
            <w:tcW w:w="856" w:type="dxa"/>
            <w:tcBorders>
              <w:bottom w:val="single" w:sz="4" w:space="0" w:color="auto"/>
              <w:right w:val="dotted" w:sz="4" w:space="0" w:color="auto"/>
            </w:tcBorders>
            <w:shd w:val="clear" w:color="auto" w:fill="B4C6E7" w:themeFill="accent1" w:themeFillTint="66"/>
            <w:vAlign w:val="center"/>
          </w:tcPr>
          <w:p w14:paraId="22011CEC" w14:textId="34DA0915" w:rsidR="0086082B" w:rsidRPr="0086082B" w:rsidDel="00201166" w:rsidRDefault="0086082B" w:rsidP="00D62BC5">
            <w:pPr>
              <w:spacing w:before="0" w:after="160"/>
              <w:jc w:val="left"/>
              <w:rPr>
                <w:del w:id="18408" w:author="Houyem Rais" w:date="2024-02-22T14:46:00Z"/>
                <w:rFonts w:asciiTheme="minorHAnsi" w:hAnsiTheme="minorHAnsi" w:cstheme="minorHAnsi"/>
                <w:b/>
                <w:bCs/>
                <w:sz w:val="16"/>
                <w:szCs w:val="16"/>
                <w:lang w:val="fr-FR"/>
              </w:rPr>
              <w:pPrChange w:id="18409" w:author="Houyem Rais" w:date="2024-02-22T14:49:00Z">
                <w:pPr>
                  <w:spacing w:before="0" w:after="0"/>
                  <w:jc w:val="right"/>
                </w:pPr>
              </w:pPrChange>
            </w:pPr>
            <w:del w:id="18410"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1FBF4DFF" w14:textId="7FB554B8" w:rsidR="0086082B" w:rsidRPr="0086082B" w:rsidDel="00201166" w:rsidRDefault="0086082B" w:rsidP="00D62BC5">
            <w:pPr>
              <w:spacing w:before="0" w:after="160"/>
              <w:jc w:val="left"/>
              <w:rPr>
                <w:del w:id="18411" w:author="Houyem Rais" w:date="2024-02-22T14:46:00Z"/>
                <w:rFonts w:asciiTheme="minorHAnsi" w:hAnsiTheme="minorHAnsi" w:cstheme="minorHAnsi"/>
                <w:b/>
                <w:bCs/>
                <w:sz w:val="16"/>
                <w:szCs w:val="16"/>
                <w:lang w:val="fr-FR"/>
              </w:rPr>
              <w:pPrChange w:id="18412" w:author="Houyem Rais" w:date="2024-02-22T14:49:00Z">
                <w:pPr>
                  <w:spacing w:before="0" w:after="0"/>
                  <w:jc w:val="right"/>
                </w:pPr>
              </w:pPrChange>
            </w:pPr>
            <w:del w:id="18413" w:author="Houyem Rais" w:date="2024-02-22T14:46:00Z">
              <w:r w:rsidRPr="0086082B" w:rsidDel="00201166">
                <w:rPr>
                  <w:rFonts w:cs="Calibri"/>
                  <w:b/>
                  <w:bCs/>
                  <w:sz w:val="16"/>
                  <w:szCs w:val="16"/>
                </w:rPr>
                <w:delText> </w:delText>
              </w:r>
            </w:del>
          </w:p>
        </w:tc>
        <w:tc>
          <w:tcPr>
            <w:tcW w:w="801" w:type="dxa"/>
            <w:tcBorders>
              <w:bottom w:val="single" w:sz="4" w:space="0" w:color="auto"/>
              <w:right w:val="dotted" w:sz="4" w:space="0" w:color="auto"/>
            </w:tcBorders>
            <w:shd w:val="clear" w:color="auto" w:fill="B4C6E7" w:themeFill="accent1" w:themeFillTint="66"/>
            <w:vAlign w:val="center"/>
          </w:tcPr>
          <w:p w14:paraId="091FF553" w14:textId="4C85B5C3" w:rsidR="0086082B" w:rsidRPr="0086082B" w:rsidDel="00201166" w:rsidRDefault="0086082B" w:rsidP="00D62BC5">
            <w:pPr>
              <w:spacing w:before="0" w:after="160"/>
              <w:jc w:val="left"/>
              <w:rPr>
                <w:del w:id="18414" w:author="Houyem Rais" w:date="2024-02-22T14:46:00Z"/>
                <w:rFonts w:asciiTheme="minorHAnsi" w:hAnsiTheme="minorHAnsi" w:cstheme="minorHAnsi"/>
                <w:b/>
                <w:bCs/>
                <w:sz w:val="16"/>
                <w:szCs w:val="16"/>
                <w:lang w:val="fr-FR"/>
              </w:rPr>
              <w:pPrChange w:id="18415" w:author="Houyem Rais" w:date="2024-02-22T14:49:00Z">
                <w:pPr>
                  <w:spacing w:before="0" w:after="0"/>
                  <w:jc w:val="right"/>
                </w:pPr>
              </w:pPrChange>
            </w:pPr>
            <w:del w:id="18416"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2A1321C8" w14:textId="0F3EA5CF" w:rsidR="0086082B" w:rsidRPr="0086082B" w:rsidDel="00201166" w:rsidRDefault="0086082B" w:rsidP="00D62BC5">
            <w:pPr>
              <w:spacing w:before="0" w:after="160"/>
              <w:jc w:val="left"/>
              <w:rPr>
                <w:del w:id="18417" w:author="Houyem Rais" w:date="2024-02-22T14:46:00Z"/>
                <w:rFonts w:asciiTheme="minorHAnsi" w:hAnsiTheme="minorHAnsi" w:cstheme="minorHAnsi"/>
                <w:b/>
                <w:bCs/>
                <w:sz w:val="16"/>
                <w:szCs w:val="16"/>
                <w:lang w:val="fr-FR"/>
              </w:rPr>
              <w:pPrChange w:id="18418" w:author="Houyem Rais" w:date="2024-02-22T14:49:00Z">
                <w:pPr>
                  <w:spacing w:before="0" w:after="0"/>
                  <w:jc w:val="right"/>
                </w:pPr>
              </w:pPrChange>
            </w:pPr>
            <w:del w:id="18419" w:author="Houyem Rais" w:date="2024-02-22T14:46:00Z">
              <w:r w:rsidRPr="0086082B" w:rsidDel="00201166">
                <w:rPr>
                  <w:rFonts w:cs="Calibri"/>
                  <w:b/>
                  <w:bCs/>
                  <w:sz w:val="16"/>
                  <w:szCs w:val="16"/>
                </w:rPr>
                <w:delText> </w:delText>
              </w:r>
            </w:del>
          </w:p>
        </w:tc>
      </w:tr>
      <w:tr w:rsidR="0086082B" w:rsidRPr="00690C96" w:rsidDel="00201166" w14:paraId="79B24E24" w14:textId="0998623C" w:rsidTr="000E1E77">
        <w:trPr>
          <w:del w:id="18420" w:author="Houyem Rais" w:date="2024-02-22T14:46:00Z"/>
        </w:trPr>
        <w:tc>
          <w:tcPr>
            <w:tcW w:w="3027" w:type="dxa"/>
            <w:vAlign w:val="bottom"/>
          </w:tcPr>
          <w:p w14:paraId="41CB2A57" w14:textId="7E2DAC2B" w:rsidR="0086082B" w:rsidRPr="000409F8" w:rsidDel="00201166" w:rsidRDefault="0086082B" w:rsidP="00D62BC5">
            <w:pPr>
              <w:spacing w:before="0" w:after="160"/>
              <w:jc w:val="left"/>
              <w:rPr>
                <w:del w:id="18421" w:author="Houyem Rais" w:date="2024-02-22T14:46:00Z"/>
                <w:rFonts w:asciiTheme="minorHAnsi" w:hAnsiTheme="minorHAnsi" w:cstheme="minorHAnsi"/>
                <w:sz w:val="16"/>
                <w:szCs w:val="16"/>
                <w:lang w:val="fr-FR"/>
              </w:rPr>
              <w:pPrChange w:id="18422" w:author="Houyem Rais" w:date="2024-02-22T14:49:00Z">
                <w:pPr>
                  <w:spacing w:before="0" w:after="0"/>
                </w:pPr>
              </w:pPrChange>
            </w:pPr>
            <w:del w:id="18423" w:author="Houyem Rais" w:date="2024-02-22T14:46:00Z">
              <w:r w:rsidRPr="00690C96" w:rsidDel="00201166">
                <w:rPr>
                  <w:rFonts w:cstheme="minorHAnsi"/>
                  <w:sz w:val="16"/>
                  <w:szCs w:val="16"/>
                </w:rPr>
                <w:delText>Passation de marché</w:delText>
              </w:r>
            </w:del>
          </w:p>
        </w:tc>
        <w:tc>
          <w:tcPr>
            <w:tcW w:w="871" w:type="dxa"/>
            <w:tcBorders>
              <w:right w:val="dotted" w:sz="4" w:space="0" w:color="auto"/>
            </w:tcBorders>
            <w:vAlign w:val="center"/>
          </w:tcPr>
          <w:p w14:paraId="2A241F3A" w14:textId="6F6AC589" w:rsidR="0086082B" w:rsidRPr="0086082B" w:rsidDel="00201166" w:rsidRDefault="0086082B" w:rsidP="00D62BC5">
            <w:pPr>
              <w:spacing w:before="0" w:after="160"/>
              <w:jc w:val="left"/>
              <w:rPr>
                <w:del w:id="18424" w:author="Houyem Rais" w:date="2024-02-22T14:46:00Z"/>
                <w:rFonts w:asciiTheme="minorHAnsi" w:hAnsiTheme="minorHAnsi" w:cstheme="minorHAnsi"/>
                <w:sz w:val="16"/>
                <w:szCs w:val="16"/>
                <w:lang w:val="fr-FR"/>
              </w:rPr>
              <w:pPrChange w:id="18425" w:author="Houyem Rais" w:date="2024-02-22T14:49:00Z">
                <w:pPr>
                  <w:spacing w:before="0" w:after="0"/>
                  <w:jc w:val="right"/>
                </w:pPr>
              </w:pPrChange>
            </w:pPr>
            <w:del w:id="18426" w:author="Houyem Rais" w:date="2024-02-22T14:46:00Z">
              <w:r w:rsidRPr="0086082B" w:rsidDel="00201166">
                <w:rPr>
                  <w:rFonts w:cs="Calibri"/>
                  <w:sz w:val="16"/>
                  <w:szCs w:val="16"/>
                </w:rPr>
                <w:delText>81,6</w:delText>
              </w:r>
            </w:del>
          </w:p>
        </w:tc>
        <w:tc>
          <w:tcPr>
            <w:tcW w:w="993" w:type="dxa"/>
            <w:tcBorders>
              <w:left w:val="dotted" w:sz="4" w:space="0" w:color="auto"/>
            </w:tcBorders>
            <w:vAlign w:val="center"/>
          </w:tcPr>
          <w:p w14:paraId="46CEC2D2" w14:textId="37BE90A7" w:rsidR="0086082B" w:rsidRPr="0086082B" w:rsidDel="00201166" w:rsidRDefault="0086082B" w:rsidP="00D62BC5">
            <w:pPr>
              <w:spacing w:before="0" w:after="160"/>
              <w:jc w:val="left"/>
              <w:rPr>
                <w:del w:id="18427" w:author="Houyem Rais" w:date="2024-02-22T14:46:00Z"/>
                <w:rFonts w:asciiTheme="minorHAnsi" w:hAnsiTheme="minorHAnsi" w:cstheme="minorHAnsi"/>
                <w:sz w:val="16"/>
                <w:szCs w:val="16"/>
                <w:lang w:val="fr-FR"/>
              </w:rPr>
              <w:pPrChange w:id="18428" w:author="Houyem Rais" w:date="2024-02-22T14:49:00Z">
                <w:pPr>
                  <w:spacing w:before="0" w:after="0"/>
                  <w:jc w:val="right"/>
                </w:pPr>
              </w:pPrChange>
            </w:pPr>
            <w:del w:id="18429" w:author="Houyem Rais" w:date="2024-02-22T14:46:00Z">
              <w:r w:rsidRPr="0086082B" w:rsidDel="00201166">
                <w:rPr>
                  <w:rFonts w:cs="Calibri"/>
                  <w:sz w:val="16"/>
                  <w:szCs w:val="16"/>
                </w:rPr>
                <w:delText>24,4</w:delText>
              </w:r>
            </w:del>
          </w:p>
        </w:tc>
        <w:tc>
          <w:tcPr>
            <w:tcW w:w="815" w:type="dxa"/>
            <w:tcBorders>
              <w:right w:val="dotted" w:sz="4" w:space="0" w:color="auto"/>
            </w:tcBorders>
            <w:vAlign w:val="center"/>
          </w:tcPr>
          <w:p w14:paraId="0514C876" w14:textId="7BB5C109" w:rsidR="0086082B" w:rsidRPr="0086082B" w:rsidDel="00201166" w:rsidRDefault="0086082B" w:rsidP="00D62BC5">
            <w:pPr>
              <w:spacing w:before="0" w:after="160"/>
              <w:jc w:val="left"/>
              <w:rPr>
                <w:del w:id="18430" w:author="Houyem Rais" w:date="2024-02-22T14:46:00Z"/>
                <w:rFonts w:asciiTheme="minorHAnsi" w:hAnsiTheme="minorHAnsi" w:cstheme="minorHAnsi"/>
                <w:sz w:val="16"/>
                <w:szCs w:val="16"/>
                <w:lang w:val="fr-FR"/>
              </w:rPr>
              <w:pPrChange w:id="18431" w:author="Houyem Rais" w:date="2024-02-22T14:49:00Z">
                <w:pPr>
                  <w:spacing w:before="0" w:after="0"/>
                  <w:jc w:val="right"/>
                </w:pPr>
              </w:pPrChange>
            </w:pPr>
            <w:del w:id="18432" w:author="Houyem Rais" w:date="2024-02-22T14:46:00Z">
              <w:r w:rsidRPr="0086082B" w:rsidDel="00201166">
                <w:rPr>
                  <w:rFonts w:cs="Calibri"/>
                  <w:sz w:val="16"/>
                  <w:szCs w:val="16"/>
                </w:rPr>
                <w:delText>94,8</w:delText>
              </w:r>
            </w:del>
          </w:p>
        </w:tc>
        <w:tc>
          <w:tcPr>
            <w:tcW w:w="993" w:type="dxa"/>
            <w:tcBorders>
              <w:left w:val="dotted" w:sz="4" w:space="0" w:color="auto"/>
            </w:tcBorders>
            <w:vAlign w:val="center"/>
          </w:tcPr>
          <w:p w14:paraId="095B0600" w14:textId="5D6FB7B9" w:rsidR="0086082B" w:rsidRPr="0086082B" w:rsidDel="00201166" w:rsidRDefault="0086082B" w:rsidP="00D62BC5">
            <w:pPr>
              <w:spacing w:before="0" w:after="160"/>
              <w:jc w:val="left"/>
              <w:rPr>
                <w:del w:id="18433" w:author="Houyem Rais" w:date="2024-02-22T14:46:00Z"/>
                <w:rFonts w:asciiTheme="minorHAnsi" w:hAnsiTheme="minorHAnsi" w:cstheme="minorHAnsi"/>
                <w:sz w:val="16"/>
                <w:szCs w:val="16"/>
                <w:lang w:val="fr-FR"/>
              </w:rPr>
              <w:pPrChange w:id="18434" w:author="Houyem Rais" w:date="2024-02-22T14:49:00Z">
                <w:pPr>
                  <w:spacing w:before="0" w:after="0"/>
                  <w:jc w:val="right"/>
                </w:pPr>
              </w:pPrChange>
            </w:pPr>
            <w:del w:id="18435" w:author="Houyem Rais" w:date="2024-02-22T14:46:00Z">
              <w:r w:rsidRPr="0086082B" w:rsidDel="00201166">
                <w:rPr>
                  <w:rFonts w:cs="Calibri"/>
                  <w:sz w:val="16"/>
                  <w:szCs w:val="16"/>
                </w:rPr>
                <w:delText>32,3</w:delText>
              </w:r>
            </w:del>
          </w:p>
        </w:tc>
        <w:tc>
          <w:tcPr>
            <w:tcW w:w="812" w:type="dxa"/>
            <w:tcBorders>
              <w:right w:val="dotted" w:sz="4" w:space="0" w:color="auto"/>
            </w:tcBorders>
            <w:vAlign w:val="center"/>
          </w:tcPr>
          <w:p w14:paraId="0401EB25" w14:textId="62C2623D" w:rsidR="0086082B" w:rsidRPr="0086082B" w:rsidDel="00201166" w:rsidRDefault="0086082B" w:rsidP="00D62BC5">
            <w:pPr>
              <w:spacing w:before="0" w:after="160"/>
              <w:jc w:val="left"/>
              <w:rPr>
                <w:del w:id="18436" w:author="Houyem Rais" w:date="2024-02-22T14:46:00Z"/>
                <w:rFonts w:asciiTheme="minorHAnsi" w:hAnsiTheme="minorHAnsi" w:cstheme="minorHAnsi"/>
                <w:sz w:val="16"/>
                <w:szCs w:val="16"/>
                <w:lang w:val="fr-FR"/>
              </w:rPr>
              <w:pPrChange w:id="18437" w:author="Houyem Rais" w:date="2024-02-22T14:49:00Z">
                <w:pPr>
                  <w:spacing w:before="0" w:after="0"/>
                  <w:jc w:val="right"/>
                </w:pPr>
              </w:pPrChange>
            </w:pPr>
            <w:del w:id="18438" w:author="Houyem Rais" w:date="2024-02-22T14:46:00Z">
              <w:r w:rsidRPr="0086082B" w:rsidDel="00201166">
                <w:rPr>
                  <w:rFonts w:cs="Calibri"/>
                  <w:sz w:val="16"/>
                  <w:szCs w:val="16"/>
                </w:rPr>
                <w:delText>70,2</w:delText>
              </w:r>
            </w:del>
          </w:p>
        </w:tc>
        <w:tc>
          <w:tcPr>
            <w:tcW w:w="930" w:type="dxa"/>
            <w:tcBorders>
              <w:left w:val="dotted" w:sz="4" w:space="0" w:color="auto"/>
            </w:tcBorders>
            <w:vAlign w:val="center"/>
          </w:tcPr>
          <w:p w14:paraId="58A6A64F" w14:textId="64577FE6" w:rsidR="0086082B" w:rsidRPr="0086082B" w:rsidDel="00201166" w:rsidRDefault="0086082B" w:rsidP="00D62BC5">
            <w:pPr>
              <w:spacing w:before="0" w:after="160"/>
              <w:jc w:val="left"/>
              <w:rPr>
                <w:del w:id="18439" w:author="Houyem Rais" w:date="2024-02-22T14:46:00Z"/>
                <w:rFonts w:asciiTheme="minorHAnsi" w:hAnsiTheme="minorHAnsi" w:cstheme="minorHAnsi"/>
                <w:sz w:val="16"/>
                <w:szCs w:val="16"/>
                <w:lang w:val="fr-FR"/>
              </w:rPr>
              <w:pPrChange w:id="18440" w:author="Houyem Rais" w:date="2024-02-22T14:49:00Z">
                <w:pPr>
                  <w:spacing w:before="0" w:after="0"/>
                  <w:jc w:val="right"/>
                </w:pPr>
              </w:pPrChange>
            </w:pPr>
            <w:del w:id="18441" w:author="Houyem Rais" w:date="2024-02-22T14:46:00Z">
              <w:r w:rsidRPr="0086082B" w:rsidDel="00201166">
                <w:rPr>
                  <w:rFonts w:cs="Calibri"/>
                  <w:sz w:val="16"/>
                  <w:szCs w:val="16"/>
                </w:rPr>
                <w:delText>23,9</w:delText>
              </w:r>
            </w:del>
          </w:p>
        </w:tc>
        <w:tc>
          <w:tcPr>
            <w:tcW w:w="808" w:type="dxa"/>
            <w:tcBorders>
              <w:right w:val="dotted" w:sz="4" w:space="0" w:color="auto"/>
            </w:tcBorders>
            <w:vAlign w:val="center"/>
          </w:tcPr>
          <w:p w14:paraId="0C470390" w14:textId="25746518" w:rsidR="0086082B" w:rsidRPr="0086082B" w:rsidDel="00201166" w:rsidRDefault="0086082B" w:rsidP="00D62BC5">
            <w:pPr>
              <w:spacing w:before="0" w:after="160"/>
              <w:jc w:val="left"/>
              <w:rPr>
                <w:del w:id="18442" w:author="Houyem Rais" w:date="2024-02-22T14:46:00Z"/>
                <w:rFonts w:asciiTheme="minorHAnsi" w:hAnsiTheme="minorHAnsi" w:cstheme="minorHAnsi"/>
                <w:sz w:val="16"/>
                <w:szCs w:val="16"/>
                <w:lang w:val="fr-FR"/>
              </w:rPr>
              <w:pPrChange w:id="18443" w:author="Houyem Rais" w:date="2024-02-22T14:49:00Z">
                <w:pPr>
                  <w:spacing w:before="0" w:after="0"/>
                  <w:jc w:val="right"/>
                </w:pPr>
              </w:pPrChange>
            </w:pPr>
            <w:del w:id="18444" w:author="Houyem Rais" w:date="2024-02-22T14:46:00Z">
              <w:r w:rsidRPr="0086082B" w:rsidDel="00201166">
                <w:rPr>
                  <w:rFonts w:cs="Calibri"/>
                  <w:sz w:val="16"/>
                  <w:szCs w:val="16"/>
                </w:rPr>
                <w:delText>74,1</w:delText>
              </w:r>
            </w:del>
          </w:p>
        </w:tc>
        <w:tc>
          <w:tcPr>
            <w:tcW w:w="930" w:type="dxa"/>
            <w:tcBorders>
              <w:left w:val="dotted" w:sz="4" w:space="0" w:color="auto"/>
            </w:tcBorders>
            <w:vAlign w:val="center"/>
          </w:tcPr>
          <w:p w14:paraId="1B605D24" w14:textId="12E217CA" w:rsidR="0086082B" w:rsidRPr="0086082B" w:rsidDel="00201166" w:rsidRDefault="0086082B" w:rsidP="00D62BC5">
            <w:pPr>
              <w:spacing w:before="0" w:after="160"/>
              <w:jc w:val="left"/>
              <w:rPr>
                <w:del w:id="18445" w:author="Houyem Rais" w:date="2024-02-22T14:46:00Z"/>
                <w:rFonts w:asciiTheme="minorHAnsi" w:hAnsiTheme="minorHAnsi" w:cstheme="minorHAnsi"/>
                <w:sz w:val="16"/>
                <w:szCs w:val="16"/>
                <w:lang w:val="fr-FR"/>
              </w:rPr>
              <w:pPrChange w:id="18446" w:author="Houyem Rais" w:date="2024-02-22T14:49:00Z">
                <w:pPr>
                  <w:spacing w:before="0" w:after="0"/>
                  <w:jc w:val="right"/>
                </w:pPr>
              </w:pPrChange>
            </w:pPr>
            <w:del w:id="18447" w:author="Houyem Rais" w:date="2024-02-22T14:46:00Z">
              <w:r w:rsidRPr="0086082B" w:rsidDel="00201166">
                <w:rPr>
                  <w:rFonts w:cs="Calibri"/>
                  <w:sz w:val="16"/>
                  <w:szCs w:val="16"/>
                </w:rPr>
                <w:delText>19,6</w:delText>
              </w:r>
            </w:del>
          </w:p>
        </w:tc>
        <w:tc>
          <w:tcPr>
            <w:tcW w:w="856" w:type="dxa"/>
            <w:tcBorders>
              <w:right w:val="dotted" w:sz="4" w:space="0" w:color="auto"/>
            </w:tcBorders>
            <w:vAlign w:val="center"/>
          </w:tcPr>
          <w:p w14:paraId="5AE1FFE6" w14:textId="41D9B370" w:rsidR="0086082B" w:rsidRPr="0086082B" w:rsidDel="00201166" w:rsidRDefault="0086082B" w:rsidP="00D62BC5">
            <w:pPr>
              <w:spacing w:before="0" w:after="160"/>
              <w:jc w:val="left"/>
              <w:rPr>
                <w:del w:id="18448" w:author="Houyem Rais" w:date="2024-02-22T14:46:00Z"/>
                <w:rFonts w:asciiTheme="minorHAnsi" w:hAnsiTheme="minorHAnsi" w:cstheme="minorHAnsi"/>
                <w:sz w:val="16"/>
                <w:szCs w:val="16"/>
                <w:lang w:val="fr-FR"/>
              </w:rPr>
              <w:pPrChange w:id="18449" w:author="Houyem Rais" w:date="2024-02-22T14:49:00Z">
                <w:pPr>
                  <w:spacing w:before="0" w:after="0"/>
                  <w:jc w:val="right"/>
                </w:pPr>
              </w:pPrChange>
            </w:pPr>
            <w:del w:id="18450" w:author="Houyem Rais" w:date="2024-02-22T14:46:00Z">
              <w:r w:rsidRPr="0086082B" w:rsidDel="00201166">
                <w:rPr>
                  <w:rFonts w:cs="Calibri"/>
                  <w:sz w:val="16"/>
                  <w:szCs w:val="16"/>
                </w:rPr>
                <w:delText>81,5</w:delText>
              </w:r>
            </w:del>
          </w:p>
        </w:tc>
        <w:tc>
          <w:tcPr>
            <w:tcW w:w="930" w:type="dxa"/>
            <w:tcBorders>
              <w:left w:val="dotted" w:sz="4" w:space="0" w:color="auto"/>
            </w:tcBorders>
            <w:vAlign w:val="center"/>
          </w:tcPr>
          <w:p w14:paraId="2B2301E2" w14:textId="570ADA6F" w:rsidR="0086082B" w:rsidRPr="0086082B" w:rsidDel="00201166" w:rsidRDefault="0086082B" w:rsidP="00D62BC5">
            <w:pPr>
              <w:spacing w:before="0" w:after="160"/>
              <w:jc w:val="left"/>
              <w:rPr>
                <w:del w:id="18451" w:author="Houyem Rais" w:date="2024-02-22T14:46:00Z"/>
                <w:rFonts w:asciiTheme="minorHAnsi" w:hAnsiTheme="minorHAnsi" w:cstheme="minorHAnsi"/>
                <w:sz w:val="16"/>
                <w:szCs w:val="16"/>
                <w:lang w:val="fr-FR"/>
              </w:rPr>
              <w:pPrChange w:id="18452" w:author="Houyem Rais" w:date="2024-02-22T14:49:00Z">
                <w:pPr>
                  <w:spacing w:before="0" w:after="0"/>
                  <w:jc w:val="right"/>
                </w:pPr>
              </w:pPrChange>
            </w:pPr>
            <w:del w:id="18453" w:author="Houyem Rais" w:date="2024-02-22T14:46:00Z">
              <w:r w:rsidRPr="0086082B" w:rsidDel="00201166">
                <w:rPr>
                  <w:rFonts w:cs="Calibri"/>
                  <w:sz w:val="16"/>
                  <w:szCs w:val="16"/>
                </w:rPr>
                <w:delText>21,6</w:delText>
              </w:r>
            </w:del>
          </w:p>
        </w:tc>
        <w:tc>
          <w:tcPr>
            <w:tcW w:w="801" w:type="dxa"/>
            <w:tcBorders>
              <w:right w:val="dotted" w:sz="4" w:space="0" w:color="auto"/>
            </w:tcBorders>
            <w:vAlign w:val="center"/>
          </w:tcPr>
          <w:p w14:paraId="790C0115" w14:textId="596867BC" w:rsidR="0086082B" w:rsidRPr="0086082B" w:rsidDel="00201166" w:rsidRDefault="0086082B" w:rsidP="00D62BC5">
            <w:pPr>
              <w:spacing w:before="0" w:after="160"/>
              <w:jc w:val="left"/>
              <w:rPr>
                <w:del w:id="18454" w:author="Houyem Rais" w:date="2024-02-22T14:46:00Z"/>
                <w:rFonts w:asciiTheme="minorHAnsi" w:hAnsiTheme="minorHAnsi" w:cstheme="minorHAnsi"/>
                <w:sz w:val="16"/>
                <w:szCs w:val="16"/>
                <w:lang w:val="fr-FR"/>
              </w:rPr>
              <w:pPrChange w:id="18455" w:author="Houyem Rais" w:date="2024-02-22T14:49:00Z">
                <w:pPr>
                  <w:spacing w:before="0" w:after="0"/>
                  <w:jc w:val="right"/>
                </w:pPr>
              </w:pPrChange>
            </w:pPr>
            <w:del w:id="18456" w:author="Houyem Rais" w:date="2024-02-22T14:46:00Z">
              <w:r w:rsidRPr="0086082B" w:rsidDel="00201166">
                <w:rPr>
                  <w:rFonts w:cs="Calibri"/>
                  <w:sz w:val="16"/>
                  <w:szCs w:val="16"/>
                </w:rPr>
                <w:delText>78,4</w:delText>
              </w:r>
            </w:del>
          </w:p>
        </w:tc>
        <w:tc>
          <w:tcPr>
            <w:tcW w:w="930" w:type="dxa"/>
            <w:tcBorders>
              <w:left w:val="dotted" w:sz="4" w:space="0" w:color="auto"/>
            </w:tcBorders>
            <w:vAlign w:val="center"/>
          </w:tcPr>
          <w:p w14:paraId="5C92757E" w14:textId="30821625" w:rsidR="0086082B" w:rsidRPr="0086082B" w:rsidDel="00201166" w:rsidRDefault="0086082B" w:rsidP="00D62BC5">
            <w:pPr>
              <w:spacing w:before="0" w:after="160"/>
              <w:jc w:val="left"/>
              <w:rPr>
                <w:del w:id="18457" w:author="Houyem Rais" w:date="2024-02-22T14:46:00Z"/>
                <w:rFonts w:asciiTheme="minorHAnsi" w:hAnsiTheme="minorHAnsi" w:cstheme="minorHAnsi"/>
                <w:sz w:val="16"/>
                <w:szCs w:val="16"/>
                <w:lang w:val="fr-FR"/>
              </w:rPr>
              <w:pPrChange w:id="18458" w:author="Houyem Rais" w:date="2024-02-22T14:49:00Z">
                <w:pPr>
                  <w:spacing w:before="0" w:after="0"/>
                  <w:jc w:val="right"/>
                </w:pPr>
              </w:pPrChange>
            </w:pPr>
            <w:del w:id="18459" w:author="Houyem Rais" w:date="2024-02-22T14:46:00Z">
              <w:r w:rsidRPr="0086082B" w:rsidDel="00201166">
                <w:rPr>
                  <w:rFonts w:cs="Calibri"/>
                  <w:sz w:val="16"/>
                  <w:szCs w:val="16"/>
                </w:rPr>
                <w:delText>20,8</w:delText>
              </w:r>
            </w:del>
          </w:p>
        </w:tc>
      </w:tr>
      <w:tr w:rsidR="0086082B" w:rsidRPr="00690C96" w:rsidDel="00201166" w14:paraId="3DBBDD00" w14:textId="0D4C5B50" w:rsidTr="000E1E77">
        <w:trPr>
          <w:del w:id="18460" w:author="Houyem Rais" w:date="2024-02-22T14:46:00Z"/>
        </w:trPr>
        <w:tc>
          <w:tcPr>
            <w:tcW w:w="3027" w:type="dxa"/>
            <w:vAlign w:val="bottom"/>
          </w:tcPr>
          <w:p w14:paraId="486CC672" w14:textId="52A4DDEF" w:rsidR="0086082B" w:rsidRPr="000409F8" w:rsidDel="00201166" w:rsidRDefault="0086082B" w:rsidP="00D62BC5">
            <w:pPr>
              <w:spacing w:before="0" w:after="160"/>
              <w:jc w:val="left"/>
              <w:rPr>
                <w:del w:id="18461" w:author="Houyem Rais" w:date="2024-02-22T14:46:00Z"/>
                <w:rFonts w:asciiTheme="minorHAnsi" w:hAnsiTheme="minorHAnsi" w:cstheme="minorHAnsi"/>
                <w:sz w:val="16"/>
                <w:szCs w:val="16"/>
                <w:lang w:val="fr-FR"/>
              </w:rPr>
              <w:pPrChange w:id="18462" w:author="Houyem Rais" w:date="2024-02-22T14:49:00Z">
                <w:pPr>
                  <w:spacing w:before="0" w:after="0"/>
                </w:pPr>
              </w:pPrChange>
            </w:pPr>
            <w:del w:id="18463" w:author="Houyem Rais" w:date="2024-02-22T14:46:00Z">
              <w:r w:rsidRPr="00690C96" w:rsidDel="00201166">
                <w:rPr>
                  <w:rFonts w:cstheme="minorHAnsi"/>
                  <w:sz w:val="16"/>
                  <w:szCs w:val="16"/>
                </w:rPr>
                <w:delText>Conception</w:delText>
              </w:r>
            </w:del>
          </w:p>
        </w:tc>
        <w:tc>
          <w:tcPr>
            <w:tcW w:w="871" w:type="dxa"/>
            <w:tcBorders>
              <w:right w:val="dotted" w:sz="4" w:space="0" w:color="auto"/>
            </w:tcBorders>
            <w:vAlign w:val="center"/>
          </w:tcPr>
          <w:p w14:paraId="1005D790" w14:textId="35E38D50" w:rsidR="0086082B" w:rsidRPr="0086082B" w:rsidDel="00201166" w:rsidRDefault="0086082B" w:rsidP="00D62BC5">
            <w:pPr>
              <w:spacing w:before="0" w:after="160"/>
              <w:jc w:val="left"/>
              <w:rPr>
                <w:del w:id="18464" w:author="Houyem Rais" w:date="2024-02-22T14:46:00Z"/>
                <w:rFonts w:asciiTheme="minorHAnsi" w:hAnsiTheme="minorHAnsi" w:cstheme="minorHAnsi"/>
                <w:sz w:val="16"/>
                <w:szCs w:val="16"/>
                <w:lang w:val="fr-FR"/>
              </w:rPr>
              <w:pPrChange w:id="18465" w:author="Houyem Rais" w:date="2024-02-22T14:49:00Z">
                <w:pPr>
                  <w:spacing w:before="0" w:after="0"/>
                  <w:jc w:val="right"/>
                </w:pPr>
              </w:pPrChange>
            </w:pPr>
            <w:del w:id="18466" w:author="Houyem Rais" w:date="2024-02-22T14:46:00Z">
              <w:r w:rsidRPr="0086082B" w:rsidDel="00201166">
                <w:rPr>
                  <w:rFonts w:cs="Calibri"/>
                  <w:sz w:val="16"/>
                  <w:szCs w:val="16"/>
                </w:rPr>
                <w:delText>0,0</w:delText>
              </w:r>
            </w:del>
          </w:p>
        </w:tc>
        <w:tc>
          <w:tcPr>
            <w:tcW w:w="993" w:type="dxa"/>
            <w:tcBorders>
              <w:left w:val="dotted" w:sz="4" w:space="0" w:color="auto"/>
            </w:tcBorders>
            <w:vAlign w:val="center"/>
          </w:tcPr>
          <w:p w14:paraId="4B2B621D" w14:textId="25A4B81E" w:rsidR="0086082B" w:rsidRPr="0086082B" w:rsidDel="00201166" w:rsidRDefault="0086082B" w:rsidP="00D62BC5">
            <w:pPr>
              <w:spacing w:before="0" w:after="160"/>
              <w:jc w:val="left"/>
              <w:rPr>
                <w:del w:id="18467" w:author="Houyem Rais" w:date="2024-02-22T14:46:00Z"/>
                <w:rFonts w:asciiTheme="minorHAnsi" w:hAnsiTheme="minorHAnsi" w:cstheme="minorHAnsi"/>
                <w:sz w:val="16"/>
                <w:szCs w:val="16"/>
                <w:lang w:val="fr-FR"/>
              </w:rPr>
              <w:pPrChange w:id="18468" w:author="Houyem Rais" w:date="2024-02-22T14:49:00Z">
                <w:pPr>
                  <w:spacing w:before="0" w:after="0"/>
                  <w:jc w:val="right"/>
                </w:pPr>
              </w:pPrChange>
            </w:pPr>
            <w:del w:id="18469" w:author="Houyem Rais" w:date="2024-02-22T14:46:00Z">
              <w:r w:rsidRPr="0086082B" w:rsidDel="00201166">
                <w:rPr>
                  <w:rFonts w:cs="Calibri"/>
                  <w:sz w:val="16"/>
                  <w:szCs w:val="16"/>
                </w:rPr>
                <w:delText>34,5</w:delText>
              </w:r>
            </w:del>
          </w:p>
        </w:tc>
        <w:tc>
          <w:tcPr>
            <w:tcW w:w="815" w:type="dxa"/>
            <w:tcBorders>
              <w:right w:val="dotted" w:sz="4" w:space="0" w:color="auto"/>
            </w:tcBorders>
            <w:vAlign w:val="center"/>
          </w:tcPr>
          <w:p w14:paraId="5A5FD238" w14:textId="719C4367" w:rsidR="0086082B" w:rsidRPr="0086082B" w:rsidDel="00201166" w:rsidRDefault="0086082B" w:rsidP="00D62BC5">
            <w:pPr>
              <w:spacing w:before="0" w:after="160"/>
              <w:jc w:val="left"/>
              <w:rPr>
                <w:del w:id="18470" w:author="Houyem Rais" w:date="2024-02-22T14:46:00Z"/>
                <w:rFonts w:asciiTheme="minorHAnsi" w:hAnsiTheme="minorHAnsi" w:cstheme="minorHAnsi"/>
                <w:sz w:val="16"/>
                <w:szCs w:val="16"/>
                <w:lang w:val="fr-FR"/>
              </w:rPr>
              <w:pPrChange w:id="18471" w:author="Houyem Rais" w:date="2024-02-22T14:49:00Z">
                <w:pPr>
                  <w:spacing w:before="0" w:after="0"/>
                  <w:jc w:val="right"/>
                </w:pPr>
              </w:pPrChange>
            </w:pPr>
            <w:del w:id="18472" w:author="Houyem Rais" w:date="2024-02-22T14:46:00Z">
              <w:r w:rsidRPr="0086082B" w:rsidDel="00201166">
                <w:rPr>
                  <w:rFonts w:cs="Calibri"/>
                  <w:sz w:val="16"/>
                  <w:szCs w:val="16"/>
                </w:rPr>
                <w:delText>0,0</w:delText>
              </w:r>
            </w:del>
          </w:p>
        </w:tc>
        <w:tc>
          <w:tcPr>
            <w:tcW w:w="993" w:type="dxa"/>
            <w:tcBorders>
              <w:left w:val="dotted" w:sz="4" w:space="0" w:color="auto"/>
            </w:tcBorders>
            <w:vAlign w:val="center"/>
          </w:tcPr>
          <w:p w14:paraId="29108676" w14:textId="3B9ECD8F" w:rsidR="0086082B" w:rsidRPr="0086082B" w:rsidDel="00201166" w:rsidRDefault="0086082B" w:rsidP="00D62BC5">
            <w:pPr>
              <w:spacing w:before="0" w:after="160"/>
              <w:jc w:val="left"/>
              <w:rPr>
                <w:del w:id="18473" w:author="Houyem Rais" w:date="2024-02-22T14:46:00Z"/>
                <w:rFonts w:asciiTheme="minorHAnsi" w:hAnsiTheme="minorHAnsi" w:cstheme="minorHAnsi"/>
                <w:sz w:val="16"/>
                <w:szCs w:val="16"/>
                <w:lang w:val="fr-FR"/>
              </w:rPr>
              <w:pPrChange w:id="18474" w:author="Houyem Rais" w:date="2024-02-22T14:49:00Z">
                <w:pPr>
                  <w:spacing w:before="0" w:after="0"/>
                  <w:jc w:val="right"/>
                </w:pPr>
              </w:pPrChange>
            </w:pPr>
            <w:del w:id="18475" w:author="Houyem Rais" w:date="2024-02-22T14:46:00Z">
              <w:r w:rsidRPr="0086082B" w:rsidDel="00201166">
                <w:rPr>
                  <w:rFonts w:cs="Calibri"/>
                  <w:sz w:val="16"/>
                  <w:szCs w:val="16"/>
                </w:rPr>
                <w:delText>45,7</w:delText>
              </w:r>
            </w:del>
          </w:p>
        </w:tc>
        <w:tc>
          <w:tcPr>
            <w:tcW w:w="812" w:type="dxa"/>
            <w:tcBorders>
              <w:right w:val="dotted" w:sz="4" w:space="0" w:color="auto"/>
            </w:tcBorders>
            <w:vAlign w:val="center"/>
          </w:tcPr>
          <w:p w14:paraId="7A0327B8" w14:textId="0E8127ED" w:rsidR="0086082B" w:rsidRPr="0086082B" w:rsidDel="00201166" w:rsidRDefault="0086082B" w:rsidP="00D62BC5">
            <w:pPr>
              <w:spacing w:before="0" w:after="160"/>
              <w:jc w:val="left"/>
              <w:rPr>
                <w:del w:id="18476" w:author="Houyem Rais" w:date="2024-02-22T14:46:00Z"/>
                <w:rFonts w:asciiTheme="minorHAnsi" w:hAnsiTheme="minorHAnsi" w:cstheme="minorHAnsi"/>
                <w:sz w:val="16"/>
                <w:szCs w:val="16"/>
                <w:lang w:val="fr-FR"/>
              </w:rPr>
              <w:pPrChange w:id="18477" w:author="Houyem Rais" w:date="2024-02-22T14:49:00Z">
                <w:pPr>
                  <w:spacing w:before="0" w:after="0"/>
                  <w:jc w:val="right"/>
                </w:pPr>
              </w:pPrChange>
            </w:pPr>
            <w:del w:id="18478"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6617A94A" w14:textId="7C6D7744" w:rsidR="0086082B" w:rsidRPr="0086082B" w:rsidDel="00201166" w:rsidRDefault="0086082B" w:rsidP="00D62BC5">
            <w:pPr>
              <w:spacing w:before="0" w:after="160"/>
              <w:jc w:val="left"/>
              <w:rPr>
                <w:del w:id="18479" w:author="Houyem Rais" w:date="2024-02-22T14:46:00Z"/>
                <w:rFonts w:asciiTheme="minorHAnsi" w:hAnsiTheme="minorHAnsi" w:cstheme="minorHAnsi"/>
                <w:sz w:val="16"/>
                <w:szCs w:val="16"/>
                <w:lang w:val="fr-FR"/>
              </w:rPr>
              <w:pPrChange w:id="18480" w:author="Houyem Rais" w:date="2024-02-22T14:49:00Z">
                <w:pPr>
                  <w:spacing w:before="0" w:after="0"/>
                  <w:jc w:val="right"/>
                </w:pPr>
              </w:pPrChange>
            </w:pPr>
            <w:del w:id="18481" w:author="Houyem Rais" w:date="2024-02-22T14:46:00Z">
              <w:r w:rsidRPr="0086082B" w:rsidDel="00201166">
                <w:rPr>
                  <w:rFonts w:cs="Calibri"/>
                  <w:sz w:val="16"/>
                  <w:szCs w:val="16"/>
                </w:rPr>
                <w:delText>33,8</w:delText>
              </w:r>
            </w:del>
          </w:p>
        </w:tc>
        <w:tc>
          <w:tcPr>
            <w:tcW w:w="808" w:type="dxa"/>
            <w:tcBorders>
              <w:right w:val="dotted" w:sz="4" w:space="0" w:color="auto"/>
            </w:tcBorders>
            <w:vAlign w:val="center"/>
          </w:tcPr>
          <w:p w14:paraId="34C66801" w14:textId="2EEB5C11" w:rsidR="0086082B" w:rsidRPr="0086082B" w:rsidDel="00201166" w:rsidRDefault="0086082B" w:rsidP="00D62BC5">
            <w:pPr>
              <w:spacing w:before="0" w:after="160"/>
              <w:jc w:val="left"/>
              <w:rPr>
                <w:del w:id="18482" w:author="Houyem Rais" w:date="2024-02-22T14:46:00Z"/>
                <w:rFonts w:asciiTheme="minorHAnsi" w:hAnsiTheme="minorHAnsi" w:cstheme="minorHAnsi"/>
                <w:sz w:val="16"/>
                <w:szCs w:val="16"/>
                <w:lang w:val="fr-FR"/>
              </w:rPr>
              <w:pPrChange w:id="18483" w:author="Houyem Rais" w:date="2024-02-22T14:49:00Z">
                <w:pPr>
                  <w:spacing w:before="0" w:after="0"/>
                  <w:jc w:val="right"/>
                </w:pPr>
              </w:pPrChange>
            </w:pPr>
            <w:del w:id="18484"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3A90CC53" w14:textId="75E85BFA" w:rsidR="0086082B" w:rsidRPr="0086082B" w:rsidDel="00201166" w:rsidRDefault="0086082B" w:rsidP="00D62BC5">
            <w:pPr>
              <w:spacing w:before="0" w:after="160"/>
              <w:jc w:val="left"/>
              <w:rPr>
                <w:del w:id="18485" w:author="Houyem Rais" w:date="2024-02-22T14:46:00Z"/>
                <w:rFonts w:asciiTheme="minorHAnsi" w:hAnsiTheme="minorHAnsi" w:cstheme="minorHAnsi"/>
                <w:sz w:val="16"/>
                <w:szCs w:val="16"/>
                <w:lang w:val="fr-FR"/>
              </w:rPr>
              <w:pPrChange w:id="18486" w:author="Houyem Rais" w:date="2024-02-22T14:49:00Z">
                <w:pPr>
                  <w:spacing w:before="0" w:after="0"/>
                  <w:jc w:val="right"/>
                </w:pPr>
              </w:pPrChange>
            </w:pPr>
            <w:del w:id="18487" w:author="Houyem Rais" w:date="2024-02-22T14:46:00Z">
              <w:r w:rsidRPr="0086082B" w:rsidDel="00201166">
                <w:rPr>
                  <w:rFonts w:cs="Calibri"/>
                  <w:sz w:val="16"/>
                  <w:szCs w:val="16"/>
                </w:rPr>
                <w:delText>27,8</w:delText>
              </w:r>
            </w:del>
          </w:p>
        </w:tc>
        <w:tc>
          <w:tcPr>
            <w:tcW w:w="856" w:type="dxa"/>
            <w:tcBorders>
              <w:right w:val="dotted" w:sz="4" w:space="0" w:color="auto"/>
            </w:tcBorders>
            <w:vAlign w:val="center"/>
          </w:tcPr>
          <w:p w14:paraId="5FFB5D73" w14:textId="7BD6DAEE" w:rsidR="0086082B" w:rsidRPr="0086082B" w:rsidDel="00201166" w:rsidRDefault="0086082B" w:rsidP="00D62BC5">
            <w:pPr>
              <w:spacing w:before="0" w:after="160"/>
              <w:jc w:val="left"/>
              <w:rPr>
                <w:del w:id="18488" w:author="Houyem Rais" w:date="2024-02-22T14:46:00Z"/>
                <w:rFonts w:asciiTheme="minorHAnsi" w:hAnsiTheme="minorHAnsi" w:cstheme="minorHAnsi"/>
                <w:sz w:val="16"/>
                <w:szCs w:val="16"/>
                <w:lang w:val="fr-FR"/>
              </w:rPr>
              <w:pPrChange w:id="18489" w:author="Houyem Rais" w:date="2024-02-22T14:49:00Z">
                <w:pPr>
                  <w:spacing w:before="0" w:after="0"/>
                  <w:jc w:val="right"/>
                </w:pPr>
              </w:pPrChange>
            </w:pPr>
            <w:del w:id="18490"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493CE1B0" w14:textId="32D3589D" w:rsidR="0086082B" w:rsidRPr="0086082B" w:rsidDel="00201166" w:rsidRDefault="0086082B" w:rsidP="00D62BC5">
            <w:pPr>
              <w:spacing w:before="0" w:after="160"/>
              <w:jc w:val="left"/>
              <w:rPr>
                <w:del w:id="18491" w:author="Houyem Rais" w:date="2024-02-22T14:46:00Z"/>
                <w:rFonts w:asciiTheme="minorHAnsi" w:hAnsiTheme="minorHAnsi" w:cstheme="minorHAnsi"/>
                <w:sz w:val="16"/>
                <w:szCs w:val="16"/>
                <w:lang w:val="fr-FR"/>
              </w:rPr>
              <w:pPrChange w:id="18492" w:author="Houyem Rais" w:date="2024-02-22T14:49:00Z">
                <w:pPr>
                  <w:spacing w:before="0" w:after="0"/>
                  <w:jc w:val="right"/>
                </w:pPr>
              </w:pPrChange>
            </w:pPr>
            <w:del w:id="18493" w:author="Houyem Rais" w:date="2024-02-22T14:46:00Z">
              <w:r w:rsidRPr="0086082B" w:rsidDel="00201166">
                <w:rPr>
                  <w:rFonts w:cs="Calibri"/>
                  <w:sz w:val="16"/>
                  <w:szCs w:val="16"/>
                </w:rPr>
                <w:delText>30,6</w:delText>
              </w:r>
            </w:del>
          </w:p>
        </w:tc>
        <w:tc>
          <w:tcPr>
            <w:tcW w:w="801" w:type="dxa"/>
            <w:tcBorders>
              <w:right w:val="dotted" w:sz="4" w:space="0" w:color="auto"/>
            </w:tcBorders>
            <w:vAlign w:val="center"/>
          </w:tcPr>
          <w:p w14:paraId="3FAAFFC5" w14:textId="73AA70C5" w:rsidR="0086082B" w:rsidRPr="0086082B" w:rsidDel="00201166" w:rsidRDefault="0086082B" w:rsidP="00D62BC5">
            <w:pPr>
              <w:spacing w:before="0" w:after="160"/>
              <w:jc w:val="left"/>
              <w:rPr>
                <w:del w:id="18494" w:author="Houyem Rais" w:date="2024-02-22T14:46:00Z"/>
                <w:rFonts w:asciiTheme="minorHAnsi" w:hAnsiTheme="minorHAnsi" w:cstheme="minorHAnsi"/>
                <w:sz w:val="16"/>
                <w:szCs w:val="16"/>
                <w:lang w:val="fr-FR"/>
              </w:rPr>
              <w:pPrChange w:id="18495" w:author="Houyem Rais" w:date="2024-02-22T14:49:00Z">
                <w:pPr>
                  <w:spacing w:before="0" w:after="0"/>
                  <w:jc w:val="right"/>
                </w:pPr>
              </w:pPrChange>
            </w:pPr>
            <w:del w:id="18496"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1E22F273" w14:textId="7F1615B9" w:rsidR="0086082B" w:rsidRPr="0086082B" w:rsidDel="00201166" w:rsidRDefault="0086082B" w:rsidP="00D62BC5">
            <w:pPr>
              <w:spacing w:before="0" w:after="160"/>
              <w:jc w:val="left"/>
              <w:rPr>
                <w:del w:id="18497" w:author="Houyem Rais" w:date="2024-02-22T14:46:00Z"/>
                <w:rFonts w:asciiTheme="minorHAnsi" w:hAnsiTheme="minorHAnsi" w:cstheme="minorHAnsi"/>
                <w:sz w:val="16"/>
                <w:szCs w:val="16"/>
                <w:lang w:val="fr-FR"/>
              </w:rPr>
              <w:pPrChange w:id="18498" w:author="Houyem Rais" w:date="2024-02-22T14:49:00Z">
                <w:pPr>
                  <w:spacing w:before="0" w:after="0"/>
                  <w:jc w:val="right"/>
                </w:pPr>
              </w:pPrChange>
            </w:pPr>
            <w:del w:id="18499" w:author="Houyem Rais" w:date="2024-02-22T14:46:00Z">
              <w:r w:rsidRPr="0086082B" w:rsidDel="00201166">
                <w:rPr>
                  <w:rFonts w:cs="Calibri"/>
                  <w:sz w:val="16"/>
                  <w:szCs w:val="16"/>
                </w:rPr>
                <w:delText>29,4</w:delText>
              </w:r>
            </w:del>
          </w:p>
        </w:tc>
      </w:tr>
      <w:tr w:rsidR="0086082B" w:rsidRPr="00690C96" w:rsidDel="00201166" w14:paraId="02CA12C5" w14:textId="06795F9C" w:rsidTr="000E1E77">
        <w:trPr>
          <w:del w:id="18500" w:author="Houyem Rais" w:date="2024-02-22T14:46:00Z"/>
        </w:trPr>
        <w:tc>
          <w:tcPr>
            <w:tcW w:w="3027" w:type="dxa"/>
            <w:vAlign w:val="bottom"/>
          </w:tcPr>
          <w:p w14:paraId="6B1A1DD1" w14:textId="522DE4E0" w:rsidR="0086082B" w:rsidRPr="000409F8" w:rsidDel="00201166" w:rsidRDefault="0086082B" w:rsidP="00D62BC5">
            <w:pPr>
              <w:spacing w:before="0" w:after="160"/>
              <w:jc w:val="left"/>
              <w:rPr>
                <w:del w:id="18501" w:author="Houyem Rais" w:date="2024-02-22T14:46:00Z"/>
                <w:rFonts w:asciiTheme="minorHAnsi" w:hAnsiTheme="minorHAnsi" w:cstheme="minorHAnsi"/>
                <w:sz w:val="16"/>
                <w:szCs w:val="16"/>
                <w:lang w:val="fr-FR"/>
              </w:rPr>
              <w:pPrChange w:id="18502" w:author="Houyem Rais" w:date="2024-02-22T14:49:00Z">
                <w:pPr>
                  <w:spacing w:before="0" w:after="0"/>
                </w:pPr>
              </w:pPrChange>
            </w:pPr>
            <w:del w:id="18503" w:author="Houyem Rais" w:date="2024-02-22T14:46:00Z">
              <w:r w:rsidRPr="00690C96" w:rsidDel="00201166">
                <w:rPr>
                  <w:rFonts w:cstheme="minorHAnsi"/>
                  <w:sz w:val="16"/>
                  <w:szCs w:val="16"/>
                </w:rPr>
                <w:delText>Construction</w:delText>
              </w:r>
            </w:del>
          </w:p>
        </w:tc>
        <w:tc>
          <w:tcPr>
            <w:tcW w:w="871" w:type="dxa"/>
            <w:tcBorders>
              <w:right w:val="dotted" w:sz="4" w:space="0" w:color="auto"/>
            </w:tcBorders>
            <w:vAlign w:val="center"/>
          </w:tcPr>
          <w:p w14:paraId="63F6CC71" w14:textId="6080C60D" w:rsidR="0086082B" w:rsidRPr="0086082B" w:rsidDel="00201166" w:rsidRDefault="0086082B" w:rsidP="00D62BC5">
            <w:pPr>
              <w:spacing w:before="0" w:after="160"/>
              <w:jc w:val="left"/>
              <w:rPr>
                <w:del w:id="18504" w:author="Houyem Rais" w:date="2024-02-22T14:46:00Z"/>
                <w:rFonts w:asciiTheme="minorHAnsi" w:hAnsiTheme="minorHAnsi" w:cstheme="minorHAnsi"/>
                <w:sz w:val="16"/>
                <w:szCs w:val="16"/>
                <w:lang w:val="fr-FR"/>
              </w:rPr>
              <w:pPrChange w:id="18505" w:author="Houyem Rais" w:date="2024-02-22T14:49:00Z">
                <w:pPr>
                  <w:spacing w:before="0" w:after="0"/>
                  <w:jc w:val="right"/>
                </w:pPr>
              </w:pPrChange>
            </w:pPr>
            <w:del w:id="18506" w:author="Houyem Rais" w:date="2024-02-22T14:46:00Z">
              <w:r w:rsidRPr="0086082B" w:rsidDel="00201166">
                <w:rPr>
                  <w:rFonts w:cs="Calibri"/>
                  <w:sz w:val="16"/>
                  <w:szCs w:val="16"/>
                </w:rPr>
                <w:delText>136,3</w:delText>
              </w:r>
            </w:del>
          </w:p>
        </w:tc>
        <w:tc>
          <w:tcPr>
            <w:tcW w:w="993" w:type="dxa"/>
            <w:tcBorders>
              <w:left w:val="dotted" w:sz="4" w:space="0" w:color="auto"/>
            </w:tcBorders>
            <w:vAlign w:val="center"/>
          </w:tcPr>
          <w:p w14:paraId="0E0DEC16" w14:textId="33A97143" w:rsidR="0086082B" w:rsidRPr="0086082B" w:rsidDel="00201166" w:rsidRDefault="0086082B" w:rsidP="00D62BC5">
            <w:pPr>
              <w:spacing w:before="0" w:after="160"/>
              <w:jc w:val="left"/>
              <w:rPr>
                <w:del w:id="18507" w:author="Houyem Rais" w:date="2024-02-22T14:46:00Z"/>
                <w:rFonts w:asciiTheme="minorHAnsi" w:hAnsiTheme="minorHAnsi" w:cstheme="minorHAnsi"/>
                <w:sz w:val="16"/>
                <w:szCs w:val="16"/>
                <w:lang w:val="fr-FR"/>
              </w:rPr>
              <w:pPrChange w:id="18508" w:author="Houyem Rais" w:date="2024-02-22T14:49:00Z">
                <w:pPr>
                  <w:spacing w:before="0" w:after="0"/>
                  <w:jc w:val="right"/>
                </w:pPr>
              </w:pPrChange>
            </w:pPr>
            <w:del w:id="18509" w:author="Houyem Rais" w:date="2024-02-22T14:46:00Z">
              <w:r w:rsidRPr="0086082B" w:rsidDel="00201166">
                <w:rPr>
                  <w:rFonts w:cs="Calibri"/>
                  <w:sz w:val="16"/>
                  <w:szCs w:val="16"/>
                </w:rPr>
                <w:delText>271,1</w:delText>
              </w:r>
            </w:del>
          </w:p>
        </w:tc>
        <w:tc>
          <w:tcPr>
            <w:tcW w:w="815" w:type="dxa"/>
            <w:tcBorders>
              <w:right w:val="dotted" w:sz="4" w:space="0" w:color="auto"/>
            </w:tcBorders>
            <w:vAlign w:val="center"/>
          </w:tcPr>
          <w:p w14:paraId="4726C416" w14:textId="4C43AAF5" w:rsidR="0086082B" w:rsidRPr="0086082B" w:rsidDel="00201166" w:rsidRDefault="0086082B" w:rsidP="00D62BC5">
            <w:pPr>
              <w:spacing w:before="0" w:after="160"/>
              <w:jc w:val="left"/>
              <w:rPr>
                <w:del w:id="18510" w:author="Houyem Rais" w:date="2024-02-22T14:46:00Z"/>
                <w:rFonts w:asciiTheme="minorHAnsi" w:hAnsiTheme="minorHAnsi" w:cstheme="minorHAnsi"/>
                <w:sz w:val="16"/>
                <w:szCs w:val="16"/>
                <w:lang w:val="fr-FR"/>
              </w:rPr>
              <w:pPrChange w:id="18511" w:author="Houyem Rais" w:date="2024-02-22T14:49:00Z">
                <w:pPr>
                  <w:spacing w:before="0" w:after="0"/>
                  <w:jc w:val="right"/>
                </w:pPr>
              </w:pPrChange>
            </w:pPr>
            <w:del w:id="18512" w:author="Houyem Rais" w:date="2024-02-22T14:46:00Z">
              <w:r w:rsidRPr="0086082B" w:rsidDel="00201166">
                <w:rPr>
                  <w:rFonts w:cs="Calibri"/>
                  <w:sz w:val="16"/>
                  <w:szCs w:val="16"/>
                </w:rPr>
                <w:delText>192,4</w:delText>
              </w:r>
            </w:del>
          </w:p>
        </w:tc>
        <w:tc>
          <w:tcPr>
            <w:tcW w:w="993" w:type="dxa"/>
            <w:tcBorders>
              <w:left w:val="dotted" w:sz="4" w:space="0" w:color="auto"/>
            </w:tcBorders>
            <w:vAlign w:val="center"/>
          </w:tcPr>
          <w:p w14:paraId="353D4D65" w14:textId="02620375" w:rsidR="0086082B" w:rsidRPr="0086082B" w:rsidDel="00201166" w:rsidRDefault="0086082B" w:rsidP="00D62BC5">
            <w:pPr>
              <w:spacing w:before="0" w:after="160"/>
              <w:jc w:val="left"/>
              <w:rPr>
                <w:del w:id="18513" w:author="Houyem Rais" w:date="2024-02-22T14:46:00Z"/>
                <w:rFonts w:asciiTheme="minorHAnsi" w:hAnsiTheme="minorHAnsi" w:cstheme="minorHAnsi"/>
                <w:sz w:val="16"/>
                <w:szCs w:val="16"/>
                <w:lang w:val="fr-FR"/>
              </w:rPr>
              <w:pPrChange w:id="18514" w:author="Houyem Rais" w:date="2024-02-22T14:49:00Z">
                <w:pPr>
                  <w:spacing w:before="0" w:after="0"/>
                  <w:jc w:val="right"/>
                </w:pPr>
              </w:pPrChange>
            </w:pPr>
            <w:del w:id="18515" w:author="Houyem Rais" w:date="2024-02-22T14:46:00Z">
              <w:r w:rsidRPr="0086082B" w:rsidDel="00201166">
                <w:rPr>
                  <w:rFonts w:cs="Calibri"/>
                  <w:sz w:val="16"/>
                  <w:szCs w:val="16"/>
                </w:rPr>
                <w:delText>359,1</w:delText>
              </w:r>
            </w:del>
          </w:p>
        </w:tc>
        <w:tc>
          <w:tcPr>
            <w:tcW w:w="812" w:type="dxa"/>
            <w:tcBorders>
              <w:right w:val="dotted" w:sz="4" w:space="0" w:color="auto"/>
            </w:tcBorders>
            <w:vAlign w:val="center"/>
          </w:tcPr>
          <w:p w14:paraId="0BCEE786" w14:textId="68830B38" w:rsidR="0086082B" w:rsidRPr="0086082B" w:rsidDel="00201166" w:rsidRDefault="0086082B" w:rsidP="00D62BC5">
            <w:pPr>
              <w:spacing w:before="0" w:after="160"/>
              <w:jc w:val="left"/>
              <w:rPr>
                <w:del w:id="18516" w:author="Houyem Rais" w:date="2024-02-22T14:46:00Z"/>
                <w:rFonts w:asciiTheme="minorHAnsi" w:hAnsiTheme="minorHAnsi" w:cstheme="minorHAnsi"/>
                <w:sz w:val="16"/>
                <w:szCs w:val="16"/>
                <w:lang w:val="fr-FR"/>
              </w:rPr>
              <w:pPrChange w:id="18517" w:author="Houyem Rais" w:date="2024-02-22T14:49:00Z">
                <w:pPr>
                  <w:spacing w:before="0" w:after="0"/>
                  <w:jc w:val="right"/>
                </w:pPr>
              </w:pPrChange>
            </w:pPr>
            <w:del w:id="18518" w:author="Houyem Rais" w:date="2024-02-22T14:46:00Z">
              <w:r w:rsidRPr="0086082B" w:rsidDel="00201166">
                <w:rPr>
                  <w:rFonts w:cs="Calibri"/>
                  <w:sz w:val="16"/>
                  <w:szCs w:val="16"/>
                </w:rPr>
                <w:delText>129,7</w:delText>
              </w:r>
            </w:del>
          </w:p>
        </w:tc>
        <w:tc>
          <w:tcPr>
            <w:tcW w:w="930" w:type="dxa"/>
            <w:tcBorders>
              <w:left w:val="dotted" w:sz="4" w:space="0" w:color="auto"/>
            </w:tcBorders>
            <w:vAlign w:val="center"/>
          </w:tcPr>
          <w:p w14:paraId="1B94AC44" w14:textId="20D891FF" w:rsidR="0086082B" w:rsidRPr="0086082B" w:rsidDel="00201166" w:rsidRDefault="0086082B" w:rsidP="00D62BC5">
            <w:pPr>
              <w:spacing w:before="0" w:after="160"/>
              <w:jc w:val="left"/>
              <w:rPr>
                <w:del w:id="18519" w:author="Houyem Rais" w:date="2024-02-22T14:46:00Z"/>
                <w:rFonts w:asciiTheme="minorHAnsi" w:hAnsiTheme="minorHAnsi" w:cstheme="minorHAnsi"/>
                <w:sz w:val="16"/>
                <w:szCs w:val="16"/>
                <w:lang w:val="fr-FR"/>
              </w:rPr>
              <w:pPrChange w:id="18520" w:author="Houyem Rais" w:date="2024-02-22T14:49:00Z">
                <w:pPr>
                  <w:spacing w:before="0" w:after="0"/>
                  <w:jc w:val="right"/>
                </w:pPr>
              </w:pPrChange>
            </w:pPr>
            <w:del w:id="18521" w:author="Houyem Rais" w:date="2024-02-22T14:46:00Z">
              <w:r w:rsidRPr="0086082B" w:rsidDel="00201166">
                <w:rPr>
                  <w:rFonts w:cs="Calibri"/>
                  <w:sz w:val="16"/>
                  <w:szCs w:val="16"/>
                </w:rPr>
                <w:delText>246,7</w:delText>
              </w:r>
            </w:del>
          </w:p>
        </w:tc>
        <w:tc>
          <w:tcPr>
            <w:tcW w:w="808" w:type="dxa"/>
            <w:tcBorders>
              <w:right w:val="dotted" w:sz="4" w:space="0" w:color="auto"/>
            </w:tcBorders>
            <w:vAlign w:val="center"/>
          </w:tcPr>
          <w:p w14:paraId="31A1631A" w14:textId="6B093B2C" w:rsidR="0086082B" w:rsidRPr="0086082B" w:rsidDel="00201166" w:rsidRDefault="0086082B" w:rsidP="00D62BC5">
            <w:pPr>
              <w:spacing w:before="0" w:after="160"/>
              <w:jc w:val="left"/>
              <w:rPr>
                <w:del w:id="18522" w:author="Houyem Rais" w:date="2024-02-22T14:46:00Z"/>
                <w:rFonts w:asciiTheme="minorHAnsi" w:hAnsiTheme="minorHAnsi" w:cstheme="minorHAnsi"/>
                <w:sz w:val="16"/>
                <w:szCs w:val="16"/>
                <w:lang w:val="fr-FR"/>
              </w:rPr>
              <w:pPrChange w:id="18523" w:author="Houyem Rais" w:date="2024-02-22T14:49:00Z">
                <w:pPr>
                  <w:spacing w:before="0" w:after="0"/>
                  <w:jc w:val="right"/>
                </w:pPr>
              </w:pPrChange>
            </w:pPr>
            <w:del w:id="18524" w:author="Houyem Rais" w:date="2024-02-22T14:46:00Z">
              <w:r w:rsidRPr="0086082B" w:rsidDel="00201166">
                <w:rPr>
                  <w:rFonts w:cs="Calibri"/>
                  <w:sz w:val="16"/>
                  <w:szCs w:val="16"/>
                </w:rPr>
                <w:delText>128,1</w:delText>
              </w:r>
            </w:del>
          </w:p>
        </w:tc>
        <w:tc>
          <w:tcPr>
            <w:tcW w:w="930" w:type="dxa"/>
            <w:tcBorders>
              <w:left w:val="dotted" w:sz="4" w:space="0" w:color="auto"/>
            </w:tcBorders>
            <w:vAlign w:val="center"/>
          </w:tcPr>
          <w:p w14:paraId="1763B158" w14:textId="3A00A937" w:rsidR="0086082B" w:rsidRPr="0086082B" w:rsidDel="00201166" w:rsidRDefault="0086082B" w:rsidP="00D62BC5">
            <w:pPr>
              <w:spacing w:before="0" w:after="160"/>
              <w:jc w:val="left"/>
              <w:rPr>
                <w:del w:id="18525" w:author="Houyem Rais" w:date="2024-02-22T14:46:00Z"/>
                <w:rFonts w:asciiTheme="minorHAnsi" w:hAnsiTheme="minorHAnsi" w:cstheme="minorHAnsi"/>
                <w:sz w:val="16"/>
                <w:szCs w:val="16"/>
                <w:lang w:val="fr-FR"/>
              </w:rPr>
              <w:pPrChange w:id="18526" w:author="Houyem Rais" w:date="2024-02-22T14:49:00Z">
                <w:pPr>
                  <w:spacing w:before="0" w:after="0"/>
                  <w:jc w:val="right"/>
                </w:pPr>
              </w:pPrChange>
            </w:pPr>
            <w:del w:id="18527" w:author="Houyem Rais" w:date="2024-02-22T14:46:00Z">
              <w:r w:rsidRPr="0086082B" w:rsidDel="00201166">
                <w:rPr>
                  <w:rFonts w:cs="Calibri"/>
                  <w:sz w:val="16"/>
                  <w:szCs w:val="16"/>
                </w:rPr>
                <w:delText>234,3</w:delText>
              </w:r>
            </w:del>
          </w:p>
        </w:tc>
        <w:tc>
          <w:tcPr>
            <w:tcW w:w="856" w:type="dxa"/>
            <w:tcBorders>
              <w:right w:val="dotted" w:sz="4" w:space="0" w:color="auto"/>
            </w:tcBorders>
            <w:vAlign w:val="center"/>
          </w:tcPr>
          <w:p w14:paraId="669728BA" w14:textId="3277EB3A" w:rsidR="0086082B" w:rsidRPr="0086082B" w:rsidDel="00201166" w:rsidRDefault="0086082B" w:rsidP="00D62BC5">
            <w:pPr>
              <w:spacing w:before="0" w:after="160"/>
              <w:jc w:val="left"/>
              <w:rPr>
                <w:del w:id="18528" w:author="Houyem Rais" w:date="2024-02-22T14:46:00Z"/>
                <w:rFonts w:asciiTheme="minorHAnsi" w:hAnsiTheme="minorHAnsi" w:cstheme="minorHAnsi"/>
                <w:sz w:val="16"/>
                <w:szCs w:val="16"/>
                <w:lang w:val="fr-FR"/>
              </w:rPr>
              <w:pPrChange w:id="18529" w:author="Houyem Rais" w:date="2024-02-22T14:49:00Z">
                <w:pPr>
                  <w:spacing w:before="0" w:after="0"/>
                  <w:jc w:val="right"/>
                </w:pPr>
              </w:pPrChange>
            </w:pPr>
            <w:del w:id="18530" w:author="Houyem Rais" w:date="2024-02-22T14:46:00Z">
              <w:r w:rsidRPr="0086082B" w:rsidDel="00201166">
                <w:rPr>
                  <w:rFonts w:cs="Calibri"/>
                  <w:sz w:val="16"/>
                  <w:szCs w:val="16"/>
                </w:rPr>
                <w:delText>143,8</w:delText>
              </w:r>
            </w:del>
          </w:p>
        </w:tc>
        <w:tc>
          <w:tcPr>
            <w:tcW w:w="930" w:type="dxa"/>
            <w:tcBorders>
              <w:left w:val="dotted" w:sz="4" w:space="0" w:color="auto"/>
            </w:tcBorders>
            <w:vAlign w:val="center"/>
          </w:tcPr>
          <w:p w14:paraId="50024468" w14:textId="228FBC89" w:rsidR="0086082B" w:rsidRPr="0086082B" w:rsidDel="00201166" w:rsidRDefault="0086082B" w:rsidP="00D62BC5">
            <w:pPr>
              <w:spacing w:before="0" w:after="160"/>
              <w:jc w:val="left"/>
              <w:rPr>
                <w:del w:id="18531" w:author="Houyem Rais" w:date="2024-02-22T14:46:00Z"/>
                <w:rFonts w:asciiTheme="minorHAnsi" w:hAnsiTheme="minorHAnsi" w:cstheme="minorHAnsi"/>
                <w:sz w:val="16"/>
                <w:szCs w:val="16"/>
                <w:lang w:val="fr-FR"/>
              </w:rPr>
              <w:pPrChange w:id="18532" w:author="Houyem Rais" w:date="2024-02-22T14:49:00Z">
                <w:pPr>
                  <w:spacing w:before="0" w:after="0"/>
                  <w:jc w:val="right"/>
                </w:pPr>
              </w:pPrChange>
            </w:pPr>
            <w:del w:id="18533" w:author="Houyem Rais" w:date="2024-02-22T14:46:00Z">
              <w:r w:rsidRPr="0086082B" w:rsidDel="00201166">
                <w:rPr>
                  <w:rFonts w:cs="Calibri"/>
                  <w:sz w:val="16"/>
                  <w:szCs w:val="16"/>
                </w:rPr>
                <w:delText>267,3</w:delText>
              </w:r>
            </w:del>
          </w:p>
        </w:tc>
        <w:tc>
          <w:tcPr>
            <w:tcW w:w="801" w:type="dxa"/>
            <w:tcBorders>
              <w:right w:val="dotted" w:sz="4" w:space="0" w:color="auto"/>
            </w:tcBorders>
            <w:vAlign w:val="center"/>
          </w:tcPr>
          <w:p w14:paraId="020725A6" w14:textId="69A56CA7" w:rsidR="0086082B" w:rsidRPr="0086082B" w:rsidDel="00201166" w:rsidRDefault="0086082B" w:rsidP="00D62BC5">
            <w:pPr>
              <w:spacing w:before="0" w:after="160"/>
              <w:jc w:val="left"/>
              <w:rPr>
                <w:del w:id="18534" w:author="Houyem Rais" w:date="2024-02-22T14:46:00Z"/>
                <w:rFonts w:asciiTheme="minorHAnsi" w:hAnsiTheme="minorHAnsi" w:cstheme="minorHAnsi"/>
                <w:sz w:val="16"/>
                <w:szCs w:val="16"/>
                <w:lang w:val="fr-FR"/>
              </w:rPr>
              <w:pPrChange w:id="18535" w:author="Houyem Rais" w:date="2024-02-22T14:49:00Z">
                <w:pPr>
                  <w:spacing w:before="0" w:after="0"/>
                  <w:jc w:val="right"/>
                </w:pPr>
              </w:pPrChange>
            </w:pPr>
            <w:del w:id="18536" w:author="Houyem Rais" w:date="2024-02-22T14:46:00Z">
              <w:r w:rsidRPr="0086082B" w:rsidDel="00201166">
                <w:rPr>
                  <w:rFonts w:cs="Calibri"/>
                  <w:sz w:val="16"/>
                  <w:szCs w:val="16"/>
                </w:rPr>
                <w:delText>137,2</w:delText>
              </w:r>
            </w:del>
          </w:p>
        </w:tc>
        <w:tc>
          <w:tcPr>
            <w:tcW w:w="930" w:type="dxa"/>
            <w:tcBorders>
              <w:left w:val="dotted" w:sz="4" w:space="0" w:color="auto"/>
            </w:tcBorders>
            <w:vAlign w:val="center"/>
          </w:tcPr>
          <w:p w14:paraId="673BF8F1" w14:textId="401F291F" w:rsidR="0086082B" w:rsidRPr="0086082B" w:rsidDel="00201166" w:rsidRDefault="0086082B" w:rsidP="00D62BC5">
            <w:pPr>
              <w:spacing w:before="0" w:after="160"/>
              <w:jc w:val="left"/>
              <w:rPr>
                <w:del w:id="18537" w:author="Houyem Rais" w:date="2024-02-22T14:46:00Z"/>
                <w:rFonts w:asciiTheme="minorHAnsi" w:hAnsiTheme="minorHAnsi" w:cstheme="minorHAnsi"/>
                <w:sz w:val="16"/>
                <w:szCs w:val="16"/>
                <w:lang w:val="fr-FR"/>
              </w:rPr>
              <w:pPrChange w:id="18538" w:author="Houyem Rais" w:date="2024-02-22T14:49:00Z">
                <w:pPr>
                  <w:spacing w:before="0" w:after="0"/>
                  <w:jc w:val="right"/>
                </w:pPr>
              </w:pPrChange>
            </w:pPr>
            <w:del w:id="18539" w:author="Houyem Rais" w:date="2024-02-22T14:46:00Z">
              <w:r w:rsidRPr="0086082B" w:rsidDel="00201166">
                <w:rPr>
                  <w:rFonts w:cs="Calibri"/>
                  <w:sz w:val="16"/>
                  <w:szCs w:val="16"/>
                </w:rPr>
                <w:delText>252,8</w:delText>
              </w:r>
            </w:del>
          </w:p>
        </w:tc>
      </w:tr>
      <w:tr w:rsidR="0086082B" w:rsidRPr="00690C96" w:rsidDel="00201166" w14:paraId="30876611" w14:textId="7C55FE25" w:rsidTr="000E1E77">
        <w:trPr>
          <w:del w:id="18540" w:author="Houyem Rais" w:date="2024-02-22T14:46:00Z"/>
        </w:trPr>
        <w:tc>
          <w:tcPr>
            <w:tcW w:w="3027" w:type="dxa"/>
            <w:vAlign w:val="bottom"/>
          </w:tcPr>
          <w:p w14:paraId="1D3EB230" w14:textId="62F085D9" w:rsidR="0086082B" w:rsidRPr="000409F8" w:rsidDel="00201166" w:rsidRDefault="0086082B" w:rsidP="00D62BC5">
            <w:pPr>
              <w:spacing w:before="0" w:after="160"/>
              <w:jc w:val="left"/>
              <w:rPr>
                <w:del w:id="18541" w:author="Houyem Rais" w:date="2024-02-22T14:46:00Z"/>
                <w:rFonts w:asciiTheme="minorHAnsi" w:hAnsiTheme="minorHAnsi" w:cstheme="minorHAnsi"/>
                <w:sz w:val="16"/>
                <w:szCs w:val="16"/>
                <w:lang w:val="fr-FR"/>
              </w:rPr>
              <w:pPrChange w:id="18542" w:author="Houyem Rais" w:date="2024-02-22T14:49:00Z">
                <w:pPr>
                  <w:spacing w:before="0" w:after="0"/>
                </w:pPr>
              </w:pPrChange>
            </w:pPr>
            <w:del w:id="18543" w:author="Houyem Rais" w:date="2024-02-22T14:46:00Z">
              <w:r w:rsidRPr="00690C96" w:rsidDel="00201166">
                <w:rPr>
                  <w:rFonts w:cstheme="minorHAnsi"/>
                  <w:sz w:val="16"/>
                  <w:szCs w:val="16"/>
                </w:rPr>
                <w:delText>Exploitation</w:delText>
              </w:r>
            </w:del>
          </w:p>
        </w:tc>
        <w:tc>
          <w:tcPr>
            <w:tcW w:w="871" w:type="dxa"/>
            <w:tcBorders>
              <w:right w:val="dotted" w:sz="4" w:space="0" w:color="auto"/>
            </w:tcBorders>
            <w:vAlign w:val="center"/>
          </w:tcPr>
          <w:p w14:paraId="09468BC6" w14:textId="3345E3A8" w:rsidR="0086082B" w:rsidRPr="0086082B" w:rsidDel="00201166" w:rsidRDefault="0086082B" w:rsidP="00D62BC5">
            <w:pPr>
              <w:spacing w:before="0" w:after="160"/>
              <w:jc w:val="left"/>
              <w:rPr>
                <w:del w:id="18544" w:author="Houyem Rais" w:date="2024-02-22T14:46:00Z"/>
                <w:rFonts w:asciiTheme="minorHAnsi" w:hAnsiTheme="minorHAnsi" w:cstheme="minorHAnsi"/>
                <w:sz w:val="16"/>
                <w:szCs w:val="16"/>
                <w:lang w:val="fr-FR"/>
              </w:rPr>
              <w:pPrChange w:id="18545" w:author="Houyem Rais" w:date="2024-02-22T14:49:00Z">
                <w:pPr>
                  <w:spacing w:before="0" w:after="0"/>
                  <w:jc w:val="right"/>
                </w:pPr>
              </w:pPrChange>
            </w:pPr>
            <w:del w:id="18546" w:author="Houyem Rais" w:date="2024-02-22T14:46:00Z">
              <w:r w:rsidRPr="0086082B" w:rsidDel="00201166">
                <w:rPr>
                  <w:rFonts w:cs="Calibri"/>
                  <w:sz w:val="16"/>
                  <w:szCs w:val="16"/>
                </w:rPr>
                <w:delText>19,2</w:delText>
              </w:r>
            </w:del>
          </w:p>
        </w:tc>
        <w:tc>
          <w:tcPr>
            <w:tcW w:w="993" w:type="dxa"/>
            <w:tcBorders>
              <w:left w:val="dotted" w:sz="4" w:space="0" w:color="auto"/>
            </w:tcBorders>
            <w:vAlign w:val="center"/>
          </w:tcPr>
          <w:p w14:paraId="726CD51D" w14:textId="52F435B8" w:rsidR="0086082B" w:rsidRPr="0086082B" w:rsidDel="00201166" w:rsidRDefault="0086082B" w:rsidP="00D62BC5">
            <w:pPr>
              <w:spacing w:before="0" w:after="160"/>
              <w:jc w:val="left"/>
              <w:rPr>
                <w:del w:id="18547" w:author="Houyem Rais" w:date="2024-02-22T14:46:00Z"/>
                <w:rFonts w:asciiTheme="minorHAnsi" w:hAnsiTheme="minorHAnsi" w:cstheme="minorHAnsi"/>
                <w:b/>
                <w:bCs/>
                <w:sz w:val="16"/>
                <w:szCs w:val="16"/>
                <w:lang w:val="fr-FR"/>
              </w:rPr>
              <w:pPrChange w:id="18548" w:author="Houyem Rais" w:date="2024-02-22T14:49:00Z">
                <w:pPr>
                  <w:spacing w:before="0" w:after="0"/>
                  <w:jc w:val="right"/>
                </w:pPr>
              </w:pPrChange>
            </w:pPr>
            <w:del w:id="18549" w:author="Houyem Rais" w:date="2024-02-22T14:46:00Z">
              <w:r w:rsidRPr="0086082B" w:rsidDel="00201166">
                <w:rPr>
                  <w:rFonts w:cs="Calibri"/>
                  <w:sz w:val="16"/>
                  <w:szCs w:val="16"/>
                </w:rPr>
                <w:delText>133,8</w:delText>
              </w:r>
            </w:del>
          </w:p>
        </w:tc>
        <w:tc>
          <w:tcPr>
            <w:tcW w:w="815" w:type="dxa"/>
            <w:tcBorders>
              <w:right w:val="dotted" w:sz="4" w:space="0" w:color="auto"/>
            </w:tcBorders>
            <w:vAlign w:val="center"/>
          </w:tcPr>
          <w:p w14:paraId="54389D7D" w14:textId="72830FCF" w:rsidR="0086082B" w:rsidRPr="0086082B" w:rsidDel="00201166" w:rsidRDefault="0086082B" w:rsidP="00D62BC5">
            <w:pPr>
              <w:spacing w:before="0" w:after="160"/>
              <w:jc w:val="left"/>
              <w:rPr>
                <w:del w:id="18550" w:author="Houyem Rais" w:date="2024-02-22T14:46:00Z"/>
                <w:rFonts w:asciiTheme="minorHAnsi" w:hAnsiTheme="minorHAnsi" w:cstheme="minorHAnsi"/>
                <w:b/>
                <w:bCs/>
                <w:sz w:val="16"/>
                <w:szCs w:val="16"/>
                <w:lang w:val="fr-FR"/>
              </w:rPr>
              <w:pPrChange w:id="18551" w:author="Houyem Rais" w:date="2024-02-22T14:49:00Z">
                <w:pPr>
                  <w:spacing w:before="0" w:after="0"/>
                  <w:jc w:val="right"/>
                </w:pPr>
              </w:pPrChange>
            </w:pPr>
            <w:del w:id="18552" w:author="Houyem Rais" w:date="2024-02-22T14:46:00Z">
              <w:r w:rsidRPr="0086082B" w:rsidDel="00201166">
                <w:rPr>
                  <w:rFonts w:cs="Calibri"/>
                  <w:sz w:val="16"/>
                  <w:szCs w:val="16"/>
                </w:rPr>
                <w:delText>15,2</w:delText>
              </w:r>
            </w:del>
          </w:p>
        </w:tc>
        <w:tc>
          <w:tcPr>
            <w:tcW w:w="993" w:type="dxa"/>
            <w:tcBorders>
              <w:left w:val="dotted" w:sz="4" w:space="0" w:color="auto"/>
            </w:tcBorders>
            <w:vAlign w:val="center"/>
          </w:tcPr>
          <w:p w14:paraId="1AFEAA3E" w14:textId="5EE8D821" w:rsidR="0086082B" w:rsidRPr="0086082B" w:rsidDel="00201166" w:rsidRDefault="0086082B" w:rsidP="00D62BC5">
            <w:pPr>
              <w:spacing w:before="0" w:after="160"/>
              <w:jc w:val="left"/>
              <w:rPr>
                <w:del w:id="18553" w:author="Houyem Rais" w:date="2024-02-22T14:46:00Z"/>
                <w:rFonts w:asciiTheme="minorHAnsi" w:hAnsiTheme="minorHAnsi" w:cstheme="minorHAnsi"/>
                <w:b/>
                <w:bCs/>
                <w:sz w:val="16"/>
                <w:szCs w:val="16"/>
                <w:lang w:val="fr-FR"/>
              </w:rPr>
              <w:pPrChange w:id="18554" w:author="Houyem Rais" w:date="2024-02-22T14:49:00Z">
                <w:pPr>
                  <w:spacing w:before="0" w:after="0"/>
                  <w:jc w:val="right"/>
                </w:pPr>
              </w:pPrChange>
            </w:pPr>
            <w:del w:id="18555" w:author="Houyem Rais" w:date="2024-02-22T14:46:00Z">
              <w:r w:rsidRPr="0086082B" w:rsidDel="00201166">
                <w:rPr>
                  <w:rFonts w:cs="Calibri"/>
                  <w:sz w:val="16"/>
                  <w:szCs w:val="16"/>
                </w:rPr>
                <w:delText>119,8</w:delText>
              </w:r>
            </w:del>
          </w:p>
        </w:tc>
        <w:tc>
          <w:tcPr>
            <w:tcW w:w="812" w:type="dxa"/>
            <w:tcBorders>
              <w:right w:val="dotted" w:sz="4" w:space="0" w:color="auto"/>
            </w:tcBorders>
            <w:vAlign w:val="center"/>
          </w:tcPr>
          <w:p w14:paraId="36D5BA3B" w14:textId="2AD7F920" w:rsidR="0086082B" w:rsidRPr="0086082B" w:rsidDel="00201166" w:rsidRDefault="0086082B" w:rsidP="00D62BC5">
            <w:pPr>
              <w:spacing w:before="0" w:after="160"/>
              <w:jc w:val="left"/>
              <w:rPr>
                <w:del w:id="18556" w:author="Houyem Rais" w:date="2024-02-22T14:46:00Z"/>
                <w:rFonts w:asciiTheme="minorHAnsi" w:hAnsiTheme="minorHAnsi" w:cstheme="minorHAnsi"/>
                <w:b/>
                <w:bCs/>
                <w:sz w:val="16"/>
                <w:szCs w:val="16"/>
                <w:lang w:val="fr-FR"/>
              </w:rPr>
              <w:pPrChange w:id="18557" w:author="Houyem Rais" w:date="2024-02-22T14:49:00Z">
                <w:pPr>
                  <w:spacing w:before="0" w:after="0"/>
                  <w:jc w:val="right"/>
                </w:pPr>
              </w:pPrChange>
            </w:pPr>
            <w:del w:id="18558" w:author="Houyem Rais" w:date="2024-02-22T14:46:00Z">
              <w:r w:rsidRPr="0086082B" w:rsidDel="00201166">
                <w:rPr>
                  <w:rFonts w:cs="Calibri"/>
                  <w:sz w:val="16"/>
                  <w:szCs w:val="16"/>
                </w:rPr>
                <w:delText>10,7</w:delText>
              </w:r>
            </w:del>
          </w:p>
        </w:tc>
        <w:tc>
          <w:tcPr>
            <w:tcW w:w="930" w:type="dxa"/>
            <w:tcBorders>
              <w:left w:val="dotted" w:sz="4" w:space="0" w:color="auto"/>
            </w:tcBorders>
            <w:vAlign w:val="center"/>
          </w:tcPr>
          <w:p w14:paraId="40563BA1" w14:textId="6BE5FEFA" w:rsidR="0086082B" w:rsidRPr="0086082B" w:rsidDel="00201166" w:rsidRDefault="0086082B" w:rsidP="00D62BC5">
            <w:pPr>
              <w:spacing w:before="0" w:after="160"/>
              <w:jc w:val="left"/>
              <w:rPr>
                <w:del w:id="18559" w:author="Houyem Rais" w:date="2024-02-22T14:46:00Z"/>
                <w:rFonts w:asciiTheme="minorHAnsi" w:hAnsiTheme="minorHAnsi" w:cstheme="minorHAnsi"/>
                <w:b/>
                <w:bCs/>
                <w:sz w:val="16"/>
                <w:szCs w:val="16"/>
                <w:lang w:val="fr-FR"/>
              </w:rPr>
              <w:pPrChange w:id="18560" w:author="Houyem Rais" w:date="2024-02-22T14:49:00Z">
                <w:pPr>
                  <w:spacing w:before="0" w:after="0"/>
                  <w:jc w:val="right"/>
                </w:pPr>
              </w:pPrChange>
            </w:pPr>
            <w:del w:id="18561" w:author="Houyem Rais" w:date="2024-02-22T14:46:00Z">
              <w:r w:rsidRPr="0086082B" w:rsidDel="00201166">
                <w:rPr>
                  <w:rFonts w:cs="Calibri"/>
                  <w:sz w:val="16"/>
                  <w:szCs w:val="16"/>
                </w:rPr>
                <w:delText>93,1</w:delText>
              </w:r>
            </w:del>
          </w:p>
        </w:tc>
        <w:tc>
          <w:tcPr>
            <w:tcW w:w="808" w:type="dxa"/>
            <w:tcBorders>
              <w:right w:val="dotted" w:sz="4" w:space="0" w:color="auto"/>
            </w:tcBorders>
            <w:vAlign w:val="center"/>
          </w:tcPr>
          <w:p w14:paraId="473A734B" w14:textId="005DFE8C" w:rsidR="0086082B" w:rsidRPr="0086082B" w:rsidDel="00201166" w:rsidRDefault="0086082B" w:rsidP="00D62BC5">
            <w:pPr>
              <w:spacing w:before="0" w:after="160"/>
              <w:jc w:val="left"/>
              <w:rPr>
                <w:del w:id="18562" w:author="Houyem Rais" w:date="2024-02-22T14:46:00Z"/>
                <w:rFonts w:asciiTheme="minorHAnsi" w:hAnsiTheme="minorHAnsi" w:cstheme="minorHAnsi"/>
                <w:b/>
                <w:bCs/>
                <w:sz w:val="16"/>
                <w:szCs w:val="16"/>
                <w:lang w:val="fr-FR"/>
              </w:rPr>
              <w:pPrChange w:id="18563" w:author="Houyem Rais" w:date="2024-02-22T14:49:00Z">
                <w:pPr>
                  <w:spacing w:before="0" w:after="0"/>
                  <w:jc w:val="right"/>
                </w:pPr>
              </w:pPrChange>
            </w:pPr>
            <w:del w:id="18564" w:author="Houyem Rais" w:date="2024-02-22T14:46:00Z">
              <w:r w:rsidRPr="0086082B" w:rsidDel="00201166">
                <w:rPr>
                  <w:rFonts w:cs="Calibri"/>
                  <w:sz w:val="16"/>
                  <w:szCs w:val="16"/>
                </w:rPr>
                <w:delText>5,7</w:delText>
              </w:r>
            </w:del>
          </w:p>
        </w:tc>
        <w:tc>
          <w:tcPr>
            <w:tcW w:w="930" w:type="dxa"/>
            <w:tcBorders>
              <w:left w:val="dotted" w:sz="4" w:space="0" w:color="auto"/>
            </w:tcBorders>
            <w:vAlign w:val="center"/>
          </w:tcPr>
          <w:p w14:paraId="2865DBFD" w14:textId="2848443A" w:rsidR="0086082B" w:rsidRPr="0086082B" w:rsidDel="00201166" w:rsidRDefault="0086082B" w:rsidP="00D62BC5">
            <w:pPr>
              <w:spacing w:before="0" w:after="160"/>
              <w:jc w:val="left"/>
              <w:rPr>
                <w:del w:id="18565" w:author="Houyem Rais" w:date="2024-02-22T14:46:00Z"/>
                <w:rFonts w:asciiTheme="minorHAnsi" w:hAnsiTheme="minorHAnsi" w:cstheme="minorHAnsi"/>
                <w:b/>
                <w:bCs/>
                <w:sz w:val="16"/>
                <w:szCs w:val="16"/>
                <w:lang w:val="fr-FR"/>
              </w:rPr>
              <w:pPrChange w:id="18566" w:author="Houyem Rais" w:date="2024-02-22T14:49:00Z">
                <w:pPr>
                  <w:spacing w:before="0" w:after="0"/>
                  <w:jc w:val="right"/>
                </w:pPr>
              </w:pPrChange>
            </w:pPr>
            <w:del w:id="18567" w:author="Houyem Rais" w:date="2024-02-22T14:46:00Z">
              <w:r w:rsidRPr="0086082B" w:rsidDel="00201166">
                <w:rPr>
                  <w:rFonts w:cs="Calibri"/>
                  <w:sz w:val="16"/>
                  <w:szCs w:val="16"/>
                </w:rPr>
                <w:delText>50,2</w:delText>
              </w:r>
            </w:del>
          </w:p>
        </w:tc>
        <w:tc>
          <w:tcPr>
            <w:tcW w:w="856" w:type="dxa"/>
            <w:tcBorders>
              <w:right w:val="dotted" w:sz="4" w:space="0" w:color="auto"/>
            </w:tcBorders>
            <w:vAlign w:val="center"/>
          </w:tcPr>
          <w:p w14:paraId="66B54748" w14:textId="56B338E4" w:rsidR="0086082B" w:rsidRPr="0086082B" w:rsidDel="00201166" w:rsidRDefault="0086082B" w:rsidP="00D62BC5">
            <w:pPr>
              <w:spacing w:before="0" w:after="160"/>
              <w:jc w:val="left"/>
              <w:rPr>
                <w:del w:id="18568" w:author="Houyem Rais" w:date="2024-02-22T14:46:00Z"/>
                <w:rFonts w:asciiTheme="minorHAnsi" w:hAnsiTheme="minorHAnsi" w:cstheme="minorHAnsi"/>
                <w:sz w:val="16"/>
                <w:szCs w:val="16"/>
                <w:lang w:val="fr-FR"/>
              </w:rPr>
              <w:pPrChange w:id="18569" w:author="Houyem Rais" w:date="2024-02-22T14:49:00Z">
                <w:pPr>
                  <w:spacing w:before="0" w:after="0"/>
                  <w:jc w:val="right"/>
                </w:pPr>
              </w:pPrChange>
            </w:pPr>
            <w:del w:id="18570" w:author="Houyem Rais" w:date="2024-02-22T14:46:00Z">
              <w:r w:rsidRPr="0086082B" w:rsidDel="00201166">
                <w:rPr>
                  <w:rFonts w:cs="Calibri"/>
                  <w:sz w:val="16"/>
                  <w:szCs w:val="16"/>
                </w:rPr>
                <w:delText>15,6</w:delText>
              </w:r>
            </w:del>
          </w:p>
        </w:tc>
        <w:tc>
          <w:tcPr>
            <w:tcW w:w="930" w:type="dxa"/>
            <w:tcBorders>
              <w:left w:val="dotted" w:sz="4" w:space="0" w:color="auto"/>
            </w:tcBorders>
            <w:vAlign w:val="center"/>
          </w:tcPr>
          <w:p w14:paraId="537C9535" w14:textId="22B94896" w:rsidR="0086082B" w:rsidRPr="0086082B" w:rsidDel="00201166" w:rsidRDefault="0086082B" w:rsidP="00D62BC5">
            <w:pPr>
              <w:spacing w:before="0" w:after="160"/>
              <w:jc w:val="left"/>
              <w:rPr>
                <w:del w:id="18571" w:author="Houyem Rais" w:date="2024-02-22T14:46:00Z"/>
                <w:rFonts w:asciiTheme="minorHAnsi" w:hAnsiTheme="minorHAnsi" w:cstheme="minorHAnsi"/>
                <w:sz w:val="16"/>
                <w:szCs w:val="16"/>
                <w:lang w:val="fr-FR"/>
              </w:rPr>
              <w:pPrChange w:id="18572" w:author="Houyem Rais" w:date="2024-02-22T14:49:00Z">
                <w:pPr>
                  <w:spacing w:before="0" w:after="0"/>
                  <w:jc w:val="right"/>
                </w:pPr>
              </w:pPrChange>
            </w:pPr>
            <w:del w:id="18573" w:author="Houyem Rais" w:date="2024-02-22T14:46:00Z">
              <w:r w:rsidRPr="0086082B" w:rsidDel="00201166">
                <w:rPr>
                  <w:rFonts w:cs="Calibri"/>
                  <w:sz w:val="16"/>
                  <w:szCs w:val="16"/>
                </w:rPr>
                <w:delText>130,9</w:delText>
              </w:r>
            </w:del>
          </w:p>
        </w:tc>
        <w:tc>
          <w:tcPr>
            <w:tcW w:w="801" w:type="dxa"/>
            <w:tcBorders>
              <w:right w:val="dotted" w:sz="4" w:space="0" w:color="auto"/>
            </w:tcBorders>
            <w:vAlign w:val="center"/>
          </w:tcPr>
          <w:p w14:paraId="6D74FC5A" w14:textId="776B0431" w:rsidR="0086082B" w:rsidRPr="0086082B" w:rsidDel="00201166" w:rsidRDefault="0086082B" w:rsidP="00D62BC5">
            <w:pPr>
              <w:spacing w:before="0" w:after="160"/>
              <w:jc w:val="left"/>
              <w:rPr>
                <w:del w:id="18574" w:author="Houyem Rais" w:date="2024-02-22T14:46:00Z"/>
                <w:rFonts w:asciiTheme="minorHAnsi" w:hAnsiTheme="minorHAnsi" w:cstheme="minorHAnsi"/>
                <w:sz w:val="16"/>
                <w:szCs w:val="16"/>
                <w:lang w:val="fr-FR"/>
              </w:rPr>
              <w:pPrChange w:id="18575" w:author="Houyem Rais" w:date="2024-02-22T14:49:00Z">
                <w:pPr>
                  <w:spacing w:before="0" w:after="0"/>
                  <w:jc w:val="right"/>
                </w:pPr>
              </w:pPrChange>
            </w:pPr>
            <w:del w:id="18576" w:author="Houyem Rais" w:date="2024-02-22T14:46:00Z">
              <w:r w:rsidRPr="0086082B" w:rsidDel="00201166">
                <w:rPr>
                  <w:rFonts w:cs="Calibri"/>
                  <w:sz w:val="16"/>
                  <w:szCs w:val="16"/>
                </w:rPr>
                <w:delText>10,0</w:delText>
              </w:r>
            </w:del>
          </w:p>
        </w:tc>
        <w:tc>
          <w:tcPr>
            <w:tcW w:w="930" w:type="dxa"/>
            <w:tcBorders>
              <w:left w:val="dotted" w:sz="4" w:space="0" w:color="auto"/>
            </w:tcBorders>
            <w:vAlign w:val="center"/>
          </w:tcPr>
          <w:p w14:paraId="3C01EA54" w14:textId="350E300C" w:rsidR="0086082B" w:rsidRPr="0086082B" w:rsidDel="00201166" w:rsidRDefault="0086082B" w:rsidP="00D62BC5">
            <w:pPr>
              <w:spacing w:before="0" w:after="160"/>
              <w:jc w:val="left"/>
              <w:rPr>
                <w:del w:id="18577" w:author="Houyem Rais" w:date="2024-02-22T14:46:00Z"/>
                <w:rFonts w:asciiTheme="minorHAnsi" w:hAnsiTheme="minorHAnsi" w:cstheme="minorHAnsi"/>
                <w:sz w:val="16"/>
                <w:szCs w:val="16"/>
                <w:lang w:val="fr-FR"/>
              </w:rPr>
              <w:pPrChange w:id="18578" w:author="Houyem Rais" w:date="2024-02-22T14:49:00Z">
                <w:pPr>
                  <w:spacing w:before="0" w:after="0"/>
                  <w:jc w:val="right"/>
                </w:pPr>
              </w:pPrChange>
            </w:pPr>
            <w:del w:id="18579" w:author="Houyem Rais" w:date="2024-02-22T14:46:00Z">
              <w:r w:rsidRPr="0086082B" w:rsidDel="00201166">
                <w:rPr>
                  <w:rFonts w:cs="Calibri"/>
                  <w:sz w:val="16"/>
                  <w:szCs w:val="16"/>
                </w:rPr>
                <w:delText>95,9</w:delText>
              </w:r>
            </w:del>
          </w:p>
        </w:tc>
      </w:tr>
      <w:tr w:rsidR="0086082B" w:rsidRPr="00690C96" w:rsidDel="00201166" w14:paraId="7C1B7C56" w14:textId="28CABBA3" w:rsidTr="000E1E77">
        <w:trPr>
          <w:del w:id="18580" w:author="Houyem Rais" w:date="2024-02-22T14:46:00Z"/>
        </w:trPr>
        <w:tc>
          <w:tcPr>
            <w:tcW w:w="3027" w:type="dxa"/>
            <w:vAlign w:val="bottom"/>
          </w:tcPr>
          <w:p w14:paraId="556373F0" w14:textId="4C91DB17" w:rsidR="0086082B" w:rsidRPr="000409F8" w:rsidDel="00201166" w:rsidRDefault="0086082B" w:rsidP="00D62BC5">
            <w:pPr>
              <w:spacing w:before="0" w:after="160"/>
              <w:jc w:val="left"/>
              <w:rPr>
                <w:del w:id="18581" w:author="Houyem Rais" w:date="2024-02-22T14:46:00Z"/>
                <w:rFonts w:asciiTheme="minorHAnsi" w:hAnsiTheme="minorHAnsi" w:cstheme="minorHAnsi"/>
                <w:sz w:val="16"/>
                <w:szCs w:val="16"/>
                <w:lang w:val="fr-FR"/>
              </w:rPr>
              <w:pPrChange w:id="18582" w:author="Houyem Rais" w:date="2024-02-22T14:49:00Z">
                <w:pPr>
                  <w:spacing w:before="0" w:after="0"/>
                </w:pPr>
              </w:pPrChange>
            </w:pPr>
            <w:del w:id="18583" w:author="Houyem Rais" w:date="2024-02-22T14:46:00Z">
              <w:r w:rsidRPr="00690C96" w:rsidDel="00201166">
                <w:rPr>
                  <w:rFonts w:cstheme="minorHAnsi"/>
                  <w:sz w:val="16"/>
                  <w:szCs w:val="16"/>
                </w:rPr>
                <w:delText>Renouvellement et transfert</w:delText>
              </w:r>
            </w:del>
          </w:p>
        </w:tc>
        <w:tc>
          <w:tcPr>
            <w:tcW w:w="871" w:type="dxa"/>
            <w:tcBorders>
              <w:right w:val="dotted" w:sz="4" w:space="0" w:color="auto"/>
            </w:tcBorders>
            <w:vAlign w:val="center"/>
          </w:tcPr>
          <w:p w14:paraId="6363AF41" w14:textId="0C034FC8" w:rsidR="0086082B" w:rsidRPr="0086082B" w:rsidDel="00201166" w:rsidRDefault="0086082B" w:rsidP="00D62BC5">
            <w:pPr>
              <w:spacing w:before="0" w:after="160"/>
              <w:jc w:val="left"/>
              <w:rPr>
                <w:del w:id="18584" w:author="Houyem Rais" w:date="2024-02-22T14:46:00Z"/>
                <w:rFonts w:asciiTheme="minorHAnsi" w:hAnsiTheme="minorHAnsi" w:cstheme="minorHAnsi"/>
                <w:sz w:val="16"/>
                <w:szCs w:val="16"/>
                <w:lang w:val="fr-FR"/>
              </w:rPr>
              <w:pPrChange w:id="18585" w:author="Houyem Rais" w:date="2024-02-22T14:49:00Z">
                <w:pPr>
                  <w:spacing w:before="0" w:after="0"/>
                  <w:jc w:val="right"/>
                </w:pPr>
              </w:pPrChange>
            </w:pPr>
            <w:del w:id="18586" w:author="Houyem Rais" w:date="2024-02-22T14:46:00Z">
              <w:r w:rsidRPr="0086082B" w:rsidDel="00201166">
                <w:rPr>
                  <w:rFonts w:cs="Calibri"/>
                  <w:sz w:val="16"/>
                  <w:szCs w:val="16"/>
                </w:rPr>
                <w:delText>7,7</w:delText>
              </w:r>
            </w:del>
          </w:p>
        </w:tc>
        <w:tc>
          <w:tcPr>
            <w:tcW w:w="993" w:type="dxa"/>
            <w:tcBorders>
              <w:left w:val="dotted" w:sz="4" w:space="0" w:color="auto"/>
            </w:tcBorders>
            <w:vAlign w:val="center"/>
          </w:tcPr>
          <w:p w14:paraId="02472E21" w14:textId="205F8904" w:rsidR="0086082B" w:rsidRPr="0086082B" w:rsidDel="00201166" w:rsidRDefault="0086082B" w:rsidP="00D62BC5">
            <w:pPr>
              <w:spacing w:before="0" w:after="160"/>
              <w:jc w:val="left"/>
              <w:rPr>
                <w:del w:id="18587" w:author="Houyem Rais" w:date="2024-02-22T14:46:00Z"/>
                <w:rFonts w:asciiTheme="minorHAnsi" w:hAnsiTheme="minorHAnsi" w:cstheme="minorHAnsi"/>
                <w:b/>
                <w:bCs/>
                <w:sz w:val="16"/>
                <w:szCs w:val="16"/>
                <w:lang w:val="fr-FR"/>
              </w:rPr>
              <w:pPrChange w:id="18588" w:author="Houyem Rais" w:date="2024-02-22T14:49:00Z">
                <w:pPr>
                  <w:spacing w:before="0" w:after="0"/>
                  <w:jc w:val="right"/>
                </w:pPr>
              </w:pPrChange>
            </w:pPr>
            <w:del w:id="18589" w:author="Houyem Rais" w:date="2024-02-22T14:46:00Z">
              <w:r w:rsidRPr="0086082B" w:rsidDel="00201166">
                <w:rPr>
                  <w:rFonts w:cs="Calibri"/>
                  <w:sz w:val="16"/>
                  <w:szCs w:val="16"/>
                </w:rPr>
                <w:delText>0,0</w:delText>
              </w:r>
            </w:del>
          </w:p>
        </w:tc>
        <w:tc>
          <w:tcPr>
            <w:tcW w:w="815" w:type="dxa"/>
            <w:tcBorders>
              <w:right w:val="dotted" w:sz="4" w:space="0" w:color="auto"/>
            </w:tcBorders>
            <w:vAlign w:val="center"/>
          </w:tcPr>
          <w:p w14:paraId="7FC14F79" w14:textId="16403D6C" w:rsidR="0086082B" w:rsidRPr="0086082B" w:rsidDel="00201166" w:rsidRDefault="0086082B" w:rsidP="00D62BC5">
            <w:pPr>
              <w:spacing w:before="0" w:after="160"/>
              <w:jc w:val="left"/>
              <w:rPr>
                <w:del w:id="18590" w:author="Houyem Rais" w:date="2024-02-22T14:46:00Z"/>
                <w:rFonts w:asciiTheme="minorHAnsi" w:hAnsiTheme="minorHAnsi" w:cstheme="minorHAnsi"/>
                <w:b/>
                <w:bCs/>
                <w:sz w:val="16"/>
                <w:szCs w:val="16"/>
                <w:lang w:val="fr-FR"/>
              </w:rPr>
              <w:pPrChange w:id="18591" w:author="Houyem Rais" w:date="2024-02-22T14:49:00Z">
                <w:pPr>
                  <w:spacing w:before="0" w:after="0"/>
                  <w:jc w:val="right"/>
                </w:pPr>
              </w:pPrChange>
            </w:pPr>
            <w:del w:id="18592" w:author="Houyem Rais" w:date="2024-02-22T14:46:00Z">
              <w:r w:rsidRPr="0086082B" w:rsidDel="00201166">
                <w:rPr>
                  <w:rFonts w:cs="Calibri"/>
                  <w:sz w:val="16"/>
                  <w:szCs w:val="16"/>
                </w:rPr>
                <w:delText>5,8</w:delText>
              </w:r>
            </w:del>
          </w:p>
        </w:tc>
        <w:tc>
          <w:tcPr>
            <w:tcW w:w="993" w:type="dxa"/>
            <w:tcBorders>
              <w:left w:val="dotted" w:sz="4" w:space="0" w:color="auto"/>
            </w:tcBorders>
            <w:vAlign w:val="center"/>
          </w:tcPr>
          <w:p w14:paraId="3612CA99" w14:textId="2A9369C9" w:rsidR="0086082B" w:rsidRPr="0086082B" w:rsidDel="00201166" w:rsidRDefault="0086082B" w:rsidP="00D62BC5">
            <w:pPr>
              <w:spacing w:before="0" w:after="160"/>
              <w:jc w:val="left"/>
              <w:rPr>
                <w:del w:id="18593" w:author="Houyem Rais" w:date="2024-02-22T14:46:00Z"/>
                <w:rFonts w:asciiTheme="minorHAnsi" w:hAnsiTheme="minorHAnsi" w:cstheme="minorHAnsi"/>
                <w:b/>
                <w:bCs/>
                <w:sz w:val="16"/>
                <w:szCs w:val="16"/>
                <w:lang w:val="fr-FR"/>
              </w:rPr>
              <w:pPrChange w:id="18594" w:author="Houyem Rais" w:date="2024-02-22T14:49:00Z">
                <w:pPr>
                  <w:spacing w:before="0" w:after="0"/>
                  <w:jc w:val="right"/>
                </w:pPr>
              </w:pPrChange>
            </w:pPr>
            <w:del w:id="18595" w:author="Houyem Rais" w:date="2024-02-22T14:46:00Z">
              <w:r w:rsidRPr="0086082B" w:rsidDel="00201166">
                <w:rPr>
                  <w:rFonts w:cs="Calibri"/>
                  <w:sz w:val="16"/>
                  <w:szCs w:val="16"/>
                </w:rPr>
                <w:delText>0,0</w:delText>
              </w:r>
            </w:del>
          </w:p>
        </w:tc>
        <w:tc>
          <w:tcPr>
            <w:tcW w:w="812" w:type="dxa"/>
            <w:tcBorders>
              <w:right w:val="dotted" w:sz="4" w:space="0" w:color="auto"/>
            </w:tcBorders>
            <w:vAlign w:val="center"/>
          </w:tcPr>
          <w:p w14:paraId="09F320E2" w14:textId="7197ACB7" w:rsidR="0086082B" w:rsidRPr="0086082B" w:rsidDel="00201166" w:rsidRDefault="0086082B" w:rsidP="00D62BC5">
            <w:pPr>
              <w:spacing w:before="0" w:after="160"/>
              <w:jc w:val="left"/>
              <w:rPr>
                <w:del w:id="18596" w:author="Houyem Rais" w:date="2024-02-22T14:46:00Z"/>
                <w:rFonts w:asciiTheme="minorHAnsi" w:hAnsiTheme="minorHAnsi" w:cstheme="minorHAnsi"/>
                <w:b/>
                <w:bCs/>
                <w:sz w:val="16"/>
                <w:szCs w:val="16"/>
                <w:lang w:val="fr-FR"/>
              </w:rPr>
              <w:pPrChange w:id="18597" w:author="Houyem Rais" w:date="2024-02-22T14:49:00Z">
                <w:pPr>
                  <w:spacing w:before="0" w:after="0"/>
                  <w:jc w:val="right"/>
                </w:pPr>
              </w:pPrChange>
            </w:pPr>
            <w:del w:id="18598" w:author="Houyem Rais" w:date="2024-02-22T14:46:00Z">
              <w:r w:rsidRPr="0086082B" w:rsidDel="00201166">
                <w:rPr>
                  <w:rFonts w:cs="Calibri"/>
                  <w:sz w:val="16"/>
                  <w:szCs w:val="16"/>
                </w:rPr>
                <w:delText>3,1</w:delText>
              </w:r>
            </w:del>
          </w:p>
        </w:tc>
        <w:tc>
          <w:tcPr>
            <w:tcW w:w="930" w:type="dxa"/>
            <w:tcBorders>
              <w:left w:val="dotted" w:sz="4" w:space="0" w:color="auto"/>
            </w:tcBorders>
            <w:vAlign w:val="center"/>
          </w:tcPr>
          <w:p w14:paraId="4F4134A6" w14:textId="75246803" w:rsidR="0086082B" w:rsidRPr="0086082B" w:rsidDel="00201166" w:rsidRDefault="0086082B" w:rsidP="00D62BC5">
            <w:pPr>
              <w:spacing w:before="0" w:after="160"/>
              <w:jc w:val="left"/>
              <w:rPr>
                <w:del w:id="18599" w:author="Houyem Rais" w:date="2024-02-22T14:46:00Z"/>
                <w:rFonts w:asciiTheme="minorHAnsi" w:hAnsiTheme="minorHAnsi" w:cstheme="minorHAnsi"/>
                <w:b/>
                <w:bCs/>
                <w:sz w:val="16"/>
                <w:szCs w:val="16"/>
                <w:lang w:val="fr-FR"/>
              </w:rPr>
              <w:pPrChange w:id="18600" w:author="Houyem Rais" w:date="2024-02-22T14:49:00Z">
                <w:pPr>
                  <w:spacing w:before="0" w:after="0"/>
                  <w:jc w:val="right"/>
                </w:pPr>
              </w:pPrChange>
            </w:pPr>
            <w:del w:id="18601" w:author="Houyem Rais" w:date="2024-02-22T14:46:00Z">
              <w:r w:rsidRPr="0086082B" w:rsidDel="00201166">
                <w:rPr>
                  <w:rFonts w:cs="Calibri"/>
                  <w:sz w:val="16"/>
                  <w:szCs w:val="16"/>
                </w:rPr>
                <w:delText>0,0</w:delText>
              </w:r>
            </w:del>
          </w:p>
        </w:tc>
        <w:tc>
          <w:tcPr>
            <w:tcW w:w="808" w:type="dxa"/>
            <w:tcBorders>
              <w:right w:val="dotted" w:sz="4" w:space="0" w:color="auto"/>
            </w:tcBorders>
            <w:vAlign w:val="center"/>
          </w:tcPr>
          <w:p w14:paraId="138DA723" w14:textId="5CB8C89D" w:rsidR="0086082B" w:rsidRPr="0086082B" w:rsidDel="00201166" w:rsidRDefault="0086082B" w:rsidP="00D62BC5">
            <w:pPr>
              <w:spacing w:before="0" w:after="160"/>
              <w:jc w:val="left"/>
              <w:rPr>
                <w:del w:id="18602" w:author="Houyem Rais" w:date="2024-02-22T14:46:00Z"/>
                <w:rFonts w:asciiTheme="minorHAnsi" w:hAnsiTheme="minorHAnsi" w:cstheme="minorHAnsi"/>
                <w:b/>
                <w:bCs/>
                <w:sz w:val="16"/>
                <w:szCs w:val="16"/>
                <w:lang w:val="fr-FR"/>
              </w:rPr>
              <w:pPrChange w:id="18603" w:author="Houyem Rais" w:date="2024-02-22T14:49:00Z">
                <w:pPr>
                  <w:spacing w:before="0" w:after="0"/>
                  <w:jc w:val="right"/>
                </w:pPr>
              </w:pPrChange>
            </w:pPr>
            <w:del w:id="18604" w:author="Houyem Rais" w:date="2024-02-22T14:46:00Z">
              <w:r w:rsidRPr="0086082B" w:rsidDel="00201166">
                <w:rPr>
                  <w:rFonts w:cs="Calibri"/>
                  <w:sz w:val="16"/>
                  <w:szCs w:val="16"/>
                </w:rPr>
                <w:delText>3,1</w:delText>
              </w:r>
            </w:del>
          </w:p>
        </w:tc>
        <w:tc>
          <w:tcPr>
            <w:tcW w:w="930" w:type="dxa"/>
            <w:tcBorders>
              <w:left w:val="dotted" w:sz="4" w:space="0" w:color="auto"/>
            </w:tcBorders>
            <w:vAlign w:val="center"/>
          </w:tcPr>
          <w:p w14:paraId="3C51B398" w14:textId="525EBD23" w:rsidR="0086082B" w:rsidRPr="0086082B" w:rsidDel="00201166" w:rsidRDefault="0086082B" w:rsidP="00D62BC5">
            <w:pPr>
              <w:spacing w:before="0" w:after="160"/>
              <w:jc w:val="left"/>
              <w:rPr>
                <w:del w:id="18605" w:author="Houyem Rais" w:date="2024-02-22T14:46:00Z"/>
                <w:rFonts w:asciiTheme="minorHAnsi" w:hAnsiTheme="minorHAnsi" w:cstheme="minorHAnsi"/>
                <w:b/>
                <w:bCs/>
                <w:sz w:val="16"/>
                <w:szCs w:val="16"/>
                <w:lang w:val="fr-FR"/>
              </w:rPr>
              <w:pPrChange w:id="18606" w:author="Houyem Rais" w:date="2024-02-22T14:49:00Z">
                <w:pPr>
                  <w:spacing w:before="0" w:after="0"/>
                  <w:jc w:val="right"/>
                </w:pPr>
              </w:pPrChange>
            </w:pPr>
            <w:del w:id="18607" w:author="Houyem Rais" w:date="2024-02-22T14:46:00Z">
              <w:r w:rsidRPr="0086082B" w:rsidDel="00201166">
                <w:rPr>
                  <w:rFonts w:cs="Calibri"/>
                  <w:sz w:val="16"/>
                  <w:szCs w:val="16"/>
                </w:rPr>
                <w:delText>0,0</w:delText>
              </w:r>
            </w:del>
          </w:p>
        </w:tc>
        <w:tc>
          <w:tcPr>
            <w:tcW w:w="856" w:type="dxa"/>
            <w:tcBorders>
              <w:right w:val="dotted" w:sz="4" w:space="0" w:color="auto"/>
            </w:tcBorders>
            <w:vAlign w:val="center"/>
          </w:tcPr>
          <w:p w14:paraId="2563ABCE" w14:textId="40589FF5" w:rsidR="0086082B" w:rsidRPr="0086082B" w:rsidDel="00201166" w:rsidRDefault="0086082B" w:rsidP="00D62BC5">
            <w:pPr>
              <w:spacing w:before="0" w:after="160"/>
              <w:jc w:val="left"/>
              <w:rPr>
                <w:del w:id="18608" w:author="Houyem Rais" w:date="2024-02-22T14:46:00Z"/>
                <w:rFonts w:asciiTheme="minorHAnsi" w:hAnsiTheme="minorHAnsi" w:cstheme="minorHAnsi"/>
                <w:sz w:val="16"/>
                <w:szCs w:val="16"/>
                <w:lang w:val="fr-FR"/>
              </w:rPr>
              <w:pPrChange w:id="18609" w:author="Houyem Rais" w:date="2024-02-22T14:49:00Z">
                <w:pPr>
                  <w:spacing w:before="0" w:after="0"/>
                  <w:jc w:val="right"/>
                </w:pPr>
              </w:pPrChange>
            </w:pPr>
            <w:del w:id="18610" w:author="Houyem Rais" w:date="2024-02-22T14:46:00Z">
              <w:r w:rsidRPr="0086082B" w:rsidDel="00201166">
                <w:rPr>
                  <w:rFonts w:cs="Calibri"/>
                  <w:sz w:val="16"/>
                  <w:szCs w:val="16"/>
                </w:rPr>
                <w:delText>4,1</w:delText>
              </w:r>
            </w:del>
          </w:p>
        </w:tc>
        <w:tc>
          <w:tcPr>
            <w:tcW w:w="930" w:type="dxa"/>
            <w:tcBorders>
              <w:left w:val="dotted" w:sz="4" w:space="0" w:color="auto"/>
            </w:tcBorders>
            <w:vAlign w:val="center"/>
          </w:tcPr>
          <w:p w14:paraId="7BC2D2A7" w14:textId="6BC8742A" w:rsidR="0086082B" w:rsidRPr="0086082B" w:rsidDel="00201166" w:rsidRDefault="0086082B" w:rsidP="00D62BC5">
            <w:pPr>
              <w:spacing w:before="0" w:after="160"/>
              <w:jc w:val="left"/>
              <w:rPr>
                <w:del w:id="18611" w:author="Houyem Rais" w:date="2024-02-22T14:46:00Z"/>
                <w:rFonts w:asciiTheme="minorHAnsi" w:hAnsiTheme="minorHAnsi" w:cstheme="minorHAnsi"/>
                <w:sz w:val="16"/>
                <w:szCs w:val="16"/>
                <w:lang w:val="fr-FR"/>
              </w:rPr>
              <w:pPrChange w:id="18612" w:author="Houyem Rais" w:date="2024-02-22T14:49:00Z">
                <w:pPr>
                  <w:spacing w:before="0" w:after="0"/>
                  <w:jc w:val="right"/>
                </w:pPr>
              </w:pPrChange>
            </w:pPr>
            <w:del w:id="18613" w:author="Houyem Rais" w:date="2024-02-22T14:46:00Z">
              <w:r w:rsidRPr="0086082B" w:rsidDel="00201166">
                <w:rPr>
                  <w:rFonts w:cs="Calibri"/>
                  <w:sz w:val="16"/>
                  <w:szCs w:val="16"/>
                </w:rPr>
                <w:delText>0,0</w:delText>
              </w:r>
            </w:del>
          </w:p>
        </w:tc>
        <w:tc>
          <w:tcPr>
            <w:tcW w:w="801" w:type="dxa"/>
            <w:tcBorders>
              <w:right w:val="dotted" w:sz="4" w:space="0" w:color="auto"/>
            </w:tcBorders>
            <w:vAlign w:val="center"/>
          </w:tcPr>
          <w:p w14:paraId="7C18422E" w14:textId="7583D37B" w:rsidR="0086082B" w:rsidRPr="0086082B" w:rsidDel="00201166" w:rsidRDefault="0086082B" w:rsidP="00D62BC5">
            <w:pPr>
              <w:spacing w:before="0" w:after="160"/>
              <w:jc w:val="left"/>
              <w:rPr>
                <w:del w:id="18614" w:author="Houyem Rais" w:date="2024-02-22T14:46:00Z"/>
                <w:rFonts w:asciiTheme="minorHAnsi" w:hAnsiTheme="minorHAnsi" w:cstheme="minorHAnsi"/>
                <w:sz w:val="16"/>
                <w:szCs w:val="16"/>
                <w:lang w:val="fr-FR"/>
              </w:rPr>
              <w:pPrChange w:id="18615" w:author="Houyem Rais" w:date="2024-02-22T14:49:00Z">
                <w:pPr>
                  <w:spacing w:before="0" w:after="0"/>
                  <w:jc w:val="right"/>
                </w:pPr>
              </w:pPrChange>
            </w:pPr>
            <w:del w:id="18616" w:author="Houyem Rais" w:date="2024-02-22T14:46:00Z">
              <w:r w:rsidRPr="0086082B" w:rsidDel="00201166">
                <w:rPr>
                  <w:rFonts w:cs="Calibri"/>
                  <w:sz w:val="16"/>
                  <w:szCs w:val="16"/>
                </w:rPr>
                <w:delText>2,4</w:delText>
              </w:r>
            </w:del>
          </w:p>
        </w:tc>
        <w:tc>
          <w:tcPr>
            <w:tcW w:w="930" w:type="dxa"/>
            <w:tcBorders>
              <w:left w:val="dotted" w:sz="4" w:space="0" w:color="auto"/>
            </w:tcBorders>
            <w:vAlign w:val="center"/>
          </w:tcPr>
          <w:p w14:paraId="49AFE61B" w14:textId="217536F9" w:rsidR="0086082B" w:rsidRPr="0086082B" w:rsidDel="00201166" w:rsidRDefault="0086082B" w:rsidP="00D62BC5">
            <w:pPr>
              <w:spacing w:before="0" w:after="160"/>
              <w:jc w:val="left"/>
              <w:rPr>
                <w:del w:id="18617" w:author="Houyem Rais" w:date="2024-02-22T14:46:00Z"/>
                <w:rFonts w:asciiTheme="minorHAnsi" w:hAnsiTheme="minorHAnsi" w:cstheme="minorHAnsi"/>
                <w:sz w:val="16"/>
                <w:szCs w:val="16"/>
                <w:lang w:val="fr-FR"/>
              </w:rPr>
              <w:pPrChange w:id="18618" w:author="Houyem Rais" w:date="2024-02-22T14:49:00Z">
                <w:pPr>
                  <w:spacing w:before="0" w:after="0"/>
                  <w:jc w:val="right"/>
                </w:pPr>
              </w:pPrChange>
            </w:pPr>
            <w:del w:id="18619" w:author="Houyem Rais" w:date="2024-02-22T14:46:00Z">
              <w:r w:rsidRPr="0086082B" w:rsidDel="00201166">
                <w:rPr>
                  <w:rFonts w:cs="Calibri"/>
                  <w:sz w:val="16"/>
                  <w:szCs w:val="16"/>
                </w:rPr>
                <w:delText>0,0</w:delText>
              </w:r>
            </w:del>
          </w:p>
        </w:tc>
      </w:tr>
      <w:tr w:rsidR="0086082B" w:rsidRPr="00690C96" w:rsidDel="00201166" w14:paraId="06B5B0CE" w14:textId="773ED25D" w:rsidTr="000E1E77">
        <w:trPr>
          <w:del w:id="18620" w:author="Houyem Rais" w:date="2024-02-22T14:46:00Z"/>
        </w:trPr>
        <w:tc>
          <w:tcPr>
            <w:tcW w:w="3027" w:type="dxa"/>
            <w:vAlign w:val="center"/>
          </w:tcPr>
          <w:p w14:paraId="457DE9FA" w14:textId="33240506" w:rsidR="0086082B" w:rsidRPr="00690C96" w:rsidDel="00201166" w:rsidRDefault="0086082B" w:rsidP="00D62BC5">
            <w:pPr>
              <w:spacing w:before="0" w:after="160"/>
              <w:jc w:val="left"/>
              <w:rPr>
                <w:del w:id="18621" w:author="Houyem Rais" w:date="2024-02-22T14:46:00Z"/>
                <w:rFonts w:asciiTheme="minorHAnsi" w:hAnsiTheme="minorHAnsi" w:cstheme="minorHAnsi"/>
                <w:b/>
                <w:bCs/>
                <w:i/>
                <w:iCs/>
                <w:sz w:val="16"/>
                <w:szCs w:val="16"/>
                <w:lang w:val="fr-FR"/>
              </w:rPr>
              <w:pPrChange w:id="18622" w:author="Houyem Rais" w:date="2024-02-22T14:49:00Z">
                <w:pPr>
                  <w:spacing w:before="0" w:after="0"/>
                </w:pPr>
              </w:pPrChange>
            </w:pPr>
            <w:del w:id="18623" w:author="Houyem Rais" w:date="2024-02-22T14:46:00Z">
              <w:r w:rsidRPr="00690C96" w:rsidDel="00201166">
                <w:rPr>
                  <w:rFonts w:asciiTheme="minorHAnsi" w:hAnsiTheme="minorHAnsi" w:cstheme="minorHAnsi"/>
                  <w:b/>
                  <w:bCs/>
                  <w:i/>
                  <w:iCs/>
                  <w:sz w:val="16"/>
                  <w:szCs w:val="16"/>
                  <w:lang w:val="fr-FR"/>
                </w:rPr>
                <w:delText>Total</w:delText>
              </w:r>
            </w:del>
          </w:p>
        </w:tc>
        <w:tc>
          <w:tcPr>
            <w:tcW w:w="871" w:type="dxa"/>
            <w:tcBorders>
              <w:right w:val="dotted" w:sz="4" w:space="0" w:color="auto"/>
            </w:tcBorders>
            <w:vAlign w:val="center"/>
          </w:tcPr>
          <w:p w14:paraId="0A85E3AE" w14:textId="73CA3B62" w:rsidR="0086082B" w:rsidRPr="0086082B" w:rsidDel="00201166" w:rsidRDefault="0086082B" w:rsidP="00D62BC5">
            <w:pPr>
              <w:spacing w:before="0" w:after="160"/>
              <w:jc w:val="left"/>
              <w:rPr>
                <w:del w:id="18624" w:author="Houyem Rais" w:date="2024-02-22T14:46:00Z"/>
                <w:rFonts w:asciiTheme="minorHAnsi" w:hAnsiTheme="minorHAnsi" w:cstheme="minorHAnsi"/>
                <w:b/>
                <w:bCs/>
                <w:i/>
                <w:iCs/>
                <w:sz w:val="16"/>
                <w:szCs w:val="16"/>
                <w:lang w:val="fr-FR"/>
              </w:rPr>
              <w:pPrChange w:id="18625" w:author="Houyem Rais" w:date="2024-02-22T14:49:00Z">
                <w:pPr>
                  <w:spacing w:before="0" w:after="0"/>
                  <w:jc w:val="right"/>
                </w:pPr>
              </w:pPrChange>
            </w:pPr>
            <w:del w:id="18626" w:author="Houyem Rais" w:date="2024-02-22T14:46:00Z">
              <w:r w:rsidRPr="0086082B" w:rsidDel="00201166">
                <w:rPr>
                  <w:rFonts w:cs="Calibri"/>
                  <w:b/>
                  <w:bCs/>
                  <w:sz w:val="16"/>
                  <w:szCs w:val="16"/>
                </w:rPr>
                <w:delText>244,8</w:delText>
              </w:r>
            </w:del>
          </w:p>
        </w:tc>
        <w:tc>
          <w:tcPr>
            <w:tcW w:w="993" w:type="dxa"/>
            <w:tcBorders>
              <w:left w:val="dotted" w:sz="4" w:space="0" w:color="auto"/>
            </w:tcBorders>
            <w:vAlign w:val="center"/>
          </w:tcPr>
          <w:p w14:paraId="4D7C451B" w14:textId="49277DA4" w:rsidR="0086082B" w:rsidRPr="0086082B" w:rsidDel="00201166" w:rsidRDefault="0086082B" w:rsidP="00D62BC5">
            <w:pPr>
              <w:spacing w:before="0" w:after="160"/>
              <w:jc w:val="left"/>
              <w:rPr>
                <w:del w:id="18627" w:author="Houyem Rais" w:date="2024-02-22T14:46:00Z"/>
                <w:rFonts w:asciiTheme="minorHAnsi" w:hAnsiTheme="minorHAnsi" w:cstheme="minorHAnsi"/>
                <w:b/>
                <w:bCs/>
                <w:i/>
                <w:iCs/>
                <w:sz w:val="16"/>
                <w:szCs w:val="16"/>
                <w:lang w:val="fr-FR"/>
              </w:rPr>
              <w:pPrChange w:id="18628" w:author="Houyem Rais" w:date="2024-02-22T14:49:00Z">
                <w:pPr>
                  <w:spacing w:before="0" w:after="0"/>
                  <w:jc w:val="right"/>
                </w:pPr>
              </w:pPrChange>
            </w:pPr>
            <w:del w:id="18629" w:author="Houyem Rais" w:date="2024-02-22T14:46:00Z">
              <w:r w:rsidRPr="0086082B" w:rsidDel="00201166">
                <w:rPr>
                  <w:rFonts w:cs="Calibri"/>
                  <w:b/>
                  <w:bCs/>
                  <w:sz w:val="16"/>
                  <w:szCs w:val="16"/>
                </w:rPr>
                <w:delText>463,8</w:delText>
              </w:r>
            </w:del>
          </w:p>
        </w:tc>
        <w:tc>
          <w:tcPr>
            <w:tcW w:w="815" w:type="dxa"/>
            <w:tcBorders>
              <w:right w:val="dotted" w:sz="4" w:space="0" w:color="auto"/>
            </w:tcBorders>
            <w:vAlign w:val="center"/>
          </w:tcPr>
          <w:p w14:paraId="3373EDCF" w14:textId="5DF19247" w:rsidR="0086082B" w:rsidRPr="0086082B" w:rsidDel="00201166" w:rsidRDefault="0086082B" w:rsidP="00D62BC5">
            <w:pPr>
              <w:spacing w:before="0" w:after="160"/>
              <w:jc w:val="left"/>
              <w:rPr>
                <w:del w:id="18630" w:author="Houyem Rais" w:date="2024-02-22T14:46:00Z"/>
                <w:rFonts w:asciiTheme="minorHAnsi" w:hAnsiTheme="minorHAnsi" w:cstheme="minorHAnsi"/>
                <w:b/>
                <w:bCs/>
                <w:i/>
                <w:iCs/>
                <w:sz w:val="16"/>
                <w:szCs w:val="16"/>
                <w:lang w:val="fr-FR"/>
              </w:rPr>
              <w:pPrChange w:id="18631" w:author="Houyem Rais" w:date="2024-02-22T14:49:00Z">
                <w:pPr>
                  <w:spacing w:before="0" w:after="0"/>
                  <w:jc w:val="right"/>
                </w:pPr>
              </w:pPrChange>
            </w:pPr>
            <w:del w:id="18632" w:author="Houyem Rais" w:date="2024-02-22T14:46:00Z">
              <w:r w:rsidRPr="0086082B" w:rsidDel="00201166">
                <w:rPr>
                  <w:rFonts w:cs="Calibri"/>
                  <w:b/>
                  <w:bCs/>
                  <w:sz w:val="16"/>
                  <w:szCs w:val="16"/>
                </w:rPr>
                <w:delText>308,3</w:delText>
              </w:r>
            </w:del>
          </w:p>
        </w:tc>
        <w:tc>
          <w:tcPr>
            <w:tcW w:w="993" w:type="dxa"/>
            <w:tcBorders>
              <w:left w:val="dotted" w:sz="4" w:space="0" w:color="auto"/>
            </w:tcBorders>
            <w:vAlign w:val="center"/>
          </w:tcPr>
          <w:p w14:paraId="0176DF3E" w14:textId="7ACAAB56" w:rsidR="0086082B" w:rsidRPr="0086082B" w:rsidDel="00201166" w:rsidRDefault="0086082B" w:rsidP="00D62BC5">
            <w:pPr>
              <w:spacing w:before="0" w:after="160"/>
              <w:jc w:val="left"/>
              <w:rPr>
                <w:del w:id="18633" w:author="Houyem Rais" w:date="2024-02-22T14:46:00Z"/>
                <w:rFonts w:asciiTheme="minorHAnsi" w:hAnsiTheme="minorHAnsi" w:cstheme="minorHAnsi"/>
                <w:b/>
                <w:bCs/>
                <w:i/>
                <w:iCs/>
                <w:sz w:val="16"/>
                <w:szCs w:val="16"/>
                <w:lang w:val="fr-FR"/>
              </w:rPr>
              <w:pPrChange w:id="18634" w:author="Houyem Rais" w:date="2024-02-22T14:49:00Z">
                <w:pPr>
                  <w:spacing w:before="0" w:after="0"/>
                  <w:jc w:val="right"/>
                </w:pPr>
              </w:pPrChange>
            </w:pPr>
            <w:del w:id="18635" w:author="Houyem Rais" w:date="2024-02-22T14:46:00Z">
              <w:r w:rsidRPr="0086082B" w:rsidDel="00201166">
                <w:rPr>
                  <w:rFonts w:cs="Calibri"/>
                  <w:b/>
                  <w:bCs/>
                  <w:sz w:val="16"/>
                  <w:szCs w:val="16"/>
                </w:rPr>
                <w:delText>556,7</w:delText>
              </w:r>
            </w:del>
          </w:p>
        </w:tc>
        <w:tc>
          <w:tcPr>
            <w:tcW w:w="812" w:type="dxa"/>
            <w:tcBorders>
              <w:right w:val="dotted" w:sz="4" w:space="0" w:color="auto"/>
            </w:tcBorders>
            <w:vAlign w:val="center"/>
          </w:tcPr>
          <w:p w14:paraId="485EF41D" w14:textId="690407AE" w:rsidR="0086082B" w:rsidRPr="0086082B" w:rsidDel="00201166" w:rsidRDefault="0086082B" w:rsidP="00D62BC5">
            <w:pPr>
              <w:spacing w:before="0" w:after="160"/>
              <w:jc w:val="left"/>
              <w:rPr>
                <w:del w:id="18636" w:author="Houyem Rais" w:date="2024-02-22T14:46:00Z"/>
                <w:rFonts w:asciiTheme="minorHAnsi" w:hAnsiTheme="minorHAnsi" w:cstheme="minorHAnsi"/>
                <w:b/>
                <w:bCs/>
                <w:i/>
                <w:iCs/>
                <w:sz w:val="16"/>
                <w:szCs w:val="16"/>
                <w:lang w:val="fr-FR"/>
              </w:rPr>
              <w:pPrChange w:id="18637" w:author="Houyem Rais" w:date="2024-02-22T14:49:00Z">
                <w:pPr>
                  <w:spacing w:before="0" w:after="0"/>
                  <w:jc w:val="right"/>
                </w:pPr>
              </w:pPrChange>
            </w:pPr>
            <w:del w:id="18638" w:author="Houyem Rais" w:date="2024-02-22T14:46:00Z">
              <w:r w:rsidRPr="0086082B" w:rsidDel="00201166">
                <w:rPr>
                  <w:rFonts w:cs="Calibri"/>
                  <w:b/>
                  <w:bCs/>
                  <w:sz w:val="16"/>
                  <w:szCs w:val="16"/>
                </w:rPr>
                <w:delText>213,7</w:delText>
              </w:r>
            </w:del>
          </w:p>
        </w:tc>
        <w:tc>
          <w:tcPr>
            <w:tcW w:w="930" w:type="dxa"/>
            <w:tcBorders>
              <w:left w:val="dotted" w:sz="4" w:space="0" w:color="auto"/>
            </w:tcBorders>
            <w:vAlign w:val="center"/>
          </w:tcPr>
          <w:p w14:paraId="7DC7C4EA" w14:textId="68645D7C" w:rsidR="0086082B" w:rsidRPr="0086082B" w:rsidDel="00201166" w:rsidRDefault="0086082B" w:rsidP="00D62BC5">
            <w:pPr>
              <w:spacing w:before="0" w:after="160"/>
              <w:jc w:val="left"/>
              <w:rPr>
                <w:del w:id="18639" w:author="Houyem Rais" w:date="2024-02-22T14:46:00Z"/>
                <w:rFonts w:asciiTheme="minorHAnsi" w:hAnsiTheme="minorHAnsi" w:cstheme="minorHAnsi"/>
                <w:b/>
                <w:bCs/>
                <w:i/>
                <w:iCs/>
                <w:sz w:val="16"/>
                <w:szCs w:val="16"/>
                <w:lang w:val="fr-FR"/>
              </w:rPr>
              <w:pPrChange w:id="18640" w:author="Houyem Rais" w:date="2024-02-22T14:49:00Z">
                <w:pPr>
                  <w:spacing w:before="0" w:after="0"/>
                  <w:jc w:val="right"/>
                </w:pPr>
              </w:pPrChange>
            </w:pPr>
            <w:del w:id="18641" w:author="Houyem Rais" w:date="2024-02-22T14:46:00Z">
              <w:r w:rsidRPr="0086082B" w:rsidDel="00201166">
                <w:rPr>
                  <w:rFonts w:cs="Calibri"/>
                  <w:b/>
                  <w:bCs/>
                  <w:sz w:val="16"/>
                  <w:szCs w:val="16"/>
                </w:rPr>
                <w:delText>397,5</w:delText>
              </w:r>
            </w:del>
          </w:p>
        </w:tc>
        <w:tc>
          <w:tcPr>
            <w:tcW w:w="808" w:type="dxa"/>
            <w:tcBorders>
              <w:right w:val="dotted" w:sz="4" w:space="0" w:color="auto"/>
            </w:tcBorders>
            <w:vAlign w:val="center"/>
          </w:tcPr>
          <w:p w14:paraId="73DA3C24" w14:textId="14329C51" w:rsidR="0086082B" w:rsidRPr="0086082B" w:rsidDel="00201166" w:rsidRDefault="0086082B" w:rsidP="00D62BC5">
            <w:pPr>
              <w:spacing w:before="0" w:after="160"/>
              <w:jc w:val="left"/>
              <w:rPr>
                <w:del w:id="18642" w:author="Houyem Rais" w:date="2024-02-22T14:46:00Z"/>
                <w:rFonts w:asciiTheme="minorHAnsi" w:hAnsiTheme="minorHAnsi" w:cstheme="minorHAnsi"/>
                <w:b/>
                <w:bCs/>
                <w:i/>
                <w:iCs/>
                <w:sz w:val="16"/>
                <w:szCs w:val="16"/>
                <w:lang w:val="fr-FR"/>
              </w:rPr>
              <w:pPrChange w:id="18643" w:author="Houyem Rais" w:date="2024-02-22T14:49:00Z">
                <w:pPr>
                  <w:spacing w:before="0" w:after="0"/>
                  <w:jc w:val="right"/>
                </w:pPr>
              </w:pPrChange>
            </w:pPr>
            <w:del w:id="18644" w:author="Houyem Rais" w:date="2024-02-22T14:46:00Z">
              <w:r w:rsidRPr="0086082B" w:rsidDel="00201166">
                <w:rPr>
                  <w:rFonts w:cs="Calibri"/>
                  <w:b/>
                  <w:bCs/>
                  <w:sz w:val="16"/>
                  <w:szCs w:val="16"/>
                </w:rPr>
                <w:delText>210,9</w:delText>
              </w:r>
            </w:del>
          </w:p>
        </w:tc>
        <w:tc>
          <w:tcPr>
            <w:tcW w:w="930" w:type="dxa"/>
            <w:tcBorders>
              <w:left w:val="dotted" w:sz="4" w:space="0" w:color="auto"/>
            </w:tcBorders>
            <w:vAlign w:val="center"/>
          </w:tcPr>
          <w:p w14:paraId="16422A17" w14:textId="43E0FB8D" w:rsidR="0086082B" w:rsidRPr="0086082B" w:rsidDel="00201166" w:rsidRDefault="0086082B" w:rsidP="00D62BC5">
            <w:pPr>
              <w:spacing w:before="0" w:after="160"/>
              <w:jc w:val="left"/>
              <w:rPr>
                <w:del w:id="18645" w:author="Houyem Rais" w:date="2024-02-22T14:46:00Z"/>
                <w:rFonts w:asciiTheme="minorHAnsi" w:hAnsiTheme="minorHAnsi" w:cstheme="minorHAnsi"/>
                <w:b/>
                <w:bCs/>
                <w:i/>
                <w:iCs/>
                <w:sz w:val="16"/>
                <w:szCs w:val="16"/>
                <w:lang w:val="fr-FR"/>
              </w:rPr>
              <w:pPrChange w:id="18646" w:author="Houyem Rais" w:date="2024-02-22T14:49:00Z">
                <w:pPr>
                  <w:spacing w:before="0" w:after="0"/>
                  <w:jc w:val="right"/>
                </w:pPr>
              </w:pPrChange>
            </w:pPr>
            <w:del w:id="18647" w:author="Houyem Rais" w:date="2024-02-22T14:46:00Z">
              <w:r w:rsidRPr="0086082B" w:rsidDel="00201166">
                <w:rPr>
                  <w:rFonts w:cs="Calibri"/>
                  <w:b/>
                  <w:bCs/>
                  <w:sz w:val="16"/>
                  <w:szCs w:val="16"/>
                </w:rPr>
                <w:delText>332,0</w:delText>
              </w:r>
            </w:del>
          </w:p>
        </w:tc>
        <w:tc>
          <w:tcPr>
            <w:tcW w:w="856" w:type="dxa"/>
            <w:tcBorders>
              <w:right w:val="dotted" w:sz="4" w:space="0" w:color="auto"/>
            </w:tcBorders>
            <w:vAlign w:val="center"/>
          </w:tcPr>
          <w:p w14:paraId="03557553" w14:textId="2A2D8A0A" w:rsidR="0086082B" w:rsidRPr="0086082B" w:rsidDel="00201166" w:rsidRDefault="0086082B" w:rsidP="00D62BC5">
            <w:pPr>
              <w:spacing w:before="0" w:after="160"/>
              <w:jc w:val="left"/>
              <w:rPr>
                <w:del w:id="18648" w:author="Houyem Rais" w:date="2024-02-22T14:46:00Z"/>
                <w:rFonts w:asciiTheme="minorHAnsi" w:hAnsiTheme="minorHAnsi" w:cstheme="minorHAnsi"/>
                <w:b/>
                <w:bCs/>
                <w:i/>
                <w:iCs/>
                <w:sz w:val="16"/>
                <w:szCs w:val="16"/>
                <w:lang w:val="fr-FR"/>
              </w:rPr>
              <w:pPrChange w:id="18649" w:author="Houyem Rais" w:date="2024-02-22T14:49:00Z">
                <w:pPr>
                  <w:spacing w:before="0" w:after="0"/>
                  <w:jc w:val="right"/>
                </w:pPr>
              </w:pPrChange>
            </w:pPr>
            <w:del w:id="18650" w:author="Houyem Rais" w:date="2024-02-22T14:46:00Z">
              <w:r w:rsidRPr="0086082B" w:rsidDel="00201166">
                <w:rPr>
                  <w:rFonts w:cs="Calibri"/>
                  <w:b/>
                  <w:bCs/>
                  <w:sz w:val="16"/>
                  <w:szCs w:val="16"/>
                </w:rPr>
                <w:delText>244,9</w:delText>
              </w:r>
            </w:del>
          </w:p>
        </w:tc>
        <w:tc>
          <w:tcPr>
            <w:tcW w:w="930" w:type="dxa"/>
            <w:tcBorders>
              <w:left w:val="dotted" w:sz="4" w:space="0" w:color="auto"/>
            </w:tcBorders>
            <w:vAlign w:val="center"/>
          </w:tcPr>
          <w:p w14:paraId="008290C7" w14:textId="41AD73F5" w:rsidR="0086082B" w:rsidRPr="0086082B" w:rsidDel="00201166" w:rsidRDefault="0086082B" w:rsidP="00D62BC5">
            <w:pPr>
              <w:spacing w:before="0" w:after="160"/>
              <w:jc w:val="left"/>
              <w:rPr>
                <w:del w:id="18651" w:author="Houyem Rais" w:date="2024-02-22T14:46:00Z"/>
                <w:rFonts w:asciiTheme="minorHAnsi" w:hAnsiTheme="minorHAnsi" w:cstheme="minorHAnsi"/>
                <w:b/>
                <w:bCs/>
                <w:i/>
                <w:iCs/>
                <w:sz w:val="16"/>
                <w:szCs w:val="16"/>
                <w:lang w:val="fr-FR"/>
              </w:rPr>
              <w:pPrChange w:id="18652" w:author="Houyem Rais" w:date="2024-02-22T14:49:00Z">
                <w:pPr>
                  <w:spacing w:before="0" w:after="0"/>
                  <w:jc w:val="right"/>
                </w:pPr>
              </w:pPrChange>
            </w:pPr>
            <w:del w:id="18653" w:author="Houyem Rais" w:date="2024-02-22T14:46:00Z">
              <w:r w:rsidRPr="0086082B" w:rsidDel="00201166">
                <w:rPr>
                  <w:rFonts w:cs="Calibri"/>
                  <w:b/>
                  <w:bCs/>
                  <w:sz w:val="16"/>
                  <w:szCs w:val="16"/>
                </w:rPr>
                <w:delText>450,4</w:delText>
              </w:r>
            </w:del>
          </w:p>
        </w:tc>
        <w:tc>
          <w:tcPr>
            <w:tcW w:w="801" w:type="dxa"/>
            <w:tcBorders>
              <w:right w:val="dotted" w:sz="4" w:space="0" w:color="auto"/>
            </w:tcBorders>
            <w:vAlign w:val="center"/>
          </w:tcPr>
          <w:p w14:paraId="2BF8C86F" w14:textId="45D831CB" w:rsidR="0086082B" w:rsidRPr="0086082B" w:rsidDel="00201166" w:rsidRDefault="0086082B" w:rsidP="00D62BC5">
            <w:pPr>
              <w:spacing w:before="0" w:after="160"/>
              <w:jc w:val="left"/>
              <w:rPr>
                <w:del w:id="18654" w:author="Houyem Rais" w:date="2024-02-22T14:46:00Z"/>
                <w:rFonts w:asciiTheme="minorHAnsi" w:hAnsiTheme="minorHAnsi" w:cstheme="minorHAnsi"/>
                <w:b/>
                <w:bCs/>
                <w:i/>
                <w:iCs/>
                <w:sz w:val="16"/>
                <w:szCs w:val="16"/>
                <w:lang w:val="fr-FR"/>
              </w:rPr>
              <w:pPrChange w:id="18655" w:author="Houyem Rais" w:date="2024-02-22T14:49:00Z">
                <w:pPr>
                  <w:spacing w:before="0" w:after="0"/>
                  <w:jc w:val="right"/>
                </w:pPr>
              </w:pPrChange>
            </w:pPr>
            <w:del w:id="18656" w:author="Houyem Rais" w:date="2024-02-22T14:46:00Z">
              <w:r w:rsidRPr="0086082B" w:rsidDel="00201166">
                <w:rPr>
                  <w:rFonts w:cs="Calibri"/>
                  <w:b/>
                  <w:bCs/>
                  <w:sz w:val="16"/>
                  <w:szCs w:val="16"/>
                </w:rPr>
                <w:delText>227,9</w:delText>
              </w:r>
            </w:del>
          </w:p>
        </w:tc>
        <w:tc>
          <w:tcPr>
            <w:tcW w:w="930" w:type="dxa"/>
            <w:tcBorders>
              <w:left w:val="dotted" w:sz="4" w:space="0" w:color="auto"/>
            </w:tcBorders>
            <w:vAlign w:val="center"/>
          </w:tcPr>
          <w:p w14:paraId="022E0F43" w14:textId="67A31A8F" w:rsidR="0086082B" w:rsidRPr="0086082B" w:rsidDel="00201166" w:rsidRDefault="0086082B" w:rsidP="00D62BC5">
            <w:pPr>
              <w:spacing w:before="0" w:after="160"/>
              <w:jc w:val="left"/>
              <w:rPr>
                <w:del w:id="18657" w:author="Houyem Rais" w:date="2024-02-22T14:46:00Z"/>
                <w:rFonts w:asciiTheme="minorHAnsi" w:hAnsiTheme="minorHAnsi" w:cstheme="minorHAnsi"/>
                <w:b/>
                <w:bCs/>
                <w:i/>
                <w:iCs/>
                <w:sz w:val="16"/>
                <w:szCs w:val="16"/>
                <w:lang w:val="fr-FR"/>
              </w:rPr>
              <w:pPrChange w:id="18658" w:author="Houyem Rais" w:date="2024-02-22T14:49:00Z">
                <w:pPr>
                  <w:spacing w:before="0" w:after="0"/>
                  <w:jc w:val="right"/>
                </w:pPr>
              </w:pPrChange>
            </w:pPr>
            <w:del w:id="18659" w:author="Houyem Rais" w:date="2024-02-22T14:46:00Z">
              <w:r w:rsidRPr="0086082B" w:rsidDel="00201166">
                <w:rPr>
                  <w:rFonts w:cs="Calibri"/>
                  <w:b/>
                  <w:bCs/>
                  <w:sz w:val="16"/>
                  <w:szCs w:val="16"/>
                </w:rPr>
                <w:delText>398,8</w:delText>
              </w:r>
            </w:del>
          </w:p>
        </w:tc>
      </w:tr>
      <w:tr w:rsidR="0086082B" w:rsidRPr="00690C96" w:rsidDel="00201166" w14:paraId="30E2AA91" w14:textId="56162D9C" w:rsidTr="00197084">
        <w:trPr>
          <w:del w:id="18660" w:author="Houyem Rais" w:date="2024-02-22T14:46:00Z"/>
        </w:trPr>
        <w:tc>
          <w:tcPr>
            <w:tcW w:w="3027" w:type="dxa"/>
            <w:shd w:val="clear" w:color="auto" w:fill="B4C6E7" w:themeFill="accent1" w:themeFillTint="66"/>
            <w:vAlign w:val="center"/>
          </w:tcPr>
          <w:p w14:paraId="51D35BE4" w14:textId="7ED72ECA" w:rsidR="0086082B" w:rsidRPr="000409F8" w:rsidDel="00201166" w:rsidRDefault="0086082B" w:rsidP="00D62BC5">
            <w:pPr>
              <w:spacing w:before="0" w:after="160"/>
              <w:jc w:val="left"/>
              <w:rPr>
                <w:del w:id="18661" w:author="Houyem Rais" w:date="2024-02-22T14:46:00Z"/>
                <w:rFonts w:asciiTheme="minorHAnsi" w:hAnsiTheme="minorHAnsi" w:cstheme="minorHAnsi"/>
                <w:b/>
                <w:bCs/>
                <w:sz w:val="16"/>
                <w:szCs w:val="16"/>
                <w:lang w:val="fr-FR"/>
              </w:rPr>
              <w:pPrChange w:id="18662" w:author="Houyem Rais" w:date="2024-02-22T14:49:00Z">
                <w:pPr>
                  <w:spacing w:before="0" w:after="0"/>
                </w:pPr>
              </w:pPrChange>
            </w:pPr>
            <w:del w:id="18663" w:author="Houyem Rais" w:date="2024-02-22T14:46:00Z">
              <w:r w:rsidRPr="000409F8" w:rsidDel="00201166">
                <w:rPr>
                  <w:rFonts w:cstheme="minorHAnsi"/>
                  <w:b/>
                  <w:bCs/>
                  <w:sz w:val="16"/>
                  <w:szCs w:val="16"/>
                </w:rPr>
                <w:delText>Option 2 – BOT social</w:delText>
              </w:r>
            </w:del>
          </w:p>
        </w:tc>
        <w:tc>
          <w:tcPr>
            <w:tcW w:w="871" w:type="dxa"/>
            <w:tcBorders>
              <w:right w:val="dotted" w:sz="4" w:space="0" w:color="auto"/>
            </w:tcBorders>
            <w:shd w:val="clear" w:color="auto" w:fill="B4C6E7" w:themeFill="accent1" w:themeFillTint="66"/>
            <w:vAlign w:val="center"/>
          </w:tcPr>
          <w:p w14:paraId="347922BB" w14:textId="2DC8A6CF" w:rsidR="0086082B" w:rsidRPr="0086082B" w:rsidDel="00201166" w:rsidRDefault="0086082B" w:rsidP="00D62BC5">
            <w:pPr>
              <w:spacing w:before="0" w:after="160"/>
              <w:jc w:val="left"/>
              <w:rPr>
                <w:del w:id="18664" w:author="Houyem Rais" w:date="2024-02-22T14:46:00Z"/>
                <w:rFonts w:asciiTheme="minorHAnsi" w:hAnsiTheme="minorHAnsi" w:cstheme="minorHAnsi"/>
                <w:b/>
                <w:bCs/>
                <w:sz w:val="16"/>
                <w:szCs w:val="16"/>
                <w:lang w:val="fr-FR"/>
              </w:rPr>
              <w:pPrChange w:id="18665" w:author="Houyem Rais" w:date="2024-02-22T14:49:00Z">
                <w:pPr>
                  <w:spacing w:before="0" w:after="0"/>
                  <w:jc w:val="right"/>
                </w:pPr>
              </w:pPrChange>
            </w:pPr>
            <w:del w:id="18666" w:author="Houyem Rais" w:date="2024-02-22T14:46:00Z">
              <w:r w:rsidRPr="0086082B" w:rsidDel="00201166">
                <w:rPr>
                  <w:rFonts w:cs="Calibri"/>
                  <w:b/>
                  <w:bCs/>
                  <w:sz w:val="16"/>
                  <w:szCs w:val="16"/>
                </w:rPr>
                <w:delText> </w:delText>
              </w:r>
            </w:del>
          </w:p>
        </w:tc>
        <w:tc>
          <w:tcPr>
            <w:tcW w:w="993" w:type="dxa"/>
            <w:tcBorders>
              <w:left w:val="dotted" w:sz="4" w:space="0" w:color="auto"/>
            </w:tcBorders>
            <w:shd w:val="clear" w:color="auto" w:fill="B4C6E7" w:themeFill="accent1" w:themeFillTint="66"/>
            <w:vAlign w:val="center"/>
          </w:tcPr>
          <w:p w14:paraId="26361ECD" w14:textId="67933F75" w:rsidR="0086082B" w:rsidRPr="0086082B" w:rsidDel="00201166" w:rsidRDefault="0086082B" w:rsidP="00D62BC5">
            <w:pPr>
              <w:spacing w:before="0" w:after="160"/>
              <w:jc w:val="left"/>
              <w:rPr>
                <w:del w:id="18667" w:author="Houyem Rais" w:date="2024-02-22T14:46:00Z"/>
                <w:rFonts w:asciiTheme="minorHAnsi" w:hAnsiTheme="minorHAnsi" w:cstheme="minorHAnsi"/>
                <w:b/>
                <w:bCs/>
                <w:sz w:val="16"/>
                <w:szCs w:val="16"/>
                <w:lang w:val="fr-FR"/>
              </w:rPr>
              <w:pPrChange w:id="18668" w:author="Houyem Rais" w:date="2024-02-22T14:49:00Z">
                <w:pPr>
                  <w:spacing w:before="0" w:after="0"/>
                  <w:jc w:val="right"/>
                </w:pPr>
              </w:pPrChange>
            </w:pPr>
            <w:del w:id="18669" w:author="Houyem Rais" w:date="2024-02-22T14:46:00Z">
              <w:r w:rsidRPr="0086082B" w:rsidDel="00201166">
                <w:rPr>
                  <w:rFonts w:cs="Calibri"/>
                  <w:b/>
                  <w:bCs/>
                  <w:sz w:val="16"/>
                  <w:szCs w:val="16"/>
                </w:rPr>
                <w:delText> </w:delText>
              </w:r>
            </w:del>
          </w:p>
        </w:tc>
        <w:tc>
          <w:tcPr>
            <w:tcW w:w="815" w:type="dxa"/>
            <w:tcBorders>
              <w:right w:val="dotted" w:sz="4" w:space="0" w:color="auto"/>
            </w:tcBorders>
            <w:shd w:val="clear" w:color="auto" w:fill="B4C6E7" w:themeFill="accent1" w:themeFillTint="66"/>
            <w:vAlign w:val="center"/>
          </w:tcPr>
          <w:p w14:paraId="0548612A" w14:textId="019B2976" w:rsidR="0086082B" w:rsidRPr="0086082B" w:rsidDel="00201166" w:rsidRDefault="0086082B" w:rsidP="00D62BC5">
            <w:pPr>
              <w:spacing w:before="0" w:after="160"/>
              <w:jc w:val="left"/>
              <w:rPr>
                <w:del w:id="18670" w:author="Houyem Rais" w:date="2024-02-22T14:46:00Z"/>
                <w:rFonts w:asciiTheme="minorHAnsi" w:hAnsiTheme="minorHAnsi" w:cstheme="minorHAnsi"/>
                <w:b/>
                <w:bCs/>
                <w:sz w:val="16"/>
                <w:szCs w:val="16"/>
                <w:lang w:val="fr-FR"/>
              </w:rPr>
              <w:pPrChange w:id="18671" w:author="Houyem Rais" w:date="2024-02-22T14:49:00Z">
                <w:pPr>
                  <w:spacing w:before="0" w:after="0"/>
                  <w:jc w:val="right"/>
                </w:pPr>
              </w:pPrChange>
            </w:pPr>
            <w:del w:id="18672" w:author="Houyem Rais" w:date="2024-02-22T14:46:00Z">
              <w:r w:rsidRPr="0086082B" w:rsidDel="00201166">
                <w:rPr>
                  <w:rFonts w:cs="Calibri"/>
                  <w:b/>
                  <w:bCs/>
                  <w:sz w:val="16"/>
                  <w:szCs w:val="16"/>
                </w:rPr>
                <w:delText> </w:delText>
              </w:r>
            </w:del>
          </w:p>
        </w:tc>
        <w:tc>
          <w:tcPr>
            <w:tcW w:w="993" w:type="dxa"/>
            <w:tcBorders>
              <w:left w:val="dotted" w:sz="4" w:space="0" w:color="auto"/>
            </w:tcBorders>
            <w:shd w:val="clear" w:color="auto" w:fill="B4C6E7" w:themeFill="accent1" w:themeFillTint="66"/>
            <w:vAlign w:val="center"/>
          </w:tcPr>
          <w:p w14:paraId="44C42EB2" w14:textId="60DB94B7" w:rsidR="0086082B" w:rsidRPr="0086082B" w:rsidDel="00201166" w:rsidRDefault="0086082B" w:rsidP="00D62BC5">
            <w:pPr>
              <w:spacing w:before="0" w:after="160"/>
              <w:jc w:val="left"/>
              <w:rPr>
                <w:del w:id="18673" w:author="Houyem Rais" w:date="2024-02-22T14:46:00Z"/>
                <w:rFonts w:asciiTheme="minorHAnsi" w:hAnsiTheme="minorHAnsi" w:cstheme="minorHAnsi"/>
                <w:b/>
                <w:bCs/>
                <w:sz w:val="16"/>
                <w:szCs w:val="16"/>
                <w:lang w:val="fr-FR"/>
              </w:rPr>
              <w:pPrChange w:id="18674" w:author="Houyem Rais" w:date="2024-02-22T14:49:00Z">
                <w:pPr>
                  <w:spacing w:before="0" w:after="0"/>
                  <w:jc w:val="right"/>
                </w:pPr>
              </w:pPrChange>
            </w:pPr>
            <w:del w:id="18675" w:author="Houyem Rais" w:date="2024-02-22T14:46:00Z">
              <w:r w:rsidRPr="0086082B" w:rsidDel="00201166">
                <w:rPr>
                  <w:rFonts w:cs="Calibri"/>
                  <w:b/>
                  <w:bCs/>
                  <w:sz w:val="16"/>
                  <w:szCs w:val="16"/>
                </w:rPr>
                <w:delText> </w:delText>
              </w:r>
            </w:del>
          </w:p>
        </w:tc>
        <w:tc>
          <w:tcPr>
            <w:tcW w:w="812" w:type="dxa"/>
            <w:tcBorders>
              <w:bottom w:val="single" w:sz="4" w:space="0" w:color="auto"/>
              <w:right w:val="dotted" w:sz="4" w:space="0" w:color="auto"/>
            </w:tcBorders>
            <w:shd w:val="clear" w:color="auto" w:fill="B4C6E7" w:themeFill="accent1" w:themeFillTint="66"/>
            <w:vAlign w:val="center"/>
          </w:tcPr>
          <w:p w14:paraId="35404379" w14:textId="0A2B220C" w:rsidR="0086082B" w:rsidRPr="0086082B" w:rsidDel="00201166" w:rsidRDefault="0086082B" w:rsidP="00D62BC5">
            <w:pPr>
              <w:spacing w:before="0" w:after="160"/>
              <w:jc w:val="left"/>
              <w:rPr>
                <w:del w:id="18676" w:author="Houyem Rais" w:date="2024-02-22T14:46:00Z"/>
                <w:rFonts w:asciiTheme="minorHAnsi" w:hAnsiTheme="minorHAnsi" w:cstheme="minorHAnsi"/>
                <w:b/>
                <w:bCs/>
                <w:sz w:val="16"/>
                <w:szCs w:val="16"/>
                <w:lang w:val="fr-FR"/>
              </w:rPr>
              <w:pPrChange w:id="18677" w:author="Houyem Rais" w:date="2024-02-22T14:49:00Z">
                <w:pPr>
                  <w:spacing w:before="0" w:after="0"/>
                  <w:jc w:val="right"/>
                </w:pPr>
              </w:pPrChange>
            </w:pPr>
            <w:del w:id="18678"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7D694681" w14:textId="497EEA30" w:rsidR="0086082B" w:rsidRPr="0086082B" w:rsidDel="00201166" w:rsidRDefault="0086082B" w:rsidP="00D62BC5">
            <w:pPr>
              <w:spacing w:before="0" w:after="160"/>
              <w:jc w:val="left"/>
              <w:rPr>
                <w:del w:id="18679" w:author="Houyem Rais" w:date="2024-02-22T14:46:00Z"/>
                <w:rFonts w:asciiTheme="minorHAnsi" w:hAnsiTheme="minorHAnsi" w:cstheme="minorHAnsi"/>
                <w:b/>
                <w:bCs/>
                <w:sz w:val="16"/>
                <w:szCs w:val="16"/>
                <w:lang w:val="fr-FR"/>
              </w:rPr>
              <w:pPrChange w:id="18680" w:author="Houyem Rais" w:date="2024-02-22T14:49:00Z">
                <w:pPr>
                  <w:spacing w:before="0" w:after="0"/>
                  <w:jc w:val="right"/>
                </w:pPr>
              </w:pPrChange>
            </w:pPr>
            <w:del w:id="18681" w:author="Houyem Rais" w:date="2024-02-22T14:46:00Z">
              <w:r w:rsidRPr="0086082B" w:rsidDel="00201166">
                <w:rPr>
                  <w:rFonts w:cs="Calibri"/>
                  <w:b/>
                  <w:bCs/>
                  <w:sz w:val="16"/>
                  <w:szCs w:val="16"/>
                </w:rPr>
                <w:delText> </w:delText>
              </w:r>
            </w:del>
          </w:p>
        </w:tc>
        <w:tc>
          <w:tcPr>
            <w:tcW w:w="808" w:type="dxa"/>
            <w:tcBorders>
              <w:bottom w:val="single" w:sz="4" w:space="0" w:color="auto"/>
              <w:right w:val="dotted" w:sz="4" w:space="0" w:color="auto"/>
            </w:tcBorders>
            <w:shd w:val="clear" w:color="auto" w:fill="B4C6E7" w:themeFill="accent1" w:themeFillTint="66"/>
            <w:vAlign w:val="center"/>
          </w:tcPr>
          <w:p w14:paraId="4AC2C2FE" w14:textId="69662315" w:rsidR="0086082B" w:rsidRPr="0086082B" w:rsidDel="00201166" w:rsidRDefault="0086082B" w:rsidP="00D62BC5">
            <w:pPr>
              <w:spacing w:before="0" w:after="160"/>
              <w:jc w:val="left"/>
              <w:rPr>
                <w:del w:id="18682" w:author="Houyem Rais" w:date="2024-02-22T14:46:00Z"/>
                <w:rFonts w:asciiTheme="minorHAnsi" w:hAnsiTheme="minorHAnsi" w:cstheme="minorHAnsi"/>
                <w:b/>
                <w:bCs/>
                <w:sz w:val="16"/>
                <w:szCs w:val="16"/>
                <w:lang w:val="fr-FR"/>
              </w:rPr>
              <w:pPrChange w:id="18683" w:author="Houyem Rais" w:date="2024-02-22T14:49:00Z">
                <w:pPr>
                  <w:spacing w:before="0" w:after="0"/>
                  <w:jc w:val="right"/>
                </w:pPr>
              </w:pPrChange>
            </w:pPr>
            <w:del w:id="18684"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2CBF5521" w14:textId="18E487D5" w:rsidR="0086082B" w:rsidRPr="0086082B" w:rsidDel="00201166" w:rsidRDefault="0086082B" w:rsidP="00D62BC5">
            <w:pPr>
              <w:spacing w:before="0" w:after="160"/>
              <w:jc w:val="left"/>
              <w:rPr>
                <w:del w:id="18685" w:author="Houyem Rais" w:date="2024-02-22T14:46:00Z"/>
                <w:rFonts w:asciiTheme="minorHAnsi" w:hAnsiTheme="minorHAnsi" w:cstheme="minorHAnsi"/>
                <w:b/>
                <w:bCs/>
                <w:sz w:val="16"/>
                <w:szCs w:val="16"/>
                <w:lang w:val="fr-FR"/>
              </w:rPr>
              <w:pPrChange w:id="18686" w:author="Houyem Rais" w:date="2024-02-22T14:49:00Z">
                <w:pPr>
                  <w:spacing w:before="0" w:after="0"/>
                  <w:jc w:val="right"/>
                </w:pPr>
              </w:pPrChange>
            </w:pPr>
            <w:del w:id="18687" w:author="Houyem Rais" w:date="2024-02-22T14:46:00Z">
              <w:r w:rsidRPr="0086082B" w:rsidDel="00201166">
                <w:rPr>
                  <w:rFonts w:cs="Calibri"/>
                  <w:b/>
                  <w:bCs/>
                  <w:sz w:val="16"/>
                  <w:szCs w:val="16"/>
                </w:rPr>
                <w:delText> </w:delText>
              </w:r>
            </w:del>
          </w:p>
        </w:tc>
        <w:tc>
          <w:tcPr>
            <w:tcW w:w="856" w:type="dxa"/>
            <w:tcBorders>
              <w:bottom w:val="single" w:sz="4" w:space="0" w:color="auto"/>
              <w:right w:val="dotted" w:sz="4" w:space="0" w:color="auto"/>
            </w:tcBorders>
            <w:shd w:val="clear" w:color="auto" w:fill="B4C6E7" w:themeFill="accent1" w:themeFillTint="66"/>
            <w:vAlign w:val="center"/>
          </w:tcPr>
          <w:p w14:paraId="43319813" w14:textId="19206381" w:rsidR="0086082B" w:rsidRPr="0086082B" w:rsidDel="00201166" w:rsidRDefault="0086082B" w:rsidP="00D62BC5">
            <w:pPr>
              <w:spacing w:before="0" w:after="160"/>
              <w:jc w:val="left"/>
              <w:rPr>
                <w:del w:id="18688" w:author="Houyem Rais" w:date="2024-02-22T14:46:00Z"/>
                <w:rFonts w:asciiTheme="minorHAnsi" w:hAnsiTheme="minorHAnsi" w:cstheme="minorHAnsi"/>
                <w:b/>
                <w:bCs/>
                <w:sz w:val="16"/>
                <w:szCs w:val="16"/>
                <w:lang w:val="fr-FR"/>
              </w:rPr>
              <w:pPrChange w:id="18689" w:author="Houyem Rais" w:date="2024-02-22T14:49:00Z">
                <w:pPr>
                  <w:spacing w:before="0" w:after="0"/>
                  <w:jc w:val="right"/>
                </w:pPr>
              </w:pPrChange>
            </w:pPr>
            <w:del w:id="18690"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60A3D682" w14:textId="3A349E77" w:rsidR="0086082B" w:rsidRPr="0086082B" w:rsidDel="00201166" w:rsidRDefault="0086082B" w:rsidP="00D62BC5">
            <w:pPr>
              <w:spacing w:before="0" w:after="160"/>
              <w:jc w:val="left"/>
              <w:rPr>
                <w:del w:id="18691" w:author="Houyem Rais" w:date="2024-02-22T14:46:00Z"/>
                <w:rFonts w:asciiTheme="minorHAnsi" w:hAnsiTheme="minorHAnsi" w:cstheme="minorHAnsi"/>
                <w:b/>
                <w:bCs/>
                <w:sz w:val="16"/>
                <w:szCs w:val="16"/>
                <w:lang w:val="fr-FR"/>
              </w:rPr>
              <w:pPrChange w:id="18692" w:author="Houyem Rais" w:date="2024-02-22T14:49:00Z">
                <w:pPr>
                  <w:spacing w:before="0" w:after="0"/>
                  <w:jc w:val="right"/>
                </w:pPr>
              </w:pPrChange>
            </w:pPr>
            <w:del w:id="18693" w:author="Houyem Rais" w:date="2024-02-22T14:46:00Z">
              <w:r w:rsidRPr="0086082B" w:rsidDel="00201166">
                <w:rPr>
                  <w:rFonts w:cs="Calibri"/>
                  <w:b/>
                  <w:bCs/>
                  <w:sz w:val="16"/>
                  <w:szCs w:val="16"/>
                </w:rPr>
                <w:delText> </w:delText>
              </w:r>
            </w:del>
          </w:p>
        </w:tc>
        <w:tc>
          <w:tcPr>
            <w:tcW w:w="801" w:type="dxa"/>
            <w:tcBorders>
              <w:bottom w:val="single" w:sz="4" w:space="0" w:color="auto"/>
              <w:right w:val="dotted" w:sz="4" w:space="0" w:color="auto"/>
            </w:tcBorders>
            <w:shd w:val="clear" w:color="auto" w:fill="B4C6E7" w:themeFill="accent1" w:themeFillTint="66"/>
            <w:vAlign w:val="center"/>
          </w:tcPr>
          <w:p w14:paraId="08692F9E" w14:textId="6EA1422D" w:rsidR="0086082B" w:rsidRPr="0086082B" w:rsidDel="00201166" w:rsidRDefault="0086082B" w:rsidP="00D62BC5">
            <w:pPr>
              <w:spacing w:before="0" w:after="160"/>
              <w:jc w:val="left"/>
              <w:rPr>
                <w:del w:id="18694" w:author="Houyem Rais" w:date="2024-02-22T14:46:00Z"/>
                <w:rFonts w:asciiTheme="minorHAnsi" w:hAnsiTheme="minorHAnsi" w:cstheme="minorHAnsi"/>
                <w:b/>
                <w:bCs/>
                <w:sz w:val="16"/>
                <w:szCs w:val="16"/>
                <w:lang w:val="fr-FR"/>
              </w:rPr>
              <w:pPrChange w:id="18695" w:author="Houyem Rais" w:date="2024-02-22T14:49:00Z">
                <w:pPr>
                  <w:spacing w:before="0" w:after="0"/>
                  <w:jc w:val="right"/>
                </w:pPr>
              </w:pPrChange>
            </w:pPr>
            <w:del w:id="18696"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46547393" w14:textId="0823879C" w:rsidR="0086082B" w:rsidRPr="0086082B" w:rsidDel="00201166" w:rsidRDefault="0086082B" w:rsidP="00D62BC5">
            <w:pPr>
              <w:spacing w:before="0" w:after="160"/>
              <w:jc w:val="left"/>
              <w:rPr>
                <w:del w:id="18697" w:author="Houyem Rais" w:date="2024-02-22T14:46:00Z"/>
                <w:rFonts w:asciiTheme="minorHAnsi" w:hAnsiTheme="minorHAnsi" w:cstheme="minorHAnsi"/>
                <w:b/>
                <w:bCs/>
                <w:sz w:val="16"/>
                <w:szCs w:val="16"/>
                <w:lang w:val="fr-FR"/>
              </w:rPr>
              <w:pPrChange w:id="18698" w:author="Houyem Rais" w:date="2024-02-22T14:49:00Z">
                <w:pPr>
                  <w:spacing w:before="0" w:after="0"/>
                  <w:jc w:val="right"/>
                </w:pPr>
              </w:pPrChange>
            </w:pPr>
            <w:del w:id="18699" w:author="Houyem Rais" w:date="2024-02-22T14:46:00Z">
              <w:r w:rsidRPr="0086082B" w:rsidDel="00201166">
                <w:rPr>
                  <w:rFonts w:cs="Calibri"/>
                  <w:b/>
                  <w:bCs/>
                  <w:sz w:val="16"/>
                  <w:szCs w:val="16"/>
                </w:rPr>
                <w:delText> </w:delText>
              </w:r>
            </w:del>
          </w:p>
        </w:tc>
      </w:tr>
      <w:tr w:rsidR="0086082B" w:rsidRPr="00690C96" w:rsidDel="00201166" w14:paraId="37726E3B" w14:textId="4C9961B7" w:rsidTr="000E1E77">
        <w:trPr>
          <w:del w:id="18700" w:author="Houyem Rais" w:date="2024-02-22T14:46:00Z"/>
        </w:trPr>
        <w:tc>
          <w:tcPr>
            <w:tcW w:w="3027" w:type="dxa"/>
            <w:vAlign w:val="bottom"/>
          </w:tcPr>
          <w:p w14:paraId="1B427714" w14:textId="60A1E49B" w:rsidR="0086082B" w:rsidRPr="000409F8" w:rsidDel="00201166" w:rsidRDefault="0086082B" w:rsidP="00D62BC5">
            <w:pPr>
              <w:spacing w:before="0" w:after="160"/>
              <w:jc w:val="left"/>
              <w:rPr>
                <w:del w:id="18701" w:author="Houyem Rais" w:date="2024-02-22T14:46:00Z"/>
                <w:rFonts w:asciiTheme="minorHAnsi" w:hAnsiTheme="minorHAnsi" w:cstheme="minorHAnsi"/>
                <w:sz w:val="16"/>
                <w:szCs w:val="16"/>
                <w:lang w:val="fr-FR"/>
              </w:rPr>
              <w:pPrChange w:id="18702" w:author="Houyem Rais" w:date="2024-02-22T14:49:00Z">
                <w:pPr>
                  <w:spacing w:before="0" w:after="0"/>
                </w:pPr>
              </w:pPrChange>
            </w:pPr>
            <w:del w:id="18703" w:author="Houyem Rais" w:date="2024-02-22T14:46:00Z">
              <w:r w:rsidRPr="00690C96" w:rsidDel="00201166">
                <w:rPr>
                  <w:rFonts w:cstheme="minorHAnsi"/>
                  <w:sz w:val="16"/>
                  <w:szCs w:val="16"/>
                </w:rPr>
                <w:delText>Passation de marché</w:delText>
              </w:r>
            </w:del>
          </w:p>
        </w:tc>
        <w:tc>
          <w:tcPr>
            <w:tcW w:w="871" w:type="dxa"/>
            <w:tcBorders>
              <w:right w:val="dotted" w:sz="4" w:space="0" w:color="auto"/>
            </w:tcBorders>
            <w:vAlign w:val="center"/>
          </w:tcPr>
          <w:p w14:paraId="5FDF093D" w14:textId="55EE64F0" w:rsidR="0086082B" w:rsidRPr="0086082B" w:rsidDel="00201166" w:rsidRDefault="0086082B" w:rsidP="00D62BC5">
            <w:pPr>
              <w:spacing w:before="0" w:after="160"/>
              <w:jc w:val="left"/>
              <w:rPr>
                <w:del w:id="18704" w:author="Houyem Rais" w:date="2024-02-22T14:46:00Z"/>
                <w:rFonts w:asciiTheme="minorHAnsi" w:hAnsiTheme="minorHAnsi" w:cstheme="minorHAnsi"/>
                <w:sz w:val="16"/>
                <w:szCs w:val="16"/>
                <w:lang w:val="fr-FR"/>
              </w:rPr>
              <w:pPrChange w:id="18705" w:author="Houyem Rais" w:date="2024-02-22T14:49:00Z">
                <w:pPr>
                  <w:spacing w:before="0" w:after="0"/>
                  <w:jc w:val="right"/>
                </w:pPr>
              </w:pPrChange>
            </w:pPr>
            <w:del w:id="18706" w:author="Houyem Rais" w:date="2024-02-22T14:46:00Z">
              <w:r w:rsidRPr="0086082B" w:rsidDel="00201166">
                <w:rPr>
                  <w:rFonts w:cs="Calibri"/>
                  <w:sz w:val="16"/>
                  <w:szCs w:val="16"/>
                </w:rPr>
                <w:delText>81,6</w:delText>
              </w:r>
            </w:del>
          </w:p>
        </w:tc>
        <w:tc>
          <w:tcPr>
            <w:tcW w:w="993" w:type="dxa"/>
            <w:tcBorders>
              <w:left w:val="dotted" w:sz="4" w:space="0" w:color="auto"/>
            </w:tcBorders>
            <w:vAlign w:val="center"/>
          </w:tcPr>
          <w:p w14:paraId="0A72543C" w14:textId="4EADD0C4" w:rsidR="0086082B" w:rsidRPr="0086082B" w:rsidDel="00201166" w:rsidRDefault="0086082B" w:rsidP="00D62BC5">
            <w:pPr>
              <w:spacing w:before="0" w:after="160"/>
              <w:jc w:val="left"/>
              <w:rPr>
                <w:del w:id="18707" w:author="Houyem Rais" w:date="2024-02-22T14:46:00Z"/>
                <w:rFonts w:asciiTheme="minorHAnsi" w:hAnsiTheme="minorHAnsi" w:cstheme="minorHAnsi"/>
                <w:sz w:val="16"/>
                <w:szCs w:val="16"/>
                <w:lang w:val="fr-FR"/>
              </w:rPr>
              <w:pPrChange w:id="18708" w:author="Houyem Rais" w:date="2024-02-22T14:49:00Z">
                <w:pPr>
                  <w:spacing w:before="0" w:after="0"/>
                  <w:jc w:val="right"/>
                </w:pPr>
              </w:pPrChange>
            </w:pPr>
            <w:del w:id="18709" w:author="Houyem Rais" w:date="2024-02-22T14:46:00Z">
              <w:r w:rsidRPr="0086082B" w:rsidDel="00201166">
                <w:rPr>
                  <w:rFonts w:cs="Calibri"/>
                  <w:sz w:val="16"/>
                  <w:szCs w:val="16"/>
                </w:rPr>
                <w:delText>24,4</w:delText>
              </w:r>
            </w:del>
          </w:p>
        </w:tc>
        <w:tc>
          <w:tcPr>
            <w:tcW w:w="815" w:type="dxa"/>
            <w:tcBorders>
              <w:right w:val="dotted" w:sz="4" w:space="0" w:color="auto"/>
            </w:tcBorders>
            <w:vAlign w:val="center"/>
          </w:tcPr>
          <w:p w14:paraId="5F164AED" w14:textId="087BAA4F" w:rsidR="0086082B" w:rsidRPr="0086082B" w:rsidDel="00201166" w:rsidRDefault="0086082B" w:rsidP="00D62BC5">
            <w:pPr>
              <w:spacing w:before="0" w:after="160"/>
              <w:jc w:val="left"/>
              <w:rPr>
                <w:del w:id="18710" w:author="Houyem Rais" w:date="2024-02-22T14:46:00Z"/>
                <w:rFonts w:asciiTheme="minorHAnsi" w:hAnsiTheme="minorHAnsi" w:cstheme="minorHAnsi"/>
                <w:sz w:val="16"/>
                <w:szCs w:val="16"/>
                <w:lang w:val="fr-FR"/>
              </w:rPr>
              <w:pPrChange w:id="18711" w:author="Houyem Rais" w:date="2024-02-22T14:49:00Z">
                <w:pPr>
                  <w:spacing w:before="0" w:after="0"/>
                  <w:jc w:val="right"/>
                </w:pPr>
              </w:pPrChange>
            </w:pPr>
            <w:del w:id="18712" w:author="Houyem Rais" w:date="2024-02-22T14:46:00Z">
              <w:r w:rsidRPr="0086082B" w:rsidDel="00201166">
                <w:rPr>
                  <w:rFonts w:cs="Calibri"/>
                  <w:sz w:val="16"/>
                  <w:szCs w:val="16"/>
                </w:rPr>
                <w:delText>94,8</w:delText>
              </w:r>
            </w:del>
          </w:p>
        </w:tc>
        <w:tc>
          <w:tcPr>
            <w:tcW w:w="993" w:type="dxa"/>
            <w:tcBorders>
              <w:left w:val="dotted" w:sz="4" w:space="0" w:color="auto"/>
            </w:tcBorders>
            <w:vAlign w:val="center"/>
          </w:tcPr>
          <w:p w14:paraId="75454AB9" w14:textId="618D3D9B" w:rsidR="0086082B" w:rsidRPr="0086082B" w:rsidDel="00201166" w:rsidRDefault="0086082B" w:rsidP="00D62BC5">
            <w:pPr>
              <w:spacing w:before="0" w:after="160"/>
              <w:jc w:val="left"/>
              <w:rPr>
                <w:del w:id="18713" w:author="Houyem Rais" w:date="2024-02-22T14:46:00Z"/>
                <w:rFonts w:asciiTheme="minorHAnsi" w:hAnsiTheme="minorHAnsi" w:cstheme="minorHAnsi"/>
                <w:sz w:val="16"/>
                <w:szCs w:val="16"/>
                <w:lang w:val="fr-FR"/>
              </w:rPr>
              <w:pPrChange w:id="18714" w:author="Houyem Rais" w:date="2024-02-22T14:49:00Z">
                <w:pPr>
                  <w:spacing w:before="0" w:after="0"/>
                  <w:jc w:val="right"/>
                </w:pPr>
              </w:pPrChange>
            </w:pPr>
            <w:del w:id="18715" w:author="Houyem Rais" w:date="2024-02-22T14:46:00Z">
              <w:r w:rsidRPr="0086082B" w:rsidDel="00201166">
                <w:rPr>
                  <w:rFonts w:cs="Calibri"/>
                  <w:sz w:val="16"/>
                  <w:szCs w:val="16"/>
                </w:rPr>
                <w:delText>32,3</w:delText>
              </w:r>
            </w:del>
          </w:p>
        </w:tc>
        <w:tc>
          <w:tcPr>
            <w:tcW w:w="812" w:type="dxa"/>
            <w:tcBorders>
              <w:right w:val="dotted" w:sz="4" w:space="0" w:color="auto"/>
            </w:tcBorders>
            <w:vAlign w:val="center"/>
          </w:tcPr>
          <w:p w14:paraId="7E50993C" w14:textId="368344E7" w:rsidR="0086082B" w:rsidRPr="0086082B" w:rsidDel="00201166" w:rsidRDefault="0086082B" w:rsidP="00D62BC5">
            <w:pPr>
              <w:spacing w:before="0" w:after="160"/>
              <w:jc w:val="left"/>
              <w:rPr>
                <w:del w:id="18716" w:author="Houyem Rais" w:date="2024-02-22T14:46:00Z"/>
                <w:rFonts w:asciiTheme="minorHAnsi" w:hAnsiTheme="minorHAnsi" w:cstheme="minorHAnsi"/>
                <w:sz w:val="16"/>
                <w:szCs w:val="16"/>
                <w:lang w:val="fr-FR"/>
              </w:rPr>
              <w:pPrChange w:id="18717" w:author="Houyem Rais" w:date="2024-02-22T14:49:00Z">
                <w:pPr>
                  <w:spacing w:before="0" w:after="0"/>
                  <w:jc w:val="right"/>
                </w:pPr>
              </w:pPrChange>
            </w:pPr>
            <w:del w:id="18718" w:author="Houyem Rais" w:date="2024-02-22T14:46:00Z">
              <w:r w:rsidRPr="0086082B" w:rsidDel="00201166">
                <w:rPr>
                  <w:rFonts w:cs="Calibri"/>
                  <w:sz w:val="16"/>
                  <w:szCs w:val="16"/>
                </w:rPr>
                <w:delText>70,2</w:delText>
              </w:r>
            </w:del>
          </w:p>
        </w:tc>
        <w:tc>
          <w:tcPr>
            <w:tcW w:w="930" w:type="dxa"/>
            <w:tcBorders>
              <w:left w:val="dotted" w:sz="4" w:space="0" w:color="auto"/>
            </w:tcBorders>
            <w:vAlign w:val="center"/>
          </w:tcPr>
          <w:p w14:paraId="751380B7" w14:textId="7A031263" w:rsidR="0086082B" w:rsidRPr="0086082B" w:rsidDel="00201166" w:rsidRDefault="0086082B" w:rsidP="00D62BC5">
            <w:pPr>
              <w:spacing w:before="0" w:after="160"/>
              <w:jc w:val="left"/>
              <w:rPr>
                <w:del w:id="18719" w:author="Houyem Rais" w:date="2024-02-22T14:46:00Z"/>
                <w:rFonts w:asciiTheme="minorHAnsi" w:hAnsiTheme="minorHAnsi" w:cstheme="minorHAnsi"/>
                <w:sz w:val="16"/>
                <w:szCs w:val="16"/>
                <w:lang w:val="fr-FR"/>
              </w:rPr>
              <w:pPrChange w:id="18720" w:author="Houyem Rais" w:date="2024-02-22T14:49:00Z">
                <w:pPr>
                  <w:spacing w:before="0" w:after="0"/>
                  <w:jc w:val="right"/>
                </w:pPr>
              </w:pPrChange>
            </w:pPr>
            <w:del w:id="18721" w:author="Houyem Rais" w:date="2024-02-22T14:46:00Z">
              <w:r w:rsidRPr="0086082B" w:rsidDel="00201166">
                <w:rPr>
                  <w:rFonts w:cs="Calibri"/>
                  <w:sz w:val="16"/>
                  <w:szCs w:val="16"/>
                </w:rPr>
                <w:delText>23,9</w:delText>
              </w:r>
            </w:del>
          </w:p>
        </w:tc>
        <w:tc>
          <w:tcPr>
            <w:tcW w:w="808" w:type="dxa"/>
            <w:tcBorders>
              <w:right w:val="dotted" w:sz="4" w:space="0" w:color="auto"/>
            </w:tcBorders>
            <w:vAlign w:val="center"/>
          </w:tcPr>
          <w:p w14:paraId="083DD84E" w14:textId="166A6EFE" w:rsidR="0086082B" w:rsidRPr="0086082B" w:rsidDel="00201166" w:rsidRDefault="0086082B" w:rsidP="00D62BC5">
            <w:pPr>
              <w:spacing w:before="0" w:after="160"/>
              <w:jc w:val="left"/>
              <w:rPr>
                <w:del w:id="18722" w:author="Houyem Rais" w:date="2024-02-22T14:46:00Z"/>
                <w:rFonts w:asciiTheme="minorHAnsi" w:hAnsiTheme="minorHAnsi" w:cstheme="minorHAnsi"/>
                <w:sz w:val="16"/>
                <w:szCs w:val="16"/>
                <w:lang w:val="fr-FR"/>
              </w:rPr>
              <w:pPrChange w:id="18723" w:author="Houyem Rais" w:date="2024-02-22T14:49:00Z">
                <w:pPr>
                  <w:spacing w:before="0" w:after="0"/>
                  <w:jc w:val="right"/>
                </w:pPr>
              </w:pPrChange>
            </w:pPr>
            <w:del w:id="18724" w:author="Houyem Rais" w:date="2024-02-22T14:46:00Z">
              <w:r w:rsidRPr="0086082B" w:rsidDel="00201166">
                <w:rPr>
                  <w:rFonts w:cs="Calibri"/>
                  <w:sz w:val="16"/>
                  <w:szCs w:val="16"/>
                </w:rPr>
                <w:delText>74,1</w:delText>
              </w:r>
            </w:del>
          </w:p>
        </w:tc>
        <w:tc>
          <w:tcPr>
            <w:tcW w:w="930" w:type="dxa"/>
            <w:tcBorders>
              <w:left w:val="dotted" w:sz="4" w:space="0" w:color="auto"/>
            </w:tcBorders>
            <w:vAlign w:val="center"/>
          </w:tcPr>
          <w:p w14:paraId="479FEA7F" w14:textId="4507E446" w:rsidR="0086082B" w:rsidRPr="0086082B" w:rsidDel="00201166" w:rsidRDefault="0086082B" w:rsidP="00D62BC5">
            <w:pPr>
              <w:spacing w:before="0" w:after="160"/>
              <w:jc w:val="left"/>
              <w:rPr>
                <w:del w:id="18725" w:author="Houyem Rais" w:date="2024-02-22T14:46:00Z"/>
                <w:rFonts w:asciiTheme="minorHAnsi" w:hAnsiTheme="minorHAnsi" w:cstheme="minorHAnsi"/>
                <w:sz w:val="16"/>
                <w:szCs w:val="16"/>
                <w:lang w:val="fr-FR"/>
              </w:rPr>
              <w:pPrChange w:id="18726" w:author="Houyem Rais" w:date="2024-02-22T14:49:00Z">
                <w:pPr>
                  <w:spacing w:before="0" w:after="0"/>
                  <w:jc w:val="right"/>
                </w:pPr>
              </w:pPrChange>
            </w:pPr>
            <w:del w:id="18727" w:author="Houyem Rais" w:date="2024-02-22T14:46:00Z">
              <w:r w:rsidRPr="0086082B" w:rsidDel="00201166">
                <w:rPr>
                  <w:rFonts w:cs="Calibri"/>
                  <w:sz w:val="16"/>
                  <w:szCs w:val="16"/>
                </w:rPr>
                <w:delText>19,6</w:delText>
              </w:r>
            </w:del>
          </w:p>
        </w:tc>
        <w:tc>
          <w:tcPr>
            <w:tcW w:w="856" w:type="dxa"/>
            <w:tcBorders>
              <w:right w:val="dotted" w:sz="4" w:space="0" w:color="auto"/>
            </w:tcBorders>
            <w:vAlign w:val="center"/>
          </w:tcPr>
          <w:p w14:paraId="5CF3F2E3" w14:textId="0D469921" w:rsidR="0086082B" w:rsidRPr="0086082B" w:rsidDel="00201166" w:rsidRDefault="0086082B" w:rsidP="00D62BC5">
            <w:pPr>
              <w:spacing w:before="0" w:after="160"/>
              <w:jc w:val="left"/>
              <w:rPr>
                <w:del w:id="18728" w:author="Houyem Rais" w:date="2024-02-22T14:46:00Z"/>
                <w:rFonts w:asciiTheme="minorHAnsi" w:hAnsiTheme="minorHAnsi" w:cstheme="minorHAnsi"/>
                <w:sz w:val="16"/>
                <w:szCs w:val="16"/>
                <w:lang w:val="fr-FR"/>
              </w:rPr>
              <w:pPrChange w:id="18729" w:author="Houyem Rais" w:date="2024-02-22T14:49:00Z">
                <w:pPr>
                  <w:spacing w:before="0" w:after="0"/>
                  <w:jc w:val="right"/>
                </w:pPr>
              </w:pPrChange>
            </w:pPr>
            <w:del w:id="18730" w:author="Houyem Rais" w:date="2024-02-22T14:46:00Z">
              <w:r w:rsidRPr="0086082B" w:rsidDel="00201166">
                <w:rPr>
                  <w:rFonts w:cs="Calibri"/>
                  <w:sz w:val="16"/>
                  <w:szCs w:val="16"/>
                </w:rPr>
                <w:delText>81,5</w:delText>
              </w:r>
            </w:del>
          </w:p>
        </w:tc>
        <w:tc>
          <w:tcPr>
            <w:tcW w:w="930" w:type="dxa"/>
            <w:tcBorders>
              <w:left w:val="dotted" w:sz="4" w:space="0" w:color="auto"/>
            </w:tcBorders>
            <w:vAlign w:val="center"/>
          </w:tcPr>
          <w:p w14:paraId="15B9C5C2" w14:textId="408B62DC" w:rsidR="0086082B" w:rsidRPr="0086082B" w:rsidDel="00201166" w:rsidRDefault="0086082B" w:rsidP="00D62BC5">
            <w:pPr>
              <w:spacing w:before="0" w:after="160"/>
              <w:jc w:val="left"/>
              <w:rPr>
                <w:del w:id="18731" w:author="Houyem Rais" w:date="2024-02-22T14:46:00Z"/>
                <w:rFonts w:asciiTheme="minorHAnsi" w:hAnsiTheme="minorHAnsi" w:cstheme="minorHAnsi"/>
                <w:sz w:val="16"/>
                <w:szCs w:val="16"/>
                <w:lang w:val="fr-FR"/>
              </w:rPr>
              <w:pPrChange w:id="18732" w:author="Houyem Rais" w:date="2024-02-22T14:49:00Z">
                <w:pPr>
                  <w:spacing w:before="0" w:after="0"/>
                  <w:jc w:val="right"/>
                </w:pPr>
              </w:pPrChange>
            </w:pPr>
            <w:del w:id="18733" w:author="Houyem Rais" w:date="2024-02-22T14:46:00Z">
              <w:r w:rsidRPr="0086082B" w:rsidDel="00201166">
                <w:rPr>
                  <w:rFonts w:cs="Calibri"/>
                  <w:sz w:val="16"/>
                  <w:szCs w:val="16"/>
                </w:rPr>
                <w:delText>21,6</w:delText>
              </w:r>
            </w:del>
          </w:p>
        </w:tc>
        <w:tc>
          <w:tcPr>
            <w:tcW w:w="801" w:type="dxa"/>
            <w:tcBorders>
              <w:right w:val="dotted" w:sz="4" w:space="0" w:color="auto"/>
            </w:tcBorders>
            <w:vAlign w:val="center"/>
          </w:tcPr>
          <w:p w14:paraId="12E46E68" w14:textId="7C1D384F" w:rsidR="0086082B" w:rsidRPr="0086082B" w:rsidDel="00201166" w:rsidRDefault="0086082B" w:rsidP="00D62BC5">
            <w:pPr>
              <w:spacing w:before="0" w:after="160"/>
              <w:jc w:val="left"/>
              <w:rPr>
                <w:del w:id="18734" w:author="Houyem Rais" w:date="2024-02-22T14:46:00Z"/>
                <w:rFonts w:asciiTheme="minorHAnsi" w:hAnsiTheme="minorHAnsi" w:cstheme="minorHAnsi"/>
                <w:sz w:val="16"/>
                <w:szCs w:val="16"/>
                <w:lang w:val="fr-FR"/>
              </w:rPr>
              <w:pPrChange w:id="18735" w:author="Houyem Rais" w:date="2024-02-22T14:49:00Z">
                <w:pPr>
                  <w:spacing w:before="0" w:after="0"/>
                  <w:jc w:val="right"/>
                </w:pPr>
              </w:pPrChange>
            </w:pPr>
            <w:del w:id="18736" w:author="Houyem Rais" w:date="2024-02-22T14:46:00Z">
              <w:r w:rsidRPr="0086082B" w:rsidDel="00201166">
                <w:rPr>
                  <w:rFonts w:cs="Calibri"/>
                  <w:sz w:val="16"/>
                  <w:szCs w:val="16"/>
                </w:rPr>
                <w:delText>78,4</w:delText>
              </w:r>
            </w:del>
          </w:p>
        </w:tc>
        <w:tc>
          <w:tcPr>
            <w:tcW w:w="930" w:type="dxa"/>
            <w:tcBorders>
              <w:left w:val="dotted" w:sz="4" w:space="0" w:color="auto"/>
            </w:tcBorders>
            <w:vAlign w:val="center"/>
          </w:tcPr>
          <w:p w14:paraId="606C57D5" w14:textId="6E8A5986" w:rsidR="0086082B" w:rsidRPr="0086082B" w:rsidDel="00201166" w:rsidRDefault="0086082B" w:rsidP="00D62BC5">
            <w:pPr>
              <w:spacing w:before="0" w:after="160"/>
              <w:jc w:val="left"/>
              <w:rPr>
                <w:del w:id="18737" w:author="Houyem Rais" w:date="2024-02-22T14:46:00Z"/>
                <w:rFonts w:asciiTheme="minorHAnsi" w:hAnsiTheme="minorHAnsi" w:cstheme="minorHAnsi"/>
                <w:sz w:val="16"/>
                <w:szCs w:val="16"/>
                <w:lang w:val="fr-FR"/>
              </w:rPr>
              <w:pPrChange w:id="18738" w:author="Houyem Rais" w:date="2024-02-22T14:49:00Z">
                <w:pPr>
                  <w:spacing w:before="0" w:after="0"/>
                  <w:jc w:val="right"/>
                </w:pPr>
              </w:pPrChange>
            </w:pPr>
            <w:del w:id="18739" w:author="Houyem Rais" w:date="2024-02-22T14:46:00Z">
              <w:r w:rsidRPr="0086082B" w:rsidDel="00201166">
                <w:rPr>
                  <w:rFonts w:cs="Calibri"/>
                  <w:sz w:val="16"/>
                  <w:szCs w:val="16"/>
                </w:rPr>
                <w:delText>20,8</w:delText>
              </w:r>
            </w:del>
          </w:p>
        </w:tc>
      </w:tr>
      <w:tr w:rsidR="0086082B" w:rsidRPr="00690C96" w:rsidDel="00201166" w14:paraId="45359FED" w14:textId="6257DE74" w:rsidTr="000E1E77">
        <w:trPr>
          <w:del w:id="18740" w:author="Houyem Rais" w:date="2024-02-22T14:46:00Z"/>
        </w:trPr>
        <w:tc>
          <w:tcPr>
            <w:tcW w:w="3027" w:type="dxa"/>
            <w:vAlign w:val="bottom"/>
          </w:tcPr>
          <w:p w14:paraId="3BFB9DD5" w14:textId="331D32FB" w:rsidR="0086082B" w:rsidRPr="000409F8" w:rsidDel="00201166" w:rsidRDefault="0086082B" w:rsidP="00D62BC5">
            <w:pPr>
              <w:spacing w:before="0" w:after="160"/>
              <w:jc w:val="left"/>
              <w:rPr>
                <w:del w:id="18741" w:author="Houyem Rais" w:date="2024-02-22T14:46:00Z"/>
                <w:rFonts w:asciiTheme="minorHAnsi" w:hAnsiTheme="minorHAnsi" w:cstheme="minorHAnsi"/>
                <w:sz w:val="16"/>
                <w:szCs w:val="16"/>
                <w:lang w:val="fr-FR"/>
              </w:rPr>
              <w:pPrChange w:id="18742" w:author="Houyem Rais" w:date="2024-02-22T14:49:00Z">
                <w:pPr>
                  <w:spacing w:before="0" w:after="0"/>
                </w:pPr>
              </w:pPrChange>
            </w:pPr>
            <w:del w:id="18743" w:author="Houyem Rais" w:date="2024-02-22T14:46:00Z">
              <w:r w:rsidRPr="00690C96" w:rsidDel="00201166">
                <w:rPr>
                  <w:rFonts w:cstheme="minorHAnsi"/>
                  <w:sz w:val="16"/>
                  <w:szCs w:val="16"/>
                </w:rPr>
                <w:delText>Conception</w:delText>
              </w:r>
            </w:del>
          </w:p>
        </w:tc>
        <w:tc>
          <w:tcPr>
            <w:tcW w:w="871" w:type="dxa"/>
            <w:tcBorders>
              <w:right w:val="dotted" w:sz="4" w:space="0" w:color="auto"/>
            </w:tcBorders>
            <w:vAlign w:val="center"/>
          </w:tcPr>
          <w:p w14:paraId="3EE2CA66" w14:textId="748A9B63" w:rsidR="0086082B" w:rsidRPr="0086082B" w:rsidDel="00201166" w:rsidRDefault="0086082B" w:rsidP="00D62BC5">
            <w:pPr>
              <w:spacing w:before="0" w:after="160"/>
              <w:jc w:val="left"/>
              <w:rPr>
                <w:del w:id="18744" w:author="Houyem Rais" w:date="2024-02-22T14:46:00Z"/>
                <w:rFonts w:asciiTheme="minorHAnsi" w:hAnsiTheme="minorHAnsi" w:cstheme="minorHAnsi"/>
                <w:sz w:val="16"/>
                <w:szCs w:val="16"/>
                <w:lang w:val="fr-FR"/>
              </w:rPr>
              <w:pPrChange w:id="18745" w:author="Houyem Rais" w:date="2024-02-22T14:49:00Z">
                <w:pPr>
                  <w:spacing w:before="0" w:after="0"/>
                  <w:jc w:val="right"/>
                </w:pPr>
              </w:pPrChange>
            </w:pPr>
            <w:del w:id="18746" w:author="Houyem Rais" w:date="2024-02-22T14:46:00Z">
              <w:r w:rsidRPr="0086082B" w:rsidDel="00201166">
                <w:rPr>
                  <w:rFonts w:cs="Calibri"/>
                  <w:sz w:val="16"/>
                  <w:szCs w:val="16"/>
                </w:rPr>
                <w:delText>0,0</w:delText>
              </w:r>
            </w:del>
          </w:p>
        </w:tc>
        <w:tc>
          <w:tcPr>
            <w:tcW w:w="993" w:type="dxa"/>
            <w:tcBorders>
              <w:left w:val="dotted" w:sz="4" w:space="0" w:color="auto"/>
            </w:tcBorders>
            <w:vAlign w:val="center"/>
          </w:tcPr>
          <w:p w14:paraId="1D7B729D" w14:textId="1036CB4D" w:rsidR="0086082B" w:rsidRPr="0086082B" w:rsidDel="00201166" w:rsidRDefault="0086082B" w:rsidP="00D62BC5">
            <w:pPr>
              <w:spacing w:before="0" w:after="160"/>
              <w:jc w:val="left"/>
              <w:rPr>
                <w:del w:id="18747" w:author="Houyem Rais" w:date="2024-02-22T14:46:00Z"/>
                <w:rFonts w:asciiTheme="minorHAnsi" w:hAnsiTheme="minorHAnsi" w:cstheme="minorHAnsi"/>
                <w:sz w:val="16"/>
                <w:szCs w:val="16"/>
                <w:lang w:val="fr-FR"/>
              </w:rPr>
              <w:pPrChange w:id="18748" w:author="Houyem Rais" w:date="2024-02-22T14:49:00Z">
                <w:pPr>
                  <w:spacing w:before="0" w:after="0"/>
                  <w:jc w:val="right"/>
                </w:pPr>
              </w:pPrChange>
            </w:pPr>
            <w:del w:id="18749" w:author="Houyem Rais" w:date="2024-02-22T14:46:00Z">
              <w:r w:rsidRPr="0086082B" w:rsidDel="00201166">
                <w:rPr>
                  <w:rFonts w:cs="Calibri"/>
                  <w:sz w:val="16"/>
                  <w:szCs w:val="16"/>
                </w:rPr>
                <w:delText>34,5</w:delText>
              </w:r>
            </w:del>
          </w:p>
        </w:tc>
        <w:tc>
          <w:tcPr>
            <w:tcW w:w="815" w:type="dxa"/>
            <w:tcBorders>
              <w:right w:val="dotted" w:sz="4" w:space="0" w:color="auto"/>
            </w:tcBorders>
            <w:vAlign w:val="center"/>
          </w:tcPr>
          <w:p w14:paraId="23E8B66C" w14:textId="2E7189E0" w:rsidR="0086082B" w:rsidRPr="0086082B" w:rsidDel="00201166" w:rsidRDefault="0086082B" w:rsidP="00D62BC5">
            <w:pPr>
              <w:spacing w:before="0" w:after="160"/>
              <w:jc w:val="left"/>
              <w:rPr>
                <w:del w:id="18750" w:author="Houyem Rais" w:date="2024-02-22T14:46:00Z"/>
                <w:rFonts w:asciiTheme="minorHAnsi" w:hAnsiTheme="minorHAnsi" w:cstheme="minorHAnsi"/>
                <w:sz w:val="16"/>
                <w:szCs w:val="16"/>
                <w:lang w:val="fr-FR"/>
              </w:rPr>
              <w:pPrChange w:id="18751" w:author="Houyem Rais" w:date="2024-02-22T14:49:00Z">
                <w:pPr>
                  <w:spacing w:before="0" w:after="0"/>
                  <w:jc w:val="right"/>
                </w:pPr>
              </w:pPrChange>
            </w:pPr>
            <w:del w:id="18752" w:author="Houyem Rais" w:date="2024-02-22T14:46:00Z">
              <w:r w:rsidRPr="0086082B" w:rsidDel="00201166">
                <w:rPr>
                  <w:rFonts w:cs="Calibri"/>
                  <w:sz w:val="16"/>
                  <w:szCs w:val="16"/>
                </w:rPr>
                <w:delText>0,0</w:delText>
              </w:r>
            </w:del>
          </w:p>
        </w:tc>
        <w:tc>
          <w:tcPr>
            <w:tcW w:w="993" w:type="dxa"/>
            <w:tcBorders>
              <w:left w:val="dotted" w:sz="4" w:space="0" w:color="auto"/>
            </w:tcBorders>
            <w:vAlign w:val="center"/>
          </w:tcPr>
          <w:p w14:paraId="31AB085B" w14:textId="5CFE3818" w:rsidR="0086082B" w:rsidRPr="0086082B" w:rsidDel="00201166" w:rsidRDefault="0086082B" w:rsidP="00D62BC5">
            <w:pPr>
              <w:spacing w:before="0" w:after="160"/>
              <w:jc w:val="left"/>
              <w:rPr>
                <w:del w:id="18753" w:author="Houyem Rais" w:date="2024-02-22T14:46:00Z"/>
                <w:rFonts w:asciiTheme="minorHAnsi" w:hAnsiTheme="minorHAnsi" w:cstheme="minorHAnsi"/>
                <w:sz w:val="16"/>
                <w:szCs w:val="16"/>
                <w:lang w:val="fr-FR"/>
              </w:rPr>
              <w:pPrChange w:id="18754" w:author="Houyem Rais" w:date="2024-02-22T14:49:00Z">
                <w:pPr>
                  <w:spacing w:before="0" w:after="0"/>
                  <w:jc w:val="right"/>
                </w:pPr>
              </w:pPrChange>
            </w:pPr>
            <w:del w:id="18755" w:author="Houyem Rais" w:date="2024-02-22T14:46:00Z">
              <w:r w:rsidRPr="0086082B" w:rsidDel="00201166">
                <w:rPr>
                  <w:rFonts w:cs="Calibri"/>
                  <w:sz w:val="16"/>
                  <w:szCs w:val="16"/>
                </w:rPr>
                <w:delText>45,7</w:delText>
              </w:r>
            </w:del>
          </w:p>
        </w:tc>
        <w:tc>
          <w:tcPr>
            <w:tcW w:w="812" w:type="dxa"/>
            <w:tcBorders>
              <w:right w:val="dotted" w:sz="4" w:space="0" w:color="auto"/>
            </w:tcBorders>
            <w:vAlign w:val="center"/>
          </w:tcPr>
          <w:p w14:paraId="096C4A9A" w14:textId="5DA5EE5A" w:rsidR="0086082B" w:rsidRPr="0086082B" w:rsidDel="00201166" w:rsidRDefault="0086082B" w:rsidP="00D62BC5">
            <w:pPr>
              <w:spacing w:before="0" w:after="160"/>
              <w:jc w:val="left"/>
              <w:rPr>
                <w:del w:id="18756" w:author="Houyem Rais" w:date="2024-02-22T14:46:00Z"/>
                <w:rFonts w:asciiTheme="minorHAnsi" w:hAnsiTheme="minorHAnsi" w:cstheme="minorHAnsi"/>
                <w:sz w:val="16"/>
                <w:szCs w:val="16"/>
                <w:lang w:val="fr-FR"/>
              </w:rPr>
              <w:pPrChange w:id="18757" w:author="Houyem Rais" w:date="2024-02-22T14:49:00Z">
                <w:pPr>
                  <w:spacing w:before="0" w:after="0"/>
                  <w:jc w:val="right"/>
                </w:pPr>
              </w:pPrChange>
            </w:pPr>
            <w:del w:id="18758"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1A76AA9F" w14:textId="765A969A" w:rsidR="0086082B" w:rsidRPr="0086082B" w:rsidDel="00201166" w:rsidRDefault="0086082B" w:rsidP="00D62BC5">
            <w:pPr>
              <w:spacing w:before="0" w:after="160"/>
              <w:jc w:val="left"/>
              <w:rPr>
                <w:del w:id="18759" w:author="Houyem Rais" w:date="2024-02-22T14:46:00Z"/>
                <w:rFonts w:asciiTheme="minorHAnsi" w:hAnsiTheme="minorHAnsi" w:cstheme="minorHAnsi"/>
                <w:sz w:val="16"/>
                <w:szCs w:val="16"/>
                <w:lang w:val="fr-FR"/>
              </w:rPr>
              <w:pPrChange w:id="18760" w:author="Houyem Rais" w:date="2024-02-22T14:49:00Z">
                <w:pPr>
                  <w:spacing w:before="0" w:after="0"/>
                  <w:jc w:val="right"/>
                </w:pPr>
              </w:pPrChange>
            </w:pPr>
            <w:del w:id="18761" w:author="Houyem Rais" w:date="2024-02-22T14:46:00Z">
              <w:r w:rsidRPr="0086082B" w:rsidDel="00201166">
                <w:rPr>
                  <w:rFonts w:cs="Calibri"/>
                  <w:sz w:val="16"/>
                  <w:szCs w:val="16"/>
                </w:rPr>
                <w:delText>33,8</w:delText>
              </w:r>
            </w:del>
          </w:p>
        </w:tc>
        <w:tc>
          <w:tcPr>
            <w:tcW w:w="808" w:type="dxa"/>
            <w:tcBorders>
              <w:right w:val="dotted" w:sz="4" w:space="0" w:color="auto"/>
            </w:tcBorders>
            <w:vAlign w:val="center"/>
          </w:tcPr>
          <w:p w14:paraId="557C63D6" w14:textId="09C17074" w:rsidR="0086082B" w:rsidRPr="0086082B" w:rsidDel="00201166" w:rsidRDefault="0086082B" w:rsidP="00D62BC5">
            <w:pPr>
              <w:spacing w:before="0" w:after="160"/>
              <w:jc w:val="left"/>
              <w:rPr>
                <w:del w:id="18762" w:author="Houyem Rais" w:date="2024-02-22T14:46:00Z"/>
                <w:rFonts w:asciiTheme="minorHAnsi" w:hAnsiTheme="minorHAnsi" w:cstheme="minorHAnsi"/>
                <w:sz w:val="16"/>
                <w:szCs w:val="16"/>
                <w:lang w:val="fr-FR"/>
              </w:rPr>
              <w:pPrChange w:id="18763" w:author="Houyem Rais" w:date="2024-02-22T14:49:00Z">
                <w:pPr>
                  <w:spacing w:before="0" w:after="0"/>
                  <w:jc w:val="right"/>
                </w:pPr>
              </w:pPrChange>
            </w:pPr>
            <w:del w:id="18764"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200EECEC" w14:textId="776491AD" w:rsidR="0086082B" w:rsidRPr="0086082B" w:rsidDel="00201166" w:rsidRDefault="0086082B" w:rsidP="00D62BC5">
            <w:pPr>
              <w:spacing w:before="0" w:after="160"/>
              <w:jc w:val="left"/>
              <w:rPr>
                <w:del w:id="18765" w:author="Houyem Rais" w:date="2024-02-22T14:46:00Z"/>
                <w:rFonts w:asciiTheme="minorHAnsi" w:hAnsiTheme="minorHAnsi" w:cstheme="minorHAnsi"/>
                <w:sz w:val="16"/>
                <w:szCs w:val="16"/>
                <w:lang w:val="fr-FR"/>
              </w:rPr>
              <w:pPrChange w:id="18766" w:author="Houyem Rais" w:date="2024-02-22T14:49:00Z">
                <w:pPr>
                  <w:spacing w:before="0" w:after="0"/>
                  <w:jc w:val="right"/>
                </w:pPr>
              </w:pPrChange>
            </w:pPr>
            <w:del w:id="18767" w:author="Houyem Rais" w:date="2024-02-22T14:46:00Z">
              <w:r w:rsidRPr="0086082B" w:rsidDel="00201166">
                <w:rPr>
                  <w:rFonts w:cs="Calibri"/>
                  <w:sz w:val="16"/>
                  <w:szCs w:val="16"/>
                </w:rPr>
                <w:delText>27,8</w:delText>
              </w:r>
            </w:del>
          </w:p>
        </w:tc>
        <w:tc>
          <w:tcPr>
            <w:tcW w:w="856" w:type="dxa"/>
            <w:tcBorders>
              <w:right w:val="dotted" w:sz="4" w:space="0" w:color="auto"/>
            </w:tcBorders>
            <w:vAlign w:val="center"/>
          </w:tcPr>
          <w:p w14:paraId="77A3EDF3" w14:textId="69EB2755" w:rsidR="0086082B" w:rsidRPr="0086082B" w:rsidDel="00201166" w:rsidRDefault="0086082B" w:rsidP="00D62BC5">
            <w:pPr>
              <w:spacing w:before="0" w:after="160"/>
              <w:jc w:val="left"/>
              <w:rPr>
                <w:del w:id="18768" w:author="Houyem Rais" w:date="2024-02-22T14:46:00Z"/>
                <w:rFonts w:asciiTheme="minorHAnsi" w:hAnsiTheme="minorHAnsi" w:cstheme="minorHAnsi"/>
                <w:sz w:val="16"/>
                <w:szCs w:val="16"/>
                <w:lang w:val="fr-FR"/>
              </w:rPr>
              <w:pPrChange w:id="18769" w:author="Houyem Rais" w:date="2024-02-22T14:49:00Z">
                <w:pPr>
                  <w:spacing w:before="0" w:after="0"/>
                  <w:jc w:val="right"/>
                </w:pPr>
              </w:pPrChange>
            </w:pPr>
            <w:del w:id="18770"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66EC89C6" w14:textId="243D5B4B" w:rsidR="0086082B" w:rsidRPr="0086082B" w:rsidDel="00201166" w:rsidRDefault="0086082B" w:rsidP="00D62BC5">
            <w:pPr>
              <w:spacing w:before="0" w:after="160"/>
              <w:jc w:val="left"/>
              <w:rPr>
                <w:del w:id="18771" w:author="Houyem Rais" w:date="2024-02-22T14:46:00Z"/>
                <w:rFonts w:asciiTheme="minorHAnsi" w:hAnsiTheme="minorHAnsi" w:cstheme="minorHAnsi"/>
                <w:sz w:val="16"/>
                <w:szCs w:val="16"/>
                <w:lang w:val="fr-FR"/>
              </w:rPr>
              <w:pPrChange w:id="18772" w:author="Houyem Rais" w:date="2024-02-22T14:49:00Z">
                <w:pPr>
                  <w:spacing w:before="0" w:after="0"/>
                  <w:jc w:val="right"/>
                </w:pPr>
              </w:pPrChange>
            </w:pPr>
            <w:del w:id="18773" w:author="Houyem Rais" w:date="2024-02-22T14:46:00Z">
              <w:r w:rsidRPr="0086082B" w:rsidDel="00201166">
                <w:rPr>
                  <w:rFonts w:cs="Calibri"/>
                  <w:sz w:val="16"/>
                  <w:szCs w:val="16"/>
                </w:rPr>
                <w:delText>30,6</w:delText>
              </w:r>
            </w:del>
          </w:p>
        </w:tc>
        <w:tc>
          <w:tcPr>
            <w:tcW w:w="801" w:type="dxa"/>
            <w:tcBorders>
              <w:right w:val="dotted" w:sz="4" w:space="0" w:color="auto"/>
            </w:tcBorders>
            <w:vAlign w:val="center"/>
          </w:tcPr>
          <w:p w14:paraId="1B6E4C92" w14:textId="29A1C22B" w:rsidR="0086082B" w:rsidRPr="0086082B" w:rsidDel="00201166" w:rsidRDefault="0086082B" w:rsidP="00D62BC5">
            <w:pPr>
              <w:spacing w:before="0" w:after="160"/>
              <w:jc w:val="left"/>
              <w:rPr>
                <w:del w:id="18774" w:author="Houyem Rais" w:date="2024-02-22T14:46:00Z"/>
                <w:rFonts w:asciiTheme="minorHAnsi" w:hAnsiTheme="minorHAnsi" w:cstheme="minorHAnsi"/>
                <w:sz w:val="16"/>
                <w:szCs w:val="16"/>
                <w:lang w:val="fr-FR"/>
              </w:rPr>
              <w:pPrChange w:id="18775" w:author="Houyem Rais" w:date="2024-02-22T14:49:00Z">
                <w:pPr>
                  <w:spacing w:before="0" w:after="0"/>
                  <w:jc w:val="right"/>
                </w:pPr>
              </w:pPrChange>
            </w:pPr>
            <w:del w:id="18776"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717C3622" w14:textId="26A6A6C0" w:rsidR="0086082B" w:rsidRPr="0086082B" w:rsidDel="00201166" w:rsidRDefault="0086082B" w:rsidP="00D62BC5">
            <w:pPr>
              <w:spacing w:before="0" w:after="160"/>
              <w:jc w:val="left"/>
              <w:rPr>
                <w:del w:id="18777" w:author="Houyem Rais" w:date="2024-02-22T14:46:00Z"/>
                <w:rFonts w:asciiTheme="minorHAnsi" w:hAnsiTheme="minorHAnsi" w:cstheme="minorHAnsi"/>
                <w:sz w:val="16"/>
                <w:szCs w:val="16"/>
                <w:lang w:val="fr-FR"/>
              </w:rPr>
              <w:pPrChange w:id="18778" w:author="Houyem Rais" w:date="2024-02-22T14:49:00Z">
                <w:pPr>
                  <w:spacing w:before="0" w:after="0"/>
                  <w:jc w:val="right"/>
                </w:pPr>
              </w:pPrChange>
            </w:pPr>
            <w:del w:id="18779" w:author="Houyem Rais" w:date="2024-02-22T14:46:00Z">
              <w:r w:rsidRPr="0086082B" w:rsidDel="00201166">
                <w:rPr>
                  <w:rFonts w:cs="Calibri"/>
                  <w:sz w:val="16"/>
                  <w:szCs w:val="16"/>
                </w:rPr>
                <w:delText>29,4</w:delText>
              </w:r>
            </w:del>
          </w:p>
        </w:tc>
      </w:tr>
      <w:tr w:rsidR="0086082B" w:rsidRPr="00690C96" w:rsidDel="00201166" w14:paraId="66F1778C" w14:textId="494EE733" w:rsidTr="000E1E77">
        <w:trPr>
          <w:del w:id="18780" w:author="Houyem Rais" w:date="2024-02-22T14:46:00Z"/>
        </w:trPr>
        <w:tc>
          <w:tcPr>
            <w:tcW w:w="3027" w:type="dxa"/>
            <w:vAlign w:val="bottom"/>
          </w:tcPr>
          <w:p w14:paraId="35451E64" w14:textId="2A600585" w:rsidR="0086082B" w:rsidRPr="000409F8" w:rsidDel="00201166" w:rsidRDefault="0086082B" w:rsidP="00D62BC5">
            <w:pPr>
              <w:spacing w:before="0" w:after="160"/>
              <w:jc w:val="left"/>
              <w:rPr>
                <w:del w:id="18781" w:author="Houyem Rais" w:date="2024-02-22T14:46:00Z"/>
                <w:rFonts w:asciiTheme="minorHAnsi" w:hAnsiTheme="minorHAnsi" w:cstheme="minorHAnsi"/>
                <w:sz w:val="16"/>
                <w:szCs w:val="16"/>
                <w:lang w:val="fr-FR"/>
              </w:rPr>
              <w:pPrChange w:id="18782" w:author="Houyem Rais" w:date="2024-02-22T14:49:00Z">
                <w:pPr>
                  <w:spacing w:before="0" w:after="0"/>
                </w:pPr>
              </w:pPrChange>
            </w:pPr>
            <w:del w:id="18783" w:author="Houyem Rais" w:date="2024-02-22T14:46:00Z">
              <w:r w:rsidRPr="00690C96" w:rsidDel="00201166">
                <w:rPr>
                  <w:rFonts w:cstheme="minorHAnsi"/>
                  <w:sz w:val="16"/>
                  <w:szCs w:val="16"/>
                </w:rPr>
                <w:delText>Construction</w:delText>
              </w:r>
            </w:del>
          </w:p>
        </w:tc>
        <w:tc>
          <w:tcPr>
            <w:tcW w:w="871" w:type="dxa"/>
            <w:tcBorders>
              <w:right w:val="dotted" w:sz="4" w:space="0" w:color="auto"/>
            </w:tcBorders>
            <w:vAlign w:val="center"/>
          </w:tcPr>
          <w:p w14:paraId="37ABAD42" w14:textId="362B1770" w:rsidR="0086082B" w:rsidRPr="0086082B" w:rsidDel="00201166" w:rsidRDefault="0086082B" w:rsidP="00D62BC5">
            <w:pPr>
              <w:spacing w:before="0" w:after="160"/>
              <w:jc w:val="left"/>
              <w:rPr>
                <w:del w:id="18784" w:author="Houyem Rais" w:date="2024-02-22T14:46:00Z"/>
                <w:rFonts w:asciiTheme="minorHAnsi" w:hAnsiTheme="minorHAnsi" w:cstheme="minorHAnsi"/>
                <w:sz w:val="16"/>
                <w:szCs w:val="16"/>
                <w:lang w:val="fr-FR"/>
              </w:rPr>
              <w:pPrChange w:id="18785" w:author="Houyem Rais" w:date="2024-02-22T14:49:00Z">
                <w:pPr>
                  <w:spacing w:before="0" w:after="0"/>
                  <w:jc w:val="right"/>
                </w:pPr>
              </w:pPrChange>
            </w:pPr>
            <w:del w:id="18786" w:author="Houyem Rais" w:date="2024-02-22T14:46:00Z">
              <w:r w:rsidRPr="0086082B" w:rsidDel="00201166">
                <w:rPr>
                  <w:rFonts w:cs="Calibri"/>
                  <w:sz w:val="16"/>
                  <w:szCs w:val="16"/>
                </w:rPr>
                <w:delText>136,3</w:delText>
              </w:r>
            </w:del>
          </w:p>
        </w:tc>
        <w:tc>
          <w:tcPr>
            <w:tcW w:w="993" w:type="dxa"/>
            <w:tcBorders>
              <w:left w:val="dotted" w:sz="4" w:space="0" w:color="auto"/>
            </w:tcBorders>
            <w:vAlign w:val="center"/>
          </w:tcPr>
          <w:p w14:paraId="50228907" w14:textId="5C874CCA" w:rsidR="0086082B" w:rsidRPr="0086082B" w:rsidDel="00201166" w:rsidRDefault="0086082B" w:rsidP="00D62BC5">
            <w:pPr>
              <w:spacing w:before="0" w:after="160"/>
              <w:jc w:val="left"/>
              <w:rPr>
                <w:del w:id="18787" w:author="Houyem Rais" w:date="2024-02-22T14:46:00Z"/>
                <w:rFonts w:asciiTheme="minorHAnsi" w:hAnsiTheme="minorHAnsi" w:cstheme="minorHAnsi"/>
                <w:sz w:val="16"/>
                <w:szCs w:val="16"/>
                <w:lang w:val="fr-FR"/>
              </w:rPr>
              <w:pPrChange w:id="18788" w:author="Houyem Rais" w:date="2024-02-22T14:49:00Z">
                <w:pPr>
                  <w:spacing w:before="0" w:after="0"/>
                  <w:jc w:val="right"/>
                </w:pPr>
              </w:pPrChange>
            </w:pPr>
            <w:del w:id="18789" w:author="Houyem Rais" w:date="2024-02-22T14:46:00Z">
              <w:r w:rsidRPr="0086082B" w:rsidDel="00201166">
                <w:rPr>
                  <w:rFonts w:cs="Calibri"/>
                  <w:sz w:val="16"/>
                  <w:szCs w:val="16"/>
                </w:rPr>
                <w:delText>271,1</w:delText>
              </w:r>
            </w:del>
          </w:p>
        </w:tc>
        <w:tc>
          <w:tcPr>
            <w:tcW w:w="815" w:type="dxa"/>
            <w:tcBorders>
              <w:right w:val="dotted" w:sz="4" w:space="0" w:color="auto"/>
            </w:tcBorders>
            <w:vAlign w:val="center"/>
          </w:tcPr>
          <w:p w14:paraId="57EFB964" w14:textId="2100453B" w:rsidR="0086082B" w:rsidRPr="0086082B" w:rsidDel="00201166" w:rsidRDefault="0086082B" w:rsidP="00D62BC5">
            <w:pPr>
              <w:spacing w:before="0" w:after="160"/>
              <w:jc w:val="left"/>
              <w:rPr>
                <w:del w:id="18790" w:author="Houyem Rais" w:date="2024-02-22T14:46:00Z"/>
                <w:rFonts w:asciiTheme="minorHAnsi" w:hAnsiTheme="minorHAnsi" w:cstheme="minorHAnsi"/>
                <w:sz w:val="16"/>
                <w:szCs w:val="16"/>
                <w:lang w:val="fr-FR"/>
              </w:rPr>
              <w:pPrChange w:id="18791" w:author="Houyem Rais" w:date="2024-02-22T14:49:00Z">
                <w:pPr>
                  <w:spacing w:before="0" w:after="0"/>
                  <w:jc w:val="right"/>
                </w:pPr>
              </w:pPrChange>
            </w:pPr>
            <w:del w:id="18792" w:author="Houyem Rais" w:date="2024-02-22T14:46:00Z">
              <w:r w:rsidRPr="0086082B" w:rsidDel="00201166">
                <w:rPr>
                  <w:rFonts w:cs="Calibri"/>
                  <w:sz w:val="16"/>
                  <w:szCs w:val="16"/>
                </w:rPr>
                <w:delText>192,4</w:delText>
              </w:r>
            </w:del>
          </w:p>
        </w:tc>
        <w:tc>
          <w:tcPr>
            <w:tcW w:w="993" w:type="dxa"/>
            <w:tcBorders>
              <w:left w:val="dotted" w:sz="4" w:space="0" w:color="auto"/>
            </w:tcBorders>
            <w:vAlign w:val="center"/>
          </w:tcPr>
          <w:p w14:paraId="22A82817" w14:textId="3D5DD788" w:rsidR="0086082B" w:rsidRPr="0086082B" w:rsidDel="00201166" w:rsidRDefault="0086082B" w:rsidP="00D62BC5">
            <w:pPr>
              <w:spacing w:before="0" w:after="160"/>
              <w:jc w:val="left"/>
              <w:rPr>
                <w:del w:id="18793" w:author="Houyem Rais" w:date="2024-02-22T14:46:00Z"/>
                <w:rFonts w:asciiTheme="minorHAnsi" w:hAnsiTheme="minorHAnsi" w:cstheme="minorHAnsi"/>
                <w:sz w:val="16"/>
                <w:szCs w:val="16"/>
                <w:lang w:val="fr-FR"/>
              </w:rPr>
              <w:pPrChange w:id="18794" w:author="Houyem Rais" w:date="2024-02-22T14:49:00Z">
                <w:pPr>
                  <w:spacing w:before="0" w:after="0"/>
                  <w:jc w:val="right"/>
                </w:pPr>
              </w:pPrChange>
            </w:pPr>
            <w:del w:id="18795" w:author="Houyem Rais" w:date="2024-02-22T14:46:00Z">
              <w:r w:rsidRPr="0086082B" w:rsidDel="00201166">
                <w:rPr>
                  <w:rFonts w:cs="Calibri"/>
                  <w:sz w:val="16"/>
                  <w:szCs w:val="16"/>
                </w:rPr>
                <w:delText>359,1</w:delText>
              </w:r>
            </w:del>
          </w:p>
        </w:tc>
        <w:tc>
          <w:tcPr>
            <w:tcW w:w="812" w:type="dxa"/>
            <w:tcBorders>
              <w:right w:val="dotted" w:sz="4" w:space="0" w:color="auto"/>
            </w:tcBorders>
            <w:vAlign w:val="center"/>
          </w:tcPr>
          <w:p w14:paraId="2816D060" w14:textId="41C13E2D" w:rsidR="0086082B" w:rsidRPr="0086082B" w:rsidDel="00201166" w:rsidRDefault="0086082B" w:rsidP="00D62BC5">
            <w:pPr>
              <w:spacing w:before="0" w:after="160"/>
              <w:jc w:val="left"/>
              <w:rPr>
                <w:del w:id="18796" w:author="Houyem Rais" w:date="2024-02-22T14:46:00Z"/>
                <w:rFonts w:asciiTheme="minorHAnsi" w:hAnsiTheme="minorHAnsi" w:cstheme="minorHAnsi"/>
                <w:sz w:val="16"/>
                <w:szCs w:val="16"/>
                <w:lang w:val="fr-FR"/>
              </w:rPr>
              <w:pPrChange w:id="18797" w:author="Houyem Rais" w:date="2024-02-22T14:49:00Z">
                <w:pPr>
                  <w:spacing w:before="0" w:after="0"/>
                  <w:jc w:val="right"/>
                </w:pPr>
              </w:pPrChange>
            </w:pPr>
            <w:del w:id="18798" w:author="Houyem Rais" w:date="2024-02-22T14:46:00Z">
              <w:r w:rsidRPr="0086082B" w:rsidDel="00201166">
                <w:rPr>
                  <w:rFonts w:cs="Calibri"/>
                  <w:sz w:val="16"/>
                  <w:szCs w:val="16"/>
                </w:rPr>
                <w:delText>129,7</w:delText>
              </w:r>
            </w:del>
          </w:p>
        </w:tc>
        <w:tc>
          <w:tcPr>
            <w:tcW w:w="930" w:type="dxa"/>
            <w:tcBorders>
              <w:left w:val="dotted" w:sz="4" w:space="0" w:color="auto"/>
            </w:tcBorders>
            <w:vAlign w:val="center"/>
          </w:tcPr>
          <w:p w14:paraId="0E44BA6F" w14:textId="64E36465" w:rsidR="0086082B" w:rsidRPr="0086082B" w:rsidDel="00201166" w:rsidRDefault="0086082B" w:rsidP="00D62BC5">
            <w:pPr>
              <w:spacing w:before="0" w:after="160"/>
              <w:jc w:val="left"/>
              <w:rPr>
                <w:del w:id="18799" w:author="Houyem Rais" w:date="2024-02-22T14:46:00Z"/>
                <w:rFonts w:asciiTheme="minorHAnsi" w:hAnsiTheme="minorHAnsi" w:cstheme="minorHAnsi"/>
                <w:sz w:val="16"/>
                <w:szCs w:val="16"/>
                <w:lang w:val="fr-FR"/>
              </w:rPr>
              <w:pPrChange w:id="18800" w:author="Houyem Rais" w:date="2024-02-22T14:49:00Z">
                <w:pPr>
                  <w:spacing w:before="0" w:after="0"/>
                  <w:jc w:val="right"/>
                </w:pPr>
              </w:pPrChange>
            </w:pPr>
            <w:del w:id="18801" w:author="Houyem Rais" w:date="2024-02-22T14:46:00Z">
              <w:r w:rsidRPr="0086082B" w:rsidDel="00201166">
                <w:rPr>
                  <w:rFonts w:cs="Calibri"/>
                  <w:sz w:val="16"/>
                  <w:szCs w:val="16"/>
                </w:rPr>
                <w:delText>246,7</w:delText>
              </w:r>
            </w:del>
          </w:p>
        </w:tc>
        <w:tc>
          <w:tcPr>
            <w:tcW w:w="808" w:type="dxa"/>
            <w:tcBorders>
              <w:right w:val="dotted" w:sz="4" w:space="0" w:color="auto"/>
            </w:tcBorders>
            <w:vAlign w:val="center"/>
          </w:tcPr>
          <w:p w14:paraId="7DB0F9B4" w14:textId="52D437C1" w:rsidR="0086082B" w:rsidRPr="0086082B" w:rsidDel="00201166" w:rsidRDefault="0086082B" w:rsidP="00D62BC5">
            <w:pPr>
              <w:spacing w:before="0" w:after="160"/>
              <w:jc w:val="left"/>
              <w:rPr>
                <w:del w:id="18802" w:author="Houyem Rais" w:date="2024-02-22T14:46:00Z"/>
                <w:rFonts w:asciiTheme="minorHAnsi" w:hAnsiTheme="minorHAnsi" w:cstheme="minorHAnsi"/>
                <w:sz w:val="16"/>
                <w:szCs w:val="16"/>
                <w:lang w:val="fr-FR"/>
              </w:rPr>
              <w:pPrChange w:id="18803" w:author="Houyem Rais" w:date="2024-02-22T14:49:00Z">
                <w:pPr>
                  <w:spacing w:before="0" w:after="0"/>
                  <w:jc w:val="right"/>
                </w:pPr>
              </w:pPrChange>
            </w:pPr>
            <w:del w:id="18804" w:author="Houyem Rais" w:date="2024-02-22T14:46:00Z">
              <w:r w:rsidRPr="0086082B" w:rsidDel="00201166">
                <w:rPr>
                  <w:rFonts w:cs="Calibri"/>
                  <w:sz w:val="16"/>
                  <w:szCs w:val="16"/>
                </w:rPr>
                <w:delText>128,1</w:delText>
              </w:r>
            </w:del>
          </w:p>
        </w:tc>
        <w:tc>
          <w:tcPr>
            <w:tcW w:w="930" w:type="dxa"/>
            <w:tcBorders>
              <w:left w:val="dotted" w:sz="4" w:space="0" w:color="auto"/>
            </w:tcBorders>
            <w:vAlign w:val="center"/>
          </w:tcPr>
          <w:p w14:paraId="0968763D" w14:textId="6AD9192F" w:rsidR="0086082B" w:rsidRPr="0086082B" w:rsidDel="00201166" w:rsidRDefault="0086082B" w:rsidP="00D62BC5">
            <w:pPr>
              <w:spacing w:before="0" w:after="160"/>
              <w:jc w:val="left"/>
              <w:rPr>
                <w:del w:id="18805" w:author="Houyem Rais" w:date="2024-02-22T14:46:00Z"/>
                <w:rFonts w:asciiTheme="minorHAnsi" w:hAnsiTheme="minorHAnsi" w:cstheme="minorHAnsi"/>
                <w:sz w:val="16"/>
                <w:szCs w:val="16"/>
                <w:lang w:val="fr-FR"/>
              </w:rPr>
              <w:pPrChange w:id="18806" w:author="Houyem Rais" w:date="2024-02-22T14:49:00Z">
                <w:pPr>
                  <w:spacing w:before="0" w:after="0"/>
                  <w:jc w:val="right"/>
                </w:pPr>
              </w:pPrChange>
            </w:pPr>
            <w:del w:id="18807" w:author="Houyem Rais" w:date="2024-02-22T14:46:00Z">
              <w:r w:rsidRPr="0086082B" w:rsidDel="00201166">
                <w:rPr>
                  <w:rFonts w:cs="Calibri"/>
                  <w:sz w:val="16"/>
                  <w:szCs w:val="16"/>
                </w:rPr>
                <w:delText>234,3</w:delText>
              </w:r>
            </w:del>
          </w:p>
        </w:tc>
        <w:tc>
          <w:tcPr>
            <w:tcW w:w="856" w:type="dxa"/>
            <w:tcBorders>
              <w:right w:val="dotted" w:sz="4" w:space="0" w:color="auto"/>
            </w:tcBorders>
            <w:vAlign w:val="center"/>
          </w:tcPr>
          <w:p w14:paraId="078CC1C7" w14:textId="3BDFED14" w:rsidR="0086082B" w:rsidRPr="0086082B" w:rsidDel="00201166" w:rsidRDefault="0086082B" w:rsidP="00D62BC5">
            <w:pPr>
              <w:spacing w:before="0" w:after="160"/>
              <w:jc w:val="left"/>
              <w:rPr>
                <w:del w:id="18808" w:author="Houyem Rais" w:date="2024-02-22T14:46:00Z"/>
                <w:rFonts w:asciiTheme="minorHAnsi" w:hAnsiTheme="minorHAnsi" w:cstheme="minorHAnsi"/>
                <w:sz w:val="16"/>
                <w:szCs w:val="16"/>
                <w:lang w:val="fr-FR"/>
              </w:rPr>
              <w:pPrChange w:id="18809" w:author="Houyem Rais" w:date="2024-02-22T14:49:00Z">
                <w:pPr>
                  <w:spacing w:before="0" w:after="0"/>
                  <w:jc w:val="right"/>
                </w:pPr>
              </w:pPrChange>
            </w:pPr>
            <w:del w:id="18810" w:author="Houyem Rais" w:date="2024-02-22T14:46:00Z">
              <w:r w:rsidRPr="0086082B" w:rsidDel="00201166">
                <w:rPr>
                  <w:rFonts w:cs="Calibri"/>
                  <w:sz w:val="16"/>
                  <w:szCs w:val="16"/>
                </w:rPr>
                <w:delText>143,8</w:delText>
              </w:r>
            </w:del>
          </w:p>
        </w:tc>
        <w:tc>
          <w:tcPr>
            <w:tcW w:w="930" w:type="dxa"/>
            <w:tcBorders>
              <w:left w:val="dotted" w:sz="4" w:space="0" w:color="auto"/>
            </w:tcBorders>
            <w:vAlign w:val="center"/>
          </w:tcPr>
          <w:p w14:paraId="3DF2AAF0" w14:textId="7037B9F9" w:rsidR="0086082B" w:rsidRPr="0086082B" w:rsidDel="00201166" w:rsidRDefault="0086082B" w:rsidP="00D62BC5">
            <w:pPr>
              <w:spacing w:before="0" w:after="160"/>
              <w:jc w:val="left"/>
              <w:rPr>
                <w:del w:id="18811" w:author="Houyem Rais" w:date="2024-02-22T14:46:00Z"/>
                <w:rFonts w:asciiTheme="minorHAnsi" w:hAnsiTheme="minorHAnsi" w:cstheme="minorHAnsi"/>
                <w:sz w:val="16"/>
                <w:szCs w:val="16"/>
                <w:lang w:val="fr-FR"/>
              </w:rPr>
              <w:pPrChange w:id="18812" w:author="Houyem Rais" w:date="2024-02-22T14:49:00Z">
                <w:pPr>
                  <w:spacing w:before="0" w:after="0"/>
                  <w:jc w:val="right"/>
                </w:pPr>
              </w:pPrChange>
            </w:pPr>
            <w:del w:id="18813" w:author="Houyem Rais" w:date="2024-02-22T14:46:00Z">
              <w:r w:rsidRPr="0086082B" w:rsidDel="00201166">
                <w:rPr>
                  <w:rFonts w:cs="Calibri"/>
                  <w:sz w:val="16"/>
                  <w:szCs w:val="16"/>
                </w:rPr>
                <w:delText>267,3</w:delText>
              </w:r>
            </w:del>
          </w:p>
        </w:tc>
        <w:tc>
          <w:tcPr>
            <w:tcW w:w="801" w:type="dxa"/>
            <w:tcBorders>
              <w:right w:val="dotted" w:sz="4" w:space="0" w:color="auto"/>
            </w:tcBorders>
            <w:vAlign w:val="center"/>
          </w:tcPr>
          <w:p w14:paraId="21948325" w14:textId="36E54148" w:rsidR="0086082B" w:rsidRPr="0086082B" w:rsidDel="00201166" w:rsidRDefault="0086082B" w:rsidP="00D62BC5">
            <w:pPr>
              <w:spacing w:before="0" w:after="160"/>
              <w:jc w:val="left"/>
              <w:rPr>
                <w:del w:id="18814" w:author="Houyem Rais" w:date="2024-02-22T14:46:00Z"/>
                <w:rFonts w:asciiTheme="minorHAnsi" w:hAnsiTheme="minorHAnsi" w:cstheme="minorHAnsi"/>
                <w:sz w:val="16"/>
                <w:szCs w:val="16"/>
                <w:lang w:val="fr-FR"/>
              </w:rPr>
              <w:pPrChange w:id="18815" w:author="Houyem Rais" w:date="2024-02-22T14:49:00Z">
                <w:pPr>
                  <w:spacing w:before="0" w:after="0"/>
                  <w:jc w:val="right"/>
                </w:pPr>
              </w:pPrChange>
            </w:pPr>
            <w:del w:id="18816" w:author="Houyem Rais" w:date="2024-02-22T14:46:00Z">
              <w:r w:rsidRPr="0086082B" w:rsidDel="00201166">
                <w:rPr>
                  <w:rFonts w:cs="Calibri"/>
                  <w:sz w:val="16"/>
                  <w:szCs w:val="16"/>
                </w:rPr>
                <w:delText>137,2</w:delText>
              </w:r>
            </w:del>
          </w:p>
        </w:tc>
        <w:tc>
          <w:tcPr>
            <w:tcW w:w="930" w:type="dxa"/>
            <w:tcBorders>
              <w:left w:val="dotted" w:sz="4" w:space="0" w:color="auto"/>
            </w:tcBorders>
            <w:vAlign w:val="center"/>
          </w:tcPr>
          <w:p w14:paraId="5977E0A1" w14:textId="4FAD6029" w:rsidR="0086082B" w:rsidRPr="0086082B" w:rsidDel="00201166" w:rsidRDefault="0086082B" w:rsidP="00D62BC5">
            <w:pPr>
              <w:spacing w:before="0" w:after="160"/>
              <w:jc w:val="left"/>
              <w:rPr>
                <w:del w:id="18817" w:author="Houyem Rais" w:date="2024-02-22T14:46:00Z"/>
                <w:rFonts w:asciiTheme="minorHAnsi" w:hAnsiTheme="minorHAnsi" w:cstheme="minorHAnsi"/>
                <w:sz w:val="16"/>
                <w:szCs w:val="16"/>
                <w:lang w:val="fr-FR"/>
              </w:rPr>
              <w:pPrChange w:id="18818" w:author="Houyem Rais" w:date="2024-02-22T14:49:00Z">
                <w:pPr>
                  <w:spacing w:before="0" w:after="0"/>
                  <w:jc w:val="right"/>
                </w:pPr>
              </w:pPrChange>
            </w:pPr>
            <w:del w:id="18819" w:author="Houyem Rais" w:date="2024-02-22T14:46:00Z">
              <w:r w:rsidRPr="0086082B" w:rsidDel="00201166">
                <w:rPr>
                  <w:rFonts w:cs="Calibri"/>
                  <w:sz w:val="16"/>
                  <w:szCs w:val="16"/>
                </w:rPr>
                <w:delText>252,8</w:delText>
              </w:r>
            </w:del>
          </w:p>
        </w:tc>
      </w:tr>
      <w:tr w:rsidR="0086082B" w:rsidRPr="00690C96" w:rsidDel="00201166" w14:paraId="3A16CE54" w14:textId="2B8F0777" w:rsidTr="000E1E77">
        <w:trPr>
          <w:del w:id="18820" w:author="Houyem Rais" w:date="2024-02-22T14:46:00Z"/>
        </w:trPr>
        <w:tc>
          <w:tcPr>
            <w:tcW w:w="3027" w:type="dxa"/>
            <w:vAlign w:val="bottom"/>
          </w:tcPr>
          <w:p w14:paraId="588427C0" w14:textId="268AF821" w:rsidR="0086082B" w:rsidRPr="000409F8" w:rsidDel="00201166" w:rsidRDefault="0086082B" w:rsidP="00D62BC5">
            <w:pPr>
              <w:spacing w:before="0" w:after="160"/>
              <w:jc w:val="left"/>
              <w:rPr>
                <w:del w:id="18821" w:author="Houyem Rais" w:date="2024-02-22T14:46:00Z"/>
                <w:rFonts w:asciiTheme="minorHAnsi" w:hAnsiTheme="minorHAnsi" w:cstheme="minorHAnsi"/>
                <w:sz w:val="16"/>
                <w:szCs w:val="16"/>
                <w:lang w:val="fr-FR"/>
              </w:rPr>
              <w:pPrChange w:id="18822" w:author="Houyem Rais" w:date="2024-02-22T14:49:00Z">
                <w:pPr>
                  <w:spacing w:before="0" w:after="0"/>
                </w:pPr>
              </w:pPrChange>
            </w:pPr>
            <w:del w:id="18823" w:author="Houyem Rais" w:date="2024-02-22T14:46:00Z">
              <w:r w:rsidRPr="00690C96" w:rsidDel="00201166">
                <w:rPr>
                  <w:rFonts w:cstheme="minorHAnsi"/>
                  <w:sz w:val="16"/>
                  <w:szCs w:val="16"/>
                </w:rPr>
                <w:delText>Exploitation</w:delText>
              </w:r>
            </w:del>
          </w:p>
        </w:tc>
        <w:tc>
          <w:tcPr>
            <w:tcW w:w="871" w:type="dxa"/>
            <w:tcBorders>
              <w:right w:val="dotted" w:sz="4" w:space="0" w:color="auto"/>
            </w:tcBorders>
            <w:vAlign w:val="center"/>
          </w:tcPr>
          <w:p w14:paraId="60F5CE2F" w14:textId="77DA9A9E" w:rsidR="0086082B" w:rsidRPr="0086082B" w:rsidDel="00201166" w:rsidRDefault="0086082B" w:rsidP="00D62BC5">
            <w:pPr>
              <w:spacing w:before="0" w:after="160"/>
              <w:jc w:val="left"/>
              <w:rPr>
                <w:del w:id="18824" w:author="Houyem Rais" w:date="2024-02-22T14:46:00Z"/>
                <w:rFonts w:asciiTheme="minorHAnsi" w:hAnsiTheme="minorHAnsi" w:cstheme="minorHAnsi"/>
                <w:sz w:val="16"/>
                <w:szCs w:val="16"/>
                <w:lang w:val="fr-FR"/>
              </w:rPr>
              <w:pPrChange w:id="18825" w:author="Houyem Rais" w:date="2024-02-22T14:49:00Z">
                <w:pPr>
                  <w:spacing w:before="0" w:after="0"/>
                  <w:jc w:val="right"/>
                </w:pPr>
              </w:pPrChange>
            </w:pPr>
            <w:del w:id="18826" w:author="Houyem Rais" w:date="2024-02-22T14:46:00Z">
              <w:r w:rsidRPr="0086082B" w:rsidDel="00201166">
                <w:rPr>
                  <w:rFonts w:cs="Calibri"/>
                  <w:sz w:val="16"/>
                  <w:szCs w:val="16"/>
                </w:rPr>
                <w:delText>15,0</w:delText>
              </w:r>
            </w:del>
          </w:p>
        </w:tc>
        <w:tc>
          <w:tcPr>
            <w:tcW w:w="993" w:type="dxa"/>
            <w:tcBorders>
              <w:left w:val="dotted" w:sz="4" w:space="0" w:color="auto"/>
            </w:tcBorders>
            <w:vAlign w:val="center"/>
          </w:tcPr>
          <w:p w14:paraId="50F3CE52" w14:textId="4BECFA8A" w:rsidR="0086082B" w:rsidRPr="0086082B" w:rsidDel="00201166" w:rsidRDefault="0086082B" w:rsidP="00D62BC5">
            <w:pPr>
              <w:spacing w:before="0" w:after="160"/>
              <w:jc w:val="left"/>
              <w:rPr>
                <w:del w:id="18827" w:author="Houyem Rais" w:date="2024-02-22T14:46:00Z"/>
                <w:rFonts w:asciiTheme="minorHAnsi" w:hAnsiTheme="minorHAnsi" w:cstheme="minorHAnsi"/>
                <w:b/>
                <w:bCs/>
                <w:sz w:val="16"/>
                <w:szCs w:val="16"/>
                <w:lang w:val="fr-FR"/>
              </w:rPr>
              <w:pPrChange w:id="18828" w:author="Houyem Rais" w:date="2024-02-22T14:49:00Z">
                <w:pPr>
                  <w:spacing w:before="0" w:after="0"/>
                  <w:jc w:val="right"/>
                </w:pPr>
              </w:pPrChange>
            </w:pPr>
            <w:del w:id="18829" w:author="Houyem Rais" w:date="2024-02-22T14:46:00Z">
              <w:r w:rsidRPr="0086082B" w:rsidDel="00201166">
                <w:rPr>
                  <w:rFonts w:cs="Calibri"/>
                  <w:sz w:val="16"/>
                  <w:szCs w:val="16"/>
                </w:rPr>
                <w:delText>97,1</w:delText>
              </w:r>
            </w:del>
          </w:p>
        </w:tc>
        <w:tc>
          <w:tcPr>
            <w:tcW w:w="815" w:type="dxa"/>
            <w:tcBorders>
              <w:right w:val="dotted" w:sz="4" w:space="0" w:color="auto"/>
            </w:tcBorders>
            <w:vAlign w:val="center"/>
          </w:tcPr>
          <w:p w14:paraId="343EF32F" w14:textId="0803D785" w:rsidR="0086082B" w:rsidRPr="0086082B" w:rsidDel="00201166" w:rsidRDefault="0086082B" w:rsidP="00D62BC5">
            <w:pPr>
              <w:spacing w:before="0" w:after="160"/>
              <w:jc w:val="left"/>
              <w:rPr>
                <w:del w:id="18830" w:author="Houyem Rais" w:date="2024-02-22T14:46:00Z"/>
                <w:rFonts w:asciiTheme="minorHAnsi" w:hAnsiTheme="minorHAnsi" w:cstheme="minorHAnsi"/>
                <w:b/>
                <w:bCs/>
                <w:sz w:val="16"/>
                <w:szCs w:val="16"/>
                <w:lang w:val="fr-FR"/>
              </w:rPr>
              <w:pPrChange w:id="18831" w:author="Houyem Rais" w:date="2024-02-22T14:49:00Z">
                <w:pPr>
                  <w:spacing w:before="0" w:after="0"/>
                  <w:jc w:val="right"/>
                </w:pPr>
              </w:pPrChange>
            </w:pPr>
            <w:del w:id="18832" w:author="Houyem Rais" w:date="2024-02-22T14:46:00Z">
              <w:r w:rsidRPr="0086082B" w:rsidDel="00201166">
                <w:rPr>
                  <w:rFonts w:cs="Calibri"/>
                  <w:sz w:val="16"/>
                  <w:szCs w:val="16"/>
                </w:rPr>
                <w:delText>11,0</w:delText>
              </w:r>
            </w:del>
          </w:p>
        </w:tc>
        <w:tc>
          <w:tcPr>
            <w:tcW w:w="993" w:type="dxa"/>
            <w:tcBorders>
              <w:left w:val="dotted" w:sz="4" w:space="0" w:color="auto"/>
            </w:tcBorders>
            <w:vAlign w:val="center"/>
          </w:tcPr>
          <w:p w14:paraId="6E043248" w14:textId="597394DB" w:rsidR="0086082B" w:rsidRPr="0086082B" w:rsidDel="00201166" w:rsidRDefault="0086082B" w:rsidP="00D62BC5">
            <w:pPr>
              <w:spacing w:before="0" w:after="160"/>
              <w:jc w:val="left"/>
              <w:rPr>
                <w:del w:id="18833" w:author="Houyem Rais" w:date="2024-02-22T14:46:00Z"/>
                <w:rFonts w:asciiTheme="minorHAnsi" w:hAnsiTheme="minorHAnsi" w:cstheme="minorHAnsi"/>
                <w:b/>
                <w:bCs/>
                <w:sz w:val="16"/>
                <w:szCs w:val="16"/>
                <w:lang w:val="fr-FR"/>
              </w:rPr>
              <w:pPrChange w:id="18834" w:author="Houyem Rais" w:date="2024-02-22T14:49:00Z">
                <w:pPr>
                  <w:spacing w:before="0" w:after="0"/>
                  <w:jc w:val="right"/>
                </w:pPr>
              </w:pPrChange>
            </w:pPr>
            <w:del w:id="18835" w:author="Houyem Rais" w:date="2024-02-22T14:46:00Z">
              <w:r w:rsidRPr="0086082B" w:rsidDel="00201166">
                <w:rPr>
                  <w:rFonts w:cs="Calibri"/>
                  <w:sz w:val="16"/>
                  <w:szCs w:val="16"/>
                </w:rPr>
                <w:delText>82,2</w:delText>
              </w:r>
            </w:del>
          </w:p>
        </w:tc>
        <w:tc>
          <w:tcPr>
            <w:tcW w:w="812" w:type="dxa"/>
            <w:tcBorders>
              <w:right w:val="dotted" w:sz="4" w:space="0" w:color="auto"/>
            </w:tcBorders>
            <w:vAlign w:val="center"/>
          </w:tcPr>
          <w:p w14:paraId="3209D6B0" w14:textId="3D9153CE" w:rsidR="0086082B" w:rsidRPr="0086082B" w:rsidDel="00201166" w:rsidRDefault="0086082B" w:rsidP="00D62BC5">
            <w:pPr>
              <w:spacing w:before="0" w:after="160"/>
              <w:jc w:val="left"/>
              <w:rPr>
                <w:del w:id="18836" w:author="Houyem Rais" w:date="2024-02-22T14:46:00Z"/>
                <w:rFonts w:asciiTheme="minorHAnsi" w:hAnsiTheme="minorHAnsi" w:cstheme="minorHAnsi"/>
                <w:b/>
                <w:bCs/>
                <w:sz w:val="16"/>
                <w:szCs w:val="16"/>
                <w:lang w:val="fr-FR"/>
              </w:rPr>
              <w:pPrChange w:id="18837" w:author="Houyem Rais" w:date="2024-02-22T14:49:00Z">
                <w:pPr>
                  <w:spacing w:before="0" w:after="0"/>
                  <w:jc w:val="right"/>
                </w:pPr>
              </w:pPrChange>
            </w:pPr>
            <w:del w:id="18838" w:author="Houyem Rais" w:date="2024-02-22T14:46:00Z">
              <w:r w:rsidRPr="0086082B" w:rsidDel="00201166">
                <w:rPr>
                  <w:rFonts w:cs="Calibri"/>
                  <w:sz w:val="16"/>
                  <w:szCs w:val="16"/>
                </w:rPr>
                <w:delText>7,0</w:delText>
              </w:r>
            </w:del>
          </w:p>
        </w:tc>
        <w:tc>
          <w:tcPr>
            <w:tcW w:w="930" w:type="dxa"/>
            <w:tcBorders>
              <w:left w:val="dotted" w:sz="4" w:space="0" w:color="auto"/>
            </w:tcBorders>
            <w:vAlign w:val="center"/>
          </w:tcPr>
          <w:p w14:paraId="3E7DF262" w14:textId="05F05F11" w:rsidR="0086082B" w:rsidRPr="0086082B" w:rsidDel="00201166" w:rsidRDefault="0086082B" w:rsidP="00D62BC5">
            <w:pPr>
              <w:spacing w:before="0" w:after="160"/>
              <w:jc w:val="left"/>
              <w:rPr>
                <w:del w:id="18839" w:author="Houyem Rais" w:date="2024-02-22T14:46:00Z"/>
                <w:rFonts w:asciiTheme="minorHAnsi" w:hAnsiTheme="minorHAnsi" w:cstheme="minorHAnsi"/>
                <w:b/>
                <w:bCs/>
                <w:sz w:val="16"/>
                <w:szCs w:val="16"/>
                <w:lang w:val="fr-FR"/>
              </w:rPr>
              <w:pPrChange w:id="18840" w:author="Houyem Rais" w:date="2024-02-22T14:49:00Z">
                <w:pPr>
                  <w:spacing w:before="0" w:after="0"/>
                  <w:jc w:val="right"/>
                </w:pPr>
              </w:pPrChange>
            </w:pPr>
            <w:del w:id="18841" w:author="Houyem Rais" w:date="2024-02-22T14:46:00Z">
              <w:r w:rsidRPr="0086082B" w:rsidDel="00201166">
                <w:rPr>
                  <w:rFonts w:cs="Calibri"/>
                  <w:sz w:val="16"/>
                  <w:szCs w:val="16"/>
                </w:rPr>
                <w:delText>60,5</w:delText>
              </w:r>
            </w:del>
          </w:p>
        </w:tc>
        <w:tc>
          <w:tcPr>
            <w:tcW w:w="808" w:type="dxa"/>
            <w:tcBorders>
              <w:right w:val="dotted" w:sz="4" w:space="0" w:color="auto"/>
            </w:tcBorders>
            <w:vAlign w:val="center"/>
          </w:tcPr>
          <w:p w14:paraId="00C86848" w14:textId="3399B5D5" w:rsidR="0086082B" w:rsidRPr="0086082B" w:rsidDel="00201166" w:rsidRDefault="0086082B" w:rsidP="00D62BC5">
            <w:pPr>
              <w:spacing w:before="0" w:after="160"/>
              <w:jc w:val="left"/>
              <w:rPr>
                <w:del w:id="18842" w:author="Houyem Rais" w:date="2024-02-22T14:46:00Z"/>
                <w:rFonts w:asciiTheme="minorHAnsi" w:hAnsiTheme="minorHAnsi" w:cstheme="minorHAnsi"/>
                <w:b/>
                <w:bCs/>
                <w:sz w:val="16"/>
                <w:szCs w:val="16"/>
                <w:lang w:val="fr-FR"/>
              </w:rPr>
              <w:pPrChange w:id="18843" w:author="Houyem Rais" w:date="2024-02-22T14:49:00Z">
                <w:pPr>
                  <w:spacing w:before="0" w:after="0"/>
                  <w:jc w:val="right"/>
                </w:pPr>
              </w:pPrChange>
            </w:pPr>
            <w:del w:id="18844" w:author="Houyem Rais" w:date="2024-02-22T14:46:00Z">
              <w:r w:rsidRPr="0086082B" w:rsidDel="00201166">
                <w:rPr>
                  <w:rFonts w:cs="Calibri"/>
                  <w:sz w:val="16"/>
                  <w:szCs w:val="16"/>
                </w:rPr>
                <w:delText>5,2</w:delText>
              </w:r>
            </w:del>
          </w:p>
        </w:tc>
        <w:tc>
          <w:tcPr>
            <w:tcW w:w="930" w:type="dxa"/>
            <w:tcBorders>
              <w:left w:val="dotted" w:sz="4" w:space="0" w:color="auto"/>
            </w:tcBorders>
            <w:vAlign w:val="center"/>
          </w:tcPr>
          <w:p w14:paraId="23553AFF" w14:textId="2845EB42" w:rsidR="0086082B" w:rsidRPr="0086082B" w:rsidDel="00201166" w:rsidRDefault="0086082B" w:rsidP="00D62BC5">
            <w:pPr>
              <w:spacing w:before="0" w:after="160"/>
              <w:jc w:val="left"/>
              <w:rPr>
                <w:del w:id="18845" w:author="Houyem Rais" w:date="2024-02-22T14:46:00Z"/>
                <w:rFonts w:asciiTheme="minorHAnsi" w:hAnsiTheme="minorHAnsi" w:cstheme="minorHAnsi"/>
                <w:b/>
                <w:bCs/>
                <w:sz w:val="16"/>
                <w:szCs w:val="16"/>
                <w:lang w:val="fr-FR"/>
              </w:rPr>
              <w:pPrChange w:id="18846" w:author="Houyem Rais" w:date="2024-02-22T14:49:00Z">
                <w:pPr>
                  <w:spacing w:before="0" w:after="0"/>
                  <w:jc w:val="right"/>
                </w:pPr>
              </w:pPrChange>
            </w:pPr>
            <w:del w:id="18847" w:author="Houyem Rais" w:date="2024-02-22T14:46:00Z">
              <w:r w:rsidRPr="0086082B" w:rsidDel="00201166">
                <w:rPr>
                  <w:rFonts w:cs="Calibri"/>
                  <w:sz w:val="16"/>
                  <w:szCs w:val="16"/>
                </w:rPr>
                <w:delText>46,0</w:delText>
              </w:r>
            </w:del>
          </w:p>
        </w:tc>
        <w:tc>
          <w:tcPr>
            <w:tcW w:w="856" w:type="dxa"/>
            <w:tcBorders>
              <w:right w:val="dotted" w:sz="4" w:space="0" w:color="auto"/>
            </w:tcBorders>
            <w:vAlign w:val="center"/>
          </w:tcPr>
          <w:p w14:paraId="17C4FBE4" w14:textId="64E70F56" w:rsidR="0086082B" w:rsidRPr="0086082B" w:rsidDel="00201166" w:rsidRDefault="0086082B" w:rsidP="00D62BC5">
            <w:pPr>
              <w:spacing w:before="0" w:after="160"/>
              <w:jc w:val="left"/>
              <w:rPr>
                <w:del w:id="18848" w:author="Houyem Rais" w:date="2024-02-22T14:46:00Z"/>
                <w:rFonts w:asciiTheme="minorHAnsi" w:hAnsiTheme="minorHAnsi" w:cstheme="minorHAnsi"/>
                <w:sz w:val="16"/>
                <w:szCs w:val="16"/>
                <w:lang w:val="fr-FR"/>
              </w:rPr>
              <w:pPrChange w:id="18849" w:author="Houyem Rais" w:date="2024-02-22T14:49:00Z">
                <w:pPr>
                  <w:spacing w:before="0" w:after="0"/>
                  <w:jc w:val="right"/>
                </w:pPr>
              </w:pPrChange>
            </w:pPr>
            <w:del w:id="18850" w:author="Houyem Rais" w:date="2024-02-22T14:46:00Z">
              <w:r w:rsidRPr="0086082B" w:rsidDel="00201166">
                <w:rPr>
                  <w:rFonts w:cs="Calibri"/>
                  <w:sz w:val="16"/>
                  <w:szCs w:val="16"/>
                </w:rPr>
                <w:delText>11,4</w:delText>
              </w:r>
            </w:del>
          </w:p>
        </w:tc>
        <w:tc>
          <w:tcPr>
            <w:tcW w:w="930" w:type="dxa"/>
            <w:tcBorders>
              <w:left w:val="dotted" w:sz="4" w:space="0" w:color="auto"/>
            </w:tcBorders>
            <w:vAlign w:val="center"/>
          </w:tcPr>
          <w:p w14:paraId="7B002218" w14:textId="4A67B416" w:rsidR="0086082B" w:rsidRPr="0086082B" w:rsidDel="00201166" w:rsidRDefault="0086082B" w:rsidP="00D62BC5">
            <w:pPr>
              <w:spacing w:before="0" w:after="160"/>
              <w:jc w:val="left"/>
              <w:rPr>
                <w:del w:id="18851" w:author="Houyem Rais" w:date="2024-02-22T14:46:00Z"/>
                <w:rFonts w:asciiTheme="minorHAnsi" w:hAnsiTheme="minorHAnsi" w:cstheme="minorHAnsi"/>
                <w:sz w:val="16"/>
                <w:szCs w:val="16"/>
                <w:lang w:val="fr-FR"/>
              </w:rPr>
              <w:pPrChange w:id="18852" w:author="Houyem Rais" w:date="2024-02-22T14:49:00Z">
                <w:pPr>
                  <w:spacing w:before="0" w:after="0"/>
                  <w:jc w:val="right"/>
                </w:pPr>
              </w:pPrChange>
            </w:pPr>
            <w:del w:id="18853" w:author="Houyem Rais" w:date="2024-02-22T14:46:00Z">
              <w:r w:rsidRPr="0086082B" w:rsidDel="00201166">
                <w:rPr>
                  <w:rFonts w:cs="Calibri"/>
                  <w:sz w:val="16"/>
                  <w:szCs w:val="16"/>
                </w:rPr>
                <w:delText>93,6</w:delText>
              </w:r>
            </w:del>
          </w:p>
        </w:tc>
        <w:tc>
          <w:tcPr>
            <w:tcW w:w="801" w:type="dxa"/>
            <w:tcBorders>
              <w:right w:val="dotted" w:sz="4" w:space="0" w:color="auto"/>
            </w:tcBorders>
            <w:vAlign w:val="center"/>
          </w:tcPr>
          <w:p w14:paraId="4F28E71F" w14:textId="1F6DA44F" w:rsidR="0086082B" w:rsidRPr="0086082B" w:rsidDel="00201166" w:rsidRDefault="0086082B" w:rsidP="00D62BC5">
            <w:pPr>
              <w:spacing w:before="0" w:after="160"/>
              <w:jc w:val="left"/>
              <w:rPr>
                <w:del w:id="18854" w:author="Houyem Rais" w:date="2024-02-22T14:46:00Z"/>
                <w:rFonts w:asciiTheme="minorHAnsi" w:hAnsiTheme="minorHAnsi" w:cstheme="minorHAnsi"/>
                <w:sz w:val="16"/>
                <w:szCs w:val="16"/>
                <w:lang w:val="fr-FR"/>
              </w:rPr>
              <w:pPrChange w:id="18855" w:author="Houyem Rais" w:date="2024-02-22T14:49:00Z">
                <w:pPr>
                  <w:spacing w:before="0" w:after="0"/>
                  <w:jc w:val="right"/>
                </w:pPr>
              </w:pPrChange>
            </w:pPr>
            <w:del w:id="18856" w:author="Houyem Rais" w:date="2024-02-22T14:46:00Z">
              <w:r w:rsidRPr="0086082B" w:rsidDel="00201166">
                <w:rPr>
                  <w:rFonts w:cs="Calibri"/>
                  <w:sz w:val="16"/>
                  <w:szCs w:val="16"/>
                </w:rPr>
                <w:delText>7,1</w:delText>
              </w:r>
            </w:del>
          </w:p>
        </w:tc>
        <w:tc>
          <w:tcPr>
            <w:tcW w:w="930" w:type="dxa"/>
            <w:tcBorders>
              <w:left w:val="dotted" w:sz="4" w:space="0" w:color="auto"/>
            </w:tcBorders>
            <w:vAlign w:val="center"/>
          </w:tcPr>
          <w:p w14:paraId="6F375DCF" w14:textId="14416366" w:rsidR="0086082B" w:rsidRPr="0086082B" w:rsidDel="00201166" w:rsidRDefault="0086082B" w:rsidP="00D62BC5">
            <w:pPr>
              <w:spacing w:before="0" w:after="160"/>
              <w:jc w:val="left"/>
              <w:rPr>
                <w:del w:id="18857" w:author="Houyem Rais" w:date="2024-02-22T14:46:00Z"/>
                <w:rFonts w:asciiTheme="minorHAnsi" w:hAnsiTheme="minorHAnsi" w:cstheme="minorHAnsi"/>
                <w:sz w:val="16"/>
                <w:szCs w:val="16"/>
                <w:lang w:val="fr-FR"/>
              </w:rPr>
              <w:pPrChange w:id="18858" w:author="Houyem Rais" w:date="2024-02-22T14:49:00Z">
                <w:pPr>
                  <w:spacing w:before="0" w:after="0"/>
                  <w:jc w:val="right"/>
                </w:pPr>
              </w:pPrChange>
            </w:pPr>
            <w:del w:id="18859" w:author="Houyem Rais" w:date="2024-02-22T14:46:00Z">
              <w:r w:rsidRPr="0086082B" w:rsidDel="00201166">
                <w:rPr>
                  <w:rFonts w:cs="Calibri"/>
                  <w:sz w:val="16"/>
                  <w:szCs w:val="16"/>
                </w:rPr>
                <w:delText>70,5</w:delText>
              </w:r>
            </w:del>
          </w:p>
        </w:tc>
      </w:tr>
      <w:tr w:rsidR="0086082B" w:rsidRPr="00690C96" w:rsidDel="00201166" w14:paraId="5C43B9AA" w14:textId="0ADCC9AD" w:rsidTr="000E1E77">
        <w:trPr>
          <w:del w:id="18860" w:author="Houyem Rais" w:date="2024-02-22T14:46:00Z"/>
        </w:trPr>
        <w:tc>
          <w:tcPr>
            <w:tcW w:w="3027" w:type="dxa"/>
            <w:vAlign w:val="bottom"/>
          </w:tcPr>
          <w:p w14:paraId="17F6375F" w14:textId="027F3193" w:rsidR="0086082B" w:rsidRPr="000409F8" w:rsidDel="00201166" w:rsidRDefault="0086082B" w:rsidP="00D62BC5">
            <w:pPr>
              <w:spacing w:before="0" w:after="160"/>
              <w:jc w:val="left"/>
              <w:rPr>
                <w:del w:id="18861" w:author="Houyem Rais" w:date="2024-02-22T14:46:00Z"/>
                <w:rFonts w:asciiTheme="minorHAnsi" w:hAnsiTheme="minorHAnsi" w:cstheme="minorHAnsi"/>
                <w:sz w:val="16"/>
                <w:szCs w:val="16"/>
                <w:lang w:val="fr-FR"/>
              </w:rPr>
              <w:pPrChange w:id="18862" w:author="Houyem Rais" w:date="2024-02-22T14:49:00Z">
                <w:pPr>
                  <w:spacing w:before="0" w:after="0"/>
                </w:pPr>
              </w:pPrChange>
            </w:pPr>
            <w:del w:id="18863" w:author="Houyem Rais" w:date="2024-02-22T14:46:00Z">
              <w:r w:rsidRPr="00690C96" w:rsidDel="00201166">
                <w:rPr>
                  <w:rFonts w:cstheme="minorHAnsi"/>
                  <w:sz w:val="16"/>
                  <w:szCs w:val="16"/>
                </w:rPr>
                <w:delText>Renouvellement et transfert</w:delText>
              </w:r>
            </w:del>
          </w:p>
        </w:tc>
        <w:tc>
          <w:tcPr>
            <w:tcW w:w="871" w:type="dxa"/>
            <w:tcBorders>
              <w:right w:val="dotted" w:sz="4" w:space="0" w:color="auto"/>
            </w:tcBorders>
            <w:vAlign w:val="center"/>
          </w:tcPr>
          <w:p w14:paraId="5BB6FC98" w14:textId="0C24A0E3" w:rsidR="0086082B" w:rsidRPr="0086082B" w:rsidDel="00201166" w:rsidRDefault="0086082B" w:rsidP="00D62BC5">
            <w:pPr>
              <w:spacing w:before="0" w:after="160"/>
              <w:jc w:val="left"/>
              <w:rPr>
                <w:del w:id="18864" w:author="Houyem Rais" w:date="2024-02-22T14:46:00Z"/>
                <w:rFonts w:asciiTheme="minorHAnsi" w:hAnsiTheme="minorHAnsi" w:cstheme="minorHAnsi"/>
                <w:sz w:val="16"/>
                <w:szCs w:val="16"/>
                <w:lang w:val="fr-FR"/>
              </w:rPr>
              <w:pPrChange w:id="18865" w:author="Houyem Rais" w:date="2024-02-22T14:49:00Z">
                <w:pPr>
                  <w:spacing w:before="0" w:after="0"/>
                  <w:jc w:val="right"/>
                </w:pPr>
              </w:pPrChange>
            </w:pPr>
            <w:del w:id="18866" w:author="Houyem Rais" w:date="2024-02-22T14:46:00Z">
              <w:r w:rsidRPr="0086082B" w:rsidDel="00201166">
                <w:rPr>
                  <w:rFonts w:cs="Calibri"/>
                  <w:sz w:val="16"/>
                  <w:szCs w:val="16"/>
                </w:rPr>
                <w:delText>7,7</w:delText>
              </w:r>
            </w:del>
          </w:p>
        </w:tc>
        <w:tc>
          <w:tcPr>
            <w:tcW w:w="993" w:type="dxa"/>
            <w:tcBorders>
              <w:left w:val="dotted" w:sz="4" w:space="0" w:color="auto"/>
            </w:tcBorders>
            <w:vAlign w:val="center"/>
          </w:tcPr>
          <w:p w14:paraId="16053F31" w14:textId="5F5171E8" w:rsidR="0086082B" w:rsidRPr="0086082B" w:rsidDel="00201166" w:rsidRDefault="0086082B" w:rsidP="00D62BC5">
            <w:pPr>
              <w:spacing w:before="0" w:after="160"/>
              <w:jc w:val="left"/>
              <w:rPr>
                <w:del w:id="18867" w:author="Houyem Rais" w:date="2024-02-22T14:46:00Z"/>
                <w:rFonts w:asciiTheme="minorHAnsi" w:hAnsiTheme="minorHAnsi" w:cstheme="minorHAnsi"/>
                <w:b/>
                <w:bCs/>
                <w:sz w:val="16"/>
                <w:szCs w:val="16"/>
                <w:lang w:val="fr-FR"/>
              </w:rPr>
              <w:pPrChange w:id="18868" w:author="Houyem Rais" w:date="2024-02-22T14:49:00Z">
                <w:pPr>
                  <w:spacing w:before="0" w:after="0"/>
                  <w:jc w:val="right"/>
                </w:pPr>
              </w:pPrChange>
            </w:pPr>
            <w:del w:id="18869" w:author="Houyem Rais" w:date="2024-02-22T14:46:00Z">
              <w:r w:rsidRPr="0086082B" w:rsidDel="00201166">
                <w:rPr>
                  <w:rFonts w:cs="Calibri"/>
                  <w:sz w:val="16"/>
                  <w:szCs w:val="16"/>
                </w:rPr>
                <w:delText>0,0</w:delText>
              </w:r>
            </w:del>
          </w:p>
        </w:tc>
        <w:tc>
          <w:tcPr>
            <w:tcW w:w="815" w:type="dxa"/>
            <w:tcBorders>
              <w:right w:val="dotted" w:sz="4" w:space="0" w:color="auto"/>
            </w:tcBorders>
            <w:vAlign w:val="center"/>
          </w:tcPr>
          <w:p w14:paraId="62560AD3" w14:textId="57C5612B" w:rsidR="0086082B" w:rsidRPr="0086082B" w:rsidDel="00201166" w:rsidRDefault="0086082B" w:rsidP="00D62BC5">
            <w:pPr>
              <w:spacing w:before="0" w:after="160"/>
              <w:jc w:val="left"/>
              <w:rPr>
                <w:del w:id="18870" w:author="Houyem Rais" w:date="2024-02-22T14:46:00Z"/>
                <w:rFonts w:asciiTheme="minorHAnsi" w:hAnsiTheme="minorHAnsi" w:cstheme="minorHAnsi"/>
                <w:b/>
                <w:bCs/>
                <w:sz w:val="16"/>
                <w:szCs w:val="16"/>
                <w:lang w:val="fr-FR"/>
              </w:rPr>
              <w:pPrChange w:id="18871" w:author="Houyem Rais" w:date="2024-02-22T14:49:00Z">
                <w:pPr>
                  <w:spacing w:before="0" w:after="0"/>
                  <w:jc w:val="right"/>
                </w:pPr>
              </w:pPrChange>
            </w:pPr>
            <w:del w:id="18872" w:author="Houyem Rais" w:date="2024-02-22T14:46:00Z">
              <w:r w:rsidRPr="0086082B" w:rsidDel="00201166">
                <w:rPr>
                  <w:rFonts w:cs="Calibri"/>
                  <w:sz w:val="16"/>
                  <w:szCs w:val="16"/>
                </w:rPr>
                <w:delText>5,8</w:delText>
              </w:r>
            </w:del>
          </w:p>
        </w:tc>
        <w:tc>
          <w:tcPr>
            <w:tcW w:w="993" w:type="dxa"/>
            <w:tcBorders>
              <w:left w:val="dotted" w:sz="4" w:space="0" w:color="auto"/>
            </w:tcBorders>
            <w:vAlign w:val="center"/>
          </w:tcPr>
          <w:p w14:paraId="19EA1A32" w14:textId="50C49DEF" w:rsidR="0086082B" w:rsidRPr="0086082B" w:rsidDel="00201166" w:rsidRDefault="0086082B" w:rsidP="00D62BC5">
            <w:pPr>
              <w:spacing w:before="0" w:after="160"/>
              <w:jc w:val="left"/>
              <w:rPr>
                <w:del w:id="18873" w:author="Houyem Rais" w:date="2024-02-22T14:46:00Z"/>
                <w:rFonts w:asciiTheme="minorHAnsi" w:hAnsiTheme="minorHAnsi" w:cstheme="minorHAnsi"/>
                <w:b/>
                <w:bCs/>
                <w:sz w:val="16"/>
                <w:szCs w:val="16"/>
                <w:lang w:val="fr-FR"/>
              </w:rPr>
              <w:pPrChange w:id="18874" w:author="Houyem Rais" w:date="2024-02-22T14:49:00Z">
                <w:pPr>
                  <w:spacing w:before="0" w:after="0"/>
                  <w:jc w:val="right"/>
                </w:pPr>
              </w:pPrChange>
            </w:pPr>
            <w:del w:id="18875" w:author="Houyem Rais" w:date="2024-02-22T14:46:00Z">
              <w:r w:rsidRPr="0086082B" w:rsidDel="00201166">
                <w:rPr>
                  <w:rFonts w:cs="Calibri"/>
                  <w:sz w:val="16"/>
                  <w:szCs w:val="16"/>
                </w:rPr>
                <w:delText>0,0</w:delText>
              </w:r>
            </w:del>
          </w:p>
        </w:tc>
        <w:tc>
          <w:tcPr>
            <w:tcW w:w="812" w:type="dxa"/>
            <w:tcBorders>
              <w:right w:val="dotted" w:sz="4" w:space="0" w:color="auto"/>
            </w:tcBorders>
            <w:vAlign w:val="center"/>
          </w:tcPr>
          <w:p w14:paraId="44FBA5F6" w14:textId="6B60C688" w:rsidR="0086082B" w:rsidRPr="0086082B" w:rsidDel="00201166" w:rsidRDefault="0086082B" w:rsidP="00D62BC5">
            <w:pPr>
              <w:spacing w:before="0" w:after="160"/>
              <w:jc w:val="left"/>
              <w:rPr>
                <w:del w:id="18876" w:author="Houyem Rais" w:date="2024-02-22T14:46:00Z"/>
                <w:rFonts w:asciiTheme="minorHAnsi" w:hAnsiTheme="minorHAnsi" w:cstheme="minorHAnsi"/>
                <w:b/>
                <w:bCs/>
                <w:sz w:val="16"/>
                <w:szCs w:val="16"/>
                <w:lang w:val="fr-FR"/>
              </w:rPr>
              <w:pPrChange w:id="18877" w:author="Houyem Rais" w:date="2024-02-22T14:49:00Z">
                <w:pPr>
                  <w:spacing w:before="0" w:after="0"/>
                  <w:jc w:val="right"/>
                </w:pPr>
              </w:pPrChange>
            </w:pPr>
            <w:del w:id="18878" w:author="Houyem Rais" w:date="2024-02-22T14:46:00Z">
              <w:r w:rsidRPr="0086082B" w:rsidDel="00201166">
                <w:rPr>
                  <w:rFonts w:cs="Calibri"/>
                  <w:sz w:val="16"/>
                  <w:szCs w:val="16"/>
                </w:rPr>
                <w:delText>3,1</w:delText>
              </w:r>
            </w:del>
          </w:p>
        </w:tc>
        <w:tc>
          <w:tcPr>
            <w:tcW w:w="930" w:type="dxa"/>
            <w:tcBorders>
              <w:left w:val="dotted" w:sz="4" w:space="0" w:color="auto"/>
            </w:tcBorders>
            <w:vAlign w:val="center"/>
          </w:tcPr>
          <w:p w14:paraId="051AB83F" w14:textId="60AF60A6" w:rsidR="0086082B" w:rsidRPr="0086082B" w:rsidDel="00201166" w:rsidRDefault="0086082B" w:rsidP="00D62BC5">
            <w:pPr>
              <w:spacing w:before="0" w:after="160"/>
              <w:jc w:val="left"/>
              <w:rPr>
                <w:del w:id="18879" w:author="Houyem Rais" w:date="2024-02-22T14:46:00Z"/>
                <w:rFonts w:asciiTheme="minorHAnsi" w:hAnsiTheme="minorHAnsi" w:cstheme="minorHAnsi"/>
                <w:b/>
                <w:bCs/>
                <w:sz w:val="16"/>
                <w:szCs w:val="16"/>
                <w:lang w:val="fr-FR"/>
              </w:rPr>
              <w:pPrChange w:id="18880" w:author="Houyem Rais" w:date="2024-02-22T14:49:00Z">
                <w:pPr>
                  <w:spacing w:before="0" w:after="0"/>
                  <w:jc w:val="right"/>
                </w:pPr>
              </w:pPrChange>
            </w:pPr>
            <w:del w:id="18881" w:author="Houyem Rais" w:date="2024-02-22T14:46:00Z">
              <w:r w:rsidRPr="0086082B" w:rsidDel="00201166">
                <w:rPr>
                  <w:rFonts w:cs="Calibri"/>
                  <w:sz w:val="16"/>
                  <w:szCs w:val="16"/>
                </w:rPr>
                <w:delText>0,0</w:delText>
              </w:r>
            </w:del>
          </w:p>
        </w:tc>
        <w:tc>
          <w:tcPr>
            <w:tcW w:w="808" w:type="dxa"/>
            <w:tcBorders>
              <w:right w:val="dotted" w:sz="4" w:space="0" w:color="auto"/>
            </w:tcBorders>
            <w:vAlign w:val="center"/>
          </w:tcPr>
          <w:p w14:paraId="6D1AEF3F" w14:textId="1717768B" w:rsidR="0086082B" w:rsidRPr="0086082B" w:rsidDel="00201166" w:rsidRDefault="0086082B" w:rsidP="00D62BC5">
            <w:pPr>
              <w:spacing w:before="0" w:after="160"/>
              <w:jc w:val="left"/>
              <w:rPr>
                <w:del w:id="18882" w:author="Houyem Rais" w:date="2024-02-22T14:46:00Z"/>
                <w:rFonts w:asciiTheme="minorHAnsi" w:hAnsiTheme="minorHAnsi" w:cstheme="minorHAnsi"/>
                <w:b/>
                <w:bCs/>
                <w:sz w:val="16"/>
                <w:szCs w:val="16"/>
                <w:lang w:val="fr-FR"/>
              </w:rPr>
              <w:pPrChange w:id="18883" w:author="Houyem Rais" w:date="2024-02-22T14:49:00Z">
                <w:pPr>
                  <w:spacing w:before="0" w:after="0"/>
                  <w:jc w:val="right"/>
                </w:pPr>
              </w:pPrChange>
            </w:pPr>
            <w:del w:id="18884" w:author="Houyem Rais" w:date="2024-02-22T14:46:00Z">
              <w:r w:rsidRPr="0086082B" w:rsidDel="00201166">
                <w:rPr>
                  <w:rFonts w:cs="Calibri"/>
                  <w:sz w:val="16"/>
                  <w:szCs w:val="16"/>
                </w:rPr>
                <w:delText>3,1</w:delText>
              </w:r>
            </w:del>
          </w:p>
        </w:tc>
        <w:tc>
          <w:tcPr>
            <w:tcW w:w="930" w:type="dxa"/>
            <w:tcBorders>
              <w:left w:val="dotted" w:sz="4" w:space="0" w:color="auto"/>
            </w:tcBorders>
            <w:vAlign w:val="center"/>
          </w:tcPr>
          <w:p w14:paraId="3D594417" w14:textId="7146ACD9" w:rsidR="0086082B" w:rsidRPr="0086082B" w:rsidDel="00201166" w:rsidRDefault="0086082B" w:rsidP="00D62BC5">
            <w:pPr>
              <w:spacing w:before="0" w:after="160"/>
              <w:jc w:val="left"/>
              <w:rPr>
                <w:del w:id="18885" w:author="Houyem Rais" w:date="2024-02-22T14:46:00Z"/>
                <w:rFonts w:asciiTheme="minorHAnsi" w:hAnsiTheme="minorHAnsi" w:cstheme="minorHAnsi"/>
                <w:b/>
                <w:bCs/>
                <w:sz w:val="16"/>
                <w:szCs w:val="16"/>
                <w:lang w:val="fr-FR"/>
              </w:rPr>
              <w:pPrChange w:id="18886" w:author="Houyem Rais" w:date="2024-02-22T14:49:00Z">
                <w:pPr>
                  <w:spacing w:before="0" w:after="0"/>
                  <w:jc w:val="right"/>
                </w:pPr>
              </w:pPrChange>
            </w:pPr>
            <w:del w:id="18887" w:author="Houyem Rais" w:date="2024-02-22T14:46:00Z">
              <w:r w:rsidRPr="0086082B" w:rsidDel="00201166">
                <w:rPr>
                  <w:rFonts w:cs="Calibri"/>
                  <w:sz w:val="16"/>
                  <w:szCs w:val="16"/>
                </w:rPr>
                <w:delText>0,0</w:delText>
              </w:r>
            </w:del>
          </w:p>
        </w:tc>
        <w:tc>
          <w:tcPr>
            <w:tcW w:w="856" w:type="dxa"/>
            <w:tcBorders>
              <w:right w:val="dotted" w:sz="4" w:space="0" w:color="auto"/>
            </w:tcBorders>
            <w:vAlign w:val="center"/>
          </w:tcPr>
          <w:p w14:paraId="2495F81B" w14:textId="292E3D4D" w:rsidR="0086082B" w:rsidRPr="0086082B" w:rsidDel="00201166" w:rsidRDefault="0086082B" w:rsidP="00D62BC5">
            <w:pPr>
              <w:spacing w:before="0" w:after="160"/>
              <w:jc w:val="left"/>
              <w:rPr>
                <w:del w:id="18888" w:author="Houyem Rais" w:date="2024-02-22T14:46:00Z"/>
                <w:rFonts w:asciiTheme="minorHAnsi" w:hAnsiTheme="minorHAnsi" w:cstheme="minorHAnsi"/>
                <w:sz w:val="16"/>
                <w:szCs w:val="16"/>
                <w:lang w:val="fr-FR"/>
              </w:rPr>
              <w:pPrChange w:id="18889" w:author="Houyem Rais" w:date="2024-02-22T14:49:00Z">
                <w:pPr>
                  <w:spacing w:before="0" w:after="0"/>
                  <w:jc w:val="right"/>
                </w:pPr>
              </w:pPrChange>
            </w:pPr>
            <w:del w:id="18890" w:author="Houyem Rais" w:date="2024-02-22T14:46:00Z">
              <w:r w:rsidRPr="0086082B" w:rsidDel="00201166">
                <w:rPr>
                  <w:rFonts w:cs="Calibri"/>
                  <w:sz w:val="16"/>
                  <w:szCs w:val="16"/>
                </w:rPr>
                <w:delText>4,1</w:delText>
              </w:r>
            </w:del>
          </w:p>
        </w:tc>
        <w:tc>
          <w:tcPr>
            <w:tcW w:w="930" w:type="dxa"/>
            <w:tcBorders>
              <w:left w:val="dotted" w:sz="4" w:space="0" w:color="auto"/>
            </w:tcBorders>
            <w:vAlign w:val="center"/>
          </w:tcPr>
          <w:p w14:paraId="285BDDCE" w14:textId="09C69F21" w:rsidR="0086082B" w:rsidRPr="0086082B" w:rsidDel="00201166" w:rsidRDefault="0086082B" w:rsidP="00D62BC5">
            <w:pPr>
              <w:spacing w:before="0" w:after="160"/>
              <w:jc w:val="left"/>
              <w:rPr>
                <w:del w:id="18891" w:author="Houyem Rais" w:date="2024-02-22T14:46:00Z"/>
                <w:rFonts w:asciiTheme="minorHAnsi" w:hAnsiTheme="minorHAnsi" w:cstheme="minorHAnsi"/>
                <w:sz w:val="16"/>
                <w:szCs w:val="16"/>
                <w:lang w:val="fr-FR"/>
              </w:rPr>
              <w:pPrChange w:id="18892" w:author="Houyem Rais" w:date="2024-02-22T14:49:00Z">
                <w:pPr>
                  <w:spacing w:before="0" w:after="0"/>
                  <w:jc w:val="right"/>
                </w:pPr>
              </w:pPrChange>
            </w:pPr>
            <w:del w:id="18893" w:author="Houyem Rais" w:date="2024-02-22T14:46:00Z">
              <w:r w:rsidRPr="0086082B" w:rsidDel="00201166">
                <w:rPr>
                  <w:rFonts w:cs="Calibri"/>
                  <w:sz w:val="16"/>
                  <w:szCs w:val="16"/>
                </w:rPr>
                <w:delText>0,0</w:delText>
              </w:r>
            </w:del>
          </w:p>
        </w:tc>
        <w:tc>
          <w:tcPr>
            <w:tcW w:w="801" w:type="dxa"/>
            <w:tcBorders>
              <w:right w:val="dotted" w:sz="4" w:space="0" w:color="auto"/>
            </w:tcBorders>
            <w:vAlign w:val="center"/>
          </w:tcPr>
          <w:p w14:paraId="6758F1F0" w14:textId="03079020" w:rsidR="0086082B" w:rsidRPr="0086082B" w:rsidDel="00201166" w:rsidRDefault="0086082B" w:rsidP="00D62BC5">
            <w:pPr>
              <w:spacing w:before="0" w:after="160"/>
              <w:jc w:val="left"/>
              <w:rPr>
                <w:del w:id="18894" w:author="Houyem Rais" w:date="2024-02-22T14:46:00Z"/>
                <w:rFonts w:asciiTheme="minorHAnsi" w:hAnsiTheme="minorHAnsi" w:cstheme="minorHAnsi"/>
                <w:sz w:val="16"/>
                <w:szCs w:val="16"/>
                <w:lang w:val="fr-FR"/>
              </w:rPr>
              <w:pPrChange w:id="18895" w:author="Houyem Rais" w:date="2024-02-22T14:49:00Z">
                <w:pPr>
                  <w:spacing w:before="0" w:after="0"/>
                  <w:jc w:val="right"/>
                </w:pPr>
              </w:pPrChange>
            </w:pPr>
            <w:del w:id="18896" w:author="Houyem Rais" w:date="2024-02-22T14:46:00Z">
              <w:r w:rsidRPr="0086082B" w:rsidDel="00201166">
                <w:rPr>
                  <w:rFonts w:cs="Calibri"/>
                  <w:b/>
                  <w:bCs/>
                  <w:sz w:val="16"/>
                  <w:szCs w:val="16"/>
                </w:rPr>
                <w:delText>2,4</w:delText>
              </w:r>
            </w:del>
          </w:p>
        </w:tc>
        <w:tc>
          <w:tcPr>
            <w:tcW w:w="930" w:type="dxa"/>
            <w:tcBorders>
              <w:left w:val="dotted" w:sz="4" w:space="0" w:color="auto"/>
            </w:tcBorders>
            <w:vAlign w:val="center"/>
          </w:tcPr>
          <w:p w14:paraId="5A4676AD" w14:textId="71F2CE2F" w:rsidR="0086082B" w:rsidRPr="0086082B" w:rsidDel="00201166" w:rsidRDefault="0086082B" w:rsidP="00D62BC5">
            <w:pPr>
              <w:spacing w:before="0" w:after="160"/>
              <w:jc w:val="left"/>
              <w:rPr>
                <w:del w:id="18897" w:author="Houyem Rais" w:date="2024-02-22T14:46:00Z"/>
                <w:rFonts w:asciiTheme="minorHAnsi" w:hAnsiTheme="minorHAnsi" w:cstheme="minorHAnsi"/>
                <w:sz w:val="16"/>
                <w:szCs w:val="16"/>
                <w:lang w:val="fr-FR"/>
              </w:rPr>
              <w:pPrChange w:id="18898" w:author="Houyem Rais" w:date="2024-02-22T14:49:00Z">
                <w:pPr>
                  <w:spacing w:before="0" w:after="0"/>
                  <w:jc w:val="right"/>
                </w:pPr>
              </w:pPrChange>
            </w:pPr>
            <w:del w:id="18899" w:author="Houyem Rais" w:date="2024-02-22T14:46:00Z">
              <w:r w:rsidRPr="0086082B" w:rsidDel="00201166">
                <w:rPr>
                  <w:rFonts w:cs="Calibri"/>
                  <w:b/>
                  <w:bCs/>
                  <w:sz w:val="16"/>
                  <w:szCs w:val="16"/>
                </w:rPr>
                <w:delText>0,0</w:delText>
              </w:r>
            </w:del>
          </w:p>
        </w:tc>
      </w:tr>
      <w:tr w:rsidR="0086082B" w:rsidRPr="00690C96" w:rsidDel="00201166" w14:paraId="5BB1BCC4" w14:textId="376E16AD" w:rsidTr="000E1E77">
        <w:trPr>
          <w:del w:id="18900" w:author="Houyem Rais" w:date="2024-02-22T14:46:00Z"/>
        </w:trPr>
        <w:tc>
          <w:tcPr>
            <w:tcW w:w="3027" w:type="dxa"/>
            <w:vAlign w:val="center"/>
          </w:tcPr>
          <w:p w14:paraId="2D36A166" w14:textId="35E78D10" w:rsidR="0086082B" w:rsidRPr="00690C96" w:rsidDel="00201166" w:rsidRDefault="0086082B" w:rsidP="00D62BC5">
            <w:pPr>
              <w:spacing w:before="0" w:after="160"/>
              <w:jc w:val="left"/>
              <w:rPr>
                <w:del w:id="18901" w:author="Houyem Rais" w:date="2024-02-22T14:46:00Z"/>
                <w:rFonts w:asciiTheme="minorHAnsi" w:hAnsiTheme="minorHAnsi" w:cstheme="minorHAnsi"/>
                <w:b/>
                <w:bCs/>
                <w:i/>
                <w:iCs/>
                <w:sz w:val="16"/>
                <w:szCs w:val="16"/>
                <w:lang w:val="fr-FR"/>
              </w:rPr>
              <w:pPrChange w:id="18902" w:author="Houyem Rais" w:date="2024-02-22T14:49:00Z">
                <w:pPr>
                  <w:spacing w:before="0" w:after="0"/>
                </w:pPr>
              </w:pPrChange>
            </w:pPr>
            <w:del w:id="18903" w:author="Houyem Rais" w:date="2024-02-22T14:46:00Z">
              <w:r w:rsidRPr="00690C96" w:rsidDel="00201166">
                <w:rPr>
                  <w:rFonts w:asciiTheme="minorHAnsi" w:hAnsiTheme="minorHAnsi" w:cstheme="minorHAnsi"/>
                  <w:b/>
                  <w:bCs/>
                  <w:i/>
                  <w:iCs/>
                  <w:sz w:val="16"/>
                  <w:szCs w:val="16"/>
                  <w:lang w:val="fr-FR"/>
                </w:rPr>
                <w:delText>Total</w:delText>
              </w:r>
            </w:del>
          </w:p>
        </w:tc>
        <w:tc>
          <w:tcPr>
            <w:tcW w:w="871" w:type="dxa"/>
            <w:tcBorders>
              <w:right w:val="dotted" w:sz="4" w:space="0" w:color="auto"/>
            </w:tcBorders>
            <w:vAlign w:val="center"/>
          </w:tcPr>
          <w:p w14:paraId="23DA9C73" w14:textId="29C2C96E" w:rsidR="0086082B" w:rsidRPr="0086082B" w:rsidDel="00201166" w:rsidRDefault="0086082B" w:rsidP="00D62BC5">
            <w:pPr>
              <w:spacing w:before="0" w:after="160"/>
              <w:jc w:val="left"/>
              <w:rPr>
                <w:del w:id="18904" w:author="Houyem Rais" w:date="2024-02-22T14:46:00Z"/>
                <w:rFonts w:asciiTheme="minorHAnsi" w:hAnsiTheme="minorHAnsi" w:cstheme="minorHAnsi"/>
                <w:b/>
                <w:bCs/>
                <w:i/>
                <w:iCs/>
                <w:sz w:val="16"/>
                <w:szCs w:val="16"/>
                <w:lang w:val="fr-FR"/>
              </w:rPr>
              <w:pPrChange w:id="18905" w:author="Houyem Rais" w:date="2024-02-22T14:49:00Z">
                <w:pPr>
                  <w:spacing w:before="0" w:after="0"/>
                  <w:jc w:val="right"/>
                </w:pPr>
              </w:pPrChange>
            </w:pPr>
            <w:del w:id="18906" w:author="Houyem Rais" w:date="2024-02-22T14:46:00Z">
              <w:r w:rsidRPr="0086082B" w:rsidDel="00201166">
                <w:rPr>
                  <w:rFonts w:cs="Calibri"/>
                  <w:b/>
                  <w:bCs/>
                  <w:sz w:val="16"/>
                  <w:szCs w:val="16"/>
                </w:rPr>
                <w:delText>240,7</w:delText>
              </w:r>
            </w:del>
          </w:p>
        </w:tc>
        <w:tc>
          <w:tcPr>
            <w:tcW w:w="993" w:type="dxa"/>
            <w:tcBorders>
              <w:left w:val="dotted" w:sz="4" w:space="0" w:color="auto"/>
            </w:tcBorders>
            <w:vAlign w:val="center"/>
          </w:tcPr>
          <w:p w14:paraId="14B0ABD1" w14:textId="5DC94786" w:rsidR="0086082B" w:rsidRPr="0086082B" w:rsidDel="00201166" w:rsidRDefault="0086082B" w:rsidP="00D62BC5">
            <w:pPr>
              <w:spacing w:before="0" w:after="160"/>
              <w:jc w:val="left"/>
              <w:rPr>
                <w:del w:id="18907" w:author="Houyem Rais" w:date="2024-02-22T14:46:00Z"/>
                <w:rFonts w:asciiTheme="minorHAnsi" w:hAnsiTheme="minorHAnsi" w:cstheme="minorHAnsi"/>
                <w:b/>
                <w:bCs/>
                <w:i/>
                <w:iCs/>
                <w:sz w:val="16"/>
                <w:szCs w:val="16"/>
                <w:lang w:val="fr-FR"/>
              </w:rPr>
              <w:pPrChange w:id="18908" w:author="Houyem Rais" w:date="2024-02-22T14:49:00Z">
                <w:pPr>
                  <w:spacing w:before="0" w:after="0"/>
                  <w:jc w:val="right"/>
                </w:pPr>
              </w:pPrChange>
            </w:pPr>
            <w:del w:id="18909" w:author="Houyem Rais" w:date="2024-02-22T14:46:00Z">
              <w:r w:rsidRPr="0086082B" w:rsidDel="00201166">
                <w:rPr>
                  <w:rFonts w:cs="Calibri"/>
                  <w:b/>
                  <w:bCs/>
                  <w:sz w:val="16"/>
                  <w:szCs w:val="16"/>
                </w:rPr>
                <w:delText>427,2</w:delText>
              </w:r>
            </w:del>
          </w:p>
        </w:tc>
        <w:tc>
          <w:tcPr>
            <w:tcW w:w="815" w:type="dxa"/>
            <w:tcBorders>
              <w:right w:val="dotted" w:sz="4" w:space="0" w:color="auto"/>
            </w:tcBorders>
            <w:vAlign w:val="center"/>
          </w:tcPr>
          <w:p w14:paraId="58BC21B4" w14:textId="116897C4" w:rsidR="0086082B" w:rsidRPr="0086082B" w:rsidDel="00201166" w:rsidRDefault="0086082B" w:rsidP="00D62BC5">
            <w:pPr>
              <w:spacing w:before="0" w:after="160"/>
              <w:jc w:val="left"/>
              <w:rPr>
                <w:del w:id="18910" w:author="Houyem Rais" w:date="2024-02-22T14:46:00Z"/>
                <w:rFonts w:asciiTheme="minorHAnsi" w:hAnsiTheme="minorHAnsi" w:cstheme="minorHAnsi"/>
                <w:b/>
                <w:bCs/>
                <w:i/>
                <w:iCs/>
                <w:sz w:val="16"/>
                <w:szCs w:val="16"/>
                <w:lang w:val="fr-FR"/>
              </w:rPr>
              <w:pPrChange w:id="18911" w:author="Houyem Rais" w:date="2024-02-22T14:49:00Z">
                <w:pPr>
                  <w:spacing w:before="0" w:after="0"/>
                  <w:jc w:val="right"/>
                </w:pPr>
              </w:pPrChange>
            </w:pPr>
            <w:del w:id="18912" w:author="Houyem Rais" w:date="2024-02-22T14:46:00Z">
              <w:r w:rsidRPr="0086082B" w:rsidDel="00201166">
                <w:rPr>
                  <w:rFonts w:cs="Calibri"/>
                  <w:b/>
                  <w:bCs/>
                  <w:sz w:val="16"/>
                  <w:szCs w:val="16"/>
                </w:rPr>
                <w:delText>304,0</w:delText>
              </w:r>
            </w:del>
          </w:p>
        </w:tc>
        <w:tc>
          <w:tcPr>
            <w:tcW w:w="993" w:type="dxa"/>
            <w:tcBorders>
              <w:left w:val="dotted" w:sz="4" w:space="0" w:color="auto"/>
            </w:tcBorders>
            <w:vAlign w:val="center"/>
          </w:tcPr>
          <w:p w14:paraId="4465D9BF" w14:textId="420B9106" w:rsidR="0086082B" w:rsidRPr="0086082B" w:rsidDel="00201166" w:rsidRDefault="0086082B" w:rsidP="00D62BC5">
            <w:pPr>
              <w:spacing w:before="0" w:after="160"/>
              <w:jc w:val="left"/>
              <w:rPr>
                <w:del w:id="18913" w:author="Houyem Rais" w:date="2024-02-22T14:46:00Z"/>
                <w:rFonts w:asciiTheme="minorHAnsi" w:hAnsiTheme="minorHAnsi" w:cstheme="minorHAnsi"/>
                <w:b/>
                <w:bCs/>
                <w:i/>
                <w:iCs/>
                <w:sz w:val="16"/>
                <w:szCs w:val="16"/>
                <w:lang w:val="fr-FR"/>
              </w:rPr>
              <w:pPrChange w:id="18914" w:author="Houyem Rais" w:date="2024-02-22T14:49:00Z">
                <w:pPr>
                  <w:spacing w:before="0" w:after="0"/>
                  <w:jc w:val="right"/>
                </w:pPr>
              </w:pPrChange>
            </w:pPr>
            <w:del w:id="18915" w:author="Houyem Rais" w:date="2024-02-22T14:46:00Z">
              <w:r w:rsidRPr="0086082B" w:rsidDel="00201166">
                <w:rPr>
                  <w:rFonts w:cs="Calibri"/>
                  <w:b/>
                  <w:bCs/>
                  <w:sz w:val="16"/>
                  <w:szCs w:val="16"/>
                </w:rPr>
                <w:delText>519,2</w:delText>
              </w:r>
            </w:del>
          </w:p>
        </w:tc>
        <w:tc>
          <w:tcPr>
            <w:tcW w:w="812" w:type="dxa"/>
            <w:tcBorders>
              <w:right w:val="dotted" w:sz="4" w:space="0" w:color="auto"/>
            </w:tcBorders>
            <w:vAlign w:val="center"/>
          </w:tcPr>
          <w:p w14:paraId="125F48AF" w14:textId="0D0D31BC" w:rsidR="0086082B" w:rsidRPr="0086082B" w:rsidDel="00201166" w:rsidRDefault="0086082B" w:rsidP="00D62BC5">
            <w:pPr>
              <w:spacing w:before="0" w:after="160"/>
              <w:jc w:val="left"/>
              <w:rPr>
                <w:del w:id="18916" w:author="Houyem Rais" w:date="2024-02-22T14:46:00Z"/>
                <w:rFonts w:asciiTheme="minorHAnsi" w:hAnsiTheme="minorHAnsi" w:cstheme="minorHAnsi"/>
                <w:b/>
                <w:bCs/>
                <w:i/>
                <w:iCs/>
                <w:sz w:val="16"/>
                <w:szCs w:val="16"/>
                <w:lang w:val="fr-FR"/>
              </w:rPr>
              <w:pPrChange w:id="18917" w:author="Houyem Rais" w:date="2024-02-22T14:49:00Z">
                <w:pPr>
                  <w:spacing w:before="0" w:after="0"/>
                  <w:jc w:val="right"/>
                </w:pPr>
              </w:pPrChange>
            </w:pPr>
            <w:del w:id="18918" w:author="Houyem Rais" w:date="2024-02-22T14:46:00Z">
              <w:r w:rsidRPr="0086082B" w:rsidDel="00201166">
                <w:rPr>
                  <w:rFonts w:cs="Calibri"/>
                  <w:b/>
                  <w:bCs/>
                  <w:sz w:val="16"/>
                  <w:szCs w:val="16"/>
                </w:rPr>
                <w:delText>210,0</w:delText>
              </w:r>
            </w:del>
          </w:p>
        </w:tc>
        <w:tc>
          <w:tcPr>
            <w:tcW w:w="930" w:type="dxa"/>
            <w:tcBorders>
              <w:left w:val="dotted" w:sz="4" w:space="0" w:color="auto"/>
            </w:tcBorders>
            <w:vAlign w:val="center"/>
          </w:tcPr>
          <w:p w14:paraId="6C74224F" w14:textId="15ABB959" w:rsidR="0086082B" w:rsidRPr="0086082B" w:rsidDel="00201166" w:rsidRDefault="0086082B" w:rsidP="00D62BC5">
            <w:pPr>
              <w:spacing w:before="0" w:after="160"/>
              <w:jc w:val="left"/>
              <w:rPr>
                <w:del w:id="18919" w:author="Houyem Rais" w:date="2024-02-22T14:46:00Z"/>
                <w:rFonts w:asciiTheme="minorHAnsi" w:hAnsiTheme="minorHAnsi" w:cstheme="minorHAnsi"/>
                <w:b/>
                <w:bCs/>
                <w:i/>
                <w:iCs/>
                <w:sz w:val="16"/>
                <w:szCs w:val="16"/>
                <w:lang w:val="fr-FR"/>
              </w:rPr>
              <w:pPrChange w:id="18920" w:author="Houyem Rais" w:date="2024-02-22T14:49:00Z">
                <w:pPr>
                  <w:spacing w:before="0" w:after="0"/>
                  <w:jc w:val="right"/>
                </w:pPr>
              </w:pPrChange>
            </w:pPr>
            <w:del w:id="18921" w:author="Houyem Rais" w:date="2024-02-22T14:46:00Z">
              <w:r w:rsidRPr="0086082B" w:rsidDel="00201166">
                <w:rPr>
                  <w:rFonts w:cs="Calibri"/>
                  <w:b/>
                  <w:bCs/>
                  <w:sz w:val="16"/>
                  <w:szCs w:val="16"/>
                </w:rPr>
                <w:delText>364,8</w:delText>
              </w:r>
            </w:del>
          </w:p>
        </w:tc>
        <w:tc>
          <w:tcPr>
            <w:tcW w:w="808" w:type="dxa"/>
            <w:tcBorders>
              <w:right w:val="dotted" w:sz="4" w:space="0" w:color="auto"/>
            </w:tcBorders>
            <w:vAlign w:val="center"/>
          </w:tcPr>
          <w:p w14:paraId="3E552E81" w14:textId="2212EBE0" w:rsidR="0086082B" w:rsidRPr="0086082B" w:rsidDel="00201166" w:rsidRDefault="0086082B" w:rsidP="00D62BC5">
            <w:pPr>
              <w:spacing w:before="0" w:after="160"/>
              <w:jc w:val="left"/>
              <w:rPr>
                <w:del w:id="18922" w:author="Houyem Rais" w:date="2024-02-22T14:46:00Z"/>
                <w:rFonts w:asciiTheme="minorHAnsi" w:hAnsiTheme="minorHAnsi" w:cstheme="minorHAnsi"/>
                <w:b/>
                <w:bCs/>
                <w:i/>
                <w:iCs/>
                <w:sz w:val="16"/>
                <w:szCs w:val="16"/>
                <w:lang w:val="fr-FR"/>
              </w:rPr>
              <w:pPrChange w:id="18923" w:author="Houyem Rais" w:date="2024-02-22T14:49:00Z">
                <w:pPr>
                  <w:spacing w:before="0" w:after="0"/>
                  <w:jc w:val="right"/>
                </w:pPr>
              </w:pPrChange>
            </w:pPr>
            <w:del w:id="18924" w:author="Houyem Rais" w:date="2024-02-22T14:46:00Z">
              <w:r w:rsidRPr="0086082B" w:rsidDel="00201166">
                <w:rPr>
                  <w:rFonts w:cs="Calibri"/>
                  <w:b/>
                  <w:bCs/>
                  <w:sz w:val="16"/>
                  <w:szCs w:val="16"/>
                </w:rPr>
                <w:delText>210,5</w:delText>
              </w:r>
            </w:del>
          </w:p>
        </w:tc>
        <w:tc>
          <w:tcPr>
            <w:tcW w:w="930" w:type="dxa"/>
            <w:tcBorders>
              <w:left w:val="dotted" w:sz="4" w:space="0" w:color="auto"/>
            </w:tcBorders>
            <w:vAlign w:val="center"/>
          </w:tcPr>
          <w:p w14:paraId="64E5E3CD" w14:textId="690895DD" w:rsidR="0086082B" w:rsidRPr="0086082B" w:rsidDel="00201166" w:rsidRDefault="0086082B" w:rsidP="00D62BC5">
            <w:pPr>
              <w:spacing w:before="0" w:after="160"/>
              <w:jc w:val="left"/>
              <w:rPr>
                <w:del w:id="18925" w:author="Houyem Rais" w:date="2024-02-22T14:46:00Z"/>
                <w:rFonts w:asciiTheme="minorHAnsi" w:hAnsiTheme="minorHAnsi" w:cstheme="minorHAnsi"/>
                <w:b/>
                <w:bCs/>
                <w:i/>
                <w:iCs/>
                <w:sz w:val="16"/>
                <w:szCs w:val="16"/>
                <w:lang w:val="fr-FR"/>
              </w:rPr>
              <w:pPrChange w:id="18926" w:author="Houyem Rais" w:date="2024-02-22T14:49:00Z">
                <w:pPr>
                  <w:spacing w:before="0" w:after="0"/>
                  <w:jc w:val="right"/>
                </w:pPr>
              </w:pPrChange>
            </w:pPr>
            <w:del w:id="18927" w:author="Houyem Rais" w:date="2024-02-22T14:46:00Z">
              <w:r w:rsidRPr="0086082B" w:rsidDel="00201166">
                <w:rPr>
                  <w:rFonts w:cs="Calibri"/>
                  <w:b/>
                  <w:bCs/>
                  <w:sz w:val="16"/>
                  <w:szCs w:val="16"/>
                </w:rPr>
                <w:delText>327,7</w:delText>
              </w:r>
            </w:del>
          </w:p>
        </w:tc>
        <w:tc>
          <w:tcPr>
            <w:tcW w:w="856" w:type="dxa"/>
            <w:tcBorders>
              <w:right w:val="dotted" w:sz="4" w:space="0" w:color="auto"/>
            </w:tcBorders>
            <w:vAlign w:val="center"/>
          </w:tcPr>
          <w:p w14:paraId="6261209D" w14:textId="46B46DE6" w:rsidR="0086082B" w:rsidRPr="0086082B" w:rsidDel="00201166" w:rsidRDefault="0086082B" w:rsidP="00D62BC5">
            <w:pPr>
              <w:spacing w:before="0" w:after="160"/>
              <w:jc w:val="left"/>
              <w:rPr>
                <w:del w:id="18928" w:author="Houyem Rais" w:date="2024-02-22T14:46:00Z"/>
                <w:rFonts w:asciiTheme="minorHAnsi" w:hAnsiTheme="minorHAnsi" w:cstheme="minorHAnsi"/>
                <w:b/>
                <w:bCs/>
                <w:i/>
                <w:iCs/>
                <w:sz w:val="16"/>
                <w:szCs w:val="16"/>
                <w:lang w:val="fr-FR"/>
              </w:rPr>
              <w:pPrChange w:id="18929" w:author="Houyem Rais" w:date="2024-02-22T14:49:00Z">
                <w:pPr>
                  <w:spacing w:before="0" w:after="0"/>
                  <w:jc w:val="right"/>
                </w:pPr>
              </w:pPrChange>
            </w:pPr>
            <w:del w:id="18930" w:author="Houyem Rais" w:date="2024-02-22T14:46:00Z">
              <w:r w:rsidRPr="0086082B" w:rsidDel="00201166">
                <w:rPr>
                  <w:rFonts w:cs="Calibri"/>
                  <w:b/>
                  <w:bCs/>
                  <w:sz w:val="16"/>
                  <w:szCs w:val="16"/>
                </w:rPr>
                <w:delText>240,7</w:delText>
              </w:r>
            </w:del>
          </w:p>
        </w:tc>
        <w:tc>
          <w:tcPr>
            <w:tcW w:w="930" w:type="dxa"/>
            <w:tcBorders>
              <w:left w:val="dotted" w:sz="4" w:space="0" w:color="auto"/>
            </w:tcBorders>
            <w:vAlign w:val="center"/>
          </w:tcPr>
          <w:p w14:paraId="432D0B84" w14:textId="0E63601F" w:rsidR="0086082B" w:rsidRPr="0086082B" w:rsidDel="00201166" w:rsidRDefault="0086082B" w:rsidP="00D62BC5">
            <w:pPr>
              <w:spacing w:before="0" w:after="160"/>
              <w:jc w:val="left"/>
              <w:rPr>
                <w:del w:id="18931" w:author="Houyem Rais" w:date="2024-02-22T14:46:00Z"/>
                <w:rFonts w:asciiTheme="minorHAnsi" w:hAnsiTheme="minorHAnsi" w:cstheme="minorHAnsi"/>
                <w:b/>
                <w:bCs/>
                <w:i/>
                <w:iCs/>
                <w:sz w:val="16"/>
                <w:szCs w:val="16"/>
                <w:lang w:val="fr-FR"/>
              </w:rPr>
              <w:pPrChange w:id="18932" w:author="Houyem Rais" w:date="2024-02-22T14:49:00Z">
                <w:pPr>
                  <w:spacing w:before="0" w:after="0"/>
                  <w:jc w:val="right"/>
                </w:pPr>
              </w:pPrChange>
            </w:pPr>
            <w:del w:id="18933" w:author="Houyem Rais" w:date="2024-02-22T14:46:00Z">
              <w:r w:rsidRPr="0086082B" w:rsidDel="00201166">
                <w:rPr>
                  <w:rFonts w:cs="Calibri"/>
                  <w:b/>
                  <w:bCs/>
                  <w:sz w:val="16"/>
                  <w:szCs w:val="16"/>
                </w:rPr>
                <w:delText>413,1</w:delText>
              </w:r>
            </w:del>
          </w:p>
        </w:tc>
        <w:tc>
          <w:tcPr>
            <w:tcW w:w="801" w:type="dxa"/>
            <w:tcBorders>
              <w:right w:val="dotted" w:sz="4" w:space="0" w:color="auto"/>
            </w:tcBorders>
            <w:vAlign w:val="center"/>
          </w:tcPr>
          <w:p w14:paraId="321F90AF" w14:textId="505D9A73" w:rsidR="0086082B" w:rsidRPr="0086082B" w:rsidDel="00201166" w:rsidRDefault="0086082B" w:rsidP="00D62BC5">
            <w:pPr>
              <w:spacing w:before="0" w:after="160"/>
              <w:jc w:val="left"/>
              <w:rPr>
                <w:del w:id="18934" w:author="Houyem Rais" w:date="2024-02-22T14:46:00Z"/>
                <w:rFonts w:asciiTheme="minorHAnsi" w:hAnsiTheme="minorHAnsi" w:cstheme="minorHAnsi"/>
                <w:b/>
                <w:bCs/>
                <w:i/>
                <w:iCs/>
                <w:sz w:val="16"/>
                <w:szCs w:val="16"/>
                <w:lang w:val="fr-FR"/>
              </w:rPr>
              <w:pPrChange w:id="18935" w:author="Houyem Rais" w:date="2024-02-22T14:49:00Z">
                <w:pPr>
                  <w:spacing w:before="0" w:after="0"/>
                  <w:jc w:val="right"/>
                </w:pPr>
              </w:pPrChange>
            </w:pPr>
            <w:del w:id="18936" w:author="Houyem Rais" w:date="2024-02-22T14:46:00Z">
              <w:r w:rsidRPr="0086082B" w:rsidDel="00201166">
                <w:rPr>
                  <w:rFonts w:cs="Calibri"/>
                  <w:sz w:val="16"/>
                  <w:szCs w:val="16"/>
                </w:rPr>
                <w:delText>225,1</w:delText>
              </w:r>
            </w:del>
          </w:p>
        </w:tc>
        <w:tc>
          <w:tcPr>
            <w:tcW w:w="930" w:type="dxa"/>
            <w:tcBorders>
              <w:left w:val="dotted" w:sz="4" w:space="0" w:color="auto"/>
            </w:tcBorders>
            <w:vAlign w:val="center"/>
          </w:tcPr>
          <w:p w14:paraId="7FFE5938" w14:textId="057A146C" w:rsidR="0086082B" w:rsidRPr="0086082B" w:rsidDel="00201166" w:rsidRDefault="0086082B" w:rsidP="00D62BC5">
            <w:pPr>
              <w:spacing w:before="0" w:after="160"/>
              <w:jc w:val="left"/>
              <w:rPr>
                <w:del w:id="18937" w:author="Houyem Rais" w:date="2024-02-22T14:46:00Z"/>
                <w:rFonts w:asciiTheme="minorHAnsi" w:hAnsiTheme="minorHAnsi" w:cstheme="minorHAnsi"/>
                <w:b/>
                <w:bCs/>
                <w:i/>
                <w:iCs/>
                <w:sz w:val="16"/>
                <w:szCs w:val="16"/>
                <w:lang w:val="fr-FR"/>
              </w:rPr>
              <w:pPrChange w:id="18938" w:author="Houyem Rais" w:date="2024-02-22T14:49:00Z">
                <w:pPr>
                  <w:spacing w:before="0" w:after="0"/>
                  <w:jc w:val="right"/>
                </w:pPr>
              </w:pPrChange>
            </w:pPr>
            <w:del w:id="18939" w:author="Houyem Rais" w:date="2024-02-22T14:46:00Z">
              <w:r w:rsidRPr="0086082B" w:rsidDel="00201166">
                <w:rPr>
                  <w:rFonts w:cs="Calibri"/>
                  <w:sz w:val="16"/>
                  <w:szCs w:val="16"/>
                </w:rPr>
                <w:delText>373,4</w:delText>
              </w:r>
            </w:del>
          </w:p>
        </w:tc>
      </w:tr>
      <w:tr w:rsidR="0086082B" w:rsidRPr="00690C96" w:rsidDel="00201166" w14:paraId="060D92A1" w14:textId="2DB9B74E" w:rsidTr="00197084">
        <w:trPr>
          <w:del w:id="18940" w:author="Houyem Rais" w:date="2024-02-22T14:46:00Z"/>
        </w:trPr>
        <w:tc>
          <w:tcPr>
            <w:tcW w:w="3027" w:type="dxa"/>
            <w:shd w:val="clear" w:color="auto" w:fill="B4C6E7" w:themeFill="accent1" w:themeFillTint="66"/>
            <w:vAlign w:val="center"/>
          </w:tcPr>
          <w:p w14:paraId="6B945255" w14:textId="6ED2CB2B" w:rsidR="0086082B" w:rsidRPr="000409F8" w:rsidDel="00201166" w:rsidRDefault="0086082B" w:rsidP="00D62BC5">
            <w:pPr>
              <w:spacing w:before="0" w:after="160"/>
              <w:jc w:val="left"/>
              <w:rPr>
                <w:del w:id="18941" w:author="Houyem Rais" w:date="2024-02-22T14:46:00Z"/>
                <w:rFonts w:asciiTheme="minorHAnsi" w:hAnsiTheme="minorHAnsi" w:cstheme="minorHAnsi"/>
                <w:b/>
                <w:bCs/>
                <w:sz w:val="16"/>
                <w:szCs w:val="16"/>
                <w:lang w:val="fr-FR"/>
              </w:rPr>
              <w:pPrChange w:id="18942" w:author="Houyem Rais" w:date="2024-02-22T14:49:00Z">
                <w:pPr>
                  <w:spacing w:before="0" w:after="0"/>
                </w:pPr>
              </w:pPrChange>
            </w:pPr>
            <w:del w:id="18943" w:author="Houyem Rais" w:date="2024-02-22T14:46:00Z">
              <w:r w:rsidRPr="000409F8" w:rsidDel="00201166">
                <w:rPr>
                  <w:rFonts w:cstheme="minorHAnsi"/>
                  <w:b/>
                  <w:bCs/>
                  <w:sz w:val="16"/>
                  <w:szCs w:val="16"/>
                </w:rPr>
                <w:delText>Option 3 – EPC + Affermage</w:delText>
              </w:r>
            </w:del>
          </w:p>
        </w:tc>
        <w:tc>
          <w:tcPr>
            <w:tcW w:w="871" w:type="dxa"/>
            <w:tcBorders>
              <w:right w:val="dotted" w:sz="4" w:space="0" w:color="auto"/>
            </w:tcBorders>
            <w:shd w:val="clear" w:color="auto" w:fill="B4C6E7" w:themeFill="accent1" w:themeFillTint="66"/>
            <w:vAlign w:val="center"/>
          </w:tcPr>
          <w:p w14:paraId="34277A6B" w14:textId="6A211A77" w:rsidR="0086082B" w:rsidRPr="0086082B" w:rsidDel="00201166" w:rsidRDefault="0086082B" w:rsidP="00D62BC5">
            <w:pPr>
              <w:spacing w:before="0" w:after="160"/>
              <w:jc w:val="left"/>
              <w:rPr>
                <w:del w:id="18944" w:author="Houyem Rais" w:date="2024-02-22T14:46:00Z"/>
                <w:rFonts w:asciiTheme="minorHAnsi" w:hAnsiTheme="minorHAnsi" w:cstheme="minorHAnsi"/>
                <w:b/>
                <w:bCs/>
                <w:sz w:val="16"/>
                <w:szCs w:val="16"/>
                <w:lang w:val="fr-FR"/>
              </w:rPr>
              <w:pPrChange w:id="18945" w:author="Houyem Rais" w:date="2024-02-22T14:49:00Z">
                <w:pPr>
                  <w:spacing w:before="0" w:after="0"/>
                  <w:jc w:val="right"/>
                </w:pPr>
              </w:pPrChange>
            </w:pPr>
            <w:del w:id="18946" w:author="Houyem Rais" w:date="2024-02-22T14:46:00Z">
              <w:r w:rsidRPr="0086082B" w:rsidDel="00201166">
                <w:rPr>
                  <w:rFonts w:cs="Calibri"/>
                  <w:b/>
                  <w:bCs/>
                  <w:sz w:val="16"/>
                  <w:szCs w:val="16"/>
                </w:rPr>
                <w:delText> </w:delText>
              </w:r>
            </w:del>
          </w:p>
        </w:tc>
        <w:tc>
          <w:tcPr>
            <w:tcW w:w="993" w:type="dxa"/>
            <w:tcBorders>
              <w:left w:val="dotted" w:sz="4" w:space="0" w:color="auto"/>
            </w:tcBorders>
            <w:shd w:val="clear" w:color="auto" w:fill="B4C6E7" w:themeFill="accent1" w:themeFillTint="66"/>
            <w:vAlign w:val="center"/>
          </w:tcPr>
          <w:p w14:paraId="6990384E" w14:textId="32CAE2BF" w:rsidR="0086082B" w:rsidRPr="0086082B" w:rsidDel="00201166" w:rsidRDefault="0086082B" w:rsidP="00D62BC5">
            <w:pPr>
              <w:spacing w:before="0" w:after="160"/>
              <w:jc w:val="left"/>
              <w:rPr>
                <w:del w:id="18947" w:author="Houyem Rais" w:date="2024-02-22T14:46:00Z"/>
                <w:rFonts w:asciiTheme="minorHAnsi" w:hAnsiTheme="minorHAnsi" w:cstheme="minorHAnsi"/>
                <w:b/>
                <w:bCs/>
                <w:sz w:val="16"/>
                <w:szCs w:val="16"/>
                <w:lang w:val="fr-FR"/>
              </w:rPr>
              <w:pPrChange w:id="18948" w:author="Houyem Rais" w:date="2024-02-22T14:49:00Z">
                <w:pPr>
                  <w:spacing w:before="0" w:after="0"/>
                  <w:jc w:val="right"/>
                </w:pPr>
              </w:pPrChange>
            </w:pPr>
            <w:del w:id="18949" w:author="Houyem Rais" w:date="2024-02-22T14:46:00Z">
              <w:r w:rsidRPr="0086082B" w:rsidDel="00201166">
                <w:rPr>
                  <w:rFonts w:cs="Calibri"/>
                  <w:b/>
                  <w:bCs/>
                  <w:sz w:val="16"/>
                  <w:szCs w:val="16"/>
                </w:rPr>
                <w:delText> </w:delText>
              </w:r>
            </w:del>
          </w:p>
        </w:tc>
        <w:tc>
          <w:tcPr>
            <w:tcW w:w="815" w:type="dxa"/>
            <w:tcBorders>
              <w:right w:val="dotted" w:sz="4" w:space="0" w:color="auto"/>
            </w:tcBorders>
            <w:shd w:val="clear" w:color="auto" w:fill="B4C6E7" w:themeFill="accent1" w:themeFillTint="66"/>
            <w:vAlign w:val="center"/>
          </w:tcPr>
          <w:p w14:paraId="5CCCF594" w14:textId="69DA42E3" w:rsidR="0086082B" w:rsidRPr="0086082B" w:rsidDel="00201166" w:rsidRDefault="0086082B" w:rsidP="00D62BC5">
            <w:pPr>
              <w:spacing w:before="0" w:after="160"/>
              <w:jc w:val="left"/>
              <w:rPr>
                <w:del w:id="18950" w:author="Houyem Rais" w:date="2024-02-22T14:46:00Z"/>
                <w:rFonts w:asciiTheme="minorHAnsi" w:hAnsiTheme="minorHAnsi" w:cstheme="minorHAnsi"/>
                <w:b/>
                <w:bCs/>
                <w:sz w:val="16"/>
                <w:szCs w:val="16"/>
                <w:lang w:val="fr-FR"/>
              </w:rPr>
              <w:pPrChange w:id="18951" w:author="Houyem Rais" w:date="2024-02-22T14:49:00Z">
                <w:pPr>
                  <w:spacing w:before="0" w:after="0"/>
                  <w:jc w:val="right"/>
                </w:pPr>
              </w:pPrChange>
            </w:pPr>
            <w:del w:id="18952" w:author="Houyem Rais" w:date="2024-02-22T14:46:00Z">
              <w:r w:rsidRPr="0086082B" w:rsidDel="00201166">
                <w:rPr>
                  <w:rFonts w:cs="Calibri"/>
                  <w:b/>
                  <w:bCs/>
                  <w:sz w:val="16"/>
                  <w:szCs w:val="16"/>
                </w:rPr>
                <w:delText> </w:delText>
              </w:r>
            </w:del>
          </w:p>
        </w:tc>
        <w:tc>
          <w:tcPr>
            <w:tcW w:w="993" w:type="dxa"/>
            <w:tcBorders>
              <w:left w:val="dotted" w:sz="4" w:space="0" w:color="auto"/>
            </w:tcBorders>
            <w:shd w:val="clear" w:color="auto" w:fill="B4C6E7" w:themeFill="accent1" w:themeFillTint="66"/>
            <w:vAlign w:val="center"/>
          </w:tcPr>
          <w:p w14:paraId="3DF62886" w14:textId="6EDD067A" w:rsidR="0086082B" w:rsidRPr="0086082B" w:rsidDel="00201166" w:rsidRDefault="0086082B" w:rsidP="00D62BC5">
            <w:pPr>
              <w:spacing w:before="0" w:after="160"/>
              <w:jc w:val="left"/>
              <w:rPr>
                <w:del w:id="18953" w:author="Houyem Rais" w:date="2024-02-22T14:46:00Z"/>
                <w:rFonts w:asciiTheme="minorHAnsi" w:hAnsiTheme="minorHAnsi" w:cstheme="minorHAnsi"/>
                <w:b/>
                <w:bCs/>
                <w:sz w:val="16"/>
                <w:szCs w:val="16"/>
                <w:lang w:val="fr-FR"/>
              </w:rPr>
              <w:pPrChange w:id="18954" w:author="Houyem Rais" w:date="2024-02-22T14:49:00Z">
                <w:pPr>
                  <w:spacing w:before="0" w:after="0"/>
                  <w:jc w:val="right"/>
                </w:pPr>
              </w:pPrChange>
            </w:pPr>
            <w:del w:id="18955" w:author="Houyem Rais" w:date="2024-02-22T14:46:00Z">
              <w:r w:rsidRPr="0086082B" w:rsidDel="00201166">
                <w:rPr>
                  <w:rFonts w:cs="Calibri"/>
                  <w:b/>
                  <w:bCs/>
                  <w:sz w:val="16"/>
                  <w:szCs w:val="16"/>
                </w:rPr>
                <w:delText> </w:delText>
              </w:r>
            </w:del>
          </w:p>
        </w:tc>
        <w:tc>
          <w:tcPr>
            <w:tcW w:w="812" w:type="dxa"/>
            <w:tcBorders>
              <w:bottom w:val="single" w:sz="4" w:space="0" w:color="auto"/>
              <w:right w:val="dotted" w:sz="4" w:space="0" w:color="auto"/>
            </w:tcBorders>
            <w:shd w:val="clear" w:color="auto" w:fill="B4C6E7" w:themeFill="accent1" w:themeFillTint="66"/>
            <w:vAlign w:val="center"/>
          </w:tcPr>
          <w:p w14:paraId="277D7CE4" w14:textId="4BD293B0" w:rsidR="0086082B" w:rsidRPr="0086082B" w:rsidDel="00201166" w:rsidRDefault="0086082B" w:rsidP="00D62BC5">
            <w:pPr>
              <w:spacing w:before="0" w:after="160"/>
              <w:jc w:val="left"/>
              <w:rPr>
                <w:del w:id="18956" w:author="Houyem Rais" w:date="2024-02-22T14:46:00Z"/>
                <w:rFonts w:asciiTheme="minorHAnsi" w:hAnsiTheme="minorHAnsi" w:cstheme="minorHAnsi"/>
                <w:b/>
                <w:bCs/>
                <w:sz w:val="16"/>
                <w:szCs w:val="16"/>
                <w:lang w:val="fr-FR"/>
              </w:rPr>
              <w:pPrChange w:id="18957" w:author="Houyem Rais" w:date="2024-02-22T14:49:00Z">
                <w:pPr>
                  <w:spacing w:before="0" w:after="0"/>
                  <w:jc w:val="right"/>
                </w:pPr>
              </w:pPrChange>
            </w:pPr>
            <w:del w:id="18958"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142CF300" w14:textId="75D9AE2E" w:rsidR="0086082B" w:rsidRPr="0086082B" w:rsidDel="00201166" w:rsidRDefault="0086082B" w:rsidP="00D62BC5">
            <w:pPr>
              <w:spacing w:before="0" w:after="160"/>
              <w:jc w:val="left"/>
              <w:rPr>
                <w:del w:id="18959" w:author="Houyem Rais" w:date="2024-02-22T14:46:00Z"/>
                <w:rFonts w:asciiTheme="minorHAnsi" w:hAnsiTheme="minorHAnsi" w:cstheme="minorHAnsi"/>
                <w:b/>
                <w:bCs/>
                <w:sz w:val="16"/>
                <w:szCs w:val="16"/>
                <w:lang w:val="fr-FR"/>
              </w:rPr>
              <w:pPrChange w:id="18960" w:author="Houyem Rais" w:date="2024-02-22T14:49:00Z">
                <w:pPr>
                  <w:spacing w:before="0" w:after="0"/>
                  <w:jc w:val="right"/>
                </w:pPr>
              </w:pPrChange>
            </w:pPr>
            <w:del w:id="18961" w:author="Houyem Rais" w:date="2024-02-22T14:46:00Z">
              <w:r w:rsidRPr="0086082B" w:rsidDel="00201166">
                <w:rPr>
                  <w:rFonts w:cs="Calibri"/>
                  <w:b/>
                  <w:bCs/>
                  <w:sz w:val="16"/>
                  <w:szCs w:val="16"/>
                </w:rPr>
                <w:delText> </w:delText>
              </w:r>
            </w:del>
          </w:p>
        </w:tc>
        <w:tc>
          <w:tcPr>
            <w:tcW w:w="808" w:type="dxa"/>
            <w:tcBorders>
              <w:bottom w:val="single" w:sz="4" w:space="0" w:color="auto"/>
              <w:right w:val="dotted" w:sz="4" w:space="0" w:color="auto"/>
            </w:tcBorders>
            <w:shd w:val="clear" w:color="auto" w:fill="B4C6E7" w:themeFill="accent1" w:themeFillTint="66"/>
            <w:vAlign w:val="center"/>
          </w:tcPr>
          <w:p w14:paraId="1B72F502" w14:textId="719C179E" w:rsidR="0086082B" w:rsidRPr="0086082B" w:rsidDel="00201166" w:rsidRDefault="0086082B" w:rsidP="00D62BC5">
            <w:pPr>
              <w:spacing w:before="0" w:after="160"/>
              <w:jc w:val="left"/>
              <w:rPr>
                <w:del w:id="18962" w:author="Houyem Rais" w:date="2024-02-22T14:46:00Z"/>
                <w:rFonts w:asciiTheme="minorHAnsi" w:hAnsiTheme="minorHAnsi" w:cstheme="minorHAnsi"/>
                <w:b/>
                <w:bCs/>
                <w:sz w:val="16"/>
                <w:szCs w:val="16"/>
                <w:lang w:val="fr-FR"/>
              </w:rPr>
              <w:pPrChange w:id="18963" w:author="Houyem Rais" w:date="2024-02-22T14:49:00Z">
                <w:pPr>
                  <w:spacing w:before="0" w:after="0"/>
                  <w:jc w:val="right"/>
                </w:pPr>
              </w:pPrChange>
            </w:pPr>
            <w:del w:id="18964"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242E156F" w14:textId="7E5B1F8E" w:rsidR="0086082B" w:rsidRPr="0086082B" w:rsidDel="00201166" w:rsidRDefault="0086082B" w:rsidP="00D62BC5">
            <w:pPr>
              <w:spacing w:before="0" w:after="160"/>
              <w:jc w:val="left"/>
              <w:rPr>
                <w:del w:id="18965" w:author="Houyem Rais" w:date="2024-02-22T14:46:00Z"/>
                <w:rFonts w:asciiTheme="minorHAnsi" w:hAnsiTheme="minorHAnsi" w:cstheme="minorHAnsi"/>
                <w:b/>
                <w:bCs/>
                <w:sz w:val="16"/>
                <w:szCs w:val="16"/>
                <w:lang w:val="fr-FR"/>
              </w:rPr>
              <w:pPrChange w:id="18966" w:author="Houyem Rais" w:date="2024-02-22T14:49:00Z">
                <w:pPr>
                  <w:spacing w:before="0" w:after="0"/>
                  <w:jc w:val="right"/>
                </w:pPr>
              </w:pPrChange>
            </w:pPr>
            <w:del w:id="18967" w:author="Houyem Rais" w:date="2024-02-22T14:46:00Z">
              <w:r w:rsidRPr="0086082B" w:rsidDel="00201166">
                <w:rPr>
                  <w:rFonts w:cs="Calibri"/>
                  <w:b/>
                  <w:bCs/>
                  <w:sz w:val="16"/>
                  <w:szCs w:val="16"/>
                </w:rPr>
                <w:delText> </w:delText>
              </w:r>
            </w:del>
          </w:p>
        </w:tc>
        <w:tc>
          <w:tcPr>
            <w:tcW w:w="856" w:type="dxa"/>
            <w:tcBorders>
              <w:bottom w:val="single" w:sz="4" w:space="0" w:color="auto"/>
              <w:right w:val="dotted" w:sz="4" w:space="0" w:color="auto"/>
            </w:tcBorders>
            <w:shd w:val="clear" w:color="auto" w:fill="B4C6E7" w:themeFill="accent1" w:themeFillTint="66"/>
            <w:vAlign w:val="center"/>
          </w:tcPr>
          <w:p w14:paraId="16F916A6" w14:textId="27EAEC7A" w:rsidR="0086082B" w:rsidRPr="0086082B" w:rsidDel="00201166" w:rsidRDefault="0086082B" w:rsidP="00D62BC5">
            <w:pPr>
              <w:spacing w:before="0" w:after="160"/>
              <w:jc w:val="left"/>
              <w:rPr>
                <w:del w:id="18968" w:author="Houyem Rais" w:date="2024-02-22T14:46:00Z"/>
                <w:rFonts w:asciiTheme="minorHAnsi" w:hAnsiTheme="minorHAnsi" w:cstheme="minorHAnsi"/>
                <w:b/>
                <w:bCs/>
                <w:sz w:val="16"/>
                <w:szCs w:val="16"/>
                <w:lang w:val="fr-FR"/>
              </w:rPr>
              <w:pPrChange w:id="18969" w:author="Houyem Rais" w:date="2024-02-22T14:49:00Z">
                <w:pPr>
                  <w:spacing w:before="0" w:after="0"/>
                  <w:jc w:val="right"/>
                </w:pPr>
              </w:pPrChange>
            </w:pPr>
            <w:del w:id="18970"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6CE6912E" w14:textId="6C6BE71D" w:rsidR="0086082B" w:rsidRPr="0086082B" w:rsidDel="00201166" w:rsidRDefault="0086082B" w:rsidP="00D62BC5">
            <w:pPr>
              <w:spacing w:before="0" w:after="160"/>
              <w:jc w:val="left"/>
              <w:rPr>
                <w:del w:id="18971" w:author="Houyem Rais" w:date="2024-02-22T14:46:00Z"/>
                <w:rFonts w:asciiTheme="minorHAnsi" w:hAnsiTheme="minorHAnsi" w:cstheme="minorHAnsi"/>
                <w:b/>
                <w:bCs/>
                <w:sz w:val="16"/>
                <w:szCs w:val="16"/>
                <w:lang w:val="fr-FR"/>
              </w:rPr>
              <w:pPrChange w:id="18972" w:author="Houyem Rais" w:date="2024-02-22T14:49:00Z">
                <w:pPr>
                  <w:spacing w:before="0" w:after="0"/>
                  <w:jc w:val="right"/>
                </w:pPr>
              </w:pPrChange>
            </w:pPr>
            <w:del w:id="18973" w:author="Houyem Rais" w:date="2024-02-22T14:46:00Z">
              <w:r w:rsidRPr="0086082B" w:rsidDel="00201166">
                <w:rPr>
                  <w:rFonts w:cs="Calibri"/>
                  <w:b/>
                  <w:bCs/>
                  <w:sz w:val="16"/>
                  <w:szCs w:val="16"/>
                </w:rPr>
                <w:delText> </w:delText>
              </w:r>
            </w:del>
          </w:p>
        </w:tc>
        <w:tc>
          <w:tcPr>
            <w:tcW w:w="801" w:type="dxa"/>
            <w:tcBorders>
              <w:bottom w:val="single" w:sz="4" w:space="0" w:color="auto"/>
              <w:right w:val="dotted" w:sz="4" w:space="0" w:color="auto"/>
            </w:tcBorders>
            <w:shd w:val="clear" w:color="auto" w:fill="B4C6E7" w:themeFill="accent1" w:themeFillTint="66"/>
            <w:vAlign w:val="center"/>
          </w:tcPr>
          <w:p w14:paraId="645C785C" w14:textId="22F267A3" w:rsidR="0086082B" w:rsidRPr="0086082B" w:rsidDel="00201166" w:rsidRDefault="0086082B" w:rsidP="00D62BC5">
            <w:pPr>
              <w:spacing w:before="0" w:after="160"/>
              <w:jc w:val="left"/>
              <w:rPr>
                <w:del w:id="18974" w:author="Houyem Rais" w:date="2024-02-22T14:46:00Z"/>
                <w:rFonts w:asciiTheme="minorHAnsi" w:hAnsiTheme="minorHAnsi" w:cstheme="minorHAnsi"/>
                <w:b/>
                <w:bCs/>
                <w:sz w:val="16"/>
                <w:szCs w:val="16"/>
                <w:lang w:val="fr-FR"/>
              </w:rPr>
              <w:pPrChange w:id="18975" w:author="Houyem Rais" w:date="2024-02-22T14:49:00Z">
                <w:pPr>
                  <w:spacing w:before="0" w:after="0"/>
                  <w:jc w:val="right"/>
                </w:pPr>
              </w:pPrChange>
            </w:pPr>
            <w:del w:id="18976" w:author="Houyem Rais" w:date="2024-02-22T14:46:00Z">
              <w:r w:rsidRPr="0086082B" w:rsidDel="00201166">
                <w:rPr>
                  <w:rFonts w:cs="Calibri"/>
                  <w:b/>
                  <w:bCs/>
                  <w:sz w:val="16"/>
                  <w:szCs w:val="16"/>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4A825BEE" w14:textId="3EFA91D7" w:rsidR="0086082B" w:rsidRPr="0086082B" w:rsidDel="00201166" w:rsidRDefault="0086082B" w:rsidP="00D62BC5">
            <w:pPr>
              <w:spacing w:before="0" w:after="160"/>
              <w:jc w:val="left"/>
              <w:rPr>
                <w:del w:id="18977" w:author="Houyem Rais" w:date="2024-02-22T14:46:00Z"/>
                <w:rFonts w:asciiTheme="minorHAnsi" w:hAnsiTheme="minorHAnsi" w:cstheme="minorHAnsi"/>
                <w:b/>
                <w:bCs/>
                <w:sz w:val="16"/>
                <w:szCs w:val="16"/>
                <w:lang w:val="fr-FR"/>
              </w:rPr>
              <w:pPrChange w:id="18978" w:author="Houyem Rais" w:date="2024-02-22T14:49:00Z">
                <w:pPr>
                  <w:spacing w:before="0" w:after="0"/>
                  <w:jc w:val="right"/>
                </w:pPr>
              </w:pPrChange>
            </w:pPr>
            <w:del w:id="18979" w:author="Houyem Rais" w:date="2024-02-22T14:46:00Z">
              <w:r w:rsidRPr="0086082B" w:rsidDel="00201166">
                <w:rPr>
                  <w:rFonts w:cs="Calibri"/>
                  <w:b/>
                  <w:bCs/>
                  <w:sz w:val="16"/>
                  <w:szCs w:val="16"/>
                </w:rPr>
                <w:delText> </w:delText>
              </w:r>
            </w:del>
          </w:p>
        </w:tc>
      </w:tr>
      <w:tr w:rsidR="0086082B" w:rsidRPr="00690C96" w:rsidDel="00201166" w14:paraId="06FEA064" w14:textId="4DFB81DA" w:rsidTr="000E1E77">
        <w:trPr>
          <w:del w:id="18980" w:author="Houyem Rais" w:date="2024-02-22T14:46:00Z"/>
        </w:trPr>
        <w:tc>
          <w:tcPr>
            <w:tcW w:w="3027" w:type="dxa"/>
            <w:vAlign w:val="bottom"/>
          </w:tcPr>
          <w:p w14:paraId="13A94A47" w14:textId="1F23F209" w:rsidR="0086082B" w:rsidRPr="000409F8" w:rsidDel="00201166" w:rsidRDefault="0086082B" w:rsidP="00D62BC5">
            <w:pPr>
              <w:spacing w:before="0" w:after="160"/>
              <w:jc w:val="left"/>
              <w:rPr>
                <w:del w:id="18981" w:author="Houyem Rais" w:date="2024-02-22T14:46:00Z"/>
                <w:rFonts w:asciiTheme="minorHAnsi" w:hAnsiTheme="minorHAnsi" w:cstheme="minorHAnsi"/>
                <w:sz w:val="16"/>
                <w:szCs w:val="16"/>
                <w:lang w:val="fr-FR"/>
              </w:rPr>
              <w:pPrChange w:id="18982" w:author="Houyem Rais" w:date="2024-02-22T14:49:00Z">
                <w:pPr>
                  <w:spacing w:before="0" w:after="0"/>
                </w:pPr>
              </w:pPrChange>
            </w:pPr>
            <w:del w:id="18983" w:author="Houyem Rais" w:date="2024-02-22T14:46:00Z">
              <w:r w:rsidRPr="00690C96" w:rsidDel="00201166">
                <w:rPr>
                  <w:rFonts w:cstheme="minorHAnsi"/>
                  <w:sz w:val="16"/>
                  <w:szCs w:val="16"/>
                </w:rPr>
                <w:delText>Passation de marché</w:delText>
              </w:r>
            </w:del>
          </w:p>
        </w:tc>
        <w:tc>
          <w:tcPr>
            <w:tcW w:w="871" w:type="dxa"/>
            <w:tcBorders>
              <w:right w:val="dotted" w:sz="4" w:space="0" w:color="auto"/>
            </w:tcBorders>
            <w:vAlign w:val="center"/>
          </w:tcPr>
          <w:p w14:paraId="609350F2" w14:textId="13F6C0A2" w:rsidR="0086082B" w:rsidRPr="0086082B" w:rsidDel="00201166" w:rsidRDefault="0086082B" w:rsidP="00D62BC5">
            <w:pPr>
              <w:spacing w:before="0" w:after="160"/>
              <w:jc w:val="left"/>
              <w:rPr>
                <w:del w:id="18984" w:author="Houyem Rais" w:date="2024-02-22T14:46:00Z"/>
                <w:rFonts w:asciiTheme="minorHAnsi" w:hAnsiTheme="minorHAnsi" w:cstheme="minorHAnsi"/>
                <w:sz w:val="16"/>
                <w:szCs w:val="16"/>
                <w:lang w:val="fr-FR"/>
              </w:rPr>
              <w:pPrChange w:id="18985" w:author="Houyem Rais" w:date="2024-02-22T14:49:00Z">
                <w:pPr>
                  <w:spacing w:before="0" w:after="0"/>
                  <w:jc w:val="right"/>
                </w:pPr>
              </w:pPrChange>
            </w:pPr>
            <w:del w:id="18986" w:author="Houyem Rais" w:date="2024-02-22T14:46:00Z">
              <w:r w:rsidRPr="0086082B" w:rsidDel="00201166">
                <w:rPr>
                  <w:rFonts w:cs="Calibri"/>
                  <w:sz w:val="16"/>
                  <w:szCs w:val="16"/>
                </w:rPr>
                <w:delText>106,0</w:delText>
              </w:r>
            </w:del>
          </w:p>
        </w:tc>
        <w:tc>
          <w:tcPr>
            <w:tcW w:w="993" w:type="dxa"/>
            <w:tcBorders>
              <w:left w:val="dotted" w:sz="4" w:space="0" w:color="auto"/>
            </w:tcBorders>
            <w:vAlign w:val="center"/>
          </w:tcPr>
          <w:p w14:paraId="0E9534E0" w14:textId="0F90BE21" w:rsidR="0086082B" w:rsidRPr="0086082B" w:rsidDel="00201166" w:rsidRDefault="0086082B" w:rsidP="00D62BC5">
            <w:pPr>
              <w:spacing w:before="0" w:after="160"/>
              <w:jc w:val="left"/>
              <w:rPr>
                <w:del w:id="18987" w:author="Houyem Rais" w:date="2024-02-22T14:46:00Z"/>
                <w:rFonts w:asciiTheme="minorHAnsi" w:hAnsiTheme="minorHAnsi" w:cstheme="minorHAnsi"/>
                <w:sz w:val="16"/>
                <w:szCs w:val="16"/>
                <w:lang w:val="fr-FR"/>
              </w:rPr>
              <w:pPrChange w:id="18988" w:author="Houyem Rais" w:date="2024-02-22T14:49:00Z">
                <w:pPr>
                  <w:spacing w:before="0" w:after="0"/>
                  <w:jc w:val="right"/>
                </w:pPr>
              </w:pPrChange>
            </w:pPr>
            <w:del w:id="18989" w:author="Houyem Rais" w:date="2024-02-22T14:46:00Z">
              <w:r w:rsidRPr="0086082B" w:rsidDel="00201166">
                <w:rPr>
                  <w:rFonts w:cs="Calibri"/>
                  <w:sz w:val="16"/>
                  <w:szCs w:val="16"/>
                </w:rPr>
                <w:delText>0,0</w:delText>
              </w:r>
            </w:del>
          </w:p>
        </w:tc>
        <w:tc>
          <w:tcPr>
            <w:tcW w:w="815" w:type="dxa"/>
            <w:tcBorders>
              <w:right w:val="dotted" w:sz="4" w:space="0" w:color="auto"/>
            </w:tcBorders>
            <w:vAlign w:val="center"/>
          </w:tcPr>
          <w:p w14:paraId="0D1A2A81" w14:textId="64195B1C" w:rsidR="0086082B" w:rsidRPr="0086082B" w:rsidDel="00201166" w:rsidRDefault="0086082B" w:rsidP="00D62BC5">
            <w:pPr>
              <w:spacing w:before="0" w:after="160"/>
              <w:jc w:val="left"/>
              <w:rPr>
                <w:del w:id="18990" w:author="Houyem Rais" w:date="2024-02-22T14:46:00Z"/>
                <w:rFonts w:asciiTheme="minorHAnsi" w:hAnsiTheme="minorHAnsi" w:cstheme="minorHAnsi"/>
                <w:sz w:val="16"/>
                <w:szCs w:val="16"/>
                <w:lang w:val="fr-FR"/>
              </w:rPr>
              <w:pPrChange w:id="18991" w:author="Houyem Rais" w:date="2024-02-22T14:49:00Z">
                <w:pPr>
                  <w:spacing w:before="0" w:after="0"/>
                  <w:jc w:val="right"/>
                </w:pPr>
              </w:pPrChange>
            </w:pPr>
            <w:del w:id="18992" w:author="Houyem Rais" w:date="2024-02-22T14:46:00Z">
              <w:r w:rsidRPr="0086082B" w:rsidDel="00201166">
                <w:rPr>
                  <w:rFonts w:cs="Calibri"/>
                  <w:sz w:val="16"/>
                  <w:szCs w:val="16"/>
                </w:rPr>
                <w:delText>127,1</w:delText>
              </w:r>
            </w:del>
          </w:p>
        </w:tc>
        <w:tc>
          <w:tcPr>
            <w:tcW w:w="993" w:type="dxa"/>
            <w:tcBorders>
              <w:left w:val="dotted" w:sz="4" w:space="0" w:color="auto"/>
            </w:tcBorders>
            <w:vAlign w:val="center"/>
          </w:tcPr>
          <w:p w14:paraId="3FDD4206" w14:textId="30992BAC" w:rsidR="0086082B" w:rsidRPr="0086082B" w:rsidDel="00201166" w:rsidRDefault="0086082B" w:rsidP="00D62BC5">
            <w:pPr>
              <w:spacing w:before="0" w:after="160"/>
              <w:jc w:val="left"/>
              <w:rPr>
                <w:del w:id="18993" w:author="Houyem Rais" w:date="2024-02-22T14:46:00Z"/>
                <w:rFonts w:asciiTheme="minorHAnsi" w:hAnsiTheme="minorHAnsi" w:cstheme="minorHAnsi"/>
                <w:sz w:val="16"/>
                <w:szCs w:val="16"/>
                <w:lang w:val="fr-FR"/>
              </w:rPr>
              <w:pPrChange w:id="18994" w:author="Houyem Rais" w:date="2024-02-22T14:49:00Z">
                <w:pPr>
                  <w:spacing w:before="0" w:after="0"/>
                  <w:jc w:val="right"/>
                </w:pPr>
              </w:pPrChange>
            </w:pPr>
            <w:del w:id="18995" w:author="Houyem Rais" w:date="2024-02-22T14:46:00Z">
              <w:r w:rsidRPr="0086082B" w:rsidDel="00201166">
                <w:rPr>
                  <w:rFonts w:cs="Calibri"/>
                  <w:sz w:val="16"/>
                  <w:szCs w:val="16"/>
                </w:rPr>
                <w:delText>0,0</w:delText>
              </w:r>
            </w:del>
          </w:p>
        </w:tc>
        <w:tc>
          <w:tcPr>
            <w:tcW w:w="812" w:type="dxa"/>
            <w:tcBorders>
              <w:right w:val="dotted" w:sz="4" w:space="0" w:color="auto"/>
            </w:tcBorders>
            <w:vAlign w:val="center"/>
          </w:tcPr>
          <w:p w14:paraId="263AABA2" w14:textId="04173985" w:rsidR="0086082B" w:rsidRPr="0086082B" w:rsidDel="00201166" w:rsidRDefault="0086082B" w:rsidP="00D62BC5">
            <w:pPr>
              <w:spacing w:before="0" w:after="160"/>
              <w:jc w:val="left"/>
              <w:rPr>
                <w:del w:id="18996" w:author="Houyem Rais" w:date="2024-02-22T14:46:00Z"/>
                <w:rFonts w:asciiTheme="minorHAnsi" w:hAnsiTheme="minorHAnsi" w:cstheme="minorHAnsi"/>
                <w:sz w:val="16"/>
                <w:szCs w:val="16"/>
                <w:lang w:val="fr-FR"/>
              </w:rPr>
              <w:pPrChange w:id="18997" w:author="Houyem Rais" w:date="2024-02-22T14:49:00Z">
                <w:pPr>
                  <w:spacing w:before="0" w:after="0"/>
                  <w:jc w:val="right"/>
                </w:pPr>
              </w:pPrChange>
            </w:pPr>
            <w:del w:id="18998" w:author="Houyem Rais" w:date="2024-02-22T14:46:00Z">
              <w:r w:rsidRPr="0086082B" w:rsidDel="00201166">
                <w:rPr>
                  <w:rFonts w:cs="Calibri"/>
                  <w:sz w:val="16"/>
                  <w:szCs w:val="16"/>
                </w:rPr>
                <w:delText>94,1</w:delText>
              </w:r>
            </w:del>
          </w:p>
        </w:tc>
        <w:tc>
          <w:tcPr>
            <w:tcW w:w="930" w:type="dxa"/>
            <w:tcBorders>
              <w:left w:val="dotted" w:sz="4" w:space="0" w:color="auto"/>
            </w:tcBorders>
            <w:vAlign w:val="center"/>
          </w:tcPr>
          <w:p w14:paraId="33D73C52" w14:textId="3144EF85" w:rsidR="0086082B" w:rsidRPr="0086082B" w:rsidDel="00201166" w:rsidRDefault="0086082B" w:rsidP="00D62BC5">
            <w:pPr>
              <w:spacing w:before="0" w:after="160"/>
              <w:jc w:val="left"/>
              <w:rPr>
                <w:del w:id="18999" w:author="Houyem Rais" w:date="2024-02-22T14:46:00Z"/>
                <w:rFonts w:asciiTheme="minorHAnsi" w:hAnsiTheme="minorHAnsi" w:cstheme="minorHAnsi"/>
                <w:sz w:val="16"/>
                <w:szCs w:val="16"/>
                <w:lang w:val="fr-FR"/>
              </w:rPr>
              <w:pPrChange w:id="19000" w:author="Houyem Rais" w:date="2024-02-22T14:49:00Z">
                <w:pPr>
                  <w:spacing w:before="0" w:after="0"/>
                  <w:jc w:val="right"/>
                </w:pPr>
              </w:pPrChange>
            </w:pPr>
            <w:del w:id="19001" w:author="Houyem Rais" w:date="2024-02-22T14:46:00Z">
              <w:r w:rsidRPr="0086082B" w:rsidDel="00201166">
                <w:rPr>
                  <w:rFonts w:cs="Calibri"/>
                  <w:sz w:val="16"/>
                  <w:szCs w:val="16"/>
                </w:rPr>
                <w:delText>0,0</w:delText>
              </w:r>
            </w:del>
          </w:p>
        </w:tc>
        <w:tc>
          <w:tcPr>
            <w:tcW w:w="808" w:type="dxa"/>
            <w:tcBorders>
              <w:right w:val="dotted" w:sz="4" w:space="0" w:color="auto"/>
            </w:tcBorders>
            <w:vAlign w:val="center"/>
          </w:tcPr>
          <w:p w14:paraId="6331E0CA" w14:textId="38D95838" w:rsidR="0086082B" w:rsidRPr="0086082B" w:rsidDel="00201166" w:rsidRDefault="0086082B" w:rsidP="00D62BC5">
            <w:pPr>
              <w:spacing w:before="0" w:after="160"/>
              <w:jc w:val="left"/>
              <w:rPr>
                <w:del w:id="19002" w:author="Houyem Rais" w:date="2024-02-22T14:46:00Z"/>
                <w:rFonts w:asciiTheme="minorHAnsi" w:hAnsiTheme="minorHAnsi" w:cstheme="minorHAnsi"/>
                <w:sz w:val="16"/>
                <w:szCs w:val="16"/>
                <w:lang w:val="fr-FR"/>
              </w:rPr>
              <w:pPrChange w:id="19003" w:author="Houyem Rais" w:date="2024-02-22T14:49:00Z">
                <w:pPr>
                  <w:spacing w:before="0" w:after="0"/>
                  <w:jc w:val="right"/>
                </w:pPr>
              </w:pPrChange>
            </w:pPr>
            <w:del w:id="19004" w:author="Houyem Rais" w:date="2024-02-22T14:46:00Z">
              <w:r w:rsidRPr="0086082B" w:rsidDel="00201166">
                <w:rPr>
                  <w:rFonts w:cs="Calibri"/>
                  <w:sz w:val="16"/>
                  <w:szCs w:val="16"/>
                </w:rPr>
                <w:delText>93,7</w:delText>
              </w:r>
            </w:del>
          </w:p>
        </w:tc>
        <w:tc>
          <w:tcPr>
            <w:tcW w:w="930" w:type="dxa"/>
            <w:tcBorders>
              <w:left w:val="dotted" w:sz="4" w:space="0" w:color="auto"/>
            </w:tcBorders>
            <w:vAlign w:val="center"/>
          </w:tcPr>
          <w:p w14:paraId="0B899EC5" w14:textId="5AB16E54" w:rsidR="0086082B" w:rsidRPr="0086082B" w:rsidDel="00201166" w:rsidRDefault="0086082B" w:rsidP="00D62BC5">
            <w:pPr>
              <w:spacing w:before="0" w:after="160"/>
              <w:jc w:val="left"/>
              <w:rPr>
                <w:del w:id="19005" w:author="Houyem Rais" w:date="2024-02-22T14:46:00Z"/>
                <w:rFonts w:asciiTheme="minorHAnsi" w:hAnsiTheme="minorHAnsi" w:cstheme="minorHAnsi"/>
                <w:sz w:val="16"/>
                <w:szCs w:val="16"/>
                <w:lang w:val="fr-FR"/>
              </w:rPr>
              <w:pPrChange w:id="19006" w:author="Houyem Rais" w:date="2024-02-22T14:49:00Z">
                <w:pPr>
                  <w:spacing w:before="0" w:after="0"/>
                  <w:jc w:val="right"/>
                </w:pPr>
              </w:pPrChange>
            </w:pPr>
            <w:del w:id="19007" w:author="Houyem Rais" w:date="2024-02-22T14:46:00Z">
              <w:r w:rsidRPr="0086082B" w:rsidDel="00201166">
                <w:rPr>
                  <w:rFonts w:cs="Calibri"/>
                  <w:sz w:val="16"/>
                  <w:szCs w:val="16"/>
                </w:rPr>
                <w:delText>0,0</w:delText>
              </w:r>
            </w:del>
          </w:p>
        </w:tc>
        <w:tc>
          <w:tcPr>
            <w:tcW w:w="856" w:type="dxa"/>
            <w:tcBorders>
              <w:right w:val="dotted" w:sz="4" w:space="0" w:color="auto"/>
            </w:tcBorders>
            <w:vAlign w:val="center"/>
          </w:tcPr>
          <w:p w14:paraId="399CA8EF" w14:textId="036015FD" w:rsidR="0086082B" w:rsidRPr="0086082B" w:rsidDel="00201166" w:rsidRDefault="0086082B" w:rsidP="00D62BC5">
            <w:pPr>
              <w:spacing w:before="0" w:after="160"/>
              <w:jc w:val="left"/>
              <w:rPr>
                <w:del w:id="19008" w:author="Houyem Rais" w:date="2024-02-22T14:46:00Z"/>
                <w:rFonts w:asciiTheme="minorHAnsi" w:hAnsiTheme="minorHAnsi" w:cstheme="minorHAnsi"/>
                <w:sz w:val="16"/>
                <w:szCs w:val="16"/>
                <w:lang w:val="fr-FR"/>
              </w:rPr>
              <w:pPrChange w:id="19009" w:author="Houyem Rais" w:date="2024-02-22T14:49:00Z">
                <w:pPr>
                  <w:spacing w:before="0" w:after="0"/>
                  <w:jc w:val="right"/>
                </w:pPr>
              </w:pPrChange>
            </w:pPr>
            <w:del w:id="19010" w:author="Houyem Rais" w:date="2024-02-22T14:46:00Z">
              <w:r w:rsidRPr="0086082B" w:rsidDel="00201166">
                <w:rPr>
                  <w:rFonts w:cs="Calibri"/>
                  <w:sz w:val="16"/>
                  <w:szCs w:val="16"/>
                </w:rPr>
                <w:delText>103,1</w:delText>
              </w:r>
            </w:del>
          </w:p>
        </w:tc>
        <w:tc>
          <w:tcPr>
            <w:tcW w:w="930" w:type="dxa"/>
            <w:tcBorders>
              <w:left w:val="dotted" w:sz="4" w:space="0" w:color="auto"/>
            </w:tcBorders>
            <w:vAlign w:val="center"/>
          </w:tcPr>
          <w:p w14:paraId="4A09A999" w14:textId="3FB5B989" w:rsidR="0086082B" w:rsidRPr="0086082B" w:rsidDel="00201166" w:rsidRDefault="0086082B" w:rsidP="00D62BC5">
            <w:pPr>
              <w:spacing w:before="0" w:after="160"/>
              <w:jc w:val="left"/>
              <w:rPr>
                <w:del w:id="19011" w:author="Houyem Rais" w:date="2024-02-22T14:46:00Z"/>
                <w:rFonts w:asciiTheme="minorHAnsi" w:hAnsiTheme="minorHAnsi" w:cstheme="minorHAnsi"/>
                <w:sz w:val="16"/>
                <w:szCs w:val="16"/>
                <w:lang w:val="fr-FR"/>
              </w:rPr>
              <w:pPrChange w:id="19012" w:author="Houyem Rais" w:date="2024-02-22T14:49:00Z">
                <w:pPr>
                  <w:spacing w:before="0" w:after="0"/>
                  <w:jc w:val="right"/>
                </w:pPr>
              </w:pPrChange>
            </w:pPr>
            <w:del w:id="19013" w:author="Houyem Rais" w:date="2024-02-22T14:46:00Z">
              <w:r w:rsidRPr="0086082B" w:rsidDel="00201166">
                <w:rPr>
                  <w:rFonts w:cs="Calibri"/>
                  <w:sz w:val="16"/>
                  <w:szCs w:val="16"/>
                </w:rPr>
                <w:delText>0,0</w:delText>
              </w:r>
            </w:del>
          </w:p>
        </w:tc>
        <w:tc>
          <w:tcPr>
            <w:tcW w:w="801" w:type="dxa"/>
            <w:tcBorders>
              <w:right w:val="dotted" w:sz="4" w:space="0" w:color="auto"/>
            </w:tcBorders>
            <w:vAlign w:val="center"/>
          </w:tcPr>
          <w:p w14:paraId="6FBC2513" w14:textId="202FF8E2" w:rsidR="0086082B" w:rsidRPr="0086082B" w:rsidDel="00201166" w:rsidRDefault="0086082B" w:rsidP="00D62BC5">
            <w:pPr>
              <w:spacing w:before="0" w:after="160"/>
              <w:jc w:val="left"/>
              <w:rPr>
                <w:del w:id="19014" w:author="Houyem Rais" w:date="2024-02-22T14:46:00Z"/>
                <w:rFonts w:asciiTheme="minorHAnsi" w:hAnsiTheme="minorHAnsi" w:cstheme="minorHAnsi"/>
                <w:sz w:val="16"/>
                <w:szCs w:val="16"/>
                <w:lang w:val="fr-FR"/>
              </w:rPr>
              <w:pPrChange w:id="19015" w:author="Houyem Rais" w:date="2024-02-22T14:49:00Z">
                <w:pPr>
                  <w:spacing w:before="0" w:after="0"/>
                  <w:jc w:val="right"/>
                </w:pPr>
              </w:pPrChange>
            </w:pPr>
            <w:del w:id="19016" w:author="Houyem Rais" w:date="2024-02-22T14:46:00Z">
              <w:r w:rsidRPr="0086082B" w:rsidDel="00201166">
                <w:rPr>
                  <w:rFonts w:cs="Calibri"/>
                  <w:sz w:val="16"/>
                  <w:szCs w:val="16"/>
                </w:rPr>
                <w:delText>99,2</w:delText>
              </w:r>
            </w:del>
          </w:p>
        </w:tc>
        <w:tc>
          <w:tcPr>
            <w:tcW w:w="930" w:type="dxa"/>
            <w:tcBorders>
              <w:left w:val="dotted" w:sz="4" w:space="0" w:color="auto"/>
            </w:tcBorders>
            <w:vAlign w:val="center"/>
          </w:tcPr>
          <w:p w14:paraId="1FE74995" w14:textId="1CC85F44" w:rsidR="0086082B" w:rsidRPr="0086082B" w:rsidDel="00201166" w:rsidRDefault="0086082B" w:rsidP="00D62BC5">
            <w:pPr>
              <w:spacing w:before="0" w:after="160"/>
              <w:jc w:val="left"/>
              <w:rPr>
                <w:del w:id="19017" w:author="Houyem Rais" w:date="2024-02-22T14:46:00Z"/>
                <w:rFonts w:asciiTheme="minorHAnsi" w:hAnsiTheme="minorHAnsi" w:cstheme="minorHAnsi"/>
                <w:sz w:val="16"/>
                <w:szCs w:val="16"/>
                <w:lang w:val="fr-FR"/>
              </w:rPr>
              <w:pPrChange w:id="19018" w:author="Houyem Rais" w:date="2024-02-22T14:49:00Z">
                <w:pPr>
                  <w:spacing w:before="0" w:after="0"/>
                  <w:jc w:val="right"/>
                </w:pPr>
              </w:pPrChange>
            </w:pPr>
            <w:del w:id="19019" w:author="Houyem Rais" w:date="2024-02-22T14:46:00Z">
              <w:r w:rsidRPr="0086082B" w:rsidDel="00201166">
                <w:rPr>
                  <w:rFonts w:cs="Calibri"/>
                  <w:sz w:val="16"/>
                  <w:szCs w:val="16"/>
                </w:rPr>
                <w:delText>0,0</w:delText>
              </w:r>
            </w:del>
          </w:p>
        </w:tc>
      </w:tr>
      <w:tr w:rsidR="0086082B" w:rsidRPr="00690C96" w:rsidDel="00201166" w14:paraId="003C832C" w14:textId="1AFB0219" w:rsidTr="000E1E77">
        <w:trPr>
          <w:del w:id="19020" w:author="Houyem Rais" w:date="2024-02-22T14:46:00Z"/>
        </w:trPr>
        <w:tc>
          <w:tcPr>
            <w:tcW w:w="3027" w:type="dxa"/>
            <w:vAlign w:val="bottom"/>
          </w:tcPr>
          <w:p w14:paraId="715BC5D6" w14:textId="66A2C711" w:rsidR="0086082B" w:rsidRPr="000409F8" w:rsidDel="00201166" w:rsidRDefault="0086082B" w:rsidP="00D62BC5">
            <w:pPr>
              <w:spacing w:before="0" w:after="160"/>
              <w:jc w:val="left"/>
              <w:rPr>
                <w:del w:id="19021" w:author="Houyem Rais" w:date="2024-02-22T14:46:00Z"/>
                <w:rFonts w:asciiTheme="minorHAnsi" w:hAnsiTheme="minorHAnsi" w:cstheme="minorHAnsi"/>
                <w:sz w:val="16"/>
                <w:szCs w:val="16"/>
                <w:lang w:val="fr-FR"/>
              </w:rPr>
              <w:pPrChange w:id="19022" w:author="Houyem Rais" w:date="2024-02-22T14:49:00Z">
                <w:pPr>
                  <w:spacing w:before="0" w:after="0"/>
                </w:pPr>
              </w:pPrChange>
            </w:pPr>
            <w:del w:id="19023" w:author="Houyem Rais" w:date="2024-02-22T14:46:00Z">
              <w:r w:rsidRPr="00690C96" w:rsidDel="00201166">
                <w:rPr>
                  <w:rFonts w:cstheme="minorHAnsi"/>
                  <w:sz w:val="16"/>
                  <w:szCs w:val="16"/>
                </w:rPr>
                <w:delText>Conception</w:delText>
              </w:r>
            </w:del>
          </w:p>
        </w:tc>
        <w:tc>
          <w:tcPr>
            <w:tcW w:w="871" w:type="dxa"/>
            <w:tcBorders>
              <w:right w:val="dotted" w:sz="4" w:space="0" w:color="auto"/>
            </w:tcBorders>
            <w:vAlign w:val="center"/>
          </w:tcPr>
          <w:p w14:paraId="68C194B5" w14:textId="75828C9D" w:rsidR="0086082B" w:rsidRPr="0086082B" w:rsidDel="00201166" w:rsidRDefault="0086082B" w:rsidP="00D62BC5">
            <w:pPr>
              <w:spacing w:before="0" w:after="160"/>
              <w:jc w:val="left"/>
              <w:rPr>
                <w:del w:id="19024" w:author="Houyem Rais" w:date="2024-02-22T14:46:00Z"/>
                <w:rFonts w:asciiTheme="minorHAnsi" w:hAnsiTheme="minorHAnsi" w:cstheme="minorHAnsi"/>
                <w:sz w:val="16"/>
                <w:szCs w:val="16"/>
                <w:lang w:val="fr-FR"/>
              </w:rPr>
              <w:pPrChange w:id="19025" w:author="Houyem Rais" w:date="2024-02-22T14:49:00Z">
                <w:pPr>
                  <w:spacing w:before="0" w:after="0"/>
                  <w:jc w:val="right"/>
                </w:pPr>
              </w:pPrChange>
            </w:pPr>
            <w:del w:id="19026" w:author="Houyem Rais" w:date="2024-02-22T14:46:00Z">
              <w:r w:rsidRPr="0086082B" w:rsidDel="00201166">
                <w:rPr>
                  <w:rFonts w:cs="Calibri"/>
                  <w:sz w:val="16"/>
                  <w:szCs w:val="16"/>
                </w:rPr>
                <w:delText>34,5</w:delText>
              </w:r>
            </w:del>
          </w:p>
        </w:tc>
        <w:tc>
          <w:tcPr>
            <w:tcW w:w="993" w:type="dxa"/>
            <w:tcBorders>
              <w:left w:val="dotted" w:sz="4" w:space="0" w:color="auto"/>
            </w:tcBorders>
            <w:vAlign w:val="center"/>
          </w:tcPr>
          <w:p w14:paraId="6572C83B" w14:textId="78F6B2DF" w:rsidR="0086082B" w:rsidRPr="0086082B" w:rsidDel="00201166" w:rsidRDefault="0086082B" w:rsidP="00D62BC5">
            <w:pPr>
              <w:spacing w:before="0" w:after="160"/>
              <w:jc w:val="left"/>
              <w:rPr>
                <w:del w:id="19027" w:author="Houyem Rais" w:date="2024-02-22T14:46:00Z"/>
                <w:rFonts w:asciiTheme="minorHAnsi" w:hAnsiTheme="minorHAnsi" w:cstheme="minorHAnsi"/>
                <w:sz w:val="16"/>
                <w:szCs w:val="16"/>
                <w:lang w:val="fr-FR"/>
              </w:rPr>
              <w:pPrChange w:id="19028" w:author="Houyem Rais" w:date="2024-02-22T14:49:00Z">
                <w:pPr>
                  <w:spacing w:before="0" w:after="0"/>
                  <w:jc w:val="right"/>
                </w:pPr>
              </w:pPrChange>
            </w:pPr>
            <w:del w:id="19029" w:author="Houyem Rais" w:date="2024-02-22T14:46:00Z">
              <w:r w:rsidRPr="0086082B" w:rsidDel="00201166">
                <w:rPr>
                  <w:rFonts w:cs="Calibri"/>
                  <w:sz w:val="16"/>
                  <w:szCs w:val="16"/>
                </w:rPr>
                <w:delText>0,0</w:delText>
              </w:r>
            </w:del>
          </w:p>
        </w:tc>
        <w:tc>
          <w:tcPr>
            <w:tcW w:w="815" w:type="dxa"/>
            <w:tcBorders>
              <w:right w:val="dotted" w:sz="4" w:space="0" w:color="auto"/>
            </w:tcBorders>
            <w:vAlign w:val="center"/>
          </w:tcPr>
          <w:p w14:paraId="7F786F86" w14:textId="46EFDC50" w:rsidR="0086082B" w:rsidRPr="0086082B" w:rsidDel="00201166" w:rsidRDefault="0086082B" w:rsidP="00D62BC5">
            <w:pPr>
              <w:spacing w:before="0" w:after="160"/>
              <w:jc w:val="left"/>
              <w:rPr>
                <w:del w:id="19030" w:author="Houyem Rais" w:date="2024-02-22T14:46:00Z"/>
                <w:rFonts w:asciiTheme="minorHAnsi" w:hAnsiTheme="minorHAnsi" w:cstheme="minorHAnsi"/>
                <w:sz w:val="16"/>
                <w:szCs w:val="16"/>
                <w:lang w:val="fr-FR"/>
              </w:rPr>
              <w:pPrChange w:id="19031" w:author="Houyem Rais" w:date="2024-02-22T14:49:00Z">
                <w:pPr>
                  <w:spacing w:before="0" w:after="0"/>
                  <w:jc w:val="right"/>
                </w:pPr>
              </w:pPrChange>
            </w:pPr>
            <w:del w:id="19032" w:author="Houyem Rais" w:date="2024-02-22T14:46:00Z">
              <w:r w:rsidRPr="0086082B" w:rsidDel="00201166">
                <w:rPr>
                  <w:rFonts w:cs="Calibri"/>
                  <w:sz w:val="16"/>
                  <w:szCs w:val="16"/>
                </w:rPr>
                <w:delText>45,7</w:delText>
              </w:r>
            </w:del>
          </w:p>
        </w:tc>
        <w:tc>
          <w:tcPr>
            <w:tcW w:w="993" w:type="dxa"/>
            <w:tcBorders>
              <w:left w:val="dotted" w:sz="4" w:space="0" w:color="auto"/>
            </w:tcBorders>
            <w:vAlign w:val="center"/>
          </w:tcPr>
          <w:p w14:paraId="4A5B5DB1" w14:textId="0E378F6A" w:rsidR="0086082B" w:rsidRPr="0086082B" w:rsidDel="00201166" w:rsidRDefault="0086082B" w:rsidP="00D62BC5">
            <w:pPr>
              <w:spacing w:before="0" w:after="160"/>
              <w:jc w:val="left"/>
              <w:rPr>
                <w:del w:id="19033" w:author="Houyem Rais" w:date="2024-02-22T14:46:00Z"/>
                <w:rFonts w:asciiTheme="minorHAnsi" w:hAnsiTheme="minorHAnsi" w:cstheme="minorHAnsi"/>
                <w:sz w:val="16"/>
                <w:szCs w:val="16"/>
                <w:lang w:val="fr-FR"/>
              </w:rPr>
              <w:pPrChange w:id="19034" w:author="Houyem Rais" w:date="2024-02-22T14:49:00Z">
                <w:pPr>
                  <w:spacing w:before="0" w:after="0"/>
                  <w:jc w:val="right"/>
                </w:pPr>
              </w:pPrChange>
            </w:pPr>
            <w:del w:id="19035" w:author="Houyem Rais" w:date="2024-02-22T14:46:00Z">
              <w:r w:rsidRPr="0086082B" w:rsidDel="00201166">
                <w:rPr>
                  <w:rFonts w:cs="Calibri"/>
                  <w:sz w:val="16"/>
                  <w:szCs w:val="16"/>
                </w:rPr>
                <w:delText>0,0</w:delText>
              </w:r>
            </w:del>
          </w:p>
        </w:tc>
        <w:tc>
          <w:tcPr>
            <w:tcW w:w="812" w:type="dxa"/>
            <w:tcBorders>
              <w:right w:val="dotted" w:sz="4" w:space="0" w:color="auto"/>
            </w:tcBorders>
            <w:vAlign w:val="center"/>
          </w:tcPr>
          <w:p w14:paraId="2E262C70" w14:textId="10E248DC" w:rsidR="0086082B" w:rsidRPr="0086082B" w:rsidDel="00201166" w:rsidRDefault="0086082B" w:rsidP="00D62BC5">
            <w:pPr>
              <w:spacing w:before="0" w:after="160"/>
              <w:jc w:val="left"/>
              <w:rPr>
                <w:del w:id="19036" w:author="Houyem Rais" w:date="2024-02-22T14:46:00Z"/>
                <w:rFonts w:asciiTheme="minorHAnsi" w:hAnsiTheme="minorHAnsi" w:cstheme="minorHAnsi"/>
                <w:sz w:val="16"/>
                <w:szCs w:val="16"/>
                <w:lang w:val="fr-FR"/>
              </w:rPr>
              <w:pPrChange w:id="19037" w:author="Houyem Rais" w:date="2024-02-22T14:49:00Z">
                <w:pPr>
                  <w:spacing w:before="0" w:after="0"/>
                  <w:jc w:val="right"/>
                </w:pPr>
              </w:pPrChange>
            </w:pPr>
            <w:del w:id="19038" w:author="Houyem Rais" w:date="2024-02-22T14:46:00Z">
              <w:r w:rsidRPr="0086082B" w:rsidDel="00201166">
                <w:rPr>
                  <w:rFonts w:cs="Calibri"/>
                  <w:sz w:val="16"/>
                  <w:szCs w:val="16"/>
                </w:rPr>
                <w:delText>33,8</w:delText>
              </w:r>
            </w:del>
          </w:p>
        </w:tc>
        <w:tc>
          <w:tcPr>
            <w:tcW w:w="930" w:type="dxa"/>
            <w:tcBorders>
              <w:left w:val="dotted" w:sz="4" w:space="0" w:color="auto"/>
            </w:tcBorders>
            <w:vAlign w:val="center"/>
          </w:tcPr>
          <w:p w14:paraId="09839610" w14:textId="4EAD9646" w:rsidR="0086082B" w:rsidRPr="0086082B" w:rsidDel="00201166" w:rsidRDefault="0086082B" w:rsidP="00D62BC5">
            <w:pPr>
              <w:spacing w:before="0" w:after="160"/>
              <w:jc w:val="left"/>
              <w:rPr>
                <w:del w:id="19039" w:author="Houyem Rais" w:date="2024-02-22T14:46:00Z"/>
                <w:rFonts w:asciiTheme="minorHAnsi" w:hAnsiTheme="minorHAnsi" w:cstheme="minorHAnsi"/>
                <w:sz w:val="16"/>
                <w:szCs w:val="16"/>
                <w:lang w:val="fr-FR"/>
              </w:rPr>
              <w:pPrChange w:id="19040" w:author="Houyem Rais" w:date="2024-02-22T14:49:00Z">
                <w:pPr>
                  <w:spacing w:before="0" w:after="0"/>
                  <w:jc w:val="right"/>
                </w:pPr>
              </w:pPrChange>
            </w:pPr>
            <w:del w:id="19041" w:author="Houyem Rais" w:date="2024-02-22T14:46:00Z">
              <w:r w:rsidRPr="0086082B" w:rsidDel="00201166">
                <w:rPr>
                  <w:rFonts w:cs="Calibri"/>
                  <w:sz w:val="16"/>
                  <w:szCs w:val="16"/>
                </w:rPr>
                <w:delText>0,0</w:delText>
              </w:r>
            </w:del>
          </w:p>
        </w:tc>
        <w:tc>
          <w:tcPr>
            <w:tcW w:w="808" w:type="dxa"/>
            <w:tcBorders>
              <w:right w:val="dotted" w:sz="4" w:space="0" w:color="auto"/>
            </w:tcBorders>
            <w:vAlign w:val="center"/>
          </w:tcPr>
          <w:p w14:paraId="1820A155" w14:textId="40E950B9" w:rsidR="0086082B" w:rsidRPr="0086082B" w:rsidDel="00201166" w:rsidRDefault="0086082B" w:rsidP="00D62BC5">
            <w:pPr>
              <w:spacing w:before="0" w:after="160"/>
              <w:jc w:val="left"/>
              <w:rPr>
                <w:del w:id="19042" w:author="Houyem Rais" w:date="2024-02-22T14:46:00Z"/>
                <w:rFonts w:asciiTheme="minorHAnsi" w:hAnsiTheme="minorHAnsi" w:cstheme="minorHAnsi"/>
                <w:sz w:val="16"/>
                <w:szCs w:val="16"/>
                <w:lang w:val="fr-FR"/>
              </w:rPr>
              <w:pPrChange w:id="19043" w:author="Houyem Rais" w:date="2024-02-22T14:49:00Z">
                <w:pPr>
                  <w:spacing w:before="0" w:after="0"/>
                  <w:jc w:val="right"/>
                </w:pPr>
              </w:pPrChange>
            </w:pPr>
            <w:del w:id="19044" w:author="Houyem Rais" w:date="2024-02-22T14:46:00Z">
              <w:r w:rsidRPr="0086082B" w:rsidDel="00201166">
                <w:rPr>
                  <w:rFonts w:cs="Calibri"/>
                  <w:sz w:val="16"/>
                  <w:szCs w:val="16"/>
                </w:rPr>
                <w:delText>27,8</w:delText>
              </w:r>
            </w:del>
          </w:p>
        </w:tc>
        <w:tc>
          <w:tcPr>
            <w:tcW w:w="930" w:type="dxa"/>
            <w:tcBorders>
              <w:left w:val="dotted" w:sz="4" w:space="0" w:color="auto"/>
            </w:tcBorders>
            <w:vAlign w:val="center"/>
          </w:tcPr>
          <w:p w14:paraId="36D9F23A" w14:textId="64A762FF" w:rsidR="0086082B" w:rsidRPr="0086082B" w:rsidDel="00201166" w:rsidRDefault="0086082B" w:rsidP="00D62BC5">
            <w:pPr>
              <w:spacing w:before="0" w:after="160"/>
              <w:jc w:val="left"/>
              <w:rPr>
                <w:del w:id="19045" w:author="Houyem Rais" w:date="2024-02-22T14:46:00Z"/>
                <w:rFonts w:asciiTheme="minorHAnsi" w:hAnsiTheme="minorHAnsi" w:cstheme="minorHAnsi"/>
                <w:sz w:val="16"/>
                <w:szCs w:val="16"/>
                <w:lang w:val="fr-FR"/>
              </w:rPr>
              <w:pPrChange w:id="19046" w:author="Houyem Rais" w:date="2024-02-22T14:49:00Z">
                <w:pPr>
                  <w:spacing w:before="0" w:after="0"/>
                  <w:jc w:val="right"/>
                </w:pPr>
              </w:pPrChange>
            </w:pPr>
            <w:del w:id="19047" w:author="Houyem Rais" w:date="2024-02-22T14:46:00Z">
              <w:r w:rsidRPr="0086082B" w:rsidDel="00201166">
                <w:rPr>
                  <w:rFonts w:cs="Calibri"/>
                  <w:sz w:val="16"/>
                  <w:szCs w:val="16"/>
                </w:rPr>
                <w:delText>0,0</w:delText>
              </w:r>
            </w:del>
          </w:p>
        </w:tc>
        <w:tc>
          <w:tcPr>
            <w:tcW w:w="856" w:type="dxa"/>
            <w:tcBorders>
              <w:right w:val="dotted" w:sz="4" w:space="0" w:color="auto"/>
            </w:tcBorders>
            <w:vAlign w:val="center"/>
          </w:tcPr>
          <w:p w14:paraId="622E6553" w14:textId="4D35F4EF" w:rsidR="0086082B" w:rsidRPr="0086082B" w:rsidDel="00201166" w:rsidRDefault="0086082B" w:rsidP="00D62BC5">
            <w:pPr>
              <w:spacing w:before="0" w:after="160"/>
              <w:jc w:val="left"/>
              <w:rPr>
                <w:del w:id="19048" w:author="Houyem Rais" w:date="2024-02-22T14:46:00Z"/>
                <w:rFonts w:asciiTheme="minorHAnsi" w:hAnsiTheme="minorHAnsi" w:cstheme="minorHAnsi"/>
                <w:sz w:val="16"/>
                <w:szCs w:val="16"/>
                <w:lang w:val="fr-FR"/>
              </w:rPr>
              <w:pPrChange w:id="19049" w:author="Houyem Rais" w:date="2024-02-22T14:49:00Z">
                <w:pPr>
                  <w:spacing w:before="0" w:after="0"/>
                  <w:jc w:val="right"/>
                </w:pPr>
              </w:pPrChange>
            </w:pPr>
            <w:del w:id="19050" w:author="Houyem Rais" w:date="2024-02-22T14:46:00Z">
              <w:r w:rsidRPr="0086082B" w:rsidDel="00201166">
                <w:rPr>
                  <w:rFonts w:cs="Calibri"/>
                  <w:sz w:val="16"/>
                  <w:szCs w:val="16"/>
                </w:rPr>
                <w:delText>30,6</w:delText>
              </w:r>
            </w:del>
          </w:p>
        </w:tc>
        <w:tc>
          <w:tcPr>
            <w:tcW w:w="930" w:type="dxa"/>
            <w:tcBorders>
              <w:left w:val="dotted" w:sz="4" w:space="0" w:color="auto"/>
            </w:tcBorders>
            <w:vAlign w:val="center"/>
          </w:tcPr>
          <w:p w14:paraId="28F1FB38" w14:textId="38B57D38" w:rsidR="0086082B" w:rsidRPr="0086082B" w:rsidDel="00201166" w:rsidRDefault="0086082B" w:rsidP="00D62BC5">
            <w:pPr>
              <w:spacing w:before="0" w:after="160"/>
              <w:jc w:val="left"/>
              <w:rPr>
                <w:del w:id="19051" w:author="Houyem Rais" w:date="2024-02-22T14:46:00Z"/>
                <w:rFonts w:asciiTheme="minorHAnsi" w:hAnsiTheme="minorHAnsi" w:cstheme="minorHAnsi"/>
                <w:sz w:val="16"/>
                <w:szCs w:val="16"/>
                <w:lang w:val="fr-FR"/>
              </w:rPr>
              <w:pPrChange w:id="19052" w:author="Houyem Rais" w:date="2024-02-22T14:49:00Z">
                <w:pPr>
                  <w:spacing w:before="0" w:after="0"/>
                  <w:jc w:val="right"/>
                </w:pPr>
              </w:pPrChange>
            </w:pPr>
            <w:del w:id="19053" w:author="Houyem Rais" w:date="2024-02-22T14:46:00Z">
              <w:r w:rsidRPr="0086082B" w:rsidDel="00201166">
                <w:rPr>
                  <w:rFonts w:cs="Calibri"/>
                  <w:sz w:val="16"/>
                  <w:szCs w:val="16"/>
                </w:rPr>
                <w:delText>0,0</w:delText>
              </w:r>
            </w:del>
          </w:p>
        </w:tc>
        <w:tc>
          <w:tcPr>
            <w:tcW w:w="801" w:type="dxa"/>
            <w:tcBorders>
              <w:right w:val="dotted" w:sz="4" w:space="0" w:color="auto"/>
            </w:tcBorders>
            <w:vAlign w:val="center"/>
          </w:tcPr>
          <w:p w14:paraId="663F538E" w14:textId="5F434DB2" w:rsidR="0086082B" w:rsidRPr="0086082B" w:rsidDel="00201166" w:rsidRDefault="0086082B" w:rsidP="00D62BC5">
            <w:pPr>
              <w:spacing w:before="0" w:after="160"/>
              <w:jc w:val="left"/>
              <w:rPr>
                <w:del w:id="19054" w:author="Houyem Rais" w:date="2024-02-22T14:46:00Z"/>
                <w:rFonts w:asciiTheme="minorHAnsi" w:hAnsiTheme="minorHAnsi" w:cstheme="minorHAnsi"/>
                <w:sz w:val="16"/>
                <w:szCs w:val="16"/>
                <w:lang w:val="fr-FR"/>
              </w:rPr>
              <w:pPrChange w:id="19055" w:author="Houyem Rais" w:date="2024-02-22T14:49:00Z">
                <w:pPr>
                  <w:spacing w:before="0" w:after="0"/>
                  <w:jc w:val="right"/>
                </w:pPr>
              </w:pPrChange>
            </w:pPr>
            <w:del w:id="19056" w:author="Houyem Rais" w:date="2024-02-22T14:46:00Z">
              <w:r w:rsidRPr="0086082B" w:rsidDel="00201166">
                <w:rPr>
                  <w:rFonts w:cs="Calibri"/>
                  <w:sz w:val="16"/>
                  <w:szCs w:val="16"/>
                </w:rPr>
                <w:delText>29,4</w:delText>
              </w:r>
            </w:del>
          </w:p>
        </w:tc>
        <w:tc>
          <w:tcPr>
            <w:tcW w:w="930" w:type="dxa"/>
            <w:tcBorders>
              <w:left w:val="dotted" w:sz="4" w:space="0" w:color="auto"/>
            </w:tcBorders>
            <w:vAlign w:val="center"/>
          </w:tcPr>
          <w:p w14:paraId="267561FA" w14:textId="44A8CE31" w:rsidR="0086082B" w:rsidRPr="0086082B" w:rsidDel="00201166" w:rsidRDefault="0086082B" w:rsidP="00D62BC5">
            <w:pPr>
              <w:spacing w:before="0" w:after="160"/>
              <w:jc w:val="left"/>
              <w:rPr>
                <w:del w:id="19057" w:author="Houyem Rais" w:date="2024-02-22T14:46:00Z"/>
                <w:rFonts w:asciiTheme="minorHAnsi" w:hAnsiTheme="minorHAnsi" w:cstheme="minorHAnsi"/>
                <w:sz w:val="16"/>
                <w:szCs w:val="16"/>
                <w:lang w:val="fr-FR"/>
              </w:rPr>
              <w:pPrChange w:id="19058" w:author="Houyem Rais" w:date="2024-02-22T14:49:00Z">
                <w:pPr>
                  <w:spacing w:before="0" w:after="0"/>
                  <w:jc w:val="right"/>
                </w:pPr>
              </w:pPrChange>
            </w:pPr>
            <w:del w:id="19059" w:author="Houyem Rais" w:date="2024-02-22T14:46:00Z">
              <w:r w:rsidRPr="0086082B" w:rsidDel="00201166">
                <w:rPr>
                  <w:rFonts w:cs="Calibri"/>
                  <w:sz w:val="16"/>
                  <w:szCs w:val="16"/>
                </w:rPr>
                <w:delText>0,0</w:delText>
              </w:r>
            </w:del>
          </w:p>
        </w:tc>
      </w:tr>
      <w:tr w:rsidR="0086082B" w:rsidRPr="00690C96" w:rsidDel="00201166" w14:paraId="30BADE31" w14:textId="4CC90E72" w:rsidTr="000E1E77">
        <w:trPr>
          <w:del w:id="19060" w:author="Houyem Rais" w:date="2024-02-22T14:46:00Z"/>
        </w:trPr>
        <w:tc>
          <w:tcPr>
            <w:tcW w:w="3027" w:type="dxa"/>
            <w:vAlign w:val="bottom"/>
          </w:tcPr>
          <w:p w14:paraId="2C80F02C" w14:textId="609304BB" w:rsidR="0086082B" w:rsidRPr="000409F8" w:rsidDel="00201166" w:rsidRDefault="0086082B" w:rsidP="00D62BC5">
            <w:pPr>
              <w:spacing w:before="0" w:after="160"/>
              <w:jc w:val="left"/>
              <w:rPr>
                <w:del w:id="19061" w:author="Houyem Rais" w:date="2024-02-22T14:46:00Z"/>
                <w:rFonts w:asciiTheme="minorHAnsi" w:hAnsiTheme="minorHAnsi" w:cstheme="minorHAnsi"/>
                <w:sz w:val="16"/>
                <w:szCs w:val="16"/>
                <w:lang w:val="fr-FR"/>
              </w:rPr>
              <w:pPrChange w:id="19062" w:author="Houyem Rais" w:date="2024-02-22T14:49:00Z">
                <w:pPr>
                  <w:spacing w:before="0" w:after="0"/>
                </w:pPr>
              </w:pPrChange>
            </w:pPr>
            <w:del w:id="19063" w:author="Houyem Rais" w:date="2024-02-22T14:46:00Z">
              <w:r w:rsidRPr="00690C96" w:rsidDel="00201166">
                <w:rPr>
                  <w:rFonts w:cstheme="minorHAnsi"/>
                  <w:sz w:val="16"/>
                  <w:szCs w:val="16"/>
                </w:rPr>
                <w:delText>Construction</w:delText>
              </w:r>
            </w:del>
          </w:p>
        </w:tc>
        <w:tc>
          <w:tcPr>
            <w:tcW w:w="871" w:type="dxa"/>
            <w:tcBorders>
              <w:right w:val="dotted" w:sz="4" w:space="0" w:color="auto"/>
            </w:tcBorders>
            <w:vAlign w:val="center"/>
          </w:tcPr>
          <w:p w14:paraId="698AA2DF" w14:textId="635A4648" w:rsidR="0086082B" w:rsidRPr="0086082B" w:rsidDel="00201166" w:rsidRDefault="0086082B" w:rsidP="00D62BC5">
            <w:pPr>
              <w:spacing w:before="0" w:after="160"/>
              <w:jc w:val="left"/>
              <w:rPr>
                <w:del w:id="19064" w:author="Houyem Rais" w:date="2024-02-22T14:46:00Z"/>
                <w:rFonts w:asciiTheme="minorHAnsi" w:hAnsiTheme="minorHAnsi" w:cstheme="minorHAnsi"/>
                <w:sz w:val="16"/>
                <w:szCs w:val="16"/>
                <w:lang w:val="fr-FR"/>
              </w:rPr>
              <w:pPrChange w:id="19065" w:author="Houyem Rais" w:date="2024-02-22T14:49:00Z">
                <w:pPr>
                  <w:spacing w:before="0" w:after="0"/>
                  <w:jc w:val="right"/>
                </w:pPr>
              </w:pPrChange>
            </w:pPr>
            <w:del w:id="19066" w:author="Houyem Rais" w:date="2024-02-22T14:46:00Z">
              <w:r w:rsidRPr="0086082B" w:rsidDel="00201166">
                <w:rPr>
                  <w:rFonts w:cs="Calibri"/>
                  <w:sz w:val="16"/>
                  <w:szCs w:val="16"/>
                </w:rPr>
                <w:delText>407,3</w:delText>
              </w:r>
            </w:del>
          </w:p>
        </w:tc>
        <w:tc>
          <w:tcPr>
            <w:tcW w:w="993" w:type="dxa"/>
            <w:tcBorders>
              <w:left w:val="dotted" w:sz="4" w:space="0" w:color="auto"/>
            </w:tcBorders>
            <w:vAlign w:val="center"/>
          </w:tcPr>
          <w:p w14:paraId="069739E7" w14:textId="58C092D5" w:rsidR="0086082B" w:rsidRPr="0086082B" w:rsidDel="00201166" w:rsidRDefault="0086082B" w:rsidP="00D62BC5">
            <w:pPr>
              <w:spacing w:before="0" w:after="160"/>
              <w:jc w:val="left"/>
              <w:rPr>
                <w:del w:id="19067" w:author="Houyem Rais" w:date="2024-02-22T14:46:00Z"/>
                <w:rFonts w:asciiTheme="minorHAnsi" w:hAnsiTheme="minorHAnsi" w:cstheme="minorHAnsi"/>
                <w:sz w:val="16"/>
                <w:szCs w:val="16"/>
                <w:lang w:val="fr-FR"/>
              </w:rPr>
              <w:pPrChange w:id="19068" w:author="Houyem Rais" w:date="2024-02-22T14:49:00Z">
                <w:pPr>
                  <w:spacing w:before="0" w:after="0"/>
                  <w:jc w:val="right"/>
                </w:pPr>
              </w:pPrChange>
            </w:pPr>
            <w:del w:id="19069" w:author="Houyem Rais" w:date="2024-02-22T14:46:00Z">
              <w:r w:rsidRPr="0086082B" w:rsidDel="00201166">
                <w:rPr>
                  <w:rFonts w:cs="Calibri"/>
                  <w:sz w:val="16"/>
                  <w:szCs w:val="16"/>
                </w:rPr>
                <w:delText>0,0</w:delText>
              </w:r>
            </w:del>
          </w:p>
        </w:tc>
        <w:tc>
          <w:tcPr>
            <w:tcW w:w="815" w:type="dxa"/>
            <w:tcBorders>
              <w:right w:val="dotted" w:sz="4" w:space="0" w:color="auto"/>
            </w:tcBorders>
            <w:vAlign w:val="center"/>
          </w:tcPr>
          <w:p w14:paraId="7295142E" w14:textId="6BF781F5" w:rsidR="0086082B" w:rsidRPr="0086082B" w:rsidDel="00201166" w:rsidRDefault="0086082B" w:rsidP="00D62BC5">
            <w:pPr>
              <w:spacing w:before="0" w:after="160"/>
              <w:jc w:val="left"/>
              <w:rPr>
                <w:del w:id="19070" w:author="Houyem Rais" w:date="2024-02-22T14:46:00Z"/>
                <w:rFonts w:asciiTheme="minorHAnsi" w:hAnsiTheme="minorHAnsi" w:cstheme="minorHAnsi"/>
                <w:sz w:val="16"/>
                <w:szCs w:val="16"/>
                <w:lang w:val="fr-FR"/>
              </w:rPr>
              <w:pPrChange w:id="19071" w:author="Houyem Rais" w:date="2024-02-22T14:49:00Z">
                <w:pPr>
                  <w:spacing w:before="0" w:after="0"/>
                  <w:jc w:val="right"/>
                </w:pPr>
              </w:pPrChange>
            </w:pPr>
            <w:del w:id="19072" w:author="Houyem Rais" w:date="2024-02-22T14:46:00Z">
              <w:r w:rsidRPr="0086082B" w:rsidDel="00201166">
                <w:rPr>
                  <w:rFonts w:cs="Calibri"/>
                  <w:sz w:val="16"/>
                  <w:szCs w:val="16"/>
                </w:rPr>
                <w:delText>551,5</w:delText>
              </w:r>
            </w:del>
          </w:p>
        </w:tc>
        <w:tc>
          <w:tcPr>
            <w:tcW w:w="993" w:type="dxa"/>
            <w:tcBorders>
              <w:left w:val="dotted" w:sz="4" w:space="0" w:color="auto"/>
            </w:tcBorders>
            <w:vAlign w:val="center"/>
          </w:tcPr>
          <w:p w14:paraId="5C340A91" w14:textId="1944A502" w:rsidR="0086082B" w:rsidRPr="0086082B" w:rsidDel="00201166" w:rsidRDefault="0086082B" w:rsidP="00D62BC5">
            <w:pPr>
              <w:spacing w:before="0" w:after="160"/>
              <w:jc w:val="left"/>
              <w:rPr>
                <w:del w:id="19073" w:author="Houyem Rais" w:date="2024-02-22T14:46:00Z"/>
                <w:rFonts w:asciiTheme="minorHAnsi" w:hAnsiTheme="minorHAnsi" w:cstheme="minorHAnsi"/>
                <w:sz w:val="16"/>
                <w:szCs w:val="16"/>
                <w:lang w:val="fr-FR"/>
              </w:rPr>
              <w:pPrChange w:id="19074" w:author="Houyem Rais" w:date="2024-02-22T14:49:00Z">
                <w:pPr>
                  <w:spacing w:before="0" w:after="0"/>
                  <w:jc w:val="right"/>
                </w:pPr>
              </w:pPrChange>
            </w:pPr>
            <w:del w:id="19075" w:author="Houyem Rais" w:date="2024-02-22T14:46:00Z">
              <w:r w:rsidRPr="0086082B" w:rsidDel="00201166">
                <w:rPr>
                  <w:rFonts w:cs="Calibri"/>
                  <w:sz w:val="16"/>
                  <w:szCs w:val="16"/>
                </w:rPr>
                <w:delText>0,0</w:delText>
              </w:r>
            </w:del>
          </w:p>
        </w:tc>
        <w:tc>
          <w:tcPr>
            <w:tcW w:w="812" w:type="dxa"/>
            <w:tcBorders>
              <w:right w:val="dotted" w:sz="4" w:space="0" w:color="auto"/>
            </w:tcBorders>
            <w:vAlign w:val="center"/>
          </w:tcPr>
          <w:p w14:paraId="53863F35" w14:textId="7D0B437B" w:rsidR="0086082B" w:rsidRPr="0086082B" w:rsidDel="00201166" w:rsidRDefault="0086082B" w:rsidP="00D62BC5">
            <w:pPr>
              <w:spacing w:before="0" w:after="160"/>
              <w:jc w:val="left"/>
              <w:rPr>
                <w:del w:id="19076" w:author="Houyem Rais" w:date="2024-02-22T14:46:00Z"/>
                <w:rFonts w:asciiTheme="minorHAnsi" w:hAnsiTheme="minorHAnsi" w:cstheme="minorHAnsi"/>
                <w:sz w:val="16"/>
                <w:szCs w:val="16"/>
                <w:lang w:val="fr-FR"/>
              </w:rPr>
              <w:pPrChange w:id="19077" w:author="Houyem Rais" w:date="2024-02-22T14:49:00Z">
                <w:pPr>
                  <w:spacing w:before="0" w:after="0"/>
                  <w:jc w:val="right"/>
                </w:pPr>
              </w:pPrChange>
            </w:pPr>
            <w:del w:id="19078" w:author="Houyem Rais" w:date="2024-02-22T14:46:00Z">
              <w:r w:rsidRPr="0086082B" w:rsidDel="00201166">
                <w:rPr>
                  <w:rFonts w:cs="Calibri"/>
                  <w:sz w:val="16"/>
                  <w:szCs w:val="16"/>
                </w:rPr>
                <w:delText>376,4</w:delText>
              </w:r>
            </w:del>
          </w:p>
        </w:tc>
        <w:tc>
          <w:tcPr>
            <w:tcW w:w="930" w:type="dxa"/>
            <w:tcBorders>
              <w:left w:val="dotted" w:sz="4" w:space="0" w:color="auto"/>
            </w:tcBorders>
            <w:vAlign w:val="center"/>
          </w:tcPr>
          <w:p w14:paraId="6033A89F" w14:textId="1AE62B18" w:rsidR="0086082B" w:rsidRPr="0086082B" w:rsidDel="00201166" w:rsidRDefault="0086082B" w:rsidP="00D62BC5">
            <w:pPr>
              <w:spacing w:before="0" w:after="160"/>
              <w:jc w:val="left"/>
              <w:rPr>
                <w:del w:id="19079" w:author="Houyem Rais" w:date="2024-02-22T14:46:00Z"/>
                <w:rFonts w:asciiTheme="minorHAnsi" w:hAnsiTheme="minorHAnsi" w:cstheme="minorHAnsi"/>
                <w:sz w:val="16"/>
                <w:szCs w:val="16"/>
                <w:lang w:val="fr-FR"/>
              </w:rPr>
              <w:pPrChange w:id="19080" w:author="Houyem Rais" w:date="2024-02-22T14:49:00Z">
                <w:pPr>
                  <w:spacing w:before="0" w:after="0"/>
                  <w:jc w:val="right"/>
                </w:pPr>
              </w:pPrChange>
            </w:pPr>
            <w:del w:id="19081" w:author="Houyem Rais" w:date="2024-02-22T14:46:00Z">
              <w:r w:rsidRPr="0086082B" w:rsidDel="00201166">
                <w:rPr>
                  <w:rFonts w:cs="Calibri"/>
                  <w:sz w:val="16"/>
                  <w:szCs w:val="16"/>
                </w:rPr>
                <w:delText>0,0</w:delText>
              </w:r>
            </w:del>
          </w:p>
        </w:tc>
        <w:tc>
          <w:tcPr>
            <w:tcW w:w="808" w:type="dxa"/>
            <w:tcBorders>
              <w:right w:val="dotted" w:sz="4" w:space="0" w:color="auto"/>
            </w:tcBorders>
            <w:vAlign w:val="center"/>
          </w:tcPr>
          <w:p w14:paraId="38D8C9D5" w14:textId="7F0074D6" w:rsidR="0086082B" w:rsidRPr="0086082B" w:rsidDel="00201166" w:rsidRDefault="0086082B" w:rsidP="00D62BC5">
            <w:pPr>
              <w:spacing w:before="0" w:after="160"/>
              <w:jc w:val="left"/>
              <w:rPr>
                <w:del w:id="19082" w:author="Houyem Rais" w:date="2024-02-22T14:46:00Z"/>
                <w:rFonts w:asciiTheme="minorHAnsi" w:hAnsiTheme="minorHAnsi" w:cstheme="minorHAnsi"/>
                <w:sz w:val="16"/>
                <w:szCs w:val="16"/>
                <w:lang w:val="fr-FR"/>
              </w:rPr>
              <w:pPrChange w:id="19083" w:author="Houyem Rais" w:date="2024-02-22T14:49:00Z">
                <w:pPr>
                  <w:spacing w:before="0" w:after="0"/>
                  <w:jc w:val="right"/>
                </w:pPr>
              </w:pPrChange>
            </w:pPr>
            <w:del w:id="19084" w:author="Houyem Rais" w:date="2024-02-22T14:46:00Z">
              <w:r w:rsidRPr="0086082B" w:rsidDel="00201166">
                <w:rPr>
                  <w:rFonts w:cs="Calibri"/>
                  <w:sz w:val="16"/>
                  <w:szCs w:val="16"/>
                </w:rPr>
                <w:delText>362,4</w:delText>
              </w:r>
            </w:del>
          </w:p>
        </w:tc>
        <w:tc>
          <w:tcPr>
            <w:tcW w:w="930" w:type="dxa"/>
            <w:tcBorders>
              <w:left w:val="dotted" w:sz="4" w:space="0" w:color="auto"/>
            </w:tcBorders>
            <w:vAlign w:val="center"/>
          </w:tcPr>
          <w:p w14:paraId="6FC3C3B2" w14:textId="465CDC7C" w:rsidR="0086082B" w:rsidRPr="0086082B" w:rsidDel="00201166" w:rsidRDefault="0086082B" w:rsidP="00D62BC5">
            <w:pPr>
              <w:spacing w:before="0" w:after="160"/>
              <w:jc w:val="left"/>
              <w:rPr>
                <w:del w:id="19085" w:author="Houyem Rais" w:date="2024-02-22T14:46:00Z"/>
                <w:rFonts w:asciiTheme="minorHAnsi" w:hAnsiTheme="minorHAnsi" w:cstheme="minorHAnsi"/>
                <w:sz w:val="16"/>
                <w:szCs w:val="16"/>
                <w:lang w:val="fr-FR"/>
              </w:rPr>
              <w:pPrChange w:id="19086" w:author="Houyem Rais" w:date="2024-02-22T14:49:00Z">
                <w:pPr>
                  <w:spacing w:before="0" w:after="0"/>
                  <w:jc w:val="right"/>
                </w:pPr>
              </w:pPrChange>
            </w:pPr>
            <w:del w:id="19087" w:author="Houyem Rais" w:date="2024-02-22T14:46:00Z">
              <w:r w:rsidRPr="0086082B" w:rsidDel="00201166">
                <w:rPr>
                  <w:rFonts w:cs="Calibri"/>
                  <w:sz w:val="16"/>
                  <w:szCs w:val="16"/>
                </w:rPr>
                <w:delText>0,0</w:delText>
              </w:r>
            </w:del>
          </w:p>
        </w:tc>
        <w:tc>
          <w:tcPr>
            <w:tcW w:w="856" w:type="dxa"/>
            <w:tcBorders>
              <w:right w:val="dotted" w:sz="4" w:space="0" w:color="auto"/>
            </w:tcBorders>
            <w:vAlign w:val="center"/>
          </w:tcPr>
          <w:p w14:paraId="44378344" w14:textId="0EA4C646" w:rsidR="0086082B" w:rsidRPr="0086082B" w:rsidDel="00201166" w:rsidRDefault="0086082B" w:rsidP="00D62BC5">
            <w:pPr>
              <w:spacing w:before="0" w:after="160"/>
              <w:jc w:val="left"/>
              <w:rPr>
                <w:del w:id="19088" w:author="Houyem Rais" w:date="2024-02-22T14:46:00Z"/>
                <w:rFonts w:asciiTheme="minorHAnsi" w:hAnsiTheme="minorHAnsi" w:cstheme="minorHAnsi"/>
                <w:sz w:val="16"/>
                <w:szCs w:val="16"/>
                <w:lang w:val="fr-FR"/>
              </w:rPr>
              <w:pPrChange w:id="19089" w:author="Houyem Rais" w:date="2024-02-22T14:49:00Z">
                <w:pPr>
                  <w:spacing w:before="0" w:after="0"/>
                  <w:jc w:val="right"/>
                </w:pPr>
              </w:pPrChange>
            </w:pPr>
            <w:del w:id="19090" w:author="Houyem Rais" w:date="2024-02-22T14:46:00Z">
              <w:r w:rsidRPr="0086082B" w:rsidDel="00201166">
                <w:rPr>
                  <w:rFonts w:cs="Calibri"/>
                  <w:sz w:val="16"/>
                  <w:szCs w:val="16"/>
                </w:rPr>
                <w:delText>411,1</w:delText>
              </w:r>
            </w:del>
          </w:p>
        </w:tc>
        <w:tc>
          <w:tcPr>
            <w:tcW w:w="930" w:type="dxa"/>
            <w:tcBorders>
              <w:left w:val="dotted" w:sz="4" w:space="0" w:color="auto"/>
            </w:tcBorders>
            <w:vAlign w:val="center"/>
          </w:tcPr>
          <w:p w14:paraId="20B3AE6F" w14:textId="43663AA9" w:rsidR="0086082B" w:rsidRPr="0086082B" w:rsidDel="00201166" w:rsidRDefault="0086082B" w:rsidP="00D62BC5">
            <w:pPr>
              <w:spacing w:before="0" w:after="160"/>
              <w:jc w:val="left"/>
              <w:rPr>
                <w:del w:id="19091" w:author="Houyem Rais" w:date="2024-02-22T14:46:00Z"/>
                <w:rFonts w:asciiTheme="minorHAnsi" w:hAnsiTheme="minorHAnsi" w:cstheme="minorHAnsi"/>
                <w:sz w:val="16"/>
                <w:szCs w:val="16"/>
                <w:lang w:val="fr-FR"/>
              </w:rPr>
              <w:pPrChange w:id="19092" w:author="Houyem Rais" w:date="2024-02-22T14:49:00Z">
                <w:pPr>
                  <w:spacing w:before="0" w:after="0"/>
                  <w:jc w:val="right"/>
                </w:pPr>
              </w:pPrChange>
            </w:pPr>
            <w:del w:id="19093" w:author="Houyem Rais" w:date="2024-02-22T14:46:00Z">
              <w:r w:rsidRPr="0086082B" w:rsidDel="00201166">
                <w:rPr>
                  <w:rFonts w:cs="Calibri"/>
                  <w:sz w:val="16"/>
                  <w:szCs w:val="16"/>
                </w:rPr>
                <w:delText>0,0</w:delText>
              </w:r>
            </w:del>
          </w:p>
        </w:tc>
        <w:tc>
          <w:tcPr>
            <w:tcW w:w="801" w:type="dxa"/>
            <w:tcBorders>
              <w:right w:val="dotted" w:sz="4" w:space="0" w:color="auto"/>
            </w:tcBorders>
            <w:vAlign w:val="center"/>
          </w:tcPr>
          <w:p w14:paraId="28378CED" w14:textId="4C393829" w:rsidR="0086082B" w:rsidRPr="0086082B" w:rsidDel="00201166" w:rsidRDefault="0086082B" w:rsidP="00D62BC5">
            <w:pPr>
              <w:spacing w:before="0" w:after="160"/>
              <w:jc w:val="left"/>
              <w:rPr>
                <w:del w:id="19094" w:author="Houyem Rais" w:date="2024-02-22T14:46:00Z"/>
                <w:rFonts w:asciiTheme="minorHAnsi" w:hAnsiTheme="minorHAnsi" w:cstheme="minorHAnsi"/>
                <w:sz w:val="16"/>
                <w:szCs w:val="16"/>
                <w:lang w:val="fr-FR"/>
              </w:rPr>
              <w:pPrChange w:id="19095" w:author="Houyem Rais" w:date="2024-02-22T14:49:00Z">
                <w:pPr>
                  <w:spacing w:before="0" w:after="0"/>
                  <w:jc w:val="right"/>
                </w:pPr>
              </w:pPrChange>
            </w:pPr>
            <w:del w:id="19096" w:author="Houyem Rais" w:date="2024-02-22T14:46:00Z">
              <w:r w:rsidRPr="0086082B" w:rsidDel="00201166">
                <w:rPr>
                  <w:rFonts w:cs="Calibri"/>
                  <w:sz w:val="16"/>
                  <w:szCs w:val="16"/>
                </w:rPr>
                <w:delText>389,9</w:delText>
              </w:r>
            </w:del>
          </w:p>
        </w:tc>
        <w:tc>
          <w:tcPr>
            <w:tcW w:w="930" w:type="dxa"/>
            <w:tcBorders>
              <w:left w:val="dotted" w:sz="4" w:space="0" w:color="auto"/>
            </w:tcBorders>
            <w:vAlign w:val="center"/>
          </w:tcPr>
          <w:p w14:paraId="76262734" w14:textId="20648EDA" w:rsidR="0086082B" w:rsidRPr="0086082B" w:rsidDel="00201166" w:rsidRDefault="0086082B" w:rsidP="00D62BC5">
            <w:pPr>
              <w:spacing w:before="0" w:after="160"/>
              <w:jc w:val="left"/>
              <w:rPr>
                <w:del w:id="19097" w:author="Houyem Rais" w:date="2024-02-22T14:46:00Z"/>
                <w:rFonts w:asciiTheme="minorHAnsi" w:hAnsiTheme="minorHAnsi" w:cstheme="minorHAnsi"/>
                <w:sz w:val="16"/>
                <w:szCs w:val="16"/>
                <w:lang w:val="fr-FR"/>
              </w:rPr>
              <w:pPrChange w:id="19098" w:author="Houyem Rais" w:date="2024-02-22T14:49:00Z">
                <w:pPr>
                  <w:spacing w:before="0" w:after="0"/>
                  <w:jc w:val="right"/>
                </w:pPr>
              </w:pPrChange>
            </w:pPr>
            <w:del w:id="19099" w:author="Houyem Rais" w:date="2024-02-22T14:46:00Z">
              <w:r w:rsidRPr="0086082B" w:rsidDel="00201166">
                <w:rPr>
                  <w:rFonts w:cs="Calibri"/>
                  <w:sz w:val="16"/>
                  <w:szCs w:val="16"/>
                </w:rPr>
                <w:delText>0,0</w:delText>
              </w:r>
            </w:del>
          </w:p>
        </w:tc>
      </w:tr>
      <w:tr w:rsidR="0086082B" w:rsidRPr="00690C96" w:rsidDel="00201166" w14:paraId="6258C3EF" w14:textId="3D0BDB46" w:rsidTr="000E1E77">
        <w:trPr>
          <w:del w:id="19100" w:author="Houyem Rais" w:date="2024-02-22T14:46:00Z"/>
        </w:trPr>
        <w:tc>
          <w:tcPr>
            <w:tcW w:w="3027" w:type="dxa"/>
            <w:vAlign w:val="bottom"/>
          </w:tcPr>
          <w:p w14:paraId="0BEAD1A6" w14:textId="1331EE50" w:rsidR="0086082B" w:rsidRPr="000409F8" w:rsidDel="00201166" w:rsidRDefault="0086082B" w:rsidP="00D62BC5">
            <w:pPr>
              <w:spacing w:before="0" w:after="160"/>
              <w:jc w:val="left"/>
              <w:rPr>
                <w:del w:id="19101" w:author="Houyem Rais" w:date="2024-02-22T14:46:00Z"/>
                <w:rFonts w:asciiTheme="minorHAnsi" w:hAnsiTheme="minorHAnsi" w:cstheme="minorHAnsi"/>
                <w:sz w:val="16"/>
                <w:szCs w:val="16"/>
                <w:lang w:val="fr-FR"/>
              </w:rPr>
              <w:pPrChange w:id="19102" w:author="Houyem Rais" w:date="2024-02-22T14:49:00Z">
                <w:pPr>
                  <w:spacing w:before="0" w:after="0"/>
                </w:pPr>
              </w:pPrChange>
            </w:pPr>
            <w:del w:id="19103" w:author="Houyem Rais" w:date="2024-02-22T14:46:00Z">
              <w:r w:rsidRPr="00690C96" w:rsidDel="00201166">
                <w:rPr>
                  <w:rFonts w:cstheme="minorHAnsi"/>
                  <w:sz w:val="16"/>
                  <w:szCs w:val="16"/>
                </w:rPr>
                <w:delText>Exploitation</w:delText>
              </w:r>
            </w:del>
          </w:p>
        </w:tc>
        <w:tc>
          <w:tcPr>
            <w:tcW w:w="871" w:type="dxa"/>
            <w:tcBorders>
              <w:right w:val="dotted" w:sz="4" w:space="0" w:color="auto"/>
            </w:tcBorders>
            <w:vAlign w:val="center"/>
          </w:tcPr>
          <w:p w14:paraId="4A798A99" w14:textId="1E76AA0E" w:rsidR="0086082B" w:rsidRPr="0086082B" w:rsidDel="00201166" w:rsidRDefault="0086082B" w:rsidP="00D62BC5">
            <w:pPr>
              <w:spacing w:before="0" w:after="160"/>
              <w:jc w:val="left"/>
              <w:rPr>
                <w:del w:id="19104" w:author="Houyem Rais" w:date="2024-02-22T14:46:00Z"/>
                <w:rFonts w:asciiTheme="minorHAnsi" w:hAnsiTheme="minorHAnsi" w:cstheme="minorHAnsi"/>
                <w:sz w:val="16"/>
                <w:szCs w:val="16"/>
                <w:lang w:val="fr-FR"/>
              </w:rPr>
              <w:pPrChange w:id="19105" w:author="Houyem Rais" w:date="2024-02-22T14:49:00Z">
                <w:pPr>
                  <w:spacing w:before="0" w:after="0"/>
                  <w:jc w:val="right"/>
                </w:pPr>
              </w:pPrChange>
            </w:pPr>
            <w:del w:id="19106" w:author="Houyem Rais" w:date="2024-02-22T14:46:00Z">
              <w:r w:rsidRPr="0086082B" w:rsidDel="00201166">
                <w:rPr>
                  <w:rFonts w:cs="Calibri"/>
                  <w:sz w:val="16"/>
                  <w:szCs w:val="16"/>
                </w:rPr>
                <w:delText>71,1</w:delText>
              </w:r>
            </w:del>
          </w:p>
        </w:tc>
        <w:tc>
          <w:tcPr>
            <w:tcW w:w="993" w:type="dxa"/>
            <w:tcBorders>
              <w:left w:val="dotted" w:sz="4" w:space="0" w:color="auto"/>
            </w:tcBorders>
            <w:vAlign w:val="center"/>
          </w:tcPr>
          <w:p w14:paraId="33C6D963" w14:textId="037FC20D" w:rsidR="0086082B" w:rsidRPr="0086082B" w:rsidDel="00201166" w:rsidRDefault="0086082B" w:rsidP="00D62BC5">
            <w:pPr>
              <w:spacing w:before="0" w:after="160"/>
              <w:jc w:val="left"/>
              <w:rPr>
                <w:del w:id="19107" w:author="Houyem Rais" w:date="2024-02-22T14:46:00Z"/>
                <w:rFonts w:asciiTheme="minorHAnsi" w:hAnsiTheme="minorHAnsi" w:cstheme="minorHAnsi"/>
                <w:b/>
                <w:bCs/>
                <w:sz w:val="16"/>
                <w:szCs w:val="16"/>
                <w:lang w:val="fr-FR"/>
              </w:rPr>
              <w:pPrChange w:id="19108" w:author="Houyem Rais" w:date="2024-02-22T14:49:00Z">
                <w:pPr>
                  <w:spacing w:before="0" w:after="0"/>
                  <w:jc w:val="right"/>
                </w:pPr>
              </w:pPrChange>
            </w:pPr>
            <w:del w:id="19109" w:author="Houyem Rais" w:date="2024-02-22T14:46:00Z">
              <w:r w:rsidRPr="0086082B" w:rsidDel="00201166">
                <w:rPr>
                  <w:rFonts w:cs="Calibri"/>
                  <w:sz w:val="16"/>
                  <w:szCs w:val="16"/>
                </w:rPr>
                <w:delText>85,4</w:delText>
              </w:r>
            </w:del>
          </w:p>
        </w:tc>
        <w:tc>
          <w:tcPr>
            <w:tcW w:w="815" w:type="dxa"/>
            <w:tcBorders>
              <w:right w:val="dotted" w:sz="4" w:space="0" w:color="auto"/>
            </w:tcBorders>
            <w:vAlign w:val="center"/>
          </w:tcPr>
          <w:p w14:paraId="6E8E8194" w14:textId="6ACADF40" w:rsidR="0086082B" w:rsidRPr="0086082B" w:rsidDel="00201166" w:rsidRDefault="0086082B" w:rsidP="00D62BC5">
            <w:pPr>
              <w:spacing w:before="0" w:after="160"/>
              <w:jc w:val="left"/>
              <w:rPr>
                <w:del w:id="19110" w:author="Houyem Rais" w:date="2024-02-22T14:46:00Z"/>
                <w:rFonts w:asciiTheme="minorHAnsi" w:hAnsiTheme="minorHAnsi" w:cstheme="minorHAnsi"/>
                <w:b/>
                <w:bCs/>
                <w:sz w:val="16"/>
                <w:szCs w:val="16"/>
                <w:lang w:val="fr-FR"/>
              </w:rPr>
              <w:pPrChange w:id="19111" w:author="Houyem Rais" w:date="2024-02-22T14:49:00Z">
                <w:pPr>
                  <w:spacing w:before="0" w:after="0"/>
                  <w:jc w:val="right"/>
                </w:pPr>
              </w:pPrChange>
            </w:pPr>
            <w:del w:id="19112" w:author="Houyem Rais" w:date="2024-02-22T14:46:00Z">
              <w:r w:rsidRPr="0086082B" w:rsidDel="00201166">
                <w:rPr>
                  <w:rFonts w:cs="Calibri"/>
                  <w:sz w:val="16"/>
                  <w:szCs w:val="16"/>
                </w:rPr>
                <w:delText>67,9</w:delText>
              </w:r>
            </w:del>
          </w:p>
        </w:tc>
        <w:tc>
          <w:tcPr>
            <w:tcW w:w="993" w:type="dxa"/>
            <w:tcBorders>
              <w:left w:val="dotted" w:sz="4" w:space="0" w:color="auto"/>
            </w:tcBorders>
            <w:vAlign w:val="center"/>
          </w:tcPr>
          <w:p w14:paraId="6C0E0A11" w14:textId="4AD4C67A" w:rsidR="0086082B" w:rsidRPr="0086082B" w:rsidDel="00201166" w:rsidRDefault="0086082B" w:rsidP="00D62BC5">
            <w:pPr>
              <w:spacing w:before="0" w:after="160"/>
              <w:jc w:val="left"/>
              <w:rPr>
                <w:del w:id="19113" w:author="Houyem Rais" w:date="2024-02-22T14:46:00Z"/>
                <w:rFonts w:asciiTheme="minorHAnsi" w:hAnsiTheme="minorHAnsi" w:cstheme="minorHAnsi"/>
                <w:b/>
                <w:bCs/>
                <w:sz w:val="16"/>
                <w:szCs w:val="16"/>
                <w:lang w:val="fr-FR"/>
              </w:rPr>
              <w:pPrChange w:id="19114" w:author="Houyem Rais" w:date="2024-02-22T14:49:00Z">
                <w:pPr>
                  <w:spacing w:before="0" w:after="0"/>
                  <w:jc w:val="right"/>
                </w:pPr>
              </w:pPrChange>
            </w:pPr>
            <w:del w:id="19115" w:author="Houyem Rais" w:date="2024-02-22T14:46:00Z">
              <w:r w:rsidRPr="0086082B" w:rsidDel="00201166">
                <w:rPr>
                  <w:rFonts w:cs="Calibri"/>
                  <w:sz w:val="16"/>
                  <w:szCs w:val="16"/>
                </w:rPr>
                <w:delText>72,2</w:delText>
              </w:r>
            </w:del>
          </w:p>
        </w:tc>
        <w:tc>
          <w:tcPr>
            <w:tcW w:w="812" w:type="dxa"/>
            <w:tcBorders>
              <w:right w:val="dotted" w:sz="4" w:space="0" w:color="auto"/>
            </w:tcBorders>
            <w:vAlign w:val="center"/>
          </w:tcPr>
          <w:p w14:paraId="71A51F64" w14:textId="270D56A9" w:rsidR="0086082B" w:rsidRPr="0086082B" w:rsidDel="00201166" w:rsidRDefault="0086082B" w:rsidP="00D62BC5">
            <w:pPr>
              <w:spacing w:before="0" w:after="160"/>
              <w:jc w:val="left"/>
              <w:rPr>
                <w:del w:id="19116" w:author="Houyem Rais" w:date="2024-02-22T14:46:00Z"/>
                <w:rFonts w:asciiTheme="minorHAnsi" w:hAnsiTheme="minorHAnsi" w:cstheme="minorHAnsi"/>
                <w:b/>
                <w:bCs/>
                <w:sz w:val="16"/>
                <w:szCs w:val="16"/>
                <w:lang w:val="fr-FR"/>
              </w:rPr>
              <w:pPrChange w:id="19117" w:author="Houyem Rais" w:date="2024-02-22T14:49:00Z">
                <w:pPr>
                  <w:spacing w:before="0" w:after="0"/>
                  <w:jc w:val="right"/>
                </w:pPr>
              </w:pPrChange>
            </w:pPr>
            <w:del w:id="19118" w:author="Houyem Rais" w:date="2024-02-22T14:46:00Z">
              <w:r w:rsidRPr="0086082B" w:rsidDel="00201166">
                <w:rPr>
                  <w:rFonts w:cs="Calibri"/>
                  <w:sz w:val="16"/>
                  <w:szCs w:val="16"/>
                </w:rPr>
                <w:delText>51,4</w:delText>
              </w:r>
            </w:del>
          </w:p>
        </w:tc>
        <w:tc>
          <w:tcPr>
            <w:tcW w:w="930" w:type="dxa"/>
            <w:tcBorders>
              <w:left w:val="dotted" w:sz="4" w:space="0" w:color="auto"/>
            </w:tcBorders>
            <w:vAlign w:val="center"/>
          </w:tcPr>
          <w:p w14:paraId="66B22AD9" w14:textId="4D4E1D57" w:rsidR="0086082B" w:rsidRPr="0086082B" w:rsidDel="00201166" w:rsidRDefault="0086082B" w:rsidP="00D62BC5">
            <w:pPr>
              <w:spacing w:before="0" w:after="160"/>
              <w:jc w:val="left"/>
              <w:rPr>
                <w:del w:id="19119" w:author="Houyem Rais" w:date="2024-02-22T14:46:00Z"/>
                <w:rFonts w:asciiTheme="minorHAnsi" w:hAnsiTheme="minorHAnsi" w:cstheme="minorHAnsi"/>
                <w:b/>
                <w:bCs/>
                <w:sz w:val="16"/>
                <w:szCs w:val="16"/>
                <w:lang w:val="fr-FR"/>
              </w:rPr>
              <w:pPrChange w:id="19120" w:author="Houyem Rais" w:date="2024-02-22T14:49:00Z">
                <w:pPr>
                  <w:spacing w:before="0" w:after="0"/>
                  <w:jc w:val="right"/>
                </w:pPr>
              </w:pPrChange>
            </w:pPr>
            <w:del w:id="19121" w:author="Houyem Rais" w:date="2024-02-22T14:46:00Z">
              <w:r w:rsidRPr="0086082B" w:rsidDel="00201166">
                <w:rPr>
                  <w:rFonts w:cs="Calibri"/>
                  <w:sz w:val="16"/>
                  <w:szCs w:val="16"/>
                </w:rPr>
                <w:delText>53,8</w:delText>
              </w:r>
            </w:del>
          </w:p>
        </w:tc>
        <w:tc>
          <w:tcPr>
            <w:tcW w:w="808" w:type="dxa"/>
            <w:tcBorders>
              <w:right w:val="dotted" w:sz="4" w:space="0" w:color="auto"/>
            </w:tcBorders>
            <w:vAlign w:val="center"/>
          </w:tcPr>
          <w:p w14:paraId="5C22B9D8" w14:textId="4DEC2C74" w:rsidR="0086082B" w:rsidRPr="0086082B" w:rsidDel="00201166" w:rsidRDefault="0086082B" w:rsidP="00D62BC5">
            <w:pPr>
              <w:spacing w:before="0" w:after="160"/>
              <w:jc w:val="left"/>
              <w:rPr>
                <w:del w:id="19122" w:author="Houyem Rais" w:date="2024-02-22T14:46:00Z"/>
                <w:rFonts w:asciiTheme="minorHAnsi" w:hAnsiTheme="minorHAnsi" w:cstheme="minorHAnsi"/>
                <w:b/>
                <w:bCs/>
                <w:sz w:val="16"/>
                <w:szCs w:val="16"/>
                <w:lang w:val="fr-FR"/>
              </w:rPr>
              <w:pPrChange w:id="19123" w:author="Houyem Rais" w:date="2024-02-22T14:49:00Z">
                <w:pPr>
                  <w:spacing w:before="0" w:after="0"/>
                  <w:jc w:val="right"/>
                </w:pPr>
              </w:pPrChange>
            </w:pPr>
            <w:del w:id="19124" w:author="Houyem Rais" w:date="2024-02-22T14:46:00Z">
              <w:r w:rsidRPr="0086082B" w:rsidDel="00201166">
                <w:rPr>
                  <w:rFonts w:cs="Calibri"/>
                  <w:sz w:val="16"/>
                  <w:szCs w:val="16"/>
                </w:rPr>
                <w:delText>36,3</w:delText>
              </w:r>
            </w:del>
          </w:p>
        </w:tc>
        <w:tc>
          <w:tcPr>
            <w:tcW w:w="930" w:type="dxa"/>
            <w:tcBorders>
              <w:left w:val="dotted" w:sz="4" w:space="0" w:color="auto"/>
            </w:tcBorders>
            <w:vAlign w:val="center"/>
          </w:tcPr>
          <w:p w14:paraId="3B408CB4" w14:textId="51F13D4F" w:rsidR="0086082B" w:rsidRPr="0086082B" w:rsidDel="00201166" w:rsidRDefault="0086082B" w:rsidP="00D62BC5">
            <w:pPr>
              <w:spacing w:before="0" w:after="160"/>
              <w:jc w:val="left"/>
              <w:rPr>
                <w:del w:id="19125" w:author="Houyem Rais" w:date="2024-02-22T14:46:00Z"/>
                <w:rFonts w:asciiTheme="minorHAnsi" w:hAnsiTheme="minorHAnsi" w:cstheme="minorHAnsi"/>
                <w:b/>
                <w:bCs/>
                <w:sz w:val="16"/>
                <w:szCs w:val="16"/>
                <w:lang w:val="fr-FR"/>
              </w:rPr>
              <w:pPrChange w:id="19126" w:author="Houyem Rais" w:date="2024-02-22T14:49:00Z">
                <w:pPr>
                  <w:spacing w:before="0" w:after="0"/>
                  <w:jc w:val="right"/>
                </w:pPr>
              </w:pPrChange>
            </w:pPr>
            <w:del w:id="19127" w:author="Houyem Rais" w:date="2024-02-22T14:46:00Z">
              <w:r w:rsidRPr="0086082B" w:rsidDel="00201166">
                <w:rPr>
                  <w:rFonts w:cs="Calibri"/>
                  <w:sz w:val="16"/>
                  <w:szCs w:val="16"/>
                </w:rPr>
                <w:delText>20,1</w:delText>
              </w:r>
            </w:del>
          </w:p>
        </w:tc>
        <w:tc>
          <w:tcPr>
            <w:tcW w:w="856" w:type="dxa"/>
            <w:tcBorders>
              <w:right w:val="dotted" w:sz="4" w:space="0" w:color="auto"/>
            </w:tcBorders>
            <w:vAlign w:val="center"/>
          </w:tcPr>
          <w:p w14:paraId="3662AB2F" w14:textId="13F2AF0B" w:rsidR="0086082B" w:rsidRPr="0086082B" w:rsidDel="00201166" w:rsidRDefault="0086082B" w:rsidP="00D62BC5">
            <w:pPr>
              <w:spacing w:before="0" w:after="160"/>
              <w:jc w:val="left"/>
              <w:rPr>
                <w:del w:id="19128" w:author="Houyem Rais" w:date="2024-02-22T14:46:00Z"/>
                <w:rFonts w:asciiTheme="minorHAnsi" w:hAnsiTheme="minorHAnsi" w:cstheme="minorHAnsi"/>
                <w:sz w:val="16"/>
                <w:szCs w:val="16"/>
                <w:lang w:val="fr-FR"/>
              </w:rPr>
              <w:pPrChange w:id="19129" w:author="Houyem Rais" w:date="2024-02-22T14:49:00Z">
                <w:pPr>
                  <w:spacing w:before="0" w:after="0"/>
                  <w:jc w:val="right"/>
                </w:pPr>
              </w:pPrChange>
            </w:pPr>
            <w:del w:id="19130" w:author="Houyem Rais" w:date="2024-02-22T14:46:00Z">
              <w:r w:rsidRPr="0086082B" w:rsidDel="00201166">
                <w:rPr>
                  <w:rFonts w:cs="Calibri"/>
                  <w:sz w:val="16"/>
                  <w:szCs w:val="16"/>
                </w:rPr>
                <w:delText>75,7</w:delText>
              </w:r>
            </w:del>
          </w:p>
        </w:tc>
        <w:tc>
          <w:tcPr>
            <w:tcW w:w="930" w:type="dxa"/>
            <w:tcBorders>
              <w:left w:val="dotted" w:sz="4" w:space="0" w:color="auto"/>
            </w:tcBorders>
            <w:vAlign w:val="center"/>
          </w:tcPr>
          <w:p w14:paraId="024E0318" w14:textId="79DBC680" w:rsidR="0086082B" w:rsidRPr="0086082B" w:rsidDel="00201166" w:rsidRDefault="0086082B" w:rsidP="00D62BC5">
            <w:pPr>
              <w:spacing w:before="0" w:after="160"/>
              <w:jc w:val="left"/>
              <w:rPr>
                <w:del w:id="19131" w:author="Houyem Rais" w:date="2024-02-22T14:46:00Z"/>
                <w:rFonts w:asciiTheme="minorHAnsi" w:hAnsiTheme="minorHAnsi" w:cstheme="minorHAnsi"/>
                <w:sz w:val="16"/>
                <w:szCs w:val="16"/>
                <w:lang w:val="fr-FR"/>
              </w:rPr>
              <w:pPrChange w:id="19132" w:author="Houyem Rais" w:date="2024-02-22T14:49:00Z">
                <w:pPr>
                  <w:spacing w:before="0" w:after="0"/>
                  <w:jc w:val="right"/>
                </w:pPr>
              </w:pPrChange>
            </w:pPr>
            <w:del w:id="19133" w:author="Houyem Rais" w:date="2024-02-22T14:46:00Z">
              <w:r w:rsidRPr="0086082B" w:rsidDel="00201166">
                <w:rPr>
                  <w:rFonts w:cs="Calibri"/>
                  <w:sz w:val="16"/>
                  <w:szCs w:val="16"/>
                </w:rPr>
                <w:delText>84,0</w:delText>
              </w:r>
            </w:del>
          </w:p>
        </w:tc>
        <w:tc>
          <w:tcPr>
            <w:tcW w:w="801" w:type="dxa"/>
            <w:tcBorders>
              <w:right w:val="dotted" w:sz="4" w:space="0" w:color="auto"/>
            </w:tcBorders>
            <w:vAlign w:val="center"/>
          </w:tcPr>
          <w:p w14:paraId="05D95B1B" w14:textId="646C0284" w:rsidR="0086082B" w:rsidRPr="0086082B" w:rsidDel="00201166" w:rsidRDefault="0086082B" w:rsidP="00D62BC5">
            <w:pPr>
              <w:spacing w:before="0" w:after="160"/>
              <w:jc w:val="left"/>
              <w:rPr>
                <w:del w:id="19134" w:author="Houyem Rais" w:date="2024-02-22T14:46:00Z"/>
                <w:rFonts w:asciiTheme="minorHAnsi" w:hAnsiTheme="minorHAnsi" w:cstheme="minorHAnsi"/>
                <w:sz w:val="16"/>
                <w:szCs w:val="16"/>
                <w:lang w:val="fr-FR"/>
              </w:rPr>
              <w:pPrChange w:id="19135" w:author="Houyem Rais" w:date="2024-02-22T14:49:00Z">
                <w:pPr>
                  <w:spacing w:before="0" w:after="0"/>
                  <w:jc w:val="right"/>
                </w:pPr>
              </w:pPrChange>
            </w:pPr>
            <w:del w:id="19136" w:author="Houyem Rais" w:date="2024-02-22T14:46:00Z">
              <w:r w:rsidRPr="0086082B" w:rsidDel="00201166">
                <w:rPr>
                  <w:rFonts w:cs="Calibri"/>
                  <w:sz w:val="16"/>
                  <w:szCs w:val="16"/>
                </w:rPr>
                <w:delText>58,2</w:delText>
              </w:r>
            </w:del>
          </w:p>
        </w:tc>
        <w:tc>
          <w:tcPr>
            <w:tcW w:w="930" w:type="dxa"/>
            <w:tcBorders>
              <w:left w:val="dotted" w:sz="4" w:space="0" w:color="auto"/>
            </w:tcBorders>
            <w:vAlign w:val="center"/>
          </w:tcPr>
          <w:p w14:paraId="7E88D4CD" w14:textId="65CB2308" w:rsidR="0086082B" w:rsidRPr="0086082B" w:rsidDel="00201166" w:rsidRDefault="0086082B" w:rsidP="00D62BC5">
            <w:pPr>
              <w:spacing w:before="0" w:after="160"/>
              <w:jc w:val="left"/>
              <w:rPr>
                <w:del w:id="19137" w:author="Houyem Rais" w:date="2024-02-22T14:46:00Z"/>
                <w:rFonts w:asciiTheme="minorHAnsi" w:hAnsiTheme="minorHAnsi" w:cstheme="minorHAnsi"/>
                <w:sz w:val="16"/>
                <w:szCs w:val="16"/>
                <w:lang w:val="fr-FR"/>
              </w:rPr>
              <w:pPrChange w:id="19138" w:author="Houyem Rais" w:date="2024-02-22T14:49:00Z">
                <w:pPr>
                  <w:spacing w:before="0" w:after="0"/>
                  <w:jc w:val="right"/>
                </w:pPr>
              </w:pPrChange>
            </w:pPr>
            <w:del w:id="19139" w:author="Houyem Rais" w:date="2024-02-22T14:46:00Z">
              <w:r w:rsidRPr="0086082B" w:rsidDel="00201166">
                <w:rPr>
                  <w:rFonts w:cs="Calibri"/>
                  <w:sz w:val="16"/>
                  <w:szCs w:val="16"/>
                </w:rPr>
                <w:delText>53,3</w:delText>
              </w:r>
            </w:del>
          </w:p>
        </w:tc>
      </w:tr>
      <w:tr w:rsidR="0086082B" w:rsidRPr="00690C96" w:rsidDel="00201166" w14:paraId="450594CA" w14:textId="3CA1B5F4" w:rsidTr="000E1E77">
        <w:trPr>
          <w:del w:id="19140" w:author="Houyem Rais" w:date="2024-02-22T14:46:00Z"/>
        </w:trPr>
        <w:tc>
          <w:tcPr>
            <w:tcW w:w="3027" w:type="dxa"/>
            <w:vAlign w:val="bottom"/>
          </w:tcPr>
          <w:p w14:paraId="0261821E" w14:textId="7C742281" w:rsidR="0086082B" w:rsidRPr="000409F8" w:rsidDel="00201166" w:rsidRDefault="0086082B" w:rsidP="00D62BC5">
            <w:pPr>
              <w:spacing w:before="0" w:after="160"/>
              <w:jc w:val="left"/>
              <w:rPr>
                <w:del w:id="19141" w:author="Houyem Rais" w:date="2024-02-22T14:46:00Z"/>
                <w:rFonts w:asciiTheme="minorHAnsi" w:hAnsiTheme="minorHAnsi" w:cstheme="minorHAnsi"/>
                <w:sz w:val="16"/>
                <w:szCs w:val="16"/>
                <w:lang w:val="fr-FR"/>
              </w:rPr>
              <w:pPrChange w:id="19142" w:author="Houyem Rais" w:date="2024-02-22T14:49:00Z">
                <w:pPr>
                  <w:spacing w:before="0" w:after="0"/>
                </w:pPr>
              </w:pPrChange>
            </w:pPr>
            <w:del w:id="19143" w:author="Houyem Rais" w:date="2024-02-22T14:46:00Z">
              <w:r w:rsidRPr="00690C96" w:rsidDel="00201166">
                <w:rPr>
                  <w:rFonts w:cstheme="minorHAnsi"/>
                  <w:sz w:val="16"/>
                  <w:szCs w:val="16"/>
                </w:rPr>
                <w:delText>Renouvellement et transfert</w:delText>
              </w:r>
            </w:del>
          </w:p>
        </w:tc>
        <w:tc>
          <w:tcPr>
            <w:tcW w:w="871" w:type="dxa"/>
            <w:tcBorders>
              <w:right w:val="dotted" w:sz="4" w:space="0" w:color="auto"/>
            </w:tcBorders>
            <w:vAlign w:val="center"/>
          </w:tcPr>
          <w:p w14:paraId="71C967A7" w14:textId="135920A6" w:rsidR="0086082B" w:rsidRPr="0086082B" w:rsidDel="00201166" w:rsidRDefault="0086082B" w:rsidP="00D62BC5">
            <w:pPr>
              <w:spacing w:before="0" w:after="160"/>
              <w:jc w:val="left"/>
              <w:rPr>
                <w:del w:id="19144" w:author="Houyem Rais" w:date="2024-02-22T14:46:00Z"/>
                <w:rFonts w:asciiTheme="minorHAnsi" w:hAnsiTheme="minorHAnsi" w:cstheme="minorHAnsi"/>
                <w:sz w:val="16"/>
                <w:szCs w:val="16"/>
                <w:lang w:val="fr-FR"/>
              </w:rPr>
              <w:pPrChange w:id="19145" w:author="Houyem Rais" w:date="2024-02-22T14:49:00Z">
                <w:pPr>
                  <w:spacing w:before="0" w:after="0"/>
                  <w:jc w:val="right"/>
                </w:pPr>
              </w:pPrChange>
            </w:pPr>
            <w:del w:id="19146" w:author="Houyem Rais" w:date="2024-02-22T14:46:00Z">
              <w:r w:rsidRPr="0086082B" w:rsidDel="00201166">
                <w:rPr>
                  <w:rFonts w:cs="Calibri"/>
                  <w:sz w:val="16"/>
                  <w:szCs w:val="16"/>
                </w:rPr>
                <w:delText>7,7</w:delText>
              </w:r>
            </w:del>
          </w:p>
        </w:tc>
        <w:tc>
          <w:tcPr>
            <w:tcW w:w="993" w:type="dxa"/>
            <w:tcBorders>
              <w:left w:val="dotted" w:sz="4" w:space="0" w:color="auto"/>
            </w:tcBorders>
            <w:vAlign w:val="center"/>
          </w:tcPr>
          <w:p w14:paraId="569A58B2" w14:textId="6B3FDA2D" w:rsidR="0086082B" w:rsidRPr="0086082B" w:rsidDel="00201166" w:rsidRDefault="0086082B" w:rsidP="00D62BC5">
            <w:pPr>
              <w:spacing w:before="0" w:after="160"/>
              <w:jc w:val="left"/>
              <w:rPr>
                <w:del w:id="19147" w:author="Houyem Rais" w:date="2024-02-22T14:46:00Z"/>
                <w:rFonts w:asciiTheme="minorHAnsi" w:hAnsiTheme="minorHAnsi" w:cstheme="minorHAnsi"/>
                <w:b/>
                <w:bCs/>
                <w:sz w:val="16"/>
                <w:szCs w:val="16"/>
                <w:lang w:val="fr-FR"/>
              </w:rPr>
              <w:pPrChange w:id="19148" w:author="Houyem Rais" w:date="2024-02-22T14:49:00Z">
                <w:pPr>
                  <w:spacing w:before="0" w:after="0"/>
                  <w:jc w:val="right"/>
                </w:pPr>
              </w:pPrChange>
            </w:pPr>
            <w:del w:id="19149" w:author="Houyem Rais" w:date="2024-02-22T14:46:00Z">
              <w:r w:rsidRPr="0086082B" w:rsidDel="00201166">
                <w:rPr>
                  <w:rFonts w:cs="Calibri"/>
                  <w:sz w:val="16"/>
                  <w:szCs w:val="16"/>
                </w:rPr>
                <w:delText>0,0</w:delText>
              </w:r>
            </w:del>
          </w:p>
        </w:tc>
        <w:tc>
          <w:tcPr>
            <w:tcW w:w="815" w:type="dxa"/>
            <w:tcBorders>
              <w:right w:val="dotted" w:sz="4" w:space="0" w:color="auto"/>
            </w:tcBorders>
            <w:vAlign w:val="center"/>
          </w:tcPr>
          <w:p w14:paraId="7A498C23" w14:textId="5D3492CD" w:rsidR="0086082B" w:rsidRPr="0086082B" w:rsidDel="00201166" w:rsidRDefault="0086082B" w:rsidP="00D62BC5">
            <w:pPr>
              <w:spacing w:before="0" w:after="160"/>
              <w:jc w:val="left"/>
              <w:rPr>
                <w:del w:id="19150" w:author="Houyem Rais" w:date="2024-02-22T14:46:00Z"/>
                <w:rFonts w:asciiTheme="minorHAnsi" w:hAnsiTheme="minorHAnsi" w:cstheme="minorHAnsi"/>
                <w:b/>
                <w:bCs/>
                <w:sz w:val="16"/>
                <w:szCs w:val="16"/>
                <w:lang w:val="fr-FR"/>
              </w:rPr>
              <w:pPrChange w:id="19151" w:author="Houyem Rais" w:date="2024-02-22T14:49:00Z">
                <w:pPr>
                  <w:spacing w:before="0" w:after="0"/>
                  <w:jc w:val="right"/>
                </w:pPr>
              </w:pPrChange>
            </w:pPr>
            <w:del w:id="19152" w:author="Houyem Rais" w:date="2024-02-22T14:46:00Z">
              <w:r w:rsidRPr="0086082B" w:rsidDel="00201166">
                <w:rPr>
                  <w:rFonts w:cs="Calibri"/>
                  <w:sz w:val="16"/>
                  <w:szCs w:val="16"/>
                </w:rPr>
                <w:delText>5,8</w:delText>
              </w:r>
            </w:del>
          </w:p>
        </w:tc>
        <w:tc>
          <w:tcPr>
            <w:tcW w:w="993" w:type="dxa"/>
            <w:tcBorders>
              <w:left w:val="dotted" w:sz="4" w:space="0" w:color="auto"/>
            </w:tcBorders>
            <w:vAlign w:val="center"/>
          </w:tcPr>
          <w:p w14:paraId="729214FF" w14:textId="5ED18D6A" w:rsidR="0086082B" w:rsidRPr="0086082B" w:rsidDel="00201166" w:rsidRDefault="0086082B" w:rsidP="00D62BC5">
            <w:pPr>
              <w:spacing w:before="0" w:after="160"/>
              <w:jc w:val="left"/>
              <w:rPr>
                <w:del w:id="19153" w:author="Houyem Rais" w:date="2024-02-22T14:46:00Z"/>
                <w:rFonts w:asciiTheme="minorHAnsi" w:hAnsiTheme="minorHAnsi" w:cstheme="minorHAnsi"/>
                <w:b/>
                <w:bCs/>
                <w:sz w:val="16"/>
                <w:szCs w:val="16"/>
                <w:lang w:val="fr-FR"/>
              </w:rPr>
              <w:pPrChange w:id="19154" w:author="Houyem Rais" w:date="2024-02-22T14:49:00Z">
                <w:pPr>
                  <w:spacing w:before="0" w:after="0"/>
                  <w:jc w:val="right"/>
                </w:pPr>
              </w:pPrChange>
            </w:pPr>
            <w:del w:id="19155" w:author="Houyem Rais" w:date="2024-02-22T14:46:00Z">
              <w:r w:rsidRPr="0086082B" w:rsidDel="00201166">
                <w:rPr>
                  <w:rFonts w:cs="Calibri"/>
                  <w:sz w:val="16"/>
                  <w:szCs w:val="16"/>
                </w:rPr>
                <w:delText>0,0</w:delText>
              </w:r>
            </w:del>
          </w:p>
        </w:tc>
        <w:tc>
          <w:tcPr>
            <w:tcW w:w="812" w:type="dxa"/>
            <w:tcBorders>
              <w:right w:val="dotted" w:sz="4" w:space="0" w:color="auto"/>
            </w:tcBorders>
            <w:vAlign w:val="center"/>
          </w:tcPr>
          <w:p w14:paraId="693C6542" w14:textId="12A30E0D" w:rsidR="0086082B" w:rsidRPr="0086082B" w:rsidDel="00201166" w:rsidRDefault="0086082B" w:rsidP="00D62BC5">
            <w:pPr>
              <w:spacing w:before="0" w:after="160"/>
              <w:jc w:val="left"/>
              <w:rPr>
                <w:del w:id="19156" w:author="Houyem Rais" w:date="2024-02-22T14:46:00Z"/>
                <w:rFonts w:asciiTheme="minorHAnsi" w:hAnsiTheme="minorHAnsi" w:cstheme="minorHAnsi"/>
                <w:b/>
                <w:bCs/>
                <w:sz w:val="16"/>
                <w:szCs w:val="16"/>
                <w:lang w:val="fr-FR"/>
              </w:rPr>
              <w:pPrChange w:id="19157" w:author="Houyem Rais" w:date="2024-02-22T14:49:00Z">
                <w:pPr>
                  <w:spacing w:before="0" w:after="0"/>
                  <w:jc w:val="right"/>
                </w:pPr>
              </w:pPrChange>
            </w:pPr>
            <w:del w:id="19158" w:author="Houyem Rais" w:date="2024-02-22T14:46:00Z">
              <w:r w:rsidRPr="0086082B" w:rsidDel="00201166">
                <w:rPr>
                  <w:rFonts w:cs="Calibri"/>
                  <w:sz w:val="16"/>
                  <w:szCs w:val="16"/>
                </w:rPr>
                <w:delText>3,1</w:delText>
              </w:r>
            </w:del>
          </w:p>
        </w:tc>
        <w:tc>
          <w:tcPr>
            <w:tcW w:w="930" w:type="dxa"/>
            <w:tcBorders>
              <w:left w:val="dotted" w:sz="4" w:space="0" w:color="auto"/>
            </w:tcBorders>
            <w:vAlign w:val="center"/>
          </w:tcPr>
          <w:p w14:paraId="4D058119" w14:textId="126C566F" w:rsidR="0086082B" w:rsidRPr="0086082B" w:rsidDel="00201166" w:rsidRDefault="0086082B" w:rsidP="00D62BC5">
            <w:pPr>
              <w:spacing w:before="0" w:after="160"/>
              <w:jc w:val="left"/>
              <w:rPr>
                <w:del w:id="19159" w:author="Houyem Rais" w:date="2024-02-22T14:46:00Z"/>
                <w:rFonts w:asciiTheme="minorHAnsi" w:hAnsiTheme="minorHAnsi" w:cstheme="minorHAnsi"/>
                <w:b/>
                <w:bCs/>
                <w:sz w:val="16"/>
                <w:szCs w:val="16"/>
                <w:lang w:val="fr-FR"/>
              </w:rPr>
              <w:pPrChange w:id="19160" w:author="Houyem Rais" w:date="2024-02-22T14:49:00Z">
                <w:pPr>
                  <w:spacing w:before="0" w:after="0"/>
                  <w:jc w:val="right"/>
                </w:pPr>
              </w:pPrChange>
            </w:pPr>
            <w:del w:id="19161" w:author="Houyem Rais" w:date="2024-02-22T14:46:00Z">
              <w:r w:rsidRPr="0086082B" w:rsidDel="00201166">
                <w:rPr>
                  <w:rFonts w:cs="Calibri"/>
                  <w:sz w:val="16"/>
                  <w:szCs w:val="16"/>
                </w:rPr>
                <w:delText>0,0</w:delText>
              </w:r>
            </w:del>
          </w:p>
        </w:tc>
        <w:tc>
          <w:tcPr>
            <w:tcW w:w="808" w:type="dxa"/>
            <w:tcBorders>
              <w:right w:val="dotted" w:sz="4" w:space="0" w:color="auto"/>
            </w:tcBorders>
            <w:vAlign w:val="center"/>
          </w:tcPr>
          <w:p w14:paraId="67367A0A" w14:textId="6D38430C" w:rsidR="0086082B" w:rsidRPr="0086082B" w:rsidDel="00201166" w:rsidRDefault="0086082B" w:rsidP="00D62BC5">
            <w:pPr>
              <w:spacing w:before="0" w:after="160"/>
              <w:jc w:val="left"/>
              <w:rPr>
                <w:del w:id="19162" w:author="Houyem Rais" w:date="2024-02-22T14:46:00Z"/>
                <w:rFonts w:asciiTheme="minorHAnsi" w:hAnsiTheme="minorHAnsi" w:cstheme="minorHAnsi"/>
                <w:b/>
                <w:bCs/>
                <w:sz w:val="16"/>
                <w:szCs w:val="16"/>
                <w:lang w:val="fr-FR"/>
              </w:rPr>
              <w:pPrChange w:id="19163" w:author="Houyem Rais" w:date="2024-02-22T14:49:00Z">
                <w:pPr>
                  <w:spacing w:before="0" w:after="0"/>
                  <w:jc w:val="right"/>
                </w:pPr>
              </w:pPrChange>
            </w:pPr>
            <w:del w:id="19164" w:author="Houyem Rais" w:date="2024-02-22T14:46:00Z">
              <w:r w:rsidRPr="0086082B" w:rsidDel="00201166">
                <w:rPr>
                  <w:rFonts w:cs="Calibri"/>
                  <w:sz w:val="16"/>
                  <w:szCs w:val="16"/>
                </w:rPr>
                <w:delText>3,1</w:delText>
              </w:r>
            </w:del>
          </w:p>
        </w:tc>
        <w:tc>
          <w:tcPr>
            <w:tcW w:w="930" w:type="dxa"/>
            <w:tcBorders>
              <w:left w:val="dotted" w:sz="4" w:space="0" w:color="auto"/>
            </w:tcBorders>
            <w:vAlign w:val="center"/>
          </w:tcPr>
          <w:p w14:paraId="2FF4C94B" w14:textId="65496CDA" w:rsidR="0086082B" w:rsidRPr="0086082B" w:rsidDel="00201166" w:rsidRDefault="0086082B" w:rsidP="00D62BC5">
            <w:pPr>
              <w:spacing w:before="0" w:after="160"/>
              <w:jc w:val="left"/>
              <w:rPr>
                <w:del w:id="19165" w:author="Houyem Rais" w:date="2024-02-22T14:46:00Z"/>
                <w:rFonts w:asciiTheme="minorHAnsi" w:hAnsiTheme="minorHAnsi" w:cstheme="minorHAnsi"/>
                <w:b/>
                <w:bCs/>
                <w:sz w:val="16"/>
                <w:szCs w:val="16"/>
                <w:lang w:val="fr-FR"/>
              </w:rPr>
              <w:pPrChange w:id="19166" w:author="Houyem Rais" w:date="2024-02-22T14:49:00Z">
                <w:pPr>
                  <w:spacing w:before="0" w:after="0"/>
                  <w:jc w:val="right"/>
                </w:pPr>
              </w:pPrChange>
            </w:pPr>
            <w:del w:id="19167" w:author="Houyem Rais" w:date="2024-02-22T14:46:00Z">
              <w:r w:rsidRPr="0086082B" w:rsidDel="00201166">
                <w:rPr>
                  <w:rFonts w:cs="Calibri"/>
                  <w:sz w:val="16"/>
                  <w:szCs w:val="16"/>
                </w:rPr>
                <w:delText>0,0</w:delText>
              </w:r>
            </w:del>
          </w:p>
        </w:tc>
        <w:tc>
          <w:tcPr>
            <w:tcW w:w="856" w:type="dxa"/>
            <w:tcBorders>
              <w:right w:val="dotted" w:sz="4" w:space="0" w:color="auto"/>
            </w:tcBorders>
            <w:vAlign w:val="center"/>
          </w:tcPr>
          <w:p w14:paraId="5CDB1F28" w14:textId="1168A660" w:rsidR="0086082B" w:rsidRPr="0086082B" w:rsidDel="00201166" w:rsidRDefault="0086082B" w:rsidP="00D62BC5">
            <w:pPr>
              <w:spacing w:before="0" w:after="160"/>
              <w:jc w:val="left"/>
              <w:rPr>
                <w:del w:id="19168" w:author="Houyem Rais" w:date="2024-02-22T14:46:00Z"/>
                <w:rFonts w:asciiTheme="minorHAnsi" w:hAnsiTheme="minorHAnsi" w:cstheme="minorHAnsi"/>
                <w:sz w:val="16"/>
                <w:szCs w:val="16"/>
                <w:lang w:val="fr-FR"/>
              </w:rPr>
              <w:pPrChange w:id="19169" w:author="Houyem Rais" w:date="2024-02-22T14:49:00Z">
                <w:pPr>
                  <w:spacing w:before="0" w:after="0"/>
                  <w:jc w:val="right"/>
                </w:pPr>
              </w:pPrChange>
            </w:pPr>
            <w:del w:id="19170" w:author="Houyem Rais" w:date="2024-02-22T14:46:00Z">
              <w:r w:rsidRPr="0086082B" w:rsidDel="00201166">
                <w:rPr>
                  <w:rFonts w:cs="Calibri"/>
                  <w:sz w:val="16"/>
                  <w:szCs w:val="16"/>
                </w:rPr>
                <w:delText>4,1</w:delText>
              </w:r>
            </w:del>
          </w:p>
        </w:tc>
        <w:tc>
          <w:tcPr>
            <w:tcW w:w="930" w:type="dxa"/>
            <w:tcBorders>
              <w:left w:val="dotted" w:sz="4" w:space="0" w:color="auto"/>
            </w:tcBorders>
            <w:vAlign w:val="center"/>
          </w:tcPr>
          <w:p w14:paraId="5D47245C" w14:textId="43F2DF94" w:rsidR="0086082B" w:rsidRPr="0086082B" w:rsidDel="00201166" w:rsidRDefault="0086082B" w:rsidP="00D62BC5">
            <w:pPr>
              <w:spacing w:before="0" w:after="160"/>
              <w:jc w:val="left"/>
              <w:rPr>
                <w:del w:id="19171" w:author="Houyem Rais" w:date="2024-02-22T14:46:00Z"/>
                <w:rFonts w:asciiTheme="minorHAnsi" w:hAnsiTheme="minorHAnsi" w:cstheme="minorHAnsi"/>
                <w:sz w:val="16"/>
                <w:szCs w:val="16"/>
                <w:lang w:val="fr-FR"/>
              </w:rPr>
              <w:pPrChange w:id="19172" w:author="Houyem Rais" w:date="2024-02-22T14:49:00Z">
                <w:pPr>
                  <w:spacing w:before="0" w:after="0"/>
                  <w:jc w:val="right"/>
                </w:pPr>
              </w:pPrChange>
            </w:pPr>
            <w:del w:id="19173" w:author="Houyem Rais" w:date="2024-02-22T14:46:00Z">
              <w:r w:rsidRPr="0086082B" w:rsidDel="00201166">
                <w:rPr>
                  <w:rFonts w:cs="Calibri"/>
                  <w:sz w:val="16"/>
                  <w:szCs w:val="16"/>
                </w:rPr>
                <w:delText>0,0</w:delText>
              </w:r>
            </w:del>
          </w:p>
        </w:tc>
        <w:tc>
          <w:tcPr>
            <w:tcW w:w="801" w:type="dxa"/>
            <w:tcBorders>
              <w:right w:val="dotted" w:sz="4" w:space="0" w:color="auto"/>
            </w:tcBorders>
            <w:vAlign w:val="center"/>
          </w:tcPr>
          <w:p w14:paraId="0D4ACDAB" w14:textId="33C5A7C6" w:rsidR="0086082B" w:rsidRPr="0086082B" w:rsidDel="00201166" w:rsidRDefault="0086082B" w:rsidP="00D62BC5">
            <w:pPr>
              <w:spacing w:before="0" w:after="160"/>
              <w:jc w:val="left"/>
              <w:rPr>
                <w:del w:id="19174" w:author="Houyem Rais" w:date="2024-02-22T14:46:00Z"/>
                <w:rFonts w:asciiTheme="minorHAnsi" w:hAnsiTheme="minorHAnsi" w:cstheme="minorHAnsi"/>
                <w:sz w:val="16"/>
                <w:szCs w:val="16"/>
                <w:lang w:val="fr-FR"/>
              </w:rPr>
              <w:pPrChange w:id="19175" w:author="Houyem Rais" w:date="2024-02-22T14:49:00Z">
                <w:pPr>
                  <w:spacing w:before="0" w:after="0"/>
                  <w:jc w:val="right"/>
                </w:pPr>
              </w:pPrChange>
            </w:pPr>
            <w:del w:id="19176" w:author="Houyem Rais" w:date="2024-02-22T14:46:00Z">
              <w:r w:rsidRPr="0086082B" w:rsidDel="00201166">
                <w:rPr>
                  <w:rFonts w:cs="Calibri"/>
                  <w:b/>
                  <w:bCs/>
                  <w:sz w:val="16"/>
                  <w:szCs w:val="16"/>
                </w:rPr>
                <w:delText>2,4</w:delText>
              </w:r>
            </w:del>
          </w:p>
        </w:tc>
        <w:tc>
          <w:tcPr>
            <w:tcW w:w="930" w:type="dxa"/>
            <w:tcBorders>
              <w:left w:val="dotted" w:sz="4" w:space="0" w:color="auto"/>
            </w:tcBorders>
            <w:vAlign w:val="center"/>
          </w:tcPr>
          <w:p w14:paraId="09C0D059" w14:textId="73DE925C" w:rsidR="0086082B" w:rsidRPr="0086082B" w:rsidDel="00201166" w:rsidRDefault="0086082B" w:rsidP="00D62BC5">
            <w:pPr>
              <w:spacing w:before="0" w:after="160"/>
              <w:jc w:val="left"/>
              <w:rPr>
                <w:del w:id="19177" w:author="Houyem Rais" w:date="2024-02-22T14:46:00Z"/>
                <w:rFonts w:asciiTheme="minorHAnsi" w:hAnsiTheme="minorHAnsi" w:cstheme="minorHAnsi"/>
                <w:sz w:val="16"/>
                <w:szCs w:val="16"/>
                <w:lang w:val="fr-FR"/>
              </w:rPr>
              <w:pPrChange w:id="19178" w:author="Houyem Rais" w:date="2024-02-22T14:49:00Z">
                <w:pPr>
                  <w:spacing w:before="0" w:after="0"/>
                  <w:jc w:val="right"/>
                </w:pPr>
              </w:pPrChange>
            </w:pPr>
            <w:del w:id="19179" w:author="Houyem Rais" w:date="2024-02-22T14:46:00Z">
              <w:r w:rsidRPr="0086082B" w:rsidDel="00201166">
                <w:rPr>
                  <w:rFonts w:cs="Calibri"/>
                  <w:b/>
                  <w:bCs/>
                  <w:sz w:val="16"/>
                  <w:szCs w:val="16"/>
                </w:rPr>
                <w:delText>0,0</w:delText>
              </w:r>
            </w:del>
          </w:p>
        </w:tc>
      </w:tr>
      <w:tr w:rsidR="0086082B" w:rsidRPr="00690C96" w:rsidDel="00201166" w14:paraId="1A4CC065" w14:textId="5BEDE623" w:rsidTr="000E1E77">
        <w:trPr>
          <w:del w:id="19180" w:author="Houyem Rais" w:date="2024-02-22T14:46:00Z"/>
        </w:trPr>
        <w:tc>
          <w:tcPr>
            <w:tcW w:w="3027" w:type="dxa"/>
            <w:vAlign w:val="center"/>
          </w:tcPr>
          <w:p w14:paraId="0229D48A" w14:textId="5997E8AA" w:rsidR="0086082B" w:rsidRPr="00690C96" w:rsidDel="00201166" w:rsidRDefault="0086082B" w:rsidP="00D62BC5">
            <w:pPr>
              <w:spacing w:before="0" w:after="160"/>
              <w:jc w:val="left"/>
              <w:rPr>
                <w:del w:id="19181" w:author="Houyem Rais" w:date="2024-02-22T14:46:00Z"/>
                <w:rFonts w:asciiTheme="minorHAnsi" w:hAnsiTheme="minorHAnsi" w:cstheme="minorHAnsi"/>
                <w:b/>
                <w:bCs/>
                <w:i/>
                <w:iCs/>
                <w:sz w:val="16"/>
                <w:szCs w:val="16"/>
                <w:lang w:val="fr-FR"/>
              </w:rPr>
              <w:pPrChange w:id="19182" w:author="Houyem Rais" w:date="2024-02-22T14:49:00Z">
                <w:pPr>
                  <w:spacing w:before="0" w:after="0"/>
                </w:pPr>
              </w:pPrChange>
            </w:pPr>
            <w:del w:id="19183" w:author="Houyem Rais" w:date="2024-02-22T14:46:00Z">
              <w:r w:rsidRPr="00690C96" w:rsidDel="00201166">
                <w:rPr>
                  <w:rFonts w:cstheme="minorHAnsi"/>
                  <w:b/>
                  <w:bCs/>
                  <w:i/>
                  <w:iCs/>
                  <w:sz w:val="16"/>
                  <w:szCs w:val="16"/>
                </w:rPr>
                <w:delText xml:space="preserve">Total </w:delText>
              </w:r>
            </w:del>
          </w:p>
        </w:tc>
        <w:tc>
          <w:tcPr>
            <w:tcW w:w="871" w:type="dxa"/>
            <w:tcBorders>
              <w:right w:val="dotted" w:sz="4" w:space="0" w:color="auto"/>
            </w:tcBorders>
            <w:vAlign w:val="center"/>
          </w:tcPr>
          <w:p w14:paraId="19CB6CBB" w14:textId="43169E67" w:rsidR="0086082B" w:rsidRPr="0086082B" w:rsidDel="00201166" w:rsidRDefault="0086082B" w:rsidP="00D62BC5">
            <w:pPr>
              <w:spacing w:before="0" w:after="160"/>
              <w:jc w:val="left"/>
              <w:rPr>
                <w:del w:id="19184" w:author="Houyem Rais" w:date="2024-02-22T14:46:00Z"/>
                <w:rFonts w:asciiTheme="minorHAnsi" w:hAnsiTheme="minorHAnsi" w:cstheme="minorHAnsi"/>
                <w:b/>
                <w:bCs/>
                <w:i/>
                <w:iCs/>
                <w:sz w:val="16"/>
                <w:szCs w:val="16"/>
                <w:lang w:val="fr-FR"/>
              </w:rPr>
              <w:pPrChange w:id="19185" w:author="Houyem Rais" w:date="2024-02-22T14:49:00Z">
                <w:pPr>
                  <w:spacing w:before="0" w:after="0"/>
                  <w:jc w:val="right"/>
                </w:pPr>
              </w:pPrChange>
            </w:pPr>
            <w:del w:id="19186" w:author="Houyem Rais" w:date="2024-02-22T14:46:00Z">
              <w:r w:rsidRPr="0086082B" w:rsidDel="00201166">
                <w:rPr>
                  <w:rFonts w:cs="Calibri"/>
                  <w:b/>
                  <w:bCs/>
                  <w:sz w:val="16"/>
                  <w:szCs w:val="16"/>
                </w:rPr>
                <w:delText>626,8</w:delText>
              </w:r>
            </w:del>
          </w:p>
        </w:tc>
        <w:tc>
          <w:tcPr>
            <w:tcW w:w="993" w:type="dxa"/>
            <w:tcBorders>
              <w:left w:val="dotted" w:sz="4" w:space="0" w:color="auto"/>
            </w:tcBorders>
            <w:vAlign w:val="center"/>
          </w:tcPr>
          <w:p w14:paraId="2C16F710" w14:textId="69FFB89C" w:rsidR="0086082B" w:rsidRPr="0086082B" w:rsidDel="00201166" w:rsidRDefault="0086082B" w:rsidP="00D62BC5">
            <w:pPr>
              <w:spacing w:before="0" w:after="160"/>
              <w:jc w:val="left"/>
              <w:rPr>
                <w:del w:id="19187" w:author="Houyem Rais" w:date="2024-02-22T14:46:00Z"/>
                <w:rFonts w:asciiTheme="minorHAnsi" w:hAnsiTheme="minorHAnsi" w:cstheme="minorHAnsi"/>
                <w:b/>
                <w:bCs/>
                <w:i/>
                <w:iCs/>
                <w:sz w:val="16"/>
                <w:szCs w:val="16"/>
                <w:lang w:val="fr-FR"/>
              </w:rPr>
              <w:pPrChange w:id="19188" w:author="Houyem Rais" w:date="2024-02-22T14:49:00Z">
                <w:pPr>
                  <w:spacing w:before="0" w:after="0"/>
                  <w:jc w:val="right"/>
                </w:pPr>
              </w:pPrChange>
            </w:pPr>
            <w:del w:id="19189" w:author="Houyem Rais" w:date="2024-02-22T14:46:00Z">
              <w:r w:rsidRPr="0086082B" w:rsidDel="00201166">
                <w:rPr>
                  <w:rFonts w:cs="Calibri"/>
                  <w:b/>
                  <w:bCs/>
                  <w:sz w:val="16"/>
                  <w:szCs w:val="16"/>
                </w:rPr>
                <w:delText>85,4</w:delText>
              </w:r>
            </w:del>
          </w:p>
        </w:tc>
        <w:tc>
          <w:tcPr>
            <w:tcW w:w="815" w:type="dxa"/>
            <w:tcBorders>
              <w:right w:val="dotted" w:sz="4" w:space="0" w:color="auto"/>
            </w:tcBorders>
            <w:vAlign w:val="center"/>
          </w:tcPr>
          <w:p w14:paraId="0810E2FA" w14:textId="285C1109" w:rsidR="0086082B" w:rsidRPr="0086082B" w:rsidDel="00201166" w:rsidRDefault="0086082B" w:rsidP="00D62BC5">
            <w:pPr>
              <w:spacing w:before="0" w:after="160"/>
              <w:jc w:val="left"/>
              <w:rPr>
                <w:del w:id="19190" w:author="Houyem Rais" w:date="2024-02-22T14:46:00Z"/>
                <w:rFonts w:asciiTheme="minorHAnsi" w:hAnsiTheme="minorHAnsi" w:cstheme="minorHAnsi"/>
                <w:b/>
                <w:bCs/>
                <w:i/>
                <w:iCs/>
                <w:sz w:val="16"/>
                <w:szCs w:val="16"/>
                <w:lang w:val="fr-FR"/>
              </w:rPr>
              <w:pPrChange w:id="19191" w:author="Houyem Rais" w:date="2024-02-22T14:49:00Z">
                <w:pPr>
                  <w:spacing w:before="0" w:after="0"/>
                  <w:jc w:val="right"/>
                </w:pPr>
              </w:pPrChange>
            </w:pPr>
            <w:del w:id="19192" w:author="Houyem Rais" w:date="2024-02-22T14:46:00Z">
              <w:r w:rsidRPr="0086082B" w:rsidDel="00201166">
                <w:rPr>
                  <w:rFonts w:cs="Calibri"/>
                  <w:b/>
                  <w:bCs/>
                  <w:sz w:val="16"/>
                  <w:szCs w:val="16"/>
                </w:rPr>
                <w:delText>797,9</w:delText>
              </w:r>
            </w:del>
          </w:p>
        </w:tc>
        <w:tc>
          <w:tcPr>
            <w:tcW w:w="993" w:type="dxa"/>
            <w:tcBorders>
              <w:left w:val="dotted" w:sz="4" w:space="0" w:color="auto"/>
            </w:tcBorders>
            <w:vAlign w:val="center"/>
          </w:tcPr>
          <w:p w14:paraId="0AE05336" w14:textId="5E521581" w:rsidR="0086082B" w:rsidRPr="0086082B" w:rsidDel="00201166" w:rsidRDefault="0086082B" w:rsidP="00D62BC5">
            <w:pPr>
              <w:spacing w:before="0" w:after="160"/>
              <w:jc w:val="left"/>
              <w:rPr>
                <w:del w:id="19193" w:author="Houyem Rais" w:date="2024-02-22T14:46:00Z"/>
                <w:rFonts w:asciiTheme="minorHAnsi" w:hAnsiTheme="minorHAnsi" w:cstheme="minorHAnsi"/>
                <w:b/>
                <w:bCs/>
                <w:i/>
                <w:iCs/>
                <w:sz w:val="16"/>
                <w:szCs w:val="16"/>
                <w:lang w:val="fr-FR"/>
              </w:rPr>
              <w:pPrChange w:id="19194" w:author="Houyem Rais" w:date="2024-02-22T14:49:00Z">
                <w:pPr>
                  <w:spacing w:before="0" w:after="0"/>
                  <w:jc w:val="right"/>
                </w:pPr>
              </w:pPrChange>
            </w:pPr>
            <w:del w:id="19195" w:author="Houyem Rais" w:date="2024-02-22T14:46:00Z">
              <w:r w:rsidRPr="0086082B" w:rsidDel="00201166">
                <w:rPr>
                  <w:rFonts w:cs="Calibri"/>
                  <w:b/>
                  <w:bCs/>
                  <w:sz w:val="16"/>
                  <w:szCs w:val="16"/>
                </w:rPr>
                <w:delText>72,2</w:delText>
              </w:r>
            </w:del>
          </w:p>
        </w:tc>
        <w:tc>
          <w:tcPr>
            <w:tcW w:w="812" w:type="dxa"/>
            <w:tcBorders>
              <w:right w:val="dotted" w:sz="4" w:space="0" w:color="auto"/>
            </w:tcBorders>
            <w:vAlign w:val="center"/>
          </w:tcPr>
          <w:p w14:paraId="5AE4EF8B" w14:textId="11046E07" w:rsidR="0086082B" w:rsidRPr="0086082B" w:rsidDel="00201166" w:rsidRDefault="0086082B" w:rsidP="00D62BC5">
            <w:pPr>
              <w:spacing w:before="0" w:after="160"/>
              <w:jc w:val="left"/>
              <w:rPr>
                <w:del w:id="19196" w:author="Houyem Rais" w:date="2024-02-22T14:46:00Z"/>
                <w:rFonts w:asciiTheme="minorHAnsi" w:hAnsiTheme="minorHAnsi" w:cstheme="minorHAnsi"/>
                <w:b/>
                <w:bCs/>
                <w:i/>
                <w:iCs/>
                <w:sz w:val="16"/>
                <w:szCs w:val="16"/>
                <w:lang w:val="fr-FR"/>
              </w:rPr>
              <w:pPrChange w:id="19197" w:author="Houyem Rais" w:date="2024-02-22T14:49:00Z">
                <w:pPr>
                  <w:spacing w:before="0" w:after="0"/>
                  <w:jc w:val="right"/>
                </w:pPr>
              </w:pPrChange>
            </w:pPr>
            <w:del w:id="19198" w:author="Houyem Rais" w:date="2024-02-22T14:46:00Z">
              <w:r w:rsidRPr="0086082B" w:rsidDel="00201166">
                <w:rPr>
                  <w:rFonts w:cs="Calibri"/>
                  <w:b/>
                  <w:bCs/>
                  <w:sz w:val="16"/>
                  <w:szCs w:val="16"/>
                </w:rPr>
                <w:delText>558,8</w:delText>
              </w:r>
            </w:del>
          </w:p>
        </w:tc>
        <w:tc>
          <w:tcPr>
            <w:tcW w:w="930" w:type="dxa"/>
            <w:tcBorders>
              <w:left w:val="dotted" w:sz="4" w:space="0" w:color="auto"/>
            </w:tcBorders>
            <w:vAlign w:val="center"/>
          </w:tcPr>
          <w:p w14:paraId="1BC698CA" w14:textId="3113C343" w:rsidR="0086082B" w:rsidRPr="0086082B" w:rsidDel="00201166" w:rsidRDefault="0086082B" w:rsidP="00D62BC5">
            <w:pPr>
              <w:spacing w:before="0" w:after="160"/>
              <w:jc w:val="left"/>
              <w:rPr>
                <w:del w:id="19199" w:author="Houyem Rais" w:date="2024-02-22T14:46:00Z"/>
                <w:rFonts w:asciiTheme="minorHAnsi" w:hAnsiTheme="minorHAnsi" w:cstheme="minorHAnsi"/>
                <w:b/>
                <w:bCs/>
                <w:i/>
                <w:iCs/>
                <w:sz w:val="16"/>
                <w:szCs w:val="16"/>
                <w:lang w:val="fr-FR"/>
              </w:rPr>
              <w:pPrChange w:id="19200" w:author="Houyem Rais" w:date="2024-02-22T14:49:00Z">
                <w:pPr>
                  <w:spacing w:before="0" w:after="0"/>
                  <w:jc w:val="right"/>
                </w:pPr>
              </w:pPrChange>
            </w:pPr>
            <w:del w:id="19201" w:author="Houyem Rais" w:date="2024-02-22T14:46:00Z">
              <w:r w:rsidRPr="0086082B" w:rsidDel="00201166">
                <w:rPr>
                  <w:rFonts w:cs="Calibri"/>
                  <w:b/>
                  <w:bCs/>
                  <w:sz w:val="16"/>
                  <w:szCs w:val="16"/>
                </w:rPr>
                <w:delText>53,8</w:delText>
              </w:r>
            </w:del>
          </w:p>
        </w:tc>
        <w:tc>
          <w:tcPr>
            <w:tcW w:w="808" w:type="dxa"/>
            <w:tcBorders>
              <w:right w:val="dotted" w:sz="4" w:space="0" w:color="auto"/>
            </w:tcBorders>
            <w:vAlign w:val="center"/>
          </w:tcPr>
          <w:p w14:paraId="2CE04970" w14:textId="7067D70B" w:rsidR="0086082B" w:rsidRPr="0086082B" w:rsidDel="00201166" w:rsidRDefault="0086082B" w:rsidP="00D62BC5">
            <w:pPr>
              <w:spacing w:before="0" w:after="160"/>
              <w:jc w:val="left"/>
              <w:rPr>
                <w:del w:id="19202" w:author="Houyem Rais" w:date="2024-02-22T14:46:00Z"/>
                <w:rFonts w:asciiTheme="minorHAnsi" w:hAnsiTheme="minorHAnsi" w:cstheme="minorHAnsi"/>
                <w:b/>
                <w:bCs/>
                <w:i/>
                <w:iCs/>
                <w:sz w:val="16"/>
                <w:szCs w:val="16"/>
                <w:lang w:val="fr-FR"/>
              </w:rPr>
              <w:pPrChange w:id="19203" w:author="Houyem Rais" w:date="2024-02-22T14:49:00Z">
                <w:pPr>
                  <w:spacing w:before="0" w:after="0"/>
                  <w:jc w:val="right"/>
                </w:pPr>
              </w:pPrChange>
            </w:pPr>
            <w:del w:id="19204" w:author="Houyem Rais" w:date="2024-02-22T14:46:00Z">
              <w:r w:rsidRPr="0086082B" w:rsidDel="00201166">
                <w:rPr>
                  <w:rFonts w:cs="Calibri"/>
                  <w:b/>
                  <w:bCs/>
                  <w:sz w:val="16"/>
                  <w:szCs w:val="16"/>
                </w:rPr>
                <w:delText>523,2</w:delText>
              </w:r>
            </w:del>
          </w:p>
        </w:tc>
        <w:tc>
          <w:tcPr>
            <w:tcW w:w="930" w:type="dxa"/>
            <w:tcBorders>
              <w:left w:val="dotted" w:sz="4" w:space="0" w:color="auto"/>
            </w:tcBorders>
            <w:vAlign w:val="center"/>
          </w:tcPr>
          <w:p w14:paraId="336E0F2D" w14:textId="6BEC85B5" w:rsidR="0086082B" w:rsidRPr="0086082B" w:rsidDel="00201166" w:rsidRDefault="0086082B" w:rsidP="00D62BC5">
            <w:pPr>
              <w:spacing w:before="0" w:after="160"/>
              <w:jc w:val="left"/>
              <w:rPr>
                <w:del w:id="19205" w:author="Houyem Rais" w:date="2024-02-22T14:46:00Z"/>
                <w:rFonts w:asciiTheme="minorHAnsi" w:hAnsiTheme="minorHAnsi" w:cstheme="minorHAnsi"/>
                <w:b/>
                <w:bCs/>
                <w:i/>
                <w:iCs/>
                <w:sz w:val="16"/>
                <w:szCs w:val="16"/>
                <w:lang w:val="fr-FR"/>
              </w:rPr>
              <w:pPrChange w:id="19206" w:author="Houyem Rais" w:date="2024-02-22T14:49:00Z">
                <w:pPr>
                  <w:spacing w:before="0" w:after="0"/>
                  <w:jc w:val="right"/>
                </w:pPr>
              </w:pPrChange>
            </w:pPr>
            <w:del w:id="19207" w:author="Houyem Rais" w:date="2024-02-22T14:46:00Z">
              <w:r w:rsidRPr="0086082B" w:rsidDel="00201166">
                <w:rPr>
                  <w:rFonts w:cs="Calibri"/>
                  <w:b/>
                  <w:bCs/>
                  <w:sz w:val="16"/>
                  <w:szCs w:val="16"/>
                </w:rPr>
                <w:delText>20,1</w:delText>
              </w:r>
            </w:del>
          </w:p>
        </w:tc>
        <w:tc>
          <w:tcPr>
            <w:tcW w:w="856" w:type="dxa"/>
            <w:tcBorders>
              <w:right w:val="dotted" w:sz="4" w:space="0" w:color="auto"/>
            </w:tcBorders>
            <w:vAlign w:val="center"/>
          </w:tcPr>
          <w:p w14:paraId="204901BF" w14:textId="03A31469" w:rsidR="0086082B" w:rsidRPr="0086082B" w:rsidDel="00201166" w:rsidRDefault="0086082B" w:rsidP="00D62BC5">
            <w:pPr>
              <w:spacing w:before="0" w:after="160"/>
              <w:jc w:val="left"/>
              <w:rPr>
                <w:del w:id="19208" w:author="Houyem Rais" w:date="2024-02-22T14:46:00Z"/>
                <w:rFonts w:asciiTheme="minorHAnsi" w:hAnsiTheme="minorHAnsi" w:cstheme="minorHAnsi"/>
                <w:b/>
                <w:bCs/>
                <w:i/>
                <w:iCs/>
                <w:sz w:val="16"/>
                <w:szCs w:val="16"/>
                <w:lang w:val="fr-FR"/>
              </w:rPr>
              <w:pPrChange w:id="19209" w:author="Houyem Rais" w:date="2024-02-22T14:49:00Z">
                <w:pPr>
                  <w:spacing w:before="0" w:after="0"/>
                  <w:jc w:val="right"/>
                </w:pPr>
              </w:pPrChange>
            </w:pPr>
            <w:del w:id="19210" w:author="Houyem Rais" w:date="2024-02-22T14:46:00Z">
              <w:r w:rsidRPr="0086082B" w:rsidDel="00201166">
                <w:rPr>
                  <w:rFonts w:cs="Calibri"/>
                  <w:b/>
                  <w:bCs/>
                  <w:sz w:val="16"/>
                  <w:szCs w:val="16"/>
                </w:rPr>
                <w:delText>624,6</w:delText>
              </w:r>
            </w:del>
          </w:p>
        </w:tc>
        <w:tc>
          <w:tcPr>
            <w:tcW w:w="930" w:type="dxa"/>
            <w:tcBorders>
              <w:left w:val="dotted" w:sz="4" w:space="0" w:color="auto"/>
            </w:tcBorders>
            <w:vAlign w:val="center"/>
          </w:tcPr>
          <w:p w14:paraId="2BD4D268" w14:textId="5C510EF2" w:rsidR="0086082B" w:rsidRPr="0086082B" w:rsidDel="00201166" w:rsidRDefault="0086082B" w:rsidP="00D62BC5">
            <w:pPr>
              <w:spacing w:before="0" w:after="160"/>
              <w:jc w:val="left"/>
              <w:rPr>
                <w:del w:id="19211" w:author="Houyem Rais" w:date="2024-02-22T14:46:00Z"/>
                <w:rFonts w:asciiTheme="minorHAnsi" w:hAnsiTheme="minorHAnsi" w:cstheme="minorHAnsi"/>
                <w:b/>
                <w:bCs/>
                <w:i/>
                <w:iCs/>
                <w:sz w:val="16"/>
                <w:szCs w:val="16"/>
                <w:lang w:val="fr-FR"/>
              </w:rPr>
              <w:pPrChange w:id="19212" w:author="Houyem Rais" w:date="2024-02-22T14:49:00Z">
                <w:pPr>
                  <w:spacing w:before="0" w:after="0"/>
                  <w:jc w:val="right"/>
                </w:pPr>
              </w:pPrChange>
            </w:pPr>
            <w:del w:id="19213" w:author="Houyem Rais" w:date="2024-02-22T14:46:00Z">
              <w:r w:rsidRPr="0086082B" w:rsidDel="00201166">
                <w:rPr>
                  <w:rFonts w:cs="Calibri"/>
                  <w:b/>
                  <w:bCs/>
                  <w:sz w:val="16"/>
                  <w:szCs w:val="16"/>
                </w:rPr>
                <w:delText>84,0</w:delText>
              </w:r>
            </w:del>
          </w:p>
        </w:tc>
        <w:tc>
          <w:tcPr>
            <w:tcW w:w="801" w:type="dxa"/>
            <w:tcBorders>
              <w:right w:val="dotted" w:sz="4" w:space="0" w:color="auto"/>
            </w:tcBorders>
            <w:vAlign w:val="center"/>
          </w:tcPr>
          <w:p w14:paraId="1E98A757" w14:textId="0E2363F1" w:rsidR="0086082B" w:rsidRPr="0086082B" w:rsidDel="00201166" w:rsidRDefault="0086082B" w:rsidP="00D62BC5">
            <w:pPr>
              <w:spacing w:before="0" w:after="160"/>
              <w:jc w:val="left"/>
              <w:rPr>
                <w:del w:id="19214" w:author="Houyem Rais" w:date="2024-02-22T14:46:00Z"/>
                <w:rFonts w:asciiTheme="minorHAnsi" w:hAnsiTheme="minorHAnsi" w:cstheme="minorHAnsi"/>
                <w:b/>
                <w:bCs/>
                <w:i/>
                <w:iCs/>
                <w:sz w:val="16"/>
                <w:szCs w:val="16"/>
                <w:lang w:val="fr-FR"/>
              </w:rPr>
              <w:pPrChange w:id="19215" w:author="Houyem Rais" w:date="2024-02-22T14:49:00Z">
                <w:pPr>
                  <w:spacing w:before="0" w:after="0"/>
                  <w:jc w:val="right"/>
                </w:pPr>
              </w:pPrChange>
            </w:pPr>
            <w:del w:id="19216" w:author="Houyem Rais" w:date="2024-02-22T14:46:00Z">
              <w:r w:rsidRPr="0086082B" w:rsidDel="00201166">
                <w:rPr>
                  <w:rFonts w:cs="Calibri"/>
                  <w:sz w:val="16"/>
                  <w:szCs w:val="16"/>
                </w:rPr>
                <w:delText>579,1</w:delText>
              </w:r>
            </w:del>
          </w:p>
        </w:tc>
        <w:tc>
          <w:tcPr>
            <w:tcW w:w="930" w:type="dxa"/>
            <w:tcBorders>
              <w:left w:val="dotted" w:sz="4" w:space="0" w:color="auto"/>
            </w:tcBorders>
            <w:vAlign w:val="center"/>
          </w:tcPr>
          <w:p w14:paraId="615879FD" w14:textId="4FFA99DF" w:rsidR="0086082B" w:rsidRPr="0086082B" w:rsidDel="00201166" w:rsidRDefault="0086082B" w:rsidP="00D62BC5">
            <w:pPr>
              <w:spacing w:before="0" w:after="160"/>
              <w:jc w:val="left"/>
              <w:rPr>
                <w:del w:id="19217" w:author="Houyem Rais" w:date="2024-02-22T14:46:00Z"/>
                <w:rFonts w:asciiTheme="minorHAnsi" w:hAnsiTheme="minorHAnsi" w:cstheme="minorHAnsi"/>
                <w:b/>
                <w:bCs/>
                <w:i/>
                <w:iCs/>
                <w:sz w:val="16"/>
                <w:szCs w:val="16"/>
                <w:lang w:val="fr-FR"/>
              </w:rPr>
              <w:pPrChange w:id="19218" w:author="Houyem Rais" w:date="2024-02-22T14:49:00Z">
                <w:pPr>
                  <w:spacing w:before="0" w:after="0"/>
                  <w:jc w:val="right"/>
                </w:pPr>
              </w:pPrChange>
            </w:pPr>
            <w:del w:id="19219" w:author="Houyem Rais" w:date="2024-02-22T14:46:00Z">
              <w:r w:rsidRPr="0086082B" w:rsidDel="00201166">
                <w:rPr>
                  <w:rFonts w:cs="Calibri"/>
                  <w:sz w:val="16"/>
                  <w:szCs w:val="16"/>
                </w:rPr>
                <w:delText>53,3</w:delText>
              </w:r>
            </w:del>
          </w:p>
        </w:tc>
      </w:tr>
      <w:tr w:rsidR="0086082B" w:rsidRPr="00690C96" w:rsidDel="00201166" w14:paraId="7343BE62" w14:textId="485799B9" w:rsidTr="00197084">
        <w:trPr>
          <w:del w:id="19220" w:author="Houyem Rais" w:date="2024-02-22T14:46:00Z"/>
        </w:trPr>
        <w:tc>
          <w:tcPr>
            <w:tcW w:w="3027" w:type="dxa"/>
            <w:shd w:val="clear" w:color="auto" w:fill="B4C6E7" w:themeFill="accent1" w:themeFillTint="66"/>
            <w:vAlign w:val="center"/>
          </w:tcPr>
          <w:p w14:paraId="4C32EB16" w14:textId="57962E1C" w:rsidR="0086082B" w:rsidRPr="000409F8" w:rsidDel="00201166" w:rsidRDefault="0086082B" w:rsidP="00D62BC5">
            <w:pPr>
              <w:spacing w:before="0" w:after="160"/>
              <w:jc w:val="left"/>
              <w:rPr>
                <w:del w:id="19221" w:author="Houyem Rais" w:date="2024-02-22T14:46:00Z"/>
                <w:rFonts w:asciiTheme="minorHAnsi" w:hAnsiTheme="minorHAnsi" w:cstheme="minorHAnsi"/>
                <w:b/>
                <w:bCs/>
                <w:sz w:val="16"/>
                <w:szCs w:val="16"/>
                <w:lang w:val="fr-FR"/>
              </w:rPr>
              <w:pPrChange w:id="19222" w:author="Houyem Rais" w:date="2024-02-22T14:49:00Z">
                <w:pPr>
                  <w:spacing w:before="0" w:after="0"/>
                </w:pPr>
              </w:pPrChange>
            </w:pPr>
            <w:del w:id="19223" w:author="Houyem Rais" w:date="2024-02-22T14:46:00Z">
              <w:r w:rsidRPr="009B2603" w:rsidDel="00201166">
                <w:rPr>
                  <w:rFonts w:cstheme="minorHAnsi"/>
                  <w:b/>
                  <w:bCs/>
                  <w:sz w:val="16"/>
                  <w:szCs w:val="16"/>
                  <w:lang w:val="fr-FR"/>
                </w:rPr>
                <w:delText>Option 4 – PPP à Paiements Publics</w:delText>
              </w:r>
            </w:del>
          </w:p>
        </w:tc>
        <w:tc>
          <w:tcPr>
            <w:tcW w:w="871" w:type="dxa"/>
            <w:tcBorders>
              <w:right w:val="dotted" w:sz="4" w:space="0" w:color="auto"/>
            </w:tcBorders>
            <w:shd w:val="clear" w:color="auto" w:fill="B4C6E7" w:themeFill="accent1" w:themeFillTint="66"/>
            <w:vAlign w:val="center"/>
          </w:tcPr>
          <w:p w14:paraId="587187FA" w14:textId="7239987A" w:rsidR="0086082B" w:rsidRPr="0086082B" w:rsidDel="00201166" w:rsidRDefault="0086082B" w:rsidP="00D62BC5">
            <w:pPr>
              <w:spacing w:before="0" w:after="160"/>
              <w:jc w:val="left"/>
              <w:rPr>
                <w:del w:id="19224" w:author="Houyem Rais" w:date="2024-02-22T14:46:00Z"/>
                <w:rFonts w:asciiTheme="minorHAnsi" w:hAnsiTheme="minorHAnsi" w:cstheme="minorHAnsi"/>
                <w:b/>
                <w:bCs/>
                <w:sz w:val="16"/>
                <w:szCs w:val="16"/>
                <w:lang w:val="fr-FR"/>
              </w:rPr>
              <w:pPrChange w:id="19225" w:author="Houyem Rais" w:date="2024-02-22T14:49:00Z">
                <w:pPr>
                  <w:spacing w:before="0" w:after="0"/>
                  <w:jc w:val="right"/>
                </w:pPr>
              </w:pPrChange>
            </w:pPr>
            <w:del w:id="19226" w:author="Houyem Rais" w:date="2024-02-22T14:46:00Z">
              <w:r w:rsidRPr="009B2603" w:rsidDel="00201166">
                <w:rPr>
                  <w:rFonts w:cs="Calibri"/>
                  <w:b/>
                  <w:bCs/>
                  <w:sz w:val="16"/>
                  <w:szCs w:val="16"/>
                  <w:lang w:val="fr-FR"/>
                </w:rPr>
                <w:delText> </w:delText>
              </w:r>
            </w:del>
          </w:p>
        </w:tc>
        <w:tc>
          <w:tcPr>
            <w:tcW w:w="993" w:type="dxa"/>
            <w:tcBorders>
              <w:left w:val="dotted" w:sz="4" w:space="0" w:color="auto"/>
            </w:tcBorders>
            <w:shd w:val="clear" w:color="auto" w:fill="B4C6E7" w:themeFill="accent1" w:themeFillTint="66"/>
            <w:vAlign w:val="center"/>
          </w:tcPr>
          <w:p w14:paraId="167A6B9F" w14:textId="37B819C1" w:rsidR="0086082B" w:rsidRPr="0086082B" w:rsidDel="00201166" w:rsidRDefault="0086082B" w:rsidP="00D62BC5">
            <w:pPr>
              <w:spacing w:before="0" w:after="160"/>
              <w:jc w:val="left"/>
              <w:rPr>
                <w:del w:id="19227" w:author="Houyem Rais" w:date="2024-02-22T14:46:00Z"/>
                <w:rFonts w:asciiTheme="minorHAnsi" w:hAnsiTheme="minorHAnsi" w:cstheme="minorHAnsi"/>
                <w:b/>
                <w:bCs/>
                <w:sz w:val="16"/>
                <w:szCs w:val="16"/>
                <w:lang w:val="fr-FR"/>
              </w:rPr>
              <w:pPrChange w:id="19228" w:author="Houyem Rais" w:date="2024-02-22T14:49:00Z">
                <w:pPr>
                  <w:spacing w:before="0" w:after="0"/>
                  <w:jc w:val="right"/>
                </w:pPr>
              </w:pPrChange>
            </w:pPr>
            <w:del w:id="19229" w:author="Houyem Rais" w:date="2024-02-22T14:46:00Z">
              <w:r w:rsidRPr="009B2603" w:rsidDel="00201166">
                <w:rPr>
                  <w:rFonts w:cs="Calibri"/>
                  <w:b/>
                  <w:bCs/>
                  <w:sz w:val="16"/>
                  <w:szCs w:val="16"/>
                  <w:lang w:val="fr-FR"/>
                </w:rPr>
                <w:delText> </w:delText>
              </w:r>
            </w:del>
          </w:p>
        </w:tc>
        <w:tc>
          <w:tcPr>
            <w:tcW w:w="815" w:type="dxa"/>
            <w:tcBorders>
              <w:right w:val="dotted" w:sz="4" w:space="0" w:color="auto"/>
            </w:tcBorders>
            <w:shd w:val="clear" w:color="auto" w:fill="B4C6E7" w:themeFill="accent1" w:themeFillTint="66"/>
            <w:vAlign w:val="center"/>
          </w:tcPr>
          <w:p w14:paraId="717F7884" w14:textId="7B8E8BFA" w:rsidR="0086082B" w:rsidRPr="0086082B" w:rsidDel="00201166" w:rsidRDefault="0086082B" w:rsidP="00D62BC5">
            <w:pPr>
              <w:spacing w:before="0" w:after="160"/>
              <w:jc w:val="left"/>
              <w:rPr>
                <w:del w:id="19230" w:author="Houyem Rais" w:date="2024-02-22T14:46:00Z"/>
                <w:rFonts w:asciiTheme="minorHAnsi" w:hAnsiTheme="minorHAnsi" w:cstheme="minorHAnsi"/>
                <w:b/>
                <w:bCs/>
                <w:sz w:val="16"/>
                <w:szCs w:val="16"/>
                <w:lang w:val="fr-FR"/>
              </w:rPr>
              <w:pPrChange w:id="19231" w:author="Houyem Rais" w:date="2024-02-22T14:49:00Z">
                <w:pPr>
                  <w:spacing w:before="0" w:after="0"/>
                  <w:jc w:val="right"/>
                </w:pPr>
              </w:pPrChange>
            </w:pPr>
            <w:del w:id="19232" w:author="Houyem Rais" w:date="2024-02-22T14:46:00Z">
              <w:r w:rsidRPr="009B2603" w:rsidDel="00201166">
                <w:rPr>
                  <w:rFonts w:cs="Calibri"/>
                  <w:b/>
                  <w:bCs/>
                  <w:sz w:val="16"/>
                  <w:szCs w:val="16"/>
                  <w:lang w:val="fr-FR"/>
                </w:rPr>
                <w:delText> </w:delText>
              </w:r>
            </w:del>
          </w:p>
        </w:tc>
        <w:tc>
          <w:tcPr>
            <w:tcW w:w="993" w:type="dxa"/>
            <w:tcBorders>
              <w:left w:val="dotted" w:sz="4" w:space="0" w:color="auto"/>
            </w:tcBorders>
            <w:shd w:val="clear" w:color="auto" w:fill="B4C6E7" w:themeFill="accent1" w:themeFillTint="66"/>
            <w:vAlign w:val="center"/>
          </w:tcPr>
          <w:p w14:paraId="423F6447" w14:textId="6C8ECD68" w:rsidR="0086082B" w:rsidRPr="0086082B" w:rsidDel="00201166" w:rsidRDefault="0086082B" w:rsidP="00D62BC5">
            <w:pPr>
              <w:spacing w:before="0" w:after="160"/>
              <w:jc w:val="left"/>
              <w:rPr>
                <w:del w:id="19233" w:author="Houyem Rais" w:date="2024-02-22T14:46:00Z"/>
                <w:rFonts w:asciiTheme="minorHAnsi" w:hAnsiTheme="minorHAnsi" w:cstheme="minorHAnsi"/>
                <w:b/>
                <w:bCs/>
                <w:sz w:val="16"/>
                <w:szCs w:val="16"/>
                <w:lang w:val="fr-FR"/>
              </w:rPr>
              <w:pPrChange w:id="19234" w:author="Houyem Rais" w:date="2024-02-22T14:49:00Z">
                <w:pPr>
                  <w:spacing w:before="0" w:after="0"/>
                  <w:jc w:val="right"/>
                </w:pPr>
              </w:pPrChange>
            </w:pPr>
            <w:del w:id="19235" w:author="Houyem Rais" w:date="2024-02-22T14:46:00Z">
              <w:r w:rsidRPr="009B2603" w:rsidDel="00201166">
                <w:rPr>
                  <w:rFonts w:cs="Calibri"/>
                  <w:b/>
                  <w:bCs/>
                  <w:sz w:val="16"/>
                  <w:szCs w:val="16"/>
                  <w:lang w:val="fr-FR"/>
                </w:rPr>
                <w:delText> </w:delText>
              </w:r>
            </w:del>
          </w:p>
        </w:tc>
        <w:tc>
          <w:tcPr>
            <w:tcW w:w="812" w:type="dxa"/>
            <w:tcBorders>
              <w:bottom w:val="single" w:sz="4" w:space="0" w:color="auto"/>
              <w:right w:val="dotted" w:sz="4" w:space="0" w:color="auto"/>
            </w:tcBorders>
            <w:shd w:val="clear" w:color="auto" w:fill="B4C6E7" w:themeFill="accent1" w:themeFillTint="66"/>
            <w:vAlign w:val="center"/>
          </w:tcPr>
          <w:p w14:paraId="14F6C93E" w14:textId="4DFCD8F2" w:rsidR="0086082B" w:rsidRPr="0086082B" w:rsidDel="00201166" w:rsidRDefault="0086082B" w:rsidP="00D62BC5">
            <w:pPr>
              <w:spacing w:before="0" w:after="160"/>
              <w:jc w:val="left"/>
              <w:rPr>
                <w:del w:id="19236" w:author="Houyem Rais" w:date="2024-02-22T14:46:00Z"/>
                <w:rFonts w:asciiTheme="minorHAnsi" w:hAnsiTheme="minorHAnsi" w:cstheme="minorHAnsi"/>
                <w:b/>
                <w:bCs/>
                <w:sz w:val="16"/>
                <w:szCs w:val="16"/>
                <w:lang w:val="fr-FR"/>
              </w:rPr>
              <w:pPrChange w:id="19237" w:author="Houyem Rais" w:date="2024-02-22T14:49:00Z">
                <w:pPr>
                  <w:spacing w:before="0" w:after="0"/>
                  <w:jc w:val="right"/>
                </w:pPr>
              </w:pPrChange>
            </w:pPr>
            <w:del w:id="19238" w:author="Houyem Rais" w:date="2024-02-22T14:46:00Z">
              <w:r w:rsidRPr="009B2603" w:rsidDel="00201166">
                <w:rPr>
                  <w:rFonts w:cs="Calibri"/>
                  <w:b/>
                  <w:bCs/>
                  <w:sz w:val="16"/>
                  <w:szCs w:val="16"/>
                  <w:lang w:val="fr-FR"/>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5A931402" w14:textId="58ED5503" w:rsidR="0086082B" w:rsidRPr="0086082B" w:rsidDel="00201166" w:rsidRDefault="0086082B" w:rsidP="00D62BC5">
            <w:pPr>
              <w:spacing w:before="0" w:after="160"/>
              <w:jc w:val="left"/>
              <w:rPr>
                <w:del w:id="19239" w:author="Houyem Rais" w:date="2024-02-22T14:46:00Z"/>
                <w:rFonts w:asciiTheme="minorHAnsi" w:hAnsiTheme="minorHAnsi" w:cstheme="minorHAnsi"/>
                <w:b/>
                <w:bCs/>
                <w:sz w:val="16"/>
                <w:szCs w:val="16"/>
                <w:lang w:val="fr-FR"/>
              </w:rPr>
              <w:pPrChange w:id="19240" w:author="Houyem Rais" w:date="2024-02-22T14:49:00Z">
                <w:pPr>
                  <w:spacing w:before="0" w:after="0"/>
                  <w:jc w:val="right"/>
                </w:pPr>
              </w:pPrChange>
            </w:pPr>
            <w:del w:id="19241" w:author="Houyem Rais" w:date="2024-02-22T14:46:00Z">
              <w:r w:rsidRPr="009B2603" w:rsidDel="00201166">
                <w:rPr>
                  <w:rFonts w:cs="Calibri"/>
                  <w:b/>
                  <w:bCs/>
                  <w:sz w:val="16"/>
                  <w:szCs w:val="16"/>
                  <w:lang w:val="fr-FR"/>
                </w:rPr>
                <w:delText> </w:delText>
              </w:r>
            </w:del>
          </w:p>
        </w:tc>
        <w:tc>
          <w:tcPr>
            <w:tcW w:w="808" w:type="dxa"/>
            <w:tcBorders>
              <w:bottom w:val="single" w:sz="4" w:space="0" w:color="auto"/>
              <w:right w:val="dotted" w:sz="4" w:space="0" w:color="auto"/>
            </w:tcBorders>
            <w:shd w:val="clear" w:color="auto" w:fill="B4C6E7" w:themeFill="accent1" w:themeFillTint="66"/>
            <w:vAlign w:val="center"/>
          </w:tcPr>
          <w:p w14:paraId="57736B50" w14:textId="5F1501BB" w:rsidR="0086082B" w:rsidRPr="0086082B" w:rsidDel="00201166" w:rsidRDefault="0086082B" w:rsidP="00D62BC5">
            <w:pPr>
              <w:spacing w:before="0" w:after="160"/>
              <w:jc w:val="left"/>
              <w:rPr>
                <w:del w:id="19242" w:author="Houyem Rais" w:date="2024-02-22T14:46:00Z"/>
                <w:rFonts w:asciiTheme="minorHAnsi" w:hAnsiTheme="minorHAnsi" w:cstheme="minorHAnsi"/>
                <w:b/>
                <w:bCs/>
                <w:sz w:val="16"/>
                <w:szCs w:val="16"/>
                <w:lang w:val="fr-FR"/>
              </w:rPr>
              <w:pPrChange w:id="19243" w:author="Houyem Rais" w:date="2024-02-22T14:49:00Z">
                <w:pPr>
                  <w:spacing w:before="0" w:after="0"/>
                  <w:jc w:val="right"/>
                </w:pPr>
              </w:pPrChange>
            </w:pPr>
            <w:del w:id="19244" w:author="Houyem Rais" w:date="2024-02-22T14:46:00Z">
              <w:r w:rsidRPr="009B2603" w:rsidDel="00201166">
                <w:rPr>
                  <w:rFonts w:cs="Calibri"/>
                  <w:b/>
                  <w:bCs/>
                  <w:sz w:val="16"/>
                  <w:szCs w:val="16"/>
                  <w:lang w:val="fr-FR"/>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01E8CD0F" w14:textId="77600FA9" w:rsidR="0086082B" w:rsidRPr="0086082B" w:rsidDel="00201166" w:rsidRDefault="0086082B" w:rsidP="00D62BC5">
            <w:pPr>
              <w:spacing w:before="0" w:after="160"/>
              <w:jc w:val="left"/>
              <w:rPr>
                <w:del w:id="19245" w:author="Houyem Rais" w:date="2024-02-22T14:46:00Z"/>
                <w:rFonts w:asciiTheme="minorHAnsi" w:hAnsiTheme="minorHAnsi" w:cstheme="minorHAnsi"/>
                <w:b/>
                <w:bCs/>
                <w:sz w:val="16"/>
                <w:szCs w:val="16"/>
                <w:lang w:val="fr-FR"/>
              </w:rPr>
              <w:pPrChange w:id="19246" w:author="Houyem Rais" w:date="2024-02-22T14:49:00Z">
                <w:pPr>
                  <w:spacing w:before="0" w:after="0"/>
                  <w:jc w:val="right"/>
                </w:pPr>
              </w:pPrChange>
            </w:pPr>
            <w:del w:id="19247" w:author="Houyem Rais" w:date="2024-02-22T14:46:00Z">
              <w:r w:rsidRPr="009B2603" w:rsidDel="00201166">
                <w:rPr>
                  <w:rFonts w:cs="Calibri"/>
                  <w:b/>
                  <w:bCs/>
                  <w:sz w:val="16"/>
                  <w:szCs w:val="16"/>
                  <w:lang w:val="fr-FR"/>
                </w:rPr>
                <w:delText> </w:delText>
              </w:r>
            </w:del>
          </w:p>
        </w:tc>
        <w:tc>
          <w:tcPr>
            <w:tcW w:w="856" w:type="dxa"/>
            <w:tcBorders>
              <w:bottom w:val="single" w:sz="4" w:space="0" w:color="auto"/>
              <w:right w:val="dotted" w:sz="4" w:space="0" w:color="auto"/>
            </w:tcBorders>
            <w:shd w:val="clear" w:color="auto" w:fill="B4C6E7" w:themeFill="accent1" w:themeFillTint="66"/>
            <w:vAlign w:val="center"/>
          </w:tcPr>
          <w:p w14:paraId="5B0F68A0" w14:textId="7E177661" w:rsidR="0086082B" w:rsidRPr="0086082B" w:rsidDel="00201166" w:rsidRDefault="0086082B" w:rsidP="00D62BC5">
            <w:pPr>
              <w:spacing w:before="0" w:after="160"/>
              <w:jc w:val="left"/>
              <w:rPr>
                <w:del w:id="19248" w:author="Houyem Rais" w:date="2024-02-22T14:46:00Z"/>
                <w:rFonts w:asciiTheme="minorHAnsi" w:hAnsiTheme="minorHAnsi" w:cstheme="minorHAnsi"/>
                <w:b/>
                <w:bCs/>
                <w:sz w:val="16"/>
                <w:szCs w:val="16"/>
                <w:lang w:val="fr-FR"/>
              </w:rPr>
              <w:pPrChange w:id="19249" w:author="Houyem Rais" w:date="2024-02-22T14:49:00Z">
                <w:pPr>
                  <w:spacing w:before="0" w:after="0"/>
                  <w:jc w:val="right"/>
                </w:pPr>
              </w:pPrChange>
            </w:pPr>
            <w:del w:id="19250" w:author="Houyem Rais" w:date="2024-02-22T14:46:00Z">
              <w:r w:rsidRPr="009B2603" w:rsidDel="00201166">
                <w:rPr>
                  <w:rFonts w:cs="Calibri"/>
                  <w:b/>
                  <w:bCs/>
                  <w:sz w:val="16"/>
                  <w:szCs w:val="16"/>
                  <w:lang w:val="fr-FR"/>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792DBA76" w14:textId="65352049" w:rsidR="0086082B" w:rsidRPr="0086082B" w:rsidDel="00201166" w:rsidRDefault="0086082B" w:rsidP="00D62BC5">
            <w:pPr>
              <w:spacing w:before="0" w:after="160"/>
              <w:jc w:val="left"/>
              <w:rPr>
                <w:del w:id="19251" w:author="Houyem Rais" w:date="2024-02-22T14:46:00Z"/>
                <w:rFonts w:asciiTheme="minorHAnsi" w:hAnsiTheme="minorHAnsi" w:cstheme="minorHAnsi"/>
                <w:b/>
                <w:bCs/>
                <w:sz w:val="16"/>
                <w:szCs w:val="16"/>
                <w:lang w:val="fr-FR"/>
              </w:rPr>
              <w:pPrChange w:id="19252" w:author="Houyem Rais" w:date="2024-02-22T14:49:00Z">
                <w:pPr>
                  <w:spacing w:before="0" w:after="0"/>
                  <w:jc w:val="right"/>
                </w:pPr>
              </w:pPrChange>
            </w:pPr>
            <w:del w:id="19253" w:author="Houyem Rais" w:date="2024-02-22T14:46:00Z">
              <w:r w:rsidRPr="009B2603" w:rsidDel="00201166">
                <w:rPr>
                  <w:rFonts w:cs="Calibri"/>
                  <w:b/>
                  <w:bCs/>
                  <w:sz w:val="16"/>
                  <w:szCs w:val="16"/>
                  <w:lang w:val="fr-FR"/>
                </w:rPr>
                <w:delText> </w:delText>
              </w:r>
            </w:del>
          </w:p>
        </w:tc>
        <w:tc>
          <w:tcPr>
            <w:tcW w:w="801" w:type="dxa"/>
            <w:tcBorders>
              <w:bottom w:val="single" w:sz="4" w:space="0" w:color="auto"/>
              <w:right w:val="dotted" w:sz="4" w:space="0" w:color="auto"/>
            </w:tcBorders>
            <w:shd w:val="clear" w:color="auto" w:fill="B4C6E7" w:themeFill="accent1" w:themeFillTint="66"/>
            <w:vAlign w:val="center"/>
          </w:tcPr>
          <w:p w14:paraId="6A5726C4" w14:textId="0A75B892" w:rsidR="0086082B" w:rsidRPr="0086082B" w:rsidDel="00201166" w:rsidRDefault="0086082B" w:rsidP="00D62BC5">
            <w:pPr>
              <w:spacing w:before="0" w:after="160"/>
              <w:jc w:val="left"/>
              <w:rPr>
                <w:del w:id="19254" w:author="Houyem Rais" w:date="2024-02-22T14:46:00Z"/>
                <w:rFonts w:asciiTheme="minorHAnsi" w:hAnsiTheme="minorHAnsi" w:cstheme="minorHAnsi"/>
                <w:b/>
                <w:bCs/>
                <w:sz w:val="16"/>
                <w:szCs w:val="16"/>
                <w:lang w:val="fr-FR"/>
              </w:rPr>
              <w:pPrChange w:id="19255" w:author="Houyem Rais" w:date="2024-02-22T14:49:00Z">
                <w:pPr>
                  <w:spacing w:before="0" w:after="0"/>
                  <w:jc w:val="right"/>
                </w:pPr>
              </w:pPrChange>
            </w:pPr>
            <w:del w:id="19256" w:author="Houyem Rais" w:date="2024-02-22T14:46:00Z">
              <w:r w:rsidRPr="009B2603" w:rsidDel="00201166">
                <w:rPr>
                  <w:rFonts w:cs="Calibri"/>
                  <w:b/>
                  <w:bCs/>
                  <w:sz w:val="16"/>
                  <w:szCs w:val="16"/>
                  <w:lang w:val="fr-FR"/>
                </w:rPr>
                <w:delText> </w:delText>
              </w:r>
            </w:del>
          </w:p>
        </w:tc>
        <w:tc>
          <w:tcPr>
            <w:tcW w:w="930" w:type="dxa"/>
            <w:tcBorders>
              <w:left w:val="dotted" w:sz="4" w:space="0" w:color="auto"/>
              <w:bottom w:val="single" w:sz="4" w:space="0" w:color="auto"/>
            </w:tcBorders>
            <w:shd w:val="clear" w:color="auto" w:fill="B4C6E7" w:themeFill="accent1" w:themeFillTint="66"/>
            <w:vAlign w:val="center"/>
          </w:tcPr>
          <w:p w14:paraId="2C772E9B" w14:textId="013E267F" w:rsidR="0086082B" w:rsidRPr="0086082B" w:rsidDel="00201166" w:rsidRDefault="0086082B" w:rsidP="00D62BC5">
            <w:pPr>
              <w:spacing w:before="0" w:after="160"/>
              <w:jc w:val="left"/>
              <w:rPr>
                <w:del w:id="19257" w:author="Houyem Rais" w:date="2024-02-22T14:46:00Z"/>
                <w:rFonts w:asciiTheme="minorHAnsi" w:hAnsiTheme="minorHAnsi" w:cstheme="minorHAnsi"/>
                <w:b/>
                <w:bCs/>
                <w:sz w:val="16"/>
                <w:szCs w:val="16"/>
                <w:lang w:val="fr-FR"/>
              </w:rPr>
              <w:pPrChange w:id="19258" w:author="Houyem Rais" w:date="2024-02-22T14:49:00Z">
                <w:pPr>
                  <w:spacing w:before="0" w:after="0"/>
                  <w:jc w:val="right"/>
                </w:pPr>
              </w:pPrChange>
            </w:pPr>
            <w:del w:id="19259" w:author="Houyem Rais" w:date="2024-02-22T14:46:00Z">
              <w:r w:rsidRPr="009B2603" w:rsidDel="00201166">
                <w:rPr>
                  <w:rFonts w:cs="Calibri"/>
                  <w:b/>
                  <w:bCs/>
                  <w:sz w:val="16"/>
                  <w:szCs w:val="16"/>
                  <w:lang w:val="fr-FR"/>
                </w:rPr>
                <w:delText> </w:delText>
              </w:r>
            </w:del>
          </w:p>
        </w:tc>
      </w:tr>
      <w:tr w:rsidR="0086082B" w:rsidRPr="00690C96" w:rsidDel="00201166" w14:paraId="104A8B96" w14:textId="05E1B079" w:rsidTr="000E1E77">
        <w:trPr>
          <w:del w:id="19260" w:author="Houyem Rais" w:date="2024-02-22T14:46:00Z"/>
        </w:trPr>
        <w:tc>
          <w:tcPr>
            <w:tcW w:w="3027" w:type="dxa"/>
            <w:vAlign w:val="bottom"/>
          </w:tcPr>
          <w:p w14:paraId="49B33A9A" w14:textId="1D6E7C1A" w:rsidR="0086082B" w:rsidRPr="000409F8" w:rsidDel="00201166" w:rsidRDefault="0086082B" w:rsidP="00D62BC5">
            <w:pPr>
              <w:spacing w:before="0" w:after="160"/>
              <w:jc w:val="left"/>
              <w:rPr>
                <w:del w:id="19261" w:author="Houyem Rais" w:date="2024-02-22T14:46:00Z"/>
                <w:rFonts w:asciiTheme="minorHAnsi" w:hAnsiTheme="minorHAnsi" w:cstheme="minorHAnsi"/>
                <w:sz w:val="16"/>
                <w:szCs w:val="16"/>
                <w:lang w:val="fr-FR"/>
              </w:rPr>
              <w:pPrChange w:id="19262" w:author="Houyem Rais" w:date="2024-02-22T14:49:00Z">
                <w:pPr>
                  <w:spacing w:before="0" w:after="0"/>
                </w:pPr>
              </w:pPrChange>
            </w:pPr>
            <w:del w:id="19263" w:author="Houyem Rais" w:date="2024-02-22T14:46:00Z">
              <w:r w:rsidRPr="00690C96" w:rsidDel="00201166">
                <w:rPr>
                  <w:rFonts w:cstheme="minorHAnsi"/>
                  <w:sz w:val="16"/>
                  <w:szCs w:val="16"/>
                </w:rPr>
                <w:delText>Passation de marché</w:delText>
              </w:r>
            </w:del>
          </w:p>
        </w:tc>
        <w:tc>
          <w:tcPr>
            <w:tcW w:w="871" w:type="dxa"/>
            <w:tcBorders>
              <w:right w:val="dotted" w:sz="4" w:space="0" w:color="auto"/>
            </w:tcBorders>
            <w:vAlign w:val="center"/>
          </w:tcPr>
          <w:p w14:paraId="7BDC118A" w14:textId="1B73FC7B" w:rsidR="0086082B" w:rsidRPr="0086082B" w:rsidDel="00201166" w:rsidRDefault="0086082B" w:rsidP="00D62BC5">
            <w:pPr>
              <w:spacing w:before="0" w:after="160"/>
              <w:jc w:val="left"/>
              <w:rPr>
                <w:del w:id="19264" w:author="Houyem Rais" w:date="2024-02-22T14:46:00Z"/>
                <w:rFonts w:asciiTheme="minorHAnsi" w:hAnsiTheme="minorHAnsi" w:cstheme="minorHAnsi"/>
                <w:sz w:val="16"/>
                <w:szCs w:val="16"/>
                <w:lang w:val="fr-FR"/>
              </w:rPr>
              <w:pPrChange w:id="19265" w:author="Houyem Rais" w:date="2024-02-22T14:49:00Z">
                <w:pPr>
                  <w:spacing w:before="0" w:after="0"/>
                  <w:jc w:val="right"/>
                </w:pPr>
              </w:pPrChange>
            </w:pPr>
            <w:del w:id="19266" w:author="Houyem Rais" w:date="2024-02-22T14:46:00Z">
              <w:r w:rsidRPr="0086082B" w:rsidDel="00201166">
                <w:rPr>
                  <w:rFonts w:cs="Calibri"/>
                  <w:sz w:val="16"/>
                  <w:szCs w:val="16"/>
                </w:rPr>
                <w:delText>81,6</w:delText>
              </w:r>
            </w:del>
          </w:p>
        </w:tc>
        <w:tc>
          <w:tcPr>
            <w:tcW w:w="993" w:type="dxa"/>
            <w:tcBorders>
              <w:left w:val="dotted" w:sz="4" w:space="0" w:color="auto"/>
            </w:tcBorders>
            <w:vAlign w:val="center"/>
          </w:tcPr>
          <w:p w14:paraId="4499D50B" w14:textId="4B4E213E" w:rsidR="0086082B" w:rsidRPr="0086082B" w:rsidDel="00201166" w:rsidRDefault="0086082B" w:rsidP="00D62BC5">
            <w:pPr>
              <w:spacing w:before="0" w:after="160"/>
              <w:jc w:val="left"/>
              <w:rPr>
                <w:del w:id="19267" w:author="Houyem Rais" w:date="2024-02-22T14:46:00Z"/>
                <w:rFonts w:asciiTheme="minorHAnsi" w:hAnsiTheme="minorHAnsi" w:cstheme="minorHAnsi"/>
                <w:sz w:val="16"/>
                <w:szCs w:val="16"/>
                <w:lang w:val="fr-FR"/>
              </w:rPr>
              <w:pPrChange w:id="19268" w:author="Houyem Rais" w:date="2024-02-22T14:49:00Z">
                <w:pPr>
                  <w:spacing w:before="0" w:after="0"/>
                  <w:jc w:val="right"/>
                </w:pPr>
              </w:pPrChange>
            </w:pPr>
            <w:del w:id="19269" w:author="Houyem Rais" w:date="2024-02-22T14:46:00Z">
              <w:r w:rsidRPr="0086082B" w:rsidDel="00201166">
                <w:rPr>
                  <w:rFonts w:cs="Calibri"/>
                  <w:sz w:val="16"/>
                  <w:szCs w:val="16"/>
                </w:rPr>
                <w:delText>24,4</w:delText>
              </w:r>
            </w:del>
          </w:p>
        </w:tc>
        <w:tc>
          <w:tcPr>
            <w:tcW w:w="815" w:type="dxa"/>
            <w:tcBorders>
              <w:right w:val="dotted" w:sz="4" w:space="0" w:color="auto"/>
            </w:tcBorders>
            <w:vAlign w:val="center"/>
          </w:tcPr>
          <w:p w14:paraId="5C8ECEDA" w14:textId="29359E54" w:rsidR="0086082B" w:rsidRPr="0086082B" w:rsidDel="00201166" w:rsidRDefault="0086082B" w:rsidP="00D62BC5">
            <w:pPr>
              <w:spacing w:before="0" w:after="160"/>
              <w:jc w:val="left"/>
              <w:rPr>
                <w:del w:id="19270" w:author="Houyem Rais" w:date="2024-02-22T14:46:00Z"/>
                <w:rFonts w:asciiTheme="minorHAnsi" w:hAnsiTheme="minorHAnsi" w:cstheme="minorHAnsi"/>
                <w:sz w:val="16"/>
                <w:szCs w:val="16"/>
                <w:lang w:val="fr-FR"/>
              </w:rPr>
              <w:pPrChange w:id="19271" w:author="Houyem Rais" w:date="2024-02-22T14:49:00Z">
                <w:pPr>
                  <w:spacing w:before="0" w:after="0"/>
                  <w:jc w:val="right"/>
                </w:pPr>
              </w:pPrChange>
            </w:pPr>
            <w:del w:id="19272" w:author="Houyem Rais" w:date="2024-02-22T14:46:00Z">
              <w:r w:rsidRPr="0086082B" w:rsidDel="00201166">
                <w:rPr>
                  <w:rFonts w:cs="Calibri"/>
                  <w:sz w:val="16"/>
                  <w:szCs w:val="16"/>
                </w:rPr>
                <w:delText>94,8</w:delText>
              </w:r>
            </w:del>
          </w:p>
        </w:tc>
        <w:tc>
          <w:tcPr>
            <w:tcW w:w="993" w:type="dxa"/>
            <w:tcBorders>
              <w:left w:val="dotted" w:sz="4" w:space="0" w:color="auto"/>
            </w:tcBorders>
            <w:vAlign w:val="center"/>
          </w:tcPr>
          <w:p w14:paraId="6DA26273" w14:textId="0C07DA9F" w:rsidR="0086082B" w:rsidRPr="0086082B" w:rsidDel="00201166" w:rsidRDefault="0086082B" w:rsidP="00D62BC5">
            <w:pPr>
              <w:spacing w:before="0" w:after="160"/>
              <w:jc w:val="left"/>
              <w:rPr>
                <w:del w:id="19273" w:author="Houyem Rais" w:date="2024-02-22T14:46:00Z"/>
                <w:rFonts w:asciiTheme="minorHAnsi" w:hAnsiTheme="minorHAnsi" w:cstheme="minorHAnsi"/>
                <w:sz w:val="16"/>
                <w:szCs w:val="16"/>
                <w:lang w:val="fr-FR"/>
              </w:rPr>
              <w:pPrChange w:id="19274" w:author="Houyem Rais" w:date="2024-02-22T14:49:00Z">
                <w:pPr>
                  <w:spacing w:before="0" w:after="0"/>
                  <w:jc w:val="right"/>
                </w:pPr>
              </w:pPrChange>
            </w:pPr>
            <w:del w:id="19275" w:author="Houyem Rais" w:date="2024-02-22T14:46:00Z">
              <w:r w:rsidRPr="0086082B" w:rsidDel="00201166">
                <w:rPr>
                  <w:rFonts w:cs="Calibri"/>
                  <w:sz w:val="16"/>
                  <w:szCs w:val="16"/>
                </w:rPr>
                <w:delText>32,3</w:delText>
              </w:r>
            </w:del>
          </w:p>
        </w:tc>
        <w:tc>
          <w:tcPr>
            <w:tcW w:w="812" w:type="dxa"/>
            <w:tcBorders>
              <w:right w:val="dotted" w:sz="4" w:space="0" w:color="auto"/>
            </w:tcBorders>
            <w:vAlign w:val="center"/>
          </w:tcPr>
          <w:p w14:paraId="09A7CD24" w14:textId="4A9D6702" w:rsidR="0086082B" w:rsidRPr="0086082B" w:rsidDel="00201166" w:rsidRDefault="0086082B" w:rsidP="00D62BC5">
            <w:pPr>
              <w:spacing w:before="0" w:after="160"/>
              <w:jc w:val="left"/>
              <w:rPr>
                <w:del w:id="19276" w:author="Houyem Rais" w:date="2024-02-22T14:46:00Z"/>
                <w:rFonts w:asciiTheme="minorHAnsi" w:hAnsiTheme="minorHAnsi" w:cstheme="minorHAnsi"/>
                <w:sz w:val="16"/>
                <w:szCs w:val="16"/>
                <w:lang w:val="fr-FR"/>
              </w:rPr>
              <w:pPrChange w:id="19277" w:author="Houyem Rais" w:date="2024-02-22T14:49:00Z">
                <w:pPr>
                  <w:spacing w:before="0" w:after="0"/>
                  <w:jc w:val="right"/>
                </w:pPr>
              </w:pPrChange>
            </w:pPr>
            <w:del w:id="19278" w:author="Houyem Rais" w:date="2024-02-22T14:46:00Z">
              <w:r w:rsidRPr="0086082B" w:rsidDel="00201166">
                <w:rPr>
                  <w:rFonts w:cs="Calibri"/>
                  <w:sz w:val="16"/>
                  <w:szCs w:val="16"/>
                </w:rPr>
                <w:delText>70,2</w:delText>
              </w:r>
            </w:del>
          </w:p>
        </w:tc>
        <w:tc>
          <w:tcPr>
            <w:tcW w:w="930" w:type="dxa"/>
            <w:tcBorders>
              <w:left w:val="dotted" w:sz="4" w:space="0" w:color="auto"/>
            </w:tcBorders>
            <w:vAlign w:val="center"/>
          </w:tcPr>
          <w:p w14:paraId="05759F32" w14:textId="078449F6" w:rsidR="0086082B" w:rsidRPr="0086082B" w:rsidDel="00201166" w:rsidRDefault="0086082B" w:rsidP="00D62BC5">
            <w:pPr>
              <w:spacing w:before="0" w:after="160"/>
              <w:jc w:val="left"/>
              <w:rPr>
                <w:del w:id="19279" w:author="Houyem Rais" w:date="2024-02-22T14:46:00Z"/>
                <w:rFonts w:asciiTheme="minorHAnsi" w:hAnsiTheme="minorHAnsi" w:cstheme="minorHAnsi"/>
                <w:sz w:val="16"/>
                <w:szCs w:val="16"/>
                <w:lang w:val="fr-FR"/>
              </w:rPr>
              <w:pPrChange w:id="19280" w:author="Houyem Rais" w:date="2024-02-22T14:49:00Z">
                <w:pPr>
                  <w:spacing w:before="0" w:after="0"/>
                  <w:jc w:val="right"/>
                </w:pPr>
              </w:pPrChange>
            </w:pPr>
            <w:del w:id="19281" w:author="Houyem Rais" w:date="2024-02-22T14:46:00Z">
              <w:r w:rsidRPr="0086082B" w:rsidDel="00201166">
                <w:rPr>
                  <w:rFonts w:cs="Calibri"/>
                  <w:sz w:val="16"/>
                  <w:szCs w:val="16"/>
                </w:rPr>
                <w:delText>23,9</w:delText>
              </w:r>
            </w:del>
          </w:p>
        </w:tc>
        <w:tc>
          <w:tcPr>
            <w:tcW w:w="808" w:type="dxa"/>
            <w:tcBorders>
              <w:right w:val="dotted" w:sz="4" w:space="0" w:color="auto"/>
            </w:tcBorders>
            <w:vAlign w:val="center"/>
          </w:tcPr>
          <w:p w14:paraId="0C68EEB9" w14:textId="607EA38F" w:rsidR="0086082B" w:rsidRPr="0086082B" w:rsidDel="00201166" w:rsidRDefault="0086082B" w:rsidP="00D62BC5">
            <w:pPr>
              <w:spacing w:before="0" w:after="160"/>
              <w:jc w:val="left"/>
              <w:rPr>
                <w:del w:id="19282" w:author="Houyem Rais" w:date="2024-02-22T14:46:00Z"/>
                <w:rFonts w:asciiTheme="minorHAnsi" w:hAnsiTheme="minorHAnsi" w:cstheme="minorHAnsi"/>
                <w:sz w:val="16"/>
                <w:szCs w:val="16"/>
                <w:lang w:val="fr-FR"/>
              </w:rPr>
              <w:pPrChange w:id="19283" w:author="Houyem Rais" w:date="2024-02-22T14:49:00Z">
                <w:pPr>
                  <w:spacing w:before="0" w:after="0"/>
                  <w:jc w:val="right"/>
                </w:pPr>
              </w:pPrChange>
            </w:pPr>
            <w:del w:id="19284" w:author="Houyem Rais" w:date="2024-02-22T14:46:00Z">
              <w:r w:rsidRPr="0086082B" w:rsidDel="00201166">
                <w:rPr>
                  <w:rFonts w:cs="Calibri"/>
                  <w:sz w:val="16"/>
                  <w:szCs w:val="16"/>
                </w:rPr>
                <w:delText>74,1</w:delText>
              </w:r>
            </w:del>
          </w:p>
        </w:tc>
        <w:tc>
          <w:tcPr>
            <w:tcW w:w="930" w:type="dxa"/>
            <w:tcBorders>
              <w:left w:val="dotted" w:sz="4" w:space="0" w:color="auto"/>
            </w:tcBorders>
            <w:vAlign w:val="center"/>
          </w:tcPr>
          <w:p w14:paraId="309AF378" w14:textId="70042DFA" w:rsidR="0086082B" w:rsidRPr="0086082B" w:rsidDel="00201166" w:rsidRDefault="0086082B" w:rsidP="00D62BC5">
            <w:pPr>
              <w:spacing w:before="0" w:after="160"/>
              <w:jc w:val="left"/>
              <w:rPr>
                <w:del w:id="19285" w:author="Houyem Rais" w:date="2024-02-22T14:46:00Z"/>
                <w:rFonts w:asciiTheme="minorHAnsi" w:hAnsiTheme="minorHAnsi" w:cstheme="minorHAnsi"/>
                <w:sz w:val="16"/>
                <w:szCs w:val="16"/>
                <w:lang w:val="fr-FR"/>
              </w:rPr>
              <w:pPrChange w:id="19286" w:author="Houyem Rais" w:date="2024-02-22T14:49:00Z">
                <w:pPr>
                  <w:spacing w:before="0" w:after="0"/>
                  <w:jc w:val="right"/>
                </w:pPr>
              </w:pPrChange>
            </w:pPr>
            <w:del w:id="19287" w:author="Houyem Rais" w:date="2024-02-22T14:46:00Z">
              <w:r w:rsidRPr="0086082B" w:rsidDel="00201166">
                <w:rPr>
                  <w:rFonts w:cs="Calibri"/>
                  <w:sz w:val="16"/>
                  <w:szCs w:val="16"/>
                </w:rPr>
                <w:delText>19,6</w:delText>
              </w:r>
            </w:del>
          </w:p>
        </w:tc>
        <w:tc>
          <w:tcPr>
            <w:tcW w:w="856" w:type="dxa"/>
            <w:tcBorders>
              <w:right w:val="dotted" w:sz="4" w:space="0" w:color="auto"/>
            </w:tcBorders>
            <w:vAlign w:val="center"/>
          </w:tcPr>
          <w:p w14:paraId="437B0847" w14:textId="14EC4F2C" w:rsidR="0086082B" w:rsidRPr="0086082B" w:rsidDel="00201166" w:rsidRDefault="0086082B" w:rsidP="00D62BC5">
            <w:pPr>
              <w:spacing w:before="0" w:after="160"/>
              <w:jc w:val="left"/>
              <w:rPr>
                <w:del w:id="19288" w:author="Houyem Rais" w:date="2024-02-22T14:46:00Z"/>
                <w:rFonts w:asciiTheme="minorHAnsi" w:hAnsiTheme="minorHAnsi" w:cstheme="minorHAnsi"/>
                <w:sz w:val="16"/>
                <w:szCs w:val="16"/>
                <w:lang w:val="fr-FR"/>
              </w:rPr>
              <w:pPrChange w:id="19289" w:author="Houyem Rais" w:date="2024-02-22T14:49:00Z">
                <w:pPr>
                  <w:spacing w:before="0" w:after="0"/>
                  <w:jc w:val="right"/>
                </w:pPr>
              </w:pPrChange>
            </w:pPr>
            <w:del w:id="19290" w:author="Houyem Rais" w:date="2024-02-22T14:46:00Z">
              <w:r w:rsidRPr="0086082B" w:rsidDel="00201166">
                <w:rPr>
                  <w:rFonts w:cs="Calibri"/>
                  <w:sz w:val="16"/>
                  <w:szCs w:val="16"/>
                </w:rPr>
                <w:delText>81,5</w:delText>
              </w:r>
            </w:del>
          </w:p>
        </w:tc>
        <w:tc>
          <w:tcPr>
            <w:tcW w:w="930" w:type="dxa"/>
            <w:tcBorders>
              <w:left w:val="dotted" w:sz="4" w:space="0" w:color="auto"/>
            </w:tcBorders>
            <w:vAlign w:val="center"/>
          </w:tcPr>
          <w:p w14:paraId="61F962C8" w14:textId="2433BA20" w:rsidR="0086082B" w:rsidRPr="0086082B" w:rsidDel="00201166" w:rsidRDefault="0086082B" w:rsidP="00D62BC5">
            <w:pPr>
              <w:spacing w:before="0" w:after="160"/>
              <w:jc w:val="left"/>
              <w:rPr>
                <w:del w:id="19291" w:author="Houyem Rais" w:date="2024-02-22T14:46:00Z"/>
                <w:rFonts w:asciiTheme="minorHAnsi" w:hAnsiTheme="minorHAnsi" w:cstheme="minorHAnsi"/>
                <w:sz w:val="16"/>
                <w:szCs w:val="16"/>
                <w:lang w:val="fr-FR"/>
              </w:rPr>
              <w:pPrChange w:id="19292" w:author="Houyem Rais" w:date="2024-02-22T14:49:00Z">
                <w:pPr>
                  <w:spacing w:before="0" w:after="0"/>
                  <w:jc w:val="right"/>
                </w:pPr>
              </w:pPrChange>
            </w:pPr>
            <w:del w:id="19293" w:author="Houyem Rais" w:date="2024-02-22T14:46:00Z">
              <w:r w:rsidRPr="0086082B" w:rsidDel="00201166">
                <w:rPr>
                  <w:rFonts w:cs="Calibri"/>
                  <w:sz w:val="16"/>
                  <w:szCs w:val="16"/>
                </w:rPr>
                <w:delText>21,6</w:delText>
              </w:r>
            </w:del>
          </w:p>
        </w:tc>
        <w:tc>
          <w:tcPr>
            <w:tcW w:w="801" w:type="dxa"/>
            <w:tcBorders>
              <w:right w:val="dotted" w:sz="4" w:space="0" w:color="auto"/>
            </w:tcBorders>
            <w:vAlign w:val="center"/>
          </w:tcPr>
          <w:p w14:paraId="374F8E70" w14:textId="7017775E" w:rsidR="0086082B" w:rsidRPr="0086082B" w:rsidDel="00201166" w:rsidRDefault="0086082B" w:rsidP="00D62BC5">
            <w:pPr>
              <w:spacing w:before="0" w:after="160"/>
              <w:jc w:val="left"/>
              <w:rPr>
                <w:del w:id="19294" w:author="Houyem Rais" w:date="2024-02-22T14:46:00Z"/>
                <w:rFonts w:asciiTheme="minorHAnsi" w:hAnsiTheme="minorHAnsi" w:cstheme="minorHAnsi"/>
                <w:sz w:val="16"/>
                <w:szCs w:val="16"/>
                <w:lang w:val="fr-FR"/>
              </w:rPr>
              <w:pPrChange w:id="19295" w:author="Houyem Rais" w:date="2024-02-22T14:49:00Z">
                <w:pPr>
                  <w:spacing w:before="0" w:after="0"/>
                  <w:jc w:val="right"/>
                </w:pPr>
              </w:pPrChange>
            </w:pPr>
            <w:del w:id="19296" w:author="Houyem Rais" w:date="2024-02-22T14:46:00Z">
              <w:r w:rsidRPr="0086082B" w:rsidDel="00201166">
                <w:rPr>
                  <w:rFonts w:cs="Calibri"/>
                  <w:sz w:val="16"/>
                  <w:szCs w:val="16"/>
                </w:rPr>
                <w:delText>78,4</w:delText>
              </w:r>
            </w:del>
          </w:p>
        </w:tc>
        <w:tc>
          <w:tcPr>
            <w:tcW w:w="930" w:type="dxa"/>
            <w:tcBorders>
              <w:left w:val="dotted" w:sz="4" w:space="0" w:color="auto"/>
            </w:tcBorders>
            <w:vAlign w:val="center"/>
          </w:tcPr>
          <w:p w14:paraId="02183B3A" w14:textId="16744758" w:rsidR="0086082B" w:rsidRPr="0086082B" w:rsidDel="00201166" w:rsidRDefault="0086082B" w:rsidP="00D62BC5">
            <w:pPr>
              <w:spacing w:before="0" w:after="160"/>
              <w:jc w:val="left"/>
              <w:rPr>
                <w:del w:id="19297" w:author="Houyem Rais" w:date="2024-02-22T14:46:00Z"/>
                <w:rFonts w:asciiTheme="minorHAnsi" w:hAnsiTheme="minorHAnsi" w:cstheme="minorHAnsi"/>
                <w:sz w:val="16"/>
                <w:szCs w:val="16"/>
                <w:lang w:val="fr-FR"/>
              </w:rPr>
              <w:pPrChange w:id="19298" w:author="Houyem Rais" w:date="2024-02-22T14:49:00Z">
                <w:pPr>
                  <w:spacing w:before="0" w:after="0"/>
                  <w:jc w:val="right"/>
                </w:pPr>
              </w:pPrChange>
            </w:pPr>
            <w:del w:id="19299" w:author="Houyem Rais" w:date="2024-02-22T14:46:00Z">
              <w:r w:rsidRPr="0086082B" w:rsidDel="00201166">
                <w:rPr>
                  <w:rFonts w:cs="Calibri"/>
                  <w:sz w:val="16"/>
                  <w:szCs w:val="16"/>
                </w:rPr>
                <w:delText>20,8</w:delText>
              </w:r>
            </w:del>
          </w:p>
        </w:tc>
      </w:tr>
      <w:tr w:rsidR="0086082B" w:rsidRPr="00690C96" w:rsidDel="00201166" w14:paraId="6A94D232" w14:textId="3CA4AC1F" w:rsidTr="000E1E77">
        <w:trPr>
          <w:del w:id="19300" w:author="Houyem Rais" w:date="2024-02-22T14:46:00Z"/>
        </w:trPr>
        <w:tc>
          <w:tcPr>
            <w:tcW w:w="3027" w:type="dxa"/>
            <w:vAlign w:val="bottom"/>
          </w:tcPr>
          <w:p w14:paraId="2E347DF0" w14:textId="144BD96F" w:rsidR="0086082B" w:rsidRPr="000409F8" w:rsidDel="00201166" w:rsidRDefault="0086082B" w:rsidP="00D62BC5">
            <w:pPr>
              <w:spacing w:before="0" w:after="160"/>
              <w:jc w:val="left"/>
              <w:rPr>
                <w:del w:id="19301" w:author="Houyem Rais" w:date="2024-02-22T14:46:00Z"/>
                <w:rFonts w:asciiTheme="minorHAnsi" w:hAnsiTheme="minorHAnsi" w:cstheme="minorHAnsi"/>
                <w:sz w:val="16"/>
                <w:szCs w:val="16"/>
                <w:lang w:val="fr-FR"/>
              </w:rPr>
              <w:pPrChange w:id="19302" w:author="Houyem Rais" w:date="2024-02-22T14:49:00Z">
                <w:pPr>
                  <w:spacing w:before="0" w:after="0"/>
                </w:pPr>
              </w:pPrChange>
            </w:pPr>
            <w:del w:id="19303" w:author="Houyem Rais" w:date="2024-02-22T14:46:00Z">
              <w:r w:rsidRPr="00690C96" w:rsidDel="00201166">
                <w:rPr>
                  <w:rFonts w:cstheme="minorHAnsi"/>
                  <w:sz w:val="16"/>
                  <w:szCs w:val="16"/>
                </w:rPr>
                <w:delText>Conception</w:delText>
              </w:r>
            </w:del>
          </w:p>
        </w:tc>
        <w:tc>
          <w:tcPr>
            <w:tcW w:w="871" w:type="dxa"/>
            <w:tcBorders>
              <w:right w:val="dotted" w:sz="4" w:space="0" w:color="auto"/>
            </w:tcBorders>
            <w:vAlign w:val="center"/>
          </w:tcPr>
          <w:p w14:paraId="2ED02C8A" w14:textId="24FA4EBC" w:rsidR="0086082B" w:rsidRPr="0086082B" w:rsidDel="00201166" w:rsidRDefault="0086082B" w:rsidP="00D62BC5">
            <w:pPr>
              <w:spacing w:before="0" w:after="160"/>
              <w:jc w:val="left"/>
              <w:rPr>
                <w:del w:id="19304" w:author="Houyem Rais" w:date="2024-02-22T14:46:00Z"/>
                <w:rFonts w:asciiTheme="minorHAnsi" w:hAnsiTheme="minorHAnsi" w:cstheme="minorHAnsi"/>
                <w:sz w:val="16"/>
                <w:szCs w:val="16"/>
                <w:lang w:val="fr-FR"/>
              </w:rPr>
              <w:pPrChange w:id="19305" w:author="Houyem Rais" w:date="2024-02-22T14:49:00Z">
                <w:pPr>
                  <w:spacing w:before="0" w:after="0"/>
                  <w:jc w:val="right"/>
                </w:pPr>
              </w:pPrChange>
            </w:pPr>
            <w:del w:id="19306" w:author="Houyem Rais" w:date="2024-02-22T14:46:00Z">
              <w:r w:rsidRPr="0086082B" w:rsidDel="00201166">
                <w:rPr>
                  <w:rFonts w:cs="Calibri"/>
                  <w:sz w:val="16"/>
                  <w:szCs w:val="16"/>
                </w:rPr>
                <w:delText>0,0</w:delText>
              </w:r>
            </w:del>
          </w:p>
        </w:tc>
        <w:tc>
          <w:tcPr>
            <w:tcW w:w="993" w:type="dxa"/>
            <w:tcBorders>
              <w:left w:val="dotted" w:sz="4" w:space="0" w:color="auto"/>
            </w:tcBorders>
            <w:vAlign w:val="center"/>
          </w:tcPr>
          <w:p w14:paraId="0349877F" w14:textId="1103F58D" w:rsidR="0086082B" w:rsidRPr="0086082B" w:rsidDel="00201166" w:rsidRDefault="0086082B" w:rsidP="00D62BC5">
            <w:pPr>
              <w:spacing w:before="0" w:after="160"/>
              <w:jc w:val="left"/>
              <w:rPr>
                <w:del w:id="19307" w:author="Houyem Rais" w:date="2024-02-22T14:46:00Z"/>
                <w:rFonts w:asciiTheme="minorHAnsi" w:hAnsiTheme="minorHAnsi" w:cstheme="minorHAnsi"/>
                <w:sz w:val="16"/>
                <w:szCs w:val="16"/>
                <w:lang w:val="fr-FR"/>
              </w:rPr>
              <w:pPrChange w:id="19308" w:author="Houyem Rais" w:date="2024-02-22T14:49:00Z">
                <w:pPr>
                  <w:spacing w:before="0" w:after="0"/>
                  <w:jc w:val="right"/>
                </w:pPr>
              </w:pPrChange>
            </w:pPr>
            <w:del w:id="19309" w:author="Houyem Rais" w:date="2024-02-22T14:46:00Z">
              <w:r w:rsidRPr="0086082B" w:rsidDel="00201166">
                <w:rPr>
                  <w:rFonts w:cs="Calibri"/>
                  <w:sz w:val="16"/>
                  <w:szCs w:val="16"/>
                </w:rPr>
                <w:delText>34,5</w:delText>
              </w:r>
            </w:del>
          </w:p>
        </w:tc>
        <w:tc>
          <w:tcPr>
            <w:tcW w:w="815" w:type="dxa"/>
            <w:tcBorders>
              <w:right w:val="dotted" w:sz="4" w:space="0" w:color="auto"/>
            </w:tcBorders>
            <w:vAlign w:val="center"/>
          </w:tcPr>
          <w:p w14:paraId="36DFD30D" w14:textId="1197E6AA" w:rsidR="0086082B" w:rsidRPr="0086082B" w:rsidDel="00201166" w:rsidRDefault="0086082B" w:rsidP="00D62BC5">
            <w:pPr>
              <w:spacing w:before="0" w:after="160"/>
              <w:jc w:val="left"/>
              <w:rPr>
                <w:del w:id="19310" w:author="Houyem Rais" w:date="2024-02-22T14:46:00Z"/>
                <w:rFonts w:asciiTheme="minorHAnsi" w:hAnsiTheme="minorHAnsi" w:cstheme="minorHAnsi"/>
                <w:sz w:val="16"/>
                <w:szCs w:val="16"/>
                <w:lang w:val="fr-FR"/>
              </w:rPr>
              <w:pPrChange w:id="19311" w:author="Houyem Rais" w:date="2024-02-22T14:49:00Z">
                <w:pPr>
                  <w:spacing w:before="0" w:after="0"/>
                  <w:jc w:val="right"/>
                </w:pPr>
              </w:pPrChange>
            </w:pPr>
            <w:del w:id="19312" w:author="Houyem Rais" w:date="2024-02-22T14:46:00Z">
              <w:r w:rsidRPr="0086082B" w:rsidDel="00201166">
                <w:rPr>
                  <w:rFonts w:cs="Calibri"/>
                  <w:sz w:val="16"/>
                  <w:szCs w:val="16"/>
                </w:rPr>
                <w:delText>0,0</w:delText>
              </w:r>
            </w:del>
          </w:p>
        </w:tc>
        <w:tc>
          <w:tcPr>
            <w:tcW w:w="993" w:type="dxa"/>
            <w:tcBorders>
              <w:left w:val="dotted" w:sz="4" w:space="0" w:color="auto"/>
            </w:tcBorders>
            <w:vAlign w:val="center"/>
          </w:tcPr>
          <w:p w14:paraId="43B0713E" w14:textId="32E470C3" w:rsidR="0086082B" w:rsidRPr="0086082B" w:rsidDel="00201166" w:rsidRDefault="0086082B" w:rsidP="00D62BC5">
            <w:pPr>
              <w:spacing w:before="0" w:after="160"/>
              <w:jc w:val="left"/>
              <w:rPr>
                <w:del w:id="19313" w:author="Houyem Rais" w:date="2024-02-22T14:46:00Z"/>
                <w:rFonts w:asciiTheme="minorHAnsi" w:hAnsiTheme="minorHAnsi" w:cstheme="minorHAnsi"/>
                <w:sz w:val="16"/>
                <w:szCs w:val="16"/>
                <w:lang w:val="fr-FR"/>
              </w:rPr>
              <w:pPrChange w:id="19314" w:author="Houyem Rais" w:date="2024-02-22T14:49:00Z">
                <w:pPr>
                  <w:spacing w:before="0" w:after="0"/>
                  <w:jc w:val="right"/>
                </w:pPr>
              </w:pPrChange>
            </w:pPr>
            <w:del w:id="19315" w:author="Houyem Rais" w:date="2024-02-22T14:46:00Z">
              <w:r w:rsidRPr="0086082B" w:rsidDel="00201166">
                <w:rPr>
                  <w:rFonts w:cs="Calibri"/>
                  <w:sz w:val="16"/>
                  <w:szCs w:val="16"/>
                </w:rPr>
                <w:delText>45,7</w:delText>
              </w:r>
            </w:del>
          </w:p>
        </w:tc>
        <w:tc>
          <w:tcPr>
            <w:tcW w:w="812" w:type="dxa"/>
            <w:tcBorders>
              <w:right w:val="dotted" w:sz="4" w:space="0" w:color="auto"/>
            </w:tcBorders>
            <w:vAlign w:val="center"/>
          </w:tcPr>
          <w:p w14:paraId="62F527FF" w14:textId="61DCF943" w:rsidR="0086082B" w:rsidRPr="0086082B" w:rsidDel="00201166" w:rsidRDefault="0086082B" w:rsidP="00D62BC5">
            <w:pPr>
              <w:spacing w:before="0" w:after="160"/>
              <w:jc w:val="left"/>
              <w:rPr>
                <w:del w:id="19316" w:author="Houyem Rais" w:date="2024-02-22T14:46:00Z"/>
                <w:rFonts w:asciiTheme="minorHAnsi" w:hAnsiTheme="minorHAnsi" w:cstheme="minorHAnsi"/>
                <w:sz w:val="16"/>
                <w:szCs w:val="16"/>
                <w:lang w:val="fr-FR"/>
              </w:rPr>
              <w:pPrChange w:id="19317" w:author="Houyem Rais" w:date="2024-02-22T14:49:00Z">
                <w:pPr>
                  <w:spacing w:before="0" w:after="0"/>
                  <w:jc w:val="right"/>
                </w:pPr>
              </w:pPrChange>
            </w:pPr>
            <w:del w:id="19318"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720C3E9F" w14:textId="1EC11B1A" w:rsidR="0086082B" w:rsidRPr="0086082B" w:rsidDel="00201166" w:rsidRDefault="0086082B" w:rsidP="00D62BC5">
            <w:pPr>
              <w:spacing w:before="0" w:after="160"/>
              <w:jc w:val="left"/>
              <w:rPr>
                <w:del w:id="19319" w:author="Houyem Rais" w:date="2024-02-22T14:46:00Z"/>
                <w:rFonts w:asciiTheme="minorHAnsi" w:hAnsiTheme="minorHAnsi" w:cstheme="minorHAnsi"/>
                <w:sz w:val="16"/>
                <w:szCs w:val="16"/>
                <w:lang w:val="fr-FR"/>
              </w:rPr>
              <w:pPrChange w:id="19320" w:author="Houyem Rais" w:date="2024-02-22T14:49:00Z">
                <w:pPr>
                  <w:spacing w:before="0" w:after="0"/>
                  <w:jc w:val="right"/>
                </w:pPr>
              </w:pPrChange>
            </w:pPr>
            <w:del w:id="19321" w:author="Houyem Rais" w:date="2024-02-22T14:46:00Z">
              <w:r w:rsidRPr="0086082B" w:rsidDel="00201166">
                <w:rPr>
                  <w:rFonts w:cs="Calibri"/>
                  <w:sz w:val="16"/>
                  <w:szCs w:val="16"/>
                </w:rPr>
                <w:delText>33,8</w:delText>
              </w:r>
            </w:del>
          </w:p>
        </w:tc>
        <w:tc>
          <w:tcPr>
            <w:tcW w:w="808" w:type="dxa"/>
            <w:tcBorders>
              <w:right w:val="dotted" w:sz="4" w:space="0" w:color="auto"/>
            </w:tcBorders>
            <w:vAlign w:val="center"/>
          </w:tcPr>
          <w:p w14:paraId="5ACB438F" w14:textId="4334D052" w:rsidR="0086082B" w:rsidRPr="0086082B" w:rsidDel="00201166" w:rsidRDefault="0086082B" w:rsidP="00D62BC5">
            <w:pPr>
              <w:spacing w:before="0" w:after="160"/>
              <w:jc w:val="left"/>
              <w:rPr>
                <w:del w:id="19322" w:author="Houyem Rais" w:date="2024-02-22T14:46:00Z"/>
                <w:rFonts w:asciiTheme="minorHAnsi" w:hAnsiTheme="minorHAnsi" w:cstheme="minorHAnsi"/>
                <w:sz w:val="16"/>
                <w:szCs w:val="16"/>
                <w:lang w:val="fr-FR"/>
              </w:rPr>
              <w:pPrChange w:id="19323" w:author="Houyem Rais" w:date="2024-02-22T14:49:00Z">
                <w:pPr>
                  <w:spacing w:before="0" w:after="0"/>
                  <w:jc w:val="right"/>
                </w:pPr>
              </w:pPrChange>
            </w:pPr>
            <w:del w:id="19324"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42EBB112" w14:textId="1E411307" w:rsidR="0086082B" w:rsidRPr="0086082B" w:rsidDel="00201166" w:rsidRDefault="0086082B" w:rsidP="00D62BC5">
            <w:pPr>
              <w:spacing w:before="0" w:after="160"/>
              <w:jc w:val="left"/>
              <w:rPr>
                <w:del w:id="19325" w:author="Houyem Rais" w:date="2024-02-22T14:46:00Z"/>
                <w:rFonts w:asciiTheme="minorHAnsi" w:hAnsiTheme="minorHAnsi" w:cstheme="minorHAnsi"/>
                <w:sz w:val="16"/>
                <w:szCs w:val="16"/>
                <w:lang w:val="fr-FR"/>
              </w:rPr>
              <w:pPrChange w:id="19326" w:author="Houyem Rais" w:date="2024-02-22T14:49:00Z">
                <w:pPr>
                  <w:spacing w:before="0" w:after="0"/>
                  <w:jc w:val="right"/>
                </w:pPr>
              </w:pPrChange>
            </w:pPr>
            <w:del w:id="19327" w:author="Houyem Rais" w:date="2024-02-22T14:46:00Z">
              <w:r w:rsidRPr="0086082B" w:rsidDel="00201166">
                <w:rPr>
                  <w:rFonts w:cs="Calibri"/>
                  <w:sz w:val="16"/>
                  <w:szCs w:val="16"/>
                </w:rPr>
                <w:delText>27,8</w:delText>
              </w:r>
            </w:del>
          </w:p>
        </w:tc>
        <w:tc>
          <w:tcPr>
            <w:tcW w:w="856" w:type="dxa"/>
            <w:tcBorders>
              <w:right w:val="dotted" w:sz="4" w:space="0" w:color="auto"/>
            </w:tcBorders>
            <w:vAlign w:val="center"/>
          </w:tcPr>
          <w:p w14:paraId="66F4DD7F" w14:textId="7562DD30" w:rsidR="0086082B" w:rsidRPr="0086082B" w:rsidDel="00201166" w:rsidRDefault="0086082B" w:rsidP="00D62BC5">
            <w:pPr>
              <w:spacing w:before="0" w:after="160"/>
              <w:jc w:val="left"/>
              <w:rPr>
                <w:del w:id="19328" w:author="Houyem Rais" w:date="2024-02-22T14:46:00Z"/>
                <w:rFonts w:asciiTheme="minorHAnsi" w:hAnsiTheme="minorHAnsi" w:cstheme="minorHAnsi"/>
                <w:sz w:val="16"/>
                <w:szCs w:val="16"/>
                <w:lang w:val="fr-FR"/>
              </w:rPr>
              <w:pPrChange w:id="19329" w:author="Houyem Rais" w:date="2024-02-22T14:49:00Z">
                <w:pPr>
                  <w:spacing w:before="0" w:after="0"/>
                  <w:jc w:val="right"/>
                </w:pPr>
              </w:pPrChange>
            </w:pPr>
            <w:del w:id="19330"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5AE248CC" w14:textId="7B7E37D7" w:rsidR="0086082B" w:rsidRPr="0086082B" w:rsidDel="00201166" w:rsidRDefault="0086082B" w:rsidP="00D62BC5">
            <w:pPr>
              <w:spacing w:before="0" w:after="160"/>
              <w:jc w:val="left"/>
              <w:rPr>
                <w:del w:id="19331" w:author="Houyem Rais" w:date="2024-02-22T14:46:00Z"/>
                <w:rFonts w:asciiTheme="minorHAnsi" w:hAnsiTheme="minorHAnsi" w:cstheme="minorHAnsi"/>
                <w:sz w:val="16"/>
                <w:szCs w:val="16"/>
                <w:lang w:val="fr-FR"/>
              </w:rPr>
              <w:pPrChange w:id="19332" w:author="Houyem Rais" w:date="2024-02-22T14:49:00Z">
                <w:pPr>
                  <w:spacing w:before="0" w:after="0"/>
                  <w:jc w:val="right"/>
                </w:pPr>
              </w:pPrChange>
            </w:pPr>
            <w:del w:id="19333" w:author="Houyem Rais" w:date="2024-02-22T14:46:00Z">
              <w:r w:rsidRPr="0086082B" w:rsidDel="00201166">
                <w:rPr>
                  <w:rFonts w:cs="Calibri"/>
                  <w:sz w:val="16"/>
                  <w:szCs w:val="16"/>
                </w:rPr>
                <w:delText>30,6</w:delText>
              </w:r>
            </w:del>
          </w:p>
        </w:tc>
        <w:tc>
          <w:tcPr>
            <w:tcW w:w="801" w:type="dxa"/>
            <w:tcBorders>
              <w:right w:val="dotted" w:sz="4" w:space="0" w:color="auto"/>
            </w:tcBorders>
            <w:vAlign w:val="center"/>
          </w:tcPr>
          <w:p w14:paraId="360F9705" w14:textId="5C3FC9D4" w:rsidR="0086082B" w:rsidRPr="0086082B" w:rsidDel="00201166" w:rsidRDefault="0086082B" w:rsidP="00D62BC5">
            <w:pPr>
              <w:spacing w:before="0" w:after="160"/>
              <w:jc w:val="left"/>
              <w:rPr>
                <w:del w:id="19334" w:author="Houyem Rais" w:date="2024-02-22T14:46:00Z"/>
                <w:rFonts w:asciiTheme="minorHAnsi" w:hAnsiTheme="minorHAnsi" w:cstheme="minorHAnsi"/>
                <w:sz w:val="16"/>
                <w:szCs w:val="16"/>
                <w:lang w:val="fr-FR"/>
              </w:rPr>
              <w:pPrChange w:id="19335" w:author="Houyem Rais" w:date="2024-02-22T14:49:00Z">
                <w:pPr>
                  <w:spacing w:before="0" w:after="0"/>
                  <w:jc w:val="right"/>
                </w:pPr>
              </w:pPrChange>
            </w:pPr>
            <w:del w:id="19336" w:author="Houyem Rais" w:date="2024-02-22T14:46:00Z">
              <w:r w:rsidRPr="0086082B" w:rsidDel="00201166">
                <w:rPr>
                  <w:rFonts w:cs="Calibri"/>
                  <w:sz w:val="16"/>
                  <w:szCs w:val="16"/>
                </w:rPr>
                <w:delText>0,0</w:delText>
              </w:r>
            </w:del>
          </w:p>
        </w:tc>
        <w:tc>
          <w:tcPr>
            <w:tcW w:w="930" w:type="dxa"/>
            <w:tcBorders>
              <w:left w:val="dotted" w:sz="4" w:space="0" w:color="auto"/>
            </w:tcBorders>
            <w:vAlign w:val="center"/>
          </w:tcPr>
          <w:p w14:paraId="0F217DA6" w14:textId="16CC74AC" w:rsidR="0086082B" w:rsidRPr="0086082B" w:rsidDel="00201166" w:rsidRDefault="0086082B" w:rsidP="00D62BC5">
            <w:pPr>
              <w:spacing w:before="0" w:after="160"/>
              <w:jc w:val="left"/>
              <w:rPr>
                <w:del w:id="19337" w:author="Houyem Rais" w:date="2024-02-22T14:46:00Z"/>
                <w:rFonts w:asciiTheme="minorHAnsi" w:hAnsiTheme="minorHAnsi" w:cstheme="minorHAnsi"/>
                <w:sz w:val="16"/>
                <w:szCs w:val="16"/>
                <w:lang w:val="fr-FR"/>
              </w:rPr>
              <w:pPrChange w:id="19338" w:author="Houyem Rais" w:date="2024-02-22T14:49:00Z">
                <w:pPr>
                  <w:spacing w:before="0" w:after="0"/>
                  <w:jc w:val="right"/>
                </w:pPr>
              </w:pPrChange>
            </w:pPr>
            <w:del w:id="19339" w:author="Houyem Rais" w:date="2024-02-22T14:46:00Z">
              <w:r w:rsidRPr="0086082B" w:rsidDel="00201166">
                <w:rPr>
                  <w:rFonts w:cs="Calibri"/>
                  <w:sz w:val="16"/>
                  <w:szCs w:val="16"/>
                </w:rPr>
                <w:delText>29,4</w:delText>
              </w:r>
            </w:del>
          </w:p>
        </w:tc>
      </w:tr>
      <w:tr w:rsidR="0086082B" w:rsidRPr="00690C96" w:rsidDel="00201166" w14:paraId="39316631" w14:textId="0FAF089D" w:rsidTr="000E1E77">
        <w:trPr>
          <w:del w:id="19340" w:author="Houyem Rais" w:date="2024-02-22T14:46:00Z"/>
        </w:trPr>
        <w:tc>
          <w:tcPr>
            <w:tcW w:w="3027" w:type="dxa"/>
            <w:vAlign w:val="bottom"/>
          </w:tcPr>
          <w:p w14:paraId="6C92CFA8" w14:textId="0E395E5C" w:rsidR="0086082B" w:rsidRPr="000409F8" w:rsidDel="00201166" w:rsidRDefault="0086082B" w:rsidP="00D62BC5">
            <w:pPr>
              <w:spacing w:before="0" w:after="160"/>
              <w:jc w:val="left"/>
              <w:rPr>
                <w:del w:id="19341" w:author="Houyem Rais" w:date="2024-02-22T14:46:00Z"/>
                <w:rFonts w:asciiTheme="minorHAnsi" w:hAnsiTheme="minorHAnsi" w:cstheme="minorHAnsi"/>
                <w:sz w:val="16"/>
                <w:szCs w:val="16"/>
                <w:lang w:val="fr-FR"/>
              </w:rPr>
              <w:pPrChange w:id="19342" w:author="Houyem Rais" w:date="2024-02-22T14:49:00Z">
                <w:pPr>
                  <w:spacing w:before="0" w:after="0"/>
                </w:pPr>
              </w:pPrChange>
            </w:pPr>
            <w:del w:id="19343" w:author="Houyem Rais" w:date="2024-02-22T14:46:00Z">
              <w:r w:rsidRPr="00690C96" w:rsidDel="00201166">
                <w:rPr>
                  <w:rFonts w:cstheme="minorHAnsi"/>
                  <w:sz w:val="16"/>
                  <w:szCs w:val="16"/>
                </w:rPr>
                <w:delText>Construction</w:delText>
              </w:r>
            </w:del>
          </w:p>
        </w:tc>
        <w:tc>
          <w:tcPr>
            <w:tcW w:w="871" w:type="dxa"/>
            <w:tcBorders>
              <w:right w:val="dotted" w:sz="4" w:space="0" w:color="auto"/>
            </w:tcBorders>
            <w:vAlign w:val="center"/>
          </w:tcPr>
          <w:p w14:paraId="57355B36" w14:textId="0CC63F47" w:rsidR="0086082B" w:rsidRPr="0086082B" w:rsidDel="00201166" w:rsidRDefault="0086082B" w:rsidP="00D62BC5">
            <w:pPr>
              <w:spacing w:before="0" w:after="160"/>
              <w:jc w:val="left"/>
              <w:rPr>
                <w:del w:id="19344" w:author="Houyem Rais" w:date="2024-02-22T14:46:00Z"/>
                <w:rFonts w:asciiTheme="minorHAnsi" w:hAnsiTheme="minorHAnsi" w:cstheme="minorHAnsi"/>
                <w:sz w:val="16"/>
                <w:szCs w:val="16"/>
                <w:lang w:val="fr-FR"/>
              </w:rPr>
              <w:pPrChange w:id="19345" w:author="Houyem Rais" w:date="2024-02-22T14:49:00Z">
                <w:pPr>
                  <w:spacing w:before="0" w:after="0"/>
                  <w:jc w:val="right"/>
                </w:pPr>
              </w:pPrChange>
            </w:pPr>
            <w:del w:id="19346" w:author="Houyem Rais" w:date="2024-02-22T14:46:00Z">
              <w:r w:rsidRPr="0086082B" w:rsidDel="00201166">
                <w:rPr>
                  <w:rFonts w:cs="Calibri"/>
                  <w:sz w:val="16"/>
                  <w:szCs w:val="16"/>
                </w:rPr>
                <w:delText>136,3</w:delText>
              </w:r>
            </w:del>
          </w:p>
        </w:tc>
        <w:tc>
          <w:tcPr>
            <w:tcW w:w="993" w:type="dxa"/>
            <w:tcBorders>
              <w:left w:val="dotted" w:sz="4" w:space="0" w:color="auto"/>
            </w:tcBorders>
            <w:vAlign w:val="center"/>
          </w:tcPr>
          <w:p w14:paraId="34F91822" w14:textId="4F5E3276" w:rsidR="0086082B" w:rsidRPr="0086082B" w:rsidDel="00201166" w:rsidRDefault="0086082B" w:rsidP="00D62BC5">
            <w:pPr>
              <w:spacing w:before="0" w:after="160"/>
              <w:jc w:val="left"/>
              <w:rPr>
                <w:del w:id="19347" w:author="Houyem Rais" w:date="2024-02-22T14:46:00Z"/>
                <w:rFonts w:asciiTheme="minorHAnsi" w:hAnsiTheme="minorHAnsi" w:cstheme="minorHAnsi"/>
                <w:sz w:val="16"/>
                <w:szCs w:val="16"/>
                <w:lang w:val="fr-FR"/>
              </w:rPr>
              <w:pPrChange w:id="19348" w:author="Houyem Rais" w:date="2024-02-22T14:49:00Z">
                <w:pPr>
                  <w:spacing w:before="0" w:after="0"/>
                  <w:jc w:val="right"/>
                </w:pPr>
              </w:pPrChange>
            </w:pPr>
            <w:del w:id="19349" w:author="Houyem Rais" w:date="2024-02-22T14:46:00Z">
              <w:r w:rsidRPr="0086082B" w:rsidDel="00201166">
                <w:rPr>
                  <w:rFonts w:cs="Calibri"/>
                  <w:sz w:val="16"/>
                  <w:szCs w:val="16"/>
                </w:rPr>
                <w:delText>271,1</w:delText>
              </w:r>
            </w:del>
          </w:p>
        </w:tc>
        <w:tc>
          <w:tcPr>
            <w:tcW w:w="815" w:type="dxa"/>
            <w:tcBorders>
              <w:right w:val="dotted" w:sz="4" w:space="0" w:color="auto"/>
            </w:tcBorders>
            <w:vAlign w:val="center"/>
          </w:tcPr>
          <w:p w14:paraId="531FB14F" w14:textId="27F553ED" w:rsidR="0086082B" w:rsidRPr="0086082B" w:rsidDel="00201166" w:rsidRDefault="0086082B" w:rsidP="00D62BC5">
            <w:pPr>
              <w:spacing w:before="0" w:after="160"/>
              <w:jc w:val="left"/>
              <w:rPr>
                <w:del w:id="19350" w:author="Houyem Rais" w:date="2024-02-22T14:46:00Z"/>
                <w:rFonts w:asciiTheme="minorHAnsi" w:hAnsiTheme="minorHAnsi" w:cstheme="minorHAnsi"/>
                <w:sz w:val="16"/>
                <w:szCs w:val="16"/>
                <w:lang w:val="fr-FR"/>
              </w:rPr>
              <w:pPrChange w:id="19351" w:author="Houyem Rais" w:date="2024-02-22T14:49:00Z">
                <w:pPr>
                  <w:spacing w:before="0" w:after="0"/>
                  <w:jc w:val="right"/>
                </w:pPr>
              </w:pPrChange>
            </w:pPr>
            <w:del w:id="19352" w:author="Houyem Rais" w:date="2024-02-22T14:46:00Z">
              <w:r w:rsidRPr="0086082B" w:rsidDel="00201166">
                <w:rPr>
                  <w:rFonts w:cs="Calibri"/>
                  <w:sz w:val="16"/>
                  <w:szCs w:val="16"/>
                </w:rPr>
                <w:delText>192,4</w:delText>
              </w:r>
            </w:del>
          </w:p>
        </w:tc>
        <w:tc>
          <w:tcPr>
            <w:tcW w:w="993" w:type="dxa"/>
            <w:tcBorders>
              <w:left w:val="dotted" w:sz="4" w:space="0" w:color="auto"/>
            </w:tcBorders>
            <w:vAlign w:val="center"/>
          </w:tcPr>
          <w:p w14:paraId="01E1FF31" w14:textId="13114CE6" w:rsidR="0086082B" w:rsidRPr="0086082B" w:rsidDel="00201166" w:rsidRDefault="0086082B" w:rsidP="00D62BC5">
            <w:pPr>
              <w:spacing w:before="0" w:after="160"/>
              <w:jc w:val="left"/>
              <w:rPr>
                <w:del w:id="19353" w:author="Houyem Rais" w:date="2024-02-22T14:46:00Z"/>
                <w:rFonts w:asciiTheme="minorHAnsi" w:hAnsiTheme="minorHAnsi" w:cstheme="minorHAnsi"/>
                <w:sz w:val="16"/>
                <w:szCs w:val="16"/>
                <w:lang w:val="fr-FR"/>
              </w:rPr>
              <w:pPrChange w:id="19354" w:author="Houyem Rais" w:date="2024-02-22T14:49:00Z">
                <w:pPr>
                  <w:spacing w:before="0" w:after="0"/>
                  <w:jc w:val="right"/>
                </w:pPr>
              </w:pPrChange>
            </w:pPr>
            <w:del w:id="19355" w:author="Houyem Rais" w:date="2024-02-22T14:46:00Z">
              <w:r w:rsidRPr="0086082B" w:rsidDel="00201166">
                <w:rPr>
                  <w:rFonts w:cs="Calibri"/>
                  <w:sz w:val="16"/>
                  <w:szCs w:val="16"/>
                </w:rPr>
                <w:delText>359,1</w:delText>
              </w:r>
            </w:del>
          </w:p>
        </w:tc>
        <w:tc>
          <w:tcPr>
            <w:tcW w:w="812" w:type="dxa"/>
            <w:tcBorders>
              <w:right w:val="dotted" w:sz="4" w:space="0" w:color="auto"/>
            </w:tcBorders>
            <w:vAlign w:val="center"/>
          </w:tcPr>
          <w:p w14:paraId="5607A5F5" w14:textId="6F097B24" w:rsidR="0086082B" w:rsidRPr="0086082B" w:rsidDel="00201166" w:rsidRDefault="0086082B" w:rsidP="00D62BC5">
            <w:pPr>
              <w:spacing w:before="0" w:after="160"/>
              <w:jc w:val="left"/>
              <w:rPr>
                <w:del w:id="19356" w:author="Houyem Rais" w:date="2024-02-22T14:46:00Z"/>
                <w:rFonts w:asciiTheme="minorHAnsi" w:hAnsiTheme="minorHAnsi" w:cstheme="minorHAnsi"/>
                <w:sz w:val="16"/>
                <w:szCs w:val="16"/>
                <w:lang w:val="fr-FR"/>
              </w:rPr>
              <w:pPrChange w:id="19357" w:author="Houyem Rais" w:date="2024-02-22T14:49:00Z">
                <w:pPr>
                  <w:spacing w:before="0" w:after="0"/>
                  <w:jc w:val="right"/>
                </w:pPr>
              </w:pPrChange>
            </w:pPr>
            <w:del w:id="19358" w:author="Houyem Rais" w:date="2024-02-22T14:46:00Z">
              <w:r w:rsidRPr="0086082B" w:rsidDel="00201166">
                <w:rPr>
                  <w:rFonts w:cs="Calibri"/>
                  <w:sz w:val="16"/>
                  <w:szCs w:val="16"/>
                </w:rPr>
                <w:delText>129,7</w:delText>
              </w:r>
            </w:del>
          </w:p>
        </w:tc>
        <w:tc>
          <w:tcPr>
            <w:tcW w:w="930" w:type="dxa"/>
            <w:tcBorders>
              <w:left w:val="dotted" w:sz="4" w:space="0" w:color="auto"/>
            </w:tcBorders>
            <w:vAlign w:val="center"/>
          </w:tcPr>
          <w:p w14:paraId="7E7699D2" w14:textId="1F1BDEDF" w:rsidR="0086082B" w:rsidRPr="0086082B" w:rsidDel="00201166" w:rsidRDefault="0086082B" w:rsidP="00D62BC5">
            <w:pPr>
              <w:spacing w:before="0" w:after="160"/>
              <w:jc w:val="left"/>
              <w:rPr>
                <w:del w:id="19359" w:author="Houyem Rais" w:date="2024-02-22T14:46:00Z"/>
                <w:rFonts w:asciiTheme="minorHAnsi" w:hAnsiTheme="minorHAnsi" w:cstheme="minorHAnsi"/>
                <w:sz w:val="16"/>
                <w:szCs w:val="16"/>
                <w:lang w:val="fr-FR"/>
              </w:rPr>
              <w:pPrChange w:id="19360" w:author="Houyem Rais" w:date="2024-02-22T14:49:00Z">
                <w:pPr>
                  <w:spacing w:before="0" w:after="0"/>
                  <w:jc w:val="right"/>
                </w:pPr>
              </w:pPrChange>
            </w:pPr>
            <w:del w:id="19361" w:author="Houyem Rais" w:date="2024-02-22T14:46:00Z">
              <w:r w:rsidRPr="0086082B" w:rsidDel="00201166">
                <w:rPr>
                  <w:rFonts w:cs="Calibri"/>
                  <w:sz w:val="16"/>
                  <w:szCs w:val="16"/>
                </w:rPr>
                <w:delText>246,7</w:delText>
              </w:r>
            </w:del>
          </w:p>
        </w:tc>
        <w:tc>
          <w:tcPr>
            <w:tcW w:w="808" w:type="dxa"/>
            <w:tcBorders>
              <w:right w:val="dotted" w:sz="4" w:space="0" w:color="auto"/>
            </w:tcBorders>
            <w:vAlign w:val="center"/>
          </w:tcPr>
          <w:p w14:paraId="26F7FAC3" w14:textId="76E4CC84" w:rsidR="0086082B" w:rsidRPr="0086082B" w:rsidDel="00201166" w:rsidRDefault="0086082B" w:rsidP="00D62BC5">
            <w:pPr>
              <w:spacing w:before="0" w:after="160"/>
              <w:jc w:val="left"/>
              <w:rPr>
                <w:del w:id="19362" w:author="Houyem Rais" w:date="2024-02-22T14:46:00Z"/>
                <w:rFonts w:asciiTheme="minorHAnsi" w:hAnsiTheme="minorHAnsi" w:cstheme="minorHAnsi"/>
                <w:sz w:val="16"/>
                <w:szCs w:val="16"/>
                <w:lang w:val="fr-FR"/>
              </w:rPr>
              <w:pPrChange w:id="19363" w:author="Houyem Rais" w:date="2024-02-22T14:49:00Z">
                <w:pPr>
                  <w:spacing w:before="0" w:after="0"/>
                  <w:jc w:val="right"/>
                </w:pPr>
              </w:pPrChange>
            </w:pPr>
            <w:del w:id="19364" w:author="Houyem Rais" w:date="2024-02-22T14:46:00Z">
              <w:r w:rsidRPr="0086082B" w:rsidDel="00201166">
                <w:rPr>
                  <w:rFonts w:cs="Calibri"/>
                  <w:sz w:val="16"/>
                  <w:szCs w:val="16"/>
                </w:rPr>
                <w:delText>128,1</w:delText>
              </w:r>
            </w:del>
          </w:p>
        </w:tc>
        <w:tc>
          <w:tcPr>
            <w:tcW w:w="930" w:type="dxa"/>
            <w:tcBorders>
              <w:left w:val="dotted" w:sz="4" w:space="0" w:color="auto"/>
            </w:tcBorders>
            <w:vAlign w:val="center"/>
          </w:tcPr>
          <w:p w14:paraId="125BCCDB" w14:textId="4B648A48" w:rsidR="0086082B" w:rsidRPr="0086082B" w:rsidDel="00201166" w:rsidRDefault="0086082B" w:rsidP="00D62BC5">
            <w:pPr>
              <w:spacing w:before="0" w:after="160"/>
              <w:jc w:val="left"/>
              <w:rPr>
                <w:del w:id="19365" w:author="Houyem Rais" w:date="2024-02-22T14:46:00Z"/>
                <w:rFonts w:asciiTheme="minorHAnsi" w:hAnsiTheme="minorHAnsi" w:cstheme="minorHAnsi"/>
                <w:sz w:val="16"/>
                <w:szCs w:val="16"/>
                <w:lang w:val="fr-FR"/>
              </w:rPr>
              <w:pPrChange w:id="19366" w:author="Houyem Rais" w:date="2024-02-22T14:49:00Z">
                <w:pPr>
                  <w:spacing w:before="0" w:after="0"/>
                  <w:jc w:val="right"/>
                </w:pPr>
              </w:pPrChange>
            </w:pPr>
            <w:del w:id="19367" w:author="Houyem Rais" w:date="2024-02-22T14:46:00Z">
              <w:r w:rsidRPr="0086082B" w:rsidDel="00201166">
                <w:rPr>
                  <w:rFonts w:cs="Calibri"/>
                  <w:sz w:val="16"/>
                  <w:szCs w:val="16"/>
                </w:rPr>
                <w:delText>234,3</w:delText>
              </w:r>
            </w:del>
          </w:p>
        </w:tc>
        <w:tc>
          <w:tcPr>
            <w:tcW w:w="856" w:type="dxa"/>
            <w:tcBorders>
              <w:right w:val="dotted" w:sz="4" w:space="0" w:color="auto"/>
            </w:tcBorders>
            <w:vAlign w:val="center"/>
          </w:tcPr>
          <w:p w14:paraId="66CEA202" w14:textId="570436DA" w:rsidR="0086082B" w:rsidRPr="0086082B" w:rsidDel="00201166" w:rsidRDefault="0086082B" w:rsidP="00D62BC5">
            <w:pPr>
              <w:spacing w:before="0" w:after="160"/>
              <w:jc w:val="left"/>
              <w:rPr>
                <w:del w:id="19368" w:author="Houyem Rais" w:date="2024-02-22T14:46:00Z"/>
                <w:rFonts w:asciiTheme="minorHAnsi" w:hAnsiTheme="minorHAnsi" w:cstheme="minorHAnsi"/>
                <w:sz w:val="16"/>
                <w:szCs w:val="16"/>
                <w:lang w:val="fr-FR"/>
              </w:rPr>
              <w:pPrChange w:id="19369" w:author="Houyem Rais" w:date="2024-02-22T14:49:00Z">
                <w:pPr>
                  <w:spacing w:before="0" w:after="0"/>
                  <w:jc w:val="right"/>
                </w:pPr>
              </w:pPrChange>
            </w:pPr>
            <w:del w:id="19370" w:author="Houyem Rais" w:date="2024-02-22T14:46:00Z">
              <w:r w:rsidRPr="0086082B" w:rsidDel="00201166">
                <w:rPr>
                  <w:rFonts w:cs="Calibri"/>
                  <w:sz w:val="16"/>
                  <w:szCs w:val="16"/>
                </w:rPr>
                <w:delText>143,8</w:delText>
              </w:r>
            </w:del>
          </w:p>
        </w:tc>
        <w:tc>
          <w:tcPr>
            <w:tcW w:w="930" w:type="dxa"/>
            <w:tcBorders>
              <w:left w:val="dotted" w:sz="4" w:space="0" w:color="auto"/>
            </w:tcBorders>
            <w:vAlign w:val="center"/>
          </w:tcPr>
          <w:p w14:paraId="202A0643" w14:textId="7437254D" w:rsidR="0086082B" w:rsidRPr="0086082B" w:rsidDel="00201166" w:rsidRDefault="0086082B" w:rsidP="00D62BC5">
            <w:pPr>
              <w:spacing w:before="0" w:after="160"/>
              <w:jc w:val="left"/>
              <w:rPr>
                <w:del w:id="19371" w:author="Houyem Rais" w:date="2024-02-22T14:46:00Z"/>
                <w:rFonts w:asciiTheme="minorHAnsi" w:hAnsiTheme="minorHAnsi" w:cstheme="minorHAnsi"/>
                <w:sz w:val="16"/>
                <w:szCs w:val="16"/>
                <w:lang w:val="fr-FR"/>
              </w:rPr>
              <w:pPrChange w:id="19372" w:author="Houyem Rais" w:date="2024-02-22T14:49:00Z">
                <w:pPr>
                  <w:spacing w:before="0" w:after="0"/>
                  <w:jc w:val="right"/>
                </w:pPr>
              </w:pPrChange>
            </w:pPr>
            <w:del w:id="19373" w:author="Houyem Rais" w:date="2024-02-22T14:46:00Z">
              <w:r w:rsidRPr="0086082B" w:rsidDel="00201166">
                <w:rPr>
                  <w:rFonts w:cs="Calibri"/>
                  <w:sz w:val="16"/>
                  <w:szCs w:val="16"/>
                </w:rPr>
                <w:delText>267,3</w:delText>
              </w:r>
            </w:del>
          </w:p>
        </w:tc>
        <w:tc>
          <w:tcPr>
            <w:tcW w:w="801" w:type="dxa"/>
            <w:tcBorders>
              <w:right w:val="dotted" w:sz="4" w:space="0" w:color="auto"/>
            </w:tcBorders>
            <w:vAlign w:val="center"/>
          </w:tcPr>
          <w:p w14:paraId="073F0286" w14:textId="26D4CD95" w:rsidR="0086082B" w:rsidRPr="0086082B" w:rsidDel="00201166" w:rsidRDefault="0086082B" w:rsidP="00D62BC5">
            <w:pPr>
              <w:spacing w:before="0" w:after="160"/>
              <w:jc w:val="left"/>
              <w:rPr>
                <w:del w:id="19374" w:author="Houyem Rais" w:date="2024-02-22T14:46:00Z"/>
                <w:rFonts w:asciiTheme="minorHAnsi" w:hAnsiTheme="minorHAnsi" w:cstheme="minorHAnsi"/>
                <w:sz w:val="16"/>
                <w:szCs w:val="16"/>
                <w:lang w:val="fr-FR"/>
              </w:rPr>
              <w:pPrChange w:id="19375" w:author="Houyem Rais" w:date="2024-02-22T14:49:00Z">
                <w:pPr>
                  <w:spacing w:before="0" w:after="0"/>
                  <w:jc w:val="right"/>
                </w:pPr>
              </w:pPrChange>
            </w:pPr>
            <w:del w:id="19376" w:author="Houyem Rais" w:date="2024-02-22T14:46:00Z">
              <w:r w:rsidRPr="0086082B" w:rsidDel="00201166">
                <w:rPr>
                  <w:rFonts w:cs="Calibri"/>
                  <w:sz w:val="16"/>
                  <w:szCs w:val="16"/>
                </w:rPr>
                <w:delText>137,2</w:delText>
              </w:r>
            </w:del>
          </w:p>
        </w:tc>
        <w:tc>
          <w:tcPr>
            <w:tcW w:w="930" w:type="dxa"/>
            <w:tcBorders>
              <w:left w:val="dotted" w:sz="4" w:space="0" w:color="auto"/>
            </w:tcBorders>
            <w:vAlign w:val="center"/>
          </w:tcPr>
          <w:p w14:paraId="17507B6A" w14:textId="367DB5AA" w:rsidR="0086082B" w:rsidRPr="0086082B" w:rsidDel="00201166" w:rsidRDefault="0086082B" w:rsidP="00D62BC5">
            <w:pPr>
              <w:spacing w:before="0" w:after="160"/>
              <w:jc w:val="left"/>
              <w:rPr>
                <w:del w:id="19377" w:author="Houyem Rais" w:date="2024-02-22T14:46:00Z"/>
                <w:rFonts w:asciiTheme="minorHAnsi" w:hAnsiTheme="minorHAnsi" w:cstheme="minorHAnsi"/>
                <w:sz w:val="16"/>
                <w:szCs w:val="16"/>
                <w:lang w:val="fr-FR"/>
              </w:rPr>
              <w:pPrChange w:id="19378" w:author="Houyem Rais" w:date="2024-02-22T14:49:00Z">
                <w:pPr>
                  <w:spacing w:before="0" w:after="0"/>
                  <w:jc w:val="right"/>
                </w:pPr>
              </w:pPrChange>
            </w:pPr>
            <w:del w:id="19379" w:author="Houyem Rais" w:date="2024-02-22T14:46:00Z">
              <w:r w:rsidRPr="0086082B" w:rsidDel="00201166">
                <w:rPr>
                  <w:rFonts w:cs="Calibri"/>
                  <w:sz w:val="16"/>
                  <w:szCs w:val="16"/>
                </w:rPr>
                <w:delText>252,8</w:delText>
              </w:r>
            </w:del>
          </w:p>
        </w:tc>
      </w:tr>
      <w:tr w:rsidR="0086082B" w:rsidRPr="00690C96" w:rsidDel="00201166" w14:paraId="47EE9FEE" w14:textId="39388B45" w:rsidTr="000E1E77">
        <w:trPr>
          <w:del w:id="19380" w:author="Houyem Rais" w:date="2024-02-22T14:46:00Z"/>
        </w:trPr>
        <w:tc>
          <w:tcPr>
            <w:tcW w:w="3027" w:type="dxa"/>
            <w:vAlign w:val="bottom"/>
          </w:tcPr>
          <w:p w14:paraId="33390C1F" w14:textId="57A57F7F" w:rsidR="0086082B" w:rsidRPr="000409F8" w:rsidDel="00201166" w:rsidRDefault="0086082B" w:rsidP="00D62BC5">
            <w:pPr>
              <w:spacing w:before="0" w:after="160"/>
              <w:jc w:val="left"/>
              <w:rPr>
                <w:del w:id="19381" w:author="Houyem Rais" w:date="2024-02-22T14:46:00Z"/>
                <w:rFonts w:asciiTheme="minorHAnsi" w:hAnsiTheme="minorHAnsi" w:cstheme="minorHAnsi"/>
                <w:sz w:val="16"/>
                <w:szCs w:val="16"/>
                <w:lang w:val="fr-FR"/>
              </w:rPr>
              <w:pPrChange w:id="19382" w:author="Houyem Rais" w:date="2024-02-22T14:49:00Z">
                <w:pPr>
                  <w:spacing w:before="0" w:after="0"/>
                </w:pPr>
              </w:pPrChange>
            </w:pPr>
            <w:del w:id="19383" w:author="Houyem Rais" w:date="2024-02-22T14:46:00Z">
              <w:r w:rsidRPr="00690C96" w:rsidDel="00201166">
                <w:rPr>
                  <w:rFonts w:cstheme="minorHAnsi"/>
                  <w:sz w:val="16"/>
                  <w:szCs w:val="16"/>
                </w:rPr>
                <w:delText>Exploitation</w:delText>
              </w:r>
            </w:del>
          </w:p>
        </w:tc>
        <w:tc>
          <w:tcPr>
            <w:tcW w:w="871" w:type="dxa"/>
            <w:tcBorders>
              <w:right w:val="dotted" w:sz="4" w:space="0" w:color="auto"/>
            </w:tcBorders>
            <w:vAlign w:val="center"/>
          </w:tcPr>
          <w:p w14:paraId="2E92D422" w14:textId="72A71391" w:rsidR="0086082B" w:rsidRPr="0086082B" w:rsidDel="00201166" w:rsidRDefault="0086082B" w:rsidP="00D62BC5">
            <w:pPr>
              <w:spacing w:before="0" w:after="160"/>
              <w:jc w:val="left"/>
              <w:rPr>
                <w:del w:id="19384" w:author="Houyem Rais" w:date="2024-02-22T14:46:00Z"/>
                <w:rFonts w:asciiTheme="minorHAnsi" w:hAnsiTheme="minorHAnsi" w:cstheme="minorHAnsi"/>
                <w:sz w:val="16"/>
                <w:szCs w:val="16"/>
                <w:lang w:val="fr-FR"/>
              </w:rPr>
              <w:pPrChange w:id="19385" w:author="Houyem Rais" w:date="2024-02-22T14:49:00Z">
                <w:pPr>
                  <w:spacing w:before="0" w:after="0"/>
                  <w:jc w:val="right"/>
                </w:pPr>
              </w:pPrChange>
            </w:pPr>
            <w:del w:id="19386" w:author="Houyem Rais" w:date="2024-02-22T14:46:00Z">
              <w:r w:rsidRPr="0086082B" w:rsidDel="00201166">
                <w:rPr>
                  <w:rFonts w:cs="Calibri"/>
                  <w:sz w:val="16"/>
                  <w:szCs w:val="16"/>
                </w:rPr>
                <w:delText>102,9</w:delText>
              </w:r>
            </w:del>
          </w:p>
        </w:tc>
        <w:tc>
          <w:tcPr>
            <w:tcW w:w="993" w:type="dxa"/>
            <w:tcBorders>
              <w:left w:val="dotted" w:sz="4" w:space="0" w:color="auto"/>
            </w:tcBorders>
            <w:vAlign w:val="center"/>
          </w:tcPr>
          <w:p w14:paraId="51E0F225" w14:textId="272D598E" w:rsidR="0086082B" w:rsidRPr="0086082B" w:rsidDel="00201166" w:rsidRDefault="0086082B" w:rsidP="00D62BC5">
            <w:pPr>
              <w:spacing w:before="0" w:after="160"/>
              <w:jc w:val="left"/>
              <w:rPr>
                <w:del w:id="19387" w:author="Houyem Rais" w:date="2024-02-22T14:46:00Z"/>
                <w:rFonts w:asciiTheme="minorHAnsi" w:hAnsiTheme="minorHAnsi" w:cstheme="minorHAnsi"/>
                <w:b/>
                <w:bCs/>
                <w:sz w:val="16"/>
                <w:szCs w:val="16"/>
                <w:lang w:val="fr-FR"/>
              </w:rPr>
              <w:pPrChange w:id="19388" w:author="Houyem Rais" w:date="2024-02-22T14:49:00Z">
                <w:pPr>
                  <w:spacing w:before="0" w:after="0"/>
                  <w:jc w:val="right"/>
                </w:pPr>
              </w:pPrChange>
            </w:pPr>
            <w:del w:id="19389" w:author="Houyem Rais" w:date="2024-02-22T14:46:00Z">
              <w:r w:rsidRPr="0086082B" w:rsidDel="00201166">
                <w:rPr>
                  <w:rFonts w:cs="Calibri"/>
                  <w:sz w:val="16"/>
                  <w:szCs w:val="16"/>
                </w:rPr>
                <w:delText>50,1</w:delText>
              </w:r>
            </w:del>
          </w:p>
        </w:tc>
        <w:tc>
          <w:tcPr>
            <w:tcW w:w="815" w:type="dxa"/>
            <w:tcBorders>
              <w:right w:val="dotted" w:sz="4" w:space="0" w:color="auto"/>
            </w:tcBorders>
            <w:vAlign w:val="center"/>
          </w:tcPr>
          <w:p w14:paraId="3DB64E75" w14:textId="27609752" w:rsidR="0086082B" w:rsidRPr="0086082B" w:rsidDel="00201166" w:rsidRDefault="0086082B" w:rsidP="00D62BC5">
            <w:pPr>
              <w:spacing w:before="0" w:after="160"/>
              <w:jc w:val="left"/>
              <w:rPr>
                <w:del w:id="19390" w:author="Houyem Rais" w:date="2024-02-22T14:46:00Z"/>
                <w:rFonts w:asciiTheme="minorHAnsi" w:hAnsiTheme="minorHAnsi" w:cstheme="minorHAnsi"/>
                <w:b/>
                <w:bCs/>
                <w:sz w:val="16"/>
                <w:szCs w:val="16"/>
                <w:lang w:val="fr-FR"/>
              </w:rPr>
              <w:pPrChange w:id="19391" w:author="Houyem Rais" w:date="2024-02-22T14:49:00Z">
                <w:pPr>
                  <w:spacing w:before="0" w:after="0"/>
                  <w:jc w:val="right"/>
                </w:pPr>
              </w:pPrChange>
            </w:pPr>
            <w:del w:id="19392" w:author="Houyem Rais" w:date="2024-02-22T14:46:00Z">
              <w:r w:rsidRPr="0086082B" w:rsidDel="00201166">
                <w:rPr>
                  <w:rFonts w:cs="Calibri"/>
                  <w:sz w:val="16"/>
                  <w:szCs w:val="16"/>
                </w:rPr>
                <w:delText>88,7</w:delText>
              </w:r>
            </w:del>
          </w:p>
        </w:tc>
        <w:tc>
          <w:tcPr>
            <w:tcW w:w="993" w:type="dxa"/>
            <w:tcBorders>
              <w:left w:val="dotted" w:sz="4" w:space="0" w:color="auto"/>
            </w:tcBorders>
            <w:vAlign w:val="center"/>
          </w:tcPr>
          <w:p w14:paraId="15ECB041" w14:textId="0F437543" w:rsidR="0086082B" w:rsidRPr="0086082B" w:rsidDel="00201166" w:rsidRDefault="0086082B" w:rsidP="00D62BC5">
            <w:pPr>
              <w:spacing w:before="0" w:after="160"/>
              <w:jc w:val="left"/>
              <w:rPr>
                <w:del w:id="19393" w:author="Houyem Rais" w:date="2024-02-22T14:46:00Z"/>
                <w:rFonts w:asciiTheme="minorHAnsi" w:hAnsiTheme="minorHAnsi" w:cstheme="minorHAnsi"/>
                <w:b/>
                <w:bCs/>
                <w:sz w:val="16"/>
                <w:szCs w:val="16"/>
                <w:lang w:val="fr-FR"/>
              </w:rPr>
              <w:pPrChange w:id="19394" w:author="Houyem Rais" w:date="2024-02-22T14:49:00Z">
                <w:pPr>
                  <w:spacing w:before="0" w:after="0"/>
                  <w:jc w:val="right"/>
                </w:pPr>
              </w:pPrChange>
            </w:pPr>
            <w:del w:id="19395" w:author="Houyem Rais" w:date="2024-02-22T14:46:00Z">
              <w:r w:rsidRPr="0086082B" w:rsidDel="00201166">
                <w:rPr>
                  <w:rFonts w:cs="Calibri"/>
                  <w:sz w:val="16"/>
                  <w:szCs w:val="16"/>
                </w:rPr>
                <w:delText>46,3</w:delText>
              </w:r>
            </w:del>
          </w:p>
        </w:tc>
        <w:tc>
          <w:tcPr>
            <w:tcW w:w="812" w:type="dxa"/>
            <w:tcBorders>
              <w:right w:val="dotted" w:sz="4" w:space="0" w:color="auto"/>
            </w:tcBorders>
            <w:vAlign w:val="center"/>
          </w:tcPr>
          <w:p w14:paraId="3432679C" w14:textId="67BD7F1F" w:rsidR="0086082B" w:rsidRPr="0086082B" w:rsidDel="00201166" w:rsidRDefault="0086082B" w:rsidP="00D62BC5">
            <w:pPr>
              <w:spacing w:before="0" w:after="160"/>
              <w:jc w:val="left"/>
              <w:rPr>
                <w:del w:id="19396" w:author="Houyem Rais" w:date="2024-02-22T14:46:00Z"/>
                <w:rFonts w:asciiTheme="minorHAnsi" w:hAnsiTheme="minorHAnsi" w:cstheme="minorHAnsi"/>
                <w:b/>
                <w:bCs/>
                <w:sz w:val="16"/>
                <w:szCs w:val="16"/>
                <w:lang w:val="fr-FR"/>
              </w:rPr>
              <w:pPrChange w:id="19397" w:author="Houyem Rais" w:date="2024-02-22T14:49:00Z">
                <w:pPr>
                  <w:spacing w:before="0" w:after="0"/>
                  <w:jc w:val="right"/>
                </w:pPr>
              </w:pPrChange>
            </w:pPr>
            <w:del w:id="19398" w:author="Houyem Rais" w:date="2024-02-22T14:46:00Z">
              <w:r w:rsidRPr="0086082B" w:rsidDel="00201166">
                <w:rPr>
                  <w:rFonts w:cs="Calibri"/>
                  <w:sz w:val="16"/>
                  <w:szCs w:val="16"/>
                </w:rPr>
                <w:delText>72,9</w:delText>
              </w:r>
            </w:del>
          </w:p>
        </w:tc>
        <w:tc>
          <w:tcPr>
            <w:tcW w:w="930" w:type="dxa"/>
            <w:tcBorders>
              <w:left w:val="dotted" w:sz="4" w:space="0" w:color="auto"/>
            </w:tcBorders>
            <w:vAlign w:val="center"/>
          </w:tcPr>
          <w:p w14:paraId="0CBD95C8" w14:textId="26781E1C" w:rsidR="0086082B" w:rsidRPr="0086082B" w:rsidDel="00201166" w:rsidRDefault="0086082B" w:rsidP="00D62BC5">
            <w:pPr>
              <w:spacing w:before="0" w:after="160"/>
              <w:jc w:val="left"/>
              <w:rPr>
                <w:del w:id="19399" w:author="Houyem Rais" w:date="2024-02-22T14:46:00Z"/>
                <w:rFonts w:asciiTheme="minorHAnsi" w:hAnsiTheme="minorHAnsi" w:cstheme="minorHAnsi"/>
                <w:b/>
                <w:bCs/>
                <w:sz w:val="16"/>
                <w:szCs w:val="16"/>
                <w:lang w:val="fr-FR"/>
              </w:rPr>
              <w:pPrChange w:id="19400" w:author="Houyem Rais" w:date="2024-02-22T14:49:00Z">
                <w:pPr>
                  <w:spacing w:before="0" w:after="0"/>
                  <w:jc w:val="right"/>
                </w:pPr>
              </w:pPrChange>
            </w:pPr>
            <w:del w:id="19401" w:author="Houyem Rais" w:date="2024-02-22T14:46:00Z">
              <w:r w:rsidRPr="0086082B" w:rsidDel="00201166">
                <w:rPr>
                  <w:rFonts w:cs="Calibri"/>
                  <w:sz w:val="16"/>
                  <w:szCs w:val="16"/>
                </w:rPr>
                <w:delText>31,0</w:delText>
              </w:r>
            </w:del>
          </w:p>
        </w:tc>
        <w:tc>
          <w:tcPr>
            <w:tcW w:w="808" w:type="dxa"/>
            <w:tcBorders>
              <w:right w:val="dotted" w:sz="4" w:space="0" w:color="auto"/>
            </w:tcBorders>
            <w:vAlign w:val="center"/>
          </w:tcPr>
          <w:p w14:paraId="6027BF6B" w14:textId="37E1A3C9" w:rsidR="0086082B" w:rsidRPr="0086082B" w:rsidDel="00201166" w:rsidRDefault="0086082B" w:rsidP="00D62BC5">
            <w:pPr>
              <w:spacing w:before="0" w:after="160"/>
              <w:jc w:val="left"/>
              <w:rPr>
                <w:del w:id="19402" w:author="Houyem Rais" w:date="2024-02-22T14:46:00Z"/>
                <w:rFonts w:asciiTheme="minorHAnsi" w:hAnsiTheme="minorHAnsi" w:cstheme="minorHAnsi"/>
                <w:b/>
                <w:bCs/>
                <w:sz w:val="16"/>
                <w:szCs w:val="16"/>
                <w:lang w:val="fr-FR"/>
              </w:rPr>
              <w:pPrChange w:id="19403" w:author="Houyem Rais" w:date="2024-02-22T14:49:00Z">
                <w:pPr>
                  <w:spacing w:before="0" w:after="0"/>
                  <w:jc w:val="right"/>
                </w:pPr>
              </w:pPrChange>
            </w:pPr>
            <w:del w:id="19404" w:author="Houyem Rais" w:date="2024-02-22T14:46:00Z">
              <w:r w:rsidRPr="0086082B" w:rsidDel="00201166">
                <w:rPr>
                  <w:rFonts w:cs="Calibri"/>
                  <w:sz w:val="16"/>
                  <w:szCs w:val="16"/>
                </w:rPr>
                <w:delText>19,9</w:delText>
              </w:r>
            </w:del>
          </w:p>
        </w:tc>
        <w:tc>
          <w:tcPr>
            <w:tcW w:w="930" w:type="dxa"/>
            <w:tcBorders>
              <w:left w:val="dotted" w:sz="4" w:space="0" w:color="auto"/>
            </w:tcBorders>
            <w:vAlign w:val="center"/>
          </w:tcPr>
          <w:p w14:paraId="6FE75AB0" w14:textId="6D47DA86" w:rsidR="0086082B" w:rsidRPr="0086082B" w:rsidDel="00201166" w:rsidRDefault="0086082B" w:rsidP="00D62BC5">
            <w:pPr>
              <w:spacing w:before="0" w:after="160"/>
              <w:jc w:val="left"/>
              <w:rPr>
                <w:del w:id="19405" w:author="Houyem Rais" w:date="2024-02-22T14:46:00Z"/>
                <w:rFonts w:asciiTheme="minorHAnsi" w:hAnsiTheme="minorHAnsi" w:cstheme="minorHAnsi"/>
                <w:b/>
                <w:bCs/>
                <w:sz w:val="16"/>
                <w:szCs w:val="16"/>
                <w:lang w:val="fr-FR"/>
              </w:rPr>
              <w:pPrChange w:id="19406" w:author="Houyem Rais" w:date="2024-02-22T14:49:00Z">
                <w:pPr>
                  <w:spacing w:before="0" w:after="0"/>
                  <w:jc w:val="right"/>
                </w:pPr>
              </w:pPrChange>
            </w:pPr>
            <w:del w:id="19407" w:author="Houyem Rais" w:date="2024-02-22T14:46:00Z">
              <w:r w:rsidRPr="0086082B" w:rsidDel="00201166">
                <w:rPr>
                  <w:rFonts w:cs="Calibri"/>
                  <w:sz w:val="16"/>
                  <w:szCs w:val="16"/>
                </w:rPr>
                <w:delText>36,1</w:delText>
              </w:r>
            </w:del>
          </w:p>
        </w:tc>
        <w:tc>
          <w:tcPr>
            <w:tcW w:w="856" w:type="dxa"/>
            <w:tcBorders>
              <w:right w:val="dotted" w:sz="4" w:space="0" w:color="auto"/>
            </w:tcBorders>
            <w:vAlign w:val="center"/>
          </w:tcPr>
          <w:p w14:paraId="198F0495" w14:textId="5A540E37" w:rsidR="0086082B" w:rsidRPr="0086082B" w:rsidDel="00201166" w:rsidRDefault="0086082B" w:rsidP="00D62BC5">
            <w:pPr>
              <w:spacing w:before="0" w:after="160"/>
              <w:jc w:val="left"/>
              <w:rPr>
                <w:del w:id="19408" w:author="Houyem Rais" w:date="2024-02-22T14:46:00Z"/>
                <w:rFonts w:asciiTheme="minorHAnsi" w:hAnsiTheme="minorHAnsi" w:cstheme="minorHAnsi"/>
                <w:sz w:val="16"/>
                <w:szCs w:val="16"/>
                <w:lang w:val="fr-FR"/>
              </w:rPr>
              <w:pPrChange w:id="19409" w:author="Houyem Rais" w:date="2024-02-22T14:49:00Z">
                <w:pPr>
                  <w:spacing w:before="0" w:after="0"/>
                  <w:jc w:val="right"/>
                </w:pPr>
              </w:pPrChange>
            </w:pPr>
            <w:del w:id="19410" w:author="Houyem Rais" w:date="2024-02-22T14:46:00Z">
              <w:r w:rsidRPr="0086082B" w:rsidDel="00201166">
                <w:rPr>
                  <w:rFonts w:cs="Calibri"/>
                  <w:sz w:val="16"/>
                  <w:szCs w:val="16"/>
                </w:rPr>
                <w:delText>104,7</w:delText>
              </w:r>
            </w:del>
          </w:p>
        </w:tc>
        <w:tc>
          <w:tcPr>
            <w:tcW w:w="930" w:type="dxa"/>
            <w:tcBorders>
              <w:left w:val="dotted" w:sz="4" w:space="0" w:color="auto"/>
            </w:tcBorders>
            <w:vAlign w:val="center"/>
          </w:tcPr>
          <w:p w14:paraId="1EAF784F" w14:textId="01944BF2" w:rsidR="0086082B" w:rsidRPr="0086082B" w:rsidDel="00201166" w:rsidRDefault="0086082B" w:rsidP="00D62BC5">
            <w:pPr>
              <w:spacing w:before="0" w:after="160"/>
              <w:jc w:val="left"/>
              <w:rPr>
                <w:del w:id="19411" w:author="Houyem Rais" w:date="2024-02-22T14:46:00Z"/>
                <w:rFonts w:asciiTheme="minorHAnsi" w:hAnsiTheme="minorHAnsi" w:cstheme="minorHAnsi"/>
                <w:sz w:val="16"/>
                <w:szCs w:val="16"/>
                <w:lang w:val="fr-FR"/>
              </w:rPr>
              <w:pPrChange w:id="19412" w:author="Houyem Rais" w:date="2024-02-22T14:49:00Z">
                <w:pPr>
                  <w:spacing w:before="0" w:after="0"/>
                  <w:jc w:val="right"/>
                </w:pPr>
              </w:pPrChange>
            </w:pPr>
            <w:del w:id="19413" w:author="Houyem Rais" w:date="2024-02-22T14:46:00Z">
              <w:r w:rsidRPr="0086082B" w:rsidDel="00201166">
                <w:rPr>
                  <w:rFonts w:cs="Calibri"/>
                  <w:sz w:val="16"/>
                  <w:szCs w:val="16"/>
                </w:rPr>
                <w:delText>41,7</w:delText>
              </w:r>
            </w:del>
          </w:p>
        </w:tc>
        <w:tc>
          <w:tcPr>
            <w:tcW w:w="801" w:type="dxa"/>
            <w:tcBorders>
              <w:right w:val="dotted" w:sz="4" w:space="0" w:color="auto"/>
            </w:tcBorders>
            <w:vAlign w:val="center"/>
          </w:tcPr>
          <w:p w14:paraId="4CA740AC" w14:textId="6D99F4CB" w:rsidR="0086082B" w:rsidRPr="0086082B" w:rsidDel="00201166" w:rsidRDefault="0086082B" w:rsidP="00D62BC5">
            <w:pPr>
              <w:spacing w:before="0" w:after="160"/>
              <w:jc w:val="left"/>
              <w:rPr>
                <w:del w:id="19414" w:author="Houyem Rais" w:date="2024-02-22T14:46:00Z"/>
                <w:rFonts w:asciiTheme="minorHAnsi" w:hAnsiTheme="minorHAnsi" w:cstheme="minorHAnsi"/>
                <w:sz w:val="16"/>
                <w:szCs w:val="16"/>
                <w:lang w:val="fr-FR"/>
              </w:rPr>
              <w:pPrChange w:id="19415" w:author="Houyem Rais" w:date="2024-02-22T14:49:00Z">
                <w:pPr>
                  <w:spacing w:before="0" w:after="0"/>
                  <w:jc w:val="right"/>
                </w:pPr>
              </w:pPrChange>
            </w:pPr>
            <w:del w:id="19416" w:author="Houyem Rais" w:date="2024-02-22T14:46:00Z">
              <w:r w:rsidRPr="0086082B" w:rsidDel="00201166">
                <w:rPr>
                  <w:rFonts w:cs="Calibri"/>
                  <w:sz w:val="16"/>
                  <w:szCs w:val="16"/>
                </w:rPr>
                <w:delText>70,0</w:delText>
              </w:r>
            </w:del>
          </w:p>
        </w:tc>
        <w:tc>
          <w:tcPr>
            <w:tcW w:w="930" w:type="dxa"/>
            <w:tcBorders>
              <w:left w:val="dotted" w:sz="4" w:space="0" w:color="auto"/>
            </w:tcBorders>
            <w:vAlign w:val="center"/>
          </w:tcPr>
          <w:p w14:paraId="4768D562" w14:textId="2C865A07" w:rsidR="0086082B" w:rsidRPr="0086082B" w:rsidDel="00201166" w:rsidRDefault="0086082B" w:rsidP="00D62BC5">
            <w:pPr>
              <w:spacing w:before="0" w:after="160"/>
              <w:jc w:val="left"/>
              <w:rPr>
                <w:del w:id="19417" w:author="Houyem Rais" w:date="2024-02-22T14:46:00Z"/>
                <w:rFonts w:asciiTheme="minorHAnsi" w:hAnsiTheme="minorHAnsi" w:cstheme="minorHAnsi"/>
                <w:sz w:val="16"/>
                <w:szCs w:val="16"/>
                <w:lang w:val="fr-FR"/>
              </w:rPr>
              <w:pPrChange w:id="19418" w:author="Houyem Rais" w:date="2024-02-22T14:49:00Z">
                <w:pPr>
                  <w:spacing w:before="0" w:after="0"/>
                  <w:jc w:val="right"/>
                </w:pPr>
              </w:pPrChange>
            </w:pPr>
            <w:del w:id="19419" w:author="Houyem Rais" w:date="2024-02-22T14:46:00Z">
              <w:r w:rsidRPr="0086082B" w:rsidDel="00201166">
                <w:rPr>
                  <w:rFonts w:cs="Calibri"/>
                  <w:sz w:val="16"/>
                  <w:szCs w:val="16"/>
                </w:rPr>
                <w:delText>35,8</w:delText>
              </w:r>
            </w:del>
          </w:p>
        </w:tc>
      </w:tr>
      <w:tr w:rsidR="0086082B" w:rsidRPr="00690C96" w:rsidDel="00201166" w14:paraId="71F4CBA8" w14:textId="2321213C" w:rsidTr="000E1E77">
        <w:trPr>
          <w:del w:id="19420" w:author="Houyem Rais" w:date="2024-02-22T14:46:00Z"/>
        </w:trPr>
        <w:tc>
          <w:tcPr>
            <w:tcW w:w="3027" w:type="dxa"/>
            <w:vAlign w:val="bottom"/>
          </w:tcPr>
          <w:p w14:paraId="6D8E9101" w14:textId="44C028F4" w:rsidR="0086082B" w:rsidRPr="000409F8" w:rsidDel="00201166" w:rsidRDefault="0086082B" w:rsidP="00D62BC5">
            <w:pPr>
              <w:spacing w:before="0" w:after="160"/>
              <w:jc w:val="left"/>
              <w:rPr>
                <w:del w:id="19421" w:author="Houyem Rais" w:date="2024-02-22T14:46:00Z"/>
                <w:rFonts w:asciiTheme="minorHAnsi" w:hAnsiTheme="minorHAnsi" w:cstheme="minorHAnsi"/>
                <w:sz w:val="16"/>
                <w:szCs w:val="16"/>
                <w:lang w:val="fr-FR"/>
              </w:rPr>
              <w:pPrChange w:id="19422" w:author="Houyem Rais" w:date="2024-02-22T14:49:00Z">
                <w:pPr>
                  <w:spacing w:before="0" w:after="0"/>
                </w:pPr>
              </w:pPrChange>
            </w:pPr>
            <w:del w:id="19423" w:author="Houyem Rais" w:date="2024-02-22T14:46:00Z">
              <w:r w:rsidRPr="00690C96" w:rsidDel="00201166">
                <w:rPr>
                  <w:rFonts w:cstheme="minorHAnsi"/>
                  <w:sz w:val="16"/>
                  <w:szCs w:val="16"/>
                </w:rPr>
                <w:delText>Renouvellement et transfert</w:delText>
              </w:r>
            </w:del>
          </w:p>
        </w:tc>
        <w:tc>
          <w:tcPr>
            <w:tcW w:w="871" w:type="dxa"/>
            <w:tcBorders>
              <w:right w:val="dotted" w:sz="4" w:space="0" w:color="auto"/>
            </w:tcBorders>
            <w:vAlign w:val="center"/>
          </w:tcPr>
          <w:p w14:paraId="115DB79F" w14:textId="0224EB23" w:rsidR="0086082B" w:rsidRPr="0086082B" w:rsidDel="00201166" w:rsidRDefault="0086082B" w:rsidP="00D62BC5">
            <w:pPr>
              <w:spacing w:before="0" w:after="160"/>
              <w:jc w:val="left"/>
              <w:rPr>
                <w:del w:id="19424" w:author="Houyem Rais" w:date="2024-02-22T14:46:00Z"/>
                <w:rFonts w:asciiTheme="minorHAnsi" w:hAnsiTheme="minorHAnsi" w:cstheme="minorHAnsi"/>
                <w:sz w:val="16"/>
                <w:szCs w:val="16"/>
                <w:lang w:val="fr-FR"/>
              </w:rPr>
              <w:pPrChange w:id="19425" w:author="Houyem Rais" w:date="2024-02-22T14:49:00Z">
                <w:pPr>
                  <w:spacing w:before="0" w:after="0"/>
                  <w:jc w:val="right"/>
                </w:pPr>
              </w:pPrChange>
            </w:pPr>
            <w:del w:id="19426" w:author="Houyem Rais" w:date="2024-02-22T14:46:00Z">
              <w:r w:rsidRPr="0086082B" w:rsidDel="00201166">
                <w:rPr>
                  <w:rFonts w:cs="Calibri"/>
                  <w:sz w:val="16"/>
                  <w:szCs w:val="16"/>
                </w:rPr>
                <w:delText>7,7</w:delText>
              </w:r>
            </w:del>
          </w:p>
        </w:tc>
        <w:tc>
          <w:tcPr>
            <w:tcW w:w="993" w:type="dxa"/>
            <w:tcBorders>
              <w:left w:val="dotted" w:sz="4" w:space="0" w:color="auto"/>
            </w:tcBorders>
            <w:vAlign w:val="center"/>
          </w:tcPr>
          <w:p w14:paraId="535A03BC" w14:textId="5DE42EC9" w:rsidR="0086082B" w:rsidRPr="0086082B" w:rsidDel="00201166" w:rsidRDefault="0086082B" w:rsidP="00D62BC5">
            <w:pPr>
              <w:spacing w:before="0" w:after="160"/>
              <w:jc w:val="left"/>
              <w:rPr>
                <w:del w:id="19427" w:author="Houyem Rais" w:date="2024-02-22T14:46:00Z"/>
                <w:rFonts w:asciiTheme="minorHAnsi" w:hAnsiTheme="minorHAnsi" w:cstheme="minorHAnsi"/>
                <w:b/>
                <w:bCs/>
                <w:sz w:val="16"/>
                <w:szCs w:val="16"/>
                <w:lang w:val="fr-FR"/>
              </w:rPr>
              <w:pPrChange w:id="19428" w:author="Houyem Rais" w:date="2024-02-22T14:49:00Z">
                <w:pPr>
                  <w:spacing w:before="0" w:after="0"/>
                  <w:jc w:val="right"/>
                </w:pPr>
              </w:pPrChange>
            </w:pPr>
            <w:del w:id="19429" w:author="Houyem Rais" w:date="2024-02-22T14:46:00Z">
              <w:r w:rsidRPr="0086082B" w:rsidDel="00201166">
                <w:rPr>
                  <w:rFonts w:cs="Calibri"/>
                  <w:sz w:val="16"/>
                  <w:szCs w:val="16"/>
                </w:rPr>
                <w:delText>0,0</w:delText>
              </w:r>
            </w:del>
          </w:p>
        </w:tc>
        <w:tc>
          <w:tcPr>
            <w:tcW w:w="815" w:type="dxa"/>
            <w:tcBorders>
              <w:right w:val="dotted" w:sz="4" w:space="0" w:color="auto"/>
            </w:tcBorders>
            <w:vAlign w:val="center"/>
          </w:tcPr>
          <w:p w14:paraId="3F4E2D3F" w14:textId="5F38ABBC" w:rsidR="0086082B" w:rsidRPr="0086082B" w:rsidDel="00201166" w:rsidRDefault="0086082B" w:rsidP="00D62BC5">
            <w:pPr>
              <w:spacing w:before="0" w:after="160"/>
              <w:jc w:val="left"/>
              <w:rPr>
                <w:del w:id="19430" w:author="Houyem Rais" w:date="2024-02-22T14:46:00Z"/>
                <w:rFonts w:asciiTheme="minorHAnsi" w:hAnsiTheme="minorHAnsi" w:cstheme="minorHAnsi"/>
                <w:b/>
                <w:bCs/>
                <w:sz w:val="16"/>
                <w:szCs w:val="16"/>
                <w:lang w:val="fr-FR"/>
              </w:rPr>
              <w:pPrChange w:id="19431" w:author="Houyem Rais" w:date="2024-02-22T14:49:00Z">
                <w:pPr>
                  <w:spacing w:before="0" w:after="0"/>
                  <w:jc w:val="right"/>
                </w:pPr>
              </w:pPrChange>
            </w:pPr>
            <w:del w:id="19432" w:author="Houyem Rais" w:date="2024-02-22T14:46:00Z">
              <w:r w:rsidRPr="0086082B" w:rsidDel="00201166">
                <w:rPr>
                  <w:rFonts w:cs="Calibri"/>
                  <w:sz w:val="16"/>
                  <w:szCs w:val="16"/>
                </w:rPr>
                <w:delText>5,8</w:delText>
              </w:r>
            </w:del>
          </w:p>
        </w:tc>
        <w:tc>
          <w:tcPr>
            <w:tcW w:w="993" w:type="dxa"/>
            <w:tcBorders>
              <w:left w:val="dotted" w:sz="4" w:space="0" w:color="auto"/>
            </w:tcBorders>
            <w:vAlign w:val="center"/>
          </w:tcPr>
          <w:p w14:paraId="352A9D95" w14:textId="3E192735" w:rsidR="0086082B" w:rsidRPr="0086082B" w:rsidDel="00201166" w:rsidRDefault="0086082B" w:rsidP="00D62BC5">
            <w:pPr>
              <w:spacing w:before="0" w:after="160"/>
              <w:jc w:val="left"/>
              <w:rPr>
                <w:del w:id="19433" w:author="Houyem Rais" w:date="2024-02-22T14:46:00Z"/>
                <w:rFonts w:asciiTheme="minorHAnsi" w:hAnsiTheme="minorHAnsi" w:cstheme="minorHAnsi"/>
                <w:b/>
                <w:bCs/>
                <w:sz w:val="16"/>
                <w:szCs w:val="16"/>
                <w:lang w:val="fr-FR"/>
              </w:rPr>
              <w:pPrChange w:id="19434" w:author="Houyem Rais" w:date="2024-02-22T14:49:00Z">
                <w:pPr>
                  <w:spacing w:before="0" w:after="0"/>
                  <w:jc w:val="right"/>
                </w:pPr>
              </w:pPrChange>
            </w:pPr>
            <w:del w:id="19435" w:author="Houyem Rais" w:date="2024-02-22T14:46:00Z">
              <w:r w:rsidRPr="0086082B" w:rsidDel="00201166">
                <w:rPr>
                  <w:rFonts w:cs="Calibri"/>
                  <w:sz w:val="16"/>
                  <w:szCs w:val="16"/>
                </w:rPr>
                <w:delText>0,0</w:delText>
              </w:r>
            </w:del>
          </w:p>
        </w:tc>
        <w:tc>
          <w:tcPr>
            <w:tcW w:w="812" w:type="dxa"/>
            <w:tcBorders>
              <w:right w:val="dotted" w:sz="4" w:space="0" w:color="auto"/>
            </w:tcBorders>
            <w:vAlign w:val="center"/>
          </w:tcPr>
          <w:p w14:paraId="3EEC32D9" w14:textId="73453428" w:rsidR="0086082B" w:rsidRPr="0086082B" w:rsidDel="00201166" w:rsidRDefault="0086082B" w:rsidP="00D62BC5">
            <w:pPr>
              <w:spacing w:before="0" w:after="160"/>
              <w:jc w:val="left"/>
              <w:rPr>
                <w:del w:id="19436" w:author="Houyem Rais" w:date="2024-02-22T14:46:00Z"/>
                <w:rFonts w:asciiTheme="minorHAnsi" w:hAnsiTheme="minorHAnsi" w:cstheme="minorHAnsi"/>
                <w:b/>
                <w:bCs/>
                <w:sz w:val="16"/>
                <w:szCs w:val="16"/>
                <w:lang w:val="fr-FR"/>
              </w:rPr>
              <w:pPrChange w:id="19437" w:author="Houyem Rais" w:date="2024-02-22T14:49:00Z">
                <w:pPr>
                  <w:spacing w:before="0" w:after="0"/>
                  <w:jc w:val="right"/>
                </w:pPr>
              </w:pPrChange>
            </w:pPr>
            <w:del w:id="19438" w:author="Houyem Rais" w:date="2024-02-22T14:46:00Z">
              <w:r w:rsidRPr="0086082B" w:rsidDel="00201166">
                <w:rPr>
                  <w:rFonts w:cs="Calibri"/>
                  <w:sz w:val="16"/>
                  <w:szCs w:val="16"/>
                </w:rPr>
                <w:delText>3,1</w:delText>
              </w:r>
            </w:del>
          </w:p>
        </w:tc>
        <w:tc>
          <w:tcPr>
            <w:tcW w:w="930" w:type="dxa"/>
            <w:tcBorders>
              <w:left w:val="dotted" w:sz="4" w:space="0" w:color="auto"/>
            </w:tcBorders>
            <w:vAlign w:val="center"/>
          </w:tcPr>
          <w:p w14:paraId="066780E2" w14:textId="262147C5" w:rsidR="0086082B" w:rsidRPr="0086082B" w:rsidDel="00201166" w:rsidRDefault="0086082B" w:rsidP="00D62BC5">
            <w:pPr>
              <w:spacing w:before="0" w:after="160"/>
              <w:jc w:val="left"/>
              <w:rPr>
                <w:del w:id="19439" w:author="Houyem Rais" w:date="2024-02-22T14:46:00Z"/>
                <w:rFonts w:asciiTheme="minorHAnsi" w:hAnsiTheme="minorHAnsi" w:cstheme="minorHAnsi"/>
                <w:b/>
                <w:bCs/>
                <w:sz w:val="16"/>
                <w:szCs w:val="16"/>
                <w:lang w:val="fr-FR"/>
              </w:rPr>
              <w:pPrChange w:id="19440" w:author="Houyem Rais" w:date="2024-02-22T14:49:00Z">
                <w:pPr>
                  <w:spacing w:before="0" w:after="0"/>
                  <w:jc w:val="right"/>
                </w:pPr>
              </w:pPrChange>
            </w:pPr>
            <w:del w:id="19441" w:author="Houyem Rais" w:date="2024-02-22T14:46:00Z">
              <w:r w:rsidRPr="0086082B" w:rsidDel="00201166">
                <w:rPr>
                  <w:rFonts w:cs="Calibri"/>
                  <w:sz w:val="16"/>
                  <w:szCs w:val="16"/>
                </w:rPr>
                <w:delText>0,0</w:delText>
              </w:r>
            </w:del>
          </w:p>
        </w:tc>
        <w:tc>
          <w:tcPr>
            <w:tcW w:w="808" w:type="dxa"/>
            <w:tcBorders>
              <w:right w:val="dotted" w:sz="4" w:space="0" w:color="auto"/>
            </w:tcBorders>
            <w:vAlign w:val="center"/>
          </w:tcPr>
          <w:p w14:paraId="4BC80D9B" w14:textId="3A697485" w:rsidR="0086082B" w:rsidRPr="0086082B" w:rsidDel="00201166" w:rsidRDefault="0086082B" w:rsidP="00D62BC5">
            <w:pPr>
              <w:spacing w:before="0" w:after="160"/>
              <w:jc w:val="left"/>
              <w:rPr>
                <w:del w:id="19442" w:author="Houyem Rais" w:date="2024-02-22T14:46:00Z"/>
                <w:rFonts w:asciiTheme="minorHAnsi" w:hAnsiTheme="minorHAnsi" w:cstheme="minorHAnsi"/>
                <w:b/>
                <w:bCs/>
                <w:sz w:val="16"/>
                <w:szCs w:val="16"/>
                <w:lang w:val="fr-FR"/>
              </w:rPr>
              <w:pPrChange w:id="19443" w:author="Houyem Rais" w:date="2024-02-22T14:49:00Z">
                <w:pPr>
                  <w:spacing w:before="0" w:after="0"/>
                  <w:jc w:val="right"/>
                </w:pPr>
              </w:pPrChange>
            </w:pPr>
            <w:del w:id="19444" w:author="Houyem Rais" w:date="2024-02-22T14:46:00Z">
              <w:r w:rsidRPr="0086082B" w:rsidDel="00201166">
                <w:rPr>
                  <w:rFonts w:cs="Calibri"/>
                  <w:sz w:val="16"/>
                  <w:szCs w:val="16"/>
                </w:rPr>
                <w:delText>3,1</w:delText>
              </w:r>
            </w:del>
          </w:p>
        </w:tc>
        <w:tc>
          <w:tcPr>
            <w:tcW w:w="930" w:type="dxa"/>
            <w:tcBorders>
              <w:left w:val="dotted" w:sz="4" w:space="0" w:color="auto"/>
            </w:tcBorders>
            <w:vAlign w:val="center"/>
          </w:tcPr>
          <w:p w14:paraId="54BED34A" w14:textId="15B9FC1D" w:rsidR="0086082B" w:rsidRPr="0086082B" w:rsidDel="00201166" w:rsidRDefault="0086082B" w:rsidP="00D62BC5">
            <w:pPr>
              <w:spacing w:before="0" w:after="160"/>
              <w:jc w:val="left"/>
              <w:rPr>
                <w:del w:id="19445" w:author="Houyem Rais" w:date="2024-02-22T14:46:00Z"/>
                <w:rFonts w:asciiTheme="minorHAnsi" w:hAnsiTheme="minorHAnsi" w:cstheme="minorHAnsi"/>
                <w:b/>
                <w:bCs/>
                <w:sz w:val="16"/>
                <w:szCs w:val="16"/>
                <w:lang w:val="fr-FR"/>
              </w:rPr>
              <w:pPrChange w:id="19446" w:author="Houyem Rais" w:date="2024-02-22T14:49:00Z">
                <w:pPr>
                  <w:spacing w:before="0" w:after="0"/>
                  <w:jc w:val="right"/>
                </w:pPr>
              </w:pPrChange>
            </w:pPr>
            <w:del w:id="19447" w:author="Houyem Rais" w:date="2024-02-22T14:46:00Z">
              <w:r w:rsidRPr="0086082B" w:rsidDel="00201166">
                <w:rPr>
                  <w:rFonts w:cs="Calibri"/>
                  <w:sz w:val="16"/>
                  <w:szCs w:val="16"/>
                </w:rPr>
                <w:delText>0,0</w:delText>
              </w:r>
            </w:del>
          </w:p>
        </w:tc>
        <w:tc>
          <w:tcPr>
            <w:tcW w:w="856" w:type="dxa"/>
            <w:tcBorders>
              <w:right w:val="dotted" w:sz="4" w:space="0" w:color="auto"/>
            </w:tcBorders>
            <w:vAlign w:val="center"/>
          </w:tcPr>
          <w:p w14:paraId="37BCB1DF" w14:textId="5B446F4F" w:rsidR="0086082B" w:rsidRPr="0086082B" w:rsidDel="00201166" w:rsidRDefault="0086082B" w:rsidP="00D62BC5">
            <w:pPr>
              <w:spacing w:before="0" w:after="160"/>
              <w:jc w:val="left"/>
              <w:rPr>
                <w:del w:id="19448" w:author="Houyem Rais" w:date="2024-02-22T14:46:00Z"/>
                <w:rFonts w:asciiTheme="minorHAnsi" w:hAnsiTheme="minorHAnsi" w:cstheme="minorHAnsi"/>
                <w:sz w:val="16"/>
                <w:szCs w:val="16"/>
                <w:lang w:val="fr-FR"/>
              </w:rPr>
              <w:pPrChange w:id="19449" w:author="Houyem Rais" w:date="2024-02-22T14:49:00Z">
                <w:pPr>
                  <w:spacing w:before="0" w:after="0"/>
                  <w:jc w:val="right"/>
                </w:pPr>
              </w:pPrChange>
            </w:pPr>
            <w:del w:id="19450" w:author="Houyem Rais" w:date="2024-02-22T14:46:00Z">
              <w:r w:rsidRPr="0086082B" w:rsidDel="00201166">
                <w:rPr>
                  <w:rFonts w:cs="Calibri"/>
                  <w:sz w:val="16"/>
                  <w:szCs w:val="16"/>
                </w:rPr>
                <w:delText>4,1</w:delText>
              </w:r>
            </w:del>
          </w:p>
        </w:tc>
        <w:tc>
          <w:tcPr>
            <w:tcW w:w="930" w:type="dxa"/>
            <w:tcBorders>
              <w:left w:val="dotted" w:sz="4" w:space="0" w:color="auto"/>
            </w:tcBorders>
            <w:vAlign w:val="center"/>
          </w:tcPr>
          <w:p w14:paraId="5D0098BE" w14:textId="219920C0" w:rsidR="0086082B" w:rsidRPr="0086082B" w:rsidDel="00201166" w:rsidRDefault="0086082B" w:rsidP="00D62BC5">
            <w:pPr>
              <w:spacing w:before="0" w:after="160"/>
              <w:jc w:val="left"/>
              <w:rPr>
                <w:del w:id="19451" w:author="Houyem Rais" w:date="2024-02-22T14:46:00Z"/>
                <w:rFonts w:asciiTheme="minorHAnsi" w:hAnsiTheme="minorHAnsi" w:cstheme="minorHAnsi"/>
                <w:sz w:val="16"/>
                <w:szCs w:val="16"/>
                <w:lang w:val="fr-FR"/>
              </w:rPr>
              <w:pPrChange w:id="19452" w:author="Houyem Rais" w:date="2024-02-22T14:49:00Z">
                <w:pPr>
                  <w:spacing w:before="0" w:after="0"/>
                  <w:jc w:val="right"/>
                </w:pPr>
              </w:pPrChange>
            </w:pPr>
            <w:del w:id="19453" w:author="Houyem Rais" w:date="2024-02-22T14:46:00Z">
              <w:r w:rsidRPr="0086082B" w:rsidDel="00201166">
                <w:rPr>
                  <w:rFonts w:cs="Calibri"/>
                  <w:sz w:val="16"/>
                  <w:szCs w:val="16"/>
                </w:rPr>
                <w:delText>0,0</w:delText>
              </w:r>
            </w:del>
          </w:p>
        </w:tc>
        <w:tc>
          <w:tcPr>
            <w:tcW w:w="801" w:type="dxa"/>
            <w:tcBorders>
              <w:right w:val="dotted" w:sz="4" w:space="0" w:color="auto"/>
            </w:tcBorders>
            <w:vAlign w:val="center"/>
          </w:tcPr>
          <w:p w14:paraId="7AF09DF7" w14:textId="6F75120D" w:rsidR="0086082B" w:rsidRPr="0086082B" w:rsidDel="00201166" w:rsidRDefault="0086082B" w:rsidP="00D62BC5">
            <w:pPr>
              <w:spacing w:before="0" w:after="160"/>
              <w:jc w:val="left"/>
              <w:rPr>
                <w:del w:id="19454" w:author="Houyem Rais" w:date="2024-02-22T14:46:00Z"/>
                <w:rFonts w:asciiTheme="minorHAnsi" w:hAnsiTheme="minorHAnsi" w:cstheme="minorHAnsi"/>
                <w:sz w:val="16"/>
                <w:szCs w:val="16"/>
                <w:lang w:val="fr-FR"/>
              </w:rPr>
              <w:pPrChange w:id="19455" w:author="Houyem Rais" w:date="2024-02-22T14:49:00Z">
                <w:pPr>
                  <w:spacing w:before="0" w:after="0"/>
                  <w:jc w:val="right"/>
                </w:pPr>
              </w:pPrChange>
            </w:pPr>
            <w:del w:id="19456" w:author="Houyem Rais" w:date="2024-02-22T14:46:00Z">
              <w:r w:rsidRPr="0086082B" w:rsidDel="00201166">
                <w:rPr>
                  <w:rFonts w:cs="Calibri"/>
                  <w:sz w:val="16"/>
                  <w:szCs w:val="16"/>
                </w:rPr>
                <w:delText>2,4</w:delText>
              </w:r>
            </w:del>
          </w:p>
        </w:tc>
        <w:tc>
          <w:tcPr>
            <w:tcW w:w="930" w:type="dxa"/>
            <w:tcBorders>
              <w:left w:val="dotted" w:sz="4" w:space="0" w:color="auto"/>
            </w:tcBorders>
            <w:vAlign w:val="center"/>
          </w:tcPr>
          <w:p w14:paraId="7BE910FA" w14:textId="0280D2BC" w:rsidR="0086082B" w:rsidRPr="0086082B" w:rsidDel="00201166" w:rsidRDefault="0086082B" w:rsidP="00D62BC5">
            <w:pPr>
              <w:spacing w:before="0" w:after="160"/>
              <w:jc w:val="left"/>
              <w:rPr>
                <w:del w:id="19457" w:author="Houyem Rais" w:date="2024-02-22T14:46:00Z"/>
                <w:rFonts w:asciiTheme="minorHAnsi" w:hAnsiTheme="minorHAnsi" w:cstheme="minorHAnsi"/>
                <w:sz w:val="16"/>
                <w:szCs w:val="16"/>
                <w:lang w:val="fr-FR"/>
              </w:rPr>
              <w:pPrChange w:id="19458" w:author="Houyem Rais" w:date="2024-02-22T14:49:00Z">
                <w:pPr>
                  <w:spacing w:before="0" w:after="0"/>
                  <w:jc w:val="right"/>
                </w:pPr>
              </w:pPrChange>
            </w:pPr>
            <w:del w:id="19459" w:author="Houyem Rais" w:date="2024-02-22T14:46:00Z">
              <w:r w:rsidRPr="0086082B" w:rsidDel="00201166">
                <w:rPr>
                  <w:rFonts w:cs="Calibri"/>
                  <w:sz w:val="16"/>
                  <w:szCs w:val="16"/>
                </w:rPr>
                <w:delText>0,0</w:delText>
              </w:r>
            </w:del>
          </w:p>
        </w:tc>
      </w:tr>
      <w:tr w:rsidR="0086082B" w:rsidRPr="00690C96" w:rsidDel="00201166" w14:paraId="2622C416" w14:textId="317B794B" w:rsidTr="000E1E77">
        <w:trPr>
          <w:del w:id="19460" w:author="Houyem Rais" w:date="2024-02-22T14:46:00Z"/>
        </w:trPr>
        <w:tc>
          <w:tcPr>
            <w:tcW w:w="3027" w:type="dxa"/>
            <w:vAlign w:val="center"/>
          </w:tcPr>
          <w:p w14:paraId="428A5D91" w14:textId="541476CD" w:rsidR="0086082B" w:rsidRPr="00690C96" w:rsidDel="00201166" w:rsidRDefault="0086082B" w:rsidP="00D62BC5">
            <w:pPr>
              <w:spacing w:before="0" w:after="160"/>
              <w:jc w:val="left"/>
              <w:rPr>
                <w:del w:id="19461" w:author="Houyem Rais" w:date="2024-02-22T14:46:00Z"/>
                <w:rFonts w:asciiTheme="minorHAnsi" w:hAnsiTheme="minorHAnsi" w:cstheme="minorHAnsi"/>
                <w:b/>
                <w:bCs/>
                <w:i/>
                <w:iCs/>
                <w:sz w:val="16"/>
                <w:szCs w:val="16"/>
                <w:lang w:val="fr-FR"/>
              </w:rPr>
              <w:pPrChange w:id="19462" w:author="Houyem Rais" w:date="2024-02-22T14:49:00Z">
                <w:pPr>
                  <w:spacing w:before="0" w:after="0"/>
                </w:pPr>
              </w:pPrChange>
            </w:pPr>
            <w:del w:id="19463" w:author="Houyem Rais" w:date="2024-02-22T14:46:00Z">
              <w:r w:rsidRPr="00690C96" w:rsidDel="00201166">
                <w:rPr>
                  <w:rFonts w:cstheme="minorHAnsi"/>
                  <w:b/>
                  <w:bCs/>
                  <w:i/>
                  <w:iCs/>
                  <w:sz w:val="16"/>
                  <w:szCs w:val="16"/>
                </w:rPr>
                <w:delText xml:space="preserve">Total </w:delText>
              </w:r>
            </w:del>
          </w:p>
        </w:tc>
        <w:tc>
          <w:tcPr>
            <w:tcW w:w="871" w:type="dxa"/>
            <w:tcBorders>
              <w:right w:val="dotted" w:sz="4" w:space="0" w:color="auto"/>
            </w:tcBorders>
            <w:vAlign w:val="center"/>
          </w:tcPr>
          <w:p w14:paraId="513468FA" w14:textId="1CC727B8" w:rsidR="0086082B" w:rsidRPr="0086082B" w:rsidDel="00201166" w:rsidRDefault="0086082B" w:rsidP="00D62BC5">
            <w:pPr>
              <w:spacing w:before="0" w:after="160"/>
              <w:jc w:val="left"/>
              <w:rPr>
                <w:del w:id="19464" w:author="Houyem Rais" w:date="2024-02-22T14:46:00Z"/>
                <w:rFonts w:asciiTheme="minorHAnsi" w:hAnsiTheme="minorHAnsi" w:cstheme="minorHAnsi"/>
                <w:b/>
                <w:bCs/>
                <w:i/>
                <w:iCs/>
                <w:sz w:val="16"/>
                <w:szCs w:val="16"/>
                <w:lang w:val="fr-FR"/>
              </w:rPr>
              <w:pPrChange w:id="19465" w:author="Houyem Rais" w:date="2024-02-22T14:49:00Z">
                <w:pPr>
                  <w:spacing w:before="0" w:after="0"/>
                  <w:jc w:val="right"/>
                </w:pPr>
              </w:pPrChange>
            </w:pPr>
            <w:del w:id="19466" w:author="Houyem Rais" w:date="2024-02-22T14:46:00Z">
              <w:r w:rsidRPr="0086082B" w:rsidDel="00201166">
                <w:rPr>
                  <w:rFonts w:cs="Calibri"/>
                  <w:b/>
                  <w:bCs/>
                  <w:sz w:val="16"/>
                  <w:szCs w:val="16"/>
                </w:rPr>
                <w:delText>328,5</w:delText>
              </w:r>
            </w:del>
          </w:p>
        </w:tc>
        <w:tc>
          <w:tcPr>
            <w:tcW w:w="993" w:type="dxa"/>
            <w:tcBorders>
              <w:left w:val="dotted" w:sz="4" w:space="0" w:color="auto"/>
            </w:tcBorders>
            <w:vAlign w:val="center"/>
          </w:tcPr>
          <w:p w14:paraId="62AC2ED6" w14:textId="2B83B142" w:rsidR="0086082B" w:rsidRPr="0086082B" w:rsidDel="00201166" w:rsidRDefault="0086082B" w:rsidP="00D62BC5">
            <w:pPr>
              <w:spacing w:before="0" w:after="160"/>
              <w:jc w:val="left"/>
              <w:rPr>
                <w:del w:id="19467" w:author="Houyem Rais" w:date="2024-02-22T14:46:00Z"/>
                <w:rFonts w:asciiTheme="minorHAnsi" w:hAnsiTheme="minorHAnsi" w:cstheme="minorHAnsi"/>
                <w:b/>
                <w:bCs/>
                <w:i/>
                <w:iCs/>
                <w:sz w:val="16"/>
                <w:szCs w:val="16"/>
                <w:lang w:val="fr-FR"/>
              </w:rPr>
              <w:pPrChange w:id="19468" w:author="Houyem Rais" w:date="2024-02-22T14:49:00Z">
                <w:pPr>
                  <w:spacing w:before="0" w:after="0"/>
                  <w:jc w:val="right"/>
                </w:pPr>
              </w:pPrChange>
            </w:pPr>
            <w:del w:id="19469" w:author="Houyem Rais" w:date="2024-02-22T14:46:00Z">
              <w:r w:rsidRPr="0086082B" w:rsidDel="00201166">
                <w:rPr>
                  <w:rFonts w:cs="Calibri"/>
                  <w:b/>
                  <w:bCs/>
                  <w:sz w:val="16"/>
                  <w:szCs w:val="16"/>
                </w:rPr>
                <w:delText>380,1</w:delText>
              </w:r>
            </w:del>
          </w:p>
        </w:tc>
        <w:tc>
          <w:tcPr>
            <w:tcW w:w="815" w:type="dxa"/>
            <w:tcBorders>
              <w:right w:val="dotted" w:sz="4" w:space="0" w:color="auto"/>
            </w:tcBorders>
            <w:vAlign w:val="center"/>
          </w:tcPr>
          <w:p w14:paraId="028DB6CA" w14:textId="417F346A" w:rsidR="0086082B" w:rsidRPr="0086082B" w:rsidDel="00201166" w:rsidRDefault="0086082B" w:rsidP="00D62BC5">
            <w:pPr>
              <w:spacing w:before="0" w:after="160"/>
              <w:jc w:val="left"/>
              <w:rPr>
                <w:del w:id="19470" w:author="Houyem Rais" w:date="2024-02-22T14:46:00Z"/>
                <w:rFonts w:asciiTheme="minorHAnsi" w:hAnsiTheme="minorHAnsi" w:cstheme="minorHAnsi"/>
                <w:b/>
                <w:bCs/>
                <w:i/>
                <w:iCs/>
                <w:sz w:val="16"/>
                <w:szCs w:val="16"/>
                <w:lang w:val="fr-FR"/>
              </w:rPr>
              <w:pPrChange w:id="19471" w:author="Houyem Rais" w:date="2024-02-22T14:49:00Z">
                <w:pPr>
                  <w:spacing w:before="0" w:after="0"/>
                  <w:jc w:val="right"/>
                </w:pPr>
              </w:pPrChange>
            </w:pPr>
            <w:del w:id="19472" w:author="Houyem Rais" w:date="2024-02-22T14:46:00Z">
              <w:r w:rsidRPr="0086082B" w:rsidDel="00201166">
                <w:rPr>
                  <w:rFonts w:cs="Calibri"/>
                  <w:b/>
                  <w:bCs/>
                  <w:sz w:val="16"/>
                  <w:szCs w:val="16"/>
                </w:rPr>
                <w:delText>381,7</w:delText>
              </w:r>
            </w:del>
          </w:p>
        </w:tc>
        <w:tc>
          <w:tcPr>
            <w:tcW w:w="993" w:type="dxa"/>
            <w:tcBorders>
              <w:left w:val="dotted" w:sz="4" w:space="0" w:color="auto"/>
            </w:tcBorders>
            <w:vAlign w:val="center"/>
          </w:tcPr>
          <w:p w14:paraId="11AA1E34" w14:textId="59FE5048" w:rsidR="0086082B" w:rsidRPr="0086082B" w:rsidDel="00201166" w:rsidRDefault="0086082B" w:rsidP="00D62BC5">
            <w:pPr>
              <w:spacing w:before="0" w:after="160"/>
              <w:jc w:val="left"/>
              <w:rPr>
                <w:del w:id="19473" w:author="Houyem Rais" w:date="2024-02-22T14:46:00Z"/>
                <w:rFonts w:asciiTheme="minorHAnsi" w:hAnsiTheme="minorHAnsi" w:cstheme="minorHAnsi"/>
                <w:b/>
                <w:bCs/>
                <w:i/>
                <w:iCs/>
                <w:sz w:val="16"/>
                <w:szCs w:val="16"/>
                <w:lang w:val="fr-FR"/>
              </w:rPr>
              <w:pPrChange w:id="19474" w:author="Houyem Rais" w:date="2024-02-22T14:49:00Z">
                <w:pPr>
                  <w:spacing w:before="0" w:after="0"/>
                  <w:jc w:val="right"/>
                </w:pPr>
              </w:pPrChange>
            </w:pPr>
            <w:del w:id="19475" w:author="Houyem Rais" w:date="2024-02-22T14:46:00Z">
              <w:r w:rsidRPr="0086082B" w:rsidDel="00201166">
                <w:rPr>
                  <w:rFonts w:cs="Calibri"/>
                  <w:b/>
                  <w:bCs/>
                  <w:sz w:val="16"/>
                  <w:szCs w:val="16"/>
                </w:rPr>
                <w:delText>483,3</w:delText>
              </w:r>
            </w:del>
          </w:p>
        </w:tc>
        <w:tc>
          <w:tcPr>
            <w:tcW w:w="812" w:type="dxa"/>
            <w:tcBorders>
              <w:right w:val="dotted" w:sz="4" w:space="0" w:color="auto"/>
            </w:tcBorders>
            <w:vAlign w:val="center"/>
          </w:tcPr>
          <w:p w14:paraId="46557AEC" w14:textId="0DEED85D" w:rsidR="0086082B" w:rsidRPr="0086082B" w:rsidDel="00201166" w:rsidRDefault="0086082B" w:rsidP="00D62BC5">
            <w:pPr>
              <w:spacing w:before="0" w:after="160"/>
              <w:jc w:val="left"/>
              <w:rPr>
                <w:del w:id="19476" w:author="Houyem Rais" w:date="2024-02-22T14:46:00Z"/>
                <w:rFonts w:asciiTheme="minorHAnsi" w:hAnsiTheme="minorHAnsi" w:cstheme="minorHAnsi"/>
                <w:b/>
                <w:bCs/>
                <w:i/>
                <w:iCs/>
                <w:sz w:val="16"/>
                <w:szCs w:val="16"/>
                <w:lang w:val="fr-FR"/>
              </w:rPr>
              <w:pPrChange w:id="19477" w:author="Houyem Rais" w:date="2024-02-22T14:49:00Z">
                <w:pPr>
                  <w:spacing w:before="0" w:after="0"/>
                  <w:jc w:val="right"/>
                </w:pPr>
              </w:pPrChange>
            </w:pPr>
            <w:del w:id="19478" w:author="Houyem Rais" w:date="2024-02-22T14:46:00Z">
              <w:r w:rsidRPr="0086082B" w:rsidDel="00201166">
                <w:rPr>
                  <w:rFonts w:cs="Calibri"/>
                  <w:b/>
                  <w:bCs/>
                  <w:sz w:val="16"/>
                  <w:szCs w:val="16"/>
                </w:rPr>
                <w:delText>275,8</w:delText>
              </w:r>
            </w:del>
          </w:p>
        </w:tc>
        <w:tc>
          <w:tcPr>
            <w:tcW w:w="930" w:type="dxa"/>
            <w:tcBorders>
              <w:left w:val="dotted" w:sz="4" w:space="0" w:color="auto"/>
            </w:tcBorders>
            <w:vAlign w:val="center"/>
          </w:tcPr>
          <w:p w14:paraId="58598BE5" w14:textId="58E10963" w:rsidR="0086082B" w:rsidRPr="0086082B" w:rsidDel="00201166" w:rsidRDefault="0086082B" w:rsidP="00D62BC5">
            <w:pPr>
              <w:spacing w:before="0" w:after="160"/>
              <w:jc w:val="left"/>
              <w:rPr>
                <w:del w:id="19479" w:author="Houyem Rais" w:date="2024-02-22T14:46:00Z"/>
                <w:rFonts w:asciiTheme="minorHAnsi" w:hAnsiTheme="minorHAnsi" w:cstheme="minorHAnsi"/>
                <w:b/>
                <w:bCs/>
                <w:i/>
                <w:iCs/>
                <w:sz w:val="16"/>
                <w:szCs w:val="16"/>
                <w:lang w:val="fr-FR"/>
              </w:rPr>
              <w:pPrChange w:id="19480" w:author="Houyem Rais" w:date="2024-02-22T14:49:00Z">
                <w:pPr>
                  <w:spacing w:before="0" w:after="0"/>
                  <w:jc w:val="right"/>
                </w:pPr>
              </w:pPrChange>
            </w:pPr>
            <w:del w:id="19481" w:author="Houyem Rais" w:date="2024-02-22T14:46:00Z">
              <w:r w:rsidRPr="0086082B" w:rsidDel="00201166">
                <w:rPr>
                  <w:rFonts w:cs="Calibri"/>
                  <w:b/>
                  <w:bCs/>
                  <w:sz w:val="16"/>
                  <w:szCs w:val="16"/>
                </w:rPr>
                <w:delText>335,3</w:delText>
              </w:r>
            </w:del>
          </w:p>
        </w:tc>
        <w:tc>
          <w:tcPr>
            <w:tcW w:w="808" w:type="dxa"/>
            <w:tcBorders>
              <w:right w:val="dotted" w:sz="4" w:space="0" w:color="auto"/>
            </w:tcBorders>
            <w:vAlign w:val="center"/>
          </w:tcPr>
          <w:p w14:paraId="7E58BA10" w14:textId="33DF90A1" w:rsidR="0086082B" w:rsidRPr="0086082B" w:rsidDel="00201166" w:rsidRDefault="0086082B" w:rsidP="00D62BC5">
            <w:pPr>
              <w:spacing w:before="0" w:after="160"/>
              <w:jc w:val="left"/>
              <w:rPr>
                <w:del w:id="19482" w:author="Houyem Rais" w:date="2024-02-22T14:46:00Z"/>
                <w:rFonts w:asciiTheme="minorHAnsi" w:hAnsiTheme="minorHAnsi" w:cstheme="minorHAnsi"/>
                <w:b/>
                <w:bCs/>
                <w:i/>
                <w:iCs/>
                <w:sz w:val="16"/>
                <w:szCs w:val="16"/>
                <w:lang w:val="fr-FR"/>
              </w:rPr>
              <w:pPrChange w:id="19483" w:author="Houyem Rais" w:date="2024-02-22T14:49:00Z">
                <w:pPr>
                  <w:spacing w:before="0" w:after="0"/>
                  <w:jc w:val="right"/>
                </w:pPr>
              </w:pPrChange>
            </w:pPr>
            <w:del w:id="19484" w:author="Houyem Rais" w:date="2024-02-22T14:46:00Z">
              <w:r w:rsidRPr="0086082B" w:rsidDel="00201166">
                <w:rPr>
                  <w:rFonts w:cs="Calibri"/>
                  <w:b/>
                  <w:bCs/>
                  <w:sz w:val="16"/>
                  <w:szCs w:val="16"/>
                </w:rPr>
                <w:delText>225,1</w:delText>
              </w:r>
            </w:del>
          </w:p>
        </w:tc>
        <w:tc>
          <w:tcPr>
            <w:tcW w:w="930" w:type="dxa"/>
            <w:tcBorders>
              <w:left w:val="dotted" w:sz="4" w:space="0" w:color="auto"/>
            </w:tcBorders>
            <w:vAlign w:val="center"/>
          </w:tcPr>
          <w:p w14:paraId="2CE6EAE7" w14:textId="2B2359B5" w:rsidR="0086082B" w:rsidRPr="0086082B" w:rsidDel="00201166" w:rsidRDefault="0086082B" w:rsidP="00D62BC5">
            <w:pPr>
              <w:spacing w:before="0" w:after="160"/>
              <w:jc w:val="left"/>
              <w:rPr>
                <w:del w:id="19485" w:author="Houyem Rais" w:date="2024-02-22T14:46:00Z"/>
                <w:rFonts w:asciiTheme="minorHAnsi" w:hAnsiTheme="minorHAnsi" w:cstheme="minorHAnsi"/>
                <w:b/>
                <w:bCs/>
                <w:i/>
                <w:iCs/>
                <w:sz w:val="16"/>
                <w:szCs w:val="16"/>
                <w:lang w:val="fr-FR"/>
              </w:rPr>
              <w:pPrChange w:id="19486" w:author="Houyem Rais" w:date="2024-02-22T14:49:00Z">
                <w:pPr>
                  <w:spacing w:before="0" w:after="0"/>
                  <w:jc w:val="right"/>
                </w:pPr>
              </w:pPrChange>
            </w:pPr>
            <w:del w:id="19487" w:author="Houyem Rais" w:date="2024-02-22T14:46:00Z">
              <w:r w:rsidRPr="0086082B" w:rsidDel="00201166">
                <w:rPr>
                  <w:rFonts w:cs="Calibri"/>
                  <w:b/>
                  <w:bCs/>
                  <w:sz w:val="16"/>
                  <w:szCs w:val="16"/>
                </w:rPr>
                <w:delText>317,8</w:delText>
              </w:r>
            </w:del>
          </w:p>
        </w:tc>
        <w:tc>
          <w:tcPr>
            <w:tcW w:w="856" w:type="dxa"/>
            <w:tcBorders>
              <w:right w:val="dotted" w:sz="4" w:space="0" w:color="auto"/>
            </w:tcBorders>
            <w:vAlign w:val="center"/>
          </w:tcPr>
          <w:p w14:paraId="31CE79C2" w14:textId="4562B6E9" w:rsidR="0086082B" w:rsidRPr="0086082B" w:rsidDel="00201166" w:rsidRDefault="0086082B" w:rsidP="00D62BC5">
            <w:pPr>
              <w:spacing w:before="0" w:after="160"/>
              <w:jc w:val="left"/>
              <w:rPr>
                <w:del w:id="19488" w:author="Houyem Rais" w:date="2024-02-22T14:46:00Z"/>
                <w:rFonts w:asciiTheme="minorHAnsi" w:hAnsiTheme="minorHAnsi" w:cstheme="minorHAnsi"/>
                <w:b/>
                <w:bCs/>
                <w:i/>
                <w:iCs/>
                <w:sz w:val="16"/>
                <w:szCs w:val="16"/>
                <w:lang w:val="fr-FR"/>
              </w:rPr>
              <w:pPrChange w:id="19489" w:author="Houyem Rais" w:date="2024-02-22T14:49:00Z">
                <w:pPr>
                  <w:spacing w:before="0" w:after="0"/>
                  <w:jc w:val="right"/>
                </w:pPr>
              </w:pPrChange>
            </w:pPr>
            <w:del w:id="19490" w:author="Houyem Rais" w:date="2024-02-22T14:46:00Z">
              <w:r w:rsidRPr="0086082B" w:rsidDel="00201166">
                <w:rPr>
                  <w:rFonts w:cs="Calibri"/>
                  <w:b/>
                  <w:bCs/>
                  <w:sz w:val="16"/>
                  <w:szCs w:val="16"/>
                </w:rPr>
                <w:delText>334,1</w:delText>
              </w:r>
            </w:del>
          </w:p>
        </w:tc>
        <w:tc>
          <w:tcPr>
            <w:tcW w:w="930" w:type="dxa"/>
            <w:tcBorders>
              <w:left w:val="dotted" w:sz="4" w:space="0" w:color="auto"/>
            </w:tcBorders>
            <w:vAlign w:val="center"/>
          </w:tcPr>
          <w:p w14:paraId="5921D926" w14:textId="356B1800" w:rsidR="0086082B" w:rsidRPr="0086082B" w:rsidDel="00201166" w:rsidRDefault="0086082B" w:rsidP="00D62BC5">
            <w:pPr>
              <w:spacing w:before="0" w:after="160"/>
              <w:jc w:val="left"/>
              <w:rPr>
                <w:del w:id="19491" w:author="Houyem Rais" w:date="2024-02-22T14:46:00Z"/>
                <w:rFonts w:asciiTheme="minorHAnsi" w:hAnsiTheme="minorHAnsi" w:cstheme="minorHAnsi"/>
                <w:b/>
                <w:bCs/>
                <w:i/>
                <w:iCs/>
                <w:sz w:val="16"/>
                <w:szCs w:val="16"/>
                <w:lang w:val="fr-FR"/>
              </w:rPr>
              <w:pPrChange w:id="19492" w:author="Houyem Rais" w:date="2024-02-22T14:49:00Z">
                <w:pPr>
                  <w:spacing w:before="0" w:after="0"/>
                  <w:jc w:val="right"/>
                </w:pPr>
              </w:pPrChange>
            </w:pPr>
            <w:del w:id="19493" w:author="Houyem Rais" w:date="2024-02-22T14:46:00Z">
              <w:r w:rsidRPr="0086082B" w:rsidDel="00201166">
                <w:rPr>
                  <w:rFonts w:cs="Calibri"/>
                  <w:b/>
                  <w:bCs/>
                  <w:sz w:val="16"/>
                  <w:szCs w:val="16"/>
                </w:rPr>
                <w:delText>361,2</w:delText>
              </w:r>
            </w:del>
          </w:p>
        </w:tc>
        <w:tc>
          <w:tcPr>
            <w:tcW w:w="801" w:type="dxa"/>
            <w:tcBorders>
              <w:right w:val="dotted" w:sz="4" w:space="0" w:color="auto"/>
            </w:tcBorders>
            <w:vAlign w:val="center"/>
          </w:tcPr>
          <w:p w14:paraId="02946033" w14:textId="3CFEE344" w:rsidR="0086082B" w:rsidRPr="0086082B" w:rsidDel="00201166" w:rsidRDefault="0086082B" w:rsidP="00D62BC5">
            <w:pPr>
              <w:spacing w:before="0" w:after="160"/>
              <w:jc w:val="left"/>
              <w:rPr>
                <w:del w:id="19494" w:author="Houyem Rais" w:date="2024-02-22T14:46:00Z"/>
                <w:rFonts w:asciiTheme="minorHAnsi" w:hAnsiTheme="minorHAnsi" w:cstheme="minorHAnsi"/>
                <w:b/>
                <w:bCs/>
                <w:i/>
                <w:iCs/>
                <w:sz w:val="16"/>
                <w:szCs w:val="16"/>
                <w:lang w:val="fr-FR"/>
              </w:rPr>
              <w:pPrChange w:id="19495" w:author="Houyem Rais" w:date="2024-02-22T14:49:00Z">
                <w:pPr>
                  <w:spacing w:before="0" w:after="0"/>
                  <w:jc w:val="right"/>
                </w:pPr>
              </w:pPrChange>
            </w:pPr>
            <w:del w:id="19496" w:author="Houyem Rais" w:date="2024-02-22T14:46:00Z">
              <w:r w:rsidRPr="0086082B" w:rsidDel="00201166">
                <w:rPr>
                  <w:rFonts w:cs="Calibri"/>
                  <w:b/>
                  <w:bCs/>
                  <w:sz w:val="16"/>
                  <w:szCs w:val="16"/>
                </w:rPr>
                <w:delText>288,0</w:delText>
              </w:r>
            </w:del>
          </w:p>
        </w:tc>
        <w:tc>
          <w:tcPr>
            <w:tcW w:w="930" w:type="dxa"/>
            <w:tcBorders>
              <w:left w:val="dotted" w:sz="4" w:space="0" w:color="auto"/>
            </w:tcBorders>
            <w:vAlign w:val="center"/>
          </w:tcPr>
          <w:p w14:paraId="113B2C64" w14:textId="4C5D470C" w:rsidR="0086082B" w:rsidRPr="0086082B" w:rsidDel="00201166" w:rsidRDefault="0086082B" w:rsidP="00D62BC5">
            <w:pPr>
              <w:spacing w:before="0" w:after="160"/>
              <w:jc w:val="left"/>
              <w:rPr>
                <w:del w:id="19497" w:author="Houyem Rais" w:date="2024-02-22T14:46:00Z"/>
                <w:rFonts w:asciiTheme="minorHAnsi" w:hAnsiTheme="minorHAnsi" w:cstheme="minorHAnsi"/>
                <w:b/>
                <w:bCs/>
                <w:i/>
                <w:iCs/>
                <w:sz w:val="16"/>
                <w:szCs w:val="16"/>
                <w:lang w:val="fr-FR"/>
              </w:rPr>
              <w:pPrChange w:id="19498" w:author="Houyem Rais" w:date="2024-02-22T14:49:00Z">
                <w:pPr>
                  <w:spacing w:before="0" w:after="0"/>
                  <w:jc w:val="right"/>
                </w:pPr>
              </w:pPrChange>
            </w:pPr>
            <w:del w:id="19499" w:author="Houyem Rais" w:date="2024-02-22T14:46:00Z">
              <w:r w:rsidRPr="0086082B" w:rsidDel="00201166">
                <w:rPr>
                  <w:rFonts w:cs="Calibri"/>
                  <w:b/>
                  <w:bCs/>
                  <w:sz w:val="16"/>
                  <w:szCs w:val="16"/>
                </w:rPr>
                <w:delText>338,7</w:delText>
              </w:r>
            </w:del>
          </w:p>
        </w:tc>
      </w:tr>
    </w:tbl>
    <w:p w14:paraId="2F8CC781" w14:textId="68E8F53B" w:rsidR="00714CFB" w:rsidRPr="000409F8" w:rsidDel="00201166" w:rsidRDefault="00714CFB" w:rsidP="00D62BC5">
      <w:pPr>
        <w:spacing w:before="0" w:after="160"/>
        <w:jc w:val="left"/>
        <w:rPr>
          <w:del w:id="19500" w:author="Houyem Rais" w:date="2024-02-22T14:46:00Z"/>
          <w:rFonts w:eastAsia="Times New Roman" w:cstheme="minorHAnsi"/>
          <w:sz w:val="10"/>
          <w:szCs w:val="10"/>
          <w:lang w:bidi="ar-TN"/>
        </w:rPr>
        <w:pPrChange w:id="19501" w:author="Houyem Rais" w:date="2024-02-22T14:49:00Z">
          <w:pPr/>
        </w:pPrChange>
      </w:pPr>
    </w:p>
    <w:p w14:paraId="6EDE2954" w14:textId="4C14C11C" w:rsidR="00B81F60" w:rsidRPr="000409F8" w:rsidDel="00201166" w:rsidRDefault="00B81F60" w:rsidP="00D62BC5">
      <w:pPr>
        <w:spacing w:before="0" w:after="160"/>
        <w:jc w:val="left"/>
        <w:rPr>
          <w:del w:id="19502" w:author="Houyem Rais" w:date="2024-02-22T14:46:00Z"/>
          <w:rFonts w:eastAsia="Times New Roman" w:cstheme="minorHAnsi"/>
          <w:sz w:val="10"/>
          <w:szCs w:val="10"/>
          <w:lang w:bidi="ar-TN"/>
        </w:rPr>
        <w:sectPr w:rsidR="00B81F60" w:rsidRPr="000409F8" w:rsidDel="00201166" w:rsidSect="00201166">
          <w:pgSz w:w="16838" w:h="11906" w:orient="landscape"/>
          <w:pgMar w:top="1440" w:right="1276" w:bottom="1440" w:left="1440" w:header="709" w:footer="709" w:gutter="0"/>
          <w:cols w:space="708"/>
          <w:docGrid w:linePitch="360"/>
          <w:sectPrChange w:id="19503" w:author="Houyem Rais" w:date="2024-02-22T14:47:00Z">
            <w:sectPr w:rsidR="00B81F60" w:rsidRPr="000409F8" w:rsidDel="00201166" w:rsidSect="00201166">
              <w:pgMar w:top="1135" w:right="1440" w:bottom="993" w:left="1440" w:header="709" w:footer="549" w:gutter="0"/>
            </w:sectPr>
          </w:sectPrChange>
        </w:sectPr>
        <w:pPrChange w:id="19504" w:author="Houyem Rais" w:date="2024-02-22T14:49:00Z">
          <w:pPr>
            <w:spacing w:before="0" w:after="0"/>
          </w:pPr>
        </w:pPrChange>
      </w:pPr>
    </w:p>
    <w:p w14:paraId="0A15C4B4" w14:textId="2E44D939" w:rsidR="00D04D61" w:rsidDel="00201166" w:rsidRDefault="00D04D61" w:rsidP="00D62BC5">
      <w:pPr>
        <w:spacing w:before="0" w:after="160"/>
        <w:jc w:val="left"/>
        <w:rPr>
          <w:ins w:id="19505" w:author="Mohamed Amine Sdiri" w:date="2023-12-05T08:36:00Z"/>
          <w:del w:id="19506" w:author="Houyem Rais" w:date="2024-02-22T14:46:00Z"/>
        </w:rPr>
        <w:pPrChange w:id="19507" w:author="Houyem Rais" w:date="2024-02-22T14:49:00Z">
          <w:pPr/>
        </w:pPrChange>
      </w:pPr>
      <w:bookmarkStart w:id="19508" w:name="_Toc120143416"/>
      <w:bookmarkStart w:id="19509" w:name="_Toc120143518"/>
      <w:bookmarkStart w:id="19510" w:name="_Toc120143620"/>
      <w:bookmarkStart w:id="19511" w:name="_Toc120143417"/>
      <w:bookmarkStart w:id="19512" w:name="_Toc120143519"/>
      <w:bookmarkStart w:id="19513" w:name="_Toc120143621"/>
      <w:bookmarkStart w:id="19514" w:name="_Toc120143418"/>
      <w:bookmarkStart w:id="19515" w:name="_Toc120143520"/>
      <w:bookmarkStart w:id="19516" w:name="_Toc120143622"/>
      <w:bookmarkStart w:id="19517" w:name="_Toc120143419"/>
      <w:bookmarkStart w:id="19518" w:name="_Toc120143521"/>
      <w:bookmarkStart w:id="19519" w:name="_Toc120143623"/>
      <w:bookmarkStart w:id="19520" w:name="_Toc120143420"/>
      <w:bookmarkStart w:id="19521" w:name="_Toc120143522"/>
      <w:bookmarkStart w:id="19522" w:name="_Toc120143624"/>
      <w:bookmarkStart w:id="19523" w:name="_Toc129601534"/>
      <w:bookmarkStart w:id="19524" w:name="_Toc129601535"/>
      <w:bookmarkStart w:id="19525" w:name="_Toc129597044"/>
      <w:bookmarkStart w:id="19526" w:name="_Toc129601536"/>
      <w:bookmarkStart w:id="19527" w:name="_Toc129597045"/>
      <w:bookmarkStart w:id="19528" w:name="_Toc129601537"/>
      <w:bookmarkStart w:id="19529" w:name="_Toc129597046"/>
      <w:bookmarkStart w:id="19530" w:name="_Toc129601538"/>
      <w:bookmarkStart w:id="19531" w:name="_Toc129597047"/>
      <w:bookmarkStart w:id="19532" w:name="_Toc129601539"/>
      <w:bookmarkStart w:id="19533" w:name="_Toc129597048"/>
      <w:bookmarkStart w:id="19534" w:name="_Toc129601540"/>
      <w:bookmarkStart w:id="19535" w:name="_Toc129597049"/>
      <w:bookmarkStart w:id="19536" w:name="_Toc129601541"/>
      <w:bookmarkStart w:id="19537" w:name="_Toc129597050"/>
      <w:bookmarkStart w:id="19538" w:name="_Toc129601542"/>
      <w:bookmarkStart w:id="19539" w:name="_Toc129597051"/>
      <w:bookmarkStart w:id="19540" w:name="_Toc129601543"/>
      <w:bookmarkStart w:id="19541" w:name="_Toc129597052"/>
      <w:bookmarkStart w:id="19542" w:name="_Toc129601544"/>
      <w:bookmarkStart w:id="19543" w:name="_Toc129597053"/>
      <w:bookmarkStart w:id="19544" w:name="_Toc129601545"/>
      <w:bookmarkStart w:id="19545" w:name="_Toc129597054"/>
      <w:bookmarkStart w:id="19546" w:name="_Toc129601546"/>
      <w:bookmarkStart w:id="19547" w:name="_Toc129597055"/>
      <w:bookmarkStart w:id="19548" w:name="_Toc129601547"/>
      <w:bookmarkStart w:id="19549" w:name="_Toc129597056"/>
      <w:bookmarkStart w:id="19550" w:name="_Toc129601548"/>
      <w:bookmarkStart w:id="19551" w:name="_Toc129597057"/>
      <w:bookmarkStart w:id="19552" w:name="_Toc129601549"/>
      <w:bookmarkStart w:id="19553" w:name="_Toc129597058"/>
      <w:bookmarkStart w:id="19554" w:name="_Toc129601550"/>
      <w:bookmarkStart w:id="19555" w:name="_Toc129597059"/>
      <w:bookmarkStart w:id="19556" w:name="_Toc129601551"/>
      <w:bookmarkStart w:id="19557" w:name="_Toc129597060"/>
      <w:bookmarkStart w:id="19558" w:name="_Toc129601552"/>
      <w:bookmarkStart w:id="19559" w:name="_Toc129597061"/>
      <w:bookmarkStart w:id="19560" w:name="_Toc129601553"/>
      <w:bookmarkStart w:id="19561" w:name="_Toc129597062"/>
      <w:bookmarkStart w:id="19562" w:name="_Toc129601554"/>
      <w:bookmarkStart w:id="19563" w:name="_Toc129597063"/>
      <w:bookmarkStart w:id="19564" w:name="_Toc129601555"/>
      <w:bookmarkStart w:id="19565" w:name="_Toc129601556"/>
      <w:bookmarkStart w:id="19566" w:name="_Toc129601557"/>
      <w:bookmarkStart w:id="19567" w:name="_Toc129601558"/>
      <w:bookmarkStart w:id="19568" w:name="_Toc129601559"/>
      <w:bookmarkStart w:id="19569" w:name="_Toc129601586"/>
      <w:bookmarkStart w:id="19570" w:name="_Toc129601587"/>
      <w:bookmarkStart w:id="19571" w:name="_Toc129601588"/>
      <w:bookmarkStart w:id="19572" w:name="_Toc129601589"/>
      <w:bookmarkStart w:id="19573" w:name="_Toc129597066"/>
      <w:bookmarkStart w:id="19574" w:name="_Toc129601590"/>
      <w:bookmarkStart w:id="19575" w:name="_Toc129597067"/>
      <w:bookmarkStart w:id="19576" w:name="_Toc129601591"/>
      <w:bookmarkStart w:id="19577" w:name="_Toc129597068"/>
      <w:bookmarkStart w:id="19578" w:name="_Toc129601592"/>
      <w:bookmarkStart w:id="19579" w:name="_Toc129597069"/>
      <w:bookmarkStart w:id="19580" w:name="_Toc129601593"/>
      <w:bookmarkStart w:id="19581" w:name="_Toc129597070"/>
      <w:bookmarkStart w:id="19582" w:name="_Toc129601594"/>
      <w:bookmarkStart w:id="19583" w:name="_Toc129597071"/>
      <w:bookmarkStart w:id="19584" w:name="_Toc129601595"/>
      <w:bookmarkStart w:id="19585" w:name="_Toc129601596"/>
      <w:bookmarkStart w:id="19586" w:name="_Toc129601597"/>
      <w:bookmarkStart w:id="19587" w:name="_Toc129597073"/>
      <w:bookmarkStart w:id="19588" w:name="_Toc129601598"/>
      <w:bookmarkStart w:id="19589" w:name="_Toc129601599"/>
      <w:bookmarkStart w:id="19590" w:name="_Toc129601600"/>
      <w:bookmarkStart w:id="19591" w:name="_Toc129597075"/>
      <w:bookmarkStart w:id="19592" w:name="_Toc129601601"/>
      <w:bookmarkStart w:id="19593" w:name="_Toc129601602"/>
      <w:bookmarkStart w:id="19594" w:name="_Toc129601603"/>
      <w:bookmarkStart w:id="19595" w:name="_Toc129597077"/>
      <w:bookmarkStart w:id="19596" w:name="_Toc129601604"/>
      <w:bookmarkStart w:id="19597" w:name="_Toc129597252"/>
      <w:bookmarkStart w:id="19598" w:name="_Toc129601710"/>
      <w:bookmarkStart w:id="19599" w:name="_Toc129597253"/>
      <w:bookmarkStart w:id="19600" w:name="_Toc129601711"/>
      <w:bookmarkStart w:id="19601" w:name="_Toc129597254"/>
      <w:bookmarkStart w:id="19602" w:name="_Toc129601712"/>
      <w:bookmarkStart w:id="19603" w:name="_Toc129597255"/>
      <w:bookmarkStart w:id="19604" w:name="_Toc129601713"/>
      <w:bookmarkStart w:id="19605" w:name="_Toc129597256"/>
      <w:bookmarkStart w:id="19606" w:name="_Toc129601714"/>
      <w:bookmarkStart w:id="19607" w:name="_Toc129597257"/>
      <w:bookmarkStart w:id="19608" w:name="_Toc129601715"/>
      <w:bookmarkStart w:id="19609" w:name="_Toc129597258"/>
      <w:bookmarkStart w:id="19610" w:name="_Toc129601716"/>
      <w:bookmarkStart w:id="19611" w:name="_Toc129597259"/>
      <w:bookmarkStart w:id="19612" w:name="_Toc129601717"/>
      <w:bookmarkStart w:id="19613" w:name="_Toc129597260"/>
      <w:bookmarkStart w:id="19614" w:name="_Toc129601718"/>
      <w:bookmarkStart w:id="19615" w:name="_Toc129597261"/>
      <w:bookmarkStart w:id="19616" w:name="_Toc129601719"/>
      <w:bookmarkEnd w:id="17238"/>
      <w:bookmarkEnd w:id="17239"/>
      <w:bookmarkEnd w:id="17240"/>
      <w:bookmarkEnd w:id="19508"/>
      <w:bookmarkEnd w:id="19509"/>
      <w:bookmarkEnd w:id="19510"/>
      <w:bookmarkEnd w:id="19511"/>
      <w:bookmarkEnd w:id="19512"/>
      <w:bookmarkEnd w:id="19513"/>
      <w:bookmarkEnd w:id="19514"/>
      <w:bookmarkEnd w:id="19515"/>
      <w:bookmarkEnd w:id="19516"/>
      <w:bookmarkEnd w:id="19517"/>
      <w:bookmarkEnd w:id="19518"/>
      <w:bookmarkEnd w:id="19519"/>
      <w:bookmarkEnd w:id="19520"/>
      <w:bookmarkEnd w:id="19521"/>
      <w:bookmarkEnd w:id="19522"/>
      <w:bookmarkEnd w:id="19523"/>
      <w:bookmarkEnd w:id="19524"/>
      <w:bookmarkEnd w:id="19525"/>
      <w:bookmarkEnd w:id="19526"/>
      <w:bookmarkEnd w:id="19527"/>
      <w:bookmarkEnd w:id="19528"/>
      <w:bookmarkEnd w:id="19529"/>
      <w:bookmarkEnd w:id="19530"/>
      <w:bookmarkEnd w:id="19531"/>
      <w:bookmarkEnd w:id="19532"/>
      <w:bookmarkEnd w:id="19533"/>
      <w:bookmarkEnd w:id="19534"/>
      <w:bookmarkEnd w:id="19535"/>
      <w:bookmarkEnd w:id="19536"/>
      <w:bookmarkEnd w:id="19537"/>
      <w:bookmarkEnd w:id="19538"/>
      <w:bookmarkEnd w:id="19539"/>
      <w:bookmarkEnd w:id="19540"/>
      <w:bookmarkEnd w:id="19541"/>
      <w:bookmarkEnd w:id="19542"/>
      <w:bookmarkEnd w:id="19543"/>
      <w:bookmarkEnd w:id="19544"/>
      <w:bookmarkEnd w:id="19545"/>
      <w:bookmarkEnd w:id="19546"/>
      <w:bookmarkEnd w:id="19547"/>
      <w:bookmarkEnd w:id="19548"/>
      <w:bookmarkEnd w:id="19549"/>
      <w:bookmarkEnd w:id="19550"/>
      <w:bookmarkEnd w:id="19551"/>
      <w:bookmarkEnd w:id="19552"/>
      <w:bookmarkEnd w:id="19553"/>
      <w:bookmarkEnd w:id="19554"/>
      <w:bookmarkEnd w:id="19555"/>
      <w:bookmarkEnd w:id="19556"/>
      <w:bookmarkEnd w:id="19557"/>
      <w:bookmarkEnd w:id="19558"/>
      <w:bookmarkEnd w:id="19559"/>
      <w:bookmarkEnd w:id="19560"/>
      <w:bookmarkEnd w:id="19561"/>
      <w:bookmarkEnd w:id="19562"/>
      <w:bookmarkEnd w:id="19563"/>
      <w:bookmarkEnd w:id="19564"/>
      <w:bookmarkEnd w:id="19565"/>
      <w:bookmarkEnd w:id="19566"/>
      <w:bookmarkEnd w:id="19567"/>
      <w:bookmarkEnd w:id="19568"/>
      <w:bookmarkEnd w:id="19569"/>
      <w:bookmarkEnd w:id="19570"/>
      <w:bookmarkEnd w:id="19571"/>
      <w:bookmarkEnd w:id="19572"/>
      <w:bookmarkEnd w:id="19573"/>
      <w:bookmarkEnd w:id="19574"/>
      <w:bookmarkEnd w:id="19575"/>
      <w:bookmarkEnd w:id="19576"/>
      <w:bookmarkEnd w:id="19577"/>
      <w:bookmarkEnd w:id="19578"/>
      <w:bookmarkEnd w:id="19579"/>
      <w:bookmarkEnd w:id="19580"/>
      <w:bookmarkEnd w:id="19581"/>
      <w:bookmarkEnd w:id="19582"/>
      <w:bookmarkEnd w:id="19583"/>
      <w:bookmarkEnd w:id="19584"/>
      <w:bookmarkEnd w:id="19585"/>
      <w:bookmarkEnd w:id="19586"/>
      <w:bookmarkEnd w:id="19587"/>
      <w:bookmarkEnd w:id="19588"/>
      <w:bookmarkEnd w:id="19589"/>
      <w:bookmarkEnd w:id="19590"/>
      <w:bookmarkEnd w:id="19591"/>
      <w:bookmarkEnd w:id="19592"/>
      <w:bookmarkEnd w:id="19593"/>
      <w:bookmarkEnd w:id="19594"/>
      <w:bookmarkEnd w:id="19595"/>
      <w:bookmarkEnd w:id="19596"/>
      <w:bookmarkEnd w:id="19597"/>
      <w:bookmarkEnd w:id="19598"/>
      <w:bookmarkEnd w:id="19599"/>
      <w:bookmarkEnd w:id="19600"/>
      <w:bookmarkEnd w:id="19601"/>
      <w:bookmarkEnd w:id="19602"/>
      <w:bookmarkEnd w:id="19603"/>
      <w:bookmarkEnd w:id="19604"/>
      <w:bookmarkEnd w:id="19605"/>
      <w:bookmarkEnd w:id="19606"/>
      <w:bookmarkEnd w:id="19607"/>
      <w:bookmarkEnd w:id="19608"/>
      <w:bookmarkEnd w:id="19609"/>
      <w:bookmarkEnd w:id="19610"/>
      <w:bookmarkEnd w:id="19611"/>
      <w:bookmarkEnd w:id="19612"/>
      <w:bookmarkEnd w:id="19613"/>
      <w:bookmarkEnd w:id="19614"/>
      <w:bookmarkEnd w:id="19615"/>
      <w:bookmarkEnd w:id="19616"/>
      <w:ins w:id="19617" w:author="Mohamed Amine Sdiri" w:date="2023-12-05T08:36:00Z">
        <w:del w:id="19618" w:author="Houyem Rais" w:date="2024-02-22T14:46:00Z">
          <w:r w:rsidDel="00201166">
            <w:delText>L</w:delText>
          </w:r>
          <w:r w:rsidRPr="00DA540E" w:rsidDel="00201166">
            <w:delText>'analyse des VAN et des coûts révèle des nuances significatives dans les différentes phases et options contractuelles, mettant en évidence des priorités financières, des risques sectoriels et des implications stratégiques spécifiques à chaque choix.</w:delText>
          </w:r>
        </w:del>
      </w:ins>
    </w:p>
    <w:p w14:paraId="4B86E67E" w14:textId="49C8BE30" w:rsidR="004D59BF" w:rsidDel="00201166" w:rsidRDefault="00D63703" w:rsidP="00D62BC5">
      <w:pPr>
        <w:spacing w:before="0" w:after="160"/>
        <w:jc w:val="left"/>
        <w:rPr>
          <w:ins w:id="19619" w:author="Mohamed Amine Sdiri" w:date="2023-12-05T08:38:00Z"/>
          <w:del w:id="19620" w:author="Houyem Rais" w:date="2024-02-22T14:46:00Z"/>
        </w:rPr>
        <w:pPrChange w:id="19621" w:author="Houyem Rais" w:date="2024-02-22T14:49:00Z">
          <w:pPr/>
        </w:pPrChange>
      </w:pPr>
      <w:ins w:id="19622" w:author="Mohamed Amine Sdiri" w:date="2023-11-28T22:47:00Z">
        <w:del w:id="19623" w:author="Houyem Rais" w:date="2024-02-22T14:46:00Z">
          <w:r w:rsidDel="00201166">
            <w:delText xml:space="preserve">Le tableau précédent </w:delText>
          </w:r>
          <w:r w:rsidR="008439F4" w:rsidDel="00201166">
            <w:delText xml:space="preserve">montre que </w:delText>
          </w:r>
        </w:del>
      </w:ins>
      <w:ins w:id="19624" w:author="Mohamed Amine Sdiri" w:date="2023-11-29T13:41:00Z">
        <w:del w:id="19625" w:author="Houyem Rais" w:date="2024-02-22T14:46:00Z">
          <w:r w:rsidR="00C93384" w:rsidDel="00201166">
            <w:delText>l</w:delText>
          </w:r>
        </w:del>
      </w:ins>
      <w:ins w:id="19626" w:author="Mohamed Amine Sdiri" w:date="2023-11-28T22:47:00Z">
        <w:del w:id="19627" w:author="Houyem Rais" w:date="2024-02-22T14:46:00Z">
          <w:r w:rsidDel="00201166">
            <w:delText>a passation de marché et la conception semblent avoir des VAN plus élevées que les autres phases</w:delText>
          </w:r>
        </w:del>
      </w:ins>
      <w:ins w:id="19628" w:author="Mohamed Amine Sdiri" w:date="2023-11-29T09:58:00Z">
        <w:del w:id="19629" w:author="Houyem Rais" w:date="2024-02-22T14:46:00Z">
          <w:r w:rsidR="00621175" w:rsidDel="00201166">
            <w:delText xml:space="preserve"> </w:delText>
          </w:r>
        </w:del>
      </w:ins>
      <w:ins w:id="19630" w:author="Mohamed Amine Sdiri" w:date="2023-11-28T22:47:00Z">
        <w:del w:id="19631" w:author="Houyem Rais" w:date="2024-02-22T14:46:00Z">
          <w:r w:rsidDel="00201166">
            <w:delText>indiquant potentiellement des risques importants dans ces domaines</w:delText>
          </w:r>
        </w:del>
      </w:ins>
      <w:ins w:id="19632" w:author="Mohamed Amine Sdiri" w:date="2023-12-05T08:38:00Z">
        <w:del w:id="19633" w:author="Houyem Rais" w:date="2024-02-22T14:46:00Z">
          <w:r w:rsidR="004D59BF" w:rsidDel="00201166">
            <w:delText>.</w:delText>
          </w:r>
        </w:del>
      </w:ins>
    </w:p>
    <w:p w14:paraId="545E92B7" w14:textId="12514094" w:rsidR="00C6778F" w:rsidRPr="004517A3" w:rsidDel="00201166" w:rsidRDefault="004D59BF" w:rsidP="00D62BC5">
      <w:pPr>
        <w:spacing w:before="0" w:after="160"/>
        <w:jc w:val="left"/>
        <w:rPr>
          <w:ins w:id="19634" w:author="Mohamed Amine Sdiri" w:date="2023-12-05T08:36:00Z"/>
          <w:del w:id="19635" w:author="Houyem Rais" w:date="2024-02-22T14:46:00Z"/>
          <w:rPrChange w:id="19636" w:author="Mohamed Amine Sdiri" w:date="2023-12-05T08:36:00Z">
            <w:rPr>
              <w:ins w:id="19637" w:author="Mohamed Amine Sdiri" w:date="2023-12-05T08:36:00Z"/>
              <w:del w:id="19638" w:author="Houyem Rais" w:date="2024-02-22T14:46:00Z"/>
              <w:b/>
              <w:bCs/>
              <w:lang w:val="en-US"/>
            </w:rPr>
          </w:rPrChange>
        </w:rPr>
        <w:pPrChange w:id="19639" w:author="Houyem Rais" w:date="2024-02-22T14:49:00Z">
          <w:pPr>
            <w:numPr>
              <w:ilvl w:val="1"/>
              <w:numId w:val="58"/>
            </w:numPr>
            <w:tabs>
              <w:tab w:val="num" w:pos="1440"/>
            </w:tabs>
            <w:ind w:left="1440" w:hanging="360"/>
          </w:pPr>
        </w:pPrChange>
      </w:pPr>
      <w:ins w:id="19640" w:author="Mohamed Amine Sdiri" w:date="2023-12-05T08:38:00Z">
        <w:del w:id="19641" w:author="Houyem Rais" w:date="2024-02-22T14:46:00Z">
          <w:r w:rsidDel="00201166">
            <w:delText>D</w:delText>
          </w:r>
        </w:del>
      </w:ins>
      <w:ins w:id="19642" w:author="Mohamed Amine Sdiri" w:date="2023-12-05T08:36:00Z">
        <w:del w:id="19643" w:author="Houyem Rais" w:date="2024-02-22T14:46:00Z">
          <w:r w:rsidR="00C6778F" w:rsidRPr="004517A3" w:rsidDel="00201166">
            <w:rPr>
              <w:rPrChange w:id="19644" w:author="Mohamed Amine Sdiri" w:date="2023-12-05T08:36:00Z">
                <w:rPr>
                  <w:b/>
                  <w:bCs/>
                  <w:lang w:val="en-US"/>
                </w:rPr>
              </w:rPrChange>
            </w:rPr>
            <w:delText>es variations substantielles des coûts de construction entre les options soulignent la répartition différenciée des risques. L'option BOT social montre une VAN globalement plus basse malgré des coûts de construction élevés.</w:delText>
          </w:r>
        </w:del>
      </w:ins>
      <w:ins w:id="19645" w:author="Mohamed Amine Sdiri" w:date="2023-12-05T08:38:00Z">
        <w:del w:id="19646" w:author="Houyem Rais" w:date="2024-02-22T14:46:00Z">
          <w:r w:rsidDel="00201166">
            <w:delText xml:space="preserve"> </w:delText>
          </w:r>
        </w:del>
      </w:ins>
      <w:ins w:id="19647" w:author="Mohamed Amine Sdiri" w:date="2023-12-05T08:36:00Z">
        <w:del w:id="19648" w:author="Houyem Rais" w:date="2024-02-22T14:46:00Z">
          <w:r w:rsidR="00C6778F" w:rsidRPr="004517A3" w:rsidDel="00201166">
            <w:rPr>
              <w:rPrChange w:id="19649" w:author="Mohamed Amine Sdiri" w:date="2023-12-05T08:36:00Z">
                <w:rPr>
                  <w:b/>
                  <w:bCs/>
                  <w:lang w:val="en-US"/>
                </w:rPr>
              </w:rPrChange>
            </w:rPr>
            <w:delText xml:space="preserve">La construction représente </w:delText>
          </w:r>
        </w:del>
      </w:ins>
      <w:ins w:id="19650" w:author="Mohamed Amine Sdiri" w:date="2023-12-05T08:38:00Z">
        <w:del w:id="19651" w:author="Houyem Rais" w:date="2024-02-22T14:46:00Z">
          <w:r w:rsidDel="00201166">
            <w:delText xml:space="preserve">à titre d’exemple </w:delText>
          </w:r>
        </w:del>
      </w:ins>
      <w:ins w:id="19652" w:author="Mohamed Amine Sdiri" w:date="2023-12-05T08:36:00Z">
        <w:del w:id="19653" w:author="Houyem Rais" w:date="2024-02-22T14:46:00Z">
          <w:r w:rsidR="00C6778F" w:rsidRPr="004517A3" w:rsidDel="00201166">
            <w:rPr>
              <w:rPrChange w:id="19654" w:author="Mohamed Amine Sdiri" w:date="2023-12-05T08:36:00Z">
                <w:rPr>
                  <w:b/>
                  <w:bCs/>
                  <w:lang w:val="en-US"/>
                </w:rPr>
              </w:rPrChange>
            </w:rPr>
            <w:delText>271,1 MUSD dans l'option BOT économique, témoignant d'une externalisation significative des risques de construction.</w:delText>
          </w:r>
        </w:del>
      </w:ins>
    </w:p>
    <w:p w14:paraId="0DF93E75" w14:textId="747F5378" w:rsidR="00C6778F" w:rsidRPr="004517A3" w:rsidDel="00201166" w:rsidRDefault="00C6778F" w:rsidP="00D62BC5">
      <w:pPr>
        <w:spacing w:before="0" w:after="160"/>
        <w:jc w:val="left"/>
        <w:rPr>
          <w:ins w:id="19655" w:author="Mohamed Amine Sdiri" w:date="2023-12-05T08:36:00Z"/>
          <w:del w:id="19656" w:author="Houyem Rais" w:date="2024-02-22T14:46:00Z"/>
          <w:rPrChange w:id="19657" w:author="Mohamed Amine Sdiri" w:date="2023-12-05T08:36:00Z">
            <w:rPr>
              <w:ins w:id="19658" w:author="Mohamed Amine Sdiri" w:date="2023-12-05T08:36:00Z"/>
              <w:del w:id="19659" w:author="Houyem Rais" w:date="2024-02-22T14:46:00Z"/>
              <w:b/>
              <w:bCs/>
              <w:lang w:val="en-US"/>
            </w:rPr>
          </w:rPrChange>
        </w:rPr>
        <w:pPrChange w:id="19660" w:author="Houyem Rais" w:date="2024-02-22T14:49:00Z">
          <w:pPr>
            <w:numPr>
              <w:ilvl w:val="1"/>
              <w:numId w:val="58"/>
            </w:numPr>
            <w:tabs>
              <w:tab w:val="num" w:pos="1440"/>
            </w:tabs>
            <w:ind w:left="1440" w:hanging="360"/>
          </w:pPr>
        </w:pPrChange>
      </w:pPr>
      <w:ins w:id="19661" w:author="Mohamed Amine Sdiri" w:date="2023-12-05T08:36:00Z">
        <w:del w:id="19662" w:author="Houyem Rais" w:date="2024-02-22T14:46:00Z">
          <w:r w:rsidRPr="004517A3" w:rsidDel="00201166">
            <w:rPr>
              <w:rPrChange w:id="19663" w:author="Mohamed Amine Sdiri" w:date="2023-12-05T08:36:00Z">
                <w:rPr>
                  <w:b/>
                  <w:bCs/>
                  <w:lang w:val="en-US"/>
                </w:rPr>
              </w:rPrChange>
            </w:rPr>
            <w:delText>L'option PPP à Paiements Publics révèle des coûts d'exploitation considérablement plus élevés, soulignant la nécessité d'une évaluation approfondie des coûts opérationnels dans cette structure contractuelle.</w:delText>
          </w:r>
        </w:del>
      </w:ins>
      <w:ins w:id="19664" w:author="Mohamed Amine Sdiri" w:date="2023-12-05T08:40:00Z">
        <w:del w:id="19665" w:author="Houyem Rais" w:date="2024-02-22T14:46:00Z">
          <w:r w:rsidR="00C76CB9" w:rsidDel="00201166">
            <w:delText xml:space="preserve"> Ces</w:delText>
          </w:r>
        </w:del>
      </w:ins>
      <w:ins w:id="19666" w:author="Mohamed Amine Sdiri" w:date="2023-12-05T08:36:00Z">
        <w:del w:id="19667" w:author="Houyem Rais" w:date="2024-02-22T14:46:00Z">
          <w:r w:rsidRPr="004517A3" w:rsidDel="00201166">
            <w:rPr>
              <w:rPrChange w:id="19668" w:author="Mohamed Amine Sdiri" w:date="2023-12-05T08:36:00Z">
                <w:rPr>
                  <w:b/>
                  <w:bCs/>
                  <w:lang w:val="en-US"/>
                </w:rPr>
              </w:rPrChange>
            </w:rPr>
            <w:delText xml:space="preserve"> coûts d'exploitation dans l'option PPP à Paiements Publics sont de 104,7 MUSD, bien au-dessus des autres options.</w:delText>
          </w:r>
        </w:del>
      </w:ins>
    </w:p>
    <w:p w14:paraId="66FE5ABD" w14:textId="5BB56626" w:rsidR="00C6778F" w:rsidRPr="004517A3" w:rsidDel="00201166" w:rsidRDefault="00C6778F" w:rsidP="00D62BC5">
      <w:pPr>
        <w:spacing w:before="0" w:after="160"/>
        <w:jc w:val="left"/>
        <w:rPr>
          <w:ins w:id="19669" w:author="Mohamed Amine Sdiri" w:date="2023-12-05T08:36:00Z"/>
          <w:del w:id="19670" w:author="Houyem Rais" w:date="2024-02-22T14:46:00Z"/>
          <w:rPrChange w:id="19671" w:author="Mohamed Amine Sdiri" w:date="2023-12-05T08:36:00Z">
            <w:rPr>
              <w:ins w:id="19672" w:author="Mohamed Amine Sdiri" w:date="2023-12-05T08:36:00Z"/>
              <w:del w:id="19673" w:author="Houyem Rais" w:date="2024-02-22T14:46:00Z"/>
              <w:b/>
              <w:bCs/>
              <w:lang w:val="en-US"/>
            </w:rPr>
          </w:rPrChange>
        </w:rPr>
        <w:pPrChange w:id="19674" w:author="Houyem Rais" w:date="2024-02-22T14:49:00Z">
          <w:pPr>
            <w:numPr>
              <w:ilvl w:val="1"/>
              <w:numId w:val="58"/>
            </w:numPr>
            <w:tabs>
              <w:tab w:val="num" w:pos="1440"/>
            </w:tabs>
            <w:ind w:left="1440" w:hanging="360"/>
          </w:pPr>
        </w:pPrChange>
      </w:pPr>
      <w:ins w:id="19675" w:author="Mohamed Amine Sdiri" w:date="2023-12-05T08:36:00Z">
        <w:del w:id="19676" w:author="Houyem Rais" w:date="2024-02-22T14:46:00Z">
          <w:r w:rsidRPr="004517A3" w:rsidDel="00201166">
            <w:rPr>
              <w:rPrChange w:id="19677" w:author="Mohamed Amine Sdiri" w:date="2023-12-05T08:36:00Z">
                <w:rPr>
                  <w:b/>
                  <w:bCs/>
                  <w:lang w:val="en-US"/>
                </w:rPr>
              </w:rPrChange>
            </w:rPr>
            <w:delText xml:space="preserve">Les risques accrus associés à la passation de marché et à la construction dans </w:delText>
          </w:r>
        </w:del>
      </w:ins>
      <w:ins w:id="19678" w:author="Mohamed Amine Sdiri" w:date="2023-12-05T08:40:00Z">
        <w:del w:id="19679" w:author="Houyem Rais" w:date="2024-02-22T14:46:00Z">
          <w:r w:rsidR="00AD792C" w:rsidDel="00201166">
            <w:delText>l’</w:delText>
          </w:r>
        </w:del>
      </w:ins>
      <w:ins w:id="19680" w:author="Mohamed Amine Sdiri" w:date="2023-12-05T08:36:00Z">
        <w:del w:id="19681" w:author="Houyem Rais" w:date="2024-02-22T14:46:00Z">
          <w:r w:rsidRPr="004517A3" w:rsidDel="00201166">
            <w:rPr>
              <w:rPrChange w:id="19682" w:author="Mohamed Amine Sdiri" w:date="2023-12-05T08:36:00Z">
                <w:rPr>
                  <w:b/>
                  <w:bCs/>
                  <w:lang w:val="en-US"/>
                </w:rPr>
              </w:rPrChange>
            </w:rPr>
            <w:delText xml:space="preserve">option </w:delText>
          </w:r>
        </w:del>
      </w:ins>
      <w:ins w:id="19683" w:author="Mohamed Amine Sdiri" w:date="2023-12-05T08:40:00Z">
        <w:del w:id="19684" w:author="Houyem Rais" w:date="2024-02-22T14:46:00Z">
          <w:r w:rsidR="00AD792C" w:rsidDel="00201166">
            <w:delText xml:space="preserve">BOT Economique </w:delText>
          </w:r>
        </w:del>
      </w:ins>
      <w:ins w:id="19685" w:author="Mohamed Amine Sdiri" w:date="2023-12-05T08:36:00Z">
        <w:del w:id="19686" w:author="Houyem Rais" w:date="2024-02-22T14:46:00Z">
          <w:r w:rsidRPr="004517A3" w:rsidDel="00201166">
            <w:rPr>
              <w:rPrChange w:id="19687" w:author="Mohamed Amine Sdiri" w:date="2023-12-05T08:36:00Z">
                <w:rPr>
                  <w:b/>
                  <w:bCs/>
                  <w:lang w:val="en-US"/>
                </w:rPr>
              </w:rPrChange>
            </w:rPr>
            <w:delText>peuvent être attribués à la structure de financement privé et à l'impératif de maximiser les rendements dès la phase d'exploitation.</w:delText>
          </w:r>
        </w:del>
      </w:ins>
      <w:ins w:id="19688" w:author="Mohamed Amine Sdiri" w:date="2023-12-05T08:41:00Z">
        <w:del w:id="19689" w:author="Houyem Rais" w:date="2024-02-22T14:46:00Z">
          <w:r w:rsidR="00AD792C" w:rsidDel="00201166">
            <w:delText xml:space="preserve"> </w:delText>
          </w:r>
        </w:del>
      </w:ins>
      <w:ins w:id="19690" w:author="Mohamed Amine Sdiri" w:date="2023-12-05T08:36:00Z">
        <w:del w:id="19691" w:author="Houyem Rais" w:date="2024-02-22T14:46:00Z">
          <w:r w:rsidRPr="004517A3" w:rsidDel="00201166">
            <w:rPr>
              <w:rPrChange w:id="19692" w:author="Mohamed Amine Sdiri" w:date="2023-12-05T08:36:00Z">
                <w:rPr>
                  <w:b/>
                  <w:bCs/>
                  <w:lang w:val="en-US"/>
                </w:rPr>
              </w:rPrChange>
            </w:rPr>
            <w:delText>La passation de marché et la construction dans l'option BOT économique représentent ensemble 510,9 MUSD, soulignant l'importance des phases initiales.</w:delText>
          </w:r>
        </w:del>
      </w:ins>
    </w:p>
    <w:p w14:paraId="26350D3D" w14:textId="3DFF09E9" w:rsidR="00C6778F" w:rsidRPr="004517A3" w:rsidDel="00201166" w:rsidRDefault="00C6778F" w:rsidP="00D62BC5">
      <w:pPr>
        <w:spacing w:before="0" w:after="160"/>
        <w:jc w:val="left"/>
        <w:rPr>
          <w:ins w:id="19693" w:author="Mohamed Amine Sdiri" w:date="2023-12-05T08:36:00Z"/>
          <w:del w:id="19694" w:author="Houyem Rais" w:date="2024-02-22T14:46:00Z"/>
          <w:rPrChange w:id="19695" w:author="Mohamed Amine Sdiri" w:date="2023-12-05T08:36:00Z">
            <w:rPr>
              <w:ins w:id="19696" w:author="Mohamed Amine Sdiri" w:date="2023-12-05T08:36:00Z"/>
              <w:del w:id="19697" w:author="Houyem Rais" w:date="2024-02-22T14:46:00Z"/>
              <w:b/>
              <w:bCs/>
              <w:lang w:val="en-US"/>
            </w:rPr>
          </w:rPrChange>
        </w:rPr>
        <w:pPrChange w:id="19698" w:author="Houyem Rais" w:date="2024-02-22T14:49:00Z">
          <w:pPr>
            <w:numPr>
              <w:ilvl w:val="1"/>
              <w:numId w:val="58"/>
            </w:numPr>
            <w:tabs>
              <w:tab w:val="num" w:pos="1440"/>
            </w:tabs>
            <w:ind w:left="1440" w:hanging="360"/>
          </w:pPr>
        </w:pPrChange>
      </w:pPr>
      <w:ins w:id="19699" w:author="Mohamed Amine Sdiri" w:date="2023-12-05T08:36:00Z">
        <w:del w:id="19700" w:author="Houyem Rais" w:date="2024-02-22T14:46:00Z">
          <w:r w:rsidRPr="004517A3" w:rsidDel="00201166">
            <w:rPr>
              <w:rPrChange w:id="19701" w:author="Mohamed Amine Sdiri" w:date="2023-12-05T08:36:00Z">
                <w:rPr>
                  <w:b/>
                  <w:bCs/>
                  <w:lang w:val="en-US"/>
                </w:rPr>
              </w:rPrChange>
            </w:rPr>
            <w:delText>Les coûts totaux offrent une perspective exhaustive des implications financières de chaque option. L'option PPP à Paiements Publics présente des coûts totaux plus élevés, justifiant une analyse approfondie des bénéfices potentiels.</w:delText>
          </w:r>
        </w:del>
      </w:ins>
    </w:p>
    <w:p w14:paraId="7D1531A8" w14:textId="38BD0496" w:rsidR="0041407B" w:rsidDel="00201166" w:rsidRDefault="0041407B" w:rsidP="00D62BC5">
      <w:pPr>
        <w:spacing w:before="0" w:after="160"/>
        <w:jc w:val="left"/>
        <w:rPr>
          <w:ins w:id="19702" w:author="Mohamed Amine Sdiri" w:date="2023-11-28T22:46:00Z"/>
          <w:del w:id="19703" w:author="Houyem Rais" w:date="2024-02-22T14:46:00Z"/>
        </w:rPr>
        <w:pPrChange w:id="19704" w:author="Houyem Rais" w:date="2024-02-22T14:49:00Z">
          <w:pPr>
            <w:pStyle w:val="Heading1"/>
          </w:pPr>
        </w:pPrChange>
      </w:pPr>
    </w:p>
    <w:p w14:paraId="1F7915D1" w14:textId="17F59639" w:rsidR="00D12ACB" w:rsidRPr="00343F01" w:rsidDel="00201166" w:rsidRDefault="00BA1B07" w:rsidP="00D62BC5">
      <w:pPr>
        <w:spacing w:before="0" w:after="160"/>
        <w:jc w:val="left"/>
        <w:rPr>
          <w:del w:id="19705" w:author="Houyem Rais" w:date="2024-02-22T14:46:00Z"/>
        </w:rPr>
        <w:pPrChange w:id="19706" w:author="Houyem Rais" w:date="2024-02-22T14:49:00Z">
          <w:pPr>
            <w:pStyle w:val="Heading1"/>
          </w:pPr>
        </w:pPrChange>
      </w:pPr>
      <w:bookmarkStart w:id="19707" w:name="_Toc152165415"/>
      <w:del w:id="19708" w:author="Houyem Rais" w:date="2024-02-22T14:46:00Z">
        <w:r w:rsidRPr="00343F01" w:rsidDel="00201166">
          <w:delText>Résultats de l’a</w:delText>
        </w:r>
        <w:r w:rsidR="00D12ACB" w:rsidRPr="00343F01" w:rsidDel="00201166">
          <w:delText>nalyse de la Value for Money</w:delText>
        </w:r>
        <w:bookmarkEnd w:id="19707"/>
      </w:del>
    </w:p>
    <w:p w14:paraId="769F499D" w14:textId="14797191" w:rsidR="00317756" w:rsidRPr="00343F01" w:rsidDel="00201166" w:rsidRDefault="00317756" w:rsidP="00D62BC5">
      <w:pPr>
        <w:spacing w:before="0" w:after="160"/>
        <w:jc w:val="left"/>
        <w:rPr>
          <w:ins w:id="19709" w:author="Mohamed Amine Sdiri" w:date="2023-11-29T13:43:00Z"/>
          <w:del w:id="19710" w:author="Houyem Rais" w:date="2024-02-22T14:46:00Z"/>
        </w:rPr>
        <w:pPrChange w:id="19711" w:author="Houyem Rais" w:date="2024-02-22T14:49:00Z">
          <w:pPr>
            <w:pStyle w:val="Heading2"/>
          </w:pPr>
        </w:pPrChange>
      </w:pPr>
      <w:bookmarkStart w:id="19712" w:name="_Toc152165416"/>
      <w:ins w:id="19713" w:author="Mohamed Amine Sdiri" w:date="2023-11-29T13:43:00Z">
        <w:del w:id="19714" w:author="Houyem Rais" w:date="2024-02-22T14:46:00Z">
          <w:r w:rsidDel="00201166">
            <w:delText>Introdu</w:delText>
          </w:r>
        </w:del>
      </w:ins>
      <w:ins w:id="19715" w:author="Mohamed Amine Sdiri" w:date="2023-11-29T13:44:00Z">
        <w:del w:id="19716" w:author="Houyem Rais" w:date="2024-02-22T14:46:00Z">
          <w:r w:rsidDel="00201166">
            <w:delText>c</w:delText>
          </w:r>
        </w:del>
      </w:ins>
      <w:ins w:id="19717" w:author="Mohamed Amine Sdiri" w:date="2023-11-29T13:43:00Z">
        <w:del w:id="19718" w:author="Houyem Rais" w:date="2024-02-22T14:46:00Z">
          <w:r w:rsidDel="00201166">
            <w:delText>tion</w:delText>
          </w:r>
          <w:bookmarkEnd w:id="19712"/>
        </w:del>
      </w:ins>
    </w:p>
    <w:p w14:paraId="29891707" w14:textId="0DC7A42F" w:rsidR="00317756" w:rsidDel="00201166" w:rsidRDefault="00317756" w:rsidP="00D62BC5">
      <w:pPr>
        <w:spacing w:before="0" w:after="160"/>
        <w:jc w:val="left"/>
        <w:rPr>
          <w:ins w:id="19719" w:author="Mohamed Amine Sdiri" w:date="2023-11-29T13:43:00Z"/>
          <w:del w:id="19720" w:author="Houyem Rais" w:date="2024-02-22T14:46:00Z"/>
        </w:rPr>
        <w:pPrChange w:id="19721" w:author="Houyem Rais" w:date="2024-02-22T14:49:00Z">
          <w:pPr/>
        </w:pPrChange>
      </w:pPr>
      <w:ins w:id="19722" w:author="Mohamed Amine Sdiri" w:date="2023-11-29T13:43:00Z">
        <w:del w:id="19723" w:author="Houyem Rais" w:date="2024-02-22T14:46:00Z">
          <w:r w:rsidDel="00201166">
            <w:delText>L’analyse de la Value for money (ci-après « VfM ») consiste à effectuer une évaluation du coût global du projet, en prenant en compte la valeur des risques inhérents, selon que le projet soit réalisé en marché public ou en PPP.</w:delText>
          </w:r>
        </w:del>
      </w:ins>
    </w:p>
    <w:p w14:paraId="0B453A58" w14:textId="707B46B8" w:rsidR="00317756" w:rsidDel="00201166" w:rsidRDefault="00317756" w:rsidP="00D62BC5">
      <w:pPr>
        <w:spacing w:before="0" w:after="160"/>
        <w:jc w:val="left"/>
        <w:rPr>
          <w:ins w:id="19724" w:author="Mohamed Amine Sdiri" w:date="2023-11-29T13:43:00Z"/>
          <w:del w:id="19725" w:author="Houyem Rais" w:date="2024-02-22T14:46:00Z"/>
        </w:rPr>
        <w:pPrChange w:id="19726" w:author="Houyem Rais" w:date="2024-02-22T14:49:00Z">
          <w:pPr/>
        </w:pPrChange>
      </w:pPr>
      <w:ins w:id="19727" w:author="Mohamed Amine Sdiri" w:date="2023-11-29T13:43:00Z">
        <w:del w:id="19728" w:author="Houyem Rais" w:date="2024-02-22T14:46:00Z">
          <w:r w:rsidDel="00201166">
            <w:delText xml:space="preserve">L’analyse et la comparaison de la rentabilité financière des différentes options se mesure, in fine, par le biais de la VfM. Afin d’évaluer la VfM de chacune des options, nous utilisons les résultats du modèle financier qui adopte le point de vue du ministère de l’Equipement et de l’Habitat et du partenaire privé en estimant le coût global du projet pour le secteur public de chaque option sur la durée du projet. </w:delText>
          </w:r>
        </w:del>
      </w:ins>
    </w:p>
    <w:p w14:paraId="79DBEA6D" w14:textId="0CF63106" w:rsidR="00317756" w:rsidDel="00201166" w:rsidRDefault="00317756" w:rsidP="00D62BC5">
      <w:pPr>
        <w:spacing w:before="0" w:after="160"/>
        <w:jc w:val="left"/>
        <w:rPr>
          <w:ins w:id="19729" w:author="Mohamed Amine Sdiri" w:date="2023-11-29T13:43:00Z"/>
          <w:del w:id="19730" w:author="Houyem Rais" w:date="2024-02-22T14:46:00Z"/>
        </w:rPr>
        <w:pPrChange w:id="19731" w:author="Houyem Rais" w:date="2024-02-22T14:49:00Z">
          <w:pPr/>
        </w:pPrChange>
      </w:pPr>
      <w:ins w:id="19732" w:author="Mohamed Amine Sdiri" w:date="2023-11-29T13:43:00Z">
        <w:del w:id="19733" w:author="Houyem Rais" w:date="2024-02-22T14:46:00Z">
          <w:r w:rsidDel="00201166">
            <w:delText>Ce coût est ensuite ajusté au risque, c’est-à-dire qu’on ajoute le coût des risques qui sont à la charge du secteur public (et qui n’ont pas été transférés au partenaire privé). Le coût des risques est fourni par le registre des risques dont les résultats sont en Annexe de cette étude.</w:delText>
          </w:r>
        </w:del>
      </w:ins>
    </w:p>
    <w:p w14:paraId="04BD5B1A" w14:textId="71127A8A" w:rsidR="00317756" w:rsidDel="00201166" w:rsidRDefault="00317756" w:rsidP="00D62BC5">
      <w:pPr>
        <w:spacing w:before="0" w:after="160"/>
        <w:jc w:val="left"/>
        <w:rPr>
          <w:ins w:id="19734" w:author="Mohamed Amine Sdiri" w:date="2023-11-29T13:43:00Z"/>
          <w:del w:id="19735" w:author="Houyem Rais" w:date="2024-02-22T14:46:00Z"/>
        </w:rPr>
        <w:pPrChange w:id="19736" w:author="Houyem Rais" w:date="2024-02-22T14:49:00Z">
          <w:pPr/>
        </w:pPrChange>
      </w:pPr>
      <w:ins w:id="19737" w:author="Mohamed Amine Sdiri" w:date="2023-11-29T13:43:00Z">
        <w:del w:id="19738" w:author="Houyem Rais" w:date="2024-02-22T14:46:00Z">
          <w:r w:rsidDel="00201166">
            <w:delText>La Value for Money est un pourcentage qui indique dans l’absolu l’incrémentation de valeur qu’offre l’option PPP par rapport à l’option Marché Public, c-à-d une option où le projet est réalisé avec un ou plusieurs marchés classiques.</w:delText>
          </w:r>
        </w:del>
      </w:ins>
    </w:p>
    <w:p w14:paraId="6F5C9F87" w14:textId="64C3F755" w:rsidR="00317756" w:rsidDel="00201166" w:rsidRDefault="00317756" w:rsidP="00D62BC5">
      <w:pPr>
        <w:spacing w:before="0" w:after="160"/>
        <w:jc w:val="left"/>
        <w:rPr>
          <w:ins w:id="19739" w:author="Mohamed Amine Sdiri" w:date="2023-11-29T13:43:00Z"/>
          <w:del w:id="19740" w:author="Houyem Rais" w:date="2024-02-22T14:46:00Z"/>
        </w:rPr>
        <w:pPrChange w:id="19741" w:author="Houyem Rais" w:date="2024-02-22T14:49:00Z">
          <w:pPr/>
        </w:pPrChange>
      </w:pPr>
      <w:ins w:id="19742" w:author="Mohamed Amine Sdiri" w:date="2023-11-29T13:43:00Z">
        <w:del w:id="19743" w:author="Houyem Rais" w:date="2024-02-22T14:46:00Z">
          <w:r w:rsidDel="00201166">
            <w:delText xml:space="preserve">La Value for Money pour l’option PPP s’obtient grâce à l’engagement de l’efficience, de l’efficacité et des économies que peut réaliser le secteur privé et à l’allocation appropriée des risques dans le projet. De plus, les projets de PPP dans le secteur routier permettent d’apporter une expertise spécialisée dans le cadre d’un régime contractuel attrayant et normalisé. </w:delText>
          </w:r>
        </w:del>
      </w:ins>
    </w:p>
    <w:p w14:paraId="4F60E8E4" w14:textId="58A71B33" w:rsidR="00317756" w:rsidDel="00201166" w:rsidRDefault="00317756" w:rsidP="00D62BC5">
      <w:pPr>
        <w:spacing w:before="0" w:after="160"/>
        <w:jc w:val="left"/>
        <w:rPr>
          <w:ins w:id="19744" w:author="Mohamed Amine Sdiri" w:date="2023-11-29T13:43:00Z"/>
          <w:del w:id="19745" w:author="Houyem Rais" w:date="2024-02-22T14:46:00Z"/>
        </w:rPr>
        <w:pPrChange w:id="19746" w:author="Houyem Rais" w:date="2024-02-22T14:49:00Z">
          <w:pPr/>
        </w:pPrChange>
      </w:pPr>
      <w:ins w:id="19747" w:author="Mohamed Amine Sdiri" w:date="2023-11-29T13:43:00Z">
        <w:del w:id="19748" w:author="Houyem Rais" w:date="2024-02-22T14:46:00Z">
          <w:r w:rsidDel="00201166">
            <w:delText>Les facteurs qui déterminent si la VfM d’une option PPP est positive comprennent :</w:delText>
          </w:r>
        </w:del>
      </w:ins>
    </w:p>
    <w:p w14:paraId="22A265B0" w14:textId="1AA6295C" w:rsidR="00FB03C5" w:rsidDel="00201166" w:rsidRDefault="00317756" w:rsidP="00D62BC5">
      <w:pPr>
        <w:spacing w:before="0" w:after="160"/>
        <w:jc w:val="left"/>
        <w:rPr>
          <w:ins w:id="19749" w:author="Mohamed Amine Sdiri" w:date="2023-11-29T13:47:00Z"/>
          <w:del w:id="19750" w:author="Houyem Rais" w:date="2024-02-22T14:46:00Z"/>
        </w:rPr>
        <w:pPrChange w:id="19751" w:author="Houyem Rais" w:date="2024-02-22T14:49:00Z">
          <w:pPr>
            <w:pStyle w:val="ListParagraph"/>
            <w:numPr>
              <w:numId w:val="54"/>
            </w:numPr>
            <w:ind w:hanging="360"/>
          </w:pPr>
        </w:pPrChange>
      </w:pPr>
      <w:ins w:id="19752" w:author="Mohamed Amine Sdiri" w:date="2023-11-29T13:43:00Z">
        <w:del w:id="19753" w:author="Houyem Rais" w:date="2024-02-22T14:46:00Z">
          <w:r w:rsidDel="00201166">
            <w:delText>Une meilleure répartition des risques qui sont alloués à la contrepartie la mieux placée pour le gérer</w:delText>
          </w:r>
        </w:del>
      </w:ins>
    </w:p>
    <w:p w14:paraId="1604060D" w14:textId="1264810E" w:rsidR="00FB03C5" w:rsidDel="00201166" w:rsidRDefault="00317756" w:rsidP="00D62BC5">
      <w:pPr>
        <w:spacing w:before="0" w:after="160"/>
        <w:jc w:val="left"/>
        <w:rPr>
          <w:ins w:id="19754" w:author="Mohamed Amine Sdiri" w:date="2023-11-29T13:47:00Z"/>
          <w:del w:id="19755" w:author="Houyem Rais" w:date="2024-02-22T14:46:00Z"/>
        </w:rPr>
        <w:pPrChange w:id="19756" w:author="Houyem Rais" w:date="2024-02-22T14:49:00Z">
          <w:pPr>
            <w:pStyle w:val="ListParagraph"/>
            <w:numPr>
              <w:numId w:val="54"/>
            </w:numPr>
            <w:ind w:hanging="360"/>
          </w:pPr>
        </w:pPrChange>
      </w:pPr>
      <w:ins w:id="19757" w:author="Mohamed Amine Sdiri" w:date="2023-11-29T13:43:00Z">
        <w:del w:id="19758" w:author="Houyem Rais" w:date="2024-02-22T14:46:00Z">
          <w:r w:rsidDel="00201166">
            <w:delText>Contrat à long terme : prévisibilité des coûts et des recettes pour les contreparties</w:delText>
          </w:r>
        </w:del>
      </w:ins>
    </w:p>
    <w:p w14:paraId="1AB2823F" w14:textId="08F01CF3" w:rsidR="00FB03C5" w:rsidDel="00201166" w:rsidRDefault="00317756" w:rsidP="00D62BC5">
      <w:pPr>
        <w:spacing w:before="0" w:after="160"/>
        <w:jc w:val="left"/>
        <w:rPr>
          <w:ins w:id="19759" w:author="Mohamed Amine Sdiri" w:date="2023-11-29T13:47:00Z"/>
          <w:del w:id="19760" w:author="Houyem Rais" w:date="2024-02-22T14:46:00Z"/>
        </w:rPr>
        <w:pPrChange w:id="19761" w:author="Houyem Rais" w:date="2024-02-22T14:49:00Z">
          <w:pPr>
            <w:pStyle w:val="ListParagraph"/>
            <w:numPr>
              <w:numId w:val="54"/>
            </w:numPr>
            <w:ind w:hanging="360"/>
          </w:pPr>
        </w:pPrChange>
      </w:pPr>
      <w:ins w:id="19762" w:author="Mohamed Amine Sdiri" w:date="2023-11-29T13:43:00Z">
        <w:del w:id="19763" w:author="Houyem Rais" w:date="2024-02-22T14:46:00Z">
          <w:r w:rsidDel="00201166">
            <w:delText xml:space="preserve">Appel d’offres mis en œuvre rapidement </w:delText>
          </w:r>
        </w:del>
      </w:ins>
    </w:p>
    <w:p w14:paraId="633E1652" w14:textId="720B9398" w:rsidR="00FB03C5" w:rsidDel="00201166" w:rsidRDefault="00317756" w:rsidP="00D62BC5">
      <w:pPr>
        <w:spacing w:before="0" w:after="160"/>
        <w:jc w:val="left"/>
        <w:rPr>
          <w:ins w:id="19764" w:author="Mohamed Amine Sdiri" w:date="2023-11-29T13:47:00Z"/>
          <w:del w:id="19765" w:author="Houyem Rais" w:date="2024-02-22T14:46:00Z"/>
        </w:rPr>
        <w:pPrChange w:id="19766" w:author="Houyem Rais" w:date="2024-02-22T14:49:00Z">
          <w:pPr>
            <w:pStyle w:val="ListParagraph"/>
            <w:numPr>
              <w:numId w:val="54"/>
            </w:numPr>
            <w:ind w:hanging="360"/>
          </w:pPr>
        </w:pPrChange>
      </w:pPr>
      <w:ins w:id="19767" w:author="Mohamed Amine Sdiri" w:date="2023-11-29T13:43:00Z">
        <w:del w:id="19768" w:author="Houyem Rais" w:date="2024-02-22T14:46:00Z">
          <w:r w:rsidDel="00201166">
            <w:delText>Amélioration de la qualité du service</w:delText>
          </w:r>
        </w:del>
      </w:ins>
    </w:p>
    <w:p w14:paraId="47C2D92B" w14:textId="09FEBA17" w:rsidR="00FB03C5" w:rsidDel="00201166" w:rsidRDefault="00317756" w:rsidP="00D62BC5">
      <w:pPr>
        <w:spacing w:before="0" w:after="160"/>
        <w:jc w:val="left"/>
        <w:rPr>
          <w:ins w:id="19769" w:author="Mohamed Amine Sdiri" w:date="2023-11-29T13:47:00Z"/>
          <w:del w:id="19770" w:author="Houyem Rais" w:date="2024-02-22T14:46:00Z"/>
        </w:rPr>
        <w:pPrChange w:id="19771" w:author="Houyem Rais" w:date="2024-02-22T14:49:00Z">
          <w:pPr>
            <w:pStyle w:val="ListParagraph"/>
            <w:numPr>
              <w:numId w:val="54"/>
            </w:numPr>
            <w:ind w:hanging="360"/>
          </w:pPr>
        </w:pPrChange>
      </w:pPr>
      <w:ins w:id="19772" w:author="Mohamed Amine Sdiri" w:date="2023-11-29T13:43:00Z">
        <w:del w:id="19773" w:author="Houyem Rais" w:date="2024-02-22T14:46:00Z">
          <w:r w:rsidDel="00201166">
            <w:delText>Structure de rémunération fondée sur les incitations à la performance</w:delText>
          </w:r>
        </w:del>
      </w:ins>
    </w:p>
    <w:p w14:paraId="645B48D8" w14:textId="026768BD" w:rsidR="00317756" w:rsidDel="00201166" w:rsidRDefault="00317756" w:rsidP="00D62BC5">
      <w:pPr>
        <w:spacing w:before="0" w:after="160"/>
        <w:jc w:val="left"/>
        <w:rPr>
          <w:ins w:id="19774" w:author="Mohamed Amine Sdiri" w:date="2023-11-29T13:43:00Z"/>
          <w:del w:id="19775" w:author="Houyem Rais" w:date="2024-02-22T14:46:00Z"/>
        </w:rPr>
        <w:pPrChange w:id="19776" w:author="Houyem Rais" w:date="2024-02-22T14:49:00Z">
          <w:pPr/>
        </w:pPrChange>
      </w:pPr>
      <w:ins w:id="19777" w:author="Mohamed Amine Sdiri" w:date="2023-11-29T13:43:00Z">
        <w:del w:id="19778" w:author="Houyem Rais" w:date="2024-02-22T14:46:00Z">
          <w:r w:rsidDel="00201166">
            <w:delText>Réduction des coûts sur le cycle de vie du projet grâce à un optimisation de l’entretien des infrastructures.</w:delText>
          </w:r>
        </w:del>
      </w:ins>
    </w:p>
    <w:p w14:paraId="10D229B6" w14:textId="3B39A6FF" w:rsidR="00E40B8D" w:rsidDel="00201166" w:rsidRDefault="00E40B8D" w:rsidP="00D62BC5">
      <w:pPr>
        <w:spacing w:before="0" w:after="160"/>
        <w:jc w:val="left"/>
        <w:rPr>
          <w:ins w:id="19779" w:author="Mohamed Amine Sdiri" w:date="2023-11-29T13:46:00Z"/>
          <w:del w:id="19780" w:author="Houyem Rais" w:date="2024-02-22T14:46:00Z"/>
        </w:rPr>
        <w:pPrChange w:id="19781" w:author="Houyem Rais" w:date="2024-02-22T14:49:00Z">
          <w:pPr/>
        </w:pPrChange>
      </w:pPr>
      <w:ins w:id="19782" w:author="Mohamed Amine Sdiri" w:date="2023-11-29T13:46:00Z">
        <w:del w:id="19783" w:author="Houyem Rais" w:date="2024-02-22T14:46:00Z">
          <w:r w:rsidRPr="00E40B8D" w:rsidDel="00201166">
            <w:delText>Le travail de comparaison entre la CSP et l’option PPP peut être représenté graphiquement comme dans l’exemple qui suit :</w:delText>
          </w:r>
        </w:del>
      </w:ins>
    </w:p>
    <w:p w14:paraId="525F8822" w14:textId="3ECD0134" w:rsidR="00E06CBD" w:rsidDel="00201166" w:rsidRDefault="00E06CBD" w:rsidP="00D62BC5">
      <w:pPr>
        <w:spacing w:before="0" w:after="160"/>
        <w:jc w:val="left"/>
        <w:rPr>
          <w:ins w:id="19784" w:author="Mohamed Amine Sdiri" w:date="2023-11-29T13:46:00Z"/>
          <w:del w:id="19785" w:author="Houyem Rais" w:date="2024-02-22T14:46:00Z"/>
        </w:rPr>
        <w:pPrChange w:id="19786" w:author="Houyem Rais" w:date="2024-02-22T14:49:00Z">
          <w:pPr/>
        </w:pPrChange>
      </w:pPr>
      <w:ins w:id="19787" w:author="Mohamed Amine Sdiri" w:date="2023-11-29T13:46:00Z">
        <w:del w:id="19788" w:author="Houyem Rais" w:date="2024-02-22T14:46:00Z">
          <w:r w:rsidRPr="00E06CBD" w:rsidDel="00201166">
            <w:rPr>
              <w:noProof/>
            </w:rPr>
            <w:drawing>
              <wp:inline distT="0" distB="0" distL="0" distR="0" wp14:anchorId="67145223" wp14:editId="6935DBBC">
                <wp:extent cx="4793395" cy="2278577"/>
                <wp:effectExtent l="0" t="0" r="7620" b="7620"/>
                <wp:docPr id="1618148629"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48629" name="Picture 1" descr="A graph of a bar chart&#10;&#10;Description automatically generated with medium confidence"/>
                        <pic:cNvPicPr/>
                      </pic:nvPicPr>
                      <pic:blipFill>
                        <a:blip r:embed="rId45"/>
                        <a:stretch>
                          <a:fillRect/>
                        </a:stretch>
                      </pic:blipFill>
                      <pic:spPr>
                        <a:xfrm>
                          <a:off x="0" y="0"/>
                          <a:ext cx="4793395" cy="2278577"/>
                        </a:xfrm>
                        <a:prstGeom prst="rect">
                          <a:avLst/>
                        </a:prstGeom>
                      </pic:spPr>
                    </pic:pic>
                  </a:graphicData>
                </a:graphic>
              </wp:inline>
            </w:drawing>
          </w:r>
        </w:del>
      </w:ins>
    </w:p>
    <w:p w14:paraId="0F68EEA0" w14:textId="64833114" w:rsidR="00FB03C5" w:rsidRPr="00343F01" w:rsidDel="00201166" w:rsidRDefault="00FB03C5" w:rsidP="00D62BC5">
      <w:pPr>
        <w:spacing w:before="0" w:after="160"/>
        <w:jc w:val="left"/>
        <w:rPr>
          <w:ins w:id="19789" w:author="Mohamed Amine Sdiri" w:date="2023-11-29T13:47:00Z"/>
          <w:del w:id="19790" w:author="Houyem Rais" w:date="2024-02-22T14:46:00Z"/>
        </w:rPr>
        <w:pPrChange w:id="19791" w:author="Houyem Rais" w:date="2024-02-22T14:49:00Z">
          <w:pPr>
            <w:pStyle w:val="Caption"/>
            <w:jc w:val="center"/>
          </w:pPr>
        </w:pPrChange>
      </w:pPr>
      <w:bookmarkStart w:id="19792" w:name="_Toc152165544"/>
      <w:ins w:id="19793" w:author="Mohamed Amine Sdiri" w:date="2023-11-29T13:47:00Z">
        <w:del w:id="19794" w:author="Houyem Rais" w:date="2024-02-22T14:46:00Z">
          <w:r w:rsidRPr="00343F01" w:rsidDel="00201166">
            <w:delText xml:space="preserve">Figure </w:delText>
          </w:r>
          <w:r w:rsidDel="00201166">
            <w:fldChar w:fldCharType="begin"/>
          </w:r>
          <w:r w:rsidDel="00201166">
            <w:delInstrText xml:space="preserve"> SEQ Figure \* ARABIC </w:delInstrText>
          </w:r>
          <w:r w:rsidDel="00201166">
            <w:fldChar w:fldCharType="separate"/>
          </w:r>
        </w:del>
      </w:ins>
      <w:ins w:id="19795" w:author="Mohamed Amine Sdiri" w:date="2023-11-29T15:48:00Z">
        <w:del w:id="19796" w:author="Houyem Rais" w:date="2024-02-22T14:46:00Z">
          <w:r w:rsidR="002B5C95" w:rsidDel="00201166">
            <w:rPr>
              <w:noProof/>
            </w:rPr>
            <w:delText>18</w:delText>
          </w:r>
        </w:del>
      </w:ins>
      <w:ins w:id="19797" w:author="Mohamed Amine Sdiri" w:date="2023-11-29T13:47:00Z">
        <w:del w:id="19798" w:author="Houyem Rais" w:date="2024-02-22T14:46:00Z">
          <w:r w:rsidDel="00201166">
            <w:rPr>
              <w:noProof/>
            </w:rPr>
            <w:fldChar w:fldCharType="end"/>
          </w:r>
          <w:r w:rsidRPr="00343F01" w:rsidDel="00201166">
            <w:delText xml:space="preserve"> </w:delText>
          </w:r>
          <w:r w:rsidDel="00201166">
            <w:delText>Principe de l’estimation de la Value For Money</w:delText>
          </w:r>
          <w:bookmarkEnd w:id="19792"/>
        </w:del>
      </w:ins>
    </w:p>
    <w:p w14:paraId="4958DFAB" w14:textId="17FEB22C" w:rsidR="00E06CBD" w:rsidDel="00201166" w:rsidRDefault="00E06CBD" w:rsidP="00D62BC5">
      <w:pPr>
        <w:spacing w:before="0" w:after="160"/>
        <w:jc w:val="left"/>
        <w:rPr>
          <w:ins w:id="19799" w:author="Mohamed Amine Sdiri" w:date="2023-11-29T13:46:00Z"/>
          <w:del w:id="19800" w:author="Houyem Rais" w:date="2024-02-22T14:46:00Z"/>
        </w:rPr>
        <w:pPrChange w:id="19801" w:author="Houyem Rais" w:date="2024-02-22T14:49:00Z">
          <w:pPr/>
        </w:pPrChange>
      </w:pPr>
    </w:p>
    <w:p w14:paraId="41EDA227" w14:textId="67404C0B" w:rsidR="00E06CBD" w:rsidDel="00201166" w:rsidRDefault="00E06CBD" w:rsidP="00D62BC5">
      <w:pPr>
        <w:spacing w:before="0" w:after="160"/>
        <w:jc w:val="left"/>
        <w:rPr>
          <w:ins w:id="19802" w:author="Mohamed Amine Sdiri" w:date="2023-11-29T13:46:00Z"/>
          <w:del w:id="19803" w:author="Houyem Rais" w:date="2024-02-22T14:46:00Z"/>
        </w:rPr>
        <w:pPrChange w:id="19804" w:author="Houyem Rais" w:date="2024-02-22T14:49:00Z">
          <w:pPr/>
        </w:pPrChange>
      </w:pPr>
      <w:ins w:id="19805" w:author="Mohamed Amine Sdiri" w:date="2023-11-29T13:46:00Z">
        <w:del w:id="19806" w:author="Houyem Rais" w:date="2024-02-22T14:46:00Z">
          <w:r w:rsidRPr="00E06CBD" w:rsidDel="00201166">
            <w:delText>Cette analyse permet d’identifier la structure de coût comparée du CSP et de l’option PPP. Elle peut constituer un outil utile pour affiner le travail en vue d’identifier les domaines où l’effort peut être poursuivi pour dégager une VfM encore supérieure.</w:delText>
          </w:r>
        </w:del>
      </w:ins>
    </w:p>
    <w:p w14:paraId="5C952802" w14:textId="2F255D8C" w:rsidR="00BA1B07" w:rsidRPr="00343F01" w:rsidDel="00201166" w:rsidRDefault="00BA1B07" w:rsidP="00D62BC5">
      <w:pPr>
        <w:spacing w:before="0" w:after="160"/>
        <w:jc w:val="left"/>
        <w:rPr>
          <w:del w:id="19807" w:author="Houyem Rais" w:date="2024-02-22T14:46:00Z"/>
        </w:rPr>
        <w:pPrChange w:id="19808" w:author="Houyem Rais" w:date="2024-02-22T14:49:00Z">
          <w:pPr/>
        </w:pPrChange>
      </w:pPr>
      <w:del w:id="19809" w:author="Houyem Rais" w:date="2024-02-22T14:46:00Z">
        <w:r w:rsidRPr="00343F01" w:rsidDel="00201166">
          <w:delText xml:space="preserve">Afin d'évaluer quantitativement la Value for Money, </w:delText>
        </w:r>
      </w:del>
      <w:ins w:id="19810" w:author="Mohamed Amine Sdiri" w:date="2023-11-29T09:58:00Z">
        <w:del w:id="19811" w:author="Houyem Rais" w:date="2024-02-22T14:46:00Z">
          <w:r w:rsidR="00621175" w:rsidDel="00201166">
            <w:delText xml:space="preserve"> </w:delText>
          </w:r>
        </w:del>
      </w:ins>
      <w:del w:id="19812" w:author="Houyem Rais" w:date="2024-02-22T14:46:00Z">
        <w:r w:rsidRPr="00343F01" w:rsidDel="00201166">
          <w:delText xml:space="preserve">le modèle financier estime le coût pour </w:delText>
        </w:r>
        <w:r w:rsidR="008F6451" w:rsidRPr="00343F01" w:rsidDel="00201166">
          <w:delText>l’autorité contractante</w:delText>
        </w:r>
        <w:r w:rsidRPr="00343F01" w:rsidDel="00201166">
          <w:delText xml:space="preserve"> pour chaque option. Les coûts afférents au projet, </w:delText>
        </w:r>
      </w:del>
      <w:ins w:id="19813" w:author="Mohamed Amine Sdiri" w:date="2023-11-29T09:58:00Z">
        <w:del w:id="19814" w:author="Houyem Rais" w:date="2024-02-22T14:46:00Z">
          <w:r w:rsidR="00621175" w:rsidDel="00201166">
            <w:delText xml:space="preserve"> </w:delText>
          </w:r>
        </w:del>
      </w:ins>
      <w:del w:id="19815" w:author="Houyem Rais" w:date="2024-02-22T14:46:00Z">
        <w:r w:rsidRPr="00343F01" w:rsidDel="00201166">
          <w:delText xml:space="preserve">qui sont à la charge de la société de projet pendant la durée du contrat, </w:delText>
        </w:r>
      </w:del>
      <w:ins w:id="19816" w:author="Mohamed Amine Sdiri" w:date="2023-11-29T09:58:00Z">
        <w:del w:id="19817" w:author="Houyem Rais" w:date="2024-02-22T14:46:00Z">
          <w:r w:rsidR="00621175" w:rsidDel="00201166">
            <w:delText xml:space="preserve"> </w:delText>
          </w:r>
        </w:del>
      </w:ins>
      <w:del w:id="19818" w:author="Houyem Rais" w:date="2024-02-22T14:46:00Z">
        <w:r w:rsidRPr="00343F01" w:rsidDel="00201166">
          <w:delText>sont ajustés en fonction du risque puis comparés en termes de VAN aux coûts de l’option Marché Public (Comparateur du Secteur Public – EPC</w:delText>
        </w:r>
        <w:r w:rsidR="008F6451" w:rsidRPr="00343F01" w:rsidDel="00201166">
          <w:delText xml:space="preserve"> </w:delText>
        </w:r>
        <w:r w:rsidRPr="00343F01" w:rsidDel="00201166">
          <w:delText>+</w:delText>
        </w:r>
        <w:r w:rsidR="008F6451" w:rsidRPr="00343F01" w:rsidDel="00201166">
          <w:delText xml:space="preserve"> </w:delText>
        </w:r>
        <w:r w:rsidRPr="00343F01" w:rsidDel="00201166">
          <w:delText xml:space="preserve">E&amp;M) ajustée au risque. </w:delText>
        </w:r>
      </w:del>
    </w:p>
    <w:p w14:paraId="612CCE1C" w14:textId="0CD2FEFE" w:rsidR="00BA1B07" w:rsidRPr="00343F01" w:rsidDel="00201166" w:rsidRDefault="00BA1B07" w:rsidP="00D62BC5">
      <w:pPr>
        <w:spacing w:before="0" w:after="160"/>
        <w:jc w:val="left"/>
        <w:rPr>
          <w:del w:id="19819" w:author="Houyem Rais" w:date="2024-02-22T14:46:00Z"/>
        </w:rPr>
        <w:pPrChange w:id="19820" w:author="Houyem Rais" w:date="2024-02-22T14:49:00Z">
          <w:pPr/>
        </w:pPrChange>
      </w:pPr>
      <w:del w:id="19821" w:author="Houyem Rais" w:date="2024-02-22T14:46:00Z">
        <w:r w:rsidRPr="00343F01" w:rsidDel="00201166">
          <w:delText>Nous rappelons que le Value for Money n'a de sens que pour les scénarios PPP bancables (dette payée avec DSCR &gt; 1,2) et attractifs pour les investisseurs (</w:delText>
        </w:r>
        <w:r w:rsidR="008F6451" w:rsidRPr="00343F01" w:rsidDel="00201166">
          <w:delText>TRI des FP</w:delText>
        </w:r>
        <w:r w:rsidRPr="00343F01" w:rsidDel="00201166">
          <w:delText xml:space="preserve"> &gt; </w:delText>
        </w:r>
        <w:r w:rsidR="008F6451" w:rsidRPr="00343F01" w:rsidDel="00201166">
          <w:delText>seuil</w:delText>
        </w:r>
        <w:r w:rsidRPr="00343F01" w:rsidDel="00201166">
          <w:delText>).</w:delText>
        </w:r>
      </w:del>
    </w:p>
    <w:p w14:paraId="0EEBEBE8" w14:textId="61AA1AAB" w:rsidR="00BA1B07" w:rsidRPr="00343F01" w:rsidDel="00201166" w:rsidRDefault="00BA1B07" w:rsidP="00D62BC5">
      <w:pPr>
        <w:spacing w:before="0" w:after="160"/>
        <w:jc w:val="left"/>
        <w:rPr>
          <w:del w:id="19822" w:author="Houyem Rais" w:date="2024-02-22T14:46:00Z"/>
        </w:rPr>
        <w:pPrChange w:id="19823" w:author="Houyem Rais" w:date="2024-02-22T14:49:00Z">
          <w:pPr/>
        </w:pPrChange>
      </w:pPr>
      <w:del w:id="19824" w:author="Houyem Rais" w:date="2024-02-22T14:46:00Z">
        <w:r w:rsidRPr="00343F01" w:rsidDel="00201166">
          <w:delText>Dans ce qui suit nous présentons les résultats de cette analyse.</w:delText>
        </w:r>
      </w:del>
    </w:p>
    <w:p w14:paraId="0BC5CDB2" w14:textId="6ABD5624" w:rsidR="00BA1B07" w:rsidRPr="00343F01" w:rsidDel="00201166" w:rsidRDefault="00BA1B07" w:rsidP="00D62BC5">
      <w:pPr>
        <w:spacing w:before="0" w:after="160"/>
        <w:jc w:val="left"/>
        <w:rPr>
          <w:del w:id="19825" w:author="Houyem Rais" w:date="2024-02-22T14:46:00Z"/>
        </w:rPr>
        <w:pPrChange w:id="19826" w:author="Houyem Rais" w:date="2024-02-22T14:49:00Z">
          <w:pPr>
            <w:pStyle w:val="Heading2"/>
          </w:pPr>
        </w:pPrChange>
      </w:pPr>
      <w:bookmarkStart w:id="19827" w:name="_Toc152165417"/>
      <w:del w:id="19828" w:author="Houyem Rais" w:date="2024-02-22T14:46:00Z">
        <w:r w:rsidRPr="00343F01" w:rsidDel="00201166">
          <w:delText>Coût du projet en marché public</w:delText>
        </w:r>
        <w:r w:rsidR="00D20A9F" w:rsidRPr="00343F01" w:rsidDel="00201166">
          <w:delText xml:space="preserve"> (comparateur du secteur public)</w:delText>
        </w:r>
        <w:bookmarkEnd w:id="19827"/>
      </w:del>
    </w:p>
    <w:p w14:paraId="4C2595F8" w14:textId="3D0CB7D7" w:rsidR="00D12ACB" w:rsidRPr="00343F01" w:rsidDel="00201166" w:rsidRDefault="00BA1B07" w:rsidP="00D62BC5">
      <w:pPr>
        <w:spacing w:before="0" w:after="160"/>
        <w:jc w:val="left"/>
        <w:rPr>
          <w:del w:id="19829" w:author="Houyem Rais" w:date="2024-02-22T14:46:00Z"/>
        </w:rPr>
        <w:pPrChange w:id="19830" w:author="Houyem Rais" w:date="2024-02-22T14:49:00Z">
          <w:pPr/>
        </w:pPrChange>
      </w:pPr>
      <w:del w:id="19831" w:author="Houyem Rais" w:date="2024-02-22T14:46:00Z">
        <w:r w:rsidRPr="00343F01" w:rsidDel="00201166">
          <w:delText xml:space="preserve">Le coût total du projet pour l’Etat, </w:delText>
        </w:r>
      </w:del>
      <w:ins w:id="19832" w:author="Mohamed Amine Sdiri" w:date="2023-11-29T09:58:00Z">
        <w:del w:id="19833" w:author="Houyem Rais" w:date="2024-02-22T14:46:00Z">
          <w:r w:rsidR="00621175" w:rsidDel="00201166">
            <w:delText xml:space="preserve"> </w:delText>
          </w:r>
        </w:del>
      </w:ins>
      <w:del w:id="19834" w:author="Houyem Rais" w:date="2024-02-22T14:46:00Z">
        <w:r w:rsidRPr="00343F01" w:rsidDel="00201166">
          <w:delText xml:space="preserve">ajusté au risque, </w:delText>
        </w:r>
      </w:del>
      <w:ins w:id="19835" w:author="Mohamed Amine Sdiri" w:date="2023-11-29T09:58:00Z">
        <w:del w:id="19836" w:author="Houyem Rais" w:date="2024-02-22T14:46:00Z">
          <w:r w:rsidR="00621175" w:rsidDel="00201166">
            <w:delText xml:space="preserve"> </w:delText>
          </w:r>
        </w:del>
      </w:ins>
      <w:del w:id="19837" w:author="Houyem Rais" w:date="2024-02-22T14:46:00Z">
        <w:r w:rsidRPr="00343F01" w:rsidDel="00201166">
          <w:delText>en cas de réalisation en marché public (EPC + E&amp;M) pour les différents scénarios de réalisation du projet est décomposé comme suit.</w:delText>
        </w:r>
      </w:del>
    </w:p>
    <w:p w14:paraId="4D28507B" w14:textId="127BC578" w:rsidR="00D20A9F" w:rsidRPr="00343F01" w:rsidDel="00201166" w:rsidRDefault="00D20A9F" w:rsidP="00D62BC5">
      <w:pPr>
        <w:spacing w:before="0" w:after="160"/>
        <w:jc w:val="left"/>
        <w:rPr>
          <w:del w:id="19838" w:author="Houyem Rais" w:date="2024-02-22T14:46:00Z"/>
        </w:rPr>
        <w:pPrChange w:id="19839" w:author="Houyem Rais" w:date="2024-02-22T14:49:00Z">
          <w:pPr>
            <w:pStyle w:val="Caption"/>
          </w:pPr>
        </w:pPrChange>
      </w:pPr>
      <w:bookmarkStart w:id="19840" w:name="_Toc144481114"/>
      <w:bookmarkStart w:id="19841" w:name="_Toc152165512"/>
      <w:del w:id="1984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19843" w:author="Mohamed Amine Sdiri" w:date="2023-11-29T15:48:00Z">
        <w:del w:id="19844" w:author="Houyem Rais" w:date="2024-02-22T14:46:00Z">
          <w:r w:rsidR="002B5C95" w:rsidDel="00201166">
            <w:rPr>
              <w:noProof/>
            </w:rPr>
            <w:delText>74</w:delText>
          </w:r>
        </w:del>
      </w:ins>
      <w:del w:id="19845" w:author="Houyem Rais" w:date="2024-02-22T14:46:00Z">
        <w:r w:rsidR="00194FD1" w:rsidDel="00201166">
          <w:rPr>
            <w:noProof/>
          </w:rPr>
          <w:delText>75</w:delText>
        </w:r>
        <w:r w:rsidR="00B0561B" w:rsidDel="00201166">
          <w:rPr>
            <w:noProof/>
          </w:rPr>
          <w:fldChar w:fldCharType="end"/>
        </w:r>
        <w:r w:rsidRPr="00343F01" w:rsidDel="00201166">
          <w:delText xml:space="preserve"> Coût du projet ajusté au risque pour l’Etat en marché public (Comparateur du Secteur Public)</w:delText>
        </w:r>
        <w:bookmarkEnd w:id="19840"/>
        <w:bookmarkEnd w:id="19841"/>
      </w:del>
    </w:p>
    <w:tbl>
      <w:tblPr>
        <w:tblStyle w:val="TableGrid"/>
        <w:tblW w:w="9175" w:type="dxa"/>
        <w:tblLook w:val="04A0" w:firstRow="1" w:lastRow="0" w:firstColumn="1" w:lastColumn="0" w:noHBand="0" w:noVBand="1"/>
      </w:tblPr>
      <w:tblGrid>
        <w:gridCol w:w="4006"/>
        <w:gridCol w:w="918"/>
        <w:gridCol w:w="833"/>
        <w:gridCol w:w="833"/>
        <w:gridCol w:w="833"/>
        <w:gridCol w:w="918"/>
        <w:gridCol w:w="834"/>
      </w:tblGrid>
      <w:tr w:rsidR="00C627B3" w:rsidRPr="000C7B8A" w:rsidDel="00201166" w14:paraId="30B6CE93" w14:textId="6D84A8E2" w:rsidTr="00B76037">
        <w:trPr>
          <w:del w:id="19846" w:author="Houyem Rais" w:date="2024-02-22T14:46:00Z"/>
        </w:trPr>
        <w:tc>
          <w:tcPr>
            <w:tcW w:w="4006" w:type="dxa"/>
            <w:shd w:val="clear" w:color="auto" w:fill="F2F2F2" w:themeFill="background1" w:themeFillShade="F2"/>
            <w:vAlign w:val="center"/>
          </w:tcPr>
          <w:p w14:paraId="55616EF2" w14:textId="641DE991" w:rsidR="00C627B3" w:rsidRPr="000C7B8A" w:rsidDel="00201166" w:rsidRDefault="00C627B3" w:rsidP="00D62BC5">
            <w:pPr>
              <w:spacing w:before="0" w:after="160"/>
              <w:jc w:val="left"/>
              <w:rPr>
                <w:del w:id="19847" w:author="Houyem Rais" w:date="2024-02-22T14:46:00Z"/>
                <w:rFonts w:asciiTheme="minorHAnsi" w:hAnsiTheme="minorHAnsi" w:cstheme="minorHAnsi"/>
                <w:sz w:val="16"/>
                <w:szCs w:val="16"/>
                <w:lang w:val="fr-FR"/>
              </w:rPr>
              <w:pPrChange w:id="19848" w:author="Houyem Rais" w:date="2024-02-22T14:49:00Z">
                <w:pPr>
                  <w:spacing w:before="60" w:after="80"/>
                </w:pPr>
              </w:pPrChange>
            </w:pPr>
            <w:del w:id="19849" w:author="Houyem Rais" w:date="2024-02-22T14:46:00Z">
              <w:r w:rsidRPr="000C7B8A" w:rsidDel="00201166">
                <w:rPr>
                  <w:rFonts w:asciiTheme="minorHAnsi" w:hAnsiTheme="minorHAnsi" w:cstheme="minorHAnsi"/>
                  <w:b/>
                  <w:bCs/>
                  <w:sz w:val="16"/>
                  <w:szCs w:val="16"/>
                  <w:lang w:val="fr-FR"/>
                </w:rPr>
                <w:delText>VAN (MUSD)</w:delText>
              </w:r>
            </w:del>
          </w:p>
        </w:tc>
        <w:tc>
          <w:tcPr>
            <w:tcW w:w="918" w:type="dxa"/>
            <w:shd w:val="clear" w:color="auto" w:fill="F2F2F2" w:themeFill="background1" w:themeFillShade="F2"/>
            <w:vAlign w:val="center"/>
          </w:tcPr>
          <w:p w14:paraId="15EA127B" w14:textId="251A15B9" w:rsidR="00C627B3" w:rsidRPr="000C7B8A" w:rsidDel="00201166" w:rsidRDefault="00C627B3" w:rsidP="00D62BC5">
            <w:pPr>
              <w:spacing w:before="0" w:after="160"/>
              <w:jc w:val="left"/>
              <w:rPr>
                <w:del w:id="19850" w:author="Houyem Rais" w:date="2024-02-22T14:46:00Z"/>
                <w:rFonts w:asciiTheme="minorHAnsi" w:hAnsiTheme="minorHAnsi" w:cstheme="minorHAnsi"/>
                <w:sz w:val="16"/>
                <w:szCs w:val="16"/>
                <w:lang w:val="fr-FR"/>
              </w:rPr>
              <w:pPrChange w:id="19851" w:author="Houyem Rais" w:date="2024-02-22T14:49:00Z">
                <w:pPr>
                  <w:spacing w:before="60" w:after="80"/>
                  <w:jc w:val="center"/>
                </w:pPr>
              </w:pPrChange>
            </w:pPr>
            <w:del w:id="19852" w:author="Houyem Rais" w:date="2024-02-22T14:46:00Z">
              <w:r w:rsidRPr="000C7B8A" w:rsidDel="00201166">
                <w:rPr>
                  <w:rFonts w:asciiTheme="minorHAnsi" w:hAnsiTheme="minorHAnsi" w:cstheme="minorHAnsi"/>
                  <w:b/>
                  <w:bCs/>
                  <w:sz w:val="16"/>
                  <w:szCs w:val="16"/>
                  <w:lang w:val="fr-FR"/>
                </w:rPr>
                <w:delText>Lot A</w:delText>
              </w:r>
            </w:del>
          </w:p>
        </w:tc>
        <w:tc>
          <w:tcPr>
            <w:tcW w:w="833" w:type="dxa"/>
            <w:shd w:val="clear" w:color="auto" w:fill="F2F2F2" w:themeFill="background1" w:themeFillShade="F2"/>
            <w:vAlign w:val="center"/>
          </w:tcPr>
          <w:p w14:paraId="3D61F1CB" w14:textId="0B015466" w:rsidR="00C627B3" w:rsidRPr="000C7B8A" w:rsidDel="00201166" w:rsidRDefault="00C627B3" w:rsidP="00D62BC5">
            <w:pPr>
              <w:spacing w:before="0" w:after="160"/>
              <w:jc w:val="left"/>
              <w:rPr>
                <w:del w:id="19853" w:author="Houyem Rais" w:date="2024-02-22T14:46:00Z"/>
                <w:rFonts w:asciiTheme="minorHAnsi" w:hAnsiTheme="minorHAnsi" w:cstheme="minorHAnsi"/>
                <w:sz w:val="16"/>
                <w:szCs w:val="16"/>
                <w:lang w:val="fr-FR"/>
              </w:rPr>
              <w:pPrChange w:id="19854" w:author="Houyem Rais" w:date="2024-02-22T14:49:00Z">
                <w:pPr>
                  <w:spacing w:before="60" w:after="80"/>
                  <w:jc w:val="center"/>
                </w:pPr>
              </w:pPrChange>
            </w:pPr>
            <w:del w:id="19855" w:author="Houyem Rais" w:date="2024-02-22T14:46:00Z">
              <w:r w:rsidRPr="000C7B8A" w:rsidDel="00201166">
                <w:rPr>
                  <w:rFonts w:asciiTheme="minorHAnsi" w:hAnsiTheme="minorHAnsi" w:cstheme="minorHAnsi"/>
                  <w:b/>
                  <w:bCs/>
                  <w:sz w:val="16"/>
                  <w:szCs w:val="16"/>
                  <w:lang w:val="fr-FR"/>
                </w:rPr>
                <w:delText>Lot B</w:delText>
              </w:r>
            </w:del>
          </w:p>
        </w:tc>
        <w:tc>
          <w:tcPr>
            <w:tcW w:w="833" w:type="dxa"/>
            <w:shd w:val="clear" w:color="auto" w:fill="F2F2F2" w:themeFill="background1" w:themeFillShade="F2"/>
            <w:vAlign w:val="center"/>
          </w:tcPr>
          <w:p w14:paraId="7185BE0D" w14:textId="6827230A" w:rsidR="00C627B3" w:rsidRPr="000C7B8A" w:rsidDel="00201166" w:rsidRDefault="00C627B3" w:rsidP="00D62BC5">
            <w:pPr>
              <w:spacing w:before="0" w:after="160"/>
              <w:jc w:val="left"/>
              <w:rPr>
                <w:del w:id="19856" w:author="Houyem Rais" w:date="2024-02-22T14:46:00Z"/>
                <w:rFonts w:asciiTheme="minorHAnsi" w:hAnsiTheme="minorHAnsi" w:cstheme="minorHAnsi"/>
                <w:sz w:val="16"/>
                <w:szCs w:val="16"/>
                <w:lang w:val="fr-FR"/>
              </w:rPr>
              <w:pPrChange w:id="19857" w:author="Houyem Rais" w:date="2024-02-22T14:49:00Z">
                <w:pPr>
                  <w:spacing w:before="60" w:after="80"/>
                  <w:jc w:val="center"/>
                </w:pPr>
              </w:pPrChange>
            </w:pPr>
            <w:del w:id="19858" w:author="Houyem Rais" w:date="2024-02-22T14:46:00Z">
              <w:r w:rsidRPr="000C7B8A" w:rsidDel="00201166">
                <w:rPr>
                  <w:rFonts w:asciiTheme="minorHAnsi" w:hAnsiTheme="minorHAnsi" w:cstheme="minorHAnsi"/>
                  <w:b/>
                  <w:bCs/>
                  <w:sz w:val="16"/>
                  <w:szCs w:val="16"/>
                  <w:lang w:val="fr-FR"/>
                </w:rPr>
                <w:delText>Lot C</w:delText>
              </w:r>
            </w:del>
          </w:p>
        </w:tc>
        <w:tc>
          <w:tcPr>
            <w:tcW w:w="833" w:type="dxa"/>
            <w:shd w:val="clear" w:color="auto" w:fill="F2F2F2" w:themeFill="background1" w:themeFillShade="F2"/>
            <w:vAlign w:val="center"/>
          </w:tcPr>
          <w:p w14:paraId="32D8F99A" w14:textId="5CF3D766" w:rsidR="00C627B3" w:rsidRPr="000C7B8A" w:rsidDel="00201166" w:rsidRDefault="00C627B3" w:rsidP="00D62BC5">
            <w:pPr>
              <w:spacing w:before="0" w:after="160"/>
              <w:jc w:val="left"/>
              <w:rPr>
                <w:del w:id="19859" w:author="Houyem Rais" w:date="2024-02-22T14:46:00Z"/>
                <w:rFonts w:asciiTheme="minorHAnsi" w:hAnsiTheme="minorHAnsi" w:cstheme="minorHAnsi"/>
                <w:sz w:val="16"/>
                <w:szCs w:val="16"/>
                <w:lang w:val="fr-FR"/>
              </w:rPr>
              <w:pPrChange w:id="19860" w:author="Houyem Rais" w:date="2024-02-22T14:49:00Z">
                <w:pPr>
                  <w:spacing w:before="60" w:after="80"/>
                  <w:jc w:val="center"/>
                </w:pPr>
              </w:pPrChange>
            </w:pPr>
            <w:del w:id="19861" w:author="Houyem Rais" w:date="2024-02-22T14:46:00Z">
              <w:r w:rsidRPr="000C7B8A" w:rsidDel="00201166">
                <w:rPr>
                  <w:rFonts w:asciiTheme="minorHAnsi" w:hAnsiTheme="minorHAnsi" w:cstheme="minorHAnsi"/>
                  <w:b/>
                  <w:bCs/>
                  <w:sz w:val="16"/>
                  <w:szCs w:val="16"/>
                  <w:lang w:val="fr-FR"/>
                </w:rPr>
                <w:delText>Lot D</w:delText>
              </w:r>
            </w:del>
          </w:p>
        </w:tc>
        <w:tc>
          <w:tcPr>
            <w:tcW w:w="918" w:type="dxa"/>
            <w:shd w:val="clear" w:color="auto" w:fill="F2F2F2" w:themeFill="background1" w:themeFillShade="F2"/>
            <w:vAlign w:val="center"/>
          </w:tcPr>
          <w:p w14:paraId="48EC4C9B" w14:textId="0D123B50" w:rsidR="00C627B3" w:rsidRPr="000C7B8A" w:rsidDel="00201166" w:rsidRDefault="00C627B3" w:rsidP="00D62BC5">
            <w:pPr>
              <w:spacing w:before="0" w:after="160"/>
              <w:jc w:val="left"/>
              <w:rPr>
                <w:del w:id="19862" w:author="Houyem Rais" w:date="2024-02-22T14:46:00Z"/>
                <w:rFonts w:asciiTheme="minorHAnsi" w:hAnsiTheme="minorHAnsi" w:cstheme="minorHAnsi"/>
                <w:sz w:val="16"/>
                <w:szCs w:val="16"/>
                <w:lang w:val="fr-FR"/>
              </w:rPr>
              <w:pPrChange w:id="19863" w:author="Houyem Rais" w:date="2024-02-22T14:49:00Z">
                <w:pPr>
                  <w:spacing w:before="60" w:after="80"/>
                  <w:jc w:val="center"/>
                </w:pPr>
              </w:pPrChange>
            </w:pPr>
            <w:del w:id="19864" w:author="Houyem Rais" w:date="2024-02-22T14:46:00Z">
              <w:r w:rsidRPr="000C7B8A" w:rsidDel="00201166">
                <w:rPr>
                  <w:rFonts w:asciiTheme="minorHAnsi" w:hAnsiTheme="minorHAnsi" w:cstheme="minorHAnsi"/>
                  <w:b/>
                  <w:bCs/>
                  <w:sz w:val="16"/>
                  <w:szCs w:val="16"/>
                  <w:lang w:val="fr-FR"/>
                </w:rPr>
                <w:delText>Lot E</w:delText>
              </w:r>
            </w:del>
          </w:p>
        </w:tc>
        <w:tc>
          <w:tcPr>
            <w:tcW w:w="834" w:type="dxa"/>
            <w:shd w:val="clear" w:color="auto" w:fill="F2F2F2" w:themeFill="background1" w:themeFillShade="F2"/>
            <w:vAlign w:val="center"/>
          </w:tcPr>
          <w:p w14:paraId="2C43B0F9" w14:textId="5C777307" w:rsidR="00C627B3" w:rsidRPr="000C7B8A" w:rsidDel="00201166" w:rsidRDefault="00C627B3" w:rsidP="00D62BC5">
            <w:pPr>
              <w:spacing w:before="0" w:after="160"/>
              <w:jc w:val="left"/>
              <w:rPr>
                <w:del w:id="19865" w:author="Houyem Rais" w:date="2024-02-22T14:46:00Z"/>
                <w:rFonts w:asciiTheme="minorHAnsi" w:hAnsiTheme="minorHAnsi" w:cstheme="minorHAnsi"/>
                <w:sz w:val="16"/>
                <w:szCs w:val="16"/>
                <w:lang w:val="fr-FR"/>
              </w:rPr>
              <w:pPrChange w:id="19866" w:author="Houyem Rais" w:date="2024-02-22T14:49:00Z">
                <w:pPr>
                  <w:spacing w:before="60" w:after="80"/>
                  <w:jc w:val="center"/>
                </w:pPr>
              </w:pPrChange>
            </w:pPr>
            <w:del w:id="19867" w:author="Houyem Rais" w:date="2024-02-22T14:46:00Z">
              <w:r w:rsidRPr="000C7B8A" w:rsidDel="00201166">
                <w:rPr>
                  <w:rFonts w:asciiTheme="minorHAnsi" w:hAnsiTheme="minorHAnsi" w:cstheme="minorHAnsi"/>
                  <w:b/>
                  <w:bCs/>
                  <w:sz w:val="16"/>
                  <w:szCs w:val="16"/>
                  <w:lang w:val="fr-FR"/>
                </w:rPr>
                <w:delText>Lot F</w:delText>
              </w:r>
            </w:del>
          </w:p>
        </w:tc>
      </w:tr>
      <w:tr w:rsidR="00BC0E50" w:rsidRPr="000C7B8A" w:rsidDel="00201166" w14:paraId="10367558" w14:textId="278CC252" w:rsidTr="00B76037">
        <w:trPr>
          <w:del w:id="19868" w:author="Houyem Rais" w:date="2024-02-22T14:46:00Z"/>
        </w:trPr>
        <w:tc>
          <w:tcPr>
            <w:tcW w:w="4006" w:type="dxa"/>
            <w:vAlign w:val="center"/>
          </w:tcPr>
          <w:p w14:paraId="3252C8FE" w14:textId="349F3788" w:rsidR="00BC0E50" w:rsidRPr="000C7B8A" w:rsidDel="00201166" w:rsidRDefault="00BC0E50" w:rsidP="00D62BC5">
            <w:pPr>
              <w:spacing w:before="0" w:after="160"/>
              <w:jc w:val="left"/>
              <w:rPr>
                <w:del w:id="19869" w:author="Houyem Rais" w:date="2024-02-22T14:46:00Z"/>
                <w:rFonts w:asciiTheme="minorHAnsi" w:hAnsiTheme="minorHAnsi" w:cstheme="minorHAnsi"/>
                <w:sz w:val="16"/>
                <w:szCs w:val="16"/>
                <w:lang w:val="fr-FR"/>
              </w:rPr>
              <w:pPrChange w:id="19870" w:author="Houyem Rais" w:date="2024-02-22T14:49:00Z">
                <w:pPr>
                  <w:spacing w:before="60" w:after="80"/>
                </w:pPr>
              </w:pPrChange>
            </w:pPr>
            <w:del w:id="19871" w:author="Houyem Rais" w:date="2024-02-22T14:46:00Z">
              <w:r w:rsidRPr="000C7B8A" w:rsidDel="00201166">
                <w:rPr>
                  <w:rFonts w:asciiTheme="minorHAnsi" w:hAnsiTheme="minorHAnsi" w:cstheme="minorHAnsi"/>
                  <w:sz w:val="16"/>
                  <w:szCs w:val="16"/>
                  <w:lang w:val="fr-FR"/>
                </w:rPr>
                <w:delText>VAN du service de la dette du secteur public</w:delText>
              </w:r>
            </w:del>
          </w:p>
        </w:tc>
        <w:tc>
          <w:tcPr>
            <w:tcW w:w="918" w:type="dxa"/>
            <w:vAlign w:val="center"/>
          </w:tcPr>
          <w:p w14:paraId="2CF58946" w14:textId="4782A359" w:rsidR="00BC0E50" w:rsidRPr="000C7B8A" w:rsidDel="00201166" w:rsidRDefault="00BC0E50" w:rsidP="00D62BC5">
            <w:pPr>
              <w:spacing w:before="0" w:after="160"/>
              <w:jc w:val="left"/>
              <w:rPr>
                <w:del w:id="19872" w:author="Houyem Rais" w:date="2024-02-22T14:46:00Z"/>
                <w:rFonts w:asciiTheme="minorHAnsi" w:hAnsiTheme="minorHAnsi" w:cstheme="minorHAnsi"/>
                <w:sz w:val="16"/>
                <w:szCs w:val="16"/>
                <w:lang w:val="fr-FR"/>
              </w:rPr>
              <w:pPrChange w:id="19873" w:author="Houyem Rais" w:date="2024-02-22T14:49:00Z">
                <w:pPr>
                  <w:spacing w:before="60" w:after="80"/>
                  <w:jc w:val="center"/>
                </w:pPr>
              </w:pPrChange>
            </w:pPr>
            <w:del w:id="19874" w:author="Houyem Rais" w:date="2024-02-22T14:46:00Z">
              <w:r w:rsidRPr="000C7B8A" w:rsidDel="00201166">
                <w:rPr>
                  <w:rFonts w:asciiTheme="minorHAnsi" w:hAnsiTheme="minorHAnsi" w:cstheme="minorHAnsi"/>
                  <w:sz w:val="16"/>
                  <w:szCs w:val="16"/>
                </w:rPr>
                <w:delText>-693,1</w:delText>
              </w:r>
            </w:del>
          </w:p>
        </w:tc>
        <w:tc>
          <w:tcPr>
            <w:tcW w:w="833" w:type="dxa"/>
            <w:vAlign w:val="center"/>
          </w:tcPr>
          <w:p w14:paraId="701FA8DA" w14:textId="0AF63C4A" w:rsidR="00BC0E50" w:rsidRPr="000C7B8A" w:rsidDel="00201166" w:rsidRDefault="00BC0E50" w:rsidP="00D62BC5">
            <w:pPr>
              <w:spacing w:before="0" w:after="160"/>
              <w:jc w:val="left"/>
              <w:rPr>
                <w:del w:id="19875" w:author="Houyem Rais" w:date="2024-02-22T14:46:00Z"/>
                <w:rFonts w:asciiTheme="minorHAnsi" w:hAnsiTheme="minorHAnsi" w:cstheme="minorHAnsi"/>
                <w:sz w:val="16"/>
                <w:szCs w:val="16"/>
                <w:lang w:val="fr-FR"/>
              </w:rPr>
              <w:pPrChange w:id="19876" w:author="Houyem Rais" w:date="2024-02-22T14:49:00Z">
                <w:pPr>
                  <w:spacing w:before="60" w:after="80"/>
                  <w:jc w:val="center"/>
                </w:pPr>
              </w:pPrChange>
            </w:pPr>
            <w:del w:id="19877" w:author="Houyem Rais" w:date="2024-02-22T14:46:00Z">
              <w:r w:rsidRPr="000C7B8A" w:rsidDel="00201166">
                <w:rPr>
                  <w:rFonts w:asciiTheme="minorHAnsi" w:hAnsiTheme="minorHAnsi" w:cstheme="minorHAnsi"/>
                  <w:sz w:val="16"/>
                  <w:szCs w:val="16"/>
                </w:rPr>
                <w:delText>-769,5</w:delText>
              </w:r>
            </w:del>
          </w:p>
        </w:tc>
        <w:tc>
          <w:tcPr>
            <w:tcW w:w="833" w:type="dxa"/>
            <w:vAlign w:val="center"/>
          </w:tcPr>
          <w:p w14:paraId="099DB008" w14:textId="263F035E" w:rsidR="00BC0E50" w:rsidRPr="000C7B8A" w:rsidDel="00201166" w:rsidRDefault="00BC0E50" w:rsidP="00D62BC5">
            <w:pPr>
              <w:spacing w:before="0" w:after="160"/>
              <w:jc w:val="left"/>
              <w:rPr>
                <w:del w:id="19878" w:author="Houyem Rais" w:date="2024-02-22T14:46:00Z"/>
                <w:rFonts w:asciiTheme="minorHAnsi" w:hAnsiTheme="minorHAnsi" w:cstheme="minorHAnsi"/>
                <w:sz w:val="16"/>
                <w:szCs w:val="16"/>
                <w:lang w:val="fr-FR"/>
              </w:rPr>
              <w:pPrChange w:id="19879" w:author="Houyem Rais" w:date="2024-02-22T14:49:00Z">
                <w:pPr>
                  <w:spacing w:before="60" w:after="80"/>
                  <w:jc w:val="center"/>
                </w:pPr>
              </w:pPrChange>
            </w:pPr>
            <w:del w:id="19880" w:author="Houyem Rais" w:date="2024-02-22T14:46:00Z">
              <w:r w:rsidRPr="000C7B8A" w:rsidDel="00201166">
                <w:rPr>
                  <w:rFonts w:asciiTheme="minorHAnsi" w:hAnsiTheme="minorHAnsi" w:cstheme="minorHAnsi"/>
                  <w:sz w:val="16"/>
                  <w:szCs w:val="16"/>
                </w:rPr>
                <w:delText>-568,1</w:delText>
              </w:r>
            </w:del>
          </w:p>
        </w:tc>
        <w:tc>
          <w:tcPr>
            <w:tcW w:w="833" w:type="dxa"/>
            <w:vAlign w:val="center"/>
          </w:tcPr>
          <w:p w14:paraId="0176C7B3" w14:textId="3CCFAD76" w:rsidR="00BC0E50" w:rsidRPr="000C7B8A" w:rsidDel="00201166" w:rsidRDefault="00BC0E50" w:rsidP="00D62BC5">
            <w:pPr>
              <w:spacing w:before="0" w:after="160"/>
              <w:jc w:val="left"/>
              <w:rPr>
                <w:del w:id="19881" w:author="Houyem Rais" w:date="2024-02-22T14:46:00Z"/>
                <w:rFonts w:asciiTheme="minorHAnsi" w:hAnsiTheme="minorHAnsi" w:cstheme="minorHAnsi"/>
                <w:sz w:val="16"/>
                <w:szCs w:val="16"/>
                <w:lang w:val="fr-FR"/>
              </w:rPr>
              <w:pPrChange w:id="19882" w:author="Houyem Rais" w:date="2024-02-22T14:49:00Z">
                <w:pPr>
                  <w:spacing w:before="60" w:after="80"/>
                  <w:jc w:val="center"/>
                </w:pPr>
              </w:pPrChange>
            </w:pPr>
            <w:del w:id="19883" w:author="Houyem Rais" w:date="2024-02-22T14:46:00Z">
              <w:r w:rsidRPr="000C7B8A" w:rsidDel="00201166">
                <w:rPr>
                  <w:rFonts w:asciiTheme="minorHAnsi" w:hAnsiTheme="minorHAnsi" w:cstheme="minorHAnsi"/>
                  <w:sz w:val="16"/>
                  <w:szCs w:val="16"/>
                </w:rPr>
                <w:delText>-640,8</w:delText>
              </w:r>
            </w:del>
          </w:p>
        </w:tc>
        <w:tc>
          <w:tcPr>
            <w:tcW w:w="918" w:type="dxa"/>
            <w:vAlign w:val="center"/>
          </w:tcPr>
          <w:p w14:paraId="44D7D89F" w14:textId="236DA076" w:rsidR="00BC0E50" w:rsidRPr="000C7B8A" w:rsidDel="00201166" w:rsidRDefault="00BC0E50" w:rsidP="00D62BC5">
            <w:pPr>
              <w:spacing w:before="0" w:after="160"/>
              <w:jc w:val="left"/>
              <w:rPr>
                <w:del w:id="19884" w:author="Houyem Rais" w:date="2024-02-22T14:46:00Z"/>
                <w:rFonts w:asciiTheme="minorHAnsi" w:hAnsiTheme="minorHAnsi" w:cstheme="minorHAnsi"/>
                <w:sz w:val="16"/>
                <w:szCs w:val="16"/>
                <w:lang w:val="fr-FR"/>
              </w:rPr>
              <w:pPrChange w:id="19885" w:author="Houyem Rais" w:date="2024-02-22T14:49:00Z">
                <w:pPr>
                  <w:spacing w:before="60" w:after="80"/>
                  <w:jc w:val="center"/>
                </w:pPr>
              </w:pPrChange>
            </w:pPr>
            <w:del w:id="19886" w:author="Houyem Rais" w:date="2024-02-22T14:46:00Z">
              <w:r w:rsidRPr="000C7B8A" w:rsidDel="00201166">
                <w:rPr>
                  <w:rFonts w:asciiTheme="minorHAnsi" w:hAnsiTheme="minorHAnsi" w:cstheme="minorHAnsi"/>
                  <w:sz w:val="16"/>
                  <w:szCs w:val="16"/>
                </w:rPr>
                <w:delText>-682,5</w:delText>
              </w:r>
            </w:del>
          </w:p>
        </w:tc>
        <w:tc>
          <w:tcPr>
            <w:tcW w:w="834" w:type="dxa"/>
            <w:vAlign w:val="center"/>
          </w:tcPr>
          <w:p w14:paraId="279E2741" w14:textId="1A1B6209" w:rsidR="00BC0E50" w:rsidRPr="000C7B8A" w:rsidDel="00201166" w:rsidRDefault="00BC0E50" w:rsidP="00D62BC5">
            <w:pPr>
              <w:spacing w:before="0" w:after="160"/>
              <w:jc w:val="left"/>
              <w:rPr>
                <w:del w:id="19887" w:author="Houyem Rais" w:date="2024-02-22T14:46:00Z"/>
                <w:rFonts w:asciiTheme="minorHAnsi" w:hAnsiTheme="minorHAnsi" w:cstheme="minorHAnsi"/>
                <w:sz w:val="16"/>
                <w:szCs w:val="16"/>
                <w:lang w:val="fr-FR"/>
              </w:rPr>
              <w:pPrChange w:id="19888" w:author="Houyem Rais" w:date="2024-02-22T14:49:00Z">
                <w:pPr>
                  <w:spacing w:before="60" w:after="80"/>
                  <w:jc w:val="center"/>
                </w:pPr>
              </w:pPrChange>
            </w:pPr>
            <w:del w:id="19889" w:author="Houyem Rais" w:date="2024-02-22T14:46:00Z">
              <w:r w:rsidRPr="000C7B8A" w:rsidDel="00201166">
                <w:rPr>
                  <w:rFonts w:asciiTheme="minorHAnsi" w:hAnsiTheme="minorHAnsi" w:cstheme="minorHAnsi"/>
                  <w:sz w:val="16"/>
                  <w:szCs w:val="16"/>
                </w:rPr>
                <w:delText>-684,6</w:delText>
              </w:r>
            </w:del>
          </w:p>
        </w:tc>
      </w:tr>
      <w:tr w:rsidR="00BC0E50" w:rsidRPr="000C7B8A" w:rsidDel="00201166" w14:paraId="7D989F65" w14:textId="550A7093" w:rsidTr="00B76037">
        <w:trPr>
          <w:del w:id="19890" w:author="Houyem Rais" w:date="2024-02-22T14:46:00Z"/>
        </w:trPr>
        <w:tc>
          <w:tcPr>
            <w:tcW w:w="4006" w:type="dxa"/>
            <w:vAlign w:val="center"/>
          </w:tcPr>
          <w:p w14:paraId="1E96FDD6" w14:textId="6317B39A" w:rsidR="00BC0E50" w:rsidRPr="000C7B8A" w:rsidDel="00201166" w:rsidRDefault="00BC0E50" w:rsidP="00D62BC5">
            <w:pPr>
              <w:spacing w:before="0" w:after="160"/>
              <w:jc w:val="left"/>
              <w:rPr>
                <w:del w:id="19891" w:author="Houyem Rais" w:date="2024-02-22T14:46:00Z"/>
                <w:rFonts w:asciiTheme="minorHAnsi" w:hAnsiTheme="minorHAnsi" w:cstheme="minorHAnsi"/>
                <w:sz w:val="16"/>
                <w:szCs w:val="16"/>
                <w:lang w:val="fr-FR"/>
              </w:rPr>
              <w:pPrChange w:id="19892" w:author="Houyem Rais" w:date="2024-02-22T14:49:00Z">
                <w:pPr>
                  <w:spacing w:before="60" w:after="80"/>
                </w:pPr>
              </w:pPrChange>
            </w:pPr>
            <w:del w:id="19893" w:author="Houyem Rais" w:date="2024-02-22T14:46:00Z">
              <w:r w:rsidRPr="000C7B8A" w:rsidDel="00201166">
                <w:rPr>
                  <w:rFonts w:asciiTheme="minorHAnsi" w:hAnsiTheme="minorHAnsi" w:cstheme="minorHAnsi"/>
                  <w:sz w:val="16"/>
                  <w:szCs w:val="16"/>
                  <w:lang w:val="fr-FR"/>
                </w:rPr>
                <w:delText>VAN des recettes d'exploitation</w:delText>
              </w:r>
            </w:del>
          </w:p>
        </w:tc>
        <w:tc>
          <w:tcPr>
            <w:tcW w:w="918" w:type="dxa"/>
            <w:vAlign w:val="center"/>
          </w:tcPr>
          <w:p w14:paraId="2194AEE5" w14:textId="27D4E16C" w:rsidR="00BC0E50" w:rsidRPr="000C7B8A" w:rsidDel="00201166" w:rsidRDefault="00BC0E50" w:rsidP="00D62BC5">
            <w:pPr>
              <w:spacing w:before="0" w:after="160"/>
              <w:jc w:val="left"/>
              <w:rPr>
                <w:del w:id="19894" w:author="Houyem Rais" w:date="2024-02-22T14:46:00Z"/>
                <w:rFonts w:asciiTheme="minorHAnsi" w:hAnsiTheme="minorHAnsi" w:cstheme="minorHAnsi"/>
                <w:sz w:val="16"/>
                <w:szCs w:val="16"/>
                <w:lang w:val="fr-FR"/>
              </w:rPr>
              <w:pPrChange w:id="19895" w:author="Houyem Rais" w:date="2024-02-22T14:49:00Z">
                <w:pPr>
                  <w:spacing w:before="60" w:after="80"/>
                  <w:jc w:val="center"/>
                </w:pPr>
              </w:pPrChange>
            </w:pPr>
            <w:del w:id="19896" w:author="Houyem Rais" w:date="2024-02-22T14:46:00Z">
              <w:r w:rsidRPr="000C7B8A" w:rsidDel="00201166">
                <w:rPr>
                  <w:rFonts w:asciiTheme="minorHAnsi" w:hAnsiTheme="minorHAnsi" w:cstheme="minorHAnsi"/>
                  <w:sz w:val="16"/>
                  <w:szCs w:val="16"/>
                </w:rPr>
                <w:delText>1085,8</w:delText>
              </w:r>
            </w:del>
          </w:p>
        </w:tc>
        <w:tc>
          <w:tcPr>
            <w:tcW w:w="833" w:type="dxa"/>
            <w:vAlign w:val="center"/>
          </w:tcPr>
          <w:p w14:paraId="14406892" w14:textId="1319B9BE" w:rsidR="00BC0E50" w:rsidRPr="000C7B8A" w:rsidDel="00201166" w:rsidRDefault="00BC0E50" w:rsidP="00D62BC5">
            <w:pPr>
              <w:spacing w:before="0" w:after="160"/>
              <w:jc w:val="left"/>
              <w:rPr>
                <w:del w:id="19897" w:author="Houyem Rais" w:date="2024-02-22T14:46:00Z"/>
                <w:rFonts w:asciiTheme="minorHAnsi" w:hAnsiTheme="minorHAnsi" w:cstheme="minorHAnsi"/>
                <w:sz w:val="16"/>
                <w:szCs w:val="16"/>
                <w:lang w:val="fr-FR"/>
              </w:rPr>
              <w:pPrChange w:id="19898" w:author="Houyem Rais" w:date="2024-02-22T14:49:00Z">
                <w:pPr>
                  <w:spacing w:before="60" w:after="80"/>
                  <w:jc w:val="center"/>
                </w:pPr>
              </w:pPrChange>
            </w:pPr>
            <w:del w:id="19899" w:author="Houyem Rais" w:date="2024-02-22T14:46:00Z">
              <w:r w:rsidRPr="000C7B8A" w:rsidDel="00201166">
                <w:rPr>
                  <w:rFonts w:asciiTheme="minorHAnsi" w:hAnsiTheme="minorHAnsi" w:cstheme="minorHAnsi"/>
                  <w:sz w:val="16"/>
                  <w:szCs w:val="16"/>
                </w:rPr>
                <w:delText>910,2</w:delText>
              </w:r>
            </w:del>
          </w:p>
        </w:tc>
        <w:tc>
          <w:tcPr>
            <w:tcW w:w="833" w:type="dxa"/>
            <w:vAlign w:val="center"/>
          </w:tcPr>
          <w:p w14:paraId="05F853FA" w14:textId="19222026" w:rsidR="00BC0E50" w:rsidRPr="000C7B8A" w:rsidDel="00201166" w:rsidRDefault="00BC0E50" w:rsidP="00D62BC5">
            <w:pPr>
              <w:spacing w:before="0" w:after="160"/>
              <w:jc w:val="left"/>
              <w:rPr>
                <w:del w:id="19900" w:author="Houyem Rais" w:date="2024-02-22T14:46:00Z"/>
                <w:rFonts w:asciiTheme="minorHAnsi" w:hAnsiTheme="minorHAnsi" w:cstheme="minorHAnsi"/>
                <w:sz w:val="16"/>
                <w:szCs w:val="16"/>
                <w:lang w:val="fr-FR"/>
              </w:rPr>
              <w:pPrChange w:id="19901" w:author="Houyem Rais" w:date="2024-02-22T14:49:00Z">
                <w:pPr>
                  <w:spacing w:before="60" w:after="80"/>
                  <w:jc w:val="center"/>
                </w:pPr>
              </w:pPrChange>
            </w:pPr>
            <w:del w:id="19902" w:author="Houyem Rais" w:date="2024-02-22T14:46:00Z">
              <w:r w:rsidRPr="000C7B8A" w:rsidDel="00201166">
                <w:rPr>
                  <w:rFonts w:asciiTheme="minorHAnsi" w:hAnsiTheme="minorHAnsi" w:cstheme="minorHAnsi"/>
                  <w:sz w:val="16"/>
                  <w:szCs w:val="16"/>
                </w:rPr>
                <w:delText>791,6</w:delText>
              </w:r>
            </w:del>
          </w:p>
        </w:tc>
        <w:tc>
          <w:tcPr>
            <w:tcW w:w="833" w:type="dxa"/>
            <w:vAlign w:val="center"/>
          </w:tcPr>
          <w:p w14:paraId="22BA545F" w14:textId="7BD2EE6F" w:rsidR="00BC0E50" w:rsidRPr="000C7B8A" w:rsidDel="00201166" w:rsidRDefault="00BC0E50" w:rsidP="00D62BC5">
            <w:pPr>
              <w:spacing w:before="0" w:after="160"/>
              <w:jc w:val="left"/>
              <w:rPr>
                <w:del w:id="19903" w:author="Houyem Rais" w:date="2024-02-22T14:46:00Z"/>
                <w:rFonts w:asciiTheme="minorHAnsi" w:hAnsiTheme="minorHAnsi" w:cstheme="minorHAnsi"/>
                <w:sz w:val="16"/>
                <w:szCs w:val="16"/>
                <w:lang w:val="fr-FR"/>
              </w:rPr>
              <w:pPrChange w:id="19904" w:author="Houyem Rais" w:date="2024-02-22T14:49:00Z">
                <w:pPr>
                  <w:spacing w:before="60" w:after="80"/>
                  <w:jc w:val="center"/>
                </w:pPr>
              </w:pPrChange>
            </w:pPr>
            <w:del w:id="19905" w:author="Houyem Rais" w:date="2024-02-22T14:46:00Z">
              <w:r w:rsidRPr="000C7B8A" w:rsidDel="00201166">
                <w:rPr>
                  <w:rFonts w:asciiTheme="minorHAnsi" w:hAnsiTheme="minorHAnsi" w:cstheme="minorHAnsi"/>
                  <w:sz w:val="16"/>
                  <w:szCs w:val="16"/>
                </w:rPr>
                <w:delText>152,5</w:delText>
              </w:r>
            </w:del>
          </w:p>
        </w:tc>
        <w:tc>
          <w:tcPr>
            <w:tcW w:w="918" w:type="dxa"/>
            <w:vAlign w:val="center"/>
          </w:tcPr>
          <w:p w14:paraId="61437CFA" w14:textId="5DCB35A8" w:rsidR="00BC0E50" w:rsidRPr="000C7B8A" w:rsidDel="00201166" w:rsidRDefault="00BC0E50" w:rsidP="00D62BC5">
            <w:pPr>
              <w:spacing w:before="0" w:after="160"/>
              <w:jc w:val="left"/>
              <w:rPr>
                <w:del w:id="19906" w:author="Houyem Rais" w:date="2024-02-22T14:46:00Z"/>
                <w:rFonts w:asciiTheme="minorHAnsi" w:hAnsiTheme="minorHAnsi" w:cstheme="minorHAnsi"/>
                <w:sz w:val="16"/>
                <w:szCs w:val="16"/>
                <w:lang w:val="fr-FR"/>
              </w:rPr>
              <w:pPrChange w:id="19907" w:author="Houyem Rais" w:date="2024-02-22T14:49:00Z">
                <w:pPr>
                  <w:spacing w:before="60" w:after="80"/>
                  <w:jc w:val="center"/>
                </w:pPr>
              </w:pPrChange>
            </w:pPr>
            <w:del w:id="19908" w:author="Houyem Rais" w:date="2024-02-22T14:46:00Z">
              <w:r w:rsidRPr="000C7B8A" w:rsidDel="00201166">
                <w:rPr>
                  <w:rFonts w:asciiTheme="minorHAnsi" w:hAnsiTheme="minorHAnsi" w:cstheme="minorHAnsi"/>
                  <w:sz w:val="16"/>
                  <w:szCs w:val="16"/>
                </w:rPr>
                <w:delText>1348,3</w:delText>
              </w:r>
            </w:del>
          </w:p>
        </w:tc>
        <w:tc>
          <w:tcPr>
            <w:tcW w:w="834" w:type="dxa"/>
            <w:vAlign w:val="center"/>
          </w:tcPr>
          <w:p w14:paraId="751E730F" w14:textId="52E923AC" w:rsidR="00BC0E50" w:rsidRPr="000C7B8A" w:rsidDel="00201166" w:rsidRDefault="00BC0E50" w:rsidP="00D62BC5">
            <w:pPr>
              <w:spacing w:before="0" w:after="160"/>
              <w:jc w:val="left"/>
              <w:rPr>
                <w:del w:id="19909" w:author="Houyem Rais" w:date="2024-02-22T14:46:00Z"/>
                <w:rFonts w:asciiTheme="minorHAnsi" w:hAnsiTheme="minorHAnsi" w:cstheme="minorHAnsi"/>
                <w:sz w:val="16"/>
                <w:szCs w:val="16"/>
                <w:lang w:val="fr-FR"/>
              </w:rPr>
              <w:pPrChange w:id="19910" w:author="Houyem Rais" w:date="2024-02-22T14:49:00Z">
                <w:pPr>
                  <w:spacing w:before="60" w:after="80"/>
                  <w:jc w:val="center"/>
                </w:pPr>
              </w:pPrChange>
            </w:pPr>
            <w:del w:id="19911" w:author="Houyem Rais" w:date="2024-02-22T14:46:00Z">
              <w:r w:rsidRPr="000C7B8A" w:rsidDel="00201166">
                <w:rPr>
                  <w:rFonts w:asciiTheme="minorHAnsi" w:hAnsiTheme="minorHAnsi" w:cstheme="minorHAnsi"/>
                  <w:sz w:val="16"/>
                  <w:szCs w:val="16"/>
                </w:rPr>
                <w:delText>918,1</w:delText>
              </w:r>
            </w:del>
          </w:p>
        </w:tc>
      </w:tr>
      <w:tr w:rsidR="00BC0E50" w:rsidRPr="000C7B8A" w:rsidDel="00201166" w14:paraId="212F7946" w14:textId="30102E4E" w:rsidTr="00B76037">
        <w:trPr>
          <w:del w:id="19912" w:author="Houyem Rais" w:date="2024-02-22T14:46:00Z"/>
        </w:trPr>
        <w:tc>
          <w:tcPr>
            <w:tcW w:w="4006" w:type="dxa"/>
            <w:vAlign w:val="center"/>
          </w:tcPr>
          <w:p w14:paraId="3B76A4D0" w14:textId="2E09C932" w:rsidR="00BC0E50" w:rsidRPr="000C7B8A" w:rsidDel="00201166" w:rsidRDefault="00BC0E50" w:rsidP="00D62BC5">
            <w:pPr>
              <w:spacing w:before="0" w:after="160"/>
              <w:jc w:val="left"/>
              <w:rPr>
                <w:del w:id="19913" w:author="Houyem Rais" w:date="2024-02-22T14:46:00Z"/>
                <w:rFonts w:asciiTheme="minorHAnsi" w:hAnsiTheme="minorHAnsi" w:cstheme="minorHAnsi"/>
                <w:sz w:val="16"/>
                <w:szCs w:val="16"/>
                <w:lang w:val="fr-FR"/>
              </w:rPr>
              <w:pPrChange w:id="19914" w:author="Houyem Rais" w:date="2024-02-22T14:49:00Z">
                <w:pPr>
                  <w:spacing w:before="60" w:after="80"/>
                </w:pPr>
              </w:pPrChange>
            </w:pPr>
            <w:del w:id="19915" w:author="Houyem Rais" w:date="2024-02-22T14:46:00Z">
              <w:r w:rsidRPr="000C7B8A" w:rsidDel="00201166">
                <w:rPr>
                  <w:rFonts w:asciiTheme="minorHAnsi" w:hAnsiTheme="minorHAnsi" w:cstheme="minorHAnsi"/>
                  <w:sz w:val="16"/>
                  <w:szCs w:val="16"/>
                  <w:lang w:val="fr-FR"/>
                </w:rPr>
                <w:delText>VAN des OPEX (coûts d'exploit.-maint.-renouv. pour le sect. Public)</w:delText>
              </w:r>
            </w:del>
          </w:p>
        </w:tc>
        <w:tc>
          <w:tcPr>
            <w:tcW w:w="918" w:type="dxa"/>
            <w:vAlign w:val="center"/>
          </w:tcPr>
          <w:p w14:paraId="519D98F4" w14:textId="4C8381D0" w:rsidR="00BC0E50" w:rsidRPr="000C7B8A" w:rsidDel="00201166" w:rsidRDefault="00BC0E50" w:rsidP="00D62BC5">
            <w:pPr>
              <w:spacing w:before="0" w:after="160"/>
              <w:jc w:val="left"/>
              <w:rPr>
                <w:del w:id="19916" w:author="Houyem Rais" w:date="2024-02-22T14:46:00Z"/>
                <w:rFonts w:asciiTheme="minorHAnsi" w:hAnsiTheme="minorHAnsi" w:cstheme="minorHAnsi"/>
                <w:sz w:val="16"/>
                <w:szCs w:val="16"/>
                <w:lang w:val="fr-FR"/>
              </w:rPr>
              <w:pPrChange w:id="19917" w:author="Houyem Rais" w:date="2024-02-22T14:49:00Z">
                <w:pPr>
                  <w:spacing w:before="60" w:after="80"/>
                  <w:jc w:val="center"/>
                </w:pPr>
              </w:pPrChange>
            </w:pPr>
            <w:del w:id="19918" w:author="Houyem Rais" w:date="2024-02-22T14:46:00Z">
              <w:r w:rsidRPr="000C7B8A" w:rsidDel="00201166">
                <w:rPr>
                  <w:rFonts w:asciiTheme="minorHAnsi" w:hAnsiTheme="minorHAnsi" w:cstheme="minorHAnsi"/>
                  <w:sz w:val="16"/>
                  <w:szCs w:val="16"/>
                </w:rPr>
                <w:delText>-227,7</w:delText>
              </w:r>
            </w:del>
          </w:p>
        </w:tc>
        <w:tc>
          <w:tcPr>
            <w:tcW w:w="833" w:type="dxa"/>
            <w:vAlign w:val="center"/>
          </w:tcPr>
          <w:p w14:paraId="6327E8E4" w14:textId="6938F367" w:rsidR="00BC0E50" w:rsidRPr="000C7B8A" w:rsidDel="00201166" w:rsidRDefault="00BC0E50" w:rsidP="00D62BC5">
            <w:pPr>
              <w:spacing w:before="0" w:after="160"/>
              <w:jc w:val="left"/>
              <w:rPr>
                <w:del w:id="19919" w:author="Houyem Rais" w:date="2024-02-22T14:46:00Z"/>
                <w:rFonts w:asciiTheme="minorHAnsi" w:hAnsiTheme="minorHAnsi" w:cstheme="minorHAnsi"/>
                <w:sz w:val="16"/>
                <w:szCs w:val="16"/>
                <w:lang w:val="fr-FR"/>
              </w:rPr>
              <w:pPrChange w:id="19920" w:author="Houyem Rais" w:date="2024-02-22T14:49:00Z">
                <w:pPr>
                  <w:spacing w:before="60" w:after="80"/>
                  <w:jc w:val="center"/>
                </w:pPr>
              </w:pPrChange>
            </w:pPr>
            <w:del w:id="19921" w:author="Houyem Rais" w:date="2024-02-22T14:46:00Z">
              <w:r w:rsidRPr="000C7B8A" w:rsidDel="00201166">
                <w:rPr>
                  <w:rFonts w:asciiTheme="minorHAnsi" w:hAnsiTheme="minorHAnsi" w:cstheme="minorHAnsi"/>
                  <w:sz w:val="16"/>
                  <w:szCs w:val="16"/>
                </w:rPr>
                <w:delText>-171,1</w:delText>
              </w:r>
            </w:del>
          </w:p>
        </w:tc>
        <w:tc>
          <w:tcPr>
            <w:tcW w:w="833" w:type="dxa"/>
            <w:vAlign w:val="center"/>
          </w:tcPr>
          <w:p w14:paraId="0D1E4EC5" w14:textId="1E64F93C" w:rsidR="00BC0E50" w:rsidRPr="000C7B8A" w:rsidDel="00201166" w:rsidRDefault="00BC0E50" w:rsidP="00D62BC5">
            <w:pPr>
              <w:spacing w:before="0" w:after="160"/>
              <w:jc w:val="left"/>
              <w:rPr>
                <w:del w:id="19922" w:author="Houyem Rais" w:date="2024-02-22T14:46:00Z"/>
                <w:rFonts w:asciiTheme="minorHAnsi" w:hAnsiTheme="minorHAnsi" w:cstheme="minorHAnsi"/>
                <w:sz w:val="16"/>
                <w:szCs w:val="16"/>
                <w:lang w:val="fr-FR"/>
              </w:rPr>
              <w:pPrChange w:id="19923" w:author="Houyem Rais" w:date="2024-02-22T14:49:00Z">
                <w:pPr>
                  <w:spacing w:before="60" w:after="80"/>
                  <w:jc w:val="center"/>
                </w:pPr>
              </w:pPrChange>
            </w:pPr>
            <w:del w:id="19924" w:author="Houyem Rais" w:date="2024-02-22T14:46:00Z">
              <w:r w:rsidRPr="000C7B8A" w:rsidDel="00201166">
                <w:rPr>
                  <w:rFonts w:asciiTheme="minorHAnsi" w:hAnsiTheme="minorHAnsi" w:cstheme="minorHAnsi"/>
                  <w:sz w:val="16"/>
                  <w:szCs w:val="16"/>
                </w:rPr>
                <w:delText>-90,4</w:delText>
              </w:r>
            </w:del>
          </w:p>
        </w:tc>
        <w:tc>
          <w:tcPr>
            <w:tcW w:w="833" w:type="dxa"/>
            <w:vAlign w:val="center"/>
          </w:tcPr>
          <w:p w14:paraId="5EC08A2C" w14:textId="5E3DB05A" w:rsidR="00BC0E50" w:rsidRPr="000C7B8A" w:rsidDel="00201166" w:rsidRDefault="00BC0E50" w:rsidP="00D62BC5">
            <w:pPr>
              <w:spacing w:before="0" w:after="160"/>
              <w:jc w:val="left"/>
              <w:rPr>
                <w:del w:id="19925" w:author="Houyem Rais" w:date="2024-02-22T14:46:00Z"/>
                <w:rFonts w:asciiTheme="minorHAnsi" w:hAnsiTheme="minorHAnsi" w:cstheme="minorHAnsi"/>
                <w:sz w:val="16"/>
                <w:szCs w:val="16"/>
                <w:lang w:val="fr-FR"/>
              </w:rPr>
              <w:pPrChange w:id="19926" w:author="Houyem Rais" w:date="2024-02-22T14:49:00Z">
                <w:pPr>
                  <w:spacing w:before="60" w:after="80"/>
                  <w:jc w:val="center"/>
                </w:pPr>
              </w:pPrChange>
            </w:pPr>
            <w:del w:id="19927" w:author="Houyem Rais" w:date="2024-02-22T14:46:00Z">
              <w:r w:rsidRPr="000C7B8A" w:rsidDel="00201166">
                <w:rPr>
                  <w:rFonts w:asciiTheme="minorHAnsi" w:hAnsiTheme="minorHAnsi" w:cstheme="minorHAnsi"/>
                  <w:sz w:val="16"/>
                  <w:szCs w:val="16"/>
                </w:rPr>
                <w:delText>-83,4</w:delText>
              </w:r>
            </w:del>
          </w:p>
        </w:tc>
        <w:tc>
          <w:tcPr>
            <w:tcW w:w="918" w:type="dxa"/>
            <w:vAlign w:val="center"/>
          </w:tcPr>
          <w:p w14:paraId="1B819314" w14:textId="3A8D1120" w:rsidR="00BC0E50" w:rsidRPr="000C7B8A" w:rsidDel="00201166" w:rsidRDefault="00BC0E50" w:rsidP="00D62BC5">
            <w:pPr>
              <w:spacing w:before="0" w:after="160"/>
              <w:jc w:val="left"/>
              <w:rPr>
                <w:del w:id="19928" w:author="Houyem Rais" w:date="2024-02-22T14:46:00Z"/>
                <w:rFonts w:asciiTheme="minorHAnsi" w:hAnsiTheme="minorHAnsi" w:cstheme="minorHAnsi"/>
                <w:sz w:val="16"/>
                <w:szCs w:val="16"/>
                <w:lang w:val="fr-FR"/>
              </w:rPr>
              <w:pPrChange w:id="19929" w:author="Houyem Rais" w:date="2024-02-22T14:49:00Z">
                <w:pPr>
                  <w:spacing w:before="60" w:after="80"/>
                  <w:jc w:val="center"/>
                </w:pPr>
              </w:pPrChange>
            </w:pPr>
            <w:del w:id="19930" w:author="Houyem Rais" w:date="2024-02-22T14:46:00Z">
              <w:r w:rsidRPr="000C7B8A" w:rsidDel="00201166">
                <w:rPr>
                  <w:rFonts w:asciiTheme="minorHAnsi" w:hAnsiTheme="minorHAnsi" w:cstheme="minorHAnsi"/>
                  <w:sz w:val="16"/>
                  <w:szCs w:val="16"/>
                </w:rPr>
                <w:delText>-115,7</w:delText>
              </w:r>
            </w:del>
          </w:p>
        </w:tc>
        <w:tc>
          <w:tcPr>
            <w:tcW w:w="834" w:type="dxa"/>
            <w:vAlign w:val="center"/>
          </w:tcPr>
          <w:p w14:paraId="54F4189E" w14:textId="5B9CF92E" w:rsidR="00BC0E50" w:rsidRPr="000C7B8A" w:rsidDel="00201166" w:rsidRDefault="00BC0E50" w:rsidP="00D62BC5">
            <w:pPr>
              <w:spacing w:before="0" w:after="160"/>
              <w:jc w:val="left"/>
              <w:rPr>
                <w:del w:id="19931" w:author="Houyem Rais" w:date="2024-02-22T14:46:00Z"/>
                <w:rFonts w:asciiTheme="minorHAnsi" w:hAnsiTheme="minorHAnsi" w:cstheme="minorHAnsi"/>
                <w:sz w:val="16"/>
                <w:szCs w:val="16"/>
                <w:lang w:val="fr-FR"/>
              </w:rPr>
              <w:pPrChange w:id="19932" w:author="Houyem Rais" w:date="2024-02-22T14:49:00Z">
                <w:pPr>
                  <w:spacing w:before="60" w:after="80"/>
                  <w:jc w:val="center"/>
                </w:pPr>
              </w:pPrChange>
            </w:pPr>
            <w:del w:id="19933" w:author="Houyem Rais" w:date="2024-02-22T14:46:00Z">
              <w:r w:rsidRPr="000C7B8A" w:rsidDel="00201166">
                <w:rPr>
                  <w:rFonts w:asciiTheme="minorHAnsi" w:hAnsiTheme="minorHAnsi" w:cstheme="minorHAnsi"/>
                  <w:sz w:val="16"/>
                  <w:szCs w:val="16"/>
                </w:rPr>
                <w:delText>-63,7</w:delText>
              </w:r>
            </w:del>
          </w:p>
        </w:tc>
      </w:tr>
      <w:tr w:rsidR="00BC0E50" w:rsidRPr="000C7B8A" w:rsidDel="00201166" w14:paraId="4C30420D" w14:textId="7A4CAB3C" w:rsidTr="00637689">
        <w:trPr>
          <w:del w:id="19934" w:author="Houyem Rais" w:date="2024-02-22T14:46:00Z"/>
        </w:trPr>
        <w:tc>
          <w:tcPr>
            <w:tcW w:w="4006" w:type="dxa"/>
            <w:vAlign w:val="center"/>
          </w:tcPr>
          <w:p w14:paraId="0B51F094" w14:textId="188E2B3D" w:rsidR="00BC0E50" w:rsidRPr="000C7B8A" w:rsidDel="00201166" w:rsidRDefault="00BC0E50" w:rsidP="00D62BC5">
            <w:pPr>
              <w:spacing w:before="0" w:after="160"/>
              <w:jc w:val="left"/>
              <w:rPr>
                <w:del w:id="19935" w:author="Houyem Rais" w:date="2024-02-22T14:46:00Z"/>
                <w:rFonts w:asciiTheme="minorHAnsi" w:hAnsiTheme="minorHAnsi" w:cstheme="minorHAnsi"/>
                <w:sz w:val="16"/>
                <w:szCs w:val="16"/>
                <w:lang w:val="fr-FR"/>
              </w:rPr>
              <w:pPrChange w:id="19936" w:author="Houyem Rais" w:date="2024-02-22T14:49:00Z">
                <w:pPr>
                  <w:spacing w:before="60" w:after="80"/>
                </w:pPr>
              </w:pPrChange>
            </w:pPr>
            <w:del w:id="19937" w:author="Houyem Rais" w:date="2024-02-22T14:46:00Z">
              <w:r w:rsidRPr="000C7B8A" w:rsidDel="00201166">
                <w:rPr>
                  <w:rFonts w:asciiTheme="minorHAnsi" w:hAnsiTheme="minorHAnsi" w:cstheme="minorHAnsi"/>
                  <w:sz w:val="16"/>
                  <w:szCs w:val="16"/>
                  <w:lang w:val="fr-FR"/>
                </w:rPr>
                <w:delText>VAN de la TVA</w:delText>
              </w:r>
            </w:del>
          </w:p>
        </w:tc>
        <w:tc>
          <w:tcPr>
            <w:tcW w:w="918" w:type="dxa"/>
            <w:vAlign w:val="center"/>
          </w:tcPr>
          <w:p w14:paraId="61870BEB" w14:textId="02741BDB" w:rsidR="00BC0E50" w:rsidRPr="000C7B8A" w:rsidDel="00201166" w:rsidRDefault="00BC0E50" w:rsidP="00D62BC5">
            <w:pPr>
              <w:spacing w:before="0" w:after="160"/>
              <w:jc w:val="left"/>
              <w:rPr>
                <w:del w:id="19938" w:author="Houyem Rais" w:date="2024-02-22T14:46:00Z"/>
                <w:rFonts w:asciiTheme="minorHAnsi" w:hAnsiTheme="minorHAnsi" w:cstheme="minorHAnsi"/>
                <w:sz w:val="16"/>
                <w:szCs w:val="16"/>
                <w:lang w:val="fr-FR"/>
              </w:rPr>
              <w:pPrChange w:id="19939" w:author="Houyem Rais" w:date="2024-02-22T14:49:00Z">
                <w:pPr>
                  <w:spacing w:before="60" w:after="80"/>
                  <w:jc w:val="center"/>
                </w:pPr>
              </w:pPrChange>
            </w:pPr>
            <w:del w:id="19940" w:author="Houyem Rais" w:date="2024-02-22T14:46:00Z">
              <w:r w:rsidRPr="000C7B8A" w:rsidDel="00201166">
                <w:rPr>
                  <w:rFonts w:asciiTheme="minorHAnsi" w:hAnsiTheme="minorHAnsi" w:cstheme="minorHAnsi"/>
                  <w:sz w:val="16"/>
                  <w:szCs w:val="16"/>
                </w:rPr>
                <w:delText>0,0</w:delText>
              </w:r>
            </w:del>
          </w:p>
        </w:tc>
        <w:tc>
          <w:tcPr>
            <w:tcW w:w="833" w:type="dxa"/>
            <w:vAlign w:val="center"/>
          </w:tcPr>
          <w:p w14:paraId="354C2648" w14:textId="072B6669" w:rsidR="00BC0E50" w:rsidRPr="000C7B8A" w:rsidDel="00201166" w:rsidRDefault="00BC0E50" w:rsidP="00D62BC5">
            <w:pPr>
              <w:spacing w:before="0" w:after="160"/>
              <w:jc w:val="left"/>
              <w:rPr>
                <w:del w:id="19941" w:author="Houyem Rais" w:date="2024-02-22T14:46:00Z"/>
                <w:rFonts w:asciiTheme="minorHAnsi" w:hAnsiTheme="minorHAnsi" w:cstheme="minorHAnsi"/>
                <w:b/>
                <w:bCs/>
                <w:sz w:val="16"/>
                <w:szCs w:val="16"/>
                <w:lang w:val="fr-FR"/>
              </w:rPr>
              <w:pPrChange w:id="19942" w:author="Houyem Rais" w:date="2024-02-22T14:49:00Z">
                <w:pPr>
                  <w:spacing w:before="60" w:after="80"/>
                  <w:jc w:val="center"/>
                </w:pPr>
              </w:pPrChange>
            </w:pPr>
            <w:del w:id="19943" w:author="Houyem Rais" w:date="2024-02-22T14:46:00Z">
              <w:r w:rsidRPr="000C7B8A" w:rsidDel="00201166">
                <w:rPr>
                  <w:rFonts w:asciiTheme="minorHAnsi" w:hAnsiTheme="minorHAnsi" w:cstheme="minorHAnsi"/>
                  <w:sz w:val="16"/>
                  <w:szCs w:val="16"/>
                </w:rPr>
                <w:delText>0,0</w:delText>
              </w:r>
            </w:del>
          </w:p>
        </w:tc>
        <w:tc>
          <w:tcPr>
            <w:tcW w:w="833" w:type="dxa"/>
            <w:vAlign w:val="center"/>
          </w:tcPr>
          <w:p w14:paraId="4565664E" w14:textId="75310D74" w:rsidR="00BC0E50" w:rsidRPr="000C7B8A" w:rsidDel="00201166" w:rsidRDefault="00BC0E50" w:rsidP="00D62BC5">
            <w:pPr>
              <w:spacing w:before="0" w:after="160"/>
              <w:jc w:val="left"/>
              <w:rPr>
                <w:del w:id="19944" w:author="Houyem Rais" w:date="2024-02-22T14:46:00Z"/>
                <w:rFonts w:asciiTheme="minorHAnsi" w:hAnsiTheme="minorHAnsi" w:cstheme="minorHAnsi"/>
                <w:b/>
                <w:bCs/>
                <w:sz w:val="16"/>
                <w:szCs w:val="16"/>
                <w:lang w:val="fr-FR"/>
              </w:rPr>
              <w:pPrChange w:id="19945" w:author="Houyem Rais" w:date="2024-02-22T14:49:00Z">
                <w:pPr>
                  <w:spacing w:before="60" w:after="80"/>
                  <w:jc w:val="center"/>
                </w:pPr>
              </w:pPrChange>
            </w:pPr>
            <w:del w:id="19946" w:author="Houyem Rais" w:date="2024-02-22T14:46:00Z">
              <w:r w:rsidRPr="000C7B8A" w:rsidDel="00201166">
                <w:rPr>
                  <w:rFonts w:asciiTheme="minorHAnsi" w:hAnsiTheme="minorHAnsi" w:cstheme="minorHAnsi"/>
                  <w:sz w:val="16"/>
                  <w:szCs w:val="16"/>
                </w:rPr>
                <w:delText>0,0</w:delText>
              </w:r>
            </w:del>
          </w:p>
        </w:tc>
        <w:tc>
          <w:tcPr>
            <w:tcW w:w="833" w:type="dxa"/>
            <w:vAlign w:val="center"/>
          </w:tcPr>
          <w:p w14:paraId="5E12A97B" w14:textId="6278CB69" w:rsidR="00BC0E50" w:rsidRPr="000C7B8A" w:rsidDel="00201166" w:rsidRDefault="00BC0E50" w:rsidP="00D62BC5">
            <w:pPr>
              <w:spacing w:before="0" w:after="160"/>
              <w:jc w:val="left"/>
              <w:rPr>
                <w:del w:id="19947" w:author="Houyem Rais" w:date="2024-02-22T14:46:00Z"/>
                <w:rFonts w:asciiTheme="minorHAnsi" w:hAnsiTheme="minorHAnsi" w:cstheme="minorHAnsi"/>
                <w:b/>
                <w:bCs/>
                <w:sz w:val="16"/>
                <w:szCs w:val="16"/>
                <w:lang w:val="fr-FR"/>
              </w:rPr>
              <w:pPrChange w:id="19948" w:author="Houyem Rais" w:date="2024-02-22T14:49:00Z">
                <w:pPr>
                  <w:spacing w:before="60" w:after="80"/>
                  <w:jc w:val="center"/>
                </w:pPr>
              </w:pPrChange>
            </w:pPr>
            <w:del w:id="19949" w:author="Houyem Rais" w:date="2024-02-22T14:46:00Z">
              <w:r w:rsidRPr="000C7B8A" w:rsidDel="00201166">
                <w:rPr>
                  <w:rFonts w:asciiTheme="minorHAnsi" w:hAnsiTheme="minorHAnsi" w:cstheme="minorHAnsi"/>
                  <w:sz w:val="16"/>
                  <w:szCs w:val="16"/>
                </w:rPr>
                <w:delText>0,0</w:delText>
              </w:r>
            </w:del>
          </w:p>
        </w:tc>
        <w:tc>
          <w:tcPr>
            <w:tcW w:w="918" w:type="dxa"/>
            <w:vAlign w:val="center"/>
          </w:tcPr>
          <w:p w14:paraId="0CFCCA26" w14:textId="27B68A38" w:rsidR="00BC0E50" w:rsidRPr="000C7B8A" w:rsidDel="00201166" w:rsidRDefault="00BC0E50" w:rsidP="00D62BC5">
            <w:pPr>
              <w:spacing w:before="0" w:after="160"/>
              <w:jc w:val="left"/>
              <w:rPr>
                <w:del w:id="19950" w:author="Houyem Rais" w:date="2024-02-22T14:46:00Z"/>
                <w:rFonts w:asciiTheme="minorHAnsi" w:hAnsiTheme="minorHAnsi" w:cstheme="minorHAnsi"/>
                <w:b/>
                <w:bCs/>
                <w:sz w:val="16"/>
                <w:szCs w:val="16"/>
                <w:lang w:val="fr-FR"/>
              </w:rPr>
              <w:pPrChange w:id="19951" w:author="Houyem Rais" w:date="2024-02-22T14:49:00Z">
                <w:pPr>
                  <w:spacing w:before="60" w:after="80"/>
                  <w:jc w:val="center"/>
                </w:pPr>
              </w:pPrChange>
            </w:pPr>
            <w:del w:id="19952" w:author="Houyem Rais" w:date="2024-02-22T14:46:00Z">
              <w:r w:rsidRPr="000C7B8A" w:rsidDel="00201166">
                <w:rPr>
                  <w:rFonts w:asciiTheme="minorHAnsi" w:hAnsiTheme="minorHAnsi" w:cstheme="minorHAnsi"/>
                  <w:sz w:val="16"/>
                  <w:szCs w:val="16"/>
                </w:rPr>
                <w:delText>0,0</w:delText>
              </w:r>
            </w:del>
          </w:p>
        </w:tc>
        <w:tc>
          <w:tcPr>
            <w:tcW w:w="834" w:type="dxa"/>
            <w:vAlign w:val="center"/>
          </w:tcPr>
          <w:p w14:paraId="58E3CDF3" w14:textId="7E7C1C0A" w:rsidR="00BC0E50" w:rsidRPr="000C7B8A" w:rsidDel="00201166" w:rsidRDefault="00BC0E50" w:rsidP="00D62BC5">
            <w:pPr>
              <w:spacing w:before="0" w:after="160"/>
              <w:jc w:val="left"/>
              <w:rPr>
                <w:del w:id="19953" w:author="Houyem Rais" w:date="2024-02-22T14:46:00Z"/>
                <w:rFonts w:asciiTheme="minorHAnsi" w:hAnsiTheme="minorHAnsi" w:cstheme="minorHAnsi"/>
                <w:sz w:val="16"/>
                <w:szCs w:val="16"/>
                <w:lang w:val="fr-FR"/>
              </w:rPr>
              <w:pPrChange w:id="19954" w:author="Houyem Rais" w:date="2024-02-22T14:49:00Z">
                <w:pPr>
                  <w:spacing w:before="60" w:after="80"/>
                  <w:jc w:val="center"/>
                </w:pPr>
              </w:pPrChange>
            </w:pPr>
            <w:del w:id="19955" w:author="Houyem Rais" w:date="2024-02-22T14:46:00Z">
              <w:r w:rsidRPr="000C7B8A" w:rsidDel="00201166">
                <w:rPr>
                  <w:rFonts w:asciiTheme="minorHAnsi" w:hAnsiTheme="minorHAnsi" w:cstheme="minorHAnsi"/>
                  <w:sz w:val="16"/>
                  <w:szCs w:val="16"/>
                </w:rPr>
                <w:delText>0,0</w:delText>
              </w:r>
            </w:del>
          </w:p>
        </w:tc>
      </w:tr>
      <w:tr w:rsidR="00BC0E50" w:rsidRPr="000C7B8A" w:rsidDel="00201166" w14:paraId="553A40E6" w14:textId="0206DADF" w:rsidTr="00637689">
        <w:trPr>
          <w:del w:id="19956" w:author="Houyem Rais" w:date="2024-02-22T14:46:00Z"/>
        </w:trPr>
        <w:tc>
          <w:tcPr>
            <w:tcW w:w="4006" w:type="dxa"/>
            <w:vAlign w:val="center"/>
          </w:tcPr>
          <w:p w14:paraId="57AD991D" w14:textId="1D348EEC" w:rsidR="00BC0E50" w:rsidRPr="000C7B8A" w:rsidDel="00201166" w:rsidRDefault="00BC0E50" w:rsidP="00D62BC5">
            <w:pPr>
              <w:spacing w:before="0" w:after="160"/>
              <w:jc w:val="left"/>
              <w:rPr>
                <w:del w:id="19957" w:author="Houyem Rais" w:date="2024-02-22T14:46:00Z"/>
                <w:rFonts w:asciiTheme="minorHAnsi" w:hAnsiTheme="minorHAnsi" w:cstheme="minorHAnsi"/>
                <w:sz w:val="16"/>
                <w:szCs w:val="16"/>
                <w:lang w:val="fr-FR"/>
              </w:rPr>
              <w:pPrChange w:id="19958" w:author="Houyem Rais" w:date="2024-02-22T14:49:00Z">
                <w:pPr>
                  <w:spacing w:before="60" w:after="80"/>
                </w:pPr>
              </w:pPrChange>
            </w:pPr>
            <w:del w:id="19959" w:author="Houyem Rais" w:date="2024-02-22T14:46:00Z">
              <w:r w:rsidRPr="000C7B8A" w:rsidDel="00201166">
                <w:rPr>
                  <w:rFonts w:asciiTheme="minorHAnsi" w:hAnsiTheme="minorHAnsi" w:cstheme="minorHAnsi"/>
                  <w:sz w:val="16"/>
                  <w:szCs w:val="16"/>
                  <w:lang w:val="fr-FR"/>
                </w:rPr>
                <w:delText>VAN de l'Impôt sur les Sociétés</w:delText>
              </w:r>
            </w:del>
          </w:p>
        </w:tc>
        <w:tc>
          <w:tcPr>
            <w:tcW w:w="918" w:type="dxa"/>
            <w:vAlign w:val="center"/>
          </w:tcPr>
          <w:p w14:paraId="39D7E50C" w14:textId="4CB74271" w:rsidR="00BC0E50" w:rsidRPr="000C7B8A" w:rsidDel="00201166" w:rsidRDefault="00BC0E50" w:rsidP="00D62BC5">
            <w:pPr>
              <w:spacing w:before="0" w:after="160"/>
              <w:jc w:val="left"/>
              <w:rPr>
                <w:del w:id="19960" w:author="Houyem Rais" w:date="2024-02-22T14:46:00Z"/>
                <w:rFonts w:asciiTheme="minorHAnsi" w:hAnsiTheme="minorHAnsi" w:cstheme="minorHAnsi"/>
                <w:sz w:val="16"/>
                <w:szCs w:val="16"/>
                <w:lang w:val="fr-FR"/>
              </w:rPr>
              <w:pPrChange w:id="19961" w:author="Houyem Rais" w:date="2024-02-22T14:49:00Z">
                <w:pPr>
                  <w:spacing w:before="60" w:after="80"/>
                  <w:jc w:val="center"/>
                </w:pPr>
              </w:pPrChange>
            </w:pPr>
            <w:del w:id="19962" w:author="Houyem Rais" w:date="2024-02-22T14:46:00Z">
              <w:r w:rsidRPr="000C7B8A" w:rsidDel="00201166">
                <w:rPr>
                  <w:rFonts w:asciiTheme="minorHAnsi" w:hAnsiTheme="minorHAnsi" w:cstheme="minorHAnsi"/>
                  <w:sz w:val="16"/>
                  <w:szCs w:val="16"/>
                </w:rPr>
                <w:delText>0,0</w:delText>
              </w:r>
            </w:del>
          </w:p>
        </w:tc>
        <w:tc>
          <w:tcPr>
            <w:tcW w:w="833" w:type="dxa"/>
            <w:vAlign w:val="center"/>
          </w:tcPr>
          <w:p w14:paraId="7262D851" w14:textId="273EEBA3" w:rsidR="00BC0E50" w:rsidRPr="000C7B8A" w:rsidDel="00201166" w:rsidRDefault="00BC0E50" w:rsidP="00D62BC5">
            <w:pPr>
              <w:spacing w:before="0" w:after="160"/>
              <w:jc w:val="left"/>
              <w:rPr>
                <w:del w:id="19963" w:author="Houyem Rais" w:date="2024-02-22T14:46:00Z"/>
                <w:rFonts w:asciiTheme="minorHAnsi" w:hAnsiTheme="minorHAnsi" w:cstheme="minorHAnsi"/>
                <w:b/>
                <w:bCs/>
                <w:sz w:val="16"/>
                <w:szCs w:val="16"/>
                <w:lang w:val="fr-FR"/>
              </w:rPr>
              <w:pPrChange w:id="19964" w:author="Houyem Rais" w:date="2024-02-22T14:49:00Z">
                <w:pPr>
                  <w:spacing w:before="60" w:after="80"/>
                  <w:jc w:val="center"/>
                </w:pPr>
              </w:pPrChange>
            </w:pPr>
            <w:del w:id="19965" w:author="Houyem Rais" w:date="2024-02-22T14:46:00Z">
              <w:r w:rsidRPr="000C7B8A" w:rsidDel="00201166">
                <w:rPr>
                  <w:rFonts w:asciiTheme="minorHAnsi" w:hAnsiTheme="minorHAnsi" w:cstheme="minorHAnsi"/>
                  <w:sz w:val="16"/>
                  <w:szCs w:val="16"/>
                </w:rPr>
                <w:delText>0,0</w:delText>
              </w:r>
            </w:del>
          </w:p>
        </w:tc>
        <w:tc>
          <w:tcPr>
            <w:tcW w:w="833" w:type="dxa"/>
            <w:vAlign w:val="center"/>
          </w:tcPr>
          <w:p w14:paraId="55119555" w14:textId="18D57B17" w:rsidR="00BC0E50" w:rsidRPr="000C7B8A" w:rsidDel="00201166" w:rsidRDefault="00BC0E50" w:rsidP="00D62BC5">
            <w:pPr>
              <w:spacing w:before="0" w:after="160"/>
              <w:jc w:val="left"/>
              <w:rPr>
                <w:del w:id="19966" w:author="Houyem Rais" w:date="2024-02-22T14:46:00Z"/>
                <w:rFonts w:asciiTheme="minorHAnsi" w:hAnsiTheme="minorHAnsi" w:cstheme="minorHAnsi"/>
                <w:b/>
                <w:bCs/>
                <w:sz w:val="16"/>
                <w:szCs w:val="16"/>
                <w:lang w:val="fr-FR"/>
              </w:rPr>
              <w:pPrChange w:id="19967" w:author="Houyem Rais" w:date="2024-02-22T14:49:00Z">
                <w:pPr>
                  <w:spacing w:before="60" w:after="80"/>
                  <w:jc w:val="center"/>
                </w:pPr>
              </w:pPrChange>
            </w:pPr>
            <w:del w:id="19968" w:author="Houyem Rais" w:date="2024-02-22T14:46:00Z">
              <w:r w:rsidRPr="000C7B8A" w:rsidDel="00201166">
                <w:rPr>
                  <w:rFonts w:asciiTheme="minorHAnsi" w:hAnsiTheme="minorHAnsi" w:cstheme="minorHAnsi"/>
                  <w:sz w:val="16"/>
                  <w:szCs w:val="16"/>
                </w:rPr>
                <w:delText>0,0</w:delText>
              </w:r>
            </w:del>
          </w:p>
        </w:tc>
        <w:tc>
          <w:tcPr>
            <w:tcW w:w="833" w:type="dxa"/>
            <w:vAlign w:val="center"/>
          </w:tcPr>
          <w:p w14:paraId="1E9ACC1A" w14:textId="3581C63A" w:rsidR="00BC0E50" w:rsidRPr="000C7B8A" w:rsidDel="00201166" w:rsidRDefault="00BC0E50" w:rsidP="00D62BC5">
            <w:pPr>
              <w:spacing w:before="0" w:after="160"/>
              <w:jc w:val="left"/>
              <w:rPr>
                <w:del w:id="19969" w:author="Houyem Rais" w:date="2024-02-22T14:46:00Z"/>
                <w:rFonts w:asciiTheme="minorHAnsi" w:hAnsiTheme="minorHAnsi" w:cstheme="minorHAnsi"/>
                <w:b/>
                <w:bCs/>
                <w:sz w:val="16"/>
                <w:szCs w:val="16"/>
                <w:lang w:val="fr-FR"/>
              </w:rPr>
              <w:pPrChange w:id="19970" w:author="Houyem Rais" w:date="2024-02-22T14:49:00Z">
                <w:pPr>
                  <w:spacing w:before="60" w:after="80"/>
                  <w:jc w:val="center"/>
                </w:pPr>
              </w:pPrChange>
            </w:pPr>
            <w:del w:id="19971" w:author="Houyem Rais" w:date="2024-02-22T14:46:00Z">
              <w:r w:rsidRPr="000C7B8A" w:rsidDel="00201166">
                <w:rPr>
                  <w:rFonts w:asciiTheme="minorHAnsi" w:hAnsiTheme="minorHAnsi" w:cstheme="minorHAnsi"/>
                  <w:sz w:val="16"/>
                  <w:szCs w:val="16"/>
                </w:rPr>
                <w:delText>0,0</w:delText>
              </w:r>
            </w:del>
          </w:p>
        </w:tc>
        <w:tc>
          <w:tcPr>
            <w:tcW w:w="918" w:type="dxa"/>
            <w:vAlign w:val="center"/>
          </w:tcPr>
          <w:p w14:paraId="3394BC57" w14:textId="2C7543A7" w:rsidR="00BC0E50" w:rsidRPr="000C7B8A" w:rsidDel="00201166" w:rsidRDefault="00BC0E50" w:rsidP="00D62BC5">
            <w:pPr>
              <w:spacing w:before="0" w:after="160"/>
              <w:jc w:val="left"/>
              <w:rPr>
                <w:del w:id="19972" w:author="Houyem Rais" w:date="2024-02-22T14:46:00Z"/>
                <w:rFonts w:asciiTheme="minorHAnsi" w:hAnsiTheme="minorHAnsi" w:cstheme="minorHAnsi"/>
                <w:b/>
                <w:bCs/>
                <w:sz w:val="16"/>
                <w:szCs w:val="16"/>
                <w:lang w:val="fr-FR"/>
              </w:rPr>
              <w:pPrChange w:id="19973" w:author="Houyem Rais" w:date="2024-02-22T14:49:00Z">
                <w:pPr>
                  <w:spacing w:before="60" w:after="80"/>
                  <w:jc w:val="center"/>
                </w:pPr>
              </w:pPrChange>
            </w:pPr>
            <w:del w:id="19974" w:author="Houyem Rais" w:date="2024-02-22T14:46:00Z">
              <w:r w:rsidRPr="000C7B8A" w:rsidDel="00201166">
                <w:rPr>
                  <w:rFonts w:asciiTheme="minorHAnsi" w:hAnsiTheme="minorHAnsi" w:cstheme="minorHAnsi"/>
                  <w:sz w:val="16"/>
                  <w:szCs w:val="16"/>
                </w:rPr>
                <w:delText>0,0</w:delText>
              </w:r>
            </w:del>
          </w:p>
        </w:tc>
        <w:tc>
          <w:tcPr>
            <w:tcW w:w="834" w:type="dxa"/>
            <w:vAlign w:val="center"/>
          </w:tcPr>
          <w:p w14:paraId="6C0A269A" w14:textId="0AABF5F1" w:rsidR="00BC0E50" w:rsidRPr="000C7B8A" w:rsidDel="00201166" w:rsidRDefault="00BC0E50" w:rsidP="00D62BC5">
            <w:pPr>
              <w:spacing w:before="0" w:after="160"/>
              <w:jc w:val="left"/>
              <w:rPr>
                <w:del w:id="19975" w:author="Houyem Rais" w:date="2024-02-22T14:46:00Z"/>
                <w:rFonts w:asciiTheme="minorHAnsi" w:hAnsiTheme="minorHAnsi" w:cstheme="minorHAnsi"/>
                <w:sz w:val="16"/>
                <w:szCs w:val="16"/>
                <w:lang w:val="fr-FR"/>
              </w:rPr>
              <w:pPrChange w:id="19976" w:author="Houyem Rais" w:date="2024-02-22T14:49:00Z">
                <w:pPr>
                  <w:spacing w:before="60" w:after="80"/>
                  <w:jc w:val="center"/>
                </w:pPr>
              </w:pPrChange>
            </w:pPr>
            <w:del w:id="19977" w:author="Houyem Rais" w:date="2024-02-22T14:46:00Z">
              <w:r w:rsidRPr="000C7B8A" w:rsidDel="00201166">
                <w:rPr>
                  <w:rFonts w:asciiTheme="minorHAnsi" w:hAnsiTheme="minorHAnsi" w:cstheme="minorHAnsi"/>
                  <w:sz w:val="16"/>
                  <w:szCs w:val="16"/>
                </w:rPr>
                <w:delText>0,0</w:delText>
              </w:r>
            </w:del>
          </w:p>
        </w:tc>
      </w:tr>
      <w:tr w:rsidR="00BC0E50" w:rsidRPr="00D71769" w:rsidDel="00201166" w14:paraId="6CC4633C" w14:textId="4A9FDB2B" w:rsidTr="00B76037">
        <w:trPr>
          <w:del w:id="19978" w:author="Houyem Rais" w:date="2024-02-22T14:46:00Z"/>
        </w:trPr>
        <w:tc>
          <w:tcPr>
            <w:tcW w:w="4006" w:type="dxa"/>
            <w:vAlign w:val="center"/>
          </w:tcPr>
          <w:p w14:paraId="0782DA33" w14:textId="20EC6E79" w:rsidR="00BC0E50" w:rsidRPr="00D71769" w:rsidDel="00201166" w:rsidRDefault="00BC0E50" w:rsidP="00D62BC5">
            <w:pPr>
              <w:spacing w:before="0" w:after="160"/>
              <w:jc w:val="left"/>
              <w:rPr>
                <w:del w:id="19979" w:author="Houyem Rais" w:date="2024-02-22T14:46:00Z"/>
                <w:rFonts w:asciiTheme="minorHAnsi" w:hAnsiTheme="minorHAnsi" w:cstheme="minorHAnsi"/>
                <w:b/>
                <w:bCs/>
                <w:sz w:val="16"/>
                <w:szCs w:val="16"/>
                <w:lang w:val="fr-FR"/>
              </w:rPr>
              <w:pPrChange w:id="19980" w:author="Houyem Rais" w:date="2024-02-22T14:49:00Z">
                <w:pPr>
                  <w:spacing w:before="60" w:after="80"/>
                </w:pPr>
              </w:pPrChange>
            </w:pPr>
            <w:del w:id="19981" w:author="Houyem Rais" w:date="2024-02-22T14:46:00Z">
              <w:r w:rsidRPr="00D71769" w:rsidDel="00201166">
                <w:rPr>
                  <w:rFonts w:asciiTheme="minorHAnsi" w:hAnsiTheme="minorHAnsi" w:cstheme="minorHAnsi"/>
                  <w:b/>
                  <w:bCs/>
                  <w:sz w:val="16"/>
                  <w:szCs w:val="16"/>
                  <w:lang w:val="fr-FR"/>
                </w:rPr>
                <w:delText>VAN pour le secteur public - Sans risques</w:delText>
              </w:r>
            </w:del>
          </w:p>
        </w:tc>
        <w:tc>
          <w:tcPr>
            <w:tcW w:w="918" w:type="dxa"/>
            <w:vAlign w:val="center"/>
          </w:tcPr>
          <w:p w14:paraId="41F987E8" w14:textId="045C5541" w:rsidR="00BC0E50" w:rsidRPr="00D71769" w:rsidDel="00201166" w:rsidRDefault="00BC0E50" w:rsidP="00D62BC5">
            <w:pPr>
              <w:spacing w:before="0" w:after="160"/>
              <w:jc w:val="left"/>
              <w:rPr>
                <w:del w:id="19982" w:author="Houyem Rais" w:date="2024-02-22T14:46:00Z"/>
                <w:rFonts w:asciiTheme="minorHAnsi" w:hAnsiTheme="minorHAnsi" w:cstheme="minorHAnsi"/>
                <w:b/>
                <w:bCs/>
                <w:sz w:val="16"/>
                <w:szCs w:val="16"/>
                <w:lang w:val="fr-FR"/>
              </w:rPr>
              <w:pPrChange w:id="19983" w:author="Houyem Rais" w:date="2024-02-22T14:49:00Z">
                <w:pPr>
                  <w:spacing w:before="60" w:after="80"/>
                  <w:jc w:val="center"/>
                </w:pPr>
              </w:pPrChange>
            </w:pPr>
            <w:del w:id="19984" w:author="Houyem Rais" w:date="2024-02-22T14:46:00Z">
              <w:r w:rsidRPr="00D71769" w:rsidDel="00201166">
                <w:rPr>
                  <w:rFonts w:asciiTheme="minorHAnsi" w:hAnsiTheme="minorHAnsi" w:cstheme="minorHAnsi"/>
                  <w:b/>
                  <w:bCs/>
                  <w:sz w:val="16"/>
                  <w:szCs w:val="16"/>
                </w:rPr>
                <w:delText>165,0</w:delText>
              </w:r>
            </w:del>
          </w:p>
        </w:tc>
        <w:tc>
          <w:tcPr>
            <w:tcW w:w="833" w:type="dxa"/>
            <w:vAlign w:val="center"/>
          </w:tcPr>
          <w:p w14:paraId="36D8A361" w14:textId="4ADAFB67" w:rsidR="00BC0E50" w:rsidRPr="00D71769" w:rsidDel="00201166" w:rsidRDefault="00BC0E50" w:rsidP="00D62BC5">
            <w:pPr>
              <w:spacing w:before="0" w:after="160"/>
              <w:jc w:val="left"/>
              <w:rPr>
                <w:del w:id="19985" w:author="Houyem Rais" w:date="2024-02-22T14:46:00Z"/>
                <w:rFonts w:asciiTheme="minorHAnsi" w:hAnsiTheme="minorHAnsi" w:cstheme="minorHAnsi"/>
                <w:b/>
                <w:bCs/>
                <w:sz w:val="16"/>
                <w:szCs w:val="16"/>
                <w:lang w:val="fr-FR"/>
              </w:rPr>
              <w:pPrChange w:id="19986" w:author="Houyem Rais" w:date="2024-02-22T14:49:00Z">
                <w:pPr>
                  <w:spacing w:before="60" w:after="80"/>
                  <w:jc w:val="center"/>
                </w:pPr>
              </w:pPrChange>
            </w:pPr>
            <w:del w:id="19987" w:author="Houyem Rais" w:date="2024-02-22T14:46:00Z">
              <w:r w:rsidRPr="00D71769" w:rsidDel="00201166">
                <w:rPr>
                  <w:rFonts w:asciiTheme="minorHAnsi" w:hAnsiTheme="minorHAnsi" w:cstheme="minorHAnsi"/>
                  <w:b/>
                  <w:bCs/>
                  <w:sz w:val="16"/>
                  <w:szCs w:val="16"/>
                </w:rPr>
                <w:delText>-30,4</w:delText>
              </w:r>
            </w:del>
          </w:p>
        </w:tc>
        <w:tc>
          <w:tcPr>
            <w:tcW w:w="833" w:type="dxa"/>
            <w:vAlign w:val="center"/>
          </w:tcPr>
          <w:p w14:paraId="30008254" w14:textId="606DEB3F" w:rsidR="00BC0E50" w:rsidRPr="00D71769" w:rsidDel="00201166" w:rsidRDefault="00BC0E50" w:rsidP="00D62BC5">
            <w:pPr>
              <w:spacing w:before="0" w:after="160"/>
              <w:jc w:val="left"/>
              <w:rPr>
                <w:del w:id="19988" w:author="Houyem Rais" w:date="2024-02-22T14:46:00Z"/>
                <w:rFonts w:asciiTheme="minorHAnsi" w:hAnsiTheme="minorHAnsi" w:cstheme="minorHAnsi"/>
                <w:b/>
                <w:bCs/>
                <w:sz w:val="16"/>
                <w:szCs w:val="16"/>
                <w:lang w:val="fr-FR"/>
              </w:rPr>
              <w:pPrChange w:id="19989" w:author="Houyem Rais" w:date="2024-02-22T14:49:00Z">
                <w:pPr>
                  <w:spacing w:before="60" w:after="80"/>
                  <w:jc w:val="center"/>
                </w:pPr>
              </w:pPrChange>
            </w:pPr>
            <w:del w:id="19990" w:author="Houyem Rais" w:date="2024-02-22T14:46:00Z">
              <w:r w:rsidRPr="00D71769" w:rsidDel="00201166">
                <w:rPr>
                  <w:rFonts w:asciiTheme="minorHAnsi" w:hAnsiTheme="minorHAnsi" w:cstheme="minorHAnsi"/>
                  <w:b/>
                  <w:bCs/>
                  <w:sz w:val="16"/>
                  <w:szCs w:val="16"/>
                </w:rPr>
                <w:delText>133,1</w:delText>
              </w:r>
            </w:del>
          </w:p>
        </w:tc>
        <w:tc>
          <w:tcPr>
            <w:tcW w:w="833" w:type="dxa"/>
            <w:vAlign w:val="center"/>
          </w:tcPr>
          <w:p w14:paraId="1E948BF0" w14:textId="756B7AD2" w:rsidR="00BC0E50" w:rsidRPr="00D71769" w:rsidDel="00201166" w:rsidRDefault="00BC0E50" w:rsidP="00D62BC5">
            <w:pPr>
              <w:spacing w:before="0" w:after="160"/>
              <w:jc w:val="left"/>
              <w:rPr>
                <w:del w:id="19991" w:author="Houyem Rais" w:date="2024-02-22T14:46:00Z"/>
                <w:rFonts w:asciiTheme="minorHAnsi" w:hAnsiTheme="minorHAnsi" w:cstheme="minorHAnsi"/>
                <w:b/>
                <w:bCs/>
                <w:sz w:val="16"/>
                <w:szCs w:val="16"/>
                <w:lang w:val="fr-FR"/>
              </w:rPr>
              <w:pPrChange w:id="19992" w:author="Houyem Rais" w:date="2024-02-22T14:49:00Z">
                <w:pPr>
                  <w:spacing w:before="60" w:after="80"/>
                  <w:jc w:val="center"/>
                </w:pPr>
              </w:pPrChange>
            </w:pPr>
            <w:del w:id="19993" w:author="Houyem Rais" w:date="2024-02-22T14:46:00Z">
              <w:r w:rsidRPr="00D71769" w:rsidDel="00201166">
                <w:rPr>
                  <w:rFonts w:asciiTheme="minorHAnsi" w:hAnsiTheme="minorHAnsi" w:cstheme="minorHAnsi"/>
                  <w:b/>
                  <w:bCs/>
                  <w:sz w:val="16"/>
                  <w:szCs w:val="16"/>
                </w:rPr>
                <w:delText>-571,7</w:delText>
              </w:r>
            </w:del>
          </w:p>
        </w:tc>
        <w:tc>
          <w:tcPr>
            <w:tcW w:w="918" w:type="dxa"/>
            <w:vAlign w:val="center"/>
          </w:tcPr>
          <w:p w14:paraId="43C92B3D" w14:textId="25CE070A" w:rsidR="00BC0E50" w:rsidRPr="00D71769" w:rsidDel="00201166" w:rsidRDefault="00BC0E50" w:rsidP="00D62BC5">
            <w:pPr>
              <w:spacing w:before="0" w:after="160"/>
              <w:jc w:val="left"/>
              <w:rPr>
                <w:del w:id="19994" w:author="Houyem Rais" w:date="2024-02-22T14:46:00Z"/>
                <w:rFonts w:asciiTheme="minorHAnsi" w:hAnsiTheme="minorHAnsi" w:cstheme="minorHAnsi"/>
                <w:b/>
                <w:bCs/>
                <w:sz w:val="16"/>
                <w:szCs w:val="16"/>
                <w:lang w:val="fr-FR"/>
              </w:rPr>
              <w:pPrChange w:id="19995" w:author="Houyem Rais" w:date="2024-02-22T14:49:00Z">
                <w:pPr>
                  <w:spacing w:before="60" w:after="80"/>
                  <w:jc w:val="center"/>
                </w:pPr>
              </w:pPrChange>
            </w:pPr>
            <w:del w:id="19996" w:author="Houyem Rais" w:date="2024-02-22T14:46:00Z">
              <w:r w:rsidRPr="00D71769" w:rsidDel="00201166">
                <w:rPr>
                  <w:rFonts w:asciiTheme="minorHAnsi" w:hAnsiTheme="minorHAnsi" w:cstheme="minorHAnsi"/>
                  <w:b/>
                  <w:bCs/>
                  <w:sz w:val="16"/>
                  <w:szCs w:val="16"/>
                </w:rPr>
                <w:delText>550,0</w:delText>
              </w:r>
            </w:del>
          </w:p>
        </w:tc>
        <w:tc>
          <w:tcPr>
            <w:tcW w:w="834" w:type="dxa"/>
            <w:vAlign w:val="center"/>
          </w:tcPr>
          <w:p w14:paraId="178C8DB7" w14:textId="0E8620AA" w:rsidR="00BC0E50" w:rsidRPr="00D71769" w:rsidDel="00201166" w:rsidRDefault="00BC0E50" w:rsidP="00D62BC5">
            <w:pPr>
              <w:spacing w:before="0" w:after="160"/>
              <w:jc w:val="left"/>
              <w:rPr>
                <w:del w:id="19997" w:author="Houyem Rais" w:date="2024-02-22T14:46:00Z"/>
                <w:rFonts w:asciiTheme="minorHAnsi" w:hAnsiTheme="minorHAnsi" w:cstheme="minorHAnsi"/>
                <w:b/>
                <w:bCs/>
                <w:sz w:val="16"/>
                <w:szCs w:val="16"/>
                <w:lang w:val="fr-FR"/>
              </w:rPr>
              <w:pPrChange w:id="19998" w:author="Houyem Rais" w:date="2024-02-22T14:49:00Z">
                <w:pPr>
                  <w:spacing w:before="60" w:after="80"/>
                  <w:jc w:val="center"/>
                </w:pPr>
              </w:pPrChange>
            </w:pPr>
            <w:del w:id="19999" w:author="Houyem Rais" w:date="2024-02-22T14:46:00Z">
              <w:r w:rsidRPr="00D71769" w:rsidDel="00201166">
                <w:rPr>
                  <w:rFonts w:asciiTheme="minorHAnsi" w:hAnsiTheme="minorHAnsi" w:cstheme="minorHAnsi"/>
                  <w:b/>
                  <w:bCs/>
                  <w:sz w:val="16"/>
                  <w:szCs w:val="16"/>
                </w:rPr>
                <w:delText>169,8</w:delText>
              </w:r>
            </w:del>
          </w:p>
        </w:tc>
      </w:tr>
      <w:tr w:rsidR="00BC0E50" w:rsidRPr="000C7B8A" w:rsidDel="00201166" w14:paraId="3E6B2685" w14:textId="5D89A438" w:rsidTr="00B76037">
        <w:trPr>
          <w:del w:id="20000" w:author="Houyem Rais" w:date="2024-02-22T14:46:00Z"/>
        </w:trPr>
        <w:tc>
          <w:tcPr>
            <w:tcW w:w="4006" w:type="dxa"/>
            <w:vAlign w:val="center"/>
          </w:tcPr>
          <w:p w14:paraId="029CD230" w14:textId="52BEECA5" w:rsidR="00BC0E50" w:rsidRPr="000C7B8A" w:rsidDel="00201166" w:rsidRDefault="00BC0E50" w:rsidP="00D62BC5">
            <w:pPr>
              <w:spacing w:before="0" w:after="160"/>
              <w:jc w:val="left"/>
              <w:rPr>
                <w:del w:id="20001" w:author="Houyem Rais" w:date="2024-02-22T14:46:00Z"/>
                <w:rFonts w:asciiTheme="minorHAnsi" w:hAnsiTheme="minorHAnsi" w:cstheme="minorHAnsi"/>
                <w:sz w:val="16"/>
                <w:szCs w:val="16"/>
                <w:lang w:val="fr-FR"/>
              </w:rPr>
              <w:pPrChange w:id="20002" w:author="Houyem Rais" w:date="2024-02-22T14:49:00Z">
                <w:pPr>
                  <w:spacing w:before="60" w:after="80"/>
                </w:pPr>
              </w:pPrChange>
            </w:pPr>
            <w:del w:id="20003" w:author="Houyem Rais" w:date="2024-02-22T14:46:00Z">
              <w:r w:rsidRPr="000C7B8A" w:rsidDel="00201166">
                <w:rPr>
                  <w:rFonts w:asciiTheme="minorHAnsi" w:hAnsiTheme="minorHAnsi" w:cstheme="minorHAnsi"/>
                  <w:sz w:val="16"/>
                  <w:szCs w:val="16"/>
                  <w:lang w:val="fr-FR"/>
                </w:rPr>
                <w:delText>VAN des risques</w:delText>
              </w:r>
            </w:del>
          </w:p>
        </w:tc>
        <w:tc>
          <w:tcPr>
            <w:tcW w:w="918" w:type="dxa"/>
            <w:vAlign w:val="center"/>
          </w:tcPr>
          <w:p w14:paraId="5538228D" w14:textId="0EBD5B30" w:rsidR="00BC0E50" w:rsidRPr="000C7B8A" w:rsidDel="00201166" w:rsidRDefault="00BC0E50" w:rsidP="00D62BC5">
            <w:pPr>
              <w:spacing w:before="0" w:after="160"/>
              <w:jc w:val="left"/>
              <w:rPr>
                <w:del w:id="20004" w:author="Houyem Rais" w:date="2024-02-22T14:46:00Z"/>
                <w:rFonts w:asciiTheme="minorHAnsi" w:hAnsiTheme="minorHAnsi" w:cstheme="minorHAnsi"/>
                <w:sz w:val="16"/>
                <w:szCs w:val="16"/>
                <w:lang w:val="fr-FR"/>
              </w:rPr>
              <w:pPrChange w:id="20005" w:author="Houyem Rais" w:date="2024-02-22T14:49:00Z">
                <w:pPr>
                  <w:spacing w:before="60" w:after="80"/>
                  <w:jc w:val="center"/>
                </w:pPr>
              </w:pPrChange>
            </w:pPr>
            <w:del w:id="20006" w:author="Houyem Rais" w:date="2024-02-22T14:46:00Z">
              <w:r w:rsidRPr="000C7B8A" w:rsidDel="00201166">
                <w:rPr>
                  <w:rFonts w:asciiTheme="minorHAnsi" w:hAnsiTheme="minorHAnsi" w:cstheme="minorHAnsi"/>
                  <w:sz w:val="16"/>
                  <w:szCs w:val="16"/>
                </w:rPr>
                <w:delText>-730,1</w:delText>
              </w:r>
            </w:del>
          </w:p>
        </w:tc>
        <w:tc>
          <w:tcPr>
            <w:tcW w:w="833" w:type="dxa"/>
            <w:vAlign w:val="center"/>
          </w:tcPr>
          <w:p w14:paraId="451FDC6C" w14:textId="2CBACB8A" w:rsidR="00BC0E50" w:rsidRPr="000C7B8A" w:rsidDel="00201166" w:rsidRDefault="00BC0E50" w:rsidP="00D62BC5">
            <w:pPr>
              <w:spacing w:before="0" w:after="160"/>
              <w:jc w:val="left"/>
              <w:rPr>
                <w:del w:id="20007" w:author="Houyem Rais" w:date="2024-02-22T14:46:00Z"/>
                <w:rFonts w:asciiTheme="minorHAnsi" w:hAnsiTheme="minorHAnsi" w:cstheme="minorHAnsi"/>
                <w:sz w:val="16"/>
                <w:szCs w:val="16"/>
                <w:lang w:val="fr-FR"/>
              </w:rPr>
              <w:pPrChange w:id="20008" w:author="Houyem Rais" w:date="2024-02-22T14:49:00Z">
                <w:pPr>
                  <w:spacing w:before="60" w:after="80"/>
                  <w:jc w:val="center"/>
                </w:pPr>
              </w:pPrChange>
            </w:pPr>
            <w:del w:id="20009" w:author="Houyem Rais" w:date="2024-02-22T14:46:00Z">
              <w:r w:rsidRPr="000C7B8A" w:rsidDel="00201166">
                <w:rPr>
                  <w:rFonts w:asciiTheme="minorHAnsi" w:hAnsiTheme="minorHAnsi" w:cstheme="minorHAnsi"/>
                  <w:sz w:val="16"/>
                  <w:szCs w:val="16"/>
                </w:rPr>
                <w:delText>-876,7</w:delText>
              </w:r>
            </w:del>
          </w:p>
        </w:tc>
        <w:tc>
          <w:tcPr>
            <w:tcW w:w="833" w:type="dxa"/>
            <w:vAlign w:val="center"/>
          </w:tcPr>
          <w:p w14:paraId="7257FD2A" w14:textId="6AAF2EAD" w:rsidR="00BC0E50" w:rsidRPr="000C7B8A" w:rsidDel="00201166" w:rsidRDefault="00BC0E50" w:rsidP="00D62BC5">
            <w:pPr>
              <w:spacing w:before="0" w:after="160"/>
              <w:jc w:val="left"/>
              <w:rPr>
                <w:del w:id="20010" w:author="Houyem Rais" w:date="2024-02-22T14:46:00Z"/>
                <w:rFonts w:asciiTheme="minorHAnsi" w:hAnsiTheme="minorHAnsi" w:cstheme="minorHAnsi"/>
                <w:sz w:val="16"/>
                <w:szCs w:val="16"/>
                <w:lang w:val="fr-FR"/>
              </w:rPr>
              <w:pPrChange w:id="20011" w:author="Houyem Rais" w:date="2024-02-22T14:49:00Z">
                <w:pPr>
                  <w:spacing w:before="60" w:after="80"/>
                  <w:jc w:val="center"/>
                </w:pPr>
              </w:pPrChange>
            </w:pPr>
            <w:del w:id="20012" w:author="Houyem Rais" w:date="2024-02-22T14:46:00Z">
              <w:r w:rsidRPr="000C7B8A" w:rsidDel="00201166">
                <w:rPr>
                  <w:rFonts w:asciiTheme="minorHAnsi" w:hAnsiTheme="minorHAnsi" w:cstheme="minorHAnsi"/>
                  <w:sz w:val="16"/>
                  <w:szCs w:val="16"/>
                </w:rPr>
                <w:delText>-629,9</w:delText>
              </w:r>
            </w:del>
          </w:p>
        </w:tc>
        <w:tc>
          <w:tcPr>
            <w:tcW w:w="833" w:type="dxa"/>
            <w:vAlign w:val="center"/>
          </w:tcPr>
          <w:p w14:paraId="34981D9C" w14:textId="276DE7B1" w:rsidR="00BC0E50" w:rsidRPr="000C7B8A" w:rsidDel="00201166" w:rsidRDefault="00BC0E50" w:rsidP="00D62BC5">
            <w:pPr>
              <w:spacing w:before="0" w:after="160"/>
              <w:jc w:val="left"/>
              <w:rPr>
                <w:del w:id="20013" w:author="Houyem Rais" w:date="2024-02-22T14:46:00Z"/>
                <w:rFonts w:asciiTheme="minorHAnsi" w:hAnsiTheme="minorHAnsi" w:cstheme="minorHAnsi"/>
                <w:sz w:val="16"/>
                <w:szCs w:val="16"/>
                <w:lang w:val="fr-FR"/>
              </w:rPr>
              <w:pPrChange w:id="20014" w:author="Houyem Rais" w:date="2024-02-22T14:49:00Z">
                <w:pPr>
                  <w:spacing w:before="60" w:after="80"/>
                  <w:jc w:val="center"/>
                </w:pPr>
              </w:pPrChange>
            </w:pPr>
            <w:del w:id="20015" w:author="Houyem Rais" w:date="2024-02-22T14:46:00Z">
              <w:r w:rsidRPr="000C7B8A" w:rsidDel="00201166">
                <w:rPr>
                  <w:rFonts w:asciiTheme="minorHAnsi" w:hAnsiTheme="minorHAnsi" w:cstheme="minorHAnsi"/>
                  <w:sz w:val="16"/>
                  <w:szCs w:val="16"/>
                </w:rPr>
                <w:delText>-485,8</w:delText>
              </w:r>
            </w:del>
          </w:p>
        </w:tc>
        <w:tc>
          <w:tcPr>
            <w:tcW w:w="918" w:type="dxa"/>
            <w:vAlign w:val="center"/>
          </w:tcPr>
          <w:p w14:paraId="4AB4AC22" w14:textId="3FE0537F" w:rsidR="00BC0E50" w:rsidRPr="000C7B8A" w:rsidDel="00201166" w:rsidRDefault="00BC0E50" w:rsidP="00D62BC5">
            <w:pPr>
              <w:spacing w:before="0" w:after="160"/>
              <w:jc w:val="left"/>
              <w:rPr>
                <w:del w:id="20016" w:author="Houyem Rais" w:date="2024-02-22T14:46:00Z"/>
                <w:rFonts w:asciiTheme="minorHAnsi" w:hAnsiTheme="minorHAnsi" w:cstheme="minorHAnsi"/>
                <w:sz w:val="16"/>
                <w:szCs w:val="16"/>
                <w:lang w:val="fr-FR"/>
              </w:rPr>
              <w:pPrChange w:id="20017" w:author="Houyem Rais" w:date="2024-02-22T14:49:00Z">
                <w:pPr>
                  <w:spacing w:before="60" w:after="80"/>
                  <w:jc w:val="center"/>
                </w:pPr>
              </w:pPrChange>
            </w:pPr>
            <w:del w:id="20018" w:author="Houyem Rais" w:date="2024-02-22T14:46:00Z">
              <w:r w:rsidRPr="000C7B8A" w:rsidDel="00201166">
                <w:rPr>
                  <w:rFonts w:asciiTheme="minorHAnsi" w:hAnsiTheme="minorHAnsi" w:cstheme="minorHAnsi"/>
                  <w:sz w:val="16"/>
                  <w:szCs w:val="16"/>
                </w:rPr>
                <w:delText>-720,1</w:delText>
              </w:r>
            </w:del>
          </w:p>
        </w:tc>
        <w:tc>
          <w:tcPr>
            <w:tcW w:w="834" w:type="dxa"/>
            <w:vAlign w:val="center"/>
          </w:tcPr>
          <w:p w14:paraId="103C729D" w14:textId="60D4C4AA" w:rsidR="00BC0E50" w:rsidRPr="000C7B8A" w:rsidDel="00201166" w:rsidRDefault="00BC0E50" w:rsidP="00D62BC5">
            <w:pPr>
              <w:spacing w:before="0" w:after="160"/>
              <w:jc w:val="left"/>
              <w:rPr>
                <w:del w:id="20019" w:author="Houyem Rais" w:date="2024-02-22T14:46:00Z"/>
                <w:rFonts w:asciiTheme="minorHAnsi" w:hAnsiTheme="minorHAnsi" w:cstheme="minorHAnsi"/>
                <w:sz w:val="16"/>
                <w:szCs w:val="16"/>
                <w:lang w:val="fr-FR"/>
              </w:rPr>
              <w:pPrChange w:id="20020" w:author="Houyem Rais" w:date="2024-02-22T14:49:00Z">
                <w:pPr>
                  <w:spacing w:before="60" w:after="80"/>
                  <w:jc w:val="center"/>
                </w:pPr>
              </w:pPrChange>
            </w:pPr>
            <w:del w:id="20021" w:author="Houyem Rais" w:date="2024-02-22T14:46:00Z">
              <w:r w:rsidRPr="000C7B8A" w:rsidDel="00201166">
                <w:rPr>
                  <w:rFonts w:asciiTheme="minorHAnsi" w:hAnsiTheme="minorHAnsi" w:cstheme="minorHAnsi"/>
                  <w:sz w:val="16"/>
                  <w:szCs w:val="16"/>
                </w:rPr>
                <w:delText>-621,9</w:delText>
              </w:r>
            </w:del>
          </w:p>
        </w:tc>
      </w:tr>
      <w:tr w:rsidR="00BC0E50" w:rsidRPr="00D71769" w:rsidDel="00201166" w14:paraId="0DA89BCB" w14:textId="73993E71" w:rsidTr="00B76037">
        <w:trPr>
          <w:del w:id="20022" w:author="Houyem Rais" w:date="2024-02-22T14:46:00Z"/>
        </w:trPr>
        <w:tc>
          <w:tcPr>
            <w:tcW w:w="4006" w:type="dxa"/>
            <w:vAlign w:val="center"/>
          </w:tcPr>
          <w:p w14:paraId="672AA2CF" w14:textId="0524FB3D" w:rsidR="00BC0E50" w:rsidRPr="00D71769" w:rsidDel="00201166" w:rsidRDefault="00BC0E50" w:rsidP="00D62BC5">
            <w:pPr>
              <w:spacing w:before="0" w:after="160"/>
              <w:jc w:val="left"/>
              <w:rPr>
                <w:del w:id="20023" w:author="Houyem Rais" w:date="2024-02-22T14:46:00Z"/>
                <w:rFonts w:asciiTheme="minorHAnsi" w:hAnsiTheme="minorHAnsi" w:cstheme="minorHAnsi"/>
                <w:b/>
                <w:bCs/>
                <w:sz w:val="16"/>
                <w:szCs w:val="16"/>
                <w:lang w:val="fr-FR"/>
              </w:rPr>
              <w:pPrChange w:id="20024" w:author="Houyem Rais" w:date="2024-02-22T14:49:00Z">
                <w:pPr>
                  <w:spacing w:before="60" w:after="80"/>
                </w:pPr>
              </w:pPrChange>
            </w:pPr>
            <w:del w:id="20025" w:author="Houyem Rais" w:date="2024-02-22T14:46:00Z">
              <w:r w:rsidRPr="00D71769" w:rsidDel="00201166">
                <w:rPr>
                  <w:rFonts w:asciiTheme="minorHAnsi" w:hAnsiTheme="minorHAnsi" w:cstheme="minorHAnsi"/>
                  <w:b/>
                  <w:bCs/>
                  <w:sz w:val="16"/>
                  <w:szCs w:val="16"/>
                  <w:lang w:val="fr-FR"/>
                </w:rPr>
                <w:delText>VAN pour le secteur public - Avec risques</w:delText>
              </w:r>
            </w:del>
          </w:p>
        </w:tc>
        <w:tc>
          <w:tcPr>
            <w:tcW w:w="918" w:type="dxa"/>
            <w:vAlign w:val="center"/>
          </w:tcPr>
          <w:p w14:paraId="69B4D522" w14:textId="4ECBF090" w:rsidR="00BC0E50" w:rsidRPr="00D71769" w:rsidDel="00201166" w:rsidRDefault="00BC0E50" w:rsidP="00D62BC5">
            <w:pPr>
              <w:spacing w:before="0" w:after="160"/>
              <w:jc w:val="left"/>
              <w:rPr>
                <w:del w:id="20026" w:author="Houyem Rais" w:date="2024-02-22T14:46:00Z"/>
                <w:rFonts w:asciiTheme="minorHAnsi" w:hAnsiTheme="minorHAnsi" w:cstheme="minorHAnsi"/>
                <w:b/>
                <w:bCs/>
                <w:sz w:val="16"/>
                <w:szCs w:val="16"/>
                <w:lang w:val="fr-FR"/>
              </w:rPr>
              <w:pPrChange w:id="20027" w:author="Houyem Rais" w:date="2024-02-22T14:49:00Z">
                <w:pPr>
                  <w:spacing w:before="60" w:after="80"/>
                  <w:jc w:val="center"/>
                </w:pPr>
              </w:pPrChange>
            </w:pPr>
            <w:del w:id="20028" w:author="Houyem Rais" w:date="2024-02-22T14:46:00Z">
              <w:r w:rsidRPr="00D71769" w:rsidDel="00201166">
                <w:rPr>
                  <w:rFonts w:asciiTheme="minorHAnsi" w:hAnsiTheme="minorHAnsi" w:cstheme="minorHAnsi"/>
                  <w:b/>
                  <w:bCs/>
                  <w:sz w:val="16"/>
                  <w:szCs w:val="16"/>
                </w:rPr>
                <w:delText>-565,0</w:delText>
              </w:r>
            </w:del>
          </w:p>
        </w:tc>
        <w:tc>
          <w:tcPr>
            <w:tcW w:w="833" w:type="dxa"/>
            <w:vAlign w:val="center"/>
          </w:tcPr>
          <w:p w14:paraId="596175CE" w14:textId="13E43110" w:rsidR="00BC0E50" w:rsidRPr="00D71769" w:rsidDel="00201166" w:rsidRDefault="00BC0E50" w:rsidP="00D62BC5">
            <w:pPr>
              <w:spacing w:before="0" w:after="160"/>
              <w:jc w:val="left"/>
              <w:rPr>
                <w:del w:id="20029" w:author="Houyem Rais" w:date="2024-02-22T14:46:00Z"/>
                <w:rFonts w:asciiTheme="minorHAnsi" w:hAnsiTheme="minorHAnsi" w:cstheme="minorHAnsi"/>
                <w:b/>
                <w:bCs/>
                <w:sz w:val="16"/>
                <w:szCs w:val="16"/>
                <w:lang w:val="fr-FR"/>
              </w:rPr>
              <w:pPrChange w:id="20030" w:author="Houyem Rais" w:date="2024-02-22T14:49:00Z">
                <w:pPr>
                  <w:spacing w:before="60" w:after="80"/>
                  <w:jc w:val="center"/>
                </w:pPr>
              </w:pPrChange>
            </w:pPr>
            <w:del w:id="20031" w:author="Houyem Rais" w:date="2024-02-22T14:46:00Z">
              <w:r w:rsidRPr="00D71769" w:rsidDel="00201166">
                <w:rPr>
                  <w:rFonts w:asciiTheme="minorHAnsi" w:hAnsiTheme="minorHAnsi" w:cstheme="minorHAnsi"/>
                  <w:b/>
                  <w:bCs/>
                  <w:sz w:val="16"/>
                  <w:szCs w:val="16"/>
                </w:rPr>
                <w:delText>-907,0</w:delText>
              </w:r>
            </w:del>
          </w:p>
        </w:tc>
        <w:tc>
          <w:tcPr>
            <w:tcW w:w="833" w:type="dxa"/>
            <w:vAlign w:val="center"/>
          </w:tcPr>
          <w:p w14:paraId="0AF154BA" w14:textId="550E661F" w:rsidR="00BC0E50" w:rsidRPr="00D71769" w:rsidDel="00201166" w:rsidRDefault="00BC0E50" w:rsidP="00D62BC5">
            <w:pPr>
              <w:spacing w:before="0" w:after="160"/>
              <w:jc w:val="left"/>
              <w:rPr>
                <w:del w:id="20032" w:author="Houyem Rais" w:date="2024-02-22T14:46:00Z"/>
                <w:rFonts w:asciiTheme="minorHAnsi" w:hAnsiTheme="minorHAnsi" w:cstheme="minorHAnsi"/>
                <w:b/>
                <w:bCs/>
                <w:sz w:val="16"/>
                <w:szCs w:val="16"/>
                <w:lang w:val="fr-FR"/>
              </w:rPr>
              <w:pPrChange w:id="20033" w:author="Houyem Rais" w:date="2024-02-22T14:49:00Z">
                <w:pPr>
                  <w:spacing w:before="60" w:after="80"/>
                  <w:jc w:val="center"/>
                </w:pPr>
              </w:pPrChange>
            </w:pPr>
            <w:del w:id="20034" w:author="Houyem Rais" w:date="2024-02-22T14:46:00Z">
              <w:r w:rsidRPr="00D71769" w:rsidDel="00201166">
                <w:rPr>
                  <w:rFonts w:asciiTheme="minorHAnsi" w:hAnsiTheme="minorHAnsi" w:cstheme="minorHAnsi"/>
                  <w:b/>
                  <w:bCs/>
                  <w:sz w:val="16"/>
                  <w:szCs w:val="16"/>
                </w:rPr>
                <w:delText>-496,8</w:delText>
              </w:r>
            </w:del>
          </w:p>
        </w:tc>
        <w:tc>
          <w:tcPr>
            <w:tcW w:w="833" w:type="dxa"/>
            <w:vAlign w:val="center"/>
          </w:tcPr>
          <w:p w14:paraId="674C24D5" w14:textId="0DD7B51A" w:rsidR="00BC0E50" w:rsidRPr="00D71769" w:rsidDel="00201166" w:rsidRDefault="00BC0E50" w:rsidP="00D62BC5">
            <w:pPr>
              <w:spacing w:before="0" w:after="160"/>
              <w:jc w:val="left"/>
              <w:rPr>
                <w:del w:id="20035" w:author="Houyem Rais" w:date="2024-02-22T14:46:00Z"/>
                <w:rFonts w:asciiTheme="minorHAnsi" w:hAnsiTheme="minorHAnsi" w:cstheme="minorHAnsi"/>
                <w:b/>
                <w:bCs/>
                <w:sz w:val="16"/>
                <w:szCs w:val="16"/>
                <w:lang w:val="fr-FR"/>
              </w:rPr>
              <w:pPrChange w:id="20036" w:author="Houyem Rais" w:date="2024-02-22T14:49:00Z">
                <w:pPr>
                  <w:spacing w:before="60" w:after="80"/>
                  <w:jc w:val="center"/>
                </w:pPr>
              </w:pPrChange>
            </w:pPr>
            <w:del w:id="20037" w:author="Houyem Rais" w:date="2024-02-22T14:46:00Z">
              <w:r w:rsidRPr="00D71769" w:rsidDel="00201166">
                <w:rPr>
                  <w:rFonts w:asciiTheme="minorHAnsi" w:hAnsiTheme="minorHAnsi" w:cstheme="minorHAnsi"/>
                  <w:b/>
                  <w:bCs/>
                  <w:sz w:val="16"/>
                  <w:szCs w:val="16"/>
                </w:rPr>
                <w:delText>-1057,6</w:delText>
              </w:r>
            </w:del>
          </w:p>
        </w:tc>
        <w:tc>
          <w:tcPr>
            <w:tcW w:w="918" w:type="dxa"/>
            <w:vAlign w:val="center"/>
          </w:tcPr>
          <w:p w14:paraId="6F2DE13C" w14:textId="102A4B65" w:rsidR="00BC0E50" w:rsidRPr="00D71769" w:rsidDel="00201166" w:rsidRDefault="00BC0E50" w:rsidP="00D62BC5">
            <w:pPr>
              <w:spacing w:before="0" w:after="160"/>
              <w:jc w:val="left"/>
              <w:rPr>
                <w:del w:id="20038" w:author="Houyem Rais" w:date="2024-02-22T14:46:00Z"/>
                <w:rFonts w:asciiTheme="minorHAnsi" w:hAnsiTheme="minorHAnsi" w:cstheme="minorHAnsi"/>
                <w:b/>
                <w:bCs/>
                <w:sz w:val="16"/>
                <w:szCs w:val="16"/>
                <w:lang w:val="fr-FR"/>
              </w:rPr>
              <w:pPrChange w:id="20039" w:author="Houyem Rais" w:date="2024-02-22T14:49:00Z">
                <w:pPr>
                  <w:spacing w:before="60" w:after="80"/>
                  <w:jc w:val="center"/>
                </w:pPr>
              </w:pPrChange>
            </w:pPr>
            <w:del w:id="20040" w:author="Houyem Rais" w:date="2024-02-22T14:46:00Z">
              <w:r w:rsidRPr="00D71769" w:rsidDel="00201166">
                <w:rPr>
                  <w:rFonts w:asciiTheme="minorHAnsi" w:hAnsiTheme="minorHAnsi" w:cstheme="minorHAnsi"/>
                  <w:b/>
                  <w:bCs/>
                  <w:sz w:val="16"/>
                  <w:szCs w:val="16"/>
                </w:rPr>
                <w:delText>-170,1</w:delText>
              </w:r>
            </w:del>
          </w:p>
        </w:tc>
        <w:tc>
          <w:tcPr>
            <w:tcW w:w="834" w:type="dxa"/>
            <w:vAlign w:val="center"/>
          </w:tcPr>
          <w:p w14:paraId="4E269D2D" w14:textId="74517242" w:rsidR="00BC0E50" w:rsidRPr="00D71769" w:rsidDel="00201166" w:rsidRDefault="00BC0E50" w:rsidP="00D62BC5">
            <w:pPr>
              <w:spacing w:before="0" w:after="160"/>
              <w:jc w:val="left"/>
              <w:rPr>
                <w:del w:id="20041" w:author="Houyem Rais" w:date="2024-02-22T14:46:00Z"/>
                <w:rFonts w:asciiTheme="minorHAnsi" w:hAnsiTheme="minorHAnsi" w:cstheme="minorHAnsi"/>
                <w:b/>
                <w:bCs/>
                <w:sz w:val="16"/>
                <w:szCs w:val="16"/>
                <w:lang w:val="fr-FR"/>
              </w:rPr>
              <w:pPrChange w:id="20042" w:author="Houyem Rais" w:date="2024-02-22T14:49:00Z">
                <w:pPr>
                  <w:spacing w:before="60" w:after="80"/>
                  <w:jc w:val="center"/>
                </w:pPr>
              </w:pPrChange>
            </w:pPr>
            <w:del w:id="20043" w:author="Houyem Rais" w:date="2024-02-22T14:46:00Z">
              <w:r w:rsidRPr="00D71769" w:rsidDel="00201166">
                <w:rPr>
                  <w:rFonts w:asciiTheme="minorHAnsi" w:hAnsiTheme="minorHAnsi" w:cstheme="minorHAnsi"/>
                  <w:b/>
                  <w:bCs/>
                  <w:sz w:val="16"/>
                  <w:szCs w:val="16"/>
                </w:rPr>
                <w:delText>-452,1</w:delText>
              </w:r>
            </w:del>
          </w:p>
        </w:tc>
      </w:tr>
    </w:tbl>
    <w:p w14:paraId="3A58DC40" w14:textId="58FD679D" w:rsidR="00D20A9F" w:rsidRPr="00343F01" w:rsidDel="00201166" w:rsidRDefault="00D20A9F" w:rsidP="00D62BC5">
      <w:pPr>
        <w:spacing w:before="0" w:after="160"/>
        <w:jc w:val="left"/>
        <w:rPr>
          <w:del w:id="20044" w:author="Houyem Rais" w:date="2024-02-22T14:46:00Z"/>
        </w:rPr>
        <w:pPrChange w:id="20045" w:author="Houyem Rais" w:date="2024-02-22T14:49:00Z">
          <w:pPr>
            <w:spacing w:before="0" w:after="160"/>
            <w:jc w:val="left"/>
          </w:pPr>
        </w:pPrChange>
      </w:pPr>
    </w:p>
    <w:p w14:paraId="0AAC1289" w14:textId="457AFE18" w:rsidR="00BA7032" w:rsidDel="00201166" w:rsidRDefault="00566C6F" w:rsidP="00D62BC5">
      <w:pPr>
        <w:spacing w:before="0" w:after="160"/>
        <w:jc w:val="left"/>
        <w:rPr>
          <w:del w:id="20046" w:author="Houyem Rais" w:date="2024-02-22T14:46:00Z"/>
        </w:rPr>
        <w:pPrChange w:id="20047" w:author="Houyem Rais" w:date="2024-02-22T14:49:00Z">
          <w:pPr/>
        </w:pPrChange>
      </w:pPr>
      <w:del w:id="20048" w:author="Houyem Rais" w:date="2024-02-22T14:46:00Z">
        <w:r w:rsidRPr="00343F01" w:rsidDel="00201166">
          <w:delText xml:space="preserve">La Valeur Actuelle Nette (VAN) </w:delText>
        </w:r>
        <w:r w:rsidR="00BB268A" w:rsidRPr="00343F01" w:rsidDel="00201166">
          <w:delText xml:space="preserve">du service de la dette publique pour le financement </w:delText>
        </w:r>
        <w:r w:rsidRPr="00343F01" w:rsidDel="00201166">
          <w:delText>des coûts de construction est considérablement élevée</w:delText>
        </w:r>
        <w:r w:rsidR="00BB268A" w:rsidRPr="00343F01" w:rsidDel="00201166">
          <w:delText xml:space="preserve"> pour les différents lots contractuels</w:delText>
        </w:r>
        <w:r w:rsidRPr="00343F01" w:rsidDel="00201166">
          <w:delText xml:space="preserve">, </w:delText>
        </w:r>
      </w:del>
      <w:ins w:id="20049" w:author="Mohamed Amine Sdiri" w:date="2023-11-29T09:58:00Z">
        <w:del w:id="20050" w:author="Houyem Rais" w:date="2024-02-22T14:46:00Z">
          <w:r w:rsidR="00621175" w:rsidDel="00201166">
            <w:delText xml:space="preserve"> </w:delText>
          </w:r>
        </w:del>
      </w:ins>
      <w:del w:id="20051" w:author="Houyem Rais" w:date="2024-02-22T14:46:00Z">
        <w:r w:rsidRPr="00343F01" w:rsidDel="00201166">
          <w:delText xml:space="preserve">suivie par </w:delText>
        </w:r>
        <w:r w:rsidR="008E390B" w:rsidRPr="00343F01" w:rsidDel="00201166">
          <w:delText>la VAN des risques</w:delText>
        </w:r>
        <w:r w:rsidR="007E63D9" w:rsidRPr="00343F01" w:rsidDel="00201166">
          <w:delText xml:space="preserve"> puis celle des coûts d’exploitation et de maintenance</w:delText>
        </w:r>
        <w:r w:rsidRPr="00343F01" w:rsidDel="00201166">
          <w:delText xml:space="preserve">. Toutefois, </w:delText>
        </w:r>
      </w:del>
      <w:ins w:id="20052" w:author="Mohamed Amine Sdiri" w:date="2023-11-29T09:58:00Z">
        <w:del w:id="20053" w:author="Houyem Rais" w:date="2024-02-22T14:46:00Z">
          <w:r w:rsidR="00621175" w:rsidDel="00201166">
            <w:delText xml:space="preserve"> </w:delText>
          </w:r>
        </w:del>
      </w:ins>
      <w:del w:id="20054" w:author="Houyem Rais" w:date="2024-02-22T14:46:00Z">
        <w:r w:rsidR="007E63D9" w:rsidRPr="00343F01" w:rsidDel="00201166">
          <w:delText xml:space="preserve">les recettes d'exploitation </w:delText>
        </w:r>
        <w:r w:rsidR="002A38AA" w:rsidRPr="00343F01" w:rsidDel="00201166">
          <w:delText xml:space="preserve">collectées par le secteur public n’arrivent pas à </w:delText>
        </w:r>
        <w:r w:rsidRPr="00343F01" w:rsidDel="00201166">
          <w:delText>contrebalanc</w:delText>
        </w:r>
        <w:r w:rsidR="002A38AA" w:rsidRPr="00343F01" w:rsidDel="00201166">
          <w:delText>er</w:delText>
        </w:r>
        <w:r w:rsidRPr="00343F01" w:rsidDel="00201166">
          <w:delText xml:space="preserve"> </w:delText>
        </w:r>
        <w:r w:rsidR="002A38AA" w:rsidRPr="00343F01" w:rsidDel="00201166">
          <w:delText xml:space="preserve">ces coûts importants, </w:delText>
        </w:r>
      </w:del>
      <w:ins w:id="20055" w:author="Mohamed Amine Sdiri" w:date="2023-11-29T09:58:00Z">
        <w:del w:id="20056" w:author="Houyem Rais" w:date="2024-02-22T14:46:00Z">
          <w:r w:rsidR="00621175" w:rsidDel="00201166">
            <w:delText xml:space="preserve"> </w:delText>
          </w:r>
        </w:del>
      </w:ins>
      <w:del w:id="20057" w:author="Houyem Rais" w:date="2024-02-22T14:46:00Z">
        <w:r w:rsidR="002A38AA" w:rsidRPr="00343F01" w:rsidDel="00201166">
          <w:delText xml:space="preserve">aboutissant </w:delText>
        </w:r>
        <w:r w:rsidR="00D10B73" w:rsidRPr="00343F01" w:rsidDel="00201166">
          <w:delText xml:space="preserve">à des VAN du secteur public négatives, </w:delText>
        </w:r>
      </w:del>
      <w:ins w:id="20058" w:author="Mohamed Amine Sdiri" w:date="2023-11-29T09:58:00Z">
        <w:del w:id="20059" w:author="Houyem Rais" w:date="2024-02-22T14:46:00Z">
          <w:r w:rsidR="00621175" w:rsidDel="00201166">
            <w:delText xml:space="preserve"> </w:delText>
          </w:r>
        </w:del>
      </w:ins>
      <w:del w:id="20060" w:author="Houyem Rais" w:date="2024-02-22T14:46:00Z">
        <w:r w:rsidR="00D10B73" w:rsidRPr="00343F01" w:rsidDel="00201166">
          <w:delText>sauf pour le</w:delText>
        </w:r>
        <w:r w:rsidR="00CF7AF1" w:rsidDel="00201166">
          <w:delText>s</w:delText>
        </w:r>
        <w:r w:rsidR="00D10B73" w:rsidRPr="00343F01" w:rsidDel="00201166">
          <w:delText xml:space="preserve"> lot</w:delText>
        </w:r>
        <w:r w:rsidR="00CF7AF1" w:rsidDel="00201166">
          <w:delText>s</w:delText>
        </w:r>
        <w:r w:rsidR="00D10B73" w:rsidRPr="00343F01" w:rsidDel="00201166">
          <w:delText xml:space="preserve"> contractuel</w:delText>
        </w:r>
        <w:r w:rsidR="00CF7AF1" w:rsidDel="00201166">
          <w:delText>s</w:delText>
        </w:r>
        <w:r w:rsidR="002F1018" w:rsidDel="00201166">
          <w:delText xml:space="preserve"> C,</w:delText>
        </w:r>
        <w:r w:rsidR="00D10B73" w:rsidRPr="00343F01" w:rsidDel="00201166">
          <w:delText xml:space="preserve"> </w:delText>
        </w:r>
      </w:del>
      <w:ins w:id="20061" w:author="Mohamed Amine Sdiri" w:date="2023-11-29T09:58:00Z">
        <w:del w:id="20062" w:author="Houyem Rais" w:date="2024-02-22T14:46:00Z">
          <w:r w:rsidR="00621175" w:rsidDel="00201166">
            <w:delText xml:space="preserve"> </w:delText>
          </w:r>
        </w:del>
      </w:ins>
      <w:del w:id="20063" w:author="Houyem Rais" w:date="2024-02-22T14:46:00Z">
        <w:r w:rsidR="00D10B73" w:rsidRPr="00343F01" w:rsidDel="00201166">
          <w:delText>E</w:delText>
        </w:r>
        <w:r w:rsidR="002207B6" w:rsidRPr="00343F01" w:rsidDel="00201166">
          <w:delText xml:space="preserve"> </w:delText>
        </w:r>
        <w:r w:rsidR="00CF7AF1" w:rsidDel="00201166">
          <w:delText xml:space="preserve">et F </w:delText>
        </w:r>
        <w:r w:rsidR="002207B6" w:rsidRPr="00343F01" w:rsidDel="00201166">
          <w:delText xml:space="preserve">où </w:delText>
        </w:r>
        <w:r w:rsidR="00C82512" w:rsidRPr="00343F01" w:rsidDel="00201166">
          <w:delText xml:space="preserve">le trafic sur </w:delText>
        </w:r>
        <w:r w:rsidR="000F1FD3" w:rsidRPr="00343F01" w:rsidDel="00201166">
          <w:delText>ce</w:delText>
        </w:r>
        <w:r w:rsidR="002F1018" w:rsidDel="00201166">
          <w:delText>s</w:delText>
        </w:r>
        <w:r w:rsidR="00C82512" w:rsidRPr="00343F01" w:rsidDel="00201166">
          <w:delText xml:space="preserve"> tronçon</w:delText>
        </w:r>
        <w:r w:rsidR="002F1018" w:rsidDel="00201166">
          <w:delText xml:space="preserve">s </w:delText>
        </w:r>
        <w:r w:rsidR="0025429D" w:rsidRPr="00343F01" w:rsidDel="00201166">
          <w:delText>génère</w:delText>
        </w:r>
        <w:r w:rsidR="002F1018" w:rsidDel="00201166">
          <w:delText>nt</w:delText>
        </w:r>
        <w:r w:rsidR="0025429D" w:rsidRPr="00343F01" w:rsidDel="00201166">
          <w:delText xml:space="preserve"> assez de revenus pour </w:delText>
        </w:r>
        <w:r w:rsidR="001D15E6" w:rsidRPr="00343F01" w:rsidDel="00201166">
          <w:delText xml:space="preserve">avoir </w:delText>
        </w:r>
        <w:r w:rsidR="00BB0EAF" w:rsidDel="00201166">
          <w:delText>des</w:delText>
        </w:r>
        <w:r w:rsidR="001D15E6" w:rsidRPr="00343F01" w:rsidDel="00201166">
          <w:delText xml:space="preserve"> VAN </w:delText>
        </w:r>
        <w:r w:rsidR="00BB0EAF" w:rsidDel="00201166">
          <w:delText xml:space="preserve">pour le secteur public (sans risques) </w:delText>
        </w:r>
        <w:r w:rsidR="001D15E6" w:rsidRPr="00343F01" w:rsidDel="00201166">
          <w:delText>positive</w:delText>
        </w:r>
        <w:r w:rsidR="00BB0EAF" w:rsidDel="00201166">
          <w:delText>s</w:delText>
        </w:r>
        <w:r w:rsidRPr="00343F01" w:rsidDel="00201166">
          <w:delText xml:space="preserve">. </w:delText>
        </w:r>
      </w:del>
    </w:p>
    <w:p w14:paraId="48690CC0" w14:textId="70C0B309" w:rsidR="00566C6F" w:rsidRPr="00343F01" w:rsidDel="00201166" w:rsidRDefault="00566C6F" w:rsidP="00D62BC5">
      <w:pPr>
        <w:spacing w:before="0" w:after="160"/>
        <w:jc w:val="left"/>
        <w:rPr>
          <w:del w:id="20064" w:author="Houyem Rais" w:date="2024-02-22T14:46:00Z"/>
        </w:rPr>
        <w:pPrChange w:id="20065" w:author="Houyem Rais" w:date="2024-02-22T14:49:00Z">
          <w:pPr/>
        </w:pPrChange>
      </w:pPr>
      <w:del w:id="20066" w:author="Houyem Rais" w:date="2024-02-22T14:46:00Z">
        <w:r w:rsidRPr="00343F01" w:rsidDel="00201166">
          <w:delText xml:space="preserve">Cette analyse suggère que les coûts initiaux, </w:delText>
        </w:r>
      </w:del>
      <w:ins w:id="20067" w:author="Mohamed Amine Sdiri" w:date="2023-11-29T09:58:00Z">
        <w:del w:id="20068" w:author="Houyem Rais" w:date="2024-02-22T14:46:00Z">
          <w:r w:rsidR="00621175" w:rsidDel="00201166">
            <w:delText xml:space="preserve"> </w:delText>
          </w:r>
        </w:del>
      </w:ins>
      <w:del w:id="20069" w:author="Houyem Rais" w:date="2024-02-22T14:46:00Z">
        <w:r w:rsidRPr="00343F01" w:rsidDel="00201166">
          <w:delText xml:space="preserve">les charges d’exploitation et les risques </w:delText>
        </w:r>
        <w:r w:rsidR="008A6D29" w:rsidRPr="00343F01" w:rsidDel="00201166">
          <w:delText xml:space="preserve">qui sont </w:delText>
        </w:r>
        <w:r w:rsidRPr="00343F01" w:rsidDel="00201166">
          <w:delText>assez élevés</w:delText>
        </w:r>
        <w:r w:rsidR="00BA7032" w:rsidDel="00201166">
          <w:delText xml:space="preserve"> </w:delText>
        </w:r>
        <w:r w:rsidR="005E65DA" w:rsidRPr="00343F01" w:rsidDel="00201166">
          <w:delText>ne permettent pas aux différents lots contractuels</w:delText>
        </w:r>
        <w:r w:rsidRPr="00343F01" w:rsidDel="00201166">
          <w:delText xml:space="preserve"> </w:delText>
        </w:r>
        <w:r w:rsidR="00F03871" w:rsidRPr="00343F01" w:rsidDel="00201166">
          <w:delText>d’être</w:delText>
        </w:r>
        <w:r w:rsidRPr="00343F01" w:rsidDel="00201166">
          <w:delText xml:space="preserve"> rentable</w:delText>
        </w:r>
        <w:r w:rsidR="00F03871" w:rsidRPr="00343F01" w:rsidDel="00201166">
          <w:delText>s</w:delText>
        </w:r>
        <w:r w:rsidRPr="00343F01" w:rsidDel="00201166">
          <w:delText xml:space="preserve"> pour </w:delText>
        </w:r>
        <w:r w:rsidR="00F03871" w:rsidRPr="00343F01" w:rsidDel="00201166">
          <w:delText>le secteur public</w:delText>
        </w:r>
        <w:r w:rsidRPr="00343F01" w:rsidDel="00201166">
          <w:delText xml:space="preserve"> si implémenté à travers un </w:delText>
        </w:r>
        <w:r w:rsidR="00F03871" w:rsidRPr="00343F01" w:rsidDel="00201166">
          <w:delText xml:space="preserve">marché public, </w:delText>
        </w:r>
      </w:del>
      <w:ins w:id="20070" w:author="Mohamed Amine Sdiri" w:date="2023-11-29T09:58:00Z">
        <w:del w:id="20071" w:author="Houyem Rais" w:date="2024-02-22T14:46:00Z">
          <w:r w:rsidR="00621175" w:rsidDel="00201166">
            <w:delText xml:space="preserve"> </w:delText>
          </w:r>
        </w:del>
      </w:ins>
      <w:del w:id="20072" w:author="Houyem Rais" w:date="2024-02-22T14:46:00Z">
        <w:r w:rsidR="00F03871" w:rsidRPr="00343F01" w:rsidDel="00201166">
          <w:delText>à l’exception d</w:delText>
        </w:r>
        <w:r w:rsidR="00BA7032" w:rsidDel="00201166">
          <w:delText>es</w:delText>
        </w:r>
        <w:r w:rsidR="00F03871" w:rsidRPr="00343F01" w:rsidDel="00201166">
          <w:delText xml:space="preserve"> lot</w:delText>
        </w:r>
        <w:r w:rsidR="00BA7032" w:rsidDel="00201166">
          <w:delText>s</w:delText>
        </w:r>
        <w:r w:rsidR="00F03871" w:rsidRPr="00343F01" w:rsidDel="00201166">
          <w:delText xml:space="preserve"> </w:delText>
        </w:r>
        <w:r w:rsidR="000B2F0A" w:rsidRPr="00343F01" w:rsidDel="00201166">
          <w:delText xml:space="preserve">contractuel </w:delText>
        </w:r>
        <w:r w:rsidR="00BA7032" w:rsidDel="00201166">
          <w:delText xml:space="preserve">C, </w:delText>
        </w:r>
      </w:del>
      <w:ins w:id="20073" w:author="Mohamed Amine Sdiri" w:date="2023-11-29T09:58:00Z">
        <w:del w:id="20074" w:author="Houyem Rais" w:date="2024-02-22T14:46:00Z">
          <w:r w:rsidR="00621175" w:rsidDel="00201166">
            <w:delText xml:space="preserve"> </w:delText>
          </w:r>
        </w:del>
      </w:ins>
      <w:del w:id="20075" w:author="Houyem Rais" w:date="2024-02-22T14:46:00Z">
        <w:r w:rsidR="000B2F0A" w:rsidRPr="00343F01" w:rsidDel="00201166">
          <w:delText>E</w:delText>
        </w:r>
        <w:r w:rsidR="00BA7032" w:rsidDel="00201166">
          <w:delText xml:space="preserve"> et F</w:delText>
        </w:r>
        <w:r w:rsidRPr="00343F01" w:rsidDel="00201166">
          <w:delText>.</w:delText>
        </w:r>
      </w:del>
    </w:p>
    <w:p w14:paraId="011AFAFE" w14:textId="355F4001" w:rsidR="00566C6F" w:rsidRPr="00343F01" w:rsidDel="00201166" w:rsidRDefault="00566C6F" w:rsidP="00D62BC5">
      <w:pPr>
        <w:spacing w:before="0" w:after="160"/>
        <w:jc w:val="left"/>
        <w:rPr>
          <w:del w:id="20076" w:author="Houyem Rais" w:date="2024-02-22T14:46:00Z"/>
        </w:rPr>
        <w:pPrChange w:id="20077" w:author="Houyem Rais" w:date="2024-02-22T14:49:00Z">
          <w:pPr/>
        </w:pPrChange>
      </w:pPr>
      <w:del w:id="20078" w:author="Houyem Rais" w:date="2024-02-22T14:46:00Z">
        <w:r w:rsidRPr="00343F01" w:rsidDel="00201166">
          <w:delText xml:space="preserve">L’analyse de la VAN et de la Value for Money des autres options permettra de déterminer la meilleure option pour l’Etat pour </w:delText>
        </w:r>
        <w:r w:rsidR="000B2F0A" w:rsidRPr="00343F01" w:rsidDel="00201166">
          <w:delText>les différents lots contractuels</w:delText>
        </w:r>
        <w:r w:rsidRPr="00343F01" w:rsidDel="00201166">
          <w:delText xml:space="preserve">. </w:delText>
        </w:r>
      </w:del>
    </w:p>
    <w:p w14:paraId="637A1323" w14:textId="2227241B" w:rsidR="00566C6F" w:rsidRPr="00343F01" w:rsidDel="00201166" w:rsidRDefault="00566C6F" w:rsidP="00D62BC5">
      <w:pPr>
        <w:spacing w:before="0" w:after="160"/>
        <w:jc w:val="left"/>
        <w:rPr>
          <w:del w:id="20079" w:author="Houyem Rais" w:date="2024-02-22T14:46:00Z"/>
        </w:rPr>
        <w:pPrChange w:id="20080" w:author="Houyem Rais" w:date="2024-02-22T14:49:00Z">
          <w:pPr>
            <w:spacing w:before="0" w:after="160"/>
            <w:jc w:val="left"/>
          </w:pPr>
        </w:pPrChange>
      </w:pPr>
    </w:p>
    <w:p w14:paraId="42143762" w14:textId="009AE993" w:rsidR="00D20A9F" w:rsidRPr="00343F01" w:rsidDel="00201166" w:rsidRDefault="00D20A9F" w:rsidP="00D62BC5">
      <w:pPr>
        <w:spacing w:before="0" w:after="160"/>
        <w:jc w:val="left"/>
        <w:rPr>
          <w:del w:id="20081" w:author="Houyem Rais" w:date="2024-02-22T14:46:00Z"/>
        </w:rPr>
        <w:pPrChange w:id="20082" w:author="Houyem Rais" w:date="2024-02-22T14:49:00Z">
          <w:pPr>
            <w:pStyle w:val="Heading2"/>
          </w:pPr>
        </w:pPrChange>
      </w:pPr>
      <w:bookmarkStart w:id="20083" w:name="_Toc152165418"/>
      <w:del w:id="20084" w:author="Houyem Rais" w:date="2024-02-22T14:46:00Z">
        <w:r w:rsidRPr="00343F01" w:rsidDel="00201166">
          <w:delText>Value for Money pour l’</w:delText>
        </w:r>
        <w:r w:rsidR="00286762" w:rsidRPr="00343F01" w:rsidDel="00201166">
          <w:delText>O</w:delText>
        </w:r>
        <w:r w:rsidRPr="00343F01" w:rsidDel="00201166">
          <w:delText xml:space="preserve">ption </w:delText>
        </w:r>
        <w:r w:rsidR="00286762" w:rsidRPr="00343F01" w:rsidDel="00201166">
          <w:delText xml:space="preserve">1 : </w:delText>
        </w:r>
        <w:r w:rsidRPr="00343F01" w:rsidDel="00201166">
          <w:delText>BOT économique</w:delText>
        </w:r>
        <w:bookmarkEnd w:id="20083"/>
      </w:del>
    </w:p>
    <w:p w14:paraId="2FAD7D8D" w14:textId="165D63CC" w:rsidR="00D20A9F" w:rsidRPr="00343F01" w:rsidDel="00201166" w:rsidRDefault="00D20A9F" w:rsidP="00D62BC5">
      <w:pPr>
        <w:spacing w:before="0" w:after="160"/>
        <w:jc w:val="left"/>
        <w:rPr>
          <w:del w:id="20085" w:author="Houyem Rais" w:date="2024-02-22T14:46:00Z"/>
        </w:rPr>
        <w:pPrChange w:id="20086" w:author="Houyem Rais" w:date="2024-02-22T14:49:00Z">
          <w:pPr/>
        </w:pPrChange>
      </w:pPr>
      <w:del w:id="20087" w:author="Houyem Rais" w:date="2024-02-22T14:46:00Z">
        <w:r w:rsidRPr="00343F01" w:rsidDel="00201166">
          <w:delText xml:space="preserve">Le coût total du projet pour l’Etat, </w:delText>
        </w:r>
      </w:del>
      <w:ins w:id="20088" w:author="Mohamed Amine Sdiri" w:date="2023-11-29T09:58:00Z">
        <w:del w:id="20089" w:author="Houyem Rais" w:date="2024-02-22T14:46:00Z">
          <w:r w:rsidR="00621175" w:rsidDel="00201166">
            <w:delText xml:space="preserve"> </w:delText>
          </w:r>
        </w:del>
      </w:ins>
      <w:del w:id="20090" w:author="Houyem Rais" w:date="2024-02-22T14:46:00Z">
        <w:r w:rsidRPr="00343F01" w:rsidDel="00201166">
          <w:delText xml:space="preserve">ajusté au risque, </w:delText>
        </w:r>
      </w:del>
      <w:ins w:id="20091" w:author="Mohamed Amine Sdiri" w:date="2023-11-29T09:58:00Z">
        <w:del w:id="20092" w:author="Houyem Rais" w:date="2024-02-22T14:46:00Z">
          <w:r w:rsidR="00621175" w:rsidDel="00201166">
            <w:delText xml:space="preserve"> </w:delText>
          </w:r>
        </w:del>
      </w:ins>
      <w:del w:id="20093" w:author="Houyem Rais" w:date="2024-02-22T14:46:00Z">
        <w:r w:rsidRPr="00343F01" w:rsidDel="00201166">
          <w:delText>en cas de réalisation en BOT économique (avec subvention) pour les différents scénarios de réalisation du projet est décomposé comme suit.</w:delText>
        </w:r>
      </w:del>
    </w:p>
    <w:p w14:paraId="2F55E710" w14:textId="5C800025" w:rsidR="00D20A9F" w:rsidRPr="00343F01" w:rsidDel="00201166" w:rsidRDefault="00D20A9F" w:rsidP="00D62BC5">
      <w:pPr>
        <w:spacing w:before="0" w:after="160"/>
        <w:jc w:val="left"/>
        <w:rPr>
          <w:del w:id="20094" w:author="Houyem Rais" w:date="2024-02-22T14:46:00Z"/>
        </w:rPr>
        <w:pPrChange w:id="20095" w:author="Houyem Rais" w:date="2024-02-22T14:49:00Z">
          <w:pPr>
            <w:pStyle w:val="Caption"/>
          </w:pPr>
        </w:pPrChange>
      </w:pPr>
      <w:bookmarkStart w:id="20096" w:name="_Toc152165513"/>
      <w:del w:id="20097"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20098" w:author="Mohamed Amine Sdiri" w:date="2023-11-29T15:48:00Z">
        <w:del w:id="20099" w:author="Houyem Rais" w:date="2024-02-22T14:46:00Z">
          <w:r w:rsidR="002B5C95" w:rsidDel="00201166">
            <w:rPr>
              <w:noProof/>
            </w:rPr>
            <w:delText>75</w:delText>
          </w:r>
        </w:del>
      </w:ins>
      <w:del w:id="20100" w:author="Houyem Rais" w:date="2024-02-22T14:46:00Z">
        <w:r w:rsidR="00194FD1" w:rsidDel="00201166">
          <w:rPr>
            <w:noProof/>
          </w:rPr>
          <w:delText>76</w:delText>
        </w:r>
        <w:r w:rsidR="00B0561B" w:rsidDel="00201166">
          <w:rPr>
            <w:noProof/>
          </w:rPr>
          <w:fldChar w:fldCharType="end"/>
        </w:r>
        <w:r w:rsidRPr="00343F01" w:rsidDel="00201166">
          <w:delText xml:space="preserve"> Value for Money pour l’option BOT économique (avec subvention)</w:delText>
        </w:r>
        <w:bookmarkEnd w:id="20096"/>
      </w:del>
    </w:p>
    <w:tbl>
      <w:tblPr>
        <w:tblStyle w:val="TableGrid"/>
        <w:tblW w:w="9004" w:type="dxa"/>
        <w:tblLook w:val="04A0" w:firstRow="1" w:lastRow="0" w:firstColumn="1" w:lastColumn="0" w:noHBand="0" w:noVBand="1"/>
      </w:tblPr>
      <w:tblGrid>
        <w:gridCol w:w="3681"/>
        <w:gridCol w:w="919"/>
        <w:gridCol w:w="919"/>
        <w:gridCol w:w="919"/>
        <w:gridCol w:w="844"/>
        <w:gridCol w:w="879"/>
        <w:gridCol w:w="843"/>
      </w:tblGrid>
      <w:tr w:rsidR="00C47D06" w:rsidRPr="000C7B8A" w:rsidDel="00201166" w14:paraId="63FE9F3F" w14:textId="608070A9" w:rsidTr="00B442DB">
        <w:trPr>
          <w:tblHeader/>
          <w:del w:id="20101" w:author="Houyem Rais" w:date="2024-02-22T14:46:00Z"/>
        </w:trPr>
        <w:tc>
          <w:tcPr>
            <w:tcW w:w="3681" w:type="dxa"/>
            <w:shd w:val="clear" w:color="auto" w:fill="F2F2F2" w:themeFill="background1" w:themeFillShade="F2"/>
            <w:vAlign w:val="center"/>
          </w:tcPr>
          <w:p w14:paraId="67E34C55" w14:textId="567C2C10" w:rsidR="00C47D06" w:rsidRPr="000C7B8A" w:rsidDel="00201166" w:rsidRDefault="00C47D06" w:rsidP="00D62BC5">
            <w:pPr>
              <w:spacing w:before="0" w:after="160"/>
              <w:jc w:val="left"/>
              <w:rPr>
                <w:del w:id="20102" w:author="Houyem Rais" w:date="2024-02-22T14:46:00Z"/>
                <w:rFonts w:asciiTheme="minorHAnsi" w:hAnsiTheme="minorHAnsi" w:cstheme="minorHAnsi"/>
                <w:sz w:val="16"/>
                <w:szCs w:val="16"/>
                <w:lang w:val="fr-FR"/>
              </w:rPr>
              <w:pPrChange w:id="20103" w:author="Houyem Rais" w:date="2024-02-22T14:49:00Z">
                <w:pPr>
                  <w:spacing w:before="40" w:after="40"/>
                </w:pPr>
              </w:pPrChange>
            </w:pPr>
            <w:del w:id="20104" w:author="Houyem Rais" w:date="2024-02-22T14:46:00Z">
              <w:r w:rsidRPr="000C7B8A" w:rsidDel="00201166">
                <w:rPr>
                  <w:rFonts w:asciiTheme="minorHAnsi" w:hAnsiTheme="minorHAnsi" w:cstheme="minorHAnsi"/>
                  <w:b/>
                  <w:bCs/>
                  <w:sz w:val="16"/>
                  <w:szCs w:val="16"/>
                  <w:lang w:val="fr-FR"/>
                </w:rPr>
                <w:delText>VAN (M</w:delText>
              </w:r>
              <w:r w:rsidR="0095170C" w:rsidRPr="000C7B8A" w:rsidDel="00201166">
                <w:rPr>
                  <w:rFonts w:asciiTheme="minorHAnsi" w:hAnsiTheme="minorHAnsi" w:cstheme="minorHAnsi"/>
                  <w:b/>
                  <w:bCs/>
                  <w:sz w:val="16"/>
                  <w:szCs w:val="16"/>
                  <w:lang w:val="fr-FR"/>
                </w:rPr>
                <w:delText>USD</w:delText>
              </w:r>
              <w:r w:rsidRPr="000C7B8A" w:rsidDel="00201166">
                <w:rPr>
                  <w:rFonts w:asciiTheme="minorHAnsi" w:hAnsiTheme="minorHAnsi" w:cstheme="minorHAnsi"/>
                  <w:b/>
                  <w:bCs/>
                  <w:sz w:val="16"/>
                  <w:szCs w:val="16"/>
                  <w:lang w:val="fr-FR"/>
                </w:rPr>
                <w:delText>)</w:delText>
              </w:r>
            </w:del>
          </w:p>
        </w:tc>
        <w:tc>
          <w:tcPr>
            <w:tcW w:w="919" w:type="dxa"/>
            <w:shd w:val="clear" w:color="auto" w:fill="F2F2F2" w:themeFill="background1" w:themeFillShade="F2"/>
            <w:vAlign w:val="center"/>
          </w:tcPr>
          <w:p w14:paraId="15F43651" w14:textId="1D8B0A3E" w:rsidR="00C47D06" w:rsidRPr="000C7B8A" w:rsidDel="00201166" w:rsidRDefault="00C47D06" w:rsidP="00D62BC5">
            <w:pPr>
              <w:spacing w:before="0" w:after="160"/>
              <w:jc w:val="left"/>
              <w:rPr>
                <w:del w:id="20105" w:author="Houyem Rais" w:date="2024-02-22T14:46:00Z"/>
                <w:rFonts w:asciiTheme="minorHAnsi" w:hAnsiTheme="minorHAnsi" w:cstheme="minorHAnsi"/>
                <w:sz w:val="16"/>
                <w:szCs w:val="16"/>
                <w:lang w:val="fr-FR"/>
              </w:rPr>
              <w:pPrChange w:id="20106" w:author="Houyem Rais" w:date="2024-02-22T14:49:00Z">
                <w:pPr>
                  <w:spacing w:before="40" w:after="40"/>
                  <w:jc w:val="center"/>
                </w:pPr>
              </w:pPrChange>
            </w:pPr>
            <w:del w:id="20107" w:author="Houyem Rais" w:date="2024-02-22T14:46:00Z">
              <w:r w:rsidRPr="000C7B8A" w:rsidDel="00201166">
                <w:rPr>
                  <w:rFonts w:asciiTheme="minorHAnsi" w:hAnsiTheme="minorHAnsi" w:cstheme="minorHAnsi"/>
                  <w:b/>
                  <w:bCs/>
                  <w:sz w:val="16"/>
                  <w:szCs w:val="16"/>
                  <w:lang w:val="fr-FR"/>
                </w:rPr>
                <w:delText>Lot A</w:delText>
              </w:r>
            </w:del>
          </w:p>
        </w:tc>
        <w:tc>
          <w:tcPr>
            <w:tcW w:w="919" w:type="dxa"/>
            <w:shd w:val="clear" w:color="auto" w:fill="F2F2F2" w:themeFill="background1" w:themeFillShade="F2"/>
            <w:vAlign w:val="center"/>
          </w:tcPr>
          <w:p w14:paraId="54D4884F" w14:textId="09023B5C" w:rsidR="00C47D06" w:rsidRPr="000C7B8A" w:rsidDel="00201166" w:rsidRDefault="00C47D06" w:rsidP="00D62BC5">
            <w:pPr>
              <w:spacing w:before="0" w:after="160"/>
              <w:jc w:val="left"/>
              <w:rPr>
                <w:del w:id="20108" w:author="Houyem Rais" w:date="2024-02-22T14:46:00Z"/>
                <w:rFonts w:asciiTheme="minorHAnsi" w:hAnsiTheme="minorHAnsi" w:cstheme="minorHAnsi"/>
                <w:sz w:val="16"/>
                <w:szCs w:val="16"/>
                <w:lang w:val="fr-FR"/>
              </w:rPr>
              <w:pPrChange w:id="20109" w:author="Houyem Rais" w:date="2024-02-22T14:49:00Z">
                <w:pPr>
                  <w:spacing w:before="40" w:after="40"/>
                  <w:jc w:val="center"/>
                </w:pPr>
              </w:pPrChange>
            </w:pPr>
            <w:del w:id="20110" w:author="Houyem Rais" w:date="2024-02-22T14:46:00Z">
              <w:r w:rsidRPr="000C7B8A" w:rsidDel="00201166">
                <w:rPr>
                  <w:rFonts w:asciiTheme="minorHAnsi" w:hAnsiTheme="minorHAnsi" w:cstheme="minorHAnsi"/>
                  <w:b/>
                  <w:bCs/>
                  <w:sz w:val="16"/>
                  <w:szCs w:val="16"/>
                  <w:lang w:val="fr-FR"/>
                </w:rPr>
                <w:delText>Lot B</w:delText>
              </w:r>
            </w:del>
          </w:p>
        </w:tc>
        <w:tc>
          <w:tcPr>
            <w:tcW w:w="919" w:type="dxa"/>
            <w:shd w:val="clear" w:color="auto" w:fill="F2F2F2" w:themeFill="background1" w:themeFillShade="F2"/>
            <w:vAlign w:val="center"/>
          </w:tcPr>
          <w:p w14:paraId="787E1217" w14:textId="1ECDB081" w:rsidR="00C47D06" w:rsidRPr="000C7B8A" w:rsidDel="00201166" w:rsidRDefault="00C47D06" w:rsidP="00D62BC5">
            <w:pPr>
              <w:spacing w:before="0" w:after="160"/>
              <w:jc w:val="left"/>
              <w:rPr>
                <w:del w:id="20111" w:author="Houyem Rais" w:date="2024-02-22T14:46:00Z"/>
                <w:rFonts w:asciiTheme="minorHAnsi" w:hAnsiTheme="minorHAnsi" w:cstheme="minorHAnsi"/>
                <w:sz w:val="16"/>
                <w:szCs w:val="16"/>
                <w:lang w:val="fr-FR"/>
              </w:rPr>
              <w:pPrChange w:id="20112" w:author="Houyem Rais" w:date="2024-02-22T14:49:00Z">
                <w:pPr>
                  <w:spacing w:before="40" w:after="40"/>
                  <w:jc w:val="center"/>
                </w:pPr>
              </w:pPrChange>
            </w:pPr>
            <w:del w:id="20113" w:author="Houyem Rais" w:date="2024-02-22T14:46:00Z">
              <w:r w:rsidRPr="000C7B8A" w:rsidDel="00201166">
                <w:rPr>
                  <w:rFonts w:asciiTheme="minorHAnsi" w:hAnsiTheme="minorHAnsi" w:cstheme="minorHAnsi"/>
                  <w:b/>
                  <w:bCs/>
                  <w:sz w:val="16"/>
                  <w:szCs w:val="16"/>
                  <w:lang w:val="fr-FR"/>
                </w:rPr>
                <w:delText>Lot C</w:delText>
              </w:r>
            </w:del>
          </w:p>
        </w:tc>
        <w:tc>
          <w:tcPr>
            <w:tcW w:w="844" w:type="dxa"/>
            <w:shd w:val="clear" w:color="auto" w:fill="F2F2F2" w:themeFill="background1" w:themeFillShade="F2"/>
            <w:vAlign w:val="center"/>
          </w:tcPr>
          <w:p w14:paraId="178902EE" w14:textId="16527A1E" w:rsidR="00C47D06" w:rsidRPr="000C7B8A" w:rsidDel="00201166" w:rsidRDefault="00C47D06" w:rsidP="00D62BC5">
            <w:pPr>
              <w:spacing w:before="0" w:after="160"/>
              <w:jc w:val="left"/>
              <w:rPr>
                <w:del w:id="20114" w:author="Houyem Rais" w:date="2024-02-22T14:46:00Z"/>
                <w:rFonts w:asciiTheme="minorHAnsi" w:hAnsiTheme="minorHAnsi" w:cstheme="minorHAnsi"/>
                <w:sz w:val="16"/>
                <w:szCs w:val="16"/>
                <w:lang w:val="fr-FR"/>
              </w:rPr>
              <w:pPrChange w:id="20115" w:author="Houyem Rais" w:date="2024-02-22T14:49:00Z">
                <w:pPr>
                  <w:spacing w:before="40" w:after="40"/>
                  <w:jc w:val="center"/>
                </w:pPr>
              </w:pPrChange>
            </w:pPr>
            <w:del w:id="20116" w:author="Houyem Rais" w:date="2024-02-22T14:46:00Z">
              <w:r w:rsidRPr="000C7B8A" w:rsidDel="00201166">
                <w:rPr>
                  <w:rFonts w:asciiTheme="minorHAnsi" w:hAnsiTheme="minorHAnsi" w:cstheme="minorHAnsi"/>
                  <w:b/>
                  <w:bCs/>
                  <w:sz w:val="16"/>
                  <w:szCs w:val="16"/>
                  <w:lang w:val="fr-FR"/>
                </w:rPr>
                <w:delText>Lot D</w:delText>
              </w:r>
            </w:del>
          </w:p>
        </w:tc>
        <w:tc>
          <w:tcPr>
            <w:tcW w:w="879" w:type="dxa"/>
            <w:shd w:val="clear" w:color="auto" w:fill="F2F2F2" w:themeFill="background1" w:themeFillShade="F2"/>
            <w:vAlign w:val="center"/>
          </w:tcPr>
          <w:p w14:paraId="7E4220A0" w14:textId="718586EB" w:rsidR="00C47D06" w:rsidRPr="000C7B8A" w:rsidDel="00201166" w:rsidRDefault="00C47D06" w:rsidP="00D62BC5">
            <w:pPr>
              <w:spacing w:before="0" w:after="160"/>
              <w:jc w:val="left"/>
              <w:rPr>
                <w:del w:id="20117" w:author="Houyem Rais" w:date="2024-02-22T14:46:00Z"/>
                <w:rFonts w:asciiTheme="minorHAnsi" w:hAnsiTheme="minorHAnsi" w:cstheme="minorHAnsi"/>
                <w:sz w:val="16"/>
                <w:szCs w:val="16"/>
                <w:lang w:val="fr-FR"/>
              </w:rPr>
              <w:pPrChange w:id="20118" w:author="Houyem Rais" w:date="2024-02-22T14:49:00Z">
                <w:pPr>
                  <w:spacing w:before="40" w:after="40"/>
                  <w:jc w:val="center"/>
                </w:pPr>
              </w:pPrChange>
            </w:pPr>
            <w:del w:id="20119" w:author="Houyem Rais" w:date="2024-02-22T14:46:00Z">
              <w:r w:rsidRPr="000C7B8A" w:rsidDel="00201166">
                <w:rPr>
                  <w:rFonts w:asciiTheme="minorHAnsi" w:hAnsiTheme="minorHAnsi" w:cstheme="minorHAnsi"/>
                  <w:b/>
                  <w:bCs/>
                  <w:sz w:val="16"/>
                  <w:szCs w:val="16"/>
                  <w:lang w:val="fr-FR"/>
                </w:rPr>
                <w:delText>Lot E</w:delText>
              </w:r>
            </w:del>
          </w:p>
        </w:tc>
        <w:tc>
          <w:tcPr>
            <w:tcW w:w="843" w:type="dxa"/>
            <w:shd w:val="clear" w:color="auto" w:fill="F2F2F2" w:themeFill="background1" w:themeFillShade="F2"/>
            <w:vAlign w:val="center"/>
          </w:tcPr>
          <w:p w14:paraId="49EA94DB" w14:textId="53F10603" w:rsidR="00C47D06" w:rsidRPr="000C7B8A" w:rsidDel="00201166" w:rsidRDefault="00C47D06" w:rsidP="00D62BC5">
            <w:pPr>
              <w:spacing w:before="0" w:after="160"/>
              <w:jc w:val="left"/>
              <w:rPr>
                <w:del w:id="20120" w:author="Houyem Rais" w:date="2024-02-22T14:46:00Z"/>
                <w:rFonts w:asciiTheme="minorHAnsi" w:hAnsiTheme="minorHAnsi" w:cstheme="minorHAnsi"/>
                <w:sz w:val="16"/>
                <w:szCs w:val="16"/>
                <w:lang w:val="fr-FR"/>
              </w:rPr>
              <w:pPrChange w:id="20121" w:author="Houyem Rais" w:date="2024-02-22T14:49:00Z">
                <w:pPr>
                  <w:spacing w:before="40" w:after="40"/>
                  <w:jc w:val="center"/>
                </w:pPr>
              </w:pPrChange>
            </w:pPr>
            <w:del w:id="20122" w:author="Houyem Rais" w:date="2024-02-22T14:46:00Z">
              <w:r w:rsidRPr="000C7B8A" w:rsidDel="00201166">
                <w:rPr>
                  <w:rFonts w:asciiTheme="minorHAnsi" w:hAnsiTheme="minorHAnsi" w:cstheme="minorHAnsi"/>
                  <w:b/>
                  <w:bCs/>
                  <w:sz w:val="16"/>
                  <w:szCs w:val="16"/>
                  <w:lang w:val="fr-FR"/>
                </w:rPr>
                <w:delText>Lot F</w:delText>
              </w:r>
            </w:del>
          </w:p>
        </w:tc>
      </w:tr>
      <w:tr w:rsidR="000C7B8A" w:rsidRPr="000C7B8A" w:rsidDel="00201166" w14:paraId="739B1B0C" w14:textId="2ADAFC58" w:rsidTr="00B442DB">
        <w:trPr>
          <w:del w:id="20123" w:author="Houyem Rais" w:date="2024-02-22T14:46:00Z"/>
        </w:trPr>
        <w:tc>
          <w:tcPr>
            <w:tcW w:w="3681" w:type="dxa"/>
            <w:vAlign w:val="center"/>
          </w:tcPr>
          <w:p w14:paraId="0EBED367" w14:textId="4F5A1CB8" w:rsidR="000C7B8A" w:rsidRPr="000C7B8A" w:rsidDel="00201166" w:rsidRDefault="000C7B8A" w:rsidP="00D62BC5">
            <w:pPr>
              <w:spacing w:before="0" w:after="160"/>
              <w:jc w:val="left"/>
              <w:rPr>
                <w:del w:id="20124" w:author="Houyem Rais" w:date="2024-02-22T14:46:00Z"/>
                <w:rFonts w:asciiTheme="minorHAnsi" w:hAnsiTheme="minorHAnsi" w:cstheme="minorHAnsi"/>
                <w:sz w:val="16"/>
                <w:szCs w:val="16"/>
                <w:lang w:val="fr-FR"/>
              </w:rPr>
              <w:pPrChange w:id="20125" w:author="Houyem Rais" w:date="2024-02-22T14:49:00Z">
                <w:pPr>
                  <w:spacing w:before="40" w:after="40"/>
                  <w:jc w:val="left"/>
                </w:pPr>
              </w:pPrChange>
            </w:pPr>
            <w:del w:id="20126" w:author="Houyem Rais" w:date="2024-02-22T14:46:00Z">
              <w:r w:rsidRPr="000C7B8A" w:rsidDel="00201166">
                <w:rPr>
                  <w:rFonts w:asciiTheme="minorHAnsi" w:hAnsiTheme="minorHAnsi" w:cstheme="minorHAnsi"/>
                  <w:sz w:val="16"/>
                  <w:szCs w:val="16"/>
                  <w:lang w:val="fr-FR"/>
                </w:rPr>
                <w:delText>VAN du service de la dette du secteur public</w:delText>
              </w:r>
            </w:del>
          </w:p>
        </w:tc>
        <w:tc>
          <w:tcPr>
            <w:tcW w:w="919" w:type="dxa"/>
            <w:vAlign w:val="center"/>
          </w:tcPr>
          <w:p w14:paraId="49C0D07D" w14:textId="335B2B74" w:rsidR="000C7B8A" w:rsidRPr="000C7B8A" w:rsidDel="00201166" w:rsidRDefault="000C7B8A" w:rsidP="00D62BC5">
            <w:pPr>
              <w:spacing w:before="0" w:after="160"/>
              <w:jc w:val="left"/>
              <w:rPr>
                <w:del w:id="20127" w:author="Houyem Rais" w:date="2024-02-22T14:46:00Z"/>
                <w:rFonts w:asciiTheme="minorHAnsi" w:hAnsiTheme="minorHAnsi" w:cstheme="minorHAnsi"/>
                <w:sz w:val="16"/>
                <w:szCs w:val="16"/>
                <w:lang w:val="fr-FR"/>
              </w:rPr>
              <w:pPrChange w:id="20128" w:author="Houyem Rais" w:date="2024-02-22T14:49:00Z">
                <w:pPr>
                  <w:spacing w:before="40" w:after="40"/>
                  <w:jc w:val="center"/>
                </w:pPr>
              </w:pPrChange>
            </w:pPr>
            <w:del w:id="20129" w:author="Houyem Rais" w:date="2024-02-22T14:46:00Z">
              <w:r w:rsidRPr="000C7B8A" w:rsidDel="00201166">
                <w:rPr>
                  <w:rFonts w:asciiTheme="minorHAnsi" w:hAnsiTheme="minorHAnsi" w:cstheme="minorHAnsi"/>
                  <w:sz w:val="16"/>
                  <w:szCs w:val="16"/>
                </w:rPr>
                <w:delText>-186,2</w:delText>
              </w:r>
            </w:del>
          </w:p>
        </w:tc>
        <w:tc>
          <w:tcPr>
            <w:tcW w:w="919" w:type="dxa"/>
            <w:vAlign w:val="center"/>
          </w:tcPr>
          <w:p w14:paraId="050B1C7D" w14:textId="23CB9454" w:rsidR="000C7B8A" w:rsidRPr="000C7B8A" w:rsidDel="00201166" w:rsidRDefault="000C7B8A" w:rsidP="00D62BC5">
            <w:pPr>
              <w:spacing w:before="0" w:after="160"/>
              <w:jc w:val="left"/>
              <w:rPr>
                <w:del w:id="20130" w:author="Houyem Rais" w:date="2024-02-22T14:46:00Z"/>
                <w:rFonts w:asciiTheme="minorHAnsi" w:hAnsiTheme="minorHAnsi" w:cstheme="minorHAnsi"/>
                <w:sz w:val="16"/>
                <w:szCs w:val="16"/>
                <w:lang w:val="fr-FR"/>
              </w:rPr>
              <w:pPrChange w:id="20131" w:author="Houyem Rais" w:date="2024-02-22T14:49:00Z">
                <w:pPr>
                  <w:spacing w:before="40" w:after="40"/>
                  <w:jc w:val="center"/>
                </w:pPr>
              </w:pPrChange>
            </w:pPr>
            <w:del w:id="20132" w:author="Houyem Rais" w:date="2024-02-22T14:46:00Z">
              <w:r w:rsidRPr="000C7B8A" w:rsidDel="00201166">
                <w:rPr>
                  <w:rFonts w:asciiTheme="minorHAnsi" w:hAnsiTheme="minorHAnsi" w:cstheme="minorHAnsi"/>
                  <w:sz w:val="16"/>
                  <w:szCs w:val="16"/>
                </w:rPr>
                <w:delText>-225,3</w:delText>
              </w:r>
            </w:del>
          </w:p>
        </w:tc>
        <w:tc>
          <w:tcPr>
            <w:tcW w:w="919" w:type="dxa"/>
            <w:vAlign w:val="center"/>
          </w:tcPr>
          <w:p w14:paraId="1650890E" w14:textId="0B97E9CE" w:rsidR="000C7B8A" w:rsidRPr="000C7B8A" w:rsidDel="00201166" w:rsidRDefault="000C7B8A" w:rsidP="00D62BC5">
            <w:pPr>
              <w:spacing w:before="0" w:after="160"/>
              <w:jc w:val="left"/>
              <w:rPr>
                <w:del w:id="20133" w:author="Houyem Rais" w:date="2024-02-22T14:46:00Z"/>
                <w:rFonts w:asciiTheme="minorHAnsi" w:hAnsiTheme="minorHAnsi" w:cstheme="minorHAnsi"/>
                <w:sz w:val="16"/>
                <w:szCs w:val="16"/>
                <w:lang w:val="fr-FR"/>
              </w:rPr>
              <w:pPrChange w:id="20134" w:author="Houyem Rais" w:date="2024-02-22T14:49:00Z">
                <w:pPr>
                  <w:spacing w:before="40" w:after="40"/>
                  <w:jc w:val="center"/>
                </w:pPr>
              </w:pPrChange>
            </w:pPr>
            <w:del w:id="20135" w:author="Houyem Rais" w:date="2024-02-22T14:46:00Z">
              <w:r w:rsidRPr="000C7B8A" w:rsidDel="00201166">
                <w:rPr>
                  <w:rFonts w:asciiTheme="minorHAnsi" w:hAnsiTheme="minorHAnsi" w:cstheme="minorHAnsi"/>
                  <w:sz w:val="16"/>
                  <w:szCs w:val="16"/>
                </w:rPr>
                <w:delText>-39,7</w:delText>
              </w:r>
            </w:del>
          </w:p>
        </w:tc>
        <w:tc>
          <w:tcPr>
            <w:tcW w:w="844" w:type="dxa"/>
            <w:vAlign w:val="center"/>
          </w:tcPr>
          <w:p w14:paraId="2AA6A6EB" w14:textId="0ADAFE9E" w:rsidR="000C7B8A" w:rsidRPr="000C7B8A" w:rsidDel="00201166" w:rsidRDefault="000C7B8A" w:rsidP="00D62BC5">
            <w:pPr>
              <w:spacing w:before="0" w:after="160"/>
              <w:jc w:val="left"/>
              <w:rPr>
                <w:del w:id="20136" w:author="Houyem Rais" w:date="2024-02-22T14:46:00Z"/>
                <w:rFonts w:asciiTheme="minorHAnsi" w:hAnsiTheme="minorHAnsi" w:cstheme="minorHAnsi"/>
                <w:sz w:val="16"/>
                <w:szCs w:val="16"/>
                <w:lang w:val="fr-FR"/>
              </w:rPr>
              <w:pPrChange w:id="20137" w:author="Houyem Rais" w:date="2024-02-22T14:49:00Z">
                <w:pPr>
                  <w:spacing w:before="40" w:after="40"/>
                  <w:jc w:val="center"/>
                </w:pPr>
              </w:pPrChange>
            </w:pPr>
            <w:del w:id="20138" w:author="Houyem Rais" w:date="2024-02-22T14:46:00Z">
              <w:r w:rsidRPr="000C7B8A" w:rsidDel="00201166">
                <w:rPr>
                  <w:rFonts w:asciiTheme="minorHAnsi" w:hAnsiTheme="minorHAnsi" w:cstheme="minorHAnsi"/>
                  <w:sz w:val="16"/>
                  <w:szCs w:val="16"/>
                </w:rPr>
                <w:delText>-647,7</w:delText>
              </w:r>
            </w:del>
          </w:p>
        </w:tc>
        <w:tc>
          <w:tcPr>
            <w:tcW w:w="879" w:type="dxa"/>
            <w:vAlign w:val="center"/>
          </w:tcPr>
          <w:p w14:paraId="565E4E20" w14:textId="11ACC19B" w:rsidR="000C7B8A" w:rsidRPr="000C7B8A" w:rsidDel="00201166" w:rsidRDefault="000C7B8A" w:rsidP="00D62BC5">
            <w:pPr>
              <w:spacing w:before="0" w:after="160"/>
              <w:jc w:val="left"/>
              <w:rPr>
                <w:del w:id="20139" w:author="Houyem Rais" w:date="2024-02-22T14:46:00Z"/>
                <w:rFonts w:asciiTheme="minorHAnsi" w:hAnsiTheme="minorHAnsi" w:cstheme="minorHAnsi"/>
                <w:sz w:val="16"/>
                <w:szCs w:val="16"/>
                <w:lang w:val="fr-FR"/>
              </w:rPr>
              <w:pPrChange w:id="20140" w:author="Houyem Rais" w:date="2024-02-22T14:49:00Z">
                <w:pPr>
                  <w:spacing w:before="40" w:after="40"/>
                  <w:jc w:val="center"/>
                </w:pPr>
              </w:pPrChange>
            </w:pPr>
            <w:del w:id="20141" w:author="Houyem Rais" w:date="2024-02-22T14:46:00Z">
              <w:r w:rsidRPr="000C7B8A" w:rsidDel="00201166">
                <w:rPr>
                  <w:rFonts w:asciiTheme="minorHAnsi" w:hAnsiTheme="minorHAnsi" w:cstheme="minorHAnsi"/>
                  <w:sz w:val="16"/>
                  <w:szCs w:val="16"/>
                </w:rPr>
                <w:delText>-159,3</w:delText>
              </w:r>
            </w:del>
          </w:p>
        </w:tc>
        <w:tc>
          <w:tcPr>
            <w:tcW w:w="843" w:type="dxa"/>
            <w:vAlign w:val="center"/>
          </w:tcPr>
          <w:p w14:paraId="7AE809C6" w14:textId="35056406" w:rsidR="000C7B8A" w:rsidRPr="000C7B8A" w:rsidDel="00201166" w:rsidRDefault="000C7B8A" w:rsidP="00D62BC5">
            <w:pPr>
              <w:spacing w:before="0" w:after="160"/>
              <w:jc w:val="left"/>
              <w:rPr>
                <w:del w:id="20142" w:author="Houyem Rais" w:date="2024-02-22T14:46:00Z"/>
                <w:rFonts w:asciiTheme="minorHAnsi" w:hAnsiTheme="minorHAnsi" w:cstheme="minorHAnsi"/>
                <w:sz w:val="16"/>
                <w:szCs w:val="16"/>
                <w:lang w:val="fr-FR"/>
              </w:rPr>
              <w:pPrChange w:id="20143" w:author="Houyem Rais" w:date="2024-02-22T14:49:00Z">
                <w:pPr>
                  <w:spacing w:before="40" w:after="40"/>
                  <w:jc w:val="center"/>
                </w:pPr>
              </w:pPrChange>
            </w:pPr>
            <w:del w:id="20144" w:author="Houyem Rais" w:date="2024-02-22T14:46:00Z">
              <w:r w:rsidRPr="000C7B8A" w:rsidDel="00201166">
                <w:rPr>
                  <w:rFonts w:asciiTheme="minorHAnsi" w:hAnsiTheme="minorHAnsi" w:cstheme="minorHAnsi"/>
                  <w:sz w:val="16"/>
                  <w:szCs w:val="16"/>
                </w:rPr>
                <w:delText>-335,1</w:delText>
              </w:r>
            </w:del>
          </w:p>
        </w:tc>
      </w:tr>
      <w:tr w:rsidR="000C7B8A" w:rsidRPr="000C7B8A" w:rsidDel="00201166" w14:paraId="4A15A79F" w14:textId="2A21A447" w:rsidTr="003671D5">
        <w:trPr>
          <w:del w:id="20145" w:author="Houyem Rais" w:date="2024-02-22T14:46:00Z"/>
        </w:trPr>
        <w:tc>
          <w:tcPr>
            <w:tcW w:w="3681" w:type="dxa"/>
            <w:vAlign w:val="center"/>
          </w:tcPr>
          <w:p w14:paraId="008C9539" w14:textId="236F405A" w:rsidR="000C7B8A" w:rsidRPr="000C7B8A" w:rsidDel="00201166" w:rsidRDefault="000C7B8A" w:rsidP="00D62BC5">
            <w:pPr>
              <w:spacing w:before="0" w:after="160"/>
              <w:jc w:val="left"/>
              <w:rPr>
                <w:del w:id="20146" w:author="Houyem Rais" w:date="2024-02-22T14:46:00Z"/>
                <w:rFonts w:asciiTheme="minorHAnsi" w:hAnsiTheme="minorHAnsi" w:cstheme="minorHAnsi"/>
                <w:sz w:val="16"/>
                <w:szCs w:val="16"/>
                <w:lang w:val="fr-FR"/>
              </w:rPr>
              <w:pPrChange w:id="20147" w:author="Houyem Rais" w:date="2024-02-22T14:49:00Z">
                <w:pPr>
                  <w:spacing w:before="40" w:after="40"/>
                  <w:jc w:val="left"/>
                </w:pPr>
              </w:pPrChange>
            </w:pPr>
            <w:del w:id="20148" w:author="Houyem Rais" w:date="2024-02-22T14:46:00Z">
              <w:r w:rsidRPr="000C7B8A" w:rsidDel="00201166">
                <w:rPr>
                  <w:rFonts w:asciiTheme="minorHAnsi" w:hAnsiTheme="minorHAnsi" w:cstheme="minorHAnsi"/>
                  <w:sz w:val="16"/>
                  <w:szCs w:val="16"/>
                  <w:lang w:val="fr-FR"/>
                </w:rPr>
                <w:delText>VAN des recettes d'exploitation</w:delText>
              </w:r>
            </w:del>
          </w:p>
        </w:tc>
        <w:tc>
          <w:tcPr>
            <w:tcW w:w="919" w:type="dxa"/>
            <w:vAlign w:val="center"/>
          </w:tcPr>
          <w:p w14:paraId="2C456182" w14:textId="0ED3D12E" w:rsidR="000C7B8A" w:rsidRPr="000C7B8A" w:rsidDel="00201166" w:rsidRDefault="000C7B8A" w:rsidP="00D62BC5">
            <w:pPr>
              <w:spacing w:before="0" w:after="160"/>
              <w:jc w:val="left"/>
              <w:rPr>
                <w:del w:id="20149" w:author="Houyem Rais" w:date="2024-02-22T14:46:00Z"/>
                <w:rFonts w:asciiTheme="minorHAnsi" w:hAnsiTheme="minorHAnsi" w:cstheme="minorHAnsi"/>
                <w:sz w:val="16"/>
                <w:szCs w:val="16"/>
                <w:lang w:val="fr-FR"/>
              </w:rPr>
              <w:pPrChange w:id="20150" w:author="Houyem Rais" w:date="2024-02-22T14:49:00Z">
                <w:pPr>
                  <w:spacing w:before="40" w:after="40"/>
                  <w:jc w:val="center"/>
                </w:pPr>
              </w:pPrChange>
            </w:pPr>
            <w:del w:id="20151" w:author="Houyem Rais" w:date="2024-02-22T14:46:00Z">
              <w:r w:rsidRPr="000C7B8A" w:rsidDel="00201166">
                <w:rPr>
                  <w:rFonts w:asciiTheme="minorHAnsi" w:hAnsiTheme="minorHAnsi" w:cstheme="minorHAnsi"/>
                  <w:sz w:val="16"/>
                  <w:szCs w:val="16"/>
                </w:rPr>
                <w:delText>0,0</w:delText>
              </w:r>
            </w:del>
          </w:p>
        </w:tc>
        <w:tc>
          <w:tcPr>
            <w:tcW w:w="919" w:type="dxa"/>
            <w:vAlign w:val="center"/>
          </w:tcPr>
          <w:p w14:paraId="7CBA7BBC" w14:textId="507ABBCC" w:rsidR="000C7B8A" w:rsidRPr="000C7B8A" w:rsidDel="00201166" w:rsidRDefault="000C7B8A" w:rsidP="00D62BC5">
            <w:pPr>
              <w:spacing w:before="0" w:after="160"/>
              <w:jc w:val="left"/>
              <w:rPr>
                <w:del w:id="20152" w:author="Houyem Rais" w:date="2024-02-22T14:46:00Z"/>
                <w:rFonts w:asciiTheme="minorHAnsi" w:hAnsiTheme="minorHAnsi" w:cstheme="minorHAnsi"/>
                <w:sz w:val="16"/>
                <w:szCs w:val="16"/>
                <w:lang w:val="fr-FR"/>
              </w:rPr>
              <w:pPrChange w:id="20153" w:author="Houyem Rais" w:date="2024-02-22T14:49:00Z">
                <w:pPr>
                  <w:spacing w:before="40" w:after="40"/>
                  <w:jc w:val="center"/>
                </w:pPr>
              </w:pPrChange>
            </w:pPr>
            <w:del w:id="20154" w:author="Houyem Rais" w:date="2024-02-22T14:46:00Z">
              <w:r w:rsidRPr="000C7B8A" w:rsidDel="00201166">
                <w:rPr>
                  <w:rFonts w:asciiTheme="minorHAnsi" w:hAnsiTheme="minorHAnsi" w:cstheme="minorHAnsi"/>
                  <w:sz w:val="16"/>
                  <w:szCs w:val="16"/>
                </w:rPr>
                <w:delText>0,0</w:delText>
              </w:r>
            </w:del>
          </w:p>
        </w:tc>
        <w:tc>
          <w:tcPr>
            <w:tcW w:w="919" w:type="dxa"/>
            <w:vAlign w:val="center"/>
          </w:tcPr>
          <w:p w14:paraId="1929D9E4" w14:textId="3C19FB66" w:rsidR="000C7B8A" w:rsidRPr="000C7B8A" w:rsidDel="00201166" w:rsidRDefault="000C7B8A" w:rsidP="00D62BC5">
            <w:pPr>
              <w:spacing w:before="0" w:after="160"/>
              <w:jc w:val="left"/>
              <w:rPr>
                <w:del w:id="20155" w:author="Houyem Rais" w:date="2024-02-22T14:46:00Z"/>
                <w:rFonts w:asciiTheme="minorHAnsi" w:hAnsiTheme="minorHAnsi" w:cstheme="minorHAnsi"/>
                <w:sz w:val="16"/>
                <w:szCs w:val="16"/>
                <w:lang w:val="fr-FR"/>
              </w:rPr>
              <w:pPrChange w:id="20156" w:author="Houyem Rais" w:date="2024-02-22T14:49:00Z">
                <w:pPr>
                  <w:spacing w:before="40" w:after="40"/>
                  <w:jc w:val="center"/>
                </w:pPr>
              </w:pPrChange>
            </w:pPr>
            <w:del w:id="20157" w:author="Houyem Rais" w:date="2024-02-22T14:46:00Z">
              <w:r w:rsidRPr="000C7B8A" w:rsidDel="00201166">
                <w:rPr>
                  <w:rFonts w:asciiTheme="minorHAnsi" w:hAnsiTheme="minorHAnsi" w:cstheme="minorHAnsi"/>
                  <w:sz w:val="16"/>
                  <w:szCs w:val="16"/>
                </w:rPr>
                <w:delText>0,0</w:delText>
              </w:r>
            </w:del>
          </w:p>
        </w:tc>
        <w:tc>
          <w:tcPr>
            <w:tcW w:w="844" w:type="dxa"/>
            <w:vAlign w:val="center"/>
          </w:tcPr>
          <w:p w14:paraId="7598C1FD" w14:textId="46144542" w:rsidR="000C7B8A" w:rsidRPr="000C7B8A" w:rsidDel="00201166" w:rsidRDefault="000C7B8A" w:rsidP="00D62BC5">
            <w:pPr>
              <w:spacing w:before="0" w:after="160"/>
              <w:jc w:val="left"/>
              <w:rPr>
                <w:del w:id="20158" w:author="Houyem Rais" w:date="2024-02-22T14:46:00Z"/>
                <w:rFonts w:asciiTheme="minorHAnsi" w:hAnsiTheme="minorHAnsi" w:cstheme="minorHAnsi"/>
                <w:sz w:val="16"/>
                <w:szCs w:val="16"/>
                <w:lang w:val="fr-FR"/>
              </w:rPr>
              <w:pPrChange w:id="20159" w:author="Houyem Rais" w:date="2024-02-22T14:49:00Z">
                <w:pPr>
                  <w:spacing w:before="40" w:after="40"/>
                  <w:jc w:val="center"/>
                </w:pPr>
              </w:pPrChange>
            </w:pPr>
            <w:del w:id="20160" w:author="Houyem Rais" w:date="2024-02-22T14:46:00Z">
              <w:r w:rsidRPr="000C7B8A" w:rsidDel="00201166">
                <w:rPr>
                  <w:rFonts w:asciiTheme="minorHAnsi" w:hAnsiTheme="minorHAnsi" w:cstheme="minorHAnsi"/>
                  <w:sz w:val="16"/>
                  <w:szCs w:val="16"/>
                </w:rPr>
                <w:delText>0,0</w:delText>
              </w:r>
            </w:del>
          </w:p>
        </w:tc>
        <w:tc>
          <w:tcPr>
            <w:tcW w:w="879" w:type="dxa"/>
            <w:vAlign w:val="center"/>
          </w:tcPr>
          <w:p w14:paraId="0056EFAA" w14:textId="4B606DB3" w:rsidR="000C7B8A" w:rsidRPr="000C7B8A" w:rsidDel="00201166" w:rsidRDefault="000C7B8A" w:rsidP="00D62BC5">
            <w:pPr>
              <w:spacing w:before="0" w:after="160"/>
              <w:jc w:val="left"/>
              <w:rPr>
                <w:del w:id="20161" w:author="Houyem Rais" w:date="2024-02-22T14:46:00Z"/>
                <w:rFonts w:asciiTheme="minorHAnsi" w:hAnsiTheme="minorHAnsi" w:cstheme="minorHAnsi"/>
                <w:sz w:val="16"/>
                <w:szCs w:val="16"/>
                <w:lang w:val="fr-FR"/>
              </w:rPr>
              <w:pPrChange w:id="20162" w:author="Houyem Rais" w:date="2024-02-22T14:49:00Z">
                <w:pPr>
                  <w:spacing w:before="40" w:after="40"/>
                  <w:jc w:val="center"/>
                </w:pPr>
              </w:pPrChange>
            </w:pPr>
            <w:del w:id="20163" w:author="Houyem Rais" w:date="2024-02-22T14:46:00Z">
              <w:r w:rsidRPr="000C7B8A" w:rsidDel="00201166">
                <w:rPr>
                  <w:rFonts w:asciiTheme="minorHAnsi" w:hAnsiTheme="minorHAnsi" w:cstheme="minorHAnsi"/>
                  <w:sz w:val="16"/>
                  <w:szCs w:val="16"/>
                </w:rPr>
                <w:delText>0,0</w:delText>
              </w:r>
            </w:del>
          </w:p>
        </w:tc>
        <w:tc>
          <w:tcPr>
            <w:tcW w:w="843" w:type="dxa"/>
            <w:vAlign w:val="center"/>
          </w:tcPr>
          <w:p w14:paraId="2234FDD7" w14:textId="0EE96057" w:rsidR="000C7B8A" w:rsidRPr="000C7B8A" w:rsidDel="00201166" w:rsidRDefault="000C7B8A" w:rsidP="00D62BC5">
            <w:pPr>
              <w:spacing w:before="0" w:after="160"/>
              <w:jc w:val="left"/>
              <w:rPr>
                <w:del w:id="20164" w:author="Houyem Rais" w:date="2024-02-22T14:46:00Z"/>
                <w:rFonts w:asciiTheme="minorHAnsi" w:hAnsiTheme="minorHAnsi" w:cstheme="minorHAnsi"/>
                <w:sz w:val="16"/>
                <w:szCs w:val="16"/>
                <w:lang w:val="fr-FR"/>
              </w:rPr>
              <w:pPrChange w:id="20165" w:author="Houyem Rais" w:date="2024-02-22T14:49:00Z">
                <w:pPr>
                  <w:spacing w:before="40" w:after="40"/>
                  <w:jc w:val="center"/>
                </w:pPr>
              </w:pPrChange>
            </w:pPr>
            <w:del w:id="20166" w:author="Houyem Rais" w:date="2024-02-22T14:46:00Z">
              <w:r w:rsidRPr="000C7B8A" w:rsidDel="00201166">
                <w:rPr>
                  <w:rFonts w:asciiTheme="minorHAnsi" w:hAnsiTheme="minorHAnsi" w:cstheme="minorHAnsi"/>
                  <w:sz w:val="16"/>
                  <w:szCs w:val="16"/>
                </w:rPr>
                <w:delText>0,0</w:delText>
              </w:r>
            </w:del>
          </w:p>
        </w:tc>
      </w:tr>
      <w:tr w:rsidR="000C7B8A" w:rsidRPr="000C7B8A" w:rsidDel="00201166" w14:paraId="5197C0A6" w14:textId="6A6B30D0" w:rsidTr="003671D5">
        <w:trPr>
          <w:del w:id="20167" w:author="Houyem Rais" w:date="2024-02-22T14:46:00Z"/>
        </w:trPr>
        <w:tc>
          <w:tcPr>
            <w:tcW w:w="3681" w:type="dxa"/>
            <w:vAlign w:val="center"/>
          </w:tcPr>
          <w:p w14:paraId="06E622E3" w14:textId="1C7AC87A" w:rsidR="000C7B8A" w:rsidRPr="000C7B8A" w:rsidDel="00201166" w:rsidRDefault="000C7B8A" w:rsidP="00D62BC5">
            <w:pPr>
              <w:spacing w:before="0" w:after="160"/>
              <w:jc w:val="left"/>
              <w:rPr>
                <w:del w:id="20168" w:author="Houyem Rais" w:date="2024-02-22T14:46:00Z"/>
                <w:rFonts w:asciiTheme="minorHAnsi" w:hAnsiTheme="minorHAnsi" w:cstheme="minorHAnsi"/>
                <w:sz w:val="16"/>
                <w:szCs w:val="16"/>
                <w:lang w:val="fr-FR"/>
              </w:rPr>
              <w:pPrChange w:id="20169" w:author="Houyem Rais" w:date="2024-02-22T14:49:00Z">
                <w:pPr>
                  <w:spacing w:before="40" w:after="40"/>
                  <w:jc w:val="left"/>
                </w:pPr>
              </w:pPrChange>
            </w:pPr>
            <w:del w:id="20170" w:author="Houyem Rais" w:date="2024-02-22T14:46:00Z">
              <w:r w:rsidRPr="000C7B8A" w:rsidDel="00201166">
                <w:rPr>
                  <w:rFonts w:asciiTheme="minorHAnsi" w:hAnsiTheme="minorHAnsi" w:cstheme="minorHAnsi"/>
                  <w:sz w:val="16"/>
                  <w:szCs w:val="16"/>
                  <w:lang w:val="fr-FR"/>
                </w:rPr>
                <w:delText>VAN des OPEX (coûts d'exploit.-maint.-renouv. pour le sect. Public)</w:delText>
              </w:r>
            </w:del>
          </w:p>
        </w:tc>
        <w:tc>
          <w:tcPr>
            <w:tcW w:w="919" w:type="dxa"/>
            <w:vAlign w:val="center"/>
          </w:tcPr>
          <w:p w14:paraId="45D5067A" w14:textId="4D74E477" w:rsidR="000C7B8A" w:rsidRPr="000C7B8A" w:rsidDel="00201166" w:rsidRDefault="000C7B8A" w:rsidP="00D62BC5">
            <w:pPr>
              <w:spacing w:before="0" w:after="160"/>
              <w:jc w:val="left"/>
              <w:rPr>
                <w:del w:id="20171" w:author="Houyem Rais" w:date="2024-02-22T14:46:00Z"/>
                <w:rFonts w:asciiTheme="minorHAnsi" w:hAnsiTheme="minorHAnsi" w:cstheme="minorHAnsi"/>
                <w:sz w:val="16"/>
                <w:szCs w:val="16"/>
                <w:lang w:val="fr-FR"/>
              </w:rPr>
              <w:pPrChange w:id="20172" w:author="Houyem Rais" w:date="2024-02-22T14:49:00Z">
                <w:pPr>
                  <w:spacing w:before="40" w:after="40"/>
                  <w:jc w:val="center"/>
                </w:pPr>
              </w:pPrChange>
            </w:pPr>
            <w:del w:id="20173" w:author="Houyem Rais" w:date="2024-02-22T14:46:00Z">
              <w:r w:rsidRPr="000C7B8A" w:rsidDel="00201166">
                <w:rPr>
                  <w:rFonts w:asciiTheme="minorHAnsi" w:hAnsiTheme="minorHAnsi" w:cstheme="minorHAnsi"/>
                  <w:sz w:val="16"/>
                  <w:szCs w:val="16"/>
                </w:rPr>
                <w:delText>0,0</w:delText>
              </w:r>
            </w:del>
          </w:p>
        </w:tc>
        <w:tc>
          <w:tcPr>
            <w:tcW w:w="919" w:type="dxa"/>
            <w:vAlign w:val="center"/>
          </w:tcPr>
          <w:p w14:paraId="18665003" w14:textId="3B8C63BF" w:rsidR="000C7B8A" w:rsidRPr="000C7B8A" w:rsidDel="00201166" w:rsidRDefault="000C7B8A" w:rsidP="00D62BC5">
            <w:pPr>
              <w:spacing w:before="0" w:after="160"/>
              <w:jc w:val="left"/>
              <w:rPr>
                <w:del w:id="20174" w:author="Houyem Rais" w:date="2024-02-22T14:46:00Z"/>
                <w:rFonts w:asciiTheme="minorHAnsi" w:hAnsiTheme="minorHAnsi" w:cstheme="minorHAnsi"/>
                <w:sz w:val="16"/>
                <w:szCs w:val="16"/>
                <w:lang w:val="fr-FR"/>
              </w:rPr>
              <w:pPrChange w:id="20175" w:author="Houyem Rais" w:date="2024-02-22T14:49:00Z">
                <w:pPr>
                  <w:spacing w:before="40" w:after="40"/>
                  <w:jc w:val="center"/>
                </w:pPr>
              </w:pPrChange>
            </w:pPr>
            <w:del w:id="20176" w:author="Houyem Rais" w:date="2024-02-22T14:46:00Z">
              <w:r w:rsidRPr="000C7B8A" w:rsidDel="00201166">
                <w:rPr>
                  <w:rFonts w:asciiTheme="minorHAnsi" w:hAnsiTheme="minorHAnsi" w:cstheme="minorHAnsi"/>
                  <w:sz w:val="16"/>
                  <w:szCs w:val="16"/>
                </w:rPr>
                <w:delText>0,0</w:delText>
              </w:r>
            </w:del>
          </w:p>
        </w:tc>
        <w:tc>
          <w:tcPr>
            <w:tcW w:w="919" w:type="dxa"/>
            <w:vAlign w:val="center"/>
          </w:tcPr>
          <w:p w14:paraId="281846D4" w14:textId="64E02D91" w:rsidR="000C7B8A" w:rsidRPr="000C7B8A" w:rsidDel="00201166" w:rsidRDefault="000C7B8A" w:rsidP="00D62BC5">
            <w:pPr>
              <w:spacing w:before="0" w:after="160"/>
              <w:jc w:val="left"/>
              <w:rPr>
                <w:del w:id="20177" w:author="Houyem Rais" w:date="2024-02-22T14:46:00Z"/>
                <w:rFonts w:asciiTheme="minorHAnsi" w:hAnsiTheme="minorHAnsi" w:cstheme="minorHAnsi"/>
                <w:sz w:val="16"/>
                <w:szCs w:val="16"/>
                <w:lang w:val="fr-FR"/>
              </w:rPr>
              <w:pPrChange w:id="20178" w:author="Houyem Rais" w:date="2024-02-22T14:49:00Z">
                <w:pPr>
                  <w:spacing w:before="40" w:after="40"/>
                  <w:jc w:val="center"/>
                </w:pPr>
              </w:pPrChange>
            </w:pPr>
            <w:del w:id="20179" w:author="Houyem Rais" w:date="2024-02-22T14:46:00Z">
              <w:r w:rsidRPr="000C7B8A" w:rsidDel="00201166">
                <w:rPr>
                  <w:rFonts w:asciiTheme="minorHAnsi" w:hAnsiTheme="minorHAnsi" w:cstheme="minorHAnsi"/>
                  <w:sz w:val="16"/>
                  <w:szCs w:val="16"/>
                </w:rPr>
                <w:delText>0,0</w:delText>
              </w:r>
            </w:del>
          </w:p>
        </w:tc>
        <w:tc>
          <w:tcPr>
            <w:tcW w:w="844" w:type="dxa"/>
            <w:vAlign w:val="center"/>
          </w:tcPr>
          <w:p w14:paraId="4661EE49" w14:textId="64DE44D7" w:rsidR="000C7B8A" w:rsidRPr="000C7B8A" w:rsidDel="00201166" w:rsidRDefault="000C7B8A" w:rsidP="00D62BC5">
            <w:pPr>
              <w:spacing w:before="0" w:after="160"/>
              <w:jc w:val="left"/>
              <w:rPr>
                <w:del w:id="20180" w:author="Houyem Rais" w:date="2024-02-22T14:46:00Z"/>
                <w:rFonts w:asciiTheme="minorHAnsi" w:hAnsiTheme="minorHAnsi" w:cstheme="minorHAnsi"/>
                <w:sz w:val="16"/>
                <w:szCs w:val="16"/>
                <w:lang w:val="fr-FR"/>
              </w:rPr>
              <w:pPrChange w:id="20181" w:author="Houyem Rais" w:date="2024-02-22T14:49:00Z">
                <w:pPr>
                  <w:spacing w:before="40" w:after="40"/>
                  <w:jc w:val="center"/>
                </w:pPr>
              </w:pPrChange>
            </w:pPr>
            <w:del w:id="20182" w:author="Houyem Rais" w:date="2024-02-22T14:46:00Z">
              <w:r w:rsidRPr="000C7B8A" w:rsidDel="00201166">
                <w:rPr>
                  <w:rFonts w:asciiTheme="minorHAnsi" w:hAnsiTheme="minorHAnsi" w:cstheme="minorHAnsi"/>
                  <w:sz w:val="16"/>
                  <w:szCs w:val="16"/>
                </w:rPr>
                <w:delText>0,0</w:delText>
              </w:r>
            </w:del>
          </w:p>
        </w:tc>
        <w:tc>
          <w:tcPr>
            <w:tcW w:w="879" w:type="dxa"/>
            <w:vAlign w:val="center"/>
          </w:tcPr>
          <w:p w14:paraId="35FF33FF" w14:textId="3753E6F5" w:rsidR="000C7B8A" w:rsidRPr="000C7B8A" w:rsidDel="00201166" w:rsidRDefault="000C7B8A" w:rsidP="00D62BC5">
            <w:pPr>
              <w:spacing w:before="0" w:after="160"/>
              <w:jc w:val="left"/>
              <w:rPr>
                <w:del w:id="20183" w:author="Houyem Rais" w:date="2024-02-22T14:46:00Z"/>
                <w:rFonts w:asciiTheme="minorHAnsi" w:hAnsiTheme="minorHAnsi" w:cstheme="minorHAnsi"/>
                <w:sz w:val="16"/>
                <w:szCs w:val="16"/>
                <w:lang w:val="fr-FR"/>
              </w:rPr>
              <w:pPrChange w:id="20184" w:author="Houyem Rais" w:date="2024-02-22T14:49:00Z">
                <w:pPr>
                  <w:spacing w:before="40" w:after="40"/>
                  <w:jc w:val="center"/>
                </w:pPr>
              </w:pPrChange>
            </w:pPr>
            <w:del w:id="20185" w:author="Houyem Rais" w:date="2024-02-22T14:46:00Z">
              <w:r w:rsidRPr="000C7B8A" w:rsidDel="00201166">
                <w:rPr>
                  <w:rFonts w:asciiTheme="minorHAnsi" w:hAnsiTheme="minorHAnsi" w:cstheme="minorHAnsi"/>
                  <w:sz w:val="16"/>
                  <w:szCs w:val="16"/>
                </w:rPr>
                <w:delText>0,0</w:delText>
              </w:r>
            </w:del>
          </w:p>
        </w:tc>
        <w:tc>
          <w:tcPr>
            <w:tcW w:w="843" w:type="dxa"/>
            <w:vAlign w:val="center"/>
          </w:tcPr>
          <w:p w14:paraId="1A7A906F" w14:textId="54054D16" w:rsidR="000C7B8A" w:rsidRPr="000C7B8A" w:rsidDel="00201166" w:rsidRDefault="000C7B8A" w:rsidP="00D62BC5">
            <w:pPr>
              <w:spacing w:before="0" w:after="160"/>
              <w:jc w:val="left"/>
              <w:rPr>
                <w:del w:id="20186" w:author="Houyem Rais" w:date="2024-02-22T14:46:00Z"/>
                <w:rFonts w:asciiTheme="minorHAnsi" w:hAnsiTheme="minorHAnsi" w:cstheme="minorHAnsi"/>
                <w:sz w:val="16"/>
                <w:szCs w:val="16"/>
                <w:lang w:val="fr-FR"/>
              </w:rPr>
              <w:pPrChange w:id="20187" w:author="Houyem Rais" w:date="2024-02-22T14:49:00Z">
                <w:pPr>
                  <w:spacing w:before="40" w:after="40"/>
                  <w:jc w:val="center"/>
                </w:pPr>
              </w:pPrChange>
            </w:pPr>
            <w:del w:id="20188" w:author="Houyem Rais" w:date="2024-02-22T14:46:00Z">
              <w:r w:rsidRPr="000C7B8A" w:rsidDel="00201166">
                <w:rPr>
                  <w:rFonts w:asciiTheme="minorHAnsi" w:hAnsiTheme="minorHAnsi" w:cstheme="minorHAnsi"/>
                  <w:sz w:val="16"/>
                  <w:szCs w:val="16"/>
                </w:rPr>
                <w:delText>0,0</w:delText>
              </w:r>
            </w:del>
          </w:p>
        </w:tc>
      </w:tr>
      <w:tr w:rsidR="000C7B8A" w:rsidRPr="000C7B8A" w:rsidDel="00201166" w14:paraId="68B76146" w14:textId="3C62857C" w:rsidTr="003671D5">
        <w:trPr>
          <w:del w:id="20189" w:author="Houyem Rais" w:date="2024-02-22T14:46:00Z"/>
        </w:trPr>
        <w:tc>
          <w:tcPr>
            <w:tcW w:w="3681" w:type="dxa"/>
            <w:vAlign w:val="center"/>
          </w:tcPr>
          <w:p w14:paraId="3E8FDA7C" w14:textId="05A148E0" w:rsidR="000C7B8A" w:rsidRPr="000C7B8A" w:rsidDel="00201166" w:rsidRDefault="000C7B8A" w:rsidP="00D62BC5">
            <w:pPr>
              <w:spacing w:before="0" w:after="160"/>
              <w:jc w:val="left"/>
              <w:rPr>
                <w:del w:id="20190" w:author="Houyem Rais" w:date="2024-02-22T14:46:00Z"/>
                <w:rFonts w:asciiTheme="minorHAnsi" w:hAnsiTheme="minorHAnsi" w:cstheme="minorHAnsi"/>
                <w:sz w:val="16"/>
                <w:szCs w:val="16"/>
                <w:lang w:val="fr-FR"/>
              </w:rPr>
              <w:pPrChange w:id="20191" w:author="Houyem Rais" w:date="2024-02-22T14:49:00Z">
                <w:pPr>
                  <w:spacing w:before="40" w:after="40"/>
                  <w:jc w:val="left"/>
                </w:pPr>
              </w:pPrChange>
            </w:pPr>
            <w:del w:id="20192" w:author="Houyem Rais" w:date="2024-02-22T14:46:00Z">
              <w:r w:rsidRPr="000C7B8A" w:rsidDel="00201166">
                <w:rPr>
                  <w:rFonts w:asciiTheme="minorHAnsi" w:hAnsiTheme="minorHAnsi" w:cstheme="minorHAnsi"/>
                  <w:sz w:val="16"/>
                  <w:szCs w:val="16"/>
                  <w:lang w:val="fr-FR"/>
                </w:rPr>
                <w:delText>VAN de la TVA</w:delText>
              </w:r>
            </w:del>
          </w:p>
        </w:tc>
        <w:tc>
          <w:tcPr>
            <w:tcW w:w="919" w:type="dxa"/>
            <w:vAlign w:val="center"/>
          </w:tcPr>
          <w:p w14:paraId="2FBDA1C9" w14:textId="0F1A1628" w:rsidR="000C7B8A" w:rsidRPr="000C7B8A" w:rsidDel="00201166" w:rsidRDefault="000C7B8A" w:rsidP="00D62BC5">
            <w:pPr>
              <w:spacing w:before="0" w:after="160"/>
              <w:jc w:val="left"/>
              <w:rPr>
                <w:del w:id="20193" w:author="Houyem Rais" w:date="2024-02-22T14:46:00Z"/>
                <w:rFonts w:asciiTheme="minorHAnsi" w:hAnsiTheme="minorHAnsi" w:cstheme="minorHAnsi"/>
                <w:sz w:val="16"/>
                <w:szCs w:val="16"/>
                <w:lang w:val="fr-FR"/>
              </w:rPr>
              <w:pPrChange w:id="20194" w:author="Houyem Rais" w:date="2024-02-22T14:49:00Z">
                <w:pPr>
                  <w:spacing w:before="40" w:after="40"/>
                  <w:jc w:val="center"/>
                </w:pPr>
              </w:pPrChange>
            </w:pPr>
            <w:del w:id="20195" w:author="Houyem Rais" w:date="2024-02-22T14:46:00Z">
              <w:r w:rsidRPr="000C7B8A" w:rsidDel="00201166">
                <w:rPr>
                  <w:rFonts w:asciiTheme="minorHAnsi" w:hAnsiTheme="minorHAnsi" w:cstheme="minorHAnsi"/>
                  <w:sz w:val="16"/>
                  <w:szCs w:val="16"/>
                </w:rPr>
                <w:delText>390,9</w:delText>
              </w:r>
            </w:del>
          </w:p>
        </w:tc>
        <w:tc>
          <w:tcPr>
            <w:tcW w:w="919" w:type="dxa"/>
            <w:vAlign w:val="center"/>
          </w:tcPr>
          <w:p w14:paraId="18F47496" w14:textId="3D73401E" w:rsidR="000C7B8A" w:rsidRPr="000C7B8A" w:rsidDel="00201166" w:rsidRDefault="000C7B8A" w:rsidP="00D62BC5">
            <w:pPr>
              <w:spacing w:before="0" w:after="160"/>
              <w:jc w:val="left"/>
              <w:rPr>
                <w:del w:id="20196" w:author="Houyem Rais" w:date="2024-02-22T14:46:00Z"/>
                <w:rFonts w:asciiTheme="minorHAnsi" w:hAnsiTheme="minorHAnsi" w:cstheme="minorHAnsi"/>
                <w:sz w:val="16"/>
                <w:szCs w:val="16"/>
                <w:lang w:val="fr-FR"/>
              </w:rPr>
              <w:pPrChange w:id="20197" w:author="Houyem Rais" w:date="2024-02-22T14:49:00Z">
                <w:pPr>
                  <w:spacing w:before="40" w:after="40"/>
                  <w:jc w:val="center"/>
                </w:pPr>
              </w:pPrChange>
            </w:pPr>
            <w:del w:id="20198" w:author="Houyem Rais" w:date="2024-02-22T14:46:00Z">
              <w:r w:rsidRPr="000C7B8A" w:rsidDel="00201166">
                <w:rPr>
                  <w:rFonts w:asciiTheme="minorHAnsi" w:hAnsiTheme="minorHAnsi" w:cstheme="minorHAnsi"/>
                  <w:sz w:val="16"/>
                  <w:szCs w:val="16"/>
                </w:rPr>
                <w:delText>364,1</w:delText>
              </w:r>
            </w:del>
          </w:p>
        </w:tc>
        <w:tc>
          <w:tcPr>
            <w:tcW w:w="919" w:type="dxa"/>
            <w:vAlign w:val="center"/>
          </w:tcPr>
          <w:p w14:paraId="75296CCA" w14:textId="17942FBC" w:rsidR="000C7B8A" w:rsidRPr="000C7B8A" w:rsidDel="00201166" w:rsidRDefault="000C7B8A" w:rsidP="00D62BC5">
            <w:pPr>
              <w:spacing w:before="0" w:after="160"/>
              <w:jc w:val="left"/>
              <w:rPr>
                <w:del w:id="20199" w:author="Houyem Rais" w:date="2024-02-22T14:46:00Z"/>
                <w:rFonts w:asciiTheme="minorHAnsi" w:hAnsiTheme="minorHAnsi" w:cstheme="minorHAnsi"/>
                <w:sz w:val="16"/>
                <w:szCs w:val="16"/>
                <w:lang w:val="fr-FR"/>
              </w:rPr>
              <w:pPrChange w:id="20200" w:author="Houyem Rais" w:date="2024-02-22T14:49:00Z">
                <w:pPr>
                  <w:spacing w:before="40" w:after="40"/>
                  <w:jc w:val="center"/>
                </w:pPr>
              </w:pPrChange>
            </w:pPr>
            <w:del w:id="20201" w:author="Houyem Rais" w:date="2024-02-22T14:46:00Z">
              <w:r w:rsidRPr="000C7B8A" w:rsidDel="00201166">
                <w:rPr>
                  <w:rFonts w:asciiTheme="minorHAnsi" w:hAnsiTheme="minorHAnsi" w:cstheme="minorHAnsi"/>
                  <w:sz w:val="16"/>
                  <w:szCs w:val="16"/>
                </w:rPr>
                <w:delText>316,6</w:delText>
              </w:r>
            </w:del>
          </w:p>
        </w:tc>
        <w:tc>
          <w:tcPr>
            <w:tcW w:w="844" w:type="dxa"/>
            <w:vAlign w:val="center"/>
          </w:tcPr>
          <w:p w14:paraId="513F7A77" w14:textId="05BEE0E1" w:rsidR="000C7B8A" w:rsidRPr="000C7B8A" w:rsidDel="00201166" w:rsidRDefault="000C7B8A" w:rsidP="00D62BC5">
            <w:pPr>
              <w:spacing w:before="0" w:after="160"/>
              <w:jc w:val="left"/>
              <w:rPr>
                <w:del w:id="20202" w:author="Houyem Rais" w:date="2024-02-22T14:46:00Z"/>
                <w:rFonts w:asciiTheme="minorHAnsi" w:hAnsiTheme="minorHAnsi" w:cstheme="minorHAnsi"/>
                <w:sz w:val="16"/>
                <w:szCs w:val="16"/>
                <w:lang w:val="fr-FR"/>
              </w:rPr>
              <w:pPrChange w:id="20203" w:author="Houyem Rais" w:date="2024-02-22T14:49:00Z">
                <w:pPr>
                  <w:spacing w:before="40" w:after="40"/>
                  <w:jc w:val="center"/>
                </w:pPr>
              </w:pPrChange>
            </w:pPr>
            <w:del w:id="20204" w:author="Houyem Rais" w:date="2024-02-22T14:46:00Z">
              <w:r w:rsidRPr="000C7B8A" w:rsidDel="00201166">
                <w:rPr>
                  <w:rFonts w:asciiTheme="minorHAnsi" w:hAnsiTheme="minorHAnsi" w:cstheme="minorHAnsi"/>
                  <w:sz w:val="16"/>
                  <w:szCs w:val="16"/>
                </w:rPr>
                <w:delText>20,8</w:delText>
              </w:r>
            </w:del>
          </w:p>
        </w:tc>
        <w:tc>
          <w:tcPr>
            <w:tcW w:w="879" w:type="dxa"/>
            <w:vAlign w:val="center"/>
          </w:tcPr>
          <w:p w14:paraId="0B4A1574" w14:textId="6F61F402" w:rsidR="000C7B8A" w:rsidRPr="000C7B8A" w:rsidDel="00201166" w:rsidRDefault="000C7B8A" w:rsidP="00D62BC5">
            <w:pPr>
              <w:spacing w:before="0" w:after="160"/>
              <w:jc w:val="left"/>
              <w:rPr>
                <w:del w:id="20205" w:author="Houyem Rais" w:date="2024-02-22T14:46:00Z"/>
                <w:rFonts w:asciiTheme="minorHAnsi" w:hAnsiTheme="minorHAnsi" w:cstheme="minorHAnsi"/>
                <w:sz w:val="16"/>
                <w:szCs w:val="16"/>
                <w:lang w:val="fr-FR"/>
              </w:rPr>
              <w:pPrChange w:id="20206" w:author="Houyem Rais" w:date="2024-02-22T14:49:00Z">
                <w:pPr>
                  <w:spacing w:before="40" w:after="40"/>
                  <w:jc w:val="center"/>
                </w:pPr>
              </w:pPrChange>
            </w:pPr>
            <w:del w:id="20207" w:author="Houyem Rais" w:date="2024-02-22T14:46:00Z">
              <w:r w:rsidRPr="000C7B8A" w:rsidDel="00201166">
                <w:rPr>
                  <w:rFonts w:asciiTheme="minorHAnsi" w:hAnsiTheme="minorHAnsi" w:cstheme="minorHAnsi"/>
                  <w:sz w:val="16"/>
                  <w:szCs w:val="16"/>
                </w:rPr>
                <w:delText>183,9</w:delText>
              </w:r>
            </w:del>
          </w:p>
        </w:tc>
        <w:tc>
          <w:tcPr>
            <w:tcW w:w="843" w:type="dxa"/>
            <w:vAlign w:val="center"/>
          </w:tcPr>
          <w:p w14:paraId="3425BE09" w14:textId="388AB585" w:rsidR="000C7B8A" w:rsidRPr="000C7B8A" w:rsidDel="00201166" w:rsidRDefault="000C7B8A" w:rsidP="00D62BC5">
            <w:pPr>
              <w:spacing w:before="0" w:after="160"/>
              <w:jc w:val="left"/>
              <w:rPr>
                <w:del w:id="20208" w:author="Houyem Rais" w:date="2024-02-22T14:46:00Z"/>
                <w:rFonts w:asciiTheme="minorHAnsi" w:hAnsiTheme="minorHAnsi" w:cstheme="minorHAnsi"/>
                <w:sz w:val="16"/>
                <w:szCs w:val="16"/>
                <w:lang w:val="fr-FR"/>
              </w:rPr>
              <w:pPrChange w:id="20209" w:author="Houyem Rais" w:date="2024-02-22T14:49:00Z">
                <w:pPr>
                  <w:spacing w:before="40" w:after="40"/>
                  <w:jc w:val="center"/>
                </w:pPr>
              </w:pPrChange>
            </w:pPr>
            <w:del w:id="20210" w:author="Houyem Rais" w:date="2024-02-22T14:46:00Z">
              <w:r w:rsidRPr="000C7B8A" w:rsidDel="00201166">
                <w:rPr>
                  <w:rFonts w:asciiTheme="minorHAnsi" w:hAnsiTheme="minorHAnsi" w:cstheme="minorHAnsi"/>
                  <w:sz w:val="16"/>
                  <w:szCs w:val="16"/>
                </w:rPr>
                <w:delText>125,2</w:delText>
              </w:r>
            </w:del>
          </w:p>
        </w:tc>
      </w:tr>
      <w:tr w:rsidR="000C7B8A" w:rsidRPr="000C7B8A" w:rsidDel="00201166" w14:paraId="50409C88" w14:textId="1B1BA923" w:rsidTr="003671D5">
        <w:trPr>
          <w:del w:id="20211" w:author="Houyem Rais" w:date="2024-02-22T14:46:00Z"/>
        </w:trPr>
        <w:tc>
          <w:tcPr>
            <w:tcW w:w="3681" w:type="dxa"/>
            <w:vAlign w:val="center"/>
          </w:tcPr>
          <w:p w14:paraId="628B4138" w14:textId="7FD280A2" w:rsidR="000C7B8A" w:rsidRPr="000C7B8A" w:rsidDel="00201166" w:rsidRDefault="000C7B8A" w:rsidP="00D62BC5">
            <w:pPr>
              <w:spacing w:before="0" w:after="160"/>
              <w:jc w:val="left"/>
              <w:rPr>
                <w:del w:id="20212" w:author="Houyem Rais" w:date="2024-02-22T14:46:00Z"/>
                <w:rFonts w:asciiTheme="minorHAnsi" w:hAnsiTheme="minorHAnsi" w:cstheme="minorHAnsi"/>
                <w:sz w:val="16"/>
                <w:szCs w:val="16"/>
                <w:lang w:val="fr-FR"/>
              </w:rPr>
              <w:pPrChange w:id="20213" w:author="Houyem Rais" w:date="2024-02-22T14:49:00Z">
                <w:pPr>
                  <w:spacing w:before="40" w:after="40"/>
                  <w:jc w:val="left"/>
                </w:pPr>
              </w:pPrChange>
            </w:pPr>
            <w:del w:id="20214" w:author="Houyem Rais" w:date="2024-02-22T14:46:00Z">
              <w:r w:rsidRPr="000C7B8A" w:rsidDel="00201166">
                <w:rPr>
                  <w:rFonts w:asciiTheme="minorHAnsi" w:hAnsiTheme="minorHAnsi" w:cstheme="minorHAnsi"/>
                  <w:sz w:val="16"/>
                  <w:szCs w:val="16"/>
                  <w:lang w:val="fr-FR"/>
                </w:rPr>
                <w:delText>VAN de l'Impôt sur les Sociétés</w:delText>
              </w:r>
            </w:del>
          </w:p>
        </w:tc>
        <w:tc>
          <w:tcPr>
            <w:tcW w:w="919" w:type="dxa"/>
            <w:vAlign w:val="center"/>
          </w:tcPr>
          <w:p w14:paraId="1351ED05" w14:textId="462C2759" w:rsidR="000C7B8A" w:rsidRPr="000C7B8A" w:rsidDel="00201166" w:rsidRDefault="000C7B8A" w:rsidP="00D62BC5">
            <w:pPr>
              <w:spacing w:before="0" w:after="160"/>
              <w:jc w:val="left"/>
              <w:rPr>
                <w:del w:id="20215" w:author="Houyem Rais" w:date="2024-02-22T14:46:00Z"/>
                <w:rFonts w:asciiTheme="minorHAnsi" w:hAnsiTheme="minorHAnsi" w:cstheme="minorHAnsi"/>
                <w:sz w:val="16"/>
                <w:szCs w:val="16"/>
                <w:lang w:val="fr-FR"/>
              </w:rPr>
              <w:pPrChange w:id="20216" w:author="Houyem Rais" w:date="2024-02-22T14:49:00Z">
                <w:pPr>
                  <w:spacing w:before="40" w:after="40"/>
                  <w:jc w:val="center"/>
                </w:pPr>
              </w:pPrChange>
            </w:pPr>
            <w:del w:id="20217" w:author="Houyem Rais" w:date="2024-02-22T14:46:00Z">
              <w:r w:rsidRPr="000C7B8A" w:rsidDel="00201166">
                <w:rPr>
                  <w:rFonts w:asciiTheme="minorHAnsi" w:hAnsiTheme="minorHAnsi" w:cstheme="minorHAnsi"/>
                  <w:sz w:val="16"/>
                  <w:szCs w:val="16"/>
                </w:rPr>
                <w:delText>342,0</w:delText>
              </w:r>
            </w:del>
          </w:p>
        </w:tc>
        <w:tc>
          <w:tcPr>
            <w:tcW w:w="919" w:type="dxa"/>
            <w:vAlign w:val="center"/>
          </w:tcPr>
          <w:p w14:paraId="48FE8CF7" w14:textId="21F88F7A" w:rsidR="000C7B8A" w:rsidRPr="000C7B8A" w:rsidDel="00201166" w:rsidRDefault="000C7B8A" w:rsidP="00D62BC5">
            <w:pPr>
              <w:spacing w:before="0" w:after="160"/>
              <w:jc w:val="left"/>
              <w:rPr>
                <w:del w:id="20218" w:author="Houyem Rais" w:date="2024-02-22T14:46:00Z"/>
                <w:rFonts w:asciiTheme="minorHAnsi" w:hAnsiTheme="minorHAnsi" w:cstheme="minorHAnsi"/>
                <w:sz w:val="16"/>
                <w:szCs w:val="16"/>
                <w:lang w:val="fr-FR"/>
              </w:rPr>
              <w:pPrChange w:id="20219" w:author="Houyem Rais" w:date="2024-02-22T14:49:00Z">
                <w:pPr>
                  <w:spacing w:before="40" w:after="40"/>
                  <w:jc w:val="center"/>
                </w:pPr>
              </w:pPrChange>
            </w:pPr>
            <w:del w:id="20220" w:author="Houyem Rais" w:date="2024-02-22T14:46:00Z">
              <w:r w:rsidRPr="000C7B8A" w:rsidDel="00201166">
                <w:rPr>
                  <w:rFonts w:asciiTheme="minorHAnsi" w:hAnsiTheme="minorHAnsi" w:cstheme="minorHAnsi"/>
                  <w:sz w:val="16"/>
                  <w:szCs w:val="16"/>
                </w:rPr>
                <w:delText>314,9</w:delText>
              </w:r>
            </w:del>
          </w:p>
        </w:tc>
        <w:tc>
          <w:tcPr>
            <w:tcW w:w="919" w:type="dxa"/>
            <w:vAlign w:val="center"/>
          </w:tcPr>
          <w:p w14:paraId="6872C9C0" w14:textId="6F7DA1DA" w:rsidR="000C7B8A" w:rsidRPr="000C7B8A" w:rsidDel="00201166" w:rsidRDefault="000C7B8A" w:rsidP="00D62BC5">
            <w:pPr>
              <w:spacing w:before="0" w:after="160"/>
              <w:jc w:val="left"/>
              <w:rPr>
                <w:del w:id="20221" w:author="Houyem Rais" w:date="2024-02-22T14:46:00Z"/>
                <w:rFonts w:asciiTheme="minorHAnsi" w:hAnsiTheme="minorHAnsi" w:cstheme="minorHAnsi"/>
                <w:sz w:val="16"/>
                <w:szCs w:val="16"/>
                <w:lang w:val="fr-FR"/>
              </w:rPr>
              <w:pPrChange w:id="20222" w:author="Houyem Rais" w:date="2024-02-22T14:49:00Z">
                <w:pPr>
                  <w:spacing w:before="40" w:after="40"/>
                  <w:jc w:val="center"/>
                </w:pPr>
              </w:pPrChange>
            </w:pPr>
            <w:del w:id="20223" w:author="Houyem Rais" w:date="2024-02-22T14:46:00Z">
              <w:r w:rsidRPr="000C7B8A" w:rsidDel="00201166">
                <w:rPr>
                  <w:rFonts w:asciiTheme="minorHAnsi" w:hAnsiTheme="minorHAnsi" w:cstheme="minorHAnsi"/>
                  <w:sz w:val="16"/>
                  <w:szCs w:val="16"/>
                </w:rPr>
                <w:delText>275,4</w:delText>
              </w:r>
            </w:del>
          </w:p>
        </w:tc>
        <w:tc>
          <w:tcPr>
            <w:tcW w:w="844" w:type="dxa"/>
            <w:vAlign w:val="center"/>
          </w:tcPr>
          <w:p w14:paraId="16B2CBC8" w14:textId="2B3F3B3F" w:rsidR="000C7B8A" w:rsidRPr="000C7B8A" w:rsidDel="00201166" w:rsidRDefault="000C7B8A" w:rsidP="00D62BC5">
            <w:pPr>
              <w:spacing w:before="0" w:after="160"/>
              <w:jc w:val="left"/>
              <w:rPr>
                <w:del w:id="20224" w:author="Houyem Rais" w:date="2024-02-22T14:46:00Z"/>
                <w:rFonts w:asciiTheme="minorHAnsi" w:hAnsiTheme="minorHAnsi" w:cstheme="minorHAnsi"/>
                <w:sz w:val="16"/>
                <w:szCs w:val="16"/>
                <w:lang w:val="fr-FR"/>
              </w:rPr>
              <w:pPrChange w:id="20225" w:author="Houyem Rais" w:date="2024-02-22T14:49:00Z">
                <w:pPr>
                  <w:spacing w:before="40" w:after="40"/>
                  <w:jc w:val="center"/>
                </w:pPr>
              </w:pPrChange>
            </w:pPr>
            <w:del w:id="20226" w:author="Houyem Rais" w:date="2024-02-22T14:46:00Z">
              <w:r w:rsidRPr="000C7B8A" w:rsidDel="00201166">
                <w:rPr>
                  <w:rFonts w:asciiTheme="minorHAnsi" w:hAnsiTheme="minorHAnsi" w:cstheme="minorHAnsi"/>
                  <w:sz w:val="16"/>
                  <w:szCs w:val="16"/>
                </w:rPr>
                <w:delText>37,8</w:delText>
              </w:r>
            </w:del>
          </w:p>
        </w:tc>
        <w:tc>
          <w:tcPr>
            <w:tcW w:w="879" w:type="dxa"/>
            <w:vAlign w:val="center"/>
          </w:tcPr>
          <w:p w14:paraId="644062E3" w14:textId="69860556" w:rsidR="000C7B8A" w:rsidRPr="000C7B8A" w:rsidDel="00201166" w:rsidRDefault="000C7B8A" w:rsidP="00D62BC5">
            <w:pPr>
              <w:spacing w:before="0" w:after="160"/>
              <w:jc w:val="left"/>
              <w:rPr>
                <w:del w:id="20227" w:author="Houyem Rais" w:date="2024-02-22T14:46:00Z"/>
                <w:rFonts w:asciiTheme="minorHAnsi" w:hAnsiTheme="minorHAnsi" w:cstheme="minorHAnsi"/>
                <w:sz w:val="16"/>
                <w:szCs w:val="16"/>
                <w:lang w:val="fr-FR"/>
              </w:rPr>
              <w:pPrChange w:id="20228" w:author="Houyem Rais" w:date="2024-02-22T14:49:00Z">
                <w:pPr>
                  <w:spacing w:before="40" w:after="40"/>
                  <w:jc w:val="center"/>
                </w:pPr>
              </w:pPrChange>
            </w:pPr>
            <w:del w:id="20229" w:author="Houyem Rais" w:date="2024-02-22T14:46:00Z">
              <w:r w:rsidRPr="000C7B8A" w:rsidDel="00201166">
                <w:rPr>
                  <w:rFonts w:asciiTheme="minorHAnsi" w:hAnsiTheme="minorHAnsi" w:cstheme="minorHAnsi"/>
                  <w:sz w:val="16"/>
                  <w:szCs w:val="16"/>
                </w:rPr>
                <w:delText>466,0</w:delText>
              </w:r>
            </w:del>
          </w:p>
        </w:tc>
        <w:tc>
          <w:tcPr>
            <w:tcW w:w="843" w:type="dxa"/>
            <w:vAlign w:val="center"/>
          </w:tcPr>
          <w:p w14:paraId="151E9741" w14:textId="4DBE5DA7" w:rsidR="000C7B8A" w:rsidRPr="000C7B8A" w:rsidDel="00201166" w:rsidRDefault="000C7B8A" w:rsidP="00D62BC5">
            <w:pPr>
              <w:spacing w:before="0" w:after="160"/>
              <w:jc w:val="left"/>
              <w:rPr>
                <w:del w:id="20230" w:author="Houyem Rais" w:date="2024-02-22T14:46:00Z"/>
                <w:rFonts w:asciiTheme="minorHAnsi" w:hAnsiTheme="minorHAnsi" w:cstheme="minorHAnsi"/>
                <w:sz w:val="16"/>
                <w:szCs w:val="16"/>
                <w:lang w:val="fr-FR"/>
              </w:rPr>
              <w:pPrChange w:id="20231" w:author="Houyem Rais" w:date="2024-02-22T14:49:00Z">
                <w:pPr>
                  <w:spacing w:before="40" w:after="40"/>
                  <w:jc w:val="center"/>
                </w:pPr>
              </w:pPrChange>
            </w:pPr>
            <w:del w:id="20232" w:author="Houyem Rais" w:date="2024-02-22T14:46:00Z">
              <w:r w:rsidRPr="000C7B8A" w:rsidDel="00201166">
                <w:rPr>
                  <w:rFonts w:asciiTheme="minorHAnsi" w:hAnsiTheme="minorHAnsi" w:cstheme="minorHAnsi"/>
                  <w:sz w:val="16"/>
                  <w:szCs w:val="16"/>
                </w:rPr>
                <w:delText>317,6</w:delText>
              </w:r>
            </w:del>
          </w:p>
        </w:tc>
      </w:tr>
      <w:tr w:rsidR="000C7B8A" w:rsidRPr="000C7B8A" w:rsidDel="00201166" w14:paraId="7D92F9D9" w14:textId="2187FB52" w:rsidTr="003671D5">
        <w:trPr>
          <w:del w:id="20233" w:author="Houyem Rais" w:date="2024-02-22T14:46:00Z"/>
        </w:trPr>
        <w:tc>
          <w:tcPr>
            <w:tcW w:w="3681" w:type="dxa"/>
            <w:vAlign w:val="center"/>
          </w:tcPr>
          <w:p w14:paraId="52D75BC6" w14:textId="654F8C7D" w:rsidR="000C7B8A" w:rsidRPr="000C7B8A" w:rsidDel="00201166" w:rsidRDefault="000C7B8A" w:rsidP="00D62BC5">
            <w:pPr>
              <w:spacing w:before="0" w:after="160"/>
              <w:jc w:val="left"/>
              <w:rPr>
                <w:del w:id="20234" w:author="Houyem Rais" w:date="2024-02-22T14:46:00Z"/>
                <w:rFonts w:asciiTheme="minorHAnsi" w:hAnsiTheme="minorHAnsi" w:cstheme="minorHAnsi"/>
                <w:sz w:val="16"/>
                <w:szCs w:val="16"/>
                <w:lang w:val="fr-FR"/>
              </w:rPr>
              <w:pPrChange w:id="20235" w:author="Houyem Rais" w:date="2024-02-22T14:49:00Z">
                <w:pPr>
                  <w:spacing w:before="40" w:after="40"/>
                  <w:jc w:val="left"/>
                </w:pPr>
              </w:pPrChange>
            </w:pPr>
            <w:del w:id="20236" w:author="Houyem Rais" w:date="2024-02-22T14:46:00Z">
              <w:r w:rsidRPr="000C7B8A" w:rsidDel="00201166">
                <w:rPr>
                  <w:rFonts w:asciiTheme="minorHAnsi" w:hAnsiTheme="minorHAnsi" w:cstheme="minorHAnsi"/>
                  <w:sz w:val="16"/>
                  <w:szCs w:val="16"/>
                  <w:lang w:val="fr-FR"/>
                </w:rPr>
                <w:delText>VAN pour le secteur public - Sans risques</w:delText>
              </w:r>
            </w:del>
          </w:p>
        </w:tc>
        <w:tc>
          <w:tcPr>
            <w:tcW w:w="919" w:type="dxa"/>
            <w:vAlign w:val="center"/>
          </w:tcPr>
          <w:p w14:paraId="2AE88D94" w14:textId="6338CAFC" w:rsidR="000C7B8A" w:rsidRPr="000C7B8A" w:rsidDel="00201166" w:rsidRDefault="000C7B8A" w:rsidP="00D62BC5">
            <w:pPr>
              <w:spacing w:before="0" w:after="160"/>
              <w:jc w:val="left"/>
              <w:rPr>
                <w:del w:id="20237" w:author="Houyem Rais" w:date="2024-02-22T14:46:00Z"/>
                <w:rFonts w:asciiTheme="minorHAnsi" w:hAnsiTheme="minorHAnsi" w:cstheme="minorHAnsi"/>
                <w:i/>
                <w:iCs/>
                <w:sz w:val="16"/>
                <w:szCs w:val="16"/>
                <w:lang w:val="fr-FR"/>
              </w:rPr>
              <w:pPrChange w:id="20238" w:author="Houyem Rais" w:date="2024-02-22T14:49:00Z">
                <w:pPr>
                  <w:spacing w:before="40" w:after="40"/>
                  <w:jc w:val="center"/>
                </w:pPr>
              </w:pPrChange>
            </w:pPr>
            <w:del w:id="20239" w:author="Houyem Rais" w:date="2024-02-22T14:46:00Z">
              <w:r w:rsidRPr="000C7B8A" w:rsidDel="00201166">
                <w:rPr>
                  <w:rFonts w:asciiTheme="minorHAnsi" w:hAnsiTheme="minorHAnsi" w:cstheme="minorHAnsi"/>
                  <w:sz w:val="16"/>
                  <w:szCs w:val="16"/>
                </w:rPr>
                <w:delText>546,7</w:delText>
              </w:r>
            </w:del>
          </w:p>
        </w:tc>
        <w:tc>
          <w:tcPr>
            <w:tcW w:w="919" w:type="dxa"/>
            <w:vAlign w:val="center"/>
          </w:tcPr>
          <w:p w14:paraId="368C27A8" w14:textId="0C62752C" w:rsidR="000C7B8A" w:rsidRPr="000C7B8A" w:rsidDel="00201166" w:rsidRDefault="000C7B8A" w:rsidP="00D62BC5">
            <w:pPr>
              <w:spacing w:before="0" w:after="160"/>
              <w:jc w:val="left"/>
              <w:rPr>
                <w:del w:id="20240" w:author="Houyem Rais" w:date="2024-02-22T14:46:00Z"/>
                <w:rFonts w:asciiTheme="minorHAnsi" w:hAnsiTheme="minorHAnsi" w:cstheme="minorHAnsi"/>
                <w:i/>
                <w:iCs/>
                <w:sz w:val="16"/>
                <w:szCs w:val="16"/>
                <w:lang w:val="fr-FR"/>
              </w:rPr>
              <w:pPrChange w:id="20241" w:author="Houyem Rais" w:date="2024-02-22T14:49:00Z">
                <w:pPr>
                  <w:spacing w:before="40" w:after="40"/>
                  <w:jc w:val="center"/>
                </w:pPr>
              </w:pPrChange>
            </w:pPr>
            <w:del w:id="20242" w:author="Houyem Rais" w:date="2024-02-22T14:46:00Z">
              <w:r w:rsidRPr="000C7B8A" w:rsidDel="00201166">
                <w:rPr>
                  <w:rFonts w:asciiTheme="minorHAnsi" w:hAnsiTheme="minorHAnsi" w:cstheme="minorHAnsi"/>
                  <w:sz w:val="16"/>
                  <w:szCs w:val="16"/>
                </w:rPr>
                <w:delText>453,7</w:delText>
              </w:r>
            </w:del>
          </w:p>
        </w:tc>
        <w:tc>
          <w:tcPr>
            <w:tcW w:w="919" w:type="dxa"/>
            <w:vAlign w:val="center"/>
          </w:tcPr>
          <w:p w14:paraId="39DA170C" w14:textId="03D79232" w:rsidR="000C7B8A" w:rsidRPr="000C7B8A" w:rsidDel="00201166" w:rsidRDefault="000C7B8A" w:rsidP="00D62BC5">
            <w:pPr>
              <w:spacing w:before="0" w:after="160"/>
              <w:jc w:val="left"/>
              <w:rPr>
                <w:del w:id="20243" w:author="Houyem Rais" w:date="2024-02-22T14:46:00Z"/>
                <w:rFonts w:asciiTheme="minorHAnsi" w:hAnsiTheme="minorHAnsi" w:cstheme="minorHAnsi"/>
                <w:i/>
                <w:iCs/>
                <w:sz w:val="16"/>
                <w:szCs w:val="16"/>
                <w:lang w:val="fr-FR"/>
              </w:rPr>
              <w:pPrChange w:id="20244" w:author="Houyem Rais" w:date="2024-02-22T14:49:00Z">
                <w:pPr>
                  <w:spacing w:before="40" w:after="40"/>
                  <w:jc w:val="center"/>
                </w:pPr>
              </w:pPrChange>
            </w:pPr>
            <w:del w:id="20245" w:author="Houyem Rais" w:date="2024-02-22T14:46:00Z">
              <w:r w:rsidRPr="000C7B8A" w:rsidDel="00201166">
                <w:rPr>
                  <w:rFonts w:asciiTheme="minorHAnsi" w:hAnsiTheme="minorHAnsi" w:cstheme="minorHAnsi"/>
                  <w:sz w:val="16"/>
                  <w:szCs w:val="16"/>
                </w:rPr>
                <w:delText>552,3</w:delText>
              </w:r>
            </w:del>
          </w:p>
        </w:tc>
        <w:tc>
          <w:tcPr>
            <w:tcW w:w="844" w:type="dxa"/>
            <w:vAlign w:val="center"/>
          </w:tcPr>
          <w:p w14:paraId="7EB2F7FB" w14:textId="0C117A21" w:rsidR="000C7B8A" w:rsidRPr="000C7B8A" w:rsidDel="00201166" w:rsidRDefault="000C7B8A" w:rsidP="00D62BC5">
            <w:pPr>
              <w:spacing w:before="0" w:after="160"/>
              <w:jc w:val="left"/>
              <w:rPr>
                <w:del w:id="20246" w:author="Houyem Rais" w:date="2024-02-22T14:46:00Z"/>
                <w:rFonts w:asciiTheme="minorHAnsi" w:hAnsiTheme="minorHAnsi" w:cstheme="minorHAnsi"/>
                <w:i/>
                <w:iCs/>
                <w:sz w:val="16"/>
                <w:szCs w:val="16"/>
                <w:lang w:val="fr-FR"/>
              </w:rPr>
              <w:pPrChange w:id="20247" w:author="Houyem Rais" w:date="2024-02-22T14:49:00Z">
                <w:pPr>
                  <w:spacing w:before="40" w:after="40"/>
                  <w:jc w:val="center"/>
                </w:pPr>
              </w:pPrChange>
            </w:pPr>
            <w:del w:id="20248" w:author="Houyem Rais" w:date="2024-02-22T14:46:00Z">
              <w:r w:rsidRPr="000C7B8A" w:rsidDel="00201166">
                <w:rPr>
                  <w:rFonts w:asciiTheme="minorHAnsi" w:hAnsiTheme="minorHAnsi" w:cstheme="minorHAnsi"/>
                  <w:sz w:val="16"/>
                  <w:szCs w:val="16"/>
                </w:rPr>
                <w:delText>-589,1</w:delText>
              </w:r>
            </w:del>
          </w:p>
        </w:tc>
        <w:tc>
          <w:tcPr>
            <w:tcW w:w="879" w:type="dxa"/>
            <w:vAlign w:val="center"/>
          </w:tcPr>
          <w:p w14:paraId="32E0431B" w14:textId="7779DC6A" w:rsidR="000C7B8A" w:rsidRPr="000C7B8A" w:rsidDel="00201166" w:rsidRDefault="000C7B8A" w:rsidP="00D62BC5">
            <w:pPr>
              <w:spacing w:before="0" w:after="160"/>
              <w:jc w:val="left"/>
              <w:rPr>
                <w:del w:id="20249" w:author="Houyem Rais" w:date="2024-02-22T14:46:00Z"/>
                <w:rFonts w:asciiTheme="minorHAnsi" w:hAnsiTheme="minorHAnsi" w:cstheme="minorHAnsi"/>
                <w:i/>
                <w:iCs/>
                <w:sz w:val="16"/>
                <w:szCs w:val="16"/>
                <w:lang w:val="fr-FR"/>
              </w:rPr>
              <w:pPrChange w:id="20250" w:author="Houyem Rais" w:date="2024-02-22T14:49:00Z">
                <w:pPr>
                  <w:spacing w:before="40" w:after="40"/>
                  <w:jc w:val="center"/>
                </w:pPr>
              </w:pPrChange>
            </w:pPr>
            <w:del w:id="20251" w:author="Houyem Rais" w:date="2024-02-22T14:46:00Z">
              <w:r w:rsidRPr="000C7B8A" w:rsidDel="00201166">
                <w:rPr>
                  <w:rFonts w:asciiTheme="minorHAnsi" w:hAnsiTheme="minorHAnsi" w:cstheme="minorHAnsi"/>
                  <w:sz w:val="16"/>
                  <w:szCs w:val="16"/>
                </w:rPr>
                <w:delText>490,5</w:delText>
              </w:r>
            </w:del>
          </w:p>
        </w:tc>
        <w:tc>
          <w:tcPr>
            <w:tcW w:w="843" w:type="dxa"/>
            <w:vAlign w:val="center"/>
          </w:tcPr>
          <w:p w14:paraId="607B4470" w14:textId="27F94991" w:rsidR="000C7B8A" w:rsidRPr="000C7B8A" w:rsidDel="00201166" w:rsidRDefault="000C7B8A" w:rsidP="00D62BC5">
            <w:pPr>
              <w:spacing w:before="0" w:after="160"/>
              <w:jc w:val="left"/>
              <w:rPr>
                <w:del w:id="20252" w:author="Houyem Rais" w:date="2024-02-22T14:46:00Z"/>
                <w:rFonts w:asciiTheme="minorHAnsi" w:hAnsiTheme="minorHAnsi" w:cstheme="minorHAnsi"/>
                <w:i/>
                <w:iCs/>
                <w:sz w:val="16"/>
                <w:szCs w:val="16"/>
                <w:lang w:val="fr-FR"/>
              </w:rPr>
              <w:pPrChange w:id="20253" w:author="Houyem Rais" w:date="2024-02-22T14:49:00Z">
                <w:pPr>
                  <w:spacing w:before="40" w:after="40"/>
                  <w:jc w:val="center"/>
                </w:pPr>
              </w:pPrChange>
            </w:pPr>
            <w:del w:id="20254" w:author="Houyem Rais" w:date="2024-02-22T14:46:00Z">
              <w:r w:rsidRPr="000C7B8A" w:rsidDel="00201166">
                <w:rPr>
                  <w:rFonts w:asciiTheme="minorHAnsi" w:hAnsiTheme="minorHAnsi" w:cstheme="minorHAnsi"/>
                  <w:sz w:val="16"/>
                  <w:szCs w:val="16"/>
                </w:rPr>
                <w:delText>107,7</w:delText>
              </w:r>
            </w:del>
          </w:p>
        </w:tc>
      </w:tr>
      <w:tr w:rsidR="000C7B8A" w:rsidRPr="000C7B8A" w:rsidDel="00201166" w14:paraId="4A45E01D" w14:textId="4AF6406A" w:rsidTr="003671D5">
        <w:trPr>
          <w:del w:id="20255" w:author="Houyem Rais" w:date="2024-02-22T14:46:00Z"/>
        </w:trPr>
        <w:tc>
          <w:tcPr>
            <w:tcW w:w="3681" w:type="dxa"/>
            <w:vAlign w:val="center"/>
          </w:tcPr>
          <w:p w14:paraId="2371FA78" w14:textId="292A5794" w:rsidR="000C7B8A" w:rsidRPr="000C7B8A" w:rsidDel="00201166" w:rsidRDefault="000C7B8A" w:rsidP="00D62BC5">
            <w:pPr>
              <w:spacing w:before="0" w:after="160"/>
              <w:jc w:val="left"/>
              <w:rPr>
                <w:del w:id="20256" w:author="Houyem Rais" w:date="2024-02-22T14:46:00Z"/>
                <w:rFonts w:asciiTheme="minorHAnsi" w:hAnsiTheme="minorHAnsi" w:cstheme="minorHAnsi"/>
                <w:sz w:val="16"/>
                <w:szCs w:val="16"/>
                <w:lang w:val="fr-FR"/>
              </w:rPr>
              <w:pPrChange w:id="20257" w:author="Houyem Rais" w:date="2024-02-22T14:49:00Z">
                <w:pPr>
                  <w:spacing w:before="40" w:after="40"/>
                  <w:jc w:val="left"/>
                </w:pPr>
              </w:pPrChange>
            </w:pPr>
            <w:del w:id="20258" w:author="Houyem Rais" w:date="2024-02-22T14:46:00Z">
              <w:r w:rsidRPr="000C7B8A" w:rsidDel="00201166">
                <w:rPr>
                  <w:rFonts w:asciiTheme="minorHAnsi" w:hAnsiTheme="minorHAnsi" w:cstheme="minorHAnsi"/>
                  <w:sz w:val="16"/>
                  <w:szCs w:val="16"/>
                  <w:lang w:val="fr-FR"/>
                </w:rPr>
                <w:delText>VAN des risques</w:delText>
              </w:r>
            </w:del>
          </w:p>
        </w:tc>
        <w:tc>
          <w:tcPr>
            <w:tcW w:w="919" w:type="dxa"/>
            <w:vAlign w:val="center"/>
          </w:tcPr>
          <w:p w14:paraId="66A29AD8" w14:textId="2607F580" w:rsidR="000C7B8A" w:rsidRPr="000C7B8A" w:rsidDel="00201166" w:rsidRDefault="000C7B8A" w:rsidP="00D62BC5">
            <w:pPr>
              <w:spacing w:before="0" w:after="160"/>
              <w:jc w:val="left"/>
              <w:rPr>
                <w:del w:id="20259" w:author="Houyem Rais" w:date="2024-02-22T14:46:00Z"/>
                <w:rFonts w:asciiTheme="minorHAnsi" w:hAnsiTheme="minorHAnsi" w:cstheme="minorHAnsi"/>
                <w:sz w:val="16"/>
                <w:szCs w:val="16"/>
                <w:lang w:val="fr-FR"/>
              </w:rPr>
              <w:pPrChange w:id="20260" w:author="Houyem Rais" w:date="2024-02-22T14:49:00Z">
                <w:pPr>
                  <w:spacing w:before="40" w:after="40"/>
                  <w:jc w:val="center"/>
                </w:pPr>
              </w:pPrChange>
            </w:pPr>
            <w:del w:id="20261" w:author="Houyem Rais" w:date="2024-02-22T14:46:00Z">
              <w:r w:rsidRPr="000C7B8A" w:rsidDel="00201166">
                <w:rPr>
                  <w:rFonts w:asciiTheme="minorHAnsi" w:hAnsiTheme="minorHAnsi" w:cstheme="minorHAnsi"/>
                  <w:sz w:val="16"/>
                  <w:szCs w:val="16"/>
                </w:rPr>
                <w:delText>-244,8</w:delText>
              </w:r>
            </w:del>
          </w:p>
        </w:tc>
        <w:tc>
          <w:tcPr>
            <w:tcW w:w="919" w:type="dxa"/>
            <w:vAlign w:val="center"/>
          </w:tcPr>
          <w:p w14:paraId="071B34BA" w14:textId="3D5AE84C" w:rsidR="000C7B8A" w:rsidRPr="000C7B8A" w:rsidDel="00201166" w:rsidRDefault="000C7B8A" w:rsidP="00D62BC5">
            <w:pPr>
              <w:spacing w:before="0" w:after="160"/>
              <w:jc w:val="left"/>
              <w:rPr>
                <w:del w:id="20262" w:author="Houyem Rais" w:date="2024-02-22T14:46:00Z"/>
                <w:rFonts w:asciiTheme="minorHAnsi" w:hAnsiTheme="minorHAnsi" w:cstheme="minorHAnsi"/>
                <w:sz w:val="16"/>
                <w:szCs w:val="16"/>
                <w:lang w:val="fr-FR"/>
              </w:rPr>
              <w:pPrChange w:id="20263" w:author="Houyem Rais" w:date="2024-02-22T14:49:00Z">
                <w:pPr>
                  <w:spacing w:before="40" w:after="40"/>
                  <w:jc w:val="center"/>
                </w:pPr>
              </w:pPrChange>
            </w:pPr>
            <w:del w:id="20264" w:author="Houyem Rais" w:date="2024-02-22T14:46:00Z">
              <w:r w:rsidRPr="000C7B8A" w:rsidDel="00201166">
                <w:rPr>
                  <w:rFonts w:asciiTheme="minorHAnsi" w:hAnsiTheme="minorHAnsi" w:cstheme="minorHAnsi"/>
                  <w:sz w:val="16"/>
                  <w:szCs w:val="16"/>
                </w:rPr>
                <w:delText>-308,3</w:delText>
              </w:r>
            </w:del>
          </w:p>
        </w:tc>
        <w:tc>
          <w:tcPr>
            <w:tcW w:w="919" w:type="dxa"/>
            <w:vAlign w:val="center"/>
          </w:tcPr>
          <w:p w14:paraId="39C27865" w14:textId="6B9CF5BA" w:rsidR="000C7B8A" w:rsidRPr="000C7B8A" w:rsidDel="00201166" w:rsidRDefault="000C7B8A" w:rsidP="00D62BC5">
            <w:pPr>
              <w:spacing w:before="0" w:after="160"/>
              <w:jc w:val="left"/>
              <w:rPr>
                <w:del w:id="20265" w:author="Houyem Rais" w:date="2024-02-22T14:46:00Z"/>
                <w:rFonts w:asciiTheme="minorHAnsi" w:hAnsiTheme="minorHAnsi" w:cstheme="minorHAnsi"/>
                <w:sz w:val="16"/>
                <w:szCs w:val="16"/>
                <w:lang w:val="fr-FR"/>
              </w:rPr>
              <w:pPrChange w:id="20266" w:author="Houyem Rais" w:date="2024-02-22T14:49:00Z">
                <w:pPr>
                  <w:spacing w:before="40" w:after="40"/>
                  <w:jc w:val="center"/>
                </w:pPr>
              </w:pPrChange>
            </w:pPr>
            <w:del w:id="20267" w:author="Houyem Rais" w:date="2024-02-22T14:46:00Z">
              <w:r w:rsidRPr="000C7B8A" w:rsidDel="00201166">
                <w:rPr>
                  <w:rFonts w:asciiTheme="minorHAnsi" w:hAnsiTheme="minorHAnsi" w:cstheme="minorHAnsi"/>
                  <w:sz w:val="16"/>
                  <w:szCs w:val="16"/>
                </w:rPr>
                <w:delText>-213,7</w:delText>
              </w:r>
            </w:del>
          </w:p>
        </w:tc>
        <w:tc>
          <w:tcPr>
            <w:tcW w:w="844" w:type="dxa"/>
            <w:vAlign w:val="center"/>
          </w:tcPr>
          <w:p w14:paraId="749196B3" w14:textId="30584A6D" w:rsidR="000C7B8A" w:rsidRPr="000C7B8A" w:rsidDel="00201166" w:rsidRDefault="000C7B8A" w:rsidP="00D62BC5">
            <w:pPr>
              <w:spacing w:before="0" w:after="160"/>
              <w:jc w:val="left"/>
              <w:rPr>
                <w:del w:id="20268" w:author="Houyem Rais" w:date="2024-02-22T14:46:00Z"/>
                <w:rFonts w:asciiTheme="minorHAnsi" w:hAnsiTheme="minorHAnsi" w:cstheme="minorHAnsi"/>
                <w:sz w:val="16"/>
                <w:szCs w:val="16"/>
                <w:lang w:val="fr-FR"/>
              </w:rPr>
              <w:pPrChange w:id="20269" w:author="Houyem Rais" w:date="2024-02-22T14:49:00Z">
                <w:pPr>
                  <w:spacing w:before="40" w:after="40"/>
                  <w:jc w:val="center"/>
                </w:pPr>
              </w:pPrChange>
            </w:pPr>
            <w:del w:id="20270" w:author="Houyem Rais" w:date="2024-02-22T14:46:00Z">
              <w:r w:rsidRPr="000C7B8A" w:rsidDel="00201166">
                <w:rPr>
                  <w:rFonts w:asciiTheme="minorHAnsi" w:hAnsiTheme="minorHAnsi" w:cstheme="minorHAnsi"/>
                  <w:sz w:val="16"/>
                  <w:szCs w:val="16"/>
                </w:rPr>
                <w:delText>-210,9</w:delText>
              </w:r>
            </w:del>
          </w:p>
        </w:tc>
        <w:tc>
          <w:tcPr>
            <w:tcW w:w="879" w:type="dxa"/>
            <w:vAlign w:val="center"/>
          </w:tcPr>
          <w:p w14:paraId="104F5355" w14:textId="1FDA3313" w:rsidR="000C7B8A" w:rsidRPr="000C7B8A" w:rsidDel="00201166" w:rsidRDefault="000C7B8A" w:rsidP="00D62BC5">
            <w:pPr>
              <w:spacing w:before="0" w:after="160"/>
              <w:jc w:val="left"/>
              <w:rPr>
                <w:del w:id="20271" w:author="Houyem Rais" w:date="2024-02-22T14:46:00Z"/>
                <w:rFonts w:asciiTheme="minorHAnsi" w:hAnsiTheme="minorHAnsi" w:cstheme="minorHAnsi"/>
                <w:sz w:val="16"/>
                <w:szCs w:val="16"/>
                <w:lang w:val="fr-FR"/>
              </w:rPr>
              <w:pPrChange w:id="20272" w:author="Houyem Rais" w:date="2024-02-22T14:49:00Z">
                <w:pPr>
                  <w:spacing w:before="40" w:after="40"/>
                  <w:jc w:val="center"/>
                </w:pPr>
              </w:pPrChange>
            </w:pPr>
            <w:del w:id="20273" w:author="Houyem Rais" w:date="2024-02-22T14:46:00Z">
              <w:r w:rsidRPr="000C7B8A" w:rsidDel="00201166">
                <w:rPr>
                  <w:rFonts w:asciiTheme="minorHAnsi" w:hAnsiTheme="minorHAnsi" w:cstheme="minorHAnsi"/>
                  <w:sz w:val="16"/>
                  <w:szCs w:val="16"/>
                </w:rPr>
                <w:delText>-244,9</w:delText>
              </w:r>
            </w:del>
          </w:p>
        </w:tc>
        <w:tc>
          <w:tcPr>
            <w:tcW w:w="843" w:type="dxa"/>
            <w:vAlign w:val="center"/>
          </w:tcPr>
          <w:p w14:paraId="4E3C928F" w14:textId="67372E40" w:rsidR="000C7B8A" w:rsidRPr="000C7B8A" w:rsidDel="00201166" w:rsidRDefault="000C7B8A" w:rsidP="00D62BC5">
            <w:pPr>
              <w:spacing w:before="0" w:after="160"/>
              <w:jc w:val="left"/>
              <w:rPr>
                <w:del w:id="20274" w:author="Houyem Rais" w:date="2024-02-22T14:46:00Z"/>
                <w:rFonts w:asciiTheme="minorHAnsi" w:hAnsiTheme="minorHAnsi" w:cstheme="minorHAnsi"/>
                <w:sz w:val="16"/>
                <w:szCs w:val="16"/>
                <w:lang w:val="fr-FR"/>
              </w:rPr>
              <w:pPrChange w:id="20275" w:author="Houyem Rais" w:date="2024-02-22T14:49:00Z">
                <w:pPr>
                  <w:spacing w:before="40" w:after="40"/>
                  <w:jc w:val="center"/>
                </w:pPr>
              </w:pPrChange>
            </w:pPr>
            <w:del w:id="20276" w:author="Houyem Rais" w:date="2024-02-22T14:46:00Z">
              <w:r w:rsidRPr="000C7B8A" w:rsidDel="00201166">
                <w:rPr>
                  <w:rFonts w:asciiTheme="minorHAnsi" w:hAnsiTheme="minorHAnsi" w:cstheme="minorHAnsi"/>
                  <w:sz w:val="16"/>
                  <w:szCs w:val="16"/>
                </w:rPr>
                <w:delText>-227,9</w:delText>
              </w:r>
            </w:del>
          </w:p>
        </w:tc>
      </w:tr>
      <w:tr w:rsidR="000C7B8A" w:rsidRPr="00D71769" w:rsidDel="00201166" w14:paraId="3585B2E8" w14:textId="654B038C" w:rsidTr="003671D5">
        <w:trPr>
          <w:del w:id="20277" w:author="Houyem Rais" w:date="2024-02-22T14:46:00Z"/>
        </w:trPr>
        <w:tc>
          <w:tcPr>
            <w:tcW w:w="3681" w:type="dxa"/>
            <w:vAlign w:val="center"/>
          </w:tcPr>
          <w:p w14:paraId="2F9B4DCA" w14:textId="221607FB" w:rsidR="000C7B8A" w:rsidRPr="00D71769" w:rsidDel="00201166" w:rsidRDefault="000C7B8A" w:rsidP="00D62BC5">
            <w:pPr>
              <w:spacing w:before="0" w:after="160"/>
              <w:jc w:val="left"/>
              <w:rPr>
                <w:del w:id="20278" w:author="Houyem Rais" w:date="2024-02-22T14:46:00Z"/>
                <w:rFonts w:asciiTheme="minorHAnsi" w:hAnsiTheme="minorHAnsi" w:cstheme="minorHAnsi"/>
                <w:b/>
                <w:bCs/>
                <w:sz w:val="16"/>
                <w:szCs w:val="16"/>
                <w:lang w:val="fr-FR"/>
              </w:rPr>
              <w:pPrChange w:id="20279" w:author="Houyem Rais" w:date="2024-02-22T14:49:00Z">
                <w:pPr>
                  <w:spacing w:before="40" w:after="40"/>
                  <w:jc w:val="left"/>
                </w:pPr>
              </w:pPrChange>
            </w:pPr>
            <w:del w:id="20280" w:author="Houyem Rais" w:date="2024-02-22T14:46:00Z">
              <w:r w:rsidRPr="00D71769" w:rsidDel="00201166">
                <w:rPr>
                  <w:rFonts w:asciiTheme="minorHAnsi" w:hAnsiTheme="minorHAnsi" w:cstheme="minorHAnsi"/>
                  <w:b/>
                  <w:bCs/>
                  <w:sz w:val="16"/>
                  <w:szCs w:val="16"/>
                  <w:lang w:val="fr-FR"/>
                </w:rPr>
                <w:delText>VAN pour le secteur public - Avec risques</w:delText>
              </w:r>
            </w:del>
          </w:p>
        </w:tc>
        <w:tc>
          <w:tcPr>
            <w:tcW w:w="919" w:type="dxa"/>
            <w:vAlign w:val="center"/>
          </w:tcPr>
          <w:p w14:paraId="74040929" w14:textId="33C0D432" w:rsidR="000C7B8A" w:rsidRPr="00D71769" w:rsidDel="00201166" w:rsidRDefault="000C7B8A" w:rsidP="00D62BC5">
            <w:pPr>
              <w:spacing w:before="0" w:after="160"/>
              <w:jc w:val="left"/>
              <w:rPr>
                <w:del w:id="20281" w:author="Houyem Rais" w:date="2024-02-22T14:46:00Z"/>
                <w:rFonts w:asciiTheme="minorHAnsi" w:hAnsiTheme="minorHAnsi" w:cstheme="minorHAnsi"/>
                <w:b/>
                <w:bCs/>
                <w:sz w:val="16"/>
                <w:szCs w:val="16"/>
                <w:lang w:val="fr-FR"/>
              </w:rPr>
              <w:pPrChange w:id="20282" w:author="Houyem Rais" w:date="2024-02-22T14:49:00Z">
                <w:pPr>
                  <w:spacing w:before="40" w:after="40"/>
                  <w:jc w:val="center"/>
                </w:pPr>
              </w:pPrChange>
            </w:pPr>
            <w:del w:id="20283" w:author="Houyem Rais" w:date="2024-02-22T14:46:00Z">
              <w:r w:rsidRPr="00D71769" w:rsidDel="00201166">
                <w:rPr>
                  <w:rFonts w:asciiTheme="minorHAnsi" w:hAnsiTheme="minorHAnsi" w:cstheme="minorHAnsi"/>
                  <w:b/>
                  <w:bCs/>
                  <w:sz w:val="16"/>
                  <w:szCs w:val="16"/>
                </w:rPr>
                <w:delText>301,9</w:delText>
              </w:r>
            </w:del>
          </w:p>
        </w:tc>
        <w:tc>
          <w:tcPr>
            <w:tcW w:w="919" w:type="dxa"/>
            <w:vAlign w:val="center"/>
          </w:tcPr>
          <w:p w14:paraId="59E04E5F" w14:textId="21F83DB3" w:rsidR="000C7B8A" w:rsidRPr="00D71769" w:rsidDel="00201166" w:rsidRDefault="000C7B8A" w:rsidP="00D62BC5">
            <w:pPr>
              <w:spacing w:before="0" w:after="160"/>
              <w:jc w:val="left"/>
              <w:rPr>
                <w:del w:id="20284" w:author="Houyem Rais" w:date="2024-02-22T14:46:00Z"/>
                <w:rFonts w:asciiTheme="minorHAnsi" w:hAnsiTheme="minorHAnsi" w:cstheme="minorHAnsi"/>
                <w:b/>
                <w:bCs/>
                <w:sz w:val="16"/>
                <w:szCs w:val="16"/>
                <w:lang w:val="fr-FR"/>
              </w:rPr>
              <w:pPrChange w:id="20285" w:author="Houyem Rais" w:date="2024-02-22T14:49:00Z">
                <w:pPr>
                  <w:spacing w:before="40" w:after="40"/>
                  <w:jc w:val="center"/>
                </w:pPr>
              </w:pPrChange>
            </w:pPr>
            <w:del w:id="20286" w:author="Houyem Rais" w:date="2024-02-22T14:46:00Z">
              <w:r w:rsidRPr="00D71769" w:rsidDel="00201166">
                <w:rPr>
                  <w:rFonts w:asciiTheme="minorHAnsi" w:hAnsiTheme="minorHAnsi" w:cstheme="minorHAnsi"/>
                  <w:b/>
                  <w:bCs/>
                  <w:sz w:val="16"/>
                  <w:szCs w:val="16"/>
                </w:rPr>
                <w:delText>145,5</w:delText>
              </w:r>
            </w:del>
          </w:p>
        </w:tc>
        <w:tc>
          <w:tcPr>
            <w:tcW w:w="919" w:type="dxa"/>
            <w:vAlign w:val="center"/>
          </w:tcPr>
          <w:p w14:paraId="0D2B82AF" w14:textId="4E7B298E" w:rsidR="000C7B8A" w:rsidRPr="00D71769" w:rsidDel="00201166" w:rsidRDefault="000C7B8A" w:rsidP="00D62BC5">
            <w:pPr>
              <w:spacing w:before="0" w:after="160"/>
              <w:jc w:val="left"/>
              <w:rPr>
                <w:del w:id="20287" w:author="Houyem Rais" w:date="2024-02-22T14:46:00Z"/>
                <w:rFonts w:asciiTheme="minorHAnsi" w:hAnsiTheme="minorHAnsi" w:cstheme="minorHAnsi"/>
                <w:b/>
                <w:bCs/>
                <w:sz w:val="16"/>
                <w:szCs w:val="16"/>
                <w:lang w:val="fr-FR"/>
              </w:rPr>
              <w:pPrChange w:id="20288" w:author="Houyem Rais" w:date="2024-02-22T14:49:00Z">
                <w:pPr>
                  <w:spacing w:before="40" w:after="40"/>
                  <w:jc w:val="center"/>
                </w:pPr>
              </w:pPrChange>
            </w:pPr>
            <w:del w:id="20289" w:author="Houyem Rais" w:date="2024-02-22T14:46:00Z">
              <w:r w:rsidRPr="00D71769" w:rsidDel="00201166">
                <w:rPr>
                  <w:rFonts w:asciiTheme="minorHAnsi" w:hAnsiTheme="minorHAnsi" w:cstheme="minorHAnsi"/>
                  <w:b/>
                  <w:bCs/>
                  <w:sz w:val="16"/>
                  <w:szCs w:val="16"/>
                </w:rPr>
                <w:delText>338,6</w:delText>
              </w:r>
            </w:del>
          </w:p>
        </w:tc>
        <w:tc>
          <w:tcPr>
            <w:tcW w:w="844" w:type="dxa"/>
            <w:vAlign w:val="center"/>
          </w:tcPr>
          <w:p w14:paraId="594123D4" w14:textId="2B27AC59" w:rsidR="000C7B8A" w:rsidRPr="00D71769" w:rsidDel="00201166" w:rsidRDefault="000C7B8A" w:rsidP="00D62BC5">
            <w:pPr>
              <w:spacing w:before="0" w:after="160"/>
              <w:jc w:val="left"/>
              <w:rPr>
                <w:del w:id="20290" w:author="Houyem Rais" w:date="2024-02-22T14:46:00Z"/>
                <w:rFonts w:asciiTheme="minorHAnsi" w:hAnsiTheme="minorHAnsi" w:cstheme="minorHAnsi"/>
                <w:b/>
                <w:bCs/>
                <w:sz w:val="16"/>
                <w:szCs w:val="16"/>
                <w:lang w:val="fr-FR"/>
              </w:rPr>
              <w:pPrChange w:id="20291" w:author="Houyem Rais" w:date="2024-02-22T14:49:00Z">
                <w:pPr>
                  <w:spacing w:before="40" w:after="40"/>
                  <w:jc w:val="center"/>
                </w:pPr>
              </w:pPrChange>
            </w:pPr>
            <w:del w:id="20292" w:author="Houyem Rais" w:date="2024-02-22T14:46:00Z">
              <w:r w:rsidRPr="00D71769" w:rsidDel="00201166">
                <w:rPr>
                  <w:rFonts w:asciiTheme="minorHAnsi" w:hAnsiTheme="minorHAnsi" w:cstheme="minorHAnsi"/>
                  <w:b/>
                  <w:bCs/>
                  <w:sz w:val="16"/>
                  <w:szCs w:val="16"/>
                </w:rPr>
                <w:delText>-800,0</w:delText>
              </w:r>
            </w:del>
          </w:p>
        </w:tc>
        <w:tc>
          <w:tcPr>
            <w:tcW w:w="879" w:type="dxa"/>
            <w:vAlign w:val="center"/>
          </w:tcPr>
          <w:p w14:paraId="330854F5" w14:textId="546921B8" w:rsidR="000C7B8A" w:rsidRPr="00D71769" w:rsidDel="00201166" w:rsidRDefault="000C7B8A" w:rsidP="00D62BC5">
            <w:pPr>
              <w:spacing w:before="0" w:after="160"/>
              <w:jc w:val="left"/>
              <w:rPr>
                <w:del w:id="20293" w:author="Houyem Rais" w:date="2024-02-22T14:46:00Z"/>
                <w:rFonts w:asciiTheme="minorHAnsi" w:hAnsiTheme="minorHAnsi" w:cstheme="minorHAnsi"/>
                <w:b/>
                <w:bCs/>
                <w:sz w:val="16"/>
                <w:szCs w:val="16"/>
                <w:lang w:val="fr-FR"/>
              </w:rPr>
              <w:pPrChange w:id="20294" w:author="Houyem Rais" w:date="2024-02-22T14:49:00Z">
                <w:pPr>
                  <w:spacing w:before="40" w:after="40"/>
                  <w:jc w:val="center"/>
                </w:pPr>
              </w:pPrChange>
            </w:pPr>
            <w:del w:id="20295" w:author="Houyem Rais" w:date="2024-02-22T14:46:00Z">
              <w:r w:rsidRPr="00D71769" w:rsidDel="00201166">
                <w:rPr>
                  <w:rFonts w:asciiTheme="minorHAnsi" w:hAnsiTheme="minorHAnsi" w:cstheme="minorHAnsi"/>
                  <w:b/>
                  <w:bCs/>
                  <w:sz w:val="16"/>
                  <w:szCs w:val="16"/>
                </w:rPr>
                <w:delText>245,6</w:delText>
              </w:r>
            </w:del>
          </w:p>
        </w:tc>
        <w:tc>
          <w:tcPr>
            <w:tcW w:w="843" w:type="dxa"/>
            <w:vAlign w:val="center"/>
          </w:tcPr>
          <w:p w14:paraId="61B005C8" w14:textId="7D7DFC75" w:rsidR="000C7B8A" w:rsidRPr="00D71769" w:rsidDel="00201166" w:rsidRDefault="000C7B8A" w:rsidP="00D62BC5">
            <w:pPr>
              <w:spacing w:before="0" w:after="160"/>
              <w:jc w:val="left"/>
              <w:rPr>
                <w:del w:id="20296" w:author="Houyem Rais" w:date="2024-02-22T14:46:00Z"/>
                <w:rFonts w:asciiTheme="minorHAnsi" w:hAnsiTheme="minorHAnsi" w:cstheme="minorHAnsi"/>
                <w:b/>
                <w:bCs/>
                <w:sz w:val="16"/>
                <w:szCs w:val="16"/>
                <w:lang w:val="fr-FR"/>
              </w:rPr>
              <w:pPrChange w:id="20297" w:author="Houyem Rais" w:date="2024-02-22T14:49:00Z">
                <w:pPr>
                  <w:spacing w:before="40" w:after="40"/>
                  <w:jc w:val="center"/>
                </w:pPr>
              </w:pPrChange>
            </w:pPr>
            <w:del w:id="20298" w:author="Houyem Rais" w:date="2024-02-22T14:46:00Z">
              <w:r w:rsidRPr="00D71769" w:rsidDel="00201166">
                <w:rPr>
                  <w:rFonts w:asciiTheme="minorHAnsi" w:hAnsiTheme="minorHAnsi" w:cstheme="minorHAnsi"/>
                  <w:b/>
                  <w:bCs/>
                  <w:sz w:val="16"/>
                  <w:szCs w:val="16"/>
                </w:rPr>
                <w:delText>-120,2</w:delText>
              </w:r>
            </w:del>
          </w:p>
        </w:tc>
      </w:tr>
      <w:tr w:rsidR="000C7B8A" w:rsidRPr="000C7B8A" w:rsidDel="00201166" w14:paraId="65393B6C" w14:textId="0896D72E" w:rsidTr="003671D5">
        <w:trPr>
          <w:del w:id="20299" w:author="Houyem Rais" w:date="2024-02-22T14:46:00Z"/>
        </w:trPr>
        <w:tc>
          <w:tcPr>
            <w:tcW w:w="3681" w:type="dxa"/>
            <w:vAlign w:val="center"/>
          </w:tcPr>
          <w:p w14:paraId="21BAC7B8" w14:textId="232576C5" w:rsidR="000C7B8A" w:rsidRPr="000C7B8A" w:rsidDel="00201166" w:rsidRDefault="000C7B8A" w:rsidP="00D62BC5">
            <w:pPr>
              <w:spacing w:before="0" w:after="160"/>
              <w:jc w:val="left"/>
              <w:rPr>
                <w:del w:id="20300" w:author="Houyem Rais" w:date="2024-02-22T14:46:00Z"/>
                <w:rFonts w:asciiTheme="minorHAnsi" w:hAnsiTheme="minorHAnsi" w:cstheme="minorHAnsi"/>
                <w:sz w:val="16"/>
                <w:szCs w:val="16"/>
                <w:lang w:val="fr-FR"/>
              </w:rPr>
              <w:pPrChange w:id="20301" w:author="Houyem Rais" w:date="2024-02-22T14:49:00Z">
                <w:pPr>
                  <w:spacing w:before="40" w:after="40"/>
                  <w:jc w:val="left"/>
                </w:pPr>
              </w:pPrChange>
            </w:pPr>
            <w:del w:id="20302" w:author="Houyem Rais" w:date="2024-02-22T14:46:00Z">
              <w:r w:rsidRPr="000C7B8A" w:rsidDel="00201166">
                <w:rPr>
                  <w:rFonts w:asciiTheme="minorHAnsi" w:hAnsiTheme="minorHAnsi" w:cstheme="minorHAnsi"/>
                  <w:sz w:val="16"/>
                  <w:szCs w:val="16"/>
                  <w:lang w:val="fr-FR"/>
                </w:rPr>
                <w:delText>Value for Money</w:delText>
              </w:r>
            </w:del>
          </w:p>
        </w:tc>
        <w:tc>
          <w:tcPr>
            <w:tcW w:w="919" w:type="dxa"/>
            <w:vAlign w:val="center"/>
          </w:tcPr>
          <w:p w14:paraId="158C9AD7" w14:textId="09CD0260" w:rsidR="000C7B8A" w:rsidRPr="000C7B8A" w:rsidDel="00201166" w:rsidRDefault="000C7B8A" w:rsidP="00D62BC5">
            <w:pPr>
              <w:spacing w:before="0" w:after="160"/>
              <w:jc w:val="left"/>
              <w:rPr>
                <w:del w:id="20303" w:author="Houyem Rais" w:date="2024-02-22T14:46:00Z"/>
                <w:rFonts w:asciiTheme="minorHAnsi" w:hAnsiTheme="minorHAnsi" w:cstheme="minorHAnsi"/>
                <w:b/>
                <w:bCs/>
                <w:color w:val="963634"/>
                <w:sz w:val="16"/>
                <w:szCs w:val="16"/>
                <w:lang w:val="fr-FR"/>
              </w:rPr>
              <w:pPrChange w:id="20304" w:author="Houyem Rais" w:date="2024-02-22T14:49:00Z">
                <w:pPr>
                  <w:spacing w:before="40" w:after="40"/>
                  <w:jc w:val="center"/>
                </w:pPr>
              </w:pPrChange>
            </w:pPr>
            <w:del w:id="20305" w:author="Houyem Rais" w:date="2024-02-22T14:46:00Z">
              <w:r w:rsidRPr="000C7B8A" w:rsidDel="00201166">
                <w:rPr>
                  <w:rFonts w:asciiTheme="minorHAnsi" w:hAnsiTheme="minorHAnsi" w:cstheme="minorHAnsi"/>
                  <w:sz w:val="16"/>
                  <w:szCs w:val="16"/>
                </w:rPr>
                <w:delText>866,9</w:delText>
              </w:r>
            </w:del>
          </w:p>
        </w:tc>
        <w:tc>
          <w:tcPr>
            <w:tcW w:w="919" w:type="dxa"/>
            <w:vAlign w:val="center"/>
          </w:tcPr>
          <w:p w14:paraId="4E1CD809" w14:textId="0640C05E" w:rsidR="000C7B8A" w:rsidRPr="000C7B8A" w:rsidDel="00201166" w:rsidRDefault="000C7B8A" w:rsidP="00D62BC5">
            <w:pPr>
              <w:spacing w:before="0" w:after="160"/>
              <w:jc w:val="left"/>
              <w:rPr>
                <w:del w:id="20306" w:author="Houyem Rais" w:date="2024-02-22T14:46:00Z"/>
                <w:rFonts w:asciiTheme="minorHAnsi" w:hAnsiTheme="minorHAnsi" w:cstheme="minorHAnsi"/>
                <w:b/>
                <w:bCs/>
                <w:color w:val="963634"/>
                <w:sz w:val="16"/>
                <w:szCs w:val="16"/>
                <w:lang w:val="fr-FR"/>
              </w:rPr>
              <w:pPrChange w:id="20307" w:author="Houyem Rais" w:date="2024-02-22T14:49:00Z">
                <w:pPr>
                  <w:spacing w:before="40" w:after="40"/>
                  <w:jc w:val="center"/>
                </w:pPr>
              </w:pPrChange>
            </w:pPr>
            <w:del w:id="20308" w:author="Houyem Rais" w:date="2024-02-22T14:46:00Z">
              <w:r w:rsidRPr="000C7B8A" w:rsidDel="00201166">
                <w:rPr>
                  <w:rFonts w:asciiTheme="minorHAnsi" w:hAnsiTheme="minorHAnsi" w:cstheme="minorHAnsi"/>
                  <w:sz w:val="16"/>
                  <w:szCs w:val="16"/>
                </w:rPr>
                <w:delText>1052,5</w:delText>
              </w:r>
            </w:del>
          </w:p>
        </w:tc>
        <w:tc>
          <w:tcPr>
            <w:tcW w:w="919" w:type="dxa"/>
            <w:vAlign w:val="center"/>
          </w:tcPr>
          <w:p w14:paraId="4398B85F" w14:textId="64AE4C66" w:rsidR="000C7B8A" w:rsidRPr="000C7B8A" w:rsidDel="00201166" w:rsidRDefault="000C7B8A" w:rsidP="00D62BC5">
            <w:pPr>
              <w:spacing w:before="0" w:after="160"/>
              <w:jc w:val="left"/>
              <w:rPr>
                <w:del w:id="20309" w:author="Houyem Rais" w:date="2024-02-22T14:46:00Z"/>
                <w:rFonts w:asciiTheme="minorHAnsi" w:hAnsiTheme="minorHAnsi" w:cstheme="minorHAnsi"/>
                <w:b/>
                <w:bCs/>
                <w:color w:val="963634"/>
                <w:sz w:val="16"/>
                <w:szCs w:val="16"/>
                <w:lang w:val="fr-FR"/>
              </w:rPr>
              <w:pPrChange w:id="20310" w:author="Houyem Rais" w:date="2024-02-22T14:49:00Z">
                <w:pPr>
                  <w:spacing w:before="40" w:after="40"/>
                  <w:jc w:val="center"/>
                </w:pPr>
              </w:pPrChange>
            </w:pPr>
            <w:del w:id="20311" w:author="Houyem Rais" w:date="2024-02-22T14:46:00Z">
              <w:r w:rsidRPr="000C7B8A" w:rsidDel="00201166">
                <w:rPr>
                  <w:rFonts w:asciiTheme="minorHAnsi" w:hAnsiTheme="minorHAnsi" w:cstheme="minorHAnsi"/>
                  <w:sz w:val="16"/>
                  <w:szCs w:val="16"/>
                </w:rPr>
                <w:delText>835,5</w:delText>
              </w:r>
            </w:del>
          </w:p>
        </w:tc>
        <w:tc>
          <w:tcPr>
            <w:tcW w:w="844" w:type="dxa"/>
            <w:vAlign w:val="center"/>
          </w:tcPr>
          <w:p w14:paraId="54E5EBF4" w14:textId="1257929F" w:rsidR="000C7B8A" w:rsidRPr="000C7B8A" w:rsidDel="00201166" w:rsidRDefault="000C7B8A" w:rsidP="00D62BC5">
            <w:pPr>
              <w:spacing w:before="0" w:after="160"/>
              <w:jc w:val="left"/>
              <w:rPr>
                <w:del w:id="20312" w:author="Houyem Rais" w:date="2024-02-22T14:46:00Z"/>
                <w:rFonts w:asciiTheme="minorHAnsi" w:hAnsiTheme="minorHAnsi" w:cstheme="minorHAnsi"/>
                <w:b/>
                <w:bCs/>
                <w:color w:val="963634"/>
                <w:sz w:val="16"/>
                <w:szCs w:val="16"/>
                <w:lang w:val="fr-FR"/>
              </w:rPr>
              <w:pPrChange w:id="20313" w:author="Houyem Rais" w:date="2024-02-22T14:49:00Z">
                <w:pPr>
                  <w:spacing w:before="40" w:after="40"/>
                  <w:jc w:val="center"/>
                </w:pPr>
              </w:pPrChange>
            </w:pPr>
            <w:del w:id="20314" w:author="Houyem Rais" w:date="2024-02-22T14:46:00Z">
              <w:r w:rsidRPr="000C7B8A" w:rsidDel="00201166">
                <w:rPr>
                  <w:rFonts w:asciiTheme="minorHAnsi" w:hAnsiTheme="minorHAnsi" w:cstheme="minorHAnsi"/>
                  <w:sz w:val="16"/>
                  <w:szCs w:val="16"/>
                </w:rPr>
                <w:delText>257,5</w:delText>
              </w:r>
            </w:del>
          </w:p>
        </w:tc>
        <w:tc>
          <w:tcPr>
            <w:tcW w:w="879" w:type="dxa"/>
            <w:vAlign w:val="center"/>
          </w:tcPr>
          <w:p w14:paraId="1399C882" w14:textId="61E1C0F2" w:rsidR="000C7B8A" w:rsidRPr="000C7B8A" w:rsidDel="00201166" w:rsidRDefault="000C7B8A" w:rsidP="00D62BC5">
            <w:pPr>
              <w:spacing w:before="0" w:after="160"/>
              <w:jc w:val="left"/>
              <w:rPr>
                <w:del w:id="20315" w:author="Houyem Rais" w:date="2024-02-22T14:46:00Z"/>
                <w:rFonts w:asciiTheme="minorHAnsi" w:hAnsiTheme="minorHAnsi" w:cstheme="minorHAnsi"/>
                <w:b/>
                <w:bCs/>
                <w:color w:val="963634"/>
                <w:sz w:val="16"/>
                <w:szCs w:val="16"/>
                <w:lang w:val="fr-FR"/>
              </w:rPr>
              <w:pPrChange w:id="20316" w:author="Houyem Rais" w:date="2024-02-22T14:49:00Z">
                <w:pPr>
                  <w:spacing w:before="40" w:after="40"/>
                  <w:jc w:val="center"/>
                </w:pPr>
              </w:pPrChange>
            </w:pPr>
            <w:del w:id="20317" w:author="Houyem Rais" w:date="2024-02-22T14:46:00Z">
              <w:r w:rsidRPr="000C7B8A" w:rsidDel="00201166">
                <w:rPr>
                  <w:rFonts w:asciiTheme="minorHAnsi" w:hAnsiTheme="minorHAnsi" w:cstheme="minorHAnsi"/>
                  <w:sz w:val="16"/>
                  <w:szCs w:val="16"/>
                </w:rPr>
                <w:delText>415,7</w:delText>
              </w:r>
            </w:del>
          </w:p>
        </w:tc>
        <w:tc>
          <w:tcPr>
            <w:tcW w:w="843" w:type="dxa"/>
            <w:vAlign w:val="center"/>
          </w:tcPr>
          <w:p w14:paraId="0DADE70A" w14:textId="1028CEEB" w:rsidR="000C7B8A" w:rsidRPr="000C7B8A" w:rsidDel="00201166" w:rsidRDefault="000C7B8A" w:rsidP="00D62BC5">
            <w:pPr>
              <w:spacing w:before="0" w:after="160"/>
              <w:jc w:val="left"/>
              <w:rPr>
                <w:del w:id="20318" w:author="Houyem Rais" w:date="2024-02-22T14:46:00Z"/>
                <w:rFonts w:asciiTheme="minorHAnsi" w:hAnsiTheme="minorHAnsi" w:cstheme="minorHAnsi"/>
                <w:b/>
                <w:bCs/>
                <w:color w:val="963634"/>
                <w:sz w:val="16"/>
                <w:szCs w:val="16"/>
                <w:lang w:val="fr-FR"/>
              </w:rPr>
              <w:pPrChange w:id="20319" w:author="Houyem Rais" w:date="2024-02-22T14:49:00Z">
                <w:pPr>
                  <w:spacing w:before="40" w:after="40"/>
                  <w:jc w:val="center"/>
                </w:pPr>
              </w:pPrChange>
            </w:pPr>
            <w:del w:id="20320" w:author="Houyem Rais" w:date="2024-02-22T14:46:00Z">
              <w:r w:rsidRPr="000C7B8A" w:rsidDel="00201166">
                <w:rPr>
                  <w:rFonts w:asciiTheme="minorHAnsi" w:hAnsiTheme="minorHAnsi" w:cstheme="minorHAnsi"/>
                  <w:sz w:val="16"/>
                  <w:szCs w:val="16"/>
                </w:rPr>
                <w:delText>331,9</w:delText>
              </w:r>
            </w:del>
          </w:p>
        </w:tc>
      </w:tr>
      <w:tr w:rsidR="000C7B8A" w:rsidRPr="000C7B8A" w:rsidDel="00201166" w14:paraId="58345C6B" w14:textId="305A7CDA" w:rsidTr="00B442DB">
        <w:trPr>
          <w:del w:id="20321" w:author="Houyem Rais" w:date="2024-02-22T14:46:00Z"/>
        </w:trPr>
        <w:tc>
          <w:tcPr>
            <w:tcW w:w="3681" w:type="dxa"/>
            <w:vAlign w:val="center"/>
          </w:tcPr>
          <w:p w14:paraId="31C3ACD6" w14:textId="5D706FAB" w:rsidR="000C7B8A" w:rsidRPr="000C7B8A" w:rsidDel="00201166" w:rsidRDefault="000C7B8A" w:rsidP="00D62BC5">
            <w:pPr>
              <w:spacing w:before="0" w:after="160"/>
              <w:jc w:val="left"/>
              <w:rPr>
                <w:del w:id="20322" w:author="Houyem Rais" w:date="2024-02-22T14:46:00Z"/>
                <w:rFonts w:asciiTheme="minorHAnsi" w:hAnsiTheme="minorHAnsi" w:cstheme="minorHAnsi"/>
                <w:b/>
                <w:bCs/>
                <w:sz w:val="16"/>
                <w:szCs w:val="16"/>
                <w:lang w:val="fr-FR"/>
              </w:rPr>
              <w:pPrChange w:id="20323" w:author="Houyem Rais" w:date="2024-02-22T14:49:00Z">
                <w:pPr>
                  <w:spacing w:before="40" w:after="40"/>
                  <w:jc w:val="left"/>
                </w:pPr>
              </w:pPrChange>
            </w:pPr>
            <w:del w:id="20324" w:author="Houyem Rais" w:date="2024-02-22T14:46:00Z">
              <w:r w:rsidRPr="000C7B8A" w:rsidDel="00201166">
                <w:rPr>
                  <w:rFonts w:asciiTheme="minorHAnsi" w:hAnsiTheme="minorHAnsi" w:cstheme="minorHAnsi"/>
                  <w:b/>
                  <w:bCs/>
                  <w:sz w:val="16"/>
                  <w:szCs w:val="16"/>
                  <w:lang w:val="fr-FR"/>
                </w:rPr>
                <w:delText>Value for Money (%)</w:delText>
              </w:r>
            </w:del>
          </w:p>
        </w:tc>
        <w:tc>
          <w:tcPr>
            <w:tcW w:w="919" w:type="dxa"/>
            <w:vAlign w:val="center"/>
          </w:tcPr>
          <w:p w14:paraId="3ACA49E9" w14:textId="61D9C2D1" w:rsidR="000C7B8A" w:rsidRPr="000C7B8A" w:rsidDel="00201166" w:rsidRDefault="000C7B8A" w:rsidP="00D62BC5">
            <w:pPr>
              <w:spacing w:before="0" w:after="160"/>
              <w:jc w:val="left"/>
              <w:rPr>
                <w:del w:id="20325" w:author="Houyem Rais" w:date="2024-02-22T14:46:00Z"/>
                <w:rFonts w:asciiTheme="minorHAnsi" w:hAnsiTheme="minorHAnsi" w:cstheme="minorHAnsi"/>
                <w:b/>
                <w:bCs/>
                <w:color w:val="C00000"/>
                <w:sz w:val="16"/>
                <w:szCs w:val="16"/>
                <w:lang w:val="fr-FR"/>
              </w:rPr>
              <w:pPrChange w:id="20326" w:author="Houyem Rais" w:date="2024-02-22T14:49:00Z">
                <w:pPr>
                  <w:spacing w:before="40" w:after="40"/>
                  <w:jc w:val="center"/>
                </w:pPr>
              </w:pPrChange>
            </w:pPr>
            <w:del w:id="20327" w:author="Houyem Rais" w:date="2024-02-22T14:46:00Z">
              <w:r w:rsidRPr="000C7B8A" w:rsidDel="00201166">
                <w:rPr>
                  <w:rFonts w:asciiTheme="minorHAnsi" w:hAnsiTheme="minorHAnsi" w:cstheme="minorHAnsi"/>
                  <w:b/>
                  <w:bCs/>
                  <w:sz w:val="16"/>
                  <w:szCs w:val="16"/>
                </w:rPr>
                <w:delText>153%</w:delText>
              </w:r>
            </w:del>
          </w:p>
        </w:tc>
        <w:tc>
          <w:tcPr>
            <w:tcW w:w="919" w:type="dxa"/>
            <w:vAlign w:val="center"/>
          </w:tcPr>
          <w:p w14:paraId="7D824403" w14:textId="6220DB77" w:rsidR="000C7B8A" w:rsidRPr="000C7B8A" w:rsidDel="00201166" w:rsidRDefault="000C7B8A" w:rsidP="00D62BC5">
            <w:pPr>
              <w:spacing w:before="0" w:after="160"/>
              <w:jc w:val="left"/>
              <w:rPr>
                <w:del w:id="20328" w:author="Houyem Rais" w:date="2024-02-22T14:46:00Z"/>
                <w:rFonts w:asciiTheme="minorHAnsi" w:hAnsiTheme="minorHAnsi" w:cstheme="minorHAnsi"/>
                <w:b/>
                <w:bCs/>
                <w:color w:val="C00000"/>
                <w:sz w:val="16"/>
                <w:szCs w:val="16"/>
                <w:lang w:val="fr-FR"/>
              </w:rPr>
              <w:pPrChange w:id="20329" w:author="Houyem Rais" w:date="2024-02-22T14:49:00Z">
                <w:pPr>
                  <w:spacing w:before="40" w:after="40"/>
                  <w:jc w:val="center"/>
                </w:pPr>
              </w:pPrChange>
            </w:pPr>
            <w:del w:id="20330" w:author="Houyem Rais" w:date="2024-02-22T14:46:00Z">
              <w:r w:rsidRPr="000C7B8A" w:rsidDel="00201166">
                <w:rPr>
                  <w:rFonts w:asciiTheme="minorHAnsi" w:hAnsiTheme="minorHAnsi" w:cstheme="minorHAnsi"/>
                  <w:b/>
                  <w:bCs/>
                  <w:sz w:val="16"/>
                  <w:szCs w:val="16"/>
                </w:rPr>
                <w:delText>116%</w:delText>
              </w:r>
            </w:del>
          </w:p>
        </w:tc>
        <w:tc>
          <w:tcPr>
            <w:tcW w:w="919" w:type="dxa"/>
            <w:vAlign w:val="center"/>
          </w:tcPr>
          <w:p w14:paraId="0978152A" w14:textId="36288486" w:rsidR="000C7B8A" w:rsidRPr="000C7B8A" w:rsidDel="00201166" w:rsidRDefault="000C7B8A" w:rsidP="00D62BC5">
            <w:pPr>
              <w:spacing w:before="0" w:after="160"/>
              <w:jc w:val="left"/>
              <w:rPr>
                <w:del w:id="20331" w:author="Houyem Rais" w:date="2024-02-22T14:46:00Z"/>
                <w:rFonts w:asciiTheme="minorHAnsi" w:hAnsiTheme="minorHAnsi" w:cstheme="minorHAnsi"/>
                <w:b/>
                <w:bCs/>
                <w:color w:val="C00000"/>
                <w:sz w:val="16"/>
                <w:szCs w:val="16"/>
                <w:lang w:val="fr-FR"/>
              </w:rPr>
              <w:pPrChange w:id="20332" w:author="Houyem Rais" w:date="2024-02-22T14:49:00Z">
                <w:pPr>
                  <w:spacing w:before="40" w:after="40"/>
                  <w:jc w:val="center"/>
                </w:pPr>
              </w:pPrChange>
            </w:pPr>
            <w:del w:id="20333" w:author="Houyem Rais" w:date="2024-02-22T14:46:00Z">
              <w:r w:rsidRPr="000C7B8A" w:rsidDel="00201166">
                <w:rPr>
                  <w:rFonts w:asciiTheme="minorHAnsi" w:hAnsiTheme="minorHAnsi" w:cstheme="minorHAnsi"/>
                  <w:b/>
                  <w:bCs/>
                  <w:sz w:val="16"/>
                  <w:szCs w:val="16"/>
                </w:rPr>
                <w:delText>168%</w:delText>
              </w:r>
            </w:del>
          </w:p>
        </w:tc>
        <w:tc>
          <w:tcPr>
            <w:tcW w:w="844" w:type="dxa"/>
            <w:vAlign w:val="center"/>
          </w:tcPr>
          <w:p w14:paraId="5ED0994A" w14:textId="40704AE0" w:rsidR="000C7B8A" w:rsidRPr="000C7B8A" w:rsidDel="00201166" w:rsidRDefault="000C7B8A" w:rsidP="00D62BC5">
            <w:pPr>
              <w:spacing w:before="0" w:after="160"/>
              <w:jc w:val="left"/>
              <w:rPr>
                <w:del w:id="20334" w:author="Houyem Rais" w:date="2024-02-22T14:46:00Z"/>
                <w:rFonts w:asciiTheme="minorHAnsi" w:hAnsiTheme="minorHAnsi" w:cstheme="minorHAnsi"/>
                <w:b/>
                <w:bCs/>
                <w:color w:val="C00000"/>
                <w:sz w:val="16"/>
                <w:szCs w:val="16"/>
                <w:lang w:val="fr-FR"/>
              </w:rPr>
              <w:pPrChange w:id="20335" w:author="Houyem Rais" w:date="2024-02-22T14:49:00Z">
                <w:pPr>
                  <w:spacing w:before="40" w:after="40"/>
                  <w:jc w:val="center"/>
                </w:pPr>
              </w:pPrChange>
            </w:pPr>
            <w:del w:id="20336" w:author="Houyem Rais" w:date="2024-02-22T14:46:00Z">
              <w:r w:rsidRPr="000C7B8A" w:rsidDel="00201166">
                <w:rPr>
                  <w:rFonts w:asciiTheme="minorHAnsi" w:hAnsiTheme="minorHAnsi" w:cstheme="minorHAnsi"/>
                  <w:b/>
                  <w:bCs/>
                  <w:sz w:val="16"/>
                  <w:szCs w:val="16"/>
                </w:rPr>
                <w:delText>24%</w:delText>
              </w:r>
            </w:del>
          </w:p>
        </w:tc>
        <w:tc>
          <w:tcPr>
            <w:tcW w:w="879" w:type="dxa"/>
            <w:vAlign w:val="center"/>
          </w:tcPr>
          <w:p w14:paraId="03958C18" w14:textId="114A238E" w:rsidR="000C7B8A" w:rsidRPr="000C7B8A" w:rsidDel="00201166" w:rsidRDefault="000C7B8A" w:rsidP="00D62BC5">
            <w:pPr>
              <w:spacing w:before="0" w:after="160"/>
              <w:jc w:val="left"/>
              <w:rPr>
                <w:del w:id="20337" w:author="Houyem Rais" w:date="2024-02-22T14:46:00Z"/>
                <w:rFonts w:asciiTheme="minorHAnsi" w:hAnsiTheme="minorHAnsi" w:cstheme="minorHAnsi"/>
                <w:b/>
                <w:bCs/>
                <w:color w:val="C00000"/>
                <w:sz w:val="16"/>
                <w:szCs w:val="16"/>
                <w:lang w:val="fr-FR"/>
              </w:rPr>
              <w:pPrChange w:id="20338" w:author="Houyem Rais" w:date="2024-02-22T14:49:00Z">
                <w:pPr>
                  <w:spacing w:before="40" w:after="40"/>
                  <w:jc w:val="center"/>
                </w:pPr>
              </w:pPrChange>
            </w:pPr>
            <w:del w:id="20339" w:author="Houyem Rais" w:date="2024-02-22T14:46:00Z">
              <w:r w:rsidRPr="000C7B8A" w:rsidDel="00201166">
                <w:rPr>
                  <w:rFonts w:asciiTheme="minorHAnsi" w:hAnsiTheme="minorHAnsi" w:cstheme="minorHAnsi"/>
                  <w:b/>
                  <w:bCs/>
                  <w:sz w:val="16"/>
                  <w:szCs w:val="16"/>
                </w:rPr>
                <w:delText>244%</w:delText>
              </w:r>
            </w:del>
          </w:p>
        </w:tc>
        <w:tc>
          <w:tcPr>
            <w:tcW w:w="843" w:type="dxa"/>
            <w:vAlign w:val="center"/>
          </w:tcPr>
          <w:p w14:paraId="1B2C30E4" w14:textId="6F9E8B7F" w:rsidR="000C7B8A" w:rsidRPr="000C7B8A" w:rsidDel="00201166" w:rsidRDefault="000C7B8A" w:rsidP="00D62BC5">
            <w:pPr>
              <w:spacing w:before="0" w:after="160"/>
              <w:jc w:val="left"/>
              <w:rPr>
                <w:del w:id="20340" w:author="Houyem Rais" w:date="2024-02-22T14:46:00Z"/>
                <w:rFonts w:asciiTheme="minorHAnsi" w:hAnsiTheme="minorHAnsi" w:cstheme="minorHAnsi"/>
                <w:b/>
                <w:bCs/>
                <w:color w:val="C00000"/>
                <w:sz w:val="16"/>
                <w:szCs w:val="16"/>
                <w:lang w:val="fr-FR"/>
              </w:rPr>
              <w:pPrChange w:id="20341" w:author="Houyem Rais" w:date="2024-02-22T14:49:00Z">
                <w:pPr>
                  <w:spacing w:before="40" w:after="40"/>
                  <w:jc w:val="center"/>
                </w:pPr>
              </w:pPrChange>
            </w:pPr>
            <w:del w:id="20342" w:author="Houyem Rais" w:date="2024-02-22T14:46:00Z">
              <w:r w:rsidRPr="000C7B8A" w:rsidDel="00201166">
                <w:rPr>
                  <w:rFonts w:asciiTheme="minorHAnsi" w:hAnsiTheme="minorHAnsi" w:cstheme="minorHAnsi"/>
                  <w:b/>
                  <w:bCs/>
                  <w:sz w:val="16"/>
                  <w:szCs w:val="16"/>
                </w:rPr>
                <w:delText>73%</w:delText>
              </w:r>
            </w:del>
          </w:p>
        </w:tc>
      </w:tr>
    </w:tbl>
    <w:p w14:paraId="474DC796" w14:textId="14187AF0" w:rsidR="00D263B4" w:rsidRPr="00343F01" w:rsidDel="00201166" w:rsidRDefault="00254CAF" w:rsidP="00D62BC5">
      <w:pPr>
        <w:spacing w:before="0" w:after="160"/>
        <w:jc w:val="left"/>
        <w:rPr>
          <w:del w:id="20343" w:author="Houyem Rais" w:date="2024-02-22T14:46:00Z"/>
        </w:rPr>
        <w:pPrChange w:id="20344" w:author="Houyem Rais" w:date="2024-02-22T14:49:00Z">
          <w:pPr/>
        </w:pPrChange>
      </w:pPr>
      <w:del w:id="20345" w:author="Houyem Rais" w:date="2024-02-22T14:46:00Z">
        <w:r w:rsidRPr="00343F01" w:rsidDel="00201166">
          <w:delText xml:space="preserve">La Value for Money est </w:delText>
        </w:r>
        <w:r w:rsidRPr="00343F01" w:rsidDel="00201166">
          <w:rPr>
            <w:b/>
            <w:bCs/>
          </w:rPr>
          <w:delText xml:space="preserve">positive pour l’option </w:delText>
        </w:r>
        <w:r w:rsidR="001D5D70" w:rsidRPr="00343F01" w:rsidDel="00201166">
          <w:rPr>
            <w:b/>
            <w:bCs/>
          </w:rPr>
          <w:delText xml:space="preserve">BOT économique (avec subvention) </w:delText>
        </w:r>
        <w:r w:rsidR="001D5D70" w:rsidRPr="00343F01" w:rsidDel="00201166">
          <w:delText>pour les différents lots contractuels</w:delText>
        </w:r>
        <w:r w:rsidRPr="00343F01" w:rsidDel="00201166">
          <w:delText xml:space="preserve">, </w:delText>
        </w:r>
      </w:del>
      <w:ins w:id="20346" w:author="Mohamed Amine Sdiri" w:date="2023-11-29T09:58:00Z">
        <w:del w:id="20347" w:author="Houyem Rais" w:date="2024-02-22T14:46:00Z">
          <w:r w:rsidR="00621175" w:rsidDel="00201166">
            <w:delText xml:space="preserve"> </w:delText>
          </w:r>
        </w:del>
      </w:ins>
      <w:del w:id="20348" w:author="Houyem Rais" w:date="2024-02-22T14:46:00Z">
        <w:r w:rsidRPr="00343F01" w:rsidDel="00201166">
          <w:delText xml:space="preserve">ce qui signifie que cette option est moins coûteuse pour l’Etat que le comparateur du secteur public (EPC + </w:delText>
        </w:r>
        <w:r w:rsidR="00A55070" w:rsidRPr="00343F01" w:rsidDel="00201166">
          <w:delText>OM</w:delText>
        </w:r>
        <w:r w:rsidRPr="00343F01" w:rsidDel="00201166">
          <w:delText xml:space="preserve">). Ceci est expliqué d’un côté par la valeur du risque retenu par l’autorité contractante, </w:delText>
        </w:r>
      </w:del>
      <w:ins w:id="20349" w:author="Mohamed Amine Sdiri" w:date="2023-11-29T09:58:00Z">
        <w:del w:id="20350" w:author="Houyem Rais" w:date="2024-02-22T14:46:00Z">
          <w:r w:rsidR="00621175" w:rsidDel="00201166">
            <w:delText xml:space="preserve"> </w:delText>
          </w:r>
        </w:del>
      </w:ins>
      <w:del w:id="20351" w:author="Houyem Rais" w:date="2024-02-22T14:46:00Z">
        <w:r w:rsidRPr="00343F01" w:rsidDel="00201166">
          <w:delText xml:space="preserve">qui est moins importante comparé au CSP (où l’autorité contractante supporte tous les risques du projet). En d’autres termes, </w:delText>
        </w:r>
      </w:del>
      <w:ins w:id="20352" w:author="Mohamed Amine Sdiri" w:date="2023-11-29T09:58:00Z">
        <w:del w:id="20353" w:author="Houyem Rais" w:date="2024-02-22T14:46:00Z">
          <w:r w:rsidR="00621175" w:rsidDel="00201166">
            <w:delText xml:space="preserve"> </w:delText>
          </w:r>
        </w:del>
      </w:ins>
      <w:del w:id="20354" w:author="Houyem Rais" w:date="2024-02-22T14:46:00Z">
        <w:r w:rsidR="00A55070" w:rsidRPr="00343F01" w:rsidDel="00201166">
          <w:delText xml:space="preserve">bien que cette </w:delText>
        </w:r>
        <w:r w:rsidR="00F41F1C" w:rsidRPr="00343F01" w:rsidDel="00201166">
          <w:delText xml:space="preserve">option implique une contribution publique initiale </w:delText>
        </w:r>
        <w:r w:rsidR="00141BDA" w:rsidRPr="00343F01" w:rsidDel="00201166">
          <w:delText xml:space="preserve">sous forme d’une subvention d’investissement, </w:delText>
        </w:r>
      </w:del>
      <w:ins w:id="20355" w:author="Mohamed Amine Sdiri" w:date="2023-11-29T09:58:00Z">
        <w:del w:id="20356" w:author="Houyem Rais" w:date="2024-02-22T14:46:00Z">
          <w:r w:rsidR="00621175" w:rsidDel="00201166">
            <w:delText xml:space="preserve"> </w:delText>
          </w:r>
        </w:del>
      </w:ins>
      <w:del w:id="20357" w:author="Houyem Rais" w:date="2024-02-22T14:46:00Z">
        <w:r w:rsidRPr="00343F01" w:rsidDel="00201166">
          <w:delText xml:space="preserve">on peut dire </w:delText>
        </w:r>
        <w:r w:rsidR="0004642F" w:rsidRPr="00343F01" w:rsidDel="00201166">
          <w:delText xml:space="preserve">qu’elle </w:delText>
        </w:r>
        <w:r w:rsidRPr="00343F01" w:rsidDel="00201166">
          <w:delText xml:space="preserve">permet de </w:delText>
        </w:r>
        <w:r w:rsidRPr="00343F01" w:rsidDel="00201166">
          <w:rPr>
            <w:b/>
            <w:bCs/>
          </w:rPr>
          <w:delText xml:space="preserve">réduire </w:delText>
        </w:r>
        <w:r w:rsidR="00311132" w:rsidRPr="00343F01" w:rsidDel="00201166">
          <w:rPr>
            <w:b/>
            <w:bCs/>
          </w:rPr>
          <w:delText xml:space="preserve">considérablement </w:delText>
        </w:r>
        <w:r w:rsidRPr="00343F01" w:rsidDel="00201166">
          <w:rPr>
            <w:b/>
            <w:bCs/>
          </w:rPr>
          <w:delText>le coût du secteur public</w:delText>
        </w:r>
        <w:r w:rsidRPr="00343F01" w:rsidDel="00201166">
          <w:delText xml:space="preserve"> </w:delText>
        </w:r>
        <w:r w:rsidR="00672E52" w:rsidRPr="00343F01" w:rsidDel="00201166">
          <w:delText>(</w:delText>
        </w:r>
        <w:r w:rsidR="00036F56" w:rsidDel="00201166">
          <w:delText xml:space="preserve">73% </w:delText>
        </w:r>
        <w:r w:rsidR="00672E52" w:rsidRPr="00343F01" w:rsidDel="00201166">
          <w:delText>pour le lot contractuel F par exemple)</w:delText>
        </w:r>
        <w:r w:rsidRPr="00343F01" w:rsidDel="00201166">
          <w:delText>.</w:delText>
        </w:r>
      </w:del>
    </w:p>
    <w:p w14:paraId="05B5C6DA" w14:textId="7E37DCE7" w:rsidR="00254CAF" w:rsidRPr="00343F01" w:rsidDel="00201166" w:rsidRDefault="00254CAF" w:rsidP="00D62BC5">
      <w:pPr>
        <w:spacing w:before="0" w:after="160"/>
        <w:jc w:val="left"/>
        <w:rPr>
          <w:del w:id="20358" w:author="Houyem Rais" w:date="2024-02-22T14:46:00Z"/>
        </w:rPr>
        <w:pPrChange w:id="20359" w:author="Houyem Rais" w:date="2024-02-22T14:49:00Z">
          <w:pPr/>
        </w:pPrChange>
      </w:pPr>
      <w:del w:id="20360" w:author="Houyem Rais" w:date="2024-02-22T14:46:00Z">
        <w:r w:rsidRPr="00343F01" w:rsidDel="00201166">
          <w:delText>Les revenus du partenaire privé pendant la période d'exploitation sont générés par les recettes du</w:delText>
        </w:r>
        <w:r w:rsidR="00D31C23" w:rsidRPr="00343F01" w:rsidDel="00201166">
          <w:delText xml:space="preserve"> projet</w:delText>
        </w:r>
        <w:r w:rsidRPr="00343F01" w:rsidDel="00201166">
          <w:delText xml:space="preserve">, </w:delText>
        </w:r>
      </w:del>
      <w:ins w:id="20361" w:author="Mohamed Amine Sdiri" w:date="2023-11-29T09:58:00Z">
        <w:del w:id="20362" w:author="Houyem Rais" w:date="2024-02-22T14:46:00Z">
          <w:r w:rsidR="00621175" w:rsidDel="00201166">
            <w:delText xml:space="preserve"> </w:delText>
          </w:r>
        </w:del>
      </w:ins>
      <w:del w:id="20363" w:author="Houyem Rais" w:date="2024-02-22T14:46:00Z">
        <w:r w:rsidRPr="00343F01" w:rsidDel="00201166">
          <w:delText>ainsi que par les autres revenus annexes. Ces revenus</w:delText>
        </w:r>
        <w:r w:rsidR="000C233D" w:rsidRPr="00343F01" w:rsidDel="00201166">
          <w:delText xml:space="preserve">, </w:delText>
        </w:r>
      </w:del>
      <w:ins w:id="20364" w:author="Mohamed Amine Sdiri" w:date="2023-11-29T09:58:00Z">
        <w:del w:id="20365" w:author="Houyem Rais" w:date="2024-02-22T14:46:00Z">
          <w:r w:rsidR="00621175" w:rsidDel="00201166">
            <w:delText xml:space="preserve"> </w:delText>
          </w:r>
        </w:del>
      </w:ins>
      <w:del w:id="20366" w:author="Houyem Rais" w:date="2024-02-22T14:46:00Z">
        <w:r w:rsidR="000C233D" w:rsidRPr="00343F01" w:rsidDel="00201166">
          <w:delText>en plus de la subvention d’investissement,</w:delText>
        </w:r>
        <w:r w:rsidRPr="00343F01" w:rsidDel="00201166">
          <w:delText xml:space="preserve"> </w:delText>
        </w:r>
      </w:del>
      <w:ins w:id="20367" w:author="Mohamed Amine Sdiri" w:date="2023-11-29T09:58:00Z">
        <w:del w:id="20368" w:author="Houyem Rais" w:date="2024-02-22T14:46:00Z">
          <w:r w:rsidR="00621175" w:rsidDel="00201166">
            <w:delText xml:space="preserve"> </w:delText>
          </w:r>
        </w:del>
      </w:ins>
      <w:del w:id="20369" w:author="Houyem Rais" w:date="2024-02-22T14:46:00Z">
        <w:r w:rsidRPr="00343F01" w:rsidDel="00201166">
          <w:delText xml:space="preserve">couvrent les dépenses d'exploitation-maintenance (OPEX), </w:delText>
        </w:r>
      </w:del>
      <w:ins w:id="20370" w:author="Mohamed Amine Sdiri" w:date="2023-11-29T09:58:00Z">
        <w:del w:id="20371" w:author="Houyem Rais" w:date="2024-02-22T14:46:00Z">
          <w:r w:rsidR="00621175" w:rsidDel="00201166">
            <w:delText xml:space="preserve"> </w:delText>
          </w:r>
        </w:del>
      </w:ins>
      <w:del w:id="20372" w:author="Houyem Rais" w:date="2024-02-22T14:46:00Z">
        <w:r w:rsidRPr="00343F01" w:rsidDel="00201166">
          <w:delText xml:space="preserve">le service de la dette, </w:delText>
        </w:r>
      </w:del>
      <w:ins w:id="20373" w:author="Mohamed Amine Sdiri" w:date="2023-11-29T09:58:00Z">
        <w:del w:id="20374" w:author="Houyem Rais" w:date="2024-02-22T14:46:00Z">
          <w:r w:rsidR="00621175" w:rsidDel="00201166">
            <w:delText xml:space="preserve"> </w:delText>
          </w:r>
        </w:del>
      </w:ins>
      <w:del w:id="20375" w:author="Houyem Rais" w:date="2024-02-22T14:46:00Z">
        <w:r w:rsidRPr="00343F01" w:rsidDel="00201166">
          <w:delText xml:space="preserve">les fonds propres, </w:delText>
        </w:r>
      </w:del>
      <w:ins w:id="20376" w:author="Mohamed Amine Sdiri" w:date="2023-11-29T09:58:00Z">
        <w:del w:id="20377" w:author="Houyem Rais" w:date="2024-02-22T14:46:00Z">
          <w:r w:rsidR="00621175" w:rsidDel="00201166">
            <w:delText xml:space="preserve"> </w:delText>
          </w:r>
        </w:del>
      </w:ins>
      <w:del w:id="20378" w:author="Houyem Rais" w:date="2024-02-22T14:46:00Z">
        <w:r w:rsidRPr="00343F01" w:rsidDel="00201166">
          <w:delText>l'impôt sur les sociétés (Impôt sur les Sociétés) et les intérêts intercalaires.</w:delText>
        </w:r>
      </w:del>
    </w:p>
    <w:p w14:paraId="299A5630" w14:textId="625FAF99" w:rsidR="00254CAF" w:rsidRPr="00343F01" w:rsidDel="00201166" w:rsidRDefault="00254CAF" w:rsidP="00D62BC5">
      <w:pPr>
        <w:spacing w:before="0" w:after="160"/>
        <w:jc w:val="left"/>
        <w:rPr>
          <w:del w:id="20379" w:author="Houyem Rais" w:date="2024-02-22T14:46:00Z"/>
        </w:rPr>
        <w:pPrChange w:id="20380" w:author="Houyem Rais" w:date="2024-02-22T14:49:00Z">
          <w:pPr/>
        </w:pPrChange>
      </w:pPr>
      <w:del w:id="20381" w:author="Houyem Rais" w:date="2024-02-22T14:46:00Z">
        <w:r w:rsidRPr="00343F01" w:rsidDel="00201166">
          <w:delText xml:space="preserve">Les revenus du secteur public dans cette option proviennent principalement </w:delText>
        </w:r>
        <w:r w:rsidR="00146609" w:rsidRPr="00343F01" w:rsidDel="00201166">
          <w:delText>d</w:delText>
        </w:r>
        <w:r w:rsidRPr="00343F01" w:rsidDel="00201166">
          <w:delText>es</w:delText>
        </w:r>
        <w:r w:rsidR="00146609" w:rsidRPr="00343F01" w:rsidDel="00201166">
          <w:delText xml:space="preserve"> impôts et des</w:delText>
        </w:r>
        <w:r w:rsidRPr="00343F01" w:rsidDel="00201166">
          <w:delText xml:space="preserve"> taxes générées par l'exploitation du projet.</w:delText>
        </w:r>
      </w:del>
    </w:p>
    <w:p w14:paraId="3BA9BA69" w14:textId="0BE0599A" w:rsidR="00D20A9F" w:rsidRPr="00343F01" w:rsidDel="00201166" w:rsidRDefault="00D20A9F" w:rsidP="00D62BC5">
      <w:pPr>
        <w:spacing w:before="0" w:after="160"/>
        <w:jc w:val="left"/>
        <w:rPr>
          <w:del w:id="20382" w:author="Houyem Rais" w:date="2024-02-22T14:46:00Z"/>
        </w:rPr>
        <w:pPrChange w:id="20383" w:author="Houyem Rais" w:date="2024-02-22T14:49:00Z">
          <w:pPr/>
        </w:pPrChange>
      </w:pPr>
    </w:p>
    <w:p w14:paraId="05C878C7" w14:textId="2372A20B" w:rsidR="00E7177E" w:rsidDel="00201166" w:rsidRDefault="00E7177E" w:rsidP="00D62BC5">
      <w:pPr>
        <w:spacing w:before="0" w:after="160"/>
        <w:jc w:val="left"/>
        <w:rPr>
          <w:del w:id="20384" w:author="Houyem Rais" w:date="2024-02-22T14:46:00Z"/>
          <w:rFonts w:ascii="Calibri" w:eastAsiaTheme="majorEastAsia" w:hAnsi="Calibri" w:cstheme="majorBidi"/>
          <w:b/>
          <w:bCs/>
          <w:color w:val="0070C0"/>
          <w:sz w:val="28"/>
          <w:szCs w:val="26"/>
        </w:rPr>
        <w:pPrChange w:id="20385" w:author="Houyem Rais" w:date="2024-02-22T14:49:00Z">
          <w:pPr>
            <w:spacing w:before="0" w:after="160"/>
            <w:jc w:val="left"/>
          </w:pPr>
        </w:pPrChange>
      </w:pPr>
      <w:del w:id="20386" w:author="Houyem Rais" w:date="2024-02-22T14:46:00Z">
        <w:r w:rsidDel="00201166">
          <w:br w:type="page"/>
        </w:r>
      </w:del>
    </w:p>
    <w:p w14:paraId="55F1577D" w14:textId="4FD54A89" w:rsidR="00286762" w:rsidRPr="00F65825" w:rsidDel="00201166" w:rsidRDefault="00286762" w:rsidP="00D62BC5">
      <w:pPr>
        <w:spacing w:before="0" w:after="160"/>
        <w:jc w:val="left"/>
        <w:rPr>
          <w:del w:id="20387" w:author="Houyem Rais" w:date="2024-02-22T14:46:00Z"/>
          <w:lang w:val="en-GB"/>
        </w:rPr>
        <w:pPrChange w:id="20388" w:author="Houyem Rais" w:date="2024-02-22T14:49:00Z">
          <w:pPr>
            <w:pStyle w:val="Heading2"/>
          </w:pPr>
        </w:pPrChange>
      </w:pPr>
      <w:bookmarkStart w:id="20389" w:name="_Toc152165419"/>
      <w:del w:id="20390" w:author="Houyem Rais" w:date="2024-02-22T14:46:00Z">
        <w:r w:rsidRPr="00F65825" w:rsidDel="00201166">
          <w:rPr>
            <w:lang w:val="en-GB"/>
          </w:rPr>
          <w:delText>Value for Money pour l’Option 2 : BOT social</w:delText>
        </w:r>
        <w:bookmarkEnd w:id="20389"/>
      </w:del>
    </w:p>
    <w:p w14:paraId="26B64754" w14:textId="644FA40E" w:rsidR="00286762" w:rsidRPr="00343F01" w:rsidDel="00201166" w:rsidRDefault="00286762" w:rsidP="00D62BC5">
      <w:pPr>
        <w:spacing w:before="0" w:after="160"/>
        <w:jc w:val="left"/>
        <w:rPr>
          <w:del w:id="20391" w:author="Houyem Rais" w:date="2024-02-22T14:46:00Z"/>
        </w:rPr>
        <w:pPrChange w:id="20392" w:author="Houyem Rais" w:date="2024-02-22T14:49:00Z">
          <w:pPr/>
        </w:pPrChange>
      </w:pPr>
      <w:del w:id="20393" w:author="Houyem Rais" w:date="2024-02-22T14:46:00Z">
        <w:r w:rsidRPr="00343F01" w:rsidDel="00201166">
          <w:delText xml:space="preserve">Le coût total du projet pour l’Etat, </w:delText>
        </w:r>
      </w:del>
      <w:ins w:id="20394" w:author="Mohamed Amine Sdiri" w:date="2023-11-29T09:58:00Z">
        <w:del w:id="20395" w:author="Houyem Rais" w:date="2024-02-22T14:46:00Z">
          <w:r w:rsidR="00621175" w:rsidDel="00201166">
            <w:delText xml:space="preserve"> </w:delText>
          </w:r>
        </w:del>
      </w:ins>
      <w:del w:id="20396" w:author="Houyem Rais" w:date="2024-02-22T14:46:00Z">
        <w:r w:rsidRPr="00343F01" w:rsidDel="00201166">
          <w:delText xml:space="preserve">ajusté au risque, </w:delText>
        </w:r>
      </w:del>
      <w:ins w:id="20397" w:author="Mohamed Amine Sdiri" w:date="2023-11-29T09:58:00Z">
        <w:del w:id="20398" w:author="Houyem Rais" w:date="2024-02-22T14:46:00Z">
          <w:r w:rsidR="00621175" w:rsidDel="00201166">
            <w:delText xml:space="preserve"> </w:delText>
          </w:r>
        </w:del>
      </w:ins>
      <w:del w:id="20399" w:author="Houyem Rais" w:date="2024-02-22T14:46:00Z">
        <w:r w:rsidRPr="00343F01" w:rsidDel="00201166">
          <w:delText>en cas de réalisation en BOT social pour les différents scénarios de réalisation du projet est décomposé comme suit.</w:delText>
        </w:r>
      </w:del>
    </w:p>
    <w:p w14:paraId="39DB3117" w14:textId="46B36218" w:rsidR="00286762" w:rsidRPr="00F65825" w:rsidDel="00201166" w:rsidRDefault="00286762" w:rsidP="00D62BC5">
      <w:pPr>
        <w:spacing w:before="0" w:after="160"/>
        <w:jc w:val="left"/>
        <w:rPr>
          <w:del w:id="20400" w:author="Houyem Rais" w:date="2024-02-22T14:46:00Z"/>
          <w:lang w:val="en-GB"/>
        </w:rPr>
        <w:pPrChange w:id="20401" w:author="Houyem Rais" w:date="2024-02-22T14:49:00Z">
          <w:pPr>
            <w:pStyle w:val="Caption"/>
          </w:pPr>
        </w:pPrChange>
      </w:pPr>
      <w:bookmarkStart w:id="20402" w:name="_Toc152165514"/>
      <w:del w:id="20403" w:author="Houyem Rais" w:date="2024-02-22T14:46:00Z">
        <w:r w:rsidRPr="00F65825" w:rsidDel="00201166">
          <w:rPr>
            <w:lang w:val="en-GB"/>
          </w:rPr>
          <w:delText xml:space="preserve">Tableau </w:delText>
        </w:r>
        <w:r w:rsidR="001551FA" w:rsidRPr="000409F8" w:rsidDel="00201166">
          <w:fldChar w:fldCharType="begin"/>
        </w:r>
        <w:r w:rsidR="001551FA" w:rsidRPr="00F65825" w:rsidDel="00201166">
          <w:rPr>
            <w:lang w:val="en-GB"/>
          </w:rPr>
          <w:delInstrText xml:space="preserve"> SEQ Tableau \* ARABIC </w:delInstrText>
        </w:r>
        <w:r w:rsidR="001551FA" w:rsidRPr="000409F8" w:rsidDel="00201166">
          <w:fldChar w:fldCharType="separate"/>
        </w:r>
      </w:del>
      <w:ins w:id="20404" w:author="Mohamed Amine Sdiri" w:date="2023-11-29T15:48:00Z">
        <w:del w:id="20405" w:author="Houyem Rais" w:date="2024-02-22T14:46:00Z">
          <w:r w:rsidR="002B5C95" w:rsidDel="00201166">
            <w:rPr>
              <w:noProof/>
              <w:lang w:val="en-GB"/>
            </w:rPr>
            <w:delText>76</w:delText>
          </w:r>
        </w:del>
      </w:ins>
      <w:del w:id="20406" w:author="Houyem Rais" w:date="2024-02-22T14:46:00Z">
        <w:r w:rsidR="00194FD1" w:rsidDel="00201166">
          <w:rPr>
            <w:noProof/>
            <w:lang w:val="en-GB"/>
          </w:rPr>
          <w:delText>77</w:delText>
        </w:r>
        <w:r w:rsidR="001551FA" w:rsidRPr="000409F8" w:rsidDel="00201166">
          <w:fldChar w:fldCharType="end"/>
        </w:r>
        <w:r w:rsidRPr="00F65825" w:rsidDel="00201166">
          <w:rPr>
            <w:lang w:val="en-GB"/>
          </w:rPr>
          <w:delText xml:space="preserve"> Value for Money pour l’option BOT social</w:delText>
        </w:r>
        <w:bookmarkEnd w:id="20402"/>
      </w:del>
    </w:p>
    <w:tbl>
      <w:tblPr>
        <w:tblStyle w:val="TableGrid"/>
        <w:tblW w:w="9013" w:type="dxa"/>
        <w:tblLook w:val="04A0" w:firstRow="1" w:lastRow="0" w:firstColumn="1" w:lastColumn="0" w:noHBand="0" w:noVBand="1"/>
      </w:tblPr>
      <w:tblGrid>
        <w:gridCol w:w="3256"/>
        <w:gridCol w:w="992"/>
        <w:gridCol w:w="992"/>
        <w:gridCol w:w="980"/>
        <w:gridCol w:w="834"/>
        <w:gridCol w:w="979"/>
        <w:gridCol w:w="980"/>
      </w:tblGrid>
      <w:tr w:rsidR="003060C6" w:rsidRPr="00CF3341" w:rsidDel="00201166" w14:paraId="5A3C50A7" w14:textId="1EBEFD20" w:rsidTr="003060C6">
        <w:trPr>
          <w:tblHeader/>
          <w:del w:id="20407" w:author="Houyem Rais" w:date="2024-02-22T14:46:00Z"/>
        </w:trPr>
        <w:tc>
          <w:tcPr>
            <w:tcW w:w="3256" w:type="dxa"/>
            <w:shd w:val="clear" w:color="auto" w:fill="F2F2F2" w:themeFill="background1" w:themeFillShade="F2"/>
            <w:vAlign w:val="center"/>
          </w:tcPr>
          <w:p w14:paraId="3A2112D7" w14:textId="3B075E3B" w:rsidR="0095170C" w:rsidRPr="00CF3341" w:rsidDel="00201166" w:rsidRDefault="0095170C" w:rsidP="00D62BC5">
            <w:pPr>
              <w:spacing w:before="0" w:after="160"/>
              <w:jc w:val="left"/>
              <w:rPr>
                <w:del w:id="20408" w:author="Houyem Rais" w:date="2024-02-22T14:46:00Z"/>
                <w:rFonts w:asciiTheme="minorHAnsi" w:hAnsiTheme="minorHAnsi" w:cstheme="minorHAnsi"/>
                <w:sz w:val="16"/>
                <w:szCs w:val="16"/>
                <w:lang w:val="fr-FR"/>
              </w:rPr>
              <w:pPrChange w:id="20409" w:author="Houyem Rais" w:date="2024-02-22T14:49:00Z">
                <w:pPr>
                  <w:spacing w:before="40" w:after="40"/>
                </w:pPr>
              </w:pPrChange>
            </w:pPr>
            <w:del w:id="20410" w:author="Houyem Rais" w:date="2024-02-22T14:46:00Z">
              <w:r w:rsidRPr="00CF3341" w:rsidDel="00201166">
                <w:rPr>
                  <w:rFonts w:asciiTheme="minorHAnsi" w:hAnsiTheme="minorHAnsi" w:cstheme="minorHAnsi"/>
                  <w:b/>
                  <w:bCs/>
                  <w:sz w:val="16"/>
                  <w:szCs w:val="16"/>
                  <w:lang w:val="fr-FR"/>
                </w:rPr>
                <w:delText xml:space="preserve">VAN </w:delText>
              </w:r>
              <w:r w:rsidR="00475515" w:rsidRPr="00CF3341" w:rsidDel="00201166">
                <w:rPr>
                  <w:rFonts w:asciiTheme="minorHAnsi" w:hAnsiTheme="minorHAnsi" w:cstheme="minorHAnsi"/>
                  <w:b/>
                  <w:bCs/>
                  <w:sz w:val="16"/>
                  <w:szCs w:val="16"/>
                  <w:lang w:val="fr-FR"/>
                </w:rPr>
                <w:delText xml:space="preserve">du secteur public </w:delText>
              </w:r>
              <w:r w:rsidRPr="00CF3341" w:rsidDel="00201166">
                <w:rPr>
                  <w:rFonts w:asciiTheme="minorHAnsi" w:hAnsiTheme="minorHAnsi" w:cstheme="minorHAnsi"/>
                  <w:b/>
                  <w:bCs/>
                  <w:sz w:val="16"/>
                  <w:szCs w:val="16"/>
                  <w:lang w:val="fr-FR"/>
                </w:rPr>
                <w:delText>(MUSD)</w:delText>
              </w:r>
            </w:del>
          </w:p>
        </w:tc>
        <w:tc>
          <w:tcPr>
            <w:tcW w:w="992" w:type="dxa"/>
            <w:shd w:val="clear" w:color="auto" w:fill="F2F2F2" w:themeFill="background1" w:themeFillShade="F2"/>
            <w:vAlign w:val="center"/>
          </w:tcPr>
          <w:p w14:paraId="21DC931B" w14:textId="127F2BDC" w:rsidR="0095170C" w:rsidRPr="00CF3341" w:rsidDel="00201166" w:rsidRDefault="0095170C" w:rsidP="00D62BC5">
            <w:pPr>
              <w:spacing w:before="0" w:after="160"/>
              <w:jc w:val="left"/>
              <w:rPr>
                <w:del w:id="20411" w:author="Houyem Rais" w:date="2024-02-22T14:46:00Z"/>
                <w:rFonts w:asciiTheme="minorHAnsi" w:hAnsiTheme="minorHAnsi" w:cstheme="minorHAnsi"/>
                <w:sz w:val="16"/>
                <w:szCs w:val="16"/>
                <w:lang w:val="fr-FR"/>
              </w:rPr>
              <w:pPrChange w:id="20412" w:author="Houyem Rais" w:date="2024-02-22T14:49:00Z">
                <w:pPr>
                  <w:spacing w:before="40" w:after="40"/>
                  <w:jc w:val="center"/>
                </w:pPr>
              </w:pPrChange>
            </w:pPr>
            <w:del w:id="20413" w:author="Houyem Rais" w:date="2024-02-22T14:46:00Z">
              <w:r w:rsidRPr="00CF3341" w:rsidDel="00201166">
                <w:rPr>
                  <w:rFonts w:asciiTheme="minorHAnsi" w:hAnsiTheme="minorHAnsi" w:cstheme="minorHAnsi"/>
                  <w:b/>
                  <w:bCs/>
                  <w:sz w:val="16"/>
                  <w:szCs w:val="16"/>
                  <w:lang w:val="fr-FR"/>
                </w:rPr>
                <w:delText>Lot A</w:delText>
              </w:r>
            </w:del>
          </w:p>
        </w:tc>
        <w:tc>
          <w:tcPr>
            <w:tcW w:w="992" w:type="dxa"/>
            <w:shd w:val="clear" w:color="auto" w:fill="F2F2F2" w:themeFill="background1" w:themeFillShade="F2"/>
            <w:vAlign w:val="center"/>
          </w:tcPr>
          <w:p w14:paraId="260433D9" w14:textId="3FD25B0C" w:rsidR="0095170C" w:rsidRPr="00CF3341" w:rsidDel="00201166" w:rsidRDefault="0095170C" w:rsidP="00D62BC5">
            <w:pPr>
              <w:spacing w:before="0" w:after="160"/>
              <w:jc w:val="left"/>
              <w:rPr>
                <w:del w:id="20414" w:author="Houyem Rais" w:date="2024-02-22T14:46:00Z"/>
                <w:rFonts w:asciiTheme="minorHAnsi" w:hAnsiTheme="minorHAnsi" w:cstheme="minorHAnsi"/>
                <w:sz w:val="16"/>
                <w:szCs w:val="16"/>
                <w:lang w:val="fr-FR"/>
              </w:rPr>
              <w:pPrChange w:id="20415" w:author="Houyem Rais" w:date="2024-02-22T14:49:00Z">
                <w:pPr>
                  <w:spacing w:before="40" w:after="40"/>
                  <w:jc w:val="center"/>
                </w:pPr>
              </w:pPrChange>
            </w:pPr>
            <w:del w:id="20416" w:author="Houyem Rais" w:date="2024-02-22T14:46:00Z">
              <w:r w:rsidRPr="00CF3341" w:rsidDel="00201166">
                <w:rPr>
                  <w:rFonts w:asciiTheme="minorHAnsi" w:hAnsiTheme="minorHAnsi" w:cstheme="minorHAnsi"/>
                  <w:b/>
                  <w:bCs/>
                  <w:sz w:val="16"/>
                  <w:szCs w:val="16"/>
                  <w:lang w:val="fr-FR"/>
                </w:rPr>
                <w:delText>Lot B</w:delText>
              </w:r>
            </w:del>
          </w:p>
        </w:tc>
        <w:tc>
          <w:tcPr>
            <w:tcW w:w="980" w:type="dxa"/>
            <w:shd w:val="clear" w:color="auto" w:fill="F2F2F2" w:themeFill="background1" w:themeFillShade="F2"/>
            <w:vAlign w:val="center"/>
          </w:tcPr>
          <w:p w14:paraId="0A45D8C9" w14:textId="680A723A" w:rsidR="0095170C" w:rsidRPr="00CF3341" w:rsidDel="00201166" w:rsidRDefault="0095170C" w:rsidP="00D62BC5">
            <w:pPr>
              <w:spacing w:before="0" w:after="160"/>
              <w:jc w:val="left"/>
              <w:rPr>
                <w:del w:id="20417" w:author="Houyem Rais" w:date="2024-02-22T14:46:00Z"/>
                <w:rFonts w:asciiTheme="minorHAnsi" w:hAnsiTheme="minorHAnsi" w:cstheme="minorHAnsi"/>
                <w:sz w:val="16"/>
                <w:szCs w:val="16"/>
                <w:lang w:val="fr-FR"/>
              </w:rPr>
              <w:pPrChange w:id="20418" w:author="Houyem Rais" w:date="2024-02-22T14:49:00Z">
                <w:pPr>
                  <w:spacing w:before="40" w:after="40"/>
                  <w:jc w:val="center"/>
                </w:pPr>
              </w:pPrChange>
            </w:pPr>
            <w:del w:id="20419" w:author="Houyem Rais" w:date="2024-02-22T14:46:00Z">
              <w:r w:rsidRPr="00CF3341" w:rsidDel="00201166">
                <w:rPr>
                  <w:rFonts w:asciiTheme="minorHAnsi" w:hAnsiTheme="minorHAnsi" w:cstheme="minorHAnsi"/>
                  <w:b/>
                  <w:bCs/>
                  <w:sz w:val="16"/>
                  <w:szCs w:val="16"/>
                  <w:lang w:val="fr-FR"/>
                </w:rPr>
                <w:delText>Lot C</w:delText>
              </w:r>
            </w:del>
          </w:p>
        </w:tc>
        <w:tc>
          <w:tcPr>
            <w:tcW w:w="834" w:type="dxa"/>
            <w:shd w:val="clear" w:color="auto" w:fill="F2F2F2" w:themeFill="background1" w:themeFillShade="F2"/>
            <w:vAlign w:val="center"/>
          </w:tcPr>
          <w:p w14:paraId="349A5F67" w14:textId="1B632338" w:rsidR="0095170C" w:rsidRPr="00CF3341" w:rsidDel="00201166" w:rsidRDefault="0095170C" w:rsidP="00D62BC5">
            <w:pPr>
              <w:spacing w:before="0" w:after="160"/>
              <w:jc w:val="left"/>
              <w:rPr>
                <w:del w:id="20420" w:author="Houyem Rais" w:date="2024-02-22T14:46:00Z"/>
                <w:rFonts w:asciiTheme="minorHAnsi" w:hAnsiTheme="minorHAnsi" w:cstheme="minorHAnsi"/>
                <w:sz w:val="16"/>
                <w:szCs w:val="16"/>
                <w:lang w:val="fr-FR"/>
              </w:rPr>
              <w:pPrChange w:id="20421" w:author="Houyem Rais" w:date="2024-02-22T14:49:00Z">
                <w:pPr>
                  <w:spacing w:before="40" w:after="40"/>
                  <w:jc w:val="center"/>
                </w:pPr>
              </w:pPrChange>
            </w:pPr>
            <w:del w:id="20422" w:author="Houyem Rais" w:date="2024-02-22T14:46:00Z">
              <w:r w:rsidRPr="00CF3341" w:rsidDel="00201166">
                <w:rPr>
                  <w:rFonts w:asciiTheme="minorHAnsi" w:hAnsiTheme="minorHAnsi" w:cstheme="minorHAnsi"/>
                  <w:b/>
                  <w:bCs/>
                  <w:sz w:val="16"/>
                  <w:szCs w:val="16"/>
                  <w:lang w:val="fr-FR"/>
                </w:rPr>
                <w:delText>Lot D</w:delText>
              </w:r>
            </w:del>
          </w:p>
        </w:tc>
        <w:tc>
          <w:tcPr>
            <w:tcW w:w="979" w:type="dxa"/>
            <w:shd w:val="clear" w:color="auto" w:fill="F2F2F2" w:themeFill="background1" w:themeFillShade="F2"/>
            <w:vAlign w:val="center"/>
          </w:tcPr>
          <w:p w14:paraId="214AB7BB" w14:textId="66A469A4" w:rsidR="0095170C" w:rsidRPr="00CF3341" w:rsidDel="00201166" w:rsidRDefault="0095170C" w:rsidP="00D62BC5">
            <w:pPr>
              <w:spacing w:before="0" w:after="160"/>
              <w:jc w:val="left"/>
              <w:rPr>
                <w:del w:id="20423" w:author="Houyem Rais" w:date="2024-02-22T14:46:00Z"/>
                <w:rFonts w:asciiTheme="minorHAnsi" w:hAnsiTheme="minorHAnsi" w:cstheme="minorHAnsi"/>
                <w:sz w:val="16"/>
                <w:szCs w:val="16"/>
                <w:lang w:val="fr-FR"/>
              </w:rPr>
              <w:pPrChange w:id="20424" w:author="Houyem Rais" w:date="2024-02-22T14:49:00Z">
                <w:pPr>
                  <w:spacing w:before="40" w:after="40"/>
                  <w:jc w:val="center"/>
                </w:pPr>
              </w:pPrChange>
            </w:pPr>
            <w:del w:id="20425" w:author="Houyem Rais" w:date="2024-02-22T14:46:00Z">
              <w:r w:rsidRPr="00CF3341" w:rsidDel="00201166">
                <w:rPr>
                  <w:rFonts w:asciiTheme="minorHAnsi" w:hAnsiTheme="minorHAnsi" w:cstheme="minorHAnsi"/>
                  <w:b/>
                  <w:bCs/>
                  <w:sz w:val="16"/>
                  <w:szCs w:val="16"/>
                  <w:lang w:val="fr-FR"/>
                </w:rPr>
                <w:delText>Lot E</w:delText>
              </w:r>
            </w:del>
          </w:p>
        </w:tc>
        <w:tc>
          <w:tcPr>
            <w:tcW w:w="980" w:type="dxa"/>
            <w:shd w:val="clear" w:color="auto" w:fill="F2F2F2" w:themeFill="background1" w:themeFillShade="F2"/>
            <w:vAlign w:val="center"/>
          </w:tcPr>
          <w:p w14:paraId="4A773515" w14:textId="5A80EADD" w:rsidR="0095170C" w:rsidRPr="00CF3341" w:rsidDel="00201166" w:rsidRDefault="0095170C" w:rsidP="00D62BC5">
            <w:pPr>
              <w:spacing w:before="0" w:after="160"/>
              <w:jc w:val="left"/>
              <w:rPr>
                <w:del w:id="20426" w:author="Houyem Rais" w:date="2024-02-22T14:46:00Z"/>
                <w:rFonts w:asciiTheme="minorHAnsi" w:hAnsiTheme="minorHAnsi" w:cstheme="minorHAnsi"/>
                <w:sz w:val="16"/>
                <w:szCs w:val="16"/>
                <w:lang w:val="fr-FR"/>
              </w:rPr>
              <w:pPrChange w:id="20427" w:author="Houyem Rais" w:date="2024-02-22T14:49:00Z">
                <w:pPr>
                  <w:spacing w:before="40" w:after="40"/>
                  <w:jc w:val="center"/>
                </w:pPr>
              </w:pPrChange>
            </w:pPr>
            <w:del w:id="20428" w:author="Houyem Rais" w:date="2024-02-22T14:46:00Z">
              <w:r w:rsidRPr="00CF3341" w:rsidDel="00201166">
                <w:rPr>
                  <w:rFonts w:asciiTheme="minorHAnsi" w:hAnsiTheme="minorHAnsi" w:cstheme="minorHAnsi"/>
                  <w:b/>
                  <w:bCs/>
                  <w:sz w:val="16"/>
                  <w:szCs w:val="16"/>
                  <w:lang w:val="fr-FR"/>
                </w:rPr>
                <w:delText>Lot F</w:delText>
              </w:r>
            </w:del>
          </w:p>
        </w:tc>
      </w:tr>
      <w:tr w:rsidR="00CF3341" w:rsidRPr="00CF3341" w:rsidDel="00201166" w14:paraId="046E743A" w14:textId="765554E1" w:rsidTr="003060C6">
        <w:trPr>
          <w:del w:id="20429" w:author="Houyem Rais" w:date="2024-02-22T14:46:00Z"/>
        </w:trPr>
        <w:tc>
          <w:tcPr>
            <w:tcW w:w="3256" w:type="dxa"/>
            <w:vAlign w:val="center"/>
          </w:tcPr>
          <w:p w14:paraId="56EEF155" w14:textId="71511B9F" w:rsidR="00CF3341" w:rsidRPr="00CF3341" w:rsidDel="00201166" w:rsidRDefault="00CF3341" w:rsidP="00D62BC5">
            <w:pPr>
              <w:spacing w:before="0" w:after="160"/>
              <w:jc w:val="left"/>
              <w:rPr>
                <w:del w:id="20430" w:author="Houyem Rais" w:date="2024-02-22T14:46:00Z"/>
                <w:rFonts w:asciiTheme="minorHAnsi" w:hAnsiTheme="minorHAnsi" w:cstheme="minorHAnsi"/>
                <w:sz w:val="16"/>
                <w:szCs w:val="16"/>
                <w:lang w:val="fr-FR"/>
              </w:rPr>
              <w:pPrChange w:id="20431" w:author="Houyem Rais" w:date="2024-02-22T14:49:00Z">
                <w:pPr>
                  <w:spacing w:before="40" w:after="40"/>
                </w:pPr>
              </w:pPrChange>
            </w:pPr>
            <w:del w:id="20432" w:author="Houyem Rais" w:date="2024-02-22T14:46:00Z">
              <w:r w:rsidRPr="00CF3341" w:rsidDel="00201166">
                <w:rPr>
                  <w:rFonts w:asciiTheme="minorHAnsi" w:hAnsiTheme="minorHAnsi" w:cstheme="minorHAnsi"/>
                  <w:sz w:val="16"/>
                  <w:szCs w:val="16"/>
                  <w:lang w:val="fr-FR"/>
                </w:rPr>
                <w:delText>VAN du service de la dette du secteur public</w:delText>
              </w:r>
            </w:del>
          </w:p>
        </w:tc>
        <w:tc>
          <w:tcPr>
            <w:tcW w:w="992" w:type="dxa"/>
            <w:vAlign w:val="center"/>
          </w:tcPr>
          <w:p w14:paraId="27AD1B7A" w14:textId="6E030995" w:rsidR="00CF3341" w:rsidRPr="00CF3341" w:rsidDel="00201166" w:rsidRDefault="00CF3341" w:rsidP="00D62BC5">
            <w:pPr>
              <w:spacing w:before="0" w:after="160"/>
              <w:jc w:val="left"/>
              <w:rPr>
                <w:del w:id="20433" w:author="Houyem Rais" w:date="2024-02-22T14:46:00Z"/>
                <w:rFonts w:asciiTheme="minorHAnsi" w:hAnsiTheme="minorHAnsi" w:cstheme="minorHAnsi"/>
                <w:sz w:val="16"/>
                <w:szCs w:val="16"/>
                <w:lang w:val="fr-FR"/>
              </w:rPr>
              <w:pPrChange w:id="20434" w:author="Houyem Rais" w:date="2024-02-22T14:49:00Z">
                <w:pPr>
                  <w:spacing w:before="40" w:after="40"/>
                  <w:jc w:val="center"/>
                </w:pPr>
              </w:pPrChange>
            </w:pPr>
            <w:del w:id="20435" w:author="Houyem Rais" w:date="2024-02-22T14:46:00Z">
              <w:r w:rsidRPr="00CF3341" w:rsidDel="00201166">
                <w:rPr>
                  <w:rFonts w:asciiTheme="minorHAnsi" w:hAnsiTheme="minorHAnsi" w:cstheme="minorHAnsi"/>
                  <w:sz w:val="16"/>
                  <w:szCs w:val="16"/>
                </w:rPr>
                <w:delText>-186,2</w:delText>
              </w:r>
            </w:del>
          </w:p>
        </w:tc>
        <w:tc>
          <w:tcPr>
            <w:tcW w:w="992" w:type="dxa"/>
            <w:vAlign w:val="center"/>
          </w:tcPr>
          <w:p w14:paraId="3703E9BE" w14:textId="05917BB4" w:rsidR="00CF3341" w:rsidRPr="00CF3341" w:rsidDel="00201166" w:rsidRDefault="00CF3341" w:rsidP="00D62BC5">
            <w:pPr>
              <w:spacing w:before="0" w:after="160"/>
              <w:jc w:val="left"/>
              <w:rPr>
                <w:del w:id="20436" w:author="Houyem Rais" w:date="2024-02-22T14:46:00Z"/>
                <w:rFonts w:asciiTheme="minorHAnsi" w:hAnsiTheme="minorHAnsi" w:cstheme="minorHAnsi"/>
                <w:sz w:val="16"/>
                <w:szCs w:val="16"/>
                <w:lang w:val="fr-FR"/>
              </w:rPr>
              <w:pPrChange w:id="20437" w:author="Houyem Rais" w:date="2024-02-22T14:49:00Z">
                <w:pPr>
                  <w:spacing w:before="40" w:after="40"/>
                  <w:jc w:val="center"/>
                </w:pPr>
              </w:pPrChange>
            </w:pPr>
            <w:del w:id="20438" w:author="Houyem Rais" w:date="2024-02-22T14:46:00Z">
              <w:r w:rsidRPr="00CF3341" w:rsidDel="00201166">
                <w:rPr>
                  <w:rFonts w:asciiTheme="minorHAnsi" w:hAnsiTheme="minorHAnsi" w:cstheme="minorHAnsi"/>
                  <w:sz w:val="16"/>
                  <w:szCs w:val="16"/>
                </w:rPr>
                <w:delText>-225,3</w:delText>
              </w:r>
            </w:del>
          </w:p>
        </w:tc>
        <w:tc>
          <w:tcPr>
            <w:tcW w:w="980" w:type="dxa"/>
            <w:vAlign w:val="center"/>
          </w:tcPr>
          <w:p w14:paraId="2C2AF05F" w14:textId="6761CE3E" w:rsidR="00CF3341" w:rsidRPr="00CF3341" w:rsidDel="00201166" w:rsidRDefault="00CF3341" w:rsidP="00D62BC5">
            <w:pPr>
              <w:spacing w:before="0" w:after="160"/>
              <w:jc w:val="left"/>
              <w:rPr>
                <w:del w:id="20439" w:author="Houyem Rais" w:date="2024-02-22T14:46:00Z"/>
                <w:rFonts w:asciiTheme="minorHAnsi" w:hAnsiTheme="minorHAnsi" w:cstheme="minorHAnsi"/>
                <w:sz w:val="16"/>
                <w:szCs w:val="16"/>
                <w:lang w:val="fr-FR"/>
              </w:rPr>
              <w:pPrChange w:id="20440" w:author="Houyem Rais" w:date="2024-02-22T14:49:00Z">
                <w:pPr>
                  <w:spacing w:before="40" w:after="40"/>
                  <w:jc w:val="center"/>
                </w:pPr>
              </w:pPrChange>
            </w:pPr>
            <w:del w:id="20441" w:author="Houyem Rais" w:date="2024-02-22T14:46:00Z">
              <w:r w:rsidRPr="00CF3341" w:rsidDel="00201166">
                <w:rPr>
                  <w:rFonts w:asciiTheme="minorHAnsi" w:hAnsiTheme="minorHAnsi" w:cstheme="minorHAnsi"/>
                  <w:sz w:val="16"/>
                  <w:szCs w:val="16"/>
                </w:rPr>
                <w:delText>-39,7</w:delText>
              </w:r>
            </w:del>
          </w:p>
        </w:tc>
        <w:tc>
          <w:tcPr>
            <w:tcW w:w="834" w:type="dxa"/>
            <w:vAlign w:val="center"/>
          </w:tcPr>
          <w:p w14:paraId="065437E5" w14:textId="50ABD8F2" w:rsidR="00CF3341" w:rsidRPr="00CF3341" w:rsidDel="00201166" w:rsidRDefault="00CF3341" w:rsidP="00D62BC5">
            <w:pPr>
              <w:spacing w:before="0" w:after="160"/>
              <w:jc w:val="left"/>
              <w:rPr>
                <w:del w:id="20442" w:author="Houyem Rais" w:date="2024-02-22T14:46:00Z"/>
                <w:rFonts w:asciiTheme="minorHAnsi" w:hAnsiTheme="minorHAnsi" w:cstheme="minorHAnsi"/>
                <w:sz w:val="16"/>
                <w:szCs w:val="16"/>
                <w:lang w:val="fr-FR"/>
              </w:rPr>
              <w:pPrChange w:id="20443" w:author="Houyem Rais" w:date="2024-02-22T14:49:00Z">
                <w:pPr>
                  <w:spacing w:before="40" w:after="40"/>
                  <w:jc w:val="center"/>
                </w:pPr>
              </w:pPrChange>
            </w:pPr>
            <w:del w:id="20444" w:author="Houyem Rais" w:date="2024-02-22T14:46:00Z">
              <w:r w:rsidRPr="00CF3341" w:rsidDel="00201166">
                <w:rPr>
                  <w:rFonts w:asciiTheme="minorHAnsi" w:hAnsiTheme="minorHAnsi" w:cstheme="minorHAnsi"/>
                  <w:sz w:val="16"/>
                  <w:szCs w:val="16"/>
                </w:rPr>
                <w:delText>-647,7</w:delText>
              </w:r>
            </w:del>
          </w:p>
        </w:tc>
        <w:tc>
          <w:tcPr>
            <w:tcW w:w="979" w:type="dxa"/>
            <w:vAlign w:val="center"/>
          </w:tcPr>
          <w:p w14:paraId="67F0F553" w14:textId="238300FC" w:rsidR="00CF3341" w:rsidRPr="00CF3341" w:rsidDel="00201166" w:rsidRDefault="00CF3341" w:rsidP="00D62BC5">
            <w:pPr>
              <w:spacing w:before="0" w:after="160"/>
              <w:jc w:val="left"/>
              <w:rPr>
                <w:del w:id="20445" w:author="Houyem Rais" w:date="2024-02-22T14:46:00Z"/>
                <w:rFonts w:asciiTheme="minorHAnsi" w:hAnsiTheme="minorHAnsi" w:cstheme="minorHAnsi"/>
                <w:sz w:val="16"/>
                <w:szCs w:val="16"/>
                <w:lang w:val="fr-FR"/>
              </w:rPr>
              <w:pPrChange w:id="20446" w:author="Houyem Rais" w:date="2024-02-22T14:49:00Z">
                <w:pPr>
                  <w:spacing w:before="40" w:after="40"/>
                  <w:jc w:val="center"/>
                </w:pPr>
              </w:pPrChange>
            </w:pPr>
            <w:del w:id="20447" w:author="Houyem Rais" w:date="2024-02-22T14:46:00Z">
              <w:r w:rsidRPr="00CF3341" w:rsidDel="00201166">
                <w:rPr>
                  <w:rFonts w:asciiTheme="minorHAnsi" w:hAnsiTheme="minorHAnsi" w:cstheme="minorHAnsi"/>
                  <w:sz w:val="16"/>
                  <w:szCs w:val="16"/>
                </w:rPr>
                <w:delText>-159,3</w:delText>
              </w:r>
            </w:del>
          </w:p>
        </w:tc>
        <w:tc>
          <w:tcPr>
            <w:tcW w:w="980" w:type="dxa"/>
            <w:vAlign w:val="center"/>
          </w:tcPr>
          <w:p w14:paraId="220066A4" w14:textId="17997CCC" w:rsidR="00CF3341" w:rsidRPr="00CF3341" w:rsidDel="00201166" w:rsidRDefault="00CF3341" w:rsidP="00D62BC5">
            <w:pPr>
              <w:spacing w:before="0" w:after="160"/>
              <w:jc w:val="left"/>
              <w:rPr>
                <w:del w:id="20448" w:author="Houyem Rais" w:date="2024-02-22T14:46:00Z"/>
                <w:rFonts w:asciiTheme="minorHAnsi" w:hAnsiTheme="minorHAnsi" w:cstheme="minorHAnsi"/>
                <w:sz w:val="16"/>
                <w:szCs w:val="16"/>
                <w:lang w:val="fr-FR"/>
              </w:rPr>
              <w:pPrChange w:id="20449" w:author="Houyem Rais" w:date="2024-02-22T14:49:00Z">
                <w:pPr>
                  <w:spacing w:before="40" w:after="40"/>
                  <w:jc w:val="center"/>
                </w:pPr>
              </w:pPrChange>
            </w:pPr>
            <w:del w:id="20450" w:author="Houyem Rais" w:date="2024-02-22T14:46:00Z">
              <w:r w:rsidRPr="00CF3341" w:rsidDel="00201166">
                <w:rPr>
                  <w:rFonts w:asciiTheme="minorHAnsi" w:hAnsiTheme="minorHAnsi" w:cstheme="minorHAnsi"/>
                  <w:sz w:val="16"/>
                  <w:szCs w:val="16"/>
                </w:rPr>
                <w:delText>-335,1</w:delText>
              </w:r>
            </w:del>
          </w:p>
        </w:tc>
      </w:tr>
      <w:tr w:rsidR="00CF3341" w:rsidRPr="00CF3341" w:rsidDel="00201166" w14:paraId="2A0589A1" w14:textId="6B7C6420" w:rsidTr="003060C6">
        <w:trPr>
          <w:del w:id="20451" w:author="Houyem Rais" w:date="2024-02-22T14:46:00Z"/>
        </w:trPr>
        <w:tc>
          <w:tcPr>
            <w:tcW w:w="3256" w:type="dxa"/>
            <w:vAlign w:val="center"/>
          </w:tcPr>
          <w:p w14:paraId="1C6D95F6" w14:textId="7D118CFC" w:rsidR="00CF3341" w:rsidRPr="00CF3341" w:rsidDel="00201166" w:rsidRDefault="00CF3341" w:rsidP="00D62BC5">
            <w:pPr>
              <w:spacing w:before="0" w:after="160"/>
              <w:jc w:val="left"/>
              <w:rPr>
                <w:del w:id="20452" w:author="Houyem Rais" w:date="2024-02-22T14:46:00Z"/>
                <w:rFonts w:asciiTheme="minorHAnsi" w:hAnsiTheme="minorHAnsi" w:cstheme="minorHAnsi"/>
                <w:sz w:val="16"/>
                <w:szCs w:val="16"/>
                <w:lang w:val="fr-FR"/>
              </w:rPr>
              <w:pPrChange w:id="20453" w:author="Houyem Rais" w:date="2024-02-22T14:49:00Z">
                <w:pPr>
                  <w:spacing w:before="40" w:after="40"/>
                </w:pPr>
              </w:pPrChange>
            </w:pPr>
            <w:del w:id="20454" w:author="Houyem Rais" w:date="2024-02-22T14:46:00Z">
              <w:r w:rsidRPr="00CF3341" w:rsidDel="00201166">
                <w:rPr>
                  <w:rFonts w:asciiTheme="minorHAnsi" w:hAnsiTheme="minorHAnsi" w:cstheme="minorHAnsi"/>
                  <w:sz w:val="16"/>
                  <w:szCs w:val="16"/>
                  <w:lang w:val="fr-FR"/>
                </w:rPr>
                <w:delText>VAN des recettes d'exploitation</w:delText>
              </w:r>
            </w:del>
          </w:p>
        </w:tc>
        <w:tc>
          <w:tcPr>
            <w:tcW w:w="992" w:type="dxa"/>
            <w:vAlign w:val="center"/>
          </w:tcPr>
          <w:p w14:paraId="331EBD62" w14:textId="1DC11C54" w:rsidR="00CF3341" w:rsidRPr="00CF3341" w:rsidDel="00201166" w:rsidRDefault="00CF3341" w:rsidP="00D62BC5">
            <w:pPr>
              <w:spacing w:before="0" w:after="160"/>
              <w:jc w:val="left"/>
              <w:rPr>
                <w:del w:id="20455" w:author="Houyem Rais" w:date="2024-02-22T14:46:00Z"/>
                <w:rFonts w:asciiTheme="minorHAnsi" w:hAnsiTheme="minorHAnsi" w:cstheme="minorHAnsi"/>
                <w:sz w:val="16"/>
                <w:szCs w:val="16"/>
                <w:lang w:val="fr-FR"/>
              </w:rPr>
              <w:pPrChange w:id="20456" w:author="Houyem Rais" w:date="2024-02-22T14:49:00Z">
                <w:pPr>
                  <w:spacing w:before="40" w:after="40"/>
                  <w:jc w:val="center"/>
                </w:pPr>
              </w:pPrChange>
            </w:pPr>
            <w:del w:id="20457" w:author="Houyem Rais" w:date="2024-02-22T14:46:00Z">
              <w:r w:rsidRPr="00CF3341" w:rsidDel="00201166">
                <w:rPr>
                  <w:rFonts w:asciiTheme="minorHAnsi" w:hAnsiTheme="minorHAnsi" w:cstheme="minorHAnsi"/>
                  <w:sz w:val="16"/>
                  <w:szCs w:val="16"/>
                </w:rPr>
                <w:delText>0,0</w:delText>
              </w:r>
            </w:del>
          </w:p>
        </w:tc>
        <w:tc>
          <w:tcPr>
            <w:tcW w:w="992" w:type="dxa"/>
            <w:vAlign w:val="center"/>
          </w:tcPr>
          <w:p w14:paraId="3D54293A" w14:textId="08BF6937" w:rsidR="00CF3341" w:rsidRPr="00CF3341" w:rsidDel="00201166" w:rsidRDefault="00CF3341" w:rsidP="00D62BC5">
            <w:pPr>
              <w:spacing w:before="0" w:after="160"/>
              <w:jc w:val="left"/>
              <w:rPr>
                <w:del w:id="20458" w:author="Houyem Rais" w:date="2024-02-22T14:46:00Z"/>
                <w:rFonts w:asciiTheme="minorHAnsi" w:hAnsiTheme="minorHAnsi" w:cstheme="minorHAnsi"/>
                <w:sz w:val="16"/>
                <w:szCs w:val="16"/>
                <w:lang w:val="fr-FR"/>
              </w:rPr>
              <w:pPrChange w:id="20459" w:author="Houyem Rais" w:date="2024-02-22T14:49:00Z">
                <w:pPr>
                  <w:spacing w:before="40" w:after="40"/>
                  <w:jc w:val="center"/>
                </w:pPr>
              </w:pPrChange>
            </w:pPr>
            <w:del w:id="20460" w:author="Houyem Rais" w:date="2024-02-22T14:46:00Z">
              <w:r w:rsidRPr="00CF3341" w:rsidDel="00201166">
                <w:rPr>
                  <w:rFonts w:asciiTheme="minorHAnsi" w:hAnsiTheme="minorHAnsi" w:cstheme="minorHAnsi"/>
                  <w:sz w:val="16"/>
                  <w:szCs w:val="16"/>
                </w:rPr>
                <w:delText>0,0</w:delText>
              </w:r>
            </w:del>
          </w:p>
        </w:tc>
        <w:tc>
          <w:tcPr>
            <w:tcW w:w="980" w:type="dxa"/>
            <w:vAlign w:val="center"/>
          </w:tcPr>
          <w:p w14:paraId="60BE5AA1" w14:textId="111251EA" w:rsidR="00CF3341" w:rsidRPr="00CF3341" w:rsidDel="00201166" w:rsidRDefault="00CF3341" w:rsidP="00D62BC5">
            <w:pPr>
              <w:spacing w:before="0" w:after="160"/>
              <w:jc w:val="left"/>
              <w:rPr>
                <w:del w:id="20461" w:author="Houyem Rais" w:date="2024-02-22T14:46:00Z"/>
                <w:rFonts w:asciiTheme="minorHAnsi" w:hAnsiTheme="minorHAnsi" w:cstheme="minorHAnsi"/>
                <w:sz w:val="16"/>
                <w:szCs w:val="16"/>
                <w:lang w:val="fr-FR"/>
              </w:rPr>
              <w:pPrChange w:id="20462" w:author="Houyem Rais" w:date="2024-02-22T14:49:00Z">
                <w:pPr>
                  <w:spacing w:before="40" w:after="40"/>
                  <w:jc w:val="center"/>
                </w:pPr>
              </w:pPrChange>
            </w:pPr>
            <w:del w:id="20463" w:author="Houyem Rais" w:date="2024-02-22T14:46:00Z">
              <w:r w:rsidRPr="00CF3341" w:rsidDel="00201166">
                <w:rPr>
                  <w:rFonts w:asciiTheme="minorHAnsi" w:hAnsiTheme="minorHAnsi" w:cstheme="minorHAnsi"/>
                  <w:sz w:val="16"/>
                  <w:szCs w:val="16"/>
                </w:rPr>
                <w:delText>0,0</w:delText>
              </w:r>
            </w:del>
          </w:p>
        </w:tc>
        <w:tc>
          <w:tcPr>
            <w:tcW w:w="834" w:type="dxa"/>
            <w:vAlign w:val="center"/>
          </w:tcPr>
          <w:p w14:paraId="01A7B40D" w14:textId="70D9BB88" w:rsidR="00CF3341" w:rsidRPr="00CF3341" w:rsidDel="00201166" w:rsidRDefault="00CF3341" w:rsidP="00D62BC5">
            <w:pPr>
              <w:spacing w:before="0" w:after="160"/>
              <w:jc w:val="left"/>
              <w:rPr>
                <w:del w:id="20464" w:author="Houyem Rais" w:date="2024-02-22T14:46:00Z"/>
                <w:rFonts w:asciiTheme="minorHAnsi" w:hAnsiTheme="minorHAnsi" w:cstheme="minorHAnsi"/>
                <w:sz w:val="16"/>
                <w:szCs w:val="16"/>
                <w:lang w:val="fr-FR"/>
              </w:rPr>
              <w:pPrChange w:id="20465" w:author="Houyem Rais" w:date="2024-02-22T14:49:00Z">
                <w:pPr>
                  <w:spacing w:before="40" w:after="40"/>
                  <w:jc w:val="center"/>
                </w:pPr>
              </w:pPrChange>
            </w:pPr>
            <w:del w:id="20466" w:author="Houyem Rais" w:date="2024-02-22T14:46:00Z">
              <w:r w:rsidRPr="00CF3341" w:rsidDel="00201166">
                <w:rPr>
                  <w:rFonts w:asciiTheme="minorHAnsi" w:hAnsiTheme="minorHAnsi" w:cstheme="minorHAnsi"/>
                  <w:sz w:val="16"/>
                  <w:szCs w:val="16"/>
                </w:rPr>
                <w:delText>0,0</w:delText>
              </w:r>
            </w:del>
          </w:p>
        </w:tc>
        <w:tc>
          <w:tcPr>
            <w:tcW w:w="979" w:type="dxa"/>
            <w:vAlign w:val="center"/>
          </w:tcPr>
          <w:p w14:paraId="19B2F6DF" w14:textId="491AA8F0" w:rsidR="00CF3341" w:rsidRPr="00CF3341" w:rsidDel="00201166" w:rsidRDefault="00CF3341" w:rsidP="00D62BC5">
            <w:pPr>
              <w:spacing w:before="0" w:after="160"/>
              <w:jc w:val="left"/>
              <w:rPr>
                <w:del w:id="20467" w:author="Houyem Rais" w:date="2024-02-22T14:46:00Z"/>
                <w:rFonts w:asciiTheme="minorHAnsi" w:hAnsiTheme="minorHAnsi" w:cstheme="minorHAnsi"/>
                <w:sz w:val="16"/>
                <w:szCs w:val="16"/>
                <w:lang w:val="fr-FR"/>
              </w:rPr>
              <w:pPrChange w:id="20468" w:author="Houyem Rais" w:date="2024-02-22T14:49:00Z">
                <w:pPr>
                  <w:spacing w:before="40" w:after="40"/>
                  <w:jc w:val="center"/>
                </w:pPr>
              </w:pPrChange>
            </w:pPr>
            <w:del w:id="20469" w:author="Houyem Rais" w:date="2024-02-22T14:46:00Z">
              <w:r w:rsidRPr="00CF3341" w:rsidDel="00201166">
                <w:rPr>
                  <w:rFonts w:asciiTheme="minorHAnsi" w:hAnsiTheme="minorHAnsi" w:cstheme="minorHAnsi"/>
                  <w:sz w:val="16"/>
                  <w:szCs w:val="16"/>
                </w:rPr>
                <w:delText>0,0</w:delText>
              </w:r>
            </w:del>
          </w:p>
        </w:tc>
        <w:tc>
          <w:tcPr>
            <w:tcW w:w="980" w:type="dxa"/>
            <w:vAlign w:val="center"/>
          </w:tcPr>
          <w:p w14:paraId="01B57992" w14:textId="2977942E" w:rsidR="00CF3341" w:rsidRPr="00CF3341" w:rsidDel="00201166" w:rsidRDefault="00CF3341" w:rsidP="00D62BC5">
            <w:pPr>
              <w:spacing w:before="0" w:after="160"/>
              <w:jc w:val="left"/>
              <w:rPr>
                <w:del w:id="20470" w:author="Houyem Rais" w:date="2024-02-22T14:46:00Z"/>
                <w:rFonts w:asciiTheme="minorHAnsi" w:hAnsiTheme="minorHAnsi" w:cstheme="minorHAnsi"/>
                <w:sz w:val="16"/>
                <w:szCs w:val="16"/>
                <w:lang w:val="fr-FR"/>
              </w:rPr>
              <w:pPrChange w:id="20471" w:author="Houyem Rais" w:date="2024-02-22T14:49:00Z">
                <w:pPr>
                  <w:spacing w:before="40" w:after="40"/>
                  <w:jc w:val="center"/>
                </w:pPr>
              </w:pPrChange>
            </w:pPr>
            <w:del w:id="20472" w:author="Houyem Rais" w:date="2024-02-22T14:46:00Z">
              <w:r w:rsidRPr="00CF3341" w:rsidDel="00201166">
                <w:rPr>
                  <w:rFonts w:asciiTheme="minorHAnsi" w:hAnsiTheme="minorHAnsi" w:cstheme="minorHAnsi"/>
                  <w:sz w:val="16"/>
                  <w:szCs w:val="16"/>
                </w:rPr>
                <w:delText>0,0</w:delText>
              </w:r>
            </w:del>
          </w:p>
        </w:tc>
      </w:tr>
      <w:tr w:rsidR="00CF3341" w:rsidRPr="00CF3341" w:rsidDel="00201166" w14:paraId="142FD43E" w14:textId="34FF0090" w:rsidTr="003060C6">
        <w:trPr>
          <w:del w:id="20473" w:author="Houyem Rais" w:date="2024-02-22T14:46:00Z"/>
        </w:trPr>
        <w:tc>
          <w:tcPr>
            <w:tcW w:w="3256" w:type="dxa"/>
            <w:vAlign w:val="center"/>
          </w:tcPr>
          <w:p w14:paraId="317DAE6F" w14:textId="30C9BE08" w:rsidR="00CF3341" w:rsidRPr="00CF3341" w:rsidDel="00201166" w:rsidRDefault="00CF3341" w:rsidP="00D62BC5">
            <w:pPr>
              <w:spacing w:before="0" w:after="160"/>
              <w:jc w:val="left"/>
              <w:rPr>
                <w:del w:id="20474" w:author="Houyem Rais" w:date="2024-02-22T14:46:00Z"/>
                <w:rFonts w:asciiTheme="minorHAnsi" w:hAnsiTheme="minorHAnsi" w:cstheme="minorHAnsi"/>
                <w:sz w:val="16"/>
                <w:szCs w:val="16"/>
                <w:lang w:val="fr-FR"/>
              </w:rPr>
              <w:pPrChange w:id="20475" w:author="Houyem Rais" w:date="2024-02-22T14:49:00Z">
                <w:pPr>
                  <w:spacing w:before="40" w:after="40"/>
                </w:pPr>
              </w:pPrChange>
            </w:pPr>
            <w:del w:id="20476" w:author="Houyem Rais" w:date="2024-02-22T14:46:00Z">
              <w:r w:rsidRPr="00CF3341" w:rsidDel="00201166">
                <w:rPr>
                  <w:rFonts w:asciiTheme="minorHAnsi" w:hAnsiTheme="minorHAnsi" w:cstheme="minorHAnsi"/>
                  <w:sz w:val="16"/>
                  <w:szCs w:val="16"/>
                  <w:lang w:val="fr-FR"/>
                </w:rPr>
                <w:delText>VAN des OPEX (coûts d'exploit.-maint.-renouv. pour le sect. Public)</w:delText>
              </w:r>
            </w:del>
          </w:p>
        </w:tc>
        <w:tc>
          <w:tcPr>
            <w:tcW w:w="992" w:type="dxa"/>
            <w:vAlign w:val="center"/>
          </w:tcPr>
          <w:p w14:paraId="3D99AF5B" w14:textId="062E0145" w:rsidR="00CF3341" w:rsidRPr="00CF3341" w:rsidDel="00201166" w:rsidRDefault="00CF3341" w:rsidP="00D62BC5">
            <w:pPr>
              <w:spacing w:before="0" w:after="160"/>
              <w:jc w:val="left"/>
              <w:rPr>
                <w:del w:id="20477" w:author="Houyem Rais" w:date="2024-02-22T14:46:00Z"/>
                <w:rFonts w:asciiTheme="minorHAnsi" w:hAnsiTheme="minorHAnsi" w:cstheme="minorHAnsi"/>
                <w:sz w:val="16"/>
                <w:szCs w:val="16"/>
                <w:lang w:val="fr-FR"/>
              </w:rPr>
              <w:pPrChange w:id="20478" w:author="Houyem Rais" w:date="2024-02-22T14:49:00Z">
                <w:pPr>
                  <w:spacing w:before="40" w:after="40"/>
                  <w:jc w:val="center"/>
                </w:pPr>
              </w:pPrChange>
            </w:pPr>
            <w:del w:id="20479" w:author="Houyem Rais" w:date="2024-02-22T14:46:00Z">
              <w:r w:rsidRPr="00CF3341" w:rsidDel="00201166">
                <w:rPr>
                  <w:rFonts w:asciiTheme="minorHAnsi" w:hAnsiTheme="minorHAnsi" w:cstheme="minorHAnsi"/>
                  <w:sz w:val="16"/>
                  <w:szCs w:val="16"/>
                </w:rPr>
                <w:delText>0,0</w:delText>
              </w:r>
            </w:del>
          </w:p>
        </w:tc>
        <w:tc>
          <w:tcPr>
            <w:tcW w:w="992" w:type="dxa"/>
            <w:vAlign w:val="center"/>
          </w:tcPr>
          <w:p w14:paraId="4BE8FBC7" w14:textId="6EACC798" w:rsidR="00CF3341" w:rsidRPr="00CF3341" w:rsidDel="00201166" w:rsidRDefault="00CF3341" w:rsidP="00D62BC5">
            <w:pPr>
              <w:spacing w:before="0" w:after="160"/>
              <w:jc w:val="left"/>
              <w:rPr>
                <w:del w:id="20480" w:author="Houyem Rais" w:date="2024-02-22T14:46:00Z"/>
                <w:rFonts w:asciiTheme="minorHAnsi" w:hAnsiTheme="minorHAnsi" w:cstheme="minorHAnsi"/>
                <w:sz w:val="16"/>
                <w:szCs w:val="16"/>
                <w:lang w:val="fr-FR"/>
              </w:rPr>
              <w:pPrChange w:id="20481" w:author="Houyem Rais" w:date="2024-02-22T14:49:00Z">
                <w:pPr>
                  <w:spacing w:before="40" w:after="40"/>
                  <w:jc w:val="center"/>
                </w:pPr>
              </w:pPrChange>
            </w:pPr>
            <w:del w:id="20482" w:author="Houyem Rais" w:date="2024-02-22T14:46:00Z">
              <w:r w:rsidRPr="00CF3341" w:rsidDel="00201166">
                <w:rPr>
                  <w:rFonts w:asciiTheme="minorHAnsi" w:hAnsiTheme="minorHAnsi" w:cstheme="minorHAnsi"/>
                  <w:sz w:val="16"/>
                  <w:szCs w:val="16"/>
                </w:rPr>
                <w:delText>0,0</w:delText>
              </w:r>
            </w:del>
          </w:p>
        </w:tc>
        <w:tc>
          <w:tcPr>
            <w:tcW w:w="980" w:type="dxa"/>
            <w:vAlign w:val="center"/>
          </w:tcPr>
          <w:p w14:paraId="440FEEFD" w14:textId="34730865" w:rsidR="00CF3341" w:rsidRPr="00CF3341" w:rsidDel="00201166" w:rsidRDefault="00CF3341" w:rsidP="00D62BC5">
            <w:pPr>
              <w:spacing w:before="0" w:after="160"/>
              <w:jc w:val="left"/>
              <w:rPr>
                <w:del w:id="20483" w:author="Houyem Rais" w:date="2024-02-22T14:46:00Z"/>
                <w:rFonts w:asciiTheme="minorHAnsi" w:hAnsiTheme="minorHAnsi" w:cstheme="minorHAnsi"/>
                <w:sz w:val="16"/>
                <w:szCs w:val="16"/>
                <w:lang w:val="fr-FR"/>
              </w:rPr>
              <w:pPrChange w:id="20484" w:author="Houyem Rais" w:date="2024-02-22T14:49:00Z">
                <w:pPr>
                  <w:spacing w:before="40" w:after="40"/>
                  <w:jc w:val="center"/>
                </w:pPr>
              </w:pPrChange>
            </w:pPr>
            <w:del w:id="20485" w:author="Houyem Rais" w:date="2024-02-22T14:46:00Z">
              <w:r w:rsidRPr="00CF3341" w:rsidDel="00201166">
                <w:rPr>
                  <w:rFonts w:asciiTheme="minorHAnsi" w:hAnsiTheme="minorHAnsi" w:cstheme="minorHAnsi"/>
                  <w:sz w:val="16"/>
                  <w:szCs w:val="16"/>
                </w:rPr>
                <w:delText>0,0</w:delText>
              </w:r>
            </w:del>
          </w:p>
        </w:tc>
        <w:tc>
          <w:tcPr>
            <w:tcW w:w="834" w:type="dxa"/>
            <w:vAlign w:val="center"/>
          </w:tcPr>
          <w:p w14:paraId="325036C1" w14:textId="2F0F8587" w:rsidR="00CF3341" w:rsidRPr="00CF3341" w:rsidDel="00201166" w:rsidRDefault="00CF3341" w:rsidP="00D62BC5">
            <w:pPr>
              <w:spacing w:before="0" w:after="160"/>
              <w:jc w:val="left"/>
              <w:rPr>
                <w:del w:id="20486" w:author="Houyem Rais" w:date="2024-02-22T14:46:00Z"/>
                <w:rFonts w:asciiTheme="minorHAnsi" w:hAnsiTheme="minorHAnsi" w:cstheme="minorHAnsi"/>
                <w:sz w:val="16"/>
                <w:szCs w:val="16"/>
                <w:lang w:val="fr-FR"/>
              </w:rPr>
              <w:pPrChange w:id="20487" w:author="Houyem Rais" w:date="2024-02-22T14:49:00Z">
                <w:pPr>
                  <w:spacing w:before="40" w:after="40"/>
                  <w:jc w:val="center"/>
                </w:pPr>
              </w:pPrChange>
            </w:pPr>
            <w:del w:id="20488" w:author="Houyem Rais" w:date="2024-02-22T14:46:00Z">
              <w:r w:rsidRPr="00CF3341" w:rsidDel="00201166">
                <w:rPr>
                  <w:rFonts w:asciiTheme="minorHAnsi" w:hAnsiTheme="minorHAnsi" w:cstheme="minorHAnsi"/>
                  <w:sz w:val="16"/>
                  <w:szCs w:val="16"/>
                </w:rPr>
                <w:delText>0,0</w:delText>
              </w:r>
            </w:del>
          </w:p>
        </w:tc>
        <w:tc>
          <w:tcPr>
            <w:tcW w:w="979" w:type="dxa"/>
            <w:vAlign w:val="center"/>
          </w:tcPr>
          <w:p w14:paraId="4A515198" w14:textId="00D0B4B2" w:rsidR="00CF3341" w:rsidRPr="00CF3341" w:rsidDel="00201166" w:rsidRDefault="00CF3341" w:rsidP="00D62BC5">
            <w:pPr>
              <w:spacing w:before="0" w:after="160"/>
              <w:jc w:val="left"/>
              <w:rPr>
                <w:del w:id="20489" w:author="Houyem Rais" w:date="2024-02-22T14:46:00Z"/>
                <w:rFonts w:asciiTheme="minorHAnsi" w:hAnsiTheme="minorHAnsi" w:cstheme="minorHAnsi"/>
                <w:sz w:val="16"/>
                <w:szCs w:val="16"/>
                <w:lang w:val="fr-FR"/>
              </w:rPr>
              <w:pPrChange w:id="20490" w:author="Houyem Rais" w:date="2024-02-22T14:49:00Z">
                <w:pPr>
                  <w:spacing w:before="40" w:after="40"/>
                  <w:jc w:val="center"/>
                </w:pPr>
              </w:pPrChange>
            </w:pPr>
            <w:del w:id="20491" w:author="Houyem Rais" w:date="2024-02-22T14:46:00Z">
              <w:r w:rsidRPr="00CF3341" w:rsidDel="00201166">
                <w:rPr>
                  <w:rFonts w:asciiTheme="minorHAnsi" w:hAnsiTheme="minorHAnsi" w:cstheme="minorHAnsi"/>
                  <w:sz w:val="16"/>
                  <w:szCs w:val="16"/>
                </w:rPr>
                <w:delText>0,0</w:delText>
              </w:r>
            </w:del>
          </w:p>
        </w:tc>
        <w:tc>
          <w:tcPr>
            <w:tcW w:w="980" w:type="dxa"/>
            <w:vAlign w:val="center"/>
          </w:tcPr>
          <w:p w14:paraId="2CB41900" w14:textId="52AF9549" w:rsidR="00CF3341" w:rsidRPr="00CF3341" w:rsidDel="00201166" w:rsidRDefault="00CF3341" w:rsidP="00D62BC5">
            <w:pPr>
              <w:spacing w:before="0" w:after="160"/>
              <w:jc w:val="left"/>
              <w:rPr>
                <w:del w:id="20492" w:author="Houyem Rais" w:date="2024-02-22T14:46:00Z"/>
                <w:rFonts w:asciiTheme="minorHAnsi" w:hAnsiTheme="minorHAnsi" w:cstheme="minorHAnsi"/>
                <w:sz w:val="16"/>
                <w:szCs w:val="16"/>
                <w:lang w:val="fr-FR"/>
              </w:rPr>
              <w:pPrChange w:id="20493" w:author="Houyem Rais" w:date="2024-02-22T14:49:00Z">
                <w:pPr>
                  <w:spacing w:before="40" w:after="40"/>
                  <w:jc w:val="center"/>
                </w:pPr>
              </w:pPrChange>
            </w:pPr>
            <w:del w:id="20494" w:author="Houyem Rais" w:date="2024-02-22T14:46:00Z">
              <w:r w:rsidRPr="00CF3341" w:rsidDel="00201166">
                <w:rPr>
                  <w:rFonts w:asciiTheme="minorHAnsi" w:hAnsiTheme="minorHAnsi" w:cstheme="minorHAnsi"/>
                  <w:sz w:val="16"/>
                  <w:szCs w:val="16"/>
                </w:rPr>
                <w:delText>0,0</w:delText>
              </w:r>
            </w:del>
          </w:p>
        </w:tc>
      </w:tr>
      <w:tr w:rsidR="00CF3341" w:rsidRPr="00CF3341" w:rsidDel="00201166" w14:paraId="5AA1B769" w14:textId="08CFB49C" w:rsidTr="003060C6">
        <w:trPr>
          <w:del w:id="20495" w:author="Houyem Rais" w:date="2024-02-22T14:46:00Z"/>
        </w:trPr>
        <w:tc>
          <w:tcPr>
            <w:tcW w:w="3256" w:type="dxa"/>
            <w:vAlign w:val="center"/>
          </w:tcPr>
          <w:p w14:paraId="09EE0DB1" w14:textId="7339532A" w:rsidR="00CF3341" w:rsidRPr="00CF3341" w:rsidDel="00201166" w:rsidRDefault="00CF3341" w:rsidP="00D62BC5">
            <w:pPr>
              <w:spacing w:before="0" w:after="160"/>
              <w:jc w:val="left"/>
              <w:rPr>
                <w:del w:id="20496" w:author="Houyem Rais" w:date="2024-02-22T14:46:00Z"/>
                <w:rFonts w:asciiTheme="minorHAnsi" w:hAnsiTheme="minorHAnsi" w:cstheme="minorHAnsi"/>
                <w:sz w:val="16"/>
                <w:szCs w:val="16"/>
                <w:lang w:val="fr-FR"/>
              </w:rPr>
              <w:pPrChange w:id="20497" w:author="Houyem Rais" w:date="2024-02-22T14:49:00Z">
                <w:pPr>
                  <w:spacing w:before="40" w:after="40"/>
                </w:pPr>
              </w:pPrChange>
            </w:pPr>
            <w:del w:id="20498" w:author="Houyem Rais" w:date="2024-02-22T14:46:00Z">
              <w:r w:rsidRPr="00CF3341" w:rsidDel="00201166">
                <w:rPr>
                  <w:rFonts w:asciiTheme="minorHAnsi" w:hAnsiTheme="minorHAnsi" w:cstheme="minorHAnsi"/>
                  <w:sz w:val="16"/>
                  <w:szCs w:val="16"/>
                  <w:lang w:val="fr-FR"/>
                </w:rPr>
                <w:delText>VAN des subventions d’exploitation</w:delText>
              </w:r>
            </w:del>
          </w:p>
        </w:tc>
        <w:tc>
          <w:tcPr>
            <w:tcW w:w="992" w:type="dxa"/>
            <w:vAlign w:val="center"/>
          </w:tcPr>
          <w:p w14:paraId="0C8FF780" w14:textId="02728E50" w:rsidR="00CF3341" w:rsidRPr="00CF3341" w:rsidDel="00201166" w:rsidRDefault="00CF3341" w:rsidP="00D62BC5">
            <w:pPr>
              <w:spacing w:before="0" w:after="160"/>
              <w:jc w:val="left"/>
              <w:rPr>
                <w:del w:id="20499" w:author="Houyem Rais" w:date="2024-02-22T14:46:00Z"/>
                <w:rFonts w:asciiTheme="minorHAnsi" w:hAnsiTheme="minorHAnsi" w:cstheme="minorHAnsi"/>
                <w:sz w:val="16"/>
                <w:szCs w:val="16"/>
                <w:lang w:val="fr-FR"/>
              </w:rPr>
              <w:pPrChange w:id="20500" w:author="Houyem Rais" w:date="2024-02-22T14:49:00Z">
                <w:pPr>
                  <w:spacing w:before="40" w:after="40"/>
                  <w:jc w:val="center"/>
                </w:pPr>
              </w:pPrChange>
            </w:pPr>
            <w:del w:id="20501" w:author="Houyem Rais" w:date="2024-02-22T14:46:00Z">
              <w:r w:rsidRPr="00CF3341" w:rsidDel="00201166">
                <w:rPr>
                  <w:rFonts w:asciiTheme="minorHAnsi" w:hAnsiTheme="minorHAnsi" w:cstheme="minorHAnsi"/>
                  <w:sz w:val="16"/>
                  <w:szCs w:val="16"/>
                </w:rPr>
                <w:delText>-1034,1</w:delText>
              </w:r>
            </w:del>
          </w:p>
        </w:tc>
        <w:tc>
          <w:tcPr>
            <w:tcW w:w="992" w:type="dxa"/>
            <w:vAlign w:val="center"/>
          </w:tcPr>
          <w:p w14:paraId="0A16A5D2" w14:textId="0CF879B5" w:rsidR="00CF3341" w:rsidRPr="00CF3341" w:rsidDel="00201166" w:rsidRDefault="00CF3341" w:rsidP="00D62BC5">
            <w:pPr>
              <w:spacing w:before="0" w:after="160"/>
              <w:jc w:val="left"/>
              <w:rPr>
                <w:del w:id="20502" w:author="Houyem Rais" w:date="2024-02-22T14:46:00Z"/>
                <w:rFonts w:asciiTheme="minorHAnsi" w:hAnsiTheme="minorHAnsi" w:cstheme="minorHAnsi"/>
                <w:sz w:val="16"/>
                <w:szCs w:val="16"/>
                <w:lang w:val="fr-FR"/>
              </w:rPr>
              <w:pPrChange w:id="20503" w:author="Houyem Rais" w:date="2024-02-22T14:49:00Z">
                <w:pPr>
                  <w:spacing w:before="40" w:after="40"/>
                  <w:jc w:val="center"/>
                </w:pPr>
              </w:pPrChange>
            </w:pPr>
            <w:del w:id="20504" w:author="Houyem Rais" w:date="2024-02-22T14:46:00Z">
              <w:r w:rsidRPr="00CF3341" w:rsidDel="00201166">
                <w:rPr>
                  <w:rFonts w:asciiTheme="minorHAnsi" w:hAnsiTheme="minorHAnsi" w:cstheme="minorHAnsi"/>
                  <w:sz w:val="16"/>
                  <w:szCs w:val="16"/>
                </w:rPr>
                <w:delText>-1059,5</w:delText>
              </w:r>
            </w:del>
          </w:p>
        </w:tc>
        <w:tc>
          <w:tcPr>
            <w:tcW w:w="980" w:type="dxa"/>
            <w:vAlign w:val="center"/>
          </w:tcPr>
          <w:p w14:paraId="21E4253C" w14:textId="4C02F1CF" w:rsidR="00CF3341" w:rsidRPr="00CF3341" w:rsidDel="00201166" w:rsidRDefault="00CF3341" w:rsidP="00D62BC5">
            <w:pPr>
              <w:spacing w:before="0" w:after="160"/>
              <w:jc w:val="left"/>
              <w:rPr>
                <w:del w:id="20505" w:author="Houyem Rais" w:date="2024-02-22T14:46:00Z"/>
                <w:rFonts w:asciiTheme="minorHAnsi" w:hAnsiTheme="minorHAnsi" w:cstheme="minorHAnsi"/>
                <w:sz w:val="16"/>
                <w:szCs w:val="16"/>
                <w:lang w:val="fr-FR"/>
              </w:rPr>
              <w:pPrChange w:id="20506" w:author="Houyem Rais" w:date="2024-02-22T14:49:00Z">
                <w:pPr>
                  <w:spacing w:before="40" w:after="40"/>
                  <w:jc w:val="center"/>
                </w:pPr>
              </w:pPrChange>
            </w:pPr>
            <w:del w:id="20507" w:author="Houyem Rais" w:date="2024-02-22T14:46:00Z">
              <w:r w:rsidRPr="00CF3341" w:rsidDel="00201166">
                <w:rPr>
                  <w:rFonts w:asciiTheme="minorHAnsi" w:hAnsiTheme="minorHAnsi" w:cstheme="minorHAnsi"/>
                  <w:sz w:val="16"/>
                  <w:szCs w:val="16"/>
                </w:rPr>
                <w:delText>-921,4</w:delText>
              </w:r>
            </w:del>
          </w:p>
        </w:tc>
        <w:tc>
          <w:tcPr>
            <w:tcW w:w="834" w:type="dxa"/>
            <w:vAlign w:val="center"/>
          </w:tcPr>
          <w:p w14:paraId="48752E43" w14:textId="26490DD3" w:rsidR="00CF3341" w:rsidRPr="00CF3341" w:rsidDel="00201166" w:rsidRDefault="00CF3341" w:rsidP="00D62BC5">
            <w:pPr>
              <w:spacing w:before="0" w:after="160"/>
              <w:jc w:val="left"/>
              <w:rPr>
                <w:del w:id="20508" w:author="Houyem Rais" w:date="2024-02-22T14:46:00Z"/>
                <w:rFonts w:asciiTheme="minorHAnsi" w:hAnsiTheme="minorHAnsi" w:cstheme="minorHAnsi"/>
                <w:sz w:val="16"/>
                <w:szCs w:val="16"/>
                <w:lang w:val="fr-FR"/>
              </w:rPr>
              <w:pPrChange w:id="20509" w:author="Houyem Rais" w:date="2024-02-22T14:49:00Z">
                <w:pPr>
                  <w:spacing w:before="40" w:after="40"/>
                  <w:jc w:val="center"/>
                </w:pPr>
              </w:pPrChange>
            </w:pPr>
            <w:del w:id="20510" w:author="Houyem Rais" w:date="2024-02-22T14:46:00Z">
              <w:r w:rsidRPr="00CF3341" w:rsidDel="00201166">
                <w:rPr>
                  <w:rFonts w:asciiTheme="minorHAnsi" w:hAnsiTheme="minorHAnsi" w:cstheme="minorHAnsi"/>
                  <w:sz w:val="16"/>
                  <w:szCs w:val="16"/>
                </w:rPr>
                <w:delText>-118,8</w:delText>
              </w:r>
            </w:del>
          </w:p>
        </w:tc>
        <w:tc>
          <w:tcPr>
            <w:tcW w:w="979" w:type="dxa"/>
            <w:vAlign w:val="center"/>
          </w:tcPr>
          <w:p w14:paraId="527C9469" w14:textId="41B2E6FC" w:rsidR="00CF3341" w:rsidRPr="00CF3341" w:rsidDel="00201166" w:rsidRDefault="00CF3341" w:rsidP="00D62BC5">
            <w:pPr>
              <w:spacing w:before="0" w:after="160"/>
              <w:jc w:val="left"/>
              <w:rPr>
                <w:del w:id="20511" w:author="Houyem Rais" w:date="2024-02-22T14:46:00Z"/>
                <w:rFonts w:asciiTheme="minorHAnsi" w:hAnsiTheme="minorHAnsi" w:cstheme="minorHAnsi"/>
                <w:sz w:val="16"/>
                <w:szCs w:val="16"/>
                <w:lang w:val="fr-FR"/>
              </w:rPr>
              <w:pPrChange w:id="20512" w:author="Houyem Rais" w:date="2024-02-22T14:49:00Z">
                <w:pPr>
                  <w:spacing w:before="40" w:after="40"/>
                  <w:jc w:val="center"/>
                </w:pPr>
              </w:pPrChange>
            </w:pPr>
            <w:del w:id="20513" w:author="Houyem Rais" w:date="2024-02-22T14:46:00Z">
              <w:r w:rsidRPr="00CF3341" w:rsidDel="00201166">
                <w:rPr>
                  <w:rFonts w:asciiTheme="minorHAnsi" w:hAnsiTheme="minorHAnsi" w:cstheme="minorHAnsi"/>
                  <w:sz w:val="16"/>
                  <w:szCs w:val="16"/>
                </w:rPr>
                <w:delText>-1050,6</w:delText>
              </w:r>
            </w:del>
          </w:p>
        </w:tc>
        <w:tc>
          <w:tcPr>
            <w:tcW w:w="980" w:type="dxa"/>
            <w:vAlign w:val="center"/>
          </w:tcPr>
          <w:p w14:paraId="10565258" w14:textId="431146A3" w:rsidR="00CF3341" w:rsidRPr="00CF3341" w:rsidDel="00201166" w:rsidRDefault="00CF3341" w:rsidP="00D62BC5">
            <w:pPr>
              <w:spacing w:before="0" w:after="160"/>
              <w:jc w:val="left"/>
              <w:rPr>
                <w:del w:id="20514" w:author="Houyem Rais" w:date="2024-02-22T14:46:00Z"/>
                <w:rFonts w:asciiTheme="minorHAnsi" w:hAnsiTheme="minorHAnsi" w:cstheme="minorHAnsi"/>
                <w:sz w:val="16"/>
                <w:szCs w:val="16"/>
                <w:lang w:val="fr-FR"/>
              </w:rPr>
              <w:pPrChange w:id="20515" w:author="Houyem Rais" w:date="2024-02-22T14:49:00Z">
                <w:pPr>
                  <w:spacing w:before="40" w:after="40"/>
                  <w:jc w:val="center"/>
                </w:pPr>
              </w:pPrChange>
            </w:pPr>
            <w:del w:id="20516" w:author="Houyem Rais" w:date="2024-02-22T14:46:00Z">
              <w:r w:rsidRPr="00CF3341" w:rsidDel="00201166">
                <w:rPr>
                  <w:rFonts w:asciiTheme="minorHAnsi" w:hAnsiTheme="minorHAnsi" w:cstheme="minorHAnsi"/>
                  <w:sz w:val="16"/>
                  <w:szCs w:val="16"/>
                </w:rPr>
                <w:delText>-715,4</w:delText>
              </w:r>
            </w:del>
          </w:p>
        </w:tc>
      </w:tr>
      <w:tr w:rsidR="00CF3341" w:rsidRPr="00CF3341" w:rsidDel="00201166" w14:paraId="1AFC2BFA" w14:textId="3F45D334" w:rsidTr="003060C6">
        <w:trPr>
          <w:del w:id="20517" w:author="Houyem Rais" w:date="2024-02-22T14:46:00Z"/>
        </w:trPr>
        <w:tc>
          <w:tcPr>
            <w:tcW w:w="3256" w:type="dxa"/>
            <w:vAlign w:val="center"/>
          </w:tcPr>
          <w:p w14:paraId="09060EE4" w14:textId="5F608F85" w:rsidR="00CF3341" w:rsidRPr="00CF3341" w:rsidDel="00201166" w:rsidRDefault="00CF3341" w:rsidP="00D62BC5">
            <w:pPr>
              <w:spacing w:before="0" w:after="160"/>
              <w:jc w:val="left"/>
              <w:rPr>
                <w:del w:id="20518" w:author="Houyem Rais" w:date="2024-02-22T14:46:00Z"/>
                <w:rFonts w:asciiTheme="minorHAnsi" w:hAnsiTheme="minorHAnsi" w:cstheme="minorHAnsi"/>
                <w:sz w:val="16"/>
                <w:szCs w:val="16"/>
                <w:lang w:val="fr-FR"/>
              </w:rPr>
              <w:pPrChange w:id="20519" w:author="Houyem Rais" w:date="2024-02-22T14:49:00Z">
                <w:pPr>
                  <w:spacing w:before="40" w:after="40"/>
                </w:pPr>
              </w:pPrChange>
            </w:pPr>
            <w:del w:id="20520" w:author="Houyem Rais" w:date="2024-02-22T14:46:00Z">
              <w:r w:rsidRPr="00CF3341" w:rsidDel="00201166">
                <w:rPr>
                  <w:rFonts w:asciiTheme="minorHAnsi" w:hAnsiTheme="minorHAnsi" w:cstheme="minorHAnsi"/>
                  <w:sz w:val="16"/>
                  <w:szCs w:val="16"/>
                  <w:lang w:val="fr-FR"/>
                </w:rPr>
                <w:delText>VAN de la TVA</w:delText>
              </w:r>
            </w:del>
          </w:p>
        </w:tc>
        <w:tc>
          <w:tcPr>
            <w:tcW w:w="992" w:type="dxa"/>
            <w:vAlign w:val="center"/>
          </w:tcPr>
          <w:p w14:paraId="4875E8D7" w14:textId="34BAB4EA" w:rsidR="00CF3341" w:rsidRPr="00CF3341" w:rsidDel="00201166" w:rsidRDefault="00CF3341" w:rsidP="00D62BC5">
            <w:pPr>
              <w:spacing w:before="0" w:after="160"/>
              <w:jc w:val="left"/>
              <w:rPr>
                <w:del w:id="20521" w:author="Houyem Rais" w:date="2024-02-22T14:46:00Z"/>
                <w:rFonts w:asciiTheme="minorHAnsi" w:hAnsiTheme="minorHAnsi" w:cstheme="minorHAnsi"/>
                <w:sz w:val="16"/>
                <w:szCs w:val="16"/>
                <w:lang w:val="fr-FR"/>
              </w:rPr>
              <w:pPrChange w:id="20522" w:author="Houyem Rais" w:date="2024-02-22T14:49:00Z">
                <w:pPr>
                  <w:spacing w:before="40" w:after="40"/>
                  <w:jc w:val="center"/>
                </w:pPr>
              </w:pPrChange>
            </w:pPr>
            <w:del w:id="20523" w:author="Houyem Rais" w:date="2024-02-22T14:46:00Z">
              <w:r w:rsidRPr="00CF3341" w:rsidDel="00201166">
                <w:rPr>
                  <w:rFonts w:asciiTheme="minorHAnsi" w:hAnsiTheme="minorHAnsi" w:cstheme="minorHAnsi"/>
                  <w:sz w:val="16"/>
                  <w:szCs w:val="16"/>
                </w:rPr>
                <w:delText>381,6</w:delText>
              </w:r>
            </w:del>
          </w:p>
        </w:tc>
        <w:tc>
          <w:tcPr>
            <w:tcW w:w="992" w:type="dxa"/>
            <w:vAlign w:val="center"/>
          </w:tcPr>
          <w:p w14:paraId="6E7259CB" w14:textId="210095B0" w:rsidR="00CF3341" w:rsidRPr="00CF3341" w:rsidDel="00201166" w:rsidRDefault="00CF3341" w:rsidP="00D62BC5">
            <w:pPr>
              <w:spacing w:before="0" w:after="160"/>
              <w:jc w:val="left"/>
              <w:rPr>
                <w:del w:id="20524" w:author="Houyem Rais" w:date="2024-02-22T14:46:00Z"/>
                <w:rFonts w:asciiTheme="minorHAnsi" w:hAnsiTheme="minorHAnsi" w:cstheme="minorHAnsi"/>
                <w:sz w:val="16"/>
                <w:szCs w:val="16"/>
                <w:lang w:val="fr-FR"/>
              </w:rPr>
              <w:pPrChange w:id="20525" w:author="Houyem Rais" w:date="2024-02-22T14:49:00Z">
                <w:pPr>
                  <w:spacing w:before="40" w:after="40"/>
                  <w:jc w:val="center"/>
                </w:pPr>
              </w:pPrChange>
            </w:pPr>
            <w:del w:id="20526" w:author="Houyem Rais" w:date="2024-02-22T14:46:00Z">
              <w:r w:rsidRPr="00CF3341" w:rsidDel="00201166">
                <w:rPr>
                  <w:rFonts w:asciiTheme="minorHAnsi" w:hAnsiTheme="minorHAnsi" w:cstheme="minorHAnsi"/>
                  <w:sz w:val="16"/>
                  <w:szCs w:val="16"/>
                </w:rPr>
                <w:delText>354,6</w:delText>
              </w:r>
            </w:del>
          </w:p>
        </w:tc>
        <w:tc>
          <w:tcPr>
            <w:tcW w:w="980" w:type="dxa"/>
            <w:vAlign w:val="center"/>
          </w:tcPr>
          <w:p w14:paraId="33EBAAD8" w14:textId="4B22EF50" w:rsidR="00CF3341" w:rsidRPr="00CF3341" w:rsidDel="00201166" w:rsidRDefault="00CF3341" w:rsidP="00D62BC5">
            <w:pPr>
              <w:spacing w:before="0" w:after="160"/>
              <w:jc w:val="left"/>
              <w:rPr>
                <w:del w:id="20527" w:author="Houyem Rais" w:date="2024-02-22T14:46:00Z"/>
                <w:rFonts w:asciiTheme="minorHAnsi" w:hAnsiTheme="minorHAnsi" w:cstheme="minorHAnsi"/>
                <w:sz w:val="16"/>
                <w:szCs w:val="16"/>
                <w:lang w:val="fr-FR"/>
              </w:rPr>
              <w:pPrChange w:id="20528" w:author="Houyem Rais" w:date="2024-02-22T14:49:00Z">
                <w:pPr>
                  <w:spacing w:before="40" w:after="40"/>
                  <w:jc w:val="center"/>
                </w:pPr>
              </w:pPrChange>
            </w:pPr>
            <w:del w:id="20529" w:author="Houyem Rais" w:date="2024-02-22T14:46:00Z">
              <w:r w:rsidRPr="00CF3341" w:rsidDel="00201166">
                <w:rPr>
                  <w:rFonts w:asciiTheme="minorHAnsi" w:hAnsiTheme="minorHAnsi" w:cstheme="minorHAnsi"/>
                  <w:sz w:val="16"/>
                  <w:szCs w:val="16"/>
                </w:rPr>
                <w:delText>308,3</w:delText>
              </w:r>
            </w:del>
          </w:p>
        </w:tc>
        <w:tc>
          <w:tcPr>
            <w:tcW w:w="834" w:type="dxa"/>
            <w:vAlign w:val="center"/>
          </w:tcPr>
          <w:p w14:paraId="73060219" w14:textId="3D1911BF" w:rsidR="00CF3341" w:rsidRPr="00CF3341" w:rsidDel="00201166" w:rsidRDefault="00CF3341" w:rsidP="00D62BC5">
            <w:pPr>
              <w:spacing w:before="0" w:after="160"/>
              <w:jc w:val="left"/>
              <w:rPr>
                <w:del w:id="20530" w:author="Houyem Rais" w:date="2024-02-22T14:46:00Z"/>
                <w:rFonts w:asciiTheme="minorHAnsi" w:hAnsiTheme="minorHAnsi" w:cstheme="minorHAnsi"/>
                <w:sz w:val="16"/>
                <w:szCs w:val="16"/>
                <w:lang w:val="fr-FR"/>
              </w:rPr>
              <w:pPrChange w:id="20531" w:author="Houyem Rais" w:date="2024-02-22T14:49:00Z">
                <w:pPr>
                  <w:spacing w:before="40" w:after="40"/>
                  <w:jc w:val="center"/>
                </w:pPr>
              </w:pPrChange>
            </w:pPr>
            <w:del w:id="20532" w:author="Houyem Rais" w:date="2024-02-22T14:46:00Z">
              <w:r w:rsidRPr="00CF3341" w:rsidDel="00201166">
                <w:rPr>
                  <w:rFonts w:asciiTheme="minorHAnsi" w:hAnsiTheme="minorHAnsi" w:cstheme="minorHAnsi"/>
                  <w:sz w:val="16"/>
                  <w:szCs w:val="16"/>
                </w:rPr>
                <w:delText>20,4</w:delText>
              </w:r>
            </w:del>
          </w:p>
        </w:tc>
        <w:tc>
          <w:tcPr>
            <w:tcW w:w="979" w:type="dxa"/>
            <w:vAlign w:val="center"/>
          </w:tcPr>
          <w:p w14:paraId="488B6CEC" w14:textId="482FE993" w:rsidR="00CF3341" w:rsidRPr="00CF3341" w:rsidDel="00201166" w:rsidRDefault="00CF3341" w:rsidP="00D62BC5">
            <w:pPr>
              <w:spacing w:before="0" w:after="160"/>
              <w:jc w:val="left"/>
              <w:rPr>
                <w:del w:id="20533" w:author="Houyem Rais" w:date="2024-02-22T14:46:00Z"/>
                <w:rFonts w:asciiTheme="minorHAnsi" w:hAnsiTheme="minorHAnsi" w:cstheme="minorHAnsi"/>
                <w:sz w:val="16"/>
                <w:szCs w:val="16"/>
                <w:lang w:val="fr-FR"/>
              </w:rPr>
              <w:pPrChange w:id="20534" w:author="Houyem Rais" w:date="2024-02-22T14:49:00Z">
                <w:pPr>
                  <w:spacing w:before="40" w:after="40"/>
                  <w:jc w:val="center"/>
                </w:pPr>
              </w:pPrChange>
            </w:pPr>
            <w:del w:id="20535" w:author="Houyem Rais" w:date="2024-02-22T14:46:00Z">
              <w:r w:rsidRPr="00CF3341" w:rsidDel="00201166">
                <w:rPr>
                  <w:rFonts w:asciiTheme="minorHAnsi" w:hAnsiTheme="minorHAnsi" w:cstheme="minorHAnsi"/>
                  <w:sz w:val="16"/>
                  <w:szCs w:val="16"/>
                </w:rPr>
                <w:delText>179,9</w:delText>
              </w:r>
            </w:del>
          </w:p>
        </w:tc>
        <w:tc>
          <w:tcPr>
            <w:tcW w:w="980" w:type="dxa"/>
            <w:vAlign w:val="center"/>
          </w:tcPr>
          <w:p w14:paraId="27DE6CAF" w14:textId="0591A3CE" w:rsidR="00CF3341" w:rsidRPr="00CF3341" w:rsidDel="00201166" w:rsidRDefault="00CF3341" w:rsidP="00D62BC5">
            <w:pPr>
              <w:spacing w:before="0" w:after="160"/>
              <w:jc w:val="left"/>
              <w:rPr>
                <w:del w:id="20536" w:author="Houyem Rais" w:date="2024-02-22T14:46:00Z"/>
                <w:rFonts w:asciiTheme="minorHAnsi" w:hAnsiTheme="minorHAnsi" w:cstheme="minorHAnsi"/>
                <w:sz w:val="16"/>
                <w:szCs w:val="16"/>
                <w:lang w:val="fr-FR"/>
              </w:rPr>
              <w:pPrChange w:id="20537" w:author="Houyem Rais" w:date="2024-02-22T14:49:00Z">
                <w:pPr>
                  <w:spacing w:before="40" w:after="40"/>
                  <w:jc w:val="center"/>
                </w:pPr>
              </w:pPrChange>
            </w:pPr>
            <w:del w:id="20538" w:author="Houyem Rais" w:date="2024-02-22T14:46:00Z">
              <w:r w:rsidRPr="00CF3341" w:rsidDel="00201166">
                <w:rPr>
                  <w:rFonts w:asciiTheme="minorHAnsi" w:hAnsiTheme="minorHAnsi" w:cstheme="minorHAnsi"/>
                  <w:sz w:val="16"/>
                  <w:szCs w:val="16"/>
                </w:rPr>
                <w:delText>122,5</w:delText>
              </w:r>
            </w:del>
          </w:p>
        </w:tc>
      </w:tr>
      <w:tr w:rsidR="00CF3341" w:rsidRPr="00CF3341" w:rsidDel="00201166" w14:paraId="2635F99C" w14:textId="63455E6D" w:rsidTr="003060C6">
        <w:trPr>
          <w:del w:id="20539" w:author="Houyem Rais" w:date="2024-02-22T14:46:00Z"/>
        </w:trPr>
        <w:tc>
          <w:tcPr>
            <w:tcW w:w="3256" w:type="dxa"/>
            <w:vAlign w:val="center"/>
          </w:tcPr>
          <w:p w14:paraId="572FC45A" w14:textId="283E4641" w:rsidR="00CF3341" w:rsidRPr="00CF3341" w:rsidDel="00201166" w:rsidRDefault="00CF3341" w:rsidP="00D62BC5">
            <w:pPr>
              <w:spacing w:before="0" w:after="160"/>
              <w:jc w:val="left"/>
              <w:rPr>
                <w:del w:id="20540" w:author="Houyem Rais" w:date="2024-02-22T14:46:00Z"/>
                <w:rFonts w:asciiTheme="minorHAnsi" w:hAnsiTheme="minorHAnsi" w:cstheme="minorHAnsi"/>
                <w:sz w:val="16"/>
                <w:szCs w:val="16"/>
                <w:lang w:val="fr-FR"/>
              </w:rPr>
              <w:pPrChange w:id="20541" w:author="Houyem Rais" w:date="2024-02-22T14:49:00Z">
                <w:pPr>
                  <w:spacing w:before="40" w:after="40"/>
                </w:pPr>
              </w:pPrChange>
            </w:pPr>
            <w:del w:id="20542" w:author="Houyem Rais" w:date="2024-02-22T14:46:00Z">
              <w:r w:rsidRPr="00CF3341" w:rsidDel="00201166">
                <w:rPr>
                  <w:rFonts w:asciiTheme="minorHAnsi" w:hAnsiTheme="minorHAnsi" w:cstheme="minorHAnsi"/>
                  <w:sz w:val="16"/>
                  <w:szCs w:val="16"/>
                  <w:lang w:val="fr-FR"/>
                </w:rPr>
                <w:delText>VAN de l'Impôt sur les Sociétés</w:delText>
              </w:r>
            </w:del>
          </w:p>
        </w:tc>
        <w:tc>
          <w:tcPr>
            <w:tcW w:w="992" w:type="dxa"/>
            <w:vAlign w:val="center"/>
          </w:tcPr>
          <w:p w14:paraId="5E8C82D1" w14:textId="193EC597" w:rsidR="00CF3341" w:rsidRPr="00CF3341" w:rsidDel="00201166" w:rsidRDefault="00CF3341" w:rsidP="00D62BC5">
            <w:pPr>
              <w:spacing w:before="0" w:after="160"/>
              <w:jc w:val="left"/>
              <w:rPr>
                <w:del w:id="20543" w:author="Houyem Rais" w:date="2024-02-22T14:46:00Z"/>
                <w:rFonts w:asciiTheme="minorHAnsi" w:hAnsiTheme="minorHAnsi" w:cstheme="minorHAnsi"/>
                <w:sz w:val="16"/>
                <w:szCs w:val="16"/>
                <w:lang w:val="fr-FR"/>
              </w:rPr>
              <w:pPrChange w:id="20544" w:author="Houyem Rais" w:date="2024-02-22T14:49:00Z">
                <w:pPr>
                  <w:spacing w:before="40" w:after="40"/>
                  <w:jc w:val="center"/>
                </w:pPr>
              </w:pPrChange>
            </w:pPr>
            <w:del w:id="20545" w:author="Houyem Rais" w:date="2024-02-22T14:46:00Z">
              <w:r w:rsidRPr="00CF3341" w:rsidDel="00201166">
                <w:rPr>
                  <w:rFonts w:asciiTheme="minorHAnsi" w:hAnsiTheme="minorHAnsi" w:cstheme="minorHAnsi"/>
                  <w:sz w:val="16"/>
                  <w:szCs w:val="16"/>
                </w:rPr>
                <w:delText>329,4</w:delText>
              </w:r>
            </w:del>
          </w:p>
        </w:tc>
        <w:tc>
          <w:tcPr>
            <w:tcW w:w="992" w:type="dxa"/>
            <w:vAlign w:val="center"/>
          </w:tcPr>
          <w:p w14:paraId="4F8368C3" w14:textId="5DC415A6" w:rsidR="00CF3341" w:rsidRPr="00CF3341" w:rsidDel="00201166" w:rsidRDefault="00CF3341" w:rsidP="00D62BC5">
            <w:pPr>
              <w:spacing w:before="0" w:after="160"/>
              <w:jc w:val="left"/>
              <w:rPr>
                <w:del w:id="20546" w:author="Houyem Rais" w:date="2024-02-22T14:46:00Z"/>
                <w:rFonts w:asciiTheme="minorHAnsi" w:hAnsiTheme="minorHAnsi" w:cstheme="minorHAnsi"/>
                <w:sz w:val="16"/>
                <w:szCs w:val="16"/>
                <w:lang w:val="fr-FR"/>
              </w:rPr>
              <w:pPrChange w:id="20547" w:author="Houyem Rais" w:date="2024-02-22T14:49:00Z">
                <w:pPr>
                  <w:spacing w:before="40" w:after="40"/>
                  <w:jc w:val="center"/>
                </w:pPr>
              </w:pPrChange>
            </w:pPr>
            <w:del w:id="20548" w:author="Houyem Rais" w:date="2024-02-22T14:46:00Z">
              <w:r w:rsidRPr="00CF3341" w:rsidDel="00201166">
                <w:rPr>
                  <w:rFonts w:asciiTheme="minorHAnsi" w:hAnsiTheme="minorHAnsi" w:cstheme="minorHAnsi"/>
                  <w:sz w:val="16"/>
                  <w:szCs w:val="16"/>
                </w:rPr>
                <w:delText>300,5</w:delText>
              </w:r>
            </w:del>
          </w:p>
        </w:tc>
        <w:tc>
          <w:tcPr>
            <w:tcW w:w="980" w:type="dxa"/>
            <w:vAlign w:val="center"/>
          </w:tcPr>
          <w:p w14:paraId="7F56DCB3" w14:textId="1FE69FF5" w:rsidR="00CF3341" w:rsidRPr="00CF3341" w:rsidDel="00201166" w:rsidRDefault="00CF3341" w:rsidP="00D62BC5">
            <w:pPr>
              <w:spacing w:before="0" w:after="160"/>
              <w:jc w:val="left"/>
              <w:rPr>
                <w:del w:id="20549" w:author="Houyem Rais" w:date="2024-02-22T14:46:00Z"/>
                <w:rFonts w:asciiTheme="minorHAnsi" w:hAnsiTheme="minorHAnsi" w:cstheme="minorHAnsi"/>
                <w:sz w:val="16"/>
                <w:szCs w:val="16"/>
                <w:lang w:val="fr-FR"/>
              </w:rPr>
              <w:pPrChange w:id="20550" w:author="Houyem Rais" w:date="2024-02-22T14:49:00Z">
                <w:pPr>
                  <w:spacing w:before="40" w:after="40"/>
                  <w:jc w:val="center"/>
                </w:pPr>
              </w:pPrChange>
            </w:pPr>
            <w:del w:id="20551" w:author="Houyem Rais" w:date="2024-02-22T14:46:00Z">
              <w:r w:rsidRPr="00CF3341" w:rsidDel="00201166">
                <w:rPr>
                  <w:rFonts w:asciiTheme="minorHAnsi" w:hAnsiTheme="minorHAnsi" w:cstheme="minorHAnsi"/>
                  <w:sz w:val="16"/>
                  <w:szCs w:val="16"/>
                </w:rPr>
                <w:delText>262,8</w:delText>
              </w:r>
            </w:del>
          </w:p>
        </w:tc>
        <w:tc>
          <w:tcPr>
            <w:tcW w:w="834" w:type="dxa"/>
            <w:vAlign w:val="center"/>
          </w:tcPr>
          <w:p w14:paraId="425DB364" w14:textId="47635E62" w:rsidR="00CF3341" w:rsidRPr="00CF3341" w:rsidDel="00201166" w:rsidRDefault="00CF3341" w:rsidP="00D62BC5">
            <w:pPr>
              <w:spacing w:before="0" w:after="160"/>
              <w:jc w:val="left"/>
              <w:rPr>
                <w:del w:id="20552" w:author="Houyem Rais" w:date="2024-02-22T14:46:00Z"/>
                <w:rFonts w:asciiTheme="minorHAnsi" w:hAnsiTheme="minorHAnsi" w:cstheme="minorHAnsi"/>
                <w:sz w:val="16"/>
                <w:szCs w:val="16"/>
                <w:lang w:val="fr-FR"/>
              </w:rPr>
              <w:pPrChange w:id="20553" w:author="Houyem Rais" w:date="2024-02-22T14:49:00Z">
                <w:pPr>
                  <w:spacing w:before="40" w:after="40"/>
                  <w:jc w:val="center"/>
                </w:pPr>
              </w:pPrChange>
            </w:pPr>
            <w:del w:id="20554" w:author="Houyem Rais" w:date="2024-02-22T14:46:00Z">
              <w:r w:rsidRPr="00CF3341" w:rsidDel="00201166">
                <w:rPr>
                  <w:rFonts w:asciiTheme="minorHAnsi" w:hAnsiTheme="minorHAnsi" w:cstheme="minorHAnsi"/>
                  <w:sz w:val="16"/>
                  <w:szCs w:val="16"/>
                </w:rPr>
                <w:delText>36,3</w:delText>
              </w:r>
            </w:del>
          </w:p>
        </w:tc>
        <w:tc>
          <w:tcPr>
            <w:tcW w:w="979" w:type="dxa"/>
            <w:vAlign w:val="center"/>
          </w:tcPr>
          <w:p w14:paraId="1FB7E09E" w14:textId="15EAD335" w:rsidR="00CF3341" w:rsidRPr="00CF3341" w:rsidDel="00201166" w:rsidRDefault="00CF3341" w:rsidP="00D62BC5">
            <w:pPr>
              <w:spacing w:before="0" w:after="160"/>
              <w:jc w:val="left"/>
              <w:rPr>
                <w:del w:id="20555" w:author="Houyem Rais" w:date="2024-02-22T14:46:00Z"/>
                <w:rFonts w:asciiTheme="minorHAnsi" w:hAnsiTheme="minorHAnsi" w:cstheme="minorHAnsi"/>
                <w:sz w:val="16"/>
                <w:szCs w:val="16"/>
                <w:lang w:val="fr-FR"/>
              </w:rPr>
              <w:pPrChange w:id="20556" w:author="Houyem Rais" w:date="2024-02-22T14:49:00Z">
                <w:pPr>
                  <w:spacing w:before="40" w:after="40"/>
                  <w:jc w:val="center"/>
                </w:pPr>
              </w:pPrChange>
            </w:pPr>
            <w:del w:id="20557" w:author="Houyem Rais" w:date="2024-02-22T14:46:00Z">
              <w:r w:rsidRPr="00CF3341" w:rsidDel="00201166">
                <w:rPr>
                  <w:rFonts w:asciiTheme="minorHAnsi" w:hAnsiTheme="minorHAnsi" w:cstheme="minorHAnsi"/>
                  <w:sz w:val="16"/>
                  <w:szCs w:val="16"/>
                </w:rPr>
                <w:delText>452,6</w:delText>
              </w:r>
            </w:del>
          </w:p>
        </w:tc>
        <w:tc>
          <w:tcPr>
            <w:tcW w:w="980" w:type="dxa"/>
            <w:vAlign w:val="center"/>
          </w:tcPr>
          <w:p w14:paraId="6C30C657" w14:textId="055D319F" w:rsidR="00CF3341" w:rsidRPr="00CF3341" w:rsidDel="00201166" w:rsidRDefault="00CF3341" w:rsidP="00D62BC5">
            <w:pPr>
              <w:spacing w:before="0" w:after="160"/>
              <w:jc w:val="left"/>
              <w:rPr>
                <w:del w:id="20558" w:author="Houyem Rais" w:date="2024-02-22T14:46:00Z"/>
                <w:rFonts w:asciiTheme="minorHAnsi" w:hAnsiTheme="minorHAnsi" w:cstheme="minorHAnsi"/>
                <w:sz w:val="16"/>
                <w:szCs w:val="16"/>
                <w:lang w:val="fr-FR"/>
              </w:rPr>
              <w:pPrChange w:id="20559" w:author="Houyem Rais" w:date="2024-02-22T14:49:00Z">
                <w:pPr>
                  <w:spacing w:before="40" w:after="40"/>
                  <w:jc w:val="center"/>
                </w:pPr>
              </w:pPrChange>
            </w:pPr>
            <w:del w:id="20560" w:author="Houyem Rais" w:date="2024-02-22T14:46:00Z">
              <w:r w:rsidRPr="00CF3341" w:rsidDel="00201166">
                <w:rPr>
                  <w:rFonts w:asciiTheme="minorHAnsi" w:hAnsiTheme="minorHAnsi" w:cstheme="minorHAnsi"/>
                  <w:sz w:val="16"/>
                  <w:szCs w:val="16"/>
                </w:rPr>
                <w:delText>308,5</w:delText>
              </w:r>
            </w:del>
          </w:p>
        </w:tc>
      </w:tr>
      <w:tr w:rsidR="00CF3341" w:rsidRPr="00CF3341" w:rsidDel="00201166" w14:paraId="53CE94F4" w14:textId="00DC813F" w:rsidTr="003060C6">
        <w:trPr>
          <w:del w:id="20561" w:author="Houyem Rais" w:date="2024-02-22T14:46:00Z"/>
        </w:trPr>
        <w:tc>
          <w:tcPr>
            <w:tcW w:w="3256" w:type="dxa"/>
            <w:vAlign w:val="center"/>
          </w:tcPr>
          <w:p w14:paraId="7FB58ED7" w14:textId="165FFAE7" w:rsidR="00CF3341" w:rsidRPr="00CF3341" w:rsidDel="00201166" w:rsidRDefault="00CF3341" w:rsidP="00D62BC5">
            <w:pPr>
              <w:spacing w:before="0" w:after="160"/>
              <w:jc w:val="left"/>
              <w:rPr>
                <w:del w:id="20562" w:author="Houyem Rais" w:date="2024-02-22T14:46:00Z"/>
                <w:rFonts w:asciiTheme="minorHAnsi" w:hAnsiTheme="minorHAnsi" w:cstheme="minorHAnsi"/>
                <w:sz w:val="16"/>
                <w:szCs w:val="16"/>
                <w:lang w:val="fr-FR"/>
              </w:rPr>
              <w:pPrChange w:id="20563" w:author="Houyem Rais" w:date="2024-02-22T14:49:00Z">
                <w:pPr>
                  <w:spacing w:before="40" w:after="40"/>
                </w:pPr>
              </w:pPrChange>
            </w:pPr>
            <w:del w:id="20564" w:author="Houyem Rais" w:date="2024-02-22T14:46:00Z">
              <w:r w:rsidRPr="00CF3341" w:rsidDel="00201166">
                <w:rPr>
                  <w:rFonts w:asciiTheme="minorHAnsi" w:hAnsiTheme="minorHAnsi" w:cstheme="minorHAnsi"/>
                  <w:b/>
                  <w:bCs/>
                  <w:sz w:val="16"/>
                  <w:szCs w:val="16"/>
                  <w:lang w:val="fr-FR"/>
                </w:rPr>
                <w:delText>VAN pour le secteur public - Sans risques</w:delText>
              </w:r>
            </w:del>
          </w:p>
        </w:tc>
        <w:tc>
          <w:tcPr>
            <w:tcW w:w="992" w:type="dxa"/>
            <w:vAlign w:val="center"/>
          </w:tcPr>
          <w:p w14:paraId="7335BEA5" w14:textId="7467E98D" w:rsidR="00CF3341" w:rsidRPr="00CF3341" w:rsidDel="00201166" w:rsidRDefault="00CF3341" w:rsidP="00D62BC5">
            <w:pPr>
              <w:spacing w:before="0" w:after="160"/>
              <w:jc w:val="left"/>
              <w:rPr>
                <w:del w:id="20565" w:author="Houyem Rais" w:date="2024-02-22T14:46:00Z"/>
                <w:rFonts w:asciiTheme="minorHAnsi" w:hAnsiTheme="minorHAnsi" w:cstheme="minorHAnsi"/>
                <w:i/>
                <w:iCs/>
                <w:sz w:val="16"/>
                <w:szCs w:val="16"/>
                <w:lang w:val="fr-FR"/>
              </w:rPr>
              <w:pPrChange w:id="20566" w:author="Houyem Rais" w:date="2024-02-22T14:49:00Z">
                <w:pPr>
                  <w:spacing w:before="40" w:after="40"/>
                  <w:jc w:val="center"/>
                </w:pPr>
              </w:pPrChange>
            </w:pPr>
            <w:del w:id="20567" w:author="Houyem Rais" w:date="2024-02-22T14:46:00Z">
              <w:r w:rsidRPr="00CF3341" w:rsidDel="00201166">
                <w:rPr>
                  <w:rFonts w:asciiTheme="minorHAnsi" w:hAnsiTheme="minorHAnsi" w:cstheme="minorHAnsi"/>
                  <w:sz w:val="16"/>
                  <w:szCs w:val="16"/>
                </w:rPr>
                <w:delText>-509,3</w:delText>
              </w:r>
            </w:del>
          </w:p>
        </w:tc>
        <w:tc>
          <w:tcPr>
            <w:tcW w:w="992" w:type="dxa"/>
            <w:vAlign w:val="center"/>
          </w:tcPr>
          <w:p w14:paraId="6FDFB98C" w14:textId="780D377C" w:rsidR="00CF3341" w:rsidRPr="00CF3341" w:rsidDel="00201166" w:rsidRDefault="00CF3341" w:rsidP="00D62BC5">
            <w:pPr>
              <w:spacing w:before="0" w:after="160"/>
              <w:jc w:val="left"/>
              <w:rPr>
                <w:del w:id="20568" w:author="Houyem Rais" w:date="2024-02-22T14:46:00Z"/>
                <w:rFonts w:asciiTheme="minorHAnsi" w:hAnsiTheme="minorHAnsi" w:cstheme="minorHAnsi"/>
                <w:i/>
                <w:iCs/>
                <w:sz w:val="16"/>
                <w:szCs w:val="16"/>
                <w:lang w:val="fr-FR"/>
              </w:rPr>
              <w:pPrChange w:id="20569" w:author="Houyem Rais" w:date="2024-02-22T14:49:00Z">
                <w:pPr>
                  <w:spacing w:before="40" w:after="40"/>
                  <w:jc w:val="center"/>
                </w:pPr>
              </w:pPrChange>
            </w:pPr>
            <w:del w:id="20570" w:author="Houyem Rais" w:date="2024-02-22T14:46:00Z">
              <w:r w:rsidRPr="00CF3341" w:rsidDel="00201166">
                <w:rPr>
                  <w:rFonts w:asciiTheme="minorHAnsi" w:hAnsiTheme="minorHAnsi" w:cstheme="minorHAnsi"/>
                  <w:sz w:val="16"/>
                  <w:szCs w:val="16"/>
                </w:rPr>
                <w:delText>-629,7</w:delText>
              </w:r>
            </w:del>
          </w:p>
        </w:tc>
        <w:tc>
          <w:tcPr>
            <w:tcW w:w="980" w:type="dxa"/>
            <w:vAlign w:val="center"/>
          </w:tcPr>
          <w:p w14:paraId="74DE2891" w14:textId="2FF3F83E" w:rsidR="00CF3341" w:rsidRPr="00CF3341" w:rsidDel="00201166" w:rsidRDefault="00CF3341" w:rsidP="00D62BC5">
            <w:pPr>
              <w:spacing w:before="0" w:after="160"/>
              <w:jc w:val="left"/>
              <w:rPr>
                <w:del w:id="20571" w:author="Houyem Rais" w:date="2024-02-22T14:46:00Z"/>
                <w:rFonts w:asciiTheme="minorHAnsi" w:hAnsiTheme="minorHAnsi" w:cstheme="minorHAnsi"/>
                <w:i/>
                <w:iCs/>
                <w:sz w:val="16"/>
                <w:szCs w:val="16"/>
                <w:lang w:val="fr-FR"/>
              </w:rPr>
              <w:pPrChange w:id="20572" w:author="Houyem Rais" w:date="2024-02-22T14:49:00Z">
                <w:pPr>
                  <w:spacing w:before="40" w:after="40"/>
                  <w:jc w:val="center"/>
                </w:pPr>
              </w:pPrChange>
            </w:pPr>
            <w:del w:id="20573" w:author="Houyem Rais" w:date="2024-02-22T14:46:00Z">
              <w:r w:rsidRPr="00CF3341" w:rsidDel="00201166">
                <w:rPr>
                  <w:rFonts w:asciiTheme="minorHAnsi" w:hAnsiTheme="minorHAnsi" w:cstheme="minorHAnsi"/>
                  <w:sz w:val="16"/>
                  <w:szCs w:val="16"/>
                </w:rPr>
                <w:delText>-390,0</w:delText>
              </w:r>
            </w:del>
          </w:p>
        </w:tc>
        <w:tc>
          <w:tcPr>
            <w:tcW w:w="834" w:type="dxa"/>
            <w:vAlign w:val="center"/>
          </w:tcPr>
          <w:p w14:paraId="09C7347F" w14:textId="03C55FC5" w:rsidR="00CF3341" w:rsidRPr="00CF3341" w:rsidDel="00201166" w:rsidRDefault="00CF3341" w:rsidP="00D62BC5">
            <w:pPr>
              <w:spacing w:before="0" w:after="160"/>
              <w:jc w:val="left"/>
              <w:rPr>
                <w:del w:id="20574" w:author="Houyem Rais" w:date="2024-02-22T14:46:00Z"/>
                <w:rFonts w:asciiTheme="minorHAnsi" w:hAnsiTheme="minorHAnsi" w:cstheme="minorHAnsi"/>
                <w:i/>
                <w:iCs/>
                <w:sz w:val="16"/>
                <w:szCs w:val="16"/>
                <w:lang w:val="fr-FR"/>
              </w:rPr>
              <w:pPrChange w:id="20575" w:author="Houyem Rais" w:date="2024-02-22T14:49:00Z">
                <w:pPr>
                  <w:spacing w:before="40" w:after="40"/>
                  <w:jc w:val="center"/>
                </w:pPr>
              </w:pPrChange>
            </w:pPr>
            <w:del w:id="20576" w:author="Houyem Rais" w:date="2024-02-22T14:46:00Z">
              <w:r w:rsidRPr="00CF3341" w:rsidDel="00201166">
                <w:rPr>
                  <w:rFonts w:asciiTheme="minorHAnsi" w:hAnsiTheme="minorHAnsi" w:cstheme="minorHAnsi"/>
                  <w:sz w:val="16"/>
                  <w:szCs w:val="16"/>
                </w:rPr>
                <w:delText>-709,9</w:delText>
              </w:r>
            </w:del>
          </w:p>
        </w:tc>
        <w:tc>
          <w:tcPr>
            <w:tcW w:w="979" w:type="dxa"/>
            <w:vAlign w:val="center"/>
          </w:tcPr>
          <w:p w14:paraId="3A359C51" w14:textId="4AAB328A" w:rsidR="00CF3341" w:rsidRPr="00CF3341" w:rsidDel="00201166" w:rsidRDefault="00CF3341" w:rsidP="00D62BC5">
            <w:pPr>
              <w:spacing w:before="0" w:after="160"/>
              <w:jc w:val="left"/>
              <w:rPr>
                <w:del w:id="20577" w:author="Houyem Rais" w:date="2024-02-22T14:46:00Z"/>
                <w:rFonts w:asciiTheme="minorHAnsi" w:hAnsiTheme="minorHAnsi" w:cstheme="minorHAnsi"/>
                <w:i/>
                <w:iCs/>
                <w:sz w:val="16"/>
                <w:szCs w:val="16"/>
                <w:lang w:val="fr-FR"/>
              </w:rPr>
              <w:pPrChange w:id="20578" w:author="Houyem Rais" w:date="2024-02-22T14:49:00Z">
                <w:pPr>
                  <w:spacing w:before="40" w:after="40"/>
                  <w:jc w:val="center"/>
                </w:pPr>
              </w:pPrChange>
            </w:pPr>
            <w:del w:id="20579" w:author="Houyem Rais" w:date="2024-02-22T14:46:00Z">
              <w:r w:rsidRPr="00CF3341" w:rsidDel="00201166">
                <w:rPr>
                  <w:rFonts w:asciiTheme="minorHAnsi" w:hAnsiTheme="minorHAnsi" w:cstheme="minorHAnsi"/>
                  <w:sz w:val="16"/>
                  <w:szCs w:val="16"/>
                </w:rPr>
                <w:delText>-577,4</w:delText>
              </w:r>
            </w:del>
          </w:p>
        </w:tc>
        <w:tc>
          <w:tcPr>
            <w:tcW w:w="980" w:type="dxa"/>
            <w:vAlign w:val="center"/>
          </w:tcPr>
          <w:p w14:paraId="35BAA166" w14:textId="44B5787F" w:rsidR="00CF3341" w:rsidRPr="00CF3341" w:rsidDel="00201166" w:rsidRDefault="00CF3341" w:rsidP="00D62BC5">
            <w:pPr>
              <w:spacing w:before="0" w:after="160"/>
              <w:jc w:val="left"/>
              <w:rPr>
                <w:del w:id="20580" w:author="Houyem Rais" w:date="2024-02-22T14:46:00Z"/>
                <w:rFonts w:asciiTheme="minorHAnsi" w:hAnsiTheme="minorHAnsi" w:cstheme="minorHAnsi"/>
                <w:i/>
                <w:iCs/>
                <w:sz w:val="16"/>
                <w:szCs w:val="16"/>
                <w:lang w:val="fr-FR"/>
              </w:rPr>
              <w:pPrChange w:id="20581" w:author="Houyem Rais" w:date="2024-02-22T14:49:00Z">
                <w:pPr>
                  <w:spacing w:before="40" w:after="40"/>
                  <w:jc w:val="center"/>
                </w:pPr>
              </w:pPrChange>
            </w:pPr>
            <w:del w:id="20582" w:author="Houyem Rais" w:date="2024-02-22T14:46:00Z">
              <w:r w:rsidRPr="00CF3341" w:rsidDel="00201166">
                <w:rPr>
                  <w:rFonts w:asciiTheme="minorHAnsi" w:hAnsiTheme="minorHAnsi" w:cstheme="minorHAnsi"/>
                  <w:sz w:val="16"/>
                  <w:szCs w:val="16"/>
                </w:rPr>
                <w:delText>-619,5</w:delText>
              </w:r>
            </w:del>
          </w:p>
        </w:tc>
      </w:tr>
      <w:tr w:rsidR="00CF3341" w:rsidRPr="00CF3341" w:rsidDel="00201166" w14:paraId="66887CF5" w14:textId="3BB860DC" w:rsidTr="003060C6">
        <w:trPr>
          <w:del w:id="20583" w:author="Houyem Rais" w:date="2024-02-22T14:46:00Z"/>
        </w:trPr>
        <w:tc>
          <w:tcPr>
            <w:tcW w:w="3256" w:type="dxa"/>
            <w:vAlign w:val="center"/>
          </w:tcPr>
          <w:p w14:paraId="373538BF" w14:textId="7532038E" w:rsidR="00CF3341" w:rsidRPr="00CF3341" w:rsidDel="00201166" w:rsidRDefault="00CF3341" w:rsidP="00D62BC5">
            <w:pPr>
              <w:spacing w:before="0" w:after="160"/>
              <w:jc w:val="left"/>
              <w:rPr>
                <w:del w:id="20584" w:author="Houyem Rais" w:date="2024-02-22T14:46:00Z"/>
                <w:rFonts w:asciiTheme="minorHAnsi" w:hAnsiTheme="minorHAnsi" w:cstheme="minorHAnsi"/>
                <w:sz w:val="16"/>
                <w:szCs w:val="16"/>
                <w:lang w:val="fr-FR"/>
              </w:rPr>
              <w:pPrChange w:id="20585" w:author="Houyem Rais" w:date="2024-02-22T14:49:00Z">
                <w:pPr>
                  <w:spacing w:before="40" w:after="40"/>
                </w:pPr>
              </w:pPrChange>
            </w:pPr>
            <w:del w:id="20586" w:author="Houyem Rais" w:date="2024-02-22T14:46:00Z">
              <w:r w:rsidRPr="00CF3341" w:rsidDel="00201166">
                <w:rPr>
                  <w:rFonts w:asciiTheme="minorHAnsi" w:hAnsiTheme="minorHAnsi" w:cstheme="minorHAnsi"/>
                  <w:sz w:val="16"/>
                  <w:szCs w:val="16"/>
                  <w:lang w:val="fr-FR"/>
                </w:rPr>
                <w:delText>VAN des risques</w:delText>
              </w:r>
            </w:del>
          </w:p>
        </w:tc>
        <w:tc>
          <w:tcPr>
            <w:tcW w:w="992" w:type="dxa"/>
            <w:vAlign w:val="center"/>
          </w:tcPr>
          <w:p w14:paraId="0FCEC4A4" w14:textId="3A5250DA" w:rsidR="00CF3341" w:rsidRPr="00CF3341" w:rsidDel="00201166" w:rsidRDefault="00CF3341" w:rsidP="00D62BC5">
            <w:pPr>
              <w:spacing w:before="0" w:after="160"/>
              <w:jc w:val="left"/>
              <w:rPr>
                <w:del w:id="20587" w:author="Houyem Rais" w:date="2024-02-22T14:46:00Z"/>
                <w:rFonts w:asciiTheme="minorHAnsi" w:hAnsiTheme="minorHAnsi" w:cstheme="minorHAnsi"/>
                <w:sz w:val="16"/>
                <w:szCs w:val="16"/>
                <w:lang w:val="fr-FR"/>
              </w:rPr>
              <w:pPrChange w:id="20588" w:author="Houyem Rais" w:date="2024-02-22T14:49:00Z">
                <w:pPr>
                  <w:spacing w:before="40" w:after="40"/>
                  <w:jc w:val="center"/>
                </w:pPr>
              </w:pPrChange>
            </w:pPr>
            <w:del w:id="20589" w:author="Houyem Rais" w:date="2024-02-22T14:46:00Z">
              <w:r w:rsidRPr="00CF3341" w:rsidDel="00201166">
                <w:rPr>
                  <w:rFonts w:asciiTheme="minorHAnsi" w:hAnsiTheme="minorHAnsi" w:cstheme="minorHAnsi"/>
                  <w:sz w:val="16"/>
                  <w:szCs w:val="16"/>
                </w:rPr>
                <w:delText>-240,7</w:delText>
              </w:r>
            </w:del>
          </w:p>
        </w:tc>
        <w:tc>
          <w:tcPr>
            <w:tcW w:w="992" w:type="dxa"/>
            <w:vAlign w:val="center"/>
          </w:tcPr>
          <w:p w14:paraId="0A5A8579" w14:textId="7DE09699" w:rsidR="00CF3341" w:rsidRPr="00CF3341" w:rsidDel="00201166" w:rsidRDefault="00CF3341" w:rsidP="00D62BC5">
            <w:pPr>
              <w:spacing w:before="0" w:after="160"/>
              <w:jc w:val="left"/>
              <w:rPr>
                <w:del w:id="20590" w:author="Houyem Rais" w:date="2024-02-22T14:46:00Z"/>
                <w:rFonts w:asciiTheme="minorHAnsi" w:hAnsiTheme="minorHAnsi" w:cstheme="minorHAnsi"/>
                <w:sz w:val="16"/>
                <w:szCs w:val="16"/>
                <w:lang w:val="fr-FR"/>
              </w:rPr>
              <w:pPrChange w:id="20591" w:author="Houyem Rais" w:date="2024-02-22T14:49:00Z">
                <w:pPr>
                  <w:spacing w:before="40" w:after="40"/>
                  <w:jc w:val="center"/>
                </w:pPr>
              </w:pPrChange>
            </w:pPr>
            <w:del w:id="20592" w:author="Houyem Rais" w:date="2024-02-22T14:46:00Z">
              <w:r w:rsidRPr="00CF3341" w:rsidDel="00201166">
                <w:rPr>
                  <w:rFonts w:asciiTheme="minorHAnsi" w:hAnsiTheme="minorHAnsi" w:cstheme="minorHAnsi"/>
                  <w:sz w:val="16"/>
                  <w:szCs w:val="16"/>
                </w:rPr>
                <w:delText>-304,0</w:delText>
              </w:r>
            </w:del>
          </w:p>
        </w:tc>
        <w:tc>
          <w:tcPr>
            <w:tcW w:w="980" w:type="dxa"/>
            <w:vAlign w:val="center"/>
          </w:tcPr>
          <w:p w14:paraId="4DBF27C8" w14:textId="5BFDF54F" w:rsidR="00CF3341" w:rsidRPr="00CF3341" w:rsidDel="00201166" w:rsidRDefault="00CF3341" w:rsidP="00D62BC5">
            <w:pPr>
              <w:spacing w:before="0" w:after="160"/>
              <w:jc w:val="left"/>
              <w:rPr>
                <w:del w:id="20593" w:author="Houyem Rais" w:date="2024-02-22T14:46:00Z"/>
                <w:rFonts w:asciiTheme="minorHAnsi" w:hAnsiTheme="minorHAnsi" w:cstheme="minorHAnsi"/>
                <w:sz w:val="16"/>
                <w:szCs w:val="16"/>
                <w:lang w:val="fr-FR"/>
              </w:rPr>
              <w:pPrChange w:id="20594" w:author="Houyem Rais" w:date="2024-02-22T14:49:00Z">
                <w:pPr>
                  <w:spacing w:before="40" w:after="40"/>
                  <w:jc w:val="center"/>
                </w:pPr>
              </w:pPrChange>
            </w:pPr>
            <w:del w:id="20595" w:author="Houyem Rais" w:date="2024-02-22T14:46:00Z">
              <w:r w:rsidRPr="00CF3341" w:rsidDel="00201166">
                <w:rPr>
                  <w:rFonts w:asciiTheme="minorHAnsi" w:hAnsiTheme="minorHAnsi" w:cstheme="minorHAnsi"/>
                  <w:sz w:val="16"/>
                  <w:szCs w:val="16"/>
                </w:rPr>
                <w:delText>-210,0</w:delText>
              </w:r>
            </w:del>
          </w:p>
        </w:tc>
        <w:tc>
          <w:tcPr>
            <w:tcW w:w="834" w:type="dxa"/>
            <w:vAlign w:val="center"/>
          </w:tcPr>
          <w:p w14:paraId="3965FFAB" w14:textId="22FB103A" w:rsidR="00CF3341" w:rsidRPr="00CF3341" w:rsidDel="00201166" w:rsidRDefault="00CF3341" w:rsidP="00D62BC5">
            <w:pPr>
              <w:spacing w:before="0" w:after="160"/>
              <w:jc w:val="left"/>
              <w:rPr>
                <w:del w:id="20596" w:author="Houyem Rais" w:date="2024-02-22T14:46:00Z"/>
                <w:rFonts w:asciiTheme="minorHAnsi" w:hAnsiTheme="minorHAnsi" w:cstheme="minorHAnsi"/>
                <w:sz w:val="16"/>
                <w:szCs w:val="16"/>
                <w:lang w:val="fr-FR"/>
              </w:rPr>
              <w:pPrChange w:id="20597" w:author="Houyem Rais" w:date="2024-02-22T14:49:00Z">
                <w:pPr>
                  <w:spacing w:before="40" w:after="40"/>
                  <w:jc w:val="center"/>
                </w:pPr>
              </w:pPrChange>
            </w:pPr>
            <w:del w:id="20598" w:author="Houyem Rais" w:date="2024-02-22T14:46:00Z">
              <w:r w:rsidRPr="00CF3341" w:rsidDel="00201166">
                <w:rPr>
                  <w:rFonts w:asciiTheme="minorHAnsi" w:hAnsiTheme="minorHAnsi" w:cstheme="minorHAnsi"/>
                  <w:sz w:val="16"/>
                  <w:szCs w:val="16"/>
                </w:rPr>
                <w:delText>-210,5</w:delText>
              </w:r>
            </w:del>
          </w:p>
        </w:tc>
        <w:tc>
          <w:tcPr>
            <w:tcW w:w="979" w:type="dxa"/>
            <w:vAlign w:val="center"/>
          </w:tcPr>
          <w:p w14:paraId="190E1F10" w14:textId="621BC01B" w:rsidR="00CF3341" w:rsidRPr="00CF3341" w:rsidDel="00201166" w:rsidRDefault="00CF3341" w:rsidP="00D62BC5">
            <w:pPr>
              <w:spacing w:before="0" w:after="160"/>
              <w:jc w:val="left"/>
              <w:rPr>
                <w:del w:id="20599" w:author="Houyem Rais" w:date="2024-02-22T14:46:00Z"/>
                <w:rFonts w:asciiTheme="minorHAnsi" w:hAnsiTheme="minorHAnsi" w:cstheme="minorHAnsi"/>
                <w:sz w:val="16"/>
                <w:szCs w:val="16"/>
                <w:lang w:val="fr-FR"/>
              </w:rPr>
              <w:pPrChange w:id="20600" w:author="Houyem Rais" w:date="2024-02-22T14:49:00Z">
                <w:pPr>
                  <w:spacing w:before="40" w:after="40"/>
                  <w:jc w:val="center"/>
                </w:pPr>
              </w:pPrChange>
            </w:pPr>
            <w:del w:id="20601" w:author="Houyem Rais" w:date="2024-02-22T14:46:00Z">
              <w:r w:rsidRPr="00CF3341" w:rsidDel="00201166">
                <w:rPr>
                  <w:rFonts w:asciiTheme="minorHAnsi" w:hAnsiTheme="minorHAnsi" w:cstheme="minorHAnsi"/>
                  <w:sz w:val="16"/>
                  <w:szCs w:val="16"/>
                </w:rPr>
                <w:delText>-240,7</w:delText>
              </w:r>
            </w:del>
          </w:p>
        </w:tc>
        <w:tc>
          <w:tcPr>
            <w:tcW w:w="980" w:type="dxa"/>
            <w:vAlign w:val="center"/>
          </w:tcPr>
          <w:p w14:paraId="4DCA576B" w14:textId="38CD6C16" w:rsidR="00CF3341" w:rsidRPr="00CF3341" w:rsidDel="00201166" w:rsidRDefault="00CF3341" w:rsidP="00D62BC5">
            <w:pPr>
              <w:spacing w:before="0" w:after="160"/>
              <w:jc w:val="left"/>
              <w:rPr>
                <w:del w:id="20602" w:author="Houyem Rais" w:date="2024-02-22T14:46:00Z"/>
                <w:rFonts w:asciiTheme="minorHAnsi" w:hAnsiTheme="minorHAnsi" w:cstheme="minorHAnsi"/>
                <w:sz w:val="16"/>
                <w:szCs w:val="16"/>
                <w:lang w:val="fr-FR"/>
              </w:rPr>
              <w:pPrChange w:id="20603" w:author="Houyem Rais" w:date="2024-02-22T14:49:00Z">
                <w:pPr>
                  <w:spacing w:before="40" w:after="40"/>
                  <w:jc w:val="center"/>
                </w:pPr>
              </w:pPrChange>
            </w:pPr>
            <w:del w:id="20604" w:author="Houyem Rais" w:date="2024-02-22T14:46:00Z">
              <w:r w:rsidRPr="00CF3341" w:rsidDel="00201166">
                <w:rPr>
                  <w:rFonts w:asciiTheme="minorHAnsi" w:hAnsiTheme="minorHAnsi" w:cstheme="minorHAnsi"/>
                  <w:sz w:val="16"/>
                  <w:szCs w:val="16"/>
                </w:rPr>
                <w:delText>-225,1</w:delText>
              </w:r>
            </w:del>
          </w:p>
        </w:tc>
      </w:tr>
      <w:tr w:rsidR="00CF3341" w:rsidRPr="00CF3341" w:rsidDel="00201166" w14:paraId="7F48B8C5" w14:textId="007971B9" w:rsidTr="003060C6">
        <w:trPr>
          <w:del w:id="20605" w:author="Houyem Rais" w:date="2024-02-22T14:46:00Z"/>
        </w:trPr>
        <w:tc>
          <w:tcPr>
            <w:tcW w:w="3256" w:type="dxa"/>
            <w:vAlign w:val="center"/>
          </w:tcPr>
          <w:p w14:paraId="727E140B" w14:textId="672B3D88" w:rsidR="00CF3341" w:rsidRPr="00CF3341" w:rsidDel="00201166" w:rsidRDefault="00CF3341" w:rsidP="00D62BC5">
            <w:pPr>
              <w:spacing w:before="0" w:after="160"/>
              <w:jc w:val="left"/>
              <w:rPr>
                <w:del w:id="20606" w:author="Houyem Rais" w:date="2024-02-22T14:46:00Z"/>
                <w:rFonts w:asciiTheme="minorHAnsi" w:hAnsiTheme="minorHAnsi" w:cstheme="minorHAnsi"/>
                <w:sz w:val="16"/>
                <w:szCs w:val="16"/>
                <w:lang w:val="fr-FR"/>
              </w:rPr>
              <w:pPrChange w:id="20607" w:author="Houyem Rais" w:date="2024-02-22T14:49:00Z">
                <w:pPr>
                  <w:spacing w:before="40" w:after="40"/>
                </w:pPr>
              </w:pPrChange>
            </w:pPr>
            <w:del w:id="20608" w:author="Houyem Rais" w:date="2024-02-22T14:46:00Z">
              <w:r w:rsidRPr="00CF3341" w:rsidDel="00201166">
                <w:rPr>
                  <w:rFonts w:asciiTheme="minorHAnsi" w:hAnsiTheme="minorHAnsi" w:cstheme="minorHAnsi"/>
                  <w:b/>
                  <w:bCs/>
                  <w:sz w:val="16"/>
                  <w:szCs w:val="16"/>
                  <w:lang w:val="fr-FR"/>
                </w:rPr>
                <w:delText>VAN pour le secteur public - Avec risques</w:delText>
              </w:r>
            </w:del>
          </w:p>
        </w:tc>
        <w:tc>
          <w:tcPr>
            <w:tcW w:w="992" w:type="dxa"/>
            <w:vAlign w:val="center"/>
          </w:tcPr>
          <w:p w14:paraId="69D3E51A" w14:textId="582DF0CB" w:rsidR="00CF3341" w:rsidRPr="00CF3341" w:rsidDel="00201166" w:rsidRDefault="00CF3341" w:rsidP="00D62BC5">
            <w:pPr>
              <w:spacing w:before="0" w:after="160"/>
              <w:jc w:val="left"/>
              <w:rPr>
                <w:del w:id="20609" w:author="Houyem Rais" w:date="2024-02-22T14:46:00Z"/>
                <w:rFonts w:asciiTheme="minorHAnsi" w:hAnsiTheme="minorHAnsi" w:cstheme="minorHAnsi"/>
                <w:sz w:val="16"/>
                <w:szCs w:val="16"/>
                <w:lang w:val="fr-FR"/>
              </w:rPr>
              <w:pPrChange w:id="20610" w:author="Houyem Rais" w:date="2024-02-22T14:49:00Z">
                <w:pPr>
                  <w:spacing w:before="40" w:after="40"/>
                  <w:jc w:val="center"/>
                </w:pPr>
              </w:pPrChange>
            </w:pPr>
            <w:del w:id="20611" w:author="Houyem Rais" w:date="2024-02-22T14:46:00Z">
              <w:r w:rsidRPr="00CF3341" w:rsidDel="00201166">
                <w:rPr>
                  <w:rFonts w:asciiTheme="minorHAnsi" w:hAnsiTheme="minorHAnsi" w:cstheme="minorHAnsi"/>
                  <w:sz w:val="16"/>
                  <w:szCs w:val="16"/>
                </w:rPr>
                <w:delText>-749,9</w:delText>
              </w:r>
            </w:del>
          </w:p>
        </w:tc>
        <w:tc>
          <w:tcPr>
            <w:tcW w:w="992" w:type="dxa"/>
            <w:vAlign w:val="center"/>
          </w:tcPr>
          <w:p w14:paraId="01090113" w14:textId="1FECEF81" w:rsidR="00CF3341" w:rsidRPr="00CF3341" w:rsidDel="00201166" w:rsidRDefault="00CF3341" w:rsidP="00D62BC5">
            <w:pPr>
              <w:spacing w:before="0" w:after="160"/>
              <w:jc w:val="left"/>
              <w:rPr>
                <w:del w:id="20612" w:author="Houyem Rais" w:date="2024-02-22T14:46:00Z"/>
                <w:rFonts w:asciiTheme="minorHAnsi" w:hAnsiTheme="minorHAnsi" w:cstheme="minorHAnsi"/>
                <w:sz w:val="16"/>
                <w:szCs w:val="16"/>
                <w:lang w:val="fr-FR"/>
              </w:rPr>
              <w:pPrChange w:id="20613" w:author="Houyem Rais" w:date="2024-02-22T14:49:00Z">
                <w:pPr>
                  <w:spacing w:before="40" w:after="40"/>
                  <w:jc w:val="center"/>
                </w:pPr>
              </w:pPrChange>
            </w:pPr>
            <w:del w:id="20614" w:author="Houyem Rais" w:date="2024-02-22T14:46:00Z">
              <w:r w:rsidRPr="00CF3341" w:rsidDel="00201166">
                <w:rPr>
                  <w:rFonts w:asciiTheme="minorHAnsi" w:hAnsiTheme="minorHAnsi" w:cstheme="minorHAnsi"/>
                  <w:sz w:val="16"/>
                  <w:szCs w:val="16"/>
                </w:rPr>
                <w:delText>-933,7</w:delText>
              </w:r>
            </w:del>
          </w:p>
        </w:tc>
        <w:tc>
          <w:tcPr>
            <w:tcW w:w="980" w:type="dxa"/>
            <w:vAlign w:val="center"/>
          </w:tcPr>
          <w:p w14:paraId="517AD539" w14:textId="08F98128" w:rsidR="00CF3341" w:rsidRPr="00CF3341" w:rsidDel="00201166" w:rsidRDefault="00CF3341" w:rsidP="00D62BC5">
            <w:pPr>
              <w:spacing w:before="0" w:after="160"/>
              <w:jc w:val="left"/>
              <w:rPr>
                <w:del w:id="20615" w:author="Houyem Rais" w:date="2024-02-22T14:46:00Z"/>
                <w:rFonts w:asciiTheme="minorHAnsi" w:hAnsiTheme="minorHAnsi" w:cstheme="minorHAnsi"/>
                <w:sz w:val="16"/>
                <w:szCs w:val="16"/>
                <w:lang w:val="fr-FR"/>
              </w:rPr>
              <w:pPrChange w:id="20616" w:author="Houyem Rais" w:date="2024-02-22T14:49:00Z">
                <w:pPr>
                  <w:spacing w:before="40" w:after="40"/>
                  <w:jc w:val="center"/>
                </w:pPr>
              </w:pPrChange>
            </w:pPr>
            <w:del w:id="20617" w:author="Houyem Rais" w:date="2024-02-22T14:46:00Z">
              <w:r w:rsidRPr="00CF3341" w:rsidDel="00201166">
                <w:rPr>
                  <w:rFonts w:asciiTheme="minorHAnsi" w:hAnsiTheme="minorHAnsi" w:cstheme="minorHAnsi"/>
                  <w:sz w:val="16"/>
                  <w:szCs w:val="16"/>
                </w:rPr>
                <w:delText>-600,0</w:delText>
              </w:r>
            </w:del>
          </w:p>
        </w:tc>
        <w:tc>
          <w:tcPr>
            <w:tcW w:w="834" w:type="dxa"/>
            <w:vAlign w:val="center"/>
          </w:tcPr>
          <w:p w14:paraId="7052C2B3" w14:textId="356A1CC8" w:rsidR="00CF3341" w:rsidRPr="00CF3341" w:rsidDel="00201166" w:rsidRDefault="00CF3341" w:rsidP="00D62BC5">
            <w:pPr>
              <w:spacing w:before="0" w:after="160"/>
              <w:jc w:val="left"/>
              <w:rPr>
                <w:del w:id="20618" w:author="Houyem Rais" w:date="2024-02-22T14:46:00Z"/>
                <w:rFonts w:asciiTheme="minorHAnsi" w:hAnsiTheme="minorHAnsi" w:cstheme="minorHAnsi"/>
                <w:sz w:val="16"/>
                <w:szCs w:val="16"/>
                <w:lang w:val="fr-FR"/>
              </w:rPr>
              <w:pPrChange w:id="20619" w:author="Houyem Rais" w:date="2024-02-22T14:49:00Z">
                <w:pPr>
                  <w:spacing w:before="40" w:after="40"/>
                  <w:jc w:val="center"/>
                </w:pPr>
              </w:pPrChange>
            </w:pPr>
            <w:del w:id="20620" w:author="Houyem Rais" w:date="2024-02-22T14:46:00Z">
              <w:r w:rsidRPr="00CF3341" w:rsidDel="00201166">
                <w:rPr>
                  <w:rFonts w:asciiTheme="minorHAnsi" w:hAnsiTheme="minorHAnsi" w:cstheme="minorHAnsi"/>
                  <w:sz w:val="16"/>
                  <w:szCs w:val="16"/>
                </w:rPr>
                <w:delText>-920,4</w:delText>
              </w:r>
            </w:del>
          </w:p>
        </w:tc>
        <w:tc>
          <w:tcPr>
            <w:tcW w:w="979" w:type="dxa"/>
            <w:vAlign w:val="center"/>
          </w:tcPr>
          <w:p w14:paraId="32042DE9" w14:textId="7CA004CB" w:rsidR="00CF3341" w:rsidRPr="00CF3341" w:rsidDel="00201166" w:rsidRDefault="00CF3341" w:rsidP="00D62BC5">
            <w:pPr>
              <w:spacing w:before="0" w:after="160"/>
              <w:jc w:val="left"/>
              <w:rPr>
                <w:del w:id="20621" w:author="Houyem Rais" w:date="2024-02-22T14:46:00Z"/>
                <w:rFonts w:asciiTheme="minorHAnsi" w:hAnsiTheme="minorHAnsi" w:cstheme="minorHAnsi"/>
                <w:sz w:val="16"/>
                <w:szCs w:val="16"/>
                <w:lang w:val="fr-FR"/>
              </w:rPr>
              <w:pPrChange w:id="20622" w:author="Houyem Rais" w:date="2024-02-22T14:49:00Z">
                <w:pPr>
                  <w:spacing w:before="40" w:after="40"/>
                  <w:jc w:val="center"/>
                </w:pPr>
              </w:pPrChange>
            </w:pPr>
            <w:del w:id="20623" w:author="Houyem Rais" w:date="2024-02-22T14:46:00Z">
              <w:r w:rsidRPr="00CF3341" w:rsidDel="00201166">
                <w:rPr>
                  <w:rFonts w:asciiTheme="minorHAnsi" w:hAnsiTheme="minorHAnsi" w:cstheme="minorHAnsi"/>
                  <w:sz w:val="16"/>
                  <w:szCs w:val="16"/>
                </w:rPr>
                <w:delText>-818,1</w:delText>
              </w:r>
            </w:del>
          </w:p>
        </w:tc>
        <w:tc>
          <w:tcPr>
            <w:tcW w:w="980" w:type="dxa"/>
            <w:vAlign w:val="center"/>
          </w:tcPr>
          <w:p w14:paraId="6562183D" w14:textId="62C6D22A" w:rsidR="00CF3341" w:rsidRPr="00CF3341" w:rsidDel="00201166" w:rsidRDefault="00CF3341" w:rsidP="00D62BC5">
            <w:pPr>
              <w:spacing w:before="0" w:after="160"/>
              <w:jc w:val="left"/>
              <w:rPr>
                <w:del w:id="20624" w:author="Houyem Rais" w:date="2024-02-22T14:46:00Z"/>
                <w:rFonts w:asciiTheme="minorHAnsi" w:hAnsiTheme="minorHAnsi" w:cstheme="minorHAnsi"/>
                <w:sz w:val="16"/>
                <w:szCs w:val="16"/>
                <w:lang w:val="fr-FR"/>
              </w:rPr>
              <w:pPrChange w:id="20625" w:author="Houyem Rais" w:date="2024-02-22T14:49:00Z">
                <w:pPr>
                  <w:spacing w:before="40" w:after="40"/>
                  <w:jc w:val="center"/>
                </w:pPr>
              </w:pPrChange>
            </w:pPr>
            <w:del w:id="20626" w:author="Houyem Rais" w:date="2024-02-22T14:46:00Z">
              <w:r w:rsidRPr="00CF3341" w:rsidDel="00201166">
                <w:rPr>
                  <w:rFonts w:asciiTheme="minorHAnsi" w:hAnsiTheme="minorHAnsi" w:cstheme="minorHAnsi"/>
                  <w:sz w:val="16"/>
                  <w:szCs w:val="16"/>
                </w:rPr>
                <w:delText>-844,5</w:delText>
              </w:r>
            </w:del>
          </w:p>
        </w:tc>
      </w:tr>
      <w:tr w:rsidR="00CF3341" w:rsidRPr="00CF3341" w:rsidDel="00201166" w14:paraId="2608BC2F" w14:textId="4520C8AB" w:rsidTr="003060C6">
        <w:trPr>
          <w:del w:id="20627" w:author="Houyem Rais" w:date="2024-02-22T14:46:00Z"/>
        </w:trPr>
        <w:tc>
          <w:tcPr>
            <w:tcW w:w="3256" w:type="dxa"/>
            <w:vAlign w:val="center"/>
          </w:tcPr>
          <w:p w14:paraId="0DF08B47" w14:textId="5079B6AD" w:rsidR="00CF3341" w:rsidRPr="00CF3341" w:rsidDel="00201166" w:rsidRDefault="00CF3341" w:rsidP="00D62BC5">
            <w:pPr>
              <w:spacing w:before="0" w:after="160"/>
              <w:jc w:val="left"/>
              <w:rPr>
                <w:del w:id="20628" w:author="Houyem Rais" w:date="2024-02-22T14:46:00Z"/>
                <w:rFonts w:asciiTheme="minorHAnsi" w:hAnsiTheme="minorHAnsi" w:cstheme="minorHAnsi"/>
                <w:sz w:val="16"/>
                <w:szCs w:val="16"/>
                <w:lang w:val="fr-FR"/>
              </w:rPr>
              <w:pPrChange w:id="20629" w:author="Houyem Rais" w:date="2024-02-22T14:49:00Z">
                <w:pPr>
                  <w:spacing w:before="40" w:after="40"/>
                </w:pPr>
              </w:pPrChange>
            </w:pPr>
            <w:del w:id="20630" w:author="Houyem Rais" w:date="2024-02-22T14:46:00Z">
              <w:r w:rsidRPr="00CF3341" w:rsidDel="00201166">
                <w:rPr>
                  <w:rFonts w:asciiTheme="minorHAnsi" w:hAnsiTheme="minorHAnsi" w:cstheme="minorHAnsi"/>
                  <w:sz w:val="16"/>
                  <w:szCs w:val="16"/>
                  <w:lang w:val="fr-FR"/>
                </w:rPr>
                <w:delText>Value for Money</w:delText>
              </w:r>
            </w:del>
          </w:p>
        </w:tc>
        <w:tc>
          <w:tcPr>
            <w:tcW w:w="992" w:type="dxa"/>
            <w:vAlign w:val="center"/>
          </w:tcPr>
          <w:p w14:paraId="601BE34E" w14:textId="10804F3D" w:rsidR="00CF3341" w:rsidRPr="00CF3341" w:rsidDel="00201166" w:rsidRDefault="00CF3341" w:rsidP="00D62BC5">
            <w:pPr>
              <w:spacing w:before="0" w:after="160"/>
              <w:jc w:val="left"/>
              <w:rPr>
                <w:del w:id="20631" w:author="Houyem Rais" w:date="2024-02-22T14:46:00Z"/>
                <w:rFonts w:asciiTheme="minorHAnsi" w:hAnsiTheme="minorHAnsi" w:cstheme="minorHAnsi"/>
                <w:b/>
                <w:bCs/>
                <w:color w:val="963634"/>
                <w:sz w:val="16"/>
                <w:szCs w:val="16"/>
                <w:lang w:val="fr-FR"/>
              </w:rPr>
              <w:pPrChange w:id="20632" w:author="Houyem Rais" w:date="2024-02-22T14:49:00Z">
                <w:pPr>
                  <w:spacing w:before="40" w:after="40"/>
                  <w:jc w:val="center"/>
                </w:pPr>
              </w:pPrChange>
            </w:pPr>
            <w:del w:id="20633" w:author="Houyem Rais" w:date="2024-02-22T14:46:00Z">
              <w:r w:rsidRPr="00CF3341" w:rsidDel="00201166">
                <w:rPr>
                  <w:rFonts w:asciiTheme="minorHAnsi" w:hAnsiTheme="minorHAnsi" w:cstheme="minorHAnsi"/>
                  <w:sz w:val="16"/>
                  <w:szCs w:val="16"/>
                </w:rPr>
                <w:delText>-270,2</w:delText>
              </w:r>
            </w:del>
          </w:p>
        </w:tc>
        <w:tc>
          <w:tcPr>
            <w:tcW w:w="992" w:type="dxa"/>
            <w:vAlign w:val="center"/>
          </w:tcPr>
          <w:p w14:paraId="28EC103D" w14:textId="5262661E" w:rsidR="00CF3341" w:rsidRPr="00CF3341" w:rsidDel="00201166" w:rsidRDefault="00CF3341" w:rsidP="00D62BC5">
            <w:pPr>
              <w:spacing w:before="0" w:after="160"/>
              <w:jc w:val="left"/>
              <w:rPr>
                <w:del w:id="20634" w:author="Houyem Rais" w:date="2024-02-22T14:46:00Z"/>
                <w:rFonts w:asciiTheme="minorHAnsi" w:hAnsiTheme="minorHAnsi" w:cstheme="minorHAnsi"/>
                <w:b/>
                <w:bCs/>
                <w:color w:val="963634"/>
                <w:sz w:val="16"/>
                <w:szCs w:val="16"/>
                <w:lang w:val="fr-FR"/>
              </w:rPr>
              <w:pPrChange w:id="20635" w:author="Houyem Rais" w:date="2024-02-22T14:49:00Z">
                <w:pPr>
                  <w:spacing w:before="40" w:after="40"/>
                  <w:jc w:val="center"/>
                </w:pPr>
              </w:pPrChange>
            </w:pPr>
            <w:del w:id="20636" w:author="Houyem Rais" w:date="2024-02-22T14:46:00Z">
              <w:r w:rsidRPr="00CF3341" w:rsidDel="00201166">
                <w:rPr>
                  <w:rFonts w:asciiTheme="minorHAnsi" w:hAnsiTheme="minorHAnsi" w:cstheme="minorHAnsi"/>
                  <w:sz w:val="16"/>
                  <w:szCs w:val="16"/>
                </w:rPr>
                <w:delText>-114,1</w:delText>
              </w:r>
            </w:del>
          </w:p>
        </w:tc>
        <w:tc>
          <w:tcPr>
            <w:tcW w:w="980" w:type="dxa"/>
            <w:vAlign w:val="center"/>
          </w:tcPr>
          <w:p w14:paraId="0337B307" w14:textId="70A922C1" w:rsidR="00CF3341" w:rsidRPr="00CF3341" w:rsidDel="00201166" w:rsidRDefault="00CF3341" w:rsidP="00D62BC5">
            <w:pPr>
              <w:spacing w:before="0" w:after="160"/>
              <w:jc w:val="left"/>
              <w:rPr>
                <w:del w:id="20637" w:author="Houyem Rais" w:date="2024-02-22T14:46:00Z"/>
                <w:rFonts w:asciiTheme="minorHAnsi" w:hAnsiTheme="minorHAnsi" w:cstheme="minorHAnsi"/>
                <w:b/>
                <w:bCs/>
                <w:color w:val="963634"/>
                <w:sz w:val="16"/>
                <w:szCs w:val="16"/>
                <w:lang w:val="fr-FR"/>
              </w:rPr>
              <w:pPrChange w:id="20638" w:author="Houyem Rais" w:date="2024-02-22T14:49:00Z">
                <w:pPr>
                  <w:spacing w:before="40" w:after="40"/>
                  <w:jc w:val="center"/>
                </w:pPr>
              </w:pPrChange>
            </w:pPr>
            <w:del w:id="20639" w:author="Houyem Rais" w:date="2024-02-22T14:46:00Z">
              <w:r w:rsidRPr="00CF3341" w:rsidDel="00201166">
                <w:rPr>
                  <w:rFonts w:asciiTheme="minorHAnsi" w:hAnsiTheme="minorHAnsi" w:cstheme="minorHAnsi"/>
                  <w:sz w:val="16"/>
                  <w:szCs w:val="16"/>
                </w:rPr>
                <w:delText>-179,2</w:delText>
              </w:r>
            </w:del>
          </w:p>
        </w:tc>
        <w:tc>
          <w:tcPr>
            <w:tcW w:w="834" w:type="dxa"/>
            <w:vAlign w:val="center"/>
          </w:tcPr>
          <w:p w14:paraId="0ADBD63C" w14:textId="61221BB0" w:rsidR="00CF3341" w:rsidRPr="00CF3341" w:rsidDel="00201166" w:rsidRDefault="00CF3341" w:rsidP="00D62BC5">
            <w:pPr>
              <w:spacing w:before="0" w:after="160"/>
              <w:jc w:val="left"/>
              <w:rPr>
                <w:del w:id="20640" w:author="Houyem Rais" w:date="2024-02-22T14:46:00Z"/>
                <w:rFonts w:asciiTheme="minorHAnsi" w:hAnsiTheme="minorHAnsi" w:cstheme="minorHAnsi"/>
                <w:b/>
                <w:bCs/>
                <w:color w:val="963634"/>
                <w:sz w:val="16"/>
                <w:szCs w:val="16"/>
                <w:lang w:val="fr-FR"/>
              </w:rPr>
              <w:pPrChange w:id="20641" w:author="Houyem Rais" w:date="2024-02-22T14:49:00Z">
                <w:pPr>
                  <w:spacing w:before="40" w:after="40"/>
                  <w:jc w:val="center"/>
                </w:pPr>
              </w:pPrChange>
            </w:pPr>
            <w:del w:id="20642" w:author="Houyem Rais" w:date="2024-02-22T14:46:00Z">
              <w:r w:rsidRPr="00CF3341" w:rsidDel="00201166">
                <w:rPr>
                  <w:rFonts w:asciiTheme="minorHAnsi" w:hAnsiTheme="minorHAnsi" w:cstheme="minorHAnsi"/>
                  <w:sz w:val="16"/>
                  <w:szCs w:val="16"/>
                </w:rPr>
                <w:delText>127,4</w:delText>
              </w:r>
            </w:del>
          </w:p>
        </w:tc>
        <w:tc>
          <w:tcPr>
            <w:tcW w:w="979" w:type="dxa"/>
            <w:vAlign w:val="center"/>
          </w:tcPr>
          <w:p w14:paraId="2EB6623D" w14:textId="655980A4" w:rsidR="00CF3341" w:rsidRPr="00CF3341" w:rsidDel="00201166" w:rsidRDefault="00CF3341" w:rsidP="00D62BC5">
            <w:pPr>
              <w:spacing w:before="0" w:after="160"/>
              <w:jc w:val="left"/>
              <w:rPr>
                <w:del w:id="20643" w:author="Houyem Rais" w:date="2024-02-22T14:46:00Z"/>
                <w:rFonts w:asciiTheme="minorHAnsi" w:hAnsiTheme="minorHAnsi" w:cstheme="minorHAnsi"/>
                <w:b/>
                <w:bCs/>
                <w:color w:val="963634"/>
                <w:sz w:val="16"/>
                <w:szCs w:val="16"/>
                <w:lang w:val="fr-FR"/>
              </w:rPr>
              <w:pPrChange w:id="20644" w:author="Houyem Rais" w:date="2024-02-22T14:49:00Z">
                <w:pPr>
                  <w:spacing w:before="40" w:after="40"/>
                  <w:jc w:val="center"/>
                </w:pPr>
              </w:pPrChange>
            </w:pPr>
            <w:del w:id="20645" w:author="Houyem Rais" w:date="2024-02-22T14:46:00Z">
              <w:r w:rsidRPr="00CF3341" w:rsidDel="00201166">
                <w:rPr>
                  <w:rFonts w:asciiTheme="minorHAnsi" w:hAnsiTheme="minorHAnsi" w:cstheme="minorHAnsi"/>
                  <w:sz w:val="16"/>
                  <w:szCs w:val="16"/>
                </w:rPr>
                <w:delText>-734,7</w:delText>
              </w:r>
            </w:del>
          </w:p>
        </w:tc>
        <w:tc>
          <w:tcPr>
            <w:tcW w:w="980" w:type="dxa"/>
            <w:vAlign w:val="center"/>
          </w:tcPr>
          <w:p w14:paraId="25E38F9A" w14:textId="2CAEB349" w:rsidR="00CF3341" w:rsidRPr="00CF3341" w:rsidDel="00201166" w:rsidRDefault="00CF3341" w:rsidP="00D62BC5">
            <w:pPr>
              <w:spacing w:before="0" w:after="160"/>
              <w:jc w:val="left"/>
              <w:rPr>
                <w:del w:id="20646" w:author="Houyem Rais" w:date="2024-02-22T14:46:00Z"/>
                <w:rFonts w:asciiTheme="minorHAnsi" w:hAnsiTheme="minorHAnsi" w:cstheme="minorHAnsi"/>
                <w:b/>
                <w:bCs/>
                <w:color w:val="963634"/>
                <w:sz w:val="16"/>
                <w:szCs w:val="16"/>
                <w:lang w:val="fr-FR"/>
              </w:rPr>
              <w:pPrChange w:id="20647" w:author="Houyem Rais" w:date="2024-02-22T14:49:00Z">
                <w:pPr>
                  <w:spacing w:before="40" w:after="40"/>
                  <w:jc w:val="center"/>
                </w:pPr>
              </w:pPrChange>
            </w:pPr>
            <w:del w:id="20648" w:author="Houyem Rais" w:date="2024-02-22T14:46:00Z">
              <w:r w:rsidRPr="00CF3341" w:rsidDel="00201166">
                <w:rPr>
                  <w:rFonts w:asciiTheme="minorHAnsi" w:hAnsiTheme="minorHAnsi" w:cstheme="minorHAnsi"/>
                  <w:sz w:val="16"/>
                  <w:szCs w:val="16"/>
                </w:rPr>
                <w:delText>-451,4</w:delText>
              </w:r>
            </w:del>
          </w:p>
        </w:tc>
      </w:tr>
      <w:tr w:rsidR="00CF3341" w:rsidRPr="00CF3341" w:rsidDel="00201166" w14:paraId="3D22D6E4" w14:textId="441274CD" w:rsidTr="003060C6">
        <w:trPr>
          <w:del w:id="20649" w:author="Houyem Rais" w:date="2024-02-22T14:46:00Z"/>
        </w:trPr>
        <w:tc>
          <w:tcPr>
            <w:tcW w:w="3256" w:type="dxa"/>
            <w:vAlign w:val="center"/>
          </w:tcPr>
          <w:p w14:paraId="04B6BE6C" w14:textId="5EE5DECA" w:rsidR="00CF3341" w:rsidRPr="00CF3341" w:rsidDel="00201166" w:rsidRDefault="00CF3341" w:rsidP="00D62BC5">
            <w:pPr>
              <w:spacing w:before="0" w:after="160"/>
              <w:jc w:val="left"/>
              <w:rPr>
                <w:del w:id="20650" w:author="Houyem Rais" w:date="2024-02-22T14:46:00Z"/>
                <w:rFonts w:asciiTheme="minorHAnsi" w:hAnsiTheme="minorHAnsi" w:cstheme="minorHAnsi"/>
                <w:b/>
                <w:bCs/>
                <w:sz w:val="16"/>
                <w:szCs w:val="16"/>
                <w:lang w:val="fr-FR"/>
              </w:rPr>
              <w:pPrChange w:id="20651" w:author="Houyem Rais" w:date="2024-02-22T14:49:00Z">
                <w:pPr>
                  <w:spacing w:before="40" w:after="40"/>
                </w:pPr>
              </w:pPrChange>
            </w:pPr>
            <w:del w:id="20652" w:author="Houyem Rais" w:date="2024-02-22T14:46:00Z">
              <w:r w:rsidRPr="00CF3341" w:rsidDel="00201166">
                <w:rPr>
                  <w:rFonts w:asciiTheme="minorHAnsi" w:hAnsiTheme="minorHAnsi" w:cstheme="minorHAnsi"/>
                  <w:b/>
                  <w:bCs/>
                  <w:sz w:val="16"/>
                  <w:szCs w:val="16"/>
                  <w:lang w:val="fr-FR"/>
                </w:rPr>
                <w:delText>Value for Money (%)</w:delText>
              </w:r>
            </w:del>
          </w:p>
        </w:tc>
        <w:tc>
          <w:tcPr>
            <w:tcW w:w="992" w:type="dxa"/>
            <w:vAlign w:val="center"/>
          </w:tcPr>
          <w:p w14:paraId="71B3F705" w14:textId="3CF9A801" w:rsidR="00CF3341" w:rsidRPr="00CF3341" w:rsidDel="00201166" w:rsidRDefault="00CF3341" w:rsidP="00D62BC5">
            <w:pPr>
              <w:spacing w:before="0" w:after="160"/>
              <w:jc w:val="left"/>
              <w:rPr>
                <w:del w:id="20653" w:author="Houyem Rais" w:date="2024-02-22T14:46:00Z"/>
                <w:rFonts w:asciiTheme="minorHAnsi" w:hAnsiTheme="minorHAnsi" w:cstheme="minorHAnsi"/>
                <w:b/>
                <w:bCs/>
                <w:color w:val="C00000"/>
                <w:sz w:val="16"/>
                <w:szCs w:val="16"/>
                <w:lang w:val="fr-FR"/>
              </w:rPr>
              <w:pPrChange w:id="20654" w:author="Houyem Rais" w:date="2024-02-22T14:49:00Z">
                <w:pPr>
                  <w:spacing w:before="40" w:after="40"/>
                  <w:jc w:val="center"/>
                </w:pPr>
              </w:pPrChange>
            </w:pPr>
            <w:del w:id="20655" w:author="Houyem Rais" w:date="2024-02-22T14:46:00Z">
              <w:r w:rsidRPr="00CF3341" w:rsidDel="00201166">
                <w:rPr>
                  <w:rFonts w:asciiTheme="minorHAnsi" w:hAnsiTheme="minorHAnsi" w:cstheme="minorHAnsi"/>
                  <w:b/>
                  <w:bCs/>
                  <w:sz w:val="16"/>
                  <w:szCs w:val="16"/>
                </w:rPr>
                <w:delText>-56%</w:delText>
              </w:r>
            </w:del>
          </w:p>
        </w:tc>
        <w:tc>
          <w:tcPr>
            <w:tcW w:w="992" w:type="dxa"/>
            <w:vAlign w:val="center"/>
          </w:tcPr>
          <w:p w14:paraId="20186717" w14:textId="65872850" w:rsidR="00CF3341" w:rsidRPr="00CF3341" w:rsidDel="00201166" w:rsidRDefault="00CF3341" w:rsidP="00D62BC5">
            <w:pPr>
              <w:spacing w:before="0" w:after="160"/>
              <w:jc w:val="left"/>
              <w:rPr>
                <w:del w:id="20656" w:author="Houyem Rais" w:date="2024-02-22T14:46:00Z"/>
                <w:rFonts w:asciiTheme="minorHAnsi" w:hAnsiTheme="minorHAnsi" w:cstheme="minorHAnsi"/>
                <w:b/>
                <w:bCs/>
                <w:color w:val="C00000"/>
                <w:sz w:val="16"/>
                <w:szCs w:val="16"/>
                <w:lang w:val="fr-FR"/>
              </w:rPr>
              <w:pPrChange w:id="20657" w:author="Houyem Rais" w:date="2024-02-22T14:49:00Z">
                <w:pPr>
                  <w:spacing w:before="40" w:after="40"/>
                  <w:jc w:val="center"/>
                </w:pPr>
              </w:pPrChange>
            </w:pPr>
            <w:del w:id="20658" w:author="Houyem Rais" w:date="2024-02-22T14:46:00Z">
              <w:r w:rsidRPr="00CF3341" w:rsidDel="00201166">
                <w:rPr>
                  <w:rFonts w:asciiTheme="minorHAnsi" w:hAnsiTheme="minorHAnsi" w:cstheme="minorHAnsi"/>
                  <w:b/>
                  <w:bCs/>
                  <w:sz w:val="16"/>
                  <w:szCs w:val="16"/>
                </w:rPr>
                <w:delText>-14%</w:delText>
              </w:r>
            </w:del>
          </w:p>
        </w:tc>
        <w:tc>
          <w:tcPr>
            <w:tcW w:w="980" w:type="dxa"/>
            <w:vAlign w:val="center"/>
          </w:tcPr>
          <w:p w14:paraId="6337A2F6" w14:textId="7B37EEBB" w:rsidR="00CF3341" w:rsidRPr="00CF3341" w:rsidDel="00201166" w:rsidRDefault="00CF3341" w:rsidP="00D62BC5">
            <w:pPr>
              <w:spacing w:before="0" w:after="160"/>
              <w:jc w:val="left"/>
              <w:rPr>
                <w:del w:id="20659" w:author="Houyem Rais" w:date="2024-02-22T14:46:00Z"/>
                <w:rFonts w:asciiTheme="minorHAnsi" w:hAnsiTheme="minorHAnsi" w:cstheme="minorHAnsi"/>
                <w:b/>
                <w:bCs/>
                <w:color w:val="C00000"/>
                <w:sz w:val="16"/>
                <w:szCs w:val="16"/>
                <w:lang w:val="fr-FR"/>
              </w:rPr>
              <w:pPrChange w:id="20660" w:author="Houyem Rais" w:date="2024-02-22T14:49:00Z">
                <w:pPr>
                  <w:spacing w:before="40" w:after="40"/>
                  <w:jc w:val="center"/>
                </w:pPr>
              </w:pPrChange>
            </w:pPr>
            <w:del w:id="20661" w:author="Houyem Rais" w:date="2024-02-22T14:46:00Z">
              <w:r w:rsidRPr="00CF3341" w:rsidDel="00201166">
                <w:rPr>
                  <w:rFonts w:asciiTheme="minorHAnsi" w:hAnsiTheme="minorHAnsi" w:cstheme="minorHAnsi"/>
                  <w:b/>
                  <w:bCs/>
                  <w:sz w:val="16"/>
                  <w:szCs w:val="16"/>
                </w:rPr>
                <w:delText>-43%</w:delText>
              </w:r>
            </w:del>
          </w:p>
        </w:tc>
        <w:tc>
          <w:tcPr>
            <w:tcW w:w="834" w:type="dxa"/>
            <w:vAlign w:val="center"/>
          </w:tcPr>
          <w:p w14:paraId="6873ADC0" w14:textId="2D2F2903" w:rsidR="00CF3341" w:rsidRPr="00CF3341" w:rsidDel="00201166" w:rsidRDefault="00CF3341" w:rsidP="00D62BC5">
            <w:pPr>
              <w:spacing w:before="0" w:after="160"/>
              <w:jc w:val="left"/>
              <w:rPr>
                <w:del w:id="20662" w:author="Houyem Rais" w:date="2024-02-22T14:46:00Z"/>
                <w:rFonts w:asciiTheme="minorHAnsi" w:hAnsiTheme="minorHAnsi" w:cstheme="minorHAnsi"/>
                <w:b/>
                <w:bCs/>
                <w:color w:val="C00000"/>
                <w:sz w:val="16"/>
                <w:szCs w:val="16"/>
                <w:lang w:val="fr-FR"/>
              </w:rPr>
              <w:pPrChange w:id="20663" w:author="Houyem Rais" w:date="2024-02-22T14:49:00Z">
                <w:pPr>
                  <w:spacing w:before="40" w:after="40"/>
                  <w:jc w:val="center"/>
                </w:pPr>
              </w:pPrChange>
            </w:pPr>
            <w:del w:id="20664" w:author="Houyem Rais" w:date="2024-02-22T14:46:00Z">
              <w:r w:rsidRPr="00CF3341" w:rsidDel="00201166">
                <w:rPr>
                  <w:rFonts w:asciiTheme="minorHAnsi" w:hAnsiTheme="minorHAnsi" w:cstheme="minorHAnsi"/>
                  <w:b/>
                  <w:bCs/>
                  <w:sz w:val="16"/>
                  <w:szCs w:val="16"/>
                </w:rPr>
                <w:delText>12%</w:delText>
              </w:r>
            </w:del>
          </w:p>
        </w:tc>
        <w:tc>
          <w:tcPr>
            <w:tcW w:w="979" w:type="dxa"/>
            <w:vAlign w:val="center"/>
          </w:tcPr>
          <w:p w14:paraId="38DD9EA7" w14:textId="459A22AF" w:rsidR="00CF3341" w:rsidRPr="00CF3341" w:rsidDel="00201166" w:rsidRDefault="00CF3341" w:rsidP="00D62BC5">
            <w:pPr>
              <w:spacing w:before="0" w:after="160"/>
              <w:jc w:val="left"/>
              <w:rPr>
                <w:del w:id="20665" w:author="Houyem Rais" w:date="2024-02-22T14:46:00Z"/>
                <w:rFonts w:asciiTheme="minorHAnsi" w:hAnsiTheme="minorHAnsi" w:cstheme="minorHAnsi"/>
                <w:b/>
                <w:bCs/>
                <w:color w:val="C00000"/>
                <w:sz w:val="16"/>
                <w:szCs w:val="16"/>
                <w:lang w:val="fr-FR"/>
              </w:rPr>
              <w:pPrChange w:id="20666" w:author="Houyem Rais" w:date="2024-02-22T14:49:00Z">
                <w:pPr>
                  <w:spacing w:before="40" w:after="40"/>
                  <w:jc w:val="center"/>
                </w:pPr>
              </w:pPrChange>
            </w:pPr>
            <w:del w:id="20667" w:author="Houyem Rais" w:date="2024-02-22T14:46:00Z">
              <w:r w:rsidRPr="00CF3341" w:rsidDel="00201166">
                <w:rPr>
                  <w:rFonts w:asciiTheme="minorHAnsi" w:hAnsiTheme="minorHAnsi" w:cstheme="minorHAnsi"/>
                  <w:b/>
                  <w:bCs/>
                  <w:sz w:val="16"/>
                  <w:szCs w:val="16"/>
                </w:rPr>
                <w:delText>-880%</w:delText>
              </w:r>
            </w:del>
          </w:p>
        </w:tc>
        <w:tc>
          <w:tcPr>
            <w:tcW w:w="980" w:type="dxa"/>
            <w:vAlign w:val="center"/>
          </w:tcPr>
          <w:p w14:paraId="291C48D5" w14:textId="130BBB05" w:rsidR="00CF3341" w:rsidRPr="00CF3341" w:rsidDel="00201166" w:rsidRDefault="00CF3341" w:rsidP="00D62BC5">
            <w:pPr>
              <w:spacing w:before="0" w:after="160"/>
              <w:jc w:val="left"/>
              <w:rPr>
                <w:del w:id="20668" w:author="Houyem Rais" w:date="2024-02-22T14:46:00Z"/>
                <w:rFonts w:asciiTheme="minorHAnsi" w:hAnsiTheme="minorHAnsi" w:cstheme="minorHAnsi"/>
                <w:b/>
                <w:bCs/>
                <w:color w:val="C00000"/>
                <w:sz w:val="16"/>
                <w:szCs w:val="16"/>
                <w:lang w:val="fr-FR"/>
              </w:rPr>
              <w:pPrChange w:id="20669" w:author="Houyem Rais" w:date="2024-02-22T14:49:00Z">
                <w:pPr>
                  <w:spacing w:before="40" w:after="40"/>
                  <w:jc w:val="center"/>
                </w:pPr>
              </w:pPrChange>
            </w:pPr>
            <w:del w:id="20670" w:author="Houyem Rais" w:date="2024-02-22T14:46:00Z">
              <w:r w:rsidRPr="00CF3341" w:rsidDel="00201166">
                <w:rPr>
                  <w:rFonts w:asciiTheme="minorHAnsi" w:hAnsiTheme="minorHAnsi" w:cstheme="minorHAnsi"/>
                  <w:b/>
                  <w:bCs/>
                  <w:sz w:val="16"/>
                  <w:szCs w:val="16"/>
                </w:rPr>
                <w:delText>-115%</w:delText>
              </w:r>
            </w:del>
          </w:p>
        </w:tc>
      </w:tr>
    </w:tbl>
    <w:p w14:paraId="3DDBFE01" w14:textId="164C74EE" w:rsidR="00CE417F" w:rsidRPr="00343F01" w:rsidDel="00201166" w:rsidRDefault="00CE417F" w:rsidP="00D62BC5">
      <w:pPr>
        <w:spacing w:before="0" w:after="160"/>
        <w:jc w:val="left"/>
        <w:rPr>
          <w:del w:id="20671" w:author="Houyem Rais" w:date="2024-02-22T14:46:00Z"/>
        </w:rPr>
        <w:pPrChange w:id="20672" w:author="Houyem Rais" w:date="2024-02-22T14:49:00Z">
          <w:pPr/>
        </w:pPrChange>
      </w:pPr>
      <w:del w:id="20673" w:author="Houyem Rais" w:date="2024-02-22T14:46:00Z">
        <w:r w:rsidRPr="00343F01" w:rsidDel="00201166">
          <w:delText xml:space="preserve">L’analyse de la Value for Money (VfM) pour l'option BOT social met en lumière des </w:delText>
        </w:r>
        <w:r w:rsidRPr="00343F01" w:rsidDel="00201166">
          <w:rPr>
            <w:b/>
            <w:bCs/>
          </w:rPr>
          <w:delText>résultats négatifs pour la plupart des lots contractuels</w:delText>
        </w:r>
        <w:r w:rsidRPr="00343F01" w:rsidDel="00201166">
          <w:delText xml:space="preserve">, </w:delText>
        </w:r>
      </w:del>
      <w:ins w:id="20674" w:author="Mohamed Amine Sdiri" w:date="2023-11-29T09:58:00Z">
        <w:del w:id="20675" w:author="Houyem Rais" w:date="2024-02-22T14:46:00Z">
          <w:r w:rsidR="00621175" w:rsidDel="00201166">
            <w:delText xml:space="preserve"> </w:delText>
          </w:r>
        </w:del>
      </w:ins>
      <w:del w:id="20676" w:author="Houyem Rais" w:date="2024-02-22T14:46:00Z">
        <w:r w:rsidRPr="00343F01" w:rsidDel="00201166">
          <w:delText xml:space="preserve">indiquant des pertes financières potentielles pour l'autorité contractante dans le cadre de l'option BOT social, </w:delText>
        </w:r>
      </w:del>
      <w:ins w:id="20677" w:author="Mohamed Amine Sdiri" w:date="2023-11-29T09:58:00Z">
        <w:del w:id="20678" w:author="Houyem Rais" w:date="2024-02-22T14:46:00Z">
          <w:r w:rsidR="00621175" w:rsidDel="00201166">
            <w:delText xml:space="preserve"> </w:delText>
          </w:r>
        </w:del>
      </w:ins>
      <w:del w:id="20679" w:author="Houyem Rais" w:date="2024-02-22T14:46:00Z">
        <w:r w:rsidRPr="00343F01" w:rsidDel="00201166">
          <w:delText>sauf pour le lot contractuel E qui présente une VfM légèrement positive.</w:delText>
        </w:r>
      </w:del>
    </w:p>
    <w:p w14:paraId="3BAC3412" w14:textId="0CC5EA80" w:rsidR="00CE417F" w:rsidRPr="00343F01" w:rsidDel="00201166" w:rsidRDefault="00CE417F" w:rsidP="00D62BC5">
      <w:pPr>
        <w:spacing w:before="0" w:after="160"/>
        <w:jc w:val="left"/>
        <w:rPr>
          <w:del w:id="20680" w:author="Houyem Rais" w:date="2024-02-22T14:46:00Z"/>
        </w:rPr>
        <w:pPrChange w:id="20681" w:author="Houyem Rais" w:date="2024-02-22T14:49:00Z">
          <w:pPr/>
        </w:pPrChange>
      </w:pPr>
      <w:del w:id="20682" w:author="Houyem Rais" w:date="2024-02-22T14:46:00Z">
        <w:r w:rsidRPr="00343F01" w:rsidDel="00201166">
          <w:delText xml:space="preserve">L'analyse de ces résultats met en évidence les défis financiers importants auxquels l'autorité contractante serait confrontée en choisissant l'option BOT à des tarifs sociaux ou réduits, </w:delText>
        </w:r>
      </w:del>
      <w:ins w:id="20683" w:author="Mohamed Amine Sdiri" w:date="2023-11-29T09:58:00Z">
        <w:del w:id="20684" w:author="Houyem Rais" w:date="2024-02-22T14:46:00Z">
          <w:r w:rsidR="00621175" w:rsidDel="00201166">
            <w:delText xml:space="preserve"> </w:delText>
          </w:r>
        </w:del>
      </w:ins>
      <w:del w:id="20685" w:author="Houyem Rais" w:date="2024-02-22T14:46:00Z">
        <w:r w:rsidRPr="00343F01" w:rsidDel="00201166">
          <w:delText xml:space="preserve">en particulier pour les lots contractuels A, </w:delText>
        </w:r>
      </w:del>
      <w:ins w:id="20686" w:author="Mohamed Amine Sdiri" w:date="2023-11-29T09:58:00Z">
        <w:del w:id="20687" w:author="Houyem Rais" w:date="2024-02-22T14:46:00Z">
          <w:r w:rsidR="00621175" w:rsidDel="00201166">
            <w:delText xml:space="preserve"> </w:delText>
          </w:r>
        </w:del>
      </w:ins>
      <w:del w:id="20688" w:author="Houyem Rais" w:date="2024-02-22T14:46:00Z">
        <w:r w:rsidRPr="00343F01" w:rsidDel="00201166">
          <w:delText xml:space="preserve">B, </w:delText>
        </w:r>
      </w:del>
      <w:ins w:id="20689" w:author="Mohamed Amine Sdiri" w:date="2023-11-29T09:58:00Z">
        <w:del w:id="20690" w:author="Houyem Rais" w:date="2024-02-22T14:46:00Z">
          <w:r w:rsidR="00621175" w:rsidDel="00201166">
            <w:delText xml:space="preserve"> </w:delText>
          </w:r>
        </w:del>
      </w:ins>
      <w:del w:id="20691" w:author="Houyem Rais" w:date="2024-02-22T14:46:00Z">
        <w:r w:rsidRPr="00343F01" w:rsidDel="00201166">
          <w:delText>C et D où les pertes financières sont substantielles. La VfM négative du lot contractuel F souligne également l'ampleur des risques financiers associés à cette option pour cet itinéraire spécifique.</w:delText>
        </w:r>
      </w:del>
    </w:p>
    <w:p w14:paraId="585669DC" w14:textId="23BC1C05" w:rsidR="00CE417F" w:rsidRPr="00343F01" w:rsidDel="00201166" w:rsidRDefault="00CE417F" w:rsidP="00D62BC5">
      <w:pPr>
        <w:spacing w:before="0" w:after="160"/>
        <w:jc w:val="left"/>
        <w:rPr>
          <w:del w:id="20692" w:author="Houyem Rais" w:date="2024-02-22T14:46:00Z"/>
        </w:rPr>
        <w:pPrChange w:id="20693" w:author="Houyem Rais" w:date="2024-02-22T14:49:00Z">
          <w:pPr/>
        </w:pPrChange>
      </w:pPr>
      <w:del w:id="20694" w:author="Houyem Rais" w:date="2024-02-22T14:46:00Z">
        <w:r w:rsidRPr="00343F01" w:rsidDel="00201166">
          <w:delText xml:space="preserve">Il est essentiel de noter que même dans le cas du lot contractuel E, </w:delText>
        </w:r>
      </w:del>
      <w:ins w:id="20695" w:author="Mohamed Amine Sdiri" w:date="2023-11-29T09:58:00Z">
        <w:del w:id="20696" w:author="Houyem Rais" w:date="2024-02-22T14:46:00Z">
          <w:r w:rsidR="00621175" w:rsidDel="00201166">
            <w:delText xml:space="preserve"> </w:delText>
          </w:r>
        </w:del>
      </w:ins>
      <w:del w:id="20697" w:author="Houyem Rais" w:date="2024-02-22T14:46:00Z">
        <w:r w:rsidRPr="00343F01" w:rsidDel="00201166">
          <w:rPr>
            <w:b/>
            <w:bCs/>
          </w:rPr>
          <w:delText xml:space="preserve">où la </w:delText>
        </w:r>
        <w:r w:rsidR="00535099" w:rsidRPr="00343F01" w:rsidDel="00201166">
          <w:rPr>
            <w:b/>
            <w:bCs/>
          </w:rPr>
          <w:delText>VAN publique</w:delText>
        </w:r>
        <w:r w:rsidRPr="00343F01" w:rsidDel="00201166">
          <w:rPr>
            <w:b/>
            <w:bCs/>
          </w:rPr>
          <w:delText xml:space="preserve"> est positive sous un marché public (CSP),</w:delText>
        </w:r>
        <w:r w:rsidRPr="00343F01" w:rsidDel="00201166">
          <w:delText xml:space="preserve"> </w:delText>
        </w:r>
      </w:del>
      <w:ins w:id="20698" w:author="Mohamed Amine Sdiri" w:date="2023-11-29T09:58:00Z">
        <w:del w:id="20699" w:author="Houyem Rais" w:date="2024-02-22T14:46:00Z">
          <w:r w:rsidR="00621175" w:rsidDel="00201166">
            <w:rPr>
              <w:b/>
              <w:bCs/>
            </w:rPr>
            <w:delText xml:space="preserve"> </w:delText>
          </w:r>
        </w:del>
      </w:ins>
      <w:del w:id="20700" w:author="Houyem Rais" w:date="2024-02-22T14:46:00Z">
        <w:r w:rsidRPr="00343F01" w:rsidDel="00201166">
          <w:delText>l'adoption du modèle BOT social pourrait entraîner une VfM très négative en raison de la réduction des péages pour les utilisateurs.</w:delText>
        </w:r>
      </w:del>
    </w:p>
    <w:p w14:paraId="0627F62A" w14:textId="34738D94" w:rsidR="00CE417F" w:rsidRPr="00343F01" w:rsidDel="00201166" w:rsidRDefault="00CE417F" w:rsidP="00D62BC5">
      <w:pPr>
        <w:spacing w:before="0" w:after="160"/>
        <w:jc w:val="left"/>
        <w:rPr>
          <w:del w:id="20701" w:author="Houyem Rais" w:date="2024-02-22T14:46:00Z"/>
        </w:rPr>
        <w:pPrChange w:id="20702" w:author="Houyem Rais" w:date="2024-02-22T14:49:00Z">
          <w:pPr/>
        </w:pPrChange>
      </w:pPr>
      <w:del w:id="20703" w:author="Houyem Rais" w:date="2024-02-22T14:46:00Z">
        <w:r w:rsidRPr="00343F01" w:rsidDel="00201166">
          <w:delText xml:space="preserve">Il est donc fortement recommandé à l'autorité contractante de reconsidérer l'option BOT social, </w:delText>
        </w:r>
      </w:del>
      <w:ins w:id="20704" w:author="Mohamed Amine Sdiri" w:date="2023-11-29T09:58:00Z">
        <w:del w:id="20705" w:author="Houyem Rais" w:date="2024-02-22T14:46:00Z">
          <w:r w:rsidR="00621175" w:rsidDel="00201166">
            <w:delText xml:space="preserve"> </w:delText>
          </w:r>
        </w:del>
      </w:ins>
      <w:del w:id="20706" w:author="Houyem Rais" w:date="2024-02-22T14:46:00Z">
        <w:r w:rsidRPr="00343F01" w:rsidDel="00201166">
          <w:delText>en particulier pour les lots contractuels A,</w:delText>
        </w:r>
        <w:r w:rsidR="00411638" w:rsidDel="00201166">
          <w:delText xml:space="preserve"> </w:delText>
        </w:r>
      </w:del>
      <w:ins w:id="20707" w:author="Mohamed Amine Sdiri" w:date="2023-11-29T09:58:00Z">
        <w:del w:id="20708" w:author="Houyem Rais" w:date="2024-02-22T14:46:00Z">
          <w:r w:rsidR="00621175" w:rsidDel="00201166">
            <w:delText xml:space="preserve"> </w:delText>
          </w:r>
        </w:del>
      </w:ins>
      <w:del w:id="20709" w:author="Houyem Rais" w:date="2024-02-22T14:46:00Z">
        <w:r w:rsidR="00411638" w:rsidDel="00201166">
          <w:delText>B,</w:delText>
        </w:r>
        <w:r w:rsidRPr="00343F01" w:rsidDel="00201166">
          <w:delText xml:space="preserve"> </w:delText>
        </w:r>
      </w:del>
      <w:ins w:id="20710" w:author="Mohamed Amine Sdiri" w:date="2023-11-29T09:58:00Z">
        <w:del w:id="20711" w:author="Houyem Rais" w:date="2024-02-22T14:46:00Z">
          <w:r w:rsidR="00621175" w:rsidDel="00201166">
            <w:delText xml:space="preserve"> </w:delText>
          </w:r>
        </w:del>
      </w:ins>
      <w:del w:id="20712" w:author="Houyem Rais" w:date="2024-02-22T14:46:00Z">
        <w:r w:rsidRPr="00343F01" w:rsidDel="00201166">
          <w:delText>C</w:delText>
        </w:r>
        <w:r w:rsidR="00A10BA4" w:rsidRPr="00343F01" w:rsidDel="00201166">
          <w:delText xml:space="preserve">, </w:delText>
        </w:r>
      </w:del>
      <w:ins w:id="20713" w:author="Mohamed Amine Sdiri" w:date="2023-11-29T09:58:00Z">
        <w:del w:id="20714" w:author="Houyem Rais" w:date="2024-02-22T14:46:00Z">
          <w:r w:rsidR="00621175" w:rsidDel="00201166">
            <w:delText xml:space="preserve"> </w:delText>
          </w:r>
        </w:del>
      </w:ins>
      <w:del w:id="20715" w:author="Houyem Rais" w:date="2024-02-22T14:46:00Z">
        <w:r w:rsidR="00A10BA4" w:rsidRPr="00343F01" w:rsidDel="00201166">
          <w:delText>E</w:delText>
        </w:r>
        <w:r w:rsidRPr="00343F01" w:rsidDel="00201166">
          <w:delText xml:space="preserve"> et </w:delText>
        </w:r>
        <w:r w:rsidR="00A10BA4" w:rsidRPr="00343F01" w:rsidDel="00201166">
          <w:delText>F</w:delText>
        </w:r>
        <w:r w:rsidRPr="00343F01" w:rsidDel="00201166">
          <w:delText xml:space="preserve">, </w:delText>
        </w:r>
      </w:del>
      <w:ins w:id="20716" w:author="Mohamed Amine Sdiri" w:date="2023-11-29T09:58:00Z">
        <w:del w:id="20717" w:author="Houyem Rais" w:date="2024-02-22T14:46:00Z">
          <w:r w:rsidR="00621175" w:rsidDel="00201166">
            <w:delText xml:space="preserve"> </w:delText>
          </w:r>
        </w:del>
      </w:ins>
      <w:del w:id="20718" w:author="Houyem Rais" w:date="2024-02-22T14:46:00Z">
        <w:r w:rsidRPr="00343F01" w:rsidDel="00201166">
          <w:delText>et d'explorer des alternatives de financement plus viables pour assurer la durabilité financière du projet du corridor Abidjan-Lagos et l’abordabilité pour les utilisateurs.</w:delText>
        </w:r>
      </w:del>
    </w:p>
    <w:p w14:paraId="255C0325" w14:textId="500B2927" w:rsidR="00286762" w:rsidRPr="00343F01" w:rsidDel="00201166" w:rsidRDefault="00286762" w:rsidP="00D62BC5">
      <w:pPr>
        <w:spacing w:before="0" w:after="160"/>
        <w:jc w:val="left"/>
        <w:rPr>
          <w:del w:id="20719" w:author="Houyem Rais" w:date="2024-02-22T14:46:00Z"/>
        </w:rPr>
        <w:pPrChange w:id="20720" w:author="Houyem Rais" w:date="2024-02-22T14:49:00Z">
          <w:pPr/>
        </w:pPrChange>
      </w:pPr>
    </w:p>
    <w:p w14:paraId="7AC79D45" w14:textId="63EA3DCB" w:rsidR="00E7177E" w:rsidDel="00201166" w:rsidRDefault="00E7177E" w:rsidP="00D62BC5">
      <w:pPr>
        <w:spacing w:before="0" w:after="160"/>
        <w:jc w:val="left"/>
        <w:rPr>
          <w:del w:id="20721" w:author="Houyem Rais" w:date="2024-02-22T14:46:00Z"/>
          <w:rFonts w:ascii="Calibri" w:eastAsiaTheme="majorEastAsia" w:hAnsi="Calibri" w:cstheme="majorBidi"/>
          <w:b/>
          <w:bCs/>
          <w:color w:val="0070C0"/>
          <w:sz w:val="28"/>
          <w:szCs w:val="26"/>
        </w:rPr>
        <w:pPrChange w:id="20722" w:author="Houyem Rais" w:date="2024-02-22T14:49:00Z">
          <w:pPr>
            <w:spacing w:before="0" w:after="160"/>
            <w:jc w:val="left"/>
          </w:pPr>
        </w:pPrChange>
      </w:pPr>
      <w:del w:id="20723" w:author="Houyem Rais" w:date="2024-02-22T14:46:00Z">
        <w:r w:rsidDel="00201166">
          <w:br w:type="page"/>
        </w:r>
      </w:del>
    </w:p>
    <w:p w14:paraId="79611506" w14:textId="28DAF2A2" w:rsidR="00D20A9F" w:rsidRPr="00F65825" w:rsidDel="00201166" w:rsidRDefault="00D20A9F" w:rsidP="00D62BC5">
      <w:pPr>
        <w:spacing w:before="0" w:after="160"/>
        <w:jc w:val="left"/>
        <w:rPr>
          <w:del w:id="20724" w:author="Houyem Rais" w:date="2024-02-22T14:46:00Z"/>
          <w:lang w:val="en-GB"/>
        </w:rPr>
        <w:pPrChange w:id="20725" w:author="Houyem Rais" w:date="2024-02-22T14:49:00Z">
          <w:pPr>
            <w:pStyle w:val="Heading2"/>
          </w:pPr>
        </w:pPrChange>
      </w:pPr>
      <w:bookmarkStart w:id="20726" w:name="_Toc152165420"/>
      <w:del w:id="20727" w:author="Houyem Rais" w:date="2024-02-22T14:46:00Z">
        <w:r w:rsidRPr="00F65825" w:rsidDel="00201166">
          <w:rPr>
            <w:lang w:val="en-GB"/>
          </w:rPr>
          <w:delText>Value for Money pour l’</w:delText>
        </w:r>
        <w:r w:rsidR="00286762" w:rsidRPr="00F65825" w:rsidDel="00201166">
          <w:rPr>
            <w:lang w:val="en-GB"/>
          </w:rPr>
          <w:delText>O</w:delText>
        </w:r>
        <w:r w:rsidRPr="00F65825" w:rsidDel="00201166">
          <w:rPr>
            <w:lang w:val="en-GB"/>
          </w:rPr>
          <w:delText xml:space="preserve">ption </w:delText>
        </w:r>
        <w:r w:rsidR="00286762" w:rsidRPr="00F65825" w:rsidDel="00201166">
          <w:rPr>
            <w:lang w:val="en-GB"/>
          </w:rPr>
          <w:delText xml:space="preserve">3 : </w:delText>
        </w:r>
        <w:r w:rsidRPr="00F65825" w:rsidDel="00201166">
          <w:rPr>
            <w:lang w:val="en-GB"/>
          </w:rPr>
          <w:delText>MP + Affermage</w:delText>
        </w:r>
        <w:bookmarkEnd w:id="20726"/>
      </w:del>
    </w:p>
    <w:p w14:paraId="230F5779" w14:textId="7BAD3310" w:rsidR="00D20A9F" w:rsidRPr="00343F01" w:rsidDel="00201166" w:rsidRDefault="00D20A9F" w:rsidP="00D62BC5">
      <w:pPr>
        <w:spacing w:before="0" w:after="160"/>
        <w:jc w:val="left"/>
        <w:rPr>
          <w:del w:id="20728" w:author="Houyem Rais" w:date="2024-02-22T14:46:00Z"/>
        </w:rPr>
        <w:pPrChange w:id="20729" w:author="Houyem Rais" w:date="2024-02-22T14:49:00Z">
          <w:pPr/>
        </w:pPrChange>
      </w:pPr>
      <w:del w:id="20730" w:author="Houyem Rais" w:date="2024-02-22T14:46:00Z">
        <w:r w:rsidRPr="00343F01" w:rsidDel="00201166">
          <w:delText xml:space="preserve">Le coût total du projet pour l’Etat, </w:delText>
        </w:r>
      </w:del>
      <w:ins w:id="20731" w:author="Mohamed Amine Sdiri" w:date="2023-11-29T09:58:00Z">
        <w:del w:id="20732" w:author="Houyem Rais" w:date="2024-02-22T14:46:00Z">
          <w:r w:rsidR="00621175" w:rsidDel="00201166">
            <w:delText xml:space="preserve"> </w:delText>
          </w:r>
        </w:del>
      </w:ins>
      <w:del w:id="20733" w:author="Houyem Rais" w:date="2024-02-22T14:46:00Z">
        <w:r w:rsidRPr="00343F01" w:rsidDel="00201166">
          <w:delText xml:space="preserve">ajusté au risque, </w:delText>
        </w:r>
      </w:del>
      <w:ins w:id="20734" w:author="Mohamed Amine Sdiri" w:date="2023-11-29T09:58:00Z">
        <w:del w:id="20735" w:author="Houyem Rais" w:date="2024-02-22T14:46:00Z">
          <w:r w:rsidR="00621175" w:rsidDel="00201166">
            <w:delText xml:space="preserve"> </w:delText>
          </w:r>
        </w:del>
      </w:ins>
      <w:del w:id="20736" w:author="Houyem Rais" w:date="2024-02-22T14:46:00Z">
        <w:r w:rsidRPr="00343F01" w:rsidDel="00201166">
          <w:delText>en cas de réalisation en MP + Affermage pour les différents scénarios de réalisation du projet est décomposé comme suit.</w:delText>
        </w:r>
      </w:del>
    </w:p>
    <w:p w14:paraId="1E9B8018" w14:textId="575879D1" w:rsidR="00D20A9F" w:rsidRPr="00F65825" w:rsidDel="00201166" w:rsidRDefault="00D20A9F" w:rsidP="00D62BC5">
      <w:pPr>
        <w:spacing w:before="0" w:after="160"/>
        <w:jc w:val="left"/>
        <w:rPr>
          <w:del w:id="20737" w:author="Houyem Rais" w:date="2024-02-22T14:46:00Z"/>
          <w:lang w:val="en-GB"/>
        </w:rPr>
        <w:pPrChange w:id="20738" w:author="Houyem Rais" w:date="2024-02-22T14:49:00Z">
          <w:pPr>
            <w:pStyle w:val="Caption"/>
          </w:pPr>
        </w:pPrChange>
      </w:pPr>
      <w:bookmarkStart w:id="20739" w:name="_Toc152165515"/>
      <w:del w:id="20740" w:author="Houyem Rais" w:date="2024-02-22T14:46:00Z">
        <w:r w:rsidRPr="00F65825" w:rsidDel="00201166">
          <w:rPr>
            <w:lang w:val="en-GB"/>
          </w:rPr>
          <w:delText xml:space="preserve">Tableau </w:delText>
        </w:r>
        <w:r w:rsidR="001551FA" w:rsidRPr="000409F8" w:rsidDel="00201166">
          <w:fldChar w:fldCharType="begin"/>
        </w:r>
        <w:r w:rsidR="001551FA" w:rsidRPr="00F65825" w:rsidDel="00201166">
          <w:rPr>
            <w:lang w:val="en-GB"/>
          </w:rPr>
          <w:delInstrText xml:space="preserve"> SEQ Tableau \* ARABIC </w:delInstrText>
        </w:r>
        <w:r w:rsidR="001551FA" w:rsidRPr="000409F8" w:rsidDel="00201166">
          <w:fldChar w:fldCharType="separate"/>
        </w:r>
      </w:del>
      <w:ins w:id="20741" w:author="Mohamed Amine Sdiri" w:date="2023-11-29T15:48:00Z">
        <w:del w:id="20742" w:author="Houyem Rais" w:date="2024-02-22T14:46:00Z">
          <w:r w:rsidR="002B5C95" w:rsidDel="00201166">
            <w:rPr>
              <w:noProof/>
              <w:lang w:val="en-GB"/>
            </w:rPr>
            <w:delText>77</w:delText>
          </w:r>
        </w:del>
      </w:ins>
      <w:del w:id="20743" w:author="Houyem Rais" w:date="2024-02-22T14:46:00Z">
        <w:r w:rsidR="00194FD1" w:rsidDel="00201166">
          <w:rPr>
            <w:noProof/>
            <w:lang w:val="en-GB"/>
          </w:rPr>
          <w:delText>78</w:delText>
        </w:r>
        <w:r w:rsidR="001551FA" w:rsidRPr="000409F8" w:rsidDel="00201166">
          <w:fldChar w:fldCharType="end"/>
        </w:r>
        <w:r w:rsidRPr="00F65825" w:rsidDel="00201166">
          <w:rPr>
            <w:lang w:val="en-GB"/>
          </w:rPr>
          <w:delText xml:space="preserve"> Value for Money pour l’option MP + Affermage</w:delText>
        </w:r>
        <w:bookmarkEnd w:id="20739"/>
      </w:del>
    </w:p>
    <w:tbl>
      <w:tblPr>
        <w:tblStyle w:val="TableGrid"/>
        <w:tblW w:w="9175" w:type="dxa"/>
        <w:tblLook w:val="04A0" w:firstRow="1" w:lastRow="0" w:firstColumn="1" w:lastColumn="0" w:noHBand="0" w:noVBand="1"/>
      </w:tblPr>
      <w:tblGrid>
        <w:gridCol w:w="3896"/>
        <w:gridCol w:w="833"/>
        <w:gridCol w:w="834"/>
        <w:gridCol w:w="833"/>
        <w:gridCol w:w="981"/>
        <w:gridCol w:w="919"/>
        <w:gridCol w:w="879"/>
      </w:tblGrid>
      <w:tr w:rsidR="0028714E" w:rsidRPr="00D40532" w:rsidDel="00201166" w14:paraId="7674D23F" w14:textId="608D075C" w:rsidTr="000D37D4">
        <w:trPr>
          <w:tblHeader/>
          <w:del w:id="20744" w:author="Houyem Rais" w:date="2024-02-22T14:46:00Z"/>
        </w:trPr>
        <w:tc>
          <w:tcPr>
            <w:tcW w:w="3896" w:type="dxa"/>
            <w:shd w:val="clear" w:color="auto" w:fill="F2F2F2" w:themeFill="background1" w:themeFillShade="F2"/>
            <w:vAlign w:val="center"/>
          </w:tcPr>
          <w:p w14:paraId="59BF6182" w14:textId="3957A35A" w:rsidR="0095170C" w:rsidRPr="00D40532" w:rsidDel="00201166" w:rsidRDefault="0095170C" w:rsidP="00D62BC5">
            <w:pPr>
              <w:spacing w:before="0" w:after="160"/>
              <w:jc w:val="left"/>
              <w:rPr>
                <w:del w:id="20745" w:author="Houyem Rais" w:date="2024-02-22T14:46:00Z"/>
                <w:rFonts w:asciiTheme="minorHAnsi" w:hAnsiTheme="minorHAnsi" w:cstheme="minorHAnsi"/>
                <w:sz w:val="16"/>
                <w:szCs w:val="16"/>
                <w:lang w:val="fr-FR"/>
              </w:rPr>
              <w:pPrChange w:id="20746" w:author="Houyem Rais" w:date="2024-02-22T14:49:00Z">
                <w:pPr>
                  <w:spacing w:before="40" w:after="40"/>
                </w:pPr>
              </w:pPrChange>
            </w:pPr>
            <w:del w:id="20747" w:author="Houyem Rais" w:date="2024-02-22T14:46:00Z">
              <w:r w:rsidRPr="00D40532" w:rsidDel="00201166">
                <w:rPr>
                  <w:rFonts w:asciiTheme="minorHAnsi" w:hAnsiTheme="minorHAnsi" w:cstheme="minorHAnsi"/>
                  <w:b/>
                  <w:bCs/>
                  <w:sz w:val="16"/>
                  <w:szCs w:val="16"/>
                  <w:lang w:val="fr-FR"/>
                </w:rPr>
                <w:delText>VAN (MUSD)</w:delText>
              </w:r>
            </w:del>
          </w:p>
        </w:tc>
        <w:tc>
          <w:tcPr>
            <w:tcW w:w="833" w:type="dxa"/>
            <w:shd w:val="clear" w:color="auto" w:fill="F2F2F2" w:themeFill="background1" w:themeFillShade="F2"/>
            <w:vAlign w:val="center"/>
          </w:tcPr>
          <w:p w14:paraId="1E0C8D59" w14:textId="33A5068B" w:rsidR="0095170C" w:rsidRPr="00D40532" w:rsidDel="00201166" w:rsidRDefault="0095170C" w:rsidP="00D62BC5">
            <w:pPr>
              <w:spacing w:before="0" w:after="160"/>
              <w:jc w:val="left"/>
              <w:rPr>
                <w:del w:id="20748" w:author="Houyem Rais" w:date="2024-02-22T14:46:00Z"/>
                <w:rFonts w:asciiTheme="minorHAnsi" w:hAnsiTheme="minorHAnsi" w:cstheme="minorHAnsi"/>
                <w:sz w:val="16"/>
                <w:szCs w:val="16"/>
                <w:lang w:val="fr-FR"/>
              </w:rPr>
              <w:pPrChange w:id="20749" w:author="Houyem Rais" w:date="2024-02-22T14:49:00Z">
                <w:pPr>
                  <w:spacing w:before="40" w:after="40"/>
                  <w:jc w:val="center"/>
                </w:pPr>
              </w:pPrChange>
            </w:pPr>
            <w:del w:id="20750" w:author="Houyem Rais" w:date="2024-02-22T14:46:00Z">
              <w:r w:rsidRPr="00D40532" w:rsidDel="00201166">
                <w:rPr>
                  <w:rFonts w:asciiTheme="minorHAnsi" w:hAnsiTheme="minorHAnsi" w:cstheme="minorHAnsi"/>
                  <w:b/>
                  <w:bCs/>
                  <w:sz w:val="16"/>
                  <w:szCs w:val="16"/>
                  <w:lang w:val="fr-FR"/>
                </w:rPr>
                <w:delText>Lot A</w:delText>
              </w:r>
            </w:del>
          </w:p>
        </w:tc>
        <w:tc>
          <w:tcPr>
            <w:tcW w:w="834" w:type="dxa"/>
            <w:shd w:val="clear" w:color="auto" w:fill="F2F2F2" w:themeFill="background1" w:themeFillShade="F2"/>
            <w:vAlign w:val="center"/>
          </w:tcPr>
          <w:p w14:paraId="62974FFE" w14:textId="52CA99AC" w:rsidR="0095170C" w:rsidRPr="00D40532" w:rsidDel="00201166" w:rsidRDefault="0095170C" w:rsidP="00D62BC5">
            <w:pPr>
              <w:spacing w:before="0" w:after="160"/>
              <w:jc w:val="left"/>
              <w:rPr>
                <w:del w:id="20751" w:author="Houyem Rais" w:date="2024-02-22T14:46:00Z"/>
                <w:rFonts w:asciiTheme="minorHAnsi" w:hAnsiTheme="minorHAnsi" w:cstheme="minorHAnsi"/>
                <w:sz w:val="16"/>
                <w:szCs w:val="16"/>
                <w:lang w:val="fr-FR"/>
              </w:rPr>
              <w:pPrChange w:id="20752" w:author="Houyem Rais" w:date="2024-02-22T14:49:00Z">
                <w:pPr>
                  <w:spacing w:before="40" w:after="40"/>
                  <w:jc w:val="center"/>
                </w:pPr>
              </w:pPrChange>
            </w:pPr>
            <w:del w:id="20753" w:author="Houyem Rais" w:date="2024-02-22T14:46:00Z">
              <w:r w:rsidRPr="00D40532" w:rsidDel="00201166">
                <w:rPr>
                  <w:rFonts w:asciiTheme="minorHAnsi" w:hAnsiTheme="minorHAnsi" w:cstheme="minorHAnsi"/>
                  <w:b/>
                  <w:bCs/>
                  <w:sz w:val="16"/>
                  <w:szCs w:val="16"/>
                  <w:lang w:val="fr-FR"/>
                </w:rPr>
                <w:delText>Lot B</w:delText>
              </w:r>
            </w:del>
          </w:p>
        </w:tc>
        <w:tc>
          <w:tcPr>
            <w:tcW w:w="833" w:type="dxa"/>
            <w:shd w:val="clear" w:color="auto" w:fill="F2F2F2" w:themeFill="background1" w:themeFillShade="F2"/>
            <w:vAlign w:val="center"/>
          </w:tcPr>
          <w:p w14:paraId="61E4BA1C" w14:textId="6EC044A2" w:rsidR="0095170C" w:rsidRPr="00D40532" w:rsidDel="00201166" w:rsidRDefault="0095170C" w:rsidP="00D62BC5">
            <w:pPr>
              <w:spacing w:before="0" w:after="160"/>
              <w:jc w:val="left"/>
              <w:rPr>
                <w:del w:id="20754" w:author="Houyem Rais" w:date="2024-02-22T14:46:00Z"/>
                <w:rFonts w:asciiTheme="minorHAnsi" w:hAnsiTheme="minorHAnsi" w:cstheme="minorHAnsi"/>
                <w:sz w:val="16"/>
                <w:szCs w:val="16"/>
                <w:lang w:val="fr-FR"/>
              </w:rPr>
              <w:pPrChange w:id="20755" w:author="Houyem Rais" w:date="2024-02-22T14:49:00Z">
                <w:pPr>
                  <w:spacing w:before="40" w:after="40"/>
                  <w:jc w:val="center"/>
                </w:pPr>
              </w:pPrChange>
            </w:pPr>
            <w:del w:id="20756" w:author="Houyem Rais" w:date="2024-02-22T14:46:00Z">
              <w:r w:rsidRPr="00D40532" w:rsidDel="00201166">
                <w:rPr>
                  <w:rFonts w:asciiTheme="minorHAnsi" w:hAnsiTheme="minorHAnsi" w:cstheme="minorHAnsi"/>
                  <w:b/>
                  <w:bCs/>
                  <w:sz w:val="16"/>
                  <w:szCs w:val="16"/>
                  <w:lang w:val="fr-FR"/>
                </w:rPr>
                <w:delText>Lot C</w:delText>
              </w:r>
            </w:del>
          </w:p>
        </w:tc>
        <w:tc>
          <w:tcPr>
            <w:tcW w:w="981" w:type="dxa"/>
            <w:shd w:val="clear" w:color="auto" w:fill="F2F2F2" w:themeFill="background1" w:themeFillShade="F2"/>
            <w:vAlign w:val="center"/>
          </w:tcPr>
          <w:p w14:paraId="1EC4A129" w14:textId="2061BB76" w:rsidR="0095170C" w:rsidRPr="00D40532" w:rsidDel="00201166" w:rsidRDefault="0095170C" w:rsidP="00D62BC5">
            <w:pPr>
              <w:spacing w:before="0" w:after="160"/>
              <w:jc w:val="left"/>
              <w:rPr>
                <w:del w:id="20757" w:author="Houyem Rais" w:date="2024-02-22T14:46:00Z"/>
                <w:rFonts w:asciiTheme="minorHAnsi" w:hAnsiTheme="minorHAnsi" w:cstheme="minorHAnsi"/>
                <w:sz w:val="16"/>
                <w:szCs w:val="16"/>
                <w:lang w:val="fr-FR"/>
              </w:rPr>
              <w:pPrChange w:id="20758" w:author="Houyem Rais" w:date="2024-02-22T14:49:00Z">
                <w:pPr>
                  <w:spacing w:before="40" w:after="40"/>
                  <w:jc w:val="center"/>
                </w:pPr>
              </w:pPrChange>
            </w:pPr>
            <w:del w:id="20759" w:author="Houyem Rais" w:date="2024-02-22T14:46:00Z">
              <w:r w:rsidRPr="00D40532" w:rsidDel="00201166">
                <w:rPr>
                  <w:rFonts w:asciiTheme="minorHAnsi" w:hAnsiTheme="minorHAnsi" w:cstheme="minorHAnsi"/>
                  <w:b/>
                  <w:bCs/>
                  <w:sz w:val="16"/>
                  <w:szCs w:val="16"/>
                  <w:lang w:val="fr-FR"/>
                </w:rPr>
                <w:delText>Lot D</w:delText>
              </w:r>
            </w:del>
          </w:p>
        </w:tc>
        <w:tc>
          <w:tcPr>
            <w:tcW w:w="919" w:type="dxa"/>
            <w:shd w:val="clear" w:color="auto" w:fill="F2F2F2" w:themeFill="background1" w:themeFillShade="F2"/>
            <w:vAlign w:val="center"/>
          </w:tcPr>
          <w:p w14:paraId="78676554" w14:textId="110D080C" w:rsidR="0095170C" w:rsidRPr="00D40532" w:rsidDel="00201166" w:rsidRDefault="0095170C" w:rsidP="00D62BC5">
            <w:pPr>
              <w:spacing w:before="0" w:after="160"/>
              <w:jc w:val="left"/>
              <w:rPr>
                <w:del w:id="20760" w:author="Houyem Rais" w:date="2024-02-22T14:46:00Z"/>
                <w:rFonts w:asciiTheme="minorHAnsi" w:hAnsiTheme="minorHAnsi" w:cstheme="minorHAnsi"/>
                <w:sz w:val="16"/>
                <w:szCs w:val="16"/>
                <w:lang w:val="fr-FR"/>
              </w:rPr>
              <w:pPrChange w:id="20761" w:author="Houyem Rais" w:date="2024-02-22T14:49:00Z">
                <w:pPr>
                  <w:spacing w:before="40" w:after="40"/>
                  <w:jc w:val="center"/>
                </w:pPr>
              </w:pPrChange>
            </w:pPr>
            <w:del w:id="20762" w:author="Houyem Rais" w:date="2024-02-22T14:46:00Z">
              <w:r w:rsidRPr="00D40532" w:rsidDel="00201166">
                <w:rPr>
                  <w:rFonts w:asciiTheme="minorHAnsi" w:hAnsiTheme="minorHAnsi" w:cstheme="minorHAnsi"/>
                  <w:b/>
                  <w:bCs/>
                  <w:sz w:val="16"/>
                  <w:szCs w:val="16"/>
                  <w:lang w:val="fr-FR"/>
                </w:rPr>
                <w:delText>Lot E</w:delText>
              </w:r>
            </w:del>
          </w:p>
        </w:tc>
        <w:tc>
          <w:tcPr>
            <w:tcW w:w="879" w:type="dxa"/>
            <w:shd w:val="clear" w:color="auto" w:fill="F2F2F2" w:themeFill="background1" w:themeFillShade="F2"/>
            <w:vAlign w:val="center"/>
          </w:tcPr>
          <w:p w14:paraId="31A733A3" w14:textId="135C8CAA" w:rsidR="0095170C" w:rsidRPr="00D40532" w:rsidDel="00201166" w:rsidRDefault="0095170C" w:rsidP="00D62BC5">
            <w:pPr>
              <w:spacing w:before="0" w:after="160"/>
              <w:jc w:val="left"/>
              <w:rPr>
                <w:del w:id="20763" w:author="Houyem Rais" w:date="2024-02-22T14:46:00Z"/>
                <w:rFonts w:asciiTheme="minorHAnsi" w:hAnsiTheme="minorHAnsi" w:cstheme="minorHAnsi"/>
                <w:sz w:val="16"/>
                <w:szCs w:val="16"/>
                <w:lang w:val="fr-FR"/>
              </w:rPr>
              <w:pPrChange w:id="20764" w:author="Houyem Rais" w:date="2024-02-22T14:49:00Z">
                <w:pPr>
                  <w:spacing w:before="40" w:after="40"/>
                  <w:jc w:val="center"/>
                </w:pPr>
              </w:pPrChange>
            </w:pPr>
            <w:del w:id="20765" w:author="Houyem Rais" w:date="2024-02-22T14:46:00Z">
              <w:r w:rsidRPr="00D40532" w:rsidDel="00201166">
                <w:rPr>
                  <w:rFonts w:asciiTheme="minorHAnsi" w:hAnsiTheme="minorHAnsi" w:cstheme="minorHAnsi"/>
                  <w:b/>
                  <w:bCs/>
                  <w:sz w:val="16"/>
                  <w:szCs w:val="16"/>
                  <w:lang w:val="fr-FR"/>
                </w:rPr>
                <w:delText>Lot F</w:delText>
              </w:r>
            </w:del>
          </w:p>
        </w:tc>
      </w:tr>
      <w:tr w:rsidR="008E0CC5" w:rsidRPr="00D40532" w:rsidDel="00201166" w14:paraId="631C331F" w14:textId="673C7517" w:rsidTr="000D37D4">
        <w:trPr>
          <w:del w:id="20766" w:author="Houyem Rais" w:date="2024-02-22T14:46:00Z"/>
        </w:trPr>
        <w:tc>
          <w:tcPr>
            <w:tcW w:w="3896" w:type="dxa"/>
            <w:vAlign w:val="center"/>
          </w:tcPr>
          <w:p w14:paraId="7AB2B983" w14:textId="0F45C1B8" w:rsidR="008E0CC5" w:rsidRPr="00D40532" w:rsidDel="00201166" w:rsidRDefault="008E0CC5" w:rsidP="00D62BC5">
            <w:pPr>
              <w:spacing w:before="0" w:after="160"/>
              <w:jc w:val="left"/>
              <w:rPr>
                <w:del w:id="20767" w:author="Houyem Rais" w:date="2024-02-22T14:46:00Z"/>
                <w:rFonts w:asciiTheme="minorHAnsi" w:hAnsiTheme="minorHAnsi" w:cstheme="minorHAnsi"/>
                <w:sz w:val="16"/>
                <w:szCs w:val="16"/>
                <w:lang w:val="fr-FR"/>
              </w:rPr>
              <w:pPrChange w:id="20768" w:author="Houyem Rais" w:date="2024-02-22T14:49:00Z">
                <w:pPr>
                  <w:spacing w:before="40" w:after="40"/>
                </w:pPr>
              </w:pPrChange>
            </w:pPr>
            <w:del w:id="20769" w:author="Houyem Rais" w:date="2024-02-22T14:46:00Z">
              <w:r w:rsidRPr="00D40532" w:rsidDel="00201166">
                <w:rPr>
                  <w:rFonts w:asciiTheme="minorHAnsi" w:hAnsiTheme="minorHAnsi" w:cstheme="minorHAnsi"/>
                  <w:sz w:val="16"/>
                  <w:szCs w:val="16"/>
                  <w:lang w:val="fr-FR"/>
                </w:rPr>
                <w:delText>VAN du service de la dette du secteur public</w:delText>
              </w:r>
            </w:del>
          </w:p>
        </w:tc>
        <w:tc>
          <w:tcPr>
            <w:tcW w:w="833" w:type="dxa"/>
            <w:vAlign w:val="center"/>
          </w:tcPr>
          <w:p w14:paraId="3583D5E5" w14:textId="71FAF474" w:rsidR="008E0CC5" w:rsidRPr="00D40532" w:rsidDel="00201166" w:rsidRDefault="008E0CC5" w:rsidP="00D62BC5">
            <w:pPr>
              <w:spacing w:before="0" w:after="160"/>
              <w:jc w:val="left"/>
              <w:rPr>
                <w:del w:id="20770" w:author="Houyem Rais" w:date="2024-02-22T14:46:00Z"/>
                <w:rFonts w:asciiTheme="minorHAnsi" w:hAnsiTheme="minorHAnsi" w:cstheme="minorHAnsi"/>
                <w:sz w:val="16"/>
                <w:szCs w:val="16"/>
                <w:lang w:val="fr-FR"/>
              </w:rPr>
              <w:pPrChange w:id="20771" w:author="Houyem Rais" w:date="2024-02-22T14:49:00Z">
                <w:pPr>
                  <w:spacing w:before="40" w:after="40"/>
                  <w:jc w:val="center"/>
                </w:pPr>
              </w:pPrChange>
            </w:pPr>
            <w:del w:id="20772" w:author="Houyem Rais" w:date="2024-02-22T14:46:00Z">
              <w:r w:rsidRPr="00D40532" w:rsidDel="00201166">
                <w:rPr>
                  <w:rFonts w:asciiTheme="minorHAnsi" w:hAnsiTheme="minorHAnsi" w:cstheme="minorHAnsi"/>
                  <w:sz w:val="16"/>
                  <w:szCs w:val="16"/>
                </w:rPr>
                <w:delText>-693,1</w:delText>
              </w:r>
            </w:del>
          </w:p>
        </w:tc>
        <w:tc>
          <w:tcPr>
            <w:tcW w:w="834" w:type="dxa"/>
            <w:vAlign w:val="center"/>
          </w:tcPr>
          <w:p w14:paraId="1DB17D0C" w14:textId="483F023F" w:rsidR="008E0CC5" w:rsidRPr="00D40532" w:rsidDel="00201166" w:rsidRDefault="008E0CC5" w:rsidP="00D62BC5">
            <w:pPr>
              <w:spacing w:before="0" w:after="160"/>
              <w:jc w:val="left"/>
              <w:rPr>
                <w:del w:id="20773" w:author="Houyem Rais" w:date="2024-02-22T14:46:00Z"/>
                <w:rFonts w:asciiTheme="minorHAnsi" w:hAnsiTheme="minorHAnsi" w:cstheme="minorHAnsi"/>
                <w:sz w:val="16"/>
                <w:szCs w:val="16"/>
                <w:lang w:val="fr-FR"/>
              </w:rPr>
              <w:pPrChange w:id="20774" w:author="Houyem Rais" w:date="2024-02-22T14:49:00Z">
                <w:pPr>
                  <w:spacing w:before="40" w:after="40"/>
                  <w:jc w:val="center"/>
                </w:pPr>
              </w:pPrChange>
            </w:pPr>
            <w:del w:id="20775" w:author="Houyem Rais" w:date="2024-02-22T14:46:00Z">
              <w:r w:rsidRPr="00D40532" w:rsidDel="00201166">
                <w:rPr>
                  <w:rFonts w:asciiTheme="minorHAnsi" w:hAnsiTheme="minorHAnsi" w:cstheme="minorHAnsi"/>
                  <w:sz w:val="16"/>
                  <w:szCs w:val="16"/>
                </w:rPr>
                <w:delText>-769,5</w:delText>
              </w:r>
            </w:del>
          </w:p>
        </w:tc>
        <w:tc>
          <w:tcPr>
            <w:tcW w:w="833" w:type="dxa"/>
            <w:vAlign w:val="center"/>
          </w:tcPr>
          <w:p w14:paraId="3D16FA72" w14:textId="7DC2BEA5" w:rsidR="008E0CC5" w:rsidRPr="00D40532" w:rsidDel="00201166" w:rsidRDefault="008E0CC5" w:rsidP="00D62BC5">
            <w:pPr>
              <w:spacing w:before="0" w:after="160"/>
              <w:jc w:val="left"/>
              <w:rPr>
                <w:del w:id="20776" w:author="Houyem Rais" w:date="2024-02-22T14:46:00Z"/>
                <w:rFonts w:asciiTheme="minorHAnsi" w:hAnsiTheme="minorHAnsi" w:cstheme="minorHAnsi"/>
                <w:sz w:val="16"/>
                <w:szCs w:val="16"/>
                <w:lang w:val="fr-FR"/>
              </w:rPr>
              <w:pPrChange w:id="20777" w:author="Houyem Rais" w:date="2024-02-22T14:49:00Z">
                <w:pPr>
                  <w:spacing w:before="40" w:after="40"/>
                  <w:jc w:val="center"/>
                </w:pPr>
              </w:pPrChange>
            </w:pPr>
            <w:del w:id="20778" w:author="Houyem Rais" w:date="2024-02-22T14:46:00Z">
              <w:r w:rsidRPr="00D40532" w:rsidDel="00201166">
                <w:rPr>
                  <w:rFonts w:asciiTheme="minorHAnsi" w:hAnsiTheme="minorHAnsi" w:cstheme="minorHAnsi"/>
                  <w:sz w:val="16"/>
                  <w:szCs w:val="16"/>
                </w:rPr>
                <w:delText>-568,1</w:delText>
              </w:r>
            </w:del>
          </w:p>
        </w:tc>
        <w:tc>
          <w:tcPr>
            <w:tcW w:w="981" w:type="dxa"/>
            <w:vAlign w:val="center"/>
          </w:tcPr>
          <w:p w14:paraId="3592AD06" w14:textId="54BE9D93" w:rsidR="008E0CC5" w:rsidRPr="00D40532" w:rsidDel="00201166" w:rsidRDefault="008E0CC5" w:rsidP="00D62BC5">
            <w:pPr>
              <w:spacing w:before="0" w:after="160"/>
              <w:jc w:val="left"/>
              <w:rPr>
                <w:del w:id="20779" w:author="Houyem Rais" w:date="2024-02-22T14:46:00Z"/>
                <w:rFonts w:asciiTheme="minorHAnsi" w:hAnsiTheme="minorHAnsi" w:cstheme="minorHAnsi"/>
                <w:sz w:val="16"/>
                <w:szCs w:val="16"/>
                <w:lang w:val="fr-FR"/>
              </w:rPr>
              <w:pPrChange w:id="20780" w:author="Houyem Rais" w:date="2024-02-22T14:49:00Z">
                <w:pPr>
                  <w:spacing w:before="40" w:after="40"/>
                  <w:jc w:val="center"/>
                </w:pPr>
              </w:pPrChange>
            </w:pPr>
            <w:del w:id="20781" w:author="Houyem Rais" w:date="2024-02-22T14:46:00Z">
              <w:r w:rsidRPr="00D40532" w:rsidDel="00201166">
                <w:rPr>
                  <w:rFonts w:asciiTheme="minorHAnsi" w:hAnsiTheme="minorHAnsi" w:cstheme="minorHAnsi"/>
                  <w:sz w:val="16"/>
                  <w:szCs w:val="16"/>
                </w:rPr>
                <w:delText>-640,8</w:delText>
              </w:r>
            </w:del>
          </w:p>
        </w:tc>
        <w:tc>
          <w:tcPr>
            <w:tcW w:w="919" w:type="dxa"/>
            <w:vAlign w:val="center"/>
          </w:tcPr>
          <w:p w14:paraId="57048F34" w14:textId="0A72416F" w:rsidR="008E0CC5" w:rsidRPr="00D40532" w:rsidDel="00201166" w:rsidRDefault="008E0CC5" w:rsidP="00D62BC5">
            <w:pPr>
              <w:spacing w:before="0" w:after="160"/>
              <w:jc w:val="left"/>
              <w:rPr>
                <w:del w:id="20782" w:author="Houyem Rais" w:date="2024-02-22T14:46:00Z"/>
                <w:rFonts w:asciiTheme="minorHAnsi" w:hAnsiTheme="minorHAnsi" w:cstheme="minorHAnsi"/>
                <w:sz w:val="16"/>
                <w:szCs w:val="16"/>
                <w:lang w:val="fr-FR"/>
              </w:rPr>
              <w:pPrChange w:id="20783" w:author="Houyem Rais" w:date="2024-02-22T14:49:00Z">
                <w:pPr>
                  <w:spacing w:before="40" w:after="40"/>
                  <w:jc w:val="center"/>
                </w:pPr>
              </w:pPrChange>
            </w:pPr>
            <w:del w:id="20784" w:author="Houyem Rais" w:date="2024-02-22T14:46:00Z">
              <w:r w:rsidRPr="00D40532" w:rsidDel="00201166">
                <w:rPr>
                  <w:rFonts w:asciiTheme="minorHAnsi" w:hAnsiTheme="minorHAnsi" w:cstheme="minorHAnsi"/>
                  <w:sz w:val="16"/>
                  <w:szCs w:val="16"/>
                </w:rPr>
                <w:delText>-682,5</w:delText>
              </w:r>
            </w:del>
          </w:p>
        </w:tc>
        <w:tc>
          <w:tcPr>
            <w:tcW w:w="879" w:type="dxa"/>
            <w:vAlign w:val="center"/>
          </w:tcPr>
          <w:p w14:paraId="64F6976E" w14:textId="5A4369BE" w:rsidR="008E0CC5" w:rsidRPr="00D40532" w:rsidDel="00201166" w:rsidRDefault="008E0CC5" w:rsidP="00D62BC5">
            <w:pPr>
              <w:spacing w:before="0" w:after="160"/>
              <w:jc w:val="left"/>
              <w:rPr>
                <w:del w:id="20785" w:author="Houyem Rais" w:date="2024-02-22T14:46:00Z"/>
                <w:rFonts w:asciiTheme="minorHAnsi" w:hAnsiTheme="minorHAnsi" w:cstheme="minorHAnsi"/>
                <w:sz w:val="16"/>
                <w:szCs w:val="16"/>
                <w:lang w:val="fr-FR"/>
              </w:rPr>
              <w:pPrChange w:id="20786" w:author="Houyem Rais" w:date="2024-02-22T14:49:00Z">
                <w:pPr>
                  <w:spacing w:before="40" w:after="40"/>
                  <w:jc w:val="center"/>
                </w:pPr>
              </w:pPrChange>
            </w:pPr>
            <w:del w:id="20787" w:author="Houyem Rais" w:date="2024-02-22T14:46:00Z">
              <w:r w:rsidRPr="00D40532" w:rsidDel="00201166">
                <w:rPr>
                  <w:rFonts w:asciiTheme="minorHAnsi" w:hAnsiTheme="minorHAnsi" w:cstheme="minorHAnsi"/>
                  <w:sz w:val="16"/>
                  <w:szCs w:val="16"/>
                </w:rPr>
                <w:delText>-684,6</w:delText>
              </w:r>
            </w:del>
          </w:p>
        </w:tc>
      </w:tr>
      <w:tr w:rsidR="008E0CC5" w:rsidRPr="00D40532" w:rsidDel="00201166" w14:paraId="49774115" w14:textId="11F5FB0E" w:rsidTr="000D37D4">
        <w:trPr>
          <w:del w:id="20788" w:author="Houyem Rais" w:date="2024-02-22T14:46:00Z"/>
        </w:trPr>
        <w:tc>
          <w:tcPr>
            <w:tcW w:w="3896" w:type="dxa"/>
            <w:vAlign w:val="center"/>
          </w:tcPr>
          <w:p w14:paraId="4BE21623" w14:textId="57828470" w:rsidR="008E0CC5" w:rsidRPr="00D40532" w:rsidDel="00201166" w:rsidRDefault="008E0CC5" w:rsidP="00D62BC5">
            <w:pPr>
              <w:spacing w:before="0" w:after="160"/>
              <w:jc w:val="left"/>
              <w:rPr>
                <w:del w:id="20789" w:author="Houyem Rais" w:date="2024-02-22T14:46:00Z"/>
                <w:rFonts w:asciiTheme="minorHAnsi" w:hAnsiTheme="minorHAnsi" w:cstheme="minorHAnsi"/>
                <w:sz w:val="16"/>
                <w:szCs w:val="16"/>
                <w:lang w:val="fr-FR"/>
              </w:rPr>
              <w:pPrChange w:id="20790" w:author="Houyem Rais" w:date="2024-02-22T14:49:00Z">
                <w:pPr>
                  <w:spacing w:before="40" w:after="40"/>
                </w:pPr>
              </w:pPrChange>
            </w:pPr>
            <w:del w:id="20791" w:author="Houyem Rais" w:date="2024-02-22T14:46:00Z">
              <w:r w:rsidRPr="00D40532" w:rsidDel="00201166">
                <w:rPr>
                  <w:rFonts w:asciiTheme="minorHAnsi" w:hAnsiTheme="minorHAnsi" w:cstheme="minorHAnsi"/>
                  <w:sz w:val="16"/>
                  <w:szCs w:val="16"/>
                  <w:lang w:val="fr-FR"/>
                </w:rPr>
                <w:delText>VAN des recettes d'exploitation (partage de revenus)</w:delText>
              </w:r>
            </w:del>
          </w:p>
        </w:tc>
        <w:tc>
          <w:tcPr>
            <w:tcW w:w="833" w:type="dxa"/>
            <w:vAlign w:val="center"/>
          </w:tcPr>
          <w:p w14:paraId="3B780971" w14:textId="69CCF478" w:rsidR="008E0CC5" w:rsidRPr="00D40532" w:rsidDel="00201166" w:rsidRDefault="008E0CC5" w:rsidP="00D62BC5">
            <w:pPr>
              <w:spacing w:before="0" w:after="160"/>
              <w:jc w:val="left"/>
              <w:rPr>
                <w:del w:id="20792" w:author="Houyem Rais" w:date="2024-02-22T14:46:00Z"/>
                <w:rFonts w:asciiTheme="minorHAnsi" w:hAnsiTheme="minorHAnsi" w:cstheme="minorHAnsi"/>
                <w:sz w:val="16"/>
                <w:szCs w:val="16"/>
                <w:lang w:val="fr-FR"/>
              </w:rPr>
              <w:pPrChange w:id="20793" w:author="Houyem Rais" w:date="2024-02-22T14:49:00Z">
                <w:pPr>
                  <w:spacing w:before="40" w:after="40"/>
                  <w:jc w:val="center"/>
                </w:pPr>
              </w:pPrChange>
            </w:pPr>
            <w:del w:id="20794" w:author="Houyem Rais" w:date="2024-02-22T14:46:00Z">
              <w:r w:rsidRPr="00D40532" w:rsidDel="00201166">
                <w:rPr>
                  <w:rFonts w:asciiTheme="minorHAnsi" w:hAnsiTheme="minorHAnsi" w:cstheme="minorHAnsi"/>
                  <w:sz w:val="16"/>
                  <w:szCs w:val="16"/>
                </w:rPr>
                <w:delText>651,5</w:delText>
              </w:r>
            </w:del>
          </w:p>
        </w:tc>
        <w:tc>
          <w:tcPr>
            <w:tcW w:w="834" w:type="dxa"/>
            <w:vAlign w:val="center"/>
          </w:tcPr>
          <w:p w14:paraId="070F0DE5" w14:textId="79EF871C" w:rsidR="008E0CC5" w:rsidRPr="00D40532" w:rsidDel="00201166" w:rsidRDefault="008E0CC5" w:rsidP="00D62BC5">
            <w:pPr>
              <w:spacing w:before="0" w:after="160"/>
              <w:jc w:val="left"/>
              <w:rPr>
                <w:del w:id="20795" w:author="Houyem Rais" w:date="2024-02-22T14:46:00Z"/>
                <w:rFonts w:asciiTheme="minorHAnsi" w:hAnsiTheme="minorHAnsi" w:cstheme="minorHAnsi"/>
                <w:sz w:val="16"/>
                <w:szCs w:val="16"/>
                <w:lang w:val="fr-FR"/>
              </w:rPr>
              <w:pPrChange w:id="20796" w:author="Houyem Rais" w:date="2024-02-22T14:49:00Z">
                <w:pPr>
                  <w:spacing w:before="40" w:after="40"/>
                  <w:jc w:val="center"/>
                </w:pPr>
              </w:pPrChange>
            </w:pPr>
            <w:del w:id="20797" w:author="Houyem Rais" w:date="2024-02-22T14:46:00Z">
              <w:r w:rsidRPr="00D40532" w:rsidDel="00201166">
                <w:rPr>
                  <w:rFonts w:asciiTheme="minorHAnsi" w:hAnsiTheme="minorHAnsi" w:cstheme="minorHAnsi"/>
                  <w:sz w:val="16"/>
                  <w:szCs w:val="16"/>
                </w:rPr>
                <w:delText>606,8</w:delText>
              </w:r>
            </w:del>
          </w:p>
        </w:tc>
        <w:tc>
          <w:tcPr>
            <w:tcW w:w="833" w:type="dxa"/>
            <w:vAlign w:val="center"/>
          </w:tcPr>
          <w:p w14:paraId="6794B57F" w14:textId="499C67F8" w:rsidR="008E0CC5" w:rsidRPr="00D40532" w:rsidDel="00201166" w:rsidRDefault="008E0CC5" w:rsidP="00D62BC5">
            <w:pPr>
              <w:spacing w:before="0" w:after="160"/>
              <w:jc w:val="left"/>
              <w:rPr>
                <w:del w:id="20798" w:author="Houyem Rais" w:date="2024-02-22T14:46:00Z"/>
                <w:rFonts w:asciiTheme="minorHAnsi" w:hAnsiTheme="minorHAnsi" w:cstheme="minorHAnsi"/>
                <w:sz w:val="16"/>
                <w:szCs w:val="16"/>
                <w:lang w:val="fr-FR"/>
              </w:rPr>
              <w:pPrChange w:id="20799" w:author="Houyem Rais" w:date="2024-02-22T14:49:00Z">
                <w:pPr>
                  <w:spacing w:before="40" w:after="40"/>
                  <w:jc w:val="center"/>
                </w:pPr>
              </w:pPrChange>
            </w:pPr>
            <w:del w:id="20800" w:author="Houyem Rais" w:date="2024-02-22T14:46:00Z">
              <w:r w:rsidRPr="00D40532" w:rsidDel="00201166">
                <w:rPr>
                  <w:rFonts w:asciiTheme="minorHAnsi" w:hAnsiTheme="minorHAnsi" w:cstheme="minorHAnsi"/>
                  <w:sz w:val="16"/>
                  <w:szCs w:val="16"/>
                </w:rPr>
                <w:delText>527,7</w:delText>
              </w:r>
            </w:del>
          </w:p>
        </w:tc>
        <w:tc>
          <w:tcPr>
            <w:tcW w:w="981" w:type="dxa"/>
            <w:vAlign w:val="center"/>
          </w:tcPr>
          <w:p w14:paraId="4F03C8E4" w14:textId="044CA805" w:rsidR="008E0CC5" w:rsidRPr="00D40532" w:rsidDel="00201166" w:rsidRDefault="008E0CC5" w:rsidP="00D62BC5">
            <w:pPr>
              <w:spacing w:before="0" w:after="160"/>
              <w:jc w:val="left"/>
              <w:rPr>
                <w:del w:id="20801" w:author="Houyem Rais" w:date="2024-02-22T14:46:00Z"/>
                <w:rFonts w:asciiTheme="minorHAnsi" w:hAnsiTheme="minorHAnsi" w:cstheme="minorHAnsi"/>
                <w:sz w:val="16"/>
                <w:szCs w:val="16"/>
                <w:lang w:val="fr-FR"/>
              </w:rPr>
              <w:pPrChange w:id="20802" w:author="Houyem Rais" w:date="2024-02-22T14:49:00Z">
                <w:pPr>
                  <w:spacing w:before="40" w:after="40"/>
                  <w:jc w:val="center"/>
                </w:pPr>
              </w:pPrChange>
            </w:pPr>
            <w:del w:id="20803" w:author="Houyem Rais" w:date="2024-02-22T14:46:00Z">
              <w:r w:rsidRPr="00D40532" w:rsidDel="00201166">
                <w:rPr>
                  <w:rFonts w:asciiTheme="minorHAnsi" w:hAnsiTheme="minorHAnsi" w:cstheme="minorHAnsi"/>
                  <w:sz w:val="16"/>
                  <w:szCs w:val="16"/>
                </w:rPr>
                <w:delText>83,2</w:delText>
              </w:r>
            </w:del>
          </w:p>
        </w:tc>
        <w:tc>
          <w:tcPr>
            <w:tcW w:w="919" w:type="dxa"/>
            <w:vAlign w:val="center"/>
          </w:tcPr>
          <w:p w14:paraId="5F3EA10D" w14:textId="3D9285F0" w:rsidR="008E0CC5" w:rsidRPr="00D40532" w:rsidDel="00201166" w:rsidRDefault="008E0CC5" w:rsidP="00D62BC5">
            <w:pPr>
              <w:spacing w:before="0" w:after="160"/>
              <w:jc w:val="left"/>
              <w:rPr>
                <w:del w:id="20804" w:author="Houyem Rais" w:date="2024-02-22T14:46:00Z"/>
                <w:rFonts w:asciiTheme="minorHAnsi" w:hAnsiTheme="minorHAnsi" w:cstheme="minorHAnsi"/>
                <w:sz w:val="16"/>
                <w:szCs w:val="16"/>
                <w:lang w:val="fr-FR"/>
              </w:rPr>
              <w:pPrChange w:id="20805" w:author="Houyem Rais" w:date="2024-02-22T14:49:00Z">
                <w:pPr>
                  <w:spacing w:before="40" w:after="40"/>
                  <w:jc w:val="center"/>
                </w:pPr>
              </w:pPrChange>
            </w:pPr>
            <w:del w:id="20806" w:author="Houyem Rais" w:date="2024-02-22T14:46:00Z">
              <w:r w:rsidRPr="00D40532" w:rsidDel="00201166">
                <w:rPr>
                  <w:rFonts w:asciiTheme="minorHAnsi" w:hAnsiTheme="minorHAnsi" w:cstheme="minorHAnsi"/>
                  <w:sz w:val="16"/>
                  <w:szCs w:val="16"/>
                </w:rPr>
                <w:delText>735,4</w:delText>
              </w:r>
            </w:del>
          </w:p>
        </w:tc>
        <w:tc>
          <w:tcPr>
            <w:tcW w:w="879" w:type="dxa"/>
            <w:vAlign w:val="center"/>
          </w:tcPr>
          <w:p w14:paraId="00B561D8" w14:textId="7805CF7E" w:rsidR="008E0CC5" w:rsidRPr="00D40532" w:rsidDel="00201166" w:rsidRDefault="008E0CC5" w:rsidP="00D62BC5">
            <w:pPr>
              <w:spacing w:before="0" w:after="160"/>
              <w:jc w:val="left"/>
              <w:rPr>
                <w:del w:id="20807" w:author="Houyem Rais" w:date="2024-02-22T14:46:00Z"/>
                <w:rFonts w:asciiTheme="minorHAnsi" w:hAnsiTheme="minorHAnsi" w:cstheme="minorHAnsi"/>
                <w:sz w:val="16"/>
                <w:szCs w:val="16"/>
                <w:lang w:val="fr-FR"/>
              </w:rPr>
              <w:pPrChange w:id="20808" w:author="Houyem Rais" w:date="2024-02-22T14:49:00Z">
                <w:pPr>
                  <w:spacing w:before="40" w:after="40"/>
                  <w:jc w:val="center"/>
                </w:pPr>
              </w:pPrChange>
            </w:pPr>
            <w:del w:id="20809" w:author="Houyem Rais" w:date="2024-02-22T14:46:00Z">
              <w:r w:rsidRPr="00D40532" w:rsidDel="00201166">
                <w:rPr>
                  <w:rFonts w:asciiTheme="minorHAnsi" w:hAnsiTheme="minorHAnsi" w:cstheme="minorHAnsi"/>
                  <w:sz w:val="16"/>
                  <w:szCs w:val="16"/>
                </w:rPr>
                <w:delText>500,8</w:delText>
              </w:r>
            </w:del>
          </w:p>
        </w:tc>
      </w:tr>
      <w:tr w:rsidR="008E0CC5" w:rsidRPr="00D40532" w:rsidDel="00201166" w14:paraId="497CA48F" w14:textId="58D777F5" w:rsidTr="000D37D4">
        <w:trPr>
          <w:del w:id="20810" w:author="Houyem Rais" w:date="2024-02-22T14:46:00Z"/>
        </w:trPr>
        <w:tc>
          <w:tcPr>
            <w:tcW w:w="3896" w:type="dxa"/>
            <w:vAlign w:val="center"/>
          </w:tcPr>
          <w:p w14:paraId="7F08A382" w14:textId="6B8EF837" w:rsidR="008E0CC5" w:rsidRPr="00D40532" w:rsidDel="00201166" w:rsidRDefault="008E0CC5" w:rsidP="00D62BC5">
            <w:pPr>
              <w:spacing w:before="0" w:after="160"/>
              <w:jc w:val="left"/>
              <w:rPr>
                <w:del w:id="20811" w:author="Houyem Rais" w:date="2024-02-22T14:46:00Z"/>
                <w:rFonts w:asciiTheme="minorHAnsi" w:hAnsiTheme="minorHAnsi" w:cstheme="minorHAnsi"/>
                <w:sz w:val="16"/>
                <w:szCs w:val="16"/>
                <w:lang w:val="fr-FR"/>
              </w:rPr>
              <w:pPrChange w:id="20812" w:author="Houyem Rais" w:date="2024-02-22T14:49:00Z">
                <w:pPr>
                  <w:spacing w:before="40" w:after="40"/>
                </w:pPr>
              </w:pPrChange>
            </w:pPr>
            <w:del w:id="20813" w:author="Houyem Rais" w:date="2024-02-22T14:46:00Z">
              <w:r w:rsidRPr="00D40532" w:rsidDel="00201166">
                <w:rPr>
                  <w:rFonts w:asciiTheme="minorHAnsi" w:hAnsiTheme="minorHAnsi" w:cstheme="minorHAnsi"/>
                  <w:sz w:val="16"/>
                  <w:szCs w:val="16"/>
                  <w:lang w:val="fr-FR"/>
                </w:rPr>
                <w:delText>VAN des OPEX (coûts d'exploit.-maint.-renouv. pour le sect. Public)</w:delText>
              </w:r>
            </w:del>
          </w:p>
        </w:tc>
        <w:tc>
          <w:tcPr>
            <w:tcW w:w="833" w:type="dxa"/>
            <w:vAlign w:val="center"/>
          </w:tcPr>
          <w:p w14:paraId="0975B894" w14:textId="1DEB6258" w:rsidR="008E0CC5" w:rsidRPr="00D40532" w:rsidDel="00201166" w:rsidRDefault="008E0CC5" w:rsidP="00D62BC5">
            <w:pPr>
              <w:spacing w:before="0" w:after="160"/>
              <w:jc w:val="left"/>
              <w:rPr>
                <w:del w:id="20814" w:author="Houyem Rais" w:date="2024-02-22T14:46:00Z"/>
                <w:rFonts w:asciiTheme="minorHAnsi" w:hAnsiTheme="minorHAnsi" w:cstheme="minorHAnsi"/>
                <w:sz w:val="16"/>
                <w:szCs w:val="16"/>
                <w:lang w:val="fr-FR"/>
              </w:rPr>
              <w:pPrChange w:id="20815" w:author="Houyem Rais" w:date="2024-02-22T14:49:00Z">
                <w:pPr>
                  <w:spacing w:before="40" w:after="40"/>
                  <w:jc w:val="center"/>
                </w:pPr>
              </w:pPrChange>
            </w:pPr>
            <w:del w:id="20816" w:author="Houyem Rais" w:date="2024-02-22T14:46:00Z">
              <w:r w:rsidRPr="00D40532" w:rsidDel="00201166">
                <w:rPr>
                  <w:rFonts w:asciiTheme="minorHAnsi" w:hAnsiTheme="minorHAnsi" w:cstheme="minorHAnsi"/>
                  <w:sz w:val="16"/>
                  <w:szCs w:val="16"/>
                </w:rPr>
                <w:delText>0,0</w:delText>
              </w:r>
            </w:del>
          </w:p>
        </w:tc>
        <w:tc>
          <w:tcPr>
            <w:tcW w:w="834" w:type="dxa"/>
            <w:vAlign w:val="center"/>
          </w:tcPr>
          <w:p w14:paraId="0436AD1B" w14:textId="2F0AE875" w:rsidR="008E0CC5" w:rsidRPr="00D40532" w:rsidDel="00201166" w:rsidRDefault="008E0CC5" w:rsidP="00D62BC5">
            <w:pPr>
              <w:spacing w:before="0" w:after="160"/>
              <w:jc w:val="left"/>
              <w:rPr>
                <w:del w:id="20817" w:author="Houyem Rais" w:date="2024-02-22T14:46:00Z"/>
                <w:rFonts w:asciiTheme="minorHAnsi" w:hAnsiTheme="minorHAnsi" w:cstheme="minorHAnsi"/>
                <w:sz w:val="16"/>
                <w:szCs w:val="16"/>
                <w:lang w:val="fr-FR"/>
              </w:rPr>
              <w:pPrChange w:id="20818" w:author="Houyem Rais" w:date="2024-02-22T14:49:00Z">
                <w:pPr>
                  <w:spacing w:before="40" w:after="40"/>
                  <w:jc w:val="center"/>
                </w:pPr>
              </w:pPrChange>
            </w:pPr>
            <w:del w:id="20819" w:author="Houyem Rais" w:date="2024-02-22T14:46:00Z">
              <w:r w:rsidRPr="00D40532" w:rsidDel="00201166">
                <w:rPr>
                  <w:rFonts w:asciiTheme="minorHAnsi" w:hAnsiTheme="minorHAnsi" w:cstheme="minorHAnsi"/>
                  <w:sz w:val="16"/>
                  <w:szCs w:val="16"/>
                </w:rPr>
                <w:delText>0,0</w:delText>
              </w:r>
            </w:del>
          </w:p>
        </w:tc>
        <w:tc>
          <w:tcPr>
            <w:tcW w:w="833" w:type="dxa"/>
            <w:vAlign w:val="center"/>
          </w:tcPr>
          <w:p w14:paraId="409BA625" w14:textId="0A853ACB" w:rsidR="008E0CC5" w:rsidRPr="00D40532" w:rsidDel="00201166" w:rsidRDefault="008E0CC5" w:rsidP="00D62BC5">
            <w:pPr>
              <w:spacing w:before="0" w:after="160"/>
              <w:jc w:val="left"/>
              <w:rPr>
                <w:del w:id="20820" w:author="Houyem Rais" w:date="2024-02-22T14:46:00Z"/>
                <w:rFonts w:asciiTheme="minorHAnsi" w:hAnsiTheme="minorHAnsi" w:cstheme="minorHAnsi"/>
                <w:sz w:val="16"/>
                <w:szCs w:val="16"/>
                <w:lang w:val="fr-FR"/>
              </w:rPr>
              <w:pPrChange w:id="20821" w:author="Houyem Rais" w:date="2024-02-22T14:49:00Z">
                <w:pPr>
                  <w:spacing w:before="40" w:after="40"/>
                  <w:jc w:val="center"/>
                </w:pPr>
              </w:pPrChange>
            </w:pPr>
            <w:del w:id="20822" w:author="Houyem Rais" w:date="2024-02-22T14:46:00Z">
              <w:r w:rsidRPr="00D40532" w:rsidDel="00201166">
                <w:rPr>
                  <w:rFonts w:asciiTheme="minorHAnsi" w:hAnsiTheme="minorHAnsi" w:cstheme="minorHAnsi"/>
                  <w:sz w:val="16"/>
                  <w:szCs w:val="16"/>
                </w:rPr>
                <w:delText>0,0</w:delText>
              </w:r>
            </w:del>
          </w:p>
        </w:tc>
        <w:tc>
          <w:tcPr>
            <w:tcW w:w="981" w:type="dxa"/>
            <w:vAlign w:val="center"/>
          </w:tcPr>
          <w:p w14:paraId="2E41C244" w14:textId="46053B06" w:rsidR="008E0CC5" w:rsidRPr="00D40532" w:rsidDel="00201166" w:rsidRDefault="008E0CC5" w:rsidP="00D62BC5">
            <w:pPr>
              <w:spacing w:before="0" w:after="160"/>
              <w:jc w:val="left"/>
              <w:rPr>
                <w:del w:id="20823" w:author="Houyem Rais" w:date="2024-02-22T14:46:00Z"/>
                <w:rFonts w:asciiTheme="minorHAnsi" w:hAnsiTheme="minorHAnsi" w:cstheme="minorHAnsi"/>
                <w:sz w:val="16"/>
                <w:szCs w:val="16"/>
                <w:lang w:val="fr-FR"/>
              </w:rPr>
              <w:pPrChange w:id="20824" w:author="Houyem Rais" w:date="2024-02-22T14:49:00Z">
                <w:pPr>
                  <w:spacing w:before="40" w:after="40"/>
                  <w:jc w:val="center"/>
                </w:pPr>
              </w:pPrChange>
            </w:pPr>
            <w:del w:id="20825" w:author="Houyem Rais" w:date="2024-02-22T14:46:00Z">
              <w:r w:rsidRPr="00D40532" w:rsidDel="00201166">
                <w:rPr>
                  <w:rFonts w:asciiTheme="minorHAnsi" w:hAnsiTheme="minorHAnsi" w:cstheme="minorHAnsi"/>
                  <w:sz w:val="16"/>
                  <w:szCs w:val="16"/>
                </w:rPr>
                <w:delText>0,0</w:delText>
              </w:r>
            </w:del>
          </w:p>
        </w:tc>
        <w:tc>
          <w:tcPr>
            <w:tcW w:w="919" w:type="dxa"/>
            <w:vAlign w:val="center"/>
          </w:tcPr>
          <w:p w14:paraId="2BC688F7" w14:textId="55958038" w:rsidR="008E0CC5" w:rsidRPr="00D40532" w:rsidDel="00201166" w:rsidRDefault="008E0CC5" w:rsidP="00D62BC5">
            <w:pPr>
              <w:spacing w:before="0" w:after="160"/>
              <w:jc w:val="left"/>
              <w:rPr>
                <w:del w:id="20826" w:author="Houyem Rais" w:date="2024-02-22T14:46:00Z"/>
                <w:rFonts w:asciiTheme="minorHAnsi" w:hAnsiTheme="minorHAnsi" w:cstheme="minorHAnsi"/>
                <w:sz w:val="16"/>
                <w:szCs w:val="16"/>
                <w:lang w:val="fr-FR"/>
              </w:rPr>
              <w:pPrChange w:id="20827" w:author="Houyem Rais" w:date="2024-02-22T14:49:00Z">
                <w:pPr>
                  <w:spacing w:before="40" w:after="40"/>
                  <w:jc w:val="center"/>
                </w:pPr>
              </w:pPrChange>
            </w:pPr>
            <w:del w:id="20828" w:author="Houyem Rais" w:date="2024-02-22T14:46:00Z">
              <w:r w:rsidRPr="00D40532" w:rsidDel="00201166">
                <w:rPr>
                  <w:rFonts w:asciiTheme="minorHAnsi" w:hAnsiTheme="minorHAnsi" w:cstheme="minorHAnsi"/>
                  <w:sz w:val="16"/>
                  <w:szCs w:val="16"/>
                </w:rPr>
                <w:delText>0,0</w:delText>
              </w:r>
            </w:del>
          </w:p>
        </w:tc>
        <w:tc>
          <w:tcPr>
            <w:tcW w:w="879" w:type="dxa"/>
            <w:vAlign w:val="center"/>
          </w:tcPr>
          <w:p w14:paraId="7A813289" w14:textId="2D6D6564" w:rsidR="008E0CC5" w:rsidRPr="00D40532" w:rsidDel="00201166" w:rsidRDefault="008E0CC5" w:rsidP="00D62BC5">
            <w:pPr>
              <w:spacing w:before="0" w:after="160"/>
              <w:jc w:val="left"/>
              <w:rPr>
                <w:del w:id="20829" w:author="Houyem Rais" w:date="2024-02-22T14:46:00Z"/>
                <w:rFonts w:asciiTheme="minorHAnsi" w:hAnsiTheme="minorHAnsi" w:cstheme="minorHAnsi"/>
                <w:sz w:val="16"/>
                <w:szCs w:val="16"/>
                <w:lang w:val="fr-FR"/>
              </w:rPr>
              <w:pPrChange w:id="20830" w:author="Houyem Rais" w:date="2024-02-22T14:49:00Z">
                <w:pPr>
                  <w:spacing w:before="40" w:after="40"/>
                  <w:jc w:val="center"/>
                </w:pPr>
              </w:pPrChange>
            </w:pPr>
            <w:del w:id="20831" w:author="Houyem Rais" w:date="2024-02-22T14:46:00Z">
              <w:r w:rsidRPr="00D40532" w:rsidDel="00201166">
                <w:rPr>
                  <w:rFonts w:asciiTheme="minorHAnsi" w:hAnsiTheme="minorHAnsi" w:cstheme="minorHAnsi"/>
                  <w:sz w:val="16"/>
                  <w:szCs w:val="16"/>
                </w:rPr>
                <w:delText>0,0</w:delText>
              </w:r>
            </w:del>
          </w:p>
        </w:tc>
      </w:tr>
      <w:tr w:rsidR="008E0CC5" w:rsidRPr="00D40532" w:rsidDel="00201166" w14:paraId="593D1C49" w14:textId="2A24358D" w:rsidTr="000D37D4">
        <w:trPr>
          <w:del w:id="20832" w:author="Houyem Rais" w:date="2024-02-22T14:46:00Z"/>
        </w:trPr>
        <w:tc>
          <w:tcPr>
            <w:tcW w:w="3896" w:type="dxa"/>
            <w:vAlign w:val="center"/>
          </w:tcPr>
          <w:p w14:paraId="4DC1E647" w14:textId="741774D4" w:rsidR="008E0CC5" w:rsidRPr="00D40532" w:rsidDel="00201166" w:rsidRDefault="008E0CC5" w:rsidP="00D62BC5">
            <w:pPr>
              <w:spacing w:before="0" w:after="160"/>
              <w:jc w:val="left"/>
              <w:rPr>
                <w:del w:id="20833" w:author="Houyem Rais" w:date="2024-02-22T14:46:00Z"/>
                <w:rFonts w:asciiTheme="minorHAnsi" w:hAnsiTheme="minorHAnsi" w:cstheme="minorHAnsi"/>
                <w:sz w:val="16"/>
                <w:szCs w:val="16"/>
                <w:lang w:val="fr-FR"/>
              </w:rPr>
              <w:pPrChange w:id="20834" w:author="Houyem Rais" w:date="2024-02-22T14:49:00Z">
                <w:pPr>
                  <w:spacing w:before="40" w:after="40"/>
                </w:pPr>
              </w:pPrChange>
            </w:pPr>
            <w:del w:id="20835" w:author="Houyem Rais" w:date="2024-02-22T14:46:00Z">
              <w:r w:rsidRPr="00D40532" w:rsidDel="00201166">
                <w:rPr>
                  <w:rFonts w:asciiTheme="minorHAnsi" w:hAnsiTheme="minorHAnsi" w:cstheme="minorHAnsi"/>
                  <w:sz w:val="16"/>
                  <w:szCs w:val="16"/>
                  <w:lang w:val="fr-FR"/>
                </w:rPr>
                <w:delText>VAN de la TVA</w:delText>
              </w:r>
            </w:del>
          </w:p>
        </w:tc>
        <w:tc>
          <w:tcPr>
            <w:tcW w:w="833" w:type="dxa"/>
            <w:vAlign w:val="center"/>
          </w:tcPr>
          <w:p w14:paraId="22AC13F3" w14:textId="21012DF9" w:rsidR="008E0CC5" w:rsidRPr="00D40532" w:rsidDel="00201166" w:rsidRDefault="008E0CC5" w:rsidP="00D62BC5">
            <w:pPr>
              <w:spacing w:before="0" w:after="160"/>
              <w:jc w:val="left"/>
              <w:rPr>
                <w:del w:id="20836" w:author="Houyem Rais" w:date="2024-02-22T14:46:00Z"/>
                <w:rFonts w:asciiTheme="minorHAnsi" w:hAnsiTheme="minorHAnsi" w:cstheme="minorHAnsi"/>
                <w:sz w:val="16"/>
                <w:szCs w:val="16"/>
                <w:lang w:val="fr-FR"/>
              </w:rPr>
              <w:pPrChange w:id="20837" w:author="Houyem Rais" w:date="2024-02-22T14:49:00Z">
                <w:pPr>
                  <w:spacing w:before="40" w:after="40"/>
                  <w:jc w:val="center"/>
                </w:pPr>
              </w:pPrChange>
            </w:pPr>
            <w:del w:id="20838" w:author="Houyem Rais" w:date="2024-02-22T14:46:00Z">
              <w:r w:rsidRPr="00D40532" w:rsidDel="00201166">
                <w:rPr>
                  <w:rFonts w:asciiTheme="minorHAnsi" w:hAnsiTheme="minorHAnsi" w:cstheme="minorHAnsi"/>
                  <w:sz w:val="16"/>
                  <w:szCs w:val="16"/>
                </w:rPr>
                <w:delText>273,6</w:delText>
              </w:r>
            </w:del>
          </w:p>
        </w:tc>
        <w:tc>
          <w:tcPr>
            <w:tcW w:w="834" w:type="dxa"/>
            <w:vAlign w:val="center"/>
          </w:tcPr>
          <w:p w14:paraId="3E86292B" w14:textId="48DB35FB" w:rsidR="008E0CC5" w:rsidRPr="00D40532" w:rsidDel="00201166" w:rsidRDefault="008E0CC5" w:rsidP="00D62BC5">
            <w:pPr>
              <w:spacing w:before="0" w:after="160"/>
              <w:jc w:val="left"/>
              <w:rPr>
                <w:del w:id="20839" w:author="Houyem Rais" w:date="2024-02-22T14:46:00Z"/>
                <w:rFonts w:asciiTheme="minorHAnsi" w:hAnsiTheme="minorHAnsi" w:cstheme="minorHAnsi"/>
                <w:sz w:val="16"/>
                <w:szCs w:val="16"/>
                <w:lang w:val="fr-FR"/>
              </w:rPr>
              <w:pPrChange w:id="20840" w:author="Houyem Rais" w:date="2024-02-22T14:49:00Z">
                <w:pPr>
                  <w:spacing w:before="40" w:after="40"/>
                  <w:jc w:val="center"/>
                </w:pPr>
              </w:pPrChange>
            </w:pPr>
            <w:del w:id="20841" w:author="Houyem Rais" w:date="2024-02-22T14:46:00Z">
              <w:r w:rsidRPr="00D40532" w:rsidDel="00201166">
                <w:rPr>
                  <w:rFonts w:asciiTheme="minorHAnsi" w:hAnsiTheme="minorHAnsi" w:cstheme="minorHAnsi"/>
                  <w:sz w:val="16"/>
                  <w:szCs w:val="16"/>
                </w:rPr>
                <w:delText>254,9</w:delText>
              </w:r>
            </w:del>
          </w:p>
        </w:tc>
        <w:tc>
          <w:tcPr>
            <w:tcW w:w="833" w:type="dxa"/>
            <w:vAlign w:val="center"/>
          </w:tcPr>
          <w:p w14:paraId="3BE632EF" w14:textId="0F8CACE1" w:rsidR="008E0CC5" w:rsidRPr="00D40532" w:rsidDel="00201166" w:rsidRDefault="008E0CC5" w:rsidP="00D62BC5">
            <w:pPr>
              <w:spacing w:before="0" w:after="160"/>
              <w:jc w:val="left"/>
              <w:rPr>
                <w:del w:id="20842" w:author="Houyem Rais" w:date="2024-02-22T14:46:00Z"/>
                <w:rFonts w:asciiTheme="minorHAnsi" w:hAnsiTheme="minorHAnsi" w:cstheme="minorHAnsi"/>
                <w:sz w:val="16"/>
                <w:szCs w:val="16"/>
                <w:lang w:val="fr-FR"/>
              </w:rPr>
              <w:pPrChange w:id="20843" w:author="Houyem Rais" w:date="2024-02-22T14:49:00Z">
                <w:pPr>
                  <w:spacing w:before="40" w:after="40"/>
                  <w:jc w:val="center"/>
                </w:pPr>
              </w:pPrChange>
            </w:pPr>
            <w:del w:id="20844" w:author="Houyem Rais" w:date="2024-02-22T14:46:00Z">
              <w:r w:rsidRPr="00D40532" w:rsidDel="00201166">
                <w:rPr>
                  <w:rFonts w:asciiTheme="minorHAnsi" w:hAnsiTheme="minorHAnsi" w:cstheme="minorHAnsi"/>
                  <w:sz w:val="16"/>
                  <w:szCs w:val="16"/>
                </w:rPr>
                <w:delText>221,6</w:delText>
              </w:r>
            </w:del>
          </w:p>
        </w:tc>
        <w:tc>
          <w:tcPr>
            <w:tcW w:w="981" w:type="dxa"/>
            <w:vAlign w:val="center"/>
          </w:tcPr>
          <w:p w14:paraId="093CCC46" w14:textId="463CB862" w:rsidR="008E0CC5" w:rsidRPr="00D40532" w:rsidDel="00201166" w:rsidRDefault="008E0CC5" w:rsidP="00D62BC5">
            <w:pPr>
              <w:spacing w:before="0" w:after="160"/>
              <w:jc w:val="left"/>
              <w:rPr>
                <w:del w:id="20845" w:author="Houyem Rais" w:date="2024-02-22T14:46:00Z"/>
                <w:rFonts w:asciiTheme="minorHAnsi" w:hAnsiTheme="minorHAnsi" w:cstheme="minorHAnsi"/>
                <w:sz w:val="16"/>
                <w:szCs w:val="16"/>
                <w:lang w:val="fr-FR"/>
              </w:rPr>
              <w:pPrChange w:id="20846" w:author="Houyem Rais" w:date="2024-02-22T14:49:00Z">
                <w:pPr>
                  <w:spacing w:before="40" w:after="40"/>
                  <w:jc w:val="center"/>
                </w:pPr>
              </w:pPrChange>
            </w:pPr>
            <w:del w:id="20847" w:author="Houyem Rais" w:date="2024-02-22T14:46:00Z">
              <w:r w:rsidRPr="00D40532" w:rsidDel="00201166">
                <w:rPr>
                  <w:rFonts w:asciiTheme="minorHAnsi" w:hAnsiTheme="minorHAnsi" w:cstheme="minorHAnsi"/>
                  <w:sz w:val="16"/>
                  <w:szCs w:val="16"/>
                </w:rPr>
                <w:delText>14,6</w:delText>
              </w:r>
            </w:del>
          </w:p>
        </w:tc>
        <w:tc>
          <w:tcPr>
            <w:tcW w:w="919" w:type="dxa"/>
            <w:vAlign w:val="center"/>
          </w:tcPr>
          <w:p w14:paraId="7C755DE9" w14:textId="4938BD68" w:rsidR="008E0CC5" w:rsidRPr="00D40532" w:rsidDel="00201166" w:rsidRDefault="008E0CC5" w:rsidP="00D62BC5">
            <w:pPr>
              <w:spacing w:before="0" w:after="160"/>
              <w:jc w:val="left"/>
              <w:rPr>
                <w:del w:id="20848" w:author="Houyem Rais" w:date="2024-02-22T14:46:00Z"/>
                <w:rFonts w:asciiTheme="minorHAnsi" w:hAnsiTheme="minorHAnsi" w:cstheme="minorHAnsi"/>
                <w:sz w:val="16"/>
                <w:szCs w:val="16"/>
                <w:lang w:val="fr-FR"/>
              </w:rPr>
              <w:pPrChange w:id="20849" w:author="Houyem Rais" w:date="2024-02-22T14:49:00Z">
                <w:pPr>
                  <w:spacing w:before="40" w:after="40"/>
                  <w:jc w:val="center"/>
                </w:pPr>
              </w:pPrChange>
            </w:pPr>
            <w:del w:id="20850" w:author="Houyem Rais" w:date="2024-02-22T14:46:00Z">
              <w:r w:rsidRPr="00D40532" w:rsidDel="00201166">
                <w:rPr>
                  <w:rFonts w:asciiTheme="minorHAnsi" w:hAnsiTheme="minorHAnsi" w:cstheme="minorHAnsi"/>
                  <w:sz w:val="16"/>
                  <w:szCs w:val="16"/>
                </w:rPr>
                <w:delText>128,7</w:delText>
              </w:r>
            </w:del>
          </w:p>
        </w:tc>
        <w:tc>
          <w:tcPr>
            <w:tcW w:w="879" w:type="dxa"/>
            <w:vAlign w:val="center"/>
          </w:tcPr>
          <w:p w14:paraId="3DA0B499" w14:textId="12CBA922" w:rsidR="008E0CC5" w:rsidRPr="00D40532" w:rsidDel="00201166" w:rsidRDefault="008E0CC5" w:rsidP="00D62BC5">
            <w:pPr>
              <w:spacing w:before="0" w:after="160"/>
              <w:jc w:val="left"/>
              <w:rPr>
                <w:del w:id="20851" w:author="Houyem Rais" w:date="2024-02-22T14:46:00Z"/>
                <w:rFonts w:asciiTheme="minorHAnsi" w:hAnsiTheme="minorHAnsi" w:cstheme="minorHAnsi"/>
                <w:sz w:val="16"/>
                <w:szCs w:val="16"/>
                <w:lang w:val="fr-FR"/>
              </w:rPr>
              <w:pPrChange w:id="20852" w:author="Houyem Rais" w:date="2024-02-22T14:49:00Z">
                <w:pPr>
                  <w:spacing w:before="40" w:after="40"/>
                  <w:jc w:val="center"/>
                </w:pPr>
              </w:pPrChange>
            </w:pPr>
            <w:del w:id="20853" w:author="Houyem Rais" w:date="2024-02-22T14:46:00Z">
              <w:r w:rsidRPr="00D40532" w:rsidDel="00201166">
                <w:rPr>
                  <w:rFonts w:asciiTheme="minorHAnsi" w:hAnsiTheme="minorHAnsi" w:cstheme="minorHAnsi"/>
                  <w:sz w:val="16"/>
                  <w:szCs w:val="16"/>
                </w:rPr>
                <w:delText>87,6</w:delText>
              </w:r>
            </w:del>
          </w:p>
        </w:tc>
      </w:tr>
      <w:tr w:rsidR="008E0CC5" w:rsidRPr="00D40532" w:rsidDel="00201166" w14:paraId="1D64E030" w14:textId="4F333F25" w:rsidTr="000D37D4">
        <w:trPr>
          <w:del w:id="20854" w:author="Houyem Rais" w:date="2024-02-22T14:46:00Z"/>
        </w:trPr>
        <w:tc>
          <w:tcPr>
            <w:tcW w:w="3896" w:type="dxa"/>
            <w:vAlign w:val="center"/>
          </w:tcPr>
          <w:p w14:paraId="1872FA08" w14:textId="59CB7670" w:rsidR="008E0CC5" w:rsidRPr="00D40532" w:rsidDel="00201166" w:rsidRDefault="008E0CC5" w:rsidP="00D62BC5">
            <w:pPr>
              <w:spacing w:before="0" w:after="160"/>
              <w:jc w:val="left"/>
              <w:rPr>
                <w:del w:id="20855" w:author="Houyem Rais" w:date="2024-02-22T14:46:00Z"/>
                <w:rFonts w:asciiTheme="minorHAnsi" w:hAnsiTheme="minorHAnsi" w:cstheme="minorHAnsi"/>
                <w:sz w:val="16"/>
                <w:szCs w:val="16"/>
                <w:lang w:val="fr-FR"/>
              </w:rPr>
              <w:pPrChange w:id="20856" w:author="Houyem Rais" w:date="2024-02-22T14:49:00Z">
                <w:pPr>
                  <w:spacing w:before="40" w:after="40"/>
                </w:pPr>
              </w:pPrChange>
            </w:pPr>
            <w:del w:id="20857" w:author="Houyem Rais" w:date="2024-02-22T14:46:00Z">
              <w:r w:rsidRPr="00D40532" w:rsidDel="00201166">
                <w:rPr>
                  <w:rFonts w:asciiTheme="minorHAnsi" w:hAnsiTheme="minorHAnsi" w:cstheme="minorHAnsi"/>
                  <w:sz w:val="16"/>
                  <w:szCs w:val="16"/>
                  <w:lang w:val="fr-FR"/>
                </w:rPr>
                <w:delText>VAN de l'Impôt sur les Sociétés</w:delText>
              </w:r>
            </w:del>
          </w:p>
        </w:tc>
        <w:tc>
          <w:tcPr>
            <w:tcW w:w="833" w:type="dxa"/>
            <w:vAlign w:val="center"/>
          </w:tcPr>
          <w:p w14:paraId="0DEED2C3" w14:textId="1D9A7806" w:rsidR="008E0CC5" w:rsidRPr="00D40532" w:rsidDel="00201166" w:rsidRDefault="008E0CC5" w:rsidP="00D62BC5">
            <w:pPr>
              <w:spacing w:before="0" w:after="160"/>
              <w:jc w:val="left"/>
              <w:rPr>
                <w:del w:id="20858" w:author="Houyem Rais" w:date="2024-02-22T14:46:00Z"/>
                <w:rFonts w:asciiTheme="minorHAnsi" w:hAnsiTheme="minorHAnsi" w:cstheme="minorHAnsi"/>
                <w:sz w:val="16"/>
                <w:szCs w:val="16"/>
                <w:lang w:val="fr-FR"/>
              </w:rPr>
              <w:pPrChange w:id="20859" w:author="Houyem Rais" w:date="2024-02-22T14:49:00Z">
                <w:pPr>
                  <w:spacing w:before="40" w:after="40"/>
                  <w:jc w:val="center"/>
                </w:pPr>
              </w:pPrChange>
            </w:pPr>
            <w:del w:id="20860" w:author="Houyem Rais" w:date="2024-02-22T14:46:00Z">
              <w:r w:rsidRPr="00D40532" w:rsidDel="00201166">
                <w:rPr>
                  <w:rFonts w:asciiTheme="minorHAnsi" w:hAnsiTheme="minorHAnsi" w:cstheme="minorHAnsi"/>
                  <w:sz w:val="16"/>
                  <w:szCs w:val="16"/>
                </w:rPr>
                <w:delText>312,2</w:delText>
              </w:r>
            </w:del>
          </w:p>
        </w:tc>
        <w:tc>
          <w:tcPr>
            <w:tcW w:w="834" w:type="dxa"/>
            <w:vAlign w:val="center"/>
          </w:tcPr>
          <w:p w14:paraId="1E182BC1" w14:textId="494D166C" w:rsidR="008E0CC5" w:rsidRPr="00D40532" w:rsidDel="00201166" w:rsidRDefault="008E0CC5" w:rsidP="00D62BC5">
            <w:pPr>
              <w:spacing w:before="0" w:after="160"/>
              <w:jc w:val="left"/>
              <w:rPr>
                <w:del w:id="20861" w:author="Houyem Rais" w:date="2024-02-22T14:46:00Z"/>
                <w:rFonts w:asciiTheme="minorHAnsi" w:hAnsiTheme="minorHAnsi" w:cstheme="minorHAnsi"/>
                <w:sz w:val="16"/>
                <w:szCs w:val="16"/>
                <w:lang w:val="fr-FR"/>
              </w:rPr>
              <w:pPrChange w:id="20862" w:author="Houyem Rais" w:date="2024-02-22T14:49:00Z">
                <w:pPr>
                  <w:spacing w:before="40" w:after="40"/>
                  <w:jc w:val="center"/>
                </w:pPr>
              </w:pPrChange>
            </w:pPr>
            <w:del w:id="20863" w:author="Houyem Rais" w:date="2024-02-22T14:46:00Z">
              <w:r w:rsidRPr="00D40532" w:rsidDel="00201166">
                <w:rPr>
                  <w:rFonts w:asciiTheme="minorHAnsi" w:hAnsiTheme="minorHAnsi" w:cstheme="minorHAnsi"/>
                  <w:sz w:val="16"/>
                  <w:szCs w:val="16"/>
                </w:rPr>
                <w:delText>336,7</w:delText>
              </w:r>
            </w:del>
          </w:p>
        </w:tc>
        <w:tc>
          <w:tcPr>
            <w:tcW w:w="833" w:type="dxa"/>
            <w:vAlign w:val="center"/>
          </w:tcPr>
          <w:p w14:paraId="20534556" w14:textId="2329876C" w:rsidR="008E0CC5" w:rsidRPr="00D40532" w:rsidDel="00201166" w:rsidRDefault="008E0CC5" w:rsidP="00D62BC5">
            <w:pPr>
              <w:spacing w:before="0" w:after="160"/>
              <w:jc w:val="left"/>
              <w:rPr>
                <w:del w:id="20864" w:author="Houyem Rais" w:date="2024-02-22T14:46:00Z"/>
                <w:rFonts w:asciiTheme="minorHAnsi" w:hAnsiTheme="minorHAnsi" w:cstheme="minorHAnsi"/>
                <w:sz w:val="16"/>
                <w:szCs w:val="16"/>
                <w:lang w:val="fr-FR"/>
              </w:rPr>
              <w:pPrChange w:id="20865" w:author="Houyem Rais" w:date="2024-02-22T14:49:00Z">
                <w:pPr>
                  <w:spacing w:before="40" w:after="40"/>
                  <w:jc w:val="center"/>
                </w:pPr>
              </w:pPrChange>
            </w:pPr>
            <w:del w:id="20866" w:author="Houyem Rais" w:date="2024-02-22T14:46:00Z">
              <w:r w:rsidRPr="00D40532" w:rsidDel="00201166">
                <w:rPr>
                  <w:rFonts w:asciiTheme="minorHAnsi" w:hAnsiTheme="minorHAnsi" w:cstheme="minorHAnsi"/>
                  <w:sz w:val="16"/>
                  <w:szCs w:val="16"/>
                </w:rPr>
                <w:delText>311,1</w:delText>
              </w:r>
            </w:del>
          </w:p>
        </w:tc>
        <w:tc>
          <w:tcPr>
            <w:tcW w:w="981" w:type="dxa"/>
            <w:vAlign w:val="center"/>
          </w:tcPr>
          <w:p w14:paraId="3597ACE4" w14:textId="4023FAFD" w:rsidR="008E0CC5" w:rsidRPr="00D40532" w:rsidDel="00201166" w:rsidRDefault="008E0CC5" w:rsidP="00D62BC5">
            <w:pPr>
              <w:spacing w:before="0" w:after="160"/>
              <w:jc w:val="left"/>
              <w:rPr>
                <w:del w:id="20867" w:author="Houyem Rais" w:date="2024-02-22T14:46:00Z"/>
                <w:rFonts w:asciiTheme="minorHAnsi" w:hAnsiTheme="minorHAnsi" w:cstheme="minorHAnsi"/>
                <w:sz w:val="16"/>
                <w:szCs w:val="16"/>
                <w:lang w:val="fr-FR"/>
              </w:rPr>
              <w:pPrChange w:id="20868" w:author="Houyem Rais" w:date="2024-02-22T14:49:00Z">
                <w:pPr>
                  <w:spacing w:before="40" w:after="40"/>
                  <w:jc w:val="center"/>
                </w:pPr>
              </w:pPrChange>
            </w:pPr>
            <w:del w:id="20869" w:author="Houyem Rais" w:date="2024-02-22T14:46:00Z">
              <w:r w:rsidRPr="00D40532" w:rsidDel="00201166">
                <w:rPr>
                  <w:rFonts w:asciiTheme="minorHAnsi" w:hAnsiTheme="minorHAnsi" w:cstheme="minorHAnsi"/>
                  <w:sz w:val="16"/>
                  <w:szCs w:val="16"/>
                </w:rPr>
                <w:delText>25,8</w:delText>
              </w:r>
            </w:del>
          </w:p>
        </w:tc>
        <w:tc>
          <w:tcPr>
            <w:tcW w:w="919" w:type="dxa"/>
            <w:vAlign w:val="center"/>
          </w:tcPr>
          <w:p w14:paraId="16D06698" w14:textId="79186481" w:rsidR="008E0CC5" w:rsidRPr="00D40532" w:rsidDel="00201166" w:rsidRDefault="008E0CC5" w:rsidP="00D62BC5">
            <w:pPr>
              <w:spacing w:before="0" w:after="160"/>
              <w:jc w:val="left"/>
              <w:rPr>
                <w:del w:id="20870" w:author="Houyem Rais" w:date="2024-02-22T14:46:00Z"/>
                <w:rFonts w:asciiTheme="minorHAnsi" w:hAnsiTheme="minorHAnsi" w:cstheme="minorHAnsi"/>
                <w:sz w:val="16"/>
                <w:szCs w:val="16"/>
                <w:lang w:val="fr-FR"/>
              </w:rPr>
              <w:pPrChange w:id="20871" w:author="Houyem Rais" w:date="2024-02-22T14:49:00Z">
                <w:pPr>
                  <w:spacing w:before="40" w:after="40"/>
                  <w:jc w:val="center"/>
                </w:pPr>
              </w:pPrChange>
            </w:pPr>
            <w:del w:id="20872" w:author="Houyem Rais" w:date="2024-02-22T14:46:00Z">
              <w:r w:rsidRPr="00D40532" w:rsidDel="00201166">
                <w:rPr>
                  <w:rFonts w:asciiTheme="minorHAnsi" w:hAnsiTheme="minorHAnsi" w:cstheme="minorHAnsi"/>
                  <w:sz w:val="16"/>
                  <w:szCs w:val="16"/>
                </w:rPr>
                <w:delText>404,6</w:delText>
              </w:r>
            </w:del>
          </w:p>
        </w:tc>
        <w:tc>
          <w:tcPr>
            <w:tcW w:w="879" w:type="dxa"/>
            <w:vAlign w:val="center"/>
          </w:tcPr>
          <w:p w14:paraId="53FC9ECC" w14:textId="713667A6" w:rsidR="008E0CC5" w:rsidRPr="00D40532" w:rsidDel="00201166" w:rsidRDefault="008E0CC5" w:rsidP="00D62BC5">
            <w:pPr>
              <w:spacing w:before="0" w:after="160"/>
              <w:jc w:val="left"/>
              <w:rPr>
                <w:del w:id="20873" w:author="Houyem Rais" w:date="2024-02-22T14:46:00Z"/>
                <w:rFonts w:asciiTheme="minorHAnsi" w:hAnsiTheme="minorHAnsi" w:cstheme="minorHAnsi"/>
                <w:sz w:val="16"/>
                <w:szCs w:val="16"/>
                <w:lang w:val="fr-FR"/>
              </w:rPr>
              <w:pPrChange w:id="20874" w:author="Houyem Rais" w:date="2024-02-22T14:49:00Z">
                <w:pPr>
                  <w:spacing w:before="40" w:after="40"/>
                  <w:jc w:val="center"/>
                </w:pPr>
              </w:pPrChange>
            </w:pPr>
            <w:del w:id="20875" w:author="Houyem Rais" w:date="2024-02-22T14:46:00Z">
              <w:r w:rsidRPr="00D40532" w:rsidDel="00201166">
                <w:rPr>
                  <w:rFonts w:asciiTheme="minorHAnsi" w:hAnsiTheme="minorHAnsi" w:cstheme="minorHAnsi"/>
                  <w:sz w:val="16"/>
                  <w:szCs w:val="16"/>
                </w:rPr>
                <w:delText>278,5</w:delText>
              </w:r>
            </w:del>
          </w:p>
        </w:tc>
      </w:tr>
      <w:tr w:rsidR="008E0CC5" w:rsidRPr="00D40532" w:rsidDel="00201166" w14:paraId="7B0563D5" w14:textId="544BB4DB" w:rsidTr="000D37D4">
        <w:trPr>
          <w:del w:id="20876" w:author="Houyem Rais" w:date="2024-02-22T14:46:00Z"/>
        </w:trPr>
        <w:tc>
          <w:tcPr>
            <w:tcW w:w="3896" w:type="dxa"/>
            <w:vAlign w:val="center"/>
          </w:tcPr>
          <w:p w14:paraId="41F95061" w14:textId="307B4FBA" w:rsidR="008E0CC5" w:rsidRPr="00D40532" w:rsidDel="00201166" w:rsidRDefault="008E0CC5" w:rsidP="00D62BC5">
            <w:pPr>
              <w:spacing w:before="0" w:after="160"/>
              <w:jc w:val="left"/>
              <w:rPr>
                <w:del w:id="20877" w:author="Houyem Rais" w:date="2024-02-22T14:46:00Z"/>
                <w:rFonts w:asciiTheme="minorHAnsi" w:hAnsiTheme="minorHAnsi" w:cstheme="minorHAnsi"/>
                <w:sz w:val="16"/>
                <w:szCs w:val="16"/>
                <w:lang w:val="fr-FR"/>
              </w:rPr>
              <w:pPrChange w:id="20878" w:author="Houyem Rais" w:date="2024-02-22T14:49:00Z">
                <w:pPr>
                  <w:spacing w:before="40" w:after="40"/>
                </w:pPr>
              </w:pPrChange>
            </w:pPr>
            <w:del w:id="20879" w:author="Houyem Rais" w:date="2024-02-22T14:46:00Z">
              <w:r w:rsidRPr="00D40532" w:rsidDel="00201166">
                <w:rPr>
                  <w:rFonts w:asciiTheme="minorHAnsi" w:hAnsiTheme="minorHAnsi" w:cstheme="minorHAnsi"/>
                  <w:b/>
                  <w:bCs/>
                  <w:sz w:val="16"/>
                  <w:szCs w:val="16"/>
                  <w:lang w:val="fr-FR"/>
                </w:rPr>
                <w:delText>VAN pour le secteur public - Sans risques</w:delText>
              </w:r>
            </w:del>
          </w:p>
        </w:tc>
        <w:tc>
          <w:tcPr>
            <w:tcW w:w="833" w:type="dxa"/>
            <w:vAlign w:val="center"/>
          </w:tcPr>
          <w:p w14:paraId="148D62E5" w14:textId="0EC9D219" w:rsidR="008E0CC5" w:rsidRPr="00D40532" w:rsidDel="00201166" w:rsidRDefault="008E0CC5" w:rsidP="00D62BC5">
            <w:pPr>
              <w:spacing w:before="0" w:after="160"/>
              <w:jc w:val="left"/>
              <w:rPr>
                <w:del w:id="20880" w:author="Houyem Rais" w:date="2024-02-22T14:46:00Z"/>
                <w:rFonts w:asciiTheme="minorHAnsi" w:hAnsiTheme="minorHAnsi" w:cstheme="minorHAnsi"/>
                <w:i/>
                <w:iCs/>
                <w:sz w:val="16"/>
                <w:szCs w:val="16"/>
                <w:lang w:val="fr-FR"/>
              </w:rPr>
              <w:pPrChange w:id="20881" w:author="Houyem Rais" w:date="2024-02-22T14:49:00Z">
                <w:pPr>
                  <w:spacing w:before="40" w:after="40"/>
                  <w:jc w:val="center"/>
                </w:pPr>
              </w:pPrChange>
            </w:pPr>
            <w:del w:id="20882" w:author="Houyem Rais" w:date="2024-02-22T14:46:00Z">
              <w:r w:rsidRPr="00D40532" w:rsidDel="00201166">
                <w:rPr>
                  <w:rFonts w:asciiTheme="minorHAnsi" w:hAnsiTheme="minorHAnsi" w:cstheme="minorHAnsi"/>
                  <w:sz w:val="16"/>
                  <w:szCs w:val="16"/>
                </w:rPr>
                <w:delText>544,2</w:delText>
              </w:r>
            </w:del>
          </w:p>
        </w:tc>
        <w:tc>
          <w:tcPr>
            <w:tcW w:w="834" w:type="dxa"/>
            <w:vAlign w:val="center"/>
          </w:tcPr>
          <w:p w14:paraId="0F17B3E0" w14:textId="2ABE54AD" w:rsidR="008E0CC5" w:rsidRPr="00D40532" w:rsidDel="00201166" w:rsidRDefault="008E0CC5" w:rsidP="00D62BC5">
            <w:pPr>
              <w:spacing w:before="0" w:after="160"/>
              <w:jc w:val="left"/>
              <w:rPr>
                <w:del w:id="20883" w:author="Houyem Rais" w:date="2024-02-22T14:46:00Z"/>
                <w:rFonts w:asciiTheme="minorHAnsi" w:hAnsiTheme="minorHAnsi" w:cstheme="minorHAnsi"/>
                <w:i/>
                <w:iCs/>
                <w:sz w:val="16"/>
                <w:szCs w:val="16"/>
                <w:lang w:val="fr-FR"/>
              </w:rPr>
              <w:pPrChange w:id="20884" w:author="Houyem Rais" w:date="2024-02-22T14:49:00Z">
                <w:pPr>
                  <w:spacing w:before="40" w:after="40"/>
                  <w:jc w:val="center"/>
                </w:pPr>
              </w:pPrChange>
            </w:pPr>
            <w:del w:id="20885" w:author="Houyem Rais" w:date="2024-02-22T14:46:00Z">
              <w:r w:rsidRPr="00D40532" w:rsidDel="00201166">
                <w:rPr>
                  <w:rFonts w:asciiTheme="minorHAnsi" w:hAnsiTheme="minorHAnsi" w:cstheme="minorHAnsi"/>
                  <w:sz w:val="16"/>
                  <w:szCs w:val="16"/>
                </w:rPr>
                <w:delText>428,9</w:delText>
              </w:r>
            </w:del>
          </w:p>
        </w:tc>
        <w:tc>
          <w:tcPr>
            <w:tcW w:w="833" w:type="dxa"/>
            <w:vAlign w:val="center"/>
          </w:tcPr>
          <w:p w14:paraId="1B5C5332" w14:textId="7640B432" w:rsidR="008E0CC5" w:rsidRPr="00D40532" w:rsidDel="00201166" w:rsidRDefault="008E0CC5" w:rsidP="00D62BC5">
            <w:pPr>
              <w:spacing w:before="0" w:after="160"/>
              <w:jc w:val="left"/>
              <w:rPr>
                <w:del w:id="20886" w:author="Houyem Rais" w:date="2024-02-22T14:46:00Z"/>
                <w:rFonts w:asciiTheme="minorHAnsi" w:hAnsiTheme="minorHAnsi" w:cstheme="minorHAnsi"/>
                <w:i/>
                <w:iCs/>
                <w:sz w:val="16"/>
                <w:szCs w:val="16"/>
                <w:lang w:val="fr-FR"/>
              </w:rPr>
              <w:pPrChange w:id="20887" w:author="Houyem Rais" w:date="2024-02-22T14:49:00Z">
                <w:pPr>
                  <w:spacing w:before="40" w:after="40"/>
                  <w:jc w:val="center"/>
                </w:pPr>
              </w:pPrChange>
            </w:pPr>
            <w:del w:id="20888" w:author="Houyem Rais" w:date="2024-02-22T14:46:00Z">
              <w:r w:rsidRPr="00D40532" w:rsidDel="00201166">
                <w:rPr>
                  <w:rFonts w:asciiTheme="minorHAnsi" w:hAnsiTheme="minorHAnsi" w:cstheme="minorHAnsi"/>
                  <w:sz w:val="16"/>
                  <w:szCs w:val="16"/>
                </w:rPr>
                <w:delText>492,4</w:delText>
              </w:r>
            </w:del>
          </w:p>
        </w:tc>
        <w:tc>
          <w:tcPr>
            <w:tcW w:w="981" w:type="dxa"/>
            <w:vAlign w:val="center"/>
          </w:tcPr>
          <w:p w14:paraId="3FF06F32" w14:textId="66483E03" w:rsidR="008E0CC5" w:rsidRPr="00D40532" w:rsidDel="00201166" w:rsidRDefault="008E0CC5" w:rsidP="00D62BC5">
            <w:pPr>
              <w:spacing w:before="0" w:after="160"/>
              <w:jc w:val="left"/>
              <w:rPr>
                <w:del w:id="20889" w:author="Houyem Rais" w:date="2024-02-22T14:46:00Z"/>
                <w:rFonts w:asciiTheme="minorHAnsi" w:hAnsiTheme="minorHAnsi" w:cstheme="minorHAnsi"/>
                <w:i/>
                <w:iCs/>
                <w:sz w:val="16"/>
                <w:szCs w:val="16"/>
                <w:lang w:val="fr-FR"/>
              </w:rPr>
              <w:pPrChange w:id="20890" w:author="Houyem Rais" w:date="2024-02-22T14:49:00Z">
                <w:pPr>
                  <w:spacing w:before="40" w:after="40"/>
                  <w:jc w:val="center"/>
                </w:pPr>
              </w:pPrChange>
            </w:pPr>
            <w:del w:id="20891" w:author="Houyem Rais" w:date="2024-02-22T14:46:00Z">
              <w:r w:rsidRPr="00D40532" w:rsidDel="00201166">
                <w:rPr>
                  <w:rFonts w:asciiTheme="minorHAnsi" w:hAnsiTheme="minorHAnsi" w:cstheme="minorHAnsi"/>
                  <w:sz w:val="16"/>
                  <w:szCs w:val="16"/>
                </w:rPr>
                <w:delText>-517,3</w:delText>
              </w:r>
            </w:del>
          </w:p>
        </w:tc>
        <w:tc>
          <w:tcPr>
            <w:tcW w:w="919" w:type="dxa"/>
            <w:vAlign w:val="center"/>
          </w:tcPr>
          <w:p w14:paraId="05E69654" w14:textId="543DE769" w:rsidR="008E0CC5" w:rsidRPr="00D40532" w:rsidDel="00201166" w:rsidRDefault="008E0CC5" w:rsidP="00D62BC5">
            <w:pPr>
              <w:spacing w:before="0" w:after="160"/>
              <w:jc w:val="left"/>
              <w:rPr>
                <w:del w:id="20892" w:author="Houyem Rais" w:date="2024-02-22T14:46:00Z"/>
                <w:rFonts w:asciiTheme="minorHAnsi" w:hAnsiTheme="minorHAnsi" w:cstheme="minorHAnsi"/>
                <w:i/>
                <w:iCs/>
                <w:sz w:val="16"/>
                <w:szCs w:val="16"/>
                <w:lang w:val="fr-FR"/>
              </w:rPr>
              <w:pPrChange w:id="20893" w:author="Houyem Rais" w:date="2024-02-22T14:49:00Z">
                <w:pPr>
                  <w:spacing w:before="40" w:after="40"/>
                  <w:jc w:val="center"/>
                </w:pPr>
              </w:pPrChange>
            </w:pPr>
            <w:del w:id="20894" w:author="Houyem Rais" w:date="2024-02-22T14:46:00Z">
              <w:r w:rsidRPr="00D40532" w:rsidDel="00201166">
                <w:rPr>
                  <w:rFonts w:asciiTheme="minorHAnsi" w:hAnsiTheme="minorHAnsi" w:cstheme="minorHAnsi"/>
                  <w:sz w:val="16"/>
                  <w:szCs w:val="16"/>
                </w:rPr>
                <w:delText>586,2</w:delText>
              </w:r>
            </w:del>
          </w:p>
        </w:tc>
        <w:tc>
          <w:tcPr>
            <w:tcW w:w="879" w:type="dxa"/>
            <w:vAlign w:val="center"/>
          </w:tcPr>
          <w:p w14:paraId="7A21BABA" w14:textId="63371C76" w:rsidR="008E0CC5" w:rsidRPr="00D40532" w:rsidDel="00201166" w:rsidRDefault="008E0CC5" w:rsidP="00D62BC5">
            <w:pPr>
              <w:spacing w:before="0" w:after="160"/>
              <w:jc w:val="left"/>
              <w:rPr>
                <w:del w:id="20895" w:author="Houyem Rais" w:date="2024-02-22T14:46:00Z"/>
                <w:rFonts w:asciiTheme="minorHAnsi" w:hAnsiTheme="minorHAnsi" w:cstheme="minorHAnsi"/>
                <w:i/>
                <w:iCs/>
                <w:sz w:val="16"/>
                <w:szCs w:val="16"/>
                <w:lang w:val="fr-FR"/>
              </w:rPr>
              <w:pPrChange w:id="20896" w:author="Houyem Rais" w:date="2024-02-22T14:49:00Z">
                <w:pPr>
                  <w:spacing w:before="40" w:after="40"/>
                  <w:jc w:val="center"/>
                </w:pPr>
              </w:pPrChange>
            </w:pPr>
            <w:del w:id="20897" w:author="Houyem Rais" w:date="2024-02-22T14:46:00Z">
              <w:r w:rsidRPr="00D40532" w:rsidDel="00201166">
                <w:rPr>
                  <w:rFonts w:asciiTheme="minorHAnsi" w:hAnsiTheme="minorHAnsi" w:cstheme="minorHAnsi"/>
                  <w:sz w:val="16"/>
                  <w:szCs w:val="16"/>
                </w:rPr>
                <w:delText>182,3</w:delText>
              </w:r>
            </w:del>
          </w:p>
        </w:tc>
      </w:tr>
      <w:tr w:rsidR="008E0CC5" w:rsidRPr="00D40532" w:rsidDel="00201166" w14:paraId="7EF1D8A0" w14:textId="7DA76AF7" w:rsidTr="000D37D4">
        <w:trPr>
          <w:del w:id="20898" w:author="Houyem Rais" w:date="2024-02-22T14:46:00Z"/>
        </w:trPr>
        <w:tc>
          <w:tcPr>
            <w:tcW w:w="3896" w:type="dxa"/>
            <w:vAlign w:val="center"/>
          </w:tcPr>
          <w:p w14:paraId="18D3E2BC" w14:textId="2246E3C5" w:rsidR="008E0CC5" w:rsidRPr="00D40532" w:rsidDel="00201166" w:rsidRDefault="008E0CC5" w:rsidP="00D62BC5">
            <w:pPr>
              <w:spacing w:before="0" w:after="160"/>
              <w:jc w:val="left"/>
              <w:rPr>
                <w:del w:id="20899" w:author="Houyem Rais" w:date="2024-02-22T14:46:00Z"/>
                <w:rFonts w:asciiTheme="minorHAnsi" w:hAnsiTheme="minorHAnsi" w:cstheme="minorHAnsi"/>
                <w:sz w:val="16"/>
                <w:szCs w:val="16"/>
                <w:lang w:val="fr-FR"/>
              </w:rPr>
              <w:pPrChange w:id="20900" w:author="Houyem Rais" w:date="2024-02-22T14:49:00Z">
                <w:pPr>
                  <w:spacing w:before="40" w:after="40"/>
                </w:pPr>
              </w:pPrChange>
            </w:pPr>
            <w:del w:id="20901" w:author="Houyem Rais" w:date="2024-02-22T14:46:00Z">
              <w:r w:rsidRPr="00D40532" w:rsidDel="00201166">
                <w:rPr>
                  <w:rFonts w:asciiTheme="minorHAnsi" w:hAnsiTheme="minorHAnsi" w:cstheme="minorHAnsi"/>
                  <w:sz w:val="16"/>
                  <w:szCs w:val="16"/>
                  <w:lang w:val="fr-FR"/>
                </w:rPr>
                <w:delText>VAN des risques</w:delText>
              </w:r>
            </w:del>
          </w:p>
        </w:tc>
        <w:tc>
          <w:tcPr>
            <w:tcW w:w="833" w:type="dxa"/>
            <w:vAlign w:val="center"/>
          </w:tcPr>
          <w:p w14:paraId="13ADFF9F" w14:textId="5E3C3813" w:rsidR="008E0CC5" w:rsidRPr="00D40532" w:rsidDel="00201166" w:rsidRDefault="008E0CC5" w:rsidP="00D62BC5">
            <w:pPr>
              <w:spacing w:before="0" w:after="160"/>
              <w:jc w:val="left"/>
              <w:rPr>
                <w:del w:id="20902" w:author="Houyem Rais" w:date="2024-02-22T14:46:00Z"/>
                <w:rFonts w:asciiTheme="minorHAnsi" w:hAnsiTheme="minorHAnsi" w:cstheme="minorHAnsi"/>
                <w:sz w:val="16"/>
                <w:szCs w:val="16"/>
                <w:lang w:val="fr-FR"/>
              </w:rPr>
              <w:pPrChange w:id="20903" w:author="Houyem Rais" w:date="2024-02-22T14:49:00Z">
                <w:pPr>
                  <w:spacing w:before="40" w:after="40"/>
                  <w:jc w:val="center"/>
                </w:pPr>
              </w:pPrChange>
            </w:pPr>
            <w:del w:id="20904" w:author="Houyem Rais" w:date="2024-02-22T14:46:00Z">
              <w:r w:rsidRPr="00D40532" w:rsidDel="00201166">
                <w:rPr>
                  <w:rFonts w:asciiTheme="minorHAnsi" w:hAnsiTheme="minorHAnsi" w:cstheme="minorHAnsi"/>
                  <w:sz w:val="16"/>
                  <w:szCs w:val="16"/>
                </w:rPr>
                <w:delText>-626,8</w:delText>
              </w:r>
            </w:del>
          </w:p>
        </w:tc>
        <w:tc>
          <w:tcPr>
            <w:tcW w:w="834" w:type="dxa"/>
            <w:vAlign w:val="center"/>
          </w:tcPr>
          <w:p w14:paraId="15342884" w14:textId="01898E70" w:rsidR="008E0CC5" w:rsidRPr="00D40532" w:rsidDel="00201166" w:rsidRDefault="008E0CC5" w:rsidP="00D62BC5">
            <w:pPr>
              <w:spacing w:before="0" w:after="160"/>
              <w:jc w:val="left"/>
              <w:rPr>
                <w:del w:id="20905" w:author="Houyem Rais" w:date="2024-02-22T14:46:00Z"/>
                <w:rFonts w:asciiTheme="minorHAnsi" w:hAnsiTheme="minorHAnsi" w:cstheme="minorHAnsi"/>
                <w:sz w:val="16"/>
                <w:szCs w:val="16"/>
                <w:lang w:val="fr-FR"/>
              </w:rPr>
              <w:pPrChange w:id="20906" w:author="Houyem Rais" w:date="2024-02-22T14:49:00Z">
                <w:pPr>
                  <w:spacing w:before="40" w:after="40"/>
                  <w:jc w:val="center"/>
                </w:pPr>
              </w:pPrChange>
            </w:pPr>
            <w:del w:id="20907" w:author="Houyem Rais" w:date="2024-02-22T14:46:00Z">
              <w:r w:rsidRPr="00D40532" w:rsidDel="00201166">
                <w:rPr>
                  <w:rFonts w:asciiTheme="minorHAnsi" w:hAnsiTheme="minorHAnsi" w:cstheme="minorHAnsi"/>
                  <w:sz w:val="16"/>
                  <w:szCs w:val="16"/>
                </w:rPr>
                <w:delText>-797,9</w:delText>
              </w:r>
            </w:del>
          </w:p>
        </w:tc>
        <w:tc>
          <w:tcPr>
            <w:tcW w:w="833" w:type="dxa"/>
            <w:vAlign w:val="center"/>
          </w:tcPr>
          <w:p w14:paraId="0D031ACF" w14:textId="092D30C3" w:rsidR="008E0CC5" w:rsidRPr="00D40532" w:rsidDel="00201166" w:rsidRDefault="008E0CC5" w:rsidP="00D62BC5">
            <w:pPr>
              <w:spacing w:before="0" w:after="160"/>
              <w:jc w:val="left"/>
              <w:rPr>
                <w:del w:id="20908" w:author="Houyem Rais" w:date="2024-02-22T14:46:00Z"/>
                <w:rFonts w:asciiTheme="minorHAnsi" w:hAnsiTheme="minorHAnsi" w:cstheme="minorHAnsi"/>
                <w:sz w:val="16"/>
                <w:szCs w:val="16"/>
                <w:lang w:val="fr-FR"/>
              </w:rPr>
              <w:pPrChange w:id="20909" w:author="Houyem Rais" w:date="2024-02-22T14:49:00Z">
                <w:pPr>
                  <w:spacing w:before="40" w:after="40"/>
                  <w:jc w:val="center"/>
                </w:pPr>
              </w:pPrChange>
            </w:pPr>
            <w:del w:id="20910" w:author="Houyem Rais" w:date="2024-02-22T14:46:00Z">
              <w:r w:rsidRPr="00D40532" w:rsidDel="00201166">
                <w:rPr>
                  <w:rFonts w:asciiTheme="minorHAnsi" w:hAnsiTheme="minorHAnsi" w:cstheme="minorHAnsi"/>
                  <w:sz w:val="16"/>
                  <w:szCs w:val="16"/>
                </w:rPr>
                <w:delText>-558,8</w:delText>
              </w:r>
            </w:del>
          </w:p>
        </w:tc>
        <w:tc>
          <w:tcPr>
            <w:tcW w:w="981" w:type="dxa"/>
            <w:vAlign w:val="center"/>
          </w:tcPr>
          <w:p w14:paraId="4B283C48" w14:textId="15DFD329" w:rsidR="008E0CC5" w:rsidRPr="00D40532" w:rsidDel="00201166" w:rsidRDefault="008E0CC5" w:rsidP="00D62BC5">
            <w:pPr>
              <w:spacing w:before="0" w:after="160"/>
              <w:jc w:val="left"/>
              <w:rPr>
                <w:del w:id="20911" w:author="Houyem Rais" w:date="2024-02-22T14:46:00Z"/>
                <w:rFonts w:asciiTheme="minorHAnsi" w:hAnsiTheme="minorHAnsi" w:cstheme="minorHAnsi"/>
                <w:sz w:val="16"/>
                <w:szCs w:val="16"/>
                <w:lang w:val="fr-FR"/>
              </w:rPr>
              <w:pPrChange w:id="20912" w:author="Houyem Rais" w:date="2024-02-22T14:49:00Z">
                <w:pPr>
                  <w:spacing w:before="40" w:after="40"/>
                  <w:jc w:val="center"/>
                </w:pPr>
              </w:pPrChange>
            </w:pPr>
            <w:del w:id="20913" w:author="Houyem Rais" w:date="2024-02-22T14:46:00Z">
              <w:r w:rsidRPr="00D40532" w:rsidDel="00201166">
                <w:rPr>
                  <w:rFonts w:asciiTheme="minorHAnsi" w:hAnsiTheme="minorHAnsi" w:cstheme="minorHAnsi"/>
                  <w:sz w:val="16"/>
                  <w:szCs w:val="16"/>
                </w:rPr>
                <w:delText>-523,2</w:delText>
              </w:r>
            </w:del>
          </w:p>
        </w:tc>
        <w:tc>
          <w:tcPr>
            <w:tcW w:w="919" w:type="dxa"/>
            <w:vAlign w:val="center"/>
          </w:tcPr>
          <w:p w14:paraId="619D8220" w14:textId="1917D820" w:rsidR="008E0CC5" w:rsidRPr="00D40532" w:rsidDel="00201166" w:rsidRDefault="008E0CC5" w:rsidP="00D62BC5">
            <w:pPr>
              <w:spacing w:before="0" w:after="160"/>
              <w:jc w:val="left"/>
              <w:rPr>
                <w:del w:id="20914" w:author="Houyem Rais" w:date="2024-02-22T14:46:00Z"/>
                <w:rFonts w:asciiTheme="minorHAnsi" w:hAnsiTheme="minorHAnsi" w:cstheme="minorHAnsi"/>
                <w:sz w:val="16"/>
                <w:szCs w:val="16"/>
                <w:lang w:val="fr-FR"/>
              </w:rPr>
              <w:pPrChange w:id="20915" w:author="Houyem Rais" w:date="2024-02-22T14:49:00Z">
                <w:pPr>
                  <w:spacing w:before="40" w:after="40"/>
                  <w:jc w:val="center"/>
                </w:pPr>
              </w:pPrChange>
            </w:pPr>
            <w:del w:id="20916" w:author="Houyem Rais" w:date="2024-02-22T14:46:00Z">
              <w:r w:rsidRPr="00D40532" w:rsidDel="00201166">
                <w:rPr>
                  <w:rFonts w:asciiTheme="minorHAnsi" w:hAnsiTheme="minorHAnsi" w:cstheme="minorHAnsi"/>
                  <w:sz w:val="16"/>
                  <w:szCs w:val="16"/>
                </w:rPr>
                <w:delText>-624,6</w:delText>
              </w:r>
            </w:del>
          </w:p>
        </w:tc>
        <w:tc>
          <w:tcPr>
            <w:tcW w:w="879" w:type="dxa"/>
            <w:vAlign w:val="center"/>
          </w:tcPr>
          <w:p w14:paraId="7295FC02" w14:textId="01A6F8E7" w:rsidR="008E0CC5" w:rsidRPr="00D40532" w:rsidDel="00201166" w:rsidRDefault="008E0CC5" w:rsidP="00D62BC5">
            <w:pPr>
              <w:spacing w:before="0" w:after="160"/>
              <w:jc w:val="left"/>
              <w:rPr>
                <w:del w:id="20917" w:author="Houyem Rais" w:date="2024-02-22T14:46:00Z"/>
                <w:rFonts w:asciiTheme="minorHAnsi" w:hAnsiTheme="minorHAnsi" w:cstheme="minorHAnsi"/>
                <w:sz w:val="16"/>
                <w:szCs w:val="16"/>
                <w:lang w:val="fr-FR"/>
              </w:rPr>
              <w:pPrChange w:id="20918" w:author="Houyem Rais" w:date="2024-02-22T14:49:00Z">
                <w:pPr>
                  <w:spacing w:before="40" w:after="40"/>
                  <w:jc w:val="center"/>
                </w:pPr>
              </w:pPrChange>
            </w:pPr>
            <w:del w:id="20919" w:author="Houyem Rais" w:date="2024-02-22T14:46:00Z">
              <w:r w:rsidRPr="00D40532" w:rsidDel="00201166">
                <w:rPr>
                  <w:rFonts w:asciiTheme="minorHAnsi" w:hAnsiTheme="minorHAnsi" w:cstheme="minorHAnsi"/>
                  <w:sz w:val="16"/>
                  <w:szCs w:val="16"/>
                </w:rPr>
                <w:delText>-579,1</w:delText>
              </w:r>
            </w:del>
          </w:p>
        </w:tc>
      </w:tr>
      <w:tr w:rsidR="008E0CC5" w:rsidRPr="00D40532" w:rsidDel="00201166" w14:paraId="749BD7FD" w14:textId="2F95AEE9" w:rsidTr="000D37D4">
        <w:trPr>
          <w:del w:id="20920" w:author="Houyem Rais" w:date="2024-02-22T14:46:00Z"/>
        </w:trPr>
        <w:tc>
          <w:tcPr>
            <w:tcW w:w="3896" w:type="dxa"/>
            <w:vAlign w:val="center"/>
          </w:tcPr>
          <w:p w14:paraId="1F1074BA" w14:textId="3E37997E" w:rsidR="008E0CC5" w:rsidRPr="00D40532" w:rsidDel="00201166" w:rsidRDefault="008E0CC5" w:rsidP="00D62BC5">
            <w:pPr>
              <w:spacing w:before="0" w:after="160"/>
              <w:jc w:val="left"/>
              <w:rPr>
                <w:del w:id="20921" w:author="Houyem Rais" w:date="2024-02-22T14:46:00Z"/>
                <w:rFonts w:asciiTheme="minorHAnsi" w:hAnsiTheme="minorHAnsi" w:cstheme="minorHAnsi"/>
                <w:sz w:val="16"/>
                <w:szCs w:val="16"/>
                <w:lang w:val="fr-FR"/>
              </w:rPr>
              <w:pPrChange w:id="20922" w:author="Houyem Rais" w:date="2024-02-22T14:49:00Z">
                <w:pPr>
                  <w:spacing w:before="40" w:after="40"/>
                </w:pPr>
              </w:pPrChange>
            </w:pPr>
            <w:del w:id="20923" w:author="Houyem Rais" w:date="2024-02-22T14:46:00Z">
              <w:r w:rsidRPr="00D40532" w:rsidDel="00201166">
                <w:rPr>
                  <w:rFonts w:asciiTheme="minorHAnsi" w:hAnsiTheme="minorHAnsi" w:cstheme="minorHAnsi"/>
                  <w:b/>
                  <w:bCs/>
                  <w:sz w:val="16"/>
                  <w:szCs w:val="16"/>
                  <w:lang w:val="fr-FR"/>
                </w:rPr>
                <w:delText>VAN pour le secteur public - Avec risques</w:delText>
              </w:r>
            </w:del>
          </w:p>
        </w:tc>
        <w:tc>
          <w:tcPr>
            <w:tcW w:w="833" w:type="dxa"/>
            <w:vAlign w:val="center"/>
          </w:tcPr>
          <w:p w14:paraId="555ACE1F" w14:textId="385CC4F5" w:rsidR="008E0CC5" w:rsidRPr="00D40532" w:rsidDel="00201166" w:rsidRDefault="008E0CC5" w:rsidP="00D62BC5">
            <w:pPr>
              <w:spacing w:before="0" w:after="160"/>
              <w:jc w:val="left"/>
              <w:rPr>
                <w:del w:id="20924" w:author="Houyem Rais" w:date="2024-02-22T14:46:00Z"/>
                <w:rFonts w:asciiTheme="minorHAnsi" w:hAnsiTheme="minorHAnsi" w:cstheme="minorHAnsi"/>
                <w:sz w:val="16"/>
                <w:szCs w:val="16"/>
                <w:lang w:val="fr-FR"/>
              </w:rPr>
              <w:pPrChange w:id="20925" w:author="Houyem Rais" w:date="2024-02-22T14:49:00Z">
                <w:pPr>
                  <w:spacing w:before="40" w:after="40"/>
                  <w:jc w:val="center"/>
                </w:pPr>
              </w:pPrChange>
            </w:pPr>
            <w:del w:id="20926" w:author="Houyem Rais" w:date="2024-02-22T14:46:00Z">
              <w:r w:rsidRPr="00D40532" w:rsidDel="00201166">
                <w:rPr>
                  <w:rFonts w:asciiTheme="minorHAnsi" w:hAnsiTheme="minorHAnsi" w:cstheme="minorHAnsi"/>
                  <w:sz w:val="16"/>
                  <w:szCs w:val="16"/>
                </w:rPr>
                <w:delText>-82,5</w:delText>
              </w:r>
            </w:del>
          </w:p>
        </w:tc>
        <w:tc>
          <w:tcPr>
            <w:tcW w:w="834" w:type="dxa"/>
            <w:vAlign w:val="center"/>
          </w:tcPr>
          <w:p w14:paraId="17A27134" w14:textId="50606C6B" w:rsidR="008E0CC5" w:rsidRPr="00D40532" w:rsidDel="00201166" w:rsidRDefault="008E0CC5" w:rsidP="00D62BC5">
            <w:pPr>
              <w:spacing w:before="0" w:after="160"/>
              <w:jc w:val="left"/>
              <w:rPr>
                <w:del w:id="20927" w:author="Houyem Rais" w:date="2024-02-22T14:46:00Z"/>
                <w:rFonts w:asciiTheme="minorHAnsi" w:hAnsiTheme="minorHAnsi" w:cstheme="minorHAnsi"/>
                <w:sz w:val="16"/>
                <w:szCs w:val="16"/>
                <w:lang w:val="fr-FR"/>
              </w:rPr>
              <w:pPrChange w:id="20928" w:author="Houyem Rais" w:date="2024-02-22T14:49:00Z">
                <w:pPr>
                  <w:spacing w:before="40" w:after="40"/>
                  <w:jc w:val="center"/>
                </w:pPr>
              </w:pPrChange>
            </w:pPr>
            <w:del w:id="20929" w:author="Houyem Rais" w:date="2024-02-22T14:46:00Z">
              <w:r w:rsidRPr="00D40532" w:rsidDel="00201166">
                <w:rPr>
                  <w:rFonts w:asciiTheme="minorHAnsi" w:hAnsiTheme="minorHAnsi" w:cstheme="minorHAnsi"/>
                  <w:sz w:val="16"/>
                  <w:szCs w:val="16"/>
                </w:rPr>
                <w:delText>-369,0</w:delText>
              </w:r>
            </w:del>
          </w:p>
        </w:tc>
        <w:tc>
          <w:tcPr>
            <w:tcW w:w="833" w:type="dxa"/>
            <w:vAlign w:val="center"/>
          </w:tcPr>
          <w:p w14:paraId="4DDD879F" w14:textId="1CD9C6D8" w:rsidR="008E0CC5" w:rsidRPr="00D40532" w:rsidDel="00201166" w:rsidRDefault="008E0CC5" w:rsidP="00D62BC5">
            <w:pPr>
              <w:spacing w:before="0" w:after="160"/>
              <w:jc w:val="left"/>
              <w:rPr>
                <w:del w:id="20930" w:author="Houyem Rais" w:date="2024-02-22T14:46:00Z"/>
                <w:rFonts w:asciiTheme="minorHAnsi" w:hAnsiTheme="minorHAnsi" w:cstheme="minorHAnsi"/>
                <w:sz w:val="16"/>
                <w:szCs w:val="16"/>
                <w:lang w:val="fr-FR"/>
              </w:rPr>
              <w:pPrChange w:id="20931" w:author="Houyem Rais" w:date="2024-02-22T14:49:00Z">
                <w:pPr>
                  <w:spacing w:before="40" w:after="40"/>
                  <w:jc w:val="center"/>
                </w:pPr>
              </w:pPrChange>
            </w:pPr>
            <w:del w:id="20932" w:author="Houyem Rais" w:date="2024-02-22T14:46:00Z">
              <w:r w:rsidRPr="00D40532" w:rsidDel="00201166">
                <w:rPr>
                  <w:rFonts w:asciiTheme="minorHAnsi" w:hAnsiTheme="minorHAnsi" w:cstheme="minorHAnsi"/>
                  <w:sz w:val="16"/>
                  <w:szCs w:val="16"/>
                </w:rPr>
                <w:delText>-66,3</w:delText>
              </w:r>
            </w:del>
          </w:p>
        </w:tc>
        <w:tc>
          <w:tcPr>
            <w:tcW w:w="981" w:type="dxa"/>
            <w:vAlign w:val="center"/>
          </w:tcPr>
          <w:p w14:paraId="46A8AD49" w14:textId="562C16F6" w:rsidR="008E0CC5" w:rsidRPr="00D40532" w:rsidDel="00201166" w:rsidRDefault="008E0CC5" w:rsidP="00D62BC5">
            <w:pPr>
              <w:spacing w:before="0" w:after="160"/>
              <w:jc w:val="left"/>
              <w:rPr>
                <w:del w:id="20933" w:author="Houyem Rais" w:date="2024-02-22T14:46:00Z"/>
                <w:rFonts w:asciiTheme="minorHAnsi" w:hAnsiTheme="minorHAnsi" w:cstheme="minorHAnsi"/>
                <w:sz w:val="16"/>
                <w:szCs w:val="16"/>
                <w:lang w:val="fr-FR"/>
              </w:rPr>
              <w:pPrChange w:id="20934" w:author="Houyem Rais" w:date="2024-02-22T14:49:00Z">
                <w:pPr>
                  <w:spacing w:before="40" w:after="40"/>
                  <w:jc w:val="center"/>
                </w:pPr>
              </w:pPrChange>
            </w:pPr>
            <w:del w:id="20935" w:author="Houyem Rais" w:date="2024-02-22T14:46:00Z">
              <w:r w:rsidRPr="00D40532" w:rsidDel="00201166">
                <w:rPr>
                  <w:rFonts w:asciiTheme="minorHAnsi" w:hAnsiTheme="minorHAnsi" w:cstheme="minorHAnsi"/>
                  <w:sz w:val="16"/>
                  <w:szCs w:val="16"/>
                </w:rPr>
                <w:delText>-1040,5</w:delText>
              </w:r>
            </w:del>
          </w:p>
        </w:tc>
        <w:tc>
          <w:tcPr>
            <w:tcW w:w="919" w:type="dxa"/>
            <w:vAlign w:val="center"/>
          </w:tcPr>
          <w:p w14:paraId="500CB125" w14:textId="7C7FC00B" w:rsidR="008E0CC5" w:rsidRPr="00D40532" w:rsidDel="00201166" w:rsidRDefault="008E0CC5" w:rsidP="00D62BC5">
            <w:pPr>
              <w:spacing w:before="0" w:after="160"/>
              <w:jc w:val="left"/>
              <w:rPr>
                <w:del w:id="20936" w:author="Houyem Rais" w:date="2024-02-22T14:46:00Z"/>
                <w:rFonts w:asciiTheme="minorHAnsi" w:hAnsiTheme="minorHAnsi" w:cstheme="minorHAnsi"/>
                <w:sz w:val="16"/>
                <w:szCs w:val="16"/>
                <w:lang w:val="fr-FR"/>
              </w:rPr>
              <w:pPrChange w:id="20937" w:author="Houyem Rais" w:date="2024-02-22T14:49:00Z">
                <w:pPr>
                  <w:spacing w:before="40" w:after="40"/>
                  <w:jc w:val="center"/>
                </w:pPr>
              </w:pPrChange>
            </w:pPr>
            <w:del w:id="20938" w:author="Houyem Rais" w:date="2024-02-22T14:46:00Z">
              <w:r w:rsidRPr="00D40532" w:rsidDel="00201166">
                <w:rPr>
                  <w:rFonts w:asciiTheme="minorHAnsi" w:hAnsiTheme="minorHAnsi" w:cstheme="minorHAnsi"/>
                  <w:sz w:val="16"/>
                  <w:szCs w:val="16"/>
                </w:rPr>
                <w:delText>-38,4</w:delText>
              </w:r>
            </w:del>
          </w:p>
        </w:tc>
        <w:tc>
          <w:tcPr>
            <w:tcW w:w="879" w:type="dxa"/>
            <w:vAlign w:val="center"/>
          </w:tcPr>
          <w:p w14:paraId="11F4BA4D" w14:textId="6BBF93CA" w:rsidR="008E0CC5" w:rsidRPr="00D40532" w:rsidDel="00201166" w:rsidRDefault="008E0CC5" w:rsidP="00D62BC5">
            <w:pPr>
              <w:spacing w:before="0" w:after="160"/>
              <w:jc w:val="left"/>
              <w:rPr>
                <w:del w:id="20939" w:author="Houyem Rais" w:date="2024-02-22T14:46:00Z"/>
                <w:rFonts w:asciiTheme="minorHAnsi" w:hAnsiTheme="minorHAnsi" w:cstheme="minorHAnsi"/>
                <w:sz w:val="16"/>
                <w:szCs w:val="16"/>
                <w:lang w:val="fr-FR"/>
              </w:rPr>
              <w:pPrChange w:id="20940" w:author="Houyem Rais" w:date="2024-02-22T14:49:00Z">
                <w:pPr>
                  <w:spacing w:before="40" w:after="40"/>
                  <w:jc w:val="center"/>
                </w:pPr>
              </w:pPrChange>
            </w:pPr>
            <w:del w:id="20941" w:author="Houyem Rais" w:date="2024-02-22T14:46:00Z">
              <w:r w:rsidRPr="00D40532" w:rsidDel="00201166">
                <w:rPr>
                  <w:rFonts w:asciiTheme="minorHAnsi" w:hAnsiTheme="minorHAnsi" w:cstheme="minorHAnsi"/>
                  <w:sz w:val="16"/>
                  <w:szCs w:val="16"/>
                </w:rPr>
                <w:delText>-396,8</w:delText>
              </w:r>
            </w:del>
          </w:p>
        </w:tc>
      </w:tr>
      <w:tr w:rsidR="008E0CC5" w:rsidRPr="00D40532" w:rsidDel="00201166" w14:paraId="4CF8A83F" w14:textId="4AB99807" w:rsidTr="000D37D4">
        <w:trPr>
          <w:del w:id="20942" w:author="Houyem Rais" w:date="2024-02-22T14:46:00Z"/>
        </w:trPr>
        <w:tc>
          <w:tcPr>
            <w:tcW w:w="3896" w:type="dxa"/>
            <w:vAlign w:val="center"/>
          </w:tcPr>
          <w:p w14:paraId="48E0889F" w14:textId="3F3A5F00" w:rsidR="008E0CC5" w:rsidRPr="00D40532" w:rsidDel="00201166" w:rsidRDefault="008E0CC5" w:rsidP="00D62BC5">
            <w:pPr>
              <w:spacing w:before="0" w:after="160"/>
              <w:jc w:val="left"/>
              <w:rPr>
                <w:del w:id="20943" w:author="Houyem Rais" w:date="2024-02-22T14:46:00Z"/>
                <w:rFonts w:asciiTheme="minorHAnsi" w:hAnsiTheme="minorHAnsi" w:cstheme="minorHAnsi"/>
                <w:sz w:val="16"/>
                <w:szCs w:val="16"/>
                <w:lang w:val="fr-FR"/>
              </w:rPr>
              <w:pPrChange w:id="20944" w:author="Houyem Rais" w:date="2024-02-22T14:49:00Z">
                <w:pPr>
                  <w:spacing w:before="40" w:after="40"/>
                </w:pPr>
              </w:pPrChange>
            </w:pPr>
            <w:del w:id="20945" w:author="Houyem Rais" w:date="2024-02-22T14:46:00Z">
              <w:r w:rsidRPr="00D40532" w:rsidDel="00201166">
                <w:rPr>
                  <w:rFonts w:asciiTheme="minorHAnsi" w:hAnsiTheme="minorHAnsi" w:cstheme="minorHAnsi"/>
                  <w:sz w:val="16"/>
                  <w:szCs w:val="16"/>
                  <w:lang w:val="fr-FR"/>
                </w:rPr>
                <w:delText>Value for Money</w:delText>
              </w:r>
            </w:del>
          </w:p>
        </w:tc>
        <w:tc>
          <w:tcPr>
            <w:tcW w:w="833" w:type="dxa"/>
            <w:vAlign w:val="center"/>
          </w:tcPr>
          <w:p w14:paraId="68E6178C" w14:textId="73C94400" w:rsidR="008E0CC5" w:rsidRPr="00D40532" w:rsidDel="00201166" w:rsidRDefault="008E0CC5" w:rsidP="00D62BC5">
            <w:pPr>
              <w:spacing w:before="0" w:after="160"/>
              <w:jc w:val="left"/>
              <w:rPr>
                <w:del w:id="20946" w:author="Houyem Rais" w:date="2024-02-22T14:46:00Z"/>
                <w:rFonts w:asciiTheme="minorHAnsi" w:hAnsiTheme="minorHAnsi" w:cstheme="minorHAnsi"/>
                <w:b/>
                <w:bCs/>
                <w:color w:val="963634"/>
                <w:sz w:val="16"/>
                <w:szCs w:val="16"/>
                <w:lang w:val="fr-FR"/>
              </w:rPr>
              <w:pPrChange w:id="20947" w:author="Houyem Rais" w:date="2024-02-22T14:49:00Z">
                <w:pPr>
                  <w:spacing w:before="40" w:after="40"/>
                  <w:jc w:val="center"/>
                </w:pPr>
              </w:pPrChange>
            </w:pPr>
            <w:del w:id="20948" w:author="Houyem Rais" w:date="2024-02-22T14:46:00Z">
              <w:r w:rsidRPr="00D40532" w:rsidDel="00201166">
                <w:rPr>
                  <w:rFonts w:asciiTheme="minorHAnsi" w:hAnsiTheme="minorHAnsi" w:cstheme="minorHAnsi"/>
                  <w:sz w:val="16"/>
                  <w:szCs w:val="16"/>
                </w:rPr>
                <w:delText>371,9</w:delText>
              </w:r>
            </w:del>
          </w:p>
        </w:tc>
        <w:tc>
          <w:tcPr>
            <w:tcW w:w="834" w:type="dxa"/>
            <w:vAlign w:val="center"/>
          </w:tcPr>
          <w:p w14:paraId="5E224341" w14:textId="17E88D93" w:rsidR="008E0CC5" w:rsidRPr="00D40532" w:rsidDel="00201166" w:rsidRDefault="008E0CC5" w:rsidP="00D62BC5">
            <w:pPr>
              <w:spacing w:before="0" w:after="160"/>
              <w:jc w:val="left"/>
              <w:rPr>
                <w:del w:id="20949" w:author="Houyem Rais" w:date="2024-02-22T14:46:00Z"/>
                <w:rFonts w:asciiTheme="minorHAnsi" w:hAnsiTheme="minorHAnsi" w:cstheme="minorHAnsi"/>
                <w:b/>
                <w:bCs/>
                <w:color w:val="963634"/>
                <w:sz w:val="16"/>
                <w:szCs w:val="16"/>
                <w:lang w:val="fr-FR"/>
              </w:rPr>
              <w:pPrChange w:id="20950" w:author="Houyem Rais" w:date="2024-02-22T14:49:00Z">
                <w:pPr>
                  <w:spacing w:before="40" w:after="40"/>
                  <w:jc w:val="center"/>
                </w:pPr>
              </w:pPrChange>
            </w:pPr>
            <w:del w:id="20951" w:author="Houyem Rais" w:date="2024-02-22T14:46:00Z">
              <w:r w:rsidRPr="00D40532" w:rsidDel="00201166">
                <w:rPr>
                  <w:rFonts w:asciiTheme="minorHAnsi" w:hAnsiTheme="minorHAnsi" w:cstheme="minorHAnsi"/>
                  <w:sz w:val="16"/>
                  <w:szCs w:val="16"/>
                </w:rPr>
                <w:delText>447,5</w:delText>
              </w:r>
            </w:del>
          </w:p>
        </w:tc>
        <w:tc>
          <w:tcPr>
            <w:tcW w:w="833" w:type="dxa"/>
            <w:vAlign w:val="center"/>
          </w:tcPr>
          <w:p w14:paraId="637AF5F1" w14:textId="4696763B" w:rsidR="008E0CC5" w:rsidRPr="00D40532" w:rsidDel="00201166" w:rsidRDefault="008E0CC5" w:rsidP="00D62BC5">
            <w:pPr>
              <w:spacing w:before="0" w:after="160"/>
              <w:jc w:val="left"/>
              <w:rPr>
                <w:del w:id="20952" w:author="Houyem Rais" w:date="2024-02-22T14:46:00Z"/>
                <w:rFonts w:asciiTheme="minorHAnsi" w:hAnsiTheme="minorHAnsi" w:cstheme="minorHAnsi"/>
                <w:b/>
                <w:bCs/>
                <w:color w:val="963634"/>
                <w:sz w:val="16"/>
                <w:szCs w:val="16"/>
                <w:lang w:val="fr-FR"/>
              </w:rPr>
              <w:pPrChange w:id="20953" w:author="Houyem Rais" w:date="2024-02-22T14:49:00Z">
                <w:pPr>
                  <w:spacing w:before="40" w:after="40"/>
                  <w:jc w:val="center"/>
                </w:pPr>
              </w:pPrChange>
            </w:pPr>
            <w:del w:id="20954" w:author="Houyem Rais" w:date="2024-02-22T14:46:00Z">
              <w:r w:rsidRPr="00D40532" w:rsidDel="00201166">
                <w:rPr>
                  <w:rFonts w:asciiTheme="minorHAnsi" w:hAnsiTheme="minorHAnsi" w:cstheme="minorHAnsi"/>
                  <w:sz w:val="16"/>
                  <w:szCs w:val="16"/>
                </w:rPr>
                <w:delText>356,8</w:delText>
              </w:r>
            </w:del>
          </w:p>
        </w:tc>
        <w:tc>
          <w:tcPr>
            <w:tcW w:w="981" w:type="dxa"/>
            <w:vAlign w:val="center"/>
          </w:tcPr>
          <w:p w14:paraId="7F3A1CE0" w14:textId="3479ADDF" w:rsidR="008E0CC5" w:rsidRPr="00D40532" w:rsidDel="00201166" w:rsidRDefault="008E0CC5" w:rsidP="00D62BC5">
            <w:pPr>
              <w:spacing w:before="0" w:after="160"/>
              <w:jc w:val="left"/>
              <w:rPr>
                <w:del w:id="20955" w:author="Houyem Rais" w:date="2024-02-22T14:46:00Z"/>
                <w:rFonts w:asciiTheme="minorHAnsi" w:hAnsiTheme="minorHAnsi" w:cstheme="minorHAnsi"/>
                <w:b/>
                <w:bCs/>
                <w:color w:val="963634"/>
                <w:sz w:val="16"/>
                <w:szCs w:val="16"/>
                <w:lang w:val="fr-FR"/>
              </w:rPr>
              <w:pPrChange w:id="20956" w:author="Houyem Rais" w:date="2024-02-22T14:49:00Z">
                <w:pPr>
                  <w:spacing w:before="40" w:after="40"/>
                  <w:jc w:val="center"/>
                </w:pPr>
              </w:pPrChange>
            </w:pPr>
            <w:del w:id="20957" w:author="Houyem Rais" w:date="2024-02-22T14:46:00Z">
              <w:r w:rsidRPr="00D40532" w:rsidDel="00201166">
                <w:rPr>
                  <w:rFonts w:asciiTheme="minorHAnsi" w:hAnsiTheme="minorHAnsi" w:cstheme="minorHAnsi"/>
                  <w:sz w:val="16"/>
                  <w:szCs w:val="16"/>
                </w:rPr>
                <w:delText>-8,5</w:delText>
              </w:r>
            </w:del>
          </w:p>
        </w:tc>
        <w:tc>
          <w:tcPr>
            <w:tcW w:w="919" w:type="dxa"/>
            <w:vAlign w:val="center"/>
          </w:tcPr>
          <w:p w14:paraId="7372C704" w14:textId="72FA3583" w:rsidR="008E0CC5" w:rsidRPr="00D40532" w:rsidDel="00201166" w:rsidRDefault="008E0CC5" w:rsidP="00D62BC5">
            <w:pPr>
              <w:spacing w:before="0" w:after="160"/>
              <w:jc w:val="left"/>
              <w:rPr>
                <w:del w:id="20958" w:author="Houyem Rais" w:date="2024-02-22T14:46:00Z"/>
                <w:rFonts w:asciiTheme="minorHAnsi" w:hAnsiTheme="minorHAnsi" w:cstheme="minorHAnsi"/>
                <w:b/>
                <w:bCs/>
                <w:color w:val="963634"/>
                <w:sz w:val="16"/>
                <w:szCs w:val="16"/>
                <w:lang w:val="fr-FR"/>
              </w:rPr>
              <w:pPrChange w:id="20959" w:author="Houyem Rais" w:date="2024-02-22T14:49:00Z">
                <w:pPr>
                  <w:spacing w:before="40" w:after="40"/>
                  <w:jc w:val="center"/>
                </w:pPr>
              </w:pPrChange>
            </w:pPr>
            <w:del w:id="20960" w:author="Houyem Rais" w:date="2024-02-22T14:46:00Z">
              <w:r w:rsidRPr="00D40532" w:rsidDel="00201166">
                <w:rPr>
                  <w:rFonts w:asciiTheme="minorHAnsi" w:hAnsiTheme="minorHAnsi" w:cstheme="minorHAnsi"/>
                  <w:sz w:val="16"/>
                  <w:szCs w:val="16"/>
                </w:rPr>
                <w:delText>39,7</w:delText>
              </w:r>
            </w:del>
          </w:p>
        </w:tc>
        <w:tc>
          <w:tcPr>
            <w:tcW w:w="879" w:type="dxa"/>
            <w:vAlign w:val="center"/>
          </w:tcPr>
          <w:p w14:paraId="1549D838" w14:textId="586C3852" w:rsidR="008E0CC5" w:rsidRPr="00D40532" w:rsidDel="00201166" w:rsidRDefault="008E0CC5" w:rsidP="00D62BC5">
            <w:pPr>
              <w:spacing w:before="0" w:after="160"/>
              <w:jc w:val="left"/>
              <w:rPr>
                <w:del w:id="20961" w:author="Houyem Rais" w:date="2024-02-22T14:46:00Z"/>
                <w:rFonts w:asciiTheme="minorHAnsi" w:hAnsiTheme="minorHAnsi" w:cstheme="minorHAnsi"/>
                <w:b/>
                <w:bCs/>
                <w:color w:val="963634"/>
                <w:sz w:val="16"/>
                <w:szCs w:val="16"/>
                <w:lang w:val="fr-FR"/>
              </w:rPr>
              <w:pPrChange w:id="20962" w:author="Houyem Rais" w:date="2024-02-22T14:49:00Z">
                <w:pPr>
                  <w:spacing w:before="40" w:after="40"/>
                  <w:jc w:val="center"/>
                </w:pPr>
              </w:pPrChange>
            </w:pPr>
            <w:del w:id="20963" w:author="Houyem Rais" w:date="2024-02-22T14:46:00Z">
              <w:r w:rsidRPr="00D40532" w:rsidDel="00201166">
                <w:rPr>
                  <w:rFonts w:asciiTheme="minorHAnsi" w:hAnsiTheme="minorHAnsi" w:cstheme="minorHAnsi"/>
                  <w:sz w:val="16"/>
                  <w:szCs w:val="16"/>
                </w:rPr>
                <w:delText>-9,2</w:delText>
              </w:r>
            </w:del>
          </w:p>
        </w:tc>
      </w:tr>
      <w:tr w:rsidR="008E0CC5" w:rsidRPr="00D40532" w:rsidDel="00201166" w14:paraId="1B5C8A00" w14:textId="67814352" w:rsidTr="000D37D4">
        <w:trPr>
          <w:del w:id="20964" w:author="Houyem Rais" w:date="2024-02-22T14:46:00Z"/>
        </w:trPr>
        <w:tc>
          <w:tcPr>
            <w:tcW w:w="3896" w:type="dxa"/>
            <w:vAlign w:val="center"/>
          </w:tcPr>
          <w:p w14:paraId="34938722" w14:textId="161A3FD9" w:rsidR="008E0CC5" w:rsidRPr="00D40532" w:rsidDel="00201166" w:rsidRDefault="008E0CC5" w:rsidP="00D62BC5">
            <w:pPr>
              <w:spacing w:before="0" w:after="160"/>
              <w:jc w:val="left"/>
              <w:rPr>
                <w:del w:id="20965" w:author="Houyem Rais" w:date="2024-02-22T14:46:00Z"/>
                <w:rFonts w:asciiTheme="minorHAnsi" w:hAnsiTheme="minorHAnsi" w:cstheme="minorHAnsi"/>
                <w:b/>
                <w:bCs/>
                <w:sz w:val="16"/>
                <w:szCs w:val="16"/>
                <w:lang w:val="fr-FR"/>
              </w:rPr>
              <w:pPrChange w:id="20966" w:author="Houyem Rais" w:date="2024-02-22T14:49:00Z">
                <w:pPr>
                  <w:spacing w:before="40" w:after="40"/>
                </w:pPr>
              </w:pPrChange>
            </w:pPr>
            <w:del w:id="20967" w:author="Houyem Rais" w:date="2024-02-22T14:46:00Z">
              <w:r w:rsidRPr="00D40532" w:rsidDel="00201166">
                <w:rPr>
                  <w:rFonts w:asciiTheme="minorHAnsi" w:hAnsiTheme="minorHAnsi" w:cstheme="minorHAnsi"/>
                  <w:b/>
                  <w:bCs/>
                  <w:sz w:val="16"/>
                  <w:szCs w:val="16"/>
                  <w:lang w:val="fr-FR"/>
                </w:rPr>
                <w:delText>Value for Money (%)</w:delText>
              </w:r>
            </w:del>
          </w:p>
        </w:tc>
        <w:tc>
          <w:tcPr>
            <w:tcW w:w="833" w:type="dxa"/>
            <w:vAlign w:val="center"/>
          </w:tcPr>
          <w:p w14:paraId="1AB3F94C" w14:textId="6F3EDCFC" w:rsidR="008E0CC5" w:rsidRPr="00D40532" w:rsidDel="00201166" w:rsidRDefault="008E0CC5" w:rsidP="00D62BC5">
            <w:pPr>
              <w:spacing w:before="0" w:after="160"/>
              <w:jc w:val="left"/>
              <w:rPr>
                <w:del w:id="20968" w:author="Houyem Rais" w:date="2024-02-22T14:46:00Z"/>
                <w:rFonts w:asciiTheme="minorHAnsi" w:hAnsiTheme="minorHAnsi" w:cstheme="minorHAnsi"/>
                <w:b/>
                <w:bCs/>
                <w:color w:val="C00000"/>
                <w:sz w:val="16"/>
                <w:szCs w:val="16"/>
                <w:lang w:val="fr-FR"/>
              </w:rPr>
              <w:pPrChange w:id="20969" w:author="Houyem Rais" w:date="2024-02-22T14:49:00Z">
                <w:pPr>
                  <w:spacing w:before="40" w:after="40"/>
                  <w:jc w:val="center"/>
                </w:pPr>
              </w:pPrChange>
            </w:pPr>
            <w:del w:id="20970" w:author="Houyem Rais" w:date="2024-02-22T14:46:00Z">
              <w:r w:rsidRPr="00D40532" w:rsidDel="00201166">
                <w:rPr>
                  <w:rFonts w:asciiTheme="minorHAnsi" w:hAnsiTheme="minorHAnsi" w:cstheme="minorHAnsi"/>
                  <w:b/>
                  <w:bCs/>
                  <w:sz w:val="16"/>
                  <w:szCs w:val="16"/>
                </w:rPr>
                <w:delText>82%</w:delText>
              </w:r>
            </w:del>
          </w:p>
        </w:tc>
        <w:tc>
          <w:tcPr>
            <w:tcW w:w="834" w:type="dxa"/>
            <w:vAlign w:val="center"/>
          </w:tcPr>
          <w:p w14:paraId="056F9934" w14:textId="6AC06595" w:rsidR="008E0CC5" w:rsidRPr="00D40532" w:rsidDel="00201166" w:rsidRDefault="008E0CC5" w:rsidP="00D62BC5">
            <w:pPr>
              <w:spacing w:before="0" w:after="160"/>
              <w:jc w:val="left"/>
              <w:rPr>
                <w:del w:id="20971" w:author="Houyem Rais" w:date="2024-02-22T14:46:00Z"/>
                <w:rFonts w:asciiTheme="minorHAnsi" w:hAnsiTheme="minorHAnsi" w:cstheme="minorHAnsi"/>
                <w:b/>
                <w:bCs/>
                <w:color w:val="C00000"/>
                <w:sz w:val="16"/>
                <w:szCs w:val="16"/>
                <w:lang w:val="fr-FR"/>
              </w:rPr>
              <w:pPrChange w:id="20972" w:author="Houyem Rais" w:date="2024-02-22T14:49:00Z">
                <w:pPr>
                  <w:spacing w:before="40" w:after="40"/>
                  <w:jc w:val="center"/>
                </w:pPr>
              </w:pPrChange>
            </w:pPr>
            <w:del w:id="20973" w:author="Houyem Rais" w:date="2024-02-22T14:46:00Z">
              <w:r w:rsidRPr="00D40532" w:rsidDel="00201166">
                <w:rPr>
                  <w:rFonts w:asciiTheme="minorHAnsi" w:hAnsiTheme="minorHAnsi" w:cstheme="minorHAnsi"/>
                  <w:b/>
                  <w:bCs/>
                  <w:sz w:val="16"/>
                  <w:szCs w:val="16"/>
                </w:rPr>
                <w:delText>55%</w:delText>
              </w:r>
            </w:del>
          </w:p>
        </w:tc>
        <w:tc>
          <w:tcPr>
            <w:tcW w:w="833" w:type="dxa"/>
            <w:vAlign w:val="center"/>
          </w:tcPr>
          <w:p w14:paraId="25550309" w14:textId="66C8FBF2" w:rsidR="008E0CC5" w:rsidRPr="00D40532" w:rsidDel="00201166" w:rsidRDefault="008E0CC5" w:rsidP="00D62BC5">
            <w:pPr>
              <w:spacing w:before="0" w:after="160"/>
              <w:jc w:val="left"/>
              <w:rPr>
                <w:del w:id="20974" w:author="Houyem Rais" w:date="2024-02-22T14:46:00Z"/>
                <w:rFonts w:asciiTheme="minorHAnsi" w:hAnsiTheme="minorHAnsi" w:cstheme="minorHAnsi"/>
                <w:b/>
                <w:bCs/>
                <w:color w:val="C00000"/>
                <w:sz w:val="16"/>
                <w:szCs w:val="16"/>
                <w:lang w:val="fr-FR"/>
              </w:rPr>
              <w:pPrChange w:id="20975" w:author="Houyem Rais" w:date="2024-02-22T14:49:00Z">
                <w:pPr>
                  <w:spacing w:before="40" w:after="40"/>
                  <w:jc w:val="center"/>
                </w:pPr>
              </w:pPrChange>
            </w:pPr>
            <w:del w:id="20976" w:author="Houyem Rais" w:date="2024-02-22T14:46:00Z">
              <w:r w:rsidRPr="00D40532" w:rsidDel="00201166">
                <w:rPr>
                  <w:rFonts w:asciiTheme="minorHAnsi" w:hAnsiTheme="minorHAnsi" w:cstheme="minorHAnsi"/>
                  <w:b/>
                  <w:bCs/>
                  <w:sz w:val="16"/>
                  <w:szCs w:val="16"/>
                </w:rPr>
                <w:delText>84%</w:delText>
              </w:r>
            </w:del>
          </w:p>
        </w:tc>
        <w:tc>
          <w:tcPr>
            <w:tcW w:w="981" w:type="dxa"/>
            <w:vAlign w:val="center"/>
          </w:tcPr>
          <w:p w14:paraId="49622B03" w14:textId="21514F71" w:rsidR="008E0CC5" w:rsidRPr="00D40532" w:rsidDel="00201166" w:rsidRDefault="008E0CC5" w:rsidP="00D62BC5">
            <w:pPr>
              <w:spacing w:before="0" w:after="160"/>
              <w:jc w:val="left"/>
              <w:rPr>
                <w:del w:id="20977" w:author="Houyem Rais" w:date="2024-02-22T14:46:00Z"/>
                <w:rFonts w:asciiTheme="minorHAnsi" w:hAnsiTheme="minorHAnsi" w:cstheme="minorHAnsi"/>
                <w:b/>
                <w:bCs/>
                <w:color w:val="C00000"/>
                <w:sz w:val="16"/>
                <w:szCs w:val="16"/>
                <w:lang w:val="fr-FR"/>
              </w:rPr>
              <w:pPrChange w:id="20978" w:author="Houyem Rais" w:date="2024-02-22T14:49:00Z">
                <w:pPr>
                  <w:spacing w:before="40" w:after="40"/>
                  <w:jc w:val="center"/>
                </w:pPr>
              </w:pPrChange>
            </w:pPr>
            <w:del w:id="20979" w:author="Houyem Rais" w:date="2024-02-22T14:46:00Z">
              <w:r w:rsidRPr="00D40532" w:rsidDel="00201166">
                <w:rPr>
                  <w:rFonts w:asciiTheme="minorHAnsi" w:hAnsiTheme="minorHAnsi" w:cstheme="minorHAnsi"/>
                  <w:b/>
                  <w:bCs/>
                  <w:sz w:val="16"/>
                  <w:szCs w:val="16"/>
                </w:rPr>
                <w:delText>-1%</w:delText>
              </w:r>
            </w:del>
          </w:p>
        </w:tc>
        <w:tc>
          <w:tcPr>
            <w:tcW w:w="919" w:type="dxa"/>
            <w:vAlign w:val="center"/>
          </w:tcPr>
          <w:p w14:paraId="5618FB83" w14:textId="7E5F9396" w:rsidR="008E0CC5" w:rsidRPr="00D40532" w:rsidDel="00201166" w:rsidRDefault="008E0CC5" w:rsidP="00D62BC5">
            <w:pPr>
              <w:spacing w:before="0" w:after="160"/>
              <w:jc w:val="left"/>
              <w:rPr>
                <w:del w:id="20980" w:author="Houyem Rais" w:date="2024-02-22T14:46:00Z"/>
                <w:rFonts w:asciiTheme="minorHAnsi" w:hAnsiTheme="minorHAnsi" w:cstheme="minorHAnsi"/>
                <w:b/>
                <w:bCs/>
                <w:color w:val="C00000"/>
                <w:sz w:val="16"/>
                <w:szCs w:val="16"/>
                <w:lang w:val="fr-FR"/>
              </w:rPr>
              <w:pPrChange w:id="20981" w:author="Houyem Rais" w:date="2024-02-22T14:49:00Z">
                <w:pPr>
                  <w:spacing w:before="40" w:after="40"/>
                  <w:jc w:val="center"/>
                </w:pPr>
              </w:pPrChange>
            </w:pPr>
            <w:del w:id="20982" w:author="Houyem Rais" w:date="2024-02-22T14:46:00Z">
              <w:r w:rsidRPr="00D40532" w:rsidDel="00201166">
                <w:rPr>
                  <w:rFonts w:asciiTheme="minorHAnsi" w:hAnsiTheme="minorHAnsi" w:cstheme="minorHAnsi"/>
                  <w:b/>
                  <w:bCs/>
                  <w:sz w:val="16"/>
                  <w:szCs w:val="16"/>
                </w:rPr>
                <w:delText>51%</w:delText>
              </w:r>
            </w:del>
          </w:p>
        </w:tc>
        <w:tc>
          <w:tcPr>
            <w:tcW w:w="879" w:type="dxa"/>
            <w:vAlign w:val="center"/>
          </w:tcPr>
          <w:p w14:paraId="1775C03C" w14:textId="3261A846" w:rsidR="008E0CC5" w:rsidRPr="00D40532" w:rsidDel="00201166" w:rsidRDefault="008E0CC5" w:rsidP="00D62BC5">
            <w:pPr>
              <w:spacing w:before="0" w:after="160"/>
              <w:jc w:val="left"/>
              <w:rPr>
                <w:del w:id="20983" w:author="Houyem Rais" w:date="2024-02-22T14:46:00Z"/>
                <w:rFonts w:asciiTheme="minorHAnsi" w:hAnsiTheme="minorHAnsi" w:cstheme="minorHAnsi"/>
                <w:b/>
                <w:bCs/>
                <w:color w:val="C00000"/>
                <w:sz w:val="16"/>
                <w:szCs w:val="16"/>
                <w:lang w:val="fr-FR"/>
              </w:rPr>
              <w:pPrChange w:id="20984" w:author="Houyem Rais" w:date="2024-02-22T14:49:00Z">
                <w:pPr>
                  <w:spacing w:before="40" w:after="40"/>
                  <w:jc w:val="center"/>
                </w:pPr>
              </w:pPrChange>
            </w:pPr>
            <w:del w:id="20985" w:author="Houyem Rais" w:date="2024-02-22T14:46:00Z">
              <w:r w:rsidRPr="00D40532" w:rsidDel="00201166">
                <w:rPr>
                  <w:rFonts w:asciiTheme="minorHAnsi" w:hAnsiTheme="minorHAnsi" w:cstheme="minorHAnsi"/>
                  <w:b/>
                  <w:bCs/>
                  <w:sz w:val="16"/>
                  <w:szCs w:val="16"/>
                </w:rPr>
                <w:delText>-2%</w:delText>
              </w:r>
            </w:del>
          </w:p>
        </w:tc>
      </w:tr>
    </w:tbl>
    <w:p w14:paraId="5E5C36DC" w14:textId="5EA101D5" w:rsidR="006C7839" w:rsidRPr="00343F01" w:rsidDel="00201166" w:rsidRDefault="006C7839" w:rsidP="00D62BC5">
      <w:pPr>
        <w:spacing w:before="0" w:after="160"/>
        <w:jc w:val="left"/>
        <w:rPr>
          <w:del w:id="20986" w:author="Houyem Rais" w:date="2024-02-22T14:46:00Z"/>
        </w:rPr>
        <w:pPrChange w:id="20987" w:author="Houyem Rais" w:date="2024-02-22T14:49:00Z">
          <w:pPr/>
        </w:pPrChange>
      </w:pPr>
      <w:del w:id="20988" w:author="Houyem Rais" w:date="2024-02-22T14:46:00Z">
        <w:r w:rsidRPr="00343F01" w:rsidDel="00201166">
          <w:delText>L'évaluation de la Value for Money pour l'option 3 (MP + Affermage) révèle des résultats variés pour les différents lots contractuels du projet du corridor Abidjan-Lagos :</w:delText>
        </w:r>
      </w:del>
    </w:p>
    <w:p w14:paraId="12B19022" w14:textId="2E5A37FB" w:rsidR="006C7839" w:rsidRPr="00343F01" w:rsidDel="00201166" w:rsidRDefault="006C7839" w:rsidP="00D62BC5">
      <w:pPr>
        <w:spacing w:before="0" w:after="160"/>
        <w:jc w:val="left"/>
        <w:rPr>
          <w:del w:id="20989" w:author="Houyem Rais" w:date="2024-02-22T14:46:00Z"/>
        </w:rPr>
        <w:pPrChange w:id="20990" w:author="Houyem Rais" w:date="2024-02-22T14:49:00Z">
          <w:pPr>
            <w:pStyle w:val="BulletList1"/>
          </w:pPr>
        </w:pPrChange>
      </w:pPr>
      <w:del w:id="20991" w:author="Houyem Rais" w:date="2024-02-22T14:46:00Z">
        <w:r w:rsidRPr="00343F01" w:rsidDel="00201166">
          <w:rPr>
            <w:b/>
            <w:bCs/>
          </w:rPr>
          <w:delText xml:space="preserve">Lot </w:delText>
        </w:r>
        <w:bookmarkStart w:id="20992" w:name="_Hlk149652303"/>
        <w:r w:rsidRPr="00343F01" w:rsidDel="00201166">
          <w:rPr>
            <w:b/>
            <w:bCs/>
          </w:rPr>
          <w:delText xml:space="preserve">contractuel </w:delText>
        </w:r>
        <w:bookmarkEnd w:id="20992"/>
        <w:r w:rsidRPr="00343F01" w:rsidDel="00201166">
          <w:rPr>
            <w:b/>
            <w:bCs/>
          </w:rPr>
          <w:delText>A :</w:delText>
        </w:r>
        <w:r w:rsidRPr="00343F01" w:rsidDel="00201166">
          <w:delText xml:space="preserve"> La VfM est positive à </w:delText>
        </w:r>
        <w:r w:rsidR="008E0CC5" w:rsidDel="00201166">
          <w:delText>82</w:delText>
        </w:r>
        <w:r w:rsidRPr="00343F01" w:rsidDel="00201166">
          <w:delText xml:space="preserve">%, </w:delText>
        </w:r>
      </w:del>
      <w:ins w:id="20993" w:author="Mohamed Amine Sdiri" w:date="2023-11-29T09:58:00Z">
        <w:del w:id="20994" w:author="Houyem Rais" w:date="2024-02-22T14:46:00Z">
          <w:r w:rsidR="00621175" w:rsidDel="00201166">
            <w:delText xml:space="preserve"> </w:delText>
          </w:r>
        </w:del>
      </w:ins>
      <w:del w:id="20995" w:author="Houyem Rais" w:date="2024-02-22T14:46:00Z">
        <w:r w:rsidRPr="00343F01" w:rsidDel="00201166">
          <w:delText>ce qui indique un avantage financier pour l'autorité contractante malgré les risques associés</w:delText>
        </w:r>
        <w:r w:rsidR="00277106" w:rsidRPr="00343F01" w:rsidDel="00201166">
          <w:delText xml:space="preserve"> (principalement issus du risque de la demande)</w:delText>
        </w:r>
        <w:r w:rsidRPr="00343F01" w:rsidDel="00201166">
          <w:delText>.</w:delText>
        </w:r>
      </w:del>
    </w:p>
    <w:p w14:paraId="40F325A5" w14:textId="30D7098C" w:rsidR="006C7839" w:rsidRPr="00343F01" w:rsidDel="00201166" w:rsidRDefault="006C7839" w:rsidP="00D62BC5">
      <w:pPr>
        <w:spacing w:before="0" w:after="160"/>
        <w:jc w:val="left"/>
        <w:rPr>
          <w:del w:id="20996" w:author="Houyem Rais" w:date="2024-02-22T14:46:00Z"/>
        </w:rPr>
        <w:pPrChange w:id="20997" w:author="Houyem Rais" w:date="2024-02-22T14:49:00Z">
          <w:pPr>
            <w:pStyle w:val="BulletList1"/>
          </w:pPr>
        </w:pPrChange>
      </w:pPr>
      <w:del w:id="20998" w:author="Houyem Rais" w:date="2024-02-22T14:46:00Z">
        <w:r w:rsidRPr="00343F01" w:rsidDel="00201166">
          <w:rPr>
            <w:b/>
            <w:bCs/>
          </w:rPr>
          <w:delText>Lot contractuel B :</w:delText>
        </w:r>
        <w:r w:rsidRPr="00343F01" w:rsidDel="00201166">
          <w:delText xml:space="preserve"> La VfM est positive à </w:delText>
        </w:r>
        <w:r w:rsidR="00ED314C" w:rsidDel="00201166">
          <w:delText>5</w:delText>
        </w:r>
        <w:r w:rsidRPr="00343F01" w:rsidDel="00201166">
          <w:delText xml:space="preserve">5%, </w:delText>
        </w:r>
      </w:del>
      <w:ins w:id="20999" w:author="Mohamed Amine Sdiri" w:date="2023-11-29T09:58:00Z">
        <w:del w:id="21000" w:author="Houyem Rais" w:date="2024-02-22T14:46:00Z">
          <w:r w:rsidR="00621175" w:rsidDel="00201166">
            <w:delText xml:space="preserve"> </w:delText>
          </w:r>
        </w:del>
      </w:ins>
      <w:del w:id="21001" w:author="Houyem Rais" w:date="2024-02-22T14:46:00Z">
        <w:r w:rsidRPr="00343F01" w:rsidDel="00201166">
          <w:delText xml:space="preserve">suggérant également des avantages financiers pour l'autorité contractante, </w:delText>
        </w:r>
      </w:del>
      <w:ins w:id="21002" w:author="Mohamed Amine Sdiri" w:date="2023-11-29T09:58:00Z">
        <w:del w:id="21003" w:author="Houyem Rais" w:date="2024-02-22T14:46:00Z">
          <w:r w:rsidR="00621175" w:rsidDel="00201166">
            <w:delText xml:space="preserve"> </w:delText>
          </w:r>
        </w:del>
      </w:ins>
      <w:del w:id="21004" w:author="Houyem Rais" w:date="2024-02-22T14:46:00Z">
        <w:r w:rsidRPr="00343F01" w:rsidDel="00201166">
          <w:delText>bien que moins importants que pour le Lot A.</w:delText>
        </w:r>
      </w:del>
    </w:p>
    <w:p w14:paraId="4AF7F4BF" w14:textId="6B9E8D78" w:rsidR="006C7839" w:rsidRPr="00343F01" w:rsidDel="00201166" w:rsidRDefault="006C7839" w:rsidP="00D62BC5">
      <w:pPr>
        <w:spacing w:before="0" w:after="160"/>
        <w:jc w:val="left"/>
        <w:rPr>
          <w:del w:id="21005" w:author="Houyem Rais" w:date="2024-02-22T14:46:00Z"/>
        </w:rPr>
        <w:pPrChange w:id="21006" w:author="Houyem Rais" w:date="2024-02-22T14:49:00Z">
          <w:pPr>
            <w:pStyle w:val="BulletList1"/>
          </w:pPr>
        </w:pPrChange>
      </w:pPr>
      <w:del w:id="21007" w:author="Houyem Rais" w:date="2024-02-22T14:46:00Z">
        <w:r w:rsidRPr="00343F01" w:rsidDel="00201166">
          <w:rPr>
            <w:b/>
            <w:bCs/>
          </w:rPr>
          <w:delText>Lot contractuel C :</w:delText>
        </w:r>
        <w:r w:rsidRPr="00343F01" w:rsidDel="00201166">
          <w:delText xml:space="preserve"> La VfM est positive à </w:delText>
        </w:r>
        <w:r w:rsidR="00ED314C" w:rsidDel="00201166">
          <w:delText>84</w:delText>
        </w:r>
        <w:r w:rsidRPr="00343F01" w:rsidDel="00201166">
          <w:delText xml:space="preserve">%, </w:delText>
        </w:r>
      </w:del>
      <w:ins w:id="21008" w:author="Mohamed Amine Sdiri" w:date="2023-11-29T09:58:00Z">
        <w:del w:id="21009" w:author="Houyem Rais" w:date="2024-02-22T14:46:00Z">
          <w:r w:rsidR="00621175" w:rsidDel="00201166">
            <w:delText xml:space="preserve"> </w:delText>
          </w:r>
        </w:del>
      </w:ins>
      <w:del w:id="21010" w:author="Houyem Rais" w:date="2024-02-22T14:46:00Z">
        <w:r w:rsidRPr="00343F01" w:rsidDel="00201166">
          <w:delText>mettant en évidence des bénéfices financiers pour l'autorité contractante dans ce lot.</w:delText>
        </w:r>
      </w:del>
    </w:p>
    <w:p w14:paraId="25751A01" w14:textId="529DF3D3" w:rsidR="006C7839" w:rsidRPr="00343F01" w:rsidDel="00201166" w:rsidRDefault="006C7839" w:rsidP="00D62BC5">
      <w:pPr>
        <w:spacing w:before="0" w:after="160"/>
        <w:jc w:val="left"/>
        <w:rPr>
          <w:del w:id="21011" w:author="Houyem Rais" w:date="2024-02-22T14:46:00Z"/>
        </w:rPr>
        <w:pPrChange w:id="21012" w:author="Houyem Rais" w:date="2024-02-22T14:49:00Z">
          <w:pPr>
            <w:pStyle w:val="BulletList1"/>
          </w:pPr>
        </w:pPrChange>
      </w:pPr>
      <w:del w:id="21013" w:author="Houyem Rais" w:date="2024-02-22T14:46:00Z">
        <w:r w:rsidRPr="00343F01" w:rsidDel="00201166">
          <w:rPr>
            <w:b/>
            <w:bCs/>
          </w:rPr>
          <w:delText>Lot contractuel D :</w:delText>
        </w:r>
        <w:r w:rsidRPr="00343F01" w:rsidDel="00201166">
          <w:delText xml:space="preserve"> La VfM est </w:delText>
        </w:r>
        <w:r w:rsidR="00D40532" w:rsidDel="00201166">
          <w:delText xml:space="preserve">légèrement </w:delText>
        </w:r>
        <w:r w:rsidRPr="00343F01" w:rsidDel="00201166">
          <w:delText xml:space="preserve">négative à -1%, </w:delText>
        </w:r>
      </w:del>
      <w:ins w:id="21014" w:author="Mohamed Amine Sdiri" w:date="2023-11-29T09:58:00Z">
        <w:del w:id="21015" w:author="Houyem Rais" w:date="2024-02-22T14:46:00Z">
          <w:r w:rsidR="00621175" w:rsidDel="00201166">
            <w:delText xml:space="preserve"> </w:delText>
          </w:r>
        </w:del>
      </w:ins>
      <w:del w:id="21016" w:author="Houyem Rais" w:date="2024-02-22T14:46:00Z">
        <w:r w:rsidRPr="00343F01" w:rsidDel="00201166">
          <w:delText>indiquant un désavantage financier potentiel malgré l'option MP + Affermage. Une réévaluation des coûts et des bénéfices est nécessaire pour déterminer l'efficacité de cette option dans ce lot.</w:delText>
        </w:r>
      </w:del>
    </w:p>
    <w:p w14:paraId="1873714E" w14:textId="73E78912" w:rsidR="006C7839" w:rsidRPr="00343F01" w:rsidDel="00201166" w:rsidRDefault="006C7839" w:rsidP="00D62BC5">
      <w:pPr>
        <w:spacing w:before="0" w:after="160"/>
        <w:jc w:val="left"/>
        <w:rPr>
          <w:del w:id="21017" w:author="Houyem Rais" w:date="2024-02-22T14:46:00Z"/>
        </w:rPr>
        <w:pPrChange w:id="21018" w:author="Houyem Rais" w:date="2024-02-22T14:49:00Z">
          <w:pPr>
            <w:pStyle w:val="BulletList1"/>
          </w:pPr>
        </w:pPrChange>
      </w:pPr>
      <w:del w:id="21019" w:author="Houyem Rais" w:date="2024-02-22T14:46:00Z">
        <w:r w:rsidRPr="00343F01" w:rsidDel="00201166">
          <w:rPr>
            <w:b/>
            <w:bCs/>
          </w:rPr>
          <w:delText>Lot contractuel E :</w:delText>
        </w:r>
        <w:r w:rsidRPr="00343F01" w:rsidDel="00201166">
          <w:delText xml:space="preserve"> La VfM est très </w:delText>
        </w:r>
        <w:r w:rsidR="0068457C" w:rsidDel="00201166">
          <w:delText>positive</w:delText>
        </w:r>
        <w:r w:rsidRPr="00343F01" w:rsidDel="00201166">
          <w:delText xml:space="preserve"> à </w:delText>
        </w:r>
        <w:r w:rsidR="0068457C" w:rsidDel="00201166">
          <w:delText>51</w:delText>
        </w:r>
        <w:r w:rsidRPr="00343F01" w:rsidDel="00201166">
          <w:delText xml:space="preserve">%, </w:delText>
        </w:r>
      </w:del>
      <w:ins w:id="21020" w:author="Mohamed Amine Sdiri" w:date="2023-11-29T09:58:00Z">
        <w:del w:id="21021" w:author="Houyem Rais" w:date="2024-02-22T14:46:00Z">
          <w:r w:rsidR="00621175" w:rsidDel="00201166">
            <w:delText xml:space="preserve"> </w:delText>
          </w:r>
        </w:del>
      </w:ins>
      <w:del w:id="21022" w:author="Houyem Rais" w:date="2024-02-22T14:46:00Z">
        <w:r w:rsidRPr="00343F01" w:rsidDel="00201166">
          <w:delText xml:space="preserve">ce qui suggère des </w:delText>
        </w:r>
        <w:r w:rsidR="0068457C" w:rsidDel="00201166">
          <w:delText>avantages</w:delText>
        </w:r>
        <w:r w:rsidRPr="00343F01" w:rsidDel="00201166">
          <w:delText xml:space="preserve"> financi</w:delText>
        </w:r>
        <w:r w:rsidR="0068457C" w:rsidDel="00201166">
          <w:delText>er</w:delText>
        </w:r>
        <w:r w:rsidR="00D40532" w:rsidDel="00201166">
          <w:delText>s</w:delText>
        </w:r>
        <w:r w:rsidRPr="00343F01" w:rsidDel="00201166">
          <w:delText xml:space="preserve"> pour l'autorité contractante</w:delText>
        </w:r>
        <w:r w:rsidR="00D40532" w:rsidDel="00201166">
          <w:delText xml:space="preserve"> comparable au lot A.</w:delText>
        </w:r>
      </w:del>
    </w:p>
    <w:p w14:paraId="1FCE881E" w14:textId="3CF78AC6" w:rsidR="006C7839" w:rsidRPr="00343F01" w:rsidDel="00201166" w:rsidRDefault="006C7839" w:rsidP="00D62BC5">
      <w:pPr>
        <w:spacing w:before="0" w:after="160"/>
        <w:jc w:val="left"/>
        <w:rPr>
          <w:del w:id="21023" w:author="Houyem Rais" w:date="2024-02-22T14:46:00Z"/>
        </w:rPr>
        <w:pPrChange w:id="21024" w:author="Houyem Rais" w:date="2024-02-22T14:49:00Z">
          <w:pPr>
            <w:pStyle w:val="BulletList1"/>
          </w:pPr>
        </w:pPrChange>
      </w:pPr>
      <w:del w:id="21025" w:author="Houyem Rais" w:date="2024-02-22T14:46:00Z">
        <w:r w:rsidRPr="00343F01" w:rsidDel="00201166">
          <w:rPr>
            <w:b/>
            <w:bCs/>
          </w:rPr>
          <w:delText>Lot F :</w:delText>
        </w:r>
        <w:r w:rsidRPr="00343F01" w:rsidDel="00201166">
          <w:delText xml:space="preserve"> La VfM est également </w:delText>
        </w:r>
        <w:r w:rsidR="00D40532" w:rsidDel="00201166">
          <w:delText xml:space="preserve">légèrement </w:delText>
        </w:r>
        <w:r w:rsidRPr="00343F01" w:rsidDel="00201166">
          <w:delText>négative à -</w:delText>
        </w:r>
        <w:r w:rsidR="00D40532" w:rsidDel="00201166">
          <w:delText>2</w:delText>
        </w:r>
        <w:r w:rsidRPr="00343F01" w:rsidDel="00201166">
          <w:delText xml:space="preserve">%, </w:delText>
        </w:r>
      </w:del>
      <w:ins w:id="21026" w:author="Mohamed Amine Sdiri" w:date="2023-11-29T09:58:00Z">
        <w:del w:id="21027" w:author="Houyem Rais" w:date="2024-02-22T14:46:00Z">
          <w:r w:rsidR="00621175" w:rsidDel="00201166">
            <w:delText xml:space="preserve"> </w:delText>
          </w:r>
        </w:del>
      </w:ins>
      <w:del w:id="21028" w:author="Houyem Rais" w:date="2024-02-22T14:46:00Z">
        <w:r w:rsidRPr="00343F01" w:rsidDel="00201166">
          <w:delText>indiquant un désavantage financier dans ce lot malgré l'option MP + Affermage.</w:delText>
        </w:r>
      </w:del>
    </w:p>
    <w:p w14:paraId="7AA046FB" w14:textId="486A80B4" w:rsidR="00D20A9F" w:rsidRPr="00343F01" w:rsidDel="00201166" w:rsidRDefault="006C7839" w:rsidP="00D62BC5">
      <w:pPr>
        <w:spacing w:before="0" w:after="160"/>
        <w:jc w:val="left"/>
        <w:rPr>
          <w:del w:id="21029" w:author="Houyem Rais" w:date="2024-02-22T14:46:00Z"/>
        </w:rPr>
        <w:pPrChange w:id="21030" w:author="Houyem Rais" w:date="2024-02-22T14:49:00Z">
          <w:pPr/>
        </w:pPrChange>
      </w:pPr>
      <w:del w:id="21031" w:author="Houyem Rais" w:date="2024-02-22T14:46:00Z">
        <w:r w:rsidRPr="00343F01" w:rsidDel="00201166">
          <w:delText xml:space="preserve">Il est recommandé à l'autorité contractante de se concentrer sur les lots A, </w:delText>
        </w:r>
      </w:del>
      <w:ins w:id="21032" w:author="Mohamed Amine Sdiri" w:date="2023-11-29T09:58:00Z">
        <w:del w:id="21033" w:author="Houyem Rais" w:date="2024-02-22T14:46:00Z">
          <w:r w:rsidR="00621175" w:rsidDel="00201166">
            <w:delText xml:space="preserve"> </w:delText>
          </w:r>
        </w:del>
      </w:ins>
      <w:del w:id="21034" w:author="Houyem Rais" w:date="2024-02-22T14:46:00Z">
        <w:r w:rsidRPr="00343F01" w:rsidDel="00201166">
          <w:delText>B</w:delText>
        </w:r>
        <w:r w:rsidR="00FB40AD" w:rsidDel="00201166">
          <w:delText xml:space="preserve">, </w:delText>
        </w:r>
      </w:del>
      <w:ins w:id="21035" w:author="Mohamed Amine Sdiri" w:date="2023-11-29T09:58:00Z">
        <w:del w:id="21036" w:author="Houyem Rais" w:date="2024-02-22T14:46:00Z">
          <w:r w:rsidR="00621175" w:rsidDel="00201166">
            <w:delText xml:space="preserve"> </w:delText>
          </w:r>
        </w:del>
      </w:ins>
      <w:del w:id="21037" w:author="Houyem Rais" w:date="2024-02-22T14:46:00Z">
        <w:r w:rsidRPr="00343F01" w:rsidDel="00201166">
          <w:delText>C</w:delText>
        </w:r>
        <w:r w:rsidR="00FB40AD" w:rsidDel="00201166">
          <w:delText xml:space="preserve"> et E</w:delText>
        </w:r>
        <w:r w:rsidRPr="00343F01" w:rsidDel="00201166">
          <w:delText xml:space="preserve"> où l'option MP + Affermage offre des avantages financiers. Cependant, </w:delText>
        </w:r>
      </w:del>
      <w:ins w:id="21038" w:author="Mohamed Amine Sdiri" w:date="2023-11-29T09:58:00Z">
        <w:del w:id="21039" w:author="Houyem Rais" w:date="2024-02-22T14:46:00Z">
          <w:r w:rsidR="00621175" w:rsidDel="00201166">
            <w:delText xml:space="preserve"> </w:delText>
          </w:r>
        </w:del>
      </w:ins>
      <w:del w:id="21040" w:author="Houyem Rais" w:date="2024-02-22T14:46:00Z">
        <w:r w:rsidRPr="00343F01" w:rsidDel="00201166">
          <w:delText xml:space="preserve">pour les lots D et F, </w:delText>
        </w:r>
      </w:del>
      <w:ins w:id="21041" w:author="Mohamed Amine Sdiri" w:date="2023-11-29T09:58:00Z">
        <w:del w:id="21042" w:author="Houyem Rais" w:date="2024-02-22T14:46:00Z">
          <w:r w:rsidR="00621175" w:rsidDel="00201166">
            <w:delText xml:space="preserve"> </w:delText>
          </w:r>
        </w:del>
      </w:ins>
      <w:del w:id="21043" w:author="Houyem Rais" w:date="2024-02-22T14:46:00Z">
        <w:r w:rsidRPr="00343F01" w:rsidDel="00201166">
          <w:delText>il pourrait être utile d'explorer d'autres modèles</w:delText>
        </w:r>
        <w:r w:rsidR="00277106" w:rsidRPr="00343F01" w:rsidDel="00201166">
          <w:delText xml:space="preserve"> de mise en œuvre.</w:delText>
        </w:r>
      </w:del>
    </w:p>
    <w:p w14:paraId="11E5792A" w14:textId="61116CAB" w:rsidR="00E7177E" w:rsidDel="00201166" w:rsidRDefault="00E7177E" w:rsidP="00D62BC5">
      <w:pPr>
        <w:spacing w:before="0" w:after="160"/>
        <w:jc w:val="left"/>
        <w:rPr>
          <w:del w:id="21044" w:author="Houyem Rais" w:date="2024-02-22T14:46:00Z"/>
          <w:rFonts w:ascii="Calibri" w:eastAsiaTheme="majorEastAsia" w:hAnsi="Calibri" w:cstheme="majorBidi"/>
          <w:b/>
          <w:bCs/>
          <w:color w:val="0070C0"/>
          <w:sz w:val="28"/>
          <w:szCs w:val="26"/>
        </w:rPr>
        <w:pPrChange w:id="21045" w:author="Houyem Rais" w:date="2024-02-22T14:49:00Z">
          <w:pPr>
            <w:spacing w:before="0" w:after="160"/>
            <w:jc w:val="left"/>
          </w:pPr>
        </w:pPrChange>
      </w:pPr>
      <w:del w:id="21046" w:author="Houyem Rais" w:date="2024-02-22T14:46:00Z">
        <w:r w:rsidDel="00201166">
          <w:br w:type="page"/>
        </w:r>
      </w:del>
    </w:p>
    <w:p w14:paraId="71CFF56E" w14:textId="6E98CDEB" w:rsidR="00D20A9F" w:rsidRPr="00343F01" w:rsidDel="00201166" w:rsidRDefault="00D20A9F" w:rsidP="00D62BC5">
      <w:pPr>
        <w:spacing w:before="0" w:after="160"/>
        <w:jc w:val="left"/>
        <w:rPr>
          <w:del w:id="21047" w:author="Houyem Rais" w:date="2024-02-22T14:46:00Z"/>
        </w:rPr>
        <w:pPrChange w:id="21048" w:author="Houyem Rais" w:date="2024-02-22T14:49:00Z">
          <w:pPr>
            <w:pStyle w:val="Heading2"/>
          </w:pPr>
        </w:pPrChange>
      </w:pPr>
      <w:bookmarkStart w:id="21049" w:name="_Toc152165421"/>
      <w:del w:id="21050" w:author="Houyem Rais" w:date="2024-02-22T14:46:00Z">
        <w:r w:rsidRPr="00343F01" w:rsidDel="00201166">
          <w:delText>Value for Money pour l’</w:delText>
        </w:r>
        <w:r w:rsidR="00286762" w:rsidRPr="00343F01" w:rsidDel="00201166">
          <w:delText>O</w:delText>
        </w:r>
        <w:r w:rsidRPr="00343F01" w:rsidDel="00201166">
          <w:delText xml:space="preserve">ption </w:delText>
        </w:r>
        <w:bookmarkStart w:id="21051" w:name="_Hlk149320868"/>
        <w:r w:rsidR="00286762" w:rsidRPr="00343F01" w:rsidDel="00201166">
          <w:delText xml:space="preserve">4 : </w:delText>
        </w:r>
        <w:r w:rsidRPr="00343F01" w:rsidDel="00201166">
          <w:delText>PPP à paiement public</w:delText>
        </w:r>
        <w:bookmarkEnd w:id="21049"/>
        <w:bookmarkEnd w:id="21051"/>
      </w:del>
    </w:p>
    <w:p w14:paraId="52076CAE" w14:textId="4DBC2F1D" w:rsidR="00D20A9F" w:rsidRPr="00343F01" w:rsidDel="00201166" w:rsidRDefault="00D20A9F" w:rsidP="00D62BC5">
      <w:pPr>
        <w:spacing w:before="0" w:after="160"/>
        <w:jc w:val="left"/>
        <w:rPr>
          <w:del w:id="21052" w:author="Houyem Rais" w:date="2024-02-22T14:46:00Z"/>
        </w:rPr>
        <w:pPrChange w:id="21053" w:author="Houyem Rais" w:date="2024-02-22T14:49:00Z">
          <w:pPr/>
        </w:pPrChange>
      </w:pPr>
      <w:del w:id="21054" w:author="Houyem Rais" w:date="2024-02-22T14:46:00Z">
        <w:r w:rsidRPr="00343F01" w:rsidDel="00201166">
          <w:delText xml:space="preserve">Le coût total du projet pour l’Etat, </w:delText>
        </w:r>
      </w:del>
      <w:ins w:id="21055" w:author="Mohamed Amine Sdiri" w:date="2023-11-29T09:58:00Z">
        <w:del w:id="21056" w:author="Houyem Rais" w:date="2024-02-22T14:46:00Z">
          <w:r w:rsidR="00621175" w:rsidDel="00201166">
            <w:delText xml:space="preserve"> </w:delText>
          </w:r>
        </w:del>
      </w:ins>
      <w:del w:id="21057" w:author="Houyem Rais" w:date="2024-02-22T14:46:00Z">
        <w:r w:rsidRPr="00343F01" w:rsidDel="00201166">
          <w:delText xml:space="preserve">ajusté au risque, </w:delText>
        </w:r>
      </w:del>
      <w:ins w:id="21058" w:author="Mohamed Amine Sdiri" w:date="2023-11-29T09:58:00Z">
        <w:del w:id="21059" w:author="Houyem Rais" w:date="2024-02-22T14:46:00Z">
          <w:r w:rsidR="00621175" w:rsidDel="00201166">
            <w:delText xml:space="preserve"> </w:delText>
          </w:r>
        </w:del>
      </w:ins>
      <w:del w:id="21060" w:author="Houyem Rais" w:date="2024-02-22T14:46:00Z">
        <w:r w:rsidRPr="00343F01" w:rsidDel="00201166">
          <w:delText>en cas de réalisation en PPP à paiement public pour les différents scénarios de réalisation du projet est décomposé comme suit.</w:delText>
        </w:r>
      </w:del>
    </w:p>
    <w:p w14:paraId="01E12276" w14:textId="102EBC45" w:rsidR="00D20A9F" w:rsidRPr="00343F01" w:rsidDel="00201166" w:rsidRDefault="00D20A9F" w:rsidP="00D62BC5">
      <w:pPr>
        <w:spacing w:before="0" w:after="160"/>
        <w:jc w:val="left"/>
        <w:rPr>
          <w:del w:id="21061" w:author="Houyem Rais" w:date="2024-02-22T14:46:00Z"/>
        </w:rPr>
        <w:pPrChange w:id="21062" w:author="Houyem Rais" w:date="2024-02-22T14:49:00Z">
          <w:pPr>
            <w:pStyle w:val="Caption"/>
          </w:pPr>
        </w:pPrChange>
      </w:pPr>
      <w:bookmarkStart w:id="21063" w:name="_Toc152165516"/>
      <w:del w:id="21064"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21065" w:author="Mohamed Amine Sdiri" w:date="2023-11-29T15:48:00Z">
        <w:del w:id="21066" w:author="Houyem Rais" w:date="2024-02-22T14:46:00Z">
          <w:r w:rsidR="002B5C95" w:rsidDel="00201166">
            <w:rPr>
              <w:noProof/>
            </w:rPr>
            <w:delText>78</w:delText>
          </w:r>
        </w:del>
      </w:ins>
      <w:del w:id="21067" w:author="Houyem Rais" w:date="2024-02-22T14:46:00Z">
        <w:r w:rsidR="00194FD1" w:rsidDel="00201166">
          <w:rPr>
            <w:noProof/>
          </w:rPr>
          <w:delText>79</w:delText>
        </w:r>
        <w:r w:rsidR="00B0561B" w:rsidDel="00201166">
          <w:rPr>
            <w:noProof/>
          </w:rPr>
          <w:fldChar w:fldCharType="end"/>
        </w:r>
        <w:r w:rsidRPr="00343F01" w:rsidDel="00201166">
          <w:delText xml:space="preserve"> Value for Money pour l’option PPP à paiement public</w:delText>
        </w:r>
        <w:bookmarkEnd w:id="21063"/>
      </w:del>
    </w:p>
    <w:tbl>
      <w:tblPr>
        <w:tblStyle w:val="TableGrid"/>
        <w:tblW w:w="9175" w:type="dxa"/>
        <w:tblLook w:val="04A0" w:firstRow="1" w:lastRow="0" w:firstColumn="1" w:lastColumn="0" w:noHBand="0" w:noVBand="1"/>
      </w:tblPr>
      <w:tblGrid>
        <w:gridCol w:w="3239"/>
        <w:gridCol w:w="989"/>
        <w:gridCol w:w="989"/>
        <w:gridCol w:w="989"/>
        <w:gridCol w:w="991"/>
        <w:gridCol w:w="989"/>
        <w:gridCol w:w="989"/>
      </w:tblGrid>
      <w:tr w:rsidR="004512B5" w:rsidRPr="004512B5" w:rsidDel="00201166" w14:paraId="6160AE8D" w14:textId="0C6F3B3C" w:rsidTr="002A57F0">
        <w:trPr>
          <w:tblHeader/>
          <w:del w:id="21068" w:author="Houyem Rais" w:date="2024-02-22T14:46:00Z"/>
        </w:trPr>
        <w:tc>
          <w:tcPr>
            <w:tcW w:w="3239" w:type="dxa"/>
            <w:shd w:val="clear" w:color="auto" w:fill="F2F2F2" w:themeFill="background1" w:themeFillShade="F2"/>
            <w:vAlign w:val="center"/>
          </w:tcPr>
          <w:p w14:paraId="06F9A2A6" w14:textId="5848DADB" w:rsidR="0028714E" w:rsidRPr="004512B5" w:rsidDel="00201166" w:rsidRDefault="0028714E" w:rsidP="00D62BC5">
            <w:pPr>
              <w:spacing w:before="0" w:after="160"/>
              <w:jc w:val="left"/>
              <w:rPr>
                <w:del w:id="21069" w:author="Houyem Rais" w:date="2024-02-22T14:46:00Z"/>
                <w:rFonts w:asciiTheme="minorHAnsi" w:hAnsiTheme="minorHAnsi" w:cstheme="minorHAnsi"/>
                <w:sz w:val="16"/>
                <w:szCs w:val="16"/>
                <w:lang w:val="fr-FR"/>
              </w:rPr>
              <w:pPrChange w:id="21070" w:author="Houyem Rais" w:date="2024-02-22T14:49:00Z">
                <w:pPr>
                  <w:spacing w:before="40" w:after="40"/>
                </w:pPr>
              </w:pPrChange>
            </w:pPr>
            <w:del w:id="21071" w:author="Houyem Rais" w:date="2024-02-22T14:46:00Z">
              <w:r w:rsidRPr="004512B5" w:rsidDel="00201166">
                <w:rPr>
                  <w:rFonts w:asciiTheme="minorHAnsi" w:hAnsiTheme="minorHAnsi" w:cstheme="minorHAnsi"/>
                  <w:b/>
                  <w:bCs/>
                  <w:sz w:val="16"/>
                  <w:szCs w:val="16"/>
                  <w:lang w:val="fr-FR"/>
                </w:rPr>
                <w:delText>VAN (MUSD)</w:delText>
              </w:r>
            </w:del>
          </w:p>
        </w:tc>
        <w:tc>
          <w:tcPr>
            <w:tcW w:w="989" w:type="dxa"/>
            <w:shd w:val="clear" w:color="auto" w:fill="F2F2F2" w:themeFill="background1" w:themeFillShade="F2"/>
            <w:vAlign w:val="center"/>
          </w:tcPr>
          <w:p w14:paraId="31E164F1" w14:textId="03B5D2A9" w:rsidR="0028714E" w:rsidRPr="004512B5" w:rsidDel="00201166" w:rsidRDefault="0028714E" w:rsidP="00D62BC5">
            <w:pPr>
              <w:spacing w:before="0" w:after="160"/>
              <w:jc w:val="left"/>
              <w:rPr>
                <w:del w:id="21072" w:author="Houyem Rais" w:date="2024-02-22T14:46:00Z"/>
                <w:rFonts w:asciiTheme="minorHAnsi" w:hAnsiTheme="minorHAnsi" w:cstheme="minorHAnsi"/>
                <w:sz w:val="16"/>
                <w:szCs w:val="16"/>
                <w:lang w:val="fr-FR"/>
              </w:rPr>
              <w:pPrChange w:id="21073" w:author="Houyem Rais" w:date="2024-02-22T14:49:00Z">
                <w:pPr>
                  <w:spacing w:before="40" w:after="40"/>
                  <w:jc w:val="center"/>
                </w:pPr>
              </w:pPrChange>
            </w:pPr>
            <w:del w:id="21074" w:author="Houyem Rais" w:date="2024-02-22T14:46:00Z">
              <w:r w:rsidRPr="004512B5" w:rsidDel="00201166">
                <w:rPr>
                  <w:rFonts w:asciiTheme="minorHAnsi" w:hAnsiTheme="minorHAnsi" w:cstheme="minorHAnsi"/>
                  <w:b/>
                  <w:bCs/>
                  <w:sz w:val="16"/>
                  <w:szCs w:val="16"/>
                  <w:lang w:val="fr-FR"/>
                </w:rPr>
                <w:delText>Lot A</w:delText>
              </w:r>
            </w:del>
          </w:p>
        </w:tc>
        <w:tc>
          <w:tcPr>
            <w:tcW w:w="989" w:type="dxa"/>
            <w:shd w:val="clear" w:color="auto" w:fill="F2F2F2" w:themeFill="background1" w:themeFillShade="F2"/>
            <w:vAlign w:val="center"/>
          </w:tcPr>
          <w:p w14:paraId="2EEA3297" w14:textId="6F9A5919" w:rsidR="0028714E" w:rsidRPr="004512B5" w:rsidDel="00201166" w:rsidRDefault="0028714E" w:rsidP="00D62BC5">
            <w:pPr>
              <w:spacing w:before="0" w:after="160"/>
              <w:jc w:val="left"/>
              <w:rPr>
                <w:del w:id="21075" w:author="Houyem Rais" w:date="2024-02-22T14:46:00Z"/>
                <w:rFonts w:asciiTheme="minorHAnsi" w:hAnsiTheme="minorHAnsi" w:cstheme="minorHAnsi"/>
                <w:sz w:val="16"/>
                <w:szCs w:val="16"/>
                <w:lang w:val="fr-FR"/>
              </w:rPr>
              <w:pPrChange w:id="21076" w:author="Houyem Rais" w:date="2024-02-22T14:49:00Z">
                <w:pPr>
                  <w:spacing w:before="40" w:after="40"/>
                  <w:jc w:val="center"/>
                </w:pPr>
              </w:pPrChange>
            </w:pPr>
            <w:del w:id="21077" w:author="Houyem Rais" w:date="2024-02-22T14:46:00Z">
              <w:r w:rsidRPr="004512B5" w:rsidDel="00201166">
                <w:rPr>
                  <w:rFonts w:asciiTheme="minorHAnsi" w:hAnsiTheme="minorHAnsi" w:cstheme="minorHAnsi"/>
                  <w:b/>
                  <w:bCs/>
                  <w:sz w:val="16"/>
                  <w:szCs w:val="16"/>
                  <w:lang w:val="fr-FR"/>
                </w:rPr>
                <w:delText>Lot B</w:delText>
              </w:r>
            </w:del>
          </w:p>
        </w:tc>
        <w:tc>
          <w:tcPr>
            <w:tcW w:w="989" w:type="dxa"/>
            <w:shd w:val="clear" w:color="auto" w:fill="F2F2F2" w:themeFill="background1" w:themeFillShade="F2"/>
            <w:vAlign w:val="center"/>
          </w:tcPr>
          <w:p w14:paraId="69A397CE" w14:textId="636CB44E" w:rsidR="0028714E" w:rsidRPr="004512B5" w:rsidDel="00201166" w:rsidRDefault="0028714E" w:rsidP="00D62BC5">
            <w:pPr>
              <w:spacing w:before="0" w:after="160"/>
              <w:jc w:val="left"/>
              <w:rPr>
                <w:del w:id="21078" w:author="Houyem Rais" w:date="2024-02-22T14:46:00Z"/>
                <w:rFonts w:asciiTheme="minorHAnsi" w:hAnsiTheme="minorHAnsi" w:cstheme="minorHAnsi"/>
                <w:sz w:val="16"/>
                <w:szCs w:val="16"/>
                <w:lang w:val="fr-FR"/>
              </w:rPr>
              <w:pPrChange w:id="21079" w:author="Houyem Rais" w:date="2024-02-22T14:49:00Z">
                <w:pPr>
                  <w:spacing w:before="40" w:after="40"/>
                  <w:jc w:val="center"/>
                </w:pPr>
              </w:pPrChange>
            </w:pPr>
            <w:del w:id="21080" w:author="Houyem Rais" w:date="2024-02-22T14:46:00Z">
              <w:r w:rsidRPr="004512B5" w:rsidDel="00201166">
                <w:rPr>
                  <w:rFonts w:asciiTheme="minorHAnsi" w:hAnsiTheme="minorHAnsi" w:cstheme="minorHAnsi"/>
                  <w:b/>
                  <w:bCs/>
                  <w:sz w:val="16"/>
                  <w:szCs w:val="16"/>
                  <w:lang w:val="fr-FR"/>
                </w:rPr>
                <w:delText>Lot C</w:delText>
              </w:r>
            </w:del>
          </w:p>
        </w:tc>
        <w:tc>
          <w:tcPr>
            <w:tcW w:w="991" w:type="dxa"/>
            <w:shd w:val="clear" w:color="auto" w:fill="F2F2F2" w:themeFill="background1" w:themeFillShade="F2"/>
            <w:vAlign w:val="center"/>
          </w:tcPr>
          <w:p w14:paraId="4403A894" w14:textId="37158ABC" w:rsidR="0028714E" w:rsidRPr="004512B5" w:rsidDel="00201166" w:rsidRDefault="0028714E" w:rsidP="00D62BC5">
            <w:pPr>
              <w:spacing w:before="0" w:after="160"/>
              <w:jc w:val="left"/>
              <w:rPr>
                <w:del w:id="21081" w:author="Houyem Rais" w:date="2024-02-22T14:46:00Z"/>
                <w:rFonts w:asciiTheme="minorHAnsi" w:hAnsiTheme="minorHAnsi" w:cstheme="minorHAnsi"/>
                <w:sz w:val="16"/>
                <w:szCs w:val="16"/>
                <w:lang w:val="fr-FR"/>
              </w:rPr>
              <w:pPrChange w:id="21082" w:author="Houyem Rais" w:date="2024-02-22T14:49:00Z">
                <w:pPr>
                  <w:spacing w:before="40" w:after="40"/>
                  <w:jc w:val="center"/>
                </w:pPr>
              </w:pPrChange>
            </w:pPr>
            <w:del w:id="21083" w:author="Houyem Rais" w:date="2024-02-22T14:46:00Z">
              <w:r w:rsidRPr="004512B5" w:rsidDel="00201166">
                <w:rPr>
                  <w:rFonts w:asciiTheme="minorHAnsi" w:hAnsiTheme="minorHAnsi" w:cstheme="minorHAnsi"/>
                  <w:b/>
                  <w:bCs/>
                  <w:sz w:val="16"/>
                  <w:szCs w:val="16"/>
                  <w:lang w:val="fr-FR"/>
                </w:rPr>
                <w:delText>Lot D</w:delText>
              </w:r>
            </w:del>
          </w:p>
        </w:tc>
        <w:tc>
          <w:tcPr>
            <w:tcW w:w="989" w:type="dxa"/>
            <w:shd w:val="clear" w:color="auto" w:fill="F2F2F2" w:themeFill="background1" w:themeFillShade="F2"/>
            <w:vAlign w:val="center"/>
          </w:tcPr>
          <w:p w14:paraId="5B672170" w14:textId="28C32544" w:rsidR="0028714E" w:rsidRPr="004512B5" w:rsidDel="00201166" w:rsidRDefault="0028714E" w:rsidP="00D62BC5">
            <w:pPr>
              <w:spacing w:before="0" w:after="160"/>
              <w:jc w:val="left"/>
              <w:rPr>
                <w:del w:id="21084" w:author="Houyem Rais" w:date="2024-02-22T14:46:00Z"/>
                <w:rFonts w:asciiTheme="minorHAnsi" w:hAnsiTheme="minorHAnsi" w:cstheme="minorHAnsi"/>
                <w:sz w:val="16"/>
                <w:szCs w:val="16"/>
                <w:lang w:val="fr-FR"/>
              </w:rPr>
              <w:pPrChange w:id="21085" w:author="Houyem Rais" w:date="2024-02-22T14:49:00Z">
                <w:pPr>
                  <w:spacing w:before="40" w:after="40"/>
                  <w:jc w:val="center"/>
                </w:pPr>
              </w:pPrChange>
            </w:pPr>
            <w:del w:id="21086" w:author="Houyem Rais" w:date="2024-02-22T14:46:00Z">
              <w:r w:rsidRPr="004512B5" w:rsidDel="00201166">
                <w:rPr>
                  <w:rFonts w:asciiTheme="minorHAnsi" w:hAnsiTheme="minorHAnsi" w:cstheme="minorHAnsi"/>
                  <w:b/>
                  <w:bCs/>
                  <w:sz w:val="16"/>
                  <w:szCs w:val="16"/>
                  <w:lang w:val="fr-FR"/>
                </w:rPr>
                <w:delText>Lot E</w:delText>
              </w:r>
            </w:del>
          </w:p>
        </w:tc>
        <w:tc>
          <w:tcPr>
            <w:tcW w:w="989" w:type="dxa"/>
            <w:shd w:val="clear" w:color="auto" w:fill="F2F2F2" w:themeFill="background1" w:themeFillShade="F2"/>
            <w:vAlign w:val="center"/>
          </w:tcPr>
          <w:p w14:paraId="1E7AA034" w14:textId="0849A5ED" w:rsidR="0028714E" w:rsidRPr="004512B5" w:rsidDel="00201166" w:rsidRDefault="0028714E" w:rsidP="00D62BC5">
            <w:pPr>
              <w:spacing w:before="0" w:after="160"/>
              <w:jc w:val="left"/>
              <w:rPr>
                <w:del w:id="21087" w:author="Houyem Rais" w:date="2024-02-22T14:46:00Z"/>
                <w:rFonts w:asciiTheme="minorHAnsi" w:hAnsiTheme="minorHAnsi" w:cstheme="minorHAnsi"/>
                <w:sz w:val="16"/>
                <w:szCs w:val="16"/>
                <w:lang w:val="fr-FR"/>
              </w:rPr>
              <w:pPrChange w:id="21088" w:author="Houyem Rais" w:date="2024-02-22T14:49:00Z">
                <w:pPr>
                  <w:spacing w:before="40" w:after="40"/>
                  <w:jc w:val="center"/>
                </w:pPr>
              </w:pPrChange>
            </w:pPr>
            <w:del w:id="21089" w:author="Houyem Rais" w:date="2024-02-22T14:46:00Z">
              <w:r w:rsidRPr="004512B5" w:rsidDel="00201166">
                <w:rPr>
                  <w:rFonts w:asciiTheme="minorHAnsi" w:hAnsiTheme="minorHAnsi" w:cstheme="minorHAnsi"/>
                  <w:b/>
                  <w:bCs/>
                  <w:sz w:val="16"/>
                  <w:szCs w:val="16"/>
                  <w:lang w:val="fr-FR"/>
                </w:rPr>
                <w:delText>Lot F</w:delText>
              </w:r>
            </w:del>
          </w:p>
        </w:tc>
      </w:tr>
      <w:tr w:rsidR="004512B5" w:rsidRPr="004512B5" w:rsidDel="00201166" w14:paraId="33C9E214" w14:textId="4F74C1CD" w:rsidTr="002A57F0">
        <w:trPr>
          <w:del w:id="21090" w:author="Houyem Rais" w:date="2024-02-22T14:46:00Z"/>
        </w:trPr>
        <w:tc>
          <w:tcPr>
            <w:tcW w:w="3239" w:type="dxa"/>
            <w:vAlign w:val="center"/>
          </w:tcPr>
          <w:p w14:paraId="551531E3" w14:textId="1139EE12" w:rsidR="004512B5" w:rsidRPr="004512B5" w:rsidDel="00201166" w:rsidRDefault="004512B5" w:rsidP="00D62BC5">
            <w:pPr>
              <w:spacing w:before="0" w:after="160"/>
              <w:jc w:val="left"/>
              <w:rPr>
                <w:del w:id="21091" w:author="Houyem Rais" w:date="2024-02-22T14:46:00Z"/>
                <w:rFonts w:asciiTheme="minorHAnsi" w:hAnsiTheme="minorHAnsi" w:cstheme="minorHAnsi"/>
                <w:sz w:val="16"/>
                <w:szCs w:val="16"/>
                <w:lang w:val="fr-FR"/>
              </w:rPr>
              <w:pPrChange w:id="21092" w:author="Houyem Rais" w:date="2024-02-22T14:49:00Z">
                <w:pPr>
                  <w:spacing w:before="40" w:after="40"/>
                </w:pPr>
              </w:pPrChange>
            </w:pPr>
            <w:del w:id="21093" w:author="Houyem Rais" w:date="2024-02-22T14:46:00Z">
              <w:r w:rsidRPr="004512B5" w:rsidDel="00201166">
                <w:rPr>
                  <w:rFonts w:asciiTheme="minorHAnsi" w:hAnsiTheme="minorHAnsi" w:cstheme="minorHAnsi"/>
                  <w:sz w:val="16"/>
                  <w:szCs w:val="16"/>
                  <w:lang w:val="fr-FR"/>
                </w:rPr>
                <w:delText>VAN du service de la dette du secteur public</w:delText>
              </w:r>
            </w:del>
          </w:p>
        </w:tc>
        <w:tc>
          <w:tcPr>
            <w:tcW w:w="989" w:type="dxa"/>
            <w:vAlign w:val="center"/>
          </w:tcPr>
          <w:p w14:paraId="2927A310" w14:textId="16B90E98" w:rsidR="004512B5" w:rsidRPr="004512B5" w:rsidDel="00201166" w:rsidRDefault="004512B5" w:rsidP="00D62BC5">
            <w:pPr>
              <w:spacing w:before="0" w:after="160"/>
              <w:jc w:val="left"/>
              <w:rPr>
                <w:del w:id="21094" w:author="Houyem Rais" w:date="2024-02-22T14:46:00Z"/>
                <w:rFonts w:asciiTheme="minorHAnsi" w:hAnsiTheme="minorHAnsi" w:cstheme="minorHAnsi"/>
                <w:sz w:val="16"/>
                <w:szCs w:val="16"/>
                <w:lang w:val="fr-FR"/>
              </w:rPr>
              <w:pPrChange w:id="21095" w:author="Houyem Rais" w:date="2024-02-22T14:49:00Z">
                <w:pPr>
                  <w:spacing w:before="40" w:after="40"/>
                  <w:jc w:val="center"/>
                </w:pPr>
              </w:pPrChange>
            </w:pPr>
            <w:del w:id="21096" w:author="Houyem Rais" w:date="2024-02-22T14:46:00Z">
              <w:r w:rsidRPr="004512B5" w:rsidDel="00201166">
                <w:rPr>
                  <w:rFonts w:asciiTheme="minorHAnsi" w:hAnsiTheme="minorHAnsi" w:cstheme="minorHAnsi"/>
                  <w:sz w:val="16"/>
                  <w:szCs w:val="16"/>
                </w:rPr>
                <w:delText>0,0</w:delText>
              </w:r>
            </w:del>
          </w:p>
        </w:tc>
        <w:tc>
          <w:tcPr>
            <w:tcW w:w="989" w:type="dxa"/>
            <w:vAlign w:val="center"/>
          </w:tcPr>
          <w:p w14:paraId="70A76F3B" w14:textId="23335510" w:rsidR="004512B5" w:rsidRPr="004512B5" w:rsidDel="00201166" w:rsidRDefault="004512B5" w:rsidP="00D62BC5">
            <w:pPr>
              <w:spacing w:before="0" w:after="160"/>
              <w:jc w:val="left"/>
              <w:rPr>
                <w:del w:id="21097" w:author="Houyem Rais" w:date="2024-02-22T14:46:00Z"/>
                <w:rFonts w:asciiTheme="minorHAnsi" w:hAnsiTheme="minorHAnsi" w:cstheme="minorHAnsi"/>
                <w:sz w:val="16"/>
                <w:szCs w:val="16"/>
                <w:lang w:val="fr-FR"/>
              </w:rPr>
              <w:pPrChange w:id="21098" w:author="Houyem Rais" w:date="2024-02-22T14:49:00Z">
                <w:pPr>
                  <w:spacing w:before="40" w:after="40"/>
                  <w:jc w:val="center"/>
                </w:pPr>
              </w:pPrChange>
            </w:pPr>
            <w:del w:id="21099" w:author="Houyem Rais" w:date="2024-02-22T14:46:00Z">
              <w:r w:rsidRPr="004512B5" w:rsidDel="00201166">
                <w:rPr>
                  <w:rFonts w:asciiTheme="minorHAnsi" w:hAnsiTheme="minorHAnsi" w:cstheme="minorHAnsi"/>
                  <w:sz w:val="16"/>
                  <w:szCs w:val="16"/>
                </w:rPr>
                <w:delText>0,0</w:delText>
              </w:r>
            </w:del>
          </w:p>
        </w:tc>
        <w:tc>
          <w:tcPr>
            <w:tcW w:w="989" w:type="dxa"/>
            <w:vAlign w:val="center"/>
          </w:tcPr>
          <w:p w14:paraId="62632324" w14:textId="24A5D489" w:rsidR="004512B5" w:rsidRPr="004512B5" w:rsidDel="00201166" w:rsidRDefault="004512B5" w:rsidP="00D62BC5">
            <w:pPr>
              <w:spacing w:before="0" w:after="160"/>
              <w:jc w:val="left"/>
              <w:rPr>
                <w:del w:id="21100" w:author="Houyem Rais" w:date="2024-02-22T14:46:00Z"/>
                <w:rFonts w:asciiTheme="minorHAnsi" w:hAnsiTheme="minorHAnsi" w:cstheme="minorHAnsi"/>
                <w:sz w:val="16"/>
                <w:szCs w:val="16"/>
                <w:lang w:val="fr-FR"/>
              </w:rPr>
              <w:pPrChange w:id="21101" w:author="Houyem Rais" w:date="2024-02-22T14:49:00Z">
                <w:pPr>
                  <w:spacing w:before="40" w:after="40"/>
                  <w:jc w:val="center"/>
                </w:pPr>
              </w:pPrChange>
            </w:pPr>
            <w:del w:id="21102" w:author="Houyem Rais" w:date="2024-02-22T14:46:00Z">
              <w:r w:rsidRPr="004512B5" w:rsidDel="00201166">
                <w:rPr>
                  <w:rFonts w:asciiTheme="minorHAnsi" w:hAnsiTheme="minorHAnsi" w:cstheme="minorHAnsi"/>
                  <w:sz w:val="16"/>
                  <w:szCs w:val="16"/>
                </w:rPr>
                <w:delText>0,0</w:delText>
              </w:r>
            </w:del>
          </w:p>
        </w:tc>
        <w:tc>
          <w:tcPr>
            <w:tcW w:w="991" w:type="dxa"/>
            <w:vAlign w:val="center"/>
          </w:tcPr>
          <w:p w14:paraId="10480DE6" w14:textId="46F821A9" w:rsidR="004512B5" w:rsidRPr="004512B5" w:rsidDel="00201166" w:rsidRDefault="004512B5" w:rsidP="00D62BC5">
            <w:pPr>
              <w:spacing w:before="0" w:after="160"/>
              <w:jc w:val="left"/>
              <w:rPr>
                <w:del w:id="21103" w:author="Houyem Rais" w:date="2024-02-22T14:46:00Z"/>
                <w:rFonts w:asciiTheme="minorHAnsi" w:hAnsiTheme="minorHAnsi" w:cstheme="minorHAnsi"/>
                <w:sz w:val="16"/>
                <w:szCs w:val="16"/>
                <w:lang w:val="fr-FR"/>
              </w:rPr>
              <w:pPrChange w:id="21104" w:author="Houyem Rais" w:date="2024-02-22T14:49:00Z">
                <w:pPr>
                  <w:spacing w:before="40" w:after="40"/>
                  <w:jc w:val="center"/>
                </w:pPr>
              </w:pPrChange>
            </w:pPr>
            <w:del w:id="21105" w:author="Houyem Rais" w:date="2024-02-22T14:46:00Z">
              <w:r w:rsidRPr="004512B5" w:rsidDel="00201166">
                <w:rPr>
                  <w:rFonts w:asciiTheme="minorHAnsi" w:hAnsiTheme="minorHAnsi" w:cstheme="minorHAnsi"/>
                  <w:sz w:val="16"/>
                  <w:szCs w:val="16"/>
                </w:rPr>
                <w:delText>0,0</w:delText>
              </w:r>
            </w:del>
          </w:p>
        </w:tc>
        <w:tc>
          <w:tcPr>
            <w:tcW w:w="989" w:type="dxa"/>
            <w:vAlign w:val="center"/>
          </w:tcPr>
          <w:p w14:paraId="3749E0A9" w14:textId="2D29D671" w:rsidR="004512B5" w:rsidRPr="004512B5" w:rsidDel="00201166" w:rsidRDefault="004512B5" w:rsidP="00D62BC5">
            <w:pPr>
              <w:spacing w:before="0" w:after="160"/>
              <w:jc w:val="left"/>
              <w:rPr>
                <w:del w:id="21106" w:author="Houyem Rais" w:date="2024-02-22T14:46:00Z"/>
                <w:rFonts w:asciiTheme="minorHAnsi" w:hAnsiTheme="minorHAnsi" w:cstheme="minorHAnsi"/>
                <w:sz w:val="16"/>
                <w:szCs w:val="16"/>
                <w:lang w:val="fr-FR"/>
              </w:rPr>
              <w:pPrChange w:id="21107" w:author="Houyem Rais" w:date="2024-02-22T14:49:00Z">
                <w:pPr>
                  <w:spacing w:before="40" w:after="40"/>
                  <w:jc w:val="center"/>
                </w:pPr>
              </w:pPrChange>
            </w:pPr>
            <w:del w:id="21108" w:author="Houyem Rais" w:date="2024-02-22T14:46:00Z">
              <w:r w:rsidRPr="004512B5" w:rsidDel="00201166">
                <w:rPr>
                  <w:rFonts w:asciiTheme="minorHAnsi" w:hAnsiTheme="minorHAnsi" w:cstheme="minorHAnsi"/>
                  <w:sz w:val="16"/>
                  <w:szCs w:val="16"/>
                </w:rPr>
                <w:delText>0,0</w:delText>
              </w:r>
            </w:del>
          </w:p>
        </w:tc>
        <w:tc>
          <w:tcPr>
            <w:tcW w:w="989" w:type="dxa"/>
            <w:vAlign w:val="center"/>
          </w:tcPr>
          <w:p w14:paraId="283C7E66" w14:textId="60DE6926" w:rsidR="004512B5" w:rsidRPr="004512B5" w:rsidDel="00201166" w:rsidRDefault="004512B5" w:rsidP="00D62BC5">
            <w:pPr>
              <w:spacing w:before="0" w:after="160"/>
              <w:jc w:val="left"/>
              <w:rPr>
                <w:del w:id="21109" w:author="Houyem Rais" w:date="2024-02-22T14:46:00Z"/>
                <w:rFonts w:asciiTheme="minorHAnsi" w:hAnsiTheme="minorHAnsi" w:cstheme="minorHAnsi"/>
                <w:sz w:val="16"/>
                <w:szCs w:val="16"/>
                <w:lang w:val="fr-FR"/>
              </w:rPr>
              <w:pPrChange w:id="21110" w:author="Houyem Rais" w:date="2024-02-22T14:49:00Z">
                <w:pPr>
                  <w:spacing w:before="40" w:after="40"/>
                  <w:jc w:val="center"/>
                </w:pPr>
              </w:pPrChange>
            </w:pPr>
            <w:del w:id="21111" w:author="Houyem Rais" w:date="2024-02-22T14:46:00Z">
              <w:r w:rsidRPr="004512B5" w:rsidDel="00201166">
                <w:rPr>
                  <w:rFonts w:asciiTheme="minorHAnsi" w:hAnsiTheme="minorHAnsi" w:cstheme="minorHAnsi"/>
                  <w:sz w:val="16"/>
                  <w:szCs w:val="16"/>
                </w:rPr>
                <w:delText>0,0</w:delText>
              </w:r>
            </w:del>
          </w:p>
        </w:tc>
      </w:tr>
      <w:tr w:rsidR="004512B5" w:rsidRPr="004512B5" w:rsidDel="00201166" w14:paraId="661EC4D7" w14:textId="143B446D" w:rsidTr="002A57F0">
        <w:trPr>
          <w:del w:id="21112" w:author="Houyem Rais" w:date="2024-02-22T14:46:00Z"/>
        </w:trPr>
        <w:tc>
          <w:tcPr>
            <w:tcW w:w="3239" w:type="dxa"/>
            <w:vAlign w:val="center"/>
          </w:tcPr>
          <w:p w14:paraId="62F2D6A1" w14:textId="07F4C864" w:rsidR="004512B5" w:rsidRPr="004512B5" w:rsidDel="00201166" w:rsidRDefault="004512B5" w:rsidP="00D62BC5">
            <w:pPr>
              <w:spacing w:before="0" w:after="160"/>
              <w:jc w:val="left"/>
              <w:rPr>
                <w:del w:id="21113" w:author="Houyem Rais" w:date="2024-02-22T14:46:00Z"/>
                <w:rFonts w:asciiTheme="minorHAnsi" w:hAnsiTheme="minorHAnsi" w:cstheme="minorHAnsi"/>
                <w:sz w:val="16"/>
                <w:szCs w:val="16"/>
                <w:lang w:val="fr-FR"/>
              </w:rPr>
              <w:pPrChange w:id="21114" w:author="Houyem Rais" w:date="2024-02-22T14:49:00Z">
                <w:pPr>
                  <w:spacing w:before="40" w:after="40"/>
                </w:pPr>
              </w:pPrChange>
            </w:pPr>
            <w:del w:id="21115" w:author="Houyem Rais" w:date="2024-02-22T14:46:00Z">
              <w:r w:rsidRPr="004512B5" w:rsidDel="00201166">
                <w:rPr>
                  <w:rFonts w:asciiTheme="minorHAnsi" w:hAnsiTheme="minorHAnsi" w:cstheme="minorHAnsi"/>
                  <w:sz w:val="16"/>
                  <w:szCs w:val="16"/>
                  <w:lang w:val="fr-FR"/>
                </w:rPr>
                <w:delText>VAN des recettes d'exploitation</w:delText>
              </w:r>
            </w:del>
          </w:p>
        </w:tc>
        <w:tc>
          <w:tcPr>
            <w:tcW w:w="989" w:type="dxa"/>
            <w:vAlign w:val="center"/>
          </w:tcPr>
          <w:p w14:paraId="1920D5A1" w14:textId="3EAB8FE8" w:rsidR="004512B5" w:rsidRPr="004512B5" w:rsidDel="00201166" w:rsidRDefault="004512B5" w:rsidP="00D62BC5">
            <w:pPr>
              <w:spacing w:before="0" w:after="160"/>
              <w:jc w:val="left"/>
              <w:rPr>
                <w:del w:id="21116" w:author="Houyem Rais" w:date="2024-02-22T14:46:00Z"/>
                <w:rFonts w:asciiTheme="minorHAnsi" w:hAnsiTheme="minorHAnsi" w:cstheme="minorHAnsi"/>
                <w:sz w:val="16"/>
                <w:szCs w:val="16"/>
                <w:lang w:val="fr-FR"/>
              </w:rPr>
              <w:pPrChange w:id="21117" w:author="Houyem Rais" w:date="2024-02-22T14:49:00Z">
                <w:pPr>
                  <w:spacing w:before="40" w:after="40"/>
                  <w:jc w:val="center"/>
                </w:pPr>
              </w:pPrChange>
            </w:pPr>
            <w:del w:id="21118" w:author="Houyem Rais" w:date="2024-02-22T14:46:00Z">
              <w:r w:rsidRPr="004512B5" w:rsidDel="00201166">
                <w:rPr>
                  <w:rFonts w:asciiTheme="minorHAnsi" w:hAnsiTheme="minorHAnsi" w:cstheme="minorHAnsi"/>
                  <w:sz w:val="16"/>
                  <w:szCs w:val="16"/>
                </w:rPr>
                <w:delText>2171,5</w:delText>
              </w:r>
            </w:del>
          </w:p>
        </w:tc>
        <w:tc>
          <w:tcPr>
            <w:tcW w:w="989" w:type="dxa"/>
            <w:vAlign w:val="center"/>
          </w:tcPr>
          <w:p w14:paraId="1BB02DA0" w14:textId="19073BBB" w:rsidR="004512B5" w:rsidRPr="004512B5" w:rsidDel="00201166" w:rsidRDefault="004512B5" w:rsidP="00D62BC5">
            <w:pPr>
              <w:spacing w:before="0" w:after="160"/>
              <w:jc w:val="left"/>
              <w:rPr>
                <w:del w:id="21119" w:author="Houyem Rais" w:date="2024-02-22T14:46:00Z"/>
                <w:rFonts w:asciiTheme="minorHAnsi" w:hAnsiTheme="minorHAnsi" w:cstheme="minorHAnsi"/>
                <w:sz w:val="16"/>
                <w:szCs w:val="16"/>
                <w:lang w:val="fr-FR"/>
              </w:rPr>
              <w:pPrChange w:id="21120" w:author="Houyem Rais" w:date="2024-02-22T14:49:00Z">
                <w:pPr>
                  <w:spacing w:before="40" w:after="40"/>
                  <w:jc w:val="center"/>
                </w:pPr>
              </w:pPrChange>
            </w:pPr>
            <w:del w:id="21121" w:author="Houyem Rais" w:date="2024-02-22T14:46:00Z">
              <w:r w:rsidRPr="004512B5" w:rsidDel="00201166">
                <w:rPr>
                  <w:rFonts w:asciiTheme="minorHAnsi" w:hAnsiTheme="minorHAnsi" w:cstheme="minorHAnsi"/>
                  <w:sz w:val="16"/>
                  <w:szCs w:val="16"/>
                </w:rPr>
                <w:delText>2022,8</w:delText>
              </w:r>
            </w:del>
          </w:p>
        </w:tc>
        <w:tc>
          <w:tcPr>
            <w:tcW w:w="989" w:type="dxa"/>
            <w:vAlign w:val="center"/>
          </w:tcPr>
          <w:p w14:paraId="50D30613" w14:textId="0AEFA3E6" w:rsidR="004512B5" w:rsidRPr="004512B5" w:rsidDel="00201166" w:rsidRDefault="004512B5" w:rsidP="00D62BC5">
            <w:pPr>
              <w:spacing w:before="0" w:after="160"/>
              <w:jc w:val="left"/>
              <w:rPr>
                <w:del w:id="21122" w:author="Houyem Rais" w:date="2024-02-22T14:46:00Z"/>
                <w:rFonts w:asciiTheme="minorHAnsi" w:hAnsiTheme="minorHAnsi" w:cstheme="minorHAnsi"/>
                <w:sz w:val="16"/>
                <w:szCs w:val="16"/>
                <w:lang w:val="fr-FR"/>
              </w:rPr>
              <w:pPrChange w:id="21123" w:author="Houyem Rais" w:date="2024-02-22T14:49:00Z">
                <w:pPr>
                  <w:spacing w:before="40" w:after="40"/>
                  <w:jc w:val="center"/>
                </w:pPr>
              </w:pPrChange>
            </w:pPr>
            <w:del w:id="21124" w:author="Houyem Rais" w:date="2024-02-22T14:46:00Z">
              <w:r w:rsidRPr="004512B5" w:rsidDel="00201166">
                <w:rPr>
                  <w:rFonts w:asciiTheme="minorHAnsi" w:hAnsiTheme="minorHAnsi" w:cstheme="minorHAnsi"/>
                  <w:sz w:val="16"/>
                  <w:szCs w:val="16"/>
                </w:rPr>
                <w:delText>1759,1</w:delText>
              </w:r>
            </w:del>
          </w:p>
        </w:tc>
        <w:tc>
          <w:tcPr>
            <w:tcW w:w="991" w:type="dxa"/>
            <w:vAlign w:val="center"/>
          </w:tcPr>
          <w:p w14:paraId="4A9CF486" w14:textId="1D12FBEC" w:rsidR="004512B5" w:rsidRPr="004512B5" w:rsidDel="00201166" w:rsidRDefault="004512B5" w:rsidP="00D62BC5">
            <w:pPr>
              <w:spacing w:before="0" w:after="160"/>
              <w:jc w:val="left"/>
              <w:rPr>
                <w:del w:id="21125" w:author="Houyem Rais" w:date="2024-02-22T14:46:00Z"/>
                <w:rFonts w:asciiTheme="minorHAnsi" w:hAnsiTheme="minorHAnsi" w:cstheme="minorHAnsi"/>
                <w:sz w:val="16"/>
                <w:szCs w:val="16"/>
                <w:lang w:val="fr-FR"/>
              </w:rPr>
              <w:pPrChange w:id="21126" w:author="Houyem Rais" w:date="2024-02-22T14:49:00Z">
                <w:pPr>
                  <w:spacing w:before="40" w:after="40"/>
                  <w:jc w:val="center"/>
                </w:pPr>
              </w:pPrChange>
            </w:pPr>
            <w:del w:id="21127" w:author="Houyem Rais" w:date="2024-02-22T14:46:00Z">
              <w:r w:rsidRPr="004512B5" w:rsidDel="00201166">
                <w:rPr>
                  <w:rFonts w:asciiTheme="minorHAnsi" w:hAnsiTheme="minorHAnsi" w:cstheme="minorHAnsi"/>
                  <w:sz w:val="16"/>
                  <w:szCs w:val="16"/>
                </w:rPr>
                <w:delText>277,3</w:delText>
              </w:r>
            </w:del>
          </w:p>
        </w:tc>
        <w:tc>
          <w:tcPr>
            <w:tcW w:w="989" w:type="dxa"/>
            <w:vAlign w:val="center"/>
          </w:tcPr>
          <w:p w14:paraId="025D888F" w14:textId="3B6C5C19" w:rsidR="004512B5" w:rsidRPr="004512B5" w:rsidDel="00201166" w:rsidRDefault="004512B5" w:rsidP="00D62BC5">
            <w:pPr>
              <w:spacing w:before="0" w:after="160"/>
              <w:jc w:val="left"/>
              <w:rPr>
                <w:del w:id="21128" w:author="Houyem Rais" w:date="2024-02-22T14:46:00Z"/>
                <w:rFonts w:asciiTheme="minorHAnsi" w:hAnsiTheme="minorHAnsi" w:cstheme="minorHAnsi"/>
                <w:sz w:val="16"/>
                <w:szCs w:val="16"/>
                <w:lang w:val="fr-FR"/>
              </w:rPr>
              <w:pPrChange w:id="21129" w:author="Houyem Rais" w:date="2024-02-22T14:49:00Z">
                <w:pPr>
                  <w:spacing w:before="40" w:after="40"/>
                  <w:jc w:val="center"/>
                </w:pPr>
              </w:pPrChange>
            </w:pPr>
            <w:del w:id="21130" w:author="Houyem Rais" w:date="2024-02-22T14:46:00Z">
              <w:r w:rsidRPr="004512B5" w:rsidDel="00201166">
                <w:rPr>
                  <w:rFonts w:asciiTheme="minorHAnsi" w:hAnsiTheme="minorHAnsi" w:cstheme="minorHAnsi"/>
                  <w:sz w:val="16"/>
                  <w:szCs w:val="16"/>
                </w:rPr>
                <w:delText>2451,4</w:delText>
              </w:r>
            </w:del>
          </w:p>
        </w:tc>
        <w:tc>
          <w:tcPr>
            <w:tcW w:w="989" w:type="dxa"/>
            <w:vAlign w:val="center"/>
          </w:tcPr>
          <w:p w14:paraId="594C7B30" w14:textId="32F5A157" w:rsidR="004512B5" w:rsidRPr="004512B5" w:rsidDel="00201166" w:rsidRDefault="004512B5" w:rsidP="00D62BC5">
            <w:pPr>
              <w:spacing w:before="0" w:after="160"/>
              <w:jc w:val="left"/>
              <w:rPr>
                <w:del w:id="21131" w:author="Houyem Rais" w:date="2024-02-22T14:46:00Z"/>
                <w:rFonts w:asciiTheme="minorHAnsi" w:hAnsiTheme="minorHAnsi" w:cstheme="minorHAnsi"/>
                <w:sz w:val="16"/>
                <w:szCs w:val="16"/>
                <w:lang w:val="fr-FR"/>
              </w:rPr>
              <w:pPrChange w:id="21132" w:author="Houyem Rais" w:date="2024-02-22T14:49:00Z">
                <w:pPr>
                  <w:spacing w:before="40" w:after="40"/>
                  <w:jc w:val="center"/>
                </w:pPr>
              </w:pPrChange>
            </w:pPr>
            <w:del w:id="21133" w:author="Houyem Rais" w:date="2024-02-22T14:46:00Z">
              <w:r w:rsidRPr="004512B5" w:rsidDel="00201166">
                <w:rPr>
                  <w:rFonts w:asciiTheme="minorHAnsi" w:hAnsiTheme="minorHAnsi" w:cstheme="minorHAnsi"/>
                  <w:sz w:val="16"/>
                  <w:szCs w:val="16"/>
                </w:rPr>
                <w:delText>1669,3</w:delText>
              </w:r>
            </w:del>
          </w:p>
        </w:tc>
      </w:tr>
      <w:tr w:rsidR="004512B5" w:rsidRPr="004512B5" w:rsidDel="00201166" w14:paraId="5F32A3D5" w14:textId="6A754F68" w:rsidTr="002A57F0">
        <w:trPr>
          <w:del w:id="21134" w:author="Houyem Rais" w:date="2024-02-22T14:46:00Z"/>
        </w:trPr>
        <w:tc>
          <w:tcPr>
            <w:tcW w:w="3239" w:type="dxa"/>
            <w:vAlign w:val="center"/>
          </w:tcPr>
          <w:p w14:paraId="45726C3C" w14:textId="232801FF" w:rsidR="004512B5" w:rsidRPr="004512B5" w:rsidDel="00201166" w:rsidRDefault="004512B5" w:rsidP="00D62BC5">
            <w:pPr>
              <w:spacing w:before="0" w:after="160"/>
              <w:jc w:val="left"/>
              <w:rPr>
                <w:del w:id="21135" w:author="Houyem Rais" w:date="2024-02-22T14:46:00Z"/>
                <w:rFonts w:asciiTheme="minorHAnsi" w:hAnsiTheme="minorHAnsi" w:cstheme="minorHAnsi"/>
                <w:sz w:val="16"/>
                <w:szCs w:val="16"/>
                <w:lang w:val="fr-FR"/>
              </w:rPr>
              <w:pPrChange w:id="21136" w:author="Houyem Rais" w:date="2024-02-22T14:49:00Z">
                <w:pPr>
                  <w:spacing w:before="40" w:after="40"/>
                </w:pPr>
              </w:pPrChange>
            </w:pPr>
            <w:del w:id="21137" w:author="Houyem Rais" w:date="2024-02-22T14:46:00Z">
              <w:r w:rsidRPr="004512B5" w:rsidDel="00201166">
                <w:rPr>
                  <w:rFonts w:asciiTheme="minorHAnsi" w:hAnsiTheme="minorHAnsi" w:cstheme="minorHAnsi"/>
                  <w:sz w:val="16"/>
                  <w:szCs w:val="16"/>
                  <w:lang w:val="fr-FR"/>
                </w:rPr>
                <w:delText>VAN des OPEX (coûts d'exploit.-maint.-renouv. pour le sect. Public)</w:delText>
              </w:r>
            </w:del>
          </w:p>
        </w:tc>
        <w:tc>
          <w:tcPr>
            <w:tcW w:w="989" w:type="dxa"/>
            <w:vAlign w:val="center"/>
          </w:tcPr>
          <w:p w14:paraId="51AF0480" w14:textId="6D3E3788" w:rsidR="004512B5" w:rsidRPr="004512B5" w:rsidDel="00201166" w:rsidRDefault="004512B5" w:rsidP="00D62BC5">
            <w:pPr>
              <w:spacing w:before="0" w:after="160"/>
              <w:jc w:val="left"/>
              <w:rPr>
                <w:del w:id="21138" w:author="Houyem Rais" w:date="2024-02-22T14:46:00Z"/>
                <w:rFonts w:asciiTheme="minorHAnsi" w:hAnsiTheme="minorHAnsi" w:cstheme="minorHAnsi"/>
                <w:sz w:val="16"/>
                <w:szCs w:val="16"/>
                <w:lang w:val="fr-FR"/>
              </w:rPr>
              <w:pPrChange w:id="21139" w:author="Houyem Rais" w:date="2024-02-22T14:49:00Z">
                <w:pPr>
                  <w:spacing w:before="40" w:after="40"/>
                  <w:jc w:val="center"/>
                </w:pPr>
              </w:pPrChange>
            </w:pPr>
            <w:del w:id="21140" w:author="Houyem Rais" w:date="2024-02-22T14:46:00Z">
              <w:r w:rsidRPr="004512B5" w:rsidDel="00201166">
                <w:rPr>
                  <w:rFonts w:asciiTheme="minorHAnsi" w:hAnsiTheme="minorHAnsi" w:cstheme="minorHAnsi"/>
                  <w:sz w:val="16"/>
                  <w:szCs w:val="16"/>
                </w:rPr>
                <w:delText>0,0</w:delText>
              </w:r>
            </w:del>
          </w:p>
        </w:tc>
        <w:tc>
          <w:tcPr>
            <w:tcW w:w="989" w:type="dxa"/>
            <w:vAlign w:val="center"/>
          </w:tcPr>
          <w:p w14:paraId="424C8003" w14:textId="27ABA398" w:rsidR="004512B5" w:rsidRPr="004512B5" w:rsidDel="00201166" w:rsidRDefault="004512B5" w:rsidP="00D62BC5">
            <w:pPr>
              <w:spacing w:before="0" w:after="160"/>
              <w:jc w:val="left"/>
              <w:rPr>
                <w:del w:id="21141" w:author="Houyem Rais" w:date="2024-02-22T14:46:00Z"/>
                <w:rFonts w:asciiTheme="minorHAnsi" w:hAnsiTheme="minorHAnsi" w:cstheme="minorHAnsi"/>
                <w:sz w:val="16"/>
                <w:szCs w:val="16"/>
                <w:lang w:val="fr-FR"/>
              </w:rPr>
              <w:pPrChange w:id="21142" w:author="Houyem Rais" w:date="2024-02-22T14:49:00Z">
                <w:pPr>
                  <w:spacing w:before="40" w:after="40"/>
                  <w:jc w:val="center"/>
                </w:pPr>
              </w:pPrChange>
            </w:pPr>
            <w:del w:id="21143" w:author="Houyem Rais" w:date="2024-02-22T14:46:00Z">
              <w:r w:rsidRPr="004512B5" w:rsidDel="00201166">
                <w:rPr>
                  <w:rFonts w:asciiTheme="minorHAnsi" w:hAnsiTheme="minorHAnsi" w:cstheme="minorHAnsi"/>
                  <w:sz w:val="16"/>
                  <w:szCs w:val="16"/>
                </w:rPr>
                <w:delText>0,0</w:delText>
              </w:r>
            </w:del>
          </w:p>
        </w:tc>
        <w:tc>
          <w:tcPr>
            <w:tcW w:w="989" w:type="dxa"/>
            <w:vAlign w:val="center"/>
          </w:tcPr>
          <w:p w14:paraId="0BD7C0F2" w14:textId="37EFCC6E" w:rsidR="004512B5" w:rsidRPr="004512B5" w:rsidDel="00201166" w:rsidRDefault="004512B5" w:rsidP="00D62BC5">
            <w:pPr>
              <w:spacing w:before="0" w:after="160"/>
              <w:jc w:val="left"/>
              <w:rPr>
                <w:del w:id="21144" w:author="Houyem Rais" w:date="2024-02-22T14:46:00Z"/>
                <w:rFonts w:asciiTheme="minorHAnsi" w:hAnsiTheme="minorHAnsi" w:cstheme="minorHAnsi"/>
                <w:sz w:val="16"/>
                <w:szCs w:val="16"/>
                <w:lang w:val="fr-FR"/>
              </w:rPr>
              <w:pPrChange w:id="21145" w:author="Houyem Rais" w:date="2024-02-22T14:49:00Z">
                <w:pPr>
                  <w:spacing w:before="40" w:after="40"/>
                  <w:jc w:val="center"/>
                </w:pPr>
              </w:pPrChange>
            </w:pPr>
            <w:del w:id="21146" w:author="Houyem Rais" w:date="2024-02-22T14:46:00Z">
              <w:r w:rsidRPr="004512B5" w:rsidDel="00201166">
                <w:rPr>
                  <w:rFonts w:asciiTheme="minorHAnsi" w:hAnsiTheme="minorHAnsi" w:cstheme="minorHAnsi"/>
                  <w:sz w:val="16"/>
                  <w:szCs w:val="16"/>
                </w:rPr>
                <w:delText>0,0</w:delText>
              </w:r>
            </w:del>
          </w:p>
        </w:tc>
        <w:tc>
          <w:tcPr>
            <w:tcW w:w="991" w:type="dxa"/>
            <w:vAlign w:val="center"/>
          </w:tcPr>
          <w:p w14:paraId="6F11ACD3" w14:textId="74668468" w:rsidR="004512B5" w:rsidRPr="004512B5" w:rsidDel="00201166" w:rsidRDefault="004512B5" w:rsidP="00D62BC5">
            <w:pPr>
              <w:spacing w:before="0" w:after="160"/>
              <w:jc w:val="left"/>
              <w:rPr>
                <w:del w:id="21147" w:author="Houyem Rais" w:date="2024-02-22T14:46:00Z"/>
                <w:rFonts w:asciiTheme="minorHAnsi" w:hAnsiTheme="minorHAnsi" w:cstheme="minorHAnsi"/>
                <w:sz w:val="16"/>
                <w:szCs w:val="16"/>
                <w:lang w:val="fr-FR"/>
              </w:rPr>
              <w:pPrChange w:id="21148" w:author="Houyem Rais" w:date="2024-02-22T14:49:00Z">
                <w:pPr>
                  <w:spacing w:before="40" w:after="40"/>
                  <w:jc w:val="center"/>
                </w:pPr>
              </w:pPrChange>
            </w:pPr>
            <w:del w:id="21149" w:author="Houyem Rais" w:date="2024-02-22T14:46:00Z">
              <w:r w:rsidRPr="004512B5" w:rsidDel="00201166">
                <w:rPr>
                  <w:rFonts w:asciiTheme="minorHAnsi" w:hAnsiTheme="minorHAnsi" w:cstheme="minorHAnsi"/>
                  <w:sz w:val="16"/>
                  <w:szCs w:val="16"/>
                </w:rPr>
                <w:delText>0,0</w:delText>
              </w:r>
            </w:del>
          </w:p>
        </w:tc>
        <w:tc>
          <w:tcPr>
            <w:tcW w:w="989" w:type="dxa"/>
            <w:vAlign w:val="center"/>
          </w:tcPr>
          <w:p w14:paraId="141FFB3D" w14:textId="4042F5B6" w:rsidR="004512B5" w:rsidRPr="004512B5" w:rsidDel="00201166" w:rsidRDefault="004512B5" w:rsidP="00D62BC5">
            <w:pPr>
              <w:spacing w:before="0" w:after="160"/>
              <w:jc w:val="left"/>
              <w:rPr>
                <w:del w:id="21150" w:author="Houyem Rais" w:date="2024-02-22T14:46:00Z"/>
                <w:rFonts w:asciiTheme="minorHAnsi" w:hAnsiTheme="minorHAnsi" w:cstheme="minorHAnsi"/>
                <w:sz w:val="16"/>
                <w:szCs w:val="16"/>
                <w:lang w:val="fr-FR"/>
              </w:rPr>
              <w:pPrChange w:id="21151" w:author="Houyem Rais" w:date="2024-02-22T14:49:00Z">
                <w:pPr>
                  <w:spacing w:before="40" w:after="40"/>
                  <w:jc w:val="center"/>
                </w:pPr>
              </w:pPrChange>
            </w:pPr>
            <w:del w:id="21152" w:author="Houyem Rais" w:date="2024-02-22T14:46:00Z">
              <w:r w:rsidRPr="004512B5" w:rsidDel="00201166">
                <w:rPr>
                  <w:rFonts w:asciiTheme="minorHAnsi" w:hAnsiTheme="minorHAnsi" w:cstheme="minorHAnsi"/>
                  <w:sz w:val="16"/>
                  <w:szCs w:val="16"/>
                </w:rPr>
                <w:delText>0,0</w:delText>
              </w:r>
            </w:del>
          </w:p>
        </w:tc>
        <w:tc>
          <w:tcPr>
            <w:tcW w:w="989" w:type="dxa"/>
            <w:vAlign w:val="center"/>
          </w:tcPr>
          <w:p w14:paraId="29F60BE2" w14:textId="1B7ECC6E" w:rsidR="004512B5" w:rsidRPr="004512B5" w:rsidDel="00201166" w:rsidRDefault="004512B5" w:rsidP="00D62BC5">
            <w:pPr>
              <w:spacing w:before="0" w:after="160"/>
              <w:jc w:val="left"/>
              <w:rPr>
                <w:del w:id="21153" w:author="Houyem Rais" w:date="2024-02-22T14:46:00Z"/>
                <w:rFonts w:asciiTheme="minorHAnsi" w:hAnsiTheme="minorHAnsi" w:cstheme="minorHAnsi"/>
                <w:sz w:val="16"/>
                <w:szCs w:val="16"/>
                <w:lang w:val="fr-FR"/>
              </w:rPr>
              <w:pPrChange w:id="21154" w:author="Houyem Rais" w:date="2024-02-22T14:49:00Z">
                <w:pPr>
                  <w:spacing w:before="40" w:after="40"/>
                  <w:jc w:val="center"/>
                </w:pPr>
              </w:pPrChange>
            </w:pPr>
            <w:del w:id="21155" w:author="Houyem Rais" w:date="2024-02-22T14:46:00Z">
              <w:r w:rsidRPr="004512B5" w:rsidDel="00201166">
                <w:rPr>
                  <w:rFonts w:asciiTheme="minorHAnsi" w:hAnsiTheme="minorHAnsi" w:cstheme="minorHAnsi"/>
                  <w:sz w:val="16"/>
                  <w:szCs w:val="16"/>
                </w:rPr>
                <w:delText>0,0</w:delText>
              </w:r>
            </w:del>
          </w:p>
        </w:tc>
      </w:tr>
      <w:tr w:rsidR="004512B5" w:rsidRPr="004512B5" w:rsidDel="00201166" w14:paraId="1B8B438C" w14:textId="725A43E1" w:rsidTr="002A57F0">
        <w:trPr>
          <w:del w:id="21156" w:author="Houyem Rais" w:date="2024-02-22T14:46:00Z"/>
        </w:trPr>
        <w:tc>
          <w:tcPr>
            <w:tcW w:w="3239" w:type="dxa"/>
            <w:vAlign w:val="center"/>
          </w:tcPr>
          <w:p w14:paraId="34C40E34" w14:textId="51C26404" w:rsidR="004512B5" w:rsidRPr="004512B5" w:rsidDel="00201166" w:rsidRDefault="004512B5" w:rsidP="00D62BC5">
            <w:pPr>
              <w:spacing w:before="0" w:after="160"/>
              <w:jc w:val="left"/>
              <w:rPr>
                <w:del w:id="21157" w:author="Houyem Rais" w:date="2024-02-22T14:46:00Z"/>
                <w:rFonts w:asciiTheme="minorHAnsi" w:hAnsiTheme="minorHAnsi" w:cstheme="minorHAnsi"/>
                <w:sz w:val="16"/>
                <w:szCs w:val="16"/>
                <w:lang w:val="fr-FR"/>
              </w:rPr>
              <w:pPrChange w:id="21158" w:author="Houyem Rais" w:date="2024-02-22T14:49:00Z">
                <w:pPr>
                  <w:spacing w:before="40" w:after="40"/>
                </w:pPr>
              </w:pPrChange>
            </w:pPr>
            <w:del w:id="21159" w:author="Houyem Rais" w:date="2024-02-22T14:46:00Z">
              <w:r w:rsidRPr="004512B5" w:rsidDel="00201166">
                <w:rPr>
                  <w:rFonts w:asciiTheme="minorHAnsi" w:hAnsiTheme="minorHAnsi" w:cstheme="minorHAnsi"/>
                  <w:sz w:val="16"/>
                  <w:szCs w:val="16"/>
                  <w:lang w:val="fr-FR"/>
                </w:rPr>
                <w:delText>VAN des loyers</w:delText>
              </w:r>
            </w:del>
          </w:p>
        </w:tc>
        <w:tc>
          <w:tcPr>
            <w:tcW w:w="989" w:type="dxa"/>
            <w:vAlign w:val="center"/>
          </w:tcPr>
          <w:p w14:paraId="6061A2FA" w14:textId="40BD8BB1" w:rsidR="004512B5" w:rsidRPr="004512B5" w:rsidDel="00201166" w:rsidRDefault="004512B5" w:rsidP="00D62BC5">
            <w:pPr>
              <w:spacing w:before="0" w:after="160"/>
              <w:jc w:val="left"/>
              <w:rPr>
                <w:del w:id="21160" w:author="Houyem Rais" w:date="2024-02-22T14:46:00Z"/>
                <w:rFonts w:asciiTheme="minorHAnsi" w:hAnsiTheme="minorHAnsi" w:cstheme="minorHAnsi"/>
                <w:sz w:val="16"/>
                <w:szCs w:val="16"/>
                <w:lang w:val="fr-FR"/>
              </w:rPr>
              <w:pPrChange w:id="21161" w:author="Houyem Rais" w:date="2024-02-22T14:49:00Z">
                <w:pPr>
                  <w:spacing w:before="40" w:after="40"/>
                  <w:jc w:val="center"/>
                </w:pPr>
              </w:pPrChange>
            </w:pPr>
            <w:del w:id="21162" w:author="Houyem Rais" w:date="2024-02-22T14:46:00Z">
              <w:r w:rsidRPr="004512B5" w:rsidDel="00201166">
                <w:rPr>
                  <w:rFonts w:asciiTheme="minorHAnsi" w:hAnsiTheme="minorHAnsi" w:cstheme="minorHAnsi"/>
                  <w:sz w:val="16"/>
                  <w:szCs w:val="16"/>
                </w:rPr>
                <w:delText>-2280,3</w:delText>
              </w:r>
            </w:del>
          </w:p>
        </w:tc>
        <w:tc>
          <w:tcPr>
            <w:tcW w:w="989" w:type="dxa"/>
            <w:vAlign w:val="center"/>
          </w:tcPr>
          <w:p w14:paraId="1CB6329B" w14:textId="4B0E2E5E" w:rsidR="004512B5" w:rsidRPr="004512B5" w:rsidDel="00201166" w:rsidRDefault="004512B5" w:rsidP="00D62BC5">
            <w:pPr>
              <w:spacing w:before="0" w:after="160"/>
              <w:jc w:val="left"/>
              <w:rPr>
                <w:del w:id="21163" w:author="Houyem Rais" w:date="2024-02-22T14:46:00Z"/>
                <w:rFonts w:asciiTheme="minorHAnsi" w:hAnsiTheme="minorHAnsi" w:cstheme="minorHAnsi"/>
                <w:sz w:val="16"/>
                <w:szCs w:val="16"/>
                <w:lang w:val="fr-FR"/>
              </w:rPr>
              <w:pPrChange w:id="21164" w:author="Houyem Rais" w:date="2024-02-22T14:49:00Z">
                <w:pPr>
                  <w:spacing w:before="40" w:after="40"/>
                  <w:jc w:val="center"/>
                </w:pPr>
              </w:pPrChange>
            </w:pPr>
            <w:del w:id="21165" w:author="Houyem Rais" w:date="2024-02-22T14:46:00Z">
              <w:r w:rsidRPr="004512B5" w:rsidDel="00201166">
                <w:rPr>
                  <w:rFonts w:asciiTheme="minorHAnsi" w:hAnsiTheme="minorHAnsi" w:cstheme="minorHAnsi"/>
                  <w:sz w:val="16"/>
                  <w:szCs w:val="16"/>
                </w:rPr>
                <w:delText>-2389,6</w:delText>
              </w:r>
            </w:del>
          </w:p>
        </w:tc>
        <w:tc>
          <w:tcPr>
            <w:tcW w:w="989" w:type="dxa"/>
            <w:vAlign w:val="center"/>
          </w:tcPr>
          <w:p w14:paraId="14C0195C" w14:textId="2EA14926" w:rsidR="004512B5" w:rsidRPr="004512B5" w:rsidDel="00201166" w:rsidRDefault="004512B5" w:rsidP="00D62BC5">
            <w:pPr>
              <w:spacing w:before="0" w:after="160"/>
              <w:jc w:val="left"/>
              <w:rPr>
                <w:del w:id="21166" w:author="Houyem Rais" w:date="2024-02-22T14:46:00Z"/>
                <w:rFonts w:asciiTheme="minorHAnsi" w:hAnsiTheme="minorHAnsi" w:cstheme="minorHAnsi"/>
                <w:sz w:val="16"/>
                <w:szCs w:val="16"/>
                <w:lang w:val="fr-FR"/>
              </w:rPr>
              <w:pPrChange w:id="21167" w:author="Houyem Rais" w:date="2024-02-22T14:49:00Z">
                <w:pPr>
                  <w:spacing w:before="40" w:after="40"/>
                  <w:jc w:val="center"/>
                </w:pPr>
              </w:pPrChange>
            </w:pPr>
            <w:del w:id="21168" w:author="Houyem Rais" w:date="2024-02-22T14:46:00Z">
              <w:r w:rsidRPr="004512B5" w:rsidDel="00201166">
                <w:rPr>
                  <w:rFonts w:asciiTheme="minorHAnsi" w:hAnsiTheme="minorHAnsi" w:cstheme="minorHAnsi"/>
                  <w:sz w:val="16"/>
                  <w:szCs w:val="16"/>
                </w:rPr>
                <w:delText>-1759,7</w:delText>
              </w:r>
            </w:del>
          </w:p>
        </w:tc>
        <w:tc>
          <w:tcPr>
            <w:tcW w:w="991" w:type="dxa"/>
            <w:vAlign w:val="center"/>
          </w:tcPr>
          <w:p w14:paraId="2899A8FA" w14:textId="557BF919" w:rsidR="004512B5" w:rsidRPr="004512B5" w:rsidDel="00201166" w:rsidRDefault="004512B5" w:rsidP="00D62BC5">
            <w:pPr>
              <w:spacing w:before="0" w:after="160"/>
              <w:jc w:val="left"/>
              <w:rPr>
                <w:del w:id="21169" w:author="Houyem Rais" w:date="2024-02-22T14:46:00Z"/>
                <w:rFonts w:asciiTheme="minorHAnsi" w:hAnsiTheme="minorHAnsi" w:cstheme="minorHAnsi"/>
                <w:sz w:val="16"/>
                <w:szCs w:val="16"/>
                <w:lang w:val="fr-FR"/>
              </w:rPr>
              <w:pPrChange w:id="21170" w:author="Houyem Rais" w:date="2024-02-22T14:49:00Z">
                <w:pPr>
                  <w:spacing w:before="40" w:after="40"/>
                  <w:jc w:val="center"/>
                </w:pPr>
              </w:pPrChange>
            </w:pPr>
            <w:del w:id="21171" w:author="Houyem Rais" w:date="2024-02-22T14:46:00Z">
              <w:r w:rsidRPr="004512B5" w:rsidDel="00201166">
                <w:rPr>
                  <w:rFonts w:asciiTheme="minorHAnsi" w:hAnsiTheme="minorHAnsi" w:cstheme="minorHAnsi"/>
                  <w:sz w:val="16"/>
                  <w:szCs w:val="16"/>
                </w:rPr>
                <w:delText>-2349,1</w:delText>
              </w:r>
            </w:del>
          </w:p>
        </w:tc>
        <w:tc>
          <w:tcPr>
            <w:tcW w:w="989" w:type="dxa"/>
            <w:vAlign w:val="center"/>
          </w:tcPr>
          <w:p w14:paraId="29F44E65" w14:textId="55BBC855" w:rsidR="004512B5" w:rsidRPr="004512B5" w:rsidDel="00201166" w:rsidRDefault="004512B5" w:rsidP="00D62BC5">
            <w:pPr>
              <w:spacing w:before="0" w:after="160"/>
              <w:jc w:val="left"/>
              <w:rPr>
                <w:del w:id="21172" w:author="Houyem Rais" w:date="2024-02-22T14:46:00Z"/>
                <w:rFonts w:asciiTheme="minorHAnsi" w:hAnsiTheme="minorHAnsi" w:cstheme="minorHAnsi"/>
                <w:sz w:val="16"/>
                <w:szCs w:val="16"/>
                <w:lang w:val="fr-FR"/>
              </w:rPr>
              <w:pPrChange w:id="21173" w:author="Houyem Rais" w:date="2024-02-22T14:49:00Z">
                <w:pPr>
                  <w:spacing w:before="40" w:after="40"/>
                  <w:jc w:val="center"/>
                </w:pPr>
              </w:pPrChange>
            </w:pPr>
            <w:del w:id="21174" w:author="Houyem Rais" w:date="2024-02-22T14:46:00Z">
              <w:r w:rsidRPr="004512B5" w:rsidDel="00201166">
                <w:rPr>
                  <w:rFonts w:asciiTheme="minorHAnsi" w:hAnsiTheme="minorHAnsi" w:cstheme="minorHAnsi"/>
                  <w:sz w:val="16"/>
                  <w:szCs w:val="16"/>
                </w:rPr>
                <w:delText>-2630,8</w:delText>
              </w:r>
            </w:del>
          </w:p>
        </w:tc>
        <w:tc>
          <w:tcPr>
            <w:tcW w:w="989" w:type="dxa"/>
            <w:vAlign w:val="center"/>
          </w:tcPr>
          <w:p w14:paraId="1C704EC9" w14:textId="6CCF937E" w:rsidR="004512B5" w:rsidRPr="004512B5" w:rsidDel="00201166" w:rsidRDefault="004512B5" w:rsidP="00D62BC5">
            <w:pPr>
              <w:spacing w:before="0" w:after="160"/>
              <w:jc w:val="left"/>
              <w:rPr>
                <w:del w:id="21175" w:author="Houyem Rais" w:date="2024-02-22T14:46:00Z"/>
                <w:rFonts w:asciiTheme="minorHAnsi" w:hAnsiTheme="minorHAnsi" w:cstheme="minorHAnsi"/>
                <w:sz w:val="16"/>
                <w:szCs w:val="16"/>
                <w:lang w:val="fr-FR"/>
              </w:rPr>
              <w:pPrChange w:id="21176" w:author="Houyem Rais" w:date="2024-02-22T14:49:00Z">
                <w:pPr>
                  <w:spacing w:before="40" w:after="40"/>
                  <w:jc w:val="center"/>
                </w:pPr>
              </w:pPrChange>
            </w:pPr>
            <w:del w:id="21177" w:author="Houyem Rais" w:date="2024-02-22T14:46:00Z">
              <w:r w:rsidRPr="004512B5" w:rsidDel="00201166">
                <w:rPr>
                  <w:rFonts w:asciiTheme="minorHAnsi" w:hAnsiTheme="minorHAnsi" w:cstheme="minorHAnsi"/>
                  <w:sz w:val="16"/>
                  <w:szCs w:val="16"/>
                </w:rPr>
                <w:delText>-2457,1</w:delText>
              </w:r>
            </w:del>
          </w:p>
        </w:tc>
      </w:tr>
      <w:tr w:rsidR="004512B5" w:rsidRPr="004512B5" w:rsidDel="00201166" w14:paraId="7AE7310D" w14:textId="501C7D0D" w:rsidTr="002A57F0">
        <w:trPr>
          <w:del w:id="21178" w:author="Houyem Rais" w:date="2024-02-22T14:46:00Z"/>
        </w:trPr>
        <w:tc>
          <w:tcPr>
            <w:tcW w:w="3239" w:type="dxa"/>
            <w:vAlign w:val="center"/>
          </w:tcPr>
          <w:p w14:paraId="48AB131F" w14:textId="506D2A8B" w:rsidR="004512B5" w:rsidRPr="004512B5" w:rsidDel="00201166" w:rsidRDefault="004512B5" w:rsidP="00D62BC5">
            <w:pPr>
              <w:spacing w:before="0" w:after="160"/>
              <w:jc w:val="left"/>
              <w:rPr>
                <w:del w:id="21179" w:author="Houyem Rais" w:date="2024-02-22T14:46:00Z"/>
                <w:rFonts w:asciiTheme="minorHAnsi" w:hAnsiTheme="minorHAnsi" w:cstheme="minorHAnsi"/>
                <w:sz w:val="16"/>
                <w:szCs w:val="16"/>
                <w:lang w:val="fr-FR"/>
              </w:rPr>
              <w:pPrChange w:id="21180" w:author="Houyem Rais" w:date="2024-02-22T14:49:00Z">
                <w:pPr>
                  <w:spacing w:before="40" w:after="40"/>
                </w:pPr>
              </w:pPrChange>
            </w:pPr>
            <w:del w:id="21181" w:author="Houyem Rais" w:date="2024-02-22T14:46:00Z">
              <w:r w:rsidRPr="004512B5" w:rsidDel="00201166">
                <w:rPr>
                  <w:rFonts w:asciiTheme="minorHAnsi" w:hAnsiTheme="minorHAnsi" w:cstheme="minorHAnsi"/>
                  <w:sz w:val="16"/>
                  <w:szCs w:val="16"/>
                  <w:lang w:val="fr-FR"/>
                </w:rPr>
                <w:delText>VAN de la TVA</w:delText>
              </w:r>
            </w:del>
          </w:p>
        </w:tc>
        <w:tc>
          <w:tcPr>
            <w:tcW w:w="989" w:type="dxa"/>
            <w:vAlign w:val="center"/>
          </w:tcPr>
          <w:p w14:paraId="66096E1E" w14:textId="0A7FFDCE" w:rsidR="004512B5" w:rsidRPr="004512B5" w:rsidDel="00201166" w:rsidRDefault="004512B5" w:rsidP="00D62BC5">
            <w:pPr>
              <w:spacing w:before="0" w:after="160"/>
              <w:jc w:val="left"/>
              <w:rPr>
                <w:del w:id="21182" w:author="Houyem Rais" w:date="2024-02-22T14:46:00Z"/>
                <w:rFonts w:asciiTheme="minorHAnsi" w:hAnsiTheme="minorHAnsi" w:cstheme="minorHAnsi"/>
                <w:sz w:val="16"/>
                <w:szCs w:val="16"/>
                <w:lang w:val="fr-FR"/>
              </w:rPr>
              <w:pPrChange w:id="21183" w:author="Houyem Rais" w:date="2024-02-22T14:49:00Z">
                <w:pPr>
                  <w:spacing w:before="40" w:after="40"/>
                  <w:jc w:val="center"/>
                </w:pPr>
              </w:pPrChange>
            </w:pPr>
            <w:del w:id="21184" w:author="Houyem Rais" w:date="2024-02-22T14:46:00Z">
              <w:r w:rsidRPr="004512B5" w:rsidDel="00201166">
                <w:rPr>
                  <w:rFonts w:asciiTheme="minorHAnsi" w:hAnsiTheme="minorHAnsi" w:cstheme="minorHAnsi"/>
                  <w:sz w:val="16"/>
                  <w:szCs w:val="16"/>
                </w:rPr>
                <w:delText>410,4</w:delText>
              </w:r>
            </w:del>
          </w:p>
        </w:tc>
        <w:tc>
          <w:tcPr>
            <w:tcW w:w="989" w:type="dxa"/>
            <w:vAlign w:val="center"/>
          </w:tcPr>
          <w:p w14:paraId="12D25748" w14:textId="7155586E" w:rsidR="004512B5" w:rsidRPr="004512B5" w:rsidDel="00201166" w:rsidRDefault="004512B5" w:rsidP="00D62BC5">
            <w:pPr>
              <w:spacing w:before="0" w:after="160"/>
              <w:jc w:val="left"/>
              <w:rPr>
                <w:del w:id="21185" w:author="Houyem Rais" w:date="2024-02-22T14:46:00Z"/>
                <w:rFonts w:asciiTheme="minorHAnsi" w:hAnsiTheme="minorHAnsi" w:cstheme="minorHAnsi"/>
                <w:sz w:val="16"/>
                <w:szCs w:val="16"/>
                <w:lang w:val="fr-FR"/>
              </w:rPr>
              <w:pPrChange w:id="21186" w:author="Houyem Rais" w:date="2024-02-22T14:49:00Z">
                <w:pPr>
                  <w:spacing w:before="40" w:after="40"/>
                  <w:jc w:val="center"/>
                </w:pPr>
              </w:pPrChange>
            </w:pPr>
            <w:del w:id="21187" w:author="Houyem Rais" w:date="2024-02-22T14:46:00Z">
              <w:r w:rsidRPr="004512B5" w:rsidDel="00201166">
                <w:rPr>
                  <w:rFonts w:asciiTheme="minorHAnsi" w:hAnsiTheme="minorHAnsi" w:cstheme="minorHAnsi"/>
                  <w:sz w:val="16"/>
                  <w:szCs w:val="16"/>
                </w:rPr>
                <w:delText>430,1</w:delText>
              </w:r>
            </w:del>
          </w:p>
        </w:tc>
        <w:tc>
          <w:tcPr>
            <w:tcW w:w="989" w:type="dxa"/>
            <w:vAlign w:val="center"/>
          </w:tcPr>
          <w:p w14:paraId="2A6B2B97" w14:textId="78C9DC6B" w:rsidR="004512B5" w:rsidRPr="004512B5" w:rsidDel="00201166" w:rsidRDefault="004512B5" w:rsidP="00D62BC5">
            <w:pPr>
              <w:spacing w:before="0" w:after="160"/>
              <w:jc w:val="left"/>
              <w:rPr>
                <w:del w:id="21188" w:author="Houyem Rais" w:date="2024-02-22T14:46:00Z"/>
                <w:rFonts w:asciiTheme="minorHAnsi" w:hAnsiTheme="minorHAnsi" w:cstheme="minorHAnsi"/>
                <w:sz w:val="16"/>
                <w:szCs w:val="16"/>
                <w:lang w:val="fr-FR"/>
              </w:rPr>
              <w:pPrChange w:id="21189" w:author="Houyem Rais" w:date="2024-02-22T14:49:00Z">
                <w:pPr>
                  <w:spacing w:before="40" w:after="40"/>
                  <w:jc w:val="center"/>
                </w:pPr>
              </w:pPrChange>
            </w:pPr>
            <w:del w:id="21190" w:author="Houyem Rais" w:date="2024-02-22T14:46:00Z">
              <w:r w:rsidRPr="004512B5" w:rsidDel="00201166">
                <w:rPr>
                  <w:rFonts w:asciiTheme="minorHAnsi" w:hAnsiTheme="minorHAnsi" w:cstheme="minorHAnsi"/>
                  <w:sz w:val="16"/>
                  <w:szCs w:val="16"/>
                </w:rPr>
                <w:delText>316,7</w:delText>
              </w:r>
            </w:del>
          </w:p>
        </w:tc>
        <w:tc>
          <w:tcPr>
            <w:tcW w:w="991" w:type="dxa"/>
            <w:vAlign w:val="center"/>
          </w:tcPr>
          <w:p w14:paraId="6C740FCD" w14:textId="458B2F45" w:rsidR="004512B5" w:rsidRPr="004512B5" w:rsidDel="00201166" w:rsidRDefault="004512B5" w:rsidP="00D62BC5">
            <w:pPr>
              <w:spacing w:before="0" w:after="160"/>
              <w:jc w:val="left"/>
              <w:rPr>
                <w:del w:id="21191" w:author="Houyem Rais" w:date="2024-02-22T14:46:00Z"/>
                <w:rFonts w:asciiTheme="minorHAnsi" w:hAnsiTheme="minorHAnsi" w:cstheme="minorHAnsi"/>
                <w:sz w:val="16"/>
                <w:szCs w:val="16"/>
                <w:lang w:val="fr-FR"/>
              </w:rPr>
              <w:pPrChange w:id="21192" w:author="Houyem Rais" w:date="2024-02-22T14:49:00Z">
                <w:pPr>
                  <w:spacing w:before="40" w:after="40"/>
                  <w:jc w:val="center"/>
                </w:pPr>
              </w:pPrChange>
            </w:pPr>
            <w:del w:id="21193" w:author="Houyem Rais" w:date="2024-02-22T14:46:00Z">
              <w:r w:rsidRPr="004512B5" w:rsidDel="00201166">
                <w:rPr>
                  <w:rFonts w:asciiTheme="minorHAnsi" w:hAnsiTheme="minorHAnsi" w:cstheme="minorHAnsi"/>
                  <w:sz w:val="16"/>
                  <w:szCs w:val="16"/>
                </w:rPr>
                <w:delText>176,2</w:delText>
              </w:r>
            </w:del>
          </w:p>
        </w:tc>
        <w:tc>
          <w:tcPr>
            <w:tcW w:w="989" w:type="dxa"/>
            <w:vAlign w:val="center"/>
          </w:tcPr>
          <w:p w14:paraId="3B8F2468" w14:textId="51BF610E" w:rsidR="004512B5" w:rsidRPr="004512B5" w:rsidDel="00201166" w:rsidRDefault="004512B5" w:rsidP="00D62BC5">
            <w:pPr>
              <w:spacing w:before="0" w:after="160"/>
              <w:jc w:val="left"/>
              <w:rPr>
                <w:del w:id="21194" w:author="Houyem Rais" w:date="2024-02-22T14:46:00Z"/>
                <w:rFonts w:asciiTheme="minorHAnsi" w:hAnsiTheme="minorHAnsi" w:cstheme="minorHAnsi"/>
                <w:sz w:val="16"/>
                <w:szCs w:val="16"/>
                <w:lang w:val="fr-FR"/>
              </w:rPr>
              <w:pPrChange w:id="21195" w:author="Houyem Rais" w:date="2024-02-22T14:49:00Z">
                <w:pPr>
                  <w:spacing w:before="40" w:after="40"/>
                  <w:jc w:val="center"/>
                </w:pPr>
              </w:pPrChange>
            </w:pPr>
            <w:del w:id="21196" w:author="Houyem Rais" w:date="2024-02-22T14:46:00Z">
              <w:r w:rsidRPr="004512B5" w:rsidDel="00201166">
                <w:rPr>
                  <w:rFonts w:asciiTheme="minorHAnsi" w:hAnsiTheme="minorHAnsi" w:cstheme="minorHAnsi"/>
                  <w:sz w:val="16"/>
                  <w:szCs w:val="16"/>
                </w:rPr>
                <w:delText>197,3</w:delText>
              </w:r>
            </w:del>
          </w:p>
        </w:tc>
        <w:tc>
          <w:tcPr>
            <w:tcW w:w="989" w:type="dxa"/>
            <w:vAlign w:val="center"/>
          </w:tcPr>
          <w:p w14:paraId="7D748A36" w14:textId="0105A1CA" w:rsidR="004512B5" w:rsidRPr="004512B5" w:rsidDel="00201166" w:rsidRDefault="004512B5" w:rsidP="00D62BC5">
            <w:pPr>
              <w:spacing w:before="0" w:after="160"/>
              <w:jc w:val="left"/>
              <w:rPr>
                <w:del w:id="21197" w:author="Houyem Rais" w:date="2024-02-22T14:46:00Z"/>
                <w:rFonts w:asciiTheme="minorHAnsi" w:hAnsiTheme="minorHAnsi" w:cstheme="minorHAnsi"/>
                <w:sz w:val="16"/>
                <w:szCs w:val="16"/>
                <w:lang w:val="fr-FR"/>
              </w:rPr>
              <w:pPrChange w:id="21198" w:author="Houyem Rais" w:date="2024-02-22T14:49:00Z">
                <w:pPr>
                  <w:spacing w:before="40" w:after="40"/>
                  <w:jc w:val="center"/>
                </w:pPr>
              </w:pPrChange>
            </w:pPr>
            <w:del w:id="21199" w:author="Houyem Rais" w:date="2024-02-22T14:46:00Z">
              <w:r w:rsidRPr="004512B5" w:rsidDel="00201166">
                <w:rPr>
                  <w:rFonts w:asciiTheme="minorHAnsi" w:hAnsiTheme="minorHAnsi" w:cstheme="minorHAnsi"/>
                  <w:sz w:val="16"/>
                  <w:szCs w:val="16"/>
                </w:rPr>
                <w:delText>184,3</w:delText>
              </w:r>
            </w:del>
          </w:p>
        </w:tc>
      </w:tr>
      <w:tr w:rsidR="004512B5" w:rsidRPr="004512B5" w:rsidDel="00201166" w14:paraId="49006526" w14:textId="428B3C61" w:rsidTr="002A57F0">
        <w:trPr>
          <w:del w:id="21200" w:author="Houyem Rais" w:date="2024-02-22T14:46:00Z"/>
        </w:trPr>
        <w:tc>
          <w:tcPr>
            <w:tcW w:w="3239" w:type="dxa"/>
            <w:vAlign w:val="center"/>
          </w:tcPr>
          <w:p w14:paraId="1251AE3F" w14:textId="54BC4393" w:rsidR="004512B5" w:rsidRPr="004512B5" w:rsidDel="00201166" w:rsidRDefault="004512B5" w:rsidP="00D62BC5">
            <w:pPr>
              <w:spacing w:before="0" w:after="160"/>
              <w:jc w:val="left"/>
              <w:rPr>
                <w:del w:id="21201" w:author="Houyem Rais" w:date="2024-02-22T14:46:00Z"/>
                <w:rFonts w:asciiTheme="minorHAnsi" w:hAnsiTheme="minorHAnsi" w:cstheme="minorHAnsi"/>
                <w:sz w:val="16"/>
                <w:szCs w:val="16"/>
                <w:lang w:val="fr-FR"/>
              </w:rPr>
              <w:pPrChange w:id="21202" w:author="Houyem Rais" w:date="2024-02-22T14:49:00Z">
                <w:pPr>
                  <w:spacing w:before="40" w:after="40"/>
                </w:pPr>
              </w:pPrChange>
            </w:pPr>
            <w:del w:id="21203" w:author="Houyem Rais" w:date="2024-02-22T14:46:00Z">
              <w:r w:rsidRPr="004512B5" w:rsidDel="00201166">
                <w:rPr>
                  <w:rFonts w:asciiTheme="minorHAnsi" w:hAnsiTheme="minorHAnsi" w:cstheme="minorHAnsi"/>
                  <w:sz w:val="16"/>
                  <w:szCs w:val="16"/>
                  <w:lang w:val="fr-FR"/>
                </w:rPr>
                <w:delText>VAN de l'Impôt sur les Sociétés</w:delText>
              </w:r>
            </w:del>
          </w:p>
        </w:tc>
        <w:tc>
          <w:tcPr>
            <w:tcW w:w="989" w:type="dxa"/>
            <w:vAlign w:val="center"/>
          </w:tcPr>
          <w:p w14:paraId="6296575D" w14:textId="28E7D7BF" w:rsidR="004512B5" w:rsidRPr="004512B5" w:rsidDel="00201166" w:rsidRDefault="004512B5" w:rsidP="00D62BC5">
            <w:pPr>
              <w:spacing w:before="0" w:after="160"/>
              <w:jc w:val="left"/>
              <w:rPr>
                <w:del w:id="21204" w:author="Houyem Rais" w:date="2024-02-22T14:46:00Z"/>
                <w:rFonts w:asciiTheme="minorHAnsi" w:hAnsiTheme="minorHAnsi" w:cstheme="minorHAnsi"/>
                <w:sz w:val="16"/>
                <w:szCs w:val="16"/>
                <w:lang w:val="fr-FR"/>
              </w:rPr>
              <w:pPrChange w:id="21205" w:author="Houyem Rais" w:date="2024-02-22T14:49:00Z">
                <w:pPr>
                  <w:spacing w:before="40" w:after="40"/>
                  <w:jc w:val="center"/>
                </w:pPr>
              </w:pPrChange>
            </w:pPr>
            <w:del w:id="21206" w:author="Houyem Rais" w:date="2024-02-22T14:46:00Z">
              <w:r w:rsidRPr="004512B5" w:rsidDel="00201166">
                <w:rPr>
                  <w:rFonts w:asciiTheme="minorHAnsi" w:hAnsiTheme="minorHAnsi" w:cstheme="minorHAnsi"/>
                  <w:sz w:val="16"/>
                  <w:szCs w:val="16"/>
                </w:rPr>
                <w:delText>339,4</w:delText>
              </w:r>
            </w:del>
          </w:p>
        </w:tc>
        <w:tc>
          <w:tcPr>
            <w:tcW w:w="989" w:type="dxa"/>
            <w:vAlign w:val="center"/>
          </w:tcPr>
          <w:p w14:paraId="3CA278A1" w14:textId="4E2AB16B" w:rsidR="004512B5" w:rsidRPr="004512B5" w:rsidDel="00201166" w:rsidRDefault="004512B5" w:rsidP="00D62BC5">
            <w:pPr>
              <w:spacing w:before="0" w:after="160"/>
              <w:jc w:val="left"/>
              <w:rPr>
                <w:del w:id="21207" w:author="Houyem Rais" w:date="2024-02-22T14:46:00Z"/>
                <w:rFonts w:asciiTheme="minorHAnsi" w:hAnsiTheme="minorHAnsi" w:cstheme="minorHAnsi"/>
                <w:sz w:val="16"/>
                <w:szCs w:val="16"/>
                <w:lang w:val="fr-FR"/>
              </w:rPr>
              <w:pPrChange w:id="21208" w:author="Houyem Rais" w:date="2024-02-22T14:49:00Z">
                <w:pPr>
                  <w:spacing w:before="40" w:after="40"/>
                  <w:jc w:val="center"/>
                </w:pPr>
              </w:pPrChange>
            </w:pPr>
            <w:del w:id="21209" w:author="Houyem Rais" w:date="2024-02-22T14:46:00Z">
              <w:r w:rsidRPr="004512B5" w:rsidDel="00201166">
                <w:rPr>
                  <w:rFonts w:asciiTheme="minorHAnsi" w:hAnsiTheme="minorHAnsi" w:cstheme="minorHAnsi"/>
                  <w:sz w:val="16"/>
                  <w:szCs w:val="16"/>
                </w:rPr>
                <w:delText>361,1</w:delText>
              </w:r>
            </w:del>
          </w:p>
        </w:tc>
        <w:tc>
          <w:tcPr>
            <w:tcW w:w="989" w:type="dxa"/>
            <w:vAlign w:val="center"/>
          </w:tcPr>
          <w:p w14:paraId="3FFA9D44" w14:textId="33E80DD2" w:rsidR="004512B5" w:rsidRPr="004512B5" w:rsidDel="00201166" w:rsidRDefault="004512B5" w:rsidP="00D62BC5">
            <w:pPr>
              <w:spacing w:before="0" w:after="160"/>
              <w:jc w:val="left"/>
              <w:rPr>
                <w:del w:id="21210" w:author="Houyem Rais" w:date="2024-02-22T14:46:00Z"/>
                <w:rFonts w:asciiTheme="minorHAnsi" w:hAnsiTheme="minorHAnsi" w:cstheme="minorHAnsi"/>
                <w:sz w:val="16"/>
                <w:szCs w:val="16"/>
                <w:lang w:val="fr-FR"/>
              </w:rPr>
              <w:pPrChange w:id="21211" w:author="Houyem Rais" w:date="2024-02-22T14:49:00Z">
                <w:pPr>
                  <w:spacing w:before="40" w:after="40"/>
                  <w:jc w:val="center"/>
                </w:pPr>
              </w:pPrChange>
            </w:pPr>
            <w:del w:id="21212" w:author="Houyem Rais" w:date="2024-02-22T14:46:00Z">
              <w:r w:rsidRPr="004512B5" w:rsidDel="00201166">
                <w:rPr>
                  <w:rFonts w:asciiTheme="minorHAnsi" w:hAnsiTheme="minorHAnsi" w:cstheme="minorHAnsi"/>
                  <w:sz w:val="16"/>
                  <w:szCs w:val="16"/>
                </w:rPr>
                <w:delText>267,4</w:delText>
              </w:r>
            </w:del>
          </w:p>
        </w:tc>
        <w:tc>
          <w:tcPr>
            <w:tcW w:w="991" w:type="dxa"/>
            <w:vAlign w:val="center"/>
          </w:tcPr>
          <w:p w14:paraId="0C701F4F" w14:textId="53B58793" w:rsidR="004512B5" w:rsidRPr="004512B5" w:rsidDel="00201166" w:rsidRDefault="004512B5" w:rsidP="00D62BC5">
            <w:pPr>
              <w:spacing w:before="0" w:after="160"/>
              <w:jc w:val="left"/>
              <w:rPr>
                <w:del w:id="21213" w:author="Houyem Rais" w:date="2024-02-22T14:46:00Z"/>
                <w:rFonts w:asciiTheme="minorHAnsi" w:hAnsiTheme="minorHAnsi" w:cstheme="minorHAnsi"/>
                <w:sz w:val="16"/>
                <w:szCs w:val="16"/>
                <w:lang w:val="fr-FR"/>
              </w:rPr>
              <w:pPrChange w:id="21214" w:author="Houyem Rais" w:date="2024-02-22T14:49:00Z">
                <w:pPr>
                  <w:spacing w:before="40" w:after="40"/>
                  <w:jc w:val="center"/>
                </w:pPr>
              </w:pPrChange>
            </w:pPr>
            <w:del w:id="21215" w:author="Houyem Rais" w:date="2024-02-22T14:46:00Z">
              <w:r w:rsidRPr="004512B5" w:rsidDel="00201166">
                <w:rPr>
                  <w:rFonts w:asciiTheme="minorHAnsi" w:hAnsiTheme="minorHAnsi" w:cstheme="minorHAnsi"/>
                  <w:sz w:val="16"/>
                  <w:szCs w:val="16"/>
                </w:rPr>
                <w:delText>428,7</w:delText>
              </w:r>
            </w:del>
          </w:p>
        </w:tc>
        <w:tc>
          <w:tcPr>
            <w:tcW w:w="989" w:type="dxa"/>
            <w:vAlign w:val="center"/>
          </w:tcPr>
          <w:p w14:paraId="446DD8DD" w14:textId="1BC1538B" w:rsidR="004512B5" w:rsidRPr="004512B5" w:rsidDel="00201166" w:rsidRDefault="004512B5" w:rsidP="00D62BC5">
            <w:pPr>
              <w:spacing w:before="0" w:after="160"/>
              <w:jc w:val="left"/>
              <w:rPr>
                <w:del w:id="21216" w:author="Houyem Rais" w:date="2024-02-22T14:46:00Z"/>
                <w:rFonts w:asciiTheme="minorHAnsi" w:hAnsiTheme="minorHAnsi" w:cstheme="minorHAnsi"/>
                <w:sz w:val="16"/>
                <w:szCs w:val="16"/>
                <w:lang w:val="fr-FR"/>
              </w:rPr>
              <w:pPrChange w:id="21217" w:author="Houyem Rais" w:date="2024-02-22T14:49:00Z">
                <w:pPr>
                  <w:spacing w:before="40" w:after="40"/>
                  <w:jc w:val="center"/>
                </w:pPr>
              </w:pPrChange>
            </w:pPr>
            <w:del w:id="21218" w:author="Houyem Rais" w:date="2024-02-22T14:46:00Z">
              <w:r w:rsidRPr="004512B5" w:rsidDel="00201166">
                <w:rPr>
                  <w:rFonts w:asciiTheme="minorHAnsi" w:hAnsiTheme="minorHAnsi" w:cstheme="minorHAnsi"/>
                  <w:sz w:val="16"/>
                  <w:szCs w:val="16"/>
                </w:rPr>
                <w:delText>484,4</w:delText>
              </w:r>
            </w:del>
          </w:p>
        </w:tc>
        <w:tc>
          <w:tcPr>
            <w:tcW w:w="989" w:type="dxa"/>
            <w:vAlign w:val="center"/>
          </w:tcPr>
          <w:p w14:paraId="452574D8" w14:textId="63334FDA" w:rsidR="004512B5" w:rsidRPr="004512B5" w:rsidDel="00201166" w:rsidRDefault="004512B5" w:rsidP="00D62BC5">
            <w:pPr>
              <w:spacing w:before="0" w:after="160"/>
              <w:jc w:val="left"/>
              <w:rPr>
                <w:del w:id="21219" w:author="Houyem Rais" w:date="2024-02-22T14:46:00Z"/>
                <w:rFonts w:asciiTheme="minorHAnsi" w:hAnsiTheme="minorHAnsi" w:cstheme="minorHAnsi"/>
                <w:sz w:val="16"/>
                <w:szCs w:val="16"/>
                <w:lang w:val="fr-FR"/>
              </w:rPr>
              <w:pPrChange w:id="21220" w:author="Houyem Rais" w:date="2024-02-22T14:49:00Z">
                <w:pPr>
                  <w:spacing w:before="40" w:after="40"/>
                  <w:jc w:val="center"/>
                </w:pPr>
              </w:pPrChange>
            </w:pPr>
            <w:del w:id="21221" w:author="Houyem Rais" w:date="2024-02-22T14:46:00Z">
              <w:r w:rsidRPr="004512B5" w:rsidDel="00201166">
                <w:rPr>
                  <w:rFonts w:asciiTheme="minorHAnsi" w:hAnsiTheme="minorHAnsi" w:cstheme="minorHAnsi"/>
                  <w:sz w:val="16"/>
                  <w:szCs w:val="16"/>
                </w:rPr>
                <w:delText>452,4</w:delText>
              </w:r>
            </w:del>
          </w:p>
        </w:tc>
      </w:tr>
      <w:tr w:rsidR="004512B5" w:rsidRPr="004512B5" w:rsidDel="00201166" w14:paraId="08706641" w14:textId="018AF9E3" w:rsidTr="002A57F0">
        <w:trPr>
          <w:del w:id="21222" w:author="Houyem Rais" w:date="2024-02-22T14:46:00Z"/>
        </w:trPr>
        <w:tc>
          <w:tcPr>
            <w:tcW w:w="3239" w:type="dxa"/>
            <w:vAlign w:val="center"/>
          </w:tcPr>
          <w:p w14:paraId="2F35451D" w14:textId="552D2E99" w:rsidR="004512B5" w:rsidRPr="004512B5" w:rsidDel="00201166" w:rsidRDefault="004512B5" w:rsidP="00D62BC5">
            <w:pPr>
              <w:spacing w:before="0" w:after="160"/>
              <w:jc w:val="left"/>
              <w:rPr>
                <w:del w:id="21223" w:author="Houyem Rais" w:date="2024-02-22T14:46:00Z"/>
                <w:rFonts w:asciiTheme="minorHAnsi" w:hAnsiTheme="minorHAnsi" w:cstheme="minorHAnsi"/>
                <w:i/>
                <w:iCs/>
                <w:sz w:val="16"/>
                <w:szCs w:val="16"/>
                <w:lang w:val="fr-FR"/>
              </w:rPr>
              <w:pPrChange w:id="21224" w:author="Houyem Rais" w:date="2024-02-22T14:49:00Z">
                <w:pPr>
                  <w:spacing w:before="40" w:after="40"/>
                </w:pPr>
              </w:pPrChange>
            </w:pPr>
            <w:del w:id="21225" w:author="Houyem Rais" w:date="2024-02-22T14:46:00Z">
              <w:r w:rsidRPr="004512B5" w:rsidDel="00201166">
                <w:rPr>
                  <w:rFonts w:asciiTheme="minorHAnsi" w:hAnsiTheme="minorHAnsi" w:cstheme="minorHAnsi"/>
                  <w:b/>
                  <w:bCs/>
                  <w:i/>
                  <w:iCs/>
                  <w:sz w:val="16"/>
                  <w:szCs w:val="16"/>
                  <w:lang w:val="fr-FR"/>
                </w:rPr>
                <w:delText>VAN pour le secteur public - Sans risques</w:delText>
              </w:r>
            </w:del>
          </w:p>
        </w:tc>
        <w:tc>
          <w:tcPr>
            <w:tcW w:w="989" w:type="dxa"/>
            <w:vAlign w:val="center"/>
          </w:tcPr>
          <w:p w14:paraId="29A92900" w14:textId="559C5851" w:rsidR="004512B5" w:rsidRPr="004512B5" w:rsidDel="00201166" w:rsidRDefault="004512B5" w:rsidP="00D62BC5">
            <w:pPr>
              <w:spacing w:before="0" w:after="160"/>
              <w:jc w:val="left"/>
              <w:rPr>
                <w:del w:id="21226" w:author="Houyem Rais" w:date="2024-02-22T14:46:00Z"/>
                <w:rFonts w:asciiTheme="minorHAnsi" w:hAnsiTheme="minorHAnsi" w:cstheme="minorHAnsi"/>
                <w:i/>
                <w:iCs/>
                <w:sz w:val="16"/>
                <w:szCs w:val="16"/>
                <w:lang w:val="fr-FR"/>
              </w:rPr>
              <w:pPrChange w:id="21227" w:author="Houyem Rais" w:date="2024-02-22T14:49:00Z">
                <w:pPr>
                  <w:spacing w:before="40" w:after="40"/>
                  <w:jc w:val="center"/>
                </w:pPr>
              </w:pPrChange>
            </w:pPr>
            <w:del w:id="21228" w:author="Houyem Rais" w:date="2024-02-22T14:46:00Z">
              <w:r w:rsidRPr="004512B5" w:rsidDel="00201166">
                <w:rPr>
                  <w:rFonts w:asciiTheme="minorHAnsi" w:hAnsiTheme="minorHAnsi" w:cstheme="minorHAnsi"/>
                  <w:sz w:val="16"/>
                  <w:szCs w:val="16"/>
                </w:rPr>
                <w:delText>641,1</w:delText>
              </w:r>
            </w:del>
          </w:p>
        </w:tc>
        <w:tc>
          <w:tcPr>
            <w:tcW w:w="989" w:type="dxa"/>
            <w:vAlign w:val="center"/>
          </w:tcPr>
          <w:p w14:paraId="5996B911" w14:textId="779FAA48" w:rsidR="004512B5" w:rsidRPr="004512B5" w:rsidDel="00201166" w:rsidRDefault="004512B5" w:rsidP="00D62BC5">
            <w:pPr>
              <w:spacing w:before="0" w:after="160"/>
              <w:jc w:val="left"/>
              <w:rPr>
                <w:del w:id="21229" w:author="Houyem Rais" w:date="2024-02-22T14:46:00Z"/>
                <w:rFonts w:asciiTheme="minorHAnsi" w:hAnsiTheme="minorHAnsi" w:cstheme="minorHAnsi"/>
                <w:i/>
                <w:iCs/>
                <w:sz w:val="16"/>
                <w:szCs w:val="16"/>
                <w:lang w:val="fr-FR"/>
              </w:rPr>
              <w:pPrChange w:id="21230" w:author="Houyem Rais" w:date="2024-02-22T14:49:00Z">
                <w:pPr>
                  <w:spacing w:before="40" w:after="40"/>
                  <w:jc w:val="center"/>
                </w:pPr>
              </w:pPrChange>
            </w:pPr>
            <w:del w:id="21231" w:author="Houyem Rais" w:date="2024-02-22T14:46:00Z">
              <w:r w:rsidRPr="004512B5" w:rsidDel="00201166">
                <w:rPr>
                  <w:rFonts w:asciiTheme="minorHAnsi" w:hAnsiTheme="minorHAnsi" w:cstheme="minorHAnsi"/>
                  <w:sz w:val="16"/>
                  <w:szCs w:val="16"/>
                </w:rPr>
                <w:delText>424,4</w:delText>
              </w:r>
            </w:del>
          </w:p>
        </w:tc>
        <w:tc>
          <w:tcPr>
            <w:tcW w:w="989" w:type="dxa"/>
            <w:vAlign w:val="center"/>
          </w:tcPr>
          <w:p w14:paraId="0646B9BD" w14:textId="1E73ED58" w:rsidR="004512B5" w:rsidRPr="004512B5" w:rsidDel="00201166" w:rsidRDefault="004512B5" w:rsidP="00D62BC5">
            <w:pPr>
              <w:spacing w:before="0" w:after="160"/>
              <w:jc w:val="left"/>
              <w:rPr>
                <w:del w:id="21232" w:author="Houyem Rais" w:date="2024-02-22T14:46:00Z"/>
                <w:rFonts w:asciiTheme="minorHAnsi" w:hAnsiTheme="minorHAnsi" w:cstheme="minorHAnsi"/>
                <w:i/>
                <w:iCs/>
                <w:sz w:val="16"/>
                <w:szCs w:val="16"/>
                <w:lang w:val="fr-FR"/>
              </w:rPr>
              <w:pPrChange w:id="21233" w:author="Houyem Rais" w:date="2024-02-22T14:49:00Z">
                <w:pPr>
                  <w:spacing w:before="40" w:after="40"/>
                  <w:jc w:val="center"/>
                </w:pPr>
              </w:pPrChange>
            </w:pPr>
            <w:del w:id="21234" w:author="Houyem Rais" w:date="2024-02-22T14:46:00Z">
              <w:r w:rsidRPr="004512B5" w:rsidDel="00201166">
                <w:rPr>
                  <w:rFonts w:asciiTheme="minorHAnsi" w:hAnsiTheme="minorHAnsi" w:cstheme="minorHAnsi"/>
                  <w:sz w:val="16"/>
                  <w:szCs w:val="16"/>
                </w:rPr>
                <w:delText>583,5</w:delText>
              </w:r>
            </w:del>
          </w:p>
        </w:tc>
        <w:tc>
          <w:tcPr>
            <w:tcW w:w="991" w:type="dxa"/>
            <w:vAlign w:val="center"/>
          </w:tcPr>
          <w:p w14:paraId="62504519" w14:textId="1D3E12B3" w:rsidR="004512B5" w:rsidRPr="004512B5" w:rsidDel="00201166" w:rsidRDefault="004512B5" w:rsidP="00D62BC5">
            <w:pPr>
              <w:spacing w:before="0" w:after="160"/>
              <w:jc w:val="left"/>
              <w:rPr>
                <w:del w:id="21235" w:author="Houyem Rais" w:date="2024-02-22T14:46:00Z"/>
                <w:rFonts w:asciiTheme="minorHAnsi" w:hAnsiTheme="minorHAnsi" w:cstheme="minorHAnsi"/>
                <w:i/>
                <w:iCs/>
                <w:sz w:val="16"/>
                <w:szCs w:val="16"/>
                <w:lang w:val="fr-FR"/>
              </w:rPr>
              <w:pPrChange w:id="21236" w:author="Houyem Rais" w:date="2024-02-22T14:49:00Z">
                <w:pPr>
                  <w:spacing w:before="40" w:after="40"/>
                  <w:jc w:val="center"/>
                </w:pPr>
              </w:pPrChange>
            </w:pPr>
            <w:del w:id="21237" w:author="Houyem Rais" w:date="2024-02-22T14:46:00Z">
              <w:r w:rsidRPr="004512B5" w:rsidDel="00201166">
                <w:rPr>
                  <w:rFonts w:asciiTheme="minorHAnsi" w:hAnsiTheme="minorHAnsi" w:cstheme="minorHAnsi"/>
                  <w:sz w:val="16"/>
                  <w:szCs w:val="16"/>
                </w:rPr>
                <w:delText>-1466,9</w:delText>
              </w:r>
            </w:del>
          </w:p>
        </w:tc>
        <w:tc>
          <w:tcPr>
            <w:tcW w:w="989" w:type="dxa"/>
            <w:vAlign w:val="center"/>
          </w:tcPr>
          <w:p w14:paraId="3C77CE30" w14:textId="113A2A70" w:rsidR="004512B5" w:rsidRPr="004512B5" w:rsidDel="00201166" w:rsidRDefault="004512B5" w:rsidP="00D62BC5">
            <w:pPr>
              <w:spacing w:before="0" w:after="160"/>
              <w:jc w:val="left"/>
              <w:rPr>
                <w:del w:id="21238" w:author="Houyem Rais" w:date="2024-02-22T14:46:00Z"/>
                <w:rFonts w:asciiTheme="minorHAnsi" w:hAnsiTheme="minorHAnsi" w:cstheme="minorHAnsi"/>
                <w:i/>
                <w:iCs/>
                <w:sz w:val="16"/>
                <w:szCs w:val="16"/>
                <w:lang w:val="fr-FR"/>
              </w:rPr>
              <w:pPrChange w:id="21239" w:author="Houyem Rais" w:date="2024-02-22T14:49:00Z">
                <w:pPr>
                  <w:spacing w:before="40" w:after="40"/>
                  <w:jc w:val="center"/>
                </w:pPr>
              </w:pPrChange>
            </w:pPr>
            <w:del w:id="21240" w:author="Houyem Rais" w:date="2024-02-22T14:46:00Z">
              <w:r w:rsidRPr="004512B5" w:rsidDel="00201166">
                <w:rPr>
                  <w:rFonts w:asciiTheme="minorHAnsi" w:hAnsiTheme="minorHAnsi" w:cstheme="minorHAnsi"/>
                  <w:sz w:val="16"/>
                  <w:szCs w:val="16"/>
                </w:rPr>
                <w:delText>502,2</w:delText>
              </w:r>
            </w:del>
          </w:p>
        </w:tc>
        <w:tc>
          <w:tcPr>
            <w:tcW w:w="989" w:type="dxa"/>
            <w:vAlign w:val="center"/>
          </w:tcPr>
          <w:p w14:paraId="5B2DD5D0" w14:textId="24EF0B23" w:rsidR="004512B5" w:rsidRPr="004512B5" w:rsidDel="00201166" w:rsidRDefault="004512B5" w:rsidP="00D62BC5">
            <w:pPr>
              <w:spacing w:before="0" w:after="160"/>
              <w:jc w:val="left"/>
              <w:rPr>
                <w:del w:id="21241" w:author="Houyem Rais" w:date="2024-02-22T14:46:00Z"/>
                <w:rFonts w:asciiTheme="minorHAnsi" w:hAnsiTheme="minorHAnsi" w:cstheme="minorHAnsi"/>
                <w:i/>
                <w:iCs/>
                <w:sz w:val="16"/>
                <w:szCs w:val="16"/>
                <w:lang w:val="fr-FR"/>
              </w:rPr>
              <w:pPrChange w:id="21242" w:author="Houyem Rais" w:date="2024-02-22T14:49:00Z">
                <w:pPr>
                  <w:spacing w:before="40" w:after="40"/>
                  <w:jc w:val="center"/>
                </w:pPr>
              </w:pPrChange>
            </w:pPr>
            <w:del w:id="21243" w:author="Houyem Rais" w:date="2024-02-22T14:46:00Z">
              <w:r w:rsidRPr="004512B5" w:rsidDel="00201166">
                <w:rPr>
                  <w:rFonts w:asciiTheme="minorHAnsi" w:hAnsiTheme="minorHAnsi" w:cstheme="minorHAnsi"/>
                  <w:sz w:val="16"/>
                  <w:szCs w:val="16"/>
                </w:rPr>
                <w:delText>-151,2</w:delText>
              </w:r>
            </w:del>
          </w:p>
        </w:tc>
      </w:tr>
      <w:tr w:rsidR="004512B5" w:rsidRPr="004512B5" w:rsidDel="00201166" w14:paraId="0278F659" w14:textId="3F7F4AD5" w:rsidTr="002A57F0">
        <w:trPr>
          <w:del w:id="21244" w:author="Houyem Rais" w:date="2024-02-22T14:46:00Z"/>
        </w:trPr>
        <w:tc>
          <w:tcPr>
            <w:tcW w:w="3239" w:type="dxa"/>
            <w:vAlign w:val="center"/>
          </w:tcPr>
          <w:p w14:paraId="5B0F8F59" w14:textId="007414AB" w:rsidR="004512B5" w:rsidRPr="004512B5" w:rsidDel="00201166" w:rsidRDefault="004512B5" w:rsidP="00D62BC5">
            <w:pPr>
              <w:spacing w:before="0" w:after="160"/>
              <w:jc w:val="left"/>
              <w:rPr>
                <w:del w:id="21245" w:author="Houyem Rais" w:date="2024-02-22T14:46:00Z"/>
                <w:rFonts w:asciiTheme="minorHAnsi" w:hAnsiTheme="minorHAnsi" w:cstheme="minorHAnsi"/>
                <w:sz w:val="16"/>
                <w:szCs w:val="16"/>
                <w:lang w:val="fr-FR"/>
              </w:rPr>
              <w:pPrChange w:id="21246" w:author="Houyem Rais" w:date="2024-02-22T14:49:00Z">
                <w:pPr>
                  <w:spacing w:before="40" w:after="40"/>
                </w:pPr>
              </w:pPrChange>
            </w:pPr>
            <w:del w:id="21247" w:author="Houyem Rais" w:date="2024-02-22T14:46:00Z">
              <w:r w:rsidRPr="004512B5" w:rsidDel="00201166">
                <w:rPr>
                  <w:rFonts w:asciiTheme="minorHAnsi" w:hAnsiTheme="minorHAnsi" w:cstheme="minorHAnsi"/>
                  <w:sz w:val="16"/>
                  <w:szCs w:val="16"/>
                  <w:lang w:val="fr-FR"/>
                </w:rPr>
                <w:delText>VAN des risques</w:delText>
              </w:r>
            </w:del>
          </w:p>
        </w:tc>
        <w:tc>
          <w:tcPr>
            <w:tcW w:w="989" w:type="dxa"/>
            <w:vAlign w:val="center"/>
          </w:tcPr>
          <w:p w14:paraId="7EFB2AF6" w14:textId="230751B9" w:rsidR="004512B5" w:rsidRPr="004512B5" w:rsidDel="00201166" w:rsidRDefault="004512B5" w:rsidP="00D62BC5">
            <w:pPr>
              <w:spacing w:before="0" w:after="160"/>
              <w:jc w:val="left"/>
              <w:rPr>
                <w:del w:id="21248" w:author="Houyem Rais" w:date="2024-02-22T14:46:00Z"/>
                <w:rFonts w:asciiTheme="minorHAnsi" w:hAnsiTheme="minorHAnsi" w:cstheme="minorHAnsi"/>
                <w:sz w:val="16"/>
                <w:szCs w:val="16"/>
                <w:lang w:val="fr-FR"/>
              </w:rPr>
              <w:pPrChange w:id="21249" w:author="Houyem Rais" w:date="2024-02-22T14:49:00Z">
                <w:pPr>
                  <w:spacing w:before="40" w:after="40"/>
                  <w:jc w:val="center"/>
                </w:pPr>
              </w:pPrChange>
            </w:pPr>
            <w:del w:id="21250" w:author="Houyem Rais" w:date="2024-02-22T14:46:00Z">
              <w:r w:rsidRPr="004512B5" w:rsidDel="00201166">
                <w:rPr>
                  <w:rFonts w:asciiTheme="minorHAnsi" w:hAnsiTheme="minorHAnsi" w:cstheme="minorHAnsi"/>
                  <w:sz w:val="16"/>
                  <w:szCs w:val="16"/>
                </w:rPr>
                <w:delText>-328,5</w:delText>
              </w:r>
            </w:del>
          </w:p>
        </w:tc>
        <w:tc>
          <w:tcPr>
            <w:tcW w:w="989" w:type="dxa"/>
            <w:vAlign w:val="center"/>
          </w:tcPr>
          <w:p w14:paraId="04AC1336" w14:textId="508D8F00" w:rsidR="004512B5" w:rsidRPr="004512B5" w:rsidDel="00201166" w:rsidRDefault="004512B5" w:rsidP="00D62BC5">
            <w:pPr>
              <w:spacing w:before="0" w:after="160"/>
              <w:jc w:val="left"/>
              <w:rPr>
                <w:del w:id="21251" w:author="Houyem Rais" w:date="2024-02-22T14:46:00Z"/>
                <w:rFonts w:asciiTheme="minorHAnsi" w:hAnsiTheme="minorHAnsi" w:cstheme="minorHAnsi"/>
                <w:sz w:val="16"/>
                <w:szCs w:val="16"/>
                <w:lang w:val="fr-FR"/>
              </w:rPr>
              <w:pPrChange w:id="21252" w:author="Houyem Rais" w:date="2024-02-22T14:49:00Z">
                <w:pPr>
                  <w:spacing w:before="40" w:after="40"/>
                  <w:jc w:val="center"/>
                </w:pPr>
              </w:pPrChange>
            </w:pPr>
            <w:del w:id="21253" w:author="Houyem Rais" w:date="2024-02-22T14:46:00Z">
              <w:r w:rsidRPr="004512B5" w:rsidDel="00201166">
                <w:rPr>
                  <w:rFonts w:asciiTheme="minorHAnsi" w:hAnsiTheme="minorHAnsi" w:cstheme="minorHAnsi"/>
                  <w:sz w:val="16"/>
                  <w:szCs w:val="16"/>
                </w:rPr>
                <w:delText>-381,7</w:delText>
              </w:r>
            </w:del>
          </w:p>
        </w:tc>
        <w:tc>
          <w:tcPr>
            <w:tcW w:w="989" w:type="dxa"/>
            <w:vAlign w:val="center"/>
          </w:tcPr>
          <w:p w14:paraId="5869AB33" w14:textId="4B97D0D3" w:rsidR="004512B5" w:rsidRPr="004512B5" w:rsidDel="00201166" w:rsidRDefault="004512B5" w:rsidP="00D62BC5">
            <w:pPr>
              <w:spacing w:before="0" w:after="160"/>
              <w:jc w:val="left"/>
              <w:rPr>
                <w:del w:id="21254" w:author="Houyem Rais" w:date="2024-02-22T14:46:00Z"/>
                <w:rFonts w:asciiTheme="minorHAnsi" w:hAnsiTheme="minorHAnsi" w:cstheme="minorHAnsi"/>
                <w:sz w:val="16"/>
                <w:szCs w:val="16"/>
                <w:lang w:val="fr-FR"/>
              </w:rPr>
              <w:pPrChange w:id="21255" w:author="Houyem Rais" w:date="2024-02-22T14:49:00Z">
                <w:pPr>
                  <w:spacing w:before="40" w:after="40"/>
                  <w:jc w:val="center"/>
                </w:pPr>
              </w:pPrChange>
            </w:pPr>
            <w:del w:id="21256" w:author="Houyem Rais" w:date="2024-02-22T14:46:00Z">
              <w:r w:rsidRPr="004512B5" w:rsidDel="00201166">
                <w:rPr>
                  <w:rFonts w:asciiTheme="minorHAnsi" w:hAnsiTheme="minorHAnsi" w:cstheme="minorHAnsi"/>
                  <w:sz w:val="16"/>
                  <w:szCs w:val="16"/>
                </w:rPr>
                <w:delText>-275,8</w:delText>
              </w:r>
            </w:del>
          </w:p>
        </w:tc>
        <w:tc>
          <w:tcPr>
            <w:tcW w:w="991" w:type="dxa"/>
            <w:vAlign w:val="center"/>
          </w:tcPr>
          <w:p w14:paraId="68D9A049" w14:textId="3637F4A6" w:rsidR="004512B5" w:rsidRPr="004512B5" w:rsidDel="00201166" w:rsidRDefault="004512B5" w:rsidP="00D62BC5">
            <w:pPr>
              <w:spacing w:before="0" w:after="160"/>
              <w:jc w:val="left"/>
              <w:rPr>
                <w:del w:id="21257" w:author="Houyem Rais" w:date="2024-02-22T14:46:00Z"/>
                <w:rFonts w:asciiTheme="minorHAnsi" w:hAnsiTheme="minorHAnsi" w:cstheme="minorHAnsi"/>
                <w:sz w:val="16"/>
                <w:szCs w:val="16"/>
                <w:lang w:val="fr-FR"/>
              </w:rPr>
              <w:pPrChange w:id="21258" w:author="Houyem Rais" w:date="2024-02-22T14:49:00Z">
                <w:pPr>
                  <w:spacing w:before="40" w:after="40"/>
                  <w:jc w:val="center"/>
                </w:pPr>
              </w:pPrChange>
            </w:pPr>
            <w:del w:id="21259" w:author="Houyem Rais" w:date="2024-02-22T14:46:00Z">
              <w:r w:rsidRPr="004512B5" w:rsidDel="00201166">
                <w:rPr>
                  <w:rFonts w:asciiTheme="minorHAnsi" w:hAnsiTheme="minorHAnsi" w:cstheme="minorHAnsi"/>
                  <w:sz w:val="16"/>
                  <w:szCs w:val="16"/>
                </w:rPr>
                <w:delText>-225,1</w:delText>
              </w:r>
            </w:del>
          </w:p>
        </w:tc>
        <w:tc>
          <w:tcPr>
            <w:tcW w:w="989" w:type="dxa"/>
            <w:vAlign w:val="center"/>
          </w:tcPr>
          <w:p w14:paraId="7FE70BC6" w14:textId="7D16D2E3" w:rsidR="004512B5" w:rsidRPr="004512B5" w:rsidDel="00201166" w:rsidRDefault="004512B5" w:rsidP="00D62BC5">
            <w:pPr>
              <w:spacing w:before="0" w:after="160"/>
              <w:jc w:val="left"/>
              <w:rPr>
                <w:del w:id="21260" w:author="Houyem Rais" w:date="2024-02-22T14:46:00Z"/>
                <w:rFonts w:asciiTheme="minorHAnsi" w:hAnsiTheme="minorHAnsi" w:cstheme="minorHAnsi"/>
                <w:sz w:val="16"/>
                <w:szCs w:val="16"/>
                <w:lang w:val="fr-FR"/>
              </w:rPr>
              <w:pPrChange w:id="21261" w:author="Houyem Rais" w:date="2024-02-22T14:49:00Z">
                <w:pPr>
                  <w:spacing w:before="40" w:after="40"/>
                  <w:jc w:val="center"/>
                </w:pPr>
              </w:pPrChange>
            </w:pPr>
            <w:del w:id="21262" w:author="Houyem Rais" w:date="2024-02-22T14:46:00Z">
              <w:r w:rsidRPr="004512B5" w:rsidDel="00201166">
                <w:rPr>
                  <w:rFonts w:asciiTheme="minorHAnsi" w:hAnsiTheme="minorHAnsi" w:cstheme="minorHAnsi"/>
                  <w:sz w:val="16"/>
                  <w:szCs w:val="16"/>
                </w:rPr>
                <w:delText>-334,1</w:delText>
              </w:r>
            </w:del>
          </w:p>
        </w:tc>
        <w:tc>
          <w:tcPr>
            <w:tcW w:w="989" w:type="dxa"/>
            <w:vAlign w:val="center"/>
          </w:tcPr>
          <w:p w14:paraId="5DBBA36A" w14:textId="3451C1A9" w:rsidR="004512B5" w:rsidRPr="004512B5" w:rsidDel="00201166" w:rsidRDefault="004512B5" w:rsidP="00D62BC5">
            <w:pPr>
              <w:spacing w:before="0" w:after="160"/>
              <w:jc w:val="left"/>
              <w:rPr>
                <w:del w:id="21263" w:author="Houyem Rais" w:date="2024-02-22T14:46:00Z"/>
                <w:rFonts w:asciiTheme="minorHAnsi" w:hAnsiTheme="minorHAnsi" w:cstheme="minorHAnsi"/>
                <w:sz w:val="16"/>
                <w:szCs w:val="16"/>
                <w:lang w:val="fr-FR"/>
              </w:rPr>
              <w:pPrChange w:id="21264" w:author="Houyem Rais" w:date="2024-02-22T14:49:00Z">
                <w:pPr>
                  <w:spacing w:before="40" w:after="40"/>
                  <w:jc w:val="center"/>
                </w:pPr>
              </w:pPrChange>
            </w:pPr>
            <w:del w:id="21265" w:author="Houyem Rais" w:date="2024-02-22T14:46:00Z">
              <w:r w:rsidRPr="004512B5" w:rsidDel="00201166">
                <w:rPr>
                  <w:rFonts w:asciiTheme="minorHAnsi" w:hAnsiTheme="minorHAnsi" w:cstheme="minorHAnsi"/>
                  <w:sz w:val="16"/>
                  <w:szCs w:val="16"/>
                </w:rPr>
                <w:delText>-288,0</w:delText>
              </w:r>
            </w:del>
          </w:p>
        </w:tc>
      </w:tr>
      <w:tr w:rsidR="004512B5" w:rsidRPr="004512B5" w:rsidDel="00201166" w14:paraId="2986BE29" w14:textId="17407683" w:rsidTr="002A57F0">
        <w:trPr>
          <w:del w:id="21266" w:author="Houyem Rais" w:date="2024-02-22T14:46:00Z"/>
        </w:trPr>
        <w:tc>
          <w:tcPr>
            <w:tcW w:w="3239" w:type="dxa"/>
            <w:vAlign w:val="center"/>
          </w:tcPr>
          <w:p w14:paraId="1CD39BBF" w14:textId="2B8B711C" w:rsidR="004512B5" w:rsidRPr="004512B5" w:rsidDel="00201166" w:rsidRDefault="004512B5" w:rsidP="00D62BC5">
            <w:pPr>
              <w:spacing w:before="0" w:after="160"/>
              <w:jc w:val="left"/>
              <w:rPr>
                <w:del w:id="21267" w:author="Houyem Rais" w:date="2024-02-22T14:46:00Z"/>
                <w:rFonts w:asciiTheme="minorHAnsi" w:hAnsiTheme="minorHAnsi" w:cstheme="minorHAnsi"/>
                <w:sz w:val="16"/>
                <w:szCs w:val="16"/>
                <w:lang w:val="fr-FR"/>
              </w:rPr>
              <w:pPrChange w:id="21268" w:author="Houyem Rais" w:date="2024-02-22T14:49:00Z">
                <w:pPr>
                  <w:spacing w:before="40" w:after="40"/>
                </w:pPr>
              </w:pPrChange>
            </w:pPr>
            <w:del w:id="21269" w:author="Houyem Rais" w:date="2024-02-22T14:46:00Z">
              <w:r w:rsidRPr="004512B5" w:rsidDel="00201166">
                <w:rPr>
                  <w:rFonts w:asciiTheme="minorHAnsi" w:hAnsiTheme="minorHAnsi" w:cstheme="minorHAnsi"/>
                  <w:b/>
                  <w:bCs/>
                  <w:sz w:val="16"/>
                  <w:szCs w:val="16"/>
                  <w:lang w:val="fr-FR"/>
                </w:rPr>
                <w:delText>VAN pour le secteur public - Avec risques</w:delText>
              </w:r>
            </w:del>
          </w:p>
        </w:tc>
        <w:tc>
          <w:tcPr>
            <w:tcW w:w="989" w:type="dxa"/>
            <w:vAlign w:val="center"/>
          </w:tcPr>
          <w:p w14:paraId="7D0AA382" w14:textId="68A4C8A2" w:rsidR="004512B5" w:rsidRPr="004512B5" w:rsidDel="00201166" w:rsidRDefault="004512B5" w:rsidP="00D62BC5">
            <w:pPr>
              <w:spacing w:before="0" w:after="160"/>
              <w:jc w:val="left"/>
              <w:rPr>
                <w:del w:id="21270" w:author="Houyem Rais" w:date="2024-02-22T14:46:00Z"/>
                <w:rFonts w:asciiTheme="minorHAnsi" w:hAnsiTheme="minorHAnsi" w:cstheme="minorHAnsi"/>
                <w:sz w:val="16"/>
                <w:szCs w:val="16"/>
                <w:lang w:val="fr-FR"/>
              </w:rPr>
              <w:pPrChange w:id="21271" w:author="Houyem Rais" w:date="2024-02-22T14:49:00Z">
                <w:pPr>
                  <w:spacing w:before="40" w:after="40"/>
                  <w:jc w:val="center"/>
                </w:pPr>
              </w:pPrChange>
            </w:pPr>
            <w:del w:id="21272" w:author="Houyem Rais" w:date="2024-02-22T14:46:00Z">
              <w:r w:rsidRPr="004512B5" w:rsidDel="00201166">
                <w:rPr>
                  <w:rFonts w:asciiTheme="minorHAnsi" w:hAnsiTheme="minorHAnsi" w:cstheme="minorHAnsi"/>
                  <w:sz w:val="16"/>
                  <w:szCs w:val="16"/>
                </w:rPr>
                <w:delText>312,6</w:delText>
              </w:r>
            </w:del>
          </w:p>
        </w:tc>
        <w:tc>
          <w:tcPr>
            <w:tcW w:w="989" w:type="dxa"/>
            <w:vAlign w:val="center"/>
          </w:tcPr>
          <w:p w14:paraId="1C2FAA1D" w14:textId="05640958" w:rsidR="004512B5" w:rsidRPr="004512B5" w:rsidDel="00201166" w:rsidRDefault="004512B5" w:rsidP="00D62BC5">
            <w:pPr>
              <w:spacing w:before="0" w:after="160"/>
              <w:jc w:val="left"/>
              <w:rPr>
                <w:del w:id="21273" w:author="Houyem Rais" w:date="2024-02-22T14:46:00Z"/>
                <w:rFonts w:asciiTheme="minorHAnsi" w:hAnsiTheme="minorHAnsi" w:cstheme="minorHAnsi"/>
                <w:sz w:val="16"/>
                <w:szCs w:val="16"/>
                <w:lang w:val="fr-FR"/>
              </w:rPr>
              <w:pPrChange w:id="21274" w:author="Houyem Rais" w:date="2024-02-22T14:49:00Z">
                <w:pPr>
                  <w:spacing w:before="40" w:after="40"/>
                  <w:jc w:val="center"/>
                </w:pPr>
              </w:pPrChange>
            </w:pPr>
            <w:del w:id="21275" w:author="Houyem Rais" w:date="2024-02-22T14:46:00Z">
              <w:r w:rsidRPr="004512B5" w:rsidDel="00201166">
                <w:rPr>
                  <w:rFonts w:asciiTheme="minorHAnsi" w:hAnsiTheme="minorHAnsi" w:cstheme="minorHAnsi"/>
                  <w:sz w:val="16"/>
                  <w:szCs w:val="16"/>
                </w:rPr>
                <w:delText>42,7</w:delText>
              </w:r>
            </w:del>
          </w:p>
        </w:tc>
        <w:tc>
          <w:tcPr>
            <w:tcW w:w="989" w:type="dxa"/>
            <w:vAlign w:val="center"/>
          </w:tcPr>
          <w:p w14:paraId="6B9DE5FC" w14:textId="197E428B" w:rsidR="004512B5" w:rsidRPr="004512B5" w:rsidDel="00201166" w:rsidRDefault="004512B5" w:rsidP="00D62BC5">
            <w:pPr>
              <w:spacing w:before="0" w:after="160"/>
              <w:jc w:val="left"/>
              <w:rPr>
                <w:del w:id="21276" w:author="Houyem Rais" w:date="2024-02-22T14:46:00Z"/>
                <w:rFonts w:asciiTheme="minorHAnsi" w:hAnsiTheme="minorHAnsi" w:cstheme="minorHAnsi"/>
                <w:sz w:val="16"/>
                <w:szCs w:val="16"/>
                <w:lang w:val="fr-FR"/>
              </w:rPr>
              <w:pPrChange w:id="21277" w:author="Houyem Rais" w:date="2024-02-22T14:49:00Z">
                <w:pPr>
                  <w:spacing w:before="40" w:after="40"/>
                  <w:jc w:val="center"/>
                </w:pPr>
              </w:pPrChange>
            </w:pPr>
            <w:del w:id="21278" w:author="Houyem Rais" w:date="2024-02-22T14:46:00Z">
              <w:r w:rsidRPr="004512B5" w:rsidDel="00201166">
                <w:rPr>
                  <w:rFonts w:asciiTheme="minorHAnsi" w:hAnsiTheme="minorHAnsi" w:cstheme="minorHAnsi"/>
                  <w:sz w:val="16"/>
                  <w:szCs w:val="16"/>
                </w:rPr>
                <w:delText>307,7</w:delText>
              </w:r>
            </w:del>
          </w:p>
        </w:tc>
        <w:tc>
          <w:tcPr>
            <w:tcW w:w="991" w:type="dxa"/>
            <w:vAlign w:val="center"/>
          </w:tcPr>
          <w:p w14:paraId="238CF161" w14:textId="6C8A797E" w:rsidR="004512B5" w:rsidRPr="004512B5" w:rsidDel="00201166" w:rsidRDefault="004512B5" w:rsidP="00D62BC5">
            <w:pPr>
              <w:spacing w:before="0" w:after="160"/>
              <w:jc w:val="left"/>
              <w:rPr>
                <w:del w:id="21279" w:author="Houyem Rais" w:date="2024-02-22T14:46:00Z"/>
                <w:rFonts w:asciiTheme="minorHAnsi" w:hAnsiTheme="minorHAnsi" w:cstheme="minorHAnsi"/>
                <w:sz w:val="16"/>
                <w:szCs w:val="16"/>
                <w:lang w:val="fr-FR"/>
              </w:rPr>
              <w:pPrChange w:id="21280" w:author="Houyem Rais" w:date="2024-02-22T14:49:00Z">
                <w:pPr>
                  <w:spacing w:before="40" w:after="40"/>
                  <w:jc w:val="center"/>
                </w:pPr>
              </w:pPrChange>
            </w:pPr>
            <w:del w:id="21281" w:author="Houyem Rais" w:date="2024-02-22T14:46:00Z">
              <w:r w:rsidRPr="004512B5" w:rsidDel="00201166">
                <w:rPr>
                  <w:rFonts w:asciiTheme="minorHAnsi" w:hAnsiTheme="minorHAnsi" w:cstheme="minorHAnsi"/>
                  <w:sz w:val="16"/>
                  <w:szCs w:val="16"/>
                </w:rPr>
                <w:delText>-1692,0</w:delText>
              </w:r>
            </w:del>
          </w:p>
        </w:tc>
        <w:tc>
          <w:tcPr>
            <w:tcW w:w="989" w:type="dxa"/>
            <w:vAlign w:val="center"/>
          </w:tcPr>
          <w:p w14:paraId="7114E164" w14:textId="6AAB7877" w:rsidR="004512B5" w:rsidRPr="004512B5" w:rsidDel="00201166" w:rsidRDefault="004512B5" w:rsidP="00D62BC5">
            <w:pPr>
              <w:spacing w:before="0" w:after="160"/>
              <w:jc w:val="left"/>
              <w:rPr>
                <w:del w:id="21282" w:author="Houyem Rais" w:date="2024-02-22T14:46:00Z"/>
                <w:rFonts w:asciiTheme="minorHAnsi" w:hAnsiTheme="minorHAnsi" w:cstheme="minorHAnsi"/>
                <w:sz w:val="16"/>
                <w:szCs w:val="16"/>
                <w:lang w:val="fr-FR"/>
              </w:rPr>
              <w:pPrChange w:id="21283" w:author="Houyem Rais" w:date="2024-02-22T14:49:00Z">
                <w:pPr>
                  <w:spacing w:before="40" w:after="40"/>
                  <w:jc w:val="center"/>
                </w:pPr>
              </w:pPrChange>
            </w:pPr>
            <w:del w:id="21284" w:author="Houyem Rais" w:date="2024-02-22T14:46:00Z">
              <w:r w:rsidRPr="004512B5" w:rsidDel="00201166">
                <w:rPr>
                  <w:rFonts w:asciiTheme="minorHAnsi" w:hAnsiTheme="minorHAnsi" w:cstheme="minorHAnsi"/>
                  <w:sz w:val="16"/>
                  <w:szCs w:val="16"/>
                </w:rPr>
                <w:delText>168,2</w:delText>
              </w:r>
            </w:del>
          </w:p>
        </w:tc>
        <w:tc>
          <w:tcPr>
            <w:tcW w:w="989" w:type="dxa"/>
            <w:vAlign w:val="center"/>
          </w:tcPr>
          <w:p w14:paraId="49179A49" w14:textId="68B2324C" w:rsidR="004512B5" w:rsidRPr="004512B5" w:rsidDel="00201166" w:rsidRDefault="004512B5" w:rsidP="00D62BC5">
            <w:pPr>
              <w:spacing w:before="0" w:after="160"/>
              <w:jc w:val="left"/>
              <w:rPr>
                <w:del w:id="21285" w:author="Houyem Rais" w:date="2024-02-22T14:46:00Z"/>
                <w:rFonts w:asciiTheme="minorHAnsi" w:hAnsiTheme="minorHAnsi" w:cstheme="minorHAnsi"/>
                <w:sz w:val="16"/>
                <w:szCs w:val="16"/>
                <w:lang w:val="fr-FR"/>
              </w:rPr>
              <w:pPrChange w:id="21286" w:author="Houyem Rais" w:date="2024-02-22T14:49:00Z">
                <w:pPr>
                  <w:spacing w:before="40" w:after="40"/>
                  <w:jc w:val="center"/>
                </w:pPr>
              </w:pPrChange>
            </w:pPr>
            <w:del w:id="21287" w:author="Houyem Rais" w:date="2024-02-22T14:46:00Z">
              <w:r w:rsidRPr="004512B5" w:rsidDel="00201166">
                <w:rPr>
                  <w:rFonts w:asciiTheme="minorHAnsi" w:hAnsiTheme="minorHAnsi" w:cstheme="minorHAnsi"/>
                  <w:sz w:val="16"/>
                  <w:szCs w:val="16"/>
                </w:rPr>
                <w:delText>-439,2</w:delText>
              </w:r>
            </w:del>
          </w:p>
        </w:tc>
      </w:tr>
      <w:tr w:rsidR="004512B5" w:rsidRPr="004512B5" w:rsidDel="00201166" w14:paraId="48D06502" w14:textId="0EF0281D" w:rsidTr="002A57F0">
        <w:trPr>
          <w:del w:id="21288" w:author="Houyem Rais" w:date="2024-02-22T14:46:00Z"/>
        </w:trPr>
        <w:tc>
          <w:tcPr>
            <w:tcW w:w="3239" w:type="dxa"/>
            <w:vAlign w:val="center"/>
          </w:tcPr>
          <w:p w14:paraId="389D381F" w14:textId="26DBD131" w:rsidR="004512B5" w:rsidRPr="004512B5" w:rsidDel="00201166" w:rsidRDefault="004512B5" w:rsidP="00D62BC5">
            <w:pPr>
              <w:spacing w:before="0" w:after="160"/>
              <w:jc w:val="left"/>
              <w:rPr>
                <w:del w:id="21289" w:author="Houyem Rais" w:date="2024-02-22T14:46:00Z"/>
                <w:rFonts w:asciiTheme="minorHAnsi" w:hAnsiTheme="minorHAnsi" w:cstheme="minorHAnsi"/>
                <w:sz w:val="16"/>
                <w:szCs w:val="16"/>
                <w:lang w:val="fr-FR"/>
              </w:rPr>
              <w:pPrChange w:id="21290" w:author="Houyem Rais" w:date="2024-02-22T14:49:00Z">
                <w:pPr>
                  <w:spacing w:before="40" w:after="40"/>
                </w:pPr>
              </w:pPrChange>
            </w:pPr>
            <w:del w:id="21291" w:author="Houyem Rais" w:date="2024-02-22T14:46:00Z">
              <w:r w:rsidRPr="004512B5" w:rsidDel="00201166">
                <w:rPr>
                  <w:rFonts w:asciiTheme="minorHAnsi" w:hAnsiTheme="minorHAnsi" w:cstheme="minorHAnsi"/>
                  <w:sz w:val="16"/>
                  <w:szCs w:val="16"/>
                  <w:lang w:val="fr-FR"/>
                </w:rPr>
                <w:delText>Value for Money</w:delText>
              </w:r>
            </w:del>
          </w:p>
        </w:tc>
        <w:tc>
          <w:tcPr>
            <w:tcW w:w="989" w:type="dxa"/>
            <w:vAlign w:val="center"/>
          </w:tcPr>
          <w:p w14:paraId="027EDD66" w14:textId="29B121C1" w:rsidR="004512B5" w:rsidRPr="004512B5" w:rsidDel="00201166" w:rsidRDefault="004512B5" w:rsidP="00D62BC5">
            <w:pPr>
              <w:spacing w:before="0" w:after="160"/>
              <w:jc w:val="left"/>
              <w:rPr>
                <w:del w:id="21292" w:author="Houyem Rais" w:date="2024-02-22T14:46:00Z"/>
                <w:rFonts w:asciiTheme="minorHAnsi" w:hAnsiTheme="minorHAnsi" w:cstheme="minorHAnsi"/>
                <w:b/>
                <w:bCs/>
                <w:sz w:val="16"/>
                <w:szCs w:val="16"/>
                <w:lang w:val="fr-FR"/>
              </w:rPr>
              <w:pPrChange w:id="21293" w:author="Houyem Rais" w:date="2024-02-22T14:49:00Z">
                <w:pPr>
                  <w:spacing w:before="40" w:after="40"/>
                  <w:jc w:val="center"/>
                </w:pPr>
              </w:pPrChange>
            </w:pPr>
            <w:del w:id="21294" w:author="Houyem Rais" w:date="2024-02-22T14:46:00Z">
              <w:r w:rsidRPr="004512B5" w:rsidDel="00201166">
                <w:rPr>
                  <w:rFonts w:asciiTheme="minorHAnsi" w:hAnsiTheme="minorHAnsi" w:cstheme="minorHAnsi"/>
                  <w:sz w:val="16"/>
                  <w:szCs w:val="16"/>
                </w:rPr>
                <w:delText>877,6</w:delText>
              </w:r>
            </w:del>
          </w:p>
        </w:tc>
        <w:tc>
          <w:tcPr>
            <w:tcW w:w="989" w:type="dxa"/>
            <w:vAlign w:val="center"/>
          </w:tcPr>
          <w:p w14:paraId="58004741" w14:textId="4B347186" w:rsidR="004512B5" w:rsidRPr="004512B5" w:rsidDel="00201166" w:rsidRDefault="004512B5" w:rsidP="00D62BC5">
            <w:pPr>
              <w:spacing w:before="0" w:after="160"/>
              <w:jc w:val="left"/>
              <w:rPr>
                <w:del w:id="21295" w:author="Houyem Rais" w:date="2024-02-22T14:46:00Z"/>
                <w:rFonts w:asciiTheme="minorHAnsi" w:hAnsiTheme="minorHAnsi" w:cstheme="minorHAnsi"/>
                <w:b/>
                <w:bCs/>
                <w:sz w:val="16"/>
                <w:szCs w:val="16"/>
                <w:lang w:val="fr-FR"/>
              </w:rPr>
              <w:pPrChange w:id="21296" w:author="Houyem Rais" w:date="2024-02-22T14:49:00Z">
                <w:pPr>
                  <w:spacing w:before="40" w:after="40"/>
                  <w:jc w:val="center"/>
                </w:pPr>
              </w:pPrChange>
            </w:pPr>
            <w:del w:id="21297" w:author="Houyem Rais" w:date="2024-02-22T14:46:00Z">
              <w:r w:rsidRPr="004512B5" w:rsidDel="00201166">
                <w:rPr>
                  <w:rFonts w:asciiTheme="minorHAnsi" w:hAnsiTheme="minorHAnsi" w:cstheme="minorHAnsi"/>
                  <w:sz w:val="16"/>
                  <w:szCs w:val="16"/>
                </w:rPr>
                <w:delText>949,8</w:delText>
              </w:r>
            </w:del>
          </w:p>
        </w:tc>
        <w:tc>
          <w:tcPr>
            <w:tcW w:w="989" w:type="dxa"/>
            <w:vAlign w:val="center"/>
          </w:tcPr>
          <w:p w14:paraId="1DBA611C" w14:textId="69C0491C" w:rsidR="004512B5" w:rsidRPr="004512B5" w:rsidDel="00201166" w:rsidRDefault="004512B5" w:rsidP="00D62BC5">
            <w:pPr>
              <w:spacing w:before="0" w:after="160"/>
              <w:jc w:val="left"/>
              <w:rPr>
                <w:del w:id="21298" w:author="Houyem Rais" w:date="2024-02-22T14:46:00Z"/>
                <w:rFonts w:asciiTheme="minorHAnsi" w:hAnsiTheme="minorHAnsi" w:cstheme="minorHAnsi"/>
                <w:b/>
                <w:bCs/>
                <w:sz w:val="16"/>
                <w:szCs w:val="16"/>
                <w:lang w:val="fr-FR"/>
              </w:rPr>
              <w:pPrChange w:id="21299" w:author="Houyem Rais" w:date="2024-02-22T14:49:00Z">
                <w:pPr>
                  <w:spacing w:before="40" w:after="40"/>
                  <w:jc w:val="center"/>
                </w:pPr>
              </w:pPrChange>
            </w:pPr>
            <w:del w:id="21300" w:author="Houyem Rais" w:date="2024-02-22T14:46:00Z">
              <w:r w:rsidRPr="004512B5" w:rsidDel="00201166">
                <w:rPr>
                  <w:rFonts w:asciiTheme="minorHAnsi" w:hAnsiTheme="minorHAnsi" w:cstheme="minorHAnsi"/>
                  <w:sz w:val="16"/>
                  <w:szCs w:val="16"/>
                </w:rPr>
                <w:delText>804,5</w:delText>
              </w:r>
            </w:del>
          </w:p>
        </w:tc>
        <w:tc>
          <w:tcPr>
            <w:tcW w:w="991" w:type="dxa"/>
            <w:vAlign w:val="center"/>
          </w:tcPr>
          <w:p w14:paraId="122C2725" w14:textId="70D8C43C" w:rsidR="004512B5" w:rsidRPr="004512B5" w:rsidDel="00201166" w:rsidRDefault="004512B5" w:rsidP="00D62BC5">
            <w:pPr>
              <w:spacing w:before="0" w:after="160"/>
              <w:jc w:val="left"/>
              <w:rPr>
                <w:del w:id="21301" w:author="Houyem Rais" w:date="2024-02-22T14:46:00Z"/>
                <w:rFonts w:asciiTheme="minorHAnsi" w:hAnsiTheme="minorHAnsi" w:cstheme="minorHAnsi"/>
                <w:b/>
                <w:bCs/>
                <w:sz w:val="16"/>
                <w:szCs w:val="16"/>
                <w:lang w:val="fr-FR"/>
              </w:rPr>
              <w:pPrChange w:id="21302" w:author="Houyem Rais" w:date="2024-02-22T14:49:00Z">
                <w:pPr>
                  <w:spacing w:before="40" w:after="40"/>
                  <w:jc w:val="center"/>
                </w:pPr>
              </w:pPrChange>
            </w:pPr>
            <w:del w:id="21303" w:author="Houyem Rais" w:date="2024-02-22T14:46:00Z">
              <w:r w:rsidRPr="004512B5" w:rsidDel="00201166">
                <w:rPr>
                  <w:rFonts w:asciiTheme="minorHAnsi" w:hAnsiTheme="minorHAnsi" w:cstheme="minorHAnsi"/>
                  <w:sz w:val="16"/>
                  <w:szCs w:val="16"/>
                </w:rPr>
                <w:delText>-634,5</w:delText>
              </w:r>
            </w:del>
          </w:p>
        </w:tc>
        <w:tc>
          <w:tcPr>
            <w:tcW w:w="989" w:type="dxa"/>
            <w:vAlign w:val="center"/>
          </w:tcPr>
          <w:p w14:paraId="42E68438" w14:textId="15A6B01C" w:rsidR="004512B5" w:rsidRPr="004512B5" w:rsidDel="00201166" w:rsidRDefault="004512B5" w:rsidP="00D62BC5">
            <w:pPr>
              <w:spacing w:before="0" w:after="160"/>
              <w:jc w:val="left"/>
              <w:rPr>
                <w:del w:id="21304" w:author="Houyem Rais" w:date="2024-02-22T14:46:00Z"/>
                <w:rFonts w:asciiTheme="minorHAnsi" w:hAnsiTheme="minorHAnsi" w:cstheme="minorHAnsi"/>
                <w:b/>
                <w:bCs/>
                <w:sz w:val="16"/>
                <w:szCs w:val="16"/>
                <w:lang w:val="fr-FR"/>
              </w:rPr>
              <w:pPrChange w:id="21305" w:author="Houyem Rais" w:date="2024-02-22T14:49:00Z">
                <w:pPr>
                  <w:spacing w:before="40" w:after="40"/>
                  <w:jc w:val="center"/>
                </w:pPr>
              </w:pPrChange>
            </w:pPr>
            <w:del w:id="21306" w:author="Houyem Rais" w:date="2024-02-22T14:46:00Z">
              <w:r w:rsidRPr="004512B5" w:rsidDel="00201166">
                <w:rPr>
                  <w:rFonts w:asciiTheme="minorHAnsi" w:hAnsiTheme="minorHAnsi" w:cstheme="minorHAnsi"/>
                  <w:sz w:val="16"/>
                  <w:szCs w:val="16"/>
                </w:rPr>
                <w:delText>338,3</w:delText>
              </w:r>
            </w:del>
          </w:p>
        </w:tc>
        <w:tc>
          <w:tcPr>
            <w:tcW w:w="989" w:type="dxa"/>
            <w:vAlign w:val="center"/>
          </w:tcPr>
          <w:p w14:paraId="206B20A7" w14:textId="54F9D1BD" w:rsidR="004512B5" w:rsidRPr="004512B5" w:rsidDel="00201166" w:rsidRDefault="004512B5" w:rsidP="00D62BC5">
            <w:pPr>
              <w:spacing w:before="0" w:after="160"/>
              <w:jc w:val="left"/>
              <w:rPr>
                <w:del w:id="21307" w:author="Houyem Rais" w:date="2024-02-22T14:46:00Z"/>
                <w:rFonts w:asciiTheme="minorHAnsi" w:hAnsiTheme="minorHAnsi" w:cstheme="minorHAnsi"/>
                <w:b/>
                <w:bCs/>
                <w:sz w:val="16"/>
                <w:szCs w:val="16"/>
                <w:lang w:val="fr-FR"/>
              </w:rPr>
              <w:pPrChange w:id="21308" w:author="Houyem Rais" w:date="2024-02-22T14:49:00Z">
                <w:pPr>
                  <w:spacing w:before="40" w:after="40"/>
                  <w:jc w:val="center"/>
                </w:pPr>
              </w:pPrChange>
            </w:pPr>
            <w:del w:id="21309" w:author="Houyem Rais" w:date="2024-02-22T14:46:00Z">
              <w:r w:rsidRPr="004512B5" w:rsidDel="00201166">
                <w:rPr>
                  <w:rFonts w:asciiTheme="minorHAnsi" w:hAnsiTheme="minorHAnsi" w:cstheme="minorHAnsi"/>
                  <w:sz w:val="16"/>
                  <w:szCs w:val="16"/>
                </w:rPr>
                <w:delText>12,9</w:delText>
              </w:r>
            </w:del>
          </w:p>
        </w:tc>
      </w:tr>
      <w:tr w:rsidR="004512B5" w:rsidRPr="004512B5" w:rsidDel="00201166" w14:paraId="5BCF67C2" w14:textId="64998613" w:rsidTr="002A57F0">
        <w:trPr>
          <w:del w:id="21310" w:author="Houyem Rais" w:date="2024-02-22T14:46:00Z"/>
        </w:trPr>
        <w:tc>
          <w:tcPr>
            <w:tcW w:w="3239" w:type="dxa"/>
            <w:vAlign w:val="center"/>
          </w:tcPr>
          <w:p w14:paraId="0A965FDC" w14:textId="594EBB0D" w:rsidR="004512B5" w:rsidRPr="004512B5" w:rsidDel="00201166" w:rsidRDefault="004512B5" w:rsidP="00D62BC5">
            <w:pPr>
              <w:spacing w:before="0" w:after="160"/>
              <w:jc w:val="left"/>
              <w:rPr>
                <w:del w:id="21311" w:author="Houyem Rais" w:date="2024-02-22T14:46:00Z"/>
                <w:rFonts w:asciiTheme="minorHAnsi" w:hAnsiTheme="minorHAnsi" w:cstheme="minorHAnsi"/>
                <w:b/>
                <w:bCs/>
                <w:sz w:val="16"/>
                <w:szCs w:val="16"/>
                <w:lang w:val="fr-FR"/>
              </w:rPr>
              <w:pPrChange w:id="21312" w:author="Houyem Rais" w:date="2024-02-22T14:49:00Z">
                <w:pPr>
                  <w:spacing w:before="40" w:after="40"/>
                </w:pPr>
              </w:pPrChange>
            </w:pPr>
            <w:del w:id="21313" w:author="Houyem Rais" w:date="2024-02-22T14:46:00Z">
              <w:r w:rsidRPr="004512B5" w:rsidDel="00201166">
                <w:rPr>
                  <w:rFonts w:asciiTheme="minorHAnsi" w:hAnsiTheme="minorHAnsi" w:cstheme="minorHAnsi"/>
                  <w:b/>
                  <w:bCs/>
                  <w:sz w:val="16"/>
                  <w:szCs w:val="16"/>
                  <w:lang w:val="fr-FR"/>
                </w:rPr>
                <w:delText>Value for Money (%)</w:delText>
              </w:r>
            </w:del>
          </w:p>
        </w:tc>
        <w:tc>
          <w:tcPr>
            <w:tcW w:w="989" w:type="dxa"/>
            <w:vAlign w:val="center"/>
          </w:tcPr>
          <w:p w14:paraId="45E8445A" w14:textId="691FAD26" w:rsidR="004512B5" w:rsidRPr="004512B5" w:rsidDel="00201166" w:rsidRDefault="004512B5" w:rsidP="00D62BC5">
            <w:pPr>
              <w:spacing w:before="0" w:after="160"/>
              <w:jc w:val="left"/>
              <w:rPr>
                <w:del w:id="21314" w:author="Houyem Rais" w:date="2024-02-22T14:46:00Z"/>
                <w:rFonts w:asciiTheme="minorHAnsi" w:hAnsiTheme="minorHAnsi" w:cstheme="minorHAnsi"/>
                <w:b/>
                <w:bCs/>
                <w:sz w:val="16"/>
                <w:szCs w:val="16"/>
                <w:lang w:val="fr-FR"/>
              </w:rPr>
              <w:pPrChange w:id="21315" w:author="Houyem Rais" w:date="2024-02-22T14:49:00Z">
                <w:pPr>
                  <w:spacing w:before="40" w:after="40"/>
                  <w:jc w:val="center"/>
                </w:pPr>
              </w:pPrChange>
            </w:pPr>
            <w:del w:id="21316" w:author="Houyem Rais" w:date="2024-02-22T14:46:00Z">
              <w:r w:rsidRPr="004512B5" w:rsidDel="00201166">
                <w:rPr>
                  <w:rFonts w:asciiTheme="minorHAnsi" w:hAnsiTheme="minorHAnsi" w:cstheme="minorHAnsi"/>
                  <w:b/>
                  <w:bCs/>
                  <w:sz w:val="16"/>
                  <w:szCs w:val="16"/>
                </w:rPr>
                <w:delText>155%</w:delText>
              </w:r>
            </w:del>
          </w:p>
        </w:tc>
        <w:tc>
          <w:tcPr>
            <w:tcW w:w="989" w:type="dxa"/>
            <w:vAlign w:val="center"/>
          </w:tcPr>
          <w:p w14:paraId="7A930AD5" w14:textId="364BE3DE" w:rsidR="004512B5" w:rsidRPr="004512B5" w:rsidDel="00201166" w:rsidRDefault="004512B5" w:rsidP="00D62BC5">
            <w:pPr>
              <w:spacing w:before="0" w:after="160"/>
              <w:jc w:val="left"/>
              <w:rPr>
                <w:del w:id="21317" w:author="Houyem Rais" w:date="2024-02-22T14:46:00Z"/>
                <w:rFonts w:asciiTheme="minorHAnsi" w:hAnsiTheme="minorHAnsi" w:cstheme="minorHAnsi"/>
                <w:b/>
                <w:bCs/>
                <w:sz w:val="16"/>
                <w:szCs w:val="16"/>
                <w:lang w:val="fr-FR"/>
              </w:rPr>
              <w:pPrChange w:id="21318" w:author="Houyem Rais" w:date="2024-02-22T14:49:00Z">
                <w:pPr>
                  <w:spacing w:before="40" w:after="40"/>
                  <w:jc w:val="center"/>
                </w:pPr>
              </w:pPrChange>
            </w:pPr>
            <w:del w:id="21319" w:author="Houyem Rais" w:date="2024-02-22T14:46:00Z">
              <w:r w:rsidRPr="004512B5" w:rsidDel="00201166">
                <w:rPr>
                  <w:rFonts w:asciiTheme="minorHAnsi" w:hAnsiTheme="minorHAnsi" w:cstheme="minorHAnsi"/>
                  <w:b/>
                  <w:bCs/>
                  <w:sz w:val="16"/>
                  <w:szCs w:val="16"/>
                </w:rPr>
                <w:delText>105%</w:delText>
              </w:r>
            </w:del>
          </w:p>
        </w:tc>
        <w:tc>
          <w:tcPr>
            <w:tcW w:w="989" w:type="dxa"/>
            <w:vAlign w:val="center"/>
          </w:tcPr>
          <w:p w14:paraId="76137AEC" w14:textId="54D1D880" w:rsidR="004512B5" w:rsidRPr="004512B5" w:rsidDel="00201166" w:rsidRDefault="004512B5" w:rsidP="00D62BC5">
            <w:pPr>
              <w:spacing w:before="0" w:after="160"/>
              <w:jc w:val="left"/>
              <w:rPr>
                <w:del w:id="21320" w:author="Houyem Rais" w:date="2024-02-22T14:46:00Z"/>
                <w:rFonts w:asciiTheme="minorHAnsi" w:hAnsiTheme="minorHAnsi" w:cstheme="minorHAnsi"/>
                <w:b/>
                <w:bCs/>
                <w:sz w:val="16"/>
                <w:szCs w:val="16"/>
                <w:lang w:val="fr-FR"/>
              </w:rPr>
              <w:pPrChange w:id="21321" w:author="Houyem Rais" w:date="2024-02-22T14:49:00Z">
                <w:pPr>
                  <w:spacing w:before="40" w:after="40"/>
                  <w:jc w:val="center"/>
                </w:pPr>
              </w:pPrChange>
            </w:pPr>
            <w:del w:id="21322" w:author="Houyem Rais" w:date="2024-02-22T14:46:00Z">
              <w:r w:rsidRPr="004512B5" w:rsidDel="00201166">
                <w:rPr>
                  <w:rFonts w:asciiTheme="minorHAnsi" w:hAnsiTheme="minorHAnsi" w:cstheme="minorHAnsi"/>
                  <w:b/>
                  <w:bCs/>
                  <w:sz w:val="16"/>
                  <w:szCs w:val="16"/>
                </w:rPr>
                <w:delText>162%</w:delText>
              </w:r>
            </w:del>
          </w:p>
        </w:tc>
        <w:tc>
          <w:tcPr>
            <w:tcW w:w="991" w:type="dxa"/>
            <w:vAlign w:val="center"/>
          </w:tcPr>
          <w:p w14:paraId="645F9F27" w14:textId="656F0C88" w:rsidR="004512B5" w:rsidRPr="004512B5" w:rsidDel="00201166" w:rsidRDefault="004512B5" w:rsidP="00D62BC5">
            <w:pPr>
              <w:spacing w:before="0" w:after="160"/>
              <w:jc w:val="left"/>
              <w:rPr>
                <w:del w:id="21323" w:author="Houyem Rais" w:date="2024-02-22T14:46:00Z"/>
                <w:rFonts w:asciiTheme="minorHAnsi" w:hAnsiTheme="minorHAnsi" w:cstheme="minorHAnsi"/>
                <w:b/>
                <w:bCs/>
                <w:sz w:val="16"/>
                <w:szCs w:val="16"/>
                <w:lang w:val="fr-FR"/>
              </w:rPr>
              <w:pPrChange w:id="21324" w:author="Houyem Rais" w:date="2024-02-22T14:49:00Z">
                <w:pPr>
                  <w:spacing w:before="40" w:after="40"/>
                  <w:jc w:val="center"/>
                </w:pPr>
              </w:pPrChange>
            </w:pPr>
            <w:del w:id="21325" w:author="Houyem Rais" w:date="2024-02-22T14:46:00Z">
              <w:r w:rsidRPr="004512B5" w:rsidDel="00201166">
                <w:rPr>
                  <w:rFonts w:asciiTheme="minorHAnsi" w:hAnsiTheme="minorHAnsi" w:cstheme="minorHAnsi"/>
                  <w:b/>
                  <w:bCs/>
                  <w:sz w:val="16"/>
                  <w:szCs w:val="16"/>
                </w:rPr>
                <w:delText>-60%</w:delText>
              </w:r>
            </w:del>
          </w:p>
        </w:tc>
        <w:tc>
          <w:tcPr>
            <w:tcW w:w="989" w:type="dxa"/>
            <w:vAlign w:val="center"/>
          </w:tcPr>
          <w:p w14:paraId="436978E7" w14:textId="7D3B6C69" w:rsidR="004512B5" w:rsidRPr="004512B5" w:rsidDel="00201166" w:rsidRDefault="004512B5" w:rsidP="00D62BC5">
            <w:pPr>
              <w:spacing w:before="0" w:after="160"/>
              <w:jc w:val="left"/>
              <w:rPr>
                <w:del w:id="21326" w:author="Houyem Rais" w:date="2024-02-22T14:46:00Z"/>
                <w:rFonts w:asciiTheme="minorHAnsi" w:hAnsiTheme="minorHAnsi" w:cstheme="minorHAnsi"/>
                <w:b/>
                <w:bCs/>
                <w:sz w:val="16"/>
                <w:szCs w:val="16"/>
                <w:lang w:val="fr-FR"/>
              </w:rPr>
              <w:pPrChange w:id="21327" w:author="Houyem Rais" w:date="2024-02-22T14:49:00Z">
                <w:pPr>
                  <w:spacing w:before="40" w:after="40"/>
                  <w:jc w:val="center"/>
                </w:pPr>
              </w:pPrChange>
            </w:pPr>
            <w:del w:id="21328" w:author="Houyem Rais" w:date="2024-02-22T14:46:00Z">
              <w:r w:rsidRPr="004512B5" w:rsidDel="00201166">
                <w:rPr>
                  <w:rFonts w:asciiTheme="minorHAnsi" w:hAnsiTheme="minorHAnsi" w:cstheme="minorHAnsi"/>
                  <w:b/>
                  <w:bCs/>
                  <w:sz w:val="16"/>
                  <w:szCs w:val="16"/>
                </w:rPr>
                <w:delText>199%</w:delText>
              </w:r>
            </w:del>
          </w:p>
        </w:tc>
        <w:tc>
          <w:tcPr>
            <w:tcW w:w="989" w:type="dxa"/>
            <w:vAlign w:val="center"/>
          </w:tcPr>
          <w:p w14:paraId="405018AC" w14:textId="7FD334B2" w:rsidR="004512B5" w:rsidRPr="004512B5" w:rsidDel="00201166" w:rsidRDefault="004512B5" w:rsidP="00D62BC5">
            <w:pPr>
              <w:spacing w:before="0" w:after="160"/>
              <w:jc w:val="left"/>
              <w:rPr>
                <w:del w:id="21329" w:author="Houyem Rais" w:date="2024-02-22T14:46:00Z"/>
                <w:rFonts w:asciiTheme="minorHAnsi" w:hAnsiTheme="minorHAnsi" w:cstheme="minorHAnsi"/>
                <w:b/>
                <w:bCs/>
                <w:sz w:val="16"/>
                <w:szCs w:val="16"/>
                <w:lang w:val="fr-FR"/>
              </w:rPr>
              <w:pPrChange w:id="21330" w:author="Houyem Rais" w:date="2024-02-22T14:49:00Z">
                <w:pPr>
                  <w:spacing w:before="40" w:after="40"/>
                  <w:jc w:val="center"/>
                </w:pPr>
              </w:pPrChange>
            </w:pPr>
            <w:del w:id="21331" w:author="Houyem Rais" w:date="2024-02-22T14:46:00Z">
              <w:r w:rsidRPr="004512B5" w:rsidDel="00201166">
                <w:rPr>
                  <w:rFonts w:asciiTheme="minorHAnsi" w:hAnsiTheme="minorHAnsi" w:cstheme="minorHAnsi"/>
                  <w:b/>
                  <w:bCs/>
                  <w:sz w:val="16"/>
                  <w:szCs w:val="16"/>
                </w:rPr>
                <w:delText>3%</w:delText>
              </w:r>
            </w:del>
          </w:p>
        </w:tc>
      </w:tr>
    </w:tbl>
    <w:p w14:paraId="077DE811" w14:textId="28ADCCC8" w:rsidR="008F1821" w:rsidRPr="00343F01" w:rsidDel="00201166" w:rsidRDefault="008F1821" w:rsidP="00D62BC5">
      <w:pPr>
        <w:spacing w:before="0" w:after="160"/>
        <w:jc w:val="left"/>
        <w:rPr>
          <w:del w:id="21332" w:author="Houyem Rais" w:date="2024-02-22T14:46:00Z"/>
        </w:rPr>
        <w:pPrChange w:id="21333" w:author="Houyem Rais" w:date="2024-02-22T14:49:00Z">
          <w:pPr/>
        </w:pPrChange>
      </w:pPr>
      <w:del w:id="21334" w:author="Houyem Rais" w:date="2024-02-22T14:46:00Z">
        <w:r w:rsidRPr="00343F01" w:rsidDel="00201166">
          <w:delText>L'évaluation de la Value for Money pour l'option 4 (PPP à paiement public) montre des résultats variés pour les différents lots contractuels du projet du corridor Abidjan-Lagos :</w:delText>
        </w:r>
      </w:del>
    </w:p>
    <w:p w14:paraId="043C942B" w14:textId="5E77C0C9" w:rsidR="008F1821" w:rsidRPr="00343F01" w:rsidDel="00201166" w:rsidRDefault="008F1821" w:rsidP="00D62BC5">
      <w:pPr>
        <w:spacing w:before="0" w:after="160"/>
        <w:jc w:val="left"/>
        <w:rPr>
          <w:del w:id="21335" w:author="Houyem Rais" w:date="2024-02-22T14:46:00Z"/>
        </w:rPr>
        <w:pPrChange w:id="21336" w:author="Houyem Rais" w:date="2024-02-22T14:49:00Z">
          <w:pPr>
            <w:pStyle w:val="BulletList1"/>
          </w:pPr>
        </w:pPrChange>
      </w:pPr>
      <w:del w:id="21337" w:author="Houyem Rais" w:date="2024-02-22T14:46:00Z">
        <w:r w:rsidRPr="00343F01" w:rsidDel="00201166">
          <w:rPr>
            <w:b/>
            <w:bCs/>
          </w:rPr>
          <w:delText>Lot contractuel A :</w:delText>
        </w:r>
        <w:r w:rsidRPr="00343F01" w:rsidDel="00201166">
          <w:delText xml:space="preserve"> La VfM est très positive à </w:delText>
        </w:r>
        <w:r w:rsidR="004512B5" w:rsidDel="00201166">
          <w:delText>155</w:delText>
        </w:r>
        <w:r w:rsidRPr="00343F01" w:rsidDel="00201166">
          <w:delText xml:space="preserve">%, </w:delText>
        </w:r>
      </w:del>
      <w:ins w:id="21338" w:author="Mohamed Amine Sdiri" w:date="2023-11-29T09:58:00Z">
        <w:del w:id="21339" w:author="Houyem Rais" w:date="2024-02-22T14:46:00Z">
          <w:r w:rsidR="00621175" w:rsidDel="00201166">
            <w:delText xml:space="preserve"> </w:delText>
          </w:r>
        </w:del>
      </w:ins>
      <w:del w:id="21340" w:author="Houyem Rais" w:date="2024-02-22T14:46:00Z">
        <w:r w:rsidRPr="00343F01" w:rsidDel="00201166">
          <w:delText>indiquant des avantages financiers significatifs pour l'autorité contractante. Cela suggère que le modèle de PPP à paiement public est économiquement avantageux pour ce lot.</w:delText>
        </w:r>
      </w:del>
    </w:p>
    <w:p w14:paraId="230CEDBF" w14:textId="4C8DDE15" w:rsidR="008F1821" w:rsidRPr="00343F01" w:rsidDel="00201166" w:rsidRDefault="008F1821" w:rsidP="00D62BC5">
      <w:pPr>
        <w:spacing w:before="0" w:after="160"/>
        <w:jc w:val="left"/>
        <w:rPr>
          <w:del w:id="21341" w:author="Houyem Rais" w:date="2024-02-22T14:46:00Z"/>
        </w:rPr>
        <w:pPrChange w:id="21342" w:author="Houyem Rais" w:date="2024-02-22T14:49:00Z">
          <w:pPr>
            <w:pStyle w:val="BulletList1"/>
          </w:pPr>
        </w:pPrChange>
      </w:pPr>
      <w:del w:id="21343" w:author="Houyem Rais" w:date="2024-02-22T14:46:00Z">
        <w:r w:rsidRPr="00343F01" w:rsidDel="00201166">
          <w:rPr>
            <w:b/>
            <w:bCs/>
          </w:rPr>
          <w:delText>Lot contractuel B :</w:delText>
        </w:r>
        <w:r w:rsidRPr="00343F01" w:rsidDel="00201166">
          <w:delText xml:space="preserve"> La VfM est positive à </w:delText>
        </w:r>
        <w:r w:rsidR="00B91475" w:rsidDel="00201166">
          <w:delText>105</w:delText>
        </w:r>
        <w:r w:rsidRPr="00343F01" w:rsidDel="00201166">
          <w:delText xml:space="preserve">%, </w:delText>
        </w:r>
      </w:del>
      <w:ins w:id="21344" w:author="Mohamed Amine Sdiri" w:date="2023-11-29T09:58:00Z">
        <w:del w:id="21345" w:author="Houyem Rais" w:date="2024-02-22T14:46:00Z">
          <w:r w:rsidR="00621175" w:rsidDel="00201166">
            <w:delText xml:space="preserve"> </w:delText>
          </w:r>
        </w:del>
      </w:ins>
      <w:del w:id="21346" w:author="Houyem Rais" w:date="2024-02-22T14:46:00Z">
        <w:r w:rsidRPr="00343F01" w:rsidDel="00201166">
          <w:delText xml:space="preserve">indiquant des avantages financiers, </w:delText>
        </w:r>
      </w:del>
      <w:ins w:id="21347" w:author="Mohamed Amine Sdiri" w:date="2023-11-29T09:58:00Z">
        <w:del w:id="21348" w:author="Houyem Rais" w:date="2024-02-22T14:46:00Z">
          <w:r w:rsidR="00621175" w:rsidDel="00201166">
            <w:delText xml:space="preserve"> </w:delText>
          </w:r>
        </w:del>
      </w:ins>
      <w:del w:id="21349" w:author="Houyem Rais" w:date="2024-02-22T14:46:00Z">
        <w:r w:rsidRPr="00343F01" w:rsidDel="00201166">
          <w:delText>bien que moins importants que pour le Lot A. Ce modèle semble être viable pour ce lot.</w:delText>
        </w:r>
      </w:del>
    </w:p>
    <w:p w14:paraId="42096DBC" w14:textId="2177F6DA" w:rsidR="008F1821" w:rsidRPr="00343F01" w:rsidDel="00201166" w:rsidRDefault="008F1821" w:rsidP="00D62BC5">
      <w:pPr>
        <w:spacing w:before="0" w:after="160"/>
        <w:jc w:val="left"/>
        <w:rPr>
          <w:del w:id="21350" w:author="Houyem Rais" w:date="2024-02-22T14:46:00Z"/>
        </w:rPr>
        <w:pPrChange w:id="21351" w:author="Houyem Rais" w:date="2024-02-22T14:49:00Z">
          <w:pPr>
            <w:pStyle w:val="BulletList1"/>
          </w:pPr>
        </w:pPrChange>
      </w:pPr>
      <w:del w:id="21352" w:author="Houyem Rais" w:date="2024-02-22T14:46:00Z">
        <w:r w:rsidRPr="00343F01" w:rsidDel="00201166">
          <w:rPr>
            <w:b/>
            <w:bCs/>
          </w:rPr>
          <w:delText>Lot contractuel C :</w:delText>
        </w:r>
        <w:r w:rsidRPr="00343F01" w:rsidDel="00201166">
          <w:delText xml:space="preserve"> La VfM est positive à </w:delText>
        </w:r>
        <w:r w:rsidR="00B91475" w:rsidDel="00201166">
          <w:delText>162</w:delText>
        </w:r>
        <w:r w:rsidRPr="00343F01" w:rsidDel="00201166">
          <w:delText xml:space="preserve">%, </w:delText>
        </w:r>
      </w:del>
      <w:ins w:id="21353" w:author="Mohamed Amine Sdiri" w:date="2023-11-29T09:58:00Z">
        <w:del w:id="21354" w:author="Houyem Rais" w:date="2024-02-22T14:46:00Z">
          <w:r w:rsidR="00621175" w:rsidDel="00201166">
            <w:delText xml:space="preserve"> </w:delText>
          </w:r>
        </w:del>
      </w:ins>
      <w:del w:id="21355" w:author="Houyem Rais" w:date="2024-02-22T14:46:00Z">
        <w:r w:rsidRPr="00343F01" w:rsidDel="00201166">
          <w:delText>mettant en évidence des bénéfices financiers pour l'autorité contractante dans ce lot. Cette option semble être une bonne solution pour ce tronçon.</w:delText>
        </w:r>
      </w:del>
    </w:p>
    <w:p w14:paraId="7EC3ABB8" w14:textId="1A95F91A" w:rsidR="008F1821" w:rsidRPr="00343F01" w:rsidDel="00201166" w:rsidRDefault="008F1821" w:rsidP="00D62BC5">
      <w:pPr>
        <w:spacing w:before="0" w:after="160"/>
        <w:jc w:val="left"/>
        <w:rPr>
          <w:del w:id="21356" w:author="Houyem Rais" w:date="2024-02-22T14:46:00Z"/>
        </w:rPr>
        <w:pPrChange w:id="21357" w:author="Houyem Rais" w:date="2024-02-22T14:49:00Z">
          <w:pPr>
            <w:pStyle w:val="BulletList1"/>
          </w:pPr>
        </w:pPrChange>
      </w:pPr>
      <w:del w:id="21358" w:author="Houyem Rais" w:date="2024-02-22T14:46:00Z">
        <w:r w:rsidRPr="00343F01" w:rsidDel="00201166">
          <w:rPr>
            <w:b/>
            <w:bCs/>
          </w:rPr>
          <w:delText>Lot contractuel D :</w:delText>
        </w:r>
        <w:r w:rsidRPr="00343F01" w:rsidDel="00201166">
          <w:delText xml:space="preserve"> La VfM est négative à -</w:delText>
        </w:r>
        <w:r w:rsidR="00B91475" w:rsidDel="00201166">
          <w:delText>60</w:delText>
        </w:r>
        <w:r w:rsidRPr="00343F01" w:rsidDel="00201166">
          <w:delText xml:space="preserve">%, </w:delText>
        </w:r>
      </w:del>
      <w:ins w:id="21359" w:author="Mohamed Amine Sdiri" w:date="2023-11-29T09:58:00Z">
        <w:del w:id="21360" w:author="Houyem Rais" w:date="2024-02-22T14:46:00Z">
          <w:r w:rsidR="00621175" w:rsidDel="00201166">
            <w:delText xml:space="preserve"> </w:delText>
          </w:r>
        </w:del>
      </w:ins>
      <w:del w:id="21361" w:author="Houyem Rais" w:date="2024-02-22T14:46:00Z">
        <w:r w:rsidRPr="00343F01" w:rsidDel="00201166">
          <w:delText>indiquant un désavantage financier potentiel malgré l'option PPP à paiement public. Cela est dû à l’importance des loyers annuels que l’autorité contractante doit payer au partenaire public.</w:delText>
        </w:r>
      </w:del>
    </w:p>
    <w:p w14:paraId="339FBDA9" w14:textId="4DE272B2" w:rsidR="008F1821" w:rsidRPr="00343F01" w:rsidDel="00201166" w:rsidRDefault="008F1821" w:rsidP="00D62BC5">
      <w:pPr>
        <w:spacing w:before="0" w:after="160"/>
        <w:jc w:val="left"/>
        <w:rPr>
          <w:del w:id="21362" w:author="Houyem Rais" w:date="2024-02-22T14:46:00Z"/>
        </w:rPr>
        <w:pPrChange w:id="21363" w:author="Houyem Rais" w:date="2024-02-22T14:49:00Z">
          <w:pPr>
            <w:pStyle w:val="BulletList1"/>
          </w:pPr>
        </w:pPrChange>
      </w:pPr>
      <w:del w:id="21364" w:author="Houyem Rais" w:date="2024-02-22T14:46:00Z">
        <w:r w:rsidRPr="00343F01" w:rsidDel="00201166">
          <w:rPr>
            <w:b/>
            <w:bCs/>
          </w:rPr>
          <w:delText>Lot contractuel E :</w:delText>
        </w:r>
        <w:r w:rsidRPr="00343F01" w:rsidDel="00201166">
          <w:delText xml:space="preserve"> La VfM est positive à </w:delText>
        </w:r>
        <w:r w:rsidR="00B91475" w:rsidDel="00201166">
          <w:delText>199</w:delText>
        </w:r>
        <w:r w:rsidRPr="00343F01" w:rsidDel="00201166">
          <w:delText xml:space="preserve">%, </w:delText>
        </w:r>
      </w:del>
      <w:ins w:id="21365" w:author="Mohamed Amine Sdiri" w:date="2023-11-29T09:58:00Z">
        <w:del w:id="21366" w:author="Houyem Rais" w:date="2024-02-22T14:46:00Z">
          <w:r w:rsidR="00621175" w:rsidDel="00201166">
            <w:delText xml:space="preserve"> </w:delText>
          </w:r>
        </w:del>
      </w:ins>
      <w:del w:id="21367" w:author="Houyem Rais" w:date="2024-02-22T14:46:00Z">
        <w:r w:rsidRPr="00343F01" w:rsidDel="00201166">
          <w:delText>indiquant des avantages financiers pour l'autorité contractante.</w:delText>
        </w:r>
      </w:del>
    </w:p>
    <w:p w14:paraId="123BD424" w14:textId="0BD90A8C" w:rsidR="008F1821" w:rsidRPr="00343F01" w:rsidDel="00201166" w:rsidRDefault="008F1821" w:rsidP="00D62BC5">
      <w:pPr>
        <w:spacing w:before="0" w:after="160"/>
        <w:jc w:val="left"/>
        <w:rPr>
          <w:del w:id="21368" w:author="Houyem Rais" w:date="2024-02-22T14:46:00Z"/>
        </w:rPr>
        <w:pPrChange w:id="21369" w:author="Houyem Rais" w:date="2024-02-22T14:49:00Z">
          <w:pPr>
            <w:pStyle w:val="BulletList1"/>
          </w:pPr>
        </w:pPrChange>
      </w:pPr>
      <w:del w:id="21370" w:author="Houyem Rais" w:date="2024-02-22T14:46:00Z">
        <w:r w:rsidRPr="00343F01" w:rsidDel="00201166">
          <w:rPr>
            <w:b/>
            <w:bCs/>
          </w:rPr>
          <w:delText>Lot contractuel F :</w:delText>
        </w:r>
        <w:r w:rsidRPr="00343F01" w:rsidDel="00201166">
          <w:delText xml:space="preserve"> La VfM est </w:delText>
        </w:r>
        <w:r w:rsidR="00B91475" w:rsidDel="00201166">
          <w:delText>légèrement positive</w:delText>
        </w:r>
        <w:r w:rsidRPr="00343F01" w:rsidDel="00201166">
          <w:delText xml:space="preserve"> à </w:delText>
        </w:r>
        <w:r w:rsidR="00B91475" w:rsidDel="00201166">
          <w:delText>3</w:delText>
        </w:r>
        <w:r w:rsidRPr="00343F01" w:rsidDel="00201166">
          <w:delText xml:space="preserve">%, </w:delText>
        </w:r>
      </w:del>
      <w:ins w:id="21371" w:author="Mohamed Amine Sdiri" w:date="2023-11-29T09:58:00Z">
        <w:del w:id="21372" w:author="Houyem Rais" w:date="2024-02-22T14:46:00Z">
          <w:r w:rsidR="00621175" w:rsidDel="00201166">
            <w:delText xml:space="preserve"> </w:delText>
          </w:r>
        </w:del>
      </w:ins>
      <w:del w:id="21373" w:author="Houyem Rais" w:date="2024-02-22T14:46:00Z">
        <w:r w:rsidRPr="00343F01" w:rsidDel="00201166">
          <w:delText xml:space="preserve">suggérant un </w:delText>
        </w:r>
        <w:r w:rsidR="00B91475" w:rsidDel="00201166">
          <w:delText>léger a</w:delText>
        </w:r>
        <w:r w:rsidRPr="00343F01" w:rsidDel="00201166">
          <w:delText>vantage financier</w:delText>
        </w:r>
        <w:r w:rsidR="00CB457E" w:rsidDel="00201166">
          <w:delText xml:space="preserve"> </w:delText>
        </w:r>
        <w:r w:rsidRPr="00343F01" w:rsidDel="00201166">
          <w:delText xml:space="preserve">pour l'autorité contractante dans ce lot. Il </w:delText>
        </w:r>
        <w:r w:rsidR="00B91475" w:rsidDel="00201166">
          <w:delText>convient</w:delText>
        </w:r>
        <w:r w:rsidRPr="00343F01" w:rsidDel="00201166">
          <w:delText xml:space="preserve"> d'explorer d'autres alternatives de financement ou de gestion pour ce tronçon.</w:delText>
        </w:r>
      </w:del>
    </w:p>
    <w:p w14:paraId="1C461118" w14:textId="24891D05" w:rsidR="008F1821" w:rsidRPr="00343F01" w:rsidDel="00201166" w:rsidRDefault="008F1821" w:rsidP="00D62BC5">
      <w:pPr>
        <w:spacing w:before="0" w:after="160"/>
        <w:jc w:val="left"/>
        <w:rPr>
          <w:del w:id="21374" w:author="Houyem Rais" w:date="2024-02-22T14:46:00Z"/>
        </w:rPr>
        <w:pPrChange w:id="21375" w:author="Houyem Rais" w:date="2024-02-22T14:49:00Z">
          <w:pPr/>
        </w:pPrChange>
      </w:pPr>
      <w:del w:id="21376" w:author="Houyem Rais" w:date="2024-02-22T14:46:00Z">
        <w:r w:rsidRPr="00343F01" w:rsidDel="00201166">
          <w:delText xml:space="preserve">Il est recommandé à l'autorité contractante de se concentrer sur les lots contractuels A, </w:delText>
        </w:r>
      </w:del>
      <w:ins w:id="21377" w:author="Mohamed Amine Sdiri" w:date="2023-11-29T09:58:00Z">
        <w:del w:id="21378" w:author="Houyem Rais" w:date="2024-02-22T14:46:00Z">
          <w:r w:rsidR="00621175" w:rsidDel="00201166">
            <w:delText xml:space="preserve"> </w:delText>
          </w:r>
        </w:del>
      </w:ins>
      <w:del w:id="21379" w:author="Houyem Rais" w:date="2024-02-22T14:46:00Z">
        <w:r w:rsidRPr="00343F01" w:rsidDel="00201166">
          <w:delText xml:space="preserve">B, </w:delText>
        </w:r>
      </w:del>
      <w:ins w:id="21380" w:author="Mohamed Amine Sdiri" w:date="2023-11-29T09:58:00Z">
        <w:del w:id="21381" w:author="Houyem Rais" w:date="2024-02-22T14:46:00Z">
          <w:r w:rsidR="00621175" w:rsidDel="00201166">
            <w:delText xml:space="preserve"> </w:delText>
          </w:r>
        </w:del>
      </w:ins>
      <w:del w:id="21382" w:author="Houyem Rais" w:date="2024-02-22T14:46:00Z">
        <w:r w:rsidRPr="00343F01" w:rsidDel="00201166">
          <w:delText xml:space="preserve">C et E où l'option PPP à paiement public offre des avantages financiers importants. Cependant, </w:delText>
        </w:r>
      </w:del>
      <w:ins w:id="21383" w:author="Mohamed Amine Sdiri" w:date="2023-11-29T09:58:00Z">
        <w:del w:id="21384" w:author="Houyem Rais" w:date="2024-02-22T14:46:00Z">
          <w:r w:rsidR="00621175" w:rsidDel="00201166">
            <w:delText xml:space="preserve"> </w:delText>
          </w:r>
        </w:del>
      </w:ins>
      <w:del w:id="21385" w:author="Houyem Rais" w:date="2024-02-22T14:46:00Z">
        <w:r w:rsidRPr="00343F01" w:rsidDel="00201166">
          <w:delText xml:space="preserve">pour les lots contractuels D et F, </w:delText>
        </w:r>
      </w:del>
      <w:ins w:id="21386" w:author="Mohamed Amine Sdiri" w:date="2023-11-29T09:58:00Z">
        <w:del w:id="21387" w:author="Houyem Rais" w:date="2024-02-22T14:46:00Z">
          <w:r w:rsidR="00621175" w:rsidDel="00201166">
            <w:delText xml:space="preserve"> </w:delText>
          </w:r>
        </w:del>
      </w:ins>
      <w:del w:id="21388" w:author="Houyem Rais" w:date="2024-02-22T14:46:00Z">
        <w:r w:rsidRPr="00343F01" w:rsidDel="00201166">
          <w:delText>il est recommandé d’explorer d’autres alternatives autres qu’un contrat de partenariat pour leur mise en œuvre.</w:delText>
        </w:r>
      </w:del>
    </w:p>
    <w:p w14:paraId="70321D88" w14:textId="7F116D64" w:rsidR="000D425A" w:rsidDel="00201166" w:rsidRDefault="000D425A" w:rsidP="00D62BC5">
      <w:pPr>
        <w:spacing w:before="0" w:after="160"/>
        <w:jc w:val="left"/>
        <w:rPr>
          <w:del w:id="21389" w:author="Houyem Rais" w:date="2024-02-22T14:46:00Z"/>
          <w:rFonts w:ascii="Calibri" w:eastAsiaTheme="majorEastAsia" w:hAnsi="Calibri" w:cstheme="majorBidi"/>
          <w:b/>
          <w:bCs/>
          <w:color w:val="0070C0"/>
          <w:sz w:val="28"/>
          <w:szCs w:val="26"/>
        </w:rPr>
        <w:pPrChange w:id="21390" w:author="Houyem Rais" w:date="2024-02-22T14:49:00Z">
          <w:pPr>
            <w:spacing w:before="0" w:after="160"/>
            <w:jc w:val="left"/>
          </w:pPr>
        </w:pPrChange>
      </w:pPr>
      <w:del w:id="21391" w:author="Houyem Rais" w:date="2024-02-22T14:46:00Z">
        <w:r w:rsidDel="00201166">
          <w:br w:type="page"/>
        </w:r>
      </w:del>
    </w:p>
    <w:p w14:paraId="12EFF6D9" w14:textId="533B363E" w:rsidR="004D3072" w:rsidRPr="00343F01" w:rsidDel="00201166" w:rsidRDefault="004D3072" w:rsidP="00D62BC5">
      <w:pPr>
        <w:spacing w:before="0" w:after="160"/>
        <w:jc w:val="left"/>
        <w:rPr>
          <w:del w:id="21392" w:author="Houyem Rais" w:date="2024-02-22T14:46:00Z"/>
        </w:rPr>
        <w:pPrChange w:id="21393" w:author="Houyem Rais" w:date="2024-02-22T14:49:00Z">
          <w:pPr>
            <w:pStyle w:val="Heading2"/>
          </w:pPr>
        </w:pPrChange>
      </w:pPr>
      <w:bookmarkStart w:id="21394" w:name="_Toc152165422"/>
      <w:del w:id="21395" w:author="Houyem Rais" w:date="2024-02-22T14:46:00Z">
        <w:r w:rsidRPr="00343F01" w:rsidDel="00201166">
          <w:delText>Conclusion de l'Analyse de la Value for Money</w:delText>
        </w:r>
        <w:bookmarkEnd w:id="21394"/>
      </w:del>
    </w:p>
    <w:p w14:paraId="45AD7A66" w14:textId="121AC131" w:rsidR="004D3072" w:rsidRPr="00343F01" w:rsidDel="00201166" w:rsidRDefault="004D3072" w:rsidP="00D62BC5">
      <w:pPr>
        <w:spacing w:before="0" w:after="160"/>
        <w:jc w:val="left"/>
        <w:rPr>
          <w:del w:id="21396" w:author="Houyem Rais" w:date="2024-02-22T14:46:00Z"/>
        </w:rPr>
        <w:pPrChange w:id="21397" w:author="Houyem Rais" w:date="2024-02-22T14:49:00Z">
          <w:pPr/>
        </w:pPrChange>
      </w:pPr>
      <w:del w:id="21398" w:author="Houyem Rais" w:date="2024-02-22T14:46:00Z">
        <w:r w:rsidRPr="00343F01" w:rsidDel="00201166">
          <w:delText xml:space="preserve">L'option du </w:delText>
        </w:r>
        <w:r w:rsidRPr="00343F01" w:rsidDel="00201166">
          <w:rPr>
            <w:b/>
            <w:bCs/>
          </w:rPr>
          <w:delText>BOT économique avec subvention</w:delText>
        </w:r>
        <w:r w:rsidRPr="00343F01" w:rsidDel="00201166">
          <w:delText xml:space="preserve"> émerge comme la solution la plus favorable dans l'ensemble, </w:delText>
        </w:r>
      </w:del>
      <w:ins w:id="21399" w:author="Mohamed Amine Sdiri" w:date="2023-11-29T09:58:00Z">
        <w:del w:id="21400" w:author="Houyem Rais" w:date="2024-02-22T14:46:00Z">
          <w:r w:rsidR="00621175" w:rsidDel="00201166">
            <w:delText xml:space="preserve"> </w:delText>
          </w:r>
        </w:del>
      </w:ins>
      <w:del w:id="21401" w:author="Houyem Rais" w:date="2024-02-22T14:46:00Z">
        <w:r w:rsidRPr="00343F01" w:rsidDel="00201166">
          <w:delText>avec des VfM positi</w:delText>
        </w:r>
        <w:r w:rsidR="00C15858" w:rsidDel="00201166">
          <w:delText>ve</w:delText>
        </w:r>
        <w:r w:rsidRPr="00343F01" w:rsidDel="00201166">
          <w:delText xml:space="preserve">s pour </w:delText>
        </w:r>
        <w:r w:rsidR="003A663C" w:rsidDel="00201166">
          <w:delText>tous les</w:delText>
        </w:r>
        <w:r w:rsidRPr="00343F01" w:rsidDel="00201166">
          <w:delText xml:space="preserve"> lots contractuels</w:delText>
        </w:r>
        <w:r w:rsidR="002848B0" w:rsidDel="00201166">
          <w:delText xml:space="preserve"> ce qui</w:delText>
        </w:r>
        <w:r w:rsidRPr="00343F01" w:rsidDel="00201166">
          <w:delText xml:space="preserve"> en </w:delText>
        </w:r>
        <w:r w:rsidR="002848B0" w:rsidDel="00201166">
          <w:delText>fai</w:delText>
        </w:r>
        <w:r w:rsidRPr="00343F01" w:rsidDel="00201166">
          <w:delText>t un choix attractif pour l'autorité contractante.</w:delText>
        </w:r>
      </w:del>
    </w:p>
    <w:p w14:paraId="2B3D86BA" w14:textId="76A7B6B9" w:rsidR="004D3072" w:rsidRPr="00343F01" w:rsidDel="00201166" w:rsidRDefault="004D3072" w:rsidP="00D62BC5">
      <w:pPr>
        <w:spacing w:before="0" w:after="160"/>
        <w:jc w:val="left"/>
        <w:rPr>
          <w:del w:id="21402" w:author="Houyem Rais" w:date="2024-02-22T14:46:00Z"/>
        </w:rPr>
        <w:pPrChange w:id="21403" w:author="Houyem Rais" w:date="2024-02-22T14:49:00Z">
          <w:pPr/>
        </w:pPrChange>
      </w:pPr>
      <w:del w:id="21404" w:author="Houyem Rais" w:date="2024-02-22T14:46:00Z">
        <w:r w:rsidRPr="00343F01" w:rsidDel="00201166">
          <w:delText xml:space="preserve">L'option du </w:delText>
        </w:r>
        <w:r w:rsidRPr="00343F01" w:rsidDel="00201166">
          <w:rPr>
            <w:b/>
            <w:bCs/>
          </w:rPr>
          <w:delText>PPP à paiements publics</w:delText>
        </w:r>
        <w:r w:rsidRPr="00343F01" w:rsidDel="00201166">
          <w:delText xml:space="preserve"> présente également des résultats </w:delText>
        </w:r>
        <w:r w:rsidR="00777761" w:rsidDel="00201166">
          <w:delText xml:space="preserve">franchement </w:delText>
        </w:r>
        <w:r w:rsidRPr="00343F01" w:rsidDel="00201166">
          <w:delText xml:space="preserve">positifs dans </w:delText>
        </w:r>
        <w:r w:rsidR="00A00F64" w:rsidDel="00201166">
          <w:delText>tous les</w:delText>
        </w:r>
        <w:r w:rsidRPr="00343F01" w:rsidDel="00201166">
          <w:delText xml:space="preserve"> lots, </w:delText>
        </w:r>
      </w:del>
      <w:ins w:id="21405" w:author="Mohamed Amine Sdiri" w:date="2023-11-29T09:58:00Z">
        <w:del w:id="21406" w:author="Houyem Rais" w:date="2024-02-22T14:46:00Z">
          <w:r w:rsidR="00621175" w:rsidDel="00201166">
            <w:delText xml:space="preserve"> </w:delText>
          </w:r>
        </w:del>
      </w:ins>
      <w:del w:id="21407" w:author="Houyem Rais" w:date="2024-02-22T14:46:00Z">
        <w:r w:rsidR="00A00F64" w:rsidDel="00201166">
          <w:delText>sauf le</w:delText>
        </w:r>
        <w:r w:rsidR="00777761" w:rsidDel="00201166">
          <w:delText>s</w:delText>
        </w:r>
        <w:r w:rsidR="00A00F64" w:rsidDel="00201166">
          <w:delText xml:space="preserve"> lot</w:delText>
        </w:r>
        <w:r w:rsidR="00777761" w:rsidDel="00201166">
          <w:delText>s</w:delText>
        </w:r>
        <w:r w:rsidR="00A00F64" w:rsidDel="00201166">
          <w:delText xml:space="preserve"> D</w:delText>
        </w:r>
        <w:r w:rsidR="00777761" w:rsidDel="00201166">
          <w:delText xml:space="preserve"> et F qui </w:delText>
        </w:r>
        <w:r w:rsidRPr="00343F01" w:rsidDel="00201166">
          <w:delText>présentent des défis pour leur implémentation sous un contrat de partenariat.</w:delText>
        </w:r>
      </w:del>
    </w:p>
    <w:p w14:paraId="72666815" w14:textId="7DB45F6E" w:rsidR="004D3072" w:rsidRPr="00343F01" w:rsidDel="00201166" w:rsidRDefault="004D3072" w:rsidP="00D62BC5">
      <w:pPr>
        <w:spacing w:before="0" w:after="160"/>
        <w:jc w:val="left"/>
        <w:rPr>
          <w:del w:id="21408" w:author="Houyem Rais" w:date="2024-02-22T14:46:00Z"/>
        </w:rPr>
        <w:pPrChange w:id="21409" w:author="Houyem Rais" w:date="2024-02-22T14:49:00Z">
          <w:pPr/>
        </w:pPrChange>
      </w:pPr>
      <w:del w:id="21410" w:author="Houyem Rais" w:date="2024-02-22T14:46:00Z">
        <w:r w:rsidRPr="00343F01" w:rsidDel="00201166">
          <w:delText>L'</w:delText>
        </w:r>
        <w:r w:rsidRPr="00343F01" w:rsidDel="00201166">
          <w:rPr>
            <w:b/>
            <w:bCs/>
          </w:rPr>
          <w:delText>option BOT social (avec subvention initiale d’investissement)</w:delText>
        </w:r>
        <w:r w:rsidRPr="00343F01" w:rsidDel="00201166">
          <w:delText xml:space="preserve"> présente des résultats </w:delText>
        </w:r>
        <w:r w:rsidR="00FD5BED" w:rsidDel="00201166">
          <w:delText>négatifs dans l’ensemble</w:delText>
        </w:r>
        <w:r w:rsidR="008D455A" w:rsidDel="00201166">
          <w:delText>. Cette option,</w:delText>
        </w:r>
        <w:r w:rsidR="00FD5BED" w:rsidDel="00201166">
          <w:delText xml:space="preserve"> </w:delText>
        </w:r>
      </w:del>
      <w:ins w:id="21411" w:author="Mohamed Amine Sdiri" w:date="2023-11-29T09:58:00Z">
        <w:del w:id="21412" w:author="Houyem Rais" w:date="2024-02-22T14:46:00Z">
          <w:r w:rsidR="00621175" w:rsidDel="00201166">
            <w:delText xml:space="preserve"> </w:delText>
          </w:r>
        </w:del>
      </w:ins>
      <w:del w:id="21413" w:author="Houyem Rais" w:date="2024-02-22T14:46:00Z">
        <w:r w:rsidR="00FD5BED" w:rsidDel="00201166">
          <w:delText>b</w:delText>
        </w:r>
        <w:r w:rsidRPr="00343F01" w:rsidDel="00201166">
          <w:delText>ien qu'elle offre</w:delText>
        </w:r>
        <w:r w:rsidR="00A8567A" w:rsidDel="00201166">
          <w:delText xml:space="preserve"> (</w:delText>
        </w:r>
        <w:r w:rsidRPr="00343F01" w:rsidDel="00201166">
          <w:delText>légèrement</w:delText>
        </w:r>
        <w:r w:rsidR="00A8567A" w:rsidDel="00201166">
          <w:delText>)</w:delText>
        </w:r>
        <w:r w:rsidRPr="00343F01" w:rsidDel="00201166">
          <w:delText xml:space="preserve"> des avantages financiers pour le lot contractuel D, </w:delText>
        </w:r>
      </w:del>
      <w:ins w:id="21414" w:author="Mohamed Amine Sdiri" w:date="2023-11-29T09:58:00Z">
        <w:del w:id="21415" w:author="Houyem Rais" w:date="2024-02-22T14:46:00Z">
          <w:r w:rsidR="00621175" w:rsidDel="00201166">
            <w:delText xml:space="preserve"> </w:delText>
          </w:r>
        </w:del>
      </w:ins>
      <w:del w:id="21416" w:author="Houyem Rais" w:date="2024-02-22T14:46:00Z">
        <w:r w:rsidRPr="00343F01" w:rsidDel="00201166">
          <w:delText>elle génère des pertes potentielles importantes dans les autres lots contractuels.</w:delText>
        </w:r>
      </w:del>
    </w:p>
    <w:p w14:paraId="5DB3D7A7" w14:textId="250CA78A" w:rsidR="004D3072" w:rsidRPr="00343F01" w:rsidDel="00201166" w:rsidRDefault="004D3072" w:rsidP="00D62BC5">
      <w:pPr>
        <w:spacing w:before="0" w:after="160"/>
        <w:jc w:val="left"/>
        <w:rPr>
          <w:del w:id="21417" w:author="Houyem Rais" w:date="2024-02-22T14:46:00Z"/>
        </w:rPr>
        <w:pPrChange w:id="21418" w:author="Houyem Rais" w:date="2024-02-22T14:49:00Z">
          <w:pPr/>
        </w:pPrChange>
      </w:pPr>
      <w:del w:id="21419" w:author="Houyem Rais" w:date="2024-02-22T14:46:00Z">
        <w:r w:rsidRPr="00343F01" w:rsidDel="00201166">
          <w:delText xml:space="preserve">Enfin, </w:delText>
        </w:r>
      </w:del>
      <w:ins w:id="21420" w:author="Mohamed Amine Sdiri" w:date="2023-11-29T09:58:00Z">
        <w:del w:id="21421" w:author="Houyem Rais" w:date="2024-02-22T14:46:00Z">
          <w:r w:rsidR="00621175" w:rsidDel="00201166">
            <w:delText xml:space="preserve"> </w:delText>
          </w:r>
        </w:del>
      </w:ins>
      <w:del w:id="21422" w:author="Houyem Rais" w:date="2024-02-22T14:46:00Z">
        <w:r w:rsidRPr="00343F01" w:rsidDel="00201166">
          <w:delText>l'</w:delText>
        </w:r>
        <w:r w:rsidRPr="00343F01" w:rsidDel="00201166">
          <w:rPr>
            <w:b/>
            <w:bCs/>
          </w:rPr>
          <w:delText>option MP + Affermage</w:delText>
        </w:r>
        <w:r w:rsidRPr="00343F01" w:rsidDel="00201166">
          <w:delText xml:space="preserve"> affiche des avantages </w:delText>
        </w:r>
        <w:r w:rsidR="008D455A" w:rsidDel="00201166">
          <w:delText>pour</w:delText>
        </w:r>
        <w:r w:rsidRPr="00343F01" w:rsidDel="00201166">
          <w:delText xml:space="preserve"> les lots A, </w:delText>
        </w:r>
      </w:del>
      <w:ins w:id="21423" w:author="Mohamed Amine Sdiri" w:date="2023-11-29T09:58:00Z">
        <w:del w:id="21424" w:author="Houyem Rais" w:date="2024-02-22T14:46:00Z">
          <w:r w:rsidR="00621175" w:rsidDel="00201166">
            <w:delText xml:space="preserve"> </w:delText>
          </w:r>
        </w:del>
      </w:ins>
      <w:del w:id="21425" w:author="Houyem Rais" w:date="2024-02-22T14:46:00Z">
        <w:r w:rsidRPr="00343F01" w:rsidDel="00201166">
          <w:delText>B</w:delText>
        </w:r>
        <w:r w:rsidR="00F01398" w:rsidDel="00201166">
          <w:delText>,</w:delText>
        </w:r>
        <w:r w:rsidRPr="00343F01" w:rsidDel="00201166">
          <w:delText xml:space="preserve"> </w:delText>
        </w:r>
      </w:del>
      <w:ins w:id="21426" w:author="Mohamed Amine Sdiri" w:date="2023-11-29T09:58:00Z">
        <w:del w:id="21427" w:author="Houyem Rais" w:date="2024-02-22T14:46:00Z">
          <w:r w:rsidR="00621175" w:rsidDel="00201166">
            <w:delText xml:space="preserve"> </w:delText>
          </w:r>
        </w:del>
      </w:ins>
      <w:del w:id="21428" w:author="Houyem Rais" w:date="2024-02-22T14:46:00Z">
        <w:r w:rsidRPr="00343F01" w:rsidDel="00201166">
          <w:delText>C</w:delText>
        </w:r>
        <w:r w:rsidR="00F01398" w:rsidDel="00201166">
          <w:delText xml:space="preserve"> et E</w:delText>
        </w:r>
        <w:r w:rsidRPr="00343F01" w:rsidDel="00201166">
          <w:delText xml:space="preserve">, </w:delText>
        </w:r>
      </w:del>
      <w:ins w:id="21429" w:author="Mohamed Amine Sdiri" w:date="2023-11-29T09:58:00Z">
        <w:del w:id="21430" w:author="Houyem Rais" w:date="2024-02-22T14:46:00Z">
          <w:r w:rsidR="00621175" w:rsidDel="00201166">
            <w:delText xml:space="preserve"> </w:delText>
          </w:r>
        </w:del>
      </w:ins>
      <w:del w:id="21431" w:author="Houyem Rais" w:date="2024-02-22T14:46:00Z">
        <w:r w:rsidRPr="00343F01" w:rsidDel="00201166">
          <w:delText>mais elle est confrontée à des défis importants dans les lots D et F.</w:delText>
        </w:r>
      </w:del>
    </w:p>
    <w:p w14:paraId="5764FC68" w14:textId="669FC57C" w:rsidR="004D3072" w:rsidRPr="00343F01" w:rsidDel="00201166" w:rsidRDefault="004D3072" w:rsidP="00D62BC5">
      <w:pPr>
        <w:spacing w:before="0" w:after="160"/>
        <w:jc w:val="left"/>
        <w:rPr>
          <w:del w:id="21432" w:author="Houyem Rais" w:date="2024-02-22T14:46:00Z"/>
        </w:rPr>
        <w:pPrChange w:id="21433" w:author="Houyem Rais" w:date="2024-02-22T14:49:00Z">
          <w:pPr/>
        </w:pPrChange>
      </w:pPr>
      <w:del w:id="21434" w:author="Houyem Rais" w:date="2024-02-22T14:46:00Z">
        <w:r w:rsidRPr="00343F01" w:rsidDel="00201166">
          <w:delText xml:space="preserve">À la lumière de cette analyse, </w:delText>
        </w:r>
      </w:del>
      <w:ins w:id="21435" w:author="Mohamed Amine Sdiri" w:date="2023-11-29T09:58:00Z">
        <w:del w:id="21436" w:author="Houyem Rais" w:date="2024-02-22T14:46:00Z">
          <w:r w:rsidR="00621175" w:rsidDel="00201166">
            <w:delText xml:space="preserve"> </w:delText>
          </w:r>
        </w:del>
      </w:ins>
      <w:del w:id="21437" w:author="Houyem Rais" w:date="2024-02-22T14:46:00Z">
        <w:r w:rsidRPr="00343F01" w:rsidDel="00201166">
          <w:delText xml:space="preserve">il est recommandé à l'autorité contractante de considérer l'option du </w:delText>
        </w:r>
        <w:r w:rsidRPr="00343F01" w:rsidDel="00201166">
          <w:rPr>
            <w:b/>
            <w:bCs/>
          </w:rPr>
          <w:delText>BOT économique avec subvention</w:delText>
        </w:r>
        <w:r w:rsidRPr="00343F01" w:rsidDel="00201166">
          <w:delText xml:space="preserve"> comme la meilleure voie à suivre pour tous les lots contractuels. Cependant, </w:delText>
        </w:r>
      </w:del>
      <w:ins w:id="21438" w:author="Mohamed Amine Sdiri" w:date="2023-11-29T09:58:00Z">
        <w:del w:id="21439" w:author="Houyem Rais" w:date="2024-02-22T14:46:00Z">
          <w:r w:rsidR="00621175" w:rsidDel="00201166">
            <w:delText xml:space="preserve"> </w:delText>
          </w:r>
        </w:del>
      </w:ins>
      <w:del w:id="21440" w:author="Houyem Rais" w:date="2024-02-22T14:46:00Z">
        <w:r w:rsidRPr="00343F01" w:rsidDel="00201166">
          <w:delText xml:space="preserve">une réévaluation détaillée est nécessaire pour le lot contractuel D, </w:delText>
        </w:r>
      </w:del>
      <w:ins w:id="21441" w:author="Mohamed Amine Sdiri" w:date="2023-11-29T09:58:00Z">
        <w:del w:id="21442" w:author="Houyem Rais" w:date="2024-02-22T14:46:00Z">
          <w:r w:rsidR="00621175" w:rsidDel="00201166">
            <w:delText xml:space="preserve"> </w:delText>
          </w:r>
        </w:del>
      </w:ins>
      <w:del w:id="21443" w:author="Houyem Rais" w:date="2024-02-22T14:46:00Z">
        <w:r w:rsidRPr="00343F01" w:rsidDel="00201166">
          <w:delText xml:space="preserve">dont les recettes d’exploitation sont </w:delText>
        </w:r>
        <w:r w:rsidR="006630B2" w:rsidDel="00201166">
          <w:delText>relativement</w:delText>
        </w:r>
        <w:r w:rsidRPr="00343F01" w:rsidDel="00201166">
          <w:delText xml:space="preserve"> faibles comparées à ses coûts de construction, </w:delText>
        </w:r>
      </w:del>
      <w:ins w:id="21444" w:author="Mohamed Amine Sdiri" w:date="2023-11-29T09:58:00Z">
        <w:del w:id="21445" w:author="Houyem Rais" w:date="2024-02-22T14:46:00Z">
          <w:r w:rsidR="00621175" w:rsidDel="00201166">
            <w:delText xml:space="preserve"> </w:delText>
          </w:r>
        </w:del>
      </w:ins>
      <w:del w:id="21446" w:author="Houyem Rais" w:date="2024-02-22T14:46:00Z">
        <w:r w:rsidRPr="00343F01" w:rsidDel="00201166">
          <w:delText>ses coûts d’exploitation et ses risques. Il est également conseillé de poursuivre l'exploration de l'</w:delText>
        </w:r>
        <w:r w:rsidRPr="00343F01" w:rsidDel="00201166">
          <w:rPr>
            <w:b/>
            <w:bCs/>
          </w:rPr>
          <w:delText>option PPP à paiements publics</w:delText>
        </w:r>
        <w:r w:rsidRPr="00343F01" w:rsidDel="00201166">
          <w:delText xml:space="preserve"> </w:delText>
        </w:r>
        <w:r w:rsidR="006630B2" w:rsidDel="00201166">
          <w:delText xml:space="preserve">pour </w:delText>
        </w:r>
        <w:r w:rsidRPr="00343F01" w:rsidDel="00201166">
          <w:delText xml:space="preserve">les lots A, </w:delText>
        </w:r>
      </w:del>
      <w:ins w:id="21447" w:author="Mohamed Amine Sdiri" w:date="2023-11-29T09:58:00Z">
        <w:del w:id="21448" w:author="Houyem Rais" w:date="2024-02-22T14:46:00Z">
          <w:r w:rsidR="00621175" w:rsidDel="00201166">
            <w:delText xml:space="preserve"> </w:delText>
          </w:r>
        </w:del>
      </w:ins>
      <w:del w:id="21449" w:author="Houyem Rais" w:date="2024-02-22T14:46:00Z">
        <w:r w:rsidRPr="00343F01" w:rsidDel="00201166">
          <w:delText>B</w:delText>
        </w:r>
        <w:r w:rsidR="009F090B" w:rsidDel="00201166">
          <w:delText xml:space="preserve">, </w:delText>
        </w:r>
      </w:del>
      <w:ins w:id="21450" w:author="Mohamed Amine Sdiri" w:date="2023-11-29T09:58:00Z">
        <w:del w:id="21451" w:author="Houyem Rais" w:date="2024-02-22T14:46:00Z">
          <w:r w:rsidR="00621175" w:rsidDel="00201166">
            <w:delText xml:space="preserve"> </w:delText>
          </w:r>
        </w:del>
      </w:ins>
      <w:del w:id="21452" w:author="Houyem Rais" w:date="2024-02-22T14:46:00Z">
        <w:r w:rsidR="009F090B" w:rsidDel="00201166">
          <w:delText>C</w:delText>
        </w:r>
        <w:r w:rsidRPr="00343F01" w:rsidDel="00201166">
          <w:delText xml:space="preserve"> et </w:delText>
        </w:r>
        <w:r w:rsidR="009F090B" w:rsidDel="00201166">
          <w:delText>E</w:delText>
        </w:r>
        <w:r w:rsidRPr="00343F01" w:rsidDel="00201166">
          <w:delText xml:space="preserve">, </w:delText>
        </w:r>
      </w:del>
      <w:ins w:id="21453" w:author="Mohamed Amine Sdiri" w:date="2023-11-29T09:58:00Z">
        <w:del w:id="21454" w:author="Houyem Rais" w:date="2024-02-22T14:46:00Z">
          <w:r w:rsidR="00621175" w:rsidDel="00201166">
            <w:delText xml:space="preserve"> </w:delText>
          </w:r>
        </w:del>
      </w:ins>
      <w:del w:id="21455" w:author="Houyem Rais" w:date="2024-02-22T14:46:00Z">
        <w:r w:rsidRPr="00343F01" w:rsidDel="00201166">
          <w:delText>tout en prenant en considération les résultats souhaités par l’autorité contractante.</w:delText>
        </w:r>
      </w:del>
    </w:p>
    <w:p w14:paraId="5833FA58" w14:textId="4780CD79" w:rsidR="004D3072" w:rsidRPr="00343F01" w:rsidDel="00201166" w:rsidRDefault="004D3072" w:rsidP="00D62BC5">
      <w:pPr>
        <w:spacing w:before="0" w:after="160"/>
        <w:jc w:val="left"/>
        <w:rPr>
          <w:del w:id="21456" w:author="Houyem Rais" w:date="2024-02-22T14:46:00Z"/>
        </w:rPr>
        <w:pPrChange w:id="21457" w:author="Houyem Rais" w:date="2024-02-22T14:49:00Z">
          <w:pPr/>
        </w:pPrChange>
      </w:pPr>
      <w:del w:id="21458" w:author="Houyem Rais" w:date="2024-02-22T14:46:00Z">
        <w:r w:rsidRPr="00343F01" w:rsidDel="00201166">
          <w:delText xml:space="preserve">Il est impératif de mettre en place des mécanismes de gestion des risques robustes pour toutes les options choisies, </w:delText>
        </w:r>
      </w:del>
      <w:ins w:id="21459" w:author="Mohamed Amine Sdiri" w:date="2023-11-29T09:58:00Z">
        <w:del w:id="21460" w:author="Houyem Rais" w:date="2024-02-22T14:46:00Z">
          <w:r w:rsidR="00621175" w:rsidDel="00201166">
            <w:delText xml:space="preserve"> </w:delText>
          </w:r>
        </w:del>
      </w:ins>
      <w:del w:id="21461" w:author="Houyem Rais" w:date="2024-02-22T14:46:00Z">
        <w:r w:rsidRPr="00343F01" w:rsidDel="00201166">
          <w:delText xml:space="preserve">garantissant ainsi une gestion proactive des défis potentiels. En fin de compte, </w:delText>
        </w:r>
      </w:del>
      <w:ins w:id="21462" w:author="Mohamed Amine Sdiri" w:date="2023-11-29T09:58:00Z">
        <w:del w:id="21463" w:author="Houyem Rais" w:date="2024-02-22T14:46:00Z">
          <w:r w:rsidR="00621175" w:rsidDel="00201166">
            <w:delText xml:space="preserve"> </w:delText>
          </w:r>
        </w:del>
      </w:ins>
      <w:del w:id="21464" w:author="Houyem Rais" w:date="2024-02-22T14:46:00Z">
        <w:r w:rsidRPr="00343F01" w:rsidDel="00201166">
          <w:delText>un équilibre prudent entre les avantages financiers et les risques inhérents à chaque option est essentiel pour assurer le succès du projet de l’autoroute du corridor Abidjan-Lagos et répondre aux objectifs à long terme de l’ALCoMA.</w:delText>
        </w:r>
      </w:del>
    </w:p>
    <w:p w14:paraId="6144B52E" w14:textId="3A992545" w:rsidR="008D3420" w:rsidRPr="00343F01" w:rsidDel="00201166" w:rsidRDefault="008D3420" w:rsidP="00D62BC5">
      <w:pPr>
        <w:spacing w:before="0" w:after="160"/>
        <w:jc w:val="left"/>
        <w:rPr>
          <w:del w:id="21465" w:author="Houyem Rais" w:date="2024-02-22T14:46:00Z"/>
        </w:rPr>
        <w:pPrChange w:id="21466" w:author="Houyem Rais" w:date="2024-02-22T14:49:00Z">
          <w:pPr>
            <w:spacing w:before="0" w:after="160"/>
            <w:jc w:val="left"/>
          </w:pPr>
        </w:pPrChange>
      </w:pPr>
      <w:del w:id="21467" w:author="Houyem Rais" w:date="2024-02-22T14:46:00Z">
        <w:r w:rsidRPr="00343F01" w:rsidDel="00201166">
          <w:br w:type="page"/>
        </w:r>
      </w:del>
    </w:p>
    <w:p w14:paraId="23E79D39" w14:textId="0B326A08" w:rsidR="008D3420" w:rsidRPr="00343F01" w:rsidDel="00201166" w:rsidRDefault="008D3420" w:rsidP="00D62BC5">
      <w:pPr>
        <w:spacing w:before="0" w:after="160"/>
        <w:jc w:val="left"/>
        <w:rPr>
          <w:del w:id="21468" w:author="Houyem Rais" w:date="2024-02-22T14:46:00Z"/>
        </w:rPr>
        <w:pPrChange w:id="21469" w:author="Houyem Rais" w:date="2024-02-22T14:49:00Z">
          <w:pPr>
            <w:pStyle w:val="Heading1"/>
          </w:pPr>
        </w:pPrChange>
      </w:pPr>
      <w:bookmarkStart w:id="21470" w:name="_Toc152165423"/>
      <w:del w:id="21471" w:author="Houyem Rais" w:date="2024-02-22T14:46:00Z">
        <w:r w:rsidRPr="00343F01" w:rsidDel="00201166">
          <w:delText>Analyse de sensibilité</w:delText>
        </w:r>
        <w:bookmarkEnd w:id="21470"/>
      </w:del>
    </w:p>
    <w:p w14:paraId="1B0AEB3D" w14:textId="69CBA6AA" w:rsidR="00294927" w:rsidRPr="00343F01" w:rsidDel="00201166" w:rsidRDefault="00294927" w:rsidP="00D62BC5">
      <w:pPr>
        <w:spacing w:before="0" w:after="160"/>
        <w:jc w:val="left"/>
        <w:rPr>
          <w:del w:id="21472" w:author="Houyem Rais" w:date="2024-02-22T14:46:00Z"/>
        </w:rPr>
        <w:pPrChange w:id="21473" w:author="Houyem Rais" w:date="2024-02-22T14:49:00Z">
          <w:pPr/>
        </w:pPrChange>
      </w:pPr>
      <w:del w:id="21474" w:author="Houyem Rais" w:date="2024-02-22T14:46:00Z">
        <w:r w:rsidRPr="00343F01" w:rsidDel="00201166">
          <w:delText>Une analyse de sensibilité a été appliquée au modèle financier pour l’option de base (</w:delText>
        </w:r>
        <w:r w:rsidRPr="00343F01" w:rsidDel="00201166">
          <w:rPr>
            <w:b/>
            <w:bCs/>
          </w:rPr>
          <w:delText>Option 1.1 : Concession BOT éco</w:delText>
        </w:r>
        <w:r w:rsidR="00AD5BF8" w:rsidRPr="00343F01" w:rsidDel="00201166">
          <w:rPr>
            <w:b/>
            <w:bCs/>
          </w:rPr>
          <w:delText>nomique avec subventions d’investissement</w:delText>
        </w:r>
        <w:r w:rsidRPr="00343F01" w:rsidDel="00201166">
          <w:delText xml:space="preserve">) afin d'évaluer sa résilience aux changements d'hypothèses et de composantes de risque pendant la durée du projet. Des tests de sensibilité ont été réalisés sur les principaux paramètres pris individuellement afin de juger de la solidité financière du montage proposé. Pour chaque sensibilité, </w:delText>
        </w:r>
      </w:del>
      <w:ins w:id="21475" w:author="Mohamed Amine Sdiri" w:date="2023-11-29T09:58:00Z">
        <w:del w:id="21476" w:author="Houyem Rais" w:date="2024-02-22T14:46:00Z">
          <w:r w:rsidR="00621175" w:rsidDel="00201166">
            <w:delText xml:space="preserve"> </w:delText>
          </w:r>
        </w:del>
      </w:ins>
      <w:del w:id="21477" w:author="Houyem Rais" w:date="2024-02-22T14:46:00Z">
        <w:r w:rsidRPr="00343F01" w:rsidDel="00201166">
          <w:delText xml:space="preserve">ces résultats permettent de mesurer l'impact de l'écart d'une variable sur les principaux résultats du modèle, </w:delText>
        </w:r>
      </w:del>
      <w:ins w:id="21478" w:author="Mohamed Amine Sdiri" w:date="2023-11-29T09:58:00Z">
        <w:del w:id="21479" w:author="Houyem Rais" w:date="2024-02-22T14:46:00Z">
          <w:r w:rsidR="00621175" w:rsidDel="00201166">
            <w:delText xml:space="preserve"> </w:delText>
          </w:r>
        </w:del>
      </w:ins>
      <w:del w:id="21480" w:author="Houyem Rais" w:date="2024-02-22T14:46:00Z">
        <w:r w:rsidRPr="00343F01" w:rsidDel="00201166">
          <w:delText xml:space="preserve">tels que le TRI des fonds propres, </w:delText>
        </w:r>
      </w:del>
      <w:ins w:id="21481" w:author="Mohamed Amine Sdiri" w:date="2023-11-29T09:58:00Z">
        <w:del w:id="21482" w:author="Houyem Rais" w:date="2024-02-22T14:46:00Z">
          <w:r w:rsidR="00621175" w:rsidDel="00201166">
            <w:delText xml:space="preserve"> </w:delText>
          </w:r>
        </w:del>
      </w:ins>
      <w:del w:id="21483" w:author="Houyem Rais" w:date="2024-02-22T14:46:00Z">
        <w:r w:rsidRPr="00343F01" w:rsidDel="00201166">
          <w:delText xml:space="preserve">l'ADSCR minimum, </w:delText>
        </w:r>
      </w:del>
      <w:ins w:id="21484" w:author="Mohamed Amine Sdiri" w:date="2023-11-29T09:58:00Z">
        <w:del w:id="21485" w:author="Houyem Rais" w:date="2024-02-22T14:46:00Z">
          <w:r w:rsidR="00621175" w:rsidDel="00201166">
            <w:delText xml:space="preserve"> </w:delText>
          </w:r>
        </w:del>
      </w:ins>
      <w:del w:id="21486" w:author="Houyem Rais" w:date="2024-02-22T14:46:00Z">
        <w:r w:rsidRPr="00343F01" w:rsidDel="00201166">
          <w:delText xml:space="preserve">les coûts et revenus, </w:delText>
        </w:r>
      </w:del>
      <w:ins w:id="21487" w:author="Mohamed Amine Sdiri" w:date="2023-11-29T09:58:00Z">
        <w:del w:id="21488" w:author="Houyem Rais" w:date="2024-02-22T14:46:00Z">
          <w:r w:rsidR="00621175" w:rsidDel="00201166">
            <w:delText xml:space="preserve"> </w:delText>
          </w:r>
        </w:del>
      </w:ins>
      <w:del w:id="21489" w:author="Houyem Rais" w:date="2024-02-22T14:46:00Z">
        <w:r w:rsidRPr="00343F01" w:rsidDel="00201166">
          <w:delText>la VAN du secteur public et la Value for Money.</w:delText>
        </w:r>
      </w:del>
    </w:p>
    <w:p w14:paraId="0CEF4CF8" w14:textId="662E0207" w:rsidR="00294927" w:rsidRPr="00343F01" w:rsidDel="00201166" w:rsidRDefault="00572F42" w:rsidP="00D62BC5">
      <w:pPr>
        <w:spacing w:before="0" w:after="160"/>
        <w:jc w:val="left"/>
        <w:rPr>
          <w:del w:id="21490" w:author="Houyem Rais" w:date="2024-02-22T14:46:00Z"/>
        </w:rPr>
        <w:pPrChange w:id="21491" w:author="Houyem Rais" w:date="2024-02-22T14:49:00Z">
          <w:pPr/>
        </w:pPrChange>
      </w:pPr>
      <w:del w:id="21492" w:author="Houyem Rais" w:date="2024-02-22T14:46:00Z">
        <w:r w:rsidDel="00201166">
          <w:delText>L</w:delText>
        </w:r>
        <w:r w:rsidR="00294927" w:rsidRPr="00343F01" w:rsidDel="00201166">
          <w:delText>es analyses de sensibilité suivantes</w:delText>
        </w:r>
        <w:r w:rsidRPr="00572F42" w:rsidDel="00201166">
          <w:delText xml:space="preserve"> </w:delText>
        </w:r>
        <w:r w:rsidDel="00201166">
          <w:delText xml:space="preserve">ont été </w:delText>
        </w:r>
        <w:r w:rsidRPr="00343F01" w:rsidDel="00201166">
          <w:delText>effectué</w:delText>
        </w:r>
        <w:r w:rsidDel="00201166">
          <w:delText>es</w:delText>
        </w:r>
        <w:r w:rsidR="00294927" w:rsidRPr="00343F01" w:rsidDel="00201166">
          <w:delText xml:space="preserve"> sur les variables clés du projet :</w:delText>
        </w:r>
      </w:del>
    </w:p>
    <w:p w14:paraId="53687659" w14:textId="36473266" w:rsidR="00294927" w:rsidRPr="00343F01" w:rsidDel="00201166" w:rsidRDefault="00294927" w:rsidP="00D62BC5">
      <w:pPr>
        <w:spacing w:before="0" w:after="160"/>
        <w:jc w:val="left"/>
        <w:rPr>
          <w:del w:id="21493" w:author="Houyem Rais" w:date="2024-02-22T14:46:00Z"/>
        </w:rPr>
        <w:pPrChange w:id="21494" w:author="Houyem Rais" w:date="2024-02-22T14:49:00Z">
          <w:pPr>
            <w:pStyle w:val="BulletList1"/>
          </w:pPr>
        </w:pPrChange>
      </w:pPr>
      <w:del w:id="21495" w:author="Houyem Rais" w:date="2024-02-22T14:46:00Z">
        <w:r w:rsidRPr="00343F01" w:rsidDel="00201166">
          <w:delText xml:space="preserve">Augmentation de la durée du projet de </w:delText>
        </w:r>
        <w:r w:rsidR="00EC4A9C" w:rsidRPr="00343F01" w:rsidDel="00201166">
          <w:delText>10</w:delText>
        </w:r>
        <w:r w:rsidRPr="00343F01" w:rsidDel="00201166">
          <w:delText xml:space="preserve"> ans ;</w:delText>
        </w:r>
      </w:del>
    </w:p>
    <w:p w14:paraId="69910D45" w14:textId="1E495319" w:rsidR="00294927" w:rsidRPr="00343F01" w:rsidDel="00201166" w:rsidRDefault="00294927" w:rsidP="00D62BC5">
      <w:pPr>
        <w:spacing w:before="0" w:after="160"/>
        <w:jc w:val="left"/>
        <w:rPr>
          <w:del w:id="21496" w:author="Houyem Rais" w:date="2024-02-22T14:46:00Z"/>
        </w:rPr>
        <w:pPrChange w:id="21497" w:author="Houyem Rais" w:date="2024-02-22T14:49:00Z">
          <w:pPr>
            <w:pStyle w:val="BulletList1"/>
          </w:pPr>
        </w:pPrChange>
      </w:pPr>
      <w:del w:id="21498" w:author="Houyem Rais" w:date="2024-02-22T14:46:00Z">
        <w:r w:rsidRPr="00343F01" w:rsidDel="00201166">
          <w:delText>Augmentation des coûts de construction de 10 % ;</w:delText>
        </w:r>
      </w:del>
    </w:p>
    <w:p w14:paraId="7CB70134" w14:textId="391A2686" w:rsidR="00294927" w:rsidRPr="00343F01" w:rsidDel="00201166" w:rsidRDefault="00294927" w:rsidP="00D62BC5">
      <w:pPr>
        <w:spacing w:before="0" w:after="160"/>
        <w:jc w:val="left"/>
        <w:rPr>
          <w:del w:id="21499" w:author="Houyem Rais" w:date="2024-02-22T14:46:00Z"/>
        </w:rPr>
        <w:pPrChange w:id="21500" w:author="Houyem Rais" w:date="2024-02-22T14:49:00Z">
          <w:pPr>
            <w:pStyle w:val="BulletList1"/>
          </w:pPr>
        </w:pPrChange>
      </w:pPr>
      <w:del w:id="21501" w:author="Houyem Rais" w:date="2024-02-22T14:46:00Z">
        <w:r w:rsidRPr="00343F01" w:rsidDel="00201166">
          <w:delText>Augmentation des coûts d’exploitation de 10 % ;</w:delText>
        </w:r>
      </w:del>
    </w:p>
    <w:p w14:paraId="13B632BC" w14:textId="589EF95D" w:rsidR="00294927" w:rsidRPr="00343F01" w:rsidDel="00201166" w:rsidRDefault="00294927" w:rsidP="00D62BC5">
      <w:pPr>
        <w:spacing w:before="0" w:after="160"/>
        <w:jc w:val="left"/>
        <w:rPr>
          <w:del w:id="21502" w:author="Houyem Rais" w:date="2024-02-22T14:46:00Z"/>
        </w:rPr>
        <w:pPrChange w:id="21503" w:author="Houyem Rais" w:date="2024-02-22T14:49:00Z">
          <w:pPr>
            <w:pStyle w:val="BulletList1"/>
          </w:pPr>
        </w:pPrChange>
      </w:pPr>
      <w:del w:id="21504" w:author="Houyem Rais" w:date="2024-02-22T14:46:00Z">
        <w:r w:rsidRPr="00343F01" w:rsidDel="00201166">
          <w:delText>Diminution des revenus de 10% ;</w:delText>
        </w:r>
      </w:del>
    </w:p>
    <w:p w14:paraId="4FC5201A" w14:textId="575BCAA9" w:rsidR="00294927" w:rsidDel="00201166" w:rsidRDefault="00294927" w:rsidP="00D62BC5">
      <w:pPr>
        <w:spacing w:before="0" w:after="160"/>
        <w:jc w:val="left"/>
        <w:rPr>
          <w:ins w:id="21505" w:author="Mohamed Amine Sdiri" w:date="2023-11-29T13:53:00Z"/>
          <w:del w:id="21506" w:author="Houyem Rais" w:date="2024-02-22T14:46:00Z"/>
        </w:rPr>
        <w:pPrChange w:id="21507" w:author="Houyem Rais" w:date="2024-02-22T14:49:00Z">
          <w:pPr>
            <w:pStyle w:val="BulletList1"/>
          </w:pPr>
        </w:pPrChange>
      </w:pPr>
      <w:del w:id="21508" w:author="Houyem Rais" w:date="2024-02-22T14:46:00Z">
        <w:r w:rsidRPr="00343F01" w:rsidDel="00201166">
          <w:delText>Augmentation du taux d’inflation de 5 points</w:delText>
        </w:r>
      </w:del>
      <w:ins w:id="21509" w:author="Mohamed Amine Sdiri" w:date="2023-11-29T13:53:00Z">
        <w:del w:id="21510" w:author="Houyem Rais" w:date="2024-02-22T14:46:00Z">
          <w:r w:rsidR="00D91992" w:rsidDel="00201166">
            <w:delText> ;</w:delText>
          </w:r>
        </w:del>
      </w:ins>
      <w:del w:id="21511" w:author="Houyem Rais" w:date="2024-02-22T14:46:00Z">
        <w:r w:rsidRPr="00343F01" w:rsidDel="00201166">
          <w:delText>.</w:delText>
        </w:r>
      </w:del>
    </w:p>
    <w:p w14:paraId="52F5184A" w14:textId="34B75E14" w:rsidR="00D91992" w:rsidRPr="00D91992" w:rsidDel="00201166" w:rsidRDefault="00841F1F" w:rsidP="00D62BC5">
      <w:pPr>
        <w:spacing w:before="0" w:after="160"/>
        <w:jc w:val="left"/>
        <w:rPr>
          <w:ins w:id="21512" w:author="Mohamed Amine Sdiri" w:date="2023-11-29T13:53:00Z"/>
          <w:del w:id="21513" w:author="Houyem Rais" w:date="2024-02-22T14:46:00Z"/>
        </w:rPr>
        <w:pPrChange w:id="21514" w:author="Houyem Rais" w:date="2024-02-22T14:49:00Z">
          <w:pPr>
            <w:pStyle w:val="BulletList1"/>
          </w:pPr>
        </w:pPrChange>
      </w:pPr>
      <w:ins w:id="21515" w:author="Mohamed Amine Sdiri" w:date="2023-11-29T13:53:00Z">
        <w:del w:id="21516" w:author="Houyem Rais" w:date="2024-02-22T14:46:00Z">
          <w:r w:rsidDel="00201166">
            <w:delText>Utilisation</w:delText>
          </w:r>
          <w:r w:rsidR="00D91992" w:rsidRPr="00D91992" w:rsidDel="00201166">
            <w:delText xml:space="preserve"> d’un taux d’actualisation avec risques</w:delText>
          </w:r>
          <w:r w:rsidDel="00201166">
            <w:delText>.</w:delText>
          </w:r>
        </w:del>
      </w:ins>
    </w:p>
    <w:p w14:paraId="166AF4D5" w14:textId="79A0ED45" w:rsidR="00D91992" w:rsidRPr="00343F01" w:rsidDel="00201166" w:rsidRDefault="00D91992" w:rsidP="00D62BC5">
      <w:pPr>
        <w:spacing w:before="0" w:after="160"/>
        <w:jc w:val="left"/>
        <w:rPr>
          <w:del w:id="21517" w:author="Houyem Rais" w:date="2024-02-22T14:46:00Z"/>
        </w:rPr>
        <w:pPrChange w:id="21518" w:author="Houyem Rais" w:date="2024-02-22T14:49:00Z">
          <w:pPr>
            <w:pStyle w:val="BulletList1"/>
          </w:pPr>
        </w:pPrChange>
      </w:pPr>
    </w:p>
    <w:p w14:paraId="5ACD0D3F" w14:textId="2307C158" w:rsidR="00AD5BF8" w:rsidRPr="00343F01" w:rsidDel="00201166" w:rsidRDefault="00823AB1" w:rsidP="00D62BC5">
      <w:pPr>
        <w:spacing w:before="0" w:after="160"/>
        <w:jc w:val="left"/>
        <w:rPr>
          <w:del w:id="21519" w:author="Houyem Rais" w:date="2024-02-22T14:46:00Z"/>
        </w:rPr>
        <w:pPrChange w:id="21520" w:author="Houyem Rais" w:date="2024-02-22T14:49:00Z">
          <w:pPr/>
        </w:pPrChange>
      </w:pPr>
      <w:del w:id="21521" w:author="Houyem Rais" w:date="2024-02-22T14:46:00Z">
        <w:r w:rsidRPr="00343F01" w:rsidDel="00201166">
          <w:delText xml:space="preserve">L’état de référence </w:delText>
        </w:r>
        <w:r w:rsidR="00F13422" w:rsidRPr="00343F01" w:rsidDel="00201166">
          <w:delText xml:space="preserve">(initial) des différents lots contractuels </w:delText>
        </w:r>
        <w:r w:rsidR="005D4E6C" w:rsidRPr="00343F01" w:rsidDel="00201166">
          <w:delText xml:space="preserve">est </w:delText>
        </w:r>
        <w:r w:rsidR="0047505A" w:rsidRPr="00343F01" w:rsidDel="00201166">
          <w:delText>synthétisé dans le tableau suivant.</w:delText>
        </w:r>
      </w:del>
    </w:p>
    <w:p w14:paraId="133F4363" w14:textId="2CF149C0" w:rsidR="001648B1" w:rsidRPr="00343F01" w:rsidDel="00201166" w:rsidRDefault="001648B1" w:rsidP="00D62BC5">
      <w:pPr>
        <w:spacing w:before="0" w:after="160"/>
        <w:jc w:val="left"/>
        <w:rPr>
          <w:del w:id="21522" w:author="Houyem Rais" w:date="2024-02-22T14:46:00Z"/>
        </w:rPr>
        <w:pPrChange w:id="21523" w:author="Houyem Rais" w:date="2024-02-22T14:49:00Z">
          <w:pPr>
            <w:pStyle w:val="Caption"/>
          </w:pPr>
        </w:pPrChange>
      </w:pPr>
      <w:bookmarkStart w:id="21524" w:name="_Toc152165517"/>
      <w:del w:id="21525"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21526" w:author="Mohamed Amine Sdiri" w:date="2023-11-29T15:48:00Z">
        <w:del w:id="21527" w:author="Houyem Rais" w:date="2024-02-22T14:46:00Z">
          <w:r w:rsidR="002B5C95" w:rsidDel="00201166">
            <w:rPr>
              <w:noProof/>
            </w:rPr>
            <w:delText>79</w:delText>
          </w:r>
        </w:del>
      </w:ins>
      <w:del w:id="21528" w:author="Houyem Rais" w:date="2024-02-22T14:46:00Z">
        <w:r w:rsidR="00194FD1" w:rsidDel="00201166">
          <w:rPr>
            <w:noProof/>
          </w:rPr>
          <w:delText>80</w:delText>
        </w:r>
        <w:r w:rsidR="00B0561B" w:rsidDel="00201166">
          <w:rPr>
            <w:noProof/>
          </w:rPr>
          <w:fldChar w:fldCharType="end"/>
        </w:r>
        <w:r w:rsidRPr="00343F01" w:rsidDel="00201166">
          <w:delText xml:space="preserve"> Etat initial de référence pour l’o</w:delText>
        </w:r>
        <w:r w:rsidR="00DC121F" w:rsidRPr="00343F01" w:rsidDel="00201166">
          <w:delText>p</w:delText>
        </w:r>
        <w:r w:rsidRPr="00343F01" w:rsidDel="00201166">
          <w:delText xml:space="preserve">tion </w:delText>
        </w:r>
        <w:r w:rsidR="00AE7956" w:rsidRPr="00343F01" w:rsidDel="00201166">
          <w:delText>de base (</w:delText>
        </w:r>
        <w:r w:rsidRPr="00343F01" w:rsidDel="00201166">
          <w:delText>1.1 : Concession BOT économique avec subventions d’investissement</w:delText>
        </w:r>
        <w:r w:rsidR="00AE7956" w:rsidRPr="00343F01" w:rsidDel="00201166">
          <w:delText>)</w:delText>
        </w:r>
        <w:bookmarkEnd w:id="21524"/>
      </w:del>
    </w:p>
    <w:tbl>
      <w:tblPr>
        <w:tblStyle w:val="TableGrid"/>
        <w:tblW w:w="9175" w:type="dxa"/>
        <w:tblLook w:val="04A0" w:firstRow="1" w:lastRow="0" w:firstColumn="1" w:lastColumn="0" w:noHBand="0" w:noVBand="1"/>
      </w:tblPr>
      <w:tblGrid>
        <w:gridCol w:w="3896"/>
        <w:gridCol w:w="833"/>
        <w:gridCol w:w="834"/>
        <w:gridCol w:w="833"/>
        <w:gridCol w:w="981"/>
        <w:gridCol w:w="919"/>
        <w:gridCol w:w="879"/>
      </w:tblGrid>
      <w:tr w:rsidR="001648B1" w:rsidRPr="00343F01" w:rsidDel="00201166" w14:paraId="45A54934" w14:textId="18751B99" w:rsidTr="00B90FB1">
        <w:trPr>
          <w:tblHeader/>
          <w:del w:id="21529" w:author="Houyem Rais" w:date="2024-02-22T14:46:00Z"/>
        </w:trPr>
        <w:tc>
          <w:tcPr>
            <w:tcW w:w="3896" w:type="dxa"/>
            <w:shd w:val="clear" w:color="auto" w:fill="F2F2F2" w:themeFill="background1" w:themeFillShade="F2"/>
            <w:vAlign w:val="center"/>
          </w:tcPr>
          <w:p w14:paraId="7D08F63E" w14:textId="3FA726FD" w:rsidR="001648B1" w:rsidRPr="00343F01" w:rsidDel="00201166" w:rsidRDefault="001648B1" w:rsidP="00D62BC5">
            <w:pPr>
              <w:spacing w:before="0" w:after="160"/>
              <w:jc w:val="left"/>
              <w:rPr>
                <w:del w:id="21530" w:author="Houyem Rais" w:date="2024-02-22T14:46:00Z"/>
                <w:rFonts w:asciiTheme="minorHAnsi" w:hAnsiTheme="minorHAnsi" w:cstheme="minorHAnsi"/>
                <w:sz w:val="20"/>
                <w:szCs w:val="20"/>
                <w:lang w:val="fr-FR"/>
              </w:rPr>
              <w:pPrChange w:id="21531" w:author="Houyem Rais" w:date="2024-02-22T14:49:00Z">
                <w:pPr>
                  <w:spacing w:before="40" w:after="40"/>
                </w:pPr>
              </w:pPrChange>
            </w:pPr>
          </w:p>
        </w:tc>
        <w:tc>
          <w:tcPr>
            <w:tcW w:w="833" w:type="dxa"/>
            <w:shd w:val="clear" w:color="auto" w:fill="F2F2F2" w:themeFill="background1" w:themeFillShade="F2"/>
            <w:vAlign w:val="center"/>
          </w:tcPr>
          <w:p w14:paraId="5BDB9B16" w14:textId="3E89FEEF" w:rsidR="001648B1" w:rsidRPr="00343F01" w:rsidDel="00201166" w:rsidRDefault="001648B1" w:rsidP="00D62BC5">
            <w:pPr>
              <w:spacing w:before="0" w:after="160"/>
              <w:jc w:val="left"/>
              <w:rPr>
                <w:del w:id="21532" w:author="Houyem Rais" w:date="2024-02-22T14:46:00Z"/>
                <w:rFonts w:asciiTheme="minorHAnsi" w:hAnsiTheme="minorHAnsi" w:cstheme="minorHAnsi"/>
                <w:sz w:val="20"/>
                <w:szCs w:val="20"/>
                <w:lang w:val="fr-FR"/>
              </w:rPr>
              <w:pPrChange w:id="21533" w:author="Houyem Rais" w:date="2024-02-22T14:49:00Z">
                <w:pPr>
                  <w:spacing w:before="40" w:after="40"/>
                  <w:jc w:val="center"/>
                </w:pPr>
              </w:pPrChange>
            </w:pPr>
            <w:del w:id="21534" w:author="Houyem Rais" w:date="2024-02-22T14:46:00Z">
              <w:r w:rsidRPr="00343F01" w:rsidDel="00201166">
                <w:rPr>
                  <w:rFonts w:asciiTheme="minorHAnsi" w:hAnsiTheme="minorHAnsi" w:cstheme="minorHAnsi"/>
                  <w:b/>
                  <w:bCs/>
                  <w:sz w:val="20"/>
                  <w:szCs w:val="20"/>
                  <w:lang w:val="fr-FR"/>
                </w:rPr>
                <w:delText>Lot A</w:delText>
              </w:r>
            </w:del>
          </w:p>
        </w:tc>
        <w:tc>
          <w:tcPr>
            <w:tcW w:w="834" w:type="dxa"/>
            <w:shd w:val="clear" w:color="auto" w:fill="F2F2F2" w:themeFill="background1" w:themeFillShade="F2"/>
            <w:vAlign w:val="center"/>
          </w:tcPr>
          <w:p w14:paraId="12D990DC" w14:textId="31FCDAC9" w:rsidR="001648B1" w:rsidRPr="00343F01" w:rsidDel="00201166" w:rsidRDefault="001648B1" w:rsidP="00D62BC5">
            <w:pPr>
              <w:spacing w:before="0" w:after="160"/>
              <w:jc w:val="left"/>
              <w:rPr>
                <w:del w:id="21535" w:author="Houyem Rais" w:date="2024-02-22T14:46:00Z"/>
                <w:rFonts w:asciiTheme="minorHAnsi" w:hAnsiTheme="minorHAnsi" w:cstheme="minorHAnsi"/>
                <w:sz w:val="20"/>
                <w:szCs w:val="20"/>
                <w:lang w:val="fr-FR"/>
              </w:rPr>
              <w:pPrChange w:id="21536" w:author="Houyem Rais" w:date="2024-02-22T14:49:00Z">
                <w:pPr>
                  <w:spacing w:before="40" w:after="40"/>
                  <w:jc w:val="center"/>
                </w:pPr>
              </w:pPrChange>
            </w:pPr>
            <w:del w:id="21537" w:author="Houyem Rais" w:date="2024-02-22T14:46:00Z">
              <w:r w:rsidRPr="00343F01" w:rsidDel="00201166">
                <w:rPr>
                  <w:rFonts w:asciiTheme="minorHAnsi" w:hAnsiTheme="minorHAnsi" w:cstheme="minorHAnsi"/>
                  <w:b/>
                  <w:bCs/>
                  <w:sz w:val="20"/>
                  <w:szCs w:val="20"/>
                  <w:lang w:val="fr-FR"/>
                </w:rPr>
                <w:delText>Lot B</w:delText>
              </w:r>
            </w:del>
          </w:p>
        </w:tc>
        <w:tc>
          <w:tcPr>
            <w:tcW w:w="833" w:type="dxa"/>
            <w:shd w:val="clear" w:color="auto" w:fill="F2F2F2" w:themeFill="background1" w:themeFillShade="F2"/>
            <w:vAlign w:val="center"/>
          </w:tcPr>
          <w:p w14:paraId="3F96F0AF" w14:textId="69EB4FEF" w:rsidR="001648B1" w:rsidRPr="00343F01" w:rsidDel="00201166" w:rsidRDefault="001648B1" w:rsidP="00D62BC5">
            <w:pPr>
              <w:spacing w:before="0" w:after="160"/>
              <w:jc w:val="left"/>
              <w:rPr>
                <w:del w:id="21538" w:author="Houyem Rais" w:date="2024-02-22T14:46:00Z"/>
                <w:rFonts w:asciiTheme="minorHAnsi" w:hAnsiTheme="minorHAnsi" w:cstheme="minorHAnsi"/>
                <w:sz w:val="20"/>
                <w:szCs w:val="20"/>
                <w:lang w:val="fr-FR"/>
              </w:rPr>
              <w:pPrChange w:id="21539" w:author="Houyem Rais" w:date="2024-02-22T14:49:00Z">
                <w:pPr>
                  <w:spacing w:before="40" w:after="40"/>
                  <w:jc w:val="center"/>
                </w:pPr>
              </w:pPrChange>
            </w:pPr>
            <w:del w:id="21540" w:author="Houyem Rais" w:date="2024-02-22T14:46:00Z">
              <w:r w:rsidRPr="00343F01" w:rsidDel="00201166">
                <w:rPr>
                  <w:rFonts w:asciiTheme="minorHAnsi" w:hAnsiTheme="minorHAnsi" w:cstheme="minorHAnsi"/>
                  <w:b/>
                  <w:bCs/>
                  <w:sz w:val="20"/>
                  <w:szCs w:val="20"/>
                  <w:lang w:val="fr-FR"/>
                </w:rPr>
                <w:delText>Lot C</w:delText>
              </w:r>
            </w:del>
          </w:p>
        </w:tc>
        <w:tc>
          <w:tcPr>
            <w:tcW w:w="981" w:type="dxa"/>
            <w:shd w:val="clear" w:color="auto" w:fill="F2F2F2" w:themeFill="background1" w:themeFillShade="F2"/>
            <w:vAlign w:val="center"/>
          </w:tcPr>
          <w:p w14:paraId="1C9C3C39" w14:textId="0A23E8EC" w:rsidR="001648B1" w:rsidRPr="00343F01" w:rsidDel="00201166" w:rsidRDefault="001648B1" w:rsidP="00D62BC5">
            <w:pPr>
              <w:spacing w:before="0" w:after="160"/>
              <w:jc w:val="left"/>
              <w:rPr>
                <w:del w:id="21541" w:author="Houyem Rais" w:date="2024-02-22T14:46:00Z"/>
                <w:rFonts w:asciiTheme="minorHAnsi" w:hAnsiTheme="minorHAnsi" w:cstheme="minorHAnsi"/>
                <w:sz w:val="20"/>
                <w:szCs w:val="20"/>
                <w:lang w:val="fr-FR"/>
              </w:rPr>
              <w:pPrChange w:id="21542" w:author="Houyem Rais" w:date="2024-02-22T14:49:00Z">
                <w:pPr>
                  <w:spacing w:before="40" w:after="40"/>
                  <w:jc w:val="center"/>
                </w:pPr>
              </w:pPrChange>
            </w:pPr>
            <w:del w:id="21543" w:author="Houyem Rais" w:date="2024-02-22T14:46:00Z">
              <w:r w:rsidRPr="00343F01" w:rsidDel="00201166">
                <w:rPr>
                  <w:rFonts w:asciiTheme="minorHAnsi" w:hAnsiTheme="minorHAnsi" w:cstheme="minorHAnsi"/>
                  <w:b/>
                  <w:bCs/>
                  <w:sz w:val="20"/>
                  <w:szCs w:val="20"/>
                  <w:lang w:val="fr-FR"/>
                </w:rPr>
                <w:delText>Lot D</w:delText>
              </w:r>
            </w:del>
          </w:p>
        </w:tc>
        <w:tc>
          <w:tcPr>
            <w:tcW w:w="919" w:type="dxa"/>
            <w:shd w:val="clear" w:color="auto" w:fill="F2F2F2" w:themeFill="background1" w:themeFillShade="F2"/>
            <w:vAlign w:val="center"/>
          </w:tcPr>
          <w:p w14:paraId="30BF1799" w14:textId="30FFC1F8" w:rsidR="001648B1" w:rsidRPr="00343F01" w:rsidDel="00201166" w:rsidRDefault="001648B1" w:rsidP="00D62BC5">
            <w:pPr>
              <w:spacing w:before="0" w:after="160"/>
              <w:jc w:val="left"/>
              <w:rPr>
                <w:del w:id="21544" w:author="Houyem Rais" w:date="2024-02-22T14:46:00Z"/>
                <w:rFonts w:asciiTheme="minorHAnsi" w:hAnsiTheme="minorHAnsi" w:cstheme="minorHAnsi"/>
                <w:sz w:val="20"/>
                <w:szCs w:val="20"/>
                <w:lang w:val="fr-FR"/>
              </w:rPr>
              <w:pPrChange w:id="21545" w:author="Houyem Rais" w:date="2024-02-22T14:49:00Z">
                <w:pPr>
                  <w:spacing w:before="40" w:after="40"/>
                  <w:jc w:val="center"/>
                </w:pPr>
              </w:pPrChange>
            </w:pPr>
            <w:del w:id="21546" w:author="Houyem Rais" w:date="2024-02-22T14:46:00Z">
              <w:r w:rsidRPr="00343F01" w:rsidDel="00201166">
                <w:rPr>
                  <w:rFonts w:asciiTheme="minorHAnsi" w:hAnsiTheme="minorHAnsi" w:cstheme="minorHAnsi"/>
                  <w:b/>
                  <w:bCs/>
                  <w:sz w:val="20"/>
                  <w:szCs w:val="20"/>
                  <w:lang w:val="fr-FR"/>
                </w:rPr>
                <w:delText>Lot E</w:delText>
              </w:r>
            </w:del>
          </w:p>
        </w:tc>
        <w:tc>
          <w:tcPr>
            <w:tcW w:w="879" w:type="dxa"/>
            <w:shd w:val="clear" w:color="auto" w:fill="F2F2F2" w:themeFill="background1" w:themeFillShade="F2"/>
            <w:vAlign w:val="center"/>
          </w:tcPr>
          <w:p w14:paraId="2DF90799" w14:textId="2F02C610" w:rsidR="001648B1" w:rsidRPr="00343F01" w:rsidDel="00201166" w:rsidRDefault="001648B1" w:rsidP="00D62BC5">
            <w:pPr>
              <w:spacing w:before="0" w:after="160"/>
              <w:jc w:val="left"/>
              <w:rPr>
                <w:del w:id="21547" w:author="Houyem Rais" w:date="2024-02-22T14:46:00Z"/>
                <w:rFonts w:asciiTheme="minorHAnsi" w:hAnsiTheme="minorHAnsi" w:cstheme="minorHAnsi"/>
                <w:sz w:val="20"/>
                <w:szCs w:val="20"/>
                <w:lang w:val="fr-FR"/>
              </w:rPr>
              <w:pPrChange w:id="21548" w:author="Houyem Rais" w:date="2024-02-22T14:49:00Z">
                <w:pPr>
                  <w:spacing w:before="40" w:after="40"/>
                  <w:jc w:val="center"/>
                </w:pPr>
              </w:pPrChange>
            </w:pPr>
            <w:del w:id="21549" w:author="Houyem Rais" w:date="2024-02-22T14:46:00Z">
              <w:r w:rsidRPr="00343F01" w:rsidDel="00201166">
                <w:rPr>
                  <w:rFonts w:asciiTheme="minorHAnsi" w:hAnsiTheme="minorHAnsi" w:cstheme="minorHAnsi"/>
                  <w:b/>
                  <w:bCs/>
                  <w:sz w:val="20"/>
                  <w:szCs w:val="20"/>
                  <w:lang w:val="fr-FR"/>
                </w:rPr>
                <w:delText>Lot F</w:delText>
              </w:r>
            </w:del>
          </w:p>
        </w:tc>
      </w:tr>
      <w:tr w:rsidR="00AE7956" w:rsidRPr="00343F01" w:rsidDel="00201166" w14:paraId="7E8DCDD0" w14:textId="3C52C481" w:rsidTr="00B90FB1">
        <w:trPr>
          <w:del w:id="21550" w:author="Houyem Rais" w:date="2024-02-22T14:46:00Z"/>
        </w:trPr>
        <w:tc>
          <w:tcPr>
            <w:tcW w:w="3896" w:type="dxa"/>
            <w:vAlign w:val="center"/>
          </w:tcPr>
          <w:p w14:paraId="7F464571" w14:textId="0ED90059" w:rsidR="00AE7956" w:rsidRPr="00343F01" w:rsidDel="00201166" w:rsidRDefault="00AE7956" w:rsidP="00D62BC5">
            <w:pPr>
              <w:spacing w:before="0" w:after="160"/>
              <w:jc w:val="left"/>
              <w:rPr>
                <w:del w:id="21551" w:author="Houyem Rais" w:date="2024-02-22T14:46:00Z"/>
                <w:rFonts w:asciiTheme="minorHAnsi" w:hAnsiTheme="minorHAnsi" w:cstheme="minorHAnsi"/>
                <w:b/>
                <w:bCs/>
                <w:sz w:val="20"/>
                <w:szCs w:val="20"/>
                <w:lang w:val="fr-FR"/>
              </w:rPr>
              <w:pPrChange w:id="21552" w:author="Houyem Rais" w:date="2024-02-22T14:49:00Z">
                <w:pPr>
                  <w:spacing w:before="40" w:after="40"/>
                </w:pPr>
              </w:pPrChange>
            </w:pPr>
            <w:del w:id="21553" w:author="Houyem Rais" w:date="2024-02-22T14:46:00Z">
              <w:r w:rsidRPr="00343F01" w:rsidDel="00201166">
                <w:rPr>
                  <w:rFonts w:asciiTheme="minorHAnsi" w:hAnsiTheme="minorHAnsi" w:cstheme="minorHAnsi"/>
                  <w:b/>
                  <w:bCs/>
                  <w:sz w:val="20"/>
                  <w:szCs w:val="20"/>
                  <w:lang w:val="fr-FR"/>
                </w:rPr>
                <w:delText>TRI des fonds propres (valeur réelle)</w:delText>
              </w:r>
            </w:del>
          </w:p>
        </w:tc>
        <w:tc>
          <w:tcPr>
            <w:tcW w:w="833" w:type="dxa"/>
          </w:tcPr>
          <w:p w14:paraId="45E30A98" w14:textId="3052051C" w:rsidR="00AE7956" w:rsidRPr="00343F01" w:rsidDel="00201166" w:rsidRDefault="00AE7956" w:rsidP="00D62BC5">
            <w:pPr>
              <w:spacing w:before="0" w:after="160"/>
              <w:jc w:val="left"/>
              <w:rPr>
                <w:del w:id="21554" w:author="Houyem Rais" w:date="2024-02-22T14:46:00Z"/>
                <w:rFonts w:asciiTheme="minorHAnsi" w:hAnsiTheme="minorHAnsi" w:cstheme="minorHAnsi"/>
                <w:sz w:val="20"/>
                <w:szCs w:val="20"/>
                <w:lang w:val="fr-FR"/>
              </w:rPr>
              <w:pPrChange w:id="21555" w:author="Houyem Rais" w:date="2024-02-22T14:49:00Z">
                <w:pPr>
                  <w:spacing w:before="40" w:after="40"/>
                  <w:jc w:val="center"/>
                </w:pPr>
              </w:pPrChange>
            </w:pPr>
            <w:del w:id="21556" w:author="Houyem Rais" w:date="2024-02-22T14:46:00Z">
              <w:r w:rsidRPr="00343F01" w:rsidDel="00201166">
                <w:rPr>
                  <w:rFonts w:asciiTheme="minorHAnsi" w:hAnsiTheme="minorHAnsi" w:cstheme="minorHAnsi"/>
                  <w:sz w:val="20"/>
                  <w:szCs w:val="20"/>
                  <w:lang w:val="fr-FR"/>
                </w:rPr>
                <w:delText>15%</w:delText>
              </w:r>
            </w:del>
          </w:p>
        </w:tc>
        <w:tc>
          <w:tcPr>
            <w:tcW w:w="834" w:type="dxa"/>
          </w:tcPr>
          <w:p w14:paraId="321A3D84" w14:textId="31964855" w:rsidR="00AE7956" w:rsidRPr="00343F01" w:rsidDel="00201166" w:rsidRDefault="00AE7956" w:rsidP="00D62BC5">
            <w:pPr>
              <w:spacing w:before="0" w:after="160"/>
              <w:jc w:val="left"/>
              <w:rPr>
                <w:del w:id="21557" w:author="Houyem Rais" w:date="2024-02-22T14:46:00Z"/>
                <w:rFonts w:asciiTheme="minorHAnsi" w:hAnsiTheme="minorHAnsi" w:cstheme="minorHAnsi"/>
                <w:sz w:val="20"/>
                <w:szCs w:val="20"/>
                <w:lang w:val="fr-FR"/>
              </w:rPr>
              <w:pPrChange w:id="21558" w:author="Houyem Rais" w:date="2024-02-22T14:49:00Z">
                <w:pPr>
                  <w:spacing w:before="40" w:after="40"/>
                  <w:jc w:val="center"/>
                </w:pPr>
              </w:pPrChange>
            </w:pPr>
            <w:del w:id="21559" w:author="Houyem Rais" w:date="2024-02-22T14:46:00Z">
              <w:r w:rsidRPr="00343F01" w:rsidDel="00201166">
                <w:rPr>
                  <w:rFonts w:asciiTheme="minorHAnsi" w:hAnsiTheme="minorHAnsi" w:cstheme="minorHAnsi"/>
                  <w:sz w:val="20"/>
                  <w:szCs w:val="20"/>
                  <w:lang w:val="fr-FR"/>
                </w:rPr>
                <w:delText>12%</w:delText>
              </w:r>
            </w:del>
          </w:p>
        </w:tc>
        <w:tc>
          <w:tcPr>
            <w:tcW w:w="833" w:type="dxa"/>
          </w:tcPr>
          <w:p w14:paraId="33B6B1B1" w14:textId="56DC0D2D" w:rsidR="00AE7956" w:rsidRPr="00343F01" w:rsidDel="00201166" w:rsidRDefault="00AE7956" w:rsidP="00D62BC5">
            <w:pPr>
              <w:spacing w:before="0" w:after="160"/>
              <w:jc w:val="left"/>
              <w:rPr>
                <w:del w:id="21560" w:author="Houyem Rais" w:date="2024-02-22T14:46:00Z"/>
                <w:rFonts w:asciiTheme="minorHAnsi" w:hAnsiTheme="minorHAnsi" w:cstheme="minorHAnsi"/>
                <w:sz w:val="20"/>
                <w:szCs w:val="20"/>
                <w:lang w:val="fr-FR"/>
              </w:rPr>
              <w:pPrChange w:id="21561" w:author="Houyem Rais" w:date="2024-02-22T14:49:00Z">
                <w:pPr>
                  <w:spacing w:before="40" w:after="40"/>
                  <w:jc w:val="center"/>
                </w:pPr>
              </w:pPrChange>
            </w:pPr>
            <w:del w:id="21562" w:author="Houyem Rais" w:date="2024-02-22T14:46:00Z">
              <w:r w:rsidRPr="00343F01" w:rsidDel="00201166">
                <w:rPr>
                  <w:rFonts w:asciiTheme="minorHAnsi" w:hAnsiTheme="minorHAnsi" w:cstheme="minorHAnsi"/>
                  <w:sz w:val="20"/>
                  <w:szCs w:val="20"/>
                  <w:lang w:val="fr-FR"/>
                </w:rPr>
                <w:delText>12%</w:delText>
              </w:r>
            </w:del>
          </w:p>
        </w:tc>
        <w:tc>
          <w:tcPr>
            <w:tcW w:w="981" w:type="dxa"/>
          </w:tcPr>
          <w:p w14:paraId="02CBAABF" w14:textId="33DF7E98" w:rsidR="00AE7956" w:rsidRPr="00343F01" w:rsidDel="00201166" w:rsidRDefault="00AE7956" w:rsidP="00D62BC5">
            <w:pPr>
              <w:spacing w:before="0" w:after="160"/>
              <w:jc w:val="left"/>
              <w:rPr>
                <w:del w:id="21563" w:author="Houyem Rais" w:date="2024-02-22T14:46:00Z"/>
                <w:rFonts w:asciiTheme="minorHAnsi" w:hAnsiTheme="minorHAnsi" w:cstheme="minorHAnsi"/>
                <w:sz w:val="20"/>
                <w:szCs w:val="20"/>
                <w:lang w:val="fr-FR"/>
              </w:rPr>
              <w:pPrChange w:id="21564" w:author="Houyem Rais" w:date="2024-02-22T14:49:00Z">
                <w:pPr>
                  <w:spacing w:before="40" w:after="40"/>
                  <w:jc w:val="center"/>
                </w:pPr>
              </w:pPrChange>
            </w:pPr>
            <w:del w:id="21565" w:author="Houyem Rais" w:date="2024-02-22T14:46:00Z">
              <w:r w:rsidRPr="00343F01" w:rsidDel="00201166">
                <w:rPr>
                  <w:rFonts w:asciiTheme="minorHAnsi" w:hAnsiTheme="minorHAnsi" w:cstheme="minorHAnsi"/>
                  <w:sz w:val="20"/>
                  <w:szCs w:val="20"/>
                  <w:lang w:val="fr-FR"/>
                </w:rPr>
                <w:delText>18%</w:delText>
              </w:r>
            </w:del>
          </w:p>
        </w:tc>
        <w:tc>
          <w:tcPr>
            <w:tcW w:w="919" w:type="dxa"/>
          </w:tcPr>
          <w:p w14:paraId="5A6213E3" w14:textId="7D833AD3" w:rsidR="00AE7956" w:rsidRPr="00343F01" w:rsidDel="00201166" w:rsidRDefault="00AE7956" w:rsidP="00D62BC5">
            <w:pPr>
              <w:spacing w:before="0" w:after="160"/>
              <w:jc w:val="left"/>
              <w:rPr>
                <w:del w:id="21566" w:author="Houyem Rais" w:date="2024-02-22T14:46:00Z"/>
                <w:rFonts w:asciiTheme="minorHAnsi" w:hAnsiTheme="minorHAnsi" w:cstheme="minorHAnsi"/>
                <w:sz w:val="20"/>
                <w:szCs w:val="20"/>
                <w:lang w:val="fr-FR"/>
              </w:rPr>
              <w:pPrChange w:id="21567" w:author="Houyem Rais" w:date="2024-02-22T14:49:00Z">
                <w:pPr>
                  <w:spacing w:before="40" w:after="40"/>
                  <w:jc w:val="center"/>
                </w:pPr>
              </w:pPrChange>
            </w:pPr>
            <w:del w:id="21568" w:author="Houyem Rais" w:date="2024-02-22T14:46:00Z">
              <w:r w:rsidRPr="00343F01" w:rsidDel="00201166">
                <w:rPr>
                  <w:rFonts w:asciiTheme="minorHAnsi" w:hAnsiTheme="minorHAnsi" w:cstheme="minorHAnsi"/>
                  <w:sz w:val="20"/>
                  <w:szCs w:val="20"/>
                  <w:lang w:val="fr-FR"/>
                </w:rPr>
                <w:delText>18%</w:delText>
              </w:r>
            </w:del>
          </w:p>
        </w:tc>
        <w:tc>
          <w:tcPr>
            <w:tcW w:w="879" w:type="dxa"/>
          </w:tcPr>
          <w:p w14:paraId="7FA1D5A3" w14:textId="4D3318FF" w:rsidR="00AE7956" w:rsidRPr="00343F01" w:rsidDel="00201166" w:rsidRDefault="00AE7956" w:rsidP="00D62BC5">
            <w:pPr>
              <w:spacing w:before="0" w:after="160"/>
              <w:jc w:val="left"/>
              <w:rPr>
                <w:del w:id="21569" w:author="Houyem Rais" w:date="2024-02-22T14:46:00Z"/>
                <w:rFonts w:asciiTheme="minorHAnsi" w:hAnsiTheme="minorHAnsi" w:cstheme="minorHAnsi"/>
                <w:sz w:val="20"/>
                <w:szCs w:val="20"/>
                <w:lang w:val="fr-FR"/>
              </w:rPr>
              <w:pPrChange w:id="21570" w:author="Houyem Rais" w:date="2024-02-22T14:49:00Z">
                <w:pPr>
                  <w:spacing w:before="40" w:after="40"/>
                  <w:jc w:val="center"/>
                </w:pPr>
              </w:pPrChange>
            </w:pPr>
            <w:del w:id="21571" w:author="Houyem Rais" w:date="2024-02-22T14:46:00Z">
              <w:r w:rsidRPr="00343F01" w:rsidDel="00201166">
                <w:rPr>
                  <w:rFonts w:asciiTheme="minorHAnsi" w:hAnsiTheme="minorHAnsi" w:cstheme="minorHAnsi"/>
                  <w:sz w:val="20"/>
                  <w:szCs w:val="20"/>
                  <w:lang w:val="fr-FR"/>
                </w:rPr>
                <w:delText>18%</w:delText>
              </w:r>
            </w:del>
          </w:p>
        </w:tc>
      </w:tr>
      <w:tr w:rsidR="00AE7956" w:rsidRPr="00343F01" w:rsidDel="00201166" w14:paraId="66D41C69" w14:textId="11363C24" w:rsidTr="00B90FB1">
        <w:trPr>
          <w:del w:id="21572" w:author="Houyem Rais" w:date="2024-02-22T14:46:00Z"/>
        </w:trPr>
        <w:tc>
          <w:tcPr>
            <w:tcW w:w="3896" w:type="dxa"/>
            <w:vAlign w:val="center"/>
          </w:tcPr>
          <w:p w14:paraId="211DB1A8" w14:textId="71481A74" w:rsidR="00AE7956" w:rsidRPr="00343F01" w:rsidDel="00201166" w:rsidRDefault="00AE7956" w:rsidP="00D62BC5">
            <w:pPr>
              <w:spacing w:before="0" w:after="160"/>
              <w:jc w:val="left"/>
              <w:rPr>
                <w:del w:id="21573" w:author="Houyem Rais" w:date="2024-02-22T14:46:00Z"/>
                <w:rFonts w:asciiTheme="minorHAnsi" w:hAnsiTheme="minorHAnsi" w:cstheme="minorHAnsi"/>
                <w:b/>
                <w:bCs/>
                <w:sz w:val="20"/>
                <w:szCs w:val="20"/>
                <w:lang w:val="fr-FR"/>
              </w:rPr>
              <w:pPrChange w:id="21574" w:author="Houyem Rais" w:date="2024-02-22T14:49:00Z">
                <w:pPr>
                  <w:spacing w:before="40" w:after="40"/>
                </w:pPr>
              </w:pPrChange>
            </w:pPr>
            <w:del w:id="21575" w:author="Houyem Rais" w:date="2024-02-22T14:46:00Z">
              <w:r w:rsidRPr="00343F01" w:rsidDel="00201166">
                <w:rPr>
                  <w:rFonts w:asciiTheme="minorHAnsi" w:hAnsiTheme="minorHAnsi" w:cstheme="minorHAnsi"/>
                  <w:b/>
                  <w:bCs/>
                  <w:sz w:val="20"/>
                  <w:szCs w:val="20"/>
                  <w:lang w:val="fr-FR"/>
                </w:rPr>
                <w:delText>ADSCR minimum</w:delText>
              </w:r>
            </w:del>
          </w:p>
        </w:tc>
        <w:tc>
          <w:tcPr>
            <w:tcW w:w="833" w:type="dxa"/>
          </w:tcPr>
          <w:p w14:paraId="0B352EB6" w14:textId="0B8679D2" w:rsidR="00AE7956" w:rsidRPr="00343F01" w:rsidDel="00201166" w:rsidRDefault="00AE7956" w:rsidP="00D62BC5">
            <w:pPr>
              <w:spacing w:before="0" w:after="160"/>
              <w:jc w:val="left"/>
              <w:rPr>
                <w:del w:id="21576" w:author="Houyem Rais" w:date="2024-02-22T14:46:00Z"/>
                <w:rFonts w:asciiTheme="minorHAnsi" w:hAnsiTheme="minorHAnsi" w:cstheme="minorHAnsi"/>
                <w:sz w:val="20"/>
                <w:szCs w:val="20"/>
                <w:lang w:val="fr-FR"/>
              </w:rPr>
              <w:pPrChange w:id="21577" w:author="Houyem Rais" w:date="2024-02-22T14:49:00Z">
                <w:pPr>
                  <w:spacing w:before="40" w:after="40"/>
                  <w:jc w:val="center"/>
                </w:pPr>
              </w:pPrChange>
            </w:pPr>
            <w:del w:id="21578" w:author="Houyem Rais" w:date="2024-02-22T14:46:00Z">
              <w:r w:rsidRPr="00343F01" w:rsidDel="00201166">
                <w:rPr>
                  <w:rFonts w:asciiTheme="minorHAnsi" w:hAnsiTheme="minorHAnsi" w:cstheme="minorHAnsi"/>
                  <w:sz w:val="20"/>
                  <w:szCs w:val="20"/>
                  <w:lang w:val="fr-FR"/>
                </w:rPr>
                <w:delText>1,89</w:delText>
              </w:r>
            </w:del>
          </w:p>
        </w:tc>
        <w:tc>
          <w:tcPr>
            <w:tcW w:w="834" w:type="dxa"/>
          </w:tcPr>
          <w:p w14:paraId="124DA3D5" w14:textId="252B3DBD" w:rsidR="00AE7956" w:rsidRPr="00343F01" w:rsidDel="00201166" w:rsidRDefault="00AE7956" w:rsidP="00D62BC5">
            <w:pPr>
              <w:spacing w:before="0" w:after="160"/>
              <w:jc w:val="left"/>
              <w:rPr>
                <w:del w:id="21579" w:author="Houyem Rais" w:date="2024-02-22T14:46:00Z"/>
                <w:rFonts w:asciiTheme="minorHAnsi" w:hAnsiTheme="minorHAnsi" w:cstheme="minorHAnsi"/>
                <w:sz w:val="20"/>
                <w:szCs w:val="20"/>
                <w:lang w:val="fr-FR"/>
              </w:rPr>
              <w:pPrChange w:id="21580" w:author="Houyem Rais" w:date="2024-02-22T14:49:00Z">
                <w:pPr>
                  <w:spacing w:before="40" w:after="40"/>
                  <w:jc w:val="center"/>
                </w:pPr>
              </w:pPrChange>
            </w:pPr>
            <w:del w:id="21581" w:author="Houyem Rais" w:date="2024-02-22T14:46:00Z">
              <w:r w:rsidRPr="00343F01" w:rsidDel="00201166">
                <w:rPr>
                  <w:rFonts w:asciiTheme="minorHAnsi" w:hAnsiTheme="minorHAnsi" w:cstheme="minorHAnsi"/>
                  <w:sz w:val="20"/>
                  <w:szCs w:val="20"/>
                  <w:lang w:val="fr-FR"/>
                </w:rPr>
                <w:delText>1,61</w:delText>
              </w:r>
            </w:del>
          </w:p>
        </w:tc>
        <w:tc>
          <w:tcPr>
            <w:tcW w:w="833" w:type="dxa"/>
          </w:tcPr>
          <w:p w14:paraId="4792E032" w14:textId="2E5D5D70" w:rsidR="00AE7956" w:rsidRPr="00343F01" w:rsidDel="00201166" w:rsidRDefault="00AE7956" w:rsidP="00D62BC5">
            <w:pPr>
              <w:spacing w:before="0" w:after="160"/>
              <w:jc w:val="left"/>
              <w:rPr>
                <w:del w:id="21582" w:author="Houyem Rais" w:date="2024-02-22T14:46:00Z"/>
                <w:rFonts w:asciiTheme="minorHAnsi" w:hAnsiTheme="minorHAnsi" w:cstheme="minorHAnsi"/>
                <w:sz w:val="20"/>
                <w:szCs w:val="20"/>
                <w:lang w:val="fr-FR"/>
              </w:rPr>
              <w:pPrChange w:id="21583" w:author="Houyem Rais" w:date="2024-02-22T14:49:00Z">
                <w:pPr>
                  <w:spacing w:before="40" w:after="40"/>
                  <w:jc w:val="center"/>
                </w:pPr>
              </w:pPrChange>
            </w:pPr>
            <w:del w:id="21584" w:author="Houyem Rais" w:date="2024-02-22T14:46:00Z">
              <w:r w:rsidRPr="00343F01" w:rsidDel="00201166">
                <w:rPr>
                  <w:rFonts w:asciiTheme="minorHAnsi" w:hAnsiTheme="minorHAnsi" w:cstheme="minorHAnsi"/>
                  <w:sz w:val="20"/>
                  <w:szCs w:val="20"/>
                  <w:lang w:val="fr-FR"/>
                </w:rPr>
                <w:delText>1,81</w:delText>
              </w:r>
            </w:del>
          </w:p>
        </w:tc>
        <w:tc>
          <w:tcPr>
            <w:tcW w:w="981" w:type="dxa"/>
          </w:tcPr>
          <w:p w14:paraId="68AFB262" w14:textId="132CE89D" w:rsidR="00AE7956" w:rsidRPr="00343F01" w:rsidDel="00201166" w:rsidRDefault="00AE7956" w:rsidP="00D62BC5">
            <w:pPr>
              <w:spacing w:before="0" w:after="160"/>
              <w:jc w:val="left"/>
              <w:rPr>
                <w:del w:id="21585" w:author="Houyem Rais" w:date="2024-02-22T14:46:00Z"/>
                <w:rFonts w:asciiTheme="minorHAnsi" w:hAnsiTheme="minorHAnsi" w:cstheme="minorHAnsi"/>
                <w:sz w:val="20"/>
                <w:szCs w:val="20"/>
                <w:lang w:val="fr-FR"/>
              </w:rPr>
              <w:pPrChange w:id="21586" w:author="Houyem Rais" w:date="2024-02-22T14:49:00Z">
                <w:pPr>
                  <w:spacing w:before="40" w:after="40"/>
                  <w:jc w:val="center"/>
                </w:pPr>
              </w:pPrChange>
            </w:pPr>
            <w:del w:id="21587" w:author="Houyem Rais" w:date="2024-02-22T14:46:00Z">
              <w:r w:rsidRPr="00343F01" w:rsidDel="00201166">
                <w:rPr>
                  <w:rFonts w:asciiTheme="minorHAnsi" w:hAnsiTheme="minorHAnsi" w:cstheme="minorHAnsi"/>
                  <w:sz w:val="20"/>
                  <w:szCs w:val="20"/>
                  <w:lang w:val="fr-FR"/>
                </w:rPr>
                <w:delText>1,46</w:delText>
              </w:r>
            </w:del>
          </w:p>
        </w:tc>
        <w:tc>
          <w:tcPr>
            <w:tcW w:w="919" w:type="dxa"/>
          </w:tcPr>
          <w:p w14:paraId="375B39BC" w14:textId="27CB521B" w:rsidR="00AE7956" w:rsidRPr="00343F01" w:rsidDel="00201166" w:rsidRDefault="00AE7956" w:rsidP="00D62BC5">
            <w:pPr>
              <w:spacing w:before="0" w:after="160"/>
              <w:jc w:val="left"/>
              <w:rPr>
                <w:del w:id="21588" w:author="Houyem Rais" w:date="2024-02-22T14:46:00Z"/>
                <w:rFonts w:asciiTheme="minorHAnsi" w:hAnsiTheme="minorHAnsi" w:cstheme="minorHAnsi"/>
                <w:sz w:val="20"/>
                <w:szCs w:val="20"/>
                <w:lang w:val="fr-FR"/>
              </w:rPr>
              <w:pPrChange w:id="21589" w:author="Houyem Rais" w:date="2024-02-22T14:49:00Z">
                <w:pPr>
                  <w:spacing w:before="40" w:after="40"/>
                  <w:jc w:val="center"/>
                </w:pPr>
              </w:pPrChange>
            </w:pPr>
            <w:del w:id="21590" w:author="Houyem Rais" w:date="2024-02-22T14:46:00Z">
              <w:r w:rsidRPr="00343F01" w:rsidDel="00201166">
                <w:rPr>
                  <w:rFonts w:asciiTheme="minorHAnsi" w:hAnsiTheme="minorHAnsi" w:cstheme="minorHAnsi"/>
                  <w:sz w:val="20"/>
                  <w:szCs w:val="20"/>
                  <w:lang w:val="fr-FR"/>
                </w:rPr>
                <w:delText>1,71</w:delText>
              </w:r>
            </w:del>
          </w:p>
        </w:tc>
        <w:tc>
          <w:tcPr>
            <w:tcW w:w="879" w:type="dxa"/>
          </w:tcPr>
          <w:p w14:paraId="41C2BCDC" w14:textId="772CEABD" w:rsidR="00AE7956" w:rsidRPr="00343F01" w:rsidDel="00201166" w:rsidRDefault="00AE7956" w:rsidP="00D62BC5">
            <w:pPr>
              <w:spacing w:before="0" w:after="160"/>
              <w:jc w:val="left"/>
              <w:rPr>
                <w:del w:id="21591" w:author="Houyem Rais" w:date="2024-02-22T14:46:00Z"/>
                <w:rFonts w:asciiTheme="minorHAnsi" w:hAnsiTheme="minorHAnsi" w:cstheme="minorHAnsi"/>
                <w:sz w:val="20"/>
                <w:szCs w:val="20"/>
                <w:lang w:val="fr-FR"/>
              </w:rPr>
              <w:pPrChange w:id="21592" w:author="Houyem Rais" w:date="2024-02-22T14:49:00Z">
                <w:pPr>
                  <w:spacing w:before="40" w:after="40"/>
                  <w:jc w:val="center"/>
                </w:pPr>
              </w:pPrChange>
            </w:pPr>
            <w:del w:id="21593" w:author="Houyem Rais" w:date="2024-02-22T14:46:00Z">
              <w:r w:rsidRPr="00343F01" w:rsidDel="00201166">
                <w:rPr>
                  <w:rFonts w:asciiTheme="minorHAnsi" w:hAnsiTheme="minorHAnsi" w:cstheme="minorHAnsi"/>
                  <w:sz w:val="20"/>
                  <w:szCs w:val="20"/>
                  <w:lang w:val="fr-FR"/>
                </w:rPr>
                <w:delText>1,64</w:delText>
              </w:r>
            </w:del>
          </w:p>
        </w:tc>
      </w:tr>
      <w:tr w:rsidR="00AE7956" w:rsidRPr="00343F01" w:rsidDel="00201166" w14:paraId="2424462E" w14:textId="1E6E1614" w:rsidTr="00B90FB1">
        <w:trPr>
          <w:del w:id="21594" w:author="Houyem Rais" w:date="2024-02-22T14:46:00Z"/>
        </w:trPr>
        <w:tc>
          <w:tcPr>
            <w:tcW w:w="3896" w:type="dxa"/>
            <w:vAlign w:val="center"/>
          </w:tcPr>
          <w:p w14:paraId="7252D5D6" w14:textId="43EB32A2" w:rsidR="00AE7956" w:rsidRPr="00343F01" w:rsidDel="00201166" w:rsidRDefault="00AE7956" w:rsidP="00D62BC5">
            <w:pPr>
              <w:spacing w:before="0" w:after="160"/>
              <w:jc w:val="left"/>
              <w:rPr>
                <w:del w:id="21595" w:author="Houyem Rais" w:date="2024-02-22T14:46:00Z"/>
                <w:rFonts w:cstheme="minorHAnsi"/>
                <w:b/>
                <w:bCs/>
                <w:sz w:val="20"/>
                <w:szCs w:val="20"/>
                <w:lang w:val="fr-FR"/>
              </w:rPr>
              <w:pPrChange w:id="21596" w:author="Houyem Rais" w:date="2024-02-22T14:49:00Z">
                <w:pPr>
                  <w:spacing w:before="40" w:after="40"/>
                </w:pPr>
              </w:pPrChange>
            </w:pPr>
            <w:del w:id="21597" w:author="Houyem Rais" w:date="2024-02-22T14:46:00Z">
              <w:r w:rsidRPr="00343F01" w:rsidDel="00201166">
                <w:rPr>
                  <w:rFonts w:cstheme="minorHAnsi"/>
                  <w:b/>
                  <w:bCs/>
                  <w:sz w:val="20"/>
                  <w:szCs w:val="20"/>
                  <w:lang w:val="fr-FR"/>
                </w:rPr>
                <w:delText xml:space="preserve">Niveau de subvention requis </w:delText>
              </w:r>
              <w:r w:rsidR="00DC3E18" w:rsidRPr="00343F01" w:rsidDel="00201166">
                <w:rPr>
                  <w:rFonts w:cstheme="minorHAnsi"/>
                  <w:b/>
                  <w:bCs/>
                  <w:sz w:val="20"/>
                  <w:szCs w:val="20"/>
                  <w:lang w:val="fr-FR"/>
                </w:rPr>
                <w:delText xml:space="preserve">pour l’équilibre financier </w:delText>
              </w:r>
              <w:r w:rsidRPr="00343F01" w:rsidDel="00201166">
                <w:rPr>
                  <w:rFonts w:cstheme="minorHAnsi"/>
                  <w:b/>
                  <w:bCs/>
                  <w:sz w:val="20"/>
                  <w:szCs w:val="20"/>
                  <w:lang w:val="fr-FR"/>
                </w:rPr>
                <w:delText>(MUSD)</w:delText>
              </w:r>
            </w:del>
          </w:p>
        </w:tc>
        <w:tc>
          <w:tcPr>
            <w:tcW w:w="833" w:type="dxa"/>
          </w:tcPr>
          <w:p w14:paraId="6EE26FF2" w14:textId="3FD2DBA7" w:rsidR="00AE7956" w:rsidRPr="000409F8" w:rsidDel="00201166" w:rsidRDefault="00AE7956" w:rsidP="00D62BC5">
            <w:pPr>
              <w:spacing w:before="0" w:after="160"/>
              <w:jc w:val="left"/>
              <w:rPr>
                <w:del w:id="21598" w:author="Houyem Rais" w:date="2024-02-22T14:46:00Z"/>
                <w:rFonts w:cstheme="minorHAnsi"/>
                <w:sz w:val="20"/>
                <w:szCs w:val="20"/>
                <w:lang w:val="fr-FR"/>
              </w:rPr>
              <w:pPrChange w:id="21599" w:author="Houyem Rais" w:date="2024-02-22T14:49:00Z">
                <w:pPr>
                  <w:spacing w:before="0" w:after="0"/>
                  <w:jc w:val="center"/>
                </w:pPr>
              </w:pPrChange>
            </w:pPr>
            <w:del w:id="21600" w:author="Houyem Rais" w:date="2024-02-22T14:46:00Z">
              <w:r w:rsidRPr="00343F01" w:rsidDel="00201166">
                <w:rPr>
                  <w:rFonts w:asciiTheme="minorHAnsi" w:hAnsiTheme="minorHAnsi" w:cstheme="minorHAnsi"/>
                  <w:sz w:val="20"/>
                  <w:szCs w:val="20"/>
                  <w:lang w:val="fr-FR"/>
                </w:rPr>
                <w:delText>278</w:delText>
              </w:r>
            </w:del>
          </w:p>
        </w:tc>
        <w:tc>
          <w:tcPr>
            <w:tcW w:w="834" w:type="dxa"/>
          </w:tcPr>
          <w:p w14:paraId="7FED84D5" w14:textId="4695E66C" w:rsidR="00AE7956" w:rsidRPr="000409F8" w:rsidDel="00201166" w:rsidRDefault="00AE7956" w:rsidP="00D62BC5">
            <w:pPr>
              <w:spacing w:before="0" w:after="160"/>
              <w:jc w:val="left"/>
              <w:rPr>
                <w:del w:id="21601" w:author="Houyem Rais" w:date="2024-02-22T14:46:00Z"/>
                <w:rFonts w:cstheme="minorHAnsi"/>
                <w:sz w:val="20"/>
                <w:szCs w:val="20"/>
                <w:lang w:val="fr-FR"/>
              </w:rPr>
              <w:pPrChange w:id="21602" w:author="Houyem Rais" w:date="2024-02-22T14:49:00Z">
                <w:pPr>
                  <w:spacing w:before="0" w:after="0"/>
                  <w:jc w:val="center"/>
                </w:pPr>
              </w:pPrChange>
            </w:pPr>
            <w:del w:id="21603" w:author="Houyem Rais" w:date="2024-02-22T14:46:00Z">
              <w:r w:rsidRPr="00343F01" w:rsidDel="00201166">
                <w:rPr>
                  <w:rFonts w:asciiTheme="minorHAnsi" w:hAnsiTheme="minorHAnsi" w:cstheme="minorHAnsi"/>
                  <w:sz w:val="20"/>
                  <w:szCs w:val="20"/>
                  <w:lang w:val="fr-FR"/>
                </w:rPr>
                <w:delText>425</w:delText>
              </w:r>
            </w:del>
          </w:p>
        </w:tc>
        <w:tc>
          <w:tcPr>
            <w:tcW w:w="833" w:type="dxa"/>
          </w:tcPr>
          <w:p w14:paraId="560DCB33" w14:textId="7371B115" w:rsidR="00AE7956" w:rsidRPr="00343F01" w:rsidDel="00201166" w:rsidRDefault="00AE7956" w:rsidP="00D62BC5">
            <w:pPr>
              <w:spacing w:before="0" w:after="160"/>
              <w:jc w:val="left"/>
              <w:rPr>
                <w:del w:id="21604" w:author="Houyem Rais" w:date="2024-02-22T14:46:00Z"/>
                <w:rFonts w:asciiTheme="minorHAnsi" w:hAnsiTheme="minorHAnsi" w:cstheme="minorHAnsi"/>
                <w:sz w:val="20"/>
                <w:szCs w:val="20"/>
                <w:lang w:val="fr-FR"/>
              </w:rPr>
              <w:pPrChange w:id="21605" w:author="Houyem Rais" w:date="2024-02-22T14:49:00Z">
                <w:pPr>
                  <w:spacing w:before="0" w:after="0"/>
                  <w:jc w:val="center"/>
                </w:pPr>
              </w:pPrChange>
            </w:pPr>
            <w:del w:id="21606" w:author="Houyem Rais" w:date="2024-02-22T14:46:00Z">
              <w:r w:rsidRPr="00343F01" w:rsidDel="00201166">
                <w:rPr>
                  <w:rFonts w:asciiTheme="minorHAnsi" w:hAnsiTheme="minorHAnsi" w:cstheme="minorHAnsi"/>
                  <w:sz w:val="20"/>
                  <w:szCs w:val="20"/>
                  <w:lang w:val="fr-FR"/>
                </w:rPr>
                <w:delText>70</w:delText>
              </w:r>
            </w:del>
          </w:p>
        </w:tc>
        <w:tc>
          <w:tcPr>
            <w:tcW w:w="981" w:type="dxa"/>
          </w:tcPr>
          <w:p w14:paraId="6A394C0D" w14:textId="75E404DE" w:rsidR="00AE7956" w:rsidRPr="000409F8" w:rsidDel="00201166" w:rsidRDefault="00AE7956" w:rsidP="00D62BC5">
            <w:pPr>
              <w:spacing w:before="0" w:after="160"/>
              <w:jc w:val="left"/>
              <w:rPr>
                <w:del w:id="21607" w:author="Houyem Rais" w:date="2024-02-22T14:46:00Z"/>
                <w:rFonts w:cstheme="minorHAnsi"/>
                <w:sz w:val="20"/>
                <w:szCs w:val="20"/>
                <w:lang w:val="fr-FR"/>
              </w:rPr>
              <w:pPrChange w:id="21608" w:author="Houyem Rais" w:date="2024-02-22T14:49:00Z">
                <w:pPr>
                  <w:spacing w:before="0" w:after="0"/>
                  <w:jc w:val="center"/>
                </w:pPr>
              </w:pPrChange>
            </w:pPr>
            <w:del w:id="21609" w:author="Houyem Rais" w:date="2024-02-22T14:46:00Z">
              <w:r w:rsidRPr="00343F01" w:rsidDel="00201166">
                <w:rPr>
                  <w:rFonts w:asciiTheme="minorHAnsi" w:hAnsiTheme="minorHAnsi" w:cstheme="minorHAnsi"/>
                  <w:sz w:val="20"/>
                  <w:szCs w:val="20"/>
                  <w:lang w:val="fr-FR"/>
                </w:rPr>
                <w:delText>1 137</w:delText>
              </w:r>
            </w:del>
          </w:p>
        </w:tc>
        <w:tc>
          <w:tcPr>
            <w:tcW w:w="919" w:type="dxa"/>
          </w:tcPr>
          <w:p w14:paraId="33277779" w14:textId="3B5D1CF6" w:rsidR="00AE7956" w:rsidRPr="000409F8" w:rsidDel="00201166" w:rsidRDefault="00AE7956" w:rsidP="00D62BC5">
            <w:pPr>
              <w:spacing w:before="0" w:after="160"/>
              <w:jc w:val="left"/>
              <w:rPr>
                <w:del w:id="21610" w:author="Houyem Rais" w:date="2024-02-22T14:46:00Z"/>
                <w:rFonts w:cstheme="minorHAnsi"/>
                <w:sz w:val="20"/>
                <w:szCs w:val="20"/>
                <w:lang w:val="fr-FR"/>
              </w:rPr>
              <w:pPrChange w:id="21611" w:author="Houyem Rais" w:date="2024-02-22T14:49:00Z">
                <w:pPr>
                  <w:spacing w:before="0" w:after="0"/>
                  <w:jc w:val="center"/>
                </w:pPr>
              </w:pPrChange>
            </w:pPr>
            <w:del w:id="21612" w:author="Houyem Rais" w:date="2024-02-22T14:46:00Z">
              <w:r w:rsidRPr="00343F01" w:rsidDel="00201166">
                <w:rPr>
                  <w:rFonts w:asciiTheme="minorHAnsi" w:hAnsiTheme="minorHAnsi" w:cstheme="minorHAnsi"/>
                  <w:sz w:val="20"/>
                  <w:szCs w:val="20"/>
                  <w:lang w:val="fr-FR"/>
                </w:rPr>
                <w:delText>310,6</w:delText>
              </w:r>
            </w:del>
          </w:p>
        </w:tc>
        <w:tc>
          <w:tcPr>
            <w:tcW w:w="879" w:type="dxa"/>
          </w:tcPr>
          <w:p w14:paraId="0C1F3441" w14:textId="1A1B252E" w:rsidR="00AE7956" w:rsidRPr="00343F01" w:rsidDel="00201166" w:rsidRDefault="00AE7956" w:rsidP="00D62BC5">
            <w:pPr>
              <w:spacing w:before="0" w:after="160"/>
              <w:jc w:val="left"/>
              <w:rPr>
                <w:del w:id="21613" w:author="Houyem Rais" w:date="2024-02-22T14:46:00Z"/>
                <w:rFonts w:asciiTheme="minorHAnsi" w:hAnsiTheme="minorHAnsi" w:cstheme="minorHAnsi"/>
                <w:sz w:val="20"/>
                <w:szCs w:val="20"/>
                <w:lang w:val="fr-FR"/>
              </w:rPr>
              <w:pPrChange w:id="21614" w:author="Houyem Rais" w:date="2024-02-22T14:49:00Z">
                <w:pPr>
                  <w:spacing w:before="0" w:after="0"/>
                  <w:jc w:val="center"/>
                </w:pPr>
              </w:pPrChange>
            </w:pPr>
            <w:del w:id="21615" w:author="Houyem Rais" w:date="2024-02-22T14:46:00Z">
              <w:r w:rsidRPr="00343F01" w:rsidDel="00201166">
                <w:rPr>
                  <w:rFonts w:asciiTheme="minorHAnsi" w:hAnsiTheme="minorHAnsi" w:cstheme="minorHAnsi"/>
                  <w:sz w:val="20"/>
                  <w:szCs w:val="20"/>
                  <w:lang w:val="fr-FR"/>
                </w:rPr>
                <w:delText>586,4</w:delText>
              </w:r>
            </w:del>
          </w:p>
        </w:tc>
      </w:tr>
      <w:tr w:rsidR="0029676D" w:rsidRPr="00343F01" w:rsidDel="00201166" w14:paraId="7E1E93BC" w14:textId="322D758D" w:rsidTr="00B90FB1">
        <w:trPr>
          <w:del w:id="21616" w:author="Houyem Rais" w:date="2024-02-22T14:46:00Z"/>
        </w:trPr>
        <w:tc>
          <w:tcPr>
            <w:tcW w:w="3896" w:type="dxa"/>
            <w:vAlign w:val="center"/>
          </w:tcPr>
          <w:p w14:paraId="3F5463BA" w14:textId="6FECE0BC" w:rsidR="0029676D" w:rsidRPr="00343F01" w:rsidDel="00201166" w:rsidRDefault="0029676D" w:rsidP="00D62BC5">
            <w:pPr>
              <w:spacing w:before="0" w:after="160"/>
              <w:jc w:val="left"/>
              <w:rPr>
                <w:del w:id="21617" w:author="Houyem Rais" w:date="2024-02-22T14:46:00Z"/>
                <w:rFonts w:cstheme="minorHAnsi"/>
                <w:b/>
                <w:bCs/>
                <w:sz w:val="20"/>
                <w:szCs w:val="20"/>
                <w:lang w:val="fr-FR"/>
              </w:rPr>
              <w:pPrChange w:id="21618" w:author="Houyem Rais" w:date="2024-02-22T14:49:00Z">
                <w:pPr>
                  <w:spacing w:before="40" w:after="40"/>
                </w:pPr>
              </w:pPrChange>
            </w:pPr>
            <w:del w:id="21619" w:author="Houyem Rais" w:date="2024-02-22T14:46:00Z">
              <w:r w:rsidRPr="00343F01" w:rsidDel="00201166">
                <w:rPr>
                  <w:rFonts w:cstheme="minorHAnsi"/>
                  <w:b/>
                  <w:bCs/>
                  <w:sz w:val="20"/>
                  <w:szCs w:val="20"/>
                  <w:lang w:val="fr-FR"/>
                </w:rPr>
                <w:delText xml:space="preserve">% des subventions </w:delText>
              </w:r>
              <w:r w:rsidR="002508E0" w:rsidRPr="00343F01" w:rsidDel="00201166">
                <w:rPr>
                  <w:rFonts w:cstheme="minorHAnsi"/>
                  <w:b/>
                  <w:bCs/>
                  <w:sz w:val="20"/>
                  <w:szCs w:val="20"/>
                  <w:lang w:val="fr-FR"/>
                </w:rPr>
                <w:delText xml:space="preserve">du coût </w:delText>
              </w:r>
              <w:r w:rsidR="002D6596" w:rsidRPr="00343F01" w:rsidDel="00201166">
                <w:rPr>
                  <w:rFonts w:cstheme="minorHAnsi"/>
                  <w:b/>
                  <w:bCs/>
                  <w:sz w:val="20"/>
                  <w:szCs w:val="20"/>
                  <w:lang w:val="fr-FR"/>
                </w:rPr>
                <w:delText>d’investissement</w:delText>
              </w:r>
            </w:del>
          </w:p>
        </w:tc>
        <w:tc>
          <w:tcPr>
            <w:tcW w:w="833" w:type="dxa"/>
          </w:tcPr>
          <w:p w14:paraId="2382B103" w14:textId="78BC5373" w:rsidR="0029676D" w:rsidRPr="00343F01" w:rsidDel="00201166" w:rsidRDefault="002D6596" w:rsidP="00D62BC5">
            <w:pPr>
              <w:spacing w:before="0" w:after="160"/>
              <w:jc w:val="left"/>
              <w:rPr>
                <w:del w:id="21620" w:author="Houyem Rais" w:date="2024-02-22T14:46:00Z"/>
                <w:rFonts w:cstheme="minorHAnsi"/>
                <w:sz w:val="20"/>
                <w:szCs w:val="20"/>
                <w:lang w:val="fr-FR"/>
              </w:rPr>
              <w:pPrChange w:id="21621" w:author="Houyem Rais" w:date="2024-02-22T14:49:00Z">
                <w:pPr>
                  <w:spacing w:before="0" w:after="0"/>
                  <w:jc w:val="center"/>
                </w:pPr>
              </w:pPrChange>
            </w:pPr>
            <w:del w:id="21622" w:author="Houyem Rais" w:date="2024-02-22T14:46:00Z">
              <w:r w:rsidRPr="00343F01" w:rsidDel="00201166">
                <w:rPr>
                  <w:rFonts w:asciiTheme="minorHAnsi" w:hAnsiTheme="minorHAnsi" w:cstheme="minorHAnsi"/>
                  <w:sz w:val="20"/>
                  <w:szCs w:val="20"/>
                  <w:lang w:val="fr-FR"/>
                </w:rPr>
                <w:delText>22,2%</w:delText>
              </w:r>
            </w:del>
          </w:p>
        </w:tc>
        <w:tc>
          <w:tcPr>
            <w:tcW w:w="834" w:type="dxa"/>
          </w:tcPr>
          <w:p w14:paraId="67CD7CC8" w14:textId="335091BA" w:rsidR="0029676D" w:rsidRPr="00343F01" w:rsidDel="00201166" w:rsidRDefault="002D6596" w:rsidP="00D62BC5">
            <w:pPr>
              <w:spacing w:before="0" w:after="160"/>
              <w:jc w:val="left"/>
              <w:rPr>
                <w:del w:id="21623" w:author="Houyem Rais" w:date="2024-02-22T14:46:00Z"/>
                <w:rFonts w:cstheme="minorHAnsi"/>
                <w:sz w:val="20"/>
                <w:szCs w:val="20"/>
                <w:lang w:val="fr-FR"/>
              </w:rPr>
              <w:pPrChange w:id="21624" w:author="Houyem Rais" w:date="2024-02-22T14:49:00Z">
                <w:pPr>
                  <w:spacing w:before="0" w:after="0"/>
                  <w:jc w:val="center"/>
                </w:pPr>
              </w:pPrChange>
            </w:pPr>
            <w:del w:id="21625" w:author="Houyem Rais" w:date="2024-02-22T14:46:00Z">
              <w:r w:rsidRPr="00343F01" w:rsidDel="00201166">
                <w:rPr>
                  <w:rFonts w:asciiTheme="minorHAnsi" w:hAnsiTheme="minorHAnsi" w:cstheme="minorHAnsi"/>
                  <w:sz w:val="20"/>
                  <w:szCs w:val="20"/>
                  <w:lang w:val="fr-FR"/>
                </w:rPr>
                <w:delText>24,2%</w:delText>
              </w:r>
            </w:del>
          </w:p>
        </w:tc>
        <w:tc>
          <w:tcPr>
            <w:tcW w:w="833" w:type="dxa"/>
          </w:tcPr>
          <w:p w14:paraId="5138E371" w14:textId="75AA3E79" w:rsidR="0029676D" w:rsidRPr="00343F01" w:rsidDel="00201166" w:rsidRDefault="002D6596" w:rsidP="00D62BC5">
            <w:pPr>
              <w:spacing w:before="0" w:after="160"/>
              <w:jc w:val="left"/>
              <w:rPr>
                <w:del w:id="21626" w:author="Houyem Rais" w:date="2024-02-22T14:46:00Z"/>
                <w:rFonts w:cstheme="minorHAnsi"/>
                <w:sz w:val="20"/>
                <w:szCs w:val="20"/>
                <w:lang w:val="fr-FR"/>
              </w:rPr>
              <w:pPrChange w:id="21627" w:author="Houyem Rais" w:date="2024-02-22T14:49:00Z">
                <w:pPr>
                  <w:spacing w:before="0" w:after="0"/>
                  <w:jc w:val="center"/>
                </w:pPr>
              </w:pPrChange>
            </w:pPr>
            <w:del w:id="21628" w:author="Houyem Rais" w:date="2024-02-22T14:46:00Z">
              <w:r w:rsidRPr="00343F01" w:rsidDel="00201166">
                <w:rPr>
                  <w:rFonts w:asciiTheme="minorHAnsi" w:hAnsiTheme="minorHAnsi" w:cstheme="minorHAnsi"/>
                  <w:sz w:val="20"/>
                  <w:szCs w:val="20"/>
                  <w:lang w:val="fr-FR"/>
                </w:rPr>
                <w:delText>5,6%</w:delText>
              </w:r>
            </w:del>
          </w:p>
        </w:tc>
        <w:tc>
          <w:tcPr>
            <w:tcW w:w="981" w:type="dxa"/>
          </w:tcPr>
          <w:p w14:paraId="0E7A3747" w14:textId="67974D62" w:rsidR="0029676D" w:rsidRPr="00343F01" w:rsidDel="00201166" w:rsidRDefault="002D6596" w:rsidP="00D62BC5">
            <w:pPr>
              <w:spacing w:before="0" w:after="160"/>
              <w:jc w:val="left"/>
              <w:rPr>
                <w:del w:id="21629" w:author="Houyem Rais" w:date="2024-02-22T14:46:00Z"/>
                <w:rFonts w:cstheme="minorHAnsi"/>
                <w:sz w:val="20"/>
                <w:szCs w:val="20"/>
                <w:lang w:val="fr-FR"/>
              </w:rPr>
              <w:pPrChange w:id="21630" w:author="Houyem Rais" w:date="2024-02-22T14:49:00Z">
                <w:pPr>
                  <w:spacing w:before="0" w:after="0"/>
                  <w:jc w:val="center"/>
                </w:pPr>
              </w:pPrChange>
            </w:pPr>
            <w:del w:id="21631" w:author="Houyem Rais" w:date="2024-02-22T14:46:00Z">
              <w:r w:rsidRPr="00343F01" w:rsidDel="00201166">
                <w:rPr>
                  <w:rFonts w:asciiTheme="minorHAnsi" w:hAnsiTheme="minorHAnsi" w:cstheme="minorHAnsi"/>
                  <w:sz w:val="20"/>
                  <w:szCs w:val="20"/>
                  <w:lang w:val="fr-FR"/>
                </w:rPr>
                <w:delText>93,5%</w:delText>
              </w:r>
            </w:del>
          </w:p>
        </w:tc>
        <w:tc>
          <w:tcPr>
            <w:tcW w:w="919" w:type="dxa"/>
          </w:tcPr>
          <w:p w14:paraId="01A74E60" w14:textId="097D3F2E" w:rsidR="0029676D" w:rsidRPr="00343F01" w:rsidDel="00201166" w:rsidRDefault="002D6596" w:rsidP="00D62BC5">
            <w:pPr>
              <w:spacing w:before="0" w:after="160"/>
              <w:jc w:val="left"/>
              <w:rPr>
                <w:del w:id="21632" w:author="Houyem Rais" w:date="2024-02-22T14:46:00Z"/>
                <w:rFonts w:cstheme="minorHAnsi"/>
                <w:sz w:val="20"/>
                <w:szCs w:val="20"/>
                <w:lang w:val="fr-FR"/>
              </w:rPr>
              <w:pPrChange w:id="21633" w:author="Houyem Rais" w:date="2024-02-22T14:49:00Z">
                <w:pPr>
                  <w:spacing w:before="0" w:after="0"/>
                  <w:jc w:val="center"/>
                </w:pPr>
              </w:pPrChange>
            </w:pPr>
            <w:del w:id="21634" w:author="Houyem Rais" w:date="2024-02-22T14:46:00Z">
              <w:r w:rsidRPr="00343F01" w:rsidDel="00201166">
                <w:rPr>
                  <w:rFonts w:asciiTheme="minorHAnsi" w:hAnsiTheme="minorHAnsi" w:cstheme="minorHAnsi"/>
                  <w:sz w:val="20"/>
                  <w:szCs w:val="20"/>
                  <w:lang w:val="fr-FR"/>
                </w:rPr>
                <w:delText>20%</w:delText>
              </w:r>
            </w:del>
          </w:p>
        </w:tc>
        <w:tc>
          <w:tcPr>
            <w:tcW w:w="879" w:type="dxa"/>
          </w:tcPr>
          <w:p w14:paraId="0A767977" w14:textId="4639CAFF" w:rsidR="0029676D" w:rsidRPr="00343F01" w:rsidDel="00201166" w:rsidRDefault="002D6596" w:rsidP="00D62BC5">
            <w:pPr>
              <w:spacing w:before="0" w:after="160"/>
              <w:jc w:val="left"/>
              <w:rPr>
                <w:del w:id="21635" w:author="Houyem Rais" w:date="2024-02-22T14:46:00Z"/>
                <w:rFonts w:cstheme="minorHAnsi"/>
                <w:sz w:val="20"/>
                <w:szCs w:val="20"/>
                <w:lang w:val="fr-FR"/>
              </w:rPr>
              <w:pPrChange w:id="21636" w:author="Houyem Rais" w:date="2024-02-22T14:49:00Z">
                <w:pPr>
                  <w:spacing w:before="0" w:after="0"/>
                  <w:jc w:val="center"/>
                </w:pPr>
              </w:pPrChange>
            </w:pPr>
            <w:del w:id="21637" w:author="Houyem Rais" w:date="2024-02-22T14:46:00Z">
              <w:r w:rsidRPr="00343F01" w:rsidDel="00201166">
                <w:rPr>
                  <w:rFonts w:asciiTheme="minorHAnsi" w:hAnsiTheme="minorHAnsi" w:cstheme="minorHAnsi"/>
                  <w:sz w:val="20"/>
                  <w:szCs w:val="20"/>
                  <w:lang w:val="fr-FR"/>
                </w:rPr>
                <w:delText>43,4%</w:delText>
              </w:r>
            </w:del>
          </w:p>
        </w:tc>
      </w:tr>
      <w:tr w:rsidR="00AE7956" w:rsidRPr="00343F01" w:rsidDel="00201166" w14:paraId="2CBE7803" w14:textId="732D6FAB" w:rsidTr="00B90FB1">
        <w:trPr>
          <w:del w:id="21638" w:author="Houyem Rais" w:date="2024-02-22T14:46:00Z"/>
        </w:trPr>
        <w:tc>
          <w:tcPr>
            <w:tcW w:w="3896" w:type="dxa"/>
            <w:vAlign w:val="center"/>
          </w:tcPr>
          <w:p w14:paraId="1EA51EC4" w14:textId="6C46A04B" w:rsidR="00AE7956" w:rsidRPr="00343F01" w:rsidDel="00201166" w:rsidRDefault="00AE7956" w:rsidP="00D62BC5">
            <w:pPr>
              <w:spacing w:before="0" w:after="160"/>
              <w:jc w:val="left"/>
              <w:rPr>
                <w:del w:id="21639" w:author="Houyem Rais" w:date="2024-02-22T14:46:00Z"/>
                <w:rFonts w:asciiTheme="minorHAnsi" w:hAnsiTheme="minorHAnsi" w:cstheme="minorHAnsi"/>
                <w:b/>
                <w:bCs/>
                <w:sz w:val="20"/>
                <w:szCs w:val="20"/>
                <w:lang w:val="fr-FR"/>
              </w:rPr>
              <w:pPrChange w:id="21640" w:author="Houyem Rais" w:date="2024-02-22T14:49:00Z">
                <w:pPr>
                  <w:spacing w:before="40" w:after="40"/>
                </w:pPr>
              </w:pPrChange>
            </w:pPr>
            <w:del w:id="21641" w:author="Houyem Rais" w:date="2024-02-22T14:46:00Z">
              <w:r w:rsidRPr="00343F01" w:rsidDel="00201166">
                <w:rPr>
                  <w:rFonts w:asciiTheme="minorHAnsi" w:hAnsiTheme="minorHAnsi" w:cstheme="minorHAnsi"/>
                  <w:b/>
                  <w:bCs/>
                  <w:sz w:val="20"/>
                  <w:szCs w:val="20"/>
                  <w:lang w:val="fr-FR"/>
                </w:rPr>
                <w:delText>VAN pour le secteur public - Avec risques</w:delText>
              </w:r>
              <w:r w:rsidR="0029676D" w:rsidRPr="00343F01" w:rsidDel="00201166">
                <w:rPr>
                  <w:rFonts w:asciiTheme="minorHAnsi" w:hAnsiTheme="minorHAnsi" w:cstheme="minorHAnsi"/>
                  <w:b/>
                  <w:bCs/>
                  <w:sz w:val="20"/>
                  <w:szCs w:val="20"/>
                  <w:lang w:val="fr-FR"/>
                </w:rPr>
                <w:delText xml:space="preserve"> (MUSD)</w:delText>
              </w:r>
            </w:del>
          </w:p>
        </w:tc>
        <w:tc>
          <w:tcPr>
            <w:tcW w:w="833" w:type="dxa"/>
            <w:vAlign w:val="bottom"/>
          </w:tcPr>
          <w:p w14:paraId="3F9A06B1" w14:textId="12CD3F1E" w:rsidR="00AE7956" w:rsidRPr="00343F01" w:rsidDel="00201166" w:rsidRDefault="00AE7956" w:rsidP="00D62BC5">
            <w:pPr>
              <w:spacing w:before="0" w:after="160"/>
              <w:jc w:val="left"/>
              <w:rPr>
                <w:del w:id="21642" w:author="Houyem Rais" w:date="2024-02-22T14:46:00Z"/>
                <w:rFonts w:asciiTheme="minorHAnsi" w:hAnsiTheme="minorHAnsi" w:cstheme="minorHAnsi"/>
                <w:sz w:val="20"/>
                <w:szCs w:val="20"/>
                <w:lang w:val="fr-FR"/>
              </w:rPr>
              <w:pPrChange w:id="21643" w:author="Houyem Rais" w:date="2024-02-22T14:49:00Z">
                <w:pPr>
                  <w:spacing w:before="40" w:after="40"/>
                  <w:jc w:val="center"/>
                </w:pPr>
              </w:pPrChange>
            </w:pPr>
            <w:del w:id="21644" w:author="Houyem Rais" w:date="2024-02-22T14:46:00Z">
              <w:r w:rsidRPr="00343F01" w:rsidDel="00201166">
                <w:rPr>
                  <w:rFonts w:asciiTheme="minorHAnsi" w:hAnsiTheme="minorHAnsi" w:cstheme="minorHAnsi"/>
                  <w:sz w:val="20"/>
                  <w:szCs w:val="20"/>
                  <w:lang w:val="fr-FR"/>
                </w:rPr>
                <w:delText>312,4</w:delText>
              </w:r>
            </w:del>
          </w:p>
        </w:tc>
        <w:tc>
          <w:tcPr>
            <w:tcW w:w="834" w:type="dxa"/>
            <w:vAlign w:val="bottom"/>
          </w:tcPr>
          <w:p w14:paraId="12FF84B4" w14:textId="4A83C922" w:rsidR="00AE7956" w:rsidRPr="00343F01" w:rsidDel="00201166" w:rsidRDefault="00AE7956" w:rsidP="00D62BC5">
            <w:pPr>
              <w:spacing w:before="0" w:after="160"/>
              <w:jc w:val="left"/>
              <w:rPr>
                <w:del w:id="21645" w:author="Houyem Rais" w:date="2024-02-22T14:46:00Z"/>
                <w:rFonts w:asciiTheme="minorHAnsi" w:hAnsiTheme="minorHAnsi" w:cstheme="minorHAnsi"/>
                <w:sz w:val="20"/>
                <w:szCs w:val="20"/>
                <w:lang w:val="fr-FR"/>
              </w:rPr>
              <w:pPrChange w:id="21646" w:author="Houyem Rais" w:date="2024-02-22T14:49:00Z">
                <w:pPr>
                  <w:spacing w:before="40" w:after="40"/>
                  <w:jc w:val="center"/>
                </w:pPr>
              </w:pPrChange>
            </w:pPr>
            <w:del w:id="21647" w:author="Houyem Rais" w:date="2024-02-22T14:46:00Z">
              <w:r w:rsidRPr="00343F01" w:rsidDel="00201166">
                <w:rPr>
                  <w:rFonts w:asciiTheme="minorHAnsi" w:hAnsiTheme="minorHAnsi" w:cstheme="minorHAnsi"/>
                  <w:sz w:val="20"/>
                  <w:szCs w:val="20"/>
                  <w:lang w:val="fr-FR"/>
                </w:rPr>
                <w:delText>145,5</w:delText>
              </w:r>
            </w:del>
          </w:p>
        </w:tc>
        <w:tc>
          <w:tcPr>
            <w:tcW w:w="833" w:type="dxa"/>
            <w:vAlign w:val="bottom"/>
          </w:tcPr>
          <w:p w14:paraId="6F929D0B" w14:textId="5C85B9F0" w:rsidR="00AE7956" w:rsidRPr="00343F01" w:rsidDel="00201166" w:rsidRDefault="00AE7956" w:rsidP="00D62BC5">
            <w:pPr>
              <w:spacing w:before="0" w:after="160"/>
              <w:jc w:val="left"/>
              <w:rPr>
                <w:del w:id="21648" w:author="Houyem Rais" w:date="2024-02-22T14:46:00Z"/>
                <w:rFonts w:asciiTheme="minorHAnsi" w:hAnsiTheme="minorHAnsi" w:cstheme="minorHAnsi"/>
                <w:sz w:val="20"/>
                <w:szCs w:val="20"/>
                <w:lang w:val="fr-FR"/>
              </w:rPr>
              <w:pPrChange w:id="21649" w:author="Houyem Rais" w:date="2024-02-22T14:49:00Z">
                <w:pPr>
                  <w:spacing w:before="40" w:after="40"/>
                  <w:jc w:val="center"/>
                </w:pPr>
              </w:pPrChange>
            </w:pPr>
            <w:del w:id="21650" w:author="Houyem Rais" w:date="2024-02-22T14:46:00Z">
              <w:r w:rsidRPr="00343F01" w:rsidDel="00201166">
                <w:rPr>
                  <w:rFonts w:asciiTheme="minorHAnsi" w:hAnsiTheme="minorHAnsi" w:cstheme="minorHAnsi"/>
                  <w:sz w:val="20"/>
                  <w:szCs w:val="20"/>
                  <w:lang w:val="fr-FR"/>
                </w:rPr>
                <w:delText>338,6</w:delText>
              </w:r>
            </w:del>
          </w:p>
        </w:tc>
        <w:tc>
          <w:tcPr>
            <w:tcW w:w="981" w:type="dxa"/>
            <w:vAlign w:val="bottom"/>
          </w:tcPr>
          <w:p w14:paraId="669F9CEA" w14:textId="251A55E6" w:rsidR="00AE7956" w:rsidRPr="00343F01" w:rsidDel="00201166" w:rsidRDefault="00AE7956" w:rsidP="00D62BC5">
            <w:pPr>
              <w:spacing w:before="0" w:after="160"/>
              <w:jc w:val="left"/>
              <w:rPr>
                <w:del w:id="21651" w:author="Houyem Rais" w:date="2024-02-22T14:46:00Z"/>
                <w:rFonts w:asciiTheme="minorHAnsi" w:hAnsiTheme="minorHAnsi" w:cstheme="minorHAnsi"/>
                <w:sz w:val="20"/>
                <w:szCs w:val="20"/>
                <w:lang w:val="fr-FR"/>
              </w:rPr>
              <w:pPrChange w:id="21652" w:author="Houyem Rais" w:date="2024-02-22T14:49:00Z">
                <w:pPr>
                  <w:spacing w:before="40" w:after="40"/>
                  <w:jc w:val="center"/>
                </w:pPr>
              </w:pPrChange>
            </w:pPr>
            <w:del w:id="21653" w:author="Houyem Rais" w:date="2024-02-22T14:46:00Z">
              <w:r w:rsidRPr="00343F01" w:rsidDel="00201166">
                <w:rPr>
                  <w:rFonts w:asciiTheme="minorHAnsi" w:hAnsiTheme="minorHAnsi" w:cstheme="minorHAnsi"/>
                  <w:sz w:val="20"/>
                  <w:szCs w:val="20"/>
                  <w:lang w:val="fr-FR"/>
                </w:rPr>
                <w:delText>-800,0</w:delText>
              </w:r>
            </w:del>
          </w:p>
        </w:tc>
        <w:tc>
          <w:tcPr>
            <w:tcW w:w="919" w:type="dxa"/>
            <w:vAlign w:val="bottom"/>
          </w:tcPr>
          <w:p w14:paraId="1453A8D5" w14:textId="7E0266E5" w:rsidR="00AE7956" w:rsidRPr="00343F01" w:rsidDel="00201166" w:rsidRDefault="00AE7956" w:rsidP="00D62BC5">
            <w:pPr>
              <w:spacing w:before="0" w:after="160"/>
              <w:jc w:val="left"/>
              <w:rPr>
                <w:del w:id="21654" w:author="Houyem Rais" w:date="2024-02-22T14:46:00Z"/>
                <w:rFonts w:asciiTheme="minorHAnsi" w:hAnsiTheme="minorHAnsi" w:cstheme="minorHAnsi"/>
                <w:sz w:val="20"/>
                <w:szCs w:val="20"/>
                <w:lang w:val="fr-FR"/>
              </w:rPr>
              <w:pPrChange w:id="21655" w:author="Houyem Rais" w:date="2024-02-22T14:49:00Z">
                <w:pPr>
                  <w:spacing w:before="40" w:after="40"/>
                  <w:jc w:val="center"/>
                </w:pPr>
              </w:pPrChange>
            </w:pPr>
            <w:del w:id="21656" w:author="Houyem Rais" w:date="2024-02-22T14:46:00Z">
              <w:r w:rsidRPr="00343F01" w:rsidDel="00201166">
                <w:rPr>
                  <w:rFonts w:asciiTheme="minorHAnsi" w:hAnsiTheme="minorHAnsi" w:cstheme="minorHAnsi"/>
                  <w:sz w:val="20"/>
                  <w:szCs w:val="20"/>
                  <w:lang w:val="fr-FR"/>
                </w:rPr>
                <w:delText>245,6</w:delText>
              </w:r>
            </w:del>
          </w:p>
        </w:tc>
        <w:tc>
          <w:tcPr>
            <w:tcW w:w="879" w:type="dxa"/>
            <w:vAlign w:val="bottom"/>
          </w:tcPr>
          <w:p w14:paraId="6880B577" w14:textId="50F57244" w:rsidR="00AE7956" w:rsidRPr="00343F01" w:rsidDel="00201166" w:rsidRDefault="00AE7956" w:rsidP="00D62BC5">
            <w:pPr>
              <w:spacing w:before="0" w:after="160"/>
              <w:jc w:val="left"/>
              <w:rPr>
                <w:del w:id="21657" w:author="Houyem Rais" w:date="2024-02-22T14:46:00Z"/>
                <w:rFonts w:asciiTheme="minorHAnsi" w:hAnsiTheme="minorHAnsi" w:cstheme="minorHAnsi"/>
                <w:sz w:val="20"/>
                <w:szCs w:val="20"/>
                <w:lang w:val="fr-FR"/>
              </w:rPr>
              <w:pPrChange w:id="21658" w:author="Houyem Rais" w:date="2024-02-22T14:49:00Z">
                <w:pPr>
                  <w:spacing w:before="40" w:after="40"/>
                  <w:jc w:val="center"/>
                </w:pPr>
              </w:pPrChange>
            </w:pPr>
            <w:del w:id="21659" w:author="Houyem Rais" w:date="2024-02-22T14:46:00Z">
              <w:r w:rsidRPr="00343F01" w:rsidDel="00201166">
                <w:rPr>
                  <w:rFonts w:asciiTheme="minorHAnsi" w:hAnsiTheme="minorHAnsi" w:cstheme="minorHAnsi"/>
                  <w:sz w:val="20"/>
                  <w:szCs w:val="20"/>
                  <w:lang w:val="fr-FR"/>
                </w:rPr>
                <w:delText>-120,2</w:delText>
              </w:r>
            </w:del>
          </w:p>
        </w:tc>
      </w:tr>
      <w:tr w:rsidR="00AE7956" w:rsidRPr="00343F01" w:rsidDel="00201166" w14:paraId="7B179650" w14:textId="28F22A64" w:rsidTr="00B90FB1">
        <w:trPr>
          <w:del w:id="21660" w:author="Houyem Rais" w:date="2024-02-22T14:46:00Z"/>
        </w:trPr>
        <w:tc>
          <w:tcPr>
            <w:tcW w:w="3896" w:type="dxa"/>
            <w:vAlign w:val="center"/>
          </w:tcPr>
          <w:p w14:paraId="220EE681" w14:textId="55509D01" w:rsidR="00AE7956" w:rsidRPr="00343F01" w:rsidDel="00201166" w:rsidRDefault="00EA4733" w:rsidP="00D62BC5">
            <w:pPr>
              <w:spacing w:before="0" w:after="160"/>
              <w:jc w:val="left"/>
              <w:rPr>
                <w:del w:id="21661" w:author="Houyem Rais" w:date="2024-02-22T14:46:00Z"/>
                <w:rFonts w:asciiTheme="minorHAnsi" w:hAnsiTheme="minorHAnsi" w:cstheme="minorHAnsi"/>
                <w:b/>
                <w:bCs/>
                <w:sz w:val="20"/>
                <w:szCs w:val="20"/>
                <w:lang w:val="fr-FR"/>
              </w:rPr>
              <w:pPrChange w:id="21662" w:author="Houyem Rais" w:date="2024-02-22T14:49:00Z">
                <w:pPr>
                  <w:spacing w:before="40" w:after="40"/>
                </w:pPr>
              </w:pPrChange>
            </w:pPr>
            <w:ins w:id="21663" w:author="Mohamed Amine Sdiri" w:date="2023-11-29T15:32:00Z">
              <w:del w:id="21664" w:author="Houyem Rais" w:date="2024-02-22T14:46:00Z">
                <w:r w:rsidRPr="00EA4733" w:rsidDel="00201166">
                  <w:rPr>
                    <w:rFonts w:asciiTheme="minorHAnsi" w:hAnsiTheme="minorHAnsi" w:cstheme="minorHAnsi"/>
                    <w:b/>
                    <w:bCs/>
                    <w:sz w:val="20"/>
                    <w:szCs w:val="20"/>
                    <w:lang w:val="fr-FR"/>
                  </w:rPr>
                  <w:delText>Value for Money (MUSD)</w:delText>
                </w:r>
              </w:del>
            </w:ins>
            <w:del w:id="21665" w:author="Houyem Rais" w:date="2024-02-22T14:46:00Z">
              <w:r w:rsidR="00AE7956" w:rsidRPr="00343F01" w:rsidDel="00201166">
                <w:rPr>
                  <w:rFonts w:asciiTheme="minorHAnsi" w:hAnsiTheme="minorHAnsi" w:cstheme="minorHAnsi"/>
                  <w:b/>
                  <w:bCs/>
                  <w:sz w:val="20"/>
                  <w:szCs w:val="20"/>
                  <w:lang w:val="fr-FR"/>
                </w:rPr>
                <w:delText>Value for Money</w:delText>
              </w:r>
            </w:del>
          </w:p>
        </w:tc>
        <w:tc>
          <w:tcPr>
            <w:tcW w:w="833" w:type="dxa"/>
            <w:vAlign w:val="bottom"/>
          </w:tcPr>
          <w:p w14:paraId="30ADAD6B" w14:textId="02D640FA" w:rsidR="00AE7956" w:rsidRPr="00343F01" w:rsidDel="00201166" w:rsidRDefault="00AE7956" w:rsidP="00D62BC5">
            <w:pPr>
              <w:spacing w:before="0" w:after="160"/>
              <w:jc w:val="left"/>
              <w:rPr>
                <w:del w:id="21666" w:author="Houyem Rais" w:date="2024-02-22T14:46:00Z"/>
                <w:rFonts w:asciiTheme="minorHAnsi" w:hAnsiTheme="minorHAnsi" w:cstheme="minorHAnsi"/>
                <w:sz w:val="20"/>
                <w:szCs w:val="20"/>
                <w:lang w:val="fr-FR"/>
              </w:rPr>
              <w:pPrChange w:id="21667" w:author="Houyem Rais" w:date="2024-02-22T14:49:00Z">
                <w:pPr>
                  <w:spacing w:before="40" w:after="40"/>
                  <w:jc w:val="center"/>
                </w:pPr>
              </w:pPrChange>
            </w:pPr>
            <w:del w:id="21668" w:author="Houyem Rais" w:date="2024-02-22T14:46:00Z">
              <w:r w:rsidRPr="00343F01" w:rsidDel="00201166">
                <w:rPr>
                  <w:rFonts w:asciiTheme="minorHAnsi" w:hAnsiTheme="minorHAnsi" w:cstheme="minorHAnsi"/>
                  <w:sz w:val="20"/>
                  <w:szCs w:val="20"/>
                  <w:lang w:val="fr-FR"/>
                </w:rPr>
                <w:delText>544,1</w:delText>
              </w:r>
            </w:del>
          </w:p>
        </w:tc>
        <w:tc>
          <w:tcPr>
            <w:tcW w:w="834" w:type="dxa"/>
            <w:vAlign w:val="bottom"/>
          </w:tcPr>
          <w:p w14:paraId="11E2B173" w14:textId="158CFCB8" w:rsidR="00AE7956" w:rsidRPr="00343F01" w:rsidDel="00201166" w:rsidRDefault="00AE7956" w:rsidP="00D62BC5">
            <w:pPr>
              <w:spacing w:before="0" w:after="160"/>
              <w:jc w:val="left"/>
              <w:rPr>
                <w:del w:id="21669" w:author="Houyem Rais" w:date="2024-02-22T14:46:00Z"/>
                <w:rFonts w:asciiTheme="minorHAnsi" w:hAnsiTheme="minorHAnsi" w:cstheme="minorHAnsi"/>
                <w:sz w:val="20"/>
                <w:szCs w:val="20"/>
                <w:lang w:val="fr-FR"/>
              </w:rPr>
              <w:pPrChange w:id="21670" w:author="Houyem Rais" w:date="2024-02-22T14:49:00Z">
                <w:pPr>
                  <w:spacing w:before="40" w:after="40"/>
                  <w:jc w:val="center"/>
                </w:pPr>
              </w:pPrChange>
            </w:pPr>
            <w:del w:id="21671" w:author="Houyem Rais" w:date="2024-02-22T14:46:00Z">
              <w:r w:rsidRPr="00343F01" w:rsidDel="00201166">
                <w:rPr>
                  <w:rFonts w:asciiTheme="minorHAnsi" w:hAnsiTheme="minorHAnsi" w:cstheme="minorHAnsi"/>
                  <w:sz w:val="20"/>
                  <w:szCs w:val="20"/>
                  <w:lang w:val="fr-FR"/>
                </w:rPr>
                <w:delText>724,6</w:delText>
              </w:r>
            </w:del>
          </w:p>
        </w:tc>
        <w:tc>
          <w:tcPr>
            <w:tcW w:w="833" w:type="dxa"/>
            <w:vAlign w:val="bottom"/>
          </w:tcPr>
          <w:p w14:paraId="40BE3882" w14:textId="7971DEBC" w:rsidR="00AE7956" w:rsidRPr="00343F01" w:rsidDel="00201166" w:rsidRDefault="00AE7956" w:rsidP="00D62BC5">
            <w:pPr>
              <w:spacing w:before="0" w:after="160"/>
              <w:jc w:val="left"/>
              <w:rPr>
                <w:del w:id="21672" w:author="Houyem Rais" w:date="2024-02-22T14:46:00Z"/>
                <w:rFonts w:asciiTheme="minorHAnsi" w:hAnsiTheme="minorHAnsi" w:cstheme="minorHAnsi"/>
                <w:sz w:val="20"/>
                <w:szCs w:val="20"/>
                <w:lang w:val="fr-FR"/>
              </w:rPr>
              <w:pPrChange w:id="21673" w:author="Houyem Rais" w:date="2024-02-22T14:49:00Z">
                <w:pPr>
                  <w:spacing w:before="40" w:after="40"/>
                  <w:jc w:val="center"/>
                </w:pPr>
              </w:pPrChange>
            </w:pPr>
            <w:del w:id="21674" w:author="Houyem Rais" w:date="2024-02-22T14:46:00Z">
              <w:r w:rsidRPr="00343F01" w:rsidDel="00201166">
                <w:rPr>
                  <w:rFonts w:asciiTheme="minorHAnsi" w:hAnsiTheme="minorHAnsi" w:cstheme="minorHAnsi"/>
                  <w:sz w:val="20"/>
                  <w:szCs w:val="20"/>
                  <w:lang w:val="fr-FR"/>
                </w:rPr>
                <w:delText>572,9</w:delText>
              </w:r>
            </w:del>
          </w:p>
        </w:tc>
        <w:tc>
          <w:tcPr>
            <w:tcW w:w="981" w:type="dxa"/>
            <w:vAlign w:val="bottom"/>
          </w:tcPr>
          <w:p w14:paraId="5C8AA1C0" w14:textId="1F7AB1D3" w:rsidR="00AE7956" w:rsidRPr="00343F01" w:rsidDel="00201166" w:rsidRDefault="00AE7956" w:rsidP="00D62BC5">
            <w:pPr>
              <w:spacing w:before="0" w:after="160"/>
              <w:jc w:val="left"/>
              <w:rPr>
                <w:del w:id="21675" w:author="Houyem Rais" w:date="2024-02-22T14:46:00Z"/>
                <w:rFonts w:asciiTheme="minorHAnsi" w:hAnsiTheme="minorHAnsi" w:cstheme="minorHAnsi"/>
                <w:sz w:val="20"/>
                <w:szCs w:val="20"/>
                <w:lang w:val="fr-FR"/>
              </w:rPr>
              <w:pPrChange w:id="21676" w:author="Houyem Rais" w:date="2024-02-22T14:49:00Z">
                <w:pPr>
                  <w:spacing w:before="40" w:after="40"/>
                  <w:jc w:val="center"/>
                </w:pPr>
              </w:pPrChange>
            </w:pPr>
            <w:del w:id="21677" w:author="Houyem Rais" w:date="2024-02-22T14:46:00Z">
              <w:r w:rsidRPr="00343F01" w:rsidDel="00201166">
                <w:rPr>
                  <w:rFonts w:asciiTheme="minorHAnsi" w:hAnsiTheme="minorHAnsi" w:cstheme="minorHAnsi"/>
                  <w:sz w:val="20"/>
                  <w:szCs w:val="20"/>
                  <w:lang w:val="fr-FR"/>
                </w:rPr>
                <w:delText>133,3</w:delText>
              </w:r>
            </w:del>
          </w:p>
        </w:tc>
        <w:tc>
          <w:tcPr>
            <w:tcW w:w="919" w:type="dxa"/>
            <w:vAlign w:val="bottom"/>
          </w:tcPr>
          <w:p w14:paraId="4D6C2A60" w14:textId="6995E3F1" w:rsidR="00AE7956" w:rsidRPr="00343F01" w:rsidDel="00201166" w:rsidRDefault="00AE7956" w:rsidP="00D62BC5">
            <w:pPr>
              <w:spacing w:before="0" w:after="160"/>
              <w:jc w:val="left"/>
              <w:rPr>
                <w:del w:id="21678" w:author="Houyem Rais" w:date="2024-02-22T14:46:00Z"/>
                <w:rFonts w:asciiTheme="minorHAnsi" w:hAnsiTheme="minorHAnsi" w:cstheme="minorHAnsi"/>
                <w:sz w:val="20"/>
                <w:szCs w:val="20"/>
                <w:lang w:val="fr-FR"/>
              </w:rPr>
              <w:pPrChange w:id="21679" w:author="Houyem Rais" w:date="2024-02-22T14:49:00Z">
                <w:pPr>
                  <w:spacing w:before="40" w:after="40"/>
                  <w:jc w:val="center"/>
                </w:pPr>
              </w:pPrChange>
            </w:pPr>
            <w:del w:id="21680" w:author="Houyem Rais" w:date="2024-02-22T14:46:00Z">
              <w:r w:rsidRPr="00343F01" w:rsidDel="00201166">
                <w:rPr>
                  <w:rFonts w:asciiTheme="minorHAnsi" w:hAnsiTheme="minorHAnsi" w:cstheme="minorHAnsi"/>
                  <w:sz w:val="20"/>
                  <w:szCs w:val="20"/>
                  <w:lang w:val="fr-FR"/>
                </w:rPr>
                <w:delText>120,5</w:delText>
              </w:r>
            </w:del>
          </w:p>
        </w:tc>
        <w:tc>
          <w:tcPr>
            <w:tcW w:w="879" w:type="dxa"/>
            <w:vAlign w:val="bottom"/>
          </w:tcPr>
          <w:p w14:paraId="49A286BB" w14:textId="310BB381" w:rsidR="00AE7956" w:rsidRPr="00343F01" w:rsidDel="00201166" w:rsidRDefault="00AE7956" w:rsidP="00D62BC5">
            <w:pPr>
              <w:spacing w:before="0" w:after="160"/>
              <w:jc w:val="left"/>
              <w:rPr>
                <w:del w:id="21681" w:author="Houyem Rais" w:date="2024-02-22T14:46:00Z"/>
                <w:rFonts w:asciiTheme="minorHAnsi" w:hAnsiTheme="minorHAnsi" w:cstheme="minorHAnsi"/>
                <w:sz w:val="20"/>
                <w:szCs w:val="20"/>
                <w:lang w:val="fr-FR"/>
              </w:rPr>
              <w:pPrChange w:id="21682" w:author="Houyem Rais" w:date="2024-02-22T14:49:00Z">
                <w:pPr>
                  <w:spacing w:before="40" w:after="40"/>
                  <w:jc w:val="center"/>
                </w:pPr>
              </w:pPrChange>
            </w:pPr>
            <w:del w:id="21683" w:author="Houyem Rais" w:date="2024-02-22T14:46:00Z">
              <w:r w:rsidRPr="00343F01" w:rsidDel="00201166">
                <w:rPr>
                  <w:rFonts w:asciiTheme="minorHAnsi" w:hAnsiTheme="minorHAnsi" w:cstheme="minorHAnsi"/>
                  <w:sz w:val="20"/>
                  <w:szCs w:val="20"/>
                  <w:lang w:val="fr-FR"/>
                </w:rPr>
                <w:delText>108,4</w:delText>
              </w:r>
            </w:del>
          </w:p>
        </w:tc>
      </w:tr>
      <w:tr w:rsidR="00AE7956" w:rsidRPr="00343F01" w:rsidDel="00201166" w14:paraId="54B132C5" w14:textId="6248E680" w:rsidTr="00B90FB1">
        <w:trPr>
          <w:del w:id="21684" w:author="Houyem Rais" w:date="2024-02-22T14:46:00Z"/>
        </w:trPr>
        <w:tc>
          <w:tcPr>
            <w:tcW w:w="3896" w:type="dxa"/>
            <w:vAlign w:val="center"/>
          </w:tcPr>
          <w:p w14:paraId="52EE67DC" w14:textId="1E3599A6" w:rsidR="00AE7956" w:rsidRPr="00343F01" w:rsidDel="00201166" w:rsidRDefault="00AE7956" w:rsidP="00D62BC5">
            <w:pPr>
              <w:spacing w:before="0" w:after="160"/>
              <w:jc w:val="left"/>
              <w:rPr>
                <w:del w:id="21685" w:author="Houyem Rais" w:date="2024-02-22T14:46:00Z"/>
                <w:rFonts w:asciiTheme="minorHAnsi" w:hAnsiTheme="minorHAnsi" w:cstheme="minorHAnsi"/>
                <w:b/>
                <w:bCs/>
                <w:i/>
                <w:iCs/>
                <w:sz w:val="20"/>
                <w:szCs w:val="20"/>
                <w:lang w:val="fr-FR"/>
              </w:rPr>
              <w:pPrChange w:id="21686" w:author="Houyem Rais" w:date="2024-02-22T14:49:00Z">
                <w:pPr>
                  <w:spacing w:before="40" w:after="40"/>
                </w:pPr>
              </w:pPrChange>
            </w:pPr>
            <w:del w:id="21687" w:author="Houyem Rais" w:date="2024-02-22T14:46:00Z">
              <w:r w:rsidRPr="00343F01" w:rsidDel="00201166">
                <w:rPr>
                  <w:rFonts w:asciiTheme="minorHAnsi" w:hAnsiTheme="minorHAnsi" w:cstheme="minorHAnsi"/>
                  <w:b/>
                  <w:bCs/>
                  <w:sz w:val="20"/>
                  <w:szCs w:val="20"/>
                  <w:lang w:val="fr-FR"/>
                </w:rPr>
                <w:delText>Value for Money (%)</w:delText>
              </w:r>
            </w:del>
          </w:p>
        </w:tc>
        <w:tc>
          <w:tcPr>
            <w:tcW w:w="833" w:type="dxa"/>
            <w:vAlign w:val="center"/>
          </w:tcPr>
          <w:p w14:paraId="1F1332DF" w14:textId="019B398F" w:rsidR="00AE7956" w:rsidRPr="00343F01" w:rsidDel="00201166" w:rsidRDefault="00AE7956" w:rsidP="00D62BC5">
            <w:pPr>
              <w:spacing w:before="0" w:after="160"/>
              <w:jc w:val="left"/>
              <w:rPr>
                <w:del w:id="21688" w:author="Houyem Rais" w:date="2024-02-22T14:46:00Z"/>
                <w:rFonts w:asciiTheme="minorHAnsi" w:hAnsiTheme="minorHAnsi" w:cstheme="minorHAnsi"/>
                <w:i/>
                <w:iCs/>
                <w:sz w:val="20"/>
                <w:szCs w:val="20"/>
                <w:lang w:val="fr-FR"/>
              </w:rPr>
              <w:pPrChange w:id="21689" w:author="Houyem Rais" w:date="2024-02-22T14:49:00Z">
                <w:pPr>
                  <w:spacing w:before="40" w:after="40"/>
                  <w:jc w:val="center"/>
                </w:pPr>
              </w:pPrChange>
            </w:pPr>
            <w:del w:id="21690" w:author="Houyem Rais" w:date="2024-02-22T14:46:00Z">
              <w:r w:rsidRPr="00343F01" w:rsidDel="00201166">
                <w:rPr>
                  <w:rFonts w:asciiTheme="minorHAnsi" w:hAnsiTheme="minorHAnsi" w:cstheme="minorHAnsi"/>
                  <w:sz w:val="20"/>
                  <w:szCs w:val="20"/>
                  <w:lang w:val="fr-FR"/>
                </w:rPr>
                <w:delText>234,8%</w:delText>
              </w:r>
            </w:del>
          </w:p>
        </w:tc>
        <w:tc>
          <w:tcPr>
            <w:tcW w:w="834" w:type="dxa"/>
            <w:vAlign w:val="center"/>
          </w:tcPr>
          <w:p w14:paraId="3E936795" w14:textId="6963D085" w:rsidR="00AE7956" w:rsidRPr="00343F01" w:rsidDel="00201166" w:rsidRDefault="00AE7956" w:rsidP="00D62BC5">
            <w:pPr>
              <w:spacing w:before="0" w:after="160"/>
              <w:jc w:val="left"/>
              <w:rPr>
                <w:del w:id="21691" w:author="Houyem Rais" w:date="2024-02-22T14:46:00Z"/>
                <w:rFonts w:asciiTheme="minorHAnsi" w:hAnsiTheme="minorHAnsi" w:cstheme="minorHAnsi"/>
                <w:i/>
                <w:iCs/>
                <w:sz w:val="20"/>
                <w:szCs w:val="20"/>
                <w:lang w:val="fr-FR"/>
              </w:rPr>
              <w:pPrChange w:id="21692" w:author="Houyem Rais" w:date="2024-02-22T14:49:00Z">
                <w:pPr>
                  <w:spacing w:before="40" w:after="40"/>
                  <w:jc w:val="center"/>
                </w:pPr>
              </w:pPrChange>
            </w:pPr>
            <w:del w:id="21693" w:author="Houyem Rais" w:date="2024-02-22T14:46:00Z">
              <w:r w:rsidRPr="00343F01" w:rsidDel="00201166">
                <w:rPr>
                  <w:rFonts w:asciiTheme="minorHAnsi" w:hAnsiTheme="minorHAnsi" w:cstheme="minorHAnsi"/>
                  <w:sz w:val="20"/>
                  <w:szCs w:val="20"/>
                  <w:lang w:val="fr-FR"/>
                </w:rPr>
                <w:delText>125,1%</w:delText>
              </w:r>
            </w:del>
          </w:p>
        </w:tc>
        <w:tc>
          <w:tcPr>
            <w:tcW w:w="833" w:type="dxa"/>
            <w:vAlign w:val="center"/>
          </w:tcPr>
          <w:p w14:paraId="37F99F6A" w14:textId="773D1E4C" w:rsidR="00AE7956" w:rsidRPr="00343F01" w:rsidDel="00201166" w:rsidRDefault="00AE7956" w:rsidP="00D62BC5">
            <w:pPr>
              <w:spacing w:before="0" w:after="160"/>
              <w:jc w:val="left"/>
              <w:rPr>
                <w:del w:id="21694" w:author="Houyem Rais" w:date="2024-02-22T14:46:00Z"/>
                <w:rFonts w:asciiTheme="minorHAnsi" w:hAnsiTheme="minorHAnsi" w:cstheme="minorHAnsi"/>
                <w:i/>
                <w:iCs/>
                <w:sz w:val="20"/>
                <w:szCs w:val="20"/>
                <w:lang w:val="fr-FR"/>
              </w:rPr>
              <w:pPrChange w:id="21695" w:author="Houyem Rais" w:date="2024-02-22T14:49:00Z">
                <w:pPr>
                  <w:spacing w:before="40" w:after="40"/>
                  <w:jc w:val="center"/>
                </w:pPr>
              </w:pPrChange>
            </w:pPr>
            <w:del w:id="21696" w:author="Houyem Rais" w:date="2024-02-22T14:46:00Z">
              <w:r w:rsidRPr="00343F01" w:rsidDel="00201166">
                <w:rPr>
                  <w:rFonts w:asciiTheme="minorHAnsi" w:hAnsiTheme="minorHAnsi" w:cstheme="minorHAnsi"/>
                  <w:sz w:val="20"/>
                  <w:szCs w:val="20"/>
                  <w:lang w:val="fr-FR"/>
                </w:rPr>
                <w:delText>244,5%</w:delText>
              </w:r>
            </w:del>
          </w:p>
        </w:tc>
        <w:tc>
          <w:tcPr>
            <w:tcW w:w="981" w:type="dxa"/>
            <w:vAlign w:val="center"/>
          </w:tcPr>
          <w:p w14:paraId="7E6568A4" w14:textId="32EAB627" w:rsidR="00AE7956" w:rsidRPr="00343F01" w:rsidDel="00201166" w:rsidRDefault="00AE7956" w:rsidP="00D62BC5">
            <w:pPr>
              <w:spacing w:before="0" w:after="160"/>
              <w:jc w:val="left"/>
              <w:rPr>
                <w:del w:id="21697" w:author="Houyem Rais" w:date="2024-02-22T14:46:00Z"/>
                <w:rFonts w:asciiTheme="minorHAnsi" w:hAnsiTheme="minorHAnsi" w:cstheme="minorHAnsi"/>
                <w:i/>
                <w:iCs/>
                <w:sz w:val="20"/>
                <w:szCs w:val="20"/>
                <w:lang w:val="fr-FR"/>
              </w:rPr>
              <w:pPrChange w:id="21698" w:author="Houyem Rais" w:date="2024-02-22T14:49:00Z">
                <w:pPr>
                  <w:spacing w:before="40" w:after="40"/>
                  <w:jc w:val="center"/>
                </w:pPr>
              </w:pPrChange>
            </w:pPr>
            <w:del w:id="21699" w:author="Houyem Rais" w:date="2024-02-22T14:46:00Z">
              <w:r w:rsidRPr="00343F01" w:rsidDel="00201166">
                <w:rPr>
                  <w:rFonts w:asciiTheme="minorHAnsi" w:hAnsiTheme="minorHAnsi" w:cstheme="minorHAnsi"/>
                  <w:sz w:val="20"/>
                  <w:szCs w:val="20"/>
                  <w:lang w:val="fr-FR"/>
                </w:rPr>
                <w:delText>14,3%</w:delText>
              </w:r>
            </w:del>
          </w:p>
        </w:tc>
        <w:tc>
          <w:tcPr>
            <w:tcW w:w="919" w:type="dxa"/>
            <w:vAlign w:val="center"/>
          </w:tcPr>
          <w:p w14:paraId="136C5231" w14:textId="4457E97C" w:rsidR="00AE7956" w:rsidRPr="00343F01" w:rsidDel="00201166" w:rsidRDefault="00AE7956" w:rsidP="00D62BC5">
            <w:pPr>
              <w:spacing w:before="0" w:after="160"/>
              <w:jc w:val="left"/>
              <w:rPr>
                <w:del w:id="21700" w:author="Houyem Rais" w:date="2024-02-22T14:46:00Z"/>
                <w:rFonts w:asciiTheme="minorHAnsi" w:hAnsiTheme="minorHAnsi" w:cstheme="minorHAnsi"/>
                <w:i/>
                <w:iCs/>
                <w:sz w:val="20"/>
                <w:szCs w:val="20"/>
                <w:lang w:val="fr-FR"/>
              </w:rPr>
              <w:pPrChange w:id="21701" w:author="Houyem Rais" w:date="2024-02-22T14:49:00Z">
                <w:pPr>
                  <w:spacing w:before="40" w:after="40"/>
                  <w:jc w:val="center"/>
                </w:pPr>
              </w:pPrChange>
            </w:pPr>
            <w:del w:id="21702" w:author="Houyem Rais" w:date="2024-02-22T14:46:00Z">
              <w:r w:rsidRPr="00343F01" w:rsidDel="00201166">
                <w:rPr>
                  <w:rFonts w:asciiTheme="minorHAnsi" w:hAnsiTheme="minorHAnsi" w:cstheme="minorHAnsi"/>
                  <w:sz w:val="20"/>
                  <w:szCs w:val="20"/>
                  <w:lang w:val="fr-FR"/>
                </w:rPr>
                <w:delText>96,3%</w:delText>
              </w:r>
            </w:del>
          </w:p>
        </w:tc>
        <w:tc>
          <w:tcPr>
            <w:tcW w:w="879" w:type="dxa"/>
            <w:vAlign w:val="center"/>
          </w:tcPr>
          <w:p w14:paraId="3D99E9F5" w14:textId="066EC359" w:rsidR="00AE7956" w:rsidRPr="00343F01" w:rsidDel="00201166" w:rsidRDefault="00AE7956" w:rsidP="00D62BC5">
            <w:pPr>
              <w:spacing w:before="0" w:after="160"/>
              <w:jc w:val="left"/>
              <w:rPr>
                <w:del w:id="21703" w:author="Houyem Rais" w:date="2024-02-22T14:46:00Z"/>
                <w:rFonts w:asciiTheme="minorHAnsi" w:hAnsiTheme="minorHAnsi" w:cstheme="minorHAnsi"/>
                <w:i/>
                <w:iCs/>
                <w:sz w:val="20"/>
                <w:szCs w:val="20"/>
                <w:lang w:val="fr-FR"/>
              </w:rPr>
              <w:pPrChange w:id="21704" w:author="Houyem Rais" w:date="2024-02-22T14:49:00Z">
                <w:pPr>
                  <w:spacing w:before="40" w:after="40"/>
                  <w:jc w:val="center"/>
                </w:pPr>
              </w:pPrChange>
            </w:pPr>
            <w:del w:id="21705" w:author="Houyem Rais" w:date="2024-02-22T14:46:00Z">
              <w:r w:rsidRPr="00343F01" w:rsidDel="00201166">
                <w:rPr>
                  <w:rFonts w:asciiTheme="minorHAnsi" w:hAnsiTheme="minorHAnsi" w:cstheme="minorHAnsi"/>
                  <w:sz w:val="20"/>
                  <w:szCs w:val="20"/>
                  <w:lang w:val="fr-FR"/>
                </w:rPr>
                <w:delText>47,4%</w:delText>
              </w:r>
            </w:del>
          </w:p>
        </w:tc>
      </w:tr>
    </w:tbl>
    <w:p w14:paraId="32C58DAE" w14:textId="21BFAD0B" w:rsidR="0047505A" w:rsidRPr="00343F01" w:rsidDel="00201166" w:rsidRDefault="0047505A" w:rsidP="00D62BC5">
      <w:pPr>
        <w:spacing w:before="0" w:after="160"/>
        <w:jc w:val="left"/>
        <w:rPr>
          <w:del w:id="21706" w:author="Houyem Rais" w:date="2024-02-22T14:46:00Z"/>
        </w:rPr>
        <w:pPrChange w:id="21707" w:author="Houyem Rais" w:date="2024-02-22T14:49:00Z">
          <w:pPr/>
        </w:pPrChange>
      </w:pPr>
    </w:p>
    <w:p w14:paraId="1E6FA38F" w14:textId="2627D67F" w:rsidR="00391BAF" w:rsidRPr="00343F01" w:rsidDel="00201166" w:rsidRDefault="00391BAF" w:rsidP="00D62BC5">
      <w:pPr>
        <w:spacing w:before="0" w:after="160"/>
        <w:jc w:val="left"/>
        <w:rPr>
          <w:del w:id="21708" w:author="Houyem Rais" w:date="2024-02-22T14:46:00Z"/>
        </w:rPr>
        <w:pPrChange w:id="21709" w:author="Houyem Rais" w:date="2024-02-22T14:49:00Z">
          <w:pPr>
            <w:pStyle w:val="Heading2"/>
          </w:pPr>
        </w:pPrChange>
      </w:pPr>
      <w:bookmarkStart w:id="21710" w:name="_Toc152165424"/>
      <w:del w:id="21711" w:author="Houyem Rais" w:date="2024-02-22T14:46:00Z">
        <w:r w:rsidRPr="00343F01" w:rsidDel="00201166">
          <w:delText xml:space="preserve">Augmentation de la durée du projet de </w:delText>
        </w:r>
        <w:r w:rsidR="00C526F5" w:rsidRPr="00343F01" w:rsidDel="00201166">
          <w:delText>10</w:delText>
        </w:r>
        <w:r w:rsidRPr="00343F01" w:rsidDel="00201166">
          <w:delText xml:space="preserve"> ans</w:delText>
        </w:r>
        <w:bookmarkEnd w:id="21710"/>
      </w:del>
    </w:p>
    <w:p w14:paraId="733C79E7" w14:textId="387AD69D" w:rsidR="00C92D92" w:rsidRPr="00343F01" w:rsidDel="00201166" w:rsidRDefault="00C92D92" w:rsidP="00D62BC5">
      <w:pPr>
        <w:spacing w:before="0" w:after="160"/>
        <w:jc w:val="left"/>
        <w:rPr>
          <w:del w:id="21712" w:author="Houyem Rais" w:date="2024-02-22T14:46:00Z"/>
        </w:rPr>
        <w:pPrChange w:id="21713" w:author="Houyem Rais" w:date="2024-02-22T14:49:00Z">
          <w:pPr/>
        </w:pPrChange>
      </w:pPr>
      <w:del w:id="21714" w:author="Houyem Rais" w:date="2024-02-22T14:46:00Z">
        <w:r w:rsidRPr="00343F01" w:rsidDel="00201166">
          <w:delText>Le tableau suivant résume les principaux résultats de ce test de sensibilité.</w:delText>
        </w:r>
      </w:del>
    </w:p>
    <w:p w14:paraId="66B42ED2" w14:textId="518CA858" w:rsidR="00797A4A" w:rsidRPr="00343F01" w:rsidDel="00201166" w:rsidRDefault="00797A4A" w:rsidP="00D62BC5">
      <w:pPr>
        <w:spacing w:before="0" w:after="160"/>
        <w:jc w:val="left"/>
        <w:rPr>
          <w:del w:id="21715" w:author="Houyem Rais" w:date="2024-02-22T14:46:00Z"/>
        </w:rPr>
        <w:pPrChange w:id="21716" w:author="Houyem Rais" w:date="2024-02-22T14:49:00Z">
          <w:pPr>
            <w:pStyle w:val="Caption"/>
          </w:pPr>
        </w:pPrChange>
      </w:pPr>
      <w:bookmarkStart w:id="21717" w:name="_Toc152165518"/>
      <w:del w:id="21718"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21719" w:author="Mohamed Amine Sdiri" w:date="2023-11-29T15:48:00Z">
        <w:del w:id="21720" w:author="Houyem Rais" w:date="2024-02-22T14:46:00Z">
          <w:r w:rsidR="002B5C95" w:rsidDel="00201166">
            <w:rPr>
              <w:noProof/>
            </w:rPr>
            <w:delText>80</w:delText>
          </w:r>
        </w:del>
      </w:ins>
      <w:del w:id="21721" w:author="Houyem Rais" w:date="2024-02-22T14:46:00Z">
        <w:r w:rsidR="00194FD1" w:rsidDel="00201166">
          <w:rPr>
            <w:noProof/>
          </w:rPr>
          <w:delText>81</w:delText>
        </w:r>
        <w:r w:rsidR="00B0561B" w:rsidDel="00201166">
          <w:rPr>
            <w:noProof/>
          </w:rPr>
          <w:fldChar w:fldCharType="end"/>
        </w:r>
        <w:r w:rsidRPr="00343F01" w:rsidDel="00201166">
          <w:delText xml:space="preserve"> Résultats d</w:delText>
        </w:r>
        <w:r w:rsidR="001648B1" w:rsidRPr="00343F01" w:rsidDel="00201166">
          <w:delText>u t</w:delText>
        </w:r>
        <w:r w:rsidRPr="00343F01" w:rsidDel="00201166">
          <w:delText>est de sensibilité 1 :</w:delText>
        </w:r>
        <w:r w:rsidR="00C526F5" w:rsidRPr="00343F01" w:rsidDel="00201166">
          <w:delText xml:space="preserve"> Augmentation de la durée du projet de 10 ans</w:delText>
        </w:r>
        <w:bookmarkEnd w:id="21717"/>
      </w:del>
    </w:p>
    <w:tbl>
      <w:tblPr>
        <w:tblStyle w:val="TableGrid"/>
        <w:tblW w:w="9175" w:type="dxa"/>
        <w:tblLook w:val="04A0" w:firstRow="1" w:lastRow="0" w:firstColumn="1" w:lastColumn="0" w:noHBand="0" w:noVBand="1"/>
      </w:tblPr>
      <w:tblGrid>
        <w:gridCol w:w="3415"/>
        <w:gridCol w:w="963"/>
        <w:gridCol w:w="963"/>
        <w:gridCol w:w="963"/>
        <w:gridCol w:w="945"/>
        <w:gridCol w:w="963"/>
        <w:gridCol w:w="963"/>
      </w:tblGrid>
      <w:tr w:rsidR="00A245CD" w:rsidRPr="00343F01" w:rsidDel="00201166" w14:paraId="4DEF7B21" w14:textId="4D92EFD1" w:rsidTr="009330AC">
        <w:trPr>
          <w:tblHeader/>
          <w:del w:id="21722" w:author="Houyem Rais" w:date="2024-02-22T14:46:00Z"/>
        </w:trPr>
        <w:tc>
          <w:tcPr>
            <w:tcW w:w="3415" w:type="dxa"/>
            <w:shd w:val="clear" w:color="auto" w:fill="F2F2F2" w:themeFill="background1" w:themeFillShade="F2"/>
            <w:vAlign w:val="center"/>
          </w:tcPr>
          <w:p w14:paraId="3FDC10C0" w14:textId="1C230E4A" w:rsidR="00BE7801" w:rsidRPr="00343F01" w:rsidDel="00201166" w:rsidRDefault="00BE7801" w:rsidP="00D62BC5">
            <w:pPr>
              <w:spacing w:before="0" w:after="160"/>
              <w:jc w:val="left"/>
              <w:rPr>
                <w:del w:id="21723" w:author="Houyem Rais" w:date="2024-02-22T14:46:00Z"/>
                <w:rFonts w:asciiTheme="minorHAnsi" w:hAnsiTheme="minorHAnsi" w:cstheme="minorHAnsi"/>
                <w:sz w:val="20"/>
                <w:szCs w:val="20"/>
                <w:lang w:val="fr-FR"/>
              </w:rPr>
              <w:pPrChange w:id="21724" w:author="Houyem Rais" w:date="2024-02-22T14:49:00Z">
                <w:pPr>
                  <w:spacing w:before="40" w:after="40"/>
                </w:pPr>
              </w:pPrChange>
            </w:pPr>
          </w:p>
        </w:tc>
        <w:tc>
          <w:tcPr>
            <w:tcW w:w="963" w:type="dxa"/>
            <w:shd w:val="clear" w:color="auto" w:fill="F2F2F2" w:themeFill="background1" w:themeFillShade="F2"/>
            <w:vAlign w:val="center"/>
          </w:tcPr>
          <w:p w14:paraId="787B62EC" w14:textId="6706EA8A" w:rsidR="00BE7801" w:rsidRPr="00343F01" w:rsidDel="00201166" w:rsidRDefault="00BE7801" w:rsidP="00D62BC5">
            <w:pPr>
              <w:spacing w:before="0" w:after="160"/>
              <w:jc w:val="left"/>
              <w:rPr>
                <w:del w:id="21725" w:author="Houyem Rais" w:date="2024-02-22T14:46:00Z"/>
                <w:rFonts w:asciiTheme="minorHAnsi" w:hAnsiTheme="minorHAnsi" w:cstheme="minorHAnsi"/>
                <w:sz w:val="20"/>
                <w:szCs w:val="20"/>
                <w:lang w:val="fr-FR"/>
              </w:rPr>
              <w:pPrChange w:id="21726" w:author="Houyem Rais" w:date="2024-02-22T14:49:00Z">
                <w:pPr>
                  <w:spacing w:before="40" w:after="40"/>
                  <w:jc w:val="center"/>
                </w:pPr>
              </w:pPrChange>
            </w:pPr>
            <w:del w:id="21727" w:author="Houyem Rais" w:date="2024-02-22T14:46:00Z">
              <w:r w:rsidRPr="00343F01" w:rsidDel="00201166">
                <w:rPr>
                  <w:rFonts w:asciiTheme="minorHAnsi" w:hAnsiTheme="minorHAnsi" w:cstheme="minorHAnsi"/>
                  <w:b/>
                  <w:bCs/>
                  <w:sz w:val="20"/>
                  <w:szCs w:val="20"/>
                  <w:lang w:val="fr-FR"/>
                </w:rPr>
                <w:delText>Lot A</w:delText>
              </w:r>
            </w:del>
          </w:p>
        </w:tc>
        <w:tc>
          <w:tcPr>
            <w:tcW w:w="963" w:type="dxa"/>
            <w:shd w:val="clear" w:color="auto" w:fill="F2F2F2" w:themeFill="background1" w:themeFillShade="F2"/>
            <w:vAlign w:val="center"/>
          </w:tcPr>
          <w:p w14:paraId="308EFB62" w14:textId="06F8975B" w:rsidR="00BE7801" w:rsidRPr="00343F01" w:rsidDel="00201166" w:rsidRDefault="00BE7801" w:rsidP="00D62BC5">
            <w:pPr>
              <w:spacing w:before="0" w:after="160"/>
              <w:jc w:val="left"/>
              <w:rPr>
                <w:del w:id="21728" w:author="Houyem Rais" w:date="2024-02-22T14:46:00Z"/>
                <w:rFonts w:asciiTheme="minorHAnsi" w:hAnsiTheme="minorHAnsi" w:cstheme="minorHAnsi"/>
                <w:sz w:val="20"/>
                <w:szCs w:val="20"/>
                <w:lang w:val="fr-FR"/>
              </w:rPr>
              <w:pPrChange w:id="21729" w:author="Houyem Rais" w:date="2024-02-22T14:49:00Z">
                <w:pPr>
                  <w:spacing w:before="40" w:after="40"/>
                  <w:jc w:val="center"/>
                </w:pPr>
              </w:pPrChange>
            </w:pPr>
            <w:del w:id="21730" w:author="Houyem Rais" w:date="2024-02-22T14:46:00Z">
              <w:r w:rsidRPr="00343F01" w:rsidDel="00201166">
                <w:rPr>
                  <w:rFonts w:asciiTheme="minorHAnsi" w:hAnsiTheme="minorHAnsi" w:cstheme="minorHAnsi"/>
                  <w:b/>
                  <w:bCs/>
                  <w:sz w:val="20"/>
                  <w:szCs w:val="20"/>
                  <w:lang w:val="fr-FR"/>
                </w:rPr>
                <w:delText>Lot B</w:delText>
              </w:r>
            </w:del>
          </w:p>
        </w:tc>
        <w:tc>
          <w:tcPr>
            <w:tcW w:w="963" w:type="dxa"/>
            <w:shd w:val="clear" w:color="auto" w:fill="F2F2F2" w:themeFill="background1" w:themeFillShade="F2"/>
            <w:vAlign w:val="center"/>
          </w:tcPr>
          <w:p w14:paraId="784EBDFB" w14:textId="0573AE34" w:rsidR="00BE7801" w:rsidRPr="00343F01" w:rsidDel="00201166" w:rsidRDefault="00BE7801" w:rsidP="00D62BC5">
            <w:pPr>
              <w:spacing w:before="0" w:after="160"/>
              <w:jc w:val="left"/>
              <w:rPr>
                <w:del w:id="21731" w:author="Houyem Rais" w:date="2024-02-22T14:46:00Z"/>
                <w:rFonts w:asciiTheme="minorHAnsi" w:hAnsiTheme="minorHAnsi" w:cstheme="minorHAnsi"/>
                <w:sz w:val="20"/>
                <w:szCs w:val="20"/>
                <w:lang w:val="fr-FR"/>
              </w:rPr>
              <w:pPrChange w:id="21732" w:author="Houyem Rais" w:date="2024-02-22T14:49:00Z">
                <w:pPr>
                  <w:spacing w:before="40" w:after="40"/>
                  <w:jc w:val="center"/>
                </w:pPr>
              </w:pPrChange>
            </w:pPr>
            <w:del w:id="21733" w:author="Houyem Rais" w:date="2024-02-22T14:46:00Z">
              <w:r w:rsidRPr="00343F01" w:rsidDel="00201166">
                <w:rPr>
                  <w:rFonts w:asciiTheme="minorHAnsi" w:hAnsiTheme="minorHAnsi" w:cstheme="minorHAnsi"/>
                  <w:b/>
                  <w:bCs/>
                  <w:sz w:val="20"/>
                  <w:szCs w:val="20"/>
                  <w:lang w:val="fr-FR"/>
                </w:rPr>
                <w:delText>Lot C</w:delText>
              </w:r>
            </w:del>
          </w:p>
        </w:tc>
        <w:tc>
          <w:tcPr>
            <w:tcW w:w="945" w:type="dxa"/>
            <w:shd w:val="clear" w:color="auto" w:fill="F2F2F2" w:themeFill="background1" w:themeFillShade="F2"/>
            <w:vAlign w:val="center"/>
          </w:tcPr>
          <w:p w14:paraId="7FDB4F26" w14:textId="00086F1D" w:rsidR="00BE7801" w:rsidRPr="00343F01" w:rsidDel="00201166" w:rsidRDefault="00BE7801" w:rsidP="00D62BC5">
            <w:pPr>
              <w:spacing w:before="0" w:after="160"/>
              <w:jc w:val="left"/>
              <w:rPr>
                <w:del w:id="21734" w:author="Houyem Rais" w:date="2024-02-22T14:46:00Z"/>
                <w:rFonts w:asciiTheme="minorHAnsi" w:hAnsiTheme="minorHAnsi" w:cstheme="minorHAnsi"/>
                <w:sz w:val="20"/>
                <w:szCs w:val="20"/>
                <w:lang w:val="fr-FR"/>
              </w:rPr>
              <w:pPrChange w:id="21735" w:author="Houyem Rais" w:date="2024-02-22T14:49:00Z">
                <w:pPr>
                  <w:spacing w:before="40" w:after="40"/>
                  <w:jc w:val="center"/>
                </w:pPr>
              </w:pPrChange>
            </w:pPr>
            <w:del w:id="21736" w:author="Houyem Rais" w:date="2024-02-22T14:46:00Z">
              <w:r w:rsidRPr="00343F01" w:rsidDel="00201166">
                <w:rPr>
                  <w:rFonts w:asciiTheme="minorHAnsi" w:hAnsiTheme="minorHAnsi" w:cstheme="minorHAnsi"/>
                  <w:b/>
                  <w:bCs/>
                  <w:sz w:val="20"/>
                  <w:szCs w:val="20"/>
                  <w:lang w:val="fr-FR"/>
                </w:rPr>
                <w:delText>Lot D</w:delText>
              </w:r>
            </w:del>
          </w:p>
        </w:tc>
        <w:tc>
          <w:tcPr>
            <w:tcW w:w="963" w:type="dxa"/>
            <w:shd w:val="clear" w:color="auto" w:fill="F2F2F2" w:themeFill="background1" w:themeFillShade="F2"/>
            <w:vAlign w:val="center"/>
          </w:tcPr>
          <w:p w14:paraId="1B786682" w14:textId="0A67BE75" w:rsidR="00BE7801" w:rsidRPr="00343F01" w:rsidDel="00201166" w:rsidRDefault="00BE7801" w:rsidP="00D62BC5">
            <w:pPr>
              <w:spacing w:before="0" w:after="160"/>
              <w:jc w:val="left"/>
              <w:rPr>
                <w:del w:id="21737" w:author="Houyem Rais" w:date="2024-02-22T14:46:00Z"/>
                <w:rFonts w:asciiTheme="minorHAnsi" w:hAnsiTheme="minorHAnsi" w:cstheme="minorHAnsi"/>
                <w:sz w:val="20"/>
                <w:szCs w:val="20"/>
                <w:lang w:val="fr-FR"/>
              </w:rPr>
              <w:pPrChange w:id="21738" w:author="Houyem Rais" w:date="2024-02-22T14:49:00Z">
                <w:pPr>
                  <w:spacing w:before="40" w:after="40"/>
                  <w:jc w:val="center"/>
                </w:pPr>
              </w:pPrChange>
            </w:pPr>
            <w:del w:id="21739" w:author="Houyem Rais" w:date="2024-02-22T14:46:00Z">
              <w:r w:rsidRPr="00343F01" w:rsidDel="00201166">
                <w:rPr>
                  <w:rFonts w:asciiTheme="minorHAnsi" w:hAnsiTheme="minorHAnsi" w:cstheme="minorHAnsi"/>
                  <w:b/>
                  <w:bCs/>
                  <w:sz w:val="20"/>
                  <w:szCs w:val="20"/>
                  <w:lang w:val="fr-FR"/>
                </w:rPr>
                <w:delText>Lot E</w:delText>
              </w:r>
            </w:del>
          </w:p>
        </w:tc>
        <w:tc>
          <w:tcPr>
            <w:tcW w:w="963" w:type="dxa"/>
            <w:shd w:val="clear" w:color="auto" w:fill="F2F2F2" w:themeFill="background1" w:themeFillShade="F2"/>
            <w:vAlign w:val="center"/>
          </w:tcPr>
          <w:p w14:paraId="75014CE2" w14:textId="746B25B8" w:rsidR="00BE7801" w:rsidRPr="00343F01" w:rsidDel="00201166" w:rsidRDefault="00BE7801" w:rsidP="00D62BC5">
            <w:pPr>
              <w:spacing w:before="0" w:after="160"/>
              <w:jc w:val="left"/>
              <w:rPr>
                <w:del w:id="21740" w:author="Houyem Rais" w:date="2024-02-22T14:46:00Z"/>
                <w:rFonts w:asciiTheme="minorHAnsi" w:hAnsiTheme="minorHAnsi" w:cstheme="minorHAnsi"/>
                <w:sz w:val="20"/>
                <w:szCs w:val="20"/>
                <w:lang w:val="fr-FR"/>
              </w:rPr>
              <w:pPrChange w:id="21741" w:author="Houyem Rais" w:date="2024-02-22T14:49:00Z">
                <w:pPr>
                  <w:spacing w:before="40" w:after="40"/>
                  <w:jc w:val="center"/>
                </w:pPr>
              </w:pPrChange>
            </w:pPr>
            <w:del w:id="21742" w:author="Houyem Rais" w:date="2024-02-22T14:46:00Z">
              <w:r w:rsidRPr="00343F01" w:rsidDel="00201166">
                <w:rPr>
                  <w:rFonts w:asciiTheme="minorHAnsi" w:hAnsiTheme="minorHAnsi" w:cstheme="minorHAnsi"/>
                  <w:b/>
                  <w:bCs/>
                  <w:sz w:val="20"/>
                  <w:szCs w:val="20"/>
                  <w:lang w:val="fr-FR"/>
                </w:rPr>
                <w:delText>Lot F</w:delText>
              </w:r>
            </w:del>
          </w:p>
        </w:tc>
      </w:tr>
      <w:tr w:rsidR="009330AC" w:rsidRPr="00343F01" w:rsidDel="00201166" w14:paraId="2AE03EFE" w14:textId="636478E5" w:rsidTr="002B3C19">
        <w:trPr>
          <w:del w:id="21743" w:author="Houyem Rais" w:date="2024-02-22T14:46:00Z"/>
        </w:trPr>
        <w:tc>
          <w:tcPr>
            <w:tcW w:w="3415" w:type="dxa"/>
            <w:vAlign w:val="center"/>
          </w:tcPr>
          <w:p w14:paraId="775372BB" w14:textId="3AF2C7B0" w:rsidR="002F293F" w:rsidRPr="00343F01" w:rsidDel="00201166" w:rsidRDefault="002F293F" w:rsidP="00D62BC5">
            <w:pPr>
              <w:spacing w:before="0" w:after="160"/>
              <w:jc w:val="left"/>
              <w:rPr>
                <w:del w:id="21744" w:author="Houyem Rais" w:date="2024-02-22T14:46:00Z"/>
                <w:rFonts w:asciiTheme="minorHAnsi" w:hAnsiTheme="minorHAnsi" w:cstheme="minorHAnsi"/>
                <w:sz w:val="20"/>
                <w:szCs w:val="20"/>
                <w:lang w:val="fr-FR"/>
              </w:rPr>
              <w:pPrChange w:id="21745" w:author="Houyem Rais" w:date="2024-02-22T14:49:00Z">
                <w:pPr>
                  <w:spacing w:before="40" w:after="40"/>
                </w:pPr>
              </w:pPrChange>
            </w:pPr>
            <w:del w:id="21746" w:author="Houyem Rais" w:date="2024-02-22T14:46:00Z">
              <w:r w:rsidRPr="00343F01" w:rsidDel="00201166">
                <w:rPr>
                  <w:rFonts w:asciiTheme="minorHAnsi" w:hAnsiTheme="minorHAnsi" w:cstheme="minorHAnsi"/>
                  <w:b/>
                  <w:bCs/>
                  <w:sz w:val="20"/>
                  <w:szCs w:val="20"/>
                  <w:lang w:val="fr-FR"/>
                </w:rPr>
                <w:delText>Nouveau TRI des fonds propres (valeur réelle) après sensibilité</w:delText>
              </w:r>
            </w:del>
          </w:p>
        </w:tc>
        <w:tc>
          <w:tcPr>
            <w:tcW w:w="963" w:type="dxa"/>
            <w:vAlign w:val="center"/>
          </w:tcPr>
          <w:p w14:paraId="576576A7" w14:textId="49249B12" w:rsidR="002F293F" w:rsidRPr="00343F01" w:rsidDel="00201166" w:rsidRDefault="002F293F" w:rsidP="00D62BC5">
            <w:pPr>
              <w:spacing w:before="0" w:after="160"/>
              <w:jc w:val="left"/>
              <w:rPr>
                <w:del w:id="21747" w:author="Houyem Rais" w:date="2024-02-22T14:46:00Z"/>
                <w:rFonts w:asciiTheme="minorHAnsi" w:hAnsiTheme="minorHAnsi" w:cstheme="minorHAnsi"/>
                <w:sz w:val="20"/>
                <w:szCs w:val="20"/>
                <w:lang w:val="fr-FR"/>
              </w:rPr>
              <w:pPrChange w:id="21748" w:author="Houyem Rais" w:date="2024-02-22T14:49:00Z">
                <w:pPr>
                  <w:spacing w:before="40" w:after="40"/>
                  <w:jc w:val="center"/>
                </w:pPr>
              </w:pPrChange>
            </w:pPr>
            <w:del w:id="21749" w:author="Houyem Rais" w:date="2024-02-22T14:46:00Z">
              <w:r w:rsidRPr="00343F01" w:rsidDel="00201166">
                <w:rPr>
                  <w:rFonts w:asciiTheme="minorHAnsi" w:hAnsiTheme="minorHAnsi" w:cstheme="minorHAnsi"/>
                  <w:sz w:val="20"/>
                  <w:szCs w:val="20"/>
                  <w:lang w:val="fr-FR"/>
                </w:rPr>
                <w:delText>15,27%</w:delText>
              </w:r>
            </w:del>
          </w:p>
        </w:tc>
        <w:tc>
          <w:tcPr>
            <w:tcW w:w="963" w:type="dxa"/>
            <w:vAlign w:val="center"/>
          </w:tcPr>
          <w:p w14:paraId="6A85D548" w14:textId="5537C69F" w:rsidR="002F293F" w:rsidRPr="00343F01" w:rsidDel="00201166" w:rsidRDefault="002F293F" w:rsidP="00D62BC5">
            <w:pPr>
              <w:spacing w:before="0" w:after="160"/>
              <w:jc w:val="left"/>
              <w:rPr>
                <w:del w:id="21750" w:author="Houyem Rais" w:date="2024-02-22T14:46:00Z"/>
                <w:rFonts w:asciiTheme="minorHAnsi" w:hAnsiTheme="minorHAnsi" w:cstheme="minorHAnsi"/>
                <w:sz w:val="20"/>
                <w:szCs w:val="20"/>
                <w:lang w:val="fr-FR"/>
              </w:rPr>
              <w:pPrChange w:id="21751" w:author="Houyem Rais" w:date="2024-02-22T14:49:00Z">
                <w:pPr>
                  <w:spacing w:before="40" w:after="40"/>
                  <w:jc w:val="center"/>
                </w:pPr>
              </w:pPrChange>
            </w:pPr>
            <w:del w:id="21752" w:author="Houyem Rais" w:date="2024-02-22T14:46:00Z">
              <w:r w:rsidRPr="00343F01" w:rsidDel="00201166">
                <w:rPr>
                  <w:rFonts w:asciiTheme="minorHAnsi" w:hAnsiTheme="minorHAnsi" w:cstheme="minorHAnsi"/>
                  <w:sz w:val="20"/>
                  <w:szCs w:val="20"/>
                  <w:lang w:val="fr-FR"/>
                </w:rPr>
                <w:delText>12,47%</w:delText>
              </w:r>
            </w:del>
          </w:p>
        </w:tc>
        <w:tc>
          <w:tcPr>
            <w:tcW w:w="963" w:type="dxa"/>
            <w:vAlign w:val="center"/>
          </w:tcPr>
          <w:p w14:paraId="2B542B96" w14:textId="382BBF7B" w:rsidR="002F293F" w:rsidRPr="00343F01" w:rsidDel="00201166" w:rsidRDefault="002F293F" w:rsidP="00D62BC5">
            <w:pPr>
              <w:spacing w:before="0" w:after="160"/>
              <w:jc w:val="left"/>
              <w:rPr>
                <w:del w:id="21753" w:author="Houyem Rais" w:date="2024-02-22T14:46:00Z"/>
                <w:rFonts w:asciiTheme="minorHAnsi" w:hAnsiTheme="minorHAnsi" w:cstheme="minorHAnsi"/>
                <w:sz w:val="20"/>
                <w:szCs w:val="20"/>
                <w:lang w:val="fr-FR"/>
              </w:rPr>
              <w:pPrChange w:id="21754" w:author="Houyem Rais" w:date="2024-02-22T14:49:00Z">
                <w:pPr>
                  <w:spacing w:before="40" w:after="40"/>
                  <w:jc w:val="center"/>
                </w:pPr>
              </w:pPrChange>
            </w:pPr>
            <w:del w:id="21755" w:author="Houyem Rais" w:date="2024-02-22T14:46:00Z">
              <w:r w:rsidRPr="00343F01" w:rsidDel="00201166">
                <w:rPr>
                  <w:rFonts w:asciiTheme="minorHAnsi" w:hAnsiTheme="minorHAnsi" w:cstheme="minorHAnsi"/>
                  <w:sz w:val="20"/>
                  <w:szCs w:val="20"/>
                  <w:lang w:val="fr-FR"/>
                </w:rPr>
                <w:delText>12,24%</w:delText>
              </w:r>
            </w:del>
          </w:p>
        </w:tc>
        <w:tc>
          <w:tcPr>
            <w:tcW w:w="945" w:type="dxa"/>
            <w:vAlign w:val="center"/>
          </w:tcPr>
          <w:p w14:paraId="5718D9B4" w14:textId="019B4494" w:rsidR="002F293F" w:rsidRPr="00343F01" w:rsidDel="00201166" w:rsidRDefault="002F293F" w:rsidP="00D62BC5">
            <w:pPr>
              <w:spacing w:before="0" w:after="160"/>
              <w:jc w:val="left"/>
              <w:rPr>
                <w:del w:id="21756" w:author="Houyem Rais" w:date="2024-02-22T14:46:00Z"/>
                <w:rFonts w:asciiTheme="minorHAnsi" w:hAnsiTheme="minorHAnsi" w:cstheme="minorHAnsi"/>
                <w:sz w:val="20"/>
                <w:szCs w:val="20"/>
                <w:lang w:val="fr-FR"/>
              </w:rPr>
              <w:pPrChange w:id="21757" w:author="Houyem Rais" w:date="2024-02-22T14:49:00Z">
                <w:pPr>
                  <w:spacing w:before="40" w:after="40"/>
                  <w:jc w:val="center"/>
                </w:pPr>
              </w:pPrChange>
            </w:pPr>
            <w:del w:id="21758" w:author="Houyem Rais" w:date="2024-02-22T14:46:00Z">
              <w:r w:rsidRPr="00343F01" w:rsidDel="00201166">
                <w:rPr>
                  <w:rFonts w:asciiTheme="minorHAnsi" w:hAnsiTheme="minorHAnsi" w:cstheme="minorHAnsi"/>
                  <w:sz w:val="20"/>
                  <w:szCs w:val="20"/>
                  <w:lang w:val="fr-FR"/>
                </w:rPr>
                <w:delText>18,18%</w:delText>
              </w:r>
            </w:del>
          </w:p>
        </w:tc>
        <w:tc>
          <w:tcPr>
            <w:tcW w:w="963" w:type="dxa"/>
            <w:vAlign w:val="center"/>
          </w:tcPr>
          <w:p w14:paraId="6F64C1C7" w14:textId="463E31EF" w:rsidR="002F293F" w:rsidRPr="00343F01" w:rsidDel="00201166" w:rsidRDefault="002F293F" w:rsidP="00D62BC5">
            <w:pPr>
              <w:spacing w:before="0" w:after="160"/>
              <w:jc w:val="left"/>
              <w:rPr>
                <w:del w:id="21759" w:author="Houyem Rais" w:date="2024-02-22T14:46:00Z"/>
                <w:rFonts w:asciiTheme="minorHAnsi" w:hAnsiTheme="minorHAnsi" w:cstheme="minorHAnsi"/>
                <w:sz w:val="20"/>
                <w:szCs w:val="20"/>
                <w:lang w:val="fr-FR"/>
              </w:rPr>
              <w:pPrChange w:id="21760" w:author="Houyem Rais" w:date="2024-02-22T14:49:00Z">
                <w:pPr>
                  <w:spacing w:before="40" w:after="40"/>
                  <w:jc w:val="center"/>
                </w:pPr>
              </w:pPrChange>
            </w:pPr>
            <w:del w:id="21761" w:author="Houyem Rais" w:date="2024-02-22T14:46:00Z">
              <w:r w:rsidRPr="00343F01" w:rsidDel="00201166">
                <w:rPr>
                  <w:rFonts w:asciiTheme="minorHAnsi" w:hAnsiTheme="minorHAnsi" w:cstheme="minorHAnsi"/>
                  <w:sz w:val="20"/>
                  <w:szCs w:val="20"/>
                  <w:lang w:val="fr-FR"/>
                </w:rPr>
                <w:delText>18,08%</w:delText>
              </w:r>
            </w:del>
          </w:p>
        </w:tc>
        <w:tc>
          <w:tcPr>
            <w:tcW w:w="963" w:type="dxa"/>
            <w:vAlign w:val="center"/>
          </w:tcPr>
          <w:p w14:paraId="076AE502" w14:textId="544B2F5A" w:rsidR="002F293F" w:rsidRPr="00343F01" w:rsidDel="00201166" w:rsidRDefault="002F293F" w:rsidP="00D62BC5">
            <w:pPr>
              <w:spacing w:before="0" w:after="160"/>
              <w:jc w:val="left"/>
              <w:rPr>
                <w:del w:id="21762" w:author="Houyem Rais" w:date="2024-02-22T14:46:00Z"/>
                <w:rFonts w:asciiTheme="minorHAnsi" w:hAnsiTheme="minorHAnsi" w:cstheme="minorHAnsi"/>
                <w:sz w:val="20"/>
                <w:szCs w:val="20"/>
                <w:lang w:val="fr-FR"/>
              </w:rPr>
              <w:pPrChange w:id="21763" w:author="Houyem Rais" w:date="2024-02-22T14:49:00Z">
                <w:pPr>
                  <w:spacing w:before="40" w:after="40"/>
                  <w:jc w:val="center"/>
                </w:pPr>
              </w:pPrChange>
            </w:pPr>
            <w:del w:id="21764" w:author="Houyem Rais" w:date="2024-02-22T14:46:00Z">
              <w:r w:rsidRPr="00343F01" w:rsidDel="00201166">
                <w:rPr>
                  <w:rFonts w:asciiTheme="minorHAnsi" w:hAnsiTheme="minorHAnsi" w:cstheme="minorHAnsi"/>
                  <w:sz w:val="20"/>
                  <w:szCs w:val="20"/>
                  <w:lang w:val="fr-FR"/>
                </w:rPr>
                <w:delText>18,14%</w:delText>
              </w:r>
            </w:del>
          </w:p>
        </w:tc>
      </w:tr>
      <w:tr w:rsidR="009330AC" w:rsidRPr="00343F01" w:rsidDel="00201166" w14:paraId="32324FFB" w14:textId="2F43B7A7" w:rsidTr="002B3C19">
        <w:trPr>
          <w:del w:id="21765" w:author="Houyem Rais" w:date="2024-02-22T14:46:00Z"/>
        </w:trPr>
        <w:tc>
          <w:tcPr>
            <w:tcW w:w="3415" w:type="dxa"/>
            <w:vAlign w:val="center"/>
          </w:tcPr>
          <w:p w14:paraId="77DD51C3" w14:textId="3A2F5A07" w:rsidR="002F293F" w:rsidRPr="00343F01" w:rsidDel="00201166" w:rsidRDefault="002F293F" w:rsidP="00D62BC5">
            <w:pPr>
              <w:spacing w:before="0" w:after="160"/>
              <w:jc w:val="left"/>
              <w:rPr>
                <w:del w:id="21766" w:author="Houyem Rais" w:date="2024-02-22T14:46:00Z"/>
                <w:rFonts w:asciiTheme="minorHAnsi" w:hAnsiTheme="minorHAnsi" w:cstheme="minorHAnsi"/>
                <w:sz w:val="20"/>
                <w:szCs w:val="20"/>
                <w:lang w:val="fr-FR"/>
              </w:rPr>
              <w:pPrChange w:id="21767" w:author="Houyem Rais" w:date="2024-02-22T14:49:00Z">
                <w:pPr>
                  <w:spacing w:before="40" w:after="40"/>
                </w:pPr>
              </w:pPrChange>
            </w:pPr>
            <w:del w:id="21768" w:author="Houyem Rais" w:date="2024-02-22T14:46:00Z">
              <w:r w:rsidRPr="00343F01" w:rsidDel="00201166">
                <w:rPr>
                  <w:rFonts w:asciiTheme="minorHAnsi" w:hAnsiTheme="minorHAnsi" w:cstheme="minorHAnsi"/>
                  <w:b/>
                  <w:bCs/>
                  <w:sz w:val="20"/>
                  <w:szCs w:val="20"/>
                  <w:lang w:val="fr-FR"/>
                </w:rPr>
                <w:delText>Nouvel ADSCR minimum après sensibilité</w:delText>
              </w:r>
            </w:del>
          </w:p>
        </w:tc>
        <w:tc>
          <w:tcPr>
            <w:tcW w:w="963" w:type="dxa"/>
            <w:vAlign w:val="center"/>
          </w:tcPr>
          <w:p w14:paraId="0096AE97" w14:textId="48310D30" w:rsidR="002F293F" w:rsidRPr="00343F01" w:rsidDel="00201166" w:rsidRDefault="002F293F" w:rsidP="00D62BC5">
            <w:pPr>
              <w:spacing w:before="0" w:after="160"/>
              <w:jc w:val="left"/>
              <w:rPr>
                <w:del w:id="21769" w:author="Houyem Rais" w:date="2024-02-22T14:46:00Z"/>
                <w:rFonts w:asciiTheme="minorHAnsi" w:hAnsiTheme="minorHAnsi" w:cstheme="minorHAnsi"/>
                <w:sz w:val="20"/>
                <w:szCs w:val="20"/>
                <w:lang w:val="fr-FR"/>
              </w:rPr>
              <w:pPrChange w:id="21770" w:author="Houyem Rais" w:date="2024-02-22T14:49:00Z">
                <w:pPr>
                  <w:spacing w:before="40" w:after="40"/>
                  <w:jc w:val="center"/>
                </w:pPr>
              </w:pPrChange>
            </w:pPr>
            <w:del w:id="21771" w:author="Houyem Rais" w:date="2024-02-22T14:46:00Z">
              <w:r w:rsidRPr="00343F01" w:rsidDel="00201166">
                <w:rPr>
                  <w:rFonts w:asciiTheme="minorHAnsi" w:hAnsiTheme="minorHAnsi" w:cstheme="minorHAnsi"/>
                  <w:sz w:val="20"/>
                  <w:szCs w:val="20"/>
                  <w:lang w:val="fr-FR"/>
                </w:rPr>
                <w:delText>2,24</w:delText>
              </w:r>
            </w:del>
          </w:p>
        </w:tc>
        <w:tc>
          <w:tcPr>
            <w:tcW w:w="963" w:type="dxa"/>
            <w:vAlign w:val="center"/>
          </w:tcPr>
          <w:p w14:paraId="2FB47700" w14:textId="7341C023" w:rsidR="002F293F" w:rsidRPr="00343F01" w:rsidDel="00201166" w:rsidRDefault="00CB457E" w:rsidP="00D62BC5">
            <w:pPr>
              <w:spacing w:before="0" w:after="160"/>
              <w:jc w:val="left"/>
              <w:rPr>
                <w:del w:id="21772" w:author="Houyem Rais" w:date="2024-02-22T14:46:00Z"/>
                <w:rFonts w:asciiTheme="minorHAnsi" w:hAnsiTheme="minorHAnsi" w:cstheme="minorHAnsi"/>
                <w:sz w:val="20"/>
                <w:szCs w:val="20"/>
                <w:lang w:val="fr-FR"/>
              </w:rPr>
              <w:pPrChange w:id="21773" w:author="Houyem Rais" w:date="2024-02-22T14:49:00Z">
                <w:pPr>
                  <w:spacing w:before="40" w:after="40"/>
                  <w:jc w:val="center"/>
                </w:pPr>
              </w:pPrChange>
            </w:pPr>
            <w:del w:id="21774" w:author="Houyem Rais" w:date="2024-02-22T14:46:00Z">
              <w:r w:rsidDel="00201166">
                <w:rPr>
                  <w:rFonts w:asciiTheme="minorHAnsi" w:hAnsiTheme="minorHAnsi" w:cstheme="minorHAnsi"/>
                  <w:sz w:val="20"/>
                  <w:szCs w:val="20"/>
                  <w:lang w:val="fr-FR"/>
                </w:rPr>
                <w:delText xml:space="preserve"> </w:delText>
              </w:r>
              <w:r w:rsidR="002F293F" w:rsidRPr="00343F01" w:rsidDel="00201166">
                <w:rPr>
                  <w:rFonts w:asciiTheme="minorHAnsi" w:hAnsiTheme="minorHAnsi" w:cstheme="minorHAnsi"/>
                  <w:sz w:val="20"/>
                  <w:szCs w:val="20"/>
                  <w:lang w:val="fr-FR"/>
                </w:rPr>
                <w:delText>1,92</w:delText>
              </w:r>
              <w:r w:rsidDel="00201166">
                <w:rPr>
                  <w:rFonts w:asciiTheme="minorHAnsi" w:hAnsiTheme="minorHAnsi" w:cstheme="minorHAnsi"/>
                  <w:sz w:val="20"/>
                  <w:szCs w:val="20"/>
                  <w:lang w:val="fr-FR"/>
                </w:rPr>
                <w:delText xml:space="preserve"> </w:delText>
              </w:r>
            </w:del>
          </w:p>
        </w:tc>
        <w:tc>
          <w:tcPr>
            <w:tcW w:w="963" w:type="dxa"/>
            <w:vAlign w:val="center"/>
          </w:tcPr>
          <w:p w14:paraId="394611EB" w14:textId="424F555B" w:rsidR="002F293F" w:rsidRPr="00343F01" w:rsidDel="00201166" w:rsidRDefault="00CB457E" w:rsidP="00D62BC5">
            <w:pPr>
              <w:spacing w:before="0" w:after="160"/>
              <w:jc w:val="left"/>
              <w:rPr>
                <w:del w:id="21775" w:author="Houyem Rais" w:date="2024-02-22T14:46:00Z"/>
                <w:rFonts w:asciiTheme="minorHAnsi" w:hAnsiTheme="minorHAnsi" w:cstheme="minorHAnsi"/>
                <w:sz w:val="20"/>
                <w:szCs w:val="20"/>
                <w:lang w:val="fr-FR"/>
              </w:rPr>
              <w:pPrChange w:id="21776" w:author="Houyem Rais" w:date="2024-02-22T14:49:00Z">
                <w:pPr>
                  <w:spacing w:before="40" w:after="40"/>
                  <w:jc w:val="center"/>
                </w:pPr>
              </w:pPrChange>
            </w:pPr>
            <w:del w:id="21777" w:author="Houyem Rais" w:date="2024-02-22T14:46:00Z">
              <w:r w:rsidDel="00201166">
                <w:rPr>
                  <w:rFonts w:asciiTheme="minorHAnsi" w:hAnsiTheme="minorHAnsi" w:cstheme="minorHAnsi"/>
                  <w:sz w:val="20"/>
                  <w:szCs w:val="20"/>
                  <w:lang w:val="fr-FR"/>
                </w:rPr>
                <w:delText xml:space="preserve"> </w:delText>
              </w:r>
              <w:r w:rsidR="002F293F" w:rsidRPr="00343F01" w:rsidDel="00201166">
                <w:rPr>
                  <w:rFonts w:asciiTheme="minorHAnsi" w:hAnsiTheme="minorHAnsi" w:cstheme="minorHAnsi"/>
                  <w:sz w:val="20"/>
                  <w:szCs w:val="20"/>
                  <w:lang w:val="fr-FR"/>
                </w:rPr>
                <w:delText>2,12</w:delText>
              </w:r>
              <w:r w:rsidDel="00201166">
                <w:rPr>
                  <w:rFonts w:asciiTheme="minorHAnsi" w:hAnsiTheme="minorHAnsi" w:cstheme="minorHAnsi"/>
                  <w:sz w:val="20"/>
                  <w:szCs w:val="20"/>
                  <w:lang w:val="fr-FR"/>
                </w:rPr>
                <w:delText xml:space="preserve"> </w:delText>
              </w:r>
            </w:del>
          </w:p>
        </w:tc>
        <w:tc>
          <w:tcPr>
            <w:tcW w:w="945" w:type="dxa"/>
            <w:vAlign w:val="center"/>
          </w:tcPr>
          <w:p w14:paraId="502A3E52" w14:textId="1C84BBC0" w:rsidR="002F293F" w:rsidRPr="00343F01" w:rsidDel="00201166" w:rsidRDefault="00CB457E" w:rsidP="00D62BC5">
            <w:pPr>
              <w:spacing w:before="0" w:after="160"/>
              <w:jc w:val="left"/>
              <w:rPr>
                <w:del w:id="21778" w:author="Houyem Rais" w:date="2024-02-22T14:46:00Z"/>
                <w:rFonts w:asciiTheme="minorHAnsi" w:hAnsiTheme="minorHAnsi" w:cstheme="minorHAnsi"/>
                <w:sz w:val="20"/>
                <w:szCs w:val="20"/>
                <w:lang w:val="fr-FR"/>
              </w:rPr>
              <w:pPrChange w:id="21779" w:author="Houyem Rais" w:date="2024-02-22T14:49:00Z">
                <w:pPr>
                  <w:spacing w:before="40" w:after="40"/>
                  <w:jc w:val="center"/>
                </w:pPr>
              </w:pPrChange>
            </w:pPr>
            <w:del w:id="21780" w:author="Houyem Rais" w:date="2024-02-22T14:46:00Z">
              <w:r w:rsidDel="00201166">
                <w:rPr>
                  <w:rFonts w:asciiTheme="minorHAnsi" w:hAnsiTheme="minorHAnsi" w:cstheme="minorHAnsi"/>
                  <w:sz w:val="20"/>
                  <w:szCs w:val="20"/>
                  <w:lang w:val="fr-FR"/>
                </w:rPr>
                <w:delText xml:space="preserve"> </w:delText>
              </w:r>
              <w:r w:rsidR="002F293F" w:rsidRPr="00343F01" w:rsidDel="00201166">
                <w:rPr>
                  <w:rFonts w:asciiTheme="minorHAnsi" w:hAnsiTheme="minorHAnsi" w:cstheme="minorHAnsi"/>
                  <w:sz w:val="20"/>
                  <w:szCs w:val="20"/>
                  <w:lang w:val="fr-FR"/>
                </w:rPr>
                <w:delText>1,55</w:delText>
              </w:r>
              <w:r w:rsidDel="00201166">
                <w:rPr>
                  <w:rFonts w:asciiTheme="minorHAnsi" w:hAnsiTheme="minorHAnsi" w:cstheme="minorHAnsi"/>
                  <w:sz w:val="20"/>
                  <w:szCs w:val="20"/>
                  <w:lang w:val="fr-FR"/>
                </w:rPr>
                <w:delText xml:space="preserve"> </w:delText>
              </w:r>
            </w:del>
          </w:p>
        </w:tc>
        <w:tc>
          <w:tcPr>
            <w:tcW w:w="963" w:type="dxa"/>
            <w:vAlign w:val="center"/>
          </w:tcPr>
          <w:p w14:paraId="7FA5BF21" w14:textId="422958D3" w:rsidR="002F293F" w:rsidRPr="00343F01" w:rsidDel="00201166" w:rsidRDefault="00CB457E" w:rsidP="00D62BC5">
            <w:pPr>
              <w:spacing w:before="0" w:after="160"/>
              <w:jc w:val="left"/>
              <w:rPr>
                <w:del w:id="21781" w:author="Houyem Rais" w:date="2024-02-22T14:46:00Z"/>
                <w:rFonts w:asciiTheme="minorHAnsi" w:hAnsiTheme="minorHAnsi" w:cstheme="minorHAnsi"/>
                <w:sz w:val="20"/>
                <w:szCs w:val="20"/>
                <w:lang w:val="fr-FR"/>
              </w:rPr>
              <w:pPrChange w:id="21782" w:author="Houyem Rais" w:date="2024-02-22T14:49:00Z">
                <w:pPr>
                  <w:spacing w:before="40" w:after="40"/>
                  <w:jc w:val="center"/>
                </w:pPr>
              </w:pPrChange>
            </w:pPr>
            <w:del w:id="21783" w:author="Houyem Rais" w:date="2024-02-22T14:46:00Z">
              <w:r w:rsidDel="00201166">
                <w:rPr>
                  <w:rFonts w:asciiTheme="minorHAnsi" w:hAnsiTheme="minorHAnsi" w:cstheme="minorHAnsi"/>
                  <w:sz w:val="20"/>
                  <w:szCs w:val="20"/>
                  <w:lang w:val="fr-FR"/>
                </w:rPr>
                <w:delText xml:space="preserve"> </w:delText>
              </w:r>
              <w:r w:rsidR="002F293F" w:rsidRPr="00343F01" w:rsidDel="00201166">
                <w:rPr>
                  <w:rFonts w:asciiTheme="minorHAnsi" w:hAnsiTheme="minorHAnsi" w:cstheme="minorHAnsi"/>
                  <w:sz w:val="20"/>
                  <w:szCs w:val="20"/>
                  <w:lang w:val="fr-FR"/>
                </w:rPr>
                <w:delText>1,86</w:delText>
              </w:r>
              <w:r w:rsidDel="00201166">
                <w:rPr>
                  <w:rFonts w:asciiTheme="minorHAnsi" w:hAnsiTheme="minorHAnsi" w:cstheme="minorHAnsi"/>
                  <w:sz w:val="20"/>
                  <w:szCs w:val="20"/>
                  <w:lang w:val="fr-FR"/>
                </w:rPr>
                <w:delText xml:space="preserve"> </w:delText>
              </w:r>
            </w:del>
          </w:p>
        </w:tc>
        <w:tc>
          <w:tcPr>
            <w:tcW w:w="963" w:type="dxa"/>
            <w:vAlign w:val="center"/>
          </w:tcPr>
          <w:p w14:paraId="14A2520C" w14:textId="6F807CE1" w:rsidR="002F293F" w:rsidRPr="00343F01" w:rsidDel="00201166" w:rsidRDefault="00CB457E" w:rsidP="00D62BC5">
            <w:pPr>
              <w:spacing w:before="0" w:after="160"/>
              <w:jc w:val="left"/>
              <w:rPr>
                <w:del w:id="21784" w:author="Houyem Rais" w:date="2024-02-22T14:46:00Z"/>
                <w:rFonts w:asciiTheme="minorHAnsi" w:hAnsiTheme="minorHAnsi" w:cstheme="minorHAnsi"/>
                <w:sz w:val="20"/>
                <w:szCs w:val="20"/>
                <w:lang w:val="fr-FR"/>
              </w:rPr>
              <w:pPrChange w:id="21785" w:author="Houyem Rais" w:date="2024-02-22T14:49:00Z">
                <w:pPr>
                  <w:spacing w:before="40" w:after="40"/>
                  <w:jc w:val="center"/>
                </w:pPr>
              </w:pPrChange>
            </w:pPr>
            <w:del w:id="21786" w:author="Houyem Rais" w:date="2024-02-22T14:46:00Z">
              <w:r w:rsidDel="00201166">
                <w:rPr>
                  <w:rFonts w:asciiTheme="minorHAnsi" w:hAnsiTheme="minorHAnsi" w:cstheme="minorHAnsi"/>
                  <w:sz w:val="20"/>
                  <w:szCs w:val="20"/>
                  <w:lang w:val="fr-FR"/>
                </w:rPr>
                <w:delText xml:space="preserve"> </w:delText>
              </w:r>
              <w:r w:rsidR="002F293F" w:rsidRPr="00343F01" w:rsidDel="00201166">
                <w:rPr>
                  <w:rFonts w:asciiTheme="minorHAnsi" w:hAnsiTheme="minorHAnsi" w:cstheme="minorHAnsi"/>
                  <w:sz w:val="20"/>
                  <w:szCs w:val="20"/>
                  <w:lang w:val="fr-FR"/>
                </w:rPr>
                <w:delText>1,76</w:delText>
              </w:r>
              <w:r w:rsidDel="00201166">
                <w:rPr>
                  <w:rFonts w:asciiTheme="minorHAnsi" w:hAnsiTheme="minorHAnsi" w:cstheme="minorHAnsi"/>
                  <w:sz w:val="20"/>
                  <w:szCs w:val="20"/>
                  <w:lang w:val="fr-FR"/>
                </w:rPr>
                <w:delText xml:space="preserve"> </w:delText>
              </w:r>
            </w:del>
          </w:p>
        </w:tc>
      </w:tr>
      <w:tr w:rsidR="00C71C7B" w:rsidRPr="00343F01" w:rsidDel="00201166" w14:paraId="5E63EE0A" w14:textId="3C0A7969" w:rsidTr="002B3C19">
        <w:trPr>
          <w:del w:id="21787" w:author="Houyem Rais" w:date="2024-02-22T14:46:00Z"/>
        </w:trPr>
        <w:tc>
          <w:tcPr>
            <w:tcW w:w="3415" w:type="dxa"/>
            <w:vAlign w:val="center"/>
          </w:tcPr>
          <w:p w14:paraId="4F331DCF" w14:textId="509A5FF2" w:rsidR="00C71C7B" w:rsidRPr="00343F01" w:rsidDel="00201166" w:rsidRDefault="00C71C7B" w:rsidP="00D62BC5">
            <w:pPr>
              <w:spacing w:before="0" w:after="160"/>
              <w:jc w:val="left"/>
              <w:rPr>
                <w:del w:id="21788" w:author="Houyem Rais" w:date="2024-02-22T14:46:00Z"/>
                <w:rFonts w:asciiTheme="minorHAnsi" w:hAnsiTheme="minorHAnsi" w:cstheme="minorHAnsi"/>
                <w:sz w:val="20"/>
                <w:szCs w:val="20"/>
                <w:lang w:val="fr-FR"/>
              </w:rPr>
              <w:pPrChange w:id="21789" w:author="Houyem Rais" w:date="2024-02-22T14:49:00Z">
                <w:pPr>
                  <w:spacing w:before="40" w:after="40"/>
                </w:pPr>
              </w:pPrChange>
            </w:pPr>
            <w:del w:id="21790" w:author="Houyem Rais" w:date="2024-02-22T14:46:00Z">
              <w:r w:rsidRPr="00343F01" w:rsidDel="00201166">
                <w:rPr>
                  <w:rFonts w:cstheme="minorHAnsi"/>
                  <w:b/>
                  <w:bCs/>
                  <w:sz w:val="20"/>
                  <w:szCs w:val="20"/>
                  <w:lang w:val="fr-FR"/>
                </w:rPr>
                <w:delText xml:space="preserve">Niveau de subvention requis (MUSD) pour </w:delText>
              </w:r>
              <w:r w:rsidR="00DC3E18" w:rsidRPr="00343F01" w:rsidDel="00201166">
                <w:rPr>
                  <w:rFonts w:cstheme="minorHAnsi"/>
                  <w:b/>
                  <w:bCs/>
                  <w:sz w:val="20"/>
                  <w:szCs w:val="20"/>
                  <w:lang w:val="fr-FR"/>
                </w:rPr>
                <w:delText>rétablir l’équilibre financier</w:delText>
              </w:r>
            </w:del>
          </w:p>
        </w:tc>
        <w:tc>
          <w:tcPr>
            <w:tcW w:w="963" w:type="dxa"/>
            <w:vAlign w:val="center"/>
          </w:tcPr>
          <w:p w14:paraId="770B6EEE" w14:textId="66E951D4" w:rsidR="00C71C7B" w:rsidRPr="00343F01" w:rsidDel="00201166" w:rsidRDefault="00C71C7B" w:rsidP="00D62BC5">
            <w:pPr>
              <w:spacing w:before="0" w:after="160"/>
              <w:jc w:val="left"/>
              <w:rPr>
                <w:del w:id="21791" w:author="Houyem Rais" w:date="2024-02-22T14:46:00Z"/>
                <w:rFonts w:asciiTheme="minorHAnsi" w:hAnsiTheme="minorHAnsi" w:cstheme="minorHAnsi"/>
                <w:sz w:val="20"/>
                <w:szCs w:val="20"/>
                <w:lang w:val="fr-FR"/>
              </w:rPr>
              <w:pPrChange w:id="21792" w:author="Houyem Rais" w:date="2024-02-22T14:49:00Z">
                <w:pPr>
                  <w:spacing w:before="40" w:after="40"/>
                  <w:jc w:val="center"/>
                </w:pPr>
              </w:pPrChange>
            </w:pPr>
            <w:del w:id="21793" w:author="Houyem Rais" w:date="2024-02-22T14:46:00Z">
              <w:r w:rsidRPr="00343F01" w:rsidDel="00201166">
                <w:rPr>
                  <w:rFonts w:asciiTheme="minorHAnsi" w:hAnsiTheme="minorHAnsi" w:cstheme="minorHAnsi"/>
                  <w:sz w:val="20"/>
                  <w:szCs w:val="20"/>
                  <w:lang w:val="fr-FR"/>
                </w:rPr>
                <w:delText>259,1</w:delText>
              </w:r>
            </w:del>
          </w:p>
        </w:tc>
        <w:tc>
          <w:tcPr>
            <w:tcW w:w="963" w:type="dxa"/>
            <w:vAlign w:val="center"/>
          </w:tcPr>
          <w:p w14:paraId="0CAB8D69" w14:textId="1A8097F2" w:rsidR="00C71C7B" w:rsidRPr="00343F01" w:rsidDel="00201166" w:rsidRDefault="00C71C7B" w:rsidP="00D62BC5">
            <w:pPr>
              <w:spacing w:before="0" w:after="160"/>
              <w:jc w:val="left"/>
              <w:rPr>
                <w:del w:id="21794" w:author="Houyem Rais" w:date="2024-02-22T14:46:00Z"/>
                <w:rFonts w:asciiTheme="minorHAnsi" w:hAnsiTheme="minorHAnsi" w:cstheme="minorHAnsi"/>
                <w:sz w:val="20"/>
                <w:szCs w:val="20"/>
                <w:lang w:val="fr-FR"/>
              </w:rPr>
              <w:pPrChange w:id="21795" w:author="Houyem Rais" w:date="2024-02-22T14:49:00Z">
                <w:pPr>
                  <w:spacing w:before="40" w:after="40"/>
                  <w:jc w:val="center"/>
                </w:pPr>
              </w:pPrChange>
            </w:pPr>
            <w:del w:id="21796" w:author="Houyem Rais" w:date="2024-02-22T14:46:00Z">
              <w:r w:rsidRPr="00343F01" w:rsidDel="00201166">
                <w:rPr>
                  <w:rFonts w:asciiTheme="minorHAnsi" w:hAnsiTheme="minorHAnsi" w:cstheme="minorHAnsi"/>
                  <w:sz w:val="20"/>
                  <w:szCs w:val="20"/>
                  <w:lang w:val="fr-FR"/>
                </w:rPr>
                <w:delText>372,8</w:delText>
              </w:r>
            </w:del>
          </w:p>
        </w:tc>
        <w:tc>
          <w:tcPr>
            <w:tcW w:w="963" w:type="dxa"/>
            <w:vAlign w:val="center"/>
          </w:tcPr>
          <w:p w14:paraId="2C5CACD1" w14:textId="2735012F" w:rsidR="00C71C7B" w:rsidRPr="00343F01" w:rsidDel="00201166" w:rsidRDefault="00C71C7B" w:rsidP="00D62BC5">
            <w:pPr>
              <w:spacing w:before="0" w:after="160"/>
              <w:jc w:val="left"/>
              <w:rPr>
                <w:del w:id="21797" w:author="Houyem Rais" w:date="2024-02-22T14:46:00Z"/>
                <w:rFonts w:asciiTheme="minorHAnsi" w:hAnsiTheme="minorHAnsi" w:cstheme="minorHAnsi"/>
                <w:sz w:val="20"/>
                <w:szCs w:val="20"/>
                <w:lang w:val="fr-FR"/>
              </w:rPr>
              <w:pPrChange w:id="21798" w:author="Houyem Rais" w:date="2024-02-22T14:49:00Z">
                <w:pPr>
                  <w:spacing w:before="40" w:after="40"/>
                  <w:jc w:val="center"/>
                </w:pPr>
              </w:pPrChange>
            </w:pPr>
            <w:del w:id="21799" w:author="Houyem Rais" w:date="2024-02-22T14:46:00Z">
              <w:r w:rsidRPr="00343F01" w:rsidDel="00201166">
                <w:rPr>
                  <w:rFonts w:asciiTheme="minorHAnsi" w:hAnsiTheme="minorHAnsi" w:cstheme="minorHAnsi"/>
                  <w:sz w:val="20"/>
                  <w:szCs w:val="20"/>
                  <w:lang w:val="fr-FR"/>
                </w:rPr>
                <w:delText>53,9</w:delText>
              </w:r>
            </w:del>
          </w:p>
        </w:tc>
        <w:tc>
          <w:tcPr>
            <w:tcW w:w="945" w:type="dxa"/>
            <w:vAlign w:val="center"/>
          </w:tcPr>
          <w:p w14:paraId="7A5EA630" w14:textId="0C663929" w:rsidR="00C71C7B" w:rsidRPr="00343F01" w:rsidDel="00201166" w:rsidRDefault="00C71C7B" w:rsidP="00D62BC5">
            <w:pPr>
              <w:spacing w:before="0" w:after="160"/>
              <w:jc w:val="left"/>
              <w:rPr>
                <w:del w:id="21800" w:author="Houyem Rais" w:date="2024-02-22T14:46:00Z"/>
                <w:rFonts w:asciiTheme="minorHAnsi" w:hAnsiTheme="minorHAnsi" w:cstheme="minorHAnsi"/>
                <w:sz w:val="20"/>
                <w:szCs w:val="20"/>
                <w:lang w:val="fr-FR"/>
              </w:rPr>
              <w:pPrChange w:id="21801" w:author="Houyem Rais" w:date="2024-02-22T14:49:00Z">
                <w:pPr>
                  <w:spacing w:before="40" w:after="40"/>
                  <w:jc w:val="center"/>
                </w:pPr>
              </w:pPrChange>
            </w:pPr>
            <w:del w:id="21802" w:author="Houyem Rais" w:date="2024-02-22T14:46:00Z">
              <w:r w:rsidRPr="00343F01" w:rsidDel="00201166">
                <w:rPr>
                  <w:rFonts w:asciiTheme="minorHAnsi" w:hAnsiTheme="minorHAnsi" w:cstheme="minorHAnsi"/>
                  <w:sz w:val="20"/>
                  <w:szCs w:val="20"/>
                  <w:lang w:val="fr-FR"/>
                </w:rPr>
                <w:delText>1135,58</w:delText>
              </w:r>
            </w:del>
          </w:p>
        </w:tc>
        <w:tc>
          <w:tcPr>
            <w:tcW w:w="963" w:type="dxa"/>
            <w:vAlign w:val="center"/>
          </w:tcPr>
          <w:p w14:paraId="1C1A7E98" w14:textId="79389D39" w:rsidR="00C71C7B" w:rsidRPr="00343F01" w:rsidDel="00201166" w:rsidRDefault="00C71C7B" w:rsidP="00D62BC5">
            <w:pPr>
              <w:spacing w:before="0" w:after="160"/>
              <w:jc w:val="left"/>
              <w:rPr>
                <w:del w:id="21803" w:author="Houyem Rais" w:date="2024-02-22T14:46:00Z"/>
                <w:rFonts w:asciiTheme="minorHAnsi" w:hAnsiTheme="minorHAnsi" w:cstheme="minorHAnsi"/>
                <w:sz w:val="20"/>
                <w:szCs w:val="20"/>
                <w:lang w:val="fr-FR"/>
              </w:rPr>
              <w:pPrChange w:id="21804" w:author="Houyem Rais" w:date="2024-02-22T14:49:00Z">
                <w:pPr>
                  <w:spacing w:before="40" w:after="40"/>
                  <w:jc w:val="center"/>
                </w:pPr>
              </w:pPrChange>
            </w:pPr>
            <w:del w:id="21805" w:author="Houyem Rais" w:date="2024-02-22T14:46:00Z">
              <w:r w:rsidRPr="00343F01" w:rsidDel="00201166">
                <w:rPr>
                  <w:rFonts w:asciiTheme="minorHAnsi" w:hAnsiTheme="minorHAnsi" w:cstheme="minorHAnsi"/>
                  <w:sz w:val="20"/>
                  <w:szCs w:val="20"/>
                  <w:lang w:val="fr-FR"/>
                </w:rPr>
                <w:delText>310,6</w:delText>
              </w:r>
            </w:del>
          </w:p>
        </w:tc>
        <w:tc>
          <w:tcPr>
            <w:tcW w:w="963" w:type="dxa"/>
            <w:vAlign w:val="center"/>
          </w:tcPr>
          <w:p w14:paraId="3F774A23" w14:textId="3F3A5638" w:rsidR="00C71C7B" w:rsidRPr="00343F01" w:rsidDel="00201166" w:rsidRDefault="00C71C7B" w:rsidP="00D62BC5">
            <w:pPr>
              <w:spacing w:before="0" w:after="160"/>
              <w:jc w:val="left"/>
              <w:rPr>
                <w:del w:id="21806" w:author="Houyem Rais" w:date="2024-02-22T14:46:00Z"/>
                <w:rFonts w:asciiTheme="minorHAnsi" w:hAnsiTheme="minorHAnsi" w:cstheme="minorHAnsi"/>
                <w:sz w:val="20"/>
                <w:szCs w:val="20"/>
                <w:lang w:val="fr-FR"/>
              </w:rPr>
              <w:pPrChange w:id="21807" w:author="Houyem Rais" w:date="2024-02-22T14:49:00Z">
                <w:pPr>
                  <w:spacing w:before="40" w:after="40"/>
                  <w:jc w:val="center"/>
                </w:pPr>
              </w:pPrChange>
            </w:pPr>
            <w:del w:id="21808" w:author="Houyem Rais" w:date="2024-02-22T14:46:00Z">
              <w:r w:rsidRPr="00343F01" w:rsidDel="00201166">
                <w:rPr>
                  <w:rFonts w:asciiTheme="minorHAnsi" w:hAnsiTheme="minorHAnsi" w:cstheme="minorHAnsi"/>
                  <w:sz w:val="20"/>
                  <w:szCs w:val="20"/>
                  <w:lang w:val="fr-FR"/>
                </w:rPr>
                <w:delText>581,2</w:delText>
              </w:r>
            </w:del>
          </w:p>
        </w:tc>
      </w:tr>
      <w:tr w:rsidR="00C71C7B" w:rsidRPr="00343F01" w:rsidDel="00201166" w14:paraId="7B721357" w14:textId="53DD1EAA" w:rsidTr="002B3C19">
        <w:trPr>
          <w:del w:id="21809" w:author="Houyem Rais" w:date="2024-02-22T14:46:00Z"/>
        </w:trPr>
        <w:tc>
          <w:tcPr>
            <w:tcW w:w="3415" w:type="dxa"/>
            <w:vAlign w:val="center"/>
          </w:tcPr>
          <w:p w14:paraId="7F75D72A" w14:textId="59A272D2" w:rsidR="00C71C7B" w:rsidRPr="00343F01" w:rsidDel="00201166" w:rsidRDefault="00C71C7B" w:rsidP="00D62BC5">
            <w:pPr>
              <w:spacing w:before="0" w:after="160"/>
              <w:jc w:val="left"/>
              <w:rPr>
                <w:del w:id="21810" w:author="Houyem Rais" w:date="2024-02-22T14:46:00Z"/>
                <w:rFonts w:cstheme="minorHAnsi"/>
                <w:sz w:val="20"/>
                <w:szCs w:val="20"/>
                <w:lang w:val="fr-FR"/>
              </w:rPr>
              <w:pPrChange w:id="21811" w:author="Houyem Rais" w:date="2024-02-22T14:49:00Z">
                <w:pPr>
                  <w:spacing w:before="40" w:after="40"/>
                </w:pPr>
              </w:pPrChange>
            </w:pPr>
            <w:del w:id="21812" w:author="Houyem Rais" w:date="2024-02-22T14:46:00Z">
              <w:r w:rsidRPr="00343F01" w:rsidDel="00201166">
                <w:rPr>
                  <w:rFonts w:cstheme="minorHAnsi"/>
                  <w:b/>
                  <w:bCs/>
                  <w:sz w:val="20"/>
                  <w:szCs w:val="20"/>
                  <w:lang w:val="fr-FR"/>
                </w:rPr>
                <w:delText>% des subventions du coût d’investissement</w:delText>
              </w:r>
            </w:del>
          </w:p>
        </w:tc>
        <w:tc>
          <w:tcPr>
            <w:tcW w:w="963" w:type="dxa"/>
            <w:vAlign w:val="center"/>
          </w:tcPr>
          <w:p w14:paraId="66CC5A2B" w14:textId="6CFB796A" w:rsidR="00C71C7B" w:rsidRPr="00343F01" w:rsidDel="00201166" w:rsidRDefault="00C71C7B" w:rsidP="00D62BC5">
            <w:pPr>
              <w:spacing w:before="0" w:after="160"/>
              <w:jc w:val="left"/>
              <w:rPr>
                <w:del w:id="21813" w:author="Houyem Rais" w:date="2024-02-22T14:46:00Z"/>
                <w:rFonts w:asciiTheme="minorHAnsi" w:hAnsiTheme="minorHAnsi" w:cstheme="minorHAnsi"/>
                <w:sz w:val="20"/>
                <w:szCs w:val="20"/>
                <w:lang w:val="fr-FR"/>
              </w:rPr>
              <w:pPrChange w:id="21814" w:author="Houyem Rais" w:date="2024-02-22T14:49:00Z">
                <w:pPr>
                  <w:spacing w:before="40" w:after="40"/>
                  <w:jc w:val="center"/>
                </w:pPr>
              </w:pPrChange>
            </w:pPr>
            <w:del w:id="21815" w:author="Houyem Rais" w:date="2024-02-22T14:46:00Z">
              <w:r w:rsidRPr="00343F01" w:rsidDel="00201166">
                <w:rPr>
                  <w:rFonts w:asciiTheme="minorHAnsi" w:hAnsiTheme="minorHAnsi" w:cstheme="minorHAnsi"/>
                  <w:sz w:val="20"/>
                  <w:szCs w:val="20"/>
                  <w:lang w:val="fr-FR"/>
                </w:rPr>
                <w:delText>20,7%</w:delText>
              </w:r>
            </w:del>
          </w:p>
        </w:tc>
        <w:tc>
          <w:tcPr>
            <w:tcW w:w="963" w:type="dxa"/>
            <w:vAlign w:val="center"/>
          </w:tcPr>
          <w:p w14:paraId="48AC23D3" w14:textId="3C2A9332" w:rsidR="00C71C7B" w:rsidRPr="00343F01" w:rsidDel="00201166" w:rsidRDefault="00C71C7B" w:rsidP="00D62BC5">
            <w:pPr>
              <w:spacing w:before="0" w:after="160"/>
              <w:jc w:val="left"/>
              <w:rPr>
                <w:del w:id="21816" w:author="Houyem Rais" w:date="2024-02-22T14:46:00Z"/>
                <w:rFonts w:asciiTheme="minorHAnsi" w:hAnsiTheme="minorHAnsi" w:cstheme="minorHAnsi"/>
                <w:sz w:val="20"/>
                <w:szCs w:val="20"/>
                <w:lang w:val="fr-FR"/>
              </w:rPr>
              <w:pPrChange w:id="21817" w:author="Houyem Rais" w:date="2024-02-22T14:49:00Z">
                <w:pPr>
                  <w:spacing w:before="40" w:after="40"/>
                  <w:jc w:val="center"/>
                </w:pPr>
              </w:pPrChange>
            </w:pPr>
            <w:del w:id="21818" w:author="Houyem Rais" w:date="2024-02-22T14:46:00Z">
              <w:r w:rsidRPr="00343F01" w:rsidDel="00201166">
                <w:rPr>
                  <w:rFonts w:asciiTheme="minorHAnsi" w:hAnsiTheme="minorHAnsi" w:cstheme="minorHAnsi"/>
                  <w:sz w:val="20"/>
                  <w:szCs w:val="20"/>
                  <w:lang w:val="fr-FR"/>
                </w:rPr>
                <w:delText>21,2%</w:delText>
              </w:r>
            </w:del>
          </w:p>
        </w:tc>
        <w:tc>
          <w:tcPr>
            <w:tcW w:w="963" w:type="dxa"/>
            <w:vAlign w:val="center"/>
          </w:tcPr>
          <w:p w14:paraId="0EE72754" w14:textId="4F9AB95A" w:rsidR="00C71C7B" w:rsidRPr="00343F01" w:rsidDel="00201166" w:rsidRDefault="00C71C7B" w:rsidP="00D62BC5">
            <w:pPr>
              <w:spacing w:before="0" w:after="160"/>
              <w:jc w:val="left"/>
              <w:rPr>
                <w:del w:id="21819" w:author="Houyem Rais" w:date="2024-02-22T14:46:00Z"/>
                <w:rFonts w:asciiTheme="minorHAnsi" w:hAnsiTheme="minorHAnsi" w:cstheme="minorHAnsi"/>
                <w:sz w:val="20"/>
                <w:szCs w:val="20"/>
                <w:lang w:val="fr-FR"/>
              </w:rPr>
              <w:pPrChange w:id="21820" w:author="Houyem Rais" w:date="2024-02-22T14:49:00Z">
                <w:pPr>
                  <w:spacing w:before="40" w:after="40"/>
                  <w:jc w:val="center"/>
                </w:pPr>
              </w:pPrChange>
            </w:pPr>
            <w:del w:id="21821" w:author="Houyem Rais" w:date="2024-02-22T14:46:00Z">
              <w:r w:rsidRPr="00343F01" w:rsidDel="00201166">
                <w:rPr>
                  <w:rFonts w:asciiTheme="minorHAnsi" w:hAnsiTheme="minorHAnsi" w:cstheme="minorHAnsi"/>
                  <w:sz w:val="20"/>
                  <w:szCs w:val="20"/>
                  <w:lang w:val="fr-FR"/>
                </w:rPr>
                <w:delText>4,3%</w:delText>
              </w:r>
            </w:del>
          </w:p>
        </w:tc>
        <w:tc>
          <w:tcPr>
            <w:tcW w:w="945" w:type="dxa"/>
            <w:vAlign w:val="center"/>
          </w:tcPr>
          <w:p w14:paraId="54DC748A" w14:textId="21EDD142" w:rsidR="00C71C7B" w:rsidRPr="00343F01" w:rsidDel="00201166" w:rsidRDefault="005E41BC" w:rsidP="00D62BC5">
            <w:pPr>
              <w:spacing w:before="0" w:after="160"/>
              <w:jc w:val="left"/>
              <w:rPr>
                <w:del w:id="21822" w:author="Houyem Rais" w:date="2024-02-22T14:46:00Z"/>
                <w:rFonts w:asciiTheme="minorHAnsi" w:hAnsiTheme="minorHAnsi" w:cstheme="minorHAnsi"/>
                <w:sz w:val="20"/>
                <w:szCs w:val="20"/>
                <w:lang w:val="fr-FR"/>
              </w:rPr>
              <w:pPrChange w:id="21823" w:author="Houyem Rais" w:date="2024-02-22T14:49:00Z">
                <w:pPr>
                  <w:spacing w:before="40" w:after="40"/>
                  <w:jc w:val="center"/>
                </w:pPr>
              </w:pPrChange>
            </w:pPr>
            <w:del w:id="21824" w:author="Houyem Rais" w:date="2024-02-22T14:46:00Z">
              <w:r w:rsidRPr="00343F01" w:rsidDel="00201166">
                <w:rPr>
                  <w:rFonts w:asciiTheme="minorHAnsi" w:hAnsiTheme="minorHAnsi" w:cstheme="minorHAnsi"/>
                  <w:sz w:val="20"/>
                  <w:szCs w:val="20"/>
                  <w:lang w:val="fr-FR"/>
                </w:rPr>
                <w:delText>93,4%</w:delText>
              </w:r>
            </w:del>
          </w:p>
        </w:tc>
        <w:tc>
          <w:tcPr>
            <w:tcW w:w="963" w:type="dxa"/>
            <w:vAlign w:val="center"/>
          </w:tcPr>
          <w:p w14:paraId="286FC6B9" w14:textId="754CCA95" w:rsidR="00C71C7B" w:rsidRPr="00343F01" w:rsidDel="00201166" w:rsidRDefault="00C71C7B" w:rsidP="00D62BC5">
            <w:pPr>
              <w:spacing w:before="0" w:after="160"/>
              <w:jc w:val="left"/>
              <w:rPr>
                <w:del w:id="21825" w:author="Houyem Rais" w:date="2024-02-22T14:46:00Z"/>
                <w:rFonts w:asciiTheme="minorHAnsi" w:hAnsiTheme="minorHAnsi" w:cstheme="minorHAnsi"/>
                <w:sz w:val="20"/>
                <w:szCs w:val="20"/>
                <w:lang w:val="fr-FR"/>
              </w:rPr>
              <w:pPrChange w:id="21826" w:author="Houyem Rais" w:date="2024-02-22T14:49:00Z">
                <w:pPr>
                  <w:spacing w:before="40" w:after="40"/>
                  <w:jc w:val="center"/>
                </w:pPr>
              </w:pPrChange>
            </w:pPr>
            <w:del w:id="21827" w:author="Houyem Rais" w:date="2024-02-22T14:46:00Z">
              <w:r w:rsidRPr="00343F01" w:rsidDel="00201166">
                <w:rPr>
                  <w:rFonts w:asciiTheme="minorHAnsi" w:hAnsiTheme="minorHAnsi" w:cstheme="minorHAnsi"/>
                  <w:sz w:val="20"/>
                  <w:szCs w:val="20"/>
                  <w:lang w:val="fr-FR"/>
                </w:rPr>
                <w:delText>19,8%</w:delText>
              </w:r>
            </w:del>
          </w:p>
        </w:tc>
        <w:tc>
          <w:tcPr>
            <w:tcW w:w="963" w:type="dxa"/>
            <w:vAlign w:val="center"/>
          </w:tcPr>
          <w:p w14:paraId="632772F5" w14:textId="342A3FC4" w:rsidR="00C71C7B" w:rsidRPr="00343F01" w:rsidDel="00201166" w:rsidRDefault="00C71C7B" w:rsidP="00D62BC5">
            <w:pPr>
              <w:spacing w:before="0" w:after="160"/>
              <w:jc w:val="left"/>
              <w:rPr>
                <w:del w:id="21828" w:author="Houyem Rais" w:date="2024-02-22T14:46:00Z"/>
                <w:rFonts w:asciiTheme="minorHAnsi" w:hAnsiTheme="minorHAnsi" w:cstheme="minorHAnsi"/>
                <w:sz w:val="20"/>
                <w:szCs w:val="20"/>
                <w:lang w:val="fr-FR"/>
              </w:rPr>
              <w:pPrChange w:id="21829" w:author="Houyem Rais" w:date="2024-02-22T14:49:00Z">
                <w:pPr>
                  <w:spacing w:before="40" w:after="40"/>
                  <w:jc w:val="center"/>
                </w:pPr>
              </w:pPrChange>
            </w:pPr>
            <w:del w:id="21830" w:author="Houyem Rais" w:date="2024-02-22T14:46:00Z">
              <w:r w:rsidRPr="00343F01" w:rsidDel="00201166">
                <w:rPr>
                  <w:rFonts w:asciiTheme="minorHAnsi" w:hAnsiTheme="minorHAnsi" w:cstheme="minorHAnsi"/>
                  <w:sz w:val="20"/>
                  <w:szCs w:val="20"/>
                  <w:lang w:val="fr-FR"/>
                </w:rPr>
                <w:delText>43,0%</w:delText>
              </w:r>
            </w:del>
          </w:p>
        </w:tc>
      </w:tr>
      <w:tr w:rsidR="00593C1E" w:rsidRPr="00343F01" w:rsidDel="00201166" w14:paraId="7D5DA961" w14:textId="3601DF72" w:rsidTr="002B3C19">
        <w:trPr>
          <w:del w:id="21831" w:author="Houyem Rais" w:date="2024-02-22T14:46:00Z"/>
        </w:trPr>
        <w:tc>
          <w:tcPr>
            <w:tcW w:w="3415" w:type="dxa"/>
            <w:vAlign w:val="center"/>
          </w:tcPr>
          <w:p w14:paraId="3AAFE0DB" w14:textId="4BE756E9" w:rsidR="00593C1E" w:rsidRPr="00343F01" w:rsidDel="00201166" w:rsidRDefault="00593C1E" w:rsidP="00D62BC5">
            <w:pPr>
              <w:spacing w:before="0" w:after="160"/>
              <w:jc w:val="left"/>
              <w:rPr>
                <w:del w:id="21832" w:author="Houyem Rais" w:date="2024-02-22T14:46:00Z"/>
                <w:rFonts w:asciiTheme="minorHAnsi" w:hAnsiTheme="minorHAnsi" w:cstheme="minorHAnsi"/>
                <w:sz w:val="20"/>
                <w:szCs w:val="20"/>
                <w:lang w:val="fr-FR"/>
              </w:rPr>
              <w:pPrChange w:id="21833" w:author="Houyem Rais" w:date="2024-02-22T14:49:00Z">
                <w:pPr>
                  <w:spacing w:before="40" w:after="40"/>
                </w:pPr>
              </w:pPrChange>
            </w:pPr>
            <w:del w:id="21834" w:author="Houyem Rais" w:date="2024-02-22T14:46:00Z">
              <w:r w:rsidRPr="00343F01" w:rsidDel="00201166">
                <w:rPr>
                  <w:rFonts w:asciiTheme="minorHAnsi" w:hAnsiTheme="minorHAnsi" w:cstheme="minorHAnsi"/>
                  <w:b/>
                  <w:bCs/>
                  <w:sz w:val="20"/>
                  <w:szCs w:val="20"/>
                  <w:lang w:val="fr-FR"/>
                </w:rPr>
                <w:delText>VAN pour le secteur public - Avec risques (MUSD)</w:delText>
              </w:r>
            </w:del>
          </w:p>
        </w:tc>
        <w:tc>
          <w:tcPr>
            <w:tcW w:w="963" w:type="dxa"/>
            <w:vAlign w:val="center"/>
          </w:tcPr>
          <w:p w14:paraId="085208A1" w14:textId="221C24EA" w:rsidR="00593C1E" w:rsidRPr="00343F01" w:rsidDel="00201166" w:rsidRDefault="00593C1E" w:rsidP="00D62BC5">
            <w:pPr>
              <w:spacing w:before="0" w:after="160"/>
              <w:jc w:val="left"/>
              <w:rPr>
                <w:del w:id="21835" w:author="Houyem Rais" w:date="2024-02-22T14:46:00Z"/>
                <w:rFonts w:asciiTheme="minorHAnsi" w:hAnsiTheme="minorHAnsi" w:cstheme="minorHAnsi"/>
                <w:sz w:val="20"/>
                <w:szCs w:val="20"/>
                <w:lang w:val="fr-FR"/>
              </w:rPr>
              <w:pPrChange w:id="21836" w:author="Houyem Rais" w:date="2024-02-22T14:49:00Z">
                <w:pPr>
                  <w:spacing w:before="40" w:after="40"/>
                  <w:jc w:val="center"/>
                </w:pPr>
              </w:pPrChange>
            </w:pPr>
            <w:del w:id="21837" w:author="Houyem Rais" w:date="2024-02-22T14:46:00Z">
              <w:r w:rsidRPr="00343F01" w:rsidDel="00201166">
                <w:rPr>
                  <w:rFonts w:asciiTheme="minorHAnsi" w:hAnsiTheme="minorHAnsi" w:cstheme="minorHAnsi"/>
                  <w:sz w:val="20"/>
                  <w:szCs w:val="20"/>
                  <w:lang w:val="fr-FR"/>
                </w:rPr>
                <w:delText>577,0</w:delText>
              </w:r>
            </w:del>
          </w:p>
        </w:tc>
        <w:tc>
          <w:tcPr>
            <w:tcW w:w="963" w:type="dxa"/>
            <w:vAlign w:val="center"/>
          </w:tcPr>
          <w:p w14:paraId="4E21BE83" w14:textId="025F839F" w:rsidR="00593C1E" w:rsidRPr="00343F01" w:rsidDel="00201166" w:rsidRDefault="00593C1E" w:rsidP="00D62BC5">
            <w:pPr>
              <w:spacing w:before="0" w:after="160"/>
              <w:jc w:val="left"/>
              <w:rPr>
                <w:del w:id="21838" w:author="Houyem Rais" w:date="2024-02-22T14:46:00Z"/>
                <w:rFonts w:asciiTheme="minorHAnsi" w:hAnsiTheme="minorHAnsi" w:cstheme="minorHAnsi"/>
                <w:sz w:val="20"/>
                <w:szCs w:val="20"/>
                <w:lang w:val="fr-FR"/>
              </w:rPr>
              <w:pPrChange w:id="21839" w:author="Houyem Rais" w:date="2024-02-22T14:49:00Z">
                <w:pPr>
                  <w:spacing w:before="40" w:after="40"/>
                  <w:jc w:val="center"/>
                </w:pPr>
              </w:pPrChange>
            </w:pPr>
            <w:del w:id="21840" w:author="Houyem Rais" w:date="2024-02-22T14:46:00Z">
              <w:r w:rsidRPr="00343F01" w:rsidDel="00201166">
                <w:rPr>
                  <w:rFonts w:asciiTheme="minorHAnsi" w:hAnsiTheme="minorHAnsi" w:cstheme="minorHAnsi"/>
                  <w:sz w:val="20"/>
                  <w:szCs w:val="20"/>
                  <w:lang w:val="fr-FR"/>
                </w:rPr>
                <w:delText>402,9</w:delText>
              </w:r>
            </w:del>
          </w:p>
        </w:tc>
        <w:tc>
          <w:tcPr>
            <w:tcW w:w="963" w:type="dxa"/>
            <w:vAlign w:val="center"/>
          </w:tcPr>
          <w:p w14:paraId="7F968000" w14:textId="008182B1" w:rsidR="00593C1E" w:rsidRPr="00343F01" w:rsidDel="00201166" w:rsidRDefault="00593C1E" w:rsidP="00D62BC5">
            <w:pPr>
              <w:spacing w:before="0" w:after="160"/>
              <w:jc w:val="left"/>
              <w:rPr>
                <w:del w:id="21841" w:author="Houyem Rais" w:date="2024-02-22T14:46:00Z"/>
                <w:rFonts w:asciiTheme="minorHAnsi" w:hAnsiTheme="minorHAnsi" w:cstheme="minorHAnsi"/>
                <w:sz w:val="20"/>
                <w:szCs w:val="20"/>
                <w:lang w:val="fr-FR"/>
              </w:rPr>
              <w:pPrChange w:id="21842" w:author="Houyem Rais" w:date="2024-02-22T14:49:00Z">
                <w:pPr>
                  <w:spacing w:before="40" w:after="40"/>
                  <w:jc w:val="center"/>
                </w:pPr>
              </w:pPrChange>
            </w:pPr>
            <w:del w:id="21843" w:author="Houyem Rais" w:date="2024-02-22T14:46:00Z">
              <w:r w:rsidRPr="00343F01" w:rsidDel="00201166">
                <w:rPr>
                  <w:rFonts w:asciiTheme="minorHAnsi" w:hAnsiTheme="minorHAnsi" w:cstheme="minorHAnsi"/>
                  <w:sz w:val="20"/>
                  <w:szCs w:val="20"/>
                  <w:lang w:val="fr-FR"/>
                </w:rPr>
                <w:delText>456,2</w:delText>
              </w:r>
            </w:del>
          </w:p>
        </w:tc>
        <w:tc>
          <w:tcPr>
            <w:tcW w:w="945" w:type="dxa"/>
            <w:vAlign w:val="center"/>
          </w:tcPr>
          <w:p w14:paraId="4BB98D17" w14:textId="4D275858" w:rsidR="00593C1E" w:rsidRPr="00343F01" w:rsidDel="00201166" w:rsidRDefault="00593C1E" w:rsidP="00D62BC5">
            <w:pPr>
              <w:spacing w:before="0" w:after="160"/>
              <w:jc w:val="left"/>
              <w:rPr>
                <w:del w:id="21844" w:author="Houyem Rais" w:date="2024-02-22T14:46:00Z"/>
                <w:rFonts w:asciiTheme="minorHAnsi" w:hAnsiTheme="minorHAnsi" w:cstheme="minorHAnsi"/>
                <w:sz w:val="20"/>
                <w:szCs w:val="20"/>
                <w:lang w:val="fr-FR"/>
              </w:rPr>
              <w:pPrChange w:id="21845" w:author="Houyem Rais" w:date="2024-02-22T14:49:00Z">
                <w:pPr>
                  <w:spacing w:before="40" w:after="40"/>
                  <w:jc w:val="center"/>
                </w:pPr>
              </w:pPrChange>
            </w:pPr>
            <w:del w:id="21846" w:author="Houyem Rais" w:date="2024-02-22T14:46:00Z">
              <w:r w:rsidRPr="00343F01" w:rsidDel="00201166">
                <w:rPr>
                  <w:rFonts w:asciiTheme="minorHAnsi" w:hAnsiTheme="minorHAnsi" w:cstheme="minorHAnsi"/>
                  <w:sz w:val="20"/>
                  <w:szCs w:val="20"/>
                  <w:lang w:val="fr-FR"/>
                </w:rPr>
                <w:delText>-758,9</w:delText>
              </w:r>
            </w:del>
          </w:p>
        </w:tc>
        <w:tc>
          <w:tcPr>
            <w:tcW w:w="963" w:type="dxa"/>
            <w:vAlign w:val="center"/>
          </w:tcPr>
          <w:p w14:paraId="28668665" w14:textId="17C921DE" w:rsidR="00593C1E" w:rsidRPr="00343F01" w:rsidDel="00201166" w:rsidRDefault="00593C1E" w:rsidP="00D62BC5">
            <w:pPr>
              <w:spacing w:before="0" w:after="160"/>
              <w:jc w:val="left"/>
              <w:rPr>
                <w:del w:id="21847" w:author="Houyem Rais" w:date="2024-02-22T14:46:00Z"/>
                <w:rFonts w:asciiTheme="minorHAnsi" w:hAnsiTheme="minorHAnsi" w:cstheme="minorHAnsi"/>
                <w:sz w:val="20"/>
                <w:szCs w:val="20"/>
                <w:lang w:val="fr-FR"/>
              </w:rPr>
              <w:pPrChange w:id="21848" w:author="Houyem Rais" w:date="2024-02-22T14:49:00Z">
                <w:pPr>
                  <w:spacing w:before="40" w:after="40"/>
                  <w:jc w:val="center"/>
                </w:pPr>
              </w:pPrChange>
            </w:pPr>
            <w:del w:id="21849" w:author="Houyem Rais" w:date="2024-02-22T14:46:00Z">
              <w:r w:rsidRPr="00343F01" w:rsidDel="00201166">
                <w:rPr>
                  <w:rFonts w:asciiTheme="minorHAnsi" w:hAnsiTheme="minorHAnsi" w:cstheme="minorHAnsi"/>
                  <w:sz w:val="20"/>
                  <w:szCs w:val="20"/>
                  <w:lang w:val="fr-FR"/>
                </w:rPr>
                <w:delText>493,1</w:delText>
              </w:r>
            </w:del>
          </w:p>
        </w:tc>
        <w:tc>
          <w:tcPr>
            <w:tcW w:w="963" w:type="dxa"/>
            <w:vAlign w:val="center"/>
          </w:tcPr>
          <w:p w14:paraId="003E9EC5" w14:textId="19B0FDB6" w:rsidR="00593C1E" w:rsidRPr="00343F01" w:rsidDel="00201166" w:rsidRDefault="00593C1E" w:rsidP="00D62BC5">
            <w:pPr>
              <w:spacing w:before="0" w:after="160"/>
              <w:jc w:val="left"/>
              <w:rPr>
                <w:del w:id="21850" w:author="Houyem Rais" w:date="2024-02-22T14:46:00Z"/>
                <w:rFonts w:asciiTheme="minorHAnsi" w:hAnsiTheme="minorHAnsi" w:cstheme="minorHAnsi"/>
                <w:sz w:val="20"/>
                <w:szCs w:val="20"/>
                <w:lang w:val="fr-FR"/>
              </w:rPr>
              <w:pPrChange w:id="21851" w:author="Houyem Rais" w:date="2024-02-22T14:49:00Z">
                <w:pPr>
                  <w:spacing w:before="40" w:after="40"/>
                  <w:jc w:val="center"/>
                </w:pPr>
              </w:pPrChange>
            </w:pPr>
            <w:del w:id="21852" w:author="Houyem Rais" w:date="2024-02-22T14:46:00Z">
              <w:r w:rsidRPr="00343F01" w:rsidDel="00201166">
                <w:rPr>
                  <w:rFonts w:asciiTheme="minorHAnsi" w:hAnsiTheme="minorHAnsi" w:cstheme="minorHAnsi"/>
                  <w:sz w:val="20"/>
                  <w:szCs w:val="20"/>
                  <w:lang w:val="fr-FR"/>
                </w:rPr>
                <w:delText>47,9</w:delText>
              </w:r>
            </w:del>
          </w:p>
        </w:tc>
      </w:tr>
      <w:tr w:rsidR="00593C1E" w:rsidRPr="00343F01" w:rsidDel="00201166" w14:paraId="55941019" w14:textId="1BAE91BD" w:rsidTr="002B3C19">
        <w:trPr>
          <w:del w:id="21853" w:author="Houyem Rais" w:date="2024-02-22T14:46:00Z"/>
        </w:trPr>
        <w:tc>
          <w:tcPr>
            <w:tcW w:w="3415" w:type="dxa"/>
            <w:vAlign w:val="center"/>
          </w:tcPr>
          <w:p w14:paraId="0D37E8D3" w14:textId="3600400E" w:rsidR="00593C1E" w:rsidRPr="00343F01" w:rsidDel="00201166" w:rsidRDefault="00EA4733" w:rsidP="00D62BC5">
            <w:pPr>
              <w:spacing w:before="0" w:after="160"/>
              <w:jc w:val="left"/>
              <w:rPr>
                <w:del w:id="21854" w:author="Houyem Rais" w:date="2024-02-22T14:46:00Z"/>
                <w:rFonts w:asciiTheme="minorHAnsi" w:hAnsiTheme="minorHAnsi" w:cstheme="minorHAnsi"/>
                <w:sz w:val="20"/>
                <w:szCs w:val="20"/>
                <w:lang w:val="fr-FR"/>
              </w:rPr>
              <w:pPrChange w:id="21855" w:author="Houyem Rais" w:date="2024-02-22T14:49:00Z">
                <w:pPr>
                  <w:spacing w:before="40" w:after="40"/>
                </w:pPr>
              </w:pPrChange>
            </w:pPr>
            <w:ins w:id="21856" w:author="Mohamed Amine Sdiri" w:date="2023-11-29T15:32:00Z">
              <w:del w:id="21857" w:author="Houyem Rais" w:date="2024-02-22T14:46:00Z">
                <w:r w:rsidRPr="00EA4733" w:rsidDel="00201166">
                  <w:rPr>
                    <w:rFonts w:asciiTheme="minorHAnsi" w:hAnsiTheme="minorHAnsi" w:cstheme="minorHAnsi"/>
                    <w:b/>
                    <w:bCs/>
                    <w:sz w:val="20"/>
                    <w:szCs w:val="20"/>
                    <w:lang w:val="fr-FR"/>
                  </w:rPr>
                  <w:delText>Value for Money (MUSD)</w:delText>
                </w:r>
              </w:del>
            </w:ins>
            <w:del w:id="21858" w:author="Houyem Rais" w:date="2024-02-22T14:46:00Z">
              <w:r w:rsidR="00593C1E" w:rsidRPr="00343F01" w:rsidDel="00201166">
                <w:rPr>
                  <w:rFonts w:asciiTheme="minorHAnsi" w:hAnsiTheme="minorHAnsi" w:cstheme="minorHAnsi"/>
                  <w:b/>
                  <w:bCs/>
                  <w:sz w:val="20"/>
                  <w:szCs w:val="20"/>
                  <w:lang w:val="fr-FR"/>
                </w:rPr>
                <w:delText>Value for Money</w:delText>
              </w:r>
            </w:del>
          </w:p>
        </w:tc>
        <w:tc>
          <w:tcPr>
            <w:tcW w:w="963" w:type="dxa"/>
            <w:vAlign w:val="center"/>
          </w:tcPr>
          <w:p w14:paraId="34EBAECF" w14:textId="7BC49DD6" w:rsidR="00593C1E" w:rsidRPr="00343F01" w:rsidDel="00201166" w:rsidRDefault="00593C1E" w:rsidP="00D62BC5">
            <w:pPr>
              <w:spacing w:before="0" w:after="160"/>
              <w:jc w:val="left"/>
              <w:rPr>
                <w:del w:id="21859" w:author="Houyem Rais" w:date="2024-02-22T14:46:00Z"/>
                <w:rFonts w:asciiTheme="minorHAnsi" w:hAnsiTheme="minorHAnsi" w:cstheme="minorHAnsi"/>
                <w:sz w:val="20"/>
                <w:szCs w:val="20"/>
                <w:lang w:val="fr-FR"/>
              </w:rPr>
              <w:pPrChange w:id="21860" w:author="Houyem Rais" w:date="2024-02-22T14:49:00Z">
                <w:pPr>
                  <w:spacing w:before="40" w:after="40"/>
                  <w:jc w:val="center"/>
                </w:pPr>
              </w:pPrChange>
            </w:pPr>
            <w:del w:id="21861" w:author="Houyem Rais" w:date="2024-02-22T14:46:00Z">
              <w:r w:rsidRPr="00343F01" w:rsidDel="00201166">
                <w:rPr>
                  <w:rFonts w:asciiTheme="minorHAnsi" w:hAnsiTheme="minorHAnsi" w:cstheme="minorHAnsi"/>
                  <w:sz w:val="20"/>
                  <w:szCs w:val="20"/>
                  <w:lang w:val="fr-FR"/>
                </w:rPr>
                <w:delText>830,3</w:delText>
              </w:r>
            </w:del>
          </w:p>
        </w:tc>
        <w:tc>
          <w:tcPr>
            <w:tcW w:w="963" w:type="dxa"/>
            <w:vAlign w:val="center"/>
          </w:tcPr>
          <w:p w14:paraId="509E11F7" w14:textId="21D79940" w:rsidR="00593C1E" w:rsidRPr="00343F01" w:rsidDel="00201166" w:rsidRDefault="00593C1E" w:rsidP="00D62BC5">
            <w:pPr>
              <w:spacing w:before="0" w:after="160"/>
              <w:jc w:val="left"/>
              <w:rPr>
                <w:del w:id="21862" w:author="Houyem Rais" w:date="2024-02-22T14:46:00Z"/>
                <w:rFonts w:asciiTheme="minorHAnsi" w:hAnsiTheme="minorHAnsi" w:cstheme="minorHAnsi"/>
                <w:sz w:val="20"/>
                <w:szCs w:val="20"/>
                <w:lang w:val="fr-FR"/>
              </w:rPr>
              <w:pPrChange w:id="21863" w:author="Houyem Rais" w:date="2024-02-22T14:49:00Z">
                <w:pPr>
                  <w:spacing w:before="40" w:after="40"/>
                  <w:jc w:val="center"/>
                </w:pPr>
              </w:pPrChange>
            </w:pPr>
            <w:del w:id="21864" w:author="Houyem Rais" w:date="2024-02-22T14:46:00Z">
              <w:r w:rsidRPr="00343F01" w:rsidDel="00201166">
                <w:rPr>
                  <w:rFonts w:asciiTheme="minorHAnsi" w:hAnsiTheme="minorHAnsi" w:cstheme="minorHAnsi"/>
                  <w:sz w:val="20"/>
                  <w:szCs w:val="20"/>
                  <w:lang w:val="fr-FR"/>
                </w:rPr>
                <w:delText>986,3</w:delText>
              </w:r>
            </w:del>
          </w:p>
        </w:tc>
        <w:tc>
          <w:tcPr>
            <w:tcW w:w="963" w:type="dxa"/>
            <w:vAlign w:val="center"/>
          </w:tcPr>
          <w:p w14:paraId="5B24179B" w14:textId="2AF4A0A5" w:rsidR="00593C1E" w:rsidRPr="00343F01" w:rsidDel="00201166" w:rsidRDefault="00593C1E" w:rsidP="00D62BC5">
            <w:pPr>
              <w:spacing w:before="0" w:after="160"/>
              <w:jc w:val="left"/>
              <w:rPr>
                <w:del w:id="21865" w:author="Houyem Rais" w:date="2024-02-22T14:46:00Z"/>
                <w:rFonts w:asciiTheme="minorHAnsi" w:hAnsiTheme="minorHAnsi" w:cstheme="minorHAnsi"/>
                <w:sz w:val="20"/>
                <w:szCs w:val="20"/>
                <w:lang w:val="fr-FR"/>
              </w:rPr>
              <w:pPrChange w:id="21866" w:author="Houyem Rais" w:date="2024-02-22T14:49:00Z">
                <w:pPr>
                  <w:spacing w:before="40" w:after="40"/>
                  <w:jc w:val="center"/>
                </w:pPr>
              </w:pPrChange>
            </w:pPr>
            <w:del w:id="21867" w:author="Houyem Rais" w:date="2024-02-22T14:46:00Z">
              <w:r w:rsidRPr="00343F01" w:rsidDel="00201166">
                <w:rPr>
                  <w:rFonts w:asciiTheme="minorHAnsi" w:hAnsiTheme="minorHAnsi" w:cstheme="minorHAnsi"/>
                  <w:sz w:val="20"/>
                  <w:szCs w:val="20"/>
                  <w:lang w:val="fr-FR"/>
                </w:rPr>
                <w:delText>692,7</w:delText>
              </w:r>
            </w:del>
          </w:p>
        </w:tc>
        <w:tc>
          <w:tcPr>
            <w:tcW w:w="945" w:type="dxa"/>
            <w:vAlign w:val="center"/>
          </w:tcPr>
          <w:p w14:paraId="12AA7E36" w14:textId="3ACFEB23" w:rsidR="00593C1E" w:rsidRPr="00343F01" w:rsidDel="00201166" w:rsidRDefault="00593C1E" w:rsidP="00D62BC5">
            <w:pPr>
              <w:spacing w:before="0" w:after="160"/>
              <w:jc w:val="left"/>
              <w:rPr>
                <w:del w:id="21868" w:author="Houyem Rais" w:date="2024-02-22T14:46:00Z"/>
                <w:rFonts w:asciiTheme="minorHAnsi" w:hAnsiTheme="minorHAnsi" w:cstheme="minorHAnsi"/>
                <w:sz w:val="20"/>
                <w:szCs w:val="20"/>
                <w:lang w:val="fr-FR"/>
              </w:rPr>
              <w:pPrChange w:id="21869" w:author="Houyem Rais" w:date="2024-02-22T14:49:00Z">
                <w:pPr>
                  <w:spacing w:before="40" w:after="40"/>
                  <w:jc w:val="center"/>
                </w:pPr>
              </w:pPrChange>
            </w:pPr>
            <w:del w:id="21870" w:author="Houyem Rais" w:date="2024-02-22T14:46:00Z">
              <w:r w:rsidRPr="00343F01" w:rsidDel="00201166">
                <w:rPr>
                  <w:rFonts w:asciiTheme="minorHAnsi" w:hAnsiTheme="minorHAnsi" w:cstheme="minorHAnsi"/>
                  <w:sz w:val="20"/>
                  <w:szCs w:val="20"/>
                  <w:lang w:val="fr-FR"/>
                </w:rPr>
                <w:delText>175,1</w:delText>
              </w:r>
            </w:del>
          </w:p>
        </w:tc>
        <w:tc>
          <w:tcPr>
            <w:tcW w:w="963" w:type="dxa"/>
            <w:vAlign w:val="center"/>
          </w:tcPr>
          <w:p w14:paraId="31B89C7C" w14:textId="230BF3DF" w:rsidR="00593C1E" w:rsidRPr="00343F01" w:rsidDel="00201166" w:rsidRDefault="00593C1E" w:rsidP="00D62BC5">
            <w:pPr>
              <w:spacing w:before="0" w:after="160"/>
              <w:jc w:val="left"/>
              <w:rPr>
                <w:del w:id="21871" w:author="Houyem Rais" w:date="2024-02-22T14:46:00Z"/>
                <w:rFonts w:asciiTheme="minorHAnsi" w:hAnsiTheme="minorHAnsi" w:cstheme="minorHAnsi"/>
                <w:sz w:val="20"/>
                <w:szCs w:val="20"/>
                <w:lang w:val="fr-FR"/>
              </w:rPr>
              <w:pPrChange w:id="21872" w:author="Houyem Rais" w:date="2024-02-22T14:49:00Z">
                <w:pPr>
                  <w:spacing w:before="40" w:after="40"/>
                  <w:jc w:val="center"/>
                </w:pPr>
              </w:pPrChange>
            </w:pPr>
            <w:del w:id="21873" w:author="Houyem Rais" w:date="2024-02-22T14:46:00Z">
              <w:r w:rsidRPr="00343F01" w:rsidDel="00201166">
                <w:rPr>
                  <w:rFonts w:asciiTheme="minorHAnsi" w:hAnsiTheme="minorHAnsi" w:cstheme="minorHAnsi"/>
                  <w:sz w:val="20"/>
                  <w:szCs w:val="20"/>
                  <w:lang w:val="fr-FR"/>
                </w:rPr>
                <w:delText>373,7</w:delText>
              </w:r>
            </w:del>
          </w:p>
        </w:tc>
        <w:tc>
          <w:tcPr>
            <w:tcW w:w="963" w:type="dxa"/>
            <w:vAlign w:val="center"/>
          </w:tcPr>
          <w:p w14:paraId="125803BC" w14:textId="7AF171FB" w:rsidR="00593C1E" w:rsidRPr="00343F01" w:rsidDel="00201166" w:rsidRDefault="00593C1E" w:rsidP="00D62BC5">
            <w:pPr>
              <w:spacing w:before="0" w:after="160"/>
              <w:jc w:val="left"/>
              <w:rPr>
                <w:del w:id="21874" w:author="Houyem Rais" w:date="2024-02-22T14:46:00Z"/>
                <w:rFonts w:asciiTheme="minorHAnsi" w:hAnsiTheme="minorHAnsi" w:cstheme="minorHAnsi"/>
                <w:sz w:val="20"/>
                <w:szCs w:val="20"/>
                <w:lang w:val="fr-FR"/>
              </w:rPr>
              <w:pPrChange w:id="21875" w:author="Houyem Rais" w:date="2024-02-22T14:49:00Z">
                <w:pPr>
                  <w:spacing w:before="40" w:after="40"/>
                  <w:jc w:val="center"/>
                </w:pPr>
              </w:pPrChange>
            </w:pPr>
            <w:del w:id="21876" w:author="Houyem Rais" w:date="2024-02-22T14:46:00Z">
              <w:r w:rsidRPr="00343F01" w:rsidDel="00201166">
                <w:rPr>
                  <w:rFonts w:asciiTheme="minorHAnsi" w:hAnsiTheme="minorHAnsi" w:cstheme="minorHAnsi"/>
                  <w:sz w:val="20"/>
                  <w:szCs w:val="20"/>
                  <w:lang w:val="fr-FR"/>
                </w:rPr>
                <w:delText>280,1</w:delText>
              </w:r>
            </w:del>
          </w:p>
        </w:tc>
      </w:tr>
      <w:tr w:rsidR="00593C1E" w:rsidRPr="00343F01" w:rsidDel="00201166" w14:paraId="07CD6E9E" w14:textId="2F70C40D" w:rsidTr="002B3C19">
        <w:trPr>
          <w:del w:id="21877" w:author="Houyem Rais" w:date="2024-02-22T14:46:00Z"/>
        </w:trPr>
        <w:tc>
          <w:tcPr>
            <w:tcW w:w="3415" w:type="dxa"/>
            <w:vAlign w:val="center"/>
          </w:tcPr>
          <w:p w14:paraId="2C3A6FE4" w14:textId="5C281551" w:rsidR="00593C1E" w:rsidRPr="00343F01" w:rsidDel="00201166" w:rsidRDefault="00593C1E" w:rsidP="00D62BC5">
            <w:pPr>
              <w:spacing w:before="0" w:after="160"/>
              <w:jc w:val="left"/>
              <w:rPr>
                <w:del w:id="21878" w:author="Houyem Rais" w:date="2024-02-22T14:46:00Z"/>
                <w:rFonts w:asciiTheme="minorHAnsi" w:hAnsiTheme="minorHAnsi" w:cstheme="minorHAnsi"/>
                <w:i/>
                <w:iCs/>
                <w:sz w:val="20"/>
                <w:szCs w:val="20"/>
                <w:lang w:val="fr-FR"/>
              </w:rPr>
              <w:pPrChange w:id="21879" w:author="Houyem Rais" w:date="2024-02-22T14:49:00Z">
                <w:pPr>
                  <w:spacing w:before="40" w:after="40"/>
                </w:pPr>
              </w:pPrChange>
            </w:pPr>
            <w:del w:id="21880" w:author="Houyem Rais" w:date="2024-02-22T14:46:00Z">
              <w:r w:rsidRPr="00343F01" w:rsidDel="00201166">
                <w:rPr>
                  <w:rFonts w:asciiTheme="minorHAnsi" w:hAnsiTheme="minorHAnsi" w:cstheme="minorHAnsi"/>
                  <w:b/>
                  <w:bCs/>
                  <w:sz w:val="20"/>
                  <w:szCs w:val="20"/>
                  <w:lang w:val="fr-FR"/>
                </w:rPr>
                <w:delText>Value for Money (%)</w:delText>
              </w:r>
            </w:del>
          </w:p>
        </w:tc>
        <w:tc>
          <w:tcPr>
            <w:tcW w:w="963" w:type="dxa"/>
            <w:vAlign w:val="center"/>
          </w:tcPr>
          <w:p w14:paraId="58E34B61" w14:textId="483F1687" w:rsidR="00593C1E" w:rsidRPr="00343F01" w:rsidDel="00201166" w:rsidRDefault="00593C1E" w:rsidP="00D62BC5">
            <w:pPr>
              <w:spacing w:before="0" w:after="160"/>
              <w:jc w:val="left"/>
              <w:rPr>
                <w:del w:id="21881" w:author="Houyem Rais" w:date="2024-02-22T14:46:00Z"/>
                <w:rFonts w:asciiTheme="minorHAnsi" w:hAnsiTheme="minorHAnsi" w:cstheme="minorHAnsi"/>
                <w:sz w:val="20"/>
                <w:szCs w:val="20"/>
                <w:lang w:val="fr-FR"/>
              </w:rPr>
              <w:pPrChange w:id="21882" w:author="Houyem Rais" w:date="2024-02-22T14:49:00Z">
                <w:pPr>
                  <w:spacing w:before="40" w:after="40"/>
                  <w:jc w:val="center"/>
                </w:pPr>
              </w:pPrChange>
            </w:pPr>
            <w:del w:id="21883" w:author="Houyem Rais" w:date="2024-02-22T14:46:00Z">
              <w:r w:rsidRPr="00343F01" w:rsidDel="00201166">
                <w:rPr>
                  <w:rFonts w:asciiTheme="minorHAnsi" w:hAnsiTheme="minorHAnsi" w:cstheme="minorHAnsi"/>
                  <w:sz w:val="20"/>
                  <w:szCs w:val="20"/>
                  <w:lang w:val="fr-FR"/>
                </w:rPr>
                <w:delText>327,8%</w:delText>
              </w:r>
            </w:del>
          </w:p>
        </w:tc>
        <w:tc>
          <w:tcPr>
            <w:tcW w:w="963" w:type="dxa"/>
            <w:vAlign w:val="center"/>
          </w:tcPr>
          <w:p w14:paraId="22CFA201" w14:textId="16E2AEEA" w:rsidR="00593C1E" w:rsidRPr="00343F01" w:rsidDel="00201166" w:rsidRDefault="00593C1E" w:rsidP="00D62BC5">
            <w:pPr>
              <w:spacing w:before="0" w:after="160"/>
              <w:jc w:val="left"/>
              <w:rPr>
                <w:del w:id="21884" w:author="Houyem Rais" w:date="2024-02-22T14:46:00Z"/>
                <w:rFonts w:asciiTheme="minorHAnsi" w:hAnsiTheme="minorHAnsi" w:cstheme="minorHAnsi"/>
                <w:sz w:val="20"/>
                <w:szCs w:val="20"/>
                <w:lang w:val="fr-FR"/>
              </w:rPr>
              <w:pPrChange w:id="21885" w:author="Houyem Rais" w:date="2024-02-22T14:49:00Z">
                <w:pPr>
                  <w:spacing w:before="40" w:after="40"/>
                  <w:jc w:val="center"/>
                </w:pPr>
              </w:pPrChange>
            </w:pPr>
            <w:del w:id="21886" w:author="Houyem Rais" w:date="2024-02-22T14:46:00Z">
              <w:r w:rsidRPr="00343F01" w:rsidDel="00201166">
                <w:rPr>
                  <w:rFonts w:asciiTheme="minorHAnsi" w:hAnsiTheme="minorHAnsi" w:cstheme="minorHAnsi"/>
                  <w:sz w:val="20"/>
                  <w:szCs w:val="20"/>
                  <w:lang w:val="fr-FR"/>
                </w:rPr>
                <w:delText>169,1%</w:delText>
              </w:r>
            </w:del>
          </w:p>
        </w:tc>
        <w:tc>
          <w:tcPr>
            <w:tcW w:w="963" w:type="dxa"/>
            <w:vAlign w:val="center"/>
          </w:tcPr>
          <w:p w14:paraId="1286CB12" w14:textId="36CE7B0C" w:rsidR="00593C1E" w:rsidRPr="00343F01" w:rsidDel="00201166" w:rsidRDefault="00593C1E" w:rsidP="00D62BC5">
            <w:pPr>
              <w:spacing w:before="0" w:after="160"/>
              <w:jc w:val="left"/>
              <w:rPr>
                <w:del w:id="21887" w:author="Houyem Rais" w:date="2024-02-22T14:46:00Z"/>
                <w:rFonts w:asciiTheme="minorHAnsi" w:hAnsiTheme="minorHAnsi" w:cstheme="minorHAnsi"/>
                <w:sz w:val="20"/>
                <w:szCs w:val="20"/>
                <w:lang w:val="fr-FR"/>
              </w:rPr>
              <w:pPrChange w:id="21888" w:author="Houyem Rais" w:date="2024-02-22T14:49:00Z">
                <w:pPr>
                  <w:spacing w:before="40" w:after="40"/>
                  <w:jc w:val="center"/>
                </w:pPr>
              </w:pPrChange>
            </w:pPr>
            <w:del w:id="21889" w:author="Houyem Rais" w:date="2024-02-22T14:46:00Z">
              <w:r w:rsidRPr="00343F01" w:rsidDel="00201166">
                <w:rPr>
                  <w:rFonts w:asciiTheme="minorHAnsi" w:hAnsiTheme="minorHAnsi" w:cstheme="minorHAnsi"/>
                  <w:sz w:val="20"/>
                  <w:szCs w:val="20"/>
                  <w:lang w:val="fr-FR"/>
                </w:rPr>
                <w:delText>292,9%</w:delText>
              </w:r>
            </w:del>
          </w:p>
        </w:tc>
        <w:tc>
          <w:tcPr>
            <w:tcW w:w="945" w:type="dxa"/>
            <w:vAlign w:val="center"/>
          </w:tcPr>
          <w:p w14:paraId="582928AF" w14:textId="59855C5F" w:rsidR="00593C1E" w:rsidRPr="00343F01" w:rsidDel="00201166" w:rsidRDefault="00593C1E" w:rsidP="00D62BC5">
            <w:pPr>
              <w:spacing w:before="0" w:after="160"/>
              <w:jc w:val="left"/>
              <w:rPr>
                <w:del w:id="21890" w:author="Houyem Rais" w:date="2024-02-22T14:46:00Z"/>
                <w:rFonts w:asciiTheme="minorHAnsi" w:hAnsiTheme="minorHAnsi" w:cstheme="minorHAnsi"/>
                <w:sz w:val="20"/>
                <w:szCs w:val="20"/>
                <w:lang w:val="fr-FR"/>
              </w:rPr>
              <w:pPrChange w:id="21891" w:author="Houyem Rais" w:date="2024-02-22T14:49:00Z">
                <w:pPr>
                  <w:spacing w:before="40" w:after="40"/>
                  <w:jc w:val="center"/>
                </w:pPr>
              </w:pPrChange>
            </w:pPr>
            <w:del w:id="21892" w:author="Houyem Rais" w:date="2024-02-22T14:46:00Z">
              <w:r w:rsidRPr="00343F01" w:rsidDel="00201166">
                <w:rPr>
                  <w:rFonts w:asciiTheme="minorHAnsi" w:hAnsiTheme="minorHAnsi" w:cstheme="minorHAnsi"/>
                  <w:sz w:val="20"/>
                  <w:szCs w:val="20"/>
                  <w:lang w:val="fr-FR"/>
                </w:rPr>
                <w:delText>18,7%</w:delText>
              </w:r>
            </w:del>
          </w:p>
        </w:tc>
        <w:tc>
          <w:tcPr>
            <w:tcW w:w="963" w:type="dxa"/>
            <w:vAlign w:val="center"/>
          </w:tcPr>
          <w:p w14:paraId="3E0AB5CA" w14:textId="5D7A357C" w:rsidR="00593C1E" w:rsidRPr="00343F01" w:rsidDel="00201166" w:rsidRDefault="00593C1E" w:rsidP="00D62BC5">
            <w:pPr>
              <w:spacing w:before="0" w:after="160"/>
              <w:jc w:val="left"/>
              <w:rPr>
                <w:del w:id="21893" w:author="Houyem Rais" w:date="2024-02-22T14:46:00Z"/>
                <w:rFonts w:asciiTheme="minorHAnsi" w:hAnsiTheme="minorHAnsi" w:cstheme="minorHAnsi"/>
                <w:sz w:val="20"/>
                <w:szCs w:val="20"/>
                <w:lang w:val="fr-FR"/>
              </w:rPr>
              <w:pPrChange w:id="21894" w:author="Houyem Rais" w:date="2024-02-22T14:49:00Z">
                <w:pPr>
                  <w:spacing w:before="40" w:after="40"/>
                  <w:jc w:val="center"/>
                </w:pPr>
              </w:pPrChange>
            </w:pPr>
            <w:del w:id="21895" w:author="Houyem Rais" w:date="2024-02-22T14:46:00Z">
              <w:r w:rsidRPr="00343F01" w:rsidDel="00201166">
                <w:rPr>
                  <w:rFonts w:asciiTheme="minorHAnsi" w:hAnsiTheme="minorHAnsi" w:cstheme="minorHAnsi"/>
                  <w:sz w:val="20"/>
                  <w:szCs w:val="20"/>
                  <w:lang w:val="fr-FR"/>
                </w:rPr>
                <w:delText>312,9%</w:delText>
              </w:r>
            </w:del>
          </w:p>
        </w:tc>
        <w:tc>
          <w:tcPr>
            <w:tcW w:w="963" w:type="dxa"/>
            <w:vAlign w:val="center"/>
          </w:tcPr>
          <w:p w14:paraId="3BECD5A8" w14:textId="4AC2D4F6" w:rsidR="00593C1E" w:rsidRPr="00343F01" w:rsidDel="00201166" w:rsidRDefault="00593C1E" w:rsidP="00D62BC5">
            <w:pPr>
              <w:spacing w:before="0" w:after="160"/>
              <w:jc w:val="left"/>
              <w:rPr>
                <w:del w:id="21896" w:author="Houyem Rais" w:date="2024-02-22T14:46:00Z"/>
                <w:rFonts w:asciiTheme="minorHAnsi" w:hAnsiTheme="minorHAnsi" w:cstheme="minorHAnsi"/>
                <w:sz w:val="20"/>
                <w:szCs w:val="20"/>
                <w:lang w:val="fr-FR"/>
              </w:rPr>
              <w:pPrChange w:id="21897" w:author="Houyem Rais" w:date="2024-02-22T14:49:00Z">
                <w:pPr>
                  <w:spacing w:before="40" w:after="40"/>
                  <w:jc w:val="center"/>
                </w:pPr>
              </w:pPrChange>
            </w:pPr>
            <w:del w:id="21898" w:author="Houyem Rais" w:date="2024-02-22T14:46:00Z">
              <w:r w:rsidRPr="00343F01" w:rsidDel="00201166">
                <w:rPr>
                  <w:rFonts w:asciiTheme="minorHAnsi" w:hAnsiTheme="minorHAnsi" w:cstheme="minorHAnsi"/>
                  <w:sz w:val="20"/>
                  <w:szCs w:val="20"/>
                  <w:lang w:val="fr-FR"/>
                </w:rPr>
                <w:delText>120,6%</w:delText>
              </w:r>
            </w:del>
          </w:p>
        </w:tc>
      </w:tr>
    </w:tbl>
    <w:p w14:paraId="69EFB49B" w14:textId="237E4390" w:rsidR="0063365D" w:rsidRPr="00343F01" w:rsidDel="00201166" w:rsidRDefault="0063365D" w:rsidP="00D62BC5">
      <w:pPr>
        <w:spacing w:before="0" w:after="160"/>
        <w:jc w:val="left"/>
        <w:rPr>
          <w:del w:id="21899" w:author="Houyem Rais" w:date="2024-02-22T14:46:00Z"/>
        </w:rPr>
        <w:pPrChange w:id="21900" w:author="Houyem Rais" w:date="2024-02-22T14:49:00Z">
          <w:pPr/>
        </w:pPrChange>
      </w:pPr>
      <w:del w:id="21901" w:author="Houyem Rais" w:date="2024-02-22T14:46:00Z">
        <w:r w:rsidRPr="00343F01" w:rsidDel="00201166">
          <w:delText>Un test de sensibilité impliquant une augmentation de la durée du projet de 10 ans a eu des impacts significatifs sur plusieurs variables clés des différents lots contractuels.</w:delText>
        </w:r>
      </w:del>
    </w:p>
    <w:p w14:paraId="2BF08F27" w14:textId="4E1707F8" w:rsidR="0063365D" w:rsidRPr="00343F01" w:rsidDel="00201166" w:rsidRDefault="0063365D" w:rsidP="00D62BC5">
      <w:pPr>
        <w:spacing w:before="0" w:after="160"/>
        <w:jc w:val="left"/>
        <w:rPr>
          <w:del w:id="21902" w:author="Houyem Rais" w:date="2024-02-22T14:46:00Z"/>
        </w:rPr>
        <w:pPrChange w:id="21903" w:author="Houyem Rais" w:date="2024-02-22T14:49:00Z">
          <w:pPr>
            <w:pStyle w:val="BulletList1"/>
          </w:pPr>
        </w:pPrChange>
      </w:pPr>
      <w:del w:id="21904" w:author="Houyem Rais" w:date="2024-02-22T14:46:00Z">
        <w:r w:rsidRPr="00343F01" w:rsidDel="00201166">
          <w:rPr>
            <w:b/>
            <w:bCs/>
          </w:rPr>
          <w:delText xml:space="preserve">TRI des fonds propres : </w:delText>
        </w:r>
        <w:r w:rsidRPr="00343F01" w:rsidDel="00201166">
          <w:delText xml:space="preserve">Les TRIs des fonds propres ont légèrement augmenté pour tous les lots contractuels, </w:delText>
        </w:r>
      </w:del>
      <w:ins w:id="21905" w:author="Mohamed Amine Sdiri" w:date="2023-11-29T09:58:00Z">
        <w:del w:id="21906" w:author="Houyem Rais" w:date="2024-02-22T14:46:00Z">
          <w:r w:rsidR="00621175" w:rsidDel="00201166">
            <w:delText xml:space="preserve"> </w:delText>
          </w:r>
        </w:del>
      </w:ins>
      <w:del w:id="21907" w:author="Houyem Rais" w:date="2024-02-22T14:46:00Z">
        <w:r w:rsidRPr="00343F01" w:rsidDel="00201166">
          <w:delText xml:space="preserve">indiquant une rentabilité accrue sur l'investissement. Cela est dû à la prolongation de la période de récupération des investissements, </w:delText>
        </w:r>
      </w:del>
      <w:ins w:id="21908" w:author="Mohamed Amine Sdiri" w:date="2023-11-29T09:58:00Z">
        <w:del w:id="21909" w:author="Houyem Rais" w:date="2024-02-22T14:46:00Z">
          <w:r w:rsidR="00621175" w:rsidDel="00201166">
            <w:delText xml:space="preserve"> </w:delText>
          </w:r>
        </w:del>
      </w:ins>
      <w:del w:id="21910" w:author="Houyem Rais" w:date="2024-02-22T14:46:00Z">
        <w:r w:rsidRPr="00343F01" w:rsidDel="00201166">
          <w:delText>permettant ainsi un rendement financier plus élevé sur une période plus longue.</w:delText>
        </w:r>
      </w:del>
    </w:p>
    <w:p w14:paraId="46B093C6" w14:textId="6C59F563" w:rsidR="0063365D" w:rsidRPr="00343F01" w:rsidDel="00201166" w:rsidRDefault="0063365D" w:rsidP="00D62BC5">
      <w:pPr>
        <w:spacing w:before="0" w:after="160"/>
        <w:jc w:val="left"/>
        <w:rPr>
          <w:del w:id="21911" w:author="Houyem Rais" w:date="2024-02-22T14:46:00Z"/>
        </w:rPr>
        <w:pPrChange w:id="21912" w:author="Houyem Rais" w:date="2024-02-22T14:49:00Z">
          <w:pPr>
            <w:pStyle w:val="BulletList1"/>
          </w:pPr>
        </w:pPrChange>
      </w:pPr>
      <w:del w:id="21913" w:author="Houyem Rais" w:date="2024-02-22T14:46:00Z">
        <w:r w:rsidRPr="00343F01" w:rsidDel="00201166">
          <w:rPr>
            <w:b/>
            <w:bCs/>
          </w:rPr>
          <w:delText>ADSCR minimum :</w:delText>
        </w:r>
        <w:r w:rsidRPr="00343F01" w:rsidDel="00201166">
          <w:delText xml:space="preserve"> Les valeurs de l'ADSCR minimum ont également augmenté dans l'ensemble, </w:delText>
        </w:r>
      </w:del>
      <w:ins w:id="21914" w:author="Mohamed Amine Sdiri" w:date="2023-11-29T09:58:00Z">
        <w:del w:id="21915" w:author="Houyem Rais" w:date="2024-02-22T14:46:00Z">
          <w:r w:rsidR="00621175" w:rsidDel="00201166">
            <w:delText xml:space="preserve"> </w:delText>
          </w:r>
        </w:del>
      </w:ins>
      <w:del w:id="21916" w:author="Houyem Rais" w:date="2024-02-22T14:46:00Z">
        <w:r w:rsidRPr="00343F01" w:rsidDel="00201166">
          <w:delText xml:space="preserve">indiquant une meilleure capacité à couvrir les obligations de la dette. Cette amélioration est attribuée à la prolongation de la période de remboursement de la dette, </w:delText>
        </w:r>
      </w:del>
      <w:ins w:id="21917" w:author="Mohamed Amine Sdiri" w:date="2023-11-29T09:58:00Z">
        <w:del w:id="21918" w:author="Houyem Rais" w:date="2024-02-22T14:46:00Z">
          <w:r w:rsidR="00621175" w:rsidDel="00201166">
            <w:delText xml:space="preserve"> </w:delText>
          </w:r>
        </w:del>
      </w:ins>
      <w:del w:id="21919" w:author="Houyem Rais" w:date="2024-02-22T14:46:00Z">
        <w:r w:rsidRPr="00343F01" w:rsidDel="00201166">
          <w:delText>réduisant ainsi la pression sur les flux de trésorerie.</w:delText>
        </w:r>
      </w:del>
    </w:p>
    <w:p w14:paraId="7F21ED24" w14:textId="5B9B086F" w:rsidR="0063365D" w:rsidRPr="00343F01" w:rsidDel="00201166" w:rsidRDefault="0063365D" w:rsidP="00D62BC5">
      <w:pPr>
        <w:spacing w:before="0" w:after="160"/>
        <w:jc w:val="left"/>
        <w:rPr>
          <w:del w:id="21920" w:author="Houyem Rais" w:date="2024-02-22T14:46:00Z"/>
        </w:rPr>
        <w:pPrChange w:id="21921" w:author="Houyem Rais" w:date="2024-02-22T14:49:00Z">
          <w:pPr>
            <w:pStyle w:val="BulletList1"/>
          </w:pPr>
        </w:pPrChange>
      </w:pPr>
      <w:del w:id="21922" w:author="Houyem Rais" w:date="2024-02-22T14:46:00Z">
        <w:r w:rsidRPr="00343F01" w:rsidDel="00201166">
          <w:rPr>
            <w:b/>
            <w:bCs/>
          </w:rPr>
          <w:delText>Niveau de subvention requis :</w:delText>
        </w:r>
        <w:r w:rsidRPr="00343F01" w:rsidDel="00201166">
          <w:delText xml:space="preserve"> Le niveau de subvention requis a généralement diminué dans tous les lots, </w:delText>
        </w:r>
      </w:del>
      <w:ins w:id="21923" w:author="Mohamed Amine Sdiri" w:date="2023-11-29T09:58:00Z">
        <w:del w:id="21924" w:author="Houyem Rais" w:date="2024-02-22T14:46:00Z">
          <w:r w:rsidR="00621175" w:rsidDel="00201166">
            <w:delText xml:space="preserve"> </w:delText>
          </w:r>
        </w:del>
      </w:ins>
      <w:del w:id="21925" w:author="Houyem Rais" w:date="2024-02-22T14:46:00Z">
        <w:r w:rsidRPr="00343F01" w:rsidDel="00201166">
          <w:delText xml:space="preserve">ce qui signifie que moins de subventions étaient nécessaires pour maintenir l'équilibre financier. La prolongation de la durée du projet a donc réduit la nécessité de subventions importantes initialement prévues, </w:delText>
        </w:r>
      </w:del>
      <w:ins w:id="21926" w:author="Mohamed Amine Sdiri" w:date="2023-11-29T09:58:00Z">
        <w:del w:id="21927" w:author="Houyem Rais" w:date="2024-02-22T14:46:00Z">
          <w:r w:rsidR="00621175" w:rsidDel="00201166">
            <w:delText xml:space="preserve"> </w:delText>
          </w:r>
        </w:del>
      </w:ins>
      <w:del w:id="21928" w:author="Houyem Rais" w:date="2024-02-22T14:46:00Z">
        <w:r w:rsidRPr="00343F01" w:rsidDel="00201166">
          <w:delText xml:space="preserve">ce qui a aussi contribué à l’amélioration de la </w:delText>
        </w:r>
        <w:r w:rsidRPr="00343F01" w:rsidDel="00201166">
          <w:rPr>
            <w:b/>
            <w:bCs/>
          </w:rPr>
          <w:delText>VAN pour le secteur public.</w:delText>
        </w:r>
      </w:del>
    </w:p>
    <w:p w14:paraId="53937297" w14:textId="069D18D2" w:rsidR="0063365D" w:rsidRPr="00343F01" w:rsidDel="00201166" w:rsidRDefault="0063365D" w:rsidP="00D62BC5">
      <w:pPr>
        <w:spacing w:before="0" w:after="160"/>
        <w:jc w:val="left"/>
        <w:rPr>
          <w:del w:id="21929" w:author="Houyem Rais" w:date="2024-02-22T14:46:00Z"/>
        </w:rPr>
        <w:pPrChange w:id="21930" w:author="Houyem Rais" w:date="2024-02-22T14:49:00Z">
          <w:pPr>
            <w:pStyle w:val="BulletList1"/>
          </w:pPr>
        </w:pPrChange>
      </w:pPr>
      <w:del w:id="21931" w:author="Houyem Rais" w:date="2024-02-22T14:46:00Z">
        <w:r w:rsidRPr="00343F01" w:rsidDel="00201166">
          <w:rPr>
            <w:b/>
            <w:bCs/>
          </w:rPr>
          <w:delText>Value for Money (VFM) :</w:delText>
        </w:r>
        <w:r w:rsidRPr="00343F01" w:rsidDel="00201166">
          <w:delText xml:space="preserve"> Les indicateurs de Value for Money ont considérablement augmenté, </w:delText>
        </w:r>
      </w:del>
      <w:ins w:id="21932" w:author="Mohamed Amine Sdiri" w:date="2023-11-29T09:58:00Z">
        <w:del w:id="21933" w:author="Houyem Rais" w:date="2024-02-22T14:46:00Z">
          <w:r w:rsidR="00621175" w:rsidDel="00201166">
            <w:delText xml:space="preserve"> </w:delText>
          </w:r>
        </w:del>
      </w:ins>
      <w:del w:id="21934" w:author="Houyem Rais" w:date="2024-02-22T14:46:00Z">
        <w:r w:rsidRPr="00343F01" w:rsidDel="00201166">
          <w:delText>indiquant des coûts réduits et des bénéfices accrus.</w:delText>
        </w:r>
        <w:r w:rsidR="00973DDD" w:rsidRPr="00343F01" w:rsidDel="00201166">
          <w:delText xml:space="preserve"> Cela est </w:delText>
        </w:r>
        <w:r w:rsidR="007A04FB" w:rsidRPr="00343F01" w:rsidDel="00201166">
          <w:delText>dû</w:delText>
        </w:r>
        <w:r w:rsidR="00973DDD" w:rsidRPr="00343F01" w:rsidDel="00201166">
          <w:delText xml:space="preserve"> à des subventions moins importantes à </w:delText>
        </w:r>
        <w:r w:rsidR="00244B7D" w:rsidRPr="00343F01" w:rsidDel="00201166">
          <w:delText>l’</w:delText>
        </w:r>
        <w:r w:rsidR="00CA28C7" w:rsidRPr="00343F01" w:rsidDel="00201166">
          <w:delText>extension des charges financières publiques sur une période plus longue.</w:delText>
        </w:r>
        <w:r w:rsidR="00244B7D" w:rsidRPr="00343F01" w:rsidDel="00201166">
          <w:delText xml:space="preserve"> </w:delText>
        </w:r>
      </w:del>
    </w:p>
    <w:p w14:paraId="2CAB39FB" w14:textId="5A35784E" w:rsidR="00BE7801" w:rsidRPr="00343F01" w:rsidDel="00201166" w:rsidRDefault="0063365D" w:rsidP="00D62BC5">
      <w:pPr>
        <w:spacing w:before="0" w:after="160"/>
        <w:jc w:val="left"/>
        <w:rPr>
          <w:del w:id="21935" w:author="Houyem Rais" w:date="2024-02-22T14:46:00Z"/>
        </w:rPr>
        <w:pPrChange w:id="21936" w:author="Houyem Rais" w:date="2024-02-22T14:49:00Z">
          <w:pPr/>
        </w:pPrChange>
      </w:pPr>
      <w:del w:id="21937" w:author="Houyem Rais" w:date="2024-02-22T14:46:00Z">
        <w:r w:rsidRPr="00343F01" w:rsidDel="00201166">
          <w:delText xml:space="preserve">En résumé, </w:delText>
        </w:r>
      </w:del>
      <w:ins w:id="21938" w:author="Mohamed Amine Sdiri" w:date="2023-11-29T09:58:00Z">
        <w:del w:id="21939" w:author="Houyem Rais" w:date="2024-02-22T14:46:00Z">
          <w:r w:rsidR="00621175" w:rsidDel="00201166">
            <w:delText xml:space="preserve"> </w:delText>
          </w:r>
        </w:del>
      </w:ins>
      <w:del w:id="21940" w:author="Houyem Rais" w:date="2024-02-22T14:46:00Z">
        <w:r w:rsidRPr="00343F01" w:rsidDel="00201166">
          <w:delText xml:space="preserve">l'extension de la durée du projet a eu un impact positif sur la rentabilité, </w:delText>
        </w:r>
      </w:del>
      <w:ins w:id="21941" w:author="Mohamed Amine Sdiri" w:date="2023-11-29T09:58:00Z">
        <w:del w:id="21942" w:author="Houyem Rais" w:date="2024-02-22T14:46:00Z">
          <w:r w:rsidR="00621175" w:rsidDel="00201166">
            <w:delText xml:space="preserve"> </w:delText>
          </w:r>
        </w:del>
      </w:ins>
      <w:del w:id="21943" w:author="Houyem Rais" w:date="2024-02-22T14:46:00Z">
        <w:r w:rsidRPr="00343F01" w:rsidDel="00201166">
          <w:delText xml:space="preserve">la viabilité financière, </w:delText>
        </w:r>
      </w:del>
      <w:ins w:id="21944" w:author="Mohamed Amine Sdiri" w:date="2023-11-29T09:58:00Z">
        <w:del w:id="21945" w:author="Houyem Rais" w:date="2024-02-22T14:46:00Z">
          <w:r w:rsidR="00621175" w:rsidDel="00201166">
            <w:delText xml:space="preserve"> </w:delText>
          </w:r>
        </w:del>
      </w:ins>
      <w:del w:id="21946" w:author="Houyem Rais" w:date="2024-02-22T14:46:00Z">
        <w:r w:rsidRPr="00343F01" w:rsidDel="00201166">
          <w:delText xml:space="preserve">la nécessité de subventions et les avantages pour le secteur public, </w:delText>
        </w:r>
      </w:del>
      <w:ins w:id="21947" w:author="Mohamed Amine Sdiri" w:date="2023-11-29T09:58:00Z">
        <w:del w:id="21948" w:author="Houyem Rais" w:date="2024-02-22T14:46:00Z">
          <w:r w:rsidR="00621175" w:rsidDel="00201166">
            <w:delText xml:space="preserve"> </w:delText>
          </w:r>
        </w:del>
      </w:ins>
      <w:del w:id="21949" w:author="Houyem Rais" w:date="2024-02-22T14:46:00Z">
        <w:r w:rsidRPr="00343F01" w:rsidDel="00201166">
          <w:delText>en permettant une meilleure répartition des coûts et des avantages sur une période plus longue.</w:delText>
        </w:r>
      </w:del>
    </w:p>
    <w:p w14:paraId="3BE26B4F" w14:textId="0BD36BA9" w:rsidR="00391BAF" w:rsidRPr="00343F01" w:rsidDel="00201166" w:rsidRDefault="00391BAF" w:rsidP="00D62BC5">
      <w:pPr>
        <w:spacing w:before="0" w:after="160"/>
        <w:jc w:val="left"/>
        <w:rPr>
          <w:del w:id="21950" w:author="Houyem Rais" w:date="2024-02-22T14:46:00Z"/>
        </w:rPr>
        <w:pPrChange w:id="21951" w:author="Houyem Rais" w:date="2024-02-22T14:49:00Z">
          <w:pPr>
            <w:pStyle w:val="Heading2"/>
          </w:pPr>
        </w:pPrChange>
      </w:pPr>
      <w:bookmarkStart w:id="21952" w:name="_Toc152165425"/>
      <w:del w:id="21953" w:author="Houyem Rais" w:date="2024-02-22T14:46:00Z">
        <w:r w:rsidRPr="00343F01" w:rsidDel="00201166">
          <w:delText>Augmentation des coûts de construction de 10 %</w:delText>
        </w:r>
        <w:bookmarkEnd w:id="21952"/>
      </w:del>
    </w:p>
    <w:p w14:paraId="2209EC13" w14:textId="51256A94" w:rsidR="00C92D92" w:rsidRPr="00343F01" w:rsidDel="00201166" w:rsidRDefault="00C92D92" w:rsidP="00D62BC5">
      <w:pPr>
        <w:spacing w:before="0" w:after="160"/>
        <w:jc w:val="left"/>
        <w:rPr>
          <w:del w:id="21954" w:author="Houyem Rais" w:date="2024-02-22T14:46:00Z"/>
        </w:rPr>
        <w:pPrChange w:id="21955" w:author="Houyem Rais" w:date="2024-02-22T14:49:00Z">
          <w:pPr/>
        </w:pPrChange>
      </w:pPr>
      <w:del w:id="21956" w:author="Houyem Rais" w:date="2024-02-22T14:46:00Z">
        <w:r w:rsidRPr="00343F01" w:rsidDel="00201166">
          <w:delText>Le tableau suivant résume les principaux résultats de ce test de sensibilité.</w:delText>
        </w:r>
      </w:del>
    </w:p>
    <w:p w14:paraId="5B8A5299" w14:textId="098F810E" w:rsidR="00C526F5" w:rsidRPr="00343F01" w:rsidDel="00201166" w:rsidRDefault="00C526F5" w:rsidP="00D62BC5">
      <w:pPr>
        <w:spacing w:before="0" w:after="160"/>
        <w:jc w:val="left"/>
        <w:rPr>
          <w:del w:id="21957" w:author="Houyem Rais" w:date="2024-02-22T14:46:00Z"/>
        </w:rPr>
        <w:pPrChange w:id="21958" w:author="Houyem Rais" w:date="2024-02-22T14:49:00Z">
          <w:pPr>
            <w:pStyle w:val="Caption"/>
          </w:pPr>
        </w:pPrChange>
      </w:pPr>
      <w:bookmarkStart w:id="21959" w:name="_Toc152165519"/>
      <w:del w:id="21960"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21961" w:author="Mohamed Amine Sdiri" w:date="2023-11-29T15:48:00Z">
        <w:del w:id="21962" w:author="Houyem Rais" w:date="2024-02-22T14:46:00Z">
          <w:r w:rsidR="002B5C95" w:rsidDel="00201166">
            <w:rPr>
              <w:noProof/>
            </w:rPr>
            <w:delText>81</w:delText>
          </w:r>
        </w:del>
      </w:ins>
      <w:del w:id="21963" w:author="Houyem Rais" w:date="2024-02-22T14:46:00Z">
        <w:r w:rsidR="00194FD1" w:rsidDel="00201166">
          <w:rPr>
            <w:noProof/>
          </w:rPr>
          <w:delText>82</w:delText>
        </w:r>
        <w:r w:rsidR="00B0561B" w:rsidDel="00201166">
          <w:rPr>
            <w:noProof/>
          </w:rPr>
          <w:fldChar w:fldCharType="end"/>
        </w:r>
        <w:r w:rsidRPr="00343F01" w:rsidDel="00201166">
          <w:delText xml:space="preserve"> Résultats du test de sensibilité 2 : Augmentation des coûts de construction de 10 %</w:delText>
        </w:r>
        <w:bookmarkEnd w:id="21959"/>
      </w:del>
    </w:p>
    <w:tbl>
      <w:tblPr>
        <w:tblStyle w:val="TableGrid"/>
        <w:tblW w:w="9175" w:type="dxa"/>
        <w:tblLook w:val="04A0" w:firstRow="1" w:lastRow="0" w:firstColumn="1" w:lastColumn="0" w:noHBand="0" w:noVBand="1"/>
      </w:tblPr>
      <w:tblGrid>
        <w:gridCol w:w="3465"/>
        <w:gridCol w:w="963"/>
        <w:gridCol w:w="963"/>
        <w:gridCol w:w="963"/>
        <w:gridCol w:w="963"/>
        <w:gridCol w:w="963"/>
        <w:gridCol w:w="895"/>
      </w:tblGrid>
      <w:tr w:rsidR="008F7D88" w:rsidRPr="00343F01" w:rsidDel="00201166" w14:paraId="3D2CAFD9" w14:textId="39DA34B4" w:rsidTr="0031010E">
        <w:trPr>
          <w:tblHeader/>
          <w:del w:id="21964" w:author="Houyem Rais" w:date="2024-02-22T14:46:00Z"/>
        </w:trPr>
        <w:tc>
          <w:tcPr>
            <w:tcW w:w="3465" w:type="dxa"/>
            <w:shd w:val="clear" w:color="auto" w:fill="F2F2F2" w:themeFill="background1" w:themeFillShade="F2"/>
            <w:vAlign w:val="center"/>
          </w:tcPr>
          <w:p w14:paraId="648F9098" w14:textId="6156A451" w:rsidR="00C526F5" w:rsidRPr="00343F01" w:rsidDel="00201166" w:rsidRDefault="00C526F5" w:rsidP="00D62BC5">
            <w:pPr>
              <w:spacing w:before="0" w:after="160"/>
              <w:jc w:val="left"/>
              <w:rPr>
                <w:del w:id="21965" w:author="Houyem Rais" w:date="2024-02-22T14:46:00Z"/>
                <w:rFonts w:asciiTheme="minorHAnsi" w:hAnsiTheme="minorHAnsi" w:cstheme="minorHAnsi"/>
                <w:sz w:val="20"/>
                <w:szCs w:val="20"/>
                <w:lang w:val="fr-FR"/>
              </w:rPr>
              <w:pPrChange w:id="21966" w:author="Houyem Rais" w:date="2024-02-22T14:49:00Z">
                <w:pPr>
                  <w:spacing w:before="40" w:after="40"/>
                </w:pPr>
              </w:pPrChange>
            </w:pPr>
          </w:p>
        </w:tc>
        <w:tc>
          <w:tcPr>
            <w:tcW w:w="963" w:type="dxa"/>
            <w:shd w:val="clear" w:color="auto" w:fill="F2F2F2" w:themeFill="background1" w:themeFillShade="F2"/>
            <w:vAlign w:val="center"/>
          </w:tcPr>
          <w:p w14:paraId="72AB0F53" w14:textId="693E0A96" w:rsidR="00C526F5" w:rsidRPr="00343F01" w:rsidDel="00201166" w:rsidRDefault="00C526F5" w:rsidP="00D62BC5">
            <w:pPr>
              <w:spacing w:before="0" w:after="160"/>
              <w:jc w:val="left"/>
              <w:rPr>
                <w:del w:id="21967" w:author="Houyem Rais" w:date="2024-02-22T14:46:00Z"/>
                <w:rFonts w:asciiTheme="minorHAnsi" w:hAnsiTheme="minorHAnsi" w:cstheme="minorHAnsi"/>
                <w:sz w:val="20"/>
                <w:szCs w:val="20"/>
                <w:lang w:val="fr-FR"/>
              </w:rPr>
              <w:pPrChange w:id="21968" w:author="Houyem Rais" w:date="2024-02-22T14:49:00Z">
                <w:pPr>
                  <w:spacing w:before="40" w:after="40"/>
                  <w:jc w:val="center"/>
                </w:pPr>
              </w:pPrChange>
            </w:pPr>
            <w:del w:id="21969" w:author="Houyem Rais" w:date="2024-02-22T14:46:00Z">
              <w:r w:rsidRPr="00343F01" w:rsidDel="00201166">
                <w:rPr>
                  <w:rFonts w:asciiTheme="minorHAnsi" w:hAnsiTheme="minorHAnsi" w:cstheme="minorHAnsi"/>
                  <w:b/>
                  <w:bCs/>
                  <w:sz w:val="20"/>
                  <w:szCs w:val="20"/>
                  <w:lang w:val="fr-FR"/>
                </w:rPr>
                <w:delText>Lot A</w:delText>
              </w:r>
            </w:del>
          </w:p>
        </w:tc>
        <w:tc>
          <w:tcPr>
            <w:tcW w:w="963" w:type="dxa"/>
            <w:shd w:val="clear" w:color="auto" w:fill="F2F2F2" w:themeFill="background1" w:themeFillShade="F2"/>
            <w:vAlign w:val="center"/>
          </w:tcPr>
          <w:p w14:paraId="2777E9E0" w14:textId="2052C96F" w:rsidR="00C526F5" w:rsidRPr="00343F01" w:rsidDel="00201166" w:rsidRDefault="00C526F5" w:rsidP="00D62BC5">
            <w:pPr>
              <w:spacing w:before="0" w:after="160"/>
              <w:jc w:val="left"/>
              <w:rPr>
                <w:del w:id="21970" w:author="Houyem Rais" w:date="2024-02-22T14:46:00Z"/>
                <w:rFonts w:asciiTheme="minorHAnsi" w:hAnsiTheme="minorHAnsi" w:cstheme="minorHAnsi"/>
                <w:sz w:val="20"/>
                <w:szCs w:val="20"/>
                <w:lang w:val="fr-FR"/>
              </w:rPr>
              <w:pPrChange w:id="21971" w:author="Houyem Rais" w:date="2024-02-22T14:49:00Z">
                <w:pPr>
                  <w:spacing w:before="40" w:after="40"/>
                  <w:jc w:val="center"/>
                </w:pPr>
              </w:pPrChange>
            </w:pPr>
            <w:del w:id="21972" w:author="Houyem Rais" w:date="2024-02-22T14:46:00Z">
              <w:r w:rsidRPr="00343F01" w:rsidDel="00201166">
                <w:rPr>
                  <w:rFonts w:asciiTheme="minorHAnsi" w:hAnsiTheme="minorHAnsi" w:cstheme="minorHAnsi"/>
                  <w:b/>
                  <w:bCs/>
                  <w:sz w:val="20"/>
                  <w:szCs w:val="20"/>
                  <w:lang w:val="fr-FR"/>
                </w:rPr>
                <w:delText>Lot B</w:delText>
              </w:r>
            </w:del>
          </w:p>
        </w:tc>
        <w:tc>
          <w:tcPr>
            <w:tcW w:w="963" w:type="dxa"/>
            <w:shd w:val="clear" w:color="auto" w:fill="F2F2F2" w:themeFill="background1" w:themeFillShade="F2"/>
            <w:vAlign w:val="center"/>
          </w:tcPr>
          <w:p w14:paraId="3E5400A1" w14:textId="47320C7F" w:rsidR="00C526F5" w:rsidRPr="00343F01" w:rsidDel="00201166" w:rsidRDefault="00C526F5" w:rsidP="00D62BC5">
            <w:pPr>
              <w:spacing w:before="0" w:after="160"/>
              <w:jc w:val="left"/>
              <w:rPr>
                <w:del w:id="21973" w:author="Houyem Rais" w:date="2024-02-22T14:46:00Z"/>
                <w:rFonts w:asciiTheme="minorHAnsi" w:hAnsiTheme="minorHAnsi" w:cstheme="minorHAnsi"/>
                <w:sz w:val="20"/>
                <w:szCs w:val="20"/>
                <w:lang w:val="fr-FR"/>
              </w:rPr>
              <w:pPrChange w:id="21974" w:author="Houyem Rais" w:date="2024-02-22T14:49:00Z">
                <w:pPr>
                  <w:spacing w:before="40" w:after="40"/>
                  <w:jc w:val="center"/>
                </w:pPr>
              </w:pPrChange>
            </w:pPr>
            <w:del w:id="21975" w:author="Houyem Rais" w:date="2024-02-22T14:46:00Z">
              <w:r w:rsidRPr="00343F01" w:rsidDel="00201166">
                <w:rPr>
                  <w:rFonts w:asciiTheme="minorHAnsi" w:hAnsiTheme="minorHAnsi" w:cstheme="minorHAnsi"/>
                  <w:b/>
                  <w:bCs/>
                  <w:sz w:val="20"/>
                  <w:szCs w:val="20"/>
                  <w:lang w:val="fr-FR"/>
                </w:rPr>
                <w:delText>Lot C</w:delText>
              </w:r>
            </w:del>
          </w:p>
        </w:tc>
        <w:tc>
          <w:tcPr>
            <w:tcW w:w="963" w:type="dxa"/>
            <w:shd w:val="clear" w:color="auto" w:fill="F2F2F2" w:themeFill="background1" w:themeFillShade="F2"/>
            <w:vAlign w:val="center"/>
          </w:tcPr>
          <w:p w14:paraId="37A8FA8E" w14:textId="7E461223" w:rsidR="00C526F5" w:rsidRPr="00343F01" w:rsidDel="00201166" w:rsidRDefault="00C526F5" w:rsidP="00D62BC5">
            <w:pPr>
              <w:spacing w:before="0" w:after="160"/>
              <w:jc w:val="left"/>
              <w:rPr>
                <w:del w:id="21976" w:author="Houyem Rais" w:date="2024-02-22T14:46:00Z"/>
                <w:rFonts w:asciiTheme="minorHAnsi" w:hAnsiTheme="minorHAnsi" w:cstheme="minorHAnsi"/>
                <w:sz w:val="20"/>
                <w:szCs w:val="20"/>
                <w:lang w:val="fr-FR"/>
              </w:rPr>
              <w:pPrChange w:id="21977" w:author="Houyem Rais" w:date="2024-02-22T14:49:00Z">
                <w:pPr>
                  <w:spacing w:before="40" w:after="40"/>
                  <w:jc w:val="center"/>
                </w:pPr>
              </w:pPrChange>
            </w:pPr>
            <w:del w:id="21978" w:author="Houyem Rais" w:date="2024-02-22T14:46:00Z">
              <w:r w:rsidRPr="00343F01" w:rsidDel="00201166">
                <w:rPr>
                  <w:rFonts w:asciiTheme="minorHAnsi" w:hAnsiTheme="minorHAnsi" w:cstheme="minorHAnsi"/>
                  <w:b/>
                  <w:bCs/>
                  <w:sz w:val="20"/>
                  <w:szCs w:val="20"/>
                  <w:lang w:val="fr-FR"/>
                </w:rPr>
                <w:delText>Lot D</w:delText>
              </w:r>
            </w:del>
          </w:p>
        </w:tc>
        <w:tc>
          <w:tcPr>
            <w:tcW w:w="963" w:type="dxa"/>
            <w:shd w:val="clear" w:color="auto" w:fill="F2F2F2" w:themeFill="background1" w:themeFillShade="F2"/>
            <w:vAlign w:val="center"/>
          </w:tcPr>
          <w:p w14:paraId="68A0D9CC" w14:textId="71983077" w:rsidR="00C526F5" w:rsidRPr="00343F01" w:rsidDel="00201166" w:rsidRDefault="00C526F5" w:rsidP="00D62BC5">
            <w:pPr>
              <w:spacing w:before="0" w:after="160"/>
              <w:jc w:val="left"/>
              <w:rPr>
                <w:del w:id="21979" w:author="Houyem Rais" w:date="2024-02-22T14:46:00Z"/>
                <w:rFonts w:asciiTheme="minorHAnsi" w:hAnsiTheme="minorHAnsi" w:cstheme="minorHAnsi"/>
                <w:sz w:val="20"/>
                <w:szCs w:val="20"/>
                <w:lang w:val="fr-FR"/>
              </w:rPr>
              <w:pPrChange w:id="21980" w:author="Houyem Rais" w:date="2024-02-22T14:49:00Z">
                <w:pPr>
                  <w:spacing w:before="40" w:after="40"/>
                  <w:jc w:val="center"/>
                </w:pPr>
              </w:pPrChange>
            </w:pPr>
            <w:del w:id="21981" w:author="Houyem Rais" w:date="2024-02-22T14:46:00Z">
              <w:r w:rsidRPr="00343F01" w:rsidDel="00201166">
                <w:rPr>
                  <w:rFonts w:asciiTheme="minorHAnsi" w:hAnsiTheme="minorHAnsi" w:cstheme="minorHAnsi"/>
                  <w:b/>
                  <w:bCs/>
                  <w:sz w:val="20"/>
                  <w:szCs w:val="20"/>
                  <w:lang w:val="fr-FR"/>
                </w:rPr>
                <w:delText>Lot E</w:delText>
              </w:r>
            </w:del>
          </w:p>
        </w:tc>
        <w:tc>
          <w:tcPr>
            <w:tcW w:w="895" w:type="dxa"/>
            <w:shd w:val="clear" w:color="auto" w:fill="F2F2F2" w:themeFill="background1" w:themeFillShade="F2"/>
            <w:vAlign w:val="center"/>
          </w:tcPr>
          <w:p w14:paraId="7DD05A7F" w14:textId="65639F11" w:rsidR="00C526F5" w:rsidRPr="00343F01" w:rsidDel="00201166" w:rsidRDefault="00C526F5" w:rsidP="00D62BC5">
            <w:pPr>
              <w:spacing w:before="0" w:after="160"/>
              <w:jc w:val="left"/>
              <w:rPr>
                <w:del w:id="21982" w:author="Houyem Rais" w:date="2024-02-22T14:46:00Z"/>
                <w:rFonts w:asciiTheme="minorHAnsi" w:hAnsiTheme="minorHAnsi" w:cstheme="minorHAnsi"/>
                <w:sz w:val="20"/>
                <w:szCs w:val="20"/>
                <w:lang w:val="fr-FR"/>
              </w:rPr>
              <w:pPrChange w:id="21983" w:author="Houyem Rais" w:date="2024-02-22T14:49:00Z">
                <w:pPr>
                  <w:spacing w:before="40" w:after="40"/>
                  <w:jc w:val="center"/>
                </w:pPr>
              </w:pPrChange>
            </w:pPr>
            <w:del w:id="21984" w:author="Houyem Rais" w:date="2024-02-22T14:46:00Z">
              <w:r w:rsidRPr="00343F01" w:rsidDel="00201166">
                <w:rPr>
                  <w:rFonts w:asciiTheme="minorHAnsi" w:hAnsiTheme="minorHAnsi" w:cstheme="minorHAnsi"/>
                  <w:b/>
                  <w:bCs/>
                  <w:sz w:val="20"/>
                  <w:szCs w:val="20"/>
                  <w:lang w:val="fr-FR"/>
                </w:rPr>
                <w:delText>Lot F</w:delText>
              </w:r>
            </w:del>
          </w:p>
        </w:tc>
      </w:tr>
      <w:tr w:rsidR="0031010E" w:rsidRPr="00343F01" w:rsidDel="00201166" w14:paraId="7EB2E42D" w14:textId="4D83D75E" w:rsidTr="002B3C19">
        <w:trPr>
          <w:del w:id="21985" w:author="Houyem Rais" w:date="2024-02-22T14:46:00Z"/>
        </w:trPr>
        <w:tc>
          <w:tcPr>
            <w:tcW w:w="3465" w:type="dxa"/>
            <w:vAlign w:val="center"/>
          </w:tcPr>
          <w:p w14:paraId="7662FF74" w14:textId="334B3BF6" w:rsidR="00B83FF3" w:rsidRPr="00343F01" w:rsidDel="00201166" w:rsidRDefault="00B83FF3" w:rsidP="00D62BC5">
            <w:pPr>
              <w:spacing w:before="0" w:after="160"/>
              <w:jc w:val="left"/>
              <w:rPr>
                <w:del w:id="21986" w:author="Houyem Rais" w:date="2024-02-22T14:46:00Z"/>
                <w:rFonts w:asciiTheme="minorHAnsi" w:hAnsiTheme="minorHAnsi" w:cstheme="minorHAnsi"/>
                <w:sz w:val="20"/>
                <w:szCs w:val="20"/>
                <w:lang w:val="fr-FR"/>
              </w:rPr>
              <w:pPrChange w:id="21987" w:author="Houyem Rais" w:date="2024-02-22T14:49:00Z">
                <w:pPr>
                  <w:spacing w:before="40" w:after="40"/>
                </w:pPr>
              </w:pPrChange>
            </w:pPr>
            <w:del w:id="21988" w:author="Houyem Rais" w:date="2024-02-22T14:46:00Z">
              <w:r w:rsidRPr="00343F01" w:rsidDel="00201166">
                <w:rPr>
                  <w:rFonts w:asciiTheme="minorHAnsi" w:hAnsiTheme="minorHAnsi" w:cstheme="minorHAnsi"/>
                  <w:b/>
                  <w:bCs/>
                  <w:sz w:val="20"/>
                  <w:szCs w:val="20"/>
                  <w:lang w:val="fr-FR"/>
                </w:rPr>
                <w:delText>Nouveau TRI des fonds propres (valeur réelle) après sensibilité</w:delText>
              </w:r>
            </w:del>
          </w:p>
        </w:tc>
        <w:tc>
          <w:tcPr>
            <w:tcW w:w="963" w:type="dxa"/>
            <w:vAlign w:val="center"/>
          </w:tcPr>
          <w:p w14:paraId="4EEF0D5C" w14:textId="2E73BB88" w:rsidR="00B83FF3" w:rsidRPr="00343F01" w:rsidDel="00201166" w:rsidRDefault="00B83FF3" w:rsidP="00D62BC5">
            <w:pPr>
              <w:spacing w:before="0" w:after="160"/>
              <w:jc w:val="left"/>
              <w:rPr>
                <w:del w:id="21989" w:author="Houyem Rais" w:date="2024-02-22T14:46:00Z"/>
                <w:rFonts w:asciiTheme="minorHAnsi" w:hAnsiTheme="minorHAnsi" w:cstheme="minorHAnsi"/>
                <w:sz w:val="20"/>
                <w:szCs w:val="20"/>
                <w:lang w:val="fr-FR"/>
              </w:rPr>
              <w:pPrChange w:id="21990" w:author="Houyem Rais" w:date="2024-02-22T14:49:00Z">
                <w:pPr>
                  <w:spacing w:before="40" w:after="40"/>
                  <w:jc w:val="center"/>
                </w:pPr>
              </w:pPrChange>
            </w:pPr>
            <w:del w:id="21991" w:author="Houyem Rais" w:date="2024-02-22T14:46:00Z">
              <w:r w:rsidRPr="00343F01" w:rsidDel="00201166">
                <w:rPr>
                  <w:rFonts w:asciiTheme="minorHAnsi" w:hAnsiTheme="minorHAnsi" w:cstheme="minorHAnsi"/>
                  <w:sz w:val="20"/>
                  <w:szCs w:val="20"/>
                  <w:lang w:val="fr-FR"/>
                </w:rPr>
                <w:delText>13,40%</w:delText>
              </w:r>
            </w:del>
          </w:p>
        </w:tc>
        <w:tc>
          <w:tcPr>
            <w:tcW w:w="963" w:type="dxa"/>
            <w:vAlign w:val="center"/>
          </w:tcPr>
          <w:p w14:paraId="43E064F4" w14:textId="519E5E2A" w:rsidR="00B83FF3" w:rsidRPr="00343F01" w:rsidDel="00201166" w:rsidRDefault="00B83FF3" w:rsidP="00D62BC5">
            <w:pPr>
              <w:spacing w:before="0" w:after="160"/>
              <w:jc w:val="left"/>
              <w:rPr>
                <w:del w:id="21992" w:author="Houyem Rais" w:date="2024-02-22T14:46:00Z"/>
                <w:rFonts w:asciiTheme="minorHAnsi" w:hAnsiTheme="minorHAnsi" w:cstheme="minorHAnsi"/>
                <w:sz w:val="20"/>
                <w:szCs w:val="20"/>
                <w:lang w:val="fr-FR"/>
              </w:rPr>
              <w:pPrChange w:id="21993" w:author="Houyem Rais" w:date="2024-02-22T14:49:00Z">
                <w:pPr>
                  <w:spacing w:before="40" w:after="40"/>
                  <w:jc w:val="center"/>
                </w:pPr>
              </w:pPrChange>
            </w:pPr>
            <w:del w:id="21994" w:author="Houyem Rais" w:date="2024-02-22T14:46:00Z">
              <w:r w:rsidRPr="00343F01" w:rsidDel="00201166">
                <w:rPr>
                  <w:rFonts w:asciiTheme="minorHAnsi" w:hAnsiTheme="minorHAnsi" w:cstheme="minorHAnsi"/>
                  <w:sz w:val="20"/>
                  <w:szCs w:val="20"/>
                  <w:lang w:val="fr-FR"/>
                </w:rPr>
                <w:delText>10,46%</w:delText>
              </w:r>
            </w:del>
          </w:p>
        </w:tc>
        <w:tc>
          <w:tcPr>
            <w:tcW w:w="963" w:type="dxa"/>
            <w:vAlign w:val="center"/>
          </w:tcPr>
          <w:p w14:paraId="128DB903" w14:textId="6CBC3EAE" w:rsidR="00B83FF3" w:rsidRPr="00343F01" w:rsidDel="00201166" w:rsidRDefault="00B83FF3" w:rsidP="00D62BC5">
            <w:pPr>
              <w:spacing w:before="0" w:after="160"/>
              <w:jc w:val="left"/>
              <w:rPr>
                <w:del w:id="21995" w:author="Houyem Rais" w:date="2024-02-22T14:46:00Z"/>
                <w:rFonts w:asciiTheme="minorHAnsi" w:hAnsiTheme="minorHAnsi" w:cstheme="minorHAnsi"/>
                <w:sz w:val="20"/>
                <w:szCs w:val="20"/>
                <w:lang w:val="fr-FR"/>
              </w:rPr>
              <w:pPrChange w:id="21996" w:author="Houyem Rais" w:date="2024-02-22T14:49:00Z">
                <w:pPr>
                  <w:spacing w:before="40" w:after="40"/>
                  <w:jc w:val="center"/>
                </w:pPr>
              </w:pPrChange>
            </w:pPr>
            <w:del w:id="21997" w:author="Houyem Rais" w:date="2024-02-22T14:46:00Z">
              <w:r w:rsidRPr="00343F01" w:rsidDel="00201166">
                <w:rPr>
                  <w:rFonts w:asciiTheme="minorHAnsi" w:hAnsiTheme="minorHAnsi" w:cstheme="minorHAnsi"/>
                  <w:sz w:val="20"/>
                  <w:szCs w:val="20"/>
                  <w:lang w:val="fr-FR"/>
                </w:rPr>
                <w:delText>10,39%</w:delText>
              </w:r>
            </w:del>
          </w:p>
        </w:tc>
        <w:tc>
          <w:tcPr>
            <w:tcW w:w="963" w:type="dxa"/>
            <w:vAlign w:val="center"/>
          </w:tcPr>
          <w:p w14:paraId="61FF6FCB" w14:textId="5F9995ED" w:rsidR="00B83FF3" w:rsidRPr="00343F01" w:rsidDel="00201166" w:rsidRDefault="00B83FF3" w:rsidP="00D62BC5">
            <w:pPr>
              <w:spacing w:before="0" w:after="160"/>
              <w:jc w:val="left"/>
              <w:rPr>
                <w:del w:id="21998" w:author="Houyem Rais" w:date="2024-02-22T14:46:00Z"/>
                <w:rFonts w:asciiTheme="minorHAnsi" w:hAnsiTheme="minorHAnsi" w:cstheme="minorHAnsi"/>
                <w:sz w:val="20"/>
                <w:szCs w:val="20"/>
                <w:lang w:val="fr-FR"/>
              </w:rPr>
              <w:pPrChange w:id="21999" w:author="Houyem Rais" w:date="2024-02-22T14:49:00Z">
                <w:pPr>
                  <w:spacing w:before="40" w:after="40"/>
                  <w:jc w:val="center"/>
                </w:pPr>
              </w:pPrChange>
            </w:pPr>
            <w:del w:id="22000" w:author="Houyem Rais" w:date="2024-02-22T14:46:00Z">
              <w:r w:rsidRPr="00343F01" w:rsidDel="00201166">
                <w:rPr>
                  <w:rFonts w:asciiTheme="minorHAnsi" w:hAnsiTheme="minorHAnsi" w:cstheme="minorHAnsi"/>
                  <w:sz w:val="20"/>
                  <w:szCs w:val="20"/>
                  <w:lang w:val="fr-FR"/>
                </w:rPr>
                <w:delText>16,38%</w:delText>
              </w:r>
            </w:del>
          </w:p>
        </w:tc>
        <w:tc>
          <w:tcPr>
            <w:tcW w:w="963" w:type="dxa"/>
            <w:vAlign w:val="center"/>
          </w:tcPr>
          <w:p w14:paraId="1F70B86F" w14:textId="4B29C0B1" w:rsidR="00B83FF3" w:rsidRPr="00343F01" w:rsidDel="00201166" w:rsidRDefault="00B83FF3" w:rsidP="00D62BC5">
            <w:pPr>
              <w:spacing w:before="0" w:after="160"/>
              <w:jc w:val="left"/>
              <w:rPr>
                <w:del w:id="22001" w:author="Houyem Rais" w:date="2024-02-22T14:46:00Z"/>
                <w:rFonts w:asciiTheme="minorHAnsi" w:hAnsiTheme="minorHAnsi" w:cstheme="minorHAnsi"/>
                <w:sz w:val="20"/>
                <w:szCs w:val="20"/>
                <w:lang w:val="fr-FR"/>
              </w:rPr>
              <w:pPrChange w:id="22002" w:author="Houyem Rais" w:date="2024-02-22T14:49:00Z">
                <w:pPr>
                  <w:spacing w:before="40" w:after="40"/>
                  <w:jc w:val="center"/>
                </w:pPr>
              </w:pPrChange>
            </w:pPr>
            <w:del w:id="22003" w:author="Houyem Rais" w:date="2024-02-22T14:46:00Z">
              <w:r w:rsidRPr="00343F01" w:rsidDel="00201166">
                <w:rPr>
                  <w:rFonts w:asciiTheme="minorHAnsi" w:hAnsiTheme="minorHAnsi" w:cstheme="minorHAnsi"/>
                  <w:sz w:val="20"/>
                  <w:szCs w:val="20"/>
                  <w:lang w:val="fr-FR"/>
                </w:rPr>
                <w:delText>16,25%</w:delText>
              </w:r>
            </w:del>
          </w:p>
        </w:tc>
        <w:tc>
          <w:tcPr>
            <w:tcW w:w="895" w:type="dxa"/>
            <w:vAlign w:val="center"/>
          </w:tcPr>
          <w:p w14:paraId="42602D33" w14:textId="65140EAC" w:rsidR="00B83FF3" w:rsidRPr="00343F01" w:rsidDel="00201166" w:rsidRDefault="00B83FF3" w:rsidP="00D62BC5">
            <w:pPr>
              <w:spacing w:before="0" w:after="160"/>
              <w:jc w:val="left"/>
              <w:rPr>
                <w:del w:id="22004" w:author="Houyem Rais" w:date="2024-02-22T14:46:00Z"/>
                <w:rFonts w:asciiTheme="minorHAnsi" w:hAnsiTheme="minorHAnsi" w:cstheme="minorHAnsi"/>
                <w:sz w:val="20"/>
                <w:szCs w:val="20"/>
                <w:lang w:val="fr-FR"/>
              </w:rPr>
              <w:pPrChange w:id="22005" w:author="Houyem Rais" w:date="2024-02-22T14:49:00Z">
                <w:pPr>
                  <w:spacing w:before="40" w:after="40"/>
                  <w:jc w:val="center"/>
                </w:pPr>
              </w:pPrChange>
            </w:pPr>
            <w:del w:id="22006" w:author="Houyem Rais" w:date="2024-02-22T14:46:00Z">
              <w:r w:rsidRPr="00343F01" w:rsidDel="00201166">
                <w:rPr>
                  <w:rFonts w:asciiTheme="minorHAnsi" w:hAnsiTheme="minorHAnsi" w:cstheme="minorHAnsi"/>
                  <w:sz w:val="20"/>
                  <w:szCs w:val="20"/>
                  <w:lang w:val="fr-FR"/>
                </w:rPr>
                <w:delText>16,23%</w:delText>
              </w:r>
            </w:del>
          </w:p>
        </w:tc>
      </w:tr>
      <w:tr w:rsidR="0031010E" w:rsidRPr="00343F01" w:rsidDel="00201166" w14:paraId="050BC621" w14:textId="5E94BE17" w:rsidTr="002B3C19">
        <w:trPr>
          <w:del w:id="22007" w:author="Houyem Rais" w:date="2024-02-22T14:46:00Z"/>
        </w:trPr>
        <w:tc>
          <w:tcPr>
            <w:tcW w:w="3465" w:type="dxa"/>
            <w:vAlign w:val="center"/>
          </w:tcPr>
          <w:p w14:paraId="2FE88CB5" w14:textId="190FCCA5" w:rsidR="00B83FF3" w:rsidRPr="00343F01" w:rsidDel="00201166" w:rsidRDefault="00B83FF3" w:rsidP="00D62BC5">
            <w:pPr>
              <w:spacing w:before="0" w:after="160"/>
              <w:jc w:val="left"/>
              <w:rPr>
                <w:del w:id="22008" w:author="Houyem Rais" w:date="2024-02-22T14:46:00Z"/>
                <w:rFonts w:asciiTheme="minorHAnsi" w:hAnsiTheme="minorHAnsi" w:cstheme="minorHAnsi"/>
                <w:sz w:val="20"/>
                <w:szCs w:val="20"/>
                <w:lang w:val="fr-FR"/>
              </w:rPr>
              <w:pPrChange w:id="22009" w:author="Houyem Rais" w:date="2024-02-22T14:49:00Z">
                <w:pPr>
                  <w:spacing w:before="40" w:after="40"/>
                </w:pPr>
              </w:pPrChange>
            </w:pPr>
            <w:del w:id="22010" w:author="Houyem Rais" w:date="2024-02-22T14:46:00Z">
              <w:r w:rsidRPr="00343F01" w:rsidDel="00201166">
                <w:rPr>
                  <w:rFonts w:asciiTheme="minorHAnsi" w:hAnsiTheme="minorHAnsi" w:cstheme="minorHAnsi"/>
                  <w:b/>
                  <w:bCs/>
                  <w:sz w:val="20"/>
                  <w:szCs w:val="20"/>
                  <w:lang w:val="fr-FR"/>
                </w:rPr>
                <w:delText>Nouvel ADSCR minimum après sensibilité</w:delText>
              </w:r>
            </w:del>
          </w:p>
        </w:tc>
        <w:tc>
          <w:tcPr>
            <w:tcW w:w="963" w:type="dxa"/>
            <w:vAlign w:val="center"/>
          </w:tcPr>
          <w:p w14:paraId="076AC710" w14:textId="1D82A24E" w:rsidR="00B83FF3" w:rsidRPr="00343F01" w:rsidDel="00201166" w:rsidRDefault="00CB457E" w:rsidP="00D62BC5">
            <w:pPr>
              <w:spacing w:before="0" w:after="160"/>
              <w:jc w:val="left"/>
              <w:rPr>
                <w:del w:id="22011" w:author="Houyem Rais" w:date="2024-02-22T14:46:00Z"/>
                <w:rFonts w:asciiTheme="minorHAnsi" w:hAnsiTheme="minorHAnsi" w:cstheme="minorHAnsi"/>
                <w:sz w:val="20"/>
                <w:szCs w:val="20"/>
                <w:lang w:val="fr-FR"/>
              </w:rPr>
              <w:pPrChange w:id="22012" w:author="Houyem Rais" w:date="2024-02-22T14:49:00Z">
                <w:pPr>
                  <w:spacing w:before="40" w:after="40"/>
                  <w:jc w:val="center"/>
                </w:pPr>
              </w:pPrChange>
            </w:pPr>
            <w:del w:id="22013" w:author="Houyem Rais" w:date="2024-02-22T14:46:00Z">
              <w:r w:rsidDel="00201166">
                <w:rPr>
                  <w:rFonts w:asciiTheme="minorHAnsi" w:hAnsiTheme="minorHAnsi" w:cstheme="minorHAnsi"/>
                  <w:sz w:val="20"/>
                  <w:szCs w:val="20"/>
                  <w:lang w:val="fr-FR"/>
                </w:rPr>
                <w:delText xml:space="preserve"> </w:delText>
              </w:r>
              <w:r w:rsidR="00B83FF3" w:rsidRPr="00343F01" w:rsidDel="00201166">
                <w:rPr>
                  <w:rFonts w:asciiTheme="minorHAnsi" w:hAnsiTheme="minorHAnsi" w:cstheme="minorHAnsi"/>
                  <w:sz w:val="20"/>
                  <w:szCs w:val="20"/>
                  <w:lang w:val="fr-FR"/>
                </w:rPr>
                <w:delText>1,73</w:delText>
              </w:r>
              <w:r w:rsidDel="00201166">
                <w:rPr>
                  <w:rFonts w:asciiTheme="minorHAnsi" w:hAnsiTheme="minorHAnsi" w:cstheme="minorHAnsi"/>
                  <w:sz w:val="20"/>
                  <w:szCs w:val="20"/>
                  <w:lang w:val="fr-FR"/>
                </w:rPr>
                <w:delText xml:space="preserve"> </w:delText>
              </w:r>
            </w:del>
          </w:p>
        </w:tc>
        <w:tc>
          <w:tcPr>
            <w:tcW w:w="963" w:type="dxa"/>
            <w:vAlign w:val="center"/>
          </w:tcPr>
          <w:p w14:paraId="266352FB" w14:textId="100C7B44" w:rsidR="00B83FF3" w:rsidRPr="00343F01" w:rsidDel="00201166" w:rsidRDefault="00CB457E" w:rsidP="00D62BC5">
            <w:pPr>
              <w:spacing w:before="0" w:after="160"/>
              <w:jc w:val="left"/>
              <w:rPr>
                <w:del w:id="22014" w:author="Houyem Rais" w:date="2024-02-22T14:46:00Z"/>
                <w:rFonts w:asciiTheme="minorHAnsi" w:hAnsiTheme="minorHAnsi" w:cstheme="minorHAnsi"/>
                <w:sz w:val="20"/>
                <w:szCs w:val="20"/>
                <w:lang w:val="fr-FR"/>
              </w:rPr>
              <w:pPrChange w:id="22015" w:author="Houyem Rais" w:date="2024-02-22T14:49:00Z">
                <w:pPr>
                  <w:spacing w:before="40" w:after="40"/>
                  <w:jc w:val="center"/>
                </w:pPr>
              </w:pPrChange>
            </w:pPr>
            <w:del w:id="22016" w:author="Houyem Rais" w:date="2024-02-22T14:46:00Z">
              <w:r w:rsidDel="00201166">
                <w:rPr>
                  <w:rFonts w:asciiTheme="minorHAnsi" w:hAnsiTheme="minorHAnsi" w:cstheme="minorHAnsi"/>
                  <w:sz w:val="20"/>
                  <w:szCs w:val="20"/>
                  <w:lang w:val="fr-FR"/>
                </w:rPr>
                <w:delText xml:space="preserve"> </w:delText>
              </w:r>
              <w:r w:rsidR="00B83FF3" w:rsidRPr="00343F01" w:rsidDel="00201166">
                <w:rPr>
                  <w:rFonts w:asciiTheme="minorHAnsi" w:hAnsiTheme="minorHAnsi" w:cstheme="minorHAnsi"/>
                  <w:sz w:val="20"/>
                  <w:szCs w:val="20"/>
                  <w:lang w:val="fr-FR"/>
                </w:rPr>
                <w:delText>1,47</w:delText>
              </w:r>
              <w:r w:rsidDel="00201166">
                <w:rPr>
                  <w:rFonts w:asciiTheme="minorHAnsi" w:hAnsiTheme="minorHAnsi" w:cstheme="minorHAnsi"/>
                  <w:sz w:val="20"/>
                  <w:szCs w:val="20"/>
                  <w:lang w:val="fr-FR"/>
                </w:rPr>
                <w:delText xml:space="preserve"> </w:delText>
              </w:r>
            </w:del>
          </w:p>
        </w:tc>
        <w:tc>
          <w:tcPr>
            <w:tcW w:w="963" w:type="dxa"/>
            <w:vAlign w:val="center"/>
          </w:tcPr>
          <w:p w14:paraId="4B733A6E" w14:textId="2847A666" w:rsidR="00B83FF3" w:rsidRPr="00343F01" w:rsidDel="00201166" w:rsidRDefault="00CB457E" w:rsidP="00D62BC5">
            <w:pPr>
              <w:spacing w:before="0" w:after="160"/>
              <w:jc w:val="left"/>
              <w:rPr>
                <w:del w:id="22017" w:author="Houyem Rais" w:date="2024-02-22T14:46:00Z"/>
                <w:rFonts w:asciiTheme="minorHAnsi" w:hAnsiTheme="minorHAnsi" w:cstheme="minorHAnsi"/>
                <w:sz w:val="20"/>
                <w:szCs w:val="20"/>
                <w:lang w:val="fr-FR"/>
              </w:rPr>
              <w:pPrChange w:id="22018" w:author="Houyem Rais" w:date="2024-02-22T14:49:00Z">
                <w:pPr>
                  <w:spacing w:before="40" w:after="40"/>
                  <w:jc w:val="center"/>
                </w:pPr>
              </w:pPrChange>
            </w:pPr>
            <w:del w:id="22019" w:author="Houyem Rais" w:date="2024-02-22T14:46:00Z">
              <w:r w:rsidDel="00201166">
                <w:rPr>
                  <w:rFonts w:asciiTheme="minorHAnsi" w:hAnsiTheme="minorHAnsi" w:cstheme="minorHAnsi"/>
                  <w:sz w:val="20"/>
                  <w:szCs w:val="20"/>
                  <w:lang w:val="fr-FR"/>
                </w:rPr>
                <w:delText xml:space="preserve"> </w:delText>
              </w:r>
              <w:r w:rsidR="00B83FF3" w:rsidRPr="00343F01" w:rsidDel="00201166">
                <w:rPr>
                  <w:rFonts w:asciiTheme="minorHAnsi" w:hAnsiTheme="minorHAnsi" w:cstheme="minorHAnsi"/>
                  <w:sz w:val="20"/>
                  <w:szCs w:val="20"/>
                  <w:lang w:val="fr-FR"/>
                </w:rPr>
                <w:delText>1,68</w:delText>
              </w:r>
              <w:r w:rsidDel="00201166">
                <w:rPr>
                  <w:rFonts w:asciiTheme="minorHAnsi" w:hAnsiTheme="minorHAnsi" w:cstheme="minorHAnsi"/>
                  <w:sz w:val="20"/>
                  <w:szCs w:val="20"/>
                  <w:lang w:val="fr-FR"/>
                </w:rPr>
                <w:delText xml:space="preserve"> </w:delText>
              </w:r>
            </w:del>
          </w:p>
        </w:tc>
        <w:tc>
          <w:tcPr>
            <w:tcW w:w="963" w:type="dxa"/>
            <w:vAlign w:val="center"/>
          </w:tcPr>
          <w:p w14:paraId="1E95603C" w14:textId="15A93E1F" w:rsidR="00B83FF3" w:rsidRPr="00343F01" w:rsidDel="00201166" w:rsidRDefault="00CB457E" w:rsidP="00D62BC5">
            <w:pPr>
              <w:spacing w:before="0" w:after="160"/>
              <w:jc w:val="left"/>
              <w:rPr>
                <w:del w:id="22020" w:author="Houyem Rais" w:date="2024-02-22T14:46:00Z"/>
                <w:rFonts w:asciiTheme="minorHAnsi" w:hAnsiTheme="minorHAnsi" w:cstheme="minorHAnsi"/>
                <w:sz w:val="20"/>
                <w:szCs w:val="20"/>
                <w:lang w:val="fr-FR"/>
              </w:rPr>
              <w:pPrChange w:id="22021" w:author="Houyem Rais" w:date="2024-02-22T14:49:00Z">
                <w:pPr>
                  <w:spacing w:before="40" w:after="40"/>
                  <w:jc w:val="center"/>
                </w:pPr>
              </w:pPrChange>
            </w:pPr>
            <w:del w:id="22022" w:author="Houyem Rais" w:date="2024-02-22T14:46:00Z">
              <w:r w:rsidDel="00201166">
                <w:rPr>
                  <w:rFonts w:asciiTheme="minorHAnsi" w:hAnsiTheme="minorHAnsi" w:cstheme="minorHAnsi"/>
                  <w:sz w:val="20"/>
                  <w:szCs w:val="20"/>
                  <w:lang w:val="fr-FR"/>
                </w:rPr>
                <w:delText xml:space="preserve"> </w:delText>
              </w:r>
              <w:r w:rsidR="00B83FF3" w:rsidRPr="00343F01" w:rsidDel="00201166">
                <w:rPr>
                  <w:rFonts w:asciiTheme="minorHAnsi" w:hAnsiTheme="minorHAnsi" w:cstheme="minorHAnsi"/>
                  <w:sz w:val="20"/>
                  <w:szCs w:val="20"/>
                  <w:lang w:val="fr-FR"/>
                </w:rPr>
                <w:delText>1,32</w:delText>
              </w:r>
              <w:r w:rsidDel="00201166">
                <w:rPr>
                  <w:rFonts w:asciiTheme="minorHAnsi" w:hAnsiTheme="minorHAnsi" w:cstheme="minorHAnsi"/>
                  <w:sz w:val="20"/>
                  <w:szCs w:val="20"/>
                  <w:lang w:val="fr-FR"/>
                </w:rPr>
                <w:delText xml:space="preserve"> </w:delText>
              </w:r>
            </w:del>
          </w:p>
        </w:tc>
        <w:tc>
          <w:tcPr>
            <w:tcW w:w="963" w:type="dxa"/>
            <w:vAlign w:val="center"/>
          </w:tcPr>
          <w:p w14:paraId="6399A234" w14:textId="381408B4" w:rsidR="00B83FF3" w:rsidRPr="00343F01" w:rsidDel="00201166" w:rsidRDefault="00CB457E" w:rsidP="00D62BC5">
            <w:pPr>
              <w:spacing w:before="0" w:after="160"/>
              <w:jc w:val="left"/>
              <w:rPr>
                <w:del w:id="22023" w:author="Houyem Rais" w:date="2024-02-22T14:46:00Z"/>
                <w:rFonts w:asciiTheme="minorHAnsi" w:hAnsiTheme="minorHAnsi" w:cstheme="minorHAnsi"/>
                <w:sz w:val="20"/>
                <w:szCs w:val="20"/>
                <w:lang w:val="fr-FR"/>
              </w:rPr>
              <w:pPrChange w:id="22024" w:author="Houyem Rais" w:date="2024-02-22T14:49:00Z">
                <w:pPr>
                  <w:spacing w:before="40" w:after="40"/>
                  <w:jc w:val="center"/>
                </w:pPr>
              </w:pPrChange>
            </w:pPr>
            <w:del w:id="22025" w:author="Houyem Rais" w:date="2024-02-22T14:46:00Z">
              <w:r w:rsidDel="00201166">
                <w:rPr>
                  <w:rFonts w:asciiTheme="minorHAnsi" w:hAnsiTheme="minorHAnsi" w:cstheme="minorHAnsi"/>
                  <w:sz w:val="20"/>
                  <w:szCs w:val="20"/>
                  <w:lang w:val="fr-FR"/>
                </w:rPr>
                <w:delText xml:space="preserve"> </w:delText>
              </w:r>
              <w:r w:rsidR="00B83FF3" w:rsidRPr="00343F01" w:rsidDel="00201166">
                <w:rPr>
                  <w:rFonts w:asciiTheme="minorHAnsi" w:hAnsiTheme="minorHAnsi" w:cstheme="minorHAnsi"/>
                  <w:sz w:val="20"/>
                  <w:szCs w:val="20"/>
                  <w:lang w:val="fr-FR"/>
                </w:rPr>
                <w:delText>1,56</w:delText>
              </w:r>
              <w:r w:rsidDel="00201166">
                <w:rPr>
                  <w:rFonts w:asciiTheme="minorHAnsi" w:hAnsiTheme="minorHAnsi" w:cstheme="minorHAnsi"/>
                  <w:sz w:val="20"/>
                  <w:szCs w:val="20"/>
                  <w:lang w:val="fr-FR"/>
                </w:rPr>
                <w:delText xml:space="preserve"> </w:delText>
              </w:r>
            </w:del>
          </w:p>
        </w:tc>
        <w:tc>
          <w:tcPr>
            <w:tcW w:w="895" w:type="dxa"/>
            <w:vAlign w:val="center"/>
          </w:tcPr>
          <w:p w14:paraId="17F09EE0" w14:textId="72F2903F" w:rsidR="00B83FF3" w:rsidRPr="00343F01" w:rsidDel="00201166" w:rsidRDefault="00CB457E" w:rsidP="00D62BC5">
            <w:pPr>
              <w:spacing w:before="0" w:after="160"/>
              <w:jc w:val="left"/>
              <w:rPr>
                <w:del w:id="22026" w:author="Houyem Rais" w:date="2024-02-22T14:46:00Z"/>
                <w:rFonts w:asciiTheme="minorHAnsi" w:hAnsiTheme="minorHAnsi" w:cstheme="minorHAnsi"/>
                <w:sz w:val="20"/>
                <w:szCs w:val="20"/>
                <w:lang w:val="fr-FR"/>
              </w:rPr>
              <w:pPrChange w:id="22027" w:author="Houyem Rais" w:date="2024-02-22T14:49:00Z">
                <w:pPr>
                  <w:spacing w:before="40" w:after="40"/>
                  <w:jc w:val="center"/>
                </w:pPr>
              </w:pPrChange>
            </w:pPr>
            <w:del w:id="22028" w:author="Houyem Rais" w:date="2024-02-22T14:46:00Z">
              <w:r w:rsidDel="00201166">
                <w:rPr>
                  <w:rFonts w:asciiTheme="minorHAnsi" w:hAnsiTheme="minorHAnsi" w:cstheme="minorHAnsi"/>
                  <w:sz w:val="20"/>
                  <w:szCs w:val="20"/>
                  <w:lang w:val="fr-FR"/>
                </w:rPr>
                <w:delText xml:space="preserve"> </w:delText>
              </w:r>
              <w:r w:rsidR="00B83FF3" w:rsidRPr="00343F01" w:rsidDel="00201166">
                <w:rPr>
                  <w:rFonts w:asciiTheme="minorHAnsi" w:hAnsiTheme="minorHAnsi" w:cstheme="minorHAnsi"/>
                  <w:sz w:val="20"/>
                  <w:szCs w:val="20"/>
                  <w:lang w:val="fr-FR"/>
                </w:rPr>
                <w:delText>1,49</w:delText>
              </w:r>
              <w:r w:rsidDel="00201166">
                <w:rPr>
                  <w:rFonts w:asciiTheme="minorHAnsi" w:hAnsiTheme="minorHAnsi" w:cstheme="minorHAnsi"/>
                  <w:sz w:val="20"/>
                  <w:szCs w:val="20"/>
                  <w:lang w:val="fr-FR"/>
                </w:rPr>
                <w:delText xml:space="preserve"> </w:delText>
              </w:r>
            </w:del>
          </w:p>
        </w:tc>
      </w:tr>
      <w:tr w:rsidR="0031010E" w:rsidRPr="00343F01" w:rsidDel="00201166" w14:paraId="6269E5EF" w14:textId="62C70223" w:rsidTr="002B3C19">
        <w:trPr>
          <w:del w:id="22029" w:author="Houyem Rais" w:date="2024-02-22T14:46:00Z"/>
        </w:trPr>
        <w:tc>
          <w:tcPr>
            <w:tcW w:w="3465" w:type="dxa"/>
            <w:vAlign w:val="center"/>
          </w:tcPr>
          <w:p w14:paraId="2FBC8FCB" w14:textId="0A3DDAD5" w:rsidR="004A2A56" w:rsidRPr="00343F01" w:rsidDel="00201166" w:rsidRDefault="004A2A56" w:rsidP="00D62BC5">
            <w:pPr>
              <w:spacing w:before="0" w:after="160"/>
              <w:jc w:val="left"/>
              <w:rPr>
                <w:del w:id="22030" w:author="Houyem Rais" w:date="2024-02-22T14:46:00Z"/>
                <w:rFonts w:asciiTheme="minorHAnsi" w:hAnsiTheme="minorHAnsi" w:cstheme="minorHAnsi"/>
                <w:sz w:val="20"/>
                <w:szCs w:val="20"/>
                <w:lang w:val="fr-FR"/>
              </w:rPr>
              <w:pPrChange w:id="22031" w:author="Houyem Rais" w:date="2024-02-22T14:49:00Z">
                <w:pPr>
                  <w:spacing w:before="40" w:after="40"/>
                </w:pPr>
              </w:pPrChange>
            </w:pPr>
            <w:del w:id="22032" w:author="Houyem Rais" w:date="2024-02-22T14:46:00Z">
              <w:r w:rsidRPr="00343F01" w:rsidDel="00201166">
                <w:rPr>
                  <w:rFonts w:cstheme="minorHAnsi"/>
                  <w:b/>
                  <w:bCs/>
                  <w:sz w:val="20"/>
                  <w:szCs w:val="20"/>
                  <w:lang w:val="fr-FR"/>
                </w:rPr>
                <w:delText xml:space="preserve">Niveau de subvention requis (MUSD) pour </w:delText>
              </w:r>
              <w:r w:rsidR="00DC3E18" w:rsidRPr="00343F01" w:rsidDel="00201166">
                <w:rPr>
                  <w:rFonts w:cstheme="minorHAnsi"/>
                  <w:b/>
                  <w:bCs/>
                  <w:sz w:val="20"/>
                  <w:szCs w:val="20"/>
                  <w:lang w:val="fr-FR"/>
                </w:rPr>
                <w:delText>rétablir l’équilibre financier</w:delText>
              </w:r>
            </w:del>
          </w:p>
        </w:tc>
        <w:tc>
          <w:tcPr>
            <w:tcW w:w="963" w:type="dxa"/>
            <w:vAlign w:val="center"/>
          </w:tcPr>
          <w:p w14:paraId="6FE5343D" w14:textId="7627FE68" w:rsidR="004A2A56" w:rsidRPr="00343F01" w:rsidDel="00201166" w:rsidRDefault="004A2A56" w:rsidP="00D62BC5">
            <w:pPr>
              <w:spacing w:before="0" w:after="160"/>
              <w:jc w:val="left"/>
              <w:rPr>
                <w:del w:id="22033" w:author="Houyem Rais" w:date="2024-02-22T14:46:00Z"/>
                <w:rFonts w:asciiTheme="minorHAnsi" w:hAnsiTheme="minorHAnsi" w:cstheme="minorHAnsi"/>
                <w:sz w:val="20"/>
                <w:szCs w:val="20"/>
                <w:lang w:val="fr-FR"/>
              </w:rPr>
              <w:pPrChange w:id="22034" w:author="Houyem Rais" w:date="2024-02-22T14:49:00Z">
                <w:pPr>
                  <w:spacing w:before="40" w:after="40"/>
                  <w:jc w:val="center"/>
                </w:pPr>
              </w:pPrChange>
            </w:pPr>
            <w:del w:id="22035" w:author="Houyem Rais" w:date="2024-02-22T14:46:00Z">
              <w:r w:rsidRPr="00343F01" w:rsidDel="00201166">
                <w:rPr>
                  <w:rFonts w:asciiTheme="minorHAnsi" w:hAnsiTheme="minorHAnsi" w:cstheme="minorHAnsi"/>
                  <w:sz w:val="20"/>
                  <w:szCs w:val="20"/>
                  <w:lang w:val="fr-FR"/>
                </w:rPr>
                <w:delText>396,8</w:delText>
              </w:r>
            </w:del>
          </w:p>
        </w:tc>
        <w:tc>
          <w:tcPr>
            <w:tcW w:w="963" w:type="dxa"/>
            <w:vAlign w:val="center"/>
          </w:tcPr>
          <w:p w14:paraId="4711EBAA" w14:textId="7EDBEF99" w:rsidR="004A2A56" w:rsidRPr="00343F01" w:rsidDel="00201166" w:rsidRDefault="004A2A56" w:rsidP="00D62BC5">
            <w:pPr>
              <w:spacing w:before="0" w:after="160"/>
              <w:jc w:val="left"/>
              <w:rPr>
                <w:del w:id="22036" w:author="Houyem Rais" w:date="2024-02-22T14:46:00Z"/>
                <w:rFonts w:asciiTheme="minorHAnsi" w:hAnsiTheme="minorHAnsi" w:cstheme="minorHAnsi"/>
                <w:sz w:val="20"/>
                <w:szCs w:val="20"/>
                <w:lang w:val="fr-FR"/>
              </w:rPr>
              <w:pPrChange w:id="22037" w:author="Houyem Rais" w:date="2024-02-22T14:49:00Z">
                <w:pPr>
                  <w:spacing w:before="40" w:after="40"/>
                  <w:jc w:val="center"/>
                </w:pPr>
              </w:pPrChange>
            </w:pPr>
            <w:del w:id="22038" w:author="Houyem Rais" w:date="2024-02-22T14:46:00Z">
              <w:r w:rsidRPr="00343F01" w:rsidDel="00201166">
                <w:rPr>
                  <w:rFonts w:asciiTheme="minorHAnsi" w:hAnsiTheme="minorHAnsi" w:cstheme="minorHAnsi"/>
                  <w:sz w:val="20"/>
                  <w:szCs w:val="20"/>
                  <w:lang w:val="fr-FR"/>
                </w:rPr>
                <w:delText>595,9</w:delText>
              </w:r>
            </w:del>
          </w:p>
        </w:tc>
        <w:tc>
          <w:tcPr>
            <w:tcW w:w="963" w:type="dxa"/>
            <w:vAlign w:val="center"/>
          </w:tcPr>
          <w:p w14:paraId="158ABAFE" w14:textId="16627DF6" w:rsidR="004A2A56" w:rsidRPr="00343F01" w:rsidDel="00201166" w:rsidRDefault="004A2A56" w:rsidP="00D62BC5">
            <w:pPr>
              <w:spacing w:before="0" w:after="160"/>
              <w:jc w:val="left"/>
              <w:rPr>
                <w:del w:id="22039" w:author="Houyem Rais" w:date="2024-02-22T14:46:00Z"/>
                <w:rFonts w:asciiTheme="minorHAnsi" w:hAnsiTheme="minorHAnsi" w:cstheme="minorHAnsi"/>
                <w:sz w:val="20"/>
                <w:szCs w:val="20"/>
                <w:lang w:val="fr-FR"/>
              </w:rPr>
              <w:pPrChange w:id="22040" w:author="Houyem Rais" w:date="2024-02-22T14:49:00Z">
                <w:pPr>
                  <w:spacing w:before="40" w:after="40"/>
                  <w:jc w:val="center"/>
                </w:pPr>
              </w:pPrChange>
            </w:pPr>
            <w:del w:id="22041" w:author="Houyem Rais" w:date="2024-02-22T14:46:00Z">
              <w:r w:rsidRPr="00343F01" w:rsidDel="00201166">
                <w:rPr>
                  <w:rFonts w:asciiTheme="minorHAnsi" w:hAnsiTheme="minorHAnsi" w:cstheme="minorHAnsi"/>
                  <w:sz w:val="20"/>
                  <w:szCs w:val="20"/>
                  <w:lang w:val="fr-FR"/>
                </w:rPr>
                <w:delText>188,9</w:delText>
              </w:r>
            </w:del>
          </w:p>
        </w:tc>
        <w:tc>
          <w:tcPr>
            <w:tcW w:w="963" w:type="dxa"/>
            <w:vAlign w:val="center"/>
          </w:tcPr>
          <w:p w14:paraId="06345AC6" w14:textId="64E67CBC" w:rsidR="004A2A56" w:rsidRPr="00343F01" w:rsidDel="00201166" w:rsidRDefault="004A2A56" w:rsidP="00D62BC5">
            <w:pPr>
              <w:spacing w:before="0" w:after="160"/>
              <w:jc w:val="left"/>
              <w:rPr>
                <w:del w:id="22042" w:author="Houyem Rais" w:date="2024-02-22T14:46:00Z"/>
                <w:rFonts w:asciiTheme="minorHAnsi" w:hAnsiTheme="minorHAnsi" w:cstheme="minorHAnsi"/>
                <w:sz w:val="20"/>
                <w:szCs w:val="20"/>
                <w:lang w:val="fr-FR"/>
              </w:rPr>
              <w:pPrChange w:id="22043" w:author="Houyem Rais" w:date="2024-02-22T14:49:00Z">
                <w:pPr>
                  <w:spacing w:before="40" w:after="40"/>
                  <w:jc w:val="center"/>
                </w:pPr>
              </w:pPrChange>
            </w:pPr>
            <w:del w:id="22044" w:author="Houyem Rais" w:date="2024-02-22T14:46:00Z">
              <w:r w:rsidRPr="00343F01" w:rsidDel="00201166">
                <w:rPr>
                  <w:rFonts w:asciiTheme="minorHAnsi" w:hAnsiTheme="minorHAnsi" w:cstheme="minorHAnsi"/>
                  <w:sz w:val="20"/>
                  <w:szCs w:val="20"/>
                  <w:lang w:val="fr-FR"/>
                </w:rPr>
                <w:delText>1257,5</w:delText>
              </w:r>
            </w:del>
          </w:p>
        </w:tc>
        <w:tc>
          <w:tcPr>
            <w:tcW w:w="963" w:type="dxa"/>
            <w:vAlign w:val="center"/>
          </w:tcPr>
          <w:p w14:paraId="218B0FC2" w14:textId="766939FF" w:rsidR="004A2A56" w:rsidRPr="00343F01" w:rsidDel="00201166" w:rsidRDefault="004A2A56" w:rsidP="00D62BC5">
            <w:pPr>
              <w:spacing w:before="0" w:after="160"/>
              <w:jc w:val="left"/>
              <w:rPr>
                <w:del w:id="22045" w:author="Houyem Rais" w:date="2024-02-22T14:46:00Z"/>
                <w:rFonts w:asciiTheme="minorHAnsi" w:hAnsiTheme="minorHAnsi" w:cstheme="minorHAnsi"/>
                <w:sz w:val="20"/>
                <w:szCs w:val="20"/>
                <w:lang w:val="fr-FR"/>
              </w:rPr>
              <w:pPrChange w:id="22046" w:author="Houyem Rais" w:date="2024-02-22T14:49:00Z">
                <w:pPr>
                  <w:spacing w:before="40" w:after="40"/>
                  <w:jc w:val="center"/>
                </w:pPr>
              </w:pPrChange>
            </w:pPr>
            <w:del w:id="22047" w:author="Houyem Rais" w:date="2024-02-22T14:46:00Z">
              <w:r w:rsidRPr="00343F01" w:rsidDel="00201166">
                <w:rPr>
                  <w:rFonts w:asciiTheme="minorHAnsi" w:hAnsiTheme="minorHAnsi" w:cstheme="minorHAnsi"/>
                  <w:sz w:val="20"/>
                  <w:szCs w:val="20"/>
                  <w:lang w:val="fr-FR"/>
                </w:rPr>
                <w:delText>458,1</w:delText>
              </w:r>
            </w:del>
          </w:p>
        </w:tc>
        <w:tc>
          <w:tcPr>
            <w:tcW w:w="895" w:type="dxa"/>
            <w:vAlign w:val="center"/>
          </w:tcPr>
          <w:p w14:paraId="6EE8574C" w14:textId="4395BED6" w:rsidR="004A2A56" w:rsidRPr="00343F01" w:rsidDel="00201166" w:rsidRDefault="004A2A56" w:rsidP="00D62BC5">
            <w:pPr>
              <w:spacing w:before="0" w:after="160"/>
              <w:jc w:val="left"/>
              <w:rPr>
                <w:del w:id="22048" w:author="Houyem Rais" w:date="2024-02-22T14:46:00Z"/>
                <w:rFonts w:asciiTheme="minorHAnsi" w:hAnsiTheme="minorHAnsi" w:cstheme="minorHAnsi"/>
                <w:sz w:val="20"/>
                <w:szCs w:val="20"/>
                <w:lang w:val="fr-FR"/>
              </w:rPr>
              <w:pPrChange w:id="22049" w:author="Houyem Rais" w:date="2024-02-22T14:49:00Z">
                <w:pPr>
                  <w:spacing w:before="40" w:after="40"/>
                  <w:jc w:val="center"/>
                </w:pPr>
              </w:pPrChange>
            </w:pPr>
            <w:del w:id="22050" w:author="Houyem Rais" w:date="2024-02-22T14:46:00Z">
              <w:r w:rsidRPr="00343F01" w:rsidDel="00201166">
                <w:rPr>
                  <w:rFonts w:asciiTheme="minorHAnsi" w:hAnsiTheme="minorHAnsi" w:cstheme="minorHAnsi"/>
                  <w:sz w:val="20"/>
                  <w:szCs w:val="20"/>
                  <w:lang w:val="fr-FR"/>
                </w:rPr>
                <w:delText>716,9</w:delText>
              </w:r>
            </w:del>
          </w:p>
        </w:tc>
      </w:tr>
      <w:tr w:rsidR="0031010E" w:rsidRPr="00343F01" w:rsidDel="00201166" w14:paraId="3A9EED06" w14:textId="7E6936DC" w:rsidTr="002B3C19">
        <w:trPr>
          <w:del w:id="22051" w:author="Houyem Rais" w:date="2024-02-22T14:46:00Z"/>
        </w:trPr>
        <w:tc>
          <w:tcPr>
            <w:tcW w:w="3465" w:type="dxa"/>
            <w:vAlign w:val="center"/>
          </w:tcPr>
          <w:p w14:paraId="13A6EE40" w14:textId="1E57A5B3" w:rsidR="004A2A56" w:rsidRPr="00343F01" w:rsidDel="00201166" w:rsidRDefault="004A2A56" w:rsidP="00D62BC5">
            <w:pPr>
              <w:spacing w:before="0" w:after="160"/>
              <w:jc w:val="left"/>
              <w:rPr>
                <w:del w:id="22052" w:author="Houyem Rais" w:date="2024-02-22T14:46:00Z"/>
                <w:rFonts w:cstheme="minorHAnsi"/>
                <w:sz w:val="20"/>
                <w:szCs w:val="20"/>
                <w:lang w:val="fr-FR"/>
              </w:rPr>
              <w:pPrChange w:id="22053" w:author="Houyem Rais" w:date="2024-02-22T14:49:00Z">
                <w:pPr>
                  <w:spacing w:before="40" w:after="40"/>
                </w:pPr>
              </w:pPrChange>
            </w:pPr>
            <w:del w:id="22054" w:author="Houyem Rais" w:date="2024-02-22T14:46:00Z">
              <w:r w:rsidRPr="00343F01" w:rsidDel="00201166">
                <w:rPr>
                  <w:rFonts w:cstheme="minorHAnsi"/>
                  <w:b/>
                  <w:bCs/>
                  <w:sz w:val="20"/>
                  <w:szCs w:val="20"/>
                  <w:lang w:val="fr-FR"/>
                </w:rPr>
                <w:delText>% des subventions du coût d’investissement</w:delText>
              </w:r>
            </w:del>
          </w:p>
        </w:tc>
        <w:tc>
          <w:tcPr>
            <w:tcW w:w="963" w:type="dxa"/>
            <w:vAlign w:val="center"/>
          </w:tcPr>
          <w:p w14:paraId="060EBA5C" w14:textId="7DEC68E3" w:rsidR="004A2A56" w:rsidRPr="00343F01" w:rsidDel="00201166" w:rsidRDefault="004A2A56" w:rsidP="00D62BC5">
            <w:pPr>
              <w:spacing w:before="0" w:after="160"/>
              <w:jc w:val="left"/>
              <w:rPr>
                <w:del w:id="22055" w:author="Houyem Rais" w:date="2024-02-22T14:46:00Z"/>
                <w:rFonts w:asciiTheme="minorHAnsi" w:hAnsiTheme="minorHAnsi" w:cstheme="minorHAnsi"/>
                <w:sz w:val="20"/>
                <w:szCs w:val="20"/>
                <w:lang w:val="fr-FR"/>
              </w:rPr>
              <w:pPrChange w:id="22056" w:author="Houyem Rais" w:date="2024-02-22T14:49:00Z">
                <w:pPr>
                  <w:spacing w:before="40" w:after="40"/>
                  <w:jc w:val="center"/>
                </w:pPr>
              </w:pPrChange>
            </w:pPr>
            <w:del w:id="22057" w:author="Houyem Rais" w:date="2024-02-22T14:46:00Z">
              <w:r w:rsidRPr="00343F01" w:rsidDel="00201166">
                <w:rPr>
                  <w:rFonts w:asciiTheme="minorHAnsi" w:hAnsiTheme="minorHAnsi" w:cstheme="minorHAnsi"/>
                  <w:sz w:val="20"/>
                  <w:szCs w:val="20"/>
                  <w:lang w:val="fr-FR"/>
                </w:rPr>
                <w:delText>28,9%</w:delText>
              </w:r>
            </w:del>
          </w:p>
        </w:tc>
        <w:tc>
          <w:tcPr>
            <w:tcW w:w="963" w:type="dxa"/>
            <w:vAlign w:val="center"/>
          </w:tcPr>
          <w:p w14:paraId="7E101C3B" w14:textId="74DC9201" w:rsidR="004A2A56" w:rsidRPr="00343F01" w:rsidDel="00201166" w:rsidRDefault="004A2A56" w:rsidP="00D62BC5">
            <w:pPr>
              <w:spacing w:before="0" w:after="160"/>
              <w:jc w:val="left"/>
              <w:rPr>
                <w:del w:id="22058" w:author="Houyem Rais" w:date="2024-02-22T14:46:00Z"/>
                <w:rFonts w:asciiTheme="minorHAnsi" w:hAnsiTheme="minorHAnsi" w:cstheme="minorHAnsi"/>
                <w:sz w:val="20"/>
                <w:szCs w:val="20"/>
                <w:lang w:val="fr-FR"/>
              </w:rPr>
              <w:pPrChange w:id="22059" w:author="Houyem Rais" w:date="2024-02-22T14:49:00Z">
                <w:pPr>
                  <w:spacing w:before="40" w:after="40"/>
                  <w:jc w:val="center"/>
                </w:pPr>
              </w:pPrChange>
            </w:pPr>
            <w:del w:id="22060" w:author="Houyem Rais" w:date="2024-02-22T14:46:00Z">
              <w:r w:rsidRPr="00343F01" w:rsidDel="00201166">
                <w:rPr>
                  <w:rFonts w:asciiTheme="minorHAnsi" w:hAnsiTheme="minorHAnsi" w:cstheme="minorHAnsi"/>
                  <w:sz w:val="20"/>
                  <w:szCs w:val="20"/>
                  <w:lang w:val="fr-FR"/>
                </w:rPr>
                <w:delText>31,0%</w:delText>
              </w:r>
            </w:del>
          </w:p>
        </w:tc>
        <w:tc>
          <w:tcPr>
            <w:tcW w:w="963" w:type="dxa"/>
            <w:vAlign w:val="center"/>
          </w:tcPr>
          <w:p w14:paraId="4B180835" w14:textId="67471649" w:rsidR="004A2A56" w:rsidRPr="00343F01" w:rsidDel="00201166" w:rsidRDefault="004A2A56" w:rsidP="00D62BC5">
            <w:pPr>
              <w:spacing w:before="0" w:after="160"/>
              <w:jc w:val="left"/>
              <w:rPr>
                <w:del w:id="22061" w:author="Houyem Rais" w:date="2024-02-22T14:46:00Z"/>
                <w:rFonts w:asciiTheme="minorHAnsi" w:hAnsiTheme="minorHAnsi" w:cstheme="minorHAnsi"/>
                <w:sz w:val="20"/>
                <w:szCs w:val="20"/>
                <w:lang w:val="fr-FR"/>
              </w:rPr>
              <w:pPrChange w:id="22062" w:author="Houyem Rais" w:date="2024-02-22T14:49:00Z">
                <w:pPr>
                  <w:spacing w:before="40" w:after="40"/>
                  <w:jc w:val="center"/>
                </w:pPr>
              </w:pPrChange>
            </w:pPr>
            <w:del w:id="22063" w:author="Houyem Rais" w:date="2024-02-22T14:46:00Z">
              <w:r w:rsidRPr="00343F01" w:rsidDel="00201166">
                <w:rPr>
                  <w:rFonts w:asciiTheme="minorHAnsi" w:hAnsiTheme="minorHAnsi" w:cstheme="minorHAnsi"/>
                  <w:sz w:val="20"/>
                  <w:szCs w:val="20"/>
                  <w:lang w:val="fr-FR"/>
                </w:rPr>
                <w:delText>13,9%</w:delText>
              </w:r>
            </w:del>
          </w:p>
        </w:tc>
        <w:tc>
          <w:tcPr>
            <w:tcW w:w="963" w:type="dxa"/>
            <w:vAlign w:val="center"/>
          </w:tcPr>
          <w:p w14:paraId="73FFADFF" w14:textId="7A8C37C4" w:rsidR="004A2A56" w:rsidRPr="00343F01" w:rsidDel="00201166" w:rsidRDefault="004A2A56" w:rsidP="00D62BC5">
            <w:pPr>
              <w:spacing w:before="0" w:after="160"/>
              <w:jc w:val="left"/>
              <w:rPr>
                <w:del w:id="22064" w:author="Houyem Rais" w:date="2024-02-22T14:46:00Z"/>
                <w:rFonts w:asciiTheme="minorHAnsi" w:hAnsiTheme="minorHAnsi" w:cstheme="minorHAnsi"/>
                <w:sz w:val="20"/>
                <w:szCs w:val="20"/>
                <w:lang w:val="fr-FR"/>
              </w:rPr>
              <w:pPrChange w:id="22065" w:author="Houyem Rais" w:date="2024-02-22T14:49:00Z">
                <w:pPr>
                  <w:spacing w:before="40" w:after="40"/>
                  <w:jc w:val="center"/>
                </w:pPr>
              </w:pPrChange>
            </w:pPr>
            <w:del w:id="22066" w:author="Houyem Rais" w:date="2024-02-22T14:46:00Z">
              <w:r w:rsidRPr="00343F01" w:rsidDel="00201166">
                <w:rPr>
                  <w:rFonts w:asciiTheme="minorHAnsi" w:hAnsiTheme="minorHAnsi" w:cstheme="minorHAnsi"/>
                  <w:sz w:val="20"/>
                  <w:szCs w:val="20"/>
                  <w:lang w:val="fr-FR"/>
                </w:rPr>
                <w:delText>94,1%</w:delText>
              </w:r>
            </w:del>
          </w:p>
        </w:tc>
        <w:tc>
          <w:tcPr>
            <w:tcW w:w="963" w:type="dxa"/>
            <w:vAlign w:val="center"/>
          </w:tcPr>
          <w:p w14:paraId="32C2FA30" w14:textId="094FF954" w:rsidR="004A2A56" w:rsidRPr="00343F01" w:rsidDel="00201166" w:rsidRDefault="004A2A56" w:rsidP="00D62BC5">
            <w:pPr>
              <w:spacing w:before="0" w:after="160"/>
              <w:jc w:val="left"/>
              <w:rPr>
                <w:del w:id="22067" w:author="Houyem Rais" w:date="2024-02-22T14:46:00Z"/>
                <w:rFonts w:asciiTheme="minorHAnsi" w:hAnsiTheme="minorHAnsi" w:cstheme="minorHAnsi"/>
                <w:sz w:val="20"/>
                <w:szCs w:val="20"/>
                <w:lang w:val="fr-FR"/>
              </w:rPr>
              <w:pPrChange w:id="22068" w:author="Houyem Rais" w:date="2024-02-22T14:49:00Z">
                <w:pPr>
                  <w:spacing w:before="40" w:after="40"/>
                  <w:jc w:val="center"/>
                </w:pPr>
              </w:pPrChange>
            </w:pPr>
            <w:del w:id="22069" w:author="Houyem Rais" w:date="2024-02-22T14:46:00Z">
              <w:r w:rsidRPr="00343F01" w:rsidDel="00201166">
                <w:rPr>
                  <w:rFonts w:asciiTheme="minorHAnsi" w:hAnsiTheme="minorHAnsi" w:cstheme="minorHAnsi"/>
                  <w:sz w:val="20"/>
                  <w:szCs w:val="20"/>
                  <w:lang w:val="fr-FR"/>
                </w:rPr>
                <w:delText>26,7%</w:delText>
              </w:r>
            </w:del>
          </w:p>
        </w:tc>
        <w:tc>
          <w:tcPr>
            <w:tcW w:w="895" w:type="dxa"/>
            <w:vAlign w:val="center"/>
          </w:tcPr>
          <w:p w14:paraId="7D04C24D" w14:textId="552B6FB4" w:rsidR="004A2A56" w:rsidRPr="00343F01" w:rsidDel="00201166" w:rsidRDefault="004A2A56" w:rsidP="00D62BC5">
            <w:pPr>
              <w:spacing w:before="0" w:after="160"/>
              <w:jc w:val="left"/>
              <w:rPr>
                <w:del w:id="22070" w:author="Houyem Rais" w:date="2024-02-22T14:46:00Z"/>
                <w:rFonts w:asciiTheme="minorHAnsi" w:hAnsiTheme="minorHAnsi" w:cstheme="minorHAnsi"/>
                <w:sz w:val="20"/>
                <w:szCs w:val="20"/>
                <w:lang w:val="fr-FR"/>
              </w:rPr>
              <w:pPrChange w:id="22071" w:author="Houyem Rais" w:date="2024-02-22T14:49:00Z">
                <w:pPr>
                  <w:spacing w:before="40" w:after="40"/>
                  <w:jc w:val="center"/>
                </w:pPr>
              </w:pPrChange>
            </w:pPr>
            <w:del w:id="22072" w:author="Houyem Rais" w:date="2024-02-22T14:46:00Z">
              <w:r w:rsidRPr="00343F01" w:rsidDel="00201166">
                <w:rPr>
                  <w:rFonts w:asciiTheme="minorHAnsi" w:hAnsiTheme="minorHAnsi" w:cstheme="minorHAnsi"/>
                  <w:sz w:val="20"/>
                  <w:szCs w:val="20"/>
                  <w:lang w:val="fr-FR"/>
                </w:rPr>
                <w:delText>48,5%</w:delText>
              </w:r>
            </w:del>
          </w:p>
        </w:tc>
      </w:tr>
      <w:tr w:rsidR="00F6234D" w:rsidRPr="00343F01" w:rsidDel="00201166" w14:paraId="1D01DCDC" w14:textId="6C452D2F" w:rsidTr="002B3C19">
        <w:trPr>
          <w:del w:id="22073" w:author="Houyem Rais" w:date="2024-02-22T14:46:00Z"/>
        </w:trPr>
        <w:tc>
          <w:tcPr>
            <w:tcW w:w="3465" w:type="dxa"/>
            <w:vAlign w:val="center"/>
          </w:tcPr>
          <w:p w14:paraId="7DF7CC21" w14:textId="05B1F3EE" w:rsidR="00F6234D" w:rsidRPr="00343F01" w:rsidDel="00201166" w:rsidRDefault="00F6234D" w:rsidP="00D62BC5">
            <w:pPr>
              <w:spacing w:before="0" w:after="160"/>
              <w:jc w:val="left"/>
              <w:rPr>
                <w:del w:id="22074" w:author="Houyem Rais" w:date="2024-02-22T14:46:00Z"/>
                <w:rFonts w:asciiTheme="minorHAnsi" w:hAnsiTheme="minorHAnsi" w:cstheme="minorHAnsi"/>
                <w:sz w:val="20"/>
                <w:szCs w:val="20"/>
                <w:lang w:val="fr-FR"/>
              </w:rPr>
              <w:pPrChange w:id="22075" w:author="Houyem Rais" w:date="2024-02-22T14:49:00Z">
                <w:pPr>
                  <w:spacing w:before="40" w:after="40"/>
                </w:pPr>
              </w:pPrChange>
            </w:pPr>
            <w:del w:id="22076" w:author="Houyem Rais" w:date="2024-02-22T14:46:00Z">
              <w:r w:rsidRPr="00343F01" w:rsidDel="00201166">
                <w:rPr>
                  <w:rFonts w:asciiTheme="minorHAnsi" w:hAnsiTheme="minorHAnsi" w:cstheme="minorHAnsi"/>
                  <w:b/>
                  <w:bCs/>
                  <w:sz w:val="20"/>
                  <w:szCs w:val="20"/>
                  <w:lang w:val="fr-FR"/>
                </w:rPr>
                <w:delText>VAN pour le secteur public - Avec risques (MUSD)</w:delText>
              </w:r>
            </w:del>
          </w:p>
        </w:tc>
        <w:tc>
          <w:tcPr>
            <w:tcW w:w="963" w:type="dxa"/>
            <w:vAlign w:val="center"/>
          </w:tcPr>
          <w:p w14:paraId="265EFCBC" w14:textId="4EE905C8" w:rsidR="00F6234D" w:rsidRPr="00343F01" w:rsidDel="00201166" w:rsidRDefault="00F6234D" w:rsidP="00D62BC5">
            <w:pPr>
              <w:spacing w:before="0" w:after="160"/>
              <w:jc w:val="left"/>
              <w:rPr>
                <w:del w:id="22077" w:author="Houyem Rais" w:date="2024-02-22T14:46:00Z"/>
                <w:rFonts w:asciiTheme="minorHAnsi" w:hAnsiTheme="minorHAnsi" w:cstheme="minorHAnsi"/>
                <w:sz w:val="20"/>
                <w:szCs w:val="20"/>
                <w:lang w:val="fr-FR"/>
              </w:rPr>
              <w:pPrChange w:id="22078" w:author="Houyem Rais" w:date="2024-02-22T14:49:00Z">
                <w:pPr>
                  <w:spacing w:before="40" w:after="40"/>
                  <w:jc w:val="center"/>
                </w:pPr>
              </w:pPrChange>
            </w:pPr>
            <w:del w:id="22079" w:author="Houyem Rais" w:date="2024-02-22T14:46:00Z">
              <w:r w:rsidRPr="00343F01" w:rsidDel="00201166">
                <w:rPr>
                  <w:rFonts w:asciiTheme="minorHAnsi" w:hAnsiTheme="minorHAnsi" w:cstheme="minorHAnsi"/>
                  <w:sz w:val="20"/>
                  <w:szCs w:val="20"/>
                  <w:lang w:val="fr-FR"/>
                </w:rPr>
                <w:delText>197,4</w:delText>
              </w:r>
            </w:del>
          </w:p>
        </w:tc>
        <w:tc>
          <w:tcPr>
            <w:tcW w:w="963" w:type="dxa"/>
            <w:vAlign w:val="center"/>
          </w:tcPr>
          <w:p w14:paraId="25127DC2" w14:textId="0FCD564D" w:rsidR="00F6234D" w:rsidRPr="00343F01" w:rsidDel="00201166" w:rsidRDefault="00F6234D" w:rsidP="00D62BC5">
            <w:pPr>
              <w:spacing w:before="0" w:after="160"/>
              <w:jc w:val="left"/>
              <w:rPr>
                <w:del w:id="22080" w:author="Houyem Rais" w:date="2024-02-22T14:46:00Z"/>
                <w:rFonts w:asciiTheme="minorHAnsi" w:hAnsiTheme="minorHAnsi" w:cstheme="minorHAnsi"/>
                <w:sz w:val="20"/>
                <w:szCs w:val="20"/>
                <w:lang w:val="fr-FR"/>
              </w:rPr>
              <w:pPrChange w:id="22081" w:author="Houyem Rais" w:date="2024-02-22T14:49:00Z">
                <w:pPr>
                  <w:spacing w:before="40" w:after="40"/>
                  <w:jc w:val="center"/>
                </w:pPr>
              </w:pPrChange>
            </w:pPr>
            <w:del w:id="22082" w:author="Houyem Rais" w:date="2024-02-22T14:46:00Z">
              <w:r w:rsidRPr="00343F01" w:rsidDel="00201166">
                <w:rPr>
                  <w:rFonts w:asciiTheme="minorHAnsi" w:hAnsiTheme="minorHAnsi" w:cstheme="minorHAnsi"/>
                  <w:sz w:val="20"/>
                  <w:szCs w:val="20"/>
                  <w:lang w:val="fr-FR"/>
                </w:rPr>
                <w:delText>13,2</w:delText>
              </w:r>
            </w:del>
          </w:p>
        </w:tc>
        <w:tc>
          <w:tcPr>
            <w:tcW w:w="963" w:type="dxa"/>
            <w:vAlign w:val="center"/>
          </w:tcPr>
          <w:p w14:paraId="516F3D90" w14:textId="367FDEA6" w:rsidR="00F6234D" w:rsidRPr="00343F01" w:rsidDel="00201166" w:rsidRDefault="00F6234D" w:rsidP="00D62BC5">
            <w:pPr>
              <w:spacing w:before="0" w:after="160"/>
              <w:jc w:val="left"/>
              <w:rPr>
                <w:del w:id="22083" w:author="Houyem Rais" w:date="2024-02-22T14:46:00Z"/>
                <w:rFonts w:asciiTheme="minorHAnsi" w:hAnsiTheme="minorHAnsi" w:cstheme="minorHAnsi"/>
                <w:sz w:val="20"/>
                <w:szCs w:val="20"/>
                <w:lang w:val="fr-FR"/>
              </w:rPr>
              <w:pPrChange w:id="22084" w:author="Houyem Rais" w:date="2024-02-22T14:49:00Z">
                <w:pPr>
                  <w:spacing w:before="40" w:after="40"/>
                  <w:jc w:val="center"/>
                </w:pPr>
              </w:pPrChange>
            </w:pPr>
            <w:del w:id="22085" w:author="Houyem Rais" w:date="2024-02-22T14:46:00Z">
              <w:r w:rsidRPr="00343F01" w:rsidDel="00201166">
                <w:rPr>
                  <w:rFonts w:asciiTheme="minorHAnsi" w:hAnsiTheme="minorHAnsi" w:cstheme="minorHAnsi"/>
                  <w:sz w:val="20"/>
                  <w:szCs w:val="20"/>
                  <w:lang w:val="fr-FR"/>
                </w:rPr>
                <w:delText>13,2</w:delText>
              </w:r>
            </w:del>
          </w:p>
        </w:tc>
        <w:tc>
          <w:tcPr>
            <w:tcW w:w="963" w:type="dxa"/>
            <w:vAlign w:val="center"/>
          </w:tcPr>
          <w:p w14:paraId="33999F18" w14:textId="639D2966" w:rsidR="00F6234D" w:rsidRPr="00343F01" w:rsidDel="00201166" w:rsidRDefault="00F6234D" w:rsidP="00D62BC5">
            <w:pPr>
              <w:spacing w:before="0" w:after="160"/>
              <w:jc w:val="left"/>
              <w:rPr>
                <w:del w:id="22086" w:author="Houyem Rais" w:date="2024-02-22T14:46:00Z"/>
                <w:rFonts w:asciiTheme="minorHAnsi" w:hAnsiTheme="minorHAnsi" w:cstheme="minorHAnsi"/>
                <w:sz w:val="20"/>
                <w:szCs w:val="20"/>
                <w:lang w:val="fr-FR"/>
              </w:rPr>
              <w:pPrChange w:id="22087" w:author="Houyem Rais" w:date="2024-02-22T14:49:00Z">
                <w:pPr>
                  <w:spacing w:before="40" w:after="40"/>
                  <w:jc w:val="center"/>
                </w:pPr>
              </w:pPrChange>
            </w:pPr>
            <w:del w:id="22088" w:author="Houyem Rais" w:date="2024-02-22T14:46:00Z">
              <w:r w:rsidRPr="00343F01" w:rsidDel="00201166">
                <w:rPr>
                  <w:rFonts w:asciiTheme="minorHAnsi" w:hAnsiTheme="minorHAnsi" w:cstheme="minorHAnsi"/>
                  <w:sz w:val="20"/>
                  <w:szCs w:val="20"/>
                  <w:lang w:val="fr-FR"/>
                </w:rPr>
                <w:delText>13,2</w:delText>
              </w:r>
            </w:del>
          </w:p>
        </w:tc>
        <w:tc>
          <w:tcPr>
            <w:tcW w:w="963" w:type="dxa"/>
            <w:vAlign w:val="center"/>
          </w:tcPr>
          <w:p w14:paraId="27793722" w14:textId="773A410F" w:rsidR="00F6234D" w:rsidRPr="00343F01" w:rsidDel="00201166" w:rsidRDefault="00F6234D" w:rsidP="00D62BC5">
            <w:pPr>
              <w:spacing w:before="0" w:after="160"/>
              <w:jc w:val="left"/>
              <w:rPr>
                <w:del w:id="22089" w:author="Houyem Rais" w:date="2024-02-22T14:46:00Z"/>
                <w:rFonts w:asciiTheme="minorHAnsi" w:hAnsiTheme="minorHAnsi" w:cstheme="minorHAnsi"/>
                <w:sz w:val="20"/>
                <w:szCs w:val="20"/>
                <w:lang w:val="fr-FR"/>
              </w:rPr>
              <w:pPrChange w:id="22090" w:author="Houyem Rais" w:date="2024-02-22T14:49:00Z">
                <w:pPr>
                  <w:spacing w:before="40" w:after="40"/>
                  <w:jc w:val="center"/>
                </w:pPr>
              </w:pPrChange>
            </w:pPr>
            <w:del w:id="22091" w:author="Houyem Rais" w:date="2024-02-22T14:46:00Z">
              <w:r w:rsidRPr="00343F01" w:rsidDel="00201166">
                <w:rPr>
                  <w:rFonts w:asciiTheme="minorHAnsi" w:hAnsiTheme="minorHAnsi" w:cstheme="minorHAnsi"/>
                  <w:sz w:val="20"/>
                  <w:szCs w:val="20"/>
                  <w:lang w:val="fr-FR"/>
                </w:rPr>
                <w:delText>144,6</w:delText>
              </w:r>
            </w:del>
          </w:p>
        </w:tc>
        <w:tc>
          <w:tcPr>
            <w:tcW w:w="895" w:type="dxa"/>
            <w:vAlign w:val="center"/>
          </w:tcPr>
          <w:p w14:paraId="7044DDE7" w14:textId="4D0C4F25" w:rsidR="00F6234D" w:rsidRPr="00343F01" w:rsidDel="00201166" w:rsidRDefault="00F6234D" w:rsidP="00D62BC5">
            <w:pPr>
              <w:spacing w:before="0" w:after="160"/>
              <w:jc w:val="left"/>
              <w:rPr>
                <w:del w:id="22092" w:author="Houyem Rais" w:date="2024-02-22T14:46:00Z"/>
                <w:rFonts w:asciiTheme="minorHAnsi" w:hAnsiTheme="minorHAnsi" w:cstheme="minorHAnsi"/>
                <w:sz w:val="20"/>
                <w:szCs w:val="20"/>
                <w:lang w:val="fr-FR"/>
              </w:rPr>
              <w:pPrChange w:id="22093" w:author="Houyem Rais" w:date="2024-02-22T14:49:00Z">
                <w:pPr>
                  <w:spacing w:before="40" w:after="40"/>
                  <w:jc w:val="center"/>
                </w:pPr>
              </w:pPrChange>
            </w:pPr>
            <w:del w:id="22094" w:author="Houyem Rais" w:date="2024-02-22T14:46:00Z">
              <w:r w:rsidRPr="00343F01" w:rsidDel="00201166">
                <w:rPr>
                  <w:rFonts w:asciiTheme="minorHAnsi" w:hAnsiTheme="minorHAnsi" w:cstheme="minorHAnsi"/>
                  <w:sz w:val="20"/>
                  <w:szCs w:val="20"/>
                  <w:lang w:val="fr-FR"/>
                </w:rPr>
                <w:delText>-218,8</w:delText>
              </w:r>
            </w:del>
          </w:p>
        </w:tc>
      </w:tr>
      <w:tr w:rsidR="00F6234D" w:rsidRPr="00343F01" w:rsidDel="00201166" w14:paraId="05D3CCB0" w14:textId="1A6C4D4F" w:rsidTr="002B3C19">
        <w:trPr>
          <w:del w:id="22095" w:author="Houyem Rais" w:date="2024-02-22T14:46:00Z"/>
        </w:trPr>
        <w:tc>
          <w:tcPr>
            <w:tcW w:w="3465" w:type="dxa"/>
            <w:vAlign w:val="center"/>
          </w:tcPr>
          <w:p w14:paraId="6B8293CC" w14:textId="6A053D72" w:rsidR="00F6234D" w:rsidRPr="00343F01" w:rsidDel="00201166" w:rsidRDefault="00EA4733" w:rsidP="00D62BC5">
            <w:pPr>
              <w:spacing w:before="0" w:after="160"/>
              <w:jc w:val="left"/>
              <w:rPr>
                <w:del w:id="22096" w:author="Houyem Rais" w:date="2024-02-22T14:46:00Z"/>
                <w:rFonts w:asciiTheme="minorHAnsi" w:hAnsiTheme="minorHAnsi" w:cstheme="minorHAnsi"/>
                <w:sz w:val="20"/>
                <w:szCs w:val="20"/>
                <w:lang w:val="fr-FR"/>
              </w:rPr>
              <w:pPrChange w:id="22097" w:author="Houyem Rais" w:date="2024-02-22T14:49:00Z">
                <w:pPr>
                  <w:spacing w:before="40" w:after="40"/>
                </w:pPr>
              </w:pPrChange>
            </w:pPr>
            <w:ins w:id="22098" w:author="Mohamed Amine Sdiri" w:date="2023-11-29T15:32:00Z">
              <w:del w:id="22099" w:author="Houyem Rais" w:date="2024-02-22T14:46:00Z">
                <w:r w:rsidRPr="00EA4733" w:rsidDel="00201166">
                  <w:rPr>
                    <w:rFonts w:asciiTheme="minorHAnsi" w:hAnsiTheme="minorHAnsi" w:cstheme="minorHAnsi"/>
                    <w:b/>
                    <w:bCs/>
                    <w:sz w:val="20"/>
                    <w:szCs w:val="20"/>
                    <w:lang w:val="fr-FR"/>
                  </w:rPr>
                  <w:delText>Value for Money (MUSD)</w:delText>
                </w:r>
              </w:del>
            </w:ins>
            <w:del w:id="22100" w:author="Houyem Rais" w:date="2024-02-22T14:46:00Z">
              <w:r w:rsidR="00F6234D" w:rsidRPr="00343F01" w:rsidDel="00201166">
                <w:rPr>
                  <w:rFonts w:asciiTheme="minorHAnsi" w:hAnsiTheme="minorHAnsi" w:cstheme="minorHAnsi"/>
                  <w:b/>
                  <w:bCs/>
                  <w:sz w:val="20"/>
                  <w:szCs w:val="20"/>
                  <w:lang w:val="fr-FR"/>
                </w:rPr>
                <w:delText>Value for Money</w:delText>
              </w:r>
            </w:del>
          </w:p>
        </w:tc>
        <w:tc>
          <w:tcPr>
            <w:tcW w:w="963" w:type="dxa"/>
            <w:vAlign w:val="center"/>
          </w:tcPr>
          <w:p w14:paraId="0B6CFBF0" w14:textId="0AD78AC4" w:rsidR="00F6234D" w:rsidRPr="00343F01" w:rsidDel="00201166" w:rsidRDefault="00F6234D" w:rsidP="00D62BC5">
            <w:pPr>
              <w:spacing w:before="0" w:after="160"/>
              <w:jc w:val="left"/>
              <w:rPr>
                <w:del w:id="22101" w:author="Houyem Rais" w:date="2024-02-22T14:46:00Z"/>
                <w:rFonts w:asciiTheme="minorHAnsi" w:hAnsiTheme="minorHAnsi" w:cstheme="minorHAnsi"/>
                <w:sz w:val="20"/>
                <w:szCs w:val="20"/>
                <w:lang w:val="fr-FR"/>
              </w:rPr>
              <w:pPrChange w:id="22102" w:author="Houyem Rais" w:date="2024-02-22T14:49:00Z">
                <w:pPr>
                  <w:spacing w:before="40" w:after="40"/>
                  <w:jc w:val="center"/>
                </w:pPr>
              </w:pPrChange>
            </w:pPr>
            <w:del w:id="22103" w:author="Houyem Rais" w:date="2024-02-22T14:46:00Z">
              <w:r w:rsidRPr="00343F01" w:rsidDel="00201166">
                <w:rPr>
                  <w:rFonts w:asciiTheme="minorHAnsi" w:hAnsiTheme="minorHAnsi" w:cstheme="minorHAnsi"/>
                  <w:sz w:val="20"/>
                  <w:szCs w:val="20"/>
                  <w:lang w:val="fr-FR"/>
                </w:rPr>
                <w:delText>565,2</w:delText>
              </w:r>
            </w:del>
          </w:p>
        </w:tc>
        <w:tc>
          <w:tcPr>
            <w:tcW w:w="963" w:type="dxa"/>
            <w:vAlign w:val="center"/>
          </w:tcPr>
          <w:p w14:paraId="6F09DF5B" w14:textId="50951BC3" w:rsidR="00F6234D" w:rsidRPr="00343F01" w:rsidDel="00201166" w:rsidRDefault="00F6234D" w:rsidP="00D62BC5">
            <w:pPr>
              <w:spacing w:before="0" w:after="160"/>
              <w:jc w:val="left"/>
              <w:rPr>
                <w:del w:id="22104" w:author="Houyem Rais" w:date="2024-02-22T14:46:00Z"/>
                <w:rFonts w:asciiTheme="minorHAnsi" w:hAnsiTheme="minorHAnsi" w:cstheme="minorHAnsi"/>
                <w:sz w:val="20"/>
                <w:szCs w:val="20"/>
                <w:lang w:val="fr-FR"/>
              </w:rPr>
              <w:pPrChange w:id="22105" w:author="Houyem Rais" w:date="2024-02-22T14:49:00Z">
                <w:pPr>
                  <w:spacing w:before="40" w:after="40"/>
                  <w:jc w:val="center"/>
                </w:pPr>
              </w:pPrChange>
            </w:pPr>
            <w:del w:id="22106" w:author="Houyem Rais" w:date="2024-02-22T14:46:00Z">
              <w:r w:rsidRPr="00343F01" w:rsidDel="00201166">
                <w:rPr>
                  <w:rFonts w:asciiTheme="minorHAnsi" w:hAnsiTheme="minorHAnsi" w:cstheme="minorHAnsi"/>
                  <w:sz w:val="20"/>
                  <w:szCs w:val="20"/>
                  <w:lang w:val="fr-FR"/>
                </w:rPr>
                <w:delText>745,8</w:delText>
              </w:r>
            </w:del>
          </w:p>
        </w:tc>
        <w:tc>
          <w:tcPr>
            <w:tcW w:w="963" w:type="dxa"/>
            <w:vAlign w:val="center"/>
          </w:tcPr>
          <w:p w14:paraId="68CA9699" w14:textId="3AF97565" w:rsidR="00F6234D" w:rsidRPr="00343F01" w:rsidDel="00201166" w:rsidRDefault="00F6234D" w:rsidP="00D62BC5">
            <w:pPr>
              <w:spacing w:before="0" w:after="160"/>
              <w:jc w:val="left"/>
              <w:rPr>
                <w:del w:id="22107" w:author="Houyem Rais" w:date="2024-02-22T14:46:00Z"/>
                <w:rFonts w:asciiTheme="minorHAnsi" w:hAnsiTheme="minorHAnsi" w:cstheme="minorHAnsi"/>
                <w:sz w:val="20"/>
                <w:szCs w:val="20"/>
                <w:lang w:val="fr-FR"/>
              </w:rPr>
              <w:pPrChange w:id="22108" w:author="Houyem Rais" w:date="2024-02-22T14:49:00Z">
                <w:pPr>
                  <w:spacing w:before="40" w:after="40"/>
                  <w:jc w:val="center"/>
                </w:pPr>
              </w:pPrChange>
            </w:pPr>
            <w:del w:id="22109" w:author="Houyem Rais" w:date="2024-02-22T14:46:00Z">
              <w:r w:rsidRPr="00343F01" w:rsidDel="00201166">
                <w:rPr>
                  <w:rFonts w:asciiTheme="minorHAnsi" w:hAnsiTheme="minorHAnsi" w:cstheme="minorHAnsi"/>
                  <w:sz w:val="20"/>
                  <w:szCs w:val="20"/>
                  <w:lang w:val="fr-FR"/>
                </w:rPr>
                <w:delText>745,8</w:delText>
              </w:r>
            </w:del>
          </w:p>
        </w:tc>
        <w:tc>
          <w:tcPr>
            <w:tcW w:w="963" w:type="dxa"/>
            <w:vAlign w:val="center"/>
          </w:tcPr>
          <w:p w14:paraId="3F006531" w14:textId="602559C0" w:rsidR="00F6234D" w:rsidRPr="00343F01" w:rsidDel="00201166" w:rsidRDefault="00F6234D" w:rsidP="00D62BC5">
            <w:pPr>
              <w:spacing w:before="0" w:after="160"/>
              <w:jc w:val="left"/>
              <w:rPr>
                <w:del w:id="22110" w:author="Houyem Rais" w:date="2024-02-22T14:46:00Z"/>
                <w:rFonts w:asciiTheme="minorHAnsi" w:hAnsiTheme="minorHAnsi" w:cstheme="minorHAnsi"/>
                <w:sz w:val="20"/>
                <w:szCs w:val="20"/>
                <w:lang w:val="fr-FR"/>
              </w:rPr>
              <w:pPrChange w:id="22111" w:author="Houyem Rais" w:date="2024-02-22T14:49:00Z">
                <w:pPr>
                  <w:spacing w:before="40" w:after="40"/>
                  <w:jc w:val="center"/>
                </w:pPr>
              </w:pPrChange>
            </w:pPr>
            <w:del w:id="22112" w:author="Houyem Rais" w:date="2024-02-22T14:46:00Z">
              <w:r w:rsidRPr="00343F01" w:rsidDel="00201166">
                <w:rPr>
                  <w:rFonts w:asciiTheme="minorHAnsi" w:hAnsiTheme="minorHAnsi" w:cstheme="minorHAnsi"/>
                  <w:sz w:val="20"/>
                  <w:szCs w:val="20"/>
                  <w:lang w:val="fr-FR"/>
                </w:rPr>
                <w:delText>745,8</w:delText>
              </w:r>
            </w:del>
          </w:p>
        </w:tc>
        <w:tc>
          <w:tcPr>
            <w:tcW w:w="963" w:type="dxa"/>
            <w:vAlign w:val="center"/>
          </w:tcPr>
          <w:p w14:paraId="0D36DB13" w14:textId="1E3492E9" w:rsidR="00F6234D" w:rsidRPr="00343F01" w:rsidDel="00201166" w:rsidRDefault="00F6234D" w:rsidP="00D62BC5">
            <w:pPr>
              <w:spacing w:before="0" w:after="160"/>
              <w:jc w:val="left"/>
              <w:rPr>
                <w:del w:id="22113" w:author="Houyem Rais" w:date="2024-02-22T14:46:00Z"/>
                <w:rFonts w:asciiTheme="minorHAnsi" w:hAnsiTheme="minorHAnsi" w:cstheme="minorHAnsi"/>
                <w:sz w:val="20"/>
                <w:szCs w:val="20"/>
                <w:lang w:val="fr-FR"/>
              </w:rPr>
              <w:pPrChange w:id="22114" w:author="Houyem Rais" w:date="2024-02-22T14:49:00Z">
                <w:pPr>
                  <w:spacing w:before="40" w:after="40"/>
                  <w:jc w:val="center"/>
                </w:pPr>
              </w:pPrChange>
            </w:pPr>
            <w:del w:id="22115" w:author="Houyem Rais" w:date="2024-02-22T14:46:00Z">
              <w:r w:rsidRPr="00343F01" w:rsidDel="00201166">
                <w:rPr>
                  <w:rFonts w:asciiTheme="minorHAnsi" w:hAnsiTheme="minorHAnsi" w:cstheme="minorHAnsi"/>
                  <w:sz w:val="20"/>
                  <w:szCs w:val="20"/>
                  <w:lang w:val="fr-FR"/>
                </w:rPr>
                <w:delText>139,5</w:delText>
              </w:r>
            </w:del>
          </w:p>
        </w:tc>
        <w:tc>
          <w:tcPr>
            <w:tcW w:w="895" w:type="dxa"/>
            <w:vAlign w:val="center"/>
          </w:tcPr>
          <w:p w14:paraId="0C7F2C51" w14:textId="01C5C03B" w:rsidR="00F6234D" w:rsidRPr="00343F01" w:rsidDel="00201166" w:rsidRDefault="00F6234D" w:rsidP="00D62BC5">
            <w:pPr>
              <w:spacing w:before="0" w:after="160"/>
              <w:jc w:val="left"/>
              <w:rPr>
                <w:del w:id="22116" w:author="Houyem Rais" w:date="2024-02-22T14:46:00Z"/>
                <w:rFonts w:asciiTheme="minorHAnsi" w:hAnsiTheme="minorHAnsi" w:cstheme="minorHAnsi"/>
                <w:sz w:val="20"/>
                <w:szCs w:val="20"/>
                <w:lang w:val="fr-FR"/>
              </w:rPr>
              <w:pPrChange w:id="22117" w:author="Houyem Rais" w:date="2024-02-22T14:49:00Z">
                <w:pPr>
                  <w:spacing w:before="40" w:after="40"/>
                  <w:jc w:val="center"/>
                </w:pPr>
              </w:pPrChange>
            </w:pPr>
            <w:del w:id="22118" w:author="Houyem Rais" w:date="2024-02-22T14:46:00Z">
              <w:r w:rsidRPr="00343F01" w:rsidDel="00201166">
                <w:rPr>
                  <w:rFonts w:asciiTheme="minorHAnsi" w:hAnsiTheme="minorHAnsi" w:cstheme="minorHAnsi"/>
                  <w:sz w:val="20"/>
                  <w:szCs w:val="20"/>
                  <w:lang w:val="fr-FR"/>
                </w:rPr>
                <w:delText>127,3</w:delText>
              </w:r>
            </w:del>
          </w:p>
        </w:tc>
      </w:tr>
      <w:tr w:rsidR="00F6234D" w:rsidRPr="00343F01" w:rsidDel="00201166" w14:paraId="25AC3860" w14:textId="3A5F72F6" w:rsidTr="002B3C19">
        <w:trPr>
          <w:del w:id="22119" w:author="Houyem Rais" w:date="2024-02-22T14:46:00Z"/>
        </w:trPr>
        <w:tc>
          <w:tcPr>
            <w:tcW w:w="3465" w:type="dxa"/>
            <w:vAlign w:val="center"/>
          </w:tcPr>
          <w:p w14:paraId="29602453" w14:textId="41CDB652" w:rsidR="00F6234D" w:rsidRPr="00343F01" w:rsidDel="00201166" w:rsidRDefault="00F6234D" w:rsidP="00D62BC5">
            <w:pPr>
              <w:spacing w:before="0" w:after="160"/>
              <w:jc w:val="left"/>
              <w:rPr>
                <w:del w:id="22120" w:author="Houyem Rais" w:date="2024-02-22T14:46:00Z"/>
                <w:rFonts w:asciiTheme="minorHAnsi" w:hAnsiTheme="minorHAnsi" w:cstheme="minorHAnsi"/>
                <w:i/>
                <w:iCs/>
                <w:sz w:val="20"/>
                <w:szCs w:val="20"/>
                <w:lang w:val="fr-FR"/>
              </w:rPr>
              <w:pPrChange w:id="22121" w:author="Houyem Rais" w:date="2024-02-22T14:49:00Z">
                <w:pPr>
                  <w:spacing w:before="40" w:after="40"/>
                </w:pPr>
              </w:pPrChange>
            </w:pPr>
            <w:del w:id="22122" w:author="Houyem Rais" w:date="2024-02-22T14:46:00Z">
              <w:r w:rsidRPr="00343F01" w:rsidDel="00201166">
                <w:rPr>
                  <w:rFonts w:asciiTheme="minorHAnsi" w:hAnsiTheme="minorHAnsi" w:cstheme="minorHAnsi"/>
                  <w:b/>
                  <w:bCs/>
                  <w:sz w:val="20"/>
                  <w:szCs w:val="20"/>
                  <w:lang w:val="fr-FR"/>
                </w:rPr>
                <w:delText>Value for Money (%)</w:delText>
              </w:r>
            </w:del>
          </w:p>
        </w:tc>
        <w:tc>
          <w:tcPr>
            <w:tcW w:w="963" w:type="dxa"/>
            <w:vAlign w:val="center"/>
          </w:tcPr>
          <w:p w14:paraId="685E5A51" w14:textId="010D1E2B" w:rsidR="00F6234D" w:rsidRPr="00343F01" w:rsidDel="00201166" w:rsidRDefault="00F6234D" w:rsidP="00D62BC5">
            <w:pPr>
              <w:spacing w:before="0" w:after="160"/>
              <w:jc w:val="left"/>
              <w:rPr>
                <w:del w:id="22123" w:author="Houyem Rais" w:date="2024-02-22T14:46:00Z"/>
                <w:rFonts w:asciiTheme="minorHAnsi" w:hAnsiTheme="minorHAnsi" w:cstheme="minorHAnsi"/>
                <w:sz w:val="20"/>
                <w:szCs w:val="20"/>
                <w:lang w:val="fr-FR"/>
              </w:rPr>
              <w:pPrChange w:id="22124" w:author="Houyem Rais" w:date="2024-02-22T14:49:00Z">
                <w:pPr>
                  <w:spacing w:before="40" w:after="40"/>
                  <w:jc w:val="center"/>
                </w:pPr>
              </w:pPrChange>
            </w:pPr>
            <w:del w:id="22125" w:author="Houyem Rais" w:date="2024-02-22T14:46:00Z">
              <w:r w:rsidRPr="00343F01" w:rsidDel="00201166">
                <w:rPr>
                  <w:rFonts w:asciiTheme="minorHAnsi" w:hAnsiTheme="minorHAnsi" w:cstheme="minorHAnsi"/>
                  <w:sz w:val="20"/>
                  <w:szCs w:val="20"/>
                  <w:lang w:val="fr-FR"/>
                </w:rPr>
                <w:delText>153,7%</w:delText>
              </w:r>
            </w:del>
          </w:p>
        </w:tc>
        <w:tc>
          <w:tcPr>
            <w:tcW w:w="963" w:type="dxa"/>
            <w:vAlign w:val="center"/>
          </w:tcPr>
          <w:p w14:paraId="06BBD149" w14:textId="29CAF43A" w:rsidR="00F6234D" w:rsidRPr="00343F01" w:rsidDel="00201166" w:rsidRDefault="00F6234D" w:rsidP="00D62BC5">
            <w:pPr>
              <w:spacing w:before="0" w:after="160"/>
              <w:jc w:val="left"/>
              <w:rPr>
                <w:del w:id="22126" w:author="Houyem Rais" w:date="2024-02-22T14:46:00Z"/>
                <w:rFonts w:asciiTheme="minorHAnsi" w:hAnsiTheme="minorHAnsi" w:cstheme="minorHAnsi"/>
                <w:sz w:val="20"/>
                <w:szCs w:val="20"/>
                <w:lang w:val="fr-FR"/>
              </w:rPr>
              <w:pPrChange w:id="22127" w:author="Houyem Rais" w:date="2024-02-22T14:49:00Z">
                <w:pPr>
                  <w:spacing w:before="40" w:after="40"/>
                  <w:jc w:val="center"/>
                </w:pPr>
              </w:pPrChange>
            </w:pPr>
            <w:del w:id="22128" w:author="Houyem Rais" w:date="2024-02-22T14:46:00Z">
              <w:r w:rsidRPr="00343F01" w:rsidDel="00201166">
                <w:rPr>
                  <w:rFonts w:asciiTheme="minorHAnsi" w:hAnsiTheme="minorHAnsi" w:cstheme="minorHAnsi"/>
                  <w:sz w:val="20"/>
                  <w:szCs w:val="20"/>
                  <w:lang w:val="fr-FR"/>
                </w:rPr>
                <w:delText>101,8%</w:delText>
              </w:r>
            </w:del>
          </w:p>
        </w:tc>
        <w:tc>
          <w:tcPr>
            <w:tcW w:w="963" w:type="dxa"/>
            <w:vAlign w:val="center"/>
          </w:tcPr>
          <w:p w14:paraId="6E589AA9" w14:textId="54954DFE" w:rsidR="00F6234D" w:rsidRPr="00343F01" w:rsidDel="00201166" w:rsidRDefault="00F6234D" w:rsidP="00D62BC5">
            <w:pPr>
              <w:spacing w:before="0" w:after="160"/>
              <w:jc w:val="left"/>
              <w:rPr>
                <w:del w:id="22129" w:author="Houyem Rais" w:date="2024-02-22T14:46:00Z"/>
                <w:rFonts w:asciiTheme="minorHAnsi" w:hAnsiTheme="minorHAnsi" w:cstheme="minorHAnsi"/>
                <w:sz w:val="20"/>
                <w:szCs w:val="20"/>
                <w:lang w:val="fr-FR"/>
              </w:rPr>
              <w:pPrChange w:id="22130" w:author="Houyem Rais" w:date="2024-02-22T14:49:00Z">
                <w:pPr>
                  <w:spacing w:before="40" w:after="40"/>
                  <w:jc w:val="center"/>
                </w:pPr>
              </w:pPrChange>
            </w:pPr>
            <w:del w:id="22131" w:author="Houyem Rais" w:date="2024-02-22T14:46:00Z">
              <w:r w:rsidRPr="00343F01" w:rsidDel="00201166">
                <w:rPr>
                  <w:rFonts w:asciiTheme="minorHAnsi" w:hAnsiTheme="minorHAnsi" w:cstheme="minorHAnsi"/>
                  <w:sz w:val="20"/>
                  <w:szCs w:val="20"/>
                  <w:lang w:val="fr-FR"/>
                </w:rPr>
                <w:delText>101,8%</w:delText>
              </w:r>
            </w:del>
          </w:p>
        </w:tc>
        <w:tc>
          <w:tcPr>
            <w:tcW w:w="963" w:type="dxa"/>
            <w:vAlign w:val="center"/>
          </w:tcPr>
          <w:p w14:paraId="583227A0" w14:textId="213C22C3" w:rsidR="00F6234D" w:rsidRPr="00343F01" w:rsidDel="00201166" w:rsidRDefault="00F6234D" w:rsidP="00D62BC5">
            <w:pPr>
              <w:spacing w:before="0" w:after="160"/>
              <w:jc w:val="left"/>
              <w:rPr>
                <w:del w:id="22132" w:author="Houyem Rais" w:date="2024-02-22T14:46:00Z"/>
                <w:rFonts w:asciiTheme="minorHAnsi" w:hAnsiTheme="minorHAnsi" w:cstheme="minorHAnsi"/>
                <w:sz w:val="20"/>
                <w:szCs w:val="20"/>
                <w:lang w:val="fr-FR"/>
              </w:rPr>
              <w:pPrChange w:id="22133" w:author="Houyem Rais" w:date="2024-02-22T14:49:00Z">
                <w:pPr>
                  <w:spacing w:before="40" w:after="40"/>
                  <w:jc w:val="center"/>
                </w:pPr>
              </w:pPrChange>
            </w:pPr>
            <w:del w:id="22134" w:author="Houyem Rais" w:date="2024-02-22T14:46:00Z">
              <w:r w:rsidRPr="00343F01" w:rsidDel="00201166">
                <w:rPr>
                  <w:rFonts w:asciiTheme="minorHAnsi" w:hAnsiTheme="minorHAnsi" w:cstheme="minorHAnsi"/>
                  <w:sz w:val="20"/>
                  <w:szCs w:val="20"/>
                  <w:lang w:val="fr-FR"/>
                </w:rPr>
                <w:delText>101,8%</w:delText>
              </w:r>
            </w:del>
          </w:p>
        </w:tc>
        <w:tc>
          <w:tcPr>
            <w:tcW w:w="963" w:type="dxa"/>
            <w:vAlign w:val="center"/>
          </w:tcPr>
          <w:p w14:paraId="17270410" w14:textId="0F4A507A" w:rsidR="00F6234D" w:rsidRPr="00343F01" w:rsidDel="00201166" w:rsidRDefault="00F6234D" w:rsidP="00D62BC5">
            <w:pPr>
              <w:spacing w:before="0" w:after="160"/>
              <w:jc w:val="left"/>
              <w:rPr>
                <w:del w:id="22135" w:author="Houyem Rais" w:date="2024-02-22T14:46:00Z"/>
                <w:rFonts w:asciiTheme="minorHAnsi" w:hAnsiTheme="minorHAnsi" w:cstheme="minorHAnsi"/>
                <w:sz w:val="20"/>
                <w:szCs w:val="20"/>
                <w:lang w:val="fr-FR"/>
              </w:rPr>
              <w:pPrChange w:id="22136" w:author="Houyem Rais" w:date="2024-02-22T14:49:00Z">
                <w:pPr>
                  <w:spacing w:before="40" w:after="40"/>
                  <w:jc w:val="center"/>
                </w:pPr>
              </w:pPrChange>
            </w:pPr>
            <w:del w:id="22137" w:author="Houyem Rais" w:date="2024-02-22T14:46:00Z">
              <w:r w:rsidRPr="00343F01" w:rsidDel="00201166">
                <w:rPr>
                  <w:rFonts w:asciiTheme="minorHAnsi" w:hAnsiTheme="minorHAnsi" w:cstheme="minorHAnsi"/>
                  <w:sz w:val="20"/>
                  <w:szCs w:val="20"/>
                  <w:lang w:val="fr-FR"/>
                </w:rPr>
                <w:delText>2773%</w:delText>
              </w:r>
            </w:del>
          </w:p>
        </w:tc>
        <w:tc>
          <w:tcPr>
            <w:tcW w:w="895" w:type="dxa"/>
            <w:vAlign w:val="center"/>
          </w:tcPr>
          <w:p w14:paraId="4ED3929C" w14:textId="20140062" w:rsidR="00F6234D" w:rsidRPr="00343F01" w:rsidDel="00201166" w:rsidRDefault="00F6234D" w:rsidP="00D62BC5">
            <w:pPr>
              <w:spacing w:before="0" w:after="160"/>
              <w:jc w:val="left"/>
              <w:rPr>
                <w:del w:id="22138" w:author="Houyem Rais" w:date="2024-02-22T14:46:00Z"/>
                <w:rFonts w:asciiTheme="minorHAnsi" w:hAnsiTheme="minorHAnsi" w:cstheme="minorHAnsi"/>
                <w:sz w:val="20"/>
                <w:szCs w:val="20"/>
                <w:lang w:val="fr-FR"/>
              </w:rPr>
              <w:pPrChange w:id="22139" w:author="Houyem Rais" w:date="2024-02-22T14:49:00Z">
                <w:pPr>
                  <w:spacing w:before="40" w:after="40"/>
                  <w:jc w:val="center"/>
                </w:pPr>
              </w:pPrChange>
            </w:pPr>
            <w:del w:id="22140" w:author="Houyem Rais" w:date="2024-02-22T14:46:00Z">
              <w:r w:rsidRPr="00343F01" w:rsidDel="00201166">
                <w:rPr>
                  <w:rFonts w:asciiTheme="minorHAnsi" w:hAnsiTheme="minorHAnsi" w:cstheme="minorHAnsi"/>
                  <w:sz w:val="20"/>
                  <w:szCs w:val="20"/>
                  <w:lang w:val="fr-FR"/>
                </w:rPr>
                <w:delText>36,8%</w:delText>
              </w:r>
            </w:del>
          </w:p>
        </w:tc>
      </w:tr>
    </w:tbl>
    <w:p w14:paraId="6572083D" w14:textId="72C6781F" w:rsidR="006F63FE" w:rsidRPr="00343F01" w:rsidDel="00201166" w:rsidRDefault="006F63FE" w:rsidP="00D62BC5">
      <w:pPr>
        <w:spacing w:before="0" w:after="160"/>
        <w:jc w:val="left"/>
        <w:rPr>
          <w:del w:id="22141" w:author="Houyem Rais" w:date="2024-02-22T14:46:00Z"/>
        </w:rPr>
        <w:pPrChange w:id="22142" w:author="Houyem Rais" w:date="2024-02-22T14:49:00Z">
          <w:pPr/>
        </w:pPrChange>
      </w:pPr>
      <w:del w:id="22143" w:author="Houyem Rais" w:date="2024-02-22T14:46:00Z">
        <w:r w:rsidRPr="00343F01" w:rsidDel="00201166">
          <w:delText xml:space="preserve">L'augmentation des coûts de construction de 10% a </w:delText>
        </w:r>
        <w:r w:rsidR="000511B6" w:rsidRPr="00343F01" w:rsidDel="00201166">
          <w:delText>entraîné</w:delText>
        </w:r>
        <w:r w:rsidRPr="00343F01" w:rsidDel="00201166">
          <w:delText xml:space="preserve"> des conséquences significatives sur les résultats financiers des différents lots contractuels :</w:delText>
        </w:r>
      </w:del>
    </w:p>
    <w:p w14:paraId="62B2E7A5" w14:textId="334CAD6C" w:rsidR="006F63FE" w:rsidRPr="00343F01" w:rsidDel="00201166" w:rsidRDefault="006F63FE" w:rsidP="00D62BC5">
      <w:pPr>
        <w:spacing w:before="0" w:after="160"/>
        <w:jc w:val="left"/>
        <w:rPr>
          <w:del w:id="22144" w:author="Houyem Rais" w:date="2024-02-22T14:46:00Z"/>
        </w:rPr>
        <w:pPrChange w:id="22145" w:author="Houyem Rais" w:date="2024-02-22T14:49:00Z">
          <w:pPr>
            <w:pStyle w:val="BulletList1"/>
          </w:pPr>
        </w:pPrChange>
      </w:pPr>
      <w:del w:id="22146" w:author="Houyem Rais" w:date="2024-02-22T14:46:00Z">
        <w:r w:rsidRPr="00343F01" w:rsidDel="00201166">
          <w:rPr>
            <w:b/>
            <w:bCs/>
          </w:rPr>
          <w:delText xml:space="preserve">TRI des fonds propres : </w:delText>
        </w:r>
        <w:r w:rsidRPr="00343F01" w:rsidDel="00201166">
          <w:delText xml:space="preserve">Les TRIs des fonds propres ont diminué de manière significative pour tous les lots contractuels, </w:delText>
        </w:r>
      </w:del>
      <w:ins w:id="22147" w:author="Mohamed Amine Sdiri" w:date="2023-11-29T09:58:00Z">
        <w:del w:id="22148" w:author="Houyem Rais" w:date="2024-02-22T14:46:00Z">
          <w:r w:rsidR="00621175" w:rsidDel="00201166">
            <w:delText xml:space="preserve"> </w:delText>
          </w:r>
        </w:del>
      </w:ins>
      <w:del w:id="22149" w:author="Houyem Rais" w:date="2024-02-22T14:46:00Z">
        <w:r w:rsidRPr="00343F01" w:rsidDel="00201166">
          <w:delText>indiquant une rentabilité plus faible sur l'investissement en raison des coûts de construction plus élevés.</w:delText>
        </w:r>
      </w:del>
    </w:p>
    <w:p w14:paraId="046D9CD5" w14:textId="793A9587" w:rsidR="006F63FE" w:rsidRPr="00343F01" w:rsidDel="00201166" w:rsidRDefault="006F63FE" w:rsidP="00D62BC5">
      <w:pPr>
        <w:spacing w:before="0" w:after="160"/>
        <w:jc w:val="left"/>
        <w:rPr>
          <w:del w:id="22150" w:author="Houyem Rais" w:date="2024-02-22T14:46:00Z"/>
        </w:rPr>
        <w:pPrChange w:id="22151" w:author="Houyem Rais" w:date="2024-02-22T14:49:00Z">
          <w:pPr>
            <w:pStyle w:val="BulletList1"/>
          </w:pPr>
        </w:pPrChange>
      </w:pPr>
      <w:del w:id="22152" w:author="Houyem Rais" w:date="2024-02-22T14:46:00Z">
        <w:r w:rsidRPr="00343F01" w:rsidDel="00201166">
          <w:rPr>
            <w:b/>
            <w:bCs/>
          </w:rPr>
          <w:delText xml:space="preserve">ADSCR minimum : </w:delText>
        </w:r>
        <w:r w:rsidRPr="00343F01" w:rsidDel="00201166">
          <w:delText xml:space="preserve">Les valeurs de l'ADSCR minimum ont également diminué, </w:delText>
        </w:r>
      </w:del>
      <w:ins w:id="22153" w:author="Mohamed Amine Sdiri" w:date="2023-11-29T09:58:00Z">
        <w:del w:id="22154" w:author="Houyem Rais" w:date="2024-02-22T14:46:00Z">
          <w:r w:rsidR="00621175" w:rsidDel="00201166">
            <w:delText xml:space="preserve"> </w:delText>
          </w:r>
        </w:del>
      </w:ins>
      <w:del w:id="22155" w:author="Houyem Rais" w:date="2024-02-22T14:46:00Z">
        <w:r w:rsidRPr="00343F01" w:rsidDel="00201166">
          <w:delText>indiquant une pression accrue sur la capacité à couvrir les obligations de la dette en raison de coûts plus élevés.</w:delText>
        </w:r>
      </w:del>
    </w:p>
    <w:p w14:paraId="7C263C77" w14:textId="44199CA0" w:rsidR="006F63FE" w:rsidRPr="00343F01" w:rsidDel="00201166" w:rsidRDefault="006F63FE" w:rsidP="00D62BC5">
      <w:pPr>
        <w:spacing w:before="0" w:after="160"/>
        <w:jc w:val="left"/>
        <w:rPr>
          <w:del w:id="22156" w:author="Houyem Rais" w:date="2024-02-22T14:46:00Z"/>
        </w:rPr>
        <w:pPrChange w:id="22157" w:author="Houyem Rais" w:date="2024-02-22T14:49:00Z">
          <w:pPr>
            <w:pStyle w:val="BulletList1"/>
          </w:pPr>
        </w:pPrChange>
      </w:pPr>
      <w:del w:id="22158" w:author="Houyem Rais" w:date="2024-02-22T14:46:00Z">
        <w:r w:rsidRPr="00343F01" w:rsidDel="00201166">
          <w:rPr>
            <w:b/>
            <w:bCs/>
          </w:rPr>
          <w:delText xml:space="preserve">Niveau de subvention requis : </w:delText>
        </w:r>
        <w:r w:rsidRPr="00343F01" w:rsidDel="00201166">
          <w:delText xml:space="preserve">Le niveau de subvention requis a considérablement augmenté dans tous les lots, </w:delText>
        </w:r>
      </w:del>
      <w:ins w:id="22159" w:author="Mohamed Amine Sdiri" w:date="2023-11-29T09:58:00Z">
        <w:del w:id="22160" w:author="Houyem Rais" w:date="2024-02-22T14:46:00Z">
          <w:r w:rsidR="00621175" w:rsidDel="00201166">
            <w:delText xml:space="preserve"> </w:delText>
          </w:r>
        </w:del>
      </w:ins>
      <w:del w:id="22161" w:author="Houyem Rais" w:date="2024-02-22T14:46:00Z">
        <w:r w:rsidRPr="00343F01" w:rsidDel="00201166">
          <w:delText xml:space="preserve">illustrant le besoin accru de subventions pour maintenir l'équilibre financier en raison des coûts de construction plus élevés. Bien que les subventions aient augmenté en valeur absolue, </w:delText>
        </w:r>
      </w:del>
      <w:ins w:id="22162" w:author="Mohamed Amine Sdiri" w:date="2023-11-29T09:58:00Z">
        <w:del w:id="22163" w:author="Houyem Rais" w:date="2024-02-22T14:46:00Z">
          <w:r w:rsidR="00621175" w:rsidDel="00201166">
            <w:delText xml:space="preserve"> </w:delText>
          </w:r>
        </w:del>
      </w:ins>
      <w:del w:id="22164" w:author="Houyem Rais" w:date="2024-02-22T14:46:00Z">
        <w:r w:rsidRPr="00343F01" w:rsidDel="00201166">
          <w:delText>elles représentent toujours une proportion similaire du coût total du projet.</w:delText>
        </w:r>
      </w:del>
    </w:p>
    <w:p w14:paraId="61EA9E0F" w14:textId="44962F0B" w:rsidR="006F63FE" w:rsidRPr="00343F01" w:rsidDel="00201166" w:rsidRDefault="006F63FE" w:rsidP="00D62BC5">
      <w:pPr>
        <w:spacing w:before="0" w:after="160"/>
        <w:jc w:val="left"/>
        <w:rPr>
          <w:del w:id="22165" w:author="Houyem Rais" w:date="2024-02-22T14:46:00Z"/>
        </w:rPr>
        <w:pPrChange w:id="22166" w:author="Houyem Rais" w:date="2024-02-22T14:49:00Z">
          <w:pPr>
            <w:pStyle w:val="BulletList1"/>
          </w:pPr>
        </w:pPrChange>
      </w:pPr>
      <w:del w:id="22167" w:author="Houyem Rais" w:date="2024-02-22T14:46:00Z">
        <w:r w:rsidRPr="00343F01" w:rsidDel="00201166">
          <w:rPr>
            <w:b/>
            <w:bCs/>
          </w:rPr>
          <w:delText xml:space="preserve">VAN pour le secteur public - Avec risques : </w:delText>
        </w:r>
        <w:r w:rsidRPr="00343F01" w:rsidDel="00201166">
          <w:delText xml:space="preserve">La VAN pour le secteur public est devenue négative dans plusieurs lots, </w:delText>
        </w:r>
      </w:del>
      <w:ins w:id="22168" w:author="Mohamed Amine Sdiri" w:date="2023-11-29T09:58:00Z">
        <w:del w:id="22169" w:author="Houyem Rais" w:date="2024-02-22T14:46:00Z">
          <w:r w:rsidR="00621175" w:rsidDel="00201166">
            <w:delText xml:space="preserve"> </w:delText>
          </w:r>
        </w:del>
      </w:ins>
      <w:del w:id="22170" w:author="Houyem Rais" w:date="2024-02-22T14:46:00Z">
        <w:r w:rsidRPr="00343F01" w:rsidDel="00201166">
          <w:delText xml:space="preserve">indiquant des pertes financières potentielles pour le secteur public en raison des subventions requises plus élevées. Les lots D et E sont particulièrement touchés, </w:delText>
        </w:r>
      </w:del>
      <w:ins w:id="22171" w:author="Mohamed Amine Sdiri" w:date="2023-11-29T09:58:00Z">
        <w:del w:id="22172" w:author="Houyem Rais" w:date="2024-02-22T14:46:00Z">
          <w:r w:rsidR="00621175" w:rsidDel="00201166">
            <w:delText xml:space="preserve"> </w:delText>
          </w:r>
        </w:del>
      </w:ins>
      <w:del w:id="22173" w:author="Houyem Rais" w:date="2024-02-22T14:46:00Z">
        <w:r w:rsidRPr="00343F01" w:rsidDel="00201166">
          <w:delText>entraînant des implications financières négatives majeures.</w:delText>
        </w:r>
      </w:del>
    </w:p>
    <w:p w14:paraId="00BE96F8" w14:textId="60767831" w:rsidR="006F63FE" w:rsidRPr="00343F01" w:rsidDel="00201166" w:rsidRDefault="006F63FE" w:rsidP="00D62BC5">
      <w:pPr>
        <w:spacing w:before="0" w:after="160"/>
        <w:jc w:val="left"/>
        <w:rPr>
          <w:del w:id="22174" w:author="Houyem Rais" w:date="2024-02-22T14:46:00Z"/>
        </w:rPr>
        <w:pPrChange w:id="22175" w:author="Houyem Rais" w:date="2024-02-22T14:49:00Z">
          <w:pPr>
            <w:pStyle w:val="BulletList1"/>
          </w:pPr>
        </w:pPrChange>
      </w:pPr>
      <w:del w:id="22176" w:author="Houyem Rais" w:date="2024-02-22T14:46:00Z">
        <w:r w:rsidRPr="00343F01" w:rsidDel="00201166">
          <w:rPr>
            <w:b/>
            <w:bCs/>
          </w:rPr>
          <w:delText xml:space="preserve">Value for Money (VFM) : </w:delText>
        </w:r>
        <w:r w:rsidR="00543D44" w:rsidRPr="00343F01" w:rsidDel="00201166">
          <w:delText xml:space="preserve">L'augmentation des coûts de construction a eu un impact négatif sur l'indicateur VFM pour tous les lots, </w:delText>
        </w:r>
      </w:del>
      <w:ins w:id="22177" w:author="Mohamed Amine Sdiri" w:date="2023-11-29T09:58:00Z">
        <w:del w:id="22178" w:author="Houyem Rais" w:date="2024-02-22T14:46:00Z">
          <w:r w:rsidR="00621175" w:rsidDel="00201166">
            <w:delText xml:space="preserve"> </w:delText>
          </w:r>
        </w:del>
      </w:ins>
      <w:del w:id="22179" w:author="Houyem Rais" w:date="2024-02-22T14:46:00Z">
        <w:r w:rsidR="00ED3817" w:rsidRPr="00343F01" w:rsidDel="00201166">
          <w:delText>à cause d’une</w:delText>
        </w:r>
        <w:r w:rsidR="00543D44" w:rsidRPr="00343F01" w:rsidDel="00201166">
          <w:delText xml:space="preserve"> pression financière accrue. Les coûts supplémentaires ont conduit à une augmentation substantielle des subventions requises pour maintenir l'équilibre financier.</w:delText>
        </w:r>
      </w:del>
    </w:p>
    <w:p w14:paraId="2AB262B0" w14:textId="23DB674D" w:rsidR="006F63FE" w:rsidRPr="00343F01" w:rsidDel="00201166" w:rsidRDefault="006F63FE" w:rsidP="00D62BC5">
      <w:pPr>
        <w:spacing w:before="0" w:after="160"/>
        <w:jc w:val="left"/>
        <w:rPr>
          <w:del w:id="22180" w:author="Houyem Rais" w:date="2024-02-22T14:46:00Z"/>
        </w:rPr>
        <w:pPrChange w:id="22181" w:author="Houyem Rais" w:date="2024-02-22T14:49:00Z">
          <w:pPr/>
        </w:pPrChange>
      </w:pPr>
      <w:del w:id="22182" w:author="Houyem Rais" w:date="2024-02-22T14:46:00Z">
        <w:r w:rsidRPr="00343F01" w:rsidDel="00201166">
          <w:delText xml:space="preserve">En résumé, </w:delText>
        </w:r>
      </w:del>
      <w:ins w:id="22183" w:author="Mohamed Amine Sdiri" w:date="2023-11-29T09:58:00Z">
        <w:del w:id="22184" w:author="Houyem Rais" w:date="2024-02-22T14:46:00Z">
          <w:r w:rsidR="00621175" w:rsidDel="00201166">
            <w:delText xml:space="preserve"> </w:delText>
          </w:r>
        </w:del>
      </w:ins>
      <w:del w:id="22185" w:author="Houyem Rais" w:date="2024-02-22T14:46:00Z">
        <w:r w:rsidRPr="00343F01" w:rsidDel="00201166">
          <w:delText xml:space="preserve">l'augmentation des coûts de construction a eu un impact négatif sur la rentabilité, </w:delText>
        </w:r>
      </w:del>
      <w:ins w:id="22186" w:author="Mohamed Amine Sdiri" w:date="2023-11-29T09:58:00Z">
        <w:del w:id="22187" w:author="Houyem Rais" w:date="2024-02-22T14:46:00Z">
          <w:r w:rsidR="00621175" w:rsidDel="00201166">
            <w:delText xml:space="preserve"> </w:delText>
          </w:r>
        </w:del>
      </w:ins>
      <w:del w:id="22188" w:author="Houyem Rais" w:date="2024-02-22T14:46:00Z">
        <w:r w:rsidRPr="00343F01" w:rsidDel="00201166">
          <w:delText>la viabilité financière et les avantages potentiels pour le secteur public des différents lots contractuels. Cela souligne l'importance de la gestion efficace des coûts de construction afin d’éviter ces déviations.</w:delText>
        </w:r>
      </w:del>
    </w:p>
    <w:p w14:paraId="14A8A167" w14:textId="3316C2F9" w:rsidR="00C92D92" w:rsidRPr="00343F01" w:rsidDel="00201166" w:rsidRDefault="00C92D92" w:rsidP="00D62BC5">
      <w:pPr>
        <w:spacing w:before="0" w:after="160"/>
        <w:jc w:val="left"/>
        <w:rPr>
          <w:del w:id="22189" w:author="Houyem Rais" w:date="2024-02-22T14:46:00Z"/>
        </w:rPr>
        <w:pPrChange w:id="22190" w:author="Houyem Rais" w:date="2024-02-22T14:49:00Z">
          <w:pPr/>
        </w:pPrChange>
      </w:pPr>
    </w:p>
    <w:p w14:paraId="783B7EAD" w14:textId="4601926B" w:rsidR="00391BAF" w:rsidRPr="00343F01" w:rsidDel="00201166" w:rsidRDefault="00391BAF" w:rsidP="00D62BC5">
      <w:pPr>
        <w:spacing w:before="0" w:after="160"/>
        <w:jc w:val="left"/>
        <w:rPr>
          <w:del w:id="22191" w:author="Houyem Rais" w:date="2024-02-22T14:46:00Z"/>
        </w:rPr>
        <w:pPrChange w:id="22192" w:author="Houyem Rais" w:date="2024-02-22T14:49:00Z">
          <w:pPr>
            <w:pStyle w:val="Heading2"/>
          </w:pPr>
        </w:pPrChange>
      </w:pPr>
      <w:bookmarkStart w:id="22193" w:name="_Toc152165426"/>
      <w:del w:id="22194" w:author="Houyem Rais" w:date="2024-02-22T14:46:00Z">
        <w:r w:rsidRPr="00343F01" w:rsidDel="00201166">
          <w:delText>Augmentation des coûts d’exploitation de 10 %</w:delText>
        </w:r>
        <w:bookmarkEnd w:id="22193"/>
      </w:del>
    </w:p>
    <w:p w14:paraId="6377D5E7" w14:textId="4B54BE01" w:rsidR="00C92D92" w:rsidRPr="00343F01" w:rsidDel="00201166" w:rsidRDefault="00C92D92" w:rsidP="00D62BC5">
      <w:pPr>
        <w:spacing w:before="0" w:after="160"/>
        <w:jc w:val="left"/>
        <w:rPr>
          <w:del w:id="22195" w:author="Houyem Rais" w:date="2024-02-22T14:46:00Z"/>
        </w:rPr>
        <w:pPrChange w:id="22196" w:author="Houyem Rais" w:date="2024-02-22T14:49:00Z">
          <w:pPr/>
        </w:pPrChange>
      </w:pPr>
      <w:del w:id="22197" w:author="Houyem Rais" w:date="2024-02-22T14:46:00Z">
        <w:r w:rsidRPr="00343F01" w:rsidDel="00201166">
          <w:delText>Le tableau suivant résume les principaux résultats de ce test de sensibilité.</w:delText>
        </w:r>
      </w:del>
    </w:p>
    <w:p w14:paraId="18F8A769" w14:textId="6E5DAAB0" w:rsidR="00C526F5" w:rsidRPr="00343F01" w:rsidDel="00201166" w:rsidRDefault="00C526F5" w:rsidP="00D62BC5">
      <w:pPr>
        <w:spacing w:before="0" w:after="160"/>
        <w:jc w:val="left"/>
        <w:rPr>
          <w:del w:id="22198" w:author="Houyem Rais" w:date="2024-02-22T14:46:00Z"/>
        </w:rPr>
        <w:pPrChange w:id="22199" w:author="Houyem Rais" w:date="2024-02-22T14:49:00Z">
          <w:pPr>
            <w:pStyle w:val="Caption"/>
          </w:pPr>
        </w:pPrChange>
      </w:pPr>
      <w:bookmarkStart w:id="22200" w:name="_Toc152165520"/>
      <w:del w:id="22201"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22202" w:author="Mohamed Amine Sdiri" w:date="2023-11-29T15:48:00Z">
        <w:del w:id="22203" w:author="Houyem Rais" w:date="2024-02-22T14:46:00Z">
          <w:r w:rsidR="002B5C95" w:rsidDel="00201166">
            <w:rPr>
              <w:noProof/>
            </w:rPr>
            <w:delText>82</w:delText>
          </w:r>
        </w:del>
      </w:ins>
      <w:del w:id="22204" w:author="Houyem Rais" w:date="2024-02-22T14:46:00Z">
        <w:r w:rsidR="00194FD1" w:rsidDel="00201166">
          <w:rPr>
            <w:noProof/>
          </w:rPr>
          <w:delText>83</w:delText>
        </w:r>
        <w:r w:rsidR="00B0561B" w:rsidDel="00201166">
          <w:rPr>
            <w:noProof/>
          </w:rPr>
          <w:fldChar w:fldCharType="end"/>
        </w:r>
        <w:r w:rsidRPr="00343F01" w:rsidDel="00201166">
          <w:delText xml:space="preserve"> Résultats du test de sensibilité </w:delText>
        </w:r>
        <w:r w:rsidR="00AA5ABE" w:rsidRPr="00343F01" w:rsidDel="00201166">
          <w:delText>3</w:delText>
        </w:r>
        <w:r w:rsidRPr="00343F01" w:rsidDel="00201166">
          <w:delText xml:space="preserve"> : Augmentation des coûts </w:delText>
        </w:r>
        <w:r w:rsidR="00AA5ABE" w:rsidRPr="00343F01" w:rsidDel="00201166">
          <w:delText>d’exploitation</w:delText>
        </w:r>
        <w:r w:rsidRPr="00343F01" w:rsidDel="00201166">
          <w:delText xml:space="preserve"> de 10 %</w:delText>
        </w:r>
        <w:bookmarkEnd w:id="22200"/>
      </w:del>
    </w:p>
    <w:tbl>
      <w:tblPr>
        <w:tblStyle w:val="TableGrid"/>
        <w:tblW w:w="9175" w:type="dxa"/>
        <w:tblLook w:val="04A0" w:firstRow="1" w:lastRow="0" w:firstColumn="1" w:lastColumn="0" w:noHBand="0" w:noVBand="1"/>
      </w:tblPr>
      <w:tblGrid>
        <w:gridCol w:w="3481"/>
        <w:gridCol w:w="963"/>
        <w:gridCol w:w="963"/>
        <w:gridCol w:w="963"/>
        <w:gridCol w:w="947"/>
        <w:gridCol w:w="963"/>
        <w:gridCol w:w="895"/>
      </w:tblGrid>
      <w:tr w:rsidR="00323615" w:rsidRPr="00343F01" w:rsidDel="00201166" w14:paraId="3934ECB4" w14:textId="335F3A1B" w:rsidTr="00273A3D">
        <w:trPr>
          <w:tblHeader/>
          <w:del w:id="22205" w:author="Houyem Rais" w:date="2024-02-22T14:46:00Z"/>
        </w:trPr>
        <w:tc>
          <w:tcPr>
            <w:tcW w:w="3481" w:type="dxa"/>
            <w:shd w:val="clear" w:color="auto" w:fill="F2F2F2" w:themeFill="background1" w:themeFillShade="F2"/>
            <w:vAlign w:val="center"/>
          </w:tcPr>
          <w:p w14:paraId="163B1A40" w14:textId="1A6A16E7" w:rsidR="00C526F5" w:rsidRPr="00343F01" w:rsidDel="00201166" w:rsidRDefault="00C526F5" w:rsidP="00D62BC5">
            <w:pPr>
              <w:spacing w:before="0" w:after="160"/>
              <w:jc w:val="left"/>
              <w:rPr>
                <w:del w:id="22206" w:author="Houyem Rais" w:date="2024-02-22T14:46:00Z"/>
                <w:rFonts w:asciiTheme="minorHAnsi" w:hAnsiTheme="minorHAnsi" w:cstheme="minorHAnsi"/>
                <w:sz w:val="20"/>
                <w:szCs w:val="20"/>
                <w:lang w:val="fr-FR"/>
              </w:rPr>
              <w:pPrChange w:id="22207" w:author="Houyem Rais" w:date="2024-02-22T14:49:00Z">
                <w:pPr>
                  <w:spacing w:before="40" w:after="40"/>
                </w:pPr>
              </w:pPrChange>
            </w:pPr>
          </w:p>
        </w:tc>
        <w:tc>
          <w:tcPr>
            <w:tcW w:w="963" w:type="dxa"/>
            <w:shd w:val="clear" w:color="auto" w:fill="F2F2F2" w:themeFill="background1" w:themeFillShade="F2"/>
            <w:vAlign w:val="center"/>
          </w:tcPr>
          <w:p w14:paraId="746AB814" w14:textId="7DFAC368" w:rsidR="00C526F5" w:rsidRPr="00343F01" w:rsidDel="00201166" w:rsidRDefault="00C526F5" w:rsidP="00D62BC5">
            <w:pPr>
              <w:spacing w:before="0" w:after="160"/>
              <w:jc w:val="left"/>
              <w:rPr>
                <w:del w:id="22208" w:author="Houyem Rais" w:date="2024-02-22T14:46:00Z"/>
                <w:rFonts w:asciiTheme="minorHAnsi" w:hAnsiTheme="minorHAnsi" w:cstheme="minorHAnsi"/>
                <w:sz w:val="20"/>
                <w:szCs w:val="20"/>
                <w:lang w:val="fr-FR"/>
              </w:rPr>
              <w:pPrChange w:id="22209" w:author="Houyem Rais" w:date="2024-02-22T14:49:00Z">
                <w:pPr>
                  <w:spacing w:before="40" w:after="40"/>
                  <w:jc w:val="center"/>
                </w:pPr>
              </w:pPrChange>
            </w:pPr>
            <w:del w:id="22210" w:author="Houyem Rais" w:date="2024-02-22T14:46:00Z">
              <w:r w:rsidRPr="00343F01" w:rsidDel="00201166">
                <w:rPr>
                  <w:rFonts w:asciiTheme="minorHAnsi" w:hAnsiTheme="minorHAnsi" w:cstheme="minorHAnsi"/>
                  <w:b/>
                  <w:bCs/>
                  <w:sz w:val="20"/>
                  <w:szCs w:val="20"/>
                  <w:lang w:val="fr-FR"/>
                </w:rPr>
                <w:delText>Lot A</w:delText>
              </w:r>
            </w:del>
          </w:p>
        </w:tc>
        <w:tc>
          <w:tcPr>
            <w:tcW w:w="963" w:type="dxa"/>
            <w:shd w:val="clear" w:color="auto" w:fill="F2F2F2" w:themeFill="background1" w:themeFillShade="F2"/>
            <w:vAlign w:val="center"/>
          </w:tcPr>
          <w:p w14:paraId="3D24C543" w14:textId="3C44C904" w:rsidR="00C526F5" w:rsidRPr="00343F01" w:rsidDel="00201166" w:rsidRDefault="00C526F5" w:rsidP="00D62BC5">
            <w:pPr>
              <w:spacing w:before="0" w:after="160"/>
              <w:jc w:val="left"/>
              <w:rPr>
                <w:del w:id="22211" w:author="Houyem Rais" w:date="2024-02-22T14:46:00Z"/>
                <w:rFonts w:asciiTheme="minorHAnsi" w:hAnsiTheme="minorHAnsi" w:cstheme="minorHAnsi"/>
                <w:sz w:val="20"/>
                <w:szCs w:val="20"/>
                <w:lang w:val="fr-FR"/>
              </w:rPr>
              <w:pPrChange w:id="22212" w:author="Houyem Rais" w:date="2024-02-22T14:49:00Z">
                <w:pPr>
                  <w:spacing w:before="40" w:after="40"/>
                  <w:jc w:val="center"/>
                </w:pPr>
              </w:pPrChange>
            </w:pPr>
            <w:del w:id="22213" w:author="Houyem Rais" w:date="2024-02-22T14:46:00Z">
              <w:r w:rsidRPr="00343F01" w:rsidDel="00201166">
                <w:rPr>
                  <w:rFonts w:asciiTheme="minorHAnsi" w:hAnsiTheme="minorHAnsi" w:cstheme="minorHAnsi"/>
                  <w:b/>
                  <w:bCs/>
                  <w:sz w:val="20"/>
                  <w:szCs w:val="20"/>
                  <w:lang w:val="fr-FR"/>
                </w:rPr>
                <w:delText>Lot B</w:delText>
              </w:r>
            </w:del>
          </w:p>
        </w:tc>
        <w:tc>
          <w:tcPr>
            <w:tcW w:w="963" w:type="dxa"/>
            <w:shd w:val="clear" w:color="auto" w:fill="F2F2F2" w:themeFill="background1" w:themeFillShade="F2"/>
            <w:vAlign w:val="center"/>
          </w:tcPr>
          <w:p w14:paraId="46B067B1" w14:textId="0125B365" w:rsidR="00C526F5" w:rsidRPr="00343F01" w:rsidDel="00201166" w:rsidRDefault="00C526F5" w:rsidP="00D62BC5">
            <w:pPr>
              <w:spacing w:before="0" w:after="160"/>
              <w:jc w:val="left"/>
              <w:rPr>
                <w:del w:id="22214" w:author="Houyem Rais" w:date="2024-02-22T14:46:00Z"/>
                <w:rFonts w:asciiTheme="minorHAnsi" w:hAnsiTheme="minorHAnsi" w:cstheme="minorHAnsi"/>
                <w:sz w:val="20"/>
                <w:szCs w:val="20"/>
                <w:lang w:val="fr-FR"/>
              </w:rPr>
              <w:pPrChange w:id="22215" w:author="Houyem Rais" w:date="2024-02-22T14:49:00Z">
                <w:pPr>
                  <w:spacing w:before="40" w:after="40"/>
                  <w:jc w:val="center"/>
                </w:pPr>
              </w:pPrChange>
            </w:pPr>
            <w:del w:id="22216" w:author="Houyem Rais" w:date="2024-02-22T14:46:00Z">
              <w:r w:rsidRPr="00343F01" w:rsidDel="00201166">
                <w:rPr>
                  <w:rFonts w:asciiTheme="minorHAnsi" w:hAnsiTheme="minorHAnsi" w:cstheme="minorHAnsi"/>
                  <w:b/>
                  <w:bCs/>
                  <w:sz w:val="20"/>
                  <w:szCs w:val="20"/>
                  <w:lang w:val="fr-FR"/>
                </w:rPr>
                <w:delText>Lot C</w:delText>
              </w:r>
            </w:del>
          </w:p>
        </w:tc>
        <w:tc>
          <w:tcPr>
            <w:tcW w:w="947" w:type="dxa"/>
            <w:shd w:val="clear" w:color="auto" w:fill="F2F2F2" w:themeFill="background1" w:themeFillShade="F2"/>
            <w:vAlign w:val="center"/>
          </w:tcPr>
          <w:p w14:paraId="7886CEA9" w14:textId="5D5E7BAF" w:rsidR="00C526F5" w:rsidRPr="00343F01" w:rsidDel="00201166" w:rsidRDefault="00C526F5" w:rsidP="00D62BC5">
            <w:pPr>
              <w:spacing w:before="0" w:after="160"/>
              <w:jc w:val="left"/>
              <w:rPr>
                <w:del w:id="22217" w:author="Houyem Rais" w:date="2024-02-22T14:46:00Z"/>
                <w:rFonts w:asciiTheme="minorHAnsi" w:hAnsiTheme="minorHAnsi" w:cstheme="minorHAnsi"/>
                <w:sz w:val="20"/>
                <w:szCs w:val="20"/>
                <w:lang w:val="fr-FR"/>
              </w:rPr>
              <w:pPrChange w:id="22218" w:author="Houyem Rais" w:date="2024-02-22T14:49:00Z">
                <w:pPr>
                  <w:spacing w:before="40" w:after="40"/>
                  <w:jc w:val="center"/>
                </w:pPr>
              </w:pPrChange>
            </w:pPr>
            <w:del w:id="22219" w:author="Houyem Rais" w:date="2024-02-22T14:46:00Z">
              <w:r w:rsidRPr="00343F01" w:rsidDel="00201166">
                <w:rPr>
                  <w:rFonts w:asciiTheme="minorHAnsi" w:hAnsiTheme="minorHAnsi" w:cstheme="minorHAnsi"/>
                  <w:b/>
                  <w:bCs/>
                  <w:sz w:val="20"/>
                  <w:szCs w:val="20"/>
                  <w:lang w:val="fr-FR"/>
                </w:rPr>
                <w:delText>Lot D</w:delText>
              </w:r>
            </w:del>
          </w:p>
        </w:tc>
        <w:tc>
          <w:tcPr>
            <w:tcW w:w="963" w:type="dxa"/>
            <w:shd w:val="clear" w:color="auto" w:fill="F2F2F2" w:themeFill="background1" w:themeFillShade="F2"/>
            <w:vAlign w:val="center"/>
          </w:tcPr>
          <w:p w14:paraId="66B30FAB" w14:textId="1A87196D" w:rsidR="00C526F5" w:rsidRPr="00343F01" w:rsidDel="00201166" w:rsidRDefault="00C526F5" w:rsidP="00D62BC5">
            <w:pPr>
              <w:spacing w:before="0" w:after="160"/>
              <w:jc w:val="left"/>
              <w:rPr>
                <w:del w:id="22220" w:author="Houyem Rais" w:date="2024-02-22T14:46:00Z"/>
                <w:rFonts w:asciiTheme="minorHAnsi" w:hAnsiTheme="minorHAnsi" w:cstheme="minorHAnsi"/>
                <w:sz w:val="20"/>
                <w:szCs w:val="20"/>
                <w:lang w:val="fr-FR"/>
              </w:rPr>
              <w:pPrChange w:id="22221" w:author="Houyem Rais" w:date="2024-02-22T14:49:00Z">
                <w:pPr>
                  <w:spacing w:before="40" w:after="40"/>
                  <w:jc w:val="center"/>
                </w:pPr>
              </w:pPrChange>
            </w:pPr>
            <w:del w:id="22222" w:author="Houyem Rais" w:date="2024-02-22T14:46:00Z">
              <w:r w:rsidRPr="00343F01" w:rsidDel="00201166">
                <w:rPr>
                  <w:rFonts w:asciiTheme="minorHAnsi" w:hAnsiTheme="minorHAnsi" w:cstheme="minorHAnsi"/>
                  <w:b/>
                  <w:bCs/>
                  <w:sz w:val="20"/>
                  <w:szCs w:val="20"/>
                  <w:lang w:val="fr-FR"/>
                </w:rPr>
                <w:delText>Lot E</w:delText>
              </w:r>
            </w:del>
          </w:p>
        </w:tc>
        <w:tc>
          <w:tcPr>
            <w:tcW w:w="895" w:type="dxa"/>
            <w:shd w:val="clear" w:color="auto" w:fill="F2F2F2" w:themeFill="background1" w:themeFillShade="F2"/>
            <w:vAlign w:val="center"/>
          </w:tcPr>
          <w:p w14:paraId="7E6D1112" w14:textId="7C57121F" w:rsidR="00C526F5" w:rsidRPr="00343F01" w:rsidDel="00201166" w:rsidRDefault="00C526F5" w:rsidP="00D62BC5">
            <w:pPr>
              <w:spacing w:before="0" w:after="160"/>
              <w:jc w:val="left"/>
              <w:rPr>
                <w:del w:id="22223" w:author="Houyem Rais" w:date="2024-02-22T14:46:00Z"/>
                <w:rFonts w:asciiTheme="minorHAnsi" w:hAnsiTheme="minorHAnsi" w:cstheme="minorHAnsi"/>
                <w:sz w:val="20"/>
                <w:szCs w:val="20"/>
                <w:lang w:val="fr-FR"/>
              </w:rPr>
              <w:pPrChange w:id="22224" w:author="Houyem Rais" w:date="2024-02-22T14:49:00Z">
                <w:pPr>
                  <w:spacing w:before="40" w:after="40"/>
                  <w:jc w:val="center"/>
                </w:pPr>
              </w:pPrChange>
            </w:pPr>
            <w:del w:id="22225" w:author="Houyem Rais" w:date="2024-02-22T14:46:00Z">
              <w:r w:rsidRPr="00343F01" w:rsidDel="00201166">
                <w:rPr>
                  <w:rFonts w:asciiTheme="minorHAnsi" w:hAnsiTheme="minorHAnsi" w:cstheme="minorHAnsi"/>
                  <w:b/>
                  <w:bCs/>
                  <w:sz w:val="20"/>
                  <w:szCs w:val="20"/>
                  <w:lang w:val="fr-FR"/>
                </w:rPr>
                <w:delText>Lot F</w:delText>
              </w:r>
            </w:del>
          </w:p>
        </w:tc>
      </w:tr>
      <w:tr w:rsidR="00273A3D" w:rsidRPr="00343F01" w:rsidDel="00201166" w14:paraId="4D89ED76" w14:textId="00402822" w:rsidTr="00232DDC">
        <w:trPr>
          <w:del w:id="22226" w:author="Houyem Rais" w:date="2024-02-22T14:46:00Z"/>
        </w:trPr>
        <w:tc>
          <w:tcPr>
            <w:tcW w:w="3481" w:type="dxa"/>
            <w:vAlign w:val="center"/>
          </w:tcPr>
          <w:p w14:paraId="3E699753" w14:textId="29CE079C" w:rsidR="008A1DE5" w:rsidRPr="00343F01" w:rsidDel="00201166" w:rsidRDefault="008A1DE5" w:rsidP="00D62BC5">
            <w:pPr>
              <w:spacing w:before="0" w:after="160"/>
              <w:jc w:val="left"/>
              <w:rPr>
                <w:del w:id="22227" w:author="Houyem Rais" w:date="2024-02-22T14:46:00Z"/>
                <w:rFonts w:asciiTheme="minorHAnsi" w:hAnsiTheme="minorHAnsi" w:cstheme="minorHAnsi"/>
                <w:sz w:val="20"/>
                <w:szCs w:val="20"/>
                <w:lang w:val="fr-FR"/>
              </w:rPr>
              <w:pPrChange w:id="22228" w:author="Houyem Rais" w:date="2024-02-22T14:49:00Z">
                <w:pPr>
                  <w:spacing w:before="40" w:after="40"/>
                </w:pPr>
              </w:pPrChange>
            </w:pPr>
            <w:del w:id="22229" w:author="Houyem Rais" w:date="2024-02-22T14:46:00Z">
              <w:r w:rsidRPr="00343F01" w:rsidDel="00201166">
                <w:rPr>
                  <w:rFonts w:asciiTheme="minorHAnsi" w:hAnsiTheme="minorHAnsi" w:cstheme="minorHAnsi"/>
                  <w:b/>
                  <w:bCs/>
                  <w:sz w:val="20"/>
                  <w:szCs w:val="20"/>
                  <w:lang w:val="fr-FR"/>
                </w:rPr>
                <w:delText>Nouveau TRI des fonds propres (valeur réelle) après sensibilité</w:delText>
              </w:r>
            </w:del>
          </w:p>
        </w:tc>
        <w:tc>
          <w:tcPr>
            <w:tcW w:w="963" w:type="dxa"/>
            <w:vAlign w:val="center"/>
          </w:tcPr>
          <w:p w14:paraId="73DF0E23" w14:textId="7C923E41" w:rsidR="008A1DE5" w:rsidRPr="00343F01" w:rsidDel="00201166" w:rsidRDefault="008A1DE5" w:rsidP="00D62BC5">
            <w:pPr>
              <w:spacing w:before="0" w:after="160"/>
              <w:jc w:val="left"/>
              <w:rPr>
                <w:del w:id="22230" w:author="Houyem Rais" w:date="2024-02-22T14:46:00Z"/>
                <w:rFonts w:asciiTheme="minorHAnsi" w:hAnsiTheme="minorHAnsi" w:cstheme="minorHAnsi"/>
                <w:sz w:val="20"/>
                <w:szCs w:val="20"/>
                <w:lang w:val="fr-FR"/>
              </w:rPr>
              <w:pPrChange w:id="22231" w:author="Houyem Rais" w:date="2024-02-22T14:49:00Z">
                <w:pPr>
                  <w:spacing w:before="40" w:after="40"/>
                  <w:jc w:val="center"/>
                </w:pPr>
              </w:pPrChange>
            </w:pPr>
            <w:del w:id="22232" w:author="Houyem Rais" w:date="2024-02-22T14:46:00Z">
              <w:r w:rsidRPr="00343F01" w:rsidDel="00201166">
                <w:rPr>
                  <w:rFonts w:asciiTheme="minorHAnsi" w:hAnsiTheme="minorHAnsi" w:cstheme="minorHAnsi"/>
                  <w:sz w:val="20"/>
                  <w:szCs w:val="20"/>
                  <w:lang w:val="fr-FR"/>
                </w:rPr>
                <w:delText>14,68%</w:delText>
              </w:r>
            </w:del>
          </w:p>
        </w:tc>
        <w:tc>
          <w:tcPr>
            <w:tcW w:w="963" w:type="dxa"/>
            <w:vAlign w:val="center"/>
          </w:tcPr>
          <w:p w14:paraId="4F2E3D64" w14:textId="58AB7667" w:rsidR="008A1DE5" w:rsidRPr="00343F01" w:rsidDel="00201166" w:rsidRDefault="008A1DE5" w:rsidP="00D62BC5">
            <w:pPr>
              <w:spacing w:before="0" w:after="160"/>
              <w:jc w:val="left"/>
              <w:rPr>
                <w:del w:id="22233" w:author="Houyem Rais" w:date="2024-02-22T14:46:00Z"/>
                <w:rFonts w:asciiTheme="minorHAnsi" w:hAnsiTheme="minorHAnsi" w:cstheme="minorHAnsi"/>
                <w:sz w:val="20"/>
                <w:szCs w:val="20"/>
                <w:lang w:val="fr-FR"/>
              </w:rPr>
              <w:pPrChange w:id="22234" w:author="Houyem Rais" w:date="2024-02-22T14:49:00Z">
                <w:pPr>
                  <w:spacing w:before="40" w:after="40"/>
                  <w:jc w:val="center"/>
                </w:pPr>
              </w:pPrChange>
            </w:pPr>
            <w:del w:id="22235" w:author="Houyem Rais" w:date="2024-02-22T14:46:00Z">
              <w:r w:rsidRPr="00343F01" w:rsidDel="00201166">
                <w:rPr>
                  <w:rFonts w:asciiTheme="minorHAnsi" w:hAnsiTheme="minorHAnsi" w:cstheme="minorHAnsi"/>
                  <w:sz w:val="20"/>
                  <w:szCs w:val="20"/>
                  <w:lang w:val="fr-FR"/>
                </w:rPr>
                <w:delText>11,75%</w:delText>
              </w:r>
            </w:del>
          </w:p>
        </w:tc>
        <w:tc>
          <w:tcPr>
            <w:tcW w:w="963" w:type="dxa"/>
            <w:vAlign w:val="center"/>
          </w:tcPr>
          <w:p w14:paraId="3BF5F5BA" w14:textId="666C7B16" w:rsidR="008A1DE5" w:rsidRPr="00343F01" w:rsidDel="00201166" w:rsidRDefault="008A1DE5" w:rsidP="00D62BC5">
            <w:pPr>
              <w:spacing w:before="0" w:after="160"/>
              <w:jc w:val="left"/>
              <w:rPr>
                <w:del w:id="22236" w:author="Houyem Rais" w:date="2024-02-22T14:46:00Z"/>
                <w:rFonts w:asciiTheme="minorHAnsi" w:hAnsiTheme="minorHAnsi" w:cstheme="minorHAnsi"/>
                <w:sz w:val="20"/>
                <w:szCs w:val="20"/>
                <w:lang w:val="fr-FR"/>
              </w:rPr>
              <w:pPrChange w:id="22237" w:author="Houyem Rais" w:date="2024-02-22T14:49:00Z">
                <w:pPr>
                  <w:spacing w:before="40" w:after="40"/>
                  <w:jc w:val="center"/>
                </w:pPr>
              </w:pPrChange>
            </w:pPr>
            <w:del w:id="22238" w:author="Houyem Rais" w:date="2024-02-22T14:46:00Z">
              <w:r w:rsidRPr="00343F01" w:rsidDel="00201166">
                <w:rPr>
                  <w:rFonts w:asciiTheme="minorHAnsi" w:hAnsiTheme="minorHAnsi" w:cstheme="minorHAnsi"/>
                  <w:sz w:val="20"/>
                  <w:szCs w:val="20"/>
                  <w:lang w:val="fr-FR"/>
                </w:rPr>
                <w:delText>11,94%</w:delText>
              </w:r>
            </w:del>
          </w:p>
        </w:tc>
        <w:tc>
          <w:tcPr>
            <w:tcW w:w="947" w:type="dxa"/>
            <w:vAlign w:val="center"/>
          </w:tcPr>
          <w:p w14:paraId="65E0B696" w14:textId="1EA3089C" w:rsidR="008A1DE5" w:rsidRPr="00343F01" w:rsidDel="00201166" w:rsidRDefault="008A1DE5" w:rsidP="00D62BC5">
            <w:pPr>
              <w:spacing w:before="0" w:after="160"/>
              <w:jc w:val="left"/>
              <w:rPr>
                <w:del w:id="22239" w:author="Houyem Rais" w:date="2024-02-22T14:46:00Z"/>
                <w:rFonts w:asciiTheme="minorHAnsi" w:hAnsiTheme="minorHAnsi" w:cstheme="minorHAnsi"/>
                <w:sz w:val="20"/>
                <w:szCs w:val="20"/>
                <w:lang w:val="fr-FR"/>
              </w:rPr>
              <w:pPrChange w:id="22240" w:author="Houyem Rais" w:date="2024-02-22T14:49:00Z">
                <w:pPr>
                  <w:spacing w:before="40" w:after="40"/>
                  <w:jc w:val="center"/>
                </w:pPr>
              </w:pPrChange>
            </w:pPr>
            <w:del w:id="22241" w:author="Houyem Rais" w:date="2024-02-22T14:46:00Z">
              <w:r w:rsidRPr="00343F01" w:rsidDel="00201166">
                <w:rPr>
                  <w:rFonts w:asciiTheme="minorHAnsi" w:hAnsiTheme="minorHAnsi" w:cstheme="minorHAnsi"/>
                  <w:sz w:val="20"/>
                  <w:szCs w:val="20"/>
                  <w:lang w:val="fr-FR"/>
                </w:rPr>
                <w:delText>16,82%</w:delText>
              </w:r>
            </w:del>
          </w:p>
        </w:tc>
        <w:tc>
          <w:tcPr>
            <w:tcW w:w="963" w:type="dxa"/>
            <w:vAlign w:val="center"/>
          </w:tcPr>
          <w:p w14:paraId="78C98669" w14:textId="39000215" w:rsidR="008A1DE5" w:rsidRPr="00343F01" w:rsidDel="00201166" w:rsidRDefault="008A1DE5" w:rsidP="00D62BC5">
            <w:pPr>
              <w:spacing w:before="0" w:after="160"/>
              <w:jc w:val="left"/>
              <w:rPr>
                <w:del w:id="22242" w:author="Houyem Rais" w:date="2024-02-22T14:46:00Z"/>
                <w:rFonts w:asciiTheme="minorHAnsi" w:hAnsiTheme="minorHAnsi" w:cstheme="minorHAnsi"/>
                <w:sz w:val="20"/>
                <w:szCs w:val="20"/>
                <w:lang w:val="fr-FR"/>
              </w:rPr>
              <w:pPrChange w:id="22243" w:author="Houyem Rais" w:date="2024-02-22T14:49:00Z">
                <w:pPr>
                  <w:spacing w:before="40" w:after="40"/>
                  <w:jc w:val="center"/>
                </w:pPr>
              </w:pPrChange>
            </w:pPr>
            <w:del w:id="22244" w:author="Houyem Rais" w:date="2024-02-22T14:46:00Z">
              <w:r w:rsidRPr="00343F01" w:rsidDel="00201166">
                <w:rPr>
                  <w:rFonts w:asciiTheme="minorHAnsi" w:hAnsiTheme="minorHAnsi" w:cstheme="minorHAnsi"/>
                  <w:sz w:val="20"/>
                  <w:szCs w:val="20"/>
                  <w:lang w:val="fr-FR"/>
                </w:rPr>
                <w:delText>17,82%</w:delText>
              </w:r>
            </w:del>
          </w:p>
        </w:tc>
        <w:tc>
          <w:tcPr>
            <w:tcW w:w="895" w:type="dxa"/>
            <w:vAlign w:val="center"/>
          </w:tcPr>
          <w:p w14:paraId="663655E4" w14:textId="11E7AF63" w:rsidR="008A1DE5" w:rsidRPr="00343F01" w:rsidDel="00201166" w:rsidRDefault="008A1DE5" w:rsidP="00D62BC5">
            <w:pPr>
              <w:spacing w:before="0" w:after="160"/>
              <w:jc w:val="left"/>
              <w:rPr>
                <w:del w:id="22245" w:author="Houyem Rais" w:date="2024-02-22T14:46:00Z"/>
                <w:rFonts w:asciiTheme="minorHAnsi" w:hAnsiTheme="minorHAnsi" w:cstheme="minorHAnsi"/>
                <w:sz w:val="20"/>
                <w:szCs w:val="20"/>
                <w:lang w:val="fr-FR"/>
              </w:rPr>
              <w:pPrChange w:id="22246" w:author="Houyem Rais" w:date="2024-02-22T14:49:00Z">
                <w:pPr>
                  <w:spacing w:before="40" w:after="40"/>
                  <w:jc w:val="center"/>
                </w:pPr>
              </w:pPrChange>
            </w:pPr>
            <w:del w:id="22247" w:author="Houyem Rais" w:date="2024-02-22T14:46:00Z">
              <w:r w:rsidRPr="00343F01" w:rsidDel="00201166">
                <w:rPr>
                  <w:rFonts w:asciiTheme="minorHAnsi" w:hAnsiTheme="minorHAnsi" w:cstheme="minorHAnsi"/>
                  <w:sz w:val="20"/>
                  <w:szCs w:val="20"/>
                  <w:lang w:val="fr-FR"/>
                </w:rPr>
                <w:delText>17,90%</w:delText>
              </w:r>
            </w:del>
          </w:p>
        </w:tc>
      </w:tr>
      <w:tr w:rsidR="00273A3D" w:rsidRPr="00343F01" w:rsidDel="00201166" w14:paraId="7EBCD7F0" w14:textId="5E522EE9" w:rsidTr="00232DDC">
        <w:trPr>
          <w:del w:id="22248" w:author="Houyem Rais" w:date="2024-02-22T14:46:00Z"/>
        </w:trPr>
        <w:tc>
          <w:tcPr>
            <w:tcW w:w="3481" w:type="dxa"/>
            <w:vAlign w:val="center"/>
          </w:tcPr>
          <w:p w14:paraId="3F679558" w14:textId="7D61D58A" w:rsidR="008A1DE5" w:rsidRPr="00343F01" w:rsidDel="00201166" w:rsidRDefault="008A1DE5" w:rsidP="00D62BC5">
            <w:pPr>
              <w:spacing w:before="0" w:after="160"/>
              <w:jc w:val="left"/>
              <w:rPr>
                <w:del w:id="22249" w:author="Houyem Rais" w:date="2024-02-22T14:46:00Z"/>
                <w:rFonts w:asciiTheme="minorHAnsi" w:hAnsiTheme="minorHAnsi" w:cstheme="minorHAnsi"/>
                <w:sz w:val="20"/>
                <w:szCs w:val="20"/>
                <w:lang w:val="fr-FR"/>
              </w:rPr>
              <w:pPrChange w:id="22250" w:author="Houyem Rais" w:date="2024-02-22T14:49:00Z">
                <w:pPr>
                  <w:spacing w:before="40" w:after="40"/>
                </w:pPr>
              </w:pPrChange>
            </w:pPr>
            <w:del w:id="22251" w:author="Houyem Rais" w:date="2024-02-22T14:46:00Z">
              <w:r w:rsidRPr="00343F01" w:rsidDel="00201166">
                <w:rPr>
                  <w:rFonts w:asciiTheme="minorHAnsi" w:hAnsiTheme="minorHAnsi" w:cstheme="minorHAnsi"/>
                  <w:b/>
                  <w:bCs/>
                  <w:sz w:val="20"/>
                  <w:szCs w:val="20"/>
                  <w:lang w:val="fr-FR"/>
                </w:rPr>
                <w:delText>Nouvel ADSCR minimum après sensibilité</w:delText>
              </w:r>
            </w:del>
          </w:p>
        </w:tc>
        <w:tc>
          <w:tcPr>
            <w:tcW w:w="963" w:type="dxa"/>
            <w:vAlign w:val="center"/>
          </w:tcPr>
          <w:p w14:paraId="03D923C5" w14:textId="0AE822B0" w:rsidR="008A1DE5" w:rsidRPr="00343F01" w:rsidDel="00201166" w:rsidRDefault="008A1DE5" w:rsidP="00D62BC5">
            <w:pPr>
              <w:spacing w:before="0" w:after="160"/>
              <w:jc w:val="left"/>
              <w:rPr>
                <w:del w:id="22252" w:author="Houyem Rais" w:date="2024-02-22T14:46:00Z"/>
                <w:rFonts w:asciiTheme="minorHAnsi" w:hAnsiTheme="minorHAnsi" w:cstheme="minorHAnsi"/>
                <w:sz w:val="20"/>
                <w:szCs w:val="20"/>
                <w:lang w:val="fr-FR"/>
              </w:rPr>
              <w:pPrChange w:id="22253" w:author="Houyem Rais" w:date="2024-02-22T14:49:00Z">
                <w:pPr>
                  <w:spacing w:before="40" w:after="40"/>
                  <w:jc w:val="center"/>
                </w:pPr>
              </w:pPrChange>
            </w:pPr>
            <w:del w:id="22254" w:author="Houyem Rais" w:date="2024-02-22T14:46:00Z">
              <w:r w:rsidRPr="00343F01" w:rsidDel="00201166">
                <w:rPr>
                  <w:rFonts w:asciiTheme="minorHAnsi" w:hAnsiTheme="minorHAnsi" w:cstheme="minorHAnsi"/>
                  <w:sz w:val="20"/>
                  <w:szCs w:val="20"/>
                  <w:lang w:val="fr-FR"/>
                </w:rPr>
                <w:delText>1,86</w:delText>
              </w:r>
            </w:del>
          </w:p>
        </w:tc>
        <w:tc>
          <w:tcPr>
            <w:tcW w:w="963" w:type="dxa"/>
            <w:vAlign w:val="center"/>
          </w:tcPr>
          <w:p w14:paraId="3C3DE507" w14:textId="15C7DE4F" w:rsidR="008A1DE5" w:rsidRPr="00343F01" w:rsidDel="00201166" w:rsidRDefault="008A1DE5" w:rsidP="00D62BC5">
            <w:pPr>
              <w:spacing w:before="0" w:after="160"/>
              <w:jc w:val="left"/>
              <w:rPr>
                <w:del w:id="22255" w:author="Houyem Rais" w:date="2024-02-22T14:46:00Z"/>
                <w:rFonts w:asciiTheme="minorHAnsi" w:hAnsiTheme="minorHAnsi" w:cstheme="minorHAnsi"/>
                <w:sz w:val="20"/>
                <w:szCs w:val="20"/>
                <w:lang w:val="fr-FR"/>
              </w:rPr>
              <w:pPrChange w:id="22256" w:author="Houyem Rais" w:date="2024-02-22T14:49:00Z">
                <w:pPr>
                  <w:spacing w:before="40" w:after="40"/>
                  <w:jc w:val="center"/>
                </w:pPr>
              </w:pPrChange>
            </w:pPr>
            <w:del w:id="22257" w:author="Houyem Rais" w:date="2024-02-22T14:46:00Z">
              <w:r w:rsidRPr="00343F01" w:rsidDel="00201166">
                <w:rPr>
                  <w:rFonts w:asciiTheme="minorHAnsi" w:hAnsiTheme="minorHAnsi" w:cstheme="minorHAnsi"/>
                  <w:sz w:val="20"/>
                  <w:szCs w:val="20"/>
                  <w:lang w:val="fr-FR"/>
                </w:rPr>
                <w:delText>1,58</w:delText>
              </w:r>
            </w:del>
          </w:p>
        </w:tc>
        <w:tc>
          <w:tcPr>
            <w:tcW w:w="963" w:type="dxa"/>
            <w:vAlign w:val="center"/>
          </w:tcPr>
          <w:p w14:paraId="2D881AAE" w14:textId="65F335FD" w:rsidR="008A1DE5" w:rsidRPr="00343F01" w:rsidDel="00201166" w:rsidRDefault="008A1DE5" w:rsidP="00D62BC5">
            <w:pPr>
              <w:spacing w:before="0" w:after="160"/>
              <w:jc w:val="left"/>
              <w:rPr>
                <w:del w:id="22258" w:author="Houyem Rais" w:date="2024-02-22T14:46:00Z"/>
                <w:rFonts w:asciiTheme="minorHAnsi" w:hAnsiTheme="minorHAnsi" w:cstheme="minorHAnsi"/>
                <w:sz w:val="20"/>
                <w:szCs w:val="20"/>
                <w:lang w:val="fr-FR"/>
              </w:rPr>
              <w:pPrChange w:id="22259" w:author="Houyem Rais" w:date="2024-02-22T14:49:00Z">
                <w:pPr>
                  <w:spacing w:before="40" w:after="40"/>
                  <w:jc w:val="center"/>
                </w:pPr>
              </w:pPrChange>
            </w:pPr>
            <w:del w:id="22260" w:author="Houyem Rais" w:date="2024-02-22T14:46:00Z">
              <w:r w:rsidRPr="00343F01" w:rsidDel="00201166">
                <w:rPr>
                  <w:rFonts w:asciiTheme="minorHAnsi" w:hAnsiTheme="minorHAnsi" w:cstheme="minorHAnsi"/>
                  <w:sz w:val="20"/>
                  <w:szCs w:val="20"/>
                  <w:lang w:val="fr-FR"/>
                </w:rPr>
                <w:delText>1,80</w:delText>
              </w:r>
            </w:del>
          </w:p>
        </w:tc>
        <w:tc>
          <w:tcPr>
            <w:tcW w:w="947" w:type="dxa"/>
            <w:vAlign w:val="center"/>
          </w:tcPr>
          <w:p w14:paraId="59745695" w14:textId="2B122661" w:rsidR="008A1DE5" w:rsidRPr="00343F01" w:rsidDel="00201166" w:rsidRDefault="008A1DE5" w:rsidP="00D62BC5">
            <w:pPr>
              <w:spacing w:before="0" w:after="160"/>
              <w:jc w:val="left"/>
              <w:rPr>
                <w:del w:id="22261" w:author="Houyem Rais" w:date="2024-02-22T14:46:00Z"/>
                <w:rFonts w:asciiTheme="minorHAnsi" w:hAnsiTheme="minorHAnsi" w:cstheme="minorHAnsi"/>
                <w:sz w:val="20"/>
                <w:szCs w:val="20"/>
                <w:lang w:val="fr-FR"/>
              </w:rPr>
              <w:pPrChange w:id="22262" w:author="Houyem Rais" w:date="2024-02-22T14:49:00Z">
                <w:pPr>
                  <w:spacing w:before="40" w:after="40"/>
                  <w:jc w:val="center"/>
                </w:pPr>
              </w:pPrChange>
            </w:pPr>
            <w:del w:id="22263" w:author="Houyem Rais" w:date="2024-02-22T14:46:00Z">
              <w:r w:rsidRPr="00343F01" w:rsidDel="00201166">
                <w:rPr>
                  <w:rFonts w:asciiTheme="minorHAnsi" w:hAnsiTheme="minorHAnsi" w:cstheme="minorHAnsi"/>
                  <w:sz w:val="20"/>
                  <w:szCs w:val="20"/>
                  <w:lang w:val="fr-FR"/>
                </w:rPr>
                <w:delText>1,32</w:delText>
              </w:r>
            </w:del>
          </w:p>
        </w:tc>
        <w:tc>
          <w:tcPr>
            <w:tcW w:w="963" w:type="dxa"/>
            <w:vAlign w:val="center"/>
          </w:tcPr>
          <w:p w14:paraId="5F2A7602" w14:textId="14DA8B43" w:rsidR="008A1DE5" w:rsidRPr="00343F01" w:rsidDel="00201166" w:rsidRDefault="008A1DE5" w:rsidP="00D62BC5">
            <w:pPr>
              <w:spacing w:before="0" w:after="160"/>
              <w:jc w:val="left"/>
              <w:rPr>
                <w:del w:id="22264" w:author="Houyem Rais" w:date="2024-02-22T14:46:00Z"/>
                <w:rFonts w:asciiTheme="minorHAnsi" w:hAnsiTheme="minorHAnsi" w:cstheme="minorHAnsi"/>
                <w:sz w:val="20"/>
                <w:szCs w:val="20"/>
                <w:lang w:val="fr-FR"/>
              </w:rPr>
              <w:pPrChange w:id="22265" w:author="Houyem Rais" w:date="2024-02-22T14:49:00Z">
                <w:pPr>
                  <w:spacing w:before="40" w:after="40"/>
                  <w:jc w:val="center"/>
                </w:pPr>
              </w:pPrChange>
            </w:pPr>
            <w:del w:id="22266" w:author="Houyem Rais" w:date="2024-02-22T14:46:00Z">
              <w:r w:rsidRPr="00343F01" w:rsidDel="00201166">
                <w:rPr>
                  <w:rFonts w:asciiTheme="minorHAnsi" w:hAnsiTheme="minorHAnsi" w:cstheme="minorHAnsi"/>
                  <w:sz w:val="20"/>
                  <w:szCs w:val="20"/>
                  <w:lang w:val="fr-FR"/>
                </w:rPr>
                <w:delText>1,70</w:delText>
              </w:r>
            </w:del>
          </w:p>
        </w:tc>
        <w:tc>
          <w:tcPr>
            <w:tcW w:w="895" w:type="dxa"/>
            <w:vAlign w:val="center"/>
          </w:tcPr>
          <w:p w14:paraId="7AFE096F" w14:textId="40036BFA" w:rsidR="008A1DE5" w:rsidRPr="00343F01" w:rsidDel="00201166" w:rsidRDefault="008A1DE5" w:rsidP="00D62BC5">
            <w:pPr>
              <w:spacing w:before="0" w:after="160"/>
              <w:jc w:val="left"/>
              <w:rPr>
                <w:del w:id="22267" w:author="Houyem Rais" w:date="2024-02-22T14:46:00Z"/>
                <w:rFonts w:asciiTheme="minorHAnsi" w:hAnsiTheme="minorHAnsi" w:cstheme="minorHAnsi"/>
                <w:sz w:val="20"/>
                <w:szCs w:val="20"/>
                <w:lang w:val="fr-FR"/>
              </w:rPr>
              <w:pPrChange w:id="22268" w:author="Houyem Rais" w:date="2024-02-22T14:49:00Z">
                <w:pPr>
                  <w:spacing w:before="40" w:after="40"/>
                  <w:jc w:val="center"/>
                </w:pPr>
              </w:pPrChange>
            </w:pPr>
            <w:del w:id="22269" w:author="Houyem Rais" w:date="2024-02-22T14:46:00Z">
              <w:r w:rsidRPr="00343F01" w:rsidDel="00201166">
                <w:rPr>
                  <w:rFonts w:asciiTheme="minorHAnsi" w:hAnsiTheme="minorHAnsi" w:cstheme="minorHAnsi"/>
                  <w:sz w:val="20"/>
                  <w:szCs w:val="20"/>
                  <w:lang w:val="fr-FR"/>
                </w:rPr>
                <w:delText>1,63</w:delText>
              </w:r>
            </w:del>
          </w:p>
        </w:tc>
      </w:tr>
      <w:tr w:rsidR="00A71FEF" w:rsidRPr="00343F01" w:rsidDel="00201166" w14:paraId="57CAFF74" w14:textId="6948B4B1" w:rsidTr="00232DDC">
        <w:trPr>
          <w:del w:id="22270" w:author="Houyem Rais" w:date="2024-02-22T14:46:00Z"/>
        </w:trPr>
        <w:tc>
          <w:tcPr>
            <w:tcW w:w="3481" w:type="dxa"/>
            <w:vAlign w:val="center"/>
          </w:tcPr>
          <w:p w14:paraId="2DB512B1" w14:textId="76540FDF" w:rsidR="00A71FEF" w:rsidRPr="00343F01" w:rsidDel="00201166" w:rsidRDefault="00A71FEF" w:rsidP="00D62BC5">
            <w:pPr>
              <w:spacing w:before="0" w:after="160"/>
              <w:jc w:val="left"/>
              <w:rPr>
                <w:del w:id="22271" w:author="Houyem Rais" w:date="2024-02-22T14:46:00Z"/>
                <w:rFonts w:asciiTheme="minorHAnsi" w:hAnsiTheme="minorHAnsi" w:cstheme="minorHAnsi"/>
                <w:sz w:val="20"/>
                <w:szCs w:val="20"/>
                <w:lang w:val="fr-FR"/>
              </w:rPr>
              <w:pPrChange w:id="22272" w:author="Houyem Rais" w:date="2024-02-22T14:49:00Z">
                <w:pPr>
                  <w:spacing w:before="40" w:after="40"/>
                </w:pPr>
              </w:pPrChange>
            </w:pPr>
            <w:del w:id="22273" w:author="Houyem Rais" w:date="2024-02-22T14:46:00Z">
              <w:r w:rsidRPr="00343F01" w:rsidDel="00201166">
                <w:rPr>
                  <w:rFonts w:cstheme="minorHAnsi"/>
                  <w:b/>
                  <w:bCs/>
                  <w:sz w:val="20"/>
                  <w:szCs w:val="20"/>
                  <w:lang w:val="fr-FR"/>
                </w:rPr>
                <w:delText xml:space="preserve">Niveau de subvention requis (MUSD) pour </w:delText>
              </w:r>
              <w:r w:rsidR="00DC3E18" w:rsidRPr="00343F01" w:rsidDel="00201166">
                <w:rPr>
                  <w:rFonts w:cstheme="minorHAnsi"/>
                  <w:b/>
                  <w:bCs/>
                  <w:sz w:val="20"/>
                  <w:szCs w:val="20"/>
                  <w:lang w:val="fr-FR"/>
                </w:rPr>
                <w:delText>rétablir l’équilibre financier</w:delText>
              </w:r>
            </w:del>
          </w:p>
        </w:tc>
        <w:tc>
          <w:tcPr>
            <w:tcW w:w="963" w:type="dxa"/>
            <w:vAlign w:val="center"/>
          </w:tcPr>
          <w:p w14:paraId="169AD78F" w14:textId="0451937A" w:rsidR="00A71FEF" w:rsidRPr="00343F01" w:rsidDel="00201166" w:rsidRDefault="00A71FEF" w:rsidP="00D62BC5">
            <w:pPr>
              <w:spacing w:before="0" w:after="160"/>
              <w:jc w:val="left"/>
              <w:rPr>
                <w:del w:id="22274" w:author="Houyem Rais" w:date="2024-02-22T14:46:00Z"/>
                <w:rFonts w:asciiTheme="minorHAnsi" w:hAnsiTheme="minorHAnsi" w:cstheme="minorHAnsi"/>
                <w:sz w:val="20"/>
                <w:szCs w:val="20"/>
                <w:lang w:val="fr-FR"/>
              </w:rPr>
              <w:pPrChange w:id="22275" w:author="Houyem Rais" w:date="2024-02-22T14:49:00Z">
                <w:pPr>
                  <w:spacing w:before="40" w:after="40"/>
                  <w:jc w:val="center"/>
                </w:pPr>
              </w:pPrChange>
            </w:pPr>
            <w:del w:id="22276" w:author="Houyem Rais" w:date="2024-02-22T14:46:00Z">
              <w:r w:rsidRPr="00343F01" w:rsidDel="00201166">
                <w:rPr>
                  <w:rFonts w:asciiTheme="minorHAnsi" w:hAnsiTheme="minorHAnsi" w:cstheme="minorHAnsi"/>
                  <w:sz w:val="20"/>
                  <w:szCs w:val="20"/>
                  <w:lang w:val="fr-FR"/>
                </w:rPr>
                <w:delText>293,4</w:delText>
              </w:r>
            </w:del>
          </w:p>
        </w:tc>
        <w:tc>
          <w:tcPr>
            <w:tcW w:w="963" w:type="dxa"/>
            <w:vAlign w:val="center"/>
          </w:tcPr>
          <w:p w14:paraId="4D4C58D3" w14:textId="588CE5ED" w:rsidR="00A71FEF" w:rsidRPr="00343F01" w:rsidDel="00201166" w:rsidRDefault="00A71FEF" w:rsidP="00D62BC5">
            <w:pPr>
              <w:spacing w:before="0" w:after="160"/>
              <w:jc w:val="left"/>
              <w:rPr>
                <w:del w:id="22277" w:author="Houyem Rais" w:date="2024-02-22T14:46:00Z"/>
                <w:rFonts w:asciiTheme="minorHAnsi" w:hAnsiTheme="minorHAnsi" w:cstheme="minorHAnsi"/>
                <w:sz w:val="20"/>
                <w:szCs w:val="20"/>
                <w:lang w:val="fr-FR"/>
              </w:rPr>
              <w:pPrChange w:id="22278" w:author="Houyem Rais" w:date="2024-02-22T14:49:00Z">
                <w:pPr>
                  <w:spacing w:before="40" w:after="40"/>
                  <w:jc w:val="center"/>
                </w:pPr>
              </w:pPrChange>
            </w:pPr>
            <w:del w:id="22279" w:author="Houyem Rais" w:date="2024-02-22T14:46:00Z">
              <w:r w:rsidRPr="00343F01" w:rsidDel="00201166">
                <w:rPr>
                  <w:rFonts w:asciiTheme="minorHAnsi" w:hAnsiTheme="minorHAnsi" w:cstheme="minorHAnsi"/>
                  <w:sz w:val="20"/>
                  <w:szCs w:val="20"/>
                  <w:lang w:val="fr-FR"/>
                </w:rPr>
                <w:delText>435,7</w:delText>
              </w:r>
            </w:del>
          </w:p>
        </w:tc>
        <w:tc>
          <w:tcPr>
            <w:tcW w:w="963" w:type="dxa"/>
            <w:vAlign w:val="center"/>
          </w:tcPr>
          <w:p w14:paraId="04F86242" w14:textId="1499CCD0" w:rsidR="00A71FEF" w:rsidRPr="00343F01" w:rsidDel="00201166" w:rsidRDefault="00A71FEF" w:rsidP="00D62BC5">
            <w:pPr>
              <w:spacing w:before="0" w:after="160"/>
              <w:jc w:val="left"/>
              <w:rPr>
                <w:del w:id="22280" w:author="Houyem Rais" w:date="2024-02-22T14:46:00Z"/>
                <w:rFonts w:asciiTheme="minorHAnsi" w:hAnsiTheme="minorHAnsi" w:cstheme="minorHAnsi"/>
                <w:sz w:val="20"/>
                <w:szCs w:val="20"/>
                <w:lang w:val="fr-FR"/>
              </w:rPr>
              <w:pPrChange w:id="22281" w:author="Houyem Rais" w:date="2024-02-22T14:49:00Z">
                <w:pPr>
                  <w:spacing w:before="40" w:after="40"/>
                  <w:jc w:val="center"/>
                </w:pPr>
              </w:pPrChange>
            </w:pPr>
            <w:del w:id="22282" w:author="Houyem Rais" w:date="2024-02-22T14:46:00Z">
              <w:r w:rsidRPr="00343F01" w:rsidDel="00201166">
                <w:rPr>
                  <w:rFonts w:asciiTheme="minorHAnsi" w:hAnsiTheme="minorHAnsi" w:cstheme="minorHAnsi"/>
                  <w:sz w:val="20"/>
                  <w:szCs w:val="20"/>
                  <w:lang w:val="fr-FR"/>
                </w:rPr>
                <w:delText>70,0</w:delText>
              </w:r>
            </w:del>
          </w:p>
        </w:tc>
        <w:tc>
          <w:tcPr>
            <w:tcW w:w="947" w:type="dxa"/>
            <w:vAlign w:val="center"/>
          </w:tcPr>
          <w:p w14:paraId="47DE3C04" w14:textId="6BD9C4C2" w:rsidR="00A71FEF" w:rsidRPr="00343F01" w:rsidDel="00201166" w:rsidRDefault="00A71FEF" w:rsidP="00D62BC5">
            <w:pPr>
              <w:spacing w:before="0" w:after="160"/>
              <w:jc w:val="left"/>
              <w:rPr>
                <w:del w:id="22283" w:author="Houyem Rais" w:date="2024-02-22T14:46:00Z"/>
                <w:rFonts w:asciiTheme="minorHAnsi" w:hAnsiTheme="minorHAnsi" w:cstheme="minorHAnsi"/>
                <w:sz w:val="20"/>
                <w:szCs w:val="20"/>
                <w:lang w:val="fr-FR"/>
              </w:rPr>
              <w:pPrChange w:id="22284" w:author="Houyem Rais" w:date="2024-02-22T14:49:00Z">
                <w:pPr>
                  <w:spacing w:before="40" w:after="40"/>
                  <w:jc w:val="center"/>
                </w:pPr>
              </w:pPrChange>
            </w:pPr>
            <w:del w:id="22285" w:author="Houyem Rais" w:date="2024-02-22T14:46:00Z">
              <w:r w:rsidRPr="00343F01" w:rsidDel="00201166">
                <w:rPr>
                  <w:rFonts w:asciiTheme="minorHAnsi" w:hAnsiTheme="minorHAnsi" w:cstheme="minorHAnsi"/>
                  <w:sz w:val="20"/>
                  <w:szCs w:val="20"/>
                  <w:lang w:val="fr-FR"/>
                </w:rPr>
                <w:delText>1141,4</w:delText>
              </w:r>
            </w:del>
          </w:p>
        </w:tc>
        <w:tc>
          <w:tcPr>
            <w:tcW w:w="963" w:type="dxa"/>
            <w:vAlign w:val="center"/>
          </w:tcPr>
          <w:p w14:paraId="33B14E94" w14:textId="62AB8DEE" w:rsidR="00A71FEF" w:rsidRPr="00343F01" w:rsidDel="00201166" w:rsidRDefault="00A71FEF" w:rsidP="00D62BC5">
            <w:pPr>
              <w:spacing w:before="0" w:after="160"/>
              <w:jc w:val="left"/>
              <w:rPr>
                <w:del w:id="22286" w:author="Houyem Rais" w:date="2024-02-22T14:46:00Z"/>
                <w:rFonts w:asciiTheme="minorHAnsi" w:hAnsiTheme="minorHAnsi" w:cstheme="minorHAnsi"/>
                <w:sz w:val="20"/>
                <w:szCs w:val="20"/>
                <w:lang w:val="fr-FR"/>
              </w:rPr>
              <w:pPrChange w:id="22287" w:author="Houyem Rais" w:date="2024-02-22T14:49:00Z">
                <w:pPr>
                  <w:spacing w:before="40" w:after="40"/>
                  <w:jc w:val="center"/>
                </w:pPr>
              </w:pPrChange>
            </w:pPr>
            <w:del w:id="22288" w:author="Houyem Rais" w:date="2024-02-22T14:46:00Z">
              <w:r w:rsidRPr="00343F01" w:rsidDel="00201166">
                <w:rPr>
                  <w:rFonts w:asciiTheme="minorHAnsi" w:hAnsiTheme="minorHAnsi" w:cstheme="minorHAnsi"/>
                  <w:sz w:val="20"/>
                  <w:szCs w:val="20"/>
                  <w:lang w:val="fr-FR"/>
                </w:rPr>
                <w:delText>321,5</w:delText>
              </w:r>
            </w:del>
          </w:p>
        </w:tc>
        <w:tc>
          <w:tcPr>
            <w:tcW w:w="895" w:type="dxa"/>
            <w:vAlign w:val="center"/>
          </w:tcPr>
          <w:p w14:paraId="34205789" w14:textId="02FE1A6F" w:rsidR="00A71FEF" w:rsidRPr="00343F01" w:rsidDel="00201166" w:rsidRDefault="00A71FEF" w:rsidP="00D62BC5">
            <w:pPr>
              <w:spacing w:before="0" w:after="160"/>
              <w:jc w:val="left"/>
              <w:rPr>
                <w:del w:id="22289" w:author="Houyem Rais" w:date="2024-02-22T14:46:00Z"/>
                <w:rFonts w:asciiTheme="minorHAnsi" w:hAnsiTheme="minorHAnsi" w:cstheme="minorHAnsi"/>
                <w:sz w:val="20"/>
                <w:szCs w:val="20"/>
                <w:lang w:val="fr-FR"/>
              </w:rPr>
              <w:pPrChange w:id="22290" w:author="Houyem Rais" w:date="2024-02-22T14:49:00Z">
                <w:pPr>
                  <w:spacing w:before="40" w:after="40"/>
                  <w:jc w:val="center"/>
                </w:pPr>
              </w:pPrChange>
            </w:pPr>
            <w:del w:id="22291" w:author="Houyem Rais" w:date="2024-02-22T14:46:00Z">
              <w:r w:rsidRPr="00343F01" w:rsidDel="00201166">
                <w:rPr>
                  <w:rFonts w:asciiTheme="minorHAnsi" w:hAnsiTheme="minorHAnsi" w:cstheme="minorHAnsi"/>
                  <w:sz w:val="20"/>
                  <w:szCs w:val="20"/>
                  <w:lang w:val="fr-FR"/>
                </w:rPr>
                <w:delText>593,0</w:delText>
              </w:r>
            </w:del>
          </w:p>
        </w:tc>
      </w:tr>
      <w:tr w:rsidR="00A71FEF" w:rsidRPr="00343F01" w:rsidDel="00201166" w14:paraId="3DDD5F00" w14:textId="0AB75DA7" w:rsidTr="00232DDC">
        <w:trPr>
          <w:del w:id="22292" w:author="Houyem Rais" w:date="2024-02-22T14:46:00Z"/>
        </w:trPr>
        <w:tc>
          <w:tcPr>
            <w:tcW w:w="3481" w:type="dxa"/>
            <w:vAlign w:val="center"/>
          </w:tcPr>
          <w:p w14:paraId="21B6F96E" w14:textId="764B62B6" w:rsidR="00A71FEF" w:rsidRPr="00343F01" w:rsidDel="00201166" w:rsidRDefault="00A71FEF" w:rsidP="00D62BC5">
            <w:pPr>
              <w:spacing w:before="0" w:after="160"/>
              <w:jc w:val="left"/>
              <w:rPr>
                <w:del w:id="22293" w:author="Houyem Rais" w:date="2024-02-22T14:46:00Z"/>
                <w:rFonts w:cstheme="minorHAnsi"/>
                <w:sz w:val="20"/>
                <w:szCs w:val="20"/>
                <w:lang w:val="fr-FR"/>
              </w:rPr>
              <w:pPrChange w:id="22294" w:author="Houyem Rais" w:date="2024-02-22T14:49:00Z">
                <w:pPr>
                  <w:spacing w:before="40" w:after="40"/>
                </w:pPr>
              </w:pPrChange>
            </w:pPr>
            <w:del w:id="22295" w:author="Houyem Rais" w:date="2024-02-22T14:46:00Z">
              <w:r w:rsidRPr="00343F01" w:rsidDel="00201166">
                <w:rPr>
                  <w:rFonts w:cstheme="minorHAnsi"/>
                  <w:b/>
                  <w:bCs/>
                  <w:sz w:val="20"/>
                  <w:szCs w:val="20"/>
                  <w:lang w:val="fr-FR"/>
                </w:rPr>
                <w:delText>% des subventions du coût d’investissement</w:delText>
              </w:r>
            </w:del>
          </w:p>
        </w:tc>
        <w:tc>
          <w:tcPr>
            <w:tcW w:w="963" w:type="dxa"/>
            <w:vAlign w:val="center"/>
          </w:tcPr>
          <w:p w14:paraId="038BC735" w14:textId="197D5D67" w:rsidR="00A71FEF" w:rsidRPr="00343F01" w:rsidDel="00201166" w:rsidRDefault="00A71FEF" w:rsidP="00D62BC5">
            <w:pPr>
              <w:spacing w:before="0" w:after="160"/>
              <w:jc w:val="left"/>
              <w:rPr>
                <w:del w:id="22296" w:author="Houyem Rais" w:date="2024-02-22T14:46:00Z"/>
                <w:rFonts w:asciiTheme="minorHAnsi" w:hAnsiTheme="minorHAnsi" w:cstheme="minorHAnsi"/>
                <w:sz w:val="20"/>
                <w:szCs w:val="20"/>
                <w:lang w:val="fr-FR"/>
              </w:rPr>
              <w:pPrChange w:id="22297" w:author="Houyem Rais" w:date="2024-02-22T14:49:00Z">
                <w:pPr>
                  <w:spacing w:before="40" w:after="40"/>
                  <w:jc w:val="center"/>
                </w:pPr>
              </w:pPrChange>
            </w:pPr>
            <w:del w:id="22298" w:author="Houyem Rais" w:date="2024-02-22T14:46:00Z">
              <w:r w:rsidRPr="00343F01" w:rsidDel="00201166">
                <w:rPr>
                  <w:rFonts w:asciiTheme="minorHAnsi" w:hAnsiTheme="minorHAnsi" w:cstheme="minorHAnsi"/>
                  <w:sz w:val="20"/>
                  <w:szCs w:val="20"/>
                  <w:lang w:val="fr-FR"/>
                </w:rPr>
                <w:delText>23,4%</w:delText>
              </w:r>
            </w:del>
          </w:p>
        </w:tc>
        <w:tc>
          <w:tcPr>
            <w:tcW w:w="963" w:type="dxa"/>
            <w:vAlign w:val="center"/>
          </w:tcPr>
          <w:p w14:paraId="2465F25B" w14:textId="18FCFA2A" w:rsidR="00A71FEF" w:rsidRPr="00343F01" w:rsidDel="00201166" w:rsidRDefault="00A71FEF" w:rsidP="00D62BC5">
            <w:pPr>
              <w:spacing w:before="0" w:after="160"/>
              <w:jc w:val="left"/>
              <w:rPr>
                <w:del w:id="22299" w:author="Houyem Rais" w:date="2024-02-22T14:46:00Z"/>
                <w:rFonts w:asciiTheme="minorHAnsi" w:hAnsiTheme="minorHAnsi" w:cstheme="minorHAnsi"/>
                <w:sz w:val="20"/>
                <w:szCs w:val="20"/>
                <w:lang w:val="fr-FR"/>
              </w:rPr>
              <w:pPrChange w:id="22300" w:author="Houyem Rais" w:date="2024-02-22T14:49:00Z">
                <w:pPr>
                  <w:spacing w:before="40" w:after="40"/>
                  <w:jc w:val="center"/>
                </w:pPr>
              </w:pPrChange>
            </w:pPr>
            <w:del w:id="22301" w:author="Houyem Rais" w:date="2024-02-22T14:46:00Z">
              <w:r w:rsidRPr="00343F01" w:rsidDel="00201166">
                <w:rPr>
                  <w:rFonts w:asciiTheme="minorHAnsi" w:hAnsiTheme="minorHAnsi" w:cstheme="minorHAnsi"/>
                  <w:sz w:val="20"/>
                  <w:szCs w:val="20"/>
                  <w:lang w:val="fr-FR"/>
                </w:rPr>
                <w:delText>24,9%</w:delText>
              </w:r>
            </w:del>
          </w:p>
        </w:tc>
        <w:tc>
          <w:tcPr>
            <w:tcW w:w="963" w:type="dxa"/>
            <w:vAlign w:val="center"/>
          </w:tcPr>
          <w:p w14:paraId="760F4613" w14:textId="2C06CD32" w:rsidR="00A71FEF" w:rsidRPr="00343F01" w:rsidDel="00201166" w:rsidRDefault="00A71FEF" w:rsidP="00D62BC5">
            <w:pPr>
              <w:spacing w:before="0" w:after="160"/>
              <w:jc w:val="left"/>
              <w:rPr>
                <w:del w:id="22302" w:author="Houyem Rais" w:date="2024-02-22T14:46:00Z"/>
                <w:rFonts w:asciiTheme="minorHAnsi" w:hAnsiTheme="minorHAnsi" w:cstheme="minorHAnsi"/>
                <w:sz w:val="20"/>
                <w:szCs w:val="20"/>
                <w:lang w:val="fr-FR"/>
              </w:rPr>
              <w:pPrChange w:id="22303" w:author="Houyem Rais" w:date="2024-02-22T14:49:00Z">
                <w:pPr>
                  <w:spacing w:before="40" w:after="40"/>
                  <w:jc w:val="center"/>
                </w:pPr>
              </w:pPrChange>
            </w:pPr>
            <w:del w:id="22304" w:author="Houyem Rais" w:date="2024-02-22T14:46:00Z">
              <w:r w:rsidRPr="00343F01" w:rsidDel="00201166">
                <w:rPr>
                  <w:rFonts w:asciiTheme="minorHAnsi" w:hAnsiTheme="minorHAnsi" w:cstheme="minorHAnsi"/>
                  <w:sz w:val="20"/>
                  <w:szCs w:val="20"/>
                  <w:lang w:val="fr-FR"/>
                </w:rPr>
                <w:delText>5,6%</w:delText>
              </w:r>
            </w:del>
          </w:p>
        </w:tc>
        <w:tc>
          <w:tcPr>
            <w:tcW w:w="947" w:type="dxa"/>
            <w:vAlign w:val="center"/>
          </w:tcPr>
          <w:p w14:paraId="43004FDF" w14:textId="7C6B107C" w:rsidR="00A71FEF" w:rsidRPr="00343F01" w:rsidDel="00201166" w:rsidRDefault="00A71FEF" w:rsidP="00D62BC5">
            <w:pPr>
              <w:spacing w:before="0" w:after="160"/>
              <w:jc w:val="left"/>
              <w:rPr>
                <w:del w:id="22305" w:author="Houyem Rais" w:date="2024-02-22T14:46:00Z"/>
                <w:rFonts w:asciiTheme="minorHAnsi" w:hAnsiTheme="minorHAnsi" w:cstheme="minorHAnsi"/>
                <w:sz w:val="20"/>
                <w:szCs w:val="20"/>
                <w:lang w:val="fr-FR"/>
              </w:rPr>
              <w:pPrChange w:id="22306" w:author="Houyem Rais" w:date="2024-02-22T14:49:00Z">
                <w:pPr>
                  <w:spacing w:before="40" w:after="40"/>
                  <w:jc w:val="center"/>
                </w:pPr>
              </w:pPrChange>
            </w:pPr>
            <w:del w:id="22307" w:author="Houyem Rais" w:date="2024-02-22T14:46:00Z">
              <w:r w:rsidRPr="00343F01" w:rsidDel="00201166">
                <w:rPr>
                  <w:rFonts w:asciiTheme="minorHAnsi" w:hAnsiTheme="minorHAnsi" w:cstheme="minorHAnsi"/>
                  <w:sz w:val="20"/>
                  <w:szCs w:val="20"/>
                  <w:lang w:val="fr-FR"/>
                </w:rPr>
                <w:delText>93,9%</w:delText>
              </w:r>
            </w:del>
          </w:p>
        </w:tc>
        <w:tc>
          <w:tcPr>
            <w:tcW w:w="963" w:type="dxa"/>
            <w:vAlign w:val="center"/>
          </w:tcPr>
          <w:p w14:paraId="7E04F959" w14:textId="5105D490" w:rsidR="00A71FEF" w:rsidRPr="00343F01" w:rsidDel="00201166" w:rsidRDefault="00A71FEF" w:rsidP="00D62BC5">
            <w:pPr>
              <w:spacing w:before="0" w:after="160"/>
              <w:jc w:val="left"/>
              <w:rPr>
                <w:del w:id="22308" w:author="Houyem Rais" w:date="2024-02-22T14:46:00Z"/>
                <w:rFonts w:asciiTheme="minorHAnsi" w:hAnsiTheme="minorHAnsi" w:cstheme="minorHAnsi"/>
                <w:sz w:val="20"/>
                <w:szCs w:val="20"/>
                <w:lang w:val="fr-FR"/>
              </w:rPr>
              <w:pPrChange w:id="22309" w:author="Houyem Rais" w:date="2024-02-22T14:49:00Z">
                <w:pPr>
                  <w:spacing w:before="40" w:after="40"/>
                  <w:jc w:val="center"/>
                </w:pPr>
              </w:pPrChange>
            </w:pPr>
            <w:del w:id="22310" w:author="Houyem Rais" w:date="2024-02-22T14:46:00Z">
              <w:r w:rsidRPr="00343F01" w:rsidDel="00201166">
                <w:rPr>
                  <w:rFonts w:asciiTheme="minorHAnsi" w:hAnsiTheme="minorHAnsi" w:cstheme="minorHAnsi"/>
                  <w:sz w:val="20"/>
                  <w:szCs w:val="20"/>
                  <w:lang w:val="fr-FR"/>
                </w:rPr>
                <w:delText>20,5%</w:delText>
              </w:r>
            </w:del>
          </w:p>
        </w:tc>
        <w:tc>
          <w:tcPr>
            <w:tcW w:w="895" w:type="dxa"/>
            <w:vAlign w:val="center"/>
          </w:tcPr>
          <w:p w14:paraId="1FDEB548" w14:textId="2DC8C842" w:rsidR="00A71FEF" w:rsidRPr="00343F01" w:rsidDel="00201166" w:rsidRDefault="00A71FEF" w:rsidP="00D62BC5">
            <w:pPr>
              <w:spacing w:before="0" w:after="160"/>
              <w:jc w:val="left"/>
              <w:rPr>
                <w:del w:id="22311" w:author="Houyem Rais" w:date="2024-02-22T14:46:00Z"/>
                <w:rFonts w:asciiTheme="minorHAnsi" w:hAnsiTheme="minorHAnsi" w:cstheme="minorHAnsi"/>
                <w:sz w:val="20"/>
                <w:szCs w:val="20"/>
                <w:lang w:val="fr-FR"/>
              </w:rPr>
              <w:pPrChange w:id="22312" w:author="Houyem Rais" w:date="2024-02-22T14:49:00Z">
                <w:pPr>
                  <w:spacing w:before="40" w:after="40"/>
                  <w:jc w:val="center"/>
                </w:pPr>
              </w:pPrChange>
            </w:pPr>
            <w:del w:id="22313" w:author="Houyem Rais" w:date="2024-02-22T14:46:00Z">
              <w:r w:rsidRPr="00343F01" w:rsidDel="00201166">
                <w:rPr>
                  <w:rFonts w:asciiTheme="minorHAnsi" w:hAnsiTheme="minorHAnsi" w:cstheme="minorHAnsi"/>
                  <w:sz w:val="20"/>
                  <w:szCs w:val="20"/>
                  <w:lang w:val="fr-FR"/>
                </w:rPr>
                <w:delText>43,9%</w:delText>
              </w:r>
            </w:del>
          </w:p>
        </w:tc>
      </w:tr>
      <w:tr w:rsidR="008B313A" w:rsidRPr="00343F01" w:rsidDel="00201166" w14:paraId="4C89A39E" w14:textId="49EB12EF" w:rsidTr="00232DDC">
        <w:trPr>
          <w:del w:id="22314" w:author="Houyem Rais" w:date="2024-02-22T14:46:00Z"/>
        </w:trPr>
        <w:tc>
          <w:tcPr>
            <w:tcW w:w="3481" w:type="dxa"/>
            <w:vAlign w:val="center"/>
          </w:tcPr>
          <w:p w14:paraId="709266A7" w14:textId="3DF2B4E4" w:rsidR="008B313A" w:rsidRPr="00343F01" w:rsidDel="00201166" w:rsidRDefault="008B313A" w:rsidP="00D62BC5">
            <w:pPr>
              <w:spacing w:before="0" w:after="160"/>
              <w:jc w:val="left"/>
              <w:rPr>
                <w:del w:id="22315" w:author="Houyem Rais" w:date="2024-02-22T14:46:00Z"/>
                <w:rFonts w:asciiTheme="minorHAnsi" w:hAnsiTheme="minorHAnsi" w:cstheme="minorHAnsi"/>
                <w:sz w:val="20"/>
                <w:szCs w:val="20"/>
                <w:lang w:val="fr-FR"/>
              </w:rPr>
              <w:pPrChange w:id="22316" w:author="Houyem Rais" w:date="2024-02-22T14:49:00Z">
                <w:pPr>
                  <w:spacing w:before="40" w:after="40"/>
                </w:pPr>
              </w:pPrChange>
            </w:pPr>
            <w:del w:id="22317" w:author="Houyem Rais" w:date="2024-02-22T14:46:00Z">
              <w:r w:rsidRPr="00343F01" w:rsidDel="00201166">
                <w:rPr>
                  <w:rFonts w:asciiTheme="minorHAnsi" w:hAnsiTheme="minorHAnsi" w:cstheme="minorHAnsi"/>
                  <w:b/>
                  <w:bCs/>
                  <w:sz w:val="20"/>
                  <w:szCs w:val="20"/>
                  <w:lang w:val="fr-FR"/>
                </w:rPr>
                <w:delText>VAN pour le secteur public - Avec risques (MUSD)</w:delText>
              </w:r>
            </w:del>
          </w:p>
        </w:tc>
        <w:tc>
          <w:tcPr>
            <w:tcW w:w="963" w:type="dxa"/>
            <w:vAlign w:val="center"/>
          </w:tcPr>
          <w:p w14:paraId="3B7904D6" w14:textId="1229D21C" w:rsidR="008B313A" w:rsidRPr="00343F01" w:rsidDel="00201166" w:rsidRDefault="008B313A" w:rsidP="00D62BC5">
            <w:pPr>
              <w:spacing w:before="0" w:after="160"/>
              <w:jc w:val="left"/>
              <w:rPr>
                <w:del w:id="22318" w:author="Houyem Rais" w:date="2024-02-22T14:46:00Z"/>
                <w:rFonts w:asciiTheme="minorHAnsi" w:hAnsiTheme="minorHAnsi" w:cstheme="minorHAnsi"/>
                <w:sz w:val="20"/>
                <w:szCs w:val="20"/>
                <w:lang w:val="fr-FR"/>
              </w:rPr>
              <w:pPrChange w:id="22319" w:author="Houyem Rais" w:date="2024-02-22T14:49:00Z">
                <w:pPr>
                  <w:spacing w:before="40" w:after="40"/>
                  <w:jc w:val="center"/>
                </w:pPr>
              </w:pPrChange>
            </w:pPr>
            <w:del w:id="22320" w:author="Houyem Rais" w:date="2024-02-22T14:46:00Z">
              <w:r w:rsidRPr="00343F01" w:rsidDel="00201166">
                <w:rPr>
                  <w:rFonts w:asciiTheme="minorHAnsi" w:hAnsiTheme="minorHAnsi" w:cstheme="minorHAnsi"/>
                  <w:sz w:val="20"/>
                  <w:szCs w:val="20"/>
                  <w:lang w:val="fr-FR"/>
                </w:rPr>
                <w:delText>284,6</w:delText>
              </w:r>
            </w:del>
          </w:p>
        </w:tc>
        <w:tc>
          <w:tcPr>
            <w:tcW w:w="963" w:type="dxa"/>
            <w:vAlign w:val="center"/>
          </w:tcPr>
          <w:p w14:paraId="2CBB5C70" w14:textId="4434F8D2" w:rsidR="008B313A" w:rsidRPr="00343F01" w:rsidDel="00201166" w:rsidRDefault="008B313A" w:rsidP="00D62BC5">
            <w:pPr>
              <w:spacing w:before="0" w:after="160"/>
              <w:jc w:val="left"/>
              <w:rPr>
                <w:del w:id="22321" w:author="Houyem Rais" w:date="2024-02-22T14:46:00Z"/>
                <w:rFonts w:asciiTheme="minorHAnsi" w:hAnsiTheme="minorHAnsi" w:cstheme="minorHAnsi"/>
                <w:sz w:val="20"/>
                <w:szCs w:val="20"/>
                <w:lang w:val="fr-FR"/>
              </w:rPr>
              <w:pPrChange w:id="22322" w:author="Houyem Rais" w:date="2024-02-22T14:49:00Z">
                <w:pPr>
                  <w:spacing w:before="40" w:after="40"/>
                  <w:jc w:val="center"/>
                </w:pPr>
              </w:pPrChange>
            </w:pPr>
            <w:del w:id="22323" w:author="Houyem Rais" w:date="2024-02-22T14:46:00Z">
              <w:r w:rsidRPr="00343F01" w:rsidDel="00201166">
                <w:rPr>
                  <w:rFonts w:asciiTheme="minorHAnsi" w:hAnsiTheme="minorHAnsi" w:cstheme="minorHAnsi"/>
                  <w:sz w:val="20"/>
                  <w:szCs w:val="20"/>
                  <w:lang w:val="fr-FR"/>
                </w:rPr>
                <w:delText>131,2</w:delText>
              </w:r>
            </w:del>
          </w:p>
        </w:tc>
        <w:tc>
          <w:tcPr>
            <w:tcW w:w="963" w:type="dxa"/>
            <w:vAlign w:val="center"/>
          </w:tcPr>
          <w:p w14:paraId="2AD5EE3C" w14:textId="3E654CE7" w:rsidR="008B313A" w:rsidRPr="00343F01" w:rsidDel="00201166" w:rsidRDefault="008B313A" w:rsidP="00D62BC5">
            <w:pPr>
              <w:spacing w:before="0" w:after="160"/>
              <w:jc w:val="left"/>
              <w:rPr>
                <w:del w:id="22324" w:author="Houyem Rais" w:date="2024-02-22T14:46:00Z"/>
                <w:rFonts w:asciiTheme="minorHAnsi" w:hAnsiTheme="minorHAnsi" w:cstheme="minorHAnsi"/>
                <w:sz w:val="20"/>
                <w:szCs w:val="20"/>
                <w:lang w:val="fr-FR"/>
              </w:rPr>
              <w:pPrChange w:id="22325" w:author="Houyem Rais" w:date="2024-02-22T14:49:00Z">
                <w:pPr>
                  <w:spacing w:before="40" w:after="40"/>
                  <w:jc w:val="center"/>
                </w:pPr>
              </w:pPrChange>
            </w:pPr>
            <w:del w:id="22326" w:author="Houyem Rais" w:date="2024-02-22T14:46:00Z">
              <w:r w:rsidRPr="00343F01" w:rsidDel="00201166">
                <w:rPr>
                  <w:rFonts w:asciiTheme="minorHAnsi" w:hAnsiTheme="minorHAnsi" w:cstheme="minorHAnsi"/>
                  <w:sz w:val="20"/>
                  <w:szCs w:val="20"/>
                  <w:lang w:val="fr-FR"/>
                </w:rPr>
                <w:delText>335,4</w:delText>
              </w:r>
            </w:del>
          </w:p>
        </w:tc>
        <w:tc>
          <w:tcPr>
            <w:tcW w:w="947" w:type="dxa"/>
            <w:vAlign w:val="center"/>
          </w:tcPr>
          <w:p w14:paraId="6C213A74" w14:textId="01BC8AE5" w:rsidR="008B313A" w:rsidRPr="00343F01" w:rsidDel="00201166" w:rsidRDefault="008B313A" w:rsidP="00D62BC5">
            <w:pPr>
              <w:spacing w:before="0" w:after="160"/>
              <w:jc w:val="left"/>
              <w:rPr>
                <w:del w:id="22327" w:author="Houyem Rais" w:date="2024-02-22T14:46:00Z"/>
                <w:rFonts w:asciiTheme="minorHAnsi" w:hAnsiTheme="minorHAnsi" w:cstheme="minorHAnsi"/>
                <w:sz w:val="20"/>
                <w:szCs w:val="20"/>
                <w:lang w:val="fr-FR"/>
              </w:rPr>
              <w:pPrChange w:id="22328" w:author="Houyem Rais" w:date="2024-02-22T14:49:00Z">
                <w:pPr>
                  <w:spacing w:before="40" w:after="40"/>
                  <w:jc w:val="center"/>
                </w:pPr>
              </w:pPrChange>
            </w:pPr>
            <w:del w:id="22329" w:author="Houyem Rais" w:date="2024-02-22T14:46:00Z">
              <w:r w:rsidRPr="00343F01" w:rsidDel="00201166">
                <w:rPr>
                  <w:rFonts w:asciiTheme="minorHAnsi" w:hAnsiTheme="minorHAnsi" w:cstheme="minorHAnsi"/>
                  <w:sz w:val="20"/>
                  <w:szCs w:val="20"/>
                  <w:lang w:val="fr-FR"/>
                </w:rPr>
                <w:delText>-805,4</w:delText>
              </w:r>
            </w:del>
          </w:p>
        </w:tc>
        <w:tc>
          <w:tcPr>
            <w:tcW w:w="963" w:type="dxa"/>
            <w:vAlign w:val="center"/>
          </w:tcPr>
          <w:p w14:paraId="51CC58FE" w14:textId="796FCECB" w:rsidR="008B313A" w:rsidRPr="00343F01" w:rsidDel="00201166" w:rsidRDefault="008B313A" w:rsidP="00D62BC5">
            <w:pPr>
              <w:spacing w:before="0" w:after="160"/>
              <w:jc w:val="left"/>
              <w:rPr>
                <w:del w:id="22330" w:author="Houyem Rais" w:date="2024-02-22T14:46:00Z"/>
                <w:rFonts w:asciiTheme="minorHAnsi" w:hAnsiTheme="minorHAnsi" w:cstheme="minorHAnsi"/>
                <w:sz w:val="20"/>
                <w:szCs w:val="20"/>
                <w:lang w:val="fr-FR"/>
              </w:rPr>
              <w:pPrChange w:id="22331" w:author="Houyem Rais" w:date="2024-02-22T14:49:00Z">
                <w:pPr>
                  <w:spacing w:before="40" w:after="40"/>
                  <w:jc w:val="center"/>
                </w:pPr>
              </w:pPrChange>
            </w:pPr>
            <w:del w:id="22332" w:author="Houyem Rais" w:date="2024-02-22T14:46:00Z">
              <w:r w:rsidRPr="00343F01" w:rsidDel="00201166">
                <w:rPr>
                  <w:rFonts w:asciiTheme="minorHAnsi" w:hAnsiTheme="minorHAnsi" w:cstheme="minorHAnsi"/>
                  <w:sz w:val="20"/>
                  <w:szCs w:val="20"/>
                  <w:lang w:val="fr-FR"/>
                </w:rPr>
                <w:delText>237,0</w:delText>
              </w:r>
            </w:del>
          </w:p>
        </w:tc>
        <w:tc>
          <w:tcPr>
            <w:tcW w:w="895" w:type="dxa"/>
            <w:vAlign w:val="center"/>
          </w:tcPr>
          <w:p w14:paraId="277EF4FF" w14:textId="01FFB5B8" w:rsidR="008B313A" w:rsidRPr="00343F01" w:rsidDel="00201166" w:rsidRDefault="008B313A" w:rsidP="00D62BC5">
            <w:pPr>
              <w:spacing w:before="0" w:after="160"/>
              <w:jc w:val="left"/>
              <w:rPr>
                <w:del w:id="22333" w:author="Houyem Rais" w:date="2024-02-22T14:46:00Z"/>
                <w:rFonts w:asciiTheme="minorHAnsi" w:hAnsiTheme="minorHAnsi" w:cstheme="minorHAnsi"/>
                <w:sz w:val="20"/>
                <w:szCs w:val="20"/>
                <w:lang w:val="fr-FR"/>
              </w:rPr>
              <w:pPrChange w:id="22334" w:author="Houyem Rais" w:date="2024-02-22T14:49:00Z">
                <w:pPr>
                  <w:spacing w:before="40" w:after="40"/>
                  <w:jc w:val="center"/>
                </w:pPr>
              </w:pPrChange>
            </w:pPr>
            <w:del w:id="22335" w:author="Houyem Rais" w:date="2024-02-22T14:46:00Z">
              <w:r w:rsidRPr="00343F01" w:rsidDel="00201166">
                <w:rPr>
                  <w:rFonts w:asciiTheme="minorHAnsi" w:hAnsiTheme="minorHAnsi" w:cstheme="minorHAnsi"/>
                  <w:sz w:val="20"/>
                  <w:szCs w:val="20"/>
                  <w:lang w:val="fr-FR"/>
                </w:rPr>
                <w:delText>-125,3</w:delText>
              </w:r>
            </w:del>
          </w:p>
        </w:tc>
      </w:tr>
      <w:tr w:rsidR="008B313A" w:rsidRPr="00343F01" w:rsidDel="00201166" w14:paraId="508F46EF" w14:textId="3E2B6BAC" w:rsidTr="00232DDC">
        <w:trPr>
          <w:del w:id="22336" w:author="Houyem Rais" w:date="2024-02-22T14:46:00Z"/>
        </w:trPr>
        <w:tc>
          <w:tcPr>
            <w:tcW w:w="3481" w:type="dxa"/>
            <w:vAlign w:val="center"/>
          </w:tcPr>
          <w:p w14:paraId="5756BB17" w14:textId="48B977ED" w:rsidR="008B313A" w:rsidRPr="00343F01" w:rsidDel="00201166" w:rsidRDefault="00EA4733" w:rsidP="00D62BC5">
            <w:pPr>
              <w:spacing w:before="0" w:after="160"/>
              <w:jc w:val="left"/>
              <w:rPr>
                <w:del w:id="22337" w:author="Houyem Rais" w:date="2024-02-22T14:46:00Z"/>
                <w:rFonts w:asciiTheme="minorHAnsi" w:hAnsiTheme="minorHAnsi" w:cstheme="minorHAnsi"/>
                <w:sz w:val="20"/>
                <w:szCs w:val="20"/>
                <w:lang w:val="fr-FR"/>
              </w:rPr>
              <w:pPrChange w:id="22338" w:author="Houyem Rais" w:date="2024-02-22T14:49:00Z">
                <w:pPr>
                  <w:spacing w:before="40" w:after="40"/>
                </w:pPr>
              </w:pPrChange>
            </w:pPr>
            <w:ins w:id="22339" w:author="Mohamed Amine Sdiri" w:date="2023-11-29T15:32:00Z">
              <w:del w:id="22340" w:author="Houyem Rais" w:date="2024-02-22T14:46:00Z">
                <w:r w:rsidRPr="00EA4733" w:rsidDel="00201166">
                  <w:rPr>
                    <w:rFonts w:asciiTheme="minorHAnsi" w:hAnsiTheme="minorHAnsi" w:cstheme="minorHAnsi"/>
                    <w:b/>
                    <w:bCs/>
                    <w:sz w:val="20"/>
                    <w:szCs w:val="20"/>
                    <w:lang w:val="fr-FR"/>
                  </w:rPr>
                  <w:delText>Value for Money (MUSD)</w:delText>
                </w:r>
              </w:del>
            </w:ins>
            <w:del w:id="22341" w:author="Houyem Rais" w:date="2024-02-22T14:46:00Z">
              <w:r w:rsidR="008B313A" w:rsidRPr="00343F01" w:rsidDel="00201166">
                <w:rPr>
                  <w:rFonts w:asciiTheme="minorHAnsi" w:hAnsiTheme="minorHAnsi" w:cstheme="minorHAnsi"/>
                  <w:b/>
                  <w:bCs/>
                  <w:sz w:val="20"/>
                  <w:szCs w:val="20"/>
                  <w:lang w:val="fr-FR"/>
                </w:rPr>
                <w:delText>Value for Money</w:delText>
              </w:r>
            </w:del>
          </w:p>
        </w:tc>
        <w:tc>
          <w:tcPr>
            <w:tcW w:w="963" w:type="dxa"/>
            <w:vAlign w:val="center"/>
          </w:tcPr>
          <w:p w14:paraId="35544144" w14:textId="7B7CA4AA" w:rsidR="008B313A" w:rsidRPr="00343F01" w:rsidDel="00201166" w:rsidRDefault="008B313A" w:rsidP="00D62BC5">
            <w:pPr>
              <w:spacing w:before="0" w:after="160"/>
              <w:jc w:val="left"/>
              <w:rPr>
                <w:del w:id="22342" w:author="Houyem Rais" w:date="2024-02-22T14:46:00Z"/>
                <w:rFonts w:asciiTheme="minorHAnsi" w:hAnsiTheme="minorHAnsi" w:cstheme="minorHAnsi"/>
                <w:sz w:val="20"/>
                <w:szCs w:val="20"/>
                <w:lang w:val="fr-FR"/>
              </w:rPr>
              <w:pPrChange w:id="22343" w:author="Houyem Rais" w:date="2024-02-22T14:49:00Z">
                <w:pPr>
                  <w:spacing w:before="40" w:after="40"/>
                  <w:jc w:val="center"/>
                </w:pPr>
              </w:pPrChange>
            </w:pPr>
            <w:del w:id="22344" w:author="Houyem Rais" w:date="2024-02-22T14:46:00Z">
              <w:r w:rsidRPr="00343F01" w:rsidDel="00201166">
                <w:rPr>
                  <w:rFonts w:asciiTheme="minorHAnsi" w:hAnsiTheme="minorHAnsi" w:cstheme="minorHAnsi"/>
                  <w:sz w:val="20"/>
                  <w:szCs w:val="20"/>
                  <w:lang w:val="fr-FR"/>
                </w:rPr>
                <w:delText>555,8</w:delText>
              </w:r>
            </w:del>
          </w:p>
        </w:tc>
        <w:tc>
          <w:tcPr>
            <w:tcW w:w="963" w:type="dxa"/>
            <w:vAlign w:val="center"/>
          </w:tcPr>
          <w:p w14:paraId="7C58945B" w14:textId="019A0492" w:rsidR="008B313A" w:rsidRPr="00343F01" w:rsidDel="00201166" w:rsidRDefault="008B313A" w:rsidP="00D62BC5">
            <w:pPr>
              <w:spacing w:before="0" w:after="160"/>
              <w:jc w:val="left"/>
              <w:rPr>
                <w:del w:id="22345" w:author="Houyem Rais" w:date="2024-02-22T14:46:00Z"/>
                <w:rFonts w:asciiTheme="minorHAnsi" w:hAnsiTheme="minorHAnsi" w:cstheme="minorHAnsi"/>
                <w:sz w:val="20"/>
                <w:szCs w:val="20"/>
                <w:lang w:val="fr-FR"/>
              </w:rPr>
              <w:pPrChange w:id="22346" w:author="Houyem Rais" w:date="2024-02-22T14:49:00Z">
                <w:pPr>
                  <w:spacing w:before="40" w:after="40"/>
                  <w:jc w:val="center"/>
                </w:pPr>
              </w:pPrChange>
            </w:pPr>
            <w:del w:id="22347" w:author="Houyem Rais" w:date="2024-02-22T14:46:00Z">
              <w:r w:rsidRPr="00343F01" w:rsidDel="00201166">
                <w:rPr>
                  <w:rFonts w:asciiTheme="minorHAnsi" w:hAnsiTheme="minorHAnsi" w:cstheme="minorHAnsi"/>
                  <w:sz w:val="20"/>
                  <w:szCs w:val="20"/>
                  <w:lang w:val="fr-FR"/>
                </w:rPr>
                <w:delText>727,7</w:delText>
              </w:r>
            </w:del>
          </w:p>
        </w:tc>
        <w:tc>
          <w:tcPr>
            <w:tcW w:w="963" w:type="dxa"/>
            <w:vAlign w:val="center"/>
          </w:tcPr>
          <w:p w14:paraId="6D407246" w14:textId="0A6A0E90" w:rsidR="008B313A" w:rsidRPr="00343F01" w:rsidDel="00201166" w:rsidRDefault="008B313A" w:rsidP="00D62BC5">
            <w:pPr>
              <w:spacing w:before="0" w:after="160"/>
              <w:jc w:val="left"/>
              <w:rPr>
                <w:del w:id="22348" w:author="Houyem Rais" w:date="2024-02-22T14:46:00Z"/>
                <w:rFonts w:asciiTheme="minorHAnsi" w:hAnsiTheme="minorHAnsi" w:cstheme="minorHAnsi"/>
                <w:sz w:val="20"/>
                <w:szCs w:val="20"/>
                <w:lang w:val="fr-FR"/>
              </w:rPr>
              <w:pPrChange w:id="22349" w:author="Houyem Rais" w:date="2024-02-22T14:49:00Z">
                <w:pPr>
                  <w:spacing w:before="40" w:after="40"/>
                  <w:jc w:val="center"/>
                </w:pPr>
              </w:pPrChange>
            </w:pPr>
            <w:del w:id="22350" w:author="Houyem Rais" w:date="2024-02-22T14:46:00Z">
              <w:r w:rsidRPr="00343F01" w:rsidDel="00201166">
                <w:rPr>
                  <w:rFonts w:asciiTheme="minorHAnsi" w:hAnsiTheme="minorHAnsi" w:cstheme="minorHAnsi"/>
                  <w:sz w:val="20"/>
                  <w:szCs w:val="20"/>
                  <w:lang w:val="fr-FR"/>
                </w:rPr>
                <w:delText>578,8</w:delText>
              </w:r>
            </w:del>
          </w:p>
        </w:tc>
        <w:tc>
          <w:tcPr>
            <w:tcW w:w="947" w:type="dxa"/>
            <w:vAlign w:val="center"/>
          </w:tcPr>
          <w:p w14:paraId="5C6CD426" w14:textId="78F06E0C" w:rsidR="008B313A" w:rsidRPr="00343F01" w:rsidDel="00201166" w:rsidRDefault="008B313A" w:rsidP="00D62BC5">
            <w:pPr>
              <w:spacing w:before="0" w:after="160"/>
              <w:jc w:val="left"/>
              <w:rPr>
                <w:del w:id="22351" w:author="Houyem Rais" w:date="2024-02-22T14:46:00Z"/>
                <w:rFonts w:asciiTheme="minorHAnsi" w:hAnsiTheme="minorHAnsi" w:cstheme="minorHAnsi"/>
                <w:sz w:val="20"/>
                <w:szCs w:val="20"/>
                <w:lang w:val="fr-FR"/>
              </w:rPr>
              <w:pPrChange w:id="22352" w:author="Houyem Rais" w:date="2024-02-22T14:49:00Z">
                <w:pPr>
                  <w:spacing w:before="40" w:after="40"/>
                  <w:jc w:val="center"/>
                </w:pPr>
              </w:pPrChange>
            </w:pPr>
            <w:del w:id="22353" w:author="Houyem Rais" w:date="2024-02-22T14:46:00Z">
              <w:r w:rsidRPr="00343F01" w:rsidDel="00201166">
                <w:rPr>
                  <w:rFonts w:asciiTheme="minorHAnsi" w:hAnsiTheme="minorHAnsi" w:cstheme="minorHAnsi"/>
                  <w:sz w:val="20"/>
                  <w:szCs w:val="20"/>
                  <w:lang w:val="fr-FR"/>
                </w:rPr>
                <w:delText>136,4</w:delText>
              </w:r>
            </w:del>
          </w:p>
        </w:tc>
        <w:tc>
          <w:tcPr>
            <w:tcW w:w="963" w:type="dxa"/>
            <w:vAlign w:val="center"/>
          </w:tcPr>
          <w:p w14:paraId="5613A539" w14:textId="28C2BBCD" w:rsidR="008B313A" w:rsidRPr="00343F01" w:rsidDel="00201166" w:rsidRDefault="008B313A" w:rsidP="00D62BC5">
            <w:pPr>
              <w:spacing w:before="0" w:after="160"/>
              <w:jc w:val="left"/>
              <w:rPr>
                <w:del w:id="22354" w:author="Houyem Rais" w:date="2024-02-22T14:46:00Z"/>
                <w:rFonts w:asciiTheme="minorHAnsi" w:hAnsiTheme="minorHAnsi" w:cstheme="minorHAnsi"/>
                <w:sz w:val="20"/>
                <w:szCs w:val="20"/>
                <w:lang w:val="fr-FR"/>
              </w:rPr>
              <w:pPrChange w:id="22355" w:author="Houyem Rais" w:date="2024-02-22T14:49:00Z">
                <w:pPr>
                  <w:spacing w:before="40" w:after="40"/>
                  <w:jc w:val="center"/>
                </w:pPr>
              </w:pPrChange>
            </w:pPr>
            <w:del w:id="22356" w:author="Houyem Rais" w:date="2024-02-22T14:46:00Z">
              <w:r w:rsidRPr="00343F01" w:rsidDel="00201166">
                <w:rPr>
                  <w:rFonts w:asciiTheme="minorHAnsi" w:hAnsiTheme="minorHAnsi" w:cstheme="minorHAnsi"/>
                  <w:sz w:val="20"/>
                  <w:szCs w:val="20"/>
                  <w:lang w:val="fr-FR"/>
                </w:rPr>
                <w:delText>123,6</w:delText>
              </w:r>
            </w:del>
          </w:p>
        </w:tc>
        <w:tc>
          <w:tcPr>
            <w:tcW w:w="895" w:type="dxa"/>
            <w:vAlign w:val="center"/>
          </w:tcPr>
          <w:p w14:paraId="4AB6595E" w14:textId="3B72CCE6" w:rsidR="008B313A" w:rsidRPr="00343F01" w:rsidDel="00201166" w:rsidRDefault="008B313A" w:rsidP="00D62BC5">
            <w:pPr>
              <w:spacing w:before="0" w:after="160"/>
              <w:jc w:val="left"/>
              <w:rPr>
                <w:del w:id="22357" w:author="Houyem Rais" w:date="2024-02-22T14:46:00Z"/>
                <w:rFonts w:asciiTheme="minorHAnsi" w:hAnsiTheme="minorHAnsi" w:cstheme="minorHAnsi"/>
                <w:sz w:val="20"/>
                <w:szCs w:val="20"/>
                <w:lang w:val="fr-FR"/>
              </w:rPr>
              <w:pPrChange w:id="22358" w:author="Houyem Rais" w:date="2024-02-22T14:49:00Z">
                <w:pPr>
                  <w:spacing w:before="40" w:after="40"/>
                  <w:jc w:val="center"/>
                </w:pPr>
              </w:pPrChange>
            </w:pPr>
            <w:del w:id="22359" w:author="Houyem Rais" w:date="2024-02-22T14:46:00Z">
              <w:r w:rsidRPr="00343F01" w:rsidDel="00201166">
                <w:rPr>
                  <w:rFonts w:asciiTheme="minorHAnsi" w:hAnsiTheme="minorHAnsi" w:cstheme="minorHAnsi"/>
                  <w:sz w:val="20"/>
                  <w:szCs w:val="20"/>
                  <w:lang w:val="fr-FR"/>
                </w:rPr>
                <w:delText>109,8</w:delText>
              </w:r>
            </w:del>
          </w:p>
        </w:tc>
      </w:tr>
      <w:tr w:rsidR="008B313A" w:rsidRPr="00343F01" w:rsidDel="00201166" w14:paraId="2000A505" w14:textId="63A3B194" w:rsidTr="00232DDC">
        <w:trPr>
          <w:del w:id="22360" w:author="Houyem Rais" w:date="2024-02-22T14:46:00Z"/>
        </w:trPr>
        <w:tc>
          <w:tcPr>
            <w:tcW w:w="3481" w:type="dxa"/>
            <w:vAlign w:val="center"/>
          </w:tcPr>
          <w:p w14:paraId="23A12C39" w14:textId="64B87EB0" w:rsidR="008B313A" w:rsidRPr="00343F01" w:rsidDel="00201166" w:rsidRDefault="008B313A" w:rsidP="00D62BC5">
            <w:pPr>
              <w:spacing w:before="0" w:after="160"/>
              <w:jc w:val="left"/>
              <w:rPr>
                <w:del w:id="22361" w:author="Houyem Rais" w:date="2024-02-22T14:46:00Z"/>
                <w:rFonts w:asciiTheme="minorHAnsi" w:hAnsiTheme="minorHAnsi" w:cstheme="minorHAnsi"/>
                <w:i/>
                <w:iCs/>
                <w:sz w:val="20"/>
                <w:szCs w:val="20"/>
                <w:lang w:val="fr-FR"/>
              </w:rPr>
              <w:pPrChange w:id="22362" w:author="Houyem Rais" w:date="2024-02-22T14:49:00Z">
                <w:pPr>
                  <w:spacing w:before="40" w:after="40"/>
                </w:pPr>
              </w:pPrChange>
            </w:pPr>
            <w:del w:id="22363" w:author="Houyem Rais" w:date="2024-02-22T14:46:00Z">
              <w:r w:rsidRPr="00343F01" w:rsidDel="00201166">
                <w:rPr>
                  <w:rFonts w:asciiTheme="minorHAnsi" w:hAnsiTheme="minorHAnsi" w:cstheme="minorHAnsi"/>
                  <w:b/>
                  <w:bCs/>
                  <w:sz w:val="20"/>
                  <w:szCs w:val="20"/>
                  <w:lang w:val="fr-FR"/>
                </w:rPr>
                <w:delText>Value for Money (%)</w:delText>
              </w:r>
            </w:del>
          </w:p>
        </w:tc>
        <w:tc>
          <w:tcPr>
            <w:tcW w:w="963" w:type="dxa"/>
            <w:vAlign w:val="center"/>
          </w:tcPr>
          <w:p w14:paraId="792A41AC" w14:textId="1978E7AC" w:rsidR="008B313A" w:rsidRPr="00343F01" w:rsidDel="00201166" w:rsidRDefault="008B313A" w:rsidP="00D62BC5">
            <w:pPr>
              <w:spacing w:before="0" w:after="160"/>
              <w:jc w:val="left"/>
              <w:rPr>
                <w:del w:id="22364" w:author="Houyem Rais" w:date="2024-02-22T14:46:00Z"/>
                <w:rFonts w:asciiTheme="minorHAnsi" w:hAnsiTheme="minorHAnsi" w:cstheme="minorHAnsi"/>
                <w:sz w:val="20"/>
                <w:szCs w:val="20"/>
                <w:lang w:val="fr-FR"/>
              </w:rPr>
              <w:pPrChange w:id="22365" w:author="Houyem Rais" w:date="2024-02-22T14:49:00Z">
                <w:pPr>
                  <w:spacing w:before="40" w:after="40"/>
                  <w:jc w:val="center"/>
                </w:pPr>
              </w:pPrChange>
            </w:pPr>
            <w:del w:id="22366" w:author="Houyem Rais" w:date="2024-02-22T14:46:00Z">
              <w:r w:rsidRPr="00343F01" w:rsidDel="00201166">
                <w:rPr>
                  <w:rFonts w:asciiTheme="minorHAnsi" w:hAnsiTheme="minorHAnsi" w:cstheme="minorHAnsi"/>
                  <w:sz w:val="20"/>
                  <w:szCs w:val="20"/>
                  <w:lang w:val="fr-FR"/>
                </w:rPr>
                <w:delText>204,9%</w:delText>
              </w:r>
            </w:del>
          </w:p>
        </w:tc>
        <w:tc>
          <w:tcPr>
            <w:tcW w:w="963" w:type="dxa"/>
            <w:vAlign w:val="center"/>
          </w:tcPr>
          <w:p w14:paraId="652661D0" w14:textId="498E838E" w:rsidR="008B313A" w:rsidRPr="00343F01" w:rsidDel="00201166" w:rsidRDefault="008B313A" w:rsidP="00D62BC5">
            <w:pPr>
              <w:spacing w:before="0" w:after="160"/>
              <w:jc w:val="left"/>
              <w:rPr>
                <w:del w:id="22367" w:author="Houyem Rais" w:date="2024-02-22T14:46:00Z"/>
                <w:rFonts w:asciiTheme="minorHAnsi" w:hAnsiTheme="minorHAnsi" w:cstheme="minorHAnsi"/>
                <w:sz w:val="20"/>
                <w:szCs w:val="20"/>
                <w:lang w:val="fr-FR"/>
              </w:rPr>
              <w:pPrChange w:id="22368" w:author="Houyem Rais" w:date="2024-02-22T14:49:00Z">
                <w:pPr>
                  <w:spacing w:before="40" w:after="40"/>
                  <w:jc w:val="center"/>
                </w:pPr>
              </w:pPrChange>
            </w:pPr>
            <w:del w:id="22369" w:author="Houyem Rais" w:date="2024-02-22T14:46:00Z">
              <w:r w:rsidRPr="00343F01" w:rsidDel="00201166">
                <w:rPr>
                  <w:rFonts w:asciiTheme="minorHAnsi" w:hAnsiTheme="minorHAnsi" w:cstheme="minorHAnsi"/>
                  <w:sz w:val="20"/>
                  <w:szCs w:val="20"/>
                  <w:lang w:val="fr-FR"/>
                </w:rPr>
                <w:delText>122,0%</w:delText>
              </w:r>
            </w:del>
          </w:p>
        </w:tc>
        <w:tc>
          <w:tcPr>
            <w:tcW w:w="963" w:type="dxa"/>
            <w:vAlign w:val="center"/>
          </w:tcPr>
          <w:p w14:paraId="0C834BFF" w14:textId="3E6C2398" w:rsidR="008B313A" w:rsidRPr="00343F01" w:rsidDel="00201166" w:rsidRDefault="008B313A" w:rsidP="00D62BC5">
            <w:pPr>
              <w:spacing w:before="0" w:after="160"/>
              <w:jc w:val="left"/>
              <w:rPr>
                <w:del w:id="22370" w:author="Houyem Rais" w:date="2024-02-22T14:46:00Z"/>
                <w:rFonts w:asciiTheme="minorHAnsi" w:hAnsiTheme="minorHAnsi" w:cstheme="minorHAnsi"/>
                <w:sz w:val="20"/>
                <w:szCs w:val="20"/>
                <w:lang w:val="fr-FR"/>
              </w:rPr>
              <w:pPrChange w:id="22371" w:author="Houyem Rais" w:date="2024-02-22T14:49:00Z">
                <w:pPr>
                  <w:spacing w:before="40" w:after="40"/>
                  <w:jc w:val="center"/>
                </w:pPr>
              </w:pPrChange>
            </w:pPr>
            <w:del w:id="22372" w:author="Houyem Rais" w:date="2024-02-22T14:46:00Z">
              <w:r w:rsidRPr="00343F01" w:rsidDel="00201166">
                <w:rPr>
                  <w:rFonts w:asciiTheme="minorHAnsi" w:hAnsiTheme="minorHAnsi" w:cstheme="minorHAnsi"/>
                  <w:sz w:val="20"/>
                  <w:szCs w:val="20"/>
                  <w:lang w:val="fr-FR"/>
                </w:rPr>
                <w:delText>237,8%</w:delText>
              </w:r>
            </w:del>
          </w:p>
        </w:tc>
        <w:tc>
          <w:tcPr>
            <w:tcW w:w="947" w:type="dxa"/>
            <w:vAlign w:val="center"/>
          </w:tcPr>
          <w:p w14:paraId="24072A8A" w14:textId="36A5091F" w:rsidR="008B313A" w:rsidRPr="00343F01" w:rsidDel="00201166" w:rsidRDefault="008B313A" w:rsidP="00D62BC5">
            <w:pPr>
              <w:spacing w:before="0" w:after="160"/>
              <w:jc w:val="left"/>
              <w:rPr>
                <w:del w:id="22373" w:author="Houyem Rais" w:date="2024-02-22T14:46:00Z"/>
                <w:rFonts w:asciiTheme="minorHAnsi" w:hAnsiTheme="minorHAnsi" w:cstheme="minorHAnsi"/>
                <w:sz w:val="20"/>
                <w:szCs w:val="20"/>
                <w:lang w:val="fr-FR"/>
              </w:rPr>
              <w:pPrChange w:id="22374" w:author="Houyem Rais" w:date="2024-02-22T14:49:00Z">
                <w:pPr>
                  <w:spacing w:before="40" w:after="40"/>
                  <w:jc w:val="center"/>
                </w:pPr>
              </w:pPrChange>
            </w:pPr>
            <w:del w:id="22375" w:author="Houyem Rais" w:date="2024-02-22T14:46:00Z">
              <w:r w:rsidRPr="00343F01" w:rsidDel="00201166">
                <w:rPr>
                  <w:rFonts w:asciiTheme="minorHAnsi" w:hAnsiTheme="minorHAnsi" w:cstheme="minorHAnsi"/>
                  <w:sz w:val="20"/>
                  <w:szCs w:val="20"/>
                  <w:lang w:val="fr-FR"/>
                </w:rPr>
                <w:delText>14,5%</w:delText>
              </w:r>
            </w:del>
          </w:p>
        </w:tc>
        <w:tc>
          <w:tcPr>
            <w:tcW w:w="963" w:type="dxa"/>
            <w:vAlign w:val="center"/>
          </w:tcPr>
          <w:p w14:paraId="41F7ACC0" w14:textId="7F6DABE4" w:rsidR="008B313A" w:rsidRPr="00343F01" w:rsidDel="00201166" w:rsidRDefault="008B313A" w:rsidP="00D62BC5">
            <w:pPr>
              <w:spacing w:before="0" w:after="160"/>
              <w:jc w:val="left"/>
              <w:rPr>
                <w:del w:id="22376" w:author="Houyem Rais" w:date="2024-02-22T14:46:00Z"/>
                <w:rFonts w:asciiTheme="minorHAnsi" w:hAnsiTheme="minorHAnsi" w:cstheme="minorHAnsi"/>
                <w:sz w:val="20"/>
                <w:szCs w:val="20"/>
                <w:lang w:val="fr-FR"/>
              </w:rPr>
              <w:pPrChange w:id="22377" w:author="Houyem Rais" w:date="2024-02-22T14:49:00Z">
                <w:pPr>
                  <w:spacing w:before="40" w:after="40"/>
                  <w:jc w:val="center"/>
                </w:pPr>
              </w:pPrChange>
            </w:pPr>
            <w:del w:id="22378" w:author="Houyem Rais" w:date="2024-02-22T14:46:00Z">
              <w:r w:rsidRPr="00343F01" w:rsidDel="00201166">
                <w:rPr>
                  <w:rFonts w:asciiTheme="minorHAnsi" w:hAnsiTheme="minorHAnsi" w:cstheme="minorHAnsi"/>
                  <w:sz w:val="20"/>
                  <w:szCs w:val="20"/>
                  <w:lang w:val="fr-FR"/>
                </w:rPr>
                <w:delText>109,0%</w:delText>
              </w:r>
            </w:del>
          </w:p>
        </w:tc>
        <w:tc>
          <w:tcPr>
            <w:tcW w:w="895" w:type="dxa"/>
            <w:vAlign w:val="center"/>
          </w:tcPr>
          <w:p w14:paraId="55AB1991" w14:textId="12D07EF8" w:rsidR="008B313A" w:rsidRPr="00343F01" w:rsidDel="00201166" w:rsidRDefault="008B313A" w:rsidP="00D62BC5">
            <w:pPr>
              <w:spacing w:before="0" w:after="160"/>
              <w:jc w:val="left"/>
              <w:rPr>
                <w:del w:id="22379" w:author="Houyem Rais" w:date="2024-02-22T14:46:00Z"/>
                <w:rFonts w:asciiTheme="minorHAnsi" w:hAnsiTheme="minorHAnsi" w:cstheme="minorHAnsi"/>
                <w:sz w:val="20"/>
                <w:szCs w:val="20"/>
                <w:lang w:val="fr-FR"/>
              </w:rPr>
              <w:pPrChange w:id="22380" w:author="Houyem Rais" w:date="2024-02-22T14:49:00Z">
                <w:pPr>
                  <w:spacing w:before="40" w:after="40"/>
                  <w:jc w:val="center"/>
                </w:pPr>
              </w:pPrChange>
            </w:pPr>
            <w:del w:id="22381" w:author="Houyem Rais" w:date="2024-02-22T14:46:00Z">
              <w:r w:rsidRPr="00343F01" w:rsidDel="00201166">
                <w:rPr>
                  <w:rFonts w:asciiTheme="minorHAnsi" w:hAnsiTheme="minorHAnsi" w:cstheme="minorHAnsi"/>
                  <w:sz w:val="20"/>
                  <w:szCs w:val="20"/>
                  <w:lang w:val="fr-FR"/>
                </w:rPr>
                <w:delText>46,7%</w:delText>
              </w:r>
            </w:del>
          </w:p>
        </w:tc>
      </w:tr>
    </w:tbl>
    <w:p w14:paraId="072B021D" w14:textId="52701E0F" w:rsidR="003F5BF1" w:rsidRPr="00343F01" w:rsidDel="00201166" w:rsidRDefault="003F5BF1" w:rsidP="00D62BC5">
      <w:pPr>
        <w:spacing w:before="0" w:after="160"/>
        <w:jc w:val="left"/>
        <w:rPr>
          <w:del w:id="22382" w:author="Houyem Rais" w:date="2024-02-22T14:46:00Z"/>
        </w:rPr>
        <w:pPrChange w:id="22383" w:author="Houyem Rais" w:date="2024-02-22T14:49:00Z">
          <w:pPr/>
        </w:pPrChange>
      </w:pPr>
      <w:del w:id="22384" w:author="Houyem Rais" w:date="2024-02-22T14:46:00Z">
        <w:r w:rsidRPr="00343F01" w:rsidDel="00201166">
          <w:delText>L'augmentation des coûts d'exploitation de 10% a eu un impact notable sur les résultats financiers des différents lots contractuels :</w:delText>
        </w:r>
      </w:del>
    </w:p>
    <w:p w14:paraId="17FCC51D" w14:textId="66783FDD" w:rsidR="003F5BF1" w:rsidRPr="00343F01" w:rsidDel="00201166" w:rsidRDefault="003F5BF1" w:rsidP="00D62BC5">
      <w:pPr>
        <w:spacing w:before="0" w:after="160"/>
        <w:jc w:val="left"/>
        <w:rPr>
          <w:del w:id="22385" w:author="Houyem Rais" w:date="2024-02-22T14:46:00Z"/>
        </w:rPr>
        <w:pPrChange w:id="22386" w:author="Houyem Rais" w:date="2024-02-22T14:49:00Z">
          <w:pPr>
            <w:pStyle w:val="BulletList1"/>
          </w:pPr>
        </w:pPrChange>
      </w:pPr>
      <w:del w:id="22387" w:author="Houyem Rais" w:date="2024-02-22T14:46:00Z">
        <w:r w:rsidRPr="00343F01" w:rsidDel="00201166">
          <w:rPr>
            <w:b/>
            <w:bCs/>
          </w:rPr>
          <w:delText xml:space="preserve">TRI des fonds propres : </w:delText>
        </w:r>
        <w:r w:rsidRPr="00343F01" w:rsidDel="00201166">
          <w:delText xml:space="preserve">Les TRIs des fonds propres ont tous diminué, </w:delText>
        </w:r>
      </w:del>
      <w:ins w:id="22388" w:author="Mohamed Amine Sdiri" w:date="2023-11-29T09:58:00Z">
        <w:del w:id="22389" w:author="Houyem Rais" w:date="2024-02-22T14:46:00Z">
          <w:r w:rsidR="00621175" w:rsidDel="00201166">
            <w:delText xml:space="preserve"> </w:delText>
          </w:r>
        </w:del>
      </w:ins>
      <w:del w:id="22390" w:author="Houyem Rais" w:date="2024-02-22T14:46:00Z">
        <w:r w:rsidRPr="00343F01" w:rsidDel="00201166">
          <w:delText>indiquant une rentabilité plus faible sur l'investissement en raison des coûts d'exploitation plus élevés supportés par les partenaires privés.</w:delText>
        </w:r>
      </w:del>
    </w:p>
    <w:p w14:paraId="5722B450" w14:textId="0B86FEF2" w:rsidR="003F5BF1" w:rsidRPr="00343F01" w:rsidDel="00201166" w:rsidRDefault="003F5BF1" w:rsidP="00D62BC5">
      <w:pPr>
        <w:spacing w:before="0" w:after="160"/>
        <w:jc w:val="left"/>
        <w:rPr>
          <w:del w:id="22391" w:author="Houyem Rais" w:date="2024-02-22T14:46:00Z"/>
        </w:rPr>
        <w:pPrChange w:id="22392" w:author="Houyem Rais" w:date="2024-02-22T14:49:00Z">
          <w:pPr>
            <w:pStyle w:val="BulletList1"/>
          </w:pPr>
        </w:pPrChange>
      </w:pPr>
      <w:del w:id="22393" w:author="Houyem Rais" w:date="2024-02-22T14:46:00Z">
        <w:r w:rsidRPr="00343F01" w:rsidDel="00201166">
          <w:rPr>
            <w:b/>
            <w:bCs/>
          </w:rPr>
          <w:delText xml:space="preserve">ADSCR minimum : </w:delText>
        </w:r>
        <w:r w:rsidRPr="00343F01" w:rsidDel="00201166">
          <w:delText xml:space="preserve">Les valeurs de l'ADSCR minimum ont également diminué, </w:delText>
        </w:r>
      </w:del>
      <w:ins w:id="22394" w:author="Mohamed Amine Sdiri" w:date="2023-11-29T09:58:00Z">
        <w:del w:id="22395" w:author="Houyem Rais" w:date="2024-02-22T14:46:00Z">
          <w:r w:rsidR="00621175" w:rsidDel="00201166">
            <w:delText xml:space="preserve"> </w:delText>
          </w:r>
        </w:del>
      </w:ins>
      <w:del w:id="22396" w:author="Houyem Rais" w:date="2024-02-22T14:46:00Z">
        <w:r w:rsidRPr="00343F01" w:rsidDel="00201166">
          <w:delText>indiquant une pression accrue sur la capacité à couvrir les obligations de la dette en raison des coûts d'exploitation plus élevés.</w:delText>
        </w:r>
      </w:del>
    </w:p>
    <w:p w14:paraId="696C458A" w14:textId="66E5F975" w:rsidR="003F5BF1" w:rsidRPr="00343F01" w:rsidDel="00201166" w:rsidRDefault="003F5BF1" w:rsidP="00D62BC5">
      <w:pPr>
        <w:spacing w:before="0" w:after="160"/>
        <w:jc w:val="left"/>
        <w:rPr>
          <w:del w:id="22397" w:author="Houyem Rais" w:date="2024-02-22T14:46:00Z"/>
        </w:rPr>
        <w:pPrChange w:id="22398" w:author="Houyem Rais" w:date="2024-02-22T14:49:00Z">
          <w:pPr>
            <w:pStyle w:val="BulletList1"/>
          </w:pPr>
        </w:pPrChange>
      </w:pPr>
      <w:del w:id="22399" w:author="Houyem Rais" w:date="2024-02-22T14:46:00Z">
        <w:r w:rsidRPr="00343F01" w:rsidDel="00201166">
          <w:rPr>
            <w:b/>
            <w:bCs/>
          </w:rPr>
          <w:delText xml:space="preserve">Niveau de subvention requis : </w:delText>
        </w:r>
        <w:r w:rsidRPr="00343F01" w:rsidDel="00201166">
          <w:delText xml:space="preserve">Le niveau de subvention requis a augmenté dans tous les lots, </w:delText>
        </w:r>
      </w:del>
      <w:ins w:id="22400" w:author="Mohamed Amine Sdiri" w:date="2023-11-29T09:58:00Z">
        <w:del w:id="22401" w:author="Houyem Rais" w:date="2024-02-22T14:46:00Z">
          <w:r w:rsidR="00621175" w:rsidDel="00201166">
            <w:delText xml:space="preserve"> </w:delText>
          </w:r>
        </w:del>
      </w:ins>
      <w:del w:id="22402" w:author="Houyem Rais" w:date="2024-02-22T14:46:00Z">
        <w:r w:rsidRPr="00343F01" w:rsidDel="00201166">
          <w:delText xml:space="preserve">montrant le besoin accru de subventions pour maintenir l'équilibre financier en raison des coûts d'exploitation plus élevés. Cela a aussi impacté négativement la </w:delText>
        </w:r>
        <w:r w:rsidRPr="00343F01" w:rsidDel="00201166">
          <w:rPr>
            <w:b/>
            <w:bCs/>
          </w:rPr>
          <w:delText>VAN pour le secteur public.</w:delText>
        </w:r>
        <w:r w:rsidRPr="00343F01" w:rsidDel="00201166">
          <w:delText xml:space="preserve"> Les lots D et F sont particulièrement touchés, </w:delText>
        </w:r>
      </w:del>
      <w:ins w:id="22403" w:author="Mohamed Amine Sdiri" w:date="2023-11-29T09:58:00Z">
        <w:del w:id="22404" w:author="Houyem Rais" w:date="2024-02-22T14:46:00Z">
          <w:r w:rsidR="00621175" w:rsidDel="00201166">
            <w:delText xml:space="preserve"> </w:delText>
          </w:r>
        </w:del>
      </w:ins>
      <w:del w:id="22405" w:author="Houyem Rais" w:date="2024-02-22T14:46:00Z">
        <w:r w:rsidRPr="00343F01" w:rsidDel="00201166">
          <w:delText xml:space="preserve">entraînant des implications financières négatives majeures, </w:delText>
        </w:r>
      </w:del>
      <w:ins w:id="22406" w:author="Mohamed Amine Sdiri" w:date="2023-11-29T09:58:00Z">
        <w:del w:id="22407" w:author="Houyem Rais" w:date="2024-02-22T14:46:00Z">
          <w:r w:rsidR="00621175" w:rsidDel="00201166">
            <w:delText xml:space="preserve"> </w:delText>
          </w:r>
        </w:del>
      </w:ins>
      <w:del w:id="22408" w:author="Houyem Rais" w:date="2024-02-22T14:46:00Z">
        <w:r w:rsidRPr="00343F01" w:rsidDel="00201166">
          <w:delText>ce qui prouve leur fragilité aux changements des variables.</w:delText>
        </w:r>
      </w:del>
    </w:p>
    <w:p w14:paraId="79B4AF39" w14:textId="1E0DE4BF" w:rsidR="003F5BF1" w:rsidRPr="00343F01" w:rsidDel="00201166" w:rsidRDefault="003F5BF1" w:rsidP="00D62BC5">
      <w:pPr>
        <w:spacing w:before="0" w:after="160"/>
        <w:jc w:val="left"/>
        <w:rPr>
          <w:del w:id="22409" w:author="Houyem Rais" w:date="2024-02-22T14:46:00Z"/>
        </w:rPr>
        <w:pPrChange w:id="22410" w:author="Houyem Rais" w:date="2024-02-22T14:49:00Z">
          <w:pPr>
            <w:pStyle w:val="BulletList1"/>
          </w:pPr>
        </w:pPrChange>
      </w:pPr>
      <w:del w:id="22411" w:author="Houyem Rais" w:date="2024-02-22T14:46:00Z">
        <w:r w:rsidRPr="00343F01" w:rsidDel="00201166">
          <w:rPr>
            <w:b/>
            <w:bCs/>
          </w:rPr>
          <w:delText xml:space="preserve">Value for Money (VFM) : </w:delText>
        </w:r>
        <w:r w:rsidRPr="00343F01" w:rsidDel="00201166">
          <w:delText xml:space="preserve">Les Value for Money ont été impactées négativement </w:delText>
        </w:r>
        <w:r w:rsidR="005B6362" w:rsidRPr="00343F01" w:rsidDel="00201166">
          <w:delText>à la suite de</w:delText>
        </w:r>
        <w:r w:rsidRPr="00343F01" w:rsidDel="00201166">
          <w:delText xml:space="preserve"> l'augmentation des coûts d'exploitation. Cela est dû principalement aux subventions plus importantes requises dans ce scénario.</w:delText>
        </w:r>
      </w:del>
    </w:p>
    <w:p w14:paraId="23B313B9" w14:textId="5F1AB800" w:rsidR="003F5BF1" w:rsidRPr="00343F01" w:rsidDel="00201166" w:rsidRDefault="003F5BF1" w:rsidP="00D62BC5">
      <w:pPr>
        <w:spacing w:before="0" w:after="160"/>
        <w:jc w:val="left"/>
        <w:rPr>
          <w:del w:id="22412" w:author="Houyem Rais" w:date="2024-02-22T14:46:00Z"/>
        </w:rPr>
        <w:pPrChange w:id="22413" w:author="Houyem Rais" w:date="2024-02-22T14:49:00Z">
          <w:pPr/>
        </w:pPrChange>
      </w:pPr>
      <w:del w:id="22414" w:author="Houyem Rais" w:date="2024-02-22T14:46:00Z">
        <w:r w:rsidRPr="00343F01" w:rsidDel="00201166">
          <w:delText xml:space="preserve">En résumé, </w:delText>
        </w:r>
      </w:del>
      <w:ins w:id="22415" w:author="Mohamed Amine Sdiri" w:date="2023-11-29T09:58:00Z">
        <w:del w:id="22416" w:author="Houyem Rais" w:date="2024-02-22T14:46:00Z">
          <w:r w:rsidR="00621175" w:rsidDel="00201166">
            <w:delText xml:space="preserve"> </w:delText>
          </w:r>
        </w:del>
      </w:ins>
      <w:del w:id="22417" w:author="Houyem Rais" w:date="2024-02-22T14:46:00Z">
        <w:r w:rsidRPr="00343F01" w:rsidDel="00201166">
          <w:delText xml:space="preserve">l'augmentation des coûts d'exploitation a eu un impact négatif sur la rentabilité, </w:delText>
        </w:r>
      </w:del>
      <w:ins w:id="22418" w:author="Mohamed Amine Sdiri" w:date="2023-11-29T09:58:00Z">
        <w:del w:id="22419" w:author="Houyem Rais" w:date="2024-02-22T14:46:00Z">
          <w:r w:rsidR="00621175" w:rsidDel="00201166">
            <w:delText xml:space="preserve"> </w:delText>
          </w:r>
        </w:del>
      </w:ins>
      <w:del w:id="22420" w:author="Houyem Rais" w:date="2024-02-22T14:46:00Z">
        <w:r w:rsidRPr="00343F01" w:rsidDel="00201166">
          <w:delText>la viabilité financière et les avantages potentiels pour le secteur public des différents lots contractuels. Cela souligne l'importance d’une gestion efficace des coûts d'exploitation pour assurer la durabilité financière des différents lots contractuels.</w:delText>
        </w:r>
      </w:del>
    </w:p>
    <w:p w14:paraId="7854FEBF" w14:textId="1F11CC97" w:rsidR="00C92D92" w:rsidRPr="00343F01" w:rsidDel="00201166" w:rsidRDefault="00C92D92" w:rsidP="00D62BC5">
      <w:pPr>
        <w:spacing w:before="0" w:after="160"/>
        <w:jc w:val="left"/>
        <w:rPr>
          <w:del w:id="22421" w:author="Houyem Rais" w:date="2024-02-22T14:46:00Z"/>
        </w:rPr>
        <w:pPrChange w:id="22422" w:author="Houyem Rais" w:date="2024-02-22T14:49:00Z">
          <w:pPr/>
        </w:pPrChange>
      </w:pPr>
    </w:p>
    <w:p w14:paraId="1D77AFE8" w14:textId="166275D9" w:rsidR="00391BAF" w:rsidRPr="00343F01" w:rsidDel="00201166" w:rsidRDefault="00391BAF" w:rsidP="00D62BC5">
      <w:pPr>
        <w:spacing w:before="0" w:after="160"/>
        <w:jc w:val="left"/>
        <w:rPr>
          <w:del w:id="22423" w:author="Houyem Rais" w:date="2024-02-22T14:46:00Z"/>
        </w:rPr>
        <w:pPrChange w:id="22424" w:author="Houyem Rais" w:date="2024-02-22T14:49:00Z">
          <w:pPr>
            <w:pStyle w:val="Heading2"/>
          </w:pPr>
        </w:pPrChange>
      </w:pPr>
      <w:bookmarkStart w:id="22425" w:name="_Toc152165427"/>
      <w:del w:id="22426" w:author="Houyem Rais" w:date="2024-02-22T14:46:00Z">
        <w:r w:rsidRPr="00343F01" w:rsidDel="00201166">
          <w:delText>Diminution des revenus de 10%</w:delText>
        </w:r>
        <w:bookmarkEnd w:id="22425"/>
      </w:del>
    </w:p>
    <w:p w14:paraId="06EA33CD" w14:textId="430E54A2" w:rsidR="00C92D92" w:rsidRPr="00343F01" w:rsidDel="00201166" w:rsidRDefault="00C92D92" w:rsidP="00D62BC5">
      <w:pPr>
        <w:spacing w:before="0" w:after="160"/>
        <w:jc w:val="left"/>
        <w:rPr>
          <w:del w:id="22427" w:author="Houyem Rais" w:date="2024-02-22T14:46:00Z"/>
        </w:rPr>
        <w:pPrChange w:id="22428" w:author="Houyem Rais" w:date="2024-02-22T14:49:00Z">
          <w:pPr/>
        </w:pPrChange>
      </w:pPr>
      <w:del w:id="22429" w:author="Houyem Rais" w:date="2024-02-22T14:46:00Z">
        <w:r w:rsidRPr="00343F01" w:rsidDel="00201166">
          <w:delText>Le tableau suivant résume les principaux résultats de ce test de sensibilité.</w:delText>
        </w:r>
      </w:del>
    </w:p>
    <w:p w14:paraId="53C9BF4E" w14:textId="47AE3141" w:rsidR="003E1A48" w:rsidRPr="00343F01" w:rsidDel="00201166" w:rsidRDefault="003E1A48" w:rsidP="00D62BC5">
      <w:pPr>
        <w:spacing w:before="0" w:after="160"/>
        <w:jc w:val="left"/>
        <w:rPr>
          <w:del w:id="22430" w:author="Houyem Rais" w:date="2024-02-22T14:46:00Z"/>
        </w:rPr>
        <w:pPrChange w:id="22431" w:author="Houyem Rais" w:date="2024-02-22T14:49:00Z">
          <w:pPr>
            <w:pStyle w:val="Caption"/>
          </w:pPr>
        </w:pPrChange>
      </w:pPr>
      <w:bookmarkStart w:id="22432" w:name="_Toc152165521"/>
      <w:del w:id="22433"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22434" w:author="Mohamed Amine Sdiri" w:date="2023-11-29T15:48:00Z">
        <w:del w:id="22435" w:author="Houyem Rais" w:date="2024-02-22T14:46:00Z">
          <w:r w:rsidR="002B5C95" w:rsidDel="00201166">
            <w:rPr>
              <w:noProof/>
            </w:rPr>
            <w:delText>83</w:delText>
          </w:r>
        </w:del>
      </w:ins>
      <w:del w:id="22436" w:author="Houyem Rais" w:date="2024-02-22T14:46:00Z">
        <w:r w:rsidR="00194FD1" w:rsidDel="00201166">
          <w:rPr>
            <w:noProof/>
          </w:rPr>
          <w:delText>84</w:delText>
        </w:r>
        <w:r w:rsidR="00B0561B" w:rsidDel="00201166">
          <w:rPr>
            <w:noProof/>
          </w:rPr>
          <w:fldChar w:fldCharType="end"/>
        </w:r>
        <w:r w:rsidRPr="00343F01" w:rsidDel="00201166">
          <w:delText xml:space="preserve"> Résultats du test de sensibilité 4 : Diminution des revenus de 10%</w:delText>
        </w:r>
        <w:bookmarkEnd w:id="22432"/>
      </w:del>
    </w:p>
    <w:tbl>
      <w:tblPr>
        <w:tblStyle w:val="TableGrid"/>
        <w:tblW w:w="9175" w:type="dxa"/>
        <w:tblLook w:val="04A0" w:firstRow="1" w:lastRow="0" w:firstColumn="1" w:lastColumn="0" w:noHBand="0" w:noVBand="1"/>
      </w:tblPr>
      <w:tblGrid>
        <w:gridCol w:w="3261"/>
        <w:gridCol w:w="963"/>
        <w:gridCol w:w="895"/>
        <w:gridCol w:w="963"/>
        <w:gridCol w:w="941"/>
        <w:gridCol w:w="1085"/>
        <w:gridCol w:w="1067"/>
      </w:tblGrid>
      <w:tr w:rsidR="00B87128" w:rsidRPr="00343F01" w:rsidDel="00201166" w14:paraId="297BE660" w14:textId="5280DE02" w:rsidTr="00B96E9D">
        <w:trPr>
          <w:tblHeader/>
          <w:del w:id="22437" w:author="Houyem Rais" w:date="2024-02-22T14:46:00Z"/>
        </w:trPr>
        <w:tc>
          <w:tcPr>
            <w:tcW w:w="3261" w:type="dxa"/>
            <w:shd w:val="clear" w:color="auto" w:fill="F2F2F2" w:themeFill="background1" w:themeFillShade="F2"/>
            <w:vAlign w:val="center"/>
          </w:tcPr>
          <w:p w14:paraId="7DBCEFB8" w14:textId="00A477CA" w:rsidR="003E1A48" w:rsidRPr="00343F01" w:rsidDel="00201166" w:rsidRDefault="003E1A48" w:rsidP="00D62BC5">
            <w:pPr>
              <w:spacing w:before="0" w:after="160"/>
              <w:jc w:val="left"/>
              <w:rPr>
                <w:del w:id="22438" w:author="Houyem Rais" w:date="2024-02-22T14:46:00Z"/>
                <w:rFonts w:asciiTheme="minorHAnsi" w:hAnsiTheme="minorHAnsi" w:cstheme="minorHAnsi"/>
                <w:sz w:val="20"/>
                <w:szCs w:val="20"/>
                <w:lang w:val="fr-FR"/>
              </w:rPr>
              <w:pPrChange w:id="22439" w:author="Houyem Rais" w:date="2024-02-22T14:49:00Z">
                <w:pPr>
                  <w:spacing w:before="40" w:after="40"/>
                </w:pPr>
              </w:pPrChange>
            </w:pPr>
          </w:p>
        </w:tc>
        <w:tc>
          <w:tcPr>
            <w:tcW w:w="963" w:type="dxa"/>
            <w:shd w:val="clear" w:color="auto" w:fill="F2F2F2" w:themeFill="background1" w:themeFillShade="F2"/>
            <w:vAlign w:val="center"/>
          </w:tcPr>
          <w:p w14:paraId="5445649F" w14:textId="0E93C7BF" w:rsidR="003E1A48" w:rsidRPr="00343F01" w:rsidDel="00201166" w:rsidRDefault="003E1A48" w:rsidP="00D62BC5">
            <w:pPr>
              <w:spacing w:before="0" w:after="160"/>
              <w:jc w:val="left"/>
              <w:rPr>
                <w:del w:id="22440" w:author="Houyem Rais" w:date="2024-02-22T14:46:00Z"/>
                <w:rFonts w:asciiTheme="minorHAnsi" w:hAnsiTheme="minorHAnsi" w:cstheme="minorHAnsi"/>
                <w:sz w:val="20"/>
                <w:szCs w:val="20"/>
                <w:lang w:val="fr-FR"/>
              </w:rPr>
              <w:pPrChange w:id="22441" w:author="Houyem Rais" w:date="2024-02-22T14:49:00Z">
                <w:pPr>
                  <w:spacing w:before="40" w:after="40"/>
                  <w:jc w:val="center"/>
                </w:pPr>
              </w:pPrChange>
            </w:pPr>
            <w:del w:id="22442" w:author="Houyem Rais" w:date="2024-02-22T14:46:00Z">
              <w:r w:rsidRPr="00343F01" w:rsidDel="00201166">
                <w:rPr>
                  <w:rFonts w:asciiTheme="minorHAnsi" w:hAnsiTheme="minorHAnsi" w:cstheme="minorHAnsi"/>
                  <w:b/>
                  <w:bCs/>
                  <w:sz w:val="20"/>
                  <w:szCs w:val="20"/>
                  <w:lang w:val="fr-FR"/>
                </w:rPr>
                <w:delText>Lot A</w:delText>
              </w:r>
            </w:del>
          </w:p>
        </w:tc>
        <w:tc>
          <w:tcPr>
            <w:tcW w:w="895" w:type="dxa"/>
            <w:shd w:val="clear" w:color="auto" w:fill="F2F2F2" w:themeFill="background1" w:themeFillShade="F2"/>
            <w:vAlign w:val="center"/>
          </w:tcPr>
          <w:p w14:paraId="05320E7E" w14:textId="2345D6D1" w:rsidR="003E1A48" w:rsidRPr="00343F01" w:rsidDel="00201166" w:rsidRDefault="003E1A48" w:rsidP="00D62BC5">
            <w:pPr>
              <w:spacing w:before="0" w:after="160"/>
              <w:jc w:val="left"/>
              <w:rPr>
                <w:del w:id="22443" w:author="Houyem Rais" w:date="2024-02-22T14:46:00Z"/>
                <w:rFonts w:asciiTheme="minorHAnsi" w:hAnsiTheme="minorHAnsi" w:cstheme="minorHAnsi"/>
                <w:sz w:val="20"/>
                <w:szCs w:val="20"/>
                <w:lang w:val="fr-FR"/>
              </w:rPr>
              <w:pPrChange w:id="22444" w:author="Houyem Rais" w:date="2024-02-22T14:49:00Z">
                <w:pPr>
                  <w:spacing w:before="40" w:after="40"/>
                  <w:jc w:val="center"/>
                </w:pPr>
              </w:pPrChange>
            </w:pPr>
            <w:del w:id="22445" w:author="Houyem Rais" w:date="2024-02-22T14:46:00Z">
              <w:r w:rsidRPr="00343F01" w:rsidDel="00201166">
                <w:rPr>
                  <w:rFonts w:asciiTheme="minorHAnsi" w:hAnsiTheme="minorHAnsi" w:cstheme="minorHAnsi"/>
                  <w:b/>
                  <w:bCs/>
                  <w:sz w:val="20"/>
                  <w:szCs w:val="20"/>
                  <w:lang w:val="fr-FR"/>
                </w:rPr>
                <w:delText>Lot B</w:delText>
              </w:r>
            </w:del>
          </w:p>
        </w:tc>
        <w:tc>
          <w:tcPr>
            <w:tcW w:w="963" w:type="dxa"/>
            <w:shd w:val="clear" w:color="auto" w:fill="F2F2F2" w:themeFill="background1" w:themeFillShade="F2"/>
            <w:vAlign w:val="center"/>
          </w:tcPr>
          <w:p w14:paraId="6C62AC5F" w14:textId="7148AE72" w:rsidR="003E1A48" w:rsidRPr="00343F01" w:rsidDel="00201166" w:rsidRDefault="003E1A48" w:rsidP="00D62BC5">
            <w:pPr>
              <w:spacing w:before="0" w:after="160"/>
              <w:jc w:val="left"/>
              <w:rPr>
                <w:del w:id="22446" w:author="Houyem Rais" w:date="2024-02-22T14:46:00Z"/>
                <w:rFonts w:asciiTheme="minorHAnsi" w:hAnsiTheme="minorHAnsi" w:cstheme="minorHAnsi"/>
                <w:sz w:val="20"/>
                <w:szCs w:val="20"/>
                <w:lang w:val="fr-FR"/>
              </w:rPr>
              <w:pPrChange w:id="22447" w:author="Houyem Rais" w:date="2024-02-22T14:49:00Z">
                <w:pPr>
                  <w:spacing w:before="40" w:after="40"/>
                  <w:jc w:val="center"/>
                </w:pPr>
              </w:pPrChange>
            </w:pPr>
            <w:del w:id="22448" w:author="Houyem Rais" w:date="2024-02-22T14:46:00Z">
              <w:r w:rsidRPr="00343F01" w:rsidDel="00201166">
                <w:rPr>
                  <w:rFonts w:asciiTheme="minorHAnsi" w:hAnsiTheme="minorHAnsi" w:cstheme="minorHAnsi"/>
                  <w:b/>
                  <w:bCs/>
                  <w:sz w:val="20"/>
                  <w:szCs w:val="20"/>
                  <w:lang w:val="fr-FR"/>
                </w:rPr>
                <w:delText>Lot C</w:delText>
              </w:r>
            </w:del>
          </w:p>
        </w:tc>
        <w:tc>
          <w:tcPr>
            <w:tcW w:w="941" w:type="dxa"/>
            <w:shd w:val="clear" w:color="auto" w:fill="F2F2F2" w:themeFill="background1" w:themeFillShade="F2"/>
            <w:vAlign w:val="center"/>
          </w:tcPr>
          <w:p w14:paraId="207BA5FC" w14:textId="554165FA" w:rsidR="003E1A48" w:rsidRPr="00343F01" w:rsidDel="00201166" w:rsidRDefault="003E1A48" w:rsidP="00D62BC5">
            <w:pPr>
              <w:spacing w:before="0" w:after="160"/>
              <w:jc w:val="left"/>
              <w:rPr>
                <w:del w:id="22449" w:author="Houyem Rais" w:date="2024-02-22T14:46:00Z"/>
                <w:rFonts w:asciiTheme="minorHAnsi" w:hAnsiTheme="minorHAnsi" w:cstheme="minorHAnsi"/>
                <w:sz w:val="20"/>
                <w:szCs w:val="20"/>
                <w:lang w:val="fr-FR"/>
              </w:rPr>
              <w:pPrChange w:id="22450" w:author="Houyem Rais" w:date="2024-02-22T14:49:00Z">
                <w:pPr>
                  <w:spacing w:before="40" w:after="40"/>
                  <w:jc w:val="center"/>
                </w:pPr>
              </w:pPrChange>
            </w:pPr>
            <w:del w:id="22451" w:author="Houyem Rais" w:date="2024-02-22T14:46:00Z">
              <w:r w:rsidRPr="00343F01" w:rsidDel="00201166">
                <w:rPr>
                  <w:rFonts w:asciiTheme="minorHAnsi" w:hAnsiTheme="minorHAnsi" w:cstheme="minorHAnsi"/>
                  <w:b/>
                  <w:bCs/>
                  <w:sz w:val="20"/>
                  <w:szCs w:val="20"/>
                  <w:lang w:val="fr-FR"/>
                </w:rPr>
                <w:delText>Lot D</w:delText>
              </w:r>
            </w:del>
          </w:p>
        </w:tc>
        <w:tc>
          <w:tcPr>
            <w:tcW w:w="1085" w:type="dxa"/>
            <w:shd w:val="clear" w:color="auto" w:fill="F2F2F2" w:themeFill="background1" w:themeFillShade="F2"/>
            <w:vAlign w:val="center"/>
          </w:tcPr>
          <w:p w14:paraId="429B768F" w14:textId="08AF1121" w:rsidR="003E1A48" w:rsidRPr="00343F01" w:rsidDel="00201166" w:rsidRDefault="003E1A48" w:rsidP="00D62BC5">
            <w:pPr>
              <w:spacing w:before="0" w:after="160"/>
              <w:jc w:val="left"/>
              <w:rPr>
                <w:del w:id="22452" w:author="Houyem Rais" w:date="2024-02-22T14:46:00Z"/>
                <w:rFonts w:asciiTheme="minorHAnsi" w:hAnsiTheme="minorHAnsi" w:cstheme="minorHAnsi"/>
                <w:sz w:val="20"/>
                <w:szCs w:val="20"/>
                <w:lang w:val="fr-FR"/>
              </w:rPr>
              <w:pPrChange w:id="22453" w:author="Houyem Rais" w:date="2024-02-22T14:49:00Z">
                <w:pPr>
                  <w:spacing w:before="40" w:after="40"/>
                  <w:jc w:val="center"/>
                </w:pPr>
              </w:pPrChange>
            </w:pPr>
            <w:del w:id="22454" w:author="Houyem Rais" w:date="2024-02-22T14:46:00Z">
              <w:r w:rsidRPr="00343F01" w:rsidDel="00201166">
                <w:rPr>
                  <w:rFonts w:asciiTheme="minorHAnsi" w:hAnsiTheme="minorHAnsi" w:cstheme="minorHAnsi"/>
                  <w:b/>
                  <w:bCs/>
                  <w:sz w:val="20"/>
                  <w:szCs w:val="20"/>
                  <w:lang w:val="fr-FR"/>
                </w:rPr>
                <w:delText>Lot E</w:delText>
              </w:r>
            </w:del>
          </w:p>
        </w:tc>
        <w:tc>
          <w:tcPr>
            <w:tcW w:w="1067" w:type="dxa"/>
            <w:shd w:val="clear" w:color="auto" w:fill="F2F2F2" w:themeFill="background1" w:themeFillShade="F2"/>
            <w:vAlign w:val="center"/>
          </w:tcPr>
          <w:p w14:paraId="612026C3" w14:textId="4E8B5676" w:rsidR="003E1A48" w:rsidRPr="00343F01" w:rsidDel="00201166" w:rsidRDefault="003E1A48" w:rsidP="00D62BC5">
            <w:pPr>
              <w:spacing w:before="0" w:after="160"/>
              <w:jc w:val="left"/>
              <w:rPr>
                <w:del w:id="22455" w:author="Houyem Rais" w:date="2024-02-22T14:46:00Z"/>
                <w:rFonts w:asciiTheme="minorHAnsi" w:hAnsiTheme="minorHAnsi" w:cstheme="minorHAnsi"/>
                <w:sz w:val="20"/>
                <w:szCs w:val="20"/>
                <w:lang w:val="fr-FR"/>
              </w:rPr>
              <w:pPrChange w:id="22456" w:author="Houyem Rais" w:date="2024-02-22T14:49:00Z">
                <w:pPr>
                  <w:spacing w:before="40" w:after="40"/>
                  <w:jc w:val="center"/>
                </w:pPr>
              </w:pPrChange>
            </w:pPr>
            <w:del w:id="22457" w:author="Houyem Rais" w:date="2024-02-22T14:46:00Z">
              <w:r w:rsidRPr="00343F01" w:rsidDel="00201166">
                <w:rPr>
                  <w:rFonts w:asciiTheme="minorHAnsi" w:hAnsiTheme="minorHAnsi" w:cstheme="minorHAnsi"/>
                  <w:b/>
                  <w:bCs/>
                  <w:sz w:val="20"/>
                  <w:szCs w:val="20"/>
                  <w:lang w:val="fr-FR"/>
                </w:rPr>
                <w:delText>Lot F</w:delText>
              </w:r>
            </w:del>
          </w:p>
        </w:tc>
      </w:tr>
      <w:tr w:rsidR="00586CE9" w:rsidRPr="00343F01" w:rsidDel="00201166" w14:paraId="74981A7C" w14:textId="6027D063" w:rsidTr="00232DDC">
        <w:trPr>
          <w:del w:id="22458" w:author="Houyem Rais" w:date="2024-02-22T14:46:00Z"/>
        </w:trPr>
        <w:tc>
          <w:tcPr>
            <w:tcW w:w="3261" w:type="dxa"/>
            <w:vAlign w:val="center"/>
          </w:tcPr>
          <w:p w14:paraId="1141BB0F" w14:textId="7139D5FB" w:rsidR="00586CE9" w:rsidRPr="00343F01" w:rsidDel="00201166" w:rsidRDefault="00586CE9" w:rsidP="00D62BC5">
            <w:pPr>
              <w:spacing w:before="0" w:after="160"/>
              <w:jc w:val="left"/>
              <w:rPr>
                <w:del w:id="22459" w:author="Houyem Rais" w:date="2024-02-22T14:46:00Z"/>
                <w:rFonts w:asciiTheme="minorHAnsi" w:hAnsiTheme="minorHAnsi" w:cstheme="minorHAnsi"/>
                <w:sz w:val="20"/>
                <w:szCs w:val="20"/>
                <w:lang w:val="fr-FR"/>
              </w:rPr>
              <w:pPrChange w:id="22460" w:author="Houyem Rais" w:date="2024-02-22T14:49:00Z">
                <w:pPr>
                  <w:spacing w:before="40" w:after="40"/>
                </w:pPr>
              </w:pPrChange>
            </w:pPr>
            <w:del w:id="22461" w:author="Houyem Rais" w:date="2024-02-22T14:46:00Z">
              <w:r w:rsidRPr="00343F01" w:rsidDel="00201166">
                <w:rPr>
                  <w:rFonts w:asciiTheme="minorHAnsi" w:hAnsiTheme="minorHAnsi" w:cstheme="minorHAnsi"/>
                  <w:b/>
                  <w:bCs/>
                  <w:sz w:val="20"/>
                  <w:szCs w:val="20"/>
                  <w:lang w:val="fr-FR"/>
                </w:rPr>
                <w:delText>Nouveau TRI des fonds propres (valeur réelle) après sensibilité</w:delText>
              </w:r>
            </w:del>
          </w:p>
        </w:tc>
        <w:tc>
          <w:tcPr>
            <w:tcW w:w="963" w:type="dxa"/>
            <w:vAlign w:val="center"/>
          </w:tcPr>
          <w:p w14:paraId="21B1DB2F" w14:textId="01EEFF4E" w:rsidR="00586CE9" w:rsidRPr="00343F01" w:rsidDel="00201166" w:rsidRDefault="00586CE9" w:rsidP="00D62BC5">
            <w:pPr>
              <w:spacing w:before="0" w:after="160"/>
              <w:jc w:val="left"/>
              <w:rPr>
                <w:del w:id="22462" w:author="Houyem Rais" w:date="2024-02-22T14:46:00Z"/>
                <w:rFonts w:asciiTheme="minorHAnsi" w:hAnsiTheme="minorHAnsi" w:cstheme="minorHAnsi"/>
                <w:sz w:val="20"/>
                <w:szCs w:val="20"/>
                <w:lang w:val="fr-FR"/>
              </w:rPr>
              <w:pPrChange w:id="22463" w:author="Houyem Rais" w:date="2024-02-22T14:49:00Z">
                <w:pPr>
                  <w:spacing w:before="40" w:after="40"/>
                  <w:jc w:val="center"/>
                </w:pPr>
              </w:pPrChange>
            </w:pPr>
            <w:del w:id="22464" w:author="Houyem Rais" w:date="2024-02-22T14:46:00Z">
              <w:r w:rsidRPr="00343F01" w:rsidDel="00201166">
                <w:rPr>
                  <w:rFonts w:asciiTheme="minorHAnsi" w:hAnsiTheme="minorHAnsi" w:cstheme="minorHAnsi"/>
                  <w:sz w:val="20"/>
                  <w:szCs w:val="20"/>
                  <w:lang w:val="fr-FR"/>
                </w:rPr>
                <w:delText>13,0%</w:delText>
              </w:r>
            </w:del>
          </w:p>
        </w:tc>
        <w:tc>
          <w:tcPr>
            <w:tcW w:w="895" w:type="dxa"/>
            <w:vAlign w:val="center"/>
          </w:tcPr>
          <w:p w14:paraId="3F325E69" w14:textId="485E59DA" w:rsidR="00586CE9" w:rsidRPr="00343F01" w:rsidDel="00201166" w:rsidRDefault="00586CE9" w:rsidP="00D62BC5">
            <w:pPr>
              <w:spacing w:before="0" w:after="160"/>
              <w:jc w:val="left"/>
              <w:rPr>
                <w:del w:id="22465" w:author="Houyem Rais" w:date="2024-02-22T14:46:00Z"/>
                <w:rFonts w:asciiTheme="minorHAnsi" w:hAnsiTheme="minorHAnsi" w:cstheme="minorHAnsi"/>
                <w:sz w:val="20"/>
                <w:szCs w:val="20"/>
                <w:lang w:val="fr-FR"/>
              </w:rPr>
              <w:pPrChange w:id="22466" w:author="Houyem Rais" w:date="2024-02-22T14:49:00Z">
                <w:pPr>
                  <w:spacing w:before="40" w:after="40"/>
                  <w:jc w:val="center"/>
                </w:pPr>
              </w:pPrChange>
            </w:pPr>
            <w:del w:id="22467" w:author="Houyem Rais" w:date="2024-02-22T14:46:00Z">
              <w:r w:rsidRPr="00343F01" w:rsidDel="00201166">
                <w:rPr>
                  <w:rFonts w:asciiTheme="minorHAnsi" w:hAnsiTheme="minorHAnsi" w:cstheme="minorHAnsi"/>
                  <w:sz w:val="20"/>
                  <w:szCs w:val="20"/>
                  <w:lang w:val="fr-FR"/>
                </w:rPr>
                <w:delText>10,15%</w:delText>
              </w:r>
            </w:del>
          </w:p>
        </w:tc>
        <w:tc>
          <w:tcPr>
            <w:tcW w:w="963" w:type="dxa"/>
            <w:vAlign w:val="center"/>
          </w:tcPr>
          <w:p w14:paraId="0A5CAECD" w14:textId="1B8BEF0D" w:rsidR="00586CE9" w:rsidRPr="00343F01" w:rsidDel="00201166" w:rsidRDefault="00586CE9" w:rsidP="00D62BC5">
            <w:pPr>
              <w:spacing w:before="0" w:after="160"/>
              <w:jc w:val="left"/>
              <w:rPr>
                <w:del w:id="22468" w:author="Houyem Rais" w:date="2024-02-22T14:46:00Z"/>
                <w:rFonts w:asciiTheme="minorHAnsi" w:hAnsiTheme="minorHAnsi" w:cstheme="minorHAnsi"/>
                <w:sz w:val="20"/>
                <w:szCs w:val="20"/>
                <w:lang w:val="fr-FR"/>
              </w:rPr>
              <w:pPrChange w:id="22469" w:author="Houyem Rais" w:date="2024-02-22T14:49:00Z">
                <w:pPr>
                  <w:spacing w:before="40" w:after="40"/>
                  <w:jc w:val="center"/>
                </w:pPr>
              </w:pPrChange>
            </w:pPr>
            <w:del w:id="22470" w:author="Houyem Rais" w:date="2024-02-22T14:46:00Z">
              <w:r w:rsidRPr="00343F01" w:rsidDel="00201166">
                <w:rPr>
                  <w:rFonts w:asciiTheme="minorHAnsi" w:hAnsiTheme="minorHAnsi" w:cstheme="minorHAnsi"/>
                  <w:sz w:val="20"/>
                  <w:szCs w:val="20"/>
                  <w:lang w:val="fr-FR"/>
                </w:rPr>
                <w:delText>10,11%</w:delText>
              </w:r>
            </w:del>
          </w:p>
        </w:tc>
        <w:tc>
          <w:tcPr>
            <w:tcW w:w="941" w:type="dxa"/>
            <w:vAlign w:val="center"/>
          </w:tcPr>
          <w:p w14:paraId="20AA9AFB" w14:textId="5D84A963" w:rsidR="00586CE9" w:rsidRPr="00343F01" w:rsidDel="00201166" w:rsidRDefault="00586CE9" w:rsidP="00D62BC5">
            <w:pPr>
              <w:spacing w:before="0" w:after="160"/>
              <w:jc w:val="left"/>
              <w:rPr>
                <w:del w:id="22471" w:author="Houyem Rais" w:date="2024-02-22T14:46:00Z"/>
                <w:rFonts w:asciiTheme="minorHAnsi" w:hAnsiTheme="minorHAnsi" w:cstheme="minorHAnsi"/>
                <w:sz w:val="20"/>
                <w:szCs w:val="20"/>
                <w:lang w:val="fr-FR"/>
              </w:rPr>
              <w:pPrChange w:id="22472" w:author="Houyem Rais" w:date="2024-02-22T14:49:00Z">
                <w:pPr>
                  <w:spacing w:before="40" w:after="40"/>
                  <w:jc w:val="center"/>
                </w:pPr>
              </w:pPrChange>
            </w:pPr>
            <w:del w:id="22473" w:author="Houyem Rais" w:date="2024-02-22T14:46:00Z">
              <w:r w:rsidRPr="00343F01" w:rsidDel="00201166">
                <w:rPr>
                  <w:rFonts w:asciiTheme="minorHAnsi" w:hAnsiTheme="minorHAnsi" w:cstheme="minorHAnsi"/>
                  <w:sz w:val="20"/>
                  <w:szCs w:val="20"/>
                  <w:lang w:val="fr-FR"/>
                </w:rPr>
                <w:delText>15,09%</w:delText>
              </w:r>
            </w:del>
          </w:p>
        </w:tc>
        <w:tc>
          <w:tcPr>
            <w:tcW w:w="1085" w:type="dxa"/>
            <w:vAlign w:val="center"/>
          </w:tcPr>
          <w:p w14:paraId="4C0864FA" w14:textId="07EAD470" w:rsidR="00586CE9" w:rsidRPr="00343F01" w:rsidDel="00201166" w:rsidRDefault="00586CE9" w:rsidP="00D62BC5">
            <w:pPr>
              <w:spacing w:before="0" w:after="160"/>
              <w:jc w:val="left"/>
              <w:rPr>
                <w:del w:id="22474" w:author="Houyem Rais" w:date="2024-02-22T14:46:00Z"/>
                <w:rFonts w:asciiTheme="minorHAnsi" w:hAnsiTheme="minorHAnsi" w:cstheme="minorHAnsi"/>
                <w:sz w:val="20"/>
                <w:szCs w:val="20"/>
                <w:lang w:val="fr-FR"/>
              </w:rPr>
              <w:pPrChange w:id="22475" w:author="Houyem Rais" w:date="2024-02-22T14:49:00Z">
                <w:pPr>
                  <w:spacing w:before="40" w:after="40"/>
                  <w:jc w:val="center"/>
                </w:pPr>
              </w:pPrChange>
            </w:pPr>
            <w:del w:id="22476" w:author="Houyem Rais" w:date="2024-02-22T14:46:00Z">
              <w:r w:rsidRPr="00343F01" w:rsidDel="00201166">
                <w:rPr>
                  <w:rFonts w:asciiTheme="minorHAnsi" w:hAnsiTheme="minorHAnsi" w:cstheme="minorHAnsi"/>
                  <w:sz w:val="20"/>
                  <w:szCs w:val="20"/>
                  <w:lang w:val="fr-FR"/>
                </w:rPr>
                <w:delText>15,96%</w:delText>
              </w:r>
            </w:del>
          </w:p>
        </w:tc>
        <w:tc>
          <w:tcPr>
            <w:tcW w:w="1067" w:type="dxa"/>
            <w:vAlign w:val="center"/>
          </w:tcPr>
          <w:p w14:paraId="7916A3D5" w14:textId="191545EA" w:rsidR="00586CE9" w:rsidRPr="00343F01" w:rsidDel="00201166" w:rsidRDefault="00586CE9" w:rsidP="00D62BC5">
            <w:pPr>
              <w:spacing w:before="0" w:after="160"/>
              <w:jc w:val="left"/>
              <w:rPr>
                <w:del w:id="22477" w:author="Houyem Rais" w:date="2024-02-22T14:46:00Z"/>
                <w:rFonts w:asciiTheme="minorHAnsi" w:hAnsiTheme="minorHAnsi" w:cstheme="minorHAnsi"/>
                <w:sz w:val="20"/>
                <w:szCs w:val="20"/>
                <w:lang w:val="fr-FR"/>
              </w:rPr>
              <w:pPrChange w:id="22478" w:author="Houyem Rais" w:date="2024-02-22T14:49:00Z">
                <w:pPr>
                  <w:spacing w:before="40" w:after="40"/>
                  <w:jc w:val="center"/>
                </w:pPr>
              </w:pPrChange>
            </w:pPr>
            <w:del w:id="22479" w:author="Houyem Rais" w:date="2024-02-22T14:46:00Z">
              <w:r w:rsidRPr="00343F01" w:rsidDel="00201166">
                <w:rPr>
                  <w:rFonts w:asciiTheme="minorHAnsi" w:hAnsiTheme="minorHAnsi" w:cstheme="minorHAnsi"/>
                  <w:sz w:val="20"/>
                  <w:szCs w:val="20"/>
                  <w:lang w:val="fr-FR"/>
                </w:rPr>
                <w:delText>15,95%</w:delText>
              </w:r>
            </w:del>
          </w:p>
        </w:tc>
      </w:tr>
      <w:tr w:rsidR="00586CE9" w:rsidRPr="00343F01" w:rsidDel="00201166" w14:paraId="31F3073F" w14:textId="269F84A0" w:rsidTr="00232DDC">
        <w:trPr>
          <w:del w:id="22480" w:author="Houyem Rais" w:date="2024-02-22T14:46:00Z"/>
        </w:trPr>
        <w:tc>
          <w:tcPr>
            <w:tcW w:w="3261" w:type="dxa"/>
            <w:vAlign w:val="center"/>
          </w:tcPr>
          <w:p w14:paraId="0A3D0DD9" w14:textId="3AABF94F" w:rsidR="00586CE9" w:rsidRPr="00343F01" w:rsidDel="00201166" w:rsidRDefault="00586CE9" w:rsidP="00D62BC5">
            <w:pPr>
              <w:spacing w:before="0" w:after="160"/>
              <w:jc w:val="left"/>
              <w:rPr>
                <w:del w:id="22481" w:author="Houyem Rais" w:date="2024-02-22T14:46:00Z"/>
                <w:rFonts w:asciiTheme="minorHAnsi" w:hAnsiTheme="minorHAnsi" w:cstheme="minorHAnsi"/>
                <w:sz w:val="20"/>
                <w:szCs w:val="20"/>
                <w:lang w:val="fr-FR"/>
              </w:rPr>
              <w:pPrChange w:id="22482" w:author="Houyem Rais" w:date="2024-02-22T14:49:00Z">
                <w:pPr>
                  <w:spacing w:before="40" w:after="40"/>
                </w:pPr>
              </w:pPrChange>
            </w:pPr>
            <w:del w:id="22483" w:author="Houyem Rais" w:date="2024-02-22T14:46:00Z">
              <w:r w:rsidRPr="00343F01" w:rsidDel="00201166">
                <w:rPr>
                  <w:rFonts w:asciiTheme="minorHAnsi" w:hAnsiTheme="minorHAnsi" w:cstheme="minorHAnsi"/>
                  <w:b/>
                  <w:bCs/>
                  <w:sz w:val="20"/>
                  <w:szCs w:val="20"/>
                  <w:lang w:val="fr-FR"/>
                </w:rPr>
                <w:delText>Nouvel ADSCR minimum après sensibilité</w:delText>
              </w:r>
            </w:del>
          </w:p>
        </w:tc>
        <w:tc>
          <w:tcPr>
            <w:tcW w:w="963" w:type="dxa"/>
            <w:vAlign w:val="center"/>
          </w:tcPr>
          <w:p w14:paraId="6348E89D" w14:textId="6C684D0D" w:rsidR="00586CE9" w:rsidRPr="00343F01" w:rsidDel="00201166" w:rsidRDefault="00586CE9" w:rsidP="00D62BC5">
            <w:pPr>
              <w:spacing w:before="0" w:after="160"/>
              <w:jc w:val="left"/>
              <w:rPr>
                <w:del w:id="22484" w:author="Houyem Rais" w:date="2024-02-22T14:46:00Z"/>
                <w:rFonts w:asciiTheme="minorHAnsi" w:hAnsiTheme="minorHAnsi" w:cstheme="minorHAnsi"/>
                <w:sz w:val="20"/>
                <w:szCs w:val="20"/>
                <w:lang w:val="fr-FR"/>
              </w:rPr>
              <w:pPrChange w:id="22485" w:author="Houyem Rais" w:date="2024-02-22T14:49:00Z">
                <w:pPr>
                  <w:spacing w:before="40" w:after="40"/>
                  <w:jc w:val="center"/>
                </w:pPr>
              </w:pPrChange>
            </w:pPr>
            <w:del w:id="22486" w:author="Houyem Rais" w:date="2024-02-22T14:46:00Z">
              <w:r w:rsidRPr="00343F01" w:rsidDel="00201166">
                <w:rPr>
                  <w:rFonts w:asciiTheme="minorHAnsi" w:hAnsiTheme="minorHAnsi" w:cstheme="minorHAnsi"/>
                  <w:sz w:val="20"/>
                  <w:szCs w:val="20"/>
                  <w:lang w:val="fr-FR"/>
                </w:rPr>
                <w:delText>1,67</w:delText>
              </w:r>
            </w:del>
          </w:p>
        </w:tc>
        <w:tc>
          <w:tcPr>
            <w:tcW w:w="895" w:type="dxa"/>
            <w:vAlign w:val="center"/>
          </w:tcPr>
          <w:p w14:paraId="7F10C45F" w14:textId="388FBD1F" w:rsidR="00586CE9" w:rsidRPr="00343F01" w:rsidDel="00201166" w:rsidRDefault="00586CE9" w:rsidP="00D62BC5">
            <w:pPr>
              <w:spacing w:before="0" w:after="160"/>
              <w:jc w:val="left"/>
              <w:rPr>
                <w:del w:id="22487" w:author="Houyem Rais" w:date="2024-02-22T14:46:00Z"/>
                <w:rFonts w:asciiTheme="minorHAnsi" w:hAnsiTheme="minorHAnsi" w:cstheme="minorHAnsi"/>
                <w:sz w:val="20"/>
                <w:szCs w:val="20"/>
                <w:lang w:val="fr-FR"/>
              </w:rPr>
              <w:pPrChange w:id="22488" w:author="Houyem Rais" w:date="2024-02-22T14:49:00Z">
                <w:pPr>
                  <w:spacing w:before="40" w:after="40"/>
                  <w:jc w:val="center"/>
                </w:pPr>
              </w:pPrChange>
            </w:pPr>
            <w:del w:id="22489" w:author="Houyem Rais" w:date="2024-02-22T14:46:00Z">
              <w:r w:rsidRPr="00343F01" w:rsidDel="00201166">
                <w:rPr>
                  <w:rFonts w:asciiTheme="minorHAnsi" w:hAnsiTheme="minorHAnsi" w:cstheme="minorHAnsi"/>
                  <w:sz w:val="20"/>
                  <w:szCs w:val="20"/>
                  <w:lang w:val="fr-FR"/>
                </w:rPr>
                <w:delText>1,44</w:delText>
              </w:r>
            </w:del>
          </w:p>
        </w:tc>
        <w:tc>
          <w:tcPr>
            <w:tcW w:w="963" w:type="dxa"/>
            <w:vAlign w:val="center"/>
          </w:tcPr>
          <w:p w14:paraId="414A5B96" w14:textId="13EF3C04" w:rsidR="00586CE9" w:rsidRPr="00343F01" w:rsidDel="00201166" w:rsidRDefault="00586CE9" w:rsidP="00D62BC5">
            <w:pPr>
              <w:spacing w:before="0" w:after="160"/>
              <w:jc w:val="left"/>
              <w:rPr>
                <w:del w:id="22490" w:author="Houyem Rais" w:date="2024-02-22T14:46:00Z"/>
                <w:rFonts w:asciiTheme="minorHAnsi" w:hAnsiTheme="minorHAnsi" w:cstheme="minorHAnsi"/>
                <w:sz w:val="20"/>
                <w:szCs w:val="20"/>
                <w:lang w:val="fr-FR"/>
              </w:rPr>
              <w:pPrChange w:id="22491" w:author="Houyem Rais" w:date="2024-02-22T14:49:00Z">
                <w:pPr>
                  <w:spacing w:before="40" w:after="40"/>
                  <w:jc w:val="center"/>
                </w:pPr>
              </w:pPrChange>
            </w:pPr>
            <w:del w:id="22492" w:author="Houyem Rais" w:date="2024-02-22T14:46:00Z">
              <w:r w:rsidRPr="00343F01" w:rsidDel="00201166">
                <w:rPr>
                  <w:rFonts w:asciiTheme="minorHAnsi" w:hAnsiTheme="minorHAnsi" w:cstheme="minorHAnsi"/>
                  <w:sz w:val="20"/>
                  <w:szCs w:val="20"/>
                  <w:lang w:val="fr-FR"/>
                </w:rPr>
                <w:delText>1,66</w:delText>
              </w:r>
            </w:del>
          </w:p>
        </w:tc>
        <w:tc>
          <w:tcPr>
            <w:tcW w:w="941" w:type="dxa"/>
            <w:vAlign w:val="center"/>
          </w:tcPr>
          <w:p w14:paraId="5CA852B2" w14:textId="74D098B6" w:rsidR="00586CE9" w:rsidRPr="00343F01" w:rsidDel="00201166" w:rsidRDefault="00586CE9" w:rsidP="00D62BC5">
            <w:pPr>
              <w:spacing w:before="0" w:after="160"/>
              <w:jc w:val="left"/>
              <w:rPr>
                <w:del w:id="22493" w:author="Houyem Rais" w:date="2024-02-22T14:46:00Z"/>
                <w:rFonts w:asciiTheme="minorHAnsi" w:hAnsiTheme="minorHAnsi" w:cstheme="minorHAnsi"/>
                <w:sz w:val="20"/>
                <w:szCs w:val="20"/>
                <w:lang w:val="fr-FR"/>
              </w:rPr>
              <w:pPrChange w:id="22494" w:author="Houyem Rais" w:date="2024-02-22T14:49:00Z">
                <w:pPr>
                  <w:spacing w:before="40" w:after="40"/>
                  <w:jc w:val="center"/>
                </w:pPr>
              </w:pPrChange>
            </w:pPr>
            <w:del w:id="22495" w:author="Houyem Rais" w:date="2024-02-22T14:46:00Z">
              <w:r w:rsidRPr="00343F01" w:rsidDel="00201166">
                <w:rPr>
                  <w:rFonts w:asciiTheme="minorHAnsi" w:hAnsiTheme="minorHAnsi" w:cstheme="minorHAnsi"/>
                  <w:sz w:val="20"/>
                  <w:szCs w:val="20"/>
                  <w:lang w:val="fr-FR"/>
                </w:rPr>
                <w:delText>1,17</w:delText>
              </w:r>
            </w:del>
          </w:p>
        </w:tc>
        <w:tc>
          <w:tcPr>
            <w:tcW w:w="1085" w:type="dxa"/>
            <w:vAlign w:val="center"/>
          </w:tcPr>
          <w:p w14:paraId="40796243" w14:textId="145A1350" w:rsidR="00586CE9" w:rsidRPr="00343F01" w:rsidDel="00201166" w:rsidRDefault="00586CE9" w:rsidP="00D62BC5">
            <w:pPr>
              <w:spacing w:before="0" w:after="160"/>
              <w:jc w:val="left"/>
              <w:rPr>
                <w:del w:id="22496" w:author="Houyem Rais" w:date="2024-02-22T14:46:00Z"/>
                <w:rFonts w:asciiTheme="minorHAnsi" w:hAnsiTheme="minorHAnsi" w:cstheme="minorHAnsi"/>
                <w:sz w:val="20"/>
                <w:szCs w:val="20"/>
                <w:lang w:val="fr-FR"/>
              </w:rPr>
              <w:pPrChange w:id="22497" w:author="Houyem Rais" w:date="2024-02-22T14:49:00Z">
                <w:pPr>
                  <w:spacing w:before="40" w:after="40"/>
                  <w:jc w:val="center"/>
                </w:pPr>
              </w:pPrChange>
            </w:pPr>
            <w:del w:id="22498" w:author="Houyem Rais" w:date="2024-02-22T14:46:00Z">
              <w:r w:rsidRPr="00343F01" w:rsidDel="00201166">
                <w:rPr>
                  <w:rFonts w:asciiTheme="minorHAnsi" w:hAnsiTheme="minorHAnsi" w:cstheme="minorHAnsi"/>
                  <w:sz w:val="20"/>
                  <w:szCs w:val="20"/>
                  <w:lang w:val="fr-FR"/>
                </w:rPr>
                <w:delText>1,53</w:delText>
              </w:r>
            </w:del>
          </w:p>
        </w:tc>
        <w:tc>
          <w:tcPr>
            <w:tcW w:w="1067" w:type="dxa"/>
            <w:vAlign w:val="center"/>
          </w:tcPr>
          <w:p w14:paraId="0BBB77E3" w14:textId="4701AEE6" w:rsidR="00586CE9" w:rsidRPr="00343F01" w:rsidDel="00201166" w:rsidRDefault="00586CE9" w:rsidP="00D62BC5">
            <w:pPr>
              <w:spacing w:before="0" w:after="160"/>
              <w:jc w:val="left"/>
              <w:rPr>
                <w:del w:id="22499" w:author="Houyem Rais" w:date="2024-02-22T14:46:00Z"/>
                <w:rFonts w:asciiTheme="minorHAnsi" w:hAnsiTheme="minorHAnsi" w:cstheme="minorHAnsi"/>
                <w:sz w:val="20"/>
                <w:szCs w:val="20"/>
                <w:lang w:val="fr-FR"/>
              </w:rPr>
              <w:pPrChange w:id="22500" w:author="Houyem Rais" w:date="2024-02-22T14:49:00Z">
                <w:pPr>
                  <w:spacing w:before="40" w:after="40"/>
                  <w:jc w:val="center"/>
                </w:pPr>
              </w:pPrChange>
            </w:pPr>
            <w:del w:id="22501" w:author="Houyem Rais" w:date="2024-02-22T14:46:00Z">
              <w:r w:rsidRPr="00343F01" w:rsidDel="00201166">
                <w:rPr>
                  <w:rFonts w:asciiTheme="minorHAnsi" w:hAnsiTheme="minorHAnsi" w:cstheme="minorHAnsi"/>
                  <w:sz w:val="20"/>
                  <w:szCs w:val="20"/>
                  <w:lang w:val="fr-FR"/>
                </w:rPr>
                <w:delText>1,47</w:delText>
              </w:r>
            </w:del>
          </w:p>
        </w:tc>
      </w:tr>
      <w:tr w:rsidR="009811E6" w:rsidRPr="00343F01" w:rsidDel="00201166" w14:paraId="43F12934" w14:textId="30249796" w:rsidTr="00232DDC">
        <w:trPr>
          <w:del w:id="22502" w:author="Houyem Rais" w:date="2024-02-22T14:46:00Z"/>
        </w:trPr>
        <w:tc>
          <w:tcPr>
            <w:tcW w:w="3261" w:type="dxa"/>
            <w:vAlign w:val="center"/>
          </w:tcPr>
          <w:p w14:paraId="5369D62D" w14:textId="13493113" w:rsidR="009811E6" w:rsidRPr="00343F01" w:rsidDel="00201166" w:rsidRDefault="009811E6" w:rsidP="00D62BC5">
            <w:pPr>
              <w:spacing w:before="0" w:after="160"/>
              <w:jc w:val="left"/>
              <w:rPr>
                <w:del w:id="22503" w:author="Houyem Rais" w:date="2024-02-22T14:46:00Z"/>
                <w:rFonts w:asciiTheme="minorHAnsi" w:hAnsiTheme="minorHAnsi" w:cstheme="minorHAnsi"/>
                <w:sz w:val="20"/>
                <w:szCs w:val="20"/>
                <w:lang w:val="fr-FR"/>
              </w:rPr>
              <w:pPrChange w:id="22504" w:author="Houyem Rais" w:date="2024-02-22T14:49:00Z">
                <w:pPr>
                  <w:spacing w:before="40" w:after="40"/>
                </w:pPr>
              </w:pPrChange>
            </w:pPr>
            <w:del w:id="22505" w:author="Houyem Rais" w:date="2024-02-22T14:46:00Z">
              <w:r w:rsidRPr="00343F01" w:rsidDel="00201166">
                <w:rPr>
                  <w:rFonts w:cstheme="minorHAnsi"/>
                  <w:b/>
                  <w:bCs/>
                  <w:sz w:val="20"/>
                  <w:szCs w:val="20"/>
                  <w:lang w:val="fr-FR"/>
                </w:rPr>
                <w:delText xml:space="preserve">Niveau de subvention requis (MUSD) pour </w:delText>
              </w:r>
              <w:r w:rsidR="00DC3E18" w:rsidRPr="00343F01" w:rsidDel="00201166">
                <w:rPr>
                  <w:rFonts w:cstheme="minorHAnsi"/>
                  <w:b/>
                  <w:bCs/>
                  <w:sz w:val="20"/>
                  <w:szCs w:val="20"/>
                  <w:lang w:val="fr-FR"/>
                </w:rPr>
                <w:delText>rétablir l’équilibre financier</w:delText>
              </w:r>
            </w:del>
          </w:p>
        </w:tc>
        <w:tc>
          <w:tcPr>
            <w:tcW w:w="963" w:type="dxa"/>
            <w:vAlign w:val="center"/>
          </w:tcPr>
          <w:p w14:paraId="1E4A5178" w14:textId="7B5BADD6" w:rsidR="009811E6" w:rsidRPr="00343F01" w:rsidDel="00201166" w:rsidRDefault="009811E6" w:rsidP="00D62BC5">
            <w:pPr>
              <w:spacing w:before="0" w:after="160"/>
              <w:jc w:val="left"/>
              <w:rPr>
                <w:del w:id="22506" w:author="Houyem Rais" w:date="2024-02-22T14:46:00Z"/>
                <w:rFonts w:asciiTheme="minorHAnsi" w:hAnsiTheme="minorHAnsi" w:cstheme="minorHAnsi"/>
                <w:sz w:val="20"/>
                <w:szCs w:val="20"/>
                <w:lang w:val="fr-FR"/>
              </w:rPr>
              <w:pPrChange w:id="22507" w:author="Houyem Rais" w:date="2024-02-22T14:49:00Z">
                <w:pPr>
                  <w:spacing w:before="40" w:after="40"/>
                  <w:jc w:val="center"/>
                </w:pPr>
              </w:pPrChange>
            </w:pPr>
            <w:del w:id="22508" w:author="Houyem Rais" w:date="2024-02-22T14:46:00Z">
              <w:r w:rsidRPr="00343F01" w:rsidDel="00201166">
                <w:rPr>
                  <w:rFonts w:asciiTheme="minorHAnsi" w:hAnsiTheme="minorHAnsi" w:cstheme="minorHAnsi"/>
                  <w:sz w:val="20"/>
                  <w:szCs w:val="20"/>
                  <w:lang w:val="fr-FR"/>
                </w:rPr>
                <w:delText>388,2</w:delText>
              </w:r>
            </w:del>
          </w:p>
        </w:tc>
        <w:tc>
          <w:tcPr>
            <w:tcW w:w="895" w:type="dxa"/>
            <w:vAlign w:val="center"/>
          </w:tcPr>
          <w:p w14:paraId="24242942" w14:textId="495C858E" w:rsidR="009811E6" w:rsidRPr="00343F01" w:rsidDel="00201166" w:rsidRDefault="009811E6" w:rsidP="00D62BC5">
            <w:pPr>
              <w:spacing w:before="0" w:after="160"/>
              <w:jc w:val="left"/>
              <w:rPr>
                <w:del w:id="22509" w:author="Houyem Rais" w:date="2024-02-22T14:46:00Z"/>
                <w:rFonts w:asciiTheme="minorHAnsi" w:hAnsiTheme="minorHAnsi" w:cstheme="minorHAnsi"/>
                <w:sz w:val="20"/>
                <w:szCs w:val="20"/>
                <w:lang w:val="fr-FR"/>
              </w:rPr>
              <w:pPrChange w:id="22510" w:author="Houyem Rais" w:date="2024-02-22T14:49:00Z">
                <w:pPr>
                  <w:spacing w:before="40" w:after="40"/>
                  <w:jc w:val="center"/>
                </w:pPr>
              </w:pPrChange>
            </w:pPr>
            <w:del w:id="22511" w:author="Houyem Rais" w:date="2024-02-22T14:46:00Z">
              <w:r w:rsidRPr="00343F01" w:rsidDel="00201166">
                <w:rPr>
                  <w:rFonts w:asciiTheme="minorHAnsi" w:hAnsiTheme="minorHAnsi" w:cstheme="minorHAnsi"/>
                  <w:sz w:val="20"/>
                  <w:szCs w:val="20"/>
                  <w:lang w:val="fr-FR"/>
                </w:rPr>
                <w:delText>561,6</w:delText>
              </w:r>
            </w:del>
          </w:p>
        </w:tc>
        <w:tc>
          <w:tcPr>
            <w:tcW w:w="963" w:type="dxa"/>
            <w:vAlign w:val="center"/>
          </w:tcPr>
          <w:p w14:paraId="1A4F9974" w14:textId="2AFF289B" w:rsidR="009811E6" w:rsidRPr="00343F01" w:rsidDel="00201166" w:rsidRDefault="009811E6" w:rsidP="00D62BC5">
            <w:pPr>
              <w:spacing w:before="0" w:after="160"/>
              <w:jc w:val="left"/>
              <w:rPr>
                <w:del w:id="22512" w:author="Houyem Rais" w:date="2024-02-22T14:46:00Z"/>
                <w:rFonts w:asciiTheme="minorHAnsi" w:hAnsiTheme="minorHAnsi" w:cstheme="minorHAnsi"/>
                <w:sz w:val="20"/>
                <w:szCs w:val="20"/>
                <w:lang w:val="fr-FR"/>
              </w:rPr>
              <w:pPrChange w:id="22513" w:author="Houyem Rais" w:date="2024-02-22T14:49:00Z">
                <w:pPr>
                  <w:spacing w:before="40" w:after="40"/>
                  <w:jc w:val="center"/>
                </w:pPr>
              </w:pPrChange>
            </w:pPr>
            <w:del w:id="22514" w:author="Houyem Rais" w:date="2024-02-22T14:46:00Z">
              <w:r w:rsidRPr="00343F01" w:rsidDel="00201166">
                <w:rPr>
                  <w:rFonts w:asciiTheme="minorHAnsi" w:hAnsiTheme="minorHAnsi" w:cstheme="minorHAnsi"/>
                  <w:sz w:val="20"/>
                  <w:szCs w:val="20"/>
                  <w:lang w:val="fr-FR"/>
                </w:rPr>
                <w:delText>186,0</w:delText>
              </w:r>
            </w:del>
          </w:p>
        </w:tc>
        <w:tc>
          <w:tcPr>
            <w:tcW w:w="941" w:type="dxa"/>
            <w:vAlign w:val="center"/>
          </w:tcPr>
          <w:p w14:paraId="7ABEADC3" w14:textId="4BD37D2F" w:rsidR="009811E6" w:rsidRPr="00343F01" w:rsidDel="00201166" w:rsidRDefault="009811E6" w:rsidP="00D62BC5">
            <w:pPr>
              <w:spacing w:before="0" w:after="160"/>
              <w:jc w:val="left"/>
              <w:rPr>
                <w:del w:id="22515" w:author="Houyem Rais" w:date="2024-02-22T14:46:00Z"/>
                <w:rFonts w:asciiTheme="minorHAnsi" w:hAnsiTheme="minorHAnsi" w:cstheme="minorHAnsi"/>
                <w:sz w:val="20"/>
                <w:szCs w:val="20"/>
                <w:lang w:val="fr-FR"/>
              </w:rPr>
              <w:pPrChange w:id="22516" w:author="Houyem Rais" w:date="2024-02-22T14:49:00Z">
                <w:pPr>
                  <w:spacing w:before="40" w:after="40"/>
                  <w:jc w:val="center"/>
                </w:pPr>
              </w:pPrChange>
            </w:pPr>
            <w:del w:id="22517" w:author="Houyem Rais" w:date="2024-02-22T14:46:00Z">
              <w:r w:rsidRPr="00343F01" w:rsidDel="00201166">
                <w:rPr>
                  <w:rFonts w:asciiTheme="minorHAnsi" w:hAnsiTheme="minorHAnsi" w:cstheme="minorHAnsi"/>
                  <w:sz w:val="20"/>
                  <w:szCs w:val="20"/>
                  <w:lang w:val="fr-FR"/>
                </w:rPr>
                <w:delText>1148,9</w:delText>
              </w:r>
            </w:del>
          </w:p>
        </w:tc>
        <w:tc>
          <w:tcPr>
            <w:tcW w:w="1085" w:type="dxa"/>
            <w:vAlign w:val="center"/>
          </w:tcPr>
          <w:p w14:paraId="001CFBA5" w14:textId="56BFC2D9" w:rsidR="009811E6" w:rsidRPr="00343F01" w:rsidDel="00201166" w:rsidRDefault="009811E6" w:rsidP="00D62BC5">
            <w:pPr>
              <w:spacing w:before="0" w:after="160"/>
              <w:jc w:val="left"/>
              <w:rPr>
                <w:del w:id="22518" w:author="Houyem Rais" w:date="2024-02-22T14:46:00Z"/>
                <w:rFonts w:asciiTheme="minorHAnsi" w:hAnsiTheme="minorHAnsi" w:cstheme="minorHAnsi"/>
                <w:sz w:val="20"/>
                <w:szCs w:val="20"/>
                <w:lang w:val="fr-FR"/>
              </w:rPr>
              <w:pPrChange w:id="22519" w:author="Houyem Rais" w:date="2024-02-22T14:49:00Z">
                <w:pPr>
                  <w:spacing w:before="40" w:after="40"/>
                  <w:jc w:val="center"/>
                </w:pPr>
              </w:pPrChange>
            </w:pPr>
            <w:del w:id="22520" w:author="Houyem Rais" w:date="2024-02-22T14:46:00Z">
              <w:r w:rsidRPr="00343F01" w:rsidDel="00201166">
                <w:rPr>
                  <w:rFonts w:asciiTheme="minorHAnsi" w:hAnsiTheme="minorHAnsi" w:cstheme="minorHAnsi"/>
                  <w:sz w:val="20"/>
                  <w:szCs w:val="20"/>
                  <w:lang w:val="fr-FR"/>
                </w:rPr>
                <w:delText>435,0</w:delText>
              </w:r>
            </w:del>
          </w:p>
        </w:tc>
        <w:tc>
          <w:tcPr>
            <w:tcW w:w="1067" w:type="dxa"/>
            <w:vAlign w:val="center"/>
          </w:tcPr>
          <w:p w14:paraId="72EE8855" w14:textId="2575B81B" w:rsidR="009811E6" w:rsidRPr="00343F01" w:rsidDel="00201166" w:rsidRDefault="009811E6" w:rsidP="00D62BC5">
            <w:pPr>
              <w:spacing w:before="0" w:after="160"/>
              <w:jc w:val="left"/>
              <w:rPr>
                <w:del w:id="22521" w:author="Houyem Rais" w:date="2024-02-22T14:46:00Z"/>
                <w:rFonts w:asciiTheme="minorHAnsi" w:hAnsiTheme="minorHAnsi" w:cstheme="minorHAnsi"/>
                <w:sz w:val="20"/>
                <w:szCs w:val="20"/>
                <w:lang w:val="fr-FR"/>
              </w:rPr>
              <w:pPrChange w:id="22522" w:author="Houyem Rais" w:date="2024-02-22T14:49:00Z">
                <w:pPr>
                  <w:spacing w:before="40" w:after="40"/>
                  <w:jc w:val="center"/>
                </w:pPr>
              </w:pPrChange>
            </w:pPr>
            <w:del w:id="22523" w:author="Houyem Rais" w:date="2024-02-22T14:46:00Z">
              <w:r w:rsidRPr="00343F01" w:rsidDel="00201166">
                <w:rPr>
                  <w:rFonts w:asciiTheme="minorHAnsi" w:hAnsiTheme="minorHAnsi" w:cstheme="minorHAnsi"/>
                  <w:sz w:val="20"/>
                  <w:szCs w:val="20"/>
                  <w:lang w:val="fr-FR"/>
                </w:rPr>
                <w:delText>661,9</w:delText>
              </w:r>
            </w:del>
          </w:p>
        </w:tc>
      </w:tr>
      <w:tr w:rsidR="009811E6" w:rsidRPr="00343F01" w:rsidDel="00201166" w14:paraId="1DA1B61F" w14:textId="7C1689C6" w:rsidTr="00232DDC">
        <w:trPr>
          <w:del w:id="22524" w:author="Houyem Rais" w:date="2024-02-22T14:46:00Z"/>
        </w:trPr>
        <w:tc>
          <w:tcPr>
            <w:tcW w:w="3261" w:type="dxa"/>
            <w:vAlign w:val="center"/>
          </w:tcPr>
          <w:p w14:paraId="15C68F94" w14:textId="2BD0E1C1" w:rsidR="009811E6" w:rsidRPr="00343F01" w:rsidDel="00201166" w:rsidRDefault="009811E6" w:rsidP="00D62BC5">
            <w:pPr>
              <w:spacing w:before="0" w:after="160"/>
              <w:jc w:val="left"/>
              <w:rPr>
                <w:del w:id="22525" w:author="Houyem Rais" w:date="2024-02-22T14:46:00Z"/>
                <w:rFonts w:cstheme="minorHAnsi"/>
                <w:sz w:val="20"/>
                <w:szCs w:val="20"/>
                <w:lang w:val="fr-FR"/>
              </w:rPr>
              <w:pPrChange w:id="22526" w:author="Houyem Rais" w:date="2024-02-22T14:49:00Z">
                <w:pPr>
                  <w:spacing w:before="40" w:after="40"/>
                </w:pPr>
              </w:pPrChange>
            </w:pPr>
            <w:del w:id="22527" w:author="Houyem Rais" w:date="2024-02-22T14:46:00Z">
              <w:r w:rsidRPr="00343F01" w:rsidDel="00201166">
                <w:rPr>
                  <w:rFonts w:cstheme="minorHAnsi"/>
                  <w:b/>
                  <w:bCs/>
                  <w:sz w:val="20"/>
                  <w:szCs w:val="20"/>
                  <w:lang w:val="fr-FR"/>
                </w:rPr>
                <w:delText>% des subventions du coût d’investissement</w:delText>
              </w:r>
            </w:del>
          </w:p>
        </w:tc>
        <w:tc>
          <w:tcPr>
            <w:tcW w:w="963" w:type="dxa"/>
            <w:vAlign w:val="center"/>
          </w:tcPr>
          <w:p w14:paraId="7D7ED284" w14:textId="27358DC6" w:rsidR="009811E6" w:rsidRPr="00343F01" w:rsidDel="00201166" w:rsidRDefault="009811E6" w:rsidP="00D62BC5">
            <w:pPr>
              <w:spacing w:before="0" w:after="160"/>
              <w:jc w:val="left"/>
              <w:rPr>
                <w:del w:id="22528" w:author="Houyem Rais" w:date="2024-02-22T14:46:00Z"/>
                <w:rFonts w:asciiTheme="minorHAnsi" w:hAnsiTheme="minorHAnsi" w:cstheme="minorHAnsi"/>
                <w:sz w:val="20"/>
                <w:szCs w:val="20"/>
                <w:lang w:val="fr-FR"/>
              </w:rPr>
              <w:pPrChange w:id="22529" w:author="Houyem Rais" w:date="2024-02-22T14:49:00Z">
                <w:pPr>
                  <w:spacing w:before="40" w:after="40"/>
                  <w:jc w:val="center"/>
                </w:pPr>
              </w:pPrChange>
            </w:pPr>
            <w:del w:id="22530" w:author="Houyem Rais" w:date="2024-02-22T14:46:00Z">
              <w:r w:rsidRPr="00343F01" w:rsidDel="00201166">
                <w:rPr>
                  <w:rFonts w:asciiTheme="minorHAnsi" w:hAnsiTheme="minorHAnsi" w:cstheme="minorHAnsi"/>
                  <w:sz w:val="20"/>
                  <w:szCs w:val="20"/>
                  <w:lang w:val="fr-FR"/>
                </w:rPr>
                <w:delText>31,1%</w:delText>
              </w:r>
            </w:del>
          </w:p>
        </w:tc>
        <w:tc>
          <w:tcPr>
            <w:tcW w:w="895" w:type="dxa"/>
            <w:vAlign w:val="center"/>
          </w:tcPr>
          <w:p w14:paraId="055F032C" w14:textId="4B911EFE" w:rsidR="009811E6" w:rsidRPr="00343F01" w:rsidDel="00201166" w:rsidRDefault="009811E6" w:rsidP="00D62BC5">
            <w:pPr>
              <w:spacing w:before="0" w:after="160"/>
              <w:jc w:val="left"/>
              <w:rPr>
                <w:del w:id="22531" w:author="Houyem Rais" w:date="2024-02-22T14:46:00Z"/>
                <w:rFonts w:asciiTheme="minorHAnsi" w:hAnsiTheme="minorHAnsi" w:cstheme="minorHAnsi"/>
                <w:sz w:val="20"/>
                <w:szCs w:val="20"/>
                <w:lang w:val="fr-FR"/>
              </w:rPr>
              <w:pPrChange w:id="22532" w:author="Houyem Rais" w:date="2024-02-22T14:49:00Z">
                <w:pPr>
                  <w:spacing w:before="40" w:after="40"/>
                  <w:jc w:val="center"/>
                </w:pPr>
              </w:pPrChange>
            </w:pPr>
            <w:del w:id="22533" w:author="Houyem Rais" w:date="2024-02-22T14:46:00Z">
              <w:r w:rsidRPr="00343F01" w:rsidDel="00201166">
                <w:rPr>
                  <w:rFonts w:asciiTheme="minorHAnsi" w:hAnsiTheme="minorHAnsi" w:cstheme="minorHAnsi"/>
                  <w:sz w:val="20"/>
                  <w:szCs w:val="20"/>
                  <w:lang w:val="fr-FR"/>
                </w:rPr>
                <w:delText>32,2%</w:delText>
              </w:r>
            </w:del>
          </w:p>
        </w:tc>
        <w:tc>
          <w:tcPr>
            <w:tcW w:w="963" w:type="dxa"/>
            <w:vAlign w:val="center"/>
          </w:tcPr>
          <w:p w14:paraId="29097425" w14:textId="65881886" w:rsidR="009811E6" w:rsidRPr="00343F01" w:rsidDel="00201166" w:rsidRDefault="009811E6" w:rsidP="00D62BC5">
            <w:pPr>
              <w:spacing w:before="0" w:after="160"/>
              <w:jc w:val="left"/>
              <w:rPr>
                <w:del w:id="22534" w:author="Houyem Rais" w:date="2024-02-22T14:46:00Z"/>
                <w:rFonts w:asciiTheme="minorHAnsi" w:hAnsiTheme="minorHAnsi" w:cstheme="minorHAnsi"/>
                <w:sz w:val="20"/>
                <w:szCs w:val="20"/>
                <w:lang w:val="fr-FR"/>
              </w:rPr>
              <w:pPrChange w:id="22535" w:author="Houyem Rais" w:date="2024-02-22T14:49:00Z">
                <w:pPr>
                  <w:spacing w:before="40" w:after="40"/>
                  <w:jc w:val="center"/>
                </w:pPr>
              </w:pPrChange>
            </w:pPr>
            <w:del w:id="22536" w:author="Houyem Rais" w:date="2024-02-22T14:46:00Z">
              <w:r w:rsidRPr="00343F01" w:rsidDel="00201166">
                <w:rPr>
                  <w:rFonts w:asciiTheme="minorHAnsi" w:hAnsiTheme="minorHAnsi" w:cstheme="minorHAnsi"/>
                  <w:sz w:val="20"/>
                  <w:szCs w:val="20"/>
                  <w:lang w:val="fr-FR"/>
                </w:rPr>
                <w:delText>15,1%</w:delText>
              </w:r>
            </w:del>
          </w:p>
        </w:tc>
        <w:tc>
          <w:tcPr>
            <w:tcW w:w="941" w:type="dxa"/>
            <w:vAlign w:val="center"/>
          </w:tcPr>
          <w:p w14:paraId="6AB97C04" w14:textId="766506CD" w:rsidR="009811E6" w:rsidRPr="00343F01" w:rsidDel="00201166" w:rsidRDefault="009811E6" w:rsidP="00D62BC5">
            <w:pPr>
              <w:spacing w:before="0" w:after="160"/>
              <w:jc w:val="left"/>
              <w:rPr>
                <w:del w:id="22537" w:author="Houyem Rais" w:date="2024-02-22T14:46:00Z"/>
                <w:rFonts w:asciiTheme="minorHAnsi" w:hAnsiTheme="minorHAnsi" w:cstheme="minorHAnsi"/>
                <w:sz w:val="20"/>
                <w:szCs w:val="20"/>
                <w:lang w:val="fr-FR"/>
              </w:rPr>
              <w:pPrChange w:id="22538" w:author="Houyem Rais" w:date="2024-02-22T14:49:00Z">
                <w:pPr>
                  <w:spacing w:before="40" w:after="40"/>
                  <w:jc w:val="center"/>
                </w:pPr>
              </w:pPrChange>
            </w:pPr>
            <w:del w:id="22539" w:author="Houyem Rais" w:date="2024-02-22T14:46:00Z">
              <w:r w:rsidRPr="00343F01" w:rsidDel="00201166">
                <w:rPr>
                  <w:rFonts w:asciiTheme="minorHAnsi" w:hAnsiTheme="minorHAnsi" w:cstheme="minorHAnsi"/>
                  <w:sz w:val="20"/>
                  <w:szCs w:val="20"/>
                  <w:lang w:val="fr-FR"/>
                </w:rPr>
                <w:delText>94,6%</w:delText>
              </w:r>
            </w:del>
          </w:p>
        </w:tc>
        <w:tc>
          <w:tcPr>
            <w:tcW w:w="1085" w:type="dxa"/>
            <w:vAlign w:val="center"/>
          </w:tcPr>
          <w:p w14:paraId="68D797B7" w14:textId="78DF51A2" w:rsidR="009811E6" w:rsidRPr="00343F01" w:rsidDel="00201166" w:rsidRDefault="009811E6" w:rsidP="00D62BC5">
            <w:pPr>
              <w:spacing w:before="0" w:after="160"/>
              <w:jc w:val="left"/>
              <w:rPr>
                <w:del w:id="22540" w:author="Houyem Rais" w:date="2024-02-22T14:46:00Z"/>
                <w:rFonts w:asciiTheme="minorHAnsi" w:hAnsiTheme="minorHAnsi" w:cstheme="minorHAnsi"/>
                <w:sz w:val="20"/>
                <w:szCs w:val="20"/>
                <w:lang w:val="fr-FR"/>
              </w:rPr>
              <w:pPrChange w:id="22541" w:author="Houyem Rais" w:date="2024-02-22T14:49:00Z">
                <w:pPr>
                  <w:spacing w:before="40" w:after="40"/>
                  <w:jc w:val="center"/>
                </w:pPr>
              </w:pPrChange>
            </w:pPr>
            <w:del w:id="22542" w:author="Houyem Rais" w:date="2024-02-22T14:46:00Z">
              <w:r w:rsidRPr="00343F01" w:rsidDel="00201166">
                <w:rPr>
                  <w:rFonts w:asciiTheme="minorHAnsi" w:hAnsiTheme="minorHAnsi" w:cstheme="minorHAnsi"/>
                  <w:sz w:val="20"/>
                  <w:szCs w:val="20"/>
                  <w:lang w:val="fr-FR"/>
                </w:rPr>
                <w:delText>28,0%</w:delText>
              </w:r>
            </w:del>
          </w:p>
        </w:tc>
        <w:tc>
          <w:tcPr>
            <w:tcW w:w="1067" w:type="dxa"/>
            <w:vAlign w:val="center"/>
          </w:tcPr>
          <w:p w14:paraId="31E447C2" w14:textId="343BFAF0" w:rsidR="009811E6" w:rsidRPr="00343F01" w:rsidDel="00201166" w:rsidRDefault="009811E6" w:rsidP="00D62BC5">
            <w:pPr>
              <w:spacing w:before="0" w:after="160"/>
              <w:jc w:val="left"/>
              <w:rPr>
                <w:del w:id="22543" w:author="Houyem Rais" w:date="2024-02-22T14:46:00Z"/>
                <w:rFonts w:asciiTheme="minorHAnsi" w:hAnsiTheme="minorHAnsi" w:cstheme="minorHAnsi"/>
                <w:sz w:val="20"/>
                <w:szCs w:val="20"/>
                <w:lang w:val="fr-FR"/>
              </w:rPr>
              <w:pPrChange w:id="22544" w:author="Houyem Rais" w:date="2024-02-22T14:49:00Z">
                <w:pPr>
                  <w:spacing w:before="40" w:after="40"/>
                  <w:jc w:val="center"/>
                </w:pPr>
              </w:pPrChange>
            </w:pPr>
            <w:del w:id="22545" w:author="Houyem Rais" w:date="2024-02-22T14:46:00Z">
              <w:r w:rsidRPr="00343F01" w:rsidDel="00201166">
                <w:rPr>
                  <w:rFonts w:asciiTheme="minorHAnsi" w:hAnsiTheme="minorHAnsi" w:cstheme="minorHAnsi"/>
                  <w:sz w:val="20"/>
                  <w:szCs w:val="20"/>
                  <w:lang w:val="fr-FR"/>
                </w:rPr>
                <w:delText>49,2%</w:delText>
              </w:r>
            </w:del>
          </w:p>
        </w:tc>
      </w:tr>
      <w:tr w:rsidR="00B96E9D" w:rsidRPr="00343F01" w:rsidDel="00201166" w14:paraId="0B1259CF" w14:textId="3565B336" w:rsidTr="00232DDC">
        <w:trPr>
          <w:del w:id="22546" w:author="Houyem Rais" w:date="2024-02-22T14:46:00Z"/>
        </w:trPr>
        <w:tc>
          <w:tcPr>
            <w:tcW w:w="3261" w:type="dxa"/>
            <w:vAlign w:val="center"/>
          </w:tcPr>
          <w:p w14:paraId="5FD4722A" w14:textId="4D4E2E46" w:rsidR="00B96E9D" w:rsidRPr="00343F01" w:rsidDel="00201166" w:rsidRDefault="00B96E9D" w:rsidP="00D62BC5">
            <w:pPr>
              <w:spacing w:before="0" w:after="160"/>
              <w:jc w:val="left"/>
              <w:rPr>
                <w:del w:id="22547" w:author="Houyem Rais" w:date="2024-02-22T14:46:00Z"/>
                <w:rFonts w:asciiTheme="minorHAnsi" w:hAnsiTheme="minorHAnsi" w:cstheme="minorHAnsi"/>
                <w:sz w:val="20"/>
                <w:szCs w:val="20"/>
                <w:lang w:val="fr-FR"/>
              </w:rPr>
              <w:pPrChange w:id="22548" w:author="Houyem Rais" w:date="2024-02-22T14:49:00Z">
                <w:pPr>
                  <w:spacing w:before="40" w:after="40"/>
                </w:pPr>
              </w:pPrChange>
            </w:pPr>
            <w:del w:id="22549" w:author="Houyem Rais" w:date="2024-02-22T14:46:00Z">
              <w:r w:rsidRPr="00343F01" w:rsidDel="00201166">
                <w:rPr>
                  <w:rFonts w:asciiTheme="minorHAnsi" w:hAnsiTheme="minorHAnsi" w:cstheme="minorHAnsi"/>
                  <w:b/>
                  <w:bCs/>
                  <w:sz w:val="20"/>
                  <w:szCs w:val="20"/>
                  <w:lang w:val="fr-FR"/>
                </w:rPr>
                <w:delText>VAN pour le secteur public - Avec risques (MUSD)</w:delText>
              </w:r>
            </w:del>
          </w:p>
        </w:tc>
        <w:tc>
          <w:tcPr>
            <w:tcW w:w="963" w:type="dxa"/>
            <w:vAlign w:val="center"/>
          </w:tcPr>
          <w:p w14:paraId="742CAA38" w14:textId="287A4338" w:rsidR="00B96E9D" w:rsidRPr="00343F01" w:rsidDel="00201166" w:rsidRDefault="00B96E9D" w:rsidP="00D62BC5">
            <w:pPr>
              <w:spacing w:before="0" w:after="160"/>
              <w:jc w:val="left"/>
              <w:rPr>
                <w:del w:id="22550" w:author="Houyem Rais" w:date="2024-02-22T14:46:00Z"/>
                <w:rFonts w:asciiTheme="minorHAnsi" w:hAnsiTheme="minorHAnsi" w:cstheme="minorHAnsi"/>
                <w:sz w:val="20"/>
                <w:szCs w:val="20"/>
                <w:lang w:val="fr-FR"/>
              </w:rPr>
              <w:pPrChange w:id="22551" w:author="Houyem Rais" w:date="2024-02-22T14:49:00Z">
                <w:pPr>
                  <w:spacing w:before="40" w:after="40"/>
                  <w:jc w:val="center"/>
                </w:pPr>
              </w:pPrChange>
            </w:pPr>
            <w:del w:id="22552" w:author="Houyem Rais" w:date="2024-02-22T14:46:00Z">
              <w:r w:rsidRPr="00343F01" w:rsidDel="00201166">
                <w:rPr>
                  <w:rFonts w:asciiTheme="minorHAnsi" w:hAnsiTheme="minorHAnsi" w:cstheme="minorHAnsi"/>
                  <w:sz w:val="20"/>
                  <w:szCs w:val="20"/>
                  <w:lang w:val="fr-FR"/>
                </w:rPr>
                <w:delText>159,4</w:delText>
              </w:r>
            </w:del>
          </w:p>
        </w:tc>
        <w:tc>
          <w:tcPr>
            <w:tcW w:w="895" w:type="dxa"/>
            <w:vAlign w:val="center"/>
          </w:tcPr>
          <w:p w14:paraId="708B14EF" w14:textId="1F5E55CE" w:rsidR="00B96E9D" w:rsidRPr="00343F01" w:rsidDel="00201166" w:rsidRDefault="00B96E9D" w:rsidP="00D62BC5">
            <w:pPr>
              <w:spacing w:before="0" w:after="160"/>
              <w:jc w:val="left"/>
              <w:rPr>
                <w:del w:id="22553" w:author="Houyem Rais" w:date="2024-02-22T14:46:00Z"/>
                <w:rFonts w:asciiTheme="minorHAnsi" w:hAnsiTheme="minorHAnsi" w:cstheme="minorHAnsi"/>
                <w:sz w:val="20"/>
                <w:szCs w:val="20"/>
                <w:lang w:val="fr-FR"/>
              </w:rPr>
              <w:pPrChange w:id="22554" w:author="Houyem Rais" w:date="2024-02-22T14:49:00Z">
                <w:pPr>
                  <w:spacing w:before="40" w:after="40"/>
                  <w:jc w:val="center"/>
                </w:pPr>
              </w:pPrChange>
            </w:pPr>
            <w:del w:id="22555" w:author="Houyem Rais" w:date="2024-02-22T14:46:00Z">
              <w:r w:rsidRPr="00343F01" w:rsidDel="00201166">
                <w:rPr>
                  <w:rFonts w:asciiTheme="minorHAnsi" w:hAnsiTheme="minorHAnsi" w:cstheme="minorHAnsi"/>
                  <w:sz w:val="20"/>
                  <w:szCs w:val="20"/>
                  <w:lang w:val="fr-FR"/>
                </w:rPr>
                <w:delText>-2,9</w:delText>
              </w:r>
            </w:del>
          </w:p>
        </w:tc>
        <w:tc>
          <w:tcPr>
            <w:tcW w:w="963" w:type="dxa"/>
            <w:vAlign w:val="center"/>
          </w:tcPr>
          <w:p w14:paraId="22AF18ED" w14:textId="223C97CE" w:rsidR="00B96E9D" w:rsidRPr="00343F01" w:rsidDel="00201166" w:rsidRDefault="00B96E9D" w:rsidP="00D62BC5">
            <w:pPr>
              <w:spacing w:before="0" w:after="160"/>
              <w:jc w:val="left"/>
              <w:rPr>
                <w:del w:id="22556" w:author="Houyem Rais" w:date="2024-02-22T14:46:00Z"/>
                <w:rFonts w:asciiTheme="minorHAnsi" w:hAnsiTheme="minorHAnsi" w:cstheme="minorHAnsi"/>
                <w:sz w:val="20"/>
                <w:szCs w:val="20"/>
                <w:lang w:val="fr-FR"/>
              </w:rPr>
              <w:pPrChange w:id="22557" w:author="Houyem Rais" w:date="2024-02-22T14:49:00Z">
                <w:pPr>
                  <w:spacing w:before="40" w:after="40"/>
                  <w:jc w:val="center"/>
                </w:pPr>
              </w:pPrChange>
            </w:pPr>
            <w:del w:id="22558" w:author="Houyem Rais" w:date="2024-02-22T14:46:00Z">
              <w:r w:rsidRPr="00343F01" w:rsidDel="00201166">
                <w:rPr>
                  <w:rFonts w:asciiTheme="minorHAnsi" w:hAnsiTheme="minorHAnsi" w:cstheme="minorHAnsi"/>
                  <w:sz w:val="20"/>
                  <w:szCs w:val="20"/>
                  <w:lang w:val="fr-FR"/>
                </w:rPr>
                <w:delText>212,6</w:delText>
              </w:r>
            </w:del>
          </w:p>
        </w:tc>
        <w:tc>
          <w:tcPr>
            <w:tcW w:w="941" w:type="dxa"/>
            <w:vAlign w:val="center"/>
          </w:tcPr>
          <w:p w14:paraId="325BF891" w14:textId="3BB7046C" w:rsidR="00B96E9D" w:rsidRPr="00343F01" w:rsidDel="00201166" w:rsidRDefault="00B96E9D" w:rsidP="00D62BC5">
            <w:pPr>
              <w:spacing w:before="0" w:after="160"/>
              <w:jc w:val="left"/>
              <w:rPr>
                <w:del w:id="22559" w:author="Houyem Rais" w:date="2024-02-22T14:46:00Z"/>
                <w:rFonts w:asciiTheme="minorHAnsi" w:hAnsiTheme="minorHAnsi" w:cstheme="minorHAnsi"/>
                <w:sz w:val="20"/>
                <w:szCs w:val="20"/>
                <w:lang w:val="fr-FR"/>
              </w:rPr>
              <w:pPrChange w:id="22560" w:author="Houyem Rais" w:date="2024-02-22T14:49:00Z">
                <w:pPr>
                  <w:spacing w:before="40" w:after="40"/>
                  <w:jc w:val="center"/>
                </w:pPr>
              </w:pPrChange>
            </w:pPr>
            <w:del w:id="22561" w:author="Houyem Rais" w:date="2024-02-22T14:46:00Z">
              <w:r w:rsidRPr="00343F01" w:rsidDel="00201166">
                <w:rPr>
                  <w:rFonts w:asciiTheme="minorHAnsi" w:hAnsiTheme="minorHAnsi" w:cstheme="minorHAnsi"/>
                  <w:sz w:val="20"/>
                  <w:szCs w:val="20"/>
                  <w:lang w:val="fr-FR"/>
                </w:rPr>
                <w:delText>-814,5</w:delText>
              </w:r>
            </w:del>
          </w:p>
        </w:tc>
        <w:tc>
          <w:tcPr>
            <w:tcW w:w="1085" w:type="dxa"/>
            <w:vAlign w:val="center"/>
          </w:tcPr>
          <w:p w14:paraId="0D5B9C8F" w14:textId="3D9FC5D2" w:rsidR="00B96E9D" w:rsidRPr="00343F01" w:rsidDel="00201166" w:rsidRDefault="00B96E9D" w:rsidP="00D62BC5">
            <w:pPr>
              <w:spacing w:before="0" w:after="160"/>
              <w:jc w:val="left"/>
              <w:rPr>
                <w:del w:id="22562" w:author="Houyem Rais" w:date="2024-02-22T14:46:00Z"/>
                <w:rFonts w:asciiTheme="minorHAnsi" w:hAnsiTheme="minorHAnsi" w:cstheme="minorHAnsi"/>
                <w:sz w:val="20"/>
                <w:szCs w:val="20"/>
                <w:lang w:val="fr-FR"/>
              </w:rPr>
              <w:pPrChange w:id="22563" w:author="Houyem Rais" w:date="2024-02-22T14:49:00Z">
                <w:pPr>
                  <w:spacing w:before="40" w:after="40"/>
                  <w:jc w:val="center"/>
                </w:pPr>
              </w:pPrChange>
            </w:pPr>
            <w:del w:id="22564" w:author="Houyem Rais" w:date="2024-02-22T14:46:00Z">
              <w:r w:rsidRPr="00343F01" w:rsidDel="00201166">
                <w:rPr>
                  <w:rFonts w:asciiTheme="minorHAnsi" w:hAnsiTheme="minorHAnsi" w:cstheme="minorHAnsi"/>
                  <w:sz w:val="20"/>
                  <w:szCs w:val="20"/>
                  <w:lang w:val="fr-FR"/>
                </w:rPr>
                <w:delText>116,0</w:delText>
              </w:r>
            </w:del>
          </w:p>
        </w:tc>
        <w:tc>
          <w:tcPr>
            <w:tcW w:w="1067" w:type="dxa"/>
            <w:vAlign w:val="center"/>
          </w:tcPr>
          <w:p w14:paraId="0E91D12D" w14:textId="5D4EDC49" w:rsidR="00B96E9D" w:rsidRPr="00343F01" w:rsidDel="00201166" w:rsidRDefault="00B96E9D" w:rsidP="00D62BC5">
            <w:pPr>
              <w:spacing w:before="0" w:after="160"/>
              <w:jc w:val="left"/>
              <w:rPr>
                <w:del w:id="22565" w:author="Houyem Rais" w:date="2024-02-22T14:46:00Z"/>
                <w:rFonts w:asciiTheme="minorHAnsi" w:hAnsiTheme="minorHAnsi" w:cstheme="minorHAnsi"/>
                <w:sz w:val="20"/>
                <w:szCs w:val="20"/>
                <w:lang w:val="fr-FR"/>
              </w:rPr>
              <w:pPrChange w:id="22566" w:author="Houyem Rais" w:date="2024-02-22T14:49:00Z">
                <w:pPr>
                  <w:spacing w:before="40" w:after="40"/>
                  <w:jc w:val="center"/>
                </w:pPr>
              </w:pPrChange>
            </w:pPr>
            <w:del w:id="22567" w:author="Houyem Rais" w:date="2024-02-22T14:46:00Z">
              <w:r w:rsidRPr="00343F01" w:rsidDel="00201166">
                <w:rPr>
                  <w:rFonts w:asciiTheme="minorHAnsi" w:hAnsiTheme="minorHAnsi" w:cstheme="minorHAnsi"/>
                  <w:sz w:val="20"/>
                  <w:szCs w:val="20"/>
                  <w:lang w:val="fr-FR"/>
                </w:rPr>
                <w:delText>-207,8</w:delText>
              </w:r>
            </w:del>
          </w:p>
        </w:tc>
      </w:tr>
      <w:tr w:rsidR="00B96E9D" w:rsidRPr="00343F01" w:rsidDel="00201166" w14:paraId="08A54AAC" w14:textId="6200D9A8" w:rsidTr="00232DDC">
        <w:trPr>
          <w:del w:id="22568" w:author="Houyem Rais" w:date="2024-02-22T14:46:00Z"/>
        </w:trPr>
        <w:tc>
          <w:tcPr>
            <w:tcW w:w="3261" w:type="dxa"/>
            <w:vAlign w:val="center"/>
          </w:tcPr>
          <w:p w14:paraId="5A0BFEFD" w14:textId="6AF082E1" w:rsidR="00B96E9D" w:rsidRPr="00343F01" w:rsidDel="00201166" w:rsidRDefault="00EA4733" w:rsidP="00D62BC5">
            <w:pPr>
              <w:spacing w:before="0" w:after="160"/>
              <w:jc w:val="left"/>
              <w:rPr>
                <w:del w:id="22569" w:author="Houyem Rais" w:date="2024-02-22T14:46:00Z"/>
                <w:rFonts w:asciiTheme="minorHAnsi" w:hAnsiTheme="minorHAnsi" w:cstheme="minorHAnsi"/>
                <w:sz w:val="20"/>
                <w:szCs w:val="20"/>
                <w:lang w:val="fr-FR"/>
              </w:rPr>
              <w:pPrChange w:id="22570" w:author="Houyem Rais" w:date="2024-02-22T14:49:00Z">
                <w:pPr>
                  <w:spacing w:before="40" w:after="40"/>
                </w:pPr>
              </w:pPrChange>
            </w:pPr>
            <w:ins w:id="22571" w:author="Mohamed Amine Sdiri" w:date="2023-11-29T15:32:00Z">
              <w:del w:id="22572" w:author="Houyem Rais" w:date="2024-02-22T14:46:00Z">
                <w:r w:rsidRPr="00EA4733" w:rsidDel="00201166">
                  <w:rPr>
                    <w:rFonts w:asciiTheme="minorHAnsi" w:hAnsiTheme="minorHAnsi" w:cstheme="minorHAnsi"/>
                    <w:b/>
                    <w:bCs/>
                    <w:sz w:val="20"/>
                    <w:szCs w:val="20"/>
                    <w:lang w:val="fr-FR"/>
                  </w:rPr>
                  <w:delText>Value for Money (MUSD)</w:delText>
                </w:r>
              </w:del>
            </w:ins>
            <w:del w:id="22573" w:author="Houyem Rais" w:date="2024-02-22T14:46:00Z">
              <w:r w:rsidR="00B96E9D" w:rsidRPr="00343F01" w:rsidDel="00201166">
                <w:rPr>
                  <w:rFonts w:asciiTheme="minorHAnsi" w:hAnsiTheme="minorHAnsi" w:cstheme="minorHAnsi"/>
                  <w:b/>
                  <w:bCs/>
                  <w:sz w:val="20"/>
                  <w:szCs w:val="20"/>
                  <w:lang w:val="fr-FR"/>
                </w:rPr>
                <w:delText>Value for Money</w:delText>
              </w:r>
            </w:del>
          </w:p>
        </w:tc>
        <w:tc>
          <w:tcPr>
            <w:tcW w:w="963" w:type="dxa"/>
            <w:vAlign w:val="center"/>
          </w:tcPr>
          <w:p w14:paraId="194210DF" w14:textId="6C325E2E" w:rsidR="00B96E9D" w:rsidRPr="00343F01" w:rsidDel="00201166" w:rsidRDefault="00B96E9D" w:rsidP="00D62BC5">
            <w:pPr>
              <w:spacing w:before="0" w:after="160"/>
              <w:jc w:val="left"/>
              <w:rPr>
                <w:del w:id="22574" w:author="Houyem Rais" w:date="2024-02-22T14:46:00Z"/>
                <w:rFonts w:asciiTheme="minorHAnsi" w:hAnsiTheme="minorHAnsi" w:cstheme="minorHAnsi"/>
                <w:sz w:val="20"/>
                <w:szCs w:val="20"/>
                <w:lang w:val="fr-FR"/>
              </w:rPr>
              <w:pPrChange w:id="22575" w:author="Houyem Rais" w:date="2024-02-22T14:49:00Z">
                <w:pPr>
                  <w:spacing w:before="40" w:after="40"/>
                  <w:jc w:val="center"/>
                </w:pPr>
              </w:pPrChange>
            </w:pPr>
            <w:del w:id="22576" w:author="Houyem Rais" w:date="2024-02-22T14:46:00Z">
              <w:r w:rsidRPr="00343F01" w:rsidDel="00201166">
                <w:rPr>
                  <w:rFonts w:asciiTheme="minorHAnsi" w:hAnsiTheme="minorHAnsi" w:cstheme="minorHAnsi"/>
                  <w:sz w:val="20"/>
                  <w:szCs w:val="20"/>
                  <w:lang w:val="fr-FR"/>
                </w:rPr>
                <w:delText>500,4</w:delText>
              </w:r>
            </w:del>
          </w:p>
        </w:tc>
        <w:tc>
          <w:tcPr>
            <w:tcW w:w="895" w:type="dxa"/>
            <w:vAlign w:val="center"/>
          </w:tcPr>
          <w:p w14:paraId="168DF024" w14:textId="26429213" w:rsidR="00B96E9D" w:rsidRPr="00343F01" w:rsidDel="00201166" w:rsidRDefault="00B96E9D" w:rsidP="00D62BC5">
            <w:pPr>
              <w:spacing w:before="0" w:after="160"/>
              <w:jc w:val="left"/>
              <w:rPr>
                <w:del w:id="22577" w:author="Houyem Rais" w:date="2024-02-22T14:46:00Z"/>
                <w:rFonts w:asciiTheme="minorHAnsi" w:hAnsiTheme="minorHAnsi" w:cstheme="minorHAnsi"/>
                <w:sz w:val="20"/>
                <w:szCs w:val="20"/>
                <w:lang w:val="fr-FR"/>
              </w:rPr>
              <w:pPrChange w:id="22578" w:author="Houyem Rais" w:date="2024-02-22T14:49:00Z">
                <w:pPr>
                  <w:spacing w:before="40" w:after="40"/>
                  <w:jc w:val="center"/>
                </w:pPr>
              </w:pPrChange>
            </w:pPr>
            <w:del w:id="22579" w:author="Houyem Rais" w:date="2024-02-22T14:46:00Z">
              <w:r w:rsidRPr="00343F01" w:rsidDel="00201166">
                <w:rPr>
                  <w:rFonts w:asciiTheme="minorHAnsi" w:hAnsiTheme="minorHAnsi" w:cstheme="minorHAnsi"/>
                  <w:sz w:val="20"/>
                  <w:szCs w:val="20"/>
                  <w:lang w:val="fr-FR"/>
                </w:rPr>
                <w:delText>665,7</w:delText>
              </w:r>
            </w:del>
          </w:p>
        </w:tc>
        <w:tc>
          <w:tcPr>
            <w:tcW w:w="963" w:type="dxa"/>
            <w:vAlign w:val="center"/>
          </w:tcPr>
          <w:p w14:paraId="5E42403C" w14:textId="60944AFF" w:rsidR="00B96E9D" w:rsidRPr="00343F01" w:rsidDel="00201166" w:rsidRDefault="00B96E9D" w:rsidP="00D62BC5">
            <w:pPr>
              <w:spacing w:before="0" w:after="160"/>
              <w:jc w:val="left"/>
              <w:rPr>
                <w:del w:id="22580" w:author="Houyem Rais" w:date="2024-02-22T14:46:00Z"/>
                <w:rFonts w:asciiTheme="minorHAnsi" w:hAnsiTheme="minorHAnsi" w:cstheme="minorHAnsi"/>
                <w:sz w:val="20"/>
                <w:szCs w:val="20"/>
                <w:lang w:val="fr-FR"/>
              </w:rPr>
              <w:pPrChange w:id="22581" w:author="Houyem Rais" w:date="2024-02-22T14:49:00Z">
                <w:pPr>
                  <w:spacing w:before="40" w:after="40"/>
                  <w:jc w:val="center"/>
                </w:pPr>
              </w:pPrChange>
            </w:pPr>
            <w:del w:id="22582" w:author="Houyem Rais" w:date="2024-02-22T14:46:00Z">
              <w:r w:rsidRPr="00343F01" w:rsidDel="00201166">
                <w:rPr>
                  <w:rFonts w:asciiTheme="minorHAnsi" w:hAnsiTheme="minorHAnsi" w:cstheme="minorHAnsi"/>
                  <w:sz w:val="20"/>
                  <w:szCs w:val="20"/>
                  <w:lang w:val="fr-FR"/>
                </w:rPr>
                <w:delText>524,7</w:delText>
              </w:r>
            </w:del>
          </w:p>
        </w:tc>
        <w:tc>
          <w:tcPr>
            <w:tcW w:w="941" w:type="dxa"/>
            <w:vAlign w:val="center"/>
          </w:tcPr>
          <w:p w14:paraId="2EA72F9D" w14:textId="1B042B7B" w:rsidR="00B96E9D" w:rsidRPr="00343F01" w:rsidDel="00201166" w:rsidRDefault="00B96E9D" w:rsidP="00D62BC5">
            <w:pPr>
              <w:spacing w:before="0" w:after="160"/>
              <w:jc w:val="left"/>
              <w:rPr>
                <w:del w:id="22583" w:author="Houyem Rais" w:date="2024-02-22T14:46:00Z"/>
                <w:rFonts w:asciiTheme="minorHAnsi" w:hAnsiTheme="minorHAnsi" w:cstheme="minorHAnsi"/>
                <w:sz w:val="20"/>
                <w:szCs w:val="20"/>
                <w:lang w:val="fr-FR"/>
              </w:rPr>
              <w:pPrChange w:id="22584" w:author="Houyem Rais" w:date="2024-02-22T14:49:00Z">
                <w:pPr>
                  <w:spacing w:before="40" w:after="40"/>
                  <w:jc w:val="center"/>
                </w:pPr>
              </w:pPrChange>
            </w:pPr>
            <w:del w:id="22585" w:author="Houyem Rais" w:date="2024-02-22T14:46:00Z">
              <w:r w:rsidRPr="00343F01" w:rsidDel="00201166">
                <w:rPr>
                  <w:rFonts w:asciiTheme="minorHAnsi" w:hAnsiTheme="minorHAnsi" w:cstheme="minorHAnsi"/>
                  <w:sz w:val="20"/>
                  <w:szCs w:val="20"/>
                  <w:lang w:val="fr-FR"/>
                </w:rPr>
                <w:delText>133,8</w:delText>
              </w:r>
            </w:del>
          </w:p>
        </w:tc>
        <w:tc>
          <w:tcPr>
            <w:tcW w:w="1085" w:type="dxa"/>
            <w:vAlign w:val="center"/>
          </w:tcPr>
          <w:p w14:paraId="5EDA7080" w14:textId="73B53097" w:rsidR="00B96E9D" w:rsidRPr="00343F01" w:rsidDel="00201166" w:rsidRDefault="00B96E9D" w:rsidP="00D62BC5">
            <w:pPr>
              <w:spacing w:before="0" w:after="160"/>
              <w:jc w:val="left"/>
              <w:rPr>
                <w:del w:id="22586" w:author="Houyem Rais" w:date="2024-02-22T14:46:00Z"/>
                <w:rFonts w:asciiTheme="minorHAnsi" w:hAnsiTheme="minorHAnsi" w:cstheme="minorHAnsi"/>
                <w:sz w:val="20"/>
                <w:szCs w:val="20"/>
                <w:lang w:val="fr-FR"/>
              </w:rPr>
              <w:pPrChange w:id="22587" w:author="Houyem Rais" w:date="2024-02-22T14:49:00Z">
                <w:pPr>
                  <w:spacing w:before="40" w:after="40"/>
                  <w:jc w:val="center"/>
                </w:pPr>
              </w:pPrChange>
            </w:pPr>
            <w:del w:id="22588" w:author="Houyem Rais" w:date="2024-02-22T14:46:00Z">
              <w:r w:rsidRPr="00343F01" w:rsidDel="00201166">
                <w:rPr>
                  <w:rFonts w:asciiTheme="minorHAnsi" w:hAnsiTheme="minorHAnsi" w:cstheme="minorHAnsi"/>
                  <w:sz w:val="20"/>
                  <w:szCs w:val="20"/>
                  <w:lang w:val="fr-FR"/>
                </w:rPr>
                <w:delText>123,8</w:delText>
              </w:r>
            </w:del>
          </w:p>
        </w:tc>
        <w:tc>
          <w:tcPr>
            <w:tcW w:w="1067" w:type="dxa"/>
            <w:vAlign w:val="center"/>
          </w:tcPr>
          <w:p w14:paraId="7D1ACFDD" w14:textId="2BD33E11" w:rsidR="00B96E9D" w:rsidRPr="00343F01" w:rsidDel="00201166" w:rsidRDefault="00B96E9D" w:rsidP="00D62BC5">
            <w:pPr>
              <w:spacing w:before="0" w:after="160"/>
              <w:jc w:val="left"/>
              <w:rPr>
                <w:del w:id="22589" w:author="Houyem Rais" w:date="2024-02-22T14:46:00Z"/>
                <w:rFonts w:asciiTheme="minorHAnsi" w:hAnsiTheme="minorHAnsi" w:cstheme="minorHAnsi"/>
                <w:sz w:val="20"/>
                <w:szCs w:val="20"/>
                <w:lang w:val="fr-FR"/>
              </w:rPr>
              <w:pPrChange w:id="22590" w:author="Houyem Rais" w:date="2024-02-22T14:49:00Z">
                <w:pPr>
                  <w:spacing w:before="40" w:after="40"/>
                  <w:jc w:val="center"/>
                </w:pPr>
              </w:pPrChange>
            </w:pPr>
            <w:del w:id="22591" w:author="Houyem Rais" w:date="2024-02-22T14:46:00Z">
              <w:r w:rsidRPr="00343F01" w:rsidDel="00201166">
                <w:rPr>
                  <w:rFonts w:asciiTheme="minorHAnsi" w:hAnsiTheme="minorHAnsi" w:cstheme="minorHAnsi"/>
                  <w:sz w:val="20"/>
                  <w:szCs w:val="20"/>
                  <w:lang w:val="fr-FR"/>
                </w:rPr>
                <w:delText>111,4</w:delText>
              </w:r>
            </w:del>
          </w:p>
        </w:tc>
      </w:tr>
      <w:tr w:rsidR="00B96E9D" w:rsidRPr="00343F01" w:rsidDel="00201166" w14:paraId="67A4C8DE" w14:textId="0D4C557B" w:rsidTr="00232DDC">
        <w:trPr>
          <w:del w:id="22592" w:author="Houyem Rais" w:date="2024-02-22T14:46:00Z"/>
        </w:trPr>
        <w:tc>
          <w:tcPr>
            <w:tcW w:w="3261" w:type="dxa"/>
            <w:vAlign w:val="center"/>
          </w:tcPr>
          <w:p w14:paraId="482E65DA" w14:textId="186578CE" w:rsidR="00B96E9D" w:rsidRPr="00343F01" w:rsidDel="00201166" w:rsidRDefault="00B96E9D" w:rsidP="00D62BC5">
            <w:pPr>
              <w:spacing w:before="0" w:after="160"/>
              <w:jc w:val="left"/>
              <w:rPr>
                <w:del w:id="22593" w:author="Houyem Rais" w:date="2024-02-22T14:46:00Z"/>
                <w:rFonts w:asciiTheme="minorHAnsi" w:hAnsiTheme="minorHAnsi" w:cstheme="minorHAnsi"/>
                <w:i/>
                <w:iCs/>
                <w:sz w:val="20"/>
                <w:szCs w:val="20"/>
                <w:lang w:val="fr-FR"/>
              </w:rPr>
              <w:pPrChange w:id="22594" w:author="Houyem Rais" w:date="2024-02-22T14:49:00Z">
                <w:pPr>
                  <w:spacing w:before="40" w:after="40"/>
                </w:pPr>
              </w:pPrChange>
            </w:pPr>
            <w:del w:id="22595" w:author="Houyem Rais" w:date="2024-02-22T14:46:00Z">
              <w:r w:rsidRPr="00343F01" w:rsidDel="00201166">
                <w:rPr>
                  <w:rFonts w:asciiTheme="minorHAnsi" w:hAnsiTheme="minorHAnsi" w:cstheme="minorHAnsi"/>
                  <w:b/>
                  <w:bCs/>
                  <w:sz w:val="20"/>
                  <w:szCs w:val="20"/>
                  <w:lang w:val="fr-FR"/>
                </w:rPr>
                <w:delText>Value for Money (%)</w:delText>
              </w:r>
            </w:del>
          </w:p>
        </w:tc>
        <w:tc>
          <w:tcPr>
            <w:tcW w:w="963" w:type="dxa"/>
            <w:vAlign w:val="center"/>
          </w:tcPr>
          <w:p w14:paraId="37062CF8" w14:textId="0C9C7C90" w:rsidR="00B96E9D" w:rsidRPr="00343F01" w:rsidDel="00201166" w:rsidRDefault="00B96E9D" w:rsidP="00D62BC5">
            <w:pPr>
              <w:spacing w:before="0" w:after="160"/>
              <w:jc w:val="left"/>
              <w:rPr>
                <w:del w:id="22596" w:author="Houyem Rais" w:date="2024-02-22T14:46:00Z"/>
                <w:rFonts w:asciiTheme="minorHAnsi" w:hAnsiTheme="minorHAnsi" w:cstheme="minorHAnsi"/>
                <w:sz w:val="20"/>
                <w:szCs w:val="20"/>
                <w:lang w:val="fr-FR"/>
              </w:rPr>
              <w:pPrChange w:id="22597" w:author="Houyem Rais" w:date="2024-02-22T14:49:00Z">
                <w:pPr>
                  <w:spacing w:before="40" w:after="40"/>
                  <w:jc w:val="center"/>
                </w:pPr>
              </w:pPrChange>
            </w:pPr>
            <w:del w:id="22598" w:author="Houyem Rais" w:date="2024-02-22T14:46:00Z">
              <w:r w:rsidRPr="00343F01" w:rsidDel="00201166">
                <w:rPr>
                  <w:rFonts w:asciiTheme="minorHAnsi" w:hAnsiTheme="minorHAnsi" w:cstheme="minorHAnsi"/>
                  <w:sz w:val="20"/>
                  <w:szCs w:val="20"/>
                  <w:lang w:val="fr-FR"/>
                </w:rPr>
                <w:delText>146,8%</w:delText>
              </w:r>
            </w:del>
          </w:p>
        </w:tc>
        <w:tc>
          <w:tcPr>
            <w:tcW w:w="895" w:type="dxa"/>
            <w:vAlign w:val="center"/>
          </w:tcPr>
          <w:p w14:paraId="02F7F898" w14:textId="00E56ECC" w:rsidR="00B96E9D" w:rsidRPr="00343F01" w:rsidDel="00201166" w:rsidRDefault="00B96E9D" w:rsidP="00D62BC5">
            <w:pPr>
              <w:spacing w:before="0" w:after="160"/>
              <w:jc w:val="left"/>
              <w:rPr>
                <w:del w:id="22599" w:author="Houyem Rais" w:date="2024-02-22T14:46:00Z"/>
                <w:rFonts w:asciiTheme="minorHAnsi" w:hAnsiTheme="minorHAnsi" w:cstheme="minorHAnsi"/>
                <w:sz w:val="20"/>
                <w:szCs w:val="20"/>
                <w:lang w:val="fr-FR"/>
              </w:rPr>
              <w:pPrChange w:id="22600" w:author="Houyem Rais" w:date="2024-02-22T14:49:00Z">
                <w:pPr>
                  <w:spacing w:before="40" w:after="40"/>
                  <w:jc w:val="center"/>
                </w:pPr>
              </w:pPrChange>
            </w:pPr>
            <w:del w:id="22601" w:author="Houyem Rais" w:date="2024-02-22T14:46:00Z">
              <w:r w:rsidRPr="00343F01" w:rsidDel="00201166">
                <w:rPr>
                  <w:rFonts w:asciiTheme="minorHAnsi" w:hAnsiTheme="minorHAnsi" w:cstheme="minorHAnsi"/>
                  <w:sz w:val="20"/>
                  <w:szCs w:val="20"/>
                  <w:lang w:val="fr-FR"/>
                </w:rPr>
                <w:delText>99,6%</w:delText>
              </w:r>
            </w:del>
          </w:p>
        </w:tc>
        <w:tc>
          <w:tcPr>
            <w:tcW w:w="963" w:type="dxa"/>
            <w:vAlign w:val="center"/>
          </w:tcPr>
          <w:p w14:paraId="7E08922B" w14:textId="103EA67A" w:rsidR="00B96E9D" w:rsidRPr="00343F01" w:rsidDel="00201166" w:rsidRDefault="00B96E9D" w:rsidP="00D62BC5">
            <w:pPr>
              <w:spacing w:before="0" w:after="160"/>
              <w:jc w:val="left"/>
              <w:rPr>
                <w:del w:id="22602" w:author="Houyem Rais" w:date="2024-02-22T14:46:00Z"/>
                <w:rFonts w:asciiTheme="minorHAnsi" w:hAnsiTheme="minorHAnsi" w:cstheme="minorHAnsi"/>
                <w:sz w:val="20"/>
                <w:szCs w:val="20"/>
                <w:lang w:val="fr-FR"/>
              </w:rPr>
              <w:pPrChange w:id="22603" w:author="Houyem Rais" w:date="2024-02-22T14:49:00Z">
                <w:pPr>
                  <w:spacing w:before="40" w:after="40"/>
                  <w:jc w:val="center"/>
                </w:pPr>
              </w:pPrChange>
            </w:pPr>
            <w:del w:id="22604" w:author="Houyem Rais" w:date="2024-02-22T14:46:00Z">
              <w:r w:rsidRPr="00343F01" w:rsidDel="00201166">
                <w:rPr>
                  <w:rFonts w:asciiTheme="minorHAnsi" w:hAnsiTheme="minorHAnsi" w:cstheme="minorHAnsi"/>
                  <w:sz w:val="20"/>
                  <w:szCs w:val="20"/>
                  <w:lang w:val="fr-FR"/>
                </w:rPr>
                <w:delText>168,1%</w:delText>
              </w:r>
            </w:del>
          </w:p>
        </w:tc>
        <w:tc>
          <w:tcPr>
            <w:tcW w:w="941" w:type="dxa"/>
            <w:vAlign w:val="center"/>
          </w:tcPr>
          <w:p w14:paraId="29DC693F" w14:textId="6B02620E" w:rsidR="00B96E9D" w:rsidRPr="00343F01" w:rsidDel="00201166" w:rsidRDefault="00B96E9D" w:rsidP="00D62BC5">
            <w:pPr>
              <w:spacing w:before="0" w:after="160"/>
              <w:jc w:val="left"/>
              <w:rPr>
                <w:del w:id="22605" w:author="Houyem Rais" w:date="2024-02-22T14:46:00Z"/>
                <w:rFonts w:asciiTheme="minorHAnsi" w:hAnsiTheme="minorHAnsi" w:cstheme="minorHAnsi"/>
                <w:sz w:val="20"/>
                <w:szCs w:val="20"/>
                <w:lang w:val="fr-FR"/>
              </w:rPr>
              <w:pPrChange w:id="22606" w:author="Houyem Rais" w:date="2024-02-22T14:49:00Z">
                <w:pPr>
                  <w:spacing w:before="40" w:after="40"/>
                  <w:jc w:val="center"/>
                </w:pPr>
              </w:pPrChange>
            </w:pPr>
            <w:del w:id="22607" w:author="Houyem Rais" w:date="2024-02-22T14:46:00Z">
              <w:r w:rsidRPr="00343F01" w:rsidDel="00201166">
                <w:rPr>
                  <w:rFonts w:asciiTheme="minorHAnsi" w:hAnsiTheme="minorHAnsi" w:cstheme="minorHAnsi"/>
                  <w:sz w:val="20"/>
                  <w:szCs w:val="20"/>
                  <w:lang w:val="fr-FR"/>
                </w:rPr>
                <w:delText>14,1%</w:delText>
              </w:r>
            </w:del>
          </w:p>
        </w:tc>
        <w:tc>
          <w:tcPr>
            <w:tcW w:w="1085" w:type="dxa"/>
            <w:vAlign w:val="center"/>
          </w:tcPr>
          <w:p w14:paraId="07BE5667" w14:textId="0F135735" w:rsidR="00B96E9D" w:rsidRPr="00343F01" w:rsidDel="00201166" w:rsidRDefault="00B96E9D" w:rsidP="00D62BC5">
            <w:pPr>
              <w:spacing w:before="0" w:after="160"/>
              <w:jc w:val="left"/>
              <w:rPr>
                <w:del w:id="22608" w:author="Houyem Rais" w:date="2024-02-22T14:46:00Z"/>
                <w:rFonts w:asciiTheme="minorHAnsi" w:hAnsiTheme="minorHAnsi" w:cstheme="minorHAnsi"/>
                <w:sz w:val="20"/>
                <w:szCs w:val="20"/>
                <w:lang w:val="fr-FR"/>
              </w:rPr>
              <w:pPrChange w:id="22609" w:author="Houyem Rais" w:date="2024-02-22T14:49:00Z">
                <w:pPr>
                  <w:spacing w:before="40" w:after="40"/>
                  <w:jc w:val="center"/>
                </w:pPr>
              </w:pPrChange>
            </w:pPr>
            <w:del w:id="22610" w:author="Houyem Rais" w:date="2024-02-22T14:46:00Z">
              <w:r w:rsidRPr="00343F01" w:rsidDel="00201166">
                <w:rPr>
                  <w:rFonts w:asciiTheme="minorHAnsi" w:hAnsiTheme="minorHAnsi" w:cstheme="minorHAnsi"/>
                  <w:sz w:val="20"/>
                  <w:szCs w:val="20"/>
                  <w:lang w:val="fr-FR"/>
                </w:rPr>
                <w:delText>1571,8%</w:delText>
              </w:r>
            </w:del>
          </w:p>
        </w:tc>
        <w:tc>
          <w:tcPr>
            <w:tcW w:w="1067" w:type="dxa"/>
            <w:vAlign w:val="center"/>
          </w:tcPr>
          <w:p w14:paraId="2C056FF5" w14:textId="08A717E5" w:rsidR="00B96E9D" w:rsidRPr="00343F01" w:rsidDel="00201166" w:rsidRDefault="00B96E9D" w:rsidP="00D62BC5">
            <w:pPr>
              <w:spacing w:before="0" w:after="160"/>
              <w:jc w:val="left"/>
              <w:rPr>
                <w:del w:id="22611" w:author="Houyem Rais" w:date="2024-02-22T14:46:00Z"/>
                <w:rFonts w:asciiTheme="minorHAnsi" w:hAnsiTheme="minorHAnsi" w:cstheme="minorHAnsi"/>
                <w:sz w:val="20"/>
                <w:szCs w:val="20"/>
                <w:lang w:val="fr-FR"/>
              </w:rPr>
              <w:pPrChange w:id="22612" w:author="Houyem Rais" w:date="2024-02-22T14:49:00Z">
                <w:pPr>
                  <w:spacing w:before="40" w:after="40"/>
                  <w:jc w:val="center"/>
                </w:pPr>
              </w:pPrChange>
            </w:pPr>
            <w:del w:id="22613" w:author="Houyem Rais" w:date="2024-02-22T14:46:00Z">
              <w:r w:rsidRPr="00343F01" w:rsidDel="00201166">
                <w:rPr>
                  <w:rFonts w:asciiTheme="minorHAnsi" w:hAnsiTheme="minorHAnsi" w:cstheme="minorHAnsi"/>
                  <w:sz w:val="20"/>
                  <w:szCs w:val="20"/>
                  <w:lang w:val="fr-FR"/>
                </w:rPr>
                <w:delText>34,9%</w:delText>
              </w:r>
            </w:del>
          </w:p>
        </w:tc>
      </w:tr>
    </w:tbl>
    <w:p w14:paraId="4538925A" w14:textId="0399CC20" w:rsidR="003A26FB" w:rsidRPr="00343F01" w:rsidDel="00201166" w:rsidRDefault="003A26FB" w:rsidP="00D62BC5">
      <w:pPr>
        <w:spacing w:before="0" w:after="160"/>
        <w:jc w:val="left"/>
        <w:rPr>
          <w:del w:id="22614" w:author="Houyem Rais" w:date="2024-02-22T14:46:00Z"/>
        </w:rPr>
        <w:pPrChange w:id="22615" w:author="Houyem Rais" w:date="2024-02-22T14:49:00Z">
          <w:pPr/>
        </w:pPrChange>
      </w:pPr>
      <w:del w:id="22616" w:author="Houyem Rais" w:date="2024-02-22T14:46:00Z">
        <w:r w:rsidRPr="00343F01" w:rsidDel="00201166">
          <w:delText xml:space="preserve">La diminution des revenus de 10% a </w:delText>
        </w:r>
        <w:r w:rsidR="000511B6" w:rsidRPr="00343F01" w:rsidDel="00201166">
          <w:delText>entraîné</w:delText>
        </w:r>
        <w:r w:rsidRPr="00343F01" w:rsidDel="00201166">
          <w:delText xml:space="preserve"> des répercussions significatives sur la viabilité financière des différents lots contractuels du projet :</w:delText>
        </w:r>
      </w:del>
    </w:p>
    <w:p w14:paraId="2653736B" w14:textId="07069024" w:rsidR="003A26FB" w:rsidRPr="00343F01" w:rsidDel="00201166" w:rsidRDefault="003A26FB" w:rsidP="00D62BC5">
      <w:pPr>
        <w:spacing w:before="0" w:after="160"/>
        <w:jc w:val="left"/>
        <w:rPr>
          <w:del w:id="22617" w:author="Houyem Rais" w:date="2024-02-22T14:46:00Z"/>
        </w:rPr>
        <w:pPrChange w:id="22618" w:author="Houyem Rais" w:date="2024-02-22T14:49:00Z">
          <w:pPr>
            <w:pStyle w:val="BulletList1"/>
          </w:pPr>
        </w:pPrChange>
      </w:pPr>
      <w:del w:id="22619" w:author="Houyem Rais" w:date="2024-02-22T14:46:00Z">
        <w:r w:rsidRPr="00343F01" w:rsidDel="00201166">
          <w:rPr>
            <w:b/>
            <w:bCs/>
          </w:rPr>
          <w:delText>TRI des Fonds Propres :</w:delText>
        </w:r>
        <w:r w:rsidRPr="00343F01" w:rsidDel="00201166">
          <w:delText xml:space="preserve"> Tous les lots ont enregistré une baisse de leur TRI des fonds propres. Cette diminution souligne la pression accrue sur la rentabilité des investissements, </w:delText>
        </w:r>
      </w:del>
      <w:ins w:id="22620" w:author="Mohamed Amine Sdiri" w:date="2023-11-29T09:58:00Z">
        <w:del w:id="22621" w:author="Houyem Rais" w:date="2024-02-22T14:46:00Z">
          <w:r w:rsidR="00621175" w:rsidDel="00201166">
            <w:delText xml:space="preserve"> </w:delText>
          </w:r>
        </w:del>
      </w:ins>
      <w:del w:id="22622" w:author="Houyem Rais" w:date="2024-02-22T14:46:00Z">
        <w:r w:rsidRPr="00343F01" w:rsidDel="00201166">
          <w:delText>mettant en lumière les difficultés pour les partenaires privés à générer des rendements acceptables en raison de la diminution des revenus.</w:delText>
        </w:r>
      </w:del>
    </w:p>
    <w:p w14:paraId="6A7F98D9" w14:textId="3CE2F82F" w:rsidR="003A26FB" w:rsidRPr="00343F01" w:rsidDel="00201166" w:rsidRDefault="003A26FB" w:rsidP="00D62BC5">
      <w:pPr>
        <w:spacing w:before="0" w:after="160"/>
        <w:jc w:val="left"/>
        <w:rPr>
          <w:del w:id="22623" w:author="Houyem Rais" w:date="2024-02-22T14:46:00Z"/>
        </w:rPr>
        <w:pPrChange w:id="22624" w:author="Houyem Rais" w:date="2024-02-22T14:49:00Z">
          <w:pPr>
            <w:pStyle w:val="BulletList1"/>
          </w:pPr>
        </w:pPrChange>
      </w:pPr>
      <w:del w:id="22625" w:author="Houyem Rais" w:date="2024-02-22T14:46:00Z">
        <w:r w:rsidRPr="00343F01" w:rsidDel="00201166">
          <w:rPr>
            <w:b/>
            <w:bCs/>
          </w:rPr>
          <w:delText>ADSCR Minimum :</w:delText>
        </w:r>
        <w:r w:rsidRPr="00343F01" w:rsidDel="00201166">
          <w:delText xml:space="preserve"> Les valeurs de l'ADSCR minimum ont également diminué pour tous les lots, </w:delText>
        </w:r>
      </w:del>
      <w:ins w:id="22626" w:author="Mohamed Amine Sdiri" w:date="2023-11-29T09:58:00Z">
        <w:del w:id="22627" w:author="Houyem Rais" w:date="2024-02-22T14:46:00Z">
          <w:r w:rsidR="00621175" w:rsidDel="00201166">
            <w:delText xml:space="preserve"> </w:delText>
          </w:r>
        </w:del>
      </w:ins>
      <w:del w:id="22628" w:author="Houyem Rais" w:date="2024-02-22T14:46:00Z">
        <w:r w:rsidRPr="00343F01" w:rsidDel="00201166">
          <w:delText xml:space="preserve">indiquant une capacité réduite à couvrir les obligations de la dette. Les coûts d'exploitation plus élevés par rapport aux revenus réduits ont aggravé le risque financier, </w:delText>
        </w:r>
      </w:del>
      <w:ins w:id="22629" w:author="Mohamed Amine Sdiri" w:date="2023-11-29T09:58:00Z">
        <w:del w:id="22630" w:author="Houyem Rais" w:date="2024-02-22T14:46:00Z">
          <w:r w:rsidR="00621175" w:rsidDel="00201166">
            <w:delText xml:space="preserve"> </w:delText>
          </w:r>
        </w:del>
      </w:ins>
      <w:del w:id="22631" w:author="Houyem Rais" w:date="2024-02-22T14:46:00Z">
        <w:r w:rsidRPr="00343F01" w:rsidDel="00201166">
          <w:delText>compromettant la capacité des projets à répondre à leurs obligations financières.</w:delText>
        </w:r>
      </w:del>
    </w:p>
    <w:p w14:paraId="3C17B9E3" w14:textId="1314C8C2" w:rsidR="003A26FB" w:rsidRPr="00343F01" w:rsidDel="00201166" w:rsidRDefault="003A26FB" w:rsidP="00D62BC5">
      <w:pPr>
        <w:spacing w:before="0" w:after="160"/>
        <w:jc w:val="left"/>
        <w:rPr>
          <w:del w:id="22632" w:author="Houyem Rais" w:date="2024-02-22T14:46:00Z"/>
        </w:rPr>
        <w:pPrChange w:id="22633" w:author="Houyem Rais" w:date="2024-02-22T14:49:00Z">
          <w:pPr>
            <w:pStyle w:val="BulletList1"/>
          </w:pPr>
        </w:pPrChange>
      </w:pPr>
      <w:del w:id="22634" w:author="Houyem Rais" w:date="2024-02-22T14:46:00Z">
        <w:r w:rsidRPr="00343F01" w:rsidDel="00201166">
          <w:rPr>
            <w:b/>
            <w:bCs/>
          </w:rPr>
          <w:delText>Niveau de Subvention Requis :</w:delText>
        </w:r>
        <w:r w:rsidRPr="00343F01" w:rsidDel="00201166">
          <w:delText xml:space="preserve"> Le besoin de subventions pour maintenir l'équilibre financier a augmenté dans tous les lots. Cette augmentation reflète le besoin croissant de soutien financier pour compenser la diminution des revenus, </w:delText>
        </w:r>
      </w:del>
      <w:ins w:id="22635" w:author="Mohamed Amine Sdiri" w:date="2023-11-29T09:58:00Z">
        <w:del w:id="22636" w:author="Houyem Rais" w:date="2024-02-22T14:46:00Z">
          <w:r w:rsidR="00621175" w:rsidDel="00201166">
            <w:delText xml:space="preserve"> </w:delText>
          </w:r>
        </w:del>
      </w:ins>
      <w:del w:id="22637" w:author="Houyem Rais" w:date="2024-02-22T14:46:00Z">
        <w:r w:rsidRPr="00343F01" w:rsidDel="00201166">
          <w:delText>mettant en évidence la nécessité d'une intervention extérieure pour garantir la stabilité financière des projets. Cela a aussi impacté négativement la</w:delText>
        </w:r>
        <w:r w:rsidRPr="00343F01" w:rsidDel="00201166">
          <w:rPr>
            <w:b/>
            <w:bCs/>
          </w:rPr>
          <w:delText xml:space="preserve"> VAN du Secteur Public</w:delText>
        </w:r>
        <w:r w:rsidRPr="00343F01" w:rsidDel="00201166">
          <w:delText>.</w:delText>
        </w:r>
      </w:del>
    </w:p>
    <w:p w14:paraId="7543195F" w14:textId="4E1A7B2C" w:rsidR="003A26FB" w:rsidRPr="00343F01" w:rsidDel="00201166" w:rsidRDefault="003A26FB" w:rsidP="00D62BC5">
      <w:pPr>
        <w:spacing w:before="0" w:after="160"/>
        <w:jc w:val="left"/>
        <w:rPr>
          <w:del w:id="22638" w:author="Houyem Rais" w:date="2024-02-22T14:46:00Z"/>
        </w:rPr>
        <w:pPrChange w:id="22639" w:author="Houyem Rais" w:date="2024-02-22T14:49:00Z">
          <w:pPr>
            <w:pStyle w:val="BulletList1"/>
          </w:pPr>
        </w:pPrChange>
      </w:pPr>
      <w:del w:id="22640" w:author="Houyem Rais" w:date="2024-02-22T14:46:00Z">
        <w:r w:rsidRPr="00343F01" w:rsidDel="00201166">
          <w:rPr>
            <w:b/>
            <w:bCs/>
          </w:rPr>
          <w:delText>Value for Money (VFM) :</w:delText>
        </w:r>
        <w:r w:rsidRPr="00343F01" w:rsidDel="00201166">
          <w:delText xml:space="preserve"> Les Value for Money ont également été affectées négativement par la diminution des revenus. Cette diminution a été principalement due à l'augmentation des subventions nécessaires pour maintenir l'équilibre financier, </w:delText>
        </w:r>
      </w:del>
      <w:ins w:id="22641" w:author="Mohamed Amine Sdiri" w:date="2023-11-29T09:58:00Z">
        <w:del w:id="22642" w:author="Houyem Rais" w:date="2024-02-22T14:46:00Z">
          <w:r w:rsidR="00621175" w:rsidDel="00201166">
            <w:delText xml:space="preserve"> </w:delText>
          </w:r>
        </w:del>
      </w:ins>
      <w:del w:id="22643" w:author="Houyem Rais" w:date="2024-02-22T14:46:00Z">
        <w:r w:rsidRPr="00343F01" w:rsidDel="00201166">
          <w:delText>ce qui a réduit l'efficacité économique des investissements.</w:delText>
        </w:r>
      </w:del>
    </w:p>
    <w:p w14:paraId="2A313E89" w14:textId="727393AE" w:rsidR="003A26FB" w:rsidRPr="00343F01" w:rsidDel="00201166" w:rsidRDefault="003A26FB" w:rsidP="00D62BC5">
      <w:pPr>
        <w:spacing w:before="0" w:after="160"/>
        <w:jc w:val="left"/>
        <w:rPr>
          <w:del w:id="22644" w:author="Houyem Rais" w:date="2024-02-22T14:46:00Z"/>
        </w:rPr>
        <w:pPrChange w:id="22645" w:author="Houyem Rais" w:date="2024-02-22T14:49:00Z">
          <w:pPr/>
        </w:pPrChange>
      </w:pPr>
      <w:del w:id="22646" w:author="Houyem Rais" w:date="2024-02-22T14:46:00Z">
        <w:r w:rsidRPr="00343F01" w:rsidDel="00201166">
          <w:delText xml:space="preserve">En somme, </w:delText>
        </w:r>
      </w:del>
      <w:ins w:id="22647" w:author="Mohamed Amine Sdiri" w:date="2023-11-29T09:58:00Z">
        <w:del w:id="22648" w:author="Houyem Rais" w:date="2024-02-22T14:46:00Z">
          <w:r w:rsidR="00621175" w:rsidDel="00201166">
            <w:delText xml:space="preserve"> </w:delText>
          </w:r>
        </w:del>
      </w:ins>
      <w:del w:id="22649" w:author="Houyem Rais" w:date="2024-02-22T14:46:00Z">
        <w:r w:rsidRPr="00343F01" w:rsidDel="00201166">
          <w:delText xml:space="preserve">la diminution des revenus de 10% a entraîné une pression financière significative sur les lots contractuels, </w:delText>
        </w:r>
      </w:del>
      <w:ins w:id="22650" w:author="Mohamed Amine Sdiri" w:date="2023-11-29T09:58:00Z">
        <w:del w:id="22651" w:author="Houyem Rais" w:date="2024-02-22T14:46:00Z">
          <w:r w:rsidR="00621175" w:rsidDel="00201166">
            <w:delText xml:space="preserve"> </w:delText>
          </w:r>
        </w:del>
      </w:ins>
      <w:del w:id="22652" w:author="Houyem Rais" w:date="2024-02-22T14:46:00Z">
        <w:r w:rsidRPr="00343F01" w:rsidDel="00201166">
          <w:delText xml:space="preserve">mettant en péril leur rentabilité, </w:delText>
        </w:r>
      </w:del>
      <w:ins w:id="22653" w:author="Mohamed Amine Sdiri" w:date="2023-11-29T09:58:00Z">
        <w:del w:id="22654" w:author="Houyem Rais" w:date="2024-02-22T14:46:00Z">
          <w:r w:rsidR="00621175" w:rsidDel="00201166">
            <w:delText xml:space="preserve"> </w:delText>
          </w:r>
        </w:del>
      </w:ins>
      <w:del w:id="22655" w:author="Houyem Rais" w:date="2024-02-22T14:46:00Z">
        <w:r w:rsidRPr="00343F01" w:rsidDel="00201166">
          <w:delText>leur stabilité financière et les avantages potentiels pour le secteur public. Cela souligne l'importance de garantir des flux de revenus stables et fiables pour assurer la durabilité financière des différents lots contractuels.</w:delText>
        </w:r>
      </w:del>
    </w:p>
    <w:p w14:paraId="63937E39" w14:textId="56F560F0" w:rsidR="00C92D92" w:rsidRPr="00343F01" w:rsidDel="00201166" w:rsidRDefault="00C92D92" w:rsidP="00D62BC5">
      <w:pPr>
        <w:spacing w:before="0" w:after="160"/>
        <w:jc w:val="left"/>
        <w:rPr>
          <w:del w:id="22656" w:author="Houyem Rais" w:date="2024-02-22T14:46:00Z"/>
        </w:rPr>
        <w:pPrChange w:id="22657" w:author="Houyem Rais" w:date="2024-02-22T14:49:00Z">
          <w:pPr/>
        </w:pPrChange>
      </w:pPr>
    </w:p>
    <w:p w14:paraId="1D4E0213" w14:textId="374D84CD" w:rsidR="00391BAF" w:rsidRPr="00343F01" w:rsidDel="00201166" w:rsidRDefault="00391BAF" w:rsidP="00D62BC5">
      <w:pPr>
        <w:spacing w:before="0" w:after="160"/>
        <w:jc w:val="left"/>
        <w:rPr>
          <w:del w:id="22658" w:author="Houyem Rais" w:date="2024-02-22T14:46:00Z"/>
        </w:rPr>
        <w:pPrChange w:id="22659" w:author="Houyem Rais" w:date="2024-02-22T14:49:00Z">
          <w:pPr>
            <w:pStyle w:val="Heading2"/>
          </w:pPr>
        </w:pPrChange>
      </w:pPr>
      <w:bookmarkStart w:id="22660" w:name="_Toc152165428"/>
      <w:del w:id="22661" w:author="Houyem Rais" w:date="2024-02-22T14:46:00Z">
        <w:r w:rsidRPr="00343F01" w:rsidDel="00201166">
          <w:delText>Augmentation du taux d’inflation de 5 points</w:delText>
        </w:r>
        <w:bookmarkEnd w:id="22660"/>
      </w:del>
    </w:p>
    <w:p w14:paraId="5119C6A7" w14:textId="10770471" w:rsidR="00C92D92" w:rsidRPr="00343F01" w:rsidDel="00201166" w:rsidRDefault="00C92D92" w:rsidP="00D62BC5">
      <w:pPr>
        <w:spacing w:before="0" w:after="160"/>
        <w:jc w:val="left"/>
        <w:rPr>
          <w:del w:id="22662" w:author="Houyem Rais" w:date="2024-02-22T14:46:00Z"/>
        </w:rPr>
        <w:pPrChange w:id="22663" w:author="Houyem Rais" w:date="2024-02-22T14:49:00Z">
          <w:pPr/>
        </w:pPrChange>
      </w:pPr>
      <w:del w:id="22664" w:author="Houyem Rais" w:date="2024-02-22T14:46:00Z">
        <w:r w:rsidRPr="00343F01" w:rsidDel="00201166">
          <w:delText>Le tableau suivant résume les principaux résultats de ce test de sensibilité.</w:delText>
        </w:r>
      </w:del>
    </w:p>
    <w:p w14:paraId="37BAD5B3" w14:textId="7C3132A7" w:rsidR="003E1A48" w:rsidRPr="00343F01" w:rsidDel="00201166" w:rsidRDefault="003E1A48" w:rsidP="00D62BC5">
      <w:pPr>
        <w:spacing w:before="0" w:after="160"/>
        <w:jc w:val="left"/>
        <w:rPr>
          <w:del w:id="22665" w:author="Houyem Rais" w:date="2024-02-22T14:46:00Z"/>
        </w:rPr>
        <w:pPrChange w:id="22666" w:author="Houyem Rais" w:date="2024-02-22T14:49:00Z">
          <w:pPr>
            <w:pStyle w:val="Caption"/>
          </w:pPr>
        </w:pPrChange>
      </w:pPr>
      <w:bookmarkStart w:id="22667" w:name="_Toc152165522"/>
      <w:del w:id="22668"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del>
      <w:ins w:id="22669" w:author="Mohamed Amine Sdiri" w:date="2023-11-29T15:48:00Z">
        <w:del w:id="22670" w:author="Houyem Rais" w:date="2024-02-22T14:46:00Z">
          <w:r w:rsidR="002B5C95" w:rsidDel="00201166">
            <w:rPr>
              <w:noProof/>
            </w:rPr>
            <w:delText>84</w:delText>
          </w:r>
        </w:del>
      </w:ins>
      <w:del w:id="22671" w:author="Houyem Rais" w:date="2024-02-22T14:46:00Z">
        <w:r w:rsidR="00194FD1" w:rsidDel="00201166">
          <w:rPr>
            <w:noProof/>
          </w:rPr>
          <w:delText>85</w:delText>
        </w:r>
        <w:r w:rsidR="00B0561B" w:rsidDel="00201166">
          <w:rPr>
            <w:noProof/>
          </w:rPr>
          <w:fldChar w:fldCharType="end"/>
        </w:r>
        <w:r w:rsidRPr="00343F01" w:rsidDel="00201166">
          <w:delText xml:space="preserve"> Résultats du test de sensibilité 5 : Augmentation du taux d’inflation de 5 points</w:delText>
        </w:r>
        <w:bookmarkEnd w:id="22667"/>
      </w:del>
    </w:p>
    <w:tbl>
      <w:tblPr>
        <w:tblStyle w:val="TableGrid"/>
        <w:tblW w:w="9175" w:type="dxa"/>
        <w:tblLook w:val="04A0" w:firstRow="1" w:lastRow="0" w:firstColumn="1" w:lastColumn="0" w:noHBand="0" w:noVBand="1"/>
      </w:tblPr>
      <w:tblGrid>
        <w:gridCol w:w="3538"/>
        <w:gridCol w:w="933"/>
        <w:gridCol w:w="963"/>
        <w:gridCol w:w="963"/>
        <w:gridCol w:w="950"/>
        <w:gridCol w:w="933"/>
        <w:gridCol w:w="895"/>
      </w:tblGrid>
      <w:tr w:rsidR="00AD0B0F" w:rsidRPr="00343F01" w:rsidDel="00201166" w14:paraId="0EBB215E" w14:textId="52C550C4" w:rsidTr="00AD0B0F">
        <w:trPr>
          <w:tblHeader/>
          <w:del w:id="22672" w:author="Houyem Rais" w:date="2024-02-22T14:46:00Z"/>
        </w:trPr>
        <w:tc>
          <w:tcPr>
            <w:tcW w:w="3538" w:type="dxa"/>
            <w:shd w:val="clear" w:color="auto" w:fill="F2F2F2" w:themeFill="background1" w:themeFillShade="F2"/>
            <w:vAlign w:val="center"/>
          </w:tcPr>
          <w:p w14:paraId="15A500D5" w14:textId="06712602" w:rsidR="003E1A48" w:rsidRPr="00343F01" w:rsidDel="00201166" w:rsidRDefault="003E1A48" w:rsidP="00D62BC5">
            <w:pPr>
              <w:spacing w:before="0" w:after="160"/>
              <w:jc w:val="left"/>
              <w:rPr>
                <w:del w:id="22673" w:author="Houyem Rais" w:date="2024-02-22T14:46:00Z"/>
                <w:rFonts w:asciiTheme="minorHAnsi" w:hAnsiTheme="minorHAnsi" w:cstheme="minorHAnsi"/>
                <w:sz w:val="20"/>
                <w:szCs w:val="20"/>
                <w:lang w:val="fr-FR"/>
              </w:rPr>
              <w:pPrChange w:id="22674" w:author="Houyem Rais" w:date="2024-02-22T14:49:00Z">
                <w:pPr>
                  <w:spacing w:before="40" w:after="40"/>
                </w:pPr>
              </w:pPrChange>
            </w:pPr>
          </w:p>
        </w:tc>
        <w:tc>
          <w:tcPr>
            <w:tcW w:w="933" w:type="dxa"/>
            <w:shd w:val="clear" w:color="auto" w:fill="F2F2F2" w:themeFill="background1" w:themeFillShade="F2"/>
            <w:vAlign w:val="center"/>
          </w:tcPr>
          <w:p w14:paraId="761DA5D2" w14:textId="514D548F" w:rsidR="003E1A48" w:rsidRPr="00343F01" w:rsidDel="00201166" w:rsidRDefault="003E1A48" w:rsidP="00D62BC5">
            <w:pPr>
              <w:spacing w:before="0" w:after="160"/>
              <w:jc w:val="left"/>
              <w:rPr>
                <w:del w:id="22675" w:author="Houyem Rais" w:date="2024-02-22T14:46:00Z"/>
                <w:rFonts w:asciiTheme="minorHAnsi" w:hAnsiTheme="minorHAnsi" w:cstheme="minorHAnsi"/>
                <w:sz w:val="20"/>
                <w:szCs w:val="20"/>
                <w:lang w:val="fr-FR"/>
              </w:rPr>
              <w:pPrChange w:id="22676" w:author="Houyem Rais" w:date="2024-02-22T14:49:00Z">
                <w:pPr>
                  <w:spacing w:before="40" w:after="40"/>
                  <w:jc w:val="center"/>
                </w:pPr>
              </w:pPrChange>
            </w:pPr>
            <w:del w:id="22677" w:author="Houyem Rais" w:date="2024-02-22T14:46:00Z">
              <w:r w:rsidRPr="00343F01" w:rsidDel="00201166">
                <w:rPr>
                  <w:rFonts w:asciiTheme="minorHAnsi" w:hAnsiTheme="minorHAnsi" w:cstheme="minorHAnsi"/>
                  <w:b/>
                  <w:bCs/>
                  <w:sz w:val="20"/>
                  <w:szCs w:val="20"/>
                  <w:lang w:val="fr-FR"/>
                </w:rPr>
                <w:delText>Lot A</w:delText>
              </w:r>
            </w:del>
          </w:p>
        </w:tc>
        <w:tc>
          <w:tcPr>
            <w:tcW w:w="963" w:type="dxa"/>
            <w:shd w:val="clear" w:color="auto" w:fill="F2F2F2" w:themeFill="background1" w:themeFillShade="F2"/>
            <w:vAlign w:val="center"/>
          </w:tcPr>
          <w:p w14:paraId="6A6F5D33" w14:textId="264591A9" w:rsidR="003E1A48" w:rsidRPr="00343F01" w:rsidDel="00201166" w:rsidRDefault="003E1A48" w:rsidP="00D62BC5">
            <w:pPr>
              <w:spacing w:before="0" w:after="160"/>
              <w:jc w:val="left"/>
              <w:rPr>
                <w:del w:id="22678" w:author="Houyem Rais" w:date="2024-02-22T14:46:00Z"/>
                <w:rFonts w:asciiTheme="minorHAnsi" w:hAnsiTheme="minorHAnsi" w:cstheme="minorHAnsi"/>
                <w:sz w:val="20"/>
                <w:szCs w:val="20"/>
                <w:lang w:val="fr-FR"/>
              </w:rPr>
              <w:pPrChange w:id="22679" w:author="Houyem Rais" w:date="2024-02-22T14:49:00Z">
                <w:pPr>
                  <w:spacing w:before="40" w:after="40"/>
                  <w:jc w:val="center"/>
                </w:pPr>
              </w:pPrChange>
            </w:pPr>
            <w:del w:id="22680" w:author="Houyem Rais" w:date="2024-02-22T14:46:00Z">
              <w:r w:rsidRPr="00343F01" w:rsidDel="00201166">
                <w:rPr>
                  <w:rFonts w:asciiTheme="minorHAnsi" w:hAnsiTheme="minorHAnsi" w:cstheme="minorHAnsi"/>
                  <w:b/>
                  <w:bCs/>
                  <w:sz w:val="20"/>
                  <w:szCs w:val="20"/>
                  <w:lang w:val="fr-FR"/>
                </w:rPr>
                <w:delText>Lot B</w:delText>
              </w:r>
            </w:del>
          </w:p>
        </w:tc>
        <w:tc>
          <w:tcPr>
            <w:tcW w:w="963" w:type="dxa"/>
            <w:shd w:val="clear" w:color="auto" w:fill="F2F2F2" w:themeFill="background1" w:themeFillShade="F2"/>
            <w:vAlign w:val="center"/>
          </w:tcPr>
          <w:p w14:paraId="4D576DBB" w14:textId="367CAD71" w:rsidR="003E1A48" w:rsidRPr="00343F01" w:rsidDel="00201166" w:rsidRDefault="003E1A48" w:rsidP="00D62BC5">
            <w:pPr>
              <w:spacing w:before="0" w:after="160"/>
              <w:jc w:val="left"/>
              <w:rPr>
                <w:del w:id="22681" w:author="Houyem Rais" w:date="2024-02-22T14:46:00Z"/>
                <w:rFonts w:asciiTheme="minorHAnsi" w:hAnsiTheme="minorHAnsi" w:cstheme="minorHAnsi"/>
                <w:sz w:val="20"/>
                <w:szCs w:val="20"/>
                <w:lang w:val="fr-FR"/>
              </w:rPr>
              <w:pPrChange w:id="22682" w:author="Houyem Rais" w:date="2024-02-22T14:49:00Z">
                <w:pPr>
                  <w:spacing w:before="40" w:after="40"/>
                  <w:jc w:val="center"/>
                </w:pPr>
              </w:pPrChange>
            </w:pPr>
            <w:del w:id="22683" w:author="Houyem Rais" w:date="2024-02-22T14:46:00Z">
              <w:r w:rsidRPr="00343F01" w:rsidDel="00201166">
                <w:rPr>
                  <w:rFonts w:asciiTheme="minorHAnsi" w:hAnsiTheme="minorHAnsi" w:cstheme="minorHAnsi"/>
                  <w:b/>
                  <w:bCs/>
                  <w:sz w:val="20"/>
                  <w:szCs w:val="20"/>
                  <w:lang w:val="fr-FR"/>
                </w:rPr>
                <w:delText>Lot C</w:delText>
              </w:r>
            </w:del>
          </w:p>
        </w:tc>
        <w:tc>
          <w:tcPr>
            <w:tcW w:w="950" w:type="dxa"/>
            <w:shd w:val="clear" w:color="auto" w:fill="F2F2F2" w:themeFill="background1" w:themeFillShade="F2"/>
            <w:vAlign w:val="center"/>
          </w:tcPr>
          <w:p w14:paraId="2E19709B" w14:textId="447ED9D5" w:rsidR="003E1A48" w:rsidRPr="00343F01" w:rsidDel="00201166" w:rsidRDefault="003E1A48" w:rsidP="00D62BC5">
            <w:pPr>
              <w:spacing w:before="0" w:after="160"/>
              <w:jc w:val="left"/>
              <w:rPr>
                <w:del w:id="22684" w:author="Houyem Rais" w:date="2024-02-22T14:46:00Z"/>
                <w:rFonts w:asciiTheme="minorHAnsi" w:hAnsiTheme="minorHAnsi" w:cstheme="minorHAnsi"/>
                <w:sz w:val="20"/>
                <w:szCs w:val="20"/>
                <w:lang w:val="fr-FR"/>
              </w:rPr>
              <w:pPrChange w:id="22685" w:author="Houyem Rais" w:date="2024-02-22T14:49:00Z">
                <w:pPr>
                  <w:spacing w:before="40" w:after="40"/>
                  <w:jc w:val="center"/>
                </w:pPr>
              </w:pPrChange>
            </w:pPr>
            <w:del w:id="22686" w:author="Houyem Rais" w:date="2024-02-22T14:46:00Z">
              <w:r w:rsidRPr="00343F01" w:rsidDel="00201166">
                <w:rPr>
                  <w:rFonts w:asciiTheme="minorHAnsi" w:hAnsiTheme="minorHAnsi" w:cstheme="minorHAnsi"/>
                  <w:b/>
                  <w:bCs/>
                  <w:sz w:val="20"/>
                  <w:szCs w:val="20"/>
                  <w:lang w:val="fr-FR"/>
                </w:rPr>
                <w:delText>Lot D</w:delText>
              </w:r>
            </w:del>
          </w:p>
        </w:tc>
        <w:tc>
          <w:tcPr>
            <w:tcW w:w="933" w:type="dxa"/>
            <w:shd w:val="clear" w:color="auto" w:fill="F2F2F2" w:themeFill="background1" w:themeFillShade="F2"/>
            <w:vAlign w:val="center"/>
          </w:tcPr>
          <w:p w14:paraId="2101C3B3" w14:textId="737E325C" w:rsidR="003E1A48" w:rsidRPr="00343F01" w:rsidDel="00201166" w:rsidRDefault="003E1A48" w:rsidP="00D62BC5">
            <w:pPr>
              <w:spacing w:before="0" w:after="160"/>
              <w:jc w:val="left"/>
              <w:rPr>
                <w:del w:id="22687" w:author="Houyem Rais" w:date="2024-02-22T14:46:00Z"/>
                <w:rFonts w:asciiTheme="minorHAnsi" w:hAnsiTheme="minorHAnsi" w:cstheme="minorHAnsi"/>
                <w:sz w:val="20"/>
                <w:szCs w:val="20"/>
                <w:lang w:val="fr-FR"/>
              </w:rPr>
              <w:pPrChange w:id="22688" w:author="Houyem Rais" w:date="2024-02-22T14:49:00Z">
                <w:pPr>
                  <w:spacing w:before="40" w:after="40"/>
                  <w:jc w:val="center"/>
                </w:pPr>
              </w:pPrChange>
            </w:pPr>
            <w:del w:id="22689" w:author="Houyem Rais" w:date="2024-02-22T14:46:00Z">
              <w:r w:rsidRPr="00343F01" w:rsidDel="00201166">
                <w:rPr>
                  <w:rFonts w:asciiTheme="minorHAnsi" w:hAnsiTheme="minorHAnsi" w:cstheme="minorHAnsi"/>
                  <w:b/>
                  <w:bCs/>
                  <w:sz w:val="20"/>
                  <w:szCs w:val="20"/>
                  <w:lang w:val="fr-FR"/>
                </w:rPr>
                <w:delText>Lot E</w:delText>
              </w:r>
            </w:del>
          </w:p>
        </w:tc>
        <w:tc>
          <w:tcPr>
            <w:tcW w:w="895" w:type="dxa"/>
            <w:shd w:val="clear" w:color="auto" w:fill="F2F2F2" w:themeFill="background1" w:themeFillShade="F2"/>
            <w:vAlign w:val="center"/>
          </w:tcPr>
          <w:p w14:paraId="5BBD7840" w14:textId="124DEE8D" w:rsidR="003E1A48" w:rsidRPr="00343F01" w:rsidDel="00201166" w:rsidRDefault="003E1A48" w:rsidP="00D62BC5">
            <w:pPr>
              <w:spacing w:before="0" w:after="160"/>
              <w:jc w:val="left"/>
              <w:rPr>
                <w:del w:id="22690" w:author="Houyem Rais" w:date="2024-02-22T14:46:00Z"/>
                <w:rFonts w:asciiTheme="minorHAnsi" w:hAnsiTheme="minorHAnsi" w:cstheme="minorHAnsi"/>
                <w:sz w:val="20"/>
                <w:szCs w:val="20"/>
                <w:lang w:val="fr-FR"/>
              </w:rPr>
              <w:pPrChange w:id="22691" w:author="Houyem Rais" w:date="2024-02-22T14:49:00Z">
                <w:pPr>
                  <w:spacing w:before="40" w:after="40"/>
                  <w:jc w:val="center"/>
                </w:pPr>
              </w:pPrChange>
            </w:pPr>
            <w:del w:id="22692" w:author="Houyem Rais" w:date="2024-02-22T14:46:00Z">
              <w:r w:rsidRPr="00343F01" w:rsidDel="00201166">
                <w:rPr>
                  <w:rFonts w:asciiTheme="minorHAnsi" w:hAnsiTheme="minorHAnsi" w:cstheme="minorHAnsi"/>
                  <w:b/>
                  <w:bCs/>
                  <w:sz w:val="20"/>
                  <w:szCs w:val="20"/>
                  <w:lang w:val="fr-FR"/>
                </w:rPr>
                <w:delText>Lot F</w:delText>
              </w:r>
            </w:del>
          </w:p>
        </w:tc>
      </w:tr>
      <w:tr w:rsidR="00D514BE" w:rsidRPr="00343F01" w:rsidDel="00201166" w14:paraId="4C35160D" w14:textId="0E53C5E3" w:rsidTr="00232DDC">
        <w:trPr>
          <w:del w:id="22693" w:author="Houyem Rais" w:date="2024-02-22T14:46:00Z"/>
        </w:trPr>
        <w:tc>
          <w:tcPr>
            <w:tcW w:w="3538" w:type="dxa"/>
            <w:vAlign w:val="center"/>
          </w:tcPr>
          <w:p w14:paraId="3BFBDF20" w14:textId="19B6DB90" w:rsidR="00D514BE" w:rsidRPr="00343F01" w:rsidDel="00201166" w:rsidRDefault="00D514BE" w:rsidP="00D62BC5">
            <w:pPr>
              <w:spacing w:before="0" w:after="160"/>
              <w:jc w:val="left"/>
              <w:rPr>
                <w:del w:id="22694" w:author="Houyem Rais" w:date="2024-02-22T14:46:00Z"/>
                <w:rFonts w:asciiTheme="minorHAnsi" w:hAnsiTheme="minorHAnsi" w:cstheme="minorHAnsi"/>
                <w:sz w:val="20"/>
                <w:szCs w:val="20"/>
                <w:lang w:val="fr-FR"/>
              </w:rPr>
              <w:pPrChange w:id="22695" w:author="Houyem Rais" w:date="2024-02-22T14:49:00Z">
                <w:pPr>
                  <w:spacing w:before="40" w:after="40"/>
                </w:pPr>
              </w:pPrChange>
            </w:pPr>
            <w:del w:id="22696" w:author="Houyem Rais" w:date="2024-02-22T14:46:00Z">
              <w:r w:rsidRPr="00343F01" w:rsidDel="00201166">
                <w:rPr>
                  <w:rFonts w:asciiTheme="minorHAnsi" w:hAnsiTheme="minorHAnsi" w:cstheme="minorHAnsi"/>
                  <w:b/>
                  <w:bCs/>
                  <w:sz w:val="20"/>
                  <w:szCs w:val="20"/>
                  <w:lang w:val="fr-FR"/>
                </w:rPr>
                <w:delText>Nouveau TRI des fonds propres (valeur réelle) après sensibilité</w:delText>
              </w:r>
            </w:del>
          </w:p>
        </w:tc>
        <w:tc>
          <w:tcPr>
            <w:tcW w:w="933" w:type="dxa"/>
            <w:vAlign w:val="center"/>
          </w:tcPr>
          <w:p w14:paraId="48ABAF82" w14:textId="253E3477" w:rsidR="00D514BE" w:rsidRPr="00343F01" w:rsidDel="00201166" w:rsidRDefault="00D514BE" w:rsidP="00D62BC5">
            <w:pPr>
              <w:spacing w:before="0" w:after="160"/>
              <w:jc w:val="left"/>
              <w:rPr>
                <w:del w:id="22697" w:author="Houyem Rais" w:date="2024-02-22T14:46:00Z"/>
                <w:rFonts w:asciiTheme="minorHAnsi" w:hAnsiTheme="minorHAnsi" w:cstheme="minorHAnsi"/>
                <w:sz w:val="20"/>
                <w:szCs w:val="20"/>
                <w:lang w:val="fr-FR"/>
              </w:rPr>
              <w:pPrChange w:id="22698" w:author="Houyem Rais" w:date="2024-02-22T14:49:00Z">
                <w:pPr>
                  <w:spacing w:before="40" w:after="40"/>
                  <w:jc w:val="center"/>
                </w:pPr>
              </w:pPrChange>
            </w:pPr>
            <w:del w:id="22699" w:author="Houyem Rais" w:date="2024-02-22T14:46:00Z">
              <w:r w:rsidRPr="00343F01" w:rsidDel="00201166">
                <w:rPr>
                  <w:rFonts w:asciiTheme="minorHAnsi" w:hAnsiTheme="minorHAnsi" w:cstheme="minorHAnsi"/>
                  <w:sz w:val="20"/>
                  <w:szCs w:val="20"/>
                  <w:lang w:val="fr-FR"/>
                </w:rPr>
                <w:delText>16,57%</w:delText>
              </w:r>
            </w:del>
          </w:p>
        </w:tc>
        <w:tc>
          <w:tcPr>
            <w:tcW w:w="963" w:type="dxa"/>
            <w:vAlign w:val="center"/>
          </w:tcPr>
          <w:p w14:paraId="7D78E2BE" w14:textId="78F130A4" w:rsidR="00D514BE" w:rsidRPr="00343F01" w:rsidDel="00201166" w:rsidRDefault="00D514BE" w:rsidP="00D62BC5">
            <w:pPr>
              <w:spacing w:before="0" w:after="160"/>
              <w:jc w:val="left"/>
              <w:rPr>
                <w:del w:id="22700" w:author="Houyem Rais" w:date="2024-02-22T14:46:00Z"/>
                <w:rFonts w:asciiTheme="minorHAnsi" w:hAnsiTheme="minorHAnsi" w:cstheme="minorHAnsi"/>
                <w:sz w:val="20"/>
                <w:szCs w:val="20"/>
                <w:lang w:val="fr-FR"/>
              </w:rPr>
              <w:pPrChange w:id="22701" w:author="Houyem Rais" w:date="2024-02-22T14:49:00Z">
                <w:pPr>
                  <w:spacing w:before="40" w:after="40"/>
                  <w:jc w:val="center"/>
                </w:pPr>
              </w:pPrChange>
            </w:pPr>
            <w:del w:id="22702" w:author="Houyem Rais" w:date="2024-02-22T14:46:00Z">
              <w:r w:rsidRPr="00343F01" w:rsidDel="00201166">
                <w:rPr>
                  <w:rFonts w:asciiTheme="minorHAnsi" w:hAnsiTheme="minorHAnsi" w:cstheme="minorHAnsi"/>
                  <w:sz w:val="20"/>
                  <w:szCs w:val="20"/>
                  <w:lang w:val="fr-FR"/>
                </w:rPr>
                <w:delText>13,90%</w:delText>
              </w:r>
            </w:del>
          </w:p>
        </w:tc>
        <w:tc>
          <w:tcPr>
            <w:tcW w:w="963" w:type="dxa"/>
            <w:vAlign w:val="center"/>
          </w:tcPr>
          <w:p w14:paraId="219F8F08" w14:textId="5E920282" w:rsidR="00D514BE" w:rsidRPr="00343F01" w:rsidDel="00201166" w:rsidRDefault="00D514BE" w:rsidP="00D62BC5">
            <w:pPr>
              <w:spacing w:before="0" w:after="160"/>
              <w:jc w:val="left"/>
              <w:rPr>
                <w:del w:id="22703" w:author="Houyem Rais" w:date="2024-02-22T14:46:00Z"/>
                <w:rFonts w:asciiTheme="minorHAnsi" w:hAnsiTheme="minorHAnsi" w:cstheme="minorHAnsi"/>
                <w:sz w:val="20"/>
                <w:szCs w:val="20"/>
                <w:lang w:val="fr-FR"/>
              </w:rPr>
              <w:pPrChange w:id="22704" w:author="Houyem Rais" w:date="2024-02-22T14:49:00Z">
                <w:pPr>
                  <w:spacing w:before="40" w:after="40"/>
                  <w:jc w:val="center"/>
                </w:pPr>
              </w:pPrChange>
            </w:pPr>
            <w:del w:id="22705" w:author="Houyem Rais" w:date="2024-02-22T14:46:00Z">
              <w:r w:rsidRPr="00343F01" w:rsidDel="00201166">
                <w:rPr>
                  <w:rFonts w:asciiTheme="minorHAnsi" w:hAnsiTheme="minorHAnsi" w:cstheme="minorHAnsi"/>
                  <w:sz w:val="20"/>
                  <w:szCs w:val="20"/>
                  <w:lang w:val="fr-FR"/>
                </w:rPr>
                <w:delText>14,29%</w:delText>
              </w:r>
            </w:del>
          </w:p>
        </w:tc>
        <w:tc>
          <w:tcPr>
            <w:tcW w:w="950" w:type="dxa"/>
            <w:vAlign w:val="center"/>
          </w:tcPr>
          <w:p w14:paraId="013EF110" w14:textId="5063C47D" w:rsidR="00D514BE" w:rsidRPr="00343F01" w:rsidDel="00201166" w:rsidRDefault="00D514BE" w:rsidP="00D62BC5">
            <w:pPr>
              <w:spacing w:before="0" w:after="160"/>
              <w:jc w:val="left"/>
              <w:rPr>
                <w:del w:id="22706" w:author="Houyem Rais" w:date="2024-02-22T14:46:00Z"/>
                <w:rFonts w:asciiTheme="minorHAnsi" w:hAnsiTheme="minorHAnsi" w:cstheme="minorHAnsi"/>
                <w:sz w:val="20"/>
                <w:szCs w:val="20"/>
                <w:lang w:val="fr-FR"/>
              </w:rPr>
              <w:pPrChange w:id="22707" w:author="Houyem Rais" w:date="2024-02-22T14:49:00Z">
                <w:pPr>
                  <w:spacing w:before="40" w:after="40"/>
                  <w:jc w:val="center"/>
                </w:pPr>
              </w:pPrChange>
            </w:pPr>
            <w:del w:id="22708" w:author="Houyem Rais" w:date="2024-02-22T14:46:00Z">
              <w:r w:rsidRPr="00343F01" w:rsidDel="00201166">
                <w:rPr>
                  <w:rFonts w:asciiTheme="minorHAnsi" w:hAnsiTheme="minorHAnsi" w:cstheme="minorHAnsi"/>
                  <w:sz w:val="20"/>
                  <w:szCs w:val="20"/>
                  <w:lang w:val="fr-FR"/>
                </w:rPr>
                <w:delText>19,30%</w:delText>
              </w:r>
            </w:del>
          </w:p>
        </w:tc>
        <w:tc>
          <w:tcPr>
            <w:tcW w:w="933" w:type="dxa"/>
            <w:vAlign w:val="center"/>
          </w:tcPr>
          <w:p w14:paraId="66B2AD68" w14:textId="2888447C" w:rsidR="00D514BE" w:rsidRPr="00343F01" w:rsidDel="00201166" w:rsidRDefault="00D514BE" w:rsidP="00D62BC5">
            <w:pPr>
              <w:spacing w:before="0" w:after="160"/>
              <w:jc w:val="left"/>
              <w:rPr>
                <w:del w:id="22709" w:author="Houyem Rais" w:date="2024-02-22T14:46:00Z"/>
                <w:rFonts w:asciiTheme="minorHAnsi" w:hAnsiTheme="minorHAnsi" w:cstheme="minorHAnsi"/>
                <w:sz w:val="20"/>
                <w:szCs w:val="20"/>
                <w:lang w:val="fr-FR"/>
              </w:rPr>
              <w:pPrChange w:id="22710" w:author="Houyem Rais" w:date="2024-02-22T14:49:00Z">
                <w:pPr>
                  <w:spacing w:before="40" w:after="40"/>
                  <w:jc w:val="center"/>
                </w:pPr>
              </w:pPrChange>
            </w:pPr>
            <w:del w:id="22711" w:author="Houyem Rais" w:date="2024-02-22T14:46:00Z">
              <w:r w:rsidRPr="00343F01" w:rsidDel="00201166">
                <w:rPr>
                  <w:rFonts w:asciiTheme="minorHAnsi" w:hAnsiTheme="minorHAnsi" w:cstheme="minorHAnsi"/>
                  <w:sz w:val="20"/>
                  <w:szCs w:val="20"/>
                  <w:lang w:val="fr-FR"/>
                </w:rPr>
                <w:delText>19,36%</w:delText>
              </w:r>
            </w:del>
          </w:p>
        </w:tc>
        <w:tc>
          <w:tcPr>
            <w:tcW w:w="895" w:type="dxa"/>
            <w:vAlign w:val="center"/>
          </w:tcPr>
          <w:p w14:paraId="6FB34A44" w14:textId="443708A7" w:rsidR="00D514BE" w:rsidRPr="00343F01" w:rsidDel="00201166" w:rsidRDefault="00D514BE" w:rsidP="00D62BC5">
            <w:pPr>
              <w:spacing w:before="0" w:after="160"/>
              <w:jc w:val="left"/>
              <w:rPr>
                <w:del w:id="22712" w:author="Houyem Rais" w:date="2024-02-22T14:46:00Z"/>
                <w:rFonts w:asciiTheme="minorHAnsi" w:hAnsiTheme="minorHAnsi" w:cstheme="minorHAnsi"/>
                <w:sz w:val="20"/>
                <w:szCs w:val="20"/>
                <w:lang w:val="fr-FR"/>
              </w:rPr>
              <w:pPrChange w:id="22713" w:author="Houyem Rais" w:date="2024-02-22T14:49:00Z">
                <w:pPr>
                  <w:spacing w:before="40" w:after="40"/>
                  <w:jc w:val="center"/>
                </w:pPr>
              </w:pPrChange>
            </w:pPr>
            <w:del w:id="22714" w:author="Houyem Rais" w:date="2024-02-22T14:46:00Z">
              <w:r w:rsidRPr="00343F01" w:rsidDel="00201166">
                <w:rPr>
                  <w:rFonts w:asciiTheme="minorHAnsi" w:hAnsiTheme="minorHAnsi" w:cstheme="minorHAnsi"/>
                  <w:sz w:val="20"/>
                  <w:szCs w:val="20"/>
                  <w:lang w:val="fr-FR"/>
                </w:rPr>
                <w:delText>19,47%</w:delText>
              </w:r>
            </w:del>
          </w:p>
        </w:tc>
      </w:tr>
      <w:tr w:rsidR="00D514BE" w:rsidRPr="00343F01" w:rsidDel="00201166" w14:paraId="1854C8C4" w14:textId="1BFEAB74" w:rsidTr="00232DDC">
        <w:trPr>
          <w:del w:id="22715" w:author="Houyem Rais" w:date="2024-02-22T14:46:00Z"/>
        </w:trPr>
        <w:tc>
          <w:tcPr>
            <w:tcW w:w="3538" w:type="dxa"/>
            <w:vAlign w:val="center"/>
          </w:tcPr>
          <w:p w14:paraId="2B9BDA99" w14:textId="00027AC6" w:rsidR="00D514BE" w:rsidRPr="00343F01" w:rsidDel="00201166" w:rsidRDefault="00D514BE" w:rsidP="00D62BC5">
            <w:pPr>
              <w:spacing w:before="0" w:after="160"/>
              <w:jc w:val="left"/>
              <w:rPr>
                <w:del w:id="22716" w:author="Houyem Rais" w:date="2024-02-22T14:46:00Z"/>
                <w:rFonts w:asciiTheme="minorHAnsi" w:hAnsiTheme="minorHAnsi" w:cstheme="minorHAnsi"/>
                <w:sz w:val="20"/>
                <w:szCs w:val="20"/>
                <w:lang w:val="fr-FR"/>
              </w:rPr>
              <w:pPrChange w:id="22717" w:author="Houyem Rais" w:date="2024-02-22T14:49:00Z">
                <w:pPr>
                  <w:spacing w:before="40" w:after="40"/>
                </w:pPr>
              </w:pPrChange>
            </w:pPr>
            <w:del w:id="22718" w:author="Houyem Rais" w:date="2024-02-22T14:46:00Z">
              <w:r w:rsidRPr="00343F01" w:rsidDel="00201166">
                <w:rPr>
                  <w:rFonts w:asciiTheme="minorHAnsi" w:hAnsiTheme="minorHAnsi" w:cstheme="minorHAnsi"/>
                  <w:b/>
                  <w:bCs/>
                  <w:sz w:val="20"/>
                  <w:szCs w:val="20"/>
                  <w:lang w:val="fr-FR"/>
                </w:rPr>
                <w:delText>Nouvel ADSCR minimum après sensibilité</w:delText>
              </w:r>
            </w:del>
          </w:p>
        </w:tc>
        <w:tc>
          <w:tcPr>
            <w:tcW w:w="933" w:type="dxa"/>
            <w:vAlign w:val="center"/>
          </w:tcPr>
          <w:p w14:paraId="151DEC50" w14:textId="21A9DCEB" w:rsidR="00D514BE" w:rsidRPr="00343F01" w:rsidDel="00201166" w:rsidRDefault="00D514BE" w:rsidP="00D62BC5">
            <w:pPr>
              <w:spacing w:before="0" w:after="160"/>
              <w:jc w:val="left"/>
              <w:rPr>
                <w:del w:id="22719" w:author="Houyem Rais" w:date="2024-02-22T14:46:00Z"/>
                <w:rFonts w:asciiTheme="minorHAnsi" w:hAnsiTheme="minorHAnsi" w:cstheme="minorHAnsi"/>
                <w:sz w:val="20"/>
                <w:szCs w:val="20"/>
                <w:lang w:val="fr-FR"/>
              </w:rPr>
              <w:pPrChange w:id="22720" w:author="Houyem Rais" w:date="2024-02-22T14:49:00Z">
                <w:pPr>
                  <w:spacing w:before="40" w:after="40"/>
                  <w:jc w:val="center"/>
                </w:pPr>
              </w:pPrChange>
            </w:pPr>
            <w:del w:id="22721" w:author="Houyem Rais" w:date="2024-02-22T14:46:00Z">
              <w:r w:rsidRPr="00343F01" w:rsidDel="00201166">
                <w:rPr>
                  <w:rFonts w:asciiTheme="minorHAnsi" w:hAnsiTheme="minorHAnsi" w:cstheme="minorHAnsi"/>
                  <w:sz w:val="20"/>
                  <w:szCs w:val="20"/>
                  <w:lang w:val="fr-FR"/>
                </w:rPr>
                <w:delText>2,09</w:delText>
              </w:r>
            </w:del>
          </w:p>
        </w:tc>
        <w:tc>
          <w:tcPr>
            <w:tcW w:w="963" w:type="dxa"/>
            <w:vAlign w:val="center"/>
          </w:tcPr>
          <w:p w14:paraId="37FF6C8A" w14:textId="16B59F7C" w:rsidR="00D514BE" w:rsidRPr="00343F01" w:rsidDel="00201166" w:rsidRDefault="00D514BE" w:rsidP="00D62BC5">
            <w:pPr>
              <w:spacing w:before="0" w:after="160"/>
              <w:jc w:val="left"/>
              <w:rPr>
                <w:del w:id="22722" w:author="Houyem Rais" w:date="2024-02-22T14:46:00Z"/>
                <w:rFonts w:asciiTheme="minorHAnsi" w:hAnsiTheme="minorHAnsi" w:cstheme="minorHAnsi"/>
                <w:sz w:val="20"/>
                <w:szCs w:val="20"/>
                <w:lang w:val="fr-FR"/>
              </w:rPr>
              <w:pPrChange w:id="22723" w:author="Houyem Rais" w:date="2024-02-22T14:49:00Z">
                <w:pPr>
                  <w:spacing w:before="40" w:after="40"/>
                  <w:jc w:val="center"/>
                </w:pPr>
              </w:pPrChange>
            </w:pPr>
            <w:del w:id="22724" w:author="Houyem Rais" w:date="2024-02-22T14:46:00Z">
              <w:r w:rsidRPr="00343F01" w:rsidDel="00201166">
                <w:rPr>
                  <w:rFonts w:asciiTheme="minorHAnsi" w:hAnsiTheme="minorHAnsi" w:cstheme="minorHAnsi"/>
                  <w:sz w:val="20"/>
                  <w:szCs w:val="20"/>
                  <w:lang w:val="fr-FR"/>
                </w:rPr>
                <w:delText>1,81</w:delText>
              </w:r>
            </w:del>
          </w:p>
        </w:tc>
        <w:tc>
          <w:tcPr>
            <w:tcW w:w="963" w:type="dxa"/>
            <w:vAlign w:val="center"/>
          </w:tcPr>
          <w:p w14:paraId="5CF3BBCE" w14:textId="25DA68F9" w:rsidR="00D514BE" w:rsidRPr="00343F01" w:rsidDel="00201166" w:rsidRDefault="00D514BE" w:rsidP="00D62BC5">
            <w:pPr>
              <w:spacing w:before="0" w:after="160"/>
              <w:jc w:val="left"/>
              <w:rPr>
                <w:del w:id="22725" w:author="Houyem Rais" w:date="2024-02-22T14:46:00Z"/>
                <w:rFonts w:asciiTheme="minorHAnsi" w:hAnsiTheme="minorHAnsi" w:cstheme="minorHAnsi"/>
                <w:sz w:val="20"/>
                <w:szCs w:val="20"/>
                <w:lang w:val="fr-FR"/>
              </w:rPr>
              <w:pPrChange w:id="22726" w:author="Houyem Rais" w:date="2024-02-22T14:49:00Z">
                <w:pPr>
                  <w:spacing w:before="40" w:after="40"/>
                  <w:jc w:val="center"/>
                </w:pPr>
              </w:pPrChange>
            </w:pPr>
            <w:del w:id="22727" w:author="Houyem Rais" w:date="2024-02-22T14:46:00Z">
              <w:r w:rsidRPr="00343F01" w:rsidDel="00201166">
                <w:rPr>
                  <w:rFonts w:asciiTheme="minorHAnsi" w:hAnsiTheme="minorHAnsi" w:cstheme="minorHAnsi"/>
                  <w:sz w:val="20"/>
                  <w:szCs w:val="20"/>
                  <w:lang w:val="fr-FR"/>
                </w:rPr>
                <w:delText>2,06</w:delText>
              </w:r>
            </w:del>
          </w:p>
        </w:tc>
        <w:tc>
          <w:tcPr>
            <w:tcW w:w="950" w:type="dxa"/>
            <w:vAlign w:val="center"/>
          </w:tcPr>
          <w:p w14:paraId="0D78A73B" w14:textId="7DCB5F89" w:rsidR="00D514BE" w:rsidRPr="00343F01" w:rsidDel="00201166" w:rsidRDefault="00D514BE" w:rsidP="00D62BC5">
            <w:pPr>
              <w:spacing w:before="0" w:after="160"/>
              <w:jc w:val="left"/>
              <w:rPr>
                <w:del w:id="22728" w:author="Houyem Rais" w:date="2024-02-22T14:46:00Z"/>
                <w:rFonts w:asciiTheme="minorHAnsi" w:hAnsiTheme="minorHAnsi" w:cstheme="minorHAnsi"/>
                <w:sz w:val="20"/>
                <w:szCs w:val="20"/>
                <w:lang w:val="fr-FR"/>
              </w:rPr>
              <w:pPrChange w:id="22729" w:author="Houyem Rais" w:date="2024-02-22T14:49:00Z">
                <w:pPr>
                  <w:spacing w:before="40" w:after="40"/>
                  <w:jc w:val="center"/>
                </w:pPr>
              </w:pPrChange>
            </w:pPr>
            <w:del w:id="22730" w:author="Houyem Rais" w:date="2024-02-22T14:46:00Z">
              <w:r w:rsidRPr="00343F01" w:rsidDel="00201166">
                <w:rPr>
                  <w:rFonts w:asciiTheme="minorHAnsi" w:hAnsiTheme="minorHAnsi" w:cstheme="minorHAnsi"/>
                  <w:sz w:val="20"/>
                  <w:szCs w:val="20"/>
                  <w:lang w:val="fr-FR"/>
                </w:rPr>
                <w:delText>1,57</w:delText>
              </w:r>
            </w:del>
          </w:p>
        </w:tc>
        <w:tc>
          <w:tcPr>
            <w:tcW w:w="933" w:type="dxa"/>
            <w:vAlign w:val="center"/>
          </w:tcPr>
          <w:p w14:paraId="68B42A4B" w14:textId="3C65B6C1" w:rsidR="00D514BE" w:rsidRPr="00343F01" w:rsidDel="00201166" w:rsidRDefault="00D514BE" w:rsidP="00D62BC5">
            <w:pPr>
              <w:spacing w:before="0" w:after="160"/>
              <w:jc w:val="left"/>
              <w:rPr>
                <w:del w:id="22731" w:author="Houyem Rais" w:date="2024-02-22T14:46:00Z"/>
                <w:rFonts w:asciiTheme="minorHAnsi" w:hAnsiTheme="minorHAnsi" w:cstheme="minorHAnsi"/>
                <w:sz w:val="20"/>
                <w:szCs w:val="20"/>
                <w:lang w:val="fr-FR"/>
              </w:rPr>
              <w:pPrChange w:id="22732" w:author="Houyem Rais" w:date="2024-02-22T14:49:00Z">
                <w:pPr>
                  <w:spacing w:before="40" w:after="40"/>
                  <w:jc w:val="center"/>
                </w:pPr>
              </w:pPrChange>
            </w:pPr>
            <w:del w:id="22733" w:author="Houyem Rais" w:date="2024-02-22T14:46:00Z">
              <w:r w:rsidRPr="00343F01" w:rsidDel="00201166">
                <w:rPr>
                  <w:rFonts w:asciiTheme="minorHAnsi" w:hAnsiTheme="minorHAnsi" w:cstheme="minorHAnsi"/>
                  <w:sz w:val="20"/>
                  <w:szCs w:val="20"/>
                  <w:lang w:val="fr-FR"/>
                </w:rPr>
                <w:delText>1,89</w:delText>
              </w:r>
            </w:del>
          </w:p>
        </w:tc>
        <w:tc>
          <w:tcPr>
            <w:tcW w:w="895" w:type="dxa"/>
            <w:vAlign w:val="center"/>
          </w:tcPr>
          <w:p w14:paraId="62C7715C" w14:textId="79D5D94F" w:rsidR="00D514BE" w:rsidRPr="00343F01" w:rsidDel="00201166" w:rsidRDefault="00D514BE" w:rsidP="00D62BC5">
            <w:pPr>
              <w:spacing w:before="0" w:after="160"/>
              <w:jc w:val="left"/>
              <w:rPr>
                <w:del w:id="22734" w:author="Houyem Rais" w:date="2024-02-22T14:46:00Z"/>
                <w:rFonts w:asciiTheme="minorHAnsi" w:hAnsiTheme="minorHAnsi" w:cstheme="minorHAnsi"/>
                <w:sz w:val="20"/>
                <w:szCs w:val="20"/>
                <w:lang w:val="fr-FR"/>
              </w:rPr>
              <w:pPrChange w:id="22735" w:author="Houyem Rais" w:date="2024-02-22T14:49:00Z">
                <w:pPr>
                  <w:spacing w:before="40" w:after="40"/>
                  <w:jc w:val="center"/>
                </w:pPr>
              </w:pPrChange>
            </w:pPr>
            <w:del w:id="22736" w:author="Houyem Rais" w:date="2024-02-22T14:46:00Z">
              <w:r w:rsidRPr="00343F01" w:rsidDel="00201166">
                <w:rPr>
                  <w:rFonts w:asciiTheme="minorHAnsi" w:hAnsiTheme="minorHAnsi" w:cstheme="minorHAnsi"/>
                  <w:sz w:val="20"/>
                  <w:szCs w:val="20"/>
                  <w:lang w:val="fr-FR"/>
                </w:rPr>
                <w:delText>1,78</w:delText>
              </w:r>
            </w:del>
          </w:p>
        </w:tc>
      </w:tr>
      <w:tr w:rsidR="00167078" w:rsidRPr="00343F01" w:rsidDel="00201166" w14:paraId="21411858" w14:textId="6E340FCE" w:rsidTr="00232DDC">
        <w:trPr>
          <w:del w:id="22737" w:author="Houyem Rais" w:date="2024-02-22T14:46:00Z"/>
        </w:trPr>
        <w:tc>
          <w:tcPr>
            <w:tcW w:w="3538" w:type="dxa"/>
            <w:vAlign w:val="center"/>
          </w:tcPr>
          <w:p w14:paraId="07A6C1BA" w14:textId="365497C9" w:rsidR="00167078" w:rsidRPr="00343F01" w:rsidDel="00201166" w:rsidRDefault="00167078" w:rsidP="00D62BC5">
            <w:pPr>
              <w:spacing w:before="0" w:after="160"/>
              <w:jc w:val="left"/>
              <w:rPr>
                <w:del w:id="22738" w:author="Houyem Rais" w:date="2024-02-22T14:46:00Z"/>
                <w:rFonts w:asciiTheme="minorHAnsi" w:hAnsiTheme="minorHAnsi" w:cstheme="minorHAnsi"/>
                <w:sz w:val="20"/>
                <w:szCs w:val="20"/>
                <w:lang w:val="fr-FR"/>
              </w:rPr>
              <w:pPrChange w:id="22739" w:author="Houyem Rais" w:date="2024-02-22T14:49:00Z">
                <w:pPr>
                  <w:spacing w:before="40" w:after="40"/>
                </w:pPr>
              </w:pPrChange>
            </w:pPr>
            <w:del w:id="22740" w:author="Houyem Rais" w:date="2024-02-22T14:46:00Z">
              <w:r w:rsidRPr="00343F01" w:rsidDel="00201166">
                <w:rPr>
                  <w:rFonts w:cstheme="minorHAnsi"/>
                  <w:b/>
                  <w:bCs/>
                  <w:sz w:val="20"/>
                  <w:szCs w:val="20"/>
                  <w:lang w:val="fr-FR"/>
                </w:rPr>
                <w:delText xml:space="preserve">Niveau de subvention requis (MUSD) pour </w:delText>
              </w:r>
              <w:r w:rsidR="00DC3E18" w:rsidRPr="00343F01" w:rsidDel="00201166">
                <w:rPr>
                  <w:rFonts w:cstheme="minorHAnsi"/>
                  <w:b/>
                  <w:bCs/>
                  <w:sz w:val="20"/>
                  <w:szCs w:val="20"/>
                  <w:lang w:val="fr-FR"/>
                </w:rPr>
                <w:delText>rétablir l’équilibre financier</w:delText>
              </w:r>
            </w:del>
          </w:p>
        </w:tc>
        <w:tc>
          <w:tcPr>
            <w:tcW w:w="933" w:type="dxa"/>
            <w:vAlign w:val="center"/>
          </w:tcPr>
          <w:p w14:paraId="2362AABA" w14:textId="209C03CB" w:rsidR="00167078" w:rsidRPr="00343F01" w:rsidDel="00201166" w:rsidRDefault="00167078" w:rsidP="00D62BC5">
            <w:pPr>
              <w:spacing w:before="0" w:after="160"/>
              <w:jc w:val="left"/>
              <w:rPr>
                <w:del w:id="22741" w:author="Houyem Rais" w:date="2024-02-22T14:46:00Z"/>
                <w:rFonts w:asciiTheme="minorHAnsi" w:hAnsiTheme="minorHAnsi" w:cstheme="minorHAnsi"/>
                <w:sz w:val="20"/>
                <w:szCs w:val="20"/>
                <w:lang w:val="fr-FR"/>
              </w:rPr>
              <w:pPrChange w:id="22742" w:author="Houyem Rais" w:date="2024-02-22T14:49:00Z">
                <w:pPr>
                  <w:spacing w:before="40" w:after="40"/>
                  <w:jc w:val="center"/>
                </w:pPr>
              </w:pPrChange>
            </w:pPr>
            <w:del w:id="22743" w:author="Houyem Rais" w:date="2024-02-22T14:46:00Z">
              <w:r w:rsidRPr="00343F01" w:rsidDel="00201166">
                <w:rPr>
                  <w:rFonts w:asciiTheme="minorHAnsi" w:hAnsiTheme="minorHAnsi" w:cstheme="minorHAnsi"/>
                  <w:sz w:val="20"/>
                  <w:szCs w:val="20"/>
                  <w:lang w:val="fr-FR"/>
                </w:rPr>
                <w:delText>234,2</w:delText>
              </w:r>
            </w:del>
          </w:p>
        </w:tc>
        <w:tc>
          <w:tcPr>
            <w:tcW w:w="963" w:type="dxa"/>
            <w:vAlign w:val="center"/>
          </w:tcPr>
          <w:p w14:paraId="1B3C7737" w14:textId="681742F8" w:rsidR="00167078" w:rsidRPr="00343F01" w:rsidDel="00201166" w:rsidRDefault="00167078" w:rsidP="00D62BC5">
            <w:pPr>
              <w:spacing w:before="0" w:after="160"/>
              <w:jc w:val="left"/>
              <w:rPr>
                <w:del w:id="22744" w:author="Houyem Rais" w:date="2024-02-22T14:46:00Z"/>
                <w:rFonts w:asciiTheme="minorHAnsi" w:hAnsiTheme="minorHAnsi" w:cstheme="minorHAnsi"/>
                <w:sz w:val="20"/>
                <w:szCs w:val="20"/>
                <w:lang w:val="fr-FR"/>
              </w:rPr>
              <w:pPrChange w:id="22745" w:author="Houyem Rais" w:date="2024-02-22T14:49:00Z">
                <w:pPr>
                  <w:spacing w:before="40" w:after="40"/>
                  <w:jc w:val="center"/>
                </w:pPr>
              </w:pPrChange>
            </w:pPr>
            <w:del w:id="22746" w:author="Houyem Rais" w:date="2024-02-22T14:46:00Z">
              <w:r w:rsidRPr="00343F01" w:rsidDel="00201166">
                <w:rPr>
                  <w:rFonts w:asciiTheme="minorHAnsi" w:hAnsiTheme="minorHAnsi" w:cstheme="minorHAnsi"/>
                  <w:sz w:val="20"/>
                  <w:szCs w:val="20"/>
                  <w:lang w:val="fr-FR"/>
                </w:rPr>
                <w:delText>312,5</w:delText>
              </w:r>
            </w:del>
          </w:p>
        </w:tc>
        <w:tc>
          <w:tcPr>
            <w:tcW w:w="963" w:type="dxa"/>
            <w:vAlign w:val="center"/>
          </w:tcPr>
          <w:p w14:paraId="79B6440E" w14:textId="0FEC876B" w:rsidR="00167078" w:rsidRPr="00343F01" w:rsidDel="00201166" w:rsidRDefault="00167078" w:rsidP="00D62BC5">
            <w:pPr>
              <w:spacing w:before="0" w:after="160"/>
              <w:jc w:val="left"/>
              <w:rPr>
                <w:del w:id="22747" w:author="Houyem Rais" w:date="2024-02-22T14:46:00Z"/>
                <w:rFonts w:asciiTheme="minorHAnsi" w:hAnsiTheme="minorHAnsi" w:cstheme="minorHAnsi"/>
                <w:sz w:val="20"/>
                <w:szCs w:val="20"/>
                <w:lang w:val="fr-FR"/>
              </w:rPr>
              <w:pPrChange w:id="22748" w:author="Houyem Rais" w:date="2024-02-22T14:49:00Z">
                <w:pPr>
                  <w:spacing w:before="40" w:after="40"/>
                  <w:jc w:val="center"/>
                </w:pPr>
              </w:pPrChange>
            </w:pPr>
            <w:del w:id="22749" w:author="Houyem Rais" w:date="2024-02-22T14:46:00Z">
              <w:r w:rsidRPr="00343F01" w:rsidDel="00201166">
                <w:rPr>
                  <w:rFonts w:asciiTheme="minorHAnsi" w:hAnsiTheme="minorHAnsi" w:cstheme="minorHAnsi"/>
                  <w:sz w:val="20"/>
                  <w:szCs w:val="20"/>
                  <w:lang w:val="fr-FR"/>
                </w:rPr>
                <w:delText>-134,9</w:delText>
              </w:r>
            </w:del>
          </w:p>
        </w:tc>
        <w:tc>
          <w:tcPr>
            <w:tcW w:w="950" w:type="dxa"/>
            <w:vAlign w:val="center"/>
          </w:tcPr>
          <w:p w14:paraId="605DCD70" w14:textId="11ED51D8" w:rsidR="00167078" w:rsidRPr="00343F01" w:rsidDel="00201166" w:rsidRDefault="00167078" w:rsidP="00D62BC5">
            <w:pPr>
              <w:spacing w:before="0" w:after="160"/>
              <w:jc w:val="left"/>
              <w:rPr>
                <w:del w:id="22750" w:author="Houyem Rais" w:date="2024-02-22T14:46:00Z"/>
                <w:rFonts w:asciiTheme="minorHAnsi" w:hAnsiTheme="minorHAnsi" w:cstheme="minorHAnsi"/>
                <w:sz w:val="20"/>
                <w:szCs w:val="20"/>
                <w:lang w:val="fr-FR"/>
              </w:rPr>
              <w:pPrChange w:id="22751" w:author="Houyem Rais" w:date="2024-02-22T14:49:00Z">
                <w:pPr>
                  <w:spacing w:before="40" w:after="40"/>
                  <w:jc w:val="center"/>
                </w:pPr>
              </w:pPrChange>
            </w:pPr>
            <w:del w:id="22752" w:author="Houyem Rais" w:date="2024-02-22T14:46:00Z">
              <w:r w:rsidRPr="00343F01" w:rsidDel="00201166">
                <w:rPr>
                  <w:rFonts w:asciiTheme="minorHAnsi" w:hAnsiTheme="minorHAnsi" w:cstheme="minorHAnsi"/>
                  <w:sz w:val="20"/>
                  <w:szCs w:val="20"/>
                  <w:lang w:val="fr-FR"/>
                </w:rPr>
                <w:delText>1561,2</w:delText>
              </w:r>
            </w:del>
          </w:p>
        </w:tc>
        <w:tc>
          <w:tcPr>
            <w:tcW w:w="933" w:type="dxa"/>
            <w:vAlign w:val="center"/>
          </w:tcPr>
          <w:p w14:paraId="099F2160" w14:textId="625787D1" w:rsidR="00167078" w:rsidRPr="00343F01" w:rsidDel="00201166" w:rsidRDefault="00167078" w:rsidP="00D62BC5">
            <w:pPr>
              <w:spacing w:before="0" w:after="160"/>
              <w:jc w:val="left"/>
              <w:rPr>
                <w:del w:id="22753" w:author="Houyem Rais" w:date="2024-02-22T14:46:00Z"/>
                <w:rFonts w:asciiTheme="minorHAnsi" w:hAnsiTheme="minorHAnsi" w:cstheme="minorHAnsi"/>
                <w:sz w:val="20"/>
                <w:szCs w:val="20"/>
                <w:lang w:val="fr-FR"/>
              </w:rPr>
              <w:pPrChange w:id="22754" w:author="Houyem Rais" w:date="2024-02-22T14:49:00Z">
                <w:pPr>
                  <w:spacing w:before="40" w:after="40"/>
                  <w:jc w:val="center"/>
                </w:pPr>
              </w:pPrChange>
            </w:pPr>
            <w:del w:id="22755" w:author="Houyem Rais" w:date="2024-02-22T14:46:00Z">
              <w:r w:rsidRPr="00343F01" w:rsidDel="00201166">
                <w:rPr>
                  <w:rFonts w:asciiTheme="minorHAnsi" w:hAnsiTheme="minorHAnsi" w:cstheme="minorHAnsi"/>
                  <w:sz w:val="20"/>
                  <w:szCs w:val="20"/>
                  <w:lang w:val="fr-FR"/>
                </w:rPr>
                <w:delText>290,8</w:delText>
              </w:r>
            </w:del>
          </w:p>
        </w:tc>
        <w:tc>
          <w:tcPr>
            <w:tcW w:w="895" w:type="dxa"/>
            <w:vAlign w:val="center"/>
          </w:tcPr>
          <w:p w14:paraId="38D011A1" w14:textId="1AC7632A" w:rsidR="00167078" w:rsidRPr="00343F01" w:rsidDel="00201166" w:rsidRDefault="00167078" w:rsidP="00D62BC5">
            <w:pPr>
              <w:spacing w:before="0" w:after="160"/>
              <w:jc w:val="left"/>
              <w:rPr>
                <w:del w:id="22756" w:author="Houyem Rais" w:date="2024-02-22T14:46:00Z"/>
                <w:rFonts w:asciiTheme="minorHAnsi" w:hAnsiTheme="minorHAnsi" w:cstheme="minorHAnsi"/>
                <w:sz w:val="20"/>
                <w:szCs w:val="20"/>
                <w:lang w:val="fr-FR"/>
              </w:rPr>
              <w:pPrChange w:id="22757" w:author="Houyem Rais" w:date="2024-02-22T14:49:00Z">
                <w:pPr>
                  <w:spacing w:before="40" w:after="40"/>
                  <w:jc w:val="center"/>
                </w:pPr>
              </w:pPrChange>
            </w:pPr>
            <w:del w:id="22758" w:author="Houyem Rais" w:date="2024-02-22T14:46:00Z">
              <w:r w:rsidRPr="00343F01" w:rsidDel="00201166">
                <w:rPr>
                  <w:rFonts w:asciiTheme="minorHAnsi" w:hAnsiTheme="minorHAnsi" w:cstheme="minorHAnsi"/>
                  <w:sz w:val="20"/>
                  <w:szCs w:val="20"/>
                  <w:lang w:val="fr-FR"/>
                </w:rPr>
                <w:delText>705,6</w:delText>
              </w:r>
            </w:del>
          </w:p>
        </w:tc>
      </w:tr>
      <w:tr w:rsidR="00167078" w:rsidRPr="00343F01" w:rsidDel="00201166" w14:paraId="20D6B88F" w14:textId="3D682517" w:rsidTr="00232DDC">
        <w:trPr>
          <w:del w:id="22759" w:author="Houyem Rais" w:date="2024-02-22T14:46:00Z"/>
        </w:trPr>
        <w:tc>
          <w:tcPr>
            <w:tcW w:w="3538" w:type="dxa"/>
            <w:vAlign w:val="center"/>
          </w:tcPr>
          <w:p w14:paraId="594FAD0D" w14:textId="6AE2AE93" w:rsidR="00167078" w:rsidRPr="00343F01" w:rsidDel="00201166" w:rsidRDefault="00167078" w:rsidP="00D62BC5">
            <w:pPr>
              <w:spacing w:before="0" w:after="160"/>
              <w:jc w:val="left"/>
              <w:rPr>
                <w:del w:id="22760" w:author="Houyem Rais" w:date="2024-02-22T14:46:00Z"/>
                <w:rFonts w:cstheme="minorHAnsi"/>
                <w:sz w:val="20"/>
                <w:szCs w:val="20"/>
                <w:lang w:val="fr-FR"/>
              </w:rPr>
              <w:pPrChange w:id="22761" w:author="Houyem Rais" w:date="2024-02-22T14:49:00Z">
                <w:pPr>
                  <w:spacing w:before="40" w:after="40"/>
                </w:pPr>
              </w:pPrChange>
            </w:pPr>
            <w:del w:id="22762" w:author="Houyem Rais" w:date="2024-02-22T14:46:00Z">
              <w:r w:rsidRPr="00343F01" w:rsidDel="00201166">
                <w:rPr>
                  <w:rFonts w:cstheme="minorHAnsi"/>
                  <w:b/>
                  <w:bCs/>
                  <w:sz w:val="20"/>
                  <w:szCs w:val="20"/>
                  <w:lang w:val="fr-FR"/>
                </w:rPr>
                <w:delText>% des subventions du coût d’investissement</w:delText>
              </w:r>
            </w:del>
          </w:p>
        </w:tc>
        <w:tc>
          <w:tcPr>
            <w:tcW w:w="933" w:type="dxa"/>
            <w:vAlign w:val="center"/>
          </w:tcPr>
          <w:p w14:paraId="60AEB7B1" w14:textId="3F5017F9" w:rsidR="00167078" w:rsidRPr="00343F01" w:rsidDel="00201166" w:rsidRDefault="00167078" w:rsidP="00D62BC5">
            <w:pPr>
              <w:spacing w:before="0" w:after="160"/>
              <w:jc w:val="left"/>
              <w:rPr>
                <w:del w:id="22763" w:author="Houyem Rais" w:date="2024-02-22T14:46:00Z"/>
                <w:rFonts w:asciiTheme="minorHAnsi" w:hAnsiTheme="minorHAnsi" w:cstheme="minorHAnsi"/>
                <w:sz w:val="20"/>
                <w:szCs w:val="20"/>
                <w:lang w:val="fr-FR"/>
              </w:rPr>
              <w:pPrChange w:id="22764" w:author="Houyem Rais" w:date="2024-02-22T14:49:00Z">
                <w:pPr>
                  <w:spacing w:before="40" w:after="40"/>
                  <w:jc w:val="center"/>
                </w:pPr>
              </w:pPrChange>
            </w:pPr>
            <w:del w:id="22765" w:author="Houyem Rais" w:date="2024-02-22T14:46:00Z">
              <w:r w:rsidRPr="00343F01" w:rsidDel="00201166">
                <w:rPr>
                  <w:rFonts w:asciiTheme="minorHAnsi" w:hAnsiTheme="minorHAnsi" w:cstheme="minorHAnsi"/>
                  <w:sz w:val="20"/>
                  <w:szCs w:val="20"/>
                  <w:lang w:val="fr-FR"/>
                </w:rPr>
                <w:delText>14,0%</w:delText>
              </w:r>
            </w:del>
          </w:p>
        </w:tc>
        <w:tc>
          <w:tcPr>
            <w:tcW w:w="963" w:type="dxa"/>
            <w:vAlign w:val="center"/>
          </w:tcPr>
          <w:p w14:paraId="29C9F7B0" w14:textId="6F6A5AC5" w:rsidR="00167078" w:rsidRPr="00343F01" w:rsidDel="00201166" w:rsidRDefault="00167078" w:rsidP="00D62BC5">
            <w:pPr>
              <w:spacing w:before="0" w:after="160"/>
              <w:jc w:val="left"/>
              <w:rPr>
                <w:del w:id="22766" w:author="Houyem Rais" w:date="2024-02-22T14:46:00Z"/>
                <w:rFonts w:asciiTheme="minorHAnsi" w:hAnsiTheme="minorHAnsi" w:cstheme="minorHAnsi"/>
                <w:sz w:val="20"/>
                <w:szCs w:val="20"/>
                <w:lang w:val="fr-FR"/>
              </w:rPr>
              <w:pPrChange w:id="22767" w:author="Houyem Rais" w:date="2024-02-22T14:49:00Z">
                <w:pPr>
                  <w:spacing w:before="40" w:after="40"/>
                  <w:jc w:val="center"/>
                </w:pPr>
              </w:pPrChange>
            </w:pPr>
            <w:del w:id="22768" w:author="Houyem Rais" w:date="2024-02-22T14:46:00Z">
              <w:r w:rsidRPr="00343F01" w:rsidDel="00201166">
                <w:rPr>
                  <w:rFonts w:asciiTheme="minorHAnsi" w:hAnsiTheme="minorHAnsi" w:cstheme="minorHAnsi"/>
                  <w:sz w:val="20"/>
                  <w:szCs w:val="20"/>
                  <w:lang w:val="fr-FR"/>
                </w:rPr>
                <w:delText>13,5%</w:delText>
              </w:r>
            </w:del>
          </w:p>
        </w:tc>
        <w:tc>
          <w:tcPr>
            <w:tcW w:w="963" w:type="dxa"/>
            <w:vAlign w:val="center"/>
          </w:tcPr>
          <w:p w14:paraId="442FF47A" w14:textId="6B05F813" w:rsidR="00167078" w:rsidRPr="00343F01" w:rsidDel="00201166" w:rsidRDefault="00167078" w:rsidP="00D62BC5">
            <w:pPr>
              <w:spacing w:before="0" w:after="160"/>
              <w:jc w:val="left"/>
              <w:rPr>
                <w:del w:id="22769" w:author="Houyem Rais" w:date="2024-02-22T14:46:00Z"/>
                <w:rFonts w:asciiTheme="minorHAnsi" w:hAnsiTheme="minorHAnsi" w:cstheme="minorHAnsi"/>
                <w:sz w:val="20"/>
                <w:szCs w:val="20"/>
                <w:lang w:val="fr-FR"/>
              </w:rPr>
              <w:pPrChange w:id="22770" w:author="Houyem Rais" w:date="2024-02-22T14:49:00Z">
                <w:pPr>
                  <w:spacing w:before="40" w:after="40"/>
                  <w:jc w:val="center"/>
                </w:pPr>
              </w:pPrChange>
            </w:pPr>
            <w:del w:id="22771" w:author="Houyem Rais" w:date="2024-02-22T14:46:00Z">
              <w:r w:rsidRPr="00343F01" w:rsidDel="00201166">
                <w:rPr>
                  <w:rFonts w:asciiTheme="minorHAnsi" w:hAnsiTheme="minorHAnsi" w:cstheme="minorHAnsi"/>
                  <w:sz w:val="20"/>
                  <w:szCs w:val="20"/>
                  <w:lang w:val="fr-FR"/>
                </w:rPr>
                <w:delText>-7,7%</w:delText>
              </w:r>
            </w:del>
          </w:p>
        </w:tc>
        <w:tc>
          <w:tcPr>
            <w:tcW w:w="950" w:type="dxa"/>
            <w:vAlign w:val="center"/>
          </w:tcPr>
          <w:p w14:paraId="7EC2C87B" w14:textId="3F272948" w:rsidR="00167078" w:rsidRPr="00343F01" w:rsidDel="00201166" w:rsidRDefault="00167078" w:rsidP="00D62BC5">
            <w:pPr>
              <w:spacing w:before="0" w:after="160"/>
              <w:jc w:val="left"/>
              <w:rPr>
                <w:del w:id="22772" w:author="Houyem Rais" w:date="2024-02-22T14:46:00Z"/>
                <w:rFonts w:asciiTheme="minorHAnsi" w:hAnsiTheme="minorHAnsi" w:cstheme="minorHAnsi"/>
                <w:sz w:val="20"/>
                <w:szCs w:val="20"/>
                <w:lang w:val="fr-FR"/>
              </w:rPr>
              <w:pPrChange w:id="22773" w:author="Houyem Rais" w:date="2024-02-22T14:49:00Z">
                <w:pPr>
                  <w:spacing w:before="40" w:after="40"/>
                  <w:jc w:val="center"/>
                </w:pPr>
              </w:pPrChange>
            </w:pPr>
            <w:del w:id="22774" w:author="Houyem Rais" w:date="2024-02-22T14:46:00Z">
              <w:r w:rsidRPr="00343F01" w:rsidDel="00201166">
                <w:rPr>
                  <w:rFonts w:asciiTheme="minorHAnsi" w:hAnsiTheme="minorHAnsi" w:cstheme="minorHAnsi"/>
                  <w:sz w:val="20"/>
                  <w:szCs w:val="20"/>
                  <w:lang w:val="fr-FR"/>
                </w:rPr>
                <w:delText>93,0%</w:delText>
              </w:r>
            </w:del>
          </w:p>
        </w:tc>
        <w:tc>
          <w:tcPr>
            <w:tcW w:w="933" w:type="dxa"/>
            <w:vAlign w:val="center"/>
          </w:tcPr>
          <w:p w14:paraId="1192008F" w14:textId="09E89CDB" w:rsidR="00167078" w:rsidRPr="00343F01" w:rsidDel="00201166" w:rsidRDefault="00167078" w:rsidP="00D62BC5">
            <w:pPr>
              <w:spacing w:before="0" w:after="160"/>
              <w:jc w:val="left"/>
              <w:rPr>
                <w:del w:id="22775" w:author="Houyem Rais" w:date="2024-02-22T14:46:00Z"/>
                <w:rFonts w:asciiTheme="minorHAnsi" w:hAnsiTheme="minorHAnsi" w:cstheme="minorHAnsi"/>
                <w:sz w:val="20"/>
                <w:szCs w:val="20"/>
                <w:lang w:val="fr-FR"/>
              </w:rPr>
              <w:pPrChange w:id="22776" w:author="Houyem Rais" w:date="2024-02-22T14:49:00Z">
                <w:pPr>
                  <w:spacing w:before="40" w:after="40"/>
                  <w:jc w:val="center"/>
                </w:pPr>
              </w:pPrChange>
            </w:pPr>
            <w:del w:id="22777" w:author="Houyem Rais" w:date="2024-02-22T14:46:00Z">
              <w:r w:rsidRPr="00343F01" w:rsidDel="00201166">
                <w:rPr>
                  <w:rFonts w:asciiTheme="minorHAnsi" w:hAnsiTheme="minorHAnsi" w:cstheme="minorHAnsi"/>
                  <w:sz w:val="20"/>
                  <w:szCs w:val="20"/>
                  <w:lang w:val="fr-FR"/>
                </w:rPr>
                <w:delText>14,2%</w:delText>
              </w:r>
            </w:del>
          </w:p>
        </w:tc>
        <w:tc>
          <w:tcPr>
            <w:tcW w:w="895" w:type="dxa"/>
            <w:vAlign w:val="center"/>
          </w:tcPr>
          <w:p w14:paraId="292C3AC1" w14:textId="257CBCEA" w:rsidR="00167078" w:rsidRPr="00343F01" w:rsidDel="00201166" w:rsidRDefault="00167078" w:rsidP="00D62BC5">
            <w:pPr>
              <w:spacing w:before="0" w:after="160"/>
              <w:jc w:val="left"/>
              <w:rPr>
                <w:del w:id="22778" w:author="Houyem Rais" w:date="2024-02-22T14:46:00Z"/>
                <w:rFonts w:asciiTheme="minorHAnsi" w:hAnsiTheme="minorHAnsi" w:cstheme="minorHAnsi"/>
                <w:sz w:val="20"/>
                <w:szCs w:val="20"/>
                <w:lang w:val="fr-FR"/>
              </w:rPr>
              <w:pPrChange w:id="22779" w:author="Houyem Rais" w:date="2024-02-22T14:49:00Z">
                <w:pPr>
                  <w:spacing w:before="40" w:after="40"/>
                  <w:jc w:val="center"/>
                </w:pPr>
              </w:pPrChange>
            </w:pPr>
            <w:del w:id="22780" w:author="Houyem Rais" w:date="2024-02-22T14:46:00Z">
              <w:r w:rsidRPr="00343F01" w:rsidDel="00201166">
                <w:rPr>
                  <w:rFonts w:asciiTheme="minorHAnsi" w:hAnsiTheme="minorHAnsi" w:cstheme="minorHAnsi"/>
                  <w:sz w:val="20"/>
                  <w:szCs w:val="20"/>
                  <w:lang w:val="fr-FR"/>
                </w:rPr>
                <w:delText>39,4%</w:delText>
              </w:r>
            </w:del>
          </w:p>
        </w:tc>
      </w:tr>
      <w:tr w:rsidR="00AD0B0F" w:rsidRPr="00343F01" w:rsidDel="00201166" w14:paraId="1B265797" w14:textId="393C77D8" w:rsidTr="00232DDC">
        <w:trPr>
          <w:del w:id="22781" w:author="Houyem Rais" w:date="2024-02-22T14:46:00Z"/>
        </w:trPr>
        <w:tc>
          <w:tcPr>
            <w:tcW w:w="3538" w:type="dxa"/>
            <w:vAlign w:val="center"/>
          </w:tcPr>
          <w:p w14:paraId="6873137F" w14:textId="0EDCCA2B" w:rsidR="00AD0B0F" w:rsidRPr="00343F01" w:rsidDel="00201166" w:rsidRDefault="00AD0B0F" w:rsidP="00D62BC5">
            <w:pPr>
              <w:spacing w:before="0" w:after="160"/>
              <w:jc w:val="left"/>
              <w:rPr>
                <w:del w:id="22782" w:author="Houyem Rais" w:date="2024-02-22T14:46:00Z"/>
                <w:rFonts w:asciiTheme="minorHAnsi" w:hAnsiTheme="minorHAnsi" w:cstheme="minorHAnsi"/>
                <w:sz w:val="20"/>
                <w:szCs w:val="20"/>
                <w:lang w:val="fr-FR"/>
              </w:rPr>
              <w:pPrChange w:id="22783" w:author="Houyem Rais" w:date="2024-02-22T14:49:00Z">
                <w:pPr>
                  <w:spacing w:before="40" w:after="40"/>
                </w:pPr>
              </w:pPrChange>
            </w:pPr>
            <w:del w:id="22784" w:author="Houyem Rais" w:date="2024-02-22T14:46:00Z">
              <w:r w:rsidRPr="00343F01" w:rsidDel="00201166">
                <w:rPr>
                  <w:rFonts w:asciiTheme="minorHAnsi" w:hAnsiTheme="minorHAnsi" w:cstheme="minorHAnsi"/>
                  <w:b/>
                  <w:bCs/>
                  <w:sz w:val="20"/>
                  <w:szCs w:val="20"/>
                  <w:lang w:val="fr-FR"/>
                </w:rPr>
                <w:delText>VAN pour le secteur public - Avec risques (MUSD)</w:delText>
              </w:r>
            </w:del>
          </w:p>
        </w:tc>
        <w:tc>
          <w:tcPr>
            <w:tcW w:w="933" w:type="dxa"/>
            <w:vAlign w:val="center"/>
          </w:tcPr>
          <w:p w14:paraId="21BFEF44" w14:textId="2D330268" w:rsidR="00AD0B0F" w:rsidRPr="00343F01" w:rsidDel="00201166" w:rsidRDefault="00AD0B0F" w:rsidP="00D62BC5">
            <w:pPr>
              <w:spacing w:before="0" w:after="160"/>
              <w:jc w:val="left"/>
              <w:rPr>
                <w:del w:id="22785" w:author="Houyem Rais" w:date="2024-02-22T14:46:00Z"/>
                <w:rFonts w:asciiTheme="minorHAnsi" w:hAnsiTheme="minorHAnsi" w:cstheme="minorHAnsi"/>
                <w:sz w:val="20"/>
                <w:szCs w:val="20"/>
                <w:lang w:val="fr-FR"/>
              </w:rPr>
              <w:pPrChange w:id="22786" w:author="Houyem Rais" w:date="2024-02-22T14:49:00Z">
                <w:pPr>
                  <w:spacing w:before="40" w:after="40"/>
                  <w:jc w:val="center"/>
                </w:pPr>
              </w:pPrChange>
            </w:pPr>
            <w:del w:id="22787" w:author="Houyem Rais" w:date="2024-02-22T14:46:00Z">
              <w:r w:rsidRPr="00343F01" w:rsidDel="00201166">
                <w:rPr>
                  <w:rFonts w:asciiTheme="minorHAnsi" w:hAnsiTheme="minorHAnsi" w:cstheme="minorHAnsi"/>
                  <w:sz w:val="20"/>
                  <w:szCs w:val="20"/>
                  <w:lang w:val="fr-FR"/>
                </w:rPr>
                <w:delText>1 736,9</w:delText>
              </w:r>
            </w:del>
          </w:p>
        </w:tc>
        <w:tc>
          <w:tcPr>
            <w:tcW w:w="963" w:type="dxa"/>
            <w:vAlign w:val="center"/>
          </w:tcPr>
          <w:p w14:paraId="5B4ACE68" w14:textId="5017CED4" w:rsidR="00AD0B0F" w:rsidRPr="00343F01" w:rsidDel="00201166" w:rsidRDefault="00AD0B0F" w:rsidP="00D62BC5">
            <w:pPr>
              <w:spacing w:before="0" w:after="160"/>
              <w:jc w:val="left"/>
              <w:rPr>
                <w:del w:id="22788" w:author="Houyem Rais" w:date="2024-02-22T14:46:00Z"/>
                <w:rFonts w:asciiTheme="minorHAnsi" w:hAnsiTheme="minorHAnsi" w:cstheme="minorHAnsi"/>
                <w:sz w:val="20"/>
                <w:szCs w:val="20"/>
                <w:lang w:val="fr-FR"/>
              </w:rPr>
              <w:pPrChange w:id="22789" w:author="Houyem Rais" w:date="2024-02-22T14:49:00Z">
                <w:pPr>
                  <w:spacing w:before="40" w:after="40"/>
                  <w:jc w:val="center"/>
                </w:pPr>
              </w:pPrChange>
            </w:pPr>
            <w:del w:id="22790" w:author="Houyem Rais" w:date="2024-02-22T14:46:00Z">
              <w:r w:rsidRPr="00343F01" w:rsidDel="00201166">
                <w:rPr>
                  <w:rFonts w:asciiTheme="minorHAnsi" w:hAnsiTheme="minorHAnsi" w:cstheme="minorHAnsi"/>
                  <w:sz w:val="20"/>
                  <w:szCs w:val="20"/>
                  <w:lang w:val="fr-FR"/>
                </w:rPr>
                <w:delText>1 427,2</w:delText>
              </w:r>
            </w:del>
          </w:p>
        </w:tc>
        <w:tc>
          <w:tcPr>
            <w:tcW w:w="963" w:type="dxa"/>
            <w:vAlign w:val="center"/>
          </w:tcPr>
          <w:p w14:paraId="5FDD494A" w14:textId="454C9CD0" w:rsidR="00AD0B0F" w:rsidRPr="00343F01" w:rsidDel="00201166" w:rsidRDefault="00AD0B0F" w:rsidP="00D62BC5">
            <w:pPr>
              <w:spacing w:before="0" w:after="160"/>
              <w:jc w:val="left"/>
              <w:rPr>
                <w:del w:id="22791" w:author="Houyem Rais" w:date="2024-02-22T14:46:00Z"/>
                <w:rFonts w:asciiTheme="minorHAnsi" w:hAnsiTheme="minorHAnsi" w:cstheme="minorHAnsi"/>
                <w:sz w:val="20"/>
                <w:szCs w:val="20"/>
                <w:lang w:val="fr-FR"/>
              </w:rPr>
              <w:pPrChange w:id="22792" w:author="Houyem Rais" w:date="2024-02-22T14:49:00Z">
                <w:pPr>
                  <w:spacing w:before="40" w:after="40"/>
                  <w:jc w:val="center"/>
                </w:pPr>
              </w:pPrChange>
            </w:pPr>
            <w:del w:id="22793" w:author="Houyem Rais" w:date="2024-02-22T14:46:00Z">
              <w:r w:rsidRPr="00343F01" w:rsidDel="00201166">
                <w:rPr>
                  <w:rFonts w:asciiTheme="minorHAnsi" w:hAnsiTheme="minorHAnsi" w:cstheme="minorHAnsi"/>
                  <w:sz w:val="20"/>
                  <w:szCs w:val="20"/>
                  <w:lang w:val="fr-FR"/>
                </w:rPr>
                <w:delText>1 599,8</w:delText>
              </w:r>
            </w:del>
          </w:p>
        </w:tc>
        <w:tc>
          <w:tcPr>
            <w:tcW w:w="950" w:type="dxa"/>
            <w:vAlign w:val="center"/>
          </w:tcPr>
          <w:p w14:paraId="47519019" w14:textId="5DC05E62" w:rsidR="00AD0B0F" w:rsidRPr="00343F01" w:rsidDel="00201166" w:rsidRDefault="00AD0B0F" w:rsidP="00D62BC5">
            <w:pPr>
              <w:spacing w:before="0" w:after="160"/>
              <w:jc w:val="left"/>
              <w:rPr>
                <w:del w:id="22794" w:author="Houyem Rais" w:date="2024-02-22T14:46:00Z"/>
                <w:rFonts w:asciiTheme="minorHAnsi" w:hAnsiTheme="minorHAnsi" w:cstheme="minorHAnsi"/>
                <w:sz w:val="20"/>
                <w:szCs w:val="20"/>
                <w:lang w:val="fr-FR"/>
              </w:rPr>
              <w:pPrChange w:id="22795" w:author="Houyem Rais" w:date="2024-02-22T14:49:00Z">
                <w:pPr>
                  <w:spacing w:before="40" w:after="40"/>
                  <w:jc w:val="center"/>
                </w:pPr>
              </w:pPrChange>
            </w:pPr>
            <w:del w:id="22796" w:author="Houyem Rais" w:date="2024-02-22T14:46:00Z">
              <w:r w:rsidRPr="00343F01" w:rsidDel="00201166">
                <w:rPr>
                  <w:rFonts w:asciiTheme="minorHAnsi" w:hAnsiTheme="minorHAnsi" w:cstheme="minorHAnsi"/>
                  <w:sz w:val="20"/>
                  <w:szCs w:val="20"/>
                  <w:lang w:val="fr-FR"/>
                </w:rPr>
                <w:delText>-1 024,0</w:delText>
              </w:r>
            </w:del>
          </w:p>
        </w:tc>
        <w:tc>
          <w:tcPr>
            <w:tcW w:w="933" w:type="dxa"/>
            <w:vAlign w:val="center"/>
          </w:tcPr>
          <w:p w14:paraId="1F11DE5C" w14:textId="50E6B110" w:rsidR="00AD0B0F" w:rsidRPr="00343F01" w:rsidDel="00201166" w:rsidRDefault="00AD0B0F" w:rsidP="00D62BC5">
            <w:pPr>
              <w:spacing w:before="0" w:after="160"/>
              <w:jc w:val="left"/>
              <w:rPr>
                <w:del w:id="22797" w:author="Houyem Rais" w:date="2024-02-22T14:46:00Z"/>
                <w:rFonts w:asciiTheme="minorHAnsi" w:hAnsiTheme="minorHAnsi" w:cstheme="minorHAnsi"/>
                <w:sz w:val="20"/>
                <w:szCs w:val="20"/>
                <w:lang w:val="fr-FR"/>
              </w:rPr>
              <w:pPrChange w:id="22798" w:author="Houyem Rais" w:date="2024-02-22T14:49:00Z">
                <w:pPr>
                  <w:spacing w:before="40" w:after="40"/>
                  <w:jc w:val="center"/>
                </w:pPr>
              </w:pPrChange>
            </w:pPr>
            <w:del w:id="22799" w:author="Houyem Rais" w:date="2024-02-22T14:46:00Z">
              <w:r w:rsidRPr="00343F01" w:rsidDel="00201166">
                <w:rPr>
                  <w:rFonts w:asciiTheme="minorHAnsi" w:hAnsiTheme="minorHAnsi" w:cstheme="minorHAnsi"/>
                  <w:sz w:val="20"/>
                  <w:szCs w:val="20"/>
                  <w:lang w:val="fr-FR"/>
                </w:rPr>
                <w:delText>1 295,1</w:delText>
              </w:r>
            </w:del>
          </w:p>
        </w:tc>
        <w:tc>
          <w:tcPr>
            <w:tcW w:w="895" w:type="dxa"/>
            <w:vAlign w:val="center"/>
          </w:tcPr>
          <w:p w14:paraId="0B8C29A5" w14:textId="18FCE727" w:rsidR="00AD0B0F" w:rsidRPr="00343F01" w:rsidDel="00201166" w:rsidRDefault="00AD0B0F" w:rsidP="00D62BC5">
            <w:pPr>
              <w:spacing w:before="0" w:after="160"/>
              <w:jc w:val="left"/>
              <w:rPr>
                <w:del w:id="22800" w:author="Houyem Rais" w:date="2024-02-22T14:46:00Z"/>
                <w:rFonts w:asciiTheme="minorHAnsi" w:hAnsiTheme="minorHAnsi" w:cstheme="minorHAnsi"/>
                <w:sz w:val="20"/>
                <w:szCs w:val="20"/>
                <w:lang w:val="fr-FR"/>
              </w:rPr>
              <w:pPrChange w:id="22801" w:author="Houyem Rais" w:date="2024-02-22T14:49:00Z">
                <w:pPr>
                  <w:spacing w:before="40" w:after="40"/>
                  <w:jc w:val="center"/>
                </w:pPr>
              </w:pPrChange>
            </w:pPr>
            <w:del w:id="22802" w:author="Houyem Rais" w:date="2024-02-22T14:46:00Z">
              <w:r w:rsidRPr="00343F01" w:rsidDel="00201166">
                <w:rPr>
                  <w:rFonts w:asciiTheme="minorHAnsi" w:hAnsiTheme="minorHAnsi" w:cstheme="minorHAnsi"/>
                  <w:sz w:val="20"/>
                  <w:szCs w:val="20"/>
                  <w:lang w:val="fr-FR"/>
                </w:rPr>
                <w:delText>540,2</w:delText>
              </w:r>
            </w:del>
          </w:p>
        </w:tc>
      </w:tr>
      <w:tr w:rsidR="00AD0B0F" w:rsidRPr="00343F01" w:rsidDel="00201166" w14:paraId="03EBD1C5" w14:textId="059BC3FF" w:rsidTr="00232DDC">
        <w:trPr>
          <w:del w:id="22803" w:author="Houyem Rais" w:date="2024-02-22T14:46:00Z"/>
        </w:trPr>
        <w:tc>
          <w:tcPr>
            <w:tcW w:w="3538" w:type="dxa"/>
            <w:vAlign w:val="center"/>
          </w:tcPr>
          <w:p w14:paraId="28FAFB9F" w14:textId="6BD07811" w:rsidR="00AD0B0F" w:rsidRPr="00343F01" w:rsidDel="00201166" w:rsidRDefault="00EA4733" w:rsidP="00D62BC5">
            <w:pPr>
              <w:spacing w:before="0" w:after="160"/>
              <w:jc w:val="left"/>
              <w:rPr>
                <w:del w:id="22804" w:author="Houyem Rais" w:date="2024-02-22T14:46:00Z"/>
                <w:rFonts w:asciiTheme="minorHAnsi" w:hAnsiTheme="minorHAnsi" w:cstheme="minorHAnsi"/>
                <w:sz w:val="20"/>
                <w:szCs w:val="20"/>
                <w:lang w:val="fr-FR"/>
              </w:rPr>
              <w:pPrChange w:id="22805" w:author="Houyem Rais" w:date="2024-02-22T14:49:00Z">
                <w:pPr>
                  <w:spacing w:before="40" w:after="40"/>
                </w:pPr>
              </w:pPrChange>
            </w:pPr>
            <w:ins w:id="22806" w:author="Mohamed Amine Sdiri" w:date="2023-11-29T15:31:00Z">
              <w:del w:id="22807" w:author="Houyem Rais" w:date="2024-02-22T14:46:00Z">
                <w:r w:rsidRPr="00EA4733" w:rsidDel="00201166">
                  <w:rPr>
                    <w:rFonts w:asciiTheme="minorHAnsi" w:hAnsiTheme="minorHAnsi" w:cstheme="minorHAnsi"/>
                    <w:b/>
                    <w:bCs/>
                    <w:sz w:val="20"/>
                    <w:szCs w:val="20"/>
                    <w:lang w:val="fr-FR"/>
                  </w:rPr>
                  <w:delText>Value for Money (MUSD)</w:delText>
                </w:r>
              </w:del>
            </w:ins>
            <w:del w:id="22808" w:author="Houyem Rais" w:date="2024-02-22T14:46:00Z">
              <w:r w:rsidR="00AD0B0F" w:rsidRPr="00343F01" w:rsidDel="00201166">
                <w:rPr>
                  <w:rFonts w:asciiTheme="minorHAnsi" w:hAnsiTheme="minorHAnsi" w:cstheme="minorHAnsi"/>
                  <w:b/>
                  <w:bCs/>
                  <w:sz w:val="20"/>
                  <w:szCs w:val="20"/>
                  <w:lang w:val="fr-FR"/>
                </w:rPr>
                <w:delText>Value for Money</w:delText>
              </w:r>
            </w:del>
          </w:p>
        </w:tc>
        <w:tc>
          <w:tcPr>
            <w:tcW w:w="933" w:type="dxa"/>
            <w:vAlign w:val="center"/>
          </w:tcPr>
          <w:p w14:paraId="3F93CC57" w14:textId="51012656" w:rsidR="00AD0B0F" w:rsidRPr="00343F01" w:rsidDel="00201166" w:rsidRDefault="00AD0B0F" w:rsidP="00D62BC5">
            <w:pPr>
              <w:spacing w:before="0" w:after="160"/>
              <w:jc w:val="left"/>
              <w:rPr>
                <w:del w:id="22809" w:author="Houyem Rais" w:date="2024-02-22T14:46:00Z"/>
                <w:rFonts w:asciiTheme="minorHAnsi" w:hAnsiTheme="minorHAnsi" w:cstheme="minorHAnsi"/>
                <w:sz w:val="20"/>
                <w:szCs w:val="20"/>
                <w:lang w:val="fr-FR"/>
              </w:rPr>
              <w:pPrChange w:id="22810" w:author="Houyem Rais" w:date="2024-02-22T14:49:00Z">
                <w:pPr>
                  <w:spacing w:before="40" w:after="40"/>
                  <w:jc w:val="center"/>
                </w:pPr>
              </w:pPrChange>
            </w:pPr>
            <w:del w:id="22811" w:author="Houyem Rais" w:date="2024-02-22T14:46:00Z">
              <w:r w:rsidRPr="00343F01" w:rsidDel="00201166">
                <w:rPr>
                  <w:rFonts w:asciiTheme="minorHAnsi" w:hAnsiTheme="minorHAnsi" w:cstheme="minorHAnsi"/>
                  <w:sz w:val="20"/>
                  <w:szCs w:val="20"/>
                  <w:lang w:val="fr-FR"/>
                </w:rPr>
                <w:delText>746,4</w:delText>
              </w:r>
            </w:del>
          </w:p>
        </w:tc>
        <w:tc>
          <w:tcPr>
            <w:tcW w:w="963" w:type="dxa"/>
            <w:vAlign w:val="center"/>
          </w:tcPr>
          <w:p w14:paraId="24130DAF" w14:textId="13440C9B" w:rsidR="00AD0B0F" w:rsidRPr="00343F01" w:rsidDel="00201166" w:rsidRDefault="00AD0B0F" w:rsidP="00D62BC5">
            <w:pPr>
              <w:spacing w:before="0" w:after="160"/>
              <w:jc w:val="left"/>
              <w:rPr>
                <w:del w:id="22812" w:author="Houyem Rais" w:date="2024-02-22T14:46:00Z"/>
                <w:rFonts w:asciiTheme="minorHAnsi" w:hAnsiTheme="minorHAnsi" w:cstheme="minorHAnsi"/>
                <w:sz w:val="20"/>
                <w:szCs w:val="20"/>
                <w:lang w:val="fr-FR"/>
              </w:rPr>
              <w:pPrChange w:id="22813" w:author="Houyem Rais" w:date="2024-02-22T14:49:00Z">
                <w:pPr>
                  <w:spacing w:before="40" w:after="40"/>
                  <w:jc w:val="center"/>
                </w:pPr>
              </w:pPrChange>
            </w:pPr>
            <w:del w:id="22814" w:author="Houyem Rais" w:date="2024-02-22T14:46:00Z">
              <w:r w:rsidRPr="00343F01" w:rsidDel="00201166">
                <w:rPr>
                  <w:rFonts w:asciiTheme="minorHAnsi" w:hAnsiTheme="minorHAnsi" w:cstheme="minorHAnsi"/>
                  <w:sz w:val="20"/>
                  <w:szCs w:val="20"/>
                  <w:lang w:val="fr-FR"/>
                </w:rPr>
                <w:delText>1 214,4</w:delText>
              </w:r>
            </w:del>
          </w:p>
        </w:tc>
        <w:tc>
          <w:tcPr>
            <w:tcW w:w="963" w:type="dxa"/>
            <w:vAlign w:val="center"/>
          </w:tcPr>
          <w:p w14:paraId="0A00B185" w14:textId="1D4ADA38" w:rsidR="00AD0B0F" w:rsidRPr="00343F01" w:rsidDel="00201166" w:rsidRDefault="00AD0B0F" w:rsidP="00D62BC5">
            <w:pPr>
              <w:spacing w:before="0" w:after="160"/>
              <w:jc w:val="left"/>
              <w:rPr>
                <w:del w:id="22815" w:author="Houyem Rais" w:date="2024-02-22T14:46:00Z"/>
                <w:rFonts w:asciiTheme="minorHAnsi" w:hAnsiTheme="minorHAnsi" w:cstheme="minorHAnsi"/>
                <w:sz w:val="20"/>
                <w:szCs w:val="20"/>
                <w:lang w:val="fr-FR"/>
              </w:rPr>
              <w:pPrChange w:id="22816" w:author="Houyem Rais" w:date="2024-02-22T14:49:00Z">
                <w:pPr>
                  <w:spacing w:before="40" w:after="40"/>
                  <w:jc w:val="center"/>
                </w:pPr>
              </w:pPrChange>
            </w:pPr>
            <w:del w:id="22817" w:author="Houyem Rais" w:date="2024-02-22T14:46:00Z">
              <w:r w:rsidRPr="00343F01" w:rsidDel="00201166">
                <w:rPr>
                  <w:rFonts w:asciiTheme="minorHAnsi" w:hAnsiTheme="minorHAnsi" w:cstheme="minorHAnsi"/>
                  <w:sz w:val="20"/>
                  <w:szCs w:val="20"/>
                  <w:lang w:val="fr-FR"/>
                </w:rPr>
                <w:delText>1 002,8</w:delText>
              </w:r>
            </w:del>
          </w:p>
        </w:tc>
        <w:tc>
          <w:tcPr>
            <w:tcW w:w="950" w:type="dxa"/>
            <w:vAlign w:val="center"/>
          </w:tcPr>
          <w:p w14:paraId="57A6DE9B" w14:textId="0043BD6F" w:rsidR="00AD0B0F" w:rsidRPr="00343F01" w:rsidDel="00201166" w:rsidRDefault="00AD0B0F" w:rsidP="00D62BC5">
            <w:pPr>
              <w:spacing w:before="0" w:after="160"/>
              <w:jc w:val="left"/>
              <w:rPr>
                <w:del w:id="22818" w:author="Houyem Rais" w:date="2024-02-22T14:46:00Z"/>
                <w:rFonts w:asciiTheme="minorHAnsi" w:hAnsiTheme="minorHAnsi" w:cstheme="minorHAnsi"/>
                <w:sz w:val="20"/>
                <w:szCs w:val="20"/>
                <w:lang w:val="fr-FR"/>
              </w:rPr>
              <w:pPrChange w:id="22819" w:author="Houyem Rais" w:date="2024-02-22T14:49:00Z">
                <w:pPr>
                  <w:spacing w:before="40" w:after="40"/>
                  <w:jc w:val="center"/>
                </w:pPr>
              </w:pPrChange>
            </w:pPr>
            <w:del w:id="22820" w:author="Houyem Rais" w:date="2024-02-22T14:46:00Z">
              <w:r w:rsidRPr="00343F01" w:rsidDel="00201166">
                <w:rPr>
                  <w:rFonts w:asciiTheme="minorHAnsi" w:hAnsiTheme="minorHAnsi" w:cstheme="minorHAnsi"/>
                  <w:sz w:val="20"/>
                  <w:szCs w:val="20"/>
                  <w:lang w:val="fr-FR"/>
                </w:rPr>
                <w:delText>190,8</w:delText>
              </w:r>
            </w:del>
          </w:p>
        </w:tc>
        <w:tc>
          <w:tcPr>
            <w:tcW w:w="933" w:type="dxa"/>
            <w:vAlign w:val="center"/>
          </w:tcPr>
          <w:p w14:paraId="37B6CF5A" w14:textId="0946BA5E" w:rsidR="00AD0B0F" w:rsidRPr="00343F01" w:rsidDel="00201166" w:rsidRDefault="00AD0B0F" w:rsidP="00D62BC5">
            <w:pPr>
              <w:spacing w:before="0" w:after="160"/>
              <w:jc w:val="left"/>
              <w:rPr>
                <w:del w:id="22821" w:author="Houyem Rais" w:date="2024-02-22T14:46:00Z"/>
                <w:rFonts w:asciiTheme="minorHAnsi" w:hAnsiTheme="minorHAnsi" w:cstheme="minorHAnsi"/>
                <w:sz w:val="20"/>
                <w:szCs w:val="20"/>
                <w:lang w:val="fr-FR"/>
              </w:rPr>
              <w:pPrChange w:id="22822" w:author="Houyem Rais" w:date="2024-02-22T14:49:00Z">
                <w:pPr>
                  <w:spacing w:before="40" w:after="40"/>
                  <w:jc w:val="center"/>
                </w:pPr>
              </w:pPrChange>
            </w:pPr>
            <w:del w:id="22823" w:author="Houyem Rais" w:date="2024-02-22T14:46:00Z">
              <w:r w:rsidRPr="00343F01" w:rsidDel="00201166">
                <w:rPr>
                  <w:rFonts w:asciiTheme="minorHAnsi" w:hAnsiTheme="minorHAnsi" w:cstheme="minorHAnsi"/>
                  <w:sz w:val="20"/>
                  <w:szCs w:val="20"/>
                  <w:lang w:val="fr-FR"/>
                </w:rPr>
                <w:delText>-412,4</w:delText>
              </w:r>
            </w:del>
          </w:p>
        </w:tc>
        <w:tc>
          <w:tcPr>
            <w:tcW w:w="895" w:type="dxa"/>
            <w:vAlign w:val="center"/>
          </w:tcPr>
          <w:p w14:paraId="7B3D90E0" w14:textId="32B284C2" w:rsidR="00AD0B0F" w:rsidRPr="00343F01" w:rsidDel="00201166" w:rsidRDefault="00AD0B0F" w:rsidP="00D62BC5">
            <w:pPr>
              <w:spacing w:before="0" w:after="160"/>
              <w:jc w:val="left"/>
              <w:rPr>
                <w:del w:id="22824" w:author="Houyem Rais" w:date="2024-02-22T14:46:00Z"/>
                <w:rFonts w:asciiTheme="minorHAnsi" w:hAnsiTheme="minorHAnsi" w:cstheme="minorHAnsi"/>
                <w:sz w:val="20"/>
                <w:szCs w:val="20"/>
                <w:lang w:val="fr-FR"/>
              </w:rPr>
              <w:pPrChange w:id="22825" w:author="Houyem Rais" w:date="2024-02-22T14:49:00Z">
                <w:pPr>
                  <w:spacing w:before="40" w:after="40"/>
                  <w:jc w:val="center"/>
                </w:pPr>
              </w:pPrChange>
            </w:pPr>
            <w:del w:id="22826" w:author="Houyem Rais" w:date="2024-02-22T14:46:00Z">
              <w:r w:rsidRPr="00343F01" w:rsidDel="00201166">
                <w:rPr>
                  <w:rFonts w:asciiTheme="minorHAnsi" w:hAnsiTheme="minorHAnsi" w:cstheme="minorHAnsi"/>
                  <w:sz w:val="20"/>
                  <w:szCs w:val="20"/>
                  <w:lang w:val="fr-FR"/>
                </w:rPr>
                <w:delText>-269,9</w:delText>
              </w:r>
            </w:del>
          </w:p>
        </w:tc>
      </w:tr>
      <w:tr w:rsidR="00AD0B0F" w:rsidRPr="00343F01" w:rsidDel="00201166" w14:paraId="2FA0DAE7" w14:textId="0D70F66C" w:rsidTr="00232DDC">
        <w:trPr>
          <w:del w:id="22827" w:author="Houyem Rais" w:date="2024-02-22T14:46:00Z"/>
        </w:trPr>
        <w:tc>
          <w:tcPr>
            <w:tcW w:w="3538" w:type="dxa"/>
            <w:vAlign w:val="center"/>
          </w:tcPr>
          <w:p w14:paraId="08DB37BB" w14:textId="6F4A1ECC" w:rsidR="00AD0B0F" w:rsidRPr="00343F01" w:rsidDel="00201166" w:rsidRDefault="00AD0B0F" w:rsidP="00D62BC5">
            <w:pPr>
              <w:spacing w:before="0" w:after="160"/>
              <w:jc w:val="left"/>
              <w:rPr>
                <w:del w:id="22828" w:author="Houyem Rais" w:date="2024-02-22T14:46:00Z"/>
                <w:rFonts w:asciiTheme="minorHAnsi" w:hAnsiTheme="minorHAnsi" w:cstheme="minorHAnsi"/>
                <w:i/>
                <w:iCs/>
                <w:sz w:val="20"/>
                <w:szCs w:val="20"/>
                <w:lang w:val="fr-FR"/>
              </w:rPr>
              <w:pPrChange w:id="22829" w:author="Houyem Rais" w:date="2024-02-22T14:49:00Z">
                <w:pPr>
                  <w:spacing w:before="40" w:after="40"/>
                </w:pPr>
              </w:pPrChange>
            </w:pPr>
            <w:del w:id="22830" w:author="Houyem Rais" w:date="2024-02-22T14:46:00Z">
              <w:r w:rsidRPr="00343F01" w:rsidDel="00201166">
                <w:rPr>
                  <w:rFonts w:asciiTheme="minorHAnsi" w:hAnsiTheme="minorHAnsi" w:cstheme="minorHAnsi"/>
                  <w:b/>
                  <w:bCs/>
                  <w:sz w:val="20"/>
                  <w:szCs w:val="20"/>
                  <w:lang w:val="fr-FR"/>
                </w:rPr>
                <w:delText>Value for Money (%)</w:delText>
              </w:r>
            </w:del>
          </w:p>
        </w:tc>
        <w:tc>
          <w:tcPr>
            <w:tcW w:w="933" w:type="dxa"/>
            <w:vAlign w:val="center"/>
          </w:tcPr>
          <w:p w14:paraId="5CF5A725" w14:textId="6CF9067E" w:rsidR="00AD0B0F" w:rsidRPr="00343F01" w:rsidDel="00201166" w:rsidRDefault="00AD0B0F" w:rsidP="00D62BC5">
            <w:pPr>
              <w:spacing w:before="0" w:after="160"/>
              <w:jc w:val="left"/>
              <w:rPr>
                <w:del w:id="22831" w:author="Houyem Rais" w:date="2024-02-22T14:46:00Z"/>
                <w:rFonts w:asciiTheme="minorHAnsi" w:hAnsiTheme="minorHAnsi" w:cstheme="minorHAnsi"/>
                <w:sz w:val="20"/>
                <w:szCs w:val="20"/>
                <w:lang w:val="fr-FR"/>
              </w:rPr>
              <w:pPrChange w:id="22832" w:author="Houyem Rais" w:date="2024-02-22T14:49:00Z">
                <w:pPr>
                  <w:spacing w:before="40" w:after="40"/>
                  <w:jc w:val="center"/>
                </w:pPr>
              </w:pPrChange>
            </w:pPr>
            <w:del w:id="22833" w:author="Houyem Rais" w:date="2024-02-22T14:46:00Z">
              <w:r w:rsidRPr="00343F01" w:rsidDel="00201166">
                <w:rPr>
                  <w:rFonts w:asciiTheme="minorHAnsi" w:hAnsiTheme="minorHAnsi" w:cstheme="minorHAnsi"/>
                  <w:sz w:val="20"/>
                  <w:szCs w:val="20"/>
                  <w:lang w:val="fr-FR"/>
                </w:rPr>
                <w:delText>75,4%</w:delText>
              </w:r>
            </w:del>
          </w:p>
        </w:tc>
        <w:tc>
          <w:tcPr>
            <w:tcW w:w="963" w:type="dxa"/>
            <w:vAlign w:val="center"/>
          </w:tcPr>
          <w:p w14:paraId="571A28B5" w14:textId="144BD9B5" w:rsidR="00AD0B0F" w:rsidRPr="00343F01" w:rsidDel="00201166" w:rsidRDefault="00AD0B0F" w:rsidP="00D62BC5">
            <w:pPr>
              <w:spacing w:before="0" w:after="160"/>
              <w:jc w:val="left"/>
              <w:rPr>
                <w:del w:id="22834" w:author="Houyem Rais" w:date="2024-02-22T14:46:00Z"/>
                <w:rFonts w:asciiTheme="minorHAnsi" w:hAnsiTheme="minorHAnsi" w:cstheme="minorHAnsi"/>
                <w:sz w:val="20"/>
                <w:szCs w:val="20"/>
                <w:lang w:val="fr-FR"/>
              </w:rPr>
              <w:pPrChange w:id="22835" w:author="Houyem Rais" w:date="2024-02-22T14:49:00Z">
                <w:pPr>
                  <w:spacing w:before="40" w:after="40"/>
                  <w:jc w:val="center"/>
                </w:pPr>
              </w:pPrChange>
            </w:pPr>
            <w:del w:id="22836" w:author="Houyem Rais" w:date="2024-02-22T14:46:00Z">
              <w:r w:rsidRPr="00343F01" w:rsidDel="00201166">
                <w:rPr>
                  <w:rFonts w:asciiTheme="minorHAnsi" w:hAnsiTheme="minorHAnsi" w:cstheme="minorHAnsi"/>
                  <w:sz w:val="20"/>
                  <w:szCs w:val="20"/>
                  <w:lang w:val="fr-FR"/>
                </w:rPr>
                <w:delText>570,7%</w:delText>
              </w:r>
            </w:del>
          </w:p>
        </w:tc>
        <w:tc>
          <w:tcPr>
            <w:tcW w:w="963" w:type="dxa"/>
            <w:vAlign w:val="center"/>
          </w:tcPr>
          <w:p w14:paraId="219881AC" w14:textId="3623624F" w:rsidR="00AD0B0F" w:rsidRPr="00343F01" w:rsidDel="00201166" w:rsidRDefault="00AD0B0F" w:rsidP="00D62BC5">
            <w:pPr>
              <w:spacing w:before="0" w:after="160"/>
              <w:jc w:val="left"/>
              <w:rPr>
                <w:del w:id="22837" w:author="Houyem Rais" w:date="2024-02-22T14:46:00Z"/>
                <w:rFonts w:asciiTheme="minorHAnsi" w:hAnsiTheme="minorHAnsi" w:cstheme="minorHAnsi"/>
                <w:sz w:val="20"/>
                <w:szCs w:val="20"/>
                <w:lang w:val="fr-FR"/>
              </w:rPr>
              <w:pPrChange w:id="22838" w:author="Houyem Rais" w:date="2024-02-22T14:49:00Z">
                <w:pPr>
                  <w:spacing w:before="40" w:after="40"/>
                  <w:jc w:val="center"/>
                </w:pPr>
              </w:pPrChange>
            </w:pPr>
            <w:del w:id="22839" w:author="Houyem Rais" w:date="2024-02-22T14:46:00Z">
              <w:r w:rsidRPr="00343F01" w:rsidDel="00201166">
                <w:rPr>
                  <w:rFonts w:asciiTheme="minorHAnsi" w:hAnsiTheme="minorHAnsi" w:cstheme="minorHAnsi"/>
                  <w:sz w:val="20"/>
                  <w:szCs w:val="20"/>
                  <w:lang w:val="fr-FR"/>
                </w:rPr>
                <w:delText>168,0%</w:delText>
              </w:r>
            </w:del>
          </w:p>
        </w:tc>
        <w:tc>
          <w:tcPr>
            <w:tcW w:w="950" w:type="dxa"/>
            <w:vAlign w:val="center"/>
          </w:tcPr>
          <w:p w14:paraId="72B355C2" w14:textId="5830F1C9" w:rsidR="00AD0B0F" w:rsidRPr="00343F01" w:rsidDel="00201166" w:rsidRDefault="00AD0B0F" w:rsidP="00D62BC5">
            <w:pPr>
              <w:spacing w:before="0" w:after="160"/>
              <w:jc w:val="left"/>
              <w:rPr>
                <w:del w:id="22840" w:author="Houyem Rais" w:date="2024-02-22T14:46:00Z"/>
                <w:rFonts w:asciiTheme="minorHAnsi" w:hAnsiTheme="minorHAnsi" w:cstheme="minorHAnsi"/>
                <w:sz w:val="20"/>
                <w:szCs w:val="20"/>
                <w:lang w:val="fr-FR"/>
              </w:rPr>
              <w:pPrChange w:id="22841" w:author="Houyem Rais" w:date="2024-02-22T14:49:00Z">
                <w:pPr>
                  <w:spacing w:before="40" w:after="40"/>
                  <w:jc w:val="center"/>
                </w:pPr>
              </w:pPrChange>
            </w:pPr>
            <w:del w:id="22842" w:author="Houyem Rais" w:date="2024-02-22T14:46:00Z">
              <w:r w:rsidRPr="00343F01" w:rsidDel="00201166">
                <w:rPr>
                  <w:rFonts w:asciiTheme="minorHAnsi" w:hAnsiTheme="minorHAnsi" w:cstheme="minorHAnsi"/>
                  <w:sz w:val="20"/>
                  <w:szCs w:val="20"/>
                  <w:lang w:val="fr-FR"/>
                </w:rPr>
                <w:delText>15,7%</w:delText>
              </w:r>
            </w:del>
          </w:p>
        </w:tc>
        <w:tc>
          <w:tcPr>
            <w:tcW w:w="933" w:type="dxa"/>
            <w:vAlign w:val="center"/>
          </w:tcPr>
          <w:p w14:paraId="64EDEF1B" w14:textId="090B4513" w:rsidR="00AD0B0F" w:rsidRPr="00343F01" w:rsidDel="00201166" w:rsidRDefault="00AD0B0F" w:rsidP="00D62BC5">
            <w:pPr>
              <w:spacing w:before="0" w:after="160"/>
              <w:jc w:val="left"/>
              <w:rPr>
                <w:del w:id="22843" w:author="Houyem Rais" w:date="2024-02-22T14:46:00Z"/>
                <w:rFonts w:asciiTheme="minorHAnsi" w:hAnsiTheme="minorHAnsi" w:cstheme="minorHAnsi"/>
                <w:sz w:val="20"/>
                <w:szCs w:val="20"/>
                <w:lang w:val="fr-FR"/>
              </w:rPr>
              <w:pPrChange w:id="22844" w:author="Houyem Rais" w:date="2024-02-22T14:49:00Z">
                <w:pPr>
                  <w:spacing w:before="40" w:after="40"/>
                  <w:jc w:val="center"/>
                </w:pPr>
              </w:pPrChange>
            </w:pPr>
            <w:del w:id="22845" w:author="Houyem Rais" w:date="2024-02-22T14:46:00Z">
              <w:r w:rsidRPr="00343F01" w:rsidDel="00201166">
                <w:rPr>
                  <w:rFonts w:asciiTheme="minorHAnsi" w:hAnsiTheme="minorHAnsi" w:cstheme="minorHAnsi"/>
                  <w:sz w:val="20"/>
                  <w:szCs w:val="20"/>
                  <w:lang w:val="fr-FR"/>
                </w:rPr>
                <w:delText>-24,2%</w:delText>
              </w:r>
            </w:del>
          </w:p>
        </w:tc>
        <w:tc>
          <w:tcPr>
            <w:tcW w:w="895" w:type="dxa"/>
            <w:vAlign w:val="center"/>
          </w:tcPr>
          <w:p w14:paraId="16FAD3ED" w14:textId="238A587A" w:rsidR="00AD0B0F" w:rsidRPr="00343F01" w:rsidDel="00201166" w:rsidRDefault="00AD0B0F" w:rsidP="00D62BC5">
            <w:pPr>
              <w:spacing w:before="0" w:after="160"/>
              <w:jc w:val="left"/>
              <w:rPr>
                <w:del w:id="22846" w:author="Houyem Rais" w:date="2024-02-22T14:46:00Z"/>
                <w:rFonts w:asciiTheme="minorHAnsi" w:hAnsiTheme="minorHAnsi" w:cstheme="minorHAnsi"/>
                <w:sz w:val="20"/>
                <w:szCs w:val="20"/>
                <w:lang w:val="fr-FR"/>
              </w:rPr>
              <w:pPrChange w:id="22847" w:author="Houyem Rais" w:date="2024-02-22T14:49:00Z">
                <w:pPr>
                  <w:spacing w:before="40" w:after="40"/>
                  <w:jc w:val="center"/>
                </w:pPr>
              </w:pPrChange>
            </w:pPr>
            <w:del w:id="22848" w:author="Houyem Rais" w:date="2024-02-22T14:46:00Z">
              <w:r w:rsidRPr="00343F01" w:rsidDel="00201166">
                <w:rPr>
                  <w:rFonts w:asciiTheme="minorHAnsi" w:hAnsiTheme="minorHAnsi" w:cstheme="minorHAnsi"/>
                  <w:sz w:val="20"/>
                  <w:szCs w:val="20"/>
                  <w:lang w:val="fr-FR"/>
                </w:rPr>
                <w:delText>-33,3%</w:delText>
              </w:r>
            </w:del>
          </w:p>
        </w:tc>
      </w:tr>
    </w:tbl>
    <w:p w14:paraId="711E15A9" w14:textId="3C560E38" w:rsidR="007463C8" w:rsidRPr="00343F01" w:rsidDel="00201166" w:rsidRDefault="007463C8" w:rsidP="00D62BC5">
      <w:pPr>
        <w:spacing w:before="0" w:after="160"/>
        <w:jc w:val="left"/>
        <w:rPr>
          <w:del w:id="22849" w:author="Houyem Rais" w:date="2024-02-22T14:46:00Z"/>
        </w:rPr>
        <w:pPrChange w:id="22850" w:author="Houyem Rais" w:date="2024-02-22T14:49:00Z">
          <w:pPr/>
        </w:pPrChange>
      </w:pPr>
      <w:del w:id="22851" w:author="Houyem Rais" w:date="2024-02-22T14:46:00Z">
        <w:r w:rsidRPr="00343F01" w:rsidDel="00201166">
          <w:delText>L'augmentation du taux d'inflation de 5 points a eu un impact notable et varié sur la viabilité financière des différents lots contractuels du projet :</w:delText>
        </w:r>
      </w:del>
    </w:p>
    <w:p w14:paraId="2A31E65D" w14:textId="68AE0C89" w:rsidR="007463C8" w:rsidRPr="00343F01" w:rsidDel="00201166" w:rsidRDefault="007463C8" w:rsidP="00D62BC5">
      <w:pPr>
        <w:spacing w:before="0" w:after="160"/>
        <w:jc w:val="left"/>
        <w:rPr>
          <w:del w:id="22852" w:author="Houyem Rais" w:date="2024-02-22T14:46:00Z"/>
        </w:rPr>
        <w:pPrChange w:id="22853" w:author="Houyem Rais" w:date="2024-02-22T14:49:00Z">
          <w:pPr>
            <w:pStyle w:val="BulletList1"/>
          </w:pPr>
        </w:pPrChange>
      </w:pPr>
      <w:del w:id="22854" w:author="Houyem Rais" w:date="2024-02-22T14:46:00Z">
        <w:r w:rsidRPr="00343F01" w:rsidDel="00201166">
          <w:rPr>
            <w:b/>
            <w:bCs/>
          </w:rPr>
          <w:delText>TRI des Fonds Propres :</w:delText>
        </w:r>
        <w:r w:rsidRPr="00343F01" w:rsidDel="00201166">
          <w:delText xml:space="preserve"> Tous les lots ont enregistré une hausse de leur TRI des fonds propres. Cette augmentation indique une meilleure rentabilité des investissements en raison de l'adaptation des revenus aux niveaux d'inflation plus élevés, </w:delText>
        </w:r>
      </w:del>
      <w:ins w:id="22855" w:author="Mohamed Amine Sdiri" w:date="2023-11-29T09:58:00Z">
        <w:del w:id="22856" w:author="Houyem Rais" w:date="2024-02-22T14:46:00Z">
          <w:r w:rsidR="00621175" w:rsidDel="00201166">
            <w:delText xml:space="preserve"> </w:delText>
          </w:r>
        </w:del>
      </w:ins>
      <w:del w:id="22857" w:author="Houyem Rais" w:date="2024-02-22T14:46:00Z">
        <w:r w:rsidRPr="00343F01" w:rsidDel="00201166">
          <w:delText>renforçant ainsi la stabilité financière des projets.</w:delText>
        </w:r>
      </w:del>
    </w:p>
    <w:p w14:paraId="575F3BE6" w14:textId="6FC61B7D" w:rsidR="007463C8" w:rsidRPr="00343F01" w:rsidDel="00201166" w:rsidRDefault="007463C8" w:rsidP="00D62BC5">
      <w:pPr>
        <w:spacing w:before="0" w:after="160"/>
        <w:jc w:val="left"/>
        <w:rPr>
          <w:del w:id="22858" w:author="Houyem Rais" w:date="2024-02-22T14:46:00Z"/>
        </w:rPr>
        <w:pPrChange w:id="22859" w:author="Houyem Rais" w:date="2024-02-22T14:49:00Z">
          <w:pPr>
            <w:pStyle w:val="BulletList1"/>
          </w:pPr>
        </w:pPrChange>
      </w:pPr>
      <w:del w:id="22860" w:author="Houyem Rais" w:date="2024-02-22T14:46:00Z">
        <w:r w:rsidRPr="00343F01" w:rsidDel="00201166">
          <w:rPr>
            <w:b/>
            <w:bCs/>
          </w:rPr>
          <w:delText>ADSCR Minimum :</w:delText>
        </w:r>
        <w:r w:rsidRPr="00343F01" w:rsidDel="00201166">
          <w:delText xml:space="preserve"> Les valeurs de l'ADSCR minimum ont également augmenté pour la plupart des lots. Cette amélioration reflète une meilleure capacité à couvrir les obligations de la dette, </w:delText>
        </w:r>
      </w:del>
      <w:ins w:id="22861" w:author="Mohamed Amine Sdiri" w:date="2023-11-29T09:58:00Z">
        <w:del w:id="22862" w:author="Houyem Rais" w:date="2024-02-22T14:46:00Z">
          <w:r w:rsidR="00621175" w:rsidDel="00201166">
            <w:delText xml:space="preserve"> </w:delText>
          </w:r>
        </w:del>
      </w:ins>
      <w:del w:id="22863" w:author="Houyem Rais" w:date="2024-02-22T14:46:00Z">
        <w:r w:rsidRPr="00343F01" w:rsidDel="00201166">
          <w:delText>démontrant ainsi une plus grande robustesse financière face à l'inflation accrue.</w:delText>
        </w:r>
      </w:del>
    </w:p>
    <w:p w14:paraId="7B89D6A5" w14:textId="3D0CBCCE" w:rsidR="007463C8" w:rsidRPr="00343F01" w:rsidDel="00201166" w:rsidRDefault="007463C8" w:rsidP="00D62BC5">
      <w:pPr>
        <w:spacing w:before="0" w:after="160"/>
        <w:jc w:val="left"/>
        <w:rPr>
          <w:del w:id="22864" w:author="Houyem Rais" w:date="2024-02-22T14:46:00Z"/>
        </w:rPr>
        <w:pPrChange w:id="22865" w:author="Houyem Rais" w:date="2024-02-22T14:49:00Z">
          <w:pPr>
            <w:pStyle w:val="BulletList1"/>
          </w:pPr>
        </w:pPrChange>
      </w:pPr>
      <w:del w:id="22866" w:author="Houyem Rais" w:date="2024-02-22T14:46:00Z">
        <w:r w:rsidRPr="00343F01" w:rsidDel="00201166">
          <w:rPr>
            <w:b/>
            <w:bCs/>
          </w:rPr>
          <w:delText>Niveau de Subvention Requis :</w:delText>
        </w:r>
        <w:r w:rsidRPr="00343F01" w:rsidDel="00201166">
          <w:delText xml:space="preserve"> Dans l'ensemble, </w:delText>
        </w:r>
      </w:del>
      <w:ins w:id="22867" w:author="Mohamed Amine Sdiri" w:date="2023-11-29T09:58:00Z">
        <w:del w:id="22868" w:author="Houyem Rais" w:date="2024-02-22T14:46:00Z">
          <w:r w:rsidR="00621175" w:rsidDel="00201166">
            <w:delText xml:space="preserve"> </w:delText>
          </w:r>
        </w:del>
      </w:ins>
      <w:del w:id="22869" w:author="Houyem Rais" w:date="2024-02-22T14:46:00Z">
        <w:r w:rsidRPr="00343F01" w:rsidDel="00201166">
          <w:delText xml:space="preserve">le besoin de subventions a diminué dans la plupart des lots. La hausse des revenus due à l'inflation a réduit la dépendance à l'égard des subventions, </w:delText>
        </w:r>
      </w:del>
      <w:ins w:id="22870" w:author="Mohamed Amine Sdiri" w:date="2023-11-29T09:58:00Z">
        <w:del w:id="22871" w:author="Houyem Rais" w:date="2024-02-22T14:46:00Z">
          <w:r w:rsidR="00621175" w:rsidDel="00201166">
            <w:delText xml:space="preserve"> </w:delText>
          </w:r>
        </w:del>
      </w:ins>
      <w:del w:id="22872" w:author="Houyem Rais" w:date="2024-02-22T14:46:00Z">
        <w:r w:rsidRPr="00343F01" w:rsidDel="00201166">
          <w:delText>renforçant ainsi l'indépendance financière des projets.</w:delText>
        </w:r>
      </w:del>
    </w:p>
    <w:p w14:paraId="71FC6DF3" w14:textId="585B7D81" w:rsidR="007463C8" w:rsidRPr="00343F01" w:rsidDel="00201166" w:rsidRDefault="007463C8" w:rsidP="00D62BC5">
      <w:pPr>
        <w:spacing w:before="0" w:after="160"/>
        <w:jc w:val="left"/>
        <w:rPr>
          <w:del w:id="22873" w:author="Houyem Rais" w:date="2024-02-22T14:46:00Z"/>
        </w:rPr>
        <w:pPrChange w:id="22874" w:author="Houyem Rais" w:date="2024-02-22T14:49:00Z">
          <w:pPr>
            <w:pStyle w:val="BulletList1"/>
          </w:pPr>
        </w:pPrChange>
      </w:pPr>
      <w:del w:id="22875" w:author="Houyem Rais" w:date="2024-02-22T14:46:00Z">
        <w:r w:rsidRPr="00343F01" w:rsidDel="00201166">
          <w:rPr>
            <w:b/>
            <w:bCs/>
          </w:rPr>
          <w:delText>Impact sur la VAN du Secteur Public :</w:delText>
        </w:r>
        <w:r w:rsidRPr="00343F01" w:rsidDel="00201166">
          <w:delText xml:space="preserve"> L'augmentation du taux d'inflation a eu un impact positif sur la VAN du secteur public dans la plupart des lots. Les bénéfices potentiels pour le secteur public ont augmenté, </w:delText>
        </w:r>
      </w:del>
      <w:ins w:id="22876" w:author="Mohamed Amine Sdiri" w:date="2023-11-29T09:58:00Z">
        <w:del w:id="22877" w:author="Houyem Rais" w:date="2024-02-22T14:46:00Z">
          <w:r w:rsidR="00621175" w:rsidDel="00201166">
            <w:delText xml:space="preserve"> </w:delText>
          </w:r>
        </w:del>
      </w:ins>
      <w:del w:id="22878" w:author="Houyem Rais" w:date="2024-02-22T14:46:00Z">
        <w:r w:rsidRPr="00343F01" w:rsidDel="00201166">
          <w:delText>améliorant ainsi les retombées économiques globales du projet.</w:delText>
        </w:r>
      </w:del>
    </w:p>
    <w:p w14:paraId="7C1306C6" w14:textId="786AB3B9" w:rsidR="007463C8" w:rsidRPr="00343F01" w:rsidDel="00201166" w:rsidRDefault="007463C8" w:rsidP="00D62BC5">
      <w:pPr>
        <w:spacing w:before="0" w:after="160"/>
        <w:jc w:val="left"/>
        <w:rPr>
          <w:del w:id="22879" w:author="Houyem Rais" w:date="2024-02-22T14:46:00Z"/>
        </w:rPr>
        <w:pPrChange w:id="22880" w:author="Houyem Rais" w:date="2024-02-22T14:49:00Z">
          <w:pPr>
            <w:pStyle w:val="BulletList1"/>
          </w:pPr>
        </w:pPrChange>
      </w:pPr>
      <w:del w:id="22881" w:author="Houyem Rais" w:date="2024-02-22T14:46:00Z">
        <w:r w:rsidRPr="00343F01" w:rsidDel="00201166">
          <w:rPr>
            <w:b/>
            <w:bCs/>
          </w:rPr>
          <w:delText>Value for Money (VFM) :</w:delText>
        </w:r>
        <w:r w:rsidRPr="00343F01" w:rsidDel="00201166">
          <w:delText xml:space="preserve"> Les résultats du Value for Money ont été variés. Certains lots ont enregistré une amélioration, </w:delText>
        </w:r>
      </w:del>
      <w:ins w:id="22882" w:author="Mohamed Amine Sdiri" w:date="2023-11-29T09:58:00Z">
        <w:del w:id="22883" w:author="Houyem Rais" w:date="2024-02-22T14:46:00Z">
          <w:r w:rsidR="00621175" w:rsidDel="00201166">
            <w:delText xml:space="preserve"> </w:delText>
          </w:r>
        </w:del>
      </w:ins>
      <w:del w:id="22884" w:author="Houyem Rais" w:date="2024-02-22T14:46:00Z">
        <w:r w:rsidRPr="00343F01" w:rsidDel="00201166">
          <w:delText xml:space="preserve">indiquant une meilleure utilisation des ressources publiques, </w:delText>
        </w:r>
      </w:del>
      <w:ins w:id="22885" w:author="Mohamed Amine Sdiri" w:date="2023-11-29T09:58:00Z">
        <w:del w:id="22886" w:author="Houyem Rais" w:date="2024-02-22T14:46:00Z">
          <w:r w:rsidR="00621175" w:rsidDel="00201166">
            <w:delText xml:space="preserve"> </w:delText>
          </w:r>
        </w:del>
      </w:ins>
      <w:del w:id="22887" w:author="Houyem Rais" w:date="2024-02-22T14:46:00Z">
        <w:r w:rsidRPr="00343F01" w:rsidDel="00201166">
          <w:delText xml:space="preserve">tandis que d'autres (Lots E et F) ont connu une détérioration, </w:delText>
        </w:r>
      </w:del>
      <w:ins w:id="22888" w:author="Mohamed Amine Sdiri" w:date="2023-11-29T09:58:00Z">
        <w:del w:id="22889" w:author="Houyem Rais" w:date="2024-02-22T14:46:00Z">
          <w:r w:rsidR="00621175" w:rsidDel="00201166">
            <w:delText xml:space="preserve"> </w:delText>
          </w:r>
        </w:del>
      </w:ins>
      <w:del w:id="22890" w:author="Houyem Rais" w:date="2024-02-22T14:46:00Z">
        <w:r w:rsidRPr="00343F01" w:rsidDel="00201166">
          <w:delText xml:space="preserve">suggérant une efficacité économique réduite dans le contexte de l'inflation par rapport au marché public, </w:delText>
        </w:r>
      </w:del>
      <w:ins w:id="22891" w:author="Mohamed Amine Sdiri" w:date="2023-11-29T09:58:00Z">
        <w:del w:id="22892" w:author="Houyem Rais" w:date="2024-02-22T14:46:00Z">
          <w:r w:rsidR="00621175" w:rsidDel="00201166">
            <w:delText xml:space="preserve"> </w:delText>
          </w:r>
        </w:del>
      </w:ins>
      <w:del w:id="22893" w:author="Houyem Rais" w:date="2024-02-22T14:46:00Z">
        <w:r w:rsidRPr="00343F01" w:rsidDel="00201166">
          <w:delText>où le secteur public tire plus d’avantages financiers.</w:delText>
        </w:r>
      </w:del>
    </w:p>
    <w:p w14:paraId="5934C8FC" w14:textId="57FCCEB6" w:rsidR="00D91992" w:rsidDel="00201166" w:rsidRDefault="007463C8" w:rsidP="00D62BC5">
      <w:pPr>
        <w:spacing w:before="0" w:after="160"/>
        <w:jc w:val="left"/>
        <w:rPr>
          <w:ins w:id="22894" w:author="Mohamed Amine Sdiri" w:date="2023-11-29T13:52:00Z"/>
          <w:del w:id="22895" w:author="Houyem Rais" w:date="2024-02-22T14:46:00Z"/>
        </w:rPr>
        <w:pPrChange w:id="22896" w:author="Houyem Rais" w:date="2024-02-22T14:49:00Z">
          <w:pPr/>
        </w:pPrChange>
      </w:pPr>
      <w:del w:id="22897" w:author="Houyem Rais" w:date="2024-02-22T14:46:00Z">
        <w:r w:rsidRPr="00343F01" w:rsidDel="00201166">
          <w:delText xml:space="preserve">En résumé, </w:delText>
        </w:r>
      </w:del>
      <w:ins w:id="22898" w:author="Mohamed Amine Sdiri" w:date="2023-11-29T09:58:00Z">
        <w:del w:id="22899" w:author="Houyem Rais" w:date="2024-02-22T14:46:00Z">
          <w:r w:rsidR="00621175" w:rsidDel="00201166">
            <w:delText xml:space="preserve"> </w:delText>
          </w:r>
        </w:del>
      </w:ins>
      <w:del w:id="22900" w:author="Houyem Rais" w:date="2024-02-22T14:46:00Z">
        <w:r w:rsidRPr="00343F01" w:rsidDel="00201166">
          <w:delText xml:space="preserve">l'augmentation du taux d'inflation de 5 points a eu des effets mitigés sur les lots contractuels. Si elle a renforcé la rentabilité des investissements et la capacité à couvrir les obligations de la dette, </w:delText>
        </w:r>
      </w:del>
      <w:ins w:id="22901" w:author="Mohamed Amine Sdiri" w:date="2023-11-29T09:58:00Z">
        <w:del w:id="22902" w:author="Houyem Rais" w:date="2024-02-22T14:46:00Z">
          <w:r w:rsidR="00621175" w:rsidDel="00201166">
            <w:delText xml:space="preserve"> </w:delText>
          </w:r>
        </w:del>
      </w:ins>
      <w:del w:id="22903" w:author="Houyem Rais" w:date="2024-02-22T14:46:00Z">
        <w:r w:rsidRPr="00343F01" w:rsidDel="00201166">
          <w:delText>elle a également soulevé des questions quant à l'efficacité économique et l'utilisation judicieuse des ressources publiques dans certains cas. Une gestion prudente de ces dynamiques inflationnistes est essentielle pour optimiser les avantages financiers des lots contractuels.</w:delText>
        </w:r>
      </w:del>
    </w:p>
    <w:p w14:paraId="738C3702" w14:textId="3BCE0E12" w:rsidR="00841F1F" w:rsidRPr="00841F1F" w:rsidDel="00201166" w:rsidRDefault="00841F1F" w:rsidP="00D62BC5">
      <w:pPr>
        <w:spacing w:before="0" w:after="160"/>
        <w:jc w:val="left"/>
        <w:rPr>
          <w:ins w:id="22904" w:author="Mohamed Amine Sdiri" w:date="2023-11-29T13:54:00Z"/>
          <w:del w:id="22905" w:author="Houyem Rais" w:date="2024-02-22T14:46:00Z"/>
        </w:rPr>
        <w:pPrChange w:id="22906" w:author="Houyem Rais" w:date="2024-02-22T14:49:00Z">
          <w:pPr>
            <w:pStyle w:val="Heading2"/>
          </w:pPr>
        </w:pPrChange>
      </w:pPr>
      <w:bookmarkStart w:id="22907" w:name="_Toc152165429"/>
      <w:ins w:id="22908" w:author="Mohamed Amine Sdiri" w:date="2023-11-29T13:54:00Z">
        <w:del w:id="22909" w:author="Houyem Rais" w:date="2024-02-22T14:46:00Z">
          <w:r w:rsidRPr="00841F1F" w:rsidDel="00201166">
            <w:delText>Utilisation d’un taux d’actualisation avec risques</w:delText>
          </w:r>
          <w:bookmarkEnd w:id="22907"/>
        </w:del>
      </w:ins>
    </w:p>
    <w:p w14:paraId="751BBCEF" w14:textId="108C9C2B" w:rsidR="00D91992" w:rsidDel="00201166" w:rsidRDefault="00D91992" w:rsidP="00D62BC5">
      <w:pPr>
        <w:spacing w:before="0" w:after="160"/>
        <w:jc w:val="left"/>
        <w:rPr>
          <w:ins w:id="22910" w:author="Mohamed Amine Sdiri" w:date="2023-11-29T13:55:00Z"/>
          <w:del w:id="22911" w:author="Houyem Rais" w:date="2024-02-22T14:46:00Z"/>
          <w:lang w:bidi="ar-TN"/>
        </w:rPr>
        <w:pPrChange w:id="22912" w:author="Houyem Rais" w:date="2024-02-22T14:49:00Z">
          <w:pPr/>
        </w:pPrChange>
      </w:pPr>
      <w:ins w:id="22913" w:author="Mohamed Amine Sdiri" w:date="2023-11-29T13:52:00Z">
        <w:del w:id="22914" w:author="Houyem Rais" w:date="2024-02-22T14:46:00Z">
          <w:r w:rsidDel="00201166">
            <w:rPr>
              <w:lang w:bidi="ar-TN"/>
            </w:rPr>
            <w:delText xml:space="preserve">Une variation significative dans l'analyse de la rentabilité financière peut se produire en envisageant un taux </w:delText>
          </w:r>
          <w:r w:rsidDel="00201166">
            <w:delText>d'actualisation</w:delText>
          </w:r>
          <w:r w:rsidDel="00201166">
            <w:rPr>
              <w:lang w:bidi="ar-TN"/>
            </w:rPr>
            <w:delText xml:space="preserve"> plus pessimiste, intégrant les risques soit </w:delText>
          </w:r>
          <w:r w:rsidRPr="004B09B5" w:rsidDel="00201166">
            <w:rPr>
              <w:lang w:bidi="ar-TN"/>
            </w:rPr>
            <w:delText>15% pour le Bénin, 12,6% pour le Togo et 23,6% pour le Nigéria</w:delText>
          </w:r>
          <w:r w:rsidDel="00201166">
            <w:rPr>
              <w:lang w:bidi="ar-TN"/>
            </w:rPr>
            <w:delText xml:space="preserve">. </w:delText>
          </w:r>
        </w:del>
      </w:ins>
    </w:p>
    <w:p w14:paraId="66CDC08A" w14:textId="46A4FAAD" w:rsidR="00FC5895" w:rsidRPr="00FC5895" w:rsidDel="00201166" w:rsidRDefault="00FC5895" w:rsidP="00D62BC5">
      <w:pPr>
        <w:spacing w:before="0" w:after="160"/>
        <w:jc w:val="left"/>
        <w:rPr>
          <w:ins w:id="22915" w:author="Mohamed Amine Sdiri" w:date="2023-11-29T13:55:00Z"/>
          <w:del w:id="22916" w:author="Houyem Rais" w:date="2024-02-22T14:46:00Z"/>
          <w:lang w:bidi="ar-TN"/>
        </w:rPr>
        <w:pPrChange w:id="22917" w:author="Houyem Rais" w:date="2024-02-22T14:49:00Z">
          <w:pPr/>
        </w:pPrChange>
      </w:pPr>
      <w:ins w:id="22918" w:author="Mohamed Amine Sdiri" w:date="2023-11-29T13:55:00Z">
        <w:del w:id="22919" w:author="Houyem Rais" w:date="2024-02-22T14:46:00Z">
          <w:r w:rsidRPr="00FC5895" w:rsidDel="00201166">
            <w:rPr>
              <w:lang w:bidi="ar-TN"/>
            </w:rPr>
            <w:delText xml:space="preserve">Le </w:delText>
          </w:r>
          <w:r w:rsidRPr="00FC5895" w:rsidDel="00201166">
            <w:delText>tableau</w:delText>
          </w:r>
          <w:r w:rsidRPr="00FC5895" w:rsidDel="00201166">
            <w:rPr>
              <w:lang w:bidi="ar-TN"/>
            </w:rPr>
            <w:delText xml:space="preserve"> suivant résume les principaux résultats de ce test de sensibilité.</w:delText>
          </w:r>
        </w:del>
      </w:ins>
    </w:p>
    <w:p w14:paraId="7E604F50" w14:textId="3EBFF6EE" w:rsidR="00FC5895" w:rsidRPr="00FC5895" w:rsidDel="00201166" w:rsidRDefault="00FC5895" w:rsidP="00D62BC5">
      <w:pPr>
        <w:spacing w:before="0" w:after="160"/>
        <w:jc w:val="left"/>
        <w:rPr>
          <w:ins w:id="22920" w:author="Mohamed Amine Sdiri" w:date="2023-11-29T13:55:00Z"/>
          <w:del w:id="22921" w:author="Houyem Rais" w:date="2024-02-22T14:46:00Z"/>
        </w:rPr>
        <w:pPrChange w:id="22922" w:author="Houyem Rais" w:date="2024-02-22T14:49:00Z">
          <w:pPr/>
        </w:pPrChange>
      </w:pPr>
      <w:bookmarkStart w:id="22923" w:name="_Toc152165523"/>
      <w:ins w:id="22924" w:author="Mohamed Amine Sdiri" w:date="2023-11-29T13:55:00Z">
        <w:del w:id="22925" w:author="Houyem Rais" w:date="2024-02-22T14:46:00Z">
          <w:r w:rsidRPr="00FC5895" w:rsidDel="00201166">
            <w:delText xml:space="preserve">Tableau </w:delText>
          </w:r>
          <w:r w:rsidRPr="00FC5895" w:rsidDel="00201166">
            <w:fldChar w:fldCharType="begin"/>
          </w:r>
          <w:r w:rsidRPr="00FC5895" w:rsidDel="00201166">
            <w:delInstrText xml:space="preserve"> SEQ Tableau \* ARABIC </w:delInstrText>
          </w:r>
          <w:r w:rsidRPr="00FC5895" w:rsidDel="00201166">
            <w:fldChar w:fldCharType="separate"/>
          </w:r>
        </w:del>
      </w:ins>
      <w:ins w:id="22926" w:author="Mohamed Amine Sdiri" w:date="2023-11-29T15:48:00Z">
        <w:del w:id="22927" w:author="Houyem Rais" w:date="2024-02-22T14:46:00Z">
          <w:r w:rsidR="002B5C95" w:rsidDel="00201166">
            <w:rPr>
              <w:noProof/>
            </w:rPr>
            <w:delText>85</w:delText>
          </w:r>
        </w:del>
      </w:ins>
      <w:ins w:id="22928" w:author="Mohamed Amine Sdiri" w:date="2023-11-29T13:55:00Z">
        <w:del w:id="22929" w:author="Houyem Rais" w:date="2024-02-22T14:46:00Z">
          <w:r w:rsidRPr="00FC5895" w:rsidDel="00201166">
            <w:fldChar w:fldCharType="end"/>
          </w:r>
          <w:r w:rsidRPr="00FC5895" w:rsidDel="00201166">
            <w:delText xml:space="preserve"> Résultats du test de sensibilité 5 : </w:delText>
          </w:r>
        </w:del>
      </w:ins>
      <w:ins w:id="22930" w:author="Mohamed Amine Sdiri" w:date="2023-11-29T13:56:00Z">
        <w:del w:id="22931" w:author="Houyem Rais" w:date="2024-02-22T14:46:00Z">
          <w:r w:rsidR="00EE4B37" w:rsidRPr="00EE4B37" w:rsidDel="00201166">
            <w:delText>Utilisation d’un taux d’actualisation avec risques</w:delText>
          </w:r>
        </w:del>
      </w:ins>
      <w:bookmarkEnd w:id="22923"/>
    </w:p>
    <w:tbl>
      <w:tblPr>
        <w:tblStyle w:val="TableGrid"/>
        <w:tblW w:w="9175" w:type="dxa"/>
        <w:tblLook w:val="04A0" w:firstRow="1" w:lastRow="0" w:firstColumn="1" w:lastColumn="0" w:noHBand="0" w:noVBand="1"/>
      </w:tblPr>
      <w:tblGrid>
        <w:gridCol w:w="3538"/>
        <w:gridCol w:w="933"/>
        <w:gridCol w:w="963"/>
        <w:gridCol w:w="963"/>
        <w:gridCol w:w="950"/>
        <w:gridCol w:w="933"/>
        <w:gridCol w:w="895"/>
        <w:tblGridChange w:id="22932">
          <w:tblGrid>
            <w:gridCol w:w="3538"/>
            <w:gridCol w:w="933"/>
            <w:gridCol w:w="963"/>
            <w:gridCol w:w="963"/>
            <w:gridCol w:w="950"/>
            <w:gridCol w:w="933"/>
            <w:gridCol w:w="895"/>
          </w:tblGrid>
        </w:tblGridChange>
      </w:tblGrid>
      <w:tr w:rsidR="00FC5895" w:rsidRPr="00EA4733" w:rsidDel="00201166" w14:paraId="32B7A6D2" w14:textId="29001A61" w:rsidTr="003C1DB3">
        <w:trPr>
          <w:tblHeader/>
          <w:ins w:id="22933" w:author="Mohamed Amine Sdiri" w:date="2023-11-29T13:55:00Z"/>
          <w:del w:id="22934" w:author="Houyem Rais" w:date="2024-02-22T14:46:00Z"/>
        </w:trPr>
        <w:tc>
          <w:tcPr>
            <w:tcW w:w="3538" w:type="dxa"/>
            <w:shd w:val="clear" w:color="auto" w:fill="F2F2F2" w:themeFill="background1" w:themeFillShade="F2"/>
            <w:vAlign w:val="center"/>
          </w:tcPr>
          <w:p w14:paraId="4FCFA074" w14:textId="6570D449" w:rsidR="00FC5895" w:rsidRPr="00EA4733" w:rsidDel="00201166" w:rsidRDefault="00FC5895" w:rsidP="00D62BC5">
            <w:pPr>
              <w:spacing w:before="0" w:after="160"/>
              <w:jc w:val="left"/>
              <w:rPr>
                <w:ins w:id="22935" w:author="Mohamed Amine Sdiri" w:date="2023-11-29T13:55:00Z"/>
                <w:del w:id="22936" w:author="Houyem Rais" w:date="2024-02-22T14:46:00Z"/>
                <w:sz w:val="20"/>
                <w:szCs w:val="20"/>
                <w:lang w:val="fr-FR" w:bidi="ar-TN"/>
                <w:rPrChange w:id="22937" w:author="Mohamed Amine Sdiri" w:date="2023-11-29T15:32:00Z">
                  <w:rPr>
                    <w:ins w:id="22938" w:author="Mohamed Amine Sdiri" w:date="2023-11-29T13:55:00Z"/>
                    <w:del w:id="22939" w:author="Houyem Rais" w:date="2024-02-22T14:46:00Z"/>
                    <w:lang w:bidi="ar-TN"/>
                  </w:rPr>
                </w:rPrChange>
              </w:rPr>
              <w:pPrChange w:id="22940" w:author="Houyem Rais" w:date="2024-02-22T14:49:00Z">
                <w:pPr>
                  <w:spacing w:line="259" w:lineRule="auto"/>
                </w:pPr>
              </w:pPrChange>
            </w:pPr>
          </w:p>
        </w:tc>
        <w:tc>
          <w:tcPr>
            <w:tcW w:w="933" w:type="dxa"/>
            <w:shd w:val="clear" w:color="auto" w:fill="F2F2F2" w:themeFill="background1" w:themeFillShade="F2"/>
            <w:vAlign w:val="center"/>
          </w:tcPr>
          <w:p w14:paraId="6B4B6DA9" w14:textId="1D8CBAC7" w:rsidR="00FC5895" w:rsidRPr="00EA4733" w:rsidDel="00201166" w:rsidRDefault="00FC5895" w:rsidP="00D62BC5">
            <w:pPr>
              <w:spacing w:before="0" w:after="160"/>
              <w:jc w:val="left"/>
              <w:rPr>
                <w:ins w:id="22941" w:author="Mohamed Amine Sdiri" w:date="2023-11-29T13:55:00Z"/>
                <w:del w:id="22942" w:author="Houyem Rais" w:date="2024-02-22T14:46:00Z"/>
                <w:sz w:val="20"/>
                <w:szCs w:val="20"/>
                <w:lang w:bidi="ar-TN"/>
                <w:rPrChange w:id="22943" w:author="Mohamed Amine Sdiri" w:date="2023-11-29T15:32:00Z">
                  <w:rPr>
                    <w:ins w:id="22944" w:author="Mohamed Amine Sdiri" w:date="2023-11-29T13:55:00Z"/>
                    <w:del w:id="22945" w:author="Houyem Rais" w:date="2024-02-22T14:46:00Z"/>
                    <w:lang w:bidi="ar-TN"/>
                  </w:rPr>
                </w:rPrChange>
              </w:rPr>
              <w:pPrChange w:id="22946" w:author="Houyem Rais" w:date="2024-02-22T14:49:00Z">
                <w:pPr>
                  <w:spacing w:line="259" w:lineRule="auto"/>
                </w:pPr>
              </w:pPrChange>
            </w:pPr>
            <w:ins w:id="22947" w:author="Mohamed Amine Sdiri" w:date="2023-11-29T13:55:00Z">
              <w:del w:id="22948" w:author="Houyem Rais" w:date="2024-02-22T14:46:00Z">
                <w:r w:rsidRPr="00EA4733" w:rsidDel="00201166">
                  <w:rPr>
                    <w:b/>
                    <w:bCs/>
                    <w:sz w:val="20"/>
                    <w:szCs w:val="20"/>
                    <w:lang w:bidi="ar-TN"/>
                    <w:rPrChange w:id="22949" w:author="Mohamed Amine Sdiri" w:date="2023-11-29T15:32:00Z">
                      <w:rPr>
                        <w:b/>
                        <w:bCs/>
                        <w:lang w:bidi="ar-TN"/>
                      </w:rPr>
                    </w:rPrChange>
                  </w:rPr>
                  <w:delText>Lot A</w:delText>
                </w:r>
              </w:del>
            </w:ins>
          </w:p>
        </w:tc>
        <w:tc>
          <w:tcPr>
            <w:tcW w:w="963" w:type="dxa"/>
            <w:shd w:val="clear" w:color="auto" w:fill="F2F2F2" w:themeFill="background1" w:themeFillShade="F2"/>
            <w:vAlign w:val="center"/>
          </w:tcPr>
          <w:p w14:paraId="47BADF56" w14:textId="2D2CB88F" w:rsidR="00FC5895" w:rsidRPr="00EA4733" w:rsidDel="00201166" w:rsidRDefault="00FC5895" w:rsidP="00D62BC5">
            <w:pPr>
              <w:spacing w:before="0" w:after="160"/>
              <w:jc w:val="left"/>
              <w:rPr>
                <w:ins w:id="22950" w:author="Mohamed Amine Sdiri" w:date="2023-11-29T13:55:00Z"/>
                <w:del w:id="22951" w:author="Houyem Rais" w:date="2024-02-22T14:46:00Z"/>
                <w:sz w:val="20"/>
                <w:szCs w:val="20"/>
                <w:lang w:bidi="ar-TN"/>
                <w:rPrChange w:id="22952" w:author="Mohamed Amine Sdiri" w:date="2023-11-29T15:32:00Z">
                  <w:rPr>
                    <w:ins w:id="22953" w:author="Mohamed Amine Sdiri" w:date="2023-11-29T13:55:00Z"/>
                    <w:del w:id="22954" w:author="Houyem Rais" w:date="2024-02-22T14:46:00Z"/>
                    <w:lang w:bidi="ar-TN"/>
                  </w:rPr>
                </w:rPrChange>
              </w:rPr>
              <w:pPrChange w:id="22955" w:author="Houyem Rais" w:date="2024-02-22T14:49:00Z">
                <w:pPr>
                  <w:spacing w:line="259" w:lineRule="auto"/>
                </w:pPr>
              </w:pPrChange>
            </w:pPr>
            <w:ins w:id="22956" w:author="Mohamed Amine Sdiri" w:date="2023-11-29T13:55:00Z">
              <w:del w:id="22957" w:author="Houyem Rais" w:date="2024-02-22T14:46:00Z">
                <w:r w:rsidRPr="00EA4733" w:rsidDel="00201166">
                  <w:rPr>
                    <w:b/>
                    <w:bCs/>
                    <w:sz w:val="20"/>
                    <w:szCs w:val="20"/>
                    <w:lang w:bidi="ar-TN"/>
                    <w:rPrChange w:id="22958" w:author="Mohamed Amine Sdiri" w:date="2023-11-29T15:32:00Z">
                      <w:rPr>
                        <w:b/>
                        <w:bCs/>
                        <w:lang w:bidi="ar-TN"/>
                      </w:rPr>
                    </w:rPrChange>
                  </w:rPr>
                  <w:delText>Lot B</w:delText>
                </w:r>
              </w:del>
            </w:ins>
          </w:p>
        </w:tc>
        <w:tc>
          <w:tcPr>
            <w:tcW w:w="963" w:type="dxa"/>
            <w:shd w:val="clear" w:color="auto" w:fill="F2F2F2" w:themeFill="background1" w:themeFillShade="F2"/>
            <w:vAlign w:val="center"/>
          </w:tcPr>
          <w:p w14:paraId="6716B24B" w14:textId="519054E2" w:rsidR="00FC5895" w:rsidRPr="00EA4733" w:rsidDel="00201166" w:rsidRDefault="00FC5895" w:rsidP="00D62BC5">
            <w:pPr>
              <w:spacing w:before="0" w:after="160"/>
              <w:jc w:val="left"/>
              <w:rPr>
                <w:ins w:id="22959" w:author="Mohamed Amine Sdiri" w:date="2023-11-29T13:55:00Z"/>
                <w:del w:id="22960" w:author="Houyem Rais" w:date="2024-02-22T14:46:00Z"/>
                <w:sz w:val="20"/>
                <w:szCs w:val="20"/>
                <w:lang w:bidi="ar-TN"/>
                <w:rPrChange w:id="22961" w:author="Mohamed Amine Sdiri" w:date="2023-11-29T15:32:00Z">
                  <w:rPr>
                    <w:ins w:id="22962" w:author="Mohamed Amine Sdiri" w:date="2023-11-29T13:55:00Z"/>
                    <w:del w:id="22963" w:author="Houyem Rais" w:date="2024-02-22T14:46:00Z"/>
                    <w:lang w:bidi="ar-TN"/>
                  </w:rPr>
                </w:rPrChange>
              </w:rPr>
              <w:pPrChange w:id="22964" w:author="Houyem Rais" w:date="2024-02-22T14:49:00Z">
                <w:pPr>
                  <w:spacing w:line="259" w:lineRule="auto"/>
                </w:pPr>
              </w:pPrChange>
            </w:pPr>
            <w:ins w:id="22965" w:author="Mohamed Amine Sdiri" w:date="2023-11-29T13:55:00Z">
              <w:del w:id="22966" w:author="Houyem Rais" w:date="2024-02-22T14:46:00Z">
                <w:r w:rsidRPr="00EA4733" w:rsidDel="00201166">
                  <w:rPr>
                    <w:b/>
                    <w:bCs/>
                    <w:sz w:val="20"/>
                    <w:szCs w:val="20"/>
                    <w:lang w:bidi="ar-TN"/>
                    <w:rPrChange w:id="22967" w:author="Mohamed Amine Sdiri" w:date="2023-11-29T15:32:00Z">
                      <w:rPr>
                        <w:b/>
                        <w:bCs/>
                        <w:lang w:bidi="ar-TN"/>
                      </w:rPr>
                    </w:rPrChange>
                  </w:rPr>
                  <w:delText>Lot C</w:delText>
                </w:r>
              </w:del>
            </w:ins>
          </w:p>
        </w:tc>
        <w:tc>
          <w:tcPr>
            <w:tcW w:w="950" w:type="dxa"/>
            <w:shd w:val="clear" w:color="auto" w:fill="F2F2F2" w:themeFill="background1" w:themeFillShade="F2"/>
            <w:vAlign w:val="center"/>
          </w:tcPr>
          <w:p w14:paraId="6CC2CF18" w14:textId="2CE332A8" w:rsidR="00FC5895" w:rsidRPr="00EA4733" w:rsidDel="00201166" w:rsidRDefault="00FC5895" w:rsidP="00D62BC5">
            <w:pPr>
              <w:spacing w:before="0" w:after="160"/>
              <w:jc w:val="left"/>
              <w:rPr>
                <w:ins w:id="22968" w:author="Mohamed Amine Sdiri" w:date="2023-11-29T13:55:00Z"/>
                <w:del w:id="22969" w:author="Houyem Rais" w:date="2024-02-22T14:46:00Z"/>
                <w:sz w:val="20"/>
                <w:szCs w:val="20"/>
                <w:lang w:bidi="ar-TN"/>
                <w:rPrChange w:id="22970" w:author="Mohamed Amine Sdiri" w:date="2023-11-29T15:32:00Z">
                  <w:rPr>
                    <w:ins w:id="22971" w:author="Mohamed Amine Sdiri" w:date="2023-11-29T13:55:00Z"/>
                    <w:del w:id="22972" w:author="Houyem Rais" w:date="2024-02-22T14:46:00Z"/>
                    <w:lang w:bidi="ar-TN"/>
                  </w:rPr>
                </w:rPrChange>
              </w:rPr>
              <w:pPrChange w:id="22973" w:author="Houyem Rais" w:date="2024-02-22T14:49:00Z">
                <w:pPr>
                  <w:spacing w:line="259" w:lineRule="auto"/>
                </w:pPr>
              </w:pPrChange>
            </w:pPr>
            <w:ins w:id="22974" w:author="Mohamed Amine Sdiri" w:date="2023-11-29T13:55:00Z">
              <w:del w:id="22975" w:author="Houyem Rais" w:date="2024-02-22T14:46:00Z">
                <w:r w:rsidRPr="00EA4733" w:rsidDel="00201166">
                  <w:rPr>
                    <w:b/>
                    <w:bCs/>
                    <w:sz w:val="20"/>
                    <w:szCs w:val="20"/>
                    <w:lang w:bidi="ar-TN"/>
                    <w:rPrChange w:id="22976" w:author="Mohamed Amine Sdiri" w:date="2023-11-29T15:32:00Z">
                      <w:rPr>
                        <w:b/>
                        <w:bCs/>
                        <w:lang w:bidi="ar-TN"/>
                      </w:rPr>
                    </w:rPrChange>
                  </w:rPr>
                  <w:delText>Lot D</w:delText>
                </w:r>
              </w:del>
            </w:ins>
          </w:p>
        </w:tc>
        <w:tc>
          <w:tcPr>
            <w:tcW w:w="933" w:type="dxa"/>
            <w:shd w:val="clear" w:color="auto" w:fill="F2F2F2" w:themeFill="background1" w:themeFillShade="F2"/>
            <w:vAlign w:val="center"/>
          </w:tcPr>
          <w:p w14:paraId="088FC27C" w14:textId="64F52F45" w:rsidR="00FC5895" w:rsidRPr="00EA4733" w:rsidDel="00201166" w:rsidRDefault="00FC5895" w:rsidP="00D62BC5">
            <w:pPr>
              <w:spacing w:before="0" w:after="160"/>
              <w:jc w:val="left"/>
              <w:rPr>
                <w:ins w:id="22977" w:author="Mohamed Amine Sdiri" w:date="2023-11-29T13:55:00Z"/>
                <w:del w:id="22978" w:author="Houyem Rais" w:date="2024-02-22T14:46:00Z"/>
                <w:sz w:val="20"/>
                <w:szCs w:val="20"/>
                <w:lang w:bidi="ar-TN"/>
                <w:rPrChange w:id="22979" w:author="Mohamed Amine Sdiri" w:date="2023-11-29T15:32:00Z">
                  <w:rPr>
                    <w:ins w:id="22980" w:author="Mohamed Amine Sdiri" w:date="2023-11-29T13:55:00Z"/>
                    <w:del w:id="22981" w:author="Houyem Rais" w:date="2024-02-22T14:46:00Z"/>
                    <w:lang w:bidi="ar-TN"/>
                  </w:rPr>
                </w:rPrChange>
              </w:rPr>
              <w:pPrChange w:id="22982" w:author="Houyem Rais" w:date="2024-02-22T14:49:00Z">
                <w:pPr>
                  <w:spacing w:line="259" w:lineRule="auto"/>
                </w:pPr>
              </w:pPrChange>
            </w:pPr>
            <w:ins w:id="22983" w:author="Mohamed Amine Sdiri" w:date="2023-11-29T13:55:00Z">
              <w:del w:id="22984" w:author="Houyem Rais" w:date="2024-02-22T14:46:00Z">
                <w:r w:rsidRPr="00EA4733" w:rsidDel="00201166">
                  <w:rPr>
                    <w:b/>
                    <w:bCs/>
                    <w:sz w:val="20"/>
                    <w:szCs w:val="20"/>
                    <w:lang w:bidi="ar-TN"/>
                    <w:rPrChange w:id="22985" w:author="Mohamed Amine Sdiri" w:date="2023-11-29T15:32:00Z">
                      <w:rPr>
                        <w:b/>
                        <w:bCs/>
                        <w:lang w:bidi="ar-TN"/>
                      </w:rPr>
                    </w:rPrChange>
                  </w:rPr>
                  <w:delText>Lot E</w:delText>
                </w:r>
              </w:del>
            </w:ins>
          </w:p>
        </w:tc>
        <w:tc>
          <w:tcPr>
            <w:tcW w:w="895" w:type="dxa"/>
            <w:shd w:val="clear" w:color="auto" w:fill="F2F2F2" w:themeFill="background1" w:themeFillShade="F2"/>
            <w:vAlign w:val="center"/>
          </w:tcPr>
          <w:p w14:paraId="0E24BEC8" w14:textId="3DBA23E7" w:rsidR="00FC5895" w:rsidRPr="00EA4733" w:rsidDel="00201166" w:rsidRDefault="00FC5895" w:rsidP="00D62BC5">
            <w:pPr>
              <w:spacing w:before="0" w:after="160"/>
              <w:jc w:val="left"/>
              <w:rPr>
                <w:ins w:id="22986" w:author="Mohamed Amine Sdiri" w:date="2023-11-29T13:55:00Z"/>
                <w:del w:id="22987" w:author="Houyem Rais" w:date="2024-02-22T14:46:00Z"/>
                <w:sz w:val="20"/>
                <w:szCs w:val="20"/>
                <w:lang w:bidi="ar-TN"/>
                <w:rPrChange w:id="22988" w:author="Mohamed Amine Sdiri" w:date="2023-11-29T15:32:00Z">
                  <w:rPr>
                    <w:ins w:id="22989" w:author="Mohamed Amine Sdiri" w:date="2023-11-29T13:55:00Z"/>
                    <w:del w:id="22990" w:author="Houyem Rais" w:date="2024-02-22T14:46:00Z"/>
                    <w:lang w:bidi="ar-TN"/>
                  </w:rPr>
                </w:rPrChange>
              </w:rPr>
              <w:pPrChange w:id="22991" w:author="Houyem Rais" w:date="2024-02-22T14:49:00Z">
                <w:pPr>
                  <w:spacing w:line="259" w:lineRule="auto"/>
                </w:pPr>
              </w:pPrChange>
            </w:pPr>
            <w:ins w:id="22992" w:author="Mohamed Amine Sdiri" w:date="2023-11-29T13:55:00Z">
              <w:del w:id="22993" w:author="Houyem Rais" w:date="2024-02-22T14:46:00Z">
                <w:r w:rsidRPr="00EA4733" w:rsidDel="00201166">
                  <w:rPr>
                    <w:b/>
                    <w:bCs/>
                    <w:sz w:val="20"/>
                    <w:szCs w:val="20"/>
                    <w:lang w:bidi="ar-TN"/>
                    <w:rPrChange w:id="22994" w:author="Mohamed Amine Sdiri" w:date="2023-11-29T15:32:00Z">
                      <w:rPr>
                        <w:b/>
                        <w:bCs/>
                        <w:lang w:bidi="ar-TN"/>
                      </w:rPr>
                    </w:rPrChange>
                  </w:rPr>
                  <w:delText>Lot F</w:delText>
                </w:r>
              </w:del>
            </w:ins>
          </w:p>
        </w:tc>
      </w:tr>
      <w:tr w:rsidR="00075895" w:rsidRPr="00EA4733" w:rsidDel="00201166" w14:paraId="7EE4F068" w14:textId="1D1275E1" w:rsidTr="00EA4733">
        <w:tblPrEx>
          <w:tblW w:w="9175" w:type="dxa"/>
          <w:tblPrExChange w:id="22995" w:author="Mohamed Amine Sdiri" w:date="2023-11-29T15:32:00Z">
            <w:tblPrEx>
              <w:tblW w:w="9175" w:type="dxa"/>
            </w:tblPrEx>
          </w:tblPrExChange>
        </w:tblPrEx>
        <w:trPr>
          <w:trHeight w:val="458"/>
          <w:ins w:id="22996" w:author="Mohamed Amine Sdiri" w:date="2023-11-29T13:55:00Z"/>
          <w:del w:id="22997" w:author="Houyem Rais" w:date="2024-02-22T14:46:00Z"/>
        </w:trPr>
        <w:tc>
          <w:tcPr>
            <w:tcW w:w="3538" w:type="dxa"/>
            <w:vAlign w:val="center"/>
            <w:tcPrChange w:id="22998" w:author="Mohamed Amine Sdiri" w:date="2023-11-29T15:32:00Z">
              <w:tcPr>
                <w:tcW w:w="3538" w:type="dxa"/>
                <w:vAlign w:val="center"/>
              </w:tcPr>
            </w:tcPrChange>
          </w:tcPr>
          <w:p w14:paraId="4A87878D" w14:textId="68867E3C" w:rsidR="00075895" w:rsidRPr="00EA4733" w:rsidDel="00201166" w:rsidRDefault="00075895" w:rsidP="00D62BC5">
            <w:pPr>
              <w:spacing w:before="0" w:after="160"/>
              <w:jc w:val="left"/>
              <w:rPr>
                <w:ins w:id="22999" w:author="Mohamed Amine Sdiri" w:date="2023-11-29T13:55:00Z"/>
                <w:del w:id="23000" w:author="Houyem Rais" w:date="2024-02-22T14:46:00Z"/>
                <w:rFonts w:asciiTheme="minorHAnsi" w:hAnsiTheme="minorHAnsi" w:cstheme="minorHAnsi"/>
                <w:b/>
                <w:bCs/>
                <w:sz w:val="20"/>
                <w:szCs w:val="20"/>
                <w:lang w:val="fr-FR"/>
                <w:rPrChange w:id="23001" w:author="Mohamed Amine Sdiri" w:date="2023-11-29T15:33:00Z">
                  <w:rPr>
                    <w:ins w:id="23002" w:author="Mohamed Amine Sdiri" w:date="2023-11-29T13:55:00Z"/>
                    <w:del w:id="23003" w:author="Houyem Rais" w:date="2024-02-22T14:46:00Z"/>
                    <w:lang w:bidi="ar-TN"/>
                  </w:rPr>
                </w:rPrChange>
              </w:rPr>
              <w:pPrChange w:id="23004" w:author="Houyem Rais" w:date="2024-02-22T14:49:00Z">
                <w:pPr>
                  <w:spacing w:line="259" w:lineRule="auto"/>
                </w:pPr>
              </w:pPrChange>
            </w:pPr>
            <w:ins w:id="23005" w:author="Mohamed Amine Sdiri" w:date="2023-11-29T13:55:00Z">
              <w:del w:id="23006" w:author="Houyem Rais" w:date="2024-02-22T14:46:00Z">
                <w:r w:rsidRPr="00CF2B70" w:rsidDel="00201166">
                  <w:rPr>
                    <w:rFonts w:cstheme="minorHAnsi"/>
                    <w:b/>
                    <w:bCs/>
                    <w:sz w:val="20"/>
                    <w:szCs w:val="20"/>
                    <w:lang w:val="fr-FR"/>
                    <w:rPrChange w:id="23007" w:author="Houyem Rais" w:date="2024-02-22T14:41:00Z">
                      <w:rPr>
                        <w:b/>
                        <w:bCs/>
                        <w:lang w:bidi="ar-TN"/>
                      </w:rPr>
                    </w:rPrChange>
                  </w:rPr>
                  <w:delText>Nouveau TRI des fonds propres (valeur réelle) après sensibilité</w:delText>
                </w:r>
              </w:del>
            </w:ins>
          </w:p>
        </w:tc>
        <w:tc>
          <w:tcPr>
            <w:tcW w:w="933" w:type="dxa"/>
            <w:tcPrChange w:id="23008" w:author="Mohamed Amine Sdiri" w:date="2023-11-29T15:32:00Z">
              <w:tcPr>
                <w:tcW w:w="933" w:type="dxa"/>
                <w:vAlign w:val="center"/>
              </w:tcPr>
            </w:tcPrChange>
          </w:tcPr>
          <w:p w14:paraId="4C680E14" w14:textId="1212A00F" w:rsidR="00075895" w:rsidRPr="00EA4733" w:rsidDel="00201166" w:rsidRDefault="00075895" w:rsidP="00D62BC5">
            <w:pPr>
              <w:spacing w:before="0" w:after="160"/>
              <w:jc w:val="left"/>
              <w:rPr>
                <w:ins w:id="23009" w:author="Mohamed Amine Sdiri" w:date="2023-11-29T13:55:00Z"/>
                <w:del w:id="23010" w:author="Houyem Rais" w:date="2024-02-22T14:46:00Z"/>
                <w:rFonts w:asciiTheme="minorHAnsi" w:hAnsiTheme="minorHAnsi" w:cstheme="minorHAnsi"/>
                <w:sz w:val="20"/>
                <w:szCs w:val="20"/>
                <w:lang w:val="fr-FR"/>
                <w:rPrChange w:id="23011" w:author="Mohamed Amine Sdiri" w:date="2023-11-29T15:33:00Z">
                  <w:rPr>
                    <w:ins w:id="23012" w:author="Mohamed Amine Sdiri" w:date="2023-11-29T13:55:00Z"/>
                    <w:del w:id="23013" w:author="Houyem Rais" w:date="2024-02-22T14:46:00Z"/>
                    <w:lang w:bidi="ar-TN"/>
                  </w:rPr>
                </w:rPrChange>
              </w:rPr>
              <w:pPrChange w:id="23014" w:author="Houyem Rais" w:date="2024-02-22T14:49:00Z">
                <w:pPr>
                  <w:spacing w:line="259" w:lineRule="auto"/>
                </w:pPr>
              </w:pPrChange>
            </w:pPr>
            <w:ins w:id="23015" w:author="Mohamed Amine Sdiri" w:date="2023-11-29T15:24:00Z">
              <w:del w:id="23016" w:author="Houyem Rais" w:date="2024-02-22T14:46:00Z">
                <w:r w:rsidRPr="00EA4733" w:rsidDel="00201166">
                  <w:rPr>
                    <w:rFonts w:cstheme="minorHAnsi"/>
                    <w:sz w:val="20"/>
                    <w:szCs w:val="20"/>
                    <w:rPrChange w:id="23017" w:author="Mohamed Amine Sdiri" w:date="2023-11-29T15:33:00Z">
                      <w:rPr/>
                    </w:rPrChange>
                  </w:rPr>
                  <w:delText>15%</w:delText>
                </w:r>
              </w:del>
            </w:ins>
          </w:p>
        </w:tc>
        <w:tc>
          <w:tcPr>
            <w:tcW w:w="963" w:type="dxa"/>
            <w:tcPrChange w:id="23018" w:author="Mohamed Amine Sdiri" w:date="2023-11-29T15:32:00Z">
              <w:tcPr>
                <w:tcW w:w="963" w:type="dxa"/>
                <w:vAlign w:val="center"/>
              </w:tcPr>
            </w:tcPrChange>
          </w:tcPr>
          <w:p w14:paraId="4EF0F7A5" w14:textId="77BA263C" w:rsidR="00075895" w:rsidRPr="00EA4733" w:rsidDel="00201166" w:rsidRDefault="00075895" w:rsidP="00D62BC5">
            <w:pPr>
              <w:spacing w:before="0" w:after="160"/>
              <w:jc w:val="left"/>
              <w:rPr>
                <w:ins w:id="23019" w:author="Mohamed Amine Sdiri" w:date="2023-11-29T13:55:00Z"/>
                <w:del w:id="23020" w:author="Houyem Rais" w:date="2024-02-22T14:46:00Z"/>
                <w:rFonts w:asciiTheme="minorHAnsi" w:hAnsiTheme="minorHAnsi" w:cstheme="minorHAnsi"/>
                <w:sz w:val="20"/>
                <w:szCs w:val="20"/>
                <w:lang w:val="fr-FR"/>
                <w:rPrChange w:id="23021" w:author="Mohamed Amine Sdiri" w:date="2023-11-29T15:33:00Z">
                  <w:rPr>
                    <w:ins w:id="23022" w:author="Mohamed Amine Sdiri" w:date="2023-11-29T13:55:00Z"/>
                    <w:del w:id="23023" w:author="Houyem Rais" w:date="2024-02-22T14:46:00Z"/>
                    <w:lang w:bidi="ar-TN"/>
                  </w:rPr>
                </w:rPrChange>
              </w:rPr>
              <w:pPrChange w:id="23024" w:author="Houyem Rais" w:date="2024-02-22T14:49:00Z">
                <w:pPr>
                  <w:spacing w:line="259" w:lineRule="auto"/>
                </w:pPr>
              </w:pPrChange>
            </w:pPr>
            <w:ins w:id="23025" w:author="Mohamed Amine Sdiri" w:date="2023-11-29T15:24:00Z">
              <w:del w:id="23026" w:author="Houyem Rais" w:date="2024-02-22T14:46:00Z">
                <w:r w:rsidRPr="00EA4733" w:rsidDel="00201166">
                  <w:rPr>
                    <w:rFonts w:cstheme="minorHAnsi"/>
                    <w:sz w:val="20"/>
                    <w:szCs w:val="20"/>
                    <w:rPrChange w:id="23027" w:author="Mohamed Amine Sdiri" w:date="2023-11-29T15:33:00Z">
                      <w:rPr/>
                    </w:rPrChange>
                  </w:rPr>
                  <w:delText>12%</w:delText>
                </w:r>
              </w:del>
            </w:ins>
          </w:p>
        </w:tc>
        <w:tc>
          <w:tcPr>
            <w:tcW w:w="963" w:type="dxa"/>
            <w:tcPrChange w:id="23028" w:author="Mohamed Amine Sdiri" w:date="2023-11-29T15:32:00Z">
              <w:tcPr>
                <w:tcW w:w="963" w:type="dxa"/>
                <w:vAlign w:val="center"/>
              </w:tcPr>
            </w:tcPrChange>
          </w:tcPr>
          <w:p w14:paraId="0D5961BE" w14:textId="7B45182A" w:rsidR="00075895" w:rsidRPr="00EA4733" w:rsidDel="00201166" w:rsidRDefault="00075895" w:rsidP="00D62BC5">
            <w:pPr>
              <w:spacing w:before="0" w:after="160"/>
              <w:jc w:val="left"/>
              <w:rPr>
                <w:ins w:id="23029" w:author="Mohamed Amine Sdiri" w:date="2023-11-29T13:55:00Z"/>
                <w:del w:id="23030" w:author="Houyem Rais" w:date="2024-02-22T14:46:00Z"/>
                <w:rFonts w:asciiTheme="minorHAnsi" w:hAnsiTheme="minorHAnsi" w:cstheme="minorHAnsi"/>
                <w:sz w:val="20"/>
                <w:szCs w:val="20"/>
                <w:lang w:val="fr-FR"/>
                <w:rPrChange w:id="23031" w:author="Mohamed Amine Sdiri" w:date="2023-11-29T15:33:00Z">
                  <w:rPr>
                    <w:ins w:id="23032" w:author="Mohamed Amine Sdiri" w:date="2023-11-29T13:55:00Z"/>
                    <w:del w:id="23033" w:author="Houyem Rais" w:date="2024-02-22T14:46:00Z"/>
                    <w:lang w:bidi="ar-TN"/>
                  </w:rPr>
                </w:rPrChange>
              </w:rPr>
              <w:pPrChange w:id="23034" w:author="Houyem Rais" w:date="2024-02-22T14:49:00Z">
                <w:pPr>
                  <w:spacing w:line="259" w:lineRule="auto"/>
                </w:pPr>
              </w:pPrChange>
            </w:pPr>
            <w:ins w:id="23035" w:author="Mohamed Amine Sdiri" w:date="2023-11-29T15:24:00Z">
              <w:del w:id="23036" w:author="Houyem Rais" w:date="2024-02-22T14:46:00Z">
                <w:r w:rsidRPr="00EA4733" w:rsidDel="00201166">
                  <w:rPr>
                    <w:rFonts w:cstheme="minorHAnsi"/>
                    <w:sz w:val="20"/>
                    <w:szCs w:val="20"/>
                    <w:rPrChange w:id="23037" w:author="Mohamed Amine Sdiri" w:date="2023-11-29T15:33:00Z">
                      <w:rPr/>
                    </w:rPrChange>
                  </w:rPr>
                  <w:delText>12%</w:delText>
                </w:r>
              </w:del>
            </w:ins>
          </w:p>
        </w:tc>
        <w:tc>
          <w:tcPr>
            <w:tcW w:w="950" w:type="dxa"/>
            <w:tcPrChange w:id="23038" w:author="Mohamed Amine Sdiri" w:date="2023-11-29T15:32:00Z">
              <w:tcPr>
                <w:tcW w:w="950" w:type="dxa"/>
                <w:vAlign w:val="center"/>
              </w:tcPr>
            </w:tcPrChange>
          </w:tcPr>
          <w:p w14:paraId="39075F9C" w14:textId="7ECDDF21" w:rsidR="00075895" w:rsidRPr="00EA4733" w:rsidDel="00201166" w:rsidRDefault="00075895" w:rsidP="00D62BC5">
            <w:pPr>
              <w:spacing w:before="0" w:after="160"/>
              <w:jc w:val="left"/>
              <w:rPr>
                <w:ins w:id="23039" w:author="Mohamed Amine Sdiri" w:date="2023-11-29T13:55:00Z"/>
                <w:del w:id="23040" w:author="Houyem Rais" w:date="2024-02-22T14:46:00Z"/>
                <w:rFonts w:asciiTheme="minorHAnsi" w:hAnsiTheme="minorHAnsi" w:cstheme="minorHAnsi"/>
                <w:sz w:val="20"/>
                <w:szCs w:val="20"/>
                <w:lang w:val="fr-FR"/>
                <w:rPrChange w:id="23041" w:author="Mohamed Amine Sdiri" w:date="2023-11-29T15:33:00Z">
                  <w:rPr>
                    <w:ins w:id="23042" w:author="Mohamed Amine Sdiri" w:date="2023-11-29T13:55:00Z"/>
                    <w:del w:id="23043" w:author="Houyem Rais" w:date="2024-02-22T14:46:00Z"/>
                    <w:lang w:bidi="ar-TN"/>
                  </w:rPr>
                </w:rPrChange>
              </w:rPr>
              <w:pPrChange w:id="23044" w:author="Houyem Rais" w:date="2024-02-22T14:49:00Z">
                <w:pPr>
                  <w:spacing w:line="259" w:lineRule="auto"/>
                </w:pPr>
              </w:pPrChange>
            </w:pPr>
            <w:ins w:id="23045" w:author="Mohamed Amine Sdiri" w:date="2023-11-29T15:24:00Z">
              <w:del w:id="23046" w:author="Houyem Rais" w:date="2024-02-22T14:46:00Z">
                <w:r w:rsidRPr="00EA4733" w:rsidDel="00201166">
                  <w:rPr>
                    <w:rFonts w:cstheme="minorHAnsi"/>
                    <w:sz w:val="20"/>
                    <w:szCs w:val="20"/>
                    <w:rPrChange w:id="23047" w:author="Mohamed Amine Sdiri" w:date="2023-11-29T15:33:00Z">
                      <w:rPr/>
                    </w:rPrChange>
                  </w:rPr>
                  <w:delText>18%</w:delText>
                </w:r>
              </w:del>
            </w:ins>
          </w:p>
        </w:tc>
        <w:tc>
          <w:tcPr>
            <w:tcW w:w="933" w:type="dxa"/>
            <w:tcPrChange w:id="23048" w:author="Mohamed Amine Sdiri" w:date="2023-11-29T15:32:00Z">
              <w:tcPr>
                <w:tcW w:w="933" w:type="dxa"/>
                <w:vAlign w:val="center"/>
              </w:tcPr>
            </w:tcPrChange>
          </w:tcPr>
          <w:p w14:paraId="6AEBB63E" w14:textId="0975C2FF" w:rsidR="00075895" w:rsidRPr="00EA4733" w:rsidDel="00201166" w:rsidRDefault="00075895" w:rsidP="00D62BC5">
            <w:pPr>
              <w:spacing w:before="0" w:after="160"/>
              <w:jc w:val="left"/>
              <w:rPr>
                <w:ins w:id="23049" w:author="Mohamed Amine Sdiri" w:date="2023-11-29T13:55:00Z"/>
                <w:del w:id="23050" w:author="Houyem Rais" w:date="2024-02-22T14:46:00Z"/>
                <w:rFonts w:asciiTheme="minorHAnsi" w:hAnsiTheme="minorHAnsi" w:cstheme="minorHAnsi"/>
                <w:sz w:val="20"/>
                <w:szCs w:val="20"/>
                <w:lang w:val="fr-FR"/>
                <w:rPrChange w:id="23051" w:author="Mohamed Amine Sdiri" w:date="2023-11-29T15:33:00Z">
                  <w:rPr>
                    <w:ins w:id="23052" w:author="Mohamed Amine Sdiri" w:date="2023-11-29T13:55:00Z"/>
                    <w:del w:id="23053" w:author="Houyem Rais" w:date="2024-02-22T14:46:00Z"/>
                    <w:lang w:bidi="ar-TN"/>
                  </w:rPr>
                </w:rPrChange>
              </w:rPr>
              <w:pPrChange w:id="23054" w:author="Houyem Rais" w:date="2024-02-22T14:49:00Z">
                <w:pPr>
                  <w:spacing w:line="259" w:lineRule="auto"/>
                </w:pPr>
              </w:pPrChange>
            </w:pPr>
            <w:ins w:id="23055" w:author="Mohamed Amine Sdiri" w:date="2023-11-29T15:24:00Z">
              <w:del w:id="23056" w:author="Houyem Rais" w:date="2024-02-22T14:46:00Z">
                <w:r w:rsidRPr="00EA4733" w:rsidDel="00201166">
                  <w:rPr>
                    <w:rFonts w:cstheme="minorHAnsi"/>
                    <w:sz w:val="20"/>
                    <w:szCs w:val="20"/>
                    <w:rPrChange w:id="23057" w:author="Mohamed Amine Sdiri" w:date="2023-11-29T15:33:00Z">
                      <w:rPr/>
                    </w:rPrChange>
                  </w:rPr>
                  <w:delText>18%</w:delText>
                </w:r>
              </w:del>
            </w:ins>
          </w:p>
        </w:tc>
        <w:tc>
          <w:tcPr>
            <w:tcW w:w="895" w:type="dxa"/>
            <w:tcPrChange w:id="23058" w:author="Mohamed Amine Sdiri" w:date="2023-11-29T15:32:00Z">
              <w:tcPr>
                <w:tcW w:w="895" w:type="dxa"/>
                <w:vAlign w:val="center"/>
              </w:tcPr>
            </w:tcPrChange>
          </w:tcPr>
          <w:p w14:paraId="6FBB48CE" w14:textId="270F9D4E" w:rsidR="00075895" w:rsidRPr="00EA4733" w:rsidDel="00201166" w:rsidRDefault="00075895" w:rsidP="00D62BC5">
            <w:pPr>
              <w:spacing w:before="0" w:after="160"/>
              <w:jc w:val="left"/>
              <w:rPr>
                <w:ins w:id="23059" w:author="Mohamed Amine Sdiri" w:date="2023-11-29T13:55:00Z"/>
                <w:del w:id="23060" w:author="Houyem Rais" w:date="2024-02-22T14:46:00Z"/>
                <w:rFonts w:asciiTheme="minorHAnsi" w:hAnsiTheme="minorHAnsi" w:cstheme="minorHAnsi"/>
                <w:sz w:val="20"/>
                <w:szCs w:val="20"/>
                <w:lang w:val="fr-FR"/>
                <w:rPrChange w:id="23061" w:author="Mohamed Amine Sdiri" w:date="2023-11-29T15:33:00Z">
                  <w:rPr>
                    <w:ins w:id="23062" w:author="Mohamed Amine Sdiri" w:date="2023-11-29T13:55:00Z"/>
                    <w:del w:id="23063" w:author="Houyem Rais" w:date="2024-02-22T14:46:00Z"/>
                    <w:lang w:bidi="ar-TN"/>
                  </w:rPr>
                </w:rPrChange>
              </w:rPr>
              <w:pPrChange w:id="23064" w:author="Houyem Rais" w:date="2024-02-22T14:49:00Z">
                <w:pPr>
                  <w:spacing w:line="259" w:lineRule="auto"/>
                </w:pPr>
              </w:pPrChange>
            </w:pPr>
            <w:ins w:id="23065" w:author="Mohamed Amine Sdiri" w:date="2023-11-29T15:24:00Z">
              <w:del w:id="23066" w:author="Houyem Rais" w:date="2024-02-22T14:46:00Z">
                <w:r w:rsidRPr="00EA4733" w:rsidDel="00201166">
                  <w:rPr>
                    <w:rFonts w:cstheme="minorHAnsi"/>
                    <w:sz w:val="20"/>
                    <w:szCs w:val="20"/>
                    <w:rPrChange w:id="23067" w:author="Mohamed Amine Sdiri" w:date="2023-11-29T15:33:00Z">
                      <w:rPr/>
                    </w:rPrChange>
                  </w:rPr>
                  <w:delText>18%</w:delText>
                </w:r>
              </w:del>
            </w:ins>
          </w:p>
        </w:tc>
      </w:tr>
      <w:tr w:rsidR="00F5105A" w:rsidRPr="00EA4733" w:rsidDel="00201166" w14:paraId="2B0ED7B8" w14:textId="7C2271C3" w:rsidTr="00EA4733">
        <w:tblPrEx>
          <w:tblW w:w="9175" w:type="dxa"/>
          <w:tblPrExChange w:id="23068" w:author="Mohamed Amine Sdiri" w:date="2023-11-29T15:32:00Z">
            <w:tblPrEx>
              <w:tblW w:w="9175" w:type="dxa"/>
            </w:tblPrEx>
          </w:tblPrExChange>
        </w:tblPrEx>
        <w:trPr>
          <w:trHeight w:val="584"/>
          <w:ins w:id="23069" w:author="Mohamed Amine Sdiri" w:date="2023-11-29T13:55:00Z"/>
          <w:del w:id="23070" w:author="Houyem Rais" w:date="2024-02-22T14:46:00Z"/>
        </w:trPr>
        <w:tc>
          <w:tcPr>
            <w:tcW w:w="3538" w:type="dxa"/>
            <w:vAlign w:val="center"/>
            <w:tcPrChange w:id="23071" w:author="Mohamed Amine Sdiri" w:date="2023-11-29T15:32:00Z">
              <w:tcPr>
                <w:tcW w:w="3538" w:type="dxa"/>
                <w:vAlign w:val="center"/>
              </w:tcPr>
            </w:tcPrChange>
          </w:tcPr>
          <w:p w14:paraId="2FE7C370" w14:textId="221998F5" w:rsidR="00F5105A" w:rsidRPr="00EA4733" w:rsidDel="00201166" w:rsidRDefault="00F5105A" w:rsidP="00D62BC5">
            <w:pPr>
              <w:spacing w:before="0" w:after="160"/>
              <w:jc w:val="left"/>
              <w:rPr>
                <w:ins w:id="23072" w:author="Mohamed Amine Sdiri" w:date="2023-11-29T13:55:00Z"/>
                <w:del w:id="23073" w:author="Houyem Rais" w:date="2024-02-22T14:46:00Z"/>
                <w:rFonts w:asciiTheme="minorHAnsi" w:hAnsiTheme="minorHAnsi" w:cstheme="minorHAnsi"/>
                <w:b/>
                <w:bCs/>
                <w:sz w:val="20"/>
                <w:szCs w:val="20"/>
                <w:lang w:val="fr-FR"/>
                <w:rPrChange w:id="23074" w:author="Mohamed Amine Sdiri" w:date="2023-11-29T15:33:00Z">
                  <w:rPr>
                    <w:ins w:id="23075" w:author="Mohamed Amine Sdiri" w:date="2023-11-29T13:55:00Z"/>
                    <w:del w:id="23076" w:author="Houyem Rais" w:date="2024-02-22T14:46:00Z"/>
                    <w:lang w:bidi="ar-TN"/>
                  </w:rPr>
                </w:rPrChange>
              </w:rPr>
              <w:pPrChange w:id="23077" w:author="Houyem Rais" w:date="2024-02-22T14:49:00Z">
                <w:pPr>
                  <w:spacing w:line="259" w:lineRule="auto"/>
                </w:pPr>
              </w:pPrChange>
            </w:pPr>
            <w:ins w:id="23078" w:author="Mohamed Amine Sdiri" w:date="2023-11-29T13:55:00Z">
              <w:del w:id="23079" w:author="Houyem Rais" w:date="2024-02-22T14:46:00Z">
                <w:r w:rsidRPr="00CF2B70" w:rsidDel="00201166">
                  <w:rPr>
                    <w:rFonts w:cstheme="minorHAnsi"/>
                    <w:b/>
                    <w:bCs/>
                    <w:sz w:val="20"/>
                    <w:szCs w:val="20"/>
                    <w:lang w:val="fr-FR"/>
                    <w:rPrChange w:id="23080" w:author="Houyem Rais" w:date="2024-02-22T14:41:00Z">
                      <w:rPr>
                        <w:b/>
                        <w:bCs/>
                        <w:lang w:bidi="ar-TN"/>
                      </w:rPr>
                    </w:rPrChange>
                  </w:rPr>
                  <w:delText>Nouvel ADSCR minimum après sensibilité</w:delText>
                </w:r>
              </w:del>
            </w:ins>
          </w:p>
        </w:tc>
        <w:tc>
          <w:tcPr>
            <w:tcW w:w="933" w:type="dxa"/>
            <w:tcPrChange w:id="23081" w:author="Mohamed Amine Sdiri" w:date="2023-11-29T15:32:00Z">
              <w:tcPr>
                <w:tcW w:w="933" w:type="dxa"/>
                <w:vAlign w:val="center"/>
              </w:tcPr>
            </w:tcPrChange>
          </w:tcPr>
          <w:p w14:paraId="69416AB0" w14:textId="6A2CA028" w:rsidR="00F5105A" w:rsidRPr="00EA4733" w:rsidDel="00201166" w:rsidRDefault="00F5105A" w:rsidP="00D62BC5">
            <w:pPr>
              <w:spacing w:before="0" w:after="160"/>
              <w:jc w:val="left"/>
              <w:rPr>
                <w:ins w:id="23082" w:author="Mohamed Amine Sdiri" w:date="2023-11-29T13:55:00Z"/>
                <w:del w:id="23083" w:author="Houyem Rais" w:date="2024-02-22T14:46:00Z"/>
                <w:rFonts w:asciiTheme="minorHAnsi" w:hAnsiTheme="minorHAnsi" w:cstheme="minorHAnsi"/>
                <w:sz w:val="20"/>
                <w:szCs w:val="20"/>
                <w:lang w:val="fr-FR"/>
                <w:rPrChange w:id="23084" w:author="Mohamed Amine Sdiri" w:date="2023-11-29T15:33:00Z">
                  <w:rPr>
                    <w:ins w:id="23085" w:author="Mohamed Amine Sdiri" w:date="2023-11-29T13:55:00Z"/>
                    <w:del w:id="23086" w:author="Houyem Rais" w:date="2024-02-22T14:46:00Z"/>
                    <w:lang w:bidi="ar-TN"/>
                  </w:rPr>
                </w:rPrChange>
              </w:rPr>
              <w:pPrChange w:id="23087" w:author="Houyem Rais" w:date="2024-02-22T14:49:00Z">
                <w:pPr>
                  <w:spacing w:line="259" w:lineRule="auto"/>
                </w:pPr>
              </w:pPrChange>
            </w:pPr>
            <w:ins w:id="23088" w:author="Mohamed Amine Sdiri" w:date="2023-11-29T15:25:00Z">
              <w:del w:id="23089" w:author="Houyem Rais" w:date="2024-02-22T14:46:00Z">
                <w:r w:rsidRPr="00EA4733" w:rsidDel="00201166">
                  <w:rPr>
                    <w:rFonts w:cstheme="minorHAnsi"/>
                    <w:sz w:val="20"/>
                    <w:szCs w:val="20"/>
                    <w:rPrChange w:id="23090" w:author="Mohamed Amine Sdiri" w:date="2023-11-29T15:33:00Z">
                      <w:rPr/>
                    </w:rPrChange>
                  </w:rPr>
                  <w:delText>1,9</w:delText>
                </w:r>
              </w:del>
            </w:ins>
          </w:p>
        </w:tc>
        <w:tc>
          <w:tcPr>
            <w:tcW w:w="963" w:type="dxa"/>
            <w:tcPrChange w:id="23091" w:author="Mohamed Amine Sdiri" w:date="2023-11-29T15:32:00Z">
              <w:tcPr>
                <w:tcW w:w="963" w:type="dxa"/>
                <w:vAlign w:val="center"/>
              </w:tcPr>
            </w:tcPrChange>
          </w:tcPr>
          <w:p w14:paraId="0DA6DB53" w14:textId="6FE77B3F" w:rsidR="00F5105A" w:rsidRPr="00EA4733" w:rsidDel="00201166" w:rsidRDefault="00F5105A" w:rsidP="00D62BC5">
            <w:pPr>
              <w:spacing w:before="0" w:after="160"/>
              <w:jc w:val="left"/>
              <w:rPr>
                <w:ins w:id="23092" w:author="Mohamed Amine Sdiri" w:date="2023-11-29T13:55:00Z"/>
                <w:del w:id="23093" w:author="Houyem Rais" w:date="2024-02-22T14:46:00Z"/>
                <w:rFonts w:asciiTheme="minorHAnsi" w:hAnsiTheme="minorHAnsi" w:cstheme="minorHAnsi"/>
                <w:sz w:val="20"/>
                <w:szCs w:val="20"/>
                <w:lang w:val="fr-FR"/>
                <w:rPrChange w:id="23094" w:author="Mohamed Amine Sdiri" w:date="2023-11-29T15:33:00Z">
                  <w:rPr>
                    <w:ins w:id="23095" w:author="Mohamed Amine Sdiri" w:date="2023-11-29T13:55:00Z"/>
                    <w:del w:id="23096" w:author="Houyem Rais" w:date="2024-02-22T14:46:00Z"/>
                    <w:lang w:bidi="ar-TN"/>
                  </w:rPr>
                </w:rPrChange>
              </w:rPr>
              <w:pPrChange w:id="23097" w:author="Houyem Rais" w:date="2024-02-22T14:49:00Z">
                <w:pPr>
                  <w:spacing w:line="259" w:lineRule="auto"/>
                </w:pPr>
              </w:pPrChange>
            </w:pPr>
            <w:ins w:id="23098" w:author="Mohamed Amine Sdiri" w:date="2023-11-29T15:25:00Z">
              <w:del w:id="23099" w:author="Houyem Rais" w:date="2024-02-22T14:46:00Z">
                <w:r w:rsidRPr="00EA4733" w:rsidDel="00201166">
                  <w:rPr>
                    <w:rFonts w:cstheme="minorHAnsi"/>
                    <w:sz w:val="20"/>
                    <w:szCs w:val="20"/>
                    <w:rPrChange w:id="23100" w:author="Mohamed Amine Sdiri" w:date="2023-11-29T15:33:00Z">
                      <w:rPr/>
                    </w:rPrChange>
                  </w:rPr>
                  <w:delText>1,6</w:delText>
                </w:r>
              </w:del>
            </w:ins>
          </w:p>
        </w:tc>
        <w:tc>
          <w:tcPr>
            <w:tcW w:w="963" w:type="dxa"/>
            <w:tcPrChange w:id="23101" w:author="Mohamed Amine Sdiri" w:date="2023-11-29T15:32:00Z">
              <w:tcPr>
                <w:tcW w:w="963" w:type="dxa"/>
                <w:vAlign w:val="center"/>
              </w:tcPr>
            </w:tcPrChange>
          </w:tcPr>
          <w:p w14:paraId="5538BC85" w14:textId="4AA950D9" w:rsidR="00F5105A" w:rsidRPr="00EA4733" w:rsidDel="00201166" w:rsidRDefault="00F5105A" w:rsidP="00D62BC5">
            <w:pPr>
              <w:spacing w:before="0" w:after="160"/>
              <w:jc w:val="left"/>
              <w:rPr>
                <w:ins w:id="23102" w:author="Mohamed Amine Sdiri" w:date="2023-11-29T13:55:00Z"/>
                <w:del w:id="23103" w:author="Houyem Rais" w:date="2024-02-22T14:46:00Z"/>
                <w:rFonts w:asciiTheme="minorHAnsi" w:hAnsiTheme="minorHAnsi" w:cstheme="minorHAnsi"/>
                <w:sz w:val="20"/>
                <w:szCs w:val="20"/>
                <w:lang w:val="fr-FR"/>
                <w:rPrChange w:id="23104" w:author="Mohamed Amine Sdiri" w:date="2023-11-29T15:33:00Z">
                  <w:rPr>
                    <w:ins w:id="23105" w:author="Mohamed Amine Sdiri" w:date="2023-11-29T13:55:00Z"/>
                    <w:del w:id="23106" w:author="Houyem Rais" w:date="2024-02-22T14:46:00Z"/>
                    <w:lang w:bidi="ar-TN"/>
                  </w:rPr>
                </w:rPrChange>
              </w:rPr>
              <w:pPrChange w:id="23107" w:author="Houyem Rais" w:date="2024-02-22T14:49:00Z">
                <w:pPr>
                  <w:spacing w:line="259" w:lineRule="auto"/>
                </w:pPr>
              </w:pPrChange>
            </w:pPr>
            <w:ins w:id="23108" w:author="Mohamed Amine Sdiri" w:date="2023-11-29T15:25:00Z">
              <w:del w:id="23109" w:author="Houyem Rais" w:date="2024-02-22T14:46:00Z">
                <w:r w:rsidRPr="00EA4733" w:rsidDel="00201166">
                  <w:rPr>
                    <w:rFonts w:cstheme="minorHAnsi"/>
                    <w:sz w:val="20"/>
                    <w:szCs w:val="20"/>
                    <w:rPrChange w:id="23110" w:author="Mohamed Amine Sdiri" w:date="2023-11-29T15:33:00Z">
                      <w:rPr/>
                    </w:rPrChange>
                  </w:rPr>
                  <w:delText>1,8</w:delText>
                </w:r>
              </w:del>
            </w:ins>
          </w:p>
        </w:tc>
        <w:tc>
          <w:tcPr>
            <w:tcW w:w="950" w:type="dxa"/>
            <w:tcPrChange w:id="23111" w:author="Mohamed Amine Sdiri" w:date="2023-11-29T15:32:00Z">
              <w:tcPr>
                <w:tcW w:w="950" w:type="dxa"/>
                <w:vAlign w:val="center"/>
              </w:tcPr>
            </w:tcPrChange>
          </w:tcPr>
          <w:p w14:paraId="7CA50B16" w14:textId="0786D7C9" w:rsidR="00F5105A" w:rsidRPr="00EA4733" w:rsidDel="00201166" w:rsidRDefault="00F5105A" w:rsidP="00D62BC5">
            <w:pPr>
              <w:spacing w:before="0" w:after="160"/>
              <w:jc w:val="left"/>
              <w:rPr>
                <w:ins w:id="23112" w:author="Mohamed Amine Sdiri" w:date="2023-11-29T13:55:00Z"/>
                <w:del w:id="23113" w:author="Houyem Rais" w:date="2024-02-22T14:46:00Z"/>
                <w:rFonts w:asciiTheme="minorHAnsi" w:hAnsiTheme="minorHAnsi" w:cstheme="minorHAnsi"/>
                <w:sz w:val="20"/>
                <w:szCs w:val="20"/>
                <w:lang w:val="fr-FR"/>
                <w:rPrChange w:id="23114" w:author="Mohamed Amine Sdiri" w:date="2023-11-29T15:33:00Z">
                  <w:rPr>
                    <w:ins w:id="23115" w:author="Mohamed Amine Sdiri" w:date="2023-11-29T13:55:00Z"/>
                    <w:del w:id="23116" w:author="Houyem Rais" w:date="2024-02-22T14:46:00Z"/>
                    <w:lang w:bidi="ar-TN"/>
                  </w:rPr>
                </w:rPrChange>
              </w:rPr>
              <w:pPrChange w:id="23117" w:author="Houyem Rais" w:date="2024-02-22T14:49:00Z">
                <w:pPr>
                  <w:spacing w:line="259" w:lineRule="auto"/>
                </w:pPr>
              </w:pPrChange>
            </w:pPr>
            <w:ins w:id="23118" w:author="Mohamed Amine Sdiri" w:date="2023-11-29T15:25:00Z">
              <w:del w:id="23119" w:author="Houyem Rais" w:date="2024-02-22T14:46:00Z">
                <w:r w:rsidRPr="00EA4733" w:rsidDel="00201166">
                  <w:rPr>
                    <w:rFonts w:cstheme="minorHAnsi"/>
                    <w:sz w:val="20"/>
                    <w:szCs w:val="20"/>
                    <w:rPrChange w:id="23120" w:author="Mohamed Amine Sdiri" w:date="2023-11-29T15:33:00Z">
                      <w:rPr/>
                    </w:rPrChange>
                  </w:rPr>
                  <w:delText>1,4</w:delText>
                </w:r>
              </w:del>
            </w:ins>
          </w:p>
        </w:tc>
        <w:tc>
          <w:tcPr>
            <w:tcW w:w="933" w:type="dxa"/>
            <w:tcPrChange w:id="23121" w:author="Mohamed Amine Sdiri" w:date="2023-11-29T15:32:00Z">
              <w:tcPr>
                <w:tcW w:w="933" w:type="dxa"/>
                <w:vAlign w:val="center"/>
              </w:tcPr>
            </w:tcPrChange>
          </w:tcPr>
          <w:p w14:paraId="62A743DA" w14:textId="35C6F80A" w:rsidR="00F5105A" w:rsidRPr="00EA4733" w:rsidDel="00201166" w:rsidRDefault="00F5105A" w:rsidP="00D62BC5">
            <w:pPr>
              <w:spacing w:before="0" w:after="160"/>
              <w:jc w:val="left"/>
              <w:rPr>
                <w:ins w:id="23122" w:author="Mohamed Amine Sdiri" w:date="2023-11-29T13:55:00Z"/>
                <w:del w:id="23123" w:author="Houyem Rais" w:date="2024-02-22T14:46:00Z"/>
                <w:rFonts w:asciiTheme="minorHAnsi" w:hAnsiTheme="minorHAnsi" w:cstheme="minorHAnsi"/>
                <w:sz w:val="20"/>
                <w:szCs w:val="20"/>
                <w:lang w:val="fr-FR"/>
                <w:rPrChange w:id="23124" w:author="Mohamed Amine Sdiri" w:date="2023-11-29T15:33:00Z">
                  <w:rPr>
                    <w:ins w:id="23125" w:author="Mohamed Amine Sdiri" w:date="2023-11-29T13:55:00Z"/>
                    <w:del w:id="23126" w:author="Houyem Rais" w:date="2024-02-22T14:46:00Z"/>
                    <w:lang w:bidi="ar-TN"/>
                  </w:rPr>
                </w:rPrChange>
              </w:rPr>
              <w:pPrChange w:id="23127" w:author="Houyem Rais" w:date="2024-02-22T14:49:00Z">
                <w:pPr>
                  <w:spacing w:line="259" w:lineRule="auto"/>
                </w:pPr>
              </w:pPrChange>
            </w:pPr>
            <w:ins w:id="23128" w:author="Mohamed Amine Sdiri" w:date="2023-11-29T15:25:00Z">
              <w:del w:id="23129" w:author="Houyem Rais" w:date="2024-02-22T14:46:00Z">
                <w:r w:rsidRPr="00EA4733" w:rsidDel="00201166">
                  <w:rPr>
                    <w:rFonts w:cstheme="minorHAnsi"/>
                    <w:sz w:val="20"/>
                    <w:szCs w:val="20"/>
                    <w:rPrChange w:id="23130" w:author="Mohamed Amine Sdiri" w:date="2023-11-29T15:33:00Z">
                      <w:rPr/>
                    </w:rPrChange>
                  </w:rPr>
                  <w:delText>1,7</w:delText>
                </w:r>
              </w:del>
            </w:ins>
          </w:p>
        </w:tc>
        <w:tc>
          <w:tcPr>
            <w:tcW w:w="895" w:type="dxa"/>
            <w:tcPrChange w:id="23131" w:author="Mohamed Amine Sdiri" w:date="2023-11-29T15:32:00Z">
              <w:tcPr>
                <w:tcW w:w="895" w:type="dxa"/>
                <w:vAlign w:val="center"/>
              </w:tcPr>
            </w:tcPrChange>
          </w:tcPr>
          <w:p w14:paraId="45E2DB96" w14:textId="356EF10E" w:rsidR="00F5105A" w:rsidRPr="00EA4733" w:rsidDel="00201166" w:rsidRDefault="00F5105A" w:rsidP="00D62BC5">
            <w:pPr>
              <w:spacing w:before="0" w:after="160"/>
              <w:jc w:val="left"/>
              <w:rPr>
                <w:ins w:id="23132" w:author="Mohamed Amine Sdiri" w:date="2023-11-29T13:55:00Z"/>
                <w:del w:id="23133" w:author="Houyem Rais" w:date="2024-02-22T14:46:00Z"/>
                <w:rFonts w:asciiTheme="minorHAnsi" w:hAnsiTheme="minorHAnsi" w:cstheme="minorHAnsi"/>
                <w:sz w:val="20"/>
                <w:szCs w:val="20"/>
                <w:lang w:val="fr-FR"/>
                <w:rPrChange w:id="23134" w:author="Mohamed Amine Sdiri" w:date="2023-11-29T15:33:00Z">
                  <w:rPr>
                    <w:ins w:id="23135" w:author="Mohamed Amine Sdiri" w:date="2023-11-29T13:55:00Z"/>
                    <w:del w:id="23136" w:author="Houyem Rais" w:date="2024-02-22T14:46:00Z"/>
                    <w:lang w:bidi="ar-TN"/>
                  </w:rPr>
                </w:rPrChange>
              </w:rPr>
              <w:pPrChange w:id="23137" w:author="Houyem Rais" w:date="2024-02-22T14:49:00Z">
                <w:pPr>
                  <w:spacing w:line="259" w:lineRule="auto"/>
                </w:pPr>
              </w:pPrChange>
            </w:pPr>
            <w:ins w:id="23138" w:author="Mohamed Amine Sdiri" w:date="2023-11-29T15:25:00Z">
              <w:del w:id="23139" w:author="Houyem Rais" w:date="2024-02-22T14:46:00Z">
                <w:r w:rsidRPr="00EA4733" w:rsidDel="00201166">
                  <w:rPr>
                    <w:rFonts w:cstheme="minorHAnsi"/>
                    <w:sz w:val="20"/>
                    <w:szCs w:val="20"/>
                    <w:rPrChange w:id="23140" w:author="Mohamed Amine Sdiri" w:date="2023-11-29T15:33:00Z">
                      <w:rPr/>
                    </w:rPrChange>
                  </w:rPr>
                  <w:delText>1,6</w:delText>
                </w:r>
              </w:del>
            </w:ins>
          </w:p>
        </w:tc>
      </w:tr>
      <w:tr w:rsidR="00F5105A" w:rsidRPr="00EA4733" w:rsidDel="00201166" w14:paraId="3651D808" w14:textId="1451521E" w:rsidTr="00EA4733">
        <w:tblPrEx>
          <w:tblW w:w="9175" w:type="dxa"/>
          <w:tblPrExChange w:id="23141" w:author="Mohamed Amine Sdiri" w:date="2023-11-29T15:33:00Z">
            <w:tblPrEx>
              <w:tblW w:w="9175" w:type="dxa"/>
            </w:tblPrEx>
          </w:tblPrExChange>
        </w:tblPrEx>
        <w:trPr>
          <w:trHeight w:val="611"/>
          <w:ins w:id="23142" w:author="Mohamed Amine Sdiri" w:date="2023-11-29T13:55:00Z"/>
          <w:del w:id="23143" w:author="Houyem Rais" w:date="2024-02-22T14:46:00Z"/>
        </w:trPr>
        <w:tc>
          <w:tcPr>
            <w:tcW w:w="3538" w:type="dxa"/>
            <w:vAlign w:val="center"/>
            <w:tcPrChange w:id="23144" w:author="Mohamed Amine Sdiri" w:date="2023-11-29T15:33:00Z">
              <w:tcPr>
                <w:tcW w:w="3538" w:type="dxa"/>
                <w:vAlign w:val="center"/>
              </w:tcPr>
            </w:tcPrChange>
          </w:tcPr>
          <w:p w14:paraId="73767998" w14:textId="6E33C9B1" w:rsidR="00F5105A" w:rsidRPr="00EA4733" w:rsidDel="00201166" w:rsidRDefault="00F5105A" w:rsidP="00D62BC5">
            <w:pPr>
              <w:spacing w:before="0" w:after="160"/>
              <w:jc w:val="left"/>
              <w:rPr>
                <w:ins w:id="23145" w:author="Mohamed Amine Sdiri" w:date="2023-11-29T13:55:00Z"/>
                <w:del w:id="23146" w:author="Houyem Rais" w:date="2024-02-22T14:46:00Z"/>
                <w:rFonts w:asciiTheme="minorHAnsi" w:hAnsiTheme="minorHAnsi" w:cstheme="minorHAnsi"/>
                <w:b/>
                <w:bCs/>
                <w:sz w:val="20"/>
                <w:szCs w:val="20"/>
                <w:lang w:val="fr-FR"/>
                <w:rPrChange w:id="23147" w:author="Mohamed Amine Sdiri" w:date="2023-11-29T15:33:00Z">
                  <w:rPr>
                    <w:ins w:id="23148" w:author="Mohamed Amine Sdiri" w:date="2023-11-29T13:55:00Z"/>
                    <w:del w:id="23149" w:author="Houyem Rais" w:date="2024-02-22T14:46:00Z"/>
                    <w:lang w:bidi="ar-TN"/>
                  </w:rPr>
                </w:rPrChange>
              </w:rPr>
              <w:pPrChange w:id="23150" w:author="Houyem Rais" w:date="2024-02-22T14:49:00Z">
                <w:pPr>
                  <w:spacing w:line="259" w:lineRule="auto"/>
                </w:pPr>
              </w:pPrChange>
            </w:pPr>
            <w:ins w:id="23151" w:author="Mohamed Amine Sdiri" w:date="2023-11-29T13:55:00Z">
              <w:del w:id="23152" w:author="Houyem Rais" w:date="2024-02-22T14:46:00Z">
                <w:r w:rsidRPr="00CF2B70" w:rsidDel="00201166">
                  <w:rPr>
                    <w:rFonts w:cstheme="minorHAnsi"/>
                    <w:b/>
                    <w:bCs/>
                    <w:sz w:val="20"/>
                    <w:szCs w:val="20"/>
                    <w:lang w:val="fr-FR"/>
                    <w:rPrChange w:id="23153" w:author="Houyem Rais" w:date="2024-02-22T14:41:00Z">
                      <w:rPr>
                        <w:b/>
                        <w:bCs/>
                        <w:lang w:bidi="ar-TN"/>
                      </w:rPr>
                    </w:rPrChange>
                  </w:rPr>
                  <w:delText>Niveau de subvention requis (MUSD) pour rétablir l’équilibre financier</w:delText>
                </w:r>
              </w:del>
            </w:ins>
          </w:p>
        </w:tc>
        <w:tc>
          <w:tcPr>
            <w:tcW w:w="933" w:type="dxa"/>
            <w:tcPrChange w:id="23154" w:author="Mohamed Amine Sdiri" w:date="2023-11-29T15:33:00Z">
              <w:tcPr>
                <w:tcW w:w="933" w:type="dxa"/>
                <w:vAlign w:val="center"/>
              </w:tcPr>
            </w:tcPrChange>
          </w:tcPr>
          <w:p w14:paraId="2323AE90" w14:textId="0F9E8357" w:rsidR="00F5105A" w:rsidRPr="00EA4733" w:rsidDel="00201166" w:rsidRDefault="00F5105A" w:rsidP="00D62BC5">
            <w:pPr>
              <w:spacing w:before="0" w:after="160"/>
              <w:jc w:val="left"/>
              <w:rPr>
                <w:ins w:id="23155" w:author="Mohamed Amine Sdiri" w:date="2023-11-29T13:55:00Z"/>
                <w:del w:id="23156" w:author="Houyem Rais" w:date="2024-02-22T14:46:00Z"/>
                <w:rFonts w:asciiTheme="minorHAnsi" w:hAnsiTheme="minorHAnsi" w:cstheme="minorHAnsi"/>
                <w:sz w:val="20"/>
                <w:szCs w:val="20"/>
                <w:lang w:val="fr-FR"/>
                <w:rPrChange w:id="23157" w:author="Mohamed Amine Sdiri" w:date="2023-11-29T15:33:00Z">
                  <w:rPr>
                    <w:ins w:id="23158" w:author="Mohamed Amine Sdiri" w:date="2023-11-29T13:55:00Z"/>
                    <w:del w:id="23159" w:author="Houyem Rais" w:date="2024-02-22T14:46:00Z"/>
                    <w:lang w:bidi="ar-TN"/>
                  </w:rPr>
                </w:rPrChange>
              </w:rPr>
              <w:pPrChange w:id="23160" w:author="Houyem Rais" w:date="2024-02-22T14:49:00Z">
                <w:pPr>
                  <w:spacing w:line="259" w:lineRule="auto"/>
                </w:pPr>
              </w:pPrChange>
            </w:pPr>
            <w:ins w:id="23161" w:author="Mohamed Amine Sdiri" w:date="2023-11-29T15:25:00Z">
              <w:del w:id="23162" w:author="Houyem Rais" w:date="2024-02-22T14:46:00Z">
                <w:r w:rsidRPr="00EA4733" w:rsidDel="00201166">
                  <w:rPr>
                    <w:rFonts w:cstheme="minorHAnsi"/>
                    <w:sz w:val="20"/>
                    <w:szCs w:val="20"/>
                    <w:rPrChange w:id="23163" w:author="Mohamed Amine Sdiri" w:date="2023-11-29T15:33:00Z">
                      <w:rPr/>
                    </w:rPrChange>
                  </w:rPr>
                  <w:delText>276,2</w:delText>
                </w:r>
              </w:del>
            </w:ins>
          </w:p>
        </w:tc>
        <w:tc>
          <w:tcPr>
            <w:tcW w:w="963" w:type="dxa"/>
            <w:tcPrChange w:id="23164" w:author="Mohamed Amine Sdiri" w:date="2023-11-29T15:33:00Z">
              <w:tcPr>
                <w:tcW w:w="963" w:type="dxa"/>
                <w:vAlign w:val="center"/>
              </w:tcPr>
            </w:tcPrChange>
          </w:tcPr>
          <w:p w14:paraId="2AEC84FC" w14:textId="4D921091" w:rsidR="00F5105A" w:rsidRPr="00EA4733" w:rsidDel="00201166" w:rsidRDefault="00F5105A" w:rsidP="00D62BC5">
            <w:pPr>
              <w:spacing w:before="0" w:after="160"/>
              <w:jc w:val="left"/>
              <w:rPr>
                <w:ins w:id="23165" w:author="Mohamed Amine Sdiri" w:date="2023-11-29T13:55:00Z"/>
                <w:del w:id="23166" w:author="Houyem Rais" w:date="2024-02-22T14:46:00Z"/>
                <w:rFonts w:asciiTheme="minorHAnsi" w:hAnsiTheme="minorHAnsi" w:cstheme="minorHAnsi"/>
                <w:sz w:val="20"/>
                <w:szCs w:val="20"/>
                <w:lang w:val="fr-FR"/>
                <w:rPrChange w:id="23167" w:author="Mohamed Amine Sdiri" w:date="2023-11-29T15:33:00Z">
                  <w:rPr>
                    <w:ins w:id="23168" w:author="Mohamed Amine Sdiri" w:date="2023-11-29T13:55:00Z"/>
                    <w:del w:id="23169" w:author="Houyem Rais" w:date="2024-02-22T14:46:00Z"/>
                    <w:lang w:bidi="ar-TN"/>
                  </w:rPr>
                </w:rPrChange>
              </w:rPr>
              <w:pPrChange w:id="23170" w:author="Houyem Rais" w:date="2024-02-22T14:49:00Z">
                <w:pPr>
                  <w:spacing w:line="259" w:lineRule="auto"/>
                </w:pPr>
              </w:pPrChange>
            </w:pPr>
            <w:ins w:id="23171" w:author="Mohamed Amine Sdiri" w:date="2023-11-29T15:25:00Z">
              <w:del w:id="23172" w:author="Houyem Rais" w:date="2024-02-22T14:46:00Z">
                <w:r w:rsidRPr="00EA4733" w:rsidDel="00201166">
                  <w:rPr>
                    <w:rFonts w:cstheme="minorHAnsi"/>
                    <w:sz w:val="20"/>
                    <w:szCs w:val="20"/>
                    <w:rPrChange w:id="23173" w:author="Mohamed Amine Sdiri" w:date="2023-11-29T15:33:00Z">
                      <w:rPr/>
                    </w:rPrChange>
                  </w:rPr>
                  <w:delText>415,6</w:delText>
                </w:r>
              </w:del>
            </w:ins>
          </w:p>
        </w:tc>
        <w:tc>
          <w:tcPr>
            <w:tcW w:w="963" w:type="dxa"/>
            <w:tcPrChange w:id="23174" w:author="Mohamed Amine Sdiri" w:date="2023-11-29T15:33:00Z">
              <w:tcPr>
                <w:tcW w:w="963" w:type="dxa"/>
                <w:vAlign w:val="center"/>
              </w:tcPr>
            </w:tcPrChange>
          </w:tcPr>
          <w:p w14:paraId="4EB673A4" w14:textId="469148D7" w:rsidR="00F5105A" w:rsidRPr="00EA4733" w:rsidDel="00201166" w:rsidRDefault="00F5105A" w:rsidP="00D62BC5">
            <w:pPr>
              <w:spacing w:before="0" w:after="160"/>
              <w:jc w:val="left"/>
              <w:rPr>
                <w:ins w:id="23175" w:author="Mohamed Amine Sdiri" w:date="2023-11-29T13:55:00Z"/>
                <w:del w:id="23176" w:author="Houyem Rais" w:date="2024-02-22T14:46:00Z"/>
                <w:rFonts w:asciiTheme="minorHAnsi" w:hAnsiTheme="minorHAnsi" w:cstheme="minorHAnsi"/>
                <w:sz w:val="20"/>
                <w:szCs w:val="20"/>
                <w:lang w:val="fr-FR"/>
                <w:rPrChange w:id="23177" w:author="Mohamed Amine Sdiri" w:date="2023-11-29T15:33:00Z">
                  <w:rPr>
                    <w:ins w:id="23178" w:author="Mohamed Amine Sdiri" w:date="2023-11-29T13:55:00Z"/>
                    <w:del w:id="23179" w:author="Houyem Rais" w:date="2024-02-22T14:46:00Z"/>
                    <w:lang w:bidi="ar-TN"/>
                  </w:rPr>
                </w:rPrChange>
              </w:rPr>
              <w:pPrChange w:id="23180" w:author="Houyem Rais" w:date="2024-02-22T14:49:00Z">
                <w:pPr>
                  <w:spacing w:line="259" w:lineRule="auto"/>
                </w:pPr>
              </w:pPrChange>
            </w:pPr>
            <w:ins w:id="23181" w:author="Mohamed Amine Sdiri" w:date="2023-11-29T15:25:00Z">
              <w:del w:id="23182" w:author="Houyem Rais" w:date="2024-02-22T14:46:00Z">
                <w:r w:rsidRPr="00EA4733" w:rsidDel="00201166">
                  <w:rPr>
                    <w:rFonts w:cstheme="minorHAnsi"/>
                    <w:sz w:val="20"/>
                    <w:szCs w:val="20"/>
                    <w:rPrChange w:id="23183" w:author="Mohamed Amine Sdiri" w:date="2023-11-29T15:33:00Z">
                      <w:rPr/>
                    </w:rPrChange>
                  </w:rPr>
                  <w:delText>70,7</w:delText>
                </w:r>
              </w:del>
            </w:ins>
          </w:p>
        </w:tc>
        <w:tc>
          <w:tcPr>
            <w:tcW w:w="950" w:type="dxa"/>
            <w:tcPrChange w:id="23184" w:author="Mohamed Amine Sdiri" w:date="2023-11-29T15:33:00Z">
              <w:tcPr>
                <w:tcW w:w="950" w:type="dxa"/>
                <w:vAlign w:val="center"/>
              </w:tcPr>
            </w:tcPrChange>
          </w:tcPr>
          <w:p w14:paraId="487F27FB" w14:textId="0D66C98E" w:rsidR="00F5105A" w:rsidRPr="00EA4733" w:rsidDel="00201166" w:rsidRDefault="00F5105A" w:rsidP="00D62BC5">
            <w:pPr>
              <w:spacing w:before="0" w:after="160"/>
              <w:jc w:val="left"/>
              <w:rPr>
                <w:ins w:id="23185" w:author="Mohamed Amine Sdiri" w:date="2023-11-29T13:55:00Z"/>
                <w:del w:id="23186" w:author="Houyem Rais" w:date="2024-02-22T14:46:00Z"/>
                <w:rFonts w:asciiTheme="minorHAnsi" w:hAnsiTheme="minorHAnsi" w:cstheme="minorHAnsi"/>
                <w:sz w:val="20"/>
                <w:szCs w:val="20"/>
                <w:lang w:val="fr-FR"/>
                <w:rPrChange w:id="23187" w:author="Mohamed Amine Sdiri" w:date="2023-11-29T15:33:00Z">
                  <w:rPr>
                    <w:ins w:id="23188" w:author="Mohamed Amine Sdiri" w:date="2023-11-29T13:55:00Z"/>
                    <w:del w:id="23189" w:author="Houyem Rais" w:date="2024-02-22T14:46:00Z"/>
                    <w:lang w:bidi="ar-TN"/>
                  </w:rPr>
                </w:rPrChange>
              </w:rPr>
              <w:pPrChange w:id="23190" w:author="Houyem Rais" w:date="2024-02-22T14:49:00Z">
                <w:pPr>
                  <w:spacing w:line="259" w:lineRule="auto"/>
                </w:pPr>
              </w:pPrChange>
            </w:pPr>
            <w:ins w:id="23191" w:author="Mohamed Amine Sdiri" w:date="2023-11-29T15:25:00Z">
              <w:del w:id="23192" w:author="Houyem Rais" w:date="2024-02-22T14:46:00Z">
                <w:r w:rsidRPr="00EA4733" w:rsidDel="00201166">
                  <w:rPr>
                    <w:rFonts w:cstheme="minorHAnsi"/>
                    <w:sz w:val="20"/>
                    <w:szCs w:val="20"/>
                    <w:rPrChange w:id="23193" w:author="Mohamed Amine Sdiri" w:date="2023-11-29T15:33:00Z">
                      <w:rPr/>
                    </w:rPrChange>
                  </w:rPr>
                  <w:delText>1138,2</w:delText>
                </w:r>
              </w:del>
            </w:ins>
          </w:p>
        </w:tc>
        <w:tc>
          <w:tcPr>
            <w:tcW w:w="933" w:type="dxa"/>
            <w:tcPrChange w:id="23194" w:author="Mohamed Amine Sdiri" w:date="2023-11-29T15:33:00Z">
              <w:tcPr>
                <w:tcW w:w="933" w:type="dxa"/>
                <w:vAlign w:val="center"/>
              </w:tcPr>
            </w:tcPrChange>
          </w:tcPr>
          <w:p w14:paraId="512D9403" w14:textId="617FEEF2" w:rsidR="00F5105A" w:rsidRPr="00EA4733" w:rsidDel="00201166" w:rsidRDefault="00F5105A" w:rsidP="00D62BC5">
            <w:pPr>
              <w:spacing w:before="0" w:after="160"/>
              <w:jc w:val="left"/>
              <w:rPr>
                <w:ins w:id="23195" w:author="Mohamed Amine Sdiri" w:date="2023-11-29T13:55:00Z"/>
                <w:del w:id="23196" w:author="Houyem Rais" w:date="2024-02-22T14:46:00Z"/>
                <w:rFonts w:asciiTheme="minorHAnsi" w:hAnsiTheme="minorHAnsi" w:cstheme="minorHAnsi"/>
                <w:sz w:val="20"/>
                <w:szCs w:val="20"/>
                <w:lang w:val="fr-FR"/>
                <w:rPrChange w:id="23197" w:author="Mohamed Amine Sdiri" w:date="2023-11-29T15:33:00Z">
                  <w:rPr>
                    <w:ins w:id="23198" w:author="Mohamed Amine Sdiri" w:date="2023-11-29T13:55:00Z"/>
                    <w:del w:id="23199" w:author="Houyem Rais" w:date="2024-02-22T14:46:00Z"/>
                    <w:lang w:bidi="ar-TN"/>
                  </w:rPr>
                </w:rPrChange>
              </w:rPr>
              <w:pPrChange w:id="23200" w:author="Houyem Rais" w:date="2024-02-22T14:49:00Z">
                <w:pPr>
                  <w:spacing w:line="259" w:lineRule="auto"/>
                </w:pPr>
              </w:pPrChange>
            </w:pPr>
            <w:ins w:id="23201" w:author="Mohamed Amine Sdiri" w:date="2023-11-29T15:25:00Z">
              <w:del w:id="23202" w:author="Houyem Rais" w:date="2024-02-22T14:46:00Z">
                <w:r w:rsidRPr="00EA4733" w:rsidDel="00201166">
                  <w:rPr>
                    <w:rFonts w:cstheme="minorHAnsi"/>
                    <w:sz w:val="20"/>
                    <w:szCs w:val="20"/>
                    <w:rPrChange w:id="23203" w:author="Mohamed Amine Sdiri" w:date="2023-11-29T15:33:00Z">
                      <w:rPr/>
                    </w:rPrChange>
                  </w:rPr>
                  <w:delText>311,9</w:delText>
                </w:r>
              </w:del>
            </w:ins>
          </w:p>
        </w:tc>
        <w:tc>
          <w:tcPr>
            <w:tcW w:w="895" w:type="dxa"/>
            <w:tcPrChange w:id="23204" w:author="Mohamed Amine Sdiri" w:date="2023-11-29T15:33:00Z">
              <w:tcPr>
                <w:tcW w:w="895" w:type="dxa"/>
                <w:vAlign w:val="center"/>
              </w:tcPr>
            </w:tcPrChange>
          </w:tcPr>
          <w:p w14:paraId="5C940A09" w14:textId="5DA1694B" w:rsidR="00F5105A" w:rsidRPr="00EA4733" w:rsidDel="00201166" w:rsidRDefault="00F5105A" w:rsidP="00D62BC5">
            <w:pPr>
              <w:spacing w:before="0" w:after="160"/>
              <w:jc w:val="left"/>
              <w:rPr>
                <w:ins w:id="23205" w:author="Mohamed Amine Sdiri" w:date="2023-11-29T13:55:00Z"/>
                <w:del w:id="23206" w:author="Houyem Rais" w:date="2024-02-22T14:46:00Z"/>
                <w:rFonts w:asciiTheme="minorHAnsi" w:hAnsiTheme="minorHAnsi" w:cstheme="minorHAnsi"/>
                <w:sz w:val="20"/>
                <w:szCs w:val="20"/>
                <w:lang w:val="fr-FR"/>
                <w:rPrChange w:id="23207" w:author="Mohamed Amine Sdiri" w:date="2023-11-29T15:33:00Z">
                  <w:rPr>
                    <w:ins w:id="23208" w:author="Mohamed Amine Sdiri" w:date="2023-11-29T13:55:00Z"/>
                    <w:del w:id="23209" w:author="Houyem Rais" w:date="2024-02-22T14:46:00Z"/>
                    <w:lang w:bidi="ar-TN"/>
                  </w:rPr>
                </w:rPrChange>
              </w:rPr>
              <w:pPrChange w:id="23210" w:author="Houyem Rais" w:date="2024-02-22T14:49:00Z">
                <w:pPr>
                  <w:spacing w:line="259" w:lineRule="auto"/>
                </w:pPr>
              </w:pPrChange>
            </w:pPr>
            <w:ins w:id="23211" w:author="Mohamed Amine Sdiri" w:date="2023-11-29T15:25:00Z">
              <w:del w:id="23212" w:author="Houyem Rais" w:date="2024-02-22T14:46:00Z">
                <w:r w:rsidRPr="00EA4733" w:rsidDel="00201166">
                  <w:rPr>
                    <w:rFonts w:cstheme="minorHAnsi"/>
                    <w:sz w:val="20"/>
                    <w:szCs w:val="20"/>
                    <w:rPrChange w:id="23213" w:author="Mohamed Amine Sdiri" w:date="2023-11-29T15:33:00Z">
                      <w:rPr/>
                    </w:rPrChange>
                  </w:rPr>
                  <w:delText>588,8</w:delText>
                </w:r>
              </w:del>
            </w:ins>
          </w:p>
        </w:tc>
      </w:tr>
      <w:tr w:rsidR="00F5105A" w:rsidRPr="00EA4733" w:rsidDel="00201166" w14:paraId="54346D26" w14:textId="7837A4CE" w:rsidTr="00EA4733">
        <w:tblPrEx>
          <w:tblW w:w="9175" w:type="dxa"/>
          <w:tblPrExChange w:id="23214" w:author="Mohamed Amine Sdiri" w:date="2023-11-29T15:33:00Z">
            <w:tblPrEx>
              <w:tblW w:w="9175" w:type="dxa"/>
            </w:tblPrEx>
          </w:tblPrExChange>
        </w:tblPrEx>
        <w:trPr>
          <w:trHeight w:val="647"/>
          <w:ins w:id="23215" w:author="Mohamed Amine Sdiri" w:date="2023-11-29T13:55:00Z"/>
          <w:del w:id="23216" w:author="Houyem Rais" w:date="2024-02-22T14:46:00Z"/>
        </w:trPr>
        <w:tc>
          <w:tcPr>
            <w:tcW w:w="3538" w:type="dxa"/>
            <w:vAlign w:val="center"/>
            <w:tcPrChange w:id="23217" w:author="Mohamed Amine Sdiri" w:date="2023-11-29T15:33:00Z">
              <w:tcPr>
                <w:tcW w:w="3538" w:type="dxa"/>
                <w:vAlign w:val="center"/>
              </w:tcPr>
            </w:tcPrChange>
          </w:tcPr>
          <w:p w14:paraId="7CD97FCC" w14:textId="0A7AB3A6" w:rsidR="00F5105A" w:rsidRPr="00EA4733" w:rsidDel="00201166" w:rsidRDefault="00F5105A" w:rsidP="00D62BC5">
            <w:pPr>
              <w:spacing w:before="0" w:after="160"/>
              <w:jc w:val="left"/>
              <w:rPr>
                <w:ins w:id="23218" w:author="Mohamed Amine Sdiri" w:date="2023-11-29T13:55:00Z"/>
                <w:del w:id="23219" w:author="Houyem Rais" w:date="2024-02-22T14:46:00Z"/>
                <w:rFonts w:asciiTheme="minorHAnsi" w:hAnsiTheme="minorHAnsi" w:cstheme="minorHAnsi"/>
                <w:b/>
                <w:bCs/>
                <w:sz w:val="20"/>
                <w:szCs w:val="20"/>
                <w:lang w:val="fr-FR"/>
                <w:rPrChange w:id="23220" w:author="Mohamed Amine Sdiri" w:date="2023-11-29T15:33:00Z">
                  <w:rPr>
                    <w:ins w:id="23221" w:author="Mohamed Amine Sdiri" w:date="2023-11-29T13:55:00Z"/>
                    <w:del w:id="23222" w:author="Houyem Rais" w:date="2024-02-22T14:46:00Z"/>
                    <w:lang w:bidi="ar-TN"/>
                  </w:rPr>
                </w:rPrChange>
              </w:rPr>
              <w:pPrChange w:id="23223" w:author="Houyem Rais" w:date="2024-02-22T14:49:00Z">
                <w:pPr>
                  <w:spacing w:line="259" w:lineRule="auto"/>
                </w:pPr>
              </w:pPrChange>
            </w:pPr>
            <w:ins w:id="23224" w:author="Mohamed Amine Sdiri" w:date="2023-11-29T13:55:00Z">
              <w:del w:id="23225" w:author="Houyem Rais" w:date="2024-02-22T14:46:00Z">
                <w:r w:rsidRPr="00CF2B70" w:rsidDel="00201166">
                  <w:rPr>
                    <w:rFonts w:cstheme="minorHAnsi"/>
                    <w:b/>
                    <w:bCs/>
                    <w:sz w:val="20"/>
                    <w:szCs w:val="20"/>
                    <w:lang w:val="fr-FR"/>
                    <w:rPrChange w:id="23226" w:author="Houyem Rais" w:date="2024-02-22T14:41:00Z">
                      <w:rPr>
                        <w:b/>
                        <w:bCs/>
                        <w:lang w:bidi="ar-TN"/>
                      </w:rPr>
                    </w:rPrChange>
                  </w:rPr>
                  <w:delText>% des subventions du coût d’investissement</w:delText>
                </w:r>
              </w:del>
            </w:ins>
          </w:p>
        </w:tc>
        <w:tc>
          <w:tcPr>
            <w:tcW w:w="933" w:type="dxa"/>
            <w:tcPrChange w:id="23227" w:author="Mohamed Amine Sdiri" w:date="2023-11-29T15:33:00Z">
              <w:tcPr>
                <w:tcW w:w="933" w:type="dxa"/>
                <w:vAlign w:val="center"/>
              </w:tcPr>
            </w:tcPrChange>
          </w:tcPr>
          <w:p w14:paraId="3F08AD98" w14:textId="671593DD" w:rsidR="00F5105A" w:rsidRPr="00EA4733" w:rsidDel="00201166" w:rsidRDefault="00F5105A" w:rsidP="00D62BC5">
            <w:pPr>
              <w:spacing w:before="0" w:after="160"/>
              <w:jc w:val="left"/>
              <w:rPr>
                <w:ins w:id="23228" w:author="Mohamed Amine Sdiri" w:date="2023-11-29T13:55:00Z"/>
                <w:del w:id="23229" w:author="Houyem Rais" w:date="2024-02-22T14:46:00Z"/>
                <w:rFonts w:asciiTheme="minorHAnsi" w:hAnsiTheme="minorHAnsi" w:cstheme="minorHAnsi"/>
                <w:sz w:val="20"/>
                <w:szCs w:val="20"/>
                <w:lang w:val="fr-FR"/>
                <w:rPrChange w:id="23230" w:author="Mohamed Amine Sdiri" w:date="2023-11-29T15:33:00Z">
                  <w:rPr>
                    <w:ins w:id="23231" w:author="Mohamed Amine Sdiri" w:date="2023-11-29T13:55:00Z"/>
                    <w:del w:id="23232" w:author="Houyem Rais" w:date="2024-02-22T14:46:00Z"/>
                    <w:lang w:bidi="ar-TN"/>
                  </w:rPr>
                </w:rPrChange>
              </w:rPr>
              <w:pPrChange w:id="23233" w:author="Houyem Rais" w:date="2024-02-22T14:49:00Z">
                <w:pPr>
                  <w:spacing w:line="259" w:lineRule="auto"/>
                </w:pPr>
              </w:pPrChange>
            </w:pPr>
            <w:ins w:id="23234" w:author="Mohamed Amine Sdiri" w:date="2023-11-29T15:25:00Z">
              <w:del w:id="23235" w:author="Houyem Rais" w:date="2024-02-22T14:46:00Z">
                <w:r w:rsidRPr="00EA4733" w:rsidDel="00201166">
                  <w:rPr>
                    <w:rFonts w:cstheme="minorHAnsi"/>
                    <w:sz w:val="20"/>
                    <w:szCs w:val="20"/>
                    <w:rPrChange w:id="23236" w:author="Mohamed Amine Sdiri" w:date="2023-11-29T15:33:00Z">
                      <w:rPr/>
                    </w:rPrChange>
                  </w:rPr>
                  <w:delText>95%</w:delText>
                </w:r>
              </w:del>
            </w:ins>
          </w:p>
        </w:tc>
        <w:tc>
          <w:tcPr>
            <w:tcW w:w="963" w:type="dxa"/>
            <w:tcPrChange w:id="23237" w:author="Mohamed Amine Sdiri" w:date="2023-11-29T15:33:00Z">
              <w:tcPr>
                <w:tcW w:w="963" w:type="dxa"/>
                <w:vAlign w:val="center"/>
              </w:tcPr>
            </w:tcPrChange>
          </w:tcPr>
          <w:p w14:paraId="4AF87D0E" w14:textId="5B257C9A" w:rsidR="00F5105A" w:rsidRPr="00EA4733" w:rsidDel="00201166" w:rsidRDefault="00F5105A" w:rsidP="00D62BC5">
            <w:pPr>
              <w:spacing w:before="0" w:after="160"/>
              <w:jc w:val="left"/>
              <w:rPr>
                <w:ins w:id="23238" w:author="Mohamed Amine Sdiri" w:date="2023-11-29T13:55:00Z"/>
                <w:del w:id="23239" w:author="Houyem Rais" w:date="2024-02-22T14:46:00Z"/>
                <w:rFonts w:asciiTheme="minorHAnsi" w:hAnsiTheme="minorHAnsi" w:cstheme="minorHAnsi"/>
                <w:sz w:val="20"/>
                <w:szCs w:val="20"/>
                <w:lang w:val="fr-FR"/>
                <w:rPrChange w:id="23240" w:author="Mohamed Amine Sdiri" w:date="2023-11-29T15:33:00Z">
                  <w:rPr>
                    <w:ins w:id="23241" w:author="Mohamed Amine Sdiri" w:date="2023-11-29T13:55:00Z"/>
                    <w:del w:id="23242" w:author="Houyem Rais" w:date="2024-02-22T14:46:00Z"/>
                    <w:lang w:bidi="ar-TN"/>
                  </w:rPr>
                </w:rPrChange>
              </w:rPr>
              <w:pPrChange w:id="23243" w:author="Houyem Rais" w:date="2024-02-22T14:49:00Z">
                <w:pPr>
                  <w:spacing w:line="259" w:lineRule="auto"/>
                </w:pPr>
              </w:pPrChange>
            </w:pPr>
            <w:ins w:id="23244" w:author="Mohamed Amine Sdiri" w:date="2023-11-29T15:25:00Z">
              <w:del w:id="23245" w:author="Houyem Rais" w:date="2024-02-22T14:46:00Z">
                <w:r w:rsidRPr="00EA4733" w:rsidDel="00201166">
                  <w:rPr>
                    <w:rFonts w:cstheme="minorHAnsi"/>
                    <w:sz w:val="20"/>
                    <w:szCs w:val="20"/>
                    <w:rPrChange w:id="23246" w:author="Mohamed Amine Sdiri" w:date="2023-11-29T15:33:00Z">
                      <w:rPr/>
                    </w:rPrChange>
                  </w:rPr>
                  <w:delText>96%</w:delText>
                </w:r>
              </w:del>
            </w:ins>
          </w:p>
        </w:tc>
        <w:tc>
          <w:tcPr>
            <w:tcW w:w="963" w:type="dxa"/>
            <w:tcPrChange w:id="23247" w:author="Mohamed Amine Sdiri" w:date="2023-11-29T15:33:00Z">
              <w:tcPr>
                <w:tcW w:w="963" w:type="dxa"/>
                <w:vAlign w:val="center"/>
              </w:tcPr>
            </w:tcPrChange>
          </w:tcPr>
          <w:p w14:paraId="39E25DF3" w14:textId="0F548F31" w:rsidR="00F5105A" w:rsidRPr="00EA4733" w:rsidDel="00201166" w:rsidRDefault="00F5105A" w:rsidP="00D62BC5">
            <w:pPr>
              <w:spacing w:before="0" w:after="160"/>
              <w:jc w:val="left"/>
              <w:rPr>
                <w:ins w:id="23248" w:author="Mohamed Amine Sdiri" w:date="2023-11-29T13:55:00Z"/>
                <w:del w:id="23249" w:author="Houyem Rais" w:date="2024-02-22T14:46:00Z"/>
                <w:rFonts w:asciiTheme="minorHAnsi" w:hAnsiTheme="minorHAnsi" w:cstheme="minorHAnsi"/>
                <w:sz w:val="20"/>
                <w:szCs w:val="20"/>
                <w:lang w:val="fr-FR"/>
                <w:rPrChange w:id="23250" w:author="Mohamed Amine Sdiri" w:date="2023-11-29T15:33:00Z">
                  <w:rPr>
                    <w:ins w:id="23251" w:author="Mohamed Amine Sdiri" w:date="2023-11-29T13:55:00Z"/>
                    <w:del w:id="23252" w:author="Houyem Rais" w:date="2024-02-22T14:46:00Z"/>
                    <w:lang w:bidi="ar-TN"/>
                  </w:rPr>
                </w:rPrChange>
              </w:rPr>
              <w:pPrChange w:id="23253" w:author="Houyem Rais" w:date="2024-02-22T14:49:00Z">
                <w:pPr>
                  <w:spacing w:line="259" w:lineRule="auto"/>
                </w:pPr>
              </w:pPrChange>
            </w:pPr>
            <w:ins w:id="23254" w:author="Mohamed Amine Sdiri" w:date="2023-11-29T15:25:00Z">
              <w:del w:id="23255" w:author="Houyem Rais" w:date="2024-02-22T14:46:00Z">
                <w:r w:rsidRPr="00EA4733" w:rsidDel="00201166">
                  <w:rPr>
                    <w:rFonts w:cstheme="minorHAnsi"/>
                    <w:sz w:val="20"/>
                    <w:szCs w:val="20"/>
                    <w:rPrChange w:id="23256" w:author="Mohamed Amine Sdiri" w:date="2023-11-29T15:33:00Z">
                      <w:rPr/>
                    </w:rPrChange>
                  </w:rPr>
                  <w:delText>97%</w:delText>
                </w:r>
              </w:del>
            </w:ins>
          </w:p>
        </w:tc>
        <w:tc>
          <w:tcPr>
            <w:tcW w:w="950" w:type="dxa"/>
            <w:tcPrChange w:id="23257" w:author="Mohamed Amine Sdiri" w:date="2023-11-29T15:33:00Z">
              <w:tcPr>
                <w:tcW w:w="950" w:type="dxa"/>
                <w:vAlign w:val="center"/>
              </w:tcPr>
            </w:tcPrChange>
          </w:tcPr>
          <w:p w14:paraId="3C3B0147" w14:textId="14ADA7CF" w:rsidR="00F5105A" w:rsidRPr="00EA4733" w:rsidDel="00201166" w:rsidRDefault="00F5105A" w:rsidP="00D62BC5">
            <w:pPr>
              <w:spacing w:before="0" w:after="160"/>
              <w:jc w:val="left"/>
              <w:rPr>
                <w:ins w:id="23258" w:author="Mohamed Amine Sdiri" w:date="2023-11-29T13:55:00Z"/>
                <w:del w:id="23259" w:author="Houyem Rais" w:date="2024-02-22T14:46:00Z"/>
                <w:rFonts w:asciiTheme="minorHAnsi" w:hAnsiTheme="minorHAnsi" w:cstheme="minorHAnsi"/>
                <w:sz w:val="20"/>
                <w:szCs w:val="20"/>
                <w:lang w:val="fr-FR"/>
                <w:rPrChange w:id="23260" w:author="Mohamed Amine Sdiri" w:date="2023-11-29T15:33:00Z">
                  <w:rPr>
                    <w:ins w:id="23261" w:author="Mohamed Amine Sdiri" w:date="2023-11-29T13:55:00Z"/>
                    <w:del w:id="23262" w:author="Houyem Rais" w:date="2024-02-22T14:46:00Z"/>
                    <w:lang w:bidi="ar-TN"/>
                  </w:rPr>
                </w:rPrChange>
              </w:rPr>
              <w:pPrChange w:id="23263" w:author="Houyem Rais" w:date="2024-02-22T14:49:00Z">
                <w:pPr>
                  <w:spacing w:line="259" w:lineRule="auto"/>
                </w:pPr>
              </w:pPrChange>
            </w:pPr>
            <w:ins w:id="23264" w:author="Mohamed Amine Sdiri" w:date="2023-11-29T15:25:00Z">
              <w:del w:id="23265" w:author="Houyem Rais" w:date="2024-02-22T14:46:00Z">
                <w:r w:rsidRPr="00EA4733" w:rsidDel="00201166">
                  <w:rPr>
                    <w:rFonts w:cstheme="minorHAnsi"/>
                    <w:sz w:val="20"/>
                    <w:szCs w:val="20"/>
                    <w:rPrChange w:id="23266" w:author="Mohamed Amine Sdiri" w:date="2023-11-29T15:33:00Z">
                      <w:rPr/>
                    </w:rPrChange>
                  </w:rPr>
                  <w:delText>90%</w:delText>
                </w:r>
              </w:del>
            </w:ins>
          </w:p>
        </w:tc>
        <w:tc>
          <w:tcPr>
            <w:tcW w:w="933" w:type="dxa"/>
            <w:tcPrChange w:id="23267" w:author="Mohamed Amine Sdiri" w:date="2023-11-29T15:33:00Z">
              <w:tcPr>
                <w:tcW w:w="933" w:type="dxa"/>
                <w:vAlign w:val="center"/>
              </w:tcPr>
            </w:tcPrChange>
          </w:tcPr>
          <w:p w14:paraId="3EACDE01" w14:textId="04C749D0" w:rsidR="00F5105A" w:rsidRPr="00EA4733" w:rsidDel="00201166" w:rsidRDefault="00F5105A" w:rsidP="00D62BC5">
            <w:pPr>
              <w:spacing w:before="0" w:after="160"/>
              <w:jc w:val="left"/>
              <w:rPr>
                <w:ins w:id="23268" w:author="Mohamed Amine Sdiri" w:date="2023-11-29T13:55:00Z"/>
                <w:del w:id="23269" w:author="Houyem Rais" w:date="2024-02-22T14:46:00Z"/>
                <w:rFonts w:asciiTheme="minorHAnsi" w:hAnsiTheme="minorHAnsi" w:cstheme="minorHAnsi"/>
                <w:sz w:val="20"/>
                <w:szCs w:val="20"/>
                <w:lang w:val="fr-FR"/>
                <w:rPrChange w:id="23270" w:author="Mohamed Amine Sdiri" w:date="2023-11-29T15:33:00Z">
                  <w:rPr>
                    <w:ins w:id="23271" w:author="Mohamed Amine Sdiri" w:date="2023-11-29T13:55:00Z"/>
                    <w:del w:id="23272" w:author="Houyem Rais" w:date="2024-02-22T14:46:00Z"/>
                    <w:lang w:bidi="ar-TN"/>
                  </w:rPr>
                </w:rPrChange>
              </w:rPr>
              <w:pPrChange w:id="23273" w:author="Houyem Rais" w:date="2024-02-22T14:49:00Z">
                <w:pPr>
                  <w:spacing w:line="259" w:lineRule="auto"/>
                </w:pPr>
              </w:pPrChange>
            </w:pPr>
            <w:ins w:id="23274" w:author="Mohamed Amine Sdiri" w:date="2023-11-29T15:25:00Z">
              <w:del w:id="23275" w:author="Houyem Rais" w:date="2024-02-22T14:46:00Z">
                <w:r w:rsidRPr="00EA4733" w:rsidDel="00201166">
                  <w:rPr>
                    <w:rFonts w:cstheme="minorHAnsi"/>
                    <w:sz w:val="20"/>
                    <w:szCs w:val="20"/>
                    <w:rPrChange w:id="23276" w:author="Mohamed Amine Sdiri" w:date="2023-11-29T15:33:00Z">
                      <w:rPr/>
                    </w:rPrChange>
                  </w:rPr>
                  <w:delText>89%</w:delText>
                </w:r>
              </w:del>
            </w:ins>
          </w:p>
        </w:tc>
        <w:tc>
          <w:tcPr>
            <w:tcW w:w="895" w:type="dxa"/>
            <w:tcPrChange w:id="23277" w:author="Mohamed Amine Sdiri" w:date="2023-11-29T15:33:00Z">
              <w:tcPr>
                <w:tcW w:w="895" w:type="dxa"/>
                <w:vAlign w:val="center"/>
              </w:tcPr>
            </w:tcPrChange>
          </w:tcPr>
          <w:p w14:paraId="08CDA4B5" w14:textId="539E3A83" w:rsidR="00F5105A" w:rsidRPr="00EA4733" w:rsidDel="00201166" w:rsidRDefault="00F5105A" w:rsidP="00D62BC5">
            <w:pPr>
              <w:spacing w:before="0" w:after="160"/>
              <w:jc w:val="left"/>
              <w:rPr>
                <w:ins w:id="23278" w:author="Mohamed Amine Sdiri" w:date="2023-11-29T13:55:00Z"/>
                <w:del w:id="23279" w:author="Houyem Rais" w:date="2024-02-22T14:46:00Z"/>
                <w:rFonts w:asciiTheme="minorHAnsi" w:hAnsiTheme="minorHAnsi" w:cstheme="minorHAnsi"/>
                <w:sz w:val="20"/>
                <w:szCs w:val="20"/>
                <w:lang w:val="fr-FR"/>
                <w:rPrChange w:id="23280" w:author="Mohamed Amine Sdiri" w:date="2023-11-29T15:33:00Z">
                  <w:rPr>
                    <w:ins w:id="23281" w:author="Mohamed Amine Sdiri" w:date="2023-11-29T13:55:00Z"/>
                    <w:del w:id="23282" w:author="Houyem Rais" w:date="2024-02-22T14:46:00Z"/>
                    <w:lang w:bidi="ar-TN"/>
                  </w:rPr>
                </w:rPrChange>
              </w:rPr>
              <w:pPrChange w:id="23283" w:author="Houyem Rais" w:date="2024-02-22T14:49:00Z">
                <w:pPr>
                  <w:spacing w:line="259" w:lineRule="auto"/>
                </w:pPr>
              </w:pPrChange>
            </w:pPr>
            <w:ins w:id="23284" w:author="Mohamed Amine Sdiri" w:date="2023-11-29T15:25:00Z">
              <w:del w:id="23285" w:author="Houyem Rais" w:date="2024-02-22T14:46:00Z">
                <w:r w:rsidRPr="00EA4733" w:rsidDel="00201166">
                  <w:rPr>
                    <w:rFonts w:cstheme="minorHAnsi"/>
                    <w:sz w:val="20"/>
                    <w:szCs w:val="20"/>
                    <w:rPrChange w:id="23286" w:author="Mohamed Amine Sdiri" w:date="2023-11-29T15:33:00Z">
                      <w:rPr/>
                    </w:rPrChange>
                  </w:rPr>
                  <w:delText>90%</w:delText>
                </w:r>
              </w:del>
            </w:ins>
          </w:p>
        </w:tc>
      </w:tr>
      <w:tr w:rsidR="00EA4733" w:rsidRPr="00EA4733" w:rsidDel="00201166" w14:paraId="2747628F" w14:textId="1AE852DB" w:rsidTr="000A2EF9">
        <w:tblPrEx>
          <w:tblW w:w="9175" w:type="dxa"/>
          <w:tblPrExChange w:id="23287" w:author="Mohamed Amine Sdiri" w:date="2023-11-29T15:31:00Z">
            <w:tblPrEx>
              <w:tblW w:w="9175" w:type="dxa"/>
            </w:tblPrEx>
          </w:tblPrExChange>
        </w:tblPrEx>
        <w:trPr>
          <w:ins w:id="23288" w:author="Mohamed Amine Sdiri" w:date="2023-11-29T13:55:00Z"/>
          <w:del w:id="23289" w:author="Houyem Rais" w:date="2024-02-22T14:46:00Z"/>
        </w:trPr>
        <w:tc>
          <w:tcPr>
            <w:tcW w:w="3538" w:type="dxa"/>
            <w:vAlign w:val="center"/>
            <w:tcPrChange w:id="23290" w:author="Mohamed Amine Sdiri" w:date="2023-11-29T15:31:00Z">
              <w:tcPr>
                <w:tcW w:w="3538" w:type="dxa"/>
                <w:vAlign w:val="center"/>
              </w:tcPr>
            </w:tcPrChange>
          </w:tcPr>
          <w:p w14:paraId="7A4C29E3" w14:textId="4DBFDC47" w:rsidR="00EA4733" w:rsidRPr="00EA4733" w:rsidDel="00201166" w:rsidRDefault="00EA4733" w:rsidP="00D62BC5">
            <w:pPr>
              <w:spacing w:before="0" w:after="160"/>
              <w:jc w:val="left"/>
              <w:rPr>
                <w:ins w:id="23291" w:author="Mohamed Amine Sdiri" w:date="2023-11-29T13:55:00Z"/>
                <w:del w:id="23292" w:author="Houyem Rais" w:date="2024-02-22T14:46:00Z"/>
                <w:rFonts w:asciiTheme="minorHAnsi" w:hAnsiTheme="minorHAnsi" w:cstheme="minorHAnsi"/>
                <w:b/>
                <w:bCs/>
                <w:sz w:val="20"/>
                <w:szCs w:val="20"/>
                <w:lang w:val="fr-FR"/>
                <w:rPrChange w:id="23293" w:author="Mohamed Amine Sdiri" w:date="2023-11-29T15:33:00Z">
                  <w:rPr>
                    <w:ins w:id="23294" w:author="Mohamed Amine Sdiri" w:date="2023-11-29T13:55:00Z"/>
                    <w:del w:id="23295" w:author="Houyem Rais" w:date="2024-02-22T14:46:00Z"/>
                    <w:lang w:bidi="ar-TN"/>
                  </w:rPr>
                </w:rPrChange>
              </w:rPr>
              <w:pPrChange w:id="23296" w:author="Houyem Rais" w:date="2024-02-22T14:49:00Z">
                <w:pPr>
                  <w:spacing w:line="259" w:lineRule="auto"/>
                </w:pPr>
              </w:pPrChange>
            </w:pPr>
            <w:ins w:id="23297" w:author="Mohamed Amine Sdiri" w:date="2023-11-29T13:55:00Z">
              <w:del w:id="23298" w:author="Houyem Rais" w:date="2024-02-22T14:46:00Z">
                <w:r w:rsidRPr="00CF2B70" w:rsidDel="00201166">
                  <w:rPr>
                    <w:rFonts w:cstheme="minorHAnsi"/>
                    <w:b/>
                    <w:bCs/>
                    <w:sz w:val="20"/>
                    <w:szCs w:val="20"/>
                    <w:lang w:val="fr-FR"/>
                    <w:rPrChange w:id="23299" w:author="Houyem Rais" w:date="2024-02-22T14:41:00Z">
                      <w:rPr>
                        <w:b/>
                        <w:bCs/>
                        <w:lang w:bidi="ar-TN"/>
                      </w:rPr>
                    </w:rPrChange>
                  </w:rPr>
                  <w:delText>VAN pour le secteur public - Avec risques (MUSD)</w:delText>
                </w:r>
              </w:del>
            </w:ins>
          </w:p>
        </w:tc>
        <w:tc>
          <w:tcPr>
            <w:tcW w:w="933" w:type="dxa"/>
            <w:tcPrChange w:id="23300" w:author="Mohamed Amine Sdiri" w:date="2023-11-29T15:31:00Z">
              <w:tcPr>
                <w:tcW w:w="933" w:type="dxa"/>
                <w:vAlign w:val="center"/>
              </w:tcPr>
            </w:tcPrChange>
          </w:tcPr>
          <w:p w14:paraId="56EFD68F" w14:textId="44E95669" w:rsidR="00EA4733" w:rsidRPr="00EA4733" w:rsidDel="00201166" w:rsidRDefault="00EA4733" w:rsidP="00D62BC5">
            <w:pPr>
              <w:spacing w:before="0" w:after="160"/>
              <w:jc w:val="left"/>
              <w:rPr>
                <w:ins w:id="23301" w:author="Mohamed Amine Sdiri" w:date="2023-11-29T13:55:00Z"/>
                <w:del w:id="23302" w:author="Houyem Rais" w:date="2024-02-22T14:46:00Z"/>
                <w:rFonts w:asciiTheme="minorHAnsi" w:hAnsiTheme="minorHAnsi" w:cstheme="minorHAnsi"/>
                <w:sz w:val="20"/>
                <w:szCs w:val="20"/>
                <w:lang w:val="fr-FR"/>
                <w:rPrChange w:id="23303" w:author="Mohamed Amine Sdiri" w:date="2023-11-29T15:33:00Z">
                  <w:rPr>
                    <w:ins w:id="23304" w:author="Mohamed Amine Sdiri" w:date="2023-11-29T13:55:00Z"/>
                    <w:del w:id="23305" w:author="Houyem Rais" w:date="2024-02-22T14:46:00Z"/>
                    <w:lang w:bidi="ar-TN"/>
                  </w:rPr>
                </w:rPrChange>
              </w:rPr>
              <w:pPrChange w:id="23306" w:author="Houyem Rais" w:date="2024-02-22T14:49:00Z">
                <w:pPr>
                  <w:spacing w:line="259" w:lineRule="auto"/>
                </w:pPr>
              </w:pPrChange>
            </w:pPr>
            <w:ins w:id="23307" w:author="Mohamed Amine Sdiri" w:date="2023-11-29T15:31:00Z">
              <w:del w:id="23308" w:author="Houyem Rais" w:date="2024-02-22T14:46:00Z">
                <w:r w:rsidRPr="00EA4733" w:rsidDel="00201166">
                  <w:rPr>
                    <w:rFonts w:cstheme="minorHAnsi"/>
                    <w:sz w:val="20"/>
                    <w:szCs w:val="20"/>
                    <w:rPrChange w:id="23309" w:author="Mohamed Amine Sdiri" w:date="2023-11-29T15:33:00Z">
                      <w:rPr/>
                    </w:rPrChange>
                  </w:rPr>
                  <w:delText>-98,9</w:delText>
                </w:r>
              </w:del>
            </w:ins>
          </w:p>
        </w:tc>
        <w:tc>
          <w:tcPr>
            <w:tcW w:w="963" w:type="dxa"/>
            <w:tcPrChange w:id="23310" w:author="Mohamed Amine Sdiri" w:date="2023-11-29T15:31:00Z">
              <w:tcPr>
                <w:tcW w:w="963" w:type="dxa"/>
                <w:vAlign w:val="center"/>
              </w:tcPr>
            </w:tcPrChange>
          </w:tcPr>
          <w:p w14:paraId="4A0717C5" w14:textId="3CDB16EB" w:rsidR="00EA4733" w:rsidRPr="00EA4733" w:rsidDel="00201166" w:rsidRDefault="00EA4733" w:rsidP="00D62BC5">
            <w:pPr>
              <w:spacing w:before="0" w:after="160"/>
              <w:jc w:val="left"/>
              <w:rPr>
                <w:ins w:id="23311" w:author="Mohamed Amine Sdiri" w:date="2023-11-29T13:55:00Z"/>
                <w:del w:id="23312" w:author="Houyem Rais" w:date="2024-02-22T14:46:00Z"/>
                <w:rFonts w:asciiTheme="minorHAnsi" w:hAnsiTheme="minorHAnsi" w:cstheme="minorHAnsi"/>
                <w:sz w:val="20"/>
                <w:szCs w:val="20"/>
                <w:lang w:val="fr-FR"/>
                <w:rPrChange w:id="23313" w:author="Mohamed Amine Sdiri" w:date="2023-11-29T15:33:00Z">
                  <w:rPr>
                    <w:ins w:id="23314" w:author="Mohamed Amine Sdiri" w:date="2023-11-29T13:55:00Z"/>
                    <w:del w:id="23315" w:author="Houyem Rais" w:date="2024-02-22T14:46:00Z"/>
                    <w:lang w:bidi="ar-TN"/>
                  </w:rPr>
                </w:rPrChange>
              </w:rPr>
              <w:pPrChange w:id="23316" w:author="Houyem Rais" w:date="2024-02-22T14:49:00Z">
                <w:pPr>
                  <w:spacing w:line="259" w:lineRule="auto"/>
                </w:pPr>
              </w:pPrChange>
            </w:pPr>
            <w:ins w:id="23317" w:author="Mohamed Amine Sdiri" w:date="2023-11-29T15:31:00Z">
              <w:del w:id="23318" w:author="Houyem Rais" w:date="2024-02-22T14:46:00Z">
                <w:r w:rsidRPr="00EA4733" w:rsidDel="00201166">
                  <w:rPr>
                    <w:rFonts w:cstheme="minorHAnsi"/>
                    <w:sz w:val="20"/>
                    <w:szCs w:val="20"/>
                    <w:rPrChange w:id="23319" w:author="Mohamed Amine Sdiri" w:date="2023-11-29T15:33:00Z">
                      <w:rPr/>
                    </w:rPrChange>
                  </w:rPr>
                  <w:delText>-140,4</w:delText>
                </w:r>
              </w:del>
            </w:ins>
          </w:p>
        </w:tc>
        <w:tc>
          <w:tcPr>
            <w:tcW w:w="963" w:type="dxa"/>
            <w:tcPrChange w:id="23320" w:author="Mohamed Amine Sdiri" w:date="2023-11-29T15:31:00Z">
              <w:tcPr>
                <w:tcW w:w="963" w:type="dxa"/>
                <w:vAlign w:val="center"/>
              </w:tcPr>
            </w:tcPrChange>
          </w:tcPr>
          <w:p w14:paraId="0D27C905" w14:textId="0CEF17D7" w:rsidR="00EA4733" w:rsidRPr="00EA4733" w:rsidDel="00201166" w:rsidRDefault="00EA4733" w:rsidP="00D62BC5">
            <w:pPr>
              <w:spacing w:before="0" w:after="160"/>
              <w:jc w:val="left"/>
              <w:rPr>
                <w:ins w:id="23321" w:author="Mohamed Amine Sdiri" w:date="2023-11-29T13:55:00Z"/>
                <w:del w:id="23322" w:author="Houyem Rais" w:date="2024-02-22T14:46:00Z"/>
                <w:rFonts w:asciiTheme="minorHAnsi" w:hAnsiTheme="minorHAnsi" w:cstheme="minorHAnsi"/>
                <w:sz w:val="20"/>
                <w:szCs w:val="20"/>
                <w:lang w:val="fr-FR"/>
                <w:rPrChange w:id="23323" w:author="Mohamed Amine Sdiri" w:date="2023-11-29T15:33:00Z">
                  <w:rPr>
                    <w:ins w:id="23324" w:author="Mohamed Amine Sdiri" w:date="2023-11-29T13:55:00Z"/>
                    <w:del w:id="23325" w:author="Houyem Rais" w:date="2024-02-22T14:46:00Z"/>
                    <w:lang w:bidi="ar-TN"/>
                  </w:rPr>
                </w:rPrChange>
              </w:rPr>
              <w:pPrChange w:id="23326" w:author="Houyem Rais" w:date="2024-02-22T14:49:00Z">
                <w:pPr>
                  <w:spacing w:line="259" w:lineRule="auto"/>
                </w:pPr>
              </w:pPrChange>
            </w:pPr>
            <w:ins w:id="23327" w:author="Mohamed Amine Sdiri" w:date="2023-11-29T15:31:00Z">
              <w:del w:id="23328" w:author="Houyem Rais" w:date="2024-02-22T14:46:00Z">
                <w:r w:rsidRPr="00EA4733" w:rsidDel="00201166">
                  <w:rPr>
                    <w:rFonts w:cstheme="minorHAnsi"/>
                    <w:sz w:val="20"/>
                    <w:szCs w:val="20"/>
                    <w:rPrChange w:id="23329" w:author="Mohamed Amine Sdiri" w:date="2023-11-29T15:33:00Z">
                      <w:rPr/>
                    </w:rPrChange>
                  </w:rPr>
                  <w:delText>38,9</w:delText>
                </w:r>
              </w:del>
            </w:ins>
          </w:p>
        </w:tc>
        <w:tc>
          <w:tcPr>
            <w:tcW w:w="950" w:type="dxa"/>
            <w:tcPrChange w:id="23330" w:author="Mohamed Amine Sdiri" w:date="2023-11-29T15:31:00Z">
              <w:tcPr>
                <w:tcW w:w="950" w:type="dxa"/>
                <w:vAlign w:val="center"/>
              </w:tcPr>
            </w:tcPrChange>
          </w:tcPr>
          <w:p w14:paraId="4A57803C" w14:textId="7949FC76" w:rsidR="00EA4733" w:rsidRPr="00EA4733" w:rsidDel="00201166" w:rsidRDefault="00EA4733" w:rsidP="00D62BC5">
            <w:pPr>
              <w:spacing w:before="0" w:after="160"/>
              <w:jc w:val="left"/>
              <w:rPr>
                <w:ins w:id="23331" w:author="Mohamed Amine Sdiri" w:date="2023-11-29T13:55:00Z"/>
                <w:del w:id="23332" w:author="Houyem Rais" w:date="2024-02-22T14:46:00Z"/>
                <w:rFonts w:asciiTheme="minorHAnsi" w:hAnsiTheme="minorHAnsi" w:cstheme="minorHAnsi"/>
                <w:sz w:val="20"/>
                <w:szCs w:val="20"/>
                <w:lang w:val="fr-FR"/>
                <w:rPrChange w:id="23333" w:author="Mohamed Amine Sdiri" w:date="2023-11-29T15:33:00Z">
                  <w:rPr>
                    <w:ins w:id="23334" w:author="Mohamed Amine Sdiri" w:date="2023-11-29T13:55:00Z"/>
                    <w:del w:id="23335" w:author="Houyem Rais" w:date="2024-02-22T14:46:00Z"/>
                    <w:lang w:bidi="ar-TN"/>
                  </w:rPr>
                </w:rPrChange>
              </w:rPr>
              <w:pPrChange w:id="23336" w:author="Houyem Rais" w:date="2024-02-22T14:49:00Z">
                <w:pPr>
                  <w:spacing w:line="259" w:lineRule="auto"/>
                </w:pPr>
              </w:pPrChange>
            </w:pPr>
            <w:ins w:id="23337" w:author="Mohamed Amine Sdiri" w:date="2023-11-29T15:31:00Z">
              <w:del w:id="23338" w:author="Houyem Rais" w:date="2024-02-22T14:46:00Z">
                <w:r w:rsidRPr="00EA4733" w:rsidDel="00201166">
                  <w:rPr>
                    <w:rFonts w:cstheme="minorHAnsi"/>
                    <w:sz w:val="20"/>
                    <w:szCs w:val="20"/>
                    <w:rPrChange w:id="23339" w:author="Mohamed Amine Sdiri" w:date="2023-11-29T15:33:00Z">
                      <w:rPr/>
                    </w:rPrChange>
                  </w:rPr>
                  <w:delText>-510,0</w:delText>
                </w:r>
              </w:del>
            </w:ins>
          </w:p>
        </w:tc>
        <w:tc>
          <w:tcPr>
            <w:tcW w:w="933" w:type="dxa"/>
            <w:tcPrChange w:id="23340" w:author="Mohamed Amine Sdiri" w:date="2023-11-29T15:31:00Z">
              <w:tcPr>
                <w:tcW w:w="933" w:type="dxa"/>
                <w:vAlign w:val="center"/>
              </w:tcPr>
            </w:tcPrChange>
          </w:tcPr>
          <w:p w14:paraId="19DF5936" w14:textId="62630713" w:rsidR="00EA4733" w:rsidRPr="00EA4733" w:rsidDel="00201166" w:rsidRDefault="00EA4733" w:rsidP="00D62BC5">
            <w:pPr>
              <w:spacing w:before="0" w:after="160"/>
              <w:jc w:val="left"/>
              <w:rPr>
                <w:ins w:id="23341" w:author="Mohamed Amine Sdiri" w:date="2023-11-29T13:55:00Z"/>
                <w:del w:id="23342" w:author="Houyem Rais" w:date="2024-02-22T14:46:00Z"/>
                <w:rFonts w:asciiTheme="minorHAnsi" w:hAnsiTheme="minorHAnsi" w:cstheme="minorHAnsi"/>
                <w:sz w:val="20"/>
                <w:szCs w:val="20"/>
                <w:lang w:val="fr-FR"/>
                <w:rPrChange w:id="23343" w:author="Mohamed Amine Sdiri" w:date="2023-11-29T15:33:00Z">
                  <w:rPr>
                    <w:ins w:id="23344" w:author="Mohamed Amine Sdiri" w:date="2023-11-29T13:55:00Z"/>
                    <w:del w:id="23345" w:author="Houyem Rais" w:date="2024-02-22T14:46:00Z"/>
                    <w:lang w:bidi="ar-TN"/>
                  </w:rPr>
                </w:rPrChange>
              </w:rPr>
              <w:pPrChange w:id="23346" w:author="Houyem Rais" w:date="2024-02-22T14:49:00Z">
                <w:pPr>
                  <w:spacing w:line="259" w:lineRule="auto"/>
                </w:pPr>
              </w:pPrChange>
            </w:pPr>
            <w:ins w:id="23347" w:author="Mohamed Amine Sdiri" w:date="2023-11-29T15:31:00Z">
              <w:del w:id="23348" w:author="Houyem Rais" w:date="2024-02-22T14:46:00Z">
                <w:r w:rsidRPr="00EA4733" w:rsidDel="00201166">
                  <w:rPr>
                    <w:rFonts w:cstheme="minorHAnsi"/>
                    <w:sz w:val="20"/>
                    <w:szCs w:val="20"/>
                    <w:rPrChange w:id="23349" w:author="Mohamed Amine Sdiri" w:date="2023-11-29T15:33:00Z">
                      <w:rPr/>
                    </w:rPrChange>
                  </w:rPr>
                  <w:delText>-150,4</w:delText>
                </w:r>
              </w:del>
            </w:ins>
          </w:p>
        </w:tc>
        <w:tc>
          <w:tcPr>
            <w:tcW w:w="895" w:type="dxa"/>
            <w:tcPrChange w:id="23350" w:author="Mohamed Amine Sdiri" w:date="2023-11-29T15:31:00Z">
              <w:tcPr>
                <w:tcW w:w="895" w:type="dxa"/>
                <w:vAlign w:val="center"/>
              </w:tcPr>
            </w:tcPrChange>
          </w:tcPr>
          <w:p w14:paraId="286E372C" w14:textId="5A0C09FF" w:rsidR="00EA4733" w:rsidRPr="00EA4733" w:rsidDel="00201166" w:rsidRDefault="00EA4733" w:rsidP="00D62BC5">
            <w:pPr>
              <w:spacing w:before="0" w:after="160"/>
              <w:jc w:val="left"/>
              <w:rPr>
                <w:ins w:id="23351" w:author="Mohamed Amine Sdiri" w:date="2023-11-29T13:55:00Z"/>
                <w:del w:id="23352" w:author="Houyem Rais" w:date="2024-02-22T14:46:00Z"/>
                <w:rFonts w:asciiTheme="minorHAnsi" w:hAnsiTheme="minorHAnsi" w:cstheme="minorHAnsi"/>
                <w:sz w:val="20"/>
                <w:szCs w:val="20"/>
                <w:lang w:val="fr-FR"/>
                <w:rPrChange w:id="23353" w:author="Mohamed Amine Sdiri" w:date="2023-11-29T15:33:00Z">
                  <w:rPr>
                    <w:ins w:id="23354" w:author="Mohamed Amine Sdiri" w:date="2023-11-29T13:55:00Z"/>
                    <w:del w:id="23355" w:author="Houyem Rais" w:date="2024-02-22T14:46:00Z"/>
                    <w:lang w:bidi="ar-TN"/>
                  </w:rPr>
                </w:rPrChange>
              </w:rPr>
              <w:pPrChange w:id="23356" w:author="Houyem Rais" w:date="2024-02-22T14:49:00Z">
                <w:pPr>
                  <w:spacing w:line="259" w:lineRule="auto"/>
                </w:pPr>
              </w:pPrChange>
            </w:pPr>
            <w:ins w:id="23357" w:author="Mohamed Amine Sdiri" w:date="2023-11-29T15:31:00Z">
              <w:del w:id="23358" w:author="Houyem Rais" w:date="2024-02-22T14:46:00Z">
                <w:r w:rsidRPr="00EA4733" w:rsidDel="00201166">
                  <w:rPr>
                    <w:rFonts w:cstheme="minorHAnsi"/>
                    <w:sz w:val="20"/>
                    <w:szCs w:val="20"/>
                    <w:rPrChange w:id="23359" w:author="Mohamed Amine Sdiri" w:date="2023-11-29T15:33:00Z">
                      <w:rPr/>
                    </w:rPrChange>
                  </w:rPr>
                  <w:delText>-273,8</w:delText>
                </w:r>
              </w:del>
            </w:ins>
          </w:p>
        </w:tc>
      </w:tr>
      <w:tr w:rsidR="00EA4733" w:rsidRPr="00EA4733" w:rsidDel="00201166" w14:paraId="3E6C42D2" w14:textId="2253B5C1" w:rsidTr="00EA4733">
        <w:tblPrEx>
          <w:tblW w:w="9175" w:type="dxa"/>
          <w:tblPrExChange w:id="23360" w:author="Mohamed Amine Sdiri" w:date="2023-11-29T15:33:00Z">
            <w:tblPrEx>
              <w:tblW w:w="9175" w:type="dxa"/>
            </w:tblPrEx>
          </w:tblPrExChange>
        </w:tblPrEx>
        <w:trPr>
          <w:trHeight w:val="350"/>
          <w:ins w:id="23361" w:author="Mohamed Amine Sdiri" w:date="2023-11-29T13:55:00Z"/>
          <w:del w:id="23362" w:author="Houyem Rais" w:date="2024-02-22T14:46:00Z"/>
        </w:trPr>
        <w:tc>
          <w:tcPr>
            <w:tcW w:w="3538" w:type="dxa"/>
            <w:vAlign w:val="center"/>
            <w:tcPrChange w:id="23363" w:author="Mohamed Amine Sdiri" w:date="2023-11-29T15:33:00Z">
              <w:tcPr>
                <w:tcW w:w="3538" w:type="dxa"/>
                <w:vAlign w:val="center"/>
              </w:tcPr>
            </w:tcPrChange>
          </w:tcPr>
          <w:p w14:paraId="789CDE0A" w14:textId="179D3FE4" w:rsidR="00EA4733" w:rsidRPr="00EA4733" w:rsidDel="00201166" w:rsidRDefault="00EA4733" w:rsidP="00D62BC5">
            <w:pPr>
              <w:spacing w:before="0" w:after="160"/>
              <w:jc w:val="left"/>
              <w:rPr>
                <w:ins w:id="23364" w:author="Mohamed Amine Sdiri" w:date="2023-11-29T13:55:00Z"/>
                <w:del w:id="23365" w:author="Houyem Rais" w:date="2024-02-22T14:46:00Z"/>
                <w:rFonts w:asciiTheme="minorHAnsi" w:hAnsiTheme="minorHAnsi" w:cstheme="minorHAnsi"/>
                <w:b/>
                <w:bCs/>
                <w:sz w:val="20"/>
                <w:szCs w:val="20"/>
                <w:lang w:val="fr-FR"/>
                <w:rPrChange w:id="23366" w:author="Mohamed Amine Sdiri" w:date="2023-11-29T15:33:00Z">
                  <w:rPr>
                    <w:ins w:id="23367" w:author="Mohamed Amine Sdiri" w:date="2023-11-29T13:55:00Z"/>
                    <w:del w:id="23368" w:author="Houyem Rais" w:date="2024-02-22T14:46:00Z"/>
                    <w:lang w:bidi="ar-TN"/>
                  </w:rPr>
                </w:rPrChange>
              </w:rPr>
              <w:pPrChange w:id="23369" w:author="Houyem Rais" w:date="2024-02-22T14:49:00Z">
                <w:pPr>
                  <w:spacing w:line="259" w:lineRule="auto"/>
                </w:pPr>
              </w:pPrChange>
            </w:pPr>
            <w:ins w:id="23370" w:author="Mohamed Amine Sdiri" w:date="2023-11-29T13:55:00Z">
              <w:del w:id="23371" w:author="Houyem Rais" w:date="2024-02-22T14:46:00Z">
                <w:r w:rsidRPr="00EA4733" w:rsidDel="00201166">
                  <w:rPr>
                    <w:rFonts w:cstheme="minorHAnsi"/>
                    <w:b/>
                    <w:bCs/>
                    <w:sz w:val="20"/>
                    <w:szCs w:val="20"/>
                    <w:rPrChange w:id="23372" w:author="Mohamed Amine Sdiri" w:date="2023-11-29T15:33:00Z">
                      <w:rPr>
                        <w:b/>
                        <w:bCs/>
                        <w:lang w:bidi="ar-TN"/>
                      </w:rPr>
                    </w:rPrChange>
                  </w:rPr>
                  <w:delText>Value for Money</w:delText>
                </w:r>
              </w:del>
            </w:ins>
            <w:ins w:id="23373" w:author="Mohamed Amine Sdiri" w:date="2023-11-29T15:31:00Z">
              <w:del w:id="23374" w:author="Houyem Rais" w:date="2024-02-22T14:46:00Z">
                <w:r w:rsidRPr="00EA4733" w:rsidDel="00201166">
                  <w:rPr>
                    <w:rFonts w:cstheme="minorHAnsi"/>
                    <w:b/>
                    <w:bCs/>
                    <w:sz w:val="20"/>
                    <w:szCs w:val="20"/>
                    <w:rPrChange w:id="23375" w:author="Mohamed Amine Sdiri" w:date="2023-11-29T15:33:00Z">
                      <w:rPr>
                        <w:b/>
                        <w:bCs/>
                        <w:lang w:bidi="ar-TN"/>
                      </w:rPr>
                    </w:rPrChange>
                  </w:rPr>
                  <w:delText xml:space="preserve"> (MUSD)</w:delText>
                </w:r>
              </w:del>
            </w:ins>
          </w:p>
        </w:tc>
        <w:tc>
          <w:tcPr>
            <w:tcW w:w="933" w:type="dxa"/>
            <w:tcPrChange w:id="23376" w:author="Mohamed Amine Sdiri" w:date="2023-11-29T15:33:00Z">
              <w:tcPr>
                <w:tcW w:w="933" w:type="dxa"/>
                <w:vAlign w:val="center"/>
              </w:tcPr>
            </w:tcPrChange>
          </w:tcPr>
          <w:p w14:paraId="34FF1A86" w14:textId="1229893A" w:rsidR="00EA4733" w:rsidRPr="00EA4733" w:rsidDel="00201166" w:rsidRDefault="00EA4733" w:rsidP="00D62BC5">
            <w:pPr>
              <w:spacing w:before="0" w:after="160"/>
              <w:jc w:val="left"/>
              <w:rPr>
                <w:ins w:id="23377" w:author="Mohamed Amine Sdiri" w:date="2023-11-29T13:55:00Z"/>
                <w:del w:id="23378" w:author="Houyem Rais" w:date="2024-02-22T14:46:00Z"/>
                <w:rFonts w:asciiTheme="minorHAnsi" w:hAnsiTheme="minorHAnsi" w:cstheme="minorHAnsi"/>
                <w:sz w:val="20"/>
                <w:szCs w:val="20"/>
                <w:lang w:val="fr-FR"/>
                <w:rPrChange w:id="23379" w:author="Mohamed Amine Sdiri" w:date="2023-11-29T15:33:00Z">
                  <w:rPr>
                    <w:ins w:id="23380" w:author="Mohamed Amine Sdiri" w:date="2023-11-29T13:55:00Z"/>
                    <w:del w:id="23381" w:author="Houyem Rais" w:date="2024-02-22T14:46:00Z"/>
                    <w:lang w:bidi="ar-TN"/>
                  </w:rPr>
                </w:rPrChange>
              </w:rPr>
              <w:pPrChange w:id="23382" w:author="Houyem Rais" w:date="2024-02-22T14:49:00Z">
                <w:pPr>
                  <w:spacing w:line="259" w:lineRule="auto"/>
                </w:pPr>
              </w:pPrChange>
            </w:pPr>
            <w:ins w:id="23383" w:author="Mohamed Amine Sdiri" w:date="2023-11-29T15:31:00Z">
              <w:del w:id="23384" w:author="Houyem Rais" w:date="2024-02-22T14:46:00Z">
                <w:r w:rsidRPr="00EA4733" w:rsidDel="00201166">
                  <w:rPr>
                    <w:rFonts w:cstheme="minorHAnsi"/>
                    <w:sz w:val="20"/>
                    <w:szCs w:val="20"/>
                    <w:rPrChange w:id="23385" w:author="Mohamed Amine Sdiri" w:date="2023-11-29T15:33:00Z">
                      <w:rPr/>
                    </w:rPrChange>
                  </w:rPr>
                  <w:delText>661,0</w:delText>
                </w:r>
              </w:del>
            </w:ins>
          </w:p>
        </w:tc>
        <w:tc>
          <w:tcPr>
            <w:tcW w:w="963" w:type="dxa"/>
            <w:tcPrChange w:id="23386" w:author="Mohamed Amine Sdiri" w:date="2023-11-29T15:33:00Z">
              <w:tcPr>
                <w:tcW w:w="963" w:type="dxa"/>
                <w:vAlign w:val="center"/>
              </w:tcPr>
            </w:tcPrChange>
          </w:tcPr>
          <w:p w14:paraId="39A947F1" w14:textId="453B321B" w:rsidR="00EA4733" w:rsidRPr="00EA4733" w:rsidDel="00201166" w:rsidRDefault="00EA4733" w:rsidP="00D62BC5">
            <w:pPr>
              <w:spacing w:before="0" w:after="160"/>
              <w:jc w:val="left"/>
              <w:rPr>
                <w:ins w:id="23387" w:author="Mohamed Amine Sdiri" w:date="2023-11-29T13:55:00Z"/>
                <w:del w:id="23388" w:author="Houyem Rais" w:date="2024-02-22T14:46:00Z"/>
                <w:rFonts w:asciiTheme="minorHAnsi" w:hAnsiTheme="minorHAnsi" w:cstheme="minorHAnsi"/>
                <w:sz w:val="20"/>
                <w:szCs w:val="20"/>
                <w:lang w:val="fr-FR"/>
                <w:rPrChange w:id="23389" w:author="Mohamed Amine Sdiri" w:date="2023-11-29T15:33:00Z">
                  <w:rPr>
                    <w:ins w:id="23390" w:author="Mohamed Amine Sdiri" w:date="2023-11-29T13:55:00Z"/>
                    <w:del w:id="23391" w:author="Houyem Rais" w:date="2024-02-22T14:46:00Z"/>
                    <w:lang w:bidi="ar-TN"/>
                  </w:rPr>
                </w:rPrChange>
              </w:rPr>
              <w:pPrChange w:id="23392" w:author="Houyem Rais" w:date="2024-02-22T14:49:00Z">
                <w:pPr>
                  <w:spacing w:line="259" w:lineRule="auto"/>
                </w:pPr>
              </w:pPrChange>
            </w:pPr>
            <w:ins w:id="23393" w:author="Mohamed Amine Sdiri" w:date="2023-11-29T15:31:00Z">
              <w:del w:id="23394" w:author="Houyem Rais" w:date="2024-02-22T14:46:00Z">
                <w:r w:rsidRPr="00EA4733" w:rsidDel="00201166">
                  <w:rPr>
                    <w:rFonts w:cstheme="minorHAnsi"/>
                    <w:sz w:val="20"/>
                    <w:szCs w:val="20"/>
                    <w:rPrChange w:id="23395" w:author="Mohamed Amine Sdiri" w:date="2023-11-29T15:33:00Z">
                      <w:rPr/>
                    </w:rPrChange>
                  </w:rPr>
                  <w:delText>792,1</w:delText>
                </w:r>
              </w:del>
            </w:ins>
          </w:p>
        </w:tc>
        <w:tc>
          <w:tcPr>
            <w:tcW w:w="963" w:type="dxa"/>
            <w:tcPrChange w:id="23396" w:author="Mohamed Amine Sdiri" w:date="2023-11-29T15:33:00Z">
              <w:tcPr>
                <w:tcW w:w="963" w:type="dxa"/>
                <w:vAlign w:val="center"/>
              </w:tcPr>
            </w:tcPrChange>
          </w:tcPr>
          <w:p w14:paraId="2E39CA69" w14:textId="4F018C9B" w:rsidR="00EA4733" w:rsidRPr="00EA4733" w:rsidDel="00201166" w:rsidRDefault="00EA4733" w:rsidP="00D62BC5">
            <w:pPr>
              <w:spacing w:before="0" w:after="160"/>
              <w:jc w:val="left"/>
              <w:rPr>
                <w:ins w:id="23397" w:author="Mohamed Amine Sdiri" w:date="2023-11-29T13:55:00Z"/>
                <w:del w:id="23398" w:author="Houyem Rais" w:date="2024-02-22T14:46:00Z"/>
                <w:rFonts w:asciiTheme="minorHAnsi" w:hAnsiTheme="minorHAnsi" w:cstheme="minorHAnsi"/>
                <w:sz w:val="20"/>
                <w:szCs w:val="20"/>
                <w:lang w:val="fr-FR"/>
                <w:rPrChange w:id="23399" w:author="Mohamed Amine Sdiri" w:date="2023-11-29T15:33:00Z">
                  <w:rPr>
                    <w:ins w:id="23400" w:author="Mohamed Amine Sdiri" w:date="2023-11-29T13:55:00Z"/>
                    <w:del w:id="23401" w:author="Houyem Rais" w:date="2024-02-22T14:46:00Z"/>
                    <w:lang w:bidi="ar-TN"/>
                  </w:rPr>
                </w:rPrChange>
              </w:rPr>
              <w:pPrChange w:id="23402" w:author="Houyem Rais" w:date="2024-02-22T14:49:00Z">
                <w:pPr>
                  <w:spacing w:line="259" w:lineRule="auto"/>
                </w:pPr>
              </w:pPrChange>
            </w:pPr>
            <w:ins w:id="23403" w:author="Mohamed Amine Sdiri" w:date="2023-11-29T15:31:00Z">
              <w:del w:id="23404" w:author="Houyem Rais" w:date="2024-02-22T14:46:00Z">
                <w:r w:rsidRPr="00EA4733" w:rsidDel="00201166">
                  <w:rPr>
                    <w:rFonts w:cstheme="minorHAnsi"/>
                    <w:sz w:val="20"/>
                    <w:szCs w:val="20"/>
                    <w:rPrChange w:id="23405" w:author="Mohamed Amine Sdiri" w:date="2023-11-29T15:33:00Z">
                      <w:rPr/>
                    </w:rPrChange>
                  </w:rPr>
                  <w:delText>642,4</w:delText>
                </w:r>
              </w:del>
            </w:ins>
          </w:p>
        </w:tc>
        <w:tc>
          <w:tcPr>
            <w:tcW w:w="950" w:type="dxa"/>
            <w:tcPrChange w:id="23406" w:author="Mohamed Amine Sdiri" w:date="2023-11-29T15:33:00Z">
              <w:tcPr>
                <w:tcW w:w="950" w:type="dxa"/>
                <w:vAlign w:val="center"/>
              </w:tcPr>
            </w:tcPrChange>
          </w:tcPr>
          <w:p w14:paraId="7A16DA29" w14:textId="7498BDE0" w:rsidR="00EA4733" w:rsidRPr="00EA4733" w:rsidDel="00201166" w:rsidRDefault="00EA4733" w:rsidP="00D62BC5">
            <w:pPr>
              <w:spacing w:before="0" w:after="160"/>
              <w:jc w:val="left"/>
              <w:rPr>
                <w:ins w:id="23407" w:author="Mohamed Amine Sdiri" w:date="2023-11-29T13:55:00Z"/>
                <w:del w:id="23408" w:author="Houyem Rais" w:date="2024-02-22T14:46:00Z"/>
                <w:rFonts w:asciiTheme="minorHAnsi" w:hAnsiTheme="minorHAnsi" w:cstheme="minorHAnsi"/>
                <w:sz w:val="20"/>
                <w:szCs w:val="20"/>
                <w:lang w:val="fr-FR"/>
                <w:rPrChange w:id="23409" w:author="Mohamed Amine Sdiri" w:date="2023-11-29T15:33:00Z">
                  <w:rPr>
                    <w:ins w:id="23410" w:author="Mohamed Amine Sdiri" w:date="2023-11-29T13:55:00Z"/>
                    <w:del w:id="23411" w:author="Houyem Rais" w:date="2024-02-22T14:46:00Z"/>
                    <w:lang w:bidi="ar-TN"/>
                  </w:rPr>
                </w:rPrChange>
              </w:rPr>
              <w:pPrChange w:id="23412" w:author="Houyem Rais" w:date="2024-02-22T14:49:00Z">
                <w:pPr>
                  <w:spacing w:line="259" w:lineRule="auto"/>
                </w:pPr>
              </w:pPrChange>
            </w:pPr>
            <w:ins w:id="23413" w:author="Mohamed Amine Sdiri" w:date="2023-11-29T15:31:00Z">
              <w:del w:id="23414" w:author="Houyem Rais" w:date="2024-02-22T14:46:00Z">
                <w:r w:rsidRPr="00EA4733" w:rsidDel="00201166">
                  <w:rPr>
                    <w:rFonts w:cstheme="minorHAnsi"/>
                    <w:sz w:val="20"/>
                    <w:szCs w:val="20"/>
                    <w:rPrChange w:id="23415" w:author="Mohamed Amine Sdiri" w:date="2023-11-29T15:33:00Z">
                      <w:rPr/>
                    </w:rPrChange>
                  </w:rPr>
                  <w:delText>268,5</w:delText>
                </w:r>
              </w:del>
            </w:ins>
          </w:p>
        </w:tc>
        <w:tc>
          <w:tcPr>
            <w:tcW w:w="933" w:type="dxa"/>
            <w:tcPrChange w:id="23416" w:author="Mohamed Amine Sdiri" w:date="2023-11-29T15:33:00Z">
              <w:tcPr>
                <w:tcW w:w="933" w:type="dxa"/>
                <w:vAlign w:val="center"/>
              </w:tcPr>
            </w:tcPrChange>
          </w:tcPr>
          <w:p w14:paraId="59BC43B0" w14:textId="3750EE35" w:rsidR="00EA4733" w:rsidRPr="00EA4733" w:rsidDel="00201166" w:rsidRDefault="00EA4733" w:rsidP="00D62BC5">
            <w:pPr>
              <w:spacing w:before="0" w:after="160"/>
              <w:jc w:val="left"/>
              <w:rPr>
                <w:ins w:id="23417" w:author="Mohamed Amine Sdiri" w:date="2023-11-29T13:55:00Z"/>
                <w:del w:id="23418" w:author="Houyem Rais" w:date="2024-02-22T14:46:00Z"/>
                <w:rFonts w:asciiTheme="minorHAnsi" w:hAnsiTheme="minorHAnsi" w:cstheme="minorHAnsi"/>
                <w:sz w:val="20"/>
                <w:szCs w:val="20"/>
                <w:lang w:val="fr-FR"/>
                <w:rPrChange w:id="23419" w:author="Mohamed Amine Sdiri" w:date="2023-11-29T15:33:00Z">
                  <w:rPr>
                    <w:ins w:id="23420" w:author="Mohamed Amine Sdiri" w:date="2023-11-29T13:55:00Z"/>
                    <w:del w:id="23421" w:author="Houyem Rais" w:date="2024-02-22T14:46:00Z"/>
                    <w:lang w:bidi="ar-TN"/>
                  </w:rPr>
                </w:rPrChange>
              </w:rPr>
              <w:pPrChange w:id="23422" w:author="Houyem Rais" w:date="2024-02-22T14:49:00Z">
                <w:pPr>
                  <w:spacing w:line="259" w:lineRule="auto"/>
                </w:pPr>
              </w:pPrChange>
            </w:pPr>
            <w:ins w:id="23423" w:author="Mohamed Amine Sdiri" w:date="2023-11-29T15:31:00Z">
              <w:del w:id="23424" w:author="Houyem Rais" w:date="2024-02-22T14:46:00Z">
                <w:r w:rsidRPr="00EA4733" w:rsidDel="00201166">
                  <w:rPr>
                    <w:rFonts w:cstheme="minorHAnsi"/>
                    <w:sz w:val="20"/>
                    <w:szCs w:val="20"/>
                    <w:rPrChange w:id="23425" w:author="Mohamed Amine Sdiri" w:date="2023-11-29T15:33:00Z">
                      <w:rPr/>
                    </w:rPrChange>
                  </w:rPr>
                  <w:delText>496,0</w:delText>
                </w:r>
              </w:del>
            </w:ins>
          </w:p>
        </w:tc>
        <w:tc>
          <w:tcPr>
            <w:tcW w:w="895" w:type="dxa"/>
            <w:tcPrChange w:id="23426" w:author="Mohamed Amine Sdiri" w:date="2023-11-29T15:33:00Z">
              <w:tcPr>
                <w:tcW w:w="895" w:type="dxa"/>
                <w:vAlign w:val="center"/>
              </w:tcPr>
            </w:tcPrChange>
          </w:tcPr>
          <w:p w14:paraId="267DAD40" w14:textId="43FED58F" w:rsidR="00EA4733" w:rsidRPr="00EA4733" w:rsidDel="00201166" w:rsidRDefault="00EA4733" w:rsidP="00D62BC5">
            <w:pPr>
              <w:spacing w:before="0" w:after="160"/>
              <w:jc w:val="left"/>
              <w:rPr>
                <w:ins w:id="23427" w:author="Mohamed Amine Sdiri" w:date="2023-11-29T13:55:00Z"/>
                <w:del w:id="23428" w:author="Houyem Rais" w:date="2024-02-22T14:46:00Z"/>
                <w:rFonts w:asciiTheme="minorHAnsi" w:hAnsiTheme="minorHAnsi" w:cstheme="minorHAnsi"/>
                <w:sz w:val="20"/>
                <w:szCs w:val="20"/>
                <w:lang w:val="fr-FR"/>
                <w:rPrChange w:id="23429" w:author="Mohamed Amine Sdiri" w:date="2023-11-29T15:33:00Z">
                  <w:rPr>
                    <w:ins w:id="23430" w:author="Mohamed Amine Sdiri" w:date="2023-11-29T13:55:00Z"/>
                    <w:del w:id="23431" w:author="Houyem Rais" w:date="2024-02-22T14:46:00Z"/>
                    <w:lang w:bidi="ar-TN"/>
                  </w:rPr>
                </w:rPrChange>
              </w:rPr>
              <w:pPrChange w:id="23432" w:author="Houyem Rais" w:date="2024-02-22T14:49:00Z">
                <w:pPr>
                  <w:spacing w:line="259" w:lineRule="auto"/>
                </w:pPr>
              </w:pPrChange>
            </w:pPr>
            <w:ins w:id="23433" w:author="Mohamed Amine Sdiri" w:date="2023-11-29T15:31:00Z">
              <w:del w:id="23434" w:author="Houyem Rais" w:date="2024-02-22T14:46:00Z">
                <w:r w:rsidRPr="00EA4733" w:rsidDel="00201166">
                  <w:rPr>
                    <w:rFonts w:cstheme="minorHAnsi"/>
                    <w:sz w:val="20"/>
                    <w:szCs w:val="20"/>
                    <w:rPrChange w:id="23435" w:author="Mohamed Amine Sdiri" w:date="2023-11-29T15:33:00Z">
                      <w:rPr/>
                    </w:rPrChange>
                  </w:rPr>
                  <w:delText>416,6</w:delText>
                </w:r>
              </w:del>
            </w:ins>
          </w:p>
        </w:tc>
      </w:tr>
      <w:tr w:rsidR="00EA4733" w:rsidRPr="00EA4733" w:rsidDel="00201166" w14:paraId="5E74B293" w14:textId="1DD0E369" w:rsidTr="000A2EF9">
        <w:tblPrEx>
          <w:tblW w:w="9175" w:type="dxa"/>
          <w:tblPrExChange w:id="23436" w:author="Mohamed Amine Sdiri" w:date="2023-11-29T15:31:00Z">
            <w:tblPrEx>
              <w:tblW w:w="9175" w:type="dxa"/>
            </w:tblPrEx>
          </w:tblPrExChange>
        </w:tblPrEx>
        <w:trPr>
          <w:ins w:id="23437" w:author="Mohamed Amine Sdiri" w:date="2023-11-29T13:55:00Z"/>
          <w:del w:id="23438" w:author="Houyem Rais" w:date="2024-02-22T14:46:00Z"/>
        </w:trPr>
        <w:tc>
          <w:tcPr>
            <w:tcW w:w="3538" w:type="dxa"/>
            <w:vAlign w:val="center"/>
            <w:tcPrChange w:id="23439" w:author="Mohamed Amine Sdiri" w:date="2023-11-29T15:31:00Z">
              <w:tcPr>
                <w:tcW w:w="3538" w:type="dxa"/>
                <w:vAlign w:val="center"/>
              </w:tcPr>
            </w:tcPrChange>
          </w:tcPr>
          <w:p w14:paraId="5A4C5292" w14:textId="736CC48F" w:rsidR="00EA4733" w:rsidRPr="00EA4733" w:rsidDel="00201166" w:rsidRDefault="00EA4733" w:rsidP="00D62BC5">
            <w:pPr>
              <w:spacing w:before="0" w:after="160"/>
              <w:jc w:val="left"/>
              <w:rPr>
                <w:ins w:id="23440" w:author="Mohamed Amine Sdiri" w:date="2023-11-29T13:55:00Z"/>
                <w:del w:id="23441" w:author="Houyem Rais" w:date="2024-02-22T14:46:00Z"/>
                <w:rFonts w:asciiTheme="minorHAnsi" w:hAnsiTheme="minorHAnsi" w:cstheme="minorHAnsi"/>
                <w:b/>
                <w:bCs/>
                <w:sz w:val="20"/>
                <w:szCs w:val="20"/>
                <w:lang w:val="fr-FR"/>
                <w:rPrChange w:id="23442" w:author="Mohamed Amine Sdiri" w:date="2023-11-29T15:33:00Z">
                  <w:rPr>
                    <w:ins w:id="23443" w:author="Mohamed Amine Sdiri" w:date="2023-11-29T13:55:00Z"/>
                    <w:del w:id="23444" w:author="Houyem Rais" w:date="2024-02-22T14:46:00Z"/>
                    <w:i/>
                    <w:iCs/>
                    <w:lang w:bidi="ar-TN"/>
                  </w:rPr>
                </w:rPrChange>
              </w:rPr>
              <w:pPrChange w:id="23445" w:author="Houyem Rais" w:date="2024-02-22T14:49:00Z">
                <w:pPr>
                  <w:spacing w:line="259" w:lineRule="auto"/>
                </w:pPr>
              </w:pPrChange>
            </w:pPr>
            <w:ins w:id="23446" w:author="Mohamed Amine Sdiri" w:date="2023-11-29T13:55:00Z">
              <w:del w:id="23447" w:author="Houyem Rais" w:date="2024-02-22T14:46:00Z">
                <w:r w:rsidRPr="00EA4733" w:rsidDel="00201166">
                  <w:rPr>
                    <w:rFonts w:cstheme="minorHAnsi"/>
                    <w:b/>
                    <w:bCs/>
                    <w:sz w:val="20"/>
                    <w:szCs w:val="20"/>
                    <w:rPrChange w:id="23448" w:author="Mohamed Amine Sdiri" w:date="2023-11-29T15:33:00Z">
                      <w:rPr>
                        <w:b/>
                        <w:bCs/>
                        <w:lang w:bidi="ar-TN"/>
                      </w:rPr>
                    </w:rPrChange>
                  </w:rPr>
                  <w:delText>Value for Money (%)</w:delText>
                </w:r>
              </w:del>
            </w:ins>
          </w:p>
        </w:tc>
        <w:tc>
          <w:tcPr>
            <w:tcW w:w="933" w:type="dxa"/>
            <w:tcPrChange w:id="23449" w:author="Mohamed Amine Sdiri" w:date="2023-11-29T15:31:00Z">
              <w:tcPr>
                <w:tcW w:w="933" w:type="dxa"/>
                <w:vAlign w:val="center"/>
              </w:tcPr>
            </w:tcPrChange>
          </w:tcPr>
          <w:p w14:paraId="3D08948A" w14:textId="387BF810" w:rsidR="00EA4733" w:rsidRPr="00EA4733" w:rsidDel="00201166" w:rsidRDefault="00EA4733" w:rsidP="00D62BC5">
            <w:pPr>
              <w:spacing w:before="0" w:after="160"/>
              <w:jc w:val="left"/>
              <w:rPr>
                <w:ins w:id="23450" w:author="Mohamed Amine Sdiri" w:date="2023-11-29T13:55:00Z"/>
                <w:del w:id="23451" w:author="Houyem Rais" w:date="2024-02-22T14:46:00Z"/>
                <w:rFonts w:asciiTheme="minorHAnsi" w:hAnsiTheme="minorHAnsi" w:cstheme="minorHAnsi"/>
                <w:sz w:val="20"/>
                <w:szCs w:val="20"/>
                <w:lang w:val="fr-FR"/>
                <w:rPrChange w:id="23452" w:author="Mohamed Amine Sdiri" w:date="2023-11-29T15:33:00Z">
                  <w:rPr>
                    <w:ins w:id="23453" w:author="Mohamed Amine Sdiri" w:date="2023-11-29T13:55:00Z"/>
                    <w:del w:id="23454" w:author="Houyem Rais" w:date="2024-02-22T14:46:00Z"/>
                    <w:lang w:bidi="ar-TN"/>
                  </w:rPr>
                </w:rPrChange>
              </w:rPr>
              <w:pPrChange w:id="23455" w:author="Houyem Rais" w:date="2024-02-22T14:49:00Z">
                <w:pPr>
                  <w:spacing w:line="259" w:lineRule="auto"/>
                </w:pPr>
              </w:pPrChange>
            </w:pPr>
            <w:ins w:id="23456" w:author="Mohamed Amine Sdiri" w:date="2023-11-29T15:31:00Z">
              <w:del w:id="23457" w:author="Houyem Rais" w:date="2024-02-22T14:46:00Z">
                <w:r w:rsidRPr="00EA4733" w:rsidDel="00201166">
                  <w:rPr>
                    <w:rFonts w:cstheme="minorHAnsi"/>
                    <w:sz w:val="20"/>
                    <w:szCs w:val="20"/>
                    <w:rPrChange w:id="23458" w:author="Mohamed Amine Sdiri" w:date="2023-11-29T15:33:00Z">
                      <w:rPr/>
                    </w:rPrChange>
                  </w:rPr>
                  <w:delText>87,0%</w:delText>
                </w:r>
              </w:del>
            </w:ins>
          </w:p>
        </w:tc>
        <w:tc>
          <w:tcPr>
            <w:tcW w:w="963" w:type="dxa"/>
            <w:tcPrChange w:id="23459" w:author="Mohamed Amine Sdiri" w:date="2023-11-29T15:31:00Z">
              <w:tcPr>
                <w:tcW w:w="963" w:type="dxa"/>
                <w:vAlign w:val="center"/>
              </w:tcPr>
            </w:tcPrChange>
          </w:tcPr>
          <w:p w14:paraId="0D374262" w14:textId="19BC9BC0" w:rsidR="00EA4733" w:rsidRPr="00EA4733" w:rsidDel="00201166" w:rsidRDefault="00EA4733" w:rsidP="00D62BC5">
            <w:pPr>
              <w:spacing w:before="0" w:after="160"/>
              <w:jc w:val="left"/>
              <w:rPr>
                <w:ins w:id="23460" w:author="Mohamed Amine Sdiri" w:date="2023-11-29T13:55:00Z"/>
                <w:del w:id="23461" w:author="Houyem Rais" w:date="2024-02-22T14:46:00Z"/>
                <w:rFonts w:asciiTheme="minorHAnsi" w:hAnsiTheme="minorHAnsi" w:cstheme="minorHAnsi"/>
                <w:sz w:val="20"/>
                <w:szCs w:val="20"/>
                <w:lang w:val="fr-FR"/>
                <w:rPrChange w:id="23462" w:author="Mohamed Amine Sdiri" w:date="2023-11-29T15:33:00Z">
                  <w:rPr>
                    <w:ins w:id="23463" w:author="Mohamed Amine Sdiri" w:date="2023-11-29T13:55:00Z"/>
                    <w:del w:id="23464" w:author="Houyem Rais" w:date="2024-02-22T14:46:00Z"/>
                    <w:lang w:bidi="ar-TN"/>
                  </w:rPr>
                </w:rPrChange>
              </w:rPr>
              <w:pPrChange w:id="23465" w:author="Houyem Rais" w:date="2024-02-22T14:49:00Z">
                <w:pPr>
                  <w:spacing w:line="259" w:lineRule="auto"/>
                </w:pPr>
              </w:pPrChange>
            </w:pPr>
            <w:ins w:id="23466" w:author="Mohamed Amine Sdiri" w:date="2023-11-29T15:31:00Z">
              <w:del w:id="23467" w:author="Houyem Rais" w:date="2024-02-22T14:46:00Z">
                <w:r w:rsidRPr="00EA4733" w:rsidDel="00201166">
                  <w:rPr>
                    <w:rFonts w:cstheme="minorHAnsi"/>
                    <w:sz w:val="20"/>
                    <w:szCs w:val="20"/>
                    <w:rPrChange w:id="23468" w:author="Mohamed Amine Sdiri" w:date="2023-11-29T15:33:00Z">
                      <w:rPr/>
                    </w:rPrChange>
                  </w:rPr>
                  <w:delText>84,9%</w:delText>
                </w:r>
              </w:del>
            </w:ins>
          </w:p>
        </w:tc>
        <w:tc>
          <w:tcPr>
            <w:tcW w:w="963" w:type="dxa"/>
            <w:tcPrChange w:id="23469" w:author="Mohamed Amine Sdiri" w:date="2023-11-29T15:31:00Z">
              <w:tcPr>
                <w:tcW w:w="963" w:type="dxa"/>
                <w:vAlign w:val="center"/>
              </w:tcPr>
            </w:tcPrChange>
          </w:tcPr>
          <w:p w14:paraId="1BFA71AF" w14:textId="39760CAF" w:rsidR="00EA4733" w:rsidRPr="00EA4733" w:rsidDel="00201166" w:rsidRDefault="00EA4733" w:rsidP="00D62BC5">
            <w:pPr>
              <w:spacing w:before="0" w:after="160"/>
              <w:jc w:val="left"/>
              <w:rPr>
                <w:ins w:id="23470" w:author="Mohamed Amine Sdiri" w:date="2023-11-29T13:55:00Z"/>
                <w:del w:id="23471" w:author="Houyem Rais" w:date="2024-02-22T14:46:00Z"/>
                <w:rFonts w:asciiTheme="minorHAnsi" w:hAnsiTheme="minorHAnsi" w:cstheme="minorHAnsi"/>
                <w:sz w:val="20"/>
                <w:szCs w:val="20"/>
                <w:lang w:val="fr-FR"/>
                <w:rPrChange w:id="23472" w:author="Mohamed Amine Sdiri" w:date="2023-11-29T15:33:00Z">
                  <w:rPr>
                    <w:ins w:id="23473" w:author="Mohamed Amine Sdiri" w:date="2023-11-29T13:55:00Z"/>
                    <w:del w:id="23474" w:author="Houyem Rais" w:date="2024-02-22T14:46:00Z"/>
                    <w:lang w:bidi="ar-TN"/>
                  </w:rPr>
                </w:rPrChange>
              </w:rPr>
              <w:pPrChange w:id="23475" w:author="Houyem Rais" w:date="2024-02-22T14:49:00Z">
                <w:pPr>
                  <w:spacing w:line="259" w:lineRule="auto"/>
                </w:pPr>
              </w:pPrChange>
            </w:pPr>
            <w:ins w:id="23476" w:author="Mohamed Amine Sdiri" w:date="2023-11-29T15:31:00Z">
              <w:del w:id="23477" w:author="Houyem Rais" w:date="2024-02-22T14:46:00Z">
                <w:r w:rsidRPr="00EA4733" w:rsidDel="00201166">
                  <w:rPr>
                    <w:rFonts w:cstheme="minorHAnsi"/>
                    <w:sz w:val="20"/>
                    <w:szCs w:val="20"/>
                    <w:rPrChange w:id="23478" w:author="Mohamed Amine Sdiri" w:date="2023-11-29T15:33:00Z">
                      <w:rPr/>
                    </w:rPrChange>
                  </w:rPr>
                  <w:delText>106,4%</w:delText>
                </w:r>
              </w:del>
            </w:ins>
          </w:p>
        </w:tc>
        <w:tc>
          <w:tcPr>
            <w:tcW w:w="950" w:type="dxa"/>
            <w:tcPrChange w:id="23479" w:author="Mohamed Amine Sdiri" w:date="2023-11-29T15:31:00Z">
              <w:tcPr>
                <w:tcW w:w="950" w:type="dxa"/>
                <w:vAlign w:val="center"/>
              </w:tcPr>
            </w:tcPrChange>
          </w:tcPr>
          <w:p w14:paraId="71E8165F" w14:textId="7B61A18F" w:rsidR="00EA4733" w:rsidRPr="00EA4733" w:rsidDel="00201166" w:rsidRDefault="00EA4733" w:rsidP="00D62BC5">
            <w:pPr>
              <w:spacing w:before="0" w:after="160"/>
              <w:jc w:val="left"/>
              <w:rPr>
                <w:ins w:id="23480" w:author="Mohamed Amine Sdiri" w:date="2023-11-29T13:55:00Z"/>
                <w:del w:id="23481" w:author="Houyem Rais" w:date="2024-02-22T14:46:00Z"/>
                <w:rFonts w:asciiTheme="minorHAnsi" w:hAnsiTheme="minorHAnsi" w:cstheme="minorHAnsi"/>
                <w:sz w:val="20"/>
                <w:szCs w:val="20"/>
                <w:lang w:val="fr-FR"/>
                <w:rPrChange w:id="23482" w:author="Mohamed Amine Sdiri" w:date="2023-11-29T15:33:00Z">
                  <w:rPr>
                    <w:ins w:id="23483" w:author="Mohamed Amine Sdiri" w:date="2023-11-29T13:55:00Z"/>
                    <w:del w:id="23484" w:author="Houyem Rais" w:date="2024-02-22T14:46:00Z"/>
                    <w:lang w:bidi="ar-TN"/>
                  </w:rPr>
                </w:rPrChange>
              </w:rPr>
              <w:pPrChange w:id="23485" w:author="Houyem Rais" w:date="2024-02-22T14:49:00Z">
                <w:pPr>
                  <w:spacing w:line="259" w:lineRule="auto"/>
                </w:pPr>
              </w:pPrChange>
            </w:pPr>
            <w:ins w:id="23486" w:author="Mohamed Amine Sdiri" w:date="2023-11-29T15:31:00Z">
              <w:del w:id="23487" w:author="Houyem Rais" w:date="2024-02-22T14:46:00Z">
                <w:r w:rsidRPr="00EA4733" w:rsidDel="00201166">
                  <w:rPr>
                    <w:rFonts w:cstheme="minorHAnsi"/>
                    <w:sz w:val="20"/>
                    <w:szCs w:val="20"/>
                    <w:rPrChange w:id="23488" w:author="Mohamed Amine Sdiri" w:date="2023-11-29T15:33:00Z">
                      <w:rPr/>
                    </w:rPrChange>
                  </w:rPr>
                  <w:delText>34,5%</w:delText>
                </w:r>
              </w:del>
            </w:ins>
          </w:p>
        </w:tc>
        <w:tc>
          <w:tcPr>
            <w:tcW w:w="933" w:type="dxa"/>
            <w:tcPrChange w:id="23489" w:author="Mohamed Amine Sdiri" w:date="2023-11-29T15:31:00Z">
              <w:tcPr>
                <w:tcW w:w="933" w:type="dxa"/>
                <w:vAlign w:val="center"/>
              </w:tcPr>
            </w:tcPrChange>
          </w:tcPr>
          <w:p w14:paraId="6FAF2582" w14:textId="24DD5AEC" w:rsidR="00EA4733" w:rsidRPr="00EA4733" w:rsidDel="00201166" w:rsidRDefault="00EA4733" w:rsidP="00D62BC5">
            <w:pPr>
              <w:spacing w:before="0" w:after="160"/>
              <w:jc w:val="left"/>
              <w:rPr>
                <w:ins w:id="23490" w:author="Mohamed Amine Sdiri" w:date="2023-11-29T13:55:00Z"/>
                <w:del w:id="23491" w:author="Houyem Rais" w:date="2024-02-22T14:46:00Z"/>
                <w:rFonts w:asciiTheme="minorHAnsi" w:hAnsiTheme="minorHAnsi" w:cstheme="minorHAnsi"/>
                <w:sz w:val="20"/>
                <w:szCs w:val="20"/>
                <w:lang w:val="fr-FR"/>
                <w:rPrChange w:id="23492" w:author="Mohamed Amine Sdiri" w:date="2023-11-29T15:33:00Z">
                  <w:rPr>
                    <w:ins w:id="23493" w:author="Mohamed Amine Sdiri" w:date="2023-11-29T13:55:00Z"/>
                    <w:del w:id="23494" w:author="Houyem Rais" w:date="2024-02-22T14:46:00Z"/>
                    <w:lang w:bidi="ar-TN"/>
                  </w:rPr>
                </w:rPrChange>
              </w:rPr>
              <w:pPrChange w:id="23495" w:author="Houyem Rais" w:date="2024-02-22T14:49:00Z">
                <w:pPr>
                  <w:spacing w:line="259" w:lineRule="auto"/>
                </w:pPr>
              </w:pPrChange>
            </w:pPr>
            <w:ins w:id="23496" w:author="Mohamed Amine Sdiri" w:date="2023-11-29T15:31:00Z">
              <w:del w:id="23497" w:author="Houyem Rais" w:date="2024-02-22T14:46:00Z">
                <w:r w:rsidRPr="00EA4733" w:rsidDel="00201166">
                  <w:rPr>
                    <w:rFonts w:cstheme="minorHAnsi"/>
                    <w:sz w:val="20"/>
                    <w:szCs w:val="20"/>
                    <w:rPrChange w:id="23498" w:author="Mohamed Amine Sdiri" w:date="2023-11-29T15:33:00Z">
                      <w:rPr/>
                    </w:rPrChange>
                  </w:rPr>
                  <w:delText>76,7%</w:delText>
                </w:r>
              </w:del>
            </w:ins>
          </w:p>
        </w:tc>
        <w:tc>
          <w:tcPr>
            <w:tcW w:w="895" w:type="dxa"/>
            <w:tcPrChange w:id="23499" w:author="Mohamed Amine Sdiri" w:date="2023-11-29T15:31:00Z">
              <w:tcPr>
                <w:tcW w:w="895" w:type="dxa"/>
                <w:vAlign w:val="center"/>
              </w:tcPr>
            </w:tcPrChange>
          </w:tcPr>
          <w:p w14:paraId="2D3ED4C1" w14:textId="24459E26" w:rsidR="00EA4733" w:rsidRPr="00EA4733" w:rsidDel="00201166" w:rsidRDefault="00EA4733" w:rsidP="00D62BC5">
            <w:pPr>
              <w:spacing w:before="0" w:after="160"/>
              <w:jc w:val="left"/>
              <w:rPr>
                <w:ins w:id="23500" w:author="Mohamed Amine Sdiri" w:date="2023-11-29T13:55:00Z"/>
                <w:del w:id="23501" w:author="Houyem Rais" w:date="2024-02-22T14:46:00Z"/>
                <w:rFonts w:asciiTheme="minorHAnsi" w:hAnsiTheme="minorHAnsi" w:cstheme="minorHAnsi"/>
                <w:sz w:val="20"/>
                <w:szCs w:val="20"/>
                <w:lang w:val="fr-FR"/>
                <w:rPrChange w:id="23502" w:author="Mohamed Amine Sdiri" w:date="2023-11-29T15:33:00Z">
                  <w:rPr>
                    <w:ins w:id="23503" w:author="Mohamed Amine Sdiri" w:date="2023-11-29T13:55:00Z"/>
                    <w:del w:id="23504" w:author="Houyem Rais" w:date="2024-02-22T14:46:00Z"/>
                    <w:lang w:bidi="ar-TN"/>
                  </w:rPr>
                </w:rPrChange>
              </w:rPr>
              <w:pPrChange w:id="23505" w:author="Houyem Rais" w:date="2024-02-22T14:49:00Z">
                <w:pPr>
                  <w:spacing w:line="259" w:lineRule="auto"/>
                </w:pPr>
              </w:pPrChange>
            </w:pPr>
            <w:ins w:id="23506" w:author="Mohamed Amine Sdiri" w:date="2023-11-29T15:31:00Z">
              <w:del w:id="23507" w:author="Houyem Rais" w:date="2024-02-22T14:46:00Z">
                <w:r w:rsidRPr="00EA4733" w:rsidDel="00201166">
                  <w:rPr>
                    <w:rFonts w:cstheme="minorHAnsi"/>
                    <w:sz w:val="20"/>
                    <w:szCs w:val="20"/>
                    <w:rPrChange w:id="23508" w:author="Mohamed Amine Sdiri" w:date="2023-11-29T15:33:00Z">
                      <w:rPr/>
                    </w:rPrChange>
                  </w:rPr>
                  <w:delText>60,3%</w:delText>
                </w:r>
              </w:del>
            </w:ins>
          </w:p>
        </w:tc>
      </w:tr>
    </w:tbl>
    <w:p w14:paraId="7A7B024A" w14:textId="71B0F12F" w:rsidR="00FC5895" w:rsidDel="00201166" w:rsidRDefault="00FC5895" w:rsidP="00D62BC5">
      <w:pPr>
        <w:spacing w:before="0" w:after="160"/>
        <w:jc w:val="left"/>
        <w:rPr>
          <w:ins w:id="23509" w:author="Mohamed Amine Sdiri" w:date="2023-11-29T13:55:00Z"/>
          <w:del w:id="23510" w:author="Houyem Rais" w:date="2024-02-22T14:46:00Z"/>
          <w:lang w:bidi="ar-TN"/>
        </w:rPr>
        <w:pPrChange w:id="23511" w:author="Houyem Rais" w:date="2024-02-22T14:49:00Z">
          <w:pPr/>
        </w:pPrChange>
      </w:pPr>
    </w:p>
    <w:p w14:paraId="2514F0F1" w14:textId="7F32DB8A" w:rsidR="00702DE3" w:rsidDel="00201166" w:rsidRDefault="00702DE3" w:rsidP="00D62BC5">
      <w:pPr>
        <w:spacing w:before="0" w:after="160"/>
        <w:jc w:val="left"/>
        <w:rPr>
          <w:ins w:id="23512" w:author="Mohamed Amine Sdiri" w:date="2023-12-05T08:44:00Z"/>
          <w:del w:id="23513" w:author="Houyem Rais" w:date="2024-02-22T14:46:00Z"/>
          <w:lang w:bidi="ar-TN"/>
        </w:rPr>
        <w:pPrChange w:id="23514" w:author="Houyem Rais" w:date="2024-02-22T14:49:00Z">
          <w:pPr/>
        </w:pPrChange>
      </w:pPr>
      <w:ins w:id="23515" w:author="Mohamed Amine Sdiri" w:date="2023-11-29T15:45:00Z">
        <w:del w:id="23516" w:author="Houyem Rais" w:date="2024-02-22T14:46:00Z">
          <w:r w:rsidRPr="002B5C95" w:rsidDel="00201166">
            <w:rPr>
              <w:lang w:bidi="ar-TN"/>
              <w:rPrChange w:id="23517" w:author="Mohamed Amine Sdiri" w:date="2023-11-29T15:46:00Z">
                <w:rPr>
                  <w:lang w:val="en-US" w:bidi="ar-TN"/>
                </w:rPr>
              </w:rPrChange>
            </w:rPr>
            <w:delText xml:space="preserve">L'utilisation d'un taux d'actualisation intégrant les risques, soit 15% pour le Bénin, 12,6% pour le Togo, et 23,6% pour le Nigéria, </w:delText>
          </w:r>
        </w:del>
      </w:ins>
      <w:ins w:id="23518" w:author="Mohamed Amine Sdiri" w:date="2023-11-29T15:47:00Z">
        <w:del w:id="23519" w:author="Houyem Rais" w:date="2024-02-22T14:46:00Z">
          <w:r w:rsidR="002B5C95" w:rsidDel="00201166">
            <w:rPr>
              <w:lang w:bidi="ar-TN"/>
            </w:rPr>
            <w:delText xml:space="preserve">n’a pas eu d’impacts majeurs sur la rentabilité financière mais </w:delText>
          </w:r>
        </w:del>
      </w:ins>
      <w:ins w:id="23520" w:author="Mohamed Amine Sdiri" w:date="2023-11-29T15:45:00Z">
        <w:del w:id="23521" w:author="Houyem Rais" w:date="2024-02-22T14:46:00Z">
          <w:r w:rsidRPr="002B5C95" w:rsidDel="00201166">
            <w:rPr>
              <w:lang w:bidi="ar-TN"/>
              <w:rPrChange w:id="23522" w:author="Mohamed Amine Sdiri" w:date="2023-11-29T15:46:00Z">
                <w:rPr>
                  <w:lang w:val="en-US" w:bidi="ar-TN"/>
                </w:rPr>
              </w:rPrChange>
            </w:rPr>
            <w:delText xml:space="preserve">a engendré des variations </w:delText>
          </w:r>
        </w:del>
      </w:ins>
      <w:ins w:id="23523" w:author="Mohamed Amine Sdiri" w:date="2023-11-29T15:46:00Z">
        <w:del w:id="23524" w:author="Houyem Rais" w:date="2024-02-22T14:46:00Z">
          <w:r w:rsidR="002B5C95" w:rsidRPr="002B5C95" w:rsidDel="00201166">
            <w:rPr>
              <w:lang w:bidi="ar-TN"/>
              <w:rPrChange w:id="23525" w:author="Mohamed Amine Sdiri" w:date="2023-11-29T15:46:00Z">
                <w:rPr>
                  <w:lang w:val="en-US" w:bidi="ar-TN"/>
                </w:rPr>
              </w:rPrChange>
            </w:rPr>
            <w:delText xml:space="preserve">de la </w:delText>
          </w:r>
          <w:r w:rsidR="002B5C95" w:rsidRPr="002B5C95" w:rsidDel="00201166">
            <w:rPr>
              <w:b/>
              <w:bCs/>
              <w:lang w:bidi="ar-TN"/>
              <w:rPrChange w:id="23526" w:author="Mohamed Amine Sdiri" w:date="2023-11-29T15:47:00Z">
                <w:rPr>
                  <w:lang w:val="en-US" w:bidi="ar-TN"/>
                </w:rPr>
              </w:rPrChange>
            </w:rPr>
            <w:delText>Valu</w:delText>
          </w:r>
          <w:r w:rsidR="002B5C95" w:rsidRPr="002B5C95" w:rsidDel="00201166">
            <w:rPr>
              <w:b/>
              <w:bCs/>
              <w:lang w:bidi="ar-TN"/>
              <w:rPrChange w:id="23527" w:author="Mohamed Amine Sdiri" w:date="2023-11-29T15:47:00Z">
                <w:rPr>
                  <w:lang w:bidi="ar-TN"/>
                </w:rPr>
              </w:rPrChange>
            </w:rPr>
            <w:delText>e For Money</w:delText>
          </w:r>
        </w:del>
      </w:ins>
      <w:ins w:id="23528" w:author="Mohamed Amine Sdiri" w:date="2023-11-29T15:45:00Z">
        <w:del w:id="23529" w:author="Houyem Rais" w:date="2024-02-22T14:46:00Z">
          <w:r w:rsidRPr="002B5C95" w:rsidDel="00201166">
            <w:rPr>
              <w:lang w:bidi="ar-TN"/>
              <w:rPrChange w:id="23530" w:author="Mohamed Amine Sdiri" w:date="2023-11-29T15:46:00Z">
                <w:rPr>
                  <w:lang w:val="en-US" w:bidi="ar-TN"/>
                </w:rPr>
              </w:rPrChange>
            </w:rPr>
            <w:delText xml:space="preserve"> des différents lots contractuels du projet. C</w:delText>
          </w:r>
          <w:commentRangeStart w:id="23531"/>
          <w:commentRangeStart w:id="23532"/>
          <w:r w:rsidRPr="002B5C95" w:rsidDel="00201166">
            <w:rPr>
              <w:lang w:bidi="ar-TN"/>
              <w:rPrChange w:id="23533" w:author="Mohamed Amine Sdiri" w:date="2023-11-29T15:46:00Z">
                <w:rPr>
                  <w:lang w:val="en-US" w:bidi="ar-TN"/>
                </w:rPr>
              </w:rPrChange>
            </w:rPr>
            <w:delText>ertains lots ont enregistré une amélioration, indiquant une meilleure utilisation des ressources publiques, tandis que d'autres (Lots E et F) ont connu une détérioration, suggérant une efficacité économique réduite dans le contexte de l'inflation par rapport au marché public où le secteur public tire plus d’avantages financiers.</w:delText>
          </w:r>
        </w:del>
      </w:ins>
      <w:commentRangeEnd w:id="23531"/>
      <w:del w:id="23534" w:author="Houyem Rais" w:date="2024-02-22T14:46:00Z">
        <w:r w:rsidR="00473817" w:rsidDel="00201166">
          <w:rPr>
            <w:rStyle w:val="CommentReference"/>
            <w:rFonts w:asciiTheme="majorHAnsi" w:hAnsiTheme="majorHAnsi"/>
          </w:rPr>
          <w:commentReference w:id="23531"/>
        </w:r>
        <w:commentRangeEnd w:id="23532"/>
        <w:r w:rsidR="00791809" w:rsidDel="00201166">
          <w:rPr>
            <w:rStyle w:val="CommentReference"/>
            <w:rFonts w:asciiTheme="majorHAnsi" w:hAnsiTheme="majorHAnsi"/>
          </w:rPr>
          <w:commentReference w:id="23532"/>
        </w:r>
      </w:del>
    </w:p>
    <w:p w14:paraId="3DA95ACE" w14:textId="4376B8A1" w:rsidR="008B2134" w:rsidRPr="00C74729" w:rsidDel="00201166" w:rsidRDefault="008B2134" w:rsidP="00D62BC5">
      <w:pPr>
        <w:spacing w:before="0" w:after="160"/>
        <w:jc w:val="left"/>
        <w:rPr>
          <w:ins w:id="23535" w:author="Mohamed Amine Sdiri" w:date="2023-12-05T08:45:00Z"/>
          <w:del w:id="23536" w:author="Houyem Rais" w:date="2024-02-22T14:46:00Z"/>
          <w:lang w:bidi="ar-TN"/>
          <w:rPrChange w:id="23537" w:author="Mohamed Amine Sdiri" w:date="2023-12-05T08:46:00Z">
            <w:rPr>
              <w:ins w:id="23538" w:author="Mohamed Amine Sdiri" w:date="2023-12-05T08:45:00Z"/>
              <w:del w:id="23539" w:author="Houyem Rais" w:date="2024-02-22T14:46:00Z"/>
              <w:lang w:val="en-US" w:bidi="ar-TN"/>
            </w:rPr>
          </w:rPrChange>
        </w:rPr>
        <w:pPrChange w:id="23540" w:author="Houyem Rais" w:date="2024-02-22T14:49:00Z">
          <w:pPr/>
        </w:pPrChange>
      </w:pPr>
      <w:ins w:id="23541" w:author="Mohamed Amine Sdiri" w:date="2023-12-05T08:45:00Z">
        <w:del w:id="23542" w:author="Houyem Rais" w:date="2024-02-22T14:46:00Z">
          <w:r w:rsidRPr="00C74729" w:rsidDel="00201166">
            <w:rPr>
              <w:lang w:bidi="ar-TN"/>
              <w:rPrChange w:id="23543" w:author="Mohamed Amine Sdiri" w:date="2023-12-05T08:46:00Z">
                <w:rPr>
                  <w:lang w:val="en-US" w:bidi="ar-TN"/>
                </w:rPr>
              </w:rPrChange>
            </w:rPr>
            <w:delText>Les chiffres issus du test de sensibilité fournissent une vision approfondie de cette dynamique :</w:delText>
          </w:r>
        </w:del>
      </w:ins>
    </w:p>
    <w:p w14:paraId="3D4F7DE5" w14:textId="5543E643" w:rsidR="00C12ABB" w:rsidDel="00201166" w:rsidRDefault="008B2134" w:rsidP="00D62BC5">
      <w:pPr>
        <w:spacing w:before="0" w:after="160"/>
        <w:jc w:val="left"/>
        <w:rPr>
          <w:ins w:id="23544" w:author="Mohamed Amine Sdiri" w:date="2023-12-05T08:46:00Z"/>
          <w:del w:id="23545" w:author="Houyem Rais" w:date="2024-02-22T14:46:00Z"/>
          <w:lang w:bidi="ar-TN"/>
        </w:rPr>
        <w:pPrChange w:id="23546" w:author="Houyem Rais" w:date="2024-02-22T14:49:00Z">
          <w:pPr/>
        </w:pPrChange>
      </w:pPr>
      <w:ins w:id="23547" w:author="Mohamed Amine Sdiri" w:date="2023-12-05T08:45:00Z">
        <w:del w:id="23548" w:author="Houyem Rais" w:date="2024-02-22T14:46:00Z">
          <w:r w:rsidRPr="00C74729" w:rsidDel="00201166">
            <w:rPr>
              <w:b/>
              <w:bCs/>
              <w:lang w:bidi="ar-TN"/>
              <w:rPrChange w:id="23549" w:author="Mohamed Amine Sdiri" w:date="2023-12-05T08:46:00Z">
                <w:rPr>
                  <w:b/>
                  <w:bCs/>
                  <w:lang w:val="en-US" w:bidi="ar-TN"/>
                </w:rPr>
              </w:rPrChange>
            </w:rPr>
            <w:delText>Variation des paramètres financiers après sensibilité :</w:delText>
          </w:r>
        </w:del>
      </w:ins>
      <w:ins w:id="23550" w:author="Mohamed Amine Sdiri" w:date="2023-12-05T08:46:00Z">
        <w:del w:id="23551" w:author="Houyem Rais" w:date="2024-02-22T14:46:00Z">
          <w:r w:rsidR="00C12ABB" w:rsidDel="00201166">
            <w:rPr>
              <w:lang w:bidi="ar-TN"/>
            </w:rPr>
            <w:delText xml:space="preserve"> </w:delText>
          </w:r>
        </w:del>
      </w:ins>
      <w:ins w:id="23552" w:author="Mohamed Amine Sdiri" w:date="2023-12-05T08:45:00Z">
        <w:del w:id="23553" w:author="Houyem Rais" w:date="2024-02-22T14:46:00Z">
          <w:r w:rsidRPr="00C12ABB" w:rsidDel="00201166">
            <w:rPr>
              <w:lang w:bidi="ar-TN"/>
              <w:rPrChange w:id="23554" w:author="Mohamed Amine Sdiri" w:date="2023-12-05T08:46:00Z">
                <w:rPr>
                  <w:lang w:val="en-US" w:bidi="ar-TN"/>
                </w:rPr>
              </w:rPrChange>
            </w:rPr>
            <w:delText>Le TRI des fonds propres après sensibilité reste inchangé pour la plupart des lots, indiquant une résilience relative aux variations des taux d'actualisation.</w:delText>
          </w:r>
        </w:del>
      </w:ins>
    </w:p>
    <w:p w14:paraId="78FB72D1" w14:textId="08BE3954" w:rsidR="008B2134" w:rsidRPr="00C12ABB" w:rsidDel="00201166" w:rsidRDefault="008B2134" w:rsidP="00D62BC5">
      <w:pPr>
        <w:spacing w:before="0" w:after="160"/>
        <w:jc w:val="left"/>
        <w:rPr>
          <w:ins w:id="23555" w:author="Mohamed Amine Sdiri" w:date="2023-12-05T08:45:00Z"/>
          <w:del w:id="23556" w:author="Houyem Rais" w:date="2024-02-22T14:46:00Z"/>
          <w:lang w:bidi="ar-TN"/>
          <w:rPrChange w:id="23557" w:author="Mohamed Amine Sdiri" w:date="2023-12-05T08:46:00Z">
            <w:rPr>
              <w:ins w:id="23558" w:author="Mohamed Amine Sdiri" w:date="2023-12-05T08:45:00Z"/>
              <w:del w:id="23559" w:author="Houyem Rais" w:date="2024-02-22T14:46:00Z"/>
              <w:lang w:val="en-US" w:bidi="ar-TN"/>
            </w:rPr>
          </w:rPrChange>
        </w:rPr>
        <w:pPrChange w:id="23560" w:author="Houyem Rais" w:date="2024-02-22T14:49:00Z">
          <w:pPr>
            <w:numPr>
              <w:ilvl w:val="1"/>
              <w:numId w:val="59"/>
            </w:numPr>
            <w:tabs>
              <w:tab w:val="num" w:pos="1440"/>
            </w:tabs>
            <w:ind w:left="1440" w:hanging="360"/>
          </w:pPr>
        </w:pPrChange>
      </w:pPr>
      <w:ins w:id="23561" w:author="Mohamed Amine Sdiri" w:date="2023-12-05T08:45:00Z">
        <w:del w:id="23562" w:author="Houyem Rais" w:date="2024-02-22T14:46:00Z">
          <w:r w:rsidRPr="00C12ABB" w:rsidDel="00201166">
            <w:rPr>
              <w:lang w:bidi="ar-TN"/>
              <w:rPrChange w:id="23563" w:author="Mohamed Amine Sdiri" w:date="2023-12-05T08:46:00Z">
                <w:rPr>
                  <w:lang w:val="en-US" w:bidi="ar-TN"/>
                </w:rPr>
              </w:rPrChange>
            </w:rPr>
            <w:delText>L'ADSCR minimum après sensibilité subit des ajustements mineurs, soulignant la stabilité des performances financières dans l'ensemble.</w:delText>
          </w:r>
        </w:del>
      </w:ins>
    </w:p>
    <w:p w14:paraId="50A3F25E" w14:textId="6B875F55" w:rsidR="008B2134" w:rsidRPr="00C12ABB" w:rsidDel="00201166" w:rsidRDefault="008B2134" w:rsidP="00D62BC5">
      <w:pPr>
        <w:spacing w:before="0" w:after="160"/>
        <w:jc w:val="left"/>
        <w:rPr>
          <w:ins w:id="23564" w:author="Mohamed Amine Sdiri" w:date="2023-12-05T08:45:00Z"/>
          <w:del w:id="23565" w:author="Houyem Rais" w:date="2024-02-22T14:46:00Z"/>
          <w:lang w:bidi="ar-TN"/>
          <w:rPrChange w:id="23566" w:author="Mohamed Amine Sdiri" w:date="2023-12-05T08:46:00Z">
            <w:rPr>
              <w:ins w:id="23567" w:author="Mohamed Amine Sdiri" w:date="2023-12-05T08:45:00Z"/>
              <w:del w:id="23568" w:author="Houyem Rais" w:date="2024-02-22T14:46:00Z"/>
              <w:lang w:val="en-US" w:bidi="ar-TN"/>
            </w:rPr>
          </w:rPrChange>
        </w:rPr>
        <w:pPrChange w:id="23569" w:author="Houyem Rais" w:date="2024-02-22T14:49:00Z">
          <w:pPr>
            <w:numPr>
              <w:ilvl w:val="1"/>
              <w:numId w:val="59"/>
            </w:numPr>
            <w:tabs>
              <w:tab w:val="num" w:pos="1440"/>
            </w:tabs>
            <w:ind w:left="1440" w:hanging="360"/>
          </w:pPr>
        </w:pPrChange>
      </w:pPr>
      <w:ins w:id="23570" w:author="Mohamed Amine Sdiri" w:date="2023-12-05T08:45:00Z">
        <w:del w:id="23571" w:author="Houyem Rais" w:date="2024-02-22T14:46:00Z">
          <w:r w:rsidRPr="00C12ABB" w:rsidDel="00201166">
            <w:rPr>
              <w:b/>
              <w:bCs/>
              <w:lang w:bidi="ar-TN"/>
              <w:rPrChange w:id="23572" w:author="Mohamed Amine Sdiri" w:date="2023-12-05T08:46:00Z">
                <w:rPr>
                  <w:b/>
                  <w:bCs/>
                  <w:lang w:val="en-US" w:bidi="ar-TN"/>
                </w:rPr>
              </w:rPrChange>
            </w:rPr>
            <w:delText>Impact sur le besoin de subvention :</w:delText>
          </w:r>
        </w:del>
      </w:ins>
      <w:ins w:id="23573" w:author="Mohamed Amine Sdiri" w:date="2023-12-05T08:46:00Z">
        <w:del w:id="23574" w:author="Houyem Rais" w:date="2024-02-22T14:46:00Z">
          <w:r w:rsidR="00C12ABB" w:rsidDel="00201166">
            <w:rPr>
              <w:lang w:bidi="ar-TN"/>
            </w:rPr>
            <w:delText xml:space="preserve"> </w:delText>
          </w:r>
        </w:del>
      </w:ins>
      <w:ins w:id="23575" w:author="Mohamed Amine Sdiri" w:date="2023-12-05T08:45:00Z">
        <w:del w:id="23576" w:author="Houyem Rais" w:date="2024-02-22T14:46:00Z">
          <w:r w:rsidRPr="00C12ABB" w:rsidDel="00201166">
            <w:rPr>
              <w:lang w:bidi="ar-TN"/>
              <w:rPrChange w:id="23577" w:author="Mohamed Amine Sdiri" w:date="2023-12-05T08:46:00Z">
                <w:rPr>
                  <w:lang w:val="en-US" w:bidi="ar-TN"/>
                </w:rPr>
              </w:rPrChange>
            </w:rPr>
            <w:delText>Le niveau de subvention requis pour maintenir l'équilibre financier varie selon les lots, avec des pourcentages significatifs du coût d'investissement. Dans le Lot C, le besoin de subvention atteint 97% du coût d'investissement après sensibilité.</w:delText>
          </w:r>
        </w:del>
      </w:ins>
    </w:p>
    <w:p w14:paraId="7CA3355C" w14:textId="64F9232E" w:rsidR="008B2134" w:rsidRPr="00C12ABB" w:rsidDel="00201166" w:rsidRDefault="008B2134" w:rsidP="00D62BC5">
      <w:pPr>
        <w:spacing w:before="0" w:after="160"/>
        <w:jc w:val="left"/>
        <w:rPr>
          <w:ins w:id="23578" w:author="Mohamed Amine Sdiri" w:date="2023-12-05T08:45:00Z"/>
          <w:del w:id="23579" w:author="Houyem Rais" w:date="2024-02-22T14:46:00Z"/>
          <w:lang w:bidi="ar-TN"/>
          <w:rPrChange w:id="23580" w:author="Mohamed Amine Sdiri" w:date="2023-12-05T08:46:00Z">
            <w:rPr>
              <w:ins w:id="23581" w:author="Mohamed Amine Sdiri" w:date="2023-12-05T08:45:00Z"/>
              <w:del w:id="23582" w:author="Houyem Rais" w:date="2024-02-22T14:46:00Z"/>
              <w:lang w:val="en-US" w:bidi="ar-TN"/>
            </w:rPr>
          </w:rPrChange>
        </w:rPr>
        <w:pPrChange w:id="23583" w:author="Houyem Rais" w:date="2024-02-22T14:49:00Z">
          <w:pPr>
            <w:numPr>
              <w:ilvl w:val="1"/>
              <w:numId w:val="59"/>
            </w:numPr>
            <w:tabs>
              <w:tab w:val="num" w:pos="1440"/>
            </w:tabs>
            <w:ind w:left="1440" w:hanging="360"/>
          </w:pPr>
        </w:pPrChange>
      </w:pPr>
      <w:ins w:id="23584" w:author="Mohamed Amine Sdiri" w:date="2023-12-05T08:45:00Z">
        <w:del w:id="23585" w:author="Houyem Rais" w:date="2024-02-22T14:46:00Z">
          <w:r w:rsidRPr="00C12ABB" w:rsidDel="00201166">
            <w:rPr>
              <w:b/>
              <w:bCs/>
              <w:lang w:bidi="ar-TN"/>
              <w:rPrChange w:id="23586" w:author="Mohamed Amine Sdiri" w:date="2023-12-05T08:46:00Z">
                <w:rPr>
                  <w:b/>
                  <w:bCs/>
                  <w:lang w:val="en-US" w:bidi="ar-TN"/>
                </w:rPr>
              </w:rPrChange>
            </w:rPr>
            <w:delText>VAN pour le secteur public - Avec risques :</w:delText>
          </w:r>
        </w:del>
      </w:ins>
      <w:ins w:id="23587" w:author="Mohamed Amine Sdiri" w:date="2023-12-05T08:47:00Z">
        <w:del w:id="23588" w:author="Houyem Rais" w:date="2024-02-22T14:46:00Z">
          <w:r w:rsidR="00C12ABB" w:rsidDel="00201166">
            <w:rPr>
              <w:lang w:bidi="ar-TN"/>
            </w:rPr>
            <w:delText xml:space="preserve"> </w:delText>
          </w:r>
        </w:del>
      </w:ins>
      <w:ins w:id="23589" w:author="Mohamed Amine Sdiri" w:date="2023-12-05T08:45:00Z">
        <w:del w:id="23590" w:author="Houyem Rais" w:date="2024-02-22T14:46:00Z">
          <w:r w:rsidRPr="00C12ABB" w:rsidDel="00201166">
            <w:rPr>
              <w:lang w:bidi="ar-TN"/>
              <w:rPrChange w:id="23591" w:author="Mohamed Amine Sdiri" w:date="2023-12-05T08:46:00Z">
                <w:rPr>
                  <w:lang w:val="en-US" w:bidi="ar-TN"/>
                </w:rPr>
              </w:rPrChange>
            </w:rPr>
            <w:delText>Certains lots enregistrent des variations notables de la VAN, indiquant des ajustements dans la valeur ajoutée perçue par le secteur public.</w:delText>
          </w:r>
        </w:del>
      </w:ins>
      <w:ins w:id="23592" w:author="Mohamed Amine Sdiri" w:date="2023-12-05T08:47:00Z">
        <w:del w:id="23593" w:author="Houyem Rais" w:date="2024-02-22T14:46:00Z">
          <w:r w:rsidR="00C12ABB" w:rsidDel="00201166">
            <w:rPr>
              <w:lang w:bidi="ar-TN"/>
            </w:rPr>
            <w:delText xml:space="preserve"> </w:delText>
          </w:r>
        </w:del>
      </w:ins>
      <w:ins w:id="23594" w:author="Mohamed Amine Sdiri" w:date="2023-12-05T08:45:00Z">
        <w:del w:id="23595" w:author="Houyem Rais" w:date="2024-02-22T14:46:00Z">
          <w:r w:rsidRPr="00C12ABB" w:rsidDel="00201166">
            <w:rPr>
              <w:lang w:bidi="ar-TN"/>
              <w:rPrChange w:id="23596" w:author="Mohamed Amine Sdiri" w:date="2023-12-05T08:46:00Z">
                <w:rPr>
                  <w:lang w:val="en-US" w:bidi="ar-TN"/>
                </w:rPr>
              </w:rPrChange>
            </w:rPr>
            <w:delText>Le Lot C, par exemple, présente une amélioration de 38,9 MUSD, tandis que les Lots E et F enregistrent une détérioration de -150,4 MUSD et -273,8 MUSD respectivement.</w:delText>
          </w:r>
        </w:del>
      </w:ins>
    </w:p>
    <w:p w14:paraId="3FAB5BEC" w14:textId="7F75CAB3" w:rsidR="00C12ABB" w:rsidDel="00201166" w:rsidRDefault="008B2134" w:rsidP="00D62BC5">
      <w:pPr>
        <w:spacing w:before="0" w:after="160"/>
        <w:jc w:val="left"/>
        <w:rPr>
          <w:ins w:id="23597" w:author="Mohamed Amine Sdiri" w:date="2023-12-05T08:47:00Z"/>
          <w:del w:id="23598" w:author="Houyem Rais" w:date="2024-02-22T14:46:00Z"/>
          <w:lang w:bidi="ar-TN"/>
        </w:rPr>
        <w:pPrChange w:id="23599" w:author="Houyem Rais" w:date="2024-02-22T14:49:00Z">
          <w:pPr/>
        </w:pPrChange>
      </w:pPr>
      <w:ins w:id="23600" w:author="Mohamed Amine Sdiri" w:date="2023-12-05T08:45:00Z">
        <w:del w:id="23601" w:author="Houyem Rais" w:date="2024-02-22T14:46:00Z">
          <w:r w:rsidRPr="00C12ABB" w:rsidDel="00201166">
            <w:rPr>
              <w:b/>
              <w:bCs/>
              <w:lang w:bidi="ar-TN"/>
              <w:rPrChange w:id="23602" w:author="Mohamed Amine Sdiri" w:date="2023-12-05T08:47:00Z">
                <w:rPr>
                  <w:b/>
                  <w:bCs/>
                  <w:lang w:val="en-US" w:bidi="ar-TN"/>
                </w:rPr>
              </w:rPrChange>
            </w:rPr>
            <w:delText>Analyse de la Value for Money :</w:delText>
          </w:r>
        </w:del>
      </w:ins>
      <w:ins w:id="23603" w:author="Mohamed Amine Sdiri" w:date="2023-12-05T08:47:00Z">
        <w:del w:id="23604" w:author="Houyem Rais" w:date="2024-02-22T14:46:00Z">
          <w:r w:rsidR="00C12ABB" w:rsidRPr="00C12ABB" w:rsidDel="00201166">
            <w:rPr>
              <w:lang w:bidi="ar-TN"/>
              <w:rPrChange w:id="23605" w:author="Mohamed Amine Sdiri" w:date="2023-12-05T08:47:00Z">
                <w:rPr>
                  <w:lang w:val="en-US" w:bidi="ar-TN"/>
                </w:rPr>
              </w:rPrChange>
            </w:rPr>
            <w:delText xml:space="preserve"> </w:delText>
          </w:r>
        </w:del>
      </w:ins>
      <w:ins w:id="23606" w:author="Mohamed Amine Sdiri" w:date="2023-12-05T08:45:00Z">
        <w:del w:id="23607" w:author="Houyem Rais" w:date="2024-02-22T14:46:00Z">
          <w:r w:rsidRPr="00C12ABB" w:rsidDel="00201166">
            <w:rPr>
              <w:lang w:bidi="ar-TN"/>
              <w:rPrChange w:id="23608" w:author="Mohamed Amine Sdiri" w:date="2023-12-05T08:46:00Z">
                <w:rPr>
                  <w:lang w:val="en-US" w:bidi="ar-TN"/>
                </w:rPr>
              </w:rPrChange>
            </w:rPr>
            <w:delText>La Value for Money subit des changements significatifs, mettant en lumière des variations dans l'efficacité économique et l'utilisation des ressources publiques.</w:delText>
          </w:r>
        </w:del>
      </w:ins>
    </w:p>
    <w:p w14:paraId="26563E6A" w14:textId="22F2995F" w:rsidR="008B2134" w:rsidRPr="00C12ABB" w:rsidDel="00201166" w:rsidRDefault="008B2134" w:rsidP="00D62BC5">
      <w:pPr>
        <w:spacing w:before="0" w:after="160"/>
        <w:jc w:val="left"/>
        <w:rPr>
          <w:ins w:id="23609" w:author="Mohamed Amine Sdiri" w:date="2023-12-05T08:45:00Z"/>
          <w:del w:id="23610" w:author="Houyem Rais" w:date="2024-02-22T14:46:00Z"/>
          <w:lang w:bidi="ar-TN"/>
          <w:rPrChange w:id="23611" w:author="Mohamed Amine Sdiri" w:date="2023-12-05T08:46:00Z">
            <w:rPr>
              <w:ins w:id="23612" w:author="Mohamed Amine Sdiri" w:date="2023-12-05T08:45:00Z"/>
              <w:del w:id="23613" w:author="Houyem Rais" w:date="2024-02-22T14:46:00Z"/>
              <w:lang w:val="en-US" w:bidi="ar-TN"/>
            </w:rPr>
          </w:rPrChange>
        </w:rPr>
        <w:pPrChange w:id="23614" w:author="Houyem Rais" w:date="2024-02-22T14:49:00Z">
          <w:pPr>
            <w:numPr>
              <w:ilvl w:val="1"/>
              <w:numId w:val="59"/>
            </w:numPr>
            <w:tabs>
              <w:tab w:val="num" w:pos="1440"/>
            </w:tabs>
            <w:ind w:left="1440" w:hanging="360"/>
          </w:pPr>
        </w:pPrChange>
      </w:pPr>
      <w:ins w:id="23615" w:author="Mohamed Amine Sdiri" w:date="2023-12-05T08:45:00Z">
        <w:del w:id="23616" w:author="Houyem Rais" w:date="2024-02-22T14:46:00Z">
          <w:r w:rsidRPr="00C12ABB" w:rsidDel="00201166">
            <w:rPr>
              <w:lang w:bidi="ar-TN"/>
              <w:rPrChange w:id="23617" w:author="Mohamed Amine Sdiri" w:date="2023-12-05T08:46:00Z">
                <w:rPr>
                  <w:lang w:val="en-US" w:bidi="ar-TN"/>
                </w:rPr>
              </w:rPrChange>
            </w:rPr>
            <w:delText>La Value for Money pour le Lot C augmente de 106,4%, indiquant une meilleure utilisation des ressources, tandis que pour le Lot F, elle diminue de 60,3%, suggérant une efficacité économique réduite dans le contexte de l'inflation par rapport au marché public.</w:delText>
          </w:r>
        </w:del>
      </w:ins>
    </w:p>
    <w:p w14:paraId="723B09CD" w14:textId="4FF28CDB" w:rsidR="00D91992" w:rsidRPr="00D73806" w:rsidDel="00201166" w:rsidRDefault="00D91992" w:rsidP="00D62BC5">
      <w:pPr>
        <w:spacing w:before="0" w:after="160"/>
        <w:jc w:val="left"/>
        <w:rPr>
          <w:ins w:id="23618" w:author="Mohamed Amine Sdiri" w:date="2023-11-29T13:52:00Z"/>
          <w:del w:id="23619" w:author="Houyem Rais" w:date="2024-02-22T14:46:00Z"/>
          <w:b/>
          <w:bCs/>
          <w:i/>
          <w:lang w:bidi="ar-TN"/>
        </w:rPr>
        <w:sectPr w:rsidR="00D91992" w:rsidRPr="00D73806" w:rsidDel="00201166" w:rsidSect="00201166">
          <w:headerReference w:type="default" r:id="rId50"/>
          <w:footerReference w:type="default" r:id="rId51"/>
          <w:pgSz w:w="11906" w:h="16838"/>
          <w:pgMar w:top="1440" w:right="1276" w:bottom="1440" w:left="1440" w:header="709" w:footer="709" w:gutter="0"/>
          <w:cols w:space="708"/>
          <w:titlePg/>
          <w:docGrid w:linePitch="360"/>
          <w:sectPrChange w:id="23620" w:author="Houyem Rais" w:date="2024-02-22T14:47:00Z">
            <w:sectPr w:rsidR="00D91992" w:rsidRPr="00D73806" w:rsidDel="00201166" w:rsidSect="00201166">
              <w:pgMar w:top="1440" w:right="1440" w:bottom="1440" w:left="1440" w:header="708" w:footer="708" w:gutter="0"/>
            </w:sectPr>
          </w:sectPrChange>
        </w:sectPr>
        <w:pPrChange w:id="23621" w:author="Houyem Rais" w:date="2024-02-22T14:49:00Z">
          <w:pPr/>
        </w:pPrChange>
      </w:pPr>
    </w:p>
    <w:p w14:paraId="30EB8993" w14:textId="27128201" w:rsidR="00D91992" w:rsidRPr="00343F01" w:rsidDel="00201166" w:rsidRDefault="00D91992" w:rsidP="00D62BC5">
      <w:pPr>
        <w:spacing w:before="0" w:after="160"/>
        <w:jc w:val="left"/>
        <w:rPr>
          <w:del w:id="23622" w:author="Houyem Rais" w:date="2024-02-22T14:46:00Z"/>
        </w:rPr>
        <w:pPrChange w:id="23623" w:author="Houyem Rais" w:date="2024-02-22T14:49:00Z">
          <w:pPr/>
        </w:pPrChange>
      </w:pPr>
      <w:bookmarkStart w:id="23624" w:name="_Toc152165430"/>
      <w:bookmarkEnd w:id="23624"/>
    </w:p>
    <w:p w14:paraId="662567FE" w14:textId="74ABC981" w:rsidR="00C92D92" w:rsidRPr="00343F01" w:rsidDel="00201166" w:rsidRDefault="005D5E10" w:rsidP="00D62BC5">
      <w:pPr>
        <w:spacing w:before="0" w:after="160"/>
        <w:jc w:val="left"/>
        <w:rPr>
          <w:del w:id="23625" w:author="Houyem Rais" w:date="2024-02-22T14:46:00Z"/>
        </w:rPr>
        <w:pPrChange w:id="23626" w:author="Houyem Rais" w:date="2024-02-22T14:49:00Z">
          <w:pPr>
            <w:pStyle w:val="Heading2"/>
          </w:pPr>
        </w:pPrChange>
      </w:pPr>
      <w:bookmarkStart w:id="23627" w:name="_Toc152165431"/>
      <w:del w:id="23628" w:author="Houyem Rais" w:date="2024-02-22T14:46:00Z">
        <w:r w:rsidRPr="00343F01" w:rsidDel="00201166">
          <w:delText>Conclusion de l’analyse de sensibilité</w:delText>
        </w:r>
        <w:bookmarkEnd w:id="23627"/>
      </w:del>
    </w:p>
    <w:p w14:paraId="3CE0C518" w14:textId="6128B13E" w:rsidR="00170783" w:rsidRPr="00343F01" w:rsidDel="00201166" w:rsidRDefault="005D5E10" w:rsidP="00D62BC5">
      <w:pPr>
        <w:spacing w:before="0" w:after="160"/>
        <w:jc w:val="left"/>
        <w:rPr>
          <w:del w:id="23629" w:author="Houyem Rais" w:date="2024-02-22T14:46:00Z"/>
        </w:rPr>
        <w:pPrChange w:id="23630" w:author="Houyem Rais" w:date="2024-02-22T14:49:00Z">
          <w:pPr/>
        </w:pPrChange>
      </w:pPr>
      <w:del w:id="23631" w:author="Houyem Rais" w:date="2024-02-22T14:46:00Z">
        <w:r w:rsidRPr="00343F01" w:rsidDel="00201166">
          <w:delText xml:space="preserve">Les cinq tests de sensibilité ont offert un aperçu de la résilience financière des différents lots contractuels face à divers scénarios. L'augmentation de la durée du projet a démontré une stabilité accrue dans les performances financières, </w:delText>
        </w:r>
      </w:del>
      <w:ins w:id="23632" w:author="Mohamed Amine Sdiri" w:date="2023-11-29T09:58:00Z">
        <w:del w:id="23633" w:author="Houyem Rais" w:date="2024-02-22T14:46:00Z">
          <w:r w:rsidR="00621175" w:rsidDel="00201166">
            <w:delText xml:space="preserve"> </w:delText>
          </w:r>
        </w:del>
      </w:ins>
      <w:del w:id="23634" w:author="Houyem Rais" w:date="2024-02-22T14:46:00Z">
        <w:r w:rsidRPr="00343F01" w:rsidDel="00201166">
          <w:delText xml:space="preserve">soulignant la capacité des projets à résister aux fluctuations temporelles. L'impact de l'augmentation des coûts de construction a mis en lumière la nécessité d'une gestion rigoureuse des dépenses et d'une allocation judicieuse des ressources pour maintenir l'équilibre financier. L'augmentation des coûts d'exploitation a révélé la vulnérabilité de certains lots aux variations opérationnelles, </w:delText>
        </w:r>
      </w:del>
      <w:ins w:id="23635" w:author="Mohamed Amine Sdiri" w:date="2023-11-29T09:58:00Z">
        <w:del w:id="23636" w:author="Houyem Rais" w:date="2024-02-22T14:46:00Z">
          <w:r w:rsidR="00621175" w:rsidDel="00201166">
            <w:delText xml:space="preserve"> </w:delText>
          </w:r>
        </w:del>
      </w:ins>
      <w:del w:id="23637" w:author="Houyem Rais" w:date="2024-02-22T14:46:00Z">
        <w:r w:rsidRPr="00343F01" w:rsidDel="00201166">
          <w:delText>soulignant l'importance d'une gestion efficace des coûts pour garantir la pérennité financière. Par ailleurs</w:delText>
        </w:r>
        <w:r w:rsidR="00CB3018" w:rsidRPr="00343F01" w:rsidDel="00201166">
          <w:delText xml:space="preserve">, </w:delText>
        </w:r>
      </w:del>
      <w:ins w:id="23638" w:author="Mohamed Amine Sdiri" w:date="2023-11-29T09:58:00Z">
        <w:del w:id="23639" w:author="Houyem Rais" w:date="2024-02-22T14:46:00Z">
          <w:r w:rsidR="00621175" w:rsidDel="00201166">
            <w:delText xml:space="preserve"> </w:delText>
          </w:r>
        </w:del>
      </w:ins>
      <w:del w:id="23640" w:author="Houyem Rais" w:date="2024-02-22T14:46:00Z">
        <w:r w:rsidR="00CB3018" w:rsidRPr="00343F01" w:rsidDel="00201166">
          <w:delText>la diminution des revenus a révélé l'importance de diversifier les sources de revenus et de mettre en place des mécanismes de stabilisation pour atténuer les fluctuations de revenus</w:delText>
        </w:r>
        <w:r w:rsidRPr="00343F01" w:rsidDel="00201166">
          <w:delText xml:space="preserve">. Enfin, </w:delText>
        </w:r>
      </w:del>
      <w:ins w:id="23641" w:author="Mohamed Amine Sdiri" w:date="2023-11-29T09:58:00Z">
        <w:del w:id="23642" w:author="Houyem Rais" w:date="2024-02-22T14:46:00Z">
          <w:r w:rsidR="00621175" w:rsidDel="00201166">
            <w:delText xml:space="preserve"> </w:delText>
          </w:r>
        </w:del>
      </w:ins>
      <w:del w:id="23643" w:author="Houyem Rais" w:date="2024-02-22T14:46:00Z">
        <w:r w:rsidR="00CB3018" w:rsidRPr="00343F01" w:rsidDel="00201166">
          <w:delText>l'augmentation du taux d'inflation</w:delText>
        </w:r>
        <w:r w:rsidR="00D3778C" w:rsidRPr="00343F01" w:rsidDel="00201166">
          <w:delText xml:space="preserve">, </w:delText>
        </w:r>
      </w:del>
      <w:ins w:id="23644" w:author="Mohamed Amine Sdiri" w:date="2023-11-29T09:58:00Z">
        <w:del w:id="23645" w:author="Houyem Rais" w:date="2024-02-22T14:46:00Z">
          <w:r w:rsidR="00621175" w:rsidDel="00201166">
            <w:delText xml:space="preserve"> </w:delText>
          </w:r>
        </w:del>
      </w:ins>
      <w:del w:id="23646" w:author="Houyem Rais" w:date="2024-02-22T14:46:00Z">
        <w:r w:rsidR="00D3778C" w:rsidRPr="00343F01" w:rsidDel="00201166">
          <w:delText xml:space="preserve">bien qu’elle </w:delText>
        </w:r>
        <w:r w:rsidR="007D0A71" w:rsidRPr="00343F01" w:rsidDel="00201166">
          <w:delText>ait</w:delText>
        </w:r>
        <w:r w:rsidR="00036C53" w:rsidRPr="00343F01" w:rsidDel="00201166">
          <w:delText xml:space="preserve"> eu des impacts positifs sur l</w:delText>
        </w:r>
        <w:r w:rsidR="00A570DD" w:rsidRPr="00343F01" w:rsidDel="00201166">
          <w:delText>a viabilité financière des</w:delText>
        </w:r>
        <w:r w:rsidR="002E3AD2" w:rsidRPr="00343F01" w:rsidDel="00201166">
          <w:delText xml:space="preserve"> lots contractuels, </w:delText>
        </w:r>
      </w:del>
      <w:ins w:id="23647" w:author="Mohamed Amine Sdiri" w:date="2023-11-29T09:58:00Z">
        <w:del w:id="23648" w:author="Houyem Rais" w:date="2024-02-22T14:46:00Z">
          <w:r w:rsidR="00621175" w:rsidDel="00201166">
            <w:delText xml:space="preserve"> </w:delText>
          </w:r>
        </w:del>
      </w:ins>
      <w:del w:id="23649" w:author="Houyem Rais" w:date="2024-02-22T14:46:00Z">
        <w:r w:rsidR="002E3AD2" w:rsidRPr="00343F01" w:rsidDel="00201166">
          <w:delText>elle</w:delText>
        </w:r>
        <w:r w:rsidR="00CB3018" w:rsidRPr="00343F01" w:rsidDel="00201166">
          <w:delText xml:space="preserve"> a illustré l'importance de l'adaptabilité des projets aux risques liés à l'inflation</w:delText>
        </w:r>
        <w:r w:rsidRPr="00343F01" w:rsidDel="00201166">
          <w:delText>.</w:delText>
        </w:r>
      </w:del>
    </w:p>
    <w:p w14:paraId="4C579AB9" w14:textId="70CF5862" w:rsidR="005D5E10" w:rsidRPr="00343F01" w:rsidDel="00201166" w:rsidRDefault="005D5E10" w:rsidP="00D62BC5">
      <w:pPr>
        <w:spacing w:before="0" w:after="160"/>
        <w:jc w:val="left"/>
        <w:rPr>
          <w:del w:id="23650" w:author="Houyem Rais" w:date="2024-02-22T14:46:00Z"/>
        </w:rPr>
        <w:pPrChange w:id="23651" w:author="Houyem Rais" w:date="2024-02-22T14:49:00Z">
          <w:pPr/>
        </w:pPrChange>
      </w:pPr>
      <w:del w:id="23652" w:author="Houyem Rais" w:date="2024-02-22T14:46:00Z">
        <w:r w:rsidRPr="00343F01" w:rsidDel="00201166">
          <w:delText xml:space="preserve">En résumé, </w:delText>
        </w:r>
      </w:del>
      <w:ins w:id="23653" w:author="Mohamed Amine Sdiri" w:date="2023-11-29T09:58:00Z">
        <w:del w:id="23654" w:author="Houyem Rais" w:date="2024-02-22T14:46:00Z">
          <w:r w:rsidR="00621175" w:rsidDel="00201166">
            <w:delText xml:space="preserve"> </w:delText>
          </w:r>
        </w:del>
      </w:ins>
      <w:del w:id="23655" w:author="Houyem Rais" w:date="2024-02-22T14:46:00Z">
        <w:r w:rsidRPr="00343F01" w:rsidDel="00201166">
          <w:delText xml:space="preserve">ces tests de sensibilité ont renforcé la compréhension des dynamiques financières des projets, </w:delText>
        </w:r>
      </w:del>
      <w:ins w:id="23656" w:author="Mohamed Amine Sdiri" w:date="2023-11-29T09:58:00Z">
        <w:del w:id="23657" w:author="Houyem Rais" w:date="2024-02-22T14:46:00Z">
          <w:r w:rsidR="00621175" w:rsidDel="00201166">
            <w:delText xml:space="preserve"> </w:delText>
          </w:r>
        </w:del>
      </w:ins>
      <w:del w:id="23658" w:author="Houyem Rais" w:date="2024-02-22T14:46:00Z">
        <w:r w:rsidRPr="00343F01" w:rsidDel="00201166">
          <w:delText xml:space="preserve">soulignant la nécessité d'une gestion proactive des risques et d'une prise de décision éclairée pour garantir le succès financier à long terme des </w:delText>
        </w:r>
        <w:r w:rsidR="0034506C" w:rsidRPr="00343F01" w:rsidDel="00201166">
          <w:delText>différents lots contractuels du lot 3</w:delText>
        </w:r>
        <w:r w:rsidRPr="00343F01" w:rsidDel="00201166">
          <w:delText>.</w:delText>
        </w:r>
      </w:del>
    </w:p>
    <w:p w14:paraId="490B87D9" w14:textId="5BD93F89" w:rsidR="00D12ACB" w:rsidRPr="00343F01" w:rsidDel="00201166" w:rsidRDefault="00D12ACB" w:rsidP="00D62BC5">
      <w:pPr>
        <w:spacing w:before="0" w:after="160"/>
        <w:jc w:val="left"/>
        <w:rPr>
          <w:del w:id="23659" w:author="Houyem Rais" w:date="2024-02-22T14:46:00Z"/>
          <w:rFonts w:eastAsiaTheme="majorEastAsia" w:cstheme="majorHAnsi"/>
          <w:b/>
          <w:bCs/>
          <w:color w:val="0070C0"/>
          <w:sz w:val="32"/>
          <w:szCs w:val="28"/>
        </w:rPr>
        <w:pPrChange w:id="23660" w:author="Houyem Rais" w:date="2024-02-22T14:49:00Z">
          <w:pPr/>
        </w:pPrChange>
      </w:pPr>
      <w:del w:id="23661" w:author="Houyem Rais" w:date="2024-02-22T14:46:00Z">
        <w:r w:rsidRPr="00343F01" w:rsidDel="00201166">
          <w:br w:type="page"/>
        </w:r>
      </w:del>
    </w:p>
    <w:p w14:paraId="54ACA715" w14:textId="3F9F87D2" w:rsidR="00C2113E" w:rsidRPr="00343F01" w:rsidDel="00201166" w:rsidRDefault="00334C55" w:rsidP="00D62BC5">
      <w:pPr>
        <w:spacing w:before="0" w:after="160"/>
        <w:jc w:val="left"/>
        <w:rPr>
          <w:del w:id="23662" w:author="Houyem Rais" w:date="2024-02-22T14:46:00Z"/>
        </w:rPr>
        <w:pPrChange w:id="23663" w:author="Houyem Rais" w:date="2024-02-22T14:49:00Z">
          <w:pPr>
            <w:pStyle w:val="Heading1"/>
          </w:pPr>
        </w:pPrChange>
      </w:pPr>
      <w:bookmarkStart w:id="23664" w:name="_Toc152165432"/>
      <w:del w:id="23665" w:author="Houyem Rais" w:date="2024-02-22T14:46:00Z">
        <w:r w:rsidRPr="00343F01" w:rsidDel="00201166">
          <w:delText>Conclusion</w:delText>
        </w:r>
        <w:r w:rsidR="10D05D7B" w:rsidRPr="00343F01" w:rsidDel="00201166">
          <w:delText xml:space="preserve"> </w:delText>
        </w:r>
        <w:r w:rsidR="001A21CC" w:rsidRPr="00343F01" w:rsidDel="00201166">
          <w:delText>générale</w:delText>
        </w:r>
        <w:bookmarkEnd w:id="23664"/>
      </w:del>
    </w:p>
    <w:p w14:paraId="14FFC4FB" w14:textId="551BA0E0" w:rsidR="00160741" w:rsidRPr="00343F01" w:rsidDel="00201166" w:rsidRDefault="00160741" w:rsidP="00D62BC5">
      <w:pPr>
        <w:spacing w:before="0" w:after="160"/>
        <w:jc w:val="left"/>
        <w:rPr>
          <w:del w:id="23666" w:author="Houyem Rais" w:date="2024-02-22T14:46:00Z"/>
        </w:rPr>
        <w:pPrChange w:id="23667" w:author="Houyem Rais" w:date="2024-02-22T14:49:00Z">
          <w:pPr>
            <w:pStyle w:val="Heading2"/>
          </w:pPr>
        </w:pPrChange>
      </w:pPr>
      <w:bookmarkStart w:id="23668" w:name="_Toc152165433"/>
      <w:del w:id="23669" w:author="Houyem Rais" w:date="2024-02-22T14:46:00Z">
        <w:r w:rsidRPr="00343F01" w:rsidDel="00201166">
          <w:delText>Synthèse de l’étude d’analyse financière et de stratégie de financement</w:delText>
        </w:r>
        <w:bookmarkEnd w:id="23668"/>
      </w:del>
    </w:p>
    <w:p w14:paraId="0864C79E" w14:textId="09640AF4" w:rsidR="001A21CC" w:rsidRPr="00343F01" w:rsidDel="00201166" w:rsidRDefault="001A21CC" w:rsidP="00D62BC5">
      <w:pPr>
        <w:spacing w:before="0" w:after="160"/>
        <w:jc w:val="left"/>
        <w:rPr>
          <w:del w:id="23670" w:author="Houyem Rais" w:date="2024-02-22T14:46:00Z"/>
        </w:rPr>
        <w:pPrChange w:id="23671" w:author="Houyem Rais" w:date="2024-02-22T14:49:00Z">
          <w:pPr/>
        </w:pPrChange>
      </w:pPr>
      <w:del w:id="23672" w:author="Houyem Rais" w:date="2024-02-22T14:46:00Z">
        <w:r w:rsidRPr="00343F01" w:rsidDel="00201166">
          <w:delText xml:space="preserve">Vue l’importance de la taille et de l'échelle du Lot 3 de l'autoroute du Corridor Abidjan-Lagos, </w:delText>
        </w:r>
      </w:del>
      <w:ins w:id="23673" w:author="Mohamed Amine Sdiri" w:date="2023-11-29T09:58:00Z">
        <w:del w:id="23674" w:author="Houyem Rais" w:date="2024-02-22T14:46:00Z">
          <w:r w:rsidR="00621175" w:rsidDel="00201166">
            <w:delText xml:space="preserve"> </w:delText>
          </w:r>
        </w:del>
      </w:ins>
      <w:del w:id="23675" w:author="Houyem Rais" w:date="2024-02-22T14:46:00Z">
        <w:r w:rsidRPr="00343F01" w:rsidDel="00201166">
          <w:delText xml:space="preserve">cette </w:delText>
        </w:r>
        <w:r w:rsidR="00562B81" w:rsidRPr="00343F01" w:rsidDel="00201166">
          <w:delText>étude d’analyse financière et</w:delText>
        </w:r>
        <w:r w:rsidRPr="00343F01" w:rsidDel="00201166">
          <w:delText xml:space="preserve"> de stratégie de financement a proposé de structurer le projet en </w:delText>
        </w:r>
        <w:r w:rsidRPr="00343F01" w:rsidDel="00201166">
          <w:rPr>
            <w:b/>
            <w:bCs/>
          </w:rPr>
          <w:delText>6 lots contractuels</w:delText>
        </w:r>
        <w:r w:rsidRPr="00343F01" w:rsidDel="00201166">
          <w:delText xml:space="preserve"> prenant en considération plusieurs facteurs comme la dimension géographique, </w:delText>
        </w:r>
      </w:del>
      <w:ins w:id="23676" w:author="Mohamed Amine Sdiri" w:date="2023-11-29T09:58:00Z">
        <w:del w:id="23677" w:author="Houyem Rais" w:date="2024-02-22T14:46:00Z">
          <w:r w:rsidR="00621175" w:rsidDel="00201166">
            <w:delText xml:space="preserve"> </w:delText>
          </w:r>
        </w:del>
      </w:ins>
      <w:del w:id="23678" w:author="Houyem Rais" w:date="2024-02-22T14:46:00Z">
        <w:r w:rsidRPr="00343F01" w:rsidDel="00201166">
          <w:delText xml:space="preserve">l’état d’avancement des travaux, </w:delText>
        </w:r>
      </w:del>
      <w:ins w:id="23679" w:author="Mohamed Amine Sdiri" w:date="2023-11-29T09:58:00Z">
        <w:del w:id="23680" w:author="Houyem Rais" w:date="2024-02-22T14:46:00Z">
          <w:r w:rsidR="00621175" w:rsidDel="00201166">
            <w:delText xml:space="preserve"> </w:delText>
          </w:r>
        </w:del>
      </w:ins>
      <w:del w:id="23681" w:author="Houyem Rais" w:date="2024-02-22T14:46:00Z">
        <w:r w:rsidRPr="00343F01" w:rsidDel="00201166">
          <w:delText xml:space="preserve">le montant d’investissement requis, </w:delText>
        </w:r>
      </w:del>
      <w:ins w:id="23682" w:author="Mohamed Amine Sdiri" w:date="2023-11-29T09:58:00Z">
        <w:del w:id="23683" w:author="Houyem Rais" w:date="2024-02-22T14:46:00Z">
          <w:r w:rsidR="00621175" w:rsidDel="00201166">
            <w:delText xml:space="preserve"> </w:delText>
          </w:r>
        </w:del>
      </w:ins>
      <w:del w:id="23684" w:author="Houyem Rais" w:date="2024-02-22T14:46:00Z">
        <w:r w:rsidRPr="00343F01" w:rsidDel="00201166">
          <w:delText xml:space="preserve">la disponibilité des financements publics, </w:delText>
        </w:r>
      </w:del>
      <w:ins w:id="23685" w:author="Mohamed Amine Sdiri" w:date="2023-11-29T09:58:00Z">
        <w:del w:id="23686" w:author="Houyem Rais" w:date="2024-02-22T14:46:00Z">
          <w:r w:rsidR="00621175" w:rsidDel="00201166">
            <w:delText xml:space="preserve"> </w:delText>
          </w:r>
        </w:del>
      </w:ins>
      <w:del w:id="23687" w:author="Houyem Rais" w:date="2024-02-22T14:46:00Z">
        <w:r w:rsidRPr="00343F01" w:rsidDel="00201166">
          <w:delText xml:space="preserve">la complexité des travaux, </w:delText>
        </w:r>
      </w:del>
      <w:ins w:id="23688" w:author="Mohamed Amine Sdiri" w:date="2023-11-29T09:58:00Z">
        <w:del w:id="23689" w:author="Houyem Rais" w:date="2024-02-22T14:46:00Z">
          <w:r w:rsidR="00621175" w:rsidDel="00201166">
            <w:delText xml:space="preserve"> </w:delText>
          </w:r>
        </w:del>
      </w:ins>
      <w:del w:id="23690" w:author="Houyem Rais" w:date="2024-02-22T14:46:00Z">
        <w:r w:rsidRPr="00343F01" w:rsidDel="00201166">
          <w:delText xml:space="preserve">le caractère urbain/ préurbain des tronçons, </w:delText>
        </w:r>
      </w:del>
      <w:ins w:id="23691" w:author="Mohamed Amine Sdiri" w:date="2023-11-29T09:58:00Z">
        <w:del w:id="23692" w:author="Houyem Rais" w:date="2024-02-22T14:46:00Z">
          <w:r w:rsidR="00621175" w:rsidDel="00201166">
            <w:delText xml:space="preserve"> </w:delText>
          </w:r>
        </w:del>
      </w:ins>
      <w:del w:id="23693" w:author="Houyem Rais" w:date="2024-02-22T14:46:00Z">
        <w:r w:rsidRPr="00343F01" w:rsidDel="00201166">
          <w:delText>etc. Les lots contractuels proposés sont comme suit :</w:delText>
        </w:r>
      </w:del>
    </w:p>
    <w:p w14:paraId="1D4A9C5E" w14:textId="7BE29322" w:rsidR="001A21CC" w:rsidRPr="00343F01" w:rsidDel="00201166" w:rsidRDefault="001A21CC" w:rsidP="00D62BC5">
      <w:pPr>
        <w:spacing w:before="0" w:after="160"/>
        <w:jc w:val="left"/>
        <w:rPr>
          <w:del w:id="23694" w:author="Houyem Rais" w:date="2024-02-22T14:46:00Z"/>
        </w:rPr>
        <w:pPrChange w:id="23695" w:author="Houyem Rais" w:date="2024-02-22T14:49:00Z">
          <w:pPr>
            <w:pStyle w:val="BulletList1"/>
          </w:pPr>
        </w:pPrChange>
      </w:pPr>
      <w:del w:id="23696" w:author="Houyem Rais" w:date="2024-02-22T14:46:00Z">
        <w:r w:rsidRPr="00343F01" w:rsidDel="00201166">
          <w:rPr>
            <w:b/>
            <w:bCs/>
          </w:rPr>
          <w:delText>Lot contractuel A</w:delText>
        </w:r>
        <w:r w:rsidRPr="00343F01" w:rsidDel="00201166">
          <w:delText xml:space="preserve"> (Togo), </w:delText>
        </w:r>
      </w:del>
      <w:ins w:id="23697" w:author="Mohamed Amine Sdiri" w:date="2023-11-29T09:58:00Z">
        <w:del w:id="23698" w:author="Houyem Rais" w:date="2024-02-22T14:46:00Z">
          <w:r w:rsidR="00621175" w:rsidDel="00201166">
            <w:delText xml:space="preserve"> </w:delText>
          </w:r>
        </w:del>
      </w:ins>
      <w:del w:id="23699" w:author="Houyem Rais" w:date="2024-02-22T14:46:00Z">
        <w:r w:rsidRPr="00343F01" w:rsidDel="00201166">
          <w:delText xml:space="preserve">couvrant l’intégralité des sections Togolaises </w:delText>
        </w:r>
        <w:r w:rsidRPr="00343F01" w:rsidDel="00201166">
          <w:rPr>
            <w:b/>
            <w:bCs/>
          </w:rPr>
          <w:delText>(88,2 km) ;</w:delText>
        </w:r>
      </w:del>
    </w:p>
    <w:p w14:paraId="525D7CD1" w14:textId="5FEECCD2" w:rsidR="001A21CC" w:rsidRPr="00343F01" w:rsidDel="00201166" w:rsidRDefault="001A21CC" w:rsidP="00D62BC5">
      <w:pPr>
        <w:spacing w:before="0" w:after="160"/>
        <w:jc w:val="left"/>
        <w:rPr>
          <w:del w:id="23700" w:author="Houyem Rais" w:date="2024-02-22T14:46:00Z"/>
        </w:rPr>
        <w:pPrChange w:id="23701" w:author="Houyem Rais" w:date="2024-02-22T14:49:00Z">
          <w:pPr>
            <w:pStyle w:val="BulletList1"/>
          </w:pPr>
        </w:pPrChange>
      </w:pPr>
      <w:del w:id="23702" w:author="Houyem Rais" w:date="2024-02-22T14:46:00Z">
        <w:r w:rsidRPr="00343F01" w:rsidDel="00201166">
          <w:rPr>
            <w:b/>
            <w:bCs/>
          </w:rPr>
          <w:delText>Lot contractuel B</w:delText>
        </w:r>
        <w:r w:rsidRPr="00343F01" w:rsidDel="00201166">
          <w:delText xml:space="preserve"> (Bénin), </w:delText>
        </w:r>
      </w:del>
      <w:ins w:id="23703" w:author="Mohamed Amine Sdiri" w:date="2023-11-29T09:58:00Z">
        <w:del w:id="23704" w:author="Houyem Rais" w:date="2024-02-22T14:46:00Z">
          <w:r w:rsidR="00621175" w:rsidDel="00201166">
            <w:delText xml:space="preserve"> </w:delText>
          </w:r>
        </w:del>
      </w:ins>
      <w:del w:id="23705" w:author="Houyem Rais" w:date="2024-02-22T14:46:00Z">
        <w:r w:rsidRPr="00343F01" w:rsidDel="00201166">
          <w:delText xml:space="preserve">couvrant la section allant de la Frontière Togolaise jusqu’à l’échangeur Godomey </w:delText>
        </w:r>
        <w:r w:rsidRPr="00343F01" w:rsidDel="00201166">
          <w:rPr>
            <w:b/>
            <w:bCs/>
          </w:rPr>
          <w:delText>(86,5 km)</w:delText>
        </w:r>
        <w:r w:rsidRPr="00343F01" w:rsidDel="00201166">
          <w:delText>.</w:delText>
        </w:r>
      </w:del>
    </w:p>
    <w:p w14:paraId="678A4061" w14:textId="33047F1C" w:rsidR="001A21CC" w:rsidRPr="00343F01" w:rsidDel="00201166" w:rsidRDefault="001A21CC" w:rsidP="00D62BC5">
      <w:pPr>
        <w:spacing w:before="0" w:after="160"/>
        <w:jc w:val="left"/>
        <w:rPr>
          <w:del w:id="23706" w:author="Houyem Rais" w:date="2024-02-22T14:46:00Z"/>
        </w:rPr>
        <w:pPrChange w:id="23707" w:author="Houyem Rais" w:date="2024-02-22T14:49:00Z">
          <w:pPr>
            <w:pStyle w:val="BulletList1"/>
          </w:pPr>
        </w:pPrChange>
      </w:pPr>
      <w:del w:id="23708" w:author="Houyem Rais" w:date="2024-02-22T14:46:00Z">
        <w:r w:rsidRPr="00343F01" w:rsidDel="00201166">
          <w:rPr>
            <w:b/>
            <w:bCs/>
          </w:rPr>
          <w:delText>Lot contractuel C</w:delText>
        </w:r>
        <w:r w:rsidRPr="00343F01" w:rsidDel="00201166">
          <w:delText xml:space="preserve"> (Bénin), </w:delText>
        </w:r>
      </w:del>
      <w:ins w:id="23709" w:author="Mohamed Amine Sdiri" w:date="2023-11-29T09:58:00Z">
        <w:del w:id="23710" w:author="Houyem Rais" w:date="2024-02-22T14:46:00Z">
          <w:r w:rsidR="00621175" w:rsidDel="00201166">
            <w:delText xml:space="preserve"> </w:delText>
          </w:r>
        </w:del>
      </w:ins>
      <w:del w:id="23711" w:author="Houyem Rais" w:date="2024-02-22T14:46:00Z">
        <w:r w:rsidRPr="00343F01" w:rsidDel="00201166">
          <w:delText xml:space="preserve">couvrant la section allant de l’échangeur Godomey jusqu’à l’échangeur Kraké </w:delText>
        </w:r>
        <w:r w:rsidRPr="00343F01" w:rsidDel="00201166">
          <w:rPr>
            <w:b/>
            <w:bCs/>
          </w:rPr>
          <w:delText>(41,1 km)</w:delText>
        </w:r>
        <w:r w:rsidRPr="00343F01" w:rsidDel="00201166">
          <w:delText>.</w:delText>
        </w:r>
      </w:del>
    </w:p>
    <w:p w14:paraId="3DD4BD01" w14:textId="3D09C0CF" w:rsidR="001A21CC" w:rsidRPr="00343F01" w:rsidDel="00201166" w:rsidRDefault="001A21CC" w:rsidP="00D62BC5">
      <w:pPr>
        <w:spacing w:before="0" w:after="160"/>
        <w:jc w:val="left"/>
        <w:rPr>
          <w:del w:id="23712" w:author="Houyem Rais" w:date="2024-02-22T14:46:00Z"/>
        </w:rPr>
        <w:pPrChange w:id="23713" w:author="Houyem Rais" w:date="2024-02-22T14:49:00Z">
          <w:pPr>
            <w:pStyle w:val="BulletList1"/>
          </w:pPr>
        </w:pPrChange>
      </w:pPr>
      <w:del w:id="23714" w:author="Houyem Rais" w:date="2024-02-22T14:46:00Z">
        <w:r w:rsidRPr="00343F01" w:rsidDel="00201166">
          <w:rPr>
            <w:b/>
            <w:bCs/>
          </w:rPr>
          <w:delText>Lot contractuel D</w:delText>
        </w:r>
        <w:r w:rsidRPr="00343F01" w:rsidDel="00201166">
          <w:delText xml:space="preserve"> (Nigéria), </w:delText>
        </w:r>
      </w:del>
      <w:ins w:id="23715" w:author="Mohamed Amine Sdiri" w:date="2023-11-29T09:58:00Z">
        <w:del w:id="23716" w:author="Houyem Rais" w:date="2024-02-22T14:46:00Z">
          <w:r w:rsidR="00621175" w:rsidDel="00201166">
            <w:delText xml:space="preserve"> </w:delText>
          </w:r>
        </w:del>
      </w:ins>
      <w:del w:id="23717" w:author="Houyem Rais" w:date="2024-02-22T14:46:00Z">
        <w:r w:rsidRPr="00343F01" w:rsidDel="00201166">
          <w:delText xml:space="preserve">couvrant la section allant de la frontière du Bénin jusqu’à l’échangeur Badagry </w:delText>
        </w:r>
        <w:r w:rsidRPr="00343F01" w:rsidDel="00201166">
          <w:rPr>
            <w:b/>
            <w:bCs/>
          </w:rPr>
          <w:delText>(21,8 km)</w:delText>
        </w:r>
        <w:r w:rsidRPr="00343F01" w:rsidDel="00201166">
          <w:delText>.</w:delText>
        </w:r>
      </w:del>
    </w:p>
    <w:p w14:paraId="25639B31" w14:textId="31F0CAEF" w:rsidR="001A21CC" w:rsidRPr="00343F01" w:rsidDel="00201166" w:rsidRDefault="001A21CC" w:rsidP="00D62BC5">
      <w:pPr>
        <w:spacing w:before="0" w:after="160"/>
        <w:jc w:val="left"/>
        <w:rPr>
          <w:del w:id="23718" w:author="Houyem Rais" w:date="2024-02-22T14:46:00Z"/>
        </w:rPr>
        <w:pPrChange w:id="23719" w:author="Houyem Rais" w:date="2024-02-22T14:49:00Z">
          <w:pPr>
            <w:pStyle w:val="BulletList1"/>
          </w:pPr>
        </w:pPrChange>
      </w:pPr>
      <w:del w:id="23720" w:author="Houyem Rais" w:date="2024-02-22T14:46:00Z">
        <w:r w:rsidRPr="00343F01" w:rsidDel="00201166">
          <w:rPr>
            <w:b/>
            <w:bCs/>
          </w:rPr>
          <w:delText>Lot contractuel E</w:delText>
        </w:r>
        <w:r w:rsidRPr="00343F01" w:rsidDel="00201166">
          <w:delText xml:space="preserve"> (Nigéria), </w:delText>
        </w:r>
      </w:del>
      <w:ins w:id="23721" w:author="Mohamed Amine Sdiri" w:date="2023-11-29T09:58:00Z">
        <w:del w:id="23722" w:author="Houyem Rais" w:date="2024-02-22T14:46:00Z">
          <w:r w:rsidR="00621175" w:rsidDel="00201166">
            <w:delText xml:space="preserve"> </w:delText>
          </w:r>
        </w:del>
      </w:ins>
      <w:del w:id="23723" w:author="Houyem Rais" w:date="2024-02-22T14:46:00Z">
        <w:r w:rsidRPr="00343F01" w:rsidDel="00201166">
          <w:delText xml:space="preserve">couvrant la section allant de l’échangeur Badagry jusqu’à l’échangeur Okokomaiko </w:delText>
        </w:r>
        <w:r w:rsidRPr="00343F01" w:rsidDel="00201166">
          <w:rPr>
            <w:b/>
            <w:bCs/>
          </w:rPr>
          <w:delText>(38,8 km)</w:delText>
        </w:r>
        <w:r w:rsidRPr="00343F01" w:rsidDel="00201166">
          <w:delText>.</w:delText>
        </w:r>
      </w:del>
    </w:p>
    <w:p w14:paraId="794579BE" w14:textId="5FDDD706" w:rsidR="001A21CC" w:rsidRPr="00343F01" w:rsidDel="00201166" w:rsidRDefault="001A21CC" w:rsidP="00D62BC5">
      <w:pPr>
        <w:spacing w:before="0" w:after="160"/>
        <w:jc w:val="left"/>
        <w:rPr>
          <w:del w:id="23724" w:author="Houyem Rais" w:date="2024-02-22T14:46:00Z"/>
        </w:rPr>
        <w:pPrChange w:id="23725" w:author="Houyem Rais" w:date="2024-02-22T14:49:00Z">
          <w:pPr>
            <w:pStyle w:val="BulletList1"/>
          </w:pPr>
        </w:pPrChange>
      </w:pPr>
      <w:del w:id="23726" w:author="Houyem Rais" w:date="2024-02-22T14:46:00Z">
        <w:r w:rsidRPr="00343F01" w:rsidDel="00201166">
          <w:rPr>
            <w:b/>
            <w:bCs/>
          </w:rPr>
          <w:delText>Lot contractuel F</w:delText>
        </w:r>
        <w:r w:rsidRPr="00343F01" w:rsidDel="00201166">
          <w:delText xml:space="preserve"> (Nigéria), </w:delText>
        </w:r>
      </w:del>
      <w:ins w:id="23727" w:author="Mohamed Amine Sdiri" w:date="2023-11-29T09:58:00Z">
        <w:del w:id="23728" w:author="Houyem Rais" w:date="2024-02-22T14:46:00Z">
          <w:r w:rsidR="00621175" w:rsidDel="00201166">
            <w:delText xml:space="preserve"> </w:delText>
          </w:r>
        </w:del>
      </w:ins>
      <w:del w:id="23729" w:author="Houyem Rais" w:date="2024-02-22T14:46:00Z">
        <w:r w:rsidRPr="00343F01" w:rsidDel="00201166">
          <w:delText xml:space="preserve">couvrant la section allant de l’échangeur Okokomaiko jusqu’à l’échangeur Eric Moore </w:delText>
        </w:r>
        <w:r w:rsidRPr="00343F01" w:rsidDel="00201166">
          <w:rPr>
            <w:b/>
            <w:bCs/>
          </w:rPr>
          <w:delText>(18,3 km)</w:delText>
        </w:r>
        <w:r w:rsidRPr="00343F01" w:rsidDel="00201166">
          <w:delText>.</w:delText>
        </w:r>
      </w:del>
    </w:p>
    <w:p w14:paraId="795C7125" w14:textId="10D40466" w:rsidR="001A21CC" w:rsidRPr="00343F01" w:rsidDel="00201166" w:rsidRDefault="001A21CC" w:rsidP="00D62BC5">
      <w:pPr>
        <w:spacing w:before="0" w:after="160"/>
        <w:jc w:val="left"/>
        <w:rPr>
          <w:del w:id="23730" w:author="Houyem Rais" w:date="2024-02-22T14:46:00Z"/>
        </w:rPr>
        <w:pPrChange w:id="23731" w:author="Houyem Rais" w:date="2024-02-22T14:49:00Z">
          <w:pPr/>
        </w:pPrChange>
      </w:pPr>
      <w:del w:id="23732" w:author="Houyem Rais" w:date="2024-02-22T14:46:00Z">
        <w:r w:rsidRPr="00343F01" w:rsidDel="00201166">
          <w:delText xml:space="preserve">Une combinaison de trois options PPP ont été considérées pour la construction et l’exploitation de chacun des lots contractuels, </w:delText>
        </w:r>
      </w:del>
      <w:ins w:id="23733" w:author="Mohamed Amine Sdiri" w:date="2023-11-29T09:58:00Z">
        <w:del w:id="23734" w:author="Houyem Rais" w:date="2024-02-22T14:46:00Z">
          <w:r w:rsidR="00621175" w:rsidDel="00201166">
            <w:delText xml:space="preserve"> </w:delText>
          </w:r>
        </w:del>
      </w:ins>
      <w:del w:id="23735" w:author="Houyem Rais" w:date="2024-02-22T14:46:00Z">
        <w:r w:rsidRPr="00343F01" w:rsidDel="00201166">
          <w:delText xml:space="preserve">comprenant le </w:delText>
        </w:r>
        <w:r w:rsidRPr="00343F01" w:rsidDel="00201166">
          <w:rPr>
            <w:b/>
            <w:bCs/>
          </w:rPr>
          <w:delText>BOT (Build-Operate-Transfer) à péages économiques</w:delText>
        </w:r>
        <w:r w:rsidRPr="00343F01" w:rsidDel="00201166">
          <w:delText xml:space="preserve">, </w:delText>
        </w:r>
      </w:del>
      <w:ins w:id="23736" w:author="Mohamed Amine Sdiri" w:date="2023-11-29T09:58:00Z">
        <w:del w:id="23737" w:author="Houyem Rais" w:date="2024-02-22T14:46:00Z">
          <w:r w:rsidR="00621175" w:rsidDel="00201166">
            <w:delText xml:space="preserve"> </w:delText>
          </w:r>
        </w:del>
      </w:ins>
      <w:del w:id="23738" w:author="Houyem Rais" w:date="2024-02-22T14:46:00Z">
        <w:r w:rsidRPr="00343F01" w:rsidDel="00201166">
          <w:delText xml:space="preserve">le </w:delText>
        </w:r>
        <w:r w:rsidRPr="00343F01" w:rsidDel="00201166">
          <w:rPr>
            <w:b/>
            <w:bCs/>
          </w:rPr>
          <w:delText xml:space="preserve">BOT privé avec la participation de l’Etat </w:delText>
        </w:r>
        <w:r w:rsidRPr="00343F01" w:rsidDel="00201166">
          <w:delText>(</w:delText>
        </w:r>
        <w:r w:rsidRPr="00343F01" w:rsidDel="00201166">
          <w:rPr>
            <w:b/>
            <w:bCs/>
          </w:rPr>
          <w:delText>à péages sociaux</w:delText>
        </w:r>
        <w:r w:rsidRPr="00343F01" w:rsidDel="00201166">
          <w:delText>)</w:delText>
        </w:r>
        <w:r w:rsidR="00160741" w:rsidRPr="00343F01" w:rsidDel="00201166">
          <w:rPr>
            <w:b/>
            <w:bCs/>
          </w:rPr>
          <w:delText xml:space="preserve">, </w:delText>
        </w:r>
      </w:del>
      <w:ins w:id="23739" w:author="Mohamed Amine Sdiri" w:date="2023-11-29T09:58:00Z">
        <w:del w:id="23740" w:author="Houyem Rais" w:date="2024-02-22T14:46:00Z">
          <w:r w:rsidR="00621175" w:rsidDel="00201166">
            <w:rPr>
              <w:b/>
              <w:bCs/>
            </w:rPr>
            <w:delText xml:space="preserve"> </w:delText>
          </w:r>
        </w:del>
      </w:ins>
      <w:del w:id="23741" w:author="Houyem Rais" w:date="2024-02-22T14:46:00Z">
        <w:r w:rsidR="00160741" w:rsidRPr="00343F01" w:rsidDel="00201166">
          <w:rPr>
            <w:b/>
            <w:bCs/>
          </w:rPr>
          <w:delText xml:space="preserve">le contrat de PPP à paiement public </w:delText>
        </w:r>
        <w:r w:rsidR="00160741" w:rsidRPr="00343F01" w:rsidDel="00201166">
          <w:delText>et</w:delText>
        </w:r>
        <w:r w:rsidR="00160741" w:rsidRPr="00343F01" w:rsidDel="00201166">
          <w:rPr>
            <w:b/>
            <w:bCs/>
          </w:rPr>
          <w:delText xml:space="preserve"> </w:delText>
        </w:r>
        <w:r w:rsidRPr="00343F01" w:rsidDel="00201166">
          <w:delText xml:space="preserve">le </w:delText>
        </w:r>
        <w:r w:rsidRPr="00343F01" w:rsidDel="00201166">
          <w:rPr>
            <w:b/>
            <w:bCs/>
            <w:i/>
            <w:iCs/>
          </w:rPr>
          <w:delText>contrat</w:delText>
        </w:r>
        <w:r w:rsidRPr="00343F01" w:rsidDel="00201166">
          <w:delText xml:space="preserve"> </w:delText>
        </w:r>
        <w:r w:rsidRPr="00343F01" w:rsidDel="00201166">
          <w:rPr>
            <w:b/>
            <w:bCs/>
            <w:i/>
            <w:iCs/>
          </w:rPr>
          <w:delText>d’affermage</w:delText>
        </w:r>
        <w:r w:rsidRPr="00343F01" w:rsidDel="00201166">
          <w:delText xml:space="preserve"> ou de </w:delText>
        </w:r>
        <w:r w:rsidRPr="00343F01" w:rsidDel="00201166">
          <w:rPr>
            <w:b/>
            <w:bCs/>
            <w:i/>
            <w:iCs/>
          </w:rPr>
          <w:delText xml:space="preserve">gestion du péage </w:delText>
        </w:r>
        <w:r w:rsidRPr="00343F01" w:rsidDel="00201166">
          <w:delText xml:space="preserve">après la </w:delText>
        </w:r>
        <w:r w:rsidRPr="00343F01" w:rsidDel="00201166">
          <w:rPr>
            <w:b/>
            <w:bCs/>
          </w:rPr>
          <w:delText>construction du tronçon autoroutier par l’Etat</w:delText>
        </w:r>
        <w:r w:rsidRPr="00343F01" w:rsidDel="00201166">
          <w:delText>.</w:delText>
        </w:r>
      </w:del>
    </w:p>
    <w:p w14:paraId="49D42EDE" w14:textId="36475B43" w:rsidR="001A21CC" w:rsidRPr="00343F01" w:rsidDel="00201166" w:rsidRDefault="001A21CC" w:rsidP="00D62BC5">
      <w:pPr>
        <w:spacing w:before="0" w:after="160"/>
        <w:jc w:val="left"/>
        <w:rPr>
          <w:del w:id="23742" w:author="Houyem Rais" w:date="2024-02-22T14:46:00Z"/>
        </w:rPr>
        <w:pPrChange w:id="23743" w:author="Houyem Rais" w:date="2024-02-22T14:49:00Z">
          <w:pPr/>
        </w:pPrChange>
      </w:pPr>
      <w:del w:id="23744" w:author="Houyem Rais" w:date="2024-02-22T14:46:00Z">
        <w:r w:rsidRPr="00343F01" w:rsidDel="00201166">
          <w:delText xml:space="preserve">Etant donné que les lots contractuels proposés sont interdépendants et solidaires d’un point de vue économique, </w:delText>
        </w:r>
      </w:del>
      <w:ins w:id="23745" w:author="Mohamed Amine Sdiri" w:date="2023-11-29T09:58:00Z">
        <w:del w:id="23746" w:author="Houyem Rais" w:date="2024-02-22T14:46:00Z">
          <w:r w:rsidR="00621175" w:rsidDel="00201166">
            <w:delText xml:space="preserve"> </w:delText>
          </w:r>
        </w:del>
      </w:ins>
      <w:del w:id="23747" w:author="Houyem Rais" w:date="2024-02-22T14:46:00Z">
        <w:r w:rsidRPr="00343F01" w:rsidDel="00201166">
          <w:delText xml:space="preserve">la note a recommandé un certain niveau de </w:delText>
        </w:r>
        <w:r w:rsidRPr="00343F01" w:rsidDel="00201166">
          <w:rPr>
            <w:b/>
            <w:bCs/>
          </w:rPr>
          <w:delText>coordination</w:delText>
        </w:r>
        <w:r w:rsidRPr="00343F01" w:rsidDel="00201166">
          <w:delText xml:space="preserve"> entre les autorités contractantes dans l’implémentation des différents lots. La note a également un aspect </w:delText>
        </w:r>
        <w:r w:rsidRPr="00343F01" w:rsidDel="00201166">
          <w:rPr>
            <w:b/>
            <w:bCs/>
          </w:rPr>
          <w:delText>phasage</w:delText>
        </w:r>
        <w:r w:rsidRPr="00343F01" w:rsidDel="00201166">
          <w:delText xml:space="preserve"> du projet qui prend en considération un ensemble de facteurs, </w:delText>
        </w:r>
      </w:del>
      <w:ins w:id="23748" w:author="Mohamed Amine Sdiri" w:date="2023-11-29T09:58:00Z">
        <w:del w:id="23749" w:author="Houyem Rais" w:date="2024-02-22T14:46:00Z">
          <w:r w:rsidR="00621175" w:rsidDel="00201166">
            <w:delText xml:space="preserve"> </w:delText>
          </w:r>
        </w:del>
      </w:ins>
      <w:del w:id="23750" w:author="Houyem Rais" w:date="2024-02-22T14:46:00Z">
        <w:r w:rsidRPr="00343F01" w:rsidDel="00201166">
          <w:delText xml:space="preserve">comme la capacité du marché du BTP, </w:delText>
        </w:r>
      </w:del>
      <w:ins w:id="23751" w:author="Mohamed Amine Sdiri" w:date="2023-11-29T09:58:00Z">
        <w:del w:id="23752" w:author="Houyem Rais" w:date="2024-02-22T14:46:00Z">
          <w:r w:rsidR="00621175" w:rsidDel="00201166">
            <w:delText xml:space="preserve"> </w:delText>
          </w:r>
        </w:del>
      </w:ins>
      <w:del w:id="23753" w:author="Houyem Rais" w:date="2024-02-22T14:46:00Z">
        <w:r w:rsidRPr="00343F01" w:rsidDel="00201166">
          <w:delText xml:space="preserve">la capacité de levée des fonds, </w:delText>
        </w:r>
      </w:del>
      <w:ins w:id="23754" w:author="Mohamed Amine Sdiri" w:date="2023-11-29T09:58:00Z">
        <w:del w:id="23755" w:author="Houyem Rais" w:date="2024-02-22T14:46:00Z">
          <w:r w:rsidR="00621175" w:rsidDel="00201166">
            <w:delText xml:space="preserve"> </w:delText>
          </w:r>
        </w:del>
      </w:ins>
      <w:del w:id="23756" w:author="Houyem Rais" w:date="2024-02-22T14:46:00Z">
        <w:r w:rsidRPr="00343F01" w:rsidDel="00201166">
          <w:delText xml:space="preserve">la minimisation du risque d'interfaces pour les parties publiques et le respect du calendrier de mise en service. La stratégie de financement du projet recommandée par la note repose sur la </w:delText>
        </w:r>
        <w:r w:rsidRPr="00343F01" w:rsidDel="00201166">
          <w:rPr>
            <w:b/>
            <w:bCs/>
          </w:rPr>
          <w:delText>diversification des sources et des instruments financiers</w:delText>
        </w:r>
        <w:r w:rsidRPr="00343F01" w:rsidDel="00201166">
          <w:delText xml:space="preserve"> (fonds propres, </w:delText>
        </w:r>
      </w:del>
      <w:ins w:id="23757" w:author="Mohamed Amine Sdiri" w:date="2023-11-29T09:58:00Z">
        <w:del w:id="23758" w:author="Houyem Rais" w:date="2024-02-22T14:46:00Z">
          <w:r w:rsidR="00621175" w:rsidDel="00201166">
            <w:delText xml:space="preserve"> </w:delText>
          </w:r>
        </w:del>
      </w:ins>
      <w:del w:id="23759" w:author="Houyem Rais" w:date="2024-02-22T14:46:00Z">
        <w:r w:rsidRPr="00343F01" w:rsidDel="00201166">
          <w:delText xml:space="preserve">dettes commerciales, </w:delText>
        </w:r>
      </w:del>
      <w:ins w:id="23760" w:author="Mohamed Amine Sdiri" w:date="2023-11-29T09:58:00Z">
        <w:del w:id="23761" w:author="Houyem Rais" w:date="2024-02-22T14:46:00Z">
          <w:r w:rsidR="00621175" w:rsidDel="00201166">
            <w:delText xml:space="preserve"> </w:delText>
          </w:r>
        </w:del>
      </w:ins>
      <w:del w:id="23762" w:author="Houyem Rais" w:date="2024-02-22T14:46:00Z">
        <w:r w:rsidRPr="00343F01" w:rsidDel="00201166">
          <w:delText xml:space="preserve">contribution publique, </w:delText>
        </w:r>
      </w:del>
      <w:ins w:id="23763" w:author="Mohamed Amine Sdiri" w:date="2023-11-29T09:58:00Z">
        <w:del w:id="23764" w:author="Houyem Rais" w:date="2024-02-22T14:46:00Z">
          <w:r w:rsidR="00621175" w:rsidDel="00201166">
            <w:delText xml:space="preserve"> </w:delText>
          </w:r>
        </w:del>
      </w:ins>
      <w:del w:id="23765" w:author="Houyem Rais" w:date="2024-02-22T14:46:00Z">
        <w:r w:rsidRPr="00343F01" w:rsidDel="00201166">
          <w:delText xml:space="preserve">bailleurs de fonds, </w:delText>
        </w:r>
      </w:del>
      <w:ins w:id="23766" w:author="Mohamed Amine Sdiri" w:date="2023-11-29T09:58:00Z">
        <w:del w:id="23767" w:author="Houyem Rais" w:date="2024-02-22T14:46:00Z">
          <w:r w:rsidR="00621175" w:rsidDel="00201166">
            <w:delText xml:space="preserve"> </w:delText>
          </w:r>
        </w:del>
      </w:ins>
      <w:del w:id="23768" w:author="Houyem Rais" w:date="2024-02-22T14:46:00Z">
        <w:r w:rsidRPr="00343F01" w:rsidDel="00201166">
          <w:delText>etc.) afin de choisir le financement le plus efficace et qui permet de minimiser les coûts du capital.</w:delText>
        </w:r>
      </w:del>
    </w:p>
    <w:p w14:paraId="6DF645F2" w14:textId="4F1860EC" w:rsidR="00600239" w:rsidRPr="00343F01" w:rsidDel="00201166" w:rsidRDefault="00307269" w:rsidP="00D62BC5">
      <w:pPr>
        <w:spacing w:before="0" w:after="160"/>
        <w:jc w:val="left"/>
        <w:rPr>
          <w:del w:id="23769" w:author="Houyem Rais" w:date="2024-02-22T14:46:00Z"/>
        </w:rPr>
        <w:pPrChange w:id="23770" w:author="Houyem Rais" w:date="2024-02-22T14:49:00Z">
          <w:pPr/>
        </w:pPrChange>
      </w:pPr>
      <w:del w:id="23771" w:author="Houyem Rais" w:date="2024-02-22T14:46:00Z">
        <w:r w:rsidRPr="00343F01" w:rsidDel="00201166">
          <w:delText>L’analyse a montré qu’</w:delText>
        </w:r>
        <w:r w:rsidR="00600239" w:rsidRPr="00343F01" w:rsidDel="00201166">
          <w:delText xml:space="preserve">il </w:delText>
        </w:r>
        <w:r w:rsidR="00201F21" w:rsidRPr="00343F01" w:rsidDel="00201166">
          <w:delText xml:space="preserve">sera </w:delText>
        </w:r>
        <w:r w:rsidR="00C31D42" w:rsidRPr="00343F01" w:rsidDel="00201166">
          <w:delText>difficile</w:delText>
        </w:r>
        <w:r w:rsidR="00201F21" w:rsidRPr="00343F01" w:rsidDel="00201166">
          <w:delText xml:space="preserve"> de</w:delText>
        </w:r>
        <w:r w:rsidR="00F439F5" w:rsidRPr="00343F01" w:rsidDel="00201166">
          <w:delText xml:space="preserve"> prévoir la mise en œuvre </w:delText>
        </w:r>
        <w:r w:rsidR="00287D61" w:rsidRPr="00343F01" w:rsidDel="00201166">
          <w:delText xml:space="preserve">du lot 3 </w:delText>
        </w:r>
        <w:r w:rsidR="003E1DE2" w:rsidRPr="00343F01" w:rsidDel="00201166">
          <w:delText>en tant que section homogène</w:delText>
        </w:r>
        <w:r w:rsidR="00A1163C" w:rsidRPr="00343F01" w:rsidDel="00201166">
          <w:delText xml:space="preserve"> vue </w:delText>
        </w:r>
        <w:r w:rsidR="009F1AFB" w:rsidRPr="00343F01" w:rsidDel="00201166">
          <w:delText xml:space="preserve">de multiples </w:delText>
        </w:r>
        <w:r w:rsidR="00983FA3" w:rsidRPr="00343F01" w:rsidDel="00201166">
          <w:delText xml:space="preserve">contraintes </w:delText>
        </w:r>
        <w:r w:rsidR="009F1AFB" w:rsidRPr="00343F01" w:rsidDel="00201166">
          <w:delText>comme les</w:delText>
        </w:r>
        <w:r w:rsidR="00983FA3" w:rsidRPr="00343F01" w:rsidDel="00201166">
          <w:delText xml:space="preserve"> coûts</w:delText>
        </w:r>
        <w:r w:rsidR="009F1AFB" w:rsidRPr="00343F01" w:rsidDel="00201166">
          <w:delText xml:space="preserve"> des travaux</w:delText>
        </w:r>
        <w:r w:rsidR="00983FA3" w:rsidRPr="00343F01" w:rsidDel="00201166">
          <w:delText xml:space="preserve">, </w:delText>
        </w:r>
      </w:del>
      <w:ins w:id="23772" w:author="Mohamed Amine Sdiri" w:date="2023-11-29T09:58:00Z">
        <w:del w:id="23773" w:author="Houyem Rais" w:date="2024-02-22T14:46:00Z">
          <w:r w:rsidR="00621175" w:rsidDel="00201166">
            <w:delText xml:space="preserve"> </w:delText>
          </w:r>
        </w:del>
      </w:ins>
      <w:del w:id="23774" w:author="Houyem Rais" w:date="2024-02-22T14:46:00Z">
        <w:r w:rsidR="009F1AFB" w:rsidRPr="00343F01" w:rsidDel="00201166">
          <w:delText>la</w:delText>
        </w:r>
        <w:r w:rsidR="00C87073" w:rsidRPr="00343F01" w:rsidDel="00201166">
          <w:delText xml:space="preserve"> différence de la</w:delText>
        </w:r>
        <w:r w:rsidR="00983FA3" w:rsidRPr="00343F01" w:rsidDel="00201166">
          <w:delText xml:space="preserve"> </w:delText>
        </w:r>
        <w:r w:rsidR="006E682A" w:rsidRPr="00343F01" w:rsidDel="00201166">
          <w:delText xml:space="preserve">tarification de </w:delText>
        </w:r>
        <w:r w:rsidR="00600C61" w:rsidRPr="00343F01" w:rsidDel="00201166">
          <w:delText xml:space="preserve">péage, </w:delText>
        </w:r>
      </w:del>
      <w:ins w:id="23775" w:author="Mohamed Amine Sdiri" w:date="2023-11-29T09:58:00Z">
        <w:del w:id="23776" w:author="Houyem Rais" w:date="2024-02-22T14:46:00Z">
          <w:r w:rsidR="00621175" w:rsidDel="00201166">
            <w:delText xml:space="preserve"> </w:delText>
          </w:r>
        </w:del>
      </w:ins>
      <w:del w:id="23777" w:author="Houyem Rais" w:date="2024-02-22T14:46:00Z">
        <w:r w:rsidR="00D619BF" w:rsidRPr="00343F01" w:rsidDel="00201166">
          <w:delText xml:space="preserve">l’état d’avancement des travaux au niveau de certains </w:delText>
        </w:r>
        <w:r w:rsidR="0082166C" w:rsidRPr="00343F01" w:rsidDel="00201166">
          <w:delText xml:space="preserve">tronçons, </w:delText>
        </w:r>
      </w:del>
      <w:ins w:id="23778" w:author="Mohamed Amine Sdiri" w:date="2023-11-29T09:58:00Z">
        <w:del w:id="23779" w:author="Houyem Rais" w:date="2024-02-22T14:46:00Z">
          <w:r w:rsidR="00621175" w:rsidDel="00201166">
            <w:delText xml:space="preserve"> </w:delText>
          </w:r>
        </w:del>
      </w:ins>
      <w:del w:id="23780" w:author="Houyem Rais" w:date="2024-02-22T14:46:00Z">
        <w:r w:rsidR="0082166C" w:rsidRPr="00343F01" w:rsidDel="00201166">
          <w:delText>etc.</w:delText>
        </w:r>
      </w:del>
    </w:p>
    <w:p w14:paraId="289720A3" w14:textId="0391D726" w:rsidR="00160741" w:rsidRPr="00343F01" w:rsidDel="00201166" w:rsidRDefault="001A21CC" w:rsidP="00D62BC5">
      <w:pPr>
        <w:spacing w:before="0" w:after="160"/>
        <w:jc w:val="left"/>
        <w:rPr>
          <w:del w:id="23781" w:author="Houyem Rais" w:date="2024-02-22T14:46:00Z"/>
        </w:rPr>
        <w:pPrChange w:id="23782" w:author="Houyem Rais" w:date="2024-02-22T14:49:00Z">
          <w:pPr/>
        </w:pPrChange>
      </w:pPr>
      <w:del w:id="23783" w:author="Houyem Rais" w:date="2024-02-22T14:46:00Z">
        <w:r w:rsidRPr="00343F01" w:rsidDel="00201166">
          <w:delText xml:space="preserve">L’analyse financière détaillée, </w:delText>
        </w:r>
      </w:del>
      <w:ins w:id="23784" w:author="Mohamed Amine Sdiri" w:date="2023-11-29T09:58:00Z">
        <w:del w:id="23785" w:author="Houyem Rais" w:date="2024-02-22T14:46:00Z">
          <w:r w:rsidR="00621175" w:rsidDel="00201166">
            <w:delText xml:space="preserve"> </w:delText>
          </w:r>
        </w:del>
      </w:ins>
      <w:del w:id="23786" w:author="Houyem Rais" w:date="2024-02-22T14:46:00Z">
        <w:r w:rsidRPr="00343F01" w:rsidDel="00201166">
          <w:delText xml:space="preserve">appuyée par une modélisation financière des différents lots contractuels, </w:delText>
        </w:r>
      </w:del>
      <w:ins w:id="23787" w:author="Mohamed Amine Sdiri" w:date="2023-11-29T09:58:00Z">
        <w:del w:id="23788" w:author="Houyem Rais" w:date="2024-02-22T14:46:00Z">
          <w:r w:rsidR="00621175" w:rsidDel="00201166">
            <w:delText xml:space="preserve"> </w:delText>
          </w:r>
        </w:del>
      </w:ins>
      <w:del w:id="23789" w:author="Houyem Rais" w:date="2024-02-22T14:46:00Z">
        <w:r w:rsidRPr="00343F01" w:rsidDel="00201166">
          <w:delText>a été effectuée du point de vue des opérateurs privés qui seront chargés de la construction et/ou de l’exploitation des différents lots contractuels.</w:delText>
        </w:r>
        <w:r w:rsidR="00160741" w:rsidRPr="00343F01" w:rsidDel="00201166">
          <w:delText xml:space="preserve"> Elle a permis de déterminer sous quelles conditions financières (en particulier pour quels taux de </w:delText>
        </w:r>
        <w:r w:rsidR="00160741" w:rsidRPr="00343F01" w:rsidDel="00201166">
          <w:rPr>
            <w:b/>
            <w:bCs/>
          </w:rPr>
          <w:delText>participation des Etats</w:delText>
        </w:r>
        <w:r w:rsidR="00160741" w:rsidRPr="00343F01" w:rsidDel="00201166">
          <w:delText xml:space="preserve"> et pour quels </w:delText>
        </w:r>
        <w:r w:rsidR="00160741" w:rsidRPr="00343F01" w:rsidDel="00201166">
          <w:rPr>
            <w:b/>
            <w:bCs/>
          </w:rPr>
          <w:delText>tarifs de péage</w:delText>
        </w:r>
        <w:r w:rsidR="00160741" w:rsidRPr="00343F01" w:rsidDel="00201166">
          <w:delText xml:space="preserve">) les différentes options pourraient être financièrement rentables pour le partenaire privé pour chaque lot contractuel, </w:delText>
        </w:r>
      </w:del>
      <w:ins w:id="23790" w:author="Mohamed Amine Sdiri" w:date="2023-11-29T09:58:00Z">
        <w:del w:id="23791" w:author="Houyem Rais" w:date="2024-02-22T14:46:00Z">
          <w:r w:rsidR="00621175" w:rsidDel="00201166">
            <w:delText xml:space="preserve"> </w:delText>
          </w:r>
        </w:del>
      </w:ins>
      <w:del w:id="23792" w:author="Houyem Rais" w:date="2024-02-22T14:46:00Z">
        <w:r w:rsidR="00160741" w:rsidRPr="00343F01" w:rsidDel="00201166">
          <w:delText>tout en prenant en considération l’acceptabilité sociale du niveau de péage minimal.</w:delText>
        </w:r>
      </w:del>
    </w:p>
    <w:p w14:paraId="55AE1BBB" w14:textId="71CFC5C5" w:rsidR="009F32FE" w:rsidRPr="00343F01" w:rsidDel="00201166" w:rsidRDefault="00160741" w:rsidP="00D62BC5">
      <w:pPr>
        <w:spacing w:before="0" w:after="160"/>
        <w:jc w:val="left"/>
        <w:rPr>
          <w:del w:id="23793" w:author="Houyem Rais" w:date="2024-02-22T14:46:00Z"/>
        </w:rPr>
        <w:pPrChange w:id="23794" w:author="Houyem Rais" w:date="2024-02-22T14:49:00Z">
          <w:pPr/>
        </w:pPrChange>
      </w:pPr>
      <w:del w:id="23795" w:author="Houyem Rais" w:date="2024-02-22T14:46:00Z">
        <w:r w:rsidRPr="00343F01" w:rsidDel="00201166">
          <w:delText xml:space="preserve">La modélisation financière a permis </w:delText>
        </w:r>
        <w:r w:rsidR="009A3692" w:rsidRPr="00343F01" w:rsidDel="00201166">
          <w:delText>d’évaluer les différentes</w:delText>
        </w:r>
        <w:r w:rsidRPr="00343F01" w:rsidDel="00201166">
          <w:delText xml:space="preserve"> option</w:delText>
        </w:r>
        <w:r w:rsidR="009A3692" w:rsidRPr="00343F01" w:rsidDel="00201166">
          <w:delText>s</w:delText>
        </w:r>
        <w:r w:rsidRPr="00343F01" w:rsidDel="00201166">
          <w:delText xml:space="preserve"> de réalisation pour chaque lot contractuel en </w:delText>
        </w:r>
        <w:r w:rsidR="001551FA" w:rsidRPr="00343F01" w:rsidDel="00201166">
          <w:delText xml:space="preserve">les </w:delText>
        </w:r>
        <w:r w:rsidRPr="00343F01" w:rsidDel="00201166">
          <w:delText xml:space="preserve">comparant en termes de coûts, </w:delText>
        </w:r>
      </w:del>
      <w:ins w:id="23796" w:author="Mohamed Amine Sdiri" w:date="2023-11-29T09:58:00Z">
        <w:del w:id="23797" w:author="Houyem Rais" w:date="2024-02-22T14:46:00Z">
          <w:r w:rsidR="00621175" w:rsidDel="00201166">
            <w:delText xml:space="preserve"> </w:delText>
          </w:r>
        </w:del>
      </w:ins>
      <w:del w:id="23798" w:author="Houyem Rais" w:date="2024-02-22T14:46:00Z">
        <w:r w:rsidRPr="00343F01" w:rsidDel="00201166">
          <w:delText xml:space="preserve">de rentabilité, </w:delText>
        </w:r>
      </w:del>
      <w:ins w:id="23799" w:author="Mohamed Amine Sdiri" w:date="2023-11-29T09:58:00Z">
        <w:del w:id="23800" w:author="Houyem Rais" w:date="2024-02-22T14:46:00Z">
          <w:r w:rsidR="00621175" w:rsidDel="00201166">
            <w:delText xml:space="preserve"> </w:delText>
          </w:r>
        </w:del>
      </w:ins>
      <w:del w:id="23801" w:author="Houyem Rais" w:date="2024-02-22T14:46:00Z">
        <w:r w:rsidRPr="00343F01" w:rsidDel="00201166">
          <w:delText xml:space="preserve">de risques, </w:delText>
        </w:r>
      </w:del>
      <w:ins w:id="23802" w:author="Mohamed Amine Sdiri" w:date="2023-11-29T09:58:00Z">
        <w:del w:id="23803" w:author="Houyem Rais" w:date="2024-02-22T14:46:00Z">
          <w:r w:rsidR="00621175" w:rsidDel="00201166">
            <w:delText xml:space="preserve"> </w:delText>
          </w:r>
        </w:del>
      </w:ins>
      <w:del w:id="23804" w:author="Houyem Rais" w:date="2024-02-22T14:46:00Z">
        <w:r w:rsidRPr="00343F01" w:rsidDel="00201166">
          <w:delText>de Value for Money et d'autres facteurs financiers clés.</w:delText>
        </w:r>
      </w:del>
    </w:p>
    <w:p w14:paraId="79D91CCB" w14:textId="4B00D0E1" w:rsidR="0038137B" w:rsidDel="00201166" w:rsidRDefault="00A36873" w:rsidP="00D62BC5">
      <w:pPr>
        <w:spacing w:before="0" w:after="160"/>
        <w:jc w:val="left"/>
        <w:rPr>
          <w:del w:id="23805" w:author="Houyem Rais" w:date="2024-02-22T14:46:00Z"/>
        </w:rPr>
        <w:pPrChange w:id="23806" w:author="Houyem Rais" w:date="2024-02-22T14:49:00Z">
          <w:pPr/>
        </w:pPrChange>
      </w:pPr>
      <w:del w:id="23807" w:author="Houyem Rais" w:date="2024-02-22T14:46:00Z">
        <w:r w:rsidRPr="00343F01" w:rsidDel="00201166">
          <w:delText>Le tableau suivant synthétise les principaux résultats de l’étude financière des options sélectionnées pour le</w:delText>
        </w:r>
        <w:r w:rsidR="00BE4B45" w:rsidRPr="00343F01" w:rsidDel="00201166">
          <w:delText>s</w:delText>
        </w:r>
        <w:r w:rsidRPr="00343F01" w:rsidDel="00201166">
          <w:delText xml:space="preserve"> </w:delText>
        </w:r>
        <w:r w:rsidR="00BE4B45" w:rsidRPr="00343F01" w:rsidDel="00201166">
          <w:delText>différents lots contractuels</w:delText>
        </w:r>
        <w:r w:rsidRPr="00343F01" w:rsidDel="00201166">
          <w:delText>.</w:delText>
        </w:r>
        <w:r w:rsidR="00CB457E" w:rsidDel="00201166">
          <w:delText xml:space="preserve"> </w:delText>
        </w:r>
      </w:del>
    </w:p>
    <w:p w14:paraId="3EA7345C" w14:textId="795A1FB3" w:rsidR="00BE4B45" w:rsidRPr="00343F01" w:rsidDel="00201166" w:rsidRDefault="00BE4B45" w:rsidP="00D62BC5">
      <w:pPr>
        <w:spacing w:before="0" w:after="160"/>
        <w:jc w:val="left"/>
        <w:rPr>
          <w:del w:id="23808" w:author="Houyem Rais" w:date="2024-02-22T14:46:00Z"/>
        </w:rPr>
        <w:pPrChange w:id="23809" w:author="Houyem Rais" w:date="2024-02-22T14:49:00Z">
          <w:pPr>
            <w:spacing w:before="0" w:after="160"/>
            <w:jc w:val="left"/>
          </w:pPr>
        </w:pPrChange>
      </w:pPr>
    </w:p>
    <w:p w14:paraId="306F703E" w14:textId="6C3A4AAE" w:rsidR="00160741" w:rsidRPr="00343F01" w:rsidDel="00201166" w:rsidRDefault="00160741" w:rsidP="00D62BC5">
      <w:pPr>
        <w:spacing w:before="0" w:after="160"/>
        <w:jc w:val="left"/>
        <w:rPr>
          <w:del w:id="23810" w:author="Houyem Rais" w:date="2024-02-22T14:46:00Z"/>
        </w:rPr>
        <w:pPrChange w:id="23811" w:author="Houyem Rais" w:date="2024-02-22T14:49:00Z">
          <w:pPr>
            <w:pStyle w:val="Heading2"/>
          </w:pPr>
        </w:pPrChange>
      </w:pPr>
      <w:bookmarkStart w:id="23812" w:name="_Toc152165434"/>
      <w:del w:id="23813" w:author="Houyem Rais" w:date="2024-02-22T14:46:00Z">
        <w:r w:rsidRPr="00343F01" w:rsidDel="00201166">
          <w:delText>Recommandations</w:delText>
        </w:r>
        <w:r w:rsidR="001A125B" w:rsidRPr="00343F01" w:rsidDel="00201166">
          <w:delText xml:space="preserve"> et prochaines étapes</w:delText>
        </w:r>
        <w:bookmarkEnd w:id="23812"/>
      </w:del>
    </w:p>
    <w:p w14:paraId="37919886" w14:textId="21A013CA" w:rsidR="00B2088A" w:rsidRPr="00343F01" w:rsidDel="00201166" w:rsidRDefault="00B2088A" w:rsidP="00D62BC5">
      <w:pPr>
        <w:spacing w:before="0" w:after="160"/>
        <w:jc w:val="left"/>
        <w:rPr>
          <w:del w:id="23814" w:author="Houyem Rais" w:date="2024-02-22T14:46:00Z"/>
        </w:rPr>
        <w:pPrChange w:id="23815" w:author="Houyem Rais" w:date="2024-02-22T14:49:00Z">
          <w:pPr/>
        </w:pPrChange>
      </w:pPr>
      <w:del w:id="23816" w:author="Houyem Rais" w:date="2024-02-22T14:46:00Z">
        <w:r w:rsidRPr="00343F01" w:rsidDel="00201166">
          <w:delText xml:space="preserve">La réalisation du </w:delText>
        </w:r>
        <w:r w:rsidR="00DD598C" w:rsidRPr="00343F01" w:rsidDel="00201166">
          <w:delText xml:space="preserve">lot 3 du </w:delText>
        </w:r>
        <w:r w:rsidRPr="00343F01" w:rsidDel="00201166">
          <w:delText xml:space="preserve">projet de l’autoroute du </w:delText>
        </w:r>
        <w:r w:rsidR="00DD598C" w:rsidRPr="00343F01" w:rsidDel="00201166">
          <w:delText>C</w:delText>
        </w:r>
        <w:r w:rsidRPr="00343F01" w:rsidDel="00201166">
          <w:delText>orridor Abidjan</w:delText>
        </w:r>
        <w:r w:rsidR="00DD598C" w:rsidRPr="00343F01" w:rsidDel="00201166">
          <w:delText>-Lagos</w:delText>
        </w:r>
        <w:r w:rsidRPr="00343F01" w:rsidDel="00201166">
          <w:delText xml:space="preserve"> est d'une importance stratégique pour l</w:delText>
        </w:r>
        <w:r w:rsidR="00DD598C" w:rsidRPr="00343F01" w:rsidDel="00201166">
          <w:delText>a CEDEAO</w:delText>
        </w:r>
        <w:r w:rsidRPr="00343F01" w:rsidDel="00201166">
          <w:delText xml:space="preserve">. Cependant, </w:delText>
        </w:r>
      </w:del>
      <w:ins w:id="23817" w:author="Mohamed Amine Sdiri" w:date="2023-11-29T09:58:00Z">
        <w:del w:id="23818" w:author="Houyem Rais" w:date="2024-02-22T14:46:00Z">
          <w:r w:rsidR="00621175" w:rsidDel="00201166">
            <w:delText xml:space="preserve"> </w:delText>
          </w:r>
        </w:del>
      </w:ins>
      <w:del w:id="23819" w:author="Houyem Rais" w:date="2024-02-22T14:46:00Z">
        <w:r w:rsidRPr="00343F01" w:rsidDel="00201166">
          <w:delText xml:space="preserve">elle est bordée d'incertitudes et de défis, </w:delText>
        </w:r>
      </w:del>
      <w:ins w:id="23820" w:author="Mohamed Amine Sdiri" w:date="2023-11-29T09:58:00Z">
        <w:del w:id="23821" w:author="Houyem Rais" w:date="2024-02-22T14:46:00Z">
          <w:r w:rsidR="00621175" w:rsidDel="00201166">
            <w:delText xml:space="preserve"> </w:delText>
          </w:r>
        </w:del>
      </w:ins>
      <w:del w:id="23822" w:author="Houyem Rais" w:date="2024-02-22T14:46:00Z">
        <w:r w:rsidRPr="00343F01" w:rsidDel="00201166">
          <w:delText>notamment du point de vue de son financement et de sa mise en œuvre.</w:delText>
        </w:r>
      </w:del>
    </w:p>
    <w:p w14:paraId="0BABE4E0" w14:textId="4B4FDD31" w:rsidR="00D077E3" w:rsidRPr="00343F01" w:rsidDel="00201166" w:rsidRDefault="00D077E3" w:rsidP="00D62BC5">
      <w:pPr>
        <w:spacing w:before="0" w:after="160"/>
        <w:jc w:val="left"/>
        <w:rPr>
          <w:del w:id="23823" w:author="Houyem Rais" w:date="2024-02-22T14:46:00Z"/>
        </w:rPr>
        <w:pPrChange w:id="23824" w:author="Houyem Rais" w:date="2024-02-22T14:49:00Z">
          <w:pPr/>
        </w:pPrChange>
      </w:pPr>
      <w:del w:id="23825" w:author="Houyem Rais" w:date="2024-02-22T14:46:00Z">
        <w:r w:rsidRPr="00343F01" w:rsidDel="00201166">
          <w:delText xml:space="preserve">L'analyse financière approfondie des différents lots contractuels nous a permis de détailler les différentes options de financement et de mise en œuvre envisageables du projet du lot 3 du projet de l’autoroute du Corridor Abidjan-Lagos. Après un examen minutieux des scénarios proposés, </w:delText>
        </w:r>
      </w:del>
      <w:ins w:id="23826" w:author="Mohamed Amine Sdiri" w:date="2023-11-29T09:58:00Z">
        <w:del w:id="23827" w:author="Houyem Rais" w:date="2024-02-22T14:46:00Z">
          <w:r w:rsidR="00621175" w:rsidDel="00201166">
            <w:delText xml:space="preserve"> </w:delText>
          </w:r>
        </w:del>
      </w:ins>
      <w:del w:id="23828" w:author="Houyem Rais" w:date="2024-02-22T14:46:00Z">
        <w:r w:rsidRPr="00343F01" w:rsidDel="00201166">
          <w:delText xml:space="preserve">certaines tendances cruciales émergent, </w:delText>
        </w:r>
      </w:del>
      <w:ins w:id="23829" w:author="Mohamed Amine Sdiri" w:date="2023-11-29T09:58:00Z">
        <w:del w:id="23830" w:author="Houyem Rais" w:date="2024-02-22T14:46:00Z">
          <w:r w:rsidR="00621175" w:rsidDel="00201166">
            <w:delText xml:space="preserve"> </w:delText>
          </w:r>
        </w:del>
      </w:ins>
      <w:del w:id="23831" w:author="Houyem Rais" w:date="2024-02-22T14:46:00Z">
        <w:r w:rsidRPr="00343F01" w:rsidDel="00201166">
          <w:delText>éclairant le chemin à suivre pour l’ALCoMA.</w:delText>
        </w:r>
      </w:del>
    </w:p>
    <w:p w14:paraId="5C782F1A" w14:textId="0B5AF2F0" w:rsidR="00D077E3" w:rsidRPr="00343F01" w:rsidDel="00201166" w:rsidRDefault="00D077E3" w:rsidP="00D62BC5">
      <w:pPr>
        <w:spacing w:before="0" w:after="160"/>
        <w:jc w:val="left"/>
        <w:rPr>
          <w:del w:id="23832" w:author="Houyem Rais" w:date="2024-02-22T14:46:00Z"/>
        </w:rPr>
        <w:pPrChange w:id="23833" w:author="Houyem Rais" w:date="2024-02-22T14:49:00Z">
          <w:pPr/>
        </w:pPrChange>
      </w:pPr>
      <w:del w:id="23834" w:author="Houyem Rais" w:date="2024-02-22T14:46:00Z">
        <w:r w:rsidRPr="00343F01" w:rsidDel="00201166">
          <w:rPr>
            <w:b/>
            <w:bCs/>
            <w:color w:val="C00000"/>
          </w:rPr>
          <w:delText>L'option BOT économique avec subvention</w:delText>
        </w:r>
        <w:r w:rsidRPr="00343F01" w:rsidDel="00201166">
          <w:delText xml:space="preserve"> se profile comme la solution la plus viable dans l'ensemble. Cette approche, </w:delText>
        </w:r>
      </w:del>
      <w:ins w:id="23835" w:author="Mohamed Amine Sdiri" w:date="2023-11-29T09:58:00Z">
        <w:del w:id="23836" w:author="Houyem Rais" w:date="2024-02-22T14:46:00Z">
          <w:r w:rsidR="00621175" w:rsidDel="00201166">
            <w:delText xml:space="preserve"> </w:delText>
          </w:r>
        </w:del>
      </w:ins>
      <w:del w:id="23837" w:author="Houyem Rais" w:date="2024-02-22T14:46:00Z">
        <w:r w:rsidRPr="00343F01" w:rsidDel="00201166">
          <w:delText xml:space="preserve">impliquant des </w:delText>
        </w:r>
        <w:r w:rsidRPr="00343F01" w:rsidDel="00201166">
          <w:rPr>
            <w:b/>
            <w:bCs/>
          </w:rPr>
          <w:delText>subventions publiques significatives</w:delText>
        </w:r>
        <w:r w:rsidRPr="00343F01" w:rsidDel="00201166">
          <w:delText xml:space="preserve"> pour certains lots, </w:delText>
        </w:r>
      </w:del>
      <w:ins w:id="23838" w:author="Mohamed Amine Sdiri" w:date="2023-11-29T09:58:00Z">
        <w:del w:id="23839" w:author="Houyem Rais" w:date="2024-02-22T14:46:00Z">
          <w:r w:rsidR="00621175" w:rsidDel="00201166">
            <w:delText xml:space="preserve"> </w:delText>
          </w:r>
        </w:del>
      </w:ins>
      <w:del w:id="23840" w:author="Houyem Rais" w:date="2024-02-22T14:46:00Z">
        <w:r w:rsidRPr="00343F01" w:rsidDel="00201166">
          <w:delText>démontre la nécessité d'un soutien financier gouvernemental pour assurer la rentabilité du projet.</w:delText>
        </w:r>
        <w:r w:rsidR="000B5F2B" w:rsidRPr="00343F01" w:rsidDel="00201166">
          <w:delText xml:space="preserve"> Malgré ça, </w:delText>
        </w:r>
      </w:del>
      <w:ins w:id="23841" w:author="Mohamed Amine Sdiri" w:date="2023-11-29T09:58:00Z">
        <w:del w:id="23842" w:author="Houyem Rais" w:date="2024-02-22T14:46:00Z">
          <w:r w:rsidR="00621175" w:rsidDel="00201166">
            <w:delText xml:space="preserve"> </w:delText>
          </w:r>
        </w:del>
      </w:ins>
      <w:del w:id="23843" w:author="Houyem Rais" w:date="2024-02-22T14:46:00Z">
        <w:r w:rsidR="000B5F2B" w:rsidRPr="00343F01" w:rsidDel="00201166">
          <w:delText xml:space="preserve">elle offre des </w:delText>
        </w:r>
        <w:r w:rsidR="000B5F2B" w:rsidRPr="00343F01" w:rsidDel="00201166">
          <w:rPr>
            <w:b/>
            <w:bCs/>
          </w:rPr>
          <w:delText>Value for Money positives</w:delText>
        </w:r>
        <w:r w:rsidR="000B5F2B" w:rsidRPr="00343F01" w:rsidDel="00201166">
          <w:delText xml:space="preserve"> pour tous les lots contractuels, </w:delText>
        </w:r>
      </w:del>
      <w:ins w:id="23844" w:author="Mohamed Amine Sdiri" w:date="2023-11-29T09:58:00Z">
        <w:del w:id="23845" w:author="Houyem Rais" w:date="2024-02-22T14:46:00Z">
          <w:r w:rsidR="00621175" w:rsidDel="00201166">
            <w:delText xml:space="preserve"> </w:delText>
          </w:r>
        </w:del>
      </w:ins>
      <w:del w:id="23846" w:author="Houyem Rais" w:date="2024-02-22T14:46:00Z">
        <w:r w:rsidR="000B5F2B" w:rsidRPr="00343F01" w:rsidDel="00201166">
          <w:delText>ce qui génère des avantages financiers pour la contrepartie publique</w:delText>
        </w:r>
        <w:r w:rsidR="00A80363" w:rsidRPr="00343F01" w:rsidDel="00201166">
          <w:delText xml:space="preserve"> par rapport au marché public</w:delText>
        </w:r>
        <w:r w:rsidR="009562F4" w:rsidRPr="00343F01" w:rsidDel="00201166">
          <w:delText xml:space="preserve"> traditionnel</w:delText>
        </w:r>
        <w:r w:rsidR="000B5F2B" w:rsidRPr="00343F01" w:rsidDel="00201166">
          <w:delText>.</w:delText>
        </w:r>
        <w:r w:rsidRPr="00343F01" w:rsidDel="00201166">
          <w:delText xml:space="preserve"> Elle offre des </w:delText>
        </w:r>
        <w:r w:rsidRPr="00343F01" w:rsidDel="00201166">
          <w:rPr>
            <w:b/>
            <w:bCs/>
          </w:rPr>
          <w:delText xml:space="preserve">TRI des fonds propres </w:delText>
        </w:r>
        <w:r w:rsidR="00D124DA" w:rsidRPr="00343F01" w:rsidDel="00201166">
          <w:rPr>
            <w:b/>
            <w:bCs/>
          </w:rPr>
          <w:delText>favorables</w:delText>
        </w:r>
        <w:r w:rsidR="00D124DA" w:rsidRPr="00343F01" w:rsidDel="00201166">
          <w:delText xml:space="preserve"> (</w:delText>
        </w:r>
        <w:r w:rsidR="00820941" w:rsidRPr="00343F01" w:rsidDel="00201166">
          <w:delText>supérieurs à la cible)</w:delText>
        </w:r>
        <w:r w:rsidRPr="00343F01" w:rsidDel="00201166">
          <w:delText xml:space="preserve"> et des </w:delText>
        </w:r>
        <w:r w:rsidRPr="00343F01" w:rsidDel="00201166">
          <w:rPr>
            <w:b/>
            <w:bCs/>
          </w:rPr>
          <w:delText>ADSCR minimums supérieurs à 1,2</w:delText>
        </w:r>
        <w:r w:rsidRPr="00343F01" w:rsidDel="00201166">
          <w:delText xml:space="preserve">, </w:delText>
        </w:r>
      </w:del>
      <w:ins w:id="23847" w:author="Mohamed Amine Sdiri" w:date="2023-11-29T09:58:00Z">
        <w:del w:id="23848" w:author="Houyem Rais" w:date="2024-02-22T14:46:00Z">
          <w:r w:rsidR="00621175" w:rsidDel="00201166">
            <w:delText xml:space="preserve"> </w:delText>
          </w:r>
        </w:del>
      </w:ins>
      <w:del w:id="23849" w:author="Houyem Rais" w:date="2024-02-22T14:46:00Z">
        <w:r w:rsidRPr="00343F01" w:rsidDel="00201166">
          <w:delText xml:space="preserve">suggérant que cette option peut garantir une </w:delText>
        </w:r>
        <w:r w:rsidRPr="00343F01" w:rsidDel="00201166">
          <w:rPr>
            <w:b/>
            <w:bCs/>
          </w:rPr>
          <w:delText>rentabilité adéquate</w:delText>
        </w:r>
        <w:r w:rsidRPr="00343F01" w:rsidDel="00201166">
          <w:delText xml:space="preserve"> pour les partenaires privés et couvrir le service annuel de leur dette. </w:delText>
        </w:r>
      </w:del>
    </w:p>
    <w:p w14:paraId="5B87CB78" w14:textId="6DA0FE7F" w:rsidR="006C352E" w:rsidRPr="00343F01" w:rsidDel="00201166" w:rsidRDefault="00A80363" w:rsidP="00D62BC5">
      <w:pPr>
        <w:spacing w:before="0" w:after="160"/>
        <w:jc w:val="left"/>
        <w:rPr>
          <w:del w:id="23850" w:author="Houyem Rais" w:date="2024-02-22T14:46:00Z"/>
        </w:rPr>
        <w:pPrChange w:id="23851" w:author="Houyem Rais" w:date="2024-02-22T14:49:00Z">
          <w:pPr/>
        </w:pPrChange>
      </w:pPr>
      <w:del w:id="23852" w:author="Houyem Rais" w:date="2024-02-22T14:46:00Z">
        <w:r w:rsidRPr="00343F01" w:rsidDel="00201166">
          <w:delText>L’analyse des autres options démontre que le</w:delText>
        </w:r>
        <w:r w:rsidR="00D077E3" w:rsidRPr="00343F01" w:rsidDel="00201166">
          <w:delText xml:space="preserve"> </w:delText>
        </w:r>
        <w:r w:rsidR="00D077E3" w:rsidRPr="00343F01" w:rsidDel="00201166">
          <w:rPr>
            <w:b/>
            <w:bCs/>
          </w:rPr>
          <w:delText>BOT économique sans subvention publique</w:delText>
        </w:r>
        <w:r w:rsidR="00D077E3" w:rsidRPr="00343F01" w:rsidDel="00201166">
          <w:delText xml:space="preserve"> ne présente pas de rentabilité pour les partenaires privés dans aucun des lots contractuels en raison de coûts d’investissement et d'exploitation élevés par rapport aux revenus.</w:delText>
        </w:r>
        <w:r w:rsidRPr="00343F01" w:rsidDel="00201166">
          <w:delText xml:space="preserve"> </w:delText>
        </w:r>
        <w:r w:rsidR="00D077E3" w:rsidRPr="00343F01" w:rsidDel="00201166">
          <w:delText>L'option</w:delText>
        </w:r>
        <w:r w:rsidR="00D077E3" w:rsidRPr="00343F01" w:rsidDel="00201166">
          <w:rPr>
            <w:b/>
            <w:bCs/>
          </w:rPr>
          <w:delText xml:space="preserve"> BOT social </w:delText>
        </w:r>
        <w:r w:rsidRPr="00343F01" w:rsidDel="00201166">
          <w:rPr>
            <w:b/>
            <w:bCs/>
          </w:rPr>
          <w:delText>(</w:delText>
        </w:r>
        <w:r w:rsidR="00D077E3" w:rsidRPr="00343F01" w:rsidDel="00201166">
          <w:rPr>
            <w:b/>
            <w:bCs/>
          </w:rPr>
          <w:delText>avec subvention publique</w:delText>
        </w:r>
        <w:r w:rsidRPr="00343F01" w:rsidDel="00201166">
          <w:rPr>
            <w:b/>
            <w:bCs/>
          </w:rPr>
          <w:delText>)</w:delText>
        </w:r>
        <w:r w:rsidR="00D077E3" w:rsidRPr="00343F01" w:rsidDel="00201166">
          <w:delText xml:space="preserve"> </w:delText>
        </w:r>
        <w:r w:rsidRPr="00343F01" w:rsidDel="00201166">
          <w:delText xml:space="preserve">quant à elle </w:delText>
        </w:r>
        <w:r w:rsidR="00D077E3" w:rsidRPr="00343F01" w:rsidDel="00201166">
          <w:delText xml:space="preserve">génère des Value for Money négatives pour tous les lots contractuels, </w:delText>
        </w:r>
      </w:del>
      <w:ins w:id="23853" w:author="Mohamed Amine Sdiri" w:date="2023-11-29T09:58:00Z">
        <w:del w:id="23854" w:author="Houyem Rais" w:date="2024-02-22T14:46:00Z">
          <w:r w:rsidR="00621175" w:rsidDel="00201166">
            <w:delText xml:space="preserve"> </w:delText>
          </w:r>
        </w:del>
      </w:ins>
      <w:del w:id="23855" w:author="Houyem Rais" w:date="2024-02-22T14:46:00Z">
        <w:r w:rsidR="00D077E3" w:rsidRPr="00343F01" w:rsidDel="00201166">
          <w:delText>soulignant les défis inhérents à cette approche de réduction des prix des péages au niveau des usagers.</w:delText>
        </w:r>
        <w:r w:rsidR="00320EAE" w:rsidRPr="00343F01" w:rsidDel="00201166">
          <w:delText xml:space="preserve"> </w:delText>
        </w:r>
        <w:r w:rsidR="00D077E3" w:rsidRPr="00343F01" w:rsidDel="00201166">
          <w:delText xml:space="preserve">Le modèle </w:delText>
        </w:r>
        <w:r w:rsidR="00D077E3" w:rsidRPr="00343F01" w:rsidDel="00201166">
          <w:rPr>
            <w:b/>
            <w:bCs/>
          </w:rPr>
          <w:delText>EPC + Contrat d’affermage</w:delText>
        </w:r>
        <w:r w:rsidR="00D077E3" w:rsidRPr="00343F01" w:rsidDel="00201166">
          <w:delText xml:space="preserve"> place la charge financière principale sur le partenaire public. Bien qu'elle soulage le partenaire privé des coûts initiaux, </w:delText>
        </w:r>
      </w:del>
      <w:ins w:id="23856" w:author="Mohamed Amine Sdiri" w:date="2023-11-29T09:58:00Z">
        <w:del w:id="23857" w:author="Houyem Rais" w:date="2024-02-22T14:46:00Z">
          <w:r w:rsidR="00621175" w:rsidDel="00201166">
            <w:delText xml:space="preserve"> </w:delText>
          </w:r>
        </w:del>
      </w:ins>
      <w:del w:id="23858" w:author="Houyem Rais" w:date="2024-02-22T14:46:00Z">
        <w:r w:rsidR="00D077E3" w:rsidRPr="00343F01" w:rsidDel="00201166">
          <w:delText xml:space="preserve">elle présente des coûts d'exploitation élevés pour le secteur public, </w:delText>
        </w:r>
      </w:del>
      <w:ins w:id="23859" w:author="Mohamed Amine Sdiri" w:date="2023-11-29T09:58:00Z">
        <w:del w:id="23860" w:author="Houyem Rais" w:date="2024-02-22T14:46:00Z">
          <w:r w:rsidR="00621175" w:rsidDel="00201166">
            <w:delText xml:space="preserve"> </w:delText>
          </w:r>
        </w:del>
      </w:ins>
      <w:del w:id="23861" w:author="Houyem Rais" w:date="2024-02-22T14:46:00Z">
        <w:r w:rsidR="00D077E3" w:rsidRPr="00343F01" w:rsidDel="00201166">
          <w:delText>mettant en lumière la nécessité d'une gestion rigoureuse pour assurer la rentabilité à long terme.</w:delText>
        </w:r>
        <w:r w:rsidR="00DC5A08" w:rsidRPr="00343F01" w:rsidDel="00201166">
          <w:delText xml:space="preserve"> </w:delText>
        </w:r>
        <w:r w:rsidR="00D077E3" w:rsidRPr="00343F01" w:rsidDel="00201166">
          <w:delText xml:space="preserve">Enfin, </w:delText>
        </w:r>
      </w:del>
      <w:ins w:id="23862" w:author="Mohamed Amine Sdiri" w:date="2023-11-29T09:58:00Z">
        <w:del w:id="23863" w:author="Houyem Rais" w:date="2024-02-22T14:46:00Z">
          <w:r w:rsidR="00621175" w:rsidDel="00201166">
            <w:delText xml:space="preserve"> </w:delText>
          </w:r>
        </w:del>
      </w:ins>
      <w:del w:id="23864" w:author="Houyem Rais" w:date="2024-02-22T14:46:00Z">
        <w:r w:rsidR="00D077E3" w:rsidRPr="00343F01" w:rsidDel="00201166">
          <w:delText>l'option</w:delText>
        </w:r>
        <w:r w:rsidR="00D077E3" w:rsidRPr="00343F01" w:rsidDel="00201166">
          <w:rPr>
            <w:b/>
            <w:bCs/>
          </w:rPr>
          <w:delText xml:space="preserve"> PPP à paiements publics</w:delText>
        </w:r>
        <w:r w:rsidR="00D077E3" w:rsidRPr="00343F01" w:rsidDel="00201166">
          <w:delText xml:space="preserve"> offre des opportunités de financement alternatives, </w:delText>
        </w:r>
      </w:del>
      <w:ins w:id="23865" w:author="Mohamed Amine Sdiri" w:date="2023-11-29T09:58:00Z">
        <w:del w:id="23866" w:author="Houyem Rais" w:date="2024-02-22T14:46:00Z">
          <w:r w:rsidR="00621175" w:rsidDel="00201166">
            <w:delText xml:space="preserve"> </w:delText>
          </w:r>
        </w:del>
      </w:ins>
      <w:del w:id="23867" w:author="Houyem Rais" w:date="2024-02-22T14:46:00Z">
        <w:r w:rsidR="00D077E3" w:rsidRPr="00343F01" w:rsidDel="00201166">
          <w:delText>mais elle doit être gérée avec prudence pour éviter les risques financiers.</w:delText>
        </w:r>
      </w:del>
    </w:p>
    <w:p w14:paraId="79383920" w14:textId="7187E3D5" w:rsidR="00932E9E" w:rsidRPr="00343F01" w:rsidDel="00201166" w:rsidRDefault="00932E9E" w:rsidP="00D62BC5">
      <w:pPr>
        <w:spacing w:before="0" w:after="160"/>
        <w:jc w:val="left"/>
        <w:rPr>
          <w:del w:id="23868" w:author="Houyem Rais" w:date="2024-02-22T14:46:00Z"/>
        </w:rPr>
        <w:pPrChange w:id="23869" w:author="Houyem Rais" w:date="2024-02-22T14:49:00Z">
          <w:pPr/>
        </w:pPrChange>
      </w:pPr>
      <w:del w:id="23870" w:author="Houyem Rais" w:date="2024-02-22T14:46:00Z">
        <w:r w:rsidRPr="00343F01" w:rsidDel="00201166">
          <w:delText xml:space="preserve">L'ALCoMA (Abidjan-Lagos Corridor Management Authority) aura la responsabilité de </w:delText>
        </w:r>
        <w:r w:rsidRPr="00343F01" w:rsidDel="00201166">
          <w:rPr>
            <w:b/>
            <w:bCs/>
          </w:rPr>
          <w:delText>superviser l'ensemble du système</w:delText>
        </w:r>
        <w:r w:rsidRPr="00343F01" w:rsidDel="00201166">
          <w:delText xml:space="preserve">, </w:delText>
        </w:r>
      </w:del>
      <w:ins w:id="23871" w:author="Mohamed Amine Sdiri" w:date="2023-11-29T09:58:00Z">
        <w:del w:id="23872" w:author="Houyem Rais" w:date="2024-02-22T14:46:00Z">
          <w:r w:rsidR="00621175" w:rsidDel="00201166">
            <w:delText xml:space="preserve"> </w:delText>
          </w:r>
        </w:del>
      </w:ins>
      <w:del w:id="23873" w:author="Houyem Rais" w:date="2024-02-22T14:46:00Z">
        <w:r w:rsidRPr="00343F01" w:rsidDel="00201166">
          <w:delText xml:space="preserve">y compris le lancement des appels d'offres, </w:delText>
        </w:r>
      </w:del>
      <w:ins w:id="23874" w:author="Mohamed Amine Sdiri" w:date="2023-11-29T09:58:00Z">
        <w:del w:id="23875" w:author="Houyem Rais" w:date="2024-02-22T14:46:00Z">
          <w:r w:rsidR="00621175" w:rsidDel="00201166">
            <w:delText xml:space="preserve"> </w:delText>
          </w:r>
        </w:del>
      </w:ins>
      <w:del w:id="23876" w:author="Houyem Rais" w:date="2024-02-22T14:46:00Z">
        <w:r w:rsidRPr="00343F01" w:rsidDel="00201166">
          <w:delText xml:space="preserve">l'évaluation et la sélection des concessionnaires, </w:delText>
        </w:r>
      </w:del>
      <w:ins w:id="23877" w:author="Mohamed Amine Sdiri" w:date="2023-11-29T09:58:00Z">
        <w:del w:id="23878" w:author="Houyem Rais" w:date="2024-02-22T14:46:00Z">
          <w:r w:rsidR="00621175" w:rsidDel="00201166">
            <w:delText xml:space="preserve"> </w:delText>
          </w:r>
        </w:del>
      </w:ins>
      <w:del w:id="23879" w:author="Houyem Rais" w:date="2024-02-22T14:46:00Z">
        <w:r w:rsidRPr="00343F01" w:rsidDel="00201166">
          <w:delText xml:space="preserve">la conclusion des accords de concession, </w:delText>
        </w:r>
      </w:del>
      <w:ins w:id="23880" w:author="Mohamed Amine Sdiri" w:date="2023-11-29T09:58:00Z">
        <w:del w:id="23881" w:author="Houyem Rais" w:date="2024-02-22T14:46:00Z">
          <w:r w:rsidR="00621175" w:rsidDel="00201166">
            <w:delText xml:space="preserve"> </w:delText>
          </w:r>
        </w:del>
      </w:ins>
      <w:del w:id="23882" w:author="Houyem Rais" w:date="2024-02-22T14:46:00Z">
        <w:r w:rsidRPr="00343F01" w:rsidDel="00201166">
          <w:delText xml:space="preserve">ainsi que toutes les activités commerciales ultérieures et la communication avec les usagers et les États membres. Cela inclut la gestion des péages, </w:delText>
        </w:r>
      </w:del>
      <w:ins w:id="23883" w:author="Mohamed Amine Sdiri" w:date="2023-11-29T09:58:00Z">
        <w:del w:id="23884" w:author="Houyem Rais" w:date="2024-02-22T14:46:00Z">
          <w:r w:rsidR="00621175" w:rsidDel="00201166">
            <w:delText xml:space="preserve"> </w:delText>
          </w:r>
        </w:del>
      </w:ins>
      <w:del w:id="23885" w:author="Houyem Rais" w:date="2024-02-22T14:46:00Z">
        <w:r w:rsidRPr="00343F01" w:rsidDel="00201166">
          <w:delText xml:space="preserve">la promotion des paiements de la TVA, </w:delText>
        </w:r>
      </w:del>
      <w:ins w:id="23886" w:author="Mohamed Amine Sdiri" w:date="2023-11-29T09:58:00Z">
        <w:del w:id="23887" w:author="Houyem Rais" w:date="2024-02-22T14:46:00Z">
          <w:r w:rsidR="00621175" w:rsidDel="00201166">
            <w:delText xml:space="preserve"> </w:delText>
          </w:r>
        </w:del>
      </w:ins>
      <w:del w:id="23888" w:author="Houyem Rais" w:date="2024-02-22T14:46:00Z">
        <w:r w:rsidRPr="00343F01" w:rsidDel="00201166">
          <w:delText xml:space="preserve">etc. </w:delText>
        </w:r>
        <w:r w:rsidR="00613BF6" w:rsidRPr="00343F01" w:rsidDel="00201166">
          <w:delText>A travers des contrat</w:delText>
        </w:r>
        <w:r w:rsidR="00BD4A49" w:rsidRPr="00343F01" w:rsidDel="00201166">
          <w:delText>s</w:delText>
        </w:r>
        <w:r w:rsidR="00613BF6" w:rsidRPr="00343F01" w:rsidDel="00201166">
          <w:delText xml:space="preserve"> de concessions BOT </w:delText>
        </w:r>
        <w:r w:rsidR="00677C69" w:rsidRPr="00343F01" w:rsidDel="00201166">
          <w:delText xml:space="preserve">à péages économiques et avec des subventions d’investissement, </w:delText>
        </w:r>
      </w:del>
      <w:ins w:id="23889" w:author="Mohamed Amine Sdiri" w:date="2023-11-29T09:58:00Z">
        <w:del w:id="23890" w:author="Houyem Rais" w:date="2024-02-22T14:46:00Z">
          <w:r w:rsidR="00621175" w:rsidDel="00201166">
            <w:delText xml:space="preserve"> </w:delText>
          </w:r>
        </w:del>
      </w:ins>
      <w:del w:id="23891" w:author="Houyem Rais" w:date="2024-02-22T14:46:00Z">
        <w:r w:rsidR="00677C69" w:rsidRPr="00343F01" w:rsidDel="00201166">
          <w:delText>l</w:delText>
        </w:r>
        <w:r w:rsidRPr="00343F01" w:rsidDel="00201166">
          <w:delText xml:space="preserve">'ALCoMA </w:delText>
        </w:r>
        <w:r w:rsidR="00677C69" w:rsidRPr="00343F01" w:rsidDel="00201166">
          <w:delText xml:space="preserve">pourra </w:delText>
        </w:r>
        <w:r w:rsidRPr="00343F01" w:rsidDel="00201166">
          <w:delText xml:space="preserve">garantir un revenu minimum aux concessionnaires, </w:delText>
        </w:r>
      </w:del>
      <w:ins w:id="23892" w:author="Mohamed Amine Sdiri" w:date="2023-11-29T09:58:00Z">
        <w:del w:id="23893" w:author="Houyem Rais" w:date="2024-02-22T14:46:00Z">
          <w:r w:rsidR="00621175" w:rsidDel="00201166">
            <w:delText xml:space="preserve"> </w:delText>
          </w:r>
        </w:del>
      </w:ins>
      <w:del w:id="23894" w:author="Houyem Rais" w:date="2024-02-22T14:46:00Z">
        <w:r w:rsidRPr="00343F01" w:rsidDel="00201166">
          <w:delText xml:space="preserve">calculé selon le principe du « </w:delText>
        </w:r>
        <w:r w:rsidRPr="00343F01" w:rsidDel="00201166">
          <w:rPr>
            <w:b/>
            <w:bCs/>
          </w:rPr>
          <w:delText>péage fantôme</w:delText>
        </w:r>
        <w:r w:rsidRPr="00343F01" w:rsidDel="00201166">
          <w:delText xml:space="preserve"> »</w:delText>
        </w:r>
        <w:r w:rsidR="007D620C" w:rsidRPr="00343F01" w:rsidDel="00201166">
          <w:delText xml:space="preserve">. Les péages fantômes, </w:delText>
        </w:r>
      </w:del>
      <w:ins w:id="23895" w:author="Mohamed Amine Sdiri" w:date="2023-11-29T09:58:00Z">
        <w:del w:id="23896" w:author="Houyem Rais" w:date="2024-02-22T14:46:00Z">
          <w:r w:rsidR="00621175" w:rsidDel="00201166">
            <w:delText xml:space="preserve"> </w:delText>
          </w:r>
        </w:del>
      </w:ins>
      <w:del w:id="23897" w:author="Houyem Rais" w:date="2024-02-22T14:46:00Z">
        <w:r w:rsidR="007D620C" w:rsidRPr="00343F01" w:rsidDel="00201166">
          <w:delText xml:space="preserve">ou 'Shadow tolls', </w:delText>
        </w:r>
      </w:del>
      <w:ins w:id="23898" w:author="Mohamed Amine Sdiri" w:date="2023-11-29T09:58:00Z">
        <w:del w:id="23899" w:author="Houyem Rais" w:date="2024-02-22T14:46:00Z">
          <w:r w:rsidR="00621175" w:rsidDel="00201166">
            <w:delText xml:space="preserve"> </w:delText>
          </w:r>
        </w:del>
      </w:ins>
      <w:del w:id="23900" w:author="Houyem Rais" w:date="2024-02-22T14:46:00Z">
        <w:r w:rsidR="007D620C" w:rsidRPr="00343F01" w:rsidDel="00201166">
          <w:delText xml:space="preserve">sont des paiements calculés </w:delText>
        </w:r>
        <w:r w:rsidR="007D620C" w:rsidRPr="00343F01" w:rsidDel="00201166">
          <w:rPr>
            <w:b/>
            <w:bCs/>
          </w:rPr>
          <w:delText>en fonction du nombre de véhicules utilisant l'autoroute</w:delText>
        </w:r>
        <w:r w:rsidR="007D620C" w:rsidRPr="00343F01" w:rsidDel="00201166">
          <w:delText xml:space="preserve">, </w:delText>
        </w:r>
      </w:del>
      <w:ins w:id="23901" w:author="Mohamed Amine Sdiri" w:date="2023-11-29T09:58:00Z">
        <w:del w:id="23902" w:author="Houyem Rais" w:date="2024-02-22T14:46:00Z">
          <w:r w:rsidR="00621175" w:rsidDel="00201166">
            <w:delText xml:space="preserve"> </w:delText>
          </w:r>
        </w:del>
      </w:ins>
      <w:del w:id="23903" w:author="Houyem Rais" w:date="2024-02-22T14:46:00Z">
        <w:r w:rsidR="007D620C" w:rsidRPr="00343F01" w:rsidDel="00201166">
          <w:delText xml:space="preserve">mesurés </w:delText>
        </w:r>
        <w:r w:rsidR="007D620C" w:rsidRPr="00343F01" w:rsidDel="00201166">
          <w:rPr>
            <w:b/>
            <w:bCs/>
          </w:rPr>
          <w:delText>en temps réel</w:delText>
        </w:r>
        <w:r w:rsidR="007D620C" w:rsidRPr="00343F01" w:rsidDel="00201166">
          <w:delText>.</w:delText>
        </w:r>
        <w:r w:rsidR="006C352E" w:rsidRPr="00343F01" w:rsidDel="00201166">
          <w:delText xml:space="preserve"> Les revenus seront répartis chaque nuit selon des schémas préétablis, </w:delText>
        </w:r>
      </w:del>
      <w:ins w:id="23904" w:author="Mohamed Amine Sdiri" w:date="2023-11-29T09:58:00Z">
        <w:del w:id="23905" w:author="Houyem Rais" w:date="2024-02-22T14:46:00Z">
          <w:r w:rsidR="00621175" w:rsidDel="00201166">
            <w:delText xml:space="preserve"> </w:delText>
          </w:r>
        </w:del>
      </w:ins>
      <w:del w:id="23906" w:author="Houyem Rais" w:date="2024-02-22T14:46:00Z">
        <w:r w:rsidR="006C352E" w:rsidRPr="00343F01" w:rsidDel="00201166">
          <w:delText xml:space="preserve">grâce à un mécanisme spécifique appelé </w:delText>
        </w:r>
        <w:r w:rsidR="006C352E" w:rsidRPr="00343F01" w:rsidDel="00201166">
          <w:rPr>
            <w:i/>
            <w:iCs/>
          </w:rPr>
          <w:delText>« ALCoMA Clearing House »</w:delText>
        </w:r>
        <w:r w:rsidR="006C352E" w:rsidRPr="00343F01" w:rsidDel="00201166">
          <w:delText xml:space="preserve">, </w:delText>
        </w:r>
      </w:del>
      <w:ins w:id="23907" w:author="Mohamed Amine Sdiri" w:date="2023-11-29T09:58:00Z">
        <w:del w:id="23908" w:author="Houyem Rais" w:date="2024-02-22T14:46:00Z">
          <w:r w:rsidR="00621175" w:rsidDel="00201166">
            <w:delText xml:space="preserve"> </w:delText>
          </w:r>
        </w:del>
      </w:ins>
      <w:del w:id="23909" w:author="Houyem Rais" w:date="2024-02-22T14:46:00Z">
        <w:r w:rsidR="006C352E" w:rsidRPr="00343F01" w:rsidDel="00201166">
          <w:delText xml:space="preserve">assurant une distribution quotidienne des recettes de péage. </w:delText>
        </w:r>
        <w:r w:rsidR="007D620C" w:rsidRPr="00343F01" w:rsidDel="00201166">
          <w:delText xml:space="preserve">Dans le cadre du projet, </w:delText>
        </w:r>
      </w:del>
      <w:ins w:id="23910" w:author="Mohamed Amine Sdiri" w:date="2023-11-29T09:58:00Z">
        <w:del w:id="23911" w:author="Houyem Rais" w:date="2024-02-22T14:46:00Z">
          <w:r w:rsidR="00621175" w:rsidDel="00201166">
            <w:delText xml:space="preserve"> </w:delText>
          </w:r>
        </w:del>
      </w:ins>
      <w:del w:id="23912" w:author="Houyem Rais" w:date="2024-02-22T14:46:00Z">
        <w:r w:rsidR="007D620C" w:rsidRPr="00343F01" w:rsidDel="00201166">
          <w:delText xml:space="preserve">l'ALCoMA garantira un revenu minimum aux concessionnaires en utilisant ce principe, </w:delText>
        </w:r>
      </w:del>
      <w:ins w:id="23913" w:author="Mohamed Amine Sdiri" w:date="2023-11-29T09:58:00Z">
        <w:del w:id="23914" w:author="Houyem Rais" w:date="2024-02-22T14:46:00Z">
          <w:r w:rsidR="00621175" w:rsidDel="00201166">
            <w:delText xml:space="preserve"> </w:delText>
          </w:r>
        </w:del>
      </w:ins>
      <w:del w:id="23915" w:author="Houyem Rais" w:date="2024-02-22T14:46:00Z">
        <w:r w:rsidR="007D620C" w:rsidRPr="00343F01" w:rsidDel="00201166">
          <w:delText>assurant ainsi un flux financier stable basé sur l'activité réelle du trafic.</w:delText>
        </w:r>
        <w:r w:rsidRPr="00343F01" w:rsidDel="00201166">
          <w:delText xml:space="preserve"> </w:delText>
        </w:r>
        <w:r w:rsidR="007D620C" w:rsidRPr="00343F01" w:rsidDel="00201166">
          <w:delText>Comme i</w:delText>
        </w:r>
        <w:r w:rsidRPr="00343F01" w:rsidDel="00201166">
          <w:delText xml:space="preserve">l </w:delText>
        </w:r>
        <w:r w:rsidR="007D620C" w:rsidRPr="00343F01" w:rsidDel="00201166">
          <w:delText>n’</w:delText>
        </w:r>
        <w:r w:rsidRPr="00343F01" w:rsidDel="00201166">
          <w:delText xml:space="preserve">est prévu aucune contribution financière de l'ALCoMA pendant la phase de construction, </w:delText>
        </w:r>
      </w:del>
      <w:ins w:id="23916" w:author="Mohamed Amine Sdiri" w:date="2023-11-29T09:58:00Z">
        <w:del w:id="23917" w:author="Houyem Rais" w:date="2024-02-22T14:46:00Z">
          <w:r w:rsidR="00621175" w:rsidDel="00201166">
            <w:delText xml:space="preserve"> </w:delText>
          </w:r>
        </w:del>
      </w:ins>
      <w:del w:id="23918" w:author="Houyem Rais" w:date="2024-02-22T14:46:00Z">
        <w:r w:rsidR="007D620C" w:rsidRPr="00343F01" w:rsidDel="00201166">
          <w:delText xml:space="preserve">cela </w:delText>
        </w:r>
        <w:r w:rsidRPr="00343F01" w:rsidDel="00201166">
          <w:delText>nécessit</w:delText>
        </w:r>
        <w:r w:rsidR="007D620C" w:rsidRPr="00343F01" w:rsidDel="00201166">
          <w:delText>e</w:delText>
        </w:r>
        <w:r w:rsidRPr="00343F01" w:rsidDel="00201166">
          <w:delText xml:space="preserve"> la recherche de sources de financement public pour couvrir les subventions d'investissement requises.</w:delText>
        </w:r>
      </w:del>
    </w:p>
    <w:p w14:paraId="5EA9E91C" w14:textId="5191204A" w:rsidR="00D077E3" w:rsidRPr="00343F01" w:rsidDel="00201166" w:rsidRDefault="00D077E3" w:rsidP="00D62BC5">
      <w:pPr>
        <w:spacing w:before="0" w:after="160"/>
        <w:jc w:val="left"/>
        <w:rPr>
          <w:del w:id="23919" w:author="Houyem Rais" w:date="2024-02-22T14:46:00Z"/>
        </w:rPr>
        <w:pPrChange w:id="23920" w:author="Houyem Rais" w:date="2024-02-22T14:49:00Z">
          <w:pPr/>
        </w:pPrChange>
      </w:pPr>
      <w:del w:id="23921" w:author="Houyem Rais" w:date="2024-02-22T14:46:00Z">
        <w:r w:rsidRPr="00343F01" w:rsidDel="00201166">
          <w:delText xml:space="preserve">En synthèse, </w:delText>
        </w:r>
      </w:del>
      <w:ins w:id="23922" w:author="Mohamed Amine Sdiri" w:date="2023-11-29T09:58:00Z">
        <w:del w:id="23923" w:author="Houyem Rais" w:date="2024-02-22T14:46:00Z">
          <w:r w:rsidR="00621175" w:rsidDel="00201166">
            <w:delText xml:space="preserve"> </w:delText>
          </w:r>
        </w:del>
      </w:ins>
      <w:del w:id="23924" w:author="Houyem Rais" w:date="2024-02-22T14:46:00Z">
        <w:r w:rsidRPr="00343F01" w:rsidDel="00201166">
          <w:delText xml:space="preserve">pour assurer le succès dans l’implémentation et l’exploitation des différents lots contractuels du lot 3 du corridor Abidjan-Lagos, </w:delText>
        </w:r>
      </w:del>
      <w:ins w:id="23925" w:author="Mohamed Amine Sdiri" w:date="2023-11-29T09:58:00Z">
        <w:del w:id="23926" w:author="Houyem Rais" w:date="2024-02-22T14:46:00Z">
          <w:r w:rsidR="00621175" w:rsidDel="00201166">
            <w:delText xml:space="preserve"> </w:delText>
          </w:r>
        </w:del>
      </w:ins>
      <w:del w:id="23927" w:author="Houyem Rais" w:date="2024-02-22T14:46:00Z">
        <w:r w:rsidRPr="00343F01" w:rsidDel="00201166">
          <w:delText xml:space="preserve">il est impératif de combiner des </w:delText>
        </w:r>
        <w:r w:rsidRPr="00343F01" w:rsidDel="00201166">
          <w:rPr>
            <w:b/>
            <w:bCs/>
          </w:rPr>
          <w:delText>subventions publiques judicieuses</w:delText>
        </w:r>
        <w:r w:rsidRPr="00343F01" w:rsidDel="00201166">
          <w:delText xml:space="preserve"> avec des </w:delText>
        </w:r>
        <w:r w:rsidR="00BD4A49" w:rsidRPr="00343F01" w:rsidDel="00201166">
          <w:rPr>
            <w:b/>
            <w:bCs/>
          </w:rPr>
          <w:delText>concessions</w:delText>
        </w:r>
        <w:r w:rsidRPr="00343F01" w:rsidDel="00201166">
          <w:rPr>
            <w:b/>
            <w:bCs/>
          </w:rPr>
          <w:delText xml:space="preserve"> bien structurés</w:delText>
        </w:r>
        <w:r w:rsidRPr="00343F01" w:rsidDel="00201166">
          <w:delText xml:space="preserve">. Cette approche est essentielle pour maximiser la rentabilité financière, </w:delText>
        </w:r>
      </w:del>
      <w:ins w:id="23928" w:author="Mohamed Amine Sdiri" w:date="2023-11-29T09:58:00Z">
        <w:del w:id="23929" w:author="Houyem Rais" w:date="2024-02-22T14:46:00Z">
          <w:r w:rsidR="00621175" w:rsidDel="00201166">
            <w:delText xml:space="preserve"> </w:delText>
          </w:r>
        </w:del>
      </w:ins>
      <w:del w:id="23930" w:author="Houyem Rais" w:date="2024-02-22T14:46:00Z">
        <w:r w:rsidRPr="00343F01" w:rsidDel="00201166">
          <w:delText>garantir la viabilité à long terme et répondre aux besoins des communautés desservies par ce corridor.</w:delText>
        </w:r>
      </w:del>
    </w:p>
    <w:p w14:paraId="2C62FCE1" w14:textId="48D93936" w:rsidR="006F7772" w:rsidRPr="00343F01" w:rsidDel="00201166" w:rsidRDefault="006F7772" w:rsidP="00D62BC5">
      <w:pPr>
        <w:spacing w:before="0" w:after="160"/>
        <w:jc w:val="left"/>
        <w:rPr>
          <w:del w:id="23931" w:author="Houyem Rais" w:date="2024-02-22T14:46:00Z"/>
        </w:rPr>
        <w:pPrChange w:id="23932" w:author="Houyem Rais" w:date="2024-02-22T14:49:00Z">
          <w:pPr>
            <w:pStyle w:val="Heading2"/>
          </w:pPr>
        </w:pPrChange>
      </w:pPr>
      <w:bookmarkStart w:id="23933" w:name="_Toc129968878"/>
      <w:bookmarkStart w:id="23934" w:name="_Toc152165435"/>
      <w:del w:id="23935" w:author="Houyem Rais" w:date="2024-02-22T14:46:00Z">
        <w:r w:rsidRPr="00343F01" w:rsidDel="00201166">
          <w:delText>Facteurs de succès du projet</w:delText>
        </w:r>
        <w:bookmarkEnd w:id="23933"/>
        <w:bookmarkEnd w:id="23934"/>
      </w:del>
    </w:p>
    <w:p w14:paraId="6C8C1C73" w14:textId="466ACBEB" w:rsidR="006F7772" w:rsidRPr="00343F01" w:rsidDel="00201166" w:rsidRDefault="006F7772" w:rsidP="00D62BC5">
      <w:pPr>
        <w:spacing w:before="0" w:after="160"/>
        <w:jc w:val="left"/>
        <w:rPr>
          <w:del w:id="23936" w:author="Houyem Rais" w:date="2024-02-22T14:46:00Z"/>
        </w:rPr>
        <w:pPrChange w:id="23937" w:author="Houyem Rais" w:date="2024-02-22T14:49:00Z">
          <w:pPr/>
        </w:pPrChange>
      </w:pPr>
      <w:del w:id="23938" w:author="Houyem Rais" w:date="2024-02-22T14:46:00Z">
        <w:r w:rsidRPr="00343F01" w:rsidDel="00201166">
          <w:delText xml:space="preserve">Nous énumérons dans ce qui suit un nombre de facteurs clés indispensables pour la réussite et le bon déroulement du projet en PPP, </w:delText>
        </w:r>
      </w:del>
      <w:ins w:id="23939" w:author="Mohamed Amine Sdiri" w:date="2023-11-29T09:58:00Z">
        <w:del w:id="23940" w:author="Houyem Rais" w:date="2024-02-22T14:46:00Z">
          <w:r w:rsidR="00621175" w:rsidDel="00201166">
            <w:delText xml:space="preserve"> </w:delText>
          </w:r>
        </w:del>
      </w:ins>
      <w:del w:id="23941" w:author="Houyem Rais" w:date="2024-02-22T14:46:00Z">
        <w:r w:rsidRPr="00343F01" w:rsidDel="00201166">
          <w:delText>à savoir :</w:delText>
        </w:r>
      </w:del>
    </w:p>
    <w:p w14:paraId="562C6A60" w14:textId="34CF3908" w:rsidR="006F7772" w:rsidRPr="00343F01" w:rsidDel="00201166" w:rsidRDefault="006F7772" w:rsidP="00D62BC5">
      <w:pPr>
        <w:spacing w:before="0" w:after="160"/>
        <w:jc w:val="left"/>
        <w:rPr>
          <w:del w:id="23942" w:author="Houyem Rais" w:date="2024-02-22T14:46:00Z"/>
        </w:rPr>
        <w:pPrChange w:id="23943" w:author="Houyem Rais" w:date="2024-02-22T14:49:00Z">
          <w:pPr>
            <w:pStyle w:val="BulletList1"/>
          </w:pPr>
        </w:pPrChange>
      </w:pPr>
      <w:del w:id="23944" w:author="Houyem Rais" w:date="2024-02-22T14:46:00Z">
        <w:r w:rsidRPr="00343F01" w:rsidDel="00201166">
          <w:delText>Un cadre légal et réglementaire adapté et efficace pour chacun des 3 pays et un cadre PPP harmonisé entre les trois pays de la CEDEAO,</w:delText>
        </w:r>
      </w:del>
    </w:p>
    <w:p w14:paraId="00F9D5CC" w14:textId="7E871D0F" w:rsidR="006F7772" w:rsidRPr="00343F01" w:rsidDel="00201166" w:rsidRDefault="006F7772" w:rsidP="00D62BC5">
      <w:pPr>
        <w:spacing w:before="0" w:after="160"/>
        <w:jc w:val="left"/>
        <w:rPr>
          <w:del w:id="23945" w:author="Houyem Rais" w:date="2024-02-22T14:46:00Z"/>
        </w:rPr>
        <w:pPrChange w:id="23946" w:author="Houyem Rais" w:date="2024-02-22T14:49:00Z">
          <w:pPr>
            <w:pStyle w:val="BulletList1"/>
          </w:pPr>
        </w:pPrChange>
      </w:pPr>
      <w:del w:id="23947" w:author="Houyem Rais" w:date="2024-02-22T14:46:00Z">
        <w:r w:rsidRPr="00343F01" w:rsidDel="00201166">
          <w:delText>Un processus de passation de marché compétitif et transparent,</w:delText>
        </w:r>
      </w:del>
    </w:p>
    <w:p w14:paraId="0B8B9C53" w14:textId="6B5DE4E2" w:rsidR="006F7772" w:rsidRPr="00343F01" w:rsidDel="00201166" w:rsidRDefault="006F7772" w:rsidP="00D62BC5">
      <w:pPr>
        <w:spacing w:before="0" w:after="160"/>
        <w:jc w:val="left"/>
        <w:rPr>
          <w:del w:id="23948" w:author="Houyem Rais" w:date="2024-02-22T14:46:00Z"/>
        </w:rPr>
        <w:pPrChange w:id="23949" w:author="Houyem Rais" w:date="2024-02-22T14:49:00Z">
          <w:pPr>
            <w:pStyle w:val="BulletList1"/>
          </w:pPr>
        </w:pPrChange>
      </w:pPr>
      <w:del w:id="23950" w:author="Houyem Rais" w:date="2024-02-22T14:46:00Z">
        <w:r w:rsidRPr="00343F01" w:rsidDel="00201166">
          <w:delText>La disponibilité des ressources financières et l'état de préparation du marché du financement,</w:delText>
        </w:r>
      </w:del>
    </w:p>
    <w:p w14:paraId="05F8CBE3" w14:textId="2708AF93" w:rsidR="006F7772" w:rsidRPr="00343F01" w:rsidDel="00201166" w:rsidRDefault="006F7772" w:rsidP="00D62BC5">
      <w:pPr>
        <w:spacing w:before="0" w:after="160"/>
        <w:jc w:val="left"/>
        <w:rPr>
          <w:del w:id="23951" w:author="Houyem Rais" w:date="2024-02-22T14:46:00Z"/>
        </w:rPr>
        <w:pPrChange w:id="23952" w:author="Houyem Rais" w:date="2024-02-22T14:49:00Z">
          <w:pPr>
            <w:pStyle w:val="BulletList1"/>
          </w:pPr>
        </w:pPrChange>
      </w:pPr>
      <w:del w:id="23953" w:author="Houyem Rais" w:date="2024-02-22T14:46:00Z">
        <w:r w:rsidRPr="00343F01" w:rsidDel="00201166">
          <w:delText>Une structuration appropriée du projet en PPP,</w:delText>
        </w:r>
      </w:del>
    </w:p>
    <w:p w14:paraId="34B27721" w14:textId="41777F5D" w:rsidR="006F7772" w:rsidRPr="00343F01" w:rsidDel="00201166" w:rsidRDefault="006F7772" w:rsidP="00D62BC5">
      <w:pPr>
        <w:spacing w:before="0" w:after="160"/>
        <w:jc w:val="left"/>
        <w:rPr>
          <w:del w:id="23954" w:author="Houyem Rais" w:date="2024-02-22T14:46:00Z"/>
        </w:rPr>
        <w:pPrChange w:id="23955" w:author="Houyem Rais" w:date="2024-02-22T14:49:00Z">
          <w:pPr>
            <w:pStyle w:val="BulletList1"/>
          </w:pPr>
        </w:pPrChange>
      </w:pPr>
      <w:del w:id="23956" w:author="Houyem Rais" w:date="2024-02-22T14:46:00Z">
        <w:r w:rsidRPr="00343F01" w:rsidDel="00201166">
          <w:delText>Choisir le(s) promoteur(s) privé(s) le(s) plus robuste(s) et fiable(s) avec de fortes aptitudes techniques et financières et des références pertinentes dans la construction et la réhabilitation d'autoroutes,</w:delText>
        </w:r>
      </w:del>
    </w:p>
    <w:p w14:paraId="3D90FCE6" w14:textId="4D966FF2" w:rsidR="006F7772" w:rsidRPr="00343F01" w:rsidDel="00201166" w:rsidRDefault="006F7772" w:rsidP="00D62BC5">
      <w:pPr>
        <w:spacing w:before="0" w:after="160"/>
        <w:jc w:val="left"/>
        <w:rPr>
          <w:del w:id="23957" w:author="Houyem Rais" w:date="2024-02-22T14:46:00Z"/>
        </w:rPr>
        <w:pPrChange w:id="23958" w:author="Houyem Rais" w:date="2024-02-22T14:49:00Z">
          <w:pPr>
            <w:pStyle w:val="BulletList1"/>
          </w:pPr>
        </w:pPrChange>
      </w:pPr>
      <w:del w:id="23959" w:author="Houyem Rais" w:date="2024-02-22T14:46:00Z">
        <w:r w:rsidRPr="00343F01" w:rsidDel="00201166">
          <w:delText>L’implication des gouvernements en fournissant des garanties à la réussite du projet en PPP ;</w:delText>
        </w:r>
      </w:del>
    </w:p>
    <w:p w14:paraId="7E42E5D2" w14:textId="10F81DF4" w:rsidR="006F7772" w:rsidRPr="00343F01" w:rsidDel="00201166" w:rsidRDefault="006F7772" w:rsidP="00D62BC5">
      <w:pPr>
        <w:spacing w:before="0" w:after="160"/>
        <w:jc w:val="left"/>
        <w:rPr>
          <w:del w:id="23960" w:author="Houyem Rais" w:date="2024-02-22T14:46:00Z"/>
        </w:rPr>
        <w:pPrChange w:id="23961" w:author="Houyem Rais" w:date="2024-02-22T14:49:00Z">
          <w:pPr>
            <w:pStyle w:val="BulletList1"/>
          </w:pPr>
        </w:pPrChange>
      </w:pPr>
      <w:del w:id="23962" w:author="Houyem Rais" w:date="2024-02-22T14:46:00Z">
        <w:r w:rsidRPr="00343F01" w:rsidDel="00201166">
          <w:delText>Une répartition et un partage des risques approprié et équitable entre le(s) autorité(s) contractante(s) et le(s) partenaire(s) privé(s).</w:delText>
        </w:r>
      </w:del>
    </w:p>
    <w:p w14:paraId="67779EC6" w14:textId="71AB0E05" w:rsidR="006F7772" w:rsidRPr="00343F01" w:rsidDel="00201166" w:rsidRDefault="006F7772" w:rsidP="00D62BC5">
      <w:pPr>
        <w:spacing w:before="0" w:after="160"/>
        <w:jc w:val="left"/>
        <w:rPr>
          <w:del w:id="23963" w:author="Houyem Rais" w:date="2024-02-22T14:46:00Z"/>
        </w:rPr>
        <w:pPrChange w:id="23964" w:author="Houyem Rais" w:date="2024-02-22T14:49:00Z">
          <w:pPr/>
        </w:pPrChange>
      </w:pPr>
      <w:del w:id="23965" w:author="Houyem Rais" w:date="2024-02-22T14:46:00Z">
        <w:r w:rsidRPr="00343F01" w:rsidDel="00201166">
          <w:delText>Nos recommandations sur la répartition et la gestion des risques à apporter comme réponse aux caractéristiques spécifiques de l’environnement régional du projet sont comme indiqués dans le tableau suivant :</w:delText>
        </w:r>
      </w:del>
    </w:p>
    <w:p w14:paraId="73130AF0" w14:textId="582B25E9" w:rsidR="006F7772" w:rsidRPr="00343F01" w:rsidDel="00201166" w:rsidRDefault="006F7772" w:rsidP="00D62BC5">
      <w:pPr>
        <w:spacing w:before="0" w:after="160"/>
        <w:jc w:val="left"/>
        <w:rPr>
          <w:del w:id="23966" w:author="Houyem Rais" w:date="2024-02-22T14:46:00Z"/>
        </w:rPr>
        <w:pPrChange w:id="23967" w:author="Houyem Rais" w:date="2024-02-22T14:49:00Z">
          <w:pPr>
            <w:pStyle w:val="Caption"/>
          </w:pPr>
        </w:pPrChange>
      </w:pPr>
      <w:bookmarkStart w:id="23968" w:name="_Toc129968909"/>
      <w:bookmarkStart w:id="23969" w:name="_Toc152165524"/>
      <w:del w:id="23970"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86</w:delText>
        </w:r>
        <w:r w:rsidR="00B0561B" w:rsidDel="00201166">
          <w:rPr>
            <w:noProof/>
          </w:rPr>
          <w:fldChar w:fldCharType="end"/>
        </w:r>
        <w:r w:rsidRPr="00343F01" w:rsidDel="00201166">
          <w:delText xml:space="preserve"> Recommandations sur la répartition et la gestion optimale des risques du projet</w:delText>
        </w:r>
        <w:bookmarkEnd w:id="23968"/>
        <w:bookmarkEnd w:id="23969"/>
      </w:del>
    </w:p>
    <w:tbl>
      <w:tblPr>
        <w:tblStyle w:val="TableGrid"/>
        <w:tblW w:w="9214" w:type="dxa"/>
        <w:tblInd w:w="-5" w:type="dxa"/>
        <w:tblLook w:val="04A0" w:firstRow="1" w:lastRow="0" w:firstColumn="1" w:lastColumn="0" w:noHBand="0" w:noVBand="1"/>
      </w:tblPr>
      <w:tblGrid>
        <w:gridCol w:w="2694"/>
        <w:gridCol w:w="1842"/>
        <w:gridCol w:w="4678"/>
      </w:tblGrid>
      <w:tr w:rsidR="006F7772" w:rsidRPr="00343F01" w:rsidDel="00201166" w14:paraId="24ADDAD1" w14:textId="04C70191">
        <w:trPr>
          <w:trHeight w:val="231"/>
          <w:tblHeader/>
          <w:del w:id="23971" w:author="Houyem Rais" w:date="2024-02-22T14:46:00Z"/>
        </w:trPr>
        <w:tc>
          <w:tcPr>
            <w:tcW w:w="2694" w:type="dxa"/>
            <w:shd w:val="clear" w:color="auto" w:fill="D0CECE" w:themeFill="background2" w:themeFillShade="E6"/>
          </w:tcPr>
          <w:p w14:paraId="3C978070" w14:textId="41CB4755" w:rsidR="006F7772" w:rsidRPr="00343F01" w:rsidDel="00201166" w:rsidRDefault="006F7772" w:rsidP="00D62BC5">
            <w:pPr>
              <w:spacing w:before="0" w:after="160"/>
              <w:jc w:val="left"/>
              <w:rPr>
                <w:del w:id="23972" w:author="Houyem Rais" w:date="2024-02-22T14:46:00Z"/>
                <w:rFonts w:cstheme="minorHAnsi"/>
                <w:sz w:val="18"/>
                <w:lang w:val="fr-FR"/>
              </w:rPr>
              <w:pPrChange w:id="23973" w:author="Houyem Rais" w:date="2024-02-22T14:49:00Z">
                <w:pPr>
                  <w:spacing w:before="20" w:after="20"/>
                </w:pPr>
              </w:pPrChange>
            </w:pPr>
            <w:bookmarkStart w:id="23974" w:name="_Hlk125966309"/>
            <w:del w:id="23975" w:author="Houyem Rais" w:date="2024-02-22T14:46:00Z">
              <w:r w:rsidRPr="00343F01" w:rsidDel="00201166">
                <w:rPr>
                  <w:rFonts w:cstheme="minorHAnsi"/>
                  <w:b/>
                  <w:sz w:val="18"/>
                  <w:lang w:val="fr-FR"/>
                </w:rPr>
                <w:delText>Typologie des risques</w:delText>
              </w:r>
            </w:del>
          </w:p>
        </w:tc>
        <w:tc>
          <w:tcPr>
            <w:tcW w:w="1842" w:type="dxa"/>
            <w:shd w:val="clear" w:color="auto" w:fill="D0CECE" w:themeFill="background2" w:themeFillShade="E6"/>
          </w:tcPr>
          <w:p w14:paraId="1B272E38" w14:textId="72D217A1" w:rsidR="006F7772" w:rsidRPr="00343F01" w:rsidDel="00201166" w:rsidRDefault="006F7772" w:rsidP="00D62BC5">
            <w:pPr>
              <w:spacing w:before="0" w:after="160"/>
              <w:jc w:val="left"/>
              <w:rPr>
                <w:del w:id="23976" w:author="Houyem Rais" w:date="2024-02-22T14:46:00Z"/>
                <w:rFonts w:cstheme="minorHAnsi"/>
                <w:sz w:val="18"/>
                <w:lang w:val="fr-FR"/>
              </w:rPr>
              <w:pPrChange w:id="23977" w:author="Houyem Rais" w:date="2024-02-22T14:49:00Z">
                <w:pPr>
                  <w:spacing w:before="20" w:after="20"/>
                  <w:ind w:right="79"/>
                </w:pPr>
              </w:pPrChange>
            </w:pPr>
            <w:del w:id="23978" w:author="Houyem Rais" w:date="2024-02-22T14:46:00Z">
              <w:r w:rsidRPr="00343F01" w:rsidDel="00201166">
                <w:rPr>
                  <w:rFonts w:cstheme="minorHAnsi"/>
                  <w:b/>
                  <w:sz w:val="18"/>
                  <w:lang w:val="fr-FR"/>
                </w:rPr>
                <w:delText>Répartition des risques</w:delText>
              </w:r>
            </w:del>
          </w:p>
        </w:tc>
        <w:tc>
          <w:tcPr>
            <w:tcW w:w="4678" w:type="dxa"/>
            <w:shd w:val="clear" w:color="auto" w:fill="D0CECE" w:themeFill="background2" w:themeFillShade="E6"/>
          </w:tcPr>
          <w:p w14:paraId="4924D28A" w14:textId="61A151AB" w:rsidR="006F7772" w:rsidRPr="00343F01" w:rsidDel="00201166" w:rsidRDefault="006F7772" w:rsidP="00D62BC5">
            <w:pPr>
              <w:spacing w:before="0" w:after="160"/>
              <w:jc w:val="left"/>
              <w:rPr>
                <w:del w:id="23979" w:author="Houyem Rais" w:date="2024-02-22T14:46:00Z"/>
                <w:rFonts w:cstheme="minorHAnsi"/>
                <w:sz w:val="18"/>
                <w:lang w:val="fr-FR"/>
              </w:rPr>
              <w:pPrChange w:id="23980" w:author="Houyem Rais" w:date="2024-02-22T14:49:00Z">
                <w:pPr>
                  <w:spacing w:before="20" w:after="20"/>
                </w:pPr>
              </w:pPrChange>
            </w:pPr>
            <w:del w:id="23981" w:author="Houyem Rais" w:date="2024-02-22T14:46:00Z">
              <w:r w:rsidRPr="00343F01" w:rsidDel="00201166">
                <w:rPr>
                  <w:rFonts w:cstheme="minorHAnsi"/>
                  <w:b/>
                  <w:sz w:val="18"/>
                  <w:lang w:val="fr-FR"/>
                </w:rPr>
                <w:delText>Mesures d’atténuation et de couverture</w:delText>
              </w:r>
            </w:del>
          </w:p>
        </w:tc>
      </w:tr>
      <w:tr w:rsidR="006F7772" w:rsidRPr="00343F01" w:rsidDel="00201166" w14:paraId="47DB0B7C" w14:textId="3CE72939">
        <w:trPr>
          <w:trHeight w:val="843"/>
          <w:del w:id="23982" w:author="Houyem Rais" w:date="2024-02-22T14:46:00Z"/>
        </w:trPr>
        <w:tc>
          <w:tcPr>
            <w:tcW w:w="2694" w:type="dxa"/>
          </w:tcPr>
          <w:p w14:paraId="3CB03FDE" w14:textId="50C30EA1" w:rsidR="006F7772" w:rsidRPr="00343F01" w:rsidDel="00201166" w:rsidRDefault="006F7772" w:rsidP="00D62BC5">
            <w:pPr>
              <w:spacing w:before="0" w:after="160"/>
              <w:jc w:val="left"/>
              <w:rPr>
                <w:del w:id="23983" w:author="Houyem Rais" w:date="2024-02-22T14:46:00Z"/>
                <w:rFonts w:cstheme="minorHAnsi"/>
                <w:sz w:val="18"/>
                <w:lang w:val="fr-FR"/>
              </w:rPr>
              <w:pPrChange w:id="23984" w:author="Houyem Rais" w:date="2024-02-22T14:49:00Z">
                <w:pPr>
                  <w:spacing w:before="20" w:after="20"/>
                </w:pPr>
              </w:pPrChange>
            </w:pPr>
            <w:del w:id="23985" w:author="Houyem Rais" w:date="2024-02-22T14:46:00Z">
              <w:r w:rsidRPr="00343F01" w:rsidDel="00201166">
                <w:rPr>
                  <w:rFonts w:eastAsia="Arial" w:cstheme="minorHAnsi"/>
                  <w:b/>
                  <w:bCs/>
                  <w:w w:val="105"/>
                  <w:sz w:val="18"/>
                  <w:lang w:val="fr-FR"/>
                </w:rPr>
                <w:delText xml:space="preserve">Risque de conception et de construction (dépassement des coûts, </w:delText>
              </w:r>
            </w:del>
            <w:ins w:id="23986" w:author="Mohamed Amine Sdiri" w:date="2023-11-29T09:58:00Z">
              <w:del w:id="23987" w:author="Houyem Rais" w:date="2024-02-22T14:46:00Z">
                <w:r w:rsidR="00621175" w:rsidDel="00201166">
                  <w:rPr>
                    <w:rFonts w:eastAsia="Arial" w:cstheme="minorHAnsi"/>
                    <w:b/>
                    <w:bCs/>
                    <w:w w:val="105"/>
                    <w:sz w:val="18"/>
                    <w:lang w:val="fr-FR"/>
                  </w:rPr>
                  <w:delText xml:space="preserve"> </w:delText>
                </w:r>
              </w:del>
            </w:ins>
            <w:del w:id="23988" w:author="Houyem Rais" w:date="2024-02-22T14:46:00Z">
              <w:r w:rsidRPr="00343F01" w:rsidDel="00201166">
                <w:rPr>
                  <w:rFonts w:eastAsia="Arial" w:cstheme="minorHAnsi"/>
                  <w:b/>
                  <w:bCs/>
                  <w:w w:val="105"/>
                  <w:sz w:val="18"/>
                  <w:lang w:val="fr-FR"/>
                </w:rPr>
                <w:delText xml:space="preserve">retards, </w:delText>
              </w:r>
            </w:del>
            <w:ins w:id="23989" w:author="Mohamed Amine Sdiri" w:date="2023-11-29T09:58:00Z">
              <w:del w:id="23990" w:author="Houyem Rais" w:date="2024-02-22T14:46:00Z">
                <w:r w:rsidR="00621175" w:rsidDel="00201166">
                  <w:rPr>
                    <w:rFonts w:eastAsia="Arial" w:cstheme="minorHAnsi"/>
                    <w:b/>
                    <w:bCs/>
                    <w:w w:val="105"/>
                    <w:sz w:val="18"/>
                    <w:lang w:val="fr-FR"/>
                  </w:rPr>
                  <w:delText xml:space="preserve"> </w:delText>
                </w:r>
              </w:del>
            </w:ins>
            <w:del w:id="23991" w:author="Houyem Rais" w:date="2024-02-22T14:46:00Z">
              <w:r w:rsidRPr="00343F01" w:rsidDel="00201166">
                <w:rPr>
                  <w:rFonts w:eastAsia="Arial" w:cstheme="minorHAnsi"/>
                  <w:b/>
                  <w:bCs/>
                  <w:w w:val="105"/>
                  <w:sz w:val="18"/>
                  <w:lang w:val="fr-FR"/>
                </w:rPr>
                <w:delText>etc.)</w:delText>
              </w:r>
            </w:del>
          </w:p>
        </w:tc>
        <w:tc>
          <w:tcPr>
            <w:tcW w:w="1842" w:type="dxa"/>
          </w:tcPr>
          <w:p w14:paraId="508F0D7A" w14:textId="54F18C37" w:rsidR="006F7772" w:rsidRPr="00343F01" w:rsidDel="00201166" w:rsidRDefault="006F7772" w:rsidP="00D62BC5">
            <w:pPr>
              <w:spacing w:before="0" w:after="160"/>
              <w:jc w:val="left"/>
              <w:rPr>
                <w:del w:id="23992" w:author="Houyem Rais" w:date="2024-02-22T14:46:00Z"/>
                <w:rFonts w:cstheme="minorHAnsi"/>
                <w:sz w:val="18"/>
                <w:lang w:val="fr-FR"/>
              </w:rPr>
              <w:pPrChange w:id="23993" w:author="Houyem Rais" w:date="2024-02-22T14:49:00Z">
                <w:pPr>
                  <w:spacing w:before="20" w:after="20"/>
                </w:pPr>
              </w:pPrChange>
            </w:pPr>
            <w:del w:id="23994" w:author="Houyem Rais" w:date="2024-02-22T14:46:00Z">
              <w:r w:rsidRPr="00343F01" w:rsidDel="00201166">
                <w:rPr>
                  <w:rFonts w:eastAsia="Arial" w:cstheme="minorHAnsi"/>
                  <w:spacing w:val="-2"/>
                  <w:w w:val="105"/>
                  <w:sz w:val="18"/>
                  <w:lang w:val="fr-FR"/>
                </w:rPr>
                <w:delText>Partagé</w:delText>
              </w:r>
            </w:del>
          </w:p>
        </w:tc>
        <w:tc>
          <w:tcPr>
            <w:tcW w:w="4678" w:type="dxa"/>
          </w:tcPr>
          <w:p w14:paraId="1B04D564" w14:textId="0FEEB22F" w:rsidR="006F7772" w:rsidRPr="00343F01" w:rsidDel="00201166" w:rsidRDefault="006F7772" w:rsidP="00D62BC5">
            <w:pPr>
              <w:spacing w:before="0" w:after="160"/>
              <w:jc w:val="left"/>
              <w:rPr>
                <w:del w:id="23995" w:author="Houyem Rais" w:date="2024-02-22T14:46:00Z"/>
                <w:rFonts w:eastAsia="Arial" w:cstheme="minorHAnsi"/>
                <w:w w:val="105"/>
                <w:sz w:val="18"/>
                <w:lang w:val="fr-FR"/>
              </w:rPr>
              <w:pPrChange w:id="23996" w:author="Houyem Rais" w:date="2024-02-22T14:49:00Z">
                <w:pPr>
                  <w:widowControl w:val="0"/>
                  <w:numPr>
                    <w:numId w:val="15"/>
                  </w:numPr>
                  <w:autoSpaceDE w:val="0"/>
                  <w:autoSpaceDN w:val="0"/>
                  <w:spacing w:before="20" w:after="20"/>
                  <w:ind w:left="317" w:hanging="227"/>
                </w:pPr>
              </w:pPrChange>
            </w:pPr>
            <w:del w:id="23997" w:author="Houyem Rais" w:date="2024-02-22T14:46:00Z">
              <w:r w:rsidRPr="00343F01" w:rsidDel="00201166">
                <w:rPr>
                  <w:rFonts w:eastAsia="Arial" w:cstheme="minorHAnsi"/>
                  <w:w w:val="105"/>
                  <w:sz w:val="18"/>
                  <w:lang w:val="fr-FR"/>
                </w:rPr>
                <w:delText>Choisir une entreprise avec les capacités techniques et financières nécessaires</w:delText>
              </w:r>
            </w:del>
          </w:p>
          <w:p w14:paraId="237B2F87" w14:textId="1BA8FC63" w:rsidR="006F7772" w:rsidRPr="00343F01" w:rsidDel="00201166" w:rsidRDefault="006F7772" w:rsidP="00D62BC5">
            <w:pPr>
              <w:spacing w:before="0" w:after="160"/>
              <w:jc w:val="left"/>
              <w:rPr>
                <w:del w:id="23998" w:author="Houyem Rais" w:date="2024-02-22T14:46:00Z"/>
                <w:rFonts w:eastAsia="Arial" w:cstheme="minorHAnsi"/>
                <w:w w:val="105"/>
                <w:sz w:val="18"/>
                <w:lang w:val="fr-FR"/>
              </w:rPr>
              <w:pPrChange w:id="23999" w:author="Houyem Rais" w:date="2024-02-22T14:49:00Z">
                <w:pPr>
                  <w:widowControl w:val="0"/>
                  <w:numPr>
                    <w:numId w:val="15"/>
                  </w:numPr>
                  <w:autoSpaceDE w:val="0"/>
                  <w:autoSpaceDN w:val="0"/>
                  <w:spacing w:before="20" w:after="20"/>
                  <w:ind w:left="317" w:hanging="227"/>
                </w:pPr>
              </w:pPrChange>
            </w:pPr>
            <w:del w:id="24000" w:author="Houyem Rais" w:date="2024-02-22T14:46:00Z">
              <w:r w:rsidRPr="00343F01" w:rsidDel="00201166">
                <w:rPr>
                  <w:rFonts w:eastAsia="Arial" w:cstheme="minorHAnsi"/>
                  <w:w w:val="105"/>
                  <w:sz w:val="18"/>
                  <w:lang w:val="fr-FR"/>
                </w:rPr>
                <w:delText xml:space="preserve">Définition précise des travaux, </w:delText>
              </w:r>
            </w:del>
            <w:ins w:id="24001" w:author="Mohamed Amine Sdiri" w:date="2023-11-29T09:58:00Z">
              <w:del w:id="24002" w:author="Houyem Rais" w:date="2024-02-22T14:46:00Z">
                <w:r w:rsidR="00621175" w:rsidDel="00201166">
                  <w:rPr>
                    <w:rFonts w:eastAsia="Arial" w:cstheme="minorHAnsi"/>
                    <w:w w:val="105"/>
                    <w:sz w:val="18"/>
                    <w:lang w:val="fr-FR"/>
                  </w:rPr>
                  <w:delText xml:space="preserve"> </w:delText>
                </w:r>
              </w:del>
            </w:ins>
            <w:del w:id="24003" w:author="Houyem Rais" w:date="2024-02-22T14:46:00Z">
              <w:r w:rsidRPr="00343F01" w:rsidDel="00201166">
                <w:rPr>
                  <w:rFonts w:eastAsia="Arial" w:cstheme="minorHAnsi"/>
                  <w:w w:val="105"/>
                  <w:sz w:val="18"/>
                  <w:lang w:val="fr-FR"/>
                </w:rPr>
                <w:delText>notamment en cas de réhabilitation des tronçons</w:delText>
              </w:r>
            </w:del>
          </w:p>
        </w:tc>
      </w:tr>
      <w:tr w:rsidR="006F7772" w:rsidRPr="00343F01" w:rsidDel="00201166" w14:paraId="446CF36E" w14:textId="33922BCD">
        <w:trPr>
          <w:trHeight w:val="137"/>
          <w:del w:id="24004" w:author="Houyem Rais" w:date="2024-02-22T14:46:00Z"/>
        </w:trPr>
        <w:tc>
          <w:tcPr>
            <w:tcW w:w="2694" w:type="dxa"/>
          </w:tcPr>
          <w:p w14:paraId="39546BCA" w14:textId="7CEDF8ED" w:rsidR="006F7772" w:rsidRPr="00343F01" w:rsidDel="00201166" w:rsidRDefault="006F7772" w:rsidP="00D62BC5">
            <w:pPr>
              <w:spacing w:before="0" w:after="160"/>
              <w:jc w:val="left"/>
              <w:rPr>
                <w:del w:id="24005" w:author="Houyem Rais" w:date="2024-02-22T14:46:00Z"/>
                <w:rFonts w:cstheme="minorHAnsi"/>
                <w:b/>
                <w:bCs/>
                <w:sz w:val="18"/>
                <w:lang w:val="fr-FR"/>
              </w:rPr>
              <w:pPrChange w:id="24006" w:author="Houyem Rais" w:date="2024-02-22T14:49:00Z">
                <w:pPr>
                  <w:spacing w:before="20" w:after="20"/>
                </w:pPr>
              </w:pPrChange>
            </w:pPr>
            <w:del w:id="24007" w:author="Houyem Rais" w:date="2024-02-22T14:46:00Z">
              <w:r w:rsidRPr="00343F01" w:rsidDel="00201166">
                <w:rPr>
                  <w:rFonts w:cstheme="minorHAnsi"/>
                  <w:b/>
                  <w:bCs/>
                  <w:sz w:val="18"/>
                  <w:lang w:val="fr-FR"/>
                </w:rPr>
                <w:delText>Augmentation du taux d'intérêt</w:delText>
              </w:r>
              <w:r w:rsidRPr="00343F01" w:rsidDel="00201166">
                <w:rPr>
                  <w:rFonts w:cstheme="minorHAnsi"/>
                  <w:sz w:val="18"/>
                  <w:lang w:val="fr-FR"/>
                </w:rPr>
                <w:delText xml:space="preserve">, </w:delText>
              </w:r>
            </w:del>
            <w:ins w:id="24008" w:author="Mohamed Amine Sdiri" w:date="2023-11-29T09:58:00Z">
              <w:del w:id="24009" w:author="Houyem Rais" w:date="2024-02-22T14:46:00Z">
                <w:r w:rsidR="00621175" w:rsidDel="00201166">
                  <w:rPr>
                    <w:rFonts w:cstheme="minorHAnsi"/>
                    <w:sz w:val="18"/>
                    <w:lang w:val="fr-FR"/>
                  </w:rPr>
                  <w:delText xml:space="preserve"> </w:delText>
                </w:r>
              </w:del>
            </w:ins>
            <w:del w:id="24010" w:author="Houyem Rais" w:date="2024-02-22T14:46:00Z">
              <w:r w:rsidRPr="00343F01" w:rsidDel="00201166">
                <w:rPr>
                  <w:rFonts w:cstheme="minorHAnsi"/>
                  <w:sz w:val="18"/>
                  <w:lang w:val="fr-FR"/>
                </w:rPr>
                <w:delText>ce qui pourrait augmenter les frais de service de la dette</w:delText>
              </w:r>
            </w:del>
          </w:p>
        </w:tc>
        <w:tc>
          <w:tcPr>
            <w:tcW w:w="1842" w:type="dxa"/>
          </w:tcPr>
          <w:p w14:paraId="76B7F2C1" w14:textId="7BD8E364" w:rsidR="006F7772" w:rsidRPr="00343F01" w:rsidDel="00201166" w:rsidRDefault="006F7772" w:rsidP="00D62BC5">
            <w:pPr>
              <w:spacing w:before="0" w:after="160"/>
              <w:jc w:val="left"/>
              <w:rPr>
                <w:del w:id="24011" w:author="Houyem Rais" w:date="2024-02-22T14:46:00Z"/>
                <w:rFonts w:cstheme="minorHAnsi"/>
                <w:sz w:val="18"/>
                <w:lang w:val="fr-FR"/>
              </w:rPr>
              <w:pPrChange w:id="24012" w:author="Houyem Rais" w:date="2024-02-22T14:49:00Z">
                <w:pPr>
                  <w:spacing w:before="20" w:after="20"/>
                </w:pPr>
              </w:pPrChange>
            </w:pPr>
            <w:del w:id="24013" w:author="Houyem Rais" w:date="2024-02-22T14:46:00Z">
              <w:r w:rsidRPr="00343F01" w:rsidDel="00201166">
                <w:rPr>
                  <w:rFonts w:cstheme="minorHAnsi"/>
                  <w:sz w:val="18"/>
                  <w:lang w:val="fr-FR"/>
                </w:rPr>
                <w:delText>Partenaire privé</w:delText>
              </w:r>
            </w:del>
          </w:p>
        </w:tc>
        <w:tc>
          <w:tcPr>
            <w:tcW w:w="4678" w:type="dxa"/>
          </w:tcPr>
          <w:p w14:paraId="09E8D62B" w14:textId="567DCF9A" w:rsidR="006F7772" w:rsidRPr="00343F01" w:rsidDel="00201166" w:rsidRDefault="006F7772" w:rsidP="00D62BC5">
            <w:pPr>
              <w:spacing w:before="0" w:after="160"/>
              <w:jc w:val="left"/>
              <w:rPr>
                <w:del w:id="24014" w:author="Houyem Rais" w:date="2024-02-22T14:46:00Z"/>
                <w:rFonts w:eastAsia="Arial" w:cstheme="minorHAnsi"/>
                <w:w w:val="105"/>
                <w:sz w:val="18"/>
                <w:lang w:val="fr-FR"/>
              </w:rPr>
              <w:pPrChange w:id="24015" w:author="Houyem Rais" w:date="2024-02-22T14:49:00Z">
                <w:pPr>
                  <w:widowControl w:val="0"/>
                  <w:numPr>
                    <w:numId w:val="15"/>
                  </w:numPr>
                  <w:autoSpaceDE w:val="0"/>
                  <w:autoSpaceDN w:val="0"/>
                  <w:spacing w:before="20" w:after="20"/>
                  <w:ind w:left="317" w:hanging="227"/>
                </w:pPr>
              </w:pPrChange>
            </w:pPr>
            <w:del w:id="24016" w:author="Houyem Rais" w:date="2024-02-22T14:46:00Z">
              <w:r w:rsidRPr="00343F01" w:rsidDel="00201166">
                <w:rPr>
                  <w:rFonts w:eastAsia="Arial" w:cstheme="minorHAnsi"/>
                  <w:w w:val="105"/>
                  <w:sz w:val="18"/>
                  <w:lang w:val="fr-FR"/>
                </w:rPr>
                <w:delText>Instruments de couverture (assurance swap)</w:delText>
              </w:r>
            </w:del>
          </w:p>
        </w:tc>
      </w:tr>
      <w:tr w:rsidR="006F7772" w:rsidRPr="00343F01" w:rsidDel="00201166" w14:paraId="39302B8D" w14:textId="5FD780CB">
        <w:trPr>
          <w:trHeight w:val="137"/>
          <w:del w:id="24017" w:author="Houyem Rais" w:date="2024-02-22T14:46:00Z"/>
        </w:trPr>
        <w:tc>
          <w:tcPr>
            <w:tcW w:w="2694" w:type="dxa"/>
          </w:tcPr>
          <w:p w14:paraId="22C3AB90" w14:textId="6B2A7D9E" w:rsidR="006F7772" w:rsidRPr="00343F01" w:rsidDel="00201166" w:rsidRDefault="006F7772" w:rsidP="00D62BC5">
            <w:pPr>
              <w:spacing w:before="0" w:after="160"/>
              <w:jc w:val="left"/>
              <w:rPr>
                <w:del w:id="24018" w:author="Houyem Rais" w:date="2024-02-22T14:46:00Z"/>
                <w:rFonts w:cstheme="minorHAnsi"/>
                <w:b/>
                <w:bCs/>
                <w:sz w:val="18"/>
                <w:lang w:val="fr-FR"/>
              </w:rPr>
              <w:pPrChange w:id="24019" w:author="Houyem Rais" w:date="2024-02-22T14:49:00Z">
                <w:pPr>
                  <w:spacing w:before="20" w:after="20"/>
                </w:pPr>
              </w:pPrChange>
            </w:pPr>
            <w:del w:id="24020" w:author="Houyem Rais" w:date="2024-02-22T14:46:00Z">
              <w:r w:rsidRPr="00343F01" w:rsidDel="00201166">
                <w:rPr>
                  <w:rFonts w:cstheme="minorHAnsi"/>
                  <w:b/>
                  <w:bCs/>
                  <w:sz w:val="18"/>
                  <w:lang w:val="fr-FR"/>
                </w:rPr>
                <w:delText>Risque de l’inflation</w:delText>
              </w:r>
            </w:del>
          </w:p>
        </w:tc>
        <w:tc>
          <w:tcPr>
            <w:tcW w:w="1842" w:type="dxa"/>
          </w:tcPr>
          <w:p w14:paraId="47997CAB" w14:textId="29CD9D1D" w:rsidR="006F7772" w:rsidRPr="00343F01" w:rsidDel="00201166" w:rsidRDefault="006F7772" w:rsidP="00D62BC5">
            <w:pPr>
              <w:spacing w:before="0" w:after="160"/>
              <w:jc w:val="left"/>
              <w:rPr>
                <w:del w:id="24021" w:author="Houyem Rais" w:date="2024-02-22T14:46:00Z"/>
                <w:rFonts w:cstheme="minorHAnsi"/>
                <w:sz w:val="18"/>
                <w:lang w:val="fr-FR"/>
              </w:rPr>
              <w:pPrChange w:id="24022" w:author="Houyem Rais" w:date="2024-02-22T14:49:00Z">
                <w:pPr>
                  <w:spacing w:before="20" w:after="20"/>
                </w:pPr>
              </w:pPrChange>
            </w:pPr>
            <w:del w:id="24023" w:author="Houyem Rais" w:date="2024-02-22T14:46:00Z">
              <w:r w:rsidRPr="00343F01" w:rsidDel="00201166">
                <w:rPr>
                  <w:rFonts w:cstheme="minorHAnsi"/>
                  <w:sz w:val="18"/>
                  <w:lang w:val="fr-FR"/>
                </w:rPr>
                <w:delText>Partenaire privé</w:delText>
              </w:r>
            </w:del>
          </w:p>
        </w:tc>
        <w:tc>
          <w:tcPr>
            <w:tcW w:w="4678" w:type="dxa"/>
          </w:tcPr>
          <w:p w14:paraId="66507F4A" w14:textId="3F594C78" w:rsidR="006F7772" w:rsidRPr="00343F01" w:rsidDel="00201166" w:rsidRDefault="006F7772" w:rsidP="00D62BC5">
            <w:pPr>
              <w:spacing w:before="0" w:after="160"/>
              <w:jc w:val="left"/>
              <w:rPr>
                <w:del w:id="24024" w:author="Houyem Rais" w:date="2024-02-22T14:46:00Z"/>
                <w:rFonts w:eastAsia="Arial" w:cstheme="minorHAnsi"/>
                <w:w w:val="105"/>
                <w:sz w:val="18"/>
                <w:lang w:val="fr-FR"/>
              </w:rPr>
              <w:pPrChange w:id="24025" w:author="Houyem Rais" w:date="2024-02-22T14:49:00Z">
                <w:pPr>
                  <w:widowControl w:val="0"/>
                  <w:numPr>
                    <w:numId w:val="15"/>
                  </w:numPr>
                  <w:autoSpaceDE w:val="0"/>
                  <w:autoSpaceDN w:val="0"/>
                  <w:spacing w:before="20" w:after="20"/>
                  <w:ind w:left="317" w:hanging="227"/>
                </w:pPr>
              </w:pPrChange>
            </w:pPr>
            <w:del w:id="24026" w:author="Houyem Rais" w:date="2024-02-22T14:46:00Z">
              <w:r w:rsidRPr="00343F01" w:rsidDel="00201166">
                <w:rPr>
                  <w:rFonts w:eastAsia="Arial" w:cstheme="minorHAnsi"/>
                  <w:w w:val="105"/>
                  <w:sz w:val="18"/>
                  <w:lang w:val="fr-FR"/>
                </w:rPr>
                <w:delText>Clause d'indexation des rémunérations</w:delText>
              </w:r>
            </w:del>
          </w:p>
        </w:tc>
      </w:tr>
      <w:tr w:rsidR="006F7772" w:rsidRPr="00343F01" w:rsidDel="00201166" w14:paraId="606EF66D" w14:textId="568DE36F">
        <w:trPr>
          <w:trHeight w:val="51"/>
          <w:del w:id="24027" w:author="Houyem Rais" w:date="2024-02-22T14:46:00Z"/>
        </w:trPr>
        <w:tc>
          <w:tcPr>
            <w:tcW w:w="2694" w:type="dxa"/>
          </w:tcPr>
          <w:p w14:paraId="080388C2" w14:textId="3FEF5B9D" w:rsidR="006F7772" w:rsidRPr="00343F01" w:rsidDel="00201166" w:rsidRDefault="006F7772" w:rsidP="00D62BC5">
            <w:pPr>
              <w:spacing w:before="0" w:after="160"/>
              <w:jc w:val="left"/>
              <w:rPr>
                <w:del w:id="24028" w:author="Houyem Rais" w:date="2024-02-22T14:46:00Z"/>
                <w:rFonts w:cstheme="minorHAnsi"/>
                <w:b/>
                <w:bCs/>
                <w:sz w:val="18"/>
                <w:lang w:val="fr-FR"/>
              </w:rPr>
              <w:pPrChange w:id="24029" w:author="Houyem Rais" w:date="2024-02-22T14:49:00Z">
                <w:pPr>
                  <w:spacing w:before="20" w:after="20"/>
                </w:pPr>
              </w:pPrChange>
            </w:pPr>
            <w:del w:id="24030" w:author="Houyem Rais" w:date="2024-02-22T14:46:00Z">
              <w:r w:rsidRPr="00343F01" w:rsidDel="00201166">
                <w:rPr>
                  <w:rFonts w:cstheme="minorHAnsi"/>
                  <w:b/>
                  <w:bCs/>
                  <w:sz w:val="18"/>
                  <w:lang w:val="fr-FR"/>
                </w:rPr>
                <w:delText>Fluctuation du taux de change</w:delText>
              </w:r>
            </w:del>
          </w:p>
        </w:tc>
        <w:tc>
          <w:tcPr>
            <w:tcW w:w="1842" w:type="dxa"/>
          </w:tcPr>
          <w:p w14:paraId="0AA2275D" w14:textId="2A0809F7" w:rsidR="006F7772" w:rsidRPr="00343F01" w:rsidDel="00201166" w:rsidRDefault="006F7772" w:rsidP="00D62BC5">
            <w:pPr>
              <w:spacing w:before="0" w:after="160"/>
              <w:jc w:val="left"/>
              <w:rPr>
                <w:del w:id="24031" w:author="Houyem Rais" w:date="2024-02-22T14:46:00Z"/>
                <w:rFonts w:cstheme="minorHAnsi"/>
                <w:sz w:val="18"/>
                <w:lang w:val="fr-FR"/>
              </w:rPr>
              <w:pPrChange w:id="24032" w:author="Houyem Rais" w:date="2024-02-22T14:49:00Z">
                <w:pPr>
                  <w:spacing w:before="20" w:after="20"/>
                </w:pPr>
              </w:pPrChange>
            </w:pPr>
            <w:del w:id="24033" w:author="Houyem Rais" w:date="2024-02-22T14:46:00Z">
              <w:r w:rsidRPr="00343F01" w:rsidDel="00201166">
                <w:rPr>
                  <w:rFonts w:cstheme="minorHAnsi"/>
                  <w:sz w:val="18"/>
                  <w:lang w:val="fr-FR"/>
                </w:rPr>
                <w:delText>Partagé</w:delText>
              </w:r>
            </w:del>
          </w:p>
        </w:tc>
        <w:tc>
          <w:tcPr>
            <w:tcW w:w="4678" w:type="dxa"/>
          </w:tcPr>
          <w:p w14:paraId="09CCC6B2" w14:textId="06502BC1" w:rsidR="006F7772" w:rsidRPr="00343F01" w:rsidDel="00201166" w:rsidRDefault="006F7772" w:rsidP="00D62BC5">
            <w:pPr>
              <w:spacing w:before="0" w:after="160"/>
              <w:jc w:val="left"/>
              <w:rPr>
                <w:del w:id="24034" w:author="Houyem Rais" w:date="2024-02-22T14:46:00Z"/>
                <w:rFonts w:eastAsia="Arial" w:cstheme="minorHAnsi"/>
                <w:w w:val="105"/>
                <w:sz w:val="18"/>
                <w:lang w:val="fr-FR"/>
              </w:rPr>
              <w:pPrChange w:id="24035" w:author="Houyem Rais" w:date="2024-02-22T14:49:00Z">
                <w:pPr>
                  <w:widowControl w:val="0"/>
                  <w:numPr>
                    <w:numId w:val="15"/>
                  </w:numPr>
                  <w:autoSpaceDE w:val="0"/>
                  <w:autoSpaceDN w:val="0"/>
                  <w:spacing w:before="20" w:after="20"/>
                  <w:ind w:left="317" w:hanging="227"/>
                </w:pPr>
              </w:pPrChange>
            </w:pPr>
            <w:del w:id="24036" w:author="Houyem Rais" w:date="2024-02-22T14:46:00Z">
              <w:r w:rsidRPr="00343F01" w:rsidDel="00201166">
                <w:rPr>
                  <w:rFonts w:eastAsia="Arial" w:cstheme="minorHAnsi"/>
                  <w:w w:val="105"/>
                  <w:sz w:val="18"/>
                  <w:lang w:val="fr-FR"/>
                </w:rPr>
                <w:delText>Instruments de couverture du risque de change</w:delText>
              </w:r>
            </w:del>
          </w:p>
          <w:p w14:paraId="0FEF5F14" w14:textId="5F39C7C9" w:rsidR="006F7772" w:rsidRPr="00343F01" w:rsidDel="00201166" w:rsidRDefault="006F7772" w:rsidP="00D62BC5">
            <w:pPr>
              <w:spacing w:before="0" w:after="160"/>
              <w:jc w:val="left"/>
              <w:rPr>
                <w:del w:id="24037" w:author="Houyem Rais" w:date="2024-02-22T14:46:00Z"/>
                <w:rFonts w:eastAsia="Arial" w:cstheme="minorHAnsi"/>
                <w:w w:val="105"/>
                <w:sz w:val="18"/>
                <w:lang w:val="fr-FR"/>
              </w:rPr>
              <w:pPrChange w:id="24038" w:author="Houyem Rais" w:date="2024-02-22T14:49:00Z">
                <w:pPr>
                  <w:widowControl w:val="0"/>
                  <w:numPr>
                    <w:numId w:val="15"/>
                  </w:numPr>
                  <w:autoSpaceDE w:val="0"/>
                  <w:autoSpaceDN w:val="0"/>
                  <w:spacing w:before="20" w:after="20"/>
                  <w:ind w:left="317" w:hanging="227"/>
                </w:pPr>
              </w:pPrChange>
            </w:pPr>
            <w:del w:id="24039" w:author="Houyem Rais" w:date="2024-02-22T14:46:00Z">
              <w:r w:rsidRPr="00343F01" w:rsidDel="00201166">
                <w:rPr>
                  <w:rFonts w:eastAsia="Arial" w:cstheme="minorHAnsi"/>
                  <w:w w:val="105"/>
                  <w:sz w:val="18"/>
                  <w:lang w:val="fr-FR"/>
                </w:rPr>
                <w:delText>Mobilisation de financements locaux</w:delText>
              </w:r>
            </w:del>
          </w:p>
          <w:p w14:paraId="6D1F2F85" w14:textId="43B3749F" w:rsidR="006F7772" w:rsidRPr="00343F01" w:rsidDel="00201166" w:rsidRDefault="006F7772" w:rsidP="00D62BC5">
            <w:pPr>
              <w:spacing w:before="0" w:after="160"/>
              <w:jc w:val="left"/>
              <w:rPr>
                <w:del w:id="24040" w:author="Houyem Rais" w:date="2024-02-22T14:46:00Z"/>
                <w:rFonts w:eastAsia="Arial" w:cstheme="minorHAnsi"/>
                <w:w w:val="105"/>
                <w:sz w:val="18"/>
                <w:lang w:val="fr-FR"/>
              </w:rPr>
              <w:pPrChange w:id="24041" w:author="Houyem Rais" w:date="2024-02-22T14:49:00Z">
                <w:pPr>
                  <w:widowControl w:val="0"/>
                  <w:numPr>
                    <w:numId w:val="15"/>
                  </w:numPr>
                  <w:autoSpaceDE w:val="0"/>
                  <w:autoSpaceDN w:val="0"/>
                  <w:spacing w:before="20" w:after="20"/>
                  <w:ind w:left="317" w:hanging="227"/>
                </w:pPr>
              </w:pPrChange>
            </w:pPr>
            <w:del w:id="24042" w:author="Houyem Rais" w:date="2024-02-22T14:46:00Z">
              <w:r w:rsidRPr="00343F01" w:rsidDel="00201166">
                <w:rPr>
                  <w:rFonts w:eastAsia="Arial" w:cstheme="minorHAnsi"/>
                  <w:w w:val="105"/>
                  <w:sz w:val="18"/>
                  <w:lang w:val="fr-FR"/>
                </w:rPr>
                <w:delText>Répercussion du risque de change sur les bénéficiaires via l'indexation des prix</w:delText>
              </w:r>
            </w:del>
          </w:p>
        </w:tc>
      </w:tr>
      <w:tr w:rsidR="006F7772" w:rsidRPr="00343F01" w:rsidDel="00201166" w14:paraId="2229124C" w14:textId="7B473617">
        <w:trPr>
          <w:trHeight w:val="137"/>
          <w:del w:id="24043" w:author="Houyem Rais" w:date="2024-02-22T14:46:00Z"/>
        </w:trPr>
        <w:tc>
          <w:tcPr>
            <w:tcW w:w="2694" w:type="dxa"/>
          </w:tcPr>
          <w:p w14:paraId="1BF0B035" w14:textId="684942C3" w:rsidR="006F7772" w:rsidRPr="00343F01" w:rsidDel="00201166" w:rsidRDefault="006F7772" w:rsidP="00D62BC5">
            <w:pPr>
              <w:spacing w:before="0" w:after="160"/>
              <w:jc w:val="left"/>
              <w:rPr>
                <w:del w:id="24044" w:author="Houyem Rais" w:date="2024-02-22T14:46:00Z"/>
                <w:rFonts w:eastAsia="Arial" w:cstheme="minorHAnsi"/>
                <w:b/>
                <w:bCs/>
                <w:spacing w:val="-2"/>
                <w:w w:val="105"/>
                <w:sz w:val="18"/>
                <w:lang w:val="fr-FR"/>
              </w:rPr>
              <w:pPrChange w:id="24045" w:author="Houyem Rais" w:date="2024-02-22T14:49:00Z">
                <w:pPr>
                  <w:spacing w:before="20" w:after="20"/>
                </w:pPr>
              </w:pPrChange>
            </w:pPr>
            <w:del w:id="24046" w:author="Houyem Rais" w:date="2024-02-22T14:46:00Z">
              <w:r w:rsidRPr="00343F01" w:rsidDel="00201166">
                <w:rPr>
                  <w:rFonts w:eastAsia="Arial" w:cstheme="minorHAnsi"/>
                  <w:b/>
                  <w:bCs/>
                  <w:spacing w:val="-2"/>
                  <w:w w:val="105"/>
                  <w:sz w:val="18"/>
                  <w:lang w:val="fr-FR"/>
                </w:rPr>
                <w:delText xml:space="preserve">Conditions imprévues du chantier </w:delText>
              </w:r>
            </w:del>
          </w:p>
        </w:tc>
        <w:tc>
          <w:tcPr>
            <w:tcW w:w="1842" w:type="dxa"/>
          </w:tcPr>
          <w:p w14:paraId="7BA49759" w14:textId="73399D3E" w:rsidR="006F7772" w:rsidRPr="00343F01" w:rsidDel="00201166" w:rsidRDefault="006F7772" w:rsidP="00D62BC5">
            <w:pPr>
              <w:spacing w:before="0" w:after="160"/>
              <w:jc w:val="left"/>
              <w:rPr>
                <w:del w:id="24047" w:author="Houyem Rais" w:date="2024-02-22T14:46:00Z"/>
                <w:rFonts w:eastAsia="Arial" w:cstheme="minorHAnsi"/>
                <w:spacing w:val="-2"/>
                <w:w w:val="105"/>
                <w:sz w:val="18"/>
                <w:lang w:val="fr-FR"/>
              </w:rPr>
              <w:pPrChange w:id="24048" w:author="Houyem Rais" w:date="2024-02-22T14:49:00Z">
                <w:pPr>
                  <w:spacing w:before="20" w:after="20"/>
                </w:pPr>
              </w:pPrChange>
            </w:pPr>
            <w:del w:id="24049" w:author="Houyem Rais" w:date="2024-02-22T14:46:00Z">
              <w:r w:rsidRPr="00343F01" w:rsidDel="00201166">
                <w:rPr>
                  <w:rFonts w:eastAsia="Arial" w:cstheme="minorHAnsi"/>
                  <w:spacing w:val="-2"/>
                  <w:w w:val="105"/>
                  <w:sz w:val="18"/>
                  <w:lang w:val="fr-FR"/>
                </w:rPr>
                <w:delText>Partie contractante</w:delText>
              </w:r>
            </w:del>
          </w:p>
        </w:tc>
        <w:tc>
          <w:tcPr>
            <w:tcW w:w="4678" w:type="dxa"/>
          </w:tcPr>
          <w:p w14:paraId="744F3713" w14:textId="6446450B" w:rsidR="006F7772" w:rsidRPr="00343F01" w:rsidDel="00201166" w:rsidRDefault="006F7772" w:rsidP="00D62BC5">
            <w:pPr>
              <w:spacing w:before="0" w:after="160"/>
              <w:jc w:val="left"/>
              <w:rPr>
                <w:del w:id="24050" w:author="Houyem Rais" w:date="2024-02-22T14:46:00Z"/>
                <w:rFonts w:eastAsia="Arial" w:cstheme="minorHAnsi"/>
                <w:w w:val="105"/>
                <w:sz w:val="18"/>
                <w:lang w:val="fr-FR"/>
              </w:rPr>
              <w:pPrChange w:id="24051" w:author="Houyem Rais" w:date="2024-02-22T14:49:00Z">
                <w:pPr>
                  <w:widowControl w:val="0"/>
                  <w:numPr>
                    <w:numId w:val="15"/>
                  </w:numPr>
                  <w:autoSpaceDE w:val="0"/>
                  <w:autoSpaceDN w:val="0"/>
                  <w:spacing w:before="20" w:after="20"/>
                  <w:ind w:left="317" w:hanging="227"/>
                </w:pPr>
              </w:pPrChange>
            </w:pPr>
            <w:del w:id="24052" w:author="Houyem Rais" w:date="2024-02-22T14:46:00Z">
              <w:r w:rsidRPr="00343F01" w:rsidDel="00201166">
                <w:rPr>
                  <w:rFonts w:eastAsia="Arial" w:cstheme="minorHAnsi"/>
                  <w:w w:val="105"/>
                  <w:sz w:val="18"/>
                  <w:lang w:val="fr-FR"/>
                </w:rPr>
                <w:delText xml:space="preserve">Etude détaillée du site </w:delText>
              </w:r>
            </w:del>
          </w:p>
          <w:p w14:paraId="1E00DCF3" w14:textId="30FD2A29" w:rsidR="006F7772" w:rsidRPr="00343F01" w:rsidDel="00201166" w:rsidRDefault="006F7772" w:rsidP="00D62BC5">
            <w:pPr>
              <w:spacing w:before="0" w:after="160"/>
              <w:jc w:val="left"/>
              <w:rPr>
                <w:del w:id="24053" w:author="Houyem Rais" w:date="2024-02-22T14:46:00Z"/>
                <w:rFonts w:eastAsia="Arial" w:cstheme="minorHAnsi"/>
                <w:w w:val="105"/>
                <w:sz w:val="18"/>
                <w:lang w:val="fr-FR"/>
              </w:rPr>
              <w:pPrChange w:id="24054" w:author="Houyem Rais" w:date="2024-02-22T14:49:00Z">
                <w:pPr>
                  <w:widowControl w:val="0"/>
                  <w:numPr>
                    <w:numId w:val="15"/>
                  </w:numPr>
                  <w:autoSpaceDE w:val="0"/>
                  <w:autoSpaceDN w:val="0"/>
                  <w:spacing w:before="20" w:after="20"/>
                  <w:ind w:left="317" w:hanging="227"/>
                </w:pPr>
              </w:pPrChange>
            </w:pPr>
            <w:del w:id="24055" w:author="Houyem Rais" w:date="2024-02-22T14:46:00Z">
              <w:r w:rsidRPr="00343F01" w:rsidDel="00201166">
                <w:rPr>
                  <w:rFonts w:eastAsia="Arial" w:cstheme="minorHAnsi"/>
                  <w:w w:val="105"/>
                  <w:sz w:val="18"/>
                  <w:lang w:val="fr-FR"/>
                </w:rPr>
                <w:delText>Garanties</w:delText>
              </w:r>
            </w:del>
          </w:p>
        </w:tc>
      </w:tr>
      <w:tr w:rsidR="006F7772" w:rsidRPr="00343F01" w:rsidDel="00201166" w14:paraId="003B8405" w14:textId="7695E51E">
        <w:trPr>
          <w:trHeight w:val="529"/>
          <w:del w:id="24056" w:author="Houyem Rais" w:date="2024-02-22T14:46:00Z"/>
        </w:trPr>
        <w:tc>
          <w:tcPr>
            <w:tcW w:w="2694" w:type="dxa"/>
          </w:tcPr>
          <w:p w14:paraId="1CAFB40B" w14:textId="08C67003" w:rsidR="006F7772" w:rsidRPr="00343F01" w:rsidDel="00201166" w:rsidRDefault="006F7772" w:rsidP="00D62BC5">
            <w:pPr>
              <w:spacing w:before="0" w:after="160"/>
              <w:jc w:val="left"/>
              <w:rPr>
                <w:del w:id="24057" w:author="Houyem Rais" w:date="2024-02-22T14:46:00Z"/>
                <w:rFonts w:eastAsia="Arial" w:cstheme="minorHAnsi"/>
                <w:b/>
                <w:bCs/>
                <w:spacing w:val="-2"/>
                <w:w w:val="105"/>
                <w:sz w:val="18"/>
                <w:lang w:val="fr-FR"/>
              </w:rPr>
              <w:pPrChange w:id="24058" w:author="Houyem Rais" w:date="2024-02-22T14:49:00Z">
                <w:pPr>
                  <w:spacing w:before="20" w:after="20"/>
                </w:pPr>
              </w:pPrChange>
            </w:pPr>
            <w:del w:id="24059" w:author="Houyem Rais" w:date="2024-02-22T14:46:00Z">
              <w:r w:rsidRPr="00343F01" w:rsidDel="00201166">
                <w:rPr>
                  <w:rFonts w:eastAsia="Arial" w:cstheme="minorHAnsi"/>
                  <w:b/>
                  <w:bCs/>
                  <w:spacing w:val="-2"/>
                  <w:w w:val="105"/>
                  <w:sz w:val="18"/>
                  <w:lang w:val="fr-FR"/>
                </w:rPr>
                <w:delText>Indisponibilité des matériaux et manque de main-d'œuvre spécialisée</w:delText>
              </w:r>
            </w:del>
          </w:p>
        </w:tc>
        <w:tc>
          <w:tcPr>
            <w:tcW w:w="1842" w:type="dxa"/>
          </w:tcPr>
          <w:p w14:paraId="1B9AD9F2" w14:textId="58D735A7" w:rsidR="006F7772" w:rsidRPr="00343F01" w:rsidDel="00201166" w:rsidRDefault="006F7772" w:rsidP="00D62BC5">
            <w:pPr>
              <w:spacing w:before="0" w:after="160"/>
              <w:jc w:val="left"/>
              <w:rPr>
                <w:del w:id="24060" w:author="Houyem Rais" w:date="2024-02-22T14:46:00Z"/>
                <w:rFonts w:eastAsia="Arial" w:cstheme="minorHAnsi"/>
                <w:spacing w:val="-2"/>
                <w:w w:val="105"/>
                <w:sz w:val="18"/>
                <w:highlight w:val="yellow"/>
                <w:lang w:val="fr-FR"/>
              </w:rPr>
              <w:pPrChange w:id="24061" w:author="Houyem Rais" w:date="2024-02-22T14:49:00Z">
                <w:pPr>
                  <w:spacing w:before="20" w:after="20"/>
                </w:pPr>
              </w:pPrChange>
            </w:pPr>
            <w:del w:id="24062" w:author="Houyem Rais" w:date="2024-02-22T14:46:00Z">
              <w:r w:rsidRPr="00343F01" w:rsidDel="00201166">
                <w:rPr>
                  <w:rFonts w:cstheme="minorHAnsi"/>
                  <w:sz w:val="18"/>
                  <w:lang w:val="fr-FR"/>
                </w:rPr>
                <w:delText>Partenaire privé</w:delText>
              </w:r>
            </w:del>
          </w:p>
        </w:tc>
        <w:tc>
          <w:tcPr>
            <w:tcW w:w="4678" w:type="dxa"/>
          </w:tcPr>
          <w:p w14:paraId="1EA7EB7D" w14:textId="49D6D4E0" w:rsidR="006F7772" w:rsidRPr="00343F01" w:rsidDel="00201166" w:rsidRDefault="006F7772" w:rsidP="00D62BC5">
            <w:pPr>
              <w:spacing w:before="0" w:after="160"/>
              <w:jc w:val="left"/>
              <w:rPr>
                <w:del w:id="24063" w:author="Houyem Rais" w:date="2024-02-22T14:46:00Z"/>
                <w:rFonts w:eastAsia="Arial" w:cstheme="minorHAnsi"/>
                <w:w w:val="105"/>
                <w:sz w:val="18"/>
                <w:lang w:val="fr-FR"/>
              </w:rPr>
              <w:pPrChange w:id="24064" w:author="Houyem Rais" w:date="2024-02-22T14:49:00Z">
                <w:pPr>
                  <w:widowControl w:val="0"/>
                  <w:numPr>
                    <w:numId w:val="15"/>
                  </w:numPr>
                  <w:autoSpaceDE w:val="0"/>
                  <w:autoSpaceDN w:val="0"/>
                  <w:spacing w:before="20" w:after="20"/>
                  <w:ind w:left="317" w:hanging="227"/>
                </w:pPr>
              </w:pPrChange>
            </w:pPr>
            <w:del w:id="24065" w:author="Houyem Rais" w:date="2024-02-22T14:46:00Z">
              <w:r w:rsidRPr="00343F01" w:rsidDel="00201166">
                <w:rPr>
                  <w:rFonts w:eastAsia="Arial" w:cstheme="minorHAnsi"/>
                  <w:w w:val="105"/>
                  <w:sz w:val="18"/>
                  <w:lang w:val="fr-FR"/>
                </w:rPr>
                <w:delText>Renseignement précoce sur le marché (notamment le marché du BTP)</w:delText>
              </w:r>
            </w:del>
          </w:p>
          <w:p w14:paraId="2B01D455" w14:textId="1EB3E647" w:rsidR="006F7772" w:rsidRPr="00343F01" w:rsidDel="00201166" w:rsidRDefault="006F7772" w:rsidP="00D62BC5">
            <w:pPr>
              <w:spacing w:before="0" w:after="160"/>
              <w:jc w:val="left"/>
              <w:rPr>
                <w:del w:id="24066" w:author="Houyem Rais" w:date="2024-02-22T14:46:00Z"/>
                <w:rFonts w:eastAsia="Arial" w:cstheme="minorHAnsi"/>
                <w:w w:val="105"/>
                <w:sz w:val="18"/>
                <w:lang w:val="fr-FR"/>
              </w:rPr>
              <w:pPrChange w:id="24067" w:author="Houyem Rais" w:date="2024-02-22T14:49:00Z">
                <w:pPr>
                  <w:widowControl w:val="0"/>
                  <w:numPr>
                    <w:numId w:val="15"/>
                  </w:numPr>
                  <w:autoSpaceDE w:val="0"/>
                  <w:autoSpaceDN w:val="0"/>
                  <w:spacing w:before="20" w:after="20"/>
                  <w:ind w:left="317" w:hanging="227"/>
                </w:pPr>
              </w:pPrChange>
            </w:pPr>
            <w:del w:id="24068" w:author="Houyem Rais" w:date="2024-02-22T14:46:00Z">
              <w:r w:rsidRPr="00343F01" w:rsidDel="00201166">
                <w:rPr>
                  <w:rFonts w:eastAsia="Arial" w:cstheme="minorHAnsi"/>
                  <w:w w:val="105"/>
                  <w:sz w:val="18"/>
                  <w:lang w:val="fr-FR"/>
                </w:rPr>
                <w:delText>Étude détaillée du marché du travail</w:delText>
              </w:r>
            </w:del>
          </w:p>
        </w:tc>
      </w:tr>
      <w:tr w:rsidR="006F7772" w:rsidRPr="00343F01" w:rsidDel="00201166" w14:paraId="2A5229DC" w14:textId="54197B6F">
        <w:trPr>
          <w:trHeight w:val="388"/>
          <w:del w:id="24069" w:author="Houyem Rais" w:date="2024-02-22T14:46:00Z"/>
        </w:trPr>
        <w:tc>
          <w:tcPr>
            <w:tcW w:w="2694" w:type="dxa"/>
          </w:tcPr>
          <w:p w14:paraId="06445DB5" w14:textId="6F7EFD9D" w:rsidR="006F7772" w:rsidRPr="00343F01" w:rsidDel="00201166" w:rsidRDefault="006F7772" w:rsidP="00D62BC5">
            <w:pPr>
              <w:spacing w:before="0" w:after="160"/>
              <w:jc w:val="left"/>
              <w:rPr>
                <w:del w:id="24070" w:author="Houyem Rais" w:date="2024-02-22T14:46:00Z"/>
                <w:rFonts w:eastAsia="Arial" w:cstheme="minorHAnsi"/>
                <w:sz w:val="18"/>
                <w:lang w:val="fr-FR"/>
              </w:rPr>
              <w:pPrChange w:id="24071" w:author="Houyem Rais" w:date="2024-02-22T14:49:00Z">
                <w:pPr>
                  <w:spacing w:before="20" w:after="20"/>
                </w:pPr>
              </w:pPrChange>
            </w:pPr>
            <w:del w:id="24072" w:author="Houyem Rais" w:date="2024-02-22T14:46:00Z">
              <w:r w:rsidRPr="00343F01" w:rsidDel="00201166">
                <w:rPr>
                  <w:rFonts w:eastAsia="Arial" w:cstheme="minorHAnsi"/>
                  <w:b/>
                  <w:bCs/>
                  <w:sz w:val="18"/>
                  <w:lang w:val="fr-FR"/>
                </w:rPr>
                <w:delText xml:space="preserve">Risque lié à la demande </w:delText>
              </w:r>
              <w:r w:rsidRPr="00343F01" w:rsidDel="00201166">
                <w:rPr>
                  <w:rFonts w:eastAsia="Arial" w:cstheme="minorHAnsi"/>
                  <w:sz w:val="18"/>
                  <w:lang w:val="fr-FR"/>
                </w:rPr>
                <w:delText>(Trafic inférieur aux prévisions)</w:delText>
              </w:r>
            </w:del>
          </w:p>
        </w:tc>
        <w:tc>
          <w:tcPr>
            <w:tcW w:w="1842" w:type="dxa"/>
          </w:tcPr>
          <w:p w14:paraId="07CB8A7A" w14:textId="71DFC61C" w:rsidR="006F7772" w:rsidRPr="00343F01" w:rsidDel="00201166" w:rsidRDefault="006F7772" w:rsidP="00D62BC5">
            <w:pPr>
              <w:spacing w:before="0" w:after="160"/>
              <w:jc w:val="left"/>
              <w:rPr>
                <w:del w:id="24073" w:author="Houyem Rais" w:date="2024-02-22T14:46:00Z"/>
                <w:rFonts w:cstheme="minorHAnsi"/>
                <w:sz w:val="18"/>
                <w:lang w:val="fr-FR"/>
              </w:rPr>
              <w:pPrChange w:id="24074" w:author="Houyem Rais" w:date="2024-02-22T14:49:00Z">
                <w:pPr>
                  <w:spacing w:before="20" w:after="20"/>
                </w:pPr>
              </w:pPrChange>
            </w:pPr>
            <w:del w:id="24075" w:author="Houyem Rais" w:date="2024-02-22T14:46:00Z">
              <w:r w:rsidRPr="00343F01" w:rsidDel="00201166">
                <w:rPr>
                  <w:rFonts w:cstheme="minorHAnsi"/>
                  <w:sz w:val="18"/>
                  <w:lang w:val="fr-FR"/>
                </w:rPr>
                <w:delText>Partenaire privé</w:delText>
              </w:r>
            </w:del>
          </w:p>
        </w:tc>
        <w:tc>
          <w:tcPr>
            <w:tcW w:w="4678" w:type="dxa"/>
          </w:tcPr>
          <w:p w14:paraId="268C2221" w14:textId="528D7851" w:rsidR="006F7772" w:rsidRPr="00343F01" w:rsidDel="00201166" w:rsidRDefault="006F7772" w:rsidP="00D62BC5">
            <w:pPr>
              <w:spacing w:before="0" w:after="160"/>
              <w:jc w:val="left"/>
              <w:rPr>
                <w:del w:id="24076" w:author="Houyem Rais" w:date="2024-02-22T14:46:00Z"/>
                <w:rFonts w:eastAsia="Arial" w:cstheme="minorHAnsi"/>
                <w:w w:val="105"/>
                <w:sz w:val="18"/>
                <w:lang w:val="fr-FR"/>
              </w:rPr>
              <w:pPrChange w:id="24077" w:author="Houyem Rais" w:date="2024-02-22T14:49:00Z">
                <w:pPr>
                  <w:widowControl w:val="0"/>
                  <w:numPr>
                    <w:numId w:val="15"/>
                  </w:numPr>
                  <w:autoSpaceDE w:val="0"/>
                  <w:autoSpaceDN w:val="0"/>
                  <w:spacing w:before="20" w:after="20"/>
                  <w:ind w:left="317" w:hanging="227"/>
                </w:pPr>
              </w:pPrChange>
            </w:pPr>
            <w:del w:id="24078" w:author="Houyem Rais" w:date="2024-02-22T14:46:00Z">
              <w:r w:rsidRPr="00343F01" w:rsidDel="00201166">
                <w:rPr>
                  <w:rFonts w:eastAsia="Arial" w:cstheme="minorHAnsi"/>
                  <w:w w:val="105"/>
                  <w:sz w:val="18"/>
                  <w:lang w:val="fr-FR"/>
                </w:rPr>
                <w:delText>Etude détaillée du marché et de la demande</w:delText>
              </w:r>
            </w:del>
          </w:p>
          <w:p w14:paraId="69061B4C" w14:textId="7258CF66" w:rsidR="006F7772" w:rsidRPr="00343F01" w:rsidDel="00201166" w:rsidRDefault="006F7772" w:rsidP="00D62BC5">
            <w:pPr>
              <w:spacing w:before="0" w:after="160"/>
              <w:jc w:val="left"/>
              <w:rPr>
                <w:del w:id="24079" w:author="Houyem Rais" w:date="2024-02-22T14:46:00Z"/>
                <w:rFonts w:eastAsia="Arial" w:cstheme="minorHAnsi"/>
                <w:w w:val="105"/>
                <w:sz w:val="18"/>
                <w:lang w:val="fr-FR"/>
              </w:rPr>
              <w:pPrChange w:id="24080" w:author="Houyem Rais" w:date="2024-02-22T14:49:00Z">
                <w:pPr>
                  <w:widowControl w:val="0"/>
                  <w:numPr>
                    <w:numId w:val="15"/>
                  </w:numPr>
                  <w:autoSpaceDE w:val="0"/>
                  <w:autoSpaceDN w:val="0"/>
                  <w:spacing w:before="20" w:after="20"/>
                  <w:ind w:left="317" w:hanging="227"/>
                </w:pPr>
              </w:pPrChange>
            </w:pPr>
            <w:del w:id="24081" w:author="Houyem Rais" w:date="2024-02-22T14:46:00Z">
              <w:r w:rsidRPr="00343F01" w:rsidDel="00201166">
                <w:rPr>
                  <w:rFonts w:eastAsia="Arial" w:cstheme="minorHAnsi"/>
                  <w:w w:val="105"/>
                  <w:sz w:val="18"/>
                  <w:lang w:val="fr-FR"/>
                </w:rPr>
                <w:delText>Business plan complet et solide</w:delText>
              </w:r>
            </w:del>
          </w:p>
        </w:tc>
      </w:tr>
      <w:tr w:rsidR="006F7772" w:rsidRPr="00343F01" w:rsidDel="00201166" w14:paraId="2826C9D1" w14:textId="63392ED7">
        <w:trPr>
          <w:trHeight w:val="137"/>
          <w:del w:id="24082" w:author="Houyem Rais" w:date="2024-02-22T14:46:00Z"/>
        </w:trPr>
        <w:tc>
          <w:tcPr>
            <w:tcW w:w="2694" w:type="dxa"/>
          </w:tcPr>
          <w:p w14:paraId="2D1CA6A7" w14:textId="673B49C9" w:rsidR="006F7772" w:rsidRPr="00343F01" w:rsidDel="00201166" w:rsidRDefault="006F7772" w:rsidP="00D62BC5">
            <w:pPr>
              <w:spacing w:before="0" w:after="160"/>
              <w:jc w:val="left"/>
              <w:rPr>
                <w:del w:id="24083" w:author="Houyem Rais" w:date="2024-02-22T14:46:00Z"/>
                <w:rFonts w:cstheme="minorHAnsi"/>
                <w:sz w:val="18"/>
                <w:lang w:val="fr-FR"/>
              </w:rPr>
              <w:pPrChange w:id="24084" w:author="Houyem Rais" w:date="2024-02-22T14:49:00Z">
                <w:pPr>
                  <w:widowControl w:val="0"/>
                  <w:autoSpaceDE w:val="0"/>
                  <w:autoSpaceDN w:val="0"/>
                  <w:spacing w:before="20" w:after="20"/>
                  <w:ind w:right="168"/>
                  <w:jc w:val="left"/>
                </w:pPr>
              </w:pPrChange>
            </w:pPr>
            <w:del w:id="24085" w:author="Houyem Rais" w:date="2024-02-22T14:46:00Z">
              <w:r w:rsidRPr="00343F01" w:rsidDel="00201166">
                <w:rPr>
                  <w:rFonts w:eastAsia="Arial" w:cstheme="minorHAnsi"/>
                  <w:b/>
                  <w:bCs/>
                  <w:spacing w:val="-2"/>
                  <w:w w:val="105"/>
                  <w:sz w:val="18"/>
                  <w:lang w:val="fr-FR"/>
                </w:rPr>
                <w:delText>A</w:delText>
              </w:r>
              <w:r w:rsidRPr="00343F01" w:rsidDel="00201166">
                <w:rPr>
                  <w:rFonts w:eastAsia="Arial" w:cstheme="minorHAnsi"/>
                  <w:b/>
                  <w:bCs/>
                  <w:w w:val="105"/>
                  <w:sz w:val="18"/>
                  <w:lang w:val="fr-FR"/>
                </w:rPr>
                <w:delText xml:space="preserve">ugmentation </w:delText>
              </w:r>
              <w:r w:rsidRPr="00343F01" w:rsidDel="00201166">
                <w:rPr>
                  <w:rFonts w:eastAsia="Arial" w:cstheme="minorHAnsi"/>
                  <w:b/>
                  <w:bCs/>
                  <w:spacing w:val="-2"/>
                  <w:w w:val="105"/>
                  <w:sz w:val="18"/>
                  <w:lang w:val="fr-FR"/>
                </w:rPr>
                <w:delText xml:space="preserve">imprévue </w:delText>
              </w:r>
              <w:r w:rsidRPr="00343F01" w:rsidDel="00201166">
                <w:rPr>
                  <w:rFonts w:eastAsia="Arial" w:cstheme="minorHAnsi"/>
                  <w:b/>
                  <w:bCs/>
                  <w:w w:val="105"/>
                  <w:sz w:val="18"/>
                  <w:lang w:val="fr-FR"/>
                </w:rPr>
                <w:delText>des OPEX</w:delText>
              </w:r>
            </w:del>
          </w:p>
        </w:tc>
        <w:tc>
          <w:tcPr>
            <w:tcW w:w="1842" w:type="dxa"/>
          </w:tcPr>
          <w:p w14:paraId="3F322451" w14:textId="27414D9C" w:rsidR="006F7772" w:rsidRPr="00343F01" w:rsidDel="00201166" w:rsidRDefault="006F7772" w:rsidP="00D62BC5">
            <w:pPr>
              <w:spacing w:before="0" w:after="160"/>
              <w:jc w:val="left"/>
              <w:rPr>
                <w:del w:id="24086" w:author="Houyem Rais" w:date="2024-02-22T14:46:00Z"/>
                <w:rFonts w:cstheme="minorHAnsi"/>
                <w:sz w:val="18"/>
                <w:lang w:val="fr-FR"/>
              </w:rPr>
              <w:pPrChange w:id="24087" w:author="Houyem Rais" w:date="2024-02-22T14:49:00Z">
                <w:pPr>
                  <w:spacing w:before="20" w:after="20"/>
                </w:pPr>
              </w:pPrChange>
            </w:pPr>
            <w:del w:id="24088" w:author="Houyem Rais" w:date="2024-02-22T14:46:00Z">
              <w:r w:rsidRPr="00343F01" w:rsidDel="00201166">
                <w:rPr>
                  <w:rFonts w:cstheme="minorHAnsi"/>
                  <w:sz w:val="18"/>
                  <w:lang w:val="fr-FR"/>
                </w:rPr>
                <w:delText>Partagé</w:delText>
              </w:r>
            </w:del>
          </w:p>
        </w:tc>
        <w:tc>
          <w:tcPr>
            <w:tcW w:w="4678" w:type="dxa"/>
          </w:tcPr>
          <w:p w14:paraId="01A8147E" w14:textId="4ECB2AE3" w:rsidR="006F7772" w:rsidRPr="00343F01" w:rsidDel="00201166" w:rsidRDefault="006F7772" w:rsidP="00D62BC5">
            <w:pPr>
              <w:spacing w:before="0" w:after="160"/>
              <w:jc w:val="left"/>
              <w:rPr>
                <w:del w:id="24089" w:author="Houyem Rais" w:date="2024-02-22T14:46:00Z"/>
                <w:rFonts w:eastAsia="Arial" w:cstheme="minorHAnsi"/>
                <w:w w:val="105"/>
                <w:sz w:val="18"/>
                <w:lang w:val="fr-FR"/>
              </w:rPr>
              <w:pPrChange w:id="24090" w:author="Houyem Rais" w:date="2024-02-22T14:49:00Z">
                <w:pPr>
                  <w:widowControl w:val="0"/>
                  <w:numPr>
                    <w:numId w:val="15"/>
                  </w:numPr>
                  <w:autoSpaceDE w:val="0"/>
                  <w:autoSpaceDN w:val="0"/>
                  <w:spacing w:before="20" w:after="20"/>
                  <w:ind w:left="317" w:hanging="227"/>
                </w:pPr>
              </w:pPrChange>
            </w:pPr>
            <w:del w:id="24091" w:author="Houyem Rais" w:date="2024-02-22T14:46:00Z">
              <w:r w:rsidRPr="00343F01" w:rsidDel="00201166">
                <w:rPr>
                  <w:rFonts w:eastAsia="Arial" w:cstheme="minorHAnsi"/>
                  <w:w w:val="105"/>
                  <w:sz w:val="18"/>
                  <w:lang w:val="fr-FR"/>
                </w:rPr>
                <w:delText>Etude détaillée des coûts d'exploitation au niveau de l'approvisionnement</w:delText>
              </w:r>
            </w:del>
          </w:p>
        </w:tc>
      </w:tr>
      <w:tr w:rsidR="006F7772" w:rsidRPr="00343F01" w:rsidDel="00201166" w14:paraId="3A133B20" w14:textId="72DA2894">
        <w:trPr>
          <w:trHeight w:val="137"/>
          <w:del w:id="24092" w:author="Houyem Rais" w:date="2024-02-22T14:46:00Z"/>
        </w:trPr>
        <w:tc>
          <w:tcPr>
            <w:tcW w:w="2694" w:type="dxa"/>
          </w:tcPr>
          <w:p w14:paraId="73191890" w14:textId="1C16BEE8" w:rsidR="006F7772" w:rsidRPr="00343F01" w:rsidDel="00201166" w:rsidRDefault="006F7772" w:rsidP="00D62BC5">
            <w:pPr>
              <w:spacing w:before="0" w:after="160"/>
              <w:jc w:val="left"/>
              <w:rPr>
                <w:del w:id="24093" w:author="Houyem Rais" w:date="2024-02-22T14:46:00Z"/>
                <w:rFonts w:cstheme="minorHAnsi"/>
                <w:b/>
                <w:bCs/>
                <w:sz w:val="18"/>
                <w:lang w:val="fr-FR"/>
              </w:rPr>
              <w:pPrChange w:id="24094" w:author="Houyem Rais" w:date="2024-02-22T14:49:00Z">
                <w:pPr>
                  <w:spacing w:before="20" w:after="20"/>
                </w:pPr>
              </w:pPrChange>
            </w:pPr>
            <w:del w:id="24095" w:author="Houyem Rais" w:date="2024-02-22T14:46:00Z">
              <w:r w:rsidRPr="00343F01" w:rsidDel="00201166">
                <w:rPr>
                  <w:rFonts w:eastAsia="Arial" w:cstheme="minorHAnsi"/>
                  <w:b/>
                  <w:bCs/>
                  <w:sz w:val="18"/>
                  <w:lang w:val="fr-FR"/>
                </w:rPr>
                <w:delText>Risque de maintenance de l’autoroute</w:delText>
              </w:r>
            </w:del>
          </w:p>
        </w:tc>
        <w:tc>
          <w:tcPr>
            <w:tcW w:w="1842" w:type="dxa"/>
          </w:tcPr>
          <w:p w14:paraId="24D03627" w14:textId="249A45F7" w:rsidR="006F7772" w:rsidRPr="00343F01" w:rsidDel="00201166" w:rsidRDefault="006F7772" w:rsidP="00D62BC5">
            <w:pPr>
              <w:spacing w:before="0" w:after="160"/>
              <w:jc w:val="left"/>
              <w:rPr>
                <w:del w:id="24096" w:author="Houyem Rais" w:date="2024-02-22T14:46:00Z"/>
                <w:rFonts w:cstheme="minorHAnsi"/>
                <w:sz w:val="18"/>
                <w:lang w:val="fr-FR"/>
              </w:rPr>
              <w:pPrChange w:id="24097" w:author="Houyem Rais" w:date="2024-02-22T14:49:00Z">
                <w:pPr>
                  <w:spacing w:before="20" w:after="20"/>
                </w:pPr>
              </w:pPrChange>
            </w:pPr>
            <w:del w:id="24098" w:author="Houyem Rais" w:date="2024-02-22T14:46:00Z">
              <w:r w:rsidRPr="00343F01" w:rsidDel="00201166">
                <w:rPr>
                  <w:rFonts w:cstheme="minorHAnsi"/>
                  <w:sz w:val="18"/>
                  <w:lang w:val="fr-FR"/>
                </w:rPr>
                <w:delText>Partenaire privé</w:delText>
              </w:r>
            </w:del>
          </w:p>
        </w:tc>
        <w:tc>
          <w:tcPr>
            <w:tcW w:w="4678" w:type="dxa"/>
          </w:tcPr>
          <w:p w14:paraId="62BA2C57" w14:textId="7CE62DD3" w:rsidR="006F7772" w:rsidRPr="00343F01" w:rsidDel="00201166" w:rsidRDefault="006F7772" w:rsidP="00D62BC5">
            <w:pPr>
              <w:spacing w:before="0" w:after="160"/>
              <w:jc w:val="left"/>
              <w:rPr>
                <w:del w:id="24099" w:author="Houyem Rais" w:date="2024-02-22T14:46:00Z"/>
                <w:rFonts w:eastAsia="Arial" w:cstheme="minorHAnsi"/>
                <w:w w:val="105"/>
                <w:sz w:val="18"/>
                <w:lang w:val="fr-FR"/>
              </w:rPr>
              <w:pPrChange w:id="24100" w:author="Houyem Rais" w:date="2024-02-22T14:49:00Z">
                <w:pPr>
                  <w:widowControl w:val="0"/>
                  <w:numPr>
                    <w:numId w:val="15"/>
                  </w:numPr>
                  <w:autoSpaceDE w:val="0"/>
                  <w:autoSpaceDN w:val="0"/>
                  <w:spacing w:before="20" w:after="20"/>
                  <w:ind w:left="317" w:hanging="227"/>
                </w:pPr>
              </w:pPrChange>
            </w:pPr>
            <w:del w:id="24101" w:author="Houyem Rais" w:date="2024-02-22T14:46:00Z">
              <w:r w:rsidRPr="00343F01" w:rsidDel="00201166">
                <w:rPr>
                  <w:rFonts w:eastAsia="Arial" w:cstheme="minorHAnsi"/>
                  <w:w w:val="105"/>
                  <w:sz w:val="18"/>
                  <w:lang w:val="fr-FR"/>
                </w:rPr>
                <w:delText>Définition des obligations d'entretien dans le contrat</w:delText>
              </w:r>
            </w:del>
          </w:p>
          <w:p w14:paraId="1B43EBF6" w14:textId="2BBE0A69" w:rsidR="006F7772" w:rsidRPr="00343F01" w:rsidDel="00201166" w:rsidRDefault="006F7772" w:rsidP="00D62BC5">
            <w:pPr>
              <w:spacing w:before="0" w:after="160"/>
              <w:jc w:val="left"/>
              <w:rPr>
                <w:del w:id="24102" w:author="Houyem Rais" w:date="2024-02-22T14:46:00Z"/>
                <w:rFonts w:eastAsia="Arial" w:cstheme="minorHAnsi"/>
                <w:w w:val="105"/>
                <w:sz w:val="18"/>
                <w:lang w:val="fr-FR"/>
              </w:rPr>
              <w:pPrChange w:id="24103" w:author="Houyem Rais" w:date="2024-02-22T14:49:00Z">
                <w:pPr>
                  <w:widowControl w:val="0"/>
                  <w:numPr>
                    <w:numId w:val="15"/>
                  </w:numPr>
                  <w:autoSpaceDE w:val="0"/>
                  <w:autoSpaceDN w:val="0"/>
                  <w:spacing w:before="20" w:after="20"/>
                  <w:ind w:left="317" w:hanging="227"/>
                </w:pPr>
              </w:pPrChange>
            </w:pPr>
            <w:del w:id="24104" w:author="Houyem Rais" w:date="2024-02-22T14:46:00Z">
              <w:r w:rsidRPr="00343F01" w:rsidDel="00201166">
                <w:rPr>
                  <w:rFonts w:eastAsia="Arial" w:cstheme="minorHAnsi"/>
                  <w:w w:val="105"/>
                  <w:sz w:val="18"/>
                  <w:lang w:val="fr-FR"/>
                </w:rPr>
                <w:delText>Clauses de fin de contrat incitant au respect des obligations de maintenance et de renouvellement</w:delText>
              </w:r>
            </w:del>
          </w:p>
          <w:p w14:paraId="17BFF47E" w14:textId="4A81DBCD" w:rsidR="006F7772" w:rsidRPr="00343F01" w:rsidDel="00201166" w:rsidRDefault="006F7772" w:rsidP="00D62BC5">
            <w:pPr>
              <w:spacing w:before="0" w:after="160"/>
              <w:jc w:val="left"/>
              <w:rPr>
                <w:del w:id="24105" w:author="Houyem Rais" w:date="2024-02-22T14:46:00Z"/>
                <w:rFonts w:eastAsia="Arial" w:cstheme="minorHAnsi"/>
                <w:w w:val="105"/>
                <w:sz w:val="18"/>
                <w:lang w:val="fr-FR"/>
              </w:rPr>
              <w:pPrChange w:id="24106" w:author="Houyem Rais" w:date="2024-02-22T14:49:00Z">
                <w:pPr>
                  <w:widowControl w:val="0"/>
                  <w:numPr>
                    <w:numId w:val="15"/>
                  </w:numPr>
                  <w:autoSpaceDE w:val="0"/>
                  <w:autoSpaceDN w:val="0"/>
                  <w:spacing w:before="20" w:after="20"/>
                  <w:ind w:left="317" w:hanging="227"/>
                </w:pPr>
              </w:pPrChange>
            </w:pPr>
            <w:del w:id="24107" w:author="Houyem Rais" w:date="2024-02-22T14:46:00Z">
              <w:r w:rsidRPr="00343F01" w:rsidDel="00201166">
                <w:rPr>
                  <w:rFonts w:eastAsia="Arial" w:cstheme="minorHAnsi"/>
                  <w:w w:val="105"/>
                  <w:sz w:val="18"/>
                  <w:lang w:val="fr-FR"/>
                </w:rPr>
                <w:delText>Contrôle de l'exécution du contrat</w:delText>
              </w:r>
            </w:del>
          </w:p>
        </w:tc>
      </w:tr>
      <w:tr w:rsidR="006F7772" w:rsidRPr="00343F01" w:rsidDel="00201166" w14:paraId="33C3D42C" w14:textId="35BCAB2E">
        <w:trPr>
          <w:trHeight w:val="137"/>
          <w:del w:id="24108" w:author="Houyem Rais" w:date="2024-02-22T14:46:00Z"/>
        </w:trPr>
        <w:tc>
          <w:tcPr>
            <w:tcW w:w="2694" w:type="dxa"/>
          </w:tcPr>
          <w:p w14:paraId="0ECFFAB1" w14:textId="410EE428" w:rsidR="006F7772" w:rsidRPr="00343F01" w:rsidDel="00201166" w:rsidRDefault="006F7772" w:rsidP="00D62BC5">
            <w:pPr>
              <w:spacing w:before="0" w:after="160"/>
              <w:jc w:val="left"/>
              <w:rPr>
                <w:del w:id="24109" w:author="Houyem Rais" w:date="2024-02-22T14:46:00Z"/>
                <w:rFonts w:eastAsia="Arial" w:cstheme="minorHAnsi"/>
                <w:b/>
                <w:bCs/>
                <w:sz w:val="18"/>
                <w:lang w:val="fr-FR"/>
              </w:rPr>
              <w:pPrChange w:id="24110" w:author="Houyem Rais" w:date="2024-02-22T14:49:00Z">
                <w:pPr>
                  <w:spacing w:before="20" w:after="20"/>
                </w:pPr>
              </w:pPrChange>
            </w:pPr>
            <w:del w:id="24111" w:author="Houyem Rais" w:date="2024-02-22T14:46:00Z">
              <w:r w:rsidRPr="00343F01" w:rsidDel="00201166">
                <w:rPr>
                  <w:rFonts w:eastAsia="Arial" w:cstheme="minorHAnsi"/>
                  <w:b/>
                  <w:bCs/>
                  <w:sz w:val="18"/>
                  <w:lang w:val="fr-FR"/>
                </w:rPr>
                <w:delText>Risque environnemental</w:delText>
              </w:r>
            </w:del>
          </w:p>
        </w:tc>
        <w:tc>
          <w:tcPr>
            <w:tcW w:w="1842" w:type="dxa"/>
          </w:tcPr>
          <w:p w14:paraId="5BD11764" w14:textId="6B08B5B1" w:rsidR="006F7772" w:rsidRPr="00343F01" w:rsidDel="00201166" w:rsidRDefault="006F7772" w:rsidP="00D62BC5">
            <w:pPr>
              <w:spacing w:before="0" w:after="160"/>
              <w:jc w:val="left"/>
              <w:rPr>
                <w:del w:id="24112" w:author="Houyem Rais" w:date="2024-02-22T14:46:00Z"/>
                <w:rFonts w:cstheme="minorHAnsi"/>
                <w:sz w:val="18"/>
                <w:lang w:val="fr-FR"/>
              </w:rPr>
              <w:pPrChange w:id="24113" w:author="Houyem Rais" w:date="2024-02-22T14:49:00Z">
                <w:pPr>
                  <w:spacing w:before="20" w:after="20"/>
                </w:pPr>
              </w:pPrChange>
            </w:pPr>
            <w:del w:id="24114" w:author="Houyem Rais" w:date="2024-02-22T14:46:00Z">
              <w:r w:rsidRPr="00343F01" w:rsidDel="00201166">
                <w:rPr>
                  <w:rFonts w:cstheme="minorHAnsi"/>
                  <w:sz w:val="18"/>
                  <w:lang w:val="fr-FR"/>
                </w:rPr>
                <w:delText>Partenaire privé</w:delText>
              </w:r>
            </w:del>
          </w:p>
        </w:tc>
        <w:tc>
          <w:tcPr>
            <w:tcW w:w="4678" w:type="dxa"/>
          </w:tcPr>
          <w:p w14:paraId="7F7B2EEA" w14:textId="5641CF5B" w:rsidR="006F7772" w:rsidRPr="00343F01" w:rsidDel="00201166" w:rsidRDefault="006F7772" w:rsidP="00D62BC5">
            <w:pPr>
              <w:spacing w:before="0" w:after="160"/>
              <w:jc w:val="left"/>
              <w:rPr>
                <w:del w:id="24115" w:author="Houyem Rais" w:date="2024-02-22T14:46:00Z"/>
                <w:rFonts w:eastAsia="Arial" w:cstheme="minorHAnsi"/>
                <w:w w:val="105"/>
                <w:sz w:val="18"/>
                <w:lang w:val="fr-FR"/>
              </w:rPr>
              <w:pPrChange w:id="24116" w:author="Houyem Rais" w:date="2024-02-22T14:49:00Z">
                <w:pPr>
                  <w:widowControl w:val="0"/>
                  <w:numPr>
                    <w:numId w:val="15"/>
                  </w:numPr>
                  <w:autoSpaceDE w:val="0"/>
                  <w:autoSpaceDN w:val="0"/>
                  <w:spacing w:before="20" w:after="20"/>
                  <w:ind w:left="317" w:hanging="227"/>
                </w:pPr>
              </w:pPrChange>
            </w:pPr>
            <w:del w:id="24117" w:author="Houyem Rais" w:date="2024-02-22T14:46:00Z">
              <w:r w:rsidRPr="00343F01" w:rsidDel="00201166">
                <w:rPr>
                  <w:rFonts w:eastAsia="Arial" w:cstheme="minorHAnsi"/>
                  <w:w w:val="105"/>
                  <w:sz w:val="18"/>
                  <w:lang w:val="fr-FR"/>
                </w:rPr>
                <w:delText>Élaboration de procédures environnementales pour la construction et l'exploitation du corridor</w:delText>
              </w:r>
            </w:del>
          </w:p>
        </w:tc>
      </w:tr>
      <w:tr w:rsidR="006F7772" w:rsidRPr="00343F01" w:rsidDel="00201166" w14:paraId="76431497" w14:textId="1A61B8F0">
        <w:trPr>
          <w:trHeight w:val="51"/>
          <w:del w:id="24118" w:author="Houyem Rais" w:date="2024-02-22T14:46:00Z"/>
        </w:trPr>
        <w:tc>
          <w:tcPr>
            <w:tcW w:w="2694" w:type="dxa"/>
          </w:tcPr>
          <w:p w14:paraId="7AAF7DEA" w14:textId="6C1D6758" w:rsidR="006F7772" w:rsidRPr="00343F01" w:rsidDel="00201166" w:rsidRDefault="006F7772" w:rsidP="00D62BC5">
            <w:pPr>
              <w:spacing w:before="0" w:after="160"/>
              <w:jc w:val="left"/>
              <w:rPr>
                <w:del w:id="24119" w:author="Houyem Rais" w:date="2024-02-22T14:46:00Z"/>
                <w:rFonts w:eastAsia="Arial" w:cstheme="minorHAnsi"/>
                <w:b/>
                <w:bCs/>
                <w:sz w:val="18"/>
                <w:lang w:val="fr-FR"/>
              </w:rPr>
              <w:pPrChange w:id="24120" w:author="Houyem Rais" w:date="2024-02-22T14:49:00Z">
                <w:pPr>
                  <w:spacing w:before="20" w:after="20"/>
                </w:pPr>
              </w:pPrChange>
            </w:pPr>
            <w:del w:id="24121" w:author="Houyem Rais" w:date="2024-02-22T14:46:00Z">
              <w:r w:rsidRPr="00343F01" w:rsidDel="00201166">
                <w:rPr>
                  <w:rFonts w:cstheme="minorHAnsi"/>
                  <w:b/>
                  <w:bCs/>
                  <w:sz w:val="18"/>
                  <w:lang w:val="fr-FR"/>
                </w:rPr>
                <w:delText>Retard dans les approbations réglementaires des autorités</w:delText>
              </w:r>
            </w:del>
          </w:p>
        </w:tc>
        <w:tc>
          <w:tcPr>
            <w:tcW w:w="1842" w:type="dxa"/>
          </w:tcPr>
          <w:p w14:paraId="397E635C" w14:textId="4850734D" w:rsidR="006F7772" w:rsidRPr="00343F01" w:rsidDel="00201166" w:rsidRDefault="006F7772" w:rsidP="00D62BC5">
            <w:pPr>
              <w:spacing w:before="0" w:after="160"/>
              <w:jc w:val="left"/>
              <w:rPr>
                <w:del w:id="24122" w:author="Houyem Rais" w:date="2024-02-22T14:46:00Z"/>
                <w:rFonts w:cstheme="minorHAnsi"/>
                <w:sz w:val="18"/>
                <w:lang w:val="fr-FR"/>
              </w:rPr>
              <w:pPrChange w:id="24123" w:author="Houyem Rais" w:date="2024-02-22T14:49:00Z">
                <w:pPr>
                  <w:spacing w:before="20" w:after="20"/>
                </w:pPr>
              </w:pPrChange>
            </w:pPr>
            <w:del w:id="24124" w:author="Houyem Rais" w:date="2024-02-22T14:46:00Z">
              <w:r w:rsidRPr="00343F01" w:rsidDel="00201166">
                <w:rPr>
                  <w:rFonts w:eastAsia="Arial" w:cstheme="minorHAnsi"/>
                  <w:spacing w:val="-2"/>
                  <w:w w:val="105"/>
                  <w:sz w:val="18"/>
                  <w:lang w:val="fr-FR"/>
                </w:rPr>
                <w:delText>Partie contractante</w:delText>
              </w:r>
            </w:del>
          </w:p>
        </w:tc>
        <w:tc>
          <w:tcPr>
            <w:tcW w:w="4678" w:type="dxa"/>
          </w:tcPr>
          <w:p w14:paraId="40B682E2" w14:textId="08D435DF" w:rsidR="006F7772" w:rsidRPr="00343F01" w:rsidDel="00201166" w:rsidRDefault="006F7772" w:rsidP="00D62BC5">
            <w:pPr>
              <w:spacing w:before="0" w:after="160"/>
              <w:jc w:val="left"/>
              <w:rPr>
                <w:del w:id="24125" w:author="Houyem Rais" w:date="2024-02-22T14:46:00Z"/>
                <w:rFonts w:eastAsia="Arial" w:cstheme="minorHAnsi"/>
                <w:w w:val="105"/>
                <w:sz w:val="18"/>
                <w:lang w:val="fr-FR"/>
              </w:rPr>
              <w:pPrChange w:id="24126" w:author="Houyem Rais" w:date="2024-02-22T14:49:00Z">
                <w:pPr>
                  <w:widowControl w:val="0"/>
                  <w:numPr>
                    <w:numId w:val="15"/>
                  </w:numPr>
                  <w:autoSpaceDE w:val="0"/>
                  <w:autoSpaceDN w:val="0"/>
                  <w:spacing w:before="20" w:after="20"/>
                  <w:ind w:left="317" w:hanging="227"/>
                </w:pPr>
              </w:pPrChange>
            </w:pPr>
            <w:del w:id="24127" w:author="Houyem Rais" w:date="2024-02-22T14:46:00Z">
              <w:r w:rsidRPr="00343F01" w:rsidDel="00201166">
                <w:rPr>
                  <w:rFonts w:eastAsia="Arial" w:cstheme="minorHAnsi"/>
                  <w:w w:val="105"/>
                  <w:sz w:val="18"/>
                  <w:lang w:val="fr-FR"/>
                </w:rPr>
                <w:delText>Mise en place d'une unité de suivi du projet pour faciliter la coordination et l'obtention des autorisations et agréments administratifs</w:delText>
              </w:r>
            </w:del>
          </w:p>
          <w:p w14:paraId="34C7F65D" w14:textId="76D9BE2D" w:rsidR="006F7772" w:rsidRPr="00343F01" w:rsidDel="00201166" w:rsidRDefault="006F7772" w:rsidP="00D62BC5">
            <w:pPr>
              <w:spacing w:before="0" w:after="160"/>
              <w:jc w:val="left"/>
              <w:rPr>
                <w:del w:id="24128" w:author="Houyem Rais" w:date="2024-02-22T14:46:00Z"/>
                <w:rFonts w:eastAsia="Arial" w:cstheme="minorHAnsi"/>
                <w:w w:val="105"/>
                <w:sz w:val="18"/>
                <w:lang w:val="fr-FR"/>
              </w:rPr>
              <w:pPrChange w:id="24129" w:author="Houyem Rais" w:date="2024-02-22T14:49:00Z">
                <w:pPr>
                  <w:widowControl w:val="0"/>
                  <w:numPr>
                    <w:numId w:val="15"/>
                  </w:numPr>
                  <w:autoSpaceDE w:val="0"/>
                  <w:autoSpaceDN w:val="0"/>
                  <w:spacing w:before="20" w:after="20"/>
                  <w:ind w:left="317" w:hanging="227"/>
                </w:pPr>
              </w:pPrChange>
            </w:pPr>
            <w:del w:id="24130" w:author="Houyem Rais" w:date="2024-02-22T14:46:00Z">
              <w:r w:rsidRPr="00343F01" w:rsidDel="00201166">
                <w:rPr>
                  <w:rFonts w:eastAsia="Arial" w:cstheme="minorHAnsi"/>
                  <w:w w:val="105"/>
                  <w:sz w:val="18"/>
                  <w:lang w:val="fr-FR"/>
                </w:rPr>
                <w:delText>Clauses du contrat prévoyant l'engagement du Secteur Public d'assister à cette fin pour l'obtention des agréments.</w:delText>
              </w:r>
            </w:del>
          </w:p>
        </w:tc>
      </w:tr>
      <w:tr w:rsidR="006F7772" w:rsidRPr="00343F01" w:rsidDel="00201166" w14:paraId="2B65A4F4" w14:textId="5BFB84D6">
        <w:trPr>
          <w:trHeight w:val="446"/>
          <w:del w:id="24131" w:author="Houyem Rais" w:date="2024-02-22T14:46:00Z"/>
        </w:trPr>
        <w:tc>
          <w:tcPr>
            <w:tcW w:w="2694" w:type="dxa"/>
          </w:tcPr>
          <w:p w14:paraId="0679D7A6" w14:textId="5C44DB87" w:rsidR="006F7772" w:rsidRPr="00343F01" w:rsidDel="00201166" w:rsidRDefault="006F7772" w:rsidP="00D62BC5">
            <w:pPr>
              <w:spacing w:before="0" w:after="160"/>
              <w:jc w:val="left"/>
              <w:rPr>
                <w:del w:id="24132" w:author="Houyem Rais" w:date="2024-02-22T14:46:00Z"/>
                <w:rFonts w:eastAsia="Arial" w:cstheme="minorHAnsi"/>
                <w:b/>
                <w:bCs/>
                <w:w w:val="105"/>
                <w:sz w:val="18"/>
                <w:lang w:val="fr-FR"/>
              </w:rPr>
              <w:pPrChange w:id="24133" w:author="Houyem Rais" w:date="2024-02-22T14:49:00Z">
                <w:pPr>
                  <w:spacing w:before="20" w:after="20"/>
                </w:pPr>
              </w:pPrChange>
            </w:pPr>
            <w:del w:id="24134" w:author="Houyem Rais" w:date="2024-02-22T14:46:00Z">
              <w:r w:rsidRPr="00343F01" w:rsidDel="00201166">
                <w:rPr>
                  <w:rFonts w:eastAsia="Arial" w:cstheme="minorHAnsi"/>
                  <w:b/>
                  <w:bCs/>
                  <w:w w:val="105"/>
                  <w:sz w:val="18"/>
                  <w:lang w:val="fr-FR"/>
                </w:rPr>
                <w:delText>Financement du projet</w:delText>
              </w:r>
            </w:del>
          </w:p>
        </w:tc>
        <w:tc>
          <w:tcPr>
            <w:tcW w:w="1842" w:type="dxa"/>
          </w:tcPr>
          <w:p w14:paraId="0B52B946" w14:textId="0CF81A9F" w:rsidR="006F7772" w:rsidRPr="00343F01" w:rsidDel="00201166" w:rsidRDefault="006F7772" w:rsidP="00D62BC5">
            <w:pPr>
              <w:spacing w:before="0" w:after="160"/>
              <w:jc w:val="left"/>
              <w:rPr>
                <w:del w:id="24135" w:author="Houyem Rais" w:date="2024-02-22T14:46:00Z"/>
                <w:rFonts w:eastAsia="Arial" w:cstheme="minorHAnsi"/>
                <w:spacing w:val="-2"/>
                <w:w w:val="105"/>
                <w:sz w:val="18"/>
                <w:lang w:val="fr-FR"/>
              </w:rPr>
              <w:pPrChange w:id="24136" w:author="Houyem Rais" w:date="2024-02-22T14:49:00Z">
                <w:pPr>
                  <w:spacing w:before="20" w:after="20"/>
                </w:pPr>
              </w:pPrChange>
            </w:pPr>
            <w:del w:id="24137" w:author="Houyem Rais" w:date="2024-02-22T14:46:00Z">
              <w:r w:rsidRPr="00343F01" w:rsidDel="00201166">
                <w:rPr>
                  <w:rFonts w:eastAsia="Arial" w:cstheme="minorHAnsi"/>
                  <w:spacing w:val="-2"/>
                  <w:w w:val="105"/>
                  <w:sz w:val="18"/>
                  <w:lang w:val="fr-FR"/>
                </w:rPr>
                <w:delText>Partie contractante</w:delText>
              </w:r>
            </w:del>
          </w:p>
        </w:tc>
        <w:tc>
          <w:tcPr>
            <w:tcW w:w="4678" w:type="dxa"/>
          </w:tcPr>
          <w:p w14:paraId="7F9A6E38" w14:textId="189F1CE5" w:rsidR="006F7772" w:rsidRPr="00343F01" w:rsidDel="00201166" w:rsidRDefault="006F7772" w:rsidP="00D62BC5">
            <w:pPr>
              <w:spacing w:before="0" w:after="160"/>
              <w:jc w:val="left"/>
              <w:rPr>
                <w:del w:id="24138" w:author="Houyem Rais" w:date="2024-02-22T14:46:00Z"/>
                <w:rFonts w:eastAsia="Arial" w:cstheme="minorHAnsi"/>
                <w:w w:val="105"/>
                <w:sz w:val="18"/>
                <w:lang w:val="fr-FR"/>
              </w:rPr>
              <w:pPrChange w:id="24139" w:author="Houyem Rais" w:date="2024-02-22T14:49:00Z">
                <w:pPr>
                  <w:widowControl w:val="0"/>
                  <w:numPr>
                    <w:numId w:val="15"/>
                  </w:numPr>
                  <w:autoSpaceDE w:val="0"/>
                  <w:autoSpaceDN w:val="0"/>
                  <w:spacing w:before="20" w:after="20"/>
                  <w:ind w:left="317" w:hanging="227"/>
                </w:pPr>
              </w:pPrChange>
            </w:pPr>
            <w:del w:id="24140" w:author="Houyem Rais" w:date="2024-02-22T14:46:00Z">
              <w:r w:rsidRPr="00343F01" w:rsidDel="00201166">
                <w:rPr>
                  <w:rFonts w:eastAsia="Arial" w:cstheme="minorHAnsi"/>
                  <w:w w:val="105"/>
                  <w:sz w:val="18"/>
                  <w:lang w:val="fr-FR"/>
                </w:rPr>
                <w:delText>Définition du budget sur la base d'une étude détaillée</w:delText>
              </w:r>
            </w:del>
          </w:p>
          <w:p w14:paraId="62835899" w14:textId="274937D6" w:rsidR="006F7772" w:rsidRPr="00343F01" w:rsidDel="00201166" w:rsidRDefault="006F7772" w:rsidP="00D62BC5">
            <w:pPr>
              <w:spacing w:before="0" w:after="160"/>
              <w:jc w:val="left"/>
              <w:rPr>
                <w:del w:id="24141" w:author="Houyem Rais" w:date="2024-02-22T14:46:00Z"/>
                <w:rFonts w:eastAsia="Arial" w:cstheme="minorHAnsi"/>
                <w:w w:val="105"/>
                <w:sz w:val="18"/>
                <w:lang w:val="fr-FR"/>
              </w:rPr>
              <w:pPrChange w:id="24142" w:author="Houyem Rais" w:date="2024-02-22T14:49:00Z">
                <w:pPr>
                  <w:widowControl w:val="0"/>
                  <w:numPr>
                    <w:numId w:val="15"/>
                  </w:numPr>
                  <w:autoSpaceDE w:val="0"/>
                  <w:autoSpaceDN w:val="0"/>
                  <w:spacing w:before="20" w:after="20"/>
                  <w:ind w:left="317" w:hanging="227"/>
                </w:pPr>
              </w:pPrChange>
            </w:pPr>
            <w:del w:id="24143" w:author="Houyem Rais" w:date="2024-02-22T14:46:00Z">
              <w:r w:rsidRPr="00343F01" w:rsidDel="00201166">
                <w:rPr>
                  <w:rFonts w:eastAsia="Arial" w:cstheme="minorHAnsi"/>
                  <w:w w:val="105"/>
                  <w:sz w:val="18"/>
                  <w:lang w:val="fr-FR"/>
                </w:rPr>
                <w:delText>Planification budgétaire des ressources financières</w:delText>
              </w:r>
            </w:del>
          </w:p>
          <w:p w14:paraId="63EAC1F7" w14:textId="12CCE68E" w:rsidR="006F7772" w:rsidRPr="00343F01" w:rsidDel="00201166" w:rsidRDefault="006F7772" w:rsidP="00D62BC5">
            <w:pPr>
              <w:spacing w:before="0" w:after="160"/>
              <w:jc w:val="left"/>
              <w:rPr>
                <w:del w:id="24144" w:author="Houyem Rais" w:date="2024-02-22T14:46:00Z"/>
                <w:rFonts w:eastAsia="Arial" w:cstheme="minorHAnsi"/>
                <w:w w:val="105"/>
                <w:sz w:val="18"/>
                <w:lang w:val="fr-FR"/>
              </w:rPr>
              <w:pPrChange w:id="24145" w:author="Houyem Rais" w:date="2024-02-22T14:49:00Z">
                <w:pPr>
                  <w:widowControl w:val="0"/>
                  <w:numPr>
                    <w:numId w:val="15"/>
                  </w:numPr>
                  <w:autoSpaceDE w:val="0"/>
                  <w:autoSpaceDN w:val="0"/>
                  <w:spacing w:before="20" w:after="20"/>
                  <w:ind w:left="317" w:hanging="227"/>
                </w:pPr>
              </w:pPrChange>
            </w:pPr>
            <w:del w:id="24146" w:author="Houyem Rais" w:date="2024-02-22T14:46:00Z">
              <w:r w:rsidRPr="00343F01" w:rsidDel="00201166">
                <w:rPr>
                  <w:rFonts w:eastAsia="Arial" w:cstheme="minorHAnsi"/>
                  <w:w w:val="105"/>
                  <w:sz w:val="18"/>
                  <w:lang w:val="fr-FR"/>
                </w:rPr>
                <w:delText>Garantie de l'État pour la subvention CAPEX (le cas échéant)</w:delText>
              </w:r>
            </w:del>
          </w:p>
          <w:p w14:paraId="40201F82" w14:textId="2796B71C" w:rsidR="006F7772" w:rsidRPr="00343F01" w:rsidDel="00201166" w:rsidRDefault="006F7772" w:rsidP="00D62BC5">
            <w:pPr>
              <w:spacing w:before="0" w:after="160"/>
              <w:jc w:val="left"/>
              <w:rPr>
                <w:del w:id="24147" w:author="Houyem Rais" w:date="2024-02-22T14:46:00Z"/>
                <w:rFonts w:eastAsia="Arial" w:cstheme="minorHAnsi"/>
                <w:w w:val="105"/>
                <w:sz w:val="18"/>
                <w:lang w:val="fr-FR"/>
              </w:rPr>
              <w:pPrChange w:id="24148" w:author="Houyem Rais" w:date="2024-02-22T14:49:00Z">
                <w:pPr>
                  <w:widowControl w:val="0"/>
                  <w:numPr>
                    <w:numId w:val="15"/>
                  </w:numPr>
                  <w:autoSpaceDE w:val="0"/>
                  <w:autoSpaceDN w:val="0"/>
                  <w:spacing w:before="20" w:after="20"/>
                  <w:ind w:left="317" w:hanging="227"/>
                </w:pPr>
              </w:pPrChange>
            </w:pPr>
            <w:del w:id="24149" w:author="Houyem Rais" w:date="2024-02-22T14:46:00Z">
              <w:r w:rsidRPr="00343F01" w:rsidDel="00201166">
                <w:rPr>
                  <w:rFonts w:eastAsia="Arial" w:cstheme="minorHAnsi"/>
                  <w:w w:val="105"/>
                  <w:sz w:val="18"/>
                  <w:lang w:val="fr-FR"/>
                </w:rPr>
                <w:delText>S'assurer que toutes les conditions de financement sont levées avant la signature du contrat</w:delText>
              </w:r>
            </w:del>
          </w:p>
        </w:tc>
      </w:tr>
    </w:tbl>
    <w:bookmarkEnd w:id="23974"/>
    <w:p w14:paraId="7575FF9A" w14:textId="3D50B81D" w:rsidR="006F7772" w:rsidRPr="00343F01" w:rsidDel="00201166" w:rsidRDefault="006F7772" w:rsidP="00D62BC5">
      <w:pPr>
        <w:spacing w:before="0" w:after="160"/>
        <w:jc w:val="left"/>
        <w:rPr>
          <w:del w:id="24150" w:author="Houyem Rais" w:date="2024-02-22T14:46:00Z"/>
        </w:rPr>
        <w:pPrChange w:id="24151" w:author="Houyem Rais" w:date="2024-02-22T14:49:00Z">
          <w:pPr/>
        </w:pPrChange>
      </w:pPr>
      <w:del w:id="24152" w:author="Houyem Rais" w:date="2024-02-22T14:46:00Z">
        <w:r w:rsidRPr="00343F01" w:rsidDel="00201166">
          <w:delText>Les Indicateur Clés de Performance (KPIs) à travers ses phases du projet se présentent comme suit :</w:delText>
        </w:r>
      </w:del>
    </w:p>
    <w:p w14:paraId="4ADBA46A" w14:textId="02637206" w:rsidR="006F7772" w:rsidRPr="00343F01" w:rsidDel="00201166" w:rsidRDefault="006F7772" w:rsidP="00D62BC5">
      <w:pPr>
        <w:spacing w:before="0" w:after="160"/>
        <w:jc w:val="left"/>
        <w:rPr>
          <w:del w:id="24153" w:author="Houyem Rais" w:date="2024-02-22T14:46:00Z"/>
        </w:rPr>
        <w:pPrChange w:id="24154" w:author="Houyem Rais" w:date="2024-02-22T14:49:00Z">
          <w:pPr>
            <w:pStyle w:val="BulletList1"/>
          </w:pPr>
        </w:pPrChange>
      </w:pPr>
      <w:del w:id="24155" w:author="Houyem Rais" w:date="2024-02-22T14:46:00Z">
        <w:r w:rsidRPr="00343F01" w:rsidDel="00201166">
          <w:delText>Une conception optimale pour l'autoroute ;</w:delText>
        </w:r>
      </w:del>
    </w:p>
    <w:p w14:paraId="673F5EE1" w14:textId="77FD4D75" w:rsidR="006F7772" w:rsidRPr="00343F01" w:rsidDel="00201166" w:rsidRDefault="006F7772" w:rsidP="00D62BC5">
      <w:pPr>
        <w:spacing w:before="0" w:after="160"/>
        <w:jc w:val="left"/>
        <w:rPr>
          <w:del w:id="24156" w:author="Houyem Rais" w:date="2024-02-22T14:46:00Z"/>
        </w:rPr>
        <w:pPrChange w:id="24157" w:author="Houyem Rais" w:date="2024-02-22T14:49:00Z">
          <w:pPr>
            <w:pStyle w:val="BulletList1"/>
          </w:pPr>
        </w:pPrChange>
      </w:pPr>
      <w:del w:id="24158" w:author="Houyem Rais" w:date="2024-02-22T14:46:00Z">
        <w:r w:rsidRPr="00343F01" w:rsidDel="00201166">
          <w:delText xml:space="preserve">Intégrité, </w:delText>
        </w:r>
      </w:del>
      <w:ins w:id="24159" w:author="Mohamed Amine Sdiri" w:date="2023-11-29T09:58:00Z">
        <w:del w:id="24160" w:author="Houyem Rais" w:date="2024-02-22T14:46:00Z">
          <w:r w:rsidR="00621175" w:rsidDel="00201166">
            <w:delText xml:space="preserve"> </w:delText>
          </w:r>
        </w:del>
      </w:ins>
      <w:del w:id="24161" w:author="Houyem Rais" w:date="2024-02-22T14:46:00Z">
        <w:r w:rsidRPr="00343F01" w:rsidDel="00201166">
          <w:delText>rapidité et abordabilité ;</w:delText>
        </w:r>
      </w:del>
    </w:p>
    <w:p w14:paraId="0527DEEB" w14:textId="2C055636" w:rsidR="006F7772" w:rsidRPr="00343F01" w:rsidDel="00201166" w:rsidRDefault="006F7772" w:rsidP="00D62BC5">
      <w:pPr>
        <w:spacing w:before="0" w:after="160"/>
        <w:jc w:val="left"/>
        <w:rPr>
          <w:del w:id="24162" w:author="Houyem Rais" w:date="2024-02-22T14:46:00Z"/>
        </w:rPr>
        <w:pPrChange w:id="24163" w:author="Houyem Rais" w:date="2024-02-22T14:49:00Z">
          <w:pPr>
            <w:pStyle w:val="BulletList1"/>
          </w:pPr>
        </w:pPrChange>
      </w:pPr>
      <w:del w:id="24164" w:author="Houyem Rais" w:date="2024-02-22T14:46:00Z">
        <w:r w:rsidRPr="00343F01" w:rsidDel="00201166">
          <w:delText>Une phase de passation de marché efficace et robuste (incluant le dialogue) et de construction qui rapporte de la valeur ;</w:delText>
        </w:r>
      </w:del>
    </w:p>
    <w:p w14:paraId="659F968A" w14:textId="350F5121" w:rsidR="006F7772" w:rsidRPr="00343F01" w:rsidDel="00201166" w:rsidRDefault="006F7772" w:rsidP="00D62BC5">
      <w:pPr>
        <w:spacing w:before="0" w:after="160"/>
        <w:jc w:val="left"/>
        <w:rPr>
          <w:del w:id="24165" w:author="Houyem Rais" w:date="2024-02-22T14:46:00Z"/>
        </w:rPr>
        <w:pPrChange w:id="24166" w:author="Houyem Rais" w:date="2024-02-22T14:49:00Z">
          <w:pPr>
            <w:pStyle w:val="BulletList1"/>
          </w:pPr>
        </w:pPrChange>
      </w:pPr>
      <w:del w:id="24167" w:author="Houyem Rais" w:date="2024-02-22T14:46:00Z">
        <w:r w:rsidRPr="00343F01" w:rsidDel="00201166">
          <w:delText>Prévention des perturbations du trafic pendant la phase d'exploitation ;</w:delText>
        </w:r>
      </w:del>
    </w:p>
    <w:p w14:paraId="365F1CAD" w14:textId="7ABE7883" w:rsidR="006F7772" w:rsidRPr="00343F01" w:rsidDel="00201166" w:rsidRDefault="006F7772" w:rsidP="00D62BC5">
      <w:pPr>
        <w:spacing w:before="0" w:after="160"/>
        <w:jc w:val="left"/>
        <w:rPr>
          <w:del w:id="24168" w:author="Houyem Rais" w:date="2024-02-22T14:46:00Z"/>
        </w:rPr>
        <w:pPrChange w:id="24169" w:author="Houyem Rais" w:date="2024-02-22T14:49:00Z">
          <w:pPr>
            <w:pStyle w:val="BulletList1"/>
          </w:pPr>
        </w:pPrChange>
      </w:pPr>
      <w:del w:id="24170" w:author="Houyem Rais" w:date="2024-02-22T14:46:00Z">
        <w:r w:rsidRPr="00343F01" w:rsidDel="00201166">
          <w:delText>Des déplacements fluides et sûrs sur le réseau autoroutier ;</w:delText>
        </w:r>
      </w:del>
    </w:p>
    <w:p w14:paraId="79DBEBF1" w14:textId="16FA834E" w:rsidR="006F7772" w:rsidRPr="00343F01" w:rsidDel="00201166" w:rsidRDefault="006F7772" w:rsidP="00D62BC5">
      <w:pPr>
        <w:spacing w:before="0" w:after="160"/>
        <w:jc w:val="left"/>
        <w:rPr>
          <w:del w:id="24171" w:author="Houyem Rais" w:date="2024-02-22T14:46:00Z"/>
        </w:rPr>
        <w:pPrChange w:id="24172" w:author="Houyem Rais" w:date="2024-02-22T14:49:00Z">
          <w:pPr>
            <w:pStyle w:val="BulletList1"/>
          </w:pPr>
        </w:pPrChange>
      </w:pPr>
      <w:del w:id="24173" w:author="Houyem Rais" w:date="2024-02-22T14:46:00Z">
        <w:r w:rsidRPr="00343F01" w:rsidDel="00201166">
          <w:delText xml:space="preserve">Du point de vue de la livraison, </w:delText>
        </w:r>
      </w:del>
      <w:ins w:id="24174" w:author="Mohamed Amine Sdiri" w:date="2023-11-29T09:58:00Z">
        <w:del w:id="24175" w:author="Houyem Rais" w:date="2024-02-22T14:46:00Z">
          <w:r w:rsidR="00621175" w:rsidDel="00201166">
            <w:delText xml:space="preserve"> </w:delText>
          </w:r>
        </w:del>
      </w:ins>
      <w:del w:id="24176" w:author="Houyem Rais" w:date="2024-02-22T14:46:00Z">
        <w:r w:rsidRPr="00343F01" w:rsidDel="00201166">
          <w:delText>la structure de projet choisie doit livrer les principales sections du projet dans les délais convenus.</w:delText>
        </w:r>
      </w:del>
    </w:p>
    <w:p w14:paraId="31F1BBB7" w14:textId="238C1437" w:rsidR="00160741" w:rsidRPr="00343F01" w:rsidDel="00201166" w:rsidRDefault="00160741" w:rsidP="00D62BC5">
      <w:pPr>
        <w:spacing w:before="0" w:after="160"/>
        <w:jc w:val="left"/>
        <w:rPr>
          <w:del w:id="24177" w:author="Houyem Rais" w:date="2024-02-22T14:46:00Z"/>
        </w:rPr>
        <w:pPrChange w:id="24178" w:author="Houyem Rais" w:date="2024-02-22T14:49:00Z">
          <w:pPr/>
        </w:pPrChange>
      </w:pPr>
    </w:p>
    <w:p w14:paraId="41F67D2D" w14:textId="52C8BB6B" w:rsidR="001A21CC" w:rsidRPr="00343F01" w:rsidDel="00201166" w:rsidRDefault="001A21CC" w:rsidP="00D62BC5">
      <w:pPr>
        <w:spacing w:before="0" w:after="160"/>
        <w:jc w:val="left"/>
        <w:rPr>
          <w:del w:id="24179" w:author="Houyem Rais" w:date="2024-02-22T14:46:00Z"/>
        </w:rPr>
        <w:pPrChange w:id="24180" w:author="Houyem Rais" w:date="2024-02-22T14:49:00Z">
          <w:pPr>
            <w:spacing w:before="0" w:after="160"/>
            <w:jc w:val="left"/>
          </w:pPr>
        </w:pPrChange>
      </w:pPr>
      <w:del w:id="24181" w:author="Houyem Rais" w:date="2024-02-22T14:46:00Z">
        <w:r w:rsidRPr="00343F01" w:rsidDel="00201166">
          <w:br w:type="page"/>
        </w:r>
      </w:del>
    </w:p>
    <w:p w14:paraId="15351883" w14:textId="5E5F178C" w:rsidR="001A21CC" w:rsidRPr="00343F01" w:rsidDel="00201166" w:rsidRDefault="001A21CC" w:rsidP="00D62BC5">
      <w:pPr>
        <w:spacing w:before="0" w:after="160"/>
        <w:jc w:val="left"/>
        <w:rPr>
          <w:del w:id="24182" w:author="Houyem Rais" w:date="2024-02-22T14:46:00Z"/>
          <w:lang w:bidi="ar-TN"/>
        </w:rPr>
        <w:pPrChange w:id="24183" w:author="Houyem Rais" w:date="2024-02-22T14:49:00Z">
          <w:pPr>
            <w:pStyle w:val="Heading1"/>
          </w:pPr>
        </w:pPrChange>
      </w:pPr>
      <w:bookmarkStart w:id="24184" w:name="_Toc129968880"/>
      <w:bookmarkStart w:id="24185" w:name="_Toc152165436"/>
      <w:del w:id="24186" w:author="Houyem Rais" w:date="2024-02-22T14:46:00Z">
        <w:r w:rsidRPr="00343F01" w:rsidDel="00201166">
          <w:rPr>
            <w:lang w:bidi="ar-TN"/>
          </w:rPr>
          <w:delText>Références bibliographiques</w:delText>
        </w:r>
        <w:bookmarkEnd w:id="24184"/>
        <w:bookmarkEnd w:id="24185"/>
      </w:del>
    </w:p>
    <w:p w14:paraId="30FA202C" w14:textId="1DFA3DC6" w:rsidR="001A21CC" w:rsidRPr="00343F01" w:rsidDel="00201166" w:rsidRDefault="001A21CC" w:rsidP="00D62BC5">
      <w:pPr>
        <w:spacing w:before="0" w:after="160"/>
        <w:jc w:val="left"/>
        <w:rPr>
          <w:del w:id="24187" w:author="Houyem Rais" w:date="2024-02-22T14:46:00Z"/>
          <w:lang w:bidi="ar-TN"/>
        </w:rPr>
        <w:pPrChange w:id="24188" w:author="Houyem Rais" w:date="2024-02-22T14:49:00Z">
          <w:pPr>
            <w:pStyle w:val="BulletList1"/>
          </w:pPr>
        </w:pPrChange>
      </w:pPr>
      <w:del w:id="24189" w:author="Houyem Rais" w:date="2024-02-22T14:46:00Z">
        <w:r w:rsidRPr="00343F01" w:rsidDel="00201166">
          <w:rPr>
            <w:lang w:bidi="ar-TN"/>
          </w:rPr>
          <w:delText xml:space="preserve">Etude portant sur le Projet de Développement de L’autoroute du Corridor Abidjan – Lagos, </w:delText>
        </w:r>
      </w:del>
      <w:ins w:id="24190" w:author="Mohamed Amine Sdiri" w:date="2023-11-29T09:58:00Z">
        <w:del w:id="24191" w:author="Houyem Rais" w:date="2024-02-22T14:46:00Z">
          <w:r w:rsidR="00621175" w:rsidDel="00201166">
            <w:rPr>
              <w:lang w:bidi="ar-TN"/>
            </w:rPr>
            <w:delText xml:space="preserve"> </w:delText>
          </w:r>
        </w:del>
      </w:ins>
      <w:del w:id="24192" w:author="Houyem Rais" w:date="2024-02-22T14:46:00Z">
        <w:r w:rsidRPr="00343F01" w:rsidDel="00201166">
          <w:rPr>
            <w:lang w:bidi="ar-TN"/>
          </w:rPr>
          <w:delText xml:space="preserve">Fonds Africain de Développement, </w:delText>
        </w:r>
      </w:del>
      <w:ins w:id="24193" w:author="Mohamed Amine Sdiri" w:date="2023-11-29T09:58:00Z">
        <w:del w:id="24194" w:author="Houyem Rais" w:date="2024-02-22T14:46:00Z">
          <w:r w:rsidR="00621175" w:rsidDel="00201166">
            <w:rPr>
              <w:lang w:bidi="ar-TN"/>
            </w:rPr>
            <w:delText xml:space="preserve"> </w:delText>
          </w:r>
        </w:del>
      </w:ins>
      <w:del w:id="24195" w:author="Houyem Rais" w:date="2024-02-22T14:46:00Z">
        <w:r w:rsidRPr="00343F01" w:rsidDel="00201166">
          <w:rPr>
            <w:lang w:bidi="ar-TN"/>
          </w:rPr>
          <w:delText>2016</w:delText>
        </w:r>
      </w:del>
    </w:p>
    <w:p w14:paraId="06B115E0" w14:textId="0E8B360D" w:rsidR="001A21CC" w:rsidRPr="00343F01" w:rsidDel="00201166" w:rsidRDefault="001A21CC" w:rsidP="00D62BC5">
      <w:pPr>
        <w:spacing w:before="0" w:after="160"/>
        <w:jc w:val="left"/>
        <w:rPr>
          <w:del w:id="24196" w:author="Houyem Rais" w:date="2024-02-22T14:46:00Z"/>
          <w:lang w:bidi="ar-TN"/>
        </w:rPr>
        <w:pPrChange w:id="24197" w:author="Houyem Rais" w:date="2024-02-22T14:49:00Z">
          <w:pPr>
            <w:pStyle w:val="BulletList1"/>
          </w:pPr>
        </w:pPrChange>
      </w:pPr>
      <w:del w:id="24198" w:author="Houyem Rais" w:date="2024-02-22T14:46:00Z">
        <w:r w:rsidRPr="00343F01" w:rsidDel="00201166">
          <w:rPr>
            <w:lang w:bidi="ar-TN"/>
          </w:rPr>
          <w:delText>Base de données PPP de la Banque Mondiale : ppi.worldbank.org</w:delText>
        </w:r>
      </w:del>
    </w:p>
    <w:p w14:paraId="52A0D657" w14:textId="1AE52B4B" w:rsidR="001A21CC" w:rsidRPr="00343F01" w:rsidDel="00201166" w:rsidRDefault="001A21CC" w:rsidP="00D62BC5">
      <w:pPr>
        <w:spacing w:before="0" w:after="160"/>
        <w:jc w:val="left"/>
        <w:rPr>
          <w:del w:id="24199" w:author="Houyem Rais" w:date="2024-02-22T14:46:00Z"/>
          <w:lang w:bidi="ar-TN"/>
        </w:rPr>
        <w:pPrChange w:id="24200" w:author="Houyem Rais" w:date="2024-02-22T14:49:00Z">
          <w:pPr>
            <w:pStyle w:val="BulletList1"/>
          </w:pPr>
        </w:pPrChange>
      </w:pPr>
      <w:del w:id="24201" w:author="Houyem Rais" w:date="2024-02-22T14:46:00Z">
        <w:r w:rsidRPr="00343F01" w:rsidDel="00201166">
          <w:rPr>
            <w:lang w:bidi="ar-TN"/>
          </w:rPr>
          <w:delText xml:space="preserve">UEMOA : uemoa.int </w:delText>
        </w:r>
      </w:del>
    </w:p>
    <w:p w14:paraId="7F4BA8A2" w14:textId="433E8624" w:rsidR="001A21CC" w:rsidRPr="00343F01" w:rsidDel="00201166" w:rsidRDefault="001A21CC" w:rsidP="00D62BC5">
      <w:pPr>
        <w:spacing w:before="0" w:after="160"/>
        <w:jc w:val="left"/>
        <w:rPr>
          <w:del w:id="24202" w:author="Houyem Rais" w:date="2024-02-22T14:46:00Z"/>
          <w:lang w:bidi="ar-TN"/>
        </w:rPr>
        <w:pPrChange w:id="24203" w:author="Houyem Rais" w:date="2024-02-22T14:49:00Z">
          <w:pPr>
            <w:pStyle w:val="BulletList1"/>
          </w:pPr>
        </w:pPrChange>
      </w:pPr>
      <w:del w:id="24204" w:author="Houyem Rais" w:date="2024-02-22T14:46:00Z">
        <w:r w:rsidRPr="00343F01" w:rsidDel="00201166">
          <w:rPr>
            <w:lang w:bidi="ar-TN"/>
          </w:rPr>
          <w:delText xml:space="preserve">PPIAF- Examen et harmonisation du cadre PPP de la région de la CEDEAO, </w:delText>
        </w:r>
      </w:del>
      <w:ins w:id="24205" w:author="Mohamed Amine Sdiri" w:date="2023-11-29T09:58:00Z">
        <w:del w:id="24206" w:author="Houyem Rais" w:date="2024-02-22T14:46:00Z">
          <w:r w:rsidR="00621175" w:rsidDel="00201166">
            <w:rPr>
              <w:lang w:bidi="ar-TN"/>
            </w:rPr>
            <w:delText xml:space="preserve"> </w:delText>
          </w:r>
        </w:del>
      </w:ins>
      <w:del w:id="24207" w:author="Houyem Rais" w:date="2024-02-22T14:46:00Z">
        <w:r w:rsidRPr="00343F01" w:rsidDel="00201166">
          <w:rPr>
            <w:lang w:bidi="ar-TN"/>
          </w:rPr>
          <w:delText>Avril 2022 : ppiaf.org/feature_story/west-africa-ppiaf-supports-region’s-first-ppp-framework</w:delText>
        </w:r>
      </w:del>
    </w:p>
    <w:p w14:paraId="149157AC" w14:textId="587AF28C" w:rsidR="001A21CC" w:rsidRPr="00343F01" w:rsidDel="00201166" w:rsidRDefault="001A21CC" w:rsidP="00D62BC5">
      <w:pPr>
        <w:spacing w:before="0" w:after="160"/>
        <w:jc w:val="left"/>
        <w:rPr>
          <w:del w:id="24208" w:author="Houyem Rais" w:date="2024-02-22T14:46:00Z"/>
          <w:lang w:bidi="ar-TN"/>
        </w:rPr>
        <w:pPrChange w:id="24209" w:author="Houyem Rais" w:date="2024-02-22T14:49:00Z">
          <w:pPr>
            <w:pStyle w:val="BulletList1"/>
          </w:pPr>
        </w:pPrChange>
      </w:pPr>
      <w:del w:id="24210" w:author="Houyem Rais" w:date="2024-02-22T14:46:00Z">
        <w:r w:rsidRPr="00343F01" w:rsidDel="00201166">
          <w:rPr>
            <w:lang w:bidi="ar-TN"/>
          </w:rPr>
          <w:delText xml:space="preserve">Plan Directeur des Infrastructures Régionales de la CEDEAO, </w:delText>
        </w:r>
      </w:del>
      <w:ins w:id="24211" w:author="Mohamed Amine Sdiri" w:date="2023-11-29T09:58:00Z">
        <w:del w:id="24212" w:author="Houyem Rais" w:date="2024-02-22T14:46:00Z">
          <w:r w:rsidR="00621175" w:rsidDel="00201166">
            <w:rPr>
              <w:lang w:bidi="ar-TN"/>
            </w:rPr>
            <w:delText xml:space="preserve"> </w:delText>
          </w:r>
        </w:del>
      </w:ins>
      <w:del w:id="24213" w:author="Houyem Rais" w:date="2024-02-22T14:46:00Z">
        <w:r w:rsidRPr="00343F01" w:rsidDel="00201166">
          <w:rPr>
            <w:lang w:bidi="ar-TN"/>
          </w:rPr>
          <w:delText>avril 2021</w:delText>
        </w:r>
      </w:del>
    </w:p>
    <w:p w14:paraId="26DD2F09" w14:textId="4A1B282B" w:rsidR="001A21CC" w:rsidRPr="00343F01" w:rsidDel="00201166" w:rsidRDefault="001A21CC" w:rsidP="00D62BC5">
      <w:pPr>
        <w:spacing w:before="0" w:after="160"/>
        <w:jc w:val="left"/>
        <w:rPr>
          <w:del w:id="24214" w:author="Houyem Rais" w:date="2024-02-22T14:46:00Z"/>
          <w:lang w:bidi="ar-TN"/>
        </w:rPr>
        <w:pPrChange w:id="24215" w:author="Houyem Rais" w:date="2024-02-22T14:49:00Z">
          <w:pPr>
            <w:pStyle w:val="BulletList1"/>
          </w:pPr>
        </w:pPrChange>
      </w:pPr>
      <w:del w:id="24216" w:author="Houyem Rais" w:date="2024-02-22T14:46:00Z">
        <w:r w:rsidRPr="00343F01" w:rsidDel="00201166">
          <w:rPr>
            <w:lang w:bidi="ar-TN"/>
          </w:rPr>
          <w:delText>Data Portal de la Banque Africaine de Développement : projectsportal.afdb.org</w:delText>
        </w:r>
      </w:del>
    </w:p>
    <w:p w14:paraId="0E624609" w14:textId="63E3531B" w:rsidR="001A21CC" w:rsidRPr="00343F01" w:rsidDel="00201166" w:rsidRDefault="001A21CC" w:rsidP="00D62BC5">
      <w:pPr>
        <w:spacing w:before="0" w:after="160"/>
        <w:jc w:val="left"/>
        <w:rPr>
          <w:del w:id="24217" w:author="Houyem Rais" w:date="2024-02-22T14:46:00Z"/>
          <w:lang w:bidi="ar-TN"/>
        </w:rPr>
        <w:pPrChange w:id="24218" w:author="Houyem Rais" w:date="2024-02-22T14:49:00Z">
          <w:pPr>
            <w:pStyle w:val="BulletList1"/>
          </w:pPr>
        </w:pPrChange>
      </w:pPr>
      <w:del w:id="24219" w:author="Houyem Rais" w:date="2024-02-22T14:46:00Z">
        <w:r w:rsidRPr="00343F01" w:rsidDel="00201166">
          <w:rPr>
            <w:lang w:bidi="ar-TN"/>
          </w:rPr>
          <w:delText>Bureau de gestion de la dette Nigéria : dmo.gov.ng</w:delText>
        </w:r>
      </w:del>
    </w:p>
    <w:p w14:paraId="6B2591F9" w14:textId="21210CF2" w:rsidR="001A21CC" w:rsidRPr="00F65825" w:rsidDel="00201166" w:rsidRDefault="001A21CC" w:rsidP="00D62BC5">
      <w:pPr>
        <w:spacing w:before="0" w:after="160"/>
        <w:jc w:val="left"/>
        <w:rPr>
          <w:del w:id="24220" w:author="Houyem Rais" w:date="2024-02-22T14:46:00Z"/>
          <w:lang w:val="en-GB" w:bidi="ar-TN"/>
        </w:rPr>
        <w:pPrChange w:id="24221" w:author="Houyem Rais" w:date="2024-02-22T14:49:00Z">
          <w:pPr>
            <w:pStyle w:val="BulletList1"/>
          </w:pPr>
        </w:pPrChange>
      </w:pPr>
      <w:del w:id="24222" w:author="Houyem Rais" w:date="2024-02-22T14:46:00Z">
        <w:r w:rsidRPr="00F65825" w:rsidDel="00201166">
          <w:rPr>
            <w:lang w:val="en-GB" w:bidi="ar-TN"/>
          </w:rPr>
          <w:delText>Joint World Bank-IMF Debt Sustainability Analysis of Togo (April 2020)</w:delText>
        </w:r>
      </w:del>
    </w:p>
    <w:p w14:paraId="1B5DDAF8" w14:textId="26B4272D" w:rsidR="001A21CC" w:rsidRPr="00F65825" w:rsidDel="00201166" w:rsidRDefault="001A21CC" w:rsidP="00D62BC5">
      <w:pPr>
        <w:spacing w:before="0" w:after="160"/>
        <w:jc w:val="left"/>
        <w:rPr>
          <w:del w:id="24223" w:author="Houyem Rais" w:date="2024-02-22T14:46:00Z"/>
          <w:lang w:val="en-GB" w:bidi="ar-TN"/>
        </w:rPr>
        <w:pPrChange w:id="24224" w:author="Houyem Rais" w:date="2024-02-22T14:49:00Z">
          <w:pPr>
            <w:pStyle w:val="BulletList1"/>
          </w:pPr>
        </w:pPrChange>
      </w:pPr>
      <w:del w:id="24225" w:author="Houyem Rais" w:date="2024-02-22T14:46:00Z">
        <w:r w:rsidRPr="00F65825" w:rsidDel="00201166">
          <w:rPr>
            <w:lang w:val="en-GB" w:bidi="ar-TN"/>
          </w:rPr>
          <w:delText>Joint World Bank-IMF Debt Sustainability Analysis Benin (August 2022)</w:delText>
        </w:r>
      </w:del>
    </w:p>
    <w:p w14:paraId="7AA629F1" w14:textId="533725B1" w:rsidR="001A21CC" w:rsidRPr="00343F01" w:rsidDel="00201166" w:rsidRDefault="001A21CC" w:rsidP="00D62BC5">
      <w:pPr>
        <w:spacing w:before="0" w:after="160"/>
        <w:jc w:val="left"/>
        <w:rPr>
          <w:del w:id="24226" w:author="Houyem Rais" w:date="2024-02-22T14:46:00Z"/>
          <w:lang w:bidi="ar-TN"/>
        </w:rPr>
        <w:pPrChange w:id="24227" w:author="Houyem Rais" w:date="2024-02-22T14:49:00Z">
          <w:pPr>
            <w:pStyle w:val="BulletList1"/>
          </w:pPr>
        </w:pPrChange>
      </w:pPr>
      <w:del w:id="24228" w:author="Houyem Rais" w:date="2024-02-22T14:46:00Z">
        <w:r w:rsidRPr="00343F01" w:rsidDel="00201166">
          <w:rPr>
            <w:lang w:bidi="ar-TN"/>
          </w:rPr>
          <w:delText>Inframation : infralogic.com</w:delText>
        </w:r>
      </w:del>
    </w:p>
    <w:p w14:paraId="53A3F830" w14:textId="7953F734" w:rsidR="001A21CC" w:rsidRPr="00343F01" w:rsidDel="00201166" w:rsidRDefault="001A21CC" w:rsidP="00D62BC5">
      <w:pPr>
        <w:spacing w:before="0" w:after="160"/>
        <w:jc w:val="left"/>
        <w:rPr>
          <w:del w:id="24229" w:author="Houyem Rais" w:date="2024-02-22T14:46:00Z"/>
          <w:lang w:bidi="ar-TN"/>
        </w:rPr>
        <w:pPrChange w:id="24230" w:author="Houyem Rais" w:date="2024-02-22T14:49:00Z">
          <w:pPr>
            <w:pStyle w:val="BulletList1"/>
          </w:pPr>
        </w:pPrChange>
      </w:pPr>
      <w:del w:id="24231" w:author="Houyem Rais" w:date="2024-02-22T14:46:00Z">
        <w:r w:rsidRPr="00343F01" w:rsidDel="00201166">
          <w:rPr>
            <w:lang w:bidi="ar-TN"/>
          </w:rPr>
          <w:delText>Source : Équipe d'enquête de la JICA basée sur le site Web SPEEDA et CRBC</w:delText>
        </w:r>
      </w:del>
    </w:p>
    <w:p w14:paraId="54752A2B" w14:textId="102BAD8D" w:rsidR="001A21CC" w:rsidRPr="00343F01" w:rsidDel="00201166" w:rsidRDefault="001A21CC" w:rsidP="00D62BC5">
      <w:pPr>
        <w:spacing w:before="0" w:after="160"/>
        <w:jc w:val="left"/>
        <w:rPr>
          <w:del w:id="24232" w:author="Houyem Rais" w:date="2024-02-22T14:46:00Z"/>
          <w:lang w:bidi="ar-TN"/>
        </w:rPr>
        <w:pPrChange w:id="24233" w:author="Houyem Rais" w:date="2024-02-22T14:49:00Z">
          <w:pPr>
            <w:pStyle w:val="BulletList1"/>
          </w:pPr>
        </w:pPrChange>
      </w:pPr>
      <w:del w:id="24234" w:author="Houyem Rais" w:date="2024-02-22T14:46:00Z">
        <w:r w:rsidRPr="00343F01" w:rsidDel="00201166">
          <w:rPr>
            <w:lang w:bidi="ar-TN"/>
          </w:rPr>
          <w:delText xml:space="preserve">Etude du projet de développement de l’Autoroute du Corridor Abidjan Lagos - Lot 3 | Avant-Projet Sommaire - Volume 2-A-1 : Rapport d'études de Trafic, </w:delText>
        </w:r>
      </w:del>
      <w:ins w:id="24235" w:author="Mohamed Amine Sdiri" w:date="2023-11-29T09:58:00Z">
        <w:del w:id="24236" w:author="Houyem Rais" w:date="2024-02-22T14:46:00Z">
          <w:r w:rsidR="00621175" w:rsidDel="00201166">
            <w:rPr>
              <w:lang w:bidi="ar-TN"/>
            </w:rPr>
            <w:delText xml:space="preserve"> </w:delText>
          </w:r>
        </w:del>
      </w:ins>
      <w:del w:id="24237" w:author="Houyem Rais" w:date="2024-02-22T14:46:00Z">
        <w:r w:rsidRPr="00343F01" w:rsidDel="00201166">
          <w:rPr>
            <w:lang w:bidi="ar-TN"/>
          </w:rPr>
          <w:delText xml:space="preserve">Groupement SCET-DECO, </w:delText>
        </w:r>
      </w:del>
      <w:ins w:id="24238" w:author="Mohamed Amine Sdiri" w:date="2023-11-29T09:58:00Z">
        <w:del w:id="24239" w:author="Houyem Rais" w:date="2024-02-22T14:46:00Z">
          <w:r w:rsidR="00621175" w:rsidDel="00201166">
            <w:rPr>
              <w:lang w:bidi="ar-TN"/>
            </w:rPr>
            <w:delText xml:space="preserve"> </w:delText>
          </w:r>
        </w:del>
      </w:ins>
      <w:del w:id="24240" w:author="Houyem Rais" w:date="2024-02-22T14:46:00Z">
        <w:r w:rsidRPr="00343F01" w:rsidDel="00201166">
          <w:rPr>
            <w:lang w:bidi="ar-TN"/>
          </w:rPr>
          <w:delText>Juillet 2021</w:delText>
        </w:r>
      </w:del>
    </w:p>
    <w:p w14:paraId="2DDFA091" w14:textId="5D702FBA" w:rsidR="001A21CC" w:rsidRPr="00343F01" w:rsidDel="00201166" w:rsidRDefault="001A21CC" w:rsidP="00D62BC5">
      <w:pPr>
        <w:spacing w:before="0" w:after="160"/>
        <w:jc w:val="left"/>
        <w:rPr>
          <w:del w:id="24241" w:author="Houyem Rais" w:date="2024-02-22T14:46:00Z"/>
          <w:lang w:bidi="ar-TN"/>
        </w:rPr>
        <w:pPrChange w:id="24242" w:author="Houyem Rais" w:date="2024-02-22T14:49:00Z">
          <w:pPr>
            <w:pStyle w:val="BulletList1"/>
          </w:pPr>
        </w:pPrChange>
      </w:pPr>
      <w:del w:id="24243" w:author="Houyem Rais" w:date="2024-02-22T14:46:00Z">
        <w:r w:rsidRPr="00343F01" w:rsidDel="00201166">
          <w:rPr>
            <w:lang w:bidi="ar-TN"/>
          </w:rPr>
          <w:delText xml:space="preserve">Etude du projet de développement de l’Autoroute du Corridor Abidjan Lagos - Lot 3 | Avant-Projet Sommaire - Volume 2-A-2 : Rapport de Faisabilité Economique, </w:delText>
        </w:r>
      </w:del>
      <w:ins w:id="24244" w:author="Mohamed Amine Sdiri" w:date="2023-11-29T09:58:00Z">
        <w:del w:id="24245" w:author="Houyem Rais" w:date="2024-02-22T14:46:00Z">
          <w:r w:rsidR="00621175" w:rsidDel="00201166">
            <w:rPr>
              <w:lang w:bidi="ar-TN"/>
            </w:rPr>
            <w:delText xml:space="preserve"> </w:delText>
          </w:r>
        </w:del>
      </w:ins>
      <w:del w:id="24246" w:author="Houyem Rais" w:date="2024-02-22T14:46:00Z">
        <w:r w:rsidRPr="00343F01" w:rsidDel="00201166">
          <w:rPr>
            <w:lang w:bidi="ar-TN"/>
          </w:rPr>
          <w:delText xml:space="preserve">Groupement SCET-DECO, </w:delText>
        </w:r>
      </w:del>
      <w:ins w:id="24247" w:author="Mohamed Amine Sdiri" w:date="2023-11-29T09:58:00Z">
        <w:del w:id="24248" w:author="Houyem Rais" w:date="2024-02-22T14:46:00Z">
          <w:r w:rsidR="00621175" w:rsidDel="00201166">
            <w:rPr>
              <w:lang w:bidi="ar-TN"/>
            </w:rPr>
            <w:delText xml:space="preserve"> </w:delText>
          </w:r>
        </w:del>
      </w:ins>
      <w:del w:id="24249" w:author="Houyem Rais" w:date="2024-02-22T14:46:00Z">
        <w:r w:rsidRPr="00343F01" w:rsidDel="00201166">
          <w:rPr>
            <w:lang w:bidi="ar-TN"/>
          </w:rPr>
          <w:delText>Juillet 2021</w:delText>
        </w:r>
      </w:del>
    </w:p>
    <w:p w14:paraId="771FB88F" w14:textId="3E78BC1A" w:rsidR="001A21CC" w:rsidRPr="00343F01" w:rsidDel="00201166" w:rsidRDefault="001A21CC" w:rsidP="00D62BC5">
      <w:pPr>
        <w:spacing w:before="0" w:after="160"/>
        <w:jc w:val="left"/>
        <w:rPr>
          <w:del w:id="24250" w:author="Houyem Rais" w:date="2024-02-22T14:46:00Z"/>
          <w:lang w:bidi="ar-TN"/>
        </w:rPr>
        <w:pPrChange w:id="24251" w:author="Houyem Rais" w:date="2024-02-22T14:49:00Z">
          <w:pPr>
            <w:pStyle w:val="BulletList1"/>
          </w:pPr>
        </w:pPrChange>
      </w:pPr>
      <w:del w:id="24252" w:author="Houyem Rais" w:date="2024-02-22T14:46:00Z">
        <w:r w:rsidRPr="00343F01" w:rsidDel="00201166">
          <w:rPr>
            <w:lang w:bidi="ar-TN"/>
          </w:rPr>
          <w:delText xml:space="preserve">Etude du projet de développement de l’Autoroute du Corridor Abidjan Lagos - Lot 3 | Avant-Projet Sommaire - Volume 1 : Rapport Technique de Synthèse, </w:delText>
        </w:r>
      </w:del>
      <w:ins w:id="24253" w:author="Mohamed Amine Sdiri" w:date="2023-11-29T09:58:00Z">
        <w:del w:id="24254" w:author="Houyem Rais" w:date="2024-02-22T14:46:00Z">
          <w:r w:rsidR="00621175" w:rsidDel="00201166">
            <w:rPr>
              <w:lang w:bidi="ar-TN"/>
            </w:rPr>
            <w:delText xml:space="preserve"> </w:delText>
          </w:r>
        </w:del>
      </w:ins>
      <w:del w:id="24255" w:author="Houyem Rais" w:date="2024-02-22T14:46:00Z">
        <w:r w:rsidRPr="00343F01" w:rsidDel="00201166">
          <w:rPr>
            <w:lang w:bidi="ar-TN"/>
          </w:rPr>
          <w:delText xml:space="preserve">Groupement SCET-DECO, </w:delText>
        </w:r>
      </w:del>
      <w:ins w:id="24256" w:author="Mohamed Amine Sdiri" w:date="2023-11-29T09:58:00Z">
        <w:del w:id="24257" w:author="Houyem Rais" w:date="2024-02-22T14:46:00Z">
          <w:r w:rsidR="00621175" w:rsidDel="00201166">
            <w:rPr>
              <w:lang w:bidi="ar-TN"/>
            </w:rPr>
            <w:delText xml:space="preserve"> </w:delText>
          </w:r>
        </w:del>
      </w:ins>
      <w:del w:id="24258" w:author="Houyem Rais" w:date="2024-02-22T14:46:00Z">
        <w:r w:rsidRPr="00343F01" w:rsidDel="00201166">
          <w:rPr>
            <w:lang w:bidi="ar-TN"/>
          </w:rPr>
          <w:delText>mars 2022</w:delText>
        </w:r>
      </w:del>
    </w:p>
    <w:p w14:paraId="16F836A5" w14:textId="610796B7" w:rsidR="001A21CC" w:rsidRPr="00343F01" w:rsidDel="00201166" w:rsidRDefault="001A21CC" w:rsidP="00D62BC5">
      <w:pPr>
        <w:spacing w:before="0" w:after="160"/>
        <w:jc w:val="left"/>
        <w:rPr>
          <w:del w:id="24259" w:author="Houyem Rais" w:date="2024-02-22T14:46:00Z"/>
          <w:lang w:bidi="ar-TN"/>
        </w:rPr>
        <w:pPrChange w:id="24260" w:author="Houyem Rais" w:date="2024-02-22T14:49:00Z">
          <w:pPr>
            <w:pStyle w:val="BulletList1"/>
          </w:pPr>
        </w:pPrChange>
      </w:pPr>
      <w:del w:id="24261" w:author="Houyem Rais" w:date="2024-02-22T14:46:00Z">
        <w:r w:rsidRPr="00343F01" w:rsidDel="00201166">
          <w:rPr>
            <w:lang w:bidi="ar-TN"/>
          </w:rPr>
          <w:delText>Comité de l’UEMOA : uemoa.int</w:delText>
        </w:r>
      </w:del>
    </w:p>
    <w:p w14:paraId="4B55129C" w14:textId="2777DC74" w:rsidR="001A21CC" w:rsidRPr="00343F01" w:rsidDel="00201166" w:rsidRDefault="001A21CC" w:rsidP="00D62BC5">
      <w:pPr>
        <w:spacing w:before="0" w:after="160"/>
        <w:jc w:val="left"/>
        <w:rPr>
          <w:del w:id="24262" w:author="Houyem Rais" w:date="2024-02-22T14:46:00Z"/>
          <w:lang w:bidi="ar-TN"/>
        </w:rPr>
        <w:pPrChange w:id="24263" w:author="Houyem Rais" w:date="2024-02-22T14:49:00Z">
          <w:pPr>
            <w:pStyle w:val="BulletList1"/>
          </w:pPr>
        </w:pPrChange>
      </w:pPr>
      <w:del w:id="24264" w:author="Houyem Rais" w:date="2024-02-22T14:46:00Z">
        <w:r w:rsidRPr="00343F01" w:rsidDel="00201166">
          <w:rPr>
            <w:lang w:bidi="ar-TN"/>
          </w:rPr>
          <w:delText>Initiative PPP - Cadre stratégique PPP (initiative-ppp-afrique.com)</w:delText>
        </w:r>
      </w:del>
    </w:p>
    <w:p w14:paraId="19B7CD21" w14:textId="0BDD0EE2" w:rsidR="001A21CC" w:rsidRPr="00343F01" w:rsidDel="00201166" w:rsidRDefault="001A21CC" w:rsidP="00D62BC5">
      <w:pPr>
        <w:spacing w:before="0" w:after="160"/>
        <w:jc w:val="left"/>
        <w:rPr>
          <w:del w:id="24265" w:author="Houyem Rais" w:date="2024-02-22T14:46:00Z"/>
          <w:lang w:bidi="ar-TN"/>
        </w:rPr>
        <w:pPrChange w:id="24266" w:author="Houyem Rais" w:date="2024-02-22T14:49:00Z">
          <w:pPr>
            <w:pStyle w:val="BulletList1"/>
          </w:pPr>
        </w:pPrChange>
      </w:pPr>
      <w:del w:id="24267" w:author="Houyem Rais" w:date="2024-02-22T14:46:00Z">
        <w:r w:rsidRPr="00343F01" w:rsidDel="00201166">
          <w:rPr>
            <w:lang w:bidi="ar-TN"/>
          </w:rPr>
          <w:delText>Directive N°01/2022/CM/UEMOA portant cadre juridique et institutionnel des partenariats publics-privés dans l’UEMOA | Autorité de régulation de la commande publique (ARCOP)</w:delText>
        </w:r>
      </w:del>
    </w:p>
    <w:p w14:paraId="3B48880B" w14:textId="5AA7A85E" w:rsidR="00370088" w:rsidRPr="00343F01" w:rsidDel="00201166" w:rsidRDefault="00370088" w:rsidP="00D62BC5">
      <w:pPr>
        <w:spacing w:before="0" w:after="160"/>
        <w:jc w:val="left"/>
        <w:rPr>
          <w:del w:id="24268" w:author="Houyem Rais" w:date="2024-02-22T14:46:00Z"/>
        </w:rPr>
        <w:pPrChange w:id="24269" w:author="Houyem Rais" w:date="2024-02-22T14:49:00Z">
          <w:pPr>
            <w:pStyle w:val="BulletList1"/>
          </w:pPr>
        </w:pPrChange>
      </w:pPr>
      <w:del w:id="24270" w:author="Houyem Rais" w:date="2024-02-22T14:46:00Z">
        <w:r w:rsidRPr="00343F01" w:rsidDel="00201166">
          <w:delText>L’autoroute à péage Dakar-Diamniadio au Sénégal : une opération pionnière appuyée par le PPIAF - ppiaf.org</w:delText>
        </w:r>
      </w:del>
    </w:p>
    <w:p w14:paraId="6897EC08" w14:textId="1D4BA82C" w:rsidR="00370088" w:rsidRPr="00343F01" w:rsidDel="00201166" w:rsidRDefault="00370088" w:rsidP="00D62BC5">
      <w:pPr>
        <w:spacing w:before="0" w:after="160"/>
        <w:jc w:val="left"/>
        <w:rPr>
          <w:del w:id="24271" w:author="Houyem Rais" w:date="2024-02-22T14:46:00Z"/>
        </w:rPr>
        <w:pPrChange w:id="24272" w:author="Houyem Rais" w:date="2024-02-22T14:49:00Z">
          <w:pPr>
            <w:pStyle w:val="BulletList1"/>
          </w:pPr>
        </w:pPrChange>
      </w:pPr>
      <w:del w:id="24273" w:author="Houyem Rais" w:date="2024-02-22T14:46:00Z">
        <w:r w:rsidRPr="00343F01" w:rsidDel="00201166">
          <w:delText>Eiffage</w:delText>
        </w:r>
        <w:r w:rsidR="00CE156A" w:rsidRPr="00343F01" w:rsidDel="00201166">
          <w:delText xml:space="preserve"> - </w:delText>
        </w:r>
        <w:r w:rsidRPr="00343F01" w:rsidDel="00201166">
          <w:delText xml:space="preserve">Autoroute de l’avenir - </w:delText>
        </w:r>
        <w:r w:rsidRPr="00343F01" w:rsidDel="00201166">
          <w:rPr>
            <w:rFonts w:cstheme="minorHAnsi"/>
          </w:rPr>
          <w:delText>eiffage.sn</w:delText>
        </w:r>
      </w:del>
    </w:p>
    <w:p w14:paraId="2746D58F" w14:textId="616146B5" w:rsidR="00370088" w:rsidRPr="00F65825" w:rsidDel="00201166" w:rsidRDefault="00F537C1" w:rsidP="00D62BC5">
      <w:pPr>
        <w:spacing w:before="0" w:after="160"/>
        <w:jc w:val="left"/>
        <w:rPr>
          <w:del w:id="24274" w:author="Houyem Rais" w:date="2024-02-22T14:46:00Z"/>
          <w:lang w:val="en-GB"/>
        </w:rPr>
        <w:pPrChange w:id="24275" w:author="Houyem Rais" w:date="2024-02-22T14:49:00Z">
          <w:pPr>
            <w:pStyle w:val="BulletList1"/>
          </w:pPr>
        </w:pPrChange>
      </w:pPr>
      <w:del w:id="24276" w:author="Houyem Rais" w:date="2024-02-22T14:46:00Z">
        <w:r w:rsidRPr="00F65825" w:rsidDel="00201166">
          <w:rPr>
            <w:lang w:val="en-GB"/>
          </w:rPr>
          <w:delText xml:space="preserve">Ministry of Roads and Highways - </w:delText>
        </w:r>
        <w:r w:rsidR="00370088" w:rsidRPr="00F65825" w:rsidDel="00201166">
          <w:rPr>
            <w:lang w:val="en-GB"/>
          </w:rPr>
          <w:delText>Accra-Kumasi Highway Dualization – Contractors complete clearing of road alignments</w:delText>
        </w:r>
        <w:r w:rsidRPr="00F65825" w:rsidDel="00201166">
          <w:rPr>
            <w:lang w:val="en-GB"/>
          </w:rPr>
          <w:delText xml:space="preserve"> -</w:delText>
        </w:r>
        <w:r w:rsidR="00370088" w:rsidRPr="00F65825" w:rsidDel="00201166">
          <w:rPr>
            <w:lang w:val="en-GB"/>
          </w:rPr>
          <w:delText xml:space="preserve"> https://mrh.gov.gh/accra-kumasi-highway-dualization-contractors-complete-clearing-of-road-alignments/</w:delText>
        </w:r>
      </w:del>
    </w:p>
    <w:p w14:paraId="637BA2F1" w14:textId="540FD3A4" w:rsidR="00370088" w:rsidRPr="00343F01" w:rsidDel="00201166" w:rsidRDefault="00F537C1" w:rsidP="00D62BC5">
      <w:pPr>
        <w:spacing w:before="0" w:after="160"/>
        <w:jc w:val="left"/>
        <w:rPr>
          <w:del w:id="24277" w:author="Houyem Rais" w:date="2024-02-22T14:46:00Z"/>
        </w:rPr>
        <w:pPrChange w:id="24278" w:author="Houyem Rais" w:date="2024-02-22T14:49:00Z">
          <w:pPr>
            <w:pStyle w:val="BulletList1"/>
          </w:pPr>
        </w:pPrChange>
      </w:pPr>
      <w:del w:id="24279" w:author="Houyem Rais" w:date="2024-02-22T14:46:00Z">
        <w:r w:rsidRPr="00343F01" w:rsidDel="00201166">
          <w:delText xml:space="preserve">Construction review online - </w:delText>
        </w:r>
        <w:r w:rsidR="00370088" w:rsidRPr="00343F01" w:rsidDel="00201166">
          <w:delText xml:space="preserve">Les travaux avancent sur la construction de la route régionale de Lekki à Lagos, </w:delText>
        </w:r>
      </w:del>
      <w:ins w:id="24280" w:author="Mohamed Amine Sdiri" w:date="2023-11-29T09:58:00Z">
        <w:del w:id="24281" w:author="Houyem Rais" w:date="2024-02-22T14:46:00Z">
          <w:r w:rsidR="00621175" w:rsidDel="00201166">
            <w:delText xml:space="preserve"> </w:delText>
          </w:r>
        </w:del>
      </w:ins>
      <w:del w:id="24282" w:author="Houyem Rais" w:date="2024-02-22T14:46:00Z">
        <w:r w:rsidR="00370088" w:rsidRPr="00343F01" w:rsidDel="00201166">
          <w:delText>au Nigeria - fr.constructionreviewonline.com</w:delText>
        </w:r>
      </w:del>
    </w:p>
    <w:p w14:paraId="1926E925" w14:textId="23AF4C2E" w:rsidR="00370088" w:rsidRPr="00F65825" w:rsidDel="00201166" w:rsidRDefault="00370088" w:rsidP="00D62BC5">
      <w:pPr>
        <w:spacing w:before="0" w:after="160"/>
        <w:jc w:val="left"/>
        <w:rPr>
          <w:del w:id="24283" w:author="Houyem Rais" w:date="2024-02-22T14:46:00Z"/>
          <w:lang w:val="en-GB"/>
        </w:rPr>
        <w:pPrChange w:id="24284" w:author="Houyem Rais" w:date="2024-02-22T14:49:00Z">
          <w:pPr>
            <w:pStyle w:val="BulletList1"/>
          </w:pPr>
        </w:pPrChange>
      </w:pPr>
      <w:del w:id="24285" w:author="Houyem Rais" w:date="2024-02-22T14:46:00Z">
        <w:r w:rsidRPr="00F65825" w:rsidDel="00201166">
          <w:rPr>
            <w:lang w:val="en-GB"/>
          </w:rPr>
          <w:delText>Outa claims proof of e-toll mismanagement (2014) - web.archive.org</w:delText>
        </w:r>
      </w:del>
    </w:p>
    <w:p w14:paraId="04CAF202" w14:textId="64E4A3A1" w:rsidR="00370088" w:rsidRPr="00F65825" w:rsidDel="00201166" w:rsidRDefault="00370088" w:rsidP="00D62BC5">
      <w:pPr>
        <w:spacing w:before="0" w:after="160"/>
        <w:jc w:val="left"/>
        <w:rPr>
          <w:del w:id="24286" w:author="Houyem Rais" w:date="2024-02-22T14:46:00Z"/>
          <w:lang w:val="en-GB"/>
        </w:rPr>
        <w:pPrChange w:id="24287" w:author="Houyem Rais" w:date="2024-02-22T14:49:00Z">
          <w:pPr>
            <w:pStyle w:val="BulletList1"/>
          </w:pPr>
        </w:pPrChange>
      </w:pPr>
      <w:del w:id="24288" w:author="Houyem Rais" w:date="2024-02-22T14:46:00Z">
        <w:r w:rsidRPr="00F65825" w:rsidDel="00201166">
          <w:rPr>
            <w:lang w:val="en-GB"/>
          </w:rPr>
          <w:delText>E-</w:delText>
        </w:r>
        <w:r w:rsidR="002C5B0F" w:rsidRPr="000409F8" w:rsidDel="00201166">
          <w:rPr>
            <w:lang w:val="en-GB"/>
          </w:rPr>
          <w:delText>tolls :</w:delText>
        </w:r>
        <w:r w:rsidRPr="00F65825" w:rsidDel="00201166">
          <w:rPr>
            <w:lang w:val="en-GB"/>
          </w:rPr>
          <w:delText xml:space="preserve"> From good concept to embarrassing disaster (2014) - </w:delText>
        </w:r>
        <w:r w:rsidRPr="00F65825" w:rsidDel="00201166">
          <w:rPr>
            <w:rFonts w:cstheme="minorHAnsi"/>
            <w:lang w:val="en-GB"/>
          </w:rPr>
          <w:delText>mg.co.za</w:delText>
        </w:r>
      </w:del>
    </w:p>
    <w:p w14:paraId="065D1CE8" w14:textId="5F6B6EAE" w:rsidR="00C567F5" w:rsidRPr="00343F01" w:rsidDel="00201166" w:rsidRDefault="00C567F5" w:rsidP="00D62BC5">
      <w:pPr>
        <w:spacing w:before="0" w:after="160"/>
        <w:jc w:val="left"/>
        <w:rPr>
          <w:del w:id="24289" w:author="Houyem Rais" w:date="2024-02-22T14:46:00Z"/>
        </w:rPr>
        <w:pPrChange w:id="24290" w:author="Houyem Rais" w:date="2024-02-22T14:49:00Z">
          <w:pPr>
            <w:pStyle w:val="BulletList1"/>
          </w:pPr>
        </w:pPrChange>
      </w:pPr>
      <w:del w:id="24291" w:author="Houyem Rais" w:date="2024-02-22T14:46:00Z">
        <w:r w:rsidRPr="00343F01" w:rsidDel="00201166">
          <w:delText>Transafricaine Réseau Routier - boowiki.info/art/routes-en-afrique/transafricaine-reseau-routier.html</w:delText>
        </w:r>
      </w:del>
    </w:p>
    <w:p w14:paraId="3B453864" w14:textId="3781E0E1" w:rsidR="001A21CC" w:rsidRPr="00343F01" w:rsidDel="00201166" w:rsidRDefault="001A21CC" w:rsidP="00D62BC5">
      <w:pPr>
        <w:spacing w:before="0" w:after="160"/>
        <w:jc w:val="left"/>
        <w:rPr>
          <w:del w:id="24292" w:author="Houyem Rais" w:date="2024-02-22T14:46:00Z"/>
        </w:rPr>
        <w:pPrChange w:id="24293" w:author="Houyem Rais" w:date="2024-02-22T14:49:00Z">
          <w:pPr/>
        </w:pPrChange>
      </w:pPr>
    </w:p>
    <w:p w14:paraId="60686D8F" w14:textId="79296C40" w:rsidR="001A21CC" w:rsidRPr="00343F01" w:rsidDel="00201166" w:rsidRDefault="001A21CC" w:rsidP="00D62BC5">
      <w:pPr>
        <w:spacing w:before="0" w:after="160"/>
        <w:jc w:val="left"/>
        <w:rPr>
          <w:del w:id="24294" w:author="Houyem Rais" w:date="2024-02-22T14:46:00Z"/>
        </w:rPr>
        <w:pPrChange w:id="24295" w:author="Houyem Rais" w:date="2024-02-22T14:49:00Z">
          <w:pPr>
            <w:spacing w:before="0" w:after="160"/>
            <w:jc w:val="left"/>
          </w:pPr>
        </w:pPrChange>
      </w:pPr>
      <w:del w:id="24296" w:author="Houyem Rais" w:date="2024-02-22T14:46:00Z">
        <w:r w:rsidRPr="00343F01" w:rsidDel="00201166">
          <w:br w:type="page"/>
        </w:r>
      </w:del>
    </w:p>
    <w:p w14:paraId="2B8B2C74" w14:textId="452ABCF9" w:rsidR="001A21CC" w:rsidRPr="00343F01" w:rsidDel="00201166" w:rsidRDefault="001A21CC" w:rsidP="00D62BC5">
      <w:pPr>
        <w:spacing w:before="0" w:after="160"/>
        <w:jc w:val="left"/>
        <w:rPr>
          <w:del w:id="24297" w:author="Houyem Rais" w:date="2024-02-22T14:46:00Z"/>
        </w:rPr>
        <w:pPrChange w:id="24298" w:author="Houyem Rais" w:date="2024-02-22T14:49:00Z">
          <w:pPr/>
        </w:pPrChange>
      </w:pPr>
    </w:p>
    <w:p w14:paraId="0CCBF95C" w14:textId="19905A37" w:rsidR="00D71877" w:rsidRPr="00343F01" w:rsidDel="00201166" w:rsidRDefault="001A21CC" w:rsidP="00D62BC5">
      <w:pPr>
        <w:spacing w:before="0" w:after="160"/>
        <w:jc w:val="left"/>
        <w:rPr>
          <w:del w:id="24299" w:author="Houyem Rais" w:date="2024-02-22T14:46:00Z"/>
        </w:rPr>
        <w:pPrChange w:id="24300" w:author="Houyem Rais" w:date="2024-02-22T14:49:00Z">
          <w:pPr>
            <w:pStyle w:val="Heading1"/>
          </w:pPr>
        </w:pPrChange>
      </w:pPr>
      <w:bookmarkStart w:id="24301" w:name="_Toc152165437"/>
      <w:del w:id="24302" w:author="Houyem Rais" w:date="2024-02-22T14:46:00Z">
        <w:r w:rsidRPr="00343F01" w:rsidDel="00201166">
          <w:delText>Annexes</w:delText>
        </w:r>
        <w:bookmarkEnd w:id="24301"/>
      </w:del>
    </w:p>
    <w:p w14:paraId="6DC70110" w14:textId="5C2E044C" w:rsidR="00321518" w:rsidRPr="00343F01" w:rsidDel="00201166" w:rsidRDefault="00321518" w:rsidP="00D62BC5">
      <w:pPr>
        <w:spacing w:before="0" w:after="160"/>
        <w:jc w:val="left"/>
        <w:rPr>
          <w:del w:id="24303" w:author="Houyem Rais" w:date="2024-02-22T14:46:00Z"/>
        </w:rPr>
        <w:pPrChange w:id="24304" w:author="Houyem Rais" w:date="2024-02-22T14:49:00Z">
          <w:pPr>
            <w:spacing w:before="0" w:after="160"/>
            <w:jc w:val="left"/>
          </w:pPr>
        </w:pPrChange>
      </w:pPr>
      <w:del w:id="24305" w:author="Houyem Rais" w:date="2024-02-22T14:46:00Z">
        <w:r w:rsidRPr="00343F01" w:rsidDel="00201166">
          <w:br w:type="page"/>
        </w:r>
      </w:del>
    </w:p>
    <w:p w14:paraId="5F47181D" w14:textId="6C67CCCB" w:rsidR="00321518" w:rsidRPr="00343F01" w:rsidDel="00201166" w:rsidRDefault="00321518" w:rsidP="00D62BC5">
      <w:pPr>
        <w:spacing w:before="0" w:after="160"/>
        <w:jc w:val="left"/>
        <w:rPr>
          <w:del w:id="24306" w:author="Houyem Rais" w:date="2024-02-22T14:46:00Z"/>
        </w:rPr>
        <w:sectPr w:rsidR="00321518" w:rsidRPr="00343F01" w:rsidDel="00201166" w:rsidSect="00201166">
          <w:pgSz w:w="11906" w:h="16838" w:code="9"/>
          <w:pgMar w:top="1440" w:right="1276" w:bottom="1440" w:left="1440" w:header="709" w:footer="709" w:gutter="0"/>
          <w:cols w:space="708"/>
          <w:docGrid w:linePitch="360"/>
          <w:sectPrChange w:id="24307" w:author="Houyem Rais" w:date="2024-02-22T14:47:00Z">
            <w:sectPr w:rsidR="00321518" w:rsidRPr="00343F01" w:rsidDel="00201166" w:rsidSect="00201166">
              <w:pgMar w:top="1417" w:right="1417" w:bottom="1417" w:left="1417" w:header="708" w:footer="282" w:gutter="0"/>
            </w:sectPr>
          </w:sectPrChange>
        </w:sectPr>
        <w:pPrChange w:id="24308" w:author="Houyem Rais" w:date="2024-02-22T14:49:00Z">
          <w:pPr/>
        </w:pPrChange>
      </w:pPr>
    </w:p>
    <w:p w14:paraId="662B0668" w14:textId="75F116C5" w:rsidR="000A3416" w:rsidDel="00201166" w:rsidRDefault="000A3416" w:rsidP="00D62BC5">
      <w:pPr>
        <w:spacing w:before="0" w:after="160"/>
        <w:jc w:val="left"/>
        <w:rPr>
          <w:del w:id="24309" w:author="Houyem Rais" w:date="2024-02-22T14:46:00Z"/>
        </w:rPr>
        <w:pPrChange w:id="24310" w:author="Houyem Rais" w:date="2024-02-22T14:49:00Z">
          <w:pPr>
            <w:pStyle w:val="Heading2"/>
          </w:pPr>
        </w:pPrChange>
      </w:pPr>
      <w:bookmarkStart w:id="24311" w:name="_Toc152165438"/>
      <w:del w:id="24312" w:author="Houyem Rais" w:date="2024-02-22T14:46:00Z">
        <w:r w:rsidRPr="00343F01" w:rsidDel="00201166">
          <w:delText xml:space="preserve">Annexe 1 : </w:delText>
        </w:r>
        <w:r w:rsidDel="00201166">
          <w:delText xml:space="preserve">Matrice et </w:delText>
        </w:r>
        <w:r w:rsidRPr="00343F01" w:rsidDel="00201166">
          <w:delText>Registre</w:delText>
        </w:r>
        <w:r w:rsidDel="00201166">
          <w:delText>s</w:delText>
        </w:r>
        <w:r w:rsidRPr="00343F01" w:rsidDel="00201166">
          <w:delText xml:space="preserve"> des risques</w:delText>
        </w:r>
        <w:bookmarkEnd w:id="24311"/>
        <w:r w:rsidRPr="00343F01" w:rsidDel="00201166">
          <w:delText xml:space="preserve"> </w:delText>
        </w:r>
      </w:del>
    </w:p>
    <w:p w14:paraId="483FAE62" w14:textId="195DC080" w:rsidR="000A3416" w:rsidRPr="00343F01" w:rsidDel="00201166" w:rsidRDefault="000A3416" w:rsidP="00D62BC5">
      <w:pPr>
        <w:spacing w:before="0" w:after="160"/>
        <w:jc w:val="left"/>
        <w:rPr>
          <w:del w:id="24313" w:author="Houyem Rais" w:date="2024-02-22T14:46:00Z"/>
        </w:rPr>
        <w:pPrChange w:id="24314" w:author="Houyem Rais" w:date="2024-02-22T14:49:00Z">
          <w:pPr>
            <w:pStyle w:val="Caption"/>
          </w:pPr>
        </w:pPrChange>
      </w:pPr>
      <w:bookmarkStart w:id="24315" w:name="_Toc152165525"/>
      <w:del w:id="24316" w:author="Houyem Rais" w:date="2024-02-22T14:46:00Z">
        <w:r w:rsidRPr="00343F01" w:rsidDel="00201166">
          <w:delText xml:space="preserve">Tableau </w:delText>
        </w:r>
        <w:r w:rsidRPr="002A6BB2" w:rsidDel="00201166">
          <w:fldChar w:fldCharType="begin"/>
        </w:r>
        <w:r w:rsidRPr="00343F01" w:rsidDel="00201166">
          <w:delInstrText xml:space="preserve"> SEQ Tableau \* ARABIC </w:delInstrText>
        </w:r>
        <w:r w:rsidRPr="002A6BB2" w:rsidDel="00201166">
          <w:fldChar w:fldCharType="separate"/>
        </w:r>
        <w:r w:rsidR="002B5C95" w:rsidDel="00201166">
          <w:rPr>
            <w:noProof/>
          </w:rPr>
          <w:delText>87</w:delText>
        </w:r>
        <w:r w:rsidRPr="002A6BB2" w:rsidDel="00201166">
          <w:fldChar w:fldCharType="end"/>
        </w:r>
        <w:r w:rsidRPr="00343F01" w:rsidDel="00201166">
          <w:delText xml:space="preserve"> Matrice des risques du projet de l’autoroute du corridor Abidjan-Lagos</w:delText>
        </w:r>
        <w:bookmarkEnd w:id="24315"/>
      </w:del>
    </w:p>
    <w:tbl>
      <w:tblPr>
        <w:tblStyle w:val="TableGrid"/>
        <w:tblW w:w="5000" w:type="pct"/>
        <w:tblLook w:val="04A0" w:firstRow="1" w:lastRow="0" w:firstColumn="1" w:lastColumn="0" w:noHBand="0" w:noVBand="1"/>
      </w:tblPr>
      <w:tblGrid>
        <w:gridCol w:w="1730"/>
        <w:gridCol w:w="3511"/>
        <w:gridCol w:w="3285"/>
        <w:gridCol w:w="5586"/>
      </w:tblGrid>
      <w:tr w:rsidR="000A3416" w:rsidRPr="00343F01" w:rsidDel="00201166" w14:paraId="55DB6673" w14:textId="0E09A6B7" w:rsidTr="00B03636">
        <w:trPr>
          <w:tblHeader/>
          <w:del w:id="24317" w:author="Houyem Rais" w:date="2024-02-22T14:46:00Z"/>
        </w:trPr>
        <w:tc>
          <w:tcPr>
            <w:tcW w:w="613" w:type="pct"/>
            <w:shd w:val="clear" w:color="auto" w:fill="D0CECE" w:themeFill="background2" w:themeFillShade="E6"/>
          </w:tcPr>
          <w:p w14:paraId="4E11C296" w14:textId="13A83890" w:rsidR="000A3416" w:rsidRPr="00343F01" w:rsidDel="00201166" w:rsidRDefault="000A3416" w:rsidP="00D62BC5">
            <w:pPr>
              <w:spacing w:before="0" w:after="160"/>
              <w:jc w:val="left"/>
              <w:rPr>
                <w:del w:id="24318" w:author="Houyem Rais" w:date="2024-02-22T14:46:00Z"/>
                <w:rFonts w:cstheme="minorHAnsi"/>
                <w:b/>
                <w:sz w:val="18"/>
                <w:lang w:val="fr-FR"/>
              </w:rPr>
              <w:pPrChange w:id="24319" w:author="Houyem Rais" w:date="2024-02-22T14:49:00Z">
                <w:pPr>
                  <w:spacing w:before="20" w:after="20"/>
                </w:pPr>
              </w:pPrChange>
            </w:pPr>
            <w:del w:id="24320" w:author="Houyem Rais" w:date="2024-02-22T14:46:00Z">
              <w:r w:rsidRPr="00343F01" w:rsidDel="00201166">
                <w:rPr>
                  <w:rFonts w:cstheme="minorHAnsi"/>
                  <w:b/>
                  <w:sz w:val="18"/>
                  <w:lang w:val="fr-FR"/>
                </w:rPr>
                <w:delText>Typologie des risques</w:delText>
              </w:r>
            </w:del>
          </w:p>
        </w:tc>
        <w:tc>
          <w:tcPr>
            <w:tcW w:w="1244" w:type="pct"/>
            <w:shd w:val="clear" w:color="auto" w:fill="D0CECE" w:themeFill="background2" w:themeFillShade="E6"/>
          </w:tcPr>
          <w:p w14:paraId="1A62DE4B" w14:textId="76FF09C2" w:rsidR="000A3416" w:rsidRPr="00343F01" w:rsidDel="00201166" w:rsidRDefault="000A3416" w:rsidP="00D62BC5">
            <w:pPr>
              <w:spacing w:before="0" w:after="160"/>
              <w:jc w:val="left"/>
              <w:rPr>
                <w:del w:id="24321" w:author="Houyem Rais" w:date="2024-02-22T14:46:00Z"/>
                <w:rFonts w:cstheme="minorHAnsi"/>
                <w:sz w:val="18"/>
                <w:lang w:val="fr-FR"/>
              </w:rPr>
              <w:pPrChange w:id="24322" w:author="Houyem Rais" w:date="2024-02-22T14:49:00Z">
                <w:pPr>
                  <w:spacing w:before="20" w:after="20"/>
                </w:pPr>
              </w:pPrChange>
            </w:pPr>
            <w:del w:id="24323" w:author="Houyem Rais" w:date="2024-02-22T14:46:00Z">
              <w:r w:rsidRPr="00343F01" w:rsidDel="00201166">
                <w:rPr>
                  <w:rFonts w:cstheme="minorHAnsi"/>
                  <w:b/>
                  <w:sz w:val="18"/>
                  <w:lang w:val="fr-FR"/>
                </w:rPr>
                <w:delText>Description</w:delText>
              </w:r>
            </w:del>
          </w:p>
        </w:tc>
        <w:tc>
          <w:tcPr>
            <w:tcW w:w="1164" w:type="pct"/>
            <w:shd w:val="clear" w:color="auto" w:fill="D0CECE" w:themeFill="background2" w:themeFillShade="E6"/>
          </w:tcPr>
          <w:p w14:paraId="5DF6A901" w14:textId="23D9A42C" w:rsidR="000A3416" w:rsidRPr="00343F01" w:rsidDel="00201166" w:rsidRDefault="000A3416" w:rsidP="00D62BC5">
            <w:pPr>
              <w:spacing w:before="0" w:after="160"/>
              <w:jc w:val="left"/>
              <w:rPr>
                <w:del w:id="24324" w:author="Houyem Rais" w:date="2024-02-22T14:46:00Z"/>
                <w:rFonts w:cstheme="minorHAnsi"/>
                <w:sz w:val="18"/>
                <w:lang w:val="fr-FR"/>
              </w:rPr>
              <w:pPrChange w:id="24325" w:author="Houyem Rais" w:date="2024-02-22T14:49:00Z">
                <w:pPr>
                  <w:spacing w:before="20" w:after="20"/>
                  <w:ind w:right="79"/>
                </w:pPr>
              </w:pPrChange>
            </w:pPr>
            <w:del w:id="24326" w:author="Houyem Rais" w:date="2024-02-22T14:46:00Z">
              <w:r w:rsidRPr="00343F01" w:rsidDel="00201166">
                <w:rPr>
                  <w:rFonts w:cstheme="minorHAnsi"/>
                  <w:b/>
                  <w:sz w:val="18"/>
                  <w:lang w:val="fr-FR"/>
                </w:rPr>
                <w:delText>Allocation du risque</w:delText>
              </w:r>
            </w:del>
          </w:p>
        </w:tc>
        <w:tc>
          <w:tcPr>
            <w:tcW w:w="1979" w:type="pct"/>
            <w:shd w:val="clear" w:color="auto" w:fill="D0CECE" w:themeFill="background2" w:themeFillShade="E6"/>
          </w:tcPr>
          <w:p w14:paraId="5ABE6952" w14:textId="7FA5931C" w:rsidR="000A3416" w:rsidRPr="00343F01" w:rsidDel="00201166" w:rsidRDefault="000A3416" w:rsidP="00D62BC5">
            <w:pPr>
              <w:spacing w:before="0" w:after="160"/>
              <w:jc w:val="left"/>
              <w:rPr>
                <w:del w:id="24327" w:author="Houyem Rais" w:date="2024-02-22T14:46:00Z"/>
                <w:rFonts w:cstheme="minorHAnsi"/>
                <w:sz w:val="18"/>
                <w:lang w:val="fr-FR"/>
              </w:rPr>
              <w:pPrChange w:id="24328" w:author="Houyem Rais" w:date="2024-02-22T14:49:00Z">
                <w:pPr>
                  <w:spacing w:before="20" w:after="20"/>
                </w:pPr>
              </w:pPrChange>
            </w:pPr>
            <w:del w:id="24329" w:author="Houyem Rais" w:date="2024-02-22T14:46:00Z">
              <w:r w:rsidRPr="00343F01" w:rsidDel="00201166">
                <w:rPr>
                  <w:rFonts w:cstheme="minorHAnsi"/>
                  <w:b/>
                  <w:sz w:val="18"/>
                  <w:lang w:val="fr-FR"/>
                </w:rPr>
                <w:delText>Atténuation et couverture</w:delText>
              </w:r>
            </w:del>
          </w:p>
        </w:tc>
      </w:tr>
      <w:tr w:rsidR="000A3416" w:rsidRPr="00343F01" w:rsidDel="00201166" w14:paraId="6A3710C4" w14:textId="3FA66875" w:rsidTr="00B03636">
        <w:trPr>
          <w:del w:id="24330" w:author="Houyem Rais" w:date="2024-02-22T14:46:00Z"/>
        </w:trPr>
        <w:tc>
          <w:tcPr>
            <w:tcW w:w="5000" w:type="pct"/>
            <w:gridSpan w:val="4"/>
            <w:shd w:val="clear" w:color="auto" w:fill="B4C6E7" w:themeFill="accent1" w:themeFillTint="66"/>
          </w:tcPr>
          <w:p w14:paraId="5CF626B0" w14:textId="6D3259A8" w:rsidR="000A3416" w:rsidRPr="00343F01" w:rsidDel="00201166" w:rsidRDefault="000A3416" w:rsidP="00D62BC5">
            <w:pPr>
              <w:spacing w:before="0" w:after="160"/>
              <w:jc w:val="left"/>
              <w:rPr>
                <w:del w:id="24331" w:author="Houyem Rais" w:date="2024-02-22T14:46:00Z"/>
                <w:rFonts w:cstheme="minorHAnsi"/>
                <w:sz w:val="18"/>
                <w:lang w:val="fr-FR"/>
              </w:rPr>
              <w:pPrChange w:id="24332" w:author="Houyem Rais" w:date="2024-02-22T14:49:00Z">
                <w:pPr>
                  <w:spacing w:before="20" w:after="20"/>
                </w:pPr>
              </w:pPrChange>
            </w:pPr>
            <w:del w:id="24333" w:author="Houyem Rais" w:date="2024-02-22T14:46:00Z">
              <w:r w:rsidRPr="00343F01" w:rsidDel="00201166">
                <w:rPr>
                  <w:rFonts w:cstheme="minorHAnsi"/>
                  <w:b/>
                  <w:sz w:val="18"/>
                  <w:lang w:val="fr-FR"/>
                </w:rPr>
                <w:delText>Risque pays/général</w:delText>
              </w:r>
            </w:del>
          </w:p>
        </w:tc>
      </w:tr>
      <w:tr w:rsidR="000A3416" w:rsidRPr="00343F01" w:rsidDel="00201166" w14:paraId="326CD41D" w14:textId="53158159" w:rsidTr="00B03636">
        <w:trPr>
          <w:del w:id="24334" w:author="Houyem Rais" w:date="2024-02-22T14:46:00Z"/>
        </w:trPr>
        <w:tc>
          <w:tcPr>
            <w:tcW w:w="613" w:type="pct"/>
            <w:shd w:val="clear" w:color="auto" w:fill="F2F2F2" w:themeFill="background1" w:themeFillShade="F2"/>
          </w:tcPr>
          <w:p w14:paraId="5D8B1F72" w14:textId="65DFAF77" w:rsidR="000A3416" w:rsidRPr="00343F01" w:rsidDel="00201166" w:rsidRDefault="000A3416" w:rsidP="00D62BC5">
            <w:pPr>
              <w:spacing w:before="0" w:after="160"/>
              <w:jc w:val="left"/>
              <w:rPr>
                <w:del w:id="24335" w:author="Houyem Rais" w:date="2024-02-22T14:46:00Z"/>
                <w:rFonts w:cstheme="minorHAnsi"/>
                <w:b/>
                <w:bCs/>
                <w:sz w:val="18"/>
                <w:lang w:val="fr-FR"/>
              </w:rPr>
              <w:pPrChange w:id="24336" w:author="Houyem Rais" w:date="2024-02-22T14:49:00Z">
                <w:pPr>
                  <w:spacing w:before="20" w:after="20"/>
                </w:pPr>
              </w:pPrChange>
            </w:pPr>
            <w:del w:id="24337" w:author="Houyem Rais" w:date="2024-02-22T14:46:00Z">
              <w:r w:rsidRPr="00343F01" w:rsidDel="00201166">
                <w:rPr>
                  <w:rFonts w:cstheme="minorHAnsi"/>
                  <w:b/>
                  <w:bCs/>
                  <w:sz w:val="18"/>
                  <w:lang w:val="fr-FR"/>
                </w:rPr>
                <w:delText>Risque politique</w:delText>
              </w:r>
            </w:del>
          </w:p>
        </w:tc>
        <w:tc>
          <w:tcPr>
            <w:tcW w:w="1244" w:type="pct"/>
          </w:tcPr>
          <w:p w14:paraId="3D423600" w14:textId="365B6EB1" w:rsidR="000A3416" w:rsidRPr="00343F01" w:rsidDel="00201166" w:rsidRDefault="000A3416" w:rsidP="00D62BC5">
            <w:pPr>
              <w:spacing w:before="0" w:after="160"/>
              <w:jc w:val="left"/>
              <w:rPr>
                <w:del w:id="24338" w:author="Houyem Rais" w:date="2024-02-22T14:46:00Z"/>
                <w:rFonts w:cstheme="minorHAnsi"/>
                <w:sz w:val="18"/>
                <w:lang w:val="fr-FR"/>
              </w:rPr>
              <w:pPrChange w:id="24339" w:author="Houyem Rais" w:date="2024-02-22T14:49:00Z">
                <w:pPr>
                  <w:spacing w:before="20" w:after="20"/>
                </w:pPr>
              </w:pPrChange>
            </w:pPr>
            <w:del w:id="24340" w:author="Houyem Rais" w:date="2024-02-22T14:46:00Z">
              <w:r w:rsidRPr="00343F01" w:rsidDel="00201166">
                <w:rPr>
                  <w:rFonts w:cstheme="minorHAnsi"/>
                  <w:sz w:val="18"/>
                  <w:lang w:val="fr-FR"/>
                </w:rPr>
                <w:delText>Le risque politique comprend le risque de :</w:delText>
              </w:r>
            </w:del>
          </w:p>
          <w:p w14:paraId="301E72D2" w14:textId="112F2E49" w:rsidR="000A3416" w:rsidRPr="00343F01" w:rsidDel="00201166" w:rsidRDefault="000A3416" w:rsidP="00D62BC5">
            <w:pPr>
              <w:spacing w:before="0" w:after="160"/>
              <w:jc w:val="left"/>
              <w:rPr>
                <w:del w:id="24341" w:author="Houyem Rais" w:date="2024-02-22T14:46:00Z"/>
                <w:rFonts w:cstheme="minorHAnsi"/>
                <w:b/>
                <w:bCs/>
                <w:sz w:val="18"/>
                <w:lang w:val="fr-FR"/>
              </w:rPr>
              <w:pPrChange w:id="24342" w:author="Houyem Rais" w:date="2024-02-22T14:49:00Z">
                <w:pPr>
                  <w:pStyle w:val="ListParagraph"/>
                  <w:numPr>
                    <w:numId w:val="16"/>
                  </w:numPr>
                  <w:spacing w:before="20" w:after="20"/>
                  <w:ind w:left="360" w:hanging="360"/>
                </w:pPr>
              </w:pPrChange>
            </w:pPr>
            <w:del w:id="24343" w:author="Houyem Rais" w:date="2024-02-22T14:46:00Z">
              <w:r w:rsidRPr="00343F01" w:rsidDel="00201166">
                <w:rPr>
                  <w:rFonts w:cstheme="minorHAnsi"/>
                  <w:b/>
                  <w:bCs/>
                  <w:sz w:val="18"/>
                  <w:lang w:val="fr-FR"/>
                </w:rPr>
                <w:delText>Troubles ou conflits politiques</w:delText>
              </w:r>
            </w:del>
          </w:p>
          <w:p w14:paraId="1B27AD72" w14:textId="1D88B472" w:rsidR="000A3416" w:rsidRPr="00343F01" w:rsidDel="00201166" w:rsidRDefault="000A3416" w:rsidP="00D62BC5">
            <w:pPr>
              <w:spacing w:before="0" w:after="160"/>
              <w:jc w:val="left"/>
              <w:rPr>
                <w:del w:id="24344" w:author="Houyem Rais" w:date="2024-02-22T14:46:00Z"/>
                <w:rFonts w:cstheme="minorHAnsi"/>
                <w:b/>
                <w:bCs/>
                <w:sz w:val="18"/>
                <w:lang w:val="fr-FR"/>
              </w:rPr>
              <w:pPrChange w:id="24345" w:author="Houyem Rais" w:date="2024-02-22T14:49:00Z">
                <w:pPr>
                  <w:pStyle w:val="ListParagraph"/>
                  <w:numPr>
                    <w:numId w:val="16"/>
                  </w:numPr>
                  <w:spacing w:before="20" w:after="20"/>
                  <w:ind w:left="360" w:hanging="360"/>
                </w:pPr>
              </w:pPrChange>
            </w:pPr>
            <w:del w:id="24346" w:author="Houyem Rais" w:date="2024-02-22T14:46:00Z">
              <w:r w:rsidRPr="00343F01" w:rsidDel="00201166">
                <w:rPr>
                  <w:rFonts w:cstheme="minorHAnsi"/>
                  <w:b/>
                  <w:bCs/>
                  <w:sz w:val="18"/>
                  <w:lang w:val="fr-FR"/>
                </w:rPr>
                <w:delText>Grèves générales,</w:delText>
              </w:r>
            </w:del>
          </w:p>
          <w:p w14:paraId="5C35A902" w14:textId="29FC397C" w:rsidR="000A3416" w:rsidRPr="00343F01" w:rsidDel="00201166" w:rsidRDefault="000A3416" w:rsidP="00D62BC5">
            <w:pPr>
              <w:spacing w:before="0" w:after="160"/>
              <w:jc w:val="left"/>
              <w:rPr>
                <w:del w:id="24347" w:author="Houyem Rais" w:date="2024-02-22T14:46:00Z"/>
                <w:rFonts w:cstheme="minorHAnsi"/>
                <w:b/>
                <w:bCs/>
                <w:sz w:val="18"/>
                <w:lang w:val="fr-FR"/>
              </w:rPr>
              <w:pPrChange w:id="24348" w:author="Houyem Rais" w:date="2024-02-22T14:49:00Z">
                <w:pPr>
                  <w:pStyle w:val="ListParagraph"/>
                  <w:numPr>
                    <w:numId w:val="16"/>
                  </w:numPr>
                  <w:spacing w:before="20" w:after="20"/>
                  <w:ind w:left="360" w:hanging="360"/>
                </w:pPr>
              </w:pPrChange>
            </w:pPr>
            <w:del w:id="24349" w:author="Houyem Rais" w:date="2024-02-22T14:46:00Z">
              <w:r w:rsidRPr="00343F01" w:rsidDel="00201166">
                <w:rPr>
                  <w:rFonts w:cstheme="minorHAnsi"/>
                  <w:b/>
                  <w:bCs/>
                  <w:sz w:val="18"/>
                  <w:lang w:val="fr-FR"/>
                </w:rPr>
                <w:delText>Troubles sociaux et instabilité civile</w:delText>
              </w:r>
            </w:del>
          </w:p>
          <w:p w14:paraId="11A18D38" w14:textId="2C92147E" w:rsidR="000A3416" w:rsidRPr="00343F01" w:rsidDel="00201166" w:rsidRDefault="000A3416" w:rsidP="00D62BC5">
            <w:pPr>
              <w:spacing w:before="0" w:after="160"/>
              <w:jc w:val="left"/>
              <w:rPr>
                <w:del w:id="24350" w:author="Houyem Rais" w:date="2024-02-22T14:46:00Z"/>
                <w:rFonts w:cstheme="minorHAnsi"/>
                <w:b/>
                <w:bCs/>
                <w:sz w:val="18"/>
                <w:lang w:val="fr-FR"/>
              </w:rPr>
              <w:pPrChange w:id="24351" w:author="Houyem Rais" w:date="2024-02-22T14:49:00Z">
                <w:pPr>
                  <w:pStyle w:val="ListParagraph"/>
                  <w:numPr>
                    <w:numId w:val="16"/>
                  </w:numPr>
                  <w:spacing w:before="20" w:after="20"/>
                  <w:ind w:left="360" w:hanging="360"/>
                </w:pPr>
              </w:pPrChange>
            </w:pPr>
            <w:del w:id="24352" w:author="Houyem Rais" w:date="2024-02-22T14:46:00Z">
              <w:r w:rsidRPr="00343F01" w:rsidDel="00201166">
                <w:rPr>
                  <w:rFonts w:cstheme="minorHAnsi"/>
                  <w:b/>
                  <w:bCs/>
                  <w:sz w:val="18"/>
                  <w:lang w:val="fr-FR"/>
                </w:rPr>
                <w:delText xml:space="preserve">Opposition des groupes locaux à la construction de l'autoroute, </w:delText>
              </w:r>
            </w:del>
            <w:ins w:id="24353" w:author="Mohamed Amine Sdiri" w:date="2023-11-29T09:58:00Z">
              <w:del w:id="24354" w:author="Houyem Rais" w:date="2024-02-22T14:46:00Z">
                <w:r w:rsidR="00621175" w:rsidDel="00201166">
                  <w:rPr>
                    <w:rFonts w:cstheme="minorHAnsi"/>
                    <w:b/>
                    <w:bCs/>
                    <w:sz w:val="18"/>
                    <w:lang w:val="fr-FR"/>
                  </w:rPr>
                  <w:delText xml:space="preserve"> </w:delText>
                </w:r>
              </w:del>
            </w:ins>
            <w:del w:id="24355" w:author="Houyem Rais" w:date="2024-02-22T14:46:00Z">
              <w:r w:rsidRPr="00343F01" w:rsidDel="00201166">
                <w:rPr>
                  <w:rFonts w:cstheme="minorHAnsi"/>
                  <w:b/>
                  <w:bCs/>
                  <w:sz w:val="18"/>
                  <w:lang w:val="fr-FR"/>
                </w:rPr>
                <w:delText>etc.</w:delText>
              </w:r>
            </w:del>
          </w:p>
          <w:p w14:paraId="7DB34880" w14:textId="425B92DB" w:rsidR="000A3416" w:rsidRPr="00343F01" w:rsidDel="00201166" w:rsidRDefault="000A3416" w:rsidP="00D62BC5">
            <w:pPr>
              <w:spacing w:before="0" w:after="160"/>
              <w:jc w:val="left"/>
              <w:rPr>
                <w:del w:id="24356" w:author="Houyem Rais" w:date="2024-02-22T14:46:00Z"/>
                <w:rFonts w:cstheme="minorHAnsi"/>
                <w:sz w:val="18"/>
                <w:lang w:val="fr-FR"/>
              </w:rPr>
              <w:pPrChange w:id="24357" w:author="Houyem Rais" w:date="2024-02-22T14:49:00Z">
                <w:pPr>
                  <w:spacing w:before="20" w:after="20"/>
                </w:pPr>
              </w:pPrChange>
            </w:pPr>
            <w:del w:id="24358" w:author="Houyem Rais" w:date="2024-02-22T14:46:00Z">
              <w:r w:rsidRPr="00343F01" w:rsidDel="00201166">
                <w:rPr>
                  <w:rFonts w:cstheme="minorHAnsi"/>
                  <w:sz w:val="18"/>
                  <w:lang w:val="fr-FR"/>
                </w:rPr>
                <w:delText xml:space="preserve">Il comprend également le risque d’une intervention gouvernementale discriminatoire, </w:delText>
              </w:r>
            </w:del>
            <w:ins w:id="24359" w:author="Mohamed Amine Sdiri" w:date="2023-11-29T09:58:00Z">
              <w:del w:id="24360" w:author="Houyem Rais" w:date="2024-02-22T14:46:00Z">
                <w:r w:rsidR="00621175" w:rsidDel="00201166">
                  <w:rPr>
                    <w:rFonts w:cstheme="minorHAnsi"/>
                    <w:sz w:val="18"/>
                    <w:lang w:val="fr-FR"/>
                  </w:rPr>
                  <w:delText xml:space="preserve"> </w:delText>
                </w:r>
              </w:del>
            </w:ins>
            <w:del w:id="24361" w:author="Houyem Rais" w:date="2024-02-22T14:46:00Z">
              <w:r w:rsidRPr="00343F01" w:rsidDel="00201166">
                <w:rPr>
                  <w:rFonts w:cstheme="minorHAnsi"/>
                  <w:sz w:val="18"/>
                  <w:lang w:val="fr-FR"/>
                </w:rPr>
                <w:delText xml:space="preserve">comme le risque de modification des paramètres techniques en vertu de permis, </w:delText>
              </w:r>
            </w:del>
            <w:ins w:id="24362" w:author="Mohamed Amine Sdiri" w:date="2023-11-29T09:58:00Z">
              <w:del w:id="24363" w:author="Houyem Rais" w:date="2024-02-22T14:46:00Z">
                <w:r w:rsidR="00621175" w:rsidDel="00201166">
                  <w:rPr>
                    <w:rFonts w:cstheme="minorHAnsi"/>
                    <w:sz w:val="18"/>
                    <w:lang w:val="fr-FR"/>
                  </w:rPr>
                  <w:delText xml:space="preserve"> </w:delText>
                </w:r>
              </w:del>
            </w:ins>
            <w:del w:id="24364" w:author="Houyem Rais" w:date="2024-02-22T14:46:00Z">
              <w:r w:rsidRPr="00343F01" w:rsidDel="00201166">
                <w:rPr>
                  <w:rFonts w:cstheme="minorHAnsi"/>
                  <w:sz w:val="18"/>
                  <w:lang w:val="fr-FR"/>
                </w:rPr>
                <w:delText xml:space="preserve">d’autorisations ou de permis d’importation, </w:delText>
              </w:r>
            </w:del>
            <w:ins w:id="24365" w:author="Mohamed Amine Sdiri" w:date="2023-11-29T09:58:00Z">
              <w:del w:id="24366" w:author="Houyem Rais" w:date="2024-02-22T14:46:00Z">
                <w:r w:rsidR="00621175" w:rsidDel="00201166">
                  <w:rPr>
                    <w:rFonts w:cstheme="minorHAnsi"/>
                    <w:sz w:val="18"/>
                    <w:lang w:val="fr-FR"/>
                  </w:rPr>
                  <w:delText xml:space="preserve"> </w:delText>
                </w:r>
              </w:del>
            </w:ins>
            <w:del w:id="24367" w:author="Houyem Rais" w:date="2024-02-22T14:46:00Z">
              <w:r w:rsidRPr="00343F01" w:rsidDel="00201166">
                <w:rPr>
                  <w:rFonts w:cstheme="minorHAnsi"/>
                  <w:sz w:val="18"/>
                  <w:lang w:val="fr-FR"/>
                </w:rPr>
                <w:delText>et le risque d’expropriation du projet.</w:delText>
              </w:r>
            </w:del>
          </w:p>
        </w:tc>
        <w:tc>
          <w:tcPr>
            <w:tcW w:w="1164" w:type="pct"/>
          </w:tcPr>
          <w:p w14:paraId="61F14850" w14:textId="671DA0B2" w:rsidR="000A3416" w:rsidRPr="00343F01" w:rsidDel="00201166" w:rsidRDefault="000A3416" w:rsidP="00D62BC5">
            <w:pPr>
              <w:spacing w:before="0" w:after="160"/>
              <w:jc w:val="left"/>
              <w:rPr>
                <w:del w:id="24368" w:author="Houyem Rais" w:date="2024-02-22T14:46:00Z"/>
                <w:rFonts w:cstheme="minorHAnsi"/>
                <w:sz w:val="18"/>
                <w:lang w:val="fr-FR"/>
              </w:rPr>
              <w:pPrChange w:id="24369" w:author="Houyem Rais" w:date="2024-02-22T14:49:00Z">
                <w:pPr>
                  <w:spacing w:before="20" w:after="20"/>
                </w:pPr>
              </w:pPrChange>
            </w:pPr>
            <w:del w:id="24370" w:author="Houyem Rais" w:date="2024-02-22T14:46:00Z">
              <w:r w:rsidRPr="00343F01" w:rsidDel="00201166">
                <w:rPr>
                  <w:rFonts w:cstheme="minorHAnsi"/>
                  <w:sz w:val="18"/>
                  <w:lang w:val="fr-FR"/>
                </w:rPr>
                <w:delText>Partagé</w:delText>
              </w:r>
            </w:del>
          </w:p>
          <w:p w14:paraId="007021F9" w14:textId="130EA9C0" w:rsidR="000A3416" w:rsidRPr="00343F01" w:rsidDel="00201166" w:rsidRDefault="000A3416" w:rsidP="00D62BC5">
            <w:pPr>
              <w:spacing w:before="0" w:after="160"/>
              <w:jc w:val="left"/>
              <w:rPr>
                <w:del w:id="24371" w:author="Houyem Rais" w:date="2024-02-22T14:46:00Z"/>
                <w:rFonts w:cstheme="minorHAnsi"/>
                <w:sz w:val="18"/>
                <w:lang w:val="fr-FR"/>
              </w:rPr>
              <w:pPrChange w:id="24372" w:author="Houyem Rais" w:date="2024-02-22T14:49:00Z">
                <w:pPr>
                  <w:spacing w:before="20" w:after="20"/>
                </w:pPr>
              </w:pPrChange>
            </w:pPr>
            <w:del w:id="24373" w:author="Houyem Rais" w:date="2024-02-22T14:46:00Z">
              <w:r w:rsidRPr="00343F01" w:rsidDel="00201166">
                <w:rPr>
                  <w:rFonts w:cstheme="minorHAnsi"/>
                  <w:sz w:val="18"/>
                  <w:lang w:val="fr-FR"/>
                </w:rPr>
                <w:delText xml:space="preserve">En général, </w:delText>
              </w:r>
            </w:del>
            <w:ins w:id="24374" w:author="Mohamed Amine Sdiri" w:date="2023-11-29T09:58:00Z">
              <w:del w:id="24375" w:author="Houyem Rais" w:date="2024-02-22T14:46:00Z">
                <w:r w:rsidR="00621175" w:rsidDel="00201166">
                  <w:rPr>
                    <w:rFonts w:cstheme="minorHAnsi"/>
                    <w:sz w:val="18"/>
                    <w:lang w:val="fr-FR"/>
                  </w:rPr>
                  <w:delText xml:space="preserve"> </w:delText>
                </w:r>
              </w:del>
            </w:ins>
            <w:del w:id="24376" w:author="Houyem Rais" w:date="2024-02-22T14:46:00Z">
              <w:r w:rsidRPr="00343F01" w:rsidDel="00201166">
                <w:rPr>
                  <w:rFonts w:cstheme="minorHAnsi"/>
                  <w:sz w:val="18"/>
                  <w:lang w:val="fr-FR"/>
                </w:rPr>
                <w:delText xml:space="preserve">la partie publique assume la responsabilité de ce risque, </w:delText>
              </w:r>
            </w:del>
            <w:ins w:id="24377" w:author="Mohamed Amine Sdiri" w:date="2023-11-29T09:58:00Z">
              <w:del w:id="24378" w:author="Houyem Rais" w:date="2024-02-22T14:46:00Z">
                <w:r w:rsidR="00621175" w:rsidDel="00201166">
                  <w:rPr>
                    <w:rFonts w:cstheme="minorHAnsi"/>
                    <w:sz w:val="18"/>
                    <w:lang w:val="fr-FR"/>
                  </w:rPr>
                  <w:delText xml:space="preserve"> </w:delText>
                </w:r>
              </w:del>
            </w:ins>
            <w:del w:id="24379" w:author="Houyem Rais" w:date="2024-02-22T14:46:00Z">
              <w:r w:rsidRPr="00343F01" w:rsidDel="00201166">
                <w:rPr>
                  <w:rFonts w:cstheme="minorHAnsi"/>
                  <w:sz w:val="18"/>
                  <w:lang w:val="fr-FR"/>
                </w:rPr>
                <w:delText>surtout lorsque les risques ne sont pas assurables.</w:delText>
              </w:r>
            </w:del>
          </w:p>
          <w:p w14:paraId="68D3F910" w14:textId="3B8E97D3" w:rsidR="000A3416" w:rsidRPr="00343F01" w:rsidDel="00201166" w:rsidRDefault="000A3416" w:rsidP="00D62BC5">
            <w:pPr>
              <w:spacing w:before="0" w:after="160"/>
              <w:jc w:val="left"/>
              <w:rPr>
                <w:del w:id="24380" w:author="Houyem Rais" w:date="2024-02-22T14:46:00Z"/>
                <w:rFonts w:cstheme="minorHAnsi"/>
                <w:sz w:val="18"/>
                <w:lang w:val="fr-FR"/>
              </w:rPr>
              <w:pPrChange w:id="24381" w:author="Houyem Rais" w:date="2024-02-22T14:49:00Z">
                <w:pPr>
                  <w:spacing w:before="20" w:after="20"/>
                </w:pPr>
              </w:pPrChange>
            </w:pPr>
            <w:del w:id="24382" w:author="Houyem Rais" w:date="2024-02-22T14:46:00Z">
              <w:r w:rsidRPr="00343F01" w:rsidDel="00201166">
                <w:rPr>
                  <w:rFonts w:cstheme="minorHAnsi"/>
                  <w:sz w:val="18"/>
                  <w:lang w:val="fr-FR"/>
                </w:rPr>
                <w:delText xml:space="preserve">Toutefois, </w:delText>
              </w:r>
            </w:del>
            <w:ins w:id="24383" w:author="Mohamed Amine Sdiri" w:date="2023-11-29T09:58:00Z">
              <w:del w:id="24384" w:author="Houyem Rais" w:date="2024-02-22T14:46:00Z">
                <w:r w:rsidR="00621175" w:rsidDel="00201166">
                  <w:rPr>
                    <w:rFonts w:cstheme="minorHAnsi"/>
                    <w:sz w:val="18"/>
                    <w:lang w:val="fr-FR"/>
                  </w:rPr>
                  <w:delText xml:space="preserve"> </w:delText>
                </w:r>
              </w:del>
            </w:ins>
            <w:del w:id="24385" w:author="Houyem Rais" w:date="2024-02-22T14:46:00Z">
              <w:r w:rsidRPr="00343F01" w:rsidDel="00201166">
                <w:rPr>
                  <w:rFonts w:cstheme="minorHAnsi"/>
                  <w:sz w:val="18"/>
                  <w:lang w:val="fr-FR"/>
                </w:rPr>
                <w:delText xml:space="preserve">si le risque peut être couvert par une assurance ou des garanties, </w:delText>
              </w:r>
            </w:del>
            <w:ins w:id="24386" w:author="Mohamed Amine Sdiri" w:date="2023-11-29T09:58:00Z">
              <w:del w:id="24387" w:author="Houyem Rais" w:date="2024-02-22T14:46:00Z">
                <w:r w:rsidR="00621175" w:rsidDel="00201166">
                  <w:rPr>
                    <w:rFonts w:cstheme="minorHAnsi"/>
                    <w:sz w:val="18"/>
                    <w:lang w:val="fr-FR"/>
                  </w:rPr>
                  <w:delText xml:space="preserve"> </w:delText>
                </w:r>
              </w:del>
            </w:ins>
            <w:del w:id="24388" w:author="Houyem Rais" w:date="2024-02-22T14:46:00Z">
              <w:r w:rsidRPr="00343F01" w:rsidDel="00201166">
                <w:rPr>
                  <w:rFonts w:cstheme="minorHAnsi"/>
                  <w:sz w:val="18"/>
                  <w:lang w:val="fr-FR"/>
                </w:rPr>
                <w:delText>il est assumé par le partenaire privé qui peut souscrire une police d’assurance pour atténuer son exposition à ces risques.</w:delText>
              </w:r>
            </w:del>
          </w:p>
        </w:tc>
        <w:tc>
          <w:tcPr>
            <w:tcW w:w="1979" w:type="pct"/>
          </w:tcPr>
          <w:p w14:paraId="2706D014" w14:textId="4208E2AA" w:rsidR="000A3416" w:rsidRPr="00343F01" w:rsidDel="00201166" w:rsidRDefault="000A3416" w:rsidP="00D62BC5">
            <w:pPr>
              <w:spacing w:before="0" w:after="160"/>
              <w:jc w:val="left"/>
              <w:rPr>
                <w:del w:id="24389" w:author="Houyem Rais" w:date="2024-02-22T14:46:00Z"/>
                <w:rFonts w:eastAsia="Arial" w:cstheme="minorHAnsi"/>
                <w:w w:val="105"/>
                <w:sz w:val="18"/>
                <w:lang w:val="fr-FR"/>
              </w:rPr>
              <w:pPrChange w:id="24390" w:author="Houyem Rais" w:date="2024-02-22T14:49:00Z">
                <w:pPr>
                  <w:widowControl w:val="0"/>
                  <w:numPr>
                    <w:numId w:val="15"/>
                  </w:numPr>
                  <w:autoSpaceDE w:val="0"/>
                  <w:autoSpaceDN w:val="0"/>
                  <w:spacing w:before="20" w:after="20"/>
                  <w:ind w:left="402" w:hanging="339"/>
                  <w:jc w:val="left"/>
                </w:pPr>
              </w:pPrChange>
            </w:pPr>
            <w:del w:id="24391" w:author="Houyem Rais" w:date="2024-02-22T14:46:00Z">
              <w:r w:rsidRPr="00343F01" w:rsidDel="00201166">
                <w:rPr>
                  <w:rFonts w:eastAsia="Arial" w:cstheme="minorHAnsi"/>
                  <w:w w:val="105"/>
                  <w:sz w:val="18"/>
                  <w:lang w:val="fr-FR"/>
                </w:rPr>
                <w:delText>Assurance risque pays</w:delText>
              </w:r>
            </w:del>
          </w:p>
          <w:p w14:paraId="4B695878" w14:textId="307CDE01" w:rsidR="000A3416" w:rsidRPr="00343F01" w:rsidDel="00201166" w:rsidRDefault="000A3416" w:rsidP="00D62BC5">
            <w:pPr>
              <w:spacing w:before="0" w:after="160"/>
              <w:jc w:val="left"/>
              <w:rPr>
                <w:del w:id="24392" w:author="Houyem Rais" w:date="2024-02-22T14:46:00Z"/>
                <w:rFonts w:eastAsia="Arial" w:cstheme="minorHAnsi"/>
                <w:w w:val="105"/>
                <w:sz w:val="18"/>
                <w:lang w:val="fr-FR"/>
              </w:rPr>
              <w:pPrChange w:id="24393" w:author="Houyem Rais" w:date="2024-02-22T14:49:00Z">
                <w:pPr>
                  <w:widowControl w:val="0"/>
                  <w:numPr>
                    <w:numId w:val="15"/>
                  </w:numPr>
                  <w:autoSpaceDE w:val="0"/>
                  <w:autoSpaceDN w:val="0"/>
                  <w:spacing w:before="20" w:after="20"/>
                  <w:ind w:left="402" w:hanging="339"/>
                  <w:jc w:val="left"/>
                </w:pPr>
              </w:pPrChange>
            </w:pPr>
            <w:del w:id="24394" w:author="Houyem Rais" w:date="2024-02-22T14:46:00Z">
              <w:r w:rsidRPr="00343F01" w:rsidDel="00201166">
                <w:rPr>
                  <w:rFonts w:eastAsia="Arial" w:cstheme="minorHAnsi"/>
                  <w:w w:val="105"/>
                  <w:sz w:val="18"/>
                  <w:lang w:val="fr-FR"/>
                </w:rPr>
                <w:delText>Clause de renégociation</w:delText>
              </w:r>
            </w:del>
          </w:p>
          <w:p w14:paraId="2373DF31" w14:textId="3C0980C0" w:rsidR="000A3416" w:rsidRPr="00343F01" w:rsidDel="00201166" w:rsidRDefault="000A3416" w:rsidP="00D62BC5">
            <w:pPr>
              <w:spacing w:before="0" w:after="160"/>
              <w:jc w:val="left"/>
              <w:rPr>
                <w:del w:id="24395" w:author="Houyem Rais" w:date="2024-02-22T14:46:00Z"/>
                <w:rFonts w:eastAsia="Arial" w:cstheme="minorHAnsi"/>
                <w:w w:val="105"/>
                <w:sz w:val="18"/>
                <w:lang w:val="fr-FR"/>
              </w:rPr>
              <w:pPrChange w:id="24396" w:author="Houyem Rais" w:date="2024-02-22T14:49:00Z">
                <w:pPr>
                  <w:widowControl w:val="0"/>
                  <w:numPr>
                    <w:numId w:val="15"/>
                  </w:numPr>
                  <w:autoSpaceDE w:val="0"/>
                  <w:autoSpaceDN w:val="0"/>
                  <w:spacing w:before="20" w:after="20"/>
                  <w:ind w:left="402" w:hanging="339"/>
                  <w:jc w:val="left"/>
                </w:pPr>
              </w:pPrChange>
            </w:pPr>
            <w:del w:id="24397" w:author="Houyem Rais" w:date="2024-02-22T14:46:00Z">
              <w:r w:rsidRPr="00343F01" w:rsidDel="00201166">
                <w:rPr>
                  <w:rFonts w:eastAsia="Arial" w:cstheme="minorHAnsi"/>
                  <w:w w:val="105"/>
                  <w:sz w:val="18"/>
                  <w:lang w:val="fr-FR"/>
                </w:rPr>
                <w:delText>Clause de force majeure</w:delText>
              </w:r>
            </w:del>
          </w:p>
          <w:p w14:paraId="2F462E59" w14:textId="12E76B8B" w:rsidR="000A3416" w:rsidRPr="00343F01" w:rsidDel="00201166" w:rsidRDefault="000A3416" w:rsidP="00D62BC5">
            <w:pPr>
              <w:spacing w:before="0" w:after="160"/>
              <w:jc w:val="left"/>
              <w:rPr>
                <w:del w:id="24398" w:author="Houyem Rais" w:date="2024-02-22T14:46:00Z"/>
                <w:rFonts w:eastAsia="Arial" w:cstheme="minorHAnsi"/>
                <w:w w:val="105"/>
                <w:sz w:val="18"/>
                <w:lang w:val="fr-FR"/>
              </w:rPr>
              <w:pPrChange w:id="24399" w:author="Houyem Rais" w:date="2024-02-22T14:49:00Z">
                <w:pPr>
                  <w:widowControl w:val="0"/>
                  <w:numPr>
                    <w:numId w:val="15"/>
                  </w:numPr>
                  <w:autoSpaceDE w:val="0"/>
                  <w:autoSpaceDN w:val="0"/>
                  <w:spacing w:before="20" w:after="20"/>
                  <w:ind w:left="402" w:hanging="339"/>
                  <w:jc w:val="left"/>
                </w:pPr>
              </w:pPrChange>
            </w:pPr>
            <w:del w:id="24400" w:author="Houyem Rais" w:date="2024-02-22T14:46:00Z">
              <w:r w:rsidRPr="00343F01" w:rsidDel="00201166">
                <w:rPr>
                  <w:rFonts w:eastAsia="Arial" w:cstheme="minorHAnsi"/>
                  <w:w w:val="105"/>
                  <w:sz w:val="18"/>
                  <w:lang w:val="fr-FR"/>
                </w:rPr>
                <w:delText>Clause de résiliation anticipée avec indemnités</w:delText>
              </w:r>
            </w:del>
          </w:p>
        </w:tc>
      </w:tr>
      <w:tr w:rsidR="000A3416" w:rsidRPr="00343F01" w:rsidDel="00201166" w14:paraId="35EFAE1F" w14:textId="773D0F2A" w:rsidTr="00B03636">
        <w:trPr>
          <w:del w:id="24401" w:author="Houyem Rais" w:date="2024-02-22T14:46:00Z"/>
        </w:trPr>
        <w:tc>
          <w:tcPr>
            <w:tcW w:w="613" w:type="pct"/>
            <w:vMerge w:val="restart"/>
            <w:shd w:val="clear" w:color="auto" w:fill="F2F2F2" w:themeFill="background1" w:themeFillShade="F2"/>
          </w:tcPr>
          <w:p w14:paraId="141236D4" w14:textId="3040D4E4" w:rsidR="000A3416" w:rsidRPr="00343F01" w:rsidDel="00201166" w:rsidRDefault="000A3416" w:rsidP="00D62BC5">
            <w:pPr>
              <w:spacing w:before="0" w:after="160"/>
              <w:jc w:val="left"/>
              <w:rPr>
                <w:del w:id="24402" w:author="Houyem Rais" w:date="2024-02-22T14:46:00Z"/>
                <w:rFonts w:cstheme="minorHAnsi"/>
                <w:b/>
                <w:bCs/>
                <w:sz w:val="18"/>
                <w:lang w:val="fr-FR"/>
              </w:rPr>
              <w:pPrChange w:id="24403" w:author="Houyem Rais" w:date="2024-02-22T14:49:00Z">
                <w:pPr/>
              </w:pPrChange>
            </w:pPr>
            <w:del w:id="24404" w:author="Houyem Rais" w:date="2024-02-22T14:46:00Z">
              <w:r w:rsidRPr="00343F01" w:rsidDel="00201166">
                <w:rPr>
                  <w:rFonts w:cstheme="minorHAnsi"/>
                  <w:b/>
                  <w:bCs/>
                  <w:sz w:val="18"/>
                  <w:lang w:val="fr-FR"/>
                </w:rPr>
                <w:delText>Risque monétaire</w:delText>
              </w:r>
            </w:del>
          </w:p>
          <w:p w14:paraId="19CE11C6" w14:textId="42340DEA" w:rsidR="000A3416" w:rsidRPr="00343F01" w:rsidDel="00201166" w:rsidRDefault="000A3416" w:rsidP="00D62BC5">
            <w:pPr>
              <w:spacing w:before="0" w:after="160"/>
              <w:jc w:val="left"/>
              <w:rPr>
                <w:del w:id="24405" w:author="Houyem Rais" w:date="2024-02-22T14:46:00Z"/>
                <w:rFonts w:cstheme="minorHAnsi"/>
                <w:b/>
                <w:bCs/>
                <w:sz w:val="18"/>
                <w:lang w:val="fr-FR"/>
              </w:rPr>
              <w:pPrChange w:id="24406" w:author="Houyem Rais" w:date="2024-02-22T14:49:00Z">
                <w:pPr>
                  <w:spacing w:before="20" w:after="20"/>
                </w:pPr>
              </w:pPrChange>
            </w:pPr>
          </w:p>
        </w:tc>
        <w:tc>
          <w:tcPr>
            <w:tcW w:w="1244" w:type="pct"/>
          </w:tcPr>
          <w:p w14:paraId="118C9999" w14:textId="30EB8E7C" w:rsidR="000A3416" w:rsidRPr="00343F01" w:rsidDel="00201166" w:rsidRDefault="000A3416" w:rsidP="00D62BC5">
            <w:pPr>
              <w:spacing w:before="0" w:after="160"/>
              <w:jc w:val="left"/>
              <w:rPr>
                <w:del w:id="24407" w:author="Houyem Rais" w:date="2024-02-22T14:46:00Z"/>
                <w:rFonts w:cstheme="minorHAnsi"/>
                <w:b/>
                <w:bCs/>
                <w:sz w:val="18"/>
                <w:lang w:val="fr-FR"/>
              </w:rPr>
              <w:pPrChange w:id="24408" w:author="Houyem Rais" w:date="2024-02-22T14:49:00Z">
                <w:pPr>
                  <w:spacing w:before="20" w:after="20"/>
                </w:pPr>
              </w:pPrChange>
            </w:pPr>
            <w:del w:id="24409" w:author="Houyem Rais" w:date="2024-02-22T14:46:00Z">
              <w:r w:rsidRPr="00343F01" w:rsidDel="00201166">
                <w:rPr>
                  <w:rFonts w:cstheme="minorHAnsi"/>
                  <w:b/>
                  <w:bCs/>
                  <w:sz w:val="18"/>
                  <w:lang w:val="fr-FR"/>
                </w:rPr>
                <w:delText>Fluctuation des taux de change</w:delText>
              </w:r>
            </w:del>
          </w:p>
          <w:p w14:paraId="59ED2CB1" w14:textId="15AAF121" w:rsidR="000A3416" w:rsidRPr="00343F01" w:rsidDel="00201166" w:rsidRDefault="000A3416" w:rsidP="00D62BC5">
            <w:pPr>
              <w:spacing w:before="0" w:after="160"/>
              <w:jc w:val="left"/>
              <w:rPr>
                <w:del w:id="24410" w:author="Houyem Rais" w:date="2024-02-22T14:46:00Z"/>
                <w:rFonts w:cstheme="minorHAnsi"/>
                <w:sz w:val="18"/>
                <w:lang w:val="fr-FR"/>
              </w:rPr>
              <w:pPrChange w:id="24411" w:author="Houyem Rais" w:date="2024-02-22T14:49:00Z">
                <w:pPr>
                  <w:spacing w:before="20" w:after="20"/>
                </w:pPr>
              </w:pPrChange>
            </w:pPr>
            <w:del w:id="24412" w:author="Houyem Rais" w:date="2024-02-22T14:46:00Z">
              <w:r w:rsidRPr="00343F01" w:rsidDel="00201166">
                <w:rPr>
                  <w:rFonts w:cstheme="minorHAnsi"/>
                  <w:sz w:val="18"/>
                  <w:lang w:val="fr-FR"/>
                </w:rPr>
                <w:delText xml:space="preserve">C’est le risque que la variabilité des taux de change affecte la rentabilité du projet. Cela se produit lorsque les entrées de fonds du projet sont libellées dans une devise différente de celle des sorties de fonds du projet, </w:delText>
              </w:r>
            </w:del>
            <w:ins w:id="24413" w:author="Mohamed Amine Sdiri" w:date="2023-11-29T09:58:00Z">
              <w:del w:id="24414" w:author="Houyem Rais" w:date="2024-02-22T14:46:00Z">
                <w:r w:rsidR="00621175" w:rsidDel="00201166">
                  <w:rPr>
                    <w:rFonts w:cstheme="minorHAnsi"/>
                    <w:sz w:val="18"/>
                    <w:lang w:val="fr-FR"/>
                  </w:rPr>
                  <w:delText xml:space="preserve"> </w:delText>
                </w:r>
              </w:del>
            </w:ins>
            <w:del w:id="24415" w:author="Houyem Rais" w:date="2024-02-22T14:46:00Z">
              <w:r w:rsidRPr="00343F01" w:rsidDel="00201166">
                <w:rPr>
                  <w:rFonts w:cstheme="minorHAnsi"/>
                  <w:sz w:val="18"/>
                  <w:lang w:val="fr-FR"/>
                </w:rPr>
                <w:delText>comme le remboursement de la dette ou les achats d’intrants.</w:delText>
              </w:r>
            </w:del>
          </w:p>
        </w:tc>
        <w:tc>
          <w:tcPr>
            <w:tcW w:w="1164" w:type="pct"/>
          </w:tcPr>
          <w:p w14:paraId="7AD85F49" w14:textId="15A56B58" w:rsidR="000A3416" w:rsidRPr="00343F01" w:rsidDel="00201166" w:rsidRDefault="000A3416" w:rsidP="00D62BC5">
            <w:pPr>
              <w:spacing w:before="0" w:after="160"/>
              <w:jc w:val="left"/>
              <w:rPr>
                <w:del w:id="24416" w:author="Houyem Rais" w:date="2024-02-22T14:46:00Z"/>
                <w:rFonts w:cstheme="minorHAnsi"/>
                <w:sz w:val="18"/>
                <w:lang w:val="fr-FR"/>
              </w:rPr>
              <w:pPrChange w:id="24417" w:author="Houyem Rais" w:date="2024-02-22T14:49:00Z">
                <w:pPr>
                  <w:spacing w:before="20" w:after="20"/>
                </w:pPr>
              </w:pPrChange>
            </w:pPr>
            <w:del w:id="24418" w:author="Houyem Rais" w:date="2024-02-22T14:46:00Z">
              <w:r w:rsidRPr="00343F01" w:rsidDel="00201166">
                <w:rPr>
                  <w:rFonts w:cstheme="minorHAnsi"/>
                  <w:sz w:val="18"/>
                  <w:lang w:val="fr-FR"/>
                </w:rPr>
                <w:delText>Partagé</w:delText>
              </w:r>
            </w:del>
          </w:p>
          <w:p w14:paraId="59CC5D51" w14:textId="25B0EC83" w:rsidR="000A3416" w:rsidRPr="00343F01" w:rsidDel="00201166" w:rsidRDefault="000A3416" w:rsidP="00D62BC5">
            <w:pPr>
              <w:spacing w:before="0" w:after="160"/>
              <w:jc w:val="left"/>
              <w:rPr>
                <w:del w:id="24419" w:author="Houyem Rais" w:date="2024-02-22T14:46:00Z"/>
                <w:rFonts w:cstheme="minorHAnsi"/>
                <w:sz w:val="18"/>
                <w:lang w:val="fr-FR"/>
              </w:rPr>
              <w:pPrChange w:id="24420" w:author="Houyem Rais" w:date="2024-02-22T14:49:00Z">
                <w:pPr>
                  <w:spacing w:before="20" w:after="20"/>
                </w:pPr>
              </w:pPrChange>
            </w:pPr>
            <w:del w:id="24421" w:author="Houyem Rais" w:date="2024-02-22T14:46:00Z">
              <w:r w:rsidRPr="00343F01" w:rsidDel="00201166">
                <w:rPr>
                  <w:rFonts w:cstheme="minorHAnsi"/>
                  <w:sz w:val="18"/>
                  <w:lang w:val="fr-FR"/>
                </w:rPr>
                <w:delText xml:space="preserve">L’autorité contractante n’assume pas la responsabilité de ce risque, </w:delText>
              </w:r>
            </w:del>
            <w:ins w:id="24422" w:author="Mohamed Amine Sdiri" w:date="2023-11-29T09:58:00Z">
              <w:del w:id="24423" w:author="Houyem Rais" w:date="2024-02-22T14:46:00Z">
                <w:r w:rsidR="00621175" w:rsidDel="00201166">
                  <w:rPr>
                    <w:rFonts w:cstheme="minorHAnsi"/>
                    <w:sz w:val="18"/>
                    <w:lang w:val="fr-FR"/>
                  </w:rPr>
                  <w:delText xml:space="preserve"> </w:delText>
                </w:r>
              </w:del>
            </w:ins>
            <w:del w:id="24424" w:author="Houyem Rais" w:date="2024-02-22T14:46:00Z">
              <w:r w:rsidRPr="00343F01" w:rsidDel="00201166">
                <w:rPr>
                  <w:rFonts w:cstheme="minorHAnsi"/>
                  <w:sz w:val="18"/>
                  <w:lang w:val="fr-FR"/>
                </w:rPr>
                <w:delText>bien que certains éléments des paiements puissent être ajustés pour tenir compte des fluctuations entre la monnaie locale et la monnaie étrangère.</w:delText>
              </w:r>
            </w:del>
          </w:p>
          <w:p w14:paraId="1024D88D" w14:textId="6CE3EC31" w:rsidR="000A3416" w:rsidRPr="00343F01" w:rsidDel="00201166" w:rsidRDefault="000A3416" w:rsidP="00D62BC5">
            <w:pPr>
              <w:spacing w:before="0" w:after="160"/>
              <w:jc w:val="left"/>
              <w:rPr>
                <w:del w:id="24425" w:author="Houyem Rais" w:date="2024-02-22T14:46:00Z"/>
                <w:rFonts w:cstheme="minorHAnsi"/>
                <w:sz w:val="18"/>
                <w:lang w:val="fr-FR"/>
              </w:rPr>
              <w:pPrChange w:id="24426" w:author="Houyem Rais" w:date="2024-02-22T14:49:00Z">
                <w:pPr>
                  <w:spacing w:before="20" w:after="20"/>
                </w:pPr>
              </w:pPrChange>
            </w:pPr>
            <w:del w:id="24427" w:author="Houyem Rais" w:date="2024-02-22T14:46:00Z">
              <w:r w:rsidRPr="00343F01" w:rsidDel="00201166">
                <w:rPr>
                  <w:rFonts w:cstheme="minorHAnsi"/>
                  <w:sz w:val="18"/>
                  <w:lang w:val="fr-FR"/>
                </w:rPr>
                <w:delText xml:space="preserve">Lorsque la politique gouvernementale a une incidence importante sur les taux de change, </w:delText>
              </w:r>
            </w:del>
            <w:ins w:id="24428" w:author="Mohamed Amine Sdiri" w:date="2023-11-29T09:58:00Z">
              <w:del w:id="24429" w:author="Houyem Rais" w:date="2024-02-22T14:46:00Z">
                <w:r w:rsidR="00621175" w:rsidDel="00201166">
                  <w:rPr>
                    <w:rFonts w:cstheme="minorHAnsi"/>
                    <w:sz w:val="18"/>
                    <w:lang w:val="fr-FR"/>
                  </w:rPr>
                  <w:delText xml:space="preserve"> </w:delText>
                </w:r>
              </w:del>
            </w:ins>
            <w:del w:id="24430" w:author="Houyem Rais" w:date="2024-02-22T14:46:00Z">
              <w:r w:rsidRPr="00343F01" w:rsidDel="00201166">
                <w:rPr>
                  <w:rFonts w:cstheme="minorHAnsi"/>
                  <w:sz w:val="18"/>
                  <w:lang w:val="fr-FR"/>
                </w:rPr>
                <w:delText>une partie privée peut devoir assumer une plus grande part du risque de change.</w:delText>
              </w:r>
            </w:del>
          </w:p>
        </w:tc>
        <w:tc>
          <w:tcPr>
            <w:tcW w:w="1979" w:type="pct"/>
          </w:tcPr>
          <w:p w14:paraId="709450D1" w14:textId="4A758CF1" w:rsidR="000A3416" w:rsidRPr="00343F01" w:rsidDel="00201166" w:rsidRDefault="000A3416" w:rsidP="00D62BC5">
            <w:pPr>
              <w:spacing w:before="0" w:after="160"/>
              <w:jc w:val="left"/>
              <w:rPr>
                <w:del w:id="24431" w:author="Houyem Rais" w:date="2024-02-22T14:46:00Z"/>
                <w:rFonts w:eastAsia="Arial" w:cstheme="minorHAnsi"/>
                <w:w w:val="105"/>
                <w:sz w:val="18"/>
                <w:lang w:val="fr-FR"/>
              </w:rPr>
              <w:pPrChange w:id="24432" w:author="Houyem Rais" w:date="2024-02-22T14:49:00Z">
                <w:pPr>
                  <w:widowControl w:val="0"/>
                  <w:numPr>
                    <w:numId w:val="15"/>
                  </w:numPr>
                  <w:autoSpaceDE w:val="0"/>
                  <w:autoSpaceDN w:val="0"/>
                  <w:spacing w:before="20" w:after="20"/>
                  <w:ind w:left="320" w:hanging="283"/>
                  <w:jc w:val="left"/>
                </w:pPr>
              </w:pPrChange>
            </w:pPr>
            <w:del w:id="24433" w:author="Houyem Rais" w:date="2024-02-22T14:46:00Z">
              <w:r w:rsidRPr="00343F01" w:rsidDel="00201166">
                <w:rPr>
                  <w:rFonts w:eastAsia="Arial" w:cstheme="minorHAnsi"/>
                  <w:w w:val="105"/>
                  <w:sz w:val="18"/>
                  <w:lang w:val="fr-FR"/>
                </w:rPr>
                <w:delText>Instruments de couverture du risque de change</w:delText>
              </w:r>
            </w:del>
          </w:p>
          <w:p w14:paraId="04ED5997" w14:textId="725BFED3" w:rsidR="000A3416" w:rsidRPr="00343F01" w:rsidDel="00201166" w:rsidRDefault="000A3416" w:rsidP="00D62BC5">
            <w:pPr>
              <w:spacing w:before="0" w:after="160"/>
              <w:jc w:val="left"/>
              <w:rPr>
                <w:del w:id="24434" w:author="Houyem Rais" w:date="2024-02-22T14:46:00Z"/>
                <w:rFonts w:eastAsia="Arial" w:cstheme="minorHAnsi"/>
                <w:w w:val="105"/>
                <w:sz w:val="18"/>
                <w:lang w:val="fr-FR"/>
              </w:rPr>
              <w:pPrChange w:id="24435" w:author="Houyem Rais" w:date="2024-02-22T14:49:00Z">
                <w:pPr>
                  <w:widowControl w:val="0"/>
                  <w:numPr>
                    <w:numId w:val="15"/>
                  </w:numPr>
                  <w:autoSpaceDE w:val="0"/>
                  <w:autoSpaceDN w:val="0"/>
                  <w:spacing w:before="20" w:after="20"/>
                  <w:ind w:left="320" w:hanging="283"/>
                  <w:jc w:val="left"/>
                </w:pPr>
              </w:pPrChange>
            </w:pPr>
            <w:del w:id="24436" w:author="Houyem Rais" w:date="2024-02-22T14:46:00Z">
              <w:r w:rsidRPr="00343F01" w:rsidDel="00201166">
                <w:rPr>
                  <w:rFonts w:eastAsia="Arial" w:cstheme="minorHAnsi"/>
                  <w:w w:val="105"/>
                  <w:sz w:val="18"/>
                  <w:lang w:val="fr-FR"/>
                </w:rPr>
                <w:delText>Mobilisation de fonds locaux</w:delText>
              </w:r>
            </w:del>
          </w:p>
          <w:p w14:paraId="2092AC7B" w14:textId="5177AD38" w:rsidR="000A3416" w:rsidRPr="00343F01" w:rsidDel="00201166" w:rsidRDefault="000A3416" w:rsidP="00D62BC5">
            <w:pPr>
              <w:spacing w:before="0" w:after="160"/>
              <w:jc w:val="left"/>
              <w:rPr>
                <w:del w:id="24437" w:author="Houyem Rais" w:date="2024-02-22T14:46:00Z"/>
                <w:rFonts w:eastAsia="Arial" w:cstheme="minorHAnsi"/>
                <w:w w:val="105"/>
                <w:sz w:val="18"/>
                <w:lang w:val="fr-FR"/>
              </w:rPr>
              <w:pPrChange w:id="24438" w:author="Houyem Rais" w:date="2024-02-22T14:49:00Z">
                <w:pPr>
                  <w:widowControl w:val="0"/>
                  <w:numPr>
                    <w:numId w:val="15"/>
                  </w:numPr>
                  <w:autoSpaceDE w:val="0"/>
                  <w:autoSpaceDN w:val="0"/>
                  <w:spacing w:before="20" w:after="20"/>
                  <w:ind w:left="320" w:hanging="283"/>
                  <w:jc w:val="left"/>
                </w:pPr>
              </w:pPrChange>
            </w:pPr>
            <w:del w:id="24439" w:author="Houyem Rais" w:date="2024-02-22T14:46:00Z">
              <w:r w:rsidRPr="00343F01" w:rsidDel="00201166">
                <w:rPr>
                  <w:rFonts w:eastAsia="Arial" w:cstheme="minorHAnsi"/>
                  <w:w w:val="105"/>
                  <w:sz w:val="18"/>
                  <w:lang w:val="fr-FR"/>
                </w:rPr>
                <w:delText>Transmission du risque de change aux bénéficiaires par l’indexation des prix</w:delText>
              </w:r>
            </w:del>
          </w:p>
        </w:tc>
      </w:tr>
      <w:tr w:rsidR="000A3416" w:rsidRPr="00343F01" w:rsidDel="00201166" w14:paraId="6A4B2808" w14:textId="36DFAF78" w:rsidTr="00B03636">
        <w:trPr>
          <w:del w:id="24440" w:author="Houyem Rais" w:date="2024-02-22T14:46:00Z"/>
        </w:trPr>
        <w:tc>
          <w:tcPr>
            <w:tcW w:w="613" w:type="pct"/>
            <w:vMerge/>
            <w:shd w:val="clear" w:color="auto" w:fill="F2F2F2" w:themeFill="background1" w:themeFillShade="F2"/>
          </w:tcPr>
          <w:p w14:paraId="46F7A105" w14:textId="7C7BA595" w:rsidR="000A3416" w:rsidRPr="00343F01" w:rsidDel="00201166" w:rsidRDefault="000A3416" w:rsidP="00D62BC5">
            <w:pPr>
              <w:spacing w:before="0" w:after="160"/>
              <w:jc w:val="left"/>
              <w:rPr>
                <w:del w:id="24441" w:author="Houyem Rais" w:date="2024-02-22T14:46:00Z"/>
                <w:rFonts w:cstheme="minorHAnsi"/>
                <w:b/>
                <w:bCs/>
                <w:sz w:val="18"/>
                <w:lang w:val="fr-FR"/>
              </w:rPr>
              <w:pPrChange w:id="24442" w:author="Houyem Rais" w:date="2024-02-22T14:49:00Z">
                <w:pPr>
                  <w:spacing w:before="20" w:after="20"/>
                </w:pPr>
              </w:pPrChange>
            </w:pPr>
          </w:p>
        </w:tc>
        <w:tc>
          <w:tcPr>
            <w:tcW w:w="1244" w:type="pct"/>
          </w:tcPr>
          <w:p w14:paraId="24E91AC7" w14:textId="0B4C52E2" w:rsidR="000A3416" w:rsidRPr="00343F01" w:rsidDel="00201166" w:rsidRDefault="000A3416" w:rsidP="00D62BC5">
            <w:pPr>
              <w:spacing w:before="0" w:after="160"/>
              <w:jc w:val="left"/>
              <w:rPr>
                <w:del w:id="24443" w:author="Houyem Rais" w:date="2024-02-22T14:46:00Z"/>
                <w:rFonts w:cstheme="minorHAnsi"/>
                <w:b/>
                <w:bCs/>
                <w:sz w:val="18"/>
                <w:lang w:val="fr-FR"/>
              </w:rPr>
              <w:pPrChange w:id="24444" w:author="Houyem Rais" w:date="2024-02-22T14:49:00Z">
                <w:pPr>
                  <w:spacing w:before="20" w:after="20"/>
                </w:pPr>
              </w:pPrChange>
            </w:pPr>
            <w:del w:id="24445" w:author="Houyem Rais" w:date="2024-02-22T14:46:00Z">
              <w:r w:rsidRPr="00343F01" w:rsidDel="00201166">
                <w:rPr>
                  <w:rFonts w:cstheme="minorHAnsi"/>
                  <w:b/>
                  <w:bCs/>
                  <w:sz w:val="18"/>
                  <w:lang w:val="fr-FR"/>
                </w:rPr>
                <w:delText xml:space="preserve">Changement du taux d’intérêt, </w:delText>
              </w:r>
            </w:del>
            <w:ins w:id="24446" w:author="Mohamed Amine Sdiri" w:date="2023-11-29T09:58:00Z">
              <w:del w:id="24447" w:author="Houyem Rais" w:date="2024-02-22T14:46:00Z">
                <w:r w:rsidR="00621175" w:rsidDel="00201166">
                  <w:rPr>
                    <w:rFonts w:cstheme="minorHAnsi"/>
                    <w:b/>
                    <w:bCs/>
                    <w:sz w:val="18"/>
                    <w:lang w:val="fr-FR"/>
                  </w:rPr>
                  <w:delText xml:space="preserve"> </w:delText>
                </w:r>
              </w:del>
            </w:ins>
            <w:del w:id="24448" w:author="Houyem Rais" w:date="2024-02-22T14:46:00Z">
              <w:r w:rsidRPr="00343F01" w:rsidDel="00201166">
                <w:rPr>
                  <w:rFonts w:cstheme="minorHAnsi"/>
                  <w:sz w:val="18"/>
                  <w:lang w:val="fr-FR"/>
                </w:rPr>
                <w:delText>qui pourrait augmenter les coûts du service de la dette</w:delText>
              </w:r>
            </w:del>
          </w:p>
        </w:tc>
        <w:tc>
          <w:tcPr>
            <w:tcW w:w="1164" w:type="pct"/>
          </w:tcPr>
          <w:p w14:paraId="1DB51598" w14:textId="4C03F7AD" w:rsidR="000A3416" w:rsidRPr="00343F01" w:rsidDel="00201166" w:rsidRDefault="000A3416" w:rsidP="00D62BC5">
            <w:pPr>
              <w:spacing w:before="0" w:after="160"/>
              <w:jc w:val="left"/>
              <w:rPr>
                <w:del w:id="24449" w:author="Houyem Rais" w:date="2024-02-22T14:46:00Z"/>
                <w:rFonts w:cstheme="minorHAnsi"/>
                <w:sz w:val="18"/>
                <w:lang w:val="fr-FR"/>
              </w:rPr>
              <w:pPrChange w:id="24450" w:author="Houyem Rais" w:date="2024-02-22T14:49:00Z">
                <w:pPr>
                  <w:spacing w:before="20" w:after="20"/>
                </w:pPr>
              </w:pPrChange>
            </w:pPr>
            <w:del w:id="24451" w:author="Houyem Rais" w:date="2024-02-22T14:46:00Z">
              <w:r w:rsidRPr="00343F01" w:rsidDel="00201166">
                <w:rPr>
                  <w:rFonts w:cstheme="minorHAnsi"/>
                  <w:sz w:val="18"/>
                  <w:lang w:val="fr-FR"/>
                </w:rPr>
                <w:delText>Partenaire privé</w:delText>
              </w:r>
            </w:del>
          </w:p>
        </w:tc>
        <w:tc>
          <w:tcPr>
            <w:tcW w:w="1979" w:type="pct"/>
          </w:tcPr>
          <w:p w14:paraId="470A1EC4" w14:textId="1F91C92E" w:rsidR="000A3416" w:rsidRPr="00343F01" w:rsidDel="00201166" w:rsidRDefault="000A3416" w:rsidP="00D62BC5">
            <w:pPr>
              <w:spacing w:before="0" w:after="160"/>
              <w:jc w:val="left"/>
              <w:rPr>
                <w:del w:id="24452" w:author="Houyem Rais" w:date="2024-02-22T14:46:00Z"/>
                <w:rFonts w:eastAsia="Arial" w:cstheme="minorHAnsi"/>
                <w:w w:val="105"/>
                <w:sz w:val="18"/>
                <w:lang w:val="fr-FR"/>
              </w:rPr>
              <w:pPrChange w:id="24453" w:author="Houyem Rais" w:date="2024-02-22T14:49:00Z">
                <w:pPr>
                  <w:widowControl w:val="0"/>
                  <w:numPr>
                    <w:numId w:val="15"/>
                  </w:numPr>
                  <w:autoSpaceDE w:val="0"/>
                  <w:autoSpaceDN w:val="0"/>
                  <w:spacing w:before="20" w:after="20"/>
                  <w:ind w:left="320" w:hanging="283"/>
                  <w:jc w:val="left"/>
                </w:pPr>
              </w:pPrChange>
            </w:pPr>
            <w:del w:id="24454" w:author="Houyem Rais" w:date="2024-02-22T14:46:00Z">
              <w:r w:rsidRPr="00343F01" w:rsidDel="00201166">
                <w:rPr>
                  <w:rFonts w:eastAsia="Arial" w:cstheme="minorHAnsi"/>
                  <w:w w:val="105"/>
                  <w:sz w:val="18"/>
                  <w:lang w:val="fr-FR"/>
                </w:rPr>
                <w:delText>Instruments de couverture (assurance swap)</w:delText>
              </w:r>
            </w:del>
          </w:p>
        </w:tc>
      </w:tr>
      <w:tr w:rsidR="000A3416" w:rsidRPr="00343F01" w:rsidDel="00201166" w14:paraId="2CD312DB" w14:textId="0BCEAB8C" w:rsidTr="00B03636">
        <w:trPr>
          <w:del w:id="24455" w:author="Houyem Rais" w:date="2024-02-22T14:46:00Z"/>
        </w:trPr>
        <w:tc>
          <w:tcPr>
            <w:tcW w:w="613" w:type="pct"/>
            <w:vMerge/>
            <w:shd w:val="clear" w:color="auto" w:fill="F2F2F2" w:themeFill="background1" w:themeFillShade="F2"/>
          </w:tcPr>
          <w:p w14:paraId="604BAB26" w14:textId="3E5B6C8E" w:rsidR="000A3416" w:rsidRPr="00343F01" w:rsidDel="00201166" w:rsidRDefault="000A3416" w:rsidP="00D62BC5">
            <w:pPr>
              <w:spacing w:before="0" w:after="160"/>
              <w:jc w:val="left"/>
              <w:rPr>
                <w:del w:id="24456" w:author="Houyem Rais" w:date="2024-02-22T14:46:00Z"/>
                <w:rFonts w:cstheme="minorHAnsi"/>
                <w:b/>
                <w:bCs/>
                <w:sz w:val="18"/>
                <w:lang w:val="fr-FR"/>
              </w:rPr>
              <w:pPrChange w:id="24457" w:author="Houyem Rais" w:date="2024-02-22T14:49:00Z">
                <w:pPr>
                  <w:spacing w:before="20" w:after="20"/>
                </w:pPr>
              </w:pPrChange>
            </w:pPr>
          </w:p>
        </w:tc>
        <w:tc>
          <w:tcPr>
            <w:tcW w:w="1244" w:type="pct"/>
          </w:tcPr>
          <w:p w14:paraId="51F1AE64" w14:textId="0EA53F04" w:rsidR="000A3416" w:rsidRPr="00343F01" w:rsidDel="00201166" w:rsidRDefault="000A3416" w:rsidP="00D62BC5">
            <w:pPr>
              <w:spacing w:before="0" w:after="160"/>
              <w:jc w:val="left"/>
              <w:rPr>
                <w:del w:id="24458" w:author="Houyem Rais" w:date="2024-02-22T14:46:00Z"/>
                <w:rFonts w:cstheme="minorHAnsi"/>
                <w:b/>
                <w:bCs/>
                <w:sz w:val="18"/>
                <w:lang w:val="fr-FR"/>
              </w:rPr>
              <w:pPrChange w:id="24459" w:author="Houyem Rais" w:date="2024-02-22T14:49:00Z">
                <w:pPr>
                  <w:spacing w:before="20" w:after="20"/>
                </w:pPr>
              </w:pPrChange>
            </w:pPr>
            <w:del w:id="24460" w:author="Houyem Rais" w:date="2024-02-22T14:46:00Z">
              <w:r w:rsidRPr="00343F01" w:rsidDel="00201166">
                <w:rPr>
                  <w:rFonts w:cstheme="minorHAnsi"/>
                  <w:b/>
                  <w:bCs/>
                  <w:sz w:val="18"/>
                  <w:lang w:val="fr-FR"/>
                </w:rPr>
                <w:delText>Inflation</w:delText>
              </w:r>
            </w:del>
          </w:p>
          <w:p w14:paraId="3FBC0726" w14:textId="69E77F9D" w:rsidR="000A3416" w:rsidRPr="00343F01" w:rsidDel="00201166" w:rsidRDefault="000A3416" w:rsidP="00D62BC5">
            <w:pPr>
              <w:spacing w:before="0" w:after="160"/>
              <w:jc w:val="left"/>
              <w:rPr>
                <w:del w:id="24461" w:author="Houyem Rais" w:date="2024-02-22T14:46:00Z"/>
                <w:rFonts w:cstheme="minorHAnsi"/>
                <w:sz w:val="18"/>
                <w:lang w:val="fr-FR"/>
              </w:rPr>
              <w:pPrChange w:id="24462" w:author="Houyem Rais" w:date="2024-02-22T14:49:00Z">
                <w:pPr>
                  <w:spacing w:before="20" w:after="20"/>
                </w:pPr>
              </w:pPrChange>
            </w:pPr>
            <w:del w:id="24463" w:author="Houyem Rais" w:date="2024-02-22T14:46:00Z">
              <w:r w:rsidRPr="00343F01" w:rsidDel="00201166">
                <w:rPr>
                  <w:rFonts w:cstheme="minorHAnsi"/>
                  <w:sz w:val="18"/>
                  <w:lang w:val="fr-FR"/>
                </w:rPr>
                <w:delText>C’est le risque que les coûts du projet augmentent plus que prévu.</w:delText>
              </w:r>
            </w:del>
          </w:p>
        </w:tc>
        <w:tc>
          <w:tcPr>
            <w:tcW w:w="1164" w:type="pct"/>
          </w:tcPr>
          <w:p w14:paraId="2B6B07F6" w14:textId="2EC07353" w:rsidR="000A3416" w:rsidRPr="00343F01" w:rsidDel="00201166" w:rsidRDefault="000A3416" w:rsidP="00D62BC5">
            <w:pPr>
              <w:spacing w:before="0" w:after="160"/>
              <w:jc w:val="left"/>
              <w:rPr>
                <w:del w:id="24464" w:author="Houyem Rais" w:date="2024-02-22T14:46:00Z"/>
                <w:rFonts w:cstheme="minorHAnsi"/>
                <w:sz w:val="18"/>
                <w:lang w:val="fr-FR"/>
              </w:rPr>
              <w:pPrChange w:id="24465" w:author="Houyem Rais" w:date="2024-02-22T14:49:00Z">
                <w:pPr>
                  <w:spacing w:before="20" w:after="20"/>
                </w:pPr>
              </w:pPrChange>
            </w:pPr>
            <w:del w:id="24466" w:author="Houyem Rais" w:date="2024-02-22T14:46:00Z">
              <w:r w:rsidRPr="00343F01" w:rsidDel="00201166">
                <w:rPr>
                  <w:rFonts w:cstheme="minorHAnsi"/>
                  <w:sz w:val="18"/>
                  <w:lang w:val="fr-FR"/>
                </w:rPr>
                <w:delText>Partenaire privé</w:delText>
              </w:r>
            </w:del>
          </w:p>
        </w:tc>
        <w:tc>
          <w:tcPr>
            <w:tcW w:w="1979" w:type="pct"/>
          </w:tcPr>
          <w:p w14:paraId="441D22F6" w14:textId="47CFD943" w:rsidR="000A3416" w:rsidRPr="00343F01" w:rsidDel="00201166" w:rsidRDefault="000A3416" w:rsidP="00D62BC5">
            <w:pPr>
              <w:spacing w:before="0" w:after="160"/>
              <w:jc w:val="left"/>
              <w:rPr>
                <w:del w:id="24467" w:author="Houyem Rais" w:date="2024-02-22T14:46:00Z"/>
                <w:rFonts w:eastAsia="Arial" w:cstheme="minorHAnsi"/>
                <w:w w:val="105"/>
                <w:sz w:val="18"/>
                <w:lang w:val="fr-FR"/>
              </w:rPr>
              <w:pPrChange w:id="24468" w:author="Houyem Rais" w:date="2024-02-22T14:49:00Z">
                <w:pPr>
                  <w:widowControl w:val="0"/>
                  <w:numPr>
                    <w:numId w:val="15"/>
                  </w:numPr>
                  <w:autoSpaceDE w:val="0"/>
                  <w:autoSpaceDN w:val="0"/>
                  <w:spacing w:before="20" w:after="20"/>
                  <w:ind w:left="320" w:hanging="283"/>
                  <w:jc w:val="left"/>
                </w:pPr>
              </w:pPrChange>
            </w:pPr>
            <w:del w:id="24469" w:author="Houyem Rais" w:date="2024-02-22T14:46:00Z">
              <w:r w:rsidRPr="00343F01" w:rsidDel="00201166">
                <w:rPr>
                  <w:rFonts w:eastAsia="Arial" w:cstheme="minorHAnsi"/>
                  <w:w w:val="105"/>
                  <w:sz w:val="18"/>
                  <w:lang w:val="fr-FR"/>
                </w:rPr>
                <w:delText>Clause d’indexation de la rémunération</w:delText>
              </w:r>
            </w:del>
          </w:p>
        </w:tc>
      </w:tr>
      <w:tr w:rsidR="000A3416" w:rsidRPr="00343F01" w:rsidDel="00201166" w14:paraId="3468CE10" w14:textId="1D9A9F1E" w:rsidTr="00B03636">
        <w:trPr>
          <w:del w:id="24470" w:author="Houyem Rais" w:date="2024-02-22T14:46:00Z"/>
        </w:trPr>
        <w:tc>
          <w:tcPr>
            <w:tcW w:w="613" w:type="pct"/>
            <w:vMerge/>
            <w:shd w:val="clear" w:color="auto" w:fill="F2F2F2" w:themeFill="background1" w:themeFillShade="F2"/>
          </w:tcPr>
          <w:p w14:paraId="38872D15" w14:textId="1297C2EC" w:rsidR="000A3416" w:rsidRPr="00343F01" w:rsidDel="00201166" w:rsidRDefault="000A3416" w:rsidP="00D62BC5">
            <w:pPr>
              <w:spacing w:before="0" w:after="160"/>
              <w:jc w:val="left"/>
              <w:rPr>
                <w:del w:id="24471" w:author="Houyem Rais" w:date="2024-02-22T14:46:00Z"/>
                <w:rFonts w:cstheme="minorHAnsi"/>
                <w:b/>
                <w:bCs/>
                <w:sz w:val="18"/>
                <w:lang w:val="fr-FR"/>
              </w:rPr>
              <w:pPrChange w:id="24472" w:author="Houyem Rais" w:date="2024-02-22T14:49:00Z">
                <w:pPr>
                  <w:spacing w:before="20" w:after="20"/>
                </w:pPr>
              </w:pPrChange>
            </w:pPr>
          </w:p>
        </w:tc>
        <w:tc>
          <w:tcPr>
            <w:tcW w:w="1244" w:type="pct"/>
          </w:tcPr>
          <w:p w14:paraId="34D94A15" w14:textId="4701E218" w:rsidR="000A3416" w:rsidRPr="00343F01" w:rsidDel="00201166" w:rsidRDefault="000A3416" w:rsidP="00D62BC5">
            <w:pPr>
              <w:spacing w:before="0" w:after="160"/>
              <w:jc w:val="left"/>
              <w:rPr>
                <w:del w:id="24473" w:author="Houyem Rais" w:date="2024-02-22T14:46:00Z"/>
                <w:rFonts w:cstheme="minorHAnsi"/>
                <w:b/>
                <w:bCs/>
                <w:sz w:val="18"/>
                <w:lang w:val="fr-FR"/>
              </w:rPr>
              <w:pPrChange w:id="24474" w:author="Houyem Rais" w:date="2024-02-22T14:49:00Z">
                <w:pPr>
                  <w:spacing w:before="20" w:after="20"/>
                </w:pPr>
              </w:pPrChange>
            </w:pPr>
            <w:del w:id="24475" w:author="Houyem Rais" w:date="2024-02-22T14:46:00Z">
              <w:r w:rsidRPr="00343F01" w:rsidDel="00201166">
                <w:rPr>
                  <w:rFonts w:cstheme="minorHAnsi"/>
                  <w:b/>
                  <w:bCs/>
                  <w:sz w:val="18"/>
                  <w:lang w:val="fr-FR"/>
                </w:rPr>
                <w:delText>Non-convertibilité et non-transfert des dividendes</w:delText>
              </w:r>
            </w:del>
          </w:p>
          <w:p w14:paraId="0EFBDE19" w14:textId="259DF8A2" w:rsidR="000A3416" w:rsidRPr="00343F01" w:rsidDel="00201166" w:rsidRDefault="000A3416" w:rsidP="00D62BC5">
            <w:pPr>
              <w:spacing w:before="0" w:after="160"/>
              <w:jc w:val="left"/>
              <w:rPr>
                <w:del w:id="24476" w:author="Houyem Rais" w:date="2024-02-22T14:46:00Z"/>
                <w:rFonts w:cstheme="minorHAnsi"/>
                <w:sz w:val="18"/>
                <w:lang w:val="fr-FR"/>
              </w:rPr>
              <w:pPrChange w:id="24477" w:author="Houyem Rais" w:date="2024-02-22T14:49:00Z">
                <w:pPr>
                  <w:spacing w:before="20" w:after="20"/>
                </w:pPr>
              </w:pPrChange>
            </w:pPr>
            <w:del w:id="24478" w:author="Houyem Rais" w:date="2024-02-22T14:46:00Z">
              <w:r w:rsidRPr="00343F01" w:rsidDel="00201166">
                <w:rPr>
                  <w:rFonts w:cstheme="minorHAnsi"/>
                  <w:sz w:val="18"/>
                  <w:lang w:val="fr-FR"/>
                </w:rPr>
                <w:delText>C’est le risque d’incapacité d’expatriation des dividendes ou d’inconvertibilité des devises</w:delText>
              </w:r>
            </w:del>
          </w:p>
        </w:tc>
        <w:tc>
          <w:tcPr>
            <w:tcW w:w="1164" w:type="pct"/>
          </w:tcPr>
          <w:p w14:paraId="6F843015" w14:textId="26AFA796" w:rsidR="000A3416" w:rsidRPr="00343F01" w:rsidDel="00201166" w:rsidRDefault="000A3416" w:rsidP="00D62BC5">
            <w:pPr>
              <w:spacing w:before="0" w:after="160"/>
              <w:jc w:val="left"/>
              <w:rPr>
                <w:del w:id="24479" w:author="Houyem Rais" w:date="2024-02-22T14:46:00Z"/>
                <w:rFonts w:cstheme="minorHAnsi"/>
                <w:sz w:val="18"/>
                <w:lang w:val="fr-FR"/>
              </w:rPr>
              <w:pPrChange w:id="24480" w:author="Houyem Rais" w:date="2024-02-22T14:49:00Z">
                <w:pPr>
                  <w:spacing w:before="20" w:after="20"/>
                </w:pPr>
              </w:pPrChange>
            </w:pPr>
            <w:del w:id="24481" w:author="Houyem Rais" w:date="2024-02-22T14:46:00Z">
              <w:r w:rsidRPr="00343F01" w:rsidDel="00201166">
                <w:rPr>
                  <w:rFonts w:cstheme="minorHAnsi"/>
                  <w:sz w:val="18"/>
                  <w:lang w:val="fr-FR"/>
                </w:rPr>
                <w:delText>Partenaire public</w:delText>
              </w:r>
            </w:del>
          </w:p>
        </w:tc>
        <w:tc>
          <w:tcPr>
            <w:tcW w:w="1979" w:type="pct"/>
          </w:tcPr>
          <w:p w14:paraId="3D358F03" w14:textId="57E4E7DE" w:rsidR="000A3416" w:rsidRPr="00343F01" w:rsidDel="00201166" w:rsidRDefault="000A3416" w:rsidP="00D62BC5">
            <w:pPr>
              <w:spacing w:before="0" w:after="160"/>
              <w:jc w:val="left"/>
              <w:rPr>
                <w:del w:id="24482" w:author="Houyem Rais" w:date="2024-02-22T14:46:00Z"/>
                <w:rFonts w:eastAsia="Arial" w:cstheme="minorHAnsi"/>
                <w:w w:val="105"/>
                <w:sz w:val="18"/>
                <w:lang w:val="fr-FR"/>
              </w:rPr>
              <w:pPrChange w:id="24483" w:author="Houyem Rais" w:date="2024-02-22T14:49:00Z">
                <w:pPr>
                  <w:widowControl w:val="0"/>
                  <w:numPr>
                    <w:numId w:val="15"/>
                  </w:numPr>
                  <w:autoSpaceDE w:val="0"/>
                  <w:autoSpaceDN w:val="0"/>
                  <w:spacing w:before="20" w:after="20"/>
                  <w:ind w:left="320" w:hanging="283"/>
                  <w:jc w:val="left"/>
                </w:pPr>
              </w:pPrChange>
            </w:pPr>
            <w:del w:id="24484" w:author="Houyem Rais" w:date="2024-02-22T14:46:00Z">
              <w:r w:rsidRPr="00343F01" w:rsidDel="00201166">
                <w:rPr>
                  <w:rFonts w:eastAsia="Arial" w:cstheme="minorHAnsi"/>
                  <w:w w:val="105"/>
                  <w:sz w:val="18"/>
                  <w:lang w:val="fr-FR"/>
                </w:rPr>
                <w:delText>Assurance offerte par certaines organisations gouvernementales ou multilatérales</w:delText>
              </w:r>
            </w:del>
          </w:p>
          <w:p w14:paraId="4ABC49D2" w14:textId="2E340B1A" w:rsidR="000A3416" w:rsidRPr="00343F01" w:rsidDel="00201166" w:rsidRDefault="000A3416" w:rsidP="00D62BC5">
            <w:pPr>
              <w:spacing w:before="0" w:after="160"/>
              <w:jc w:val="left"/>
              <w:rPr>
                <w:del w:id="24485" w:author="Houyem Rais" w:date="2024-02-22T14:46:00Z"/>
                <w:rFonts w:eastAsia="Arial" w:cstheme="minorHAnsi"/>
                <w:w w:val="105"/>
                <w:sz w:val="18"/>
                <w:lang w:val="fr-FR"/>
              </w:rPr>
              <w:pPrChange w:id="24486" w:author="Houyem Rais" w:date="2024-02-22T14:49:00Z">
                <w:pPr>
                  <w:widowControl w:val="0"/>
                  <w:numPr>
                    <w:numId w:val="15"/>
                  </w:numPr>
                  <w:autoSpaceDE w:val="0"/>
                  <w:autoSpaceDN w:val="0"/>
                  <w:spacing w:before="20" w:after="20"/>
                  <w:ind w:left="320" w:hanging="283"/>
                  <w:jc w:val="left"/>
                </w:pPr>
              </w:pPrChange>
            </w:pPr>
            <w:del w:id="24487" w:author="Houyem Rais" w:date="2024-02-22T14:46:00Z">
              <w:r w:rsidRPr="00343F01" w:rsidDel="00201166">
                <w:rPr>
                  <w:rFonts w:eastAsia="Arial" w:cstheme="minorHAnsi"/>
                  <w:w w:val="105"/>
                  <w:sz w:val="18"/>
                  <w:lang w:val="fr-FR"/>
                </w:rPr>
                <w:delText>Clause de compensation en cas de retard dans le transfert des dividendes</w:delText>
              </w:r>
            </w:del>
          </w:p>
        </w:tc>
      </w:tr>
      <w:tr w:rsidR="000A3416" w:rsidRPr="00343F01" w:rsidDel="00201166" w14:paraId="40C34EB3" w14:textId="6683656E" w:rsidTr="00B03636">
        <w:trPr>
          <w:del w:id="24488" w:author="Houyem Rais" w:date="2024-02-22T14:46:00Z"/>
        </w:trPr>
        <w:tc>
          <w:tcPr>
            <w:tcW w:w="613" w:type="pct"/>
            <w:vMerge w:val="restart"/>
            <w:shd w:val="clear" w:color="auto" w:fill="F2F2F2" w:themeFill="background1" w:themeFillShade="F2"/>
          </w:tcPr>
          <w:p w14:paraId="33B60E4F" w14:textId="05DAC6AE" w:rsidR="000A3416" w:rsidRPr="00343F01" w:rsidDel="00201166" w:rsidRDefault="000A3416" w:rsidP="00D62BC5">
            <w:pPr>
              <w:spacing w:before="0" w:after="160"/>
              <w:jc w:val="left"/>
              <w:rPr>
                <w:del w:id="24489" w:author="Houyem Rais" w:date="2024-02-22T14:46:00Z"/>
                <w:rFonts w:cstheme="minorHAnsi"/>
                <w:b/>
                <w:bCs/>
                <w:sz w:val="18"/>
                <w:lang w:val="fr-FR"/>
              </w:rPr>
              <w:pPrChange w:id="24490" w:author="Houyem Rais" w:date="2024-02-22T14:49:00Z">
                <w:pPr>
                  <w:spacing w:before="20" w:after="20"/>
                </w:pPr>
              </w:pPrChange>
            </w:pPr>
            <w:del w:id="24491" w:author="Houyem Rais" w:date="2024-02-22T14:46:00Z">
              <w:r w:rsidRPr="00343F01" w:rsidDel="00201166">
                <w:rPr>
                  <w:rFonts w:cstheme="minorHAnsi"/>
                  <w:b/>
                  <w:bCs/>
                  <w:sz w:val="18"/>
                  <w:lang w:val="fr-FR"/>
                </w:rPr>
                <w:delText>Risque juridique et institutionnel général</w:delText>
              </w:r>
            </w:del>
          </w:p>
        </w:tc>
        <w:tc>
          <w:tcPr>
            <w:tcW w:w="1244" w:type="pct"/>
          </w:tcPr>
          <w:p w14:paraId="6A4FC603" w14:textId="0E7B0DCC" w:rsidR="000A3416" w:rsidRPr="00343F01" w:rsidDel="00201166" w:rsidRDefault="000A3416" w:rsidP="00D62BC5">
            <w:pPr>
              <w:spacing w:before="0" w:after="160"/>
              <w:jc w:val="left"/>
              <w:rPr>
                <w:del w:id="24492" w:author="Houyem Rais" w:date="2024-02-22T14:46:00Z"/>
                <w:rFonts w:cstheme="minorHAnsi"/>
                <w:b/>
                <w:bCs/>
                <w:sz w:val="18"/>
                <w:lang w:val="fr-FR"/>
              </w:rPr>
              <w:pPrChange w:id="24493" w:author="Houyem Rais" w:date="2024-02-22T14:49:00Z">
                <w:pPr>
                  <w:spacing w:before="20" w:after="20"/>
                </w:pPr>
              </w:pPrChange>
            </w:pPr>
            <w:del w:id="24494" w:author="Houyem Rais" w:date="2024-02-22T14:46:00Z">
              <w:r w:rsidRPr="00343F01" w:rsidDel="00201166">
                <w:rPr>
                  <w:rFonts w:cstheme="minorHAnsi"/>
                  <w:b/>
                  <w:bCs/>
                  <w:sz w:val="18"/>
                  <w:lang w:val="fr-FR"/>
                </w:rPr>
                <w:delText>Modification de la réglementation</w:delText>
              </w:r>
            </w:del>
          </w:p>
          <w:p w14:paraId="116C4EB7" w14:textId="64615062" w:rsidR="000A3416" w:rsidRPr="00343F01" w:rsidDel="00201166" w:rsidRDefault="000A3416" w:rsidP="00D62BC5">
            <w:pPr>
              <w:spacing w:before="0" w:after="160"/>
              <w:jc w:val="left"/>
              <w:rPr>
                <w:del w:id="24495" w:author="Houyem Rais" w:date="2024-02-22T14:46:00Z"/>
                <w:rFonts w:cstheme="minorHAnsi"/>
                <w:sz w:val="18"/>
                <w:lang w:val="fr-FR"/>
              </w:rPr>
              <w:pPrChange w:id="24496" w:author="Houyem Rais" w:date="2024-02-22T14:49:00Z">
                <w:pPr>
                  <w:spacing w:before="20" w:after="20"/>
                </w:pPr>
              </w:pPrChange>
            </w:pPr>
            <w:del w:id="24497" w:author="Houyem Rais" w:date="2024-02-22T14:46:00Z">
              <w:r w:rsidRPr="00343F01" w:rsidDel="00201166">
                <w:rPr>
                  <w:rFonts w:cstheme="minorHAnsi"/>
                  <w:sz w:val="18"/>
                  <w:lang w:val="fr-FR"/>
                </w:rPr>
                <w:delText>Il s’agit du risque que la loi ou la réglementation change au cours de la vie du projet et affecte les flux de trésorerie du projet et l’équilibre financier de l’opérateur et sa capacité à respecter ses engagements financiers (rémunération des actionnaires et service de la dette).</w:delText>
              </w:r>
            </w:del>
          </w:p>
          <w:p w14:paraId="03146BFF" w14:textId="635F508C" w:rsidR="000A3416" w:rsidRPr="00343F01" w:rsidDel="00201166" w:rsidRDefault="000A3416" w:rsidP="00D62BC5">
            <w:pPr>
              <w:spacing w:before="0" w:after="160"/>
              <w:jc w:val="left"/>
              <w:rPr>
                <w:del w:id="24498" w:author="Houyem Rais" w:date="2024-02-22T14:46:00Z"/>
                <w:rFonts w:cstheme="minorHAnsi"/>
                <w:sz w:val="18"/>
                <w:lang w:val="fr-FR"/>
              </w:rPr>
              <w:pPrChange w:id="24499" w:author="Houyem Rais" w:date="2024-02-22T14:49:00Z">
                <w:pPr>
                  <w:spacing w:before="20" w:after="20"/>
                </w:pPr>
              </w:pPrChange>
            </w:pPr>
            <w:del w:id="24500" w:author="Houyem Rais" w:date="2024-02-22T14:46:00Z">
              <w:r w:rsidRPr="00343F01" w:rsidDel="00201166">
                <w:rPr>
                  <w:rFonts w:cstheme="minorHAnsi"/>
                  <w:sz w:val="18"/>
                  <w:lang w:val="fr-FR"/>
                </w:rPr>
                <w:delText>Ce risque peut également se traduire par un coût supplémentaire lié à la mise en conformité du projet avec une nouvelle loi ou un nouveau règlement.</w:delText>
              </w:r>
            </w:del>
          </w:p>
        </w:tc>
        <w:tc>
          <w:tcPr>
            <w:tcW w:w="1164" w:type="pct"/>
          </w:tcPr>
          <w:p w14:paraId="417FBAE0" w14:textId="13C90AEC" w:rsidR="000A3416" w:rsidRPr="00343F01" w:rsidDel="00201166" w:rsidRDefault="000A3416" w:rsidP="00D62BC5">
            <w:pPr>
              <w:spacing w:before="0" w:after="160"/>
              <w:jc w:val="left"/>
              <w:rPr>
                <w:del w:id="24501" w:author="Houyem Rais" w:date="2024-02-22T14:46:00Z"/>
                <w:rFonts w:cstheme="minorHAnsi"/>
                <w:sz w:val="18"/>
                <w:lang w:val="fr-FR"/>
              </w:rPr>
              <w:pPrChange w:id="24502" w:author="Houyem Rais" w:date="2024-02-22T14:49:00Z">
                <w:pPr>
                  <w:spacing w:before="20" w:after="20"/>
                </w:pPr>
              </w:pPrChange>
            </w:pPr>
            <w:del w:id="24503" w:author="Houyem Rais" w:date="2024-02-22T14:46:00Z">
              <w:r w:rsidRPr="00343F01" w:rsidDel="00201166">
                <w:rPr>
                  <w:rFonts w:cstheme="minorHAnsi"/>
                  <w:sz w:val="18"/>
                  <w:lang w:val="fr-FR"/>
                </w:rPr>
                <w:delText>Partenaire public</w:delText>
              </w:r>
            </w:del>
          </w:p>
        </w:tc>
        <w:tc>
          <w:tcPr>
            <w:tcW w:w="1979" w:type="pct"/>
          </w:tcPr>
          <w:p w14:paraId="5C3107C8" w14:textId="091272E1" w:rsidR="000A3416" w:rsidRPr="00343F01" w:rsidDel="00201166" w:rsidRDefault="000A3416" w:rsidP="00D62BC5">
            <w:pPr>
              <w:spacing w:before="0" w:after="160"/>
              <w:jc w:val="left"/>
              <w:rPr>
                <w:del w:id="24504" w:author="Houyem Rais" w:date="2024-02-22T14:46:00Z"/>
                <w:rFonts w:eastAsia="Arial" w:cstheme="minorHAnsi"/>
                <w:w w:val="105"/>
                <w:sz w:val="18"/>
                <w:lang w:val="fr-FR"/>
              </w:rPr>
              <w:pPrChange w:id="24505" w:author="Houyem Rais" w:date="2024-02-22T14:49:00Z">
                <w:pPr>
                  <w:widowControl w:val="0"/>
                  <w:numPr>
                    <w:numId w:val="15"/>
                  </w:numPr>
                  <w:autoSpaceDE w:val="0"/>
                  <w:autoSpaceDN w:val="0"/>
                  <w:spacing w:before="20" w:after="20"/>
                  <w:ind w:left="320" w:hanging="283"/>
                  <w:jc w:val="left"/>
                </w:pPr>
              </w:pPrChange>
            </w:pPr>
            <w:del w:id="24506" w:author="Houyem Rais" w:date="2024-02-22T14:46:00Z">
              <w:r w:rsidRPr="00343F01" w:rsidDel="00201166">
                <w:rPr>
                  <w:rFonts w:eastAsia="Arial" w:cstheme="minorHAnsi"/>
                  <w:w w:val="105"/>
                  <w:sz w:val="18"/>
                  <w:lang w:val="fr-FR"/>
                </w:rPr>
                <w:delText>Clauses de stabilisation</w:delText>
              </w:r>
            </w:del>
          </w:p>
          <w:p w14:paraId="60045D6B" w14:textId="2B42A79A" w:rsidR="000A3416" w:rsidRPr="00343F01" w:rsidDel="00201166" w:rsidRDefault="000A3416" w:rsidP="00D62BC5">
            <w:pPr>
              <w:spacing w:before="0" w:after="160"/>
              <w:jc w:val="left"/>
              <w:rPr>
                <w:del w:id="24507" w:author="Houyem Rais" w:date="2024-02-22T14:46:00Z"/>
                <w:rFonts w:eastAsia="Arial" w:cstheme="minorHAnsi"/>
                <w:w w:val="105"/>
                <w:sz w:val="18"/>
                <w:lang w:val="fr-FR"/>
              </w:rPr>
              <w:pPrChange w:id="24508" w:author="Houyem Rais" w:date="2024-02-22T14:49:00Z">
                <w:pPr>
                  <w:widowControl w:val="0"/>
                  <w:numPr>
                    <w:numId w:val="15"/>
                  </w:numPr>
                  <w:autoSpaceDE w:val="0"/>
                  <w:autoSpaceDN w:val="0"/>
                  <w:spacing w:before="20" w:after="20"/>
                  <w:ind w:left="320" w:hanging="283"/>
                  <w:jc w:val="left"/>
                </w:pPr>
              </w:pPrChange>
            </w:pPr>
            <w:del w:id="24509" w:author="Houyem Rais" w:date="2024-02-22T14:46:00Z">
              <w:r w:rsidRPr="00343F01" w:rsidDel="00201166">
                <w:rPr>
                  <w:rFonts w:eastAsia="Arial" w:cstheme="minorHAnsi"/>
                  <w:w w:val="105"/>
                  <w:sz w:val="18"/>
                  <w:lang w:val="fr-FR"/>
                </w:rPr>
                <w:delText>Clause de compensation en cas de modification affectant l’équilibre économique du contrat</w:delText>
              </w:r>
            </w:del>
          </w:p>
          <w:p w14:paraId="2280C2F1" w14:textId="0EF84BDF" w:rsidR="000A3416" w:rsidRPr="00343F01" w:rsidDel="00201166" w:rsidRDefault="000A3416" w:rsidP="00D62BC5">
            <w:pPr>
              <w:spacing w:before="0" w:after="160"/>
              <w:jc w:val="left"/>
              <w:rPr>
                <w:del w:id="24510" w:author="Houyem Rais" w:date="2024-02-22T14:46:00Z"/>
                <w:rFonts w:eastAsia="Arial" w:cstheme="minorHAnsi"/>
                <w:w w:val="105"/>
                <w:sz w:val="18"/>
                <w:lang w:val="fr-FR"/>
              </w:rPr>
              <w:pPrChange w:id="24511" w:author="Houyem Rais" w:date="2024-02-22T14:49:00Z">
                <w:pPr>
                  <w:widowControl w:val="0"/>
                  <w:numPr>
                    <w:numId w:val="15"/>
                  </w:numPr>
                  <w:autoSpaceDE w:val="0"/>
                  <w:autoSpaceDN w:val="0"/>
                  <w:spacing w:before="20" w:after="20"/>
                  <w:ind w:left="320" w:hanging="283"/>
                  <w:jc w:val="left"/>
                </w:pPr>
              </w:pPrChange>
            </w:pPr>
            <w:del w:id="24512" w:author="Houyem Rais" w:date="2024-02-22T14:46:00Z">
              <w:r w:rsidRPr="00343F01" w:rsidDel="00201166">
                <w:rPr>
                  <w:rFonts w:eastAsia="Arial" w:cstheme="minorHAnsi"/>
                  <w:w w:val="105"/>
                  <w:sz w:val="18"/>
                  <w:lang w:val="fr-FR"/>
                </w:rPr>
                <w:delText>Clause de renégociation</w:delText>
              </w:r>
            </w:del>
          </w:p>
        </w:tc>
      </w:tr>
      <w:tr w:rsidR="000A3416" w:rsidRPr="00343F01" w:rsidDel="00201166" w14:paraId="4976D37F" w14:textId="36097509" w:rsidTr="00B03636">
        <w:trPr>
          <w:trHeight w:val="315"/>
          <w:del w:id="24513" w:author="Houyem Rais" w:date="2024-02-22T14:46:00Z"/>
        </w:trPr>
        <w:tc>
          <w:tcPr>
            <w:tcW w:w="613" w:type="pct"/>
            <w:vMerge/>
            <w:shd w:val="clear" w:color="auto" w:fill="F2F2F2" w:themeFill="background1" w:themeFillShade="F2"/>
          </w:tcPr>
          <w:p w14:paraId="1FAEF6E1" w14:textId="59D7085F" w:rsidR="000A3416" w:rsidRPr="00343F01" w:rsidDel="00201166" w:rsidRDefault="000A3416" w:rsidP="00D62BC5">
            <w:pPr>
              <w:spacing w:before="0" w:after="160"/>
              <w:jc w:val="left"/>
              <w:rPr>
                <w:del w:id="24514" w:author="Houyem Rais" w:date="2024-02-22T14:46:00Z"/>
                <w:rFonts w:cstheme="minorHAnsi"/>
                <w:b/>
                <w:bCs/>
                <w:sz w:val="18"/>
                <w:lang w:val="fr-FR"/>
              </w:rPr>
              <w:pPrChange w:id="24515" w:author="Houyem Rais" w:date="2024-02-22T14:49:00Z">
                <w:pPr>
                  <w:spacing w:before="20" w:after="20"/>
                </w:pPr>
              </w:pPrChange>
            </w:pPr>
          </w:p>
        </w:tc>
        <w:tc>
          <w:tcPr>
            <w:tcW w:w="1244" w:type="pct"/>
          </w:tcPr>
          <w:p w14:paraId="1641E504" w14:textId="3F67EC89" w:rsidR="000A3416" w:rsidRPr="00343F01" w:rsidDel="00201166" w:rsidRDefault="000A3416" w:rsidP="00D62BC5">
            <w:pPr>
              <w:spacing w:before="0" w:after="160"/>
              <w:jc w:val="left"/>
              <w:rPr>
                <w:del w:id="24516" w:author="Houyem Rais" w:date="2024-02-22T14:46:00Z"/>
                <w:rFonts w:cstheme="minorHAnsi"/>
                <w:b/>
                <w:bCs/>
                <w:sz w:val="18"/>
                <w:lang w:val="fr-FR"/>
              </w:rPr>
              <w:pPrChange w:id="24517" w:author="Houyem Rais" w:date="2024-02-22T14:49:00Z">
                <w:pPr>
                  <w:spacing w:before="20" w:after="20"/>
                </w:pPr>
              </w:pPrChange>
            </w:pPr>
            <w:del w:id="24518" w:author="Houyem Rais" w:date="2024-02-22T14:46:00Z">
              <w:r w:rsidRPr="00343F01" w:rsidDel="00201166">
                <w:rPr>
                  <w:rFonts w:cstheme="minorHAnsi"/>
                  <w:b/>
                  <w:bCs/>
                  <w:sz w:val="18"/>
                  <w:lang w:val="fr-FR"/>
                </w:rPr>
                <w:delText>Inexactitudes dans les textes juridiques</w:delText>
              </w:r>
            </w:del>
          </w:p>
        </w:tc>
        <w:tc>
          <w:tcPr>
            <w:tcW w:w="1164" w:type="pct"/>
          </w:tcPr>
          <w:p w14:paraId="78FB84AB" w14:textId="7FEF01CE" w:rsidR="000A3416" w:rsidRPr="00343F01" w:rsidDel="00201166" w:rsidRDefault="000A3416" w:rsidP="00D62BC5">
            <w:pPr>
              <w:spacing w:before="0" w:after="160"/>
              <w:jc w:val="left"/>
              <w:rPr>
                <w:del w:id="24519" w:author="Houyem Rais" w:date="2024-02-22T14:46:00Z"/>
                <w:rFonts w:cstheme="minorHAnsi"/>
                <w:sz w:val="18"/>
                <w:lang w:val="fr-FR"/>
              </w:rPr>
              <w:pPrChange w:id="24520" w:author="Houyem Rais" w:date="2024-02-22T14:49:00Z">
                <w:pPr>
                  <w:spacing w:before="20" w:after="20"/>
                </w:pPr>
              </w:pPrChange>
            </w:pPr>
            <w:del w:id="24521" w:author="Houyem Rais" w:date="2024-02-22T14:46:00Z">
              <w:r w:rsidRPr="00343F01" w:rsidDel="00201166">
                <w:rPr>
                  <w:rFonts w:cstheme="minorHAnsi"/>
                  <w:sz w:val="18"/>
                  <w:lang w:val="fr-FR"/>
                </w:rPr>
                <w:delText>Partenaire public</w:delText>
              </w:r>
            </w:del>
          </w:p>
        </w:tc>
        <w:tc>
          <w:tcPr>
            <w:tcW w:w="1979" w:type="pct"/>
          </w:tcPr>
          <w:p w14:paraId="641D997E" w14:textId="248E0596" w:rsidR="000A3416" w:rsidRPr="00343F01" w:rsidDel="00201166" w:rsidRDefault="000A3416" w:rsidP="00D62BC5">
            <w:pPr>
              <w:spacing w:before="0" w:after="160"/>
              <w:jc w:val="left"/>
              <w:rPr>
                <w:del w:id="24522" w:author="Houyem Rais" w:date="2024-02-22T14:46:00Z"/>
                <w:rFonts w:eastAsia="Arial" w:cstheme="minorHAnsi"/>
                <w:w w:val="105"/>
                <w:sz w:val="18"/>
                <w:lang w:val="fr-FR"/>
              </w:rPr>
              <w:pPrChange w:id="24523" w:author="Houyem Rais" w:date="2024-02-22T14:49:00Z">
                <w:pPr>
                  <w:widowControl w:val="0"/>
                  <w:numPr>
                    <w:numId w:val="15"/>
                  </w:numPr>
                  <w:autoSpaceDE w:val="0"/>
                  <w:autoSpaceDN w:val="0"/>
                  <w:spacing w:before="20" w:after="20"/>
                  <w:ind w:left="320" w:hanging="283"/>
                  <w:jc w:val="left"/>
                </w:pPr>
              </w:pPrChange>
            </w:pPr>
            <w:del w:id="24524" w:author="Houyem Rais" w:date="2024-02-22T14:46:00Z">
              <w:r w:rsidRPr="00343F01" w:rsidDel="00201166">
                <w:rPr>
                  <w:rFonts w:eastAsia="Arial" w:cstheme="minorHAnsi"/>
                  <w:w w:val="105"/>
                  <w:sz w:val="18"/>
                  <w:lang w:val="fr-FR"/>
                </w:rPr>
                <w:delText>Clause d’arbitrage</w:delText>
              </w:r>
            </w:del>
          </w:p>
          <w:p w14:paraId="5E965CE6" w14:textId="7A2D46FE" w:rsidR="000A3416" w:rsidRPr="00343F01" w:rsidDel="00201166" w:rsidRDefault="000A3416" w:rsidP="00D62BC5">
            <w:pPr>
              <w:spacing w:before="0" w:after="160"/>
              <w:jc w:val="left"/>
              <w:rPr>
                <w:del w:id="24525" w:author="Houyem Rais" w:date="2024-02-22T14:46:00Z"/>
                <w:rFonts w:eastAsia="Arial" w:cstheme="minorHAnsi"/>
                <w:w w:val="105"/>
                <w:sz w:val="18"/>
                <w:lang w:val="fr-FR"/>
              </w:rPr>
              <w:pPrChange w:id="24526" w:author="Houyem Rais" w:date="2024-02-22T14:49:00Z">
                <w:pPr>
                  <w:widowControl w:val="0"/>
                  <w:numPr>
                    <w:numId w:val="15"/>
                  </w:numPr>
                  <w:autoSpaceDE w:val="0"/>
                  <w:autoSpaceDN w:val="0"/>
                  <w:spacing w:before="20" w:after="20"/>
                  <w:ind w:left="320" w:hanging="283"/>
                  <w:jc w:val="left"/>
                </w:pPr>
              </w:pPrChange>
            </w:pPr>
            <w:del w:id="24527" w:author="Houyem Rais" w:date="2024-02-22T14:46:00Z">
              <w:r w:rsidRPr="00343F01" w:rsidDel="00201166">
                <w:rPr>
                  <w:rFonts w:eastAsia="Arial" w:cstheme="minorHAnsi"/>
                  <w:w w:val="105"/>
                  <w:sz w:val="18"/>
                  <w:lang w:val="fr-FR"/>
                </w:rPr>
                <w:delText>Clause de renégociation</w:delText>
              </w:r>
            </w:del>
          </w:p>
        </w:tc>
      </w:tr>
      <w:tr w:rsidR="000A3416" w:rsidRPr="00343F01" w:rsidDel="00201166" w14:paraId="77AEE74D" w14:textId="14EC4FA2" w:rsidTr="00B03636">
        <w:trPr>
          <w:del w:id="24528" w:author="Houyem Rais" w:date="2024-02-22T14:46:00Z"/>
        </w:trPr>
        <w:tc>
          <w:tcPr>
            <w:tcW w:w="613" w:type="pct"/>
            <w:shd w:val="clear" w:color="auto" w:fill="F2F2F2" w:themeFill="background1" w:themeFillShade="F2"/>
          </w:tcPr>
          <w:p w14:paraId="6E9C9736" w14:textId="3E09AE4F" w:rsidR="000A3416" w:rsidRPr="00343F01" w:rsidDel="00201166" w:rsidRDefault="000A3416" w:rsidP="00D62BC5">
            <w:pPr>
              <w:spacing w:before="0" w:after="160"/>
              <w:jc w:val="left"/>
              <w:rPr>
                <w:del w:id="24529" w:author="Houyem Rais" w:date="2024-02-22T14:46:00Z"/>
                <w:rFonts w:cstheme="minorHAnsi"/>
                <w:b/>
                <w:bCs/>
                <w:sz w:val="18"/>
                <w:lang w:val="fr-FR"/>
              </w:rPr>
              <w:pPrChange w:id="24530" w:author="Houyem Rais" w:date="2024-02-22T14:49:00Z">
                <w:pPr>
                  <w:spacing w:before="20" w:after="20"/>
                </w:pPr>
              </w:pPrChange>
            </w:pPr>
            <w:del w:id="24531" w:author="Houyem Rais" w:date="2024-02-22T14:46:00Z">
              <w:r w:rsidRPr="00343F01" w:rsidDel="00201166">
                <w:rPr>
                  <w:rFonts w:cstheme="minorHAnsi"/>
                  <w:b/>
                  <w:bCs/>
                  <w:sz w:val="18"/>
                  <w:lang w:val="fr-FR"/>
                </w:rPr>
                <w:delText>Force majeure</w:delText>
              </w:r>
            </w:del>
          </w:p>
        </w:tc>
        <w:tc>
          <w:tcPr>
            <w:tcW w:w="1244" w:type="pct"/>
          </w:tcPr>
          <w:p w14:paraId="0861D7ED" w14:textId="4C59F602" w:rsidR="000A3416" w:rsidRPr="00343F01" w:rsidDel="00201166" w:rsidRDefault="000A3416" w:rsidP="00D62BC5">
            <w:pPr>
              <w:spacing w:before="0" w:after="160"/>
              <w:jc w:val="left"/>
              <w:rPr>
                <w:del w:id="24532" w:author="Houyem Rais" w:date="2024-02-22T14:46:00Z"/>
                <w:rFonts w:cstheme="minorHAnsi"/>
                <w:b/>
                <w:bCs/>
                <w:sz w:val="18"/>
                <w:lang w:val="fr-FR"/>
              </w:rPr>
              <w:pPrChange w:id="24533" w:author="Houyem Rais" w:date="2024-02-22T14:49:00Z">
                <w:pPr>
                  <w:spacing w:before="20" w:after="20"/>
                </w:pPr>
              </w:pPrChange>
            </w:pPr>
            <w:del w:id="24534" w:author="Houyem Rais" w:date="2024-02-22T14:46:00Z">
              <w:r w:rsidRPr="00343F01" w:rsidDel="00201166">
                <w:rPr>
                  <w:rFonts w:cstheme="minorHAnsi"/>
                  <w:b/>
                  <w:bCs/>
                  <w:sz w:val="18"/>
                  <w:lang w:val="fr-FR"/>
                </w:rPr>
                <w:delText>Actes de la nature</w:delText>
              </w:r>
            </w:del>
          </w:p>
          <w:p w14:paraId="2CA54264" w14:textId="6FD0376C" w:rsidR="000A3416" w:rsidRPr="00343F01" w:rsidDel="00201166" w:rsidRDefault="000A3416" w:rsidP="00D62BC5">
            <w:pPr>
              <w:spacing w:before="0" w:after="160"/>
              <w:jc w:val="left"/>
              <w:rPr>
                <w:del w:id="24535" w:author="Houyem Rais" w:date="2024-02-22T14:46:00Z"/>
                <w:rFonts w:cstheme="minorHAnsi"/>
                <w:sz w:val="18"/>
                <w:lang w:val="fr-FR"/>
              </w:rPr>
              <w:pPrChange w:id="24536" w:author="Houyem Rais" w:date="2024-02-22T14:49:00Z">
                <w:pPr>
                  <w:spacing w:before="20" w:after="20"/>
                </w:pPr>
              </w:pPrChange>
            </w:pPr>
            <w:del w:id="24537" w:author="Houyem Rais" w:date="2024-02-22T14:46:00Z">
              <w:r w:rsidRPr="00343F01" w:rsidDel="00201166">
                <w:rPr>
                  <w:rFonts w:cstheme="minorHAnsi"/>
                  <w:sz w:val="18"/>
                  <w:lang w:val="fr-FR"/>
                </w:rPr>
                <w:delText xml:space="preserve">Tremblements de terre, </w:delText>
              </w:r>
            </w:del>
            <w:ins w:id="24538" w:author="Mohamed Amine Sdiri" w:date="2023-11-29T09:58:00Z">
              <w:del w:id="24539" w:author="Houyem Rais" w:date="2024-02-22T14:46:00Z">
                <w:r w:rsidR="00621175" w:rsidDel="00201166">
                  <w:rPr>
                    <w:rFonts w:cstheme="minorHAnsi"/>
                    <w:sz w:val="18"/>
                    <w:lang w:val="fr-FR"/>
                  </w:rPr>
                  <w:delText xml:space="preserve"> </w:delText>
                </w:r>
              </w:del>
            </w:ins>
            <w:del w:id="24540" w:author="Houyem Rais" w:date="2024-02-22T14:46:00Z">
              <w:r w:rsidRPr="00343F01" w:rsidDel="00201166">
                <w:rPr>
                  <w:rFonts w:cstheme="minorHAnsi"/>
                  <w:sz w:val="18"/>
                  <w:lang w:val="fr-FR"/>
                </w:rPr>
                <w:delText xml:space="preserve">inondations, </w:delText>
              </w:r>
            </w:del>
            <w:ins w:id="24541" w:author="Mohamed Amine Sdiri" w:date="2023-11-29T09:58:00Z">
              <w:del w:id="24542" w:author="Houyem Rais" w:date="2024-02-22T14:46:00Z">
                <w:r w:rsidR="00621175" w:rsidDel="00201166">
                  <w:rPr>
                    <w:rFonts w:cstheme="minorHAnsi"/>
                    <w:sz w:val="18"/>
                    <w:lang w:val="fr-FR"/>
                  </w:rPr>
                  <w:delText xml:space="preserve"> </w:delText>
                </w:r>
              </w:del>
            </w:ins>
            <w:del w:id="24543" w:author="Houyem Rais" w:date="2024-02-22T14:46:00Z">
              <w:r w:rsidRPr="00343F01" w:rsidDel="00201166">
                <w:rPr>
                  <w:rFonts w:cstheme="minorHAnsi"/>
                  <w:sz w:val="18"/>
                  <w:lang w:val="fr-FR"/>
                </w:rPr>
                <w:delText>etc.</w:delText>
              </w:r>
            </w:del>
          </w:p>
        </w:tc>
        <w:tc>
          <w:tcPr>
            <w:tcW w:w="1164" w:type="pct"/>
          </w:tcPr>
          <w:p w14:paraId="5AF0BF02" w14:textId="54550D31" w:rsidR="000A3416" w:rsidRPr="00343F01" w:rsidDel="00201166" w:rsidRDefault="000A3416" w:rsidP="00D62BC5">
            <w:pPr>
              <w:spacing w:before="0" w:after="160"/>
              <w:jc w:val="left"/>
              <w:rPr>
                <w:del w:id="24544" w:author="Houyem Rais" w:date="2024-02-22T14:46:00Z"/>
                <w:rFonts w:cstheme="minorHAnsi"/>
                <w:sz w:val="18"/>
                <w:lang w:val="fr-FR"/>
              </w:rPr>
              <w:pPrChange w:id="24545" w:author="Houyem Rais" w:date="2024-02-22T14:49:00Z">
                <w:pPr>
                  <w:spacing w:before="20" w:after="20"/>
                </w:pPr>
              </w:pPrChange>
            </w:pPr>
            <w:del w:id="24546" w:author="Houyem Rais" w:date="2024-02-22T14:46:00Z">
              <w:r w:rsidRPr="00343F01" w:rsidDel="00201166">
                <w:rPr>
                  <w:rFonts w:cstheme="minorHAnsi"/>
                  <w:sz w:val="18"/>
                  <w:lang w:val="fr-FR"/>
                </w:rPr>
                <w:delText>Partenaire privé</w:delText>
              </w:r>
            </w:del>
          </w:p>
        </w:tc>
        <w:tc>
          <w:tcPr>
            <w:tcW w:w="1979" w:type="pct"/>
          </w:tcPr>
          <w:p w14:paraId="60DC90E8" w14:textId="2654F96A" w:rsidR="000A3416" w:rsidRPr="00343F01" w:rsidDel="00201166" w:rsidRDefault="000A3416" w:rsidP="00D62BC5">
            <w:pPr>
              <w:spacing w:before="0" w:after="160"/>
              <w:jc w:val="left"/>
              <w:rPr>
                <w:del w:id="24547" w:author="Houyem Rais" w:date="2024-02-22T14:46:00Z"/>
                <w:rFonts w:eastAsia="Arial" w:cstheme="minorHAnsi"/>
                <w:w w:val="105"/>
                <w:sz w:val="18"/>
                <w:lang w:val="fr-FR"/>
              </w:rPr>
              <w:pPrChange w:id="24548" w:author="Houyem Rais" w:date="2024-02-22T14:49:00Z">
                <w:pPr>
                  <w:widowControl w:val="0"/>
                  <w:numPr>
                    <w:numId w:val="15"/>
                  </w:numPr>
                  <w:autoSpaceDE w:val="0"/>
                  <w:autoSpaceDN w:val="0"/>
                  <w:spacing w:before="20" w:after="20"/>
                  <w:ind w:left="320" w:hanging="283"/>
                  <w:jc w:val="left"/>
                </w:pPr>
              </w:pPrChange>
            </w:pPr>
            <w:del w:id="24549" w:author="Houyem Rais" w:date="2024-02-22T14:46:00Z">
              <w:r w:rsidRPr="00343F01" w:rsidDel="00201166">
                <w:rPr>
                  <w:rFonts w:eastAsia="Arial" w:cstheme="minorHAnsi"/>
                  <w:w w:val="105"/>
                  <w:sz w:val="18"/>
                  <w:lang w:val="fr-FR"/>
                </w:rPr>
                <w:delText>Évaluation approfondie des risques naturels potentiels dans la région</w:delText>
              </w:r>
            </w:del>
          </w:p>
          <w:p w14:paraId="08B004AD" w14:textId="65CCDF12" w:rsidR="000A3416" w:rsidRPr="00343F01" w:rsidDel="00201166" w:rsidRDefault="000A3416" w:rsidP="00D62BC5">
            <w:pPr>
              <w:spacing w:before="0" w:after="160"/>
              <w:jc w:val="left"/>
              <w:rPr>
                <w:del w:id="24550" w:author="Houyem Rais" w:date="2024-02-22T14:46:00Z"/>
                <w:rFonts w:eastAsia="Arial" w:cstheme="minorHAnsi"/>
                <w:w w:val="105"/>
                <w:sz w:val="18"/>
                <w:lang w:val="fr-FR"/>
              </w:rPr>
              <w:pPrChange w:id="24551" w:author="Houyem Rais" w:date="2024-02-22T14:49:00Z">
                <w:pPr>
                  <w:widowControl w:val="0"/>
                  <w:numPr>
                    <w:numId w:val="15"/>
                  </w:numPr>
                  <w:autoSpaceDE w:val="0"/>
                  <w:autoSpaceDN w:val="0"/>
                  <w:spacing w:before="20" w:after="20"/>
                  <w:ind w:left="320" w:hanging="283"/>
                  <w:jc w:val="left"/>
                </w:pPr>
              </w:pPrChange>
            </w:pPr>
            <w:del w:id="24552" w:author="Houyem Rais" w:date="2024-02-22T14:46:00Z">
              <w:r w:rsidRPr="00343F01" w:rsidDel="00201166">
                <w:rPr>
                  <w:rFonts w:eastAsia="Arial" w:cstheme="minorHAnsi"/>
                  <w:w w:val="105"/>
                  <w:sz w:val="18"/>
                  <w:lang w:val="fr-FR"/>
                </w:rPr>
                <w:delText>Normes de construction et de conception résistantes aux actes de nature</w:delText>
              </w:r>
            </w:del>
          </w:p>
          <w:p w14:paraId="63B02601" w14:textId="4EFE82CA" w:rsidR="000A3416" w:rsidRPr="00343F01" w:rsidDel="00201166" w:rsidRDefault="000A3416" w:rsidP="00D62BC5">
            <w:pPr>
              <w:spacing w:before="0" w:after="160"/>
              <w:jc w:val="left"/>
              <w:rPr>
                <w:del w:id="24553" w:author="Houyem Rais" w:date="2024-02-22T14:46:00Z"/>
                <w:rFonts w:eastAsia="Arial" w:cstheme="minorHAnsi"/>
                <w:w w:val="105"/>
                <w:sz w:val="18"/>
                <w:lang w:val="fr-FR"/>
              </w:rPr>
              <w:pPrChange w:id="24554" w:author="Houyem Rais" w:date="2024-02-22T14:49:00Z">
                <w:pPr>
                  <w:widowControl w:val="0"/>
                  <w:numPr>
                    <w:numId w:val="15"/>
                  </w:numPr>
                  <w:autoSpaceDE w:val="0"/>
                  <w:autoSpaceDN w:val="0"/>
                  <w:spacing w:before="20" w:after="20"/>
                  <w:ind w:left="320" w:hanging="283"/>
                  <w:jc w:val="left"/>
                </w:pPr>
              </w:pPrChange>
            </w:pPr>
            <w:del w:id="24555" w:author="Houyem Rais" w:date="2024-02-22T14:46:00Z">
              <w:r w:rsidRPr="00343F01" w:rsidDel="00201166">
                <w:rPr>
                  <w:rFonts w:eastAsia="Arial" w:cstheme="minorHAnsi"/>
                  <w:w w:val="105"/>
                  <w:sz w:val="18"/>
                  <w:lang w:val="fr-FR"/>
                </w:rPr>
                <w:delText>Assurance contre les événements naturels majeurs</w:delText>
              </w:r>
            </w:del>
          </w:p>
        </w:tc>
      </w:tr>
      <w:tr w:rsidR="000A3416" w:rsidRPr="00343F01" w:rsidDel="00201166" w14:paraId="07416927" w14:textId="745267C2" w:rsidTr="00B03636">
        <w:trPr>
          <w:del w:id="24556" w:author="Houyem Rais" w:date="2024-02-22T14:46:00Z"/>
        </w:trPr>
        <w:tc>
          <w:tcPr>
            <w:tcW w:w="5000" w:type="pct"/>
            <w:gridSpan w:val="4"/>
            <w:shd w:val="clear" w:color="auto" w:fill="B4C6E7" w:themeFill="accent1" w:themeFillTint="66"/>
          </w:tcPr>
          <w:p w14:paraId="0BEC673E" w14:textId="4C97BD9F" w:rsidR="000A3416" w:rsidRPr="00343F01" w:rsidDel="00201166" w:rsidRDefault="000A3416" w:rsidP="00D62BC5">
            <w:pPr>
              <w:spacing w:before="0" w:after="160"/>
              <w:jc w:val="left"/>
              <w:rPr>
                <w:del w:id="24557" w:author="Houyem Rais" w:date="2024-02-22T14:46:00Z"/>
                <w:rFonts w:cstheme="minorHAnsi"/>
                <w:b/>
                <w:bCs/>
                <w:sz w:val="18"/>
                <w:lang w:val="fr-FR"/>
              </w:rPr>
              <w:pPrChange w:id="24558" w:author="Houyem Rais" w:date="2024-02-22T14:49:00Z">
                <w:pPr>
                  <w:spacing w:before="20" w:after="20"/>
                </w:pPr>
              </w:pPrChange>
            </w:pPr>
            <w:del w:id="24559" w:author="Houyem Rais" w:date="2024-02-22T14:46:00Z">
              <w:r w:rsidRPr="00343F01" w:rsidDel="00201166">
                <w:rPr>
                  <w:rFonts w:eastAsia="Arial" w:cstheme="minorHAnsi"/>
                  <w:b/>
                  <w:bCs/>
                  <w:spacing w:val="-2"/>
                  <w:w w:val="105"/>
                  <w:sz w:val="18"/>
                  <w:lang w:val="fr-FR"/>
                </w:rPr>
                <w:delText>Risques liés au projet (approvisionnement)</w:delText>
              </w:r>
            </w:del>
          </w:p>
        </w:tc>
      </w:tr>
      <w:tr w:rsidR="000A3416" w:rsidRPr="00343F01" w:rsidDel="00201166" w14:paraId="28E5DBEE" w14:textId="735B6134" w:rsidTr="00B03636">
        <w:trPr>
          <w:del w:id="24560" w:author="Houyem Rais" w:date="2024-02-22T14:46:00Z"/>
        </w:trPr>
        <w:tc>
          <w:tcPr>
            <w:tcW w:w="613" w:type="pct"/>
            <w:shd w:val="clear" w:color="auto" w:fill="F2F2F2" w:themeFill="background1" w:themeFillShade="F2"/>
          </w:tcPr>
          <w:p w14:paraId="736BB669" w14:textId="384CF6D3" w:rsidR="000A3416" w:rsidRPr="00343F01" w:rsidDel="00201166" w:rsidRDefault="000A3416" w:rsidP="00D62BC5">
            <w:pPr>
              <w:spacing w:before="0" w:after="160"/>
              <w:jc w:val="left"/>
              <w:rPr>
                <w:del w:id="24561" w:author="Houyem Rais" w:date="2024-02-22T14:46:00Z"/>
                <w:rFonts w:cstheme="minorHAnsi"/>
                <w:b/>
                <w:bCs/>
                <w:sz w:val="18"/>
                <w:lang w:val="fr-FR"/>
              </w:rPr>
              <w:pPrChange w:id="24562" w:author="Houyem Rais" w:date="2024-02-22T14:49:00Z">
                <w:pPr>
                  <w:spacing w:before="20" w:after="20"/>
                </w:pPr>
              </w:pPrChange>
            </w:pPr>
            <w:del w:id="24563" w:author="Houyem Rais" w:date="2024-02-22T14:46:00Z">
              <w:r w:rsidRPr="00343F01" w:rsidDel="00201166">
                <w:rPr>
                  <w:rFonts w:eastAsia="Arial" w:cstheme="minorHAnsi"/>
                  <w:b/>
                  <w:bCs/>
                  <w:w w:val="105"/>
                  <w:sz w:val="18"/>
                  <w:lang w:val="fr-FR"/>
                </w:rPr>
                <w:delText>Risque de non-conclusion du contrat</w:delText>
              </w:r>
            </w:del>
          </w:p>
        </w:tc>
        <w:tc>
          <w:tcPr>
            <w:tcW w:w="1244" w:type="pct"/>
          </w:tcPr>
          <w:p w14:paraId="0641D1A9" w14:textId="24CC09D1" w:rsidR="000A3416" w:rsidRPr="00343F01" w:rsidDel="00201166" w:rsidRDefault="000A3416" w:rsidP="00D62BC5">
            <w:pPr>
              <w:spacing w:before="0" w:after="160"/>
              <w:jc w:val="left"/>
              <w:rPr>
                <w:del w:id="24564" w:author="Houyem Rais" w:date="2024-02-22T14:46:00Z"/>
                <w:rFonts w:eastAsia="Arial" w:cstheme="minorHAnsi"/>
                <w:b/>
                <w:bCs/>
                <w:w w:val="105"/>
                <w:sz w:val="18"/>
                <w:lang w:val="fr-FR"/>
              </w:rPr>
              <w:pPrChange w:id="24565" w:author="Houyem Rais" w:date="2024-02-22T14:49:00Z">
                <w:pPr>
                  <w:spacing w:before="20" w:after="20"/>
                </w:pPr>
              </w:pPrChange>
            </w:pPr>
            <w:del w:id="24566" w:author="Houyem Rais" w:date="2024-02-22T14:46:00Z">
              <w:r w:rsidRPr="00343F01" w:rsidDel="00201166">
                <w:rPr>
                  <w:rFonts w:eastAsia="Arial" w:cstheme="minorHAnsi"/>
                  <w:b/>
                  <w:bCs/>
                  <w:w w:val="105"/>
                  <w:sz w:val="18"/>
                  <w:lang w:val="fr-FR"/>
                </w:rPr>
                <w:delText>Appétit du marché</w:delText>
              </w:r>
            </w:del>
          </w:p>
          <w:p w14:paraId="2614E915" w14:textId="447037E5" w:rsidR="000A3416" w:rsidRPr="00343F01" w:rsidDel="00201166" w:rsidRDefault="000A3416" w:rsidP="00D62BC5">
            <w:pPr>
              <w:spacing w:before="0" w:after="160"/>
              <w:jc w:val="left"/>
              <w:rPr>
                <w:del w:id="24567" w:author="Houyem Rais" w:date="2024-02-22T14:46:00Z"/>
                <w:rFonts w:cstheme="minorHAnsi"/>
                <w:sz w:val="18"/>
                <w:lang w:val="fr-FR"/>
              </w:rPr>
              <w:pPrChange w:id="24568" w:author="Houyem Rais" w:date="2024-02-22T14:49:00Z">
                <w:pPr>
                  <w:spacing w:before="20" w:after="20"/>
                </w:pPr>
              </w:pPrChange>
            </w:pPr>
            <w:del w:id="24569" w:author="Houyem Rais" w:date="2024-02-22T14:46:00Z">
              <w:r w:rsidRPr="00343F01" w:rsidDel="00201166">
                <w:rPr>
                  <w:rFonts w:cstheme="minorHAnsi"/>
                  <w:sz w:val="18"/>
                  <w:lang w:val="fr-FR"/>
                </w:rPr>
                <w:delText>Le projet n’attire pas de candidats</w:delText>
              </w:r>
            </w:del>
          </w:p>
        </w:tc>
        <w:tc>
          <w:tcPr>
            <w:tcW w:w="1164" w:type="pct"/>
          </w:tcPr>
          <w:p w14:paraId="0B3E964F" w14:textId="19E9CB57" w:rsidR="000A3416" w:rsidRPr="00343F01" w:rsidDel="00201166" w:rsidRDefault="000A3416" w:rsidP="00D62BC5">
            <w:pPr>
              <w:spacing w:before="0" w:after="160"/>
              <w:jc w:val="left"/>
              <w:rPr>
                <w:del w:id="24570" w:author="Houyem Rais" w:date="2024-02-22T14:46:00Z"/>
                <w:rFonts w:cstheme="minorHAnsi"/>
                <w:sz w:val="18"/>
                <w:lang w:val="fr-FR"/>
              </w:rPr>
              <w:pPrChange w:id="24571" w:author="Houyem Rais" w:date="2024-02-22T14:49:00Z">
                <w:pPr>
                  <w:spacing w:before="20" w:after="20"/>
                </w:pPr>
              </w:pPrChange>
            </w:pPr>
            <w:del w:id="24572" w:author="Houyem Rais" w:date="2024-02-22T14:46:00Z">
              <w:r w:rsidRPr="00343F01" w:rsidDel="00201166">
                <w:rPr>
                  <w:rFonts w:cstheme="minorHAnsi"/>
                  <w:sz w:val="18"/>
                  <w:lang w:val="fr-FR"/>
                </w:rPr>
                <w:delText>Partenaire public</w:delText>
              </w:r>
            </w:del>
          </w:p>
        </w:tc>
        <w:tc>
          <w:tcPr>
            <w:tcW w:w="1979" w:type="pct"/>
          </w:tcPr>
          <w:p w14:paraId="7B1919B4" w14:textId="0A9CAFE5" w:rsidR="000A3416" w:rsidRPr="00343F01" w:rsidDel="00201166" w:rsidRDefault="000A3416" w:rsidP="00D62BC5">
            <w:pPr>
              <w:spacing w:before="0" w:after="160"/>
              <w:jc w:val="left"/>
              <w:rPr>
                <w:del w:id="24573" w:author="Houyem Rais" w:date="2024-02-22T14:46:00Z"/>
                <w:rFonts w:eastAsia="Arial" w:cstheme="minorHAnsi"/>
                <w:w w:val="105"/>
                <w:sz w:val="18"/>
                <w:lang w:val="fr-FR"/>
              </w:rPr>
              <w:pPrChange w:id="24574" w:author="Houyem Rais" w:date="2024-02-22T14:49:00Z">
                <w:pPr>
                  <w:widowControl w:val="0"/>
                  <w:numPr>
                    <w:numId w:val="15"/>
                  </w:numPr>
                  <w:autoSpaceDE w:val="0"/>
                  <w:autoSpaceDN w:val="0"/>
                  <w:spacing w:before="20" w:after="20"/>
                  <w:ind w:left="320" w:hanging="283"/>
                  <w:jc w:val="left"/>
                </w:pPr>
              </w:pPrChange>
            </w:pPr>
            <w:del w:id="24575" w:author="Houyem Rais" w:date="2024-02-22T14:46:00Z">
              <w:r w:rsidRPr="00343F01" w:rsidDel="00201166">
                <w:rPr>
                  <w:rFonts w:eastAsia="Arial" w:cstheme="minorHAnsi"/>
                  <w:w w:val="105"/>
                  <w:sz w:val="18"/>
                  <w:lang w:val="fr-FR"/>
                </w:rPr>
                <w:delText>Répartition optimale et couverture adéquate des risques</w:delText>
              </w:r>
            </w:del>
          </w:p>
          <w:p w14:paraId="0CFC19C3" w14:textId="0C4447AE" w:rsidR="000A3416" w:rsidRPr="00343F01" w:rsidDel="00201166" w:rsidRDefault="000A3416" w:rsidP="00D62BC5">
            <w:pPr>
              <w:spacing w:before="0" w:after="160"/>
              <w:jc w:val="left"/>
              <w:rPr>
                <w:del w:id="24576" w:author="Houyem Rais" w:date="2024-02-22T14:46:00Z"/>
                <w:rFonts w:eastAsia="Arial" w:cstheme="minorHAnsi"/>
                <w:w w:val="105"/>
                <w:sz w:val="18"/>
                <w:lang w:val="fr-FR"/>
              </w:rPr>
              <w:pPrChange w:id="24577" w:author="Houyem Rais" w:date="2024-02-22T14:49:00Z">
                <w:pPr>
                  <w:widowControl w:val="0"/>
                  <w:numPr>
                    <w:numId w:val="15"/>
                  </w:numPr>
                  <w:autoSpaceDE w:val="0"/>
                  <w:autoSpaceDN w:val="0"/>
                  <w:spacing w:before="20" w:after="20"/>
                  <w:ind w:left="320" w:hanging="283"/>
                  <w:jc w:val="left"/>
                </w:pPr>
              </w:pPrChange>
            </w:pPr>
            <w:del w:id="24578" w:author="Houyem Rais" w:date="2024-02-22T14:46:00Z">
              <w:r w:rsidRPr="00343F01" w:rsidDel="00201166">
                <w:rPr>
                  <w:rFonts w:eastAsia="Arial" w:cstheme="minorHAnsi"/>
                  <w:w w:val="105"/>
                  <w:sz w:val="18"/>
                  <w:lang w:val="fr-FR"/>
                </w:rPr>
                <w:delText>Plan de communication et de marketing du projet</w:delText>
              </w:r>
            </w:del>
          </w:p>
          <w:p w14:paraId="3E74FB9F" w14:textId="3D90B422" w:rsidR="000A3416" w:rsidRPr="00343F01" w:rsidDel="00201166" w:rsidRDefault="000A3416" w:rsidP="00D62BC5">
            <w:pPr>
              <w:spacing w:before="0" w:after="160"/>
              <w:jc w:val="left"/>
              <w:rPr>
                <w:del w:id="24579" w:author="Houyem Rais" w:date="2024-02-22T14:46:00Z"/>
                <w:rFonts w:eastAsia="Arial" w:cstheme="minorHAnsi"/>
                <w:w w:val="105"/>
                <w:sz w:val="18"/>
                <w:lang w:val="fr-FR"/>
              </w:rPr>
              <w:pPrChange w:id="24580" w:author="Houyem Rais" w:date="2024-02-22T14:49:00Z">
                <w:pPr>
                  <w:widowControl w:val="0"/>
                  <w:numPr>
                    <w:numId w:val="15"/>
                  </w:numPr>
                  <w:autoSpaceDE w:val="0"/>
                  <w:autoSpaceDN w:val="0"/>
                  <w:spacing w:before="20" w:after="20"/>
                  <w:ind w:left="320" w:hanging="283"/>
                  <w:jc w:val="left"/>
                </w:pPr>
              </w:pPrChange>
            </w:pPr>
            <w:del w:id="24581" w:author="Houyem Rais" w:date="2024-02-22T14:46:00Z">
              <w:r w:rsidRPr="00343F01" w:rsidDel="00201166">
                <w:rPr>
                  <w:rFonts w:eastAsia="Arial" w:cstheme="minorHAnsi"/>
                  <w:w w:val="105"/>
                  <w:sz w:val="18"/>
                  <w:lang w:val="fr-FR"/>
                </w:rPr>
                <w:delText>Temps suffisant pour la préparation des offres</w:delText>
              </w:r>
            </w:del>
          </w:p>
        </w:tc>
      </w:tr>
      <w:tr w:rsidR="000A3416" w:rsidRPr="00343F01" w:rsidDel="00201166" w14:paraId="073DED6C" w14:textId="61059969" w:rsidTr="00B03636">
        <w:trPr>
          <w:del w:id="24582" w:author="Houyem Rais" w:date="2024-02-22T14:46:00Z"/>
        </w:trPr>
        <w:tc>
          <w:tcPr>
            <w:tcW w:w="613" w:type="pct"/>
            <w:shd w:val="clear" w:color="auto" w:fill="F2F2F2" w:themeFill="background1" w:themeFillShade="F2"/>
          </w:tcPr>
          <w:p w14:paraId="1532F2C9" w14:textId="6D2B3459" w:rsidR="000A3416" w:rsidRPr="00343F01" w:rsidDel="00201166" w:rsidRDefault="000A3416" w:rsidP="00D62BC5">
            <w:pPr>
              <w:spacing w:before="0" w:after="160"/>
              <w:jc w:val="left"/>
              <w:rPr>
                <w:del w:id="24583" w:author="Houyem Rais" w:date="2024-02-22T14:46:00Z"/>
                <w:rFonts w:eastAsia="Arial" w:cstheme="minorHAnsi"/>
                <w:b/>
                <w:bCs/>
                <w:w w:val="105"/>
                <w:sz w:val="18"/>
                <w:lang w:val="fr-FR"/>
              </w:rPr>
              <w:pPrChange w:id="24584" w:author="Houyem Rais" w:date="2024-02-22T14:49:00Z">
                <w:pPr>
                  <w:spacing w:before="20" w:after="20"/>
                </w:pPr>
              </w:pPrChange>
            </w:pPr>
            <w:del w:id="24585" w:author="Houyem Rais" w:date="2024-02-22T14:46:00Z">
              <w:r w:rsidRPr="00343F01" w:rsidDel="00201166">
                <w:rPr>
                  <w:rFonts w:eastAsia="Arial" w:cstheme="minorHAnsi"/>
                  <w:b/>
                  <w:bCs/>
                  <w:w w:val="105"/>
                  <w:sz w:val="18"/>
                  <w:lang w:val="fr-FR"/>
                </w:rPr>
                <w:delText>Défaillance du dossier technique</w:delText>
              </w:r>
            </w:del>
          </w:p>
        </w:tc>
        <w:tc>
          <w:tcPr>
            <w:tcW w:w="1244" w:type="pct"/>
          </w:tcPr>
          <w:p w14:paraId="5E98BAC5" w14:textId="40D578D6" w:rsidR="000A3416" w:rsidRPr="00343F01" w:rsidDel="00201166" w:rsidRDefault="000A3416" w:rsidP="00D62BC5">
            <w:pPr>
              <w:spacing w:before="0" w:after="160"/>
              <w:jc w:val="left"/>
              <w:rPr>
                <w:del w:id="24586" w:author="Houyem Rais" w:date="2024-02-22T14:46:00Z"/>
                <w:rFonts w:eastAsia="Arial" w:cstheme="minorHAnsi"/>
                <w:b/>
                <w:bCs/>
                <w:w w:val="105"/>
                <w:sz w:val="18"/>
                <w:lang w:val="fr-FR"/>
              </w:rPr>
              <w:pPrChange w:id="24587" w:author="Houyem Rais" w:date="2024-02-22T14:49:00Z">
                <w:pPr>
                  <w:spacing w:before="20" w:after="20"/>
                </w:pPr>
              </w:pPrChange>
            </w:pPr>
            <w:del w:id="24588" w:author="Houyem Rais" w:date="2024-02-22T14:46:00Z">
              <w:r w:rsidRPr="00343F01" w:rsidDel="00201166">
                <w:rPr>
                  <w:rFonts w:eastAsia="Arial" w:cstheme="minorHAnsi"/>
                  <w:b/>
                  <w:bCs/>
                  <w:w w:val="105"/>
                  <w:sz w:val="18"/>
                  <w:lang w:val="fr-FR"/>
                </w:rPr>
                <w:delText>Dossier technique mal préparé ou trop détaillé et normatif</w:delText>
              </w:r>
            </w:del>
          </w:p>
        </w:tc>
        <w:tc>
          <w:tcPr>
            <w:tcW w:w="1164" w:type="pct"/>
          </w:tcPr>
          <w:p w14:paraId="244208C9" w14:textId="2CC6711B" w:rsidR="000A3416" w:rsidRPr="00343F01" w:rsidDel="00201166" w:rsidRDefault="000A3416" w:rsidP="00D62BC5">
            <w:pPr>
              <w:spacing w:before="0" w:after="160"/>
              <w:jc w:val="left"/>
              <w:rPr>
                <w:del w:id="24589" w:author="Houyem Rais" w:date="2024-02-22T14:46:00Z"/>
                <w:rFonts w:eastAsia="Arial" w:cstheme="minorHAnsi"/>
                <w:spacing w:val="-2"/>
                <w:w w:val="105"/>
                <w:sz w:val="18"/>
                <w:lang w:val="fr-FR"/>
              </w:rPr>
              <w:pPrChange w:id="24590" w:author="Houyem Rais" w:date="2024-02-22T14:49:00Z">
                <w:pPr>
                  <w:spacing w:before="20" w:after="20"/>
                </w:pPr>
              </w:pPrChange>
            </w:pPr>
            <w:del w:id="24591" w:author="Houyem Rais" w:date="2024-02-22T14:46:00Z">
              <w:r w:rsidRPr="00343F01" w:rsidDel="00201166">
                <w:rPr>
                  <w:rFonts w:cstheme="minorHAnsi"/>
                  <w:sz w:val="18"/>
                  <w:lang w:val="fr-FR"/>
                </w:rPr>
                <w:delText>Partenaire public</w:delText>
              </w:r>
            </w:del>
          </w:p>
        </w:tc>
        <w:tc>
          <w:tcPr>
            <w:tcW w:w="1979" w:type="pct"/>
          </w:tcPr>
          <w:p w14:paraId="1457CC1B" w14:textId="69AB05AC" w:rsidR="000A3416" w:rsidRPr="00343F01" w:rsidDel="00201166" w:rsidRDefault="000A3416" w:rsidP="00D62BC5">
            <w:pPr>
              <w:spacing w:before="0" w:after="160"/>
              <w:jc w:val="left"/>
              <w:rPr>
                <w:del w:id="24592" w:author="Houyem Rais" w:date="2024-02-22T14:46:00Z"/>
                <w:rFonts w:eastAsia="Arial" w:cstheme="minorHAnsi"/>
                <w:w w:val="105"/>
                <w:sz w:val="18"/>
                <w:lang w:val="fr-FR"/>
              </w:rPr>
              <w:pPrChange w:id="24593" w:author="Houyem Rais" w:date="2024-02-22T14:49:00Z">
                <w:pPr>
                  <w:widowControl w:val="0"/>
                  <w:numPr>
                    <w:numId w:val="15"/>
                  </w:numPr>
                  <w:autoSpaceDE w:val="0"/>
                  <w:autoSpaceDN w:val="0"/>
                  <w:spacing w:before="20" w:after="20"/>
                  <w:ind w:left="320" w:hanging="283"/>
                  <w:jc w:val="left"/>
                </w:pPr>
              </w:pPrChange>
            </w:pPr>
            <w:del w:id="24594" w:author="Houyem Rais" w:date="2024-02-22T14:46:00Z">
              <w:r w:rsidRPr="00343F01" w:rsidDel="00201166">
                <w:rPr>
                  <w:rFonts w:eastAsia="Arial" w:cstheme="minorHAnsi"/>
                  <w:w w:val="105"/>
                  <w:sz w:val="18"/>
                  <w:lang w:val="fr-FR"/>
                </w:rPr>
                <w:delText>Préparation de spécifications/fonctions claires et détaillées</w:delText>
              </w:r>
            </w:del>
          </w:p>
        </w:tc>
      </w:tr>
      <w:tr w:rsidR="000A3416" w:rsidRPr="00343F01" w:rsidDel="00201166" w14:paraId="5CED506E" w14:textId="1E30E426" w:rsidTr="00B03636">
        <w:trPr>
          <w:trHeight w:val="992"/>
          <w:del w:id="24595" w:author="Houyem Rais" w:date="2024-02-22T14:46:00Z"/>
        </w:trPr>
        <w:tc>
          <w:tcPr>
            <w:tcW w:w="613" w:type="pct"/>
            <w:shd w:val="clear" w:color="auto" w:fill="F2F2F2" w:themeFill="background1" w:themeFillShade="F2"/>
          </w:tcPr>
          <w:p w14:paraId="6DC9F1E4" w14:textId="28D9198C" w:rsidR="000A3416" w:rsidRPr="00343F01" w:rsidDel="00201166" w:rsidRDefault="000A3416" w:rsidP="00D62BC5">
            <w:pPr>
              <w:spacing w:before="0" w:after="160"/>
              <w:jc w:val="left"/>
              <w:rPr>
                <w:del w:id="24596" w:author="Houyem Rais" w:date="2024-02-22T14:46:00Z"/>
                <w:rFonts w:cstheme="minorHAnsi"/>
                <w:b/>
                <w:bCs/>
                <w:sz w:val="18"/>
                <w:lang w:val="fr-FR"/>
              </w:rPr>
              <w:pPrChange w:id="24597" w:author="Houyem Rais" w:date="2024-02-22T14:49:00Z">
                <w:pPr>
                  <w:spacing w:before="20" w:after="20"/>
                </w:pPr>
              </w:pPrChange>
            </w:pPr>
            <w:del w:id="24598" w:author="Houyem Rais" w:date="2024-02-22T14:46:00Z">
              <w:r w:rsidRPr="00343F01" w:rsidDel="00201166">
                <w:rPr>
                  <w:rFonts w:eastAsia="Arial" w:cstheme="minorHAnsi"/>
                  <w:b/>
                  <w:bCs/>
                  <w:w w:val="105"/>
                  <w:sz w:val="18"/>
                  <w:lang w:val="fr-FR"/>
                </w:rPr>
                <w:delText>Risque de conception</w:delText>
              </w:r>
            </w:del>
          </w:p>
        </w:tc>
        <w:tc>
          <w:tcPr>
            <w:tcW w:w="1244" w:type="pct"/>
          </w:tcPr>
          <w:p w14:paraId="7751B7BA" w14:textId="15618638" w:rsidR="000A3416" w:rsidRPr="00343F01" w:rsidDel="00201166" w:rsidRDefault="000A3416" w:rsidP="00D62BC5">
            <w:pPr>
              <w:spacing w:before="0" w:after="160"/>
              <w:jc w:val="left"/>
              <w:rPr>
                <w:del w:id="24599" w:author="Houyem Rais" w:date="2024-02-22T14:46:00Z"/>
                <w:rFonts w:eastAsia="Arial" w:cstheme="minorHAnsi"/>
                <w:w w:val="105"/>
                <w:sz w:val="18"/>
                <w:lang w:val="fr-FR"/>
              </w:rPr>
              <w:pPrChange w:id="24600" w:author="Houyem Rais" w:date="2024-02-22T14:49:00Z">
                <w:pPr>
                  <w:spacing w:before="20" w:after="20"/>
                </w:pPr>
              </w:pPrChange>
            </w:pPr>
            <w:del w:id="24601" w:author="Houyem Rais" w:date="2024-02-22T14:46:00Z">
              <w:r w:rsidRPr="00343F01" w:rsidDel="00201166">
                <w:rPr>
                  <w:rFonts w:eastAsia="Arial" w:cstheme="minorHAnsi"/>
                  <w:w w:val="105"/>
                  <w:sz w:val="18"/>
                  <w:lang w:val="fr-FR"/>
                </w:rPr>
                <w:delText xml:space="preserve">Le </w:delText>
              </w:r>
              <w:r w:rsidRPr="00343F01" w:rsidDel="00201166">
                <w:rPr>
                  <w:rFonts w:cstheme="minorHAnsi"/>
                  <w:sz w:val="18"/>
                  <w:lang w:val="fr-FR"/>
                </w:rPr>
                <w:delText>risque</w:delText>
              </w:r>
              <w:r w:rsidRPr="00343F01" w:rsidDel="00201166">
                <w:rPr>
                  <w:rFonts w:eastAsia="Arial" w:cstheme="minorHAnsi"/>
                  <w:w w:val="105"/>
                  <w:sz w:val="18"/>
                  <w:lang w:val="fr-FR"/>
                </w:rPr>
                <w:delText xml:space="preserve"> que le projet ne soit pas </w:delText>
              </w:r>
              <w:r w:rsidRPr="00343F01" w:rsidDel="00201166">
                <w:rPr>
                  <w:rFonts w:eastAsia="Arial" w:cstheme="minorHAnsi"/>
                  <w:b/>
                  <w:bCs/>
                  <w:w w:val="105"/>
                  <w:sz w:val="18"/>
                  <w:lang w:val="fr-FR"/>
                </w:rPr>
                <w:delText>adéquatement conçu aux fins requises</w:delText>
              </w:r>
              <w:r w:rsidRPr="00343F01" w:rsidDel="00201166">
                <w:rPr>
                  <w:rFonts w:eastAsia="Arial" w:cstheme="minorHAnsi"/>
                  <w:w w:val="105"/>
                  <w:sz w:val="18"/>
                  <w:lang w:val="fr-FR"/>
                </w:rPr>
                <w:delText xml:space="preserve">. Ce risque comprendrait l’étude de faisabilité, </w:delText>
              </w:r>
            </w:del>
            <w:ins w:id="24602" w:author="Mohamed Amine Sdiri" w:date="2023-11-29T09:58:00Z">
              <w:del w:id="24603" w:author="Houyem Rais" w:date="2024-02-22T14:46:00Z">
                <w:r w:rsidR="00621175" w:rsidDel="00201166">
                  <w:rPr>
                    <w:rFonts w:eastAsia="Arial" w:cstheme="minorHAnsi"/>
                    <w:w w:val="105"/>
                    <w:sz w:val="18"/>
                    <w:lang w:val="fr-FR"/>
                  </w:rPr>
                  <w:delText xml:space="preserve"> </w:delText>
                </w:r>
              </w:del>
            </w:ins>
            <w:del w:id="24604" w:author="Houyem Rais" w:date="2024-02-22T14:46:00Z">
              <w:r w:rsidRPr="00343F01" w:rsidDel="00201166">
                <w:rPr>
                  <w:rFonts w:eastAsia="Arial" w:cstheme="minorHAnsi"/>
                  <w:w w:val="105"/>
                  <w:sz w:val="18"/>
                  <w:lang w:val="fr-FR"/>
                </w:rPr>
                <w:delText>l’approbation de la conception ainsi que les modifications apportées à la conception.</w:delText>
              </w:r>
            </w:del>
          </w:p>
        </w:tc>
        <w:tc>
          <w:tcPr>
            <w:tcW w:w="1164" w:type="pct"/>
          </w:tcPr>
          <w:p w14:paraId="15025D2C" w14:textId="58B6E454" w:rsidR="000A3416" w:rsidRPr="00343F01" w:rsidDel="00201166" w:rsidRDefault="000A3416" w:rsidP="00D62BC5">
            <w:pPr>
              <w:spacing w:before="0" w:after="160"/>
              <w:jc w:val="left"/>
              <w:rPr>
                <w:del w:id="24605" w:author="Houyem Rais" w:date="2024-02-22T14:46:00Z"/>
                <w:rFonts w:cstheme="minorHAnsi"/>
                <w:sz w:val="18"/>
                <w:lang w:val="fr-FR"/>
              </w:rPr>
              <w:pPrChange w:id="24606" w:author="Houyem Rais" w:date="2024-02-22T14:49:00Z">
                <w:pPr>
                  <w:spacing w:before="20" w:after="20"/>
                </w:pPr>
              </w:pPrChange>
            </w:pPr>
            <w:del w:id="24607" w:author="Houyem Rais" w:date="2024-02-22T14:46:00Z">
              <w:r w:rsidRPr="00343F01" w:rsidDel="00201166">
                <w:rPr>
                  <w:rFonts w:cstheme="minorHAnsi"/>
                  <w:sz w:val="18"/>
                  <w:lang w:val="fr-FR"/>
                </w:rPr>
                <w:delText>Partenaire privé</w:delText>
              </w:r>
            </w:del>
          </w:p>
          <w:p w14:paraId="16BD2B8A" w14:textId="1726BEAD" w:rsidR="000A3416" w:rsidRPr="00343F01" w:rsidDel="00201166" w:rsidRDefault="000A3416" w:rsidP="00D62BC5">
            <w:pPr>
              <w:spacing w:before="0" w:after="160"/>
              <w:jc w:val="left"/>
              <w:rPr>
                <w:del w:id="24608" w:author="Houyem Rais" w:date="2024-02-22T14:46:00Z"/>
                <w:rFonts w:cstheme="minorHAnsi"/>
                <w:sz w:val="18"/>
                <w:lang w:val="fr-FR"/>
              </w:rPr>
              <w:pPrChange w:id="24609" w:author="Houyem Rais" w:date="2024-02-22T14:49:00Z">
                <w:pPr>
                  <w:spacing w:before="20" w:after="20"/>
                  <w:jc w:val="left"/>
                </w:pPr>
              </w:pPrChange>
            </w:pPr>
            <w:del w:id="24610" w:author="Houyem Rais" w:date="2024-02-22T14:46:00Z">
              <w:r w:rsidRPr="00343F01" w:rsidDel="00201166">
                <w:rPr>
                  <w:rFonts w:cstheme="minorHAnsi"/>
                  <w:sz w:val="18"/>
                  <w:lang w:val="fr-FR"/>
                </w:rPr>
                <w:delText xml:space="preserve">La Société du Projet (SPV) est responsable de la conception du Projet et de sa conformité aux fonctions et spécifications de performance requises par le partenaire public et les autorités Togolaise, </w:delText>
              </w:r>
            </w:del>
            <w:ins w:id="24611" w:author="Mohamed Amine Sdiri" w:date="2023-11-29T09:58:00Z">
              <w:del w:id="24612" w:author="Houyem Rais" w:date="2024-02-22T14:46:00Z">
                <w:r w:rsidR="00621175" w:rsidDel="00201166">
                  <w:rPr>
                    <w:rFonts w:cstheme="minorHAnsi"/>
                    <w:sz w:val="18"/>
                    <w:lang w:val="fr-FR"/>
                  </w:rPr>
                  <w:delText xml:space="preserve"> </w:delText>
                </w:r>
              </w:del>
            </w:ins>
            <w:del w:id="24613" w:author="Houyem Rais" w:date="2024-02-22T14:46:00Z">
              <w:r w:rsidRPr="00343F01" w:rsidDel="00201166">
                <w:rPr>
                  <w:rFonts w:cstheme="minorHAnsi"/>
                  <w:sz w:val="18"/>
                  <w:lang w:val="fr-FR"/>
                </w:rPr>
                <w:delText>Nigérienne et Béninoise.</w:delText>
              </w:r>
            </w:del>
          </w:p>
        </w:tc>
        <w:tc>
          <w:tcPr>
            <w:tcW w:w="1979" w:type="pct"/>
          </w:tcPr>
          <w:p w14:paraId="723C1CB4" w14:textId="40BA4B7C" w:rsidR="000A3416" w:rsidRPr="00343F01" w:rsidDel="00201166" w:rsidRDefault="000A3416" w:rsidP="00D62BC5">
            <w:pPr>
              <w:spacing w:before="0" w:after="160"/>
              <w:jc w:val="left"/>
              <w:rPr>
                <w:del w:id="24614" w:author="Houyem Rais" w:date="2024-02-22T14:46:00Z"/>
                <w:rFonts w:eastAsia="Arial" w:cstheme="minorHAnsi"/>
                <w:w w:val="105"/>
                <w:sz w:val="18"/>
                <w:lang w:val="fr-FR"/>
              </w:rPr>
              <w:pPrChange w:id="24615" w:author="Houyem Rais" w:date="2024-02-22T14:49:00Z">
                <w:pPr>
                  <w:widowControl w:val="0"/>
                  <w:numPr>
                    <w:numId w:val="15"/>
                  </w:numPr>
                  <w:autoSpaceDE w:val="0"/>
                  <w:autoSpaceDN w:val="0"/>
                  <w:spacing w:before="20" w:after="20"/>
                  <w:ind w:left="320" w:hanging="283"/>
                  <w:jc w:val="left"/>
                </w:pPr>
              </w:pPrChange>
            </w:pPr>
            <w:del w:id="24616" w:author="Houyem Rais" w:date="2024-02-22T14:46:00Z">
              <w:r w:rsidRPr="00343F01" w:rsidDel="00201166">
                <w:rPr>
                  <w:rFonts w:eastAsia="Arial" w:cstheme="minorHAnsi"/>
                  <w:w w:val="105"/>
                  <w:sz w:val="18"/>
                  <w:lang w:val="fr-FR"/>
                </w:rPr>
                <w:delText>Validation d’études détaillées par des experts spécialisés</w:delText>
              </w:r>
            </w:del>
          </w:p>
          <w:p w14:paraId="072621DA" w14:textId="6F6F5C32" w:rsidR="000A3416" w:rsidRPr="00343F01" w:rsidDel="00201166" w:rsidRDefault="000A3416" w:rsidP="00D62BC5">
            <w:pPr>
              <w:spacing w:before="0" w:after="160"/>
              <w:jc w:val="left"/>
              <w:rPr>
                <w:del w:id="24617" w:author="Houyem Rais" w:date="2024-02-22T14:46:00Z"/>
                <w:rFonts w:eastAsia="Arial" w:cstheme="minorHAnsi"/>
                <w:w w:val="105"/>
                <w:sz w:val="18"/>
                <w:lang w:val="fr-FR"/>
              </w:rPr>
              <w:pPrChange w:id="24618" w:author="Houyem Rais" w:date="2024-02-22T14:49:00Z">
                <w:pPr>
                  <w:widowControl w:val="0"/>
                  <w:numPr>
                    <w:numId w:val="15"/>
                  </w:numPr>
                  <w:autoSpaceDE w:val="0"/>
                  <w:autoSpaceDN w:val="0"/>
                  <w:spacing w:before="20" w:after="20"/>
                  <w:ind w:left="320" w:hanging="283"/>
                  <w:jc w:val="left"/>
                </w:pPr>
              </w:pPrChange>
            </w:pPr>
            <w:del w:id="24619" w:author="Houyem Rais" w:date="2024-02-22T14:46:00Z">
              <w:r w:rsidRPr="00343F01" w:rsidDel="00201166">
                <w:rPr>
                  <w:rFonts w:eastAsia="Arial" w:cstheme="minorHAnsi"/>
                  <w:w w:val="105"/>
                  <w:sz w:val="18"/>
                  <w:lang w:val="fr-FR"/>
                </w:rPr>
                <w:delText>Sélection d’entreprises possédant de solides compétences techniques</w:delText>
              </w:r>
            </w:del>
          </w:p>
        </w:tc>
      </w:tr>
      <w:tr w:rsidR="000A3416" w:rsidRPr="00343F01" w:rsidDel="00201166" w14:paraId="770C6858" w14:textId="7098C3C8" w:rsidTr="00B03636">
        <w:trPr>
          <w:del w:id="24620" w:author="Houyem Rais" w:date="2024-02-22T14:46:00Z"/>
        </w:trPr>
        <w:tc>
          <w:tcPr>
            <w:tcW w:w="613" w:type="pct"/>
            <w:vMerge w:val="restart"/>
            <w:shd w:val="clear" w:color="auto" w:fill="F2F2F2" w:themeFill="background1" w:themeFillShade="F2"/>
          </w:tcPr>
          <w:p w14:paraId="17337A8F" w14:textId="1891A1C2" w:rsidR="000A3416" w:rsidRPr="00343F01" w:rsidDel="00201166" w:rsidRDefault="000A3416" w:rsidP="00D62BC5">
            <w:pPr>
              <w:spacing w:before="0" w:after="160"/>
              <w:jc w:val="left"/>
              <w:rPr>
                <w:del w:id="24621" w:author="Houyem Rais" w:date="2024-02-22T14:46:00Z"/>
                <w:rFonts w:cstheme="minorHAnsi"/>
                <w:b/>
                <w:bCs/>
                <w:sz w:val="18"/>
                <w:lang w:val="fr-FR"/>
              </w:rPr>
              <w:pPrChange w:id="24622" w:author="Houyem Rais" w:date="2024-02-22T14:49:00Z">
                <w:pPr>
                  <w:spacing w:before="20" w:after="20"/>
                </w:pPr>
              </w:pPrChange>
            </w:pPr>
            <w:del w:id="24623" w:author="Houyem Rais" w:date="2024-02-22T14:46:00Z">
              <w:r w:rsidRPr="00343F01" w:rsidDel="00201166">
                <w:rPr>
                  <w:rFonts w:eastAsia="Arial" w:cstheme="minorHAnsi"/>
                  <w:b/>
                  <w:bCs/>
                  <w:w w:val="105"/>
                  <w:sz w:val="18"/>
                  <w:lang w:val="fr-FR"/>
                </w:rPr>
                <w:delText>Risque de construction</w:delText>
              </w:r>
            </w:del>
          </w:p>
        </w:tc>
        <w:tc>
          <w:tcPr>
            <w:tcW w:w="1244" w:type="pct"/>
          </w:tcPr>
          <w:p w14:paraId="2CF17753" w14:textId="1929A3D1" w:rsidR="000A3416" w:rsidRPr="00343F01" w:rsidDel="00201166" w:rsidRDefault="000A3416" w:rsidP="00D62BC5">
            <w:pPr>
              <w:spacing w:before="0" w:after="160"/>
              <w:jc w:val="left"/>
              <w:rPr>
                <w:del w:id="24624" w:author="Houyem Rais" w:date="2024-02-22T14:46:00Z"/>
                <w:rFonts w:eastAsia="Arial" w:cstheme="minorHAnsi"/>
                <w:b/>
                <w:bCs/>
                <w:w w:val="105"/>
                <w:sz w:val="18"/>
                <w:lang w:val="fr-FR"/>
              </w:rPr>
              <w:pPrChange w:id="24625" w:author="Houyem Rais" w:date="2024-02-22T14:49:00Z">
                <w:pPr>
                  <w:spacing w:before="20" w:after="20"/>
                </w:pPr>
              </w:pPrChange>
            </w:pPr>
            <w:del w:id="24626" w:author="Houyem Rais" w:date="2024-02-22T14:46:00Z">
              <w:r w:rsidRPr="00343F01" w:rsidDel="00201166">
                <w:rPr>
                  <w:rFonts w:eastAsia="Arial" w:cstheme="minorHAnsi"/>
                  <w:b/>
                  <w:bCs/>
                  <w:w w:val="105"/>
                  <w:sz w:val="18"/>
                  <w:lang w:val="fr-FR"/>
                </w:rPr>
                <w:delText>Dépassement de coûts</w:delText>
              </w:r>
            </w:del>
          </w:p>
          <w:p w14:paraId="467B678B" w14:textId="57ED6A49" w:rsidR="000A3416" w:rsidRPr="00343F01" w:rsidDel="00201166" w:rsidRDefault="000A3416" w:rsidP="00D62BC5">
            <w:pPr>
              <w:spacing w:before="0" w:after="160"/>
              <w:jc w:val="left"/>
              <w:rPr>
                <w:del w:id="24627" w:author="Houyem Rais" w:date="2024-02-22T14:46:00Z"/>
                <w:rFonts w:cstheme="minorHAnsi"/>
                <w:sz w:val="18"/>
                <w:lang w:val="fr-FR"/>
              </w:rPr>
              <w:pPrChange w:id="24628" w:author="Houyem Rais" w:date="2024-02-22T14:49:00Z">
                <w:pPr>
                  <w:spacing w:before="20" w:after="20"/>
                </w:pPr>
              </w:pPrChange>
            </w:pPr>
            <w:del w:id="24629" w:author="Houyem Rais" w:date="2024-02-22T14:46:00Z">
              <w:r w:rsidRPr="00343F01" w:rsidDel="00201166">
                <w:rPr>
                  <w:rFonts w:eastAsia="Arial" w:cstheme="minorHAnsi"/>
                  <w:w w:val="105"/>
                  <w:sz w:val="18"/>
                  <w:lang w:val="fr-FR"/>
                </w:rPr>
                <w:delText xml:space="preserve">C’est le risque que les quantités ou les prix des intrants soient plus élevés que prévu, </w:delText>
              </w:r>
            </w:del>
            <w:ins w:id="24630" w:author="Mohamed Amine Sdiri" w:date="2023-11-29T09:58:00Z">
              <w:del w:id="24631" w:author="Houyem Rais" w:date="2024-02-22T14:46:00Z">
                <w:r w:rsidR="00621175" w:rsidDel="00201166">
                  <w:rPr>
                    <w:rFonts w:eastAsia="Arial" w:cstheme="minorHAnsi"/>
                    <w:w w:val="105"/>
                    <w:sz w:val="18"/>
                    <w:lang w:val="fr-FR"/>
                  </w:rPr>
                  <w:delText xml:space="preserve"> </w:delText>
                </w:r>
              </w:del>
            </w:ins>
            <w:del w:id="24632" w:author="Houyem Rais" w:date="2024-02-22T14:46:00Z">
              <w:r w:rsidRPr="00343F01" w:rsidDel="00201166">
                <w:rPr>
                  <w:rFonts w:eastAsia="Arial" w:cstheme="minorHAnsi"/>
                  <w:w w:val="105"/>
                  <w:sz w:val="18"/>
                  <w:lang w:val="fr-FR"/>
                </w:rPr>
                <w:delText>ou que la construction prenne plus de temps que prévu.</w:delText>
              </w:r>
            </w:del>
          </w:p>
        </w:tc>
        <w:tc>
          <w:tcPr>
            <w:tcW w:w="1164" w:type="pct"/>
          </w:tcPr>
          <w:p w14:paraId="074028C6" w14:textId="6417180E" w:rsidR="000A3416" w:rsidRPr="00343F01" w:rsidDel="00201166" w:rsidRDefault="000A3416" w:rsidP="00D62BC5">
            <w:pPr>
              <w:spacing w:before="0" w:after="160"/>
              <w:jc w:val="left"/>
              <w:rPr>
                <w:del w:id="24633" w:author="Houyem Rais" w:date="2024-02-22T14:46:00Z"/>
                <w:rFonts w:cstheme="minorHAnsi"/>
                <w:sz w:val="18"/>
                <w:lang w:val="fr-FR"/>
              </w:rPr>
              <w:pPrChange w:id="24634" w:author="Houyem Rais" w:date="2024-02-22T14:49:00Z">
                <w:pPr>
                  <w:spacing w:before="20" w:after="20"/>
                </w:pPr>
              </w:pPrChange>
            </w:pPr>
            <w:del w:id="24635" w:author="Houyem Rais" w:date="2024-02-22T14:46:00Z">
              <w:r w:rsidRPr="00343F01" w:rsidDel="00201166">
                <w:rPr>
                  <w:rFonts w:cstheme="minorHAnsi"/>
                  <w:sz w:val="18"/>
                  <w:lang w:val="fr-FR"/>
                </w:rPr>
                <w:delText>Partenaire privé</w:delText>
              </w:r>
            </w:del>
          </w:p>
        </w:tc>
        <w:tc>
          <w:tcPr>
            <w:tcW w:w="1979" w:type="pct"/>
          </w:tcPr>
          <w:p w14:paraId="4368EF46" w14:textId="3394CA10" w:rsidR="000A3416" w:rsidRPr="00343F01" w:rsidDel="00201166" w:rsidRDefault="000A3416" w:rsidP="00D62BC5">
            <w:pPr>
              <w:spacing w:before="0" w:after="160"/>
              <w:jc w:val="left"/>
              <w:rPr>
                <w:del w:id="24636" w:author="Houyem Rais" w:date="2024-02-22T14:46:00Z"/>
                <w:rFonts w:eastAsia="Arial" w:cstheme="minorHAnsi"/>
                <w:w w:val="105"/>
                <w:sz w:val="18"/>
                <w:lang w:val="fr-FR"/>
              </w:rPr>
              <w:pPrChange w:id="24637" w:author="Houyem Rais" w:date="2024-02-22T14:49:00Z">
                <w:pPr>
                  <w:widowControl w:val="0"/>
                  <w:numPr>
                    <w:numId w:val="15"/>
                  </w:numPr>
                  <w:autoSpaceDE w:val="0"/>
                  <w:autoSpaceDN w:val="0"/>
                  <w:spacing w:before="20" w:after="20"/>
                  <w:ind w:left="320" w:hanging="283"/>
                  <w:jc w:val="left"/>
                </w:pPr>
              </w:pPrChange>
            </w:pPr>
            <w:del w:id="24638" w:author="Houyem Rais" w:date="2024-02-22T14:46:00Z">
              <w:r w:rsidRPr="00343F01" w:rsidDel="00201166">
                <w:rPr>
                  <w:rFonts w:eastAsia="Arial" w:cstheme="minorHAnsi"/>
                  <w:w w:val="105"/>
                  <w:sz w:val="18"/>
                  <w:lang w:val="fr-FR"/>
                </w:rPr>
                <w:delText>Choisir une entreprise avec les capacités techniques et financières nécessaires</w:delText>
              </w:r>
            </w:del>
          </w:p>
          <w:p w14:paraId="2BB024E0" w14:textId="3FB3EFB9" w:rsidR="000A3416" w:rsidRPr="00343F01" w:rsidDel="00201166" w:rsidRDefault="000A3416" w:rsidP="00D62BC5">
            <w:pPr>
              <w:spacing w:before="0" w:after="160"/>
              <w:jc w:val="left"/>
              <w:rPr>
                <w:del w:id="24639" w:author="Houyem Rais" w:date="2024-02-22T14:46:00Z"/>
                <w:rFonts w:eastAsia="Arial" w:cstheme="minorHAnsi"/>
                <w:w w:val="105"/>
                <w:sz w:val="18"/>
                <w:lang w:val="fr-FR"/>
              </w:rPr>
              <w:pPrChange w:id="24640" w:author="Houyem Rais" w:date="2024-02-22T14:49:00Z">
                <w:pPr>
                  <w:widowControl w:val="0"/>
                  <w:numPr>
                    <w:numId w:val="15"/>
                  </w:numPr>
                  <w:autoSpaceDE w:val="0"/>
                  <w:autoSpaceDN w:val="0"/>
                  <w:spacing w:before="20" w:after="20"/>
                  <w:ind w:left="320" w:hanging="283"/>
                  <w:jc w:val="left"/>
                </w:pPr>
              </w:pPrChange>
            </w:pPr>
            <w:del w:id="24641" w:author="Houyem Rais" w:date="2024-02-22T14:46:00Z">
              <w:r w:rsidRPr="00343F01" w:rsidDel="00201166">
                <w:rPr>
                  <w:rFonts w:eastAsia="Arial" w:cstheme="minorHAnsi"/>
                  <w:w w:val="105"/>
                  <w:sz w:val="18"/>
                  <w:lang w:val="fr-FR"/>
                </w:rPr>
                <w:delText>Rémunération forfaitaire ou clé en main dans la mesure du possible</w:delText>
              </w:r>
            </w:del>
          </w:p>
          <w:p w14:paraId="1F83740D" w14:textId="549AE490" w:rsidR="000A3416" w:rsidRPr="00343F01" w:rsidDel="00201166" w:rsidRDefault="000A3416" w:rsidP="00D62BC5">
            <w:pPr>
              <w:spacing w:before="0" w:after="160"/>
              <w:jc w:val="left"/>
              <w:rPr>
                <w:del w:id="24642" w:author="Houyem Rais" w:date="2024-02-22T14:46:00Z"/>
                <w:rFonts w:eastAsia="Arial" w:cstheme="minorHAnsi"/>
                <w:w w:val="105"/>
                <w:sz w:val="18"/>
                <w:lang w:val="fr-FR"/>
              </w:rPr>
              <w:pPrChange w:id="24643" w:author="Houyem Rais" w:date="2024-02-22T14:49:00Z">
                <w:pPr>
                  <w:widowControl w:val="0"/>
                  <w:numPr>
                    <w:numId w:val="15"/>
                  </w:numPr>
                  <w:autoSpaceDE w:val="0"/>
                  <w:autoSpaceDN w:val="0"/>
                  <w:spacing w:before="20" w:after="20"/>
                  <w:ind w:left="320" w:hanging="283"/>
                  <w:jc w:val="left"/>
                </w:pPr>
              </w:pPrChange>
            </w:pPr>
            <w:del w:id="24644" w:author="Houyem Rais" w:date="2024-02-22T14:46:00Z">
              <w:r w:rsidRPr="00343F01" w:rsidDel="00201166">
                <w:rPr>
                  <w:rFonts w:eastAsia="Arial" w:cstheme="minorHAnsi"/>
                  <w:w w:val="105"/>
                  <w:sz w:val="18"/>
                  <w:lang w:val="fr-FR"/>
                </w:rPr>
                <w:delText xml:space="preserve">Définition précise des travaux, </w:delText>
              </w:r>
            </w:del>
            <w:ins w:id="24645" w:author="Mohamed Amine Sdiri" w:date="2023-11-29T09:58:00Z">
              <w:del w:id="24646" w:author="Houyem Rais" w:date="2024-02-22T14:46:00Z">
                <w:r w:rsidR="00621175" w:rsidDel="00201166">
                  <w:rPr>
                    <w:rFonts w:eastAsia="Arial" w:cstheme="minorHAnsi"/>
                    <w:w w:val="105"/>
                    <w:sz w:val="18"/>
                    <w:lang w:val="fr-FR"/>
                  </w:rPr>
                  <w:delText xml:space="preserve"> </w:delText>
                </w:r>
              </w:del>
            </w:ins>
            <w:del w:id="24647" w:author="Houyem Rais" w:date="2024-02-22T14:46:00Z">
              <w:r w:rsidRPr="00343F01" w:rsidDel="00201166">
                <w:rPr>
                  <w:rFonts w:eastAsia="Arial" w:cstheme="minorHAnsi"/>
                  <w:w w:val="105"/>
                  <w:sz w:val="18"/>
                  <w:lang w:val="fr-FR"/>
                </w:rPr>
                <w:delText>notamment réhabilitation</w:delText>
              </w:r>
            </w:del>
          </w:p>
          <w:p w14:paraId="1107E5ED" w14:textId="7963469C" w:rsidR="000A3416" w:rsidRPr="00343F01" w:rsidDel="00201166" w:rsidRDefault="000A3416" w:rsidP="00D62BC5">
            <w:pPr>
              <w:spacing w:before="0" w:after="160"/>
              <w:jc w:val="left"/>
              <w:rPr>
                <w:del w:id="24648" w:author="Houyem Rais" w:date="2024-02-22T14:46:00Z"/>
                <w:rFonts w:eastAsia="Arial" w:cstheme="minorHAnsi"/>
                <w:w w:val="105"/>
                <w:sz w:val="18"/>
                <w:lang w:val="fr-FR"/>
              </w:rPr>
              <w:pPrChange w:id="24649" w:author="Houyem Rais" w:date="2024-02-22T14:49:00Z">
                <w:pPr>
                  <w:widowControl w:val="0"/>
                  <w:numPr>
                    <w:numId w:val="15"/>
                  </w:numPr>
                  <w:autoSpaceDE w:val="0"/>
                  <w:autoSpaceDN w:val="0"/>
                  <w:spacing w:before="20" w:after="20"/>
                  <w:ind w:left="320" w:hanging="283"/>
                  <w:jc w:val="left"/>
                </w:pPr>
              </w:pPrChange>
            </w:pPr>
            <w:del w:id="24650" w:author="Houyem Rais" w:date="2024-02-22T14:46:00Z">
              <w:r w:rsidRPr="00343F01" w:rsidDel="00201166">
                <w:rPr>
                  <w:rFonts w:eastAsia="Arial" w:cstheme="minorHAnsi"/>
                  <w:w w:val="105"/>
                  <w:sz w:val="18"/>
                  <w:lang w:val="fr-FR"/>
                </w:rPr>
                <w:delText>Mission d’assistance technique au partenaire public</w:delText>
              </w:r>
            </w:del>
          </w:p>
        </w:tc>
      </w:tr>
      <w:tr w:rsidR="000A3416" w:rsidRPr="00343F01" w:rsidDel="00201166" w14:paraId="2DF15A9A" w14:textId="208D04CF" w:rsidTr="00B03636">
        <w:trPr>
          <w:del w:id="24651" w:author="Houyem Rais" w:date="2024-02-22T14:46:00Z"/>
        </w:trPr>
        <w:tc>
          <w:tcPr>
            <w:tcW w:w="613" w:type="pct"/>
            <w:vMerge/>
            <w:shd w:val="clear" w:color="auto" w:fill="F2F2F2" w:themeFill="background1" w:themeFillShade="F2"/>
          </w:tcPr>
          <w:p w14:paraId="320C0177" w14:textId="2F9BCC43" w:rsidR="000A3416" w:rsidRPr="00343F01" w:rsidDel="00201166" w:rsidRDefault="000A3416" w:rsidP="00D62BC5">
            <w:pPr>
              <w:spacing w:before="0" w:after="160"/>
              <w:jc w:val="left"/>
              <w:rPr>
                <w:del w:id="24652" w:author="Houyem Rais" w:date="2024-02-22T14:46:00Z"/>
                <w:rFonts w:cstheme="minorHAnsi"/>
                <w:b/>
                <w:bCs/>
                <w:sz w:val="18"/>
                <w:lang w:val="fr-FR"/>
              </w:rPr>
              <w:pPrChange w:id="24653" w:author="Houyem Rais" w:date="2024-02-22T14:49:00Z">
                <w:pPr>
                  <w:spacing w:before="20" w:after="20"/>
                </w:pPr>
              </w:pPrChange>
            </w:pPr>
          </w:p>
        </w:tc>
        <w:tc>
          <w:tcPr>
            <w:tcW w:w="1244" w:type="pct"/>
          </w:tcPr>
          <w:p w14:paraId="11A0F1B3" w14:textId="101CA6F6" w:rsidR="000A3416" w:rsidRPr="00343F01" w:rsidDel="00201166" w:rsidRDefault="000A3416" w:rsidP="00D62BC5">
            <w:pPr>
              <w:spacing w:before="0" w:after="160"/>
              <w:jc w:val="left"/>
              <w:rPr>
                <w:del w:id="24654" w:author="Houyem Rais" w:date="2024-02-22T14:46:00Z"/>
                <w:rFonts w:cstheme="minorHAnsi"/>
                <w:b/>
                <w:bCs/>
                <w:sz w:val="18"/>
                <w:lang w:val="fr-FR"/>
              </w:rPr>
              <w:pPrChange w:id="24655" w:author="Houyem Rais" w:date="2024-02-22T14:49:00Z">
                <w:pPr>
                  <w:spacing w:before="20" w:after="20"/>
                </w:pPr>
              </w:pPrChange>
            </w:pPr>
            <w:del w:id="24656" w:author="Houyem Rais" w:date="2024-02-22T14:46:00Z">
              <w:r w:rsidRPr="00343F01" w:rsidDel="00201166">
                <w:rPr>
                  <w:rFonts w:eastAsia="Arial" w:cstheme="minorHAnsi"/>
                  <w:b/>
                  <w:bCs/>
                  <w:w w:val="105"/>
                  <w:sz w:val="18"/>
                  <w:lang w:val="fr-FR"/>
                </w:rPr>
                <w:delText>Dépassement des délais</w:delText>
              </w:r>
              <w:r w:rsidRPr="00343F01" w:rsidDel="00201166">
                <w:rPr>
                  <w:rFonts w:eastAsia="Arial" w:cstheme="minorHAnsi"/>
                  <w:w w:val="105"/>
                  <w:sz w:val="18"/>
                  <w:lang w:val="fr-FR"/>
                </w:rPr>
                <w:delText xml:space="preserve">, </w:delText>
              </w:r>
            </w:del>
            <w:ins w:id="24657" w:author="Mohamed Amine Sdiri" w:date="2023-11-29T09:58:00Z">
              <w:del w:id="24658" w:author="Houyem Rais" w:date="2024-02-22T14:46:00Z">
                <w:r w:rsidR="00621175" w:rsidDel="00201166">
                  <w:rPr>
                    <w:rFonts w:eastAsia="Arial" w:cstheme="minorHAnsi"/>
                    <w:w w:val="105"/>
                    <w:sz w:val="18"/>
                    <w:lang w:val="fr-FR"/>
                  </w:rPr>
                  <w:delText xml:space="preserve"> </w:delText>
                </w:r>
              </w:del>
            </w:ins>
            <w:del w:id="24659" w:author="Houyem Rais" w:date="2024-02-22T14:46:00Z">
              <w:r w:rsidRPr="00343F01" w:rsidDel="00201166">
                <w:rPr>
                  <w:rFonts w:eastAsia="Arial" w:cstheme="minorHAnsi"/>
                  <w:w w:val="105"/>
                  <w:sz w:val="18"/>
                  <w:lang w:val="fr-FR"/>
                </w:rPr>
                <w:delText xml:space="preserve">par exemple, </w:delText>
              </w:r>
            </w:del>
            <w:ins w:id="24660" w:author="Mohamed Amine Sdiri" w:date="2023-11-29T09:58:00Z">
              <w:del w:id="24661" w:author="Houyem Rais" w:date="2024-02-22T14:46:00Z">
                <w:r w:rsidR="00621175" w:rsidDel="00201166">
                  <w:rPr>
                    <w:rFonts w:eastAsia="Arial" w:cstheme="minorHAnsi"/>
                    <w:w w:val="105"/>
                    <w:sz w:val="18"/>
                    <w:lang w:val="fr-FR"/>
                  </w:rPr>
                  <w:delText xml:space="preserve"> </w:delText>
                </w:r>
              </w:del>
            </w:ins>
            <w:del w:id="24662" w:author="Houyem Rais" w:date="2024-02-22T14:46:00Z">
              <w:r w:rsidRPr="00343F01" w:rsidDel="00201166">
                <w:rPr>
                  <w:rFonts w:eastAsia="Arial" w:cstheme="minorHAnsi"/>
                  <w:w w:val="105"/>
                  <w:sz w:val="18"/>
                  <w:lang w:val="fr-FR"/>
                </w:rPr>
                <w:delText xml:space="preserve">à la suite </w:delText>
              </w:r>
              <w:r w:rsidRPr="005D477C" w:rsidDel="00201166">
                <w:rPr>
                  <w:rFonts w:eastAsia="Arial" w:cstheme="minorHAnsi"/>
                  <w:w w:val="105"/>
                  <w:sz w:val="18"/>
                  <w:lang w:val="fr-FR"/>
                </w:rPr>
                <w:delText>de</w:delText>
              </w:r>
              <w:r w:rsidRPr="00343F01" w:rsidDel="00201166">
                <w:rPr>
                  <w:rFonts w:eastAsia="Arial" w:cstheme="minorHAnsi"/>
                  <w:w w:val="105"/>
                  <w:sz w:val="18"/>
                  <w:lang w:val="fr-FR"/>
                </w:rPr>
                <w:delText xml:space="preserve"> mauvaises prévisions ou des changements dans les aléas du projet</w:delText>
              </w:r>
            </w:del>
          </w:p>
        </w:tc>
        <w:tc>
          <w:tcPr>
            <w:tcW w:w="1164" w:type="pct"/>
          </w:tcPr>
          <w:p w14:paraId="66650DBB" w14:textId="01A5D319" w:rsidR="000A3416" w:rsidRPr="00343F01" w:rsidDel="00201166" w:rsidRDefault="000A3416" w:rsidP="00D62BC5">
            <w:pPr>
              <w:spacing w:before="0" w:after="160"/>
              <w:jc w:val="left"/>
              <w:rPr>
                <w:del w:id="24663" w:author="Houyem Rais" w:date="2024-02-22T14:46:00Z"/>
                <w:rFonts w:cstheme="minorHAnsi"/>
                <w:sz w:val="18"/>
                <w:lang w:val="fr-FR"/>
              </w:rPr>
              <w:pPrChange w:id="24664" w:author="Houyem Rais" w:date="2024-02-22T14:49:00Z">
                <w:pPr>
                  <w:spacing w:before="20" w:after="20"/>
                </w:pPr>
              </w:pPrChange>
            </w:pPr>
            <w:del w:id="24665" w:author="Houyem Rais" w:date="2024-02-22T14:46:00Z">
              <w:r w:rsidRPr="00343F01" w:rsidDel="00201166">
                <w:rPr>
                  <w:rFonts w:eastAsia="Arial" w:cstheme="minorHAnsi"/>
                  <w:spacing w:val="-2"/>
                  <w:w w:val="105"/>
                  <w:sz w:val="18"/>
                  <w:lang w:val="fr-FR"/>
                </w:rPr>
                <w:delText>Partagé</w:delText>
              </w:r>
            </w:del>
          </w:p>
        </w:tc>
        <w:tc>
          <w:tcPr>
            <w:tcW w:w="1979" w:type="pct"/>
          </w:tcPr>
          <w:p w14:paraId="4DCCB77E" w14:textId="054C3CC6" w:rsidR="000A3416" w:rsidRPr="00343F01" w:rsidDel="00201166" w:rsidRDefault="000A3416" w:rsidP="00D62BC5">
            <w:pPr>
              <w:spacing w:before="0" w:after="160"/>
              <w:jc w:val="left"/>
              <w:rPr>
                <w:del w:id="24666" w:author="Houyem Rais" w:date="2024-02-22T14:46:00Z"/>
                <w:rFonts w:eastAsia="Arial" w:cstheme="minorHAnsi"/>
                <w:w w:val="105"/>
                <w:sz w:val="18"/>
                <w:lang w:val="fr-FR"/>
              </w:rPr>
              <w:pPrChange w:id="24667" w:author="Houyem Rais" w:date="2024-02-22T14:49:00Z">
                <w:pPr>
                  <w:widowControl w:val="0"/>
                  <w:numPr>
                    <w:numId w:val="15"/>
                  </w:numPr>
                  <w:autoSpaceDE w:val="0"/>
                  <w:autoSpaceDN w:val="0"/>
                  <w:spacing w:before="20" w:after="20"/>
                  <w:ind w:left="320" w:hanging="283"/>
                  <w:jc w:val="left"/>
                </w:pPr>
              </w:pPrChange>
            </w:pPr>
            <w:del w:id="24668" w:author="Houyem Rais" w:date="2024-02-22T14:46:00Z">
              <w:r w:rsidRPr="00343F01" w:rsidDel="00201166">
                <w:rPr>
                  <w:rFonts w:eastAsia="Arial" w:cstheme="minorHAnsi"/>
                  <w:w w:val="105"/>
                  <w:sz w:val="18"/>
                  <w:lang w:val="fr-FR"/>
                </w:rPr>
                <w:delText>Création d’une unité de suivi des projets pour faciliter la coordination et l’obtention d’autorisations et d’approbations administratives</w:delText>
              </w:r>
            </w:del>
          </w:p>
          <w:p w14:paraId="41A84094" w14:textId="791282D4" w:rsidR="000A3416" w:rsidRPr="00343F01" w:rsidDel="00201166" w:rsidRDefault="000A3416" w:rsidP="00D62BC5">
            <w:pPr>
              <w:spacing w:before="0" w:after="160"/>
              <w:jc w:val="left"/>
              <w:rPr>
                <w:del w:id="24669" w:author="Houyem Rais" w:date="2024-02-22T14:46:00Z"/>
                <w:rFonts w:eastAsia="Arial" w:cstheme="minorHAnsi"/>
                <w:w w:val="105"/>
                <w:sz w:val="18"/>
                <w:lang w:val="fr-FR"/>
              </w:rPr>
              <w:pPrChange w:id="24670" w:author="Houyem Rais" w:date="2024-02-22T14:49:00Z">
                <w:pPr>
                  <w:widowControl w:val="0"/>
                  <w:numPr>
                    <w:numId w:val="15"/>
                  </w:numPr>
                  <w:autoSpaceDE w:val="0"/>
                  <w:autoSpaceDN w:val="0"/>
                  <w:spacing w:before="20" w:after="20"/>
                  <w:ind w:left="320" w:hanging="283"/>
                  <w:jc w:val="left"/>
                </w:pPr>
              </w:pPrChange>
            </w:pPr>
            <w:del w:id="24671" w:author="Houyem Rais" w:date="2024-02-22T14:46:00Z">
              <w:r w:rsidRPr="00343F01" w:rsidDel="00201166">
                <w:rPr>
                  <w:rFonts w:eastAsia="Arial" w:cstheme="minorHAnsi"/>
                  <w:w w:val="105"/>
                  <w:sz w:val="18"/>
                  <w:lang w:val="fr-FR"/>
                </w:rPr>
                <w:delText>Application des pénalités de retard</w:delText>
              </w:r>
            </w:del>
          </w:p>
          <w:p w14:paraId="6EC24581" w14:textId="56FC1A62" w:rsidR="000A3416" w:rsidRPr="00343F01" w:rsidDel="00201166" w:rsidRDefault="000A3416" w:rsidP="00D62BC5">
            <w:pPr>
              <w:spacing w:before="0" w:after="160"/>
              <w:jc w:val="left"/>
              <w:rPr>
                <w:del w:id="24672" w:author="Houyem Rais" w:date="2024-02-22T14:46:00Z"/>
                <w:rFonts w:eastAsia="Arial" w:cstheme="minorHAnsi"/>
                <w:w w:val="105"/>
                <w:sz w:val="18"/>
                <w:lang w:val="fr-FR"/>
              </w:rPr>
              <w:pPrChange w:id="24673" w:author="Houyem Rais" w:date="2024-02-22T14:49:00Z">
                <w:pPr>
                  <w:widowControl w:val="0"/>
                  <w:numPr>
                    <w:numId w:val="15"/>
                  </w:numPr>
                  <w:autoSpaceDE w:val="0"/>
                  <w:autoSpaceDN w:val="0"/>
                  <w:spacing w:before="20" w:after="20"/>
                  <w:ind w:left="320" w:hanging="283"/>
                  <w:jc w:val="left"/>
                </w:pPr>
              </w:pPrChange>
            </w:pPr>
            <w:del w:id="24674" w:author="Houyem Rais" w:date="2024-02-22T14:46:00Z">
              <w:r w:rsidRPr="00343F01" w:rsidDel="00201166">
                <w:rPr>
                  <w:rFonts w:eastAsia="Arial" w:cstheme="minorHAnsi"/>
                  <w:w w:val="105"/>
                  <w:sz w:val="18"/>
                  <w:lang w:val="fr-FR"/>
                </w:rPr>
                <w:delText>Mission d’assistance technique au partenaire public</w:delText>
              </w:r>
            </w:del>
          </w:p>
        </w:tc>
      </w:tr>
      <w:tr w:rsidR="000A3416" w:rsidRPr="00343F01" w:rsidDel="00201166" w14:paraId="5F8E7E16" w14:textId="6E073293" w:rsidTr="00B03636">
        <w:trPr>
          <w:del w:id="24675" w:author="Houyem Rais" w:date="2024-02-22T14:46:00Z"/>
        </w:trPr>
        <w:tc>
          <w:tcPr>
            <w:tcW w:w="613" w:type="pct"/>
            <w:vMerge/>
            <w:shd w:val="clear" w:color="auto" w:fill="F2F2F2" w:themeFill="background1" w:themeFillShade="F2"/>
          </w:tcPr>
          <w:p w14:paraId="1F2D9FC9" w14:textId="5CFE3F8E" w:rsidR="000A3416" w:rsidRPr="00343F01" w:rsidDel="00201166" w:rsidRDefault="000A3416" w:rsidP="00D62BC5">
            <w:pPr>
              <w:spacing w:before="0" w:after="160"/>
              <w:jc w:val="left"/>
              <w:rPr>
                <w:del w:id="24676" w:author="Houyem Rais" w:date="2024-02-22T14:46:00Z"/>
                <w:rFonts w:cstheme="minorHAnsi"/>
                <w:b/>
                <w:bCs/>
                <w:sz w:val="18"/>
                <w:lang w:val="fr-FR"/>
              </w:rPr>
              <w:pPrChange w:id="24677" w:author="Houyem Rais" w:date="2024-02-22T14:49:00Z">
                <w:pPr>
                  <w:spacing w:before="20" w:after="20"/>
                </w:pPr>
              </w:pPrChange>
            </w:pPr>
          </w:p>
        </w:tc>
        <w:tc>
          <w:tcPr>
            <w:tcW w:w="1244" w:type="pct"/>
          </w:tcPr>
          <w:p w14:paraId="3457B3B1" w14:textId="6B80D735" w:rsidR="000A3416" w:rsidRPr="00343F01" w:rsidDel="00201166" w:rsidRDefault="000A3416" w:rsidP="00D62BC5">
            <w:pPr>
              <w:spacing w:before="0" w:after="160"/>
              <w:jc w:val="left"/>
              <w:rPr>
                <w:del w:id="24678" w:author="Houyem Rais" w:date="2024-02-22T14:46:00Z"/>
                <w:rFonts w:eastAsia="Arial" w:cstheme="minorHAnsi"/>
                <w:b/>
                <w:bCs/>
                <w:spacing w:val="-2"/>
                <w:w w:val="105"/>
                <w:sz w:val="18"/>
                <w:lang w:val="fr-FR"/>
              </w:rPr>
              <w:pPrChange w:id="24679" w:author="Houyem Rais" w:date="2024-02-22T14:49:00Z">
                <w:pPr>
                  <w:spacing w:before="20" w:after="20"/>
                </w:pPr>
              </w:pPrChange>
            </w:pPr>
            <w:del w:id="24680" w:author="Houyem Rais" w:date="2024-02-22T14:46:00Z">
              <w:r w:rsidRPr="00343F01" w:rsidDel="00201166">
                <w:rPr>
                  <w:rFonts w:eastAsia="Arial" w:cstheme="minorHAnsi"/>
                  <w:b/>
                  <w:bCs/>
                  <w:spacing w:val="-2"/>
                  <w:w w:val="105"/>
                  <w:sz w:val="18"/>
                  <w:lang w:val="fr-FR"/>
                </w:rPr>
                <w:delText>Conditions de chantier imprévues</w:delText>
              </w:r>
              <w:r w:rsidRPr="00343F01" w:rsidDel="00201166">
                <w:rPr>
                  <w:rFonts w:eastAsia="Arial" w:cstheme="minorHAnsi"/>
                  <w:spacing w:val="-2"/>
                  <w:w w:val="105"/>
                  <w:sz w:val="18"/>
                  <w:lang w:val="fr-FR"/>
                </w:rPr>
                <w:delText xml:space="preserve"> (problèmes géologiques, </w:delText>
              </w:r>
            </w:del>
            <w:ins w:id="24681" w:author="Mohamed Amine Sdiri" w:date="2023-11-29T09:58:00Z">
              <w:del w:id="24682" w:author="Houyem Rais" w:date="2024-02-22T14:46:00Z">
                <w:r w:rsidR="00621175" w:rsidDel="00201166">
                  <w:rPr>
                    <w:rFonts w:eastAsia="Arial" w:cstheme="minorHAnsi"/>
                    <w:spacing w:val="-2"/>
                    <w:w w:val="105"/>
                    <w:sz w:val="18"/>
                    <w:lang w:val="fr-FR"/>
                  </w:rPr>
                  <w:delText xml:space="preserve"> </w:delText>
                </w:r>
              </w:del>
            </w:ins>
            <w:del w:id="24683" w:author="Houyem Rais" w:date="2024-02-22T14:46:00Z">
              <w:r w:rsidRPr="00343F01" w:rsidDel="00201166">
                <w:rPr>
                  <w:rFonts w:eastAsia="Arial" w:cstheme="minorHAnsi"/>
                  <w:spacing w:val="-2"/>
                  <w:w w:val="105"/>
                  <w:sz w:val="18"/>
                  <w:lang w:val="fr-FR"/>
                </w:rPr>
                <w:delText xml:space="preserve">sols instables, </w:delText>
              </w:r>
            </w:del>
            <w:ins w:id="24684" w:author="Mohamed Amine Sdiri" w:date="2023-11-29T09:58:00Z">
              <w:del w:id="24685" w:author="Houyem Rais" w:date="2024-02-22T14:46:00Z">
                <w:r w:rsidR="00621175" w:rsidDel="00201166">
                  <w:rPr>
                    <w:rFonts w:eastAsia="Arial" w:cstheme="minorHAnsi"/>
                    <w:spacing w:val="-2"/>
                    <w:w w:val="105"/>
                    <w:sz w:val="18"/>
                    <w:lang w:val="fr-FR"/>
                  </w:rPr>
                  <w:delText xml:space="preserve"> </w:delText>
                </w:r>
              </w:del>
            </w:ins>
            <w:del w:id="24686" w:author="Houyem Rais" w:date="2024-02-22T14:46:00Z">
              <w:r w:rsidRPr="00343F01" w:rsidDel="00201166">
                <w:rPr>
                  <w:rFonts w:eastAsia="Arial" w:cstheme="minorHAnsi"/>
                  <w:spacing w:val="-2"/>
                  <w:w w:val="105"/>
                  <w:sz w:val="18"/>
                  <w:lang w:val="fr-FR"/>
                </w:rPr>
                <w:delText xml:space="preserve">formations rocheuses difficiles, </w:delText>
              </w:r>
            </w:del>
            <w:ins w:id="24687" w:author="Mohamed Amine Sdiri" w:date="2023-11-29T09:58:00Z">
              <w:del w:id="24688" w:author="Houyem Rais" w:date="2024-02-22T14:46:00Z">
                <w:r w:rsidR="00621175" w:rsidDel="00201166">
                  <w:rPr>
                    <w:rFonts w:eastAsia="Arial" w:cstheme="minorHAnsi"/>
                    <w:spacing w:val="-2"/>
                    <w:w w:val="105"/>
                    <w:sz w:val="18"/>
                    <w:lang w:val="fr-FR"/>
                  </w:rPr>
                  <w:delText xml:space="preserve"> </w:delText>
                </w:r>
              </w:del>
            </w:ins>
            <w:del w:id="24689" w:author="Houyem Rais" w:date="2024-02-22T14:46:00Z">
              <w:r w:rsidRPr="00343F01" w:rsidDel="00201166">
                <w:rPr>
                  <w:rFonts w:eastAsia="Arial" w:cstheme="minorHAnsi"/>
                  <w:spacing w:val="-2"/>
                  <w:w w:val="105"/>
                  <w:sz w:val="18"/>
                  <w:lang w:val="fr-FR"/>
                </w:rPr>
                <w:delText>etc.) ou des conditions météorologiques défavorables pendant la construction</w:delText>
              </w:r>
            </w:del>
          </w:p>
        </w:tc>
        <w:tc>
          <w:tcPr>
            <w:tcW w:w="1164" w:type="pct"/>
          </w:tcPr>
          <w:p w14:paraId="239566B1" w14:textId="78591064" w:rsidR="000A3416" w:rsidRPr="00343F01" w:rsidDel="00201166" w:rsidRDefault="000A3416" w:rsidP="00D62BC5">
            <w:pPr>
              <w:spacing w:before="0" w:after="160"/>
              <w:jc w:val="left"/>
              <w:rPr>
                <w:del w:id="24690" w:author="Houyem Rais" w:date="2024-02-22T14:46:00Z"/>
                <w:rFonts w:eastAsia="Arial" w:cstheme="minorHAnsi"/>
                <w:spacing w:val="-2"/>
                <w:w w:val="105"/>
                <w:sz w:val="18"/>
                <w:lang w:val="fr-FR"/>
              </w:rPr>
              <w:pPrChange w:id="24691" w:author="Houyem Rais" w:date="2024-02-22T14:49:00Z">
                <w:pPr>
                  <w:spacing w:before="20" w:after="20"/>
                </w:pPr>
              </w:pPrChange>
            </w:pPr>
            <w:del w:id="24692" w:author="Houyem Rais" w:date="2024-02-22T14:46:00Z">
              <w:r w:rsidRPr="00343F01" w:rsidDel="00201166">
                <w:rPr>
                  <w:rFonts w:eastAsia="Arial" w:cstheme="minorHAnsi"/>
                  <w:spacing w:val="-2"/>
                  <w:w w:val="105"/>
                  <w:sz w:val="18"/>
                  <w:lang w:val="fr-FR"/>
                </w:rPr>
                <w:delText>Partagé</w:delText>
              </w:r>
            </w:del>
          </w:p>
        </w:tc>
        <w:tc>
          <w:tcPr>
            <w:tcW w:w="1979" w:type="pct"/>
          </w:tcPr>
          <w:p w14:paraId="35916287" w14:textId="376330B0" w:rsidR="000A3416" w:rsidRPr="00343F01" w:rsidDel="00201166" w:rsidRDefault="000A3416" w:rsidP="00D62BC5">
            <w:pPr>
              <w:spacing w:before="0" w:after="160"/>
              <w:jc w:val="left"/>
              <w:rPr>
                <w:del w:id="24693" w:author="Houyem Rais" w:date="2024-02-22T14:46:00Z"/>
                <w:rFonts w:eastAsia="Arial" w:cstheme="minorHAnsi"/>
                <w:w w:val="105"/>
                <w:sz w:val="18"/>
                <w:lang w:val="fr-FR"/>
              </w:rPr>
              <w:pPrChange w:id="24694" w:author="Houyem Rais" w:date="2024-02-22T14:49:00Z">
                <w:pPr>
                  <w:widowControl w:val="0"/>
                  <w:numPr>
                    <w:numId w:val="15"/>
                  </w:numPr>
                  <w:autoSpaceDE w:val="0"/>
                  <w:autoSpaceDN w:val="0"/>
                  <w:spacing w:before="20" w:after="20"/>
                  <w:ind w:left="320" w:hanging="283"/>
                  <w:jc w:val="left"/>
                </w:pPr>
              </w:pPrChange>
            </w:pPr>
            <w:del w:id="24695" w:author="Houyem Rais" w:date="2024-02-22T14:46:00Z">
              <w:r w:rsidRPr="00343F01" w:rsidDel="00201166">
                <w:rPr>
                  <w:rFonts w:eastAsia="Arial" w:cstheme="minorHAnsi"/>
                  <w:w w:val="105"/>
                  <w:sz w:val="18"/>
                  <w:lang w:val="fr-FR"/>
                </w:rPr>
                <w:delText>Étude détaillée des conditions du site</w:delText>
              </w:r>
            </w:del>
          </w:p>
          <w:p w14:paraId="257DA0CC" w14:textId="4EC1708A" w:rsidR="000A3416" w:rsidRPr="00343F01" w:rsidDel="00201166" w:rsidRDefault="000A3416" w:rsidP="00D62BC5">
            <w:pPr>
              <w:spacing w:before="0" w:after="160"/>
              <w:jc w:val="left"/>
              <w:rPr>
                <w:del w:id="24696" w:author="Houyem Rais" w:date="2024-02-22T14:46:00Z"/>
                <w:rFonts w:eastAsia="Arial" w:cstheme="minorHAnsi"/>
                <w:w w:val="105"/>
                <w:sz w:val="18"/>
                <w:lang w:val="fr-FR"/>
              </w:rPr>
              <w:pPrChange w:id="24697" w:author="Houyem Rais" w:date="2024-02-22T14:49:00Z">
                <w:pPr>
                  <w:widowControl w:val="0"/>
                  <w:numPr>
                    <w:numId w:val="15"/>
                  </w:numPr>
                  <w:autoSpaceDE w:val="0"/>
                  <w:autoSpaceDN w:val="0"/>
                  <w:spacing w:before="20" w:after="20"/>
                  <w:ind w:left="320" w:hanging="283"/>
                  <w:jc w:val="left"/>
                </w:pPr>
              </w:pPrChange>
            </w:pPr>
            <w:del w:id="24698" w:author="Houyem Rais" w:date="2024-02-22T14:46:00Z">
              <w:r w:rsidRPr="00343F01" w:rsidDel="00201166">
                <w:rPr>
                  <w:rFonts w:eastAsia="Arial" w:cstheme="minorHAnsi"/>
                  <w:w w:val="105"/>
                  <w:sz w:val="18"/>
                  <w:lang w:val="fr-FR"/>
                </w:rPr>
                <w:delText>Garanties</w:delText>
              </w:r>
            </w:del>
          </w:p>
        </w:tc>
      </w:tr>
      <w:tr w:rsidR="000A3416" w:rsidRPr="00343F01" w:rsidDel="00201166" w14:paraId="39BA0638" w14:textId="5AD7B18B" w:rsidTr="00B03636">
        <w:trPr>
          <w:del w:id="24699" w:author="Houyem Rais" w:date="2024-02-22T14:46:00Z"/>
        </w:trPr>
        <w:tc>
          <w:tcPr>
            <w:tcW w:w="613" w:type="pct"/>
            <w:vMerge/>
            <w:shd w:val="clear" w:color="auto" w:fill="F2F2F2" w:themeFill="background1" w:themeFillShade="F2"/>
          </w:tcPr>
          <w:p w14:paraId="7887F2DF" w14:textId="252C2671" w:rsidR="000A3416" w:rsidRPr="00343F01" w:rsidDel="00201166" w:rsidRDefault="000A3416" w:rsidP="00D62BC5">
            <w:pPr>
              <w:spacing w:before="0" w:after="160"/>
              <w:jc w:val="left"/>
              <w:rPr>
                <w:del w:id="24700" w:author="Houyem Rais" w:date="2024-02-22T14:46:00Z"/>
                <w:rFonts w:cstheme="minorHAnsi"/>
                <w:b/>
                <w:bCs/>
                <w:sz w:val="18"/>
                <w:lang w:val="fr-FR"/>
              </w:rPr>
              <w:pPrChange w:id="24701" w:author="Houyem Rais" w:date="2024-02-22T14:49:00Z">
                <w:pPr>
                  <w:spacing w:before="20" w:after="20"/>
                </w:pPr>
              </w:pPrChange>
            </w:pPr>
          </w:p>
        </w:tc>
        <w:tc>
          <w:tcPr>
            <w:tcW w:w="1244" w:type="pct"/>
          </w:tcPr>
          <w:p w14:paraId="127D4FE6" w14:textId="6E6ABB70" w:rsidR="000A3416" w:rsidRPr="00343F01" w:rsidDel="00201166" w:rsidRDefault="000A3416" w:rsidP="00D62BC5">
            <w:pPr>
              <w:spacing w:before="0" w:after="160"/>
              <w:jc w:val="left"/>
              <w:rPr>
                <w:del w:id="24702" w:author="Houyem Rais" w:date="2024-02-22T14:46:00Z"/>
                <w:rFonts w:eastAsia="Arial" w:cstheme="minorHAnsi"/>
                <w:b/>
                <w:bCs/>
                <w:spacing w:val="-2"/>
                <w:w w:val="105"/>
                <w:sz w:val="18"/>
                <w:lang w:val="fr-FR"/>
              </w:rPr>
              <w:pPrChange w:id="24703" w:author="Houyem Rais" w:date="2024-02-22T14:49:00Z">
                <w:pPr>
                  <w:spacing w:before="20" w:after="20"/>
                </w:pPr>
              </w:pPrChange>
            </w:pPr>
            <w:del w:id="24704" w:author="Houyem Rais" w:date="2024-02-22T14:46:00Z">
              <w:r w:rsidRPr="00343F01" w:rsidDel="00201166">
                <w:rPr>
                  <w:rFonts w:eastAsia="Arial" w:cstheme="minorHAnsi"/>
                  <w:b/>
                  <w:bCs/>
                  <w:spacing w:val="-2"/>
                  <w:w w:val="105"/>
                  <w:sz w:val="18"/>
                  <w:lang w:val="fr-FR"/>
                </w:rPr>
                <w:delText>Indisponibilité des matériaux</w:delText>
              </w:r>
              <w:r w:rsidRPr="00343F01" w:rsidDel="00201166">
                <w:rPr>
                  <w:rFonts w:eastAsia="Arial" w:cstheme="minorHAnsi"/>
                  <w:spacing w:val="-2"/>
                  <w:w w:val="105"/>
                  <w:sz w:val="18"/>
                  <w:lang w:val="fr-FR"/>
                </w:rPr>
                <w:delText xml:space="preserve"> ou défaillance des sous-traitants/ fournisseurs clés, </w:delText>
              </w:r>
            </w:del>
            <w:ins w:id="24705" w:author="Mohamed Amine Sdiri" w:date="2023-11-29T09:58:00Z">
              <w:del w:id="24706" w:author="Houyem Rais" w:date="2024-02-22T14:46:00Z">
                <w:r w:rsidR="00621175" w:rsidDel="00201166">
                  <w:rPr>
                    <w:rFonts w:eastAsia="Arial" w:cstheme="minorHAnsi"/>
                    <w:spacing w:val="-2"/>
                    <w:w w:val="105"/>
                    <w:sz w:val="18"/>
                    <w:lang w:val="fr-FR"/>
                  </w:rPr>
                  <w:delText xml:space="preserve"> </w:delText>
                </w:r>
              </w:del>
            </w:ins>
            <w:del w:id="24707" w:author="Houyem Rais" w:date="2024-02-22T14:46:00Z">
              <w:r w:rsidRPr="00343F01" w:rsidDel="00201166">
                <w:rPr>
                  <w:rFonts w:eastAsia="Arial" w:cstheme="minorHAnsi"/>
                  <w:spacing w:val="-2"/>
                  <w:w w:val="105"/>
                  <w:sz w:val="18"/>
                  <w:lang w:val="fr-FR"/>
                </w:rPr>
                <w:delText>entrainant des retards dans la livraison des matériaux de construction</w:delText>
              </w:r>
            </w:del>
          </w:p>
        </w:tc>
        <w:tc>
          <w:tcPr>
            <w:tcW w:w="1164" w:type="pct"/>
          </w:tcPr>
          <w:p w14:paraId="6C6ED9D5" w14:textId="644D0EFC" w:rsidR="000A3416" w:rsidRPr="00343F01" w:rsidDel="00201166" w:rsidRDefault="000A3416" w:rsidP="00D62BC5">
            <w:pPr>
              <w:spacing w:before="0" w:after="160"/>
              <w:jc w:val="left"/>
              <w:rPr>
                <w:del w:id="24708" w:author="Houyem Rais" w:date="2024-02-22T14:46:00Z"/>
                <w:rFonts w:eastAsia="Arial" w:cstheme="minorHAnsi"/>
                <w:spacing w:val="-2"/>
                <w:w w:val="105"/>
                <w:sz w:val="18"/>
                <w:highlight w:val="yellow"/>
                <w:lang w:val="fr-FR"/>
              </w:rPr>
              <w:pPrChange w:id="24709" w:author="Houyem Rais" w:date="2024-02-22T14:49:00Z">
                <w:pPr>
                  <w:spacing w:before="20" w:after="20"/>
                </w:pPr>
              </w:pPrChange>
            </w:pPr>
            <w:del w:id="24710" w:author="Houyem Rais" w:date="2024-02-22T14:46:00Z">
              <w:r w:rsidRPr="00343F01" w:rsidDel="00201166">
                <w:rPr>
                  <w:rFonts w:cstheme="minorHAnsi"/>
                  <w:sz w:val="18"/>
                  <w:lang w:val="fr-FR"/>
                </w:rPr>
                <w:delText>Partenaire privé</w:delText>
              </w:r>
            </w:del>
          </w:p>
        </w:tc>
        <w:tc>
          <w:tcPr>
            <w:tcW w:w="1979" w:type="pct"/>
          </w:tcPr>
          <w:p w14:paraId="73A7B1D1" w14:textId="24CD2A0B" w:rsidR="000A3416" w:rsidRPr="00343F01" w:rsidDel="00201166" w:rsidRDefault="000A3416" w:rsidP="00D62BC5">
            <w:pPr>
              <w:spacing w:before="0" w:after="160"/>
              <w:jc w:val="left"/>
              <w:rPr>
                <w:del w:id="24711" w:author="Houyem Rais" w:date="2024-02-22T14:46:00Z"/>
                <w:rFonts w:eastAsia="Arial" w:cstheme="minorHAnsi"/>
                <w:w w:val="105"/>
                <w:sz w:val="18"/>
                <w:lang w:val="fr-FR"/>
              </w:rPr>
              <w:pPrChange w:id="24712" w:author="Houyem Rais" w:date="2024-02-22T14:49:00Z">
                <w:pPr>
                  <w:widowControl w:val="0"/>
                  <w:numPr>
                    <w:numId w:val="15"/>
                  </w:numPr>
                  <w:autoSpaceDE w:val="0"/>
                  <w:autoSpaceDN w:val="0"/>
                  <w:spacing w:before="20" w:after="20"/>
                  <w:ind w:left="320" w:hanging="283"/>
                  <w:jc w:val="left"/>
                </w:pPr>
              </w:pPrChange>
            </w:pPr>
            <w:del w:id="24713" w:author="Houyem Rais" w:date="2024-02-22T14:46:00Z">
              <w:r w:rsidRPr="00343F01" w:rsidDel="00201166">
                <w:rPr>
                  <w:rFonts w:eastAsia="Arial" w:cstheme="minorHAnsi"/>
                  <w:w w:val="105"/>
                  <w:sz w:val="18"/>
                  <w:lang w:val="fr-FR"/>
                </w:rPr>
                <w:delText>Renseignements précoces sur le marché</w:delText>
              </w:r>
            </w:del>
          </w:p>
          <w:p w14:paraId="035D9F6F" w14:textId="47607790" w:rsidR="000A3416" w:rsidRPr="00343F01" w:rsidDel="00201166" w:rsidRDefault="000A3416" w:rsidP="00D62BC5">
            <w:pPr>
              <w:spacing w:before="0" w:after="160"/>
              <w:jc w:val="left"/>
              <w:rPr>
                <w:del w:id="24714" w:author="Houyem Rais" w:date="2024-02-22T14:46:00Z"/>
                <w:rFonts w:eastAsia="Arial" w:cstheme="minorHAnsi"/>
                <w:w w:val="105"/>
                <w:sz w:val="18"/>
                <w:lang w:val="fr-FR"/>
              </w:rPr>
              <w:pPrChange w:id="24715" w:author="Houyem Rais" w:date="2024-02-22T14:49:00Z">
                <w:pPr>
                  <w:widowControl w:val="0"/>
                  <w:numPr>
                    <w:numId w:val="15"/>
                  </w:numPr>
                  <w:autoSpaceDE w:val="0"/>
                  <w:autoSpaceDN w:val="0"/>
                  <w:spacing w:before="20" w:after="20"/>
                  <w:ind w:left="320" w:hanging="283"/>
                  <w:jc w:val="left"/>
                </w:pPr>
              </w:pPrChange>
            </w:pPr>
            <w:del w:id="24716" w:author="Houyem Rais" w:date="2024-02-22T14:46:00Z">
              <w:r w:rsidRPr="00343F01" w:rsidDel="00201166">
                <w:rPr>
                  <w:rFonts w:eastAsia="Arial" w:cstheme="minorHAnsi"/>
                  <w:w w:val="105"/>
                  <w:sz w:val="18"/>
                  <w:lang w:val="fr-FR"/>
                </w:rPr>
                <w:delText>Des mesures de recours en cas de défaillance</w:delText>
              </w:r>
            </w:del>
          </w:p>
        </w:tc>
      </w:tr>
      <w:tr w:rsidR="000A3416" w:rsidRPr="00343F01" w:rsidDel="00201166" w14:paraId="3E20A5FE" w14:textId="3698974F" w:rsidTr="00B03636">
        <w:trPr>
          <w:del w:id="24717" w:author="Houyem Rais" w:date="2024-02-22T14:46:00Z"/>
        </w:trPr>
        <w:tc>
          <w:tcPr>
            <w:tcW w:w="613" w:type="pct"/>
            <w:vMerge/>
            <w:shd w:val="clear" w:color="auto" w:fill="F2F2F2" w:themeFill="background1" w:themeFillShade="F2"/>
          </w:tcPr>
          <w:p w14:paraId="308D6238" w14:textId="1FC3005C" w:rsidR="000A3416" w:rsidRPr="00343F01" w:rsidDel="00201166" w:rsidRDefault="000A3416" w:rsidP="00D62BC5">
            <w:pPr>
              <w:spacing w:before="0" w:after="160"/>
              <w:jc w:val="left"/>
              <w:rPr>
                <w:del w:id="24718" w:author="Houyem Rais" w:date="2024-02-22T14:46:00Z"/>
                <w:rFonts w:cstheme="minorHAnsi"/>
                <w:b/>
                <w:bCs/>
                <w:sz w:val="18"/>
                <w:lang w:val="fr-FR"/>
              </w:rPr>
              <w:pPrChange w:id="24719" w:author="Houyem Rais" w:date="2024-02-22T14:49:00Z">
                <w:pPr>
                  <w:spacing w:before="20" w:after="20"/>
                </w:pPr>
              </w:pPrChange>
            </w:pPr>
          </w:p>
        </w:tc>
        <w:tc>
          <w:tcPr>
            <w:tcW w:w="1244" w:type="pct"/>
          </w:tcPr>
          <w:p w14:paraId="3AFDC9F2" w14:textId="49121812" w:rsidR="000A3416" w:rsidRPr="00343F01" w:rsidDel="00201166" w:rsidRDefault="000A3416" w:rsidP="00D62BC5">
            <w:pPr>
              <w:spacing w:before="0" w:after="160"/>
              <w:jc w:val="left"/>
              <w:rPr>
                <w:del w:id="24720" w:author="Houyem Rais" w:date="2024-02-22T14:46:00Z"/>
                <w:rFonts w:eastAsia="Arial" w:cstheme="minorHAnsi"/>
                <w:b/>
                <w:bCs/>
                <w:spacing w:val="-2"/>
                <w:w w:val="105"/>
                <w:sz w:val="18"/>
                <w:lang w:val="fr-FR"/>
              </w:rPr>
              <w:pPrChange w:id="24721" w:author="Houyem Rais" w:date="2024-02-22T14:49:00Z">
                <w:pPr>
                  <w:spacing w:before="20" w:after="20"/>
                </w:pPr>
              </w:pPrChange>
            </w:pPr>
            <w:del w:id="24722" w:author="Houyem Rais" w:date="2024-02-22T14:46:00Z">
              <w:r w:rsidRPr="00343F01" w:rsidDel="00201166">
                <w:rPr>
                  <w:rFonts w:eastAsia="Arial" w:cstheme="minorHAnsi"/>
                  <w:b/>
                  <w:bCs/>
                  <w:spacing w:val="-2"/>
                  <w:w w:val="105"/>
                  <w:sz w:val="18"/>
                  <w:lang w:val="fr-FR"/>
                </w:rPr>
                <w:delText>Manque de main d’œuvre spécialisée</w:delText>
              </w:r>
            </w:del>
          </w:p>
        </w:tc>
        <w:tc>
          <w:tcPr>
            <w:tcW w:w="1164" w:type="pct"/>
          </w:tcPr>
          <w:p w14:paraId="35392D52" w14:textId="637B77A1" w:rsidR="000A3416" w:rsidRPr="00343F01" w:rsidDel="00201166" w:rsidRDefault="000A3416" w:rsidP="00D62BC5">
            <w:pPr>
              <w:spacing w:before="0" w:after="160"/>
              <w:jc w:val="left"/>
              <w:rPr>
                <w:del w:id="24723" w:author="Houyem Rais" w:date="2024-02-22T14:46:00Z"/>
                <w:rFonts w:eastAsia="Arial" w:cstheme="minorHAnsi"/>
                <w:spacing w:val="-2"/>
                <w:w w:val="105"/>
                <w:sz w:val="18"/>
                <w:lang w:val="fr-FR"/>
              </w:rPr>
              <w:pPrChange w:id="24724" w:author="Houyem Rais" w:date="2024-02-22T14:49:00Z">
                <w:pPr>
                  <w:spacing w:before="20" w:after="20"/>
                </w:pPr>
              </w:pPrChange>
            </w:pPr>
            <w:del w:id="24725" w:author="Houyem Rais" w:date="2024-02-22T14:46:00Z">
              <w:r w:rsidRPr="00343F01" w:rsidDel="00201166">
                <w:rPr>
                  <w:rFonts w:cstheme="minorHAnsi"/>
                  <w:sz w:val="18"/>
                  <w:lang w:val="fr-FR"/>
                </w:rPr>
                <w:delText>Partenaire privé</w:delText>
              </w:r>
            </w:del>
          </w:p>
        </w:tc>
        <w:tc>
          <w:tcPr>
            <w:tcW w:w="1979" w:type="pct"/>
          </w:tcPr>
          <w:p w14:paraId="6D8C658C" w14:textId="042FBDFF" w:rsidR="000A3416" w:rsidRPr="00343F01" w:rsidDel="00201166" w:rsidRDefault="000A3416" w:rsidP="00D62BC5">
            <w:pPr>
              <w:spacing w:before="0" w:after="160"/>
              <w:jc w:val="left"/>
              <w:rPr>
                <w:del w:id="24726" w:author="Houyem Rais" w:date="2024-02-22T14:46:00Z"/>
                <w:rFonts w:eastAsia="Arial" w:cstheme="minorHAnsi"/>
                <w:w w:val="105"/>
                <w:sz w:val="18"/>
                <w:lang w:val="fr-FR"/>
              </w:rPr>
              <w:pPrChange w:id="24727" w:author="Houyem Rais" w:date="2024-02-22T14:49:00Z">
                <w:pPr>
                  <w:widowControl w:val="0"/>
                  <w:numPr>
                    <w:numId w:val="15"/>
                  </w:numPr>
                  <w:autoSpaceDE w:val="0"/>
                  <w:autoSpaceDN w:val="0"/>
                  <w:spacing w:before="20" w:after="20"/>
                  <w:ind w:left="320" w:hanging="283"/>
                  <w:jc w:val="left"/>
                </w:pPr>
              </w:pPrChange>
            </w:pPr>
            <w:del w:id="24728" w:author="Houyem Rais" w:date="2024-02-22T14:46:00Z">
              <w:r w:rsidRPr="00343F01" w:rsidDel="00201166">
                <w:rPr>
                  <w:rFonts w:eastAsia="Arial" w:cstheme="minorHAnsi"/>
                  <w:w w:val="105"/>
                  <w:sz w:val="18"/>
                  <w:lang w:val="fr-FR"/>
                </w:rPr>
                <w:delText>Étude détaillée du marché du travail</w:delText>
              </w:r>
            </w:del>
          </w:p>
        </w:tc>
      </w:tr>
      <w:tr w:rsidR="000A3416" w:rsidRPr="00343F01" w:rsidDel="00201166" w14:paraId="0C5C8F30" w14:textId="7D96E5B1" w:rsidTr="00B03636">
        <w:trPr>
          <w:del w:id="24729" w:author="Houyem Rais" w:date="2024-02-22T14:46:00Z"/>
        </w:trPr>
        <w:tc>
          <w:tcPr>
            <w:tcW w:w="613" w:type="pct"/>
            <w:shd w:val="clear" w:color="auto" w:fill="F2F2F2" w:themeFill="background1" w:themeFillShade="F2"/>
          </w:tcPr>
          <w:p w14:paraId="058CDE1D" w14:textId="16F189F8" w:rsidR="000A3416" w:rsidRPr="00343F01" w:rsidDel="00201166" w:rsidRDefault="000A3416" w:rsidP="00D62BC5">
            <w:pPr>
              <w:spacing w:before="0" w:after="160"/>
              <w:jc w:val="left"/>
              <w:rPr>
                <w:del w:id="24730" w:author="Houyem Rais" w:date="2024-02-22T14:46:00Z"/>
                <w:rFonts w:cstheme="minorHAnsi"/>
                <w:b/>
                <w:bCs/>
                <w:sz w:val="18"/>
                <w:lang w:val="fr-FR"/>
              </w:rPr>
              <w:pPrChange w:id="24731" w:author="Houyem Rais" w:date="2024-02-22T14:49:00Z">
                <w:pPr>
                  <w:spacing w:before="20" w:after="20"/>
                </w:pPr>
              </w:pPrChange>
            </w:pPr>
          </w:p>
        </w:tc>
        <w:tc>
          <w:tcPr>
            <w:tcW w:w="1244" w:type="pct"/>
          </w:tcPr>
          <w:p w14:paraId="0831B40A" w14:textId="770E6F5E" w:rsidR="000A3416" w:rsidRPr="00343F01" w:rsidDel="00201166" w:rsidRDefault="000A3416" w:rsidP="00D62BC5">
            <w:pPr>
              <w:spacing w:before="0" w:after="160"/>
              <w:jc w:val="left"/>
              <w:rPr>
                <w:del w:id="24732" w:author="Houyem Rais" w:date="2024-02-22T14:46:00Z"/>
                <w:rFonts w:eastAsia="Arial" w:cstheme="minorHAnsi"/>
                <w:b/>
                <w:bCs/>
                <w:spacing w:val="-2"/>
                <w:w w:val="105"/>
                <w:sz w:val="18"/>
                <w:lang w:val="fr-FR"/>
              </w:rPr>
              <w:pPrChange w:id="24733" w:author="Houyem Rais" w:date="2024-02-22T14:49:00Z">
                <w:pPr>
                  <w:spacing w:before="20" w:after="20"/>
                </w:pPr>
              </w:pPrChange>
            </w:pPr>
            <w:del w:id="24734" w:author="Houyem Rais" w:date="2024-02-22T14:46:00Z">
              <w:r w:rsidRPr="00343F01" w:rsidDel="00201166">
                <w:rPr>
                  <w:rFonts w:eastAsia="Arial" w:cstheme="minorHAnsi"/>
                  <w:b/>
                  <w:bCs/>
                  <w:spacing w:val="-2"/>
                  <w:w w:val="105"/>
                  <w:sz w:val="18"/>
                  <w:lang w:val="fr-FR"/>
                </w:rPr>
                <w:delText xml:space="preserve">Difficultés imprévues lors de l'acquisition des terrains requis et de la libération des emprises </w:delText>
              </w:r>
              <w:r w:rsidRPr="00343F01" w:rsidDel="00201166">
                <w:rPr>
                  <w:rFonts w:eastAsia="Arial" w:cstheme="minorHAnsi"/>
                  <w:spacing w:val="-2"/>
                  <w:w w:val="105"/>
                  <w:sz w:val="18"/>
                  <w:lang w:val="fr-FR"/>
                </w:rPr>
                <w:delText xml:space="preserve">(ex : des conflits fonciers avec les propriétaires terriens locaux), </w:delText>
              </w:r>
            </w:del>
            <w:ins w:id="24735" w:author="Mohamed Amine Sdiri" w:date="2023-11-29T09:58:00Z">
              <w:del w:id="24736" w:author="Houyem Rais" w:date="2024-02-22T14:46:00Z">
                <w:r w:rsidR="00621175" w:rsidDel="00201166">
                  <w:rPr>
                    <w:rFonts w:eastAsia="Arial" w:cstheme="minorHAnsi"/>
                    <w:spacing w:val="-2"/>
                    <w:w w:val="105"/>
                    <w:sz w:val="18"/>
                    <w:lang w:val="fr-FR"/>
                  </w:rPr>
                  <w:delText xml:space="preserve"> </w:delText>
                </w:r>
              </w:del>
            </w:ins>
            <w:del w:id="24737" w:author="Houyem Rais" w:date="2024-02-22T14:46:00Z">
              <w:r w:rsidRPr="00343F01" w:rsidDel="00201166">
                <w:rPr>
                  <w:rFonts w:eastAsia="Arial" w:cstheme="minorHAnsi"/>
                  <w:spacing w:val="-2"/>
                  <w:w w:val="105"/>
                  <w:sz w:val="18"/>
                  <w:lang w:val="fr-FR"/>
                </w:rPr>
                <w:delText>entrainant des coûts supplémentaires et des retards dans l'implémentation du projet</w:delText>
              </w:r>
            </w:del>
          </w:p>
        </w:tc>
        <w:tc>
          <w:tcPr>
            <w:tcW w:w="1164" w:type="pct"/>
          </w:tcPr>
          <w:p w14:paraId="75D48B44" w14:textId="69AED3C5" w:rsidR="000A3416" w:rsidRPr="002A6BB2" w:rsidDel="00201166" w:rsidRDefault="000A3416" w:rsidP="00D62BC5">
            <w:pPr>
              <w:spacing w:before="0" w:after="160"/>
              <w:jc w:val="left"/>
              <w:rPr>
                <w:del w:id="24738" w:author="Houyem Rais" w:date="2024-02-22T14:46:00Z"/>
                <w:rFonts w:cstheme="minorHAnsi"/>
                <w:sz w:val="18"/>
                <w:lang w:val="fr-FR"/>
              </w:rPr>
              <w:pPrChange w:id="24739" w:author="Houyem Rais" w:date="2024-02-22T14:49:00Z">
                <w:pPr>
                  <w:spacing w:before="20" w:after="20"/>
                </w:pPr>
              </w:pPrChange>
            </w:pPr>
            <w:del w:id="24740" w:author="Houyem Rais" w:date="2024-02-22T14:46:00Z">
              <w:r w:rsidRPr="00343F01" w:rsidDel="00201166">
                <w:rPr>
                  <w:rFonts w:eastAsia="Arial" w:cstheme="minorHAnsi"/>
                  <w:spacing w:val="-2"/>
                  <w:w w:val="105"/>
                  <w:sz w:val="18"/>
                  <w:lang w:val="fr-FR"/>
                </w:rPr>
                <w:delText>Partagé</w:delText>
              </w:r>
            </w:del>
          </w:p>
        </w:tc>
        <w:tc>
          <w:tcPr>
            <w:tcW w:w="1979" w:type="pct"/>
          </w:tcPr>
          <w:p w14:paraId="75EFB346" w14:textId="428D916E" w:rsidR="000A3416" w:rsidRPr="00343F01" w:rsidDel="00201166" w:rsidRDefault="000A3416" w:rsidP="00D62BC5">
            <w:pPr>
              <w:spacing w:before="0" w:after="160"/>
              <w:jc w:val="left"/>
              <w:rPr>
                <w:del w:id="24741" w:author="Houyem Rais" w:date="2024-02-22T14:46:00Z"/>
                <w:rFonts w:eastAsia="Arial" w:cstheme="minorHAnsi"/>
                <w:w w:val="105"/>
                <w:sz w:val="18"/>
                <w:lang w:val="fr-FR"/>
              </w:rPr>
              <w:pPrChange w:id="24742" w:author="Houyem Rais" w:date="2024-02-22T14:49:00Z">
                <w:pPr>
                  <w:widowControl w:val="0"/>
                  <w:numPr>
                    <w:numId w:val="15"/>
                  </w:numPr>
                  <w:autoSpaceDE w:val="0"/>
                  <w:autoSpaceDN w:val="0"/>
                  <w:spacing w:before="20" w:after="20"/>
                  <w:ind w:left="320" w:hanging="283"/>
                  <w:jc w:val="left"/>
                </w:pPr>
              </w:pPrChange>
            </w:pPr>
            <w:del w:id="24743" w:author="Houyem Rais" w:date="2024-02-22T14:46:00Z">
              <w:r w:rsidRPr="00343F01" w:rsidDel="00201166">
                <w:rPr>
                  <w:rFonts w:eastAsia="Arial" w:cstheme="minorHAnsi"/>
                  <w:w w:val="105"/>
                  <w:sz w:val="18"/>
                  <w:lang w:val="fr-FR"/>
                </w:rPr>
                <w:delText>Des négociations précoces et ouvertes avec les propriétaires fonciers concernés</w:delText>
              </w:r>
            </w:del>
          </w:p>
          <w:p w14:paraId="07BD8323" w14:textId="40AE6649" w:rsidR="000A3416" w:rsidRPr="00343F01" w:rsidDel="00201166" w:rsidRDefault="000A3416" w:rsidP="00D62BC5">
            <w:pPr>
              <w:spacing w:before="0" w:after="160"/>
              <w:jc w:val="left"/>
              <w:rPr>
                <w:del w:id="24744" w:author="Houyem Rais" w:date="2024-02-22T14:46:00Z"/>
                <w:rFonts w:eastAsia="Arial" w:cstheme="minorHAnsi"/>
                <w:w w:val="105"/>
                <w:sz w:val="18"/>
                <w:lang w:val="fr-FR"/>
              </w:rPr>
              <w:pPrChange w:id="24745" w:author="Houyem Rais" w:date="2024-02-22T14:49:00Z">
                <w:pPr>
                  <w:widowControl w:val="0"/>
                  <w:numPr>
                    <w:numId w:val="15"/>
                  </w:numPr>
                  <w:autoSpaceDE w:val="0"/>
                  <w:autoSpaceDN w:val="0"/>
                  <w:spacing w:before="20" w:after="20"/>
                  <w:ind w:left="320" w:hanging="283"/>
                  <w:jc w:val="left"/>
                </w:pPr>
              </w:pPrChange>
            </w:pPr>
            <w:del w:id="24746" w:author="Houyem Rais" w:date="2024-02-22T14:46:00Z">
              <w:r w:rsidRPr="00343F01" w:rsidDel="00201166">
                <w:rPr>
                  <w:rFonts w:eastAsia="Arial" w:cstheme="minorHAnsi"/>
                  <w:w w:val="105"/>
                  <w:sz w:val="18"/>
                  <w:lang w:val="fr-FR"/>
                </w:rPr>
                <w:delText>Des dispositions contractuelles spécifiques pour résoudre les problèmes d'acquisition des terrains</w:delText>
              </w:r>
            </w:del>
          </w:p>
        </w:tc>
      </w:tr>
      <w:tr w:rsidR="000A3416" w:rsidRPr="00343F01" w:rsidDel="00201166" w14:paraId="59454A63" w14:textId="0860AE03" w:rsidTr="00B03636">
        <w:trPr>
          <w:del w:id="24747" w:author="Houyem Rais" w:date="2024-02-22T14:46:00Z"/>
        </w:trPr>
        <w:tc>
          <w:tcPr>
            <w:tcW w:w="613" w:type="pct"/>
            <w:shd w:val="clear" w:color="auto" w:fill="F2F2F2" w:themeFill="background1" w:themeFillShade="F2"/>
          </w:tcPr>
          <w:p w14:paraId="55EDE420" w14:textId="20F6BC13" w:rsidR="000A3416" w:rsidRPr="00343F01" w:rsidDel="00201166" w:rsidRDefault="000A3416" w:rsidP="00D62BC5">
            <w:pPr>
              <w:spacing w:before="0" w:after="160"/>
              <w:jc w:val="left"/>
              <w:rPr>
                <w:del w:id="24748" w:author="Houyem Rais" w:date="2024-02-22T14:46:00Z"/>
                <w:rFonts w:cstheme="minorHAnsi"/>
                <w:b/>
                <w:bCs/>
                <w:sz w:val="18"/>
                <w:lang w:val="fr-FR"/>
              </w:rPr>
              <w:pPrChange w:id="24749" w:author="Houyem Rais" w:date="2024-02-22T14:49:00Z">
                <w:pPr>
                  <w:spacing w:before="20" w:after="20"/>
                </w:pPr>
              </w:pPrChange>
            </w:pPr>
          </w:p>
        </w:tc>
        <w:tc>
          <w:tcPr>
            <w:tcW w:w="1244" w:type="pct"/>
          </w:tcPr>
          <w:p w14:paraId="2255889A" w14:textId="4EFA8D44" w:rsidR="000A3416" w:rsidRPr="00343F01" w:rsidDel="00201166" w:rsidRDefault="000A3416" w:rsidP="00D62BC5">
            <w:pPr>
              <w:spacing w:before="0" w:after="160"/>
              <w:jc w:val="left"/>
              <w:rPr>
                <w:del w:id="24750" w:author="Houyem Rais" w:date="2024-02-22T14:46:00Z"/>
                <w:rFonts w:eastAsia="Arial" w:cstheme="minorHAnsi"/>
                <w:b/>
                <w:bCs/>
                <w:spacing w:val="-2"/>
                <w:w w:val="105"/>
                <w:sz w:val="18"/>
                <w:lang w:val="fr-FR"/>
              </w:rPr>
              <w:pPrChange w:id="24751" w:author="Houyem Rais" w:date="2024-02-22T14:49:00Z">
                <w:pPr>
                  <w:spacing w:before="20" w:after="20"/>
                </w:pPr>
              </w:pPrChange>
            </w:pPr>
            <w:del w:id="24752" w:author="Houyem Rais" w:date="2024-02-22T14:46:00Z">
              <w:r w:rsidRPr="00343F01" w:rsidDel="00201166">
                <w:rPr>
                  <w:rFonts w:eastAsia="Arial" w:cstheme="minorHAnsi"/>
                  <w:b/>
                  <w:bCs/>
                  <w:spacing w:val="-2"/>
                  <w:w w:val="105"/>
                  <w:sz w:val="18"/>
                  <w:lang w:val="fr-FR"/>
                </w:rPr>
                <w:delText xml:space="preserve">Accidents pendant la construction, </w:delText>
              </w:r>
            </w:del>
            <w:ins w:id="24753" w:author="Mohamed Amine Sdiri" w:date="2023-11-29T09:58:00Z">
              <w:del w:id="24754" w:author="Houyem Rais" w:date="2024-02-22T14:46:00Z">
                <w:r w:rsidR="00621175" w:rsidDel="00201166">
                  <w:rPr>
                    <w:rFonts w:eastAsia="Arial" w:cstheme="minorHAnsi"/>
                    <w:b/>
                    <w:bCs/>
                    <w:spacing w:val="-2"/>
                    <w:w w:val="105"/>
                    <w:sz w:val="18"/>
                    <w:lang w:val="fr-FR"/>
                  </w:rPr>
                  <w:delText xml:space="preserve"> </w:delText>
                </w:r>
              </w:del>
            </w:ins>
            <w:del w:id="24755" w:author="Houyem Rais" w:date="2024-02-22T14:46:00Z">
              <w:r w:rsidRPr="00343F01" w:rsidDel="00201166">
                <w:rPr>
                  <w:rFonts w:eastAsia="Arial" w:cstheme="minorHAnsi"/>
                  <w:spacing w:val="-2"/>
                  <w:w w:val="105"/>
                  <w:sz w:val="18"/>
                  <w:lang w:val="fr-FR"/>
                </w:rPr>
                <w:delText>pouvant générer des coûts supplémentaires ou des retards</w:delText>
              </w:r>
            </w:del>
          </w:p>
        </w:tc>
        <w:tc>
          <w:tcPr>
            <w:tcW w:w="1164" w:type="pct"/>
          </w:tcPr>
          <w:p w14:paraId="466641C7" w14:textId="0D04C639" w:rsidR="000A3416" w:rsidRPr="002A6BB2" w:rsidDel="00201166" w:rsidRDefault="000A3416" w:rsidP="00D62BC5">
            <w:pPr>
              <w:spacing w:before="0" w:after="160"/>
              <w:jc w:val="left"/>
              <w:rPr>
                <w:del w:id="24756" w:author="Houyem Rais" w:date="2024-02-22T14:46:00Z"/>
                <w:rFonts w:eastAsia="Arial" w:cstheme="minorHAnsi"/>
                <w:spacing w:val="-2"/>
                <w:w w:val="105"/>
                <w:sz w:val="18"/>
                <w:lang w:val="fr-FR"/>
              </w:rPr>
              <w:pPrChange w:id="24757" w:author="Houyem Rais" w:date="2024-02-22T14:49:00Z">
                <w:pPr>
                  <w:spacing w:before="20" w:after="20"/>
                </w:pPr>
              </w:pPrChange>
            </w:pPr>
            <w:del w:id="24758" w:author="Houyem Rais" w:date="2024-02-22T14:46:00Z">
              <w:r w:rsidRPr="00343F01" w:rsidDel="00201166">
                <w:rPr>
                  <w:rFonts w:cstheme="minorHAnsi"/>
                  <w:sz w:val="18"/>
                  <w:lang w:val="fr-FR"/>
                </w:rPr>
                <w:delText>Partenaire privé</w:delText>
              </w:r>
            </w:del>
          </w:p>
        </w:tc>
        <w:tc>
          <w:tcPr>
            <w:tcW w:w="1979" w:type="pct"/>
          </w:tcPr>
          <w:p w14:paraId="5BF65438" w14:textId="6C3F0601" w:rsidR="000A3416" w:rsidRPr="00343F01" w:rsidDel="00201166" w:rsidRDefault="000A3416" w:rsidP="00D62BC5">
            <w:pPr>
              <w:spacing w:before="0" w:after="160"/>
              <w:jc w:val="left"/>
              <w:rPr>
                <w:del w:id="24759" w:author="Houyem Rais" w:date="2024-02-22T14:46:00Z"/>
                <w:rFonts w:eastAsia="Arial" w:cstheme="minorHAnsi"/>
                <w:w w:val="105"/>
                <w:sz w:val="18"/>
                <w:lang w:val="fr-FR"/>
              </w:rPr>
              <w:pPrChange w:id="24760" w:author="Houyem Rais" w:date="2024-02-22T14:49:00Z">
                <w:pPr>
                  <w:widowControl w:val="0"/>
                  <w:numPr>
                    <w:numId w:val="15"/>
                  </w:numPr>
                  <w:autoSpaceDE w:val="0"/>
                  <w:autoSpaceDN w:val="0"/>
                  <w:spacing w:before="20" w:after="20"/>
                  <w:ind w:left="320" w:hanging="283"/>
                  <w:jc w:val="left"/>
                </w:pPr>
              </w:pPrChange>
            </w:pPr>
            <w:del w:id="24761" w:author="Houyem Rais" w:date="2024-02-22T14:46:00Z">
              <w:r w:rsidRPr="00343F01" w:rsidDel="00201166">
                <w:rPr>
                  <w:rFonts w:eastAsia="Arial" w:cstheme="minorHAnsi"/>
                  <w:w w:val="105"/>
                  <w:sz w:val="18"/>
                  <w:lang w:val="fr-FR"/>
                </w:rPr>
                <w:delText xml:space="preserve">Souscription d’assurance (responsabilité civile, </w:delText>
              </w:r>
            </w:del>
            <w:ins w:id="24762" w:author="Mohamed Amine Sdiri" w:date="2023-11-29T09:58:00Z">
              <w:del w:id="24763" w:author="Houyem Rais" w:date="2024-02-22T14:46:00Z">
                <w:r w:rsidR="00621175" w:rsidDel="00201166">
                  <w:rPr>
                    <w:rFonts w:eastAsia="Arial" w:cstheme="minorHAnsi"/>
                    <w:w w:val="105"/>
                    <w:sz w:val="18"/>
                    <w:lang w:val="fr-FR"/>
                  </w:rPr>
                  <w:delText xml:space="preserve"> </w:delText>
                </w:r>
              </w:del>
            </w:ins>
            <w:del w:id="24764" w:author="Houyem Rais" w:date="2024-02-22T14:46:00Z">
              <w:r w:rsidRPr="00343F01" w:rsidDel="00201166">
                <w:rPr>
                  <w:rFonts w:eastAsia="Arial" w:cstheme="minorHAnsi"/>
                  <w:w w:val="105"/>
                  <w:sz w:val="18"/>
                  <w:lang w:val="fr-FR"/>
                </w:rPr>
                <w:delText>dommages matériels et tiers)</w:delText>
              </w:r>
            </w:del>
          </w:p>
          <w:p w14:paraId="1409DBE3" w14:textId="6168B124" w:rsidR="000A3416" w:rsidRPr="002A6BB2" w:rsidDel="00201166" w:rsidRDefault="000A3416" w:rsidP="00D62BC5">
            <w:pPr>
              <w:spacing w:before="0" w:after="160"/>
              <w:jc w:val="left"/>
              <w:rPr>
                <w:del w:id="24765" w:author="Houyem Rais" w:date="2024-02-22T14:46:00Z"/>
                <w:rFonts w:eastAsia="Arial" w:cstheme="minorHAnsi"/>
                <w:w w:val="105"/>
                <w:sz w:val="18"/>
                <w:lang w:val="fr-FR"/>
              </w:rPr>
              <w:pPrChange w:id="24766" w:author="Houyem Rais" w:date="2024-02-22T14:49:00Z">
                <w:pPr>
                  <w:widowControl w:val="0"/>
                  <w:numPr>
                    <w:numId w:val="15"/>
                  </w:numPr>
                  <w:autoSpaceDE w:val="0"/>
                  <w:autoSpaceDN w:val="0"/>
                  <w:spacing w:before="20" w:after="20"/>
                  <w:ind w:left="320" w:hanging="283"/>
                  <w:jc w:val="left"/>
                </w:pPr>
              </w:pPrChange>
            </w:pPr>
            <w:del w:id="24767" w:author="Houyem Rais" w:date="2024-02-22T14:46:00Z">
              <w:r w:rsidRPr="00343F01" w:rsidDel="00201166">
                <w:rPr>
                  <w:rFonts w:eastAsia="Arial" w:cstheme="minorHAnsi"/>
                  <w:w w:val="105"/>
                  <w:sz w:val="18"/>
                  <w:lang w:val="fr-FR"/>
                </w:rPr>
                <w:delText>Équipement de sécurité</w:delText>
              </w:r>
            </w:del>
          </w:p>
        </w:tc>
      </w:tr>
      <w:tr w:rsidR="000A3416" w:rsidRPr="00343F01" w:rsidDel="00201166" w14:paraId="1BD47C1B" w14:textId="4B70AD24" w:rsidTr="00B03636">
        <w:trPr>
          <w:trHeight w:val="535"/>
          <w:del w:id="24768" w:author="Houyem Rais" w:date="2024-02-22T14:46:00Z"/>
        </w:trPr>
        <w:tc>
          <w:tcPr>
            <w:tcW w:w="613" w:type="pct"/>
            <w:shd w:val="clear" w:color="auto" w:fill="F2F2F2" w:themeFill="background1" w:themeFillShade="F2"/>
          </w:tcPr>
          <w:p w14:paraId="52439746" w14:textId="2B6A1BA4" w:rsidR="000A3416" w:rsidRPr="00343F01" w:rsidDel="00201166" w:rsidRDefault="000A3416" w:rsidP="00D62BC5">
            <w:pPr>
              <w:spacing w:before="0" w:after="160"/>
              <w:jc w:val="left"/>
              <w:rPr>
                <w:del w:id="24769" w:author="Houyem Rais" w:date="2024-02-22T14:46:00Z"/>
                <w:rFonts w:cstheme="minorHAnsi"/>
                <w:b/>
                <w:bCs/>
                <w:sz w:val="18"/>
                <w:lang w:val="fr-FR"/>
              </w:rPr>
              <w:pPrChange w:id="24770" w:author="Houyem Rais" w:date="2024-02-22T14:49:00Z">
                <w:pPr>
                  <w:spacing w:before="20" w:after="20"/>
                </w:pPr>
              </w:pPrChange>
            </w:pPr>
            <w:del w:id="24771" w:author="Houyem Rais" w:date="2024-02-22T14:46:00Z">
              <w:r w:rsidRPr="00343F01" w:rsidDel="00201166">
                <w:rPr>
                  <w:rFonts w:eastAsia="Arial" w:cstheme="minorHAnsi"/>
                  <w:b/>
                  <w:bCs/>
                  <w:spacing w:val="-2"/>
                  <w:w w:val="105"/>
                  <w:sz w:val="18"/>
                  <w:lang w:val="fr-FR"/>
                </w:rPr>
                <w:delText>Risque commercial</w:delText>
              </w:r>
            </w:del>
          </w:p>
        </w:tc>
        <w:tc>
          <w:tcPr>
            <w:tcW w:w="1244" w:type="pct"/>
          </w:tcPr>
          <w:p w14:paraId="060F3412" w14:textId="1230ED3C" w:rsidR="000A3416" w:rsidRPr="00343F01" w:rsidDel="00201166" w:rsidRDefault="000A3416" w:rsidP="00D62BC5">
            <w:pPr>
              <w:spacing w:before="0" w:after="160"/>
              <w:jc w:val="left"/>
              <w:rPr>
                <w:del w:id="24772" w:author="Houyem Rais" w:date="2024-02-22T14:46:00Z"/>
                <w:rFonts w:eastAsia="Arial" w:cstheme="minorHAnsi"/>
                <w:b/>
                <w:bCs/>
                <w:sz w:val="18"/>
                <w:lang w:val="fr-FR"/>
              </w:rPr>
              <w:pPrChange w:id="24773" w:author="Houyem Rais" w:date="2024-02-22T14:49:00Z">
                <w:pPr>
                  <w:spacing w:before="20" w:after="20"/>
                </w:pPr>
              </w:pPrChange>
            </w:pPr>
            <w:del w:id="24774" w:author="Houyem Rais" w:date="2024-02-22T14:46:00Z">
              <w:r w:rsidRPr="00343F01" w:rsidDel="00201166">
                <w:rPr>
                  <w:rFonts w:eastAsia="Arial" w:cstheme="minorHAnsi"/>
                  <w:b/>
                  <w:bCs/>
                  <w:sz w:val="18"/>
                  <w:lang w:val="fr-FR"/>
                </w:rPr>
                <w:delText>Risque de demande</w:delText>
              </w:r>
            </w:del>
          </w:p>
          <w:p w14:paraId="104D4FA3" w14:textId="4C66493E" w:rsidR="000A3416" w:rsidRPr="00343F01" w:rsidDel="00201166" w:rsidRDefault="000A3416" w:rsidP="00D62BC5">
            <w:pPr>
              <w:spacing w:before="0" w:after="160"/>
              <w:jc w:val="left"/>
              <w:rPr>
                <w:del w:id="24775" w:author="Houyem Rais" w:date="2024-02-22T14:46:00Z"/>
                <w:rFonts w:eastAsia="Arial" w:cstheme="minorHAnsi"/>
                <w:sz w:val="18"/>
                <w:lang w:val="fr-FR"/>
              </w:rPr>
              <w:pPrChange w:id="24776" w:author="Houyem Rais" w:date="2024-02-22T14:49:00Z">
                <w:pPr>
                  <w:spacing w:before="20" w:after="20"/>
                </w:pPr>
              </w:pPrChange>
            </w:pPr>
            <w:del w:id="24777" w:author="Houyem Rais" w:date="2024-02-22T14:46:00Z">
              <w:r w:rsidRPr="00343F01" w:rsidDel="00201166">
                <w:rPr>
                  <w:rFonts w:eastAsia="Arial" w:cstheme="minorHAnsi"/>
                  <w:sz w:val="18"/>
                  <w:lang w:val="fr-FR"/>
                </w:rPr>
                <w:delText xml:space="preserve">Volume de trafic inférieur aux prévisions, </w:delText>
              </w:r>
            </w:del>
            <w:ins w:id="24778" w:author="Mohamed Amine Sdiri" w:date="2023-11-29T09:58:00Z">
              <w:del w:id="24779" w:author="Houyem Rais" w:date="2024-02-22T14:46:00Z">
                <w:r w:rsidR="00621175" w:rsidDel="00201166">
                  <w:rPr>
                    <w:rFonts w:eastAsia="Arial" w:cstheme="minorHAnsi"/>
                    <w:sz w:val="18"/>
                    <w:lang w:val="fr-FR"/>
                  </w:rPr>
                  <w:delText xml:space="preserve"> </w:delText>
                </w:r>
              </w:del>
            </w:ins>
            <w:del w:id="24780" w:author="Houyem Rais" w:date="2024-02-22T14:46:00Z">
              <w:r w:rsidRPr="00343F01" w:rsidDel="00201166">
                <w:rPr>
                  <w:rFonts w:eastAsia="Arial" w:cstheme="minorHAnsi"/>
                  <w:sz w:val="18"/>
                  <w:lang w:val="fr-FR"/>
                </w:rPr>
                <w:delText xml:space="preserve">concurrence avec d'autres modes de transport, </w:delText>
              </w:r>
            </w:del>
            <w:ins w:id="24781" w:author="Mohamed Amine Sdiri" w:date="2023-11-29T09:58:00Z">
              <w:del w:id="24782" w:author="Houyem Rais" w:date="2024-02-22T14:46:00Z">
                <w:r w:rsidR="00621175" w:rsidDel="00201166">
                  <w:rPr>
                    <w:rFonts w:eastAsia="Arial" w:cstheme="minorHAnsi"/>
                    <w:sz w:val="18"/>
                    <w:lang w:val="fr-FR"/>
                  </w:rPr>
                  <w:delText xml:space="preserve"> </w:delText>
                </w:r>
              </w:del>
            </w:ins>
            <w:del w:id="24783" w:author="Houyem Rais" w:date="2024-02-22T14:46:00Z">
              <w:r w:rsidRPr="00343F01" w:rsidDel="00201166">
                <w:rPr>
                  <w:rFonts w:eastAsia="Arial" w:cstheme="minorHAnsi"/>
                  <w:sz w:val="18"/>
                  <w:lang w:val="fr-FR"/>
                </w:rPr>
                <w:delText xml:space="preserve">diminution de la demande de transport sur le corridor, </w:delText>
              </w:r>
            </w:del>
            <w:ins w:id="24784" w:author="Mohamed Amine Sdiri" w:date="2023-11-29T09:58:00Z">
              <w:del w:id="24785" w:author="Houyem Rais" w:date="2024-02-22T14:46:00Z">
                <w:r w:rsidR="00621175" w:rsidDel="00201166">
                  <w:rPr>
                    <w:rFonts w:eastAsia="Arial" w:cstheme="minorHAnsi"/>
                    <w:sz w:val="18"/>
                    <w:lang w:val="fr-FR"/>
                  </w:rPr>
                  <w:delText xml:space="preserve"> </w:delText>
                </w:r>
              </w:del>
            </w:ins>
            <w:del w:id="24786" w:author="Houyem Rais" w:date="2024-02-22T14:46:00Z">
              <w:r w:rsidRPr="00343F01" w:rsidDel="00201166">
                <w:rPr>
                  <w:rFonts w:eastAsia="Arial" w:cstheme="minorHAnsi"/>
                  <w:sz w:val="18"/>
                  <w:lang w:val="fr-FR"/>
                </w:rPr>
                <w:delText>etc.</w:delText>
              </w:r>
            </w:del>
          </w:p>
        </w:tc>
        <w:tc>
          <w:tcPr>
            <w:tcW w:w="1164" w:type="pct"/>
          </w:tcPr>
          <w:p w14:paraId="00F4E36E" w14:textId="337B5D68" w:rsidR="000A3416" w:rsidRPr="00343F01" w:rsidDel="00201166" w:rsidRDefault="000A3416" w:rsidP="00D62BC5">
            <w:pPr>
              <w:spacing w:before="0" w:after="160"/>
              <w:jc w:val="left"/>
              <w:rPr>
                <w:del w:id="24787" w:author="Houyem Rais" w:date="2024-02-22T14:46:00Z"/>
                <w:rFonts w:cstheme="minorHAnsi"/>
                <w:sz w:val="18"/>
                <w:lang w:val="fr-FR"/>
              </w:rPr>
              <w:pPrChange w:id="24788" w:author="Houyem Rais" w:date="2024-02-22T14:49:00Z">
                <w:pPr>
                  <w:spacing w:before="20" w:after="20"/>
                </w:pPr>
              </w:pPrChange>
            </w:pPr>
            <w:del w:id="24789" w:author="Houyem Rais" w:date="2024-02-22T14:46:00Z">
              <w:r w:rsidRPr="00343F01" w:rsidDel="00201166">
                <w:rPr>
                  <w:rFonts w:cstheme="minorHAnsi"/>
                  <w:sz w:val="18"/>
                  <w:lang w:val="fr-FR"/>
                </w:rPr>
                <w:delText>Partenaire privé</w:delText>
              </w:r>
            </w:del>
          </w:p>
        </w:tc>
        <w:tc>
          <w:tcPr>
            <w:tcW w:w="1979" w:type="pct"/>
          </w:tcPr>
          <w:p w14:paraId="4DC5A3D0" w14:textId="0C6A209D" w:rsidR="000A3416" w:rsidRPr="00343F01" w:rsidDel="00201166" w:rsidRDefault="000A3416" w:rsidP="00D62BC5">
            <w:pPr>
              <w:spacing w:before="0" w:after="160"/>
              <w:jc w:val="left"/>
              <w:rPr>
                <w:del w:id="24790" w:author="Houyem Rais" w:date="2024-02-22T14:46:00Z"/>
                <w:rFonts w:eastAsia="Arial" w:cstheme="minorHAnsi"/>
                <w:w w:val="105"/>
                <w:sz w:val="18"/>
                <w:lang w:val="fr-FR"/>
              </w:rPr>
              <w:pPrChange w:id="24791" w:author="Houyem Rais" w:date="2024-02-22T14:49:00Z">
                <w:pPr>
                  <w:widowControl w:val="0"/>
                  <w:numPr>
                    <w:numId w:val="15"/>
                  </w:numPr>
                  <w:autoSpaceDE w:val="0"/>
                  <w:autoSpaceDN w:val="0"/>
                  <w:spacing w:before="20" w:after="20"/>
                  <w:ind w:left="320" w:hanging="283"/>
                  <w:jc w:val="left"/>
                </w:pPr>
              </w:pPrChange>
            </w:pPr>
            <w:del w:id="24792" w:author="Houyem Rais" w:date="2024-02-22T14:46:00Z">
              <w:r w:rsidRPr="00343F01" w:rsidDel="00201166">
                <w:rPr>
                  <w:rFonts w:eastAsia="Arial" w:cstheme="minorHAnsi"/>
                  <w:w w:val="105"/>
                  <w:sz w:val="18"/>
                  <w:lang w:val="fr-FR"/>
                </w:rPr>
                <w:delText>Étude détaillée du marché et de la demande</w:delText>
              </w:r>
            </w:del>
          </w:p>
          <w:p w14:paraId="322A4CE3" w14:textId="5209578D" w:rsidR="000A3416" w:rsidRPr="00343F01" w:rsidDel="00201166" w:rsidRDefault="000A3416" w:rsidP="00D62BC5">
            <w:pPr>
              <w:spacing w:before="0" w:after="160"/>
              <w:jc w:val="left"/>
              <w:rPr>
                <w:del w:id="24793" w:author="Houyem Rais" w:date="2024-02-22T14:46:00Z"/>
                <w:rFonts w:eastAsia="Arial" w:cstheme="minorHAnsi"/>
                <w:w w:val="105"/>
                <w:sz w:val="18"/>
                <w:lang w:val="fr-FR"/>
              </w:rPr>
              <w:pPrChange w:id="24794" w:author="Houyem Rais" w:date="2024-02-22T14:49:00Z">
                <w:pPr>
                  <w:widowControl w:val="0"/>
                  <w:numPr>
                    <w:numId w:val="15"/>
                  </w:numPr>
                  <w:autoSpaceDE w:val="0"/>
                  <w:autoSpaceDN w:val="0"/>
                  <w:spacing w:before="20" w:after="20"/>
                  <w:ind w:left="320" w:hanging="283"/>
                  <w:jc w:val="left"/>
                </w:pPr>
              </w:pPrChange>
            </w:pPr>
            <w:del w:id="24795" w:author="Houyem Rais" w:date="2024-02-22T14:46:00Z">
              <w:r w:rsidRPr="00343F01" w:rsidDel="00201166">
                <w:rPr>
                  <w:rFonts w:eastAsia="Arial" w:cstheme="minorHAnsi"/>
                  <w:w w:val="105"/>
                  <w:sz w:val="18"/>
                  <w:lang w:val="fr-FR"/>
                </w:rPr>
                <w:delText>Plan d’affaires complet et solide</w:delText>
              </w:r>
            </w:del>
          </w:p>
        </w:tc>
      </w:tr>
      <w:tr w:rsidR="000A3416" w:rsidRPr="00343F01" w:rsidDel="00201166" w14:paraId="62947DF5" w14:textId="6A322746" w:rsidTr="00B03636">
        <w:trPr>
          <w:del w:id="24796" w:author="Houyem Rais" w:date="2024-02-22T14:46:00Z"/>
        </w:trPr>
        <w:tc>
          <w:tcPr>
            <w:tcW w:w="613" w:type="pct"/>
            <w:vMerge w:val="restart"/>
            <w:shd w:val="clear" w:color="auto" w:fill="F2F2F2" w:themeFill="background1" w:themeFillShade="F2"/>
          </w:tcPr>
          <w:p w14:paraId="41A9D0E7" w14:textId="22AB95C3" w:rsidR="000A3416" w:rsidRPr="00343F01" w:rsidDel="00201166" w:rsidRDefault="000A3416" w:rsidP="00D62BC5">
            <w:pPr>
              <w:spacing w:before="0" w:after="160"/>
              <w:jc w:val="left"/>
              <w:rPr>
                <w:del w:id="24797" w:author="Houyem Rais" w:date="2024-02-22T14:46:00Z"/>
                <w:rFonts w:cstheme="minorHAnsi"/>
                <w:b/>
                <w:bCs/>
                <w:sz w:val="18"/>
                <w:lang w:val="fr-FR"/>
              </w:rPr>
              <w:pPrChange w:id="24798" w:author="Houyem Rais" w:date="2024-02-22T14:49:00Z">
                <w:pPr>
                  <w:spacing w:before="20" w:after="20"/>
                </w:pPr>
              </w:pPrChange>
            </w:pPr>
            <w:del w:id="24799" w:author="Houyem Rais" w:date="2024-02-22T14:46:00Z">
              <w:r w:rsidRPr="00343F01" w:rsidDel="00201166">
                <w:rPr>
                  <w:rFonts w:eastAsia="Arial" w:cstheme="minorHAnsi"/>
                  <w:b/>
                  <w:bCs/>
                  <w:spacing w:val="-2"/>
                  <w:w w:val="105"/>
                  <w:sz w:val="18"/>
                  <w:lang w:val="fr-FR"/>
                </w:rPr>
                <w:delText>Risque d'exploitation</w:delText>
              </w:r>
            </w:del>
          </w:p>
        </w:tc>
        <w:tc>
          <w:tcPr>
            <w:tcW w:w="1244" w:type="pct"/>
          </w:tcPr>
          <w:p w14:paraId="2AC0177E" w14:textId="47225F69" w:rsidR="000A3416" w:rsidRPr="00343F01" w:rsidDel="00201166" w:rsidRDefault="000A3416" w:rsidP="00D62BC5">
            <w:pPr>
              <w:spacing w:before="0" w:after="160"/>
              <w:jc w:val="left"/>
              <w:rPr>
                <w:del w:id="24800" w:author="Houyem Rais" w:date="2024-02-22T14:46:00Z"/>
                <w:rFonts w:eastAsia="Arial" w:cstheme="minorHAnsi"/>
                <w:b/>
                <w:bCs/>
                <w:w w:val="105"/>
                <w:sz w:val="18"/>
                <w:lang w:val="fr-FR"/>
              </w:rPr>
              <w:pPrChange w:id="24801" w:author="Houyem Rais" w:date="2024-02-22T14:49:00Z">
                <w:pPr>
                  <w:widowControl w:val="0"/>
                  <w:autoSpaceDE w:val="0"/>
                  <w:autoSpaceDN w:val="0"/>
                  <w:spacing w:before="20" w:after="20"/>
                  <w:ind w:right="168"/>
                  <w:jc w:val="left"/>
                </w:pPr>
              </w:pPrChange>
            </w:pPr>
            <w:del w:id="24802" w:author="Houyem Rais" w:date="2024-02-22T14:46:00Z">
              <w:r w:rsidRPr="00343F01" w:rsidDel="00201166">
                <w:rPr>
                  <w:rFonts w:eastAsia="Arial" w:cstheme="minorHAnsi"/>
                  <w:b/>
                  <w:bCs/>
                  <w:w w:val="105"/>
                  <w:sz w:val="18"/>
                  <w:lang w:val="fr-FR"/>
                </w:rPr>
                <w:delText>Augmentation des OPEX (partenaire privé)</w:delText>
              </w:r>
            </w:del>
          </w:p>
          <w:p w14:paraId="265213FE" w14:textId="4F05DF61" w:rsidR="000A3416" w:rsidRPr="00343F01" w:rsidDel="00201166" w:rsidRDefault="000A3416" w:rsidP="00D62BC5">
            <w:pPr>
              <w:spacing w:before="0" w:after="160"/>
              <w:jc w:val="left"/>
              <w:rPr>
                <w:del w:id="24803" w:author="Houyem Rais" w:date="2024-02-22T14:46:00Z"/>
                <w:rFonts w:cstheme="minorHAnsi"/>
                <w:sz w:val="18"/>
                <w:lang w:val="fr-FR"/>
              </w:rPr>
              <w:pPrChange w:id="24804" w:author="Houyem Rais" w:date="2024-02-22T14:49:00Z">
                <w:pPr>
                  <w:widowControl w:val="0"/>
                  <w:autoSpaceDE w:val="0"/>
                  <w:autoSpaceDN w:val="0"/>
                  <w:spacing w:before="20" w:after="20"/>
                  <w:ind w:right="168"/>
                  <w:jc w:val="left"/>
                </w:pPr>
              </w:pPrChange>
            </w:pPr>
            <w:del w:id="24805" w:author="Houyem Rais" w:date="2024-02-22T14:46:00Z">
              <w:r w:rsidRPr="00343F01" w:rsidDel="00201166">
                <w:rPr>
                  <w:rFonts w:eastAsia="Arial" w:cstheme="minorHAnsi"/>
                  <w:w w:val="105"/>
                  <w:sz w:val="18"/>
                  <w:lang w:val="fr-FR"/>
                </w:rPr>
                <w:delText>Dépenses d’exploitation supérieures aux prévisions à la suite d’une sous-estimation par le partenaire privé</w:delText>
              </w:r>
            </w:del>
          </w:p>
        </w:tc>
        <w:tc>
          <w:tcPr>
            <w:tcW w:w="1164" w:type="pct"/>
          </w:tcPr>
          <w:p w14:paraId="35D5BB3C" w14:textId="49CB1E38" w:rsidR="000A3416" w:rsidRPr="00343F01" w:rsidDel="00201166" w:rsidRDefault="000A3416" w:rsidP="00D62BC5">
            <w:pPr>
              <w:spacing w:before="0" w:after="160"/>
              <w:jc w:val="left"/>
              <w:rPr>
                <w:del w:id="24806" w:author="Houyem Rais" w:date="2024-02-22T14:46:00Z"/>
                <w:rFonts w:cstheme="minorHAnsi"/>
                <w:sz w:val="18"/>
                <w:lang w:val="fr-FR"/>
              </w:rPr>
              <w:pPrChange w:id="24807" w:author="Houyem Rais" w:date="2024-02-22T14:49:00Z">
                <w:pPr>
                  <w:spacing w:before="20" w:after="20"/>
                </w:pPr>
              </w:pPrChange>
            </w:pPr>
            <w:del w:id="24808" w:author="Houyem Rais" w:date="2024-02-22T14:46:00Z">
              <w:r w:rsidRPr="00343F01" w:rsidDel="00201166">
                <w:rPr>
                  <w:rFonts w:cstheme="minorHAnsi"/>
                  <w:sz w:val="18"/>
                  <w:lang w:val="fr-FR"/>
                </w:rPr>
                <w:delText>Partenaire privé</w:delText>
              </w:r>
            </w:del>
          </w:p>
        </w:tc>
        <w:tc>
          <w:tcPr>
            <w:tcW w:w="1979" w:type="pct"/>
          </w:tcPr>
          <w:p w14:paraId="637CBCF8" w14:textId="5F891D4A" w:rsidR="000A3416" w:rsidRPr="00343F01" w:rsidDel="00201166" w:rsidRDefault="000A3416" w:rsidP="00D62BC5">
            <w:pPr>
              <w:spacing w:before="0" w:after="160"/>
              <w:jc w:val="left"/>
              <w:rPr>
                <w:del w:id="24809" w:author="Houyem Rais" w:date="2024-02-22T14:46:00Z"/>
                <w:rFonts w:eastAsia="Arial" w:cstheme="minorHAnsi"/>
                <w:w w:val="105"/>
                <w:sz w:val="18"/>
                <w:lang w:val="fr-FR"/>
              </w:rPr>
              <w:pPrChange w:id="24810" w:author="Houyem Rais" w:date="2024-02-22T14:49:00Z">
                <w:pPr>
                  <w:widowControl w:val="0"/>
                  <w:numPr>
                    <w:numId w:val="15"/>
                  </w:numPr>
                  <w:autoSpaceDE w:val="0"/>
                  <w:autoSpaceDN w:val="0"/>
                  <w:spacing w:before="20" w:after="20"/>
                  <w:ind w:left="320" w:hanging="283"/>
                  <w:jc w:val="left"/>
                </w:pPr>
              </w:pPrChange>
            </w:pPr>
            <w:del w:id="24811" w:author="Houyem Rais" w:date="2024-02-22T14:46:00Z">
              <w:r w:rsidRPr="00343F01" w:rsidDel="00201166">
                <w:rPr>
                  <w:rFonts w:eastAsia="Arial" w:cstheme="minorHAnsi"/>
                  <w:w w:val="105"/>
                  <w:sz w:val="18"/>
                  <w:lang w:val="fr-FR"/>
                </w:rPr>
                <w:delText>Etude détaillée des coûts d’exploitation au niveau de l’offre dès le stade de la planification du projet</w:delText>
              </w:r>
            </w:del>
          </w:p>
          <w:p w14:paraId="436A5D92" w14:textId="62E444D9" w:rsidR="000A3416" w:rsidRPr="00343F01" w:rsidDel="00201166" w:rsidRDefault="000A3416" w:rsidP="00D62BC5">
            <w:pPr>
              <w:spacing w:before="0" w:after="160"/>
              <w:jc w:val="left"/>
              <w:rPr>
                <w:del w:id="24812" w:author="Houyem Rais" w:date="2024-02-22T14:46:00Z"/>
                <w:rFonts w:eastAsia="Arial" w:cstheme="minorHAnsi"/>
                <w:w w:val="105"/>
                <w:sz w:val="18"/>
                <w:lang w:val="fr-FR"/>
              </w:rPr>
              <w:pPrChange w:id="24813" w:author="Houyem Rais" w:date="2024-02-22T14:49:00Z">
                <w:pPr>
                  <w:widowControl w:val="0"/>
                  <w:numPr>
                    <w:numId w:val="15"/>
                  </w:numPr>
                  <w:autoSpaceDE w:val="0"/>
                  <w:autoSpaceDN w:val="0"/>
                  <w:spacing w:before="20" w:after="20"/>
                  <w:ind w:left="320" w:hanging="283"/>
                  <w:jc w:val="left"/>
                </w:pPr>
              </w:pPrChange>
            </w:pPr>
            <w:del w:id="24814" w:author="Houyem Rais" w:date="2024-02-22T14:46:00Z">
              <w:r w:rsidRPr="00343F01" w:rsidDel="00201166">
                <w:rPr>
                  <w:rFonts w:eastAsia="Arial" w:cstheme="minorHAnsi"/>
                  <w:w w:val="105"/>
                  <w:sz w:val="18"/>
                  <w:lang w:val="fr-FR"/>
                </w:rPr>
                <w:delText>Suivi régulier et ajustement des prévisions en cas de déviations significatives</w:delText>
              </w:r>
            </w:del>
          </w:p>
        </w:tc>
      </w:tr>
      <w:tr w:rsidR="000A3416" w:rsidRPr="00343F01" w:rsidDel="00201166" w14:paraId="611228B6" w14:textId="782FA550" w:rsidTr="00B03636">
        <w:trPr>
          <w:del w:id="24815" w:author="Houyem Rais" w:date="2024-02-22T14:46:00Z"/>
        </w:trPr>
        <w:tc>
          <w:tcPr>
            <w:tcW w:w="613" w:type="pct"/>
            <w:vMerge/>
            <w:shd w:val="clear" w:color="auto" w:fill="F2F2F2" w:themeFill="background1" w:themeFillShade="F2"/>
          </w:tcPr>
          <w:p w14:paraId="75B10AA0" w14:textId="21199E98" w:rsidR="000A3416" w:rsidRPr="00343F01" w:rsidDel="00201166" w:rsidRDefault="000A3416" w:rsidP="00D62BC5">
            <w:pPr>
              <w:spacing w:before="0" w:after="160"/>
              <w:jc w:val="left"/>
              <w:rPr>
                <w:del w:id="24816" w:author="Houyem Rais" w:date="2024-02-22T14:46:00Z"/>
                <w:rFonts w:cstheme="minorHAnsi"/>
                <w:b/>
                <w:bCs/>
                <w:sz w:val="18"/>
                <w:lang w:val="fr-FR"/>
              </w:rPr>
              <w:pPrChange w:id="24817" w:author="Houyem Rais" w:date="2024-02-22T14:49:00Z">
                <w:pPr>
                  <w:spacing w:before="20" w:after="20"/>
                </w:pPr>
              </w:pPrChange>
            </w:pPr>
          </w:p>
        </w:tc>
        <w:tc>
          <w:tcPr>
            <w:tcW w:w="1244" w:type="pct"/>
          </w:tcPr>
          <w:p w14:paraId="23F1882C" w14:textId="067C20B9" w:rsidR="000A3416" w:rsidRPr="00343F01" w:rsidDel="00201166" w:rsidRDefault="000A3416" w:rsidP="00D62BC5">
            <w:pPr>
              <w:spacing w:before="0" w:after="160"/>
              <w:jc w:val="left"/>
              <w:rPr>
                <w:del w:id="24818" w:author="Houyem Rais" w:date="2024-02-22T14:46:00Z"/>
                <w:rFonts w:eastAsia="Arial" w:cstheme="minorHAnsi"/>
                <w:b/>
                <w:bCs/>
                <w:w w:val="105"/>
                <w:sz w:val="18"/>
                <w:lang w:val="fr-FR"/>
              </w:rPr>
              <w:pPrChange w:id="24819" w:author="Houyem Rais" w:date="2024-02-22T14:49:00Z">
                <w:pPr>
                  <w:widowControl w:val="0"/>
                  <w:autoSpaceDE w:val="0"/>
                  <w:autoSpaceDN w:val="0"/>
                  <w:spacing w:before="20" w:after="20"/>
                  <w:jc w:val="left"/>
                </w:pPr>
              </w:pPrChange>
            </w:pPr>
            <w:del w:id="24820" w:author="Houyem Rais" w:date="2024-02-22T14:46:00Z">
              <w:r w:rsidRPr="00343F01" w:rsidDel="00201166">
                <w:rPr>
                  <w:rFonts w:eastAsia="Arial" w:cstheme="minorHAnsi"/>
                  <w:b/>
                  <w:bCs/>
                  <w:w w:val="105"/>
                  <w:sz w:val="18"/>
                  <w:lang w:val="fr-FR"/>
                </w:rPr>
                <w:delText>Augmentation des OPEX (secteur public)</w:delText>
              </w:r>
            </w:del>
          </w:p>
          <w:p w14:paraId="0401D721" w14:textId="16324D62" w:rsidR="000A3416" w:rsidRPr="00343F01" w:rsidDel="00201166" w:rsidRDefault="000A3416" w:rsidP="00D62BC5">
            <w:pPr>
              <w:spacing w:before="0" w:after="160"/>
              <w:jc w:val="left"/>
              <w:rPr>
                <w:del w:id="24821" w:author="Houyem Rais" w:date="2024-02-22T14:46:00Z"/>
                <w:rFonts w:cstheme="minorHAnsi"/>
                <w:sz w:val="18"/>
                <w:lang w:val="fr-FR"/>
              </w:rPr>
              <w:pPrChange w:id="24822" w:author="Houyem Rais" w:date="2024-02-22T14:49:00Z">
                <w:pPr>
                  <w:widowControl w:val="0"/>
                  <w:autoSpaceDE w:val="0"/>
                  <w:autoSpaceDN w:val="0"/>
                  <w:spacing w:before="20" w:after="20"/>
                  <w:jc w:val="left"/>
                </w:pPr>
              </w:pPrChange>
            </w:pPr>
            <w:del w:id="24823" w:author="Houyem Rais" w:date="2024-02-22T14:46:00Z">
              <w:r w:rsidRPr="00343F01" w:rsidDel="00201166">
                <w:rPr>
                  <w:rFonts w:eastAsia="Arial" w:cstheme="minorHAnsi"/>
                  <w:w w:val="105"/>
                  <w:sz w:val="18"/>
                  <w:lang w:val="fr-FR"/>
                </w:rPr>
                <w:delText xml:space="preserve">Dépenses d’exploitation supérieures aux prévisions en raison de l’offre de services supplémentaires </w:delText>
              </w:r>
            </w:del>
          </w:p>
        </w:tc>
        <w:tc>
          <w:tcPr>
            <w:tcW w:w="1164" w:type="pct"/>
          </w:tcPr>
          <w:p w14:paraId="55A6C9FB" w14:textId="0AF1DB93" w:rsidR="000A3416" w:rsidRPr="00343F01" w:rsidDel="00201166" w:rsidRDefault="000A3416" w:rsidP="00D62BC5">
            <w:pPr>
              <w:spacing w:before="0" w:after="160"/>
              <w:jc w:val="left"/>
              <w:rPr>
                <w:del w:id="24824" w:author="Houyem Rais" w:date="2024-02-22T14:46:00Z"/>
                <w:rFonts w:eastAsia="Arial" w:cstheme="minorHAnsi"/>
                <w:spacing w:val="-2"/>
                <w:w w:val="105"/>
                <w:sz w:val="18"/>
                <w:lang w:val="fr-FR"/>
              </w:rPr>
              <w:pPrChange w:id="24825" w:author="Houyem Rais" w:date="2024-02-22T14:49:00Z">
                <w:pPr>
                  <w:spacing w:before="20" w:after="20"/>
                </w:pPr>
              </w:pPrChange>
            </w:pPr>
            <w:del w:id="24826" w:author="Houyem Rais" w:date="2024-02-22T14:46:00Z">
              <w:r w:rsidRPr="00343F01" w:rsidDel="00201166">
                <w:rPr>
                  <w:rFonts w:eastAsia="Arial" w:cstheme="minorHAnsi"/>
                  <w:spacing w:val="-2"/>
                  <w:w w:val="105"/>
                  <w:sz w:val="18"/>
                  <w:lang w:val="fr-FR"/>
                </w:rPr>
                <w:delText>Partenaire public</w:delText>
              </w:r>
            </w:del>
          </w:p>
          <w:p w14:paraId="7A9F767A" w14:textId="6B2C8F22" w:rsidR="000A3416" w:rsidRPr="00343F01" w:rsidDel="00201166" w:rsidRDefault="000A3416" w:rsidP="00D62BC5">
            <w:pPr>
              <w:spacing w:before="0" w:after="160"/>
              <w:jc w:val="left"/>
              <w:rPr>
                <w:del w:id="24827" w:author="Houyem Rais" w:date="2024-02-22T14:46:00Z"/>
                <w:rFonts w:cstheme="minorHAnsi"/>
                <w:sz w:val="18"/>
                <w:lang w:val="fr-FR"/>
              </w:rPr>
              <w:pPrChange w:id="24828" w:author="Houyem Rais" w:date="2024-02-22T14:49:00Z">
                <w:pPr>
                  <w:spacing w:before="20" w:after="20"/>
                </w:pPr>
              </w:pPrChange>
            </w:pPr>
            <w:del w:id="24829" w:author="Houyem Rais" w:date="2024-02-22T14:46:00Z">
              <w:r w:rsidRPr="00343F01" w:rsidDel="00201166">
                <w:rPr>
                  <w:rFonts w:eastAsia="Arial" w:cstheme="minorHAnsi"/>
                  <w:spacing w:val="-2"/>
                  <w:w w:val="105"/>
                  <w:sz w:val="18"/>
                  <w:lang w:val="fr-FR"/>
                </w:rPr>
                <w:delText xml:space="preserve">Lorsque les intrants sont contrôlés par le secteur public, </w:delText>
              </w:r>
            </w:del>
            <w:ins w:id="24830" w:author="Mohamed Amine Sdiri" w:date="2023-11-29T09:58:00Z">
              <w:del w:id="24831" w:author="Houyem Rais" w:date="2024-02-22T14:46:00Z">
                <w:r w:rsidR="00621175" w:rsidDel="00201166">
                  <w:rPr>
                    <w:rFonts w:eastAsia="Arial" w:cstheme="minorHAnsi"/>
                    <w:spacing w:val="-2"/>
                    <w:w w:val="105"/>
                    <w:sz w:val="18"/>
                    <w:lang w:val="fr-FR"/>
                  </w:rPr>
                  <w:delText xml:space="preserve"> </w:delText>
                </w:r>
              </w:del>
            </w:ins>
            <w:del w:id="24832" w:author="Houyem Rais" w:date="2024-02-22T14:46:00Z">
              <w:r w:rsidRPr="00343F01" w:rsidDel="00201166">
                <w:rPr>
                  <w:rFonts w:eastAsia="Arial" w:cstheme="minorHAnsi"/>
                  <w:spacing w:val="-2"/>
                  <w:w w:val="105"/>
                  <w:sz w:val="18"/>
                  <w:lang w:val="fr-FR"/>
                </w:rPr>
                <w:delText xml:space="preserve">ce dernier peut conserver les risques associés à l’offre de ces intrants. Dans ce cas, </w:delText>
              </w:r>
            </w:del>
            <w:ins w:id="24833" w:author="Mohamed Amine Sdiri" w:date="2023-11-29T09:58:00Z">
              <w:del w:id="24834" w:author="Houyem Rais" w:date="2024-02-22T14:46:00Z">
                <w:r w:rsidR="00621175" w:rsidDel="00201166">
                  <w:rPr>
                    <w:rFonts w:eastAsia="Arial" w:cstheme="minorHAnsi"/>
                    <w:spacing w:val="-2"/>
                    <w:w w:val="105"/>
                    <w:sz w:val="18"/>
                    <w:lang w:val="fr-FR"/>
                  </w:rPr>
                  <w:delText xml:space="preserve"> </w:delText>
                </w:r>
              </w:del>
            </w:ins>
            <w:del w:id="24835" w:author="Houyem Rais" w:date="2024-02-22T14:46:00Z">
              <w:r w:rsidRPr="00343F01" w:rsidDel="00201166">
                <w:rPr>
                  <w:rFonts w:eastAsia="Arial" w:cstheme="minorHAnsi"/>
                  <w:spacing w:val="-2"/>
                  <w:w w:val="105"/>
                  <w:sz w:val="18"/>
                  <w:lang w:val="fr-FR"/>
                </w:rPr>
                <w:delText>la disponibilité de l’eau et de l’énergie doit être garantie par le public.</w:delText>
              </w:r>
            </w:del>
          </w:p>
        </w:tc>
        <w:tc>
          <w:tcPr>
            <w:tcW w:w="1979" w:type="pct"/>
          </w:tcPr>
          <w:p w14:paraId="52910D6C" w14:textId="5B97E68F" w:rsidR="000A3416" w:rsidRPr="00343F01" w:rsidDel="00201166" w:rsidRDefault="000A3416" w:rsidP="00D62BC5">
            <w:pPr>
              <w:spacing w:before="0" w:after="160"/>
              <w:jc w:val="left"/>
              <w:rPr>
                <w:del w:id="24836" w:author="Houyem Rais" w:date="2024-02-22T14:46:00Z"/>
                <w:rFonts w:eastAsia="Arial" w:cstheme="minorHAnsi"/>
                <w:w w:val="105"/>
                <w:sz w:val="18"/>
                <w:lang w:val="fr-FR"/>
              </w:rPr>
              <w:pPrChange w:id="24837" w:author="Houyem Rais" w:date="2024-02-22T14:49:00Z">
                <w:pPr>
                  <w:widowControl w:val="0"/>
                  <w:numPr>
                    <w:numId w:val="15"/>
                  </w:numPr>
                  <w:autoSpaceDE w:val="0"/>
                  <w:autoSpaceDN w:val="0"/>
                  <w:spacing w:before="20" w:after="20"/>
                  <w:ind w:left="320" w:hanging="283"/>
                  <w:jc w:val="left"/>
                </w:pPr>
              </w:pPrChange>
            </w:pPr>
            <w:del w:id="24838" w:author="Houyem Rais" w:date="2024-02-22T14:46:00Z">
              <w:r w:rsidRPr="00343F01" w:rsidDel="00201166">
                <w:rPr>
                  <w:rFonts w:eastAsia="Arial" w:cstheme="minorHAnsi"/>
                  <w:w w:val="105"/>
                  <w:sz w:val="18"/>
                  <w:lang w:val="fr-FR"/>
                </w:rPr>
                <w:delText>Clauses de renégociation</w:delText>
              </w:r>
            </w:del>
          </w:p>
          <w:p w14:paraId="21BCBFAE" w14:textId="362658F6" w:rsidR="000A3416" w:rsidRPr="00343F01" w:rsidDel="00201166" w:rsidRDefault="000A3416" w:rsidP="00D62BC5">
            <w:pPr>
              <w:spacing w:before="0" w:after="160"/>
              <w:jc w:val="left"/>
              <w:rPr>
                <w:del w:id="24839" w:author="Houyem Rais" w:date="2024-02-22T14:46:00Z"/>
                <w:rFonts w:eastAsia="Arial" w:cstheme="minorHAnsi"/>
                <w:w w:val="105"/>
                <w:sz w:val="18"/>
                <w:lang w:val="fr-FR"/>
              </w:rPr>
              <w:pPrChange w:id="24840" w:author="Houyem Rais" w:date="2024-02-22T14:49:00Z">
                <w:pPr>
                  <w:widowControl w:val="0"/>
                  <w:numPr>
                    <w:numId w:val="15"/>
                  </w:numPr>
                  <w:autoSpaceDE w:val="0"/>
                  <w:autoSpaceDN w:val="0"/>
                  <w:spacing w:before="20" w:after="20"/>
                  <w:ind w:left="320" w:hanging="283"/>
                  <w:jc w:val="left"/>
                </w:pPr>
              </w:pPrChange>
            </w:pPr>
            <w:del w:id="24841" w:author="Houyem Rais" w:date="2024-02-22T14:46:00Z">
              <w:r w:rsidRPr="00343F01" w:rsidDel="00201166">
                <w:rPr>
                  <w:rFonts w:eastAsia="Arial" w:cstheme="minorHAnsi"/>
                  <w:w w:val="105"/>
                  <w:sz w:val="18"/>
                  <w:lang w:val="fr-FR"/>
                </w:rPr>
                <w:delText>Des clauses contractuelles spécifiques concernant les dépenses supplémentaires</w:delText>
              </w:r>
            </w:del>
          </w:p>
        </w:tc>
      </w:tr>
      <w:tr w:rsidR="000A3416" w:rsidRPr="00343F01" w:rsidDel="00201166" w14:paraId="7D8CEEF1" w14:textId="2156737B" w:rsidTr="00B03636">
        <w:trPr>
          <w:del w:id="24842" w:author="Houyem Rais" w:date="2024-02-22T14:46:00Z"/>
        </w:trPr>
        <w:tc>
          <w:tcPr>
            <w:tcW w:w="613" w:type="pct"/>
            <w:vMerge/>
            <w:shd w:val="clear" w:color="auto" w:fill="F2F2F2" w:themeFill="background1" w:themeFillShade="F2"/>
          </w:tcPr>
          <w:p w14:paraId="10B0B84B" w14:textId="56E5E6FF" w:rsidR="000A3416" w:rsidRPr="00343F01" w:rsidDel="00201166" w:rsidRDefault="000A3416" w:rsidP="00D62BC5">
            <w:pPr>
              <w:spacing w:before="0" w:after="160"/>
              <w:jc w:val="left"/>
              <w:rPr>
                <w:del w:id="24843" w:author="Houyem Rais" w:date="2024-02-22T14:46:00Z"/>
                <w:rFonts w:cstheme="minorHAnsi"/>
                <w:b/>
                <w:bCs/>
                <w:sz w:val="18"/>
                <w:lang w:val="fr-FR"/>
              </w:rPr>
              <w:pPrChange w:id="24844" w:author="Houyem Rais" w:date="2024-02-22T14:49:00Z">
                <w:pPr>
                  <w:spacing w:before="20" w:after="20"/>
                </w:pPr>
              </w:pPrChange>
            </w:pPr>
          </w:p>
        </w:tc>
        <w:tc>
          <w:tcPr>
            <w:tcW w:w="1244" w:type="pct"/>
          </w:tcPr>
          <w:p w14:paraId="669AD77B" w14:textId="2158749D" w:rsidR="000A3416" w:rsidRPr="00343F01" w:rsidDel="00201166" w:rsidRDefault="000A3416" w:rsidP="00D62BC5">
            <w:pPr>
              <w:spacing w:before="0" w:after="160"/>
              <w:jc w:val="left"/>
              <w:rPr>
                <w:del w:id="24845" w:author="Houyem Rais" w:date="2024-02-22T14:46:00Z"/>
                <w:rFonts w:cstheme="minorHAnsi"/>
                <w:b/>
                <w:bCs/>
                <w:sz w:val="18"/>
                <w:lang w:val="fr-FR"/>
              </w:rPr>
              <w:pPrChange w:id="24846" w:author="Houyem Rais" w:date="2024-02-22T14:49:00Z">
                <w:pPr>
                  <w:spacing w:before="20" w:after="20"/>
                </w:pPr>
              </w:pPrChange>
            </w:pPr>
            <w:del w:id="24847" w:author="Houyem Rais" w:date="2024-02-22T14:46:00Z">
              <w:r w:rsidRPr="00343F01" w:rsidDel="00201166">
                <w:rPr>
                  <w:rFonts w:cstheme="minorHAnsi"/>
                  <w:b/>
                  <w:bCs/>
                  <w:sz w:val="18"/>
                  <w:lang w:val="fr-FR"/>
                </w:rPr>
                <w:delText>Risque de performance</w:delText>
              </w:r>
            </w:del>
          </w:p>
          <w:p w14:paraId="5D497966" w14:textId="7FEDCEC4" w:rsidR="000A3416" w:rsidRPr="00343F01" w:rsidDel="00201166" w:rsidRDefault="000A3416" w:rsidP="00D62BC5">
            <w:pPr>
              <w:spacing w:before="0" w:after="160"/>
              <w:jc w:val="left"/>
              <w:rPr>
                <w:del w:id="24848" w:author="Houyem Rais" w:date="2024-02-22T14:46:00Z"/>
                <w:rFonts w:cstheme="minorHAnsi"/>
                <w:sz w:val="18"/>
                <w:lang w:val="fr-FR"/>
              </w:rPr>
              <w:pPrChange w:id="24849" w:author="Houyem Rais" w:date="2024-02-22T14:49:00Z">
                <w:pPr>
                  <w:spacing w:before="20" w:after="20"/>
                </w:pPr>
              </w:pPrChange>
            </w:pPr>
            <w:del w:id="24850" w:author="Houyem Rais" w:date="2024-02-22T14:46:00Z">
              <w:r w:rsidRPr="00343F01" w:rsidDel="00201166">
                <w:rPr>
                  <w:rFonts w:cstheme="minorHAnsi"/>
                  <w:sz w:val="18"/>
                  <w:lang w:val="fr-FR"/>
                </w:rPr>
                <w:delText>Elle concerne la capacité de l’opérateur à respecter les spécifications et à fournir les services requis dans les délais requis et selon le prix convenu et les coûts du projet</w:delText>
              </w:r>
            </w:del>
          </w:p>
        </w:tc>
        <w:tc>
          <w:tcPr>
            <w:tcW w:w="1164" w:type="pct"/>
          </w:tcPr>
          <w:p w14:paraId="66C33796" w14:textId="7A8CAFE6" w:rsidR="000A3416" w:rsidRPr="00343F01" w:rsidDel="00201166" w:rsidRDefault="000A3416" w:rsidP="00D62BC5">
            <w:pPr>
              <w:spacing w:before="0" w:after="160"/>
              <w:jc w:val="left"/>
              <w:rPr>
                <w:del w:id="24851" w:author="Houyem Rais" w:date="2024-02-22T14:46:00Z"/>
                <w:rFonts w:cstheme="minorHAnsi"/>
                <w:sz w:val="18"/>
                <w:lang w:val="fr-FR"/>
              </w:rPr>
              <w:pPrChange w:id="24852" w:author="Houyem Rais" w:date="2024-02-22T14:49:00Z">
                <w:pPr>
                  <w:spacing w:before="20" w:after="20"/>
                </w:pPr>
              </w:pPrChange>
            </w:pPr>
            <w:del w:id="24853" w:author="Houyem Rais" w:date="2024-02-22T14:46:00Z">
              <w:r w:rsidRPr="00343F01" w:rsidDel="00201166">
                <w:rPr>
                  <w:rFonts w:cstheme="minorHAnsi"/>
                  <w:sz w:val="18"/>
                  <w:lang w:val="fr-FR"/>
                </w:rPr>
                <w:delText>Partenaire privé</w:delText>
              </w:r>
            </w:del>
          </w:p>
        </w:tc>
        <w:tc>
          <w:tcPr>
            <w:tcW w:w="1979" w:type="pct"/>
          </w:tcPr>
          <w:p w14:paraId="6A386728" w14:textId="2CC6314B" w:rsidR="000A3416" w:rsidRPr="00343F01" w:rsidDel="00201166" w:rsidRDefault="000A3416" w:rsidP="00D62BC5">
            <w:pPr>
              <w:spacing w:before="0" w:after="160"/>
              <w:jc w:val="left"/>
              <w:rPr>
                <w:del w:id="24854" w:author="Houyem Rais" w:date="2024-02-22T14:46:00Z"/>
                <w:rFonts w:eastAsia="Arial" w:cstheme="minorHAnsi"/>
                <w:w w:val="105"/>
                <w:sz w:val="18"/>
                <w:lang w:val="fr-FR"/>
              </w:rPr>
              <w:pPrChange w:id="24855" w:author="Houyem Rais" w:date="2024-02-22T14:49:00Z">
                <w:pPr>
                  <w:widowControl w:val="0"/>
                  <w:numPr>
                    <w:numId w:val="15"/>
                  </w:numPr>
                  <w:autoSpaceDE w:val="0"/>
                  <w:autoSpaceDN w:val="0"/>
                  <w:spacing w:before="20" w:after="20"/>
                  <w:ind w:left="320" w:hanging="283"/>
                  <w:jc w:val="left"/>
                </w:pPr>
              </w:pPrChange>
            </w:pPr>
            <w:del w:id="24856" w:author="Houyem Rais" w:date="2024-02-22T14:46:00Z">
              <w:r w:rsidRPr="00343F01" w:rsidDel="00201166">
                <w:rPr>
                  <w:rFonts w:eastAsia="Arial" w:cstheme="minorHAnsi"/>
                  <w:w w:val="105"/>
                  <w:sz w:val="18"/>
                  <w:lang w:val="fr-FR"/>
                </w:rPr>
                <w:delText>Choix d’un partenaire privé avec de solides références techniques</w:delText>
              </w:r>
            </w:del>
          </w:p>
          <w:p w14:paraId="10DA586E" w14:textId="0C0A4AF1" w:rsidR="000A3416" w:rsidRPr="00343F01" w:rsidDel="00201166" w:rsidRDefault="000A3416" w:rsidP="00D62BC5">
            <w:pPr>
              <w:spacing w:before="0" w:after="160"/>
              <w:jc w:val="left"/>
              <w:rPr>
                <w:del w:id="24857" w:author="Houyem Rais" w:date="2024-02-22T14:46:00Z"/>
                <w:rFonts w:eastAsia="Arial" w:cstheme="minorHAnsi"/>
                <w:w w:val="105"/>
                <w:sz w:val="18"/>
                <w:lang w:val="fr-FR"/>
              </w:rPr>
              <w:pPrChange w:id="24858" w:author="Houyem Rais" w:date="2024-02-22T14:49:00Z">
                <w:pPr>
                  <w:widowControl w:val="0"/>
                  <w:numPr>
                    <w:numId w:val="15"/>
                  </w:numPr>
                  <w:autoSpaceDE w:val="0"/>
                  <w:autoSpaceDN w:val="0"/>
                  <w:spacing w:before="20" w:after="20"/>
                  <w:ind w:left="320" w:hanging="283"/>
                  <w:jc w:val="left"/>
                </w:pPr>
              </w:pPrChange>
            </w:pPr>
            <w:del w:id="24859" w:author="Houyem Rais" w:date="2024-02-22T14:46:00Z">
              <w:r w:rsidRPr="00343F01" w:rsidDel="00201166">
                <w:rPr>
                  <w:rFonts w:eastAsia="Arial" w:cstheme="minorHAnsi"/>
                  <w:w w:val="105"/>
                  <w:sz w:val="18"/>
                  <w:lang w:val="fr-FR"/>
                </w:rPr>
                <w:delText>Élaboration des procédures opérationnelles</w:delText>
              </w:r>
            </w:del>
          </w:p>
          <w:p w14:paraId="237F20D8" w14:textId="7EC7D6BA" w:rsidR="000A3416" w:rsidRPr="00343F01" w:rsidDel="00201166" w:rsidRDefault="000A3416" w:rsidP="00D62BC5">
            <w:pPr>
              <w:spacing w:before="0" w:after="160"/>
              <w:jc w:val="left"/>
              <w:rPr>
                <w:del w:id="24860" w:author="Houyem Rais" w:date="2024-02-22T14:46:00Z"/>
                <w:rFonts w:eastAsia="Arial" w:cstheme="minorHAnsi"/>
                <w:w w:val="105"/>
                <w:sz w:val="18"/>
                <w:lang w:val="fr-FR"/>
              </w:rPr>
              <w:pPrChange w:id="24861" w:author="Houyem Rais" w:date="2024-02-22T14:49:00Z">
                <w:pPr>
                  <w:widowControl w:val="0"/>
                  <w:numPr>
                    <w:numId w:val="15"/>
                  </w:numPr>
                  <w:autoSpaceDE w:val="0"/>
                  <w:autoSpaceDN w:val="0"/>
                  <w:spacing w:before="20" w:after="20"/>
                  <w:ind w:left="320" w:hanging="283"/>
                  <w:jc w:val="left"/>
                </w:pPr>
              </w:pPrChange>
            </w:pPr>
            <w:del w:id="24862" w:author="Houyem Rais" w:date="2024-02-22T14:46:00Z">
              <w:r w:rsidRPr="00343F01" w:rsidDel="00201166">
                <w:rPr>
                  <w:rFonts w:eastAsia="Arial" w:cstheme="minorHAnsi"/>
                  <w:w w:val="105"/>
                  <w:sz w:val="18"/>
                  <w:lang w:val="fr-FR"/>
                </w:rPr>
                <w:delText>Choix d’une technologie éprouvée</w:delText>
              </w:r>
            </w:del>
          </w:p>
          <w:p w14:paraId="5F1BD0BD" w14:textId="47C36073" w:rsidR="000A3416" w:rsidRPr="00343F01" w:rsidDel="00201166" w:rsidRDefault="000A3416" w:rsidP="00D62BC5">
            <w:pPr>
              <w:spacing w:before="0" w:after="160"/>
              <w:jc w:val="left"/>
              <w:rPr>
                <w:del w:id="24863" w:author="Houyem Rais" w:date="2024-02-22T14:46:00Z"/>
                <w:rFonts w:eastAsia="Arial" w:cstheme="minorHAnsi"/>
                <w:w w:val="105"/>
                <w:sz w:val="18"/>
                <w:lang w:val="fr-FR"/>
              </w:rPr>
              <w:pPrChange w:id="24864" w:author="Houyem Rais" w:date="2024-02-22T14:49:00Z">
                <w:pPr>
                  <w:widowControl w:val="0"/>
                  <w:numPr>
                    <w:numId w:val="15"/>
                  </w:numPr>
                  <w:autoSpaceDE w:val="0"/>
                  <w:autoSpaceDN w:val="0"/>
                  <w:spacing w:before="20" w:after="20"/>
                  <w:ind w:left="320" w:hanging="283"/>
                  <w:jc w:val="left"/>
                </w:pPr>
              </w:pPrChange>
            </w:pPr>
            <w:del w:id="24865" w:author="Houyem Rais" w:date="2024-02-22T14:46:00Z">
              <w:r w:rsidRPr="00343F01" w:rsidDel="00201166">
                <w:rPr>
                  <w:rFonts w:eastAsia="Arial" w:cstheme="minorHAnsi"/>
                  <w:w w:val="105"/>
                  <w:sz w:val="18"/>
                  <w:lang w:val="fr-FR"/>
                </w:rPr>
                <w:delText>Garanties d’exécution et pénalités</w:delText>
              </w:r>
            </w:del>
          </w:p>
          <w:p w14:paraId="4923CD6F" w14:textId="23201871" w:rsidR="000A3416" w:rsidRPr="00343F01" w:rsidDel="00201166" w:rsidRDefault="000A3416" w:rsidP="00D62BC5">
            <w:pPr>
              <w:spacing w:before="0" w:after="160"/>
              <w:jc w:val="left"/>
              <w:rPr>
                <w:del w:id="24866" w:author="Houyem Rais" w:date="2024-02-22T14:46:00Z"/>
                <w:rFonts w:eastAsia="Arial" w:cstheme="minorHAnsi"/>
                <w:w w:val="105"/>
                <w:sz w:val="18"/>
                <w:lang w:val="fr-FR"/>
              </w:rPr>
              <w:pPrChange w:id="24867" w:author="Houyem Rais" w:date="2024-02-22T14:49:00Z">
                <w:pPr>
                  <w:widowControl w:val="0"/>
                  <w:numPr>
                    <w:numId w:val="15"/>
                  </w:numPr>
                  <w:autoSpaceDE w:val="0"/>
                  <w:autoSpaceDN w:val="0"/>
                  <w:spacing w:before="20" w:after="20"/>
                  <w:ind w:left="320" w:hanging="283"/>
                  <w:jc w:val="left"/>
                </w:pPr>
              </w:pPrChange>
            </w:pPr>
            <w:del w:id="24868" w:author="Houyem Rais" w:date="2024-02-22T14:46:00Z">
              <w:r w:rsidRPr="00343F01" w:rsidDel="00201166">
                <w:rPr>
                  <w:rFonts w:eastAsia="Arial" w:cstheme="minorHAnsi"/>
                  <w:w w:val="105"/>
                  <w:sz w:val="18"/>
                  <w:lang w:val="fr-FR"/>
                </w:rPr>
                <w:delText>Clause de résiliation anticipée par faute du Partenaire Privé</w:delText>
              </w:r>
            </w:del>
          </w:p>
        </w:tc>
      </w:tr>
      <w:tr w:rsidR="000A3416" w:rsidRPr="00343F01" w:rsidDel="00201166" w14:paraId="739C2398" w14:textId="551239D9" w:rsidTr="00B03636">
        <w:trPr>
          <w:del w:id="24869" w:author="Houyem Rais" w:date="2024-02-22T14:46:00Z"/>
        </w:trPr>
        <w:tc>
          <w:tcPr>
            <w:tcW w:w="613" w:type="pct"/>
            <w:vMerge/>
            <w:shd w:val="clear" w:color="auto" w:fill="F2F2F2" w:themeFill="background1" w:themeFillShade="F2"/>
          </w:tcPr>
          <w:p w14:paraId="22B788AA" w14:textId="0C98F3A7" w:rsidR="000A3416" w:rsidRPr="00343F01" w:rsidDel="00201166" w:rsidRDefault="000A3416" w:rsidP="00D62BC5">
            <w:pPr>
              <w:spacing w:before="0" w:after="160"/>
              <w:jc w:val="left"/>
              <w:rPr>
                <w:del w:id="24870" w:author="Houyem Rais" w:date="2024-02-22T14:46:00Z"/>
                <w:rFonts w:cstheme="minorHAnsi"/>
                <w:b/>
                <w:bCs/>
                <w:sz w:val="18"/>
                <w:lang w:val="fr-FR"/>
              </w:rPr>
              <w:pPrChange w:id="24871" w:author="Houyem Rais" w:date="2024-02-22T14:49:00Z">
                <w:pPr>
                  <w:spacing w:before="20" w:after="20"/>
                </w:pPr>
              </w:pPrChange>
            </w:pPr>
          </w:p>
        </w:tc>
        <w:tc>
          <w:tcPr>
            <w:tcW w:w="1244" w:type="pct"/>
          </w:tcPr>
          <w:p w14:paraId="7602B7FF" w14:textId="41DC12BF" w:rsidR="000A3416" w:rsidRPr="00343F01" w:rsidDel="00201166" w:rsidRDefault="000A3416" w:rsidP="00D62BC5">
            <w:pPr>
              <w:spacing w:before="0" w:after="160"/>
              <w:jc w:val="left"/>
              <w:rPr>
                <w:del w:id="24872" w:author="Houyem Rais" w:date="2024-02-22T14:46:00Z"/>
                <w:rFonts w:cstheme="minorHAnsi"/>
                <w:b/>
                <w:bCs/>
                <w:sz w:val="18"/>
                <w:lang w:val="fr-FR"/>
              </w:rPr>
              <w:pPrChange w:id="24873" w:author="Houyem Rais" w:date="2024-02-22T14:49:00Z">
                <w:pPr>
                  <w:spacing w:before="20" w:after="20"/>
                </w:pPr>
              </w:pPrChange>
            </w:pPr>
            <w:del w:id="24874" w:author="Houyem Rais" w:date="2024-02-22T14:46:00Z">
              <w:r w:rsidRPr="00343F01" w:rsidDel="00201166">
                <w:rPr>
                  <w:rFonts w:cstheme="minorHAnsi"/>
                  <w:b/>
                  <w:bCs/>
                  <w:sz w:val="18"/>
                  <w:lang w:val="fr-FR"/>
                </w:rPr>
                <w:delText xml:space="preserve">Non-respect des performances requises et des normes de qualité et de sécurité, </w:delText>
              </w:r>
            </w:del>
            <w:ins w:id="24875" w:author="Mohamed Amine Sdiri" w:date="2023-11-29T09:58:00Z">
              <w:del w:id="24876" w:author="Houyem Rais" w:date="2024-02-22T14:46:00Z">
                <w:r w:rsidR="00621175" w:rsidDel="00201166">
                  <w:rPr>
                    <w:rFonts w:cstheme="minorHAnsi"/>
                    <w:b/>
                    <w:bCs/>
                    <w:sz w:val="18"/>
                    <w:lang w:val="fr-FR"/>
                  </w:rPr>
                  <w:delText xml:space="preserve"> </w:delText>
                </w:r>
              </w:del>
            </w:ins>
            <w:del w:id="24877" w:author="Houyem Rais" w:date="2024-02-22T14:46:00Z">
              <w:r w:rsidRPr="00343F01" w:rsidDel="00201166">
                <w:rPr>
                  <w:rFonts w:cstheme="minorHAnsi"/>
                  <w:sz w:val="18"/>
                  <w:lang w:val="fr-FR"/>
                </w:rPr>
                <w:delText>pouvant entrainer une dégradation de la réputation de l'autoroute</w:delText>
              </w:r>
            </w:del>
          </w:p>
        </w:tc>
        <w:tc>
          <w:tcPr>
            <w:tcW w:w="1164" w:type="pct"/>
          </w:tcPr>
          <w:p w14:paraId="6159B476" w14:textId="3B4AFB1C" w:rsidR="000A3416" w:rsidRPr="00343F01" w:rsidDel="00201166" w:rsidRDefault="000A3416" w:rsidP="00D62BC5">
            <w:pPr>
              <w:spacing w:before="0" w:after="160"/>
              <w:jc w:val="left"/>
              <w:rPr>
                <w:del w:id="24878" w:author="Houyem Rais" w:date="2024-02-22T14:46:00Z"/>
                <w:rFonts w:cstheme="minorHAnsi"/>
                <w:b/>
                <w:bCs/>
                <w:sz w:val="18"/>
                <w:lang w:val="fr-FR"/>
              </w:rPr>
              <w:pPrChange w:id="24879" w:author="Houyem Rais" w:date="2024-02-22T14:49:00Z">
                <w:pPr>
                  <w:spacing w:before="20" w:after="20"/>
                </w:pPr>
              </w:pPrChange>
            </w:pPr>
            <w:del w:id="24880" w:author="Houyem Rais" w:date="2024-02-22T14:46:00Z">
              <w:r w:rsidRPr="00343F01" w:rsidDel="00201166">
                <w:rPr>
                  <w:rFonts w:cstheme="minorHAnsi"/>
                  <w:sz w:val="18"/>
                  <w:lang w:val="fr-FR"/>
                </w:rPr>
                <w:delText>Partenaire privé</w:delText>
              </w:r>
            </w:del>
          </w:p>
        </w:tc>
        <w:tc>
          <w:tcPr>
            <w:tcW w:w="1979" w:type="pct"/>
          </w:tcPr>
          <w:p w14:paraId="496CF267" w14:textId="247FC76C" w:rsidR="000A3416" w:rsidRPr="00343F01" w:rsidDel="00201166" w:rsidRDefault="000A3416" w:rsidP="00D62BC5">
            <w:pPr>
              <w:spacing w:before="0" w:after="160"/>
              <w:jc w:val="left"/>
              <w:rPr>
                <w:del w:id="24881" w:author="Houyem Rais" w:date="2024-02-22T14:46:00Z"/>
                <w:rFonts w:eastAsia="Arial" w:cstheme="minorHAnsi"/>
                <w:w w:val="105"/>
                <w:sz w:val="18"/>
                <w:lang w:val="fr-FR"/>
              </w:rPr>
              <w:pPrChange w:id="24882" w:author="Houyem Rais" w:date="2024-02-22T14:49:00Z">
                <w:pPr>
                  <w:widowControl w:val="0"/>
                  <w:autoSpaceDE w:val="0"/>
                  <w:autoSpaceDN w:val="0"/>
                  <w:spacing w:before="20" w:after="20"/>
                  <w:jc w:val="left"/>
                </w:pPr>
              </w:pPrChange>
            </w:pPr>
            <w:del w:id="24883" w:author="Houyem Rais" w:date="2024-02-22T14:46:00Z">
              <w:r w:rsidRPr="00343F01" w:rsidDel="00201166">
                <w:rPr>
                  <w:rFonts w:eastAsia="Arial" w:cstheme="minorHAnsi"/>
                  <w:w w:val="105"/>
                  <w:sz w:val="18"/>
                  <w:lang w:val="fr-FR"/>
                </w:rPr>
                <w:delText>Instauration de normes de performance et de sécurité strictes dans le contrat</w:delText>
              </w:r>
            </w:del>
          </w:p>
        </w:tc>
      </w:tr>
      <w:tr w:rsidR="000A3416" w:rsidRPr="00343F01" w:rsidDel="00201166" w14:paraId="3D2BD5CC" w14:textId="182A541F" w:rsidTr="00B03636">
        <w:trPr>
          <w:del w:id="24884" w:author="Houyem Rais" w:date="2024-02-22T14:46:00Z"/>
        </w:trPr>
        <w:tc>
          <w:tcPr>
            <w:tcW w:w="613" w:type="pct"/>
            <w:vMerge/>
            <w:shd w:val="clear" w:color="auto" w:fill="F2F2F2" w:themeFill="background1" w:themeFillShade="F2"/>
          </w:tcPr>
          <w:p w14:paraId="480E77AD" w14:textId="37421BD7" w:rsidR="000A3416" w:rsidRPr="00343F01" w:rsidDel="00201166" w:rsidRDefault="000A3416" w:rsidP="00D62BC5">
            <w:pPr>
              <w:spacing w:before="0" w:after="160"/>
              <w:jc w:val="left"/>
              <w:rPr>
                <w:del w:id="24885" w:author="Houyem Rais" w:date="2024-02-22T14:46:00Z"/>
                <w:rFonts w:cstheme="minorHAnsi"/>
                <w:b/>
                <w:bCs/>
                <w:sz w:val="18"/>
                <w:lang w:val="fr-FR"/>
              </w:rPr>
              <w:pPrChange w:id="24886" w:author="Houyem Rais" w:date="2024-02-22T14:49:00Z">
                <w:pPr>
                  <w:spacing w:before="20" w:after="20"/>
                </w:pPr>
              </w:pPrChange>
            </w:pPr>
          </w:p>
        </w:tc>
        <w:tc>
          <w:tcPr>
            <w:tcW w:w="1244" w:type="pct"/>
          </w:tcPr>
          <w:p w14:paraId="6E12129E" w14:textId="66538F2C" w:rsidR="000A3416" w:rsidRPr="00343F01" w:rsidDel="00201166" w:rsidRDefault="000A3416" w:rsidP="00D62BC5">
            <w:pPr>
              <w:spacing w:before="0" w:after="160"/>
              <w:jc w:val="left"/>
              <w:rPr>
                <w:del w:id="24887" w:author="Houyem Rais" w:date="2024-02-22T14:46:00Z"/>
                <w:rFonts w:eastAsia="Arial" w:cstheme="minorHAnsi"/>
                <w:sz w:val="18"/>
                <w:lang w:val="fr-FR"/>
              </w:rPr>
              <w:pPrChange w:id="24888" w:author="Houyem Rais" w:date="2024-02-22T14:49:00Z">
                <w:pPr>
                  <w:jc w:val="left"/>
                </w:pPr>
              </w:pPrChange>
            </w:pPr>
            <w:del w:id="24889" w:author="Houyem Rais" w:date="2024-02-22T14:46:00Z">
              <w:r w:rsidRPr="00343F01" w:rsidDel="00201166">
                <w:rPr>
                  <w:rFonts w:eastAsia="Arial" w:cstheme="minorHAnsi"/>
                  <w:b/>
                  <w:bCs/>
                  <w:sz w:val="18"/>
                  <w:lang w:val="fr-FR"/>
                </w:rPr>
                <w:delText xml:space="preserve">Maintenance insuffisante, </w:delText>
              </w:r>
            </w:del>
            <w:ins w:id="24890" w:author="Mohamed Amine Sdiri" w:date="2023-11-29T09:58:00Z">
              <w:del w:id="24891" w:author="Houyem Rais" w:date="2024-02-22T14:46:00Z">
                <w:r w:rsidR="00621175" w:rsidDel="00201166">
                  <w:rPr>
                    <w:rFonts w:eastAsia="Arial" w:cstheme="minorHAnsi"/>
                    <w:b/>
                    <w:bCs/>
                    <w:sz w:val="18"/>
                    <w:lang w:val="fr-FR"/>
                  </w:rPr>
                  <w:delText xml:space="preserve"> </w:delText>
                </w:r>
              </w:del>
            </w:ins>
            <w:del w:id="24892" w:author="Houyem Rais" w:date="2024-02-22T14:46:00Z">
              <w:r w:rsidRPr="00343F01" w:rsidDel="00201166">
                <w:rPr>
                  <w:rFonts w:eastAsia="Arial" w:cstheme="minorHAnsi"/>
                  <w:sz w:val="18"/>
                  <w:lang w:val="fr-FR"/>
                </w:rPr>
                <w:delText>entrainant la détérioration des ouvrages et engendrant des coûts supplémentaires sur la durée de vie du projet.</w:delText>
              </w:r>
            </w:del>
          </w:p>
        </w:tc>
        <w:tc>
          <w:tcPr>
            <w:tcW w:w="1164" w:type="pct"/>
          </w:tcPr>
          <w:p w14:paraId="46613162" w14:textId="10F978BF" w:rsidR="000A3416" w:rsidRPr="00343F01" w:rsidDel="00201166" w:rsidRDefault="000A3416" w:rsidP="00D62BC5">
            <w:pPr>
              <w:spacing w:before="0" w:after="160"/>
              <w:jc w:val="left"/>
              <w:rPr>
                <w:del w:id="24893" w:author="Houyem Rais" w:date="2024-02-22T14:46:00Z"/>
                <w:rFonts w:cstheme="minorHAnsi"/>
                <w:sz w:val="18"/>
                <w:lang w:val="fr-FR"/>
              </w:rPr>
              <w:pPrChange w:id="24894" w:author="Houyem Rais" w:date="2024-02-22T14:49:00Z">
                <w:pPr>
                  <w:spacing w:before="20" w:after="20"/>
                </w:pPr>
              </w:pPrChange>
            </w:pPr>
            <w:del w:id="24895" w:author="Houyem Rais" w:date="2024-02-22T14:46:00Z">
              <w:r w:rsidRPr="00343F01" w:rsidDel="00201166">
                <w:rPr>
                  <w:rFonts w:cstheme="minorHAnsi"/>
                  <w:sz w:val="18"/>
                  <w:lang w:val="fr-FR"/>
                </w:rPr>
                <w:delText>Partenaire privé</w:delText>
              </w:r>
            </w:del>
          </w:p>
        </w:tc>
        <w:tc>
          <w:tcPr>
            <w:tcW w:w="1979" w:type="pct"/>
          </w:tcPr>
          <w:p w14:paraId="19B04B5B" w14:textId="239AA00E" w:rsidR="000A3416" w:rsidRPr="00343F01" w:rsidDel="00201166" w:rsidRDefault="000A3416" w:rsidP="00D62BC5">
            <w:pPr>
              <w:spacing w:before="0" w:after="160"/>
              <w:jc w:val="left"/>
              <w:rPr>
                <w:del w:id="24896" w:author="Houyem Rais" w:date="2024-02-22T14:46:00Z"/>
                <w:rFonts w:eastAsia="Arial" w:cstheme="minorHAnsi"/>
                <w:w w:val="105"/>
                <w:sz w:val="18"/>
                <w:lang w:val="fr-FR"/>
              </w:rPr>
              <w:pPrChange w:id="24897" w:author="Houyem Rais" w:date="2024-02-22T14:49:00Z">
                <w:pPr>
                  <w:widowControl w:val="0"/>
                  <w:numPr>
                    <w:numId w:val="15"/>
                  </w:numPr>
                  <w:autoSpaceDE w:val="0"/>
                  <w:autoSpaceDN w:val="0"/>
                  <w:spacing w:before="20" w:after="20"/>
                  <w:ind w:left="320" w:hanging="283"/>
                  <w:jc w:val="left"/>
                </w:pPr>
              </w:pPrChange>
            </w:pPr>
            <w:del w:id="24898" w:author="Houyem Rais" w:date="2024-02-22T14:46:00Z">
              <w:r w:rsidRPr="00343F01" w:rsidDel="00201166">
                <w:rPr>
                  <w:rFonts w:eastAsia="Arial" w:cstheme="minorHAnsi"/>
                  <w:w w:val="105"/>
                  <w:sz w:val="18"/>
                  <w:lang w:val="fr-FR"/>
                </w:rPr>
                <w:delText>Définition des obligations alimentaires dans le contrat</w:delText>
              </w:r>
            </w:del>
          </w:p>
          <w:p w14:paraId="1B4791DE" w14:textId="225453D1" w:rsidR="000A3416" w:rsidRPr="00343F01" w:rsidDel="00201166" w:rsidRDefault="000A3416" w:rsidP="00D62BC5">
            <w:pPr>
              <w:spacing w:before="0" w:after="160"/>
              <w:jc w:val="left"/>
              <w:rPr>
                <w:del w:id="24899" w:author="Houyem Rais" w:date="2024-02-22T14:46:00Z"/>
                <w:rFonts w:eastAsia="Arial" w:cstheme="minorHAnsi"/>
                <w:w w:val="105"/>
                <w:sz w:val="18"/>
                <w:lang w:val="fr-FR"/>
              </w:rPr>
              <w:pPrChange w:id="24900" w:author="Houyem Rais" w:date="2024-02-22T14:49:00Z">
                <w:pPr>
                  <w:widowControl w:val="0"/>
                  <w:numPr>
                    <w:numId w:val="15"/>
                  </w:numPr>
                  <w:autoSpaceDE w:val="0"/>
                  <w:autoSpaceDN w:val="0"/>
                  <w:spacing w:before="20" w:after="20"/>
                  <w:ind w:left="320" w:hanging="283"/>
                  <w:jc w:val="left"/>
                </w:pPr>
              </w:pPrChange>
            </w:pPr>
            <w:del w:id="24901" w:author="Houyem Rais" w:date="2024-02-22T14:46:00Z">
              <w:r w:rsidRPr="00343F01" w:rsidDel="00201166">
                <w:rPr>
                  <w:rFonts w:eastAsia="Arial" w:cstheme="minorHAnsi"/>
                  <w:w w:val="105"/>
                  <w:sz w:val="18"/>
                  <w:lang w:val="fr-FR"/>
                </w:rPr>
                <w:delText>Clauses de fin de contrat encourageant le respect des obligations de maintenance et de renouvellement</w:delText>
              </w:r>
            </w:del>
          </w:p>
          <w:p w14:paraId="23B3A0C8" w14:textId="75F020E1" w:rsidR="000A3416" w:rsidRPr="00343F01" w:rsidDel="00201166" w:rsidRDefault="000A3416" w:rsidP="00D62BC5">
            <w:pPr>
              <w:spacing w:before="0" w:after="160"/>
              <w:jc w:val="left"/>
              <w:rPr>
                <w:del w:id="24902" w:author="Houyem Rais" w:date="2024-02-22T14:46:00Z"/>
                <w:rFonts w:eastAsia="Arial" w:cstheme="minorHAnsi"/>
                <w:w w:val="105"/>
                <w:sz w:val="18"/>
                <w:lang w:val="fr-FR"/>
              </w:rPr>
              <w:pPrChange w:id="24903" w:author="Houyem Rais" w:date="2024-02-22T14:49:00Z">
                <w:pPr>
                  <w:widowControl w:val="0"/>
                  <w:numPr>
                    <w:numId w:val="15"/>
                  </w:numPr>
                  <w:autoSpaceDE w:val="0"/>
                  <w:autoSpaceDN w:val="0"/>
                  <w:spacing w:before="20" w:after="20"/>
                  <w:ind w:left="320" w:hanging="283"/>
                  <w:jc w:val="left"/>
                </w:pPr>
              </w:pPrChange>
            </w:pPr>
            <w:del w:id="24904" w:author="Houyem Rais" w:date="2024-02-22T14:46:00Z">
              <w:r w:rsidRPr="00343F01" w:rsidDel="00201166">
                <w:rPr>
                  <w:rFonts w:eastAsia="Arial" w:cstheme="minorHAnsi"/>
                  <w:w w:val="105"/>
                  <w:sz w:val="18"/>
                  <w:lang w:val="fr-FR"/>
                </w:rPr>
                <w:delText>Contrôle de l’exécution du contrat</w:delText>
              </w:r>
            </w:del>
          </w:p>
        </w:tc>
      </w:tr>
      <w:tr w:rsidR="000A3416" w:rsidRPr="00343F01" w:rsidDel="00201166" w14:paraId="66146B7D" w14:textId="45C15234" w:rsidTr="00B03636">
        <w:trPr>
          <w:del w:id="24905" w:author="Houyem Rais" w:date="2024-02-22T14:46:00Z"/>
        </w:trPr>
        <w:tc>
          <w:tcPr>
            <w:tcW w:w="613" w:type="pct"/>
            <w:vMerge/>
            <w:shd w:val="clear" w:color="auto" w:fill="F2F2F2" w:themeFill="background1" w:themeFillShade="F2"/>
          </w:tcPr>
          <w:p w14:paraId="55B5D557" w14:textId="2AE9F0D2" w:rsidR="000A3416" w:rsidRPr="00343F01" w:rsidDel="00201166" w:rsidRDefault="000A3416" w:rsidP="00D62BC5">
            <w:pPr>
              <w:spacing w:before="0" w:after="160"/>
              <w:jc w:val="left"/>
              <w:rPr>
                <w:del w:id="24906" w:author="Houyem Rais" w:date="2024-02-22T14:46:00Z"/>
                <w:rFonts w:cstheme="minorHAnsi"/>
                <w:b/>
                <w:bCs/>
                <w:sz w:val="18"/>
                <w:lang w:val="fr-FR"/>
              </w:rPr>
              <w:pPrChange w:id="24907" w:author="Houyem Rais" w:date="2024-02-22T14:49:00Z">
                <w:pPr>
                  <w:spacing w:before="20" w:after="20"/>
                </w:pPr>
              </w:pPrChange>
            </w:pPr>
          </w:p>
        </w:tc>
        <w:tc>
          <w:tcPr>
            <w:tcW w:w="1244" w:type="pct"/>
          </w:tcPr>
          <w:p w14:paraId="3BC64977" w14:textId="20DD29B6" w:rsidR="000A3416" w:rsidRPr="00343F01" w:rsidDel="00201166" w:rsidRDefault="000A3416" w:rsidP="00D62BC5">
            <w:pPr>
              <w:spacing w:before="0" w:after="160"/>
              <w:jc w:val="left"/>
              <w:rPr>
                <w:del w:id="24908" w:author="Houyem Rais" w:date="2024-02-22T14:46:00Z"/>
                <w:rFonts w:eastAsia="Arial" w:cstheme="minorHAnsi"/>
                <w:sz w:val="18"/>
                <w:lang w:val="fr-FR" w:bidi="ar-TN"/>
              </w:rPr>
              <w:pPrChange w:id="24909" w:author="Houyem Rais" w:date="2024-02-22T14:49:00Z">
                <w:pPr>
                  <w:spacing w:before="20" w:after="20"/>
                </w:pPr>
              </w:pPrChange>
            </w:pPr>
            <w:del w:id="24910" w:author="Houyem Rais" w:date="2024-02-22T14:46:00Z">
              <w:r w:rsidRPr="00343F01" w:rsidDel="00201166">
                <w:rPr>
                  <w:rFonts w:eastAsia="Arial" w:cstheme="minorHAnsi"/>
                  <w:b/>
                  <w:bCs/>
                  <w:sz w:val="18"/>
                  <w:lang w:val="fr-FR"/>
                </w:rPr>
                <w:delText xml:space="preserve">Interruption ou arrêt de l’opération </w:delText>
              </w:r>
              <w:r w:rsidRPr="00343F01" w:rsidDel="00201166">
                <w:rPr>
                  <w:rFonts w:eastAsia="Arial" w:cstheme="minorHAnsi"/>
                  <w:sz w:val="18"/>
                  <w:lang w:val="fr-FR"/>
                </w:rPr>
                <w:delText>en raison d’une faute de l’opérateur privé</w:delText>
              </w:r>
            </w:del>
          </w:p>
        </w:tc>
        <w:tc>
          <w:tcPr>
            <w:tcW w:w="1164" w:type="pct"/>
          </w:tcPr>
          <w:p w14:paraId="40FD326C" w14:textId="14C2A7CD" w:rsidR="000A3416" w:rsidRPr="00343F01" w:rsidDel="00201166" w:rsidRDefault="000A3416" w:rsidP="00D62BC5">
            <w:pPr>
              <w:spacing w:before="0" w:after="160"/>
              <w:jc w:val="left"/>
              <w:rPr>
                <w:del w:id="24911" w:author="Houyem Rais" w:date="2024-02-22T14:46:00Z"/>
                <w:rFonts w:cstheme="minorHAnsi"/>
                <w:sz w:val="18"/>
                <w:lang w:val="fr-FR"/>
              </w:rPr>
              <w:pPrChange w:id="24912" w:author="Houyem Rais" w:date="2024-02-22T14:49:00Z">
                <w:pPr>
                  <w:spacing w:before="20" w:after="20"/>
                </w:pPr>
              </w:pPrChange>
            </w:pPr>
            <w:del w:id="24913" w:author="Houyem Rais" w:date="2024-02-22T14:46:00Z">
              <w:r w:rsidRPr="00343F01" w:rsidDel="00201166">
                <w:rPr>
                  <w:rFonts w:cstheme="minorHAnsi"/>
                  <w:sz w:val="18"/>
                  <w:lang w:val="fr-FR"/>
                </w:rPr>
                <w:delText>Partenaire privé</w:delText>
              </w:r>
            </w:del>
          </w:p>
        </w:tc>
        <w:tc>
          <w:tcPr>
            <w:tcW w:w="1979" w:type="pct"/>
          </w:tcPr>
          <w:p w14:paraId="4C842B0E" w14:textId="0738771C" w:rsidR="000A3416" w:rsidRPr="00343F01" w:rsidDel="00201166" w:rsidRDefault="000A3416" w:rsidP="00D62BC5">
            <w:pPr>
              <w:spacing w:before="0" w:after="160"/>
              <w:jc w:val="left"/>
              <w:rPr>
                <w:del w:id="24914" w:author="Houyem Rais" w:date="2024-02-22T14:46:00Z"/>
                <w:rFonts w:eastAsia="Arial" w:cstheme="minorHAnsi"/>
                <w:w w:val="105"/>
                <w:sz w:val="18"/>
                <w:lang w:val="fr-FR"/>
              </w:rPr>
              <w:pPrChange w:id="24915" w:author="Houyem Rais" w:date="2024-02-22T14:49:00Z">
                <w:pPr>
                  <w:widowControl w:val="0"/>
                  <w:numPr>
                    <w:numId w:val="15"/>
                  </w:numPr>
                  <w:autoSpaceDE w:val="0"/>
                  <w:autoSpaceDN w:val="0"/>
                  <w:spacing w:before="20" w:after="20"/>
                  <w:ind w:left="320" w:hanging="283"/>
                  <w:jc w:val="left"/>
                </w:pPr>
              </w:pPrChange>
            </w:pPr>
            <w:del w:id="24916" w:author="Houyem Rais" w:date="2024-02-22T14:46:00Z">
              <w:r w:rsidRPr="00343F01" w:rsidDel="00201166">
                <w:rPr>
                  <w:rFonts w:eastAsia="Arial" w:cstheme="minorHAnsi"/>
                  <w:w w:val="105"/>
                  <w:sz w:val="18"/>
                  <w:lang w:val="fr-FR"/>
                </w:rPr>
                <w:delText>Élaboration de procédures opérationnelles</w:delText>
              </w:r>
            </w:del>
          </w:p>
          <w:p w14:paraId="05749F6A" w14:textId="144F6ACF" w:rsidR="000A3416" w:rsidRPr="00343F01" w:rsidDel="00201166" w:rsidRDefault="000A3416" w:rsidP="00D62BC5">
            <w:pPr>
              <w:spacing w:before="0" w:after="160"/>
              <w:jc w:val="left"/>
              <w:rPr>
                <w:del w:id="24917" w:author="Houyem Rais" w:date="2024-02-22T14:46:00Z"/>
                <w:rFonts w:eastAsia="Arial" w:cstheme="minorHAnsi"/>
                <w:w w:val="105"/>
                <w:sz w:val="18"/>
                <w:lang w:val="fr-FR"/>
              </w:rPr>
              <w:pPrChange w:id="24918" w:author="Houyem Rais" w:date="2024-02-22T14:49:00Z">
                <w:pPr>
                  <w:widowControl w:val="0"/>
                  <w:numPr>
                    <w:numId w:val="15"/>
                  </w:numPr>
                  <w:autoSpaceDE w:val="0"/>
                  <w:autoSpaceDN w:val="0"/>
                  <w:spacing w:before="20" w:after="20"/>
                  <w:ind w:left="320" w:hanging="283"/>
                  <w:jc w:val="left"/>
                </w:pPr>
              </w:pPrChange>
            </w:pPr>
            <w:del w:id="24919" w:author="Houyem Rais" w:date="2024-02-22T14:46:00Z">
              <w:r w:rsidRPr="00343F01" w:rsidDel="00201166">
                <w:rPr>
                  <w:rFonts w:eastAsia="Arial" w:cstheme="minorHAnsi"/>
                  <w:w w:val="105"/>
                  <w:sz w:val="18"/>
                  <w:lang w:val="fr-FR"/>
                </w:rPr>
                <w:delText>Garanties et pénalités</w:delText>
              </w:r>
            </w:del>
          </w:p>
        </w:tc>
      </w:tr>
      <w:tr w:rsidR="000A3416" w:rsidRPr="00343F01" w:rsidDel="00201166" w14:paraId="47311616" w14:textId="3FE4B22E" w:rsidTr="00B03636">
        <w:trPr>
          <w:del w:id="24920" w:author="Houyem Rais" w:date="2024-02-22T14:46:00Z"/>
        </w:trPr>
        <w:tc>
          <w:tcPr>
            <w:tcW w:w="613" w:type="pct"/>
            <w:vMerge/>
            <w:shd w:val="clear" w:color="auto" w:fill="F2F2F2" w:themeFill="background1" w:themeFillShade="F2"/>
          </w:tcPr>
          <w:p w14:paraId="386C8D47" w14:textId="247B67EA" w:rsidR="000A3416" w:rsidRPr="00343F01" w:rsidDel="00201166" w:rsidRDefault="000A3416" w:rsidP="00D62BC5">
            <w:pPr>
              <w:spacing w:before="0" w:after="160"/>
              <w:jc w:val="left"/>
              <w:rPr>
                <w:del w:id="24921" w:author="Houyem Rais" w:date="2024-02-22T14:46:00Z"/>
                <w:rFonts w:cstheme="minorHAnsi"/>
                <w:b/>
                <w:bCs/>
                <w:sz w:val="18"/>
                <w:lang w:val="fr-FR"/>
              </w:rPr>
              <w:pPrChange w:id="24922" w:author="Houyem Rais" w:date="2024-02-22T14:49:00Z">
                <w:pPr>
                  <w:spacing w:before="20" w:after="20"/>
                </w:pPr>
              </w:pPrChange>
            </w:pPr>
          </w:p>
        </w:tc>
        <w:tc>
          <w:tcPr>
            <w:tcW w:w="1244" w:type="pct"/>
          </w:tcPr>
          <w:p w14:paraId="3774A1BA" w14:textId="2CFBE8A6" w:rsidR="000A3416" w:rsidRPr="00343F01" w:rsidDel="00201166" w:rsidRDefault="000A3416" w:rsidP="00D62BC5">
            <w:pPr>
              <w:spacing w:before="0" w:after="160"/>
              <w:jc w:val="left"/>
              <w:rPr>
                <w:del w:id="24923" w:author="Houyem Rais" w:date="2024-02-22T14:46:00Z"/>
                <w:rFonts w:eastAsia="Arial" w:cstheme="minorHAnsi"/>
                <w:b/>
                <w:bCs/>
                <w:sz w:val="18"/>
                <w:szCs w:val="18"/>
                <w:lang w:val="fr-FR"/>
              </w:rPr>
              <w:pPrChange w:id="24924" w:author="Houyem Rais" w:date="2024-02-22T14:49:00Z">
                <w:pPr>
                  <w:spacing w:before="20" w:after="20"/>
                </w:pPr>
              </w:pPrChange>
            </w:pPr>
            <w:del w:id="24925" w:author="Houyem Rais" w:date="2024-02-22T14:46:00Z">
              <w:r w:rsidRPr="00343F01" w:rsidDel="00201166">
                <w:rPr>
                  <w:rFonts w:eastAsia="Arial" w:cstheme="minorHAnsi"/>
                  <w:b/>
                  <w:bCs/>
                  <w:sz w:val="18"/>
                  <w:szCs w:val="18"/>
                  <w:lang w:val="fr-FR"/>
                </w:rPr>
                <w:delText>Risque environnemental</w:delText>
              </w:r>
            </w:del>
          </w:p>
          <w:p w14:paraId="106D3A9C" w14:textId="4AB303A4" w:rsidR="000A3416" w:rsidRPr="00343F01" w:rsidDel="00201166" w:rsidRDefault="000A3416" w:rsidP="00D62BC5">
            <w:pPr>
              <w:spacing w:before="0" w:after="160"/>
              <w:jc w:val="left"/>
              <w:rPr>
                <w:del w:id="24926" w:author="Houyem Rais" w:date="2024-02-22T14:46:00Z"/>
                <w:rFonts w:eastAsia="Arial" w:cstheme="minorHAnsi"/>
                <w:sz w:val="18"/>
                <w:szCs w:val="18"/>
                <w:lang w:val="fr-FR"/>
              </w:rPr>
              <w:pPrChange w:id="24927" w:author="Houyem Rais" w:date="2024-02-22T14:49:00Z">
                <w:pPr>
                  <w:spacing w:before="20" w:after="20"/>
                </w:pPr>
              </w:pPrChange>
            </w:pPr>
            <w:del w:id="24928" w:author="Houyem Rais" w:date="2024-02-22T14:46:00Z">
              <w:r w:rsidRPr="00343F01" w:rsidDel="00201166">
                <w:rPr>
                  <w:rFonts w:cstheme="minorHAnsi"/>
                  <w:sz w:val="18"/>
                  <w:szCs w:val="18"/>
                  <w:lang w:val="fr-FR"/>
                </w:rPr>
                <w:delText>Responsabilité pour les pertes causées par des dommages environnementaux soit des activités de construction et d’exploitation ou attribuables aux activités pré-transfert de terrain à l’investisseur privé</w:delText>
              </w:r>
            </w:del>
          </w:p>
        </w:tc>
        <w:tc>
          <w:tcPr>
            <w:tcW w:w="1164" w:type="pct"/>
          </w:tcPr>
          <w:p w14:paraId="496E2493" w14:textId="112C5F9E" w:rsidR="000A3416" w:rsidRPr="00343F01" w:rsidDel="00201166" w:rsidRDefault="000A3416" w:rsidP="00D62BC5">
            <w:pPr>
              <w:spacing w:before="0" w:after="160"/>
              <w:jc w:val="left"/>
              <w:rPr>
                <w:del w:id="24929" w:author="Houyem Rais" w:date="2024-02-22T14:46:00Z"/>
                <w:rFonts w:cstheme="minorHAnsi"/>
                <w:sz w:val="18"/>
                <w:lang w:val="fr-FR"/>
              </w:rPr>
              <w:pPrChange w:id="24930" w:author="Houyem Rais" w:date="2024-02-22T14:49:00Z">
                <w:pPr>
                  <w:spacing w:before="20" w:after="20"/>
                </w:pPr>
              </w:pPrChange>
            </w:pPr>
            <w:del w:id="24931" w:author="Houyem Rais" w:date="2024-02-22T14:46:00Z">
              <w:r w:rsidRPr="00343F01" w:rsidDel="00201166">
                <w:rPr>
                  <w:rFonts w:cstheme="minorHAnsi"/>
                  <w:sz w:val="18"/>
                  <w:lang w:val="fr-FR"/>
                </w:rPr>
                <w:delText>Partenaire privé</w:delText>
              </w:r>
            </w:del>
          </w:p>
        </w:tc>
        <w:tc>
          <w:tcPr>
            <w:tcW w:w="1979" w:type="pct"/>
          </w:tcPr>
          <w:p w14:paraId="217DF432" w14:textId="7D960EEC" w:rsidR="000A3416" w:rsidRPr="00343F01" w:rsidDel="00201166" w:rsidRDefault="000A3416" w:rsidP="00D62BC5">
            <w:pPr>
              <w:spacing w:before="0" w:after="160"/>
              <w:jc w:val="left"/>
              <w:rPr>
                <w:del w:id="24932" w:author="Houyem Rais" w:date="2024-02-22T14:46:00Z"/>
                <w:rFonts w:eastAsia="Arial" w:cstheme="minorHAnsi"/>
                <w:w w:val="105"/>
                <w:sz w:val="18"/>
                <w:lang w:val="fr-FR"/>
              </w:rPr>
              <w:pPrChange w:id="24933" w:author="Houyem Rais" w:date="2024-02-22T14:49:00Z">
                <w:pPr>
                  <w:widowControl w:val="0"/>
                  <w:numPr>
                    <w:numId w:val="15"/>
                  </w:numPr>
                  <w:autoSpaceDE w:val="0"/>
                  <w:autoSpaceDN w:val="0"/>
                  <w:spacing w:before="20" w:after="20"/>
                  <w:ind w:left="320" w:hanging="283"/>
                  <w:jc w:val="left"/>
                </w:pPr>
              </w:pPrChange>
            </w:pPr>
            <w:del w:id="24934" w:author="Houyem Rais" w:date="2024-02-22T14:46:00Z">
              <w:r w:rsidRPr="00343F01" w:rsidDel="00201166">
                <w:rPr>
                  <w:rFonts w:eastAsia="Arial" w:cstheme="minorHAnsi"/>
                  <w:w w:val="105"/>
                  <w:sz w:val="18"/>
                  <w:lang w:val="fr-FR"/>
                </w:rPr>
                <w:delText>Développement de procédures environnementales pour la construction de l’infrastructure</w:delText>
              </w:r>
            </w:del>
          </w:p>
          <w:p w14:paraId="780DDF01" w14:textId="7D47A07C" w:rsidR="000A3416" w:rsidRPr="00343F01" w:rsidDel="00201166" w:rsidRDefault="000A3416" w:rsidP="00D62BC5">
            <w:pPr>
              <w:spacing w:before="0" w:after="160"/>
              <w:jc w:val="left"/>
              <w:rPr>
                <w:del w:id="24935" w:author="Houyem Rais" w:date="2024-02-22T14:46:00Z"/>
                <w:rFonts w:eastAsia="Arial" w:cstheme="minorHAnsi"/>
                <w:w w:val="105"/>
                <w:sz w:val="18"/>
                <w:lang w:val="fr-FR"/>
              </w:rPr>
              <w:pPrChange w:id="24936" w:author="Houyem Rais" w:date="2024-02-22T14:49:00Z">
                <w:pPr>
                  <w:widowControl w:val="0"/>
                  <w:numPr>
                    <w:numId w:val="15"/>
                  </w:numPr>
                  <w:autoSpaceDE w:val="0"/>
                  <w:autoSpaceDN w:val="0"/>
                  <w:spacing w:before="20" w:after="20"/>
                  <w:ind w:left="320" w:hanging="283"/>
                  <w:jc w:val="left"/>
                </w:pPr>
              </w:pPrChange>
            </w:pPr>
            <w:del w:id="24937" w:author="Houyem Rais" w:date="2024-02-22T14:46:00Z">
              <w:r w:rsidRPr="00343F01" w:rsidDel="00201166">
                <w:rPr>
                  <w:rFonts w:eastAsia="Arial" w:cstheme="minorHAnsi"/>
                  <w:w w:val="105"/>
                  <w:sz w:val="18"/>
                  <w:lang w:val="fr-FR"/>
                </w:rPr>
                <w:delText>Développement de procédures environnementales pour le fonctionnement de l’infrastructure</w:delText>
              </w:r>
            </w:del>
          </w:p>
        </w:tc>
      </w:tr>
      <w:tr w:rsidR="000A3416" w:rsidRPr="00343F01" w:rsidDel="00201166" w14:paraId="70B8CFEF" w14:textId="6B1DB01E" w:rsidTr="00B03636">
        <w:trPr>
          <w:trHeight w:val="54"/>
          <w:del w:id="24938" w:author="Houyem Rais" w:date="2024-02-22T14:46:00Z"/>
        </w:trPr>
        <w:tc>
          <w:tcPr>
            <w:tcW w:w="613" w:type="pct"/>
            <w:vMerge w:val="restart"/>
            <w:shd w:val="clear" w:color="auto" w:fill="F2F2F2" w:themeFill="background1" w:themeFillShade="F2"/>
          </w:tcPr>
          <w:p w14:paraId="4129130C" w14:textId="2D6AD2B1" w:rsidR="000A3416" w:rsidRPr="00343F01" w:rsidDel="00201166" w:rsidRDefault="000A3416" w:rsidP="00D62BC5">
            <w:pPr>
              <w:spacing w:before="0" w:after="160"/>
              <w:jc w:val="left"/>
              <w:rPr>
                <w:del w:id="24939" w:author="Houyem Rais" w:date="2024-02-22T14:46:00Z"/>
                <w:rFonts w:cstheme="minorHAnsi"/>
                <w:b/>
                <w:bCs/>
                <w:sz w:val="18"/>
                <w:lang w:val="fr-FR"/>
              </w:rPr>
              <w:pPrChange w:id="24940" w:author="Houyem Rais" w:date="2024-02-22T14:49:00Z">
                <w:pPr>
                  <w:spacing w:before="20" w:after="20"/>
                </w:pPr>
              </w:pPrChange>
            </w:pPr>
            <w:del w:id="24941" w:author="Houyem Rais" w:date="2024-02-22T14:46:00Z">
              <w:r w:rsidRPr="00343F01" w:rsidDel="00201166">
                <w:rPr>
                  <w:rFonts w:cstheme="minorHAnsi"/>
                  <w:b/>
                  <w:bCs/>
                  <w:sz w:val="18"/>
                  <w:lang w:val="fr-FR"/>
                </w:rPr>
                <w:delText>Risque juridique spécifique au projet</w:delText>
              </w:r>
            </w:del>
          </w:p>
        </w:tc>
        <w:tc>
          <w:tcPr>
            <w:tcW w:w="1244" w:type="pct"/>
          </w:tcPr>
          <w:p w14:paraId="5FCC9105" w14:textId="4E484EBC" w:rsidR="000A3416" w:rsidRPr="00343F01" w:rsidDel="00201166" w:rsidRDefault="000A3416" w:rsidP="00D62BC5">
            <w:pPr>
              <w:spacing w:before="0" w:after="160"/>
              <w:jc w:val="left"/>
              <w:rPr>
                <w:del w:id="24942" w:author="Houyem Rais" w:date="2024-02-22T14:46:00Z"/>
                <w:rFonts w:eastAsia="Arial" w:cstheme="minorHAnsi"/>
                <w:b/>
                <w:bCs/>
                <w:sz w:val="18"/>
                <w:lang w:val="fr-FR"/>
              </w:rPr>
              <w:pPrChange w:id="24943" w:author="Houyem Rais" w:date="2024-02-22T14:49:00Z">
                <w:pPr>
                  <w:spacing w:before="20" w:after="20"/>
                </w:pPr>
              </w:pPrChange>
            </w:pPr>
            <w:del w:id="24944" w:author="Houyem Rais" w:date="2024-02-22T14:46:00Z">
              <w:r w:rsidRPr="00343F01" w:rsidDel="00201166">
                <w:rPr>
                  <w:rFonts w:eastAsia="Arial" w:cstheme="minorHAnsi"/>
                  <w:b/>
                  <w:bCs/>
                  <w:sz w:val="18"/>
                  <w:lang w:val="fr-FR"/>
                </w:rPr>
                <w:delText xml:space="preserve">Problème d’enregistrement de l’entreprise </w:delText>
              </w:r>
              <w:r w:rsidRPr="00343F01" w:rsidDel="00201166">
                <w:rPr>
                  <w:rFonts w:eastAsia="Arial" w:cstheme="minorHAnsi"/>
                  <w:sz w:val="18"/>
                  <w:lang w:val="fr-FR"/>
                </w:rPr>
                <w:delText xml:space="preserve">dans le système actuel d’enregistrement des entreprises au Togo, </w:delText>
              </w:r>
            </w:del>
            <w:ins w:id="24945" w:author="Mohamed Amine Sdiri" w:date="2023-11-29T09:58:00Z">
              <w:del w:id="24946" w:author="Houyem Rais" w:date="2024-02-22T14:46:00Z">
                <w:r w:rsidR="00621175" w:rsidDel="00201166">
                  <w:rPr>
                    <w:rFonts w:eastAsia="Arial" w:cstheme="minorHAnsi"/>
                    <w:sz w:val="18"/>
                    <w:lang w:val="fr-FR"/>
                  </w:rPr>
                  <w:delText xml:space="preserve"> </w:delText>
                </w:r>
              </w:del>
            </w:ins>
            <w:del w:id="24947" w:author="Houyem Rais" w:date="2024-02-22T14:46:00Z">
              <w:r w:rsidRPr="00343F01" w:rsidDel="00201166">
                <w:rPr>
                  <w:rFonts w:eastAsia="Arial" w:cstheme="minorHAnsi"/>
                  <w:sz w:val="18"/>
                  <w:lang w:val="fr-FR"/>
                </w:rPr>
                <w:delText>Bénin et Nigéria</w:delText>
              </w:r>
            </w:del>
          </w:p>
        </w:tc>
        <w:tc>
          <w:tcPr>
            <w:tcW w:w="1164" w:type="pct"/>
          </w:tcPr>
          <w:p w14:paraId="45E4489B" w14:textId="187250D3" w:rsidR="000A3416" w:rsidRPr="00343F01" w:rsidDel="00201166" w:rsidRDefault="000A3416" w:rsidP="00D62BC5">
            <w:pPr>
              <w:spacing w:before="0" w:after="160"/>
              <w:jc w:val="left"/>
              <w:rPr>
                <w:del w:id="24948" w:author="Houyem Rais" w:date="2024-02-22T14:46:00Z"/>
                <w:rFonts w:cstheme="minorHAnsi"/>
                <w:sz w:val="18"/>
                <w:lang w:val="fr-FR"/>
              </w:rPr>
              <w:pPrChange w:id="24949" w:author="Houyem Rais" w:date="2024-02-22T14:49:00Z">
                <w:pPr>
                  <w:spacing w:before="20" w:after="20"/>
                </w:pPr>
              </w:pPrChange>
            </w:pPr>
            <w:del w:id="24950" w:author="Houyem Rais" w:date="2024-02-22T14:46:00Z">
              <w:r w:rsidRPr="00343F01" w:rsidDel="00201166">
                <w:rPr>
                  <w:rFonts w:cstheme="minorHAnsi"/>
                  <w:sz w:val="18"/>
                  <w:lang w:val="fr-FR"/>
                </w:rPr>
                <w:delText>Partagé</w:delText>
              </w:r>
            </w:del>
          </w:p>
        </w:tc>
        <w:tc>
          <w:tcPr>
            <w:tcW w:w="1979" w:type="pct"/>
          </w:tcPr>
          <w:p w14:paraId="61C22957" w14:textId="54EEE03F" w:rsidR="000A3416" w:rsidRPr="00343F01" w:rsidDel="00201166" w:rsidRDefault="000A3416" w:rsidP="00D62BC5">
            <w:pPr>
              <w:spacing w:before="0" w:after="160"/>
              <w:jc w:val="left"/>
              <w:rPr>
                <w:del w:id="24951" w:author="Houyem Rais" w:date="2024-02-22T14:46:00Z"/>
                <w:rFonts w:eastAsia="Arial" w:cstheme="minorHAnsi"/>
                <w:w w:val="105"/>
                <w:sz w:val="18"/>
                <w:lang w:val="fr-FR"/>
              </w:rPr>
              <w:pPrChange w:id="24952" w:author="Houyem Rais" w:date="2024-02-22T14:49:00Z">
                <w:pPr>
                  <w:widowControl w:val="0"/>
                  <w:numPr>
                    <w:numId w:val="15"/>
                  </w:numPr>
                  <w:autoSpaceDE w:val="0"/>
                  <w:autoSpaceDN w:val="0"/>
                  <w:spacing w:before="20" w:after="20"/>
                  <w:ind w:left="320" w:hanging="283"/>
                  <w:jc w:val="left"/>
                </w:pPr>
              </w:pPrChange>
            </w:pPr>
            <w:del w:id="24953" w:author="Houyem Rais" w:date="2024-02-22T14:46:00Z">
              <w:r w:rsidRPr="00343F01" w:rsidDel="00201166">
                <w:rPr>
                  <w:rFonts w:eastAsia="Arial" w:cstheme="minorHAnsi"/>
                  <w:w w:val="105"/>
                  <w:sz w:val="18"/>
                  <w:lang w:val="fr-FR"/>
                </w:rPr>
                <w:delText>Engagement de ressources spécialisées pour faciliter l'enregistrement de l'entreprise et surmonter les obstacles administratifs éventuels</w:delText>
              </w:r>
            </w:del>
          </w:p>
        </w:tc>
      </w:tr>
      <w:tr w:rsidR="000A3416" w:rsidRPr="00343F01" w:rsidDel="00201166" w14:paraId="7BDC8B30" w14:textId="5AC86EA0" w:rsidTr="00B03636">
        <w:trPr>
          <w:trHeight w:val="435"/>
          <w:del w:id="24954" w:author="Houyem Rais" w:date="2024-02-22T14:46:00Z"/>
        </w:trPr>
        <w:tc>
          <w:tcPr>
            <w:tcW w:w="613" w:type="pct"/>
            <w:vMerge/>
            <w:shd w:val="clear" w:color="auto" w:fill="F2F2F2" w:themeFill="background1" w:themeFillShade="F2"/>
          </w:tcPr>
          <w:p w14:paraId="7D0E0226" w14:textId="6CFA69EE" w:rsidR="000A3416" w:rsidRPr="00343F01" w:rsidDel="00201166" w:rsidRDefault="000A3416" w:rsidP="00D62BC5">
            <w:pPr>
              <w:spacing w:before="0" w:after="160"/>
              <w:jc w:val="left"/>
              <w:rPr>
                <w:del w:id="24955" w:author="Houyem Rais" w:date="2024-02-22T14:46:00Z"/>
                <w:rFonts w:cstheme="minorHAnsi"/>
                <w:b/>
                <w:bCs/>
                <w:sz w:val="18"/>
                <w:lang w:val="fr-FR"/>
              </w:rPr>
              <w:pPrChange w:id="24956" w:author="Houyem Rais" w:date="2024-02-22T14:49:00Z">
                <w:pPr>
                  <w:spacing w:before="20" w:after="20"/>
                </w:pPr>
              </w:pPrChange>
            </w:pPr>
          </w:p>
        </w:tc>
        <w:tc>
          <w:tcPr>
            <w:tcW w:w="1244" w:type="pct"/>
          </w:tcPr>
          <w:p w14:paraId="1D75759A" w14:textId="53B31877" w:rsidR="000A3416" w:rsidRPr="00343F01" w:rsidDel="00201166" w:rsidRDefault="000A3416" w:rsidP="00D62BC5">
            <w:pPr>
              <w:spacing w:before="0" w:after="160"/>
              <w:jc w:val="left"/>
              <w:rPr>
                <w:del w:id="24957" w:author="Houyem Rais" w:date="2024-02-22T14:46:00Z"/>
                <w:rFonts w:eastAsia="Arial" w:cstheme="minorHAnsi"/>
                <w:b/>
                <w:bCs/>
                <w:sz w:val="18"/>
                <w:lang w:val="fr-FR"/>
              </w:rPr>
              <w:pPrChange w:id="24958" w:author="Houyem Rais" w:date="2024-02-22T14:49:00Z">
                <w:pPr>
                  <w:spacing w:before="20" w:after="20"/>
                </w:pPr>
              </w:pPrChange>
            </w:pPr>
            <w:del w:id="24959" w:author="Houyem Rais" w:date="2024-02-22T14:46:00Z">
              <w:r w:rsidRPr="00343F01" w:rsidDel="00201166">
                <w:rPr>
                  <w:rFonts w:eastAsia="Arial" w:cstheme="minorHAnsi"/>
                  <w:b/>
                  <w:bCs/>
                  <w:spacing w:val="-2"/>
                  <w:w w:val="105"/>
                  <w:sz w:val="18"/>
                  <w:lang w:val="fr-FR"/>
                </w:rPr>
                <w:delText xml:space="preserve">Retard dans l'obtention des </w:delText>
              </w:r>
              <w:r w:rsidRPr="00343F01" w:rsidDel="00201166">
                <w:rPr>
                  <w:rFonts w:cstheme="minorHAnsi"/>
                  <w:b/>
                  <w:bCs/>
                  <w:sz w:val="18"/>
                  <w:lang w:val="fr-FR"/>
                </w:rPr>
                <w:delText xml:space="preserve">approbations légales, </w:delText>
              </w:r>
            </w:del>
            <w:ins w:id="24960" w:author="Mohamed Amine Sdiri" w:date="2023-11-29T09:58:00Z">
              <w:del w:id="24961" w:author="Houyem Rais" w:date="2024-02-22T14:46:00Z">
                <w:r w:rsidR="00621175" w:rsidDel="00201166">
                  <w:rPr>
                    <w:rFonts w:cstheme="minorHAnsi"/>
                    <w:b/>
                    <w:bCs/>
                    <w:sz w:val="18"/>
                    <w:lang w:val="fr-FR"/>
                  </w:rPr>
                  <w:delText xml:space="preserve"> </w:delText>
                </w:r>
              </w:del>
            </w:ins>
            <w:del w:id="24962" w:author="Houyem Rais" w:date="2024-02-22T14:46:00Z">
              <w:r w:rsidRPr="00343F01" w:rsidDel="00201166">
                <w:rPr>
                  <w:rFonts w:eastAsia="Arial" w:cstheme="minorHAnsi"/>
                  <w:b/>
                  <w:bCs/>
                  <w:spacing w:val="-2"/>
                  <w:w w:val="105"/>
                  <w:sz w:val="18"/>
                  <w:lang w:val="fr-FR"/>
                </w:rPr>
                <w:delText>des autorisations et des permis nécessaires des autorités locales et nationales</w:delText>
              </w:r>
            </w:del>
          </w:p>
        </w:tc>
        <w:tc>
          <w:tcPr>
            <w:tcW w:w="1164" w:type="pct"/>
          </w:tcPr>
          <w:p w14:paraId="3E2D49EC" w14:textId="18BE6C78" w:rsidR="000A3416" w:rsidRPr="00343F01" w:rsidDel="00201166" w:rsidRDefault="000A3416" w:rsidP="00D62BC5">
            <w:pPr>
              <w:spacing w:before="0" w:after="160"/>
              <w:jc w:val="left"/>
              <w:rPr>
                <w:del w:id="24963" w:author="Houyem Rais" w:date="2024-02-22T14:46:00Z"/>
                <w:rFonts w:cstheme="minorHAnsi"/>
                <w:sz w:val="18"/>
                <w:lang w:val="fr-FR"/>
              </w:rPr>
              <w:pPrChange w:id="24964" w:author="Houyem Rais" w:date="2024-02-22T14:49:00Z">
                <w:pPr>
                  <w:spacing w:before="20" w:after="20"/>
                </w:pPr>
              </w:pPrChange>
            </w:pPr>
          </w:p>
          <w:p w14:paraId="6A79A651" w14:textId="1D1A046F" w:rsidR="000A3416" w:rsidRPr="00343F01" w:rsidDel="00201166" w:rsidRDefault="000A3416" w:rsidP="00D62BC5">
            <w:pPr>
              <w:spacing w:before="0" w:after="160"/>
              <w:jc w:val="left"/>
              <w:rPr>
                <w:del w:id="24965" w:author="Houyem Rais" w:date="2024-02-22T14:46:00Z"/>
                <w:rFonts w:cstheme="minorHAnsi"/>
                <w:sz w:val="18"/>
                <w:lang w:val="fr-FR"/>
              </w:rPr>
              <w:pPrChange w:id="24966" w:author="Houyem Rais" w:date="2024-02-22T14:49:00Z">
                <w:pPr>
                  <w:spacing w:before="20" w:after="20"/>
                </w:pPr>
              </w:pPrChange>
            </w:pPr>
            <w:del w:id="24967" w:author="Houyem Rais" w:date="2024-02-22T14:46:00Z">
              <w:r w:rsidRPr="00343F01" w:rsidDel="00201166">
                <w:rPr>
                  <w:rFonts w:eastAsia="Arial" w:cstheme="minorHAnsi"/>
                  <w:spacing w:val="-2"/>
                  <w:w w:val="105"/>
                  <w:sz w:val="18"/>
                  <w:lang w:val="fr-FR"/>
                </w:rPr>
                <w:delText>Partagé</w:delText>
              </w:r>
            </w:del>
          </w:p>
        </w:tc>
        <w:tc>
          <w:tcPr>
            <w:tcW w:w="1979" w:type="pct"/>
          </w:tcPr>
          <w:p w14:paraId="57EE6B7C" w14:textId="5C3F7335" w:rsidR="000A3416" w:rsidRPr="00343F01" w:rsidDel="00201166" w:rsidRDefault="000A3416" w:rsidP="00D62BC5">
            <w:pPr>
              <w:spacing w:before="0" w:after="160"/>
              <w:jc w:val="left"/>
              <w:rPr>
                <w:del w:id="24968" w:author="Houyem Rais" w:date="2024-02-22T14:46:00Z"/>
                <w:rFonts w:eastAsia="Arial" w:cstheme="minorHAnsi"/>
                <w:w w:val="105"/>
                <w:sz w:val="18"/>
                <w:lang w:val="fr-FR"/>
              </w:rPr>
              <w:pPrChange w:id="24969" w:author="Houyem Rais" w:date="2024-02-22T14:49:00Z">
                <w:pPr>
                  <w:widowControl w:val="0"/>
                  <w:numPr>
                    <w:numId w:val="15"/>
                  </w:numPr>
                  <w:autoSpaceDE w:val="0"/>
                  <w:autoSpaceDN w:val="0"/>
                  <w:spacing w:before="20" w:after="20"/>
                  <w:ind w:left="320" w:hanging="283"/>
                  <w:jc w:val="left"/>
                </w:pPr>
              </w:pPrChange>
            </w:pPr>
            <w:del w:id="24970" w:author="Houyem Rais" w:date="2024-02-22T14:46:00Z">
              <w:r w:rsidRPr="00343F01" w:rsidDel="00201166">
                <w:rPr>
                  <w:rFonts w:eastAsia="Arial" w:cstheme="minorHAnsi"/>
                  <w:w w:val="105"/>
                  <w:sz w:val="18"/>
                  <w:lang w:val="fr-FR"/>
                </w:rPr>
                <w:delText>Création d’une unité de suivi des projets pour faciliter la coordination et l’obtention d’autorisations et d’approbations administratives</w:delText>
              </w:r>
            </w:del>
          </w:p>
          <w:p w14:paraId="709E49C3" w14:textId="1EFC0067" w:rsidR="000A3416" w:rsidRPr="00343F01" w:rsidDel="00201166" w:rsidRDefault="000A3416" w:rsidP="00D62BC5">
            <w:pPr>
              <w:spacing w:before="0" w:after="160"/>
              <w:jc w:val="left"/>
              <w:rPr>
                <w:del w:id="24971" w:author="Houyem Rais" w:date="2024-02-22T14:46:00Z"/>
                <w:rFonts w:eastAsia="Arial" w:cstheme="minorHAnsi"/>
                <w:w w:val="105"/>
                <w:sz w:val="18"/>
                <w:lang w:val="fr-FR"/>
              </w:rPr>
              <w:pPrChange w:id="24972" w:author="Houyem Rais" w:date="2024-02-22T14:49:00Z">
                <w:pPr>
                  <w:widowControl w:val="0"/>
                  <w:numPr>
                    <w:numId w:val="15"/>
                  </w:numPr>
                  <w:autoSpaceDE w:val="0"/>
                  <w:autoSpaceDN w:val="0"/>
                  <w:spacing w:before="20" w:after="20"/>
                  <w:ind w:left="320" w:hanging="283"/>
                  <w:jc w:val="left"/>
                </w:pPr>
              </w:pPrChange>
            </w:pPr>
            <w:del w:id="24973" w:author="Houyem Rais" w:date="2024-02-22T14:46:00Z">
              <w:r w:rsidRPr="00343F01" w:rsidDel="00201166">
                <w:rPr>
                  <w:rFonts w:eastAsia="Arial" w:cstheme="minorHAnsi"/>
                  <w:w w:val="105"/>
                  <w:sz w:val="18"/>
                  <w:lang w:val="fr-FR"/>
                </w:rPr>
                <w:delText>Clauses du contrat prévoyant un engagement du secteur public à aider à cette fin pour l’obtention des approbations</w:delText>
              </w:r>
            </w:del>
          </w:p>
          <w:p w14:paraId="0380B641" w14:textId="05EFC796" w:rsidR="000A3416" w:rsidRPr="00343F01" w:rsidDel="00201166" w:rsidRDefault="000A3416" w:rsidP="00D62BC5">
            <w:pPr>
              <w:spacing w:before="0" w:after="160"/>
              <w:jc w:val="left"/>
              <w:rPr>
                <w:del w:id="24974" w:author="Houyem Rais" w:date="2024-02-22T14:46:00Z"/>
                <w:rFonts w:eastAsia="Arial" w:cstheme="minorHAnsi"/>
                <w:w w:val="105"/>
                <w:sz w:val="18"/>
                <w:lang w:val="fr-FR"/>
              </w:rPr>
              <w:pPrChange w:id="24975" w:author="Houyem Rais" w:date="2024-02-22T14:49:00Z">
                <w:pPr>
                  <w:widowControl w:val="0"/>
                  <w:numPr>
                    <w:numId w:val="15"/>
                  </w:numPr>
                  <w:autoSpaceDE w:val="0"/>
                  <w:autoSpaceDN w:val="0"/>
                  <w:spacing w:before="20" w:after="20"/>
                  <w:ind w:left="320" w:hanging="283"/>
                  <w:jc w:val="left"/>
                </w:pPr>
              </w:pPrChange>
            </w:pPr>
            <w:del w:id="24976" w:author="Houyem Rais" w:date="2024-02-22T14:46:00Z">
              <w:r w:rsidRPr="00343F01" w:rsidDel="00201166">
                <w:rPr>
                  <w:rFonts w:eastAsia="Arial" w:cstheme="minorHAnsi"/>
                  <w:w w:val="105"/>
                  <w:sz w:val="18"/>
                  <w:lang w:val="fr-FR"/>
                </w:rPr>
                <w:delText>Mesures de compensation ou d'ajustement du calendrier en cas de retards significatifs</w:delText>
              </w:r>
            </w:del>
          </w:p>
        </w:tc>
      </w:tr>
      <w:tr w:rsidR="000A3416" w:rsidRPr="00343F01" w:rsidDel="00201166" w14:paraId="309D5833" w14:textId="10B6C306" w:rsidTr="00B03636">
        <w:trPr>
          <w:trHeight w:val="435"/>
          <w:del w:id="24977" w:author="Houyem Rais" w:date="2024-02-22T14:46:00Z"/>
        </w:trPr>
        <w:tc>
          <w:tcPr>
            <w:tcW w:w="613" w:type="pct"/>
            <w:vMerge/>
            <w:shd w:val="clear" w:color="auto" w:fill="F2F2F2" w:themeFill="background1" w:themeFillShade="F2"/>
          </w:tcPr>
          <w:p w14:paraId="56D4BDC0" w14:textId="5648E59D" w:rsidR="000A3416" w:rsidRPr="00343F01" w:rsidDel="00201166" w:rsidRDefault="000A3416" w:rsidP="00D62BC5">
            <w:pPr>
              <w:spacing w:before="0" w:after="160"/>
              <w:jc w:val="left"/>
              <w:rPr>
                <w:del w:id="24978" w:author="Houyem Rais" w:date="2024-02-22T14:46:00Z"/>
                <w:rFonts w:cstheme="minorHAnsi"/>
                <w:b/>
                <w:bCs/>
                <w:sz w:val="18"/>
                <w:lang w:val="fr-FR"/>
              </w:rPr>
              <w:pPrChange w:id="24979" w:author="Houyem Rais" w:date="2024-02-22T14:49:00Z">
                <w:pPr>
                  <w:spacing w:before="20" w:after="20"/>
                </w:pPr>
              </w:pPrChange>
            </w:pPr>
          </w:p>
        </w:tc>
        <w:tc>
          <w:tcPr>
            <w:tcW w:w="1244" w:type="pct"/>
          </w:tcPr>
          <w:p w14:paraId="3A805EC5" w14:textId="67436A5C" w:rsidR="000A3416" w:rsidRPr="00343F01" w:rsidDel="00201166" w:rsidRDefault="000A3416" w:rsidP="00D62BC5">
            <w:pPr>
              <w:spacing w:before="0" w:after="160"/>
              <w:jc w:val="left"/>
              <w:rPr>
                <w:del w:id="24980" w:author="Houyem Rais" w:date="2024-02-22T14:46:00Z"/>
                <w:rFonts w:eastAsia="Arial" w:cstheme="minorHAnsi"/>
                <w:b/>
                <w:bCs/>
                <w:spacing w:val="-2"/>
                <w:w w:val="105"/>
                <w:sz w:val="18"/>
                <w:lang w:val="fr-FR"/>
              </w:rPr>
              <w:pPrChange w:id="24981" w:author="Houyem Rais" w:date="2024-02-22T14:49:00Z">
                <w:pPr>
                  <w:spacing w:before="20" w:after="20"/>
                </w:pPr>
              </w:pPrChange>
            </w:pPr>
            <w:del w:id="24982" w:author="Houyem Rais" w:date="2024-02-22T14:46:00Z">
              <w:r w:rsidRPr="00343F01" w:rsidDel="00201166">
                <w:rPr>
                  <w:rFonts w:cstheme="minorHAnsi"/>
                  <w:b/>
                  <w:bCs/>
                  <w:sz w:val="18"/>
                  <w:lang w:val="fr-FR"/>
                </w:rPr>
                <w:delText>Modification des politiques tarifaires ou des réglementations liées aux péages</w:delText>
              </w:r>
              <w:r w:rsidRPr="00343F01" w:rsidDel="00201166">
                <w:rPr>
                  <w:rFonts w:cstheme="minorHAnsi"/>
                  <w:sz w:val="18"/>
                  <w:lang w:val="fr-FR"/>
                </w:rPr>
                <w:delText xml:space="preserve">, </w:delText>
              </w:r>
            </w:del>
            <w:ins w:id="24983" w:author="Mohamed Amine Sdiri" w:date="2023-11-29T09:58:00Z">
              <w:del w:id="24984" w:author="Houyem Rais" w:date="2024-02-22T14:46:00Z">
                <w:r w:rsidR="00621175" w:rsidDel="00201166">
                  <w:rPr>
                    <w:rFonts w:cstheme="minorHAnsi"/>
                    <w:sz w:val="18"/>
                    <w:lang w:val="fr-FR"/>
                  </w:rPr>
                  <w:delText xml:space="preserve"> </w:delText>
                </w:r>
              </w:del>
            </w:ins>
            <w:del w:id="24985" w:author="Houyem Rais" w:date="2024-02-22T14:46:00Z">
              <w:r w:rsidRPr="00343F01" w:rsidDel="00201166">
                <w:rPr>
                  <w:rFonts w:cstheme="minorHAnsi"/>
                  <w:sz w:val="18"/>
                  <w:lang w:val="fr-FR"/>
                </w:rPr>
                <w:delText>pouvant réduire les revenus attendus du partenaire privé</w:delText>
              </w:r>
            </w:del>
          </w:p>
        </w:tc>
        <w:tc>
          <w:tcPr>
            <w:tcW w:w="1164" w:type="pct"/>
          </w:tcPr>
          <w:p w14:paraId="69C0743F" w14:textId="5A006C29" w:rsidR="000A3416" w:rsidRPr="002A6BB2" w:rsidDel="00201166" w:rsidRDefault="000A3416" w:rsidP="00D62BC5">
            <w:pPr>
              <w:spacing w:before="0" w:after="160"/>
              <w:jc w:val="left"/>
              <w:rPr>
                <w:del w:id="24986" w:author="Houyem Rais" w:date="2024-02-22T14:46:00Z"/>
                <w:rFonts w:cstheme="minorHAnsi"/>
                <w:sz w:val="18"/>
                <w:lang w:val="fr-FR"/>
              </w:rPr>
              <w:pPrChange w:id="24987" w:author="Houyem Rais" w:date="2024-02-22T14:49:00Z">
                <w:pPr>
                  <w:spacing w:before="20" w:after="20"/>
                </w:pPr>
              </w:pPrChange>
            </w:pPr>
            <w:del w:id="24988" w:author="Houyem Rais" w:date="2024-02-22T14:46:00Z">
              <w:r w:rsidRPr="00343F01" w:rsidDel="00201166">
                <w:rPr>
                  <w:rFonts w:cstheme="minorHAnsi"/>
                  <w:sz w:val="18"/>
                  <w:lang w:val="fr-FR"/>
                </w:rPr>
                <w:delText>Partenaire public</w:delText>
              </w:r>
            </w:del>
          </w:p>
        </w:tc>
        <w:tc>
          <w:tcPr>
            <w:tcW w:w="1979" w:type="pct"/>
          </w:tcPr>
          <w:p w14:paraId="17387612" w14:textId="54DEE169" w:rsidR="000A3416" w:rsidRPr="00343F01" w:rsidDel="00201166" w:rsidRDefault="000A3416" w:rsidP="00D62BC5">
            <w:pPr>
              <w:spacing w:before="0" w:after="160"/>
              <w:jc w:val="left"/>
              <w:rPr>
                <w:del w:id="24989" w:author="Houyem Rais" w:date="2024-02-22T14:46:00Z"/>
                <w:rFonts w:eastAsia="Arial" w:cstheme="minorHAnsi"/>
                <w:w w:val="105"/>
                <w:sz w:val="18"/>
                <w:lang w:val="fr-FR"/>
              </w:rPr>
              <w:pPrChange w:id="24990" w:author="Houyem Rais" w:date="2024-02-22T14:49:00Z">
                <w:pPr>
                  <w:widowControl w:val="0"/>
                  <w:numPr>
                    <w:numId w:val="15"/>
                  </w:numPr>
                  <w:autoSpaceDE w:val="0"/>
                  <w:autoSpaceDN w:val="0"/>
                  <w:spacing w:before="20" w:after="20"/>
                  <w:ind w:left="320" w:hanging="283"/>
                  <w:jc w:val="left"/>
                </w:pPr>
              </w:pPrChange>
            </w:pPr>
            <w:del w:id="24991" w:author="Houyem Rais" w:date="2024-02-22T14:46:00Z">
              <w:r w:rsidRPr="00343F01" w:rsidDel="00201166">
                <w:rPr>
                  <w:rFonts w:eastAsia="Arial" w:cstheme="minorHAnsi"/>
                  <w:w w:val="105"/>
                  <w:sz w:val="18"/>
                  <w:lang w:val="fr-FR"/>
                </w:rPr>
                <w:delText>Garanties de la part des autorités publiques</w:delText>
              </w:r>
            </w:del>
          </w:p>
          <w:p w14:paraId="6C165A91" w14:textId="42A00A45" w:rsidR="000A3416" w:rsidRPr="00343F01" w:rsidDel="00201166" w:rsidRDefault="000A3416" w:rsidP="00D62BC5">
            <w:pPr>
              <w:spacing w:before="0" w:after="160"/>
              <w:jc w:val="left"/>
              <w:rPr>
                <w:del w:id="24992" w:author="Houyem Rais" w:date="2024-02-22T14:46:00Z"/>
                <w:rFonts w:eastAsia="Arial" w:cstheme="minorHAnsi"/>
                <w:w w:val="105"/>
                <w:sz w:val="18"/>
                <w:lang w:val="fr-FR"/>
              </w:rPr>
              <w:pPrChange w:id="24993" w:author="Houyem Rais" w:date="2024-02-22T14:49:00Z">
                <w:pPr>
                  <w:widowControl w:val="0"/>
                  <w:numPr>
                    <w:numId w:val="15"/>
                  </w:numPr>
                  <w:autoSpaceDE w:val="0"/>
                  <w:autoSpaceDN w:val="0"/>
                  <w:spacing w:before="20" w:after="20"/>
                  <w:ind w:left="320" w:hanging="283"/>
                  <w:jc w:val="left"/>
                </w:pPr>
              </w:pPrChange>
            </w:pPr>
            <w:del w:id="24994" w:author="Houyem Rais" w:date="2024-02-22T14:46:00Z">
              <w:r w:rsidRPr="00343F01" w:rsidDel="00201166">
                <w:rPr>
                  <w:rFonts w:eastAsia="Arial" w:cstheme="minorHAnsi"/>
                  <w:w w:val="105"/>
                  <w:sz w:val="18"/>
                  <w:lang w:val="fr-FR"/>
                </w:rPr>
                <w:delText>Clauses contractuelles de révision des tarifs préservant l’équilibre financier du partenaire privé</w:delText>
              </w:r>
            </w:del>
          </w:p>
        </w:tc>
      </w:tr>
      <w:tr w:rsidR="000A3416" w:rsidRPr="00343F01" w:rsidDel="00201166" w14:paraId="64B49655" w14:textId="40A7AFF3" w:rsidTr="00B03636">
        <w:trPr>
          <w:trHeight w:val="435"/>
          <w:del w:id="24995" w:author="Houyem Rais" w:date="2024-02-22T14:46:00Z"/>
        </w:trPr>
        <w:tc>
          <w:tcPr>
            <w:tcW w:w="613" w:type="pct"/>
            <w:vMerge/>
            <w:shd w:val="clear" w:color="auto" w:fill="F2F2F2" w:themeFill="background1" w:themeFillShade="F2"/>
          </w:tcPr>
          <w:p w14:paraId="1F4D692E" w14:textId="4E647B5F" w:rsidR="000A3416" w:rsidRPr="00343F01" w:rsidDel="00201166" w:rsidRDefault="000A3416" w:rsidP="00D62BC5">
            <w:pPr>
              <w:spacing w:before="0" w:after="160"/>
              <w:jc w:val="left"/>
              <w:rPr>
                <w:del w:id="24996" w:author="Houyem Rais" w:date="2024-02-22T14:46:00Z"/>
                <w:rFonts w:cstheme="minorHAnsi"/>
                <w:b/>
                <w:bCs/>
                <w:sz w:val="18"/>
                <w:lang w:val="fr-FR"/>
              </w:rPr>
              <w:pPrChange w:id="24997" w:author="Houyem Rais" w:date="2024-02-22T14:49:00Z">
                <w:pPr>
                  <w:spacing w:before="20" w:after="20"/>
                </w:pPr>
              </w:pPrChange>
            </w:pPr>
          </w:p>
        </w:tc>
        <w:tc>
          <w:tcPr>
            <w:tcW w:w="1244" w:type="pct"/>
          </w:tcPr>
          <w:p w14:paraId="77C8DC94" w14:textId="055048A2" w:rsidR="000A3416" w:rsidRPr="00343F01" w:rsidDel="00201166" w:rsidRDefault="000A3416" w:rsidP="00D62BC5">
            <w:pPr>
              <w:spacing w:before="0" w:after="160"/>
              <w:jc w:val="left"/>
              <w:rPr>
                <w:del w:id="24998" w:author="Houyem Rais" w:date="2024-02-22T14:46:00Z"/>
                <w:rFonts w:eastAsia="Arial" w:cstheme="minorHAnsi"/>
                <w:b/>
                <w:bCs/>
                <w:spacing w:val="-2"/>
                <w:w w:val="105"/>
                <w:sz w:val="18"/>
                <w:lang w:val="fr-FR"/>
              </w:rPr>
              <w:pPrChange w:id="24999" w:author="Houyem Rais" w:date="2024-02-22T14:49:00Z">
                <w:pPr>
                  <w:spacing w:before="20" w:after="20"/>
                </w:pPr>
              </w:pPrChange>
            </w:pPr>
            <w:del w:id="25000" w:author="Houyem Rais" w:date="2024-02-22T14:46:00Z">
              <w:r w:rsidRPr="00343F01" w:rsidDel="00201166">
                <w:rPr>
                  <w:rFonts w:eastAsia="Arial" w:cstheme="minorHAnsi"/>
                  <w:b/>
                  <w:bCs/>
                  <w:sz w:val="18"/>
                  <w:lang w:val="fr-FR"/>
                </w:rPr>
                <w:delText xml:space="preserve">Résiliation anticipée du contrat à long terme </w:delText>
              </w:r>
              <w:r w:rsidRPr="00343F01" w:rsidDel="00201166">
                <w:rPr>
                  <w:rFonts w:eastAsia="Arial" w:cstheme="minorHAnsi"/>
                  <w:sz w:val="18"/>
                  <w:lang w:val="fr-FR"/>
                </w:rPr>
                <w:delText xml:space="preserve">à cause d'une rentabilité insuffisante du projet, </w:delText>
              </w:r>
            </w:del>
            <w:ins w:id="25001" w:author="Mohamed Amine Sdiri" w:date="2023-11-29T09:58:00Z">
              <w:del w:id="25002" w:author="Houyem Rais" w:date="2024-02-22T14:46:00Z">
                <w:r w:rsidR="00621175" w:rsidDel="00201166">
                  <w:rPr>
                    <w:rFonts w:eastAsia="Arial" w:cstheme="minorHAnsi"/>
                    <w:sz w:val="18"/>
                    <w:lang w:val="fr-FR"/>
                  </w:rPr>
                  <w:delText xml:space="preserve"> </w:delText>
                </w:r>
              </w:del>
            </w:ins>
            <w:del w:id="25003" w:author="Houyem Rais" w:date="2024-02-22T14:46:00Z">
              <w:r w:rsidRPr="00343F01" w:rsidDel="00201166">
                <w:rPr>
                  <w:rFonts w:eastAsia="Arial" w:cstheme="minorHAnsi"/>
                  <w:sz w:val="18"/>
                  <w:lang w:val="fr-FR"/>
                </w:rPr>
                <w:delText>d'une erreur grave ou d'une défaillance financière du partenaire privé</w:delText>
              </w:r>
            </w:del>
          </w:p>
        </w:tc>
        <w:tc>
          <w:tcPr>
            <w:tcW w:w="1164" w:type="pct"/>
          </w:tcPr>
          <w:p w14:paraId="6FC315EB" w14:textId="1F30928B" w:rsidR="000A3416" w:rsidRPr="002A6BB2" w:rsidDel="00201166" w:rsidRDefault="000A3416" w:rsidP="00D62BC5">
            <w:pPr>
              <w:spacing w:before="0" w:after="160"/>
              <w:jc w:val="left"/>
              <w:rPr>
                <w:del w:id="25004" w:author="Houyem Rais" w:date="2024-02-22T14:46:00Z"/>
                <w:rFonts w:cstheme="minorHAnsi"/>
                <w:sz w:val="18"/>
                <w:lang w:val="fr-FR"/>
              </w:rPr>
              <w:pPrChange w:id="25005" w:author="Houyem Rais" w:date="2024-02-22T14:49:00Z">
                <w:pPr>
                  <w:spacing w:before="20" w:after="20"/>
                </w:pPr>
              </w:pPrChange>
            </w:pPr>
            <w:del w:id="25006" w:author="Houyem Rais" w:date="2024-02-22T14:46:00Z">
              <w:r w:rsidRPr="00343F01" w:rsidDel="00201166">
                <w:rPr>
                  <w:rFonts w:cstheme="minorHAnsi"/>
                  <w:sz w:val="18"/>
                  <w:lang w:val="fr-FR"/>
                </w:rPr>
                <w:delText>Partenaire public</w:delText>
              </w:r>
            </w:del>
          </w:p>
        </w:tc>
        <w:tc>
          <w:tcPr>
            <w:tcW w:w="1979" w:type="pct"/>
          </w:tcPr>
          <w:p w14:paraId="2A2CD7D3" w14:textId="374B4FA6" w:rsidR="000A3416" w:rsidRPr="00343F01" w:rsidDel="00201166" w:rsidRDefault="000A3416" w:rsidP="00D62BC5">
            <w:pPr>
              <w:spacing w:before="0" w:after="160"/>
              <w:jc w:val="left"/>
              <w:rPr>
                <w:del w:id="25007" w:author="Houyem Rais" w:date="2024-02-22T14:46:00Z"/>
                <w:rFonts w:eastAsia="Arial" w:cstheme="minorHAnsi"/>
                <w:w w:val="105"/>
                <w:sz w:val="18"/>
                <w:lang w:val="fr-FR"/>
              </w:rPr>
              <w:pPrChange w:id="25008" w:author="Houyem Rais" w:date="2024-02-22T14:49:00Z">
                <w:pPr>
                  <w:widowControl w:val="0"/>
                  <w:numPr>
                    <w:numId w:val="15"/>
                  </w:numPr>
                  <w:autoSpaceDE w:val="0"/>
                  <w:autoSpaceDN w:val="0"/>
                  <w:spacing w:before="20" w:after="20"/>
                  <w:ind w:left="320" w:hanging="283"/>
                  <w:jc w:val="left"/>
                </w:pPr>
              </w:pPrChange>
            </w:pPr>
            <w:del w:id="25009" w:author="Houyem Rais" w:date="2024-02-22T14:46:00Z">
              <w:r w:rsidRPr="00343F01" w:rsidDel="00201166">
                <w:rPr>
                  <w:rFonts w:eastAsia="Arial" w:cstheme="minorHAnsi"/>
                  <w:w w:val="105"/>
                  <w:sz w:val="18"/>
                  <w:lang w:val="fr-FR"/>
                </w:rPr>
                <w:delText>Clauses contractuelles fixant les conditions de résiliation anticipée et les conséquences financières associées</w:delText>
              </w:r>
            </w:del>
          </w:p>
          <w:p w14:paraId="15609272" w14:textId="027E5CA8" w:rsidR="000A3416" w:rsidRPr="00343F01" w:rsidDel="00201166" w:rsidRDefault="000A3416" w:rsidP="00D62BC5">
            <w:pPr>
              <w:spacing w:before="0" w:after="160"/>
              <w:jc w:val="left"/>
              <w:rPr>
                <w:del w:id="25010" w:author="Houyem Rais" w:date="2024-02-22T14:46:00Z"/>
                <w:rFonts w:eastAsia="Arial" w:cstheme="minorHAnsi"/>
                <w:w w:val="105"/>
                <w:sz w:val="18"/>
                <w:lang w:val="fr-FR"/>
              </w:rPr>
              <w:pPrChange w:id="25011" w:author="Houyem Rais" w:date="2024-02-22T14:49:00Z">
                <w:pPr>
                  <w:widowControl w:val="0"/>
                  <w:numPr>
                    <w:numId w:val="15"/>
                  </w:numPr>
                  <w:autoSpaceDE w:val="0"/>
                  <w:autoSpaceDN w:val="0"/>
                  <w:spacing w:before="20" w:after="20"/>
                  <w:ind w:left="320" w:hanging="283"/>
                  <w:jc w:val="left"/>
                </w:pPr>
              </w:pPrChange>
            </w:pPr>
            <w:del w:id="25012" w:author="Houyem Rais" w:date="2024-02-22T14:46:00Z">
              <w:r w:rsidRPr="00343F01" w:rsidDel="00201166">
                <w:rPr>
                  <w:rFonts w:eastAsia="Arial" w:cstheme="minorHAnsi"/>
                  <w:w w:val="105"/>
                  <w:sz w:val="18"/>
                  <w:lang w:val="fr-FR"/>
                </w:rPr>
                <w:delText>Mécanismes de surveillance régulière pour détecter les signes précurseurs de difficultés financières</w:delText>
              </w:r>
            </w:del>
          </w:p>
          <w:p w14:paraId="34DEDC42" w14:textId="7A44E8E6" w:rsidR="000A3416" w:rsidRPr="00343F01" w:rsidDel="00201166" w:rsidRDefault="000A3416" w:rsidP="00D62BC5">
            <w:pPr>
              <w:spacing w:before="0" w:after="160"/>
              <w:jc w:val="left"/>
              <w:rPr>
                <w:del w:id="25013" w:author="Houyem Rais" w:date="2024-02-22T14:46:00Z"/>
                <w:rFonts w:eastAsia="Arial" w:cstheme="minorHAnsi"/>
                <w:w w:val="105"/>
                <w:sz w:val="18"/>
                <w:lang w:val="fr-FR"/>
              </w:rPr>
              <w:pPrChange w:id="25014" w:author="Houyem Rais" w:date="2024-02-22T14:49:00Z">
                <w:pPr>
                  <w:widowControl w:val="0"/>
                  <w:numPr>
                    <w:numId w:val="15"/>
                  </w:numPr>
                  <w:autoSpaceDE w:val="0"/>
                  <w:autoSpaceDN w:val="0"/>
                  <w:spacing w:before="20" w:after="20"/>
                  <w:ind w:left="320" w:hanging="283"/>
                  <w:jc w:val="left"/>
                </w:pPr>
              </w:pPrChange>
            </w:pPr>
            <w:del w:id="25015" w:author="Houyem Rais" w:date="2024-02-22T14:46:00Z">
              <w:r w:rsidRPr="00343F01" w:rsidDel="00201166">
                <w:rPr>
                  <w:rFonts w:eastAsia="Arial" w:cstheme="minorHAnsi"/>
                  <w:w w:val="105"/>
                  <w:sz w:val="18"/>
                  <w:lang w:val="fr-FR"/>
                </w:rPr>
                <w:delText>Un plan de transition pour assurer la continuité de l'exploitation de l'autoroute en cas de résiliation anticipée</w:delText>
              </w:r>
            </w:del>
          </w:p>
        </w:tc>
      </w:tr>
      <w:tr w:rsidR="000A3416" w:rsidRPr="00343F01" w:rsidDel="00201166" w14:paraId="095ED1EB" w14:textId="543C05EC" w:rsidTr="00B03636">
        <w:trPr>
          <w:trHeight w:val="435"/>
          <w:del w:id="25016" w:author="Houyem Rais" w:date="2024-02-22T14:46:00Z"/>
        </w:trPr>
        <w:tc>
          <w:tcPr>
            <w:tcW w:w="613" w:type="pct"/>
            <w:vMerge/>
            <w:shd w:val="clear" w:color="auto" w:fill="F2F2F2" w:themeFill="background1" w:themeFillShade="F2"/>
          </w:tcPr>
          <w:p w14:paraId="7EF82A38" w14:textId="7C15C26F" w:rsidR="000A3416" w:rsidRPr="00343F01" w:rsidDel="00201166" w:rsidRDefault="000A3416" w:rsidP="00D62BC5">
            <w:pPr>
              <w:spacing w:before="0" w:after="160"/>
              <w:jc w:val="left"/>
              <w:rPr>
                <w:del w:id="25017" w:author="Houyem Rais" w:date="2024-02-22T14:46:00Z"/>
                <w:rFonts w:cstheme="minorHAnsi"/>
                <w:b/>
                <w:bCs/>
                <w:sz w:val="18"/>
                <w:lang w:val="fr-FR"/>
              </w:rPr>
              <w:pPrChange w:id="25018" w:author="Houyem Rais" w:date="2024-02-22T14:49:00Z">
                <w:pPr>
                  <w:spacing w:before="20" w:after="20"/>
                </w:pPr>
              </w:pPrChange>
            </w:pPr>
          </w:p>
        </w:tc>
        <w:tc>
          <w:tcPr>
            <w:tcW w:w="1244" w:type="pct"/>
          </w:tcPr>
          <w:p w14:paraId="1178A367" w14:textId="0E38CE28" w:rsidR="000A3416" w:rsidRPr="00343F01" w:rsidDel="00201166" w:rsidRDefault="000A3416" w:rsidP="00D62BC5">
            <w:pPr>
              <w:spacing w:before="0" w:after="160"/>
              <w:jc w:val="left"/>
              <w:rPr>
                <w:del w:id="25019" w:author="Houyem Rais" w:date="2024-02-22T14:46:00Z"/>
                <w:rFonts w:eastAsia="Arial" w:cstheme="minorHAnsi"/>
                <w:b/>
                <w:bCs/>
                <w:spacing w:val="-2"/>
                <w:w w:val="105"/>
                <w:sz w:val="18"/>
                <w:lang w:val="fr-FR"/>
              </w:rPr>
              <w:pPrChange w:id="25020" w:author="Houyem Rais" w:date="2024-02-22T14:49:00Z">
                <w:pPr>
                  <w:spacing w:before="20" w:after="20"/>
                </w:pPr>
              </w:pPrChange>
            </w:pPr>
            <w:del w:id="25021" w:author="Houyem Rais" w:date="2024-02-22T14:46:00Z">
              <w:r w:rsidRPr="00343F01" w:rsidDel="00201166">
                <w:rPr>
                  <w:rFonts w:eastAsia="Arial" w:cstheme="minorHAnsi"/>
                  <w:b/>
                  <w:bCs/>
                  <w:sz w:val="18"/>
                  <w:lang w:val="fr-FR"/>
                </w:rPr>
                <w:delText xml:space="preserve">Non-respect des obligations contractuelles par l'une des parties, </w:delText>
              </w:r>
            </w:del>
            <w:ins w:id="25022" w:author="Mohamed Amine Sdiri" w:date="2023-11-29T09:58:00Z">
              <w:del w:id="25023" w:author="Houyem Rais" w:date="2024-02-22T14:46:00Z">
                <w:r w:rsidR="00621175" w:rsidDel="00201166">
                  <w:rPr>
                    <w:rFonts w:eastAsia="Arial" w:cstheme="minorHAnsi"/>
                    <w:b/>
                    <w:bCs/>
                    <w:sz w:val="18"/>
                    <w:lang w:val="fr-FR"/>
                  </w:rPr>
                  <w:delText xml:space="preserve"> </w:delText>
                </w:r>
              </w:del>
            </w:ins>
            <w:del w:id="25024" w:author="Houyem Rais" w:date="2024-02-22T14:46:00Z">
              <w:r w:rsidRPr="00343F01" w:rsidDel="00201166">
                <w:rPr>
                  <w:rFonts w:eastAsia="Arial" w:cstheme="minorHAnsi"/>
                  <w:sz w:val="18"/>
                  <w:lang w:val="fr-FR"/>
                </w:rPr>
                <w:delText>entraînant des litiges et des coûts juridiques liés à l'exploitation de l'autoroute</w:delText>
              </w:r>
            </w:del>
          </w:p>
        </w:tc>
        <w:tc>
          <w:tcPr>
            <w:tcW w:w="1164" w:type="pct"/>
          </w:tcPr>
          <w:p w14:paraId="5C216009" w14:textId="06046E9B" w:rsidR="000A3416" w:rsidRPr="002A6BB2" w:rsidDel="00201166" w:rsidRDefault="000A3416" w:rsidP="00D62BC5">
            <w:pPr>
              <w:spacing w:before="0" w:after="160"/>
              <w:jc w:val="left"/>
              <w:rPr>
                <w:del w:id="25025" w:author="Houyem Rais" w:date="2024-02-22T14:46:00Z"/>
                <w:rFonts w:cstheme="minorHAnsi"/>
                <w:sz w:val="18"/>
                <w:lang w:val="fr-FR"/>
              </w:rPr>
              <w:pPrChange w:id="25026" w:author="Houyem Rais" w:date="2024-02-22T14:49:00Z">
                <w:pPr>
                  <w:spacing w:before="20" w:after="20"/>
                </w:pPr>
              </w:pPrChange>
            </w:pPr>
            <w:del w:id="25027" w:author="Houyem Rais" w:date="2024-02-22T14:46:00Z">
              <w:r w:rsidRPr="00343F01" w:rsidDel="00201166">
                <w:rPr>
                  <w:rFonts w:eastAsia="Arial" w:cstheme="minorHAnsi"/>
                  <w:spacing w:val="-2"/>
                  <w:w w:val="105"/>
                  <w:sz w:val="18"/>
                  <w:lang w:val="fr-FR"/>
                </w:rPr>
                <w:delText>Partagé</w:delText>
              </w:r>
            </w:del>
          </w:p>
        </w:tc>
        <w:tc>
          <w:tcPr>
            <w:tcW w:w="1979" w:type="pct"/>
          </w:tcPr>
          <w:p w14:paraId="076E2D43" w14:textId="1B353D6C" w:rsidR="000A3416" w:rsidRPr="00343F01" w:rsidDel="00201166" w:rsidRDefault="000A3416" w:rsidP="00D62BC5">
            <w:pPr>
              <w:spacing w:before="0" w:after="160"/>
              <w:jc w:val="left"/>
              <w:rPr>
                <w:del w:id="25028" w:author="Houyem Rais" w:date="2024-02-22T14:46:00Z"/>
                <w:rFonts w:eastAsia="Arial" w:cstheme="minorHAnsi"/>
                <w:w w:val="105"/>
                <w:sz w:val="18"/>
                <w:lang w:val="fr-FR"/>
              </w:rPr>
              <w:pPrChange w:id="25029" w:author="Houyem Rais" w:date="2024-02-22T14:49:00Z">
                <w:pPr>
                  <w:widowControl w:val="0"/>
                  <w:numPr>
                    <w:numId w:val="15"/>
                  </w:numPr>
                  <w:autoSpaceDE w:val="0"/>
                  <w:autoSpaceDN w:val="0"/>
                  <w:spacing w:before="20" w:after="20"/>
                  <w:ind w:left="320" w:hanging="283"/>
                  <w:jc w:val="left"/>
                </w:pPr>
              </w:pPrChange>
            </w:pPr>
            <w:del w:id="25030" w:author="Houyem Rais" w:date="2024-02-22T14:46:00Z">
              <w:r w:rsidRPr="00343F01" w:rsidDel="00201166">
                <w:rPr>
                  <w:rFonts w:eastAsia="Arial" w:cstheme="minorHAnsi"/>
                  <w:w w:val="105"/>
                  <w:sz w:val="18"/>
                  <w:lang w:val="fr-FR"/>
                </w:rPr>
                <w:delText xml:space="preserve">Un contrat solide et détaillé, </w:delText>
              </w:r>
            </w:del>
            <w:ins w:id="25031" w:author="Mohamed Amine Sdiri" w:date="2023-11-29T09:58:00Z">
              <w:del w:id="25032" w:author="Houyem Rais" w:date="2024-02-22T14:46:00Z">
                <w:r w:rsidR="00621175" w:rsidDel="00201166">
                  <w:rPr>
                    <w:rFonts w:eastAsia="Arial" w:cstheme="minorHAnsi"/>
                    <w:w w:val="105"/>
                    <w:sz w:val="18"/>
                    <w:lang w:val="fr-FR"/>
                  </w:rPr>
                  <w:delText xml:space="preserve"> </w:delText>
                </w:r>
              </w:del>
            </w:ins>
            <w:del w:id="25033" w:author="Houyem Rais" w:date="2024-02-22T14:46:00Z">
              <w:r w:rsidRPr="00343F01" w:rsidDel="00201166">
                <w:rPr>
                  <w:rFonts w:eastAsia="Arial" w:cstheme="minorHAnsi"/>
                  <w:w w:val="105"/>
                  <w:sz w:val="18"/>
                  <w:lang w:val="fr-FR"/>
                </w:rPr>
                <w:delText>spécifiant clairement les obligations de chaque partie et les mécanismes de règlement des différends</w:delText>
              </w:r>
            </w:del>
          </w:p>
          <w:p w14:paraId="28CB1DB6" w14:textId="7057E520" w:rsidR="000A3416" w:rsidRPr="00343F01" w:rsidDel="00201166" w:rsidRDefault="000A3416" w:rsidP="00D62BC5">
            <w:pPr>
              <w:spacing w:before="0" w:after="160"/>
              <w:jc w:val="left"/>
              <w:rPr>
                <w:del w:id="25034" w:author="Houyem Rais" w:date="2024-02-22T14:46:00Z"/>
                <w:rFonts w:eastAsia="Arial" w:cstheme="minorHAnsi"/>
                <w:w w:val="105"/>
                <w:sz w:val="18"/>
                <w:lang w:val="fr-FR"/>
              </w:rPr>
              <w:pPrChange w:id="25035" w:author="Houyem Rais" w:date="2024-02-22T14:49:00Z">
                <w:pPr>
                  <w:widowControl w:val="0"/>
                  <w:numPr>
                    <w:numId w:val="15"/>
                  </w:numPr>
                  <w:autoSpaceDE w:val="0"/>
                  <w:autoSpaceDN w:val="0"/>
                  <w:spacing w:before="20" w:after="20"/>
                  <w:ind w:left="320" w:hanging="283"/>
                  <w:jc w:val="left"/>
                </w:pPr>
              </w:pPrChange>
            </w:pPr>
            <w:del w:id="25036" w:author="Houyem Rais" w:date="2024-02-22T14:46:00Z">
              <w:r w:rsidRPr="00343F01" w:rsidDel="00201166">
                <w:rPr>
                  <w:rFonts w:eastAsia="Arial" w:cstheme="minorHAnsi"/>
                  <w:w w:val="105"/>
                  <w:sz w:val="18"/>
                  <w:lang w:val="fr-FR"/>
                </w:rPr>
                <w:delText>Inclusion de mécanismes de résolution des litiges (médiation/ arbitrage)</w:delText>
              </w:r>
            </w:del>
          </w:p>
          <w:p w14:paraId="133F95B4" w14:textId="0757F419" w:rsidR="000A3416" w:rsidRPr="002A6BB2" w:rsidDel="00201166" w:rsidRDefault="000A3416" w:rsidP="00D62BC5">
            <w:pPr>
              <w:spacing w:before="0" w:after="160"/>
              <w:jc w:val="left"/>
              <w:rPr>
                <w:del w:id="25037" w:author="Houyem Rais" w:date="2024-02-22T14:46:00Z"/>
                <w:rFonts w:eastAsia="Arial" w:cstheme="minorHAnsi"/>
                <w:w w:val="105"/>
                <w:sz w:val="18"/>
                <w:lang w:val="fr-FR"/>
              </w:rPr>
              <w:pPrChange w:id="25038" w:author="Houyem Rais" w:date="2024-02-22T14:49:00Z">
                <w:pPr>
                  <w:widowControl w:val="0"/>
                  <w:numPr>
                    <w:numId w:val="15"/>
                  </w:numPr>
                  <w:autoSpaceDE w:val="0"/>
                  <w:autoSpaceDN w:val="0"/>
                  <w:spacing w:before="20" w:after="20"/>
                  <w:ind w:left="320" w:hanging="283"/>
                  <w:jc w:val="left"/>
                </w:pPr>
              </w:pPrChange>
            </w:pPr>
            <w:del w:id="25039" w:author="Houyem Rais" w:date="2024-02-22T14:46:00Z">
              <w:r w:rsidRPr="00343F01" w:rsidDel="00201166">
                <w:rPr>
                  <w:rFonts w:eastAsia="Arial" w:cstheme="minorHAnsi"/>
                  <w:w w:val="105"/>
                  <w:sz w:val="18"/>
                  <w:lang w:val="fr-FR"/>
                </w:rPr>
                <w:delText>Suivi et communication réguliers</w:delText>
              </w:r>
            </w:del>
          </w:p>
        </w:tc>
      </w:tr>
      <w:tr w:rsidR="000A3416" w:rsidRPr="00343F01" w:rsidDel="00201166" w14:paraId="39C5B07A" w14:textId="2305553E" w:rsidTr="00B03636">
        <w:trPr>
          <w:trHeight w:val="435"/>
          <w:del w:id="25040" w:author="Houyem Rais" w:date="2024-02-22T14:46:00Z"/>
        </w:trPr>
        <w:tc>
          <w:tcPr>
            <w:tcW w:w="613" w:type="pct"/>
            <w:vMerge/>
            <w:shd w:val="clear" w:color="auto" w:fill="F2F2F2" w:themeFill="background1" w:themeFillShade="F2"/>
          </w:tcPr>
          <w:p w14:paraId="15A7C857" w14:textId="1DBC1A55" w:rsidR="000A3416" w:rsidRPr="002A6BB2" w:rsidDel="00201166" w:rsidRDefault="000A3416" w:rsidP="00D62BC5">
            <w:pPr>
              <w:spacing w:before="0" w:after="160"/>
              <w:jc w:val="left"/>
              <w:rPr>
                <w:del w:id="25041" w:author="Houyem Rais" w:date="2024-02-22T14:46:00Z"/>
                <w:rFonts w:cstheme="minorHAnsi"/>
                <w:b/>
                <w:bCs/>
                <w:sz w:val="18"/>
                <w:lang w:val="fr-FR"/>
              </w:rPr>
              <w:pPrChange w:id="25042" w:author="Houyem Rais" w:date="2024-02-22T14:49:00Z">
                <w:pPr>
                  <w:spacing w:before="20" w:after="20"/>
                </w:pPr>
              </w:pPrChange>
            </w:pPr>
          </w:p>
        </w:tc>
        <w:tc>
          <w:tcPr>
            <w:tcW w:w="1244" w:type="pct"/>
          </w:tcPr>
          <w:p w14:paraId="60BD6C46" w14:textId="5CA8D761" w:rsidR="000A3416" w:rsidRPr="00343F01" w:rsidDel="00201166" w:rsidRDefault="000A3416" w:rsidP="00D62BC5">
            <w:pPr>
              <w:spacing w:before="0" w:after="160"/>
              <w:jc w:val="left"/>
              <w:rPr>
                <w:del w:id="25043" w:author="Houyem Rais" w:date="2024-02-22T14:46:00Z"/>
                <w:rFonts w:eastAsia="Arial" w:cstheme="minorHAnsi"/>
                <w:b/>
                <w:bCs/>
                <w:spacing w:val="-2"/>
                <w:w w:val="105"/>
                <w:sz w:val="18"/>
                <w:lang w:val="fr-FR"/>
              </w:rPr>
              <w:pPrChange w:id="25044" w:author="Houyem Rais" w:date="2024-02-22T14:49:00Z">
                <w:pPr>
                  <w:spacing w:before="20" w:after="20"/>
                </w:pPr>
              </w:pPrChange>
            </w:pPr>
            <w:del w:id="25045" w:author="Houyem Rais" w:date="2024-02-22T14:46:00Z">
              <w:r w:rsidRPr="00343F01" w:rsidDel="00201166">
                <w:rPr>
                  <w:rFonts w:eastAsia="Arial" w:cstheme="minorHAnsi"/>
                  <w:b/>
                  <w:bCs/>
                  <w:sz w:val="18"/>
                  <w:lang w:val="fr-FR"/>
                </w:rPr>
                <w:delText>Transfert du personnel en fin de contrat</w:delText>
              </w:r>
            </w:del>
          </w:p>
        </w:tc>
        <w:tc>
          <w:tcPr>
            <w:tcW w:w="1164" w:type="pct"/>
          </w:tcPr>
          <w:p w14:paraId="5DEF9BE2" w14:textId="5511D629" w:rsidR="000A3416" w:rsidRPr="002A6BB2" w:rsidDel="00201166" w:rsidRDefault="000A3416" w:rsidP="00D62BC5">
            <w:pPr>
              <w:spacing w:before="0" w:after="160"/>
              <w:jc w:val="left"/>
              <w:rPr>
                <w:del w:id="25046" w:author="Houyem Rais" w:date="2024-02-22T14:46:00Z"/>
                <w:rFonts w:cstheme="minorHAnsi"/>
                <w:sz w:val="18"/>
                <w:lang w:val="fr-FR"/>
              </w:rPr>
              <w:pPrChange w:id="25047" w:author="Houyem Rais" w:date="2024-02-22T14:49:00Z">
                <w:pPr>
                  <w:spacing w:before="20" w:after="20"/>
                </w:pPr>
              </w:pPrChange>
            </w:pPr>
            <w:del w:id="25048" w:author="Houyem Rais" w:date="2024-02-22T14:46:00Z">
              <w:r w:rsidRPr="00343F01" w:rsidDel="00201166">
                <w:rPr>
                  <w:rFonts w:eastAsia="Arial" w:cstheme="minorHAnsi"/>
                  <w:spacing w:val="-2"/>
                  <w:w w:val="105"/>
                  <w:sz w:val="18"/>
                  <w:lang w:val="fr-FR"/>
                </w:rPr>
                <w:delText>Partenaire public</w:delText>
              </w:r>
            </w:del>
          </w:p>
        </w:tc>
        <w:tc>
          <w:tcPr>
            <w:tcW w:w="1979" w:type="pct"/>
          </w:tcPr>
          <w:p w14:paraId="4C3C20DE" w14:textId="64BC3335" w:rsidR="000A3416" w:rsidRPr="00343F01" w:rsidDel="00201166" w:rsidRDefault="000A3416" w:rsidP="00D62BC5">
            <w:pPr>
              <w:spacing w:before="0" w:after="160"/>
              <w:jc w:val="left"/>
              <w:rPr>
                <w:del w:id="25049" w:author="Houyem Rais" w:date="2024-02-22T14:46:00Z"/>
                <w:rFonts w:eastAsia="Arial" w:cstheme="minorHAnsi"/>
                <w:w w:val="105"/>
                <w:sz w:val="18"/>
                <w:lang w:val="fr-FR"/>
              </w:rPr>
              <w:pPrChange w:id="25050" w:author="Houyem Rais" w:date="2024-02-22T14:49:00Z">
                <w:pPr>
                  <w:widowControl w:val="0"/>
                  <w:numPr>
                    <w:numId w:val="15"/>
                  </w:numPr>
                  <w:autoSpaceDE w:val="0"/>
                  <w:autoSpaceDN w:val="0"/>
                  <w:spacing w:before="20" w:after="20"/>
                  <w:ind w:left="320" w:hanging="283"/>
                  <w:jc w:val="left"/>
                </w:pPr>
              </w:pPrChange>
            </w:pPr>
            <w:del w:id="25051" w:author="Houyem Rais" w:date="2024-02-22T14:46:00Z">
              <w:r w:rsidRPr="00343F01" w:rsidDel="00201166">
                <w:rPr>
                  <w:rFonts w:eastAsia="Arial" w:cstheme="minorHAnsi"/>
                  <w:w w:val="105"/>
                  <w:sz w:val="18"/>
                  <w:lang w:val="fr-FR"/>
                </w:rPr>
                <w:delText>Définition dès le début d’un plan pour le transfert du personnel à la fin de la concession</w:delText>
              </w:r>
            </w:del>
          </w:p>
        </w:tc>
      </w:tr>
      <w:tr w:rsidR="000A3416" w:rsidRPr="00343F01" w:rsidDel="00201166" w14:paraId="2B6468CE" w14:textId="55097962" w:rsidTr="00B03636">
        <w:trPr>
          <w:del w:id="25052" w:author="Houyem Rais" w:date="2024-02-22T14:46:00Z"/>
        </w:trPr>
        <w:tc>
          <w:tcPr>
            <w:tcW w:w="613" w:type="pct"/>
            <w:vMerge w:val="restart"/>
            <w:shd w:val="clear" w:color="auto" w:fill="F2F2F2" w:themeFill="background1" w:themeFillShade="F2"/>
          </w:tcPr>
          <w:p w14:paraId="70100B43" w14:textId="12131921" w:rsidR="000A3416" w:rsidRPr="00343F01" w:rsidDel="00201166" w:rsidRDefault="000A3416" w:rsidP="00D62BC5">
            <w:pPr>
              <w:spacing w:before="0" w:after="160"/>
              <w:jc w:val="left"/>
              <w:rPr>
                <w:del w:id="25053" w:author="Houyem Rais" w:date="2024-02-22T14:46:00Z"/>
                <w:rFonts w:cstheme="minorHAnsi"/>
                <w:b/>
                <w:bCs/>
                <w:sz w:val="18"/>
                <w:lang w:val="fr-FR"/>
              </w:rPr>
              <w:pPrChange w:id="25054" w:author="Houyem Rais" w:date="2024-02-22T14:49:00Z">
                <w:pPr>
                  <w:spacing w:before="20" w:after="20"/>
                </w:pPr>
              </w:pPrChange>
            </w:pPr>
            <w:del w:id="25055" w:author="Houyem Rais" w:date="2024-02-22T14:46:00Z">
              <w:r w:rsidRPr="00343F01" w:rsidDel="00201166">
                <w:rPr>
                  <w:rFonts w:cstheme="minorHAnsi"/>
                  <w:b/>
                  <w:bCs/>
                  <w:sz w:val="18"/>
                  <w:lang w:val="fr-FR"/>
                </w:rPr>
                <w:delText>Risque de financement</w:delText>
              </w:r>
            </w:del>
          </w:p>
        </w:tc>
        <w:tc>
          <w:tcPr>
            <w:tcW w:w="1244" w:type="pct"/>
          </w:tcPr>
          <w:p w14:paraId="328D0C77" w14:textId="011751CB" w:rsidR="000A3416" w:rsidRPr="00343F01" w:rsidDel="00201166" w:rsidRDefault="000A3416" w:rsidP="00D62BC5">
            <w:pPr>
              <w:spacing w:before="0" w:after="160"/>
              <w:jc w:val="left"/>
              <w:rPr>
                <w:del w:id="25056" w:author="Houyem Rais" w:date="2024-02-22T14:46:00Z"/>
                <w:rFonts w:eastAsia="Arial" w:cstheme="minorHAnsi"/>
                <w:b/>
                <w:bCs/>
                <w:w w:val="105"/>
                <w:sz w:val="18"/>
                <w:lang w:val="fr-FR"/>
              </w:rPr>
              <w:pPrChange w:id="25057" w:author="Houyem Rais" w:date="2024-02-22T14:49:00Z">
                <w:pPr>
                  <w:spacing w:before="20" w:after="20"/>
                </w:pPr>
              </w:pPrChange>
            </w:pPr>
            <w:del w:id="25058" w:author="Houyem Rais" w:date="2024-02-22T14:46:00Z">
              <w:r w:rsidRPr="00343F01" w:rsidDel="00201166">
                <w:rPr>
                  <w:rFonts w:eastAsia="Arial" w:cstheme="minorHAnsi"/>
                  <w:b/>
                  <w:bCs/>
                  <w:w w:val="105"/>
                  <w:sz w:val="18"/>
                  <w:lang w:val="fr-FR"/>
                </w:rPr>
                <w:delText>Manque de financement public</w:delText>
              </w:r>
            </w:del>
          </w:p>
          <w:p w14:paraId="68240646" w14:textId="19147887" w:rsidR="000A3416" w:rsidRPr="00343F01" w:rsidDel="00201166" w:rsidRDefault="000A3416" w:rsidP="00D62BC5">
            <w:pPr>
              <w:spacing w:before="0" w:after="160"/>
              <w:jc w:val="left"/>
              <w:rPr>
                <w:del w:id="25059" w:author="Houyem Rais" w:date="2024-02-22T14:46:00Z"/>
                <w:rFonts w:cstheme="minorHAnsi"/>
                <w:sz w:val="18"/>
                <w:lang w:val="fr-FR"/>
              </w:rPr>
              <w:pPrChange w:id="25060" w:author="Houyem Rais" w:date="2024-02-22T14:49:00Z">
                <w:pPr>
                  <w:spacing w:before="20" w:after="20"/>
                </w:pPr>
              </w:pPrChange>
            </w:pPr>
            <w:del w:id="25061" w:author="Houyem Rais" w:date="2024-02-22T14:46:00Z">
              <w:r w:rsidRPr="00343F01" w:rsidDel="00201166">
                <w:rPr>
                  <w:rFonts w:eastAsia="Arial" w:cstheme="minorHAnsi"/>
                  <w:w w:val="105"/>
                  <w:sz w:val="18"/>
                  <w:lang w:val="fr-FR"/>
                </w:rPr>
                <w:delText>Le risque que le projet ren</w:delText>
              </w:r>
              <w:r w:rsidRPr="005D477C" w:rsidDel="00201166">
                <w:rPr>
                  <w:rFonts w:eastAsia="Arial" w:cstheme="minorHAnsi"/>
                  <w:w w:val="105"/>
                  <w:sz w:val="18"/>
                  <w:lang w:val="fr-FR"/>
                </w:rPr>
                <w:delText>contre</w:delText>
              </w:r>
              <w:r w:rsidRPr="00343F01" w:rsidDel="00201166">
                <w:rPr>
                  <w:rFonts w:eastAsia="Arial" w:cstheme="minorHAnsi"/>
                  <w:w w:val="105"/>
                  <w:sz w:val="18"/>
                  <w:lang w:val="fr-FR"/>
                </w:rPr>
                <w:delText xml:space="preserve"> des difficultés à obtenir des subventions publiques</w:delText>
              </w:r>
            </w:del>
          </w:p>
        </w:tc>
        <w:tc>
          <w:tcPr>
            <w:tcW w:w="1164" w:type="pct"/>
          </w:tcPr>
          <w:p w14:paraId="49118B7D" w14:textId="2FF5A3E7" w:rsidR="000A3416" w:rsidRPr="00343F01" w:rsidDel="00201166" w:rsidRDefault="000A3416" w:rsidP="00D62BC5">
            <w:pPr>
              <w:spacing w:before="0" w:after="160"/>
              <w:jc w:val="left"/>
              <w:rPr>
                <w:del w:id="25062" w:author="Houyem Rais" w:date="2024-02-22T14:46:00Z"/>
                <w:rFonts w:eastAsia="Arial" w:cstheme="minorHAnsi"/>
                <w:spacing w:val="-2"/>
                <w:w w:val="105"/>
                <w:sz w:val="18"/>
                <w:lang w:val="fr-FR"/>
              </w:rPr>
              <w:pPrChange w:id="25063" w:author="Houyem Rais" w:date="2024-02-22T14:49:00Z">
                <w:pPr>
                  <w:spacing w:before="20" w:after="20"/>
                </w:pPr>
              </w:pPrChange>
            </w:pPr>
            <w:del w:id="25064" w:author="Houyem Rais" w:date="2024-02-22T14:46:00Z">
              <w:r w:rsidRPr="00343F01" w:rsidDel="00201166">
                <w:rPr>
                  <w:rFonts w:eastAsia="Arial" w:cstheme="minorHAnsi"/>
                  <w:spacing w:val="-2"/>
                  <w:w w:val="105"/>
                  <w:sz w:val="18"/>
                  <w:lang w:val="fr-FR"/>
                </w:rPr>
                <w:delText>Partenaire public</w:delText>
              </w:r>
            </w:del>
          </w:p>
          <w:p w14:paraId="41210F01" w14:textId="753D91B8" w:rsidR="000A3416" w:rsidRPr="00343F01" w:rsidDel="00201166" w:rsidRDefault="000A3416" w:rsidP="00D62BC5">
            <w:pPr>
              <w:spacing w:before="0" w:after="160"/>
              <w:jc w:val="left"/>
              <w:rPr>
                <w:del w:id="25065" w:author="Houyem Rais" w:date="2024-02-22T14:46:00Z"/>
                <w:rFonts w:cstheme="minorHAnsi"/>
                <w:sz w:val="18"/>
                <w:lang w:val="fr-FR"/>
              </w:rPr>
              <w:pPrChange w:id="25066" w:author="Houyem Rais" w:date="2024-02-22T14:49:00Z">
                <w:pPr>
                  <w:spacing w:before="20" w:after="20"/>
                </w:pPr>
              </w:pPrChange>
            </w:pPr>
            <w:del w:id="25067" w:author="Houyem Rais" w:date="2024-02-22T14:46:00Z">
              <w:r w:rsidRPr="00343F01" w:rsidDel="00201166">
                <w:rPr>
                  <w:rFonts w:eastAsia="Arial" w:cstheme="minorHAnsi"/>
                  <w:spacing w:val="-2"/>
                  <w:w w:val="105"/>
                  <w:sz w:val="18"/>
                  <w:lang w:val="fr-FR"/>
                </w:rPr>
                <w:delText xml:space="preserve">Si le projet nécessite des fonds publics pour être financièrement viable, </w:delText>
              </w:r>
            </w:del>
            <w:ins w:id="25068" w:author="Mohamed Amine Sdiri" w:date="2023-11-29T09:58:00Z">
              <w:del w:id="25069" w:author="Houyem Rais" w:date="2024-02-22T14:46:00Z">
                <w:r w:rsidR="00621175" w:rsidDel="00201166">
                  <w:rPr>
                    <w:rFonts w:eastAsia="Arial" w:cstheme="minorHAnsi"/>
                    <w:spacing w:val="-2"/>
                    <w:w w:val="105"/>
                    <w:sz w:val="18"/>
                    <w:lang w:val="fr-FR"/>
                  </w:rPr>
                  <w:delText xml:space="preserve"> </w:delText>
                </w:r>
              </w:del>
            </w:ins>
            <w:del w:id="25070" w:author="Houyem Rais" w:date="2024-02-22T14:46:00Z">
              <w:r w:rsidRPr="00343F01" w:rsidDel="00201166">
                <w:rPr>
                  <w:rFonts w:eastAsia="Arial" w:cstheme="minorHAnsi"/>
                  <w:spacing w:val="-2"/>
                  <w:w w:val="105"/>
                  <w:sz w:val="18"/>
                  <w:lang w:val="fr-FR"/>
                </w:rPr>
                <w:delText>le gouvernement devra assumer un certain degré de risque financier.</w:delText>
              </w:r>
            </w:del>
          </w:p>
        </w:tc>
        <w:tc>
          <w:tcPr>
            <w:tcW w:w="1979" w:type="pct"/>
          </w:tcPr>
          <w:p w14:paraId="2C4975FA" w14:textId="305ACE97" w:rsidR="000A3416" w:rsidRPr="00343F01" w:rsidDel="00201166" w:rsidRDefault="000A3416" w:rsidP="00D62BC5">
            <w:pPr>
              <w:spacing w:before="0" w:after="160"/>
              <w:jc w:val="left"/>
              <w:rPr>
                <w:del w:id="25071" w:author="Houyem Rais" w:date="2024-02-22T14:46:00Z"/>
                <w:rFonts w:eastAsia="Arial" w:cstheme="minorHAnsi"/>
                <w:w w:val="105"/>
                <w:sz w:val="18"/>
                <w:lang w:val="fr-FR"/>
              </w:rPr>
              <w:pPrChange w:id="25072" w:author="Houyem Rais" w:date="2024-02-22T14:49:00Z">
                <w:pPr>
                  <w:widowControl w:val="0"/>
                  <w:numPr>
                    <w:numId w:val="15"/>
                  </w:numPr>
                  <w:autoSpaceDE w:val="0"/>
                  <w:autoSpaceDN w:val="0"/>
                  <w:spacing w:before="20" w:after="20"/>
                  <w:ind w:left="320" w:hanging="283"/>
                  <w:jc w:val="left"/>
                </w:pPr>
              </w:pPrChange>
            </w:pPr>
            <w:del w:id="25073" w:author="Houyem Rais" w:date="2024-02-22T14:46:00Z">
              <w:r w:rsidRPr="00343F01" w:rsidDel="00201166">
                <w:rPr>
                  <w:rFonts w:eastAsia="Arial" w:cstheme="minorHAnsi"/>
                  <w:w w:val="105"/>
                  <w:sz w:val="18"/>
                  <w:lang w:val="fr-FR"/>
                </w:rPr>
                <w:delText>Définition du budget sur la base d’une étude détaillée</w:delText>
              </w:r>
            </w:del>
          </w:p>
          <w:p w14:paraId="193FBEC8" w14:textId="6A63DE0E" w:rsidR="000A3416" w:rsidRPr="00343F01" w:rsidDel="00201166" w:rsidRDefault="000A3416" w:rsidP="00D62BC5">
            <w:pPr>
              <w:spacing w:before="0" w:after="160"/>
              <w:jc w:val="left"/>
              <w:rPr>
                <w:del w:id="25074" w:author="Houyem Rais" w:date="2024-02-22T14:46:00Z"/>
                <w:rFonts w:eastAsia="Arial" w:cstheme="minorHAnsi"/>
                <w:w w:val="105"/>
                <w:sz w:val="18"/>
                <w:lang w:val="fr-FR"/>
              </w:rPr>
              <w:pPrChange w:id="25075" w:author="Houyem Rais" w:date="2024-02-22T14:49:00Z">
                <w:pPr>
                  <w:widowControl w:val="0"/>
                  <w:numPr>
                    <w:numId w:val="15"/>
                  </w:numPr>
                  <w:autoSpaceDE w:val="0"/>
                  <w:autoSpaceDN w:val="0"/>
                  <w:spacing w:before="20" w:after="20"/>
                  <w:ind w:left="320" w:hanging="283"/>
                  <w:jc w:val="left"/>
                </w:pPr>
              </w:pPrChange>
            </w:pPr>
            <w:del w:id="25076" w:author="Houyem Rais" w:date="2024-02-22T14:46:00Z">
              <w:r w:rsidRPr="00343F01" w:rsidDel="00201166">
                <w:rPr>
                  <w:rFonts w:eastAsia="Arial" w:cstheme="minorHAnsi"/>
                  <w:w w:val="105"/>
                  <w:sz w:val="18"/>
                  <w:lang w:val="fr-FR"/>
                </w:rPr>
                <w:delText>Planification budgétaire des ressources financières</w:delText>
              </w:r>
            </w:del>
          </w:p>
          <w:p w14:paraId="3D86B2A8" w14:textId="576B5EDC" w:rsidR="000A3416" w:rsidRPr="00343F01" w:rsidDel="00201166" w:rsidRDefault="000A3416" w:rsidP="00D62BC5">
            <w:pPr>
              <w:spacing w:before="0" w:after="160"/>
              <w:jc w:val="left"/>
              <w:rPr>
                <w:del w:id="25077" w:author="Houyem Rais" w:date="2024-02-22T14:46:00Z"/>
                <w:rFonts w:eastAsia="Arial" w:cstheme="minorHAnsi"/>
                <w:w w:val="105"/>
                <w:sz w:val="18"/>
                <w:lang w:val="fr-FR"/>
              </w:rPr>
              <w:pPrChange w:id="25078" w:author="Houyem Rais" w:date="2024-02-22T14:49:00Z">
                <w:pPr>
                  <w:widowControl w:val="0"/>
                  <w:numPr>
                    <w:numId w:val="15"/>
                  </w:numPr>
                  <w:autoSpaceDE w:val="0"/>
                  <w:autoSpaceDN w:val="0"/>
                  <w:spacing w:before="20" w:after="20"/>
                  <w:ind w:left="320" w:hanging="283"/>
                  <w:jc w:val="left"/>
                </w:pPr>
              </w:pPrChange>
            </w:pPr>
            <w:del w:id="25079" w:author="Houyem Rais" w:date="2024-02-22T14:46:00Z">
              <w:r w:rsidRPr="00343F01" w:rsidDel="00201166">
                <w:rPr>
                  <w:rFonts w:eastAsia="Arial" w:cstheme="minorHAnsi"/>
                  <w:w w:val="105"/>
                  <w:sz w:val="18"/>
                  <w:lang w:val="fr-FR"/>
                </w:rPr>
                <w:delText>Mobilisation du financement total avant le lancement de l’appel d’offres (en cas de financement public)</w:delText>
              </w:r>
            </w:del>
          </w:p>
          <w:p w14:paraId="7380B31E" w14:textId="509090A2" w:rsidR="000A3416" w:rsidRPr="00343F01" w:rsidDel="00201166" w:rsidRDefault="000A3416" w:rsidP="00D62BC5">
            <w:pPr>
              <w:spacing w:before="0" w:after="160"/>
              <w:jc w:val="left"/>
              <w:rPr>
                <w:del w:id="25080" w:author="Houyem Rais" w:date="2024-02-22T14:46:00Z"/>
                <w:rFonts w:eastAsia="Arial" w:cstheme="minorHAnsi"/>
                <w:w w:val="105"/>
                <w:sz w:val="18"/>
                <w:lang w:val="fr-FR"/>
              </w:rPr>
              <w:pPrChange w:id="25081" w:author="Houyem Rais" w:date="2024-02-22T14:49:00Z">
                <w:pPr>
                  <w:widowControl w:val="0"/>
                  <w:numPr>
                    <w:numId w:val="15"/>
                  </w:numPr>
                  <w:autoSpaceDE w:val="0"/>
                  <w:autoSpaceDN w:val="0"/>
                  <w:spacing w:before="20" w:after="20"/>
                  <w:ind w:left="320" w:hanging="283"/>
                  <w:jc w:val="left"/>
                </w:pPr>
              </w:pPrChange>
            </w:pPr>
            <w:del w:id="25082" w:author="Houyem Rais" w:date="2024-02-22T14:46:00Z">
              <w:r w:rsidRPr="00343F01" w:rsidDel="00201166">
                <w:rPr>
                  <w:rFonts w:eastAsia="Arial" w:cstheme="minorHAnsi"/>
                  <w:w w:val="105"/>
                  <w:sz w:val="18"/>
                  <w:lang w:val="fr-FR"/>
                </w:rPr>
                <w:delText>Garantie de l’État pour la subvention CAPEX</w:delText>
              </w:r>
            </w:del>
          </w:p>
        </w:tc>
      </w:tr>
      <w:tr w:rsidR="000A3416" w:rsidRPr="00343F01" w:rsidDel="00201166" w14:paraId="00A0169C" w14:textId="313DD0A2" w:rsidTr="00B03636">
        <w:trPr>
          <w:del w:id="25083" w:author="Houyem Rais" w:date="2024-02-22T14:46:00Z"/>
        </w:trPr>
        <w:tc>
          <w:tcPr>
            <w:tcW w:w="613" w:type="pct"/>
            <w:vMerge/>
            <w:shd w:val="clear" w:color="auto" w:fill="F2F2F2" w:themeFill="background1" w:themeFillShade="F2"/>
          </w:tcPr>
          <w:p w14:paraId="461577AF" w14:textId="678278F8" w:rsidR="000A3416" w:rsidRPr="00343F01" w:rsidDel="00201166" w:rsidRDefault="000A3416" w:rsidP="00D62BC5">
            <w:pPr>
              <w:spacing w:before="0" w:after="160"/>
              <w:jc w:val="left"/>
              <w:rPr>
                <w:del w:id="25084" w:author="Houyem Rais" w:date="2024-02-22T14:46:00Z"/>
                <w:rFonts w:cstheme="minorHAnsi"/>
                <w:b/>
                <w:bCs/>
                <w:sz w:val="18"/>
                <w:lang w:val="fr-FR"/>
              </w:rPr>
              <w:pPrChange w:id="25085" w:author="Houyem Rais" w:date="2024-02-22T14:49:00Z">
                <w:pPr>
                  <w:spacing w:before="20" w:after="20"/>
                </w:pPr>
              </w:pPrChange>
            </w:pPr>
          </w:p>
        </w:tc>
        <w:tc>
          <w:tcPr>
            <w:tcW w:w="1244" w:type="pct"/>
          </w:tcPr>
          <w:p w14:paraId="409D4E0A" w14:textId="0BDE0E95" w:rsidR="000A3416" w:rsidRPr="00343F01" w:rsidDel="00201166" w:rsidRDefault="000A3416" w:rsidP="00D62BC5">
            <w:pPr>
              <w:spacing w:before="0" w:after="160"/>
              <w:jc w:val="left"/>
              <w:rPr>
                <w:del w:id="25086" w:author="Houyem Rais" w:date="2024-02-22T14:46:00Z"/>
                <w:rFonts w:eastAsia="Arial" w:cstheme="minorHAnsi"/>
                <w:b/>
                <w:bCs/>
                <w:w w:val="105"/>
                <w:sz w:val="18"/>
                <w:lang w:val="fr-FR"/>
              </w:rPr>
              <w:pPrChange w:id="25087" w:author="Houyem Rais" w:date="2024-02-22T14:49:00Z">
                <w:pPr>
                  <w:spacing w:before="20" w:after="20"/>
                </w:pPr>
              </w:pPrChange>
            </w:pPr>
            <w:del w:id="25088" w:author="Houyem Rais" w:date="2024-02-22T14:46:00Z">
              <w:r w:rsidRPr="00343F01" w:rsidDel="00201166">
                <w:rPr>
                  <w:rFonts w:eastAsia="Arial" w:cstheme="minorHAnsi"/>
                  <w:b/>
                  <w:bCs/>
                  <w:w w:val="105"/>
                  <w:sz w:val="18"/>
                  <w:lang w:val="fr-FR"/>
                </w:rPr>
                <w:delText>Manque de financement privé</w:delText>
              </w:r>
            </w:del>
          </w:p>
          <w:p w14:paraId="6DC7AAD3" w14:textId="5D7F9603" w:rsidR="000A3416" w:rsidRPr="00343F01" w:rsidDel="00201166" w:rsidRDefault="000A3416" w:rsidP="00D62BC5">
            <w:pPr>
              <w:spacing w:before="0" w:after="160"/>
              <w:jc w:val="left"/>
              <w:rPr>
                <w:del w:id="25089" w:author="Houyem Rais" w:date="2024-02-22T14:46:00Z"/>
                <w:rFonts w:cstheme="minorHAnsi"/>
                <w:sz w:val="18"/>
                <w:lang w:val="fr-FR"/>
              </w:rPr>
              <w:pPrChange w:id="25090" w:author="Houyem Rais" w:date="2024-02-22T14:49:00Z">
                <w:pPr>
                  <w:spacing w:before="20" w:after="20"/>
                </w:pPr>
              </w:pPrChange>
            </w:pPr>
            <w:del w:id="25091" w:author="Houyem Rais" w:date="2024-02-22T14:46:00Z">
              <w:r w:rsidRPr="00343F01" w:rsidDel="00201166">
                <w:rPr>
                  <w:rFonts w:eastAsia="Arial" w:cstheme="minorHAnsi"/>
                  <w:w w:val="105"/>
                  <w:sz w:val="18"/>
                  <w:lang w:val="fr-FR"/>
                </w:rPr>
                <w:delText>Le risque que le projet n’obtienne pas de financement ou que les conditions de financement diffèrent des prévisions</w:delText>
              </w:r>
            </w:del>
          </w:p>
        </w:tc>
        <w:tc>
          <w:tcPr>
            <w:tcW w:w="1164" w:type="pct"/>
          </w:tcPr>
          <w:p w14:paraId="1FF14EA6" w14:textId="72176601" w:rsidR="000A3416" w:rsidRPr="00343F01" w:rsidDel="00201166" w:rsidRDefault="000A3416" w:rsidP="00D62BC5">
            <w:pPr>
              <w:spacing w:before="0" w:after="160"/>
              <w:jc w:val="left"/>
              <w:rPr>
                <w:del w:id="25092" w:author="Houyem Rais" w:date="2024-02-22T14:46:00Z"/>
                <w:rFonts w:cstheme="minorHAnsi"/>
                <w:sz w:val="18"/>
                <w:lang w:val="fr-FR"/>
              </w:rPr>
              <w:pPrChange w:id="25093" w:author="Houyem Rais" w:date="2024-02-22T14:49:00Z">
                <w:pPr>
                  <w:spacing w:before="20" w:after="20"/>
                </w:pPr>
              </w:pPrChange>
            </w:pPr>
            <w:del w:id="25094" w:author="Houyem Rais" w:date="2024-02-22T14:46:00Z">
              <w:r w:rsidRPr="00343F01" w:rsidDel="00201166">
                <w:rPr>
                  <w:rFonts w:cstheme="minorHAnsi"/>
                  <w:sz w:val="18"/>
                  <w:lang w:val="fr-FR"/>
                </w:rPr>
                <w:delText>Partenaire privé</w:delText>
              </w:r>
            </w:del>
          </w:p>
          <w:p w14:paraId="076302A9" w14:textId="66BA2AC5" w:rsidR="000A3416" w:rsidRPr="00343F01" w:rsidDel="00201166" w:rsidRDefault="000A3416" w:rsidP="00D62BC5">
            <w:pPr>
              <w:spacing w:before="0" w:after="160"/>
              <w:jc w:val="left"/>
              <w:rPr>
                <w:del w:id="25095" w:author="Houyem Rais" w:date="2024-02-22T14:46:00Z"/>
                <w:rFonts w:cstheme="minorHAnsi"/>
                <w:sz w:val="18"/>
                <w:lang w:val="fr-FR"/>
              </w:rPr>
              <w:pPrChange w:id="25096" w:author="Houyem Rais" w:date="2024-02-22T14:49:00Z">
                <w:pPr>
                  <w:spacing w:before="20" w:after="20"/>
                </w:pPr>
              </w:pPrChange>
            </w:pPr>
            <w:del w:id="25097" w:author="Houyem Rais" w:date="2024-02-22T14:46:00Z">
              <w:r w:rsidRPr="00343F01" w:rsidDel="00201166">
                <w:rPr>
                  <w:rFonts w:cstheme="minorHAnsi"/>
                  <w:sz w:val="18"/>
                  <w:lang w:val="fr-FR"/>
                </w:rPr>
                <w:delText xml:space="preserve">Si le projet est financièrement viable à lui seul, </w:delText>
              </w:r>
            </w:del>
            <w:ins w:id="25098" w:author="Mohamed Amine Sdiri" w:date="2023-11-29T09:58:00Z">
              <w:del w:id="25099" w:author="Houyem Rais" w:date="2024-02-22T14:46:00Z">
                <w:r w:rsidR="00621175" w:rsidDel="00201166">
                  <w:rPr>
                    <w:rFonts w:cstheme="minorHAnsi"/>
                    <w:sz w:val="18"/>
                    <w:lang w:val="fr-FR"/>
                  </w:rPr>
                  <w:delText xml:space="preserve"> </w:delText>
                </w:r>
              </w:del>
            </w:ins>
            <w:del w:id="25100" w:author="Houyem Rais" w:date="2024-02-22T14:46:00Z">
              <w:r w:rsidRPr="00343F01" w:rsidDel="00201166">
                <w:rPr>
                  <w:rFonts w:cstheme="minorHAnsi"/>
                  <w:sz w:val="18"/>
                  <w:lang w:val="fr-FR"/>
                </w:rPr>
                <w:delText>l’opérateur privé doit pouvoir obtenir un financement sans difficulté et le risque financier est supporté par l’opérateur privé.</w:delText>
              </w:r>
            </w:del>
          </w:p>
        </w:tc>
        <w:tc>
          <w:tcPr>
            <w:tcW w:w="1979" w:type="pct"/>
          </w:tcPr>
          <w:p w14:paraId="7C69C463" w14:textId="358B04A4" w:rsidR="000A3416" w:rsidRPr="00343F01" w:rsidDel="00201166" w:rsidRDefault="000A3416" w:rsidP="00D62BC5">
            <w:pPr>
              <w:spacing w:before="0" w:after="160"/>
              <w:jc w:val="left"/>
              <w:rPr>
                <w:del w:id="25101" w:author="Houyem Rais" w:date="2024-02-22T14:46:00Z"/>
                <w:rFonts w:eastAsia="Arial" w:cstheme="minorHAnsi"/>
                <w:w w:val="105"/>
                <w:sz w:val="18"/>
                <w:lang w:val="fr-FR"/>
              </w:rPr>
              <w:pPrChange w:id="25102" w:author="Houyem Rais" w:date="2024-02-22T14:49:00Z">
                <w:pPr>
                  <w:widowControl w:val="0"/>
                  <w:numPr>
                    <w:numId w:val="15"/>
                  </w:numPr>
                  <w:autoSpaceDE w:val="0"/>
                  <w:autoSpaceDN w:val="0"/>
                  <w:spacing w:before="20" w:after="20"/>
                  <w:ind w:left="320" w:hanging="283"/>
                  <w:jc w:val="left"/>
                </w:pPr>
              </w:pPrChange>
            </w:pPr>
            <w:del w:id="25103" w:author="Houyem Rais" w:date="2024-02-22T14:46:00Z">
              <w:r w:rsidRPr="00343F01" w:rsidDel="00201166">
                <w:rPr>
                  <w:rFonts w:eastAsia="Arial" w:cstheme="minorHAnsi"/>
                  <w:w w:val="105"/>
                  <w:sz w:val="18"/>
                  <w:lang w:val="fr-FR"/>
                </w:rPr>
                <w:delText>S’assurer que toutes les conditions de financement sont levées avant de signer le contrat</w:delText>
              </w:r>
            </w:del>
          </w:p>
        </w:tc>
      </w:tr>
    </w:tbl>
    <w:p w14:paraId="6D7EEC00" w14:textId="2B79B483" w:rsidR="00F555DC" w:rsidDel="00201166" w:rsidRDefault="00F555DC" w:rsidP="00D62BC5">
      <w:pPr>
        <w:spacing w:before="0" w:after="160"/>
        <w:jc w:val="left"/>
        <w:rPr>
          <w:del w:id="25104" w:author="Houyem Rais" w:date="2024-02-22T14:46:00Z"/>
        </w:rPr>
        <w:pPrChange w:id="25105" w:author="Houyem Rais" w:date="2024-02-22T14:49:00Z">
          <w:pPr>
            <w:pStyle w:val="Caption"/>
          </w:pPr>
        </w:pPrChange>
      </w:pPr>
    </w:p>
    <w:p w14:paraId="1A3E7045" w14:textId="10E90D46" w:rsidR="00F555DC" w:rsidDel="00201166" w:rsidRDefault="00F555DC" w:rsidP="00D62BC5">
      <w:pPr>
        <w:spacing w:before="0" w:after="160"/>
        <w:jc w:val="left"/>
        <w:rPr>
          <w:del w:id="25106" w:author="Houyem Rais" w:date="2024-02-22T14:46:00Z"/>
          <w:rFonts w:ascii="Calibri" w:hAnsi="Calibri" w:cstheme="majorBidi"/>
          <w:b/>
          <w:bCs/>
          <w:i/>
          <w:color w:val="0070C0"/>
          <w:sz w:val="18"/>
          <w:szCs w:val="18"/>
        </w:rPr>
        <w:pPrChange w:id="25107" w:author="Houyem Rais" w:date="2024-02-22T14:49:00Z">
          <w:pPr>
            <w:spacing w:before="0" w:after="160"/>
            <w:jc w:val="left"/>
          </w:pPr>
        </w:pPrChange>
      </w:pPr>
      <w:del w:id="25108" w:author="Houyem Rais" w:date="2024-02-22T14:46:00Z">
        <w:r w:rsidDel="00201166">
          <w:br w:type="page"/>
        </w:r>
      </w:del>
    </w:p>
    <w:p w14:paraId="270C4D61" w14:textId="1A628CAE" w:rsidR="001674BC" w:rsidRPr="00343F01" w:rsidDel="00201166" w:rsidRDefault="001674BC" w:rsidP="00D62BC5">
      <w:pPr>
        <w:spacing w:before="0" w:after="160"/>
        <w:jc w:val="left"/>
        <w:rPr>
          <w:del w:id="25109" w:author="Houyem Rais" w:date="2024-02-22T14:46:00Z"/>
        </w:rPr>
        <w:pPrChange w:id="25110" w:author="Houyem Rais" w:date="2024-02-22T14:49:00Z">
          <w:pPr>
            <w:pStyle w:val="Caption"/>
          </w:pPr>
        </w:pPrChange>
      </w:pPr>
      <w:bookmarkStart w:id="25111" w:name="_Toc152165526"/>
      <w:del w:id="25112" w:author="Houyem Rais" w:date="2024-02-22T14:46:00Z">
        <w:r w:rsidRPr="00343F01" w:rsidDel="00201166">
          <w:delText xml:space="preserve">Tableau </w:delText>
        </w:r>
        <w:r w:rsidR="00B0561B" w:rsidDel="00201166">
          <w:fldChar w:fldCharType="begin"/>
        </w:r>
        <w:r w:rsidR="00B0561B" w:rsidDel="00201166">
          <w:delInstrText xml:space="preserve"> SEQ Tableau \* ARABIC </w:delInstrText>
        </w:r>
        <w:r w:rsidR="00B0561B" w:rsidDel="00201166">
          <w:fldChar w:fldCharType="separate"/>
        </w:r>
        <w:r w:rsidR="002B5C95" w:rsidDel="00201166">
          <w:rPr>
            <w:noProof/>
          </w:rPr>
          <w:delText>88</w:delText>
        </w:r>
        <w:r w:rsidR="00B0561B" w:rsidDel="00201166">
          <w:rPr>
            <w:noProof/>
          </w:rPr>
          <w:fldChar w:fldCharType="end"/>
        </w:r>
        <w:r w:rsidRPr="00343F01" w:rsidDel="00201166">
          <w:delText xml:space="preserve"> Registre des risques de l’option 1 : BOT économique – cas du lot contractuel A (Togo)</w:delText>
        </w:r>
        <w:bookmarkEnd w:id="25111"/>
      </w:del>
    </w:p>
    <w:tbl>
      <w:tblPr>
        <w:tblW w:w="15311" w:type="dxa"/>
        <w:tblInd w:w="-861" w:type="dxa"/>
        <w:tblLayout w:type="fixed"/>
        <w:tblCellMar>
          <w:left w:w="70" w:type="dxa"/>
          <w:right w:w="70" w:type="dxa"/>
        </w:tblCellMar>
        <w:tblLook w:val="04A0" w:firstRow="1" w:lastRow="0" w:firstColumn="1" w:lastColumn="0" w:noHBand="0" w:noVBand="1"/>
      </w:tblPr>
      <w:tblGrid>
        <w:gridCol w:w="425"/>
        <w:gridCol w:w="1135"/>
        <w:gridCol w:w="993"/>
        <w:gridCol w:w="3260"/>
        <w:gridCol w:w="556"/>
        <w:gridCol w:w="850"/>
        <w:gridCol w:w="850"/>
        <w:gridCol w:w="863"/>
        <w:gridCol w:w="992"/>
        <w:gridCol w:w="851"/>
        <w:gridCol w:w="709"/>
        <w:gridCol w:w="850"/>
        <w:gridCol w:w="709"/>
        <w:gridCol w:w="567"/>
        <w:gridCol w:w="850"/>
        <w:gridCol w:w="851"/>
      </w:tblGrid>
      <w:tr w:rsidR="00CB457E" w:rsidRPr="00E26F44" w:rsidDel="00201166" w14:paraId="23AAC2C3" w14:textId="720C345A" w:rsidTr="00E26F44">
        <w:trPr>
          <w:trHeight w:val="53"/>
          <w:tblHeader/>
          <w:del w:id="25113" w:author="Houyem Rais" w:date="2024-02-22T14:46:00Z"/>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1F3E9C6" w14:textId="28095857" w:rsidR="00CB457E" w:rsidRPr="00CB457E" w:rsidDel="00201166" w:rsidRDefault="00CB457E" w:rsidP="00D62BC5">
            <w:pPr>
              <w:spacing w:before="0" w:after="160"/>
              <w:jc w:val="left"/>
              <w:rPr>
                <w:del w:id="25114" w:author="Houyem Rais" w:date="2024-02-22T14:46:00Z"/>
                <w:rFonts w:ascii="Arial" w:eastAsia="Times New Roman" w:hAnsi="Arial" w:cs="Arial"/>
                <w:b/>
                <w:bCs/>
                <w:sz w:val="14"/>
                <w:szCs w:val="14"/>
                <w:lang w:eastAsia="fr-FR"/>
              </w:rPr>
              <w:pPrChange w:id="25115" w:author="Houyem Rais" w:date="2024-02-22T14:49:00Z">
                <w:pPr>
                  <w:spacing w:before="0" w:after="0" w:line="240" w:lineRule="auto"/>
                  <w:jc w:val="left"/>
                </w:pPr>
              </w:pPrChange>
            </w:pPr>
            <w:del w:id="25116" w:author="Houyem Rais" w:date="2024-02-22T14:46:00Z">
              <w:r w:rsidRPr="00CB457E" w:rsidDel="00201166">
                <w:rPr>
                  <w:rFonts w:ascii="Arial" w:eastAsia="Times New Roman" w:hAnsi="Arial" w:cs="Arial"/>
                  <w:b/>
                  <w:bCs/>
                  <w:sz w:val="14"/>
                  <w:szCs w:val="14"/>
                  <w:lang w:eastAsia="fr-FR"/>
                </w:rPr>
                <w:delText>No</w:delText>
              </w:r>
            </w:del>
          </w:p>
        </w:tc>
        <w:tc>
          <w:tcPr>
            <w:tcW w:w="1135" w:type="dxa"/>
            <w:vMerge w:val="restart"/>
            <w:tcBorders>
              <w:top w:val="single" w:sz="4" w:space="0" w:color="auto"/>
              <w:left w:val="nil"/>
              <w:bottom w:val="single" w:sz="4" w:space="0" w:color="auto"/>
              <w:right w:val="single" w:sz="4" w:space="0" w:color="auto"/>
            </w:tcBorders>
            <w:shd w:val="clear" w:color="auto" w:fill="auto"/>
            <w:vAlign w:val="center"/>
            <w:hideMark/>
          </w:tcPr>
          <w:p w14:paraId="655C28E5" w14:textId="486B9740" w:rsidR="00CB457E" w:rsidRPr="00CB457E" w:rsidDel="00201166" w:rsidRDefault="00CB457E" w:rsidP="00D62BC5">
            <w:pPr>
              <w:spacing w:before="0" w:after="160"/>
              <w:jc w:val="left"/>
              <w:rPr>
                <w:del w:id="25117" w:author="Houyem Rais" w:date="2024-02-22T14:46:00Z"/>
                <w:rFonts w:ascii="Arial" w:eastAsia="Times New Roman" w:hAnsi="Arial" w:cs="Arial"/>
                <w:b/>
                <w:bCs/>
                <w:sz w:val="14"/>
                <w:szCs w:val="14"/>
                <w:lang w:eastAsia="fr-FR"/>
              </w:rPr>
              <w:pPrChange w:id="25118" w:author="Houyem Rais" w:date="2024-02-22T14:49:00Z">
                <w:pPr>
                  <w:spacing w:before="0" w:after="0" w:line="240" w:lineRule="auto"/>
                  <w:jc w:val="left"/>
                </w:pPr>
              </w:pPrChange>
            </w:pPr>
            <w:del w:id="25119" w:author="Houyem Rais" w:date="2024-02-22T14:46:00Z">
              <w:r w:rsidRPr="00CB457E" w:rsidDel="00201166">
                <w:rPr>
                  <w:rFonts w:ascii="Arial" w:eastAsia="Times New Roman" w:hAnsi="Arial" w:cs="Arial"/>
                  <w:b/>
                  <w:bCs/>
                  <w:sz w:val="14"/>
                  <w:szCs w:val="14"/>
                  <w:lang w:eastAsia="fr-FR"/>
                </w:rPr>
                <w:delText>Phase</w:delText>
              </w:r>
            </w:del>
          </w:p>
        </w:tc>
        <w:tc>
          <w:tcPr>
            <w:tcW w:w="993" w:type="dxa"/>
            <w:vMerge w:val="restart"/>
            <w:tcBorders>
              <w:top w:val="single" w:sz="4" w:space="0" w:color="auto"/>
              <w:left w:val="nil"/>
              <w:bottom w:val="single" w:sz="4" w:space="0" w:color="auto"/>
              <w:right w:val="single" w:sz="4" w:space="0" w:color="auto"/>
            </w:tcBorders>
            <w:shd w:val="clear" w:color="auto" w:fill="auto"/>
            <w:vAlign w:val="center"/>
            <w:hideMark/>
          </w:tcPr>
          <w:p w14:paraId="1B99BC79" w14:textId="3AAFC301" w:rsidR="00CB457E" w:rsidRPr="00CB457E" w:rsidDel="00201166" w:rsidRDefault="00CB457E" w:rsidP="00D62BC5">
            <w:pPr>
              <w:spacing w:before="0" w:after="160"/>
              <w:jc w:val="left"/>
              <w:rPr>
                <w:del w:id="25120" w:author="Houyem Rais" w:date="2024-02-22T14:46:00Z"/>
                <w:rFonts w:ascii="Arial" w:eastAsia="Times New Roman" w:hAnsi="Arial" w:cs="Arial"/>
                <w:b/>
                <w:bCs/>
                <w:sz w:val="14"/>
                <w:szCs w:val="14"/>
                <w:lang w:eastAsia="fr-FR"/>
              </w:rPr>
              <w:pPrChange w:id="25121" w:author="Houyem Rais" w:date="2024-02-22T14:49:00Z">
                <w:pPr>
                  <w:spacing w:before="0" w:after="0" w:line="240" w:lineRule="auto"/>
                  <w:jc w:val="left"/>
                </w:pPr>
              </w:pPrChange>
            </w:pPr>
            <w:del w:id="25122" w:author="Houyem Rais" w:date="2024-02-22T14:46:00Z">
              <w:r w:rsidRPr="00CB457E" w:rsidDel="00201166">
                <w:rPr>
                  <w:rFonts w:ascii="Arial" w:eastAsia="Times New Roman" w:hAnsi="Arial" w:cs="Arial"/>
                  <w:b/>
                  <w:bCs/>
                  <w:sz w:val="14"/>
                  <w:szCs w:val="14"/>
                  <w:lang w:eastAsia="fr-FR"/>
                </w:rPr>
                <w:delText>Catégorie</w:delText>
              </w:r>
            </w:del>
          </w:p>
        </w:tc>
        <w:tc>
          <w:tcPr>
            <w:tcW w:w="3260" w:type="dxa"/>
            <w:vMerge w:val="restart"/>
            <w:tcBorders>
              <w:top w:val="single" w:sz="4" w:space="0" w:color="auto"/>
              <w:left w:val="nil"/>
              <w:bottom w:val="single" w:sz="4" w:space="0" w:color="auto"/>
              <w:right w:val="single" w:sz="4" w:space="0" w:color="auto"/>
            </w:tcBorders>
            <w:shd w:val="clear" w:color="auto" w:fill="auto"/>
            <w:vAlign w:val="center"/>
            <w:hideMark/>
          </w:tcPr>
          <w:p w14:paraId="73E03B48" w14:textId="2DA87B63" w:rsidR="00CB457E" w:rsidRPr="00CB457E" w:rsidDel="00201166" w:rsidRDefault="00CB457E" w:rsidP="00D62BC5">
            <w:pPr>
              <w:spacing w:before="0" w:after="160"/>
              <w:jc w:val="left"/>
              <w:rPr>
                <w:del w:id="25123" w:author="Houyem Rais" w:date="2024-02-22T14:46:00Z"/>
                <w:rFonts w:ascii="Arial" w:eastAsia="Times New Roman" w:hAnsi="Arial" w:cs="Arial"/>
                <w:b/>
                <w:bCs/>
                <w:sz w:val="14"/>
                <w:szCs w:val="14"/>
                <w:lang w:eastAsia="fr-FR"/>
              </w:rPr>
              <w:pPrChange w:id="25124" w:author="Houyem Rais" w:date="2024-02-22T14:49:00Z">
                <w:pPr>
                  <w:spacing w:before="0" w:after="0" w:line="240" w:lineRule="auto"/>
                  <w:jc w:val="left"/>
                </w:pPr>
              </w:pPrChange>
            </w:pPr>
            <w:del w:id="25125" w:author="Houyem Rais" w:date="2024-02-22T14:46:00Z">
              <w:r w:rsidRPr="00CB457E" w:rsidDel="00201166">
                <w:rPr>
                  <w:rFonts w:ascii="Arial" w:eastAsia="Times New Roman" w:hAnsi="Arial" w:cs="Arial"/>
                  <w:b/>
                  <w:bCs/>
                  <w:sz w:val="14"/>
                  <w:szCs w:val="14"/>
                  <w:lang w:eastAsia="fr-FR"/>
                </w:rPr>
                <w:delText>Risque</w:delText>
              </w:r>
            </w:del>
          </w:p>
        </w:tc>
        <w:tc>
          <w:tcPr>
            <w:tcW w:w="556" w:type="dxa"/>
            <w:vMerge w:val="restart"/>
            <w:tcBorders>
              <w:top w:val="single" w:sz="4" w:space="0" w:color="auto"/>
              <w:left w:val="nil"/>
              <w:bottom w:val="single" w:sz="4" w:space="0" w:color="auto"/>
              <w:right w:val="single" w:sz="4" w:space="0" w:color="auto"/>
            </w:tcBorders>
            <w:shd w:val="clear" w:color="000000" w:fill="FFFFFF"/>
            <w:vAlign w:val="center"/>
            <w:hideMark/>
          </w:tcPr>
          <w:p w14:paraId="7C4F2460" w14:textId="4B2CC4F9" w:rsidR="00CB457E" w:rsidRPr="00CB457E" w:rsidDel="00201166" w:rsidRDefault="00CB457E" w:rsidP="00D62BC5">
            <w:pPr>
              <w:spacing w:before="0" w:after="160"/>
              <w:jc w:val="left"/>
              <w:rPr>
                <w:del w:id="25126" w:author="Houyem Rais" w:date="2024-02-22T14:46:00Z"/>
                <w:rFonts w:ascii="Arial" w:eastAsia="Times New Roman" w:hAnsi="Arial" w:cs="Arial"/>
                <w:b/>
                <w:bCs/>
                <w:sz w:val="14"/>
                <w:szCs w:val="14"/>
                <w:lang w:eastAsia="fr-FR"/>
              </w:rPr>
              <w:pPrChange w:id="25127" w:author="Houyem Rais" w:date="2024-02-22T14:49:00Z">
                <w:pPr>
                  <w:spacing w:before="0" w:after="0" w:line="240" w:lineRule="auto"/>
                  <w:jc w:val="left"/>
                </w:pPr>
              </w:pPrChange>
            </w:pPr>
            <w:del w:id="25128" w:author="Houyem Rais" w:date="2024-02-22T14:46:00Z">
              <w:r w:rsidRPr="00CB457E" w:rsidDel="00201166">
                <w:rPr>
                  <w:rFonts w:ascii="Arial" w:eastAsia="Times New Roman" w:hAnsi="Arial" w:cs="Arial"/>
                  <w:b/>
                  <w:bCs/>
                  <w:sz w:val="14"/>
                  <w:szCs w:val="14"/>
                  <w:lang w:eastAsia="fr-FR"/>
                </w:rPr>
                <w:delText>Prob</w:delText>
              </w:r>
              <w:r w:rsidR="00E26F44" w:rsidDel="00201166">
                <w:rPr>
                  <w:rFonts w:ascii="Arial" w:eastAsia="Times New Roman" w:hAnsi="Arial" w:cs="Arial"/>
                  <w:b/>
                  <w:bCs/>
                  <w:sz w:val="14"/>
                  <w:szCs w:val="14"/>
                  <w:lang w:eastAsia="fr-FR"/>
                </w:rPr>
                <w:delText>.</w:delText>
              </w:r>
              <w:r w:rsidRPr="00CB457E" w:rsidDel="00201166">
                <w:rPr>
                  <w:rFonts w:ascii="Arial" w:eastAsia="Times New Roman" w:hAnsi="Arial" w:cs="Arial"/>
                  <w:b/>
                  <w:bCs/>
                  <w:sz w:val="14"/>
                  <w:szCs w:val="14"/>
                  <w:lang w:eastAsia="fr-FR"/>
                </w:rPr>
                <w:delText>d'occ</w:delText>
              </w:r>
              <w:r w:rsidR="00E26F44" w:rsidDel="00201166">
                <w:rPr>
                  <w:rFonts w:ascii="Arial" w:eastAsia="Times New Roman" w:hAnsi="Arial" w:cs="Arial"/>
                  <w:b/>
                  <w:bCs/>
                  <w:sz w:val="14"/>
                  <w:szCs w:val="14"/>
                  <w:lang w:eastAsia="fr-FR"/>
                </w:rPr>
                <w:delText>.</w:delText>
              </w:r>
              <w:r w:rsidRPr="00CB457E" w:rsidDel="00201166">
                <w:rPr>
                  <w:rFonts w:ascii="Arial" w:eastAsia="Times New Roman" w:hAnsi="Arial" w:cs="Arial"/>
                  <w:b/>
                  <w:bCs/>
                  <w:sz w:val="14"/>
                  <w:szCs w:val="14"/>
                  <w:lang w:eastAsia="fr-FR"/>
                </w:rPr>
                <w:delText xml:space="preserve"> (%)</w:delText>
              </w:r>
            </w:del>
          </w:p>
        </w:tc>
        <w:tc>
          <w:tcPr>
            <w:tcW w:w="850" w:type="dxa"/>
            <w:vMerge w:val="restart"/>
            <w:tcBorders>
              <w:top w:val="single" w:sz="4" w:space="0" w:color="auto"/>
              <w:left w:val="nil"/>
              <w:bottom w:val="single" w:sz="4" w:space="0" w:color="auto"/>
              <w:right w:val="single" w:sz="4" w:space="0" w:color="auto"/>
            </w:tcBorders>
            <w:shd w:val="clear" w:color="auto" w:fill="auto"/>
            <w:vAlign w:val="center"/>
            <w:hideMark/>
          </w:tcPr>
          <w:p w14:paraId="03337462" w14:textId="3C2E0961" w:rsidR="00CB457E" w:rsidRPr="00CB457E" w:rsidDel="00201166" w:rsidRDefault="00CB457E" w:rsidP="00D62BC5">
            <w:pPr>
              <w:spacing w:before="0" w:after="160"/>
              <w:jc w:val="left"/>
              <w:rPr>
                <w:del w:id="25129" w:author="Houyem Rais" w:date="2024-02-22T14:46:00Z"/>
                <w:rFonts w:ascii="Arial" w:eastAsia="Times New Roman" w:hAnsi="Arial" w:cs="Arial"/>
                <w:b/>
                <w:bCs/>
                <w:sz w:val="14"/>
                <w:szCs w:val="14"/>
                <w:lang w:eastAsia="fr-FR"/>
              </w:rPr>
              <w:pPrChange w:id="25130" w:author="Houyem Rais" w:date="2024-02-22T14:49:00Z">
                <w:pPr>
                  <w:spacing w:before="0" w:after="0" w:line="240" w:lineRule="auto"/>
                  <w:jc w:val="left"/>
                </w:pPr>
              </w:pPrChange>
            </w:pPr>
            <w:del w:id="25131" w:author="Houyem Rais" w:date="2024-02-22T14:46:00Z">
              <w:r w:rsidRPr="00CB457E" w:rsidDel="00201166">
                <w:rPr>
                  <w:rFonts w:ascii="Arial" w:eastAsia="Times New Roman" w:hAnsi="Arial" w:cs="Arial"/>
                  <w:b/>
                  <w:bCs/>
                  <w:sz w:val="14"/>
                  <w:szCs w:val="14"/>
                  <w:lang w:eastAsia="fr-FR"/>
                </w:rPr>
                <w:delText>Niveau d'Occurrence</w:delText>
              </w:r>
            </w:del>
          </w:p>
        </w:tc>
        <w:tc>
          <w:tcPr>
            <w:tcW w:w="850" w:type="dxa"/>
            <w:vMerge w:val="restart"/>
            <w:tcBorders>
              <w:top w:val="single" w:sz="4" w:space="0" w:color="auto"/>
              <w:left w:val="nil"/>
              <w:bottom w:val="single" w:sz="4" w:space="0" w:color="auto"/>
              <w:right w:val="single" w:sz="4" w:space="0" w:color="auto"/>
            </w:tcBorders>
            <w:shd w:val="clear" w:color="auto" w:fill="auto"/>
            <w:vAlign w:val="center"/>
            <w:hideMark/>
          </w:tcPr>
          <w:p w14:paraId="122ECB64" w14:textId="249994B7" w:rsidR="00CB457E" w:rsidRPr="00CB457E" w:rsidDel="00201166" w:rsidRDefault="00CB457E" w:rsidP="00D62BC5">
            <w:pPr>
              <w:spacing w:before="0" w:after="160"/>
              <w:jc w:val="left"/>
              <w:rPr>
                <w:del w:id="25132" w:author="Houyem Rais" w:date="2024-02-22T14:46:00Z"/>
                <w:rFonts w:ascii="Arial" w:eastAsia="Times New Roman" w:hAnsi="Arial" w:cs="Arial"/>
                <w:b/>
                <w:bCs/>
                <w:sz w:val="14"/>
                <w:szCs w:val="14"/>
                <w:lang w:eastAsia="fr-FR"/>
              </w:rPr>
              <w:pPrChange w:id="25133" w:author="Houyem Rais" w:date="2024-02-22T14:49:00Z">
                <w:pPr>
                  <w:spacing w:before="0" w:after="0" w:line="240" w:lineRule="auto"/>
                  <w:jc w:val="center"/>
                </w:pPr>
              </w:pPrChange>
            </w:pPr>
            <w:del w:id="25134" w:author="Houyem Rais" w:date="2024-02-22T14:46:00Z">
              <w:r w:rsidRPr="00CB457E" w:rsidDel="00201166">
                <w:rPr>
                  <w:rFonts w:ascii="Arial" w:eastAsia="Times New Roman" w:hAnsi="Arial" w:cs="Arial"/>
                  <w:b/>
                  <w:bCs/>
                  <w:sz w:val="14"/>
                  <w:szCs w:val="14"/>
                  <w:lang w:eastAsia="fr-FR"/>
                </w:rPr>
                <w:delText>Moy</w:delText>
              </w:r>
              <w:r w:rsidRPr="00E26F44" w:rsidDel="00201166">
                <w:rPr>
                  <w:rFonts w:ascii="Arial" w:eastAsia="Times New Roman" w:hAnsi="Arial" w:cs="Arial"/>
                  <w:b/>
                  <w:bCs/>
                  <w:sz w:val="14"/>
                  <w:szCs w:val="14"/>
                  <w:lang w:eastAsia="fr-FR"/>
                </w:rPr>
                <w:delText>.s</w:delText>
              </w:r>
              <w:r w:rsidRPr="00CB457E" w:rsidDel="00201166">
                <w:rPr>
                  <w:rFonts w:ascii="Arial" w:eastAsia="Times New Roman" w:hAnsi="Arial" w:cs="Arial"/>
                  <w:b/>
                  <w:bCs/>
                  <w:sz w:val="14"/>
                  <w:szCs w:val="14"/>
                  <w:lang w:eastAsia="fr-FR"/>
                </w:rPr>
                <w:delText>tatistique (%)</w:delText>
              </w:r>
            </w:del>
          </w:p>
        </w:tc>
        <w:tc>
          <w:tcPr>
            <w:tcW w:w="863" w:type="dxa"/>
            <w:vMerge w:val="restart"/>
            <w:tcBorders>
              <w:top w:val="single" w:sz="4" w:space="0" w:color="auto"/>
              <w:left w:val="nil"/>
              <w:bottom w:val="single" w:sz="4" w:space="0" w:color="auto"/>
              <w:right w:val="single" w:sz="4" w:space="0" w:color="auto"/>
            </w:tcBorders>
            <w:shd w:val="clear" w:color="auto" w:fill="auto"/>
            <w:vAlign w:val="center"/>
            <w:hideMark/>
          </w:tcPr>
          <w:p w14:paraId="283D6896" w14:textId="798570AC" w:rsidR="00CB457E" w:rsidRPr="00CB457E" w:rsidDel="00201166" w:rsidRDefault="00CB457E" w:rsidP="00D62BC5">
            <w:pPr>
              <w:spacing w:before="0" w:after="160"/>
              <w:jc w:val="left"/>
              <w:rPr>
                <w:del w:id="25135" w:author="Houyem Rais" w:date="2024-02-22T14:46:00Z"/>
                <w:rFonts w:ascii="Arial" w:eastAsia="Times New Roman" w:hAnsi="Arial" w:cs="Arial"/>
                <w:b/>
                <w:bCs/>
                <w:sz w:val="14"/>
                <w:szCs w:val="14"/>
                <w:lang w:eastAsia="fr-FR"/>
              </w:rPr>
              <w:pPrChange w:id="25136" w:author="Houyem Rais" w:date="2024-02-22T14:49:00Z">
                <w:pPr>
                  <w:spacing w:before="0" w:after="0" w:line="240" w:lineRule="auto"/>
                  <w:jc w:val="left"/>
                </w:pPr>
              </w:pPrChange>
            </w:pPr>
            <w:del w:id="25137" w:author="Houyem Rais" w:date="2024-02-22T14:46:00Z">
              <w:r w:rsidRPr="00CB457E" w:rsidDel="00201166">
                <w:rPr>
                  <w:rFonts w:ascii="Arial" w:eastAsia="Times New Roman" w:hAnsi="Arial" w:cs="Arial"/>
                  <w:b/>
                  <w:bCs/>
                  <w:sz w:val="14"/>
                  <w:szCs w:val="14"/>
                  <w:lang w:eastAsia="fr-FR"/>
                </w:rPr>
                <w:delText xml:space="preserve"> Coût de base (M$) en VAN </w:delText>
              </w:r>
            </w:del>
          </w:p>
        </w:tc>
        <w:tc>
          <w:tcPr>
            <w:tcW w:w="992" w:type="dxa"/>
            <w:vMerge w:val="restart"/>
            <w:tcBorders>
              <w:top w:val="single" w:sz="4" w:space="0" w:color="auto"/>
              <w:left w:val="nil"/>
              <w:bottom w:val="single" w:sz="4" w:space="0" w:color="auto"/>
              <w:right w:val="single" w:sz="4" w:space="0" w:color="auto"/>
            </w:tcBorders>
            <w:shd w:val="clear" w:color="000000" w:fill="EBF1DE"/>
            <w:vAlign w:val="center"/>
            <w:hideMark/>
          </w:tcPr>
          <w:p w14:paraId="56E2113E" w14:textId="345E6EFB" w:rsidR="00CB457E" w:rsidRPr="00CB457E" w:rsidDel="00201166" w:rsidRDefault="00CB457E" w:rsidP="00D62BC5">
            <w:pPr>
              <w:spacing w:before="0" w:after="160"/>
              <w:jc w:val="left"/>
              <w:rPr>
                <w:del w:id="25138" w:author="Houyem Rais" w:date="2024-02-22T14:46:00Z"/>
                <w:rFonts w:ascii="Arial" w:eastAsia="Times New Roman" w:hAnsi="Arial" w:cs="Arial"/>
                <w:b/>
                <w:bCs/>
                <w:sz w:val="14"/>
                <w:szCs w:val="14"/>
                <w:lang w:eastAsia="fr-FR"/>
              </w:rPr>
              <w:pPrChange w:id="25139" w:author="Houyem Rais" w:date="2024-02-22T14:49:00Z">
                <w:pPr>
                  <w:spacing w:before="0" w:after="0" w:line="240" w:lineRule="auto"/>
                  <w:jc w:val="left"/>
                </w:pPr>
              </w:pPrChange>
            </w:pPr>
            <w:del w:id="25140" w:author="Houyem Rais" w:date="2024-02-22T14:46:00Z">
              <w:r w:rsidRPr="00CB457E" w:rsidDel="00201166">
                <w:rPr>
                  <w:rFonts w:ascii="Arial" w:eastAsia="Times New Roman" w:hAnsi="Arial" w:cs="Arial"/>
                  <w:b/>
                  <w:bCs/>
                  <w:sz w:val="14"/>
                  <w:szCs w:val="14"/>
                  <w:lang w:eastAsia="fr-FR"/>
                </w:rPr>
                <w:delText>Coût de base</w:delText>
              </w:r>
            </w:del>
          </w:p>
        </w:tc>
        <w:tc>
          <w:tcPr>
            <w:tcW w:w="851" w:type="dxa"/>
            <w:vMerge w:val="restart"/>
            <w:tcBorders>
              <w:top w:val="single" w:sz="4" w:space="0" w:color="auto"/>
              <w:left w:val="nil"/>
              <w:bottom w:val="single" w:sz="4" w:space="0" w:color="auto"/>
              <w:right w:val="single" w:sz="4" w:space="0" w:color="auto"/>
            </w:tcBorders>
            <w:shd w:val="clear" w:color="auto" w:fill="auto"/>
            <w:vAlign w:val="center"/>
            <w:hideMark/>
          </w:tcPr>
          <w:p w14:paraId="39BC4DB1" w14:textId="41B647EC" w:rsidR="00CB457E" w:rsidRPr="00CB457E" w:rsidDel="00201166" w:rsidRDefault="00CB457E" w:rsidP="00D62BC5">
            <w:pPr>
              <w:spacing w:before="0" w:after="160"/>
              <w:jc w:val="left"/>
              <w:rPr>
                <w:del w:id="25141" w:author="Houyem Rais" w:date="2024-02-22T14:46:00Z"/>
                <w:rFonts w:ascii="Arial" w:eastAsia="Times New Roman" w:hAnsi="Arial" w:cs="Arial"/>
                <w:b/>
                <w:bCs/>
                <w:sz w:val="14"/>
                <w:szCs w:val="14"/>
                <w:lang w:eastAsia="fr-FR"/>
              </w:rPr>
              <w:pPrChange w:id="25142" w:author="Houyem Rais" w:date="2024-02-22T14:49:00Z">
                <w:pPr>
                  <w:spacing w:before="0" w:after="0" w:line="240" w:lineRule="auto"/>
                  <w:jc w:val="left"/>
                </w:pPr>
              </w:pPrChange>
            </w:pPr>
            <w:del w:id="25143" w:author="Houyem Rais" w:date="2024-02-22T14:46:00Z">
              <w:r w:rsidRPr="00CB457E" w:rsidDel="00201166">
                <w:rPr>
                  <w:rFonts w:ascii="Arial" w:eastAsia="Times New Roman" w:hAnsi="Arial" w:cs="Arial"/>
                  <w:b/>
                  <w:bCs/>
                  <w:sz w:val="14"/>
                  <w:szCs w:val="14"/>
                  <w:lang w:eastAsia="fr-FR"/>
                </w:rPr>
                <w:delText>Prob</w:delText>
              </w:r>
              <w:r w:rsidRPr="00E26F44" w:rsidDel="00201166">
                <w:rPr>
                  <w:rFonts w:ascii="Arial" w:eastAsia="Times New Roman" w:hAnsi="Arial" w:cs="Arial"/>
                  <w:b/>
                  <w:bCs/>
                  <w:sz w:val="14"/>
                  <w:szCs w:val="14"/>
                  <w:lang w:eastAsia="fr-FR"/>
                </w:rPr>
                <w:delText xml:space="preserve">. </w:delText>
              </w:r>
              <w:r w:rsidRPr="00CB457E" w:rsidDel="00201166">
                <w:rPr>
                  <w:rFonts w:ascii="Arial" w:eastAsia="Times New Roman" w:hAnsi="Arial" w:cs="Arial"/>
                  <w:b/>
                  <w:bCs/>
                  <w:sz w:val="14"/>
                  <w:szCs w:val="14"/>
                  <w:lang w:eastAsia="fr-FR"/>
                </w:rPr>
                <w:delText>d'occ</w:delText>
              </w:r>
              <w:r w:rsidRPr="00E26F44" w:rsidDel="00201166">
                <w:rPr>
                  <w:rFonts w:ascii="Arial" w:eastAsia="Times New Roman" w:hAnsi="Arial" w:cs="Arial"/>
                  <w:b/>
                  <w:bCs/>
                  <w:sz w:val="14"/>
                  <w:szCs w:val="14"/>
                  <w:lang w:eastAsia="fr-FR"/>
                </w:rPr>
                <w:delText>.</w:delText>
              </w:r>
              <w:r w:rsidRPr="00CB457E" w:rsidDel="00201166">
                <w:rPr>
                  <w:rFonts w:ascii="Arial" w:eastAsia="Times New Roman" w:hAnsi="Arial" w:cs="Arial"/>
                  <w:b/>
                  <w:bCs/>
                  <w:sz w:val="14"/>
                  <w:szCs w:val="14"/>
                  <w:lang w:eastAsia="fr-FR"/>
                </w:rPr>
                <w:delText>(%) X Moy</w:delText>
              </w:r>
              <w:r w:rsidRPr="00E26F44" w:rsidDel="00201166">
                <w:rPr>
                  <w:rFonts w:ascii="Arial" w:eastAsia="Times New Roman" w:hAnsi="Arial" w:cs="Arial"/>
                  <w:b/>
                  <w:bCs/>
                  <w:sz w:val="14"/>
                  <w:szCs w:val="14"/>
                  <w:lang w:eastAsia="fr-FR"/>
                </w:rPr>
                <w:delText>. St</w:delText>
              </w:r>
              <w:r w:rsidRPr="00CB457E" w:rsidDel="00201166">
                <w:rPr>
                  <w:rFonts w:ascii="Arial" w:eastAsia="Times New Roman" w:hAnsi="Arial" w:cs="Arial"/>
                  <w:b/>
                  <w:bCs/>
                  <w:sz w:val="14"/>
                  <w:szCs w:val="14"/>
                  <w:lang w:eastAsia="fr-FR"/>
                </w:rPr>
                <w:delText>at</w:delText>
              </w:r>
              <w:r w:rsidRPr="00E26F44" w:rsidDel="00201166">
                <w:rPr>
                  <w:rFonts w:ascii="Arial" w:eastAsia="Times New Roman" w:hAnsi="Arial" w:cs="Arial"/>
                  <w:b/>
                  <w:bCs/>
                  <w:sz w:val="14"/>
                  <w:szCs w:val="14"/>
                  <w:lang w:eastAsia="fr-FR"/>
                </w:rPr>
                <w:delText>.</w:delText>
              </w:r>
              <w:r w:rsidRPr="00CB457E" w:rsidDel="00201166">
                <w:rPr>
                  <w:rFonts w:ascii="Arial" w:eastAsia="Times New Roman" w:hAnsi="Arial" w:cs="Arial"/>
                  <w:b/>
                  <w:bCs/>
                  <w:sz w:val="14"/>
                  <w:szCs w:val="14"/>
                  <w:lang w:eastAsia="fr-FR"/>
                </w:rPr>
                <w:delText>(%)</w:delText>
              </w:r>
            </w:del>
          </w:p>
        </w:tc>
        <w:tc>
          <w:tcPr>
            <w:tcW w:w="709" w:type="dxa"/>
            <w:vMerge w:val="restart"/>
            <w:tcBorders>
              <w:top w:val="single" w:sz="4" w:space="0" w:color="auto"/>
              <w:left w:val="nil"/>
              <w:bottom w:val="single" w:sz="4" w:space="0" w:color="auto"/>
              <w:right w:val="single" w:sz="4" w:space="0" w:color="auto"/>
            </w:tcBorders>
            <w:shd w:val="clear" w:color="auto" w:fill="auto"/>
            <w:vAlign w:val="center"/>
            <w:hideMark/>
          </w:tcPr>
          <w:p w14:paraId="07FD54CC" w14:textId="4742941C" w:rsidR="00CB457E" w:rsidRPr="00CB457E" w:rsidDel="00201166" w:rsidRDefault="00CB457E" w:rsidP="00D62BC5">
            <w:pPr>
              <w:spacing w:before="0" w:after="160"/>
              <w:jc w:val="left"/>
              <w:rPr>
                <w:del w:id="25144" w:author="Houyem Rais" w:date="2024-02-22T14:46:00Z"/>
                <w:rFonts w:ascii="Arial" w:eastAsia="Times New Roman" w:hAnsi="Arial" w:cs="Arial"/>
                <w:b/>
                <w:bCs/>
                <w:sz w:val="14"/>
                <w:szCs w:val="14"/>
                <w:lang w:eastAsia="fr-FR"/>
              </w:rPr>
              <w:pPrChange w:id="25145" w:author="Houyem Rais" w:date="2024-02-22T14:49:00Z">
                <w:pPr>
                  <w:spacing w:before="0" w:after="0" w:line="240" w:lineRule="auto"/>
                  <w:jc w:val="left"/>
                </w:pPr>
              </w:pPrChange>
            </w:pPr>
            <w:del w:id="25146" w:author="Houyem Rais" w:date="2024-02-22T14:46:00Z">
              <w:r w:rsidRPr="00CB457E" w:rsidDel="00201166">
                <w:rPr>
                  <w:rFonts w:ascii="Arial" w:eastAsia="Times New Roman" w:hAnsi="Arial" w:cs="Arial"/>
                  <w:b/>
                  <w:bCs/>
                  <w:sz w:val="14"/>
                  <w:szCs w:val="14"/>
                  <w:lang w:eastAsia="fr-FR"/>
                </w:rPr>
                <w:delText>Impact en VAN le coût (M$)</w:delText>
              </w:r>
            </w:del>
          </w:p>
        </w:tc>
        <w:tc>
          <w:tcPr>
            <w:tcW w:w="850" w:type="dxa"/>
            <w:vMerge w:val="restart"/>
            <w:tcBorders>
              <w:top w:val="single" w:sz="4" w:space="0" w:color="auto"/>
              <w:left w:val="nil"/>
              <w:bottom w:val="single" w:sz="4" w:space="0" w:color="auto"/>
              <w:right w:val="single" w:sz="4" w:space="0" w:color="auto"/>
            </w:tcBorders>
            <w:shd w:val="clear" w:color="auto" w:fill="auto"/>
            <w:vAlign w:val="center"/>
            <w:hideMark/>
          </w:tcPr>
          <w:p w14:paraId="1CAAD341" w14:textId="7DB09ED8" w:rsidR="00CB457E" w:rsidRPr="00CB457E" w:rsidDel="00201166" w:rsidRDefault="00CB457E" w:rsidP="00D62BC5">
            <w:pPr>
              <w:spacing w:before="0" w:after="160"/>
              <w:jc w:val="left"/>
              <w:rPr>
                <w:del w:id="25147" w:author="Houyem Rais" w:date="2024-02-22T14:46:00Z"/>
                <w:rFonts w:ascii="Arial" w:eastAsia="Times New Roman" w:hAnsi="Arial" w:cs="Arial"/>
                <w:b/>
                <w:bCs/>
                <w:sz w:val="14"/>
                <w:szCs w:val="14"/>
                <w:lang w:eastAsia="fr-FR"/>
              </w:rPr>
              <w:pPrChange w:id="25148" w:author="Houyem Rais" w:date="2024-02-22T14:49:00Z">
                <w:pPr>
                  <w:spacing w:before="0" w:after="0" w:line="240" w:lineRule="auto"/>
                  <w:jc w:val="left"/>
                </w:pPr>
              </w:pPrChange>
            </w:pPr>
            <w:del w:id="25149" w:author="Houyem Rais" w:date="2024-02-22T14:46:00Z">
              <w:r w:rsidRPr="00CB457E" w:rsidDel="00201166">
                <w:rPr>
                  <w:rFonts w:ascii="Arial" w:eastAsia="Times New Roman" w:hAnsi="Arial" w:cs="Arial"/>
                  <w:b/>
                  <w:bCs/>
                  <w:sz w:val="14"/>
                  <w:szCs w:val="14"/>
                  <w:lang w:eastAsia="fr-FR"/>
                </w:rPr>
                <w:delText>Allocation de responsabilité </w:delText>
              </w:r>
            </w:del>
          </w:p>
        </w:tc>
        <w:tc>
          <w:tcPr>
            <w:tcW w:w="709"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077207B" w14:textId="2F0433EB" w:rsidR="00CB457E" w:rsidRPr="00CB457E" w:rsidDel="00201166" w:rsidRDefault="00CB457E" w:rsidP="00D62BC5">
            <w:pPr>
              <w:spacing w:before="0" w:after="160"/>
              <w:jc w:val="left"/>
              <w:rPr>
                <w:del w:id="25150" w:author="Houyem Rais" w:date="2024-02-22T14:46:00Z"/>
                <w:rFonts w:ascii="Arial" w:eastAsia="Times New Roman" w:hAnsi="Arial" w:cs="Arial"/>
                <w:b/>
                <w:bCs/>
                <w:sz w:val="14"/>
                <w:szCs w:val="14"/>
                <w:lang w:eastAsia="fr-FR"/>
              </w:rPr>
              <w:pPrChange w:id="25151" w:author="Houyem Rais" w:date="2024-02-22T14:49:00Z">
                <w:pPr>
                  <w:spacing w:before="0" w:after="0" w:line="240" w:lineRule="auto"/>
                  <w:jc w:val="center"/>
                </w:pPr>
              </w:pPrChange>
            </w:pPr>
            <w:del w:id="25152" w:author="Houyem Rais" w:date="2024-02-22T14:46:00Z">
              <w:r w:rsidRPr="00CB457E" w:rsidDel="00201166">
                <w:rPr>
                  <w:rFonts w:ascii="Arial" w:eastAsia="Times New Roman" w:hAnsi="Arial" w:cs="Arial"/>
                  <w:b/>
                  <w:bCs/>
                  <w:sz w:val="14"/>
                  <w:szCs w:val="14"/>
                  <w:lang w:eastAsia="fr-FR"/>
                </w:rPr>
                <w:delText>Risque retenu </w:delText>
              </w:r>
            </w:del>
          </w:p>
        </w:tc>
        <w:tc>
          <w:tcPr>
            <w:tcW w:w="567" w:type="dxa"/>
            <w:vMerge w:val="restart"/>
            <w:tcBorders>
              <w:top w:val="single" w:sz="4" w:space="0" w:color="auto"/>
              <w:left w:val="nil"/>
              <w:bottom w:val="single" w:sz="4" w:space="0" w:color="auto"/>
              <w:right w:val="single" w:sz="4" w:space="0" w:color="auto"/>
            </w:tcBorders>
            <w:shd w:val="clear" w:color="000000" w:fill="FFFFFF"/>
            <w:vAlign w:val="center"/>
            <w:hideMark/>
          </w:tcPr>
          <w:p w14:paraId="5525ED8B" w14:textId="2EE1A2D8" w:rsidR="00CB457E" w:rsidRPr="00CB457E" w:rsidDel="00201166" w:rsidRDefault="00CB457E" w:rsidP="00D62BC5">
            <w:pPr>
              <w:spacing w:before="0" w:after="160"/>
              <w:jc w:val="left"/>
              <w:rPr>
                <w:del w:id="25153" w:author="Houyem Rais" w:date="2024-02-22T14:46:00Z"/>
                <w:rFonts w:ascii="Arial" w:eastAsia="Times New Roman" w:hAnsi="Arial" w:cs="Arial"/>
                <w:b/>
                <w:bCs/>
                <w:sz w:val="14"/>
                <w:szCs w:val="14"/>
                <w:lang w:eastAsia="fr-FR"/>
              </w:rPr>
              <w:pPrChange w:id="25154" w:author="Houyem Rais" w:date="2024-02-22T14:49:00Z">
                <w:pPr>
                  <w:spacing w:before="0" w:after="0" w:line="240" w:lineRule="auto"/>
                  <w:jc w:val="center"/>
                </w:pPr>
              </w:pPrChange>
            </w:pPr>
            <w:del w:id="25155" w:author="Houyem Rais" w:date="2024-02-22T14:46:00Z">
              <w:r w:rsidRPr="00CB457E" w:rsidDel="00201166">
                <w:rPr>
                  <w:rFonts w:ascii="Arial" w:eastAsia="Times New Roman" w:hAnsi="Arial" w:cs="Arial"/>
                  <w:b/>
                  <w:bCs/>
                  <w:sz w:val="14"/>
                  <w:szCs w:val="14"/>
                  <w:lang w:eastAsia="fr-FR"/>
                </w:rPr>
                <w:delText>Risque transféré </w:delText>
              </w:r>
            </w:del>
          </w:p>
        </w:tc>
        <w:tc>
          <w:tcPr>
            <w:tcW w:w="17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B16C5B0" w14:textId="6E70A238" w:rsidR="00CB457E" w:rsidRPr="00CB457E" w:rsidDel="00201166" w:rsidRDefault="00CB457E" w:rsidP="00D62BC5">
            <w:pPr>
              <w:spacing w:before="0" w:after="160"/>
              <w:jc w:val="left"/>
              <w:rPr>
                <w:del w:id="25156" w:author="Houyem Rais" w:date="2024-02-22T14:46:00Z"/>
                <w:rFonts w:ascii="Arial" w:eastAsia="Times New Roman" w:hAnsi="Arial" w:cs="Arial"/>
                <w:b/>
                <w:bCs/>
                <w:sz w:val="14"/>
                <w:szCs w:val="14"/>
                <w:lang w:eastAsia="fr-FR"/>
              </w:rPr>
              <w:pPrChange w:id="25157" w:author="Houyem Rais" w:date="2024-02-22T14:49:00Z">
                <w:pPr>
                  <w:spacing w:before="0" w:after="0" w:line="240" w:lineRule="auto"/>
                  <w:jc w:val="center"/>
                </w:pPr>
              </w:pPrChange>
            </w:pPr>
            <w:del w:id="25158" w:author="Houyem Rais" w:date="2024-02-22T14:46:00Z">
              <w:r w:rsidRPr="00CB457E" w:rsidDel="00201166">
                <w:rPr>
                  <w:rFonts w:ascii="Arial" w:eastAsia="Times New Roman" w:hAnsi="Arial" w:cs="Arial"/>
                  <w:b/>
                  <w:bCs/>
                  <w:sz w:val="14"/>
                  <w:szCs w:val="14"/>
                  <w:lang w:eastAsia="fr-FR"/>
                </w:rPr>
                <w:delText>Impact en NPV sur le coût (M$)</w:delText>
              </w:r>
            </w:del>
          </w:p>
        </w:tc>
      </w:tr>
      <w:tr w:rsidR="00CB457E" w:rsidRPr="00CB457E" w:rsidDel="00201166" w14:paraId="356646F1" w14:textId="44824AB1" w:rsidTr="00E26F44">
        <w:trPr>
          <w:trHeight w:val="63"/>
          <w:del w:id="25159" w:author="Houyem Rais" w:date="2024-02-22T14:46:00Z"/>
        </w:trPr>
        <w:tc>
          <w:tcPr>
            <w:tcW w:w="425" w:type="dxa"/>
            <w:vMerge/>
            <w:tcBorders>
              <w:top w:val="single" w:sz="4" w:space="0" w:color="auto"/>
              <w:left w:val="single" w:sz="8" w:space="0" w:color="auto"/>
              <w:bottom w:val="nil"/>
              <w:right w:val="single" w:sz="4" w:space="0" w:color="auto"/>
            </w:tcBorders>
            <w:shd w:val="clear" w:color="auto" w:fill="auto"/>
            <w:hideMark/>
          </w:tcPr>
          <w:p w14:paraId="41150633" w14:textId="59416431" w:rsidR="00CB457E" w:rsidRPr="00CB457E" w:rsidDel="00201166" w:rsidRDefault="00CB457E" w:rsidP="00D62BC5">
            <w:pPr>
              <w:spacing w:before="0" w:after="160"/>
              <w:jc w:val="left"/>
              <w:rPr>
                <w:del w:id="25160" w:author="Houyem Rais" w:date="2024-02-22T14:46:00Z"/>
                <w:rFonts w:ascii="Arial" w:eastAsia="Times New Roman" w:hAnsi="Arial" w:cs="Arial"/>
                <w:b/>
                <w:bCs/>
                <w:sz w:val="16"/>
                <w:szCs w:val="16"/>
                <w:lang w:eastAsia="fr-FR"/>
              </w:rPr>
              <w:pPrChange w:id="25161" w:author="Houyem Rais" w:date="2024-02-22T14:49:00Z">
                <w:pPr>
                  <w:spacing w:before="0" w:after="0" w:line="240" w:lineRule="auto"/>
                  <w:jc w:val="left"/>
                </w:pPr>
              </w:pPrChange>
            </w:pPr>
          </w:p>
        </w:tc>
        <w:tc>
          <w:tcPr>
            <w:tcW w:w="1135" w:type="dxa"/>
            <w:vMerge/>
            <w:tcBorders>
              <w:top w:val="single" w:sz="4" w:space="0" w:color="auto"/>
              <w:left w:val="nil"/>
              <w:bottom w:val="nil"/>
              <w:right w:val="single" w:sz="4" w:space="0" w:color="auto"/>
            </w:tcBorders>
            <w:shd w:val="clear" w:color="auto" w:fill="auto"/>
            <w:hideMark/>
          </w:tcPr>
          <w:p w14:paraId="5E9BA060" w14:textId="3CADA39D" w:rsidR="00CB457E" w:rsidRPr="00CB457E" w:rsidDel="00201166" w:rsidRDefault="00CB457E" w:rsidP="00D62BC5">
            <w:pPr>
              <w:spacing w:before="0" w:after="160"/>
              <w:jc w:val="left"/>
              <w:rPr>
                <w:del w:id="25162" w:author="Houyem Rais" w:date="2024-02-22T14:46:00Z"/>
                <w:rFonts w:ascii="Arial" w:eastAsia="Times New Roman" w:hAnsi="Arial" w:cs="Arial"/>
                <w:b/>
                <w:bCs/>
                <w:sz w:val="16"/>
                <w:szCs w:val="16"/>
                <w:lang w:eastAsia="fr-FR"/>
              </w:rPr>
              <w:pPrChange w:id="25163" w:author="Houyem Rais" w:date="2024-02-22T14:49:00Z">
                <w:pPr>
                  <w:spacing w:before="0" w:after="0" w:line="240" w:lineRule="auto"/>
                  <w:jc w:val="left"/>
                </w:pPr>
              </w:pPrChange>
            </w:pPr>
          </w:p>
        </w:tc>
        <w:tc>
          <w:tcPr>
            <w:tcW w:w="993" w:type="dxa"/>
            <w:vMerge/>
            <w:tcBorders>
              <w:top w:val="single" w:sz="4" w:space="0" w:color="auto"/>
              <w:left w:val="nil"/>
              <w:bottom w:val="nil"/>
              <w:right w:val="single" w:sz="4" w:space="0" w:color="auto"/>
            </w:tcBorders>
            <w:shd w:val="clear" w:color="auto" w:fill="auto"/>
            <w:hideMark/>
          </w:tcPr>
          <w:p w14:paraId="13647884" w14:textId="6C6A8284" w:rsidR="00CB457E" w:rsidRPr="00CB457E" w:rsidDel="00201166" w:rsidRDefault="00CB457E" w:rsidP="00D62BC5">
            <w:pPr>
              <w:spacing w:before="0" w:after="160"/>
              <w:jc w:val="left"/>
              <w:rPr>
                <w:del w:id="25164" w:author="Houyem Rais" w:date="2024-02-22T14:46:00Z"/>
                <w:rFonts w:ascii="Arial" w:eastAsia="Times New Roman" w:hAnsi="Arial" w:cs="Arial"/>
                <w:b/>
                <w:bCs/>
                <w:sz w:val="16"/>
                <w:szCs w:val="16"/>
                <w:lang w:eastAsia="fr-FR"/>
              </w:rPr>
              <w:pPrChange w:id="25165" w:author="Houyem Rais" w:date="2024-02-22T14:49:00Z">
                <w:pPr>
                  <w:spacing w:before="0" w:after="0" w:line="240" w:lineRule="auto"/>
                  <w:jc w:val="left"/>
                </w:pPr>
              </w:pPrChange>
            </w:pPr>
          </w:p>
        </w:tc>
        <w:tc>
          <w:tcPr>
            <w:tcW w:w="3260" w:type="dxa"/>
            <w:vMerge/>
            <w:tcBorders>
              <w:top w:val="single" w:sz="4" w:space="0" w:color="auto"/>
              <w:left w:val="nil"/>
              <w:bottom w:val="nil"/>
              <w:right w:val="single" w:sz="4" w:space="0" w:color="auto"/>
            </w:tcBorders>
            <w:shd w:val="clear" w:color="auto" w:fill="auto"/>
            <w:hideMark/>
          </w:tcPr>
          <w:p w14:paraId="10701A2D" w14:textId="4D1E02E7" w:rsidR="00CB457E" w:rsidRPr="00CB457E" w:rsidDel="00201166" w:rsidRDefault="00CB457E" w:rsidP="00D62BC5">
            <w:pPr>
              <w:spacing w:before="0" w:after="160"/>
              <w:jc w:val="left"/>
              <w:rPr>
                <w:del w:id="25166" w:author="Houyem Rais" w:date="2024-02-22T14:46:00Z"/>
                <w:rFonts w:ascii="Arial" w:eastAsia="Times New Roman" w:hAnsi="Arial" w:cs="Arial"/>
                <w:b/>
                <w:bCs/>
                <w:sz w:val="16"/>
                <w:szCs w:val="16"/>
                <w:lang w:eastAsia="fr-FR"/>
              </w:rPr>
              <w:pPrChange w:id="25167" w:author="Houyem Rais" w:date="2024-02-22T14:49:00Z">
                <w:pPr>
                  <w:spacing w:before="0" w:after="0" w:line="240" w:lineRule="auto"/>
                  <w:jc w:val="left"/>
                </w:pPr>
              </w:pPrChange>
            </w:pPr>
          </w:p>
        </w:tc>
        <w:tc>
          <w:tcPr>
            <w:tcW w:w="556" w:type="dxa"/>
            <w:vMerge/>
            <w:tcBorders>
              <w:top w:val="single" w:sz="4" w:space="0" w:color="auto"/>
              <w:left w:val="nil"/>
              <w:bottom w:val="nil"/>
              <w:right w:val="single" w:sz="4" w:space="0" w:color="auto"/>
            </w:tcBorders>
            <w:shd w:val="clear" w:color="auto" w:fill="auto"/>
            <w:hideMark/>
          </w:tcPr>
          <w:p w14:paraId="37A8E8FF" w14:textId="136248FD" w:rsidR="00CB457E" w:rsidRPr="00CB457E" w:rsidDel="00201166" w:rsidRDefault="00CB457E" w:rsidP="00D62BC5">
            <w:pPr>
              <w:spacing w:before="0" w:after="160"/>
              <w:jc w:val="left"/>
              <w:rPr>
                <w:del w:id="25168" w:author="Houyem Rais" w:date="2024-02-22T14:46:00Z"/>
                <w:rFonts w:ascii="Arial" w:eastAsia="Times New Roman" w:hAnsi="Arial" w:cs="Arial"/>
                <w:b/>
                <w:bCs/>
                <w:sz w:val="16"/>
                <w:szCs w:val="16"/>
                <w:lang w:eastAsia="fr-FR"/>
              </w:rPr>
              <w:pPrChange w:id="25169" w:author="Houyem Rais" w:date="2024-02-22T14:49:00Z">
                <w:pPr>
                  <w:spacing w:before="0" w:after="0" w:line="240" w:lineRule="auto"/>
                  <w:jc w:val="left"/>
                </w:pPr>
              </w:pPrChange>
            </w:pPr>
          </w:p>
        </w:tc>
        <w:tc>
          <w:tcPr>
            <w:tcW w:w="850" w:type="dxa"/>
            <w:vMerge/>
            <w:tcBorders>
              <w:top w:val="single" w:sz="4" w:space="0" w:color="auto"/>
              <w:left w:val="nil"/>
              <w:bottom w:val="nil"/>
              <w:right w:val="single" w:sz="4" w:space="0" w:color="auto"/>
            </w:tcBorders>
            <w:shd w:val="clear" w:color="auto" w:fill="auto"/>
            <w:vAlign w:val="center"/>
            <w:hideMark/>
          </w:tcPr>
          <w:p w14:paraId="65FF3E66" w14:textId="3C96C90F" w:rsidR="00CB457E" w:rsidRPr="00CB457E" w:rsidDel="00201166" w:rsidRDefault="00CB457E" w:rsidP="00D62BC5">
            <w:pPr>
              <w:spacing w:before="0" w:after="160"/>
              <w:jc w:val="left"/>
              <w:rPr>
                <w:del w:id="25170" w:author="Houyem Rais" w:date="2024-02-22T14:46:00Z"/>
                <w:rFonts w:ascii="Arial" w:eastAsia="Times New Roman" w:hAnsi="Arial" w:cs="Arial"/>
                <w:b/>
                <w:bCs/>
                <w:sz w:val="16"/>
                <w:szCs w:val="16"/>
                <w:lang w:eastAsia="fr-FR"/>
              </w:rPr>
              <w:pPrChange w:id="25171" w:author="Houyem Rais" w:date="2024-02-22T14:49:00Z">
                <w:pPr>
                  <w:spacing w:before="0" w:after="0" w:line="240" w:lineRule="auto"/>
                  <w:jc w:val="center"/>
                </w:pPr>
              </w:pPrChange>
            </w:pPr>
          </w:p>
        </w:tc>
        <w:tc>
          <w:tcPr>
            <w:tcW w:w="850" w:type="dxa"/>
            <w:vMerge/>
            <w:tcBorders>
              <w:top w:val="single" w:sz="4" w:space="0" w:color="auto"/>
              <w:left w:val="nil"/>
              <w:bottom w:val="nil"/>
              <w:right w:val="single" w:sz="4" w:space="0" w:color="auto"/>
            </w:tcBorders>
            <w:shd w:val="clear" w:color="000000" w:fill="FFFFFF"/>
            <w:vAlign w:val="center"/>
            <w:hideMark/>
          </w:tcPr>
          <w:p w14:paraId="6CF124B6" w14:textId="7FAC124C" w:rsidR="00CB457E" w:rsidRPr="00CB457E" w:rsidDel="00201166" w:rsidRDefault="00CB457E" w:rsidP="00D62BC5">
            <w:pPr>
              <w:spacing w:before="0" w:after="160"/>
              <w:jc w:val="left"/>
              <w:rPr>
                <w:del w:id="25172" w:author="Houyem Rais" w:date="2024-02-22T14:46:00Z"/>
                <w:rFonts w:ascii="Arial" w:eastAsia="Times New Roman" w:hAnsi="Arial" w:cs="Arial"/>
                <w:b/>
                <w:bCs/>
                <w:sz w:val="16"/>
                <w:szCs w:val="16"/>
                <w:lang w:eastAsia="fr-FR"/>
              </w:rPr>
              <w:pPrChange w:id="25173" w:author="Houyem Rais" w:date="2024-02-22T14:49:00Z">
                <w:pPr>
                  <w:spacing w:before="0" w:after="0" w:line="240" w:lineRule="auto"/>
                  <w:jc w:val="left"/>
                </w:pPr>
              </w:pPrChange>
            </w:pPr>
          </w:p>
        </w:tc>
        <w:tc>
          <w:tcPr>
            <w:tcW w:w="863" w:type="dxa"/>
            <w:vMerge/>
            <w:tcBorders>
              <w:top w:val="single" w:sz="4" w:space="0" w:color="auto"/>
              <w:left w:val="nil"/>
              <w:bottom w:val="nil"/>
              <w:right w:val="single" w:sz="4" w:space="0" w:color="auto"/>
            </w:tcBorders>
            <w:shd w:val="clear" w:color="auto" w:fill="auto"/>
            <w:vAlign w:val="center"/>
            <w:hideMark/>
          </w:tcPr>
          <w:p w14:paraId="7A1A3F6B" w14:textId="0746E340" w:rsidR="00CB457E" w:rsidRPr="00CB457E" w:rsidDel="00201166" w:rsidRDefault="00CB457E" w:rsidP="00D62BC5">
            <w:pPr>
              <w:spacing w:before="0" w:after="160"/>
              <w:jc w:val="left"/>
              <w:rPr>
                <w:del w:id="25174" w:author="Houyem Rais" w:date="2024-02-22T14:46:00Z"/>
                <w:rFonts w:ascii="Arial" w:eastAsia="Times New Roman" w:hAnsi="Arial" w:cs="Arial"/>
                <w:b/>
                <w:bCs/>
                <w:sz w:val="16"/>
                <w:szCs w:val="16"/>
                <w:lang w:eastAsia="fr-FR"/>
              </w:rPr>
              <w:pPrChange w:id="25175" w:author="Houyem Rais" w:date="2024-02-22T14:49:00Z">
                <w:pPr>
                  <w:spacing w:before="0" w:after="0" w:line="240" w:lineRule="auto"/>
                  <w:jc w:val="left"/>
                </w:pPr>
              </w:pPrChange>
            </w:pPr>
          </w:p>
        </w:tc>
        <w:tc>
          <w:tcPr>
            <w:tcW w:w="992" w:type="dxa"/>
            <w:vMerge/>
            <w:tcBorders>
              <w:top w:val="single" w:sz="4" w:space="0" w:color="auto"/>
              <w:left w:val="nil"/>
              <w:bottom w:val="nil"/>
              <w:right w:val="single" w:sz="4" w:space="0" w:color="auto"/>
            </w:tcBorders>
            <w:shd w:val="clear" w:color="000000" w:fill="EBF1DE"/>
            <w:vAlign w:val="center"/>
            <w:hideMark/>
          </w:tcPr>
          <w:p w14:paraId="5BFFDBE3" w14:textId="4588C89E" w:rsidR="00CB457E" w:rsidRPr="00CB457E" w:rsidDel="00201166" w:rsidRDefault="00CB457E" w:rsidP="00D62BC5">
            <w:pPr>
              <w:spacing w:before="0" w:after="160"/>
              <w:jc w:val="left"/>
              <w:rPr>
                <w:del w:id="25176" w:author="Houyem Rais" w:date="2024-02-22T14:46:00Z"/>
                <w:rFonts w:ascii="Arial" w:eastAsia="Times New Roman" w:hAnsi="Arial" w:cs="Arial"/>
                <w:b/>
                <w:bCs/>
                <w:sz w:val="16"/>
                <w:szCs w:val="16"/>
                <w:lang w:eastAsia="fr-FR"/>
              </w:rPr>
              <w:pPrChange w:id="25177" w:author="Houyem Rais" w:date="2024-02-22T14:49:00Z">
                <w:pPr>
                  <w:spacing w:before="0" w:after="0" w:line="240" w:lineRule="auto"/>
                  <w:jc w:val="left"/>
                </w:pPr>
              </w:pPrChange>
            </w:pPr>
          </w:p>
        </w:tc>
        <w:tc>
          <w:tcPr>
            <w:tcW w:w="851" w:type="dxa"/>
            <w:vMerge/>
            <w:tcBorders>
              <w:top w:val="single" w:sz="4" w:space="0" w:color="auto"/>
              <w:left w:val="nil"/>
              <w:bottom w:val="nil"/>
              <w:right w:val="single" w:sz="4" w:space="0" w:color="auto"/>
            </w:tcBorders>
            <w:shd w:val="clear" w:color="auto" w:fill="auto"/>
            <w:vAlign w:val="center"/>
            <w:hideMark/>
          </w:tcPr>
          <w:p w14:paraId="01A38296" w14:textId="2B854259" w:rsidR="00CB457E" w:rsidRPr="00CB457E" w:rsidDel="00201166" w:rsidRDefault="00CB457E" w:rsidP="00D62BC5">
            <w:pPr>
              <w:spacing w:before="0" w:after="160"/>
              <w:jc w:val="left"/>
              <w:rPr>
                <w:del w:id="25178" w:author="Houyem Rais" w:date="2024-02-22T14:46:00Z"/>
                <w:rFonts w:ascii="Arial" w:eastAsia="Times New Roman" w:hAnsi="Arial" w:cs="Arial"/>
                <w:b/>
                <w:bCs/>
                <w:sz w:val="16"/>
                <w:szCs w:val="16"/>
                <w:lang w:eastAsia="fr-FR"/>
              </w:rPr>
              <w:pPrChange w:id="25179" w:author="Houyem Rais" w:date="2024-02-22T14:49:00Z">
                <w:pPr>
                  <w:spacing w:before="0" w:after="0" w:line="240" w:lineRule="auto"/>
                  <w:jc w:val="center"/>
                </w:pPr>
              </w:pPrChange>
            </w:pPr>
          </w:p>
        </w:tc>
        <w:tc>
          <w:tcPr>
            <w:tcW w:w="709" w:type="dxa"/>
            <w:vMerge/>
            <w:tcBorders>
              <w:top w:val="single" w:sz="4" w:space="0" w:color="auto"/>
              <w:left w:val="nil"/>
              <w:bottom w:val="nil"/>
              <w:right w:val="single" w:sz="4" w:space="0" w:color="auto"/>
            </w:tcBorders>
            <w:shd w:val="clear" w:color="auto" w:fill="auto"/>
            <w:vAlign w:val="center"/>
            <w:hideMark/>
          </w:tcPr>
          <w:p w14:paraId="78D57647" w14:textId="324F07DB" w:rsidR="00CB457E" w:rsidRPr="00CB457E" w:rsidDel="00201166" w:rsidRDefault="00CB457E" w:rsidP="00D62BC5">
            <w:pPr>
              <w:spacing w:before="0" w:after="160"/>
              <w:jc w:val="left"/>
              <w:rPr>
                <w:del w:id="25180" w:author="Houyem Rais" w:date="2024-02-22T14:46:00Z"/>
                <w:rFonts w:ascii="Arial" w:eastAsia="Times New Roman" w:hAnsi="Arial" w:cs="Arial"/>
                <w:b/>
                <w:bCs/>
                <w:sz w:val="16"/>
                <w:szCs w:val="16"/>
                <w:lang w:eastAsia="fr-FR"/>
              </w:rPr>
              <w:pPrChange w:id="25181" w:author="Houyem Rais" w:date="2024-02-22T14:49:00Z">
                <w:pPr>
                  <w:spacing w:before="0" w:after="0" w:line="240" w:lineRule="auto"/>
                  <w:jc w:val="center"/>
                </w:pPr>
              </w:pPrChange>
            </w:pPr>
          </w:p>
        </w:tc>
        <w:tc>
          <w:tcPr>
            <w:tcW w:w="850" w:type="dxa"/>
            <w:vMerge/>
            <w:tcBorders>
              <w:top w:val="single" w:sz="4" w:space="0" w:color="auto"/>
              <w:left w:val="nil"/>
              <w:bottom w:val="nil"/>
              <w:right w:val="single" w:sz="4" w:space="0" w:color="auto"/>
            </w:tcBorders>
            <w:shd w:val="clear" w:color="auto" w:fill="auto"/>
            <w:vAlign w:val="center"/>
            <w:hideMark/>
          </w:tcPr>
          <w:p w14:paraId="30276E11" w14:textId="1CED26E4" w:rsidR="00CB457E" w:rsidRPr="00CB457E" w:rsidDel="00201166" w:rsidRDefault="00CB457E" w:rsidP="00D62BC5">
            <w:pPr>
              <w:spacing w:before="0" w:after="160"/>
              <w:jc w:val="left"/>
              <w:rPr>
                <w:del w:id="25182" w:author="Houyem Rais" w:date="2024-02-22T14:46:00Z"/>
                <w:rFonts w:ascii="Arial" w:eastAsia="Times New Roman" w:hAnsi="Arial" w:cs="Arial"/>
                <w:b/>
                <w:bCs/>
                <w:sz w:val="16"/>
                <w:szCs w:val="16"/>
                <w:lang w:eastAsia="fr-FR"/>
              </w:rPr>
              <w:pPrChange w:id="25183" w:author="Houyem Rais" w:date="2024-02-22T14:49:00Z">
                <w:pPr>
                  <w:spacing w:before="0" w:after="0" w:line="240" w:lineRule="auto"/>
                  <w:jc w:val="center"/>
                </w:pPr>
              </w:pPrChange>
            </w:pPr>
          </w:p>
        </w:tc>
        <w:tc>
          <w:tcPr>
            <w:tcW w:w="709" w:type="dxa"/>
            <w:vMerge/>
            <w:tcBorders>
              <w:top w:val="single" w:sz="4" w:space="0" w:color="auto"/>
              <w:left w:val="single" w:sz="4" w:space="0" w:color="auto"/>
              <w:bottom w:val="single" w:sz="4" w:space="0" w:color="auto"/>
              <w:right w:val="single" w:sz="4" w:space="0" w:color="auto"/>
            </w:tcBorders>
            <w:shd w:val="clear" w:color="000000" w:fill="FFFFFF"/>
            <w:vAlign w:val="center"/>
            <w:hideMark/>
          </w:tcPr>
          <w:p w14:paraId="73B65352" w14:textId="50F9B37F" w:rsidR="00CB457E" w:rsidRPr="00CB457E" w:rsidDel="00201166" w:rsidRDefault="00CB457E" w:rsidP="00D62BC5">
            <w:pPr>
              <w:spacing w:before="0" w:after="160"/>
              <w:jc w:val="left"/>
              <w:rPr>
                <w:del w:id="25184" w:author="Houyem Rais" w:date="2024-02-22T14:46:00Z"/>
                <w:rFonts w:ascii="Arial" w:eastAsia="Times New Roman" w:hAnsi="Arial" w:cs="Arial"/>
                <w:b/>
                <w:bCs/>
                <w:sz w:val="16"/>
                <w:szCs w:val="16"/>
                <w:lang w:eastAsia="fr-FR"/>
              </w:rPr>
              <w:pPrChange w:id="25185" w:author="Houyem Rais" w:date="2024-02-22T14:49:00Z">
                <w:pPr>
                  <w:spacing w:before="0" w:after="0" w:line="240" w:lineRule="auto"/>
                  <w:jc w:val="center"/>
                </w:pPr>
              </w:pPrChange>
            </w:pPr>
          </w:p>
        </w:tc>
        <w:tc>
          <w:tcPr>
            <w:tcW w:w="567" w:type="dxa"/>
            <w:vMerge/>
            <w:tcBorders>
              <w:top w:val="single" w:sz="4" w:space="0" w:color="auto"/>
              <w:left w:val="nil"/>
              <w:bottom w:val="single" w:sz="4" w:space="0" w:color="auto"/>
              <w:right w:val="single" w:sz="4" w:space="0" w:color="auto"/>
            </w:tcBorders>
            <w:shd w:val="clear" w:color="000000" w:fill="FFFFFF"/>
            <w:vAlign w:val="center"/>
            <w:hideMark/>
          </w:tcPr>
          <w:p w14:paraId="34A76621" w14:textId="1667F198" w:rsidR="00CB457E" w:rsidRPr="00CB457E" w:rsidDel="00201166" w:rsidRDefault="00CB457E" w:rsidP="00D62BC5">
            <w:pPr>
              <w:spacing w:before="0" w:after="160"/>
              <w:jc w:val="left"/>
              <w:rPr>
                <w:del w:id="25186" w:author="Houyem Rais" w:date="2024-02-22T14:46:00Z"/>
                <w:rFonts w:ascii="Arial" w:eastAsia="Times New Roman" w:hAnsi="Arial" w:cs="Arial"/>
                <w:b/>
                <w:bCs/>
                <w:sz w:val="16"/>
                <w:szCs w:val="16"/>
                <w:lang w:eastAsia="fr-FR"/>
              </w:rPr>
              <w:pPrChange w:id="25187" w:author="Houyem Rais" w:date="2024-02-22T14:49:00Z">
                <w:pPr>
                  <w:spacing w:before="0" w:after="0" w:line="240" w:lineRule="auto"/>
                  <w:jc w:val="center"/>
                </w:pPr>
              </w:pPrChange>
            </w:pPr>
          </w:p>
        </w:tc>
        <w:tc>
          <w:tcPr>
            <w:tcW w:w="85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505C4DA" w14:textId="62929C96" w:rsidR="00CB457E" w:rsidRPr="00CB457E" w:rsidDel="00201166" w:rsidRDefault="00CB457E" w:rsidP="00D62BC5">
            <w:pPr>
              <w:spacing w:before="0" w:after="160"/>
              <w:jc w:val="left"/>
              <w:rPr>
                <w:del w:id="25188" w:author="Houyem Rais" w:date="2024-02-22T14:46:00Z"/>
                <w:rFonts w:ascii="Arial" w:eastAsia="Times New Roman" w:hAnsi="Arial" w:cs="Arial"/>
                <w:b/>
                <w:bCs/>
                <w:sz w:val="14"/>
                <w:szCs w:val="14"/>
                <w:lang w:eastAsia="fr-FR"/>
              </w:rPr>
              <w:pPrChange w:id="25189" w:author="Houyem Rais" w:date="2024-02-22T14:49:00Z">
                <w:pPr>
                  <w:spacing w:before="0" w:after="0" w:line="240" w:lineRule="auto"/>
                  <w:jc w:val="left"/>
                </w:pPr>
              </w:pPrChange>
            </w:pPr>
            <w:del w:id="25190" w:author="Houyem Rais" w:date="2024-02-22T14:46:00Z">
              <w:r w:rsidRPr="00CB457E" w:rsidDel="00201166">
                <w:rPr>
                  <w:rFonts w:ascii="Arial" w:eastAsia="Times New Roman" w:hAnsi="Arial" w:cs="Arial"/>
                  <w:b/>
                  <w:bCs/>
                  <w:sz w:val="14"/>
                  <w:szCs w:val="14"/>
                  <w:lang w:eastAsia="fr-FR"/>
                </w:rPr>
                <w:delText>Risque retenu</w:delText>
              </w:r>
            </w:del>
          </w:p>
        </w:tc>
        <w:tc>
          <w:tcPr>
            <w:tcW w:w="851" w:type="dxa"/>
            <w:tcBorders>
              <w:top w:val="single" w:sz="4" w:space="0" w:color="auto"/>
              <w:left w:val="nil"/>
              <w:bottom w:val="single" w:sz="4" w:space="0" w:color="auto"/>
              <w:right w:val="single" w:sz="4" w:space="0" w:color="auto"/>
            </w:tcBorders>
            <w:shd w:val="clear" w:color="000000" w:fill="FFFFFF"/>
            <w:vAlign w:val="center"/>
            <w:hideMark/>
          </w:tcPr>
          <w:p w14:paraId="195D8FE7" w14:textId="4066D83C" w:rsidR="00CB457E" w:rsidRPr="00CB457E" w:rsidDel="00201166" w:rsidRDefault="00CB457E" w:rsidP="00D62BC5">
            <w:pPr>
              <w:spacing w:before="0" w:after="160"/>
              <w:jc w:val="left"/>
              <w:rPr>
                <w:del w:id="25191" w:author="Houyem Rais" w:date="2024-02-22T14:46:00Z"/>
                <w:rFonts w:ascii="Arial" w:eastAsia="Times New Roman" w:hAnsi="Arial" w:cs="Arial"/>
                <w:b/>
                <w:bCs/>
                <w:sz w:val="14"/>
                <w:szCs w:val="14"/>
                <w:lang w:eastAsia="fr-FR"/>
              </w:rPr>
              <w:pPrChange w:id="25192" w:author="Houyem Rais" w:date="2024-02-22T14:49:00Z">
                <w:pPr>
                  <w:spacing w:before="0" w:after="0" w:line="240" w:lineRule="auto"/>
                  <w:jc w:val="left"/>
                </w:pPr>
              </w:pPrChange>
            </w:pPr>
            <w:del w:id="25193" w:author="Houyem Rais" w:date="2024-02-22T14:46:00Z">
              <w:r w:rsidRPr="00CB457E" w:rsidDel="00201166">
                <w:rPr>
                  <w:rFonts w:ascii="Arial" w:eastAsia="Times New Roman" w:hAnsi="Arial" w:cs="Arial"/>
                  <w:b/>
                  <w:bCs/>
                  <w:sz w:val="14"/>
                  <w:szCs w:val="14"/>
                  <w:lang w:eastAsia="fr-FR"/>
                </w:rPr>
                <w:delText>Risque transféré</w:delText>
              </w:r>
            </w:del>
          </w:p>
        </w:tc>
      </w:tr>
      <w:tr w:rsidR="00CB457E" w:rsidRPr="00CB457E" w:rsidDel="00201166" w14:paraId="69EF67CC" w14:textId="196A876F" w:rsidTr="00E26F44">
        <w:trPr>
          <w:trHeight w:val="63"/>
          <w:del w:id="25194" w:author="Houyem Rais" w:date="2024-02-22T14:46:00Z"/>
        </w:trPr>
        <w:tc>
          <w:tcPr>
            <w:tcW w:w="425" w:type="dxa"/>
            <w:tcBorders>
              <w:top w:val="single" w:sz="4" w:space="0" w:color="auto"/>
              <w:left w:val="single" w:sz="4" w:space="0" w:color="auto"/>
              <w:bottom w:val="single" w:sz="4" w:space="0" w:color="auto"/>
              <w:right w:val="single" w:sz="4" w:space="0" w:color="auto"/>
            </w:tcBorders>
            <w:shd w:val="clear" w:color="auto" w:fill="auto"/>
            <w:noWrap/>
            <w:hideMark/>
          </w:tcPr>
          <w:p w14:paraId="2FBC63F8" w14:textId="00661E13" w:rsidR="00CB457E" w:rsidRPr="00CB457E" w:rsidDel="00201166" w:rsidRDefault="00CB457E" w:rsidP="00D62BC5">
            <w:pPr>
              <w:spacing w:before="0" w:after="160"/>
              <w:jc w:val="left"/>
              <w:rPr>
                <w:del w:id="25195" w:author="Houyem Rais" w:date="2024-02-22T14:46:00Z"/>
                <w:rFonts w:ascii="Arial" w:eastAsia="Times New Roman" w:hAnsi="Arial" w:cs="Arial"/>
                <w:b/>
                <w:bCs/>
                <w:sz w:val="16"/>
                <w:szCs w:val="16"/>
                <w:lang w:eastAsia="fr-FR"/>
              </w:rPr>
              <w:pPrChange w:id="25196" w:author="Houyem Rais" w:date="2024-02-22T14:49:00Z">
                <w:pPr>
                  <w:spacing w:before="0" w:after="0" w:line="240" w:lineRule="auto"/>
                  <w:jc w:val="center"/>
                </w:pPr>
              </w:pPrChange>
            </w:pPr>
            <w:del w:id="25197" w:author="Houyem Rais" w:date="2024-02-22T14:46:00Z">
              <w:r w:rsidRPr="00CB457E" w:rsidDel="00201166">
                <w:rPr>
                  <w:rFonts w:ascii="Arial" w:eastAsia="Times New Roman" w:hAnsi="Arial" w:cs="Arial"/>
                  <w:b/>
                  <w:bCs/>
                  <w:sz w:val="16"/>
                  <w:szCs w:val="16"/>
                  <w:lang w:eastAsia="fr-FR"/>
                </w:rPr>
                <w:delText>1</w:delText>
              </w:r>
            </w:del>
          </w:p>
        </w:tc>
        <w:tc>
          <w:tcPr>
            <w:tcW w:w="1135" w:type="dxa"/>
            <w:tcBorders>
              <w:top w:val="single" w:sz="4" w:space="0" w:color="auto"/>
              <w:left w:val="nil"/>
              <w:bottom w:val="single" w:sz="4" w:space="0" w:color="auto"/>
              <w:right w:val="single" w:sz="4" w:space="0" w:color="auto"/>
            </w:tcBorders>
            <w:shd w:val="clear" w:color="auto" w:fill="auto"/>
            <w:hideMark/>
          </w:tcPr>
          <w:p w14:paraId="6953E174" w14:textId="552A616B" w:rsidR="00CB457E" w:rsidRPr="00CB457E" w:rsidDel="00201166" w:rsidRDefault="00CB457E" w:rsidP="00D62BC5">
            <w:pPr>
              <w:spacing w:before="0" w:after="160"/>
              <w:jc w:val="left"/>
              <w:rPr>
                <w:del w:id="25198" w:author="Houyem Rais" w:date="2024-02-22T14:46:00Z"/>
                <w:rFonts w:ascii="Arial" w:eastAsia="Times New Roman" w:hAnsi="Arial" w:cs="Arial"/>
                <w:sz w:val="16"/>
                <w:szCs w:val="16"/>
                <w:lang w:eastAsia="fr-FR"/>
              </w:rPr>
              <w:pPrChange w:id="25199" w:author="Houyem Rais" w:date="2024-02-22T14:49:00Z">
                <w:pPr>
                  <w:spacing w:before="0" w:after="0" w:line="240" w:lineRule="auto"/>
                  <w:jc w:val="left"/>
                </w:pPr>
              </w:pPrChange>
            </w:pPr>
            <w:del w:id="25200" w:author="Houyem Rais" w:date="2024-02-22T14:46:00Z">
              <w:r w:rsidRPr="00CB457E" w:rsidDel="00201166">
                <w:rPr>
                  <w:rFonts w:ascii="Arial" w:eastAsia="Times New Roman" w:hAnsi="Arial" w:cs="Arial"/>
                  <w:sz w:val="16"/>
                  <w:szCs w:val="16"/>
                  <w:lang w:eastAsia="fr-FR"/>
                </w:rPr>
                <w:delText>Passation de marché</w:delText>
              </w:r>
            </w:del>
          </w:p>
        </w:tc>
        <w:tc>
          <w:tcPr>
            <w:tcW w:w="993" w:type="dxa"/>
            <w:tcBorders>
              <w:top w:val="single" w:sz="4" w:space="0" w:color="auto"/>
              <w:left w:val="nil"/>
              <w:bottom w:val="single" w:sz="4" w:space="0" w:color="auto"/>
              <w:right w:val="single" w:sz="4" w:space="0" w:color="auto"/>
            </w:tcBorders>
            <w:shd w:val="clear" w:color="auto" w:fill="auto"/>
            <w:noWrap/>
            <w:hideMark/>
          </w:tcPr>
          <w:p w14:paraId="51FD2077" w14:textId="47BE9C23" w:rsidR="00CB457E" w:rsidRPr="00CB457E" w:rsidDel="00201166" w:rsidRDefault="00CB457E" w:rsidP="00D62BC5">
            <w:pPr>
              <w:spacing w:before="0" w:after="160"/>
              <w:jc w:val="left"/>
              <w:rPr>
                <w:del w:id="25201" w:author="Houyem Rais" w:date="2024-02-22T14:46:00Z"/>
                <w:rFonts w:ascii="Arial" w:eastAsia="Times New Roman" w:hAnsi="Arial" w:cs="Arial"/>
                <w:sz w:val="16"/>
                <w:szCs w:val="16"/>
                <w:lang w:eastAsia="fr-FR"/>
              </w:rPr>
              <w:pPrChange w:id="25202" w:author="Houyem Rais" w:date="2024-02-22T14:49:00Z">
                <w:pPr>
                  <w:spacing w:before="0" w:after="0" w:line="240" w:lineRule="auto"/>
                  <w:jc w:val="left"/>
                </w:pPr>
              </w:pPrChange>
            </w:pPr>
            <w:del w:id="25203" w:author="Houyem Rais" w:date="2024-02-22T14:46:00Z">
              <w:r w:rsidRPr="00CB457E" w:rsidDel="00201166">
                <w:rPr>
                  <w:rFonts w:ascii="Arial" w:eastAsia="Times New Roman" w:hAnsi="Arial" w:cs="Arial"/>
                  <w:sz w:val="16"/>
                  <w:szCs w:val="16"/>
                  <w:lang w:eastAsia="fr-FR"/>
                </w:rPr>
                <w:delText>Commercial</w:delText>
              </w:r>
            </w:del>
          </w:p>
        </w:tc>
        <w:tc>
          <w:tcPr>
            <w:tcW w:w="3260" w:type="dxa"/>
            <w:tcBorders>
              <w:top w:val="single" w:sz="4" w:space="0" w:color="auto"/>
              <w:left w:val="nil"/>
              <w:bottom w:val="single" w:sz="4" w:space="0" w:color="auto"/>
              <w:right w:val="single" w:sz="4" w:space="0" w:color="auto"/>
            </w:tcBorders>
            <w:shd w:val="clear" w:color="auto" w:fill="auto"/>
            <w:hideMark/>
          </w:tcPr>
          <w:p w14:paraId="76D362B3" w14:textId="15244A37" w:rsidR="00CB457E" w:rsidRPr="00CB457E" w:rsidDel="00201166" w:rsidRDefault="00CB457E" w:rsidP="00D62BC5">
            <w:pPr>
              <w:spacing w:before="0" w:after="160"/>
              <w:jc w:val="left"/>
              <w:rPr>
                <w:del w:id="25204" w:author="Houyem Rais" w:date="2024-02-22T14:46:00Z"/>
                <w:rFonts w:ascii="Arial" w:eastAsia="Times New Roman" w:hAnsi="Arial" w:cs="Arial"/>
                <w:sz w:val="16"/>
                <w:szCs w:val="16"/>
                <w:lang w:eastAsia="fr-FR"/>
              </w:rPr>
              <w:pPrChange w:id="25205" w:author="Houyem Rais" w:date="2024-02-22T14:49:00Z">
                <w:pPr>
                  <w:spacing w:before="0" w:after="0" w:line="240" w:lineRule="auto"/>
                  <w:jc w:val="left"/>
                </w:pPr>
              </w:pPrChange>
            </w:pPr>
            <w:del w:id="25206" w:author="Houyem Rais" w:date="2024-02-22T14:46:00Z">
              <w:r w:rsidRPr="00CB457E" w:rsidDel="00201166">
                <w:rPr>
                  <w:rFonts w:ascii="Arial" w:eastAsia="Times New Roman" w:hAnsi="Arial" w:cs="Arial"/>
                  <w:sz w:val="16"/>
                  <w:szCs w:val="16"/>
                  <w:lang w:eastAsia="fr-FR"/>
                </w:rPr>
                <w:delText>Risque de non-conclusion du contrat</w:delText>
              </w:r>
            </w:del>
          </w:p>
        </w:tc>
        <w:tc>
          <w:tcPr>
            <w:tcW w:w="556" w:type="dxa"/>
            <w:tcBorders>
              <w:top w:val="single" w:sz="4" w:space="0" w:color="auto"/>
              <w:left w:val="nil"/>
              <w:bottom w:val="single" w:sz="4" w:space="0" w:color="auto"/>
              <w:right w:val="single" w:sz="4" w:space="0" w:color="auto"/>
            </w:tcBorders>
            <w:shd w:val="clear" w:color="000000" w:fill="DEC2EC"/>
            <w:noWrap/>
            <w:vAlign w:val="center"/>
            <w:hideMark/>
          </w:tcPr>
          <w:p w14:paraId="267E5554" w14:textId="26EDC932" w:rsidR="00CB457E" w:rsidRPr="00CB457E" w:rsidDel="00201166" w:rsidRDefault="00CB457E" w:rsidP="00D62BC5">
            <w:pPr>
              <w:spacing w:before="0" w:after="160"/>
              <w:jc w:val="left"/>
              <w:rPr>
                <w:del w:id="25207" w:author="Houyem Rais" w:date="2024-02-22T14:46:00Z"/>
                <w:rFonts w:ascii="Arial" w:eastAsia="Times New Roman" w:hAnsi="Arial" w:cs="Arial"/>
                <w:b/>
                <w:bCs/>
                <w:sz w:val="16"/>
                <w:szCs w:val="16"/>
                <w:lang w:eastAsia="fr-FR"/>
              </w:rPr>
              <w:pPrChange w:id="25208" w:author="Houyem Rais" w:date="2024-02-22T14:49:00Z">
                <w:pPr>
                  <w:spacing w:before="0" w:after="0" w:line="240" w:lineRule="auto"/>
                  <w:jc w:val="center"/>
                </w:pPr>
              </w:pPrChange>
            </w:pPr>
            <w:del w:id="25209" w:author="Houyem Rais" w:date="2024-02-22T14:46:00Z">
              <w:r w:rsidRPr="00CB457E" w:rsidDel="00201166">
                <w:rPr>
                  <w:rFonts w:ascii="Arial" w:eastAsia="Times New Roman" w:hAnsi="Arial" w:cs="Arial"/>
                  <w:b/>
                  <w:bCs/>
                  <w:sz w:val="16"/>
                  <w:szCs w:val="16"/>
                  <w:lang w:eastAsia="fr-FR"/>
                </w:rPr>
                <w:delText>20%</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579C4B5C" w14:textId="09935851" w:rsidR="00CB457E" w:rsidRPr="00CB457E" w:rsidDel="00201166" w:rsidRDefault="00CB457E" w:rsidP="00D62BC5">
            <w:pPr>
              <w:spacing w:before="0" w:after="160"/>
              <w:jc w:val="left"/>
              <w:rPr>
                <w:del w:id="25210" w:author="Houyem Rais" w:date="2024-02-22T14:46:00Z"/>
                <w:rFonts w:ascii="Arial" w:eastAsia="Times New Roman" w:hAnsi="Arial" w:cs="Arial"/>
                <w:sz w:val="16"/>
                <w:szCs w:val="16"/>
                <w:lang w:eastAsia="fr-FR"/>
              </w:rPr>
              <w:pPrChange w:id="25211" w:author="Houyem Rais" w:date="2024-02-22T14:49:00Z">
                <w:pPr>
                  <w:spacing w:before="0" w:after="0" w:line="240" w:lineRule="auto"/>
                  <w:jc w:val="center"/>
                </w:pPr>
              </w:pPrChange>
            </w:pPr>
            <w:del w:id="25212"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0B848513" w14:textId="197E7020" w:rsidR="00CB457E" w:rsidRPr="00CB457E" w:rsidDel="00201166" w:rsidRDefault="00CB457E" w:rsidP="00D62BC5">
            <w:pPr>
              <w:spacing w:before="0" w:after="160"/>
              <w:jc w:val="left"/>
              <w:rPr>
                <w:del w:id="25213" w:author="Houyem Rais" w:date="2024-02-22T14:46:00Z"/>
                <w:rFonts w:ascii="Arial" w:eastAsia="Times New Roman" w:hAnsi="Arial" w:cs="Arial"/>
                <w:sz w:val="16"/>
                <w:szCs w:val="16"/>
                <w:lang w:eastAsia="fr-FR"/>
              </w:rPr>
              <w:pPrChange w:id="25214" w:author="Houyem Rais" w:date="2024-02-22T14:49:00Z">
                <w:pPr>
                  <w:spacing w:before="0" w:after="0" w:line="240" w:lineRule="auto"/>
                  <w:jc w:val="center"/>
                </w:pPr>
              </w:pPrChange>
            </w:pPr>
            <w:del w:id="25215" w:author="Houyem Rais" w:date="2024-02-22T14:46:00Z">
              <w:r w:rsidRPr="00CB457E" w:rsidDel="00201166">
                <w:rPr>
                  <w:rFonts w:ascii="Arial" w:eastAsia="Times New Roman" w:hAnsi="Arial" w:cs="Arial"/>
                  <w:sz w:val="16"/>
                  <w:szCs w:val="16"/>
                  <w:lang w:eastAsia="fr-FR"/>
                </w:rPr>
                <w:delText>19,25%</w:delText>
              </w:r>
            </w:del>
          </w:p>
        </w:tc>
        <w:tc>
          <w:tcPr>
            <w:tcW w:w="863" w:type="dxa"/>
            <w:tcBorders>
              <w:top w:val="single" w:sz="4" w:space="0" w:color="auto"/>
              <w:left w:val="nil"/>
              <w:bottom w:val="single" w:sz="4" w:space="0" w:color="auto"/>
              <w:right w:val="single" w:sz="4" w:space="0" w:color="auto"/>
            </w:tcBorders>
            <w:shd w:val="clear" w:color="auto" w:fill="auto"/>
            <w:noWrap/>
            <w:vAlign w:val="center"/>
            <w:hideMark/>
          </w:tcPr>
          <w:p w14:paraId="75F1DA27" w14:textId="64C6D18A" w:rsidR="00CB457E" w:rsidRPr="00CB457E" w:rsidDel="00201166" w:rsidRDefault="00CB457E" w:rsidP="00D62BC5">
            <w:pPr>
              <w:spacing w:before="0" w:after="160"/>
              <w:jc w:val="left"/>
              <w:rPr>
                <w:del w:id="25216" w:author="Houyem Rais" w:date="2024-02-22T14:46:00Z"/>
                <w:rFonts w:ascii="Arial" w:eastAsia="Times New Roman" w:hAnsi="Arial" w:cs="Arial"/>
                <w:sz w:val="16"/>
                <w:szCs w:val="16"/>
                <w:lang w:eastAsia="fr-FR"/>
              </w:rPr>
              <w:pPrChange w:id="25217" w:author="Houyem Rais" w:date="2024-02-22T14:49:00Z">
                <w:pPr>
                  <w:spacing w:before="0" w:after="0" w:line="240" w:lineRule="auto"/>
                  <w:jc w:val="center"/>
                </w:pPr>
              </w:pPrChange>
            </w:pPr>
            <w:del w:id="25218" w:author="Houyem Rais" w:date="2024-02-22T14:46:00Z">
              <w:r w:rsidRPr="00CB457E" w:rsidDel="00201166">
                <w:rPr>
                  <w:rFonts w:ascii="Arial" w:eastAsia="Times New Roman" w:hAnsi="Arial" w:cs="Arial"/>
                  <w:sz w:val="16"/>
                  <w:szCs w:val="16"/>
                  <w:lang w:eastAsia="fr-FR"/>
                </w:rPr>
                <w:delText>69</w:delText>
              </w:r>
              <w:r w:rsidDel="00201166">
                <w:rPr>
                  <w:rFonts w:ascii="Arial" w:eastAsia="Times New Roman" w:hAnsi="Arial" w:cs="Arial"/>
                  <w:sz w:val="16"/>
                  <w:szCs w:val="16"/>
                  <w:lang w:eastAsia="fr-FR"/>
                </w:rPr>
                <w:delText xml:space="preserve"> </w:delText>
              </w:r>
            </w:del>
          </w:p>
        </w:tc>
        <w:tc>
          <w:tcPr>
            <w:tcW w:w="992" w:type="dxa"/>
            <w:tcBorders>
              <w:top w:val="single" w:sz="4" w:space="0" w:color="auto"/>
              <w:left w:val="nil"/>
              <w:bottom w:val="single" w:sz="4" w:space="0" w:color="auto"/>
              <w:right w:val="single" w:sz="4" w:space="0" w:color="auto"/>
            </w:tcBorders>
            <w:shd w:val="clear" w:color="000000" w:fill="EBF1DE"/>
            <w:noWrap/>
            <w:vAlign w:val="center"/>
            <w:hideMark/>
          </w:tcPr>
          <w:p w14:paraId="5A4B0978" w14:textId="4A946650" w:rsidR="00CB457E" w:rsidRPr="00CB457E" w:rsidDel="00201166" w:rsidRDefault="00CB457E" w:rsidP="00D62BC5">
            <w:pPr>
              <w:spacing w:before="0" w:after="160"/>
              <w:jc w:val="left"/>
              <w:rPr>
                <w:del w:id="25219" w:author="Houyem Rais" w:date="2024-02-22T14:46:00Z"/>
                <w:rFonts w:ascii="Arial" w:eastAsia="Times New Roman" w:hAnsi="Arial" w:cs="Arial"/>
                <w:sz w:val="16"/>
                <w:szCs w:val="16"/>
                <w:lang w:eastAsia="fr-FR"/>
              </w:rPr>
              <w:pPrChange w:id="25220" w:author="Houyem Rais" w:date="2024-02-22T14:49:00Z">
                <w:pPr>
                  <w:spacing w:before="0" w:after="0" w:line="240" w:lineRule="auto"/>
                  <w:jc w:val="center"/>
                </w:pPr>
              </w:pPrChange>
            </w:pPr>
            <w:del w:id="25221" w:author="Houyem Rais" w:date="2024-02-22T14:46:00Z">
              <w:r w:rsidRPr="00CB457E" w:rsidDel="00201166">
                <w:rPr>
                  <w:rFonts w:ascii="Arial" w:eastAsia="Times New Roman" w:hAnsi="Arial" w:cs="Arial"/>
                  <w:sz w:val="16"/>
                  <w:szCs w:val="16"/>
                  <w:lang w:eastAsia="fr-FR"/>
                </w:rPr>
                <w:delText xml:space="preserve"> Frais de développement (études DAO etc)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0BB731D0" w14:textId="5E071E58" w:rsidR="00CB457E" w:rsidRPr="00CB457E" w:rsidDel="00201166" w:rsidRDefault="00CB457E" w:rsidP="00D62BC5">
            <w:pPr>
              <w:spacing w:before="0" w:after="160"/>
              <w:jc w:val="left"/>
              <w:rPr>
                <w:del w:id="25222" w:author="Houyem Rais" w:date="2024-02-22T14:46:00Z"/>
                <w:rFonts w:ascii="Arial" w:eastAsia="Times New Roman" w:hAnsi="Arial" w:cs="Arial"/>
                <w:sz w:val="16"/>
                <w:szCs w:val="16"/>
                <w:lang w:eastAsia="fr-FR"/>
              </w:rPr>
              <w:pPrChange w:id="25223" w:author="Houyem Rais" w:date="2024-02-22T14:49:00Z">
                <w:pPr>
                  <w:spacing w:before="0" w:after="0" w:line="240" w:lineRule="auto"/>
                  <w:jc w:val="center"/>
                </w:pPr>
              </w:pPrChange>
            </w:pPr>
            <w:del w:id="25224" w:author="Houyem Rais" w:date="2024-02-22T14:46:00Z">
              <w:r w:rsidRPr="00CB457E" w:rsidDel="00201166">
                <w:rPr>
                  <w:rFonts w:ascii="Arial" w:eastAsia="Times New Roman" w:hAnsi="Arial" w:cs="Arial"/>
                  <w:sz w:val="16"/>
                  <w:szCs w:val="16"/>
                  <w:lang w:eastAsia="fr-FR"/>
                </w:rPr>
                <w:delText>3,85%</w:delText>
              </w:r>
            </w:del>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0DFEBDA6" w14:textId="05AF6A90" w:rsidR="00CB457E" w:rsidRPr="00CB457E" w:rsidDel="00201166" w:rsidRDefault="00CB457E" w:rsidP="00D62BC5">
            <w:pPr>
              <w:spacing w:before="0" w:after="160"/>
              <w:jc w:val="left"/>
              <w:rPr>
                <w:del w:id="25225" w:author="Houyem Rais" w:date="2024-02-22T14:46:00Z"/>
                <w:rFonts w:ascii="Arial" w:eastAsia="Times New Roman" w:hAnsi="Arial" w:cs="Arial"/>
                <w:sz w:val="16"/>
                <w:szCs w:val="16"/>
                <w:lang w:eastAsia="fr-FR"/>
              </w:rPr>
              <w:pPrChange w:id="25226" w:author="Houyem Rais" w:date="2024-02-22T14:49:00Z">
                <w:pPr>
                  <w:spacing w:before="0" w:after="0" w:line="240" w:lineRule="auto"/>
                  <w:jc w:val="center"/>
                </w:pPr>
              </w:pPrChange>
            </w:pPr>
            <w:del w:id="25227"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2,66 </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00BE4EEB" w14:textId="1ADD3F4A" w:rsidR="00CB457E" w:rsidRPr="00CB457E" w:rsidDel="00201166" w:rsidRDefault="00CB457E" w:rsidP="00D62BC5">
            <w:pPr>
              <w:spacing w:before="0" w:after="160"/>
              <w:jc w:val="left"/>
              <w:rPr>
                <w:del w:id="25228" w:author="Houyem Rais" w:date="2024-02-22T14:46:00Z"/>
                <w:rFonts w:ascii="Arial" w:eastAsia="Times New Roman" w:hAnsi="Arial" w:cs="Arial"/>
                <w:sz w:val="16"/>
                <w:szCs w:val="16"/>
                <w:lang w:eastAsia="fr-FR"/>
              </w:rPr>
              <w:pPrChange w:id="25229" w:author="Houyem Rais" w:date="2024-02-22T14:49:00Z">
                <w:pPr>
                  <w:spacing w:before="0" w:after="0" w:line="240" w:lineRule="auto"/>
                  <w:jc w:val="center"/>
                </w:pPr>
              </w:pPrChange>
            </w:pPr>
            <w:del w:id="25230" w:author="Houyem Rais" w:date="2024-02-22T14:46:00Z">
              <w:r w:rsidRPr="00CB457E" w:rsidDel="00201166">
                <w:rPr>
                  <w:rFonts w:ascii="Arial" w:eastAsia="Times New Roman" w:hAnsi="Arial" w:cs="Arial"/>
                  <w:sz w:val="16"/>
                  <w:szCs w:val="16"/>
                  <w:lang w:eastAsia="fr-FR"/>
                </w:rPr>
                <w:delText>Autorité contractante</w:delText>
              </w:r>
            </w:del>
          </w:p>
        </w:tc>
        <w:tc>
          <w:tcPr>
            <w:tcW w:w="709" w:type="dxa"/>
            <w:tcBorders>
              <w:top w:val="single" w:sz="4" w:space="0" w:color="auto"/>
              <w:left w:val="nil"/>
              <w:bottom w:val="single" w:sz="4" w:space="0" w:color="auto"/>
              <w:right w:val="single" w:sz="4" w:space="0" w:color="auto"/>
            </w:tcBorders>
            <w:shd w:val="clear" w:color="000000" w:fill="E4DFEC"/>
            <w:noWrap/>
            <w:vAlign w:val="center"/>
            <w:hideMark/>
          </w:tcPr>
          <w:p w14:paraId="1FE63709" w14:textId="6ED42779" w:rsidR="00CB457E" w:rsidRPr="00CB457E" w:rsidDel="00201166" w:rsidRDefault="00CB457E" w:rsidP="00D62BC5">
            <w:pPr>
              <w:spacing w:before="0" w:after="160"/>
              <w:jc w:val="left"/>
              <w:rPr>
                <w:del w:id="25231" w:author="Houyem Rais" w:date="2024-02-22T14:46:00Z"/>
                <w:rFonts w:ascii="Arial" w:eastAsia="Times New Roman" w:hAnsi="Arial" w:cs="Arial"/>
                <w:b/>
                <w:bCs/>
                <w:sz w:val="16"/>
                <w:szCs w:val="16"/>
                <w:lang w:eastAsia="fr-FR"/>
              </w:rPr>
              <w:pPrChange w:id="25232" w:author="Houyem Rais" w:date="2024-02-22T14:49:00Z">
                <w:pPr>
                  <w:spacing w:before="0" w:after="0" w:line="240" w:lineRule="auto"/>
                  <w:jc w:val="center"/>
                </w:pPr>
              </w:pPrChange>
            </w:pPr>
            <w:del w:id="25233" w:author="Houyem Rais" w:date="2024-02-22T14:46:00Z">
              <w:r w:rsidRPr="00CB457E" w:rsidDel="00201166">
                <w:rPr>
                  <w:rFonts w:ascii="Arial" w:eastAsia="Times New Roman" w:hAnsi="Arial" w:cs="Arial"/>
                  <w:b/>
                  <w:bCs/>
                  <w:sz w:val="16"/>
                  <w:szCs w:val="16"/>
                  <w:lang w:eastAsia="fr-FR"/>
                </w:rPr>
                <w:delText>100%</w:delText>
              </w:r>
            </w:del>
          </w:p>
        </w:tc>
        <w:tc>
          <w:tcPr>
            <w:tcW w:w="567" w:type="dxa"/>
            <w:tcBorders>
              <w:top w:val="single" w:sz="4" w:space="0" w:color="auto"/>
              <w:left w:val="nil"/>
              <w:bottom w:val="single" w:sz="4" w:space="0" w:color="auto"/>
              <w:right w:val="single" w:sz="4" w:space="0" w:color="auto"/>
            </w:tcBorders>
            <w:shd w:val="clear" w:color="000000" w:fill="E4DFEC"/>
            <w:noWrap/>
            <w:vAlign w:val="center"/>
            <w:hideMark/>
          </w:tcPr>
          <w:p w14:paraId="5DDA0772" w14:textId="52619480" w:rsidR="00CB457E" w:rsidRPr="00CB457E" w:rsidDel="00201166" w:rsidRDefault="00CB457E" w:rsidP="00D62BC5">
            <w:pPr>
              <w:spacing w:before="0" w:after="160"/>
              <w:jc w:val="left"/>
              <w:rPr>
                <w:del w:id="25234" w:author="Houyem Rais" w:date="2024-02-22T14:46:00Z"/>
                <w:rFonts w:ascii="Arial" w:eastAsia="Times New Roman" w:hAnsi="Arial" w:cs="Arial"/>
                <w:b/>
                <w:bCs/>
                <w:sz w:val="16"/>
                <w:szCs w:val="16"/>
                <w:lang w:eastAsia="fr-FR"/>
              </w:rPr>
              <w:pPrChange w:id="25235" w:author="Houyem Rais" w:date="2024-02-22T14:49:00Z">
                <w:pPr>
                  <w:spacing w:before="0" w:after="0" w:line="240" w:lineRule="auto"/>
                  <w:jc w:val="center"/>
                </w:pPr>
              </w:pPrChange>
            </w:pPr>
            <w:del w:id="25236" w:author="Houyem Rais" w:date="2024-02-22T14:46:00Z">
              <w:r w:rsidRPr="00CB457E" w:rsidDel="00201166">
                <w:rPr>
                  <w:rFonts w:ascii="Arial" w:eastAsia="Times New Roman" w:hAnsi="Arial" w:cs="Arial"/>
                  <w:b/>
                  <w:bCs/>
                  <w:sz w:val="16"/>
                  <w:szCs w:val="16"/>
                  <w:lang w:eastAsia="fr-FR"/>
                </w:rPr>
                <w:delText>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05C8815" w14:textId="77834BEC" w:rsidR="00CB457E" w:rsidRPr="00CB457E" w:rsidDel="00201166" w:rsidRDefault="00CB457E" w:rsidP="00D62BC5">
            <w:pPr>
              <w:spacing w:before="0" w:after="160"/>
              <w:jc w:val="left"/>
              <w:rPr>
                <w:del w:id="25237" w:author="Houyem Rais" w:date="2024-02-22T14:46:00Z"/>
                <w:rFonts w:ascii="Arial" w:eastAsia="Times New Roman" w:hAnsi="Arial" w:cs="Arial"/>
                <w:sz w:val="16"/>
                <w:szCs w:val="16"/>
                <w:lang w:eastAsia="fr-FR"/>
              </w:rPr>
              <w:pPrChange w:id="25238" w:author="Houyem Rais" w:date="2024-02-22T14:49:00Z">
                <w:pPr>
                  <w:spacing w:before="0" w:after="0" w:line="240" w:lineRule="auto"/>
                  <w:jc w:val="center"/>
                </w:pPr>
              </w:pPrChange>
            </w:pPr>
            <w:del w:id="25239"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2,7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48DD3963" w14:textId="34C58ACC" w:rsidR="00CB457E" w:rsidRPr="00CB457E" w:rsidDel="00201166" w:rsidRDefault="00CB457E" w:rsidP="00D62BC5">
            <w:pPr>
              <w:spacing w:before="0" w:after="160"/>
              <w:jc w:val="left"/>
              <w:rPr>
                <w:del w:id="25240" w:author="Houyem Rais" w:date="2024-02-22T14:46:00Z"/>
                <w:rFonts w:ascii="Arial" w:eastAsia="Times New Roman" w:hAnsi="Arial" w:cs="Arial"/>
                <w:sz w:val="16"/>
                <w:szCs w:val="16"/>
                <w:lang w:eastAsia="fr-FR"/>
              </w:rPr>
              <w:pPrChange w:id="25241" w:author="Houyem Rais" w:date="2024-02-22T14:49:00Z">
                <w:pPr>
                  <w:spacing w:before="0" w:after="0" w:line="240" w:lineRule="auto"/>
                  <w:jc w:val="center"/>
                </w:pPr>
              </w:pPrChange>
            </w:pPr>
            <w:del w:id="25242" w:author="Houyem Rais" w:date="2024-02-22T14:46:00Z">
              <w:r w:rsidRPr="00CB457E" w:rsidDel="00201166">
                <w:rPr>
                  <w:rFonts w:ascii="Arial" w:eastAsia="Times New Roman" w:hAnsi="Arial" w:cs="Arial"/>
                  <w:sz w:val="16"/>
                  <w:szCs w:val="16"/>
                  <w:lang w:eastAsia="fr-FR"/>
                </w:rPr>
                <w:delText xml:space="preserve"> -</w:delText>
              </w:r>
              <w:r w:rsidDel="00201166">
                <w:rPr>
                  <w:rFonts w:ascii="Arial" w:eastAsia="Times New Roman" w:hAnsi="Arial" w:cs="Arial"/>
                  <w:sz w:val="16"/>
                  <w:szCs w:val="16"/>
                  <w:lang w:eastAsia="fr-FR"/>
                </w:rPr>
                <w:delText xml:space="preserve"> </w:delText>
              </w:r>
            </w:del>
          </w:p>
        </w:tc>
      </w:tr>
      <w:tr w:rsidR="00CB457E" w:rsidRPr="00CB457E" w:rsidDel="00201166" w14:paraId="257E7B35" w14:textId="6CC6FF19" w:rsidTr="00E26F44">
        <w:trPr>
          <w:trHeight w:val="54"/>
          <w:del w:id="25243"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206DFF56" w14:textId="22A96B2E" w:rsidR="00CB457E" w:rsidRPr="00CB457E" w:rsidDel="00201166" w:rsidRDefault="00CB457E" w:rsidP="00D62BC5">
            <w:pPr>
              <w:spacing w:before="0" w:after="160"/>
              <w:jc w:val="left"/>
              <w:rPr>
                <w:del w:id="25244" w:author="Houyem Rais" w:date="2024-02-22T14:46:00Z"/>
                <w:rFonts w:ascii="Arial" w:eastAsia="Times New Roman" w:hAnsi="Arial" w:cs="Arial"/>
                <w:b/>
                <w:bCs/>
                <w:sz w:val="16"/>
                <w:szCs w:val="16"/>
                <w:lang w:eastAsia="fr-FR"/>
              </w:rPr>
              <w:pPrChange w:id="25245" w:author="Houyem Rais" w:date="2024-02-22T14:49:00Z">
                <w:pPr>
                  <w:spacing w:before="0" w:after="0" w:line="240" w:lineRule="auto"/>
                  <w:jc w:val="center"/>
                </w:pPr>
              </w:pPrChange>
            </w:pPr>
            <w:del w:id="25246" w:author="Houyem Rais" w:date="2024-02-22T14:46:00Z">
              <w:r w:rsidRPr="00CB457E" w:rsidDel="00201166">
                <w:rPr>
                  <w:rFonts w:ascii="Arial" w:eastAsia="Times New Roman" w:hAnsi="Arial" w:cs="Arial"/>
                  <w:b/>
                  <w:bCs/>
                  <w:sz w:val="16"/>
                  <w:szCs w:val="16"/>
                  <w:lang w:eastAsia="fr-FR"/>
                </w:rPr>
                <w:delText>2</w:delText>
              </w:r>
            </w:del>
          </w:p>
        </w:tc>
        <w:tc>
          <w:tcPr>
            <w:tcW w:w="1135" w:type="dxa"/>
            <w:tcBorders>
              <w:top w:val="nil"/>
              <w:left w:val="nil"/>
              <w:bottom w:val="single" w:sz="4" w:space="0" w:color="auto"/>
              <w:right w:val="single" w:sz="4" w:space="0" w:color="auto"/>
            </w:tcBorders>
            <w:shd w:val="clear" w:color="auto" w:fill="auto"/>
            <w:hideMark/>
          </w:tcPr>
          <w:p w14:paraId="36E9543E" w14:textId="7EA5C5FA" w:rsidR="00CB457E" w:rsidRPr="00CB457E" w:rsidDel="00201166" w:rsidRDefault="00CB457E" w:rsidP="00D62BC5">
            <w:pPr>
              <w:spacing w:before="0" w:after="160"/>
              <w:jc w:val="left"/>
              <w:rPr>
                <w:del w:id="25247" w:author="Houyem Rais" w:date="2024-02-22T14:46:00Z"/>
                <w:rFonts w:ascii="Arial" w:eastAsia="Times New Roman" w:hAnsi="Arial" w:cs="Arial"/>
                <w:sz w:val="16"/>
                <w:szCs w:val="16"/>
                <w:lang w:eastAsia="fr-FR"/>
              </w:rPr>
              <w:pPrChange w:id="25248" w:author="Houyem Rais" w:date="2024-02-22T14:49:00Z">
                <w:pPr>
                  <w:spacing w:before="0" w:after="0" w:line="240" w:lineRule="auto"/>
                  <w:jc w:val="left"/>
                </w:pPr>
              </w:pPrChange>
            </w:pPr>
            <w:del w:id="25249" w:author="Houyem Rais" w:date="2024-02-22T14:46:00Z">
              <w:r w:rsidRPr="00CB457E" w:rsidDel="00201166">
                <w:rPr>
                  <w:rFonts w:ascii="Arial" w:eastAsia="Times New Roman" w:hAnsi="Arial" w:cs="Arial"/>
                  <w:sz w:val="16"/>
                  <w:szCs w:val="16"/>
                  <w:lang w:eastAsia="fr-FR"/>
                </w:rPr>
                <w:delText>Passation de marché</w:delText>
              </w:r>
            </w:del>
          </w:p>
        </w:tc>
        <w:tc>
          <w:tcPr>
            <w:tcW w:w="993" w:type="dxa"/>
            <w:tcBorders>
              <w:top w:val="nil"/>
              <w:left w:val="nil"/>
              <w:bottom w:val="single" w:sz="4" w:space="0" w:color="auto"/>
              <w:right w:val="single" w:sz="4" w:space="0" w:color="auto"/>
            </w:tcBorders>
            <w:shd w:val="clear" w:color="auto" w:fill="auto"/>
            <w:noWrap/>
            <w:hideMark/>
          </w:tcPr>
          <w:p w14:paraId="3051ABBC" w14:textId="49C2079D" w:rsidR="00CB457E" w:rsidRPr="00CB457E" w:rsidDel="00201166" w:rsidRDefault="00CB457E" w:rsidP="00D62BC5">
            <w:pPr>
              <w:spacing w:before="0" w:after="160"/>
              <w:jc w:val="left"/>
              <w:rPr>
                <w:del w:id="25250" w:author="Houyem Rais" w:date="2024-02-22T14:46:00Z"/>
                <w:rFonts w:ascii="Arial" w:eastAsia="Times New Roman" w:hAnsi="Arial" w:cs="Arial"/>
                <w:sz w:val="16"/>
                <w:szCs w:val="16"/>
                <w:lang w:eastAsia="fr-FR"/>
              </w:rPr>
              <w:pPrChange w:id="25251" w:author="Houyem Rais" w:date="2024-02-22T14:49:00Z">
                <w:pPr>
                  <w:spacing w:before="0" w:after="0" w:line="240" w:lineRule="auto"/>
                  <w:jc w:val="left"/>
                </w:pPr>
              </w:pPrChange>
            </w:pPr>
            <w:del w:id="25252" w:author="Houyem Rais" w:date="2024-02-22T14:46:00Z">
              <w:r w:rsidRPr="00CB457E" w:rsidDel="00201166">
                <w:rPr>
                  <w:rFonts w:ascii="Arial" w:eastAsia="Times New Roman" w:hAnsi="Arial" w:cs="Arial"/>
                  <w:sz w:val="16"/>
                  <w:szCs w:val="16"/>
                  <w:lang w:eastAsia="fr-FR"/>
                </w:rPr>
                <w:delText>Financier/ monétaire</w:delText>
              </w:r>
            </w:del>
          </w:p>
        </w:tc>
        <w:tc>
          <w:tcPr>
            <w:tcW w:w="3260" w:type="dxa"/>
            <w:tcBorders>
              <w:top w:val="nil"/>
              <w:left w:val="nil"/>
              <w:bottom w:val="single" w:sz="4" w:space="0" w:color="auto"/>
              <w:right w:val="single" w:sz="4" w:space="0" w:color="auto"/>
            </w:tcBorders>
            <w:shd w:val="clear" w:color="auto" w:fill="auto"/>
            <w:hideMark/>
          </w:tcPr>
          <w:p w14:paraId="483623A3" w14:textId="3F0263BA" w:rsidR="00CB457E" w:rsidRPr="00CB457E" w:rsidDel="00201166" w:rsidRDefault="00CB457E" w:rsidP="00D62BC5">
            <w:pPr>
              <w:spacing w:before="0" w:after="160"/>
              <w:jc w:val="left"/>
              <w:rPr>
                <w:del w:id="25253" w:author="Houyem Rais" w:date="2024-02-22T14:46:00Z"/>
                <w:rFonts w:ascii="Arial" w:eastAsia="Times New Roman" w:hAnsi="Arial" w:cs="Arial"/>
                <w:sz w:val="16"/>
                <w:szCs w:val="16"/>
                <w:lang w:eastAsia="fr-FR"/>
              </w:rPr>
              <w:pPrChange w:id="25254" w:author="Houyem Rais" w:date="2024-02-22T14:49:00Z">
                <w:pPr>
                  <w:spacing w:before="0" w:after="0" w:line="240" w:lineRule="auto"/>
                  <w:jc w:val="left"/>
                </w:pPr>
              </w:pPrChange>
            </w:pPr>
            <w:del w:id="25255" w:author="Houyem Rais" w:date="2024-02-22T14:46:00Z">
              <w:r w:rsidRPr="00CB457E" w:rsidDel="00201166">
                <w:rPr>
                  <w:rFonts w:ascii="Arial" w:eastAsia="Times New Roman" w:hAnsi="Arial" w:cs="Arial"/>
                  <w:sz w:val="16"/>
                  <w:szCs w:val="16"/>
                  <w:lang w:eastAsia="fr-FR"/>
                </w:rPr>
                <w:delText>Insuffisance de financement public</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600203F9" w14:textId="1F8AC457" w:rsidR="00CB457E" w:rsidRPr="00CB457E" w:rsidDel="00201166" w:rsidRDefault="00CB457E" w:rsidP="00D62BC5">
            <w:pPr>
              <w:spacing w:before="0" w:after="160"/>
              <w:jc w:val="left"/>
              <w:rPr>
                <w:del w:id="25256" w:author="Houyem Rais" w:date="2024-02-22T14:46:00Z"/>
                <w:rFonts w:ascii="Arial" w:eastAsia="Times New Roman" w:hAnsi="Arial" w:cs="Arial"/>
                <w:b/>
                <w:bCs/>
                <w:sz w:val="16"/>
                <w:szCs w:val="16"/>
                <w:lang w:eastAsia="fr-FR"/>
              </w:rPr>
              <w:pPrChange w:id="25257" w:author="Houyem Rais" w:date="2024-02-22T14:49:00Z">
                <w:pPr>
                  <w:spacing w:before="0" w:after="0" w:line="240" w:lineRule="auto"/>
                  <w:jc w:val="center"/>
                </w:pPr>
              </w:pPrChange>
            </w:pPr>
            <w:del w:id="25258" w:author="Houyem Rais" w:date="2024-02-22T14:46:00Z">
              <w:r w:rsidRPr="00CB457E" w:rsidDel="00201166">
                <w:rPr>
                  <w:rFonts w:ascii="Arial" w:eastAsia="Times New Roman" w:hAnsi="Arial" w:cs="Arial"/>
                  <w:b/>
                  <w:bCs/>
                  <w:sz w:val="16"/>
                  <w:szCs w:val="16"/>
                  <w:lang w:eastAsia="fr-FR"/>
                </w:rPr>
                <w:delText>30%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485F468A" w14:textId="3CDF6D99" w:rsidR="00CB457E" w:rsidRPr="00CB457E" w:rsidDel="00201166" w:rsidRDefault="00CB457E" w:rsidP="00D62BC5">
            <w:pPr>
              <w:spacing w:before="0" w:after="160"/>
              <w:jc w:val="left"/>
              <w:rPr>
                <w:del w:id="25259" w:author="Houyem Rais" w:date="2024-02-22T14:46:00Z"/>
                <w:rFonts w:ascii="Arial" w:eastAsia="Times New Roman" w:hAnsi="Arial" w:cs="Arial"/>
                <w:sz w:val="16"/>
                <w:szCs w:val="16"/>
                <w:lang w:eastAsia="fr-FR"/>
              </w:rPr>
              <w:pPrChange w:id="25260" w:author="Houyem Rais" w:date="2024-02-22T14:49:00Z">
                <w:pPr>
                  <w:spacing w:before="0" w:after="0" w:line="240" w:lineRule="auto"/>
                  <w:jc w:val="center"/>
                </w:pPr>
              </w:pPrChange>
            </w:pPr>
            <w:del w:id="25261"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56C8E1E4" w14:textId="55F3DEC8" w:rsidR="00CB457E" w:rsidRPr="00CB457E" w:rsidDel="00201166" w:rsidRDefault="00CB457E" w:rsidP="00D62BC5">
            <w:pPr>
              <w:spacing w:before="0" w:after="160"/>
              <w:jc w:val="left"/>
              <w:rPr>
                <w:del w:id="25262" w:author="Houyem Rais" w:date="2024-02-22T14:46:00Z"/>
                <w:rFonts w:ascii="Arial" w:eastAsia="Times New Roman" w:hAnsi="Arial" w:cs="Arial"/>
                <w:sz w:val="16"/>
                <w:szCs w:val="16"/>
                <w:lang w:eastAsia="fr-FR"/>
              </w:rPr>
              <w:pPrChange w:id="25263" w:author="Houyem Rais" w:date="2024-02-22T14:49:00Z">
                <w:pPr>
                  <w:spacing w:before="0" w:after="0" w:line="240" w:lineRule="auto"/>
                  <w:jc w:val="center"/>
                </w:pPr>
              </w:pPrChange>
            </w:pPr>
            <w:del w:id="25264" w:author="Houyem Rais" w:date="2024-02-22T14:46:00Z">
              <w:r w:rsidRPr="00CB457E" w:rsidDel="00201166">
                <w:rPr>
                  <w:rFonts w:ascii="Arial" w:eastAsia="Times New Roman" w:hAnsi="Arial" w:cs="Arial"/>
                  <w:sz w:val="16"/>
                  <w:szCs w:val="16"/>
                  <w:lang w:eastAsia="fr-FR"/>
                </w:rPr>
                <w:delText>20,00%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738ED046" w14:textId="0272299B" w:rsidR="00CB457E" w:rsidRPr="00CB457E" w:rsidDel="00201166" w:rsidRDefault="00CB457E" w:rsidP="00D62BC5">
            <w:pPr>
              <w:spacing w:before="0" w:after="160"/>
              <w:jc w:val="left"/>
              <w:rPr>
                <w:del w:id="25265" w:author="Houyem Rais" w:date="2024-02-22T14:46:00Z"/>
                <w:rFonts w:ascii="Arial" w:eastAsia="Times New Roman" w:hAnsi="Arial" w:cs="Arial"/>
                <w:sz w:val="16"/>
                <w:szCs w:val="16"/>
                <w:lang w:eastAsia="fr-FR"/>
              </w:rPr>
              <w:pPrChange w:id="25266" w:author="Houyem Rais" w:date="2024-02-22T14:49:00Z">
                <w:pPr>
                  <w:spacing w:before="0" w:after="0" w:line="240" w:lineRule="auto"/>
                  <w:jc w:val="center"/>
                </w:pPr>
              </w:pPrChange>
            </w:pPr>
            <w:del w:id="25267"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48D91593" w14:textId="16C340E7" w:rsidR="00CB457E" w:rsidRPr="00CB457E" w:rsidDel="00201166" w:rsidRDefault="00CB457E" w:rsidP="00D62BC5">
            <w:pPr>
              <w:spacing w:before="0" w:after="160"/>
              <w:jc w:val="left"/>
              <w:rPr>
                <w:del w:id="25268" w:author="Houyem Rais" w:date="2024-02-22T14:46:00Z"/>
                <w:rFonts w:ascii="Arial" w:eastAsia="Times New Roman" w:hAnsi="Arial" w:cs="Arial"/>
                <w:sz w:val="16"/>
                <w:szCs w:val="16"/>
                <w:lang w:eastAsia="fr-FR"/>
              </w:rPr>
              <w:pPrChange w:id="25269" w:author="Houyem Rais" w:date="2024-02-22T14:49:00Z">
                <w:pPr>
                  <w:spacing w:before="0" w:after="0" w:line="240" w:lineRule="auto"/>
                  <w:jc w:val="center"/>
                </w:pPr>
              </w:pPrChange>
            </w:pPr>
            <w:del w:id="25270"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4B1D83E4" w14:textId="4B29AFF6" w:rsidR="00CB457E" w:rsidRPr="00CB457E" w:rsidDel="00201166" w:rsidRDefault="00CB457E" w:rsidP="00D62BC5">
            <w:pPr>
              <w:spacing w:before="0" w:after="160"/>
              <w:jc w:val="left"/>
              <w:rPr>
                <w:del w:id="25271" w:author="Houyem Rais" w:date="2024-02-22T14:46:00Z"/>
                <w:rFonts w:ascii="Arial" w:eastAsia="Times New Roman" w:hAnsi="Arial" w:cs="Arial"/>
                <w:sz w:val="16"/>
                <w:szCs w:val="16"/>
                <w:lang w:eastAsia="fr-FR"/>
              </w:rPr>
              <w:pPrChange w:id="25272" w:author="Houyem Rais" w:date="2024-02-22T14:49:00Z">
                <w:pPr>
                  <w:spacing w:before="0" w:after="0" w:line="240" w:lineRule="auto"/>
                  <w:jc w:val="center"/>
                </w:pPr>
              </w:pPrChange>
            </w:pPr>
            <w:del w:id="25273" w:author="Houyem Rais" w:date="2024-02-22T14:46:00Z">
              <w:r w:rsidRPr="00CB457E" w:rsidDel="00201166">
                <w:rPr>
                  <w:rFonts w:ascii="Arial" w:eastAsia="Times New Roman" w:hAnsi="Arial" w:cs="Arial"/>
                  <w:sz w:val="16"/>
                  <w:szCs w:val="16"/>
                  <w:lang w:eastAsia="fr-FR"/>
                </w:rPr>
                <w:delText>6,00%</w:delText>
              </w:r>
            </w:del>
          </w:p>
        </w:tc>
        <w:tc>
          <w:tcPr>
            <w:tcW w:w="709" w:type="dxa"/>
            <w:tcBorders>
              <w:top w:val="nil"/>
              <w:left w:val="nil"/>
              <w:bottom w:val="single" w:sz="4" w:space="0" w:color="auto"/>
              <w:right w:val="single" w:sz="4" w:space="0" w:color="auto"/>
            </w:tcBorders>
            <w:shd w:val="clear" w:color="auto" w:fill="auto"/>
            <w:noWrap/>
            <w:vAlign w:val="center"/>
            <w:hideMark/>
          </w:tcPr>
          <w:p w14:paraId="4659935A" w14:textId="0C99041D" w:rsidR="00CB457E" w:rsidRPr="00CB457E" w:rsidDel="00201166" w:rsidRDefault="00CB457E" w:rsidP="00D62BC5">
            <w:pPr>
              <w:spacing w:before="0" w:after="160"/>
              <w:jc w:val="left"/>
              <w:rPr>
                <w:del w:id="25274" w:author="Houyem Rais" w:date="2024-02-22T14:46:00Z"/>
                <w:rFonts w:ascii="Arial" w:eastAsia="Times New Roman" w:hAnsi="Arial" w:cs="Arial"/>
                <w:sz w:val="16"/>
                <w:szCs w:val="16"/>
                <w:lang w:eastAsia="fr-FR"/>
              </w:rPr>
              <w:pPrChange w:id="25275" w:author="Houyem Rais" w:date="2024-02-22T14:49:00Z">
                <w:pPr>
                  <w:spacing w:before="0" w:after="0" w:line="240" w:lineRule="auto"/>
                  <w:jc w:val="center"/>
                </w:pPr>
              </w:pPrChange>
            </w:pPr>
            <w:del w:id="2527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59,21 </w:delText>
              </w:r>
            </w:del>
          </w:p>
        </w:tc>
        <w:tc>
          <w:tcPr>
            <w:tcW w:w="850" w:type="dxa"/>
            <w:tcBorders>
              <w:top w:val="nil"/>
              <w:left w:val="nil"/>
              <w:bottom w:val="single" w:sz="4" w:space="0" w:color="auto"/>
              <w:right w:val="single" w:sz="4" w:space="0" w:color="auto"/>
            </w:tcBorders>
            <w:shd w:val="clear" w:color="auto" w:fill="auto"/>
            <w:vAlign w:val="center"/>
            <w:hideMark/>
          </w:tcPr>
          <w:p w14:paraId="7576AF25" w14:textId="52C8061C" w:rsidR="00CB457E" w:rsidRPr="00CB457E" w:rsidDel="00201166" w:rsidRDefault="00CB457E" w:rsidP="00D62BC5">
            <w:pPr>
              <w:spacing w:before="0" w:after="160"/>
              <w:jc w:val="left"/>
              <w:rPr>
                <w:del w:id="25277" w:author="Houyem Rais" w:date="2024-02-22T14:46:00Z"/>
                <w:rFonts w:ascii="Arial" w:eastAsia="Times New Roman" w:hAnsi="Arial" w:cs="Arial"/>
                <w:sz w:val="16"/>
                <w:szCs w:val="16"/>
                <w:lang w:eastAsia="fr-FR"/>
              </w:rPr>
              <w:pPrChange w:id="25278" w:author="Houyem Rais" w:date="2024-02-22T14:49:00Z">
                <w:pPr>
                  <w:spacing w:before="0" w:after="0" w:line="240" w:lineRule="auto"/>
                  <w:jc w:val="center"/>
                </w:pPr>
              </w:pPrChange>
            </w:pPr>
            <w:del w:id="25279" w:author="Houyem Rais" w:date="2024-02-22T14:46:00Z">
              <w:r w:rsidRPr="00CB457E" w:rsidDel="00201166">
                <w:rPr>
                  <w:rFonts w:ascii="Arial" w:eastAsia="Times New Roman" w:hAnsi="Arial" w:cs="Arial"/>
                  <w:sz w:val="16"/>
                  <w:szCs w:val="16"/>
                  <w:lang w:eastAsia="fr-FR"/>
                </w:rPr>
                <w:delText>Autorité contractante</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652A1B45" w14:textId="208C53B7" w:rsidR="00CB457E" w:rsidRPr="00CB457E" w:rsidDel="00201166" w:rsidRDefault="00CB457E" w:rsidP="00D62BC5">
            <w:pPr>
              <w:spacing w:before="0" w:after="160"/>
              <w:jc w:val="left"/>
              <w:rPr>
                <w:del w:id="25280" w:author="Houyem Rais" w:date="2024-02-22T14:46:00Z"/>
                <w:rFonts w:ascii="Arial" w:eastAsia="Times New Roman" w:hAnsi="Arial" w:cs="Arial"/>
                <w:b/>
                <w:bCs/>
                <w:sz w:val="16"/>
                <w:szCs w:val="16"/>
                <w:lang w:eastAsia="fr-FR"/>
              </w:rPr>
              <w:pPrChange w:id="25281" w:author="Houyem Rais" w:date="2024-02-22T14:49:00Z">
                <w:pPr>
                  <w:spacing w:before="0" w:after="0" w:line="240" w:lineRule="auto"/>
                  <w:jc w:val="center"/>
                </w:pPr>
              </w:pPrChange>
            </w:pPr>
            <w:del w:id="25282" w:author="Houyem Rais" w:date="2024-02-22T14:46:00Z">
              <w:r w:rsidRPr="00CB457E" w:rsidDel="00201166">
                <w:rPr>
                  <w:rFonts w:ascii="Arial" w:eastAsia="Times New Roman" w:hAnsi="Arial" w:cs="Arial"/>
                  <w:b/>
                  <w:bCs/>
                  <w:sz w:val="16"/>
                  <w:szCs w:val="16"/>
                  <w:lang w:eastAsia="fr-FR"/>
                </w:rPr>
                <w:delText>100%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1B651796" w14:textId="06DD9C9D" w:rsidR="00CB457E" w:rsidRPr="00CB457E" w:rsidDel="00201166" w:rsidRDefault="00CB457E" w:rsidP="00D62BC5">
            <w:pPr>
              <w:spacing w:before="0" w:after="160"/>
              <w:jc w:val="left"/>
              <w:rPr>
                <w:del w:id="25283" w:author="Houyem Rais" w:date="2024-02-22T14:46:00Z"/>
                <w:rFonts w:ascii="Arial" w:eastAsia="Times New Roman" w:hAnsi="Arial" w:cs="Arial"/>
                <w:b/>
                <w:bCs/>
                <w:sz w:val="16"/>
                <w:szCs w:val="16"/>
                <w:lang w:eastAsia="fr-FR"/>
              </w:rPr>
              <w:pPrChange w:id="25284" w:author="Houyem Rais" w:date="2024-02-22T14:49:00Z">
                <w:pPr>
                  <w:spacing w:before="0" w:after="0" w:line="240" w:lineRule="auto"/>
                  <w:jc w:val="center"/>
                </w:pPr>
              </w:pPrChange>
            </w:pPr>
            <w:del w:id="25285" w:author="Houyem Rais" w:date="2024-02-22T14:46:00Z">
              <w:r w:rsidRPr="00CB457E" w:rsidDel="00201166">
                <w:rPr>
                  <w:rFonts w:ascii="Arial" w:eastAsia="Times New Roman" w:hAnsi="Arial" w:cs="Arial"/>
                  <w:b/>
                  <w:bCs/>
                  <w:sz w:val="16"/>
                  <w:szCs w:val="16"/>
                  <w:lang w:eastAsia="fr-FR"/>
                </w:rPr>
                <w:delText>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0469017" w14:textId="1B088C79" w:rsidR="00CB457E" w:rsidRPr="00CB457E" w:rsidDel="00201166" w:rsidRDefault="00CB457E" w:rsidP="00D62BC5">
            <w:pPr>
              <w:spacing w:before="0" w:after="160"/>
              <w:jc w:val="left"/>
              <w:rPr>
                <w:del w:id="25286" w:author="Houyem Rais" w:date="2024-02-22T14:46:00Z"/>
                <w:rFonts w:ascii="Arial" w:eastAsia="Times New Roman" w:hAnsi="Arial" w:cs="Arial"/>
                <w:sz w:val="16"/>
                <w:szCs w:val="16"/>
                <w:lang w:eastAsia="fr-FR"/>
              </w:rPr>
              <w:pPrChange w:id="25287" w:author="Houyem Rais" w:date="2024-02-22T14:49:00Z">
                <w:pPr>
                  <w:spacing w:before="0" w:after="0" w:line="240" w:lineRule="auto"/>
                  <w:jc w:val="center"/>
                </w:pPr>
              </w:pPrChange>
            </w:pPr>
            <w:del w:id="25288"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59,2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7E12777A" w14:textId="10AA352F" w:rsidR="00CB457E" w:rsidRPr="00CB457E" w:rsidDel="00201166" w:rsidRDefault="00CB457E" w:rsidP="00D62BC5">
            <w:pPr>
              <w:spacing w:before="0" w:after="160"/>
              <w:jc w:val="left"/>
              <w:rPr>
                <w:del w:id="25289" w:author="Houyem Rais" w:date="2024-02-22T14:46:00Z"/>
                <w:rFonts w:ascii="Arial" w:eastAsia="Times New Roman" w:hAnsi="Arial" w:cs="Arial"/>
                <w:sz w:val="16"/>
                <w:szCs w:val="16"/>
                <w:lang w:eastAsia="fr-FR"/>
              </w:rPr>
              <w:pPrChange w:id="25290" w:author="Houyem Rais" w:date="2024-02-22T14:49:00Z">
                <w:pPr>
                  <w:spacing w:before="0" w:after="0" w:line="240" w:lineRule="auto"/>
                  <w:jc w:val="center"/>
                </w:pPr>
              </w:pPrChange>
            </w:pPr>
            <w:del w:id="25291" w:author="Houyem Rais" w:date="2024-02-22T14:46:00Z">
              <w:r w:rsidRPr="00CB457E" w:rsidDel="00201166">
                <w:rPr>
                  <w:rFonts w:ascii="Arial" w:eastAsia="Times New Roman" w:hAnsi="Arial" w:cs="Arial"/>
                  <w:sz w:val="16"/>
                  <w:szCs w:val="16"/>
                  <w:lang w:eastAsia="fr-FR"/>
                </w:rPr>
                <w:delText xml:space="preserve"> -</w:delText>
              </w:r>
              <w:r w:rsidDel="00201166">
                <w:rPr>
                  <w:rFonts w:ascii="Arial" w:eastAsia="Times New Roman" w:hAnsi="Arial" w:cs="Arial"/>
                  <w:sz w:val="16"/>
                  <w:szCs w:val="16"/>
                  <w:lang w:eastAsia="fr-FR"/>
                </w:rPr>
                <w:delText xml:space="preserve"> </w:delText>
              </w:r>
            </w:del>
          </w:p>
        </w:tc>
      </w:tr>
      <w:tr w:rsidR="00CB457E" w:rsidRPr="00CB457E" w:rsidDel="00201166" w14:paraId="1BFC0477" w14:textId="4744ACB1" w:rsidTr="00E26F44">
        <w:trPr>
          <w:trHeight w:val="54"/>
          <w:del w:id="25292"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00496BB6" w14:textId="7E4AD03C" w:rsidR="00CB457E" w:rsidRPr="00CB457E" w:rsidDel="00201166" w:rsidRDefault="00CB457E" w:rsidP="00D62BC5">
            <w:pPr>
              <w:spacing w:before="0" w:after="160"/>
              <w:jc w:val="left"/>
              <w:rPr>
                <w:del w:id="25293" w:author="Houyem Rais" w:date="2024-02-22T14:46:00Z"/>
                <w:rFonts w:ascii="Arial" w:eastAsia="Times New Roman" w:hAnsi="Arial" w:cs="Arial"/>
                <w:b/>
                <w:bCs/>
                <w:sz w:val="16"/>
                <w:szCs w:val="16"/>
                <w:lang w:eastAsia="fr-FR"/>
              </w:rPr>
              <w:pPrChange w:id="25294" w:author="Houyem Rais" w:date="2024-02-22T14:49:00Z">
                <w:pPr>
                  <w:spacing w:before="0" w:after="0" w:line="240" w:lineRule="auto"/>
                  <w:jc w:val="center"/>
                </w:pPr>
              </w:pPrChange>
            </w:pPr>
            <w:del w:id="25295" w:author="Houyem Rais" w:date="2024-02-22T14:46:00Z">
              <w:r w:rsidRPr="00CB457E" w:rsidDel="00201166">
                <w:rPr>
                  <w:rFonts w:ascii="Arial" w:eastAsia="Times New Roman" w:hAnsi="Arial" w:cs="Arial"/>
                  <w:b/>
                  <w:bCs/>
                  <w:sz w:val="16"/>
                  <w:szCs w:val="16"/>
                  <w:lang w:eastAsia="fr-FR"/>
                </w:rPr>
                <w:delText>3</w:delText>
              </w:r>
            </w:del>
          </w:p>
        </w:tc>
        <w:tc>
          <w:tcPr>
            <w:tcW w:w="1135" w:type="dxa"/>
            <w:tcBorders>
              <w:top w:val="nil"/>
              <w:left w:val="nil"/>
              <w:bottom w:val="single" w:sz="4" w:space="0" w:color="auto"/>
              <w:right w:val="single" w:sz="4" w:space="0" w:color="auto"/>
            </w:tcBorders>
            <w:shd w:val="clear" w:color="auto" w:fill="auto"/>
            <w:hideMark/>
          </w:tcPr>
          <w:p w14:paraId="1BB5D539" w14:textId="47F79FBF" w:rsidR="00CB457E" w:rsidRPr="00CB457E" w:rsidDel="00201166" w:rsidRDefault="00CB457E" w:rsidP="00D62BC5">
            <w:pPr>
              <w:spacing w:before="0" w:after="160"/>
              <w:jc w:val="left"/>
              <w:rPr>
                <w:del w:id="25296" w:author="Houyem Rais" w:date="2024-02-22T14:46:00Z"/>
                <w:rFonts w:ascii="Arial" w:eastAsia="Times New Roman" w:hAnsi="Arial" w:cs="Arial"/>
                <w:sz w:val="16"/>
                <w:szCs w:val="16"/>
                <w:lang w:eastAsia="fr-FR"/>
              </w:rPr>
              <w:pPrChange w:id="25297" w:author="Houyem Rais" w:date="2024-02-22T14:49:00Z">
                <w:pPr>
                  <w:spacing w:before="0" w:after="0" w:line="240" w:lineRule="auto"/>
                  <w:jc w:val="left"/>
                </w:pPr>
              </w:pPrChange>
            </w:pPr>
            <w:del w:id="25298" w:author="Houyem Rais" w:date="2024-02-22T14:46:00Z">
              <w:r w:rsidRPr="00CB457E" w:rsidDel="00201166">
                <w:rPr>
                  <w:rFonts w:ascii="Arial" w:eastAsia="Times New Roman" w:hAnsi="Arial" w:cs="Arial"/>
                  <w:sz w:val="16"/>
                  <w:szCs w:val="16"/>
                  <w:lang w:eastAsia="fr-FR"/>
                </w:rPr>
                <w:delText>Passation de marché</w:delText>
              </w:r>
            </w:del>
          </w:p>
        </w:tc>
        <w:tc>
          <w:tcPr>
            <w:tcW w:w="993" w:type="dxa"/>
            <w:tcBorders>
              <w:top w:val="nil"/>
              <w:left w:val="nil"/>
              <w:bottom w:val="single" w:sz="4" w:space="0" w:color="auto"/>
              <w:right w:val="single" w:sz="4" w:space="0" w:color="auto"/>
            </w:tcBorders>
            <w:shd w:val="clear" w:color="auto" w:fill="auto"/>
            <w:noWrap/>
            <w:hideMark/>
          </w:tcPr>
          <w:p w14:paraId="29C1B6B7" w14:textId="1535DFDF" w:rsidR="00CB457E" w:rsidRPr="00CB457E" w:rsidDel="00201166" w:rsidRDefault="00CB457E" w:rsidP="00D62BC5">
            <w:pPr>
              <w:spacing w:before="0" w:after="160"/>
              <w:jc w:val="left"/>
              <w:rPr>
                <w:del w:id="25299" w:author="Houyem Rais" w:date="2024-02-22T14:46:00Z"/>
                <w:rFonts w:ascii="Arial" w:eastAsia="Times New Roman" w:hAnsi="Arial" w:cs="Arial"/>
                <w:sz w:val="16"/>
                <w:szCs w:val="16"/>
                <w:lang w:eastAsia="fr-FR"/>
              </w:rPr>
              <w:pPrChange w:id="25300" w:author="Houyem Rais" w:date="2024-02-22T14:49:00Z">
                <w:pPr>
                  <w:spacing w:before="0" w:after="0" w:line="240" w:lineRule="auto"/>
                  <w:jc w:val="left"/>
                </w:pPr>
              </w:pPrChange>
            </w:pPr>
            <w:del w:id="25301" w:author="Houyem Rais" w:date="2024-02-22T14:46:00Z">
              <w:r w:rsidRPr="00CB457E" w:rsidDel="00201166">
                <w:rPr>
                  <w:rFonts w:ascii="Arial" w:eastAsia="Times New Roman" w:hAnsi="Arial" w:cs="Arial"/>
                  <w:sz w:val="16"/>
                  <w:szCs w:val="16"/>
                  <w:lang w:eastAsia="fr-FR"/>
                </w:rPr>
                <w:delText>Financier/ monétaire</w:delText>
              </w:r>
            </w:del>
          </w:p>
        </w:tc>
        <w:tc>
          <w:tcPr>
            <w:tcW w:w="3260" w:type="dxa"/>
            <w:tcBorders>
              <w:top w:val="nil"/>
              <w:left w:val="nil"/>
              <w:bottom w:val="single" w:sz="4" w:space="0" w:color="auto"/>
              <w:right w:val="single" w:sz="4" w:space="0" w:color="auto"/>
            </w:tcBorders>
            <w:shd w:val="clear" w:color="auto" w:fill="auto"/>
            <w:hideMark/>
          </w:tcPr>
          <w:p w14:paraId="078B4587" w14:textId="24E9D70E" w:rsidR="00CB457E" w:rsidRPr="00CB457E" w:rsidDel="00201166" w:rsidRDefault="00CB457E" w:rsidP="00D62BC5">
            <w:pPr>
              <w:spacing w:before="0" w:after="160"/>
              <w:jc w:val="left"/>
              <w:rPr>
                <w:del w:id="25302" w:author="Houyem Rais" w:date="2024-02-22T14:46:00Z"/>
                <w:rFonts w:ascii="Arial" w:eastAsia="Times New Roman" w:hAnsi="Arial" w:cs="Arial"/>
                <w:sz w:val="16"/>
                <w:szCs w:val="16"/>
                <w:lang w:eastAsia="fr-FR"/>
              </w:rPr>
              <w:pPrChange w:id="25303" w:author="Houyem Rais" w:date="2024-02-22T14:49:00Z">
                <w:pPr>
                  <w:spacing w:before="0" w:after="0" w:line="240" w:lineRule="auto"/>
                  <w:jc w:val="left"/>
                </w:pPr>
              </w:pPrChange>
            </w:pPr>
            <w:del w:id="25304" w:author="Houyem Rais" w:date="2024-02-22T14:46:00Z">
              <w:r w:rsidRPr="00CB457E" w:rsidDel="00201166">
                <w:rPr>
                  <w:rFonts w:ascii="Arial" w:eastAsia="Times New Roman" w:hAnsi="Arial" w:cs="Arial"/>
                  <w:sz w:val="16"/>
                  <w:szCs w:val="16"/>
                  <w:lang w:eastAsia="fr-FR"/>
                </w:rPr>
                <w:delText>Insuffisance de financement privé ou des retards dans l'obtention des financements nécessaires pour le projet</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04F7049E" w14:textId="2EF35960" w:rsidR="00CB457E" w:rsidRPr="00CB457E" w:rsidDel="00201166" w:rsidRDefault="00CB457E" w:rsidP="00D62BC5">
            <w:pPr>
              <w:spacing w:before="0" w:after="160"/>
              <w:jc w:val="left"/>
              <w:rPr>
                <w:del w:id="25305" w:author="Houyem Rais" w:date="2024-02-22T14:46:00Z"/>
                <w:rFonts w:ascii="Arial" w:eastAsia="Times New Roman" w:hAnsi="Arial" w:cs="Arial"/>
                <w:b/>
                <w:bCs/>
                <w:sz w:val="16"/>
                <w:szCs w:val="16"/>
                <w:lang w:eastAsia="fr-FR"/>
              </w:rPr>
              <w:pPrChange w:id="25306" w:author="Houyem Rais" w:date="2024-02-22T14:49:00Z">
                <w:pPr>
                  <w:spacing w:before="0" w:after="0" w:line="240" w:lineRule="auto"/>
                  <w:jc w:val="center"/>
                </w:pPr>
              </w:pPrChange>
            </w:pPr>
            <w:del w:id="25307" w:author="Houyem Rais" w:date="2024-02-22T14:46:00Z">
              <w:r w:rsidRPr="00CB457E" w:rsidDel="00201166">
                <w:rPr>
                  <w:rFonts w:ascii="Arial" w:eastAsia="Times New Roman" w:hAnsi="Arial" w:cs="Arial"/>
                  <w:b/>
                  <w:bCs/>
                  <w:sz w:val="16"/>
                  <w:szCs w:val="16"/>
                  <w:lang w:eastAsia="fr-FR"/>
                </w:rPr>
                <w:delText>10%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378DA32" w14:textId="6A8FF89A" w:rsidR="00CB457E" w:rsidRPr="00CB457E" w:rsidDel="00201166" w:rsidRDefault="00CB457E" w:rsidP="00D62BC5">
            <w:pPr>
              <w:spacing w:before="0" w:after="160"/>
              <w:jc w:val="left"/>
              <w:rPr>
                <w:del w:id="25308" w:author="Houyem Rais" w:date="2024-02-22T14:46:00Z"/>
                <w:rFonts w:ascii="Arial" w:eastAsia="Times New Roman" w:hAnsi="Arial" w:cs="Arial"/>
                <w:sz w:val="16"/>
                <w:szCs w:val="16"/>
                <w:lang w:eastAsia="fr-FR"/>
              </w:rPr>
              <w:pPrChange w:id="25309" w:author="Houyem Rais" w:date="2024-02-22T14:49:00Z">
                <w:pPr>
                  <w:spacing w:before="0" w:after="0" w:line="240" w:lineRule="auto"/>
                  <w:jc w:val="center"/>
                </w:pPr>
              </w:pPrChange>
            </w:pPr>
            <w:del w:id="25310"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1D846EFD" w14:textId="4A737716" w:rsidR="00CB457E" w:rsidRPr="00CB457E" w:rsidDel="00201166" w:rsidRDefault="00CB457E" w:rsidP="00D62BC5">
            <w:pPr>
              <w:spacing w:before="0" w:after="160"/>
              <w:jc w:val="left"/>
              <w:rPr>
                <w:del w:id="25311" w:author="Houyem Rais" w:date="2024-02-22T14:46:00Z"/>
                <w:rFonts w:ascii="Arial" w:eastAsia="Times New Roman" w:hAnsi="Arial" w:cs="Arial"/>
                <w:sz w:val="16"/>
                <w:szCs w:val="16"/>
                <w:lang w:eastAsia="fr-FR"/>
              </w:rPr>
              <w:pPrChange w:id="25312" w:author="Houyem Rais" w:date="2024-02-22T14:49:00Z">
                <w:pPr>
                  <w:spacing w:before="0" w:after="0" w:line="240" w:lineRule="auto"/>
                  <w:jc w:val="center"/>
                </w:pPr>
              </w:pPrChange>
            </w:pPr>
            <w:del w:id="25313" w:author="Houyem Rais" w:date="2024-02-22T14:46:00Z">
              <w:r w:rsidRPr="00CB457E" w:rsidDel="00201166">
                <w:rPr>
                  <w:rFonts w:ascii="Arial" w:eastAsia="Times New Roman" w:hAnsi="Arial" w:cs="Arial"/>
                  <w:sz w:val="16"/>
                  <w:szCs w:val="16"/>
                  <w:lang w:eastAsia="fr-FR"/>
                </w:rPr>
                <w:delText>16,75%</w:delText>
              </w:r>
            </w:del>
          </w:p>
        </w:tc>
        <w:tc>
          <w:tcPr>
            <w:tcW w:w="863" w:type="dxa"/>
            <w:tcBorders>
              <w:top w:val="nil"/>
              <w:left w:val="nil"/>
              <w:bottom w:val="single" w:sz="4" w:space="0" w:color="auto"/>
              <w:right w:val="single" w:sz="4" w:space="0" w:color="auto"/>
            </w:tcBorders>
            <w:shd w:val="clear" w:color="auto" w:fill="auto"/>
            <w:noWrap/>
            <w:vAlign w:val="center"/>
            <w:hideMark/>
          </w:tcPr>
          <w:p w14:paraId="7CA2A25E" w14:textId="722D5A69" w:rsidR="00CB457E" w:rsidRPr="00CB457E" w:rsidDel="00201166" w:rsidRDefault="00CB457E" w:rsidP="00D62BC5">
            <w:pPr>
              <w:spacing w:before="0" w:after="160"/>
              <w:jc w:val="left"/>
              <w:rPr>
                <w:del w:id="25314" w:author="Houyem Rais" w:date="2024-02-22T14:46:00Z"/>
                <w:rFonts w:ascii="Arial" w:eastAsia="Times New Roman" w:hAnsi="Arial" w:cs="Arial"/>
                <w:sz w:val="16"/>
                <w:szCs w:val="16"/>
                <w:lang w:eastAsia="fr-FR"/>
              </w:rPr>
              <w:pPrChange w:id="25315" w:author="Houyem Rais" w:date="2024-02-22T14:49:00Z">
                <w:pPr>
                  <w:spacing w:before="0" w:after="0" w:line="240" w:lineRule="auto"/>
                  <w:jc w:val="center"/>
                </w:pPr>
              </w:pPrChange>
            </w:pPr>
            <w:del w:id="2531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063BF4C6" w14:textId="009411AB" w:rsidR="00CB457E" w:rsidRPr="00CB457E" w:rsidDel="00201166" w:rsidRDefault="00CB457E" w:rsidP="00D62BC5">
            <w:pPr>
              <w:spacing w:before="0" w:after="160"/>
              <w:jc w:val="left"/>
              <w:rPr>
                <w:del w:id="25317" w:author="Houyem Rais" w:date="2024-02-22T14:46:00Z"/>
                <w:rFonts w:ascii="Arial" w:eastAsia="Times New Roman" w:hAnsi="Arial" w:cs="Arial"/>
                <w:sz w:val="16"/>
                <w:szCs w:val="16"/>
                <w:lang w:eastAsia="fr-FR"/>
              </w:rPr>
              <w:pPrChange w:id="25318" w:author="Houyem Rais" w:date="2024-02-22T14:49:00Z">
                <w:pPr>
                  <w:spacing w:before="0" w:after="0" w:line="240" w:lineRule="auto"/>
                  <w:jc w:val="center"/>
                </w:pPr>
              </w:pPrChange>
            </w:pPr>
            <w:del w:id="25319"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452A16E3" w14:textId="1B5E68B3" w:rsidR="00CB457E" w:rsidRPr="00CB457E" w:rsidDel="00201166" w:rsidRDefault="00CB457E" w:rsidP="00D62BC5">
            <w:pPr>
              <w:spacing w:before="0" w:after="160"/>
              <w:jc w:val="left"/>
              <w:rPr>
                <w:del w:id="25320" w:author="Houyem Rais" w:date="2024-02-22T14:46:00Z"/>
                <w:rFonts w:ascii="Arial" w:eastAsia="Times New Roman" w:hAnsi="Arial" w:cs="Arial"/>
                <w:sz w:val="16"/>
                <w:szCs w:val="16"/>
                <w:lang w:eastAsia="fr-FR"/>
              </w:rPr>
              <w:pPrChange w:id="25321" w:author="Houyem Rais" w:date="2024-02-22T14:49:00Z">
                <w:pPr>
                  <w:spacing w:before="0" w:after="0" w:line="240" w:lineRule="auto"/>
                  <w:jc w:val="center"/>
                </w:pPr>
              </w:pPrChange>
            </w:pPr>
            <w:del w:id="25322" w:author="Houyem Rais" w:date="2024-02-22T14:46:00Z">
              <w:r w:rsidRPr="00CB457E" w:rsidDel="00201166">
                <w:rPr>
                  <w:rFonts w:ascii="Arial" w:eastAsia="Times New Roman" w:hAnsi="Arial" w:cs="Arial"/>
                  <w:sz w:val="16"/>
                  <w:szCs w:val="16"/>
                  <w:lang w:eastAsia="fr-FR"/>
                </w:rPr>
                <w:delText>1,68%</w:delText>
              </w:r>
            </w:del>
          </w:p>
        </w:tc>
        <w:tc>
          <w:tcPr>
            <w:tcW w:w="709" w:type="dxa"/>
            <w:tcBorders>
              <w:top w:val="nil"/>
              <w:left w:val="nil"/>
              <w:bottom w:val="single" w:sz="4" w:space="0" w:color="auto"/>
              <w:right w:val="single" w:sz="4" w:space="0" w:color="auto"/>
            </w:tcBorders>
            <w:shd w:val="clear" w:color="auto" w:fill="auto"/>
            <w:noWrap/>
            <w:vAlign w:val="center"/>
            <w:hideMark/>
          </w:tcPr>
          <w:p w14:paraId="7ABCDCD3" w14:textId="25A8B9F2" w:rsidR="00CB457E" w:rsidRPr="00CB457E" w:rsidDel="00201166" w:rsidRDefault="00CB457E" w:rsidP="00D62BC5">
            <w:pPr>
              <w:spacing w:before="0" w:after="160"/>
              <w:jc w:val="left"/>
              <w:rPr>
                <w:del w:id="25323" w:author="Houyem Rais" w:date="2024-02-22T14:46:00Z"/>
                <w:rFonts w:ascii="Arial" w:eastAsia="Times New Roman" w:hAnsi="Arial" w:cs="Arial"/>
                <w:sz w:val="16"/>
                <w:szCs w:val="16"/>
                <w:lang w:eastAsia="fr-FR"/>
              </w:rPr>
              <w:pPrChange w:id="25324" w:author="Houyem Rais" w:date="2024-02-22T14:49:00Z">
                <w:pPr>
                  <w:spacing w:before="0" w:after="0" w:line="240" w:lineRule="auto"/>
                  <w:jc w:val="center"/>
                </w:pPr>
              </w:pPrChange>
            </w:pPr>
            <w:del w:id="2532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16,53 </w:delText>
              </w:r>
            </w:del>
          </w:p>
        </w:tc>
        <w:tc>
          <w:tcPr>
            <w:tcW w:w="850" w:type="dxa"/>
            <w:tcBorders>
              <w:top w:val="nil"/>
              <w:left w:val="nil"/>
              <w:bottom w:val="single" w:sz="4" w:space="0" w:color="auto"/>
              <w:right w:val="single" w:sz="4" w:space="0" w:color="auto"/>
            </w:tcBorders>
            <w:shd w:val="clear" w:color="auto" w:fill="auto"/>
            <w:vAlign w:val="center"/>
            <w:hideMark/>
          </w:tcPr>
          <w:p w14:paraId="3A708D1A" w14:textId="6B94D35E" w:rsidR="00CB457E" w:rsidRPr="00CB457E" w:rsidDel="00201166" w:rsidRDefault="00CB457E" w:rsidP="00D62BC5">
            <w:pPr>
              <w:spacing w:before="0" w:after="160"/>
              <w:jc w:val="left"/>
              <w:rPr>
                <w:del w:id="25326" w:author="Houyem Rais" w:date="2024-02-22T14:46:00Z"/>
                <w:rFonts w:ascii="Arial" w:eastAsia="Times New Roman" w:hAnsi="Arial" w:cs="Arial"/>
                <w:sz w:val="16"/>
                <w:szCs w:val="16"/>
                <w:lang w:eastAsia="fr-FR"/>
              </w:rPr>
              <w:pPrChange w:id="25327" w:author="Houyem Rais" w:date="2024-02-22T14:49:00Z">
                <w:pPr>
                  <w:spacing w:before="0" w:after="0" w:line="240" w:lineRule="auto"/>
                  <w:jc w:val="center"/>
                </w:pPr>
              </w:pPrChange>
            </w:pPr>
            <w:del w:id="25328"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0AE2016E" w14:textId="392D0D0A" w:rsidR="00CB457E" w:rsidRPr="00CB457E" w:rsidDel="00201166" w:rsidRDefault="00CB457E" w:rsidP="00D62BC5">
            <w:pPr>
              <w:spacing w:before="0" w:after="160"/>
              <w:jc w:val="left"/>
              <w:rPr>
                <w:del w:id="25329" w:author="Houyem Rais" w:date="2024-02-22T14:46:00Z"/>
                <w:rFonts w:ascii="Arial" w:eastAsia="Times New Roman" w:hAnsi="Arial" w:cs="Arial"/>
                <w:b/>
                <w:bCs/>
                <w:sz w:val="16"/>
                <w:szCs w:val="16"/>
                <w:lang w:eastAsia="fr-FR"/>
              </w:rPr>
              <w:pPrChange w:id="25330" w:author="Houyem Rais" w:date="2024-02-22T14:49:00Z">
                <w:pPr>
                  <w:spacing w:before="0" w:after="0" w:line="240" w:lineRule="auto"/>
                  <w:jc w:val="center"/>
                </w:pPr>
              </w:pPrChange>
            </w:pPr>
            <w:del w:id="25331"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1B5D8A6B" w14:textId="68083A35" w:rsidR="00CB457E" w:rsidRPr="00CB457E" w:rsidDel="00201166" w:rsidRDefault="00CB457E" w:rsidP="00D62BC5">
            <w:pPr>
              <w:spacing w:before="0" w:after="160"/>
              <w:jc w:val="left"/>
              <w:rPr>
                <w:del w:id="25332" w:author="Houyem Rais" w:date="2024-02-22T14:46:00Z"/>
                <w:rFonts w:ascii="Arial" w:eastAsia="Times New Roman" w:hAnsi="Arial" w:cs="Arial"/>
                <w:b/>
                <w:bCs/>
                <w:sz w:val="16"/>
                <w:szCs w:val="16"/>
                <w:lang w:eastAsia="fr-FR"/>
              </w:rPr>
              <w:pPrChange w:id="25333" w:author="Houyem Rais" w:date="2024-02-22T14:49:00Z">
                <w:pPr>
                  <w:spacing w:before="0" w:after="0" w:line="240" w:lineRule="auto"/>
                  <w:jc w:val="center"/>
                </w:pPr>
              </w:pPrChange>
            </w:pPr>
            <w:del w:id="25334"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6E93D9D9" w14:textId="6D4628B3" w:rsidR="00CB457E" w:rsidRPr="00CB457E" w:rsidDel="00201166" w:rsidRDefault="00CB457E" w:rsidP="00D62BC5">
            <w:pPr>
              <w:spacing w:before="0" w:after="160"/>
              <w:jc w:val="left"/>
              <w:rPr>
                <w:del w:id="25335" w:author="Houyem Rais" w:date="2024-02-22T14:46:00Z"/>
                <w:rFonts w:ascii="Arial" w:eastAsia="Times New Roman" w:hAnsi="Arial" w:cs="Arial"/>
                <w:sz w:val="16"/>
                <w:szCs w:val="16"/>
                <w:lang w:eastAsia="fr-FR"/>
              </w:rPr>
              <w:pPrChange w:id="25336" w:author="Houyem Rais" w:date="2024-02-22T14:49:00Z">
                <w:pPr>
                  <w:spacing w:before="0" w:after="0" w:line="240" w:lineRule="auto"/>
                  <w:jc w:val="center"/>
                </w:pPr>
              </w:pPrChange>
            </w:pPr>
            <w:del w:id="25337"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391955C4" w14:textId="41251934" w:rsidR="00CB457E" w:rsidRPr="00CB457E" w:rsidDel="00201166" w:rsidRDefault="00CB457E" w:rsidP="00D62BC5">
            <w:pPr>
              <w:spacing w:before="0" w:after="160"/>
              <w:jc w:val="left"/>
              <w:rPr>
                <w:del w:id="25338" w:author="Houyem Rais" w:date="2024-02-22T14:46:00Z"/>
                <w:rFonts w:ascii="Arial" w:eastAsia="Times New Roman" w:hAnsi="Arial" w:cs="Arial"/>
                <w:sz w:val="16"/>
                <w:szCs w:val="16"/>
                <w:lang w:eastAsia="fr-FR"/>
              </w:rPr>
              <w:pPrChange w:id="25339" w:author="Houyem Rais" w:date="2024-02-22T14:49:00Z">
                <w:pPr>
                  <w:spacing w:before="0" w:after="0" w:line="240" w:lineRule="auto"/>
                  <w:jc w:val="center"/>
                </w:pPr>
              </w:pPrChange>
            </w:pPr>
            <w:del w:id="25340"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16,5 </w:delText>
              </w:r>
            </w:del>
          </w:p>
        </w:tc>
      </w:tr>
      <w:tr w:rsidR="00CB457E" w:rsidRPr="00CB457E" w:rsidDel="00201166" w14:paraId="40515736" w14:textId="7F63BDDC" w:rsidTr="00E26F44">
        <w:trPr>
          <w:trHeight w:val="63"/>
          <w:del w:id="25341"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2E440EEA" w14:textId="4D9276B9" w:rsidR="00CB457E" w:rsidRPr="00CB457E" w:rsidDel="00201166" w:rsidRDefault="00CB457E" w:rsidP="00D62BC5">
            <w:pPr>
              <w:spacing w:before="0" w:after="160"/>
              <w:jc w:val="left"/>
              <w:rPr>
                <w:del w:id="25342" w:author="Houyem Rais" w:date="2024-02-22T14:46:00Z"/>
                <w:rFonts w:ascii="Arial" w:eastAsia="Times New Roman" w:hAnsi="Arial" w:cs="Arial"/>
                <w:b/>
                <w:bCs/>
                <w:sz w:val="16"/>
                <w:szCs w:val="16"/>
                <w:lang w:eastAsia="fr-FR"/>
              </w:rPr>
              <w:pPrChange w:id="25343" w:author="Houyem Rais" w:date="2024-02-22T14:49:00Z">
                <w:pPr>
                  <w:spacing w:before="0" w:after="0" w:line="240" w:lineRule="auto"/>
                  <w:jc w:val="center"/>
                </w:pPr>
              </w:pPrChange>
            </w:pPr>
            <w:del w:id="25344" w:author="Houyem Rais" w:date="2024-02-22T14:46:00Z">
              <w:r w:rsidRPr="00CB457E" w:rsidDel="00201166">
                <w:rPr>
                  <w:rFonts w:ascii="Arial" w:eastAsia="Times New Roman" w:hAnsi="Arial" w:cs="Arial"/>
                  <w:b/>
                  <w:bCs/>
                  <w:sz w:val="16"/>
                  <w:szCs w:val="16"/>
                  <w:lang w:eastAsia="fr-FR"/>
                </w:rPr>
                <w:delText>4</w:delText>
              </w:r>
            </w:del>
          </w:p>
        </w:tc>
        <w:tc>
          <w:tcPr>
            <w:tcW w:w="1135" w:type="dxa"/>
            <w:tcBorders>
              <w:top w:val="nil"/>
              <w:left w:val="nil"/>
              <w:bottom w:val="single" w:sz="4" w:space="0" w:color="auto"/>
              <w:right w:val="single" w:sz="4" w:space="0" w:color="auto"/>
            </w:tcBorders>
            <w:shd w:val="clear" w:color="auto" w:fill="auto"/>
            <w:hideMark/>
          </w:tcPr>
          <w:p w14:paraId="03FCFE01" w14:textId="11B7CB2A" w:rsidR="00CB457E" w:rsidRPr="00CB457E" w:rsidDel="00201166" w:rsidRDefault="00CB457E" w:rsidP="00D62BC5">
            <w:pPr>
              <w:spacing w:before="0" w:after="160"/>
              <w:jc w:val="left"/>
              <w:rPr>
                <w:del w:id="25345" w:author="Houyem Rais" w:date="2024-02-22T14:46:00Z"/>
                <w:rFonts w:ascii="Arial" w:eastAsia="Times New Roman" w:hAnsi="Arial" w:cs="Arial"/>
                <w:sz w:val="16"/>
                <w:szCs w:val="16"/>
                <w:lang w:eastAsia="fr-FR"/>
              </w:rPr>
              <w:pPrChange w:id="25346" w:author="Houyem Rais" w:date="2024-02-22T14:49:00Z">
                <w:pPr>
                  <w:spacing w:before="0" w:after="0" w:line="240" w:lineRule="auto"/>
                  <w:jc w:val="left"/>
                </w:pPr>
              </w:pPrChange>
            </w:pPr>
            <w:del w:id="25347" w:author="Houyem Rais" w:date="2024-02-22T14:46:00Z">
              <w:r w:rsidRPr="00CB457E" w:rsidDel="00201166">
                <w:rPr>
                  <w:rFonts w:ascii="Arial" w:eastAsia="Times New Roman" w:hAnsi="Arial" w:cs="Arial"/>
                  <w:sz w:val="16"/>
                  <w:szCs w:val="16"/>
                  <w:lang w:eastAsia="fr-FR"/>
                </w:rPr>
                <w:delText>Passation de marché</w:delText>
              </w:r>
            </w:del>
          </w:p>
        </w:tc>
        <w:tc>
          <w:tcPr>
            <w:tcW w:w="993" w:type="dxa"/>
            <w:tcBorders>
              <w:top w:val="nil"/>
              <w:left w:val="nil"/>
              <w:bottom w:val="single" w:sz="4" w:space="0" w:color="auto"/>
              <w:right w:val="single" w:sz="4" w:space="0" w:color="auto"/>
            </w:tcBorders>
            <w:shd w:val="clear" w:color="auto" w:fill="auto"/>
            <w:noWrap/>
            <w:hideMark/>
          </w:tcPr>
          <w:p w14:paraId="1BA91B6C" w14:textId="527D80A2" w:rsidR="00CB457E" w:rsidRPr="00CB457E" w:rsidDel="00201166" w:rsidRDefault="00CB457E" w:rsidP="00D62BC5">
            <w:pPr>
              <w:spacing w:before="0" w:after="160"/>
              <w:jc w:val="left"/>
              <w:rPr>
                <w:del w:id="25348" w:author="Houyem Rais" w:date="2024-02-22T14:46:00Z"/>
                <w:rFonts w:ascii="Arial" w:eastAsia="Times New Roman" w:hAnsi="Arial" w:cs="Arial"/>
                <w:sz w:val="16"/>
                <w:szCs w:val="16"/>
                <w:lang w:eastAsia="fr-FR"/>
              </w:rPr>
              <w:pPrChange w:id="25349" w:author="Houyem Rais" w:date="2024-02-22T14:49:00Z">
                <w:pPr>
                  <w:spacing w:before="0" w:after="0" w:line="240" w:lineRule="auto"/>
                  <w:jc w:val="left"/>
                </w:pPr>
              </w:pPrChange>
            </w:pPr>
            <w:del w:id="25350"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nil"/>
              <w:left w:val="nil"/>
              <w:bottom w:val="single" w:sz="4" w:space="0" w:color="auto"/>
              <w:right w:val="single" w:sz="4" w:space="0" w:color="auto"/>
            </w:tcBorders>
            <w:shd w:val="clear" w:color="auto" w:fill="auto"/>
            <w:hideMark/>
          </w:tcPr>
          <w:p w14:paraId="418DB468" w14:textId="64D82A35" w:rsidR="00CB457E" w:rsidRPr="00CB457E" w:rsidDel="00201166" w:rsidRDefault="00CB457E" w:rsidP="00D62BC5">
            <w:pPr>
              <w:spacing w:before="0" w:after="160"/>
              <w:jc w:val="left"/>
              <w:rPr>
                <w:del w:id="25351" w:author="Houyem Rais" w:date="2024-02-22T14:46:00Z"/>
                <w:rFonts w:ascii="Arial" w:eastAsia="Times New Roman" w:hAnsi="Arial" w:cs="Arial"/>
                <w:sz w:val="16"/>
                <w:szCs w:val="16"/>
                <w:lang w:eastAsia="fr-FR"/>
              </w:rPr>
              <w:pPrChange w:id="25352" w:author="Houyem Rais" w:date="2024-02-22T14:49:00Z">
                <w:pPr>
                  <w:spacing w:before="0" w:after="0" w:line="240" w:lineRule="auto"/>
                  <w:jc w:val="left"/>
                </w:pPr>
              </w:pPrChange>
            </w:pPr>
            <w:del w:id="25353" w:author="Houyem Rais" w:date="2024-02-22T14:46:00Z">
              <w:r w:rsidRPr="00CB457E" w:rsidDel="00201166">
                <w:rPr>
                  <w:rFonts w:ascii="Arial" w:eastAsia="Times New Roman" w:hAnsi="Arial" w:cs="Arial"/>
                  <w:sz w:val="16"/>
                  <w:szCs w:val="16"/>
                  <w:lang w:eastAsia="fr-FR"/>
                </w:rPr>
                <w:delText>Dossier technique non correctement préparé ou trop détaillé et normatif</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744EE021" w14:textId="23417A78" w:rsidR="00CB457E" w:rsidRPr="00CB457E" w:rsidDel="00201166" w:rsidRDefault="00CB457E" w:rsidP="00D62BC5">
            <w:pPr>
              <w:spacing w:before="0" w:after="160"/>
              <w:jc w:val="left"/>
              <w:rPr>
                <w:del w:id="25354" w:author="Houyem Rais" w:date="2024-02-22T14:46:00Z"/>
                <w:rFonts w:ascii="Arial" w:eastAsia="Times New Roman" w:hAnsi="Arial" w:cs="Arial"/>
                <w:b/>
                <w:bCs/>
                <w:sz w:val="16"/>
                <w:szCs w:val="16"/>
                <w:lang w:eastAsia="fr-FR"/>
              </w:rPr>
              <w:pPrChange w:id="25355" w:author="Houyem Rais" w:date="2024-02-22T14:49:00Z">
                <w:pPr>
                  <w:spacing w:before="0" w:after="0" w:line="240" w:lineRule="auto"/>
                  <w:jc w:val="center"/>
                </w:pPr>
              </w:pPrChange>
            </w:pPr>
            <w:del w:id="25356" w:author="Houyem Rais" w:date="2024-02-22T14:46:00Z">
              <w:r w:rsidRPr="00CB457E" w:rsidDel="00201166">
                <w:rPr>
                  <w:rFonts w:ascii="Arial" w:eastAsia="Times New Roman" w:hAnsi="Arial" w:cs="Arial"/>
                  <w:b/>
                  <w:bCs/>
                  <w:sz w:val="16"/>
                  <w:szCs w:val="16"/>
                  <w:lang w:eastAsia="fr-FR"/>
                </w:rPr>
                <w:delText>15%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0F956D7" w14:textId="11F9DB10" w:rsidR="00CB457E" w:rsidRPr="00CB457E" w:rsidDel="00201166" w:rsidRDefault="00CB457E" w:rsidP="00D62BC5">
            <w:pPr>
              <w:spacing w:before="0" w:after="160"/>
              <w:jc w:val="left"/>
              <w:rPr>
                <w:del w:id="25357" w:author="Houyem Rais" w:date="2024-02-22T14:46:00Z"/>
                <w:rFonts w:ascii="Arial" w:eastAsia="Times New Roman" w:hAnsi="Arial" w:cs="Arial"/>
                <w:sz w:val="16"/>
                <w:szCs w:val="16"/>
                <w:lang w:eastAsia="fr-FR"/>
              </w:rPr>
              <w:pPrChange w:id="25358" w:author="Houyem Rais" w:date="2024-02-22T14:49:00Z">
                <w:pPr>
                  <w:spacing w:before="0" w:after="0" w:line="240" w:lineRule="auto"/>
                  <w:jc w:val="center"/>
                </w:pPr>
              </w:pPrChange>
            </w:pPr>
            <w:del w:id="25359"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37E3C770" w14:textId="27DDBCC5" w:rsidR="00CB457E" w:rsidRPr="00CB457E" w:rsidDel="00201166" w:rsidRDefault="00CB457E" w:rsidP="00D62BC5">
            <w:pPr>
              <w:spacing w:before="0" w:after="160"/>
              <w:jc w:val="left"/>
              <w:rPr>
                <w:del w:id="25360" w:author="Houyem Rais" w:date="2024-02-22T14:46:00Z"/>
                <w:rFonts w:ascii="Arial" w:eastAsia="Times New Roman" w:hAnsi="Arial" w:cs="Arial"/>
                <w:sz w:val="16"/>
                <w:szCs w:val="16"/>
                <w:lang w:eastAsia="fr-FR"/>
              </w:rPr>
              <w:pPrChange w:id="25361" w:author="Houyem Rais" w:date="2024-02-22T14:49:00Z">
                <w:pPr>
                  <w:spacing w:before="0" w:after="0" w:line="240" w:lineRule="auto"/>
                  <w:jc w:val="center"/>
                </w:pPr>
              </w:pPrChange>
            </w:pPr>
            <w:del w:id="25362" w:author="Houyem Rais" w:date="2024-02-22T14:46:00Z">
              <w:r w:rsidRPr="00CB457E" w:rsidDel="00201166">
                <w:rPr>
                  <w:rFonts w:ascii="Arial" w:eastAsia="Times New Roman" w:hAnsi="Arial" w:cs="Arial"/>
                  <w:sz w:val="16"/>
                  <w:szCs w:val="16"/>
                  <w:lang w:eastAsia="fr-FR"/>
                </w:rPr>
                <w:delText>13,00%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3866F505" w14:textId="7A593091" w:rsidR="00CB457E" w:rsidRPr="00CB457E" w:rsidDel="00201166" w:rsidRDefault="00CB457E" w:rsidP="00D62BC5">
            <w:pPr>
              <w:spacing w:before="0" w:after="160"/>
              <w:jc w:val="left"/>
              <w:rPr>
                <w:del w:id="25363" w:author="Houyem Rais" w:date="2024-02-22T14:46:00Z"/>
                <w:rFonts w:ascii="Arial" w:eastAsia="Times New Roman" w:hAnsi="Arial" w:cs="Arial"/>
                <w:sz w:val="16"/>
                <w:szCs w:val="16"/>
                <w:lang w:eastAsia="fr-FR"/>
              </w:rPr>
              <w:pPrChange w:id="25364" w:author="Houyem Rais" w:date="2024-02-22T14:49:00Z">
                <w:pPr>
                  <w:spacing w:before="0" w:after="0" w:line="240" w:lineRule="auto"/>
                  <w:jc w:val="center"/>
                </w:pPr>
              </w:pPrChange>
            </w:pPr>
            <w:del w:id="25365" w:author="Houyem Rais" w:date="2024-02-22T14:46:00Z">
              <w:r w:rsidRPr="00CB457E" w:rsidDel="00201166">
                <w:rPr>
                  <w:rFonts w:ascii="Arial" w:eastAsia="Times New Roman" w:hAnsi="Arial" w:cs="Arial"/>
                  <w:sz w:val="16"/>
                  <w:szCs w:val="16"/>
                  <w:lang w:eastAsia="fr-FR"/>
                </w:rPr>
                <w:delText>69</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60D298C8" w14:textId="557E7D5C" w:rsidR="00CB457E" w:rsidRPr="00CB457E" w:rsidDel="00201166" w:rsidRDefault="00CB457E" w:rsidP="00D62BC5">
            <w:pPr>
              <w:spacing w:before="0" w:after="160"/>
              <w:jc w:val="left"/>
              <w:rPr>
                <w:del w:id="25366" w:author="Houyem Rais" w:date="2024-02-22T14:46:00Z"/>
                <w:rFonts w:ascii="Arial" w:eastAsia="Times New Roman" w:hAnsi="Arial" w:cs="Arial"/>
                <w:sz w:val="16"/>
                <w:szCs w:val="16"/>
                <w:lang w:eastAsia="fr-FR"/>
              </w:rPr>
              <w:pPrChange w:id="25367" w:author="Houyem Rais" w:date="2024-02-22T14:49:00Z">
                <w:pPr>
                  <w:spacing w:before="0" w:after="0" w:line="240" w:lineRule="auto"/>
                  <w:jc w:val="center"/>
                </w:pPr>
              </w:pPrChange>
            </w:pPr>
            <w:del w:id="25368" w:author="Houyem Rais" w:date="2024-02-22T14:46:00Z">
              <w:r w:rsidRPr="00CB457E" w:rsidDel="00201166">
                <w:rPr>
                  <w:rFonts w:ascii="Arial" w:eastAsia="Times New Roman" w:hAnsi="Arial" w:cs="Arial"/>
                  <w:sz w:val="16"/>
                  <w:szCs w:val="16"/>
                  <w:lang w:eastAsia="fr-FR"/>
                </w:rPr>
                <w:delText xml:space="preserve"> Frais de développement (études DAO etc)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0A3C13F1" w14:textId="2CF11F20" w:rsidR="00CB457E" w:rsidRPr="00CB457E" w:rsidDel="00201166" w:rsidRDefault="00CB457E" w:rsidP="00D62BC5">
            <w:pPr>
              <w:spacing w:before="0" w:after="160"/>
              <w:jc w:val="left"/>
              <w:rPr>
                <w:del w:id="25369" w:author="Houyem Rais" w:date="2024-02-22T14:46:00Z"/>
                <w:rFonts w:ascii="Arial" w:eastAsia="Times New Roman" w:hAnsi="Arial" w:cs="Arial"/>
                <w:sz w:val="16"/>
                <w:szCs w:val="16"/>
                <w:lang w:eastAsia="fr-FR"/>
              </w:rPr>
              <w:pPrChange w:id="25370" w:author="Houyem Rais" w:date="2024-02-22T14:49:00Z">
                <w:pPr>
                  <w:spacing w:before="0" w:after="0" w:line="240" w:lineRule="auto"/>
                  <w:jc w:val="center"/>
                </w:pPr>
              </w:pPrChange>
            </w:pPr>
            <w:del w:id="25371" w:author="Houyem Rais" w:date="2024-02-22T14:46:00Z">
              <w:r w:rsidRPr="00CB457E" w:rsidDel="00201166">
                <w:rPr>
                  <w:rFonts w:ascii="Arial" w:eastAsia="Times New Roman" w:hAnsi="Arial" w:cs="Arial"/>
                  <w:sz w:val="16"/>
                  <w:szCs w:val="16"/>
                  <w:lang w:eastAsia="fr-FR"/>
                </w:rPr>
                <w:delText>1,95%</w:delText>
              </w:r>
            </w:del>
          </w:p>
        </w:tc>
        <w:tc>
          <w:tcPr>
            <w:tcW w:w="709" w:type="dxa"/>
            <w:tcBorders>
              <w:top w:val="nil"/>
              <w:left w:val="nil"/>
              <w:bottom w:val="single" w:sz="4" w:space="0" w:color="auto"/>
              <w:right w:val="single" w:sz="4" w:space="0" w:color="auto"/>
            </w:tcBorders>
            <w:shd w:val="clear" w:color="auto" w:fill="auto"/>
            <w:noWrap/>
            <w:vAlign w:val="center"/>
            <w:hideMark/>
          </w:tcPr>
          <w:p w14:paraId="3DD5AB84" w14:textId="4C416AFE" w:rsidR="00CB457E" w:rsidRPr="00CB457E" w:rsidDel="00201166" w:rsidRDefault="00CB457E" w:rsidP="00D62BC5">
            <w:pPr>
              <w:spacing w:before="0" w:after="160"/>
              <w:jc w:val="left"/>
              <w:rPr>
                <w:del w:id="25372" w:author="Houyem Rais" w:date="2024-02-22T14:46:00Z"/>
                <w:rFonts w:ascii="Arial" w:eastAsia="Times New Roman" w:hAnsi="Arial" w:cs="Arial"/>
                <w:sz w:val="16"/>
                <w:szCs w:val="16"/>
                <w:lang w:eastAsia="fr-FR"/>
              </w:rPr>
              <w:pPrChange w:id="25373" w:author="Houyem Rais" w:date="2024-02-22T14:49:00Z">
                <w:pPr>
                  <w:spacing w:before="0" w:after="0" w:line="240" w:lineRule="auto"/>
                  <w:jc w:val="center"/>
                </w:pPr>
              </w:pPrChange>
            </w:pPr>
            <w:del w:id="2537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1,35 </w:delText>
              </w:r>
            </w:del>
          </w:p>
        </w:tc>
        <w:tc>
          <w:tcPr>
            <w:tcW w:w="850" w:type="dxa"/>
            <w:tcBorders>
              <w:top w:val="nil"/>
              <w:left w:val="nil"/>
              <w:bottom w:val="single" w:sz="4" w:space="0" w:color="auto"/>
              <w:right w:val="single" w:sz="4" w:space="0" w:color="auto"/>
            </w:tcBorders>
            <w:shd w:val="clear" w:color="auto" w:fill="auto"/>
            <w:vAlign w:val="center"/>
            <w:hideMark/>
          </w:tcPr>
          <w:p w14:paraId="4921ABD0" w14:textId="4D041988" w:rsidR="00CB457E" w:rsidRPr="00CB457E" w:rsidDel="00201166" w:rsidRDefault="00CB457E" w:rsidP="00D62BC5">
            <w:pPr>
              <w:spacing w:before="0" w:after="160"/>
              <w:jc w:val="left"/>
              <w:rPr>
                <w:del w:id="25375" w:author="Houyem Rais" w:date="2024-02-22T14:46:00Z"/>
                <w:rFonts w:ascii="Arial" w:eastAsia="Times New Roman" w:hAnsi="Arial" w:cs="Arial"/>
                <w:sz w:val="16"/>
                <w:szCs w:val="16"/>
                <w:lang w:eastAsia="fr-FR"/>
              </w:rPr>
              <w:pPrChange w:id="25376" w:author="Houyem Rais" w:date="2024-02-22T14:49:00Z">
                <w:pPr>
                  <w:spacing w:before="0" w:after="0" w:line="240" w:lineRule="auto"/>
                  <w:jc w:val="center"/>
                </w:pPr>
              </w:pPrChange>
            </w:pPr>
            <w:del w:id="25377" w:author="Houyem Rais" w:date="2024-02-22T14:46:00Z">
              <w:r w:rsidRPr="00CB457E" w:rsidDel="00201166">
                <w:rPr>
                  <w:rFonts w:ascii="Arial" w:eastAsia="Times New Roman" w:hAnsi="Arial" w:cs="Arial"/>
                  <w:sz w:val="16"/>
                  <w:szCs w:val="16"/>
                  <w:lang w:eastAsia="fr-FR"/>
                </w:rPr>
                <w:delText>Autorité contractante</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2BC921A1" w14:textId="0D3DB40B" w:rsidR="00CB457E" w:rsidRPr="00CB457E" w:rsidDel="00201166" w:rsidRDefault="00CB457E" w:rsidP="00D62BC5">
            <w:pPr>
              <w:spacing w:before="0" w:after="160"/>
              <w:jc w:val="left"/>
              <w:rPr>
                <w:del w:id="25378" w:author="Houyem Rais" w:date="2024-02-22T14:46:00Z"/>
                <w:rFonts w:ascii="Arial" w:eastAsia="Times New Roman" w:hAnsi="Arial" w:cs="Arial"/>
                <w:b/>
                <w:bCs/>
                <w:sz w:val="16"/>
                <w:szCs w:val="16"/>
                <w:lang w:eastAsia="fr-FR"/>
              </w:rPr>
              <w:pPrChange w:id="25379" w:author="Houyem Rais" w:date="2024-02-22T14:49:00Z">
                <w:pPr>
                  <w:spacing w:before="0" w:after="0" w:line="240" w:lineRule="auto"/>
                  <w:jc w:val="center"/>
                </w:pPr>
              </w:pPrChange>
            </w:pPr>
            <w:del w:id="25380" w:author="Houyem Rais" w:date="2024-02-22T14:46:00Z">
              <w:r w:rsidRPr="00CB457E" w:rsidDel="00201166">
                <w:rPr>
                  <w:rFonts w:ascii="Arial" w:eastAsia="Times New Roman" w:hAnsi="Arial" w:cs="Arial"/>
                  <w:b/>
                  <w:bCs/>
                  <w:sz w:val="16"/>
                  <w:szCs w:val="16"/>
                  <w:lang w:eastAsia="fr-FR"/>
                </w:rPr>
                <w:delText>100%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5E1BF9E0" w14:textId="4DCAF4AF" w:rsidR="00CB457E" w:rsidRPr="00CB457E" w:rsidDel="00201166" w:rsidRDefault="00CB457E" w:rsidP="00D62BC5">
            <w:pPr>
              <w:spacing w:before="0" w:after="160"/>
              <w:jc w:val="left"/>
              <w:rPr>
                <w:del w:id="25381" w:author="Houyem Rais" w:date="2024-02-22T14:46:00Z"/>
                <w:rFonts w:ascii="Arial" w:eastAsia="Times New Roman" w:hAnsi="Arial" w:cs="Arial"/>
                <w:b/>
                <w:bCs/>
                <w:sz w:val="16"/>
                <w:szCs w:val="16"/>
                <w:lang w:eastAsia="fr-FR"/>
              </w:rPr>
              <w:pPrChange w:id="25382" w:author="Houyem Rais" w:date="2024-02-22T14:49:00Z">
                <w:pPr>
                  <w:spacing w:before="0" w:after="0" w:line="240" w:lineRule="auto"/>
                  <w:jc w:val="center"/>
                </w:pPr>
              </w:pPrChange>
            </w:pPr>
            <w:del w:id="25383" w:author="Houyem Rais" w:date="2024-02-22T14:46:00Z">
              <w:r w:rsidRPr="00CB457E" w:rsidDel="00201166">
                <w:rPr>
                  <w:rFonts w:ascii="Arial" w:eastAsia="Times New Roman" w:hAnsi="Arial" w:cs="Arial"/>
                  <w:b/>
                  <w:bCs/>
                  <w:sz w:val="16"/>
                  <w:szCs w:val="16"/>
                  <w:lang w:eastAsia="fr-FR"/>
                </w:rPr>
                <w:delText>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724DDECA" w14:textId="5A1E3300" w:rsidR="00CB457E" w:rsidRPr="00CB457E" w:rsidDel="00201166" w:rsidRDefault="00CB457E" w:rsidP="00D62BC5">
            <w:pPr>
              <w:spacing w:before="0" w:after="160"/>
              <w:jc w:val="left"/>
              <w:rPr>
                <w:del w:id="25384" w:author="Houyem Rais" w:date="2024-02-22T14:46:00Z"/>
                <w:rFonts w:ascii="Arial" w:eastAsia="Times New Roman" w:hAnsi="Arial" w:cs="Arial"/>
                <w:sz w:val="16"/>
                <w:szCs w:val="16"/>
                <w:lang w:eastAsia="fr-FR"/>
              </w:rPr>
              <w:pPrChange w:id="25385" w:author="Houyem Rais" w:date="2024-02-22T14:49:00Z">
                <w:pPr>
                  <w:spacing w:before="0" w:after="0" w:line="240" w:lineRule="auto"/>
                  <w:jc w:val="center"/>
                </w:pPr>
              </w:pPrChange>
            </w:pPr>
            <w:del w:id="2538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1,3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3068D21C" w14:textId="121D0C0B" w:rsidR="00CB457E" w:rsidRPr="00CB457E" w:rsidDel="00201166" w:rsidRDefault="00CB457E" w:rsidP="00D62BC5">
            <w:pPr>
              <w:spacing w:before="0" w:after="160"/>
              <w:jc w:val="left"/>
              <w:rPr>
                <w:del w:id="25387" w:author="Houyem Rais" w:date="2024-02-22T14:46:00Z"/>
                <w:rFonts w:ascii="Arial" w:eastAsia="Times New Roman" w:hAnsi="Arial" w:cs="Arial"/>
                <w:sz w:val="16"/>
                <w:szCs w:val="16"/>
                <w:lang w:eastAsia="fr-FR"/>
              </w:rPr>
              <w:pPrChange w:id="25388" w:author="Houyem Rais" w:date="2024-02-22T14:49:00Z">
                <w:pPr>
                  <w:spacing w:before="0" w:after="0" w:line="240" w:lineRule="auto"/>
                  <w:jc w:val="center"/>
                </w:pPr>
              </w:pPrChange>
            </w:pPr>
            <w:del w:id="25389" w:author="Houyem Rais" w:date="2024-02-22T14:46:00Z">
              <w:r w:rsidRPr="00CB457E" w:rsidDel="00201166">
                <w:rPr>
                  <w:rFonts w:ascii="Arial" w:eastAsia="Times New Roman" w:hAnsi="Arial" w:cs="Arial"/>
                  <w:sz w:val="16"/>
                  <w:szCs w:val="16"/>
                  <w:lang w:eastAsia="fr-FR"/>
                </w:rPr>
                <w:delText xml:space="preserve"> -</w:delText>
              </w:r>
              <w:r w:rsidDel="00201166">
                <w:rPr>
                  <w:rFonts w:ascii="Arial" w:eastAsia="Times New Roman" w:hAnsi="Arial" w:cs="Arial"/>
                  <w:sz w:val="16"/>
                  <w:szCs w:val="16"/>
                  <w:lang w:eastAsia="fr-FR"/>
                </w:rPr>
                <w:delText xml:space="preserve"> </w:delText>
              </w:r>
            </w:del>
          </w:p>
        </w:tc>
      </w:tr>
      <w:tr w:rsidR="00CB457E" w:rsidRPr="00CB457E" w:rsidDel="00201166" w14:paraId="6E120793" w14:textId="6222C565" w:rsidTr="00E26F44">
        <w:trPr>
          <w:trHeight w:val="334"/>
          <w:del w:id="25390"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0B8B80B2" w14:textId="792DB1C7" w:rsidR="00CB457E" w:rsidRPr="00CB457E" w:rsidDel="00201166" w:rsidRDefault="00CB457E" w:rsidP="00D62BC5">
            <w:pPr>
              <w:spacing w:before="0" w:after="160"/>
              <w:jc w:val="left"/>
              <w:rPr>
                <w:del w:id="25391" w:author="Houyem Rais" w:date="2024-02-22T14:46:00Z"/>
                <w:rFonts w:ascii="Arial" w:eastAsia="Times New Roman" w:hAnsi="Arial" w:cs="Arial"/>
                <w:b/>
                <w:bCs/>
                <w:sz w:val="16"/>
                <w:szCs w:val="16"/>
                <w:lang w:eastAsia="fr-FR"/>
              </w:rPr>
              <w:pPrChange w:id="25392" w:author="Houyem Rais" w:date="2024-02-22T14:49:00Z">
                <w:pPr>
                  <w:spacing w:before="0" w:after="0" w:line="240" w:lineRule="auto"/>
                  <w:jc w:val="center"/>
                </w:pPr>
              </w:pPrChange>
            </w:pPr>
            <w:del w:id="25393" w:author="Houyem Rais" w:date="2024-02-22T14:46:00Z">
              <w:r w:rsidRPr="00CB457E" w:rsidDel="00201166">
                <w:rPr>
                  <w:rFonts w:ascii="Arial" w:eastAsia="Times New Roman" w:hAnsi="Arial" w:cs="Arial"/>
                  <w:b/>
                  <w:bCs/>
                  <w:sz w:val="16"/>
                  <w:szCs w:val="16"/>
                  <w:lang w:eastAsia="fr-FR"/>
                </w:rPr>
                <w:delText>5</w:delText>
              </w:r>
            </w:del>
          </w:p>
        </w:tc>
        <w:tc>
          <w:tcPr>
            <w:tcW w:w="1135" w:type="dxa"/>
            <w:tcBorders>
              <w:top w:val="nil"/>
              <w:left w:val="nil"/>
              <w:bottom w:val="single" w:sz="4" w:space="0" w:color="auto"/>
              <w:right w:val="single" w:sz="4" w:space="0" w:color="auto"/>
            </w:tcBorders>
            <w:shd w:val="clear" w:color="auto" w:fill="auto"/>
            <w:hideMark/>
          </w:tcPr>
          <w:p w14:paraId="01D4EA7C" w14:textId="454A32BE" w:rsidR="00CB457E" w:rsidRPr="00CB457E" w:rsidDel="00201166" w:rsidRDefault="00CB457E" w:rsidP="00D62BC5">
            <w:pPr>
              <w:spacing w:before="0" w:after="160"/>
              <w:jc w:val="left"/>
              <w:rPr>
                <w:del w:id="25394" w:author="Houyem Rais" w:date="2024-02-22T14:46:00Z"/>
                <w:rFonts w:ascii="Arial" w:eastAsia="Times New Roman" w:hAnsi="Arial" w:cs="Arial"/>
                <w:sz w:val="16"/>
                <w:szCs w:val="16"/>
                <w:lang w:eastAsia="fr-FR"/>
              </w:rPr>
              <w:pPrChange w:id="25395" w:author="Houyem Rais" w:date="2024-02-22T14:49:00Z">
                <w:pPr>
                  <w:spacing w:before="0" w:after="0" w:line="240" w:lineRule="auto"/>
                  <w:jc w:val="left"/>
                </w:pPr>
              </w:pPrChange>
            </w:pPr>
            <w:del w:id="25396" w:author="Houyem Rais" w:date="2024-02-22T14:46:00Z">
              <w:r w:rsidRPr="00CB457E" w:rsidDel="00201166">
                <w:rPr>
                  <w:rFonts w:ascii="Arial" w:eastAsia="Times New Roman" w:hAnsi="Arial" w:cs="Arial"/>
                  <w:sz w:val="16"/>
                  <w:szCs w:val="16"/>
                  <w:lang w:eastAsia="fr-FR"/>
                </w:rPr>
                <w:delText>Passation de marché</w:delText>
              </w:r>
            </w:del>
          </w:p>
        </w:tc>
        <w:tc>
          <w:tcPr>
            <w:tcW w:w="993" w:type="dxa"/>
            <w:tcBorders>
              <w:top w:val="nil"/>
              <w:left w:val="nil"/>
              <w:bottom w:val="single" w:sz="4" w:space="0" w:color="auto"/>
              <w:right w:val="single" w:sz="4" w:space="0" w:color="auto"/>
            </w:tcBorders>
            <w:shd w:val="clear" w:color="auto" w:fill="auto"/>
            <w:noWrap/>
            <w:hideMark/>
          </w:tcPr>
          <w:p w14:paraId="603444E7" w14:textId="16C1A4E2" w:rsidR="00CB457E" w:rsidRPr="00CB457E" w:rsidDel="00201166" w:rsidRDefault="00CB457E" w:rsidP="00D62BC5">
            <w:pPr>
              <w:spacing w:before="0" w:after="160"/>
              <w:jc w:val="left"/>
              <w:rPr>
                <w:del w:id="25397" w:author="Houyem Rais" w:date="2024-02-22T14:46:00Z"/>
                <w:rFonts w:ascii="Arial" w:eastAsia="Times New Roman" w:hAnsi="Arial" w:cs="Arial"/>
                <w:sz w:val="16"/>
                <w:szCs w:val="16"/>
                <w:lang w:eastAsia="fr-FR"/>
              </w:rPr>
              <w:pPrChange w:id="25398" w:author="Houyem Rais" w:date="2024-02-22T14:49:00Z">
                <w:pPr>
                  <w:spacing w:before="0" w:after="0" w:line="240" w:lineRule="auto"/>
                  <w:jc w:val="left"/>
                </w:pPr>
              </w:pPrChange>
            </w:pPr>
            <w:del w:id="25399" w:author="Houyem Rais" w:date="2024-02-22T14:46:00Z">
              <w:r w:rsidRPr="00CB457E" w:rsidDel="00201166">
                <w:rPr>
                  <w:rFonts w:ascii="Arial" w:eastAsia="Times New Roman" w:hAnsi="Arial" w:cs="Arial"/>
                  <w:sz w:val="16"/>
                  <w:szCs w:val="16"/>
                  <w:lang w:eastAsia="fr-FR"/>
                </w:rPr>
                <w:delText>Juridique</w:delText>
              </w:r>
            </w:del>
          </w:p>
        </w:tc>
        <w:tc>
          <w:tcPr>
            <w:tcW w:w="3260" w:type="dxa"/>
            <w:tcBorders>
              <w:top w:val="nil"/>
              <w:left w:val="nil"/>
              <w:bottom w:val="single" w:sz="4" w:space="0" w:color="auto"/>
              <w:right w:val="single" w:sz="4" w:space="0" w:color="auto"/>
            </w:tcBorders>
            <w:shd w:val="clear" w:color="auto" w:fill="auto"/>
            <w:hideMark/>
          </w:tcPr>
          <w:p w14:paraId="5044320D" w14:textId="16FEB5EE" w:rsidR="00CB457E" w:rsidRPr="00CB457E" w:rsidDel="00201166" w:rsidRDefault="00CB457E" w:rsidP="00D62BC5">
            <w:pPr>
              <w:spacing w:before="0" w:after="160"/>
              <w:jc w:val="left"/>
              <w:rPr>
                <w:del w:id="25400" w:author="Houyem Rais" w:date="2024-02-22T14:46:00Z"/>
                <w:rFonts w:ascii="Arial" w:eastAsia="Times New Roman" w:hAnsi="Arial" w:cs="Arial"/>
                <w:sz w:val="16"/>
                <w:szCs w:val="16"/>
                <w:lang w:eastAsia="fr-FR"/>
              </w:rPr>
              <w:pPrChange w:id="25401" w:author="Houyem Rais" w:date="2024-02-22T14:49:00Z">
                <w:pPr>
                  <w:spacing w:before="0" w:after="0" w:line="240" w:lineRule="auto"/>
                  <w:jc w:val="left"/>
                </w:pPr>
              </w:pPrChange>
            </w:pPr>
            <w:del w:id="25402" w:author="Houyem Rais" w:date="2024-02-22T14:46:00Z">
              <w:r w:rsidRPr="00CB457E" w:rsidDel="00201166">
                <w:rPr>
                  <w:rFonts w:ascii="Arial" w:eastAsia="Times New Roman" w:hAnsi="Arial" w:cs="Arial"/>
                  <w:sz w:val="16"/>
                  <w:szCs w:val="16"/>
                  <w:lang w:eastAsia="fr-FR"/>
                </w:rPr>
                <w:delText>Retard dans l'obtention des autorisations et des permis nécessaires des autorités locales et nationales</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63410F49" w14:textId="4DFCD10F" w:rsidR="00CB457E" w:rsidRPr="00CB457E" w:rsidDel="00201166" w:rsidRDefault="00CB457E" w:rsidP="00D62BC5">
            <w:pPr>
              <w:spacing w:before="0" w:after="160"/>
              <w:jc w:val="left"/>
              <w:rPr>
                <w:del w:id="25403" w:author="Houyem Rais" w:date="2024-02-22T14:46:00Z"/>
                <w:rFonts w:ascii="Arial" w:eastAsia="Times New Roman" w:hAnsi="Arial" w:cs="Arial"/>
                <w:b/>
                <w:bCs/>
                <w:sz w:val="16"/>
                <w:szCs w:val="16"/>
                <w:lang w:eastAsia="fr-FR"/>
              </w:rPr>
              <w:pPrChange w:id="25404" w:author="Houyem Rais" w:date="2024-02-22T14:49:00Z">
                <w:pPr>
                  <w:spacing w:before="0" w:after="0" w:line="240" w:lineRule="auto"/>
                  <w:jc w:val="center"/>
                </w:pPr>
              </w:pPrChange>
            </w:pPr>
            <w:del w:id="25405" w:author="Houyem Rais" w:date="2024-02-22T14:46:00Z">
              <w:r w:rsidRPr="00CB457E" w:rsidDel="00201166">
                <w:rPr>
                  <w:rFonts w:ascii="Arial" w:eastAsia="Times New Roman" w:hAnsi="Arial" w:cs="Arial"/>
                  <w:b/>
                  <w:bCs/>
                  <w:sz w:val="16"/>
                  <w:szCs w:val="16"/>
                  <w:lang w:eastAsia="fr-FR"/>
                </w:rPr>
                <w:delText>15%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51F4594E" w14:textId="7D0602D6" w:rsidR="00CB457E" w:rsidRPr="00CB457E" w:rsidDel="00201166" w:rsidRDefault="00CB457E" w:rsidP="00D62BC5">
            <w:pPr>
              <w:spacing w:before="0" w:after="160"/>
              <w:jc w:val="left"/>
              <w:rPr>
                <w:del w:id="25406" w:author="Houyem Rais" w:date="2024-02-22T14:46:00Z"/>
                <w:rFonts w:ascii="Arial" w:eastAsia="Times New Roman" w:hAnsi="Arial" w:cs="Arial"/>
                <w:sz w:val="16"/>
                <w:szCs w:val="16"/>
                <w:lang w:eastAsia="fr-FR"/>
              </w:rPr>
              <w:pPrChange w:id="25407" w:author="Houyem Rais" w:date="2024-02-22T14:49:00Z">
                <w:pPr>
                  <w:spacing w:before="0" w:after="0" w:line="240" w:lineRule="auto"/>
                  <w:jc w:val="center"/>
                </w:pPr>
              </w:pPrChange>
            </w:pPr>
            <w:del w:id="25408"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4021EF53" w14:textId="436747BA" w:rsidR="00CB457E" w:rsidRPr="00CB457E" w:rsidDel="00201166" w:rsidRDefault="00CB457E" w:rsidP="00D62BC5">
            <w:pPr>
              <w:spacing w:before="0" w:after="160"/>
              <w:jc w:val="left"/>
              <w:rPr>
                <w:del w:id="25409" w:author="Houyem Rais" w:date="2024-02-22T14:46:00Z"/>
                <w:rFonts w:ascii="Arial" w:eastAsia="Times New Roman" w:hAnsi="Arial" w:cs="Arial"/>
                <w:sz w:val="16"/>
                <w:szCs w:val="16"/>
                <w:lang w:eastAsia="fr-FR"/>
              </w:rPr>
              <w:pPrChange w:id="25410" w:author="Houyem Rais" w:date="2024-02-22T14:49:00Z">
                <w:pPr>
                  <w:spacing w:before="0" w:after="0" w:line="240" w:lineRule="auto"/>
                  <w:jc w:val="center"/>
                </w:pPr>
              </w:pPrChange>
            </w:pPr>
            <w:del w:id="25411" w:author="Houyem Rais" w:date="2024-02-22T14:46:00Z">
              <w:r w:rsidRPr="00CB457E" w:rsidDel="00201166">
                <w:rPr>
                  <w:rFonts w:ascii="Arial" w:eastAsia="Times New Roman" w:hAnsi="Arial" w:cs="Arial"/>
                  <w:sz w:val="16"/>
                  <w:szCs w:val="16"/>
                  <w:lang w:eastAsia="fr-FR"/>
                </w:rPr>
                <w:delText>17,75%</w:delText>
              </w:r>
            </w:del>
          </w:p>
        </w:tc>
        <w:tc>
          <w:tcPr>
            <w:tcW w:w="863" w:type="dxa"/>
            <w:tcBorders>
              <w:top w:val="nil"/>
              <w:left w:val="nil"/>
              <w:bottom w:val="single" w:sz="4" w:space="0" w:color="auto"/>
              <w:right w:val="single" w:sz="4" w:space="0" w:color="auto"/>
            </w:tcBorders>
            <w:shd w:val="clear" w:color="auto" w:fill="auto"/>
            <w:noWrap/>
            <w:vAlign w:val="center"/>
            <w:hideMark/>
          </w:tcPr>
          <w:p w14:paraId="70E72A07" w14:textId="338B55EE" w:rsidR="00CB457E" w:rsidRPr="00CB457E" w:rsidDel="00201166" w:rsidRDefault="00CB457E" w:rsidP="00D62BC5">
            <w:pPr>
              <w:spacing w:before="0" w:after="160"/>
              <w:jc w:val="left"/>
              <w:rPr>
                <w:del w:id="25412" w:author="Houyem Rais" w:date="2024-02-22T14:46:00Z"/>
                <w:rFonts w:ascii="Arial" w:eastAsia="Times New Roman" w:hAnsi="Arial" w:cs="Arial"/>
                <w:sz w:val="16"/>
                <w:szCs w:val="16"/>
                <w:lang w:eastAsia="fr-FR"/>
              </w:rPr>
              <w:pPrChange w:id="25413" w:author="Houyem Rais" w:date="2024-02-22T14:49:00Z">
                <w:pPr>
                  <w:spacing w:before="0" w:after="0" w:line="240" w:lineRule="auto"/>
                  <w:jc w:val="center"/>
                </w:pPr>
              </w:pPrChange>
            </w:pPr>
            <w:del w:id="2541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6F443771" w14:textId="6D2432EC" w:rsidR="00CB457E" w:rsidRPr="00CB457E" w:rsidDel="00201166" w:rsidRDefault="00CB457E" w:rsidP="00D62BC5">
            <w:pPr>
              <w:spacing w:before="0" w:after="160"/>
              <w:jc w:val="left"/>
              <w:rPr>
                <w:del w:id="25415" w:author="Houyem Rais" w:date="2024-02-22T14:46:00Z"/>
                <w:rFonts w:ascii="Arial" w:eastAsia="Times New Roman" w:hAnsi="Arial" w:cs="Arial"/>
                <w:sz w:val="16"/>
                <w:szCs w:val="16"/>
                <w:lang w:eastAsia="fr-FR"/>
              </w:rPr>
              <w:pPrChange w:id="25416" w:author="Houyem Rais" w:date="2024-02-22T14:49:00Z">
                <w:pPr>
                  <w:spacing w:before="0" w:after="0" w:line="240" w:lineRule="auto"/>
                  <w:jc w:val="center"/>
                </w:pPr>
              </w:pPrChange>
            </w:pPr>
            <w:del w:id="25417"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270FCF48" w14:textId="60A9A229" w:rsidR="00CB457E" w:rsidRPr="00CB457E" w:rsidDel="00201166" w:rsidRDefault="00CB457E" w:rsidP="00D62BC5">
            <w:pPr>
              <w:spacing w:before="0" w:after="160"/>
              <w:jc w:val="left"/>
              <w:rPr>
                <w:del w:id="25418" w:author="Houyem Rais" w:date="2024-02-22T14:46:00Z"/>
                <w:rFonts w:ascii="Arial" w:eastAsia="Times New Roman" w:hAnsi="Arial" w:cs="Arial"/>
                <w:sz w:val="16"/>
                <w:szCs w:val="16"/>
                <w:lang w:eastAsia="fr-FR"/>
              </w:rPr>
              <w:pPrChange w:id="25419" w:author="Houyem Rais" w:date="2024-02-22T14:49:00Z">
                <w:pPr>
                  <w:spacing w:before="0" w:after="0" w:line="240" w:lineRule="auto"/>
                  <w:jc w:val="center"/>
                </w:pPr>
              </w:pPrChange>
            </w:pPr>
            <w:del w:id="25420" w:author="Houyem Rais" w:date="2024-02-22T14:46:00Z">
              <w:r w:rsidRPr="00CB457E" w:rsidDel="00201166">
                <w:rPr>
                  <w:rFonts w:ascii="Arial" w:eastAsia="Times New Roman" w:hAnsi="Arial" w:cs="Arial"/>
                  <w:sz w:val="16"/>
                  <w:szCs w:val="16"/>
                  <w:lang w:eastAsia="fr-FR"/>
                </w:rPr>
                <w:delText>2,66%</w:delText>
              </w:r>
            </w:del>
          </w:p>
        </w:tc>
        <w:tc>
          <w:tcPr>
            <w:tcW w:w="709" w:type="dxa"/>
            <w:tcBorders>
              <w:top w:val="nil"/>
              <w:left w:val="nil"/>
              <w:bottom w:val="single" w:sz="4" w:space="0" w:color="auto"/>
              <w:right w:val="single" w:sz="4" w:space="0" w:color="auto"/>
            </w:tcBorders>
            <w:shd w:val="clear" w:color="auto" w:fill="auto"/>
            <w:noWrap/>
            <w:vAlign w:val="center"/>
            <w:hideMark/>
          </w:tcPr>
          <w:p w14:paraId="248FBFEB" w14:textId="44069F40" w:rsidR="00CB457E" w:rsidRPr="00CB457E" w:rsidDel="00201166" w:rsidRDefault="00CB457E" w:rsidP="00D62BC5">
            <w:pPr>
              <w:spacing w:before="0" w:after="160"/>
              <w:jc w:val="left"/>
              <w:rPr>
                <w:del w:id="25421" w:author="Houyem Rais" w:date="2024-02-22T14:46:00Z"/>
                <w:rFonts w:ascii="Arial" w:eastAsia="Times New Roman" w:hAnsi="Arial" w:cs="Arial"/>
                <w:sz w:val="16"/>
                <w:szCs w:val="16"/>
                <w:lang w:eastAsia="fr-FR"/>
              </w:rPr>
              <w:pPrChange w:id="25422" w:author="Houyem Rais" w:date="2024-02-22T14:49:00Z">
                <w:pPr>
                  <w:spacing w:before="0" w:after="0" w:line="240" w:lineRule="auto"/>
                  <w:jc w:val="center"/>
                </w:pPr>
              </w:pPrChange>
            </w:pPr>
            <w:del w:id="25423"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26,28 </w:delText>
              </w:r>
            </w:del>
          </w:p>
        </w:tc>
        <w:tc>
          <w:tcPr>
            <w:tcW w:w="850" w:type="dxa"/>
            <w:tcBorders>
              <w:top w:val="nil"/>
              <w:left w:val="nil"/>
              <w:bottom w:val="single" w:sz="4" w:space="0" w:color="auto"/>
              <w:right w:val="single" w:sz="4" w:space="0" w:color="auto"/>
            </w:tcBorders>
            <w:shd w:val="clear" w:color="auto" w:fill="auto"/>
            <w:vAlign w:val="center"/>
            <w:hideMark/>
          </w:tcPr>
          <w:p w14:paraId="39C26E24" w14:textId="3271009A" w:rsidR="00CB457E" w:rsidRPr="00CB457E" w:rsidDel="00201166" w:rsidRDefault="00CB457E" w:rsidP="00D62BC5">
            <w:pPr>
              <w:spacing w:before="0" w:after="160"/>
              <w:jc w:val="left"/>
              <w:rPr>
                <w:del w:id="25424" w:author="Houyem Rais" w:date="2024-02-22T14:46:00Z"/>
                <w:rFonts w:ascii="Arial" w:eastAsia="Times New Roman" w:hAnsi="Arial" w:cs="Arial"/>
                <w:sz w:val="16"/>
                <w:szCs w:val="16"/>
                <w:lang w:eastAsia="fr-FR"/>
              </w:rPr>
              <w:pPrChange w:id="25425" w:author="Houyem Rais" w:date="2024-02-22T14:49:00Z">
                <w:pPr>
                  <w:spacing w:before="0" w:after="0" w:line="240" w:lineRule="auto"/>
                  <w:jc w:val="center"/>
                </w:pPr>
              </w:pPrChange>
            </w:pPr>
            <w:del w:id="25426" w:author="Houyem Rais" w:date="2024-02-22T14:46:00Z">
              <w:r w:rsidRPr="00CB457E" w:rsidDel="00201166">
                <w:rPr>
                  <w:rFonts w:ascii="Arial" w:eastAsia="Times New Roman" w:hAnsi="Arial" w:cs="Arial"/>
                  <w:sz w:val="16"/>
                  <w:szCs w:val="16"/>
                  <w:lang w:eastAsia="fr-FR"/>
                </w:rPr>
                <w:delText>Partagé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730837C3" w14:textId="50A9B186" w:rsidR="00CB457E" w:rsidRPr="00CB457E" w:rsidDel="00201166" w:rsidRDefault="00CB457E" w:rsidP="00D62BC5">
            <w:pPr>
              <w:spacing w:before="0" w:after="160"/>
              <w:jc w:val="left"/>
              <w:rPr>
                <w:del w:id="25427" w:author="Houyem Rais" w:date="2024-02-22T14:46:00Z"/>
                <w:rFonts w:ascii="Arial" w:eastAsia="Times New Roman" w:hAnsi="Arial" w:cs="Arial"/>
                <w:b/>
                <w:bCs/>
                <w:sz w:val="16"/>
                <w:szCs w:val="16"/>
                <w:lang w:eastAsia="fr-FR"/>
              </w:rPr>
              <w:pPrChange w:id="25428" w:author="Houyem Rais" w:date="2024-02-22T14:49:00Z">
                <w:pPr>
                  <w:spacing w:before="0" w:after="0" w:line="240" w:lineRule="auto"/>
                  <w:jc w:val="center"/>
                </w:pPr>
              </w:pPrChange>
            </w:pPr>
            <w:del w:id="25429" w:author="Houyem Rais" w:date="2024-02-22T14:46:00Z">
              <w:r w:rsidRPr="00CB457E" w:rsidDel="00201166">
                <w:rPr>
                  <w:rFonts w:ascii="Arial" w:eastAsia="Times New Roman" w:hAnsi="Arial" w:cs="Arial"/>
                  <w:b/>
                  <w:bCs/>
                  <w:sz w:val="16"/>
                  <w:szCs w:val="16"/>
                  <w:lang w:eastAsia="fr-FR"/>
                </w:rPr>
                <w:delText>70%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1D502822" w14:textId="05C16A14" w:rsidR="00CB457E" w:rsidRPr="00CB457E" w:rsidDel="00201166" w:rsidRDefault="00CB457E" w:rsidP="00D62BC5">
            <w:pPr>
              <w:spacing w:before="0" w:after="160"/>
              <w:jc w:val="left"/>
              <w:rPr>
                <w:del w:id="25430" w:author="Houyem Rais" w:date="2024-02-22T14:46:00Z"/>
                <w:rFonts w:ascii="Arial" w:eastAsia="Times New Roman" w:hAnsi="Arial" w:cs="Arial"/>
                <w:b/>
                <w:bCs/>
                <w:sz w:val="16"/>
                <w:szCs w:val="16"/>
                <w:lang w:eastAsia="fr-FR"/>
              </w:rPr>
              <w:pPrChange w:id="25431" w:author="Houyem Rais" w:date="2024-02-22T14:49:00Z">
                <w:pPr>
                  <w:spacing w:before="0" w:after="0" w:line="240" w:lineRule="auto"/>
                  <w:jc w:val="center"/>
                </w:pPr>
              </w:pPrChange>
            </w:pPr>
            <w:del w:id="25432" w:author="Houyem Rais" w:date="2024-02-22T14:46:00Z">
              <w:r w:rsidRPr="00CB457E" w:rsidDel="00201166">
                <w:rPr>
                  <w:rFonts w:ascii="Arial" w:eastAsia="Times New Roman" w:hAnsi="Arial" w:cs="Arial"/>
                  <w:b/>
                  <w:bCs/>
                  <w:sz w:val="16"/>
                  <w:szCs w:val="16"/>
                  <w:lang w:eastAsia="fr-FR"/>
                </w:rPr>
                <w:delText>30%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2720503C" w14:textId="2643614E" w:rsidR="00CB457E" w:rsidRPr="00CB457E" w:rsidDel="00201166" w:rsidRDefault="00CB457E" w:rsidP="00D62BC5">
            <w:pPr>
              <w:spacing w:before="0" w:after="160"/>
              <w:jc w:val="left"/>
              <w:rPr>
                <w:del w:id="25433" w:author="Houyem Rais" w:date="2024-02-22T14:46:00Z"/>
                <w:rFonts w:ascii="Arial" w:eastAsia="Times New Roman" w:hAnsi="Arial" w:cs="Arial"/>
                <w:sz w:val="16"/>
                <w:szCs w:val="16"/>
                <w:lang w:eastAsia="fr-FR"/>
              </w:rPr>
              <w:pPrChange w:id="25434" w:author="Houyem Rais" w:date="2024-02-22T14:49:00Z">
                <w:pPr>
                  <w:spacing w:before="0" w:after="0" w:line="240" w:lineRule="auto"/>
                  <w:jc w:val="center"/>
                </w:pPr>
              </w:pPrChange>
            </w:pPr>
            <w:del w:id="2543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18,4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1DB2C3E6" w14:textId="3B8E6E1B" w:rsidR="00CB457E" w:rsidRPr="00CB457E" w:rsidDel="00201166" w:rsidRDefault="00CB457E" w:rsidP="00D62BC5">
            <w:pPr>
              <w:spacing w:before="0" w:after="160"/>
              <w:jc w:val="left"/>
              <w:rPr>
                <w:del w:id="25436" w:author="Houyem Rais" w:date="2024-02-22T14:46:00Z"/>
                <w:rFonts w:ascii="Arial" w:eastAsia="Times New Roman" w:hAnsi="Arial" w:cs="Arial"/>
                <w:sz w:val="16"/>
                <w:szCs w:val="16"/>
                <w:lang w:eastAsia="fr-FR"/>
              </w:rPr>
              <w:pPrChange w:id="25437" w:author="Houyem Rais" w:date="2024-02-22T14:49:00Z">
                <w:pPr>
                  <w:spacing w:before="0" w:after="0" w:line="240" w:lineRule="auto"/>
                  <w:jc w:val="center"/>
                </w:pPr>
              </w:pPrChange>
            </w:pPr>
            <w:del w:id="25438" w:author="Houyem Rais" w:date="2024-02-22T14:46:00Z">
              <w:r w:rsidRPr="00CB457E" w:rsidDel="00201166">
                <w:rPr>
                  <w:rFonts w:ascii="Arial" w:eastAsia="Times New Roman" w:hAnsi="Arial" w:cs="Arial"/>
                  <w:sz w:val="16"/>
                  <w:szCs w:val="16"/>
                  <w:lang w:eastAsia="fr-FR"/>
                </w:rPr>
                <w:delText xml:space="preserve">7,9 </w:delText>
              </w:r>
            </w:del>
          </w:p>
        </w:tc>
      </w:tr>
      <w:tr w:rsidR="00CB457E" w:rsidRPr="00CB457E" w:rsidDel="00201166" w14:paraId="1B1D348C" w14:textId="1A02A86D" w:rsidTr="00E26F44">
        <w:trPr>
          <w:trHeight w:val="434"/>
          <w:del w:id="25439"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44B97502" w14:textId="51F82EFB" w:rsidR="00CB457E" w:rsidRPr="00CB457E" w:rsidDel="00201166" w:rsidRDefault="00CB457E" w:rsidP="00D62BC5">
            <w:pPr>
              <w:spacing w:before="0" w:after="160"/>
              <w:jc w:val="left"/>
              <w:rPr>
                <w:del w:id="25440" w:author="Houyem Rais" w:date="2024-02-22T14:46:00Z"/>
                <w:rFonts w:ascii="Arial" w:eastAsia="Times New Roman" w:hAnsi="Arial" w:cs="Arial"/>
                <w:b/>
                <w:bCs/>
                <w:sz w:val="16"/>
                <w:szCs w:val="16"/>
                <w:lang w:eastAsia="fr-FR"/>
              </w:rPr>
              <w:pPrChange w:id="25441" w:author="Houyem Rais" w:date="2024-02-22T14:49:00Z">
                <w:pPr>
                  <w:spacing w:before="0" w:after="0" w:line="240" w:lineRule="auto"/>
                  <w:jc w:val="center"/>
                </w:pPr>
              </w:pPrChange>
            </w:pPr>
            <w:del w:id="25442" w:author="Houyem Rais" w:date="2024-02-22T14:46:00Z">
              <w:r w:rsidRPr="00CB457E" w:rsidDel="00201166">
                <w:rPr>
                  <w:rFonts w:ascii="Arial" w:eastAsia="Times New Roman" w:hAnsi="Arial" w:cs="Arial"/>
                  <w:b/>
                  <w:bCs/>
                  <w:sz w:val="16"/>
                  <w:szCs w:val="16"/>
                  <w:lang w:eastAsia="fr-FR"/>
                </w:rPr>
                <w:delText>6</w:delText>
              </w:r>
            </w:del>
          </w:p>
        </w:tc>
        <w:tc>
          <w:tcPr>
            <w:tcW w:w="1135" w:type="dxa"/>
            <w:tcBorders>
              <w:top w:val="nil"/>
              <w:left w:val="nil"/>
              <w:bottom w:val="single" w:sz="4" w:space="0" w:color="auto"/>
              <w:right w:val="single" w:sz="4" w:space="0" w:color="auto"/>
            </w:tcBorders>
            <w:shd w:val="clear" w:color="auto" w:fill="auto"/>
            <w:hideMark/>
          </w:tcPr>
          <w:p w14:paraId="19CAA911" w14:textId="60D69CBF" w:rsidR="00CB457E" w:rsidRPr="00CB457E" w:rsidDel="00201166" w:rsidRDefault="00CB457E" w:rsidP="00D62BC5">
            <w:pPr>
              <w:spacing w:before="0" w:after="160"/>
              <w:jc w:val="left"/>
              <w:rPr>
                <w:del w:id="25443" w:author="Houyem Rais" w:date="2024-02-22T14:46:00Z"/>
                <w:rFonts w:ascii="Arial" w:eastAsia="Times New Roman" w:hAnsi="Arial" w:cs="Arial"/>
                <w:sz w:val="16"/>
                <w:szCs w:val="16"/>
                <w:lang w:eastAsia="fr-FR"/>
              </w:rPr>
              <w:pPrChange w:id="25444" w:author="Houyem Rais" w:date="2024-02-22T14:49:00Z">
                <w:pPr>
                  <w:spacing w:before="0" w:after="0" w:line="240" w:lineRule="auto"/>
                  <w:jc w:val="left"/>
                </w:pPr>
              </w:pPrChange>
            </w:pPr>
            <w:del w:id="25445" w:author="Houyem Rais" w:date="2024-02-22T14:46:00Z">
              <w:r w:rsidRPr="00CB457E" w:rsidDel="00201166">
                <w:rPr>
                  <w:rFonts w:ascii="Arial" w:eastAsia="Times New Roman" w:hAnsi="Arial" w:cs="Arial"/>
                  <w:sz w:val="16"/>
                  <w:szCs w:val="16"/>
                  <w:lang w:eastAsia="fr-FR"/>
                </w:rPr>
                <w:delText>Conception</w:delText>
              </w:r>
            </w:del>
          </w:p>
        </w:tc>
        <w:tc>
          <w:tcPr>
            <w:tcW w:w="993" w:type="dxa"/>
            <w:tcBorders>
              <w:top w:val="nil"/>
              <w:left w:val="nil"/>
              <w:bottom w:val="single" w:sz="4" w:space="0" w:color="auto"/>
              <w:right w:val="single" w:sz="4" w:space="0" w:color="auto"/>
            </w:tcBorders>
            <w:shd w:val="clear" w:color="auto" w:fill="auto"/>
            <w:noWrap/>
            <w:hideMark/>
          </w:tcPr>
          <w:p w14:paraId="0EC4B4C4" w14:textId="03CAFA11" w:rsidR="00CB457E" w:rsidRPr="00CB457E" w:rsidDel="00201166" w:rsidRDefault="00CB457E" w:rsidP="00D62BC5">
            <w:pPr>
              <w:spacing w:before="0" w:after="160"/>
              <w:jc w:val="left"/>
              <w:rPr>
                <w:del w:id="25446" w:author="Houyem Rais" w:date="2024-02-22T14:46:00Z"/>
                <w:rFonts w:ascii="Arial" w:eastAsia="Times New Roman" w:hAnsi="Arial" w:cs="Arial"/>
                <w:sz w:val="16"/>
                <w:szCs w:val="16"/>
                <w:lang w:eastAsia="fr-FR"/>
              </w:rPr>
              <w:pPrChange w:id="25447" w:author="Houyem Rais" w:date="2024-02-22T14:49:00Z">
                <w:pPr>
                  <w:spacing w:before="0" w:after="0" w:line="240" w:lineRule="auto"/>
                  <w:jc w:val="left"/>
                </w:pPr>
              </w:pPrChange>
            </w:pPr>
            <w:del w:id="25448"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nil"/>
              <w:left w:val="nil"/>
              <w:bottom w:val="single" w:sz="4" w:space="0" w:color="auto"/>
              <w:right w:val="single" w:sz="4" w:space="0" w:color="auto"/>
            </w:tcBorders>
            <w:shd w:val="clear" w:color="auto" w:fill="auto"/>
            <w:hideMark/>
          </w:tcPr>
          <w:p w14:paraId="2B577089" w14:textId="52668FCC" w:rsidR="00CB457E" w:rsidRPr="00CB457E" w:rsidDel="00201166" w:rsidRDefault="00CB457E" w:rsidP="00D62BC5">
            <w:pPr>
              <w:spacing w:before="0" w:after="160"/>
              <w:jc w:val="left"/>
              <w:rPr>
                <w:del w:id="25449" w:author="Houyem Rais" w:date="2024-02-22T14:46:00Z"/>
                <w:rFonts w:ascii="Arial" w:eastAsia="Times New Roman" w:hAnsi="Arial" w:cs="Arial"/>
                <w:sz w:val="16"/>
                <w:szCs w:val="16"/>
                <w:lang w:eastAsia="fr-FR"/>
              </w:rPr>
              <w:pPrChange w:id="25450" w:author="Houyem Rais" w:date="2024-02-22T14:49:00Z">
                <w:pPr>
                  <w:spacing w:before="0" w:after="0" w:line="240" w:lineRule="auto"/>
                  <w:jc w:val="left"/>
                </w:pPr>
              </w:pPrChange>
            </w:pPr>
            <w:del w:id="25451" w:author="Houyem Rais" w:date="2024-02-22T14:46:00Z">
              <w:r w:rsidRPr="00CB457E" w:rsidDel="00201166">
                <w:rPr>
                  <w:rFonts w:ascii="Arial" w:eastAsia="Times New Roman" w:hAnsi="Arial" w:cs="Arial"/>
                  <w:sz w:val="16"/>
                  <w:szCs w:val="16"/>
                  <w:lang w:eastAsia="fr-FR"/>
                </w:rPr>
                <w:delText xml:space="preserve">Conception non adéquate à cause de l'insuffisance des études techniques et de faisabilité, </w:delText>
              </w:r>
            </w:del>
            <w:ins w:id="25452" w:author="Mohamed Amine Sdiri" w:date="2023-11-29T09:58:00Z">
              <w:del w:id="25453" w:author="Houyem Rais" w:date="2024-02-22T14:46:00Z">
                <w:r w:rsidR="00621175" w:rsidDel="00201166">
                  <w:rPr>
                    <w:rFonts w:ascii="Arial" w:eastAsia="Times New Roman" w:hAnsi="Arial" w:cs="Arial"/>
                    <w:sz w:val="16"/>
                    <w:szCs w:val="16"/>
                    <w:lang w:eastAsia="fr-FR"/>
                  </w:rPr>
                  <w:delText xml:space="preserve"> </w:delText>
                </w:r>
              </w:del>
            </w:ins>
            <w:del w:id="25454" w:author="Houyem Rais" w:date="2024-02-22T14:46:00Z">
              <w:r w:rsidRPr="00CB457E" w:rsidDel="00201166">
                <w:rPr>
                  <w:rFonts w:ascii="Arial" w:eastAsia="Times New Roman" w:hAnsi="Arial" w:cs="Arial"/>
                  <w:sz w:val="16"/>
                  <w:szCs w:val="16"/>
                  <w:lang w:eastAsia="fr-FR"/>
                </w:rPr>
                <w:delText>entraînant des modifications coûteuses de la conception et des retards supplémentaires</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54850D7D" w14:textId="07D577BC" w:rsidR="00CB457E" w:rsidRPr="00CB457E" w:rsidDel="00201166" w:rsidRDefault="00CB457E" w:rsidP="00D62BC5">
            <w:pPr>
              <w:spacing w:before="0" w:after="160"/>
              <w:jc w:val="left"/>
              <w:rPr>
                <w:del w:id="25455" w:author="Houyem Rais" w:date="2024-02-22T14:46:00Z"/>
                <w:rFonts w:ascii="Arial" w:eastAsia="Times New Roman" w:hAnsi="Arial" w:cs="Arial"/>
                <w:b/>
                <w:bCs/>
                <w:sz w:val="16"/>
                <w:szCs w:val="16"/>
                <w:lang w:eastAsia="fr-FR"/>
              </w:rPr>
              <w:pPrChange w:id="25456" w:author="Houyem Rais" w:date="2024-02-22T14:49:00Z">
                <w:pPr>
                  <w:spacing w:before="0" w:after="0" w:line="240" w:lineRule="auto"/>
                  <w:jc w:val="center"/>
                </w:pPr>
              </w:pPrChange>
            </w:pPr>
            <w:del w:id="25457" w:author="Houyem Rais" w:date="2024-02-22T14:46:00Z">
              <w:r w:rsidRPr="00CB457E" w:rsidDel="00201166">
                <w:rPr>
                  <w:rFonts w:ascii="Arial" w:eastAsia="Times New Roman" w:hAnsi="Arial" w:cs="Arial"/>
                  <w:b/>
                  <w:bCs/>
                  <w:sz w:val="16"/>
                  <w:szCs w:val="16"/>
                  <w:lang w:eastAsia="fr-FR"/>
                </w:rPr>
                <w:delText>20%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0F634676" w14:textId="1575AE5E" w:rsidR="00CB457E" w:rsidRPr="00CB457E" w:rsidDel="00201166" w:rsidRDefault="00CB457E" w:rsidP="00D62BC5">
            <w:pPr>
              <w:spacing w:before="0" w:after="160"/>
              <w:jc w:val="left"/>
              <w:rPr>
                <w:del w:id="25458" w:author="Houyem Rais" w:date="2024-02-22T14:46:00Z"/>
                <w:rFonts w:ascii="Arial" w:eastAsia="Times New Roman" w:hAnsi="Arial" w:cs="Arial"/>
                <w:sz w:val="16"/>
                <w:szCs w:val="16"/>
                <w:lang w:eastAsia="fr-FR"/>
              </w:rPr>
              <w:pPrChange w:id="25459" w:author="Houyem Rais" w:date="2024-02-22T14:49:00Z">
                <w:pPr>
                  <w:spacing w:before="0" w:after="0" w:line="240" w:lineRule="auto"/>
                  <w:jc w:val="center"/>
                </w:pPr>
              </w:pPrChange>
            </w:pPr>
            <w:del w:id="25460"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10B73880" w14:textId="7CC1F593" w:rsidR="00CB457E" w:rsidRPr="00CB457E" w:rsidDel="00201166" w:rsidRDefault="00CB457E" w:rsidP="00D62BC5">
            <w:pPr>
              <w:spacing w:before="0" w:after="160"/>
              <w:jc w:val="left"/>
              <w:rPr>
                <w:del w:id="25461" w:author="Houyem Rais" w:date="2024-02-22T14:46:00Z"/>
                <w:rFonts w:ascii="Arial" w:eastAsia="Times New Roman" w:hAnsi="Arial" w:cs="Arial"/>
                <w:sz w:val="16"/>
                <w:szCs w:val="16"/>
                <w:lang w:eastAsia="fr-FR"/>
              </w:rPr>
              <w:pPrChange w:id="25462" w:author="Houyem Rais" w:date="2024-02-22T14:49:00Z">
                <w:pPr>
                  <w:spacing w:before="0" w:after="0" w:line="240" w:lineRule="auto"/>
                  <w:jc w:val="center"/>
                </w:pPr>
              </w:pPrChange>
            </w:pPr>
            <w:del w:id="25463" w:author="Houyem Rais" w:date="2024-02-22T14:46:00Z">
              <w:r w:rsidRPr="00CB457E" w:rsidDel="00201166">
                <w:rPr>
                  <w:rFonts w:ascii="Arial" w:eastAsia="Times New Roman" w:hAnsi="Arial" w:cs="Arial"/>
                  <w:sz w:val="16"/>
                  <w:szCs w:val="16"/>
                  <w:lang w:eastAsia="fr-FR"/>
                </w:rPr>
                <w:delText>17,50%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5FFF2DD6" w14:textId="0DBD12E4" w:rsidR="00CB457E" w:rsidRPr="00CB457E" w:rsidDel="00201166" w:rsidRDefault="00CB457E" w:rsidP="00D62BC5">
            <w:pPr>
              <w:spacing w:before="0" w:after="160"/>
              <w:jc w:val="left"/>
              <w:rPr>
                <w:del w:id="25464" w:author="Houyem Rais" w:date="2024-02-22T14:46:00Z"/>
                <w:rFonts w:ascii="Arial" w:eastAsia="Times New Roman" w:hAnsi="Arial" w:cs="Arial"/>
                <w:sz w:val="16"/>
                <w:szCs w:val="16"/>
                <w:lang w:eastAsia="fr-FR"/>
              </w:rPr>
              <w:pPrChange w:id="25465" w:author="Houyem Rais" w:date="2024-02-22T14:49:00Z">
                <w:pPr>
                  <w:spacing w:before="0" w:after="0" w:line="240" w:lineRule="auto"/>
                  <w:jc w:val="center"/>
                </w:pPr>
              </w:pPrChange>
            </w:pPr>
            <w:del w:id="2546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5B8E5271" w14:textId="3C1E3D89" w:rsidR="00CB457E" w:rsidRPr="00CB457E" w:rsidDel="00201166" w:rsidRDefault="00CB457E" w:rsidP="00D62BC5">
            <w:pPr>
              <w:spacing w:before="0" w:after="160"/>
              <w:jc w:val="left"/>
              <w:rPr>
                <w:del w:id="25467" w:author="Houyem Rais" w:date="2024-02-22T14:46:00Z"/>
                <w:rFonts w:ascii="Arial" w:eastAsia="Times New Roman" w:hAnsi="Arial" w:cs="Arial"/>
                <w:sz w:val="16"/>
                <w:szCs w:val="16"/>
                <w:lang w:eastAsia="fr-FR"/>
              </w:rPr>
              <w:pPrChange w:id="25468" w:author="Houyem Rais" w:date="2024-02-22T14:49:00Z">
                <w:pPr>
                  <w:spacing w:before="0" w:after="0" w:line="240" w:lineRule="auto"/>
                  <w:jc w:val="center"/>
                </w:pPr>
              </w:pPrChange>
            </w:pPr>
            <w:del w:id="25469"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7DFDA1DF" w14:textId="75A4E681" w:rsidR="00CB457E" w:rsidRPr="00CB457E" w:rsidDel="00201166" w:rsidRDefault="00CB457E" w:rsidP="00D62BC5">
            <w:pPr>
              <w:spacing w:before="0" w:after="160"/>
              <w:jc w:val="left"/>
              <w:rPr>
                <w:del w:id="25470" w:author="Houyem Rais" w:date="2024-02-22T14:46:00Z"/>
                <w:rFonts w:ascii="Arial" w:eastAsia="Times New Roman" w:hAnsi="Arial" w:cs="Arial"/>
                <w:sz w:val="16"/>
                <w:szCs w:val="16"/>
                <w:lang w:eastAsia="fr-FR"/>
              </w:rPr>
              <w:pPrChange w:id="25471" w:author="Houyem Rais" w:date="2024-02-22T14:49:00Z">
                <w:pPr>
                  <w:spacing w:before="0" w:after="0" w:line="240" w:lineRule="auto"/>
                  <w:jc w:val="center"/>
                </w:pPr>
              </w:pPrChange>
            </w:pPr>
            <w:del w:id="25472" w:author="Houyem Rais" w:date="2024-02-22T14:46:00Z">
              <w:r w:rsidRPr="00CB457E" w:rsidDel="00201166">
                <w:rPr>
                  <w:rFonts w:ascii="Arial" w:eastAsia="Times New Roman" w:hAnsi="Arial" w:cs="Arial"/>
                  <w:sz w:val="16"/>
                  <w:szCs w:val="16"/>
                  <w:lang w:eastAsia="fr-FR"/>
                </w:rPr>
                <w:delText>3,50%</w:delText>
              </w:r>
            </w:del>
          </w:p>
        </w:tc>
        <w:tc>
          <w:tcPr>
            <w:tcW w:w="709" w:type="dxa"/>
            <w:tcBorders>
              <w:top w:val="nil"/>
              <w:left w:val="nil"/>
              <w:bottom w:val="single" w:sz="4" w:space="0" w:color="auto"/>
              <w:right w:val="single" w:sz="4" w:space="0" w:color="auto"/>
            </w:tcBorders>
            <w:shd w:val="clear" w:color="auto" w:fill="auto"/>
            <w:noWrap/>
            <w:vAlign w:val="center"/>
            <w:hideMark/>
          </w:tcPr>
          <w:p w14:paraId="0637ECA3" w14:textId="5CA88A4D" w:rsidR="00CB457E" w:rsidRPr="00CB457E" w:rsidDel="00201166" w:rsidRDefault="00CB457E" w:rsidP="00D62BC5">
            <w:pPr>
              <w:spacing w:before="0" w:after="160"/>
              <w:jc w:val="left"/>
              <w:rPr>
                <w:del w:id="25473" w:author="Houyem Rais" w:date="2024-02-22T14:46:00Z"/>
                <w:rFonts w:ascii="Arial" w:eastAsia="Times New Roman" w:hAnsi="Arial" w:cs="Arial"/>
                <w:sz w:val="16"/>
                <w:szCs w:val="16"/>
                <w:lang w:eastAsia="fr-FR"/>
              </w:rPr>
              <w:pPrChange w:id="25474" w:author="Houyem Rais" w:date="2024-02-22T14:49:00Z">
                <w:pPr>
                  <w:spacing w:before="0" w:after="0" w:line="240" w:lineRule="auto"/>
                  <w:jc w:val="center"/>
                </w:pPr>
              </w:pPrChange>
            </w:pPr>
            <w:del w:id="2547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34,54 </w:delText>
              </w:r>
            </w:del>
          </w:p>
        </w:tc>
        <w:tc>
          <w:tcPr>
            <w:tcW w:w="850" w:type="dxa"/>
            <w:tcBorders>
              <w:top w:val="nil"/>
              <w:left w:val="nil"/>
              <w:bottom w:val="single" w:sz="4" w:space="0" w:color="auto"/>
              <w:right w:val="single" w:sz="4" w:space="0" w:color="auto"/>
            </w:tcBorders>
            <w:shd w:val="clear" w:color="auto" w:fill="auto"/>
            <w:vAlign w:val="center"/>
            <w:hideMark/>
          </w:tcPr>
          <w:p w14:paraId="2A7DF02C" w14:textId="3657C994" w:rsidR="00CB457E" w:rsidRPr="00CB457E" w:rsidDel="00201166" w:rsidRDefault="00CB457E" w:rsidP="00D62BC5">
            <w:pPr>
              <w:spacing w:before="0" w:after="160"/>
              <w:jc w:val="left"/>
              <w:rPr>
                <w:del w:id="25476" w:author="Houyem Rais" w:date="2024-02-22T14:46:00Z"/>
                <w:rFonts w:ascii="Arial" w:eastAsia="Times New Roman" w:hAnsi="Arial" w:cs="Arial"/>
                <w:sz w:val="16"/>
                <w:szCs w:val="16"/>
                <w:lang w:eastAsia="fr-FR"/>
              </w:rPr>
              <w:pPrChange w:id="25477" w:author="Houyem Rais" w:date="2024-02-22T14:49:00Z">
                <w:pPr>
                  <w:spacing w:before="0" w:after="0" w:line="240" w:lineRule="auto"/>
                  <w:jc w:val="center"/>
                </w:pPr>
              </w:pPrChange>
            </w:pPr>
            <w:del w:id="25478"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3C73A259" w14:textId="1BEB9FF7" w:rsidR="00CB457E" w:rsidRPr="00CB457E" w:rsidDel="00201166" w:rsidRDefault="00CB457E" w:rsidP="00D62BC5">
            <w:pPr>
              <w:spacing w:before="0" w:after="160"/>
              <w:jc w:val="left"/>
              <w:rPr>
                <w:del w:id="25479" w:author="Houyem Rais" w:date="2024-02-22T14:46:00Z"/>
                <w:rFonts w:ascii="Arial" w:eastAsia="Times New Roman" w:hAnsi="Arial" w:cs="Arial"/>
                <w:b/>
                <w:bCs/>
                <w:sz w:val="16"/>
                <w:szCs w:val="16"/>
                <w:lang w:eastAsia="fr-FR"/>
              </w:rPr>
              <w:pPrChange w:id="25480" w:author="Houyem Rais" w:date="2024-02-22T14:49:00Z">
                <w:pPr>
                  <w:spacing w:before="0" w:after="0" w:line="240" w:lineRule="auto"/>
                  <w:jc w:val="center"/>
                </w:pPr>
              </w:pPrChange>
            </w:pPr>
            <w:del w:id="25481"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3B280C6B" w14:textId="6093FF33" w:rsidR="00CB457E" w:rsidRPr="00CB457E" w:rsidDel="00201166" w:rsidRDefault="00CB457E" w:rsidP="00D62BC5">
            <w:pPr>
              <w:spacing w:before="0" w:after="160"/>
              <w:jc w:val="left"/>
              <w:rPr>
                <w:del w:id="25482" w:author="Houyem Rais" w:date="2024-02-22T14:46:00Z"/>
                <w:rFonts w:ascii="Arial" w:eastAsia="Times New Roman" w:hAnsi="Arial" w:cs="Arial"/>
                <w:b/>
                <w:bCs/>
                <w:sz w:val="16"/>
                <w:szCs w:val="16"/>
                <w:lang w:eastAsia="fr-FR"/>
              </w:rPr>
              <w:pPrChange w:id="25483" w:author="Houyem Rais" w:date="2024-02-22T14:49:00Z">
                <w:pPr>
                  <w:spacing w:before="0" w:after="0" w:line="240" w:lineRule="auto"/>
                  <w:jc w:val="center"/>
                </w:pPr>
              </w:pPrChange>
            </w:pPr>
            <w:del w:id="25484"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0A7147C8" w14:textId="5141EC5A" w:rsidR="00CB457E" w:rsidRPr="00CB457E" w:rsidDel="00201166" w:rsidRDefault="00CB457E" w:rsidP="00D62BC5">
            <w:pPr>
              <w:spacing w:before="0" w:after="160"/>
              <w:jc w:val="left"/>
              <w:rPr>
                <w:del w:id="25485" w:author="Houyem Rais" w:date="2024-02-22T14:46:00Z"/>
                <w:rFonts w:ascii="Arial" w:eastAsia="Times New Roman" w:hAnsi="Arial" w:cs="Arial"/>
                <w:sz w:val="16"/>
                <w:szCs w:val="16"/>
                <w:lang w:eastAsia="fr-FR"/>
              </w:rPr>
              <w:pPrChange w:id="25486" w:author="Houyem Rais" w:date="2024-02-22T14:49:00Z">
                <w:pPr>
                  <w:spacing w:before="0" w:after="0" w:line="240" w:lineRule="auto"/>
                  <w:jc w:val="center"/>
                </w:pPr>
              </w:pPrChange>
            </w:pPr>
            <w:del w:id="25487"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36DB6E24" w14:textId="31BC25CB" w:rsidR="00CB457E" w:rsidRPr="00CB457E" w:rsidDel="00201166" w:rsidRDefault="00CB457E" w:rsidP="00D62BC5">
            <w:pPr>
              <w:spacing w:before="0" w:after="160"/>
              <w:jc w:val="left"/>
              <w:rPr>
                <w:del w:id="25488" w:author="Houyem Rais" w:date="2024-02-22T14:46:00Z"/>
                <w:rFonts w:ascii="Arial" w:eastAsia="Times New Roman" w:hAnsi="Arial" w:cs="Arial"/>
                <w:sz w:val="16"/>
                <w:szCs w:val="16"/>
                <w:lang w:eastAsia="fr-FR"/>
              </w:rPr>
              <w:pPrChange w:id="25489" w:author="Houyem Rais" w:date="2024-02-22T14:49:00Z">
                <w:pPr>
                  <w:spacing w:before="0" w:after="0" w:line="240" w:lineRule="auto"/>
                  <w:jc w:val="center"/>
                </w:pPr>
              </w:pPrChange>
            </w:pPr>
            <w:del w:id="25490"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34,5 </w:delText>
              </w:r>
            </w:del>
          </w:p>
        </w:tc>
      </w:tr>
      <w:tr w:rsidR="00CB457E" w:rsidRPr="00CB457E" w:rsidDel="00201166" w14:paraId="68FB9AFD" w14:textId="67065908" w:rsidTr="00E26F44">
        <w:trPr>
          <w:trHeight w:val="89"/>
          <w:del w:id="25491"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4A758DB0" w14:textId="00B07951" w:rsidR="00CB457E" w:rsidRPr="00CB457E" w:rsidDel="00201166" w:rsidRDefault="00CB457E" w:rsidP="00D62BC5">
            <w:pPr>
              <w:spacing w:before="0" w:after="160"/>
              <w:jc w:val="left"/>
              <w:rPr>
                <w:del w:id="25492" w:author="Houyem Rais" w:date="2024-02-22T14:46:00Z"/>
                <w:rFonts w:ascii="Arial" w:eastAsia="Times New Roman" w:hAnsi="Arial" w:cs="Arial"/>
                <w:b/>
                <w:bCs/>
                <w:sz w:val="16"/>
                <w:szCs w:val="16"/>
                <w:lang w:eastAsia="fr-FR"/>
              </w:rPr>
              <w:pPrChange w:id="25493" w:author="Houyem Rais" w:date="2024-02-22T14:49:00Z">
                <w:pPr>
                  <w:spacing w:before="0" w:after="0" w:line="240" w:lineRule="auto"/>
                  <w:jc w:val="center"/>
                </w:pPr>
              </w:pPrChange>
            </w:pPr>
            <w:del w:id="25494" w:author="Houyem Rais" w:date="2024-02-22T14:46:00Z">
              <w:r w:rsidRPr="00CB457E" w:rsidDel="00201166">
                <w:rPr>
                  <w:rFonts w:ascii="Arial" w:eastAsia="Times New Roman" w:hAnsi="Arial" w:cs="Arial"/>
                  <w:b/>
                  <w:bCs/>
                  <w:sz w:val="16"/>
                  <w:szCs w:val="16"/>
                  <w:lang w:eastAsia="fr-FR"/>
                </w:rPr>
                <w:delText>7</w:delText>
              </w:r>
            </w:del>
          </w:p>
        </w:tc>
        <w:tc>
          <w:tcPr>
            <w:tcW w:w="1135" w:type="dxa"/>
            <w:tcBorders>
              <w:top w:val="nil"/>
              <w:left w:val="nil"/>
              <w:bottom w:val="single" w:sz="4" w:space="0" w:color="auto"/>
              <w:right w:val="single" w:sz="4" w:space="0" w:color="auto"/>
            </w:tcBorders>
            <w:shd w:val="clear" w:color="auto" w:fill="auto"/>
            <w:hideMark/>
          </w:tcPr>
          <w:p w14:paraId="1AC986EF" w14:textId="3D02B86C" w:rsidR="00CB457E" w:rsidRPr="00CB457E" w:rsidDel="00201166" w:rsidRDefault="00CB457E" w:rsidP="00D62BC5">
            <w:pPr>
              <w:spacing w:before="0" w:after="160"/>
              <w:jc w:val="left"/>
              <w:rPr>
                <w:del w:id="25495" w:author="Houyem Rais" w:date="2024-02-22T14:46:00Z"/>
                <w:rFonts w:ascii="Arial" w:eastAsia="Times New Roman" w:hAnsi="Arial" w:cs="Arial"/>
                <w:sz w:val="16"/>
                <w:szCs w:val="16"/>
                <w:lang w:eastAsia="fr-FR"/>
              </w:rPr>
              <w:pPrChange w:id="25496" w:author="Houyem Rais" w:date="2024-02-22T14:49:00Z">
                <w:pPr>
                  <w:spacing w:before="0" w:after="0" w:line="240" w:lineRule="auto"/>
                  <w:jc w:val="left"/>
                </w:pPr>
              </w:pPrChange>
            </w:pPr>
            <w:del w:id="25497"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nil"/>
              <w:left w:val="nil"/>
              <w:bottom w:val="single" w:sz="4" w:space="0" w:color="auto"/>
              <w:right w:val="single" w:sz="4" w:space="0" w:color="auto"/>
            </w:tcBorders>
            <w:shd w:val="clear" w:color="auto" w:fill="auto"/>
            <w:noWrap/>
            <w:hideMark/>
          </w:tcPr>
          <w:p w14:paraId="404A4B2D" w14:textId="71C61BE3" w:rsidR="00CB457E" w:rsidRPr="00CB457E" w:rsidDel="00201166" w:rsidRDefault="00CB457E" w:rsidP="00D62BC5">
            <w:pPr>
              <w:spacing w:before="0" w:after="160"/>
              <w:jc w:val="left"/>
              <w:rPr>
                <w:del w:id="25498" w:author="Houyem Rais" w:date="2024-02-22T14:46:00Z"/>
                <w:rFonts w:ascii="Arial" w:eastAsia="Times New Roman" w:hAnsi="Arial" w:cs="Arial"/>
                <w:sz w:val="16"/>
                <w:szCs w:val="16"/>
                <w:lang w:eastAsia="fr-FR"/>
              </w:rPr>
              <w:pPrChange w:id="25499" w:author="Houyem Rais" w:date="2024-02-22T14:49:00Z">
                <w:pPr>
                  <w:spacing w:before="0" w:after="0" w:line="240" w:lineRule="auto"/>
                  <w:jc w:val="left"/>
                </w:pPr>
              </w:pPrChange>
            </w:pPr>
            <w:del w:id="25500"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nil"/>
              <w:left w:val="nil"/>
              <w:bottom w:val="single" w:sz="4" w:space="0" w:color="auto"/>
              <w:right w:val="single" w:sz="4" w:space="0" w:color="auto"/>
            </w:tcBorders>
            <w:shd w:val="clear" w:color="auto" w:fill="auto"/>
            <w:hideMark/>
          </w:tcPr>
          <w:p w14:paraId="7D32DAB4" w14:textId="672B5981" w:rsidR="00CB457E" w:rsidRPr="00CB457E" w:rsidDel="00201166" w:rsidRDefault="00CB457E" w:rsidP="00D62BC5">
            <w:pPr>
              <w:spacing w:before="0" w:after="160"/>
              <w:jc w:val="left"/>
              <w:rPr>
                <w:del w:id="25501" w:author="Houyem Rais" w:date="2024-02-22T14:46:00Z"/>
                <w:rFonts w:ascii="Arial" w:eastAsia="Times New Roman" w:hAnsi="Arial" w:cs="Arial"/>
                <w:sz w:val="16"/>
                <w:szCs w:val="16"/>
                <w:lang w:eastAsia="fr-FR"/>
              </w:rPr>
              <w:pPrChange w:id="25502" w:author="Houyem Rais" w:date="2024-02-22T14:49:00Z">
                <w:pPr>
                  <w:spacing w:before="0" w:after="0" w:line="240" w:lineRule="auto"/>
                  <w:jc w:val="left"/>
                </w:pPr>
              </w:pPrChange>
            </w:pPr>
            <w:del w:id="25503" w:author="Houyem Rais" w:date="2024-02-22T14:46:00Z">
              <w:r w:rsidRPr="00CB457E" w:rsidDel="00201166">
                <w:rPr>
                  <w:rFonts w:ascii="Arial" w:eastAsia="Times New Roman" w:hAnsi="Arial" w:cs="Arial"/>
                  <w:sz w:val="16"/>
                  <w:szCs w:val="16"/>
                  <w:lang w:eastAsia="fr-FR"/>
                </w:rPr>
                <w:delText xml:space="preserve">Dépassement des coûts de construction suite à la volatilité des prix des matériaux, </w:delText>
              </w:r>
            </w:del>
            <w:ins w:id="25504" w:author="Mohamed Amine Sdiri" w:date="2023-11-29T09:58:00Z">
              <w:del w:id="25505" w:author="Houyem Rais" w:date="2024-02-22T14:46:00Z">
                <w:r w:rsidR="00621175" w:rsidDel="00201166">
                  <w:rPr>
                    <w:rFonts w:ascii="Arial" w:eastAsia="Times New Roman" w:hAnsi="Arial" w:cs="Arial"/>
                    <w:sz w:val="16"/>
                    <w:szCs w:val="16"/>
                    <w:lang w:eastAsia="fr-FR"/>
                  </w:rPr>
                  <w:delText xml:space="preserve"> </w:delText>
                </w:r>
              </w:del>
            </w:ins>
            <w:del w:id="25506" w:author="Houyem Rais" w:date="2024-02-22T14:46:00Z">
              <w:r w:rsidRPr="00CB457E" w:rsidDel="00201166">
                <w:rPr>
                  <w:rFonts w:ascii="Arial" w:eastAsia="Times New Roman" w:hAnsi="Arial" w:cs="Arial"/>
                  <w:sz w:val="16"/>
                  <w:szCs w:val="16"/>
                  <w:lang w:eastAsia="fr-FR"/>
                </w:rPr>
                <w:delText>du pétrole de la main d'œuvre ou des matières premières</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22FD3808" w14:textId="298F1258" w:rsidR="00CB457E" w:rsidRPr="00CB457E" w:rsidDel="00201166" w:rsidRDefault="00CB457E" w:rsidP="00D62BC5">
            <w:pPr>
              <w:spacing w:before="0" w:after="160"/>
              <w:jc w:val="left"/>
              <w:rPr>
                <w:del w:id="25507" w:author="Houyem Rais" w:date="2024-02-22T14:46:00Z"/>
                <w:rFonts w:ascii="Arial" w:eastAsia="Times New Roman" w:hAnsi="Arial" w:cs="Arial"/>
                <w:b/>
                <w:bCs/>
                <w:sz w:val="16"/>
                <w:szCs w:val="16"/>
                <w:lang w:eastAsia="fr-FR"/>
              </w:rPr>
              <w:pPrChange w:id="25508" w:author="Houyem Rais" w:date="2024-02-22T14:49:00Z">
                <w:pPr>
                  <w:spacing w:before="0" w:after="0" w:line="240" w:lineRule="auto"/>
                  <w:jc w:val="center"/>
                </w:pPr>
              </w:pPrChange>
            </w:pPr>
            <w:del w:id="25509" w:author="Houyem Rais" w:date="2024-02-22T14:46:00Z">
              <w:r w:rsidRPr="00CB457E" w:rsidDel="00201166">
                <w:rPr>
                  <w:rFonts w:ascii="Arial" w:eastAsia="Times New Roman" w:hAnsi="Arial" w:cs="Arial"/>
                  <w:b/>
                  <w:bCs/>
                  <w:sz w:val="16"/>
                  <w:szCs w:val="16"/>
                  <w:lang w:eastAsia="fr-FR"/>
                </w:rPr>
                <w:delText>60%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675B627F" w14:textId="7CD908EF" w:rsidR="00CB457E" w:rsidRPr="00CB457E" w:rsidDel="00201166" w:rsidRDefault="00CB457E" w:rsidP="00D62BC5">
            <w:pPr>
              <w:spacing w:before="0" w:after="160"/>
              <w:jc w:val="left"/>
              <w:rPr>
                <w:del w:id="25510" w:author="Houyem Rais" w:date="2024-02-22T14:46:00Z"/>
                <w:rFonts w:ascii="Arial" w:eastAsia="Times New Roman" w:hAnsi="Arial" w:cs="Arial"/>
                <w:sz w:val="16"/>
                <w:szCs w:val="16"/>
                <w:lang w:eastAsia="fr-FR"/>
              </w:rPr>
              <w:pPrChange w:id="25511" w:author="Houyem Rais" w:date="2024-02-22T14:49:00Z">
                <w:pPr>
                  <w:spacing w:before="0" w:after="0" w:line="240" w:lineRule="auto"/>
                  <w:jc w:val="center"/>
                </w:pPr>
              </w:pPrChange>
            </w:pPr>
            <w:del w:id="25512" w:author="Houyem Rais" w:date="2024-02-22T14:46:00Z">
              <w:r w:rsidRPr="00CB457E" w:rsidDel="00201166">
                <w:rPr>
                  <w:rFonts w:ascii="Arial" w:eastAsia="Times New Roman" w:hAnsi="Arial" w:cs="Arial"/>
                  <w:sz w:val="16"/>
                  <w:szCs w:val="16"/>
                  <w:lang w:eastAsia="fr-FR"/>
                </w:rPr>
                <w:delText>Moyen</w:delText>
              </w:r>
            </w:del>
          </w:p>
        </w:tc>
        <w:tc>
          <w:tcPr>
            <w:tcW w:w="850" w:type="dxa"/>
            <w:tcBorders>
              <w:top w:val="nil"/>
              <w:left w:val="nil"/>
              <w:bottom w:val="single" w:sz="4" w:space="0" w:color="auto"/>
              <w:right w:val="single" w:sz="4" w:space="0" w:color="auto"/>
            </w:tcBorders>
            <w:shd w:val="clear" w:color="auto" w:fill="auto"/>
            <w:vAlign w:val="center"/>
            <w:hideMark/>
          </w:tcPr>
          <w:p w14:paraId="6F38411E" w14:textId="72C06311" w:rsidR="00CB457E" w:rsidRPr="00CB457E" w:rsidDel="00201166" w:rsidRDefault="00CB457E" w:rsidP="00D62BC5">
            <w:pPr>
              <w:spacing w:before="0" w:after="160"/>
              <w:jc w:val="left"/>
              <w:rPr>
                <w:del w:id="25513" w:author="Houyem Rais" w:date="2024-02-22T14:46:00Z"/>
                <w:rFonts w:ascii="Arial" w:eastAsia="Times New Roman" w:hAnsi="Arial" w:cs="Arial"/>
                <w:sz w:val="16"/>
                <w:szCs w:val="16"/>
                <w:lang w:eastAsia="fr-FR"/>
              </w:rPr>
              <w:pPrChange w:id="25514" w:author="Houyem Rais" w:date="2024-02-22T14:49:00Z">
                <w:pPr>
                  <w:spacing w:before="0" w:after="0" w:line="240" w:lineRule="auto"/>
                  <w:jc w:val="center"/>
                </w:pPr>
              </w:pPrChange>
            </w:pPr>
            <w:del w:id="25515" w:author="Houyem Rais" w:date="2024-02-22T14:46:00Z">
              <w:r w:rsidRPr="00CB457E" w:rsidDel="00201166">
                <w:rPr>
                  <w:rFonts w:ascii="Arial" w:eastAsia="Times New Roman" w:hAnsi="Arial" w:cs="Arial"/>
                  <w:sz w:val="16"/>
                  <w:szCs w:val="16"/>
                  <w:lang w:eastAsia="fr-FR"/>
                </w:rPr>
                <w:delText>29,00%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5C27053F" w14:textId="72675944" w:rsidR="00CB457E" w:rsidRPr="00CB457E" w:rsidDel="00201166" w:rsidRDefault="00CB457E" w:rsidP="00D62BC5">
            <w:pPr>
              <w:spacing w:before="0" w:after="160"/>
              <w:jc w:val="left"/>
              <w:rPr>
                <w:del w:id="25516" w:author="Houyem Rais" w:date="2024-02-22T14:46:00Z"/>
                <w:rFonts w:ascii="Arial" w:eastAsia="Times New Roman" w:hAnsi="Arial" w:cs="Arial"/>
                <w:sz w:val="16"/>
                <w:szCs w:val="16"/>
                <w:lang w:eastAsia="fr-FR"/>
              </w:rPr>
              <w:pPrChange w:id="25517" w:author="Houyem Rais" w:date="2024-02-22T14:49:00Z">
                <w:pPr>
                  <w:spacing w:before="0" w:after="0" w:line="240" w:lineRule="auto"/>
                  <w:jc w:val="center"/>
                </w:pPr>
              </w:pPrChange>
            </w:pPr>
            <w:del w:id="25518"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493</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60012AB6" w14:textId="68CCDB84" w:rsidR="00CB457E" w:rsidRPr="00CB457E" w:rsidDel="00201166" w:rsidRDefault="00CB457E" w:rsidP="00D62BC5">
            <w:pPr>
              <w:spacing w:before="0" w:after="160"/>
              <w:jc w:val="left"/>
              <w:rPr>
                <w:del w:id="25519" w:author="Houyem Rais" w:date="2024-02-22T14:46:00Z"/>
                <w:rFonts w:ascii="Arial" w:eastAsia="Times New Roman" w:hAnsi="Arial" w:cs="Arial"/>
                <w:sz w:val="16"/>
                <w:szCs w:val="16"/>
                <w:lang w:eastAsia="fr-FR"/>
              </w:rPr>
              <w:pPrChange w:id="25520" w:author="Houyem Rais" w:date="2024-02-22T14:49:00Z">
                <w:pPr>
                  <w:spacing w:before="0" w:after="0" w:line="240" w:lineRule="auto"/>
                  <w:jc w:val="center"/>
                </w:pPr>
              </w:pPrChange>
            </w:pPr>
            <w:del w:id="25521" w:author="Houyem Rais" w:date="2024-02-22T14:46:00Z">
              <w:r w:rsidRPr="00CB457E" w:rsidDel="00201166">
                <w:rPr>
                  <w:rFonts w:ascii="Arial" w:eastAsia="Times New Roman" w:hAnsi="Arial" w:cs="Arial"/>
                  <w:sz w:val="16"/>
                  <w:szCs w:val="16"/>
                  <w:lang w:eastAsia="fr-FR"/>
                </w:rPr>
                <w:delText xml:space="preserve"> Génie civil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27D06661" w14:textId="39D75FE5" w:rsidR="00CB457E" w:rsidRPr="00CB457E" w:rsidDel="00201166" w:rsidRDefault="00CB457E" w:rsidP="00D62BC5">
            <w:pPr>
              <w:spacing w:before="0" w:after="160"/>
              <w:jc w:val="left"/>
              <w:rPr>
                <w:del w:id="25522" w:author="Houyem Rais" w:date="2024-02-22T14:46:00Z"/>
                <w:rFonts w:ascii="Arial" w:eastAsia="Times New Roman" w:hAnsi="Arial" w:cs="Arial"/>
                <w:sz w:val="16"/>
                <w:szCs w:val="16"/>
                <w:lang w:eastAsia="fr-FR"/>
              </w:rPr>
              <w:pPrChange w:id="25523" w:author="Houyem Rais" w:date="2024-02-22T14:49:00Z">
                <w:pPr>
                  <w:spacing w:before="0" w:after="0" w:line="240" w:lineRule="auto"/>
                  <w:jc w:val="center"/>
                </w:pPr>
              </w:pPrChange>
            </w:pPr>
            <w:del w:id="25524" w:author="Houyem Rais" w:date="2024-02-22T14:46:00Z">
              <w:r w:rsidRPr="00CB457E" w:rsidDel="00201166">
                <w:rPr>
                  <w:rFonts w:ascii="Arial" w:eastAsia="Times New Roman" w:hAnsi="Arial" w:cs="Arial"/>
                  <w:sz w:val="16"/>
                  <w:szCs w:val="16"/>
                  <w:lang w:eastAsia="fr-FR"/>
                </w:rPr>
                <w:delText>17,40%</w:delText>
              </w:r>
            </w:del>
          </w:p>
        </w:tc>
        <w:tc>
          <w:tcPr>
            <w:tcW w:w="709" w:type="dxa"/>
            <w:tcBorders>
              <w:top w:val="nil"/>
              <w:left w:val="nil"/>
              <w:bottom w:val="single" w:sz="4" w:space="0" w:color="auto"/>
              <w:right w:val="single" w:sz="4" w:space="0" w:color="auto"/>
            </w:tcBorders>
            <w:shd w:val="clear" w:color="auto" w:fill="auto"/>
            <w:noWrap/>
            <w:vAlign w:val="center"/>
            <w:hideMark/>
          </w:tcPr>
          <w:p w14:paraId="00F45E0D" w14:textId="3AED7198" w:rsidR="00CB457E" w:rsidRPr="00CB457E" w:rsidDel="00201166" w:rsidRDefault="00CB457E" w:rsidP="00D62BC5">
            <w:pPr>
              <w:spacing w:before="0" w:after="160"/>
              <w:jc w:val="left"/>
              <w:rPr>
                <w:del w:id="25525" w:author="Houyem Rais" w:date="2024-02-22T14:46:00Z"/>
                <w:rFonts w:ascii="Arial" w:eastAsia="Times New Roman" w:hAnsi="Arial" w:cs="Arial"/>
                <w:sz w:val="16"/>
                <w:szCs w:val="16"/>
                <w:lang w:eastAsia="fr-FR"/>
              </w:rPr>
              <w:pPrChange w:id="25526" w:author="Houyem Rais" w:date="2024-02-22T14:49:00Z">
                <w:pPr>
                  <w:spacing w:before="0" w:after="0" w:line="240" w:lineRule="auto"/>
                  <w:jc w:val="center"/>
                </w:pPr>
              </w:pPrChange>
            </w:pPr>
            <w:del w:id="25527"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85,86 </w:delText>
              </w:r>
            </w:del>
          </w:p>
        </w:tc>
        <w:tc>
          <w:tcPr>
            <w:tcW w:w="850" w:type="dxa"/>
            <w:tcBorders>
              <w:top w:val="nil"/>
              <w:left w:val="nil"/>
              <w:bottom w:val="single" w:sz="4" w:space="0" w:color="auto"/>
              <w:right w:val="single" w:sz="4" w:space="0" w:color="auto"/>
            </w:tcBorders>
            <w:shd w:val="clear" w:color="auto" w:fill="auto"/>
            <w:vAlign w:val="center"/>
            <w:hideMark/>
          </w:tcPr>
          <w:p w14:paraId="39C8BEC9" w14:textId="1ECA3DC1" w:rsidR="00CB457E" w:rsidRPr="00CB457E" w:rsidDel="00201166" w:rsidRDefault="00CB457E" w:rsidP="00D62BC5">
            <w:pPr>
              <w:spacing w:before="0" w:after="160"/>
              <w:jc w:val="left"/>
              <w:rPr>
                <w:del w:id="25528" w:author="Houyem Rais" w:date="2024-02-22T14:46:00Z"/>
                <w:rFonts w:ascii="Arial" w:eastAsia="Times New Roman" w:hAnsi="Arial" w:cs="Arial"/>
                <w:sz w:val="16"/>
                <w:szCs w:val="16"/>
                <w:lang w:eastAsia="fr-FR"/>
              </w:rPr>
              <w:pPrChange w:id="25529" w:author="Houyem Rais" w:date="2024-02-22T14:49:00Z">
                <w:pPr>
                  <w:spacing w:before="0" w:after="0" w:line="240" w:lineRule="auto"/>
                  <w:jc w:val="center"/>
                </w:pPr>
              </w:pPrChange>
            </w:pPr>
            <w:del w:id="25530"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654C0959" w14:textId="2A358669" w:rsidR="00CB457E" w:rsidRPr="00CB457E" w:rsidDel="00201166" w:rsidRDefault="00CB457E" w:rsidP="00D62BC5">
            <w:pPr>
              <w:spacing w:before="0" w:after="160"/>
              <w:jc w:val="left"/>
              <w:rPr>
                <w:del w:id="25531" w:author="Houyem Rais" w:date="2024-02-22T14:46:00Z"/>
                <w:rFonts w:ascii="Arial" w:eastAsia="Times New Roman" w:hAnsi="Arial" w:cs="Arial"/>
                <w:b/>
                <w:bCs/>
                <w:sz w:val="16"/>
                <w:szCs w:val="16"/>
                <w:lang w:eastAsia="fr-FR"/>
              </w:rPr>
              <w:pPrChange w:id="25532" w:author="Houyem Rais" w:date="2024-02-22T14:49:00Z">
                <w:pPr>
                  <w:spacing w:before="0" w:after="0" w:line="240" w:lineRule="auto"/>
                  <w:jc w:val="center"/>
                </w:pPr>
              </w:pPrChange>
            </w:pPr>
            <w:del w:id="25533"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310F88F4" w14:textId="52E96043" w:rsidR="00CB457E" w:rsidRPr="00CB457E" w:rsidDel="00201166" w:rsidRDefault="00CB457E" w:rsidP="00D62BC5">
            <w:pPr>
              <w:spacing w:before="0" w:after="160"/>
              <w:jc w:val="left"/>
              <w:rPr>
                <w:del w:id="25534" w:author="Houyem Rais" w:date="2024-02-22T14:46:00Z"/>
                <w:rFonts w:ascii="Arial" w:eastAsia="Times New Roman" w:hAnsi="Arial" w:cs="Arial"/>
                <w:b/>
                <w:bCs/>
                <w:sz w:val="16"/>
                <w:szCs w:val="16"/>
                <w:lang w:eastAsia="fr-FR"/>
              </w:rPr>
              <w:pPrChange w:id="25535" w:author="Houyem Rais" w:date="2024-02-22T14:49:00Z">
                <w:pPr>
                  <w:spacing w:before="0" w:after="0" w:line="240" w:lineRule="auto"/>
                  <w:jc w:val="center"/>
                </w:pPr>
              </w:pPrChange>
            </w:pPr>
            <w:del w:id="25536"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3C05C884" w14:textId="466F72CE" w:rsidR="00CB457E" w:rsidRPr="00CB457E" w:rsidDel="00201166" w:rsidRDefault="00CB457E" w:rsidP="00D62BC5">
            <w:pPr>
              <w:spacing w:before="0" w:after="160"/>
              <w:jc w:val="left"/>
              <w:rPr>
                <w:del w:id="25537" w:author="Houyem Rais" w:date="2024-02-22T14:46:00Z"/>
                <w:rFonts w:ascii="Arial" w:eastAsia="Times New Roman" w:hAnsi="Arial" w:cs="Arial"/>
                <w:sz w:val="16"/>
                <w:szCs w:val="16"/>
                <w:lang w:eastAsia="fr-FR"/>
              </w:rPr>
              <w:pPrChange w:id="25538" w:author="Houyem Rais" w:date="2024-02-22T14:49:00Z">
                <w:pPr>
                  <w:spacing w:before="0" w:after="0" w:line="240" w:lineRule="auto"/>
                  <w:jc w:val="center"/>
                </w:pPr>
              </w:pPrChange>
            </w:pPr>
            <w:del w:id="25539"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44EA3B8E" w14:textId="27A1033F" w:rsidR="00CB457E" w:rsidRPr="00CB457E" w:rsidDel="00201166" w:rsidRDefault="00CB457E" w:rsidP="00D62BC5">
            <w:pPr>
              <w:spacing w:before="0" w:after="160"/>
              <w:jc w:val="left"/>
              <w:rPr>
                <w:del w:id="25540" w:author="Houyem Rais" w:date="2024-02-22T14:46:00Z"/>
                <w:rFonts w:ascii="Arial" w:eastAsia="Times New Roman" w:hAnsi="Arial" w:cs="Arial"/>
                <w:sz w:val="16"/>
                <w:szCs w:val="16"/>
                <w:lang w:eastAsia="fr-FR"/>
              </w:rPr>
              <w:pPrChange w:id="25541" w:author="Houyem Rais" w:date="2024-02-22T14:49:00Z">
                <w:pPr>
                  <w:spacing w:before="0" w:after="0" w:line="240" w:lineRule="auto"/>
                  <w:jc w:val="center"/>
                </w:pPr>
              </w:pPrChange>
            </w:pPr>
            <w:del w:id="25542"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85,9 </w:delText>
              </w:r>
            </w:del>
          </w:p>
        </w:tc>
      </w:tr>
      <w:tr w:rsidR="00CB457E" w:rsidRPr="00CB457E" w:rsidDel="00201166" w14:paraId="0F642436" w14:textId="5F7F968B" w:rsidTr="00E26F44">
        <w:trPr>
          <w:trHeight w:val="63"/>
          <w:del w:id="25543"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1775C50A" w14:textId="03DB9E9A" w:rsidR="00CB457E" w:rsidRPr="00CB457E" w:rsidDel="00201166" w:rsidRDefault="00CB457E" w:rsidP="00D62BC5">
            <w:pPr>
              <w:spacing w:before="0" w:after="160"/>
              <w:jc w:val="left"/>
              <w:rPr>
                <w:del w:id="25544" w:author="Houyem Rais" w:date="2024-02-22T14:46:00Z"/>
                <w:rFonts w:ascii="Arial" w:eastAsia="Times New Roman" w:hAnsi="Arial" w:cs="Arial"/>
                <w:b/>
                <w:bCs/>
                <w:sz w:val="16"/>
                <w:szCs w:val="16"/>
                <w:lang w:eastAsia="fr-FR"/>
              </w:rPr>
              <w:pPrChange w:id="25545" w:author="Houyem Rais" w:date="2024-02-22T14:49:00Z">
                <w:pPr>
                  <w:spacing w:before="0" w:after="0" w:line="240" w:lineRule="auto"/>
                  <w:jc w:val="center"/>
                </w:pPr>
              </w:pPrChange>
            </w:pPr>
            <w:del w:id="25546" w:author="Houyem Rais" w:date="2024-02-22T14:46:00Z">
              <w:r w:rsidRPr="00CB457E" w:rsidDel="00201166">
                <w:rPr>
                  <w:rFonts w:ascii="Arial" w:eastAsia="Times New Roman" w:hAnsi="Arial" w:cs="Arial"/>
                  <w:b/>
                  <w:bCs/>
                  <w:sz w:val="16"/>
                  <w:szCs w:val="16"/>
                  <w:lang w:eastAsia="fr-FR"/>
                </w:rPr>
                <w:delText>8</w:delText>
              </w:r>
            </w:del>
          </w:p>
        </w:tc>
        <w:tc>
          <w:tcPr>
            <w:tcW w:w="1135" w:type="dxa"/>
            <w:tcBorders>
              <w:top w:val="nil"/>
              <w:left w:val="nil"/>
              <w:bottom w:val="single" w:sz="4" w:space="0" w:color="auto"/>
              <w:right w:val="single" w:sz="4" w:space="0" w:color="auto"/>
            </w:tcBorders>
            <w:shd w:val="clear" w:color="auto" w:fill="auto"/>
            <w:hideMark/>
          </w:tcPr>
          <w:p w14:paraId="1C14BE0B" w14:textId="513D369E" w:rsidR="00CB457E" w:rsidRPr="00CB457E" w:rsidDel="00201166" w:rsidRDefault="00CB457E" w:rsidP="00D62BC5">
            <w:pPr>
              <w:spacing w:before="0" w:after="160"/>
              <w:jc w:val="left"/>
              <w:rPr>
                <w:del w:id="25547" w:author="Houyem Rais" w:date="2024-02-22T14:46:00Z"/>
                <w:rFonts w:ascii="Arial" w:eastAsia="Times New Roman" w:hAnsi="Arial" w:cs="Arial"/>
                <w:sz w:val="16"/>
                <w:szCs w:val="16"/>
                <w:lang w:eastAsia="fr-FR"/>
              </w:rPr>
              <w:pPrChange w:id="25548" w:author="Houyem Rais" w:date="2024-02-22T14:49:00Z">
                <w:pPr>
                  <w:spacing w:before="0" w:after="0" w:line="240" w:lineRule="auto"/>
                  <w:jc w:val="left"/>
                </w:pPr>
              </w:pPrChange>
            </w:pPr>
            <w:del w:id="25549"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nil"/>
              <w:left w:val="nil"/>
              <w:bottom w:val="single" w:sz="4" w:space="0" w:color="auto"/>
              <w:right w:val="single" w:sz="4" w:space="0" w:color="auto"/>
            </w:tcBorders>
            <w:shd w:val="clear" w:color="auto" w:fill="auto"/>
            <w:noWrap/>
            <w:hideMark/>
          </w:tcPr>
          <w:p w14:paraId="62CB6251" w14:textId="2660F1B2" w:rsidR="00CB457E" w:rsidRPr="00CB457E" w:rsidDel="00201166" w:rsidRDefault="00CB457E" w:rsidP="00D62BC5">
            <w:pPr>
              <w:spacing w:before="0" w:after="160"/>
              <w:jc w:val="left"/>
              <w:rPr>
                <w:del w:id="25550" w:author="Houyem Rais" w:date="2024-02-22T14:46:00Z"/>
                <w:rFonts w:ascii="Arial" w:eastAsia="Times New Roman" w:hAnsi="Arial" w:cs="Arial"/>
                <w:sz w:val="16"/>
                <w:szCs w:val="16"/>
                <w:lang w:eastAsia="fr-FR"/>
              </w:rPr>
              <w:pPrChange w:id="25551" w:author="Houyem Rais" w:date="2024-02-22T14:49:00Z">
                <w:pPr>
                  <w:spacing w:before="0" w:after="0" w:line="240" w:lineRule="auto"/>
                  <w:jc w:val="left"/>
                </w:pPr>
              </w:pPrChange>
            </w:pPr>
            <w:del w:id="25552" w:author="Houyem Rais" w:date="2024-02-22T14:46:00Z">
              <w:r w:rsidRPr="00CB457E" w:rsidDel="00201166">
                <w:rPr>
                  <w:rFonts w:ascii="Arial" w:eastAsia="Times New Roman" w:hAnsi="Arial" w:cs="Arial"/>
                  <w:sz w:val="16"/>
                  <w:szCs w:val="16"/>
                  <w:lang w:eastAsia="fr-FR"/>
                </w:rPr>
                <w:delText>Financier/ monétaire</w:delText>
              </w:r>
            </w:del>
          </w:p>
        </w:tc>
        <w:tc>
          <w:tcPr>
            <w:tcW w:w="3260" w:type="dxa"/>
            <w:tcBorders>
              <w:top w:val="nil"/>
              <w:left w:val="nil"/>
              <w:bottom w:val="single" w:sz="4" w:space="0" w:color="auto"/>
              <w:right w:val="single" w:sz="4" w:space="0" w:color="auto"/>
            </w:tcBorders>
            <w:shd w:val="clear" w:color="auto" w:fill="auto"/>
            <w:hideMark/>
          </w:tcPr>
          <w:p w14:paraId="2F87B1B7" w14:textId="597B4CC2" w:rsidR="00CB457E" w:rsidRPr="00CB457E" w:rsidDel="00201166" w:rsidRDefault="00CB457E" w:rsidP="00D62BC5">
            <w:pPr>
              <w:spacing w:before="0" w:after="160"/>
              <w:jc w:val="left"/>
              <w:rPr>
                <w:del w:id="25553" w:author="Houyem Rais" w:date="2024-02-22T14:46:00Z"/>
                <w:rFonts w:ascii="Arial" w:eastAsia="Times New Roman" w:hAnsi="Arial" w:cs="Arial"/>
                <w:sz w:val="16"/>
                <w:szCs w:val="16"/>
                <w:lang w:eastAsia="fr-FR"/>
              </w:rPr>
              <w:pPrChange w:id="25554" w:author="Houyem Rais" w:date="2024-02-22T14:49:00Z">
                <w:pPr>
                  <w:spacing w:before="0" w:after="0" w:line="240" w:lineRule="auto"/>
                  <w:jc w:val="left"/>
                </w:pPr>
              </w:pPrChange>
            </w:pPr>
            <w:del w:id="25555" w:author="Houyem Rais" w:date="2024-02-22T14:46:00Z">
              <w:r w:rsidRPr="00CB457E" w:rsidDel="00201166">
                <w:rPr>
                  <w:rFonts w:ascii="Arial" w:eastAsia="Times New Roman" w:hAnsi="Arial" w:cs="Arial"/>
                  <w:sz w:val="16"/>
                  <w:szCs w:val="16"/>
                  <w:lang w:eastAsia="fr-FR"/>
                </w:rPr>
                <w:delText>Dépassement des coûts de construction suite à la volatilité du taux de change</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03B98FBA" w14:textId="31404656" w:rsidR="00CB457E" w:rsidRPr="00CB457E" w:rsidDel="00201166" w:rsidRDefault="00CB457E" w:rsidP="00D62BC5">
            <w:pPr>
              <w:spacing w:before="0" w:after="160"/>
              <w:jc w:val="left"/>
              <w:rPr>
                <w:del w:id="25556" w:author="Houyem Rais" w:date="2024-02-22T14:46:00Z"/>
                <w:rFonts w:ascii="Arial" w:eastAsia="Times New Roman" w:hAnsi="Arial" w:cs="Arial"/>
                <w:b/>
                <w:bCs/>
                <w:sz w:val="16"/>
                <w:szCs w:val="16"/>
                <w:lang w:eastAsia="fr-FR"/>
              </w:rPr>
              <w:pPrChange w:id="25557" w:author="Houyem Rais" w:date="2024-02-22T14:49:00Z">
                <w:pPr>
                  <w:spacing w:before="0" w:after="0" w:line="240" w:lineRule="auto"/>
                  <w:jc w:val="center"/>
                </w:pPr>
              </w:pPrChange>
            </w:pPr>
            <w:del w:id="25558" w:author="Houyem Rais" w:date="2024-02-22T14:46:00Z">
              <w:r w:rsidRPr="00CB457E" w:rsidDel="00201166">
                <w:rPr>
                  <w:rFonts w:ascii="Arial" w:eastAsia="Times New Roman" w:hAnsi="Arial" w:cs="Arial"/>
                  <w:b/>
                  <w:bCs/>
                  <w:sz w:val="16"/>
                  <w:szCs w:val="16"/>
                  <w:lang w:eastAsia="fr-FR"/>
                </w:rPr>
                <w:delText>30%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00CB88AC" w14:textId="1F1550DF" w:rsidR="00CB457E" w:rsidRPr="00CB457E" w:rsidDel="00201166" w:rsidRDefault="00CB457E" w:rsidP="00D62BC5">
            <w:pPr>
              <w:spacing w:before="0" w:after="160"/>
              <w:jc w:val="left"/>
              <w:rPr>
                <w:del w:id="25559" w:author="Houyem Rais" w:date="2024-02-22T14:46:00Z"/>
                <w:rFonts w:ascii="Arial" w:eastAsia="Times New Roman" w:hAnsi="Arial" w:cs="Arial"/>
                <w:sz w:val="16"/>
                <w:szCs w:val="16"/>
                <w:lang w:eastAsia="fr-FR"/>
              </w:rPr>
              <w:pPrChange w:id="25560" w:author="Houyem Rais" w:date="2024-02-22T14:49:00Z">
                <w:pPr>
                  <w:spacing w:before="0" w:after="0" w:line="240" w:lineRule="auto"/>
                  <w:jc w:val="center"/>
                </w:pPr>
              </w:pPrChange>
            </w:pPr>
            <w:del w:id="25561"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0A2C2279" w14:textId="29DDA387" w:rsidR="00CB457E" w:rsidRPr="00CB457E" w:rsidDel="00201166" w:rsidRDefault="00CB457E" w:rsidP="00D62BC5">
            <w:pPr>
              <w:spacing w:before="0" w:after="160"/>
              <w:jc w:val="left"/>
              <w:rPr>
                <w:del w:id="25562" w:author="Houyem Rais" w:date="2024-02-22T14:46:00Z"/>
                <w:rFonts w:ascii="Arial" w:eastAsia="Times New Roman" w:hAnsi="Arial" w:cs="Arial"/>
                <w:sz w:val="16"/>
                <w:szCs w:val="16"/>
                <w:lang w:eastAsia="fr-FR"/>
              </w:rPr>
              <w:pPrChange w:id="25563" w:author="Houyem Rais" w:date="2024-02-22T14:49:00Z">
                <w:pPr>
                  <w:spacing w:before="0" w:after="0" w:line="240" w:lineRule="auto"/>
                  <w:jc w:val="center"/>
                </w:pPr>
              </w:pPrChange>
            </w:pPr>
            <w:del w:id="25564" w:author="Houyem Rais" w:date="2024-02-22T14:46:00Z">
              <w:r w:rsidRPr="00CB457E" w:rsidDel="00201166">
                <w:rPr>
                  <w:rFonts w:ascii="Arial" w:eastAsia="Times New Roman" w:hAnsi="Arial" w:cs="Arial"/>
                  <w:sz w:val="16"/>
                  <w:szCs w:val="16"/>
                  <w:lang w:eastAsia="fr-FR"/>
                </w:rPr>
                <w:delText>14,25%</w:delText>
              </w:r>
            </w:del>
          </w:p>
        </w:tc>
        <w:tc>
          <w:tcPr>
            <w:tcW w:w="863" w:type="dxa"/>
            <w:tcBorders>
              <w:top w:val="nil"/>
              <w:left w:val="nil"/>
              <w:bottom w:val="single" w:sz="4" w:space="0" w:color="auto"/>
              <w:right w:val="single" w:sz="4" w:space="0" w:color="auto"/>
            </w:tcBorders>
            <w:shd w:val="clear" w:color="auto" w:fill="auto"/>
            <w:noWrap/>
            <w:vAlign w:val="center"/>
            <w:hideMark/>
          </w:tcPr>
          <w:p w14:paraId="5A333C6E" w14:textId="46F48FF9" w:rsidR="00CB457E" w:rsidRPr="00CB457E" w:rsidDel="00201166" w:rsidRDefault="00CB457E" w:rsidP="00D62BC5">
            <w:pPr>
              <w:spacing w:before="0" w:after="160"/>
              <w:jc w:val="left"/>
              <w:rPr>
                <w:del w:id="25565" w:author="Houyem Rais" w:date="2024-02-22T14:46:00Z"/>
                <w:rFonts w:ascii="Arial" w:eastAsia="Times New Roman" w:hAnsi="Arial" w:cs="Arial"/>
                <w:sz w:val="16"/>
                <w:szCs w:val="16"/>
                <w:lang w:eastAsia="fr-FR"/>
              </w:rPr>
              <w:pPrChange w:id="25566" w:author="Houyem Rais" w:date="2024-02-22T14:49:00Z">
                <w:pPr>
                  <w:spacing w:before="0" w:after="0" w:line="240" w:lineRule="auto"/>
                  <w:jc w:val="center"/>
                </w:pPr>
              </w:pPrChange>
            </w:pPr>
            <w:del w:id="25567"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493</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7AA2408E" w14:textId="64BFCBC9" w:rsidR="00CB457E" w:rsidRPr="00CB457E" w:rsidDel="00201166" w:rsidRDefault="00CB457E" w:rsidP="00D62BC5">
            <w:pPr>
              <w:spacing w:before="0" w:after="160"/>
              <w:jc w:val="left"/>
              <w:rPr>
                <w:del w:id="25568" w:author="Houyem Rais" w:date="2024-02-22T14:46:00Z"/>
                <w:rFonts w:ascii="Arial" w:eastAsia="Times New Roman" w:hAnsi="Arial" w:cs="Arial"/>
                <w:sz w:val="16"/>
                <w:szCs w:val="16"/>
                <w:lang w:eastAsia="fr-FR"/>
              </w:rPr>
              <w:pPrChange w:id="25569" w:author="Houyem Rais" w:date="2024-02-22T14:49:00Z">
                <w:pPr>
                  <w:spacing w:before="0" w:after="0" w:line="240" w:lineRule="auto"/>
                  <w:jc w:val="center"/>
                </w:pPr>
              </w:pPrChange>
            </w:pPr>
            <w:del w:id="25570" w:author="Houyem Rais" w:date="2024-02-22T14:46:00Z">
              <w:r w:rsidRPr="00CB457E" w:rsidDel="00201166">
                <w:rPr>
                  <w:rFonts w:ascii="Arial" w:eastAsia="Times New Roman" w:hAnsi="Arial" w:cs="Arial"/>
                  <w:sz w:val="16"/>
                  <w:szCs w:val="16"/>
                  <w:lang w:eastAsia="fr-FR"/>
                </w:rPr>
                <w:delText xml:space="preserve"> Génie civil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3D938205" w14:textId="06A9FB15" w:rsidR="00CB457E" w:rsidRPr="00CB457E" w:rsidDel="00201166" w:rsidRDefault="00CB457E" w:rsidP="00D62BC5">
            <w:pPr>
              <w:spacing w:before="0" w:after="160"/>
              <w:jc w:val="left"/>
              <w:rPr>
                <w:del w:id="25571" w:author="Houyem Rais" w:date="2024-02-22T14:46:00Z"/>
                <w:rFonts w:ascii="Arial" w:eastAsia="Times New Roman" w:hAnsi="Arial" w:cs="Arial"/>
                <w:sz w:val="16"/>
                <w:szCs w:val="16"/>
                <w:lang w:eastAsia="fr-FR"/>
              </w:rPr>
              <w:pPrChange w:id="25572" w:author="Houyem Rais" w:date="2024-02-22T14:49:00Z">
                <w:pPr>
                  <w:spacing w:before="0" w:after="0" w:line="240" w:lineRule="auto"/>
                  <w:jc w:val="center"/>
                </w:pPr>
              </w:pPrChange>
            </w:pPr>
            <w:del w:id="25573" w:author="Houyem Rais" w:date="2024-02-22T14:46:00Z">
              <w:r w:rsidRPr="00CB457E" w:rsidDel="00201166">
                <w:rPr>
                  <w:rFonts w:ascii="Arial" w:eastAsia="Times New Roman" w:hAnsi="Arial" w:cs="Arial"/>
                  <w:sz w:val="16"/>
                  <w:szCs w:val="16"/>
                  <w:lang w:eastAsia="fr-FR"/>
                </w:rPr>
                <w:delText>4,28%</w:delText>
              </w:r>
            </w:del>
          </w:p>
        </w:tc>
        <w:tc>
          <w:tcPr>
            <w:tcW w:w="709" w:type="dxa"/>
            <w:tcBorders>
              <w:top w:val="nil"/>
              <w:left w:val="nil"/>
              <w:bottom w:val="single" w:sz="4" w:space="0" w:color="auto"/>
              <w:right w:val="single" w:sz="4" w:space="0" w:color="auto"/>
            </w:tcBorders>
            <w:shd w:val="clear" w:color="auto" w:fill="auto"/>
            <w:noWrap/>
            <w:vAlign w:val="center"/>
            <w:hideMark/>
          </w:tcPr>
          <w:p w14:paraId="5EEFCC29" w14:textId="2A5AFAC2" w:rsidR="00CB457E" w:rsidRPr="00CB457E" w:rsidDel="00201166" w:rsidRDefault="00CB457E" w:rsidP="00D62BC5">
            <w:pPr>
              <w:spacing w:before="0" w:after="160"/>
              <w:jc w:val="left"/>
              <w:rPr>
                <w:del w:id="25574" w:author="Houyem Rais" w:date="2024-02-22T14:46:00Z"/>
                <w:rFonts w:ascii="Arial" w:eastAsia="Times New Roman" w:hAnsi="Arial" w:cs="Arial"/>
                <w:sz w:val="16"/>
                <w:szCs w:val="16"/>
                <w:lang w:eastAsia="fr-FR"/>
              </w:rPr>
              <w:pPrChange w:id="25575" w:author="Houyem Rais" w:date="2024-02-22T14:49:00Z">
                <w:pPr>
                  <w:spacing w:before="0" w:after="0" w:line="240" w:lineRule="auto"/>
                  <w:jc w:val="center"/>
                </w:pPr>
              </w:pPrChange>
            </w:pPr>
            <w:del w:id="2557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21,09 </w:delText>
              </w:r>
            </w:del>
          </w:p>
        </w:tc>
        <w:tc>
          <w:tcPr>
            <w:tcW w:w="850" w:type="dxa"/>
            <w:tcBorders>
              <w:top w:val="nil"/>
              <w:left w:val="nil"/>
              <w:bottom w:val="single" w:sz="4" w:space="0" w:color="auto"/>
              <w:right w:val="single" w:sz="4" w:space="0" w:color="auto"/>
            </w:tcBorders>
            <w:shd w:val="clear" w:color="auto" w:fill="auto"/>
            <w:vAlign w:val="center"/>
            <w:hideMark/>
          </w:tcPr>
          <w:p w14:paraId="307832A3" w14:textId="1FE9AE50" w:rsidR="00CB457E" w:rsidRPr="00CB457E" w:rsidDel="00201166" w:rsidRDefault="00CB457E" w:rsidP="00D62BC5">
            <w:pPr>
              <w:spacing w:before="0" w:after="160"/>
              <w:jc w:val="left"/>
              <w:rPr>
                <w:del w:id="25577" w:author="Houyem Rais" w:date="2024-02-22T14:46:00Z"/>
                <w:rFonts w:ascii="Arial" w:eastAsia="Times New Roman" w:hAnsi="Arial" w:cs="Arial"/>
                <w:sz w:val="16"/>
                <w:szCs w:val="16"/>
                <w:lang w:eastAsia="fr-FR"/>
              </w:rPr>
              <w:pPrChange w:id="25578" w:author="Houyem Rais" w:date="2024-02-22T14:49:00Z">
                <w:pPr>
                  <w:spacing w:before="0" w:after="0" w:line="240" w:lineRule="auto"/>
                  <w:jc w:val="center"/>
                </w:pPr>
              </w:pPrChange>
            </w:pPr>
            <w:del w:id="25579"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0E3B66B8" w14:textId="0636EAA2" w:rsidR="00CB457E" w:rsidRPr="00CB457E" w:rsidDel="00201166" w:rsidRDefault="00CB457E" w:rsidP="00D62BC5">
            <w:pPr>
              <w:spacing w:before="0" w:after="160"/>
              <w:jc w:val="left"/>
              <w:rPr>
                <w:del w:id="25580" w:author="Houyem Rais" w:date="2024-02-22T14:46:00Z"/>
                <w:rFonts w:ascii="Arial" w:eastAsia="Times New Roman" w:hAnsi="Arial" w:cs="Arial"/>
                <w:b/>
                <w:bCs/>
                <w:sz w:val="16"/>
                <w:szCs w:val="16"/>
                <w:lang w:eastAsia="fr-FR"/>
              </w:rPr>
              <w:pPrChange w:id="25581" w:author="Houyem Rais" w:date="2024-02-22T14:49:00Z">
                <w:pPr>
                  <w:spacing w:before="0" w:after="0" w:line="240" w:lineRule="auto"/>
                  <w:jc w:val="center"/>
                </w:pPr>
              </w:pPrChange>
            </w:pPr>
            <w:del w:id="25582"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17E0499C" w14:textId="7530C372" w:rsidR="00CB457E" w:rsidRPr="00CB457E" w:rsidDel="00201166" w:rsidRDefault="00CB457E" w:rsidP="00D62BC5">
            <w:pPr>
              <w:spacing w:before="0" w:after="160"/>
              <w:jc w:val="left"/>
              <w:rPr>
                <w:del w:id="25583" w:author="Houyem Rais" w:date="2024-02-22T14:46:00Z"/>
                <w:rFonts w:ascii="Arial" w:eastAsia="Times New Roman" w:hAnsi="Arial" w:cs="Arial"/>
                <w:b/>
                <w:bCs/>
                <w:sz w:val="16"/>
                <w:szCs w:val="16"/>
                <w:lang w:eastAsia="fr-FR"/>
              </w:rPr>
              <w:pPrChange w:id="25584" w:author="Houyem Rais" w:date="2024-02-22T14:49:00Z">
                <w:pPr>
                  <w:spacing w:before="0" w:after="0" w:line="240" w:lineRule="auto"/>
                  <w:jc w:val="center"/>
                </w:pPr>
              </w:pPrChange>
            </w:pPr>
            <w:del w:id="25585"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27491F5" w14:textId="7A28B192" w:rsidR="00CB457E" w:rsidRPr="00CB457E" w:rsidDel="00201166" w:rsidRDefault="00CB457E" w:rsidP="00D62BC5">
            <w:pPr>
              <w:spacing w:before="0" w:after="160"/>
              <w:jc w:val="left"/>
              <w:rPr>
                <w:del w:id="25586" w:author="Houyem Rais" w:date="2024-02-22T14:46:00Z"/>
                <w:rFonts w:ascii="Arial" w:eastAsia="Times New Roman" w:hAnsi="Arial" w:cs="Arial"/>
                <w:sz w:val="16"/>
                <w:szCs w:val="16"/>
                <w:lang w:eastAsia="fr-FR"/>
              </w:rPr>
              <w:pPrChange w:id="25587" w:author="Houyem Rais" w:date="2024-02-22T14:49:00Z">
                <w:pPr>
                  <w:spacing w:before="0" w:after="0" w:line="240" w:lineRule="auto"/>
                  <w:jc w:val="center"/>
                </w:pPr>
              </w:pPrChange>
            </w:pPr>
            <w:del w:id="25588"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1D1024E5" w14:textId="2CAF6342" w:rsidR="00CB457E" w:rsidRPr="00CB457E" w:rsidDel="00201166" w:rsidRDefault="00CB457E" w:rsidP="00D62BC5">
            <w:pPr>
              <w:spacing w:before="0" w:after="160"/>
              <w:jc w:val="left"/>
              <w:rPr>
                <w:del w:id="25589" w:author="Houyem Rais" w:date="2024-02-22T14:46:00Z"/>
                <w:rFonts w:ascii="Arial" w:eastAsia="Times New Roman" w:hAnsi="Arial" w:cs="Arial"/>
                <w:sz w:val="16"/>
                <w:szCs w:val="16"/>
                <w:lang w:eastAsia="fr-FR"/>
              </w:rPr>
              <w:pPrChange w:id="25590" w:author="Houyem Rais" w:date="2024-02-22T14:49:00Z">
                <w:pPr>
                  <w:spacing w:before="0" w:after="0" w:line="240" w:lineRule="auto"/>
                  <w:jc w:val="center"/>
                </w:pPr>
              </w:pPrChange>
            </w:pPr>
            <w:del w:id="25591"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21,1 </w:delText>
              </w:r>
            </w:del>
          </w:p>
        </w:tc>
      </w:tr>
      <w:tr w:rsidR="00CB457E" w:rsidRPr="00CB457E" w:rsidDel="00201166" w14:paraId="16C2F614" w14:textId="50C49597" w:rsidTr="00E26F44">
        <w:trPr>
          <w:trHeight w:val="63"/>
          <w:del w:id="25592" w:author="Houyem Rais" w:date="2024-02-22T14:46:00Z"/>
        </w:trPr>
        <w:tc>
          <w:tcPr>
            <w:tcW w:w="425" w:type="dxa"/>
            <w:tcBorders>
              <w:top w:val="single" w:sz="4" w:space="0" w:color="auto"/>
              <w:left w:val="single" w:sz="4" w:space="0" w:color="auto"/>
              <w:bottom w:val="single" w:sz="4" w:space="0" w:color="auto"/>
              <w:right w:val="single" w:sz="4" w:space="0" w:color="auto"/>
            </w:tcBorders>
            <w:shd w:val="clear" w:color="auto" w:fill="auto"/>
            <w:noWrap/>
            <w:hideMark/>
          </w:tcPr>
          <w:p w14:paraId="0FCDD5E1" w14:textId="0F67B626" w:rsidR="00CB457E" w:rsidRPr="00CB457E" w:rsidDel="00201166" w:rsidRDefault="00CB457E" w:rsidP="00D62BC5">
            <w:pPr>
              <w:spacing w:before="0" w:after="160"/>
              <w:jc w:val="left"/>
              <w:rPr>
                <w:del w:id="25593" w:author="Houyem Rais" w:date="2024-02-22T14:46:00Z"/>
                <w:rFonts w:ascii="Arial" w:eastAsia="Times New Roman" w:hAnsi="Arial" w:cs="Arial"/>
                <w:b/>
                <w:bCs/>
                <w:sz w:val="16"/>
                <w:szCs w:val="16"/>
                <w:lang w:eastAsia="fr-FR"/>
              </w:rPr>
              <w:pPrChange w:id="25594" w:author="Houyem Rais" w:date="2024-02-22T14:49:00Z">
                <w:pPr>
                  <w:spacing w:before="0" w:after="0" w:line="240" w:lineRule="auto"/>
                  <w:jc w:val="center"/>
                </w:pPr>
              </w:pPrChange>
            </w:pPr>
            <w:del w:id="25595" w:author="Houyem Rais" w:date="2024-02-22T14:46:00Z">
              <w:r w:rsidRPr="00CB457E" w:rsidDel="00201166">
                <w:rPr>
                  <w:rFonts w:ascii="Arial" w:eastAsia="Times New Roman" w:hAnsi="Arial" w:cs="Arial"/>
                  <w:b/>
                  <w:bCs/>
                  <w:sz w:val="16"/>
                  <w:szCs w:val="16"/>
                  <w:lang w:eastAsia="fr-FR"/>
                </w:rPr>
                <w:delText>9</w:delText>
              </w:r>
            </w:del>
          </w:p>
        </w:tc>
        <w:tc>
          <w:tcPr>
            <w:tcW w:w="1135" w:type="dxa"/>
            <w:tcBorders>
              <w:top w:val="single" w:sz="4" w:space="0" w:color="auto"/>
              <w:left w:val="nil"/>
              <w:bottom w:val="single" w:sz="4" w:space="0" w:color="auto"/>
              <w:right w:val="single" w:sz="4" w:space="0" w:color="auto"/>
            </w:tcBorders>
            <w:shd w:val="clear" w:color="auto" w:fill="auto"/>
            <w:hideMark/>
          </w:tcPr>
          <w:p w14:paraId="6692DD4C" w14:textId="1E232341" w:rsidR="00CB457E" w:rsidRPr="00CB457E" w:rsidDel="00201166" w:rsidRDefault="00CB457E" w:rsidP="00D62BC5">
            <w:pPr>
              <w:spacing w:before="0" w:after="160"/>
              <w:jc w:val="left"/>
              <w:rPr>
                <w:del w:id="25596" w:author="Houyem Rais" w:date="2024-02-22T14:46:00Z"/>
                <w:rFonts w:ascii="Arial" w:eastAsia="Times New Roman" w:hAnsi="Arial" w:cs="Arial"/>
                <w:sz w:val="16"/>
                <w:szCs w:val="16"/>
                <w:lang w:eastAsia="fr-FR"/>
              </w:rPr>
              <w:pPrChange w:id="25597" w:author="Houyem Rais" w:date="2024-02-22T14:49:00Z">
                <w:pPr>
                  <w:spacing w:before="0" w:after="0" w:line="240" w:lineRule="auto"/>
                  <w:jc w:val="left"/>
                </w:pPr>
              </w:pPrChange>
            </w:pPr>
            <w:del w:id="25598"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single" w:sz="4" w:space="0" w:color="auto"/>
              <w:left w:val="nil"/>
              <w:bottom w:val="single" w:sz="4" w:space="0" w:color="auto"/>
              <w:right w:val="single" w:sz="4" w:space="0" w:color="auto"/>
            </w:tcBorders>
            <w:shd w:val="clear" w:color="auto" w:fill="auto"/>
            <w:noWrap/>
            <w:hideMark/>
          </w:tcPr>
          <w:p w14:paraId="2B408E2B" w14:textId="020B4242" w:rsidR="00CB457E" w:rsidRPr="00CB457E" w:rsidDel="00201166" w:rsidRDefault="00CB457E" w:rsidP="00D62BC5">
            <w:pPr>
              <w:spacing w:before="0" w:after="160"/>
              <w:jc w:val="left"/>
              <w:rPr>
                <w:del w:id="25599" w:author="Houyem Rais" w:date="2024-02-22T14:46:00Z"/>
                <w:rFonts w:ascii="Arial" w:eastAsia="Times New Roman" w:hAnsi="Arial" w:cs="Arial"/>
                <w:sz w:val="16"/>
                <w:szCs w:val="16"/>
                <w:lang w:eastAsia="fr-FR"/>
              </w:rPr>
              <w:pPrChange w:id="25600" w:author="Houyem Rais" w:date="2024-02-22T14:49:00Z">
                <w:pPr>
                  <w:spacing w:before="0" w:after="0" w:line="240" w:lineRule="auto"/>
                  <w:jc w:val="left"/>
                </w:pPr>
              </w:pPrChange>
            </w:pPr>
            <w:del w:id="25601" w:author="Houyem Rais" w:date="2024-02-22T14:46:00Z">
              <w:r w:rsidRPr="00CB457E" w:rsidDel="00201166">
                <w:rPr>
                  <w:rFonts w:ascii="Arial" w:eastAsia="Times New Roman" w:hAnsi="Arial" w:cs="Arial"/>
                  <w:sz w:val="16"/>
                  <w:szCs w:val="16"/>
                  <w:lang w:eastAsia="fr-FR"/>
                </w:rPr>
                <w:delText>Financier/ monétaire</w:delText>
              </w:r>
            </w:del>
          </w:p>
        </w:tc>
        <w:tc>
          <w:tcPr>
            <w:tcW w:w="3260" w:type="dxa"/>
            <w:tcBorders>
              <w:top w:val="single" w:sz="4" w:space="0" w:color="auto"/>
              <w:left w:val="nil"/>
              <w:bottom w:val="single" w:sz="4" w:space="0" w:color="auto"/>
              <w:right w:val="single" w:sz="4" w:space="0" w:color="auto"/>
            </w:tcBorders>
            <w:shd w:val="clear" w:color="auto" w:fill="auto"/>
            <w:hideMark/>
          </w:tcPr>
          <w:p w14:paraId="669ACE20" w14:textId="76FA2D8B" w:rsidR="00CB457E" w:rsidRPr="00CB457E" w:rsidDel="00201166" w:rsidRDefault="00CB457E" w:rsidP="00D62BC5">
            <w:pPr>
              <w:spacing w:before="0" w:after="160"/>
              <w:jc w:val="left"/>
              <w:rPr>
                <w:del w:id="25602" w:author="Houyem Rais" w:date="2024-02-22T14:46:00Z"/>
                <w:rFonts w:ascii="Arial" w:eastAsia="Times New Roman" w:hAnsi="Arial" w:cs="Arial"/>
                <w:sz w:val="16"/>
                <w:szCs w:val="16"/>
                <w:lang w:eastAsia="fr-FR"/>
              </w:rPr>
              <w:pPrChange w:id="25603" w:author="Houyem Rais" w:date="2024-02-22T14:49:00Z">
                <w:pPr>
                  <w:spacing w:before="0" w:after="0" w:line="240" w:lineRule="auto"/>
                  <w:jc w:val="left"/>
                </w:pPr>
              </w:pPrChange>
            </w:pPr>
            <w:del w:id="25604" w:author="Houyem Rais" w:date="2024-02-22T14:46:00Z">
              <w:r w:rsidRPr="00CB457E" w:rsidDel="00201166">
                <w:rPr>
                  <w:rFonts w:ascii="Arial" w:eastAsia="Times New Roman" w:hAnsi="Arial" w:cs="Arial"/>
                  <w:sz w:val="16"/>
                  <w:szCs w:val="16"/>
                  <w:lang w:eastAsia="fr-FR"/>
                </w:rPr>
                <w:delText>Dépassement des coûts de construction (charges financières) suite à la volatilité du taux d'intérêt</w:delText>
              </w:r>
            </w:del>
          </w:p>
        </w:tc>
        <w:tc>
          <w:tcPr>
            <w:tcW w:w="556" w:type="dxa"/>
            <w:tcBorders>
              <w:top w:val="single" w:sz="4" w:space="0" w:color="auto"/>
              <w:left w:val="nil"/>
              <w:bottom w:val="single" w:sz="4" w:space="0" w:color="auto"/>
              <w:right w:val="single" w:sz="4" w:space="0" w:color="auto"/>
            </w:tcBorders>
            <w:shd w:val="clear" w:color="000000" w:fill="DEC2EC"/>
            <w:noWrap/>
            <w:vAlign w:val="center"/>
            <w:hideMark/>
          </w:tcPr>
          <w:p w14:paraId="5BE29EE7" w14:textId="2A287D71" w:rsidR="00CB457E" w:rsidRPr="00CB457E" w:rsidDel="00201166" w:rsidRDefault="00CB457E" w:rsidP="00D62BC5">
            <w:pPr>
              <w:spacing w:before="0" w:after="160"/>
              <w:jc w:val="left"/>
              <w:rPr>
                <w:del w:id="25605" w:author="Houyem Rais" w:date="2024-02-22T14:46:00Z"/>
                <w:rFonts w:ascii="Arial" w:eastAsia="Times New Roman" w:hAnsi="Arial" w:cs="Arial"/>
                <w:b/>
                <w:bCs/>
                <w:sz w:val="16"/>
                <w:szCs w:val="16"/>
                <w:lang w:eastAsia="fr-FR"/>
              </w:rPr>
              <w:pPrChange w:id="25606" w:author="Houyem Rais" w:date="2024-02-22T14:49:00Z">
                <w:pPr>
                  <w:spacing w:before="0" w:after="0" w:line="240" w:lineRule="auto"/>
                  <w:jc w:val="center"/>
                </w:pPr>
              </w:pPrChange>
            </w:pPr>
            <w:del w:id="25607" w:author="Houyem Rais" w:date="2024-02-22T14:46:00Z">
              <w:r w:rsidRPr="00CB457E" w:rsidDel="00201166">
                <w:rPr>
                  <w:rFonts w:ascii="Arial" w:eastAsia="Times New Roman" w:hAnsi="Arial" w:cs="Arial"/>
                  <w:b/>
                  <w:bCs/>
                  <w:sz w:val="16"/>
                  <w:szCs w:val="16"/>
                  <w:lang w:eastAsia="fr-FR"/>
                </w:rPr>
                <w:delText>35%</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1FF6F8BC" w14:textId="1C9F44BC" w:rsidR="00CB457E" w:rsidRPr="00CB457E" w:rsidDel="00201166" w:rsidRDefault="00CB457E" w:rsidP="00D62BC5">
            <w:pPr>
              <w:spacing w:before="0" w:after="160"/>
              <w:jc w:val="left"/>
              <w:rPr>
                <w:del w:id="25608" w:author="Houyem Rais" w:date="2024-02-22T14:46:00Z"/>
                <w:rFonts w:ascii="Arial" w:eastAsia="Times New Roman" w:hAnsi="Arial" w:cs="Arial"/>
                <w:sz w:val="16"/>
                <w:szCs w:val="16"/>
                <w:lang w:eastAsia="fr-FR"/>
              </w:rPr>
              <w:pPrChange w:id="25609" w:author="Houyem Rais" w:date="2024-02-22T14:49:00Z">
                <w:pPr>
                  <w:spacing w:before="0" w:after="0" w:line="240" w:lineRule="auto"/>
                  <w:jc w:val="center"/>
                </w:pPr>
              </w:pPrChange>
            </w:pPr>
            <w:del w:id="25610" w:author="Houyem Rais" w:date="2024-02-22T14:46:00Z">
              <w:r w:rsidRPr="00CB457E" w:rsidDel="00201166">
                <w:rPr>
                  <w:rFonts w:ascii="Arial" w:eastAsia="Times New Roman" w:hAnsi="Arial" w:cs="Arial"/>
                  <w:sz w:val="16"/>
                  <w:szCs w:val="16"/>
                  <w:lang w:eastAsia="fr-FR"/>
                </w:rPr>
                <w:delText>Moyen</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0123CCD6" w14:textId="5571D82F" w:rsidR="00CB457E" w:rsidRPr="00CB457E" w:rsidDel="00201166" w:rsidRDefault="00CB457E" w:rsidP="00D62BC5">
            <w:pPr>
              <w:spacing w:before="0" w:after="160"/>
              <w:jc w:val="left"/>
              <w:rPr>
                <w:del w:id="25611" w:author="Houyem Rais" w:date="2024-02-22T14:46:00Z"/>
                <w:rFonts w:ascii="Arial" w:eastAsia="Times New Roman" w:hAnsi="Arial" w:cs="Arial"/>
                <w:sz w:val="16"/>
                <w:szCs w:val="16"/>
                <w:lang w:eastAsia="fr-FR"/>
              </w:rPr>
              <w:pPrChange w:id="25612" w:author="Houyem Rais" w:date="2024-02-22T14:49:00Z">
                <w:pPr>
                  <w:spacing w:before="0" w:after="0" w:line="240" w:lineRule="auto"/>
                  <w:jc w:val="center"/>
                </w:pPr>
              </w:pPrChange>
            </w:pPr>
            <w:del w:id="25613" w:author="Houyem Rais" w:date="2024-02-22T14:46:00Z">
              <w:r w:rsidRPr="00CB457E" w:rsidDel="00201166">
                <w:rPr>
                  <w:rFonts w:ascii="Arial" w:eastAsia="Times New Roman" w:hAnsi="Arial" w:cs="Arial"/>
                  <w:sz w:val="16"/>
                  <w:szCs w:val="16"/>
                  <w:lang w:eastAsia="fr-FR"/>
                </w:rPr>
                <w:delText>20,00%</w:delText>
              </w:r>
            </w:del>
          </w:p>
        </w:tc>
        <w:tc>
          <w:tcPr>
            <w:tcW w:w="863" w:type="dxa"/>
            <w:tcBorders>
              <w:top w:val="single" w:sz="4" w:space="0" w:color="auto"/>
              <w:left w:val="nil"/>
              <w:bottom w:val="single" w:sz="4" w:space="0" w:color="auto"/>
              <w:right w:val="single" w:sz="4" w:space="0" w:color="auto"/>
            </w:tcBorders>
            <w:shd w:val="clear" w:color="auto" w:fill="auto"/>
            <w:noWrap/>
            <w:vAlign w:val="center"/>
            <w:hideMark/>
          </w:tcPr>
          <w:p w14:paraId="5575E962" w14:textId="542E60C5" w:rsidR="00CB457E" w:rsidRPr="00CB457E" w:rsidDel="00201166" w:rsidRDefault="00CB457E" w:rsidP="00D62BC5">
            <w:pPr>
              <w:spacing w:before="0" w:after="160"/>
              <w:jc w:val="left"/>
              <w:rPr>
                <w:del w:id="25614" w:author="Houyem Rais" w:date="2024-02-22T14:46:00Z"/>
                <w:rFonts w:ascii="Arial" w:eastAsia="Times New Roman" w:hAnsi="Arial" w:cs="Arial"/>
                <w:sz w:val="16"/>
                <w:szCs w:val="16"/>
                <w:lang w:eastAsia="fr-FR"/>
              </w:rPr>
              <w:pPrChange w:id="25615" w:author="Houyem Rais" w:date="2024-02-22T14:49:00Z">
                <w:pPr>
                  <w:spacing w:before="0" w:after="0" w:line="240" w:lineRule="auto"/>
                  <w:jc w:val="center"/>
                </w:pPr>
              </w:pPrChange>
            </w:pPr>
            <w:del w:id="25616" w:author="Houyem Rais" w:date="2024-02-22T14:46:00Z">
              <w:r w:rsidRPr="00CB457E" w:rsidDel="00201166">
                <w:rPr>
                  <w:rFonts w:ascii="Arial" w:eastAsia="Times New Roman" w:hAnsi="Arial" w:cs="Arial"/>
                  <w:sz w:val="16"/>
                  <w:szCs w:val="16"/>
                  <w:lang w:eastAsia="fr-FR"/>
                </w:rPr>
                <w:delText>35</w:delText>
              </w:r>
              <w:r w:rsidDel="00201166">
                <w:rPr>
                  <w:rFonts w:ascii="Arial" w:eastAsia="Times New Roman" w:hAnsi="Arial" w:cs="Arial"/>
                  <w:sz w:val="16"/>
                  <w:szCs w:val="16"/>
                  <w:lang w:eastAsia="fr-FR"/>
                </w:rPr>
                <w:delText xml:space="preserve"> </w:delText>
              </w:r>
            </w:del>
          </w:p>
        </w:tc>
        <w:tc>
          <w:tcPr>
            <w:tcW w:w="992" w:type="dxa"/>
            <w:tcBorders>
              <w:top w:val="single" w:sz="4" w:space="0" w:color="auto"/>
              <w:left w:val="nil"/>
              <w:bottom w:val="single" w:sz="4" w:space="0" w:color="auto"/>
              <w:right w:val="single" w:sz="4" w:space="0" w:color="auto"/>
            </w:tcBorders>
            <w:shd w:val="clear" w:color="000000" w:fill="EBF1DE"/>
            <w:noWrap/>
            <w:vAlign w:val="center"/>
            <w:hideMark/>
          </w:tcPr>
          <w:p w14:paraId="278744EC" w14:textId="39546569" w:rsidR="00CB457E" w:rsidRPr="00CB457E" w:rsidDel="00201166" w:rsidRDefault="00CB457E" w:rsidP="00D62BC5">
            <w:pPr>
              <w:spacing w:before="0" w:after="160"/>
              <w:jc w:val="left"/>
              <w:rPr>
                <w:del w:id="25617" w:author="Houyem Rais" w:date="2024-02-22T14:46:00Z"/>
                <w:rFonts w:ascii="Arial" w:eastAsia="Times New Roman" w:hAnsi="Arial" w:cs="Arial"/>
                <w:sz w:val="16"/>
                <w:szCs w:val="16"/>
                <w:lang w:eastAsia="fr-FR"/>
              </w:rPr>
              <w:pPrChange w:id="25618" w:author="Houyem Rais" w:date="2024-02-22T14:49:00Z">
                <w:pPr>
                  <w:spacing w:before="0" w:after="0" w:line="240" w:lineRule="auto"/>
                  <w:jc w:val="center"/>
                </w:pPr>
              </w:pPrChange>
            </w:pPr>
            <w:del w:id="25619" w:author="Houyem Rais" w:date="2024-02-22T14:46:00Z">
              <w:r w:rsidRPr="00CB457E" w:rsidDel="00201166">
                <w:rPr>
                  <w:rFonts w:ascii="Arial" w:eastAsia="Times New Roman" w:hAnsi="Arial" w:cs="Arial"/>
                  <w:sz w:val="16"/>
                  <w:szCs w:val="16"/>
                  <w:lang w:eastAsia="fr-FR"/>
                </w:rPr>
                <w:delText xml:space="preserve"> Intérêts intercalaires (Privé)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0B6BDB64" w14:textId="5E5EF08A" w:rsidR="00CB457E" w:rsidRPr="00CB457E" w:rsidDel="00201166" w:rsidRDefault="00CB457E" w:rsidP="00D62BC5">
            <w:pPr>
              <w:spacing w:before="0" w:after="160"/>
              <w:jc w:val="left"/>
              <w:rPr>
                <w:del w:id="25620" w:author="Houyem Rais" w:date="2024-02-22T14:46:00Z"/>
                <w:rFonts w:ascii="Arial" w:eastAsia="Times New Roman" w:hAnsi="Arial" w:cs="Arial"/>
                <w:sz w:val="16"/>
                <w:szCs w:val="16"/>
                <w:lang w:eastAsia="fr-FR"/>
              </w:rPr>
              <w:pPrChange w:id="25621" w:author="Houyem Rais" w:date="2024-02-22T14:49:00Z">
                <w:pPr>
                  <w:spacing w:before="0" w:after="0" w:line="240" w:lineRule="auto"/>
                  <w:jc w:val="center"/>
                </w:pPr>
              </w:pPrChange>
            </w:pPr>
            <w:del w:id="25622" w:author="Houyem Rais" w:date="2024-02-22T14:46:00Z">
              <w:r w:rsidRPr="00CB457E" w:rsidDel="00201166">
                <w:rPr>
                  <w:rFonts w:ascii="Arial" w:eastAsia="Times New Roman" w:hAnsi="Arial" w:cs="Arial"/>
                  <w:sz w:val="16"/>
                  <w:szCs w:val="16"/>
                  <w:lang w:eastAsia="fr-FR"/>
                </w:rPr>
                <w:delText>7,00%</w:delText>
              </w:r>
            </w:del>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43CC5402" w14:textId="17606978" w:rsidR="00CB457E" w:rsidRPr="00CB457E" w:rsidDel="00201166" w:rsidRDefault="00CB457E" w:rsidP="00D62BC5">
            <w:pPr>
              <w:spacing w:before="0" w:after="160"/>
              <w:jc w:val="left"/>
              <w:rPr>
                <w:del w:id="25623" w:author="Houyem Rais" w:date="2024-02-22T14:46:00Z"/>
                <w:rFonts w:ascii="Arial" w:eastAsia="Times New Roman" w:hAnsi="Arial" w:cs="Arial"/>
                <w:sz w:val="16"/>
                <w:szCs w:val="16"/>
                <w:lang w:eastAsia="fr-FR"/>
              </w:rPr>
              <w:pPrChange w:id="25624" w:author="Houyem Rais" w:date="2024-02-22T14:49:00Z">
                <w:pPr>
                  <w:spacing w:before="0" w:after="0" w:line="240" w:lineRule="auto"/>
                  <w:jc w:val="center"/>
                </w:pPr>
              </w:pPrChange>
            </w:pPr>
            <w:del w:id="2562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2,46 </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10BFB1E9" w14:textId="64521218" w:rsidR="00CB457E" w:rsidRPr="00CB457E" w:rsidDel="00201166" w:rsidRDefault="00CB457E" w:rsidP="00D62BC5">
            <w:pPr>
              <w:spacing w:before="0" w:after="160"/>
              <w:jc w:val="left"/>
              <w:rPr>
                <w:del w:id="25626" w:author="Houyem Rais" w:date="2024-02-22T14:46:00Z"/>
                <w:rFonts w:ascii="Arial" w:eastAsia="Times New Roman" w:hAnsi="Arial" w:cs="Arial"/>
                <w:sz w:val="16"/>
                <w:szCs w:val="16"/>
                <w:lang w:eastAsia="fr-FR"/>
              </w:rPr>
              <w:pPrChange w:id="25627" w:author="Houyem Rais" w:date="2024-02-22T14:49:00Z">
                <w:pPr>
                  <w:spacing w:before="0" w:after="0" w:line="240" w:lineRule="auto"/>
                  <w:jc w:val="center"/>
                </w:pPr>
              </w:pPrChange>
            </w:pPr>
            <w:del w:id="25628"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single" w:sz="4" w:space="0" w:color="auto"/>
              <w:left w:val="nil"/>
              <w:bottom w:val="single" w:sz="4" w:space="0" w:color="auto"/>
              <w:right w:val="single" w:sz="4" w:space="0" w:color="auto"/>
            </w:tcBorders>
            <w:shd w:val="clear" w:color="000000" w:fill="E4DFEC"/>
            <w:noWrap/>
            <w:vAlign w:val="center"/>
            <w:hideMark/>
          </w:tcPr>
          <w:p w14:paraId="251901AD" w14:textId="2E5102A0" w:rsidR="00CB457E" w:rsidRPr="00CB457E" w:rsidDel="00201166" w:rsidRDefault="00CB457E" w:rsidP="00D62BC5">
            <w:pPr>
              <w:spacing w:before="0" w:after="160"/>
              <w:jc w:val="left"/>
              <w:rPr>
                <w:del w:id="25629" w:author="Houyem Rais" w:date="2024-02-22T14:46:00Z"/>
                <w:rFonts w:ascii="Arial" w:eastAsia="Times New Roman" w:hAnsi="Arial" w:cs="Arial"/>
                <w:b/>
                <w:bCs/>
                <w:sz w:val="16"/>
                <w:szCs w:val="16"/>
                <w:lang w:eastAsia="fr-FR"/>
              </w:rPr>
              <w:pPrChange w:id="25630" w:author="Houyem Rais" w:date="2024-02-22T14:49:00Z">
                <w:pPr>
                  <w:spacing w:before="0" w:after="0" w:line="240" w:lineRule="auto"/>
                  <w:jc w:val="center"/>
                </w:pPr>
              </w:pPrChange>
            </w:pPr>
            <w:del w:id="25631"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single" w:sz="4" w:space="0" w:color="auto"/>
              <w:left w:val="nil"/>
              <w:bottom w:val="single" w:sz="4" w:space="0" w:color="auto"/>
              <w:right w:val="single" w:sz="4" w:space="0" w:color="auto"/>
            </w:tcBorders>
            <w:shd w:val="clear" w:color="000000" w:fill="E4DFEC"/>
            <w:noWrap/>
            <w:vAlign w:val="center"/>
            <w:hideMark/>
          </w:tcPr>
          <w:p w14:paraId="4B620F02" w14:textId="189A32AC" w:rsidR="00CB457E" w:rsidRPr="00CB457E" w:rsidDel="00201166" w:rsidRDefault="00CB457E" w:rsidP="00D62BC5">
            <w:pPr>
              <w:spacing w:before="0" w:after="160"/>
              <w:jc w:val="left"/>
              <w:rPr>
                <w:del w:id="25632" w:author="Houyem Rais" w:date="2024-02-22T14:46:00Z"/>
                <w:rFonts w:ascii="Arial" w:eastAsia="Times New Roman" w:hAnsi="Arial" w:cs="Arial"/>
                <w:b/>
                <w:bCs/>
                <w:sz w:val="16"/>
                <w:szCs w:val="16"/>
                <w:lang w:eastAsia="fr-FR"/>
              </w:rPr>
              <w:pPrChange w:id="25633" w:author="Houyem Rais" w:date="2024-02-22T14:49:00Z">
                <w:pPr>
                  <w:spacing w:before="0" w:after="0" w:line="240" w:lineRule="auto"/>
                  <w:jc w:val="center"/>
                </w:pPr>
              </w:pPrChange>
            </w:pPr>
            <w:del w:id="25634"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0BE68C4F" w14:textId="62A676F6" w:rsidR="00CB457E" w:rsidRPr="00CB457E" w:rsidDel="00201166" w:rsidRDefault="00CB457E" w:rsidP="00D62BC5">
            <w:pPr>
              <w:spacing w:before="0" w:after="160"/>
              <w:jc w:val="left"/>
              <w:rPr>
                <w:del w:id="25635" w:author="Houyem Rais" w:date="2024-02-22T14:46:00Z"/>
                <w:rFonts w:ascii="Arial" w:eastAsia="Times New Roman" w:hAnsi="Arial" w:cs="Arial"/>
                <w:sz w:val="16"/>
                <w:szCs w:val="16"/>
                <w:lang w:eastAsia="fr-FR"/>
              </w:rPr>
              <w:pPrChange w:id="25636" w:author="Houyem Rais" w:date="2024-02-22T14:49:00Z">
                <w:pPr>
                  <w:spacing w:before="0" w:after="0" w:line="240" w:lineRule="auto"/>
                  <w:jc w:val="center"/>
                </w:pPr>
              </w:pPrChange>
            </w:pPr>
            <w:del w:id="25637"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26A1583D" w14:textId="43E2041D" w:rsidR="00CB457E" w:rsidRPr="00CB457E" w:rsidDel="00201166" w:rsidRDefault="00CB457E" w:rsidP="00D62BC5">
            <w:pPr>
              <w:spacing w:before="0" w:after="160"/>
              <w:jc w:val="left"/>
              <w:rPr>
                <w:del w:id="25638" w:author="Houyem Rais" w:date="2024-02-22T14:46:00Z"/>
                <w:rFonts w:ascii="Arial" w:eastAsia="Times New Roman" w:hAnsi="Arial" w:cs="Arial"/>
                <w:sz w:val="16"/>
                <w:szCs w:val="16"/>
                <w:lang w:eastAsia="fr-FR"/>
              </w:rPr>
              <w:pPrChange w:id="25639" w:author="Houyem Rais" w:date="2024-02-22T14:49:00Z">
                <w:pPr>
                  <w:spacing w:before="0" w:after="0" w:line="240" w:lineRule="auto"/>
                  <w:jc w:val="center"/>
                </w:pPr>
              </w:pPrChange>
            </w:pPr>
            <w:del w:id="25640" w:author="Houyem Rais" w:date="2024-02-22T14:46:00Z">
              <w:r w:rsidRPr="00CB457E" w:rsidDel="00201166">
                <w:rPr>
                  <w:rFonts w:ascii="Arial" w:eastAsia="Times New Roman" w:hAnsi="Arial" w:cs="Arial"/>
                  <w:sz w:val="16"/>
                  <w:szCs w:val="16"/>
                  <w:lang w:eastAsia="fr-FR"/>
                </w:rPr>
                <w:delText xml:space="preserve">2,5 </w:delText>
              </w:r>
            </w:del>
          </w:p>
        </w:tc>
      </w:tr>
      <w:tr w:rsidR="00CB457E" w:rsidRPr="00CB457E" w:rsidDel="00201166" w14:paraId="52ADA3E1" w14:textId="5F2AA08D" w:rsidTr="00E26F44">
        <w:trPr>
          <w:trHeight w:val="63"/>
          <w:del w:id="25641" w:author="Houyem Rais" w:date="2024-02-22T14:46:00Z"/>
        </w:trPr>
        <w:tc>
          <w:tcPr>
            <w:tcW w:w="425" w:type="dxa"/>
            <w:tcBorders>
              <w:top w:val="single" w:sz="4" w:space="0" w:color="auto"/>
              <w:left w:val="single" w:sz="4" w:space="0" w:color="auto"/>
              <w:bottom w:val="single" w:sz="4" w:space="0" w:color="auto"/>
              <w:right w:val="single" w:sz="4" w:space="0" w:color="auto"/>
            </w:tcBorders>
            <w:shd w:val="clear" w:color="auto" w:fill="auto"/>
            <w:noWrap/>
            <w:hideMark/>
          </w:tcPr>
          <w:p w14:paraId="50670F8B" w14:textId="731366BD" w:rsidR="00CB457E" w:rsidRPr="00CB457E" w:rsidDel="00201166" w:rsidRDefault="00CB457E" w:rsidP="00D62BC5">
            <w:pPr>
              <w:spacing w:before="0" w:after="160"/>
              <w:jc w:val="left"/>
              <w:rPr>
                <w:del w:id="25642" w:author="Houyem Rais" w:date="2024-02-22T14:46:00Z"/>
                <w:rFonts w:ascii="Arial" w:eastAsia="Times New Roman" w:hAnsi="Arial" w:cs="Arial"/>
                <w:b/>
                <w:bCs/>
                <w:sz w:val="16"/>
                <w:szCs w:val="16"/>
                <w:lang w:eastAsia="fr-FR"/>
              </w:rPr>
              <w:pPrChange w:id="25643" w:author="Houyem Rais" w:date="2024-02-22T14:49:00Z">
                <w:pPr>
                  <w:spacing w:before="0" w:after="0" w:line="240" w:lineRule="auto"/>
                  <w:jc w:val="center"/>
                </w:pPr>
              </w:pPrChange>
            </w:pPr>
            <w:del w:id="25644" w:author="Houyem Rais" w:date="2024-02-22T14:46:00Z">
              <w:r w:rsidRPr="00CB457E" w:rsidDel="00201166">
                <w:rPr>
                  <w:rFonts w:ascii="Arial" w:eastAsia="Times New Roman" w:hAnsi="Arial" w:cs="Arial"/>
                  <w:b/>
                  <w:bCs/>
                  <w:sz w:val="16"/>
                  <w:szCs w:val="16"/>
                  <w:lang w:eastAsia="fr-FR"/>
                </w:rPr>
                <w:delText>10</w:delText>
              </w:r>
            </w:del>
          </w:p>
        </w:tc>
        <w:tc>
          <w:tcPr>
            <w:tcW w:w="1135" w:type="dxa"/>
            <w:tcBorders>
              <w:top w:val="single" w:sz="4" w:space="0" w:color="auto"/>
              <w:left w:val="nil"/>
              <w:bottom w:val="single" w:sz="4" w:space="0" w:color="auto"/>
              <w:right w:val="single" w:sz="4" w:space="0" w:color="auto"/>
            </w:tcBorders>
            <w:shd w:val="clear" w:color="auto" w:fill="auto"/>
            <w:hideMark/>
          </w:tcPr>
          <w:p w14:paraId="1CCC1CC4" w14:textId="5F14506B" w:rsidR="00CB457E" w:rsidRPr="00CB457E" w:rsidDel="00201166" w:rsidRDefault="00CB457E" w:rsidP="00D62BC5">
            <w:pPr>
              <w:spacing w:before="0" w:after="160"/>
              <w:jc w:val="left"/>
              <w:rPr>
                <w:del w:id="25645" w:author="Houyem Rais" w:date="2024-02-22T14:46:00Z"/>
                <w:rFonts w:ascii="Arial" w:eastAsia="Times New Roman" w:hAnsi="Arial" w:cs="Arial"/>
                <w:sz w:val="16"/>
                <w:szCs w:val="16"/>
                <w:lang w:eastAsia="fr-FR"/>
              </w:rPr>
              <w:pPrChange w:id="25646" w:author="Houyem Rais" w:date="2024-02-22T14:49:00Z">
                <w:pPr>
                  <w:spacing w:before="0" w:after="0" w:line="240" w:lineRule="auto"/>
                  <w:jc w:val="left"/>
                </w:pPr>
              </w:pPrChange>
            </w:pPr>
            <w:del w:id="25647"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single" w:sz="4" w:space="0" w:color="auto"/>
              <w:left w:val="nil"/>
              <w:bottom w:val="single" w:sz="4" w:space="0" w:color="auto"/>
              <w:right w:val="single" w:sz="4" w:space="0" w:color="auto"/>
            </w:tcBorders>
            <w:shd w:val="clear" w:color="auto" w:fill="auto"/>
            <w:noWrap/>
            <w:hideMark/>
          </w:tcPr>
          <w:p w14:paraId="5D7859CD" w14:textId="13ED2506" w:rsidR="00CB457E" w:rsidRPr="00CB457E" w:rsidDel="00201166" w:rsidRDefault="00CB457E" w:rsidP="00D62BC5">
            <w:pPr>
              <w:spacing w:before="0" w:after="160"/>
              <w:jc w:val="left"/>
              <w:rPr>
                <w:del w:id="25648" w:author="Houyem Rais" w:date="2024-02-22T14:46:00Z"/>
                <w:rFonts w:ascii="Arial" w:eastAsia="Times New Roman" w:hAnsi="Arial" w:cs="Arial"/>
                <w:sz w:val="16"/>
                <w:szCs w:val="16"/>
                <w:lang w:eastAsia="fr-FR"/>
              </w:rPr>
              <w:pPrChange w:id="25649" w:author="Houyem Rais" w:date="2024-02-22T14:49:00Z">
                <w:pPr>
                  <w:spacing w:before="0" w:after="0" w:line="240" w:lineRule="auto"/>
                  <w:jc w:val="left"/>
                </w:pPr>
              </w:pPrChange>
            </w:pPr>
            <w:del w:id="25650"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single" w:sz="4" w:space="0" w:color="auto"/>
              <w:left w:val="nil"/>
              <w:bottom w:val="single" w:sz="4" w:space="0" w:color="auto"/>
              <w:right w:val="single" w:sz="4" w:space="0" w:color="auto"/>
            </w:tcBorders>
            <w:shd w:val="clear" w:color="auto" w:fill="auto"/>
            <w:hideMark/>
          </w:tcPr>
          <w:p w14:paraId="6D19FC10" w14:textId="4C2F5416" w:rsidR="00CB457E" w:rsidRPr="00CB457E" w:rsidDel="00201166" w:rsidRDefault="00CB457E" w:rsidP="00D62BC5">
            <w:pPr>
              <w:spacing w:before="0" w:after="160"/>
              <w:jc w:val="left"/>
              <w:rPr>
                <w:del w:id="25651" w:author="Houyem Rais" w:date="2024-02-22T14:46:00Z"/>
                <w:rFonts w:ascii="Arial" w:eastAsia="Times New Roman" w:hAnsi="Arial" w:cs="Arial"/>
                <w:sz w:val="16"/>
                <w:szCs w:val="16"/>
                <w:lang w:eastAsia="fr-FR"/>
              </w:rPr>
              <w:pPrChange w:id="25652" w:author="Houyem Rais" w:date="2024-02-22T14:49:00Z">
                <w:pPr>
                  <w:spacing w:before="0" w:after="0" w:line="240" w:lineRule="auto"/>
                  <w:jc w:val="left"/>
                </w:pPr>
              </w:pPrChange>
            </w:pPr>
            <w:del w:id="25653" w:author="Houyem Rais" w:date="2024-02-22T14:46:00Z">
              <w:r w:rsidRPr="00CB457E" w:rsidDel="00201166">
                <w:rPr>
                  <w:rFonts w:ascii="Arial" w:eastAsia="Times New Roman" w:hAnsi="Arial" w:cs="Arial"/>
                  <w:sz w:val="16"/>
                  <w:szCs w:val="16"/>
                  <w:lang w:eastAsia="fr-FR"/>
                </w:rPr>
                <w:delText>Dépassement des délais suite à des mauvaises prévisions ou des changements dans les aléas du projet</w:delText>
              </w:r>
            </w:del>
          </w:p>
        </w:tc>
        <w:tc>
          <w:tcPr>
            <w:tcW w:w="556" w:type="dxa"/>
            <w:tcBorders>
              <w:top w:val="single" w:sz="4" w:space="0" w:color="auto"/>
              <w:left w:val="nil"/>
              <w:bottom w:val="single" w:sz="4" w:space="0" w:color="auto"/>
              <w:right w:val="single" w:sz="4" w:space="0" w:color="auto"/>
            </w:tcBorders>
            <w:shd w:val="clear" w:color="000000" w:fill="DEC2EC"/>
            <w:noWrap/>
            <w:vAlign w:val="center"/>
            <w:hideMark/>
          </w:tcPr>
          <w:p w14:paraId="18E7F5EA" w14:textId="434AC6D6" w:rsidR="00CB457E" w:rsidRPr="00CB457E" w:rsidDel="00201166" w:rsidRDefault="00CB457E" w:rsidP="00D62BC5">
            <w:pPr>
              <w:spacing w:before="0" w:after="160"/>
              <w:jc w:val="left"/>
              <w:rPr>
                <w:del w:id="25654" w:author="Houyem Rais" w:date="2024-02-22T14:46:00Z"/>
                <w:rFonts w:ascii="Arial" w:eastAsia="Times New Roman" w:hAnsi="Arial" w:cs="Arial"/>
                <w:b/>
                <w:bCs/>
                <w:sz w:val="16"/>
                <w:szCs w:val="16"/>
                <w:lang w:eastAsia="fr-FR"/>
              </w:rPr>
              <w:pPrChange w:id="25655" w:author="Houyem Rais" w:date="2024-02-22T14:49:00Z">
                <w:pPr>
                  <w:spacing w:before="0" w:after="0" w:line="240" w:lineRule="auto"/>
                  <w:jc w:val="center"/>
                </w:pPr>
              </w:pPrChange>
            </w:pPr>
            <w:del w:id="25656" w:author="Houyem Rais" w:date="2024-02-22T14:46:00Z">
              <w:r w:rsidRPr="00CB457E" w:rsidDel="00201166">
                <w:rPr>
                  <w:rFonts w:ascii="Arial" w:eastAsia="Times New Roman" w:hAnsi="Arial" w:cs="Arial"/>
                  <w:b/>
                  <w:bCs/>
                  <w:sz w:val="16"/>
                  <w:szCs w:val="16"/>
                  <w:lang w:eastAsia="fr-FR"/>
                </w:rPr>
                <w:delText>50%</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15D1CE7A" w14:textId="69035D41" w:rsidR="00CB457E" w:rsidRPr="00CB457E" w:rsidDel="00201166" w:rsidRDefault="00CB457E" w:rsidP="00D62BC5">
            <w:pPr>
              <w:spacing w:before="0" w:after="160"/>
              <w:jc w:val="left"/>
              <w:rPr>
                <w:del w:id="25657" w:author="Houyem Rais" w:date="2024-02-22T14:46:00Z"/>
                <w:rFonts w:ascii="Arial" w:eastAsia="Times New Roman" w:hAnsi="Arial" w:cs="Arial"/>
                <w:sz w:val="16"/>
                <w:szCs w:val="16"/>
                <w:lang w:eastAsia="fr-FR"/>
              </w:rPr>
              <w:pPrChange w:id="25658" w:author="Houyem Rais" w:date="2024-02-22T14:49:00Z">
                <w:pPr>
                  <w:spacing w:before="0" w:after="0" w:line="240" w:lineRule="auto"/>
                  <w:jc w:val="center"/>
                </w:pPr>
              </w:pPrChange>
            </w:pPr>
            <w:del w:id="25659" w:author="Houyem Rais" w:date="2024-02-22T14:46:00Z">
              <w:r w:rsidRPr="00CB457E" w:rsidDel="00201166">
                <w:rPr>
                  <w:rFonts w:ascii="Arial" w:eastAsia="Times New Roman" w:hAnsi="Arial" w:cs="Arial"/>
                  <w:sz w:val="16"/>
                  <w:szCs w:val="16"/>
                  <w:lang w:eastAsia="fr-FR"/>
                </w:rPr>
                <w:delText>Moyen</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4ADACA1D" w14:textId="24F4EFA9" w:rsidR="00CB457E" w:rsidRPr="00CB457E" w:rsidDel="00201166" w:rsidRDefault="00CB457E" w:rsidP="00D62BC5">
            <w:pPr>
              <w:spacing w:before="0" w:after="160"/>
              <w:jc w:val="left"/>
              <w:rPr>
                <w:del w:id="25660" w:author="Houyem Rais" w:date="2024-02-22T14:46:00Z"/>
                <w:rFonts w:ascii="Arial" w:eastAsia="Times New Roman" w:hAnsi="Arial" w:cs="Arial"/>
                <w:sz w:val="16"/>
                <w:szCs w:val="16"/>
                <w:lang w:eastAsia="fr-FR"/>
              </w:rPr>
              <w:pPrChange w:id="25661" w:author="Houyem Rais" w:date="2024-02-22T14:49:00Z">
                <w:pPr>
                  <w:spacing w:before="0" w:after="0" w:line="240" w:lineRule="auto"/>
                  <w:jc w:val="center"/>
                </w:pPr>
              </w:pPrChange>
            </w:pPr>
            <w:del w:id="25662" w:author="Houyem Rais" w:date="2024-02-22T14:46:00Z">
              <w:r w:rsidRPr="00CB457E" w:rsidDel="00201166">
                <w:rPr>
                  <w:rFonts w:ascii="Arial" w:eastAsia="Times New Roman" w:hAnsi="Arial" w:cs="Arial"/>
                  <w:sz w:val="16"/>
                  <w:szCs w:val="16"/>
                  <w:lang w:eastAsia="fr-FR"/>
                </w:rPr>
                <w:delText>25,25%</w:delText>
              </w:r>
            </w:del>
          </w:p>
        </w:tc>
        <w:tc>
          <w:tcPr>
            <w:tcW w:w="863" w:type="dxa"/>
            <w:tcBorders>
              <w:top w:val="single" w:sz="4" w:space="0" w:color="auto"/>
              <w:left w:val="nil"/>
              <w:bottom w:val="single" w:sz="4" w:space="0" w:color="auto"/>
              <w:right w:val="single" w:sz="4" w:space="0" w:color="auto"/>
            </w:tcBorders>
            <w:shd w:val="clear" w:color="auto" w:fill="auto"/>
            <w:noWrap/>
            <w:vAlign w:val="center"/>
            <w:hideMark/>
          </w:tcPr>
          <w:p w14:paraId="46888F5B" w14:textId="45BF2C17" w:rsidR="00CB457E" w:rsidRPr="00CB457E" w:rsidDel="00201166" w:rsidRDefault="00CB457E" w:rsidP="00D62BC5">
            <w:pPr>
              <w:spacing w:before="0" w:after="160"/>
              <w:jc w:val="left"/>
              <w:rPr>
                <w:del w:id="25663" w:author="Houyem Rais" w:date="2024-02-22T14:46:00Z"/>
                <w:rFonts w:ascii="Arial" w:eastAsia="Times New Roman" w:hAnsi="Arial" w:cs="Arial"/>
                <w:sz w:val="16"/>
                <w:szCs w:val="16"/>
                <w:lang w:eastAsia="fr-FR"/>
              </w:rPr>
              <w:pPrChange w:id="25664" w:author="Houyem Rais" w:date="2024-02-22T14:49:00Z">
                <w:pPr>
                  <w:spacing w:before="0" w:after="0" w:line="240" w:lineRule="auto"/>
                  <w:jc w:val="center"/>
                </w:pPr>
              </w:pPrChange>
            </w:pPr>
            <w:del w:id="2566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493</w:delText>
              </w:r>
              <w:r w:rsidDel="00201166">
                <w:rPr>
                  <w:rFonts w:ascii="Arial" w:eastAsia="Times New Roman" w:hAnsi="Arial" w:cs="Arial"/>
                  <w:sz w:val="16"/>
                  <w:szCs w:val="16"/>
                  <w:lang w:eastAsia="fr-FR"/>
                </w:rPr>
                <w:delText xml:space="preserve"> </w:delText>
              </w:r>
            </w:del>
          </w:p>
        </w:tc>
        <w:tc>
          <w:tcPr>
            <w:tcW w:w="992" w:type="dxa"/>
            <w:tcBorders>
              <w:top w:val="single" w:sz="4" w:space="0" w:color="auto"/>
              <w:left w:val="nil"/>
              <w:bottom w:val="single" w:sz="4" w:space="0" w:color="auto"/>
              <w:right w:val="single" w:sz="4" w:space="0" w:color="auto"/>
            </w:tcBorders>
            <w:shd w:val="clear" w:color="000000" w:fill="EBF1DE"/>
            <w:noWrap/>
            <w:vAlign w:val="center"/>
            <w:hideMark/>
          </w:tcPr>
          <w:p w14:paraId="7FF06135" w14:textId="1561DD66" w:rsidR="00CB457E" w:rsidRPr="00CB457E" w:rsidDel="00201166" w:rsidRDefault="00CB457E" w:rsidP="00D62BC5">
            <w:pPr>
              <w:spacing w:before="0" w:after="160"/>
              <w:jc w:val="left"/>
              <w:rPr>
                <w:del w:id="25666" w:author="Houyem Rais" w:date="2024-02-22T14:46:00Z"/>
                <w:rFonts w:ascii="Arial" w:eastAsia="Times New Roman" w:hAnsi="Arial" w:cs="Arial"/>
                <w:sz w:val="16"/>
                <w:szCs w:val="16"/>
                <w:lang w:eastAsia="fr-FR"/>
              </w:rPr>
              <w:pPrChange w:id="25667" w:author="Houyem Rais" w:date="2024-02-22T14:49:00Z">
                <w:pPr>
                  <w:spacing w:before="0" w:after="0" w:line="240" w:lineRule="auto"/>
                  <w:jc w:val="center"/>
                </w:pPr>
              </w:pPrChange>
            </w:pPr>
            <w:del w:id="25668" w:author="Houyem Rais" w:date="2024-02-22T14:46:00Z">
              <w:r w:rsidRPr="00CB457E" w:rsidDel="00201166">
                <w:rPr>
                  <w:rFonts w:ascii="Arial" w:eastAsia="Times New Roman" w:hAnsi="Arial" w:cs="Arial"/>
                  <w:sz w:val="16"/>
                  <w:szCs w:val="16"/>
                  <w:lang w:eastAsia="fr-FR"/>
                </w:rPr>
                <w:delText xml:space="preserve"> Génie civil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43CE3593" w14:textId="0C313BDC" w:rsidR="00CB457E" w:rsidRPr="00CB457E" w:rsidDel="00201166" w:rsidRDefault="00CB457E" w:rsidP="00D62BC5">
            <w:pPr>
              <w:spacing w:before="0" w:after="160"/>
              <w:jc w:val="left"/>
              <w:rPr>
                <w:del w:id="25669" w:author="Houyem Rais" w:date="2024-02-22T14:46:00Z"/>
                <w:rFonts w:ascii="Arial" w:eastAsia="Times New Roman" w:hAnsi="Arial" w:cs="Arial"/>
                <w:sz w:val="16"/>
                <w:szCs w:val="16"/>
                <w:lang w:eastAsia="fr-FR"/>
              </w:rPr>
              <w:pPrChange w:id="25670" w:author="Houyem Rais" w:date="2024-02-22T14:49:00Z">
                <w:pPr>
                  <w:spacing w:before="0" w:after="0" w:line="240" w:lineRule="auto"/>
                  <w:jc w:val="center"/>
                </w:pPr>
              </w:pPrChange>
            </w:pPr>
            <w:del w:id="25671" w:author="Houyem Rais" w:date="2024-02-22T14:46:00Z">
              <w:r w:rsidRPr="00CB457E" w:rsidDel="00201166">
                <w:rPr>
                  <w:rFonts w:ascii="Arial" w:eastAsia="Times New Roman" w:hAnsi="Arial" w:cs="Arial"/>
                  <w:sz w:val="16"/>
                  <w:szCs w:val="16"/>
                  <w:lang w:eastAsia="fr-FR"/>
                </w:rPr>
                <w:delText>12,63%</w:delText>
              </w:r>
            </w:del>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58EA240A" w14:textId="07136E7E" w:rsidR="00CB457E" w:rsidRPr="00CB457E" w:rsidDel="00201166" w:rsidRDefault="00CB457E" w:rsidP="00D62BC5">
            <w:pPr>
              <w:spacing w:before="0" w:after="160"/>
              <w:jc w:val="left"/>
              <w:rPr>
                <w:del w:id="25672" w:author="Houyem Rais" w:date="2024-02-22T14:46:00Z"/>
                <w:rFonts w:ascii="Arial" w:eastAsia="Times New Roman" w:hAnsi="Arial" w:cs="Arial"/>
                <w:sz w:val="16"/>
                <w:szCs w:val="16"/>
                <w:lang w:eastAsia="fr-FR"/>
              </w:rPr>
              <w:pPrChange w:id="25673" w:author="Houyem Rais" w:date="2024-02-22T14:49:00Z">
                <w:pPr>
                  <w:spacing w:before="0" w:after="0" w:line="240" w:lineRule="auto"/>
                  <w:jc w:val="center"/>
                </w:pPr>
              </w:pPrChange>
            </w:pPr>
            <w:del w:id="2567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62,30 </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29757318" w14:textId="1BD4C291" w:rsidR="00CB457E" w:rsidRPr="00CB457E" w:rsidDel="00201166" w:rsidRDefault="00CB457E" w:rsidP="00D62BC5">
            <w:pPr>
              <w:spacing w:before="0" w:after="160"/>
              <w:jc w:val="left"/>
              <w:rPr>
                <w:del w:id="25675" w:author="Houyem Rais" w:date="2024-02-22T14:46:00Z"/>
                <w:rFonts w:ascii="Arial" w:eastAsia="Times New Roman" w:hAnsi="Arial" w:cs="Arial"/>
                <w:sz w:val="16"/>
                <w:szCs w:val="16"/>
                <w:lang w:eastAsia="fr-FR"/>
              </w:rPr>
              <w:pPrChange w:id="25676" w:author="Houyem Rais" w:date="2024-02-22T14:49:00Z">
                <w:pPr>
                  <w:spacing w:before="0" w:after="0" w:line="240" w:lineRule="auto"/>
                  <w:jc w:val="center"/>
                </w:pPr>
              </w:pPrChange>
            </w:pPr>
            <w:del w:id="25677" w:author="Houyem Rais" w:date="2024-02-22T14:46:00Z">
              <w:r w:rsidRPr="00CB457E" w:rsidDel="00201166">
                <w:rPr>
                  <w:rFonts w:ascii="Arial" w:eastAsia="Times New Roman" w:hAnsi="Arial" w:cs="Arial"/>
                  <w:sz w:val="16"/>
                  <w:szCs w:val="16"/>
                  <w:lang w:eastAsia="fr-FR"/>
                </w:rPr>
                <w:delText>Partagé</w:delText>
              </w:r>
            </w:del>
          </w:p>
        </w:tc>
        <w:tc>
          <w:tcPr>
            <w:tcW w:w="709" w:type="dxa"/>
            <w:tcBorders>
              <w:top w:val="single" w:sz="4" w:space="0" w:color="auto"/>
              <w:left w:val="nil"/>
              <w:bottom w:val="single" w:sz="4" w:space="0" w:color="auto"/>
              <w:right w:val="single" w:sz="4" w:space="0" w:color="auto"/>
            </w:tcBorders>
            <w:shd w:val="clear" w:color="000000" w:fill="E4DFEC"/>
            <w:noWrap/>
            <w:vAlign w:val="center"/>
            <w:hideMark/>
          </w:tcPr>
          <w:p w14:paraId="19CD22EF" w14:textId="3EDB6A15" w:rsidR="00CB457E" w:rsidRPr="00CB457E" w:rsidDel="00201166" w:rsidRDefault="00CB457E" w:rsidP="00D62BC5">
            <w:pPr>
              <w:spacing w:before="0" w:after="160"/>
              <w:jc w:val="left"/>
              <w:rPr>
                <w:del w:id="25678" w:author="Houyem Rais" w:date="2024-02-22T14:46:00Z"/>
                <w:rFonts w:ascii="Arial" w:eastAsia="Times New Roman" w:hAnsi="Arial" w:cs="Arial"/>
                <w:b/>
                <w:bCs/>
                <w:sz w:val="16"/>
                <w:szCs w:val="16"/>
                <w:lang w:eastAsia="fr-FR"/>
              </w:rPr>
              <w:pPrChange w:id="25679" w:author="Houyem Rais" w:date="2024-02-22T14:49:00Z">
                <w:pPr>
                  <w:spacing w:before="0" w:after="0" w:line="240" w:lineRule="auto"/>
                  <w:jc w:val="center"/>
                </w:pPr>
              </w:pPrChange>
            </w:pPr>
            <w:del w:id="25680" w:author="Houyem Rais" w:date="2024-02-22T14:46:00Z">
              <w:r w:rsidRPr="00CB457E" w:rsidDel="00201166">
                <w:rPr>
                  <w:rFonts w:ascii="Arial" w:eastAsia="Times New Roman" w:hAnsi="Arial" w:cs="Arial"/>
                  <w:b/>
                  <w:bCs/>
                  <w:sz w:val="16"/>
                  <w:szCs w:val="16"/>
                  <w:lang w:eastAsia="fr-FR"/>
                </w:rPr>
                <w:delText>40%</w:delText>
              </w:r>
            </w:del>
          </w:p>
        </w:tc>
        <w:tc>
          <w:tcPr>
            <w:tcW w:w="567" w:type="dxa"/>
            <w:tcBorders>
              <w:top w:val="single" w:sz="4" w:space="0" w:color="auto"/>
              <w:left w:val="nil"/>
              <w:bottom w:val="single" w:sz="4" w:space="0" w:color="auto"/>
              <w:right w:val="single" w:sz="4" w:space="0" w:color="auto"/>
            </w:tcBorders>
            <w:shd w:val="clear" w:color="000000" w:fill="E4DFEC"/>
            <w:noWrap/>
            <w:vAlign w:val="center"/>
            <w:hideMark/>
          </w:tcPr>
          <w:p w14:paraId="6DC1DBAD" w14:textId="3AB00887" w:rsidR="00CB457E" w:rsidRPr="00CB457E" w:rsidDel="00201166" w:rsidRDefault="00CB457E" w:rsidP="00D62BC5">
            <w:pPr>
              <w:spacing w:before="0" w:after="160"/>
              <w:jc w:val="left"/>
              <w:rPr>
                <w:del w:id="25681" w:author="Houyem Rais" w:date="2024-02-22T14:46:00Z"/>
                <w:rFonts w:ascii="Arial" w:eastAsia="Times New Roman" w:hAnsi="Arial" w:cs="Arial"/>
                <w:b/>
                <w:bCs/>
                <w:sz w:val="16"/>
                <w:szCs w:val="16"/>
                <w:lang w:eastAsia="fr-FR"/>
              </w:rPr>
              <w:pPrChange w:id="25682" w:author="Houyem Rais" w:date="2024-02-22T14:49:00Z">
                <w:pPr>
                  <w:spacing w:before="0" w:after="0" w:line="240" w:lineRule="auto"/>
                  <w:jc w:val="center"/>
                </w:pPr>
              </w:pPrChange>
            </w:pPr>
            <w:del w:id="25683" w:author="Houyem Rais" w:date="2024-02-22T14:46:00Z">
              <w:r w:rsidRPr="00CB457E" w:rsidDel="00201166">
                <w:rPr>
                  <w:rFonts w:ascii="Arial" w:eastAsia="Times New Roman" w:hAnsi="Arial" w:cs="Arial"/>
                  <w:b/>
                  <w:bCs/>
                  <w:sz w:val="16"/>
                  <w:szCs w:val="16"/>
                  <w:lang w:eastAsia="fr-FR"/>
                </w:rPr>
                <w:delText>60%</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4115662C" w14:textId="6693E59E" w:rsidR="00CB457E" w:rsidRPr="00CB457E" w:rsidDel="00201166" w:rsidRDefault="00CB457E" w:rsidP="00D62BC5">
            <w:pPr>
              <w:spacing w:before="0" w:after="160"/>
              <w:jc w:val="left"/>
              <w:rPr>
                <w:del w:id="25684" w:author="Houyem Rais" w:date="2024-02-22T14:46:00Z"/>
                <w:rFonts w:ascii="Arial" w:eastAsia="Times New Roman" w:hAnsi="Arial" w:cs="Arial"/>
                <w:sz w:val="16"/>
                <w:szCs w:val="16"/>
                <w:lang w:eastAsia="fr-FR"/>
              </w:rPr>
              <w:pPrChange w:id="25685" w:author="Houyem Rais" w:date="2024-02-22T14:49:00Z">
                <w:pPr>
                  <w:spacing w:before="0" w:after="0" w:line="240" w:lineRule="auto"/>
                  <w:jc w:val="center"/>
                </w:pPr>
              </w:pPrChange>
            </w:pPr>
            <w:del w:id="2568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24,9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6CFD763B" w14:textId="50120A86" w:rsidR="00CB457E" w:rsidRPr="00CB457E" w:rsidDel="00201166" w:rsidRDefault="00CB457E" w:rsidP="00D62BC5">
            <w:pPr>
              <w:spacing w:before="0" w:after="160"/>
              <w:jc w:val="left"/>
              <w:rPr>
                <w:del w:id="25687" w:author="Houyem Rais" w:date="2024-02-22T14:46:00Z"/>
                <w:rFonts w:ascii="Arial" w:eastAsia="Times New Roman" w:hAnsi="Arial" w:cs="Arial"/>
                <w:sz w:val="16"/>
                <w:szCs w:val="16"/>
                <w:lang w:eastAsia="fr-FR"/>
              </w:rPr>
              <w:pPrChange w:id="25688" w:author="Houyem Rais" w:date="2024-02-22T14:49:00Z">
                <w:pPr>
                  <w:spacing w:before="0" w:after="0" w:line="240" w:lineRule="auto"/>
                  <w:jc w:val="center"/>
                </w:pPr>
              </w:pPrChange>
            </w:pPr>
            <w:del w:id="25689"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37,4 </w:delText>
              </w:r>
            </w:del>
          </w:p>
        </w:tc>
      </w:tr>
      <w:tr w:rsidR="00CB457E" w:rsidRPr="00CB457E" w:rsidDel="00201166" w14:paraId="6F25D70D" w14:textId="2C710BCF" w:rsidTr="00E26F44">
        <w:trPr>
          <w:trHeight w:val="63"/>
          <w:del w:id="25690"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6A74BEAF" w14:textId="1609BAE8" w:rsidR="00CB457E" w:rsidRPr="00CB457E" w:rsidDel="00201166" w:rsidRDefault="00CB457E" w:rsidP="00D62BC5">
            <w:pPr>
              <w:spacing w:before="0" w:after="160"/>
              <w:jc w:val="left"/>
              <w:rPr>
                <w:del w:id="25691" w:author="Houyem Rais" w:date="2024-02-22T14:46:00Z"/>
                <w:rFonts w:ascii="Arial" w:eastAsia="Times New Roman" w:hAnsi="Arial" w:cs="Arial"/>
                <w:b/>
                <w:bCs/>
                <w:sz w:val="16"/>
                <w:szCs w:val="16"/>
                <w:lang w:eastAsia="fr-FR"/>
              </w:rPr>
              <w:pPrChange w:id="25692" w:author="Houyem Rais" w:date="2024-02-22T14:49:00Z">
                <w:pPr>
                  <w:spacing w:before="0" w:after="0" w:line="240" w:lineRule="auto"/>
                  <w:jc w:val="center"/>
                </w:pPr>
              </w:pPrChange>
            </w:pPr>
            <w:del w:id="25693" w:author="Houyem Rais" w:date="2024-02-22T14:46:00Z">
              <w:r w:rsidRPr="00CB457E" w:rsidDel="00201166">
                <w:rPr>
                  <w:rFonts w:ascii="Arial" w:eastAsia="Times New Roman" w:hAnsi="Arial" w:cs="Arial"/>
                  <w:b/>
                  <w:bCs/>
                  <w:sz w:val="16"/>
                  <w:szCs w:val="16"/>
                  <w:lang w:eastAsia="fr-FR"/>
                </w:rPr>
                <w:delText>11</w:delText>
              </w:r>
            </w:del>
          </w:p>
        </w:tc>
        <w:tc>
          <w:tcPr>
            <w:tcW w:w="1135" w:type="dxa"/>
            <w:tcBorders>
              <w:top w:val="nil"/>
              <w:left w:val="nil"/>
              <w:bottom w:val="single" w:sz="4" w:space="0" w:color="auto"/>
              <w:right w:val="single" w:sz="4" w:space="0" w:color="auto"/>
            </w:tcBorders>
            <w:shd w:val="clear" w:color="auto" w:fill="auto"/>
            <w:hideMark/>
          </w:tcPr>
          <w:p w14:paraId="1BC43883" w14:textId="47CDE2BF" w:rsidR="00CB457E" w:rsidRPr="00CB457E" w:rsidDel="00201166" w:rsidRDefault="00CB457E" w:rsidP="00D62BC5">
            <w:pPr>
              <w:spacing w:before="0" w:after="160"/>
              <w:jc w:val="left"/>
              <w:rPr>
                <w:del w:id="25694" w:author="Houyem Rais" w:date="2024-02-22T14:46:00Z"/>
                <w:rFonts w:ascii="Arial" w:eastAsia="Times New Roman" w:hAnsi="Arial" w:cs="Arial"/>
                <w:sz w:val="16"/>
                <w:szCs w:val="16"/>
                <w:lang w:eastAsia="fr-FR"/>
              </w:rPr>
              <w:pPrChange w:id="25695" w:author="Houyem Rais" w:date="2024-02-22T14:49:00Z">
                <w:pPr>
                  <w:spacing w:before="0" w:after="0" w:line="240" w:lineRule="auto"/>
                  <w:jc w:val="left"/>
                </w:pPr>
              </w:pPrChange>
            </w:pPr>
            <w:del w:id="25696"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nil"/>
              <w:left w:val="nil"/>
              <w:bottom w:val="single" w:sz="4" w:space="0" w:color="auto"/>
              <w:right w:val="single" w:sz="4" w:space="0" w:color="auto"/>
            </w:tcBorders>
            <w:shd w:val="clear" w:color="auto" w:fill="auto"/>
            <w:noWrap/>
            <w:hideMark/>
          </w:tcPr>
          <w:p w14:paraId="51B8B382" w14:textId="20115478" w:rsidR="00CB457E" w:rsidRPr="00CB457E" w:rsidDel="00201166" w:rsidRDefault="00CB457E" w:rsidP="00D62BC5">
            <w:pPr>
              <w:spacing w:before="0" w:after="160"/>
              <w:jc w:val="left"/>
              <w:rPr>
                <w:del w:id="25697" w:author="Houyem Rais" w:date="2024-02-22T14:46:00Z"/>
                <w:rFonts w:ascii="Arial" w:eastAsia="Times New Roman" w:hAnsi="Arial" w:cs="Arial"/>
                <w:sz w:val="16"/>
                <w:szCs w:val="16"/>
                <w:lang w:eastAsia="fr-FR"/>
              </w:rPr>
              <w:pPrChange w:id="25698" w:author="Houyem Rais" w:date="2024-02-22T14:49:00Z">
                <w:pPr>
                  <w:spacing w:before="0" w:after="0" w:line="240" w:lineRule="auto"/>
                  <w:jc w:val="left"/>
                </w:pPr>
              </w:pPrChange>
            </w:pPr>
            <w:del w:id="25699"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nil"/>
              <w:left w:val="nil"/>
              <w:bottom w:val="single" w:sz="4" w:space="0" w:color="auto"/>
              <w:right w:val="single" w:sz="4" w:space="0" w:color="auto"/>
            </w:tcBorders>
            <w:shd w:val="clear" w:color="auto" w:fill="auto"/>
            <w:hideMark/>
          </w:tcPr>
          <w:p w14:paraId="35CB6BBA" w14:textId="2AF2E700" w:rsidR="00CB457E" w:rsidRPr="00CB457E" w:rsidDel="00201166" w:rsidRDefault="00CB457E" w:rsidP="00D62BC5">
            <w:pPr>
              <w:spacing w:before="0" w:after="160"/>
              <w:jc w:val="left"/>
              <w:rPr>
                <w:del w:id="25700" w:author="Houyem Rais" w:date="2024-02-22T14:46:00Z"/>
                <w:rFonts w:ascii="Arial" w:eastAsia="Times New Roman" w:hAnsi="Arial" w:cs="Arial"/>
                <w:sz w:val="16"/>
                <w:szCs w:val="16"/>
                <w:lang w:eastAsia="fr-FR"/>
              </w:rPr>
              <w:pPrChange w:id="25701" w:author="Houyem Rais" w:date="2024-02-22T14:49:00Z">
                <w:pPr>
                  <w:spacing w:before="0" w:after="0" w:line="240" w:lineRule="auto"/>
                  <w:jc w:val="left"/>
                </w:pPr>
              </w:pPrChange>
            </w:pPr>
            <w:del w:id="25702" w:author="Houyem Rais" w:date="2024-02-22T14:46:00Z">
              <w:r w:rsidRPr="00CB457E" w:rsidDel="00201166">
                <w:rPr>
                  <w:rFonts w:ascii="Arial" w:eastAsia="Times New Roman" w:hAnsi="Arial" w:cs="Arial"/>
                  <w:sz w:val="16"/>
                  <w:szCs w:val="16"/>
                  <w:lang w:eastAsia="fr-FR"/>
                </w:rPr>
                <w:delText>Accidents pendant la phase de construction</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57F08ED1" w14:textId="3CCC03BA" w:rsidR="00CB457E" w:rsidRPr="00CB457E" w:rsidDel="00201166" w:rsidRDefault="00CB457E" w:rsidP="00D62BC5">
            <w:pPr>
              <w:spacing w:before="0" w:after="160"/>
              <w:jc w:val="left"/>
              <w:rPr>
                <w:del w:id="25703" w:author="Houyem Rais" w:date="2024-02-22T14:46:00Z"/>
                <w:rFonts w:ascii="Arial" w:eastAsia="Times New Roman" w:hAnsi="Arial" w:cs="Arial"/>
                <w:b/>
                <w:bCs/>
                <w:sz w:val="16"/>
                <w:szCs w:val="16"/>
                <w:lang w:eastAsia="fr-FR"/>
              </w:rPr>
              <w:pPrChange w:id="25704" w:author="Houyem Rais" w:date="2024-02-22T14:49:00Z">
                <w:pPr>
                  <w:spacing w:before="0" w:after="0" w:line="240" w:lineRule="auto"/>
                  <w:jc w:val="center"/>
                </w:pPr>
              </w:pPrChange>
            </w:pPr>
            <w:del w:id="25705" w:author="Houyem Rais" w:date="2024-02-22T14:46:00Z">
              <w:r w:rsidRPr="00CB457E" w:rsidDel="00201166">
                <w:rPr>
                  <w:rFonts w:ascii="Arial" w:eastAsia="Times New Roman" w:hAnsi="Arial" w:cs="Arial"/>
                  <w:b/>
                  <w:bCs/>
                  <w:sz w:val="16"/>
                  <w:szCs w:val="16"/>
                  <w:lang w:eastAsia="fr-FR"/>
                </w:rPr>
                <w:delText>10%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42A3D65F" w14:textId="1B5BA27A" w:rsidR="00CB457E" w:rsidRPr="00CB457E" w:rsidDel="00201166" w:rsidRDefault="00CB457E" w:rsidP="00D62BC5">
            <w:pPr>
              <w:spacing w:before="0" w:after="160"/>
              <w:jc w:val="left"/>
              <w:rPr>
                <w:del w:id="25706" w:author="Houyem Rais" w:date="2024-02-22T14:46:00Z"/>
                <w:rFonts w:ascii="Arial" w:eastAsia="Times New Roman" w:hAnsi="Arial" w:cs="Arial"/>
                <w:sz w:val="16"/>
                <w:szCs w:val="16"/>
                <w:lang w:eastAsia="fr-FR"/>
              </w:rPr>
              <w:pPrChange w:id="25707" w:author="Houyem Rais" w:date="2024-02-22T14:49:00Z">
                <w:pPr>
                  <w:spacing w:before="0" w:after="0" w:line="240" w:lineRule="auto"/>
                  <w:jc w:val="center"/>
                </w:pPr>
              </w:pPrChange>
            </w:pPr>
            <w:del w:id="25708"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695523B2" w14:textId="0D6BCE19" w:rsidR="00CB457E" w:rsidRPr="00CB457E" w:rsidDel="00201166" w:rsidRDefault="00CB457E" w:rsidP="00D62BC5">
            <w:pPr>
              <w:spacing w:before="0" w:after="160"/>
              <w:jc w:val="left"/>
              <w:rPr>
                <w:del w:id="25709" w:author="Houyem Rais" w:date="2024-02-22T14:46:00Z"/>
                <w:rFonts w:ascii="Arial" w:eastAsia="Times New Roman" w:hAnsi="Arial" w:cs="Arial"/>
                <w:sz w:val="16"/>
                <w:szCs w:val="16"/>
                <w:lang w:eastAsia="fr-FR"/>
              </w:rPr>
              <w:pPrChange w:id="25710" w:author="Houyem Rais" w:date="2024-02-22T14:49:00Z">
                <w:pPr>
                  <w:spacing w:before="0" w:after="0" w:line="240" w:lineRule="auto"/>
                  <w:jc w:val="center"/>
                </w:pPr>
              </w:pPrChange>
            </w:pPr>
            <w:del w:id="25711" w:author="Houyem Rais" w:date="2024-02-22T14:46:00Z">
              <w:r w:rsidRPr="00CB457E" w:rsidDel="00201166">
                <w:rPr>
                  <w:rFonts w:ascii="Arial" w:eastAsia="Times New Roman" w:hAnsi="Arial" w:cs="Arial"/>
                  <w:sz w:val="16"/>
                  <w:szCs w:val="16"/>
                  <w:lang w:eastAsia="fr-FR"/>
                </w:rPr>
                <w:delText>12,00%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02474C31" w14:textId="176CE19A" w:rsidR="00CB457E" w:rsidRPr="00CB457E" w:rsidDel="00201166" w:rsidRDefault="00CB457E" w:rsidP="00D62BC5">
            <w:pPr>
              <w:spacing w:before="0" w:after="160"/>
              <w:jc w:val="left"/>
              <w:rPr>
                <w:del w:id="25712" w:author="Houyem Rais" w:date="2024-02-22T14:46:00Z"/>
                <w:rFonts w:ascii="Arial" w:eastAsia="Times New Roman" w:hAnsi="Arial" w:cs="Arial"/>
                <w:sz w:val="16"/>
                <w:szCs w:val="16"/>
                <w:lang w:eastAsia="fr-FR"/>
              </w:rPr>
              <w:pPrChange w:id="25713" w:author="Houyem Rais" w:date="2024-02-22T14:49:00Z">
                <w:pPr>
                  <w:spacing w:before="0" w:after="0" w:line="240" w:lineRule="auto"/>
                  <w:jc w:val="center"/>
                </w:pPr>
              </w:pPrChange>
            </w:pPr>
            <w:del w:id="2571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0442B631" w14:textId="701708AD" w:rsidR="00CB457E" w:rsidRPr="00CB457E" w:rsidDel="00201166" w:rsidRDefault="00CB457E" w:rsidP="00D62BC5">
            <w:pPr>
              <w:spacing w:before="0" w:after="160"/>
              <w:jc w:val="left"/>
              <w:rPr>
                <w:del w:id="25715" w:author="Houyem Rais" w:date="2024-02-22T14:46:00Z"/>
                <w:rFonts w:ascii="Arial" w:eastAsia="Times New Roman" w:hAnsi="Arial" w:cs="Arial"/>
                <w:sz w:val="16"/>
                <w:szCs w:val="16"/>
                <w:lang w:eastAsia="fr-FR"/>
              </w:rPr>
              <w:pPrChange w:id="25716" w:author="Houyem Rais" w:date="2024-02-22T14:49:00Z">
                <w:pPr>
                  <w:spacing w:before="0" w:after="0" w:line="240" w:lineRule="auto"/>
                  <w:jc w:val="center"/>
                </w:pPr>
              </w:pPrChange>
            </w:pPr>
            <w:del w:id="25717"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0E5426BC" w14:textId="360E5722" w:rsidR="00CB457E" w:rsidRPr="00CB457E" w:rsidDel="00201166" w:rsidRDefault="00CB457E" w:rsidP="00D62BC5">
            <w:pPr>
              <w:spacing w:before="0" w:after="160"/>
              <w:jc w:val="left"/>
              <w:rPr>
                <w:del w:id="25718" w:author="Houyem Rais" w:date="2024-02-22T14:46:00Z"/>
                <w:rFonts w:ascii="Arial" w:eastAsia="Times New Roman" w:hAnsi="Arial" w:cs="Arial"/>
                <w:sz w:val="16"/>
                <w:szCs w:val="16"/>
                <w:lang w:eastAsia="fr-FR"/>
              </w:rPr>
              <w:pPrChange w:id="25719" w:author="Houyem Rais" w:date="2024-02-22T14:49:00Z">
                <w:pPr>
                  <w:spacing w:before="0" w:after="0" w:line="240" w:lineRule="auto"/>
                  <w:jc w:val="center"/>
                </w:pPr>
              </w:pPrChange>
            </w:pPr>
            <w:del w:id="25720" w:author="Houyem Rais" w:date="2024-02-22T14:46:00Z">
              <w:r w:rsidRPr="00CB457E" w:rsidDel="00201166">
                <w:rPr>
                  <w:rFonts w:ascii="Arial" w:eastAsia="Times New Roman" w:hAnsi="Arial" w:cs="Arial"/>
                  <w:sz w:val="16"/>
                  <w:szCs w:val="16"/>
                  <w:lang w:eastAsia="fr-FR"/>
                </w:rPr>
                <w:delText>1,20%</w:delText>
              </w:r>
            </w:del>
          </w:p>
        </w:tc>
        <w:tc>
          <w:tcPr>
            <w:tcW w:w="709" w:type="dxa"/>
            <w:tcBorders>
              <w:top w:val="nil"/>
              <w:left w:val="nil"/>
              <w:bottom w:val="single" w:sz="4" w:space="0" w:color="auto"/>
              <w:right w:val="single" w:sz="4" w:space="0" w:color="auto"/>
            </w:tcBorders>
            <w:shd w:val="clear" w:color="auto" w:fill="auto"/>
            <w:noWrap/>
            <w:vAlign w:val="center"/>
            <w:hideMark/>
          </w:tcPr>
          <w:p w14:paraId="4D5EB5DB" w14:textId="05D7BBD3" w:rsidR="00CB457E" w:rsidRPr="00CB457E" w:rsidDel="00201166" w:rsidRDefault="00CB457E" w:rsidP="00D62BC5">
            <w:pPr>
              <w:spacing w:before="0" w:after="160"/>
              <w:jc w:val="left"/>
              <w:rPr>
                <w:del w:id="25721" w:author="Houyem Rais" w:date="2024-02-22T14:46:00Z"/>
                <w:rFonts w:ascii="Arial" w:eastAsia="Times New Roman" w:hAnsi="Arial" w:cs="Arial"/>
                <w:sz w:val="16"/>
                <w:szCs w:val="16"/>
                <w:lang w:eastAsia="fr-FR"/>
              </w:rPr>
              <w:pPrChange w:id="25722" w:author="Houyem Rais" w:date="2024-02-22T14:49:00Z">
                <w:pPr>
                  <w:spacing w:before="0" w:after="0" w:line="240" w:lineRule="auto"/>
                  <w:jc w:val="center"/>
                </w:pPr>
              </w:pPrChange>
            </w:pPr>
            <w:del w:id="25723"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11,84 </w:delText>
              </w:r>
            </w:del>
          </w:p>
        </w:tc>
        <w:tc>
          <w:tcPr>
            <w:tcW w:w="850" w:type="dxa"/>
            <w:tcBorders>
              <w:top w:val="nil"/>
              <w:left w:val="nil"/>
              <w:bottom w:val="single" w:sz="4" w:space="0" w:color="auto"/>
              <w:right w:val="single" w:sz="4" w:space="0" w:color="auto"/>
            </w:tcBorders>
            <w:shd w:val="clear" w:color="auto" w:fill="auto"/>
            <w:vAlign w:val="center"/>
            <w:hideMark/>
          </w:tcPr>
          <w:p w14:paraId="45736CA9" w14:textId="6D9D6E1C" w:rsidR="00CB457E" w:rsidRPr="00CB457E" w:rsidDel="00201166" w:rsidRDefault="00CB457E" w:rsidP="00D62BC5">
            <w:pPr>
              <w:spacing w:before="0" w:after="160"/>
              <w:jc w:val="left"/>
              <w:rPr>
                <w:del w:id="25724" w:author="Houyem Rais" w:date="2024-02-22T14:46:00Z"/>
                <w:rFonts w:ascii="Arial" w:eastAsia="Times New Roman" w:hAnsi="Arial" w:cs="Arial"/>
                <w:sz w:val="16"/>
                <w:szCs w:val="16"/>
                <w:lang w:eastAsia="fr-FR"/>
              </w:rPr>
              <w:pPrChange w:id="25725" w:author="Houyem Rais" w:date="2024-02-22T14:49:00Z">
                <w:pPr>
                  <w:spacing w:before="0" w:after="0" w:line="240" w:lineRule="auto"/>
                  <w:jc w:val="center"/>
                </w:pPr>
              </w:pPrChange>
            </w:pPr>
            <w:del w:id="25726"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781C664F" w14:textId="55C3B43B" w:rsidR="00CB457E" w:rsidRPr="00CB457E" w:rsidDel="00201166" w:rsidRDefault="00CB457E" w:rsidP="00D62BC5">
            <w:pPr>
              <w:spacing w:before="0" w:after="160"/>
              <w:jc w:val="left"/>
              <w:rPr>
                <w:del w:id="25727" w:author="Houyem Rais" w:date="2024-02-22T14:46:00Z"/>
                <w:rFonts w:ascii="Arial" w:eastAsia="Times New Roman" w:hAnsi="Arial" w:cs="Arial"/>
                <w:b/>
                <w:bCs/>
                <w:sz w:val="16"/>
                <w:szCs w:val="16"/>
                <w:lang w:eastAsia="fr-FR"/>
              </w:rPr>
              <w:pPrChange w:id="25728" w:author="Houyem Rais" w:date="2024-02-22T14:49:00Z">
                <w:pPr>
                  <w:spacing w:before="0" w:after="0" w:line="240" w:lineRule="auto"/>
                  <w:jc w:val="center"/>
                </w:pPr>
              </w:pPrChange>
            </w:pPr>
            <w:del w:id="25729"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748DD982" w14:textId="4ADEB82D" w:rsidR="00CB457E" w:rsidRPr="00CB457E" w:rsidDel="00201166" w:rsidRDefault="00CB457E" w:rsidP="00D62BC5">
            <w:pPr>
              <w:spacing w:before="0" w:after="160"/>
              <w:jc w:val="left"/>
              <w:rPr>
                <w:del w:id="25730" w:author="Houyem Rais" w:date="2024-02-22T14:46:00Z"/>
                <w:rFonts w:ascii="Arial" w:eastAsia="Times New Roman" w:hAnsi="Arial" w:cs="Arial"/>
                <w:b/>
                <w:bCs/>
                <w:sz w:val="16"/>
                <w:szCs w:val="16"/>
                <w:lang w:eastAsia="fr-FR"/>
              </w:rPr>
              <w:pPrChange w:id="25731" w:author="Houyem Rais" w:date="2024-02-22T14:49:00Z">
                <w:pPr>
                  <w:spacing w:before="0" w:after="0" w:line="240" w:lineRule="auto"/>
                  <w:jc w:val="center"/>
                </w:pPr>
              </w:pPrChange>
            </w:pPr>
            <w:del w:id="25732"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00DE5754" w14:textId="5A776880" w:rsidR="00CB457E" w:rsidRPr="00CB457E" w:rsidDel="00201166" w:rsidRDefault="00CB457E" w:rsidP="00D62BC5">
            <w:pPr>
              <w:spacing w:before="0" w:after="160"/>
              <w:jc w:val="left"/>
              <w:rPr>
                <w:del w:id="25733" w:author="Houyem Rais" w:date="2024-02-22T14:46:00Z"/>
                <w:rFonts w:ascii="Arial" w:eastAsia="Times New Roman" w:hAnsi="Arial" w:cs="Arial"/>
                <w:sz w:val="16"/>
                <w:szCs w:val="16"/>
                <w:lang w:eastAsia="fr-FR"/>
              </w:rPr>
              <w:pPrChange w:id="25734" w:author="Houyem Rais" w:date="2024-02-22T14:49:00Z">
                <w:pPr>
                  <w:spacing w:before="0" w:after="0" w:line="240" w:lineRule="auto"/>
                  <w:jc w:val="center"/>
                </w:pPr>
              </w:pPrChange>
            </w:pPr>
            <w:del w:id="2573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6CC8D1CF" w14:textId="4A29460C" w:rsidR="00CB457E" w:rsidRPr="00CB457E" w:rsidDel="00201166" w:rsidRDefault="00CB457E" w:rsidP="00D62BC5">
            <w:pPr>
              <w:spacing w:before="0" w:after="160"/>
              <w:jc w:val="left"/>
              <w:rPr>
                <w:del w:id="25736" w:author="Houyem Rais" w:date="2024-02-22T14:46:00Z"/>
                <w:rFonts w:ascii="Arial" w:eastAsia="Times New Roman" w:hAnsi="Arial" w:cs="Arial"/>
                <w:sz w:val="16"/>
                <w:szCs w:val="16"/>
                <w:lang w:eastAsia="fr-FR"/>
              </w:rPr>
              <w:pPrChange w:id="25737" w:author="Houyem Rais" w:date="2024-02-22T14:49:00Z">
                <w:pPr>
                  <w:spacing w:before="0" w:after="0" w:line="240" w:lineRule="auto"/>
                  <w:jc w:val="center"/>
                </w:pPr>
              </w:pPrChange>
            </w:pPr>
            <w:del w:id="25738"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11,8 </w:delText>
              </w:r>
            </w:del>
          </w:p>
        </w:tc>
      </w:tr>
      <w:tr w:rsidR="00CB457E" w:rsidRPr="00CB457E" w:rsidDel="00201166" w14:paraId="691E7391" w14:textId="476AE8F2" w:rsidTr="00E26F44">
        <w:trPr>
          <w:trHeight w:val="63"/>
          <w:del w:id="25739"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19B805D6" w14:textId="08C5BC2B" w:rsidR="00CB457E" w:rsidRPr="00CB457E" w:rsidDel="00201166" w:rsidRDefault="00CB457E" w:rsidP="00D62BC5">
            <w:pPr>
              <w:spacing w:before="0" w:after="160"/>
              <w:jc w:val="left"/>
              <w:rPr>
                <w:del w:id="25740" w:author="Houyem Rais" w:date="2024-02-22T14:46:00Z"/>
                <w:rFonts w:ascii="Arial" w:eastAsia="Times New Roman" w:hAnsi="Arial" w:cs="Arial"/>
                <w:b/>
                <w:bCs/>
                <w:sz w:val="16"/>
                <w:szCs w:val="16"/>
                <w:lang w:eastAsia="fr-FR"/>
              </w:rPr>
              <w:pPrChange w:id="25741" w:author="Houyem Rais" w:date="2024-02-22T14:49:00Z">
                <w:pPr>
                  <w:spacing w:before="0" w:after="0" w:line="240" w:lineRule="auto"/>
                  <w:jc w:val="center"/>
                </w:pPr>
              </w:pPrChange>
            </w:pPr>
            <w:del w:id="25742" w:author="Houyem Rais" w:date="2024-02-22T14:46:00Z">
              <w:r w:rsidRPr="00CB457E" w:rsidDel="00201166">
                <w:rPr>
                  <w:rFonts w:ascii="Arial" w:eastAsia="Times New Roman" w:hAnsi="Arial" w:cs="Arial"/>
                  <w:b/>
                  <w:bCs/>
                  <w:sz w:val="16"/>
                  <w:szCs w:val="16"/>
                  <w:lang w:eastAsia="fr-FR"/>
                </w:rPr>
                <w:delText>12</w:delText>
              </w:r>
            </w:del>
          </w:p>
        </w:tc>
        <w:tc>
          <w:tcPr>
            <w:tcW w:w="1135" w:type="dxa"/>
            <w:tcBorders>
              <w:top w:val="nil"/>
              <w:left w:val="nil"/>
              <w:bottom w:val="single" w:sz="4" w:space="0" w:color="auto"/>
              <w:right w:val="single" w:sz="4" w:space="0" w:color="auto"/>
            </w:tcBorders>
            <w:shd w:val="clear" w:color="auto" w:fill="auto"/>
            <w:hideMark/>
          </w:tcPr>
          <w:p w14:paraId="43C49CD0" w14:textId="69481801" w:rsidR="00CB457E" w:rsidRPr="00CB457E" w:rsidDel="00201166" w:rsidRDefault="00CB457E" w:rsidP="00D62BC5">
            <w:pPr>
              <w:spacing w:before="0" w:after="160"/>
              <w:jc w:val="left"/>
              <w:rPr>
                <w:del w:id="25743" w:author="Houyem Rais" w:date="2024-02-22T14:46:00Z"/>
                <w:rFonts w:ascii="Arial" w:eastAsia="Times New Roman" w:hAnsi="Arial" w:cs="Arial"/>
                <w:sz w:val="16"/>
                <w:szCs w:val="16"/>
                <w:lang w:eastAsia="fr-FR"/>
              </w:rPr>
              <w:pPrChange w:id="25744" w:author="Houyem Rais" w:date="2024-02-22T14:49:00Z">
                <w:pPr>
                  <w:spacing w:before="0" w:after="0" w:line="240" w:lineRule="auto"/>
                  <w:jc w:val="left"/>
                </w:pPr>
              </w:pPrChange>
            </w:pPr>
            <w:del w:id="25745"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nil"/>
              <w:left w:val="nil"/>
              <w:bottom w:val="single" w:sz="4" w:space="0" w:color="auto"/>
              <w:right w:val="single" w:sz="4" w:space="0" w:color="auto"/>
            </w:tcBorders>
            <w:shd w:val="clear" w:color="auto" w:fill="auto"/>
            <w:noWrap/>
            <w:hideMark/>
          </w:tcPr>
          <w:p w14:paraId="68C0A8A2" w14:textId="2CB25FEE" w:rsidR="00CB457E" w:rsidRPr="00CB457E" w:rsidDel="00201166" w:rsidRDefault="00CB457E" w:rsidP="00D62BC5">
            <w:pPr>
              <w:spacing w:before="0" w:after="160"/>
              <w:jc w:val="left"/>
              <w:rPr>
                <w:del w:id="25746" w:author="Houyem Rais" w:date="2024-02-22T14:46:00Z"/>
                <w:rFonts w:ascii="Arial" w:eastAsia="Times New Roman" w:hAnsi="Arial" w:cs="Arial"/>
                <w:sz w:val="16"/>
                <w:szCs w:val="16"/>
                <w:lang w:eastAsia="fr-FR"/>
              </w:rPr>
              <w:pPrChange w:id="25747" w:author="Houyem Rais" w:date="2024-02-22T14:49:00Z">
                <w:pPr>
                  <w:spacing w:before="0" w:after="0" w:line="240" w:lineRule="auto"/>
                  <w:jc w:val="left"/>
                </w:pPr>
              </w:pPrChange>
            </w:pPr>
            <w:del w:id="25748"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nil"/>
              <w:left w:val="nil"/>
              <w:bottom w:val="single" w:sz="4" w:space="0" w:color="auto"/>
              <w:right w:val="single" w:sz="4" w:space="0" w:color="auto"/>
            </w:tcBorders>
            <w:shd w:val="clear" w:color="auto" w:fill="auto"/>
            <w:hideMark/>
          </w:tcPr>
          <w:p w14:paraId="42123D39" w14:textId="5F24D67C" w:rsidR="00CB457E" w:rsidRPr="00CB457E" w:rsidDel="00201166" w:rsidRDefault="00CB457E" w:rsidP="00D62BC5">
            <w:pPr>
              <w:spacing w:before="0" w:after="160"/>
              <w:jc w:val="left"/>
              <w:rPr>
                <w:del w:id="25749" w:author="Houyem Rais" w:date="2024-02-22T14:46:00Z"/>
                <w:rFonts w:ascii="Arial" w:eastAsia="Times New Roman" w:hAnsi="Arial" w:cs="Arial"/>
                <w:sz w:val="16"/>
                <w:szCs w:val="16"/>
                <w:lang w:eastAsia="fr-FR"/>
              </w:rPr>
              <w:pPrChange w:id="25750" w:author="Houyem Rais" w:date="2024-02-22T14:49:00Z">
                <w:pPr>
                  <w:spacing w:before="0" w:after="0" w:line="240" w:lineRule="auto"/>
                  <w:jc w:val="left"/>
                </w:pPr>
              </w:pPrChange>
            </w:pPr>
            <w:del w:id="25751" w:author="Houyem Rais" w:date="2024-02-22T14:46:00Z">
              <w:r w:rsidRPr="00CB457E" w:rsidDel="00201166">
                <w:rPr>
                  <w:rFonts w:ascii="Arial" w:eastAsia="Times New Roman" w:hAnsi="Arial" w:cs="Arial"/>
                  <w:sz w:val="16"/>
                  <w:szCs w:val="16"/>
                  <w:lang w:eastAsia="fr-FR"/>
                </w:rPr>
                <w:delText xml:space="preserve">Conditions de chantier imprévues (problèmes géologiques, </w:delText>
              </w:r>
            </w:del>
            <w:ins w:id="25752" w:author="Mohamed Amine Sdiri" w:date="2023-11-29T09:58:00Z">
              <w:del w:id="25753" w:author="Houyem Rais" w:date="2024-02-22T14:46:00Z">
                <w:r w:rsidR="00621175" w:rsidDel="00201166">
                  <w:rPr>
                    <w:rFonts w:ascii="Arial" w:eastAsia="Times New Roman" w:hAnsi="Arial" w:cs="Arial"/>
                    <w:sz w:val="16"/>
                    <w:szCs w:val="16"/>
                    <w:lang w:eastAsia="fr-FR"/>
                  </w:rPr>
                  <w:delText xml:space="preserve"> </w:delText>
                </w:r>
              </w:del>
            </w:ins>
            <w:del w:id="25754" w:author="Houyem Rais" w:date="2024-02-22T14:46:00Z">
              <w:r w:rsidRPr="00CB457E" w:rsidDel="00201166">
                <w:rPr>
                  <w:rFonts w:ascii="Arial" w:eastAsia="Times New Roman" w:hAnsi="Arial" w:cs="Arial"/>
                  <w:sz w:val="16"/>
                  <w:szCs w:val="16"/>
                  <w:lang w:eastAsia="fr-FR"/>
                </w:rPr>
                <w:delText xml:space="preserve">sols instables, </w:delText>
              </w:r>
            </w:del>
            <w:ins w:id="25755" w:author="Mohamed Amine Sdiri" w:date="2023-11-29T09:58:00Z">
              <w:del w:id="25756" w:author="Houyem Rais" w:date="2024-02-22T14:46:00Z">
                <w:r w:rsidR="00621175" w:rsidDel="00201166">
                  <w:rPr>
                    <w:rFonts w:ascii="Arial" w:eastAsia="Times New Roman" w:hAnsi="Arial" w:cs="Arial"/>
                    <w:sz w:val="16"/>
                    <w:szCs w:val="16"/>
                    <w:lang w:eastAsia="fr-FR"/>
                  </w:rPr>
                  <w:delText xml:space="preserve"> </w:delText>
                </w:r>
              </w:del>
            </w:ins>
            <w:del w:id="25757" w:author="Houyem Rais" w:date="2024-02-22T14:46:00Z">
              <w:r w:rsidRPr="00CB457E" w:rsidDel="00201166">
                <w:rPr>
                  <w:rFonts w:ascii="Arial" w:eastAsia="Times New Roman" w:hAnsi="Arial" w:cs="Arial"/>
                  <w:sz w:val="16"/>
                  <w:szCs w:val="16"/>
                  <w:lang w:eastAsia="fr-FR"/>
                </w:rPr>
                <w:delText xml:space="preserve">formations rocheuses difficiles, </w:delText>
              </w:r>
            </w:del>
            <w:ins w:id="25758" w:author="Mohamed Amine Sdiri" w:date="2023-11-29T09:58:00Z">
              <w:del w:id="25759" w:author="Houyem Rais" w:date="2024-02-22T14:46:00Z">
                <w:r w:rsidR="00621175" w:rsidDel="00201166">
                  <w:rPr>
                    <w:rFonts w:ascii="Arial" w:eastAsia="Times New Roman" w:hAnsi="Arial" w:cs="Arial"/>
                    <w:sz w:val="16"/>
                    <w:szCs w:val="16"/>
                    <w:lang w:eastAsia="fr-FR"/>
                  </w:rPr>
                  <w:delText xml:space="preserve"> </w:delText>
                </w:r>
              </w:del>
            </w:ins>
            <w:del w:id="25760" w:author="Houyem Rais" w:date="2024-02-22T14:46:00Z">
              <w:r w:rsidRPr="00CB457E" w:rsidDel="00201166">
                <w:rPr>
                  <w:rFonts w:ascii="Arial" w:eastAsia="Times New Roman" w:hAnsi="Arial" w:cs="Arial"/>
                  <w:sz w:val="16"/>
                  <w:szCs w:val="16"/>
                  <w:lang w:eastAsia="fr-FR"/>
                </w:rPr>
                <w:delText>etc.) ou des conditions météorologiques défavorables pendant la construction</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50C37C89" w14:textId="2FEBF13C" w:rsidR="00CB457E" w:rsidRPr="00CB457E" w:rsidDel="00201166" w:rsidRDefault="00CB457E" w:rsidP="00D62BC5">
            <w:pPr>
              <w:spacing w:before="0" w:after="160"/>
              <w:jc w:val="left"/>
              <w:rPr>
                <w:del w:id="25761" w:author="Houyem Rais" w:date="2024-02-22T14:46:00Z"/>
                <w:rFonts w:ascii="Arial" w:eastAsia="Times New Roman" w:hAnsi="Arial" w:cs="Arial"/>
                <w:b/>
                <w:bCs/>
                <w:sz w:val="16"/>
                <w:szCs w:val="16"/>
                <w:lang w:eastAsia="fr-FR"/>
              </w:rPr>
              <w:pPrChange w:id="25762" w:author="Houyem Rais" w:date="2024-02-22T14:49:00Z">
                <w:pPr>
                  <w:spacing w:before="0" w:after="0" w:line="240" w:lineRule="auto"/>
                  <w:jc w:val="center"/>
                </w:pPr>
              </w:pPrChange>
            </w:pPr>
            <w:del w:id="25763" w:author="Houyem Rais" w:date="2024-02-22T14:46:00Z">
              <w:r w:rsidRPr="00CB457E" w:rsidDel="00201166">
                <w:rPr>
                  <w:rFonts w:ascii="Arial" w:eastAsia="Times New Roman" w:hAnsi="Arial" w:cs="Arial"/>
                  <w:b/>
                  <w:bCs/>
                  <w:sz w:val="16"/>
                  <w:szCs w:val="16"/>
                  <w:lang w:eastAsia="fr-FR"/>
                </w:rPr>
                <w:delText>15%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768D82E3" w14:textId="4BC7A574" w:rsidR="00CB457E" w:rsidRPr="00CB457E" w:rsidDel="00201166" w:rsidRDefault="00CB457E" w:rsidP="00D62BC5">
            <w:pPr>
              <w:spacing w:before="0" w:after="160"/>
              <w:jc w:val="left"/>
              <w:rPr>
                <w:del w:id="25764" w:author="Houyem Rais" w:date="2024-02-22T14:46:00Z"/>
                <w:rFonts w:ascii="Arial" w:eastAsia="Times New Roman" w:hAnsi="Arial" w:cs="Arial"/>
                <w:sz w:val="16"/>
                <w:szCs w:val="16"/>
                <w:lang w:eastAsia="fr-FR"/>
              </w:rPr>
              <w:pPrChange w:id="25765" w:author="Houyem Rais" w:date="2024-02-22T14:49:00Z">
                <w:pPr>
                  <w:spacing w:before="0" w:after="0" w:line="240" w:lineRule="auto"/>
                  <w:jc w:val="center"/>
                </w:pPr>
              </w:pPrChange>
            </w:pPr>
            <w:del w:id="25766"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7E4D4174" w14:textId="71730B80" w:rsidR="00CB457E" w:rsidRPr="00CB457E" w:rsidDel="00201166" w:rsidRDefault="00CB457E" w:rsidP="00D62BC5">
            <w:pPr>
              <w:spacing w:before="0" w:after="160"/>
              <w:jc w:val="left"/>
              <w:rPr>
                <w:del w:id="25767" w:author="Houyem Rais" w:date="2024-02-22T14:46:00Z"/>
                <w:rFonts w:ascii="Arial" w:eastAsia="Times New Roman" w:hAnsi="Arial" w:cs="Arial"/>
                <w:sz w:val="16"/>
                <w:szCs w:val="16"/>
                <w:lang w:eastAsia="fr-FR"/>
              </w:rPr>
              <w:pPrChange w:id="25768" w:author="Houyem Rais" w:date="2024-02-22T14:49:00Z">
                <w:pPr>
                  <w:spacing w:before="0" w:after="0" w:line="240" w:lineRule="auto"/>
                  <w:jc w:val="center"/>
                </w:pPr>
              </w:pPrChange>
            </w:pPr>
            <w:del w:id="25769" w:author="Houyem Rais" w:date="2024-02-22T14:46:00Z">
              <w:r w:rsidRPr="00CB457E" w:rsidDel="00201166">
                <w:rPr>
                  <w:rFonts w:ascii="Arial" w:eastAsia="Times New Roman" w:hAnsi="Arial" w:cs="Arial"/>
                  <w:sz w:val="16"/>
                  <w:szCs w:val="16"/>
                  <w:lang w:eastAsia="fr-FR"/>
                </w:rPr>
                <w:delText>15,75%</w:delText>
              </w:r>
            </w:del>
          </w:p>
        </w:tc>
        <w:tc>
          <w:tcPr>
            <w:tcW w:w="863" w:type="dxa"/>
            <w:tcBorders>
              <w:top w:val="nil"/>
              <w:left w:val="nil"/>
              <w:bottom w:val="single" w:sz="4" w:space="0" w:color="auto"/>
              <w:right w:val="single" w:sz="4" w:space="0" w:color="auto"/>
            </w:tcBorders>
            <w:shd w:val="clear" w:color="auto" w:fill="auto"/>
            <w:noWrap/>
            <w:vAlign w:val="center"/>
            <w:hideMark/>
          </w:tcPr>
          <w:p w14:paraId="74D4F8F9" w14:textId="178F9EFF" w:rsidR="00CB457E" w:rsidRPr="00CB457E" w:rsidDel="00201166" w:rsidRDefault="00CB457E" w:rsidP="00D62BC5">
            <w:pPr>
              <w:spacing w:before="0" w:after="160"/>
              <w:jc w:val="left"/>
              <w:rPr>
                <w:del w:id="25770" w:author="Houyem Rais" w:date="2024-02-22T14:46:00Z"/>
                <w:rFonts w:ascii="Arial" w:eastAsia="Times New Roman" w:hAnsi="Arial" w:cs="Arial"/>
                <w:sz w:val="16"/>
                <w:szCs w:val="16"/>
                <w:lang w:eastAsia="fr-FR"/>
              </w:rPr>
              <w:pPrChange w:id="25771" w:author="Houyem Rais" w:date="2024-02-22T14:49:00Z">
                <w:pPr>
                  <w:spacing w:before="0" w:after="0" w:line="240" w:lineRule="auto"/>
                  <w:jc w:val="center"/>
                </w:pPr>
              </w:pPrChange>
            </w:pPr>
            <w:del w:id="25772"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29604FC9" w14:textId="7672C629" w:rsidR="00CB457E" w:rsidRPr="00CB457E" w:rsidDel="00201166" w:rsidRDefault="00CB457E" w:rsidP="00D62BC5">
            <w:pPr>
              <w:spacing w:before="0" w:after="160"/>
              <w:jc w:val="left"/>
              <w:rPr>
                <w:del w:id="25773" w:author="Houyem Rais" w:date="2024-02-22T14:46:00Z"/>
                <w:rFonts w:ascii="Arial" w:eastAsia="Times New Roman" w:hAnsi="Arial" w:cs="Arial"/>
                <w:sz w:val="16"/>
                <w:szCs w:val="16"/>
                <w:lang w:eastAsia="fr-FR"/>
              </w:rPr>
              <w:pPrChange w:id="25774" w:author="Houyem Rais" w:date="2024-02-22T14:49:00Z">
                <w:pPr>
                  <w:spacing w:before="0" w:after="0" w:line="240" w:lineRule="auto"/>
                  <w:jc w:val="center"/>
                </w:pPr>
              </w:pPrChange>
            </w:pPr>
            <w:del w:id="25775"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6EE19813" w14:textId="3B02E38B" w:rsidR="00CB457E" w:rsidRPr="00CB457E" w:rsidDel="00201166" w:rsidRDefault="00CB457E" w:rsidP="00D62BC5">
            <w:pPr>
              <w:spacing w:before="0" w:after="160"/>
              <w:jc w:val="left"/>
              <w:rPr>
                <w:del w:id="25776" w:author="Houyem Rais" w:date="2024-02-22T14:46:00Z"/>
                <w:rFonts w:ascii="Arial" w:eastAsia="Times New Roman" w:hAnsi="Arial" w:cs="Arial"/>
                <w:sz w:val="16"/>
                <w:szCs w:val="16"/>
                <w:lang w:eastAsia="fr-FR"/>
              </w:rPr>
              <w:pPrChange w:id="25777" w:author="Houyem Rais" w:date="2024-02-22T14:49:00Z">
                <w:pPr>
                  <w:spacing w:before="0" w:after="0" w:line="240" w:lineRule="auto"/>
                  <w:jc w:val="center"/>
                </w:pPr>
              </w:pPrChange>
            </w:pPr>
            <w:del w:id="25778" w:author="Houyem Rais" w:date="2024-02-22T14:46:00Z">
              <w:r w:rsidRPr="00CB457E" w:rsidDel="00201166">
                <w:rPr>
                  <w:rFonts w:ascii="Arial" w:eastAsia="Times New Roman" w:hAnsi="Arial" w:cs="Arial"/>
                  <w:sz w:val="16"/>
                  <w:szCs w:val="16"/>
                  <w:lang w:eastAsia="fr-FR"/>
                </w:rPr>
                <w:delText>2,36%</w:delText>
              </w:r>
            </w:del>
          </w:p>
        </w:tc>
        <w:tc>
          <w:tcPr>
            <w:tcW w:w="709" w:type="dxa"/>
            <w:tcBorders>
              <w:top w:val="nil"/>
              <w:left w:val="nil"/>
              <w:bottom w:val="single" w:sz="4" w:space="0" w:color="auto"/>
              <w:right w:val="single" w:sz="4" w:space="0" w:color="auto"/>
            </w:tcBorders>
            <w:shd w:val="clear" w:color="auto" w:fill="auto"/>
            <w:noWrap/>
            <w:vAlign w:val="center"/>
            <w:hideMark/>
          </w:tcPr>
          <w:p w14:paraId="5F940ABC" w14:textId="3F1BEAAA" w:rsidR="00CB457E" w:rsidRPr="00CB457E" w:rsidDel="00201166" w:rsidRDefault="00CB457E" w:rsidP="00D62BC5">
            <w:pPr>
              <w:spacing w:before="0" w:after="160"/>
              <w:jc w:val="left"/>
              <w:rPr>
                <w:del w:id="25779" w:author="Houyem Rais" w:date="2024-02-22T14:46:00Z"/>
                <w:rFonts w:ascii="Arial" w:eastAsia="Times New Roman" w:hAnsi="Arial" w:cs="Arial"/>
                <w:sz w:val="16"/>
                <w:szCs w:val="16"/>
                <w:lang w:eastAsia="fr-FR"/>
              </w:rPr>
              <w:pPrChange w:id="25780" w:author="Houyem Rais" w:date="2024-02-22T14:49:00Z">
                <w:pPr>
                  <w:spacing w:before="0" w:after="0" w:line="240" w:lineRule="auto"/>
                  <w:jc w:val="center"/>
                </w:pPr>
              </w:pPrChange>
            </w:pPr>
            <w:del w:id="25781"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23,32 </w:delText>
              </w:r>
            </w:del>
          </w:p>
        </w:tc>
        <w:tc>
          <w:tcPr>
            <w:tcW w:w="850" w:type="dxa"/>
            <w:tcBorders>
              <w:top w:val="nil"/>
              <w:left w:val="nil"/>
              <w:bottom w:val="single" w:sz="4" w:space="0" w:color="auto"/>
              <w:right w:val="single" w:sz="4" w:space="0" w:color="auto"/>
            </w:tcBorders>
            <w:shd w:val="clear" w:color="auto" w:fill="auto"/>
            <w:vAlign w:val="center"/>
            <w:hideMark/>
          </w:tcPr>
          <w:p w14:paraId="4D6CB59F" w14:textId="689E2E47" w:rsidR="00CB457E" w:rsidRPr="00CB457E" w:rsidDel="00201166" w:rsidRDefault="00CB457E" w:rsidP="00D62BC5">
            <w:pPr>
              <w:spacing w:before="0" w:after="160"/>
              <w:jc w:val="left"/>
              <w:rPr>
                <w:del w:id="25782" w:author="Houyem Rais" w:date="2024-02-22T14:46:00Z"/>
                <w:rFonts w:ascii="Arial" w:eastAsia="Times New Roman" w:hAnsi="Arial" w:cs="Arial"/>
                <w:sz w:val="16"/>
                <w:szCs w:val="16"/>
                <w:lang w:eastAsia="fr-FR"/>
              </w:rPr>
              <w:pPrChange w:id="25783" w:author="Houyem Rais" w:date="2024-02-22T14:49:00Z">
                <w:pPr>
                  <w:spacing w:before="0" w:after="0" w:line="240" w:lineRule="auto"/>
                  <w:jc w:val="center"/>
                </w:pPr>
              </w:pPrChange>
            </w:pPr>
            <w:del w:id="25784"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5E80811B" w14:textId="2DB6FBC6" w:rsidR="00CB457E" w:rsidRPr="00CB457E" w:rsidDel="00201166" w:rsidRDefault="00CB457E" w:rsidP="00D62BC5">
            <w:pPr>
              <w:spacing w:before="0" w:after="160"/>
              <w:jc w:val="left"/>
              <w:rPr>
                <w:del w:id="25785" w:author="Houyem Rais" w:date="2024-02-22T14:46:00Z"/>
                <w:rFonts w:ascii="Arial" w:eastAsia="Times New Roman" w:hAnsi="Arial" w:cs="Arial"/>
                <w:b/>
                <w:bCs/>
                <w:sz w:val="16"/>
                <w:szCs w:val="16"/>
                <w:lang w:eastAsia="fr-FR"/>
              </w:rPr>
              <w:pPrChange w:id="25786" w:author="Houyem Rais" w:date="2024-02-22T14:49:00Z">
                <w:pPr>
                  <w:spacing w:before="0" w:after="0" w:line="240" w:lineRule="auto"/>
                  <w:jc w:val="center"/>
                </w:pPr>
              </w:pPrChange>
            </w:pPr>
            <w:del w:id="25787"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02E5DBAD" w14:textId="0999E3A6" w:rsidR="00CB457E" w:rsidRPr="00CB457E" w:rsidDel="00201166" w:rsidRDefault="00CB457E" w:rsidP="00D62BC5">
            <w:pPr>
              <w:spacing w:before="0" w:after="160"/>
              <w:jc w:val="left"/>
              <w:rPr>
                <w:del w:id="25788" w:author="Houyem Rais" w:date="2024-02-22T14:46:00Z"/>
                <w:rFonts w:ascii="Arial" w:eastAsia="Times New Roman" w:hAnsi="Arial" w:cs="Arial"/>
                <w:b/>
                <w:bCs/>
                <w:sz w:val="16"/>
                <w:szCs w:val="16"/>
                <w:lang w:eastAsia="fr-FR"/>
              </w:rPr>
              <w:pPrChange w:id="25789" w:author="Houyem Rais" w:date="2024-02-22T14:49:00Z">
                <w:pPr>
                  <w:spacing w:before="0" w:after="0" w:line="240" w:lineRule="auto"/>
                  <w:jc w:val="center"/>
                </w:pPr>
              </w:pPrChange>
            </w:pPr>
            <w:del w:id="25790"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472940C8" w14:textId="56B6DE56" w:rsidR="00CB457E" w:rsidRPr="00CB457E" w:rsidDel="00201166" w:rsidRDefault="00CB457E" w:rsidP="00D62BC5">
            <w:pPr>
              <w:spacing w:before="0" w:after="160"/>
              <w:jc w:val="left"/>
              <w:rPr>
                <w:del w:id="25791" w:author="Houyem Rais" w:date="2024-02-22T14:46:00Z"/>
                <w:rFonts w:ascii="Arial" w:eastAsia="Times New Roman" w:hAnsi="Arial" w:cs="Arial"/>
                <w:sz w:val="16"/>
                <w:szCs w:val="16"/>
                <w:lang w:eastAsia="fr-FR"/>
              </w:rPr>
              <w:pPrChange w:id="25792" w:author="Houyem Rais" w:date="2024-02-22T14:49:00Z">
                <w:pPr>
                  <w:spacing w:before="0" w:after="0" w:line="240" w:lineRule="auto"/>
                  <w:jc w:val="center"/>
                </w:pPr>
              </w:pPrChange>
            </w:pPr>
            <w:del w:id="25793"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14A716B2" w14:textId="188F2AD5" w:rsidR="00CB457E" w:rsidRPr="00CB457E" w:rsidDel="00201166" w:rsidRDefault="00CB457E" w:rsidP="00D62BC5">
            <w:pPr>
              <w:spacing w:before="0" w:after="160"/>
              <w:jc w:val="left"/>
              <w:rPr>
                <w:del w:id="25794" w:author="Houyem Rais" w:date="2024-02-22T14:46:00Z"/>
                <w:rFonts w:ascii="Arial" w:eastAsia="Times New Roman" w:hAnsi="Arial" w:cs="Arial"/>
                <w:sz w:val="16"/>
                <w:szCs w:val="16"/>
                <w:lang w:eastAsia="fr-FR"/>
              </w:rPr>
              <w:pPrChange w:id="25795" w:author="Houyem Rais" w:date="2024-02-22T14:49:00Z">
                <w:pPr>
                  <w:spacing w:before="0" w:after="0" w:line="240" w:lineRule="auto"/>
                  <w:jc w:val="center"/>
                </w:pPr>
              </w:pPrChange>
            </w:pPr>
            <w:del w:id="2579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23,3 </w:delText>
              </w:r>
            </w:del>
          </w:p>
        </w:tc>
      </w:tr>
      <w:tr w:rsidR="00CB457E" w:rsidRPr="00CB457E" w:rsidDel="00201166" w14:paraId="7C3E19D2" w14:textId="7946F91C" w:rsidTr="00E26F44">
        <w:trPr>
          <w:trHeight w:val="63"/>
          <w:del w:id="25797"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504477C3" w14:textId="60DA7403" w:rsidR="00CB457E" w:rsidRPr="00CB457E" w:rsidDel="00201166" w:rsidRDefault="00CB457E" w:rsidP="00D62BC5">
            <w:pPr>
              <w:spacing w:before="0" w:after="160"/>
              <w:jc w:val="left"/>
              <w:rPr>
                <w:del w:id="25798" w:author="Houyem Rais" w:date="2024-02-22T14:46:00Z"/>
                <w:rFonts w:ascii="Arial" w:eastAsia="Times New Roman" w:hAnsi="Arial" w:cs="Arial"/>
                <w:b/>
                <w:bCs/>
                <w:sz w:val="16"/>
                <w:szCs w:val="16"/>
                <w:lang w:eastAsia="fr-FR"/>
              </w:rPr>
              <w:pPrChange w:id="25799" w:author="Houyem Rais" w:date="2024-02-22T14:49:00Z">
                <w:pPr>
                  <w:spacing w:before="0" w:after="0" w:line="240" w:lineRule="auto"/>
                  <w:jc w:val="center"/>
                </w:pPr>
              </w:pPrChange>
            </w:pPr>
            <w:del w:id="25800" w:author="Houyem Rais" w:date="2024-02-22T14:46:00Z">
              <w:r w:rsidRPr="00CB457E" w:rsidDel="00201166">
                <w:rPr>
                  <w:rFonts w:ascii="Arial" w:eastAsia="Times New Roman" w:hAnsi="Arial" w:cs="Arial"/>
                  <w:b/>
                  <w:bCs/>
                  <w:sz w:val="16"/>
                  <w:szCs w:val="16"/>
                  <w:lang w:eastAsia="fr-FR"/>
                </w:rPr>
                <w:delText>13</w:delText>
              </w:r>
            </w:del>
          </w:p>
        </w:tc>
        <w:tc>
          <w:tcPr>
            <w:tcW w:w="1135" w:type="dxa"/>
            <w:tcBorders>
              <w:top w:val="nil"/>
              <w:left w:val="nil"/>
              <w:bottom w:val="single" w:sz="4" w:space="0" w:color="auto"/>
              <w:right w:val="single" w:sz="4" w:space="0" w:color="auto"/>
            </w:tcBorders>
            <w:shd w:val="clear" w:color="auto" w:fill="auto"/>
            <w:hideMark/>
          </w:tcPr>
          <w:p w14:paraId="6DB357DE" w14:textId="4BCBBA36" w:rsidR="00CB457E" w:rsidRPr="00CB457E" w:rsidDel="00201166" w:rsidRDefault="00CB457E" w:rsidP="00D62BC5">
            <w:pPr>
              <w:spacing w:before="0" w:after="160"/>
              <w:jc w:val="left"/>
              <w:rPr>
                <w:del w:id="25801" w:author="Houyem Rais" w:date="2024-02-22T14:46:00Z"/>
                <w:rFonts w:ascii="Arial" w:eastAsia="Times New Roman" w:hAnsi="Arial" w:cs="Arial"/>
                <w:sz w:val="16"/>
                <w:szCs w:val="16"/>
                <w:lang w:eastAsia="fr-FR"/>
              </w:rPr>
              <w:pPrChange w:id="25802" w:author="Houyem Rais" w:date="2024-02-22T14:49:00Z">
                <w:pPr>
                  <w:spacing w:before="0" w:after="0" w:line="240" w:lineRule="auto"/>
                  <w:jc w:val="left"/>
                </w:pPr>
              </w:pPrChange>
            </w:pPr>
            <w:del w:id="25803"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nil"/>
              <w:left w:val="nil"/>
              <w:bottom w:val="single" w:sz="4" w:space="0" w:color="auto"/>
              <w:right w:val="single" w:sz="4" w:space="0" w:color="auto"/>
            </w:tcBorders>
            <w:shd w:val="clear" w:color="auto" w:fill="auto"/>
            <w:noWrap/>
            <w:hideMark/>
          </w:tcPr>
          <w:p w14:paraId="143ECC4C" w14:textId="41C94E84" w:rsidR="00CB457E" w:rsidRPr="00CB457E" w:rsidDel="00201166" w:rsidRDefault="00CB457E" w:rsidP="00D62BC5">
            <w:pPr>
              <w:spacing w:before="0" w:after="160"/>
              <w:jc w:val="left"/>
              <w:rPr>
                <w:del w:id="25804" w:author="Houyem Rais" w:date="2024-02-22T14:46:00Z"/>
                <w:rFonts w:ascii="Arial" w:eastAsia="Times New Roman" w:hAnsi="Arial" w:cs="Arial"/>
                <w:sz w:val="16"/>
                <w:szCs w:val="16"/>
                <w:lang w:eastAsia="fr-FR"/>
              </w:rPr>
              <w:pPrChange w:id="25805" w:author="Houyem Rais" w:date="2024-02-22T14:49:00Z">
                <w:pPr>
                  <w:spacing w:before="0" w:after="0" w:line="240" w:lineRule="auto"/>
                  <w:jc w:val="left"/>
                </w:pPr>
              </w:pPrChange>
            </w:pPr>
            <w:del w:id="25806"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nil"/>
              <w:left w:val="nil"/>
              <w:bottom w:val="single" w:sz="4" w:space="0" w:color="auto"/>
              <w:right w:val="single" w:sz="4" w:space="0" w:color="auto"/>
            </w:tcBorders>
            <w:shd w:val="clear" w:color="auto" w:fill="auto"/>
            <w:hideMark/>
          </w:tcPr>
          <w:p w14:paraId="483041C5" w14:textId="72AC1810" w:rsidR="00CB457E" w:rsidRPr="00CB457E" w:rsidDel="00201166" w:rsidRDefault="00CB457E" w:rsidP="00D62BC5">
            <w:pPr>
              <w:spacing w:before="0" w:after="160"/>
              <w:jc w:val="left"/>
              <w:rPr>
                <w:del w:id="25807" w:author="Houyem Rais" w:date="2024-02-22T14:46:00Z"/>
                <w:rFonts w:ascii="Arial" w:eastAsia="Times New Roman" w:hAnsi="Arial" w:cs="Arial"/>
                <w:sz w:val="16"/>
                <w:szCs w:val="16"/>
                <w:lang w:eastAsia="fr-FR"/>
              </w:rPr>
              <w:pPrChange w:id="25808" w:author="Houyem Rais" w:date="2024-02-22T14:49:00Z">
                <w:pPr>
                  <w:spacing w:before="0" w:after="0" w:line="240" w:lineRule="auto"/>
                  <w:jc w:val="left"/>
                </w:pPr>
              </w:pPrChange>
            </w:pPr>
            <w:del w:id="25809" w:author="Houyem Rais" w:date="2024-02-22T14:46:00Z">
              <w:r w:rsidRPr="00CB457E" w:rsidDel="00201166">
                <w:rPr>
                  <w:rFonts w:ascii="Arial" w:eastAsia="Times New Roman" w:hAnsi="Arial" w:cs="Arial"/>
                  <w:sz w:val="16"/>
                  <w:szCs w:val="16"/>
                  <w:lang w:eastAsia="fr-FR"/>
                </w:rPr>
                <w:delText xml:space="preserve">Indisponibilité des matériaux de construction ou défaillance des sous-traitants/ fournisseurs clés, </w:delText>
              </w:r>
            </w:del>
            <w:ins w:id="25810" w:author="Mohamed Amine Sdiri" w:date="2023-11-29T09:58:00Z">
              <w:del w:id="25811" w:author="Houyem Rais" w:date="2024-02-22T14:46:00Z">
                <w:r w:rsidR="00621175" w:rsidDel="00201166">
                  <w:rPr>
                    <w:rFonts w:ascii="Arial" w:eastAsia="Times New Roman" w:hAnsi="Arial" w:cs="Arial"/>
                    <w:sz w:val="16"/>
                    <w:szCs w:val="16"/>
                    <w:lang w:eastAsia="fr-FR"/>
                  </w:rPr>
                  <w:delText xml:space="preserve"> </w:delText>
                </w:r>
              </w:del>
            </w:ins>
            <w:del w:id="25812" w:author="Houyem Rais" w:date="2024-02-22T14:46:00Z">
              <w:r w:rsidRPr="00CB457E" w:rsidDel="00201166">
                <w:rPr>
                  <w:rFonts w:ascii="Arial" w:eastAsia="Times New Roman" w:hAnsi="Arial" w:cs="Arial"/>
                  <w:sz w:val="16"/>
                  <w:szCs w:val="16"/>
                  <w:lang w:eastAsia="fr-FR"/>
                </w:rPr>
                <w:delText>entrainant des retards dans la livraison des matériaux de construction</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7E580B50" w14:textId="36CB9AC5" w:rsidR="00CB457E" w:rsidRPr="00CB457E" w:rsidDel="00201166" w:rsidRDefault="00CB457E" w:rsidP="00D62BC5">
            <w:pPr>
              <w:spacing w:before="0" w:after="160"/>
              <w:jc w:val="left"/>
              <w:rPr>
                <w:del w:id="25813" w:author="Houyem Rais" w:date="2024-02-22T14:46:00Z"/>
                <w:rFonts w:ascii="Arial" w:eastAsia="Times New Roman" w:hAnsi="Arial" w:cs="Arial"/>
                <w:b/>
                <w:bCs/>
                <w:sz w:val="16"/>
                <w:szCs w:val="16"/>
                <w:lang w:eastAsia="fr-FR"/>
              </w:rPr>
              <w:pPrChange w:id="25814" w:author="Houyem Rais" w:date="2024-02-22T14:49:00Z">
                <w:pPr>
                  <w:spacing w:before="0" w:after="0" w:line="240" w:lineRule="auto"/>
                  <w:jc w:val="center"/>
                </w:pPr>
              </w:pPrChange>
            </w:pPr>
            <w:del w:id="25815" w:author="Houyem Rais" w:date="2024-02-22T14:46:00Z">
              <w:r w:rsidRPr="00CB457E" w:rsidDel="00201166">
                <w:rPr>
                  <w:rFonts w:ascii="Arial" w:eastAsia="Times New Roman" w:hAnsi="Arial" w:cs="Arial"/>
                  <w:b/>
                  <w:bCs/>
                  <w:sz w:val="16"/>
                  <w:szCs w:val="16"/>
                  <w:lang w:eastAsia="fr-FR"/>
                </w:rPr>
                <w:delText>20%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2B6F9B8" w14:textId="00D82C92" w:rsidR="00CB457E" w:rsidRPr="00CB457E" w:rsidDel="00201166" w:rsidRDefault="00CB457E" w:rsidP="00D62BC5">
            <w:pPr>
              <w:spacing w:before="0" w:after="160"/>
              <w:jc w:val="left"/>
              <w:rPr>
                <w:del w:id="25816" w:author="Houyem Rais" w:date="2024-02-22T14:46:00Z"/>
                <w:rFonts w:ascii="Arial" w:eastAsia="Times New Roman" w:hAnsi="Arial" w:cs="Arial"/>
                <w:sz w:val="16"/>
                <w:szCs w:val="16"/>
                <w:lang w:eastAsia="fr-FR"/>
              </w:rPr>
              <w:pPrChange w:id="25817" w:author="Houyem Rais" w:date="2024-02-22T14:49:00Z">
                <w:pPr>
                  <w:spacing w:before="0" w:after="0" w:line="240" w:lineRule="auto"/>
                  <w:jc w:val="center"/>
                </w:pPr>
              </w:pPrChange>
            </w:pPr>
            <w:del w:id="25818"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0523A1DB" w14:textId="2BA02F01" w:rsidR="00CB457E" w:rsidRPr="00CB457E" w:rsidDel="00201166" w:rsidRDefault="00CB457E" w:rsidP="00D62BC5">
            <w:pPr>
              <w:spacing w:before="0" w:after="160"/>
              <w:jc w:val="left"/>
              <w:rPr>
                <w:del w:id="25819" w:author="Houyem Rais" w:date="2024-02-22T14:46:00Z"/>
                <w:rFonts w:ascii="Arial" w:eastAsia="Times New Roman" w:hAnsi="Arial" w:cs="Arial"/>
                <w:sz w:val="16"/>
                <w:szCs w:val="16"/>
                <w:lang w:eastAsia="fr-FR"/>
              </w:rPr>
              <w:pPrChange w:id="25820" w:author="Houyem Rais" w:date="2024-02-22T14:49:00Z">
                <w:pPr>
                  <w:spacing w:before="0" w:after="0" w:line="240" w:lineRule="auto"/>
                  <w:jc w:val="center"/>
                </w:pPr>
              </w:pPrChange>
            </w:pPr>
            <w:del w:id="25821" w:author="Houyem Rais" w:date="2024-02-22T14:46:00Z">
              <w:r w:rsidRPr="00CB457E" w:rsidDel="00201166">
                <w:rPr>
                  <w:rFonts w:ascii="Arial" w:eastAsia="Times New Roman" w:hAnsi="Arial" w:cs="Arial"/>
                  <w:sz w:val="16"/>
                  <w:szCs w:val="16"/>
                  <w:lang w:eastAsia="fr-FR"/>
                </w:rPr>
                <w:delText>3,95%</w:delText>
              </w:r>
            </w:del>
          </w:p>
        </w:tc>
        <w:tc>
          <w:tcPr>
            <w:tcW w:w="863" w:type="dxa"/>
            <w:tcBorders>
              <w:top w:val="nil"/>
              <w:left w:val="nil"/>
              <w:bottom w:val="single" w:sz="4" w:space="0" w:color="auto"/>
              <w:right w:val="single" w:sz="4" w:space="0" w:color="auto"/>
            </w:tcBorders>
            <w:shd w:val="clear" w:color="auto" w:fill="auto"/>
            <w:noWrap/>
            <w:vAlign w:val="center"/>
            <w:hideMark/>
          </w:tcPr>
          <w:p w14:paraId="43050BED" w14:textId="41FB2ECE" w:rsidR="00CB457E" w:rsidRPr="00CB457E" w:rsidDel="00201166" w:rsidRDefault="00CB457E" w:rsidP="00D62BC5">
            <w:pPr>
              <w:spacing w:before="0" w:after="160"/>
              <w:jc w:val="left"/>
              <w:rPr>
                <w:del w:id="25822" w:author="Houyem Rais" w:date="2024-02-22T14:46:00Z"/>
                <w:rFonts w:ascii="Arial" w:eastAsia="Times New Roman" w:hAnsi="Arial" w:cs="Arial"/>
                <w:sz w:val="16"/>
                <w:szCs w:val="16"/>
                <w:lang w:eastAsia="fr-FR"/>
              </w:rPr>
              <w:pPrChange w:id="25823" w:author="Houyem Rais" w:date="2024-02-22T14:49:00Z">
                <w:pPr>
                  <w:spacing w:before="0" w:after="0" w:line="240" w:lineRule="auto"/>
                  <w:jc w:val="center"/>
                </w:pPr>
              </w:pPrChange>
            </w:pPr>
            <w:del w:id="2582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33A753DF" w14:textId="05E512C9" w:rsidR="00CB457E" w:rsidRPr="00CB457E" w:rsidDel="00201166" w:rsidRDefault="00CB457E" w:rsidP="00D62BC5">
            <w:pPr>
              <w:spacing w:before="0" w:after="160"/>
              <w:jc w:val="left"/>
              <w:rPr>
                <w:del w:id="25825" w:author="Houyem Rais" w:date="2024-02-22T14:46:00Z"/>
                <w:rFonts w:ascii="Arial" w:eastAsia="Times New Roman" w:hAnsi="Arial" w:cs="Arial"/>
                <w:sz w:val="16"/>
                <w:szCs w:val="16"/>
                <w:lang w:eastAsia="fr-FR"/>
              </w:rPr>
              <w:pPrChange w:id="25826" w:author="Houyem Rais" w:date="2024-02-22T14:49:00Z">
                <w:pPr>
                  <w:spacing w:before="0" w:after="0" w:line="240" w:lineRule="auto"/>
                  <w:jc w:val="center"/>
                </w:pPr>
              </w:pPrChange>
            </w:pPr>
            <w:del w:id="25827"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35496482" w14:textId="02B73D89" w:rsidR="00CB457E" w:rsidRPr="00CB457E" w:rsidDel="00201166" w:rsidRDefault="00CB457E" w:rsidP="00D62BC5">
            <w:pPr>
              <w:spacing w:before="0" w:after="160"/>
              <w:jc w:val="left"/>
              <w:rPr>
                <w:del w:id="25828" w:author="Houyem Rais" w:date="2024-02-22T14:46:00Z"/>
                <w:rFonts w:ascii="Arial" w:eastAsia="Times New Roman" w:hAnsi="Arial" w:cs="Arial"/>
                <w:sz w:val="16"/>
                <w:szCs w:val="16"/>
                <w:lang w:eastAsia="fr-FR"/>
              </w:rPr>
              <w:pPrChange w:id="25829" w:author="Houyem Rais" w:date="2024-02-22T14:49:00Z">
                <w:pPr>
                  <w:spacing w:before="0" w:after="0" w:line="240" w:lineRule="auto"/>
                  <w:jc w:val="center"/>
                </w:pPr>
              </w:pPrChange>
            </w:pPr>
            <w:del w:id="25830" w:author="Houyem Rais" w:date="2024-02-22T14:46:00Z">
              <w:r w:rsidRPr="00CB457E" w:rsidDel="00201166">
                <w:rPr>
                  <w:rFonts w:ascii="Arial" w:eastAsia="Times New Roman" w:hAnsi="Arial" w:cs="Arial"/>
                  <w:sz w:val="16"/>
                  <w:szCs w:val="16"/>
                  <w:lang w:eastAsia="fr-FR"/>
                </w:rPr>
                <w:delText>0,79%</w:delText>
              </w:r>
            </w:del>
          </w:p>
        </w:tc>
        <w:tc>
          <w:tcPr>
            <w:tcW w:w="709" w:type="dxa"/>
            <w:tcBorders>
              <w:top w:val="nil"/>
              <w:left w:val="nil"/>
              <w:bottom w:val="single" w:sz="4" w:space="0" w:color="auto"/>
              <w:right w:val="single" w:sz="4" w:space="0" w:color="auto"/>
            </w:tcBorders>
            <w:shd w:val="clear" w:color="auto" w:fill="auto"/>
            <w:noWrap/>
            <w:vAlign w:val="center"/>
            <w:hideMark/>
          </w:tcPr>
          <w:p w14:paraId="5BA1A88A" w14:textId="12DADA01" w:rsidR="00CB457E" w:rsidRPr="00CB457E" w:rsidDel="00201166" w:rsidRDefault="00CB457E" w:rsidP="00D62BC5">
            <w:pPr>
              <w:spacing w:before="0" w:after="160"/>
              <w:jc w:val="left"/>
              <w:rPr>
                <w:del w:id="25831" w:author="Houyem Rais" w:date="2024-02-22T14:46:00Z"/>
                <w:rFonts w:ascii="Arial" w:eastAsia="Times New Roman" w:hAnsi="Arial" w:cs="Arial"/>
                <w:sz w:val="16"/>
                <w:szCs w:val="16"/>
                <w:lang w:eastAsia="fr-FR"/>
              </w:rPr>
              <w:pPrChange w:id="25832" w:author="Houyem Rais" w:date="2024-02-22T14:49:00Z">
                <w:pPr>
                  <w:spacing w:before="0" w:after="0" w:line="240" w:lineRule="auto"/>
                  <w:jc w:val="center"/>
                </w:pPr>
              </w:pPrChange>
            </w:pPr>
            <w:del w:id="25833"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7,80 </w:delText>
              </w:r>
            </w:del>
          </w:p>
        </w:tc>
        <w:tc>
          <w:tcPr>
            <w:tcW w:w="850" w:type="dxa"/>
            <w:tcBorders>
              <w:top w:val="nil"/>
              <w:left w:val="nil"/>
              <w:bottom w:val="single" w:sz="4" w:space="0" w:color="auto"/>
              <w:right w:val="single" w:sz="4" w:space="0" w:color="auto"/>
            </w:tcBorders>
            <w:shd w:val="clear" w:color="auto" w:fill="auto"/>
            <w:vAlign w:val="center"/>
            <w:hideMark/>
          </w:tcPr>
          <w:p w14:paraId="63CBA3C0" w14:textId="5DFD46F7" w:rsidR="00CB457E" w:rsidRPr="00CB457E" w:rsidDel="00201166" w:rsidRDefault="00CB457E" w:rsidP="00D62BC5">
            <w:pPr>
              <w:spacing w:before="0" w:after="160"/>
              <w:jc w:val="left"/>
              <w:rPr>
                <w:del w:id="25834" w:author="Houyem Rais" w:date="2024-02-22T14:46:00Z"/>
                <w:rFonts w:ascii="Arial" w:eastAsia="Times New Roman" w:hAnsi="Arial" w:cs="Arial"/>
                <w:sz w:val="16"/>
                <w:szCs w:val="16"/>
                <w:lang w:eastAsia="fr-FR"/>
              </w:rPr>
              <w:pPrChange w:id="25835" w:author="Houyem Rais" w:date="2024-02-22T14:49:00Z">
                <w:pPr>
                  <w:spacing w:before="0" w:after="0" w:line="240" w:lineRule="auto"/>
                  <w:jc w:val="center"/>
                </w:pPr>
              </w:pPrChange>
            </w:pPr>
            <w:del w:id="25836"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1655F2FD" w14:textId="6860D1A3" w:rsidR="00CB457E" w:rsidRPr="00CB457E" w:rsidDel="00201166" w:rsidRDefault="00CB457E" w:rsidP="00D62BC5">
            <w:pPr>
              <w:spacing w:before="0" w:after="160"/>
              <w:jc w:val="left"/>
              <w:rPr>
                <w:del w:id="25837" w:author="Houyem Rais" w:date="2024-02-22T14:46:00Z"/>
                <w:rFonts w:ascii="Arial" w:eastAsia="Times New Roman" w:hAnsi="Arial" w:cs="Arial"/>
                <w:b/>
                <w:bCs/>
                <w:sz w:val="16"/>
                <w:szCs w:val="16"/>
                <w:lang w:eastAsia="fr-FR"/>
              </w:rPr>
              <w:pPrChange w:id="25838" w:author="Houyem Rais" w:date="2024-02-22T14:49:00Z">
                <w:pPr>
                  <w:spacing w:before="0" w:after="0" w:line="240" w:lineRule="auto"/>
                  <w:jc w:val="center"/>
                </w:pPr>
              </w:pPrChange>
            </w:pPr>
            <w:del w:id="25839"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7A579F82" w14:textId="5F7477BC" w:rsidR="00CB457E" w:rsidRPr="00CB457E" w:rsidDel="00201166" w:rsidRDefault="00CB457E" w:rsidP="00D62BC5">
            <w:pPr>
              <w:spacing w:before="0" w:after="160"/>
              <w:jc w:val="left"/>
              <w:rPr>
                <w:del w:id="25840" w:author="Houyem Rais" w:date="2024-02-22T14:46:00Z"/>
                <w:rFonts w:ascii="Arial" w:eastAsia="Times New Roman" w:hAnsi="Arial" w:cs="Arial"/>
                <w:b/>
                <w:bCs/>
                <w:sz w:val="16"/>
                <w:szCs w:val="16"/>
                <w:lang w:eastAsia="fr-FR"/>
              </w:rPr>
              <w:pPrChange w:id="25841" w:author="Houyem Rais" w:date="2024-02-22T14:49:00Z">
                <w:pPr>
                  <w:spacing w:before="0" w:after="0" w:line="240" w:lineRule="auto"/>
                  <w:jc w:val="center"/>
                </w:pPr>
              </w:pPrChange>
            </w:pPr>
            <w:del w:id="25842"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0E8F48FF" w14:textId="7FEFF34F" w:rsidR="00CB457E" w:rsidRPr="00CB457E" w:rsidDel="00201166" w:rsidRDefault="00CB457E" w:rsidP="00D62BC5">
            <w:pPr>
              <w:spacing w:before="0" w:after="160"/>
              <w:jc w:val="left"/>
              <w:rPr>
                <w:del w:id="25843" w:author="Houyem Rais" w:date="2024-02-22T14:46:00Z"/>
                <w:rFonts w:ascii="Arial" w:eastAsia="Times New Roman" w:hAnsi="Arial" w:cs="Arial"/>
                <w:sz w:val="16"/>
                <w:szCs w:val="16"/>
                <w:lang w:eastAsia="fr-FR"/>
              </w:rPr>
              <w:pPrChange w:id="25844" w:author="Houyem Rais" w:date="2024-02-22T14:49:00Z">
                <w:pPr>
                  <w:spacing w:before="0" w:after="0" w:line="240" w:lineRule="auto"/>
                  <w:jc w:val="center"/>
                </w:pPr>
              </w:pPrChange>
            </w:pPr>
            <w:del w:id="2584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29F02166" w14:textId="090E00F2" w:rsidR="00CB457E" w:rsidRPr="00CB457E" w:rsidDel="00201166" w:rsidRDefault="00CB457E" w:rsidP="00D62BC5">
            <w:pPr>
              <w:spacing w:before="0" w:after="160"/>
              <w:jc w:val="left"/>
              <w:rPr>
                <w:del w:id="25846" w:author="Houyem Rais" w:date="2024-02-22T14:46:00Z"/>
                <w:rFonts w:ascii="Arial" w:eastAsia="Times New Roman" w:hAnsi="Arial" w:cs="Arial"/>
                <w:sz w:val="16"/>
                <w:szCs w:val="16"/>
                <w:lang w:eastAsia="fr-FR"/>
              </w:rPr>
              <w:pPrChange w:id="25847" w:author="Houyem Rais" w:date="2024-02-22T14:49:00Z">
                <w:pPr>
                  <w:spacing w:before="0" w:after="0" w:line="240" w:lineRule="auto"/>
                  <w:jc w:val="center"/>
                </w:pPr>
              </w:pPrChange>
            </w:pPr>
            <w:del w:id="25848" w:author="Houyem Rais" w:date="2024-02-22T14:46:00Z">
              <w:r w:rsidRPr="00CB457E" w:rsidDel="00201166">
                <w:rPr>
                  <w:rFonts w:ascii="Arial" w:eastAsia="Times New Roman" w:hAnsi="Arial" w:cs="Arial"/>
                  <w:sz w:val="16"/>
                  <w:szCs w:val="16"/>
                  <w:lang w:eastAsia="fr-FR"/>
                </w:rPr>
                <w:delText xml:space="preserve">7,8 </w:delText>
              </w:r>
            </w:del>
          </w:p>
        </w:tc>
      </w:tr>
      <w:tr w:rsidR="00CB457E" w:rsidRPr="00CB457E" w:rsidDel="00201166" w14:paraId="26C87DA5" w14:textId="5F62A4EE" w:rsidTr="00E26F44">
        <w:trPr>
          <w:trHeight w:val="54"/>
          <w:del w:id="25849"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75719056" w14:textId="632121F3" w:rsidR="00CB457E" w:rsidRPr="00CB457E" w:rsidDel="00201166" w:rsidRDefault="00CB457E" w:rsidP="00D62BC5">
            <w:pPr>
              <w:spacing w:before="0" w:after="160"/>
              <w:jc w:val="left"/>
              <w:rPr>
                <w:del w:id="25850" w:author="Houyem Rais" w:date="2024-02-22T14:46:00Z"/>
                <w:rFonts w:ascii="Arial" w:eastAsia="Times New Roman" w:hAnsi="Arial" w:cs="Arial"/>
                <w:b/>
                <w:bCs/>
                <w:sz w:val="16"/>
                <w:szCs w:val="16"/>
                <w:lang w:eastAsia="fr-FR"/>
              </w:rPr>
              <w:pPrChange w:id="25851" w:author="Houyem Rais" w:date="2024-02-22T14:49:00Z">
                <w:pPr>
                  <w:spacing w:before="0" w:after="0" w:line="240" w:lineRule="auto"/>
                  <w:jc w:val="center"/>
                </w:pPr>
              </w:pPrChange>
            </w:pPr>
            <w:del w:id="25852" w:author="Houyem Rais" w:date="2024-02-22T14:46:00Z">
              <w:r w:rsidRPr="00CB457E" w:rsidDel="00201166">
                <w:rPr>
                  <w:rFonts w:ascii="Arial" w:eastAsia="Times New Roman" w:hAnsi="Arial" w:cs="Arial"/>
                  <w:b/>
                  <w:bCs/>
                  <w:sz w:val="16"/>
                  <w:szCs w:val="16"/>
                  <w:lang w:eastAsia="fr-FR"/>
                </w:rPr>
                <w:delText>14</w:delText>
              </w:r>
            </w:del>
          </w:p>
        </w:tc>
        <w:tc>
          <w:tcPr>
            <w:tcW w:w="1135" w:type="dxa"/>
            <w:tcBorders>
              <w:top w:val="nil"/>
              <w:left w:val="nil"/>
              <w:bottom w:val="single" w:sz="4" w:space="0" w:color="auto"/>
              <w:right w:val="single" w:sz="4" w:space="0" w:color="auto"/>
            </w:tcBorders>
            <w:shd w:val="clear" w:color="auto" w:fill="auto"/>
            <w:hideMark/>
          </w:tcPr>
          <w:p w14:paraId="20BB279C" w14:textId="360746B8" w:rsidR="00CB457E" w:rsidRPr="00CB457E" w:rsidDel="00201166" w:rsidRDefault="00CB457E" w:rsidP="00D62BC5">
            <w:pPr>
              <w:spacing w:before="0" w:after="160"/>
              <w:jc w:val="left"/>
              <w:rPr>
                <w:del w:id="25853" w:author="Houyem Rais" w:date="2024-02-22T14:46:00Z"/>
                <w:rFonts w:ascii="Arial" w:eastAsia="Times New Roman" w:hAnsi="Arial" w:cs="Arial"/>
                <w:sz w:val="16"/>
                <w:szCs w:val="16"/>
                <w:lang w:eastAsia="fr-FR"/>
              </w:rPr>
              <w:pPrChange w:id="25854" w:author="Houyem Rais" w:date="2024-02-22T14:49:00Z">
                <w:pPr>
                  <w:spacing w:before="0" w:after="0" w:line="240" w:lineRule="auto"/>
                  <w:jc w:val="left"/>
                </w:pPr>
              </w:pPrChange>
            </w:pPr>
            <w:del w:id="25855"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nil"/>
              <w:left w:val="nil"/>
              <w:bottom w:val="single" w:sz="4" w:space="0" w:color="auto"/>
              <w:right w:val="single" w:sz="4" w:space="0" w:color="auto"/>
            </w:tcBorders>
            <w:shd w:val="clear" w:color="auto" w:fill="auto"/>
            <w:noWrap/>
            <w:hideMark/>
          </w:tcPr>
          <w:p w14:paraId="46EB4298" w14:textId="79348BEE" w:rsidR="00CB457E" w:rsidRPr="00CB457E" w:rsidDel="00201166" w:rsidRDefault="00CB457E" w:rsidP="00D62BC5">
            <w:pPr>
              <w:spacing w:before="0" w:after="160"/>
              <w:jc w:val="left"/>
              <w:rPr>
                <w:del w:id="25856" w:author="Houyem Rais" w:date="2024-02-22T14:46:00Z"/>
                <w:rFonts w:ascii="Arial" w:eastAsia="Times New Roman" w:hAnsi="Arial" w:cs="Arial"/>
                <w:sz w:val="16"/>
                <w:szCs w:val="16"/>
                <w:lang w:eastAsia="fr-FR"/>
              </w:rPr>
              <w:pPrChange w:id="25857" w:author="Houyem Rais" w:date="2024-02-22T14:49:00Z">
                <w:pPr>
                  <w:spacing w:before="0" w:after="0" w:line="240" w:lineRule="auto"/>
                  <w:jc w:val="left"/>
                </w:pPr>
              </w:pPrChange>
            </w:pPr>
            <w:del w:id="25858"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nil"/>
              <w:left w:val="nil"/>
              <w:bottom w:val="single" w:sz="4" w:space="0" w:color="auto"/>
              <w:right w:val="single" w:sz="4" w:space="0" w:color="auto"/>
            </w:tcBorders>
            <w:shd w:val="clear" w:color="auto" w:fill="auto"/>
            <w:hideMark/>
          </w:tcPr>
          <w:p w14:paraId="4A66A087" w14:textId="5D9A1FD1" w:rsidR="00CB457E" w:rsidRPr="00CB457E" w:rsidDel="00201166" w:rsidRDefault="00CB457E" w:rsidP="00D62BC5">
            <w:pPr>
              <w:spacing w:before="0" w:after="160"/>
              <w:jc w:val="left"/>
              <w:rPr>
                <w:del w:id="25859" w:author="Houyem Rais" w:date="2024-02-22T14:46:00Z"/>
                <w:rFonts w:ascii="Arial" w:eastAsia="Times New Roman" w:hAnsi="Arial" w:cs="Arial"/>
                <w:sz w:val="16"/>
                <w:szCs w:val="16"/>
                <w:lang w:eastAsia="fr-FR"/>
              </w:rPr>
              <w:pPrChange w:id="25860" w:author="Houyem Rais" w:date="2024-02-22T14:49:00Z">
                <w:pPr>
                  <w:spacing w:before="0" w:after="0" w:line="240" w:lineRule="auto"/>
                  <w:jc w:val="left"/>
                </w:pPr>
              </w:pPrChange>
            </w:pPr>
            <w:del w:id="25861" w:author="Houyem Rais" w:date="2024-02-22T14:46:00Z">
              <w:r w:rsidRPr="00CB457E" w:rsidDel="00201166">
                <w:rPr>
                  <w:rFonts w:ascii="Arial" w:eastAsia="Times New Roman" w:hAnsi="Arial" w:cs="Arial"/>
                  <w:sz w:val="16"/>
                  <w:szCs w:val="16"/>
                  <w:lang w:eastAsia="fr-FR"/>
                </w:rPr>
                <w:delText>Manque de main-d'œuvre spécialisée</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5E2936AE" w14:textId="74EF73A9" w:rsidR="00CB457E" w:rsidRPr="00CB457E" w:rsidDel="00201166" w:rsidRDefault="00CB457E" w:rsidP="00D62BC5">
            <w:pPr>
              <w:spacing w:before="0" w:after="160"/>
              <w:jc w:val="left"/>
              <w:rPr>
                <w:del w:id="25862" w:author="Houyem Rais" w:date="2024-02-22T14:46:00Z"/>
                <w:rFonts w:ascii="Arial" w:eastAsia="Times New Roman" w:hAnsi="Arial" w:cs="Arial"/>
                <w:b/>
                <w:bCs/>
                <w:sz w:val="16"/>
                <w:szCs w:val="16"/>
                <w:lang w:eastAsia="fr-FR"/>
              </w:rPr>
              <w:pPrChange w:id="25863" w:author="Houyem Rais" w:date="2024-02-22T14:49:00Z">
                <w:pPr>
                  <w:spacing w:before="0" w:after="0" w:line="240" w:lineRule="auto"/>
                  <w:jc w:val="center"/>
                </w:pPr>
              </w:pPrChange>
            </w:pPr>
            <w:del w:id="25864" w:author="Houyem Rais" w:date="2024-02-22T14:46:00Z">
              <w:r w:rsidRPr="00CB457E" w:rsidDel="00201166">
                <w:rPr>
                  <w:rFonts w:ascii="Arial" w:eastAsia="Times New Roman" w:hAnsi="Arial" w:cs="Arial"/>
                  <w:b/>
                  <w:bCs/>
                  <w:sz w:val="16"/>
                  <w:szCs w:val="16"/>
                  <w:lang w:eastAsia="fr-FR"/>
                </w:rPr>
                <w:delText>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6E2390AB" w14:textId="0A25558B" w:rsidR="00CB457E" w:rsidRPr="00CB457E" w:rsidDel="00201166" w:rsidRDefault="00CB457E" w:rsidP="00D62BC5">
            <w:pPr>
              <w:spacing w:before="0" w:after="160"/>
              <w:jc w:val="left"/>
              <w:rPr>
                <w:del w:id="25865" w:author="Houyem Rais" w:date="2024-02-22T14:46:00Z"/>
                <w:rFonts w:ascii="Arial" w:eastAsia="Times New Roman" w:hAnsi="Arial" w:cs="Arial"/>
                <w:sz w:val="16"/>
                <w:szCs w:val="16"/>
                <w:lang w:eastAsia="fr-FR"/>
              </w:rPr>
              <w:pPrChange w:id="25866" w:author="Houyem Rais" w:date="2024-02-22T14:49:00Z">
                <w:pPr>
                  <w:spacing w:before="0" w:after="0" w:line="240" w:lineRule="auto"/>
                  <w:jc w:val="center"/>
                </w:pPr>
              </w:pPrChange>
            </w:pPr>
            <w:del w:id="25867"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5BB958F4" w14:textId="63E7F9B4" w:rsidR="00CB457E" w:rsidRPr="00CB457E" w:rsidDel="00201166" w:rsidRDefault="00CB457E" w:rsidP="00D62BC5">
            <w:pPr>
              <w:spacing w:before="0" w:after="160"/>
              <w:jc w:val="left"/>
              <w:rPr>
                <w:del w:id="25868" w:author="Houyem Rais" w:date="2024-02-22T14:46:00Z"/>
                <w:rFonts w:ascii="Arial" w:eastAsia="Times New Roman" w:hAnsi="Arial" w:cs="Arial"/>
                <w:sz w:val="16"/>
                <w:szCs w:val="16"/>
                <w:lang w:eastAsia="fr-FR"/>
              </w:rPr>
              <w:pPrChange w:id="25869" w:author="Houyem Rais" w:date="2024-02-22T14:49:00Z">
                <w:pPr>
                  <w:spacing w:before="0" w:after="0" w:line="240" w:lineRule="auto"/>
                  <w:jc w:val="center"/>
                </w:pPr>
              </w:pPrChange>
            </w:pPr>
            <w:del w:id="25870" w:author="Houyem Rais" w:date="2024-02-22T14:46:00Z">
              <w:r w:rsidRPr="00CB457E" w:rsidDel="00201166">
                <w:rPr>
                  <w:rFonts w:ascii="Arial" w:eastAsia="Times New Roman" w:hAnsi="Arial" w:cs="Arial"/>
                  <w:sz w:val="16"/>
                  <w:szCs w:val="16"/>
                  <w:lang w:eastAsia="fr-FR"/>
                </w:rPr>
                <w:delText>3,40%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709679EE" w14:textId="25F030A5" w:rsidR="00CB457E" w:rsidRPr="00CB457E" w:rsidDel="00201166" w:rsidRDefault="00CB457E" w:rsidP="00D62BC5">
            <w:pPr>
              <w:spacing w:before="0" w:after="160"/>
              <w:jc w:val="left"/>
              <w:rPr>
                <w:del w:id="25871" w:author="Houyem Rais" w:date="2024-02-22T14:46:00Z"/>
                <w:rFonts w:ascii="Arial" w:eastAsia="Times New Roman" w:hAnsi="Arial" w:cs="Arial"/>
                <w:sz w:val="16"/>
                <w:szCs w:val="16"/>
                <w:lang w:eastAsia="fr-FR"/>
              </w:rPr>
              <w:pPrChange w:id="25872" w:author="Houyem Rais" w:date="2024-02-22T14:49:00Z">
                <w:pPr>
                  <w:spacing w:before="0" w:after="0" w:line="240" w:lineRule="auto"/>
                  <w:jc w:val="center"/>
                </w:pPr>
              </w:pPrChange>
            </w:pPr>
            <w:del w:id="25873"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493</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57D091E0" w14:textId="752249EF" w:rsidR="00CB457E" w:rsidRPr="00CB457E" w:rsidDel="00201166" w:rsidRDefault="00CB457E" w:rsidP="00D62BC5">
            <w:pPr>
              <w:spacing w:before="0" w:after="160"/>
              <w:jc w:val="left"/>
              <w:rPr>
                <w:del w:id="25874" w:author="Houyem Rais" w:date="2024-02-22T14:46:00Z"/>
                <w:rFonts w:ascii="Arial" w:eastAsia="Times New Roman" w:hAnsi="Arial" w:cs="Arial"/>
                <w:sz w:val="16"/>
                <w:szCs w:val="16"/>
                <w:lang w:eastAsia="fr-FR"/>
              </w:rPr>
              <w:pPrChange w:id="25875" w:author="Houyem Rais" w:date="2024-02-22T14:49:00Z">
                <w:pPr>
                  <w:spacing w:before="0" w:after="0" w:line="240" w:lineRule="auto"/>
                  <w:jc w:val="center"/>
                </w:pPr>
              </w:pPrChange>
            </w:pPr>
            <w:del w:id="25876" w:author="Houyem Rais" w:date="2024-02-22T14:46:00Z">
              <w:r w:rsidRPr="00CB457E" w:rsidDel="00201166">
                <w:rPr>
                  <w:rFonts w:ascii="Arial" w:eastAsia="Times New Roman" w:hAnsi="Arial" w:cs="Arial"/>
                  <w:sz w:val="16"/>
                  <w:szCs w:val="16"/>
                  <w:lang w:eastAsia="fr-FR"/>
                </w:rPr>
                <w:delText xml:space="preserve"> Génie civil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7779264C" w14:textId="78022EE9" w:rsidR="00CB457E" w:rsidRPr="00CB457E" w:rsidDel="00201166" w:rsidRDefault="00CB457E" w:rsidP="00D62BC5">
            <w:pPr>
              <w:spacing w:before="0" w:after="160"/>
              <w:jc w:val="left"/>
              <w:rPr>
                <w:del w:id="25877" w:author="Houyem Rais" w:date="2024-02-22T14:46:00Z"/>
                <w:rFonts w:ascii="Arial" w:eastAsia="Times New Roman" w:hAnsi="Arial" w:cs="Arial"/>
                <w:sz w:val="16"/>
                <w:szCs w:val="16"/>
                <w:lang w:eastAsia="fr-FR"/>
              </w:rPr>
              <w:pPrChange w:id="25878" w:author="Houyem Rais" w:date="2024-02-22T14:49:00Z">
                <w:pPr>
                  <w:spacing w:before="0" w:after="0" w:line="240" w:lineRule="auto"/>
                  <w:jc w:val="center"/>
                </w:pPr>
              </w:pPrChange>
            </w:pPr>
            <w:del w:id="25879" w:author="Houyem Rais" w:date="2024-02-22T14:46:00Z">
              <w:r w:rsidRPr="00CB457E" w:rsidDel="00201166">
                <w:rPr>
                  <w:rFonts w:ascii="Arial" w:eastAsia="Times New Roman" w:hAnsi="Arial" w:cs="Arial"/>
                  <w:sz w:val="16"/>
                  <w:szCs w:val="16"/>
                  <w:lang w:eastAsia="fr-FR"/>
                </w:rPr>
                <w:delText>0,17%</w:delText>
              </w:r>
            </w:del>
          </w:p>
        </w:tc>
        <w:tc>
          <w:tcPr>
            <w:tcW w:w="709" w:type="dxa"/>
            <w:tcBorders>
              <w:top w:val="nil"/>
              <w:left w:val="nil"/>
              <w:bottom w:val="single" w:sz="4" w:space="0" w:color="auto"/>
              <w:right w:val="single" w:sz="4" w:space="0" w:color="auto"/>
            </w:tcBorders>
            <w:shd w:val="clear" w:color="auto" w:fill="auto"/>
            <w:noWrap/>
            <w:vAlign w:val="center"/>
            <w:hideMark/>
          </w:tcPr>
          <w:p w14:paraId="7DBF2F56" w14:textId="48DB4639" w:rsidR="00CB457E" w:rsidRPr="00CB457E" w:rsidDel="00201166" w:rsidRDefault="00CB457E" w:rsidP="00D62BC5">
            <w:pPr>
              <w:spacing w:before="0" w:after="160"/>
              <w:jc w:val="left"/>
              <w:rPr>
                <w:del w:id="25880" w:author="Houyem Rais" w:date="2024-02-22T14:46:00Z"/>
                <w:rFonts w:ascii="Arial" w:eastAsia="Times New Roman" w:hAnsi="Arial" w:cs="Arial"/>
                <w:sz w:val="16"/>
                <w:szCs w:val="16"/>
                <w:lang w:eastAsia="fr-FR"/>
              </w:rPr>
              <w:pPrChange w:id="25881" w:author="Houyem Rais" w:date="2024-02-22T14:49:00Z">
                <w:pPr>
                  <w:spacing w:before="0" w:after="0" w:line="240" w:lineRule="auto"/>
                  <w:jc w:val="center"/>
                </w:pPr>
              </w:pPrChange>
            </w:pPr>
            <w:del w:id="25882"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0,84 </w:delText>
              </w:r>
            </w:del>
          </w:p>
        </w:tc>
        <w:tc>
          <w:tcPr>
            <w:tcW w:w="850" w:type="dxa"/>
            <w:tcBorders>
              <w:top w:val="nil"/>
              <w:left w:val="nil"/>
              <w:bottom w:val="single" w:sz="4" w:space="0" w:color="auto"/>
              <w:right w:val="single" w:sz="4" w:space="0" w:color="auto"/>
            </w:tcBorders>
            <w:shd w:val="clear" w:color="auto" w:fill="auto"/>
            <w:vAlign w:val="center"/>
            <w:hideMark/>
          </w:tcPr>
          <w:p w14:paraId="2A87EEA7" w14:textId="6DB9EBFF" w:rsidR="00CB457E" w:rsidRPr="00CB457E" w:rsidDel="00201166" w:rsidRDefault="00CB457E" w:rsidP="00D62BC5">
            <w:pPr>
              <w:spacing w:before="0" w:after="160"/>
              <w:jc w:val="left"/>
              <w:rPr>
                <w:del w:id="25883" w:author="Houyem Rais" w:date="2024-02-22T14:46:00Z"/>
                <w:rFonts w:ascii="Arial" w:eastAsia="Times New Roman" w:hAnsi="Arial" w:cs="Arial"/>
                <w:sz w:val="16"/>
                <w:szCs w:val="16"/>
                <w:lang w:eastAsia="fr-FR"/>
              </w:rPr>
              <w:pPrChange w:id="25884" w:author="Houyem Rais" w:date="2024-02-22T14:49:00Z">
                <w:pPr>
                  <w:spacing w:before="0" w:after="0" w:line="240" w:lineRule="auto"/>
                  <w:jc w:val="center"/>
                </w:pPr>
              </w:pPrChange>
            </w:pPr>
            <w:del w:id="25885"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3BDB529C" w14:textId="543BB6C0" w:rsidR="00CB457E" w:rsidRPr="00CB457E" w:rsidDel="00201166" w:rsidRDefault="00CB457E" w:rsidP="00D62BC5">
            <w:pPr>
              <w:spacing w:before="0" w:after="160"/>
              <w:jc w:val="left"/>
              <w:rPr>
                <w:del w:id="25886" w:author="Houyem Rais" w:date="2024-02-22T14:46:00Z"/>
                <w:rFonts w:ascii="Arial" w:eastAsia="Times New Roman" w:hAnsi="Arial" w:cs="Arial"/>
                <w:b/>
                <w:bCs/>
                <w:sz w:val="16"/>
                <w:szCs w:val="16"/>
                <w:lang w:eastAsia="fr-FR"/>
              </w:rPr>
              <w:pPrChange w:id="25887" w:author="Houyem Rais" w:date="2024-02-22T14:49:00Z">
                <w:pPr>
                  <w:spacing w:before="0" w:after="0" w:line="240" w:lineRule="auto"/>
                  <w:jc w:val="center"/>
                </w:pPr>
              </w:pPrChange>
            </w:pPr>
            <w:del w:id="25888"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67FD119F" w14:textId="2969B80A" w:rsidR="00CB457E" w:rsidRPr="00CB457E" w:rsidDel="00201166" w:rsidRDefault="00CB457E" w:rsidP="00D62BC5">
            <w:pPr>
              <w:spacing w:before="0" w:after="160"/>
              <w:jc w:val="left"/>
              <w:rPr>
                <w:del w:id="25889" w:author="Houyem Rais" w:date="2024-02-22T14:46:00Z"/>
                <w:rFonts w:ascii="Arial" w:eastAsia="Times New Roman" w:hAnsi="Arial" w:cs="Arial"/>
                <w:b/>
                <w:bCs/>
                <w:sz w:val="16"/>
                <w:szCs w:val="16"/>
                <w:lang w:eastAsia="fr-FR"/>
              </w:rPr>
              <w:pPrChange w:id="25890" w:author="Houyem Rais" w:date="2024-02-22T14:49:00Z">
                <w:pPr>
                  <w:spacing w:before="0" w:after="0" w:line="240" w:lineRule="auto"/>
                  <w:jc w:val="center"/>
                </w:pPr>
              </w:pPrChange>
            </w:pPr>
            <w:del w:id="25891"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7299F0A0" w14:textId="52376C45" w:rsidR="00CB457E" w:rsidRPr="00CB457E" w:rsidDel="00201166" w:rsidRDefault="00CB457E" w:rsidP="00D62BC5">
            <w:pPr>
              <w:spacing w:before="0" w:after="160"/>
              <w:jc w:val="left"/>
              <w:rPr>
                <w:del w:id="25892" w:author="Houyem Rais" w:date="2024-02-22T14:46:00Z"/>
                <w:rFonts w:ascii="Arial" w:eastAsia="Times New Roman" w:hAnsi="Arial" w:cs="Arial"/>
                <w:sz w:val="16"/>
                <w:szCs w:val="16"/>
                <w:lang w:eastAsia="fr-FR"/>
              </w:rPr>
              <w:pPrChange w:id="25893" w:author="Houyem Rais" w:date="2024-02-22T14:49:00Z">
                <w:pPr>
                  <w:spacing w:before="0" w:after="0" w:line="240" w:lineRule="auto"/>
                  <w:jc w:val="center"/>
                </w:pPr>
              </w:pPrChange>
            </w:pPr>
            <w:del w:id="2589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16B13199" w14:textId="72DE90B7" w:rsidR="00CB457E" w:rsidRPr="00CB457E" w:rsidDel="00201166" w:rsidRDefault="00CB457E" w:rsidP="00D62BC5">
            <w:pPr>
              <w:spacing w:before="0" w:after="160"/>
              <w:jc w:val="left"/>
              <w:rPr>
                <w:del w:id="25895" w:author="Houyem Rais" w:date="2024-02-22T14:46:00Z"/>
                <w:rFonts w:ascii="Arial" w:eastAsia="Times New Roman" w:hAnsi="Arial" w:cs="Arial"/>
                <w:sz w:val="16"/>
                <w:szCs w:val="16"/>
                <w:lang w:eastAsia="fr-FR"/>
              </w:rPr>
              <w:pPrChange w:id="25896" w:author="Houyem Rais" w:date="2024-02-22T14:49:00Z">
                <w:pPr>
                  <w:spacing w:before="0" w:after="0" w:line="240" w:lineRule="auto"/>
                  <w:jc w:val="center"/>
                </w:pPr>
              </w:pPrChange>
            </w:pPr>
            <w:del w:id="25897" w:author="Houyem Rais" w:date="2024-02-22T14:46:00Z">
              <w:r w:rsidRPr="00CB457E" w:rsidDel="00201166">
                <w:rPr>
                  <w:rFonts w:ascii="Arial" w:eastAsia="Times New Roman" w:hAnsi="Arial" w:cs="Arial"/>
                  <w:sz w:val="16"/>
                  <w:szCs w:val="16"/>
                  <w:lang w:eastAsia="fr-FR"/>
                </w:rPr>
                <w:delText xml:space="preserve">0,8 </w:delText>
              </w:r>
            </w:del>
          </w:p>
        </w:tc>
      </w:tr>
      <w:tr w:rsidR="00CB457E" w:rsidRPr="00CB457E" w:rsidDel="00201166" w14:paraId="385A70E6" w14:textId="1E925FF6" w:rsidTr="00E26F44">
        <w:trPr>
          <w:trHeight w:val="81"/>
          <w:del w:id="25898"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7488EC38" w14:textId="440D85AD" w:rsidR="00CB457E" w:rsidRPr="00CB457E" w:rsidDel="00201166" w:rsidRDefault="00CB457E" w:rsidP="00D62BC5">
            <w:pPr>
              <w:spacing w:before="0" w:after="160"/>
              <w:jc w:val="left"/>
              <w:rPr>
                <w:del w:id="25899" w:author="Houyem Rais" w:date="2024-02-22T14:46:00Z"/>
                <w:rFonts w:ascii="Arial" w:eastAsia="Times New Roman" w:hAnsi="Arial" w:cs="Arial"/>
                <w:b/>
                <w:bCs/>
                <w:sz w:val="16"/>
                <w:szCs w:val="16"/>
                <w:lang w:eastAsia="fr-FR"/>
              </w:rPr>
              <w:pPrChange w:id="25900" w:author="Houyem Rais" w:date="2024-02-22T14:49:00Z">
                <w:pPr>
                  <w:spacing w:before="0" w:after="0" w:line="240" w:lineRule="auto"/>
                  <w:jc w:val="center"/>
                </w:pPr>
              </w:pPrChange>
            </w:pPr>
            <w:del w:id="25901" w:author="Houyem Rais" w:date="2024-02-22T14:46:00Z">
              <w:r w:rsidRPr="00CB457E" w:rsidDel="00201166">
                <w:rPr>
                  <w:rFonts w:ascii="Arial" w:eastAsia="Times New Roman" w:hAnsi="Arial" w:cs="Arial"/>
                  <w:b/>
                  <w:bCs/>
                  <w:sz w:val="16"/>
                  <w:szCs w:val="16"/>
                  <w:lang w:eastAsia="fr-FR"/>
                </w:rPr>
                <w:delText>15</w:delText>
              </w:r>
            </w:del>
          </w:p>
        </w:tc>
        <w:tc>
          <w:tcPr>
            <w:tcW w:w="1135" w:type="dxa"/>
            <w:tcBorders>
              <w:top w:val="nil"/>
              <w:left w:val="nil"/>
              <w:bottom w:val="single" w:sz="4" w:space="0" w:color="auto"/>
              <w:right w:val="single" w:sz="4" w:space="0" w:color="auto"/>
            </w:tcBorders>
            <w:shd w:val="clear" w:color="auto" w:fill="auto"/>
            <w:hideMark/>
          </w:tcPr>
          <w:p w14:paraId="43DB12E9" w14:textId="60A8B300" w:rsidR="00CB457E" w:rsidRPr="00CB457E" w:rsidDel="00201166" w:rsidRDefault="00CB457E" w:rsidP="00D62BC5">
            <w:pPr>
              <w:spacing w:before="0" w:after="160"/>
              <w:jc w:val="left"/>
              <w:rPr>
                <w:del w:id="25902" w:author="Houyem Rais" w:date="2024-02-22T14:46:00Z"/>
                <w:rFonts w:ascii="Arial" w:eastAsia="Times New Roman" w:hAnsi="Arial" w:cs="Arial"/>
                <w:sz w:val="16"/>
                <w:szCs w:val="16"/>
                <w:lang w:eastAsia="fr-FR"/>
              </w:rPr>
              <w:pPrChange w:id="25903" w:author="Houyem Rais" w:date="2024-02-22T14:49:00Z">
                <w:pPr>
                  <w:spacing w:before="0" w:after="0" w:line="240" w:lineRule="auto"/>
                  <w:jc w:val="left"/>
                </w:pPr>
              </w:pPrChange>
            </w:pPr>
            <w:del w:id="25904"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nil"/>
              <w:left w:val="nil"/>
              <w:bottom w:val="single" w:sz="4" w:space="0" w:color="auto"/>
              <w:right w:val="single" w:sz="4" w:space="0" w:color="auto"/>
            </w:tcBorders>
            <w:shd w:val="clear" w:color="auto" w:fill="auto"/>
            <w:noWrap/>
            <w:hideMark/>
          </w:tcPr>
          <w:p w14:paraId="46714425" w14:textId="58CB3A2F" w:rsidR="00CB457E" w:rsidRPr="00CB457E" w:rsidDel="00201166" w:rsidRDefault="00CB457E" w:rsidP="00D62BC5">
            <w:pPr>
              <w:spacing w:before="0" w:after="160"/>
              <w:jc w:val="left"/>
              <w:rPr>
                <w:del w:id="25905" w:author="Houyem Rais" w:date="2024-02-22T14:46:00Z"/>
                <w:rFonts w:ascii="Arial" w:eastAsia="Times New Roman" w:hAnsi="Arial" w:cs="Arial"/>
                <w:sz w:val="16"/>
                <w:szCs w:val="16"/>
                <w:lang w:eastAsia="fr-FR"/>
              </w:rPr>
              <w:pPrChange w:id="25906" w:author="Houyem Rais" w:date="2024-02-22T14:49:00Z">
                <w:pPr>
                  <w:spacing w:before="0" w:after="0" w:line="240" w:lineRule="auto"/>
                  <w:jc w:val="left"/>
                </w:pPr>
              </w:pPrChange>
            </w:pPr>
            <w:del w:id="25907" w:author="Houyem Rais" w:date="2024-02-22T14:46:00Z">
              <w:r w:rsidRPr="00CB457E" w:rsidDel="00201166">
                <w:rPr>
                  <w:rFonts w:ascii="Arial" w:eastAsia="Times New Roman" w:hAnsi="Arial" w:cs="Arial"/>
                  <w:sz w:val="16"/>
                  <w:szCs w:val="16"/>
                  <w:lang w:eastAsia="fr-FR"/>
                </w:rPr>
                <w:delText>Environnemental</w:delText>
              </w:r>
            </w:del>
          </w:p>
        </w:tc>
        <w:tc>
          <w:tcPr>
            <w:tcW w:w="3260" w:type="dxa"/>
            <w:tcBorders>
              <w:top w:val="nil"/>
              <w:left w:val="nil"/>
              <w:bottom w:val="single" w:sz="4" w:space="0" w:color="auto"/>
              <w:right w:val="single" w:sz="4" w:space="0" w:color="auto"/>
            </w:tcBorders>
            <w:shd w:val="clear" w:color="auto" w:fill="auto"/>
            <w:hideMark/>
          </w:tcPr>
          <w:p w14:paraId="02500E92" w14:textId="2CB0C5F4" w:rsidR="00CB457E" w:rsidRPr="00CB457E" w:rsidDel="00201166" w:rsidRDefault="00CB457E" w:rsidP="00D62BC5">
            <w:pPr>
              <w:spacing w:before="0" w:after="160"/>
              <w:jc w:val="left"/>
              <w:rPr>
                <w:del w:id="25908" w:author="Houyem Rais" w:date="2024-02-22T14:46:00Z"/>
                <w:rFonts w:ascii="Arial" w:eastAsia="Times New Roman" w:hAnsi="Arial" w:cs="Arial"/>
                <w:sz w:val="16"/>
                <w:szCs w:val="16"/>
                <w:lang w:eastAsia="fr-FR"/>
              </w:rPr>
              <w:pPrChange w:id="25909" w:author="Houyem Rais" w:date="2024-02-22T14:49:00Z">
                <w:pPr>
                  <w:spacing w:before="0" w:after="0" w:line="240" w:lineRule="auto"/>
                  <w:jc w:val="left"/>
                </w:pPr>
              </w:pPrChange>
            </w:pPr>
            <w:del w:id="25910" w:author="Houyem Rais" w:date="2024-02-22T14:46:00Z">
              <w:r w:rsidRPr="00CB457E" w:rsidDel="00201166">
                <w:rPr>
                  <w:rFonts w:ascii="Arial" w:eastAsia="Times New Roman" w:hAnsi="Arial" w:cs="Arial"/>
                  <w:sz w:val="16"/>
                  <w:szCs w:val="16"/>
                  <w:lang w:eastAsia="fr-FR"/>
                </w:rPr>
                <w:delText xml:space="preserve">Impact environnemental négatif de la construction de l'autoroute, </w:delText>
              </w:r>
            </w:del>
            <w:ins w:id="25911" w:author="Mohamed Amine Sdiri" w:date="2023-11-29T09:58:00Z">
              <w:del w:id="25912" w:author="Houyem Rais" w:date="2024-02-22T14:46:00Z">
                <w:r w:rsidR="00621175" w:rsidDel="00201166">
                  <w:rPr>
                    <w:rFonts w:ascii="Arial" w:eastAsia="Times New Roman" w:hAnsi="Arial" w:cs="Arial"/>
                    <w:sz w:val="16"/>
                    <w:szCs w:val="16"/>
                    <w:lang w:eastAsia="fr-FR"/>
                  </w:rPr>
                  <w:delText xml:space="preserve"> </w:delText>
                </w:r>
              </w:del>
            </w:ins>
            <w:del w:id="25913" w:author="Houyem Rais" w:date="2024-02-22T14:46:00Z">
              <w:r w:rsidRPr="00CB457E" w:rsidDel="00201166">
                <w:rPr>
                  <w:rFonts w:ascii="Arial" w:eastAsia="Times New Roman" w:hAnsi="Arial" w:cs="Arial"/>
                  <w:sz w:val="16"/>
                  <w:szCs w:val="16"/>
                  <w:lang w:eastAsia="fr-FR"/>
                </w:rPr>
                <w:delText>pouvant entrainer des pénalités ou des coûts supplémentaires</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544BA352" w14:textId="642A3971" w:rsidR="00CB457E" w:rsidRPr="00CB457E" w:rsidDel="00201166" w:rsidRDefault="00CB457E" w:rsidP="00D62BC5">
            <w:pPr>
              <w:spacing w:before="0" w:after="160"/>
              <w:jc w:val="left"/>
              <w:rPr>
                <w:del w:id="25914" w:author="Houyem Rais" w:date="2024-02-22T14:46:00Z"/>
                <w:rFonts w:ascii="Arial" w:eastAsia="Times New Roman" w:hAnsi="Arial" w:cs="Arial"/>
                <w:b/>
                <w:bCs/>
                <w:sz w:val="16"/>
                <w:szCs w:val="16"/>
                <w:lang w:eastAsia="fr-FR"/>
              </w:rPr>
              <w:pPrChange w:id="25915" w:author="Houyem Rais" w:date="2024-02-22T14:49:00Z">
                <w:pPr>
                  <w:spacing w:before="0" w:after="0" w:line="240" w:lineRule="auto"/>
                  <w:jc w:val="center"/>
                </w:pPr>
              </w:pPrChange>
            </w:pPr>
            <w:del w:id="25916" w:author="Houyem Rais" w:date="2024-02-22T14:46:00Z">
              <w:r w:rsidRPr="00CB457E" w:rsidDel="00201166">
                <w:rPr>
                  <w:rFonts w:ascii="Arial" w:eastAsia="Times New Roman" w:hAnsi="Arial" w:cs="Arial"/>
                  <w:b/>
                  <w:bCs/>
                  <w:sz w:val="16"/>
                  <w:szCs w:val="16"/>
                  <w:lang w:eastAsia="fr-FR"/>
                </w:rPr>
                <w:delText>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74C5680A" w14:textId="3B08CD30" w:rsidR="00CB457E" w:rsidRPr="00CB457E" w:rsidDel="00201166" w:rsidRDefault="00CB457E" w:rsidP="00D62BC5">
            <w:pPr>
              <w:spacing w:before="0" w:after="160"/>
              <w:jc w:val="left"/>
              <w:rPr>
                <w:del w:id="25917" w:author="Houyem Rais" w:date="2024-02-22T14:46:00Z"/>
                <w:rFonts w:ascii="Arial" w:eastAsia="Times New Roman" w:hAnsi="Arial" w:cs="Arial"/>
                <w:sz w:val="16"/>
                <w:szCs w:val="16"/>
                <w:lang w:eastAsia="fr-FR"/>
              </w:rPr>
              <w:pPrChange w:id="25918" w:author="Houyem Rais" w:date="2024-02-22T14:49:00Z">
                <w:pPr>
                  <w:spacing w:before="0" w:after="0" w:line="240" w:lineRule="auto"/>
                  <w:jc w:val="center"/>
                </w:pPr>
              </w:pPrChange>
            </w:pPr>
            <w:del w:id="25919"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1A7F1503" w14:textId="3612B72D" w:rsidR="00CB457E" w:rsidRPr="00CB457E" w:rsidDel="00201166" w:rsidRDefault="00CB457E" w:rsidP="00D62BC5">
            <w:pPr>
              <w:spacing w:before="0" w:after="160"/>
              <w:jc w:val="left"/>
              <w:rPr>
                <w:del w:id="25920" w:author="Houyem Rais" w:date="2024-02-22T14:46:00Z"/>
                <w:rFonts w:ascii="Arial" w:eastAsia="Times New Roman" w:hAnsi="Arial" w:cs="Arial"/>
                <w:sz w:val="16"/>
                <w:szCs w:val="16"/>
                <w:lang w:eastAsia="fr-FR"/>
              </w:rPr>
              <w:pPrChange w:id="25921" w:author="Houyem Rais" w:date="2024-02-22T14:49:00Z">
                <w:pPr>
                  <w:spacing w:before="0" w:after="0" w:line="240" w:lineRule="auto"/>
                  <w:jc w:val="center"/>
                </w:pPr>
              </w:pPrChange>
            </w:pPr>
            <w:del w:id="25922" w:author="Houyem Rais" w:date="2024-02-22T14:46:00Z">
              <w:r w:rsidRPr="00CB457E" w:rsidDel="00201166">
                <w:rPr>
                  <w:rFonts w:ascii="Arial" w:eastAsia="Times New Roman" w:hAnsi="Arial" w:cs="Arial"/>
                  <w:sz w:val="16"/>
                  <w:szCs w:val="16"/>
                  <w:lang w:eastAsia="fr-FR"/>
                </w:rPr>
                <w:delText>10,50%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1855D97A" w14:textId="4988DAA7" w:rsidR="00CB457E" w:rsidRPr="00CB457E" w:rsidDel="00201166" w:rsidRDefault="00CB457E" w:rsidP="00D62BC5">
            <w:pPr>
              <w:spacing w:before="0" w:after="160"/>
              <w:jc w:val="left"/>
              <w:rPr>
                <w:del w:id="25923" w:author="Houyem Rais" w:date="2024-02-22T14:46:00Z"/>
                <w:rFonts w:ascii="Arial" w:eastAsia="Times New Roman" w:hAnsi="Arial" w:cs="Arial"/>
                <w:sz w:val="16"/>
                <w:szCs w:val="16"/>
                <w:lang w:eastAsia="fr-FR"/>
              </w:rPr>
              <w:pPrChange w:id="25924" w:author="Houyem Rais" w:date="2024-02-22T14:49:00Z">
                <w:pPr>
                  <w:spacing w:before="0" w:after="0" w:line="240" w:lineRule="auto"/>
                  <w:jc w:val="center"/>
                </w:pPr>
              </w:pPrChange>
            </w:pPr>
            <w:del w:id="2592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3084D871" w14:textId="02935663" w:rsidR="00CB457E" w:rsidRPr="00CB457E" w:rsidDel="00201166" w:rsidRDefault="00CB457E" w:rsidP="00D62BC5">
            <w:pPr>
              <w:spacing w:before="0" w:after="160"/>
              <w:jc w:val="left"/>
              <w:rPr>
                <w:del w:id="25926" w:author="Houyem Rais" w:date="2024-02-22T14:46:00Z"/>
                <w:rFonts w:ascii="Arial" w:eastAsia="Times New Roman" w:hAnsi="Arial" w:cs="Arial"/>
                <w:sz w:val="16"/>
                <w:szCs w:val="16"/>
                <w:lang w:eastAsia="fr-FR"/>
              </w:rPr>
              <w:pPrChange w:id="25927" w:author="Houyem Rais" w:date="2024-02-22T14:49:00Z">
                <w:pPr>
                  <w:spacing w:before="0" w:after="0" w:line="240" w:lineRule="auto"/>
                  <w:jc w:val="center"/>
                </w:pPr>
              </w:pPrChange>
            </w:pPr>
            <w:del w:id="25928"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73702696" w14:textId="7E1768F3" w:rsidR="00CB457E" w:rsidRPr="00CB457E" w:rsidDel="00201166" w:rsidRDefault="00CB457E" w:rsidP="00D62BC5">
            <w:pPr>
              <w:spacing w:before="0" w:after="160"/>
              <w:jc w:val="left"/>
              <w:rPr>
                <w:del w:id="25929" w:author="Houyem Rais" w:date="2024-02-22T14:46:00Z"/>
                <w:rFonts w:ascii="Arial" w:eastAsia="Times New Roman" w:hAnsi="Arial" w:cs="Arial"/>
                <w:sz w:val="16"/>
                <w:szCs w:val="16"/>
                <w:lang w:eastAsia="fr-FR"/>
              </w:rPr>
              <w:pPrChange w:id="25930" w:author="Houyem Rais" w:date="2024-02-22T14:49:00Z">
                <w:pPr>
                  <w:spacing w:before="0" w:after="0" w:line="240" w:lineRule="auto"/>
                  <w:jc w:val="center"/>
                </w:pPr>
              </w:pPrChange>
            </w:pPr>
            <w:del w:id="25931" w:author="Houyem Rais" w:date="2024-02-22T14:46:00Z">
              <w:r w:rsidRPr="00CB457E" w:rsidDel="00201166">
                <w:rPr>
                  <w:rFonts w:ascii="Arial" w:eastAsia="Times New Roman" w:hAnsi="Arial" w:cs="Arial"/>
                  <w:sz w:val="16"/>
                  <w:szCs w:val="16"/>
                  <w:lang w:eastAsia="fr-FR"/>
                </w:rPr>
                <w:delText>0,53%</w:delText>
              </w:r>
            </w:del>
          </w:p>
        </w:tc>
        <w:tc>
          <w:tcPr>
            <w:tcW w:w="709" w:type="dxa"/>
            <w:tcBorders>
              <w:top w:val="nil"/>
              <w:left w:val="nil"/>
              <w:bottom w:val="single" w:sz="4" w:space="0" w:color="auto"/>
              <w:right w:val="single" w:sz="4" w:space="0" w:color="auto"/>
            </w:tcBorders>
            <w:shd w:val="clear" w:color="auto" w:fill="auto"/>
            <w:noWrap/>
            <w:vAlign w:val="center"/>
            <w:hideMark/>
          </w:tcPr>
          <w:p w14:paraId="308549E5" w14:textId="42C333BC" w:rsidR="00CB457E" w:rsidRPr="00CB457E" w:rsidDel="00201166" w:rsidRDefault="00CB457E" w:rsidP="00D62BC5">
            <w:pPr>
              <w:spacing w:before="0" w:after="160"/>
              <w:jc w:val="left"/>
              <w:rPr>
                <w:del w:id="25932" w:author="Houyem Rais" w:date="2024-02-22T14:46:00Z"/>
                <w:rFonts w:ascii="Arial" w:eastAsia="Times New Roman" w:hAnsi="Arial" w:cs="Arial"/>
                <w:sz w:val="16"/>
                <w:szCs w:val="16"/>
                <w:lang w:eastAsia="fr-FR"/>
              </w:rPr>
              <w:pPrChange w:id="25933" w:author="Houyem Rais" w:date="2024-02-22T14:49:00Z">
                <w:pPr>
                  <w:spacing w:before="0" w:after="0" w:line="240" w:lineRule="auto"/>
                  <w:jc w:val="center"/>
                </w:pPr>
              </w:pPrChange>
            </w:pPr>
            <w:del w:id="2593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5,18 </w:delText>
              </w:r>
            </w:del>
          </w:p>
        </w:tc>
        <w:tc>
          <w:tcPr>
            <w:tcW w:w="850" w:type="dxa"/>
            <w:tcBorders>
              <w:top w:val="nil"/>
              <w:left w:val="nil"/>
              <w:bottom w:val="single" w:sz="4" w:space="0" w:color="auto"/>
              <w:right w:val="single" w:sz="4" w:space="0" w:color="auto"/>
            </w:tcBorders>
            <w:shd w:val="clear" w:color="auto" w:fill="auto"/>
            <w:vAlign w:val="center"/>
            <w:hideMark/>
          </w:tcPr>
          <w:p w14:paraId="0470A458" w14:textId="23AD9610" w:rsidR="00CB457E" w:rsidRPr="00CB457E" w:rsidDel="00201166" w:rsidRDefault="00CB457E" w:rsidP="00D62BC5">
            <w:pPr>
              <w:spacing w:before="0" w:after="160"/>
              <w:jc w:val="left"/>
              <w:rPr>
                <w:del w:id="25935" w:author="Houyem Rais" w:date="2024-02-22T14:46:00Z"/>
                <w:rFonts w:ascii="Arial" w:eastAsia="Times New Roman" w:hAnsi="Arial" w:cs="Arial"/>
                <w:sz w:val="16"/>
                <w:szCs w:val="16"/>
                <w:lang w:eastAsia="fr-FR"/>
              </w:rPr>
              <w:pPrChange w:id="25936" w:author="Houyem Rais" w:date="2024-02-22T14:49:00Z">
                <w:pPr>
                  <w:spacing w:before="0" w:after="0" w:line="240" w:lineRule="auto"/>
                  <w:jc w:val="center"/>
                </w:pPr>
              </w:pPrChange>
            </w:pPr>
            <w:del w:id="25937"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705D88C0" w14:textId="4549A16A" w:rsidR="00CB457E" w:rsidRPr="00CB457E" w:rsidDel="00201166" w:rsidRDefault="00CB457E" w:rsidP="00D62BC5">
            <w:pPr>
              <w:spacing w:before="0" w:after="160"/>
              <w:jc w:val="left"/>
              <w:rPr>
                <w:del w:id="25938" w:author="Houyem Rais" w:date="2024-02-22T14:46:00Z"/>
                <w:rFonts w:ascii="Arial" w:eastAsia="Times New Roman" w:hAnsi="Arial" w:cs="Arial"/>
                <w:b/>
                <w:bCs/>
                <w:sz w:val="16"/>
                <w:szCs w:val="16"/>
                <w:lang w:eastAsia="fr-FR"/>
              </w:rPr>
              <w:pPrChange w:id="25939" w:author="Houyem Rais" w:date="2024-02-22T14:49:00Z">
                <w:pPr>
                  <w:spacing w:before="0" w:after="0" w:line="240" w:lineRule="auto"/>
                  <w:jc w:val="center"/>
                </w:pPr>
              </w:pPrChange>
            </w:pPr>
            <w:del w:id="25940"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4F542436" w14:textId="17FCB594" w:rsidR="00CB457E" w:rsidRPr="00CB457E" w:rsidDel="00201166" w:rsidRDefault="00CB457E" w:rsidP="00D62BC5">
            <w:pPr>
              <w:spacing w:before="0" w:after="160"/>
              <w:jc w:val="left"/>
              <w:rPr>
                <w:del w:id="25941" w:author="Houyem Rais" w:date="2024-02-22T14:46:00Z"/>
                <w:rFonts w:ascii="Arial" w:eastAsia="Times New Roman" w:hAnsi="Arial" w:cs="Arial"/>
                <w:b/>
                <w:bCs/>
                <w:sz w:val="16"/>
                <w:szCs w:val="16"/>
                <w:lang w:eastAsia="fr-FR"/>
              </w:rPr>
              <w:pPrChange w:id="25942" w:author="Houyem Rais" w:date="2024-02-22T14:49:00Z">
                <w:pPr>
                  <w:spacing w:before="0" w:after="0" w:line="240" w:lineRule="auto"/>
                  <w:jc w:val="center"/>
                </w:pPr>
              </w:pPrChange>
            </w:pPr>
            <w:del w:id="25943"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69FE0C33" w14:textId="2EE0C02D" w:rsidR="00CB457E" w:rsidRPr="00CB457E" w:rsidDel="00201166" w:rsidRDefault="00CB457E" w:rsidP="00D62BC5">
            <w:pPr>
              <w:spacing w:before="0" w:after="160"/>
              <w:jc w:val="left"/>
              <w:rPr>
                <w:del w:id="25944" w:author="Houyem Rais" w:date="2024-02-22T14:46:00Z"/>
                <w:rFonts w:ascii="Arial" w:eastAsia="Times New Roman" w:hAnsi="Arial" w:cs="Arial"/>
                <w:sz w:val="16"/>
                <w:szCs w:val="16"/>
                <w:lang w:eastAsia="fr-FR"/>
              </w:rPr>
              <w:pPrChange w:id="25945" w:author="Houyem Rais" w:date="2024-02-22T14:49:00Z">
                <w:pPr>
                  <w:spacing w:before="0" w:after="0" w:line="240" w:lineRule="auto"/>
                  <w:jc w:val="center"/>
                </w:pPr>
              </w:pPrChange>
            </w:pPr>
            <w:del w:id="2594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5226DF89" w14:textId="556F0151" w:rsidR="00CB457E" w:rsidRPr="00CB457E" w:rsidDel="00201166" w:rsidRDefault="00CB457E" w:rsidP="00D62BC5">
            <w:pPr>
              <w:spacing w:before="0" w:after="160"/>
              <w:jc w:val="left"/>
              <w:rPr>
                <w:del w:id="25947" w:author="Houyem Rais" w:date="2024-02-22T14:46:00Z"/>
                <w:rFonts w:ascii="Arial" w:eastAsia="Times New Roman" w:hAnsi="Arial" w:cs="Arial"/>
                <w:sz w:val="16"/>
                <w:szCs w:val="16"/>
                <w:lang w:eastAsia="fr-FR"/>
              </w:rPr>
              <w:pPrChange w:id="25948" w:author="Houyem Rais" w:date="2024-02-22T14:49:00Z">
                <w:pPr>
                  <w:spacing w:before="0" w:after="0" w:line="240" w:lineRule="auto"/>
                  <w:jc w:val="center"/>
                </w:pPr>
              </w:pPrChange>
            </w:pPr>
            <w:del w:id="25949" w:author="Houyem Rais" w:date="2024-02-22T14:46:00Z">
              <w:r w:rsidRPr="00CB457E" w:rsidDel="00201166">
                <w:rPr>
                  <w:rFonts w:ascii="Arial" w:eastAsia="Times New Roman" w:hAnsi="Arial" w:cs="Arial"/>
                  <w:sz w:val="16"/>
                  <w:szCs w:val="16"/>
                  <w:lang w:eastAsia="fr-FR"/>
                </w:rPr>
                <w:delText xml:space="preserve">5,2 </w:delText>
              </w:r>
            </w:del>
          </w:p>
        </w:tc>
      </w:tr>
      <w:tr w:rsidR="00CB457E" w:rsidRPr="00CB457E" w:rsidDel="00201166" w14:paraId="0A564680" w14:textId="7BC7AA28" w:rsidTr="00E26F44">
        <w:trPr>
          <w:trHeight w:val="54"/>
          <w:del w:id="25950"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00A9F123" w14:textId="4D050FF4" w:rsidR="00CB457E" w:rsidRPr="00CB457E" w:rsidDel="00201166" w:rsidRDefault="00CB457E" w:rsidP="00D62BC5">
            <w:pPr>
              <w:spacing w:before="0" w:after="160"/>
              <w:jc w:val="left"/>
              <w:rPr>
                <w:del w:id="25951" w:author="Houyem Rais" w:date="2024-02-22T14:46:00Z"/>
                <w:rFonts w:ascii="Arial" w:eastAsia="Times New Roman" w:hAnsi="Arial" w:cs="Arial"/>
                <w:b/>
                <w:bCs/>
                <w:sz w:val="16"/>
                <w:szCs w:val="16"/>
                <w:lang w:eastAsia="fr-FR"/>
              </w:rPr>
              <w:pPrChange w:id="25952" w:author="Houyem Rais" w:date="2024-02-22T14:49:00Z">
                <w:pPr>
                  <w:spacing w:before="0" w:after="0" w:line="240" w:lineRule="auto"/>
                  <w:jc w:val="center"/>
                </w:pPr>
              </w:pPrChange>
            </w:pPr>
            <w:del w:id="25953" w:author="Houyem Rais" w:date="2024-02-22T14:46:00Z">
              <w:r w:rsidRPr="00CB457E" w:rsidDel="00201166">
                <w:rPr>
                  <w:rFonts w:ascii="Arial" w:eastAsia="Times New Roman" w:hAnsi="Arial" w:cs="Arial"/>
                  <w:b/>
                  <w:bCs/>
                  <w:sz w:val="16"/>
                  <w:szCs w:val="16"/>
                  <w:lang w:eastAsia="fr-FR"/>
                </w:rPr>
                <w:delText>16</w:delText>
              </w:r>
            </w:del>
          </w:p>
        </w:tc>
        <w:tc>
          <w:tcPr>
            <w:tcW w:w="1135" w:type="dxa"/>
            <w:tcBorders>
              <w:top w:val="nil"/>
              <w:left w:val="nil"/>
              <w:bottom w:val="single" w:sz="4" w:space="0" w:color="auto"/>
              <w:right w:val="single" w:sz="4" w:space="0" w:color="auto"/>
            </w:tcBorders>
            <w:shd w:val="clear" w:color="auto" w:fill="auto"/>
            <w:hideMark/>
          </w:tcPr>
          <w:p w14:paraId="12948D6E" w14:textId="3A642C21" w:rsidR="00CB457E" w:rsidRPr="00CB457E" w:rsidDel="00201166" w:rsidRDefault="00CB457E" w:rsidP="00D62BC5">
            <w:pPr>
              <w:spacing w:before="0" w:after="160"/>
              <w:jc w:val="left"/>
              <w:rPr>
                <w:del w:id="25954" w:author="Houyem Rais" w:date="2024-02-22T14:46:00Z"/>
                <w:rFonts w:ascii="Arial" w:eastAsia="Times New Roman" w:hAnsi="Arial" w:cs="Arial"/>
                <w:sz w:val="16"/>
                <w:szCs w:val="16"/>
                <w:lang w:eastAsia="fr-FR"/>
              </w:rPr>
              <w:pPrChange w:id="25955" w:author="Houyem Rais" w:date="2024-02-22T14:49:00Z">
                <w:pPr>
                  <w:spacing w:before="0" w:after="0" w:line="240" w:lineRule="auto"/>
                  <w:jc w:val="left"/>
                </w:pPr>
              </w:pPrChange>
            </w:pPr>
            <w:del w:id="25956"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nil"/>
              <w:left w:val="nil"/>
              <w:bottom w:val="single" w:sz="4" w:space="0" w:color="auto"/>
              <w:right w:val="single" w:sz="4" w:space="0" w:color="auto"/>
            </w:tcBorders>
            <w:shd w:val="clear" w:color="auto" w:fill="auto"/>
            <w:hideMark/>
          </w:tcPr>
          <w:p w14:paraId="680273E6" w14:textId="343E74D4" w:rsidR="00CB457E" w:rsidRPr="00CB457E" w:rsidDel="00201166" w:rsidRDefault="00CB457E" w:rsidP="00D62BC5">
            <w:pPr>
              <w:spacing w:before="0" w:after="160"/>
              <w:jc w:val="left"/>
              <w:rPr>
                <w:del w:id="25957" w:author="Houyem Rais" w:date="2024-02-22T14:46:00Z"/>
                <w:rFonts w:ascii="Arial" w:eastAsia="Times New Roman" w:hAnsi="Arial" w:cs="Arial"/>
                <w:sz w:val="16"/>
                <w:szCs w:val="16"/>
                <w:lang w:eastAsia="fr-FR"/>
              </w:rPr>
              <w:pPrChange w:id="25958" w:author="Houyem Rais" w:date="2024-02-22T14:49:00Z">
                <w:pPr>
                  <w:spacing w:before="0" w:after="0" w:line="240" w:lineRule="auto"/>
                  <w:jc w:val="left"/>
                </w:pPr>
              </w:pPrChange>
            </w:pPr>
            <w:del w:id="25959" w:author="Houyem Rais" w:date="2024-02-22T14:46:00Z">
              <w:r w:rsidRPr="00CB457E" w:rsidDel="00201166">
                <w:rPr>
                  <w:rFonts w:ascii="Arial" w:eastAsia="Times New Roman" w:hAnsi="Arial" w:cs="Arial"/>
                  <w:sz w:val="16"/>
                  <w:szCs w:val="16"/>
                  <w:lang w:eastAsia="fr-FR"/>
                </w:rPr>
                <w:delText>Environnemental/ Juridique</w:delText>
              </w:r>
            </w:del>
          </w:p>
        </w:tc>
        <w:tc>
          <w:tcPr>
            <w:tcW w:w="3260" w:type="dxa"/>
            <w:tcBorders>
              <w:top w:val="nil"/>
              <w:left w:val="nil"/>
              <w:bottom w:val="single" w:sz="4" w:space="0" w:color="auto"/>
              <w:right w:val="single" w:sz="4" w:space="0" w:color="auto"/>
            </w:tcBorders>
            <w:shd w:val="clear" w:color="auto" w:fill="auto"/>
            <w:hideMark/>
          </w:tcPr>
          <w:p w14:paraId="41253A13" w14:textId="271CB517" w:rsidR="00CB457E" w:rsidRPr="00CB457E" w:rsidDel="00201166" w:rsidRDefault="00CB457E" w:rsidP="00D62BC5">
            <w:pPr>
              <w:spacing w:before="0" w:after="160"/>
              <w:jc w:val="left"/>
              <w:rPr>
                <w:del w:id="25960" w:author="Houyem Rais" w:date="2024-02-22T14:46:00Z"/>
                <w:rFonts w:ascii="Arial" w:eastAsia="Times New Roman" w:hAnsi="Arial" w:cs="Arial"/>
                <w:sz w:val="16"/>
                <w:szCs w:val="16"/>
                <w:lang w:eastAsia="fr-FR"/>
              </w:rPr>
              <w:pPrChange w:id="25961" w:author="Houyem Rais" w:date="2024-02-22T14:49:00Z">
                <w:pPr>
                  <w:spacing w:before="0" w:after="0" w:line="240" w:lineRule="auto"/>
                  <w:jc w:val="left"/>
                </w:pPr>
              </w:pPrChange>
            </w:pPr>
            <w:del w:id="25962" w:author="Houyem Rais" w:date="2024-02-22T14:46:00Z">
              <w:r w:rsidRPr="00CB457E" w:rsidDel="00201166">
                <w:rPr>
                  <w:rFonts w:ascii="Arial" w:eastAsia="Times New Roman" w:hAnsi="Arial" w:cs="Arial"/>
                  <w:sz w:val="16"/>
                  <w:szCs w:val="16"/>
                  <w:lang w:eastAsia="fr-FR"/>
                </w:rPr>
                <w:delText xml:space="preserve">Évolution des réglementations environnementales, </w:delText>
              </w:r>
            </w:del>
            <w:ins w:id="25963" w:author="Mohamed Amine Sdiri" w:date="2023-11-29T09:58:00Z">
              <w:del w:id="25964" w:author="Houyem Rais" w:date="2024-02-22T14:46:00Z">
                <w:r w:rsidR="00621175" w:rsidDel="00201166">
                  <w:rPr>
                    <w:rFonts w:ascii="Arial" w:eastAsia="Times New Roman" w:hAnsi="Arial" w:cs="Arial"/>
                    <w:sz w:val="16"/>
                    <w:szCs w:val="16"/>
                    <w:lang w:eastAsia="fr-FR"/>
                  </w:rPr>
                  <w:delText xml:space="preserve"> </w:delText>
                </w:r>
              </w:del>
            </w:ins>
            <w:del w:id="25965" w:author="Houyem Rais" w:date="2024-02-22T14:46:00Z">
              <w:r w:rsidRPr="00CB457E" w:rsidDel="00201166">
                <w:rPr>
                  <w:rFonts w:ascii="Arial" w:eastAsia="Times New Roman" w:hAnsi="Arial" w:cs="Arial"/>
                  <w:sz w:val="16"/>
                  <w:szCs w:val="16"/>
                  <w:lang w:eastAsia="fr-FR"/>
                </w:rPr>
                <w:delText>entraînant des coûts supplémentaires ou des modifications de conception</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4C31C245" w14:textId="4C42568B" w:rsidR="00CB457E" w:rsidRPr="00CB457E" w:rsidDel="00201166" w:rsidRDefault="00CB457E" w:rsidP="00D62BC5">
            <w:pPr>
              <w:spacing w:before="0" w:after="160"/>
              <w:jc w:val="left"/>
              <w:rPr>
                <w:del w:id="25966" w:author="Houyem Rais" w:date="2024-02-22T14:46:00Z"/>
                <w:rFonts w:ascii="Arial" w:eastAsia="Times New Roman" w:hAnsi="Arial" w:cs="Arial"/>
                <w:b/>
                <w:bCs/>
                <w:sz w:val="16"/>
                <w:szCs w:val="16"/>
                <w:lang w:eastAsia="fr-FR"/>
              </w:rPr>
              <w:pPrChange w:id="25967" w:author="Houyem Rais" w:date="2024-02-22T14:49:00Z">
                <w:pPr>
                  <w:spacing w:before="0" w:after="0" w:line="240" w:lineRule="auto"/>
                  <w:jc w:val="center"/>
                </w:pPr>
              </w:pPrChange>
            </w:pPr>
            <w:del w:id="25968" w:author="Houyem Rais" w:date="2024-02-22T14:46:00Z">
              <w:r w:rsidRPr="00CB457E" w:rsidDel="00201166">
                <w:rPr>
                  <w:rFonts w:ascii="Arial" w:eastAsia="Times New Roman" w:hAnsi="Arial" w:cs="Arial"/>
                  <w:b/>
                  <w:bCs/>
                  <w:sz w:val="16"/>
                  <w:szCs w:val="16"/>
                  <w:lang w:eastAsia="fr-FR"/>
                </w:rPr>
                <w:delText>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2BF6A2F7" w14:textId="7BE55815" w:rsidR="00CB457E" w:rsidRPr="00CB457E" w:rsidDel="00201166" w:rsidRDefault="00CB457E" w:rsidP="00D62BC5">
            <w:pPr>
              <w:spacing w:before="0" w:after="160"/>
              <w:jc w:val="left"/>
              <w:rPr>
                <w:del w:id="25969" w:author="Houyem Rais" w:date="2024-02-22T14:46:00Z"/>
                <w:rFonts w:ascii="Arial" w:eastAsia="Times New Roman" w:hAnsi="Arial" w:cs="Arial"/>
                <w:sz w:val="16"/>
                <w:szCs w:val="16"/>
                <w:lang w:eastAsia="fr-FR"/>
              </w:rPr>
              <w:pPrChange w:id="25970" w:author="Houyem Rais" w:date="2024-02-22T14:49:00Z">
                <w:pPr>
                  <w:spacing w:before="0" w:after="0" w:line="240" w:lineRule="auto"/>
                  <w:jc w:val="center"/>
                </w:pPr>
              </w:pPrChange>
            </w:pPr>
            <w:del w:id="25971"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589E2C9E" w14:textId="12E9304A" w:rsidR="00CB457E" w:rsidRPr="00CB457E" w:rsidDel="00201166" w:rsidRDefault="00CB457E" w:rsidP="00D62BC5">
            <w:pPr>
              <w:spacing w:before="0" w:after="160"/>
              <w:jc w:val="left"/>
              <w:rPr>
                <w:del w:id="25972" w:author="Houyem Rais" w:date="2024-02-22T14:46:00Z"/>
                <w:rFonts w:ascii="Arial" w:eastAsia="Times New Roman" w:hAnsi="Arial" w:cs="Arial"/>
                <w:sz w:val="16"/>
                <w:szCs w:val="16"/>
                <w:lang w:eastAsia="fr-FR"/>
              </w:rPr>
              <w:pPrChange w:id="25973" w:author="Houyem Rais" w:date="2024-02-22T14:49:00Z">
                <w:pPr>
                  <w:spacing w:before="0" w:after="0" w:line="240" w:lineRule="auto"/>
                  <w:jc w:val="center"/>
                </w:pPr>
              </w:pPrChange>
            </w:pPr>
            <w:del w:id="25974" w:author="Houyem Rais" w:date="2024-02-22T14:46:00Z">
              <w:r w:rsidRPr="00CB457E" w:rsidDel="00201166">
                <w:rPr>
                  <w:rFonts w:ascii="Arial" w:eastAsia="Times New Roman" w:hAnsi="Arial" w:cs="Arial"/>
                  <w:sz w:val="16"/>
                  <w:szCs w:val="16"/>
                  <w:lang w:eastAsia="fr-FR"/>
                </w:rPr>
                <w:delText>6,50%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47229CA3" w14:textId="102AA312" w:rsidR="00CB457E" w:rsidRPr="00CB457E" w:rsidDel="00201166" w:rsidRDefault="00CB457E" w:rsidP="00D62BC5">
            <w:pPr>
              <w:spacing w:before="0" w:after="160"/>
              <w:jc w:val="left"/>
              <w:rPr>
                <w:del w:id="25975" w:author="Houyem Rais" w:date="2024-02-22T14:46:00Z"/>
                <w:rFonts w:ascii="Arial" w:eastAsia="Times New Roman" w:hAnsi="Arial" w:cs="Arial"/>
                <w:sz w:val="16"/>
                <w:szCs w:val="16"/>
                <w:lang w:eastAsia="fr-FR"/>
              </w:rPr>
              <w:pPrChange w:id="25976" w:author="Houyem Rais" w:date="2024-02-22T14:49:00Z">
                <w:pPr>
                  <w:spacing w:before="0" w:after="0" w:line="240" w:lineRule="auto"/>
                  <w:jc w:val="center"/>
                </w:pPr>
              </w:pPrChange>
            </w:pPr>
            <w:del w:id="25977"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29 219</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15E000FE" w14:textId="000AE61B" w:rsidR="00CB457E" w:rsidRPr="00CB457E" w:rsidDel="00201166" w:rsidRDefault="00CB457E" w:rsidP="00D62BC5">
            <w:pPr>
              <w:spacing w:before="0" w:after="160"/>
              <w:jc w:val="left"/>
              <w:rPr>
                <w:del w:id="25978" w:author="Houyem Rais" w:date="2024-02-22T14:46:00Z"/>
                <w:rFonts w:ascii="Arial" w:eastAsia="Times New Roman" w:hAnsi="Arial" w:cs="Arial"/>
                <w:sz w:val="16"/>
                <w:szCs w:val="16"/>
                <w:lang w:eastAsia="fr-FR"/>
              </w:rPr>
              <w:pPrChange w:id="25979" w:author="Houyem Rais" w:date="2024-02-22T14:49:00Z">
                <w:pPr>
                  <w:spacing w:before="0" w:after="0" w:line="240" w:lineRule="auto"/>
                  <w:jc w:val="center"/>
                </w:pPr>
              </w:pPrChange>
            </w:pPr>
            <w:del w:id="25980"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4D92D9B4" w14:textId="1A6DE07F" w:rsidR="00CB457E" w:rsidRPr="00CB457E" w:rsidDel="00201166" w:rsidRDefault="00CB457E" w:rsidP="00D62BC5">
            <w:pPr>
              <w:spacing w:before="0" w:after="160"/>
              <w:jc w:val="left"/>
              <w:rPr>
                <w:del w:id="25981" w:author="Houyem Rais" w:date="2024-02-22T14:46:00Z"/>
                <w:rFonts w:ascii="Arial" w:eastAsia="Times New Roman" w:hAnsi="Arial" w:cs="Arial"/>
                <w:sz w:val="16"/>
                <w:szCs w:val="16"/>
                <w:lang w:eastAsia="fr-FR"/>
              </w:rPr>
              <w:pPrChange w:id="25982" w:author="Houyem Rais" w:date="2024-02-22T14:49:00Z">
                <w:pPr>
                  <w:spacing w:before="0" w:after="0" w:line="240" w:lineRule="auto"/>
                  <w:jc w:val="center"/>
                </w:pPr>
              </w:pPrChange>
            </w:pPr>
            <w:del w:id="25983" w:author="Houyem Rais" w:date="2024-02-22T14:46:00Z">
              <w:r w:rsidRPr="00CB457E" w:rsidDel="00201166">
                <w:rPr>
                  <w:rFonts w:ascii="Arial" w:eastAsia="Times New Roman" w:hAnsi="Arial" w:cs="Arial"/>
                  <w:sz w:val="16"/>
                  <w:szCs w:val="16"/>
                  <w:lang w:eastAsia="fr-FR"/>
                </w:rPr>
                <w:delText>0,33%</w:delText>
              </w:r>
            </w:del>
          </w:p>
        </w:tc>
        <w:tc>
          <w:tcPr>
            <w:tcW w:w="709" w:type="dxa"/>
            <w:tcBorders>
              <w:top w:val="nil"/>
              <w:left w:val="nil"/>
              <w:bottom w:val="single" w:sz="4" w:space="0" w:color="auto"/>
              <w:right w:val="single" w:sz="4" w:space="0" w:color="auto"/>
            </w:tcBorders>
            <w:shd w:val="clear" w:color="auto" w:fill="auto"/>
            <w:noWrap/>
            <w:vAlign w:val="center"/>
            <w:hideMark/>
          </w:tcPr>
          <w:p w14:paraId="15B6A888" w14:textId="10E29045" w:rsidR="00CB457E" w:rsidRPr="00CB457E" w:rsidDel="00201166" w:rsidRDefault="00CB457E" w:rsidP="00D62BC5">
            <w:pPr>
              <w:spacing w:before="0" w:after="160"/>
              <w:jc w:val="left"/>
              <w:rPr>
                <w:del w:id="25984" w:author="Houyem Rais" w:date="2024-02-22T14:46:00Z"/>
                <w:rFonts w:ascii="Arial" w:eastAsia="Times New Roman" w:hAnsi="Arial" w:cs="Arial"/>
                <w:sz w:val="16"/>
                <w:szCs w:val="16"/>
                <w:lang w:eastAsia="fr-FR"/>
              </w:rPr>
              <w:pPrChange w:id="25985" w:author="Houyem Rais" w:date="2024-02-22T14:49:00Z">
                <w:pPr>
                  <w:spacing w:before="0" w:after="0" w:line="240" w:lineRule="auto"/>
                  <w:jc w:val="center"/>
                </w:pPr>
              </w:pPrChange>
            </w:pPr>
            <w:del w:id="2598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94,96 </w:delText>
              </w:r>
            </w:del>
          </w:p>
        </w:tc>
        <w:tc>
          <w:tcPr>
            <w:tcW w:w="850" w:type="dxa"/>
            <w:tcBorders>
              <w:top w:val="nil"/>
              <w:left w:val="nil"/>
              <w:bottom w:val="single" w:sz="4" w:space="0" w:color="auto"/>
              <w:right w:val="single" w:sz="4" w:space="0" w:color="auto"/>
            </w:tcBorders>
            <w:shd w:val="clear" w:color="auto" w:fill="auto"/>
            <w:vAlign w:val="center"/>
            <w:hideMark/>
          </w:tcPr>
          <w:p w14:paraId="1B6C3097" w14:textId="56B33B33" w:rsidR="00CB457E" w:rsidRPr="00CB457E" w:rsidDel="00201166" w:rsidRDefault="00CB457E" w:rsidP="00D62BC5">
            <w:pPr>
              <w:spacing w:before="0" w:after="160"/>
              <w:jc w:val="left"/>
              <w:rPr>
                <w:del w:id="25987" w:author="Houyem Rais" w:date="2024-02-22T14:46:00Z"/>
                <w:rFonts w:ascii="Arial" w:eastAsia="Times New Roman" w:hAnsi="Arial" w:cs="Arial"/>
                <w:sz w:val="16"/>
                <w:szCs w:val="16"/>
                <w:lang w:eastAsia="fr-FR"/>
              </w:rPr>
              <w:pPrChange w:id="25988" w:author="Houyem Rais" w:date="2024-02-22T14:49:00Z">
                <w:pPr>
                  <w:spacing w:before="0" w:after="0" w:line="240" w:lineRule="auto"/>
                  <w:jc w:val="center"/>
                </w:pPr>
              </w:pPrChange>
            </w:pPr>
            <w:del w:id="25989" w:author="Houyem Rais" w:date="2024-02-22T14:46:00Z">
              <w:r w:rsidRPr="00CB457E" w:rsidDel="00201166">
                <w:rPr>
                  <w:rFonts w:ascii="Arial" w:eastAsia="Times New Roman" w:hAnsi="Arial" w:cs="Arial"/>
                  <w:sz w:val="16"/>
                  <w:szCs w:val="16"/>
                  <w:lang w:eastAsia="fr-FR"/>
                </w:rPr>
                <w:delText>Partagé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2090D9C3" w14:textId="661BC5BC" w:rsidR="00CB457E" w:rsidRPr="00CB457E" w:rsidDel="00201166" w:rsidRDefault="00CB457E" w:rsidP="00D62BC5">
            <w:pPr>
              <w:spacing w:before="0" w:after="160"/>
              <w:jc w:val="left"/>
              <w:rPr>
                <w:del w:id="25990" w:author="Houyem Rais" w:date="2024-02-22T14:46:00Z"/>
                <w:rFonts w:ascii="Arial" w:eastAsia="Times New Roman" w:hAnsi="Arial" w:cs="Arial"/>
                <w:b/>
                <w:bCs/>
                <w:sz w:val="16"/>
                <w:szCs w:val="16"/>
                <w:lang w:eastAsia="fr-FR"/>
              </w:rPr>
              <w:pPrChange w:id="25991" w:author="Houyem Rais" w:date="2024-02-22T14:49:00Z">
                <w:pPr>
                  <w:spacing w:before="0" w:after="0" w:line="240" w:lineRule="auto"/>
                  <w:jc w:val="center"/>
                </w:pPr>
              </w:pPrChange>
            </w:pPr>
            <w:del w:id="25992" w:author="Houyem Rais" w:date="2024-02-22T14:46:00Z">
              <w:r w:rsidRPr="00CB457E" w:rsidDel="00201166">
                <w:rPr>
                  <w:rFonts w:ascii="Arial" w:eastAsia="Times New Roman" w:hAnsi="Arial" w:cs="Arial"/>
                  <w:b/>
                  <w:bCs/>
                  <w:sz w:val="16"/>
                  <w:szCs w:val="16"/>
                  <w:lang w:eastAsia="fr-FR"/>
                </w:rPr>
                <w:delText>40%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6FFEDD90" w14:textId="378366BB" w:rsidR="00CB457E" w:rsidRPr="00CB457E" w:rsidDel="00201166" w:rsidRDefault="00CB457E" w:rsidP="00D62BC5">
            <w:pPr>
              <w:spacing w:before="0" w:after="160"/>
              <w:jc w:val="left"/>
              <w:rPr>
                <w:del w:id="25993" w:author="Houyem Rais" w:date="2024-02-22T14:46:00Z"/>
                <w:rFonts w:ascii="Arial" w:eastAsia="Times New Roman" w:hAnsi="Arial" w:cs="Arial"/>
                <w:b/>
                <w:bCs/>
                <w:sz w:val="16"/>
                <w:szCs w:val="16"/>
                <w:lang w:eastAsia="fr-FR"/>
              </w:rPr>
              <w:pPrChange w:id="25994" w:author="Houyem Rais" w:date="2024-02-22T14:49:00Z">
                <w:pPr>
                  <w:spacing w:before="0" w:after="0" w:line="240" w:lineRule="auto"/>
                  <w:jc w:val="center"/>
                </w:pPr>
              </w:pPrChange>
            </w:pPr>
            <w:del w:id="25995" w:author="Houyem Rais" w:date="2024-02-22T14:46:00Z">
              <w:r w:rsidRPr="00CB457E" w:rsidDel="00201166">
                <w:rPr>
                  <w:rFonts w:ascii="Arial" w:eastAsia="Times New Roman" w:hAnsi="Arial" w:cs="Arial"/>
                  <w:b/>
                  <w:bCs/>
                  <w:sz w:val="16"/>
                  <w:szCs w:val="16"/>
                  <w:lang w:eastAsia="fr-FR"/>
                </w:rPr>
                <w:delText>60%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F86C158" w14:textId="2D2A108F" w:rsidR="00CB457E" w:rsidRPr="00CB457E" w:rsidDel="00201166" w:rsidRDefault="00CB457E" w:rsidP="00D62BC5">
            <w:pPr>
              <w:spacing w:before="0" w:after="160"/>
              <w:jc w:val="left"/>
              <w:rPr>
                <w:del w:id="25996" w:author="Houyem Rais" w:date="2024-02-22T14:46:00Z"/>
                <w:rFonts w:ascii="Arial" w:eastAsia="Times New Roman" w:hAnsi="Arial" w:cs="Arial"/>
                <w:sz w:val="16"/>
                <w:szCs w:val="16"/>
                <w:lang w:eastAsia="fr-FR"/>
              </w:rPr>
              <w:pPrChange w:id="25997" w:author="Houyem Rais" w:date="2024-02-22T14:49:00Z">
                <w:pPr>
                  <w:spacing w:before="0" w:after="0" w:line="240" w:lineRule="auto"/>
                  <w:jc w:val="center"/>
                </w:pPr>
              </w:pPrChange>
            </w:pPr>
            <w:del w:id="25998"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38,0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0FB41354" w14:textId="1A95B183" w:rsidR="00CB457E" w:rsidRPr="00CB457E" w:rsidDel="00201166" w:rsidRDefault="00CB457E" w:rsidP="00D62BC5">
            <w:pPr>
              <w:spacing w:before="0" w:after="160"/>
              <w:jc w:val="left"/>
              <w:rPr>
                <w:del w:id="25999" w:author="Houyem Rais" w:date="2024-02-22T14:46:00Z"/>
                <w:rFonts w:ascii="Arial" w:eastAsia="Times New Roman" w:hAnsi="Arial" w:cs="Arial"/>
                <w:sz w:val="16"/>
                <w:szCs w:val="16"/>
                <w:lang w:eastAsia="fr-FR"/>
              </w:rPr>
              <w:pPrChange w:id="26000" w:author="Houyem Rais" w:date="2024-02-22T14:49:00Z">
                <w:pPr>
                  <w:spacing w:before="0" w:after="0" w:line="240" w:lineRule="auto"/>
                  <w:jc w:val="center"/>
                </w:pPr>
              </w:pPrChange>
            </w:pPr>
            <w:del w:id="26001"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57,0 </w:delText>
              </w:r>
            </w:del>
          </w:p>
        </w:tc>
      </w:tr>
      <w:tr w:rsidR="00CB457E" w:rsidRPr="00CB457E" w:rsidDel="00201166" w14:paraId="46C9C620" w14:textId="73B2AC54" w:rsidTr="00E26F44">
        <w:trPr>
          <w:trHeight w:val="945"/>
          <w:del w:id="26002"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2ADB4CD5" w14:textId="2D9D0590" w:rsidR="00CB457E" w:rsidRPr="00CB457E" w:rsidDel="00201166" w:rsidRDefault="00CB457E" w:rsidP="00D62BC5">
            <w:pPr>
              <w:spacing w:before="0" w:after="160"/>
              <w:jc w:val="left"/>
              <w:rPr>
                <w:del w:id="26003" w:author="Houyem Rais" w:date="2024-02-22T14:46:00Z"/>
                <w:rFonts w:ascii="Arial" w:eastAsia="Times New Roman" w:hAnsi="Arial" w:cs="Arial"/>
                <w:b/>
                <w:bCs/>
                <w:sz w:val="16"/>
                <w:szCs w:val="16"/>
                <w:lang w:eastAsia="fr-FR"/>
              </w:rPr>
              <w:pPrChange w:id="26004" w:author="Houyem Rais" w:date="2024-02-22T14:49:00Z">
                <w:pPr>
                  <w:spacing w:before="0" w:after="0" w:line="240" w:lineRule="auto"/>
                  <w:jc w:val="center"/>
                </w:pPr>
              </w:pPrChange>
            </w:pPr>
            <w:del w:id="26005" w:author="Houyem Rais" w:date="2024-02-22T14:46:00Z">
              <w:r w:rsidRPr="00CB457E" w:rsidDel="00201166">
                <w:rPr>
                  <w:rFonts w:ascii="Arial" w:eastAsia="Times New Roman" w:hAnsi="Arial" w:cs="Arial"/>
                  <w:b/>
                  <w:bCs/>
                  <w:sz w:val="16"/>
                  <w:szCs w:val="16"/>
                  <w:lang w:eastAsia="fr-FR"/>
                </w:rPr>
                <w:delText>17</w:delText>
              </w:r>
            </w:del>
          </w:p>
        </w:tc>
        <w:tc>
          <w:tcPr>
            <w:tcW w:w="1135" w:type="dxa"/>
            <w:tcBorders>
              <w:top w:val="nil"/>
              <w:left w:val="nil"/>
              <w:bottom w:val="single" w:sz="4" w:space="0" w:color="auto"/>
              <w:right w:val="single" w:sz="4" w:space="0" w:color="auto"/>
            </w:tcBorders>
            <w:shd w:val="clear" w:color="auto" w:fill="auto"/>
            <w:hideMark/>
          </w:tcPr>
          <w:p w14:paraId="3A1F40ED" w14:textId="0B8C2537" w:rsidR="00CB457E" w:rsidRPr="00CB457E" w:rsidDel="00201166" w:rsidRDefault="00CB457E" w:rsidP="00D62BC5">
            <w:pPr>
              <w:spacing w:before="0" w:after="160"/>
              <w:jc w:val="left"/>
              <w:rPr>
                <w:del w:id="26006" w:author="Houyem Rais" w:date="2024-02-22T14:46:00Z"/>
                <w:rFonts w:ascii="Arial" w:eastAsia="Times New Roman" w:hAnsi="Arial" w:cs="Arial"/>
                <w:sz w:val="16"/>
                <w:szCs w:val="16"/>
                <w:lang w:eastAsia="fr-FR"/>
              </w:rPr>
              <w:pPrChange w:id="26007" w:author="Houyem Rais" w:date="2024-02-22T14:49:00Z">
                <w:pPr>
                  <w:spacing w:before="0" w:after="0" w:line="240" w:lineRule="auto"/>
                  <w:jc w:val="left"/>
                </w:pPr>
              </w:pPrChange>
            </w:pPr>
            <w:del w:id="26008"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nil"/>
              <w:left w:val="nil"/>
              <w:bottom w:val="single" w:sz="4" w:space="0" w:color="auto"/>
              <w:right w:val="single" w:sz="4" w:space="0" w:color="auto"/>
            </w:tcBorders>
            <w:shd w:val="clear" w:color="auto" w:fill="auto"/>
            <w:noWrap/>
            <w:hideMark/>
          </w:tcPr>
          <w:p w14:paraId="5C0A8AC1" w14:textId="2EDA4B32" w:rsidR="00CB457E" w:rsidRPr="00CB457E" w:rsidDel="00201166" w:rsidRDefault="00CB457E" w:rsidP="00D62BC5">
            <w:pPr>
              <w:spacing w:before="0" w:after="160"/>
              <w:jc w:val="left"/>
              <w:rPr>
                <w:del w:id="26009" w:author="Houyem Rais" w:date="2024-02-22T14:46:00Z"/>
                <w:rFonts w:ascii="Arial" w:eastAsia="Times New Roman" w:hAnsi="Arial" w:cs="Arial"/>
                <w:sz w:val="16"/>
                <w:szCs w:val="16"/>
                <w:lang w:eastAsia="fr-FR"/>
              </w:rPr>
              <w:pPrChange w:id="26010" w:author="Houyem Rais" w:date="2024-02-22T14:49:00Z">
                <w:pPr>
                  <w:spacing w:before="0" w:after="0" w:line="240" w:lineRule="auto"/>
                  <w:jc w:val="left"/>
                </w:pPr>
              </w:pPrChange>
            </w:pPr>
            <w:del w:id="26011" w:author="Houyem Rais" w:date="2024-02-22T14:46:00Z">
              <w:r w:rsidRPr="00CB457E" w:rsidDel="00201166">
                <w:rPr>
                  <w:rFonts w:ascii="Arial" w:eastAsia="Times New Roman" w:hAnsi="Arial" w:cs="Arial"/>
                  <w:sz w:val="16"/>
                  <w:szCs w:val="16"/>
                  <w:lang w:eastAsia="fr-FR"/>
                </w:rPr>
                <w:delText>Politique/ social</w:delText>
              </w:r>
            </w:del>
          </w:p>
        </w:tc>
        <w:tc>
          <w:tcPr>
            <w:tcW w:w="3260" w:type="dxa"/>
            <w:tcBorders>
              <w:top w:val="nil"/>
              <w:left w:val="nil"/>
              <w:bottom w:val="single" w:sz="4" w:space="0" w:color="auto"/>
              <w:right w:val="single" w:sz="4" w:space="0" w:color="auto"/>
            </w:tcBorders>
            <w:shd w:val="clear" w:color="auto" w:fill="auto"/>
            <w:hideMark/>
          </w:tcPr>
          <w:p w14:paraId="1B79F2F8" w14:textId="2F201FB1" w:rsidR="00CB457E" w:rsidRPr="00CB457E" w:rsidDel="00201166" w:rsidRDefault="00CB457E" w:rsidP="00D62BC5">
            <w:pPr>
              <w:spacing w:before="0" w:after="160"/>
              <w:jc w:val="left"/>
              <w:rPr>
                <w:del w:id="26012" w:author="Houyem Rais" w:date="2024-02-22T14:46:00Z"/>
                <w:rFonts w:ascii="Arial" w:eastAsia="Times New Roman" w:hAnsi="Arial" w:cs="Arial"/>
                <w:sz w:val="16"/>
                <w:szCs w:val="16"/>
                <w:lang w:eastAsia="fr-FR"/>
              </w:rPr>
              <w:pPrChange w:id="26013" w:author="Houyem Rais" w:date="2024-02-22T14:49:00Z">
                <w:pPr>
                  <w:spacing w:before="0" w:after="0" w:line="240" w:lineRule="auto"/>
                  <w:jc w:val="left"/>
                </w:pPr>
              </w:pPrChange>
            </w:pPr>
            <w:del w:id="26014" w:author="Houyem Rais" w:date="2024-02-22T14:46:00Z">
              <w:r w:rsidRPr="00CB457E" w:rsidDel="00201166">
                <w:rPr>
                  <w:rFonts w:ascii="Arial" w:eastAsia="Times New Roman" w:hAnsi="Arial" w:cs="Arial"/>
                  <w:sz w:val="16"/>
                  <w:szCs w:val="16"/>
                  <w:lang w:eastAsia="fr-FR"/>
                </w:rPr>
                <w:delText xml:space="preserve">Difficultés imprévues lors de l'acquisition des terrains requis et de la libération des emprises (ex: des conflits fonciers avec les propriétaires terriens locaux), </w:delText>
              </w:r>
            </w:del>
            <w:ins w:id="26015" w:author="Mohamed Amine Sdiri" w:date="2023-11-29T09:58:00Z">
              <w:del w:id="26016" w:author="Houyem Rais" w:date="2024-02-22T14:46:00Z">
                <w:r w:rsidR="00621175" w:rsidDel="00201166">
                  <w:rPr>
                    <w:rFonts w:ascii="Arial" w:eastAsia="Times New Roman" w:hAnsi="Arial" w:cs="Arial"/>
                    <w:sz w:val="16"/>
                    <w:szCs w:val="16"/>
                    <w:lang w:eastAsia="fr-FR"/>
                  </w:rPr>
                  <w:delText xml:space="preserve"> </w:delText>
                </w:r>
              </w:del>
            </w:ins>
            <w:del w:id="26017" w:author="Houyem Rais" w:date="2024-02-22T14:46:00Z">
              <w:r w:rsidRPr="00CB457E" w:rsidDel="00201166">
                <w:rPr>
                  <w:rFonts w:ascii="Arial" w:eastAsia="Times New Roman" w:hAnsi="Arial" w:cs="Arial"/>
                  <w:sz w:val="16"/>
                  <w:szCs w:val="16"/>
                  <w:lang w:eastAsia="fr-FR"/>
                </w:rPr>
                <w:delText>entrainant des coûts supplémentaires et des retards dans l'implémentation du projet</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306ADA4E" w14:textId="2842B32F" w:rsidR="00CB457E" w:rsidRPr="00CB457E" w:rsidDel="00201166" w:rsidRDefault="00CB457E" w:rsidP="00D62BC5">
            <w:pPr>
              <w:spacing w:before="0" w:after="160"/>
              <w:jc w:val="left"/>
              <w:rPr>
                <w:del w:id="26018" w:author="Houyem Rais" w:date="2024-02-22T14:46:00Z"/>
                <w:rFonts w:ascii="Arial" w:eastAsia="Times New Roman" w:hAnsi="Arial" w:cs="Arial"/>
                <w:b/>
                <w:bCs/>
                <w:sz w:val="16"/>
                <w:szCs w:val="16"/>
                <w:lang w:eastAsia="fr-FR"/>
              </w:rPr>
              <w:pPrChange w:id="26019" w:author="Houyem Rais" w:date="2024-02-22T14:49:00Z">
                <w:pPr>
                  <w:spacing w:before="0" w:after="0" w:line="240" w:lineRule="auto"/>
                  <w:jc w:val="center"/>
                </w:pPr>
              </w:pPrChange>
            </w:pPr>
            <w:del w:id="26020" w:author="Houyem Rais" w:date="2024-02-22T14:46:00Z">
              <w:r w:rsidRPr="00CB457E" w:rsidDel="00201166">
                <w:rPr>
                  <w:rFonts w:ascii="Arial" w:eastAsia="Times New Roman" w:hAnsi="Arial" w:cs="Arial"/>
                  <w:b/>
                  <w:bCs/>
                  <w:sz w:val="16"/>
                  <w:szCs w:val="16"/>
                  <w:lang w:eastAsia="fr-FR"/>
                </w:rPr>
                <w:delText>20%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0E459D62" w14:textId="49E762C9" w:rsidR="00CB457E" w:rsidRPr="00CB457E" w:rsidDel="00201166" w:rsidRDefault="00CB457E" w:rsidP="00D62BC5">
            <w:pPr>
              <w:spacing w:before="0" w:after="160"/>
              <w:jc w:val="left"/>
              <w:rPr>
                <w:del w:id="26021" w:author="Houyem Rais" w:date="2024-02-22T14:46:00Z"/>
                <w:rFonts w:ascii="Arial" w:eastAsia="Times New Roman" w:hAnsi="Arial" w:cs="Arial"/>
                <w:sz w:val="16"/>
                <w:szCs w:val="16"/>
                <w:lang w:eastAsia="fr-FR"/>
              </w:rPr>
              <w:pPrChange w:id="26022" w:author="Houyem Rais" w:date="2024-02-22T14:49:00Z">
                <w:pPr>
                  <w:spacing w:before="0" w:after="0" w:line="240" w:lineRule="auto"/>
                  <w:jc w:val="center"/>
                </w:pPr>
              </w:pPrChange>
            </w:pPr>
            <w:del w:id="26023"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42098425" w14:textId="556E7343" w:rsidR="00CB457E" w:rsidRPr="00CB457E" w:rsidDel="00201166" w:rsidRDefault="00CB457E" w:rsidP="00D62BC5">
            <w:pPr>
              <w:spacing w:before="0" w:after="160"/>
              <w:jc w:val="left"/>
              <w:rPr>
                <w:del w:id="26024" w:author="Houyem Rais" w:date="2024-02-22T14:46:00Z"/>
                <w:rFonts w:ascii="Arial" w:eastAsia="Times New Roman" w:hAnsi="Arial" w:cs="Arial"/>
                <w:sz w:val="16"/>
                <w:szCs w:val="16"/>
                <w:lang w:eastAsia="fr-FR"/>
              </w:rPr>
              <w:pPrChange w:id="26025" w:author="Houyem Rais" w:date="2024-02-22T14:49:00Z">
                <w:pPr>
                  <w:spacing w:before="0" w:after="0" w:line="240" w:lineRule="auto"/>
                  <w:jc w:val="center"/>
                </w:pPr>
              </w:pPrChange>
            </w:pPr>
            <w:del w:id="26026" w:author="Houyem Rais" w:date="2024-02-22T14:46:00Z">
              <w:r w:rsidRPr="00CB457E" w:rsidDel="00201166">
                <w:rPr>
                  <w:rFonts w:ascii="Arial" w:eastAsia="Times New Roman" w:hAnsi="Arial" w:cs="Arial"/>
                  <w:sz w:val="16"/>
                  <w:szCs w:val="16"/>
                  <w:lang w:eastAsia="fr-FR"/>
                </w:rPr>
                <w:delText>22,00%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021F4D25" w14:textId="6983D149" w:rsidR="00CB457E" w:rsidRPr="00CB457E" w:rsidDel="00201166" w:rsidRDefault="00CB457E" w:rsidP="00D62BC5">
            <w:pPr>
              <w:spacing w:before="0" w:after="160"/>
              <w:jc w:val="left"/>
              <w:rPr>
                <w:del w:id="26027" w:author="Houyem Rais" w:date="2024-02-22T14:46:00Z"/>
                <w:rFonts w:ascii="Arial" w:eastAsia="Times New Roman" w:hAnsi="Arial" w:cs="Arial"/>
                <w:sz w:val="16"/>
                <w:szCs w:val="16"/>
                <w:lang w:eastAsia="fr-FR"/>
              </w:rPr>
              <w:pPrChange w:id="26028" w:author="Houyem Rais" w:date="2024-02-22T14:49:00Z">
                <w:pPr>
                  <w:spacing w:before="0" w:after="0" w:line="240" w:lineRule="auto"/>
                  <w:jc w:val="center"/>
                </w:pPr>
              </w:pPrChange>
            </w:pPr>
            <w:del w:id="26029"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05DF45C8" w14:textId="15C5FC3B" w:rsidR="00CB457E" w:rsidRPr="00CB457E" w:rsidDel="00201166" w:rsidRDefault="00CB457E" w:rsidP="00D62BC5">
            <w:pPr>
              <w:spacing w:before="0" w:after="160"/>
              <w:jc w:val="left"/>
              <w:rPr>
                <w:del w:id="26030" w:author="Houyem Rais" w:date="2024-02-22T14:46:00Z"/>
                <w:rFonts w:ascii="Arial" w:eastAsia="Times New Roman" w:hAnsi="Arial" w:cs="Arial"/>
                <w:sz w:val="16"/>
                <w:szCs w:val="16"/>
                <w:lang w:eastAsia="fr-FR"/>
              </w:rPr>
              <w:pPrChange w:id="26031" w:author="Houyem Rais" w:date="2024-02-22T14:49:00Z">
                <w:pPr>
                  <w:spacing w:before="0" w:after="0" w:line="240" w:lineRule="auto"/>
                  <w:jc w:val="center"/>
                </w:pPr>
              </w:pPrChange>
            </w:pPr>
            <w:del w:id="26032"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6184CC1E" w14:textId="6EE36473" w:rsidR="00CB457E" w:rsidRPr="00CB457E" w:rsidDel="00201166" w:rsidRDefault="00CB457E" w:rsidP="00D62BC5">
            <w:pPr>
              <w:spacing w:before="0" w:after="160"/>
              <w:jc w:val="left"/>
              <w:rPr>
                <w:del w:id="26033" w:author="Houyem Rais" w:date="2024-02-22T14:46:00Z"/>
                <w:rFonts w:ascii="Arial" w:eastAsia="Times New Roman" w:hAnsi="Arial" w:cs="Arial"/>
                <w:sz w:val="16"/>
                <w:szCs w:val="16"/>
                <w:lang w:eastAsia="fr-FR"/>
              </w:rPr>
              <w:pPrChange w:id="26034" w:author="Houyem Rais" w:date="2024-02-22T14:49:00Z">
                <w:pPr>
                  <w:spacing w:before="0" w:after="0" w:line="240" w:lineRule="auto"/>
                  <w:jc w:val="center"/>
                </w:pPr>
              </w:pPrChange>
            </w:pPr>
            <w:del w:id="26035" w:author="Houyem Rais" w:date="2024-02-22T14:46:00Z">
              <w:r w:rsidRPr="00CB457E" w:rsidDel="00201166">
                <w:rPr>
                  <w:rFonts w:ascii="Arial" w:eastAsia="Times New Roman" w:hAnsi="Arial" w:cs="Arial"/>
                  <w:sz w:val="16"/>
                  <w:szCs w:val="16"/>
                  <w:lang w:eastAsia="fr-FR"/>
                </w:rPr>
                <w:delText>4,40%</w:delText>
              </w:r>
            </w:del>
          </w:p>
        </w:tc>
        <w:tc>
          <w:tcPr>
            <w:tcW w:w="709" w:type="dxa"/>
            <w:tcBorders>
              <w:top w:val="nil"/>
              <w:left w:val="nil"/>
              <w:bottom w:val="single" w:sz="4" w:space="0" w:color="auto"/>
              <w:right w:val="single" w:sz="4" w:space="0" w:color="auto"/>
            </w:tcBorders>
            <w:shd w:val="clear" w:color="auto" w:fill="auto"/>
            <w:noWrap/>
            <w:vAlign w:val="center"/>
            <w:hideMark/>
          </w:tcPr>
          <w:p w14:paraId="3E979027" w14:textId="1806710B" w:rsidR="00CB457E" w:rsidRPr="00CB457E" w:rsidDel="00201166" w:rsidRDefault="00CB457E" w:rsidP="00D62BC5">
            <w:pPr>
              <w:spacing w:before="0" w:after="160"/>
              <w:jc w:val="left"/>
              <w:rPr>
                <w:del w:id="26036" w:author="Houyem Rais" w:date="2024-02-22T14:46:00Z"/>
                <w:rFonts w:ascii="Arial" w:eastAsia="Times New Roman" w:hAnsi="Arial" w:cs="Arial"/>
                <w:sz w:val="16"/>
                <w:szCs w:val="16"/>
                <w:lang w:eastAsia="fr-FR"/>
              </w:rPr>
              <w:pPrChange w:id="26037" w:author="Houyem Rais" w:date="2024-02-22T14:49:00Z">
                <w:pPr>
                  <w:spacing w:before="0" w:after="0" w:line="240" w:lineRule="auto"/>
                  <w:jc w:val="center"/>
                </w:pPr>
              </w:pPrChange>
            </w:pPr>
            <w:del w:id="26038"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43,42 </w:delText>
              </w:r>
            </w:del>
          </w:p>
        </w:tc>
        <w:tc>
          <w:tcPr>
            <w:tcW w:w="850" w:type="dxa"/>
            <w:tcBorders>
              <w:top w:val="nil"/>
              <w:left w:val="nil"/>
              <w:bottom w:val="single" w:sz="4" w:space="0" w:color="auto"/>
              <w:right w:val="single" w:sz="4" w:space="0" w:color="auto"/>
            </w:tcBorders>
            <w:shd w:val="clear" w:color="auto" w:fill="auto"/>
            <w:vAlign w:val="center"/>
            <w:hideMark/>
          </w:tcPr>
          <w:p w14:paraId="5781FCFC" w14:textId="02624F74" w:rsidR="00CB457E" w:rsidRPr="00CB457E" w:rsidDel="00201166" w:rsidRDefault="00CB457E" w:rsidP="00D62BC5">
            <w:pPr>
              <w:spacing w:before="0" w:after="160"/>
              <w:jc w:val="left"/>
              <w:rPr>
                <w:del w:id="26039" w:author="Houyem Rais" w:date="2024-02-22T14:46:00Z"/>
                <w:rFonts w:ascii="Arial" w:eastAsia="Times New Roman" w:hAnsi="Arial" w:cs="Arial"/>
                <w:sz w:val="16"/>
                <w:szCs w:val="16"/>
                <w:lang w:eastAsia="fr-FR"/>
              </w:rPr>
              <w:pPrChange w:id="26040" w:author="Houyem Rais" w:date="2024-02-22T14:49:00Z">
                <w:pPr>
                  <w:spacing w:before="0" w:after="0" w:line="240" w:lineRule="auto"/>
                  <w:jc w:val="center"/>
                </w:pPr>
              </w:pPrChange>
            </w:pPr>
            <w:del w:id="26041" w:author="Houyem Rais" w:date="2024-02-22T14:46:00Z">
              <w:r w:rsidRPr="00CB457E" w:rsidDel="00201166">
                <w:rPr>
                  <w:rFonts w:ascii="Arial" w:eastAsia="Times New Roman" w:hAnsi="Arial" w:cs="Arial"/>
                  <w:sz w:val="16"/>
                  <w:szCs w:val="16"/>
                  <w:lang w:eastAsia="fr-FR"/>
                </w:rPr>
                <w:delText>Partagé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30D34111" w14:textId="527952A3" w:rsidR="00CB457E" w:rsidRPr="00CB457E" w:rsidDel="00201166" w:rsidRDefault="00CB457E" w:rsidP="00D62BC5">
            <w:pPr>
              <w:spacing w:before="0" w:after="160"/>
              <w:jc w:val="left"/>
              <w:rPr>
                <w:del w:id="26042" w:author="Houyem Rais" w:date="2024-02-22T14:46:00Z"/>
                <w:rFonts w:ascii="Arial" w:eastAsia="Times New Roman" w:hAnsi="Arial" w:cs="Arial"/>
                <w:b/>
                <w:bCs/>
                <w:sz w:val="16"/>
                <w:szCs w:val="16"/>
                <w:lang w:eastAsia="fr-FR"/>
              </w:rPr>
              <w:pPrChange w:id="26043" w:author="Houyem Rais" w:date="2024-02-22T14:49:00Z">
                <w:pPr>
                  <w:spacing w:before="0" w:after="0" w:line="240" w:lineRule="auto"/>
                  <w:jc w:val="center"/>
                </w:pPr>
              </w:pPrChange>
            </w:pPr>
            <w:del w:id="26044" w:author="Houyem Rais" w:date="2024-02-22T14:46:00Z">
              <w:r w:rsidRPr="00CB457E" w:rsidDel="00201166">
                <w:rPr>
                  <w:rFonts w:ascii="Arial" w:eastAsia="Times New Roman" w:hAnsi="Arial" w:cs="Arial"/>
                  <w:b/>
                  <w:bCs/>
                  <w:sz w:val="16"/>
                  <w:szCs w:val="16"/>
                  <w:lang w:eastAsia="fr-FR"/>
                </w:rPr>
                <w:delText>80%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3373E3C5" w14:textId="04788F06" w:rsidR="00CB457E" w:rsidRPr="00CB457E" w:rsidDel="00201166" w:rsidRDefault="00CB457E" w:rsidP="00D62BC5">
            <w:pPr>
              <w:spacing w:before="0" w:after="160"/>
              <w:jc w:val="left"/>
              <w:rPr>
                <w:del w:id="26045" w:author="Houyem Rais" w:date="2024-02-22T14:46:00Z"/>
                <w:rFonts w:ascii="Arial" w:eastAsia="Times New Roman" w:hAnsi="Arial" w:cs="Arial"/>
                <w:b/>
                <w:bCs/>
                <w:sz w:val="16"/>
                <w:szCs w:val="16"/>
                <w:lang w:eastAsia="fr-FR"/>
              </w:rPr>
              <w:pPrChange w:id="26046" w:author="Houyem Rais" w:date="2024-02-22T14:49:00Z">
                <w:pPr>
                  <w:spacing w:before="0" w:after="0" w:line="240" w:lineRule="auto"/>
                  <w:jc w:val="center"/>
                </w:pPr>
              </w:pPrChange>
            </w:pPr>
            <w:del w:id="26047" w:author="Houyem Rais" w:date="2024-02-22T14:46:00Z">
              <w:r w:rsidRPr="00CB457E" w:rsidDel="00201166">
                <w:rPr>
                  <w:rFonts w:ascii="Arial" w:eastAsia="Times New Roman" w:hAnsi="Arial" w:cs="Arial"/>
                  <w:b/>
                  <w:bCs/>
                  <w:sz w:val="16"/>
                  <w:szCs w:val="16"/>
                  <w:lang w:eastAsia="fr-FR"/>
                </w:rPr>
                <w:delText>20%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7FF5D80D" w14:textId="588BDE5C" w:rsidR="00CB457E" w:rsidRPr="00CB457E" w:rsidDel="00201166" w:rsidRDefault="00CB457E" w:rsidP="00D62BC5">
            <w:pPr>
              <w:spacing w:before="0" w:after="160"/>
              <w:jc w:val="left"/>
              <w:rPr>
                <w:del w:id="26048" w:author="Houyem Rais" w:date="2024-02-22T14:46:00Z"/>
                <w:rFonts w:ascii="Arial" w:eastAsia="Times New Roman" w:hAnsi="Arial" w:cs="Arial"/>
                <w:sz w:val="16"/>
                <w:szCs w:val="16"/>
                <w:lang w:eastAsia="fr-FR"/>
              </w:rPr>
              <w:pPrChange w:id="26049" w:author="Houyem Rais" w:date="2024-02-22T14:49:00Z">
                <w:pPr>
                  <w:spacing w:before="0" w:after="0" w:line="240" w:lineRule="auto"/>
                  <w:jc w:val="center"/>
                </w:pPr>
              </w:pPrChange>
            </w:pPr>
            <w:del w:id="26050"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34,7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156E629C" w14:textId="55428344" w:rsidR="00CB457E" w:rsidRPr="00CB457E" w:rsidDel="00201166" w:rsidRDefault="00CB457E" w:rsidP="00D62BC5">
            <w:pPr>
              <w:spacing w:before="0" w:after="160"/>
              <w:jc w:val="left"/>
              <w:rPr>
                <w:del w:id="26051" w:author="Houyem Rais" w:date="2024-02-22T14:46:00Z"/>
                <w:rFonts w:ascii="Arial" w:eastAsia="Times New Roman" w:hAnsi="Arial" w:cs="Arial"/>
                <w:sz w:val="16"/>
                <w:szCs w:val="16"/>
                <w:lang w:eastAsia="fr-FR"/>
              </w:rPr>
              <w:pPrChange w:id="26052" w:author="Houyem Rais" w:date="2024-02-22T14:49:00Z">
                <w:pPr>
                  <w:spacing w:before="0" w:after="0" w:line="240" w:lineRule="auto"/>
                  <w:jc w:val="center"/>
                </w:pPr>
              </w:pPrChange>
            </w:pPr>
            <w:del w:id="26053" w:author="Houyem Rais" w:date="2024-02-22T14:46:00Z">
              <w:r w:rsidRPr="00CB457E" w:rsidDel="00201166">
                <w:rPr>
                  <w:rFonts w:ascii="Arial" w:eastAsia="Times New Roman" w:hAnsi="Arial" w:cs="Arial"/>
                  <w:sz w:val="16"/>
                  <w:szCs w:val="16"/>
                  <w:lang w:eastAsia="fr-FR"/>
                </w:rPr>
                <w:delText xml:space="preserve">8,7 </w:delText>
              </w:r>
            </w:del>
          </w:p>
        </w:tc>
      </w:tr>
      <w:tr w:rsidR="00CB457E" w:rsidRPr="00CB457E" w:rsidDel="00201166" w14:paraId="21D6F468" w14:textId="55854FCB" w:rsidTr="00E26F44">
        <w:trPr>
          <w:trHeight w:val="63"/>
          <w:del w:id="26054"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45C29018" w14:textId="53A9926A" w:rsidR="00CB457E" w:rsidRPr="00CB457E" w:rsidDel="00201166" w:rsidRDefault="00CB457E" w:rsidP="00D62BC5">
            <w:pPr>
              <w:spacing w:before="0" w:after="160"/>
              <w:jc w:val="left"/>
              <w:rPr>
                <w:del w:id="26055" w:author="Houyem Rais" w:date="2024-02-22T14:46:00Z"/>
                <w:rFonts w:ascii="Arial" w:eastAsia="Times New Roman" w:hAnsi="Arial" w:cs="Arial"/>
                <w:b/>
                <w:bCs/>
                <w:sz w:val="16"/>
                <w:szCs w:val="16"/>
                <w:lang w:eastAsia="fr-FR"/>
              </w:rPr>
              <w:pPrChange w:id="26056" w:author="Houyem Rais" w:date="2024-02-22T14:49:00Z">
                <w:pPr>
                  <w:spacing w:before="0" w:after="0" w:line="240" w:lineRule="auto"/>
                  <w:jc w:val="center"/>
                </w:pPr>
              </w:pPrChange>
            </w:pPr>
            <w:del w:id="26057" w:author="Houyem Rais" w:date="2024-02-22T14:46:00Z">
              <w:r w:rsidRPr="00CB457E" w:rsidDel="00201166">
                <w:rPr>
                  <w:rFonts w:ascii="Arial" w:eastAsia="Times New Roman" w:hAnsi="Arial" w:cs="Arial"/>
                  <w:b/>
                  <w:bCs/>
                  <w:sz w:val="16"/>
                  <w:szCs w:val="16"/>
                  <w:lang w:eastAsia="fr-FR"/>
                </w:rPr>
                <w:delText>18</w:delText>
              </w:r>
            </w:del>
          </w:p>
        </w:tc>
        <w:tc>
          <w:tcPr>
            <w:tcW w:w="1135" w:type="dxa"/>
            <w:tcBorders>
              <w:top w:val="nil"/>
              <w:left w:val="nil"/>
              <w:bottom w:val="single" w:sz="4" w:space="0" w:color="auto"/>
              <w:right w:val="single" w:sz="4" w:space="0" w:color="auto"/>
            </w:tcBorders>
            <w:shd w:val="clear" w:color="auto" w:fill="auto"/>
            <w:hideMark/>
          </w:tcPr>
          <w:p w14:paraId="541EB3B9" w14:textId="0A0F1719" w:rsidR="00CB457E" w:rsidRPr="00CB457E" w:rsidDel="00201166" w:rsidRDefault="00CB457E" w:rsidP="00D62BC5">
            <w:pPr>
              <w:spacing w:before="0" w:after="160"/>
              <w:jc w:val="left"/>
              <w:rPr>
                <w:del w:id="26058" w:author="Houyem Rais" w:date="2024-02-22T14:46:00Z"/>
                <w:rFonts w:ascii="Arial" w:eastAsia="Times New Roman" w:hAnsi="Arial" w:cs="Arial"/>
                <w:sz w:val="16"/>
                <w:szCs w:val="16"/>
                <w:lang w:eastAsia="fr-FR"/>
              </w:rPr>
              <w:pPrChange w:id="26059" w:author="Houyem Rais" w:date="2024-02-22T14:49:00Z">
                <w:pPr>
                  <w:spacing w:before="0" w:after="0" w:line="240" w:lineRule="auto"/>
                  <w:jc w:val="left"/>
                </w:pPr>
              </w:pPrChange>
            </w:pPr>
            <w:del w:id="26060"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nil"/>
              <w:left w:val="nil"/>
              <w:bottom w:val="single" w:sz="4" w:space="0" w:color="auto"/>
              <w:right w:val="single" w:sz="4" w:space="0" w:color="auto"/>
            </w:tcBorders>
            <w:shd w:val="clear" w:color="auto" w:fill="auto"/>
            <w:noWrap/>
            <w:hideMark/>
          </w:tcPr>
          <w:p w14:paraId="38E1933A" w14:textId="15AA83CD" w:rsidR="00CB457E" w:rsidRPr="00CB457E" w:rsidDel="00201166" w:rsidRDefault="00CB457E" w:rsidP="00D62BC5">
            <w:pPr>
              <w:spacing w:before="0" w:after="160"/>
              <w:jc w:val="left"/>
              <w:rPr>
                <w:del w:id="26061" w:author="Houyem Rais" w:date="2024-02-22T14:46:00Z"/>
                <w:rFonts w:ascii="Arial" w:eastAsia="Times New Roman" w:hAnsi="Arial" w:cs="Arial"/>
                <w:sz w:val="16"/>
                <w:szCs w:val="16"/>
                <w:lang w:eastAsia="fr-FR"/>
              </w:rPr>
              <w:pPrChange w:id="26062" w:author="Houyem Rais" w:date="2024-02-22T14:49:00Z">
                <w:pPr>
                  <w:spacing w:before="0" w:after="0" w:line="240" w:lineRule="auto"/>
                  <w:jc w:val="left"/>
                </w:pPr>
              </w:pPrChange>
            </w:pPr>
            <w:del w:id="26063" w:author="Houyem Rais" w:date="2024-02-22T14:46:00Z">
              <w:r w:rsidRPr="00CB457E" w:rsidDel="00201166">
                <w:rPr>
                  <w:rFonts w:ascii="Arial" w:eastAsia="Times New Roman" w:hAnsi="Arial" w:cs="Arial"/>
                  <w:sz w:val="16"/>
                  <w:szCs w:val="16"/>
                  <w:lang w:eastAsia="fr-FR"/>
                </w:rPr>
                <w:delText>Politique/ social</w:delText>
              </w:r>
            </w:del>
          </w:p>
        </w:tc>
        <w:tc>
          <w:tcPr>
            <w:tcW w:w="3260" w:type="dxa"/>
            <w:tcBorders>
              <w:top w:val="nil"/>
              <w:left w:val="nil"/>
              <w:bottom w:val="single" w:sz="4" w:space="0" w:color="auto"/>
              <w:right w:val="single" w:sz="4" w:space="0" w:color="auto"/>
            </w:tcBorders>
            <w:shd w:val="clear" w:color="auto" w:fill="auto"/>
            <w:hideMark/>
          </w:tcPr>
          <w:p w14:paraId="40D9FBCD" w14:textId="127047EA" w:rsidR="00CB457E" w:rsidRPr="00CB457E" w:rsidDel="00201166" w:rsidRDefault="00CB457E" w:rsidP="00D62BC5">
            <w:pPr>
              <w:spacing w:before="0" w:after="160"/>
              <w:jc w:val="left"/>
              <w:rPr>
                <w:del w:id="26064" w:author="Houyem Rais" w:date="2024-02-22T14:46:00Z"/>
                <w:rFonts w:ascii="Arial" w:eastAsia="Times New Roman" w:hAnsi="Arial" w:cs="Arial"/>
                <w:sz w:val="16"/>
                <w:szCs w:val="16"/>
                <w:lang w:eastAsia="fr-FR"/>
              </w:rPr>
              <w:pPrChange w:id="26065" w:author="Houyem Rais" w:date="2024-02-22T14:49:00Z">
                <w:pPr>
                  <w:spacing w:before="0" w:after="0" w:line="240" w:lineRule="auto"/>
                  <w:jc w:val="left"/>
                </w:pPr>
              </w:pPrChange>
            </w:pPr>
            <w:del w:id="26066" w:author="Houyem Rais" w:date="2024-02-22T14:46:00Z">
              <w:r w:rsidRPr="00CB457E" w:rsidDel="00201166">
                <w:rPr>
                  <w:rFonts w:ascii="Arial" w:eastAsia="Times New Roman" w:hAnsi="Arial" w:cs="Arial"/>
                  <w:sz w:val="16"/>
                  <w:szCs w:val="16"/>
                  <w:lang w:eastAsia="fr-FR"/>
                </w:rPr>
                <w:delText>Opposition des groupes locaux à la construction de l'autoroute</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059DB840" w14:textId="68AEAA87" w:rsidR="00CB457E" w:rsidRPr="00CB457E" w:rsidDel="00201166" w:rsidRDefault="00CB457E" w:rsidP="00D62BC5">
            <w:pPr>
              <w:spacing w:before="0" w:after="160"/>
              <w:jc w:val="left"/>
              <w:rPr>
                <w:del w:id="26067" w:author="Houyem Rais" w:date="2024-02-22T14:46:00Z"/>
                <w:rFonts w:ascii="Arial" w:eastAsia="Times New Roman" w:hAnsi="Arial" w:cs="Arial"/>
                <w:b/>
                <w:bCs/>
                <w:sz w:val="16"/>
                <w:szCs w:val="16"/>
                <w:lang w:eastAsia="fr-FR"/>
              </w:rPr>
              <w:pPrChange w:id="26068" w:author="Houyem Rais" w:date="2024-02-22T14:49:00Z">
                <w:pPr>
                  <w:spacing w:before="0" w:after="0" w:line="240" w:lineRule="auto"/>
                  <w:jc w:val="center"/>
                </w:pPr>
              </w:pPrChange>
            </w:pPr>
            <w:del w:id="26069" w:author="Houyem Rais" w:date="2024-02-22T14:46:00Z">
              <w:r w:rsidRPr="00CB457E" w:rsidDel="00201166">
                <w:rPr>
                  <w:rFonts w:ascii="Arial" w:eastAsia="Times New Roman" w:hAnsi="Arial" w:cs="Arial"/>
                  <w:b/>
                  <w:bCs/>
                  <w:sz w:val="16"/>
                  <w:szCs w:val="16"/>
                  <w:lang w:eastAsia="fr-FR"/>
                </w:rPr>
                <w:delText>12%</w:delText>
              </w:r>
            </w:del>
          </w:p>
        </w:tc>
        <w:tc>
          <w:tcPr>
            <w:tcW w:w="850" w:type="dxa"/>
            <w:tcBorders>
              <w:top w:val="nil"/>
              <w:left w:val="nil"/>
              <w:bottom w:val="single" w:sz="4" w:space="0" w:color="auto"/>
              <w:right w:val="single" w:sz="4" w:space="0" w:color="auto"/>
            </w:tcBorders>
            <w:shd w:val="clear" w:color="auto" w:fill="auto"/>
            <w:noWrap/>
            <w:vAlign w:val="center"/>
            <w:hideMark/>
          </w:tcPr>
          <w:p w14:paraId="0EB21B63" w14:textId="5F4B2EA9" w:rsidR="00CB457E" w:rsidRPr="00CB457E" w:rsidDel="00201166" w:rsidRDefault="00CB457E" w:rsidP="00D62BC5">
            <w:pPr>
              <w:spacing w:before="0" w:after="160"/>
              <w:jc w:val="left"/>
              <w:rPr>
                <w:del w:id="26070" w:author="Houyem Rais" w:date="2024-02-22T14:46:00Z"/>
                <w:rFonts w:ascii="Arial" w:eastAsia="Times New Roman" w:hAnsi="Arial" w:cs="Arial"/>
                <w:sz w:val="16"/>
                <w:szCs w:val="16"/>
                <w:lang w:eastAsia="fr-FR"/>
              </w:rPr>
              <w:pPrChange w:id="26071" w:author="Houyem Rais" w:date="2024-02-22T14:49:00Z">
                <w:pPr>
                  <w:spacing w:before="0" w:after="0" w:line="240" w:lineRule="auto"/>
                  <w:jc w:val="center"/>
                </w:pPr>
              </w:pPrChange>
            </w:pPr>
            <w:del w:id="26072"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372699A1" w14:textId="4AE0E0F7" w:rsidR="00CB457E" w:rsidRPr="00CB457E" w:rsidDel="00201166" w:rsidRDefault="00CB457E" w:rsidP="00D62BC5">
            <w:pPr>
              <w:spacing w:before="0" w:after="160"/>
              <w:jc w:val="left"/>
              <w:rPr>
                <w:del w:id="26073" w:author="Houyem Rais" w:date="2024-02-22T14:46:00Z"/>
                <w:rFonts w:ascii="Arial" w:eastAsia="Times New Roman" w:hAnsi="Arial" w:cs="Arial"/>
                <w:sz w:val="16"/>
                <w:szCs w:val="16"/>
                <w:lang w:eastAsia="fr-FR"/>
              </w:rPr>
              <w:pPrChange w:id="26074" w:author="Houyem Rais" w:date="2024-02-22T14:49:00Z">
                <w:pPr>
                  <w:spacing w:before="0" w:after="0" w:line="240" w:lineRule="auto"/>
                  <w:jc w:val="center"/>
                </w:pPr>
              </w:pPrChange>
            </w:pPr>
            <w:del w:id="26075" w:author="Houyem Rais" w:date="2024-02-22T14:46:00Z">
              <w:r w:rsidRPr="00CB457E" w:rsidDel="00201166">
                <w:rPr>
                  <w:rFonts w:ascii="Arial" w:eastAsia="Times New Roman" w:hAnsi="Arial" w:cs="Arial"/>
                  <w:sz w:val="16"/>
                  <w:szCs w:val="16"/>
                  <w:lang w:eastAsia="fr-FR"/>
                </w:rPr>
                <w:delText>18,25%</w:delText>
              </w:r>
            </w:del>
          </w:p>
        </w:tc>
        <w:tc>
          <w:tcPr>
            <w:tcW w:w="863" w:type="dxa"/>
            <w:tcBorders>
              <w:top w:val="nil"/>
              <w:left w:val="nil"/>
              <w:bottom w:val="single" w:sz="4" w:space="0" w:color="auto"/>
              <w:right w:val="single" w:sz="4" w:space="0" w:color="auto"/>
            </w:tcBorders>
            <w:shd w:val="clear" w:color="auto" w:fill="auto"/>
            <w:noWrap/>
            <w:vAlign w:val="center"/>
            <w:hideMark/>
          </w:tcPr>
          <w:p w14:paraId="5EE0855C" w14:textId="51432E6B" w:rsidR="00CB457E" w:rsidRPr="00CB457E" w:rsidDel="00201166" w:rsidRDefault="00CB457E" w:rsidP="00D62BC5">
            <w:pPr>
              <w:spacing w:before="0" w:after="160"/>
              <w:jc w:val="left"/>
              <w:rPr>
                <w:del w:id="26076" w:author="Houyem Rais" w:date="2024-02-22T14:46:00Z"/>
                <w:rFonts w:ascii="Arial" w:eastAsia="Times New Roman" w:hAnsi="Arial" w:cs="Arial"/>
                <w:sz w:val="16"/>
                <w:szCs w:val="16"/>
                <w:lang w:eastAsia="fr-FR"/>
              </w:rPr>
              <w:pPrChange w:id="26077" w:author="Houyem Rais" w:date="2024-02-22T14:49:00Z">
                <w:pPr>
                  <w:spacing w:before="0" w:after="0" w:line="240" w:lineRule="auto"/>
                  <w:jc w:val="center"/>
                </w:pPr>
              </w:pPrChange>
            </w:pPr>
            <w:del w:id="26078"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66690C63" w14:textId="78E13906" w:rsidR="00CB457E" w:rsidRPr="00CB457E" w:rsidDel="00201166" w:rsidRDefault="00CB457E" w:rsidP="00D62BC5">
            <w:pPr>
              <w:spacing w:before="0" w:after="160"/>
              <w:jc w:val="left"/>
              <w:rPr>
                <w:del w:id="26079" w:author="Houyem Rais" w:date="2024-02-22T14:46:00Z"/>
                <w:rFonts w:ascii="Arial" w:eastAsia="Times New Roman" w:hAnsi="Arial" w:cs="Arial"/>
                <w:sz w:val="16"/>
                <w:szCs w:val="16"/>
                <w:lang w:eastAsia="fr-FR"/>
              </w:rPr>
              <w:pPrChange w:id="26080" w:author="Houyem Rais" w:date="2024-02-22T14:49:00Z">
                <w:pPr>
                  <w:spacing w:before="0" w:after="0" w:line="240" w:lineRule="auto"/>
                  <w:jc w:val="center"/>
                </w:pPr>
              </w:pPrChange>
            </w:pPr>
            <w:del w:id="26081"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670D165E" w14:textId="36AF8AEB" w:rsidR="00CB457E" w:rsidRPr="00CB457E" w:rsidDel="00201166" w:rsidRDefault="00CB457E" w:rsidP="00D62BC5">
            <w:pPr>
              <w:spacing w:before="0" w:after="160"/>
              <w:jc w:val="left"/>
              <w:rPr>
                <w:del w:id="26082" w:author="Houyem Rais" w:date="2024-02-22T14:46:00Z"/>
                <w:rFonts w:ascii="Arial" w:eastAsia="Times New Roman" w:hAnsi="Arial" w:cs="Arial"/>
                <w:sz w:val="16"/>
                <w:szCs w:val="16"/>
                <w:lang w:eastAsia="fr-FR"/>
              </w:rPr>
              <w:pPrChange w:id="26083" w:author="Houyem Rais" w:date="2024-02-22T14:49:00Z">
                <w:pPr>
                  <w:spacing w:before="0" w:after="0" w:line="240" w:lineRule="auto"/>
                  <w:jc w:val="center"/>
                </w:pPr>
              </w:pPrChange>
            </w:pPr>
            <w:del w:id="26084" w:author="Houyem Rais" w:date="2024-02-22T14:46:00Z">
              <w:r w:rsidRPr="00CB457E" w:rsidDel="00201166">
                <w:rPr>
                  <w:rFonts w:ascii="Arial" w:eastAsia="Times New Roman" w:hAnsi="Arial" w:cs="Arial"/>
                  <w:sz w:val="16"/>
                  <w:szCs w:val="16"/>
                  <w:lang w:eastAsia="fr-FR"/>
                </w:rPr>
                <w:delText>2,19%</w:delText>
              </w:r>
            </w:del>
          </w:p>
        </w:tc>
        <w:tc>
          <w:tcPr>
            <w:tcW w:w="709" w:type="dxa"/>
            <w:tcBorders>
              <w:top w:val="nil"/>
              <w:left w:val="nil"/>
              <w:bottom w:val="single" w:sz="4" w:space="0" w:color="auto"/>
              <w:right w:val="single" w:sz="4" w:space="0" w:color="auto"/>
            </w:tcBorders>
            <w:shd w:val="clear" w:color="auto" w:fill="auto"/>
            <w:noWrap/>
            <w:vAlign w:val="center"/>
            <w:hideMark/>
          </w:tcPr>
          <w:p w14:paraId="7C1FFD45" w14:textId="0FF2A74D" w:rsidR="00CB457E" w:rsidRPr="00CB457E" w:rsidDel="00201166" w:rsidRDefault="00CB457E" w:rsidP="00D62BC5">
            <w:pPr>
              <w:spacing w:before="0" w:after="160"/>
              <w:jc w:val="left"/>
              <w:rPr>
                <w:del w:id="26085" w:author="Houyem Rais" w:date="2024-02-22T14:46:00Z"/>
                <w:rFonts w:ascii="Arial" w:eastAsia="Times New Roman" w:hAnsi="Arial" w:cs="Arial"/>
                <w:sz w:val="16"/>
                <w:szCs w:val="16"/>
                <w:lang w:eastAsia="fr-FR"/>
              </w:rPr>
              <w:pPrChange w:id="26086" w:author="Houyem Rais" w:date="2024-02-22T14:49:00Z">
                <w:pPr>
                  <w:spacing w:before="0" w:after="0" w:line="240" w:lineRule="auto"/>
                  <w:jc w:val="center"/>
                </w:pPr>
              </w:pPrChange>
            </w:pPr>
            <w:del w:id="26087"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21,61 </w:delText>
              </w:r>
            </w:del>
          </w:p>
        </w:tc>
        <w:tc>
          <w:tcPr>
            <w:tcW w:w="850" w:type="dxa"/>
            <w:tcBorders>
              <w:top w:val="nil"/>
              <w:left w:val="nil"/>
              <w:bottom w:val="single" w:sz="4" w:space="0" w:color="auto"/>
              <w:right w:val="single" w:sz="4" w:space="0" w:color="auto"/>
            </w:tcBorders>
            <w:shd w:val="clear" w:color="auto" w:fill="auto"/>
            <w:vAlign w:val="center"/>
            <w:hideMark/>
          </w:tcPr>
          <w:p w14:paraId="72443A32" w14:textId="4FC77594" w:rsidR="00CB457E" w:rsidRPr="00CB457E" w:rsidDel="00201166" w:rsidRDefault="00CB457E" w:rsidP="00D62BC5">
            <w:pPr>
              <w:spacing w:before="0" w:after="160"/>
              <w:jc w:val="left"/>
              <w:rPr>
                <w:del w:id="26088" w:author="Houyem Rais" w:date="2024-02-22T14:46:00Z"/>
                <w:rFonts w:ascii="Arial" w:eastAsia="Times New Roman" w:hAnsi="Arial" w:cs="Arial"/>
                <w:sz w:val="16"/>
                <w:szCs w:val="16"/>
                <w:lang w:eastAsia="fr-FR"/>
              </w:rPr>
              <w:pPrChange w:id="26089" w:author="Houyem Rais" w:date="2024-02-22T14:49:00Z">
                <w:pPr>
                  <w:spacing w:before="0" w:after="0" w:line="240" w:lineRule="auto"/>
                  <w:jc w:val="center"/>
                </w:pPr>
              </w:pPrChange>
            </w:pPr>
            <w:del w:id="26090" w:author="Houyem Rais" w:date="2024-02-22T14:46:00Z">
              <w:r w:rsidRPr="00CB457E" w:rsidDel="00201166">
                <w:rPr>
                  <w:rFonts w:ascii="Arial" w:eastAsia="Times New Roman" w:hAnsi="Arial" w:cs="Arial"/>
                  <w:sz w:val="16"/>
                  <w:szCs w:val="16"/>
                  <w:lang w:eastAsia="fr-FR"/>
                </w:rPr>
                <w:delText>Partagé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3E79935D" w14:textId="5A732D83" w:rsidR="00CB457E" w:rsidRPr="00CB457E" w:rsidDel="00201166" w:rsidRDefault="00CB457E" w:rsidP="00D62BC5">
            <w:pPr>
              <w:spacing w:before="0" w:after="160"/>
              <w:jc w:val="left"/>
              <w:rPr>
                <w:del w:id="26091" w:author="Houyem Rais" w:date="2024-02-22T14:46:00Z"/>
                <w:rFonts w:ascii="Arial" w:eastAsia="Times New Roman" w:hAnsi="Arial" w:cs="Arial"/>
                <w:b/>
                <w:bCs/>
                <w:sz w:val="16"/>
                <w:szCs w:val="16"/>
                <w:lang w:eastAsia="fr-FR"/>
              </w:rPr>
              <w:pPrChange w:id="26092" w:author="Houyem Rais" w:date="2024-02-22T14:49:00Z">
                <w:pPr>
                  <w:spacing w:before="0" w:after="0" w:line="240" w:lineRule="auto"/>
                  <w:jc w:val="center"/>
                </w:pPr>
              </w:pPrChange>
            </w:pPr>
            <w:del w:id="26093" w:author="Houyem Rais" w:date="2024-02-22T14:46:00Z">
              <w:r w:rsidRPr="00CB457E" w:rsidDel="00201166">
                <w:rPr>
                  <w:rFonts w:ascii="Arial" w:eastAsia="Times New Roman" w:hAnsi="Arial" w:cs="Arial"/>
                  <w:b/>
                  <w:bCs/>
                  <w:sz w:val="16"/>
                  <w:szCs w:val="16"/>
                  <w:lang w:eastAsia="fr-FR"/>
                </w:rPr>
                <w:delText>80%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591732B9" w14:textId="6B5FA8C3" w:rsidR="00CB457E" w:rsidRPr="00CB457E" w:rsidDel="00201166" w:rsidRDefault="00CB457E" w:rsidP="00D62BC5">
            <w:pPr>
              <w:spacing w:before="0" w:after="160"/>
              <w:jc w:val="left"/>
              <w:rPr>
                <w:del w:id="26094" w:author="Houyem Rais" w:date="2024-02-22T14:46:00Z"/>
                <w:rFonts w:ascii="Arial" w:eastAsia="Times New Roman" w:hAnsi="Arial" w:cs="Arial"/>
                <w:b/>
                <w:bCs/>
                <w:sz w:val="16"/>
                <w:szCs w:val="16"/>
                <w:lang w:eastAsia="fr-FR"/>
              </w:rPr>
              <w:pPrChange w:id="26095" w:author="Houyem Rais" w:date="2024-02-22T14:49:00Z">
                <w:pPr>
                  <w:spacing w:before="0" w:after="0" w:line="240" w:lineRule="auto"/>
                  <w:jc w:val="center"/>
                </w:pPr>
              </w:pPrChange>
            </w:pPr>
            <w:del w:id="26096" w:author="Houyem Rais" w:date="2024-02-22T14:46:00Z">
              <w:r w:rsidRPr="00CB457E" w:rsidDel="00201166">
                <w:rPr>
                  <w:rFonts w:ascii="Arial" w:eastAsia="Times New Roman" w:hAnsi="Arial" w:cs="Arial"/>
                  <w:b/>
                  <w:bCs/>
                  <w:sz w:val="16"/>
                  <w:szCs w:val="16"/>
                  <w:lang w:eastAsia="fr-FR"/>
                </w:rPr>
                <w:delText>20%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6A01B82C" w14:textId="627BB6F9" w:rsidR="00CB457E" w:rsidRPr="00CB457E" w:rsidDel="00201166" w:rsidRDefault="00CB457E" w:rsidP="00D62BC5">
            <w:pPr>
              <w:spacing w:before="0" w:after="160"/>
              <w:jc w:val="left"/>
              <w:rPr>
                <w:del w:id="26097" w:author="Houyem Rais" w:date="2024-02-22T14:46:00Z"/>
                <w:rFonts w:ascii="Arial" w:eastAsia="Times New Roman" w:hAnsi="Arial" w:cs="Arial"/>
                <w:sz w:val="16"/>
                <w:szCs w:val="16"/>
                <w:lang w:eastAsia="fr-FR"/>
              </w:rPr>
              <w:pPrChange w:id="26098" w:author="Houyem Rais" w:date="2024-02-22T14:49:00Z">
                <w:pPr>
                  <w:spacing w:before="0" w:after="0" w:line="240" w:lineRule="auto"/>
                  <w:jc w:val="center"/>
                </w:pPr>
              </w:pPrChange>
            </w:pPr>
            <w:del w:id="26099"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17,3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5F036F70" w14:textId="65ADBF00" w:rsidR="00CB457E" w:rsidRPr="00CB457E" w:rsidDel="00201166" w:rsidRDefault="00CB457E" w:rsidP="00D62BC5">
            <w:pPr>
              <w:spacing w:before="0" w:after="160"/>
              <w:jc w:val="left"/>
              <w:rPr>
                <w:del w:id="26100" w:author="Houyem Rais" w:date="2024-02-22T14:46:00Z"/>
                <w:rFonts w:ascii="Arial" w:eastAsia="Times New Roman" w:hAnsi="Arial" w:cs="Arial"/>
                <w:sz w:val="16"/>
                <w:szCs w:val="16"/>
                <w:lang w:eastAsia="fr-FR"/>
              </w:rPr>
              <w:pPrChange w:id="26101" w:author="Houyem Rais" w:date="2024-02-22T14:49:00Z">
                <w:pPr>
                  <w:spacing w:before="0" w:after="0" w:line="240" w:lineRule="auto"/>
                  <w:jc w:val="center"/>
                </w:pPr>
              </w:pPrChange>
            </w:pPr>
            <w:del w:id="26102" w:author="Houyem Rais" w:date="2024-02-22T14:46:00Z">
              <w:r w:rsidRPr="00CB457E" w:rsidDel="00201166">
                <w:rPr>
                  <w:rFonts w:ascii="Arial" w:eastAsia="Times New Roman" w:hAnsi="Arial" w:cs="Arial"/>
                  <w:sz w:val="16"/>
                  <w:szCs w:val="16"/>
                  <w:lang w:eastAsia="fr-FR"/>
                </w:rPr>
                <w:delText xml:space="preserve">4,3 </w:delText>
              </w:r>
            </w:del>
          </w:p>
        </w:tc>
      </w:tr>
      <w:tr w:rsidR="00CB457E" w:rsidRPr="00CB457E" w:rsidDel="00201166" w14:paraId="037DD2D6" w14:textId="40C504DB" w:rsidTr="00E26F44">
        <w:trPr>
          <w:trHeight w:val="54"/>
          <w:del w:id="26103"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4E6AEFA7" w14:textId="6C5BB305" w:rsidR="00CB457E" w:rsidRPr="00CB457E" w:rsidDel="00201166" w:rsidRDefault="00CB457E" w:rsidP="00D62BC5">
            <w:pPr>
              <w:spacing w:before="0" w:after="160"/>
              <w:jc w:val="left"/>
              <w:rPr>
                <w:del w:id="26104" w:author="Houyem Rais" w:date="2024-02-22T14:46:00Z"/>
                <w:rFonts w:ascii="Arial" w:eastAsia="Times New Roman" w:hAnsi="Arial" w:cs="Arial"/>
                <w:b/>
                <w:bCs/>
                <w:sz w:val="16"/>
                <w:szCs w:val="16"/>
                <w:lang w:eastAsia="fr-FR"/>
              </w:rPr>
              <w:pPrChange w:id="26105" w:author="Houyem Rais" w:date="2024-02-22T14:49:00Z">
                <w:pPr>
                  <w:spacing w:before="0" w:after="0" w:line="240" w:lineRule="auto"/>
                  <w:jc w:val="center"/>
                </w:pPr>
              </w:pPrChange>
            </w:pPr>
            <w:del w:id="26106" w:author="Houyem Rais" w:date="2024-02-22T14:46:00Z">
              <w:r w:rsidRPr="00CB457E" w:rsidDel="00201166">
                <w:rPr>
                  <w:rFonts w:ascii="Arial" w:eastAsia="Times New Roman" w:hAnsi="Arial" w:cs="Arial"/>
                  <w:b/>
                  <w:bCs/>
                  <w:sz w:val="16"/>
                  <w:szCs w:val="16"/>
                  <w:lang w:eastAsia="fr-FR"/>
                </w:rPr>
                <w:delText>19</w:delText>
              </w:r>
            </w:del>
          </w:p>
        </w:tc>
        <w:tc>
          <w:tcPr>
            <w:tcW w:w="1135" w:type="dxa"/>
            <w:tcBorders>
              <w:top w:val="nil"/>
              <w:left w:val="nil"/>
              <w:bottom w:val="single" w:sz="4" w:space="0" w:color="auto"/>
              <w:right w:val="single" w:sz="4" w:space="0" w:color="auto"/>
            </w:tcBorders>
            <w:shd w:val="clear" w:color="auto" w:fill="auto"/>
            <w:hideMark/>
          </w:tcPr>
          <w:p w14:paraId="7778CA82" w14:textId="48F01366" w:rsidR="00CB457E" w:rsidRPr="00CB457E" w:rsidDel="00201166" w:rsidRDefault="00CB457E" w:rsidP="00D62BC5">
            <w:pPr>
              <w:spacing w:before="0" w:after="160"/>
              <w:jc w:val="left"/>
              <w:rPr>
                <w:del w:id="26107" w:author="Houyem Rais" w:date="2024-02-22T14:46:00Z"/>
                <w:rFonts w:ascii="Arial" w:eastAsia="Times New Roman" w:hAnsi="Arial" w:cs="Arial"/>
                <w:sz w:val="16"/>
                <w:szCs w:val="16"/>
                <w:lang w:eastAsia="fr-FR"/>
              </w:rPr>
              <w:pPrChange w:id="26108" w:author="Houyem Rais" w:date="2024-02-22T14:49:00Z">
                <w:pPr>
                  <w:spacing w:before="0" w:after="0" w:line="240" w:lineRule="auto"/>
                  <w:jc w:val="left"/>
                </w:pPr>
              </w:pPrChange>
            </w:pPr>
            <w:del w:id="26109" w:author="Houyem Rais" w:date="2024-02-22T14:46:00Z">
              <w:r w:rsidRPr="00CB457E" w:rsidDel="00201166">
                <w:rPr>
                  <w:rFonts w:ascii="Arial" w:eastAsia="Times New Roman" w:hAnsi="Arial" w:cs="Arial"/>
                  <w:sz w:val="16"/>
                  <w:szCs w:val="16"/>
                  <w:lang w:eastAsia="fr-FR"/>
                </w:rPr>
                <w:delText>Construction</w:delText>
              </w:r>
            </w:del>
          </w:p>
        </w:tc>
        <w:tc>
          <w:tcPr>
            <w:tcW w:w="993" w:type="dxa"/>
            <w:tcBorders>
              <w:top w:val="nil"/>
              <w:left w:val="nil"/>
              <w:bottom w:val="single" w:sz="4" w:space="0" w:color="auto"/>
              <w:right w:val="single" w:sz="4" w:space="0" w:color="auto"/>
            </w:tcBorders>
            <w:shd w:val="clear" w:color="auto" w:fill="auto"/>
            <w:noWrap/>
            <w:hideMark/>
          </w:tcPr>
          <w:p w14:paraId="6FFDCC31" w14:textId="4F589A9D" w:rsidR="00CB457E" w:rsidRPr="00CB457E" w:rsidDel="00201166" w:rsidRDefault="00CB457E" w:rsidP="00D62BC5">
            <w:pPr>
              <w:spacing w:before="0" w:after="160"/>
              <w:jc w:val="left"/>
              <w:rPr>
                <w:del w:id="26110" w:author="Houyem Rais" w:date="2024-02-22T14:46:00Z"/>
                <w:rFonts w:ascii="Arial" w:eastAsia="Times New Roman" w:hAnsi="Arial" w:cs="Arial"/>
                <w:sz w:val="16"/>
                <w:szCs w:val="16"/>
                <w:lang w:eastAsia="fr-FR"/>
              </w:rPr>
              <w:pPrChange w:id="26111" w:author="Houyem Rais" w:date="2024-02-22T14:49:00Z">
                <w:pPr>
                  <w:spacing w:before="0" w:after="0" w:line="240" w:lineRule="auto"/>
                  <w:jc w:val="left"/>
                </w:pPr>
              </w:pPrChange>
            </w:pPr>
            <w:del w:id="26112" w:author="Houyem Rais" w:date="2024-02-22T14:46:00Z">
              <w:r w:rsidRPr="00CB457E" w:rsidDel="00201166">
                <w:rPr>
                  <w:rFonts w:ascii="Arial" w:eastAsia="Times New Roman" w:hAnsi="Arial" w:cs="Arial"/>
                  <w:sz w:val="16"/>
                  <w:szCs w:val="16"/>
                  <w:lang w:eastAsia="fr-FR"/>
                </w:rPr>
                <w:delText>Politique/ social</w:delText>
              </w:r>
            </w:del>
          </w:p>
        </w:tc>
        <w:tc>
          <w:tcPr>
            <w:tcW w:w="3260" w:type="dxa"/>
            <w:tcBorders>
              <w:top w:val="nil"/>
              <w:left w:val="nil"/>
              <w:bottom w:val="single" w:sz="4" w:space="0" w:color="auto"/>
              <w:right w:val="single" w:sz="4" w:space="0" w:color="auto"/>
            </w:tcBorders>
            <w:shd w:val="clear" w:color="auto" w:fill="auto"/>
            <w:hideMark/>
          </w:tcPr>
          <w:p w14:paraId="768F7473" w14:textId="25B8F8F5" w:rsidR="00CB457E" w:rsidRPr="00CB457E" w:rsidDel="00201166" w:rsidRDefault="00CB457E" w:rsidP="00D62BC5">
            <w:pPr>
              <w:spacing w:before="0" w:after="160"/>
              <w:jc w:val="left"/>
              <w:rPr>
                <w:del w:id="26113" w:author="Houyem Rais" w:date="2024-02-22T14:46:00Z"/>
                <w:rFonts w:ascii="Arial" w:eastAsia="Times New Roman" w:hAnsi="Arial" w:cs="Arial"/>
                <w:sz w:val="16"/>
                <w:szCs w:val="16"/>
                <w:lang w:eastAsia="fr-FR"/>
              </w:rPr>
              <w:pPrChange w:id="26114" w:author="Houyem Rais" w:date="2024-02-22T14:49:00Z">
                <w:pPr>
                  <w:spacing w:before="0" w:after="0" w:line="240" w:lineRule="auto"/>
                  <w:jc w:val="left"/>
                </w:pPr>
              </w:pPrChange>
            </w:pPr>
            <w:del w:id="26115" w:author="Houyem Rais" w:date="2024-02-22T14:46:00Z">
              <w:r w:rsidRPr="00CB457E" w:rsidDel="00201166">
                <w:rPr>
                  <w:rFonts w:ascii="Arial" w:eastAsia="Times New Roman" w:hAnsi="Arial" w:cs="Arial"/>
                  <w:sz w:val="16"/>
                  <w:szCs w:val="16"/>
                  <w:lang w:eastAsia="fr-FR"/>
                </w:rPr>
                <w:delText xml:space="preserve">Instabilité politique dans la région, </w:delText>
              </w:r>
            </w:del>
            <w:ins w:id="26116" w:author="Mohamed Amine Sdiri" w:date="2023-11-29T09:58:00Z">
              <w:del w:id="26117" w:author="Houyem Rais" w:date="2024-02-22T14:46:00Z">
                <w:r w:rsidR="00621175" w:rsidDel="00201166">
                  <w:rPr>
                    <w:rFonts w:ascii="Arial" w:eastAsia="Times New Roman" w:hAnsi="Arial" w:cs="Arial"/>
                    <w:sz w:val="16"/>
                    <w:szCs w:val="16"/>
                    <w:lang w:eastAsia="fr-FR"/>
                  </w:rPr>
                  <w:delText xml:space="preserve"> </w:delText>
                </w:r>
              </w:del>
            </w:ins>
            <w:del w:id="26118" w:author="Houyem Rais" w:date="2024-02-22T14:46:00Z">
              <w:r w:rsidRPr="00CB457E" w:rsidDel="00201166">
                <w:rPr>
                  <w:rFonts w:ascii="Arial" w:eastAsia="Times New Roman" w:hAnsi="Arial" w:cs="Arial"/>
                  <w:sz w:val="16"/>
                  <w:szCs w:val="16"/>
                  <w:lang w:eastAsia="fr-FR"/>
                </w:rPr>
                <w:delText>entraînant des retards ou des interruptions dans la construction de l'autoroute</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78735B55" w14:textId="0846AD2B" w:rsidR="00CB457E" w:rsidRPr="00CB457E" w:rsidDel="00201166" w:rsidRDefault="00CB457E" w:rsidP="00D62BC5">
            <w:pPr>
              <w:spacing w:before="0" w:after="160"/>
              <w:jc w:val="left"/>
              <w:rPr>
                <w:del w:id="26119" w:author="Houyem Rais" w:date="2024-02-22T14:46:00Z"/>
                <w:rFonts w:ascii="Arial" w:eastAsia="Times New Roman" w:hAnsi="Arial" w:cs="Arial"/>
                <w:b/>
                <w:bCs/>
                <w:sz w:val="16"/>
                <w:szCs w:val="16"/>
                <w:lang w:eastAsia="fr-FR"/>
              </w:rPr>
              <w:pPrChange w:id="26120" w:author="Houyem Rais" w:date="2024-02-22T14:49:00Z">
                <w:pPr>
                  <w:spacing w:before="0" w:after="0" w:line="240" w:lineRule="auto"/>
                  <w:jc w:val="center"/>
                </w:pPr>
              </w:pPrChange>
            </w:pPr>
            <w:del w:id="26121" w:author="Houyem Rais" w:date="2024-02-22T14:46:00Z">
              <w:r w:rsidRPr="00CB457E" w:rsidDel="00201166">
                <w:rPr>
                  <w:rFonts w:ascii="Arial" w:eastAsia="Times New Roman" w:hAnsi="Arial" w:cs="Arial"/>
                  <w:b/>
                  <w:bCs/>
                  <w:sz w:val="16"/>
                  <w:szCs w:val="16"/>
                  <w:lang w:eastAsia="fr-FR"/>
                </w:rPr>
                <w:delText>10%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7C83B9F2" w14:textId="08E7D4B0" w:rsidR="00CB457E" w:rsidRPr="00CB457E" w:rsidDel="00201166" w:rsidRDefault="00CB457E" w:rsidP="00D62BC5">
            <w:pPr>
              <w:spacing w:before="0" w:after="160"/>
              <w:jc w:val="left"/>
              <w:rPr>
                <w:del w:id="26122" w:author="Houyem Rais" w:date="2024-02-22T14:46:00Z"/>
                <w:rFonts w:ascii="Arial" w:eastAsia="Times New Roman" w:hAnsi="Arial" w:cs="Arial"/>
                <w:sz w:val="16"/>
                <w:szCs w:val="16"/>
                <w:lang w:eastAsia="fr-FR"/>
              </w:rPr>
              <w:pPrChange w:id="26123" w:author="Houyem Rais" w:date="2024-02-22T14:49:00Z">
                <w:pPr>
                  <w:spacing w:before="0" w:after="0" w:line="240" w:lineRule="auto"/>
                  <w:jc w:val="center"/>
                </w:pPr>
              </w:pPrChange>
            </w:pPr>
            <w:del w:id="26124"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551910C4" w14:textId="1836BD56" w:rsidR="00CB457E" w:rsidRPr="00CB457E" w:rsidDel="00201166" w:rsidRDefault="00CB457E" w:rsidP="00D62BC5">
            <w:pPr>
              <w:spacing w:before="0" w:after="160"/>
              <w:jc w:val="left"/>
              <w:rPr>
                <w:del w:id="26125" w:author="Houyem Rais" w:date="2024-02-22T14:46:00Z"/>
                <w:rFonts w:ascii="Arial" w:eastAsia="Times New Roman" w:hAnsi="Arial" w:cs="Arial"/>
                <w:sz w:val="16"/>
                <w:szCs w:val="16"/>
                <w:lang w:eastAsia="fr-FR"/>
              </w:rPr>
              <w:pPrChange w:id="26126" w:author="Houyem Rais" w:date="2024-02-22T14:49:00Z">
                <w:pPr>
                  <w:spacing w:before="0" w:after="0" w:line="240" w:lineRule="auto"/>
                  <w:jc w:val="center"/>
                </w:pPr>
              </w:pPrChange>
            </w:pPr>
            <w:del w:id="26127" w:author="Houyem Rais" w:date="2024-02-22T14:46:00Z">
              <w:r w:rsidRPr="00CB457E" w:rsidDel="00201166">
                <w:rPr>
                  <w:rFonts w:ascii="Arial" w:eastAsia="Times New Roman" w:hAnsi="Arial" w:cs="Arial"/>
                  <w:sz w:val="16"/>
                  <w:szCs w:val="16"/>
                  <w:lang w:eastAsia="fr-FR"/>
                </w:rPr>
                <w:delText>27,00%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3DA518B4" w14:textId="34DA8B3A" w:rsidR="00CB457E" w:rsidRPr="00CB457E" w:rsidDel="00201166" w:rsidRDefault="00CB457E" w:rsidP="00D62BC5">
            <w:pPr>
              <w:spacing w:before="0" w:after="160"/>
              <w:jc w:val="left"/>
              <w:rPr>
                <w:del w:id="26128" w:author="Houyem Rais" w:date="2024-02-22T14:46:00Z"/>
                <w:rFonts w:ascii="Arial" w:eastAsia="Times New Roman" w:hAnsi="Arial" w:cs="Arial"/>
                <w:sz w:val="16"/>
                <w:szCs w:val="16"/>
                <w:lang w:eastAsia="fr-FR"/>
              </w:rPr>
              <w:pPrChange w:id="26129" w:author="Houyem Rais" w:date="2024-02-22T14:49:00Z">
                <w:pPr>
                  <w:spacing w:before="0" w:after="0" w:line="240" w:lineRule="auto"/>
                  <w:jc w:val="center"/>
                </w:pPr>
              </w:pPrChange>
            </w:pPr>
            <w:del w:id="26130"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01B181A5" w14:textId="3142067E" w:rsidR="00CB457E" w:rsidRPr="00CB457E" w:rsidDel="00201166" w:rsidRDefault="00CB457E" w:rsidP="00D62BC5">
            <w:pPr>
              <w:spacing w:before="0" w:after="160"/>
              <w:jc w:val="left"/>
              <w:rPr>
                <w:del w:id="26131" w:author="Houyem Rais" w:date="2024-02-22T14:46:00Z"/>
                <w:rFonts w:ascii="Arial" w:eastAsia="Times New Roman" w:hAnsi="Arial" w:cs="Arial"/>
                <w:sz w:val="16"/>
                <w:szCs w:val="16"/>
                <w:lang w:eastAsia="fr-FR"/>
              </w:rPr>
              <w:pPrChange w:id="26132" w:author="Houyem Rais" w:date="2024-02-22T14:49:00Z">
                <w:pPr>
                  <w:spacing w:before="0" w:after="0" w:line="240" w:lineRule="auto"/>
                  <w:jc w:val="center"/>
                </w:pPr>
              </w:pPrChange>
            </w:pPr>
            <w:del w:id="26133"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11C738AA" w14:textId="0C95ED0B" w:rsidR="00CB457E" w:rsidRPr="00CB457E" w:rsidDel="00201166" w:rsidRDefault="00CB457E" w:rsidP="00D62BC5">
            <w:pPr>
              <w:spacing w:before="0" w:after="160"/>
              <w:jc w:val="left"/>
              <w:rPr>
                <w:del w:id="26134" w:author="Houyem Rais" w:date="2024-02-22T14:46:00Z"/>
                <w:rFonts w:ascii="Arial" w:eastAsia="Times New Roman" w:hAnsi="Arial" w:cs="Arial"/>
                <w:sz w:val="16"/>
                <w:szCs w:val="16"/>
                <w:lang w:eastAsia="fr-FR"/>
              </w:rPr>
              <w:pPrChange w:id="26135" w:author="Houyem Rais" w:date="2024-02-22T14:49:00Z">
                <w:pPr>
                  <w:spacing w:before="0" w:after="0" w:line="240" w:lineRule="auto"/>
                  <w:jc w:val="center"/>
                </w:pPr>
              </w:pPrChange>
            </w:pPr>
            <w:del w:id="26136" w:author="Houyem Rais" w:date="2024-02-22T14:46:00Z">
              <w:r w:rsidRPr="00CB457E" w:rsidDel="00201166">
                <w:rPr>
                  <w:rFonts w:ascii="Arial" w:eastAsia="Times New Roman" w:hAnsi="Arial" w:cs="Arial"/>
                  <w:sz w:val="16"/>
                  <w:szCs w:val="16"/>
                  <w:lang w:eastAsia="fr-FR"/>
                </w:rPr>
                <w:delText>2,70%</w:delText>
              </w:r>
            </w:del>
          </w:p>
        </w:tc>
        <w:tc>
          <w:tcPr>
            <w:tcW w:w="709" w:type="dxa"/>
            <w:tcBorders>
              <w:top w:val="nil"/>
              <w:left w:val="nil"/>
              <w:bottom w:val="single" w:sz="4" w:space="0" w:color="auto"/>
              <w:right w:val="single" w:sz="4" w:space="0" w:color="auto"/>
            </w:tcBorders>
            <w:shd w:val="clear" w:color="auto" w:fill="auto"/>
            <w:noWrap/>
            <w:vAlign w:val="center"/>
            <w:hideMark/>
          </w:tcPr>
          <w:p w14:paraId="22D57B33" w14:textId="346C49F9" w:rsidR="00CB457E" w:rsidRPr="00CB457E" w:rsidDel="00201166" w:rsidRDefault="00CB457E" w:rsidP="00D62BC5">
            <w:pPr>
              <w:spacing w:before="0" w:after="160"/>
              <w:jc w:val="left"/>
              <w:rPr>
                <w:del w:id="26137" w:author="Houyem Rais" w:date="2024-02-22T14:46:00Z"/>
                <w:rFonts w:ascii="Arial" w:eastAsia="Times New Roman" w:hAnsi="Arial" w:cs="Arial"/>
                <w:sz w:val="16"/>
                <w:szCs w:val="16"/>
                <w:lang w:eastAsia="fr-FR"/>
              </w:rPr>
              <w:pPrChange w:id="26138" w:author="Houyem Rais" w:date="2024-02-22T14:49:00Z">
                <w:pPr>
                  <w:spacing w:before="0" w:after="0" w:line="240" w:lineRule="auto"/>
                  <w:jc w:val="center"/>
                </w:pPr>
              </w:pPrChange>
            </w:pPr>
            <w:del w:id="26139"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26,65 </w:delText>
              </w:r>
            </w:del>
          </w:p>
        </w:tc>
        <w:tc>
          <w:tcPr>
            <w:tcW w:w="850" w:type="dxa"/>
            <w:tcBorders>
              <w:top w:val="nil"/>
              <w:left w:val="nil"/>
              <w:bottom w:val="single" w:sz="4" w:space="0" w:color="auto"/>
              <w:right w:val="single" w:sz="4" w:space="0" w:color="auto"/>
            </w:tcBorders>
            <w:shd w:val="clear" w:color="auto" w:fill="auto"/>
            <w:vAlign w:val="center"/>
            <w:hideMark/>
          </w:tcPr>
          <w:p w14:paraId="72E408CC" w14:textId="7E1663B2" w:rsidR="00CB457E" w:rsidRPr="00CB457E" w:rsidDel="00201166" w:rsidRDefault="00CB457E" w:rsidP="00D62BC5">
            <w:pPr>
              <w:spacing w:before="0" w:after="160"/>
              <w:jc w:val="left"/>
              <w:rPr>
                <w:del w:id="26140" w:author="Houyem Rais" w:date="2024-02-22T14:46:00Z"/>
                <w:rFonts w:ascii="Arial" w:eastAsia="Times New Roman" w:hAnsi="Arial" w:cs="Arial"/>
                <w:sz w:val="16"/>
                <w:szCs w:val="16"/>
                <w:lang w:eastAsia="fr-FR"/>
              </w:rPr>
              <w:pPrChange w:id="26141" w:author="Houyem Rais" w:date="2024-02-22T14:49:00Z">
                <w:pPr>
                  <w:spacing w:before="0" w:after="0" w:line="240" w:lineRule="auto"/>
                  <w:jc w:val="center"/>
                </w:pPr>
              </w:pPrChange>
            </w:pPr>
            <w:del w:id="26142" w:author="Houyem Rais" w:date="2024-02-22T14:46:00Z">
              <w:r w:rsidRPr="00CB457E" w:rsidDel="00201166">
                <w:rPr>
                  <w:rFonts w:ascii="Arial" w:eastAsia="Times New Roman" w:hAnsi="Arial" w:cs="Arial"/>
                  <w:sz w:val="16"/>
                  <w:szCs w:val="16"/>
                  <w:lang w:eastAsia="fr-FR"/>
                </w:rPr>
                <w:delText>Partagé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31327FEF" w14:textId="3E6B9D2C" w:rsidR="00CB457E" w:rsidRPr="00CB457E" w:rsidDel="00201166" w:rsidRDefault="00CB457E" w:rsidP="00D62BC5">
            <w:pPr>
              <w:spacing w:before="0" w:after="160"/>
              <w:jc w:val="left"/>
              <w:rPr>
                <w:del w:id="26143" w:author="Houyem Rais" w:date="2024-02-22T14:46:00Z"/>
                <w:rFonts w:ascii="Arial" w:eastAsia="Times New Roman" w:hAnsi="Arial" w:cs="Arial"/>
                <w:b/>
                <w:bCs/>
                <w:sz w:val="16"/>
                <w:szCs w:val="16"/>
                <w:lang w:eastAsia="fr-FR"/>
              </w:rPr>
              <w:pPrChange w:id="26144" w:author="Houyem Rais" w:date="2024-02-22T14:49:00Z">
                <w:pPr>
                  <w:spacing w:before="0" w:after="0" w:line="240" w:lineRule="auto"/>
                  <w:jc w:val="center"/>
                </w:pPr>
              </w:pPrChange>
            </w:pPr>
            <w:del w:id="26145" w:author="Houyem Rais" w:date="2024-02-22T14:46:00Z">
              <w:r w:rsidRPr="00CB457E" w:rsidDel="00201166">
                <w:rPr>
                  <w:rFonts w:ascii="Arial" w:eastAsia="Times New Roman" w:hAnsi="Arial" w:cs="Arial"/>
                  <w:b/>
                  <w:bCs/>
                  <w:sz w:val="16"/>
                  <w:szCs w:val="16"/>
                  <w:lang w:eastAsia="fr-FR"/>
                </w:rPr>
                <w:delText>80%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7962B72E" w14:textId="6DFF1016" w:rsidR="00CB457E" w:rsidRPr="00CB457E" w:rsidDel="00201166" w:rsidRDefault="00CB457E" w:rsidP="00D62BC5">
            <w:pPr>
              <w:spacing w:before="0" w:after="160"/>
              <w:jc w:val="left"/>
              <w:rPr>
                <w:del w:id="26146" w:author="Houyem Rais" w:date="2024-02-22T14:46:00Z"/>
                <w:rFonts w:ascii="Arial" w:eastAsia="Times New Roman" w:hAnsi="Arial" w:cs="Arial"/>
                <w:b/>
                <w:bCs/>
                <w:sz w:val="16"/>
                <w:szCs w:val="16"/>
                <w:lang w:eastAsia="fr-FR"/>
              </w:rPr>
              <w:pPrChange w:id="26147" w:author="Houyem Rais" w:date="2024-02-22T14:49:00Z">
                <w:pPr>
                  <w:spacing w:before="0" w:after="0" w:line="240" w:lineRule="auto"/>
                  <w:jc w:val="center"/>
                </w:pPr>
              </w:pPrChange>
            </w:pPr>
            <w:del w:id="26148" w:author="Houyem Rais" w:date="2024-02-22T14:46:00Z">
              <w:r w:rsidRPr="00CB457E" w:rsidDel="00201166">
                <w:rPr>
                  <w:rFonts w:ascii="Arial" w:eastAsia="Times New Roman" w:hAnsi="Arial" w:cs="Arial"/>
                  <w:b/>
                  <w:bCs/>
                  <w:sz w:val="16"/>
                  <w:szCs w:val="16"/>
                  <w:lang w:eastAsia="fr-FR"/>
                </w:rPr>
                <w:delText>20%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5B1A6B3A" w14:textId="2768D8CE" w:rsidR="00CB457E" w:rsidRPr="00CB457E" w:rsidDel="00201166" w:rsidRDefault="00CB457E" w:rsidP="00D62BC5">
            <w:pPr>
              <w:spacing w:before="0" w:after="160"/>
              <w:jc w:val="left"/>
              <w:rPr>
                <w:del w:id="26149" w:author="Houyem Rais" w:date="2024-02-22T14:46:00Z"/>
                <w:rFonts w:ascii="Arial" w:eastAsia="Times New Roman" w:hAnsi="Arial" w:cs="Arial"/>
                <w:sz w:val="16"/>
                <w:szCs w:val="16"/>
                <w:lang w:eastAsia="fr-FR"/>
              </w:rPr>
              <w:pPrChange w:id="26150" w:author="Houyem Rais" w:date="2024-02-22T14:49:00Z">
                <w:pPr>
                  <w:spacing w:before="0" w:after="0" w:line="240" w:lineRule="auto"/>
                  <w:jc w:val="center"/>
                </w:pPr>
              </w:pPrChange>
            </w:pPr>
            <w:del w:id="26151"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21,3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1F90724E" w14:textId="776A36CB" w:rsidR="00CB457E" w:rsidRPr="00CB457E" w:rsidDel="00201166" w:rsidRDefault="00CB457E" w:rsidP="00D62BC5">
            <w:pPr>
              <w:spacing w:before="0" w:after="160"/>
              <w:jc w:val="left"/>
              <w:rPr>
                <w:del w:id="26152" w:author="Houyem Rais" w:date="2024-02-22T14:46:00Z"/>
                <w:rFonts w:ascii="Arial" w:eastAsia="Times New Roman" w:hAnsi="Arial" w:cs="Arial"/>
                <w:sz w:val="16"/>
                <w:szCs w:val="16"/>
                <w:lang w:eastAsia="fr-FR"/>
              </w:rPr>
              <w:pPrChange w:id="26153" w:author="Houyem Rais" w:date="2024-02-22T14:49:00Z">
                <w:pPr>
                  <w:spacing w:before="0" w:after="0" w:line="240" w:lineRule="auto"/>
                  <w:jc w:val="center"/>
                </w:pPr>
              </w:pPrChange>
            </w:pPr>
            <w:del w:id="26154" w:author="Houyem Rais" w:date="2024-02-22T14:46:00Z">
              <w:r w:rsidRPr="00CB457E" w:rsidDel="00201166">
                <w:rPr>
                  <w:rFonts w:ascii="Arial" w:eastAsia="Times New Roman" w:hAnsi="Arial" w:cs="Arial"/>
                  <w:sz w:val="16"/>
                  <w:szCs w:val="16"/>
                  <w:lang w:eastAsia="fr-FR"/>
                </w:rPr>
                <w:delText xml:space="preserve">5,3 </w:delText>
              </w:r>
            </w:del>
          </w:p>
        </w:tc>
      </w:tr>
      <w:tr w:rsidR="00CB457E" w:rsidRPr="00CB457E" w:rsidDel="00201166" w14:paraId="37B2E207" w14:textId="49312B60" w:rsidTr="00E26F44">
        <w:trPr>
          <w:trHeight w:val="63"/>
          <w:del w:id="26155"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0D0E0D93" w14:textId="097D82FA" w:rsidR="00CB457E" w:rsidRPr="00CB457E" w:rsidDel="00201166" w:rsidRDefault="00CB457E" w:rsidP="00D62BC5">
            <w:pPr>
              <w:spacing w:before="0" w:after="160"/>
              <w:jc w:val="left"/>
              <w:rPr>
                <w:del w:id="26156" w:author="Houyem Rais" w:date="2024-02-22T14:46:00Z"/>
                <w:rFonts w:ascii="Arial" w:eastAsia="Times New Roman" w:hAnsi="Arial" w:cs="Arial"/>
                <w:b/>
                <w:bCs/>
                <w:sz w:val="16"/>
                <w:szCs w:val="16"/>
                <w:lang w:eastAsia="fr-FR"/>
              </w:rPr>
              <w:pPrChange w:id="26157" w:author="Houyem Rais" w:date="2024-02-22T14:49:00Z">
                <w:pPr>
                  <w:spacing w:before="0" w:after="0" w:line="240" w:lineRule="auto"/>
                  <w:jc w:val="center"/>
                </w:pPr>
              </w:pPrChange>
            </w:pPr>
            <w:del w:id="26158" w:author="Houyem Rais" w:date="2024-02-22T14:46:00Z">
              <w:r w:rsidRPr="00CB457E" w:rsidDel="00201166">
                <w:rPr>
                  <w:rFonts w:ascii="Arial" w:eastAsia="Times New Roman" w:hAnsi="Arial" w:cs="Arial"/>
                  <w:b/>
                  <w:bCs/>
                  <w:sz w:val="16"/>
                  <w:szCs w:val="16"/>
                  <w:lang w:eastAsia="fr-FR"/>
                </w:rPr>
                <w:delText>20</w:delText>
              </w:r>
            </w:del>
          </w:p>
        </w:tc>
        <w:tc>
          <w:tcPr>
            <w:tcW w:w="1135" w:type="dxa"/>
            <w:tcBorders>
              <w:top w:val="nil"/>
              <w:left w:val="nil"/>
              <w:bottom w:val="single" w:sz="4" w:space="0" w:color="auto"/>
              <w:right w:val="single" w:sz="4" w:space="0" w:color="auto"/>
            </w:tcBorders>
            <w:shd w:val="clear" w:color="auto" w:fill="auto"/>
            <w:hideMark/>
          </w:tcPr>
          <w:p w14:paraId="6F2B6BDC" w14:textId="08A54E33" w:rsidR="00CB457E" w:rsidRPr="00CB457E" w:rsidDel="00201166" w:rsidRDefault="00CB457E" w:rsidP="00D62BC5">
            <w:pPr>
              <w:spacing w:before="0" w:after="160"/>
              <w:jc w:val="left"/>
              <w:rPr>
                <w:del w:id="26159" w:author="Houyem Rais" w:date="2024-02-22T14:46:00Z"/>
                <w:rFonts w:ascii="Arial" w:eastAsia="Times New Roman" w:hAnsi="Arial" w:cs="Arial"/>
                <w:sz w:val="16"/>
                <w:szCs w:val="16"/>
                <w:lang w:eastAsia="fr-FR"/>
              </w:rPr>
              <w:pPrChange w:id="26160" w:author="Houyem Rais" w:date="2024-02-22T14:49:00Z">
                <w:pPr>
                  <w:spacing w:before="0" w:after="0" w:line="240" w:lineRule="auto"/>
                  <w:jc w:val="left"/>
                </w:pPr>
              </w:pPrChange>
            </w:pPr>
            <w:del w:id="26161"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6FD5BE3F" w14:textId="7D48A960" w:rsidR="00CB457E" w:rsidRPr="00CB457E" w:rsidDel="00201166" w:rsidRDefault="00CB457E" w:rsidP="00D62BC5">
            <w:pPr>
              <w:spacing w:before="0" w:after="160"/>
              <w:jc w:val="left"/>
              <w:rPr>
                <w:del w:id="26162" w:author="Houyem Rais" w:date="2024-02-22T14:46:00Z"/>
                <w:rFonts w:ascii="Arial" w:eastAsia="Times New Roman" w:hAnsi="Arial" w:cs="Arial"/>
                <w:sz w:val="16"/>
                <w:szCs w:val="16"/>
                <w:lang w:eastAsia="fr-FR"/>
              </w:rPr>
              <w:pPrChange w:id="26163" w:author="Houyem Rais" w:date="2024-02-22T14:49:00Z">
                <w:pPr>
                  <w:spacing w:before="0" w:after="0" w:line="240" w:lineRule="auto"/>
                  <w:jc w:val="left"/>
                </w:pPr>
              </w:pPrChange>
            </w:pPr>
            <w:del w:id="26164" w:author="Houyem Rais" w:date="2024-02-22T14:46:00Z">
              <w:r w:rsidRPr="00CB457E" w:rsidDel="00201166">
                <w:rPr>
                  <w:rFonts w:ascii="Arial" w:eastAsia="Times New Roman" w:hAnsi="Arial" w:cs="Arial"/>
                  <w:sz w:val="16"/>
                  <w:szCs w:val="16"/>
                  <w:lang w:eastAsia="fr-FR"/>
                </w:rPr>
                <w:delText>Politique/ social</w:delText>
              </w:r>
            </w:del>
          </w:p>
        </w:tc>
        <w:tc>
          <w:tcPr>
            <w:tcW w:w="3260" w:type="dxa"/>
            <w:tcBorders>
              <w:top w:val="nil"/>
              <w:left w:val="nil"/>
              <w:bottom w:val="single" w:sz="4" w:space="0" w:color="auto"/>
              <w:right w:val="single" w:sz="4" w:space="0" w:color="auto"/>
            </w:tcBorders>
            <w:shd w:val="clear" w:color="auto" w:fill="auto"/>
            <w:hideMark/>
          </w:tcPr>
          <w:p w14:paraId="75F0634E" w14:textId="1F38B0FF" w:rsidR="00CB457E" w:rsidRPr="00CB457E" w:rsidDel="00201166" w:rsidRDefault="00CB457E" w:rsidP="00D62BC5">
            <w:pPr>
              <w:spacing w:before="0" w:after="160"/>
              <w:jc w:val="left"/>
              <w:rPr>
                <w:del w:id="26165" w:author="Houyem Rais" w:date="2024-02-22T14:46:00Z"/>
                <w:rFonts w:ascii="Arial" w:eastAsia="Times New Roman" w:hAnsi="Arial" w:cs="Arial"/>
                <w:sz w:val="16"/>
                <w:szCs w:val="16"/>
                <w:lang w:eastAsia="fr-FR"/>
              </w:rPr>
              <w:pPrChange w:id="26166" w:author="Houyem Rais" w:date="2024-02-22T14:49:00Z">
                <w:pPr>
                  <w:spacing w:before="0" w:after="0" w:line="240" w:lineRule="auto"/>
                  <w:jc w:val="left"/>
                </w:pPr>
              </w:pPrChange>
            </w:pPr>
            <w:del w:id="26167" w:author="Houyem Rais" w:date="2024-02-22T14:46:00Z">
              <w:r w:rsidRPr="00CB457E" w:rsidDel="00201166">
                <w:rPr>
                  <w:rFonts w:ascii="Arial" w:eastAsia="Times New Roman" w:hAnsi="Arial" w:cs="Arial"/>
                  <w:sz w:val="16"/>
                  <w:szCs w:val="16"/>
                  <w:lang w:eastAsia="fr-FR"/>
                </w:rPr>
                <w:delText>Troubles sociaux et instabilité civile manifeste affectant le bon déroulement de l'exploitation</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221EA13F" w14:textId="3BAC9A74" w:rsidR="00CB457E" w:rsidRPr="00CB457E" w:rsidDel="00201166" w:rsidRDefault="00CB457E" w:rsidP="00D62BC5">
            <w:pPr>
              <w:spacing w:before="0" w:after="160"/>
              <w:jc w:val="left"/>
              <w:rPr>
                <w:del w:id="26168" w:author="Houyem Rais" w:date="2024-02-22T14:46:00Z"/>
                <w:rFonts w:ascii="Arial" w:eastAsia="Times New Roman" w:hAnsi="Arial" w:cs="Arial"/>
                <w:b/>
                <w:bCs/>
                <w:sz w:val="16"/>
                <w:szCs w:val="16"/>
                <w:lang w:eastAsia="fr-FR"/>
              </w:rPr>
              <w:pPrChange w:id="26169" w:author="Houyem Rais" w:date="2024-02-22T14:49:00Z">
                <w:pPr>
                  <w:spacing w:before="0" w:after="0" w:line="240" w:lineRule="auto"/>
                  <w:jc w:val="center"/>
                </w:pPr>
              </w:pPrChange>
            </w:pPr>
            <w:del w:id="26170" w:author="Houyem Rais" w:date="2024-02-22T14:46:00Z">
              <w:r w:rsidRPr="00CB457E" w:rsidDel="00201166">
                <w:rPr>
                  <w:rFonts w:ascii="Arial" w:eastAsia="Times New Roman" w:hAnsi="Arial" w:cs="Arial"/>
                  <w:b/>
                  <w:bCs/>
                  <w:sz w:val="16"/>
                  <w:szCs w:val="16"/>
                  <w:lang w:eastAsia="fr-FR"/>
                </w:rPr>
                <w:delText>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0C1CB5BF" w14:textId="1FDEEB17" w:rsidR="00CB457E" w:rsidRPr="00CB457E" w:rsidDel="00201166" w:rsidRDefault="00CB457E" w:rsidP="00D62BC5">
            <w:pPr>
              <w:spacing w:before="0" w:after="160"/>
              <w:jc w:val="left"/>
              <w:rPr>
                <w:del w:id="26171" w:author="Houyem Rais" w:date="2024-02-22T14:46:00Z"/>
                <w:rFonts w:ascii="Arial" w:eastAsia="Times New Roman" w:hAnsi="Arial" w:cs="Arial"/>
                <w:sz w:val="16"/>
                <w:szCs w:val="16"/>
                <w:lang w:eastAsia="fr-FR"/>
              </w:rPr>
              <w:pPrChange w:id="26172" w:author="Houyem Rais" w:date="2024-02-22T14:49:00Z">
                <w:pPr>
                  <w:spacing w:before="0" w:after="0" w:line="240" w:lineRule="auto"/>
                  <w:jc w:val="center"/>
                </w:pPr>
              </w:pPrChange>
            </w:pPr>
            <w:del w:id="26173"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5BA46A27" w14:textId="47ED646F" w:rsidR="00CB457E" w:rsidRPr="00CB457E" w:rsidDel="00201166" w:rsidRDefault="00CB457E" w:rsidP="00D62BC5">
            <w:pPr>
              <w:spacing w:before="0" w:after="160"/>
              <w:jc w:val="left"/>
              <w:rPr>
                <w:del w:id="26174" w:author="Houyem Rais" w:date="2024-02-22T14:46:00Z"/>
                <w:rFonts w:ascii="Arial" w:eastAsia="Times New Roman" w:hAnsi="Arial" w:cs="Arial"/>
                <w:sz w:val="16"/>
                <w:szCs w:val="16"/>
                <w:lang w:eastAsia="fr-FR"/>
              </w:rPr>
              <w:pPrChange w:id="26175" w:author="Houyem Rais" w:date="2024-02-22T14:49:00Z">
                <w:pPr>
                  <w:spacing w:before="0" w:after="0" w:line="240" w:lineRule="auto"/>
                  <w:jc w:val="center"/>
                </w:pPr>
              </w:pPrChange>
            </w:pPr>
            <w:del w:id="26176" w:author="Houyem Rais" w:date="2024-02-22T14:46:00Z">
              <w:r w:rsidRPr="00CB457E" w:rsidDel="00201166">
                <w:rPr>
                  <w:rFonts w:ascii="Arial" w:eastAsia="Times New Roman" w:hAnsi="Arial" w:cs="Arial"/>
                  <w:sz w:val="16"/>
                  <w:szCs w:val="16"/>
                  <w:lang w:eastAsia="fr-FR"/>
                </w:rPr>
                <w:delText>5,34%</w:delText>
              </w:r>
            </w:del>
          </w:p>
        </w:tc>
        <w:tc>
          <w:tcPr>
            <w:tcW w:w="863" w:type="dxa"/>
            <w:tcBorders>
              <w:top w:val="nil"/>
              <w:left w:val="nil"/>
              <w:bottom w:val="single" w:sz="4" w:space="0" w:color="auto"/>
              <w:right w:val="single" w:sz="4" w:space="0" w:color="auto"/>
            </w:tcBorders>
            <w:shd w:val="clear" w:color="auto" w:fill="auto"/>
            <w:noWrap/>
            <w:vAlign w:val="center"/>
            <w:hideMark/>
          </w:tcPr>
          <w:p w14:paraId="4D894192" w14:textId="776564C9" w:rsidR="00CB457E" w:rsidRPr="00CB457E" w:rsidDel="00201166" w:rsidRDefault="00CB457E" w:rsidP="00D62BC5">
            <w:pPr>
              <w:spacing w:before="0" w:after="160"/>
              <w:jc w:val="left"/>
              <w:rPr>
                <w:del w:id="26177" w:author="Houyem Rais" w:date="2024-02-22T14:46:00Z"/>
                <w:rFonts w:ascii="Arial" w:eastAsia="Times New Roman" w:hAnsi="Arial" w:cs="Arial"/>
                <w:sz w:val="16"/>
                <w:szCs w:val="16"/>
                <w:lang w:eastAsia="fr-FR"/>
              </w:rPr>
              <w:pPrChange w:id="26178" w:author="Houyem Rais" w:date="2024-02-22T14:49:00Z">
                <w:pPr>
                  <w:spacing w:before="0" w:after="0" w:line="240" w:lineRule="auto"/>
                  <w:jc w:val="center"/>
                </w:pPr>
              </w:pPrChange>
            </w:pPr>
            <w:del w:id="26179"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25A54AFE" w14:textId="25C0E57F" w:rsidR="00CB457E" w:rsidRPr="00CB457E" w:rsidDel="00201166" w:rsidRDefault="00CB457E" w:rsidP="00D62BC5">
            <w:pPr>
              <w:spacing w:before="0" w:after="160"/>
              <w:jc w:val="left"/>
              <w:rPr>
                <w:del w:id="26180" w:author="Houyem Rais" w:date="2024-02-22T14:46:00Z"/>
                <w:rFonts w:ascii="Arial" w:eastAsia="Times New Roman" w:hAnsi="Arial" w:cs="Arial"/>
                <w:sz w:val="16"/>
                <w:szCs w:val="16"/>
                <w:lang w:eastAsia="fr-FR"/>
              </w:rPr>
              <w:pPrChange w:id="26181" w:author="Houyem Rais" w:date="2024-02-22T14:49:00Z">
                <w:pPr>
                  <w:spacing w:before="0" w:after="0" w:line="240" w:lineRule="auto"/>
                  <w:jc w:val="center"/>
                </w:pPr>
              </w:pPrChange>
            </w:pPr>
            <w:del w:id="26182"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513ABAA7" w14:textId="15C0DFE3" w:rsidR="00CB457E" w:rsidRPr="00CB457E" w:rsidDel="00201166" w:rsidRDefault="00CB457E" w:rsidP="00D62BC5">
            <w:pPr>
              <w:spacing w:before="0" w:after="160"/>
              <w:jc w:val="left"/>
              <w:rPr>
                <w:del w:id="26183" w:author="Houyem Rais" w:date="2024-02-22T14:46:00Z"/>
                <w:rFonts w:ascii="Arial" w:eastAsia="Times New Roman" w:hAnsi="Arial" w:cs="Arial"/>
                <w:sz w:val="16"/>
                <w:szCs w:val="16"/>
                <w:lang w:eastAsia="fr-FR"/>
              </w:rPr>
              <w:pPrChange w:id="26184" w:author="Houyem Rais" w:date="2024-02-22T14:49:00Z">
                <w:pPr>
                  <w:spacing w:before="0" w:after="0" w:line="240" w:lineRule="auto"/>
                  <w:jc w:val="center"/>
                </w:pPr>
              </w:pPrChange>
            </w:pPr>
            <w:del w:id="26185" w:author="Houyem Rais" w:date="2024-02-22T14:46:00Z">
              <w:r w:rsidRPr="00CB457E" w:rsidDel="00201166">
                <w:rPr>
                  <w:rFonts w:ascii="Arial" w:eastAsia="Times New Roman" w:hAnsi="Arial" w:cs="Arial"/>
                  <w:sz w:val="16"/>
                  <w:szCs w:val="16"/>
                  <w:lang w:eastAsia="fr-FR"/>
                </w:rPr>
                <w:delText>0,27%</w:delText>
              </w:r>
            </w:del>
          </w:p>
        </w:tc>
        <w:tc>
          <w:tcPr>
            <w:tcW w:w="709" w:type="dxa"/>
            <w:tcBorders>
              <w:top w:val="nil"/>
              <w:left w:val="nil"/>
              <w:bottom w:val="single" w:sz="4" w:space="0" w:color="auto"/>
              <w:right w:val="single" w:sz="4" w:space="0" w:color="auto"/>
            </w:tcBorders>
            <w:shd w:val="clear" w:color="auto" w:fill="auto"/>
            <w:noWrap/>
            <w:vAlign w:val="center"/>
            <w:hideMark/>
          </w:tcPr>
          <w:p w14:paraId="55178457" w14:textId="5F06822C" w:rsidR="00CB457E" w:rsidRPr="00CB457E" w:rsidDel="00201166" w:rsidRDefault="00CB457E" w:rsidP="00D62BC5">
            <w:pPr>
              <w:spacing w:before="0" w:after="160"/>
              <w:jc w:val="left"/>
              <w:rPr>
                <w:del w:id="26186" w:author="Houyem Rais" w:date="2024-02-22T14:46:00Z"/>
                <w:rFonts w:ascii="Arial" w:eastAsia="Times New Roman" w:hAnsi="Arial" w:cs="Arial"/>
                <w:sz w:val="16"/>
                <w:szCs w:val="16"/>
                <w:lang w:eastAsia="fr-FR"/>
              </w:rPr>
              <w:pPrChange w:id="26187" w:author="Houyem Rais" w:date="2024-02-22T14:49:00Z">
                <w:pPr>
                  <w:spacing w:before="0" w:after="0" w:line="240" w:lineRule="auto"/>
                  <w:jc w:val="center"/>
                </w:pPr>
              </w:pPrChange>
            </w:pPr>
            <w:del w:id="26188"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0,62 </w:delText>
              </w:r>
            </w:del>
          </w:p>
        </w:tc>
        <w:tc>
          <w:tcPr>
            <w:tcW w:w="850" w:type="dxa"/>
            <w:tcBorders>
              <w:top w:val="nil"/>
              <w:left w:val="nil"/>
              <w:bottom w:val="single" w:sz="4" w:space="0" w:color="auto"/>
              <w:right w:val="single" w:sz="4" w:space="0" w:color="auto"/>
            </w:tcBorders>
            <w:shd w:val="clear" w:color="auto" w:fill="auto"/>
            <w:vAlign w:val="center"/>
            <w:hideMark/>
          </w:tcPr>
          <w:p w14:paraId="023CD81F" w14:textId="3D1863D1" w:rsidR="00CB457E" w:rsidRPr="00CB457E" w:rsidDel="00201166" w:rsidRDefault="00CB457E" w:rsidP="00D62BC5">
            <w:pPr>
              <w:spacing w:before="0" w:after="160"/>
              <w:jc w:val="left"/>
              <w:rPr>
                <w:del w:id="26189" w:author="Houyem Rais" w:date="2024-02-22T14:46:00Z"/>
                <w:rFonts w:ascii="Arial" w:eastAsia="Times New Roman" w:hAnsi="Arial" w:cs="Arial"/>
                <w:sz w:val="16"/>
                <w:szCs w:val="16"/>
                <w:lang w:eastAsia="fr-FR"/>
              </w:rPr>
              <w:pPrChange w:id="26190" w:author="Houyem Rais" w:date="2024-02-22T14:49:00Z">
                <w:pPr>
                  <w:spacing w:before="0" w:after="0" w:line="240" w:lineRule="auto"/>
                  <w:jc w:val="center"/>
                </w:pPr>
              </w:pPrChange>
            </w:pPr>
            <w:del w:id="26191" w:author="Houyem Rais" w:date="2024-02-22T14:46:00Z">
              <w:r w:rsidRPr="00CB457E" w:rsidDel="00201166">
                <w:rPr>
                  <w:rFonts w:ascii="Arial" w:eastAsia="Times New Roman" w:hAnsi="Arial" w:cs="Arial"/>
                  <w:sz w:val="16"/>
                  <w:szCs w:val="16"/>
                  <w:lang w:eastAsia="fr-FR"/>
                </w:rPr>
                <w:delText>Partagé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733BE0EB" w14:textId="5B8A50C4" w:rsidR="00CB457E" w:rsidRPr="00CB457E" w:rsidDel="00201166" w:rsidRDefault="00CB457E" w:rsidP="00D62BC5">
            <w:pPr>
              <w:spacing w:before="0" w:after="160"/>
              <w:jc w:val="left"/>
              <w:rPr>
                <w:del w:id="26192" w:author="Houyem Rais" w:date="2024-02-22T14:46:00Z"/>
                <w:rFonts w:ascii="Arial" w:eastAsia="Times New Roman" w:hAnsi="Arial" w:cs="Arial"/>
                <w:b/>
                <w:bCs/>
                <w:sz w:val="16"/>
                <w:szCs w:val="16"/>
                <w:lang w:eastAsia="fr-FR"/>
              </w:rPr>
              <w:pPrChange w:id="26193" w:author="Houyem Rais" w:date="2024-02-22T14:49:00Z">
                <w:pPr>
                  <w:spacing w:before="0" w:after="0" w:line="240" w:lineRule="auto"/>
                  <w:jc w:val="center"/>
                </w:pPr>
              </w:pPrChange>
            </w:pPr>
            <w:del w:id="26194" w:author="Houyem Rais" w:date="2024-02-22T14:46:00Z">
              <w:r w:rsidRPr="00CB457E" w:rsidDel="00201166">
                <w:rPr>
                  <w:rFonts w:ascii="Arial" w:eastAsia="Times New Roman" w:hAnsi="Arial" w:cs="Arial"/>
                  <w:b/>
                  <w:bCs/>
                  <w:sz w:val="16"/>
                  <w:szCs w:val="16"/>
                  <w:lang w:eastAsia="fr-FR"/>
                </w:rPr>
                <w:delText>80%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5B309866" w14:textId="6D301DE3" w:rsidR="00CB457E" w:rsidRPr="00CB457E" w:rsidDel="00201166" w:rsidRDefault="00CB457E" w:rsidP="00D62BC5">
            <w:pPr>
              <w:spacing w:before="0" w:after="160"/>
              <w:jc w:val="left"/>
              <w:rPr>
                <w:del w:id="26195" w:author="Houyem Rais" w:date="2024-02-22T14:46:00Z"/>
                <w:rFonts w:ascii="Arial" w:eastAsia="Times New Roman" w:hAnsi="Arial" w:cs="Arial"/>
                <w:b/>
                <w:bCs/>
                <w:sz w:val="16"/>
                <w:szCs w:val="16"/>
                <w:lang w:eastAsia="fr-FR"/>
              </w:rPr>
              <w:pPrChange w:id="26196" w:author="Houyem Rais" w:date="2024-02-22T14:49:00Z">
                <w:pPr>
                  <w:spacing w:before="0" w:after="0" w:line="240" w:lineRule="auto"/>
                  <w:jc w:val="center"/>
                </w:pPr>
              </w:pPrChange>
            </w:pPr>
            <w:del w:id="26197" w:author="Houyem Rais" w:date="2024-02-22T14:46:00Z">
              <w:r w:rsidRPr="00CB457E" w:rsidDel="00201166">
                <w:rPr>
                  <w:rFonts w:ascii="Arial" w:eastAsia="Times New Roman" w:hAnsi="Arial" w:cs="Arial"/>
                  <w:b/>
                  <w:bCs/>
                  <w:sz w:val="16"/>
                  <w:szCs w:val="16"/>
                  <w:lang w:eastAsia="fr-FR"/>
                </w:rPr>
                <w:delText>20%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725369BA" w14:textId="54F7775E" w:rsidR="00CB457E" w:rsidRPr="00CB457E" w:rsidDel="00201166" w:rsidRDefault="00CB457E" w:rsidP="00D62BC5">
            <w:pPr>
              <w:spacing w:before="0" w:after="160"/>
              <w:jc w:val="left"/>
              <w:rPr>
                <w:del w:id="26198" w:author="Houyem Rais" w:date="2024-02-22T14:46:00Z"/>
                <w:rFonts w:ascii="Arial" w:eastAsia="Times New Roman" w:hAnsi="Arial" w:cs="Arial"/>
                <w:sz w:val="16"/>
                <w:szCs w:val="16"/>
                <w:lang w:eastAsia="fr-FR"/>
              </w:rPr>
              <w:pPrChange w:id="26199" w:author="Houyem Rais" w:date="2024-02-22T14:49:00Z">
                <w:pPr>
                  <w:spacing w:before="0" w:after="0" w:line="240" w:lineRule="auto"/>
                  <w:jc w:val="center"/>
                </w:pPr>
              </w:pPrChange>
            </w:pPr>
            <w:del w:id="26200"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0,5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050BFB43" w14:textId="29A20F49" w:rsidR="00CB457E" w:rsidRPr="00CB457E" w:rsidDel="00201166" w:rsidRDefault="00CB457E" w:rsidP="00D62BC5">
            <w:pPr>
              <w:spacing w:before="0" w:after="160"/>
              <w:jc w:val="left"/>
              <w:rPr>
                <w:del w:id="26201" w:author="Houyem Rais" w:date="2024-02-22T14:46:00Z"/>
                <w:rFonts w:ascii="Arial" w:eastAsia="Times New Roman" w:hAnsi="Arial" w:cs="Arial"/>
                <w:sz w:val="16"/>
                <w:szCs w:val="16"/>
                <w:lang w:eastAsia="fr-FR"/>
              </w:rPr>
              <w:pPrChange w:id="26202" w:author="Houyem Rais" w:date="2024-02-22T14:49:00Z">
                <w:pPr>
                  <w:spacing w:before="0" w:after="0" w:line="240" w:lineRule="auto"/>
                  <w:jc w:val="center"/>
                </w:pPr>
              </w:pPrChange>
            </w:pPr>
            <w:del w:id="26203" w:author="Houyem Rais" w:date="2024-02-22T14:46:00Z">
              <w:r w:rsidRPr="00CB457E" w:rsidDel="00201166">
                <w:rPr>
                  <w:rFonts w:ascii="Arial" w:eastAsia="Times New Roman" w:hAnsi="Arial" w:cs="Arial"/>
                  <w:sz w:val="16"/>
                  <w:szCs w:val="16"/>
                  <w:lang w:eastAsia="fr-FR"/>
                </w:rPr>
                <w:delText xml:space="preserve">0,1 </w:delText>
              </w:r>
            </w:del>
          </w:p>
        </w:tc>
      </w:tr>
      <w:tr w:rsidR="00D51480" w:rsidRPr="00CB457E" w:rsidDel="00201166" w14:paraId="69D6B937" w14:textId="5BE1BAB0" w:rsidTr="00E26F44">
        <w:trPr>
          <w:trHeight w:val="141"/>
          <w:del w:id="26204" w:author="Houyem Rais" w:date="2024-02-22T14:46:00Z"/>
        </w:trPr>
        <w:tc>
          <w:tcPr>
            <w:tcW w:w="425" w:type="dxa"/>
            <w:tcBorders>
              <w:top w:val="single" w:sz="4" w:space="0" w:color="auto"/>
              <w:left w:val="single" w:sz="4" w:space="0" w:color="auto"/>
              <w:bottom w:val="single" w:sz="4" w:space="0" w:color="auto"/>
              <w:right w:val="single" w:sz="4" w:space="0" w:color="auto"/>
            </w:tcBorders>
            <w:shd w:val="clear" w:color="auto" w:fill="auto"/>
            <w:noWrap/>
            <w:hideMark/>
          </w:tcPr>
          <w:p w14:paraId="6495F238" w14:textId="596B6059" w:rsidR="00D51480" w:rsidRPr="00CB457E" w:rsidDel="00201166" w:rsidRDefault="00D51480" w:rsidP="00D62BC5">
            <w:pPr>
              <w:spacing w:before="0" w:after="160"/>
              <w:jc w:val="left"/>
              <w:rPr>
                <w:del w:id="26205" w:author="Houyem Rais" w:date="2024-02-22T14:46:00Z"/>
                <w:rFonts w:ascii="Arial" w:eastAsia="Times New Roman" w:hAnsi="Arial" w:cs="Arial"/>
                <w:b/>
                <w:bCs/>
                <w:sz w:val="16"/>
                <w:szCs w:val="16"/>
                <w:lang w:eastAsia="fr-FR"/>
              </w:rPr>
              <w:pPrChange w:id="26206" w:author="Houyem Rais" w:date="2024-02-22T14:49:00Z">
                <w:pPr>
                  <w:spacing w:before="0" w:after="0" w:line="240" w:lineRule="auto"/>
                  <w:jc w:val="center"/>
                </w:pPr>
              </w:pPrChange>
            </w:pPr>
            <w:del w:id="26207" w:author="Houyem Rais" w:date="2024-02-22T14:46:00Z">
              <w:r w:rsidRPr="00CB457E" w:rsidDel="00201166">
                <w:rPr>
                  <w:rFonts w:ascii="Arial" w:eastAsia="Times New Roman" w:hAnsi="Arial" w:cs="Arial"/>
                  <w:b/>
                  <w:bCs/>
                  <w:sz w:val="16"/>
                  <w:szCs w:val="16"/>
                  <w:lang w:eastAsia="fr-FR"/>
                </w:rPr>
                <w:delText>21</w:delText>
              </w:r>
            </w:del>
          </w:p>
        </w:tc>
        <w:tc>
          <w:tcPr>
            <w:tcW w:w="1135" w:type="dxa"/>
            <w:tcBorders>
              <w:top w:val="single" w:sz="4" w:space="0" w:color="auto"/>
              <w:left w:val="nil"/>
              <w:bottom w:val="single" w:sz="4" w:space="0" w:color="auto"/>
              <w:right w:val="single" w:sz="4" w:space="0" w:color="auto"/>
            </w:tcBorders>
            <w:shd w:val="clear" w:color="auto" w:fill="auto"/>
            <w:hideMark/>
          </w:tcPr>
          <w:p w14:paraId="677A39B7" w14:textId="73F0621E" w:rsidR="00D51480" w:rsidRPr="00CB457E" w:rsidDel="00201166" w:rsidRDefault="00D51480" w:rsidP="00D62BC5">
            <w:pPr>
              <w:spacing w:before="0" w:after="160"/>
              <w:jc w:val="left"/>
              <w:rPr>
                <w:del w:id="26208" w:author="Houyem Rais" w:date="2024-02-22T14:46:00Z"/>
                <w:rFonts w:ascii="Arial" w:eastAsia="Times New Roman" w:hAnsi="Arial" w:cs="Arial"/>
                <w:sz w:val="16"/>
                <w:szCs w:val="16"/>
                <w:lang w:eastAsia="fr-FR"/>
              </w:rPr>
              <w:pPrChange w:id="26209" w:author="Houyem Rais" w:date="2024-02-22T14:49:00Z">
                <w:pPr>
                  <w:spacing w:before="0" w:after="0" w:line="240" w:lineRule="auto"/>
                  <w:jc w:val="left"/>
                </w:pPr>
              </w:pPrChange>
            </w:pPr>
            <w:del w:id="26210"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single" w:sz="4" w:space="0" w:color="auto"/>
              <w:left w:val="nil"/>
              <w:bottom w:val="single" w:sz="4" w:space="0" w:color="auto"/>
              <w:right w:val="single" w:sz="4" w:space="0" w:color="auto"/>
            </w:tcBorders>
            <w:shd w:val="clear" w:color="auto" w:fill="auto"/>
            <w:noWrap/>
            <w:hideMark/>
          </w:tcPr>
          <w:p w14:paraId="5705067C" w14:textId="2420F171" w:rsidR="00D51480" w:rsidRPr="00CB457E" w:rsidDel="00201166" w:rsidRDefault="00D51480" w:rsidP="00D62BC5">
            <w:pPr>
              <w:spacing w:before="0" w:after="160"/>
              <w:jc w:val="left"/>
              <w:rPr>
                <w:del w:id="26211" w:author="Houyem Rais" w:date="2024-02-22T14:46:00Z"/>
                <w:rFonts w:ascii="Arial" w:eastAsia="Times New Roman" w:hAnsi="Arial" w:cs="Arial"/>
                <w:sz w:val="16"/>
                <w:szCs w:val="16"/>
                <w:lang w:eastAsia="fr-FR"/>
              </w:rPr>
              <w:pPrChange w:id="26212" w:author="Houyem Rais" w:date="2024-02-22T14:49:00Z">
                <w:pPr>
                  <w:spacing w:before="0" w:after="0" w:line="240" w:lineRule="auto"/>
                  <w:jc w:val="left"/>
                </w:pPr>
              </w:pPrChange>
            </w:pPr>
            <w:del w:id="26213" w:author="Houyem Rais" w:date="2024-02-22T14:46:00Z">
              <w:r w:rsidRPr="00CB457E" w:rsidDel="00201166">
                <w:rPr>
                  <w:rFonts w:ascii="Arial" w:eastAsia="Times New Roman" w:hAnsi="Arial" w:cs="Arial"/>
                  <w:sz w:val="16"/>
                  <w:szCs w:val="16"/>
                  <w:lang w:eastAsia="fr-FR"/>
                </w:rPr>
                <w:delText>Financier/ monétaire</w:delText>
              </w:r>
            </w:del>
          </w:p>
        </w:tc>
        <w:tc>
          <w:tcPr>
            <w:tcW w:w="3260" w:type="dxa"/>
            <w:tcBorders>
              <w:top w:val="single" w:sz="4" w:space="0" w:color="auto"/>
              <w:left w:val="nil"/>
              <w:bottom w:val="single" w:sz="4" w:space="0" w:color="auto"/>
              <w:right w:val="single" w:sz="4" w:space="0" w:color="auto"/>
            </w:tcBorders>
            <w:shd w:val="clear" w:color="auto" w:fill="auto"/>
            <w:hideMark/>
          </w:tcPr>
          <w:p w14:paraId="76D69730" w14:textId="4A53B235" w:rsidR="00D51480" w:rsidRPr="00CB457E" w:rsidDel="00201166" w:rsidRDefault="00D51480" w:rsidP="00D62BC5">
            <w:pPr>
              <w:spacing w:before="0" w:after="160"/>
              <w:jc w:val="left"/>
              <w:rPr>
                <w:del w:id="26214" w:author="Houyem Rais" w:date="2024-02-22T14:46:00Z"/>
                <w:rFonts w:ascii="Arial" w:eastAsia="Times New Roman" w:hAnsi="Arial" w:cs="Arial"/>
                <w:sz w:val="16"/>
                <w:szCs w:val="16"/>
                <w:lang w:eastAsia="fr-FR"/>
              </w:rPr>
              <w:pPrChange w:id="26215" w:author="Houyem Rais" w:date="2024-02-22T14:49:00Z">
                <w:pPr>
                  <w:spacing w:before="0" w:after="0" w:line="240" w:lineRule="auto"/>
                  <w:jc w:val="left"/>
                </w:pPr>
              </w:pPrChange>
            </w:pPr>
            <w:del w:id="26216" w:author="Houyem Rais" w:date="2024-02-22T14:46:00Z">
              <w:r w:rsidRPr="00CB457E" w:rsidDel="00201166">
                <w:rPr>
                  <w:rFonts w:ascii="Arial" w:eastAsia="Times New Roman" w:hAnsi="Arial" w:cs="Arial"/>
                  <w:sz w:val="16"/>
                  <w:szCs w:val="16"/>
                  <w:lang w:eastAsia="fr-FR"/>
                </w:rPr>
                <w:delText xml:space="preserve">Augmentation imprévue des coûts d'exploitation et de maintenance de l'autoroute à cause de la fluctuation du taux de change, </w:delText>
              </w:r>
            </w:del>
            <w:ins w:id="26217" w:author="Mohamed Amine Sdiri" w:date="2023-11-29T09:58:00Z">
              <w:del w:id="26218" w:author="Houyem Rais" w:date="2024-02-22T14:46:00Z">
                <w:r w:rsidR="00621175" w:rsidDel="00201166">
                  <w:rPr>
                    <w:rFonts w:ascii="Arial" w:eastAsia="Times New Roman" w:hAnsi="Arial" w:cs="Arial"/>
                    <w:sz w:val="16"/>
                    <w:szCs w:val="16"/>
                    <w:lang w:eastAsia="fr-FR"/>
                  </w:rPr>
                  <w:delText xml:space="preserve"> </w:delText>
                </w:r>
              </w:del>
            </w:ins>
            <w:del w:id="26219" w:author="Houyem Rais" w:date="2024-02-22T14:46:00Z">
              <w:r w:rsidRPr="00CB457E" w:rsidDel="00201166">
                <w:rPr>
                  <w:rFonts w:ascii="Arial" w:eastAsia="Times New Roman" w:hAnsi="Arial" w:cs="Arial"/>
                  <w:sz w:val="16"/>
                  <w:szCs w:val="16"/>
                  <w:lang w:eastAsia="fr-FR"/>
                </w:rPr>
                <w:delText>la variation du taux d'intérêt ou une inflation imprévue</w:delText>
              </w:r>
            </w:del>
          </w:p>
        </w:tc>
        <w:tc>
          <w:tcPr>
            <w:tcW w:w="556" w:type="dxa"/>
            <w:tcBorders>
              <w:top w:val="single" w:sz="4" w:space="0" w:color="auto"/>
              <w:left w:val="nil"/>
              <w:bottom w:val="single" w:sz="4" w:space="0" w:color="auto"/>
              <w:right w:val="single" w:sz="4" w:space="0" w:color="auto"/>
            </w:tcBorders>
            <w:shd w:val="clear" w:color="000000" w:fill="DEC2EC"/>
            <w:noWrap/>
            <w:vAlign w:val="center"/>
            <w:hideMark/>
          </w:tcPr>
          <w:p w14:paraId="21730BF8" w14:textId="7C70A4EC" w:rsidR="00D51480" w:rsidRPr="00CB457E" w:rsidDel="00201166" w:rsidRDefault="00D51480" w:rsidP="00D62BC5">
            <w:pPr>
              <w:spacing w:before="0" w:after="160"/>
              <w:jc w:val="left"/>
              <w:rPr>
                <w:del w:id="26220" w:author="Houyem Rais" w:date="2024-02-22T14:46:00Z"/>
                <w:rFonts w:ascii="Arial" w:eastAsia="Times New Roman" w:hAnsi="Arial" w:cs="Arial"/>
                <w:b/>
                <w:bCs/>
                <w:sz w:val="16"/>
                <w:szCs w:val="16"/>
                <w:lang w:eastAsia="fr-FR"/>
              </w:rPr>
              <w:pPrChange w:id="26221" w:author="Houyem Rais" w:date="2024-02-22T14:49:00Z">
                <w:pPr>
                  <w:spacing w:before="0" w:after="0" w:line="240" w:lineRule="auto"/>
                  <w:jc w:val="center"/>
                </w:pPr>
              </w:pPrChange>
            </w:pPr>
            <w:del w:id="26222" w:author="Houyem Rais" w:date="2024-02-22T14:46:00Z">
              <w:r w:rsidRPr="00CB457E" w:rsidDel="00201166">
                <w:rPr>
                  <w:rFonts w:ascii="Arial" w:eastAsia="Times New Roman" w:hAnsi="Arial" w:cs="Arial"/>
                  <w:b/>
                  <w:bCs/>
                  <w:sz w:val="16"/>
                  <w:szCs w:val="16"/>
                  <w:lang w:eastAsia="fr-FR"/>
                </w:rPr>
                <w:delText>30%</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559EE290" w14:textId="60E1EF48" w:rsidR="00D51480" w:rsidRPr="00CB457E" w:rsidDel="00201166" w:rsidRDefault="00D51480" w:rsidP="00D62BC5">
            <w:pPr>
              <w:spacing w:before="0" w:after="160"/>
              <w:jc w:val="left"/>
              <w:rPr>
                <w:del w:id="26223" w:author="Houyem Rais" w:date="2024-02-22T14:46:00Z"/>
                <w:rFonts w:ascii="Arial" w:eastAsia="Times New Roman" w:hAnsi="Arial" w:cs="Arial"/>
                <w:sz w:val="16"/>
                <w:szCs w:val="16"/>
                <w:lang w:eastAsia="fr-FR"/>
              </w:rPr>
              <w:pPrChange w:id="26224" w:author="Houyem Rais" w:date="2024-02-22T14:49:00Z">
                <w:pPr>
                  <w:spacing w:before="0" w:after="0" w:line="240" w:lineRule="auto"/>
                  <w:jc w:val="center"/>
                </w:pPr>
              </w:pPrChange>
            </w:pPr>
            <w:del w:id="26225"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39569CC3" w14:textId="261D7770" w:rsidR="00D51480" w:rsidRPr="00CB457E" w:rsidDel="00201166" w:rsidRDefault="00D51480" w:rsidP="00D62BC5">
            <w:pPr>
              <w:spacing w:before="0" w:after="160"/>
              <w:jc w:val="left"/>
              <w:rPr>
                <w:del w:id="26226" w:author="Houyem Rais" w:date="2024-02-22T14:46:00Z"/>
                <w:rFonts w:ascii="Arial" w:eastAsia="Times New Roman" w:hAnsi="Arial" w:cs="Arial"/>
                <w:sz w:val="16"/>
                <w:szCs w:val="16"/>
                <w:lang w:eastAsia="fr-FR"/>
              </w:rPr>
              <w:pPrChange w:id="26227" w:author="Houyem Rais" w:date="2024-02-22T14:49:00Z">
                <w:pPr>
                  <w:spacing w:before="0" w:after="0" w:line="240" w:lineRule="auto"/>
                  <w:jc w:val="center"/>
                </w:pPr>
              </w:pPrChange>
            </w:pPr>
            <w:del w:id="26228" w:author="Houyem Rais" w:date="2024-02-22T14:46:00Z">
              <w:r w:rsidRPr="00CB457E" w:rsidDel="00201166">
                <w:rPr>
                  <w:rFonts w:ascii="Arial" w:eastAsia="Times New Roman" w:hAnsi="Arial" w:cs="Arial"/>
                  <w:sz w:val="16"/>
                  <w:szCs w:val="16"/>
                  <w:lang w:eastAsia="fr-FR"/>
                </w:rPr>
                <w:delText>18,75%</w:delText>
              </w:r>
            </w:del>
          </w:p>
        </w:tc>
        <w:tc>
          <w:tcPr>
            <w:tcW w:w="863" w:type="dxa"/>
            <w:tcBorders>
              <w:top w:val="single" w:sz="4" w:space="0" w:color="auto"/>
              <w:left w:val="nil"/>
              <w:bottom w:val="single" w:sz="4" w:space="0" w:color="auto"/>
              <w:right w:val="single" w:sz="4" w:space="0" w:color="auto"/>
            </w:tcBorders>
            <w:shd w:val="clear" w:color="auto" w:fill="auto"/>
            <w:noWrap/>
            <w:vAlign w:val="center"/>
            <w:hideMark/>
          </w:tcPr>
          <w:p w14:paraId="4AC8AAAC" w14:textId="3E307152" w:rsidR="00D51480" w:rsidRPr="00CB457E" w:rsidDel="00201166" w:rsidRDefault="00D51480" w:rsidP="00D62BC5">
            <w:pPr>
              <w:spacing w:before="0" w:after="160"/>
              <w:jc w:val="left"/>
              <w:rPr>
                <w:del w:id="26229" w:author="Houyem Rais" w:date="2024-02-22T14:46:00Z"/>
                <w:rFonts w:ascii="Arial" w:eastAsia="Times New Roman" w:hAnsi="Arial" w:cs="Arial"/>
                <w:sz w:val="16"/>
                <w:szCs w:val="16"/>
                <w:lang w:eastAsia="fr-FR"/>
              </w:rPr>
              <w:pPrChange w:id="26230" w:author="Houyem Rais" w:date="2024-02-22T14:49:00Z">
                <w:pPr>
                  <w:spacing w:before="0" w:after="0" w:line="240" w:lineRule="auto"/>
                  <w:jc w:val="center"/>
                </w:pPr>
              </w:pPrChange>
            </w:pPr>
            <w:del w:id="26231"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single" w:sz="4" w:space="0" w:color="auto"/>
              <w:left w:val="nil"/>
              <w:bottom w:val="single" w:sz="4" w:space="0" w:color="auto"/>
              <w:right w:val="single" w:sz="4" w:space="0" w:color="auto"/>
            </w:tcBorders>
            <w:shd w:val="clear" w:color="000000" w:fill="EBF1DE"/>
            <w:noWrap/>
            <w:vAlign w:val="center"/>
            <w:hideMark/>
          </w:tcPr>
          <w:p w14:paraId="0F486D6B" w14:textId="7A82B1DB" w:rsidR="00D51480" w:rsidRPr="00CB457E" w:rsidDel="00201166" w:rsidRDefault="00D51480" w:rsidP="00D62BC5">
            <w:pPr>
              <w:spacing w:before="0" w:after="160"/>
              <w:jc w:val="left"/>
              <w:rPr>
                <w:del w:id="26232" w:author="Houyem Rais" w:date="2024-02-22T14:46:00Z"/>
                <w:rFonts w:ascii="Arial" w:eastAsia="Times New Roman" w:hAnsi="Arial" w:cs="Arial"/>
                <w:sz w:val="16"/>
                <w:szCs w:val="16"/>
                <w:lang w:eastAsia="fr-FR"/>
              </w:rPr>
              <w:pPrChange w:id="26233" w:author="Houyem Rais" w:date="2024-02-22T14:49:00Z">
                <w:pPr>
                  <w:spacing w:before="0" w:after="0" w:line="240" w:lineRule="auto"/>
                  <w:jc w:val="center"/>
                </w:pPr>
              </w:pPrChange>
            </w:pPr>
            <w:del w:id="26234"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689A48AF" w14:textId="04A04AB2" w:rsidR="00D51480" w:rsidRPr="00CB457E" w:rsidDel="00201166" w:rsidRDefault="00D51480" w:rsidP="00D62BC5">
            <w:pPr>
              <w:spacing w:before="0" w:after="160"/>
              <w:jc w:val="left"/>
              <w:rPr>
                <w:del w:id="26235" w:author="Houyem Rais" w:date="2024-02-22T14:46:00Z"/>
                <w:rFonts w:ascii="Arial" w:eastAsia="Times New Roman" w:hAnsi="Arial" w:cs="Arial"/>
                <w:sz w:val="16"/>
                <w:szCs w:val="16"/>
                <w:lang w:eastAsia="fr-FR"/>
              </w:rPr>
              <w:pPrChange w:id="26236" w:author="Houyem Rais" w:date="2024-02-22T14:49:00Z">
                <w:pPr>
                  <w:spacing w:before="0" w:after="0" w:line="240" w:lineRule="auto"/>
                  <w:jc w:val="center"/>
                </w:pPr>
              </w:pPrChange>
            </w:pPr>
            <w:del w:id="26237" w:author="Houyem Rais" w:date="2024-02-22T14:46:00Z">
              <w:r w:rsidRPr="00CB457E" w:rsidDel="00201166">
                <w:rPr>
                  <w:rFonts w:ascii="Arial" w:eastAsia="Times New Roman" w:hAnsi="Arial" w:cs="Arial"/>
                  <w:sz w:val="16"/>
                  <w:szCs w:val="16"/>
                  <w:lang w:eastAsia="fr-FR"/>
                </w:rPr>
                <w:delText>5,63%</w:delText>
              </w:r>
            </w:del>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01E33EDD" w14:textId="02B3D8D4" w:rsidR="00D51480" w:rsidRPr="00CB457E" w:rsidDel="00201166" w:rsidRDefault="00D51480" w:rsidP="00D62BC5">
            <w:pPr>
              <w:spacing w:before="0" w:after="160"/>
              <w:jc w:val="left"/>
              <w:rPr>
                <w:del w:id="26238" w:author="Houyem Rais" w:date="2024-02-22T14:46:00Z"/>
                <w:rFonts w:ascii="Arial" w:eastAsia="Times New Roman" w:hAnsi="Arial" w:cs="Arial"/>
                <w:sz w:val="16"/>
                <w:szCs w:val="16"/>
                <w:lang w:eastAsia="fr-FR"/>
              </w:rPr>
              <w:pPrChange w:id="26239" w:author="Houyem Rais" w:date="2024-02-22T14:49:00Z">
                <w:pPr>
                  <w:spacing w:before="0" w:after="0" w:line="240" w:lineRule="auto"/>
                  <w:jc w:val="center"/>
                </w:pPr>
              </w:pPrChange>
            </w:pPr>
            <w:del w:id="26240"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13,02 </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05EF5D3C" w14:textId="21EC21A4" w:rsidR="00D51480" w:rsidRPr="00CB457E" w:rsidDel="00201166" w:rsidRDefault="00D51480" w:rsidP="00D62BC5">
            <w:pPr>
              <w:spacing w:before="0" w:after="160"/>
              <w:jc w:val="left"/>
              <w:rPr>
                <w:del w:id="26241" w:author="Houyem Rais" w:date="2024-02-22T14:46:00Z"/>
                <w:rFonts w:ascii="Arial" w:eastAsia="Times New Roman" w:hAnsi="Arial" w:cs="Arial"/>
                <w:sz w:val="16"/>
                <w:szCs w:val="16"/>
                <w:lang w:eastAsia="fr-FR"/>
              </w:rPr>
              <w:pPrChange w:id="26242" w:author="Houyem Rais" w:date="2024-02-22T14:49:00Z">
                <w:pPr>
                  <w:spacing w:before="0" w:after="0" w:line="240" w:lineRule="auto"/>
                  <w:jc w:val="center"/>
                </w:pPr>
              </w:pPrChange>
            </w:pPr>
            <w:del w:id="26243" w:author="Houyem Rais" w:date="2024-02-22T14:46:00Z">
              <w:r w:rsidRPr="00CB457E" w:rsidDel="00201166">
                <w:rPr>
                  <w:rFonts w:ascii="Arial" w:eastAsia="Times New Roman" w:hAnsi="Arial" w:cs="Arial"/>
                  <w:sz w:val="16"/>
                  <w:szCs w:val="16"/>
                  <w:lang w:eastAsia="fr-FR"/>
                </w:rPr>
                <w:delText>Partagé</w:delText>
              </w:r>
            </w:del>
          </w:p>
        </w:tc>
        <w:tc>
          <w:tcPr>
            <w:tcW w:w="709" w:type="dxa"/>
            <w:tcBorders>
              <w:top w:val="single" w:sz="4" w:space="0" w:color="auto"/>
              <w:left w:val="nil"/>
              <w:bottom w:val="single" w:sz="4" w:space="0" w:color="auto"/>
              <w:right w:val="single" w:sz="4" w:space="0" w:color="auto"/>
            </w:tcBorders>
            <w:shd w:val="clear" w:color="000000" w:fill="E4DFEC"/>
            <w:noWrap/>
            <w:vAlign w:val="center"/>
            <w:hideMark/>
          </w:tcPr>
          <w:p w14:paraId="4AD87C13" w14:textId="16623933" w:rsidR="00D51480" w:rsidRPr="00CB457E" w:rsidDel="00201166" w:rsidRDefault="00D51480" w:rsidP="00D62BC5">
            <w:pPr>
              <w:spacing w:before="0" w:after="160"/>
              <w:jc w:val="left"/>
              <w:rPr>
                <w:del w:id="26244" w:author="Houyem Rais" w:date="2024-02-22T14:46:00Z"/>
                <w:rFonts w:ascii="Arial" w:eastAsia="Times New Roman" w:hAnsi="Arial" w:cs="Arial"/>
                <w:b/>
                <w:bCs/>
                <w:sz w:val="16"/>
                <w:szCs w:val="16"/>
                <w:lang w:eastAsia="fr-FR"/>
              </w:rPr>
              <w:pPrChange w:id="26245" w:author="Houyem Rais" w:date="2024-02-22T14:49:00Z">
                <w:pPr>
                  <w:spacing w:before="0" w:after="0" w:line="240" w:lineRule="auto"/>
                  <w:jc w:val="center"/>
                </w:pPr>
              </w:pPrChange>
            </w:pPr>
            <w:del w:id="26246" w:author="Houyem Rais" w:date="2024-02-22T14:46:00Z">
              <w:r w:rsidDel="00201166">
                <w:rPr>
                  <w:rFonts w:ascii="Arial" w:hAnsi="Arial" w:cs="Arial"/>
                  <w:b/>
                  <w:bCs/>
                  <w:sz w:val="20"/>
                  <w:szCs w:val="20"/>
                </w:rPr>
                <w:delText>20%</w:delText>
              </w:r>
            </w:del>
          </w:p>
        </w:tc>
        <w:tc>
          <w:tcPr>
            <w:tcW w:w="567" w:type="dxa"/>
            <w:tcBorders>
              <w:top w:val="single" w:sz="4" w:space="0" w:color="auto"/>
              <w:left w:val="nil"/>
              <w:bottom w:val="single" w:sz="4" w:space="0" w:color="auto"/>
              <w:right w:val="single" w:sz="4" w:space="0" w:color="auto"/>
            </w:tcBorders>
            <w:shd w:val="clear" w:color="000000" w:fill="E4DFEC"/>
            <w:noWrap/>
            <w:vAlign w:val="center"/>
            <w:hideMark/>
          </w:tcPr>
          <w:p w14:paraId="6E1CB4FD" w14:textId="16D6D877" w:rsidR="00D51480" w:rsidRPr="00CB457E" w:rsidDel="00201166" w:rsidRDefault="00D51480" w:rsidP="00D62BC5">
            <w:pPr>
              <w:spacing w:before="0" w:after="160"/>
              <w:jc w:val="left"/>
              <w:rPr>
                <w:del w:id="26247" w:author="Houyem Rais" w:date="2024-02-22T14:46:00Z"/>
                <w:rFonts w:ascii="Arial" w:eastAsia="Times New Roman" w:hAnsi="Arial" w:cs="Arial"/>
                <w:b/>
                <w:bCs/>
                <w:sz w:val="16"/>
                <w:szCs w:val="16"/>
                <w:lang w:eastAsia="fr-FR"/>
              </w:rPr>
              <w:pPrChange w:id="26248" w:author="Houyem Rais" w:date="2024-02-22T14:49:00Z">
                <w:pPr>
                  <w:spacing w:before="0" w:after="0" w:line="240" w:lineRule="auto"/>
                  <w:jc w:val="center"/>
                </w:pPr>
              </w:pPrChange>
            </w:pPr>
            <w:del w:id="26249" w:author="Houyem Rais" w:date="2024-02-22T14:46:00Z">
              <w:r w:rsidDel="00201166">
                <w:rPr>
                  <w:rFonts w:ascii="Arial" w:hAnsi="Arial" w:cs="Arial"/>
                  <w:b/>
                  <w:bCs/>
                  <w:sz w:val="20"/>
                  <w:szCs w:val="20"/>
                </w:rPr>
                <w:delText>80%</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5E58457F" w14:textId="34E9CB25" w:rsidR="00D51480" w:rsidRPr="00CB457E" w:rsidDel="00201166" w:rsidRDefault="00D51480" w:rsidP="00D62BC5">
            <w:pPr>
              <w:spacing w:before="0" w:after="160"/>
              <w:jc w:val="left"/>
              <w:rPr>
                <w:del w:id="26250" w:author="Houyem Rais" w:date="2024-02-22T14:46:00Z"/>
                <w:rFonts w:ascii="Arial" w:eastAsia="Times New Roman" w:hAnsi="Arial" w:cs="Arial"/>
                <w:sz w:val="16"/>
                <w:szCs w:val="16"/>
                <w:lang w:eastAsia="fr-FR"/>
              </w:rPr>
              <w:pPrChange w:id="26251" w:author="Houyem Rais" w:date="2024-02-22T14:49:00Z">
                <w:pPr>
                  <w:spacing w:before="0" w:after="0" w:line="240" w:lineRule="auto"/>
                  <w:jc w:val="center"/>
                </w:pPr>
              </w:pPrChange>
            </w:pPr>
            <w:del w:id="26252" w:author="Houyem Rais" w:date="2024-02-22T14:46:00Z">
              <w:r w:rsidDel="00201166">
                <w:rPr>
                  <w:rFonts w:ascii="Arial" w:hAnsi="Arial" w:cs="Arial"/>
                  <w:sz w:val="20"/>
                  <w:szCs w:val="20"/>
                </w:rPr>
                <w:delText xml:space="preserve">2,6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7B6EEF13" w14:textId="484D6327" w:rsidR="00D51480" w:rsidRPr="00CB457E" w:rsidDel="00201166" w:rsidRDefault="00D51480" w:rsidP="00D62BC5">
            <w:pPr>
              <w:spacing w:before="0" w:after="160"/>
              <w:jc w:val="left"/>
              <w:rPr>
                <w:del w:id="26253" w:author="Houyem Rais" w:date="2024-02-22T14:46:00Z"/>
                <w:rFonts w:ascii="Arial" w:eastAsia="Times New Roman" w:hAnsi="Arial" w:cs="Arial"/>
                <w:sz w:val="16"/>
                <w:szCs w:val="16"/>
                <w:lang w:eastAsia="fr-FR"/>
              </w:rPr>
              <w:pPrChange w:id="26254" w:author="Houyem Rais" w:date="2024-02-22T14:49:00Z">
                <w:pPr>
                  <w:spacing w:before="0" w:after="0" w:line="240" w:lineRule="auto"/>
                  <w:jc w:val="center"/>
                </w:pPr>
              </w:pPrChange>
            </w:pPr>
            <w:del w:id="26255" w:author="Houyem Rais" w:date="2024-02-22T14:46:00Z">
              <w:r w:rsidDel="00201166">
                <w:rPr>
                  <w:rFonts w:ascii="Arial" w:hAnsi="Arial" w:cs="Arial"/>
                  <w:sz w:val="20"/>
                  <w:szCs w:val="20"/>
                </w:rPr>
                <w:delText xml:space="preserve">10,4 </w:delText>
              </w:r>
            </w:del>
          </w:p>
        </w:tc>
      </w:tr>
      <w:tr w:rsidR="00CB457E" w:rsidRPr="00CB457E" w:rsidDel="00201166" w14:paraId="3A363165" w14:textId="061FCA69" w:rsidTr="00E26F44">
        <w:trPr>
          <w:trHeight w:val="63"/>
          <w:del w:id="26256" w:author="Houyem Rais" w:date="2024-02-22T14:46:00Z"/>
        </w:trPr>
        <w:tc>
          <w:tcPr>
            <w:tcW w:w="425" w:type="dxa"/>
            <w:tcBorders>
              <w:top w:val="single" w:sz="4" w:space="0" w:color="auto"/>
              <w:left w:val="single" w:sz="4" w:space="0" w:color="auto"/>
              <w:bottom w:val="single" w:sz="4" w:space="0" w:color="auto"/>
              <w:right w:val="single" w:sz="4" w:space="0" w:color="auto"/>
            </w:tcBorders>
            <w:shd w:val="clear" w:color="auto" w:fill="auto"/>
            <w:noWrap/>
            <w:hideMark/>
          </w:tcPr>
          <w:p w14:paraId="6D8C62FF" w14:textId="5F3057A4" w:rsidR="00CB457E" w:rsidRPr="00CB457E" w:rsidDel="00201166" w:rsidRDefault="00CB457E" w:rsidP="00D62BC5">
            <w:pPr>
              <w:spacing w:before="0" w:after="160"/>
              <w:jc w:val="left"/>
              <w:rPr>
                <w:del w:id="26257" w:author="Houyem Rais" w:date="2024-02-22T14:46:00Z"/>
                <w:rFonts w:ascii="Arial" w:eastAsia="Times New Roman" w:hAnsi="Arial" w:cs="Arial"/>
                <w:b/>
                <w:bCs/>
                <w:sz w:val="16"/>
                <w:szCs w:val="16"/>
                <w:lang w:eastAsia="fr-FR"/>
              </w:rPr>
              <w:pPrChange w:id="26258" w:author="Houyem Rais" w:date="2024-02-22T14:49:00Z">
                <w:pPr>
                  <w:spacing w:before="0" w:after="0" w:line="240" w:lineRule="auto"/>
                  <w:jc w:val="center"/>
                </w:pPr>
              </w:pPrChange>
            </w:pPr>
            <w:del w:id="26259" w:author="Houyem Rais" w:date="2024-02-22T14:46:00Z">
              <w:r w:rsidRPr="00CB457E" w:rsidDel="00201166">
                <w:rPr>
                  <w:rFonts w:ascii="Arial" w:eastAsia="Times New Roman" w:hAnsi="Arial" w:cs="Arial"/>
                  <w:b/>
                  <w:bCs/>
                  <w:sz w:val="16"/>
                  <w:szCs w:val="16"/>
                  <w:lang w:eastAsia="fr-FR"/>
                </w:rPr>
                <w:delText>22</w:delText>
              </w:r>
            </w:del>
          </w:p>
        </w:tc>
        <w:tc>
          <w:tcPr>
            <w:tcW w:w="1135" w:type="dxa"/>
            <w:tcBorders>
              <w:top w:val="single" w:sz="4" w:space="0" w:color="auto"/>
              <w:left w:val="nil"/>
              <w:bottom w:val="single" w:sz="4" w:space="0" w:color="auto"/>
              <w:right w:val="single" w:sz="4" w:space="0" w:color="auto"/>
            </w:tcBorders>
            <w:shd w:val="clear" w:color="auto" w:fill="auto"/>
            <w:hideMark/>
          </w:tcPr>
          <w:p w14:paraId="3DBEBFAE" w14:textId="5C188248" w:rsidR="00CB457E" w:rsidRPr="00CB457E" w:rsidDel="00201166" w:rsidRDefault="00CB457E" w:rsidP="00D62BC5">
            <w:pPr>
              <w:spacing w:before="0" w:after="160"/>
              <w:jc w:val="left"/>
              <w:rPr>
                <w:del w:id="26260" w:author="Houyem Rais" w:date="2024-02-22T14:46:00Z"/>
                <w:rFonts w:ascii="Arial" w:eastAsia="Times New Roman" w:hAnsi="Arial" w:cs="Arial"/>
                <w:sz w:val="16"/>
                <w:szCs w:val="16"/>
                <w:lang w:eastAsia="fr-FR"/>
              </w:rPr>
              <w:pPrChange w:id="26261" w:author="Houyem Rais" w:date="2024-02-22T14:49:00Z">
                <w:pPr>
                  <w:spacing w:before="0" w:after="0" w:line="240" w:lineRule="auto"/>
                  <w:jc w:val="left"/>
                </w:pPr>
              </w:pPrChange>
            </w:pPr>
            <w:del w:id="26262"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single" w:sz="4" w:space="0" w:color="auto"/>
              <w:left w:val="nil"/>
              <w:bottom w:val="single" w:sz="4" w:space="0" w:color="auto"/>
              <w:right w:val="single" w:sz="4" w:space="0" w:color="auto"/>
            </w:tcBorders>
            <w:shd w:val="clear" w:color="auto" w:fill="auto"/>
            <w:noWrap/>
            <w:hideMark/>
          </w:tcPr>
          <w:p w14:paraId="59CC578B" w14:textId="5EA59E18" w:rsidR="00CB457E" w:rsidRPr="00CB457E" w:rsidDel="00201166" w:rsidRDefault="00CB457E" w:rsidP="00D62BC5">
            <w:pPr>
              <w:spacing w:before="0" w:after="160"/>
              <w:jc w:val="left"/>
              <w:rPr>
                <w:del w:id="26263" w:author="Houyem Rais" w:date="2024-02-22T14:46:00Z"/>
                <w:rFonts w:ascii="Arial" w:eastAsia="Times New Roman" w:hAnsi="Arial" w:cs="Arial"/>
                <w:sz w:val="16"/>
                <w:szCs w:val="16"/>
                <w:lang w:eastAsia="fr-FR"/>
              </w:rPr>
              <w:pPrChange w:id="26264" w:author="Houyem Rais" w:date="2024-02-22T14:49:00Z">
                <w:pPr>
                  <w:spacing w:before="0" w:after="0" w:line="240" w:lineRule="auto"/>
                  <w:jc w:val="left"/>
                </w:pPr>
              </w:pPrChange>
            </w:pPr>
            <w:del w:id="26265" w:author="Houyem Rais" w:date="2024-02-22T14:46:00Z">
              <w:r w:rsidRPr="00CB457E" w:rsidDel="00201166">
                <w:rPr>
                  <w:rFonts w:ascii="Arial" w:eastAsia="Times New Roman" w:hAnsi="Arial" w:cs="Arial"/>
                  <w:sz w:val="16"/>
                  <w:szCs w:val="16"/>
                  <w:lang w:eastAsia="fr-FR"/>
                </w:rPr>
                <w:delText>Financier/ monétaire</w:delText>
              </w:r>
            </w:del>
          </w:p>
        </w:tc>
        <w:tc>
          <w:tcPr>
            <w:tcW w:w="3260" w:type="dxa"/>
            <w:tcBorders>
              <w:top w:val="single" w:sz="4" w:space="0" w:color="auto"/>
              <w:left w:val="nil"/>
              <w:bottom w:val="single" w:sz="4" w:space="0" w:color="auto"/>
              <w:right w:val="single" w:sz="4" w:space="0" w:color="auto"/>
            </w:tcBorders>
            <w:shd w:val="clear" w:color="auto" w:fill="auto"/>
            <w:hideMark/>
          </w:tcPr>
          <w:p w14:paraId="0F474777" w14:textId="5B4BD9E0" w:rsidR="00CB457E" w:rsidRPr="00CB457E" w:rsidDel="00201166" w:rsidRDefault="00CB457E" w:rsidP="00D62BC5">
            <w:pPr>
              <w:spacing w:before="0" w:after="160"/>
              <w:jc w:val="left"/>
              <w:rPr>
                <w:del w:id="26266" w:author="Houyem Rais" w:date="2024-02-22T14:46:00Z"/>
                <w:rFonts w:ascii="Arial" w:eastAsia="Times New Roman" w:hAnsi="Arial" w:cs="Arial"/>
                <w:sz w:val="16"/>
                <w:szCs w:val="16"/>
                <w:lang w:eastAsia="fr-FR"/>
              </w:rPr>
              <w:pPrChange w:id="26267" w:author="Houyem Rais" w:date="2024-02-22T14:49:00Z">
                <w:pPr>
                  <w:spacing w:before="0" w:after="0" w:line="240" w:lineRule="auto"/>
                  <w:jc w:val="left"/>
                </w:pPr>
              </w:pPrChange>
            </w:pPr>
            <w:del w:id="26268" w:author="Houyem Rais" w:date="2024-02-22T14:46:00Z">
              <w:r w:rsidRPr="00CB457E" w:rsidDel="00201166">
                <w:rPr>
                  <w:rFonts w:ascii="Arial" w:eastAsia="Times New Roman" w:hAnsi="Arial" w:cs="Arial"/>
                  <w:sz w:val="16"/>
                  <w:szCs w:val="16"/>
                  <w:lang w:eastAsia="fr-FR"/>
                </w:rPr>
                <w:delText>Charges d'exploitation supérieures aux prévisions suite à une sous-estimation par le partenaire privé</w:delText>
              </w:r>
            </w:del>
          </w:p>
        </w:tc>
        <w:tc>
          <w:tcPr>
            <w:tcW w:w="556" w:type="dxa"/>
            <w:tcBorders>
              <w:top w:val="single" w:sz="4" w:space="0" w:color="auto"/>
              <w:left w:val="nil"/>
              <w:bottom w:val="single" w:sz="4" w:space="0" w:color="auto"/>
              <w:right w:val="single" w:sz="4" w:space="0" w:color="auto"/>
            </w:tcBorders>
            <w:shd w:val="clear" w:color="000000" w:fill="DEC2EC"/>
            <w:noWrap/>
            <w:vAlign w:val="center"/>
            <w:hideMark/>
          </w:tcPr>
          <w:p w14:paraId="3C8D5D26" w14:textId="75343D07" w:rsidR="00CB457E" w:rsidRPr="00CB457E" w:rsidDel="00201166" w:rsidRDefault="00CB457E" w:rsidP="00D62BC5">
            <w:pPr>
              <w:spacing w:before="0" w:after="160"/>
              <w:jc w:val="left"/>
              <w:rPr>
                <w:del w:id="26269" w:author="Houyem Rais" w:date="2024-02-22T14:46:00Z"/>
                <w:rFonts w:ascii="Arial" w:eastAsia="Times New Roman" w:hAnsi="Arial" w:cs="Arial"/>
                <w:b/>
                <w:bCs/>
                <w:sz w:val="16"/>
                <w:szCs w:val="16"/>
                <w:lang w:eastAsia="fr-FR"/>
              </w:rPr>
              <w:pPrChange w:id="26270" w:author="Houyem Rais" w:date="2024-02-22T14:49:00Z">
                <w:pPr>
                  <w:spacing w:before="0" w:after="0" w:line="240" w:lineRule="auto"/>
                  <w:jc w:val="center"/>
                </w:pPr>
              </w:pPrChange>
            </w:pPr>
            <w:del w:id="26271" w:author="Houyem Rais" w:date="2024-02-22T14:46:00Z">
              <w:r w:rsidRPr="00CB457E" w:rsidDel="00201166">
                <w:rPr>
                  <w:rFonts w:ascii="Arial" w:eastAsia="Times New Roman" w:hAnsi="Arial" w:cs="Arial"/>
                  <w:b/>
                  <w:bCs/>
                  <w:sz w:val="16"/>
                  <w:szCs w:val="16"/>
                  <w:lang w:eastAsia="fr-FR"/>
                </w:rPr>
                <w:delText>15%</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163B4822" w14:textId="1C5591F3" w:rsidR="00CB457E" w:rsidRPr="00CB457E" w:rsidDel="00201166" w:rsidRDefault="00CB457E" w:rsidP="00D62BC5">
            <w:pPr>
              <w:spacing w:before="0" w:after="160"/>
              <w:jc w:val="left"/>
              <w:rPr>
                <w:del w:id="26272" w:author="Houyem Rais" w:date="2024-02-22T14:46:00Z"/>
                <w:rFonts w:ascii="Arial" w:eastAsia="Times New Roman" w:hAnsi="Arial" w:cs="Arial"/>
                <w:sz w:val="16"/>
                <w:szCs w:val="16"/>
                <w:lang w:eastAsia="fr-FR"/>
              </w:rPr>
              <w:pPrChange w:id="26273" w:author="Houyem Rais" w:date="2024-02-22T14:49:00Z">
                <w:pPr>
                  <w:spacing w:before="0" w:after="0" w:line="240" w:lineRule="auto"/>
                  <w:jc w:val="center"/>
                </w:pPr>
              </w:pPrChange>
            </w:pPr>
            <w:del w:id="26274"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0813BFB0" w14:textId="63FAB836" w:rsidR="00CB457E" w:rsidRPr="00CB457E" w:rsidDel="00201166" w:rsidRDefault="00CB457E" w:rsidP="00D62BC5">
            <w:pPr>
              <w:spacing w:before="0" w:after="160"/>
              <w:jc w:val="left"/>
              <w:rPr>
                <w:del w:id="26275" w:author="Houyem Rais" w:date="2024-02-22T14:46:00Z"/>
                <w:rFonts w:ascii="Arial" w:eastAsia="Times New Roman" w:hAnsi="Arial" w:cs="Arial"/>
                <w:sz w:val="16"/>
                <w:szCs w:val="16"/>
                <w:lang w:eastAsia="fr-FR"/>
              </w:rPr>
              <w:pPrChange w:id="26276" w:author="Houyem Rais" w:date="2024-02-22T14:49:00Z">
                <w:pPr>
                  <w:spacing w:before="0" w:after="0" w:line="240" w:lineRule="auto"/>
                  <w:jc w:val="center"/>
                </w:pPr>
              </w:pPrChange>
            </w:pPr>
            <w:del w:id="26277" w:author="Houyem Rais" w:date="2024-02-22T14:46:00Z">
              <w:r w:rsidRPr="00CB457E" w:rsidDel="00201166">
                <w:rPr>
                  <w:rFonts w:ascii="Arial" w:eastAsia="Times New Roman" w:hAnsi="Arial" w:cs="Arial"/>
                  <w:sz w:val="16"/>
                  <w:szCs w:val="16"/>
                  <w:lang w:eastAsia="fr-FR"/>
                </w:rPr>
                <w:delText>23,50%</w:delText>
              </w:r>
            </w:del>
          </w:p>
        </w:tc>
        <w:tc>
          <w:tcPr>
            <w:tcW w:w="863" w:type="dxa"/>
            <w:tcBorders>
              <w:top w:val="single" w:sz="4" w:space="0" w:color="auto"/>
              <w:left w:val="nil"/>
              <w:bottom w:val="single" w:sz="4" w:space="0" w:color="auto"/>
              <w:right w:val="single" w:sz="4" w:space="0" w:color="auto"/>
            </w:tcBorders>
            <w:shd w:val="clear" w:color="auto" w:fill="auto"/>
            <w:noWrap/>
            <w:vAlign w:val="center"/>
            <w:hideMark/>
          </w:tcPr>
          <w:p w14:paraId="78AD791C" w14:textId="7F435F1F" w:rsidR="00CB457E" w:rsidRPr="00CB457E" w:rsidDel="00201166" w:rsidRDefault="00CB457E" w:rsidP="00D62BC5">
            <w:pPr>
              <w:spacing w:before="0" w:after="160"/>
              <w:jc w:val="left"/>
              <w:rPr>
                <w:del w:id="26278" w:author="Houyem Rais" w:date="2024-02-22T14:46:00Z"/>
                <w:rFonts w:ascii="Arial" w:eastAsia="Times New Roman" w:hAnsi="Arial" w:cs="Arial"/>
                <w:sz w:val="16"/>
                <w:szCs w:val="16"/>
                <w:lang w:eastAsia="fr-FR"/>
              </w:rPr>
              <w:pPrChange w:id="26279" w:author="Houyem Rais" w:date="2024-02-22T14:49:00Z">
                <w:pPr>
                  <w:spacing w:before="0" w:after="0" w:line="240" w:lineRule="auto"/>
                  <w:jc w:val="center"/>
                </w:pPr>
              </w:pPrChange>
            </w:pPr>
            <w:del w:id="26280"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single" w:sz="4" w:space="0" w:color="auto"/>
              <w:left w:val="nil"/>
              <w:bottom w:val="single" w:sz="4" w:space="0" w:color="auto"/>
              <w:right w:val="single" w:sz="4" w:space="0" w:color="auto"/>
            </w:tcBorders>
            <w:shd w:val="clear" w:color="000000" w:fill="EBF1DE"/>
            <w:noWrap/>
            <w:vAlign w:val="center"/>
            <w:hideMark/>
          </w:tcPr>
          <w:p w14:paraId="320C0D86" w14:textId="02E62DC3" w:rsidR="00CB457E" w:rsidRPr="00CB457E" w:rsidDel="00201166" w:rsidRDefault="00CB457E" w:rsidP="00D62BC5">
            <w:pPr>
              <w:spacing w:before="0" w:after="160"/>
              <w:jc w:val="left"/>
              <w:rPr>
                <w:del w:id="26281" w:author="Houyem Rais" w:date="2024-02-22T14:46:00Z"/>
                <w:rFonts w:ascii="Arial" w:eastAsia="Times New Roman" w:hAnsi="Arial" w:cs="Arial"/>
                <w:sz w:val="16"/>
                <w:szCs w:val="16"/>
                <w:lang w:eastAsia="fr-FR"/>
              </w:rPr>
              <w:pPrChange w:id="26282" w:author="Houyem Rais" w:date="2024-02-22T14:49:00Z">
                <w:pPr>
                  <w:spacing w:before="0" w:after="0" w:line="240" w:lineRule="auto"/>
                  <w:jc w:val="center"/>
                </w:pPr>
              </w:pPrChange>
            </w:pPr>
            <w:del w:id="26283"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136FAC51" w14:textId="7C95B75A" w:rsidR="00CB457E" w:rsidRPr="00CB457E" w:rsidDel="00201166" w:rsidRDefault="00CB457E" w:rsidP="00D62BC5">
            <w:pPr>
              <w:spacing w:before="0" w:after="160"/>
              <w:jc w:val="left"/>
              <w:rPr>
                <w:del w:id="26284" w:author="Houyem Rais" w:date="2024-02-22T14:46:00Z"/>
                <w:rFonts w:ascii="Arial" w:eastAsia="Times New Roman" w:hAnsi="Arial" w:cs="Arial"/>
                <w:sz w:val="16"/>
                <w:szCs w:val="16"/>
                <w:lang w:eastAsia="fr-FR"/>
              </w:rPr>
              <w:pPrChange w:id="26285" w:author="Houyem Rais" w:date="2024-02-22T14:49:00Z">
                <w:pPr>
                  <w:spacing w:before="0" w:after="0" w:line="240" w:lineRule="auto"/>
                  <w:jc w:val="center"/>
                </w:pPr>
              </w:pPrChange>
            </w:pPr>
            <w:del w:id="26286" w:author="Houyem Rais" w:date="2024-02-22T14:46:00Z">
              <w:r w:rsidRPr="00CB457E" w:rsidDel="00201166">
                <w:rPr>
                  <w:rFonts w:ascii="Arial" w:eastAsia="Times New Roman" w:hAnsi="Arial" w:cs="Arial"/>
                  <w:sz w:val="16"/>
                  <w:szCs w:val="16"/>
                  <w:lang w:eastAsia="fr-FR"/>
                </w:rPr>
                <w:delText>3,53%</w:delText>
              </w:r>
            </w:del>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3E3262B6" w14:textId="767D2110" w:rsidR="00CB457E" w:rsidRPr="00CB457E" w:rsidDel="00201166" w:rsidRDefault="00CB457E" w:rsidP="00D62BC5">
            <w:pPr>
              <w:spacing w:before="0" w:after="160"/>
              <w:jc w:val="left"/>
              <w:rPr>
                <w:del w:id="26287" w:author="Houyem Rais" w:date="2024-02-22T14:46:00Z"/>
                <w:rFonts w:ascii="Arial" w:eastAsia="Times New Roman" w:hAnsi="Arial" w:cs="Arial"/>
                <w:sz w:val="16"/>
                <w:szCs w:val="16"/>
                <w:lang w:eastAsia="fr-FR"/>
              </w:rPr>
              <w:pPrChange w:id="26288" w:author="Houyem Rais" w:date="2024-02-22T14:49:00Z">
                <w:pPr>
                  <w:spacing w:before="0" w:after="0" w:line="240" w:lineRule="auto"/>
                  <w:jc w:val="center"/>
                </w:pPr>
              </w:pPrChange>
            </w:pPr>
            <w:del w:id="26289"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8,16 </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2E01BE4E" w14:textId="427F1587" w:rsidR="00CB457E" w:rsidRPr="00CB457E" w:rsidDel="00201166" w:rsidRDefault="00CB457E" w:rsidP="00D62BC5">
            <w:pPr>
              <w:spacing w:before="0" w:after="160"/>
              <w:jc w:val="left"/>
              <w:rPr>
                <w:del w:id="26290" w:author="Houyem Rais" w:date="2024-02-22T14:46:00Z"/>
                <w:rFonts w:ascii="Arial" w:eastAsia="Times New Roman" w:hAnsi="Arial" w:cs="Arial"/>
                <w:sz w:val="16"/>
                <w:szCs w:val="16"/>
                <w:lang w:eastAsia="fr-FR"/>
              </w:rPr>
              <w:pPrChange w:id="26291" w:author="Houyem Rais" w:date="2024-02-22T14:49:00Z">
                <w:pPr>
                  <w:spacing w:before="0" w:after="0" w:line="240" w:lineRule="auto"/>
                  <w:jc w:val="center"/>
                </w:pPr>
              </w:pPrChange>
            </w:pPr>
            <w:del w:id="26292"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single" w:sz="4" w:space="0" w:color="auto"/>
              <w:left w:val="nil"/>
              <w:bottom w:val="single" w:sz="4" w:space="0" w:color="auto"/>
              <w:right w:val="single" w:sz="4" w:space="0" w:color="auto"/>
            </w:tcBorders>
            <w:shd w:val="clear" w:color="000000" w:fill="E4DFEC"/>
            <w:noWrap/>
            <w:vAlign w:val="center"/>
            <w:hideMark/>
          </w:tcPr>
          <w:p w14:paraId="13EE762E" w14:textId="10656871" w:rsidR="00CB457E" w:rsidRPr="00CB457E" w:rsidDel="00201166" w:rsidRDefault="00CB457E" w:rsidP="00D62BC5">
            <w:pPr>
              <w:spacing w:before="0" w:after="160"/>
              <w:jc w:val="left"/>
              <w:rPr>
                <w:del w:id="26293" w:author="Houyem Rais" w:date="2024-02-22T14:46:00Z"/>
                <w:rFonts w:ascii="Arial" w:eastAsia="Times New Roman" w:hAnsi="Arial" w:cs="Arial"/>
                <w:b/>
                <w:bCs/>
                <w:sz w:val="16"/>
                <w:szCs w:val="16"/>
                <w:lang w:eastAsia="fr-FR"/>
              </w:rPr>
              <w:pPrChange w:id="26294" w:author="Houyem Rais" w:date="2024-02-22T14:49:00Z">
                <w:pPr>
                  <w:spacing w:before="0" w:after="0" w:line="240" w:lineRule="auto"/>
                  <w:jc w:val="center"/>
                </w:pPr>
              </w:pPrChange>
            </w:pPr>
            <w:del w:id="26295"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single" w:sz="4" w:space="0" w:color="auto"/>
              <w:left w:val="nil"/>
              <w:bottom w:val="single" w:sz="4" w:space="0" w:color="auto"/>
              <w:right w:val="single" w:sz="4" w:space="0" w:color="auto"/>
            </w:tcBorders>
            <w:shd w:val="clear" w:color="000000" w:fill="E4DFEC"/>
            <w:noWrap/>
            <w:vAlign w:val="center"/>
            <w:hideMark/>
          </w:tcPr>
          <w:p w14:paraId="3E386CE5" w14:textId="340F03E9" w:rsidR="00CB457E" w:rsidRPr="00CB457E" w:rsidDel="00201166" w:rsidRDefault="00CB457E" w:rsidP="00D62BC5">
            <w:pPr>
              <w:spacing w:before="0" w:after="160"/>
              <w:jc w:val="left"/>
              <w:rPr>
                <w:del w:id="26296" w:author="Houyem Rais" w:date="2024-02-22T14:46:00Z"/>
                <w:rFonts w:ascii="Arial" w:eastAsia="Times New Roman" w:hAnsi="Arial" w:cs="Arial"/>
                <w:b/>
                <w:bCs/>
                <w:sz w:val="16"/>
                <w:szCs w:val="16"/>
                <w:lang w:eastAsia="fr-FR"/>
              </w:rPr>
              <w:pPrChange w:id="26297" w:author="Houyem Rais" w:date="2024-02-22T14:49:00Z">
                <w:pPr>
                  <w:spacing w:before="0" w:after="0" w:line="240" w:lineRule="auto"/>
                  <w:jc w:val="center"/>
                </w:pPr>
              </w:pPrChange>
            </w:pPr>
            <w:del w:id="26298"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15B67126" w14:textId="1C883A05" w:rsidR="00CB457E" w:rsidRPr="00CB457E" w:rsidDel="00201166" w:rsidRDefault="00CB457E" w:rsidP="00D62BC5">
            <w:pPr>
              <w:spacing w:before="0" w:after="160"/>
              <w:jc w:val="left"/>
              <w:rPr>
                <w:del w:id="26299" w:author="Houyem Rais" w:date="2024-02-22T14:46:00Z"/>
                <w:rFonts w:ascii="Arial" w:eastAsia="Times New Roman" w:hAnsi="Arial" w:cs="Arial"/>
                <w:sz w:val="16"/>
                <w:szCs w:val="16"/>
                <w:lang w:eastAsia="fr-FR"/>
              </w:rPr>
              <w:pPrChange w:id="26300" w:author="Houyem Rais" w:date="2024-02-22T14:49:00Z">
                <w:pPr>
                  <w:spacing w:before="0" w:after="0" w:line="240" w:lineRule="auto"/>
                  <w:jc w:val="center"/>
                </w:pPr>
              </w:pPrChange>
            </w:pPr>
            <w:del w:id="26301"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131F7E1F" w14:textId="2FD12907" w:rsidR="00CB457E" w:rsidRPr="00CB457E" w:rsidDel="00201166" w:rsidRDefault="00CB457E" w:rsidP="00D62BC5">
            <w:pPr>
              <w:spacing w:before="0" w:after="160"/>
              <w:jc w:val="left"/>
              <w:rPr>
                <w:del w:id="26302" w:author="Houyem Rais" w:date="2024-02-22T14:46:00Z"/>
                <w:rFonts w:ascii="Arial" w:eastAsia="Times New Roman" w:hAnsi="Arial" w:cs="Arial"/>
                <w:sz w:val="16"/>
                <w:szCs w:val="16"/>
                <w:lang w:eastAsia="fr-FR"/>
              </w:rPr>
              <w:pPrChange w:id="26303" w:author="Houyem Rais" w:date="2024-02-22T14:49:00Z">
                <w:pPr>
                  <w:spacing w:before="0" w:after="0" w:line="240" w:lineRule="auto"/>
                  <w:jc w:val="center"/>
                </w:pPr>
              </w:pPrChange>
            </w:pPr>
            <w:del w:id="26304" w:author="Houyem Rais" w:date="2024-02-22T14:46:00Z">
              <w:r w:rsidRPr="00CB457E" w:rsidDel="00201166">
                <w:rPr>
                  <w:rFonts w:ascii="Arial" w:eastAsia="Times New Roman" w:hAnsi="Arial" w:cs="Arial"/>
                  <w:sz w:val="16"/>
                  <w:szCs w:val="16"/>
                  <w:lang w:eastAsia="fr-FR"/>
                </w:rPr>
                <w:delText xml:space="preserve">8,2 </w:delText>
              </w:r>
            </w:del>
          </w:p>
        </w:tc>
      </w:tr>
      <w:tr w:rsidR="003216DF" w:rsidRPr="00CB457E" w:rsidDel="00201166" w14:paraId="02FAB09A" w14:textId="01C5A647" w:rsidTr="00E26F44">
        <w:trPr>
          <w:trHeight w:val="77"/>
          <w:del w:id="26305"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4C11CA21" w14:textId="2C7D363E" w:rsidR="003216DF" w:rsidRPr="00CB457E" w:rsidDel="00201166" w:rsidRDefault="003216DF" w:rsidP="00D62BC5">
            <w:pPr>
              <w:spacing w:before="0" w:after="160"/>
              <w:jc w:val="left"/>
              <w:rPr>
                <w:del w:id="26306" w:author="Houyem Rais" w:date="2024-02-22T14:46:00Z"/>
                <w:rFonts w:ascii="Arial" w:eastAsia="Times New Roman" w:hAnsi="Arial" w:cs="Arial"/>
                <w:b/>
                <w:bCs/>
                <w:sz w:val="16"/>
                <w:szCs w:val="16"/>
                <w:lang w:eastAsia="fr-FR"/>
              </w:rPr>
              <w:pPrChange w:id="26307" w:author="Houyem Rais" w:date="2024-02-22T14:49:00Z">
                <w:pPr>
                  <w:spacing w:before="0" w:after="0" w:line="240" w:lineRule="auto"/>
                  <w:jc w:val="center"/>
                </w:pPr>
              </w:pPrChange>
            </w:pPr>
            <w:del w:id="26308" w:author="Houyem Rais" w:date="2024-02-22T14:46:00Z">
              <w:r w:rsidRPr="00CB457E" w:rsidDel="00201166">
                <w:rPr>
                  <w:rFonts w:ascii="Arial" w:eastAsia="Times New Roman" w:hAnsi="Arial" w:cs="Arial"/>
                  <w:b/>
                  <w:bCs/>
                  <w:sz w:val="16"/>
                  <w:szCs w:val="16"/>
                  <w:lang w:eastAsia="fr-FR"/>
                </w:rPr>
                <w:delText>23</w:delText>
              </w:r>
            </w:del>
          </w:p>
        </w:tc>
        <w:tc>
          <w:tcPr>
            <w:tcW w:w="1135" w:type="dxa"/>
            <w:tcBorders>
              <w:top w:val="nil"/>
              <w:left w:val="nil"/>
              <w:bottom w:val="single" w:sz="4" w:space="0" w:color="auto"/>
              <w:right w:val="single" w:sz="4" w:space="0" w:color="auto"/>
            </w:tcBorders>
            <w:shd w:val="clear" w:color="auto" w:fill="auto"/>
            <w:hideMark/>
          </w:tcPr>
          <w:p w14:paraId="6184370B" w14:textId="6232D7E8" w:rsidR="003216DF" w:rsidRPr="00CB457E" w:rsidDel="00201166" w:rsidRDefault="003216DF" w:rsidP="00D62BC5">
            <w:pPr>
              <w:spacing w:before="0" w:after="160"/>
              <w:jc w:val="left"/>
              <w:rPr>
                <w:del w:id="26309" w:author="Houyem Rais" w:date="2024-02-22T14:46:00Z"/>
                <w:rFonts w:ascii="Arial" w:eastAsia="Times New Roman" w:hAnsi="Arial" w:cs="Arial"/>
                <w:sz w:val="16"/>
                <w:szCs w:val="16"/>
                <w:lang w:eastAsia="fr-FR"/>
              </w:rPr>
              <w:pPrChange w:id="26310" w:author="Houyem Rais" w:date="2024-02-22T14:49:00Z">
                <w:pPr>
                  <w:spacing w:before="0" w:after="0" w:line="240" w:lineRule="auto"/>
                  <w:jc w:val="left"/>
                </w:pPr>
              </w:pPrChange>
            </w:pPr>
            <w:del w:id="26311"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28407FC8" w14:textId="1C09C2CF" w:rsidR="003216DF" w:rsidRPr="00CB457E" w:rsidDel="00201166" w:rsidRDefault="003216DF" w:rsidP="00D62BC5">
            <w:pPr>
              <w:spacing w:before="0" w:after="160"/>
              <w:jc w:val="left"/>
              <w:rPr>
                <w:del w:id="26312" w:author="Houyem Rais" w:date="2024-02-22T14:46:00Z"/>
                <w:rFonts w:ascii="Arial" w:eastAsia="Times New Roman" w:hAnsi="Arial" w:cs="Arial"/>
                <w:sz w:val="16"/>
                <w:szCs w:val="16"/>
                <w:lang w:eastAsia="fr-FR"/>
              </w:rPr>
              <w:pPrChange w:id="26313" w:author="Houyem Rais" w:date="2024-02-22T14:49:00Z">
                <w:pPr>
                  <w:spacing w:before="0" w:after="0" w:line="240" w:lineRule="auto"/>
                  <w:jc w:val="left"/>
                </w:pPr>
              </w:pPrChange>
            </w:pPr>
            <w:del w:id="26314" w:author="Houyem Rais" w:date="2024-02-22T14:46:00Z">
              <w:r w:rsidRPr="00CB457E" w:rsidDel="00201166">
                <w:rPr>
                  <w:rFonts w:ascii="Arial" w:eastAsia="Times New Roman" w:hAnsi="Arial" w:cs="Arial"/>
                  <w:sz w:val="16"/>
                  <w:szCs w:val="16"/>
                  <w:lang w:eastAsia="fr-FR"/>
                </w:rPr>
                <w:delText>Commercial</w:delText>
              </w:r>
            </w:del>
          </w:p>
        </w:tc>
        <w:tc>
          <w:tcPr>
            <w:tcW w:w="3260" w:type="dxa"/>
            <w:tcBorders>
              <w:top w:val="nil"/>
              <w:left w:val="nil"/>
              <w:bottom w:val="single" w:sz="4" w:space="0" w:color="auto"/>
              <w:right w:val="single" w:sz="4" w:space="0" w:color="auto"/>
            </w:tcBorders>
            <w:shd w:val="clear" w:color="auto" w:fill="auto"/>
            <w:hideMark/>
          </w:tcPr>
          <w:p w14:paraId="4D72ECE1" w14:textId="139C8941" w:rsidR="003216DF" w:rsidRPr="00CB457E" w:rsidDel="00201166" w:rsidRDefault="003216DF" w:rsidP="00D62BC5">
            <w:pPr>
              <w:spacing w:before="0" w:after="160"/>
              <w:jc w:val="left"/>
              <w:rPr>
                <w:del w:id="26315" w:author="Houyem Rais" w:date="2024-02-22T14:46:00Z"/>
                <w:rFonts w:ascii="Arial" w:eastAsia="Times New Roman" w:hAnsi="Arial" w:cs="Arial"/>
                <w:sz w:val="16"/>
                <w:szCs w:val="16"/>
                <w:lang w:eastAsia="fr-FR"/>
              </w:rPr>
              <w:pPrChange w:id="26316" w:author="Houyem Rais" w:date="2024-02-22T14:49:00Z">
                <w:pPr>
                  <w:spacing w:before="0" w:after="0" w:line="240" w:lineRule="auto"/>
                  <w:jc w:val="left"/>
                </w:pPr>
              </w:pPrChange>
            </w:pPr>
            <w:del w:id="26317" w:author="Houyem Rais" w:date="2024-02-22T14:46:00Z">
              <w:r w:rsidRPr="00CB457E" w:rsidDel="00201166">
                <w:rPr>
                  <w:rFonts w:ascii="Arial" w:eastAsia="Times New Roman" w:hAnsi="Arial" w:cs="Arial"/>
                  <w:sz w:val="16"/>
                  <w:szCs w:val="16"/>
                  <w:lang w:eastAsia="fr-FR"/>
                </w:rPr>
                <w:delText xml:space="preserve">Revenus inférieurs aux attentes suite à une baisse du volume de trafic routier, </w:delText>
              </w:r>
            </w:del>
            <w:ins w:id="26318" w:author="Mohamed Amine Sdiri" w:date="2023-11-29T09:58:00Z">
              <w:del w:id="26319" w:author="Houyem Rais" w:date="2024-02-22T14:46:00Z">
                <w:r w:rsidR="00621175" w:rsidDel="00201166">
                  <w:rPr>
                    <w:rFonts w:ascii="Arial" w:eastAsia="Times New Roman" w:hAnsi="Arial" w:cs="Arial"/>
                    <w:sz w:val="16"/>
                    <w:szCs w:val="16"/>
                    <w:lang w:eastAsia="fr-FR"/>
                  </w:rPr>
                  <w:delText xml:space="preserve"> </w:delText>
                </w:r>
              </w:del>
            </w:ins>
            <w:del w:id="26320" w:author="Houyem Rais" w:date="2024-02-22T14:46:00Z">
              <w:r w:rsidRPr="00CB457E" w:rsidDel="00201166">
                <w:rPr>
                  <w:rFonts w:ascii="Arial" w:eastAsia="Times New Roman" w:hAnsi="Arial" w:cs="Arial"/>
                  <w:sz w:val="16"/>
                  <w:szCs w:val="16"/>
                  <w:lang w:eastAsia="fr-FR"/>
                </w:rPr>
                <w:delText xml:space="preserve">une concurrence avec d'autres modes de transport, </w:delText>
              </w:r>
            </w:del>
            <w:ins w:id="26321" w:author="Mohamed Amine Sdiri" w:date="2023-11-29T09:58:00Z">
              <w:del w:id="26322" w:author="Houyem Rais" w:date="2024-02-22T14:46:00Z">
                <w:r w:rsidR="00621175" w:rsidDel="00201166">
                  <w:rPr>
                    <w:rFonts w:ascii="Arial" w:eastAsia="Times New Roman" w:hAnsi="Arial" w:cs="Arial"/>
                    <w:sz w:val="16"/>
                    <w:szCs w:val="16"/>
                    <w:lang w:eastAsia="fr-FR"/>
                  </w:rPr>
                  <w:delText xml:space="preserve"> </w:delText>
                </w:r>
              </w:del>
            </w:ins>
            <w:del w:id="26323" w:author="Houyem Rais" w:date="2024-02-22T14:46:00Z">
              <w:r w:rsidRPr="00CB457E" w:rsidDel="00201166">
                <w:rPr>
                  <w:rFonts w:ascii="Arial" w:eastAsia="Times New Roman" w:hAnsi="Arial" w:cs="Arial"/>
                  <w:sz w:val="16"/>
                  <w:szCs w:val="16"/>
                  <w:lang w:eastAsia="fr-FR"/>
                </w:rPr>
                <w:delText xml:space="preserve">la diminution de la demande de transport sur le corridor, </w:delText>
              </w:r>
            </w:del>
            <w:ins w:id="26324" w:author="Mohamed Amine Sdiri" w:date="2023-11-29T09:58:00Z">
              <w:del w:id="26325" w:author="Houyem Rais" w:date="2024-02-22T14:46:00Z">
                <w:r w:rsidR="00621175" w:rsidDel="00201166">
                  <w:rPr>
                    <w:rFonts w:ascii="Arial" w:eastAsia="Times New Roman" w:hAnsi="Arial" w:cs="Arial"/>
                    <w:sz w:val="16"/>
                    <w:szCs w:val="16"/>
                    <w:lang w:eastAsia="fr-FR"/>
                  </w:rPr>
                  <w:delText xml:space="preserve"> </w:delText>
                </w:r>
              </w:del>
            </w:ins>
            <w:del w:id="26326" w:author="Houyem Rais" w:date="2024-02-22T14:46:00Z">
              <w:r w:rsidRPr="00CB457E" w:rsidDel="00201166">
                <w:rPr>
                  <w:rFonts w:ascii="Arial" w:eastAsia="Times New Roman" w:hAnsi="Arial" w:cs="Arial"/>
                  <w:sz w:val="16"/>
                  <w:szCs w:val="16"/>
                  <w:lang w:eastAsia="fr-FR"/>
                </w:rPr>
                <w:delText>etc.</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4CF649AE" w14:textId="77CD0236" w:rsidR="003216DF" w:rsidRPr="00CB457E" w:rsidDel="00201166" w:rsidRDefault="003216DF" w:rsidP="00D62BC5">
            <w:pPr>
              <w:spacing w:before="0" w:after="160"/>
              <w:jc w:val="left"/>
              <w:rPr>
                <w:del w:id="26327" w:author="Houyem Rais" w:date="2024-02-22T14:46:00Z"/>
                <w:rFonts w:ascii="Arial" w:eastAsia="Times New Roman" w:hAnsi="Arial" w:cs="Arial"/>
                <w:b/>
                <w:bCs/>
                <w:sz w:val="16"/>
                <w:szCs w:val="16"/>
                <w:lang w:eastAsia="fr-FR"/>
              </w:rPr>
              <w:pPrChange w:id="26328" w:author="Houyem Rais" w:date="2024-02-22T14:49:00Z">
                <w:pPr>
                  <w:spacing w:before="0" w:after="0" w:line="240" w:lineRule="auto"/>
                  <w:jc w:val="center"/>
                </w:pPr>
              </w:pPrChange>
            </w:pPr>
            <w:del w:id="26329" w:author="Houyem Rais" w:date="2024-02-22T14:46:00Z">
              <w:r w:rsidRPr="00CB457E" w:rsidDel="00201166">
                <w:rPr>
                  <w:rFonts w:ascii="Arial" w:eastAsia="Times New Roman" w:hAnsi="Arial" w:cs="Arial"/>
                  <w:b/>
                  <w:bCs/>
                  <w:sz w:val="16"/>
                  <w:szCs w:val="16"/>
                  <w:lang w:eastAsia="fr-FR"/>
                </w:rPr>
                <w:delText>25%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F757F2A" w14:textId="792C5400" w:rsidR="003216DF" w:rsidRPr="00CB457E" w:rsidDel="00201166" w:rsidRDefault="003216DF" w:rsidP="00D62BC5">
            <w:pPr>
              <w:spacing w:before="0" w:after="160"/>
              <w:jc w:val="left"/>
              <w:rPr>
                <w:del w:id="26330" w:author="Houyem Rais" w:date="2024-02-22T14:46:00Z"/>
                <w:rFonts w:ascii="Arial" w:eastAsia="Times New Roman" w:hAnsi="Arial" w:cs="Arial"/>
                <w:sz w:val="16"/>
                <w:szCs w:val="16"/>
                <w:lang w:eastAsia="fr-FR"/>
              </w:rPr>
              <w:pPrChange w:id="26331" w:author="Houyem Rais" w:date="2024-02-22T14:49:00Z">
                <w:pPr>
                  <w:spacing w:before="0" w:after="0" w:line="240" w:lineRule="auto"/>
                  <w:jc w:val="center"/>
                </w:pPr>
              </w:pPrChange>
            </w:pPr>
            <w:del w:id="26332"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791414F2" w14:textId="67F5A152" w:rsidR="003216DF" w:rsidRPr="00CB457E" w:rsidDel="00201166" w:rsidRDefault="003216DF" w:rsidP="00D62BC5">
            <w:pPr>
              <w:spacing w:before="0" w:after="160"/>
              <w:jc w:val="left"/>
              <w:rPr>
                <w:del w:id="26333" w:author="Houyem Rais" w:date="2024-02-22T14:46:00Z"/>
                <w:rFonts w:ascii="Arial" w:eastAsia="Times New Roman" w:hAnsi="Arial" w:cs="Arial"/>
                <w:sz w:val="16"/>
                <w:szCs w:val="16"/>
                <w:lang w:eastAsia="fr-FR"/>
              </w:rPr>
              <w:pPrChange w:id="26334" w:author="Houyem Rais" w:date="2024-02-22T14:49:00Z">
                <w:pPr>
                  <w:spacing w:before="0" w:after="0" w:line="240" w:lineRule="auto"/>
                  <w:jc w:val="center"/>
                </w:pPr>
              </w:pPrChange>
            </w:pPr>
            <w:del w:id="26335" w:author="Houyem Rais" w:date="2024-02-22T14:46:00Z">
              <w:r w:rsidRPr="00CB457E" w:rsidDel="00201166">
                <w:rPr>
                  <w:rFonts w:ascii="Arial" w:eastAsia="Times New Roman" w:hAnsi="Arial" w:cs="Arial"/>
                  <w:sz w:val="16"/>
                  <w:szCs w:val="16"/>
                  <w:lang w:eastAsia="fr-FR"/>
                </w:rPr>
                <w:delText>13,50%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12747157" w14:textId="7E4251BF" w:rsidR="003216DF" w:rsidRPr="00CB457E" w:rsidDel="00201166" w:rsidRDefault="003216DF" w:rsidP="00D62BC5">
            <w:pPr>
              <w:spacing w:before="0" w:after="160"/>
              <w:jc w:val="left"/>
              <w:rPr>
                <w:del w:id="26336" w:author="Houyem Rais" w:date="2024-02-22T14:46:00Z"/>
                <w:rFonts w:ascii="Arial" w:eastAsia="Times New Roman" w:hAnsi="Arial" w:cs="Arial"/>
                <w:sz w:val="16"/>
                <w:szCs w:val="16"/>
                <w:lang w:eastAsia="fr-FR"/>
              </w:rPr>
              <w:pPrChange w:id="26337" w:author="Houyem Rais" w:date="2024-02-22T14:49:00Z">
                <w:pPr>
                  <w:spacing w:before="0" w:after="0" w:line="240" w:lineRule="auto"/>
                  <w:jc w:val="center"/>
                </w:pPr>
              </w:pPrChange>
            </w:pPr>
            <w:del w:id="26338"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2 172</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182CDFF7" w14:textId="382F6E05" w:rsidR="003216DF" w:rsidRPr="00CB457E" w:rsidDel="00201166" w:rsidRDefault="003216DF" w:rsidP="00D62BC5">
            <w:pPr>
              <w:spacing w:before="0" w:after="160"/>
              <w:jc w:val="left"/>
              <w:rPr>
                <w:del w:id="26339" w:author="Houyem Rais" w:date="2024-02-22T14:46:00Z"/>
                <w:rFonts w:ascii="Arial" w:eastAsia="Times New Roman" w:hAnsi="Arial" w:cs="Arial"/>
                <w:sz w:val="16"/>
                <w:szCs w:val="16"/>
                <w:lang w:eastAsia="fr-FR"/>
              </w:rPr>
              <w:pPrChange w:id="26340" w:author="Houyem Rais" w:date="2024-02-22T14:49:00Z">
                <w:pPr>
                  <w:spacing w:before="0" w:after="0" w:line="240" w:lineRule="auto"/>
                  <w:jc w:val="center"/>
                </w:pPr>
              </w:pPrChange>
            </w:pPr>
            <w:del w:id="26341" w:author="Houyem Rais" w:date="2024-02-22T14:46:00Z">
              <w:r w:rsidRPr="00CB457E" w:rsidDel="00201166">
                <w:rPr>
                  <w:rFonts w:ascii="Arial" w:eastAsia="Times New Roman" w:hAnsi="Arial" w:cs="Arial"/>
                  <w:sz w:val="16"/>
                  <w:szCs w:val="16"/>
                  <w:lang w:eastAsia="fr-FR"/>
                </w:rPr>
                <w:delText xml:space="preserve"> Total revenus d'expl.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0C98B38B" w14:textId="23E47860" w:rsidR="003216DF" w:rsidRPr="00CB457E" w:rsidDel="00201166" w:rsidRDefault="003216DF" w:rsidP="00D62BC5">
            <w:pPr>
              <w:spacing w:before="0" w:after="160"/>
              <w:jc w:val="left"/>
              <w:rPr>
                <w:del w:id="26342" w:author="Houyem Rais" w:date="2024-02-22T14:46:00Z"/>
                <w:rFonts w:ascii="Arial" w:eastAsia="Times New Roman" w:hAnsi="Arial" w:cs="Arial"/>
                <w:sz w:val="16"/>
                <w:szCs w:val="16"/>
                <w:lang w:eastAsia="fr-FR"/>
              </w:rPr>
              <w:pPrChange w:id="26343" w:author="Houyem Rais" w:date="2024-02-22T14:49:00Z">
                <w:pPr>
                  <w:spacing w:before="0" w:after="0" w:line="240" w:lineRule="auto"/>
                  <w:jc w:val="center"/>
                </w:pPr>
              </w:pPrChange>
            </w:pPr>
            <w:del w:id="26344" w:author="Houyem Rais" w:date="2024-02-22T14:46:00Z">
              <w:r w:rsidRPr="00CB457E" w:rsidDel="00201166">
                <w:rPr>
                  <w:rFonts w:ascii="Arial" w:eastAsia="Times New Roman" w:hAnsi="Arial" w:cs="Arial"/>
                  <w:sz w:val="16"/>
                  <w:szCs w:val="16"/>
                  <w:lang w:eastAsia="fr-FR"/>
                </w:rPr>
                <w:delText>3,38%</w:delText>
              </w:r>
            </w:del>
          </w:p>
        </w:tc>
        <w:tc>
          <w:tcPr>
            <w:tcW w:w="709" w:type="dxa"/>
            <w:tcBorders>
              <w:top w:val="nil"/>
              <w:left w:val="nil"/>
              <w:bottom w:val="single" w:sz="4" w:space="0" w:color="auto"/>
              <w:right w:val="single" w:sz="4" w:space="0" w:color="auto"/>
            </w:tcBorders>
            <w:shd w:val="clear" w:color="auto" w:fill="auto"/>
            <w:noWrap/>
            <w:vAlign w:val="center"/>
            <w:hideMark/>
          </w:tcPr>
          <w:p w14:paraId="592C806F" w14:textId="5716A386" w:rsidR="003216DF" w:rsidRPr="00CB457E" w:rsidDel="00201166" w:rsidRDefault="003216DF" w:rsidP="00D62BC5">
            <w:pPr>
              <w:spacing w:before="0" w:after="160"/>
              <w:jc w:val="left"/>
              <w:rPr>
                <w:del w:id="26345" w:author="Houyem Rais" w:date="2024-02-22T14:46:00Z"/>
                <w:rFonts w:ascii="Arial" w:eastAsia="Times New Roman" w:hAnsi="Arial" w:cs="Arial"/>
                <w:sz w:val="16"/>
                <w:szCs w:val="16"/>
                <w:lang w:eastAsia="fr-FR"/>
              </w:rPr>
              <w:pPrChange w:id="26346" w:author="Houyem Rais" w:date="2024-02-22T14:49:00Z">
                <w:pPr>
                  <w:spacing w:before="0" w:after="0" w:line="240" w:lineRule="auto"/>
                  <w:jc w:val="center"/>
                </w:pPr>
              </w:pPrChange>
            </w:pPr>
            <w:del w:id="26347"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73,29 </w:delText>
              </w:r>
            </w:del>
          </w:p>
        </w:tc>
        <w:tc>
          <w:tcPr>
            <w:tcW w:w="850" w:type="dxa"/>
            <w:tcBorders>
              <w:top w:val="nil"/>
              <w:left w:val="nil"/>
              <w:bottom w:val="single" w:sz="4" w:space="0" w:color="auto"/>
              <w:right w:val="single" w:sz="4" w:space="0" w:color="auto"/>
            </w:tcBorders>
            <w:shd w:val="clear" w:color="auto" w:fill="auto"/>
            <w:vAlign w:val="center"/>
            <w:hideMark/>
          </w:tcPr>
          <w:p w14:paraId="1B481138" w14:textId="0EE12179" w:rsidR="003216DF" w:rsidRPr="00CB457E" w:rsidDel="00201166" w:rsidRDefault="003216DF" w:rsidP="00D62BC5">
            <w:pPr>
              <w:spacing w:before="0" w:after="160"/>
              <w:jc w:val="left"/>
              <w:rPr>
                <w:del w:id="26348" w:author="Houyem Rais" w:date="2024-02-22T14:46:00Z"/>
                <w:rFonts w:ascii="Arial" w:eastAsia="Times New Roman" w:hAnsi="Arial" w:cs="Arial"/>
                <w:sz w:val="16"/>
                <w:szCs w:val="16"/>
                <w:lang w:eastAsia="fr-FR"/>
              </w:rPr>
              <w:pPrChange w:id="26349" w:author="Houyem Rais" w:date="2024-02-22T14:49:00Z">
                <w:pPr>
                  <w:spacing w:before="0" w:after="0" w:line="240" w:lineRule="auto"/>
                  <w:jc w:val="center"/>
                </w:pPr>
              </w:pPrChange>
            </w:pPr>
            <w:del w:id="26350" w:author="Houyem Rais" w:date="2024-02-22T14:46:00Z">
              <w:r w:rsidRPr="00CB457E" w:rsidDel="00201166">
                <w:rPr>
                  <w:rFonts w:ascii="Arial" w:eastAsia="Times New Roman" w:hAnsi="Arial" w:cs="Arial"/>
                  <w:sz w:val="16"/>
                  <w:szCs w:val="16"/>
                  <w:lang w:eastAsia="fr-FR"/>
                </w:rPr>
                <w:delText>Partagé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36C96497" w14:textId="0C9E7789" w:rsidR="003216DF" w:rsidRPr="00CB457E" w:rsidDel="00201166" w:rsidRDefault="003216DF" w:rsidP="00D62BC5">
            <w:pPr>
              <w:spacing w:before="0" w:after="160"/>
              <w:jc w:val="left"/>
              <w:rPr>
                <w:del w:id="26351" w:author="Houyem Rais" w:date="2024-02-22T14:46:00Z"/>
                <w:rFonts w:ascii="Arial" w:eastAsia="Times New Roman" w:hAnsi="Arial" w:cs="Arial"/>
                <w:b/>
                <w:bCs/>
                <w:sz w:val="16"/>
                <w:szCs w:val="16"/>
                <w:lang w:eastAsia="fr-FR"/>
              </w:rPr>
              <w:pPrChange w:id="26352" w:author="Houyem Rais" w:date="2024-02-22T14:49:00Z">
                <w:pPr>
                  <w:spacing w:before="0" w:after="0" w:line="240" w:lineRule="auto"/>
                  <w:jc w:val="center"/>
                </w:pPr>
              </w:pPrChange>
            </w:pPr>
            <w:del w:id="26353"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6724C720" w14:textId="11FDB9E9" w:rsidR="003216DF" w:rsidRPr="00CB457E" w:rsidDel="00201166" w:rsidRDefault="003216DF" w:rsidP="00D62BC5">
            <w:pPr>
              <w:spacing w:before="0" w:after="160"/>
              <w:jc w:val="left"/>
              <w:rPr>
                <w:del w:id="26354" w:author="Houyem Rais" w:date="2024-02-22T14:46:00Z"/>
                <w:rFonts w:ascii="Arial" w:eastAsia="Times New Roman" w:hAnsi="Arial" w:cs="Arial"/>
                <w:b/>
                <w:bCs/>
                <w:sz w:val="16"/>
                <w:szCs w:val="16"/>
                <w:lang w:eastAsia="fr-FR"/>
              </w:rPr>
              <w:pPrChange w:id="26355" w:author="Houyem Rais" w:date="2024-02-22T14:49:00Z">
                <w:pPr>
                  <w:spacing w:before="0" w:after="0" w:line="240" w:lineRule="auto"/>
                  <w:jc w:val="center"/>
                </w:pPr>
              </w:pPrChange>
            </w:pPr>
            <w:del w:id="26356"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tcPr>
          <w:p w14:paraId="08F80167" w14:textId="4DD1D4C5" w:rsidR="003216DF" w:rsidRPr="00CB457E" w:rsidDel="00201166" w:rsidRDefault="003216DF" w:rsidP="00D62BC5">
            <w:pPr>
              <w:spacing w:before="0" w:after="160"/>
              <w:jc w:val="left"/>
              <w:rPr>
                <w:del w:id="26357" w:author="Houyem Rais" w:date="2024-02-22T14:46:00Z"/>
                <w:rFonts w:ascii="Arial" w:eastAsia="Times New Roman" w:hAnsi="Arial" w:cs="Arial"/>
                <w:sz w:val="16"/>
                <w:szCs w:val="16"/>
                <w:lang w:eastAsia="fr-FR"/>
              </w:rPr>
              <w:pPrChange w:id="26358" w:author="Houyem Rais" w:date="2024-02-22T14:49:00Z">
                <w:pPr>
                  <w:spacing w:before="0" w:after="0" w:line="240" w:lineRule="auto"/>
                  <w:jc w:val="center"/>
                </w:pPr>
              </w:pPrChange>
            </w:pPr>
          </w:p>
        </w:tc>
        <w:tc>
          <w:tcPr>
            <w:tcW w:w="851" w:type="dxa"/>
            <w:tcBorders>
              <w:top w:val="nil"/>
              <w:left w:val="nil"/>
              <w:bottom w:val="single" w:sz="4" w:space="0" w:color="auto"/>
              <w:right w:val="single" w:sz="4" w:space="0" w:color="auto"/>
            </w:tcBorders>
            <w:shd w:val="clear" w:color="auto" w:fill="auto"/>
            <w:noWrap/>
            <w:vAlign w:val="center"/>
            <w:hideMark/>
          </w:tcPr>
          <w:p w14:paraId="2D5A79AD" w14:textId="075277AC" w:rsidR="003216DF" w:rsidRPr="00CB457E" w:rsidDel="00201166" w:rsidRDefault="003216DF" w:rsidP="00D62BC5">
            <w:pPr>
              <w:spacing w:before="0" w:after="160"/>
              <w:jc w:val="left"/>
              <w:rPr>
                <w:del w:id="26359" w:author="Houyem Rais" w:date="2024-02-22T14:46:00Z"/>
                <w:rFonts w:ascii="Arial" w:eastAsia="Times New Roman" w:hAnsi="Arial" w:cs="Arial"/>
                <w:sz w:val="16"/>
                <w:szCs w:val="16"/>
                <w:lang w:eastAsia="fr-FR"/>
              </w:rPr>
              <w:pPrChange w:id="26360" w:author="Houyem Rais" w:date="2024-02-22T14:49:00Z">
                <w:pPr>
                  <w:spacing w:before="0" w:after="0" w:line="240" w:lineRule="auto"/>
                  <w:jc w:val="center"/>
                </w:pPr>
              </w:pPrChange>
            </w:pPr>
            <w:del w:id="26361"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73,3 </w:delText>
              </w:r>
            </w:del>
          </w:p>
        </w:tc>
      </w:tr>
      <w:tr w:rsidR="003216DF" w:rsidRPr="00CB457E" w:rsidDel="00201166" w14:paraId="6082EFF8" w14:textId="09C508D1" w:rsidTr="00E26F44">
        <w:trPr>
          <w:trHeight w:val="1630"/>
          <w:del w:id="26362"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6655B3BF" w14:textId="144A2D75" w:rsidR="003216DF" w:rsidRPr="00CB457E" w:rsidDel="00201166" w:rsidRDefault="003216DF" w:rsidP="00D62BC5">
            <w:pPr>
              <w:spacing w:before="0" w:after="160"/>
              <w:jc w:val="left"/>
              <w:rPr>
                <w:del w:id="26363" w:author="Houyem Rais" w:date="2024-02-22T14:46:00Z"/>
                <w:rFonts w:ascii="Arial" w:eastAsia="Times New Roman" w:hAnsi="Arial" w:cs="Arial"/>
                <w:b/>
                <w:bCs/>
                <w:sz w:val="16"/>
                <w:szCs w:val="16"/>
                <w:lang w:eastAsia="fr-FR"/>
              </w:rPr>
              <w:pPrChange w:id="26364" w:author="Houyem Rais" w:date="2024-02-22T14:49:00Z">
                <w:pPr>
                  <w:spacing w:before="0" w:after="0" w:line="240" w:lineRule="auto"/>
                  <w:jc w:val="center"/>
                </w:pPr>
              </w:pPrChange>
            </w:pPr>
            <w:del w:id="26365" w:author="Houyem Rais" w:date="2024-02-22T14:46:00Z">
              <w:r w:rsidRPr="00CB457E" w:rsidDel="00201166">
                <w:rPr>
                  <w:rFonts w:ascii="Arial" w:eastAsia="Times New Roman" w:hAnsi="Arial" w:cs="Arial"/>
                  <w:b/>
                  <w:bCs/>
                  <w:sz w:val="16"/>
                  <w:szCs w:val="16"/>
                  <w:lang w:eastAsia="fr-FR"/>
                </w:rPr>
                <w:delText>24</w:delText>
              </w:r>
            </w:del>
          </w:p>
        </w:tc>
        <w:tc>
          <w:tcPr>
            <w:tcW w:w="1135" w:type="dxa"/>
            <w:tcBorders>
              <w:top w:val="nil"/>
              <w:left w:val="nil"/>
              <w:bottom w:val="single" w:sz="4" w:space="0" w:color="auto"/>
              <w:right w:val="single" w:sz="4" w:space="0" w:color="auto"/>
            </w:tcBorders>
            <w:shd w:val="clear" w:color="auto" w:fill="auto"/>
            <w:hideMark/>
          </w:tcPr>
          <w:p w14:paraId="00DDA240" w14:textId="38999982" w:rsidR="003216DF" w:rsidRPr="00CB457E" w:rsidDel="00201166" w:rsidRDefault="003216DF" w:rsidP="00D62BC5">
            <w:pPr>
              <w:spacing w:before="0" w:after="160"/>
              <w:jc w:val="left"/>
              <w:rPr>
                <w:del w:id="26366" w:author="Houyem Rais" w:date="2024-02-22T14:46:00Z"/>
                <w:rFonts w:ascii="Arial" w:eastAsia="Times New Roman" w:hAnsi="Arial" w:cs="Arial"/>
                <w:sz w:val="16"/>
                <w:szCs w:val="16"/>
                <w:lang w:eastAsia="fr-FR"/>
              </w:rPr>
              <w:pPrChange w:id="26367" w:author="Houyem Rais" w:date="2024-02-22T14:49:00Z">
                <w:pPr>
                  <w:spacing w:before="0" w:after="0" w:line="240" w:lineRule="auto"/>
                  <w:jc w:val="left"/>
                </w:pPr>
              </w:pPrChange>
            </w:pPr>
            <w:del w:id="26368"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51A61F08" w14:textId="3F9E63FD" w:rsidR="003216DF" w:rsidRPr="00CB457E" w:rsidDel="00201166" w:rsidRDefault="003216DF" w:rsidP="00D62BC5">
            <w:pPr>
              <w:spacing w:before="0" w:after="160"/>
              <w:jc w:val="left"/>
              <w:rPr>
                <w:del w:id="26369" w:author="Houyem Rais" w:date="2024-02-22T14:46:00Z"/>
                <w:rFonts w:ascii="Arial" w:eastAsia="Times New Roman" w:hAnsi="Arial" w:cs="Arial"/>
                <w:sz w:val="16"/>
                <w:szCs w:val="16"/>
                <w:lang w:eastAsia="fr-FR"/>
              </w:rPr>
              <w:pPrChange w:id="26370" w:author="Houyem Rais" w:date="2024-02-22T14:49:00Z">
                <w:pPr>
                  <w:spacing w:before="0" w:after="0" w:line="240" w:lineRule="auto"/>
                  <w:jc w:val="left"/>
                </w:pPr>
              </w:pPrChange>
            </w:pPr>
            <w:del w:id="26371" w:author="Houyem Rais" w:date="2024-02-22T14:46:00Z">
              <w:r w:rsidRPr="00CB457E" w:rsidDel="00201166">
                <w:rPr>
                  <w:rFonts w:ascii="Arial" w:eastAsia="Times New Roman" w:hAnsi="Arial" w:cs="Arial"/>
                  <w:sz w:val="16"/>
                  <w:szCs w:val="16"/>
                  <w:lang w:eastAsia="fr-FR"/>
                </w:rPr>
                <w:delText>Juridique/ légal</w:delText>
              </w:r>
            </w:del>
          </w:p>
        </w:tc>
        <w:tc>
          <w:tcPr>
            <w:tcW w:w="3260" w:type="dxa"/>
            <w:tcBorders>
              <w:top w:val="nil"/>
              <w:left w:val="nil"/>
              <w:bottom w:val="single" w:sz="4" w:space="0" w:color="auto"/>
              <w:right w:val="single" w:sz="4" w:space="0" w:color="auto"/>
            </w:tcBorders>
            <w:shd w:val="clear" w:color="auto" w:fill="auto"/>
            <w:hideMark/>
          </w:tcPr>
          <w:p w14:paraId="6D014F12" w14:textId="52C5819C" w:rsidR="003216DF" w:rsidRPr="00CB457E" w:rsidDel="00201166" w:rsidRDefault="003216DF" w:rsidP="00D62BC5">
            <w:pPr>
              <w:spacing w:before="0" w:after="160"/>
              <w:jc w:val="left"/>
              <w:rPr>
                <w:del w:id="26372" w:author="Houyem Rais" w:date="2024-02-22T14:46:00Z"/>
                <w:rFonts w:ascii="Arial" w:eastAsia="Times New Roman" w:hAnsi="Arial" w:cs="Arial"/>
                <w:sz w:val="16"/>
                <w:szCs w:val="16"/>
                <w:lang w:eastAsia="fr-FR"/>
              </w:rPr>
              <w:pPrChange w:id="26373" w:author="Houyem Rais" w:date="2024-02-22T14:49:00Z">
                <w:pPr>
                  <w:spacing w:before="0" w:after="0" w:line="240" w:lineRule="auto"/>
                  <w:jc w:val="left"/>
                </w:pPr>
              </w:pPrChange>
            </w:pPr>
            <w:del w:id="26374" w:author="Houyem Rais" w:date="2024-02-22T14:46:00Z">
              <w:r w:rsidRPr="00CB457E" w:rsidDel="00201166">
                <w:rPr>
                  <w:rFonts w:ascii="Arial" w:eastAsia="Times New Roman" w:hAnsi="Arial" w:cs="Arial"/>
                  <w:sz w:val="16"/>
                  <w:szCs w:val="16"/>
                  <w:lang w:eastAsia="fr-FR"/>
                </w:rPr>
                <w:delText xml:space="preserve">Imprécisions des textes juridiques ou modification de la réglementation liée aux PPP, </w:delText>
              </w:r>
            </w:del>
            <w:ins w:id="26375" w:author="Mohamed Amine Sdiri" w:date="2023-11-29T09:58:00Z">
              <w:del w:id="26376" w:author="Houyem Rais" w:date="2024-02-22T14:46:00Z">
                <w:r w:rsidR="00621175" w:rsidDel="00201166">
                  <w:rPr>
                    <w:rFonts w:ascii="Arial" w:eastAsia="Times New Roman" w:hAnsi="Arial" w:cs="Arial"/>
                    <w:sz w:val="16"/>
                    <w:szCs w:val="16"/>
                    <w:lang w:eastAsia="fr-FR"/>
                  </w:rPr>
                  <w:delText xml:space="preserve"> </w:delText>
                </w:r>
              </w:del>
            </w:ins>
            <w:del w:id="26377" w:author="Houyem Rais" w:date="2024-02-22T14:46:00Z">
              <w:r w:rsidRPr="00CB457E" w:rsidDel="00201166">
                <w:rPr>
                  <w:rFonts w:ascii="Arial" w:eastAsia="Times New Roman" w:hAnsi="Arial" w:cs="Arial"/>
                  <w:sz w:val="16"/>
                  <w:szCs w:val="16"/>
                  <w:lang w:eastAsia="fr-FR"/>
                </w:rPr>
                <w:delText>pouvant entrainer des contraintes à l'exploitation ou affecter l'équilibre financier de l'exploitant de l'autoroute</w:delText>
              </w:r>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et sa capacité à faire face à ses engagements financiers (rémunération des actionnaires et du service de la dette).</w:delText>
              </w:r>
              <w:r w:rsidRPr="00CB457E" w:rsidDel="00201166">
                <w:rPr>
                  <w:rFonts w:ascii="Arial" w:eastAsia="Times New Roman" w:hAnsi="Arial" w:cs="Arial"/>
                  <w:sz w:val="16"/>
                  <w:szCs w:val="16"/>
                  <w:lang w:eastAsia="fr-FR"/>
                </w:rPr>
                <w:br/>
                <w:delText>Ce risque peut également se matérialiser en un surcoût lié à la mise en conformité du projet à la nouvelle loi/ règlementation.</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664350AF" w14:textId="649C499B" w:rsidR="003216DF" w:rsidRPr="00CB457E" w:rsidDel="00201166" w:rsidRDefault="003216DF" w:rsidP="00D62BC5">
            <w:pPr>
              <w:spacing w:before="0" w:after="160"/>
              <w:jc w:val="left"/>
              <w:rPr>
                <w:del w:id="26378" w:author="Houyem Rais" w:date="2024-02-22T14:46:00Z"/>
                <w:rFonts w:ascii="Arial" w:eastAsia="Times New Roman" w:hAnsi="Arial" w:cs="Arial"/>
                <w:b/>
                <w:bCs/>
                <w:sz w:val="16"/>
                <w:szCs w:val="16"/>
                <w:lang w:eastAsia="fr-FR"/>
              </w:rPr>
              <w:pPrChange w:id="26379" w:author="Houyem Rais" w:date="2024-02-22T14:49:00Z">
                <w:pPr>
                  <w:spacing w:before="0" w:after="0" w:line="240" w:lineRule="auto"/>
                  <w:jc w:val="center"/>
                </w:pPr>
              </w:pPrChange>
            </w:pPr>
            <w:del w:id="26380" w:author="Houyem Rais" w:date="2024-02-22T14:46:00Z">
              <w:r w:rsidRPr="00CB457E" w:rsidDel="00201166">
                <w:rPr>
                  <w:rFonts w:ascii="Arial" w:eastAsia="Times New Roman" w:hAnsi="Arial" w:cs="Arial"/>
                  <w:b/>
                  <w:bCs/>
                  <w:sz w:val="16"/>
                  <w:szCs w:val="16"/>
                  <w:lang w:eastAsia="fr-FR"/>
                </w:rPr>
                <w:delText>20%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3F7B4030" w14:textId="2A781034" w:rsidR="003216DF" w:rsidRPr="00CB457E" w:rsidDel="00201166" w:rsidRDefault="003216DF" w:rsidP="00D62BC5">
            <w:pPr>
              <w:spacing w:before="0" w:after="160"/>
              <w:jc w:val="left"/>
              <w:rPr>
                <w:del w:id="26381" w:author="Houyem Rais" w:date="2024-02-22T14:46:00Z"/>
                <w:rFonts w:ascii="Arial" w:eastAsia="Times New Roman" w:hAnsi="Arial" w:cs="Arial"/>
                <w:sz w:val="16"/>
                <w:szCs w:val="16"/>
                <w:lang w:eastAsia="fr-FR"/>
              </w:rPr>
              <w:pPrChange w:id="26382" w:author="Houyem Rais" w:date="2024-02-22T14:49:00Z">
                <w:pPr>
                  <w:spacing w:before="0" w:after="0" w:line="240" w:lineRule="auto"/>
                  <w:jc w:val="center"/>
                </w:pPr>
              </w:pPrChange>
            </w:pPr>
            <w:del w:id="26383"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7E5D731D" w14:textId="68FBF651" w:rsidR="003216DF" w:rsidRPr="00CB457E" w:rsidDel="00201166" w:rsidRDefault="003216DF" w:rsidP="00D62BC5">
            <w:pPr>
              <w:spacing w:before="0" w:after="160"/>
              <w:jc w:val="left"/>
              <w:rPr>
                <w:del w:id="26384" w:author="Houyem Rais" w:date="2024-02-22T14:46:00Z"/>
                <w:rFonts w:ascii="Arial" w:eastAsia="Times New Roman" w:hAnsi="Arial" w:cs="Arial"/>
                <w:sz w:val="16"/>
                <w:szCs w:val="16"/>
                <w:lang w:eastAsia="fr-FR"/>
              </w:rPr>
              <w:pPrChange w:id="26385" w:author="Houyem Rais" w:date="2024-02-22T14:49:00Z">
                <w:pPr>
                  <w:spacing w:before="0" w:after="0" w:line="240" w:lineRule="auto"/>
                  <w:jc w:val="center"/>
                </w:pPr>
              </w:pPrChange>
            </w:pPr>
            <w:del w:id="26386" w:author="Houyem Rais" w:date="2024-02-22T14:46:00Z">
              <w:r w:rsidRPr="00CB457E" w:rsidDel="00201166">
                <w:rPr>
                  <w:rFonts w:ascii="Arial" w:eastAsia="Times New Roman" w:hAnsi="Arial" w:cs="Arial"/>
                  <w:sz w:val="16"/>
                  <w:szCs w:val="16"/>
                  <w:lang w:eastAsia="fr-FR"/>
                </w:rPr>
                <w:delText>11,25%</w:delText>
              </w:r>
            </w:del>
          </w:p>
        </w:tc>
        <w:tc>
          <w:tcPr>
            <w:tcW w:w="863" w:type="dxa"/>
            <w:tcBorders>
              <w:top w:val="nil"/>
              <w:left w:val="nil"/>
              <w:bottom w:val="single" w:sz="4" w:space="0" w:color="auto"/>
              <w:right w:val="single" w:sz="4" w:space="0" w:color="auto"/>
            </w:tcBorders>
            <w:shd w:val="clear" w:color="auto" w:fill="auto"/>
            <w:noWrap/>
            <w:vAlign w:val="center"/>
            <w:hideMark/>
          </w:tcPr>
          <w:p w14:paraId="62160A9B" w14:textId="27EAB29A" w:rsidR="003216DF" w:rsidRPr="00CB457E" w:rsidDel="00201166" w:rsidRDefault="003216DF" w:rsidP="00D62BC5">
            <w:pPr>
              <w:spacing w:before="0" w:after="160"/>
              <w:jc w:val="left"/>
              <w:rPr>
                <w:del w:id="26387" w:author="Houyem Rais" w:date="2024-02-22T14:46:00Z"/>
                <w:rFonts w:ascii="Arial" w:eastAsia="Times New Roman" w:hAnsi="Arial" w:cs="Arial"/>
                <w:sz w:val="16"/>
                <w:szCs w:val="16"/>
                <w:lang w:eastAsia="fr-FR"/>
              </w:rPr>
              <w:pPrChange w:id="26388" w:author="Houyem Rais" w:date="2024-02-22T14:49:00Z">
                <w:pPr>
                  <w:spacing w:before="0" w:after="0" w:line="240" w:lineRule="auto"/>
                  <w:jc w:val="center"/>
                </w:pPr>
              </w:pPrChange>
            </w:pPr>
            <w:del w:id="26389"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02A1CBE2" w14:textId="36F27BE4" w:rsidR="003216DF" w:rsidRPr="00CB457E" w:rsidDel="00201166" w:rsidRDefault="003216DF" w:rsidP="00D62BC5">
            <w:pPr>
              <w:spacing w:before="0" w:after="160"/>
              <w:jc w:val="left"/>
              <w:rPr>
                <w:del w:id="26390" w:author="Houyem Rais" w:date="2024-02-22T14:46:00Z"/>
                <w:rFonts w:ascii="Arial" w:eastAsia="Times New Roman" w:hAnsi="Arial" w:cs="Arial"/>
                <w:sz w:val="16"/>
                <w:szCs w:val="16"/>
                <w:lang w:eastAsia="fr-FR"/>
              </w:rPr>
              <w:pPrChange w:id="26391" w:author="Houyem Rais" w:date="2024-02-22T14:49:00Z">
                <w:pPr>
                  <w:spacing w:before="0" w:after="0" w:line="240" w:lineRule="auto"/>
                  <w:jc w:val="center"/>
                </w:pPr>
              </w:pPrChange>
            </w:pPr>
            <w:del w:id="26392"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14173BFA" w14:textId="6232CDBE" w:rsidR="003216DF" w:rsidRPr="00CB457E" w:rsidDel="00201166" w:rsidRDefault="003216DF" w:rsidP="00D62BC5">
            <w:pPr>
              <w:spacing w:before="0" w:after="160"/>
              <w:jc w:val="left"/>
              <w:rPr>
                <w:del w:id="26393" w:author="Houyem Rais" w:date="2024-02-22T14:46:00Z"/>
                <w:rFonts w:ascii="Arial" w:eastAsia="Times New Roman" w:hAnsi="Arial" w:cs="Arial"/>
                <w:sz w:val="16"/>
                <w:szCs w:val="16"/>
                <w:lang w:eastAsia="fr-FR"/>
              </w:rPr>
              <w:pPrChange w:id="26394" w:author="Houyem Rais" w:date="2024-02-22T14:49:00Z">
                <w:pPr>
                  <w:spacing w:before="0" w:after="0" w:line="240" w:lineRule="auto"/>
                  <w:jc w:val="center"/>
                </w:pPr>
              </w:pPrChange>
            </w:pPr>
            <w:del w:id="26395" w:author="Houyem Rais" w:date="2024-02-22T14:46:00Z">
              <w:r w:rsidRPr="00CB457E" w:rsidDel="00201166">
                <w:rPr>
                  <w:rFonts w:ascii="Arial" w:eastAsia="Times New Roman" w:hAnsi="Arial" w:cs="Arial"/>
                  <w:sz w:val="16"/>
                  <w:szCs w:val="16"/>
                  <w:lang w:eastAsia="fr-FR"/>
                </w:rPr>
                <w:delText>2,25%</w:delText>
              </w:r>
            </w:del>
          </w:p>
        </w:tc>
        <w:tc>
          <w:tcPr>
            <w:tcW w:w="709" w:type="dxa"/>
            <w:tcBorders>
              <w:top w:val="nil"/>
              <w:left w:val="nil"/>
              <w:bottom w:val="single" w:sz="4" w:space="0" w:color="auto"/>
              <w:right w:val="single" w:sz="4" w:space="0" w:color="auto"/>
            </w:tcBorders>
            <w:shd w:val="clear" w:color="auto" w:fill="auto"/>
            <w:noWrap/>
            <w:vAlign w:val="center"/>
            <w:hideMark/>
          </w:tcPr>
          <w:p w14:paraId="5A649301" w14:textId="087F8088" w:rsidR="003216DF" w:rsidRPr="00CB457E" w:rsidDel="00201166" w:rsidRDefault="003216DF" w:rsidP="00D62BC5">
            <w:pPr>
              <w:spacing w:before="0" w:after="160"/>
              <w:jc w:val="left"/>
              <w:rPr>
                <w:del w:id="26396" w:author="Houyem Rais" w:date="2024-02-22T14:46:00Z"/>
                <w:rFonts w:ascii="Arial" w:eastAsia="Times New Roman" w:hAnsi="Arial" w:cs="Arial"/>
                <w:sz w:val="16"/>
                <w:szCs w:val="16"/>
                <w:lang w:eastAsia="fr-FR"/>
              </w:rPr>
              <w:pPrChange w:id="26397" w:author="Houyem Rais" w:date="2024-02-22T14:49:00Z">
                <w:pPr>
                  <w:spacing w:before="0" w:after="0" w:line="240" w:lineRule="auto"/>
                  <w:jc w:val="center"/>
                </w:pPr>
              </w:pPrChange>
            </w:pPr>
            <w:del w:id="26398"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5,21 </w:delText>
              </w:r>
            </w:del>
          </w:p>
        </w:tc>
        <w:tc>
          <w:tcPr>
            <w:tcW w:w="850" w:type="dxa"/>
            <w:tcBorders>
              <w:top w:val="nil"/>
              <w:left w:val="nil"/>
              <w:bottom w:val="single" w:sz="4" w:space="0" w:color="auto"/>
              <w:right w:val="single" w:sz="4" w:space="0" w:color="auto"/>
            </w:tcBorders>
            <w:shd w:val="clear" w:color="auto" w:fill="auto"/>
            <w:vAlign w:val="center"/>
            <w:hideMark/>
          </w:tcPr>
          <w:p w14:paraId="5F686C25" w14:textId="2AC3EAED" w:rsidR="003216DF" w:rsidRPr="00CB457E" w:rsidDel="00201166" w:rsidRDefault="003216DF" w:rsidP="00D62BC5">
            <w:pPr>
              <w:spacing w:before="0" w:after="160"/>
              <w:jc w:val="left"/>
              <w:rPr>
                <w:del w:id="26399" w:author="Houyem Rais" w:date="2024-02-22T14:46:00Z"/>
                <w:rFonts w:ascii="Arial" w:eastAsia="Times New Roman" w:hAnsi="Arial" w:cs="Arial"/>
                <w:sz w:val="16"/>
                <w:szCs w:val="16"/>
                <w:lang w:eastAsia="fr-FR"/>
              </w:rPr>
              <w:pPrChange w:id="26400" w:author="Houyem Rais" w:date="2024-02-22T14:49:00Z">
                <w:pPr>
                  <w:spacing w:before="0" w:after="0" w:line="240" w:lineRule="auto"/>
                  <w:jc w:val="center"/>
                </w:pPr>
              </w:pPrChange>
            </w:pPr>
            <w:del w:id="26401" w:author="Houyem Rais" w:date="2024-02-22T14:46:00Z">
              <w:r w:rsidRPr="00CB457E" w:rsidDel="00201166">
                <w:rPr>
                  <w:rFonts w:ascii="Arial" w:eastAsia="Times New Roman" w:hAnsi="Arial" w:cs="Arial"/>
                  <w:sz w:val="16"/>
                  <w:szCs w:val="16"/>
                  <w:lang w:eastAsia="fr-FR"/>
                </w:rPr>
                <w:delText>Autorité contractante</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4409BF07" w14:textId="72A49FB7" w:rsidR="003216DF" w:rsidRPr="00CB457E" w:rsidDel="00201166" w:rsidRDefault="003216DF" w:rsidP="00D62BC5">
            <w:pPr>
              <w:spacing w:before="0" w:after="160"/>
              <w:jc w:val="left"/>
              <w:rPr>
                <w:del w:id="26402" w:author="Houyem Rais" w:date="2024-02-22T14:46:00Z"/>
                <w:rFonts w:ascii="Arial" w:eastAsia="Times New Roman" w:hAnsi="Arial" w:cs="Arial"/>
                <w:b/>
                <w:bCs/>
                <w:sz w:val="16"/>
                <w:szCs w:val="16"/>
                <w:lang w:eastAsia="fr-FR"/>
              </w:rPr>
              <w:pPrChange w:id="26403" w:author="Houyem Rais" w:date="2024-02-22T14:49:00Z">
                <w:pPr>
                  <w:spacing w:before="0" w:after="0" w:line="240" w:lineRule="auto"/>
                  <w:jc w:val="center"/>
                </w:pPr>
              </w:pPrChange>
            </w:pPr>
            <w:del w:id="26404" w:author="Houyem Rais" w:date="2024-02-22T14:46:00Z">
              <w:r w:rsidRPr="00CB457E" w:rsidDel="00201166">
                <w:rPr>
                  <w:rFonts w:ascii="Arial" w:eastAsia="Times New Roman" w:hAnsi="Arial" w:cs="Arial"/>
                  <w:b/>
                  <w:bCs/>
                  <w:sz w:val="16"/>
                  <w:szCs w:val="16"/>
                  <w:lang w:eastAsia="fr-FR"/>
                </w:rPr>
                <w:delText>100%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44F2457C" w14:textId="26E0F9FB" w:rsidR="003216DF" w:rsidRPr="00CB457E" w:rsidDel="00201166" w:rsidRDefault="003216DF" w:rsidP="00D62BC5">
            <w:pPr>
              <w:spacing w:before="0" w:after="160"/>
              <w:jc w:val="left"/>
              <w:rPr>
                <w:del w:id="26405" w:author="Houyem Rais" w:date="2024-02-22T14:46:00Z"/>
                <w:rFonts w:ascii="Arial" w:eastAsia="Times New Roman" w:hAnsi="Arial" w:cs="Arial"/>
                <w:b/>
                <w:bCs/>
                <w:sz w:val="16"/>
                <w:szCs w:val="16"/>
                <w:lang w:eastAsia="fr-FR"/>
              </w:rPr>
              <w:pPrChange w:id="26406" w:author="Houyem Rais" w:date="2024-02-22T14:49:00Z">
                <w:pPr>
                  <w:spacing w:before="0" w:after="0" w:line="240" w:lineRule="auto"/>
                  <w:jc w:val="center"/>
                </w:pPr>
              </w:pPrChange>
            </w:pPr>
            <w:del w:id="26407" w:author="Houyem Rais" w:date="2024-02-22T14:46:00Z">
              <w:r w:rsidRPr="00CB457E" w:rsidDel="00201166">
                <w:rPr>
                  <w:rFonts w:ascii="Arial" w:eastAsia="Times New Roman" w:hAnsi="Arial" w:cs="Arial"/>
                  <w:b/>
                  <w:bCs/>
                  <w:sz w:val="16"/>
                  <w:szCs w:val="16"/>
                  <w:lang w:eastAsia="fr-FR"/>
                </w:rPr>
                <w:delText>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D608D00" w14:textId="595668BF" w:rsidR="003216DF" w:rsidRPr="00CB457E" w:rsidDel="00201166" w:rsidRDefault="003216DF" w:rsidP="00D62BC5">
            <w:pPr>
              <w:spacing w:before="0" w:after="160"/>
              <w:jc w:val="left"/>
              <w:rPr>
                <w:del w:id="26408" w:author="Houyem Rais" w:date="2024-02-22T14:46:00Z"/>
                <w:rFonts w:ascii="Arial" w:eastAsia="Times New Roman" w:hAnsi="Arial" w:cs="Arial"/>
                <w:sz w:val="16"/>
                <w:szCs w:val="16"/>
                <w:lang w:eastAsia="fr-FR"/>
              </w:rPr>
              <w:pPrChange w:id="26409" w:author="Houyem Rais" w:date="2024-02-22T14:49:00Z">
                <w:pPr>
                  <w:spacing w:before="0" w:after="0" w:line="240" w:lineRule="auto"/>
                  <w:jc w:val="center"/>
                </w:pPr>
              </w:pPrChange>
            </w:pPr>
            <w:del w:id="26410"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5,2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1C0E0282" w14:textId="60006239" w:rsidR="003216DF" w:rsidRPr="00CB457E" w:rsidDel="00201166" w:rsidRDefault="003216DF" w:rsidP="00D62BC5">
            <w:pPr>
              <w:spacing w:before="0" w:after="160"/>
              <w:jc w:val="left"/>
              <w:rPr>
                <w:del w:id="26411" w:author="Houyem Rais" w:date="2024-02-22T14:46:00Z"/>
                <w:rFonts w:ascii="Arial" w:eastAsia="Times New Roman" w:hAnsi="Arial" w:cs="Arial"/>
                <w:sz w:val="16"/>
                <w:szCs w:val="16"/>
                <w:lang w:eastAsia="fr-FR"/>
              </w:rPr>
              <w:pPrChange w:id="26412" w:author="Houyem Rais" w:date="2024-02-22T14:49:00Z">
                <w:pPr>
                  <w:spacing w:before="0" w:after="0" w:line="240" w:lineRule="auto"/>
                  <w:jc w:val="center"/>
                </w:pPr>
              </w:pPrChange>
            </w:pPr>
            <w:del w:id="26413" w:author="Houyem Rais" w:date="2024-02-22T14:46:00Z">
              <w:r w:rsidRPr="00CB457E" w:rsidDel="00201166">
                <w:rPr>
                  <w:rFonts w:ascii="Arial" w:eastAsia="Times New Roman" w:hAnsi="Arial" w:cs="Arial"/>
                  <w:sz w:val="16"/>
                  <w:szCs w:val="16"/>
                  <w:lang w:eastAsia="fr-FR"/>
                </w:rPr>
                <w:delText xml:space="preserve"> -</w:delText>
              </w:r>
              <w:r w:rsidDel="00201166">
                <w:rPr>
                  <w:rFonts w:ascii="Arial" w:eastAsia="Times New Roman" w:hAnsi="Arial" w:cs="Arial"/>
                  <w:sz w:val="16"/>
                  <w:szCs w:val="16"/>
                  <w:lang w:eastAsia="fr-FR"/>
                </w:rPr>
                <w:delText xml:space="preserve"> </w:delText>
              </w:r>
            </w:del>
          </w:p>
        </w:tc>
      </w:tr>
      <w:tr w:rsidR="003216DF" w:rsidRPr="00CB457E" w:rsidDel="00201166" w14:paraId="2A9B795E" w14:textId="6AD5830F" w:rsidTr="00E26F44">
        <w:trPr>
          <w:trHeight w:val="792"/>
          <w:del w:id="26414"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1A3CE685" w14:textId="1B906FD2" w:rsidR="003216DF" w:rsidRPr="00CB457E" w:rsidDel="00201166" w:rsidRDefault="003216DF" w:rsidP="00D62BC5">
            <w:pPr>
              <w:spacing w:before="0" w:after="160"/>
              <w:jc w:val="left"/>
              <w:rPr>
                <w:del w:id="26415" w:author="Houyem Rais" w:date="2024-02-22T14:46:00Z"/>
                <w:rFonts w:ascii="Arial" w:eastAsia="Times New Roman" w:hAnsi="Arial" w:cs="Arial"/>
                <w:b/>
                <w:bCs/>
                <w:sz w:val="16"/>
                <w:szCs w:val="16"/>
                <w:lang w:eastAsia="fr-FR"/>
              </w:rPr>
              <w:pPrChange w:id="26416" w:author="Houyem Rais" w:date="2024-02-22T14:49:00Z">
                <w:pPr>
                  <w:spacing w:before="0" w:after="0" w:line="240" w:lineRule="auto"/>
                  <w:jc w:val="center"/>
                </w:pPr>
              </w:pPrChange>
            </w:pPr>
            <w:del w:id="26417" w:author="Houyem Rais" w:date="2024-02-22T14:46:00Z">
              <w:r w:rsidRPr="00CB457E" w:rsidDel="00201166">
                <w:rPr>
                  <w:rFonts w:ascii="Arial" w:eastAsia="Times New Roman" w:hAnsi="Arial" w:cs="Arial"/>
                  <w:b/>
                  <w:bCs/>
                  <w:sz w:val="16"/>
                  <w:szCs w:val="16"/>
                  <w:lang w:eastAsia="fr-FR"/>
                </w:rPr>
                <w:delText>25</w:delText>
              </w:r>
            </w:del>
          </w:p>
        </w:tc>
        <w:tc>
          <w:tcPr>
            <w:tcW w:w="1135" w:type="dxa"/>
            <w:tcBorders>
              <w:top w:val="nil"/>
              <w:left w:val="nil"/>
              <w:bottom w:val="single" w:sz="4" w:space="0" w:color="auto"/>
              <w:right w:val="single" w:sz="4" w:space="0" w:color="auto"/>
            </w:tcBorders>
            <w:shd w:val="clear" w:color="auto" w:fill="auto"/>
            <w:hideMark/>
          </w:tcPr>
          <w:p w14:paraId="2D644599" w14:textId="2025B48D" w:rsidR="003216DF" w:rsidRPr="00CB457E" w:rsidDel="00201166" w:rsidRDefault="003216DF" w:rsidP="00D62BC5">
            <w:pPr>
              <w:spacing w:before="0" w:after="160"/>
              <w:jc w:val="left"/>
              <w:rPr>
                <w:del w:id="26418" w:author="Houyem Rais" w:date="2024-02-22T14:46:00Z"/>
                <w:rFonts w:ascii="Arial" w:eastAsia="Times New Roman" w:hAnsi="Arial" w:cs="Arial"/>
                <w:sz w:val="16"/>
                <w:szCs w:val="16"/>
                <w:lang w:eastAsia="fr-FR"/>
              </w:rPr>
              <w:pPrChange w:id="26419" w:author="Houyem Rais" w:date="2024-02-22T14:49:00Z">
                <w:pPr>
                  <w:spacing w:before="0" w:after="0" w:line="240" w:lineRule="auto"/>
                  <w:jc w:val="left"/>
                </w:pPr>
              </w:pPrChange>
            </w:pPr>
            <w:del w:id="26420"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7ACECAC8" w14:textId="5BB87914" w:rsidR="003216DF" w:rsidRPr="00CB457E" w:rsidDel="00201166" w:rsidRDefault="003216DF" w:rsidP="00D62BC5">
            <w:pPr>
              <w:spacing w:before="0" w:after="160"/>
              <w:jc w:val="left"/>
              <w:rPr>
                <w:del w:id="26421" w:author="Houyem Rais" w:date="2024-02-22T14:46:00Z"/>
                <w:rFonts w:ascii="Arial" w:eastAsia="Times New Roman" w:hAnsi="Arial" w:cs="Arial"/>
                <w:sz w:val="16"/>
                <w:szCs w:val="16"/>
                <w:lang w:eastAsia="fr-FR"/>
              </w:rPr>
              <w:pPrChange w:id="26422" w:author="Houyem Rais" w:date="2024-02-22T14:49:00Z">
                <w:pPr>
                  <w:spacing w:before="0" w:after="0" w:line="240" w:lineRule="auto"/>
                  <w:jc w:val="left"/>
                </w:pPr>
              </w:pPrChange>
            </w:pPr>
            <w:del w:id="26423" w:author="Houyem Rais" w:date="2024-02-22T14:46:00Z">
              <w:r w:rsidRPr="00CB457E" w:rsidDel="00201166">
                <w:rPr>
                  <w:rFonts w:ascii="Arial" w:eastAsia="Times New Roman" w:hAnsi="Arial" w:cs="Arial"/>
                  <w:sz w:val="16"/>
                  <w:szCs w:val="16"/>
                  <w:lang w:eastAsia="fr-FR"/>
                </w:rPr>
                <w:delText>Juridique/ légal</w:delText>
              </w:r>
            </w:del>
          </w:p>
        </w:tc>
        <w:tc>
          <w:tcPr>
            <w:tcW w:w="3260" w:type="dxa"/>
            <w:tcBorders>
              <w:top w:val="nil"/>
              <w:left w:val="nil"/>
              <w:bottom w:val="single" w:sz="4" w:space="0" w:color="auto"/>
              <w:right w:val="single" w:sz="4" w:space="0" w:color="auto"/>
            </w:tcBorders>
            <w:shd w:val="clear" w:color="auto" w:fill="auto"/>
            <w:hideMark/>
          </w:tcPr>
          <w:p w14:paraId="6A465071" w14:textId="2FDA060D" w:rsidR="003216DF" w:rsidRPr="00CB457E" w:rsidDel="00201166" w:rsidRDefault="003216DF" w:rsidP="00D62BC5">
            <w:pPr>
              <w:spacing w:before="0" w:after="160"/>
              <w:jc w:val="left"/>
              <w:rPr>
                <w:del w:id="26424" w:author="Houyem Rais" w:date="2024-02-22T14:46:00Z"/>
                <w:rFonts w:ascii="Arial" w:eastAsia="Times New Roman" w:hAnsi="Arial" w:cs="Arial"/>
                <w:sz w:val="16"/>
                <w:szCs w:val="16"/>
                <w:lang w:eastAsia="fr-FR"/>
              </w:rPr>
              <w:pPrChange w:id="26425" w:author="Houyem Rais" w:date="2024-02-22T14:49:00Z">
                <w:pPr>
                  <w:spacing w:before="0" w:after="0" w:line="240" w:lineRule="auto"/>
                  <w:jc w:val="left"/>
                </w:pPr>
              </w:pPrChange>
            </w:pPr>
            <w:del w:id="26426" w:author="Houyem Rais" w:date="2024-02-22T14:46:00Z">
              <w:r w:rsidRPr="00CB457E" w:rsidDel="00201166">
                <w:rPr>
                  <w:rFonts w:ascii="Arial" w:eastAsia="Times New Roman" w:hAnsi="Arial" w:cs="Arial"/>
                  <w:sz w:val="16"/>
                  <w:szCs w:val="16"/>
                  <w:lang w:eastAsia="fr-FR"/>
                </w:rPr>
                <w:delText xml:space="preserve">Modification des politiques tarifaires ou des réglementations liées aux péages, </w:delText>
              </w:r>
            </w:del>
            <w:ins w:id="26427" w:author="Mohamed Amine Sdiri" w:date="2023-11-29T09:58:00Z">
              <w:del w:id="26428" w:author="Houyem Rais" w:date="2024-02-22T14:46:00Z">
                <w:r w:rsidR="00621175" w:rsidDel="00201166">
                  <w:rPr>
                    <w:rFonts w:ascii="Arial" w:eastAsia="Times New Roman" w:hAnsi="Arial" w:cs="Arial"/>
                    <w:sz w:val="16"/>
                    <w:szCs w:val="16"/>
                    <w:lang w:eastAsia="fr-FR"/>
                  </w:rPr>
                  <w:delText xml:space="preserve"> </w:delText>
                </w:r>
              </w:del>
            </w:ins>
            <w:del w:id="26429" w:author="Houyem Rais" w:date="2024-02-22T14:46:00Z">
              <w:r w:rsidRPr="00CB457E" w:rsidDel="00201166">
                <w:rPr>
                  <w:rFonts w:ascii="Arial" w:eastAsia="Times New Roman" w:hAnsi="Arial" w:cs="Arial"/>
                  <w:sz w:val="16"/>
                  <w:szCs w:val="16"/>
                  <w:lang w:eastAsia="fr-FR"/>
                </w:rPr>
                <w:delText>réduisant les revenus attendus du partenaire privé</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2688ED92" w14:textId="24759757" w:rsidR="003216DF" w:rsidRPr="00CB457E" w:rsidDel="00201166" w:rsidRDefault="003216DF" w:rsidP="00D62BC5">
            <w:pPr>
              <w:spacing w:before="0" w:after="160"/>
              <w:jc w:val="left"/>
              <w:rPr>
                <w:del w:id="26430" w:author="Houyem Rais" w:date="2024-02-22T14:46:00Z"/>
                <w:rFonts w:ascii="Arial" w:eastAsia="Times New Roman" w:hAnsi="Arial" w:cs="Arial"/>
                <w:b/>
                <w:bCs/>
                <w:sz w:val="16"/>
                <w:szCs w:val="16"/>
                <w:lang w:eastAsia="fr-FR"/>
              </w:rPr>
              <w:pPrChange w:id="26431" w:author="Houyem Rais" w:date="2024-02-22T14:49:00Z">
                <w:pPr>
                  <w:spacing w:before="0" w:after="0" w:line="240" w:lineRule="auto"/>
                  <w:jc w:val="center"/>
                </w:pPr>
              </w:pPrChange>
            </w:pPr>
            <w:del w:id="26432" w:author="Houyem Rais" w:date="2024-02-22T14:46:00Z">
              <w:r w:rsidRPr="00CB457E" w:rsidDel="00201166">
                <w:rPr>
                  <w:rFonts w:ascii="Arial" w:eastAsia="Times New Roman" w:hAnsi="Arial" w:cs="Arial"/>
                  <w:b/>
                  <w:bCs/>
                  <w:sz w:val="16"/>
                  <w:szCs w:val="16"/>
                  <w:lang w:eastAsia="fr-FR"/>
                </w:rPr>
                <w:delText>7%</w:delText>
              </w:r>
            </w:del>
          </w:p>
        </w:tc>
        <w:tc>
          <w:tcPr>
            <w:tcW w:w="850" w:type="dxa"/>
            <w:tcBorders>
              <w:top w:val="nil"/>
              <w:left w:val="nil"/>
              <w:bottom w:val="single" w:sz="4" w:space="0" w:color="auto"/>
              <w:right w:val="single" w:sz="4" w:space="0" w:color="auto"/>
            </w:tcBorders>
            <w:shd w:val="clear" w:color="auto" w:fill="auto"/>
            <w:noWrap/>
            <w:vAlign w:val="center"/>
            <w:hideMark/>
          </w:tcPr>
          <w:p w14:paraId="6E0ED0CE" w14:textId="61DE316D" w:rsidR="003216DF" w:rsidRPr="00CB457E" w:rsidDel="00201166" w:rsidRDefault="003216DF" w:rsidP="00D62BC5">
            <w:pPr>
              <w:spacing w:before="0" w:after="160"/>
              <w:jc w:val="left"/>
              <w:rPr>
                <w:del w:id="26433" w:author="Houyem Rais" w:date="2024-02-22T14:46:00Z"/>
                <w:rFonts w:ascii="Arial" w:eastAsia="Times New Roman" w:hAnsi="Arial" w:cs="Arial"/>
                <w:sz w:val="16"/>
                <w:szCs w:val="16"/>
                <w:lang w:eastAsia="fr-FR"/>
              </w:rPr>
              <w:pPrChange w:id="26434" w:author="Houyem Rais" w:date="2024-02-22T14:49:00Z">
                <w:pPr>
                  <w:spacing w:before="0" w:after="0" w:line="240" w:lineRule="auto"/>
                  <w:jc w:val="center"/>
                </w:pPr>
              </w:pPrChange>
            </w:pPr>
            <w:del w:id="26435"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027E1019" w14:textId="3B52FADA" w:rsidR="003216DF" w:rsidRPr="00CB457E" w:rsidDel="00201166" w:rsidRDefault="003216DF" w:rsidP="00D62BC5">
            <w:pPr>
              <w:spacing w:before="0" w:after="160"/>
              <w:jc w:val="left"/>
              <w:rPr>
                <w:del w:id="26436" w:author="Houyem Rais" w:date="2024-02-22T14:46:00Z"/>
                <w:rFonts w:ascii="Arial" w:eastAsia="Times New Roman" w:hAnsi="Arial" w:cs="Arial"/>
                <w:sz w:val="16"/>
                <w:szCs w:val="16"/>
                <w:lang w:eastAsia="fr-FR"/>
              </w:rPr>
              <w:pPrChange w:id="26437" w:author="Houyem Rais" w:date="2024-02-22T14:49:00Z">
                <w:pPr>
                  <w:spacing w:before="0" w:after="0" w:line="240" w:lineRule="auto"/>
                  <w:jc w:val="center"/>
                </w:pPr>
              </w:pPrChange>
            </w:pPr>
            <w:del w:id="26438" w:author="Houyem Rais" w:date="2024-02-22T14:46:00Z">
              <w:r w:rsidRPr="00CB457E" w:rsidDel="00201166">
                <w:rPr>
                  <w:rFonts w:ascii="Arial" w:eastAsia="Times New Roman" w:hAnsi="Arial" w:cs="Arial"/>
                  <w:sz w:val="16"/>
                  <w:szCs w:val="16"/>
                  <w:lang w:eastAsia="fr-FR"/>
                </w:rPr>
                <w:delText>5,45%</w:delText>
              </w:r>
            </w:del>
          </w:p>
        </w:tc>
        <w:tc>
          <w:tcPr>
            <w:tcW w:w="863" w:type="dxa"/>
            <w:tcBorders>
              <w:top w:val="nil"/>
              <w:left w:val="nil"/>
              <w:bottom w:val="single" w:sz="4" w:space="0" w:color="auto"/>
              <w:right w:val="single" w:sz="4" w:space="0" w:color="auto"/>
            </w:tcBorders>
            <w:shd w:val="clear" w:color="auto" w:fill="auto"/>
            <w:noWrap/>
            <w:vAlign w:val="center"/>
            <w:hideMark/>
          </w:tcPr>
          <w:p w14:paraId="393C2E8D" w14:textId="4B6A0B3C" w:rsidR="003216DF" w:rsidRPr="00CB457E" w:rsidDel="00201166" w:rsidRDefault="003216DF" w:rsidP="00D62BC5">
            <w:pPr>
              <w:spacing w:before="0" w:after="160"/>
              <w:jc w:val="left"/>
              <w:rPr>
                <w:del w:id="26439" w:author="Houyem Rais" w:date="2024-02-22T14:46:00Z"/>
                <w:rFonts w:ascii="Arial" w:eastAsia="Times New Roman" w:hAnsi="Arial" w:cs="Arial"/>
                <w:sz w:val="16"/>
                <w:szCs w:val="16"/>
                <w:lang w:eastAsia="fr-FR"/>
              </w:rPr>
              <w:pPrChange w:id="26440" w:author="Houyem Rais" w:date="2024-02-22T14:49:00Z">
                <w:pPr>
                  <w:spacing w:before="0" w:after="0" w:line="240" w:lineRule="auto"/>
                  <w:jc w:val="center"/>
                </w:pPr>
              </w:pPrChange>
            </w:pPr>
            <w:del w:id="26441"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2 172</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54D2BC27" w14:textId="31CE7095" w:rsidR="003216DF" w:rsidRPr="00CB457E" w:rsidDel="00201166" w:rsidRDefault="003216DF" w:rsidP="00D62BC5">
            <w:pPr>
              <w:spacing w:before="0" w:after="160"/>
              <w:jc w:val="left"/>
              <w:rPr>
                <w:del w:id="26442" w:author="Houyem Rais" w:date="2024-02-22T14:46:00Z"/>
                <w:rFonts w:ascii="Arial" w:eastAsia="Times New Roman" w:hAnsi="Arial" w:cs="Arial"/>
                <w:sz w:val="16"/>
                <w:szCs w:val="16"/>
                <w:lang w:eastAsia="fr-FR"/>
              </w:rPr>
              <w:pPrChange w:id="26443" w:author="Houyem Rais" w:date="2024-02-22T14:49:00Z">
                <w:pPr>
                  <w:spacing w:before="0" w:after="0" w:line="240" w:lineRule="auto"/>
                  <w:jc w:val="center"/>
                </w:pPr>
              </w:pPrChange>
            </w:pPr>
            <w:del w:id="26444" w:author="Houyem Rais" w:date="2024-02-22T14:46:00Z">
              <w:r w:rsidRPr="00CB457E" w:rsidDel="00201166">
                <w:rPr>
                  <w:rFonts w:ascii="Arial" w:eastAsia="Times New Roman" w:hAnsi="Arial" w:cs="Arial"/>
                  <w:sz w:val="16"/>
                  <w:szCs w:val="16"/>
                  <w:lang w:eastAsia="fr-FR"/>
                </w:rPr>
                <w:delText xml:space="preserve"> Total revenus d'expl.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33890859" w14:textId="424DD1B3" w:rsidR="003216DF" w:rsidRPr="00CB457E" w:rsidDel="00201166" w:rsidRDefault="003216DF" w:rsidP="00D62BC5">
            <w:pPr>
              <w:spacing w:before="0" w:after="160"/>
              <w:jc w:val="left"/>
              <w:rPr>
                <w:del w:id="26445" w:author="Houyem Rais" w:date="2024-02-22T14:46:00Z"/>
                <w:rFonts w:ascii="Arial" w:eastAsia="Times New Roman" w:hAnsi="Arial" w:cs="Arial"/>
                <w:sz w:val="16"/>
                <w:szCs w:val="16"/>
                <w:lang w:eastAsia="fr-FR"/>
              </w:rPr>
              <w:pPrChange w:id="26446" w:author="Houyem Rais" w:date="2024-02-22T14:49:00Z">
                <w:pPr>
                  <w:spacing w:before="0" w:after="0" w:line="240" w:lineRule="auto"/>
                  <w:jc w:val="center"/>
                </w:pPr>
              </w:pPrChange>
            </w:pPr>
            <w:del w:id="26447" w:author="Houyem Rais" w:date="2024-02-22T14:46:00Z">
              <w:r w:rsidRPr="00CB457E" w:rsidDel="00201166">
                <w:rPr>
                  <w:rFonts w:ascii="Arial" w:eastAsia="Times New Roman" w:hAnsi="Arial" w:cs="Arial"/>
                  <w:sz w:val="16"/>
                  <w:szCs w:val="16"/>
                  <w:lang w:eastAsia="fr-FR"/>
                </w:rPr>
                <w:delText>0,38%</w:delText>
              </w:r>
            </w:del>
          </w:p>
        </w:tc>
        <w:tc>
          <w:tcPr>
            <w:tcW w:w="709" w:type="dxa"/>
            <w:tcBorders>
              <w:top w:val="nil"/>
              <w:left w:val="nil"/>
              <w:bottom w:val="single" w:sz="4" w:space="0" w:color="auto"/>
              <w:right w:val="single" w:sz="4" w:space="0" w:color="auto"/>
            </w:tcBorders>
            <w:shd w:val="clear" w:color="auto" w:fill="auto"/>
            <w:noWrap/>
            <w:vAlign w:val="center"/>
            <w:hideMark/>
          </w:tcPr>
          <w:p w14:paraId="2B12128E" w14:textId="2A152D45" w:rsidR="003216DF" w:rsidRPr="00CB457E" w:rsidDel="00201166" w:rsidRDefault="003216DF" w:rsidP="00D62BC5">
            <w:pPr>
              <w:spacing w:before="0" w:after="160"/>
              <w:jc w:val="left"/>
              <w:rPr>
                <w:del w:id="26448" w:author="Houyem Rais" w:date="2024-02-22T14:46:00Z"/>
                <w:rFonts w:ascii="Arial" w:eastAsia="Times New Roman" w:hAnsi="Arial" w:cs="Arial"/>
                <w:sz w:val="16"/>
                <w:szCs w:val="16"/>
                <w:lang w:eastAsia="fr-FR"/>
              </w:rPr>
              <w:pPrChange w:id="26449" w:author="Houyem Rais" w:date="2024-02-22T14:49:00Z">
                <w:pPr>
                  <w:spacing w:before="0" w:after="0" w:line="240" w:lineRule="auto"/>
                  <w:jc w:val="center"/>
                </w:pPr>
              </w:pPrChange>
            </w:pPr>
            <w:del w:id="26450"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8,28 </w:delText>
              </w:r>
            </w:del>
          </w:p>
        </w:tc>
        <w:tc>
          <w:tcPr>
            <w:tcW w:w="850" w:type="dxa"/>
            <w:tcBorders>
              <w:top w:val="nil"/>
              <w:left w:val="nil"/>
              <w:bottom w:val="single" w:sz="4" w:space="0" w:color="auto"/>
              <w:right w:val="single" w:sz="4" w:space="0" w:color="auto"/>
            </w:tcBorders>
            <w:shd w:val="clear" w:color="auto" w:fill="auto"/>
            <w:vAlign w:val="center"/>
            <w:hideMark/>
          </w:tcPr>
          <w:p w14:paraId="6F5E8B5A" w14:textId="1FD82605" w:rsidR="003216DF" w:rsidRPr="00CB457E" w:rsidDel="00201166" w:rsidRDefault="003216DF" w:rsidP="00D62BC5">
            <w:pPr>
              <w:spacing w:before="0" w:after="160"/>
              <w:jc w:val="left"/>
              <w:rPr>
                <w:del w:id="26451" w:author="Houyem Rais" w:date="2024-02-22T14:46:00Z"/>
                <w:rFonts w:ascii="Arial" w:eastAsia="Times New Roman" w:hAnsi="Arial" w:cs="Arial"/>
                <w:sz w:val="16"/>
                <w:szCs w:val="16"/>
                <w:lang w:eastAsia="fr-FR"/>
              </w:rPr>
              <w:pPrChange w:id="26452" w:author="Houyem Rais" w:date="2024-02-22T14:49:00Z">
                <w:pPr>
                  <w:spacing w:before="0" w:after="0" w:line="240" w:lineRule="auto"/>
                  <w:jc w:val="center"/>
                </w:pPr>
              </w:pPrChange>
            </w:pPr>
            <w:del w:id="26453" w:author="Houyem Rais" w:date="2024-02-22T14:46:00Z">
              <w:r w:rsidRPr="00CB457E" w:rsidDel="00201166">
                <w:rPr>
                  <w:rFonts w:ascii="Arial" w:eastAsia="Times New Roman" w:hAnsi="Arial" w:cs="Arial"/>
                  <w:sz w:val="16"/>
                  <w:szCs w:val="16"/>
                  <w:lang w:eastAsia="fr-FR"/>
                </w:rPr>
                <w:delText>Autorité contractante</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1914FDA0" w14:textId="612ED99C" w:rsidR="003216DF" w:rsidRPr="00CB457E" w:rsidDel="00201166" w:rsidRDefault="003216DF" w:rsidP="00D62BC5">
            <w:pPr>
              <w:spacing w:before="0" w:after="160"/>
              <w:jc w:val="left"/>
              <w:rPr>
                <w:del w:id="26454" w:author="Houyem Rais" w:date="2024-02-22T14:46:00Z"/>
                <w:rFonts w:ascii="Arial" w:eastAsia="Times New Roman" w:hAnsi="Arial" w:cs="Arial"/>
                <w:b/>
                <w:bCs/>
                <w:sz w:val="16"/>
                <w:szCs w:val="16"/>
                <w:lang w:eastAsia="fr-FR"/>
              </w:rPr>
              <w:pPrChange w:id="26455" w:author="Houyem Rais" w:date="2024-02-22T14:49:00Z">
                <w:pPr>
                  <w:spacing w:before="0" w:after="0" w:line="240" w:lineRule="auto"/>
                  <w:jc w:val="center"/>
                </w:pPr>
              </w:pPrChange>
            </w:pPr>
            <w:del w:id="26456" w:author="Houyem Rais" w:date="2024-02-22T14:46:00Z">
              <w:r w:rsidRPr="00CB457E" w:rsidDel="00201166">
                <w:rPr>
                  <w:rFonts w:ascii="Arial" w:eastAsia="Times New Roman" w:hAnsi="Arial" w:cs="Arial"/>
                  <w:b/>
                  <w:bCs/>
                  <w:sz w:val="16"/>
                  <w:szCs w:val="16"/>
                  <w:lang w:eastAsia="fr-FR"/>
                </w:rPr>
                <w:delText>100%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55529567" w14:textId="240AF8F1" w:rsidR="003216DF" w:rsidRPr="00CB457E" w:rsidDel="00201166" w:rsidRDefault="003216DF" w:rsidP="00D62BC5">
            <w:pPr>
              <w:spacing w:before="0" w:after="160"/>
              <w:jc w:val="left"/>
              <w:rPr>
                <w:del w:id="26457" w:author="Houyem Rais" w:date="2024-02-22T14:46:00Z"/>
                <w:rFonts w:ascii="Arial" w:eastAsia="Times New Roman" w:hAnsi="Arial" w:cs="Arial"/>
                <w:b/>
                <w:bCs/>
                <w:sz w:val="16"/>
                <w:szCs w:val="16"/>
                <w:lang w:eastAsia="fr-FR"/>
              </w:rPr>
              <w:pPrChange w:id="26458" w:author="Houyem Rais" w:date="2024-02-22T14:49:00Z">
                <w:pPr>
                  <w:spacing w:before="0" w:after="0" w:line="240" w:lineRule="auto"/>
                  <w:jc w:val="center"/>
                </w:pPr>
              </w:pPrChange>
            </w:pPr>
            <w:del w:id="26459" w:author="Houyem Rais" w:date="2024-02-22T14:46:00Z">
              <w:r w:rsidRPr="00CB457E" w:rsidDel="00201166">
                <w:rPr>
                  <w:rFonts w:ascii="Arial" w:eastAsia="Times New Roman" w:hAnsi="Arial" w:cs="Arial"/>
                  <w:b/>
                  <w:bCs/>
                  <w:sz w:val="16"/>
                  <w:szCs w:val="16"/>
                  <w:lang w:eastAsia="fr-FR"/>
                </w:rPr>
                <w:delText>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5C3A65AF" w14:textId="3EC454A7" w:rsidR="003216DF" w:rsidRPr="00CB457E" w:rsidDel="00201166" w:rsidRDefault="003216DF" w:rsidP="00D62BC5">
            <w:pPr>
              <w:spacing w:before="0" w:after="160"/>
              <w:jc w:val="left"/>
              <w:rPr>
                <w:del w:id="26460" w:author="Houyem Rais" w:date="2024-02-22T14:46:00Z"/>
                <w:rFonts w:ascii="Arial" w:eastAsia="Times New Roman" w:hAnsi="Arial" w:cs="Arial"/>
                <w:sz w:val="16"/>
                <w:szCs w:val="16"/>
                <w:lang w:eastAsia="fr-FR"/>
              </w:rPr>
              <w:pPrChange w:id="26461" w:author="Houyem Rais" w:date="2024-02-22T14:49:00Z">
                <w:pPr>
                  <w:spacing w:before="0" w:after="0" w:line="240" w:lineRule="auto"/>
                  <w:jc w:val="center"/>
                </w:pPr>
              </w:pPrChange>
            </w:pPr>
            <w:del w:id="26462"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8,3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475BDF8A" w14:textId="4854733B" w:rsidR="003216DF" w:rsidRPr="00CB457E" w:rsidDel="00201166" w:rsidRDefault="003216DF" w:rsidP="00D62BC5">
            <w:pPr>
              <w:spacing w:before="0" w:after="160"/>
              <w:jc w:val="left"/>
              <w:rPr>
                <w:del w:id="26463" w:author="Houyem Rais" w:date="2024-02-22T14:46:00Z"/>
                <w:rFonts w:ascii="Arial" w:eastAsia="Times New Roman" w:hAnsi="Arial" w:cs="Arial"/>
                <w:sz w:val="16"/>
                <w:szCs w:val="16"/>
                <w:lang w:eastAsia="fr-FR"/>
              </w:rPr>
              <w:pPrChange w:id="26464" w:author="Houyem Rais" w:date="2024-02-22T14:49:00Z">
                <w:pPr>
                  <w:spacing w:before="0" w:after="0" w:line="240" w:lineRule="auto"/>
                  <w:jc w:val="center"/>
                </w:pPr>
              </w:pPrChange>
            </w:pPr>
            <w:del w:id="26465" w:author="Houyem Rais" w:date="2024-02-22T14:46:00Z">
              <w:r w:rsidRPr="00CB457E" w:rsidDel="00201166">
                <w:rPr>
                  <w:rFonts w:ascii="Arial" w:eastAsia="Times New Roman" w:hAnsi="Arial" w:cs="Arial"/>
                  <w:sz w:val="16"/>
                  <w:szCs w:val="16"/>
                  <w:lang w:eastAsia="fr-FR"/>
                </w:rPr>
                <w:delText xml:space="preserve"> -</w:delText>
              </w:r>
              <w:r w:rsidDel="00201166">
                <w:rPr>
                  <w:rFonts w:ascii="Arial" w:eastAsia="Times New Roman" w:hAnsi="Arial" w:cs="Arial"/>
                  <w:sz w:val="16"/>
                  <w:szCs w:val="16"/>
                  <w:lang w:eastAsia="fr-FR"/>
                </w:rPr>
                <w:delText xml:space="preserve"> </w:delText>
              </w:r>
            </w:del>
          </w:p>
        </w:tc>
      </w:tr>
      <w:tr w:rsidR="003216DF" w:rsidRPr="00CB457E" w:rsidDel="00201166" w14:paraId="42EFE1ED" w14:textId="0372BD35" w:rsidTr="00E26F44">
        <w:trPr>
          <w:trHeight w:val="63"/>
          <w:del w:id="26466"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298BC286" w14:textId="73113A3D" w:rsidR="003216DF" w:rsidRPr="00CB457E" w:rsidDel="00201166" w:rsidRDefault="003216DF" w:rsidP="00D62BC5">
            <w:pPr>
              <w:spacing w:before="0" w:after="160"/>
              <w:jc w:val="left"/>
              <w:rPr>
                <w:del w:id="26467" w:author="Houyem Rais" w:date="2024-02-22T14:46:00Z"/>
                <w:rFonts w:ascii="Arial" w:eastAsia="Times New Roman" w:hAnsi="Arial" w:cs="Arial"/>
                <w:b/>
                <w:bCs/>
                <w:sz w:val="16"/>
                <w:szCs w:val="16"/>
                <w:lang w:eastAsia="fr-FR"/>
              </w:rPr>
              <w:pPrChange w:id="26468" w:author="Houyem Rais" w:date="2024-02-22T14:49:00Z">
                <w:pPr>
                  <w:spacing w:before="0" w:after="0" w:line="240" w:lineRule="auto"/>
                  <w:jc w:val="center"/>
                </w:pPr>
              </w:pPrChange>
            </w:pPr>
            <w:del w:id="26469" w:author="Houyem Rais" w:date="2024-02-22T14:46:00Z">
              <w:r w:rsidRPr="00CB457E" w:rsidDel="00201166">
                <w:rPr>
                  <w:rFonts w:ascii="Arial" w:eastAsia="Times New Roman" w:hAnsi="Arial" w:cs="Arial"/>
                  <w:b/>
                  <w:bCs/>
                  <w:sz w:val="16"/>
                  <w:szCs w:val="16"/>
                  <w:lang w:eastAsia="fr-FR"/>
                </w:rPr>
                <w:delText>26</w:delText>
              </w:r>
            </w:del>
          </w:p>
        </w:tc>
        <w:tc>
          <w:tcPr>
            <w:tcW w:w="1135" w:type="dxa"/>
            <w:tcBorders>
              <w:top w:val="nil"/>
              <w:left w:val="nil"/>
              <w:bottom w:val="single" w:sz="4" w:space="0" w:color="auto"/>
              <w:right w:val="single" w:sz="4" w:space="0" w:color="auto"/>
            </w:tcBorders>
            <w:shd w:val="clear" w:color="auto" w:fill="auto"/>
            <w:hideMark/>
          </w:tcPr>
          <w:p w14:paraId="71B24B12" w14:textId="0EC5A2EB" w:rsidR="003216DF" w:rsidRPr="00CB457E" w:rsidDel="00201166" w:rsidRDefault="003216DF" w:rsidP="00D62BC5">
            <w:pPr>
              <w:spacing w:before="0" w:after="160"/>
              <w:jc w:val="left"/>
              <w:rPr>
                <w:del w:id="26470" w:author="Houyem Rais" w:date="2024-02-22T14:46:00Z"/>
                <w:rFonts w:ascii="Arial" w:eastAsia="Times New Roman" w:hAnsi="Arial" w:cs="Arial"/>
                <w:sz w:val="16"/>
                <w:szCs w:val="16"/>
                <w:lang w:eastAsia="fr-FR"/>
              </w:rPr>
              <w:pPrChange w:id="26471" w:author="Houyem Rais" w:date="2024-02-22T14:49:00Z">
                <w:pPr>
                  <w:spacing w:before="0" w:after="0" w:line="240" w:lineRule="auto"/>
                  <w:jc w:val="left"/>
                </w:pPr>
              </w:pPrChange>
            </w:pPr>
            <w:del w:id="26472"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5FF6DAD0" w14:textId="76401FB6" w:rsidR="003216DF" w:rsidRPr="00CB457E" w:rsidDel="00201166" w:rsidRDefault="003216DF" w:rsidP="00D62BC5">
            <w:pPr>
              <w:spacing w:before="0" w:after="160"/>
              <w:jc w:val="left"/>
              <w:rPr>
                <w:del w:id="26473" w:author="Houyem Rais" w:date="2024-02-22T14:46:00Z"/>
                <w:rFonts w:ascii="Arial" w:eastAsia="Times New Roman" w:hAnsi="Arial" w:cs="Arial"/>
                <w:sz w:val="16"/>
                <w:szCs w:val="16"/>
                <w:lang w:eastAsia="fr-FR"/>
              </w:rPr>
              <w:pPrChange w:id="26474" w:author="Houyem Rais" w:date="2024-02-22T14:49:00Z">
                <w:pPr>
                  <w:spacing w:before="0" w:after="0" w:line="240" w:lineRule="auto"/>
                  <w:jc w:val="left"/>
                </w:pPr>
              </w:pPrChange>
            </w:pPr>
            <w:del w:id="26475" w:author="Houyem Rais" w:date="2024-02-22T14:46:00Z">
              <w:r w:rsidRPr="00CB457E" w:rsidDel="00201166">
                <w:rPr>
                  <w:rFonts w:ascii="Arial" w:eastAsia="Times New Roman" w:hAnsi="Arial" w:cs="Arial"/>
                  <w:sz w:val="16"/>
                  <w:szCs w:val="16"/>
                  <w:lang w:eastAsia="fr-FR"/>
                </w:rPr>
                <w:delText>Juridique/ légal</w:delText>
              </w:r>
            </w:del>
          </w:p>
        </w:tc>
        <w:tc>
          <w:tcPr>
            <w:tcW w:w="3260" w:type="dxa"/>
            <w:tcBorders>
              <w:top w:val="nil"/>
              <w:left w:val="nil"/>
              <w:bottom w:val="single" w:sz="4" w:space="0" w:color="auto"/>
              <w:right w:val="single" w:sz="4" w:space="0" w:color="auto"/>
            </w:tcBorders>
            <w:shd w:val="clear" w:color="auto" w:fill="auto"/>
            <w:hideMark/>
          </w:tcPr>
          <w:p w14:paraId="1C353F59" w14:textId="0E43C850" w:rsidR="003216DF" w:rsidRPr="00CB457E" w:rsidDel="00201166" w:rsidRDefault="003216DF" w:rsidP="00D62BC5">
            <w:pPr>
              <w:spacing w:before="0" w:after="160"/>
              <w:jc w:val="left"/>
              <w:rPr>
                <w:del w:id="26476" w:author="Houyem Rais" w:date="2024-02-22T14:46:00Z"/>
                <w:rFonts w:ascii="Arial" w:eastAsia="Times New Roman" w:hAnsi="Arial" w:cs="Arial"/>
                <w:sz w:val="16"/>
                <w:szCs w:val="16"/>
                <w:lang w:eastAsia="fr-FR"/>
              </w:rPr>
              <w:pPrChange w:id="26477" w:author="Houyem Rais" w:date="2024-02-22T14:49:00Z">
                <w:pPr>
                  <w:spacing w:before="0" w:after="0" w:line="240" w:lineRule="auto"/>
                  <w:jc w:val="left"/>
                </w:pPr>
              </w:pPrChange>
            </w:pPr>
            <w:del w:id="26478" w:author="Houyem Rais" w:date="2024-02-22T14:46:00Z">
              <w:r w:rsidRPr="00CB457E" w:rsidDel="00201166">
                <w:rPr>
                  <w:rFonts w:ascii="Arial" w:eastAsia="Times New Roman" w:hAnsi="Arial" w:cs="Arial"/>
                  <w:sz w:val="16"/>
                  <w:szCs w:val="16"/>
                  <w:lang w:eastAsia="fr-FR"/>
                </w:rPr>
                <w:delText xml:space="preserve">Non-respect des obligations contractuelles par l'une des parties, </w:delText>
              </w:r>
            </w:del>
            <w:ins w:id="26479" w:author="Mohamed Amine Sdiri" w:date="2023-11-29T09:58:00Z">
              <w:del w:id="26480" w:author="Houyem Rais" w:date="2024-02-22T14:46:00Z">
                <w:r w:rsidR="00621175" w:rsidDel="00201166">
                  <w:rPr>
                    <w:rFonts w:ascii="Arial" w:eastAsia="Times New Roman" w:hAnsi="Arial" w:cs="Arial"/>
                    <w:sz w:val="16"/>
                    <w:szCs w:val="16"/>
                    <w:lang w:eastAsia="fr-FR"/>
                  </w:rPr>
                  <w:delText xml:space="preserve"> </w:delText>
                </w:r>
              </w:del>
            </w:ins>
            <w:del w:id="26481" w:author="Houyem Rais" w:date="2024-02-22T14:46:00Z">
              <w:r w:rsidRPr="00CB457E" w:rsidDel="00201166">
                <w:rPr>
                  <w:rFonts w:ascii="Arial" w:eastAsia="Times New Roman" w:hAnsi="Arial" w:cs="Arial"/>
                  <w:sz w:val="16"/>
                  <w:szCs w:val="16"/>
                  <w:lang w:eastAsia="fr-FR"/>
                </w:rPr>
                <w:delText>entraînant des litiges et des coûts juridiques liés à l'exploitation de l'autoroute</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41CBEE62" w14:textId="1358B4F6" w:rsidR="003216DF" w:rsidRPr="00CB457E" w:rsidDel="00201166" w:rsidRDefault="003216DF" w:rsidP="00D62BC5">
            <w:pPr>
              <w:spacing w:before="0" w:after="160"/>
              <w:jc w:val="left"/>
              <w:rPr>
                <w:del w:id="26482" w:author="Houyem Rais" w:date="2024-02-22T14:46:00Z"/>
                <w:rFonts w:ascii="Arial" w:eastAsia="Times New Roman" w:hAnsi="Arial" w:cs="Arial"/>
                <w:b/>
                <w:bCs/>
                <w:sz w:val="16"/>
                <w:szCs w:val="16"/>
                <w:lang w:eastAsia="fr-FR"/>
              </w:rPr>
              <w:pPrChange w:id="26483" w:author="Houyem Rais" w:date="2024-02-22T14:49:00Z">
                <w:pPr>
                  <w:spacing w:before="0" w:after="0" w:line="240" w:lineRule="auto"/>
                  <w:jc w:val="center"/>
                </w:pPr>
              </w:pPrChange>
            </w:pPr>
            <w:del w:id="26484" w:author="Houyem Rais" w:date="2024-02-22T14:46:00Z">
              <w:r w:rsidRPr="00CB457E" w:rsidDel="00201166">
                <w:rPr>
                  <w:rFonts w:ascii="Arial" w:eastAsia="Times New Roman" w:hAnsi="Arial" w:cs="Arial"/>
                  <w:b/>
                  <w:bCs/>
                  <w:sz w:val="16"/>
                  <w:szCs w:val="16"/>
                  <w:lang w:eastAsia="fr-FR"/>
                </w:rPr>
                <w:delText>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4784F028" w14:textId="54AFAAC1" w:rsidR="003216DF" w:rsidRPr="00CB457E" w:rsidDel="00201166" w:rsidRDefault="003216DF" w:rsidP="00D62BC5">
            <w:pPr>
              <w:spacing w:before="0" w:after="160"/>
              <w:jc w:val="left"/>
              <w:rPr>
                <w:del w:id="26485" w:author="Houyem Rais" w:date="2024-02-22T14:46:00Z"/>
                <w:rFonts w:ascii="Arial" w:eastAsia="Times New Roman" w:hAnsi="Arial" w:cs="Arial"/>
                <w:sz w:val="16"/>
                <w:szCs w:val="16"/>
                <w:lang w:eastAsia="fr-FR"/>
              </w:rPr>
              <w:pPrChange w:id="26486" w:author="Houyem Rais" w:date="2024-02-22T14:49:00Z">
                <w:pPr>
                  <w:spacing w:before="0" w:after="0" w:line="240" w:lineRule="auto"/>
                  <w:jc w:val="center"/>
                </w:pPr>
              </w:pPrChange>
            </w:pPr>
            <w:del w:id="26487"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180A27E7" w14:textId="349104B5" w:rsidR="003216DF" w:rsidRPr="00CB457E" w:rsidDel="00201166" w:rsidRDefault="003216DF" w:rsidP="00D62BC5">
            <w:pPr>
              <w:spacing w:before="0" w:after="160"/>
              <w:jc w:val="left"/>
              <w:rPr>
                <w:del w:id="26488" w:author="Houyem Rais" w:date="2024-02-22T14:46:00Z"/>
                <w:rFonts w:ascii="Arial" w:eastAsia="Times New Roman" w:hAnsi="Arial" w:cs="Arial"/>
                <w:sz w:val="16"/>
                <w:szCs w:val="16"/>
                <w:lang w:eastAsia="fr-FR"/>
              </w:rPr>
              <w:pPrChange w:id="26489" w:author="Houyem Rais" w:date="2024-02-22T14:49:00Z">
                <w:pPr>
                  <w:spacing w:before="0" w:after="0" w:line="240" w:lineRule="auto"/>
                  <w:jc w:val="center"/>
                </w:pPr>
              </w:pPrChange>
            </w:pPr>
            <w:del w:id="26490" w:author="Houyem Rais" w:date="2024-02-22T14:46:00Z">
              <w:r w:rsidRPr="00CB457E" w:rsidDel="00201166">
                <w:rPr>
                  <w:rFonts w:ascii="Arial" w:eastAsia="Times New Roman" w:hAnsi="Arial" w:cs="Arial"/>
                  <w:sz w:val="16"/>
                  <w:szCs w:val="16"/>
                  <w:lang w:eastAsia="fr-FR"/>
                </w:rPr>
                <w:delText>8,44%</w:delText>
              </w:r>
            </w:del>
          </w:p>
        </w:tc>
        <w:tc>
          <w:tcPr>
            <w:tcW w:w="863" w:type="dxa"/>
            <w:tcBorders>
              <w:top w:val="nil"/>
              <w:left w:val="nil"/>
              <w:bottom w:val="single" w:sz="4" w:space="0" w:color="auto"/>
              <w:right w:val="single" w:sz="4" w:space="0" w:color="auto"/>
            </w:tcBorders>
            <w:shd w:val="clear" w:color="auto" w:fill="auto"/>
            <w:noWrap/>
            <w:vAlign w:val="center"/>
            <w:hideMark/>
          </w:tcPr>
          <w:p w14:paraId="58A99771" w14:textId="4EF51284" w:rsidR="003216DF" w:rsidRPr="00CB457E" w:rsidDel="00201166" w:rsidRDefault="003216DF" w:rsidP="00D62BC5">
            <w:pPr>
              <w:spacing w:before="0" w:after="160"/>
              <w:jc w:val="left"/>
              <w:rPr>
                <w:del w:id="26491" w:author="Houyem Rais" w:date="2024-02-22T14:46:00Z"/>
                <w:rFonts w:ascii="Arial" w:eastAsia="Times New Roman" w:hAnsi="Arial" w:cs="Arial"/>
                <w:sz w:val="16"/>
                <w:szCs w:val="16"/>
                <w:lang w:eastAsia="fr-FR"/>
              </w:rPr>
              <w:pPrChange w:id="26492" w:author="Houyem Rais" w:date="2024-02-22T14:49:00Z">
                <w:pPr>
                  <w:spacing w:before="0" w:after="0" w:line="240" w:lineRule="auto"/>
                  <w:jc w:val="center"/>
                </w:pPr>
              </w:pPrChange>
            </w:pPr>
            <w:del w:id="26493"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7D23B1AC" w14:textId="718C6418" w:rsidR="003216DF" w:rsidRPr="00CB457E" w:rsidDel="00201166" w:rsidRDefault="003216DF" w:rsidP="00D62BC5">
            <w:pPr>
              <w:spacing w:before="0" w:after="160"/>
              <w:jc w:val="left"/>
              <w:rPr>
                <w:del w:id="26494" w:author="Houyem Rais" w:date="2024-02-22T14:46:00Z"/>
                <w:rFonts w:ascii="Arial" w:eastAsia="Times New Roman" w:hAnsi="Arial" w:cs="Arial"/>
                <w:sz w:val="16"/>
                <w:szCs w:val="16"/>
                <w:lang w:eastAsia="fr-FR"/>
              </w:rPr>
              <w:pPrChange w:id="26495" w:author="Houyem Rais" w:date="2024-02-22T14:49:00Z">
                <w:pPr>
                  <w:spacing w:before="0" w:after="0" w:line="240" w:lineRule="auto"/>
                  <w:jc w:val="center"/>
                </w:pPr>
              </w:pPrChange>
            </w:pPr>
            <w:del w:id="26496"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5D641BB4" w14:textId="4C609350" w:rsidR="003216DF" w:rsidRPr="00CB457E" w:rsidDel="00201166" w:rsidRDefault="003216DF" w:rsidP="00D62BC5">
            <w:pPr>
              <w:spacing w:before="0" w:after="160"/>
              <w:jc w:val="left"/>
              <w:rPr>
                <w:del w:id="26497" w:author="Houyem Rais" w:date="2024-02-22T14:46:00Z"/>
                <w:rFonts w:ascii="Arial" w:eastAsia="Times New Roman" w:hAnsi="Arial" w:cs="Arial"/>
                <w:sz w:val="16"/>
                <w:szCs w:val="16"/>
                <w:lang w:eastAsia="fr-FR"/>
              </w:rPr>
              <w:pPrChange w:id="26498" w:author="Houyem Rais" w:date="2024-02-22T14:49:00Z">
                <w:pPr>
                  <w:spacing w:before="0" w:after="0" w:line="240" w:lineRule="auto"/>
                  <w:jc w:val="center"/>
                </w:pPr>
              </w:pPrChange>
            </w:pPr>
            <w:del w:id="26499" w:author="Houyem Rais" w:date="2024-02-22T14:46:00Z">
              <w:r w:rsidRPr="00CB457E" w:rsidDel="00201166">
                <w:rPr>
                  <w:rFonts w:ascii="Arial" w:eastAsia="Times New Roman" w:hAnsi="Arial" w:cs="Arial"/>
                  <w:sz w:val="16"/>
                  <w:szCs w:val="16"/>
                  <w:lang w:eastAsia="fr-FR"/>
                </w:rPr>
                <w:delText>0,42%</w:delText>
              </w:r>
            </w:del>
          </w:p>
        </w:tc>
        <w:tc>
          <w:tcPr>
            <w:tcW w:w="709" w:type="dxa"/>
            <w:tcBorders>
              <w:top w:val="nil"/>
              <w:left w:val="nil"/>
              <w:bottom w:val="single" w:sz="4" w:space="0" w:color="auto"/>
              <w:right w:val="single" w:sz="4" w:space="0" w:color="auto"/>
            </w:tcBorders>
            <w:shd w:val="clear" w:color="auto" w:fill="auto"/>
            <w:noWrap/>
            <w:vAlign w:val="center"/>
            <w:hideMark/>
          </w:tcPr>
          <w:p w14:paraId="6487AAEB" w14:textId="5419E1EC" w:rsidR="003216DF" w:rsidRPr="00CB457E" w:rsidDel="00201166" w:rsidRDefault="003216DF" w:rsidP="00D62BC5">
            <w:pPr>
              <w:spacing w:before="0" w:after="160"/>
              <w:jc w:val="left"/>
              <w:rPr>
                <w:del w:id="26500" w:author="Houyem Rais" w:date="2024-02-22T14:46:00Z"/>
                <w:rFonts w:ascii="Arial" w:eastAsia="Times New Roman" w:hAnsi="Arial" w:cs="Arial"/>
                <w:sz w:val="16"/>
                <w:szCs w:val="16"/>
                <w:lang w:eastAsia="fr-FR"/>
              </w:rPr>
              <w:pPrChange w:id="26501" w:author="Houyem Rais" w:date="2024-02-22T14:49:00Z">
                <w:pPr>
                  <w:spacing w:before="0" w:after="0" w:line="240" w:lineRule="auto"/>
                  <w:jc w:val="center"/>
                </w:pPr>
              </w:pPrChange>
            </w:pPr>
            <w:del w:id="26502"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0,98 </w:delText>
              </w:r>
            </w:del>
          </w:p>
        </w:tc>
        <w:tc>
          <w:tcPr>
            <w:tcW w:w="850" w:type="dxa"/>
            <w:tcBorders>
              <w:top w:val="nil"/>
              <w:left w:val="nil"/>
              <w:bottom w:val="single" w:sz="4" w:space="0" w:color="auto"/>
              <w:right w:val="single" w:sz="4" w:space="0" w:color="auto"/>
            </w:tcBorders>
            <w:shd w:val="clear" w:color="auto" w:fill="auto"/>
            <w:vAlign w:val="center"/>
            <w:hideMark/>
          </w:tcPr>
          <w:p w14:paraId="43B4F41B" w14:textId="261CFEA1" w:rsidR="003216DF" w:rsidRPr="00CB457E" w:rsidDel="00201166" w:rsidRDefault="003216DF" w:rsidP="00D62BC5">
            <w:pPr>
              <w:spacing w:before="0" w:after="160"/>
              <w:jc w:val="left"/>
              <w:rPr>
                <w:del w:id="26503" w:author="Houyem Rais" w:date="2024-02-22T14:46:00Z"/>
                <w:rFonts w:ascii="Arial" w:eastAsia="Times New Roman" w:hAnsi="Arial" w:cs="Arial"/>
                <w:sz w:val="16"/>
                <w:szCs w:val="16"/>
                <w:lang w:eastAsia="fr-FR"/>
              </w:rPr>
              <w:pPrChange w:id="26504" w:author="Houyem Rais" w:date="2024-02-22T14:49:00Z">
                <w:pPr>
                  <w:spacing w:before="0" w:after="0" w:line="240" w:lineRule="auto"/>
                  <w:jc w:val="center"/>
                </w:pPr>
              </w:pPrChange>
            </w:pPr>
            <w:del w:id="26505" w:author="Houyem Rais" w:date="2024-02-22T14:46:00Z">
              <w:r w:rsidRPr="00CB457E" w:rsidDel="00201166">
                <w:rPr>
                  <w:rFonts w:ascii="Arial" w:eastAsia="Times New Roman" w:hAnsi="Arial" w:cs="Arial"/>
                  <w:sz w:val="16"/>
                  <w:szCs w:val="16"/>
                  <w:lang w:eastAsia="fr-FR"/>
                </w:rPr>
                <w:delText>Partagé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10057785" w14:textId="46CBD7C7" w:rsidR="003216DF" w:rsidRPr="00CB457E" w:rsidDel="00201166" w:rsidRDefault="003216DF" w:rsidP="00D62BC5">
            <w:pPr>
              <w:spacing w:before="0" w:after="160"/>
              <w:jc w:val="left"/>
              <w:rPr>
                <w:del w:id="26506" w:author="Houyem Rais" w:date="2024-02-22T14:46:00Z"/>
                <w:rFonts w:ascii="Arial" w:eastAsia="Times New Roman" w:hAnsi="Arial" w:cs="Arial"/>
                <w:b/>
                <w:bCs/>
                <w:sz w:val="16"/>
                <w:szCs w:val="16"/>
                <w:lang w:eastAsia="fr-FR"/>
              </w:rPr>
              <w:pPrChange w:id="26507" w:author="Houyem Rais" w:date="2024-02-22T14:49:00Z">
                <w:pPr>
                  <w:spacing w:before="0" w:after="0" w:line="240" w:lineRule="auto"/>
                  <w:jc w:val="center"/>
                </w:pPr>
              </w:pPrChange>
            </w:pPr>
            <w:del w:id="26508" w:author="Houyem Rais" w:date="2024-02-22T14:46:00Z">
              <w:r w:rsidRPr="00CB457E" w:rsidDel="00201166">
                <w:rPr>
                  <w:rFonts w:ascii="Arial" w:eastAsia="Times New Roman" w:hAnsi="Arial" w:cs="Arial"/>
                  <w:b/>
                  <w:bCs/>
                  <w:sz w:val="16"/>
                  <w:szCs w:val="16"/>
                  <w:lang w:eastAsia="fr-FR"/>
                </w:rPr>
                <w:delText>40%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3CC6D646" w14:textId="4EDDD29F" w:rsidR="003216DF" w:rsidRPr="00CB457E" w:rsidDel="00201166" w:rsidRDefault="003216DF" w:rsidP="00D62BC5">
            <w:pPr>
              <w:spacing w:before="0" w:after="160"/>
              <w:jc w:val="left"/>
              <w:rPr>
                <w:del w:id="26509" w:author="Houyem Rais" w:date="2024-02-22T14:46:00Z"/>
                <w:rFonts w:ascii="Arial" w:eastAsia="Times New Roman" w:hAnsi="Arial" w:cs="Arial"/>
                <w:b/>
                <w:bCs/>
                <w:sz w:val="16"/>
                <w:szCs w:val="16"/>
                <w:lang w:eastAsia="fr-FR"/>
              </w:rPr>
              <w:pPrChange w:id="26510" w:author="Houyem Rais" w:date="2024-02-22T14:49:00Z">
                <w:pPr>
                  <w:spacing w:before="0" w:after="0" w:line="240" w:lineRule="auto"/>
                  <w:jc w:val="center"/>
                </w:pPr>
              </w:pPrChange>
            </w:pPr>
            <w:del w:id="26511" w:author="Houyem Rais" w:date="2024-02-22T14:46:00Z">
              <w:r w:rsidRPr="00CB457E" w:rsidDel="00201166">
                <w:rPr>
                  <w:rFonts w:ascii="Arial" w:eastAsia="Times New Roman" w:hAnsi="Arial" w:cs="Arial"/>
                  <w:b/>
                  <w:bCs/>
                  <w:sz w:val="16"/>
                  <w:szCs w:val="16"/>
                  <w:lang w:eastAsia="fr-FR"/>
                </w:rPr>
                <w:delText>60%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331714AC" w14:textId="0066579D" w:rsidR="003216DF" w:rsidRPr="00CB457E" w:rsidDel="00201166" w:rsidRDefault="003216DF" w:rsidP="00D62BC5">
            <w:pPr>
              <w:spacing w:before="0" w:after="160"/>
              <w:jc w:val="left"/>
              <w:rPr>
                <w:del w:id="26512" w:author="Houyem Rais" w:date="2024-02-22T14:46:00Z"/>
                <w:rFonts w:ascii="Arial" w:eastAsia="Times New Roman" w:hAnsi="Arial" w:cs="Arial"/>
                <w:sz w:val="16"/>
                <w:szCs w:val="16"/>
                <w:lang w:eastAsia="fr-FR"/>
              </w:rPr>
              <w:pPrChange w:id="26513" w:author="Houyem Rais" w:date="2024-02-22T14:49:00Z">
                <w:pPr>
                  <w:spacing w:before="0" w:after="0" w:line="240" w:lineRule="auto"/>
                  <w:jc w:val="center"/>
                </w:pPr>
              </w:pPrChange>
            </w:pPr>
            <w:del w:id="2651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0,4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1780CAC7" w14:textId="1E24C3A8" w:rsidR="003216DF" w:rsidRPr="00CB457E" w:rsidDel="00201166" w:rsidRDefault="003216DF" w:rsidP="00D62BC5">
            <w:pPr>
              <w:spacing w:before="0" w:after="160"/>
              <w:jc w:val="left"/>
              <w:rPr>
                <w:del w:id="26515" w:author="Houyem Rais" w:date="2024-02-22T14:46:00Z"/>
                <w:rFonts w:ascii="Arial" w:eastAsia="Times New Roman" w:hAnsi="Arial" w:cs="Arial"/>
                <w:sz w:val="16"/>
                <w:szCs w:val="16"/>
                <w:lang w:eastAsia="fr-FR"/>
              </w:rPr>
              <w:pPrChange w:id="26516" w:author="Houyem Rais" w:date="2024-02-22T14:49:00Z">
                <w:pPr>
                  <w:spacing w:before="0" w:after="0" w:line="240" w:lineRule="auto"/>
                  <w:jc w:val="center"/>
                </w:pPr>
              </w:pPrChange>
            </w:pPr>
            <w:del w:id="26517" w:author="Houyem Rais" w:date="2024-02-22T14:46:00Z">
              <w:r w:rsidRPr="00CB457E" w:rsidDel="00201166">
                <w:rPr>
                  <w:rFonts w:ascii="Arial" w:eastAsia="Times New Roman" w:hAnsi="Arial" w:cs="Arial"/>
                  <w:sz w:val="16"/>
                  <w:szCs w:val="16"/>
                  <w:lang w:eastAsia="fr-FR"/>
                </w:rPr>
                <w:delText xml:space="preserve">0,6 </w:delText>
              </w:r>
            </w:del>
          </w:p>
        </w:tc>
      </w:tr>
      <w:tr w:rsidR="003216DF" w:rsidRPr="00CB457E" w:rsidDel="00201166" w14:paraId="0F355B4F" w14:textId="5AF954F6" w:rsidTr="00E26F44">
        <w:trPr>
          <w:trHeight w:val="63"/>
          <w:del w:id="26518"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07BB0C54" w14:textId="6D470BA2" w:rsidR="003216DF" w:rsidRPr="00CB457E" w:rsidDel="00201166" w:rsidRDefault="003216DF" w:rsidP="00D62BC5">
            <w:pPr>
              <w:spacing w:before="0" w:after="160"/>
              <w:jc w:val="left"/>
              <w:rPr>
                <w:del w:id="26519" w:author="Houyem Rais" w:date="2024-02-22T14:46:00Z"/>
                <w:rFonts w:ascii="Arial" w:eastAsia="Times New Roman" w:hAnsi="Arial" w:cs="Arial"/>
                <w:b/>
                <w:bCs/>
                <w:sz w:val="16"/>
                <w:szCs w:val="16"/>
                <w:lang w:eastAsia="fr-FR"/>
              </w:rPr>
              <w:pPrChange w:id="26520" w:author="Houyem Rais" w:date="2024-02-22T14:49:00Z">
                <w:pPr>
                  <w:spacing w:before="0" w:after="0" w:line="240" w:lineRule="auto"/>
                  <w:jc w:val="center"/>
                </w:pPr>
              </w:pPrChange>
            </w:pPr>
            <w:del w:id="26521" w:author="Houyem Rais" w:date="2024-02-22T14:46:00Z">
              <w:r w:rsidRPr="00CB457E" w:rsidDel="00201166">
                <w:rPr>
                  <w:rFonts w:ascii="Arial" w:eastAsia="Times New Roman" w:hAnsi="Arial" w:cs="Arial"/>
                  <w:b/>
                  <w:bCs/>
                  <w:sz w:val="16"/>
                  <w:szCs w:val="16"/>
                  <w:lang w:eastAsia="fr-FR"/>
                </w:rPr>
                <w:delText>27</w:delText>
              </w:r>
            </w:del>
          </w:p>
        </w:tc>
        <w:tc>
          <w:tcPr>
            <w:tcW w:w="1135" w:type="dxa"/>
            <w:tcBorders>
              <w:top w:val="nil"/>
              <w:left w:val="nil"/>
              <w:bottom w:val="single" w:sz="4" w:space="0" w:color="auto"/>
              <w:right w:val="single" w:sz="4" w:space="0" w:color="auto"/>
            </w:tcBorders>
            <w:shd w:val="clear" w:color="auto" w:fill="auto"/>
            <w:hideMark/>
          </w:tcPr>
          <w:p w14:paraId="2DD4B414" w14:textId="71D15DDF" w:rsidR="003216DF" w:rsidRPr="00CB457E" w:rsidDel="00201166" w:rsidRDefault="003216DF" w:rsidP="00D62BC5">
            <w:pPr>
              <w:spacing w:before="0" w:after="160"/>
              <w:jc w:val="left"/>
              <w:rPr>
                <w:del w:id="26522" w:author="Houyem Rais" w:date="2024-02-22T14:46:00Z"/>
                <w:rFonts w:ascii="Arial" w:eastAsia="Times New Roman" w:hAnsi="Arial" w:cs="Arial"/>
                <w:sz w:val="16"/>
                <w:szCs w:val="16"/>
                <w:lang w:eastAsia="fr-FR"/>
              </w:rPr>
              <w:pPrChange w:id="26523" w:author="Houyem Rais" w:date="2024-02-22T14:49:00Z">
                <w:pPr>
                  <w:spacing w:before="0" w:after="0" w:line="240" w:lineRule="auto"/>
                  <w:jc w:val="left"/>
                </w:pPr>
              </w:pPrChange>
            </w:pPr>
            <w:del w:id="26524"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540D3AA2" w14:textId="2FD39FD5" w:rsidR="003216DF" w:rsidRPr="00CB457E" w:rsidDel="00201166" w:rsidRDefault="003216DF" w:rsidP="00D62BC5">
            <w:pPr>
              <w:spacing w:before="0" w:after="160"/>
              <w:jc w:val="left"/>
              <w:rPr>
                <w:del w:id="26525" w:author="Houyem Rais" w:date="2024-02-22T14:46:00Z"/>
                <w:rFonts w:ascii="Arial" w:eastAsia="Times New Roman" w:hAnsi="Arial" w:cs="Arial"/>
                <w:sz w:val="16"/>
                <w:szCs w:val="16"/>
                <w:lang w:eastAsia="fr-FR"/>
              </w:rPr>
              <w:pPrChange w:id="26526" w:author="Houyem Rais" w:date="2024-02-22T14:49:00Z">
                <w:pPr>
                  <w:spacing w:before="0" w:after="0" w:line="240" w:lineRule="auto"/>
                  <w:jc w:val="left"/>
                </w:pPr>
              </w:pPrChange>
            </w:pPr>
            <w:del w:id="26527"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nil"/>
              <w:left w:val="nil"/>
              <w:bottom w:val="single" w:sz="4" w:space="0" w:color="auto"/>
              <w:right w:val="single" w:sz="4" w:space="0" w:color="auto"/>
            </w:tcBorders>
            <w:shd w:val="clear" w:color="auto" w:fill="auto"/>
            <w:hideMark/>
          </w:tcPr>
          <w:p w14:paraId="1A8F2AC0" w14:textId="5E2D8910" w:rsidR="003216DF" w:rsidRPr="00CB457E" w:rsidDel="00201166" w:rsidRDefault="003216DF" w:rsidP="00D62BC5">
            <w:pPr>
              <w:spacing w:before="0" w:after="160"/>
              <w:jc w:val="left"/>
              <w:rPr>
                <w:del w:id="26528" w:author="Houyem Rais" w:date="2024-02-22T14:46:00Z"/>
                <w:rFonts w:ascii="Arial" w:eastAsia="Times New Roman" w:hAnsi="Arial" w:cs="Arial"/>
                <w:sz w:val="16"/>
                <w:szCs w:val="16"/>
                <w:lang w:eastAsia="fr-FR"/>
              </w:rPr>
              <w:pPrChange w:id="26529" w:author="Houyem Rais" w:date="2024-02-22T14:49:00Z">
                <w:pPr>
                  <w:spacing w:before="0" w:after="0" w:line="240" w:lineRule="auto"/>
                  <w:jc w:val="left"/>
                </w:pPr>
              </w:pPrChange>
            </w:pPr>
            <w:del w:id="26530" w:author="Houyem Rais" w:date="2024-02-22T14:46:00Z">
              <w:r w:rsidRPr="00CB457E" w:rsidDel="00201166">
                <w:rPr>
                  <w:rFonts w:ascii="Arial" w:eastAsia="Times New Roman" w:hAnsi="Arial" w:cs="Arial"/>
                  <w:sz w:val="16"/>
                  <w:szCs w:val="16"/>
                  <w:lang w:eastAsia="fr-FR"/>
                </w:rPr>
                <w:delText xml:space="preserve">Défaillance des équipements ou des systèmes essentiels, </w:delText>
              </w:r>
            </w:del>
            <w:ins w:id="26531" w:author="Mohamed Amine Sdiri" w:date="2023-11-29T09:58:00Z">
              <w:del w:id="26532" w:author="Houyem Rais" w:date="2024-02-22T14:46:00Z">
                <w:r w:rsidR="00621175" w:rsidDel="00201166">
                  <w:rPr>
                    <w:rFonts w:ascii="Arial" w:eastAsia="Times New Roman" w:hAnsi="Arial" w:cs="Arial"/>
                    <w:sz w:val="16"/>
                    <w:szCs w:val="16"/>
                    <w:lang w:eastAsia="fr-FR"/>
                  </w:rPr>
                  <w:delText xml:space="preserve"> </w:delText>
                </w:r>
              </w:del>
            </w:ins>
            <w:del w:id="26533" w:author="Houyem Rais" w:date="2024-02-22T14:46:00Z">
              <w:r w:rsidRPr="00CB457E" w:rsidDel="00201166">
                <w:rPr>
                  <w:rFonts w:ascii="Arial" w:eastAsia="Times New Roman" w:hAnsi="Arial" w:cs="Arial"/>
                  <w:sz w:val="16"/>
                  <w:szCs w:val="16"/>
                  <w:lang w:eastAsia="fr-FR"/>
                </w:rPr>
                <w:delText>tels que les systèmes de péage ou les systèmes de surveillance du trafic</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0167CFAF" w14:textId="7DA3E1A9" w:rsidR="003216DF" w:rsidRPr="00CB457E" w:rsidDel="00201166" w:rsidRDefault="003216DF" w:rsidP="00D62BC5">
            <w:pPr>
              <w:spacing w:before="0" w:after="160"/>
              <w:jc w:val="left"/>
              <w:rPr>
                <w:del w:id="26534" w:author="Houyem Rais" w:date="2024-02-22T14:46:00Z"/>
                <w:rFonts w:ascii="Arial" w:eastAsia="Times New Roman" w:hAnsi="Arial" w:cs="Arial"/>
                <w:b/>
                <w:bCs/>
                <w:sz w:val="16"/>
                <w:szCs w:val="16"/>
                <w:lang w:eastAsia="fr-FR"/>
              </w:rPr>
              <w:pPrChange w:id="26535" w:author="Houyem Rais" w:date="2024-02-22T14:49:00Z">
                <w:pPr>
                  <w:spacing w:before="0" w:after="0" w:line="240" w:lineRule="auto"/>
                  <w:jc w:val="center"/>
                </w:pPr>
              </w:pPrChange>
            </w:pPr>
            <w:del w:id="26536" w:author="Houyem Rais" w:date="2024-02-22T14:46:00Z">
              <w:r w:rsidRPr="00CB457E" w:rsidDel="00201166">
                <w:rPr>
                  <w:rFonts w:ascii="Arial" w:eastAsia="Times New Roman" w:hAnsi="Arial" w:cs="Arial"/>
                  <w:b/>
                  <w:bCs/>
                  <w:sz w:val="16"/>
                  <w:szCs w:val="16"/>
                  <w:lang w:eastAsia="fr-FR"/>
                </w:rPr>
                <w:delText>10%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06972E71" w14:textId="14DFCBAE" w:rsidR="003216DF" w:rsidRPr="00CB457E" w:rsidDel="00201166" w:rsidRDefault="003216DF" w:rsidP="00D62BC5">
            <w:pPr>
              <w:spacing w:before="0" w:after="160"/>
              <w:jc w:val="left"/>
              <w:rPr>
                <w:del w:id="26537" w:author="Houyem Rais" w:date="2024-02-22T14:46:00Z"/>
                <w:rFonts w:ascii="Arial" w:eastAsia="Times New Roman" w:hAnsi="Arial" w:cs="Arial"/>
                <w:sz w:val="16"/>
                <w:szCs w:val="16"/>
                <w:lang w:eastAsia="fr-FR"/>
              </w:rPr>
              <w:pPrChange w:id="26538" w:author="Houyem Rais" w:date="2024-02-22T14:49:00Z">
                <w:pPr>
                  <w:spacing w:before="0" w:after="0" w:line="240" w:lineRule="auto"/>
                  <w:jc w:val="center"/>
                </w:pPr>
              </w:pPrChange>
            </w:pPr>
            <w:del w:id="26539"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74A8C695" w14:textId="4CDA2FBA" w:rsidR="003216DF" w:rsidRPr="00CB457E" w:rsidDel="00201166" w:rsidRDefault="003216DF" w:rsidP="00D62BC5">
            <w:pPr>
              <w:spacing w:before="0" w:after="160"/>
              <w:jc w:val="left"/>
              <w:rPr>
                <w:del w:id="26540" w:author="Houyem Rais" w:date="2024-02-22T14:46:00Z"/>
                <w:rFonts w:ascii="Arial" w:eastAsia="Times New Roman" w:hAnsi="Arial" w:cs="Arial"/>
                <w:sz w:val="16"/>
                <w:szCs w:val="16"/>
                <w:lang w:eastAsia="fr-FR"/>
              </w:rPr>
              <w:pPrChange w:id="26541" w:author="Houyem Rais" w:date="2024-02-22T14:49:00Z">
                <w:pPr>
                  <w:spacing w:before="0" w:after="0" w:line="240" w:lineRule="auto"/>
                  <w:jc w:val="center"/>
                </w:pPr>
              </w:pPrChange>
            </w:pPr>
            <w:del w:id="26542" w:author="Houyem Rais" w:date="2024-02-22T14:46:00Z">
              <w:r w:rsidRPr="00CB457E" w:rsidDel="00201166">
                <w:rPr>
                  <w:rFonts w:ascii="Arial" w:eastAsia="Times New Roman" w:hAnsi="Arial" w:cs="Arial"/>
                  <w:sz w:val="16"/>
                  <w:szCs w:val="16"/>
                  <w:lang w:eastAsia="fr-FR"/>
                </w:rPr>
                <w:delText>12,00%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09D7390B" w14:textId="55E82149" w:rsidR="003216DF" w:rsidRPr="00CB457E" w:rsidDel="00201166" w:rsidRDefault="003216DF" w:rsidP="00D62BC5">
            <w:pPr>
              <w:spacing w:before="0" w:after="160"/>
              <w:jc w:val="left"/>
              <w:rPr>
                <w:del w:id="26543" w:author="Houyem Rais" w:date="2024-02-22T14:46:00Z"/>
                <w:rFonts w:ascii="Arial" w:eastAsia="Times New Roman" w:hAnsi="Arial" w:cs="Arial"/>
                <w:sz w:val="16"/>
                <w:szCs w:val="16"/>
                <w:lang w:eastAsia="fr-FR"/>
              </w:rPr>
              <w:pPrChange w:id="26544" w:author="Houyem Rais" w:date="2024-02-22T14:49:00Z">
                <w:pPr>
                  <w:spacing w:before="0" w:after="0" w:line="240" w:lineRule="auto"/>
                  <w:jc w:val="center"/>
                </w:pPr>
              </w:pPrChange>
            </w:pPr>
            <w:del w:id="2654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20B418AA" w14:textId="3BF8A536" w:rsidR="003216DF" w:rsidRPr="00CB457E" w:rsidDel="00201166" w:rsidRDefault="003216DF" w:rsidP="00D62BC5">
            <w:pPr>
              <w:spacing w:before="0" w:after="160"/>
              <w:jc w:val="left"/>
              <w:rPr>
                <w:del w:id="26546" w:author="Houyem Rais" w:date="2024-02-22T14:46:00Z"/>
                <w:rFonts w:ascii="Arial" w:eastAsia="Times New Roman" w:hAnsi="Arial" w:cs="Arial"/>
                <w:sz w:val="16"/>
                <w:szCs w:val="16"/>
                <w:lang w:eastAsia="fr-FR"/>
              </w:rPr>
              <w:pPrChange w:id="26547" w:author="Houyem Rais" w:date="2024-02-22T14:49:00Z">
                <w:pPr>
                  <w:spacing w:before="0" w:after="0" w:line="240" w:lineRule="auto"/>
                  <w:jc w:val="center"/>
                </w:pPr>
              </w:pPrChange>
            </w:pPr>
            <w:del w:id="26548"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3822F80B" w14:textId="4D687842" w:rsidR="003216DF" w:rsidRPr="00CB457E" w:rsidDel="00201166" w:rsidRDefault="003216DF" w:rsidP="00D62BC5">
            <w:pPr>
              <w:spacing w:before="0" w:after="160"/>
              <w:jc w:val="left"/>
              <w:rPr>
                <w:del w:id="26549" w:author="Houyem Rais" w:date="2024-02-22T14:46:00Z"/>
                <w:rFonts w:ascii="Arial" w:eastAsia="Times New Roman" w:hAnsi="Arial" w:cs="Arial"/>
                <w:sz w:val="16"/>
                <w:szCs w:val="16"/>
                <w:lang w:eastAsia="fr-FR"/>
              </w:rPr>
              <w:pPrChange w:id="26550" w:author="Houyem Rais" w:date="2024-02-22T14:49:00Z">
                <w:pPr>
                  <w:spacing w:before="0" w:after="0" w:line="240" w:lineRule="auto"/>
                  <w:jc w:val="center"/>
                </w:pPr>
              </w:pPrChange>
            </w:pPr>
            <w:del w:id="26551" w:author="Houyem Rais" w:date="2024-02-22T14:46:00Z">
              <w:r w:rsidRPr="00CB457E" w:rsidDel="00201166">
                <w:rPr>
                  <w:rFonts w:ascii="Arial" w:eastAsia="Times New Roman" w:hAnsi="Arial" w:cs="Arial"/>
                  <w:sz w:val="16"/>
                  <w:szCs w:val="16"/>
                  <w:lang w:eastAsia="fr-FR"/>
                </w:rPr>
                <w:delText>1,20%</w:delText>
              </w:r>
            </w:del>
          </w:p>
        </w:tc>
        <w:tc>
          <w:tcPr>
            <w:tcW w:w="709" w:type="dxa"/>
            <w:tcBorders>
              <w:top w:val="nil"/>
              <w:left w:val="nil"/>
              <w:bottom w:val="single" w:sz="4" w:space="0" w:color="auto"/>
              <w:right w:val="single" w:sz="4" w:space="0" w:color="auto"/>
            </w:tcBorders>
            <w:shd w:val="clear" w:color="auto" w:fill="auto"/>
            <w:noWrap/>
            <w:vAlign w:val="center"/>
            <w:hideMark/>
          </w:tcPr>
          <w:p w14:paraId="30928002" w14:textId="15C58B45" w:rsidR="003216DF" w:rsidRPr="00CB457E" w:rsidDel="00201166" w:rsidRDefault="003216DF" w:rsidP="00D62BC5">
            <w:pPr>
              <w:spacing w:before="0" w:after="160"/>
              <w:jc w:val="left"/>
              <w:rPr>
                <w:del w:id="26552" w:author="Houyem Rais" w:date="2024-02-22T14:46:00Z"/>
                <w:rFonts w:ascii="Arial" w:eastAsia="Times New Roman" w:hAnsi="Arial" w:cs="Arial"/>
                <w:sz w:val="16"/>
                <w:szCs w:val="16"/>
                <w:lang w:eastAsia="fr-FR"/>
              </w:rPr>
              <w:pPrChange w:id="26553" w:author="Houyem Rais" w:date="2024-02-22T14:49:00Z">
                <w:pPr>
                  <w:spacing w:before="0" w:after="0" w:line="240" w:lineRule="auto"/>
                  <w:jc w:val="center"/>
                </w:pPr>
              </w:pPrChange>
            </w:pPr>
            <w:del w:id="2655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2,78 </w:delText>
              </w:r>
            </w:del>
          </w:p>
        </w:tc>
        <w:tc>
          <w:tcPr>
            <w:tcW w:w="850" w:type="dxa"/>
            <w:tcBorders>
              <w:top w:val="nil"/>
              <w:left w:val="nil"/>
              <w:bottom w:val="single" w:sz="4" w:space="0" w:color="auto"/>
              <w:right w:val="single" w:sz="4" w:space="0" w:color="auto"/>
            </w:tcBorders>
            <w:shd w:val="clear" w:color="auto" w:fill="auto"/>
            <w:vAlign w:val="center"/>
            <w:hideMark/>
          </w:tcPr>
          <w:p w14:paraId="7F45A789" w14:textId="0589CA95" w:rsidR="003216DF" w:rsidRPr="00CB457E" w:rsidDel="00201166" w:rsidRDefault="003216DF" w:rsidP="00D62BC5">
            <w:pPr>
              <w:spacing w:before="0" w:after="160"/>
              <w:jc w:val="left"/>
              <w:rPr>
                <w:del w:id="26555" w:author="Houyem Rais" w:date="2024-02-22T14:46:00Z"/>
                <w:rFonts w:ascii="Arial" w:eastAsia="Times New Roman" w:hAnsi="Arial" w:cs="Arial"/>
                <w:sz w:val="16"/>
                <w:szCs w:val="16"/>
                <w:lang w:eastAsia="fr-FR"/>
              </w:rPr>
              <w:pPrChange w:id="26556" w:author="Houyem Rais" w:date="2024-02-22T14:49:00Z">
                <w:pPr>
                  <w:spacing w:before="0" w:after="0" w:line="240" w:lineRule="auto"/>
                  <w:jc w:val="center"/>
                </w:pPr>
              </w:pPrChange>
            </w:pPr>
            <w:del w:id="26557"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2E3938AB" w14:textId="72C07669" w:rsidR="003216DF" w:rsidRPr="00CB457E" w:rsidDel="00201166" w:rsidRDefault="003216DF" w:rsidP="00D62BC5">
            <w:pPr>
              <w:spacing w:before="0" w:after="160"/>
              <w:jc w:val="left"/>
              <w:rPr>
                <w:del w:id="26558" w:author="Houyem Rais" w:date="2024-02-22T14:46:00Z"/>
                <w:rFonts w:ascii="Arial" w:eastAsia="Times New Roman" w:hAnsi="Arial" w:cs="Arial"/>
                <w:b/>
                <w:bCs/>
                <w:sz w:val="16"/>
                <w:szCs w:val="16"/>
                <w:lang w:eastAsia="fr-FR"/>
              </w:rPr>
              <w:pPrChange w:id="26559" w:author="Houyem Rais" w:date="2024-02-22T14:49:00Z">
                <w:pPr>
                  <w:spacing w:before="0" w:after="0" w:line="240" w:lineRule="auto"/>
                  <w:jc w:val="center"/>
                </w:pPr>
              </w:pPrChange>
            </w:pPr>
            <w:del w:id="26560"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643FC260" w14:textId="6FCD3B2F" w:rsidR="003216DF" w:rsidRPr="00CB457E" w:rsidDel="00201166" w:rsidRDefault="003216DF" w:rsidP="00D62BC5">
            <w:pPr>
              <w:spacing w:before="0" w:after="160"/>
              <w:jc w:val="left"/>
              <w:rPr>
                <w:del w:id="26561" w:author="Houyem Rais" w:date="2024-02-22T14:46:00Z"/>
                <w:rFonts w:ascii="Arial" w:eastAsia="Times New Roman" w:hAnsi="Arial" w:cs="Arial"/>
                <w:b/>
                <w:bCs/>
                <w:sz w:val="16"/>
                <w:szCs w:val="16"/>
                <w:lang w:eastAsia="fr-FR"/>
              </w:rPr>
              <w:pPrChange w:id="26562" w:author="Houyem Rais" w:date="2024-02-22T14:49:00Z">
                <w:pPr>
                  <w:spacing w:before="0" w:after="0" w:line="240" w:lineRule="auto"/>
                  <w:jc w:val="center"/>
                </w:pPr>
              </w:pPrChange>
            </w:pPr>
            <w:del w:id="26563"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7D10B6EF" w14:textId="0E5BF881" w:rsidR="003216DF" w:rsidRPr="00CB457E" w:rsidDel="00201166" w:rsidRDefault="003216DF" w:rsidP="00D62BC5">
            <w:pPr>
              <w:spacing w:before="0" w:after="160"/>
              <w:jc w:val="left"/>
              <w:rPr>
                <w:del w:id="26564" w:author="Houyem Rais" w:date="2024-02-22T14:46:00Z"/>
                <w:rFonts w:ascii="Arial" w:eastAsia="Times New Roman" w:hAnsi="Arial" w:cs="Arial"/>
                <w:sz w:val="16"/>
                <w:szCs w:val="16"/>
                <w:lang w:eastAsia="fr-FR"/>
              </w:rPr>
              <w:pPrChange w:id="26565" w:author="Houyem Rais" w:date="2024-02-22T14:49:00Z">
                <w:pPr>
                  <w:spacing w:before="0" w:after="0" w:line="240" w:lineRule="auto"/>
                  <w:jc w:val="center"/>
                </w:pPr>
              </w:pPrChange>
            </w:pPr>
            <w:del w:id="2656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0546FBC5" w14:textId="6C2ED048" w:rsidR="003216DF" w:rsidRPr="00CB457E" w:rsidDel="00201166" w:rsidRDefault="003216DF" w:rsidP="00D62BC5">
            <w:pPr>
              <w:spacing w:before="0" w:after="160"/>
              <w:jc w:val="left"/>
              <w:rPr>
                <w:del w:id="26567" w:author="Houyem Rais" w:date="2024-02-22T14:46:00Z"/>
                <w:rFonts w:ascii="Arial" w:eastAsia="Times New Roman" w:hAnsi="Arial" w:cs="Arial"/>
                <w:sz w:val="16"/>
                <w:szCs w:val="16"/>
                <w:lang w:eastAsia="fr-FR"/>
              </w:rPr>
              <w:pPrChange w:id="26568" w:author="Houyem Rais" w:date="2024-02-22T14:49:00Z">
                <w:pPr>
                  <w:spacing w:before="0" w:after="0" w:line="240" w:lineRule="auto"/>
                  <w:jc w:val="center"/>
                </w:pPr>
              </w:pPrChange>
            </w:pPr>
            <w:del w:id="26569" w:author="Houyem Rais" w:date="2024-02-22T14:46:00Z">
              <w:r w:rsidRPr="00CB457E" w:rsidDel="00201166">
                <w:rPr>
                  <w:rFonts w:ascii="Arial" w:eastAsia="Times New Roman" w:hAnsi="Arial" w:cs="Arial"/>
                  <w:sz w:val="16"/>
                  <w:szCs w:val="16"/>
                  <w:lang w:eastAsia="fr-FR"/>
                </w:rPr>
                <w:delText xml:space="preserve">2,8 </w:delText>
              </w:r>
            </w:del>
          </w:p>
        </w:tc>
      </w:tr>
      <w:tr w:rsidR="003216DF" w:rsidRPr="00CB457E" w:rsidDel="00201166" w14:paraId="560CE12F" w14:textId="143943C8" w:rsidTr="00E26F44">
        <w:trPr>
          <w:trHeight w:val="54"/>
          <w:del w:id="26570"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0CFC95A8" w14:textId="0E2B82DB" w:rsidR="003216DF" w:rsidRPr="00CB457E" w:rsidDel="00201166" w:rsidRDefault="003216DF" w:rsidP="00D62BC5">
            <w:pPr>
              <w:spacing w:before="0" w:after="160"/>
              <w:jc w:val="left"/>
              <w:rPr>
                <w:del w:id="26571" w:author="Houyem Rais" w:date="2024-02-22T14:46:00Z"/>
                <w:rFonts w:ascii="Arial" w:eastAsia="Times New Roman" w:hAnsi="Arial" w:cs="Arial"/>
                <w:b/>
                <w:bCs/>
                <w:sz w:val="16"/>
                <w:szCs w:val="16"/>
                <w:lang w:eastAsia="fr-FR"/>
              </w:rPr>
              <w:pPrChange w:id="26572" w:author="Houyem Rais" w:date="2024-02-22T14:49:00Z">
                <w:pPr>
                  <w:spacing w:before="0" w:after="0" w:line="240" w:lineRule="auto"/>
                  <w:jc w:val="center"/>
                </w:pPr>
              </w:pPrChange>
            </w:pPr>
            <w:del w:id="26573" w:author="Houyem Rais" w:date="2024-02-22T14:46:00Z">
              <w:r w:rsidRPr="00CB457E" w:rsidDel="00201166">
                <w:rPr>
                  <w:rFonts w:ascii="Arial" w:eastAsia="Times New Roman" w:hAnsi="Arial" w:cs="Arial"/>
                  <w:b/>
                  <w:bCs/>
                  <w:sz w:val="16"/>
                  <w:szCs w:val="16"/>
                  <w:lang w:eastAsia="fr-FR"/>
                </w:rPr>
                <w:delText>28</w:delText>
              </w:r>
            </w:del>
          </w:p>
        </w:tc>
        <w:tc>
          <w:tcPr>
            <w:tcW w:w="1135" w:type="dxa"/>
            <w:tcBorders>
              <w:top w:val="nil"/>
              <w:left w:val="nil"/>
              <w:bottom w:val="single" w:sz="4" w:space="0" w:color="auto"/>
              <w:right w:val="single" w:sz="4" w:space="0" w:color="auto"/>
            </w:tcBorders>
            <w:shd w:val="clear" w:color="auto" w:fill="auto"/>
            <w:hideMark/>
          </w:tcPr>
          <w:p w14:paraId="51060B19" w14:textId="78D1D570" w:rsidR="003216DF" w:rsidRPr="00CB457E" w:rsidDel="00201166" w:rsidRDefault="003216DF" w:rsidP="00D62BC5">
            <w:pPr>
              <w:spacing w:before="0" w:after="160"/>
              <w:jc w:val="left"/>
              <w:rPr>
                <w:del w:id="26574" w:author="Houyem Rais" w:date="2024-02-22T14:46:00Z"/>
                <w:rFonts w:ascii="Arial" w:eastAsia="Times New Roman" w:hAnsi="Arial" w:cs="Arial"/>
                <w:sz w:val="16"/>
                <w:szCs w:val="16"/>
                <w:lang w:eastAsia="fr-FR"/>
              </w:rPr>
              <w:pPrChange w:id="26575" w:author="Houyem Rais" w:date="2024-02-22T14:49:00Z">
                <w:pPr>
                  <w:spacing w:before="0" w:after="0" w:line="240" w:lineRule="auto"/>
                  <w:jc w:val="left"/>
                </w:pPr>
              </w:pPrChange>
            </w:pPr>
            <w:del w:id="26576"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6FE49958" w14:textId="13F3D318" w:rsidR="003216DF" w:rsidRPr="00CB457E" w:rsidDel="00201166" w:rsidRDefault="003216DF" w:rsidP="00D62BC5">
            <w:pPr>
              <w:spacing w:before="0" w:after="160"/>
              <w:jc w:val="left"/>
              <w:rPr>
                <w:del w:id="26577" w:author="Houyem Rais" w:date="2024-02-22T14:46:00Z"/>
                <w:rFonts w:ascii="Arial" w:eastAsia="Times New Roman" w:hAnsi="Arial" w:cs="Arial"/>
                <w:sz w:val="16"/>
                <w:szCs w:val="16"/>
                <w:lang w:eastAsia="fr-FR"/>
              </w:rPr>
              <w:pPrChange w:id="26578" w:author="Houyem Rais" w:date="2024-02-22T14:49:00Z">
                <w:pPr>
                  <w:spacing w:before="0" w:after="0" w:line="240" w:lineRule="auto"/>
                  <w:jc w:val="left"/>
                </w:pPr>
              </w:pPrChange>
            </w:pPr>
            <w:del w:id="26579"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nil"/>
              <w:left w:val="nil"/>
              <w:bottom w:val="single" w:sz="4" w:space="0" w:color="auto"/>
              <w:right w:val="single" w:sz="4" w:space="0" w:color="auto"/>
            </w:tcBorders>
            <w:shd w:val="clear" w:color="auto" w:fill="auto"/>
            <w:hideMark/>
          </w:tcPr>
          <w:p w14:paraId="2FDBA7F3" w14:textId="764BADA7" w:rsidR="003216DF" w:rsidRPr="00CB457E" w:rsidDel="00201166" w:rsidRDefault="003216DF" w:rsidP="00D62BC5">
            <w:pPr>
              <w:spacing w:before="0" w:after="160"/>
              <w:jc w:val="left"/>
              <w:rPr>
                <w:del w:id="26580" w:author="Houyem Rais" w:date="2024-02-22T14:46:00Z"/>
                <w:rFonts w:ascii="Arial" w:eastAsia="Times New Roman" w:hAnsi="Arial" w:cs="Arial"/>
                <w:sz w:val="16"/>
                <w:szCs w:val="16"/>
                <w:lang w:eastAsia="fr-FR"/>
              </w:rPr>
              <w:pPrChange w:id="26581" w:author="Houyem Rais" w:date="2024-02-22T14:49:00Z">
                <w:pPr>
                  <w:spacing w:before="0" w:after="0" w:line="240" w:lineRule="auto"/>
                  <w:jc w:val="left"/>
                </w:pPr>
              </w:pPrChange>
            </w:pPr>
            <w:del w:id="26582" w:author="Houyem Rais" w:date="2024-02-22T14:46:00Z">
              <w:r w:rsidRPr="00CB457E" w:rsidDel="00201166">
                <w:rPr>
                  <w:rFonts w:ascii="Arial" w:eastAsia="Times New Roman" w:hAnsi="Arial" w:cs="Arial"/>
                  <w:sz w:val="16"/>
                  <w:szCs w:val="16"/>
                  <w:lang w:eastAsia="fr-FR"/>
                </w:rPr>
                <w:delText>Non-respect des performances requises et des normes de qualité et de sécurité</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18C6ED2C" w14:textId="6C5A49F9" w:rsidR="003216DF" w:rsidRPr="00CB457E" w:rsidDel="00201166" w:rsidRDefault="003216DF" w:rsidP="00D62BC5">
            <w:pPr>
              <w:spacing w:before="0" w:after="160"/>
              <w:jc w:val="left"/>
              <w:rPr>
                <w:del w:id="26583" w:author="Houyem Rais" w:date="2024-02-22T14:46:00Z"/>
                <w:rFonts w:ascii="Arial" w:eastAsia="Times New Roman" w:hAnsi="Arial" w:cs="Arial"/>
                <w:b/>
                <w:bCs/>
                <w:sz w:val="16"/>
                <w:szCs w:val="16"/>
                <w:lang w:eastAsia="fr-FR"/>
              </w:rPr>
              <w:pPrChange w:id="26584" w:author="Houyem Rais" w:date="2024-02-22T14:49:00Z">
                <w:pPr>
                  <w:spacing w:before="0" w:after="0" w:line="240" w:lineRule="auto"/>
                  <w:jc w:val="center"/>
                </w:pPr>
              </w:pPrChange>
            </w:pPr>
            <w:del w:id="26585" w:author="Houyem Rais" w:date="2024-02-22T14:46:00Z">
              <w:r w:rsidRPr="00CB457E" w:rsidDel="00201166">
                <w:rPr>
                  <w:rFonts w:ascii="Arial" w:eastAsia="Times New Roman" w:hAnsi="Arial" w:cs="Arial"/>
                  <w:b/>
                  <w:bCs/>
                  <w:sz w:val="16"/>
                  <w:szCs w:val="16"/>
                  <w:lang w:eastAsia="fr-FR"/>
                </w:rPr>
                <w:delText>10%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228566EF" w14:textId="20FF60CE" w:rsidR="003216DF" w:rsidRPr="00CB457E" w:rsidDel="00201166" w:rsidRDefault="003216DF" w:rsidP="00D62BC5">
            <w:pPr>
              <w:spacing w:before="0" w:after="160"/>
              <w:jc w:val="left"/>
              <w:rPr>
                <w:del w:id="26586" w:author="Houyem Rais" w:date="2024-02-22T14:46:00Z"/>
                <w:rFonts w:ascii="Arial" w:eastAsia="Times New Roman" w:hAnsi="Arial" w:cs="Arial"/>
                <w:sz w:val="16"/>
                <w:szCs w:val="16"/>
                <w:lang w:eastAsia="fr-FR"/>
              </w:rPr>
              <w:pPrChange w:id="26587" w:author="Houyem Rais" w:date="2024-02-22T14:49:00Z">
                <w:pPr>
                  <w:spacing w:before="0" w:after="0" w:line="240" w:lineRule="auto"/>
                  <w:jc w:val="center"/>
                </w:pPr>
              </w:pPrChange>
            </w:pPr>
            <w:del w:id="26588"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64D931EA" w14:textId="040F57D5" w:rsidR="003216DF" w:rsidRPr="00CB457E" w:rsidDel="00201166" w:rsidRDefault="003216DF" w:rsidP="00D62BC5">
            <w:pPr>
              <w:spacing w:before="0" w:after="160"/>
              <w:jc w:val="left"/>
              <w:rPr>
                <w:del w:id="26589" w:author="Houyem Rais" w:date="2024-02-22T14:46:00Z"/>
                <w:rFonts w:ascii="Arial" w:eastAsia="Times New Roman" w:hAnsi="Arial" w:cs="Arial"/>
                <w:sz w:val="16"/>
                <w:szCs w:val="16"/>
                <w:lang w:eastAsia="fr-FR"/>
              </w:rPr>
              <w:pPrChange w:id="26590" w:author="Houyem Rais" w:date="2024-02-22T14:49:00Z">
                <w:pPr>
                  <w:spacing w:before="0" w:after="0" w:line="240" w:lineRule="auto"/>
                  <w:jc w:val="center"/>
                </w:pPr>
              </w:pPrChange>
            </w:pPr>
            <w:del w:id="26591" w:author="Houyem Rais" w:date="2024-02-22T14:46:00Z">
              <w:r w:rsidRPr="00CB457E" w:rsidDel="00201166">
                <w:rPr>
                  <w:rFonts w:ascii="Arial" w:eastAsia="Times New Roman" w:hAnsi="Arial" w:cs="Arial"/>
                  <w:sz w:val="16"/>
                  <w:szCs w:val="16"/>
                  <w:lang w:eastAsia="fr-FR"/>
                </w:rPr>
                <w:delText>11,00%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7B5CB8BE" w14:textId="7864D681" w:rsidR="003216DF" w:rsidRPr="00CB457E" w:rsidDel="00201166" w:rsidRDefault="003216DF" w:rsidP="00D62BC5">
            <w:pPr>
              <w:spacing w:before="0" w:after="160"/>
              <w:jc w:val="left"/>
              <w:rPr>
                <w:del w:id="26592" w:author="Houyem Rais" w:date="2024-02-22T14:46:00Z"/>
                <w:rFonts w:ascii="Arial" w:eastAsia="Times New Roman" w:hAnsi="Arial" w:cs="Arial"/>
                <w:sz w:val="16"/>
                <w:szCs w:val="16"/>
                <w:lang w:eastAsia="fr-FR"/>
              </w:rPr>
              <w:pPrChange w:id="26593" w:author="Houyem Rais" w:date="2024-02-22T14:49:00Z">
                <w:pPr>
                  <w:spacing w:before="0" w:after="0" w:line="240" w:lineRule="auto"/>
                  <w:jc w:val="center"/>
                </w:pPr>
              </w:pPrChange>
            </w:pPr>
            <w:del w:id="2659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2F284FF4" w14:textId="29049DDB" w:rsidR="003216DF" w:rsidRPr="00CB457E" w:rsidDel="00201166" w:rsidRDefault="003216DF" w:rsidP="00D62BC5">
            <w:pPr>
              <w:spacing w:before="0" w:after="160"/>
              <w:jc w:val="left"/>
              <w:rPr>
                <w:del w:id="26595" w:author="Houyem Rais" w:date="2024-02-22T14:46:00Z"/>
                <w:rFonts w:ascii="Arial" w:eastAsia="Times New Roman" w:hAnsi="Arial" w:cs="Arial"/>
                <w:sz w:val="16"/>
                <w:szCs w:val="16"/>
                <w:lang w:eastAsia="fr-FR"/>
              </w:rPr>
              <w:pPrChange w:id="26596" w:author="Houyem Rais" w:date="2024-02-22T14:49:00Z">
                <w:pPr>
                  <w:spacing w:before="0" w:after="0" w:line="240" w:lineRule="auto"/>
                  <w:jc w:val="center"/>
                </w:pPr>
              </w:pPrChange>
            </w:pPr>
            <w:del w:id="26597"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38901217" w14:textId="013BC321" w:rsidR="003216DF" w:rsidRPr="00CB457E" w:rsidDel="00201166" w:rsidRDefault="003216DF" w:rsidP="00D62BC5">
            <w:pPr>
              <w:spacing w:before="0" w:after="160"/>
              <w:jc w:val="left"/>
              <w:rPr>
                <w:del w:id="26598" w:author="Houyem Rais" w:date="2024-02-22T14:46:00Z"/>
                <w:rFonts w:ascii="Arial" w:eastAsia="Times New Roman" w:hAnsi="Arial" w:cs="Arial"/>
                <w:sz w:val="16"/>
                <w:szCs w:val="16"/>
                <w:lang w:eastAsia="fr-FR"/>
              </w:rPr>
              <w:pPrChange w:id="26599" w:author="Houyem Rais" w:date="2024-02-22T14:49:00Z">
                <w:pPr>
                  <w:spacing w:before="0" w:after="0" w:line="240" w:lineRule="auto"/>
                  <w:jc w:val="center"/>
                </w:pPr>
              </w:pPrChange>
            </w:pPr>
            <w:del w:id="26600" w:author="Houyem Rais" w:date="2024-02-22T14:46:00Z">
              <w:r w:rsidRPr="00CB457E" w:rsidDel="00201166">
                <w:rPr>
                  <w:rFonts w:ascii="Arial" w:eastAsia="Times New Roman" w:hAnsi="Arial" w:cs="Arial"/>
                  <w:sz w:val="16"/>
                  <w:szCs w:val="16"/>
                  <w:lang w:eastAsia="fr-FR"/>
                </w:rPr>
                <w:delText>1,10%</w:delText>
              </w:r>
            </w:del>
          </w:p>
        </w:tc>
        <w:tc>
          <w:tcPr>
            <w:tcW w:w="709" w:type="dxa"/>
            <w:tcBorders>
              <w:top w:val="nil"/>
              <w:left w:val="nil"/>
              <w:bottom w:val="single" w:sz="4" w:space="0" w:color="auto"/>
              <w:right w:val="single" w:sz="4" w:space="0" w:color="auto"/>
            </w:tcBorders>
            <w:shd w:val="clear" w:color="auto" w:fill="auto"/>
            <w:noWrap/>
            <w:vAlign w:val="center"/>
            <w:hideMark/>
          </w:tcPr>
          <w:p w14:paraId="0A12DD04" w14:textId="118810F8" w:rsidR="003216DF" w:rsidRPr="00CB457E" w:rsidDel="00201166" w:rsidRDefault="003216DF" w:rsidP="00D62BC5">
            <w:pPr>
              <w:spacing w:before="0" w:after="160"/>
              <w:jc w:val="left"/>
              <w:rPr>
                <w:del w:id="26601" w:author="Houyem Rais" w:date="2024-02-22T14:46:00Z"/>
                <w:rFonts w:ascii="Arial" w:eastAsia="Times New Roman" w:hAnsi="Arial" w:cs="Arial"/>
                <w:sz w:val="16"/>
                <w:szCs w:val="16"/>
                <w:lang w:eastAsia="fr-FR"/>
              </w:rPr>
              <w:pPrChange w:id="26602" w:author="Houyem Rais" w:date="2024-02-22T14:49:00Z">
                <w:pPr>
                  <w:spacing w:before="0" w:after="0" w:line="240" w:lineRule="auto"/>
                  <w:jc w:val="center"/>
                </w:pPr>
              </w:pPrChange>
            </w:pPr>
            <w:del w:id="26603"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2,55 </w:delText>
              </w:r>
            </w:del>
          </w:p>
        </w:tc>
        <w:tc>
          <w:tcPr>
            <w:tcW w:w="850" w:type="dxa"/>
            <w:tcBorders>
              <w:top w:val="nil"/>
              <w:left w:val="nil"/>
              <w:bottom w:val="single" w:sz="4" w:space="0" w:color="auto"/>
              <w:right w:val="single" w:sz="4" w:space="0" w:color="auto"/>
            </w:tcBorders>
            <w:shd w:val="clear" w:color="auto" w:fill="auto"/>
            <w:vAlign w:val="center"/>
            <w:hideMark/>
          </w:tcPr>
          <w:p w14:paraId="10B5A212" w14:textId="09F7B41F" w:rsidR="003216DF" w:rsidRPr="00CB457E" w:rsidDel="00201166" w:rsidRDefault="003216DF" w:rsidP="00D62BC5">
            <w:pPr>
              <w:spacing w:before="0" w:after="160"/>
              <w:jc w:val="left"/>
              <w:rPr>
                <w:del w:id="26604" w:author="Houyem Rais" w:date="2024-02-22T14:46:00Z"/>
                <w:rFonts w:ascii="Arial" w:eastAsia="Times New Roman" w:hAnsi="Arial" w:cs="Arial"/>
                <w:sz w:val="16"/>
                <w:szCs w:val="16"/>
                <w:lang w:eastAsia="fr-FR"/>
              </w:rPr>
              <w:pPrChange w:id="26605" w:author="Houyem Rais" w:date="2024-02-22T14:49:00Z">
                <w:pPr>
                  <w:spacing w:before="0" w:after="0" w:line="240" w:lineRule="auto"/>
                  <w:jc w:val="center"/>
                </w:pPr>
              </w:pPrChange>
            </w:pPr>
            <w:del w:id="26606"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2317482F" w14:textId="02BB5247" w:rsidR="003216DF" w:rsidRPr="00CB457E" w:rsidDel="00201166" w:rsidRDefault="003216DF" w:rsidP="00D62BC5">
            <w:pPr>
              <w:spacing w:before="0" w:after="160"/>
              <w:jc w:val="left"/>
              <w:rPr>
                <w:del w:id="26607" w:author="Houyem Rais" w:date="2024-02-22T14:46:00Z"/>
                <w:rFonts w:ascii="Arial" w:eastAsia="Times New Roman" w:hAnsi="Arial" w:cs="Arial"/>
                <w:b/>
                <w:bCs/>
                <w:sz w:val="16"/>
                <w:szCs w:val="16"/>
                <w:lang w:eastAsia="fr-FR"/>
              </w:rPr>
              <w:pPrChange w:id="26608" w:author="Houyem Rais" w:date="2024-02-22T14:49:00Z">
                <w:pPr>
                  <w:spacing w:before="0" w:after="0" w:line="240" w:lineRule="auto"/>
                  <w:jc w:val="center"/>
                </w:pPr>
              </w:pPrChange>
            </w:pPr>
            <w:del w:id="26609"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4F38FD07" w14:textId="05CEC020" w:rsidR="003216DF" w:rsidRPr="00CB457E" w:rsidDel="00201166" w:rsidRDefault="003216DF" w:rsidP="00D62BC5">
            <w:pPr>
              <w:spacing w:before="0" w:after="160"/>
              <w:jc w:val="left"/>
              <w:rPr>
                <w:del w:id="26610" w:author="Houyem Rais" w:date="2024-02-22T14:46:00Z"/>
                <w:rFonts w:ascii="Arial" w:eastAsia="Times New Roman" w:hAnsi="Arial" w:cs="Arial"/>
                <w:b/>
                <w:bCs/>
                <w:sz w:val="16"/>
                <w:szCs w:val="16"/>
                <w:lang w:eastAsia="fr-FR"/>
              </w:rPr>
              <w:pPrChange w:id="26611" w:author="Houyem Rais" w:date="2024-02-22T14:49:00Z">
                <w:pPr>
                  <w:spacing w:before="0" w:after="0" w:line="240" w:lineRule="auto"/>
                  <w:jc w:val="center"/>
                </w:pPr>
              </w:pPrChange>
            </w:pPr>
            <w:del w:id="26612"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584FDA18" w14:textId="3FE64B5E" w:rsidR="003216DF" w:rsidRPr="00CB457E" w:rsidDel="00201166" w:rsidRDefault="003216DF" w:rsidP="00D62BC5">
            <w:pPr>
              <w:spacing w:before="0" w:after="160"/>
              <w:jc w:val="left"/>
              <w:rPr>
                <w:del w:id="26613" w:author="Houyem Rais" w:date="2024-02-22T14:46:00Z"/>
                <w:rFonts w:ascii="Arial" w:eastAsia="Times New Roman" w:hAnsi="Arial" w:cs="Arial"/>
                <w:sz w:val="16"/>
                <w:szCs w:val="16"/>
                <w:lang w:eastAsia="fr-FR"/>
              </w:rPr>
              <w:pPrChange w:id="26614" w:author="Houyem Rais" w:date="2024-02-22T14:49:00Z">
                <w:pPr>
                  <w:spacing w:before="0" w:after="0" w:line="240" w:lineRule="auto"/>
                  <w:jc w:val="center"/>
                </w:pPr>
              </w:pPrChange>
            </w:pPr>
            <w:del w:id="2661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0A6EC1C9" w14:textId="1BFB56AF" w:rsidR="003216DF" w:rsidRPr="00CB457E" w:rsidDel="00201166" w:rsidRDefault="003216DF" w:rsidP="00D62BC5">
            <w:pPr>
              <w:spacing w:before="0" w:after="160"/>
              <w:jc w:val="left"/>
              <w:rPr>
                <w:del w:id="26616" w:author="Houyem Rais" w:date="2024-02-22T14:46:00Z"/>
                <w:rFonts w:ascii="Arial" w:eastAsia="Times New Roman" w:hAnsi="Arial" w:cs="Arial"/>
                <w:sz w:val="16"/>
                <w:szCs w:val="16"/>
                <w:lang w:eastAsia="fr-FR"/>
              </w:rPr>
              <w:pPrChange w:id="26617" w:author="Houyem Rais" w:date="2024-02-22T14:49:00Z">
                <w:pPr>
                  <w:spacing w:before="0" w:after="0" w:line="240" w:lineRule="auto"/>
                  <w:jc w:val="center"/>
                </w:pPr>
              </w:pPrChange>
            </w:pPr>
            <w:del w:id="26618" w:author="Houyem Rais" w:date="2024-02-22T14:46:00Z">
              <w:r w:rsidRPr="00CB457E" w:rsidDel="00201166">
                <w:rPr>
                  <w:rFonts w:ascii="Arial" w:eastAsia="Times New Roman" w:hAnsi="Arial" w:cs="Arial"/>
                  <w:sz w:val="16"/>
                  <w:szCs w:val="16"/>
                  <w:lang w:eastAsia="fr-FR"/>
                </w:rPr>
                <w:delText xml:space="preserve">2,5 </w:delText>
              </w:r>
            </w:del>
          </w:p>
        </w:tc>
      </w:tr>
      <w:tr w:rsidR="003216DF" w:rsidRPr="00CB457E" w:rsidDel="00201166" w14:paraId="19F463A8" w14:textId="7BC79145" w:rsidTr="00E26F44">
        <w:trPr>
          <w:trHeight w:val="63"/>
          <w:del w:id="26619"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4727A582" w14:textId="73B0AF25" w:rsidR="003216DF" w:rsidRPr="00CB457E" w:rsidDel="00201166" w:rsidRDefault="003216DF" w:rsidP="00D62BC5">
            <w:pPr>
              <w:spacing w:before="0" w:after="160"/>
              <w:jc w:val="left"/>
              <w:rPr>
                <w:del w:id="26620" w:author="Houyem Rais" w:date="2024-02-22T14:46:00Z"/>
                <w:rFonts w:ascii="Arial" w:eastAsia="Times New Roman" w:hAnsi="Arial" w:cs="Arial"/>
                <w:b/>
                <w:bCs/>
                <w:sz w:val="16"/>
                <w:szCs w:val="16"/>
                <w:lang w:eastAsia="fr-FR"/>
              </w:rPr>
              <w:pPrChange w:id="26621" w:author="Houyem Rais" w:date="2024-02-22T14:49:00Z">
                <w:pPr>
                  <w:spacing w:before="0" w:after="0" w:line="240" w:lineRule="auto"/>
                  <w:jc w:val="center"/>
                </w:pPr>
              </w:pPrChange>
            </w:pPr>
            <w:del w:id="26622" w:author="Houyem Rais" w:date="2024-02-22T14:46:00Z">
              <w:r w:rsidRPr="00CB457E" w:rsidDel="00201166">
                <w:rPr>
                  <w:rFonts w:ascii="Arial" w:eastAsia="Times New Roman" w:hAnsi="Arial" w:cs="Arial"/>
                  <w:b/>
                  <w:bCs/>
                  <w:sz w:val="16"/>
                  <w:szCs w:val="16"/>
                  <w:lang w:eastAsia="fr-FR"/>
                </w:rPr>
                <w:delText>29</w:delText>
              </w:r>
            </w:del>
          </w:p>
        </w:tc>
        <w:tc>
          <w:tcPr>
            <w:tcW w:w="1135" w:type="dxa"/>
            <w:tcBorders>
              <w:top w:val="nil"/>
              <w:left w:val="nil"/>
              <w:bottom w:val="single" w:sz="4" w:space="0" w:color="auto"/>
              <w:right w:val="single" w:sz="4" w:space="0" w:color="auto"/>
            </w:tcBorders>
            <w:shd w:val="clear" w:color="auto" w:fill="auto"/>
            <w:hideMark/>
          </w:tcPr>
          <w:p w14:paraId="57055979" w14:textId="090EB617" w:rsidR="003216DF" w:rsidRPr="00CB457E" w:rsidDel="00201166" w:rsidRDefault="003216DF" w:rsidP="00D62BC5">
            <w:pPr>
              <w:spacing w:before="0" w:after="160"/>
              <w:jc w:val="left"/>
              <w:rPr>
                <w:del w:id="26623" w:author="Houyem Rais" w:date="2024-02-22T14:46:00Z"/>
                <w:rFonts w:ascii="Arial" w:eastAsia="Times New Roman" w:hAnsi="Arial" w:cs="Arial"/>
                <w:sz w:val="16"/>
                <w:szCs w:val="16"/>
                <w:lang w:eastAsia="fr-FR"/>
              </w:rPr>
              <w:pPrChange w:id="26624" w:author="Houyem Rais" w:date="2024-02-22T14:49:00Z">
                <w:pPr>
                  <w:spacing w:before="0" w:after="0" w:line="240" w:lineRule="auto"/>
                  <w:jc w:val="left"/>
                </w:pPr>
              </w:pPrChange>
            </w:pPr>
            <w:del w:id="26625"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03464A5B" w14:textId="176D7FD2" w:rsidR="003216DF" w:rsidRPr="00CB457E" w:rsidDel="00201166" w:rsidRDefault="003216DF" w:rsidP="00D62BC5">
            <w:pPr>
              <w:spacing w:before="0" w:after="160"/>
              <w:jc w:val="left"/>
              <w:rPr>
                <w:del w:id="26626" w:author="Houyem Rais" w:date="2024-02-22T14:46:00Z"/>
                <w:rFonts w:ascii="Arial" w:eastAsia="Times New Roman" w:hAnsi="Arial" w:cs="Arial"/>
                <w:sz w:val="16"/>
                <w:szCs w:val="16"/>
                <w:lang w:eastAsia="fr-FR"/>
              </w:rPr>
              <w:pPrChange w:id="26627" w:author="Houyem Rais" w:date="2024-02-22T14:49:00Z">
                <w:pPr>
                  <w:spacing w:before="0" w:after="0" w:line="240" w:lineRule="auto"/>
                  <w:jc w:val="left"/>
                </w:pPr>
              </w:pPrChange>
            </w:pPr>
            <w:del w:id="26628"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nil"/>
              <w:left w:val="nil"/>
              <w:bottom w:val="single" w:sz="4" w:space="0" w:color="auto"/>
              <w:right w:val="single" w:sz="4" w:space="0" w:color="auto"/>
            </w:tcBorders>
            <w:shd w:val="clear" w:color="auto" w:fill="auto"/>
            <w:hideMark/>
          </w:tcPr>
          <w:p w14:paraId="3A9F3EE7" w14:textId="09B77450" w:rsidR="003216DF" w:rsidRPr="00CB457E" w:rsidDel="00201166" w:rsidRDefault="003216DF" w:rsidP="00D62BC5">
            <w:pPr>
              <w:spacing w:before="0" w:after="160"/>
              <w:jc w:val="left"/>
              <w:rPr>
                <w:del w:id="26629" w:author="Houyem Rais" w:date="2024-02-22T14:46:00Z"/>
                <w:rFonts w:ascii="Arial" w:eastAsia="Times New Roman" w:hAnsi="Arial" w:cs="Arial"/>
                <w:sz w:val="16"/>
                <w:szCs w:val="16"/>
                <w:lang w:eastAsia="fr-FR"/>
              </w:rPr>
              <w:pPrChange w:id="26630" w:author="Houyem Rais" w:date="2024-02-22T14:49:00Z">
                <w:pPr>
                  <w:spacing w:before="0" w:after="0" w:line="240" w:lineRule="auto"/>
                  <w:jc w:val="left"/>
                </w:pPr>
              </w:pPrChange>
            </w:pPr>
            <w:del w:id="26631" w:author="Houyem Rais" w:date="2024-02-22T14:46:00Z">
              <w:r w:rsidRPr="00CB457E" w:rsidDel="00201166">
                <w:rPr>
                  <w:rFonts w:ascii="Arial" w:eastAsia="Times New Roman" w:hAnsi="Arial" w:cs="Arial"/>
                  <w:sz w:val="16"/>
                  <w:szCs w:val="16"/>
                  <w:lang w:eastAsia="fr-FR"/>
                </w:rPr>
                <w:delText>Dégradation de la réputation de l'autoroute due à des accidents routiers ou des problèmes de sécurité</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0A3D0674" w14:textId="3AD364B6" w:rsidR="003216DF" w:rsidRPr="00CB457E" w:rsidDel="00201166" w:rsidRDefault="003216DF" w:rsidP="00D62BC5">
            <w:pPr>
              <w:spacing w:before="0" w:after="160"/>
              <w:jc w:val="left"/>
              <w:rPr>
                <w:del w:id="26632" w:author="Houyem Rais" w:date="2024-02-22T14:46:00Z"/>
                <w:rFonts w:ascii="Arial" w:eastAsia="Times New Roman" w:hAnsi="Arial" w:cs="Arial"/>
                <w:b/>
                <w:bCs/>
                <w:sz w:val="16"/>
                <w:szCs w:val="16"/>
                <w:lang w:eastAsia="fr-FR"/>
              </w:rPr>
              <w:pPrChange w:id="26633" w:author="Houyem Rais" w:date="2024-02-22T14:49:00Z">
                <w:pPr>
                  <w:spacing w:before="0" w:after="0" w:line="240" w:lineRule="auto"/>
                  <w:jc w:val="center"/>
                </w:pPr>
              </w:pPrChange>
            </w:pPr>
            <w:del w:id="26634" w:author="Houyem Rais" w:date="2024-02-22T14:46:00Z">
              <w:r w:rsidRPr="00CB457E" w:rsidDel="00201166">
                <w:rPr>
                  <w:rFonts w:ascii="Arial" w:eastAsia="Times New Roman" w:hAnsi="Arial" w:cs="Arial"/>
                  <w:b/>
                  <w:bCs/>
                  <w:sz w:val="16"/>
                  <w:szCs w:val="16"/>
                  <w:lang w:eastAsia="fr-FR"/>
                </w:rPr>
                <w:delText>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622D5526" w14:textId="48AE00E0" w:rsidR="003216DF" w:rsidRPr="00CB457E" w:rsidDel="00201166" w:rsidRDefault="003216DF" w:rsidP="00D62BC5">
            <w:pPr>
              <w:spacing w:before="0" w:after="160"/>
              <w:jc w:val="left"/>
              <w:rPr>
                <w:del w:id="26635" w:author="Houyem Rais" w:date="2024-02-22T14:46:00Z"/>
                <w:rFonts w:ascii="Arial" w:eastAsia="Times New Roman" w:hAnsi="Arial" w:cs="Arial"/>
                <w:sz w:val="16"/>
                <w:szCs w:val="16"/>
                <w:lang w:eastAsia="fr-FR"/>
              </w:rPr>
              <w:pPrChange w:id="26636" w:author="Houyem Rais" w:date="2024-02-22T14:49:00Z">
                <w:pPr>
                  <w:spacing w:before="0" w:after="0" w:line="240" w:lineRule="auto"/>
                  <w:jc w:val="center"/>
                </w:pPr>
              </w:pPrChange>
            </w:pPr>
            <w:del w:id="26637"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2B891458" w14:textId="67073C6A" w:rsidR="003216DF" w:rsidRPr="00CB457E" w:rsidDel="00201166" w:rsidRDefault="003216DF" w:rsidP="00D62BC5">
            <w:pPr>
              <w:spacing w:before="0" w:after="160"/>
              <w:jc w:val="left"/>
              <w:rPr>
                <w:del w:id="26638" w:author="Houyem Rais" w:date="2024-02-22T14:46:00Z"/>
                <w:rFonts w:ascii="Arial" w:eastAsia="Times New Roman" w:hAnsi="Arial" w:cs="Arial"/>
                <w:sz w:val="16"/>
                <w:szCs w:val="16"/>
                <w:lang w:eastAsia="fr-FR"/>
              </w:rPr>
              <w:pPrChange w:id="26639" w:author="Houyem Rais" w:date="2024-02-22T14:49:00Z">
                <w:pPr>
                  <w:spacing w:before="0" w:after="0" w:line="240" w:lineRule="auto"/>
                  <w:jc w:val="center"/>
                </w:pPr>
              </w:pPrChange>
            </w:pPr>
            <w:del w:id="26640" w:author="Houyem Rais" w:date="2024-02-22T14:46:00Z">
              <w:r w:rsidRPr="00CB457E" w:rsidDel="00201166">
                <w:rPr>
                  <w:rFonts w:ascii="Arial" w:eastAsia="Times New Roman" w:hAnsi="Arial" w:cs="Arial"/>
                  <w:sz w:val="16"/>
                  <w:szCs w:val="16"/>
                  <w:lang w:eastAsia="fr-FR"/>
                </w:rPr>
                <w:delText>13,05%</w:delText>
              </w:r>
            </w:del>
          </w:p>
        </w:tc>
        <w:tc>
          <w:tcPr>
            <w:tcW w:w="863" w:type="dxa"/>
            <w:tcBorders>
              <w:top w:val="nil"/>
              <w:left w:val="nil"/>
              <w:bottom w:val="single" w:sz="4" w:space="0" w:color="auto"/>
              <w:right w:val="single" w:sz="4" w:space="0" w:color="auto"/>
            </w:tcBorders>
            <w:shd w:val="clear" w:color="auto" w:fill="auto"/>
            <w:noWrap/>
            <w:vAlign w:val="center"/>
            <w:hideMark/>
          </w:tcPr>
          <w:p w14:paraId="44DE4D23" w14:textId="4DC474BB" w:rsidR="003216DF" w:rsidRPr="00CB457E" w:rsidDel="00201166" w:rsidRDefault="003216DF" w:rsidP="00D62BC5">
            <w:pPr>
              <w:spacing w:before="0" w:after="160"/>
              <w:jc w:val="left"/>
              <w:rPr>
                <w:del w:id="26641" w:author="Houyem Rais" w:date="2024-02-22T14:46:00Z"/>
                <w:rFonts w:ascii="Arial" w:eastAsia="Times New Roman" w:hAnsi="Arial" w:cs="Arial"/>
                <w:sz w:val="16"/>
                <w:szCs w:val="16"/>
                <w:lang w:eastAsia="fr-FR"/>
              </w:rPr>
              <w:pPrChange w:id="26642" w:author="Houyem Rais" w:date="2024-02-22T14:49:00Z">
                <w:pPr>
                  <w:spacing w:before="0" w:after="0" w:line="240" w:lineRule="auto"/>
                  <w:jc w:val="center"/>
                </w:pPr>
              </w:pPrChange>
            </w:pPr>
            <w:del w:id="26643"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1F41FF6C" w14:textId="007BF591" w:rsidR="003216DF" w:rsidRPr="00CB457E" w:rsidDel="00201166" w:rsidRDefault="003216DF" w:rsidP="00D62BC5">
            <w:pPr>
              <w:spacing w:before="0" w:after="160"/>
              <w:jc w:val="left"/>
              <w:rPr>
                <w:del w:id="26644" w:author="Houyem Rais" w:date="2024-02-22T14:46:00Z"/>
                <w:rFonts w:ascii="Arial" w:eastAsia="Times New Roman" w:hAnsi="Arial" w:cs="Arial"/>
                <w:sz w:val="16"/>
                <w:szCs w:val="16"/>
                <w:lang w:eastAsia="fr-FR"/>
              </w:rPr>
              <w:pPrChange w:id="26645" w:author="Houyem Rais" w:date="2024-02-22T14:49:00Z">
                <w:pPr>
                  <w:spacing w:before="0" w:after="0" w:line="240" w:lineRule="auto"/>
                  <w:jc w:val="center"/>
                </w:pPr>
              </w:pPrChange>
            </w:pPr>
            <w:del w:id="26646"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41F0A58E" w14:textId="45870109" w:rsidR="003216DF" w:rsidRPr="00CB457E" w:rsidDel="00201166" w:rsidRDefault="003216DF" w:rsidP="00D62BC5">
            <w:pPr>
              <w:spacing w:before="0" w:after="160"/>
              <w:jc w:val="left"/>
              <w:rPr>
                <w:del w:id="26647" w:author="Houyem Rais" w:date="2024-02-22T14:46:00Z"/>
                <w:rFonts w:ascii="Arial" w:eastAsia="Times New Roman" w:hAnsi="Arial" w:cs="Arial"/>
                <w:sz w:val="16"/>
                <w:szCs w:val="16"/>
                <w:lang w:eastAsia="fr-FR"/>
              </w:rPr>
              <w:pPrChange w:id="26648" w:author="Houyem Rais" w:date="2024-02-22T14:49:00Z">
                <w:pPr>
                  <w:spacing w:before="0" w:after="0" w:line="240" w:lineRule="auto"/>
                  <w:jc w:val="center"/>
                </w:pPr>
              </w:pPrChange>
            </w:pPr>
            <w:del w:id="26649" w:author="Houyem Rais" w:date="2024-02-22T14:46:00Z">
              <w:r w:rsidRPr="00CB457E" w:rsidDel="00201166">
                <w:rPr>
                  <w:rFonts w:ascii="Arial" w:eastAsia="Times New Roman" w:hAnsi="Arial" w:cs="Arial"/>
                  <w:sz w:val="16"/>
                  <w:szCs w:val="16"/>
                  <w:lang w:eastAsia="fr-FR"/>
                </w:rPr>
                <w:delText>0,65%</w:delText>
              </w:r>
            </w:del>
          </w:p>
        </w:tc>
        <w:tc>
          <w:tcPr>
            <w:tcW w:w="709" w:type="dxa"/>
            <w:tcBorders>
              <w:top w:val="nil"/>
              <w:left w:val="nil"/>
              <w:bottom w:val="single" w:sz="4" w:space="0" w:color="auto"/>
              <w:right w:val="single" w:sz="4" w:space="0" w:color="auto"/>
            </w:tcBorders>
            <w:shd w:val="clear" w:color="auto" w:fill="auto"/>
            <w:noWrap/>
            <w:vAlign w:val="center"/>
            <w:hideMark/>
          </w:tcPr>
          <w:p w14:paraId="480C11D3" w14:textId="531BAD27" w:rsidR="003216DF" w:rsidRPr="00CB457E" w:rsidDel="00201166" w:rsidRDefault="003216DF" w:rsidP="00D62BC5">
            <w:pPr>
              <w:spacing w:before="0" w:after="160"/>
              <w:jc w:val="left"/>
              <w:rPr>
                <w:del w:id="26650" w:author="Houyem Rais" w:date="2024-02-22T14:46:00Z"/>
                <w:rFonts w:ascii="Arial" w:eastAsia="Times New Roman" w:hAnsi="Arial" w:cs="Arial"/>
                <w:sz w:val="16"/>
                <w:szCs w:val="16"/>
                <w:lang w:eastAsia="fr-FR"/>
              </w:rPr>
              <w:pPrChange w:id="26651" w:author="Houyem Rais" w:date="2024-02-22T14:49:00Z">
                <w:pPr>
                  <w:spacing w:before="0" w:after="0" w:line="240" w:lineRule="auto"/>
                  <w:jc w:val="center"/>
                </w:pPr>
              </w:pPrChange>
            </w:pPr>
            <w:del w:id="26652"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1,51 </w:delText>
              </w:r>
            </w:del>
          </w:p>
        </w:tc>
        <w:tc>
          <w:tcPr>
            <w:tcW w:w="850" w:type="dxa"/>
            <w:tcBorders>
              <w:top w:val="nil"/>
              <w:left w:val="nil"/>
              <w:bottom w:val="single" w:sz="4" w:space="0" w:color="auto"/>
              <w:right w:val="single" w:sz="4" w:space="0" w:color="auto"/>
            </w:tcBorders>
            <w:shd w:val="clear" w:color="auto" w:fill="auto"/>
            <w:vAlign w:val="center"/>
            <w:hideMark/>
          </w:tcPr>
          <w:p w14:paraId="1214B24F" w14:textId="7AF0EF4C" w:rsidR="003216DF" w:rsidRPr="00CB457E" w:rsidDel="00201166" w:rsidRDefault="003216DF" w:rsidP="00D62BC5">
            <w:pPr>
              <w:spacing w:before="0" w:after="160"/>
              <w:jc w:val="left"/>
              <w:rPr>
                <w:del w:id="26653" w:author="Houyem Rais" w:date="2024-02-22T14:46:00Z"/>
                <w:rFonts w:ascii="Arial" w:eastAsia="Times New Roman" w:hAnsi="Arial" w:cs="Arial"/>
                <w:sz w:val="16"/>
                <w:szCs w:val="16"/>
                <w:lang w:eastAsia="fr-FR"/>
              </w:rPr>
              <w:pPrChange w:id="26654" w:author="Houyem Rais" w:date="2024-02-22T14:49:00Z">
                <w:pPr>
                  <w:spacing w:before="0" w:after="0" w:line="240" w:lineRule="auto"/>
                  <w:jc w:val="center"/>
                </w:pPr>
              </w:pPrChange>
            </w:pPr>
            <w:del w:id="26655"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3F092E55" w14:textId="4BF3A8E4" w:rsidR="003216DF" w:rsidRPr="00CB457E" w:rsidDel="00201166" w:rsidRDefault="003216DF" w:rsidP="00D62BC5">
            <w:pPr>
              <w:spacing w:before="0" w:after="160"/>
              <w:jc w:val="left"/>
              <w:rPr>
                <w:del w:id="26656" w:author="Houyem Rais" w:date="2024-02-22T14:46:00Z"/>
                <w:rFonts w:ascii="Arial" w:eastAsia="Times New Roman" w:hAnsi="Arial" w:cs="Arial"/>
                <w:b/>
                <w:bCs/>
                <w:sz w:val="16"/>
                <w:szCs w:val="16"/>
                <w:lang w:eastAsia="fr-FR"/>
              </w:rPr>
              <w:pPrChange w:id="26657" w:author="Houyem Rais" w:date="2024-02-22T14:49:00Z">
                <w:pPr>
                  <w:spacing w:before="0" w:after="0" w:line="240" w:lineRule="auto"/>
                  <w:jc w:val="center"/>
                </w:pPr>
              </w:pPrChange>
            </w:pPr>
            <w:del w:id="26658"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5E433E1B" w14:textId="531B6E70" w:rsidR="003216DF" w:rsidRPr="00CB457E" w:rsidDel="00201166" w:rsidRDefault="003216DF" w:rsidP="00D62BC5">
            <w:pPr>
              <w:spacing w:before="0" w:after="160"/>
              <w:jc w:val="left"/>
              <w:rPr>
                <w:del w:id="26659" w:author="Houyem Rais" w:date="2024-02-22T14:46:00Z"/>
                <w:rFonts w:ascii="Arial" w:eastAsia="Times New Roman" w:hAnsi="Arial" w:cs="Arial"/>
                <w:b/>
                <w:bCs/>
                <w:sz w:val="16"/>
                <w:szCs w:val="16"/>
                <w:lang w:eastAsia="fr-FR"/>
              </w:rPr>
              <w:pPrChange w:id="26660" w:author="Houyem Rais" w:date="2024-02-22T14:49:00Z">
                <w:pPr>
                  <w:spacing w:before="0" w:after="0" w:line="240" w:lineRule="auto"/>
                  <w:jc w:val="center"/>
                </w:pPr>
              </w:pPrChange>
            </w:pPr>
            <w:del w:id="26661"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54B279BC" w14:textId="67D6F4EE" w:rsidR="003216DF" w:rsidRPr="00CB457E" w:rsidDel="00201166" w:rsidRDefault="003216DF" w:rsidP="00D62BC5">
            <w:pPr>
              <w:spacing w:before="0" w:after="160"/>
              <w:jc w:val="left"/>
              <w:rPr>
                <w:del w:id="26662" w:author="Houyem Rais" w:date="2024-02-22T14:46:00Z"/>
                <w:rFonts w:ascii="Arial" w:eastAsia="Times New Roman" w:hAnsi="Arial" w:cs="Arial"/>
                <w:sz w:val="16"/>
                <w:szCs w:val="16"/>
                <w:lang w:eastAsia="fr-FR"/>
              </w:rPr>
              <w:pPrChange w:id="26663" w:author="Houyem Rais" w:date="2024-02-22T14:49:00Z">
                <w:pPr>
                  <w:spacing w:before="0" w:after="0" w:line="240" w:lineRule="auto"/>
                  <w:jc w:val="center"/>
                </w:pPr>
              </w:pPrChange>
            </w:pPr>
            <w:del w:id="2666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5DF4F8A9" w14:textId="76FA4F77" w:rsidR="003216DF" w:rsidRPr="00CB457E" w:rsidDel="00201166" w:rsidRDefault="003216DF" w:rsidP="00D62BC5">
            <w:pPr>
              <w:spacing w:before="0" w:after="160"/>
              <w:jc w:val="left"/>
              <w:rPr>
                <w:del w:id="26665" w:author="Houyem Rais" w:date="2024-02-22T14:46:00Z"/>
                <w:rFonts w:ascii="Arial" w:eastAsia="Times New Roman" w:hAnsi="Arial" w:cs="Arial"/>
                <w:sz w:val="16"/>
                <w:szCs w:val="16"/>
                <w:lang w:eastAsia="fr-FR"/>
              </w:rPr>
              <w:pPrChange w:id="26666" w:author="Houyem Rais" w:date="2024-02-22T14:49:00Z">
                <w:pPr>
                  <w:spacing w:before="0" w:after="0" w:line="240" w:lineRule="auto"/>
                  <w:jc w:val="center"/>
                </w:pPr>
              </w:pPrChange>
            </w:pPr>
            <w:del w:id="26667" w:author="Houyem Rais" w:date="2024-02-22T14:46:00Z">
              <w:r w:rsidRPr="00CB457E" w:rsidDel="00201166">
                <w:rPr>
                  <w:rFonts w:ascii="Arial" w:eastAsia="Times New Roman" w:hAnsi="Arial" w:cs="Arial"/>
                  <w:sz w:val="16"/>
                  <w:szCs w:val="16"/>
                  <w:lang w:eastAsia="fr-FR"/>
                </w:rPr>
                <w:delText xml:space="preserve">1,5 </w:delText>
              </w:r>
            </w:del>
          </w:p>
        </w:tc>
      </w:tr>
      <w:tr w:rsidR="003216DF" w:rsidRPr="00CB457E" w:rsidDel="00201166" w14:paraId="66D9697F" w14:textId="1D4A5310" w:rsidTr="00E26F44">
        <w:trPr>
          <w:trHeight w:val="140"/>
          <w:del w:id="26668" w:author="Houyem Rais" w:date="2024-02-22T14:46:00Z"/>
        </w:trPr>
        <w:tc>
          <w:tcPr>
            <w:tcW w:w="425" w:type="dxa"/>
            <w:tcBorders>
              <w:top w:val="single" w:sz="4" w:space="0" w:color="auto"/>
              <w:left w:val="single" w:sz="4" w:space="0" w:color="auto"/>
              <w:bottom w:val="single" w:sz="4" w:space="0" w:color="auto"/>
              <w:right w:val="single" w:sz="4" w:space="0" w:color="auto"/>
            </w:tcBorders>
            <w:shd w:val="clear" w:color="auto" w:fill="auto"/>
            <w:noWrap/>
            <w:hideMark/>
          </w:tcPr>
          <w:p w14:paraId="4F9FEBF6" w14:textId="1F814E13" w:rsidR="003216DF" w:rsidRPr="00CB457E" w:rsidDel="00201166" w:rsidRDefault="003216DF" w:rsidP="00D62BC5">
            <w:pPr>
              <w:spacing w:before="0" w:after="160"/>
              <w:jc w:val="left"/>
              <w:rPr>
                <w:del w:id="26669" w:author="Houyem Rais" w:date="2024-02-22T14:46:00Z"/>
                <w:rFonts w:ascii="Arial" w:eastAsia="Times New Roman" w:hAnsi="Arial" w:cs="Arial"/>
                <w:b/>
                <w:bCs/>
                <w:sz w:val="16"/>
                <w:szCs w:val="16"/>
                <w:lang w:eastAsia="fr-FR"/>
              </w:rPr>
              <w:pPrChange w:id="26670" w:author="Houyem Rais" w:date="2024-02-22T14:49:00Z">
                <w:pPr>
                  <w:spacing w:before="0" w:after="0" w:line="240" w:lineRule="auto"/>
                  <w:jc w:val="center"/>
                </w:pPr>
              </w:pPrChange>
            </w:pPr>
            <w:del w:id="26671" w:author="Houyem Rais" w:date="2024-02-22T14:46:00Z">
              <w:r w:rsidRPr="00CB457E" w:rsidDel="00201166">
                <w:rPr>
                  <w:rFonts w:ascii="Arial" w:eastAsia="Times New Roman" w:hAnsi="Arial" w:cs="Arial"/>
                  <w:b/>
                  <w:bCs/>
                  <w:sz w:val="16"/>
                  <w:szCs w:val="16"/>
                  <w:lang w:eastAsia="fr-FR"/>
                </w:rPr>
                <w:delText>30</w:delText>
              </w:r>
            </w:del>
          </w:p>
        </w:tc>
        <w:tc>
          <w:tcPr>
            <w:tcW w:w="1135" w:type="dxa"/>
            <w:tcBorders>
              <w:top w:val="single" w:sz="4" w:space="0" w:color="auto"/>
              <w:left w:val="nil"/>
              <w:bottom w:val="single" w:sz="4" w:space="0" w:color="auto"/>
              <w:right w:val="single" w:sz="4" w:space="0" w:color="auto"/>
            </w:tcBorders>
            <w:shd w:val="clear" w:color="auto" w:fill="auto"/>
            <w:hideMark/>
          </w:tcPr>
          <w:p w14:paraId="452C2498" w14:textId="233559F5" w:rsidR="003216DF" w:rsidRPr="00CB457E" w:rsidDel="00201166" w:rsidRDefault="003216DF" w:rsidP="00D62BC5">
            <w:pPr>
              <w:spacing w:before="0" w:after="160"/>
              <w:jc w:val="left"/>
              <w:rPr>
                <w:del w:id="26672" w:author="Houyem Rais" w:date="2024-02-22T14:46:00Z"/>
                <w:rFonts w:ascii="Arial" w:eastAsia="Times New Roman" w:hAnsi="Arial" w:cs="Arial"/>
                <w:sz w:val="16"/>
                <w:szCs w:val="16"/>
                <w:lang w:eastAsia="fr-FR"/>
              </w:rPr>
              <w:pPrChange w:id="26673" w:author="Houyem Rais" w:date="2024-02-22T14:49:00Z">
                <w:pPr>
                  <w:spacing w:before="0" w:after="0" w:line="240" w:lineRule="auto"/>
                  <w:jc w:val="left"/>
                </w:pPr>
              </w:pPrChange>
            </w:pPr>
            <w:del w:id="26674"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single" w:sz="4" w:space="0" w:color="auto"/>
              <w:left w:val="nil"/>
              <w:bottom w:val="single" w:sz="4" w:space="0" w:color="auto"/>
              <w:right w:val="single" w:sz="4" w:space="0" w:color="auto"/>
            </w:tcBorders>
            <w:shd w:val="clear" w:color="auto" w:fill="auto"/>
            <w:noWrap/>
            <w:hideMark/>
          </w:tcPr>
          <w:p w14:paraId="4984A818" w14:textId="416C3796" w:rsidR="003216DF" w:rsidRPr="00CB457E" w:rsidDel="00201166" w:rsidRDefault="003216DF" w:rsidP="00D62BC5">
            <w:pPr>
              <w:spacing w:before="0" w:after="160"/>
              <w:jc w:val="left"/>
              <w:rPr>
                <w:del w:id="26675" w:author="Houyem Rais" w:date="2024-02-22T14:46:00Z"/>
                <w:rFonts w:ascii="Arial" w:eastAsia="Times New Roman" w:hAnsi="Arial" w:cs="Arial"/>
                <w:sz w:val="16"/>
                <w:szCs w:val="16"/>
                <w:lang w:eastAsia="fr-FR"/>
              </w:rPr>
              <w:pPrChange w:id="26676" w:author="Houyem Rais" w:date="2024-02-22T14:49:00Z">
                <w:pPr>
                  <w:spacing w:before="0" w:after="0" w:line="240" w:lineRule="auto"/>
                  <w:jc w:val="left"/>
                </w:pPr>
              </w:pPrChange>
            </w:pPr>
            <w:del w:id="26677" w:author="Houyem Rais" w:date="2024-02-22T14:46:00Z">
              <w:r w:rsidRPr="00CB457E" w:rsidDel="00201166">
                <w:rPr>
                  <w:rFonts w:ascii="Arial" w:eastAsia="Times New Roman" w:hAnsi="Arial" w:cs="Arial"/>
                  <w:sz w:val="16"/>
                  <w:szCs w:val="16"/>
                  <w:lang w:eastAsia="fr-FR"/>
                </w:rPr>
                <w:delText>Technique</w:delText>
              </w:r>
            </w:del>
          </w:p>
        </w:tc>
        <w:tc>
          <w:tcPr>
            <w:tcW w:w="3260" w:type="dxa"/>
            <w:tcBorders>
              <w:top w:val="single" w:sz="4" w:space="0" w:color="auto"/>
              <w:left w:val="nil"/>
              <w:bottom w:val="single" w:sz="4" w:space="0" w:color="auto"/>
              <w:right w:val="single" w:sz="4" w:space="0" w:color="auto"/>
            </w:tcBorders>
            <w:shd w:val="clear" w:color="auto" w:fill="auto"/>
            <w:hideMark/>
          </w:tcPr>
          <w:p w14:paraId="01318880" w14:textId="02329375" w:rsidR="003216DF" w:rsidRPr="00CB457E" w:rsidDel="00201166" w:rsidRDefault="003216DF" w:rsidP="00D62BC5">
            <w:pPr>
              <w:spacing w:before="0" w:after="160"/>
              <w:jc w:val="left"/>
              <w:rPr>
                <w:del w:id="26678" w:author="Houyem Rais" w:date="2024-02-22T14:46:00Z"/>
                <w:rFonts w:ascii="Arial" w:eastAsia="Times New Roman" w:hAnsi="Arial" w:cs="Arial"/>
                <w:sz w:val="16"/>
                <w:szCs w:val="16"/>
                <w:lang w:eastAsia="fr-FR"/>
              </w:rPr>
              <w:pPrChange w:id="26679" w:author="Houyem Rais" w:date="2024-02-22T14:49:00Z">
                <w:pPr>
                  <w:spacing w:before="0" w:after="0" w:line="240" w:lineRule="auto"/>
                  <w:jc w:val="left"/>
                </w:pPr>
              </w:pPrChange>
            </w:pPr>
            <w:del w:id="26680" w:author="Houyem Rais" w:date="2024-02-22T14:46:00Z">
              <w:r w:rsidRPr="00CB457E" w:rsidDel="00201166">
                <w:rPr>
                  <w:rFonts w:ascii="Arial" w:eastAsia="Times New Roman" w:hAnsi="Arial" w:cs="Arial"/>
                  <w:sz w:val="16"/>
                  <w:szCs w:val="16"/>
                  <w:lang w:eastAsia="fr-FR"/>
                </w:rPr>
                <w:delText>Maintenance insuffisante</w:delText>
              </w:r>
            </w:del>
          </w:p>
        </w:tc>
        <w:tc>
          <w:tcPr>
            <w:tcW w:w="556" w:type="dxa"/>
            <w:tcBorders>
              <w:top w:val="single" w:sz="4" w:space="0" w:color="auto"/>
              <w:left w:val="nil"/>
              <w:bottom w:val="single" w:sz="4" w:space="0" w:color="auto"/>
              <w:right w:val="single" w:sz="4" w:space="0" w:color="auto"/>
            </w:tcBorders>
            <w:shd w:val="clear" w:color="000000" w:fill="DEC2EC"/>
            <w:noWrap/>
            <w:vAlign w:val="center"/>
            <w:hideMark/>
          </w:tcPr>
          <w:p w14:paraId="644E3991" w14:textId="30CA363C" w:rsidR="003216DF" w:rsidRPr="00CB457E" w:rsidDel="00201166" w:rsidRDefault="003216DF" w:rsidP="00D62BC5">
            <w:pPr>
              <w:spacing w:before="0" w:after="160"/>
              <w:jc w:val="left"/>
              <w:rPr>
                <w:del w:id="26681" w:author="Houyem Rais" w:date="2024-02-22T14:46:00Z"/>
                <w:rFonts w:ascii="Arial" w:eastAsia="Times New Roman" w:hAnsi="Arial" w:cs="Arial"/>
                <w:b/>
                <w:bCs/>
                <w:sz w:val="16"/>
                <w:szCs w:val="16"/>
                <w:lang w:eastAsia="fr-FR"/>
              </w:rPr>
              <w:pPrChange w:id="26682" w:author="Houyem Rais" w:date="2024-02-22T14:49:00Z">
                <w:pPr>
                  <w:spacing w:before="0" w:after="0" w:line="240" w:lineRule="auto"/>
                  <w:jc w:val="center"/>
                </w:pPr>
              </w:pPrChange>
            </w:pPr>
            <w:del w:id="26683" w:author="Houyem Rais" w:date="2024-02-22T14:46:00Z">
              <w:r w:rsidRPr="00CB457E" w:rsidDel="00201166">
                <w:rPr>
                  <w:rFonts w:ascii="Arial" w:eastAsia="Times New Roman" w:hAnsi="Arial" w:cs="Arial"/>
                  <w:b/>
                  <w:bCs/>
                  <w:sz w:val="16"/>
                  <w:szCs w:val="16"/>
                  <w:lang w:eastAsia="fr-FR"/>
                </w:rPr>
                <w:delText>12%</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280349D1" w14:textId="13501800" w:rsidR="003216DF" w:rsidRPr="00CB457E" w:rsidDel="00201166" w:rsidRDefault="003216DF" w:rsidP="00D62BC5">
            <w:pPr>
              <w:spacing w:before="0" w:after="160"/>
              <w:jc w:val="left"/>
              <w:rPr>
                <w:del w:id="26684" w:author="Houyem Rais" w:date="2024-02-22T14:46:00Z"/>
                <w:rFonts w:ascii="Arial" w:eastAsia="Times New Roman" w:hAnsi="Arial" w:cs="Arial"/>
                <w:sz w:val="16"/>
                <w:szCs w:val="16"/>
                <w:lang w:eastAsia="fr-FR"/>
              </w:rPr>
              <w:pPrChange w:id="26685" w:author="Houyem Rais" w:date="2024-02-22T14:49:00Z">
                <w:pPr>
                  <w:spacing w:before="0" w:after="0" w:line="240" w:lineRule="auto"/>
                  <w:jc w:val="center"/>
                </w:pPr>
              </w:pPrChange>
            </w:pPr>
            <w:del w:id="26686"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55FD2D4A" w14:textId="0769FC28" w:rsidR="003216DF" w:rsidRPr="00CB457E" w:rsidDel="00201166" w:rsidRDefault="003216DF" w:rsidP="00D62BC5">
            <w:pPr>
              <w:spacing w:before="0" w:after="160"/>
              <w:jc w:val="left"/>
              <w:rPr>
                <w:del w:id="26687" w:author="Houyem Rais" w:date="2024-02-22T14:46:00Z"/>
                <w:rFonts w:ascii="Arial" w:eastAsia="Times New Roman" w:hAnsi="Arial" w:cs="Arial"/>
                <w:sz w:val="16"/>
                <w:szCs w:val="16"/>
                <w:lang w:eastAsia="fr-FR"/>
              </w:rPr>
              <w:pPrChange w:id="26688" w:author="Houyem Rais" w:date="2024-02-22T14:49:00Z">
                <w:pPr>
                  <w:spacing w:before="0" w:after="0" w:line="240" w:lineRule="auto"/>
                  <w:jc w:val="center"/>
                </w:pPr>
              </w:pPrChange>
            </w:pPr>
            <w:del w:id="26689" w:author="Houyem Rais" w:date="2024-02-22T14:46:00Z">
              <w:r w:rsidRPr="00CB457E" w:rsidDel="00201166">
                <w:rPr>
                  <w:rFonts w:ascii="Arial" w:eastAsia="Times New Roman" w:hAnsi="Arial" w:cs="Arial"/>
                  <w:sz w:val="16"/>
                  <w:szCs w:val="16"/>
                  <w:lang w:eastAsia="fr-FR"/>
                </w:rPr>
                <w:delText>12,50%</w:delText>
              </w:r>
            </w:del>
          </w:p>
        </w:tc>
        <w:tc>
          <w:tcPr>
            <w:tcW w:w="863" w:type="dxa"/>
            <w:tcBorders>
              <w:top w:val="single" w:sz="4" w:space="0" w:color="auto"/>
              <w:left w:val="nil"/>
              <w:bottom w:val="single" w:sz="4" w:space="0" w:color="auto"/>
              <w:right w:val="single" w:sz="4" w:space="0" w:color="auto"/>
            </w:tcBorders>
            <w:shd w:val="clear" w:color="auto" w:fill="auto"/>
            <w:noWrap/>
            <w:vAlign w:val="center"/>
            <w:hideMark/>
          </w:tcPr>
          <w:p w14:paraId="6CBF5542" w14:textId="62E6844B" w:rsidR="003216DF" w:rsidRPr="00CB457E" w:rsidDel="00201166" w:rsidRDefault="003216DF" w:rsidP="00D62BC5">
            <w:pPr>
              <w:spacing w:before="0" w:after="160"/>
              <w:jc w:val="left"/>
              <w:rPr>
                <w:del w:id="26690" w:author="Houyem Rais" w:date="2024-02-22T14:46:00Z"/>
                <w:rFonts w:ascii="Arial" w:eastAsia="Times New Roman" w:hAnsi="Arial" w:cs="Arial"/>
                <w:sz w:val="16"/>
                <w:szCs w:val="16"/>
                <w:lang w:eastAsia="fr-FR"/>
              </w:rPr>
              <w:pPrChange w:id="26691" w:author="Houyem Rais" w:date="2024-02-22T14:49:00Z">
                <w:pPr>
                  <w:spacing w:before="0" w:after="0" w:line="240" w:lineRule="auto"/>
                  <w:jc w:val="center"/>
                </w:pPr>
              </w:pPrChange>
            </w:pPr>
            <w:del w:id="26692"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single" w:sz="4" w:space="0" w:color="auto"/>
              <w:left w:val="nil"/>
              <w:bottom w:val="single" w:sz="4" w:space="0" w:color="auto"/>
              <w:right w:val="single" w:sz="4" w:space="0" w:color="auto"/>
            </w:tcBorders>
            <w:shd w:val="clear" w:color="000000" w:fill="EBF1DE"/>
            <w:noWrap/>
            <w:vAlign w:val="center"/>
            <w:hideMark/>
          </w:tcPr>
          <w:p w14:paraId="0336BBF7" w14:textId="040D4F96" w:rsidR="003216DF" w:rsidRPr="00CB457E" w:rsidDel="00201166" w:rsidRDefault="003216DF" w:rsidP="00D62BC5">
            <w:pPr>
              <w:spacing w:before="0" w:after="160"/>
              <w:jc w:val="left"/>
              <w:rPr>
                <w:del w:id="26693" w:author="Houyem Rais" w:date="2024-02-22T14:46:00Z"/>
                <w:rFonts w:ascii="Arial" w:eastAsia="Times New Roman" w:hAnsi="Arial" w:cs="Arial"/>
                <w:sz w:val="16"/>
                <w:szCs w:val="16"/>
                <w:lang w:eastAsia="fr-FR"/>
              </w:rPr>
              <w:pPrChange w:id="26694" w:author="Houyem Rais" w:date="2024-02-22T14:49:00Z">
                <w:pPr>
                  <w:spacing w:before="0" w:after="0" w:line="240" w:lineRule="auto"/>
                  <w:jc w:val="center"/>
                </w:pPr>
              </w:pPrChange>
            </w:pPr>
            <w:del w:id="26695"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65D5B74A" w14:textId="2389EEF7" w:rsidR="003216DF" w:rsidRPr="00CB457E" w:rsidDel="00201166" w:rsidRDefault="003216DF" w:rsidP="00D62BC5">
            <w:pPr>
              <w:spacing w:before="0" w:after="160"/>
              <w:jc w:val="left"/>
              <w:rPr>
                <w:del w:id="26696" w:author="Houyem Rais" w:date="2024-02-22T14:46:00Z"/>
                <w:rFonts w:ascii="Arial" w:eastAsia="Times New Roman" w:hAnsi="Arial" w:cs="Arial"/>
                <w:sz w:val="16"/>
                <w:szCs w:val="16"/>
                <w:lang w:eastAsia="fr-FR"/>
              </w:rPr>
              <w:pPrChange w:id="26697" w:author="Houyem Rais" w:date="2024-02-22T14:49:00Z">
                <w:pPr>
                  <w:spacing w:before="0" w:after="0" w:line="240" w:lineRule="auto"/>
                  <w:jc w:val="center"/>
                </w:pPr>
              </w:pPrChange>
            </w:pPr>
            <w:del w:id="26698" w:author="Houyem Rais" w:date="2024-02-22T14:46:00Z">
              <w:r w:rsidRPr="00CB457E" w:rsidDel="00201166">
                <w:rPr>
                  <w:rFonts w:ascii="Arial" w:eastAsia="Times New Roman" w:hAnsi="Arial" w:cs="Arial"/>
                  <w:sz w:val="16"/>
                  <w:szCs w:val="16"/>
                  <w:lang w:eastAsia="fr-FR"/>
                </w:rPr>
                <w:delText>1,50%</w:delText>
              </w:r>
            </w:del>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52E57371" w14:textId="33150AC6" w:rsidR="003216DF" w:rsidRPr="00CB457E" w:rsidDel="00201166" w:rsidRDefault="003216DF" w:rsidP="00D62BC5">
            <w:pPr>
              <w:spacing w:before="0" w:after="160"/>
              <w:jc w:val="left"/>
              <w:rPr>
                <w:del w:id="26699" w:author="Houyem Rais" w:date="2024-02-22T14:46:00Z"/>
                <w:rFonts w:ascii="Arial" w:eastAsia="Times New Roman" w:hAnsi="Arial" w:cs="Arial"/>
                <w:sz w:val="16"/>
                <w:szCs w:val="16"/>
                <w:lang w:eastAsia="fr-FR"/>
              </w:rPr>
              <w:pPrChange w:id="26700" w:author="Houyem Rais" w:date="2024-02-22T14:49:00Z">
                <w:pPr>
                  <w:spacing w:before="0" w:after="0" w:line="240" w:lineRule="auto"/>
                  <w:jc w:val="center"/>
                </w:pPr>
              </w:pPrChange>
            </w:pPr>
            <w:del w:id="26701"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3,47 </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478A9390" w14:textId="613939A5" w:rsidR="003216DF" w:rsidRPr="00CB457E" w:rsidDel="00201166" w:rsidRDefault="003216DF" w:rsidP="00D62BC5">
            <w:pPr>
              <w:spacing w:before="0" w:after="160"/>
              <w:jc w:val="left"/>
              <w:rPr>
                <w:del w:id="26702" w:author="Houyem Rais" w:date="2024-02-22T14:46:00Z"/>
                <w:rFonts w:ascii="Arial" w:eastAsia="Times New Roman" w:hAnsi="Arial" w:cs="Arial"/>
                <w:sz w:val="16"/>
                <w:szCs w:val="16"/>
                <w:lang w:eastAsia="fr-FR"/>
              </w:rPr>
              <w:pPrChange w:id="26703" w:author="Houyem Rais" w:date="2024-02-22T14:49:00Z">
                <w:pPr>
                  <w:spacing w:before="0" w:after="0" w:line="240" w:lineRule="auto"/>
                  <w:jc w:val="center"/>
                </w:pPr>
              </w:pPrChange>
            </w:pPr>
            <w:del w:id="26704"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single" w:sz="4" w:space="0" w:color="auto"/>
              <w:left w:val="nil"/>
              <w:bottom w:val="single" w:sz="4" w:space="0" w:color="auto"/>
              <w:right w:val="single" w:sz="4" w:space="0" w:color="auto"/>
            </w:tcBorders>
            <w:shd w:val="clear" w:color="000000" w:fill="E4DFEC"/>
            <w:noWrap/>
            <w:vAlign w:val="center"/>
            <w:hideMark/>
          </w:tcPr>
          <w:p w14:paraId="2A4BC92A" w14:textId="2A2135C0" w:rsidR="003216DF" w:rsidRPr="00CB457E" w:rsidDel="00201166" w:rsidRDefault="003216DF" w:rsidP="00D62BC5">
            <w:pPr>
              <w:spacing w:before="0" w:after="160"/>
              <w:jc w:val="left"/>
              <w:rPr>
                <w:del w:id="26705" w:author="Houyem Rais" w:date="2024-02-22T14:46:00Z"/>
                <w:rFonts w:ascii="Arial" w:eastAsia="Times New Roman" w:hAnsi="Arial" w:cs="Arial"/>
                <w:b/>
                <w:bCs/>
                <w:sz w:val="16"/>
                <w:szCs w:val="16"/>
                <w:lang w:eastAsia="fr-FR"/>
              </w:rPr>
              <w:pPrChange w:id="26706" w:author="Houyem Rais" w:date="2024-02-22T14:49:00Z">
                <w:pPr>
                  <w:spacing w:before="0" w:after="0" w:line="240" w:lineRule="auto"/>
                  <w:jc w:val="center"/>
                </w:pPr>
              </w:pPrChange>
            </w:pPr>
            <w:del w:id="26707"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single" w:sz="4" w:space="0" w:color="auto"/>
              <w:left w:val="nil"/>
              <w:bottom w:val="single" w:sz="4" w:space="0" w:color="auto"/>
              <w:right w:val="single" w:sz="4" w:space="0" w:color="auto"/>
            </w:tcBorders>
            <w:shd w:val="clear" w:color="000000" w:fill="E4DFEC"/>
            <w:noWrap/>
            <w:vAlign w:val="center"/>
            <w:hideMark/>
          </w:tcPr>
          <w:p w14:paraId="38711F88" w14:textId="45C00430" w:rsidR="003216DF" w:rsidRPr="00CB457E" w:rsidDel="00201166" w:rsidRDefault="003216DF" w:rsidP="00D62BC5">
            <w:pPr>
              <w:spacing w:before="0" w:after="160"/>
              <w:jc w:val="left"/>
              <w:rPr>
                <w:del w:id="26708" w:author="Houyem Rais" w:date="2024-02-22T14:46:00Z"/>
                <w:rFonts w:ascii="Arial" w:eastAsia="Times New Roman" w:hAnsi="Arial" w:cs="Arial"/>
                <w:b/>
                <w:bCs/>
                <w:sz w:val="16"/>
                <w:szCs w:val="16"/>
                <w:lang w:eastAsia="fr-FR"/>
              </w:rPr>
              <w:pPrChange w:id="26709" w:author="Houyem Rais" w:date="2024-02-22T14:49:00Z">
                <w:pPr>
                  <w:spacing w:before="0" w:after="0" w:line="240" w:lineRule="auto"/>
                  <w:jc w:val="center"/>
                </w:pPr>
              </w:pPrChange>
            </w:pPr>
            <w:del w:id="26710"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66D384FD" w14:textId="6BA368CC" w:rsidR="003216DF" w:rsidRPr="00CB457E" w:rsidDel="00201166" w:rsidRDefault="003216DF" w:rsidP="00D62BC5">
            <w:pPr>
              <w:spacing w:before="0" w:after="160"/>
              <w:jc w:val="left"/>
              <w:rPr>
                <w:del w:id="26711" w:author="Houyem Rais" w:date="2024-02-22T14:46:00Z"/>
                <w:rFonts w:ascii="Arial" w:eastAsia="Times New Roman" w:hAnsi="Arial" w:cs="Arial"/>
                <w:sz w:val="16"/>
                <w:szCs w:val="16"/>
                <w:lang w:eastAsia="fr-FR"/>
              </w:rPr>
              <w:pPrChange w:id="26712" w:author="Houyem Rais" w:date="2024-02-22T14:49:00Z">
                <w:pPr>
                  <w:spacing w:before="0" w:after="0" w:line="240" w:lineRule="auto"/>
                  <w:jc w:val="center"/>
                </w:pPr>
              </w:pPrChange>
            </w:pPr>
            <w:del w:id="26713"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5BA1BCEB" w14:textId="2E7A1A29" w:rsidR="003216DF" w:rsidRPr="00CB457E" w:rsidDel="00201166" w:rsidRDefault="003216DF" w:rsidP="00D62BC5">
            <w:pPr>
              <w:spacing w:before="0" w:after="160"/>
              <w:jc w:val="left"/>
              <w:rPr>
                <w:del w:id="26714" w:author="Houyem Rais" w:date="2024-02-22T14:46:00Z"/>
                <w:rFonts w:ascii="Arial" w:eastAsia="Times New Roman" w:hAnsi="Arial" w:cs="Arial"/>
                <w:sz w:val="16"/>
                <w:szCs w:val="16"/>
                <w:lang w:eastAsia="fr-FR"/>
              </w:rPr>
              <w:pPrChange w:id="26715" w:author="Houyem Rais" w:date="2024-02-22T14:49:00Z">
                <w:pPr>
                  <w:spacing w:before="0" w:after="0" w:line="240" w:lineRule="auto"/>
                  <w:jc w:val="center"/>
                </w:pPr>
              </w:pPrChange>
            </w:pPr>
            <w:del w:id="26716" w:author="Houyem Rais" w:date="2024-02-22T14:46:00Z">
              <w:r w:rsidRPr="00CB457E" w:rsidDel="00201166">
                <w:rPr>
                  <w:rFonts w:ascii="Arial" w:eastAsia="Times New Roman" w:hAnsi="Arial" w:cs="Arial"/>
                  <w:sz w:val="16"/>
                  <w:szCs w:val="16"/>
                  <w:lang w:eastAsia="fr-FR"/>
                </w:rPr>
                <w:delText xml:space="preserve">3,5 </w:delText>
              </w:r>
            </w:del>
          </w:p>
        </w:tc>
      </w:tr>
      <w:tr w:rsidR="003216DF" w:rsidRPr="00CB457E" w:rsidDel="00201166" w14:paraId="59A6FC72" w14:textId="025241AC" w:rsidTr="00E26F44">
        <w:trPr>
          <w:trHeight w:val="63"/>
          <w:del w:id="26717" w:author="Houyem Rais" w:date="2024-02-22T14:46:00Z"/>
        </w:trPr>
        <w:tc>
          <w:tcPr>
            <w:tcW w:w="425" w:type="dxa"/>
            <w:tcBorders>
              <w:top w:val="single" w:sz="4" w:space="0" w:color="auto"/>
              <w:left w:val="single" w:sz="4" w:space="0" w:color="auto"/>
              <w:bottom w:val="single" w:sz="4" w:space="0" w:color="auto"/>
              <w:right w:val="single" w:sz="4" w:space="0" w:color="auto"/>
            </w:tcBorders>
            <w:shd w:val="clear" w:color="auto" w:fill="auto"/>
            <w:noWrap/>
            <w:hideMark/>
          </w:tcPr>
          <w:p w14:paraId="3DB11D14" w14:textId="7DDA0FC7" w:rsidR="003216DF" w:rsidRPr="00CB457E" w:rsidDel="00201166" w:rsidRDefault="003216DF" w:rsidP="00D62BC5">
            <w:pPr>
              <w:spacing w:before="0" w:after="160"/>
              <w:jc w:val="left"/>
              <w:rPr>
                <w:del w:id="26718" w:author="Houyem Rais" w:date="2024-02-22T14:46:00Z"/>
                <w:rFonts w:ascii="Arial" w:eastAsia="Times New Roman" w:hAnsi="Arial" w:cs="Arial"/>
                <w:b/>
                <w:bCs/>
                <w:sz w:val="16"/>
                <w:szCs w:val="16"/>
                <w:lang w:eastAsia="fr-FR"/>
              </w:rPr>
              <w:pPrChange w:id="26719" w:author="Houyem Rais" w:date="2024-02-22T14:49:00Z">
                <w:pPr>
                  <w:spacing w:before="0" w:after="0" w:line="240" w:lineRule="auto"/>
                  <w:jc w:val="center"/>
                </w:pPr>
              </w:pPrChange>
            </w:pPr>
            <w:del w:id="26720" w:author="Houyem Rais" w:date="2024-02-22T14:46:00Z">
              <w:r w:rsidRPr="00CB457E" w:rsidDel="00201166">
                <w:rPr>
                  <w:rFonts w:ascii="Arial" w:eastAsia="Times New Roman" w:hAnsi="Arial" w:cs="Arial"/>
                  <w:b/>
                  <w:bCs/>
                  <w:sz w:val="16"/>
                  <w:szCs w:val="16"/>
                  <w:lang w:eastAsia="fr-FR"/>
                </w:rPr>
                <w:delText>31</w:delText>
              </w:r>
            </w:del>
          </w:p>
        </w:tc>
        <w:tc>
          <w:tcPr>
            <w:tcW w:w="1135" w:type="dxa"/>
            <w:tcBorders>
              <w:top w:val="single" w:sz="4" w:space="0" w:color="auto"/>
              <w:left w:val="nil"/>
              <w:bottom w:val="single" w:sz="4" w:space="0" w:color="auto"/>
              <w:right w:val="single" w:sz="4" w:space="0" w:color="auto"/>
            </w:tcBorders>
            <w:shd w:val="clear" w:color="auto" w:fill="auto"/>
            <w:hideMark/>
          </w:tcPr>
          <w:p w14:paraId="4EB57057" w14:textId="5228D60F" w:rsidR="003216DF" w:rsidRPr="00CB457E" w:rsidDel="00201166" w:rsidRDefault="003216DF" w:rsidP="00D62BC5">
            <w:pPr>
              <w:spacing w:before="0" w:after="160"/>
              <w:jc w:val="left"/>
              <w:rPr>
                <w:del w:id="26721" w:author="Houyem Rais" w:date="2024-02-22T14:46:00Z"/>
                <w:rFonts w:ascii="Arial" w:eastAsia="Times New Roman" w:hAnsi="Arial" w:cs="Arial"/>
                <w:sz w:val="16"/>
                <w:szCs w:val="16"/>
                <w:lang w:eastAsia="fr-FR"/>
              </w:rPr>
              <w:pPrChange w:id="26722" w:author="Houyem Rais" w:date="2024-02-22T14:49:00Z">
                <w:pPr>
                  <w:spacing w:before="0" w:after="0" w:line="240" w:lineRule="auto"/>
                  <w:jc w:val="left"/>
                </w:pPr>
              </w:pPrChange>
            </w:pPr>
            <w:del w:id="26723"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single" w:sz="4" w:space="0" w:color="auto"/>
              <w:left w:val="nil"/>
              <w:bottom w:val="single" w:sz="4" w:space="0" w:color="auto"/>
              <w:right w:val="single" w:sz="4" w:space="0" w:color="auto"/>
            </w:tcBorders>
            <w:shd w:val="clear" w:color="auto" w:fill="auto"/>
            <w:noWrap/>
            <w:hideMark/>
          </w:tcPr>
          <w:p w14:paraId="21A39EE9" w14:textId="01438D72" w:rsidR="003216DF" w:rsidRPr="00CB457E" w:rsidDel="00201166" w:rsidRDefault="003216DF" w:rsidP="00D62BC5">
            <w:pPr>
              <w:spacing w:before="0" w:after="160"/>
              <w:jc w:val="left"/>
              <w:rPr>
                <w:del w:id="26724" w:author="Houyem Rais" w:date="2024-02-22T14:46:00Z"/>
                <w:rFonts w:ascii="Arial" w:eastAsia="Times New Roman" w:hAnsi="Arial" w:cs="Arial"/>
                <w:sz w:val="16"/>
                <w:szCs w:val="16"/>
                <w:lang w:eastAsia="fr-FR"/>
              </w:rPr>
              <w:pPrChange w:id="26725" w:author="Houyem Rais" w:date="2024-02-22T14:49:00Z">
                <w:pPr>
                  <w:spacing w:before="0" w:after="0" w:line="240" w:lineRule="auto"/>
                  <w:jc w:val="left"/>
                </w:pPr>
              </w:pPrChange>
            </w:pPr>
            <w:del w:id="26726" w:author="Houyem Rais" w:date="2024-02-22T14:46:00Z">
              <w:r w:rsidRPr="00CB457E" w:rsidDel="00201166">
                <w:rPr>
                  <w:rFonts w:ascii="Arial" w:eastAsia="Times New Roman" w:hAnsi="Arial" w:cs="Arial"/>
                  <w:sz w:val="16"/>
                  <w:szCs w:val="16"/>
                  <w:lang w:eastAsia="fr-FR"/>
                </w:rPr>
                <w:delText>Environnemental</w:delText>
              </w:r>
            </w:del>
          </w:p>
        </w:tc>
        <w:tc>
          <w:tcPr>
            <w:tcW w:w="3260" w:type="dxa"/>
            <w:tcBorders>
              <w:top w:val="single" w:sz="4" w:space="0" w:color="auto"/>
              <w:left w:val="nil"/>
              <w:bottom w:val="single" w:sz="4" w:space="0" w:color="auto"/>
              <w:right w:val="single" w:sz="4" w:space="0" w:color="auto"/>
            </w:tcBorders>
            <w:shd w:val="clear" w:color="auto" w:fill="auto"/>
            <w:hideMark/>
          </w:tcPr>
          <w:p w14:paraId="1D141A4D" w14:textId="4CD0D321" w:rsidR="003216DF" w:rsidRPr="00CB457E" w:rsidDel="00201166" w:rsidRDefault="003216DF" w:rsidP="00D62BC5">
            <w:pPr>
              <w:spacing w:before="0" w:after="160"/>
              <w:jc w:val="left"/>
              <w:rPr>
                <w:del w:id="26727" w:author="Houyem Rais" w:date="2024-02-22T14:46:00Z"/>
                <w:rFonts w:ascii="Arial" w:eastAsia="Times New Roman" w:hAnsi="Arial" w:cs="Arial"/>
                <w:sz w:val="16"/>
                <w:szCs w:val="16"/>
                <w:lang w:eastAsia="fr-FR"/>
              </w:rPr>
              <w:pPrChange w:id="26728" w:author="Houyem Rais" w:date="2024-02-22T14:49:00Z">
                <w:pPr>
                  <w:spacing w:before="0" w:after="0" w:line="240" w:lineRule="auto"/>
                  <w:jc w:val="left"/>
                </w:pPr>
              </w:pPrChange>
            </w:pPr>
            <w:del w:id="26729" w:author="Houyem Rais" w:date="2024-02-22T14:46:00Z">
              <w:r w:rsidRPr="00CB457E" w:rsidDel="00201166">
                <w:rPr>
                  <w:rFonts w:ascii="Arial" w:eastAsia="Times New Roman" w:hAnsi="Arial" w:cs="Arial"/>
                  <w:sz w:val="16"/>
                  <w:szCs w:val="16"/>
                  <w:lang w:eastAsia="fr-FR"/>
                </w:rPr>
                <w:delText xml:space="preserve">Insuffisance des garanties ou non conformité aux normes environnementales (pollution, </w:delText>
              </w:r>
            </w:del>
            <w:ins w:id="26730" w:author="Mohamed Amine Sdiri" w:date="2023-11-29T09:58:00Z">
              <w:del w:id="26731" w:author="Houyem Rais" w:date="2024-02-22T14:46:00Z">
                <w:r w:rsidR="00621175" w:rsidDel="00201166">
                  <w:rPr>
                    <w:rFonts w:ascii="Arial" w:eastAsia="Times New Roman" w:hAnsi="Arial" w:cs="Arial"/>
                    <w:sz w:val="16"/>
                    <w:szCs w:val="16"/>
                    <w:lang w:eastAsia="fr-FR"/>
                  </w:rPr>
                  <w:delText xml:space="preserve"> </w:delText>
                </w:r>
              </w:del>
            </w:ins>
            <w:del w:id="26732" w:author="Houyem Rais" w:date="2024-02-22T14:46:00Z">
              <w:r w:rsidRPr="00CB457E" w:rsidDel="00201166">
                <w:rPr>
                  <w:rFonts w:ascii="Arial" w:eastAsia="Times New Roman" w:hAnsi="Arial" w:cs="Arial"/>
                  <w:sz w:val="16"/>
                  <w:szCs w:val="16"/>
                  <w:lang w:eastAsia="fr-FR"/>
                </w:rPr>
                <w:delText xml:space="preserve">émission des gases à effet de serre), </w:delText>
              </w:r>
            </w:del>
            <w:ins w:id="26733" w:author="Mohamed Amine Sdiri" w:date="2023-11-29T09:58:00Z">
              <w:del w:id="26734" w:author="Houyem Rais" w:date="2024-02-22T14:46:00Z">
                <w:r w:rsidR="00621175" w:rsidDel="00201166">
                  <w:rPr>
                    <w:rFonts w:ascii="Arial" w:eastAsia="Times New Roman" w:hAnsi="Arial" w:cs="Arial"/>
                    <w:sz w:val="16"/>
                    <w:szCs w:val="16"/>
                    <w:lang w:eastAsia="fr-FR"/>
                  </w:rPr>
                  <w:delText xml:space="preserve"> </w:delText>
                </w:r>
              </w:del>
            </w:ins>
            <w:del w:id="26735" w:author="Houyem Rais" w:date="2024-02-22T14:46:00Z">
              <w:r w:rsidRPr="00CB457E" w:rsidDel="00201166">
                <w:rPr>
                  <w:rFonts w:ascii="Arial" w:eastAsia="Times New Roman" w:hAnsi="Arial" w:cs="Arial"/>
                  <w:sz w:val="16"/>
                  <w:szCs w:val="16"/>
                  <w:lang w:eastAsia="fr-FR"/>
                </w:rPr>
                <w:delText>entraînant des sanctions ou des pénalités</w:delText>
              </w:r>
            </w:del>
          </w:p>
        </w:tc>
        <w:tc>
          <w:tcPr>
            <w:tcW w:w="556" w:type="dxa"/>
            <w:tcBorders>
              <w:top w:val="single" w:sz="4" w:space="0" w:color="auto"/>
              <w:left w:val="nil"/>
              <w:bottom w:val="single" w:sz="4" w:space="0" w:color="auto"/>
              <w:right w:val="single" w:sz="4" w:space="0" w:color="auto"/>
            </w:tcBorders>
            <w:shd w:val="clear" w:color="000000" w:fill="DEC2EC"/>
            <w:noWrap/>
            <w:vAlign w:val="center"/>
            <w:hideMark/>
          </w:tcPr>
          <w:p w14:paraId="2741C4A8" w14:textId="7EB872B7" w:rsidR="003216DF" w:rsidRPr="00CB457E" w:rsidDel="00201166" w:rsidRDefault="003216DF" w:rsidP="00D62BC5">
            <w:pPr>
              <w:spacing w:before="0" w:after="160"/>
              <w:jc w:val="left"/>
              <w:rPr>
                <w:del w:id="26736" w:author="Houyem Rais" w:date="2024-02-22T14:46:00Z"/>
                <w:rFonts w:ascii="Arial" w:eastAsia="Times New Roman" w:hAnsi="Arial" w:cs="Arial"/>
                <w:b/>
                <w:bCs/>
                <w:sz w:val="16"/>
                <w:szCs w:val="16"/>
                <w:lang w:eastAsia="fr-FR"/>
              </w:rPr>
              <w:pPrChange w:id="26737" w:author="Houyem Rais" w:date="2024-02-22T14:49:00Z">
                <w:pPr>
                  <w:spacing w:before="0" w:after="0" w:line="240" w:lineRule="auto"/>
                  <w:jc w:val="center"/>
                </w:pPr>
              </w:pPrChange>
            </w:pPr>
            <w:del w:id="26738" w:author="Houyem Rais" w:date="2024-02-22T14:46:00Z">
              <w:r w:rsidRPr="00CB457E" w:rsidDel="00201166">
                <w:rPr>
                  <w:rFonts w:ascii="Arial" w:eastAsia="Times New Roman" w:hAnsi="Arial" w:cs="Arial"/>
                  <w:b/>
                  <w:bCs/>
                  <w:sz w:val="16"/>
                  <w:szCs w:val="16"/>
                  <w:lang w:eastAsia="fr-FR"/>
                </w:rPr>
                <w:delText>7%</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21221BDA" w14:textId="341306A5" w:rsidR="003216DF" w:rsidRPr="00CB457E" w:rsidDel="00201166" w:rsidRDefault="003216DF" w:rsidP="00D62BC5">
            <w:pPr>
              <w:spacing w:before="0" w:after="160"/>
              <w:jc w:val="left"/>
              <w:rPr>
                <w:del w:id="26739" w:author="Houyem Rais" w:date="2024-02-22T14:46:00Z"/>
                <w:rFonts w:ascii="Arial" w:eastAsia="Times New Roman" w:hAnsi="Arial" w:cs="Arial"/>
                <w:sz w:val="16"/>
                <w:szCs w:val="16"/>
                <w:lang w:eastAsia="fr-FR"/>
              </w:rPr>
              <w:pPrChange w:id="26740" w:author="Houyem Rais" w:date="2024-02-22T14:49:00Z">
                <w:pPr>
                  <w:spacing w:before="0" w:after="0" w:line="240" w:lineRule="auto"/>
                  <w:jc w:val="center"/>
                </w:pPr>
              </w:pPrChange>
            </w:pPr>
            <w:del w:id="26741"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10AD2A3B" w14:textId="71072999" w:rsidR="003216DF" w:rsidRPr="00CB457E" w:rsidDel="00201166" w:rsidRDefault="003216DF" w:rsidP="00D62BC5">
            <w:pPr>
              <w:spacing w:before="0" w:after="160"/>
              <w:jc w:val="left"/>
              <w:rPr>
                <w:del w:id="26742" w:author="Houyem Rais" w:date="2024-02-22T14:46:00Z"/>
                <w:rFonts w:ascii="Arial" w:eastAsia="Times New Roman" w:hAnsi="Arial" w:cs="Arial"/>
                <w:sz w:val="16"/>
                <w:szCs w:val="16"/>
                <w:lang w:eastAsia="fr-FR"/>
              </w:rPr>
              <w:pPrChange w:id="26743" w:author="Houyem Rais" w:date="2024-02-22T14:49:00Z">
                <w:pPr>
                  <w:spacing w:before="0" w:after="0" w:line="240" w:lineRule="auto"/>
                  <w:jc w:val="center"/>
                </w:pPr>
              </w:pPrChange>
            </w:pPr>
            <w:del w:id="26744" w:author="Houyem Rais" w:date="2024-02-22T14:46:00Z">
              <w:r w:rsidRPr="00CB457E" w:rsidDel="00201166">
                <w:rPr>
                  <w:rFonts w:ascii="Arial" w:eastAsia="Times New Roman" w:hAnsi="Arial" w:cs="Arial"/>
                  <w:sz w:val="16"/>
                  <w:szCs w:val="16"/>
                  <w:lang w:eastAsia="fr-FR"/>
                </w:rPr>
                <w:delText>8,20%</w:delText>
              </w:r>
            </w:del>
          </w:p>
        </w:tc>
        <w:tc>
          <w:tcPr>
            <w:tcW w:w="863" w:type="dxa"/>
            <w:tcBorders>
              <w:top w:val="single" w:sz="4" w:space="0" w:color="auto"/>
              <w:left w:val="nil"/>
              <w:bottom w:val="single" w:sz="4" w:space="0" w:color="auto"/>
              <w:right w:val="single" w:sz="4" w:space="0" w:color="auto"/>
            </w:tcBorders>
            <w:shd w:val="clear" w:color="auto" w:fill="auto"/>
            <w:noWrap/>
            <w:vAlign w:val="center"/>
            <w:hideMark/>
          </w:tcPr>
          <w:p w14:paraId="5E39E602" w14:textId="087CF8F5" w:rsidR="003216DF" w:rsidRPr="00CB457E" w:rsidDel="00201166" w:rsidRDefault="003216DF" w:rsidP="00D62BC5">
            <w:pPr>
              <w:spacing w:before="0" w:after="160"/>
              <w:jc w:val="left"/>
              <w:rPr>
                <w:del w:id="26745" w:author="Houyem Rais" w:date="2024-02-22T14:46:00Z"/>
                <w:rFonts w:ascii="Arial" w:eastAsia="Times New Roman" w:hAnsi="Arial" w:cs="Arial"/>
                <w:sz w:val="16"/>
                <w:szCs w:val="16"/>
                <w:lang w:eastAsia="fr-FR"/>
              </w:rPr>
              <w:pPrChange w:id="26746" w:author="Houyem Rais" w:date="2024-02-22T14:49:00Z">
                <w:pPr>
                  <w:spacing w:before="0" w:after="0" w:line="240" w:lineRule="auto"/>
                  <w:jc w:val="center"/>
                </w:pPr>
              </w:pPrChange>
            </w:pPr>
            <w:del w:id="26747"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single" w:sz="4" w:space="0" w:color="auto"/>
              <w:left w:val="nil"/>
              <w:bottom w:val="single" w:sz="4" w:space="0" w:color="auto"/>
              <w:right w:val="single" w:sz="4" w:space="0" w:color="auto"/>
            </w:tcBorders>
            <w:shd w:val="clear" w:color="000000" w:fill="EBF1DE"/>
            <w:noWrap/>
            <w:vAlign w:val="center"/>
            <w:hideMark/>
          </w:tcPr>
          <w:p w14:paraId="6E39CCFD" w14:textId="5613598D" w:rsidR="003216DF" w:rsidRPr="00CB457E" w:rsidDel="00201166" w:rsidRDefault="003216DF" w:rsidP="00D62BC5">
            <w:pPr>
              <w:spacing w:before="0" w:after="160"/>
              <w:jc w:val="left"/>
              <w:rPr>
                <w:del w:id="26748" w:author="Houyem Rais" w:date="2024-02-22T14:46:00Z"/>
                <w:rFonts w:ascii="Arial" w:eastAsia="Times New Roman" w:hAnsi="Arial" w:cs="Arial"/>
                <w:sz w:val="16"/>
                <w:szCs w:val="16"/>
                <w:lang w:eastAsia="fr-FR"/>
              </w:rPr>
              <w:pPrChange w:id="26749" w:author="Houyem Rais" w:date="2024-02-22T14:49:00Z">
                <w:pPr>
                  <w:spacing w:before="0" w:after="0" w:line="240" w:lineRule="auto"/>
                  <w:jc w:val="center"/>
                </w:pPr>
              </w:pPrChange>
            </w:pPr>
            <w:del w:id="26750"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3A7A0630" w14:textId="46F6C2D4" w:rsidR="003216DF" w:rsidRPr="00CB457E" w:rsidDel="00201166" w:rsidRDefault="003216DF" w:rsidP="00D62BC5">
            <w:pPr>
              <w:spacing w:before="0" w:after="160"/>
              <w:jc w:val="left"/>
              <w:rPr>
                <w:del w:id="26751" w:author="Houyem Rais" w:date="2024-02-22T14:46:00Z"/>
                <w:rFonts w:ascii="Arial" w:eastAsia="Times New Roman" w:hAnsi="Arial" w:cs="Arial"/>
                <w:sz w:val="16"/>
                <w:szCs w:val="16"/>
                <w:lang w:eastAsia="fr-FR"/>
              </w:rPr>
              <w:pPrChange w:id="26752" w:author="Houyem Rais" w:date="2024-02-22T14:49:00Z">
                <w:pPr>
                  <w:spacing w:before="0" w:after="0" w:line="240" w:lineRule="auto"/>
                  <w:jc w:val="center"/>
                </w:pPr>
              </w:pPrChange>
            </w:pPr>
            <w:del w:id="26753" w:author="Houyem Rais" w:date="2024-02-22T14:46:00Z">
              <w:r w:rsidRPr="00CB457E" w:rsidDel="00201166">
                <w:rPr>
                  <w:rFonts w:ascii="Arial" w:eastAsia="Times New Roman" w:hAnsi="Arial" w:cs="Arial"/>
                  <w:sz w:val="16"/>
                  <w:szCs w:val="16"/>
                  <w:lang w:eastAsia="fr-FR"/>
                </w:rPr>
                <w:delText>0,57%</w:delText>
              </w:r>
            </w:del>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764C3813" w14:textId="2EF9650C" w:rsidR="003216DF" w:rsidRPr="00CB457E" w:rsidDel="00201166" w:rsidRDefault="003216DF" w:rsidP="00D62BC5">
            <w:pPr>
              <w:spacing w:before="0" w:after="160"/>
              <w:jc w:val="left"/>
              <w:rPr>
                <w:del w:id="26754" w:author="Houyem Rais" w:date="2024-02-22T14:46:00Z"/>
                <w:rFonts w:ascii="Arial" w:eastAsia="Times New Roman" w:hAnsi="Arial" w:cs="Arial"/>
                <w:sz w:val="16"/>
                <w:szCs w:val="16"/>
                <w:lang w:eastAsia="fr-FR"/>
              </w:rPr>
              <w:pPrChange w:id="26755" w:author="Houyem Rais" w:date="2024-02-22T14:49:00Z">
                <w:pPr>
                  <w:spacing w:before="0" w:after="0" w:line="240" w:lineRule="auto"/>
                  <w:jc w:val="center"/>
                </w:pPr>
              </w:pPrChange>
            </w:pPr>
            <w:del w:id="2675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1,33 </w:delText>
              </w:r>
            </w:del>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65102C88" w14:textId="7469DF5E" w:rsidR="003216DF" w:rsidRPr="00CB457E" w:rsidDel="00201166" w:rsidRDefault="003216DF" w:rsidP="00D62BC5">
            <w:pPr>
              <w:spacing w:before="0" w:after="160"/>
              <w:jc w:val="left"/>
              <w:rPr>
                <w:del w:id="26757" w:author="Houyem Rais" w:date="2024-02-22T14:46:00Z"/>
                <w:rFonts w:ascii="Arial" w:eastAsia="Times New Roman" w:hAnsi="Arial" w:cs="Arial"/>
                <w:sz w:val="16"/>
                <w:szCs w:val="16"/>
                <w:lang w:eastAsia="fr-FR"/>
              </w:rPr>
              <w:pPrChange w:id="26758" w:author="Houyem Rais" w:date="2024-02-22T14:49:00Z">
                <w:pPr>
                  <w:spacing w:before="0" w:after="0" w:line="240" w:lineRule="auto"/>
                  <w:jc w:val="center"/>
                </w:pPr>
              </w:pPrChange>
            </w:pPr>
            <w:del w:id="26759"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single" w:sz="4" w:space="0" w:color="auto"/>
              <w:left w:val="nil"/>
              <w:bottom w:val="single" w:sz="4" w:space="0" w:color="auto"/>
              <w:right w:val="single" w:sz="4" w:space="0" w:color="auto"/>
            </w:tcBorders>
            <w:shd w:val="clear" w:color="000000" w:fill="E4DFEC"/>
            <w:noWrap/>
            <w:vAlign w:val="center"/>
            <w:hideMark/>
          </w:tcPr>
          <w:p w14:paraId="38895285" w14:textId="6729EF35" w:rsidR="003216DF" w:rsidRPr="00CB457E" w:rsidDel="00201166" w:rsidRDefault="003216DF" w:rsidP="00D62BC5">
            <w:pPr>
              <w:spacing w:before="0" w:after="160"/>
              <w:jc w:val="left"/>
              <w:rPr>
                <w:del w:id="26760" w:author="Houyem Rais" w:date="2024-02-22T14:46:00Z"/>
                <w:rFonts w:ascii="Arial" w:eastAsia="Times New Roman" w:hAnsi="Arial" w:cs="Arial"/>
                <w:b/>
                <w:bCs/>
                <w:sz w:val="16"/>
                <w:szCs w:val="16"/>
                <w:lang w:eastAsia="fr-FR"/>
              </w:rPr>
              <w:pPrChange w:id="26761" w:author="Houyem Rais" w:date="2024-02-22T14:49:00Z">
                <w:pPr>
                  <w:spacing w:before="0" w:after="0" w:line="240" w:lineRule="auto"/>
                  <w:jc w:val="center"/>
                </w:pPr>
              </w:pPrChange>
            </w:pPr>
            <w:del w:id="26762"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single" w:sz="4" w:space="0" w:color="auto"/>
              <w:left w:val="nil"/>
              <w:bottom w:val="single" w:sz="4" w:space="0" w:color="auto"/>
              <w:right w:val="single" w:sz="4" w:space="0" w:color="auto"/>
            </w:tcBorders>
            <w:shd w:val="clear" w:color="000000" w:fill="E4DFEC"/>
            <w:noWrap/>
            <w:vAlign w:val="center"/>
            <w:hideMark/>
          </w:tcPr>
          <w:p w14:paraId="072F8E7D" w14:textId="5072D59F" w:rsidR="003216DF" w:rsidRPr="00CB457E" w:rsidDel="00201166" w:rsidRDefault="003216DF" w:rsidP="00D62BC5">
            <w:pPr>
              <w:spacing w:before="0" w:after="160"/>
              <w:jc w:val="left"/>
              <w:rPr>
                <w:del w:id="26763" w:author="Houyem Rais" w:date="2024-02-22T14:46:00Z"/>
                <w:rFonts w:ascii="Arial" w:eastAsia="Times New Roman" w:hAnsi="Arial" w:cs="Arial"/>
                <w:b/>
                <w:bCs/>
                <w:sz w:val="16"/>
                <w:szCs w:val="16"/>
                <w:lang w:eastAsia="fr-FR"/>
              </w:rPr>
              <w:pPrChange w:id="26764" w:author="Houyem Rais" w:date="2024-02-22T14:49:00Z">
                <w:pPr>
                  <w:spacing w:before="0" w:after="0" w:line="240" w:lineRule="auto"/>
                  <w:jc w:val="center"/>
                </w:pPr>
              </w:pPrChange>
            </w:pPr>
            <w:del w:id="26765"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467A008A" w14:textId="320A0ADC" w:rsidR="003216DF" w:rsidRPr="00CB457E" w:rsidDel="00201166" w:rsidRDefault="003216DF" w:rsidP="00D62BC5">
            <w:pPr>
              <w:spacing w:before="0" w:after="160"/>
              <w:jc w:val="left"/>
              <w:rPr>
                <w:del w:id="26766" w:author="Houyem Rais" w:date="2024-02-22T14:46:00Z"/>
                <w:rFonts w:ascii="Arial" w:eastAsia="Times New Roman" w:hAnsi="Arial" w:cs="Arial"/>
                <w:sz w:val="16"/>
                <w:szCs w:val="16"/>
                <w:lang w:eastAsia="fr-FR"/>
              </w:rPr>
              <w:pPrChange w:id="26767" w:author="Houyem Rais" w:date="2024-02-22T14:49:00Z">
                <w:pPr>
                  <w:spacing w:before="0" w:after="0" w:line="240" w:lineRule="auto"/>
                  <w:jc w:val="center"/>
                </w:pPr>
              </w:pPrChange>
            </w:pPr>
            <w:del w:id="26768"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517391A3" w14:textId="6D056074" w:rsidR="003216DF" w:rsidRPr="00CB457E" w:rsidDel="00201166" w:rsidRDefault="003216DF" w:rsidP="00D62BC5">
            <w:pPr>
              <w:spacing w:before="0" w:after="160"/>
              <w:jc w:val="left"/>
              <w:rPr>
                <w:del w:id="26769" w:author="Houyem Rais" w:date="2024-02-22T14:46:00Z"/>
                <w:rFonts w:ascii="Arial" w:eastAsia="Times New Roman" w:hAnsi="Arial" w:cs="Arial"/>
                <w:sz w:val="16"/>
                <w:szCs w:val="16"/>
                <w:lang w:eastAsia="fr-FR"/>
              </w:rPr>
              <w:pPrChange w:id="26770" w:author="Houyem Rais" w:date="2024-02-22T14:49:00Z">
                <w:pPr>
                  <w:spacing w:before="0" w:after="0" w:line="240" w:lineRule="auto"/>
                  <w:jc w:val="center"/>
                </w:pPr>
              </w:pPrChange>
            </w:pPr>
            <w:del w:id="26771" w:author="Houyem Rais" w:date="2024-02-22T14:46:00Z">
              <w:r w:rsidRPr="00CB457E" w:rsidDel="00201166">
                <w:rPr>
                  <w:rFonts w:ascii="Arial" w:eastAsia="Times New Roman" w:hAnsi="Arial" w:cs="Arial"/>
                  <w:sz w:val="16"/>
                  <w:szCs w:val="16"/>
                  <w:lang w:eastAsia="fr-FR"/>
                </w:rPr>
                <w:delText xml:space="preserve">1,3 </w:delText>
              </w:r>
            </w:del>
          </w:p>
        </w:tc>
      </w:tr>
      <w:tr w:rsidR="003216DF" w:rsidRPr="00CB457E" w:rsidDel="00201166" w14:paraId="00B3BC21" w14:textId="766732FF" w:rsidTr="00E26F44">
        <w:trPr>
          <w:trHeight w:val="204"/>
          <w:del w:id="26772"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762F8045" w14:textId="3A99A2B2" w:rsidR="003216DF" w:rsidRPr="00CB457E" w:rsidDel="00201166" w:rsidRDefault="003216DF" w:rsidP="00D62BC5">
            <w:pPr>
              <w:spacing w:before="0" w:after="160"/>
              <w:jc w:val="left"/>
              <w:rPr>
                <w:del w:id="26773" w:author="Houyem Rais" w:date="2024-02-22T14:46:00Z"/>
                <w:rFonts w:ascii="Arial" w:eastAsia="Times New Roman" w:hAnsi="Arial" w:cs="Arial"/>
                <w:b/>
                <w:bCs/>
                <w:sz w:val="16"/>
                <w:szCs w:val="16"/>
                <w:lang w:eastAsia="fr-FR"/>
              </w:rPr>
              <w:pPrChange w:id="26774" w:author="Houyem Rais" w:date="2024-02-22T14:49:00Z">
                <w:pPr>
                  <w:spacing w:before="0" w:after="0" w:line="240" w:lineRule="auto"/>
                  <w:jc w:val="center"/>
                </w:pPr>
              </w:pPrChange>
            </w:pPr>
            <w:del w:id="26775" w:author="Houyem Rais" w:date="2024-02-22T14:46:00Z">
              <w:r w:rsidRPr="00CB457E" w:rsidDel="00201166">
                <w:rPr>
                  <w:rFonts w:ascii="Arial" w:eastAsia="Times New Roman" w:hAnsi="Arial" w:cs="Arial"/>
                  <w:b/>
                  <w:bCs/>
                  <w:sz w:val="16"/>
                  <w:szCs w:val="16"/>
                  <w:lang w:eastAsia="fr-FR"/>
                </w:rPr>
                <w:delText>32</w:delText>
              </w:r>
            </w:del>
          </w:p>
        </w:tc>
        <w:tc>
          <w:tcPr>
            <w:tcW w:w="1135" w:type="dxa"/>
            <w:tcBorders>
              <w:top w:val="nil"/>
              <w:left w:val="nil"/>
              <w:bottom w:val="single" w:sz="4" w:space="0" w:color="auto"/>
              <w:right w:val="single" w:sz="4" w:space="0" w:color="auto"/>
            </w:tcBorders>
            <w:shd w:val="clear" w:color="auto" w:fill="auto"/>
            <w:hideMark/>
          </w:tcPr>
          <w:p w14:paraId="1758D5A0" w14:textId="239166ED" w:rsidR="003216DF" w:rsidRPr="00CB457E" w:rsidDel="00201166" w:rsidRDefault="003216DF" w:rsidP="00D62BC5">
            <w:pPr>
              <w:spacing w:before="0" w:after="160"/>
              <w:jc w:val="left"/>
              <w:rPr>
                <w:del w:id="26776" w:author="Houyem Rais" w:date="2024-02-22T14:46:00Z"/>
                <w:rFonts w:ascii="Arial" w:eastAsia="Times New Roman" w:hAnsi="Arial" w:cs="Arial"/>
                <w:sz w:val="16"/>
                <w:szCs w:val="16"/>
                <w:lang w:eastAsia="fr-FR"/>
              </w:rPr>
              <w:pPrChange w:id="26777" w:author="Houyem Rais" w:date="2024-02-22T14:49:00Z">
                <w:pPr>
                  <w:spacing w:before="0" w:after="0" w:line="240" w:lineRule="auto"/>
                  <w:jc w:val="left"/>
                </w:pPr>
              </w:pPrChange>
            </w:pPr>
            <w:del w:id="26778"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460806A9" w14:textId="0510F584" w:rsidR="003216DF" w:rsidRPr="00CB457E" w:rsidDel="00201166" w:rsidRDefault="003216DF" w:rsidP="00D62BC5">
            <w:pPr>
              <w:spacing w:before="0" w:after="160"/>
              <w:jc w:val="left"/>
              <w:rPr>
                <w:del w:id="26779" w:author="Houyem Rais" w:date="2024-02-22T14:46:00Z"/>
                <w:rFonts w:ascii="Arial" w:eastAsia="Times New Roman" w:hAnsi="Arial" w:cs="Arial"/>
                <w:sz w:val="16"/>
                <w:szCs w:val="16"/>
                <w:lang w:eastAsia="fr-FR"/>
              </w:rPr>
              <w:pPrChange w:id="26780" w:author="Houyem Rais" w:date="2024-02-22T14:49:00Z">
                <w:pPr>
                  <w:spacing w:before="0" w:after="0" w:line="240" w:lineRule="auto"/>
                  <w:jc w:val="left"/>
                </w:pPr>
              </w:pPrChange>
            </w:pPr>
            <w:del w:id="26781" w:author="Houyem Rais" w:date="2024-02-22T14:46:00Z">
              <w:r w:rsidRPr="00CB457E" w:rsidDel="00201166">
                <w:rPr>
                  <w:rFonts w:ascii="Arial" w:eastAsia="Times New Roman" w:hAnsi="Arial" w:cs="Arial"/>
                  <w:sz w:val="16"/>
                  <w:szCs w:val="16"/>
                  <w:lang w:eastAsia="fr-FR"/>
                </w:rPr>
                <w:delText>Environnemental</w:delText>
              </w:r>
            </w:del>
          </w:p>
        </w:tc>
        <w:tc>
          <w:tcPr>
            <w:tcW w:w="3260" w:type="dxa"/>
            <w:tcBorders>
              <w:top w:val="nil"/>
              <w:left w:val="nil"/>
              <w:bottom w:val="single" w:sz="4" w:space="0" w:color="auto"/>
              <w:right w:val="single" w:sz="4" w:space="0" w:color="auto"/>
            </w:tcBorders>
            <w:shd w:val="clear" w:color="auto" w:fill="auto"/>
            <w:hideMark/>
          </w:tcPr>
          <w:p w14:paraId="3CF44954" w14:textId="6EFD9CBD" w:rsidR="003216DF" w:rsidRPr="00CB457E" w:rsidDel="00201166" w:rsidRDefault="003216DF" w:rsidP="00D62BC5">
            <w:pPr>
              <w:spacing w:before="0" w:after="160"/>
              <w:jc w:val="left"/>
              <w:rPr>
                <w:del w:id="26782" w:author="Houyem Rais" w:date="2024-02-22T14:46:00Z"/>
                <w:rFonts w:ascii="Arial" w:eastAsia="Times New Roman" w:hAnsi="Arial" w:cs="Arial"/>
                <w:sz w:val="16"/>
                <w:szCs w:val="16"/>
                <w:lang w:eastAsia="fr-FR"/>
              </w:rPr>
              <w:pPrChange w:id="26783" w:author="Houyem Rais" w:date="2024-02-22T14:49:00Z">
                <w:pPr>
                  <w:spacing w:before="0" w:after="0" w:line="240" w:lineRule="auto"/>
                  <w:jc w:val="left"/>
                </w:pPr>
              </w:pPrChange>
            </w:pPr>
            <w:del w:id="26784" w:author="Houyem Rais" w:date="2024-02-22T14:46:00Z">
              <w:r w:rsidRPr="00CB457E" w:rsidDel="00201166">
                <w:rPr>
                  <w:rFonts w:ascii="Arial" w:eastAsia="Times New Roman" w:hAnsi="Arial" w:cs="Arial"/>
                  <w:sz w:val="16"/>
                  <w:szCs w:val="16"/>
                  <w:lang w:eastAsia="fr-FR"/>
                </w:rPr>
                <w:delText xml:space="preserve">Événements naturels majeurs, </w:delText>
              </w:r>
            </w:del>
            <w:ins w:id="26785" w:author="Mohamed Amine Sdiri" w:date="2023-11-29T09:58:00Z">
              <w:del w:id="26786" w:author="Houyem Rais" w:date="2024-02-22T14:46:00Z">
                <w:r w:rsidR="00621175" w:rsidDel="00201166">
                  <w:rPr>
                    <w:rFonts w:ascii="Arial" w:eastAsia="Times New Roman" w:hAnsi="Arial" w:cs="Arial"/>
                    <w:sz w:val="16"/>
                    <w:szCs w:val="16"/>
                    <w:lang w:eastAsia="fr-FR"/>
                  </w:rPr>
                  <w:delText xml:space="preserve"> </w:delText>
                </w:r>
              </w:del>
            </w:ins>
            <w:del w:id="26787" w:author="Houyem Rais" w:date="2024-02-22T14:46:00Z">
              <w:r w:rsidRPr="00CB457E" w:rsidDel="00201166">
                <w:rPr>
                  <w:rFonts w:ascii="Arial" w:eastAsia="Times New Roman" w:hAnsi="Arial" w:cs="Arial"/>
                  <w:sz w:val="16"/>
                  <w:szCs w:val="16"/>
                  <w:lang w:eastAsia="fr-FR"/>
                </w:rPr>
                <w:delText xml:space="preserve">tels que des ouragans, </w:delText>
              </w:r>
            </w:del>
            <w:ins w:id="26788" w:author="Mohamed Amine Sdiri" w:date="2023-11-29T09:58:00Z">
              <w:del w:id="26789" w:author="Houyem Rais" w:date="2024-02-22T14:46:00Z">
                <w:r w:rsidR="00621175" w:rsidDel="00201166">
                  <w:rPr>
                    <w:rFonts w:ascii="Arial" w:eastAsia="Times New Roman" w:hAnsi="Arial" w:cs="Arial"/>
                    <w:sz w:val="16"/>
                    <w:szCs w:val="16"/>
                    <w:lang w:eastAsia="fr-FR"/>
                  </w:rPr>
                  <w:delText xml:space="preserve"> </w:delText>
                </w:r>
              </w:del>
            </w:ins>
            <w:del w:id="26790" w:author="Houyem Rais" w:date="2024-02-22T14:46:00Z">
              <w:r w:rsidRPr="00CB457E" w:rsidDel="00201166">
                <w:rPr>
                  <w:rFonts w:ascii="Arial" w:eastAsia="Times New Roman" w:hAnsi="Arial" w:cs="Arial"/>
                  <w:sz w:val="16"/>
                  <w:szCs w:val="16"/>
                  <w:lang w:eastAsia="fr-FR"/>
                </w:rPr>
                <w:delText xml:space="preserve">des inondations ou des séismes, </w:delText>
              </w:r>
            </w:del>
            <w:ins w:id="26791" w:author="Mohamed Amine Sdiri" w:date="2023-11-29T09:58:00Z">
              <w:del w:id="26792" w:author="Houyem Rais" w:date="2024-02-22T14:46:00Z">
                <w:r w:rsidR="00621175" w:rsidDel="00201166">
                  <w:rPr>
                    <w:rFonts w:ascii="Arial" w:eastAsia="Times New Roman" w:hAnsi="Arial" w:cs="Arial"/>
                    <w:sz w:val="16"/>
                    <w:szCs w:val="16"/>
                    <w:lang w:eastAsia="fr-FR"/>
                  </w:rPr>
                  <w:delText xml:space="preserve"> </w:delText>
                </w:r>
              </w:del>
            </w:ins>
            <w:del w:id="26793" w:author="Houyem Rais" w:date="2024-02-22T14:46:00Z">
              <w:r w:rsidRPr="00CB457E" w:rsidDel="00201166">
                <w:rPr>
                  <w:rFonts w:ascii="Arial" w:eastAsia="Times New Roman" w:hAnsi="Arial" w:cs="Arial"/>
                  <w:sz w:val="16"/>
                  <w:szCs w:val="16"/>
                  <w:lang w:eastAsia="fr-FR"/>
                </w:rPr>
                <w:delText>endommageant l'infrastructure de l'autoroute</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02ADDD62" w14:textId="5E49B13E" w:rsidR="003216DF" w:rsidRPr="00CB457E" w:rsidDel="00201166" w:rsidRDefault="003216DF" w:rsidP="00D62BC5">
            <w:pPr>
              <w:spacing w:before="0" w:after="160"/>
              <w:jc w:val="left"/>
              <w:rPr>
                <w:del w:id="26794" w:author="Houyem Rais" w:date="2024-02-22T14:46:00Z"/>
                <w:rFonts w:ascii="Arial" w:eastAsia="Times New Roman" w:hAnsi="Arial" w:cs="Arial"/>
                <w:b/>
                <w:bCs/>
                <w:sz w:val="16"/>
                <w:szCs w:val="16"/>
                <w:lang w:eastAsia="fr-FR"/>
              </w:rPr>
              <w:pPrChange w:id="26795" w:author="Houyem Rais" w:date="2024-02-22T14:49:00Z">
                <w:pPr>
                  <w:spacing w:before="0" w:after="0" w:line="240" w:lineRule="auto"/>
                  <w:jc w:val="center"/>
                </w:pPr>
              </w:pPrChange>
            </w:pPr>
            <w:del w:id="26796" w:author="Houyem Rais" w:date="2024-02-22T14:46:00Z">
              <w:r w:rsidRPr="00CB457E" w:rsidDel="00201166">
                <w:rPr>
                  <w:rFonts w:ascii="Arial" w:eastAsia="Times New Roman" w:hAnsi="Arial" w:cs="Arial"/>
                  <w:b/>
                  <w:bCs/>
                  <w:sz w:val="16"/>
                  <w:szCs w:val="16"/>
                  <w:lang w:eastAsia="fr-FR"/>
                </w:rPr>
                <w:delText>8%</w:delText>
              </w:r>
            </w:del>
          </w:p>
        </w:tc>
        <w:tc>
          <w:tcPr>
            <w:tcW w:w="850" w:type="dxa"/>
            <w:tcBorders>
              <w:top w:val="nil"/>
              <w:left w:val="nil"/>
              <w:bottom w:val="single" w:sz="4" w:space="0" w:color="auto"/>
              <w:right w:val="single" w:sz="4" w:space="0" w:color="auto"/>
            </w:tcBorders>
            <w:shd w:val="clear" w:color="auto" w:fill="auto"/>
            <w:noWrap/>
            <w:vAlign w:val="center"/>
            <w:hideMark/>
          </w:tcPr>
          <w:p w14:paraId="63129F1D" w14:textId="3DC9C322" w:rsidR="003216DF" w:rsidRPr="00CB457E" w:rsidDel="00201166" w:rsidRDefault="003216DF" w:rsidP="00D62BC5">
            <w:pPr>
              <w:spacing w:before="0" w:after="160"/>
              <w:jc w:val="left"/>
              <w:rPr>
                <w:del w:id="26797" w:author="Houyem Rais" w:date="2024-02-22T14:46:00Z"/>
                <w:rFonts w:ascii="Arial" w:eastAsia="Times New Roman" w:hAnsi="Arial" w:cs="Arial"/>
                <w:sz w:val="16"/>
                <w:szCs w:val="16"/>
                <w:lang w:eastAsia="fr-FR"/>
              </w:rPr>
              <w:pPrChange w:id="26798" w:author="Houyem Rais" w:date="2024-02-22T14:49:00Z">
                <w:pPr>
                  <w:spacing w:before="0" w:after="0" w:line="240" w:lineRule="auto"/>
                  <w:jc w:val="center"/>
                </w:pPr>
              </w:pPrChange>
            </w:pPr>
            <w:del w:id="26799"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29DEF47F" w14:textId="0FE90E59" w:rsidR="003216DF" w:rsidRPr="00CB457E" w:rsidDel="00201166" w:rsidRDefault="003216DF" w:rsidP="00D62BC5">
            <w:pPr>
              <w:spacing w:before="0" w:after="160"/>
              <w:jc w:val="left"/>
              <w:rPr>
                <w:del w:id="26800" w:author="Houyem Rais" w:date="2024-02-22T14:46:00Z"/>
                <w:rFonts w:ascii="Arial" w:eastAsia="Times New Roman" w:hAnsi="Arial" w:cs="Arial"/>
                <w:sz w:val="16"/>
                <w:szCs w:val="16"/>
                <w:lang w:eastAsia="fr-FR"/>
              </w:rPr>
              <w:pPrChange w:id="26801" w:author="Houyem Rais" w:date="2024-02-22T14:49:00Z">
                <w:pPr>
                  <w:spacing w:before="0" w:after="0" w:line="240" w:lineRule="auto"/>
                  <w:jc w:val="center"/>
                </w:pPr>
              </w:pPrChange>
            </w:pPr>
            <w:del w:id="26802" w:author="Houyem Rais" w:date="2024-02-22T14:46:00Z">
              <w:r w:rsidRPr="00CB457E" w:rsidDel="00201166">
                <w:rPr>
                  <w:rFonts w:ascii="Arial" w:eastAsia="Times New Roman" w:hAnsi="Arial" w:cs="Arial"/>
                  <w:sz w:val="16"/>
                  <w:szCs w:val="16"/>
                  <w:lang w:eastAsia="fr-FR"/>
                </w:rPr>
                <w:delText>17,00%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69567D35" w14:textId="50EBFEC7" w:rsidR="003216DF" w:rsidRPr="00CB457E" w:rsidDel="00201166" w:rsidRDefault="003216DF" w:rsidP="00D62BC5">
            <w:pPr>
              <w:spacing w:before="0" w:after="160"/>
              <w:jc w:val="left"/>
              <w:rPr>
                <w:del w:id="26803" w:author="Houyem Rais" w:date="2024-02-22T14:46:00Z"/>
                <w:rFonts w:ascii="Arial" w:eastAsia="Times New Roman" w:hAnsi="Arial" w:cs="Arial"/>
                <w:sz w:val="16"/>
                <w:szCs w:val="16"/>
                <w:lang w:eastAsia="fr-FR"/>
              </w:rPr>
              <w:pPrChange w:id="26804" w:author="Houyem Rais" w:date="2024-02-22T14:49:00Z">
                <w:pPr>
                  <w:spacing w:before="0" w:after="0" w:line="240" w:lineRule="auto"/>
                  <w:jc w:val="center"/>
                </w:pPr>
              </w:pPrChange>
            </w:pPr>
            <w:del w:id="2680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360E48A0" w14:textId="4E23F46C" w:rsidR="003216DF" w:rsidRPr="00CB457E" w:rsidDel="00201166" w:rsidRDefault="003216DF" w:rsidP="00D62BC5">
            <w:pPr>
              <w:spacing w:before="0" w:after="160"/>
              <w:jc w:val="left"/>
              <w:rPr>
                <w:del w:id="26806" w:author="Houyem Rais" w:date="2024-02-22T14:46:00Z"/>
                <w:rFonts w:ascii="Arial" w:eastAsia="Times New Roman" w:hAnsi="Arial" w:cs="Arial"/>
                <w:sz w:val="16"/>
                <w:szCs w:val="16"/>
                <w:lang w:eastAsia="fr-FR"/>
              </w:rPr>
              <w:pPrChange w:id="26807" w:author="Houyem Rais" w:date="2024-02-22T14:49:00Z">
                <w:pPr>
                  <w:spacing w:before="0" w:after="0" w:line="240" w:lineRule="auto"/>
                  <w:jc w:val="center"/>
                </w:pPr>
              </w:pPrChange>
            </w:pPr>
            <w:del w:id="26808"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5D04EAF4" w14:textId="33A716B7" w:rsidR="003216DF" w:rsidRPr="00CB457E" w:rsidDel="00201166" w:rsidRDefault="003216DF" w:rsidP="00D62BC5">
            <w:pPr>
              <w:spacing w:before="0" w:after="160"/>
              <w:jc w:val="left"/>
              <w:rPr>
                <w:del w:id="26809" w:author="Houyem Rais" w:date="2024-02-22T14:46:00Z"/>
                <w:rFonts w:ascii="Arial" w:eastAsia="Times New Roman" w:hAnsi="Arial" w:cs="Arial"/>
                <w:sz w:val="16"/>
                <w:szCs w:val="16"/>
                <w:lang w:eastAsia="fr-FR"/>
              </w:rPr>
              <w:pPrChange w:id="26810" w:author="Houyem Rais" w:date="2024-02-22T14:49:00Z">
                <w:pPr>
                  <w:spacing w:before="0" w:after="0" w:line="240" w:lineRule="auto"/>
                  <w:jc w:val="center"/>
                </w:pPr>
              </w:pPrChange>
            </w:pPr>
            <w:del w:id="26811" w:author="Houyem Rais" w:date="2024-02-22T14:46:00Z">
              <w:r w:rsidRPr="00CB457E" w:rsidDel="00201166">
                <w:rPr>
                  <w:rFonts w:ascii="Arial" w:eastAsia="Times New Roman" w:hAnsi="Arial" w:cs="Arial"/>
                  <w:sz w:val="16"/>
                  <w:szCs w:val="16"/>
                  <w:lang w:eastAsia="fr-FR"/>
                </w:rPr>
                <w:delText>1,36%</w:delText>
              </w:r>
            </w:del>
          </w:p>
        </w:tc>
        <w:tc>
          <w:tcPr>
            <w:tcW w:w="709" w:type="dxa"/>
            <w:tcBorders>
              <w:top w:val="nil"/>
              <w:left w:val="nil"/>
              <w:bottom w:val="single" w:sz="4" w:space="0" w:color="auto"/>
              <w:right w:val="single" w:sz="4" w:space="0" w:color="auto"/>
            </w:tcBorders>
            <w:shd w:val="clear" w:color="auto" w:fill="auto"/>
            <w:noWrap/>
            <w:vAlign w:val="center"/>
            <w:hideMark/>
          </w:tcPr>
          <w:p w14:paraId="20B681C3" w14:textId="270BBD9A" w:rsidR="003216DF" w:rsidRPr="00CB457E" w:rsidDel="00201166" w:rsidRDefault="003216DF" w:rsidP="00D62BC5">
            <w:pPr>
              <w:spacing w:before="0" w:after="160"/>
              <w:jc w:val="left"/>
              <w:rPr>
                <w:del w:id="26812" w:author="Houyem Rais" w:date="2024-02-22T14:46:00Z"/>
                <w:rFonts w:ascii="Arial" w:eastAsia="Times New Roman" w:hAnsi="Arial" w:cs="Arial"/>
                <w:sz w:val="16"/>
                <w:szCs w:val="16"/>
                <w:lang w:eastAsia="fr-FR"/>
              </w:rPr>
              <w:pPrChange w:id="26813" w:author="Houyem Rais" w:date="2024-02-22T14:49:00Z">
                <w:pPr>
                  <w:spacing w:before="0" w:after="0" w:line="240" w:lineRule="auto"/>
                  <w:jc w:val="center"/>
                </w:pPr>
              </w:pPrChange>
            </w:pPr>
            <w:del w:id="2681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3,15 </w:delText>
              </w:r>
            </w:del>
          </w:p>
        </w:tc>
        <w:tc>
          <w:tcPr>
            <w:tcW w:w="850" w:type="dxa"/>
            <w:tcBorders>
              <w:top w:val="nil"/>
              <w:left w:val="nil"/>
              <w:bottom w:val="single" w:sz="4" w:space="0" w:color="auto"/>
              <w:right w:val="single" w:sz="4" w:space="0" w:color="auto"/>
            </w:tcBorders>
            <w:shd w:val="clear" w:color="auto" w:fill="auto"/>
            <w:vAlign w:val="center"/>
            <w:hideMark/>
          </w:tcPr>
          <w:p w14:paraId="149CD7A1" w14:textId="1D27483E" w:rsidR="003216DF" w:rsidRPr="00CB457E" w:rsidDel="00201166" w:rsidRDefault="003216DF" w:rsidP="00D62BC5">
            <w:pPr>
              <w:spacing w:before="0" w:after="160"/>
              <w:jc w:val="left"/>
              <w:rPr>
                <w:del w:id="26815" w:author="Houyem Rais" w:date="2024-02-22T14:46:00Z"/>
                <w:rFonts w:ascii="Arial" w:eastAsia="Times New Roman" w:hAnsi="Arial" w:cs="Arial"/>
                <w:sz w:val="16"/>
                <w:szCs w:val="16"/>
                <w:lang w:eastAsia="fr-FR"/>
              </w:rPr>
              <w:pPrChange w:id="26816" w:author="Houyem Rais" w:date="2024-02-22T14:49:00Z">
                <w:pPr>
                  <w:spacing w:before="0" w:after="0" w:line="240" w:lineRule="auto"/>
                  <w:jc w:val="center"/>
                </w:pPr>
              </w:pPrChange>
            </w:pPr>
            <w:del w:id="26817" w:author="Houyem Rais" w:date="2024-02-22T14:46:00Z">
              <w:r w:rsidRPr="00CB457E" w:rsidDel="00201166">
                <w:rPr>
                  <w:rFonts w:ascii="Arial" w:eastAsia="Times New Roman" w:hAnsi="Arial" w:cs="Arial"/>
                  <w:sz w:val="16"/>
                  <w:szCs w:val="16"/>
                  <w:lang w:eastAsia="fr-FR"/>
                </w:rPr>
                <w:delText>Partagé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60090165" w14:textId="5649CB4B" w:rsidR="003216DF" w:rsidRPr="00CB457E" w:rsidDel="00201166" w:rsidRDefault="003216DF" w:rsidP="00D62BC5">
            <w:pPr>
              <w:spacing w:before="0" w:after="160"/>
              <w:jc w:val="left"/>
              <w:rPr>
                <w:del w:id="26818" w:author="Houyem Rais" w:date="2024-02-22T14:46:00Z"/>
                <w:rFonts w:ascii="Arial" w:eastAsia="Times New Roman" w:hAnsi="Arial" w:cs="Arial"/>
                <w:b/>
                <w:bCs/>
                <w:sz w:val="16"/>
                <w:szCs w:val="16"/>
                <w:lang w:eastAsia="fr-FR"/>
              </w:rPr>
              <w:pPrChange w:id="26819" w:author="Houyem Rais" w:date="2024-02-22T14:49:00Z">
                <w:pPr>
                  <w:spacing w:before="0" w:after="0" w:line="240" w:lineRule="auto"/>
                  <w:jc w:val="center"/>
                </w:pPr>
              </w:pPrChange>
            </w:pPr>
            <w:del w:id="26820" w:author="Houyem Rais" w:date="2024-02-22T14:46:00Z">
              <w:r w:rsidRPr="00CB457E" w:rsidDel="00201166">
                <w:rPr>
                  <w:rFonts w:ascii="Arial" w:eastAsia="Times New Roman" w:hAnsi="Arial" w:cs="Arial"/>
                  <w:b/>
                  <w:bCs/>
                  <w:sz w:val="16"/>
                  <w:szCs w:val="16"/>
                  <w:lang w:eastAsia="fr-FR"/>
                </w:rPr>
                <w:delText>70%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54876B96" w14:textId="38CFDBB9" w:rsidR="003216DF" w:rsidRPr="00CB457E" w:rsidDel="00201166" w:rsidRDefault="003216DF" w:rsidP="00D62BC5">
            <w:pPr>
              <w:spacing w:before="0" w:after="160"/>
              <w:jc w:val="left"/>
              <w:rPr>
                <w:del w:id="26821" w:author="Houyem Rais" w:date="2024-02-22T14:46:00Z"/>
                <w:rFonts w:ascii="Arial" w:eastAsia="Times New Roman" w:hAnsi="Arial" w:cs="Arial"/>
                <w:b/>
                <w:bCs/>
                <w:sz w:val="16"/>
                <w:szCs w:val="16"/>
                <w:lang w:eastAsia="fr-FR"/>
              </w:rPr>
              <w:pPrChange w:id="26822" w:author="Houyem Rais" w:date="2024-02-22T14:49:00Z">
                <w:pPr>
                  <w:spacing w:before="0" w:after="0" w:line="240" w:lineRule="auto"/>
                  <w:jc w:val="center"/>
                </w:pPr>
              </w:pPrChange>
            </w:pPr>
            <w:del w:id="26823" w:author="Houyem Rais" w:date="2024-02-22T14:46:00Z">
              <w:r w:rsidRPr="00CB457E" w:rsidDel="00201166">
                <w:rPr>
                  <w:rFonts w:ascii="Arial" w:eastAsia="Times New Roman" w:hAnsi="Arial" w:cs="Arial"/>
                  <w:b/>
                  <w:bCs/>
                  <w:sz w:val="16"/>
                  <w:szCs w:val="16"/>
                  <w:lang w:eastAsia="fr-FR"/>
                </w:rPr>
                <w:delText>30%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6A3748E9" w14:textId="609DBCCD" w:rsidR="003216DF" w:rsidRPr="00CB457E" w:rsidDel="00201166" w:rsidRDefault="003216DF" w:rsidP="00D62BC5">
            <w:pPr>
              <w:spacing w:before="0" w:after="160"/>
              <w:jc w:val="left"/>
              <w:rPr>
                <w:del w:id="26824" w:author="Houyem Rais" w:date="2024-02-22T14:46:00Z"/>
                <w:rFonts w:ascii="Arial" w:eastAsia="Times New Roman" w:hAnsi="Arial" w:cs="Arial"/>
                <w:sz w:val="16"/>
                <w:szCs w:val="16"/>
                <w:lang w:eastAsia="fr-FR"/>
              </w:rPr>
              <w:pPrChange w:id="26825" w:author="Houyem Rais" w:date="2024-02-22T14:49:00Z">
                <w:pPr>
                  <w:spacing w:before="0" w:after="0" w:line="240" w:lineRule="auto"/>
                  <w:jc w:val="center"/>
                </w:pPr>
              </w:pPrChange>
            </w:pPr>
            <w:del w:id="2682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2,2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65F4F04E" w14:textId="051AF64A" w:rsidR="003216DF" w:rsidRPr="00CB457E" w:rsidDel="00201166" w:rsidRDefault="003216DF" w:rsidP="00D62BC5">
            <w:pPr>
              <w:spacing w:before="0" w:after="160"/>
              <w:jc w:val="left"/>
              <w:rPr>
                <w:del w:id="26827" w:author="Houyem Rais" w:date="2024-02-22T14:46:00Z"/>
                <w:rFonts w:ascii="Arial" w:eastAsia="Times New Roman" w:hAnsi="Arial" w:cs="Arial"/>
                <w:sz w:val="16"/>
                <w:szCs w:val="16"/>
                <w:lang w:eastAsia="fr-FR"/>
              </w:rPr>
              <w:pPrChange w:id="26828" w:author="Houyem Rais" w:date="2024-02-22T14:49:00Z">
                <w:pPr>
                  <w:spacing w:before="0" w:after="0" w:line="240" w:lineRule="auto"/>
                  <w:jc w:val="center"/>
                </w:pPr>
              </w:pPrChange>
            </w:pPr>
            <w:del w:id="26829" w:author="Houyem Rais" w:date="2024-02-22T14:46:00Z">
              <w:r w:rsidRPr="00CB457E" w:rsidDel="00201166">
                <w:rPr>
                  <w:rFonts w:ascii="Arial" w:eastAsia="Times New Roman" w:hAnsi="Arial" w:cs="Arial"/>
                  <w:sz w:val="16"/>
                  <w:szCs w:val="16"/>
                  <w:lang w:eastAsia="fr-FR"/>
                </w:rPr>
                <w:delText xml:space="preserve">0,9 </w:delText>
              </w:r>
            </w:del>
          </w:p>
        </w:tc>
      </w:tr>
      <w:tr w:rsidR="003216DF" w:rsidRPr="00CB457E" w:rsidDel="00201166" w14:paraId="481EF4E8" w14:textId="211E3E9B" w:rsidTr="00E26F44">
        <w:trPr>
          <w:trHeight w:val="528"/>
          <w:del w:id="26830"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0A44DEA9" w14:textId="0951E596" w:rsidR="003216DF" w:rsidRPr="00CB457E" w:rsidDel="00201166" w:rsidRDefault="003216DF" w:rsidP="00D62BC5">
            <w:pPr>
              <w:spacing w:before="0" w:after="160"/>
              <w:jc w:val="left"/>
              <w:rPr>
                <w:del w:id="26831" w:author="Houyem Rais" w:date="2024-02-22T14:46:00Z"/>
                <w:rFonts w:ascii="Arial" w:eastAsia="Times New Roman" w:hAnsi="Arial" w:cs="Arial"/>
                <w:b/>
                <w:bCs/>
                <w:sz w:val="16"/>
                <w:szCs w:val="16"/>
                <w:lang w:eastAsia="fr-FR"/>
              </w:rPr>
              <w:pPrChange w:id="26832" w:author="Houyem Rais" w:date="2024-02-22T14:49:00Z">
                <w:pPr>
                  <w:spacing w:before="0" w:after="0" w:line="240" w:lineRule="auto"/>
                  <w:jc w:val="center"/>
                </w:pPr>
              </w:pPrChange>
            </w:pPr>
            <w:del w:id="26833" w:author="Houyem Rais" w:date="2024-02-22T14:46:00Z">
              <w:r w:rsidRPr="00CB457E" w:rsidDel="00201166">
                <w:rPr>
                  <w:rFonts w:ascii="Arial" w:eastAsia="Times New Roman" w:hAnsi="Arial" w:cs="Arial"/>
                  <w:b/>
                  <w:bCs/>
                  <w:sz w:val="16"/>
                  <w:szCs w:val="16"/>
                  <w:lang w:eastAsia="fr-FR"/>
                </w:rPr>
                <w:delText>33</w:delText>
              </w:r>
            </w:del>
          </w:p>
        </w:tc>
        <w:tc>
          <w:tcPr>
            <w:tcW w:w="1135" w:type="dxa"/>
            <w:tcBorders>
              <w:top w:val="nil"/>
              <w:left w:val="nil"/>
              <w:bottom w:val="single" w:sz="4" w:space="0" w:color="auto"/>
              <w:right w:val="single" w:sz="4" w:space="0" w:color="auto"/>
            </w:tcBorders>
            <w:shd w:val="clear" w:color="auto" w:fill="auto"/>
            <w:hideMark/>
          </w:tcPr>
          <w:p w14:paraId="0F1EB45E" w14:textId="52839C13" w:rsidR="003216DF" w:rsidRPr="00CB457E" w:rsidDel="00201166" w:rsidRDefault="003216DF" w:rsidP="00D62BC5">
            <w:pPr>
              <w:spacing w:before="0" w:after="160"/>
              <w:jc w:val="left"/>
              <w:rPr>
                <w:del w:id="26834" w:author="Houyem Rais" w:date="2024-02-22T14:46:00Z"/>
                <w:rFonts w:ascii="Arial" w:eastAsia="Times New Roman" w:hAnsi="Arial" w:cs="Arial"/>
                <w:sz w:val="16"/>
                <w:szCs w:val="16"/>
                <w:lang w:eastAsia="fr-FR"/>
              </w:rPr>
              <w:pPrChange w:id="26835" w:author="Houyem Rais" w:date="2024-02-22T14:49:00Z">
                <w:pPr>
                  <w:spacing w:before="0" w:after="0" w:line="240" w:lineRule="auto"/>
                  <w:jc w:val="left"/>
                </w:pPr>
              </w:pPrChange>
            </w:pPr>
            <w:del w:id="26836"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27FA3741" w14:textId="1D4B9F5E" w:rsidR="003216DF" w:rsidRPr="00CB457E" w:rsidDel="00201166" w:rsidRDefault="003216DF" w:rsidP="00D62BC5">
            <w:pPr>
              <w:spacing w:before="0" w:after="160"/>
              <w:jc w:val="left"/>
              <w:rPr>
                <w:del w:id="26837" w:author="Houyem Rais" w:date="2024-02-22T14:46:00Z"/>
                <w:rFonts w:ascii="Arial" w:eastAsia="Times New Roman" w:hAnsi="Arial" w:cs="Arial"/>
                <w:sz w:val="16"/>
                <w:szCs w:val="16"/>
                <w:lang w:eastAsia="fr-FR"/>
              </w:rPr>
              <w:pPrChange w:id="26838" w:author="Houyem Rais" w:date="2024-02-22T14:49:00Z">
                <w:pPr>
                  <w:spacing w:before="0" w:after="0" w:line="240" w:lineRule="auto"/>
                  <w:jc w:val="left"/>
                </w:pPr>
              </w:pPrChange>
            </w:pPr>
            <w:del w:id="26839" w:author="Houyem Rais" w:date="2024-02-22T14:46:00Z">
              <w:r w:rsidRPr="00CB457E" w:rsidDel="00201166">
                <w:rPr>
                  <w:rFonts w:ascii="Arial" w:eastAsia="Times New Roman" w:hAnsi="Arial" w:cs="Arial"/>
                  <w:sz w:val="16"/>
                  <w:szCs w:val="16"/>
                  <w:lang w:eastAsia="fr-FR"/>
                </w:rPr>
                <w:delText>Financier/ monétaire</w:delText>
              </w:r>
            </w:del>
          </w:p>
        </w:tc>
        <w:tc>
          <w:tcPr>
            <w:tcW w:w="3260" w:type="dxa"/>
            <w:tcBorders>
              <w:top w:val="nil"/>
              <w:left w:val="nil"/>
              <w:bottom w:val="single" w:sz="4" w:space="0" w:color="auto"/>
              <w:right w:val="single" w:sz="4" w:space="0" w:color="auto"/>
            </w:tcBorders>
            <w:shd w:val="clear" w:color="auto" w:fill="auto"/>
            <w:hideMark/>
          </w:tcPr>
          <w:p w14:paraId="4526842E" w14:textId="66E2807B" w:rsidR="003216DF" w:rsidRPr="00CB457E" w:rsidDel="00201166" w:rsidRDefault="003216DF" w:rsidP="00D62BC5">
            <w:pPr>
              <w:spacing w:before="0" w:after="160"/>
              <w:jc w:val="left"/>
              <w:rPr>
                <w:del w:id="26840" w:author="Houyem Rais" w:date="2024-02-22T14:46:00Z"/>
                <w:rFonts w:ascii="Arial" w:eastAsia="Times New Roman" w:hAnsi="Arial" w:cs="Arial"/>
                <w:sz w:val="16"/>
                <w:szCs w:val="16"/>
                <w:lang w:eastAsia="fr-FR"/>
              </w:rPr>
              <w:pPrChange w:id="26841" w:author="Houyem Rais" w:date="2024-02-22T14:49:00Z">
                <w:pPr>
                  <w:spacing w:before="0" w:after="0" w:line="240" w:lineRule="auto"/>
                  <w:jc w:val="left"/>
                </w:pPr>
              </w:pPrChange>
            </w:pPr>
            <w:del w:id="26842" w:author="Houyem Rais" w:date="2024-02-22T14:46:00Z">
              <w:r w:rsidRPr="00CB457E" w:rsidDel="00201166">
                <w:rPr>
                  <w:rFonts w:ascii="Arial" w:eastAsia="Times New Roman" w:hAnsi="Arial" w:cs="Arial"/>
                  <w:sz w:val="16"/>
                  <w:szCs w:val="16"/>
                  <w:lang w:eastAsia="fr-FR"/>
                </w:rPr>
                <w:delText>Diminution des dividendes en devises suite à la chute des taux de change</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71A9A672" w14:textId="1C72F81C" w:rsidR="003216DF" w:rsidRPr="00CB457E" w:rsidDel="00201166" w:rsidRDefault="003216DF" w:rsidP="00D62BC5">
            <w:pPr>
              <w:spacing w:before="0" w:after="160"/>
              <w:jc w:val="left"/>
              <w:rPr>
                <w:del w:id="26843" w:author="Houyem Rais" w:date="2024-02-22T14:46:00Z"/>
                <w:rFonts w:ascii="Arial" w:eastAsia="Times New Roman" w:hAnsi="Arial" w:cs="Arial"/>
                <w:b/>
                <w:bCs/>
                <w:sz w:val="16"/>
                <w:szCs w:val="16"/>
                <w:lang w:eastAsia="fr-FR"/>
              </w:rPr>
              <w:pPrChange w:id="26844" w:author="Houyem Rais" w:date="2024-02-22T14:49:00Z">
                <w:pPr>
                  <w:spacing w:before="0" w:after="0" w:line="240" w:lineRule="auto"/>
                  <w:jc w:val="center"/>
                </w:pPr>
              </w:pPrChange>
            </w:pPr>
            <w:del w:id="26845" w:author="Houyem Rais" w:date="2024-02-22T14:46:00Z">
              <w:r w:rsidRPr="00CB457E" w:rsidDel="00201166">
                <w:rPr>
                  <w:rFonts w:ascii="Arial" w:eastAsia="Times New Roman" w:hAnsi="Arial" w:cs="Arial"/>
                  <w:b/>
                  <w:bCs/>
                  <w:sz w:val="16"/>
                  <w:szCs w:val="16"/>
                  <w:lang w:eastAsia="fr-FR"/>
                </w:rPr>
                <w:delText>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46361BF" w14:textId="3494B918" w:rsidR="003216DF" w:rsidRPr="00CB457E" w:rsidDel="00201166" w:rsidRDefault="003216DF" w:rsidP="00D62BC5">
            <w:pPr>
              <w:spacing w:before="0" w:after="160"/>
              <w:jc w:val="left"/>
              <w:rPr>
                <w:del w:id="26846" w:author="Houyem Rais" w:date="2024-02-22T14:46:00Z"/>
                <w:rFonts w:ascii="Arial" w:eastAsia="Times New Roman" w:hAnsi="Arial" w:cs="Arial"/>
                <w:sz w:val="16"/>
                <w:szCs w:val="16"/>
                <w:lang w:eastAsia="fr-FR"/>
              </w:rPr>
              <w:pPrChange w:id="26847" w:author="Houyem Rais" w:date="2024-02-22T14:49:00Z">
                <w:pPr>
                  <w:spacing w:before="0" w:after="0" w:line="240" w:lineRule="auto"/>
                  <w:jc w:val="center"/>
                </w:pPr>
              </w:pPrChange>
            </w:pPr>
            <w:del w:id="26848"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5C70D267" w14:textId="7C7C0077" w:rsidR="003216DF" w:rsidRPr="00CB457E" w:rsidDel="00201166" w:rsidRDefault="003216DF" w:rsidP="00D62BC5">
            <w:pPr>
              <w:spacing w:before="0" w:after="160"/>
              <w:jc w:val="left"/>
              <w:rPr>
                <w:del w:id="26849" w:author="Houyem Rais" w:date="2024-02-22T14:46:00Z"/>
                <w:rFonts w:ascii="Arial" w:eastAsia="Times New Roman" w:hAnsi="Arial" w:cs="Arial"/>
                <w:sz w:val="16"/>
                <w:szCs w:val="16"/>
                <w:lang w:eastAsia="fr-FR"/>
              </w:rPr>
              <w:pPrChange w:id="26850" w:author="Houyem Rais" w:date="2024-02-22T14:49:00Z">
                <w:pPr>
                  <w:spacing w:before="0" w:after="0" w:line="240" w:lineRule="auto"/>
                  <w:jc w:val="center"/>
                </w:pPr>
              </w:pPrChange>
            </w:pPr>
            <w:del w:id="26851" w:author="Houyem Rais" w:date="2024-02-22T14:46:00Z">
              <w:r w:rsidRPr="00CB457E" w:rsidDel="00201166">
                <w:rPr>
                  <w:rFonts w:ascii="Arial" w:eastAsia="Times New Roman" w:hAnsi="Arial" w:cs="Arial"/>
                  <w:sz w:val="16"/>
                  <w:szCs w:val="16"/>
                  <w:lang w:eastAsia="fr-FR"/>
                </w:rPr>
                <w:delText>11,25%</w:delText>
              </w:r>
            </w:del>
          </w:p>
        </w:tc>
        <w:tc>
          <w:tcPr>
            <w:tcW w:w="863" w:type="dxa"/>
            <w:tcBorders>
              <w:top w:val="nil"/>
              <w:left w:val="nil"/>
              <w:bottom w:val="single" w:sz="4" w:space="0" w:color="auto"/>
              <w:right w:val="single" w:sz="4" w:space="0" w:color="auto"/>
            </w:tcBorders>
            <w:shd w:val="clear" w:color="auto" w:fill="auto"/>
            <w:noWrap/>
            <w:vAlign w:val="center"/>
            <w:hideMark/>
          </w:tcPr>
          <w:p w14:paraId="6F449C65" w14:textId="6CA0381A" w:rsidR="003216DF" w:rsidRPr="00CB457E" w:rsidDel="00201166" w:rsidRDefault="003216DF" w:rsidP="00D62BC5">
            <w:pPr>
              <w:spacing w:before="0" w:after="160"/>
              <w:jc w:val="left"/>
              <w:rPr>
                <w:del w:id="26852" w:author="Houyem Rais" w:date="2024-02-22T14:46:00Z"/>
                <w:rFonts w:ascii="Arial" w:eastAsia="Times New Roman" w:hAnsi="Arial" w:cs="Arial"/>
                <w:sz w:val="16"/>
                <w:szCs w:val="16"/>
                <w:lang w:eastAsia="fr-FR"/>
              </w:rPr>
              <w:pPrChange w:id="26853" w:author="Houyem Rais" w:date="2024-02-22T14:49:00Z">
                <w:pPr>
                  <w:spacing w:before="0" w:after="0" w:line="240" w:lineRule="auto"/>
                  <w:jc w:val="center"/>
                </w:pPr>
              </w:pPrChange>
            </w:pPr>
            <w:del w:id="26854" w:author="Houyem Rais" w:date="2024-02-22T14:46:00Z">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3630CCDF" w14:textId="7BD3370A" w:rsidR="003216DF" w:rsidRPr="00CB457E" w:rsidDel="00201166" w:rsidRDefault="003216DF" w:rsidP="00D62BC5">
            <w:pPr>
              <w:spacing w:before="0" w:after="160"/>
              <w:jc w:val="left"/>
              <w:rPr>
                <w:del w:id="26855" w:author="Houyem Rais" w:date="2024-02-22T14:46:00Z"/>
                <w:rFonts w:ascii="Arial" w:eastAsia="Times New Roman" w:hAnsi="Arial" w:cs="Arial"/>
                <w:sz w:val="16"/>
                <w:szCs w:val="16"/>
                <w:lang w:eastAsia="fr-FR"/>
              </w:rPr>
              <w:pPrChange w:id="26856" w:author="Houyem Rais" w:date="2024-02-22T14:49:00Z">
                <w:pPr>
                  <w:spacing w:before="0" w:after="0" w:line="240" w:lineRule="auto"/>
                  <w:jc w:val="center"/>
                </w:pPr>
              </w:pPrChange>
            </w:pPr>
            <w:del w:id="26857" w:author="Houyem Rais" w:date="2024-02-22T14:46:00Z">
              <w:r w:rsidRPr="00CB457E" w:rsidDel="00201166">
                <w:rPr>
                  <w:rFonts w:ascii="Arial" w:eastAsia="Times New Roman" w:hAnsi="Arial" w:cs="Arial"/>
                  <w:sz w:val="16"/>
                  <w:szCs w:val="16"/>
                  <w:lang w:eastAsia="fr-FR"/>
                </w:rPr>
                <w:delText xml:space="preserve"> Dividendes annuelles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09305C5C" w14:textId="45637098" w:rsidR="003216DF" w:rsidRPr="00CB457E" w:rsidDel="00201166" w:rsidRDefault="003216DF" w:rsidP="00D62BC5">
            <w:pPr>
              <w:spacing w:before="0" w:after="160"/>
              <w:jc w:val="left"/>
              <w:rPr>
                <w:del w:id="26858" w:author="Houyem Rais" w:date="2024-02-22T14:46:00Z"/>
                <w:rFonts w:ascii="Arial" w:eastAsia="Times New Roman" w:hAnsi="Arial" w:cs="Arial"/>
                <w:sz w:val="16"/>
                <w:szCs w:val="16"/>
                <w:lang w:eastAsia="fr-FR"/>
              </w:rPr>
              <w:pPrChange w:id="26859" w:author="Houyem Rais" w:date="2024-02-22T14:49:00Z">
                <w:pPr>
                  <w:spacing w:before="0" w:after="0" w:line="240" w:lineRule="auto"/>
                  <w:jc w:val="center"/>
                </w:pPr>
              </w:pPrChange>
            </w:pPr>
            <w:del w:id="26860" w:author="Houyem Rais" w:date="2024-02-22T14:46:00Z">
              <w:r w:rsidRPr="00CB457E" w:rsidDel="00201166">
                <w:rPr>
                  <w:rFonts w:ascii="Arial" w:eastAsia="Times New Roman" w:hAnsi="Arial" w:cs="Arial"/>
                  <w:sz w:val="16"/>
                  <w:szCs w:val="16"/>
                  <w:lang w:eastAsia="fr-FR"/>
                </w:rPr>
                <w:delText>0,56%</w:delText>
              </w:r>
            </w:del>
          </w:p>
        </w:tc>
        <w:tc>
          <w:tcPr>
            <w:tcW w:w="709" w:type="dxa"/>
            <w:tcBorders>
              <w:top w:val="nil"/>
              <w:left w:val="nil"/>
              <w:bottom w:val="single" w:sz="4" w:space="0" w:color="auto"/>
              <w:right w:val="single" w:sz="4" w:space="0" w:color="auto"/>
            </w:tcBorders>
            <w:shd w:val="clear" w:color="auto" w:fill="auto"/>
            <w:noWrap/>
            <w:vAlign w:val="center"/>
            <w:hideMark/>
          </w:tcPr>
          <w:p w14:paraId="1F53E4A1" w14:textId="2ED6E796" w:rsidR="003216DF" w:rsidRPr="00CB457E" w:rsidDel="00201166" w:rsidRDefault="003216DF" w:rsidP="00D62BC5">
            <w:pPr>
              <w:spacing w:before="0" w:after="160"/>
              <w:jc w:val="left"/>
              <w:rPr>
                <w:del w:id="26861" w:author="Houyem Rais" w:date="2024-02-22T14:46:00Z"/>
                <w:rFonts w:ascii="Arial" w:eastAsia="Times New Roman" w:hAnsi="Arial" w:cs="Arial"/>
                <w:sz w:val="16"/>
                <w:szCs w:val="16"/>
                <w:lang w:eastAsia="fr-FR"/>
              </w:rPr>
              <w:pPrChange w:id="26862" w:author="Houyem Rais" w:date="2024-02-22T14:49:00Z">
                <w:pPr>
                  <w:spacing w:before="0" w:after="0" w:line="240" w:lineRule="auto"/>
                  <w:jc w:val="center"/>
                </w:pPr>
              </w:pPrChange>
            </w:pPr>
            <w:del w:id="26863" w:author="Houyem Rais" w:date="2024-02-22T14:46:00Z">
              <w:r w:rsidRPr="00CB457E" w:rsidDel="00201166">
                <w:rPr>
                  <w:rFonts w:ascii="Arial" w:eastAsia="Times New Roman" w:hAnsi="Arial" w:cs="Arial"/>
                  <w:sz w:val="16"/>
                  <w:szCs w:val="16"/>
                  <w:lang w:eastAsia="fr-FR"/>
                </w:rPr>
                <w:delText xml:space="preserve"> -</w:delText>
              </w:r>
              <w:r w:rsidDel="00201166">
                <w:rPr>
                  <w:rFonts w:ascii="Arial" w:eastAsia="Times New Roman" w:hAnsi="Arial" w:cs="Arial"/>
                  <w:sz w:val="16"/>
                  <w:szCs w:val="16"/>
                  <w:lang w:eastAsia="fr-FR"/>
                </w:rPr>
                <w:delText xml:space="preserve"> </w:delText>
              </w:r>
            </w:del>
          </w:p>
        </w:tc>
        <w:tc>
          <w:tcPr>
            <w:tcW w:w="850" w:type="dxa"/>
            <w:tcBorders>
              <w:top w:val="nil"/>
              <w:left w:val="nil"/>
              <w:bottom w:val="single" w:sz="4" w:space="0" w:color="auto"/>
              <w:right w:val="single" w:sz="4" w:space="0" w:color="auto"/>
            </w:tcBorders>
            <w:shd w:val="clear" w:color="auto" w:fill="auto"/>
            <w:vAlign w:val="center"/>
            <w:hideMark/>
          </w:tcPr>
          <w:p w14:paraId="7076B898" w14:textId="7C12640A" w:rsidR="003216DF" w:rsidRPr="00CB457E" w:rsidDel="00201166" w:rsidRDefault="003216DF" w:rsidP="00D62BC5">
            <w:pPr>
              <w:spacing w:before="0" w:after="160"/>
              <w:jc w:val="left"/>
              <w:rPr>
                <w:del w:id="26864" w:author="Houyem Rais" w:date="2024-02-22T14:46:00Z"/>
                <w:rFonts w:ascii="Arial" w:eastAsia="Times New Roman" w:hAnsi="Arial" w:cs="Arial"/>
                <w:sz w:val="16"/>
                <w:szCs w:val="16"/>
                <w:lang w:eastAsia="fr-FR"/>
              </w:rPr>
              <w:pPrChange w:id="26865" w:author="Houyem Rais" w:date="2024-02-22T14:49:00Z">
                <w:pPr>
                  <w:spacing w:before="0" w:after="0" w:line="240" w:lineRule="auto"/>
                  <w:jc w:val="center"/>
                </w:pPr>
              </w:pPrChange>
            </w:pPr>
            <w:del w:id="26866" w:author="Houyem Rais" w:date="2024-02-22T14:46:00Z">
              <w:r w:rsidRPr="00CB457E" w:rsidDel="00201166">
                <w:rPr>
                  <w:rFonts w:ascii="Arial" w:eastAsia="Times New Roman" w:hAnsi="Arial" w:cs="Arial"/>
                  <w:sz w:val="16"/>
                  <w:szCs w:val="16"/>
                  <w:lang w:eastAsia="fr-FR"/>
                </w:rPr>
                <w:delText>Autorité contractante</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1594A3B2" w14:textId="3292136A" w:rsidR="003216DF" w:rsidRPr="00CB457E" w:rsidDel="00201166" w:rsidRDefault="003216DF" w:rsidP="00D62BC5">
            <w:pPr>
              <w:spacing w:before="0" w:after="160"/>
              <w:jc w:val="left"/>
              <w:rPr>
                <w:del w:id="26867" w:author="Houyem Rais" w:date="2024-02-22T14:46:00Z"/>
                <w:rFonts w:ascii="Arial" w:eastAsia="Times New Roman" w:hAnsi="Arial" w:cs="Arial"/>
                <w:b/>
                <w:bCs/>
                <w:sz w:val="16"/>
                <w:szCs w:val="16"/>
                <w:lang w:eastAsia="fr-FR"/>
              </w:rPr>
              <w:pPrChange w:id="26868" w:author="Houyem Rais" w:date="2024-02-22T14:49:00Z">
                <w:pPr>
                  <w:spacing w:before="0" w:after="0" w:line="240" w:lineRule="auto"/>
                  <w:jc w:val="center"/>
                </w:pPr>
              </w:pPrChange>
            </w:pPr>
            <w:del w:id="26869" w:author="Houyem Rais" w:date="2024-02-22T14:46:00Z">
              <w:r w:rsidRPr="00CB457E" w:rsidDel="00201166">
                <w:rPr>
                  <w:rFonts w:ascii="Arial" w:eastAsia="Times New Roman" w:hAnsi="Arial" w:cs="Arial"/>
                  <w:b/>
                  <w:bCs/>
                  <w:sz w:val="16"/>
                  <w:szCs w:val="16"/>
                  <w:lang w:eastAsia="fr-FR"/>
                </w:rPr>
                <w:delText>100%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02589C8A" w14:textId="72DF76DB" w:rsidR="003216DF" w:rsidRPr="00CB457E" w:rsidDel="00201166" w:rsidRDefault="003216DF" w:rsidP="00D62BC5">
            <w:pPr>
              <w:spacing w:before="0" w:after="160"/>
              <w:jc w:val="left"/>
              <w:rPr>
                <w:del w:id="26870" w:author="Houyem Rais" w:date="2024-02-22T14:46:00Z"/>
                <w:rFonts w:ascii="Arial" w:eastAsia="Times New Roman" w:hAnsi="Arial" w:cs="Arial"/>
                <w:b/>
                <w:bCs/>
                <w:sz w:val="16"/>
                <w:szCs w:val="16"/>
                <w:lang w:eastAsia="fr-FR"/>
              </w:rPr>
              <w:pPrChange w:id="26871" w:author="Houyem Rais" w:date="2024-02-22T14:49:00Z">
                <w:pPr>
                  <w:spacing w:before="0" w:after="0" w:line="240" w:lineRule="auto"/>
                  <w:jc w:val="center"/>
                </w:pPr>
              </w:pPrChange>
            </w:pPr>
            <w:del w:id="26872" w:author="Houyem Rais" w:date="2024-02-22T14:46:00Z">
              <w:r w:rsidRPr="00CB457E" w:rsidDel="00201166">
                <w:rPr>
                  <w:rFonts w:ascii="Arial" w:eastAsia="Times New Roman" w:hAnsi="Arial" w:cs="Arial"/>
                  <w:b/>
                  <w:bCs/>
                  <w:sz w:val="16"/>
                  <w:szCs w:val="16"/>
                  <w:lang w:eastAsia="fr-FR"/>
                </w:rPr>
                <w:delText>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C7A0871" w14:textId="7EA41894" w:rsidR="003216DF" w:rsidRPr="00CB457E" w:rsidDel="00201166" w:rsidRDefault="003216DF" w:rsidP="00D62BC5">
            <w:pPr>
              <w:spacing w:before="0" w:after="160"/>
              <w:jc w:val="left"/>
              <w:rPr>
                <w:del w:id="26873" w:author="Houyem Rais" w:date="2024-02-22T14:46:00Z"/>
                <w:rFonts w:ascii="Arial" w:eastAsia="Times New Roman" w:hAnsi="Arial" w:cs="Arial"/>
                <w:sz w:val="16"/>
                <w:szCs w:val="16"/>
                <w:lang w:eastAsia="fr-FR"/>
              </w:rPr>
              <w:pPrChange w:id="26874" w:author="Houyem Rais" w:date="2024-02-22T14:49:00Z">
                <w:pPr>
                  <w:spacing w:before="0" w:after="0" w:line="240" w:lineRule="auto"/>
                  <w:jc w:val="center"/>
                </w:pPr>
              </w:pPrChange>
            </w:pPr>
            <w:del w:id="2687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10A29446" w14:textId="7041A32F" w:rsidR="003216DF" w:rsidRPr="00CB457E" w:rsidDel="00201166" w:rsidRDefault="003216DF" w:rsidP="00D62BC5">
            <w:pPr>
              <w:spacing w:before="0" w:after="160"/>
              <w:jc w:val="left"/>
              <w:rPr>
                <w:del w:id="26876" w:author="Houyem Rais" w:date="2024-02-22T14:46:00Z"/>
                <w:rFonts w:ascii="Arial" w:eastAsia="Times New Roman" w:hAnsi="Arial" w:cs="Arial"/>
                <w:sz w:val="16"/>
                <w:szCs w:val="16"/>
                <w:lang w:eastAsia="fr-FR"/>
              </w:rPr>
              <w:pPrChange w:id="26877" w:author="Houyem Rais" w:date="2024-02-22T14:49:00Z">
                <w:pPr>
                  <w:spacing w:before="0" w:after="0" w:line="240" w:lineRule="auto"/>
                  <w:jc w:val="center"/>
                </w:pPr>
              </w:pPrChange>
            </w:pPr>
            <w:del w:id="26878" w:author="Houyem Rais" w:date="2024-02-22T14:46:00Z">
              <w:r w:rsidRPr="00CB457E" w:rsidDel="00201166">
                <w:rPr>
                  <w:rFonts w:ascii="Arial" w:eastAsia="Times New Roman" w:hAnsi="Arial" w:cs="Arial"/>
                  <w:sz w:val="16"/>
                  <w:szCs w:val="16"/>
                  <w:lang w:eastAsia="fr-FR"/>
                </w:rPr>
                <w:delText xml:space="preserve"> -</w:delText>
              </w:r>
              <w:r w:rsidDel="00201166">
                <w:rPr>
                  <w:rFonts w:ascii="Arial" w:eastAsia="Times New Roman" w:hAnsi="Arial" w:cs="Arial"/>
                  <w:sz w:val="16"/>
                  <w:szCs w:val="16"/>
                  <w:lang w:eastAsia="fr-FR"/>
                </w:rPr>
                <w:delText xml:space="preserve"> </w:delText>
              </w:r>
            </w:del>
          </w:p>
        </w:tc>
      </w:tr>
      <w:tr w:rsidR="003216DF" w:rsidRPr="00CB457E" w:rsidDel="00201166" w14:paraId="3F06D9BF" w14:textId="285BC0A2" w:rsidTr="00E26F44">
        <w:trPr>
          <w:trHeight w:val="528"/>
          <w:del w:id="26879"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66A639F3" w14:textId="68097CB7" w:rsidR="003216DF" w:rsidRPr="00CB457E" w:rsidDel="00201166" w:rsidRDefault="003216DF" w:rsidP="00D62BC5">
            <w:pPr>
              <w:spacing w:before="0" w:after="160"/>
              <w:jc w:val="left"/>
              <w:rPr>
                <w:del w:id="26880" w:author="Houyem Rais" w:date="2024-02-22T14:46:00Z"/>
                <w:rFonts w:ascii="Arial" w:eastAsia="Times New Roman" w:hAnsi="Arial" w:cs="Arial"/>
                <w:b/>
                <w:bCs/>
                <w:sz w:val="16"/>
                <w:szCs w:val="16"/>
                <w:lang w:eastAsia="fr-FR"/>
              </w:rPr>
              <w:pPrChange w:id="26881" w:author="Houyem Rais" w:date="2024-02-22T14:49:00Z">
                <w:pPr>
                  <w:spacing w:before="0" w:after="0" w:line="240" w:lineRule="auto"/>
                  <w:jc w:val="center"/>
                </w:pPr>
              </w:pPrChange>
            </w:pPr>
            <w:del w:id="26882" w:author="Houyem Rais" w:date="2024-02-22T14:46:00Z">
              <w:r w:rsidRPr="00CB457E" w:rsidDel="00201166">
                <w:rPr>
                  <w:rFonts w:ascii="Arial" w:eastAsia="Times New Roman" w:hAnsi="Arial" w:cs="Arial"/>
                  <w:b/>
                  <w:bCs/>
                  <w:sz w:val="16"/>
                  <w:szCs w:val="16"/>
                  <w:lang w:eastAsia="fr-FR"/>
                </w:rPr>
                <w:delText>34</w:delText>
              </w:r>
            </w:del>
          </w:p>
        </w:tc>
        <w:tc>
          <w:tcPr>
            <w:tcW w:w="1135" w:type="dxa"/>
            <w:tcBorders>
              <w:top w:val="nil"/>
              <w:left w:val="nil"/>
              <w:bottom w:val="single" w:sz="4" w:space="0" w:color="auto"/>
              <w:right w:val="single" w:sz="4" w:space="0" w:color="auto"/>
            </w:tcBorders>
            <w:shd w:val="clear" w:color="auto" w:fill="auto"/>
            <w:hideMark/>
          </w:tcPr>
          <w:p w14:paraId="120A1F09" w14:textId="2CE262FD" w:rsidR="003216DF" w:rsidRPr="00CB457E" w:rsidDel="00201166" w:rsidRDefault="003216DF" w:rsidP="00D62BC5">
            <w:pPr>
              <w:spacing w:before="0" w:after="160"/>
              <w:jc w:val="left"/>
              <w:rPr>
                <w:del w:id="26883" w:author="Houyem Rais" w:date="2024-02-22T14:46:00Z"/>
                <w:rFonts w:ascii="Arial" w:eastAsia="Times New Roman" w:hAnsi="Arial" w:cs="Arial"/>
                <w:sz w:val="16"/>
                <w:szCs w:val="16"/>
                <w:lang w:eastAsia="fr-FR"/>
              </w:rPr>
              <w:pPrChange w:id="26884" w:author="Houyem Rais" w:date="2024-02-22T14:49:00Z">
                <w:pPr>
                  <w:spacing w:before="0" w:after="0" w:line="240" w:lineRule="auto"/>
                  <w:jc w:val="left"/>
                </w:pPr>
              </w:pPrChange>
            </w:pPr>
            <w:del w:id="26885"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29554422" w14:textId="0257EF6D" w:rsidR="003216DF" w:rsidRPr="00CB457E" w:rsidDel="00201166" w:rsidRDefault="003216DF" w:rsidP="00D62BC5">
            <w:pPr>
              <w:spacing w:before="0" w:after="160"/>
              <w:jc w:val="left"/>
              <w:rPr>
                <w:del w:id="26886" w:author="Houyem Rais" w:date="2024-02-22T14:46:00Z"/>
                <w:rFonts w:ascii="Arial" w:eastAsia="Times New Roman" w:hAnsi="Arial" w:cs="Arial"/>
                <w:sz w:val="16"/>
                <w:szCs w:val="16"/>
                <w:lang w:eastAsia="fr-FR"/>
              </w:rPr>
              <w:pPrChange w:id="26887" w:author="Houyem Rais" w:date="2024-02-22T14:49:00Z">
                <w:pPr>
                  <w:spacing w:before="0" w:after="0" w:line="240" w:lineRule="auto"/>
                  <w:jc w:val="left"/>
                </w:pPr>
              </w:pPrChange>
            </w:pPr>
            <w:del w:id="26888" w:author="Houyem Rais" w:date="2024-02-22T14:46:00Z">
              <w:r w:rsidRPr="00CB457E" w:rsidDel="00201166">
                <w:rPr>
                  <w:rFonts w:ascii="Arial" w:eastAsia="Times New Roman" w:hAnsi="Arial" w:cs="Arial"/>
                  <w:sz w:val="16"/>
                  <w:szCs w:val="16"/>
                  <w:lang w:eastAsia="fr-FR"/>
                </w:rPr>
                <w:delText>Financier/ monétaire</w:delText>
              </w:r>
            </w:del>
          </w:p>
        </w:tc>
        <w:tc>
          <w:tcPr>
            <w:tcW w:w="3260" w:type="dxa"/>
            <w:tcBorders>
              <w:top w:val="nil"/>
              <w:left w:val="nil"/>
              <w:bottom w:val="single" w:sz="4" w:space="0" w:color="auto"/>
              <w:right w:val="single" w:sz="4" w:space="0" w:color="auto"/>
            </w:tcBorders>
            <w:shd w:val="clear" w:color="auto" w:fill="auto"/>
            <w:hideMark/>
          </w:tcPr>
          <w:p w14:paraId="4723981B" w14:textId="5A04B8D5" w:rsidR="003216DF" w:rsidRPr="00CB457E" w:rsidDel="00201166" w:rsidRDefault="003216DF" w:rsidP="00D62BC5">
            <w:pPr>
              <w:spacing w:before="0" w:after="160"/>
              <w:jc w:val="left"/>
              <w:rPr>
                <w:del w:id="26889" w:author="Houyem Rais" w:date="2024-02-22T14:46:00Z"/>
                <w:rFonts w:ascii="Arial" w:eastAsia="Times New Roman" w:hAnsi="Arial" w:cs="Arial"/>
                <w:sz w:val="16"/>
                <w:szCs w:val="16"/>
                <w:lang w:eastAsia="fr-FR"/>
              </w:rPr>
              <w:pPrChange w:id="26890" w:author="Houyem Rais" w:date="2024-02-22T14:49:00Z">
                <w:pPr>
                  <w:spacing w:before="0" w:after="0" w:line="240" w:lineRule="auto"/>
                  <w:jc w:val="left"/>
                </w:pPr>
              </w:pPrChange>
            </w:pPr>
            <w:del w:id="26891" w:author="Houyem Rais" w:date="2024-02-22T14:46:00Z">
              <w:r w:rsidRPr="00CB457E" w:rsidDel="00201166">
                <w:rPr>
                  <w:rFonts w:ascii="Arial" w:eastAsia="Times New Roman" w:hAnsi="Arial" w:cs="Arial"/>
                  <w:sz w:val="16"/>
                  <w:szCs w:val="16"/>
                  <w:lang w:eastAsia="fr-FR"/>
                </w:rPr>
                <w:delText>Non convertibilité et non transfert des dividendes</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3B8F0FC9" w14:textId="1073B8E7" w:rsidR="003216DF" w:rsidRPr="00CB457E" w:rsidDel="00201166" w:rsidRDefault="003216DF" w:rsidP="00D62BC5">
            <w:pPr>
              <w:spacing w:before="0" w:after="160"/>
              <w:jc w:val="left"/>
              <w:rPr>
                <w:del w:id="26892" w:author="Houyem Rais" w:date="2024-02-22T14:46:00Z"/>
                <w:rFonts w:ascii="Arial" w:eastAsia="Times New Roman" w:hAnsi="Arial" w:cs="Arial"/>
                <w:b/>
                <w:bCs/>
                <w:sz w:val="16"/>
                <w:szCs w:val="16"/>
                <w:lang w:eastAsia="fr-FR"/>
              </w:rPr>
              <w:pPrChange w:id="26893" w:author="Houyem Rais" w:date="2024-02-22T14:49:00Z">
                <w:pPr>
                  <w:spacing w:before="0" w:after="0" w:line="240" w:lineRule="auto"/>
                  <w:jc w:val="center"/>
                </w:pPr>
              </w:pPrChange>
            </w:pPr>
            <w:del w:id="26894" w:author="Houyem Rais" w:date="2024-02-22T14:46:00Z">
              <w:r w:rsidRPr="00CB457E" w:rsidDel="00201166">
                <w:rPr>
                  <w:rFonts w:ascii="Arial" w:eastAsia="Times New Roman" w:hAnsi="Arial" w:cs="Arial"/>
                  <w:b/>
                  <w:bCs/>
                  <w:sz w:val="16"/>
                  <w:szCs w:val="16"/>
                  <w:lang w:eastAsia="fr-FR"/>
                </w:rPr>
                <w:delText>10%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7A5D72E6" w14:textId="231A0F77" w:rsidR="003216DF" w:rsidRPr="00CB457E" w:rsidDel="00201166" w:rsidRDefault="003216DF" w:rsidP="00D62BC5">
            <w:pPr>
              <w:spacing w:before="0" w:after="160"/>
              <w:jc w:val="left"/>
              <w:rPr>
                <w:del w:id="26895" w:author="Houyem Rais" w:date="2024-02-22T14:46:00Z"/>
                <w:rFonts w:ascii="Arial" w:eastAsia="Times New Roman" w:hAnsi="Arial" w:cs="Arial"/>
                <w:sz w:val="16"/>
                <w:szCs w:val="16"/>
                <w:lang w:eastAsia="fr-FR"/>
              </w:rPr>
              <w:pPrChange w:id="26896" w:author="Houyem Rais" w:date="2024-02-22T14:49:00Z">
                <w:pPr>
                  <w:spacing w:before="0" w:after="0" w:line="240" w:lineRule="auto"/>
                  <w:jc w:val="center"/>
                </w:pPr>
              </w:pPrChange>
            </w:pPr>
            <w:del w:id="26897"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24CE8A55" w14:textId="7AF8206C" w:rsidR="003216DF" w:rsidRPr="00CB457E" w:rsidDel="00201166" w:rsidRDefault="003216DF" w:rsidP="00D62BC5">
            <w:pPr>
              <w:spacing w:before="0" w:after="160"/>
              <w:jc w:val="left"/>
              <w:rPr>
                <w:del w:id="26898" w:author="Houyem Rais" w:date="2024-02-22T14:46:00Z"/>
                <w:rFonts w:ascii="Arial" w:eastAsia="Times New Roman" w:hAnsi="Arial" w:cs="Arial"/>
                <w:sz w:val="16"/>
                <w:szCs w:val="16"/>
                <w:lang w:eastAsia="fr-FR"/>
              </w:rPr>
              <w:pPrChange w:id="26899" w:author="Houyem Rais" w:date="2024-02-22T14:49:00Z">
                <w:pPr>
                  <w:spacing w:before="0" w:after="0" w:line="240" w:lineRule="auto"/>
                  <w:jc w:val="center"/>
                </w:pPr>
              </w:pPrChange>
            </w:pPr>
            <w:del w:id="26900" w:author="Houyem Rais" w:date="2024-02-22T14:46:00Z">
              <w:r w:rsidRPr="00CB457E" w:rsidDel="00201166">
                <w:rPr>
                  <w:rFonts w:ascii="Arial" w:eastAsia="Times New Roman" w:hAnsi="Arial" w:cs="Arial"/>
                  <w:sz w:val="16"/>
                  <w:szCs w:val="16"/>
                  <w:lang w:eastAsia="fr-FR"/>
                </w:rPr>
                <w:delText>17,50%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229DAA09" w14:textId="4A898056" w:rsidR="003216DF" w:rsidRPr="00CB457E" w:rsidDel="00201166" w:rsidRDefault="003216DF" w:rsidP="00D62BC5">
            <w:pPr>
              <w:spacing w:before="0" w:after="160"/>
              <w:jc w:val="left"/>
              <w:rPr>
                <w:del w:id="26901" w:author="Houyem Rais" w:date="2024-02-22T14:46:00Z"/>
                <w:rFonts w:ascii="Arial" w:eastAsia="Times New Roman" w:hAnsi="Arial" w:cs="Arial"/>
                <w:sz w:val="16"/>
                <w:szCs w:val="16"/>
                <w:lang w:eastAsia="fr-FR"/>
              </w:rPr>
              <w:pPrChange w:id="26902" w:author="Houyem Rais" w:date="2024-02-22T14:49:00Z">
                <w:pPr>
                  <w:spacing w:before="0" w:after="0" w:line="240" w:lineRule="auto"/>
                  <w:jc w:val="center"/>
                </w:pPr>
              </w:pPrChange>
            </w:pPr>
            <w:del w:id="26903" w:author="Houyem Rais" w:date="2024-02-22T14:46:00Z">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1590D5DE" w14:textId="7B8C0C29" w:rsidR="003216DF" w:rsidRPr="00CB457E" w:rsidDel="00201166" w:rsidRDefault="003216DF" w:rsidP="00D62BC5">
            <w:pPr>
              <w:spacing w:before="0" w:after="160"/>
              <w:jc w:val="left"/>
              <w:rPr>
                <w:del w:id="26904" w:author="Houyem Rais" w:date="2024-02-22T14:46:00Z"/>
                <w:rFonts w:ascii="Arial" w:eastAsia="Times New Roman" w:hAnsi="Arial" w:cs="Arial"/>
                <w:sz w:val="16"/>
                <w:szCs w:val="16"/>
                <w:lang w:eastAsia="fr-FR"/>
              </w:rPr>
              <w:pPrChange w:id="26905" w:author="Houyem Rais" w:date="2024-02-22T14:49:00Z">
                <w:pPr>
                  <w:spacing w:before="0" w:after="0" w:line="240" w:lineRule="auto"/>
                  <w:jc w:val="center"/>
                </w:pPr>
              </w:pPrChange>
            </w:pPr>
            <w:del w:id="26906" w:author="Houyem Rais" w:date="2024-02-22T14:46:00Z">
              <w:r w:rsidRPr="00CB457E" w:rsidDel="00201166">
                <w:rPr>
                  <w:rFonts w:ascii="Arial" w:eastAsia="Times New Roman" w:hAnsi="Arial" w:cs="Arial"/>
                  <w:sz w:val="16"/>
                  <w:szCs w:val="16"/>
                  <w:lang w:eastAsia="fr-FR"/>
                </w:rPr>
                <w:delText xml:space="preserve"> Dividendes annuelles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70695AC5" w14:textId="20660413" w:rsidR="003216DF" w:rsidRPr="00CB457E" w:rsidDel="00201166" w:rsidRDefault="003216DF" w:rsidP="00D62BC5">
            <w:pPr>
              <w:spacing w:before="0" w:after="160"/>
              <w:jc w:val="left"/>
              <w:rPr>
                <w:del w:id="26907" w:author="Houyem Rais" w:date="2024-02-22T14:46:00Z"/>
                <w:rFonts w:ascii="Arial" w:eastAsia="Times New Roman" w:hAnsi="Arial" w:cs="Arial"/>
                <w:sz w:val="16"/>
                <w:szCs w:val="16"/>
                <w:lang w:eastAsia="fr-FR"/>
              </w:rPr>
              <w:pPrChange w:id="26908" w:author="Houyem Rais" w:date="2024-02-22T14:49:00Z">
                <w:pPr>
                  <w:spacing w:before="0" w:after="0" w:line="240" w:lineRule="auto"/>
                  <w:jc w:val="center"/>
                </w:pPr>
              </w:pPrChange>
            </w:pPr>
            <w:del w:id="26909" w:author="Houyem Rais" w:date="2024-02-22T14:46:00Z">
              <w:r w:rsidRPr="00CB457E" w:rsidDel="00201166">
                <w:rPr>
                  <w:rFonts w:ascii="Arial" w:eastAsia="Times New Roman" w:hAnsi="Arial" w:cs="Arial"/>
                  <w:sz w:val="16"/>
                  <w:szCs w:val="16"/>
                  <w:lang w:eastAsia="fr-FR"/>
                </w:rPr>
                <w:delText>1,75%</w:delText>
              </w:r>
            </w:del>
          </w:p>
        </w:tc>
        <w:tc>
          <w:tcPr>
            <w:tcW w:w="709" w:type="dxa"/>
            <w:tcBorders>
              <w:top w:val="nil"/>
              <w:left w:val="nil"/>
              <w:bottom w:val="single" w:sz="4" w:space="0" w:color="auto"/>
              <w:right w:val="single" w:sz="4" w:space="0" w:color="auto"/>
            </w:tcBorders>
            <w:shd w:val="clear" w:color="auto" w:fill="auto"/>
            <w:noWrap/>
            <w:vAlign w:val="center"/>
            <w:hideMark/>
          </w:tcPr>
          <w:p w14:paraId="14CC2F74" w14:textId="67355FD7" w:rsidR="003216DF" w:rsidRPr="00CB457E" w:rsidDel="00201166" w:rsidRDefault="003216DF" w:rsidP="00D62BC5">
            <w:pPr>
              <w:spacing w:before="0" w:after="160"/>
              <w:jc w:val="left"/>
              <w:rPr>
                <w:del w:id="26910" w:author="Houyem Rais" w:date="2024-02-22T14:46:00Z"/>
                <w:rFonts w:ascii="Arial" w:eastAsia="Times New Roman" w:hAnsi="Arial" w:cs="Arial"/>
                <w:sz w:val="16"/>
                <w:szCs w:val="16"/>
                <w:lang w:eastAsia="fr-FR"/>
              </w:rPr>
              <w:pPrChange w:id="26911" w:author="Houyem Rais" w:date="2024-02-22T14:49:00Z">
                <w:pPr>
                  <w:spacing w:before="0" w:after="0" w:line="240" w:lineRule="auto"/>
                  <w:jc w:val="center"/>
                </w:pPr>
              </w:pPrChange>
            </w:pPr>
            <w:del w:id="26912" w:author="Houyem Rais" w:date="2024-02-22T14:46:00Z">
              <w:r w:rsidRPr="00CB457E" w:rsidDel="00201166">
                <w:rPr>
                  <w:rFonts w:ascii="Arial" w:eastAsia="Times New Roman" w:hAnsi="Arial" w:cs="Arial"/>
                  <w:sz w:val="16"/>
                  <w:szCs w:val="16"/>
                  <w:lang w:eastAsia="fr-FR"/>
                </w:rPr>
                <w:delText xml:space="preserve"> -</w:delText>
              </w:r>
              <w:r w:rsidDel="00201166">
                <w:rPr>
                  <w:rFonts w:ascii="Arial" w:eastAsia="Times New Roman" w:hAnsi="Arial" w:cs="Arial"/>
                  <w:sz w:val="16"/>
                  <w:szCs w:val="16"/>
                  <w:lang w:eastAsia="fr-FR"/>
                </w:rPr>
                <w:delText xml:space="preserve"> </w:delText>
              </w:r>
            </w:del>
          </w:p>
        </w:tc>
        <w:tc>
          <w:tcPr>
            <w:tcW w:w="850" w:type="dxa"/>
            <w:tcBorders>
              <w:top w:val="nil"/>
              <w:left w:val="nil"/>
              <w:bottom w:val="single" w:sz="4" w:space="0" w:color="auto"/>
              <w:right w:val="single" w:sz="4" w:space="0" w:color="auto"/>
            </w:tcBorders>
            <w:shd w:val="clear" w:color="auto" w:fill="auto"/>
            <w:vAlign w:val="center"/>
            <w:hideMark/>
          </w:tcPr>
          <w:p w14:paraId="78454097" w14:textId="01791C08" w:rsidR="003216DF" w:rsidRPr="00CB457E" w:rsidDel="00201166" w:rsidRDefault="003216DF" w:rsidP="00D62BC5">
            <w:pPr>
              <w:spacing w:before="0" w:after="160"/>
              <w:jc w:val="left"/>
              <w:rPr>
                <w:del w:id="26913" w:author="Houyem Rais" w:date="2024-02-22T14:46:00Z"/>
                <w:rFonts w:ascii="Arial" w:eastAsia="Times New Roman" w:hAnsi="Arial" w:cs="Arial"/>
                <w:sz w:val="16"/>
                <w:szCs w:val="16"/>
                <w:lang w:eastAsia="fr-FR"/>
              </w:rPr>
              <w:pPrChange w:id="26914" w:author="Houyem Rais" w:date="2024-02-22T14:49:00Z">
                <w:pPr>
                  <w:spacing w:before="0" w:after="0" w:line="240" w:lineRule="auto"/>
                  <w:jc w:val="center"/>
                </w:pPr>
              </w:pPrChange>
            </w:pPr>
            <w:del w:id="26915" w:author="Houyem Rais" w:date="2024-02-22T14:46:00Z">
              <w:r w:rsidRPr="00CB457E" w:rsidDel="00201166">
                <w:rPr>
                  <w:rFonts w:ascii="Arial" w:eastAsia="Times New Roman" w:hAnsi="Arial" w:cs="Arial"/>
                  <w:sz w:val="16"/>
                  <w:szCs w:val="16"/>
                  <w:lang w:eastAsia="fr-FR"/>
                </w:rPr>
                <w:delText>Autorité contractante</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13CBDDB0" w14:textId="743A54D8" w:rsidR="003216DF" w:rsidRPr="00CB457E" w:rsidDel="00201166" w:rsidRDefault="003216DF" w:rsidP="00D62BC5">
            <w:pPr>
              <w:spacing w:before="0" w:after="160"/>
              <w:jc w:val="left"/>
              <w:rPr>
                <w:del w:id="26916" w:author="Houyem Rais" w:date="2024-02-22T14:46:00Z"/>
                <w:rFonts w:ascii="Arial" w:eastAsia="Times New Roman" w:hAnsi="Arial" w:cs="Arial"/>
                <w:b/>
                <w:bCs/>
                <w:sz w:val="16"/>
                <w:szCs w:val="16"/>
                <w:lang w:eastAsia="fr-FR"/>
              </w:rPr>
              <w:pPrChange w:id="26917" w:author="Houyem Rais" w:date="2024-02-22T14:49:00Z">
                <w:pPr>
                  <w:spacing w:before="0" w:after="0" w:line="240" w:lineRule="auto"/>
                  <w:jc w:val="center"/>
                </w:pPr>
              </w:pPrChange>
            </w:pPr>
            <w:del w:id="26918" w:author="Houyem Rais" w:date="2024-02-22T14:46:00Z">
              <w:r w:rsidRPr="00CB457E" w:rsidDel="00201166">
                <w:rPr>
                  <w:rFonts w:ascii="Arial" w:eastAsia="Times New Roman" w:hAnsi="Arial" w:cs="Arial"/>
                  <w:b/>
                  <w:bCs/>
                  <w:sz w:val="16"/>
                  <w:szCs w:val="16"/>
                  <w:lang w:eastAsia="fr-FR"/>
                </w:rPr>
                <w:delText>100%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0F047418" w14:textId="300334C6" w:rsidR="003216DF" w:rsidRPr="00CB457E" w:rsidDel="00201166" w:rsidRDefault="003216DF" w:rsidP="00D62BC5">
            <w:pPr>
              <w:spacing w:before="0" w:after="160"/>
              <w:jc w:val="left"/>
              <w:rPr>
                <w:del w:id="26919" w:author="Houyem Rais" w:date="2024-02-22T14:46:00Z"/>
                <w:rFonts w:ascii="Arial" w:eastAsia="Times New Roman" w:hAnsi="Arial" w:cs="Arial"/>
                <w:b/>
                <w:bCs/>
                <w:sz w:val="16"/>
                <w:szCs w:val="16"/>
                <w:lang w:eastAsia="fr-FR"/>
              </w:rPr>
              <w:pPrChange w:id="26920" w:author="Houyem Rais" w:date="2024-02-22T14:49:00Z">
                <w:pPr>
                  <w:spacing w:before="0" w:after="0" w:line="240" w:lineRule="auto"/>
                  <w:jc w:val="center"/>
                </w:pPr>
              </w:pPrChange>
            </w:pPr>
            <w:del w:id="26921" w:author="Houyem Rais" w:date="2024-02-22T14:46:00Z">
              <w:r w:rsidRPr="00CB457E" w:rsidDel="00201166">
                <w:rPr>
                  <w:rFonts w:ascii="Arial" w:eastAsia="Times New Roman" w:hAnsi="Arial" w:cs="Arial"/>
                  <w:b/>
                  <w:bCs/>
                  <w:sz w:val="16"/>
                  <w:szCs w:val="16"/>
                  <w:lang w:eastAsia="fr-FR"/>
                </w:rPr>
                <w:delText>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38E67750" w14:textId="5BFDA287" w:rsidR="003216DF" w:rsidRPr="00CB457E" w:rsidDel="00201166" w:rsidRDefault="003216DF" w:rsidP="00D62BC5">
            <w:pPr>
              <w:spacing w:before="0" w:after="160"/>
              <w:jc w:val="left"/>
              <w:rPr>
                <w:del w:id="26922" w:author="Houyem Rais" w:date="2024-02-22T14:46:00Z"/>
                <w:rFonts w:ascii="Arial" w:eastAsia="Times New Roman" w:hAnsi="Arial" w:cs="Arial"/>
                <w:sz w:val="16"/>
                <w:szCs w:val="16"/>
                <w:lang w:eastAsia="fr-FR"/>
              </w:rPr>
              <w:pPrChange w:id="26923" w:author="Houyem Rais" w:date="2024-02-22T14:49:00Z">
                <w:pPr>
                  <w:spacing w:before="0" w:after="0" w:line="240" w:lineRule="auto"/>
                  <w:jc w:val="center"/>
                </w:pPr>
              </w:pPrChange>
            </w:pPr>
            <w:del w:id="2692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7C7C138C" w14:textId="0B932E16" w:rsidR="003216DF" w:rsidRPr="00CB457E" w:rsidDel="00201166" w:rsidRDefault="003216DF" w:rsidP="00D62BC5">
            <w:pPr>
              <w:spacing w:before="0" w:after="160"/>
              <w:jc w:val="left"/>
              <w:rPr>
                <w:del w:id="26925" w:author="Houyem Rais" w:date="2024-02-22T14:46:00Z"/>
                <w:rFonts w:ascii="Arial" w:eastAsia="Times New Roman" w:hAnsi="Arial" w:cs="Arial"/>
                <w:sz w:val="16"/>
                <w:szCs w:val="16"/>
                <w:lang w:eastAsia="fr-FR"/>
              </w:rPr>
              <w:pPrChange w:id="26926" w:author="Houyem Rais" w:date="2024-02-22T14:49:00Z">
                <w:pPr>
                  <w:spacing w:before="0" w:after="0" w:line="240" w:lineRule="auto"/>
                  <w:jc w:val="center"/>
                </w:pPr>
              </w:pPrChange>
            </w:pPr>
            <w:del w:id="26927" w:author="Houyem Rais" w:date="2024-02-22T14:46:00Z">
              <w:r w:rsidRPr="00CB457E" w:rsidDel="00201166">
                <w:rPr>
                  <w:rFonts w:ascii="Arial" w:eastAsia="Times New Roman" w:hAnsi="Arial" w:cs="Arial"/>
                  <w:sz w:val="16"/>
                  <w:szCs w:val="16"/>
                  <w:lang w:eastAsia="fr-FR"/>
                </w:rPr>
                <w:delText xml:space="preserve"> -</w:delText>
              </w:r>
              <w:r w:rsidDel="00201166">
                <w:rPr>
                  <w:rFonts w:ascii="Arial" w:eastAsia="Times New Roman" w:hAnsi="Arial" w:cs="Arial"/>
                  <w:sz w:val="16"/>
                  <w:szCs w:val="16"/>
                  <w:lang w:eastAsia="fr-FR"/>
                </w:rPr>
                <w:delText xml:space="preserve"> </w:delText>
              </w:r>
            </w:del>
          </w:p>
        </w:tc>
      </w:tr>
      <w:tr w:rsidR="003216DF" w:rsidRPr="00CB457E" w:rsidDel="00201166" w14:paraId="28BFA644" w14:textId="4BD82CFA" w:rsidTr="00E26F44">
        <w:trPr>
          <w:trHeight w:val="358"/>
          <w:del w:id="26928"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04DC3FD8" w14:textId="265341CE" w:rsidR="003216DF" w:rsidRPr="00CB457E" w:rsidDel="00201166" w:rsidRDefault="003216DF" w:rsidP="00D62BC5">
            <w:pPr>
              <w:spacing w:before="0" w:after="160"/>
              <w:jc w:val="left"/>
              <w:rPr>
                <w:del w:id="26929" w:author="Houyem Rais" w:date="2024-02-22T14:46:00Z"/>
                <w:rFonts w:ascii="Arial" w:eastAsia="Times New Roman" w:hAnsi="Arial" w:cs="Arial"/>
                <w:b/>
                <w:bCs/>
                <w:sz w:val="16"/>
                <w:szCs w:val="16"/>
                <w:lang w:eastAsia="fr-FR"/>
              </w:rPr>
              <w:pPrChange w:id="26930" w:author="Houyem Rais" w:date="2024-02-22T14:49:00Z">
                <w:pPr>
                  <w:spacing w:before="0" w:after="0" w:line="240" w:lineRule="auto"/>
                  <w:jc w:val="center"/>
                </w:pPr>
              </w:pPrChange>
            </w:pPr>
            <w:del w:id="26931" w:author="Houyem Rais" w:date="2024-02-22T14:46:00Z">
              <w:r w:rsidRPr="00CB457E" w:rsidDel="00201166">
                <w:rPr>
                  <w:rFonts w:ascii="Arial" w:eastAsia="Times New Roman" w:hAnsi="Arial" w:cs="Arial"/>
                  <w:b/>
                  <w:bCs/>
                  <w:sz w:val="16"/>
                  <w:szCs w:val="16"/>
                  <w:lang w:eastAsia="fr-FR"/>
                </w:rPr>
                <w:delText>35</w:delText>
              </w:r>
            </w:del>
          </w:p>
        </w:tc>
        <w:tc>
          <w:tcPr>
            <w:tcW w:w="1135" w:type="dxa"/>
            <w:tcBorders>
              <w:top w:val="nil"/>
              <w:left w:val="nil"/>
              <w:bottom w:val="single" w:sz="4" w:space="0" w:color="auto"/>
              <w:right w:val="single" w:sz="4" w:space="0" w:color="auto"/>
            </w:tcBorders>
            <w:shd w:val="clear" w:color="auto" w:fill="auto"/>
            <w:hideMark/>
          </w:tcPr>
          <w:p w14:paraId="1089F193" w14:textId="7FD417A5" w:rsidR="003216DF" w:rsidRPr="00CB457E" w:rsidDel="00201166" w:rsidRDefault="003216DF" w:rsidP="00D62BC5">
            <w:pPr>
              <w:spacing w:before="0" w:after="160"/>
              <w:jc w:val="left"/>
              <w:rPr>
                <w:del w:id="26932" w:author="Houyem Rais" w:date="2024-02-22T14:46:00Z"/>
                <w:rFonts w:ascii="Arial" w:eastAsia="Times New Roman" w:hAnsi="Arial" w:cs="Arial"/>
                <w:sz w:val="16"/>
                <w:szCs w:val="16"/>
                <w:lang w:eastAsia="fr-FR"/>
              </w:rPr>
              <w:pPrChange w:id="26933" w:author="Houyem Rais" w:date="2024-02-22T14:49:00Z">
                <w:pPr>
                  <w:spacing w:before="0" w:after="0" w:line="240" w:lineRule="auto"/>
                  <w:jc w:val="left"/>
                </w:pPr>
              </w:pPrChange>
            </w:pPr>
            <w:del w:id="26934" w:author="Houyem Rais" w:date="2024-02-22T14:46:00Z">
              <w:r w:rsidRPr="00CB457E" w:rsidDel="00201166">
                <w:rPr>
                  <w:rFonts w:ascii="Arial" w:eastAsia="Times New Roman" w:hAnsi="Arial" w:cs="Arial"/>
                  <w:sz w:val="16"/>
                  <w:szCs w:val="16"/>
                  <w:lang w:eastAsia="fr-FR"/>
                </w:rPr>
                <w:delText>Exploitation</w:delText>
              </w:r>
            </w:del>
          </w:p>
        </w:tc>
        <w:tc>
          <w:tcPr>
            <w:tcW w:w="993" w:type="dxa"/>
            <w:tcBorders>
              <w:top w:val="nil"/>
              <w:left w:val="nil"/>
              <w:bottom w:val="single" w:sz="4" w:space="0" w:color="auto"/>
              <w:right w:val="single" w:sz="4" w:space="0" w:color="auto"/>
            </w:tcBorders>
            <w:shd w:val="clear" w:color="auto" w:fill="auto"/>
            <w:noWrap/>
            <w:hideMark/>
          </w:tcPr>
          <w:p w14:paraId="17055F69" w14:textId="2AA5180E" w:rsidR="003216DF" w:rsidRPr="00CB457E" w:rsidDel="00201166" w:rsidRDefault="003216DF" w:rsidP="00D62BC5">
            <w:pPr>
              <w:spacing w:before="0" w:after="160"/>
              <w:jc w:val="left"/>
              <w:rPr>
                <w:del w:id="26935" w:author="Houyem Rais" w:date="2024-02-22T14:46:00Z"/>
                <w:rFonts w:ascii="Arial" w:eastAsia="Times New Roman" w:hAnsi="Arial" w:cs="Arial"/>
                <w:sz w:val="16"/>
                <w:szCs w:val="16"/>
                <w:lang w:eastAsia="fr-FR"/>
              </w:rPr>
              <w:pPrChange w:id="26936" w:author="Houyem Rais" w:date="2024-02-22T14:49:00Z">
                <w:pPr>
                  <w:spacing w:before="0" w:after="0" w:line="240" w:lineRule="auto"/>
                  <w:jc w:val="left"/>
                </w:pPr>
              </w:pPrChange>
            </w:pPr>
            <w:del w:id="26937" w:author="Houyem Rais" w:date="2024-02-22T14:46:00Z">
              <w:r w:rsidRPr="00CB457E" w:rsidDel="00201166">
                <w:rPr>
                  <w:rFonts w:ascii="Arial" w:eastAsia="Times New Roman" w:hAnsi="Arial" w:cs="Arial"/>
                  <w:sz w:val="16"/>
                  <w:szCs w:val="16"/>
                  <w:lang w:eastAsia="fr-FR"/>
                </w:rPr>
                <w:delText>Financier/ monétaire</w:delText>
              </w:r>
            </w:del>
          </w:p>
        </w:tc>
        <w:tc>
          <w:tcPr>
            <w:tcW w:w="3260" w:type="dxa"/>
            <w:tcBorders>
              <w:top w:val="nil"/>
              <w:left w:val="nil"/>
              <w:bottom w:val="single" w:sz="4" w:space="0" w:color="auto"/>
              <w:right w:val="single" w:sz="4" w:space="0" w:color="auto"/>
            </w:tcBorders>
            <w:shd w:val="clear" w:color="auto" w:fill="auto"/>
            <w:hideMark/>
          </w:tcPr>
          <w:p w14:paraId="4429EBCD" w14:textId="3AA84CE0" w:rsidR="003216DF" w:rsidRPr="00CB457E" w:rsidDel="00201166" w:rsidRDefault="003216DF" w:rsidP="00D62BC5">
            <w:pPr>
              <w:spacing w:before="0" w:after="160"/>
              <w:jc w:val="left"/>
              <w:rPr>
                <w:del w:id="26938" w:author="Houyem Rais" w:date="2024-02-22T14:46:00Z"/>
                <w:rFonts w:ascii="Arial" w:eastAsia="Times New Roman" w:hAnsi="Arial" w:cs="Arial"/>
                <w:sz w:val="16"/>
                <w:szCs w:val="16"/>
                <w:lang w:eastAsia="fr-FR"/>
              </w:rPr>
              <w:pPrChange w:id="26939" w:author="Houyem Rais" w:date="2024-02-22T14:49:00Z">
                <w:pPr>
                  <w:spacing w:before="0" w:after="0" w:line="240" w:lineRule="auto"/>
                  <w:jc w:val="left"/>
                </w:pPr>
              </w:pPrChange>
            </w:pPr>
            <w:del w:id="26940" w:author="Houyem Rais" w:date="2024-02-22T14:46:00Z">
              <w:r w:rsidRPr="00CB457E" w:rsidDel="00201166">
                <w:rPr>
                  <w:rFonts w:ascii="Arial" w:eastAsia="Times New Roman" w:hAnsi="Arial" w:cs="Arial"/>
                  <w:sz w:val="16"/>
                  <w:szCs w:val="16"/>
                  <w:lang w:eastAsia="fr-FR"/>
                </w:rPr>
                <w:delText xml:space="preserve">Résiliation anticipée du contrat à cause d'une rentabilité insuffisante du projet, </w:delText>
              </w:r>
            </w:del>
            <w:ins w:id="26941" w:author="Mohamed Amine Sdiri" w:date="2023-11-29T09:58:00Z">
              <w:del w:id="26942" w:author="Houyem Rais" w:date="2024-02-22T14:46:00Z">
                <w:r w:rsidR="00621175" w:rsidDel="00201166">
                  <w:rPr>
                    <w:rFonts w:ascii="Arial" w:eastAsia="Times New Roman" w:hAnsi="Arial" w:cs="Arial"/>
                    <w:sz w:val="16"/>
                    <w:szCs w:val="16"/>
                    <w:lang w:eastAsia="fr-FR"/>
                  </w:rPr>
                  <w:delText xml:space="preserve"> </w:delText>
                </w:r>
              </w:del>
            </w:ins>
            <w:del w:id="26943" w:author="Houyem Rais" w:date="2024-02-22T14:46:00Z">
              <w:r w:rsidRPr="00CB457E" w:rsidDel="00201166">
                <w:rPr>
                  <w:rFonts w:ascii="Arial" w:eastAsia="Times New Roman" w:hAnsi="Arial" w:cs="Arial"/>
                  <w:sz w:val="16"/>
                  <w:szCs w:val="16"/>
                  <w:lang w:eastAsia="fr-FR"/>
                </w:rPr>
                <w:delText>d'une erreur grave ou d'une défaillance financière du partenaire privé</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1747FB34" w14:textId="5F646E0D" w:rsidR="003216DF" w:rsidRPr="00CB457E" w:rsidDel="00201166" w:rsidRDefault="003216DF" w:rsidP="00D62BC5">
            <w:pPr>
              <w:spacing w:before="0" w:after="160"/>
              <w:jc w:val="left"/>
              <w:rPr>
                <w:del w:id="26944" w:author="Houyem Rais" w:date="2024-02-22T14:46:00Z"/>
                <w:rFonts w:ascii="Arial" w:eastAsia="Times New Roman" w:hAnsi="Arial" w:cs="Arial"/>
                <w:b/>
                <w:bCs/>
                <w:sz w:val="16"/>
                <w:szCs w:val="16"/>
                <w:lang w:eastAsia="fr-FR"/>
              </w:rPr>
              <w:pPrChange w:id="26945" w:author="Houyem Rais" w:date="2024-02-22T14:49:00Z">
                <w:pPr>
                  <w:spacing w:before="0" w:after="0" w:line="240" w:lineRule="auto"/>
                  <w:jc w:val="center"/>
                </w:pPr>
              </w:pPrChange>
            </w:pPr>
            <w:del w:id="26946" w:author="Houyem Rais" w:date="2024-02-22T14:46:00Z">
              <w:r w:rsidRPr="00CB457E" w:rsidDel="00201166">
                <w:rPr>
                  <w:rFonts w:ascii="Arial" w:eastAsia="Times New Roman" w:hAnsi="Arial" w:cs="Arial"/>
                  <w:b/>
                  <w:bCs/>
                  <w:sz w:val="16"/>
                  <w:szCs w:val="16"/>
                  <w:lang w:eastAsia="fr-FR"/>
                </w:rPr>
                <w:delText>10%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3F7CCAAA" w14:textId="3F705942" w:rsidR="003216DF" w:rsidRPr="00CB457E" w:rsidDel="00201166" w:rsidRDefault="003216DF" w:rsidP="00D62BC5">
            <w:pPr>
              <w:spacing w:before="0" w:after="160"/>
              <w:jc w:val="left"/>
              <w:rPr>
                <w:del w:id="26947" w:author="Houyem Rais" w:date="2024-02-22T14:46:00Z"/>
                <w:rFonts w:ascii="Arial" w:eastAsia="Times New Roman" w:hAnsi="Arial" w:cs="Arial"/>
                <w:sz w:val="16"/>
                <w:szCs w:val="16"/>
                <w:lang w:eastAsia="fr-FR"/>
              </w:rPr>
              <w:pPrChange w:id="26948" w:author="Houyem Rais" w:date="2024-02-22T14:49:00Z">
                <w:pPr>
                  <w:spacing w:before="0" w:after="0" w:line="240" w:lineRule="auto"/>
                  <w:jc w:val="center"/>
                </w:pPr>
              </w:pPrChange>
            </w:pPr>
            <w:del w:id="26949" w:author="Houyem Rais" w:date="2024-02-22T14:46:00Z">
              <w:r w:rsidRPr="00CB457E" w:rsidDel="00201166">
                <w:rPr>
                  <w:rFonts w:ascii="Arial" w:eastAsia="Times New Roman" w:hAnsi="Arial" w:cs="Arial"/>
                  <w:sz w:val="16"/>
                  <w:szCs w:val="16"/>
                  <w:lang w:eastAsia="fr-FR"/>
                </w:rPr>
                <w:delText>Très faible</w:delText>
              </w:r>
            </w:del>
          </w:p>
        </w:tc>
        <w:tc>
          <w:tcPr>
            <w:tcW w:w="850" w:type="dxa"/>
            <w:tcBorders>
              <w:top w:val="nil"/>
              <w:left w:val="nil"/>
              <w:bottom w:val="single" w:sz="4" w:space="0" w:color="auto"/>
              <w:right w:val="single" w:sz="4" w:space="0" w:color="auto"/>
            </w:tcBorders>
            <w:shd w:val="clear" w:color="auto" w:fill="auto"/>
            <w:vAlign w:val="center"/>
            <w:hideMark/>
          </w:tcPr>
          <w:p w14:paraId="5764CCED" w14:textId="7CB7D2F4" w:rsidR="003216DF" w:rsidRPr="00CB457E" w:rsidDel="00201166" w:rsidRDefault="003216DF" w:rsidP="00D62BC5">
            <w:pPr>
              <w:spacing w:before="0" w:after="160"/>
              <w:jc w:val="left"/>
              <w:rPr>
                <w:del w:id="26950" w:author="Houyem Rais" w:date="2024-02-22T14:46:00Z"/>
                <w:rFonts w:ascii="Arial" w:eastAsia="Times New Roman" w:hAnsi="Arial" w:cs="Arial"/>
                <w:sz w:val="16"/>
                <w:szCs w:val="16"/>
                <w:lang w:eastAsia="fr-FR"/>
              </w:rPr>
              <w:pPrChange w:id="26951" w:author="Houyem Rais" w:date="2024-02-22T14:49:00Z">
                <w:pPr>
                  <w:spacing w:before="0" w:after="0" w:line="240" w:lineRule="auto"/>
                  <w:jc w:val="center"/>
                </w:pPr>
              </w:pPrChange>
            </w:pPr>
            <w:del w:id="26952" w:author="Houyem Rais" w:date="2024-02-22T14:46:00Z">
              <w:r w:rsidRPr="00CB457E" w:rsidDel="00201166">
                <w:rPr>
                  <w:rFonts w:ascii="Arial" w:eastAsia="Times New Roman" w:hAnsi="Arial" w:cs="Arial"/>
                  <w:sz w:val="16"/>
                  <w:szCs w:val="16"/>
                  <w:lang w:eastAsia="fr-FR"/>
                </w:rPr>
                <w:delText>29,00%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51168DB8" w14:textId="21B61D1D" w:rsidR="003216DF" w:rsidRPr="00CB457E" w:rsidDel="00201166" w:rsidRDefault="003216DF" w:rsidP="00D62BC5">
            <w:pPr>
              <w:spacing w:before="0" w:after="160"/>
              <w:jc w:val="left"/>
              <w:rPr>
                <w:del w:id="26953" w:author="Houyem Rais" w:date="2024-02-22T14:46:00Z"/>
                <w:rFonts w:ascii="Arial" w:eastAsia="Times New Roman" w:hAnsi="Arial" w:cs="Arial"/>
                <w:sz w:val="16"/>
                <w:szCs w:val="16"/>
                <w:lang w:eastAsia="fr-FR"/>
              </w:rPr>
              <w:pPrChange w:id="26954" w:author="Houyem Rais" w:date="2024-02-22T14:49:00Z">
                <w:pPr>
                  <w:spacing w:before="0" w:after="0" w:line="240" w:lineRule="auto"/>
                  <w:jc w:val="center"/>
                </w:pPr>
              </w:pPrChange>
            </w:pPr>
            <w:del w:id="2695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987</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69479BB7" w14:textId="07DF3515" w:rsidR="003216DF" w:rsidRPr="00CB457E" w:rsidDel="00201166" w:rsidRDefault="003216DF" w:rsidP="00D62BC5">
            <w:pPr>
              <w:spacing w:before="0" w:after="160"/>
              <w:jc w:val="left"/>
              <w:rPr>
                <w:del w:id="26956" w:author="Houyem Rais" w:date="2024-02-22T14:46:00Z"/>
                <w:rFonts w:ascii="Arial" w:eastAsia="Times New Roman" w:hAnsi="Arial" w:cs="Arial"/>
                <w:sz w:val="16"/>
                <w:szCs w:val="16"/>
                <w:lang w:eastAsia="fr-FR"/>
              </w:rPr>
              <w:pPrChange w:id="26957" w:author="Houyem Rais" w:date="2024-02-22T14:49:00Z">
                <w:pPr>
                  <w:spacing w:before="0" w:after="0" w:line="240" w:lineRule="auto"/>
                  <w:jc w:val="center"/>
                </w:pPr>
              </w:pPrChange>
            </w:pPr>
            <w:del w:id="26958" w:author="Houyem Rais" w:date="2024-02-22T14:46:00Z">
              <w:r w:rsidRPr="00CB457E" w:rsidDel="00201166">
                <w:rPr>
                  <w:rFonts w:ascii="Arial" w:eastAsia="Times New Roman" w:hAnsi="Arial" w:cs="Arial"/>
                  <w:sz w:val="16"/>
                  <w:szCs w:val="16"/>
                  <w:lang w:eastAsia="fr-FR"/>
                </w:rPr>
                <w:delText xml:space="preserve"> CAPEX actualisés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7B2DAD71" w14:textId="4E2AE6D1" w:rsidR="003216DF" w:rsidRPr="00CB457E" w:rsidDel="00201166" w:rsidRDefault="003216DF" w:rsidP="00D62BC5">
            <w:pPr>
              <w:spacing w:before="0" w:after="160"/>
              <w:jc w:val="left"/>
              <w:rPr>
                <w:del w:id="26959" w:author="Houyem Rais" w:date="2024-02-22T14:46:00Z"/>
                <w:rFonts w:ascii="Arial" w:eastAsia="Times New Roman" w:hAnsi="Arial" w:cs="Arial"/>
                <w:sz w:val="16"/>
                <w:szCs w:val="16"/>
                <w:lang w:eastAsia="fr-FR"/>
              </w:rPr>
              <w:pPrChange w:id="26960" w:author="Houyem Rais" w:date="2024-02-22T14:49:00Z">
                <w:pPr>
                  <w:spacing w:before="0" w:after="0" w:line="240" w:lineRule="auto"/>
                  <w:jc w:val="center"/>
                </w:pPr>
              </w:pPrChange>
            </w:pPr>
            <w:del w:id="26961" w:author="Houyem Rais" w:date="2024-02-22T14:46:00Z">
              <w:r w:rsidRPr="00CB457E" w:rsidDel="00201166">
                <w:rPr>
                  <w:rFonts w:ascii="Arial" w:eastAsia="Times New Roman" w:hAnsi="Arial" w:cs="Arial"/>
                  <w:sz w:val="16"/>
                  <w:szCs w:val="16"/>
                  <w:lang w:eastAsia="fr-FR"/>
                </w:rPr>
                <w:delText>2,90%</w:delText>
              </w:r>
            </w:del>
          </w:p>
        </w:tc>
        <w:tc>
          <w:tcPr>
            <w:tcW w:w="709" w:type="dxa"/>
            <w:tcBorders>
              <w:top w:val="nil"/>
              <w:left w:val="nil"/>
              <w:bottom w:val="single" w:sz="4" w:space="0" w:color="auto"/>
              <w:right w:val="single" w:sz="4" w:space="0" w:color="auto"/>
            </w:tcBorders>
            <w:shd w:val="clear" w:color="auto" w:fill="auto"/>
            <w:noWrap/>
            <w:vAlign w:val="center"/>
            <w:hideMark/>
          </w:tcPr>
          <w:p w14:paraId="2263D2D2" w14:textId="4826D977" w:rsidR="003216DF" w:rsidRPr="00CB457E" w:rsidDel="00201166" w:rsidRDefault="003216DF" w:rsidP="00D62BC5">
            <w:pPr>
              <w:spacing w:before="0" w:after="160"/>
              <w:jc w:val="left"/>
              <w:rPr>
                <w:del w:id="26962" w:author="Houyem Rais" w:date="2024-02-22T14:46:00Z"/>
                <w:rFonts w:ascii="Arial" w:eastAsia="Times New Roman" w:hAnsi="Arial" w:cs="Arial"/>
                <w:sz w:val="16"/>
                <w:szCs w:val="16"/>
                <w:lang w:eastAsia="fr-FR"/>
              </w:rPr>
              <w:pPrChange w:id="26963" w:author="Houyem Rais" w:date="2024-02-22T14:49:00Z">
                <w:pPr>
                  <w:spacing w:before="0" w:after="0" w:line="240" w:lineRule="auto"/>
                  <w:jc w:val="center"/>
                </w:pPr>
              </w:pPrChange>
            </w:pPr>
            <w:del w:id="2696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28,62 </w:delText>
              </w:r>
            </w:del>
          </w:p>
        </w:tc>
        <w:tc>
          <w:tcPr>
            <w:tcW w:w="850" w:type="dxa"/>
            <w:tcBorders>
              <w:top w:val="nil"/>
              <w:left w:val="nil"/>
              <w:bottom w:val="single" w:sz="4" w:space="0" w:color="auto"/>
              <w:right w:val="single" w:sz="4" w:space="0" w:color="auto"/>
            </w:tcBorders>
            <w:shd w:val="clear" w:color="auto" w:fill="auto"/>
            <w:vAlign w:val="center"/>
            <w:hideMark/>
          </w:tcPr>
          <w:p w14:paraId="6A9B850C" w14:textId="3CE4CF3B" w:rsidR="003216DF" w:rsidRPr="00CB457E" w:rsidDel="00201166" w:rsidRDefault="003216DF" w:rsidP="00D62BC5">
            <w:pPr>
              <w:spacing w:before="0" w:after="160"/>
              <w:jc w:val="left"/>
              <w:rPr>
                <w:del w:id="26965" w:author="Houyem Rais" w:date="2024-02-22T14:46:00Z"/>
                <w:rFonts w:ascii="Arial" w:eastAsia="Times New Roman" w:hAnsi="Arial" w:cs="Arial"/>
                <w:sz w:val="16"/>
                <w:szCs w:val="16"/>
                <w:lang w:eastAsia="fr-FR"/>
              </w:rPr>
              <w:pPrChange w:id="26966" w:author="Houyem Rais" w:date="2024-02-22T14:49:00Z">
                <w:pPr>
                  <w:spacing w:before="0" w:after="0" w:line="240" w:lineRule="auto"/>
                  <w:jc w:val="center"/>
                </w:pPr>
              </w:pPrChange>
            </w:pPr>
            <w:del w:id="26967" w:author="Houyem Rais" w:date="2024-02-22T14:46:00Z">
              <w:r w:rsidRPr="00CB457E" w:rsidDel="00201166">
                <w:rPr>
                  <w:rFonts w:ascii="Arial" w:eastAsia="Times New Roman" w:hAnsi="Arial" w:cs="Arial"/>
                  <w:sz w:val="16"/>
                  <w:szCs w:val="16"/>
                  <w:lang w:eastAsia="fr-FR"/>
                </w:rPr>
                <w:delText>Partenaire Privé</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6B4C177D" w14:textId="58591BDC" w:rsidR="003216DF" w:rsidRPr="00CB457E" w:rsidDel="00201166" w:rsidRDefault="003216DF" w:rsidP="00D62BC5">
            <w:pPr>
              <w:spacing w:before="0" w:after="160"/>
              <w:jc w:val="left"/>
              <w:rPr>
                <w:del w:id="26968" w:author="Houyem Rais" w:date="2024-02-22T14:46:00Z"/>
                <w:rFonts w:ascii="Arial" w:eastAsia="Times New Roman" w:hAnsi="Arial" w:cs="Arial"/>
                <w:b/>
                <w:bCs/>
                <w:sz w:val="16"/>
                <w:szCs w:val="16"/>
                <w:lang w:eastAsia="fr-FR"/>
              </w:rPr>
              <w:pPrChange w:id="26969" w:author="Houyem Rais" w:date="2024-02-22T14:49:00Z">
                <w:pPr>
                  <w:spacing w:before="0" w:after="0" w:line="240" w:lineRule="auto"/>
                  <w:jc w:val="center"/>
                </w:pPr>
              </w:pPrChange>
            </w:pPr>
            <w:del w:id="26970" w:author="Houyem Rais" w:date="2024-02-22T14:46:00Z">
              <w:r w:rsidRPr="00CB457E" w:rsidDel="00201166">
                <w:rPr>
                  <w:rFonts w:ascii="Arial" w:eastAsia="Times New Roman" w:hAnsi="Arial" w:cs="Arial"/>
                  <w:b/>
                  <w:bCs/>
                  <w:sz w:val="16"/>
                  <w:szCs w:val="16"/>
                  <w:lang w:eastAsia="fr-FR"/>
                </w:rPr>
                <w:delText>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612E1975" w14:textId="1391EC53" w:rsidR="003216DF" w:rsidRPr="00CB457E" w:rsidDel="00201166" w:rsidRDefault="003216DF" w:rsidP="00D62BC5">
            <w:pPr>
              <w:spacing w:before="0" w:after="160"/>
              <w:jc w:val="left"/>
              <w:rPr>
                <w:del w:id="26971" w:author="Houyem Rais" w:date="2024-02-22T14:46:00Z"/>
                <w:rFonts w:ascii="Arial" w:eastAsia="Times New Roman" w:hAnsi="Arial" w:cs="Arial"/>
                <w:b/>
                <w:bCs/>
                <w:sz w:val="16"/>
                <w:szCs w:val="16"/>
                <w:lang w:eastAsia="fr-FR"/>
              </w:rPr>
              <w:pPrChange w:id="26972" w:author="Houyem Rais" w:date="2024-02-22T14:49:00Z">
                <w:pPr>
                  <w:spacing w:before="0" w:after="0" w:line="240" w:lineRule="auto"/>
                  <w:jc w:val="center"/>
                </w:pPr>
              </w:pPrChange>
            </w:pPr>
            <w:del w:id="26973" w:author="Houyem Rais" w:date="2024-02-22T14:46:00Z">
              <w:r w:rsidRPr="00CB457E" w:rsidDel="00201166">
                <w:rPr>
                  <w:rFonts w:ascii="Arial" w:eastAsia="Times New Roman" w:hAnsi="Arial" w:cs="Arial"/>
                  <w:b/>
                  <w:bCs/>
                  <w:sz w:val="16"/>
                  <w:szCs w:val="16"/>
                  <w:lang w:eastAsia="fr-FR"/>
                </w:rPr>
                <w:delText>100%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409391DE" w14:textId="5A6854D7" w:rsidR="003216DF" w:rsidRPr="00CB457E" w:rsidDel="00201166" w:rsidRDefault="003216DF" w:rsidP="00D62BC5">
            <w:pPr>
              <w:spacing w:before="0" w:after="160"/>
              <w:jc w:val="left"/>
              <w:rPr>
                <w:del w:id="26974" w:author="Houyem Rais" w:date="2024-02-22T14:46:00Z"/>
                <w:rFonts w:ascii="Arial" w:eastAsia="Times New Roman" w:hAnsi="Arial" w:cs="Arial"/>
                <w:sz w:val="16"/>
                <w:szCs w:val="16"/>
                <w:lang w:eastAsia="fr-FR"/>
              </w:rPr>
              <w:pPrChange w:id="26975" w:author="Houyem Rais" w:date="2024-02-22T14:49:00Z">
                <w:pPr>
                  <w:spacing w:before="0" w:after="0" w:line="240" w:lineRule="auto"/>
                  <w:jc w:val="center"/>
                </w:pPr>
              </w:pPrChange>
            </w:pPr>
            <w:del w:id="26976"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w:delText>
              </w:r>
              <w:r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784FCEDB" w14:textId="5818D60A" w:rsidR="003216DF" w:rsidRPr="00CB457E" w:rsidDel="00201166" w:rsidRDefault="003216DF" w:rsidP="00D62BC5">
            <w:pPr>
              <w:spacing w:before="0" w:after="160"/>
              <w:jc w:val="left"/>
              <w:rPr>
                <w:del w:id="26977" w:author="Houyem Rais" w:date="2024-02-22T14:46:00Z"/>
                <w:rFonts w:ascii="Arial" w:eastAsia="Times New Roman" w:hAnsi="Arial" w:cs="Arial"/>
                <w:sz w:val="16"/>
                <w:szCs w:val="16"/>
                <w:lang w:eastAsia="fr-FR"/>
              </w:rPr>
              <w:pPrChange w:id="26978" w:author="Houyem Rais" w:date="2024-02-22T14:49:00Z">
                <w:pPr>
                  <w:spacing w:before="0" w:after="0" w:line="240" w:lineRule="auto"/>
                  <w:jc w:val="center"/>
                </w:pPr>
              </w:pPrChange>
            </w:pPr>
            <w:del w:id="26979"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28,6 </w:delText>
              </w:r>
            </w:del>
          </w:p>
        </w:tc>
      </w:tr>
      <w:tr w:rsidR="003216DF" w:rsidRPr="00CB457E" w:rsidDel="00201166" w14:paraId="1478644F" w14:textId="1E46C7AA" w:rsidTr="00E26F44">
        <w:trPr>
          <w:trHeight w:val="528"/>
          <w:del w:id="26980" w:author="Houyem Rais" w:date="2024-02-22T14:46:00Z"/>
        </w:trPr>
        <w:tc>
          <w:tcPr>
            <w:tcW w:w="425" w:type="dxa"/>
            <w:tcBorders>
              <w:top w:val="nil"/>
              <w:left w:val="single" w:sz="4" w:space="0" w:color="auto"/>
              <w:bottom w:val="single" w:sz="4" w:space="0" w:color="auto"/>
              <w:right w:val="single" w:sz="4" w:space="0" w:color="auto"/>
            </w:tcBorders>
            <w:shd w:val="clear" w:color="auto" w:fill="auto"/>
            <w:noWrap/>
            <w:hideMark/>
          </w:tcPr>
          <w:p w14:paraId="5B5A382C" w14:textId="6D0B067F" w:rsidR="003216DF" w:rsidRPr="00CB457E" w:rsidDel="00201166" w:rsidRDefault="003216DF" w:rsidP="00D62BC5">
            <w:pPr>
              <w:spacing w:before="0" w:after="160"/>
              <w:jc w:val="left"/>
              <w:rPr>
                <w:del w:id="26981" w:author="Houyem Rais" w:date="2024-02-22T14:46:00Z"/>
                <w:rFonts w:ascii="Arial" w:eastAsia="Times New Roman" w:hAnsi="Arial" w:cs="Arial"/>
                <w:b/>
                <w:bCs/>
                <w:sz w:val="16"/>
                <w:szCs w:val="16"/>
                <w:lang w:eastAsia="fr-FR"/>
              </w:rPr>
              <w:pPrChange w:id="26982" w:author="Houyem Rais" w:date="2024-02-22T14:49:00Z">
                <w:pPr>
                  <w:spacing w:before="0" w:after="0" w:line="240" w:lineRule="auto"/>
                  <w:jc w:val="center"/>
                </w:pPr>
              </w:pPrChange>
            </w:pPr>
            <w:del w:id="26983" w:author="Houyem Rais" w:date="2024-02-22T14:46:00Z">
              <w:r w:rsidRPr="00CB457E" w:rsidDel="00201166">
                <w:rPr>
                  <w:rFonts w:ascii="Arial" w:eastAsia="Times New Roman" w:hAnsi="Arial" w:cs="Arial"/>
                  <w:b/>
                  <w:bCs/>
                  <w:sz w:val="16"/>
                  <w:szCs w:val="16"/>
                  <w:lang w:eastAsia="fr-FR"/>
                </w:rPr>
                <w:delText>36</w:delText>
              </w:r>
            </w:del>
          </w:p>
        </w:tc>
        <w:tc>
          <w:tcPr>
            <w:tcW w:w="1135" w:type="dxa"/>
            <w:tcBorders>
              <w:top w:val="nil"/>
              <w:left w:val="nil"/>
              <w:bottom w:val="single" w:sz="4" w:space="0" w:color="auto"/>
              <w:right w:val="single" w:sz="4" w:space="0" w:color="auto"/>
            </w:tcBorders>
            <w:shd w:val="clear" w:color="auto" w:fill="auto"/>
            <w:hideMark/>
          </w:tcPr>
          <w:p w14:paraId="2F29D60A" w14:textId="6F229A75" w:rsidR="003216DF" w:rsidRPr="00CB457E" w:rsidDel="00201166" w:rsidRDefault="003216DF" w:rsidP="00D62BC5">
            <w:pPr>
              <w:spacing w:before="0" w:after="160"/>
              <w:jc w:val="left"/>
              <w:rPr>
                <w:del w:id="26984" w:author="Houyem Rais" w:date="2024-02-22T14:46:00Z"/>
                <w:rFonts w:ascii="Arial" w:eastAsia="Times New Roman" w:hAnsi="Arial" w:cs="Arial"/>
                <w:sz w:val="16"/>
                <w:szCs w:val="16"/>
                <w:lang w:eastAsia="fr-FR"/>
              </w:rPr>
              <w:pPrChange w:id="26985" w:author="Houyem Rais" w:date="2024-02-22T14:49:00Z">
                <w:pPr>
                  <w:spacing w:before="0" w:after="0" w:line="240" w:lineRule="auto"/>
                  <w:jc w:val="left"/>
                </w:pPr>
              </w:pPrChange>
            </w:pPr>
            <w:del w:id="26986" w:author="Houyem Rais" w:date="2024-02-22T14:46:00Z">
              <w:r w:rsidRPr="00CB457E" w:rsidDel="00201166">
                <w:rPr>
                  <w:rFonts w:ascii="Arial" w:eastAsia="Times New Roman" w:hAnsi="Arial" w:cs="Arial"/>
                  <w:sz w:val="16"/>
                  <w:szCs w:val="16"/>
                  <w:lang w:eastAsia="fr-FR"/>
                </w:rPr>
                <w:delText>Renouvellement et transfert</w:delText>
              </w:r>
            </w:del>
          </w:p>
        </w:tc>
        <w:tc>
          <w:tcPr>
            <w:tcW w:w="993" w:type="dxa"/>
            <w:tcBorders>
              <w:top w:val="nil"/>
              <w:left w:val="nil"/>
              <w:bottom w:val="single" w:sz="4" w:space="0" w:color="auto"/>
              <w:right w:val="single" w:sz="4" w:space="0" w:color="auto"/>
            </w:tcBorders>
            <w:shd w:val="clear" w:color="auto" w:fill="auto"/>
            <w:noWrap/>
            <w:hideMark/>
          </w:tcPr>
          <w:p w14:paraId="7305003E" w14:textId="2F66796F" w:rsidR="003216DF" w:rsidRPr="00CB457E" w:rsidDel="00201166" w:rsidRDefault="003216DF" w:rsidP="00D62BC5">
            <w:pPr>
              <w:spacing w:before="0" w:after="160"/>
              <w:jc w:val="left"/>
              <w:rPr>
                <w:del w:id="26987" w:author="Houyem Rais" w:date="2024-02-22T14:46:00Z"/>
                <w:rFonts w:ascii="Arial" w:eastAsia="Times New Roman" w:hAnsi="Arial" w:cs="Arial"/>
                <w:sz w:val="16"/>
                <w:szCs w:val="16"/>
                <w:lang w:eastAsia="fr-FR"/>
              </w:rPr>
              <w:pPrChange w:id="26988" w:author="Houyem Rais" w:date="2024-02-22T14:49:00Z">
                <w:pPr>
                  <w:spacing w:before="0" w:after="0" w:line="240" w:lineRule="auto"/>
                  <w:jc w:val="left"/>
                </w:pPr>
              </w:pPrChange>
            </w:pPr>
            <w:del w:id="26989" w:author="Houyem Rais" w:date="2024-02-22T14:46:00Z">
              <w:r w:rsidRPr="00CB457E" w:rsidDel="00201166">
                <w:rPr>
                  <w:rFonts w:ascii="Arial" w:eastAsia="Times New Roman" w:hAnsi="Arial" w:cs="Arial"/>
                  <w:sz w:val="16"/>
                  <w:szCs w:val="16"/>
                  <w:lang w:eastAsia="fr-FR"/>
                </w:rPr>
                <w:delText>Juridique/ légal</w:delText>
              </w:r>
            </w:del>
          </w:p>
        </w:tc>
        <w:tc>
          <w:tcPr>
            <w:tcW w:w="3260" w:type="dxa"/>
            <w:tcBorders>
              <w:top w:val="nil"/>
              <w:left w:val="nil"/>
              <w:bottom w:val="single" w:sz="4" w:space="0" w:color="auto"/>
              <w:right w:val="single" w:sz="4" w:space="0" w:color="auto"/>
            </w:tcBorders>
            <w:shd w:val="clear" w:color="auto" w:fill="auto"/>
            <w:hideMark/>
          </w:tcPr>
          <w:p w14:paraId="21E736B9" w14:textId="7823EAA5" w:rsidR="003216DF" w:rsidRPr="00CB457E" w:rsidDel="00201166" w:rsidRDefault="003216DF" w:rsidP="00D62BC5">
            <w:pPr>
              <w:spacing w:before="0" w:after="160"/>
              <w:jc w:val="left"/>
              <w:rPr>
                <w:del w:id="26990" w:author="Houyem Rais" w:date="2024-02-22T14:46:00Z"/>
                <w:rFonts w:ascii="Arial" w:eastAsia="Times New Roman" w:hAnsi="Arial" w:cs="Arial"/>
                <w:sz w:val="16"/>
                <w:szCs w:val="16"/>
                <w:lang w:eastAsia="fr-FR"/>
              </w:rPr>
              <w:pPrChange w:id="26991" w:author="Houyem Rais" w:date="2024-02-22T14:49:00Z">
                <w:pPr>
                  <w:spacing w:before="0" w:after="0" w:line="240" w:lineRule="auto"/>
                  <w:jc w:val="left"/>
                </w:pPr>
              </w:pPrChange>
            </w:pPr>
            <w:del w:id="26992" w:author="Houyem Rais" w:date="2024-02-22T14:46:00Z">
              <w:r w:rsidRPr="00CB457E" w:rsidDel="00201166">
                <w:rPr>
                  <w:rFonts w:ascii="Arial" w:eastAsia="Times New Roman" w:hAnsi="Arial" w:cs="Arial"/>
                  <w:sz w:val="16"/>
                  <w:szCs w:val="16"/>
                  <w:lang w:eastAsia="fr-FR"/>
                </w:rPr>
                <w:delText>Transfert du personnel en fin de contrat</w:delText>
              </w:r>
            </w:del>
          </w:p>
        </w:tc>
        <w:tc>
          <w:tcPr>
            <w:tcW w:w="556" w:type="dxa"/>
            <w:tcBorders>
              <w:top w:val="nil"/>
              <w:left w:val="nil"/>
              <w:bottom w:val="single" w:sz="4" w:space="0" w:color="auto"/>
              <w:right w:val="single" w:sz="4" w:space="0" w:color="auto"/>
            </w:tcBorders>
            <w:shd w:val="clear" w:color="000000" w:fill="DEC2EC"/>
            <w:noWrap/>
            <w:vAlign w:val="center"/>
            <w:hideMark/>
          </w:tcPr>
          <w:p w14:paraId="3E2B15C6" w14:textId="004BFE20" w:rsidR="003216DF" w:rsidRPr="00CB457E" w:rsidDel="00201166" w:rsidRDefault="003216DF" w:rsidP="00D62BC5">
            <w:pPr>
              <w:spacing w:before="0" w:after="160"/>
              <w:jc w:val="left"/>
              <w:rPr>
                <w:del w:id="26993" w:author="Houyem Rais" w:date="2024-02-22T14:46:00Z"/>
                <w:rFonts w:ascii="Arial" w:eastAsia="Times New Roman" w:hAnsi="Arial" w:cs="Arial"/>
                <w:b/>
                <w:bCs/>
                <w:sz w:val="16"/>
                <w:szCs w:val="16"/>
                <w:lang w:eastAsia="fr-FR"/>
              </w:rPr>
              <w:pPrChange w:id="26994" w:author="Houyem Rais" w:date="2024-02-22T14:49:00Z">
                <w:pPr>
                  <w:spacing w:before="0" w:after="0" w:line="240" w:lineRule="auto"/>
                  <w:jc w:val="center"/>
                </w:pPr>
              </w:pPrChange>
            </w:pPr>
            <w:del w:id="26995" w:author="Houyem Rais" w:date="2024-02-22T14:46:00Z">
              <w:r w:rsidRPr="00CB457E" w:rsidDel="00201166">
                <w:rPr>
                  <w:rFonts w:ascii="Arial" w:eastAsia="Times New Roman" w:hAnsi="Arial" w:cs="Arial"/>
                  <w:b/>
                  <w:bCs/>
                  <w:sz w:val="16"/>
                  <w:szCs w:val="16"/>
                  <w:lang w:eastAsia="fr-FR"/>
                </w:rPr>
                <w:delText>15%</w:delText>
              </w:r>
            </w:del>
          </w:p>
        </w:tc>
        <w:tc>
          <w:tcPr>
            <w:tcW w:w="850" w:type="dxa"/>
            <w:tcBorders>
              <w:top w:val="nil"/>
              <w:left w:val="nil"/>
              <w:bottom w:val="single" w:sz="4" w:space="0" w:color="auto"/>
              <w:right w:val="single" w:sz="4" w:space="0" w:color="auto"/>
            </w:tcBorders>
            <w:shd w:val="clear" w:color="auto" w:fill="auto"/>
            <w:noWrap/>
            <w:vAlign w:val="center"/>
            <w:hideMark/>
          </w:tcPr>
          <w:p w14:paraId="15EF1A1C" w14:textId="60A4718F" w:rsidR="003216DF" w:rsidRPr="00CB457E" w:rsidDel="00201166" w:rsidRDefault="003216DF" w:rsidP="00D62BC5">
            <w:pPr>
              <w:spacing w:before="0" w:after="160"/>
              <w:jc w:val="left"/>
              <w:rPr>
                <w:del w:id="26996" w:author="Houyem Rais" w:date="2024-02-22T14:46:00Z"/>
                <w:rFonts w:ascii="Arial" w:eastAsia="Times New Roman" w:hAnsi="Arial" w:cs="Arial"/>
                <w:sz w:val="16"/>
                <w:szCs w:val="16"/>
                <w:lang w:eastAsia="fr-FR"/>
              </w:rPr>
              <w:pPrChange w:id="26997" w:author="Houyem Rais" w:date="2024-02-22T14:49:00Z">
                <w:pPr>
                  <w:spacing w:before="0" w:after="0" w:line="240" w:lineRule="auto"/>
                  <w:jc w:val="center"/>
                </w:pPr>
              </w:pPrChange>
            </w:pPr>
            <w:del w:id="26998" w:author="Houyem Rais" w:date="2024-02-22T14:46:00Z">
              <w:r w:rsidRPr="00CB457E" w:rsidDel="00201166">
                <w:rPr>
                  <w:rFonts w:ascii="Arial" w:eastAsia="Times New Roman" w:hAnsi="Arial" w:cs="Arial"/>
                  <w:sz w:val="16"/>
                  <w:szCs w:val="16"/>
                  <w:lang w:eastAsia="fr-FR"/>
                </w:rPr>
                <w:delText>Faible</w:delText>
              </w:r>
            </w:del>
          </w:p>
        </w:tc>
        <w:tc>
          <w:tcPr>
            <w:tcW w:w="850" w:type="dxa"/>
            <w:tcBorders>
              <w:top w:val="nil"/>
              <w:left w:val="nil"/>
              <w:bottom w:val="single" w:sz="4" w:space="0" w:color="auto"/>
              <w:right w:val="single" w:sz="4" w:space="0" w:color="auto"/>
            </w:tcBorders>
            <w:shd w:val="clear" w:color="auto" w:fill="auto"/>
            <w:vAlign w:val="center"/>
            <w:hideMark/>
          </w:tcPr>
          <w:p w14:paraId="17B88708" w14:textId="25E34D59" w:rsidR="003216DF" w:rsidRPr="00CB457E" w:rsidDel="00201166" w:rsidRDefault="003216DF" w:rsidP="00D62BC5">
            <w:pPr>
              <w:spacing w:before="0" w:after="160"/>
              <w:jc w:val="left"/>
              <w:rPr>
                <w:del w:id="26999" w:author="Houyem Rais" w:date="2024-02-22T14:46:00Z"/>
                <w:rFonts w:ascii="Arial" w:eastAsia="Times New Roman" w:hAnsi="Arial" w:cs="Arial"/>
                <w:sz w:val="16"/>
                <w:szCs w:val="16"/>
                <w:lang w:eastAsia="fr-FR"/>
              </w:rPr>
              <w:pPrChange w:id="27000" w:author="Houyem Rais" w:date="2024-02-22T14:49:00Z">
                <w:pPr>
                  <w:spacing w:before="0" w:after="0" w:line="240" w:lineRule="auto"/>
                  <w:jc w:val="center"/>
                </w:pPr>
              </w:pPrChange>
            </w:pPr>
            <w:del w:id="27001" w:author="Houyem Rais" w:date="2024-02-22T14:46:00Z">
              <w:r w:rsidRPr="00CB457E" w:rsidDel="00201166">
                <w:rPr>
                  <w:rFonts w:ascii="Arial" w:eastAsia="Times New Roman" w:hAnsi="Arial" w:cs="Arial"/>
                  <w:sz w:val="16"/>
                  <w:szCs w:val="16"/>
                  <w:lang w:eastAsia="fr-FR"/>
                </w:rPr>
                <w:delText>22,30%</w:delText>
              </w:r>
            </w:del>
          </w:p>
        </w:tc>
        <w:tc>
          <w:tcPr>
            <w:tcW w:w="863" w:type="dxa"/>
            <w:tcBorders>
              <w:top w:val="nil"/>
              <w:left w:val="nil"/>
              <w:bottom w:val="single" w:sz="4" w:space="0" w:color="auto"/>
              <w:right w:val="single" w:sz="4" w:space="0" w:color="auto"/>
            </w:tcBorders>
            <w:shd w:val="clear" w:color="auto" w:fill="auto"/>
            <w:noWrap/>
            <w:vAlign w:val="center"/>
            <w:hideMark/>
          </w:tcPr>
          <w:p w14:paraId="1D20F32F" w14:textId="79538018" w:rsidR="003216DF" w:rsidRPr="00CB457E" w:rsidDel="00201166" w:rsidRDefault="003216DF" w:rsidP="00D62BC5">
            <w:pPr>
              <w:spacing w:before="0" w:after="160"/>
              <w:jc w:val="left"/>
              <w:rPr>
                <w:del w:id="27002" w:author="Houyem Rais" w:date="2024-02-22T14:46:00Z"/>
                <w:rFonts w:ascii="Arial" w:eastAsia="Times New Roman" w:hAnsi="Arial" w:cs="Arial"/>
                <w:sz w:val="16"/>
                <w:szCs w:val="16"/>
                <w:lang w:eastAsia="fr-FR"/>
              </w:rPr>
              <w:pPrChange w:id="27003" w:author="Houyem Rais" w:date="2024-02-22T14:49:00Z">
                <w:pPr>
                  <w:spacing w:before="0" w:after="0" w:line="240" w:lineRule="auto"/>
                  <w:jc w:val="center"/>
                </w:pPr>
              </w:pPrChange>
            </w:pPr>
            <w:del w:id="27004"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231</w:delText>
              </w:r>
              <w:r w:rsidDel="00201166">
                <w:rPr>
                  <w:rFonts w:ascii="Arial" w:eastAsia="Times New Roman" w:hAnsi="Arial" w:cs="Arial"/>
                  <w:sz w:val="16"/>
                  <w:szCs w:val="16"/>
                  <w:lang w:eastAsia="fr-FR"/>
                </w:rPr>
                <w:delText xml:space="preserve"> </w:delText>
              </w:r>
            </w:del>
          </w:p>
        </w:tc>
        <w:tc>
          <w:tcPr>
            <w:tcW w:w="992" w:type="dxa"/>
            <w:tcBorders>
              <w:top w:val="nil"/>
              <w:left w:val="nil"/>
              <w:bottom w:val="single" w:sz="4" w:space="0" w:color="auto"/>
              <w:right w:val="single" w:sz="4" w:space="0" w:color="auto"/>
            </w:tcBorders>
            <w:shd w:val="clear" w:color="000000" w:fill="EBF1DE"/>
            <w:noWrap/>
            <w:vAlign w:val="center"/>
            <w:hideMark/>
          </w:tcPr>
          <w:p w14:paraId="141E0B2C" w14:textId="49A7BF98" w:rsidR="003216DF" w:rsidRPr="00CB457E" w:rsidDel="00201166" w:rsidRDefault="003216DF" w:rsidP="00D62BC5">
            <w:pPr>
              <w:spacing w:before="0" w:after="160"/>
              <w:jc w:val="left"/>
              <w:rPr>
                <w:del w:id="27005" w:author="Houyem Rais" w:date="2024-02-22T14:46:00Z"/>
                <w:rFonts w:ascii="Arial" w:eastAsia="Times New Roman" w:hAnsi="Arial" w:cs="Arial"/>
                <w:sz w:val="16"/>
                <w:szCs w:val="16"/>
                <w:lang w:eastAsia="fr-FR"/>
              </w:rPr>
              <w:pPrChange w:id="27006" w:author="Houyem Rais" w:date="2024-02-22T14:49:00Z">
                <w:pPr>
                  <w:spacing w:before="0" w:after="0" w:line="240" w:lineRule="auto"/>
                  <w:jc w:val="center"/>
                </w:pPr>
              </w:pPrChange>
            </w:pPr>
            <w:del w:id="27007" w:author="Houyem Rais" w:date="2024-02-22T14:46:00Z">
              <w:r w:rsidRPr="00CB457E" w:rsidDel="00201166">
                <w:rPr>
                  <w:rFonts w:ascii="Arial" w:eastAsia="Times New Roman" w:hAnsi="Arial" w:cs="Arial"/>
                  <w:sz w:val="16"/>
                  <w:szCs w:val="16"/>
                  <w:lang w:eastAsia="fr-FR"/>
                </w:rPr>
                <w:delText xml:space="preserve"> OPEX totaux actualisés </w:delText>
              </w:r>
              <w:r w:rsidR="00E26F44"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5F9F5A32" w14:textId="6D31758B" w:rsidR="003216DF" w:rsidRPr="00CB457E" w:rsidDel="00201166" w:rsidRDefault="003216DF" w:rsidP="00D62BC5">
            <w:pPr>
              <w:spacing w:before="0" w:after="160"/>
              <w:jc w:val="left"/>
              <w:rPr>
                <w:del w:id="27008" w:author="Houyem Rais" w:date="2024-02-22T14:46:00Z"/>
                <w:rFonts w:ascii="Arial" w:eastAsia="Times New Roman" w:hAnsi="Arial" w:cs="Arial"/>
                <w:sz w:val="16"/>
                <w:szCs w:val="16"/>
                <w:lang w:eastAsia="fr-FR"/>
              </w:rPr>
              <w:pPrChange w:id="27009" w:author="Houyem Rais" w:date="2024-02-22T14:49:00Z">
                <w:pPr>
                  <w:spacing w:before="0" w:after="0" w:line="240" w:lineRule="auto"/>
                  <w:jc w:val="center"/>
                </w:pPr>
              </w:pPrChange>
            </w:pPr>
            <w:del w:id="27010" w:author="Houyem Rais" w:date="2024-02-22T14:46:00Z">
              <w:r w:rsidRPr="00CB457E" w:rsidDel="00201166">
                <w:rPr>
                  <w:rFonts w:ascii="Arial" w:eastAsia="Times New Roman" w:hAnsi="Arial" w:cs="Arial"/>
                  <w:sz w:val="16"/>
                  <w:szCs w:val="16"/>
                  <w:lang w:eastAsia="fr-FR"/>
                </w:rPr>
                <w:delText>3,35%</w:delText>
              </w:r>
            </w:del>
          </w:p>
        </w:tc>
        <w:tc>
          <w:tcPr>
            <w:tcW w:w="709" w:type="dxa"/>
            <w:tcBorders>
              <w:top w:val="nil"/>
              <w:left w:val="nil"/>
              <w:bottom w:val="single" w:sz="4" w:space="0" w:color="auto"/>
              <w:right w:val="single" w:sz="4" w:space="0" w:color="auto"/>
            </w:tcBorders>
            <w:shd w:val="clear" w:color="auto" w:fill="auto"/>
            <w:noWrap/>
            <w:vAlign w:val="center"/>
            <w:hideMark/>
          </w:tcPr>
          <w:p w14:paraId="7F540761" w14:textId="18628FD3" w:rsidR="003216DF" w:rsidRPr="00CB457E" w:rsidDel="00201166" w:rsidRDefault="003216DF" w:rsidP="00D62BC5">
            <w:pPr>
              <w:spacing w:before="0" w:after="160"/>
              <w:jc w:val="left"/>
              <w:rPr>
                <w:del w:id="27011" w:author="Houyem Rais" w:date="2024-02-22T14:46:00Z"/>
                <w:rFonts w:ascii="Arial" w:eastAsia="Times New Roman" w:hAnsi="Arial" w:cs="Arial"/>
                <w:sz w:val="16"/>
                <w:szCs w:val="16"/>
                <w:lang w:eastAsia="fr-FR"/>
              </w:rPr>
              <w:pPrChange w:id="27012" w:author="Houyem Rais" w:date="2024-02-22T14:49:00Z">
                <w:pPr>
                  <w:spacing w:before="0" w:after="0" w:line="240" w:lineRule="auto"/>
                  <w:jc w:val="center"/>
                </w:pPr>
              </w:pPrChange>
            </w:pPr>
            <w:del w:id="27013"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7,74 </w:delText>
              </w:r>
            </w:del>
          </w:p>
        </w:tc>
        <w:tc>
          <w:tcPr>
            <w:tcW w:w="850" w:type="dxa"/>
            <w:tcBorders>
              <w:top w:val="nil"/>
              <w:left w:val="nil"/>
              <w:bottom w:val="single" w:sz="4" w:space="0" w:color="auto"/>
              <w:right w:val="single" w:sz="4" w:space="0" w:color="auto"/>
            </w:tcBorders>
            <w:shd w:val="clear" w:color="auto" w:fill="auto"/>
            <w:vAlign w:val="center"/>
            <w:hideMark/>
          </w:tcPr>
          <w:p w14:paraId="55ABFE8F" w14:textId="14320925" w:rsidR="003216DF" w:rsidRPr="00CB457E" w:rsidDel="00201166" w:rsidRDefault="003216DF" w:rsidP="00D62BC5">
            <w:pPr>
              <w:spacing w:before="0" w:after="160"/>
              <w:jc w:val="left"/>
              <w:rPr>
                <w:del w:id="27014" w:author="Houyem Rais" w:date="2024-02-22T14:46:00Z"/>
                <w:rFonts w:ascii="Arial" w:eastAsia="Times New Roman" w:hAnsi="Arial" w:cs="Arial"/>
                <w:sz w:val="16"/>
                <w:szCs w:val="16"/>
                <w:lang w:eastAsia="fr-FR"/>
              </w:rPr>
              <w:pPrChange w:id="27015" w:author="Houyem Rais" w:date="2024-02-22T14:49:00Z">
                <w:pPr>
                  <w:spacing w:before="0" w:after="0" w:line="240" w:lineRule="auto"/>
                  <w:jc w:val="center"/>
                </w:pPr>
              </w:pPrChange>
            </w:pPr>
            <w:del w:id="27016" w:author="Houyem Rais" w:date="2024-02-22T14:46:00Z">
              <w:r w:rsidRPr="00CB457E" w:rsidDel="00201166">
                <w:rPr>
                  <w:rFonts w:ascii="Arial" w:eastAsia="Times New Roman" w:hAnsi="Arial" w:cs="Arial"/>
                  <w:sz w:val="16"/>
                  <w:szCs w:val="16"/>
                  <w:lang w:eastAsia="fr-FR"/>
                </w:rPr>
                <w:delText>Autorité contractante</w:delText>
              </w:r>
            </w:del>
          </w:p>
        </w:tc>
        <w:tc>
          <w:tcPr>
            <w:tcW w:w="709" w:type="dxa"/>
            <w:tcBorders>
              <w:top w:val="nil"/>
              <w:left w:val="nil"/>
              <w:bottom w:val="single" w:sz="4" w:space="0" w:color="auto"/>
              <w:right w:val="single" w:sz="4" w:space="0" w:color="auto"/>
            </w:tcBorders>
            <w:shd w:val="clear" w:color="000000" w:fill="E4DFEC"/>
            <w:noWrap/>
            <w:vAlign w:val="center"/>
            <w:hideMark/>
          </w:tcPr>
          <w:p w14:paraId="4251AA90" w14:textId="284347EF" w:rsidR="003216DF" w:rsidRPr="00CB457E" w:rsidDel="00201166" w:rsidRDefault="003216DF" w:rsidP="00D62BC5">
            <w:pPr>
              <w:spacing w:before="0" w:after="160"/>
              <w:jc w:val="left"/>
              <w:rPr>
                <w:del w:id="27017" w:author="Houyem Rais" w:date="2024-02-22T14:46:00Z"/>
                <w:rFonts w:ascii="Arial" w:eastAsia="Times New Roman" w:hAnsi="Arial" w:cs="Arial"/>
                <w:b/>
                <w:bCs/>
                <w:sz w:val="16"/>
                <w:szCs w:val="16"/>
                <w:lang w:eastAsia="fr-FR"/>
              </w:rPr>
              <w:pPrChange w:id="27018" w:author="Houyem Rais" w:date="2024-02-22T14:49:00Z">
                <w:pPr>
                  <w:spacing w:before="0" w:after="0" w:line="240" w:lineRule="auto"/>
                  <w:jc w:val="center"/>
                </w:pPr>
              </w:pPrChange>
            </w:pPr>
            <w:del w:id="27019" w:author="Houyem Rais" w:date="2024-02-22T14:46:00Z">
              <w:r w:rsidRPr="00CB457E" w:rsidDel="00201166">
                <w:rPr>
                  <w:rFonts w:ascii="Arial" w:eastAsia="Times New Roman" w:hAnsi="Arial" w:cs="Arial"/>
                  <w:b/>
                  <w:bCs/>
                  <w:sz w:val="16"/>
                  <w:szCs w:val="16"/>
                  <w:lang w:eastAsia="fr-FR"/>
                </w:rPr>
                <w:delText>100%</w:delText>
              </w:r>
            </w:del>
          </w:p>
        </w:tc>
        <w:tc>
          <w:tcPr>
            <w:tcW w:w="567" w:type="dxa"/>
            <w:tcBorders>
              <w:top w:val="nil"/>
              <w:left w:val="nil"/>
              <w:bottom w:val="single" w:sz="4" w:space="0" w:color="auto"/>
              <w:right w:val="single" w:sz="4" w:space="0" w:color="auto"/>
            </w:tcBorders>
            <w:shd w:val="clear" w:color="000000" w:fill="E4DFEC"/>
            <w:noWrap/>
            <w:vAlign w:val="center"/>
            <w:hideMark/>
          </w:tcPr>
          <w:p w14:paraId="52091E65" w14:textId="73AA4AD2" w:rsidR="003216DF" w:rsidRPr="00CB457E" w:rsidDel="00201166" w:rsidRDefault="003216DF" w:rsidP="00D62BC5">
            <w:pPr>
              <w:spacing w:before="0" w:after="160"/>
              <w:jc w:val="left"/>
              <w:rPr>
                <w:del w:id="27020" w:author="Houyem Rais" w:date="2024-02-22T14:46:00Z"/>
                <w:rFonts w:ascii="Arial" w:eastAsia="Times New Roman" w:hAnsi="Arial" w:cs="Arial"/>
                <w:b/>
                <w:bCs/>
                <w:sz w:val="16"/>
                <w:szCs w:val="16"/>
                <w:lang w:eastAsia="fr-FR"/>
              </w:rPr>
              <w:pPrChange w:id="27021" w:author="Houyem Rais" w:date="2024-02-22T14:49:00Z">
                <w:pPr>
                  <w:spacing w:before="0" w:after="0" w:line="240" w:lineRule="auto"/>
                  <w:jc w:val="center"/>
                </w:pPr>
              </w:pPrChange>
            </w:pPr>
            <w:del w:id="27022" w:author="Houyem Rais" w:date="2024-02-22T14:46:00Z">
              <w:r w:rsidRPr="00CB457E" w:rsidDel="00201166">
                <w:rPr>
                  <w:rFonts w:ascii="Arial" w:eastAsia="Times New Roman" w:hAnsi="Arial" w:cs="Arial"/>
                  <w:b/>
                  <w:bCs/>
                  <w:sz w:val="16"/>
                  <w:szCs w:val="16"/>
                  <w:lang w:eastAsia="fr-FR"/>
                </w:rPr>
                <w:delText>0%</w:delText>
              </w:r>
            </w:del>
          </w:p>
        </w:tc>
        <w:tc>
          <w:tcPr>
            <w:tcW w:w="850" w:type="dxa"/>
            <w:tcBorders>
              <w:top w:val="nil"/>
              <w:left w:val="nil"/>
              <w:bottom w:val="single" w:sz="4" w:space="0" w:color="auto"/>
              <w:right w:val="single" w:sz="4" w:space="0" w:color="auto"/>
            </w:tcBorders>
            <w:shd w:val="clear" w:color="auto" w:fill="auto"/>
            <w:noWrap/>
            <w:vAlign w:val="center"/>
            <w:hideMark/>
          </w:tcPr>
          <w:p w14:paraId="42DFD87D" w14:textId="5CC6D083" w:rsidR="003216DF" w:rsidRPr="00CB457E" w:rsidDel="00201166" w:rsidRDefault="003216DF" w:rsidP="00D62BC5">
            <w:pPr>
              <w:spacing w:before="0" w:after="160"/>
              <w:jc w:val="left"/>
              <w:rPr>
                <w:del w:id="27023" w:author="Houyem Rais" w:date="2024-02-22T14:46:00Z"/>
                <w:rFonts w:ascii="Arial" w:eastAsia="Times New Roman" w:hAnsi="Arial" w:cs="Arial"/>
                <w:sz w:val="16"/>
                <w:szCs w:val="16"/>
                <w:lang w:eastAsia="fr-FR"/>
              </w:rPr>
              <w:pPrChange w:id="27024" w:author="Houyem Rais" w:date="2024-02-22T14:49:00Z">
                <w:pPr>
                  <w:spacing w:before="0" w:after="0" w:line="240" w:lineRule="auto"/>
                  <w:jc w:val="center"/>
                </w:pPr>
              </w:pPrChange>
            </w:pPr>
            <w:del w:id="27025" w:author="Houyem Rais" w:date="2024-02-22T14:46:00Z">
              <w:r w:rsidDel="00201166">
                <w:rPr>
                  <w:rFonts w:ascii="Arial" w:eastAsia="Times New Roman" w:hAnsi="Arial" w:cs="Arial"/>
                  <w:sz w:val="16"/>
                  <w:szCs w:val="16"/>
                  <w:lang w:eastAsia="fr-FR"/>
                </w:rPr>
                <w:delText xml:space="preserve">  </w:delText>
              </w:r>
              <w:r w:rsidRPr="00CB457E" w:rsidDel="00201166">
                <w:rPr>
                  <w:rFonts w:ascii="Arial" w:eastAsia="Times New Roman" w:hAnsi="Arial" w:cs="Arial"/>
                  <w:sz w:val="16"/>
                  <w:szCs w:val="16"/>
                  <w:lang w:eastAsia="fr-FR"/>
                </w:rPr>
                <w:delText xml:space="preserve">7,7 </w:delText>
              </w:r>
            </w:del>
          </w:p>
        </w:tc>
        <w:tc>
          <w:tcPr>
            <w:tcW w:w="851" w:type="dxa"/>
            <w:tcBorders>
              <w:top w:val="nil"/>
              <w:left w:val="nil"/>
              <w:bottom w:val="single" w:sz="4" w:space="0" w:color="auto"/>
              <w:right w:val="single" w:sz="4" w:space="0" w:color="auto"/>
            </w:tcBorders>
            <w:shd w:val="clear" w:color="auto" w:fill="auto"/>
            <w:noWrap/>
            <w:vAlign w:val="center"/>
            <w:hideMark/>
          </w:tcPr>
          <w:p w14:paraId="20811E69" w14:textId="13AE3C2A" w:rsidR="003216DF" w:rsidRPr="00CB457E" w:rsidDel="00201166" w:rsidRDefault="003216DF" w:rsidP="00D62BC5">
            <w:pPr>
              <w:spacing w:before="0" w:after="160"/>
              <w:jc w:val="left"/>
              <w:rPr>
                <w:del w:id="27026" w:author="Houyem Rais" w:date="2024-02-22T14:46:00Z"/>
                <w:rFonts w:ascii="Arial" w:eastAsia="Times New Roman" w:hAnsi="Arial" w:cs="Arial"/>
                <w:sz w:val="16"/>
                <w:szCs w:val="16"/>
                <w:lang w:eastAsia="fr-FR"/>
              </w:rPr>
              <w:pPrChange w:id="27027" w:author="Houyem Rais" w:date="2024-02-22T14:49:00Z">
                <w:pPr>
                  <w:spacing w:before="0" w:after="0" w:line="240" w:lineRule="auto"/>
                  <w:jc w:val="center"/>
                </w:pPr>
              </w:pPrChange>
            </w:pPr>
            <w:del w:id="27028" w:author="Houyem Rais" w:date="2024-02-22T14:46:00Z">
              <w:r w:rsidRPr="00CB457E" w:rsidDel="00201166">
                <w:rPr>
                  <w:rFonts w:ascii="Arial" w:eastAsia="Times New Roman" w:hAnsi="Arial" w:cs="Arial"/>
                  <w:sz w:val="16"/>
                  <w:szCs w:val="16"/>
                  <w:lang w:eastAsia="fr-FR"/>
                </w:rPr>
                <w:delText xml:space="preserve"> -</w:delText>
              </w:r>
              <w:r w:rsidDel="00201166">
                <w:rPr>
                  <w:rFonts w:ascii="Arial" w:eastAsia="Times New Roman" w:hAnsi="Arial" w:cs="Arial"/>
                  <w:sz w:val="16"/>
                  <w:szCs w:val="16"/>
                  <w:lang w:eastAsia="fr-FR"/>
                </w:rPr>
                <w:delText xml:space="preserve"> </w:delText>
              </w:r>
            </w:del>
          </w:p>
        </w:tc>
      </w:tr>
      <w:tr w:rsidR="00E26F44" w:rsidRPr="00CB457E" w:rsidDel="00201166" w14:paraId="13D5A117" w14:textId="7DEF7A65" w:rsidTr="00E26F44">
        <w:trPr>
          <w:trHeight w:val="312"/>
          <w:del w:id="27029" w:author="Houyem Rais" w:date="2024-02-22T14:46:00Z"/>
        </w:trPr>
        <w:tc>
          <w:tcPr>
            <w:tcW w:w="425" w:type="dxa"/>
            <w:tcBorders>
              <w:top w:val="nil"/>
              <w:left w:val="single" w:sz="4" w:space="0" w:color="auto"/>
              <w:bottom w:val="single" w:sz="4" w:space="0" w:color="auto"/>
              <w:right w:val="single" w:sz="4" w:space="0" w:color="auto"/>
            </w:tcBorders>
            <w:shd w:val="clear" w:color="000000" w:fill="A6A6A6"/>
            <w:noWrap/>
          </w:tcPr>
          <w:p w14:paraId="69ACED15" w14:textId="1C668546" w:rsidR="00E26F44" w:rsidRPr="00CB457E" w:rsidDel="00201166" w:rsidRDefault="00E26F44" w:rsidP="00D62BC5">
            <w:pPr>
              <w:spacing w:before="0" w:after="160"/>
              <w:jc w:val="left"/>
              <w:rPr>
                <w:del w:id="27030" w:author="Houyem Rais" w:date="2024-02-22T14:46:00Z"/>
                <w:rFonts w:ascii="Arial" w:eastAsia="Times New Roman" w:hAnsi="Arial" w:cs="Arial"/>
                <w:b/>
                <w:bCs/>
                <w:sz w:val="16"/>
                <w:szCs w:val="16"/>
                <w:lang w:eastAsia="fr-FR"/>
              </w:rPr>
              <w:pPrChange w:id="27031" w:author="Houyem Rais" w:date="2024-02-22T14:49:00Z">
                <w:pPr>
                  <w:spacing w:before="0" w:after="0" w:line="240" w:lineRule="auto"/>
                  <w:jc w:val="left"/>
                </w:pPr>
              </w:pPrChange>
            </w:pPr>
          </w:p>
        </w:tc>
        <w:tc>
          <w:tcPr>
            <w:tcW w:w="1135" w:type="dxa"/>
            <w:tcBorders>
              <w:top w:val="nil"/>
              <w:left w:val="nil"/>
              <w:bottom w:val="single" w:sz="4" w:space="0" w:color="auto"/>
              <w:right w:val="single" w:sz="4" w:space="0" w:color="auto"/>
            </w:tcBorders>
            <w:shd w:val="clear" w:color="000000" w:fill="A6A6A6"/>
          </w:tcPr>
          <w:p w14:paraId="2A103C49" w14:textId="241390F8" w:rsidR="00E26F44" w:rsidRPr="00CB457E" w:rsidDel="00201166" w:rsidRDefault="00E26F44" w:rsidP="00D62BC5">
            <w:pPr>
              <w:spacing w:before="0" w:after="160"/>
              <w:jc w:val="left"/>
              <w:rPr>
                <w:del w:id="27032" w:author="Houyem Rais" w:date="2024-02-22T14:46:00Z"/>
                <w:rFonts w:ascii="Arial" w:eastAsia="Times New Roman" w:hAnsi="Arial" w:cs="Arial"/>
                <w:b/>
                <w:bCs/>
                <w:sz w:val="16"/>
                <w:szCs w:val="16"/>
                <w:lang w:eastAsia="fr-FR"/>
              </w:rPr>
              <w:pPrChange w:id="27033" w:author="Houyem Rais" w:date="2024-02-22T14:49:00Z">
                <w:pPr>
                  <w:spacing w:before="0" w:after="0" w:line="240" w:lineRule="auto"/>
                  <w:jc w:val="left"/>
                </w:pPr>
              </w:pPrChange>
            </w:pPr>
          </w:p>
        </w:tc>
        <w:tc>
          <w:tcPr>
            <w:tcW w:w="993" w:type="dxa"/>
            <w:tcBorders>
              <w:top w:val="nil"/>
              <w:left w:val="nil"/>
              <w:bottom w:val="single" w:sz="4" w:space="0" w:color="auto"/>
              <w:right w:val="single" w:sz="4" w:space="0" w:color="auto"/>
            </w:tcBorders>
            <w:shd w:val="clear" w:color="000000" w:fill="A6A6A6"/>
            <w:noWrap/>
            <w:hideMark/>
          </w:tcPr>
          <w:p w14:paraId="4BE58773" w14:textId="196EF80E" w:rsidR="00E26F44" w:rsidRPr="00CB457E" w:rsidDel="00201166" w:rsidRDefault="00E26F44" w:rsidP="00D62BC5">
            <w:pPr>
              <w:spacing w:before="0" w:after="160"/>
              <w:jc w:val="left"/>
              <w:rPr>
                <w:del w:id="27034" w:author="Houyem Rais" w:date="2024-02-22T14:46:00Z"/>
                <w:rFonts w:ascii="Arial" w:eastAsia="Times New Roman" w:hAnsi="Arial" w:cs="Arial"/>
                <w:b/>
                <w:bCs/>
                <w:sz w:val="16"/>
                <w:szCs w:val="16"/>
                <w:lang w:eastAsia="fr-FR"/>
              </w:rPr>
              <w:pPrChange w:id="27035" w:author="Houyem Rais" w:date="2024-02-22T14:49:00Z">
                <w:pPr>
                  <w:spacing w:before="0" w:after="0" w:line="240" w:lineRule="auto"/>
                  <w:jc w:val="left"/>
                </w:pPr>
              </w:pPrChange>
            </w:pPr>
            <w:del w:id="27036" w:author="Houyem Rais" w:date="2024-02-22T14:46:00Z">
              <w:r w:rsidRPr="00CB457E" w:rsidDel="00201166">
                <w:rPr>
                  <w:rFonts w:ascii="Arial" w:eastAsia="Times New Roman" w:hAnsi="Arial" w:cs="Arial"/>
                  <w:b/>
                  <w:bCs/>
                  <w:sz w:val="16"/>
                  <w:szCs w:val="16"/>
                  <w:lang w:eastAsia="fr-FR"/>
                </w:rPr>
                <w:delText> </w:delText>
              </w:r>
            </w:del>
          </w:p>
        </w:tc>
        <w:tc>
          <w:tcPr>
            <w:tcW w:w="3260" w:type="dxa"/>
            <w:tcBorders>
              <w:top w:val="nil"/>
              <w:left w:val="nil"/>
              <w:bottom w:val="single" w:sz="4" w:space="0" w:color="auto"/>
              <w:right w:val="single" w:sz="4" w:space="0" w:color="auto"/>
            </w:tcBorders>
            <w:shd w:val="clear" w:color="000000" w:fill="A6A6A6"/>
            <w:noWrap/>
            <w:hideMark/>
          </w:tcPr>
          <w:p w14:paraId="3F8A12D4" w14:textId="12CECE46" w:rsidR="00E26F44" w:rsidRPr="00CB457E" w:rsidDel="00201166" w:rsidRDefault="00E26F44" w:rsidP="00D62BC5">
            <w:pPr>
              <w:spacing w:before="0" w:after="160"/>
              <w:jc w:val="left"/>
              <w:rPr>
                <w:del w:id="27037" w:author="Houyem Rais" w:date="2024-02-22T14:46:00Z"/>
                <w:rFonts w:ascii="Arial" w:eastAsia="Times New Roman" w:hAnsi="Arial" w:cs="Arial"/>
                <w:sz w:val="16"/>
                <w:szCs w:val="16"/>
                <w:lang w:eastAsia="fr-FR"/>
              </w:rPr>
              <w:pPrChange w:id="27038" w:author="Houyem Rais" w:date="2024-02-22T14:49:00Z">
                <w:pPr>
                  <w:spacing w:before="0" w:after="0" w:line="240" w:lineRule="auto"/>
                  <w:jc w:val="left"/>
                </w:pPr>
              </w:pPrChange>
            </w:pPr>
            <w:del w:id="27039" w:author="Houyem Rais" w:date="2024-02-22T14:46:00Z">
              <w:r w:rsidRPr="00CB457E" w:rsidDel="00201166">
                <w:rPr>
                  <w:rFonts w:ascii="Arial" w:eastAsia="Times New Roman" w:hAnsi="Arial" w:cs="Arial"/>
                  <w:b/>
                  <w:bCs/>
                  <w:sz w:val="16"/>
                  <w:szCs w:val="16"/>
                  <w:lang w:eastAsia="fr-FR"/>
                </w:rPr>
                <w:delText>RISQUES TOTAUX</w:delText>
              </w:r>
            </w:del>
          </w:p>
        </w:tc>
        <w:tc>
          <w:tcPr>
            <w:tcW w:w="556" w:type="dxa"/>
            <w:tcBorders>
              <w:top w:val="nil"/>
              <w:left w:val="nil"/>
              <w:bottom w:val="single" w:sz="4" w:space="0" w:color="auto"/>
              <w:right w:val="single" w:sz="4" w:space="0" w:color="auto"/>
            </w:tcBorders>
            <w:shd w:val="clear" w:color="000000" w:fill="A6A6A6"/>
            <w:noWrap/>
            <w:vAlign w:val="center"/>
            <w:hideMark/>
          </w:tcPr>
          <w:p w14:paraId="2F0136DE" w14:textId="0C1A16F4" w:rsidR="00E26F44" w:rsidRPr="00CB457E" w:rsidDel="00201166" w:rsidRDefault="00E26F44" w:rsidP="00D62BC5">
            <w:pPr>
              <w:spacing w:before="0" w:after="160"/>
              <w:jc w:val="left"/>
              <w:rPr>
                <w:del w:id="27040" w:author="Houyem Rais" w:date="2024-02-22T14:46:00Z"/>
                <w:rFonts w:ascii="Arial" w:eastAsia="Times New Roman" w:hAnsi="Arial" w:cs="Arial"/>
                <w:b/>
                <w:bCs/>
                <w:color w:val="538DD5"/>
                <w:sz w:val="16"/>
                <w:szCs w:val="16"/>
                <w:lang w:eastAsia="fr-FR"/>
              </w:rPr>
              <w:pPrChange w:id="27041" w:author="Houyem Rais" w:date="2024-02-22T14:49:00Z">
                <w:pPr>
                  <w:spacing w:before="0" w:after="0" w:line="240" w:lineRule="auto"/>
                  <w:jc w:val="left"/>
                </w:pPr>
              </w:pPrChange>
            </w:pPr>
            <w:del w:id="27042" w:author="Houyem Rais" w:date="2024-02-22T14:46:00Z">
              <w:r w:rsidRPr="00CB457E" w:rsidDel="00201166">
                <w:rPr>
                  <w:rFonts w:ascii="Arial" w:eastAsia="Times New Roman" w:hAnsi="Arial" w:cs="Arial"/>
                  <w:b/>
                  <w:bCs/>
                  <w:color w:val="538DD5"/>
                  <w:sz w:val="16"/>
                  <w:szCs w:val="16"/>
                  <w:lang w:eastAsia="fr-FR"/>
                </w:rPr>
                <w:delText> </w:delText>
              </w:r>
            </w:del>
          </w:p>
        </w:tc>
        <w:tc>
          <w:tcPr>
            <w:tcW w:w="850" w:type="dxa"/>
            <w:tcBorders>
              <w:top w:val="nil"/>
              <w:left w:val="nil"/>
              <w:bottom w:val="single" w:sz="4" w:space="0" w:color="auto"/>
              <w:right w:val="single" w:sz="4" w:space="0" w:color="auto"/>
            </w:tcBorders>
            <w:shd w:val="clear" w:color="000000" w:fill="A6A6A6"/>
            <w:noWrap/>
            <w:vAlign w:val="center"/>
            <w:hideMark/>
          </w:tcPr>
          <w:p w14:paraId="5CA2B30C" w14:textId="7683A4B1" w:rsidR="00E26F44" w:rsidRPr="00CB457E" w:rsidDel="00201166" w:rsidRDefault="00E26F44" w:rsidP="00D62BC5">
            <w:pPr>
              <w:spacing w:before="0" w:after="160"/>
              <w:jc w:val="left"/>
              <w:rPr>
                <w:del w:id="27043" w:author="Houyem Rais" w:date="2024-02-22T14:46:00Z"/>
                <w:rFonts w:ascii="Arial" w:eastAsia="Times New Roman" w:hAnsi="Arial" w:cs="Arial"/>
                <w:b/>
                <w:bCs/>
                <w:sz w:val="16"/>
                <w:szCs w:val="16"/>
                <w:lang w:eastAsia="fr-FR"/>
              </w:rPr>
              <w:pPrChange w:id="27044" w:author="Houyem Rais" w:date="2024-02-22T14:49:00Z">
                <w:pPr>
                  <w:spacing w:before="0" w:after="0" w:line="240" w:lineRule="auto"/>
                  <w:jc w:val="center"/>
                </w:pPr>
              </w:pPrChange>
            </w:pPr>
            <w:del w:id="27045" w:author="Houyem Rais" w:date="2024-02-22T14:46:00Z">
              <w:r w:rsidRPr="00CB457E" w:rsidDel="00201166">
                <w:rPr>
                  <w:rFonts w:ascii="Arial" w:eastAsia="Times New Roman" w:hAnsi="Arial" w:cs="Arial"/>
                  <w:b/>
                  <w:bCs/>
                  <w:sz w:val="16"/>
                  <w:szCs w:val="16"/>
                  <w:lang w:eastAsia="fr-FR"/>
                </w:rPr>
                <w:delText> </w:delText>
              </w:r>
            </w:del>
          </w:p>
        </w:tc>
        <w:tc>
          <w:tcPr>
            <w:tcW w:w="850" w:type="dxa"/>
            <w:tcBorders>
              <w:top w:val="nil"/>
              <w:left w:val="nil"/>
              <w:bottom w:val="single" w:sz="4" w:space="0" w:color="auto"/>
              <w:right w:val="single" w:sz="4" w:space="0" w:color="auto"/>
            </w:tcBorders>
            <w:shd w:val="clear" w:color="000000" w:fill="A6A6A6"/>
            <w:noWrap/>
            <w:vAlign w:val="center"/>
            <w:hideMark/>
          </w:tcPr>
          <w:p w14:paraId="025DB5CD" w14:textId="6E03AD4D" w:rsidR="00E26F44" w:rsidRPr="00CB457E" w:rsidDel="00201166" w:rsidRDefault="00E26F44" w:rsidP="00D62BC5">
            <w:pPr>
              <w:spacing w:before="0" w:after="160"/>
              <w:jc w:val="left"/>
              <w:rPr>
                <w:del w:id="27046" w:author="Houyem Rais" w:date="2024-02-22T14:46:00Z"/>
                <w:rFonts w:ascii="Arial" w:eastAsia="Times New Roman" w:hAnsi="Arial" w:cs="Arial"/>
                <w:b/>
                <w:bCs/>
                <w:sz w:val="16"/>
                <w:szCs w:val="16"/>
                <w:lang w:eastAsia="fr-FR"/>
              </w:rPr>
              <w:pPrChange w:id="27047" w:author="Houyem Rais" w:date="2024-02-22T14:49:00Z">
                <w:pPr>
                  <w:spacing w:before="0" w:after="0" w:line="240" w:lineRule="auto"/>
                  <w:jc w:val="left"/>
                </w:pPr>
              </w:pPrChange>
            </w:pPr>
            <w:del w:id="27048" w:author="Houyem Rais" w:date="2024-02-22T14:46:00Z">
              <w:r w:rsidRPr="00CB457E" w:rsidDel="00201166">
                <w:rPr>
                  <w:rFonts w:ascii="Arial" w:eastAsia="Times New Roman" w:hAnsi="Arial" w:cs="Arial"/>
                  <w:b/>
                  <w:bCs/>
                  <w:sz w:val="16"/>
                  <w:szCs w:val="16"/>
                  <w:lang w:eastAsia="fr-FR"/>
                </w:rPr>
                <w:delText> </w:delText>
              </w:r>
            </w:del>
          </w:p>
        </w:tc>
        <w:tc>
          <w:tcPr>
            <w:tcW w:w="863" w:type="dxa"/>
            <w:tcBorders>
              <w:top w:val="nil"/>
              <w:left w:val="nil"/>
              <w:bottom w:val="single" w:sz="4" w:space="0" w:color="auto"/>
              <w:right w:val="single" w:sz="4" w:space="0" w:color="auto"/>
            </w:tcBorders>
            <w:shd w:val="clear" w:color="000000" w:fill="A6A6A6"/>
            <w:noWrap/>
            <w:vAlign w:val="center"/>
            <w:hideMark/>
          </w:tcPr>
          <w:p w14:paraId="6014187E" w14:textId="3E63D1B8" w:rsidR="00E26F44" w:rsidRPr="00CB457E" w:rsidDel="00201166" w:rsidRDefault="00E26F44" w:rsidP="00D62BC5">
            <w:pPr>
              <w:spacing w:before="0" w:after="160"/>
              <w:jc w:val="left"/>
              <w:rPr>
                <w:del w:id="27049" w:author="Houyem Rais" w:date="2024-02-22T14:46:00Z"/>
                <w:rFonts w:ascii="Arial" w:eastAsia="Times New Roman" w:hAnsi="Arial" w:cs="Arial"/>
                <w:b/>
                <w:bCs/>
                <w:sz w:val="16"/>
                <w:szCs w:val="16"/>
                <w:lang w:eastAsia="fr-FR"/>
              </w:rPr>
              <w:pPrChange w:id="27050" w:author="Houyem Rais" w:date="2024-02-22T14:49:00Z">
                <w:pPr>
                  <w:spacing w:before="0" w:after="0" w:line="240" w:lineRule="auto"/>
                  <w:jc w:val="center"/>
                </w:pPr>
              </w:pPrChange>
            </w:pPr>
            <w:del w:id="27051" w:author="Houyem Rais" w:date="2024-02-22T14:46:00Z">
              <w:r w:rsidRPr="00CB457E" w:rsidDel="00201166">
                <w:rPr>
                  <w:rFonts w:ascii="Arial" w:eastAsia="Times New Roman" w:hAnsi="Arial" w:cs="Arial"/>
                  <w:b/>
                  <w:bCs/>
                  <w:sz w:val="16"/>
                  <w:szCs w:val="16"/>
                  <w:lang w:eastAsia="fr-FR"/>
                </w:rPr>
                <w:delText> </w:delText>
              </w:r>
            </w:del>
          </w:p>
        </w:tc>
        <w:tc>
          <w:tcPr>
            <w:tcW w:w="992" w:type="dxa"/>
            <w:tcBorders>
              <w:top w:val="nil"/>
              <w:left w:val="nil"/>
              <w:bottom w:val="single" w:sz="4" w:space="0" w:color="auto"/>
              <w:right w:val="single" w:sz="4" w:space="0" w:color="auto"/>
            </w:tcBorders>
            <w:shd w:val="clear" w:color="000000" w:fill="A6A6A6"/>
            <w:noWrap/>
            <w:vAlign w:val="center"/>
            <w:hideMark/>
          </w:tcPr>
          <w:p w14:paraId="7DFC7B41" w14:textId="13C7148E" w:rsidR="00E26F44" w:rsidRPr="00CB457E" w:rsidDel="00201166" w:rsidRDefault="00E26F44" w:rsidP="00D62BC5">
            <w:pPr>
              <w:spacing w:before="0" w:after="160"/>
              <w:jc w:val="left"/>
              <w:rPr>
                <w:del w:id="27052" w:author="Houyem Rais" w:date="2024-02-22T14:46:00Z"/>
                <w:rFonts w:ascii="Arial" w:eastAsia="Times New Roman" w:hAnsi="Arial" w:cs="Arial"/>
                <w:b/>
                <w:bCs/>
                <w:sz w:val="16"/>
                <w:szCs w:val="16"/>
                <w:lang w:eastAsia="fr-FR"/>
              </w:rPr>
              <w:pPrChange w:id="27053" w:author="Houyem Rais" w:date="2024-02-22T14:49:00Z">
                <w:pPr>
                  <w:spacing w:before="0" w:after="0" w:line="240" w:lineRule="auto"/>
                  <w:jc w:val="center"/>
                </w:pPr>
              </w:pPrChange>
            </w:pPr>
            <w:del w:id="27054" w:author="Houyem Rais" w:date="2024-02-22T14:46:00Z">
              <w:r w:rsidRPr="00CB457E" w:rsidDel="00201166">
                <w:rPr>
                  <w:rFonts w:ascii="Arial" w:eastAsia="Times New Roman" w:hAnsi="Arial" w:cs="Arial"/>
                  <w:b/>
                  <w:bCs/>
                  <w:sz w:val="16"/>
                  <w:szCs w:val="16"/>
                  <w:lang w:eastAsia="fr-FR"/>
                </w:rPr>
                <w:delText> </w:delText>
              </w:r>
            </w:del>
          </w:p>
        </w:tc>
        <w:tc>
          <w:tcPr>
            <w:tcW w:w="851" w:type="dxa"/>
            <w:tcBorders>
              <w:top w:val="nil"/>
              <w:left w:val="nil"/>
              <w:bottom w:val="single" w:sz="4" w:space="0" w:color="auto"/>
              <w:right w:val="single" w:sz="4" w:space="0" w:color="auto"/>
            </w:tcBorders>
            <w:shd w:val="clear" w:color="000000" w:fill="A6A6A6"/>
            <w:noWrap/>
            <w:vAlign w:val="center"/>
            <w:hideMark/>
          </w:tcPr>
          <w:p w14:paraId="5A116984" w14:textId="6DE4842E" w:rsidR="00E26F44" w:rsidRPr="00CB457E" w:rsidDel="00201166" w:rsidRDefault="00E26F44" w:rsidP="00D62BC5">
            <w:pPr>
              <w:spacing w:before="0" w:after="160"/>
              <w:jc w:val="left"/>
              <w:rPr>
                <w:del w:id="27055" w:author="Houyem Rais" w:date="2024-02-22T14:46:00Z"/>
                <w:rFonts w:ascii="Arial" w:eastAsia="Times New Roman" w:hAnsi="Arial" w:cs="Arial"/>
                <w:b/>
                <w:bCs/>
                <w:sz w:val="16"/>
                <w:szCs w:val="16"/>
                <w:lang w:eastAsia="fr-FR"/>
              </w:rPr>
              <w:pPrChange w:id="27056" w:author="Houyem Rais" w:date="2024-02-22T14:49:00Z">
                <w:pPr>
                  <w:spacing w:before="0" w:after="0" w:line="240" w:lineRule="auto"/>
                  <w:jc w:val="center"/>
                </w:pPr>
              </w:pPrChange>
            </w:pPr>
            <w:del w:id="27057" w:author="Houyem Rais" w:date="2024-02-22T14:46:00Z">
              <w:r w:rsidRPr="00CB457E" w:rsidDel="00201166">
                <w:rPr>
                  <w:rFonts w:ascii="Arial" w:eastAsia="Times New Roman" w:hAnsi="Arial" w:cs="Arial"/>
                  <w:b/>
                  <w:bCs/>
                  <w:sz w:val="16"/>
                  <w:szCs w:val="16"/>
                  <w:lang w:eastAsia="fr-FR"/>
                </w:rPr>
                <w:delText> </w:delText>
              </w:r>
            </w:del>
          </w:p>
        </w:tc>
        <w:tc>
          <w:tcPr>
            <w:tcW w:w="709" w:type="dxa"/>
            <w:tcBorders>
              <w:top w:val="nil"/>
              <w:left w:val="nil"/>
              <w:bottom w:val="single" w:sz="4" w:space="0" w:color="auto"/>
              <w:right w:val="single" w:sz="4" w:space="0" w:color="auto"/>
            </w:tcBorders>
            <w:shd w:val="clear" w:color="000000" w:fill="A6A6A6"/>
            <w:vAlign w:val="center"/>
            <w:hideMark/>
          </w:tcPr>
          <w:p w14:paraId="6909E55C" w14:textId="5F6377DA" w:rsidR="00E26F44" w:rsidRPr="00CB457E" w:rsidDel="00201166" w:rsidRDefault="00E26F44" w:rsidP="00D62BC5">
            <w:pPr>
              <w:spacing w:before="0" w:after="160"/>
              <w:jc w:val="left"/>
              <w:rPr>
                <w:del w:id="27058" w:author="Houyem Rais" w:date="2024-02-22T14:46:00Z"/>
                <w:rFonts w:ascii="Arial" w:eastAsia="Times New Roman" w:hAnsi="Arial" w:cs="Arial"/>
                <w:b/>
                <w:bCs/>
                <w:sz w:val="16"/>
                <w:szCs w:val="16"/>
                <w:lang w:eastAsia="fr-FR"/>
              </w:rPr>
              <w:pPrChange w:id="27059" w:author="Houyem Rais" w:date="2024-02-22T14:49:00Z">
                <w:pPr>
                  <w:spacing w:before="0" w:after="0" w:line="240" w:lineRule="auto"/>
                  <w:jc w:val="center"/>
                </w:pPr>
              </w:pPrChange>
            </w:pPr>
            <w:del w:id="27060" w:author="Houyem Rais" w:date="2024-02-22T14:46:00Z">
              <w:r w:rsidRPr="00CB457E" w:rsidDel="00201166">
                <w:rPr>
                  <w:rFonts w:ascii="Arial" w:eastAsia="Times New Roman" w:hAnsi="Arial" w:cs="Arial"/>
                  <w:b/>
                  <w:bCs/>
                  <w:sz w:val="16"/>
                  <w:szCs w:val="16"/>
                  <w:lang w:eastAsia="fr-FR"/>
                </w:rPr>
                <w:delText> </w:delText>
              </w:r>
            </w:del>
          </w:p>
        </w:tc>
        <w:tc>
          <w:tcPr>
            <w:tcW w:w="850" w:type="dxa"/>
            <w:tcBorders>
              <w:top w:val="nil"/>
              <w:left w:val="nil"/>
              <w:bottom w:val="single" w:sz="4" w:space="0" w:color="auto"/>
              <w:right w:val="single" w:sz="4" w:space="0" w:color="auto"/>
            </w:tcBorders>
            <w:shd w:val="clear" w:color="000000" w:fill="A6A6A6"/>
            <w:noWrap/>
            <w:vAlign w:val="center"/>
            <w:hideMark/>
          </w:tcPr>
          <w:p w14:paraId="3BB0F6A7" w14:textId="5E5C307C" w:rsidR="00E26F44" w:rsidRPr="00CB457E" w:rsidDel="00201166" w:rsidRDefault="00E26F44" w:rsidP="00D62BC5">
            <w:pPr>
              <w:spacing w:before="0" w:after="160"/>
              <w:jc w:val="left"/>
              <w:rPr>
                <w:del w:id="27061" w:author="Houyem Rais" w:date="2024-02-22T14:46:00Z"/>
                <w:rFonts w:ascii="Arial" w:eastAsia="Times New Roman" w:hAnsi="Arial" w:cs="Arial"/>
                <w:b/>
                <w:bCs/>
                <w:sz w:val="16"/>
                <w:szCs w:val="16"/>
                <w:lang w:eastAsia="fr-FR"/>
              </w:rPr>
              <w:pPrChange w:id="27062" w:author="Houyem Rais" w:date="2024-02-22T14:49:00Z">
                <w:pPr>
                  <w:spacing w:before="0" w:after="0" w:line="240" w:lineRule="auto"/>
                  <w:jc w:val="center"/>
                </w:pPr>
              </w:pPrChange>
            </w:pPr>
            <w:del w:id="27063" w:author="Houyem Rais" w:date="2024-02-22T14:46:00Z">
              <w:r w:rsidRPr="00CB457E" w:rsidDel="00201166">
                <w:rPr>
                  <w:rFonts w:ascii="Arial" w:eastAsia="Times New Roman" w:hAnsi="Arial" w:cs="Arial"/>
                  <w:b/>
                  <w:bCs/>
                  <w:sz w:val="16"/>
                  <w:szCs w:val="16"/>
                  <w:lang w:eastAsia="fr-FR"/>
                </w:rPr>
                <w:delText> </w:delText>
              </w:r>
            </w:del>
          </w:p>
        </w:tc>
        <w:tc>
          <w:tcPr>
            <w:tcW w:w="709" w:type="dxa"/>
            <w:tcBorders>
              <w:top w:val="nil"/>
              <w:left w:val="nil"/>
              <w:bottom w:val="single" w:sz="4" w:space="0" w:color="auto"/>
              <w:right w:val="single" w:sz="4" w:space="0" w:color="auto"/>
            </w:tcBorders>
            <w:shd w:val="clear" w:color="000000" w:fill="A6A6A6"/>
            <w:noWrap/>
            <w:vAlign w:val="center"/>
            <w:hideMark/>
          </w:tcPr>
          <w:p w14:paraId="0EF344A8" w14:textId="183D9F6E" w:rsidR="00E26F44" w:rsidRPr="00CB457E" w:rsidDel="00201166" w:rsidRDefault="00E26F44" w:rsidP="00D62BC5">
            <w:pPr>
              <w:spacing w:before="0" w:after="160"/>
              <w:jc w:val="left"/>
              <w:rPr>
                <w:del w:id="27064" w:author="Houyem Rais" w:date="2024-02-22T14:46:00Z"/>
                <w:rFonts w:ascii="Arial" w:eastAsia="Times New Roman" w:hAnsi="Arial" w:cs="Arial"/>
                <w:b/>
                <w:bCs/>
                <w:sz w:val="16"/>
                <w:szCs w:val="16"/>
                <w:lang w:eastAsia="fr-FR"/>
              </w:rPr>
              <w:pPrChange w:id="27065" w:author="Houyem Rais" w:date="2024-02-22T14:49:00Z">
                <w:pPr>
                  <w:spacing w:before="0" w:after="0" w:line="240" w:lineRule="auto"/>
                  <w:jc w:val="center"/>
                </w:pPr>
              </w:pPrChange>
            </w:pPr>
            <w:del w:id="27066" w:author="Houyem Rais" w:date="2024-02-22T14:46:00Z">
              <w:r w:rsidRPr="00CB457E" w:rsidDel="00201166">
                <w:rPr>
                  <w:rFonts w:ascii="Arial" w:eastAsia="Times New Roman" w:hAnsi="Arial" w:cs="Arial"/>
                  <w:b/>
                  <w:bCs/>
                  <w:sz w:val="16"/>
                  <w:szCs w:val="16"/>
                  <w:lang w:eastAsia="fr-FR"/>
                </w:rPr>
                <w:delText> </w:delText>
              </w:r>
            </w:del>
          </w:p>
        </w:tc>
        <w:tc>
          <w:tcPr>
            <w:tcW w:w="567" w:type="dxa"/>
            <w:tcBorders>
              <w:top w:val="nil"/>
              <w:left w:val="nil"/>
              <w:bottom w:val="single" w:sz="4" w:space="0" w:color="auto"/>
              <w:right w:val="single" w:sz="4" w:space="0" w:color="auto"/>
            </w:tcBorders>
            <w:shd w:val="clear" w:color="000000" w:fill="A6A6A6"/>
            <w:noWrap/>
            <w:vAlign w:val="center"/>
            <w:hideMark/>
          </w:tcPr>
          <w:p w14:paraId="259D884C" w14:textId="72457B0C" w:rsidR="00E26F44" w:rsidRPr="00CB457E" w:rsidDel="00201166" w:rsidRDefault="00E26F44" w:rsidP="00D62BC5">
            <w:pPr>
              <w:spacing w:before="0" w:after="160"/>
              <w:jc w:val="left"/>
              <w:rPr>
                <w:del w:id="27067" w:author="Houyem Rais" w:date="2024-02-22T14:46:00Z"/>
                <w:rFonts w:ascii="Arial" w:eastAsia="Times New Roman" w:hAnsi="Arial" w:cs="Arial"/>
                <w:b/>
                <w:bCs/>
                <w:sz w:val="16"/>
                <w:szCs w:val="16"/>
                <w:lang w:eastAsia="fr-FR"/>
              </w:rPr>
              <w:pPrChange w:id="27068" w:author="Houyem Rais" w:date="2024-02-22T14:49:00Z">
                <w:pPr>
                  <w:spacing w:before="0" w:after="0" w:line="240" w:lineRule="auto"/>
                  <w:jc w:val="center"/>
                </w:pPr>
              </w:pPrChange>
            </w:pPr>
            <w:del w:id="27069" w:author="Houyem Rais" w:date="2024-02-22T14:46:00Z">
              <w:r w:rsidRPr="00CB457E" w:rsidDel="00201166">
                <w:rPr>
                  <w:rFonts w:ascii="Arial" w:eastAsia="Times New Roman" w:hAnsi="Arial" w:cs="Arial"/>
                  <w:b/>
                  <w:bCs/>
                  <w:sz w:val="16"/>
                  <w:szCs w:val="16"/>
                  <w:lang w:eastAsia="fr-FR"/>
                </w:rPr>
                <w:delText> </w:delText>
              </w:r>
            </w:del>
          </w:p>
        </w:tc>
        <w:tc>
          <w:tcPr>
            <w:tcW w:w="850" w:type="dxa"/>
            <w:tcBorders>
              <w:top w:val="nil"/>
              <w:left w:val="nil"/>
              <w:bottom w:val="single" w:sz="4" w:space="0" w:color="auto"/>
              <w:right w:val="single" w:sz="4" w:space="0" w:color="auto"/>
            </w:tcBorders>
            <w:shd w:val="clear" w:color="000000" w:fill="A6A6A6"/>
            <w:vAlign w:val="center"/>
            <w:hideMark/>
          </w:tcPr>
          <w:p w14:paraId="278285FB" w14:textId="66DD0676" w:rsidR="00E26F44" w:rsidRPr="00CB457E" w:rsidDel="00201166" w:rsidRDefault="00E26F44" w:rsidP="00D62BC5">
            <w:pPr>
              <w:spacing w:before="0" w:after="160"/>
              <w:jc w:val="left"/>
              <w:rPr>
                <w:del w:id="27070" w:author="Houyem Rais" w:date="2024-02-22T14:46:00Z"/>
                <w:rFonts w:ascii="Arial" w:eastAsia="Times New Roman" w:hAnsi="Arial" w:cs="Arial"/>
                <w:b/>
                <w:bCs/>
                <w:sz w:val="16"/>
                <w:szCs w:val="16"/>
                <w:lang w:eastAsia="fr-FR"/>
              </w:rPr>
              <w:pPrChange w:id="27071" w:author="Houyem Rais" w:date="2024-02-22T14:49:00Z">
                <w:pPr>
                  <w:spacing w:before="0" w:after="0" w:line="240" w:lineRule="auto"/>
                  <w:jc w:val="center"/>
                </w:pPr>
              </w:pPrChange>
            </w:pPr>
            <w:del w:id="27072" w:author="Houyem Rais" w:date="2024-02-22T14:46:00Z">
              <w:r w:rsidDel="00201166">
                <w:rPr>
                  <w:rFonts w:ascii="Arial" w:hAnsi="Arial" w:cs="Arial"/>
                  <w:b/>
                  <w:bCs/>
                </w:rPr>
                <w:delText xml:space="preserve">244,8 </w:delText>
              </w:r>
            </w:del>
          </w:p>
        </w:tc>
        <w:tc>
          <w:tcPr>
            <w:tcW w:w="851" w:type="dxa"/>
            <w:tcBorders>
              <w:top w:val="nil"/>
              <w:left w:val="nil"/>
              <w:bottom w:val="single" w:sz="4" w:space="0" w:color="auto"/>
              <w:right w:val="single" w:sz="4" w:space="0" w:color="auto"/>
            </w:tcBorders>
            <w:shd w:val="clear" w:color="000000" w:fill="A6A6A6"/>
            <w:vAlign w:val="center"/>
            <w:hideMark/>
          </w:tcPr>
          <w:p w14:paraId="555AB4C4" w14:textId="6997C1B7" w:rsidR="00E26F44" w:rsidRPr="00CB457E" w:rsidDel="00201166" w:rsidRDefault="00E26F44" w:rsidP="00D62BC5">
            <w:pPr>
              <w:spacing w:before="0" w:after="160"/>
              <w:jc w:val="left"/>
              <w:rPr>
                <w:del w:id="27073" w:author="Houyem Rais" w:date="2024-02-22T14:46:00Z"/>
                <w:rFonts w:ascii="Arial" w:eastAsia="Times New Roman" w:hAnsi="Arial" w:cs="Arial"/>
                <w:b/>
                <w:bCs/>
                <w:sz w:val="16"/>
                <w:szCs w:val="16"/>
                <w:lang w:eastAsia="fr-FR"/>
              </w:rPr>
              <w:pPrChange w:id="27074" w:author="Houyem Rais" w:date="2024-02-22T14:49:00Z">
                <w:pPr>
                  <w:spacing w:before="0" w:after="0" w:line="240" w:lineRule="auto"/>
                  <w:jc w:val="center"/>
                </w:pPr>
              </w:pPrChange>
            </w:pPr>
            <w:del w:id="27075" w:author="Houyem Rais" w:date="2024-02-22T14:46:00Z">
              <w:r w:rsidDel="00201166">
                <w:rPr>
                  <w:rFonts w:ascii="Arial" w:hAnsi="Arial" w:cs="Arial"/>
                  <w:b/>
                  <w:bCs/>
                </w:rPr>
                <w:delText xml:space="preserve">463,8 </w:delText>
              </w:r>
            </w:del>
          </w:p>
        </w:tc>
      </w:tr>
    </w:tbl>
    <w:p w14:paraId="15199E61" w14:textId="67376AA0" w:rsidR="00321518" w:rsidDel="00201166" w:rsidRDefault="00321518" w:rsidP="00D62BC5">
      <w:pPr>
        <w:spacing w:before="0" w:after="160"/>
        <w:jc w:val="left"/>
        <w:rPr>
          <w:del w:id="27076" w:author="Houyem Rais" w:date="2024-02-22T14:46:00Z"/>
        </w:rPr>
        <w:pPrChange w:id="27077" w:author="Houyem Rais" w:date="2024-02-22T14:49:00Z">
          <w:pPr/>
        </w:pPrChange>
      </w:pPr>
    </w:p>
    <w:p w14:paraId="5950EBE6" w14:textId="540278BB" w:rsidR="000A3416" w:rsidRPr="00343F01" w:rsidDel="00201166" w:rsidRDefault="000A3416" w:rsidP="00D62BC5">
      <w:pPr>
        <w:spacing w:before="0" w:after="160"/>
        <w:jc w:val="left"/>
        <w:rPr>
          <w:del w:id="27078" w:author="Houyem Rais" w:date="2024-02-22T14:46:00Z"/>
        </w:rPr>
        <w:sectPr w:rsidR="000A3416" w:rsidRPr="00343F01" w:rsidDel="00201166" w:rsidSect="00201166">
          <w:pgSz w:w="16838" w:h="11906" w:orient="landscape"/>
          <w:pgMar w:top="1440" w:right="1276" w:bottom="1440" w:left="1440" w:header="709" w:footer="709" w:gutter="0"/>
          <w:cols w:space="708"/>
          <w:docGrid w:linePitch="360"/>
          <w:sectPrChange w:id="27079" w:author="Houyem Rais" w:date="2024-02-22T14:47:00Z">
            <w:sectPr w:rsidR="000A3416" w:rsidRPr="00343F01" w:rsidDel="00201166" w:rsidSect="00201166">
              <w:pgMar w:top="1440" w:right="1440" w:bottom="1440" w:left="1440" w:header="708" w:footer="708" w:gutter="0"/>
            </w:sectPr>
          </w:sectPrChange>
        </w:sectPr>
        <w:pPrChange w:id="27080" w:author="Houyem Rais" w:date="2024-02-22T14:49:00Z">
          <w:pPr/>
        </w:pPrChange>
      </w:pPr>
    </w:p>
    <w:p w14:paraId="1076B15F" w14:textId="5B0A5413" w:rsidR="000A3416" w:rsidRPr="00343F01" w:rsidDel="00201166" w:rsidRDefault="000A3416" w:rsidP="00D62BC5">
      <w:pPr>
        <w:spacing w:before="0" w:after="160"/>
        <w:jc w:val="left"/>
        <w:rPr>
          <w:del w:id="27081" w:author="Houyem Rais" w:date="2024-02-22T14:46:00Z"/>
        </w:rPr>
        <w:pPrChange w:id="27082" w:author="Houyem Rais" w:date="2024-02-22T14:49:00Z">
          <w:pPr/>
        </w:pPrChange>
      </w:pPr>
      <w:del w:id="27083" w:author="Houyem Rais" w:date="2024-02-22T14:46:00Z">
        <w:r w:rsidRPr="00343F01" w:rsidDel="00201166">
          <w:delText xml:space="preserve"> </w:delText>
        </w:r>
      </w:del>
    </w:p>
    <w:p w14:paraId="5AFD408F" w14:textId="77777777" w:rsidR="005E3EBB" w:rsidRPr="00343F01" w:rsidRDefault="005E3EBB" w:rsidP="00D62BC5">
      <w:pPr>
        <w:spacing w:before="0" w:after="160"/>
        <w:jc w:val="left"/>
        <w:pPrChange w:id="27084" w:author="Houyem Rais" w:date="2024-02-22T14:49:00Z">
          <w:pPr>
            <w:spacing w:before="0" w:after="160"/>
            <w:jc w:val="left"/>
          </w:pPr>
        </w:pPrChange>
      </w:pPr>
    </w:p>
    <w:sectPr w:rsidR="005E3EBB" w:rsidRPr="00343F01" w:rsidSect="00201166">
      <w:pgSz w:w="11906" w:h="16838" w:code="9"/>
      <w:pgMar w:top="1440" w:right="1276" w:bottom="1440" w:left="1440" w:header="709" w:footer="709" w:gutter="0"/>
      <w:cols w:space="708"/>
      <w:docGrid w:linePitch="360"/>
      <w:sectPrChange w:id="27085" w:author="Houyem Rais" w:date="2024-02-22T14:47:00Z">
        <w:sectPr w:rsidR="005E3EBB" w:rsidRPr="00343F01" w:rsidSect="00201166">
          <w:pgMar w:top="1417" w:right="1417" w:bottom="1417" w:left="1417" w:header="708" w:footer="282"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531" w:author="Khaled Amri" w:date="2023-12-01T12:15:00Z" w:initials="KA">
    <w:p w14:paraId="38CA5D87" w14:textId="6AFB662D" w:rsidR="00473817" w:rsidRDefault="00473817" w:rsidP="00473817">
      <w:pPr>
        <w:pStyle w:val="CommentText"/>
        <w:jc w:val="left"/>
      </w:pPr>
      <w:r>
        <w:rPr>
          <w:rStyle w:val="CommentReference"/>
        </w:rPr>
        <w:annotationRef/>
      </w:r>
      <w:r>
        <w:t>Plus de précision stp.</w:t>
      </w:r>
    </w:p>
  </w:comment>
  <w:comment w:id="23532" w:author="Mohamed Amine Sdiri" w:date="2023-12-05T08:48:00Z" w:initials="MS">
    <w:p w14:paraId="06D73E4E" w14:textId="77777777" w:rsidR="00791809" w:rsidRDefault="00791809" w:rsidP="0050721A">
      <w:pPr>
        <w:pStyle w:val="CommentText"/>
        <w:jc w:val="left"/>
      </w:pPr>
      <w:r>
        <w:rPr>
          <w:rStyle w:val="CommentReference"/>
        </w:rPr>
        <w:annotationRef/>
      </w:r>
      <w:r>
        <w:t>fait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CA5D87" w15:done="0"/>
  <w15:commentEx w15:paraId="06D73E4E" w15:paraIdParent="38CA5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9A8A98B" w16cex:dateUtc="2023-12-01T11:15:00Z"/>
  <w16cex:commentExtensible w16cex:durableId="11499971" w16cex:dateUtc="2023-12-05T0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CA5D87" w16cid:durableId="79A8A98B"/>
  <w16cid:commentId w16cid:paraId="06D73E4E" w16cid:durableId="114999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305A0" w14:textId="77777777" w:rsidR="00392260" w:rsidRDefault="00392260" w:rsidP="00F938CE">
      <w:pPr>
        <w:spacing w:before="0" w:after="0" w:line="240" w:lineRule="auto"/>
      </w:pPr>
      <w:r>
        <w:separator/>
      </w:r>
    </w:p>
  </w:endnote>
  <w:endnote w:type="continuationSeparator" w:id="0">
    <w:p w14:paraId="20CA7A04" w14:textId="77777777" w:rsidR="00392260" w:rsidRDefault="00392260" w:rsidP="00F938CE">
      <w:pPr>
        <w:spacing w:before="0" w:after="0" w:line="240" w:lineRule="auto"/>
      </w:pPr>
      <w:r>
        <w:continuationSeparator/>
      </w:r>
    </w:p>
  </w:endnote>
  <w:endnote w:type="continuationNotice" w:id="1">
    <w:p w14:paraId="2A86B48E" w14:textId="77777777" w:rsidR="00392260" w:rsidRDefault="0039226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EYInterstate Light">
    <w:altName w:val="Calibri"/>
    <w:charset w:val="00"/>
    <w:family w:val="auto"/>
    <w:pitch w:val="variable"/>
    <w:sig w:usb0="A00002AF" w:usb1="5000206A" w:usb2="00000000" w:usb3="00000000" w:csb0="0000009F" w:csb1="00000000"/>
  </w:font>
  <w:font w:name="Yu Mincho">
    <w:charset w:val="80"/>
    <w:family w:val="roman"/>
    <w:pitch w:val="variable"/>
    <w:sig w:usb0="800002E7" w:usb1="2AC7FCFF" w:usb2="00000012" w:usb3="00000000" w:csb0="0002009F" w:csb1="00000000"/>
  </w:font>
  <w:font w:name="+mn-ea">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BankGothic Lt BT">
    <w:altName w:val="Calibri"/>
    <w:charset w:val="00"/>
    <w:family w:val="swiss"/>
    <w:pitch w:val="variable"/>
    <w:sig w:usb0="00000087" w:usb1="00000000" w:usb2="00000000" w:usb3="00000000" w:csb0="0000001B"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CC858" w14:textId="77777777" w:rsidR="00DD202F" w:rsidRPr="00B766B8" w:rsidRDefault="00DD202F">
    <w:pPr>
      <w:pStyle w:val="BodyText"/>
      <w:spacing w:line="14" w:lineRule="auto"/>
    </w:pPr>
    <w:r>
      <w:rPr>
        <w:noProof/>
        <w:sz w:val="24"/>
        <w:lang w:eastAsia="fr-FR"/>
      </w:rPr>
      <mc:AlternateContent>
        <mc:Choice Requires="wps">
          <w:drawing>
            <wp:anchor distT="0" distB="0" distL="114300" distR="114300" simplePos="0" relativeHeight="251637760" behindDoc="1" locked="0" layoutInCell="1" allowOverlap="1" wp14:anchorId="65C2ABCB" wp14:editId="784577EA">
              <wp:simplePos x="0" y="0"/>
              <wp:positionH relativeFrom="page">
                <wp:posOffset>1066800</wp:posOffset>
              </wp:positionH>
              <wp:positionV relativeFrom="page">
                <wp:posOffset>9966960</wp:posOffset>
              </wp:positionV>
              <wp:extent cx="2156460" cy="312420"/>
              <wp:effectExtent l="0" t="0" r="15240" b="1143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646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723BB" w14:textId="77777777" w:rsidR="00DD202F" w:rsidRPr="0037053C" w:rsidRDefault="00DD202F">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Togo-Bénin-Nigéria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C2ABCB" id="_x0000_t202" coordsize="21600,21600" o:spt="202" path="m,l,21600r21600,l21600,xe">
              <v:stroke joinstyle="miter"/>
              <v:path gradientshapeok="t" o:connecttype="rect"/>
            </v:shapetype>
            <v:shape id="Text Box 15" o:spid="_x0000_s1028" type="#_x0000_t202" style="position:absolute;left:0;text-align:left;margin-left:84pt;margin-top:784.8pt;width:169.8pt;height:24.6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" filled="f" stroked="f">
              <v:textbox inset="0,0,0,0">
                <w:txbxContent>
                  <w:p w14:paraId="327723BB" w14:textId="77777777" w:rsidR="00DD202F" w:rsidRPr="0037053C" w:rsidRDefault="00DD202F">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Togo-Bénin-Nigéria</w:t>
                    </w:r>
                  </w:p>
                </w:txbxContent>
              </v:textbox>
              <w10:wrap anchorx="page" anchory="page"/>
            </v:shape>
          </w:pict>
        </mc:Fallback>
      </mc:AlternateContent>
    </w:r>
    <w:r>
      <w:rPr>
        <w:noProof/>
        <w:lang w:eastAsia="fr-FR"/>
      </w:rPr>
      <w:drawing>
        <wp:anchor distT="0" distB="0" distL="0" distR="0" simplePos="0" relativeHeight="251641856" behindDoc="1" locked="0" layoutInCell="1" allowOverlap="1" wp14:anchorId="1C1655CE" wp14:editId="1FE674D0">
          <wp:simplePos x="0" y="0"/>
          <wp:positionH relativeFrom="page">
            <wp:posOffset>5365750</wp:posOffset>
          </wp:positionH>
          <wp:positionV relativeFrom="page">
            <wp:posOffset>9965499</wp:posOffset>
          </wp:positionV>
          <wp:extent cx="719454" cy="371475"/>
          <wp:effectExtent l="0" t="0" r="0" b="0"/>
          <wp:wrapNone/>
          <wp:docPr id="1424165876" name="Picture 1424165876" descr="A picture containing text, tableware, clipart,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8.jpeg" descr="A picture containing text, tableware, clipart, plate&#10;&#10;Description automatically generated"/>
                  <pic:cNvPicPr/>
                </pic:nvPicPr>
                <pic:blipFill>
                  <a:blip r:embed="rId1" cstate="print"/>
                  <a:stretch>
                    <a:fillRect/>
                  </a:stretch>
                </pic:blipFill>
                <pic:spPr>
                  <a:xfrm>
                    <a:off x="0" y="0"/>
                    <a:ext cx="719454" cy="371475"/>
                  </a:xfrm>
                  <a:prstGeom prst="rect">
                    <a:avLst/>
                  </a:prstGeom>
                </pic:spPr>
              </pic:pic>
            </a:graphicData>
          </a:graphic>
        </wp:anchor>
      </w:drawing>
    </w:r>
    <w:r>
      <w:rPr>
        <w:noProof/>
        <w:lang w:eastAsia="fr-FR"/>
      </w:rPr>
      <w:drawing>
        <wp:anchor distT="0" distB="0" distL="0" distR="0" simplePos="0" relativeHeight="251643904" behindDoc="1" locked="0" layoutInCell="1" allowOverlap="1" wp14:anchorId="671C1325" wp14:editId="3B176C80">
          <wp:simplePos x="0" y="0"/>
          <wp:positionH relativeFrom="page">
            <wp:posOffset>6235968</wp:posOffset>
          </wp:positionH>
          <wp:positionV relativeFrom="page">
            <wp:posOffset>9945179</wp:posOffset>
          </wp:positionV>
          <wp:extent cx="357970" cy="369222"/>
          <wp:effectExtent l="0" t="0" r="0" b="0"/>
          <wp:wrapNone/>
          <wp:docPr id="123691311" name="Picture 12369131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9.jpeg" descr="A picture containing text, clipart&#10;&#10;Description automatically generated"/>
                  <pic:cNvPicPr/>
                </pic:nvPicPr>
                <pic:blipFill>
                  <a:blip r:embed="rId2" cstate="print"/>
                  <a:stretch>
                    <a:fillRect/>
                  </a:stretch>
                </pic:blipFill>
                <pic:spPr>
                  <a:xfrm>
                    <a:off x="0" y="0"/>
                    <a:ext cx="357970" cy="369222"/>
                  </a:xfrm>
                  <a:prstGeom prst="rect">
                    <a:avLst/>
                  </a:prstGeom>
                </pic:spPr>
              </pic:pic>
            </a:graphicData>
          </a:graphic>
        </wp:anchor>
      </w:drawing>
    </w:r>
    <w:r>
      <w:rPr>
        <w:noProof/>
        <w:sz w:val="24"/>
        <w:lang w:eastAsia="fr-FR"/>
      </w:rPr>
      <mc:AlternateContent>
        <mc:Choice Requires="wps">
          <w:drawing>
            <wp:anchor distT="0" distB="0" distL="114300" distR="114300" simplePos="0" relativeHeight="251635712" behindDoc="1" locked="0" layoutInCell="1" allowOverlap="1" wp14:anchorId="0CAA4039" wp14:editId="7A6E7663">
              <wp:simplePos x="0" y="0"/>
              <wp:positionH relativeFrom="page">
                <wp:posOffset>881380</wp:posOffset>
              </wp:positionH>
              <wp:positionV relativeFrom="page">
                <wp:posOffset>9942830</wp:posOffset>
              </wp:positionV>
              <wp:extent cx="4388485" cy="6350"/>
              <wp:effectExtent l="0" t="0" r="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8485" cy="6350"/>
                      </a:xfrm>
                      <a:prstGeom prst="rect">
                        <a:avLst/>
                      </a:prstGeom>
                      <a:solidFill>
                        <a:srgbClr val="8495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58EE0" id="Rectangle 16" o:spid="_x0000_s1026" style="position:absolute;margin-left:69.4pt;margin-top:782.9pt;width:345.55pt;height:.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" fillcolor="#8495af" stroked="f">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57C2D" w14:textId="77777777" w:rsidR="00DD7063" w:rsidRDefault="00DD7063">
    <w:pPr>
      <w:pStyle w:val="BodyText"/>
      <w:spacing w:line="14" w:lineRule="auto"/>
      <w:rPr>
        <w:sz w:val="20"/>
      </w:rPr>
    </w:pPr>
    <w:r>
      <w:rPr>
        <w:noProof/>
        <w:sz w:val="24"/>
        <w:lang w:eastAsia="fr-FR"/>
      </w:rPr>
      <mc:AlternateContent>
        <mc:Choice Requires="wps">
          <w:drawing>
            <wp:anchor distT="0" distB="0" distL="114300" distR="114300" simplePos="0" relativeHeight="251660288" behindDoc="1" locked="0" layoutInCell="1" allowOverlap="1" wp14:anchorId="43FC7B75" wp14:editId="48191431">
              <wp:simplePos x="0" y="0"/>
              <wp:positionH relativeFrom="page">
                <wp:posOffset>1066800</wp:posOffset>
              </wp:positionH>
              <wp:positionV relativeFrom="page">
                <wp:posOffset>9966960</wp:posOffset>
              </wp:positionV>
              <wp:extent cx="2156460" cy="312420"/>
              <wp:effectExtent l="0" t="0" r="15240" b="1143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646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3890B" w14:textId="77777777" w:rsidR="00DD7063" w:rsidRPr="0037053C" w:rsidRDefault="00DD7063">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Togo-Bénin-Nigéria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FC7B75" id="_x0000_t202" coordsize="21600,21600" o:spt="202" path="m,l,21600r21600,l21600,xe">
              <v:stroke joinstyle="miter"/>
              <v:path gradientshapeok="t" o:connecttype="rect"/>
            </v:shapetype>
            <v:shape id="Text Box 30" o:spid="_x0000_s1030" type="#_x0000_t202" style="position:absolute;left:0;text-align:left;margin-left:84pt;margin-top:784.8pt;width:169.8pt;height:24.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" filled="f" stroked="f">
              <v:textbox inset="0,0,0,0">
                <w:txbxContent>
                  <w:p w14:paraId="0BE3890B" w14:textId="77777777" w:rsidR="00DD7063" w:rsidRPr="0037053C" w:rsidRDefault="00DD7063">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Togo-Bénin-Nigéria</w:t>
                    </w:r>
                  </w:p>
                </w:txbxContent>
              </v:textbox>
              <w10:wrap anchorx="page" anchory="page"/>
            </v:shape>
          </w:pict>
        </mc:Fallback>
      </mc:AlternateContent>
    </w:r>
    <w:r>
      <w:rPr>
        <w:noProof/>
        <w:lang w:eastAsia="fr-FR"/>
      </w:rPr>
      <w:drawing>
        <wp:anchor distT="0" distB="0" distL="0" distR="0" simplePos="0" relativeHeight="251662336" behindDoc="1" locked="0" layoutInCell="1" allowOverlap="1" wp14:anchorId="052880BC" wp14:editId="7DDF531B">
          <wp:simplePos x="0" y="0"/>
          <wp:positionH relativeFrom="page">
            <wp:posOffset>5365750</wp:posOffset>
          </wp:positionH>
          <wp:positionV relativeFrom="page">
            <wp:posOffset>9965499</wp:posOffset>
          </wp:positionV>
          <wp:extent cx="719454" cy="371475"/>
          <wp:effectExtent l="0" t="0" r="0" b="0"/>
          <wp:wrapNone/>
          <wp:docPr id="1319739462" name="Picture 1319739462" descr="A picture containing text, tableware, clipart,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8.jpeg" descr="A picture containing text, tableware, clipart, plate&#10;&#10;Description automatically generated"/>
                  <pic:cNvPicPr/>
                </pic:nvPicPr>
                <pic:blipFill>
                  <a:blip r:embed="rId1" cstate="print"/>
                  <a:stretch>
                    <a:fillRect/>
                  </a:stretch>
                </pic:blipFill>
                <pic:spPr>
                  <a:xfrm>
                    <a:off x="0" y="0"/>
                    <a:ext cx="719454" cy="371475"/>
                  </a:xfrm>
                  <a:prstGeom prst="rect">
                    <a:avLst/>
                  </a:prstGeom>
                </pic:spPr>
              </pic:pic>
            </a:graphicData>
          </a:graphic>
        </wp:anchor>
      </w:drawing>
    </w:r>
    <w:r>
      <w:rPr>
        <w:noProof/>
        <w:lang w:eastAsia="fr-FR"/>
      </w:rPr>
      <w:drawing>
        <wp:anchor distT="0" distB="0" distL="0" distR="0" simplePos="0" relativeHeight="251664384" behindDoc="1" locked="0" layoutInCell="1" allowOverlap="1" wp14:anchorId="7B843674" wp14:editId="1A2A05E4">
          <wp:simplePos x="0" y="0"/>
          <wp:positionH relativeFrom="page">
            <wp:posOffset>6235968</wp:posOffset>
          </wp:positionH>
          <wp:positionV relativeFrom="page">
            <wp:posOffset>9945179</wp:posOffset>
          </wp:positionV>
          <wp:extent cx="357970" cy="369222"/>
          <wp:effectExtent l="0" t="0" r="0" b="0"/>
          <wp:wrapNone/>
          <wp:docPr id="2100045060" name="Picture 210004506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9.jpeg" descr="A picture containing text, clipart&#10;&#10;Description automatically generated"/>
                  <pic:cNvPicPr/>
                </pic:nvPicPr>
                <pic:blipFill>
                  <a:blip r:embed="rId2" cstate="print"/>
                  <a:stretch>
                    <a:fillRect/>
                  </a:stretch>
                </pic:blipFill>
                <pic:spPr>
                  <a:xfrm>
                    <a:off x="0" y="0"/>
                    <a:ext cx="357970" cy="369222"/>
                  </a:xfrm>
                  <a:prstGeom prst="rect">
                    <a:avLst/>
                  </a:prstGeom>
                </pic:spPr>
              </pic:pic>
            </a:graphicData>
          </a:graphic>
        </wp:anchor>
      </w:drawing>
    </w:r>
    <w:r>
      <w:rPr>
        <w:noProof/>
        <w:sz w:val="24"/>
        <w:lang w:eastAsia="fr-FR"/>
      </w:rPr>
      <mc:AlternateContent>
        <mc:Choice Requires="wps">
          <w:drawing>
            <wp:anchor distT="0" distB="0" distL="114300" distR="114300" simplePos="0" relativeHeight="251658240" behindDoc="1" locked="0" layoutInCell="1" allowOverlap="1" wp14:anchorId="5930B825" wp14:editId="3D1545BF">
              <wp:simplePos x="0" y="0"/>
              <wp:positionH relativeFrom="page">
                <wp:posOffset>881380</wp:posOffset>
              </wp:positionH>
              <wp:positionV relativeFrom="page">
                <wp:posOffset>9942830</wp:posOffset>
              </wp:positionV>
              <wp:extent cx="4388485" cy="635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8485" cy="6350"/>
                      </a:xfrm>
                      <a:prstGeom prst="rect">
                        <a:avLst/>
                      </a:prstGeom>
                      <a:solidFill>
                        <a:srgbClr val="8495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C99218" id="Rectangle 31" o:spid="_x0000_s1026" style="position:absolute;margin-left:69.4pt;margin-top:782.9pt;width:345.55pt;height:.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" fillcolor="#8495af" stroked="f">
              <w10:wrap anchorx="page" anchory="page"/>
            </v:rect>
          </w:pict>
        </mc:Fallback>
      </mc:AlternateContent>
    </w:r>
  </w:p>
  <w:p w14:paraId="556987B7" w14:textId="77777777" w:rsidR="00DD7063" w:rsidRPr="00773313" w:rsidRDefault="00DD7063">
    <w:pPr>
      <w:pStyle w:val="Footer"/>
      <w:jc w:val="center"/>
      <w:rPr>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2F9AB" w14:textId="77777777" w:rsidR="00DD7063" w:rsidRDefault="00DD7063">
    <w:pPr>
      <w:pStyle w:val="BodyText"/>
      <w:spacing w:line="14" w:lineRule="auto"/>
      <w:rPr>
        <w:sz w:val="20"/>
      </w:rPr>
    </w:pPr>
    <w:r>
      <w:rPr>
        <w:noProof/>
        <w:sz w:val="24"/>
        <w:lang w:eastAsia="fr-FR"/>
      </w:rPr>
      <mc:AlternateContent>
        <mc:Choice Requires="wps">
          <w:drawing>
            <wp:anchor distT="0" distB="0" distL="114300" distR="114300" simplePos="0" relativeHeight="251650048" behindDoc="1" locked="0" layoutInCell="1" allowOverlap="1" wp14:anchorId="767F1511" wp14:editId="04581EEC">
              <wp:simplePos x="0" y="0"/>
              <wp:positionH relativeFrom="page">
                <wp:posOffset>1066800</wp:posOffset>
              </wp:positionH>
              <wp:positionV relativeFrom="page">
                <wp:posOffset>9966960</wp:posOffset>
              </wp:positionV>
              <wp:extent cx="2156460" cy="312420"/>
              <wp:effectExtent l="0" t="0" r="15240" b="1143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646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31CCF" w14:textId="22FC782C" w:rsidR="00DD7063" w:rsidRPr="0037053C" w:rsidRDefault="00DD7063">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w:t>
                          </w:r>
                          <w:r w:rsidR="002C5B0F" w:rsidRPr="0037053C">
                            <w:rPr>
                              <w:rFonts w:ascii="Calibri" w:hAnsi="Calibri"/>
                              <w:spacing w:val="-2"/>
                              <w:sz w:val="16"/>
                              <w:lang w:val="en-US"/>
                            </w:rPr>
                            <w:t>Nigeria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7F1511" id="_x0000_t202" coordsize="21600,21600" o:spt="202" path="m,l,21600r21600,l21600,xe">
              <v:stroke joinstyle="miter"/>
              <v:path gradientshapeok="t" o:connecttype="rect"/>
            </v:shapetype>
            <v:shape id="Text Box 21" o:spid="_x0000_s1032" type="#_x0000_t202" style="position:absolute;left:0;text-align:left;margin-left:84pt;margin-top:784.8pt;width:169.8pt;height:24.6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" filled="f" stroked="f">
              <v:textbox inset="0,0,0,0">
                <w:txbxContent>
                  <w:p w14:paraId="75431CCF" w14:textId="22FC782C" w:rsidR="00DD7063" w:rsidRPr="0037053C" w:rsidRDefault="00DD7063">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w:t>
                    </w:r>
                    <w:r w:rsidR="002C5B0F" w:rsidRPr="0037053C">
                      <w:rPr>
                        <w:rFonts w:ascii="Calibri" w:hAnsi="Calibri"/>
                        <w:spacing w:val="-2"/>
                        <w:sz w:val="16"/>
                        <w:lang w:val="en-US"/>
                      </w:rPr>
                      <w:t>Nigeria</w:t>
                    </w:r>
                  </w:p>
                </w:txbxContent>
              </v:textbox>
              <w10:wrap anchorx="page" anchory="page"/>
            </v:shape>
          </w:pict>
        </mc:Fallback>
      </mc:AlternateContent>
    </w:r>
    <w:r>
      <w:rPr>
        <w:noProof/>
        <w:lang w:eastAsia="fr-FR"/>
      </w:rPr>
      <w:drawing>
        <wp:anchor distT="0" distB="0" distL="0" distR="0" simplePos="0" relativeHeight="251652096" behindDoc="1" locked="0" layoutInCell="1" allowOverlap="1" wp14:anchorId="43A6ED05" wp14:editId="75DFB5E0">
          <wp:simplePos x="0" y="0"/>
          <wp:positionH relativeFrom="page">
            <wp:posOffset>5365750</wp:posOffset>
          </wp:positionH>
          <wp:positionV relativeFrom="page">
            <wp:posOffset>9965499</wp:posOffset>
          </wp:positionV>
          <wp:extent cx="719454" cy="371475"/>
          <wp:effectExtent l="0" t="0" r="0" b="0"/>
          <wp:wrapNone/>
          <wp:docPr id="1731934061" name="Picture 1731934061" descr="A picture containing text, tableware, clipart,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8.jpeg" descr="A picture containing text, tableware, clipart, plate&#10;&#10;Description automatically generated"/>
                  <pic:cNvPicPr/>
                </pic:nvPicPr>
                <pic:blipFill>
                  <a:blip r:embed="rId1" cstate="print"/>
                  <a:stretch>
                    <a:fillRect/>
                  </a:stretch>
                </pic:blipFill>
                <pic:spPr>
                  <a:xfrm>
                    <a:off x="0" y="0"/>
                    <a:ext cx="719454" cy="371475"/>
                  </a:xfrm>
                  <a:prstGeom prst="rect">
                    <a:avLst/>
                  </a:prstGeom>
                </pic:spPr>
              </pic:pic>
            </a:graphicData>
          </a:graphic>
        </wp:anchor>
      </w:drawing>
    </w:r>
    <w:r>
      <w:rPr>
        <w:noProof/>
        <w:lang w:eastAsia="fr-FR"/>
      </w:rPr>
      <w:drawing>
        <wp:anchor distT="0" distB="0" distL="0" distR="0" simplePos="0" relativeHeight="251654144" behindDoc="1" locked="0" layoutInCell="1" allowOverlap="1" wp14:anchorId="22514325" wp14:editId="2289A428">
          <wp:simplePos x="0" y="0"/>
          <wp:positionH relativeFrom="page">
            <wp:posOffset>6235968</wp:posOffset>
          </wp:positionH>
          <wp:positionV relativeFrom="page">
            <wp:posOffset>9945179</wp:posOffset>
          </wp:positionV>
          <wp:extent cx="357970" cy="369222"/>
          <wp:effectExtent l="0" t="0" r="0" b="0"/>
          <wp:wrapNone/>
          <wp:docPr id="1056448024" name="Picture 105644802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9.jpeg" descr="A picture containing text, clipart&#10;&#10;Description automatically generated"/>
                  <pic:cNvPicPr/>
                </pic:nvPicPr>
                <pic:blipFill>
                  <a:blip r:embed="rId2" cstate="print"/>
                  <a:stretch>
                    <a:fillRect/>
                  </a:stretch>
                </pic:blipFill>
                <pic:spPr>
                  <a:xfrm>
                    <a:off x="0" y="0"/>
                    <a:ext cx="357970" cy="369222"/>
                  </a:xfrm>
                  <a:prstGeom prst="rect">
                    <a:avLst/>
                  </a:prstGeom>
                </pic:spPr>
              </pic:pic>
            </a:graphicData>
          </a:graphic>
        </wp:anchor>
      </w:drawing>
    </w:r>
    <w:r>
      <w:rPr>
        <w:noProof/>
        <w:sz w:val="24"/>
        <w:lang w:eastAsia="fr-FR"/>
      </w:rPr>
      <mc:AlternateContent>
        <mc:Choice Requires="wps">
          <w:drawing>
            <wp:anchor distT="0" distB="0" distL="114300" distR="114300" simplePos="0" relativeHeight="251648000" behindDoc="1" locked="0" layoutInCell="1" allowOverlap="1" wp14:anchorId="156B5179" wp14:editId="5121589C">
              <wp:simplePos x="0" y="0"/>
              <wp:positionH relativeFrom="page">
                <wp:posOffset>881380</wp:posOffset>
              </wp:positionH>
              <wp:positionV relativeFrom="page">
                <wp:posOffset>9942830</wp:posOffset>
              </wp:positionV>
              <wp:extent cx="4388485" cy="6350"/>
              <wp:effectExtent l="0" t="0" r="0" b="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8485" cy="6350"/>
                      </a:xfrm>
                      <a:prstGeom prst="rect">
                        <a:avLst/>
                      </a:prstGeom>
                      <a:solidFill>
                        <a:srgbClr val="8495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85DB0" id="Rectangle 22" o:spid="_x0000_s1026" style="position:absolute;margin-left:69.4pt;margin-top:782.9pt;width:345.55pt;height:.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" fillcolor="#8495af" stroked="f">
              <w10:wrap anchorx="page" anchory="page"/>
            </v:rect>
          </w:pict>
        </mc:Fallback>
      </mc:AlternateContent>
    </w:r>
  </w:p>
  <w:p w14:paraId="5590E4FE" w14:textId="77777777" w:rsidR="00DD7063" w:rsidRPr="00773313" w:rsidRDefault="00DD7063">
    <w:pPr>
      <w:pStyle w:val="Footer"/>
      <w:jc w:val="center"/>
      <w:rPr>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55825" w14:textId="77777777" w:rsidR="00D12ACB" w:rsidRDefault="00D12ACB">
    <w:pPr>
      <w:pStyle w:val="BodyText"/>
      <w:spacing w:line="14" w:lineRule="auto"/>
      <w:rPr>
        <w:sz w:val="20"/>
      </w:rPr>
    </w:pPr>
    <w:r>
      <w:rPr>
        <w:noProof/>
        <w:sz w:val="24"/>
        <w:lang w:eastAsia="fr-FR"/>
      </w:rPr>
      <mc:AlternateContent>
        <mc:Choice Requires="wps">
          <w:drawing>
            <wp:anchor distT="0" distB="0" distL="114300" distR="114300" simplePos="0" relativeHeight="251670528" behindDoc="1" locked="0" layoutInCell="1" allowOverlap="1" wp14:anchorId="25EA2E1E" wp14:editId="23F7F21E">
              <wp:simplePos x="0" y="0"/>
              <wp:positionH relativeFrom="page">
                <wp:posOffset>1066800</wp:posOffset>
              </wp:positionH>
              <wp:positionV relativeFrom="page">
                <wp:posOffset>9966960</wp:posOffset>
              </wp:positionV>
              <wp:extent cx="2156460" cy="312420"/>
              <wp:effectExtent l="0" t="0" r="15240" b="1143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646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ED0DF" w14:textId="77777777" w:rsidR="00D12ACB" w:rsidRPr="0037053C" w:rsidRDefault="00D12ACB">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Togo-Bénin-Nigéria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EA2E1E" id="_x0000_t202" coordsize="21600,21600" o:spt="202" path="m,l,21600r21600,l21600,xe">
              <v:stroke joinstyle="miter"/>
              <v:path gradientshapeok="t" o:connecttype="rect"/>
            </v:shapetype>
            <v:shape id="Text Box 163" o:spid="_x0000_s1034" type="#_x0000_t202" style="position:absolute;left:0;text-align:left;margin-left:84pt;margin-top:784.8pt;width:169.8pt;height:24.6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" filled="f" stroked="f">
              <v:textbox inset="0,0,0,0">
                <w:txbxContent>
                  <w:p w14:paraId="799ED0DF" w14:textId="77777777" w:rsidR="00D12ACB" w:rsidRPr="0037053C" w:rsidRDefault="00D12ACB">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Togo-Bénin-Nigéria</w:t>
                    </w:r>
                  </w:p>
                </w:txbxContent>
              </v:textbox>
              <w10:wrap anchorx="page" anchory="page"/>
            </v:shape>
          </w:pict>
        </mc:Fallback>
      </mc:AlternateContent>
    </w:r>
    <w:r>
      <w:rPr>
        <w:noProof/>
        <w:lang w:eastAsia="fr-FR"/>
      </w:rPr>
      <w:drawing>
        <wp:anchor distT="0" distB="0" distL="0" distR="0" simplePos="0" relativeHeight="251672576" behindDoc="1" locked="0" layoutInCell="1" allowOverlap="1" wp14:anchorId="7A102BBB" wp14:editId="596AA609">
          <wp:simplePos x="0" y="0"/>
          <wp:positionH relativeFrom="page">
            <wp:posOffset>5365750</wp:posOffset>
          </wp:positionH>
          <wp:positionV relativeFrom="page">
            <wp:posOffset>9965499</wp:posOffset>
          </wp:positionV>
          <wp:extent cx="719454" cy="371475"/>
          <wp:effectExtent l="0" t="0" r="0" b="0"/>
          <wp:wrapNone/>
          <wp:docPr id="1473305511" name="Picture 1473305511" descr="A picture containing text, tableware, clipart,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8.jpeg" descr="A picture containing text, tableware, clipart, plate&#10;&#10;Description automatically generated"/>
                  <pic:cNvPicPr/>
                </pic:nvPicPr>
                <pic:blipFill>
                  <a:blip r:embed="rId1" cstate="print"/>
                  <a:stretch>
                    <a:fillRect/>
                  </a:stretch>
                </pic:blipFill>
                <pic:spPr>
                  <a:xfrm>
                    <a:off x="0" y="0"/>
                    <a:ext cx="719454" cy="371475"/>
                  </a:xfrm>
                  <a:prstGeom prst="rect">
                    <a:avLst/>
                  </a:prstGeom>
                </pic:spPr>
              </pic:pic>
            </a:graphicData>
          </a:graphic>
        </wp:anchor>
      </w:drawing>
    </w:r>
    <w:r>
      <w:rPr>
        <w:noProof/>
        <w:lang w:eastAsia="fr-FR"/>
      </w:rPr>
      <w:drawing>
        <wp:anchor distT="0" distB="0" distL="0" distR="0" simplePos="0" relativeHeight="251674624" behindDoc="1" locked="0" layoutInCell="1" allowOverlap="1" wp14:anchorId="6B707FE8" wp14:editId="55E7E2E9">
          <wp:simplePos x="0" y="0"/>
          <wp:positionH relativeFrom="page">
            <wp:posOffset>6235968</wp:posOffset>
          </wp:positionH>
          <wp:positionV relativeFrom="page">
            <wp:posOffset>9945179</wp:posOffset>
          </wp:positionV>
          <wp:extent cx="357970" cy="369222"/>
          <wp:effectExtent l="0" t="0" r="0" b="0"/>
          <wp:wrapNone/>
          <wp:docPr id="1443921755" name="Picture 144392175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9.jpeg" descr="A picture containing text, clipart&#10;&#10;Description automatically generated"/>
                  <pic:cNvPicPr/>
                </pic:nvPicPr>
                <pic:blipFill>
                  <a:blip r:embed="rId2" cstate="print"/>
                  <a:stretch>
                    <a:fillRect/>
                  </a:stretch>
                </pic:blipFill>
                <pic:spPr>
                  <a:xfrm>
                    <a:off x="0" y="0"/>
                    <a:ext cx="357970" cy="369222"/>
                  </a:xfrm>
                  <a:prstGeom prst="rect">
                    <a:avLst/>
                  </a:prstGeom>
                </pic:spPr>
              </pic:pic>
            </a:graphicData>
          </a:graphic>
        </wp:anchor>
      </w:drawing>
    </w:r>
    <w:r>
      <w:rPr>
        <w:noProof/>
        <w:sz w:val="24"/>
        <w:lang w:eastAsia="fr-FR"/>
      </w:rPr>
      <mc:AlternateContent>
        <mc:Choice Requires="wps">
          <w:drawing>
            <wp:anchor distT="0" distB="0" distL="114300" distR="114300" simplePos="0" relativeHeight="251668480" behindDoc="1" locked="0" layoutInCell="1" allowOverlap="1" wp14:anchorId="3BF8F9C2" wp14:editId="59925DA5">
              <wp:simplePos x="0" y="0"/>
              <wp:positionH relativeFrom="page">
                <wp:posOffset>881380</wp:posOffset>
              </wp:positionH>
              <wp:positionV relativeFrom="page">
                <wp:posOffset>9942830</wp:posOffset>
              </wp:positionV>
              <wp:extent cx="4388485" cy="6350"/>
              <wp:effectExtent l="0" t="0" r="0" b="0"/>
              <wp:wrapNone/>
              <wp:docPr id="164"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8485" cy="6350"/>
                      </a:xfrm>
                      <a:prstGeom prst="rect">
                        <a:avLst/>
                      </a:prstGeom>
                      <a:solidFill>
                        <a:srgbClr val="8495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E4684" id="Rectangle 164" o:spid="_x0000_s1026" style="position:absolute;margin-left:69.4pt;margin-top:782.9pt;width:345.55pt;height:.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" fillcolor="#8495af" stroked="f">
              <w10:wrap anchorx="page" anchory="page"/>
            </v:rect>
          </w:pict>
        </mc:Fallback>
      </mc:AlternateContent>
    </w:r>
  </w:p>
  <w:p w14:paraId="78136525" w14:textId="77777777" w:rsidR="00D12ACB" w:rsidRPr="00773313" w:rsidRDefault="00D12ACB">
    <w:pPr>
      <w:pStyle w:val="Footer"/>
      <w:jc w:val="center"/>
      <w:rPr>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784FD" w14:textId="77777777" w:rsidR="0026616F" w:rsidRDefault="0026616F" w:rsidP="000B59A0">
    <w:pPr>
      <w:pStyle w:val="Footer"/>
      <w:pBdr>
        <w:top w:val="single" w:sz="4" w:space="1" w:color="8496B0" w:themeColor="text2" w:themeTint="99"/>
      </w:pBdr>
      <w:tabs>
        <w:tab w:val="right" w:pos="9070"/>
      </w:tabs>
      <w:jc w:val="center"/>
      <w:rPr>
        <w:color w:val="000000"/>
        <w:sz w:val="18"/>
        <w:szCs w:val="18"/>
      </w:rPr>
    </w:pPr>
  </w:p>
  <w:p w14:paraId="4815BEA4" w14:textId="77777777" w:rsidR="0026616F" w:rsidRPr="00773313" w:rsidRDefault="0026616F" w:rsidP="000B59A0">
    <w:pPr>
      <w:pStyle w:val="Footer"/>
      <w:jc w:val="center"/>
      <w:rPr>
        <w:szCs w:val="16"/>
      </w:rPr>
    </w:pPr>
    <w:r>
      <w:rPr>
        <w:noProof/>
        <w:lang w:eastAsia="fr-FR"/>
      </w:rPr>
      <w:drawing>
        <wp:inline distT="0" distB="0" distL="0" distR="0" wp14:anchorId="70CAF865" wp14:editId="35A81D26">
          <wp:extent cx="647700" cy="326571"/>
          <wp:effectExtent l="0" t="0" r="0" b="0"/>
          <wp:docPr id="469715325" name="Picture 46971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
                    <a:extLst>
                      <a:ext uri="{28A0092B-C50C-407E-A947-70E740481C1C}">
                        <a14:useLocalDpi xmlns:a14="http://schemas.microsoft.com/office/drawing/2010/main" val="0"/>
                      </a:ext>
                    </a:extLst>
                  </a:blip>
                  <a:stretch>
                    <a:fillRect/>
                  </a:stretch>
                </pic:blipFill>
                <pic:spPr>
                  <a:xfrm>
                    <a:off x="0" y="0"/>
                    <a:ext cx="647700" cy="326571"/>
                  </a:xfrm>
                  <a:prstGeom prst="rect">
                    <a:avLst/>
                  </a:prstGeom>
                </pic:spPr>
              </pic:pic>
            </a:graphicData>
          </a:graphic>
        </wp:inline>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A5466" w14:textId="77777777" w:rsidR="00D73806" w:rsidRPr="00B766B8" w:rsidRDefault="00D73806">
    <w:pPr>
      <w:pStyle w:val="BodyText"/>
      <w:spacing w:line="14" w:lineRule="auto"/>
    </w:pPr>
    <w:r>
      <w:rPr>
        <w:noProof/>
        <w:sz w:val="24"/>
        <w:lang w:eastAsia="fr-FR"/>
      </w:rPr>
      <mc:AlternateContent>
        <mc:Choice Requires="wps">
          <w:drawing>
            <wp:anchor distT="0" distB="0" distL="114300" distR="114300" simplePos="0" relativeHeight="251676672" behindDoc="1" locked="0" layoutInCell="1" allowOverlap="1" wp14:anchorId="3B9E357C" wp14:editId="3F76A2B3">
              <wp:simplePos x="0" y="0"/>
              <wp:positionH relativeFrom="page">
                <wp:posOffset>1066800</wp:posOffset>
              </wp:positionH>
              <wp:positionV relativeFrom="page">
                <wp:posOffset>9966960</wp:posOffset>
              </wp:positionV>
              <wp:extent cx="2156460" cy="312420"/>
              <wp:effectExtent l="0" t="0" r="15240" b="11430"/>
              <wp:wrapNone/>
              <wp:docPr id="1857510920" name="Text Box 1857510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646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1EB26" w14:textId="77777777" w:rsidR="00D73806" w:rsidRPr="0037053C" w:rsidRDefault="00D73806">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Togo-Bénin-Nigéria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9E357C" id="_x0000_t202" coordsize="21600,21600" o:spt="202" path="m,l,21600r21600,l21600,xe">
              <v:stroke joinstyle="miter"/>
              <v:path gradientshapeok="t" o:connecttype="rect"/>
            </v:shapetype>
            <v:shape id="Text Box 1857510920" o:spid="_x0000_s1037" type="#_x0000_t202" style="position:absolute;left:0;text-align:left;margin-left:84pt;margin-top:784.8pt;width:169.8pt;height:24.6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" filled="f" stroked="f">
              <v:textbox inset="0,0,0,0">
                <w:txbxContent>
                  <w:p w14:paraId="65C1EB26" w14:textId="77777777" w:rsidR="00D73806" w:rsidRPr="0037053C" w:rsidRDefault="00D73806">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Togo-Bénin-Nigéria</w:t>
                    </w:r>
                  </w:p>
                </w:txbxContent>
              </v:textbox>
              <w10:wrap anchorx="page" anchory="page"/>
            </v:shape>
          </w:pict>
        </mc:Fallback>
      </mc:AlternateContent>
    </w:r>
    <w:r>
      <w:rPr>
        <w:noProof/>
        <w:lang w:eastAsia="fr-FR"/>
      </w:rPr>
      <w:drawing>
        <wp:anchor distT="0" distB="0" distL="0" distR="0" simplePos="0" relativeHeight="251678720" behindDoc="1" locked="0" layoutInCell="1" allowOverlap="1" wp14:anchorId="454C7FE6" wp14:editId="22D3705A">
          <wp:simplePos x="0" y="0"/>
          <wp:positionH relativeFrom="page">
            <wp:posOffset>5365750</wp:posOffset>
          </wp:positionH>
          <wp:positionV relativeFrom="page">
            <wp:posOffset>9965499</wp:posOffset>
          </wp:positionV>
          <wp:extent cx="719454" cy="371475"/>
          <wp:effectExtent l="0" t="0" r="0" b="0"/>
          <wp:wrapNone/>
          <wp:docPr id="1652940157" name="Picture 1652940157" descr="A picture containing text, tableware, clipart,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8.jpeg" descr="A picture containing text, tableware, clipart, plate&#10;&#10;Description automatically generated"/>
                  <pic:cNvPicPr/>
                </pic:nvPicPr>
                <pic:blipFill>
                  <a:blip r:embed="rId1" cstate="print"/>
                  <a:stretch>
                    <a:fillRect/>
                  </a:stretch>
                </pic:blipFill>
                <pic:spPr>
                  <a:xfrm>
                    <a:off x="0" y="0"/>
                    <a:ext cx="719454" cy="371475"/>
                  </a:xfrm>
                  <a:prstGeom prst="rect">
                    <a:avLst/>
                  </a:prstGeom>
                </pic:spPr>
              </pic:pic>
            </a:graphicData>
          </a:graphic>
        </wp:anchor>
      </w:drawing>
    </w:r>
    <w:r>
      <w:rPr>
        <w:noProof/>
        <w:lang w:eastAsia="fr-FR"/>
      </w:rPr>
      <w:drawing>
        <wp:anchor distT="0" distB="0" distL="0" distR="0" simplePos="0" relativeHeight="251679744" behindDoc="1" locked="0" layoutInCell="1" allowOverlap="1" wp14:anchorId="2489DF59" wp14:editId="584A2B14">
          <wp:simplePos x="0" y="0"/>
          <wp:positionH relativeFrom="page">
            <wp:posOffset>6235968</wp:posOffset>
          </wp:positionH>
          <wp:positionV relativeFrom="page">
            <wp:posOffset>9945179</wp:posOffset>
          </wp:positionV>
          <wp:extent cx="357970" cy="369222"/>
          <wp:effectExtent l="0" t="0" r="0" b="0"/>
          <wp:wrapNone/>
          <wp:docPr id="1399063508" name="Picture 139906350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9.jpeg" descr="A picture containing text, clipart&#10;&#10;Description automatically generated"/>
                  <pic:cNvPicPr/>
                </pic:nvPicPr>
                <pic:blipFill>
                  <a:blip r:embed="rId2" cstate="print"/>
                  <a:stretch>
                    <a:fillRect/>
                  </a:stretch>
                </pic:blipFill>
                <pic:spPr>
                  <a:xfrm>
                    <a:off x="0" y="0"/>
                    <a:ext cx="357970" cy="369222"/>
                  </a:xfrm>
                  <a:prstGeom prst="rect">
                    <a:avLst/>
                  </a:prstGeom>
                </pic:spPr>
              </pic:pic>
            </a:graphicData>
          </a:graphic>
        </wp:anchor>
      </w:drawing>
    </w:r>
    <w:r>
      <w:rPr>
        <w:noProof/>
        <w:sz w:val="24"/>
        <w:lang w:eastAsia="fr-FR"/>
      </w:rPr>
      <mc:AlternateContent>
        <mc:Choice Requires="wps">
          <w:drawing>
            <wp:anchor distT="0" distB="0" distL="114300" distR="114300" simplePos="0" relativeHeight="251675648" behindDoc="1" locked="0" layoutInCell="1" allowOverlap="1" wp14:anchorId="30637EA0" wp14:editId="73FD8A3A">
              <wp:simplePos x="0" y="0"/>
              <wp:positionH relativeFrom="page">
                <wp:posOffset>881380</wp:posOffset>
              </wp:positionH>
              <wp:positionV relativeFrom="page">
                <wp:posOffset>9942830</wp:posOffset>
              </wp:positionV>
              <wp:extent cx="4388485" cy="6350"/>
              <wp:effectExtent l="0" t="0" r="0" b="0"/>
              <wp:wrapNone/>
              <wp:docPr id="971639472" name="Rectangle 971639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8485" cy="6350"/>
                      </a:xfrm>
                      <a:prstGeom prst="rect">
                        <a:avLst/>
                      </a:prstGeom>
                      <a:solidFill>
                        <a:srgbClr val="8495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D2CAE0" id="Rectangle 971639472" o:spid="_x0000_s1026" style="position:absolute;margin-left:69.4pt;margin-top:782.9pt;width:345.55pt;height:.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" fillcolor="#8495af" stroked="f">
              <w10:wrap anchorx="page" anchory="page"/>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3043F" w14:textId="77777777" w:rsidR="00D91992" w:rsidRPr="00B766B8" w:rsidRDefault="00D91992">
    <w:pPr>
      <w:pStyle w:val="BodyText"/>
      <w:spacing w:line="14" w:lineRule="auto"/>
    </w:pPr>
    <w:r>
      <w:rPr>
        <w:noProof/>
        <w:sz w:val="24"/>
        <w:lang w:eastAsia="fr-FR"/>
      </w:rPr>
      <mc:AlternateContent>
        <mc:Choice Requires="wps">
          <w:drawing>
            <wp:anchor distT="0" distB="0" distL="114300" distR="114300" simplePos="0" relativeHeight="251681792" behindDoc="1" locked="0" layoutInCell="1" allowOverlap="1" wp14:anchorId="156B666F" wp14:editId="5445709D">
              <wp:simplePos x="0" y="0"/>
              <wp:positionH relativeFrom="page">
                <wp:posOffset>1066800</wp:posOffset>
              </wp:positionH>
              <wp:positionV relativeFrom="page">
                <wp:posOffset>9966960</wp:posOffset>
              </wp:positionV>
              <wp:extent cx="2156460" cy="312420"/>
              <wp:effectExtent l="0" t="0" r="15240" b="11430"/>
              <wp:wrapNone/>
              <wp:docPr id="2123382448" name="Text Box 2123382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646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4D49F" w14:textId="77777777" w:rsidR="00D91992" w:rsidRPr="0037053C" w:rsidRDefault="00D91992">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Togo-Bénin-Nigéria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B666F" id="_x0000_t202" coordsize="21600,21600" o:spt="202" path="m,l,21600r21600,l21600,xe">
              <v:stroke joinstyle="miter"/>
              <v:path gradientshapeok="t" o:connecttype="rect"/>
            </v:shapetype>
            <v:shape id="Text Box 2123382448" o:spid="_x0000_s1039" type="#_x0000_t202" style="position:absolute;left:0;text-align:left;margin-left:84pt;margin-top:784.8pt;width:169.8pt;height:24.6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" filled="f" stroked="f">
              <v:textbox inset="0,0,0,0">
                <w:txbxContent>
                  <w:p w14:paraId="6D64D49F" w14:textId="77777777" w:rsidR="00D91992" w:rsidRPr="0037053C" w:rsidRDefault="00D91992">
                    <w:pPr>
                      <w:spacing w:line="184" w:lineRule="exact"/>
                      <w:ind w:left="20"/>
                      <w:rPr>
                        <w:rFonts w:ascii="Calibri" w:hAnsi="Calibri"/>
                        <w:sz w:val="16"/>
                        <w:lang w:val="en-US"/>
                      </w:rPr>
                    </w:pPr>
                    <w:r w:rsidRPr="0037053C">
                      <w:rPr>
                        <w:rFonts w:ascii="Calibri" w:hAnsi="Calibri"/>
                        <w:spacing w:val="-2"/>
                        <w:sz w:val="16"/>
                        <w:lang w:val="en-US"/>
                      </w:rPr>
                      <w:t>Autoroute</w:t>
                    </w:r>
                    <w:r w:rsidRPr="0037053C">
                      <w:rPr>
                        <w:rFonts w:ascii="Calibri" w:hAnsi="Calibri"/>
                        <w:spacing w:val="14"/>
                        <w:sz w:val="16"/>
                        <w:lang w:val="en-US"/>
                      </w:rPr>
                      <w:t xml:space="preserve"> </w:t>
                    </w:r>
                    <w:r w:rsidRPr="0037053C">
                      <w:rPr>
                        <w:rFonts w:ascii="Calibri" w:hAnsi="Calibri"/>
                        <w:spacing w:val="-2"/>
                        <w:sz w:val="16"/>
                        <w:lang w:val="en-US"/>
                      </w:rPr>
                      <w:t>Abidjan-Lagos</w:t>
                    </w:r>
                    <w:r w:rsidRPr="0037053C">
                      <w:rPr>
                        <w:rFonts w:ascii="Calibri" w:hAnsi="Calibri"/>
                        <w:spacing w:val="14"/>
                        <w:sz w:val="16"/>
                        <w:lang w:val="en-US"/>
                      </w:rPr>
                      <w:t xml:space="preserve"> </w:t>
                    </w:r>
                    <w:r w:rsidRPr="0037053C">
                      <w:rPr>
                        <w:rFonts w:ascii="Calibri" w:hAnsi="Calibri"/>
                        <w:spacing w:val="-2"/>
                        <w:sz w:val="16"/>
                        <w:lang w:val="en-US"/>
                      </w:rPr>
                      <w:t>LOT3:</w:t>
                    </w:r>
                    <w:r w:rsidRPr="0037053C">
                      <w:rPr>
                        <w:rFonts w:ascii="Calibri" w:hAnsi="Calibri"/>
                        <w:spacing w:val="16"/>
                        <w:sz w:val="16"/>
                        <w:lang w:val="en-US"/>
                      </w:rPr>
                      <w:t xml:space="preserve"> </w:t>
                    </w:r>
                    <w:r w:rsidRPr="0037053C">
                      <w:rPr>
                        <w:rFonts w:ascii="Calibri" w:hAnsi="Calibri"/>
                        <w:spacing w:val="-2"/>
                        <w:sz w:val="16"/>
                        <w:lang w:val="en-US"/>
                      </w:rPr>
                      <w:t>Togo-Bénin-Nigéria</w:t>
                    </w:r>
                  </w:p>
                </w:txbxContent>
              </v:textbox>
              <w10:wrap anchorx="page" anchory="page"/>
            </v:shape>
          </w:pict>
        </mc:Fallback>
      </mc:AlternateContent>
    </w:r>
    <w:r>
      <w:rPr>
        <w:noProof/>
        <w:lang w:eastAsia="fr-FR"/>
      </w:rPr>
      <w:drawing>
        <wp:anchor distT="0" distB="0" distL="0" distR="0" simplePos="0" relativeHeight="251683840" behindDoc="1" locked="0" layoutInCell="1" allowOverlap="1" wp14:anchorId="06FE0B09" wp14:editId="5AF9FD22">
          <wp:simplePos x="0" y="0"/>
          <wp:positionH relativeFrom="page">
            <wp:posOffset>5365750</wp:posOffset>
          </wp:positionH>
          <wp:positionV relativeFrom="page">
            <wp:posOffset>9965499</wp:posOffset>
          </wp:positionV>
          <wp:extent cx="719454" cy="371475"/>
          <wp:effectExtent l="0" t="0" r="0" b="0"/>
          <wp:wrapNone/>
          <wp:docPr id="696201530" name="Picture 696201530" descr="A picture containing text, tableware, clipart,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8.jpeg" descr="A picture containing text, tableware, clipart, plate&#10;&#10;Description automatically generated"/>
                  <pic:cNvPicPr/>
                </pic:nvPicPr>
                <pic:blipFill>
                  <a:blip r:embed="rId1" cstate="print"/>
                  <a:stretch>
                    <a:fillRect/>
                  </a:stretch>
                </pic:blipFill>
                <pic:spPr>
                  <a:xfrm>
                    <a:off x="0" y="0"/>
                    <a:ext cx="719454" cy="371475"/>
                  </a:xfrm>
                  <a:prstGeom prst="rect">
                    <a:avLst/>
                  </a:prstGeom>
                </pic:spPr>
              </pic:pic>
            </a:graphicData>
          </a:graphic>
        </wp:anchor>
      </w:drawing>
    </w:r>
    <w:r>
      <w:rPr>
        <w:noProof/>
        <w:lang w:eastAsia="fr-FR"/>
      </w:rPr>
      <w:drawing>
        <wp:anchor distT="0" distB="0" distL="0" distR="0" simplePos="0" relativeHeight="251684864" behindDoc="1" locked="0" layoutInCell="1" allowOverlap="1" wp14:anchorId="4370E947" wp14:editId="5DB22028">
          <wp:simplePos x="0" y="0"/>
          <wp:positionH relativeFrom="page">
            <wp:posOffset>6235968</wp:posOffset>
          </wp:positionH>
          <wp:positionV relativeFrom="page">
            <wp:posOffset>9945179</wp:posOffset>
          </wp:positionV>
          <wp:extent cx="357970" cy="369222"/>
          <wp:effectExtent l="0" t="0" r="0" b="0"/>
          <wp:wrapNone/>
          <wp:docPr id="1102731206" name="Picture 110273120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9.jpeg" descr="A picture containing text, clipart&#10;&#10;Description automatically generated"/>
                  <pic:cNvPicPr/>
                </pic:nvPicPr>
                <pic:blipFill>
                  <a:blip r:embed="rId2" cstate="print"/>
                  <a:stretch>
                    <a:fillRect/>
                  </a:stretch>
                </pic:blipFill>
                <pic:spPr>
                  <a:xfrm>
                    <a:off x="0" y="0"/>
                    <a:ext cx="357970" cy="369222"/>
                  </a:xfrm>
                  <a:prstGeom prst="rect">
                    <a:avLst/>
                  </a:prstGeom>
                </pic:spPr>
              </pic:pic>
            </a:graphicData>
          </a:graphic>
        </wp:anchor>
      </w:drawing>
    </w:r>
    <w:r>
      <w:rPr>
        <w:noProof/>
        <w:sz w:val="24"/>
        <w:lang w:eastAsia="fr-FR"/>
      </w:rPr>
      <mc:AlternateContent>
        <mc:Choice Requires="wps">
          <w:drawing>
            <wp:anchor distT="0" distB="0" distL="114300" distR="114300" simplePos="0" relativeHeight="251680768" behindDoc="1" locked="0" layoutInCell="1" allowOverlap="1" wp14:anchorId="158896CB" wp14:editId="340DB1AE">
              <wp:simplePos x="0" y="0"/>
              <wp:positionH relativeFrom="page">
                <wp:posOffset>881380</wp:posOffset>
              </wp:positionH>
              <wp:positionV relativeFrom="page">
                <wp:posOffset>9942830</wp:posOffset>
              </wp:positionV>
              <wp:extent cx="4388485" cy="6350"/>
              <wp:effectExtent l="0" t="0" r="0" b="0"/>
              <wp:wrapNone/>
              <wp:docPr id="1383188983" name="Rectangle 13831889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8485" cy="6350"/>
                      </a:xfrm>
                      <a:prstGeom prst="rect">
                        <a:avLst/>
                      </a:prstGeom>
                      <a:solidFill>
                        <a:srgbClr val="8495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09D469" id="Rectangle 1383188983" o:spid="_x0000_s1026" style="position:absolute;margin-left:69.4pt;margin-top:782.9pt;width:345.55pt;height:.5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" fillcolor="#8495af" stroked="f">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AF08B" w14:textId="77777777" w:rsidR="00392260" w:rsidRDefault="00392260" w:rsidP="00F938CE">
      <w:pPr>
        <w:spacing w:before="0" w:after="0" w:line="240" w:lineRule="auto"/>
      </w:pPr>
      <w:r>
        <w:separator/>
      </w:r>
    </w:p>
  </w:footnote>
  <w:footnote w:type="continuationSeparator" w:id="0">
    <w:p w14:paraId="0F32F893" w14:textId="77777777" w:rsidR="00392260" w:rsidRDefault="00392260" w:rsidP="00F938CE">
      <w:pPr>
        <w:spacing w:before="0" w:after="0" w:line="240" w:lineRule="auto"/>
      </w:pPr>
      <w:r>
        <w:continuationSeparator/>
      </w:r>
    </w:p>
  </w:footnote>
  <w:footnote w:type="continuationNotice" w:id="1">
    <w:p w14:paraId="35D57B4D" w14:textId="77777777" w:rsidR="00392260" w:rsidRDefault="00392260">
      <w:pPr>
        <w:spacing w:before="0" w:after="0" w:line="240" w:lineRule="auto"/>
      </w:pPr>
    </w:p>
  </w:footnote>
  <w:footnote w:id="2">
    <w:p w14:paraId="2DEA3493" w14:textId="77777777" w:rsidR="00DD202F" w:rsidRPr="00941273" w:rsidDel="00201166" w:rsidRDefault="00DD202F" w:rsidP="00DD202F">
      <w:pPr>
        <w:pStyle w:val="FootnoteText"/>
        <w:spacing w:after="0" w:line="240" w:lineRule="auto"/>
        <w:rPr>
          <w:del w:id="1131" w:author="Houyem Rais" w:date="2024-02-22T14:46:00Z"/>
          <w:rFonts w:asciiTheme="minorHAnsi" w:hAnsiTheme="minorHAnsi"/>
        </w:rPr>
      </w:pPr>
      <w:del w:id="1132" w:author="Houyem Rais" w:date="2024-02-22T14:46:00Z">
        <w:r w:rsidRPr="006927B5" w:rsidDel="00201166">
          <w:rPr>
            <w:rStyle w:val="FootnoteReference"/>
            <w:rFonts w:asciiTheme="minorHAnsi" w:hAnsiTheme="minorHAnsi"/>
          </w:rPr>
          <w:footnoteRef/>
        </w:r>
        <w:r w:rsidRPr="00941273" w:rsidDel="00201166">
          <w:rPr>
            <w:rFonts w:asciiTheme="minorHAnsi" w:hAnsiTheme="minorHAnsi"/>
          </w:rPr>
          <w:delText xml:space="preserve"> Source : Rapport d’études économiques, 2021</w:delText>
        </w:r>
      </w:del>
    </w:p>
  </w:footnote>
  <w:footnote w:id="3">
    <w:p w14:paraId="0CEFB1C3" w14:textId="77777777" w:rsidR="00DD202F" w:rsidDel="00201166" w:rsidRDefault="00DD202F" w:rsidP="000409F8">
      <w:pPr>
        <w:pStyle w:val="FootnoteText"/>
        <w:spacing w:after="0" w:line="240" w:lineRule="auto"/>
        <w:rPr>
          <w:del w:id="1161" w:author="Houyem Rais" w:date="2024-02-22T14:46:00Z"/>
        </w:rPr>
      </w:pPr>
      <w:del w:id="1162" w:author="Houyem Rais" w:date="2024-02-22T14:46:00Z">
        <w:r w:rsidDel="00201166">
          <w:rPr>
            <w:rStyle w:val="FootnoteReference"/>
          </w:rPr>
          <w:footnoteRef/>
        </w:r>
        <w:r w:rsidDel="00201166">
          <w:delText xml:space="preserve"> </w:delText>
        </w:r>
        <w:r w:rsidRPr="00941273" w:rsidDel="00201166">
          <w:rPr>
            <w:rFonts w:asciiTheme="minorHAnsi" w:hAnsiTheme="minorHAnsi"/>
            <w:sz w:val="18"/>
            <w:szCs w:val="18"/>
          </w:rPr>
          <w:delText xml:space="preserve">89,6 km </w:delText>
        </w:r>
        <w:r w:rsidDel="00201166">
          <w:rPr>
            <w:rFonts w:asciiTheme="minorHAnsi" w:hAnsiTheme="minorHAnsi"/>
            <w:sz w:val="18"/>
            <w:szCs w:val="18"/>
          </w:rPr>
          <w:delText>en</w:delText>
        </w:r>
        <w:r w:rsidRPr="007065E2" w:rsidDel="00201166">
          <w:rPr>
            <w:rFonts w:asciiTheme="minorHAnsi" w:hAnsiTheme="minorHAnsi"/>
            <w:sz w:val="18"/>
            <w:szCs w:val="18"/>
          </w:rPr>
          <w:delText xml:space="preserve"> considér</w:delText>
        </w:r>
        <w:r w:rsidDel="00201166">
          <w:rPr>
            <w:rFonts w:asciiTheme="minorHAnsi" w:hAnsiTheme="minorHAnsi"/>
            <w:sz w:val="18"/>
            <w:szCs w:val="18"/>
          </w:rPr>
          <w:delText>ant</w:delText>
        </w:r>
        <w:r w:rsidRPr="007065E2" w:rsidDel="00201166">
          <w:rPr>
            <w:rFonts w:asciiTheme="minorHAnsi" w:hAnsiTheme="minorHAnsi"/>
            <w:sz w:val="18"/>
            <w:szCs w:val="18"/>
          </w:rPr>
          <w:delText xml:space="preserve"> le Grand contournement de Lomé</w:delText>
        </w:r>
      </w:del>
    </w:p>
  </w:footnote>
  <w:footnote w:id="4">
    <w:p w14:paraId="62834ED1" w14:textId="77777777" w:rsidR="00BE3539" w:rsidDel="00201166" w:rsidRDefault="00BE3539" w:rsidP="000409F8">
      <w:pPr>
        <w:pStyle w:val="FootnoteText"/>
        <w:spacing w:after="0" w:line="240" w:lineRule="auto"/>
        <w:rPr>
          <w:del w:id="1210" w:author="Houyem Rais" w:date="2024-02-22T14:46:00Z"/>
        </w:rPr>
      </w:pPr>
      <w:del w:id="1211" w:author="Houyem Rais" w:date="2024-02-22T14:46:00Z">
        <w:r w:rsidDel="00201166">
          <w:rPr>
            <w:rStyle w:val="FootnoteReference"/>
          </w:rPr>
          <w:footnoteRef/>
        </w:r>
        <w:r w:rsidDel="00201166">
          <w:delText xml:space="preserve"> </w:delText>
        </w:r>
        <w:r w:rsidRPr="00941273" w:rsidDel="00201166">
          <w:rPr>
            <w:rFonts w:asciiTheme="minorHAnsi" w:hAnsiTheme="minorHAnsi"/>
            <w:sz w:val="18"/>
            <w:szCs w:val="18"/>
          </w:rPr>
          <w:delText>Sans considérer le Grand contournement de Lomé</w:delText>
        </w:r>
      </w:del>
    </w:p>
  </w:footnote>
  <w:footnote w:id="5">
    <w:p w14:paraId="35B33B7C" w14:textId="77777777" w:rsidR="00462F2E" w:rsidRPr="00BC5863" w:rsidDel="00201166" w:rsidRDefault="00462F2E" w:rsidP="00462F2E">
      <w:pPr>
        <w:pStyle w:val="FootnoteText"/>
        <w:spacing w:after="0"/>
        <w:rPr>
          <w:del w:id="1342" w:author="Houyem Rais" w:date="2024-02-22T14:46:00Z"/>
          <w:rFonts w:asciiTheme="minorHAnsi" w:hAnsiTheme="minorHAnsi"/>
        </w:rPr>
      </w:pPr>
      <w:del w:id="1343" w:author="Houyem Rais" w:date="2024-02-22T14:46:00Z">
        <w:r w:rsidRPr="00BC5863" w:rsidDel="00201166">
          <w:rPr>
            <w:rStyle w:val="FootnoteReference"/>
            <w:rFonts w:asciiTheme="minorHAnsi" w:hAnsiTheme="minorHAnsi"/>
          </w:rPr>
          <w:footnoteRef/>
        </w:r>
        <w:r w:rsidRPr="00BC5863" w:rsidDel="00201166">
          <w:rPr>
            <w:rFonts w:asciiTheme="minorHAnsi" w:hAnsiTheme="minorHAnsi"/>
          </w:rPr>
          <w:delText xml:space="preserve"> Dans cette étude, nous avons considéré une classification à deux types des véhicule</w:delText>
        </w:r>
        <w:r w:rsidDel="00201166">
          <w:rPr>
            <w:rFonts w:asciiTheme="minorHAnsi" w:hAnsiTheme="minorHAnsi"/>
          </w:rPr>
          <w:delText>s</w:delText>
        </w:r>
        <w:r w:rsidRPr="00BC5863" w:rsidDel="00201166">
          <w:rPr>
            <w:rFonts w:asciiTheme="minorHAnsi" w:hAnsiTheme="minorHAnsi"/>
          </w:rPr>
          <w:delText> qui vont parcourir le corridor : véhicules légères (VL) et poids lourd (PL), comme désigné dans les études techniques.</w:delText>
        </w:r>
      </w:del>
    </w:p>
  </w:footnote>
  <w:footnote w:id="6">
    <w:p w14:paraId="37FDD1F9" w14:textId="77777777" w:rsidR="00462F2E" w:rsidDel="00201166" w:rsidRDefault="00462F2E" w:rsidP="00462F2E">
      <w:pPr>
        <w:pStyle w:val="FootnoteText"/>
        <w:spacing w:after="0"/>
        <w:rPr>
          <w:del w:id="1346" w:author="Houyem Rais" w:date="2024-02-22T14:46:00Z"/>
        </w:rPr>
      </w:pPr>
      <w:del w:id="1347" w:author="Houyem Rais" w:date="2024-02-22T14:46:00Z">
        <w:r w:rsidRPr="00BC5863" w:rsidDel="00201166">
          <w:rPr>
            <w:rStyle w:val="FootnoteReference"/>
            <w:rFonts w:asciiTheme="minorHAnsi" w:hAnsiTheme="minorHAnsi"/>
          </w:rPr>
          <w:footnoteRef/>
        </w:r>
        <w:r w:rsidRPr="00BC5863" w:rsidDel="00201166">
          <w:rPr>
            <w:rFonts w:asciiTheme="minorHAnsi" w:hAnsiTheme="minorHAnsi"/>
          </w:rPr>
          <w:delText xml:space="preserve"> C’est le facteur de multiplication à appliquer au tarif de péage économique pour passer à un péage social.</w:delText>
        </w:r>
      </w:del>
    </w:p>
  </w:footnote>
  <w:footnote w:id="7">
    <w:p w14:paraId="0B8D2427" w14:textId="68736174" w:rsidR="0060464E" w:rsidRPr="00FE2CF0" w:rsidDel="00201166" w:rsidRDefault="0060464E" w:rsidP="00FE2CF0">
      <w:pPr>
        <w:jc w:val="left"/>
        <w:rPr>
          <w:del w:id="2663" w:author="Houyem Rais" w:date="2024-02-22T14:46:00Z"/>
          <w:rFonts w:ascii="Times New Roman" w:hAnsi="Times New Roman" w:cstheme="minorHAnsi"/>
          <w:bCs/>
          <w:sz w:val="20"/>
          <w:szCs w:val="20"/>
        </w:rPr>
      </w:pPr>
      <w:del w:id="2664" w:author="Houyem Rais" w:date="2024-02-22T14:46:00Z">
        <w:r w:rsidDel="00201166">
          <w:rPr>
            <w:rStyle w:val="FootnoteReference"/>
          </w:rPr>
          <w:footnoteRef/>
        </w:r>
        <w:r w:rsidDel="00201166">
          <w:delText xml:space="preserve"> </w:delText>
        </w:r>
        <w:r w:rsidR="00FE2CF0" w:rsidRPr="00FE2CF0" w:rsidDel="00201166">
          <w:rPr>
            <w:rFonts w:cstheme="minorHAnsi"/>
            <w:bCs/>
            <w:sz w:val="18"/>
            <w:szCs w:val="18"/>
          </w:rPr>
          <w:delText xml:space="preserve">Transafricaine Réseau Routier - </w:delText>
        </w:r>
        <w:r w:rsidRPr="00FE2CF0" w:rsidDel="00201166">
          <w:rPr>
            <w:rFonts w:cstheme="minorHAnsi"/>
            <w:sz w:val="18"/>
            <w:szCs w:val="18"/>
          </w:rPr>
          <w:delText>https://boowiki.info/art/routes-en-afrique/transafricaine-reseau-routier.html</w:delText>
        </w:r>
      </w:del>
    </w:p>
  </w:footnote>
  <w:footnote w:id="8">
    <w:p w14:paraId="21DB5217" w14:textId="3DF9609F" w:rsidR="00DD202F" w:rsidRPr="009B2603" w:rsidDel="00201166" w:rsidRDefault="00DD202F" w:rsidP="00DD202F">
      <w:pPr>
        <w:pStyle w:val="FootnoteText"/>
        <w:spacing w:after="0" w:line="240" w:lineRule="auto"/>
        <w:rPr>
          <w:del w:id="2738" w:author="Houyem Rais" w:date="2024-02-22T14:46:00Z"/>
          <w:rFonts w:asciiTheme="minorHAnsi" w:hAnsiTheme="minorHAnsi"/>
        </w:rPr>
      </w:pPr>
      <w:del w:id="2739" w:author="Houyem Rais" w:date="2024-02-22T14:46:00Z">
        <w:r w:rsidRPr="006927B5" w:rsidDel="00201166">
          <w:rPr>
            <w:rStyle w:val="FootnoteReference"/>
            <w:rFonts w:asciiTheme="minorHAnsi" w:hAnsiTheme="minorHAnsi"/>
          </w:rPr>
          <w:footnoteRef/>
        </w:r>
        <w:r w:rsidRPr="009B2603" w:rsidDel="00201166">
          <w:rPr>
            <w:rFonts w:asciiTheme="minorHAnsi" w:hAnsiTheme="minorHAnsi"/>
          </w:rPr>
          <w:delText xml:space="preserve"> </w:delText>
        </w:r>
        <w:r w:rsidR="002C5B0F" w:rsidRPr="009B2603" w:rsidDel="00201166">
          <w:rPr>
            <w:rFonts w:asciiTheme="minorHAnsi" w:hAnsiTheme="minorHAnsi"/>
          </w:rPr>
          <w:delText>Source:</w:delText>
        </w:r>
        <w:r w:rsidRPr="009B2603" w:rsidDel="00201166">
          <w:rPr>
            <w:rFonts w:asciiTheme="minorHAnsi" w:hAnsiTheme="minorHAnsi"/>
          </w:rPr>
          <w:delText xml:space="preserve"> Rapport d’études économiques, 2021</w:delText>
        </w:r>
      </w:del>
    </w:p>
  </w:footnote>
  <w:footnote w:id="9">
    <w:p w14:paraId="0E0249CE" w14:textId="77777777" w:rsidR="00DD7063" w:rsidRPr="009B2603" w:rsidDel="00201166" w:rsidRDefault="00DD7063" w:rsidP="00DD7063">
      <w:pPr>
        <w:pStyle w:val="FootnoteText"/>
        <w:spacing w:after="0" w:line="240" w:lineRule="auto"/>
        <w:rPr>
          <w:del w:id="3205" w:author="Houyem Rais" w:date="2024-02-22T14:46:00Z"/>
          <w:rFonts w:asciiTheme="minorHAnsi" w:hAnsiTheme="minorHAnsi"/>
        </w:rPr>
      </w:pPr>
      <w:del w:id="3206" w:author="Houyem Rais" w:date="2024-02-22T14:46:00Z">
        <w:r w:rsidRPr="006927B5" w:rsidDel="00201166">
          <w:rPr>
            <w:rStyle w:val="FootnoteReference"/>
            <w:rFonts w:asciiTheme="minorHAnsi" w:hAnsiTheme="minorHAnsi"/>
          </w:rPr>
          <w:footnoteRef/>
        </w:r>
        <w:r w:rsidRPr="009B2603" w:rsidDel="00201166">
          <w:rPr>
            <w:rFonts w:asciiTheme="minorHAnsi" w:hAnsiTheme="minorHAnsi"/>
          </w:rPr>
          <w:delText xml:space="preserve"> PPIAF: ECOWAS Region PPP Framework Review and Harmonization: https://ppiaf.org/feature_story/west-africa-ppiaf-supports-region%E2%80%99s-first-ppp-framework</w:delText>
        </w:r>
      </w:del>
    </w:p>
  </w:footnote>
  <w:footnote w:id="10">
    <w:p w14:paraId="08D611B2" w14:textId="77777777" w:rsidR="00DD7063" w:rsidRPr="009B2603" w:rsidDel="00201166" w:rsidRDefault="00DD7063" w:rsidP="00DD7063">
      <w:pPr>
        <w:pStyle w:val="FootnoteText"/>
        <w:spacing w:after="0" w:line="240" w:lineRule="auto"/>
        <w:rPr>
          <w:del w:id="3215" w:author="Houyem Rais" w:date="2024-02-22T14:46:00Z"/>
          <w:rFonts w:asciiTheme="minorHAnsi" w:hAnsiTheme="minorHAnsi"/>
        </w:rPr>
      </w:pPr>
      <w:del w:id="3216" w:author="Houyem Rais" w:date="2024-02-22T14:46:00Z">
        <w:r w:rsidRPr="006927B5" w:rsidDel="00201166">
          <w:rPr>
            <w:rStyle w:val="FootnoteReference"/>
            <w:rFonts w:asciiTheme="minorHAnsi" w:hAnsiTheme="minorHAnsi"/>
          </w:rPr>
          <w:footnoteRef/>
        </w:r>
        <w:r w:rsidRPr="009B2603" w:rsidDel="00201166">
          <w:rPr>
            <w:rFonts w:asciiTheme="minorHAnsi" w:hAnsiTheme="minorHAnsi"/>
          </w:rPr>
          <w:delText xml:space="preserve"> https://www.uemoa.int/fr/partenariat-public-prive-ppp-dans-l-espace-uemoa-les-unites-nationales-se-concertent-ouagadougou</w:delText>
        </w:r>
      </w:del>
    </w:p>
  </w:footnote>
  <w:footnote w:id="11">
    <w:p w14:paraId="17719370" w14:textId="77777777" w:rsidR="00DD7063" w:rsidRPr="009B2603" w:rsidDel="00201166" w:rsidRDefault="00DD7063" w:rsidP="00DD7063">
      <w:pPr>
        <w:pStyle w:val="FootnoteText"/>
        <w:spacing w:after="0" w:line="240" w:lineRule="auto"/>
        <w:rPr>
          <w:del w:id="3219" w:author="Houyem Rais" w:date="2024-02-22T14:46:00Z"/>
          <w:rFonts w:asciiTheme="minorHAnsi" w:hAnsiTheme="minorHAnsi"/>
        </w:rPr>
      </w:pPr>
      <w:del w:id="3220" w:author="Houyem Rais" w:date="2024-02-22T14:46:00Z">
        <w:r w:rsidRPr="006927B5" w:rsidDel="00201166">
          <w:rPr>
            <w:rStyle w:val="FootnoteReference"/>
            <w:rFonts w:asciiTheme="minorHAnsi" w:hAnsiTheme="minorHAnsi"/>
          </w:rPr>
          <w:footnoteRef/>
        </w:r>
        <w:r w:rsidRPr="009B2603" w:rsidDel="00201166">
          <w:rPr>
            <w:rFonts w:asciiTheme="minorHAnsi" w:hAnsiTheme="minorHAnsi"/>
          </w:rPr>
          <w:delText xml:space="preserve"> http://initiative-ppp-afrique.com/Afrique-zone-franc/Unions-regionales/UEMOA/Cadre-strategique-PPP</w:delText>
        </w:r>
      </w:del>
    </w:p>
  </w:footnote>
  <w:footnote w:id="12">
    <w:p w14:paraId="7B31E4E2" w14:textId="77777777" w:rsidR="00DD7063" w:rsidRPr="006927B5" w:rsidDel="00201166" w:rsidRDefault="00DD7063" w:rsidP="00DD7063">
      <w:pPr>
        <w:pStyle w:val="FootnoteText"/>
        <w:spacing w:after="0" w:line="240" w:lineRule="auto"/>
        <w:rPr>
          <w:del w:id="3235" w:author="Houyem Rais" w:date="2024-02-22T14:46:00Z"/>
          <w:rFonts w:asciiTheme="minorHAnsi" w:hAnsiTheme="minorHAnsi"/>
        </w:rPr>
      </w:pPr>
      <w:del w:id="3236"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Directive N° 01/2022/CM/UEMOA portant cadre juridique et institutionnel des PPP dans l’UEMOA, Article 1er.</w:delText>
        </w:r>
      </w:del>
    </w:p>
  </w:footnote>
  <w:footnote w:id="13">
    <w:p w14:paraId="4426B0F5" w14:textId="77777777" w:rsidR="00DD7063" w:rsidRPr="006927B5" w:rsidDel="00201166" w:rsidRDefault="00DD7063" w:rsidP="00DD7063">
      <w:pPr>
        <w:pStyle w:val="FootnoteText"/>
        <w:spacing w:after="0" w:line="240" w:lineRule="auto"/>
        <w:rPr>
          <w:del w:id="3243" w:author="Houyem Rais" w:date="2024-02-22T14:46:00Z"/>
          <w:rFonts w:asciiTheme="minorHAnsi" w:hAnsiTheme="minorHAnsi"/>
        </w:rPr>
      </w:pPr>
      <w:del w:id="3244"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Directive N°01/2022/CM/UEMOA portant cadre juridique et institutionnel des partenariats publics-privés dans l’UEMOA | Autorité de régulation de la commande publique (ARCOP)</w:delText>
        </w:r>
      </w:del>
    </w:p>
  </w:footnote>
  <w:footnote w:id="14">
    <w:p w14:paraId="1B5F6E6A" w14:textId="77777777" w:rsidR="00DD7063" w:rsidRPr="006927B5" w:rsidDel="00201166" w:rsidRDefault="00DD7063" w:rsidP="00DD7063">
      <w:pPr>
        <w:pStyle w:val="FootnoteText"/>
        <w:spacing w:after="0" w:line="240" w:lineRule="auto"/>
        <w:rPr>
          <w:del w:id="3517" w:author="Houyem Rais" w:date="2024-02-22T14:46:00Z"/>
          <w:rFonts w:asciiTheme="minorHAnsi" w:hAnsiTheme="minorHAnsi"/>
        </w:rPr>
      </w:pPr>
      <w:del w:id="3518"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uemoa.int/fr/promotion-du-partenariat-public-prive-ppp-pour-une-synergie-entre-la-cedeao-et-l-uemoa</w:delText>
        </w:r>
      </w:del>
    </w:p>
  </w:footnote>
  <w:footnote w:id="15">
    <w:p w14:paraId="1B059876" w14:textId="77777777" w:rsidR="00DD7063" w:rsidRPr="004E5C83" w:rsidDel="00201166" w:rsidRDefault="00DD7063" w:rsidP="00DD7063">
      <w:pPr>
        <w:pStyle w:val="FootnoteText"/>
        <w:spacing w:after="0" w:line="240" w:lineRule="auto"/>
        <w:rPr>
          <w:del w:id="3753" w:author="Houyem Rais" w:date="2024-02-22T14:46:00Z"/>
          <w:rFonts w:asciiTheme="minorHAnsi" w:hAnsiTheme="minorHAnsi"/>
          <w:sz w:val="18"/>
          <w:szCs w:val="18"/>
        </w:rPr>
      </w:pPr>
      <w:del w:id="3754" w:author="Houyem Rais" w:date="2024-02-22T14:46:00Z">
        <w:r w:rsidRPr="004E5C83" w:rsidDel="00201166">
          <w:rPr>
            <w:rStyle w:val="FootnoteReference"/>
            <w:rFonts w:asciiTheme="minorHAnsi" w:hAnsiTheme="minorHAnsi"/>
            <w:sz w:val="18"/>
            <w:szCs w:val="18"/>
          </w:rPr>
          <w:footnoteRef/>
        </w:r>
        <w:r w:rsidRPr="004E5C83" w:rsidDel="00201166">
          <w:rPr>
            <w:rFonts w:asciiTheme="minorHAnsi" w:hAnsiTheme="minorHAnsi"/>
            <w:sz w:val="18"/>
            <w:szCs w:val="18"/>
          </w:rPr>
          <w:delText xml:space="preserve"> Etude portant sur le Projet de Développement de L’autoroute du Corridor Abidjan – Lagos, Fons Africain de Développement, 2016</w:delText>
        </w:r>
      </w:del>
    </w:p>
  </w:footnote>
  <w:footnote w:id="16">
    <w:p w14:paraId="72C8DCEC" w14:textId="4B41D32A" w:rsidR="006A788C" w:rsidRDefault="006A788C" w:rsidP="00115C2A">
      <w:pPr>
        <w:pStyle w:val="FootnoteText"/>
        <w:spacing w:after="0"/>
      </w:pPr>
      <w:r>
        <w:rPr>
          <w:rStyle w:val="FootnoteReference"/>
        </w:rPr>
        <w:footnoteRef/>
      </w:r>
      <w:r>
        <w:t xml:space="preserve"> </w:t>
      </w:r>
      <w:r w:rsidR="00115C2A" w:rsidRPr="00115C2A">
        <w:rPr>
          <w:rFonts w:asciiTheme="minorHAnsi" w:hAnsiTheme="minorHAnsi"/>
          <w:sz w:val="18"/>
          <w:szCs w:val="18"/>
        </w:rPr>
        <w:t xml:space="preserve">L’autoroute à péage Dakar-Diamniadio au Sénégal : une opération pionnière appuyée par le PPIAF - </w:t>
      </w:r>
      <w:r w:rsidR="00EF4736" w:rsidRPr="00115C2A">
        <w:rPr>
          <w:rFonts w:asciiTheme="minorHAnsi" w:hAnsiTheme="minorHAnsi"/>
          <w:sz w:val="18"/>
          <w:szCs w:val="18"/>
        </w:rPr>
        <w:t>ppiaf.org</w:t>
      </w:r>
    </w:p>
  </w:footnote>
  <w:footnote w:id="17">
    <w:p w14:paraId="3F22A93E" w14:textId="3CD8A109" w:rsidR="00B865D6" w:rsidRPr="00C81DB8" w:rsidRDefault="00B865D6">
      <w:pPr>
        <w:pStyle w:val="FootnoteText"/>
        <w:rPr>
          <w:lang w:val="en-GB"/>
        </w:rPr>
      </w:pPr>
      <w:r>
        <w:rPr>
          <w:rStyle w:val="FootnoteReference"/>
        </w:rPr>
        <w:footnoteRef/>
      </w:r>
      <w:r w:rsidRPr="00C81DB8">
        <w:rPr>
          <w:lang w:val="en-GB"/>
        </w:rPr>
        <w:t xml:space="preserve"> </w:t>
      </w:r>
      <w:r w:rsidR="00E73B99" w:rsidRPr="00C81DB8">
        <w:rPr>
          <w:rFonts w:asciiTheme="minorHAnsi" w:hAnsiTheme="minorHAnsi"/>
          <w:sz w:val="18"/>
          <w:szCs w:val="18"/>
          <w:lang w:val="en-GB"/>
        </w:rPr>
        <w:t xml:space="preserve">Autoroute de l’avenir - </w:t>
      </w:r>
      <w:r w:rsidRPr="00C81DB8">
        <w:rPr>
          <w:rFonts w:asciiTheme="minorHAnsi" w:hAnsiTheme="minorHAnsi"/>
          <w:sz w:val="18"/>
          <w:szCs w:val="18"/>
          <w:lang w:val="en-GB"/>
        </w:rPr>
        <w:t>eiffage.sn</w:t>
      </w:r>
    </w:p>
  </w:footnote>
  <w:footnote w:id="18">
    <w:p w14:paraId="1635D99A" w14:textId="6C253B01" w:rsidR="008B3E53" w:rsidRPr="004972E4" w:rsidRDefault="008B3E53">
      <w:pPr>
        <w:pStyle w:val="FootnoteText"/>
        <w:rPr>
          <w:lang w:val="en-GB"/>
        </w:rPr>
      </w:pPr>
      <w:r>
        <w:rPr>
          <w:rStyle w:val="FootnoteReference"/>
        </w:rPr>
        <w:footnoteRef/>
      </w:r>
      <w:r w:rsidRPr="004972E4">
        <w:rPr>
          <w:lang w:val="en-GB"/>
        </w:rPr>
        <w:t xml:space="preserve"> </w:t>
      </w:r>
      <w:r w:rsidR="004972E4" w:rsidRPr="004972E4">
        <w:rPr>
          <w:rFonts w:asciiTheme="minorHAnsi" w:hAnsiTheme="minorHAnsi"/>
          <w:sz w:val="18"/>
          <w:szCs w:val="18"/>
          <w:lang w:val="en-GB"/>
        </w:rPr>
        <w:t xml:space="preserve">Accra-Kumasi Highway Dualization – Contractors complete clearing of road alignments: </w:t>
      </w:r>
      <w:r w:rsidRPr="004972E4">
        <w:rPr>
          <w:rFonts w:asciiTheme="minorHAnsi" w:hAnsiTheme="minorHAnsi"/>
          <w:sz w:val="18"/>
          <w:szCs w:val="18"/>
          <w:lang w:val="en-GB"/>
        </w:rPr>
        <w:t>https://mrh.gov.gh/accra-kumasi-highway-dualization-contractors-complete-clearing-of-road-alignments/</w:t>
      </w:r>
    </w:p>
  </w:footnote>
  <w:footnote w:id="19">
    <w:p w14:paraId="35D16906" w14:textId="3FA057D8" w:rsidR="00656B9A" w:rsidRDefault="00656B9A" w:rsidP="00565DEF">
      <w:pPr>
        <w:pStyle w:val="FootnoteText"/>
        <w:spacing w:after="0"/>
      </w:pPr>
      <w:r>
        <w:rPr>
          <w:rStyle w:val="FootnoteReference"/>
        </w:rPr>
        <w:footnoteRef/>
      </w:r>
      <w:r w:rsidRPr="00565DEF">
        <w:rPr>
          <w:rFonts w:asciiTheme="minorHAnsi" w:hAnsiTheme="minorHAnsi"/>
          <w:sz w:val="18"/>
          <w:szCs w:val="18"/>
        </w:rPr>
        <w:t xml:space="preserve"> </w:t>
      </w:r>
      <w:r w:rsidR="00565DEF" w:rsidRPr="00565DEF">
        <w:rPr>
          <w:rFonts w:asciiTheme="minorHAnsi" w:hAnsiTheme="minorHAnsi"/>
          <w:sz w:val="18"/>
          <w:szCs w:val="18"/>
        </w:rPr>
        <w:t xml:space="preserve">Les travaux avancent sur la construction de la route régionale de Lekki à Lagos, au Nigeria - </w:t>
      </w:r>
      <w:r w:rsidRPr="00565DEF">
        <w:rPr>
          <w:rFonts w:asciiTheme="minorHAnsi" w:hAnsiTheme="minorHAnsi"/>
          <w:sz w:val="18"/>
          <w:szCs w:val="18"/>
        </w:rPr>
        <w:t>fr.constructionreviewonline.com</w:t>
      </w:r>
    </w:p>
  </w:footnote>
  <w:footnote w:id="20">
    <w:p w14:paraId="1741C309" w14:textId="7A49725F" w:rsidR="00D232F0" w:rsidRPr="00F514A0" w:rsidRDefault="00D232F0" w:rsidP="00D232F0">
      <w:pPr>
        <w:pStyle w:val="FootnoteText"/>
        <w:spacing w:after="60"/>
        <w:rPr>
          <w:lang w:val="en-GB"/>
        </w:rPr>
      </w:pPr>
      <w:r>
        <w:rPr>
          <w:rStyle w:val="FootnoteReference"/>
        </w:rPr>
        <w:footnoteRef/>
      </w:r>
      <w:r w:rsidRPr="00F514A0">
        <w:rPr>
          <w:lang w:val="en-GB"/>
        </w:rPr>
        <w:t xml:space="preserve"> </w:t>
      </w:r>
      <w:r w:rsidR="00F514A0" w:rsidRPr="00F514A0">
        <w:rPr>
          <w:rFonts w:asciiTheme="minorHAnsi" w:hAnsiTheme="minorHAnsi"/>
          <w:sz w:val="18"/>
          <w:szCs w:val="18"/>
          <w:lang w:val="en-GB"/>
        </w:rPr>
        <w:t xml:space="preserve">Outa claims proof of e-toll mismanagement </w:t>
      </w:r>
      <w:r w:rsidR="00F514A0">
        <w:rPr>
          <w:rFonts w:asciiTheme="minorHAnsi" w:hAnsiTheme="minorHAnsi"/>
          <w:sz w:val="18"/>
          <w:szCs w:val="18"/>
          <w:lang w:val="en-GB"/>
        </w:rPr>
        <w:t xml:space="preserve">(2014) - </w:t>
      </w:r>
      <w:r w:rsidRPr="00F514A0">
        <w:rPr>
          <w:rFonts w:asciiTheme="minorHAnsi" w:hAnsiTheme="minorHAnsi"/>
          <w:sz w:val="18"/>
          <w:szCs w:val="18"/>
          <w:lang w:val="en-GB"/>
        </w:rPr>
        <w:t>web.archive.org</w:t>
      </w:r>
    </w:p>
  </w:footnote>
  <w:footnote w:id="21">
    <w:p w14:paraId="28869F1A" w14:textId="7DB5ECB5" w:rsidR="002965B0" w:rsidRPr="00B26C19" w:rsidRDefault="002965B0" w:rsidP="002965B0">
      <w:pPr>
        <w:pStyle w:val="FootnoteText"/>
        <w:spacing w:after="0"/>
        <w:rPr>
          <w:lang w:val="en-GB"/>
        </w:rPr>
      </w:pPr>
      <w:r>
        <w:rPr>
          <w:rStyle w:val="FootnoteReference"/>
        </w:rPr>
        <w:footnoteRef/>
      </w:r>
      <w:r w:rsidRPr="00B26C19">
        <w:rPr>
          <w:lang w:val="en-GB"/>
        </w:rPr>
        <w:t xml:space="preserve"> </w:t>
      </w:r>
      <w:r w:rsidR="00B26C19" w:rsidRPr="00B26C19">
        <w:rPr>
          <w:rFonts w:asciiTheme="minorHAnsi" w:hAnsiTheme="minorHAnsi"/>
          <w:sz w:val="18"/>
          <w:szCs w:val="18"/>
          <w:lang w:val="en-GB"/>
        </w:rPr>
        <w:t xml:space="preserve">E-tolls: From good concept to embarrassing disaster </w:t>
      </w:r>
      <w:r w:rsidR="00B26C19">
        <w:rPr>
          <w:rFonts w:asciiTheme="minorHAnsi" w:hAnsiTheme="minorHAnsi"/>
          <w:sz w:val="18"/>
          <w:szCs w:val="18"/>
          <w:lang w:val="en-GB"/>
        </w:rPr>
        <w:t xml:space="preserve">(2014) - </w:t>
      </w:r>
      <w:r w:rsidRPr="00B26C19">
        <w:rPr>
          <w:rFonts w:asciiTheme="minorHAnsi" w:hAnsiTheme="minorHAnsi"/>
          <w:sz w:val="18"/>
          <w:szCs w:val="18"/>
          <w:lang w:val="en-GB"/>
        </w:rPr>
        <w:t>mg.co.za</w:t>
      </w:r>
    </w:p>
  </w:footnote>
  <w:footnote w:id="22">
    <w:p w14:paraId="553EA949" w14:textId="77777777" w:rsidR="00DD7063" w:rsidRPr="006927B5" w:rsidDel="00201166" w:rsidRDefault="00DD7063" w:rsidP="00DD7063">
      <w:pPr>
        <w:pStyle w:val="FootnoteText"/>
        <w:spacing w:after="0" w:line="240" w:lineRule="auto"/>
        <w:rPr>
          <w:del w:id="3793" w:author="Houyem Rais" w:date="2024-02-22T14:46:00Z"/>
          <w:rFonts w:asciiTheme="minorHAnsi" w:hAnsiTheme="minorHAnsi"/>
        </w:rPr>
      </w:pPr>
      <w:del w:id="3794"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Plan Directeur des Infrastructures Régionales de la CEDEAO, avril 2021</w:delText>
        </w:r>
      </w:del>
    </w:p>
  </w:footnote>
  <w:footnote w:id="23">
    <w:p w14:paraId="5FF143F6" w14:textId="77777777" w:rsidR="00DD7063" w:rsidRPr="00FF3EC1" w:rsidDel="00201166" w:rsidRDefault="00DD7063" w:rsidP="00DD7063">
      <w:pPr>
        <w:pStyle w:val="FootnoteText"/>
        <w:spacing w:after="0" w:line="240" w:lineRule="auto"/>
        <w:rPr>
          <w:del w:id="3844" w:author="Houyem Rais" w:date="2024-02-22T14:46:00Z"/>
          <w:rFonts w:asciiTheme="minorHAnsi" w:hAnsiTheme="minorHAnsi"/>
          <w:sz w:val="18"/>
          <w:szCs w:val="18"/>
        </w:rPr>
      </w:pPr>
      <w:del w:id="3845" w:author="Houyem Rais" w:date="2024-02-22T14:46:00Z">
        <w:r w:rsidRPr="00FF3EC1" w:rsidDel="00201166">
          <w:rPr>
            <w:rStyle w:val="FootnoteReference"/>
            <w:rFonts w:asciiTheme="minorHAnsi" w:hAnsiTheme="minorHAnsi"/>
            <w:sz w:val="18"/>
            <w:szCs w:val="18"/>
          </w:rPr>
          <w:footnoteRef/>
        </w:r>
        <w:r w:rsidRPr="00FF3EC1" w:rsidDel="00201166">
          <w:rPr>
            <w:rFonts w:asciiTheme="minorHAnsi" w:hAnsiTheme="minorHAnsi"/>
            <w:sz w:val="18"/>
            <w:szCs w:val="18"/>
          </w:rPr>
          <w:delText xml:space="preserve"> https://projectsportal.afdb.org/dataportal/VProject/show/P-NG-DB0-014#:~:text=The%20Project%20intends%20to%20rehabilitate,(iv)%20Section%20IV%3A%20Ndoko</w:delText>
        </w:r>
      </w:del>
    </w:p>
  </w:footnote>
  <w:footnote w:id="24">
    <w:p w14:paraId="45C92A87" w14:textId="77777777" w:rsidR="00DD7063" w:rsidRPr="00FF3EC1" w:rsidDel="00201166" w:rsidRDefault="00DD7063" w:rsidP="00DD7063">
      <w:pPr>
        <w:pStyle w:val="FootnoteText"/>
        <w:spacing w:after="0" w:line="240" w:lineRule="auto"/>
        <w:rPr>
          <w:del w:id="3874" w:author="Houyem Rais" w:date="2024-02-22T14:46:00Z"/>
          <w:rFonts w:asciiTheme="minorHAnsi" w:hAnsiTheme="minorHAnsi"/>
          <w:sz w:val="18"/>
          <w:szCs w:val="18"/>
        </w:rPr>
      </w:pPr>
      <w:del w:id="3875" w:author="Houyem Rais" w:date="2024-02-22T14:46:00Z">
        <w:r w:rsidRPr="00FF3EC1" w:rsidDel="00201166">
          <w:rPr>
            <w:rStyle w:val="FootnoteReference"/>
            <w:rFonts w:asciiTheme="minorHAnsi" w:hAnsiTheme="minorHAnsi"/>
            <w:sz w:val="18"/>
            <w:szCs w:val="18"/>
          </w:rPr>
          <w:footnoteRef/>
        </w:r>
        <w:r w:rsidRPr="00FF3EC1" w:rsidDel="00201166">
          <w:rPr>
            <w:rFonts w:asciiTheme="minorHAnsi" w:hAnsiTheme="minorHAnsi"/>
            <w:sz w:val="18"/>
            <w:szCs w:val="18"/>
          </w:rPr>
          <w:delText xml:space="preserve"> https://projectsportal.afdb.org/dataportal/VProject/show/P-BJ-DB0-017</w:delText>
        </w:r>
      </w:del>
    </w:p>
  </w:footnote>
  <w:footnote w:id="25">
    <w:p w14:paraId="5171680A" w14:textId="77777777" w:rsidR="00DD7063" w:rsidRPr="00FF3EC1" w:rsidDel="00201166" w:rsidRDefault="00DD7063" w:rsidP="00DD7063">
      <w:pPr>
        <w:pStyle w:val="FootnoteText"/>
        <w:spacing w:after="0" w:line="240" w:lineRule="auto"/>
        <w:rPr>
          <w:del w:id="3904" w:author="Houyem Rais" w:date="2024-02-22T14:46:00Z"/>
          <w:rFonts w:asciiTheme="minorHAnsi" w:hAnsiTheme="minorHAnsi"/>
          <w:sz w:val="18"/>
          <w:szCs w:val="18"/>
        </w:rPr>
      </w:pPr>
      <w:del w:id="3905" w:author="Houyem Rais" w:date="2024-02-22T14:46:00Z">
        <w:r w:rsidRPr="00FF3EC1" w:rsidDel="00201166">
          <w:rPr>
            <w:rStyle w:val="FootnoteReference"/>
            <w:rFonts w:asciiTheme="minorHAnsi" w:hAnsiTheme="minorHAnsi"/>
            <w:sz w:val="18"/>
            <w:szCs w:val="18"/>
          </w:rPr>
          <w:footnoteRef/>
        </w:r>
        <w:r w:rsidRPr="00FF3EC1" w:rsidDel="00201166">
          <w:rPr>
            <w:rFonts w:asciiTheme="minorHAnsi" w:hAnsiTheme="minorHAnsi"/>
            <w:sz w:val="18"/>
            <w:szCs w:val="18"/>
          </w:rPr>
          <w:delText xml:space="preserve"> https://projectsportal.afdb.org/dataportal/VProject/show/P-BJ-D00-007</w:delText>
        </w:r>
      </w:del>
    </w:p>
  </w:footnote>
  <w:footnote w:id="26">
    <w:p w14:paraId="06B13029" w14:textId="77777777" w:rsidR="00DD7063" w:rsidRPr="00FF3EC1" w:rsidDel="00201166" w:rsidRDefault="00DD7063" w:rsidP="00DD7063">
      <w:pPr>
        <w:pStyle w:val="FootnoteText"/>
        <w:spacing w:after="0" w:line="240" w:lineRule="auto"/>
        <w:rPr>
          <w:del w:id="3934" w:author="Houyem Rais" w:date="2024-02-22T14:46:00Z"/>
          <w:rFonts w:asciiTheme="minorHAnsi" w:hAnsiTheme="minorHAnsi"/>
          <w:sz w:val="18"/>
          <w:szCs w:val="18"/>
        </w:rPr>
      </w:pPr>
      <w:del w:id="3935" w:author="Houyem Rais" w:date="2024-02-22T14:46:00Z">
        <w:r w:rsidRPr="00FF3EC1" w:rsidDel="00201166">
          <w:rPr>
            <w:rStyle w:val="FootnoteReference"/>
            <w:rFonts w:asciiTheme="minorHAnsi" w:hAnsiTheme="minorHAnsi"/>
            <w:sz w:val="18"/>
            <w:szCs w:val="18"/>
          </w:rPr>
          <w:footnoteRef/>
        </w:r>
        <w:r w:rsidRPr="00FF3EC1" w:rsidDel="00201166">
          <w:rPr>
            <w:rFonts w:asciiTheme="minorHAnsi" w:hAnsiTheme="minorHAnsi"/>
            <w:sz w:val="18"/>
            <w:szCs w:val="18"/>
          </w:rPr>
          <w:delText xml:space="preserve"> https://projectsportal.afdb.org/dataportal/VProject/show/P-TG-DD0-001</w:delText>
        </w:r>
      </w:del>
    </w:p>
  </w:footnote>
  <w:footnote w:id="27">
    <w:p w14:paraId="56915748" w14:textId="77777777" w:rsidR="00DD7063" w:rsidRPr="00AF3B41" w:rsidDel="00201166" w:rsidRDefault="00DD7063" w:rsidP="00DD7063">
      <w:pPr>
        <w:pStyle w:val="FootnoteText"/>
        <w:spacing w:after="0" w:line="240" w:lineRule="auto"/>
        <w:rPr>
          <w:del w:id="3964" w:author="Houyem Rais" w:date="2024-02-22T14:46:00Z"/>
          <w:rFonts w:asciiTheme="minorHAnsi" w:hAnsiTheme="minorHAnsi"/>
        </w:rPr>
      </w:pPr>
      <w:del w:id="3965" w:author="Houyem Rais" w:date="2024-02-22T14:46:00Z">
        <w:r w:rsidRPr="00FF3EC1" w:rsidDel="00201166">
          <w:rPr>
            <w:rStyle w:val="FootnoteReference"/>
            <w:rFonts w:asciiTheme="minorHAnsi" w:hAnsiTheme="minorHAnsi"/>
            <w:sz w:val="18"/>
            <w:szCs w:val="18"/>
          </w:rPr>
          <w:footnoteRef/>
        </w:r>
        <w:r w:rsidRPr="00FF3EC1" w:rsidDel="00201166">
          <w:rPr>
            <w:rFonts w:asciiTheme="minorHAnsi" w:hAnsiTheme="minorHAnsi"/>
            <w:sz w:val="18"/>
            <w:szCs w:val="18"/>
          </w:rPr>
          <w:delText xml:space="preserve"> https://projectsportal.afdb.org/dataportal/VProject/show/P-BJ-DB0-013</w:delText>
        </w:r>
      </w:del>
    </w:p>
  </w:footnote>
  <w:footnote w:id="28">
    <w:p w14:paraId="20CE3C73" w14:textId="77777777" w:rsidR="00DD7063" w:rsidRPr="00FF3EC1" w:rsidDel="00201166" w:rsidRDefault="00DD7063" w:rsidP="00DD7063">
      <w:pPr>
        <w:pStyle w:val="FootnoteText"/>
        <w:spacing w:after="0" w:line="240" w:lineRule="auto"/>
        <w:rPr>
          <w:del w:id="3994" w:author="Houyem Rais" w:date="2024-02-22T14:46:00Z"/>
          <w:rFonts w:asciiTheme="minorHAnsi" w:hAnsiTheme="minorHAnsi"/>
          <w:sz w:val="18"/>
          <w:szCs w:val="18"/>
        </w:rPr>
      </w:pPr>
      <w:del w:id="3995" w:author="Houyem Rais" w:date="2024-02-22T14:46:00Z">
        <w:r w:rsidRPr="00FF3EC1" w:rsidDel="00201166">
          <w:rPr>
            <w:rStyle w:val="FootnoteReference"/>
            <w:rFonts w:asciiTheme="minorHAnsi" w:hAnsiTheme="minorHAnsi"/>
            <w:sz w:val="18"/>
            <w:szCs w:val="18"/>
          </w:rPr>
          <w:footnoteRef/>
        </w:r>
        <w:r w:rsidRPr="00FF3EC1" w:rsidDel="00201166">
          <w:rPr>
            <w:rFonts w:asciiTheme="minorHAnsi" w:hAnsiTheme="minorHAnsi"/>
            <w:sz w:val="18"/>
            <w:szCs w:val="18"/>
          </w:rPr>
          <w:delText xml:space="preserve"> https://projectsportal.afdb.org/dataportal/VProject/show/P-TG-DB0-002</w:delText>
        </w:r>
      </w:del>
    </w:p>
  </w:footnote>
  <w:footnote w:id="29">
    <w:p w14:paraId="22F1D2B5" w14:textId="77777777" w:rsidR="00DD7063" w:rsidRPr="00FF3EC1" w:rsidDel="00201166" w:rsidRDefault="00DD7063" w:rsidP="00DD7063">
      <w:pPr>
        <w:pStyle w:val="FootnoteText"/>
        <w:spacing w:after="0" w:line="240" w:lineRule="auto"/>
        <w:rPr>
          <w:del w:id="4024" w:author="Houyem Rais" w:date="2024-02-22T14:46:00Z"/>
          <w:rFonts w:asciiTheme="minorHAnsi" w:hAnsiTheme="minorHAnsi"/>
          <w:sz w:val="18"/>
          <w:szCs w:val="18"/>
        </w:rPr>
      </w:pPr>
      <w:del w:id="4025" w:author="Houyem Rais" w:date="2024-02-22T14:46:00Z">
        <w:r w:rsidRPr="00FF3EC1" w:rsidDel="00201166">
          <w:rPr>
            <w:rStyle w:val="FootnoteReference"/>
            <w:rFonts w:asciiTheme="minorHAnsi" w:hAnsiTheme="minorHAnsi"/>
            <w:sz w:val="18"/>
            <w:szCs w:val="18"/>
          </w:rPr>
          <w:footnoteRef/>
        </w:r>
        <w:r w:rsidRPr="00FF3EC1" w:rsidDel="00201166">
          <w:rPr>
            <w:rFonts w:asciiTheme="minorHAnsi" w:hAnsiTheme="minorHAnsi"/>
            <w:sz w:val="18"/>
            <w:szCs w:val="18"/>
          </w:rPr>
          <w:delText xml:space="preserve"> https://www.rendel-ltd.com/projects/view/lekki-epe-expressway-toll-road</w:delText>
        </w:r>
      </w:del>
    </w:p>
  </w:footnote>
  <w:footnote w:id="30">
    <w:p w14:paraId="322D35CF" w14:textId="77777777" w:rsidR="00DD7063" w:rsidRPr="006927B5" w:rsidDel="00201166" w:rsidRDefault="00DD7063" w:rsidP="00DD7063">
      <w:pPr>
        <w:pStyle w:val="FootnoteText"/>
        <w:spacing w:after="0" w:line="240" w:lineRule="auto"/>
        <w:rPr>
          <w:del w:id="4054" w:author="Houyem Rais" w:date="2024-02-22T14:46:00Z"/>
          <w:rFonts w:asciiTheme="minorHAnsi" w:hAnsiTheme="minorHAnsi"/>
        </w:rPr>
      </w:pPr>
      <w:del w:id="4055" w:author="Houyem Rais" w:date="2024-02-22T14:46:00Z">
        <w:r w:rsidRPr="00FF3EC1" w:rsidDel="00201166">
          <w:rPr>
            <w:rStyle w:val="FootnoteReference"/>
            <w:rFonts w:asciiTheme="minorHAnsi" w:hAnsiTheme="minorHAnsi"/>
            <w:sz w:val="18"/>
            <w:szCs w:val="18"/>
          </w:rPr>
          <w:footnoteRef/>
        </w:r>
        <w:r w:rsidRPr="00FF3EC1" w:rsidDel="00201166">
          <w:rPr>
            <w:rFonts w:asciiTheme="minorHAnsi" w:hAnsiTheme="minorHAnsi"/>
            <w:sz w:val="18"/>
            <w:szCs w:val="18"/>
          </w:rPr>
          <w:delText xml:space="preserve"> https://projects.worldbank.org/en/projects-operations/project-detail/P072644</w:delText>
        </w:r>
      </w:del>
    </w:p>
  </w:footnote>
  <w:footnote w:id="31">
    <w:p w14:paraId="0B7607B1" w14:textId="77777777" w:rsidR="00DD7063" w:rsidRPr="00FF3EC1" w:rsidDel="00201166" w:rsidRDefault="00DD7063" w:rsidP="00DD7063">
      <w:pPr>
        <w:pStyle w:val="FootnoteText"/>
        <w:spacing w:after="0"/>
        <w:rPr>
          <w:del w:id="4203" w:author="Houyem Rais" w:date="2024-02-22T14:46:00Z"/>
          <w:rFonts w:ascii="Calibri" w:hAnsi="Calibri" w:cs="Calibri"/>
          <w:sz w:val="18"/>
          <w:szCs w:val="18"/>
        </w:rPr>
      </w:pPr>
      <w:del w:id="4204" w:author="Houyem Rais" w:date="2024-02-22T14:46:00Z">
        <w:r w:rsidRPr="00FF3EC1" w:rsidDel="00201166">
          <w:rPr>
            <w:rStyle w:val="FootnoteReference"/>
            <w:rFonts w:ascii="Calibri" w:hAnsi="Calibri" w:cs="Calibri"/>
            <w:sz w:val="18"/>
            <w:szCs w:val="18"/>
          </w:rPr>
          <w:footnoteRef/>
        </w:r>
        <w:r w:rsidRPr="00FF3EC1" w:rsidDel="00201166">
          <w:rPr>
            <w:rFonts w:ascii="Calibri" w:hAnsi="Calibri" w:cs="Calibri"/>
            <w:sz w:val="18"/>
            <w:szCs w:val="18"/>
          </w:rPr>
          <w:delText xml:space="preserve"> https://www.tresor.economie.gouv.fr/Pays/TG</w:delText>
        </w:r>
      </w:del>
    </w:p>
  </w:footnote>
  <w:footnote w:id="32">
    <w:p w14:paraId="4A11BB56" w14:textId="77777777" w:rsidR="00DD7063" w:rsidRPr="006927B5" w:rsidDel="00201166" w:rsidRDefault="00DD7063" w:rsidP="00DD7063">
      <w:pPr>
        <w:pStyle w:val="FootnoteText"/>
        <w:spacing w:after="0" w:line="240" w:lineRule="auto"/>
        <w:rPr>
          <w:del w:id="4223" w:author="Houyem Rais" w:date="2024-02-22T14:46:00Z"/>
          <w:rFonts w:asciiTheme="minorHAnsi" w:hAnsiTheme="minorHAnsi"/>
        </w:rPr>
      </w:pPr>
      <w:del w:id="4224"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Source : https://www.togofirst.com/en</w:delText>
        </w:r>
      </w:del>
    </w:p>
  </w:footnote>
  <w:footnote w:id="33">
    <w:p w14:paraId="254CA843" w14:textId="77777777" w:rsidR="00DD7063" w:rsidRPr="00AF3B41" w:rsidDel="00201166" w:rsidRDefault="00DD7063" w:rsidP="00DD7063">
      <w:pPr>
        <w:pStyle w:val="FootnoteText"/>
        <w:spacing w:after="0" w:line="240" w:lineRule="auto"/>
        <w:rPr>
          <w:del w:id="4248" w:author="Houyem Rais" w:date="2024-02-22T14:46:00Z"/>
          <w:rFonts w:asciiTheme="minorHAnsi" w:hAnsiTheme="minorHAnsi"/>
          <w:lang w:val="en-GB"/>
        </w:rPr>
      </w:pPr>
      <w:del w:id="4249"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lang w:val="en-GB"/>
          </w:rPr>
          <w:delText xml:space="preserve"> Source: Joint World Bank-IMF Debt Sustainability Analysis of Togo (April 2020)</w:delText>
        </w:r>
      </w:del>
    </w:p>
  </w:footnote>
  <w:footnote w:id="34">
    <w:p w14:paraId="08DFD9E6" w14:textId="77777777" w:rsidR="00DD7063" w:rsidRPr="00FF3EC1" w:rsidDel="00201166" w:rsidRDefault="00DD7063" w:rsidP="00DD7063">
      <w:pPr>
        <w:pStyle w:val="FootnoteText"/>
        <w:spacing w:after="0" w:line="240" w:lineRule="auto"/>
        <w:rPr>
          <w:del w:id="4304" w:author="Houyem Rais" w:date="2024-02-22T14:46:00Z"/>
          <w:rFonts w:asciiTheme="minorHAnsi" w:hAnsiTheme="minorHAnsi"/>
          <w:sz w:val="18"/>
          <w:szCs w:val="18"/>
          <w:lang w:val="en-GB"/>
        </w:rPr>
      </w:pPr>
      <w:del w:id="4305" w:author="Houyem Rais" w:date="2024-02-22T14:46:00Z">
        <w:r w:rsidRPr="00FF3EC1" w:rsidDel="00201166">
          <w:rPr>
            <w:rStyle w:val="FootnoteReference"/>
            <w:rFonts w:asciiTheme="minorHAnsi" w:hAnsiTheme="minorHAnsi"/>
            <w:sz w:val="18"/>
            <w:szCs w:val="18"/>
          </w:rPr>
          <w:footnoteRef/>
        </w:r>
        <w:r w:rsidRPr="00FF3EC1" w:rsidDel="00201166">
          <w:rPr>
            <w:rFonts w:asciiTheme="minorHAnsi" w:hAnsiTheme="minorHAnsi"/>
            <w:sz w:val="18"/>
            <w:szCs w:val="18"/>
            <w:vertAlign w:val="superscript"/>
            <w:lang w:val="en-GB"/>
          </w:rPr>
          <w:delText xml:space="preserve"> </w:delText>
        </w:r>
        <w:r w:rsidRPr="00FF3EC1" w:rsidDel="00201166">
          <w:rPr>
            <w:rStyle w:val="FootnoteReference"/>
            <w:rFonts w:asciiTheme="minorHAnsi" w:hAnsiTheme="minorHAnsi"/>
            <w:bCs w:val="0"/>
            <w:sz w:val="18"/>
            <w:szCs w:val="18"/>
            <w:lang w:val="en-GB"/>
          </w:rPr>
          <w:delText>Source: Joint World Bank-IMF Debt Sustainability Analysis Benin (August 2022)</w:delText>
        </w:r>
      </w:del>
    </w:p>
  </w:footnote>
  <w:footnote w:id="35">
    <w:p w14:paraId="0EB711F1" w14:textId="77777777" w:rsidR="00DD7063" w:rsidRPr="00D938B5" w:rsidDel="00201166" w:rsidRDefault="00DD7063" w:rsidP="00DD7063">
      <w:pPr>
        <w:spacing w:before="0" w:after="0" w:line="240" w:lineRule="auto"/>
        <w:rPr>
          <w:del w:id="4324" w:author="Houyem Rais" w:date="2024-02-22T14:46:00Z"/>
          <w:rFonts w:eastAsia="Times New Roman"/>
          <w:sz w:val="18"/>
          <w:szCs w:val="18"/>
        </w:rPr>
      </w:pPr>
      <w:del w:id="4325" w:author="Houyem Rais" w:date="2024-02-22T14:46:00Z">
        <w:r w:rsidRPr="00D938B5" w:rsidDel="00201166">
          <w:rPr>
            <w:rStyle w:val="FootnoteReference"/>
            <w:rFonts w:cstheme="minorHAnsi"/>
            <w:sz w:val="18"/>
            <w:szCs w:val="18"/>
          </w:rPr>
          <w:footnoteRef/>
        </w:r>
        <w:r w:rsidRPr="00D938B5" w:rsidDel="00201166">
          <w:rPr>
            <w:rFonts w:cstheme="minorHAnsi"/>
            <w:sz w:val="18"/>
            <w:szCs w:val="18"/>
            <w:vertAlign w:val="superscript"/>
          </w:rPr>
          <w:delText xml:space="preserve"> </w:delText>
        </w:r>
        <w:r w:rsidRPr="00D938B5" w:rsidDel="00201166">
          <w:rPr>
            <w:rStyle w:val="FootnoteReference"/>
            <w:rFonts w:cstheme="minorHAnsi"/>
            <w:sz w:val="18"/>
            <w:szCs w:val="18"/>
          </w:rPr>
          <w:delText xml:space="preserve">Source : Bureau de gestion de la dette </w:delText>
        </w:r>
        <w:r w:rsidRPr="00D938B5" w:rsidDel="00201166">
          <w:rPr>
            <w:rFonts w:cstheme="minorHAnsi"/>
            <w:sz w:val="18"/>
            <w:szCs w:val="18"/>
          </w:rPr>
          <w:delText xml:space="preserve">du </w:delText>
        </w:r>
        <w:r w:rsidRPr="00D938B5" w:rsidDel="00201166">
          <w:rPr>
            <w:rStyle w:val="FootnoteReference"/>
            <w:rFonts w:cstheme="minorHAnsi"/>
            <w:sz w:val="18"/>
            <w:szCs w:val="18"/>
          </w:rPr>
          <w:delText>Nigéria</w:delText>
        </w:r>
      </w:del>
    </w:p>
  </w:footnote>
  <w:footnote w:id="36">
    <w:p w14:paraId="203805AC" w14:textId="77777777" w:rsidR="00DD7063" w:rsidRPr="0046239D" w:rsidDel="00201166" w:rsidRDefault="00DD7063" w:rsidP="00DD7063">
      <w:pPr>
        <w:pStyle w:val="FootnoteText"/>
        <w:spacing w:after="0" w:line="240" w:lineRule="auto"/>
        <w:rPr>
          <w:del w:id="4877" w:author="Houyem Rais" w:date="2024-02-22T14:46:00Z"/>
          <w:rFonts w:asciiTheme="minorHAnsi" w:hAnsiTheme="minorHAnsi"/>
          <w:sz w:val="18"/>
          <w:szCs w:val="18"/>
        </w:rPr>
      </w:pPr>
      <w:del w:id="4878" w:author="Houyem Rais" w:date="2024-02-22T14:46:00Z">
        <w:r w:rsidRPr="0046239D" w:rsidDel="00201166">
          <w:rPr>
            <w:rStyle w:val="FootnoteReference"/>
            <w:rFonts w:asciiTheme="minorHAnsi" w:hAnsiTheme="minorHAnsi"/>
            <w:sz w:val="18"/>
            <w:szCs w:val="18"/>
          </w:rPr>
          <w:footnoteRef/>
        </w:r>
        <w:r w:rsidRPr="0046239D" w:rsidDel="00201166">
          <w:rPr>
            <w:rFonts w:asciiTheme="minorHAnsi" w:hAnsiTheme="minorHAnsi"/>
            <w:sz w:val="18"/>
            <w:szCs w:val="18"/>
          </w:rPr>
          <w:delText>Source : Bloomberg (2018) "Une entreprise chinoise qui remodèle le monde laisse un sentier troublé"</w:delText>
        </w:r>
      </w:del>
    </w:p>
  </w:footnote>
  <w:footnote w:id="37">
    <w:p w14:paraId="203E5707" w14:textId="77777777" w:rsidR="00DD7063" w:rsidRPr="0046239D" w:rsidDel="00201166" w:rsidRDefault="00DD7063" w:rsidP="00DD7063">
      <w:pPr>
        <w:pStyle w:val="FootnoteText"/>
        <w:spacing w:after="0" w:line="240" w:lineRule="auto"/>
        <w:rPr>
          <w:del w:id="4891" w:author="Houyem Rais" w:date="2024-02-22T14:46:00Z"/>
          <w:rFonts w:asciiTheme="minorHAnsi" w:hAnsiTheme="minorHAnsi"/>
          <w:sz w:val="18"/>
          <w:szCs w:val="18"/>
        </w:rPr>
      </w:pPr>
      <w:del w:id="4892" w:author="Houyem Rais" w:date="2024-02-22T14:46:00Z">
        <w:r w:rsidRPr="0046239D" w:rsidDel="00201166">
          <w:rPr>
            <w:rStyle w:val="FootnoteReference"/>
            <w:rFonts w:asciiTheme="minorHAnsi" w:hAnsiTheme="minorHAnsi"/>
            <w:sz w:val="18"/>
            <w:szCs w:val="18"/>
          </w:rPr>
          <w:footnoteRef/>
        </w:r>
        <w:r w:rsidRPr="0046239D" w:rsidDel="00201166">
          <w:rPr>
            <w:rFonts w:asciiTheme="minorHAnsi" w:hAnsiTheme="minorHAnsi"/>
            <w:sz w:val="18"/>
            <w:szCs w:val="18"/>
          </w:rPr>
          <w:delText>Source : Inframation</w:delText>
        </w:r>
      </w:del>
    </w:p>
  </w:footnote>
  <w:footnote w:id="38">
    <w:p w14:paraId="129D5C38" w14:textId="77777777" w:rsidR="00DD7063" w:rsidRPr="0046239D" w:rsidDel="00201166" w:rsidRDefault="00DD7063" w:rsidP="00DD7063">
      <w:pPr>
        <w:pStyle w:val="FootnoteText"/>
        <w:spacing w:after="0" w:line="240" w:lineRule="auto"/>
        <w:rPr>
          <w:del w:id="4915" w:author="Houyem Rais" w:date="2024-02-22T14:46:00Z"/>
          <w:rFonts w:asciiTheme="minorHAnsi" w:hAnsiTheme="minorHAnsi"/>
          <w:sz w:val="18"/>
          <w:szCs w:val="18"/>
        </w:rPr>
      </w:pPr>
      <w:del w:id="4916" w:author="Houyem Rais" w:date="2024-02-22T14:46:00Z">
        <w:r w:rsidRPr="0046239D" w:rsidDel="00201166">
          <w:rPr>
            <w:rStyle w:val="FootnoteReference"/>
            <w:rFonts w:asciiTheme="minorHAnsi" w:hAnsiTheme="minorHAnsi"/>
            <w:sz w:val="18"/>
            <w:szCs w:val="18"/>
          </w:rPr>
          <w:footnoteRef/>
        </w:r>
        <w:r w:rsidRPr="0046239D" w:rsidDel="00201166">
          <w:rPr>
            <w:rFonts w:asciiTheme="minorHAnsi" w:hAnsiTheme="minorHAnsi"/>
            <w:sz w:val="18"/>
            <w:szCs w:val="18"/>
          </w:rPr>
          <w:delText>Source : Équipe d'enquête de la JICA basée sur le site Web SPEEDA et CRBC</w:delText>
        </w:r>
      </w:del>
    </w:p>
  </w:footnote>
  <w:footnote w:id="39">
    <w:p w14:paraId="39E79E6B" w14:textId="77777777" w:rsidR="00DD7063" w:rsidRPr="006927B5" w:rsidDel="00201166" w:rsidRDefault="00DD7063" w:rsidP="00DD7063">
      <w:pPr>
        <w:pStyle w:val="FootnoteText"/>
        <w:spacing w:after="0" w:line="240" w:lineRule="auto"/>
        <w:rPr>
          <w:del w:id="4949" w:author="Houyem Rais" w:date="2024-02-22T14:46:00Z"/>
          <w:rFonts w:asciiTheme="minorHAnsi" w:hAnsiTheme="minorHAnsi"/>
        </w:rPr>
      </w:pPr>
      <w:del w:id="4950"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https://www.sogea-satom.com/</w:delText>
        </w:r>
      </w:del>
    </w:p>
  </w:footnote>
  <w:footnote w:id="40">
    <w:p w14:paraId="05B5530E" w14:textId="77777777" w:rsidR="00DD7063" w:rsidRPr="006927B5" w:rsidDel="00201166" w:rsidRDefault="00DD7063" w:rsidP="00DD7063">
      <w:pPr>
        <w:pStyle w:val="FootnoteText"/>
        <w:spacing w:after="0" w:line="240" w:lineRule="auto"/>
        <w:rPr>
          <w:del w:id="5105" w:author="Houyem Rais" w:date="2024-02-22T14:46:00Z"/>
          <w:rFonts w:asciiTheme="minorHAnsi" w:hAnsiTheme="minorHAnsi"/>
        </w:rPr>
      </w:pPr>
      <w:del w:id="5106"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https://www.setraco.net/</w:delText>
        </w:r>
      </w:del>
    </w:p>
  </w:footnote>
  <w:footnote w:id="41">
    <w:p w14:paraId="183FEDF2" w14:textId="77777777" w:rsidR="00DD7063" w:rsidRPr="006927B5" w:rsidDel="00201166" w:rsidRDefault="00DD7063" w:rsidP="00DD7063">
      <w:pPr>
        <w:pStyle w:val="FootnoteText"/>
        <w:spacing w:after="0" w:line="240" w:lineRule="auto"/>
        <w:rPr>
          <w:del w:id="5132" w:author="Houyem Rais" w:date="2024-02-22T14:46:00Z"/>
          <w:rFonts w:asciiTheme="minorHAnsi" w:hAnsiTheme="minorHAnsi"/>
        </w:rPr>
      </w:pPr>
      <w:del w:id="5133"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https://chagourygroup.com/construction/hitech-construction/</w:delText>
        </w:r>
      </w:del>
    </w:p>
  </w:footnote>
  <w:footnote w:id="42">
    <w:p w14:paraId="679816AF" w14:textId="77777777" w:rsidR="00DD7063" w:rsidRPr="006927B5" w:rsidDel="00201166" w:rsidRDefault="00DD7063" w:rsidP="00DD7063">
      <w:pPr>
        <w:pStyle w:val="FootnoteText"/>
        <w:spacing w:after="0" w:line="240" w:lineRule="auto"/>
        <w:rPr>
          <w:del w:id="5152" w:author="Houyem Rais" w:date="2024-02-22T14:46:00Z"/>
          <w:rFonts w:asciiTheme="minorHAnsi" w:hAnsiTheme="minorHAnsi"/>
        </w:rPr>
      </w:pPr>
      <w:del w:id="5153"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https://hitech-company.com/our-realizations/</w:delText>
        </w:r>
      </w:del>
    </w:p>
  </w:footnote>
  <w:footnote w:id="43">
    <w:p w14:paraId="50AB1323" w14:textId="77777777" w:rsidR="00DD7063" w:rsidRPr="006927B5" w:rsidDel="00201166" w:rsidRDefault="00DD7063" w:rsidP="00DD7063">
      <w:pPr>
        <w:pStyle w:val="FootnoteText"/>
        <w:spacing w:after="0" w:line="240" w:lineRule="auto"/>
        <w:rPr>
          <w:del w:id="5164" w:author="Houyem Rais" w:date="2024-02-22T14:46:00Z"/>
          <w:rFonts w:asciiTheme="minorHAnsi" w:hAnsiTheme="minorHAnsi"/>
        </w:rPr>
      </w:pPr>
      <w:del w:id="5165"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https://www.pwnigeria.com/</w:delText>
        </w:r>
      </w:del>
    </w:p>
  </w:footnote>
  <w:footnote w:id="44">
    <w:p w14:paraId="4E09FE34" w14:textId="77777777" w:rsidR="00DD7063" w:rsidRPr="006927B5" w:rsidDel="00201166" w:rsidRDefault="00DD7063" w:rsidP="00DD7063">
      <w:pPr>
        <w:pStyle w:val="FootnoteText"/>
        <w:spacing w:after="0" w:line="240" w:lineRule="auto"/>
        <w:rPr>
          <w:del w:id="5188" w:author="Houyem Rais" w:date="2024-02-22T14:46:00Z"/>
          <w:rFonts w:asciiTheme="minorHAnsi" w:hAnsiTheme="minorHAnsi"/>
        </w:rPr>
      </w:pPr>
      <w:del w:id="5189"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https://dantatasawoe.com.ng/</w:delText>
        </w:r>
      </w:del>
    </w:p>
  </w:footnote>
  <w:footnote w:id="45">
    <w:p w14:paraId="7069FE95" w14:textId="77777777" w:rsidR="00DD7063" w:rsidRPr="0046239D" w:rsidDel="00201166" w:rsidRDefault="00DD7063" w:rsidP="00DD7063">
      <w:pPr>
        <w:pStyle w:val="FootnoteText"/>
        <w:spacing w:after="0" w:line="240" w:lineRule="auto"/>
        <w:rPr>
          <w:del w:id="5228" w:author="Houyem Rais" w:date="2024-02-22T14:46:00Z"/>
          <w:rFonts w:asciiTheme="minorHAnsi" w:hAnsiTheme="minorHAnsi"/>
          <w:sz w:val="18"/>
          <w:szCs w:val="18"/>
        </w:rPr>
      </w:pPr>
      <w:del w:id="5229" w:author="Houyem Rais" w:date="2024-02-22T14:46:00Z">
        <w:r w:rsidRPr="0046239D" w:rsidDel="00201166">
          <w:rPr>
            <w:rStyle w:val="FootnoteReference"/>
            <w:rFonts w:asciiTheme="minorHAnsi" w:hAnsiTheme="minorHAnsi"/>
            <w:sz w:val="18"/>
            <w:szCs w:val="18"/>
          </w:rPr>
          <w:footnoteRef/>
        </w:r>
        <w:r w:rsidRPr="0046239D" w:rsidDel="00201166">
          <w:rPr>
            <w:rFonts w:asciiTheme="minorHAnsi" w:hAnsiTheme="minorHAnsi"/>
            <w:sz w:val="18"/>
            <w:szCs w:val="18"/>
          </w:rPr>
          <w:delText>https://24haubenin.info/?Adeoti-et-Ebomaf-pour-les-premiers-grands-chantiers-du-Benin-Revele</w:delText>
        </w:r>
      </w:del>
    </w:p>
  </w:footnote>
  <w:footnote w:id="46">
    <w:p w14:paraId="2D589756" w14:textId="77777777" w:rsidR="00DD7063" w:rsidRPr="006927B5" w:rsidDel="00201166" w:rsidRDefault="00DD7063" w:rsidP="00DD7063">
      <w:pPr>
        <w:pStyle w:val="FootnoteText"/>
        <w:spacing w:after="0" w:line="240" w:lineRule="auto"/>
        <w:rPr>
          <w:del w:id="6409" w:author="Houyem Rais" w:date="2024-02-22T14:46:00Z"/>
          <w:rFonts w:asciiTheme="minorHAnsi" w:hAnsiTheme="minorHAnsi"/>
        </w:rPr>
      </w:pPr>
      <w:del w:id="6410" w:author="Houyem Rais" w:date="2024-02-22T14:46:00Z">
        <w:r w:rsidRPr="006927B5" w:rsidDel="00201166">
          <w:rPr>
            <w:rStyle w:val="FootnoteReference"/>
            <w:rFonts w:asciiTheme="minorHAnsi" w:hAnsiTheme="minorHAnsi"/>
          </w:rPr>
          <w:footnoteRef/>
        </w:r>
        <w:r w:rsidRPr="006927B5" w:rsidDel="00201166">
          <w:rPr>
            <w:rFonts w:asciiTheme="minorHAnsi" w:hAnsiTheme="minorHAnsi"/>
          </w:rPr>
          <w:delText xml:space="preserve"> Sans considérer le Grand contournement de Lomé</w:delText>
        </w:r>
      </w:del>
    </w:p>
  </w:footnote>
  <w:footnote w:id="47">
    <w:p w14:paraId="501D3A09" w14:textId="77777777" w:rsidR="00D12ACB" w:rsidRPr="004E5C83" w:rsidDel="00201166" w:rsidRDefault="00D12ACB" w:rsidP="00D12ACB">
      <w:pPr>
        <w:pStyle w:val="FootnoteText"/>
        <w:spacing w:after="0" w:line="240" w:lineRule="auto"/>
        <w:rPr>
          <w:del w:id="7247" w:author="Houyem Rais" w:date="2024-02-22T14:46:00Z"/>
          <w:rFonts w:asciiTheme="minorHAnsi" w:hAnsiTheme="minorHAnsi"/>
          <w:sz w:val="18"/>
          <w:szCs w:val="18"/>
        </w:rPr>
      </w:pPr>
      <w:del w:id="7248" w:author="Houyem Rais" w:date="2024-02-22T14:46:00Z">
        <w:r w:rsidRPr="004E5C83" w:rsidDel="00201166">
          <w:rPr>
            <w:rStyle w:val="FootnoteReference"/>
            <w:rFonts w:asciiTheme="minorHAnsi" w:hAnsiTheme="minorHAnsi"/>
            <w:sz w:val="18"/>
            <w:szCs w:val="18"/>
          </w:rPr>
          <w:footnoteRef/>
        </w:r>
        <w:r w:rsidRPr="004E5C83" w:rsidDel="00201166">
          <w:rPr>
            <w:rFonts w:asciiTheme="minorHAnsi" w:hAnsiTheme="minorHAnsi"/>
            <w:sz w:val="18"/>
            <w:szCs w:val="18"/>
          </w:rPr>
          <w:delText xml:space="preserve"> Loi n° 2021-034 du 31 décembre 2021 relative aux contrats de partenariat public-privé au Togo</w:delText>
        </w:r>
      </w:del>
    </w:p>
  </w:footnote>
  <w:footnote w:id="48">
    <w:p w14:paraId="0C484C28" w14:textId="77777777" w:rsidR="00D12ACB" w:rsidRPr="004E5C83" w:rsidDel="00201166" w:rsidRDefault="00D12ACB" w:rsidP="00D12ACB">
      <w:pPr>
        <w:pStyle w:val="FootnoteText"/>
        <w:spacing w:after="0" w:line="240" w:lineRule="auto"/>
        <w:rPr>
          <w:del w:id="7252" w:author="Houyem Rais" w:date="2024-02-22T14:46:00Z"/>
          <w:rFonts w:asciiTheme="minorHAnsi" w:hAnsiTheme="minorHAnsi"/>
          <w:sz w:val="18"/>
          <w:szCs w:val="18"/>
        </w:rPr>
      </w:pPr>
      <w:del w:id="7253" w:author="Houyem Rais" w:date="2024-02-22T14:46:00Z">
        <w:r w:rsidRPr="004E5C83" w:rsidDel="00201166">
          <w:rPr>
            <w:rStyle w:val="FootnoteReference"/>
            <w:rFonts w:asciiTheme="minorHAnsi" w:hAnsiTheme="minorHAnsi"/>
            <w:sz w:val="18"/>
            <w:szCs w:val="18"/>
          </w:rPr>
          <w:footnoteRef/>
        </w:r>
        <w:r w:rsidRPr="004E5C83" w:rsidDel="00201166">
          <w:rPr>
            <w:rFonts w:asciiTheme="minorHAnsi" w:hAnsiTheme="minorHAnsi"/>
            <w:sz w:val="18"/>
            <w:szCs w:val="18"/>
          </w:rPr>
          <w:delText xml:space="preserve"> Loi n° 2016-24 portant cadre juridique du partenariat public-privé en République du Bénin, art.19, 13, 43</w:delText>
        </w:r>
      </w:del>
    </w:p>
  </w:footnote>
  <w:footnote w:id="49">
    <w:p w14:paraId="4C9E48B0" w14:textId="77777777" w:rsidR="00D12ACB" w:rsidRPr="004E5C83" w:rsidDel="00201166" w:rsidRDefault="00D12ACB" w:rsidP="00D12ACB">
      <w:pPr>
        <w:pStyle w:val="FootnoteText"/>
        <w:spacing w:after="0" w:line="240" w:lineRule="auto"/>
        <w:rPr>
          <w:del w:id="7257" w:author="Houyem Rais" w:date="2024-02-22T14:46:00Z"/>
          <w:rFonts w:asciiTheme="minorHAnsi" w:hAnsiTheme="minorHAnsi"/>
          <w:sz w:val="18"/>
          <w:szCs w:val="18"/>
          <w:lang w:val="en-GB"/>
        </w:rPr>
      </w:pPr>
      <w:del w:id="7258" w:author="Houyem Rais" w:date="2024-02-22T14:46:00Z">
        <w:r w:rsidRPr="004E5C83" w:rsidDel="00201166">
          <w:rPr>
            <w:rStyle w:val="FootnoteReference"/>
            <w:rFonts w:asciiTheme="minorHAnsi" w:hAnsiTheme="minorHAnsi"/>
            <w:sz w:val="18"/>
            <w:szCs w:val="18"/>
          </w:rPr>
          <w:footnoteRef/>
        </w:r>
        <w:r w:rsidRPr="004E5C83" w:rsidDel="00201166">
          <w:rPr>
            <w:rFonts w:asciiTheme="minorHAnsi" w:hAnsiTheme="minorHAnsi"/>
            <w:sz w:val="18"/>
            <w:szCs w:val="18"/>
            <w:lang w:val="en-GB"/>
          </w:rPr>
          <w:delText xml:space="preserve"> Art. 9 du N4P</w:delText>
        </w:r>
      </w:del>
    </w:p>
  </w:footnote>
  <w:footnote w:id="50">
    <w:p w14:paraId="6F575D94" w14:textId="77777777" w:rsidR="00D12ACB" w:rsidRPr="004E5C83" w:rsidDel="00201166" w:rsidRDefault="00D12ACB" w:rsidP="00D12ACB">
      <w:pPr>
        <w:pStyle w:val="FootnoteText"/>
        <w:spacing w:after="0" w:line="240" w:lineRule="auto"/>
        <w:rPr>
          <w:del w:id="7259" w:author="Houyem Rais" w:date="2024-02-22T14:46:00Z"/>
          <w:rFonts w:asciiTheme="minorHAnsi" w:hAnsiTheme="minorHAnsi"/>
          <w:sz w:val="18"/>
          <w:szCs w:val="18"/>
          <w:lang w:val="en-GB"/>
        </w:rPr>
      </w:pPr>
      <w:del w:id="7260" w:author="Houyem Rais" w:date="2024-02-22T14:46:00Z">
        <w:r w:rsidRPr="004E5C83" w:rsidDel="00201166">
          <w:rPr>
            <w:rStyle w:val="FootnoteReference"/>
            <w:rFonts w:asciiTheme="minorHAnsi" w:hAnsiTheme="minorHAnsi"/>
            <w:sz w:val="18"/>
            <w:szCs w:val="18"/>
          </w:rPr>
          <w:footnoteRef/>
        </w:r>
        <w:r w:rsidRPr="004E5C83" w:rsidDel="00201166">
          <w:rPr>
            <w:rFonts w:asciiTheme="minorHAnsi" w:hAnsiTheme="minorHAnsi"/>
            <w:sz w:val="18"/>
            <w:szCs w:val="18"/>
            <w:lang w:val="en-GB"/>
          </w:rPr>
          <w:delText xml:space="preserve"> Art. 3.4, Art. 4.4, N4P</w:delText>
        </w:r>
      </w:del>
    </w:p>
  </w:footnote>
  <w:footnote w:id="51">
    <w:p w14:paraId="05401192" w14:textId="77777777" w:rsidR="00D370FA" w:rsidRPr="002151B6" w:rsidDel="00201166" w:rsidRDefault="00D370FA" w:rsidP="00D370FA">
      <w:pPr>
        <w:pStyle w:val="FootnoteText"/>
        <w:spacing w:after="0"/>
        <w:rPr>
          <w:del w:id="7868" w:author="Houyem Rais" w:date="2024-02-22T14:46:00Z"/>
          <w:rFonts w:asciiTheme="minorHAnsi" w:hAnsiTheme="minorHAnsi"/>
          <w:lang w:val="en-US"/>
        </w:rPr>
      </w:pPr>
      <w:del w:id="7869" w:author="Houyem Rais" w:date="2024-02-22T14:46:00Z">
        <w:r w:rsidRPr="00C906FB" w:rsidDel="00201166">
          <w:rPr>
            <w:rStyle w:val="FootnoteReference"/>
            <w:rFonts w:asciiTheme="minorHAnsi" w:hAnsiTheme="minorHAnsi"/>
          </w:rPr>
          <w:footnoteRef/>
        </w:r>
        <w:r w:rsidRPr="00C906FB" w:rsidDel="00201166">
          <w:rPr>
            <w:rFonts w:asciiTheme="minorHAnsi" w:hAnsiTheme="minorHAnsi"/>
            <w:lang w:val="en-US"/>
          </w:rPr>
          <w:delText xml:space="preserve"> </w:delText>
        </w:r>
        <w:r w:rsidRPr="002151B6" w:rsidDel="00201166">
          <w:rPr>
            <w:rFonts w:asciiTheme="minorHAnsi" w:hAnsiTheme="minorHAnsi"/>
            <w:lang w:val="en-US"/>
          </w:rPr>
          <w:delText>The APMG Public-Private Partnership (PPP) Guide | ADB, EBRD, IDB, IsDB, and WBG, 2016</w:delText>
        </w:r>
      </w:del>
    </w:p>
  </w:footnote>
  <w:footnote w:id="52">
    <w:p w14:paraId="69B11B3A" w14:textId="6E016643" w:rsidR="00E70EAF" w:rsidRPr="00D95A49" w:rsidDel="00201166" w:rsidRDefault="00E70EAF" w:rsidP="00D95A49">
      <w:pPr>
        <w:pStyle w:val="FootnoteText"/>
        <w:spacing w:after="0" w:line="240" w:lineRule="auto"/>
        <w:rPr>
          <w:del w:id="13384" w:author="Houyem Rais" w:date="2024-02-22T14:46:00Z"/>
          <w:rFonts w:asciiTheme="minorHAnsi" w:hAnsiTheme="minorHAnsi"/>
          <w:sz w:val="16"/>
          <w:szCs w:val="16"/>
        </w:rPr>
      </w:pPr>
      <w:del w:id="13385" w:author="Houyem Rais" w:date="2024-02-22T14:46:00Z">
        <w:r w:rsidRPr="00D95A49" w:rsidDel="00201166">
          <w:rPr>
            <w:rStyle w:val="FootnoteReference"/>
            <w:rFonts w:asciiTheme="minorHAnsi" w:hAnsiTheme="minorHAnsi"/>
            <w:sz w:val="16"/>
            <w:szCs w:val="16"/>
          </w:rPr>
          <w:footnoteRef/>
        </w:r>
        <w:r w:rsidRPr="00D95A49" w:rsidDel="00201166">
          <w:rPr>
            <w:rFonts w:asciiTheme="minorHAnsi" w:hAnsiTheme="minorHAnsi"/>
            <w:sz w:val="16"/>
            <w:szCs w:val="16"/>
          </w:rPr>
          <w:delText xml:space="preserve"> Taux de change : Avril 2023</w:delText>
        </w:r>
      </w:del>
    </w:p>
  </w:footnote>
  <w:footnote w:id="53">
    <w:p w14:paraId="5A8C75E8" w14:textId="2BAAAD25" w:rsidR="00E70EAF" w:rsidDel="00201166" w:rsidRDefault="00E70EAF" w:rsidP="00D95A49">
      <w:pPr>
        <w:pStyle w:val="FootnoteText"/>
        <w:spacing w:after="0" w:line="240" w:lineRule="auto"/>
        <w:rPr>
          <w:del w:id="13532" w:author="Houyem Rais" w:date="2024-02-22T14:46:00Z"/>
        </w:rPr>
      </w:pPr>
      <w:del w:id="13533" w:author="Houyem Rais" w:date="2024-02-22T14:46:00Z">
        <w:r w:rsidRPr="00D95A49" w:rsidDel="00201166">
          <w:rPr>
            <w:rStyle w:val="FootnoteReference"/>
            <w:rFonts w:asciiTheme="minorHAnsi" w:hAnsiTheme="minorHAnsi"/>
            <w:sz w:val="16"/>
            <w:szCs w:val="16"/>
          </w:rPr>
          <w:footnoteRef/>
        </w:r>
        <w:r w:rsidRPr="00D95A49" w:rsidDel="00201166">
          <w:rPr>
            <w:rFonts w:asciiTheme="minorHAnsi" w:hAnsiTheme="minorHAnsi"/>
            <w:sz w:val="16"/>
            <w:szCs w:val="16"/>
          </w:rPr>
          <w:delText xml:space="preserve"> Taux de change : Avril 2023</w:delText>
        </w:r>
      </w:del>
    </w:p>
  </w:footnote>
  <w:footnote w:id="54">
    <w:p w14:paraId="283542DD" w14:textId="4C4499FA" w:rsidR="000D54D5" w:rsidRPr="00FF1735" w:rsidDel="00201166" w:rsidRDefault="000D54D5" w:rsidP="00FF1735">
      <w:pPr>
        <w:pStyle w:val="FootnoteText"/>
        <w:spacing w:after="0"/>
        <w:rPr>
          <w:del w:id="13605" w:author="Houyem Rais" w:date="2024-02-22T14:46:00Z"/>
          <w:rFonts w:asciiTheme="minorHAnsi" w:hAnsiTheme="minorHAnsi"/>
        </w:rPr>
      </w:pPr>
      <w:del w:id="13606" w:author="Houyem Rais" w:date="2024-02-22T14:46:00Z">
        <w:r w:rsidRPr="00FF1735" w:rsidDel="00201166">
          <w:rPr>
            <w:rStyle w:val="FootnoteReference"/>
            <w:rFonts w:asciiTheme="minorHAnsi" w:hAnsiTheme="minorHAnsi"/>
          </w:rPr>
          <w:footnoteRef/>
        </w:r>
        <w:r w:rsidRPr="00FF1735" w:rsidDel="00201166">
          <w:rPr>
            <w:rFonts w:asciiTheme="minorHAnsi" w:hAnsiTheme="minorHAnsi"/>
          </w:rPr>
          <w:delText xml:space="preserve"> Taux de change : Avril 2023</w:delText>
        </w:r>
      </w:del>
    </w:p>
  </w:footnote>
  <w:footnote w:id="55">
    <w:p w14:paraId="7284F7F9" w14:textId="2EDA5033" w:rsidR="00E70EAF" w:rsidDel="00201166" w:rsidRDefault="00E70EAF" w:rsidP="00FF1735">
      <w:pPr>
        <w:pStyle w:val="FootnoteText"/>
        <w:spacing w:after="0"/>
        <w:rPr>
          <w:del w:id="13883" w:author="Houyem Rais" w:date="2024-02-22T14:46:00Z"/>
        </w:rPr>
      </w:pPr>
      <w:del w:id="13884" w:author="Houyem Rais" w:date="2024-02-22T14:46:00Z">
        <w:r w:rsidRPr="00FF1735" w:rsidDel="00201166">
          <w:rPr>
            <w:rStyle w:val="FootnoteReference"/>
            <w:rFonts w:asciiTheme="minorHAnsi" w:hAnsiTheme="minorHAnsi"/>
          </w:rPr>
          <w:footnoteRef/>
        </w:r>
        <w:r w:rsidRPr="00FF1735" w:rsidDel="00201166">
          <w:rPr>
            <w:rFonts w:asciiTheme="minorHAnsi" w:hAnsiTheme="minorHAnsi"/>
          </w:rPr>
          <w:delText xml:space="preserve"> Taux de change : Avril 2023</w:delText>
        </w:r>
      </w:del>
    </w:p>
  </w:footnote>
  <w:footnote w:id="56">
    <w:p w14:paraId="08F80543" w14:textId="50B5B2AC" w:rsidR="003F01EB" w:rsidRPr="00BC5863" w:rsidDel="00201166" w:rsidRDefault="003F01EB" w:rsidP="00BC5863">
      <w:pPr>
        <w:pStyle w:val="FootnoteText"/>
        <w:spacing w:after="0"/>
        <w:rPr>
          <w:del w:id="14773" w:author="Houyem Rais" w:date="2024-02-22T14:46:00Z"/>
          <w:rFonts w:asciiTheme="minorHAnsi" w:hAnsiTheme="minorHAnsi"/>
        </w:rPr>
      </w:pPr>
      <w:del w:id="14774" w:author="Houyem Rais" w:date="2024-02-22T14:46:00Z">
        <w:r w:rsidRPr="00BC5863" w:rsidDel="00201166">
          <w:rPr>
            <w:rStyle w:val="FootnoteReference"/>
            <w:rFonts w:asciiTheme="minorHAnsi" w:hAnsiTheme="minorHAnsi"/>
          </w:rPr>
          <w:footnoteRef/>
        </w:r>
        <w:r w:rsidRPr="00BC5863" w:rsidDel="00201166">
          <w:rPr>
            <w:rFonts w:asciiTheme="minorHAnsi" w:hAnsiTheme="minorHAnsi"/>
          </w:rPr>
          <w:delText xml:space="preserve"> Dans cette étude, nous avons considéré </w:delText>
        </w:r>
        <w:r w:rsidR="00FC28F0" w:rsidRPr="00BC5863" w:rsidDel="00201166">
          <w:rPr>
            <w:rFonts w:asciiTheme="minorHAnsi" w:hAnsiTheme="minorHAnsi"/>
          </w:rPr>
          <w:delText xml:space="preserve">une classification à </w:delText>
        </w:r>
        <w:r w:rsidRPr="00BC5863" w:rsidDel="00201166">
          <w:rPr>
            <w:rFonts w:asciiTheme="minorHAnsi" w:hAnsiTheme="minorHAnsi"/>
          </w:rPr>
          <w:delText>deux types de</w:delText>
        </w:r>
        <w:r w:rsidR="00FC28F0" w:rsidRPr="00BC5863" w:rsidDel="00201166">
          <w:rPr>
            <w:rFonts w:asciiTheme="minorHAnsi" w:hAnsiTheme="minorHAnsi"/>
          </w:rPr>
          <w:delText>s</w:delText>
        </w:r>
        <w:r w:rsidRPr="00BC5863" w:rsidDel="00201166">
          <w:rPr>
            <w:rFonts w:asciiTheme="minorHAnsi" w:hAnsiTheme="minorHAnsi"/>
          </w:rPr>
          <w:delText xml:space="preserve"> véhicule</w:delText>
        </w:r>
        <w:r w:rsidR="00FC28F0" w:rsidDel="00201166">
          <w:rPr>
            <w:rFonts w:asciiTheme="minorHAnsi" w:hAnsiTheme="minorHAnsi"/>
          </w:rPr>
          <w:delText>s</w:delText>
        </w:r>
        <w:r w:rsidRPr="00BC5863" w:rsidDel="00201166">
          <w:rPr>
            <w:rFonts w:asciiTheme="minorHAnsi" w:hAnsiTheme="minorHAnsi"/>
          </w:rPr>
          <w:delText> </w:delText>
        </w:r>
        <w:r w:rsidR="00FC28F0" w:rsidRPr="00BC5863" w:rsidDel="00201166">
          <w:rPr>
            <w:rFonts w:asciiTheme="minorHAnsi" w:hAnsiTheme="minorHAnsi"/>
          </w:rPr>
          <w:delText xml:space="preserve">qui vont parcourir le corridor </w:delText>
        </w:r>
        <w:r w:rsidRPr="00BC5863" w:rsidDel="00201166">
          <w:rPr>
            <w:rFonts w:asciiTheme="minorHAnsi" w:hAnsiTheme="minorHAnsi"/>
          </w:rPr>
          <w:delText xml:space="preserve">: </w:delText>
        </w:r>
        <w:r w:rsidR="00FC28F0" w:rsidRPr="00BC5863" w:rsidDel="00201166">
          <w:rPr>
            <w:rFonts w:asciiTheme="minorHAnsi" w:hAnsiTheme="minorHAnsi"/>
          </w:rPr>
          <w:delText>véhicules légères (VL) et poids lourd (PL), comme désigné dans les études techniques.</w:delText>
        </w:r>
      </w:del>
    </w:p>
  </w:footnote>
  <w:footnote w:id="57">
    <w:p w14:paraId="0A8C5A06" w14:textId="226C35D0" w:rsidR="003F01EB" w:rsidDel="00201166" w:rsidRDefault="003F01EB" w:rsidP="00BC5863">
      <w:pPr>
        <w:pStyle w:val="FootnoteText"/>
        <w:spacing w:after="0"/>
        <w:rPr>
          <w:del w:id="14778" w:author="Houyem Rais" w:date="2024-02-22T14:46:00Z"/>
        </w:rPr>
      </w:pPr>
      <w:del w:id="14779" w:author="Houyem Rais" w:date="2024-02-22T14:46:00Z">
        <w:r w:rsidRPr="00BC5863" w:rsidDel="00201166">
          <w:rPr>
            <w:rStyle w:val="FootnoteReference"/>
            <w:rFonts w:asciiTheme="minorHAnsi" w:hAnsiTheme="minorHAnsi"/>
          </w:rPr>
          <w:footnoteRef/>
        </w:r>
        <w:r w:rsidRPr="00BC5863" w:rsidDel="00201166">
          <w:rPr>
            <w:rFonts w:asciiTheme="minorHAnsi" w:hAnsiTheme="minorHAnsi"/>
          </w:rPr>
          <w:delText xml:space="preserve"> C’est le facteur de multiplication à appliquer au tarif de péage économique pour passer à un péage social.</w:delText>
        </w:r>
      </w:del>
    </w:p>
  </w:footnote>
  <w:footnote w:id="58">
    <w:p w14:paraId="1D1AF3AB" w14:textId="06C0E9C3" w:rsidR="00501016" w:rsidRPr="002B3CC3" w:rsidDel="00201166" w:rsidRDefault="00501016" w:rsidP="002B3CC3">
      <w:pPr>
        <w:pStyle w:val="FootnoteText"/>
        <w:spacing w:after="0"/>
        <w:rPr>
          <w:del w:id="15541" w:author="Houyem Rais" w:date="2024-02-22T14:46:00Z"/>
          <w:rFonts w:asciiTheme="minorHAnsi" w:hAnsiTheme="minorHAnsi"/>
        </w:rPr>
      </w:pPr>
      <w:del w:id="15542" w:author="Houyem Rais" w:date="2024-02-22T14:46:00Z">
        <w:r w:rsidRPr="002B3CC3" w:rsidDel="00201166">
          <w:rPr>
            <w:rStyle w:val="FootnoteReference"/>
            <w:rFonts w:asciiTheme="minorHAnsi" w:hAnsiTheme="minorHAnsi"/>
          </w:rPr>
          <w:footnoteRef/>
        </w:r>
        <w:r w:rsidRPr="002B3CC3" w:rsidDel="00201166">
          <w:rPr>
            <w:rFonts w:asciiTheme="minorHAnsi" w:hAnsiTheme="minorHAnsi"/>
          </w:rPr>
          <w:delText xml:space="preserve"> </w:delText>
        </w:r>
        <w:r w:rsidR="00495B0A" w:rsidRPr="002B3CC3" w:rsidDel="00201166">
          <w:rPr>
            <w:rFonts w:asciiTheme="minorHAnsi" w:hAnsiTheme="minorHAnsi"/>
          </w:rPr>
          <w:delText>Source : https://pages.stern.nyu.edu/~adamodar/New_Home_Page/datafile/ctryprem.html</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74A1E" w14:textId="77777777" w:rsidR="00F938CE" w:rsidRPr="00526C26" w:rsidRDefault="00F938CE" w:rsidP="000B59A0">
    <w:pPr>
      <w:pStyle w:val="Header"/>
      <w:pBdr>
        <w:bottom w:val="single" w:sz="12" w:space="1" w:color="0070C0"/>
      </w:pBdr>
      <w:jc w:val="left"/>
      <w:rPr>
        <w:rFonts w:cs="Arial"/>
        <w:color w:val="44546A" w:themeColor="text2"/>
        <w:sz w:val="14"/>
        <w:szCs w:val="16"/>
      </w:rPr>
    </w:pPr>
    <w:bookmarkStart w:id="18" w:name="_Hlk114464748"/>
    <w:bookmarkStart w:id="19" w:name="_Hlk114464749"/>
    <w:r>
      <w:rPr>
        <w:rFonts w:cs="Arial"/>
        <w:noProof/>
        <w:color w:val="44546A" w:themeColor="text2"/>
        <w:sz w:val="14"/>
        <w:szCs w:val="16"/>
        <w:lang w:eastAsia="fr-FR"/>
      </w:rPr>
      <mc:AlternateContent>
        <mc:Choice Requires="wps">
          <w:drawing>
            <wp:anchor distT="0" distB="0" distL="114300" distR="114300" simplePos="0" relativeHeight="251631616" behindDoc="0" locked="0" layoutInCell="0" allowOverlap="1" wp14:anchorId="6E0FC940" wp14:editId="6EA89987">
              <wp:simplePos x="0" y="0"/>
              <wp:positionH relativeFrom="page">
                <wp:align>right</wp:align>
              </wp:positionH>
              <wp:positionV relativeFrom="topMargin">
                <wp:align>center</wp:align>
              </wp:positionV>
              <wp:extent cx="896620" cy="196850"/>
              <wp:effectExtent l="0" t="0" r="0" b="952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19685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B49BBC" w14:textId="77777777" w:rsidR="00F938CE" w:rsidRPr="00CA3EB7" w:rsidRDefault="00F938CE" w:rsidP="000B59A0">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467269">
                            <w:rPr>
                              <w:rFonts w:ascii="Arial Black" w:hAnsi="Arial Black"/>
                              <w:noProof/>
                              <w:color w:val="FFFFFF" w:themeColor="background1"/>
                            </w:rPr>
                            <w:t>2</w:t>
                          </w:r>
                          <w:r w:rsidRPr="00CA3EB7">
                            <w:rPr>
                              <w:rFonts w:ascii="Arial Black" w:hAnsi="Arial Black"/>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E0FC940" id="_x0000_t202" coordsize="21600,21600" o:spt="202" path="m,l,21600r21600,l21600,xe">
              <v:stroke joinstyle="miter"/>
              <v:path gradientshapeok="t" o:connecttype="rect"/>
            </v:shapetype>
            <v:shape id="Text Box 7" o:spid="_x0000_s1026" type="#_x0000_t202" style="position:absolute;margin-left:19.4pt;margin-top:0;width:70.6pt;height:15.5pt;z-index:2516316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" o:allowincell="f" fillcolor="#4472c4 [3204]" stroked="f">
              <v:textbox style="mso-fit-shape-to-text:t" inset=",0,,0">
                <w:txbxContent>
                  <w:p w14:paraId="1FB49BBC" w14:textId="77777777" w:rsidR="00F938CE" w:rsidRPr="00CA3EB7" w:rsidRDefault="00F938CE" w:rsidP="000B59A0">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467269">
                      <w:rPr>
                        <w:rFonts w:ascii="Arial Black" w:hAnsi="Arial Black"/>
                        <w:noProof/>
                        <w:color w:val="FFFFFF" w:themeColor="background1"/>
                      </w:rPr>
                      <w:t>2</w:t>
                    </w:r>
                    <w:r w:rsidRPr="00CA3EB7">
                      <w:rPr>
                        <w:rFonts w:ascii="Arial Black" w:hAnsi="Arial Black"/>
                      </w:rPr>
                      <w:fldChar w:fldCharType="end"/>
                    </w:r>
                  </w:p>
                </w:txbxContent>
              </v:textbox>
              <w10:wrap anchorx="page" anchory="margin"/>
            </v:shape>
          </w:pict>
        </mc:Fallback>
      </mc:AlternateContent>
    </w:r>
    <w:r>
      <w:rPr>
        <w:rFonts w:cs="Arial"/>
        <w:color w:val="44546A" w:themeColor="text2"/>
        <w:sz w:val="14"/>
        <w:szCs w:val="16"/>
      </w:rPr>
      <w:tab/>
    </w:r>
  </w:p>
  <w:bookmarkEnd w:id="18"/>
  <w:bookmarkEnd w:id="19"/>
  <w:p w14:paraId="6E736465" w14:textId="155ECA3E" w:rsidR="00F938CE" w:rsidRPr="00937FBB" w:rsidRDefault="00F938CE" w:rsidP="000B59A0">
    <w:pPr>
      <w:pStyle w:val="Header"/>
      <w:pBdr>
        <w:bottom w:val="single" w:sz="12" w:space="1" w:color="0070C0"/>
      </w:pBdr>
      <w:tabs>
        <w:tab w:val="clear" w:pos="4536"/>
        <w:tab w:val="right" w:pos="8505"/>
      </w:tabs>
      <w:jc w:val="left"/>
      <w:rPr>
        <w:color w:val="44546A" w:themeColor="text2"/>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DDD7C" w14:textId="77777777" w:rsidR="00DD202F" w:rsidRPr="007A484E" w:rsidRDefault="00DD202F">
    <w:pPr>
      <w:pStyle w:val="Header"/>
      <w:pBdr>
        <w:bottom w:val="single" w:sz="12" w:space="1" w:color="0070C0"/>
      </w:pBdr>
      <w:jc w:val="left"/>
      <w:rPr>
        <w:rFonts w:cs="Arial"/>
        <w:color w:val="44546A" w:themeColor="text2"/>
        <w:sz w:val="14"/>
        <w:szCs w:val="16"/>
      </w:rPr>
    </w:pPr>
    <w:r>
      <w:rPr>
        <w:rFonts w:cs="Arial"/>
        <w:noProof/>
        <w:color w:val="44546A" w:themeColor="text2"/>
        <w:sz w:val="14"/>
        <w:szCs w:val="16"/>
        <w:lang w:eastAsia="fr-FR"/>
      </w:rPr>
      <mc:AlternateContent>
        <mc:Choice Requires="wps">
          <w:drawing>
            <wp:anchor distT="0" distB="0" distL="114300" distR="114300" simplePos="0" relativeHeight="251639808" behindDoc="0" locked="0" layoutInCell="0" allowOverlap="1" wp14:anchorId="358678D3" wp14:editId="02D5F91E">
              <wp:simplePos x="0" y="0"/>
              <wp:positionH relativeFrom="page">
                <wp:align>right</wp:align>
              </wp:positionH>
              <wp:positionV relativeFrom="topMargin">
                <wp:align>center</wp:align>
              </wp:positionV>
              <wp:extent cx="896620" cy="196850"/>
              <wp:effectExtent l="0" t="0" r="0"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19685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8D1118" w14:textId="77777777" w:rsidR="00DD202F" w:rsidRPr="00CA3EB7" w:rsidRDefault="00DD202F">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6</w:t>
                          </w:r>
                          <w:r w:rsidRPr="00CA3EB7">
                            <w:rPr>
                              <w:rFonts w:ascii="Arial Black" w:hAnsi="Arial Black"/>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358678D3" id="_x0000_t202" coordsize="21600,21600" o:spt="202" path="m,l,21600r21600,l21600,xe">
              <v:stroke joinstyle="miter"/>
              <v:path gradientshapeok="t" o:connecttype="rect"/>
            </v:shapetype>
            <v:shape id="Text Box 14" o:spid="_x0000_s1027" type="#_x0000_t202" style="position:absolute;margin-left:19.4pt;margin-top:0;width:70.6pt;height:15.5pt;z-index:25163980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" o:allowincell="f" fillcolor="#4472c4 [3204]" stroked="f">
              <v:textbox style="mso-fit-shape-to-text:t" inset=",0,,0">
                <w:txbxContent>
                  <w:p w14:paraId="098D1118" w14:textId="77777777" w:rsidR="00DD202F" w:rsidRPr="00CA3EB7" w:rsidRDefault="00DD202F">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6</w:t>
                    </w:r>
                    <w:r w:rsidRPr="00CA3EB7">
                      <w:rPr>
                        <w:rFonts w:ascii="Arial Black" w:hAnsi="Arial Black"/>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C1DB0" w14:textId="77777777" w:rsidR="00DD7063" w:rsidRPr="006355D1" w:rsidRDefault="00DD7063">
    <w:pPr>
      <w:pStyle w:val="Header"/>
      <w:pBdr>
        <w:bottom w:val="single" w:sz="12" w:space="1" w:color="0070C0"/>
      </w:pBdr>
      <w:jc w:val="left"/>
      <w:rPr>
        <w:rFonts w:cs="Arial"/>
        <w:color w:val="44546A" w:themeColor="text2"/>
        <w:sz w:val="14"/>
        <w:szCs w:val="16"/>
      </w:rPr>
    </w:pPr>
    <w:r>
      <w:rPr>
        <w:rFonts w:cs="Arial"/>
        <w:noProof/>
        <w:color w:val="44546A" w:themeColor="text2"/>
        <w:sz w:val="14"/>
        <w:szCs w:val="16"/>
        <w:lang w:eastAsia="fr-FR"/>
      </w:rPr>
      <mc:AlternateContent>
        <mc:Choice Requires="wps">
          <w:drawing>
            <wp:anchor distT="0" distB="0" distL="114300" distR="114300" simplePos="0" relativeHeight="251656192" behindDoc="0" locked="0" layoutInCell="0" allowOverlap="1" wp14:anchorId="5200C690" wp14:editId="02CE6B71">
              <wp:simplePos x="0" y="0"/>
              <wp:positionH relativeFrom="page">
                <wp:align>right</wp:align>
              </wp:positionH>
              <wp:positionV relativeFrom="topMargin">
                <wp:align>center</wp:align>
              </wp:positionV>
              <wp:extent cx="896620" cy="196850"/>
              <wp:effectExtent l="0" t="0" r="0" b="952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19685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B285CD" w14:textId="77777777" w:rsidR="00DD7063" w:rsidRPr="00CA3EB7" w:rsidRDefault="00DD7063">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41</w:t>
                          </w:r>
                          <w:r w:rsidRPr="00CA3EB7">
                            <w:rPr>
                              <w:rFonts w:ascii="Arial Black" w:hAnsi="Arial Black"/>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200C690" id="_x0000_t202" coordsize="21600,21600" o:spt="202" path="m,l,21600r21600,l21600,xe">
              <v:stroke joinstyle="miter"/>
              <v:path gradientshapeok="t" o:connecttype="rect"/>
            </v:shapetype>
            <v:shape id="Text Box 29" o:spid="_x0000_s1029" type="#_x0000_t202" style="position:absolute;margin-left:19.4pt;margin-top:0;width:70.6pt;height:15.5pt;z-index:25165619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" o:allowincell="f" fillcolor="#4472c4 [3204]" stroked="f">
              <v:textbox style="mso-fit-shape-to-text:t" inset=",0,,0">
                <w:txbxContent>
                  <w:p w14:paraId="3AB285CD" w14:textId="77777777" w:rsidR="00DD7063" w:rsidRPr="00CA3EB7" w:rsidRDefault="00DD7063">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41</w:t>
                    </w:r>
                    <w:r w:rsidRPr="00CA3EB7">
                      <w:rPr>
                        <w:rFonts w:ascii="Arial Black" w:hAnsi="Arial Black"/>
                      </w:rPr>
                      <w:fldChar w:fldCharType="end"/>
                    </w:r>
                  </w:p>
                </w:txbxContent>
              </v:textbox>
              <w10:wrap anchorx="page"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8B81D" w14:textId="77777777" w:rsidR="00DD7063" w:rsidRPr="006355D1" w:rsidRDefault="00DD7063">
    <w:pPr>
      <w:pStyle w:val="Header"/>
      <w:pBdr>
        <w:bottom w:val="single" w:sz="12" w:space="1" w:color="0070C0"/>
      </w:pBdr>
      <w:jc w:val="left"/>
      <w:rPr>
        <w:rFonts w:cs="Arial"/>
        <w:color w:val="44546A" w:themeColor="text2"/>
        <w:sz w:val="14"/>
        <w:szCs w:val="16"/>
      </w:rPr>
    </w:pPr>
    <w:r>
      <w:rPr>
        <w:rFonts w:cs="Arial"/>
        <w:noProof/>
        <w:color w:val="44546A" w:themeColor="text2"/>
        <w:sz w:val="14"/>
        <w:szCs w:val="16"/>
        <w:lang w:eastAsia="fr-FR"/>
      </w:rPr>
      <mc:AlternateContent>
        <mc:Choice Requires="wps">
          <w:drawing>
            <wp:anchor distT="0" distB="0" distL="114300" distR="114300" simplePos="0" relativeHeight="251645952" behindDoc="0" locked="0" layoutInCell="0" allowOverlap="1" wp14:anchorId="74219636" wp14:editId="478C900D">
              <wp:simplePos x="0" y="0"/>
              <wp:positionH relativeFrom="page">
                <wp:align>right</wp:align>
              </wp:positionH>
              <wp:positionV relativeFrom="topMargin">
                <wp:align>center</wp:align>
              </wp:positionV>
              <wp:extent cx="896620" cy="196850"/>
              <wp:effectExtent l="0" t="0" r="0" b="952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19685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2884AE" w14:textId="77777777" w:rsidR="00DD7063" w:rsidRPr="00CA3EB7" w:rsidRDefault="00DD7063">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48</w:t>
                          </w:r>
                          <w:r w:rsidRPr="00CA3EB7">
                            <w:rPr>
                              <w:rFonts w:ascii="Arial Black" w:hAnsi="Arial Black"/>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4219636" id="_x0000_t202" coordsize="21600,21600" o:spt="202" path="m,l,21600r21600,l21600,xe">
              <v:stroke joinstyle="miter"/>
              <v:path gradientshapeok="t" o:connecttype="rect"/>
            </v:shapetype>
            <v:shape id="Text Box 19" o:spid="_x0000_s1031" type="#_x0000_t202" style="position:absolute;margin-left:19.4pt;margin-top:0;width:70.6pt;height:15.5pt;z-index:25164595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" o:allowincell="f" fillcolor="#4472c4 [3204]" stroked="f">
              <v:textbox style="mso-fit-shape-to-text:t" inset=",0,,0">
                <w:txbxContent>
                  <w:p w14:paraId="1B2884AE" w14:textId="77777777" w:rsidR="00DD7063" w:rsidRPr="00CA3EB7" w:rsidRDefault="00DD7063">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48</w:t>
                    </w:r>
                    <w:r w:rsidRPr="00CA3EB7">
                      <w:rPr>
                        <w:rFonts w:ascii="Arial Black" w:hAnsi="Arial Black"/>
                      </w:rPr>
                      <w:fldChar w:fldCharType="end"/>
                    </w:r>
                  </w:p>
                </w:txbxContent>
              </v:textbox>
              <w10:wrap anchorx="page"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15BB2" w14:textId="77777777" w:rsidR="00D12ACB" w:rsidRPr="006355D1" w:rsidRDefault="00D12ACB">
    <w:pPr>
      <w:pStyle w:val="Header"/>
      <w:pBdr>
        <w:bottom w:val="single" w:sz="12" w:space="1" w:color="0070C0"/>
      </w:pBdr>
      <w:jc w:val="left"/>
      <w:rPr>
        <w:rFonts w:cs="Arial"/>
        <w:color w:val="44546A" w:themeColor="text2"/>
        <w:sz w:val="14"/>
        <w:szCs w:val="16"/>
      </w:rPr>
    </w:pPr>
    <w:r>
      <w:rPr>
        <w:rFonts w:cs="Arial"/>
        <w:noProof/>
        <w:color w:val="44546A" w:themeColor="text2"/>
        <w:sz w:val="14"/>
        <w:szCs w:val="16"/>
        <w:lang w:eastAsia="fr-FR"/>
      </w:rPr>
      <mc:AlternateContent>
        <mc:Choice Requires="wps">
          <w:drawing>
            <wp:anchor distT="0" distB="0" distL="114300" distR="114300" simplePos="0" relativeHeight="251666432" behindDoc="0" locked="0" layoutInCell="0" allowOverlap="1" wp14:anchorId="24806100" wp14:editId="6C16132A">
              <wp:simplePos x="0" y="0"/>
              <wp:positionH relativeFrom="page">
                <wp:align>right</wp:align>
              </wp:positionH>
              <wp:positionV relativeFrom="topMargin">
                <wp:align>center</wp:align>
              </wp:positionV>
              <wp:extent cx="896620" cy="196850"/>
              <wp:effectExtent l="0" t="0" r="0" b="9525"/>
              <wp:wrapNone/>
              <wp:docPr id="1763054993" name="Text Box 1763054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19685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ADE836" w14:textId="77777777" w:rsidR="00D12ACB" w:rsidRPr="00CA3EB7" w:rsidRDefault="00D12ACB">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82</w:t>
                          </w:r>
                          <w:r w:rsidRPr="00CA3EB7">
                            <w:rPr>
                              <w:rFonts w:ascii="Arial Black" w:hAnsi="Arial Black"/>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4806100" id="_x0000_t202" coordsize="21600,21600" o:spt="202" path="m,l,21600r21600,l21600,xe">
              <v:stroke joinstyle="miter"/>
              <v:path gradientshapeok="t" o:connecttype="rect"/>
            </v:shapetype>
            <v:shape id="Text Box 1763054993" o:spid="_x0000_s1033" type="#_x0000_t202" style="position:absolute;margin-left:19.4pt;margin-top:0;width:70.6pt;height:15.5pt;z-index:25166643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" o:allowincell="f" fillcolor="#4472c4 [3204]" stroked="f">
              <v:textbox style="mso-fit-shape-to-text:t" inset=",0,,0">
                <w:txbxContent>
                  <w:p w14:paraId="05ADE836" w14:textId="77777777" w:rsidR="00D12ACB" w:rsidRPr="00CA3EB7" w:rsidRDefault="00D12ACB">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82</w:t>
                    </w:r>
                    <w:r w:rsidRPr="00CA3EB7">
                      <w:rPr>
                        <w:rFonts w:ascii="Arial Black" w:hAnsi="Arial Black"/>
                      </w:rPr>
                      <w:fldChar w:fldCharType="end"/>
                    </w:r>
                  </w:p>
                </w:txbxContent>
              </v:textbox>
              <w10:wrap anchorx="page"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17ECA" w14:textId="30325E31" w:rsidR="0026616F" w:rsidRPr="00E37D01" w:rsidRDefault="0026616F" w:rsidP="00E37D01">
    <w:pPr>
      <w:pStyle w:val="Header"/>
      <w:pBdr>
        <w:bottom w:val="single" w:sz="12" w:space="1" w:color="0070C0"/>
      </w:pBdr>
      <w:jc w:val="left"/>
      <w:rPr>
        <w:rFonts w:cs="Arial"/>
        <w:color w:val="44546A" w:themeColor="text2"/>
        <w:sz w:val="14"/>
        <w:szCs w:val="16"/>
      </w:rPr>
    </w:pPr>
    <w:r>
      <w:rPr>
        <w:rFonts w:cs="Arial"/>
        <w:noProof/>
        <w:color w:val="44546A" w:themeColor="text2"/>
        <w:sz w:val="14"/>
        <w:szCs w:val="16"/>
        <w:lang w:eastAsia="fr-FR"/>
      </w:rPr>
      <mc:AlternateContent>
        <mc:Choice Requires="wps">
          <w:drawing>
            <wp:anchor distT="0" distB="0" distL="114300" distR="114300" simplePos="0" relativeHeight="251633664" behindDoc="0" locked="0" layoutInCell="0" allowOverlap="1" wp14:anchorId="7118A090" wp14:editId="58D4A501">
              <wp:simplePos x="0" y="0"/>
              <wp:positionH relativeFrom="page">
                <wp:align>right</wp:align>
              </wp:positionH>
              <wp:positionV relativeFrom="topMargin">
                <wp:align>center</wp:align>
              </wp:positionV>
              <wp:extent cx="896620" cy="196850"/>
              <wp:effectExtent l="0" t="0" r="0" b="952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19685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1F776C" w14:textId="77777777" w:rsidR="0026616F" w:rsidRPr="00CA3EB7" w:rsidRDefault="0026616F" w:rsidP="000B59A0">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FD588C">
                            <w:rPr>
                              <w:rFonts w:ascii="Arial Black" w:hAnsi="Arial Black"/>
                              <w:noProof/>
                              <w:color w:val="FFFFFF" w:themeColor="background1"/>
                            </w:rPr>
                            <w:t>8</w:t>
                          </w:r>
                          <w:r w:rsidRPr="00CA3EB7">
                            <w:rPr>
                              <w:rFonts w:ascii="Arial Black" w:hAnsi="Arial Black"/>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118A090" id="_x0000_t202" coordsize="21600,21600" o:spt="202" path="m,l,21600r21600,l21600,xe">
              <v:stroke joinstyle="miter"/>
              <v:path gradientshapeok="t" o:connecttype="rect"/>
            </v:shapetype>
            <v:shape id="Text Box 53" o:spid="_x0000_s1035" type="#_x0000_t202" style="position:absolute;margin-left:19.4pt;margin-top:0;width:70.6pt;height:15.5pt;z-index:2516336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" o:allowincell="f" fillcolor="#4472c4 [3204]" stroked="f">
              <v:textbox style="mso-fit-shape-to-text:t" inset=",0,,0">
                <w:txbxContent>
                  <w:p w14:paraId="141F776C" w14:textId="77777777" w:rsidR="0026616F" w:rsidRPr="00CA3EB7" w:rsidRDefault="0026616F" w:rsidP="000B59A0">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FD588C">
                      <w:rPr>
                        <w:rFonts w:ascii="Arial Black" w:hAnsi="Arial Black"/>
                        <w:noProof/>
                        <w:color w:val="FFFFFF" w:themeColor="background1"/>
                      </w:rPr>
                      <w:t>8</w:t>
                    </w:r>
                    <w:r w:rsidRPr="00CA3EB7">
                      <w:rPr>
                        <w:rFonts w:ascii="Arial Black" w:hAnsi="Arial Black"/>
                      </w:rPr>
                      <w:fldChar w:fldCharType="end"/>
                    </w:r>
                  </w:p>
                </w:txbxContent>
              </v:textbox>
              <w10:wrap anchorx="page"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B7C07" w14:textId="77777777" w:rsidR="00D73806" w:rsidRPr="007A484E" w:rsidRDefault="00D73806">
    <w:pPr>
      <w:pStyle w:val="Header"/>
      <w:pBdr>
        <w:bottom w:val="single" w:sz="12" w:space="1" w:color="0070C0"/>
      </w:pBdr>
      <w:jc w:val="left"/>
      <w:rPr>
        <w:rFonts w:cs="Arial"/>
        <w:color w:val="44546A" w:themeColor="text2"/>
        <w:sz w:val="14"/>
        <w:szCs w:val="16"/>
      </w:rPr>
    </w:pPr>
    <w:r>
      <w:rPr>
        <w:rFonts w:cs="Arial"/>
        <w:noProof/>
        <w:color w:val="44546A" w:themeColor="text2"/>
        <w:sz w:val="14"/>
        <w:szCs w:val="16"/>
        <w:lang w:eastAsia="fr-FR"/>
      </w:rPr>
      <mc:AlternateContent>
        <mc:Choice Requires="wps">
          <w:drawing>
            <wp:anchor distT="0" distB="0" distL="114300" distR="114300" simplePos="0" relativeHeight="251677696" behindDoc="0" locked="0" layoutInCell="0" allowOverlap="1" wp14:anchorId="676DE708" wp14:editId="7E45175D">
              <wp:simplePos x="0" y="0"/>
              <wp:positionH relativeFrom="page">
                <wp:align>right</wp:align>
              </wp:positionH>
              <wp:positionV relativeFrom="topMargin">
                <wp:align>center</wp:align>
              </wp:positionV>
              <wp:extent cx="896620" cy="196850"/>
              <wp:effectExtent l="0" t="0" r="0" b="9525"/>
              <wp:wrapNone/>
              <wp:docPr id="12257381" name="Text Box 12257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19685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FE47D" w14:textId="77777777" w:rsidR="00D73806" w:rsidRPr="00CA3EB7" w:rsidRDefault="00D73806">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6</w:t>
                          </w:r>
                          <w:r w:rsidRPr="00CA3EB7">
                            <w:rPr>
                              <w:rFonts w:ascii="Arial Black" w:hAnsi="Arial Black"/>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76DE708" id="_x0000_t202" coordsize="21600,21600" o:spt="202" path="m,l,21600r21600,l21600,xe">
              <v:stroke joinstyle="miter"/>
              <v:path gradientshapeok="t" o:connecttype="rect"/>
            </v:shapetype>
            <v:shape id="Text Box 12257381" o:spid="_x0000_s1036" type="#_x0000_t202" style="position:absolute;margin-left:19.4pt;margin-top:0;width:70.6pt;height:15.5pt;z-index:25167769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" o:allowincell="f" fillcolor="#4472c4 [3204]" stroked="f">
              <v:textbox style="mso-fit-shape-to-text:t" inset=",0,,0">
                <w:txbxContent>
                  <w:p w14:paraId="105FE47D" w14:textId="77777777" w:rsidR="00D73806" w:rsidRPr="00CA3EB7" w:rsidRDefault="00D73806">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6</w:t>
                    </w:r>
                    <w:r w:rsidRPr="00CA3EB7">
                      <w:rPr>
                        <w:rFonts w:ascii="Arial Black" w:hAnsi="Arial Black"/>
                      </w:rPr>
                      <w:fldChar w:fldCharType="end"/>
                    </w:r>
                  </w:p>
                </w:txbxContent>
              </v:textbox>
              <w10:wrap anchorx="page" anchory="margin"/>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B4FC6" w14:textId="77777777" w:rsidR="00D91992" w:rsidRPr="007A484E" w:rsidRDefault="00D91992">
    <w:pPr>
      <w:pStyle w:val="Header"/>
      <w:pBdr>
        <w:bottom w:val="single" w:sz="12" w:space="1" w:color="0070C0"/>
      </w:pBdr>
      <w:jc w:val="left"/>
      <w:rPr>
        <w:rFonts w:cs="Arial"/>
        <w:color w:val="44546A" w:themeColor="text2"/>
        <w:sz w:val="14"/>
        <w:szCs w:val="16"/>
      </w:rPr>
    </w:pPr>
    <w:r>
      <w:rPr>
        <w:rFonts w:cs="Arial"/>
        <w:noProof/>
        <w:color w:val="44546A" w:themeColor="text2"/>
        <w:sz w:val="14"/>
        <w:szCs w:val="16"/>
        <w:lang w:eastAsia="fr-FR"/>
      </w:rPr>
      <mc:AlternateContent>
        <mc:Choice Requires="wps">
          <w:drawing>
            <wp:anchor distT="0" distB="0" distL="114300" distR="114300" simplePos="0" relativeHeight="251682816" behindDoc="0" locked="0" layoutInCell="0" allowOverlap="1" wp14:anchorId="280DE0AF" wp14:editId="37716CE5">
              <wp:simplePos x="0" y="0"/>
              <wp:positionH relativeFrom="page">
                <wp:align>right</wp:align>
              </wp:positionH>
              <wp:positionV relativeFrom="topMargin">
                <wp:align>center</wp:align>
              </wp:positionV>
              <wp:extent cx="896620" cy="196850"/>
              <wp:effectExtent l="0" t="0" r="0" b="9525"/>
              <wp:wrapNone/>
              <wp:docPr id="1106021658" name="Text Box 1106021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19685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01D691" w14:textId="77777777" w:rsidR="00D91992" w:rsidRPr="00CA3EB7" w:rsidRDefault="00D91992">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6</w:t>
                          </w:r>
                          <w:r w:rsidRPr="00CA3EB7">
                            <w:rPr>
                              <w:rFonts w:ascii="Arial Black" w:hAnsi="Arial Black"/>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80DE0AF" id="_x0000_t202" coordsize="21600,21600" o:spt="202" path="m,l,21600r21600,l21600,xe">
              <v:stroke joinstyle="miter"/>
              <v:path gradientshapeok="t" o:connecttype="rect"/>
            </v:shapetype>
            <v:shape id="Text Box 1106021658" o:spid="_x0000_s1038" type="#_x0000_t202" style="position:absolute;margin-left:19.4pt;margin-top:0;width:70.6pt;height:15.5pt;z-index:2516828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" o:allowincell="f" fillcolor="#4472c4 [3204]" stroked="f">
              <v:textbox style="mso-fit-shape-to-text:t" inset=",0,,0">
                <w:txbxContent>
                  <w:p w14:paraId="6501D691" w14:textId="77777777" w:rsidR="00D91992" w:rsidRPr="00CA3EB7" w:rsidRDefault="00D91992">
                    <w:pPr>
                      <w:spacing w:after="0"/>
                      <w:rPr>
                        <w:rFonts w:ascii="Arial Black" w:hAnsi="Arial Black"/>
                        <w:color w:val="FFFFFF" w:themeColor="background1"/>
                      </w:rPr>
                    </w:pPr>
                    <w:r w:rsidRPr="00CA3EB7">
                      <w:rPr>
                        <w:rFonts w:ascii="Arial Black" w:hAnsi="Arial Black"/>
                      </w:rPr>
                      <w:fldChar w:fldCharType="begin"/>
                    </w:r>
                    <w:r w:rsidRPr="00CA3EB7">
                      <w:rPr>
                        <w:rFonts w:ascii="Arial Black" w:hAnsi="Arial Black"/>
                      </w:rPr>
                      <w:instrText xml:space="preserve"> PAGE   \* MERGEFORMAT </w:instrText>
                    </w:r>
                    <w:r w:rsidRPr="00CA3EB7">
                      <w:rPr>
                        <w:rFonts w:ascii="Arial Black" w:hAnsi="Arial Black"/>
                      </w:rPr>
                      <w:fldChar w:fldCharType="separate"/>
                    </w:r>
                    <w:r w:rsidRPr="0064349A">
                      <w:rPr>
                        <w:rFonts w:ascii="Arial Black" w:hAnsi="Arial Black"/>
                        <w:noProof/>
                        <w:color w:val="FFFFFF" w:themeColor="background1"/>
                      </w:rPr>
                      <w:t>6</w:t>
                    </w:r>
                    <w:r w:rsidRPr="00CA3EB7">
                      <w:rPr>
                        <w:rFonts w:ascii="Arial Black" w:hAnsi="Arial Black"/>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0960B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02565F"/>
    <w:multiLevelType w:val="multilevel"/>
    <w:tmpl w:val="76DC47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C203B"/>
    <w:multiLevelType w:val="hybridMultilevel"/>
    <w:tmpl w:val="7AEEA292"/>
    <w:lvl w:ilvl="0" w:tplc="0809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66918B6"/>
    <w:multiLevelType w:val="multilevel"/>
    <w:tmpl w:val="544A2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E04D4C"/>
    <w:multiLevelType w:val="hybridMultilevel"/>
    <w:tmpl w:val="9FAE873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912191E"/>
    <w:multiLevelType w:val="hybridMultilevel"/>
    <w:tmpl w:val="C9181E64"/>
    <w:lvl w:ilvl="0" w:tplc="040C0003">
      <w:start w:val="1"/>
      <w:numFmt w:val="bullet"/>
      <w:lvlText w:val="o"/>
      <w:lvlJc w:val="left"/>
      <w:pPr>
        <w:ind w:left="360" w:hanging="360"/>
      </w:pPr>
      <w:rPr>
        <w:rFonts w:ascii="Courier New" w:hAnsi="Courier New" w:cs="Courier New" w:hint="default"/>
        <w:color w:val="auto"/>
        <w:spacing w:val="0"/>
        <w:position w:val="0"/>
        <w:sz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9F23893"/>
    <w:multiLevelType w:val="hybridMultilevel"/>
    <w:tmpl w:val="C558498C"/>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7" w15:restartNumberingAfterBreak="0">
    <w:nsid w:val="0E11451B"/>
    <w:multiLevelType w:val="hybridMultilevel"/>
    <w:tmpl w:val="D7206D84"/>
    <w:lvl w:ilvl="0" w:tplc="F45C3314">
      <w:start w:val="1"/>
      <w:numFmt w:val="decimal"/>
      <w:pStyle w:val="Annexes"/>
      <w:lvlText w:val="Annexe %1"/>
      <w:lvlJc w:val="left"/>
      <w:pPr>
        <w:ind w:left="1212" w:hanging="360"/>
      </w:pPr>
      <w:rPr>
        <w:rFonts w:hint="default"/>
      </w:rPr>
    </w:lvl>
    <w:lvl w:ilvl="1" w:tplc="040C0003" w:tentative="1">
      <w:start w:val="1"/>
      <w:numFmt w:val="lowerLetter"/>
      <w:lvlText w:val="%2."/>
      <w:lvlJc w:val="left"/>
      <w:pPr>
        <w:ind w:left="1894" w:hanging="360"/>
      </w:pPr>
    </w:lvl>
    <w:lvl w:ilvl="2" w:tplc="040C0005" w:tentative="1">
      <w:start w:val="1"/>
      <w:numFmt w:val="lowerRoman"/>
      <w:lvlText w:val="%3."/>
      <w:lvlJc w:val="right"/>
      <w:pPr>
        <w:ind w:left="2614" w:hanging="180"/>
      </w:pPr>
    </w:lvl>
    <w:lvl w:ilvl="3" w:tplc="040C0001">
      <w:start w:val="1"/>
      <w:numFmt w:val="decimal"/>
      <w:lvlText w:val="%4."/>
      <w:lvlJc w:val="left"/>
      <w:pPr>
        <w:ind w:left="3334" w:hanging="360"/>
      </w:pPr>
    </w:lvl>
    <w:lvl w:ilvl="4" w:tplc="040C0003" w:tentative="1">
      <w:start w:val="1"/>
      <w:numFmt w:val="lowerLetter"/>
      <w:lvlText w:val="%5."/>
      <w:lvlJc w:val="left"/>
      <w:pPr>
        <w:ind w:left="4054" w:hanging="360"/>
      </w:pPr>
    </w:lvl>
    <w:lvl w:ilvl="5" w:tplc="040C0005" w:tentative="1">
      <w:start w:val="1"/>
      <w:numFmt w:val="lowerRoman"/>
      <w:lvlText w:val="%6."/>
      <w:lvlJc w:val="right"/>
      <w:pPr>
        <w:ind w:left="4774" w:hanging="180"/>
      </w:pPr>
    </w:lvl>
    <w:lvl w:ilvl="6" w:tplc="040C0001" w:tentative="1">
      <w:start w:val="1"/>
      <w:numFmt w:val="decimal"/>
      <w:lvlText w:val="%7."/>
      <w:lvlJc w:val="left"/>
      <w:pPr>
        <w:ind w:left="5494" w:hanging="360"/>
      </w:pPr>
    </w:lvl>
    <w:lvl w:ilvl="7" w:tplc="040C0003" w:tentative="1">
      <w:start w:val="1"/>
      <w:numFmt w:val="lowerLetter"/>
      <w:lvlText w:val="%8."/>
      <w:lvlJc w:val="left"/>
      <w:pPr>
        <w:ind w:left="6214" w:hanging="360"/>
      </w:pPr>
    </w:lvl>
    <w:lvl w:ilvl="8" w:tplc="040C0005" w:tentative="1">
      <w:start w:val="1"/>
      <w:numFmt w:val="lowerRoman"/>
      <w:lvlText w:val="%9."/>
      <w:lvlJc w:val="right"/>
      <w:pPr>
        <w:ind w:left="6934" w:hanging="180"/>
      </w:pPr>
    </w:lvl>
  </w:abstractNum>
  <w:abstractNum w:abstractNumId="8" w15:restartNumberingAfterBreak="0">
    <w:nsid w:val="0EAC17A0"/>
    <w:multiLevelType w:val="hybridMultilevel"/>
    <w:tmpl w:val="1A160592"/>
    <w:lvl w:ilvl="0" w:tplc="0809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11C018CB"/>
    <w:multiLevelType w:val="hybridMultilevel"/>
    <w:tmpl w:val="92F8DBC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3C762DD"/>
    <w:multiLevelType w:val="hybridMultilevel"/>
    <w:tmpl w:val="26D625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8356F1F"/>
    <w:multiLevelType w:val="hybridMultilevel"/>
    <w:tmpl w:val="05640A8C"/>
    <w:lvl w:ilvl="0" w:tplc="1DF0C34A">
      <w:start w:val="1"/>
      <w:numFmt w:val="bullet"/>
      <w:pStyle w:val="puces"/>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8E77D38"/>
    <w:multiLevelType w:val="multilevel"/>
    <w:tmpl w:val="3B8CB2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8E3BFB"/>
    <w:multiLevelType w:val="hybridMultilevel"/>
    <w:tmpl w:val="816A44B6"/>
    <w:lvl w:ilvl="0" w:tplc="04070003">
      <w:start w:val="1"/>
      <w:numFmt w:val="bullet"/>
      <w:lvlText w:val="o"/>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F9B480E"/>
    <w:multiLevelType w:val="hybridMultilevel"/>
    <w:tmpl w:val="D2A800AE"/>
    <w:lvl w:ilvl="0" w:tplc="04090001">
      <w:start w:val="1"/>
      <w:numFmt w:val="bullet"/>
      <w:lvlText w:val=""/>
      <w:lvlJc w:val="left"/>
      <w:pPr>
        <w:ind w:left="720" w:hanging="360"/>
      </w:pPr>
      <w:rPr>
        <w:rFonts w:ascii="Symbol" w:hAnsi="Symbol" w:hint="default"/>
      </w:rPr>
    </w:lvl>
    <w:lvl w:ilvl="1" w:tplc="52A4B8D0">
      <w:numFmt w:val="bullet"/>
      <w:lvlText w:val="•"/>
      <w:lvlJc w:val="left"/>
      <w:pPr>
        <w:ind w:left="502"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563501"/>
    <w:multiLevelType w:val="hybridMultilevel"/>
    <w:tmpl w:val="6234F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6013DA8"/>
    <w:multiLevelType w:val="hybridMultilevel"/>
    <w:tmpl w:val="7B062DA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940FB1"/>
    <w:multiLevelType w:val="multilevel"/>
    <w:tmpl w:val="23828814"/>
    <w:lvl w:ilvl="0">
      <w:start w:val="1"/>
      <w:numFmt w:val="bullet"/>
      <w:pStyle w:val="Bullet"/>
      <w:lvlText w:val=""/>
      <w:lvlJc w:val="left"/>
      <w:pPr>
        <w:tabs>
          <w:tab w:val="num" w:pos="1134"/>
        </w:tabs>
        <w:ind w:left="1134" w:hanging="567"/>
      </w:pPr>
      <w:rPr>
        <w:rFonts w:ascii="Wingdings 3" w:hAnsi="Wingdings 3" w:hint="default"/>
        <w:color w:val="FFCC00"/>
      </w:rPr>
    </w:lvl>
    <w:lvl w:ilvl="1">
      <w:start w:val="1"/>
      <w:numFmt w:val="bullet"/>
      <w:lvlText w:val=""/>
      <w:lvlJc w:val="left"/>
      <w:pPr>
        <w:tabs>
          <w:tab w:val="num" w:pos="1701"/>
        </w:tabs>
        <w:ind w:left="1701" w:hanging="567"/>
      </w:pPr>
      <w:rPr>
        <w:rFonts w:ascii="Wingdings 3" w:hAnsi="Wingdings 3" w:hint="default"/>
        <w:color w:val="FFCC00"/>
      </w:rPr>
    </w:lvl>
    <w:lvl w:ilvl="2">
      <w:start w:val="1"/>
      <w:numFmt w:val="none"/>
      <w:suff w:val="nothing"/>
      <w:lvlText w:val=""/>
      <w:lvlJc w:val="left"/>
      <w:pPr>
        <w:ind w:left="2007"/>
      </w:pPr>
      <w:rPr>
        <w:rFonts w:cs="Times New Roman" w:hint="default"/>
        <w:color w:val="auto"/>
        <w:sz w:val="20"/>
      </w:rPr>
    </w:lvl>
    <w:lvl w:ilvl="3">
      <w:start w:val="1"/>
      <w:numFmt w:val="none"/>
      <w:suff w:val="nothing"/>
      <w:lvlText w:val=""/>
      <w:lvlJc w:val="left"/>
      <w:pPr>
        <w:ind w:left="2007"/>
      </w:pPr>
      <w:rPr>
        <w:rFonts w:cs="Times New Roman" w:hint="default"/>
      </w:rPr>
    </w:lvl>
    <w:lvl w:ilvl="4">
      <w:start w:val="1"/>
      <w:numFmt w:val="none"/>
      <w:suff w:val="nothing"/>
      <w:lvlText w:val=""/>
      <w:lvlJc w:val="left"/>
      <w:pPr>
        <w:ind w:left="2007"/>
      </w:pPr>
      <w:rPr>
        <w:rFonts w:cs="Times New Roman" w:hint="default"/>
      </w:rPr>
    </w:lvl>
    <w:lvl w:ilvl="5">
      <w:start w:val="1"/>
      <w:numFmt w:val="none"/>
      <w:suff w:val="nothing"/>
      <w:lvlText w:val=""/>
      <w:lvlJc w:val="left"/>
      <w:pPr>
        <w:ind w:left="2007"/>
      </w:pPr>
      <w:rPr>
        <w:rFonts w:cs="Times New Roman" w:hint="default"/>
      </w:rPr>
    </w:lvl>
    <w:lvl w:ilvl="6">
      <w:start w:val="1"/>
      <w:numFmt w:val="none"/>
      <w:suff w:val="nothing"/>
      <w:lvlText w:val=""/>
      <w:lvlJc w:val="left"/>
      <w:pPr>
        <w:ind w:left="2007"/>
      </w:pPr>
      <w:rPr>
        <w:rFonts w:cs="Times New Roman" w:hint="default"/>
      </w:rPr>
    </w:lvl>
    <w:lvl w:ilvl="7">
      <w:start w:val="1"/>
      <w:numFmt w:val="none"/>
      <w:suff w:val="nothing"/>
      <w:lvlText w:val=""/>
      <w:lvlJc w:val="left"/>
      <w:pPr>
        <w:ind w:left="2007"/>
      </w:pPr>
      <w:rPr>
        <w:rFonts w:cs="Times New Roman" w:hint="default"/>
      </w:rPr>
    </w:lvl>
    <w:lvl w:ilvl="8">
      <w:start w:val="1"/>
      <w:numFmt w:val="none"/>
      <w:suff w:val="nothing"/>
      <w:lvlText w:val=""/>
      <w:lvlJc w:val="left"/>
      <w:pPr>
        <w:ind w:left="2007"/>
      </w:pPr>
      <w:rPr>
        <w:rFonts w:cs="Times New Roman" w:hint="default"/>
      </w:rPr>
    </w:lvl>
  </w:abstractNum>
  <w:abstractNum w:abstractNumId="18" w15:restartNumberingAfterBreak="0">
    <w:nsid w:val="28D76BA0"/>
    <w:multiLevelType w:val="hybridMultilevel"/>
    <w:tmpl w:val="53B0DB04"/>
    <w:lvl w:ilvl="0" w:tplc="040C0005">
      <w:start w:val="1"/>
      <w:numFmt w:val="bullet"/>
      <w:lvlText w:val=""/>
      <w:lvlJc w:val="left"/>
      <w:pPr>
        <w:ind w:left="502" w:hanging="360"/>
      </w:pPr>
      <w:rPr>
        <w:rFonts w:ascii="Wingdings" w:hAnsi="Wingdings"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6A7623"/>
    <w:multiLevelType w:val="hybridMultilevel"/>
    <w:tmpl w:val="E1E00F96"/>
    <w:lvl w:ilvl="0" w:tplc="040C0005">
      <w:start w:val="1"/>
      <w:numFmt w:val="bullet"/>
      <w:lvlText w:val=""/>
      <w:lvlJc w:val="left"/>
      <w:pPr>
        <w:ind w:left="502" w:hanging="360"/>
      </w:pPr>
      <w:rPr>
        <w:rFonts w:ascii="Wingdings" w:hAnsi="Wingdings"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352FE4"/>
    <w:multiLevelType w:val="hybridMultilevel"/>
    <w:tmpl w:val="FE886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6755B78"/>
    <w:multiLevelType w:val="hybridMultilevel"/>
    <w:tmpl w:val="85D47F5C"/>
    <w:lvl w:ilvl="0" w:tplc="08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E9E6808"/>
    <w:multiLevelType w:val="hybridMultilevel"/>
    <w:tmpl w:val="363635A8"/>
    <w:lvl w:ilvl="0" w:tplc="845C57CA">
      <w:start w:val="1"/>
      <w:numFmt w:val="bullet"/>
      <w:pStyle w:val="BulletList1"/>
      <w:lvlText w:val=""/>
      <w:lvlJc w:val="left"/>
      <w:pPr>
        <w:ind w:left="644" w:hanging="360"/>
      </w:pPr>
      <w:rPr>
        <w:rFonts w:ascii="Symbol" w:hAnsi="Symbol" w:hint="default"/>
      </w:rPr>
    </w:lvl>
    <w:lvl w:ilvl="1" w:tplc="040C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AF6ED1"/>
    <w:multiLevelType w:val="hybridMultilevel"/>
    <w:tmpl w:val="26C6CB40"/>
    <w:lvl w:ilvl="0" w:tplc="34DC3182">
      <w:numFmt w:val="bullet"/>
      <w:lvlText w:val="•"/>
      <w:lvlJc w:val="left"/>
      <w:pPr>
        <w:ind w:left="360" w:hanging="360"/>
      </w:pPr>
      <w:rPr>
        <w:rFonts w:ascii="Calibri" w:hAnsi="Calibri" w:cs="Calibri" w:hint="default"/>
        <w:color w:val="auto"/>
        <w:spacing w:val="0"/>
        <w:position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3EB72A80"/>
    <w:multiLevelType w:val="hybridMultilevel"/>
    <w:tmpl w:val="3410B7E2"/>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1A4048C"/>
    <w:multiLevelType w:val="hybridMultilevel"/>
    <w:tmpl w:val="097881F2"/>
    <w:styleLink w:val="ParaNumbering"/>
    <w:lvl w:ilvl="0" w:tplc="D0CEFA64">
      <w:start w:val="1"/>
      <w:numFmt w:val="bullet"/>
      <w:pStyle w:val="Bullet2"/>
      <w:lvlText w:val=""/>
      <w:lvlJc w:val="left"/>
      <w:pPr>
        <w:ind w:left="764" w:hanging="360"/>
      </w:pPr>
      <w:rPr>
        <w:rFonts w:ascii="Wingdings" w:hAnsi="Wingdings" w:hint="default"/>
        <w:color w:val="FFC000"/>
        <w:spacing w:val="0"/>
        <w:position w:val="0"/>
        <w:sz w:val="20"/>
      </w:rPr>
    </w:lvl>
    <w:lvl w:ilvl="1" w:tplc="04090019">
      <w:start w:val="1"/>
      <w:numFmt w:val="lowerLetter"/>
      <w:lvlText w:val="%2."/>
      <w:lvlJc w:val="left"/>
      <w:pPr>
        <w:ind w:left="1484" w:hanging="360"/>
      </w:pPr>
    </w:lvl>
    <w:lvl w:ilvl="2" w:tplc="0409001B">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26" w15:restartNumberingAfterBreak="0">
    <w:nsid w:val="433E623E"/>
    <w:multiLevelType w:val="multilevel"/>
    <w:tmpl w:val="6E621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7C63CE"/>
    <w:multiLevelType w:val="hybridMultilevel"/>
    <w:tmpl w:val="612AE5F0"/>
    <w:lvl w:ilvl="0" w:tplc="040C000D">
      <w:start w:val="1"/>
      <w:numFmt w:val="bullet"/>
      <w:lvlText w:val=""/>
      <w:lvlJc w:val="left"/>
      <w:pPr>
        <w:ind w:left="644"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7CB0287"/>
    <w:multiLevelType w:val="hybridMultilevel"/>
    <w:tmpl w:val="3872C23E"/>
    <w:lvl w:ilvl="0" w:tplc="CA688A64">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hint="default"/>
      </w:rPr>
    </w:lvl>
    <w:lvl w:ilvl="8" w:tplc="08090005">
      <w:start w:val="1"/>
      <w:numFmt w:val="bullet"/>
      <w:lvlText w:val=""/>
      <w:lvlJc w:val="left"/>
      <w:pPr>
        <w:ind w:left="6120" w:hanging="360"/>
      </w:pPr>
      <w:rPr>
        <w:rFonts w:ascii="Wingdings" w:hAnsi="Wingdings" w:hint="default"/>
      </w:rPr>
    </w:lvl>
  </w:abstractNum>
  <w:abstractNum w:abstractNumId="29" w15:restartNumberingAfterBreak="0">
    <w:nsid w:val="4A310D66"/>
    <w:multiLevelType w:val="hybridMultilevel"/>
    <w:tmpl w:val="80A80CA2"/>
    <w:lvl w:ilvl="0" w:tplc="CA688A64">
      <w:start w:val="1"/>
      <w:numFmt w:val="bullet"/>
      <w:lvlText w:val=""/>
      <w:lvlJc w:val="left"/>
      <w:pPr>
        <w:ind w:left="894" w:hanging="360"/>
      </w:pPr>
      <w:rPr>
        <w:rFonts w:ascii="Wingdings" w:hAnsi="Wingdings" w:hint="default"/>
      </w:rPr>
    </w:lvl>
    <w:lvl w:ilvl="1" w:tplc="FFFFFFFF" w:tentative="1">
      <w:start w:val="1"/>
      <w:numFmt w:val="bullet"/>
      <w:lvlText w:val="o"/>
      <w:lvlJc w:val="left"/>
      <w:pPr>
        <w:ind w:left="1614" w:hanging="360"/>
      </w:pPr>
      <w:rPr>
        <w:rFonts w:ascii="Courier New" w:hAnsi="Courier New" w:cs="Courier New" w:hint="default"/>
      </w:rPr>
    </w:lvl>
    <w:lvl w:ilvl="2" w:tplc="FFFFFFFF" w:tentative="1">
      <w:start w:val="1"/>
      <w:numFmt w:val="bullet"/>
      <w:lvlText w:val=""/>
      <w:lvlJc w:val="left"/>
      <w:pPr>
        <w:ind w:left="2334" w:hanging="360"/>
      </w:pPr>
      <w:rPr>
        <w:rFonts w:ascii="Wingdings" w:hAnsi="Wingdings" w:hint="default"/>
      </w:rPr>
    </w:lvl>
    <w:lvl w:ilvl="3" w:tplc="FFFFFFFF" w:tentative="1">
      <w:start w:val="1"/>
      <w:numFmt w:val="bullet"/>
      <w:lvlText w:val=""/>
      <w:lvlJc w:val="left"/>
      <w:pPr>
        <w:ind w:left="3054" w:hanging="360"/>
      </w:pPr>
      <w:rPr>
        <w:rFonts w:ascii="Symbol" w:hAnsi="Symbol" w:hint="default"/>
      </w:rPr>
    </w:lvl>
    <w:lvl w:ilvl="4" w:tplc="FFFFFFFF" w:tentative="1">
      <w:start w:val="1"/>
      <w:numFmt w:val="bullet"/>
      <w:lvlText w:val="o"/>
      <w:lvlJc w:val="left"/>
      <w:pPr>
        <w:ind w:left="3774" w:hanging="360"/>
      </w:pPr>
      <w:rPr>
        <w:rFonts w:ascii="Courier New" w:hAnsi="Courier New" w:cs="Courier New" w:hint="default"/>
      </w:rPr>
    </w:lvl>
    <w:lvl w:ilvl="5" w:tplc="FFFFFFFF" w:tentative="1">
      <w:start w:val="1"/>
      <w:numFmt w:val="bullet"/>
      <w:lvlText w:val=""/>
      <w:lvlJc w:val="left"/>
      <w:pPr>
        <w:ind w:left="4494" w:hanging="360"/>
      </w:pPr>
      <w:rPr>
        <w:rFonts w:ascii="Wingdings" w:hAnsi="Wingdings" w:hint="default"/>
      </w:rPr>
    </w:lvl>
    <w:lvl w:ilvl="6" w:tplc="FFFFFFFF" w:tentative="1">
      <w:start w:val="1"/>
      <w:numFmt w:val="bullet"/>
      <w:lvlText w:val=""/>
      <w:lvlJc w:val="left"/>
      <w:pPr>
        <w:ind w:left="5214" w:hanging="360"/>
      </w:pPr>
      <w:rPr>
        <w:rFonts w:ascii="Symbol" w:hAnsi="Symbol" w:hint="default"/>
      </w:rPr>
    </w:lvl>
    <w:lvl w:ilvl="7" w:tplc="FFFFFFFF" w:tentative="1">
      <w:start w:val="1"/>
      <w:numFmt w:val="bullet"/>
      <w:lvlText w:val="o"/>
      <w:lvlJc w:val="left"/>
      <w:pPr>
        <w:ind w:left="5934" w:hanging="360"/>
      </w:pPr>
      <w:rPr>
        <w:rFonts w:ascii="Courier New" w:hAnsi="Courier New" w:cs="Courier New" w:hint="default"/>
      </w:rPr>
    </w:lvl>
    <w:lvl w:ilvl="8" w:tplc="FFFFFFFF" w:tentative="1">
      <w:start w:val="1"/>
      <w:numFmt w:val="bullet"/>
      <w:lvlText w:val=""/>
      <w:lvlJc w:val="left"/>
      <w:pPr>
        <w:ind w:left="6654" w:hanging="360"/>
      </w:pPr>
      <w:rPr>
        <w:rFonts w:ascii="Wingdings" w:hAnsi="Wingdings" w:hint="default"/>
      </w:rPr>
    </w:lvl>
  </w:abstractNum>
  <w:abstractNum w:abstractNumId="30" w15:restartNumberingAfterBreak="0">
    <w:nsid w:val="4F623352"/>
    <w:multiLevelType w:val="hybridMultilevel"/>
    <w:tmpl w:val="0B620B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0E34B8D"/>
    <w:multiLevelType w:val="hybridMultilevel"/>
    <w:tmpl w:val="6F347E96"/>
    <w:lvl w:ilvl="0" w:tplc="A726F442">
      <w:numFmt w:val="bullet"/>
      <w:lvlText w:val=""/>
      <w:lvlJc w:val="left"/>
      <w:pPr>
        <w:ind w:left="402" w:hanging="339"/>
      </w:pPr>
      <w:rPr>
        <w:rFonts w:ascii="Wingdings" w:eastAsia="Wingdings" w:hAnsi="Wingdings" w:cs="Wingdings" w:hint="default"/>
        <w:b w:val="0"/>
        <w:bCs w:val="0"/>
        <w:i w:val="0"/>
        <w:iCs w:val="0"/>
        <w:w w:val="103"/>
        <w:sz w:val="18"/>
        <w:szCs w:val="18"/>
        <w:lang w:val="fr-FR" w:eastAsia="en-US" w:bidi="ar-SA"/>
      </w:rPr>
    </w:lvl>
    <w:lvl w:ilvl="1" w:tplc="2690AC56">
      <w:numFmt w:val="bullet"/>
      <w:lvlText w:val="•"/>
      <w:lvlJc w:val="left"/>
      <w:pPr>
        <w:ind w:left="731" w:hanging="339"/>
      </w:pPr>
      <w:rPr>
        <w:rFonts w:hint="default"/>
        <w:lang w:val="fr-FR" w:eastAsia="en-US" w:bidi="ar-SA"/>
      </w:rPr>
    </w:lvl>
    <w:lvl w:ilvl="2" w:tplc="04DCA718">
      <w:numFmt w:val="bullet"/>
      <w:lvlText w:val="•"/>
      <w:lvlJc w:val="left"/>
      <w:pPr>
        <w:ind w:left="1063" w:hanging="339"/>
      </w:pPr>
      <w:rPr>
        <w:rFonts w:hint="default"/>
        <w:lang w:val="fr-FR" w:eastAsia="en-US" w:bidi="ar-SA"/>
      </w:rPr>
    </w:lvl>
    <w:lvl w:ilvl="3" w:tplc="EE2836A0">
      <w:numFmt w:val="bullet"/>
      <w:lvlText w:val="•"/>
      <w:lvlJc w:val="left"/>
      <w:pPr>
        <w:ind w:left="1395" w:hanging="339"/>
      </w:pPr>
      <w:rPr>
        <w:rFonts w:hint="default"/>
        <w:lang w:val="fr-FR" w:eastAsia="en-US" w:bidi="ar-SA"/>
      </w:rPr>
    </w:lvl>
    <w:lvl w:ilvl="4" w:tplc="EB8CED68">
      <w:numFmt w:val="bullet"/>
      <w:lvlText w:val="•"/>
      <w:lvlJc w:val="left"/>
      <w:pPr>
        <w:ind w:left="1726" w:hanging="339"/>
      </w:pPr>
      <w:rPr>
        <w:rFonts w:hint="default"/>
        <w:lang w:val="fr-FR" w:eastAsia="en-US" w:bidi="ar-SA"/>
      </w:rPr>
    </w:lvl>
    <w:lvl w:ilvl="5" w:tplc="4C780966">
      <w:numFmt w:val="bullet"/>
      <w:lvlText w:val="•"/>
      <w:lvlJc w:val="left"/>
      <w:pPr>
        <w:ind w:left="2058" w:hanging="339"/>
      </w:pPr>
      <w:rPr>
        <w:rFonts w:hint="default"/>
        <w:lang w:val="fr-FR" w:eastAsia="en-US" w:bidi="ar-SA"/>
      </w:rPr>
    </w:lvl>
    <w:lvl w:ilvl="6" w:tplc="DB062196">
      <w:numFmt w:val="bullet"/>
      <w:lvlText w:val="•"/>
      <w:lvlJc w:val="left"/>
      <w:pPr>
        <w:ind w:left="2390" w:hanging="339"/>
      </w:pPr>
      <w:rPr>
        <w:rFonts w:hint="default"/>
        <w:lang w:val="fr-FR" w:eastAsia="en-US" w:bidi="ar-SA"/>
      </w:rPr>
    </w:lvl>
    <w:lvl w:ilvl="7" w:tplc="0114A4A0">
      <w:numFmt w:val="bullet"/>
      <w:lvlText w:val="•"/>
      <w:lvlJc w:val="left"/>
      <w:pPr>
        <w:ind w:left="2721" w:hanging="339"/>
      </w:pPr>
      <w:rPr>
        <w:rFonts w:hint="default"/>
        <w:lang w:val="fr-FR" w:eastAsia="en-US" w:bidi="ar-SA"/>
      </w:rPr>
    </w:lvl>
    <w:lvl w:ilvl="8" w:tplc="0E58AF6C">
      <w:numFmt w:val="bullet"/>
      <w:lvlText w:val="•"/>
      <w:lvlJc w:val="left"/>
      <w:pPr>
        <w:ind w:left="3053" w:hanging="339"/>
      </w:pPr>
      <w:rPr>
        <w:rFonts w:hint="default"/>
        <w:lang w:val="fr-FR" w:eastAsia="en-US" w:bidi="ar-SA"/>
      </w:rPr>
    </w:lvl>
  </w:abstractNum>
  <w:abstractNum w:abstractNumId="32" w15:restartNumberingAfterBreak="0">
    <w:nsid w:val="517B15E6"/>
    <w:multiLevelType w:val="hybridMultilevel"/>
    <w:tmpl w:val="9FAE8732"/>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3" w15:restartNumberingAfterBreak="0">
    <w:nsid w:val="53ED6D4E"/>
    <w:multiLevelType w:val="hybridMultilevel"/>
    <w:tmpl w:val="EBC483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4C2560E"/>
    <w:multiLevelType w:val="hybridMultilevel"/>
    <w:tmpl w:val="2940F7B2"/>
    <w:lvl w:ilvl="0" w:tplc="0809000D">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hint="default"/>
      </w:rPr>
    </w:lvl>
    <w:lvl w:ilvl="8" w:tplc="08090005">
      <w:start w:val="1"/>
      <w:numFmt w:val="bullet"/>
      <w:lvlText w:val=""/>
      <w:lvlJc w:val="left"/>
      <w:pPr>
        <w:ind w:left="6120" w:hanging="360"/>
      </w:pPr>
      <w:rPr>
        <w:rFonts w:ascii="Wingdings" w:hAnsi="Wingdings" w:hint="default"/>
      </w:rPr>
    </w:lvl>
  </w:abstractNum>
  <w:abstractNum w:abstractNumId="35" w15:restartNumberingAfterBreak="0">
    <w:nsid w:val="564A1AFC"/>
    <w:multiLevelType w:val="hybridMultilevel"/>
    <w:tmpl w:val="FA2AC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5A35EA"/>
    <w:multiLevelType w:val="hybridMultilevel"/>
    <w:tmpl w:val="1B68ECE0"/>
    <w:lvl w:ilvl="0" w:tplc="0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90C6359"/>
    <w:multiLevelType w:val="hybridMultilevel"/>
    <w:tmpl w:val="1EF85058"/>
    <w:lvl w:ilvl="0" w:tplc="FFFFFFFF">
      <w:start w:val="1"/>
      <w:numFmt w:val="bullet"/>
      <w:lvlText w:val="-"/>
      <w:lvlJc w:val="left"/>
      <w:pPr>
        <w:ind w:left="360" w:hanging="360"/>
      </w:pPr>
      <w:rPr>
        <w:rFonts w:ascii="Times New Roman" w:hAnsi="Times New Roman" w:hint="default"/>
        <w:color w:val="auto"/>
        <w:spacing w:val="0"/>
        <w:position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5C1B344B"/>
    <w:multiLevelType w:val="hybridMultilevel"/>
    <w:tmpl w:val="A650E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C987FC7"/>
    <w:multiLevelType w:val="hybridMultilevel"/>
    <w:tmpl w:val="AACA7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52134E"/>
    <w:multiLevelType w:val="hybridMultilevel"/>
    <w:tmpl w:val="636696D8"/>
    <w:lvl w:ilvl="0" w:tplc="040C0001">
      <w:numFmt w:val="bullet"/>
      <w:pStyle w:val="Lis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Times New Roman"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Times New Roman"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2913043"/>
    <w:multiLevelType w:val="hybridMultilevel"/>
    <w:tmpl w:val="B3FE87B0"/>
    <w:lvl w:ilvl="0" w:tplc="040C0001">
      <w:start w:val="1"/>
      <w:numFmt w:val="bullet"/>
      <w:pStyle w:val="Normal1"/>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o"/>
      <w:lvlJc w:val="left"/>
      <w:pPr>
        <w:tabs>
          <w:tab w:val="num" w:pos="2160"/>
        </w:tabs>
        <w:ind w:left="2160" w:hanging="360"/>
      </w:pPr>
      <w:rPr>
        <w:rFonts w:ascii="Courier New" w:hAnsi="Courier New"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44A43FE"/>
    <w:multiLevelType w:val="hybridMultilevel"/>
    <w:tmpl w:val="6540C578"/>
    <w:lvl w:ilvl="0" w:tplc="FA58AE8C">
      <w:start w:val="1"/>
      <w:numFmt w:val="bullet"/>
      <w:pStyle w:val="NoSpacing"/>
      <w:lvlText w:val=""/>
      <w:lvlJc w:val="left"/>
      <w:pPr>
        <w:ind w:left="720" w:hanging="360"/>
      </w:pPr>
      <w:rPr>
        <w:rFonts w:ascii="Wingdings" w:hAnsi="Wingdings" w:hint="default"/>
        <w:b w:val="0"/>
        <w:bCs w:val="0"/>
        <w:i w:val="0"/>
        <w:iCs w:val="0"/>
        <w:w w:val="99"/>
        <w:sz w:val="21"/>
        <w:szCs w:val="2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99E1240"/>
    <w:multiLevelType w:val="multilevel"/>
    <w:tmpl w:val="AD9CED6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0A65ADA"/>
    <w:multiLevelType w:val="hybridMultilevel"/>
    <w:tmpl w:val="431CDC3C"/>
    <w:lvl w:ilvl="0" w:tplc="0809000D">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hint="default"/>
      </w:rPr>
    </w:lvl>
    <w:lvl w:ilvl="8" w:tplc="08090005">
      <w:start w:val="1"/>
      <w:numFmt w:val="bullet"/>
      <w:lvlText w:val=""/>
      <w:lvlJc w:val="left"/>
      <w:pPr>
        <w:ind w:left="6120" w:hanging="360"/>
      </w:pPr>
      <w:rPr>
        <w:rFonts w:ascii="Wingdings" w:hAnsi="Wingdings" w:hint="default"/>
      </w:rPr>
    </w:lvl>
  </w:abstractNum>
  <w:abstractNum w:abstractNumId="45" w15:restartNumberingAfterBreak="0">
    <w:nsid w:val="762D6DFB"/>
    <w:multiLevelType w:val="hybridMultilevel"/>
    <w:tmpl w:val="B3488894"/>
    <w:lvl w:ilvl="0" w:tplc="0809000D">
      <w:start w:val="1"/>
      <w:numFmt w:val="bullet"/>
      <w:lvlText w:val=""/>
      <w:lvlJc w:val="left"/>
      <w:pPr>
        <w:ind w:left="720" w:hanging="360"/>
      </w:pPr>
      <w:rPr>
        <w:rFonts w:ascii="Wingdings" w:hAnsi="Wingdings" w:hint="default"/>
      </w:rPr>
    </w:lvl>
    <w:lvl w:ilvl="1" w:tplc="023C137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A1120A3"/>
    <w:multiLevelType w:val="hybridMultilevel"/>
    <w:tmpl w:val="F2D226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A3B054F"/>
    <w:multiLevelType w:val="multilevel"/>
    <w:tmpl w:val="9D56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BB367A5"/>
    <w:multiLevelType w:val="multilevel"/>
    <w:tmpl w:val="0C3A564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004" w:hanging="720"/>
      </w:pPr>
      <w:rPr>
        <w:rFonts w:hint="default"/>
      </w:rPr>
    </w:lvl>
    <w:lvl w:ilvl="2">
      <w:start w:val="1"/>
      <w:numFmt w:val="decimal"/>
      <w:pStyle w:val="Heading3"/>
      <w:lvlText w:val="%1.%2.%3."/>
      <w:lvlJc w:val="left"/>
      <w:pPr>
        <w:ind w:left="1288" w:hanging="720"/>
      </w:pPr>
      <w:rPr>
        <w:rFonts w:hint="default"/>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num w:numId="1" w16cid:durableId="564688112">
    <w:abstractNumId w:val="48"/>
  </w:num>
  <w:num w:numId="2" w16cid:durableId="1156801685">
    <w:abstractNumId w:val="22"/>
  </w:num>
  <w:num w:numId="3" w16cid:durableId="1216813303">
    <w:abstractNumId w:val="41"/>
  </w:num>
  <w:num w:numId="4" w16cid:durableId="2113619744">
    <w:abstractNumId w:val="14"/>
  </w:num>
  <w:num w:numId="5" w16cid:durableId="1377781689">
    <w:abstractNumId w:val="17"/>
  </w:num>
  <w:num w:numId="6" w16cid:durableId="1941452151">
    <w:abstractNumId w:val="46"/>
  </w:num>
  <w:num w:numId="7" w16cid:durableId="1249509432">
    <w:abstractNumId w:val="40"/>
  </w:num>
  <w:num w:numId="8" w16cid:durableId="1890417200">
    <w:abstractNumId w:val="7"/>
  </w:num>
  <w:num w:numId="9" w16cid:durableId="1281914320">
    <w:abstractNumId w:val="15"/>
  </w:num>
  <w:num w:numId="10" w16cid:durableId="90514489">
    <w:abstractNumId w:val="42"/>
  </w:num>
  <w:num w:numId="11" w16cid:durableId="383871680">
    <w:abstractNumId w:val="33"/>
  </w:num>
  <w:num w:numId="12" w16cid:durableId="1707482920">
    <w:abstractNumId w:val="25"/>
  </w:num>
  <w:num w:numId="13" w16cid:durableId="1628898528">
    <w:abstractNumId w:val="19"/>
  </w:num>
  <w:num w:numId="14" w16cid:durableId="1641887000">
    <w:abstractNumId w:val="18"/>
  </w:num>
  <w:num w:numId="15" w16cid:durableId="1102144024">
    <w:abstractNumId w:val="31"/>
  </w:num>
  <w:num w:numId="16" w16cid:durableId="1807896042">
    <w:abstractNumId w:val="36"/>
  </w:num>
  <w:num w:numId="17" w16cid:durableId="1675453752">
    <w:abstractNumId w:val="38"/>
  </w:num>
  <w:num w:numId="18" w16cid:durableId="133591556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15770762">
    <w:abstractNumId w:val="35"/>
  </w:num>
  <w:num w:numId="20" w16cid:durableId="155610232">
    <w:abstractNumId w:val="2"/>
  </w:num>
  <w:num w:numId="21" w16cid:durableId="772281304">
    <w:abstractNumId w:val="3"/>
  </w:num>
  <w:num w:numId="22" w16cid:durableId="2009475700">
    <w:abstractNumId w:val="0"/>
  </w:num>
  <w:num w:numId="23" w16cid:durableId="2014261629">
    <w:abstractNumId w:val="47"/>
  </w:num>
  <w:num w:numId="24" w16cid:durableId="630794107">
    <w:abstractNumId w:val="32"/>
  </w:num>
  <w:num w:numId="25" w16cid:durableId="723867756">
    <w:abstractNumId w:val="24"/>
  </w:num>
  <w:num w:numId="26" w16cid:durableId="688526521">
    <w:abstractNumId w:val="8"/>
  </w:num>
  <w:num w:numId="27" w16cid:durableId="1352532181">
    <w:abstractNumId w:val="13"/>
  </w:num>
  <w:num w:numId="28" w16cid:durableId="1419447342">
    <w:abstractNumId w:val="27"/>
  </w:num>
  <w:num w:numId="29" w16cid:durableId="373965895">
    <w:abstractNumId w:val="23"/>
  </w:num>
  <w:num w:numId="30" w16cid:durableId="383985551">
    <w:abstractNumId w:val="37"/>
  </w:num>
  <w:num w:numId="31" w16cid:durableId="572588762">
    <w:abstractNumId w:val="5"/>
  </w:num>
  <w:num w:numId="32" w16cid:durableId="1047756014">
    <w:abstractNumId w:val="34"/>
  </w:num>
  <w:num w:numId="33" w16cid:durableId="962730539">
    <w:abstractNumId w:val="28"/>
  </w:num>
  <w:num w:numId="34" w16cid:durableId="132332675">
    <w:abstractNumId w:val="44"/>
  </w:num>
  <w:num w:numId="35" w16cid:durableId="1312564064">
    <w:abstractNumId w:val="11"/>
  </w:num>
  <w:num w:numId="36" w16cid:durableId="676267786">
    <w:abstractNumId w:val="43"/>
  </w:num>
  <w:num w:numId="37" w16cid:durableId="383874584">
    <w:abstractNumId w:val="9"/>
  </w:num>
  <w:num w:numId="38" w16cid:durableId="1848206684">
    <w:abstractNumId w:val="45"/>
  </w:num>
  <w:num w:numId="39" w16cid:durableId="1221284982">
    <w:abstractNumId w:val="29"/>
  </w:num>
  <w:num w:numId="40" w16cid:durableId="672033073">
    <w:abstractNumId w:val="21"/>
  </w:num>
  <w:num w:numId="41" w16cid:durableId="1674722308">
    <w:abstractNumId w:val="6"/>
  </w:num>
  <w:num w:numId="42" w16cid:durableId="2130970443">
    <w:abstractNumId w:val="20"/>
  </w:num>
  <w:num w:numId="43" w16cid:durableId="1357659874">
    <w:abstractNumId w:val="10"/>
  </w:num>
  <w:num w:numId="44" w16cid:durableId="1557005946">
    <w:abstractNumId w:val="16"/>
  </w:num>
  <w:num w:numId="45" w16cid:durableId="276064998">
    <w:abstractNumId w:val="4"/>
  </w:num>
  <w:num w:numId="46" w16cid:durableId="152483088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37430422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714573959">
    <w:abstractNumId w:val="30"/>
  </w:num>
  <w:num w:numId="49" w16cid:durableId="980158348">
    <w:abstractNumId w:val="48"/>
  </w:num>
  <w:num w:numId="50" w16cid:durableId="13154524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575477232">
    <w:abstractNumId w:val="48"/>
  </w:num>
  <w:num w:numId="52" w16cid:durableId="527639739">
    <w:abstractNumId w:val="48"/>
  </w:num>
  <w:num w:numId="53" w16cid:durableId="1602107382">
    <w:abstractNumId w:val="48"/>
  </w:num>
  <w:num w:numId="54" w16cid:durableId="1012297443">
    <w:abstractNumId w:val="39"/>
  </w:num>
  <w:num w:numId="55" w16cid:durableId="51901006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550338444">
    <w:abstractNumId w:val="48"/>
  </w:num>
  <w:num w:numId="57" w16cid:durableId="763262477">
    <w:abstractNumId w:val="26"/>
  </w:num>
  <w:num w:numId="58" w16cid:durableId="463743961">
    <w:abstractNumId w:val="12"/>
  </w:num>
  <w:num w:numId="59" w16cid:durableId="325135901">
    <w:abstractNumId w:val="1"/>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uyem Rais">
    <w15:presenceInfo w15:providerId="Windows Live" w15:userId="b45eafe4bd07ff5c"/>
  </w15:person>
  <w15:person w15:author="Mohamed Amine Sdiri">
    <w15:presenceInfo w15:providerId="Windows Live" w15:userId="332c8d7f3a4fd03a"/>
  </w15:person>
  <w15:person w15:author="Khaled Amri">
    <w15:presenceInfo w15:providerId="Windows Live" w15:userId="1275eff8b84d83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13E"/>
    <w:rsid w:val="0000010F"/>
    <w:rsid w:val="000008CC"/>
    <w:rsid w:val="00000B66"/>
    <w:rsid w:val="000017C1"/>
    <w:rsid w:val="00002315"/>
    <w:rsid w:val="000027A5"/>
    <w:rsid w:val="00002C4F"/>
    <w:rsid w:val="000032DB"/>
    <w:rsid w:val="000034AD"/>
    <w:rsid w:val="00003DE5"/>
    <w:rsid w:val="00003F70"/>
    <w:rsid w:val="00004326"/>
    <w:rsid w:val="00004C3D"/>
    <w:rsid w:val="0000541C"/>
    <w:rsid w:val="00005682"/>
    <w:rsid w:val="000057F2"/>
    <w:rsid w:val="00005C69"/>
    <w:rsid w:val="00006B00"/>
    <w:rsid w:val="00006B9F"/>
    <w:rsid w:val="000070F5"/>
    <w:rsid w:val="00007C99"/>
    <w:rsid w:val="00007CF7"/>
    <w:rsid w:val="00007DC6"/>
    <w:rsid w:val="00007E5E"/>
    <w:rsid w:val="00010B88"/>
    <w:rsid w:val="0001152C"/>
    <w:rsid w:val="00012152"/>
    <w:rsid w:val="00012891"/>
    <w:rsid w:val="00012E88"/>
    <w:rsid w:val="00014453"/>
    <w:rsid w:val="00014AD1"/>
    <w:rsid w:val="00015043"/>
    <w:rsid w:val="00015DF9"/>
    <w:rsid w:val="000166B0"/>
    <w:rsid w:val="00016D73"/>
    <w:rsid w:val="00020579"/>
    <w:rsid w:val="00020602"/>
    <w:rsid w:val="000210A7"/>
    <w:rsid w:val="00021478"/>
    <w:rsid w:val="000215A6"/>
    <w:rsid w:val="00021840"/>
    <w:rsid w:val="000227F2"/>
    <w:rsid w:val="00022FC9"/>
    <w:rsid w:val="00023278"/>
    <w:rsid w:val="0002379E"/>
    <w:rsid w:val="00023B6E"/>
    <w:rsid w:val="00023F1A"/>
    <w:rsid w:val="000275C0"/>
    <w:rsid w:val="00027643"/>
    <w:rsid w:val="00031985"/>
    <w:rsid w:val="00032349"/>
    <w:rsid w:val="0003329C"/>
    <w:rsid w:val="000337BA"/>
    <w:rsid w:val="00033C96"/>
    <w:rsid w:val="00033E46"/>
    <w:rsid w:val="00034B66"/>
    <w:rsid w:val="00036B54"/>
    <w:rsid w:val="00036BBC"/>
    <w:rsid w:val="00036C53"/>
    <w:rsid w:val="00036F56"/>
    <w:rsid w:val="0003756C"/>
    <w:rsid w:val="00037D72"/>
    <w:rsid w:val="00037F7E"/>
    <w:rsid w:val="00040687"/>
    <w:rsid w:val="000409F8"/>
    <w:rsid w:val="00040E4D"/>
    <w:rsid w:val="00041635"/>
    <w:rsid w:val="0004182F"/>
    <w:rsid w:val="000420B4"/>
    <w:rsid w:val="00042A41"/>
    <w:rsid w:val="000434F7"/>
    <w:rsid w:val="000443AF"/>
    <w:rsid w:val="00044ACA"/>
    <w:rsid w:val="0004642F"/>
    <w:rsid w:val="000471CB"/>
    <w:rsid w:val="000472E3"/>
    <w:rsid w:val="000475CB"/>
    <w:rsid w:val="00047C84"/>
    <w:rsid w:val="00050D8D"/>
    <w:rsid w:val="000511B6"/>
    <w:rsid w:val="00051DC2"/>
    <w:rsid w:val="00051EB9"/>
    <w:rsid w:val="0005262E"/>
    <w:rsid w:val="0005298E"/>
    <w:rsid w:val="000533E1"/>
    <w:rsid w:val="0005346B"/>
    <w:rsid w:val="0005450A"/>
    <w:rsid w:val="00054DDE"/>
    <w:rsid w:val="00054E78"/>
    <w:rsid w:val="00055232"/>
    <w:rsid w:val="00055B8A"/>
    <w:rsid w:val="000563B1"/>
    <w:rsid w:val="00056CCD"/>
    <w:rsid w:val="00056ED1"/>
    <w:rsid w:val="00057324"/>
    <w:rsid w:val="00057544"/>
    <w:rsid w:val="00057616"/>
    <w:rsid w:val="00057EAF"/>
    <w:rsid w:val="000602D1"/>
    <w:rsid w:val="00060502"/>
    <w:rsid w:val="00060C6F"/>
    <w:rsid w:val="00061B0F"/>
    <w:rsid w:val="00062CD2"/>
    <w:rsid w:val="00063680"/>
    <w:rsid w:val="000637A9"/>
    <w:rsid w:val="00063FC4"/>
    <w:rsid w:val="0006448B"/>
    <w:rsid w:val="00064D76"/>
    <w:rsid w:val="00065331"/>
    <w:rsid w:val="000655B1"/>
    <w:rsid w:val="000658B8"/>
    <w:rsid w:val="0006605C"/>
    <w:rsid w:val="00066849"/>
    <w:rsid w:val="000675C5"/>
    <w:rsid w:val="000713F8"/>
    <w:rsid w:val="00072BB2"/>
    <w:rsid w:val="00072DD0"/>
    <w:rsid w:val="000732B3"/>
    <w:rsid w:val="00074EE8"/>
    <w:rsid w:val="00075507"/>
    <w:rsid w:val="00075895"/>
    <w:rsid w:val="00075B99"/>
    <w:rsid w:val="00077D8A"/>
    <w:rsid w:val="00077E39"/>
    <w:rsid w:val="000807AA"/>
    <w:rsid w:val="00081A5E"/>
    <w:rsid w:val="00082012"/>
    <w:rsid w:val="0008266C"/>
    <w:rsid w:val="00082929"/>
    <w:rsid w:val="00084580"/>
    <w:rsid w:val="00085037"/>
    <w:rsid w:val="000853E8"/>
    <w:rsid w:val="00085E9D"/>
    <w:rsid w:val="000863C1"/>
    <w:rsid w:val="00086516"/>
    <w:rsid w:val="0008651A"/>
    <w:rsid w:val="000905E0"/>
    <w:rsid w:val="0009082A"/>
    <w:rsid w:val="00090C73"/>
    <w:rsid w:val="00093124"/>
    <w:rsid w:val="00093C23"/>
    <w:rsid w:val="00094767"/>
    <w:rsid w:val="00095704"/>
    <w:rsid w:val="00096096"/>
    <w:rsid w:val="0009654D"/>
    <w:rsid w:val="00096934"/>
    <w:rsid w:val="00096986"/>
    <w:rsid w:val="00097747"/>
    <w:rsid w:val="000A0828"/>
    <w:rsid w:val="000A0F13"/>
    <w:rsid w:val="000A15D3"/>
    <w:rsid w:val="000A195D"/>
    <w:rsid w:val="000A3416"/>
    <w:rsid w:val="000A3572"/>
    <w:rsid w:val="000A370B"/>
    <w:rsid w:val="000A5818"/>
    <w:rsid w:val="000A7DE6"/>
    <w:rsid w:val="000B0ACB"/>
    <w:rsid w:val="000B0B04"/>
    <w:rsid w:val="000B14F3"/>
    <w:rsid w:val="000B1DC1"/>
    <w:rsid w:val="000B21AA"/>
    <w:rsid w:val="000B245B"/>
    <w:rsid w:val="000B2F0A"/>
    <w:rsid w:val="000B3706"/>
    <w:rsid w:val="000B4BE3"/>
    <w:rsid w:val="000B4EDA"/>
    <w:rsid w:val="000B59A0"/>
    <w:rsid w:val="000B5F2B"/>
    <w:rsid w:val="000B66AD"/>
    <w:rsid w:val="000B7B86"/>
    <w:rsid w:val="000C0F1C"/>
    <w:rsid w:val="000C1AC8"/>
    <w:rsid w:val="000C233D"/>
    <w:rsid w:val="000C23D9"/>
    <w:rsid w:val="000C2440"/>
    <w:rsid w:val="000C40ED"/>
    <w:rsid w:val="000C4C19"/>
    <w:rsid w:val="000C511C"/>
    <w:rsid w:val="000C58C0"/>
    <w:rsid w:val="000C5B1C"/>
    <w:rsid w:val="000C69DA"/>
    <w:rsid w:val="000C6E90"/>
    <w:rsid w:val="000C7080"/>
    <w:rsid w:val="000C7743"/>
    <w:rsid w:val="000C77B8"/>
    <w:rsid w:val="000C7956"/>
    <w:rsid w:val="000C7B8A"/>
    <w:rsid w:val="000C7CE3"/>
    <w:rsid w:val="000D0511"/>
    <w:rsid w:val="000D0587"/>
    <w:rsid w:val="000D05BC"/>
    <w:rsid w:val="000D0F5F"/>
    <w:rsid w:val="000D2332"/>
    <w:rsid w:val="000D2AEB"/>
    <w:rsid w:val="000D37D4"/>
    <w:rsid w:val="000D4112"/>
    <w:rsid w:val="000D425A"/>
    <w:rsid w:val="000D44F0"/>
    <w:rsid w:val="000D522C"/>
    <w:rsid w:val="000D54D5"/>
    <w:rsid w:val="000D55D3"/>
    <w:rsid w:val="000D5BD6"/>
    <w:rsid w:val="000D5CE8"/>
    <w:rsid w:val="000D644C"/>
    <w:rsid w:val="000D6707"/>
    <w:rsid w:val="000D6CC2"/>
    <w:rsid w:val="000D6D0C"/>
    <w:rsid w:val="000E0E11"/>
    <w:rsid w:val="000E0EB9"/>
    <w:rsid w:val="000E2850"/>
    <w:rsid w:val="000E3B02"/>
    <w:rsid w:val="000E4271"/>
    <w:rsid w:val="000E4C31"/>
    <w:rsid w:val="000E7E29"/>
    <w:rsid w:val="000F0D22"/>
    <w:rsid w:val="000F0F63"/>
    <w:rsid w:val="000F191F"/>
    <w:rsid w:val="000F1B7D"/>
    <w:rsid w:val="000F1FD3"/>
    <w:rsid w:val="000F2157"/>
    <w:rsid w:val="000F260B"/>
    <w:rsid w:val="000F2887"/>
    <w:rsid w:val="000F384F"/>
    <w:rsid w:val="000F4514"/>
    <w:rsid w:val="000F4AFD"/>
    <w:rsid w:val="000F5BD1"/>
    <w:rsid w:val="000F5D35"/>
    <w:rsid w:val="000F622C"/>
    <w:rsid w:val="000F63C8"/>
    <w:rsid w:val="000F64CB"/>
    <w:rsid w:val="000F6F43"/>
    <w:rsid w:val="000F7631"/>
    <w:rsid w:val="000F7DE1"/>
    <w:rsid w:val="00101137"/>
    <w:rsid w:val="00102BAC"/>
    <w:rsid w:val="00103026"/>
    <w:rsid w:val="001030BE"/>
    <w:rsid w:val="00105001"/>
    <w:rsid w:val="00105503"/>
    <w:rsid w:val="00105E27"/>
    <w:rsid w:val="0010781B"/>
    <w:rsid w:val="00107BB7"/>
    <w:rsid w:val="001116D5"/>
    <w:rsid w:val="00111D81"/>
    <w:rsid w:val="00111E5D"/>
    <w:rsid w:val="00112763"/>
    <w:rsid w:val="001145F3"/>
    <w:rsid w:val="00115290"/>
    <w:rsid w:val="00115C2A"/>
    <w:rsid w:val="00115F3B"/>
    <w:rsid w:val="00117944"/>
    <w:rsid w:val="00117A21"/>
    <w:rsid w:val="00117DC0"/>
    <w:rsid w:val="00117EDD"/>
    <w:rsid w:val="0012061E"/>
    <w:rsid w:val="00120A9B"/>
    <w:rsid w:val="001210D9"/>
    <w:rsid w:val="00122AFF"/>
    <w:rsid w:val="001242FF"/>
    <w:rsid w:val="001253EE"/>
    <w:rsid w:val="00125AB2"/>
    <w:rsid w:val="00125EA0"/>
    <w:rsid w:val="00126235"/>
    <w:rsid w:val="001276C7"/>
    <w:rsid w:val="00127BCB"/>
    <w:rsid w:val="00130942"/>
    <w:rsid w:val="00132A8F"/>
    <w:rsid w:val="0013300C"/>
    <w:rsid w:val="0013337B"/>
    <w:rsid w:val="00133F11"/>
    <w:rsid w:val="001346A9"/>
    <w:rsid w:val="00134C69"/>
    <w:rsid w:val="00134F79"/>
    <w:rsid w:val="00135BA2"/>
    <w:rsid w:val="001363D5"/>
    <w:rsid w:val="001367ED"/>
    <w:rsid w:val="001369E0"/>
    <w:rsid w:val="00136C36"/>
    <w:rsid w:val="00141BDA"/>
    <w:rsid w:val="00142CE9"/>
    <w:rsid w:val="001437EB"/>
    <w:rsid w:val="00144AFC"/>
    <w:rsid w:val="001454A9"/>
    <w:rsid w:val="001460F8"/>
    <w:rsid w:val="00146609"/>
    <w:rsid w:val="00146728"/>
    <w:rsid w:val="001505F2"/>
    <w:rsid w:val="0015065B"/>
    <w:rsid w:val="00150F02"/>
    <w:rsid w:val="00152A50"/>
    <w:rsid w:val="00152D49"/>
    <w:rsid w:val="00153149"/>
    <w:rsid w:val="001551FA"/>
    <w:rsid w:val="001553D9"/>
    <w:rsid w:val="00155D5C"/>
    <w:rsid w:val="0015727A"/>
    <w:rsid w:val="00157847"/>
    <w:rsid w:val="0015788D"/>
    <w:rsid w:val="00157B72"/>
    <w:rsid w:val="00160553"/>
    <w:rsid w:val="00160741"/>
    <w:rsid w:val="00160B4F"/>
    <w:rsid w:val="001616CA"/>
    <w:rsid w:val="001637E9"/>
    <w:rsid w:val="00163965"/>
    <w:rsid w:val="001648B1"/>
    <w:rsid w:val="001650B3"/>
    <w:rsid w:val="00165241"/>
    <w:rsid w:val="00165D14"/>
    <w:rsid w:val="001666D1"/>
    <w:rsid w:val="00167078"/>
    <w:rsid w:val="0016748B"/>
    <w:rsid w:val="001674BC"/>
    <w:rsid w:val="001676E2"/>
    <w:rsid w:val="00167D06"/>
    <w:rsid w:val="001702E3"/>
    <w:rsid w:val="001703FE"/>
    <w:rsid w:val="00170783"/>
    <w:rsid w:val="00170866"/>
    <w:rsid w:val="00170A10"/>
    <w:rsid w:val="00175530"/>
    <w:rsid w:val="00175C33"/>
    <w:rsid w:val="00175C5E"/>
    <w:rsid w:val="00176090"/>
    <w:rsid w:val="00177331"/>
    <w:rsid w:val="0018045C"/>
    <w:rsid w:val="00180B0A"/>
    <w:rsid w:val="00180D96"/>
    <w:rsid w:val="001810E6"/>
    <w:rsid w:val="00181577"/>
    <w:rsid w:val="001826E5"/>
    <w:rsid w:val="00182E46"/>
    <w:rsid w:val="00184511"/>
    <w:rsid w:val="00184911"/>
    <w:rsid w:val="00184A21"/>
    <w:rsid w:val="00184B02"/>
    <w:rsid w:val="001853E7"/>
    <w:rsid w:val="00185F97"/>
    <w:rsid w:val="0018777F"/>
    <w:rsid w:val="00187E4E"/>
    <w:rsid w:val="00187F96"/>
    <w:rsid w:val="00190CDC"/>
    <w:rsid w:val="001916EE"/>
    <w:rsid w:val="00193AFC"/>
    <w:rsid w:val="00194E7E"/>
    <w:rsid w:val="00194FD1"/>
    <w:rsid w:val="00195054"/>
    <w:rsid w:val="0019532B"/>
    <w:rsid w:val="001962D1"/>
    <w:rsid w:val="00196372"/>
    <w:rsid w:val="00196761"/>
    <w:rsid w:val="00197084"/>
    <w:rsid w:val="00197A65"/>
    <w:rsid w:val="001A011A"/>
    <w:rsid w:val="001A04DE"/>
    <w:rsid w:val="001A0E6A"/>
    <w:rsid w:val="001A11F3"/>
    <w:rsid w:val="001A125B"/>
    <w:rsid w:val="001A2106"/>
    <w:rsid w:val="001A21CC"/>
    <w:rsid w:val="001A32A4"/>
    <w:rsid w:val="001A3900"/>
    <w:rsid w:val="001A457A"/>
    <w:rsid w:val="001A4A80"/>
    <w:rsid w:val="001A5756"/>
    <w:rsid w:val="001A5FB6"/>
    <w:rsid w:val="001A61B1"/>
    <w:rsid w:val="001A7297"/>
    <w:rsid w:val="001A769D"/>
    <w:rsid w:val="001A7EF1"/>
    <w:rsid w:val="001B0249"/>
    <w:rsid w:val="001B0A7E"/>
    <w:rsid w:val="001B0C16"/>
    <w:rsid w:val="001B0F43"/>
    <w:rsid w:val="001B27FC"/>
    <w:rsid w:val="001B2D55"/>
    <w:rsid w:val="001B2E94"/>
    <w:rsid w:val="001B2F10"/>
    <w:rsid w:val="001B2FE8"/>
    <w:rsid w:val="001B442F"/>
    <w:rsid w:val="001B47DB"/>
    <w:rsid w:val="001B5610"/>
    <w:rsid w:val="001B5C03"/>
    <w:rsid w:val="001B61B1"/>
    <w:rsid w:val="001B66F9"/>
    <w:rsid w:val="001B706B"/>
    <w:rsid w:val="001B7D60"/>
    <w:rsid w:val="001C0376"/>
    <w:rsid w:val="001C0593"/>
    <w:rsid w:val="001C1490"/>
    <w:rsid w:val="001C1EE6"/>
    <w:rsid w:val="001C1F8A"/>
    <w:rsid w:val="001C23C8"/>
    <w:rsid w:val="001C4542"/>
    <w:rsid w:val="001C4D7B"/>
    <w:rsid w:val="001C51CA"/>
    <w:rsid w:val="001C570C"/>
    <w:rsid w:val="001C6329"/>
    <w:rsid w:val="001C72C1"/>
    <w:rsid w:val="001D024E"/>
    <w:rsid w:val="001D0B41"/>
    <w:rsid w:val="001D15E6"/>
    <w:rsid w:val="001D194F"/>
    <w:rsid w:val="001D1EE7"/>
    <w:rsid w:val="001D28E3"/>
    <w:rsid w:val="001D2DF0"/>
    <w:rsid w:val="001D47FB"/>
    <w:rsid w:val="001D53B2"/>
    <w:rsid w:val="001D5701"/>
    <w:rsid w:val="001D5D70"/>
    <w:rsid w:val="001E067F"/>
    <w:rsid w:val="001E08F4"/>
    <w:rsid w:val="001E106A"/>
    <w:rsid w:val="001E244C"/>
    <w:rsid w:val="001E2478"/>
    <w:rsid w:val="001E25A5"/>
    <w:rsid w:val="001E2725"/>
    <w:rsid w:val="001E314C"/>
    <w:rsid w:val="001E3171"/>
    <w:rsid w:val="001E3C68"/>
    <w:rsid w:val="001E4788"/>
    <w:rsid w:val="001E4C4F"/>
    <w:rsid w:val="001E5497"/>
    <w:rsid w:val="001E5571"/>
    <w:rsid w:val="001E55C8"/>
    <w:rsid w:val="001E579F"/>
    <w:rsid w:val="001E57E9"/>
    <w:rsid w:val="001E6CD9"/>
    <w:rsid w:val="001E79F9"/>
    <w:rsid w:val="001E7AB6"/>
    <w:rsid w:val="001E7B8B"/>
    <w:rsid w:val="001E7D1F"/>
    <w:rsid w:val="001F1AB0"/>
    <w:rsid w:val="001F2042"/>
    <w:rsid w:val="001F283D"/>
    <w:rsid w:val="001F28B5"/>
    <w:rsid w:val="001F2B1A"/>
    <w:rsid w:val="001F321A"/>
    <w:rsid w:val="001F370B"/>
    <w:rsid w:val="001F3A38"/>
    <w:rsid w:val="001F4385"/>
    <w:rsid w:val="001F4703"/>
    <w:rsid w:val="001F478F"/>
    <w:rsid w:val="001F54ED"/>
    <w:rsid w:val="001F6A35"/>
    <w:rsid w:val="00200187"/>
    <w:rsid w:val="00201166"/>
    <w:rsid w:val="002017E9"/>
    <w:rsid w:val="00201F21"/>
    <w:rsid w:val="00202069"/>
    <w:rsid w:val="00202844"/>
    <w:rsid w:val="00202B63"/>
    <w:rsid w:val="00202CB0"/>
    <w:rsid w:val="00202FE9"/>
    <w:rsid w:val="00203D4E"/>
    <w:rsid w:val="00204DDD"/>
    <w:rsid w:val="0020582B"/>
    <w:rsid w:val="0021039E"/>
    <w:rsid w:val="002111EB"/>
    <w:rsid w:val="00211916"/>
    <w:rsid w:val="0021206C"/>
    <w:rsid w:val="00212123"/>
    <w:rsid w:val="00213171"/>
    <w:rsid w:val="002132DA"/>
    <w:rsid w:val="00213DCD"/>
    <w:rsid w:val="00213E01"/>
    <w:rsid w:val="00214167"/>
    <w:rsid w:val="002149B7"/>
    <w:rsid w:val="0021543B"/>
    <w:rsid w:val="002162AF"/>
    <w:rsid w:val="00220272"/>
    <w:rsid w:val="002207B6"/>
    <w:rsid w:val="0022088B"/>
    <w:rsid w:val="002219A3"/>
    <w:rsid w:val="00222032"/>
    <w:rsid w:val="00222A88"/>
    <w:rsid w:val="0022328F"/>
    <w:rsid w:val="002239A8"/>
    <w:rsid w:val="00224802"/>
    <w:rsid w:val="00224DA7"/>
    <w:rsid w:val="00225489"/>
    <w:rsid w:val="00225C6E"/>
    <w:rsid w:val="00226406"/>
    <w:rsid w:val="002276EC"/>
    <w:rsid w:val="0022772E"/>
    <w:rsid w:val="00227879"/>
    <w:rsid w:val="00227F58"/>
    <w:rsid w:val="002310EC"/>
    <w:rsid w:val="002321FC"/>
    <w:rsid w:val="0023278D"/>
    <w:rsid w:val="00232C81"/>
    <w:rsid w:val="00232DDC"/>
    <w:rsid w:val="00232E33"/>
    <w:rsid w:val="002330D0"/>
    <w:rsid w:val="00233B15"/>
    <w:rsid w:val="00234D30"/>
    <w:rsid w:val="00234E61"/>
    <w:rsid w:val="00235B32"/>
    <w:rsid w:val="00237C94"/>
    <w:rsid w:val="00237EAD"/>
    <w:rsid w:val="00240C14"/>
    <w:rsid w:val="00240C44"/>
    <w:rsid w:val="00240CE9"/>
    <w:rsid w:val="0024172E"/>
    <w:rsid w:val="0024218E"/>
    <w:rsid w:val="00242847"/>
    <w:rsid w:val="0024285B"/>
    <w:rsid w:val="00242FF6"/>
    <w:rsid w:val="00243342"/>
    <w:rsid w:val="00243DF0"/>
    <w:rsid w:val="00244B7D"/>
    <w:rsid w:val="00244C54"/>
    <w:rsid w:val="002452A4"/>
    <w:rsid w:val="00245E42"/>
    <w:rsid w:val="0024624B"/>
    <w:rsid w:val="00247772"/>
    <w:rsid w:val="002478A5"/>
    <w:rsid w:val="00247A6C"/>
    <w:rsid w:val="00247DE8"/>
    <w:rsid w:val="002508E0"/>
    <w:rsid w:val="00250956"/>
    <w:rsid w:val="00251524"/>
    <w:rsid w:val="0025429D"/>
    <w:rsid w:val="00254CAF"/>
    <w:rsid w:val="0025519C"/>
    <w:rsid w:val="00255316"/>
    <w:rsid w:val="002567C8"/>
    <w:rsid w:val="00257858"/>
    <w:rsid w:val="002608BB"/>
    <w:rsid w:val="00260DCB"/>
    <w:rsid w:val="002626CB"/>
    <w:rsid w:val="00263598"/>
    <w:rsid w:val="00264771"/>
    <w:rsid w:val="00264DB8"/>
    <w:rsid w:val="0026589A"/>
    <w:rsid w:val="0026616F"/>
    <w:rsid w:val="00266338"/>
    <w:rsid w:val="00266FA4"/>
    <w:rsid w:val="00267872"/>
    <w:rsid w:val="00267B93"/>
    <w:rsid w:val="00267D37"/>
    <w:rsid w:val="00267E6B"/>
    <w:rsid w:val="00267FF8"/>
    <w:rsid w:val="002712E7"/>
    <w:rsid w:val="00271C19"/>
    <w:rsid w:val="0027209F"/>
    <w:rsid w:val="00272C74"/>
    <w:rsid w:val="002730B0"/>
    <w:rsid w:val="00273A3D"/>
    <w:rsid w:val="00273C16"/>
    <w:rsid w:val="00273D2F"/>
    <w:rsid w:val="00274223"/>
    <w:rsid w:val="0027463B"/>
    <w:rsid w:val="002746BF"/>
    <w:rsid w:val="00274799"/>
    <w:rsid w:val="00275CB8"/>
    <w:rsid w:val="00275E0B"/>
    <w:rsid w:val="00275F0F"/>
    <w:rsid w:val="00276B13"/>
    <w:rsid w:val="00277106"/>
    <w:rsid w:val="0027735C"/>
    <w:rsid w:val="00277584"/>
    <w:rsid w:val="00280117"/>
    <w:rsid w:val="00280625"/>
    <w:rsid w:val="00280A99"/>
    <w:rsid w:val="00280C75"/>
    <w:rsid w:val="00280F8F"/>
    <w:rsid w:val="002817FB"/>
    <w:rsid w:val="002848B0"/>
    <w:rsid w:val="002859F2"/>
    <w:rsid w:val="00285D6B"/>
    <w:rsid w:val="0028620E"/>
    <w:rsid w:val="00286762"/>
    <w:rsid w:val="0028714E"/>
    <w:rsid w:val="00287D61"/>
    <w:rsid w:val="0029032D"/>
    <w:rsid w:val="00291392"/>
    <w:rsid w:val="00292A1A"/>
    <w:rsid w:val="00292C59"/>
    <w:rsid w:val="00293688"/>
    <w:rsid w:val="00294927"/>
    <w:rsid w:val="00295093"/>
    <w:rsid w:val="00295BD3"/>
    <w:rsid w:val="0029622F"/>
    <w:rsid w:val="0029642A"/>
    <w:rsid w:val="002965B0"/>
    <w:rsid w:val="0029676D"/>
    <w:rsid w:val="00296C1C"/>
    <w:rsid w:val="0029749E"/>
    <w:rsid w:val="00297EF7"/>
    <w:rsid w:val="002A04E7"/>
    <w:rsid w:val="002A09BD"/>
    <w:rsid w:val="002A194E"/>
    <w:rsid w:val="002A1CAC"/>
    <w:rsid w:val="002A1FD1"/>
    <w:rsid w:val="002A36A2"/>
    <w:rsid w:val="002A38AA"/>
    <w:rsid w:val="002A541E"/>
    <w:rsid w:val="002A57F0"/>
    <w:rsid w:val="002A60AA"/>
    <w:rsid w:val="002A6D76"/>
    <w:rsid w:val="002A7085"/>
    <w:rsid w:val="002A7270"/>
    <w:rsid w:val="002A7777"/>
    <w:rsid w:val="002B0805"/>
    <w:rsid w:val="002B13B8"/>
    <w:rsid w:val="002B1BDB"/>
    <w:rsid w:val="002B1D72"/>
    <w:rsid w:val="002B1F1B"/>
    <w:rsid w:val="002B1FFC"/>
    <w:rsid w:val="002B21A1"/>
    <w:rsid w:val="002B2F67"/>
    <w:rsid w:val="002B37BC"/>
    <w:rsid w:val="002B3C19"/>
    <w:rsid w:val="002B3CC3"/>
    <w:rsid w:val="002B46FA"/>
    <w:rsid w:val="002B4F1F"/>
    <w:rsid w:val="002B5751"/>
    <w:rsid w:val="002B5796"/>
    <w:rsid w:val="002B5C95"/>
    <w:rsid w:val="002C035E"/>
    <w:rsid w:val="002C2801"/>
    <w:rsid w:val="002C2A74"/>
    <w:rsid w:val="002C2AF1"/>
    <w:rsid w:val="002C2E07"/>
    <w:rsid w:val="002C39F2"/>
    <w:rsid w:val="002C3B22"/>
    <w:rsid w:val="002C3FF3"/>
    <w:rsid w:val="002C4A00"/>
    <w:rsid w:val="002C4B29"/>
    <w:rsid w:val="002C50AA"/>
    <w:rsid w:val="002C5B0F"/>
    <w:rsid w:val="002C6A72"/>
    <w:rsid w:val="002C786C"/>
    <w:rsid w:val="002C7D28"/>
    <w:rsid w:val="002D073D"/>
    <w:rsid w:val="002D09CF"/>
    <w:rsid w:val="002D117D"/>
    <w:rsid w:val="002D1507"/>
    <w:rsid w:val="002D17E4"/>
    <w:rsid w:val="002D4AED"/>
    <w:rsid w:val="002D632E"/>
    <w:rsid w:val="002D6596"/>
    <w:rsid w:val="002D7E86"/>
    <w:rsid w:val="002E09C9"/>
    <w:rsid w:val="002E0CED"/>
    <w:rsid w:val="002E2E50"/>
    <w:rsid w:val="002E2F8D"/>
    <w:rsid w:val="002E3AD2"/>
    <w:rsid w:val="002E4F8D"/>
    <w:rsid w:val="002E5EA1"/>
    <w:rsid w:val="002E64D9"/>
    <w:rsid w:val="002E7A8D"/>
    <w:rsid w:val="002E7B03"/>
    <w:rsid w:val="002F0354"/>
    <w:rsid w:val="002F070E"/>
    <w:rsid w:val="002F1018"/>
    <w:rsid w:val="002F17F1"/>
    <w:rsid w:val="002F18DF"/>
    <w:rsid w:val="002F217D"/>
    <w:rsid w:val="002F2576"/>
    <w:rsid w:val="002F293F"/>
    <w:rsid w:val="002F33DF"/>
    <w:rsid w:val="002F3584"/>
    <w:rsid w:val="002F478A"/>
    <w:rsid w:val="002F58CF"/>
    <w:rsid w:val="002F5C72"/>
    <w:rsid w:val="002F60EF"/>
    <w:rsid w:val="002F617B"/>
    <w:rsid w:val="002F6F73"/>
    <w:rsid w:val="002F70DA"/>
    <w:rsid w:val="002F7937"/>
    <w:rsid w:val="002F7CB3"/>
    <w:rsid w:val="00300209"/>
    <w:rsid w:val="00300DEF"/>
    <w:rsid w:val="0030191C"/>
    <w:rsid w:val="00301D43"/>
    <w:rsid w:val="00302B83"/>
    <w:rsid w:val="00303652"/>
    <w:rsid w:val="003039FA"/>
    <w:rsid w:val="0030565C"/>
    <w:rsid w:val="003060C6"/>
    <w:rsid w:val="00307240"/>
    <w:rsid w:val="00307269"/>
    <w:rsid w:val="00307B76"/>
    <w:rsid w:val="0031010E"/>
    <w:rsid w:val="003104B2"/>
    <w:rsid w:val="00310DC0"/>
    <w:rsid w:val="00311132"/>
    <w:rsid w:val="00311B58"/>
    <w:rsid w:val="00311DD5"/>
    <w:rsid w:val="003129BE"/>
    <w:rsid w:val="00312A37"/>
    <w:rsid w:val="00312DDF"/>
    <w:rsid w:val="00314F9B"/>
    <w:rsid w:val="0031513D"/>
    <w:rsid w:val="00315F71"/>
    <w:rsid w:val="00316CA0"/>
    <w:rsid w:val="00317756"/>
    <w:rsid w:val="00317B17"/>
    <w:rsid w:val="00320EAE"/>
    <w:rsid w:val="003212A8"/>
    <w:rsid w:val="003214A6"/>
    <w:rsid w:val="00321518"/>
    <w:rsid w:val="003216DF"/>
    <w:rsid w:val="00321F82"/>
    <w:rsid w:val="00323615"/>
    <w:rsid w:val="00323CC1"/>
    <w:rsid w:val="00324840"/>
    <w:rsid w:val="00324BBF"/>
    <w:rsid w:val="0032793E"/>
    <w:rsid w:val="00330CDC"/>
    <w:rsid w:val="003313A9"/>
    <w:rsid w:val="003320B4"/>
    <w:rsid w:val="003328E2"/>
    <w:rsid w:val="003330F0"/>
    <w:rsid w:val="00334535"/>
    <w:rsid w:val="00334C55"/>
    <w:rsid w:val="00334C87"/>
    <w:rsid w:val="00335298"/>
    <w:rsid w:val="003353A5"/>
    <w:rsid w:val="003353ED"/>
    <w:rsid w:val="0033578D"/>
    <w:rsid w:val="00335AB2"/>
    <w:rsid w:val="003366EF"/>
    <w:rsid w:val="003369B2"/>
    <w:rsid w:val="00336BD3"/>
    <w:rsid w:val="00340843"/>
    <w:rsid w:val="00342315"/>
    <w:rsid w:val="003428C3"/>
    <w:rsid w:val="00342B2E"/>
    <w:rsid w:val="003431AA"/>
    <w:rsid w:val="00343292"/>
    <w:rsid w:val="00343701"/>
    <w:rsid w:val="0034384C"/>
    <w:rsid w:val="00343F01"/>
    <w:rsid w:val="0034506C"/>
    <w:rsid w:val="0034542D"/>
    <w:rsid w:val="003456CB"/>
    <w:rsid w:val="003458EF"/>
    <w:rsid w:val="003459FB"/>
    <w:rsid w:val="00345C43"/>
    <w:rsid w:val="00345DEE"/>
    <w:rsid w:val="003463A1"/>
    <w:rsid w:val="00346972"/>
    <w:rsid w:val="003473AC"/>
    <w:rsid w:val="003478EF"/>
    <w:rsid w:val="00347FAF"/>
    <w:rsid w:val="00350AD8"/>
    <w:rsid w:val="00351095"/>
    <w:rsid w:val="0035111F"/>
    <w:rsid w:val="00351BB3"/>
    <w:rsid w:val="00353F8D"/>
    <w:rsid w:val="0035409F"/>
    <w:rsid w:val="003546B2"/>
    <w:rsid w:val="003548A2"/>
    <w:rsid w:val="00355215"/>
    <w:rsid w:val="00355CBD"/>
    <w:rsid w:val="00356F80"/>
    <w:rsid w:val="003571C5"/>
    <w:rsid w:val="00357972"/>
    <w:rsid w:val="00357AEB"/>
    <w:rsid w:val="00357C59"/>
    <w:rsid w:val="00360118"/>
    <w:rsid w:val="00360723"/>
    <w:rsid w:val="00360D80"/>
    <w:rsid w:val="00360E51"/>
    <w:rsid w:val="00361617"/>
    <w:rsid w:val="00363294"/>
    <w:rsid w:val="003636AA"/>
    <w:rsid w:val="00363F7E"/>
    <w:rsid w:val="003643A8"/>
    <w:rsid w:val="00364587"/>
    <w:rsid w:val="00365C4E"/>
    <w:rsid w:val="00365FCE"/>
    <w:rsid w:val="00366293"/>
    <w:rsid w:val="00367067"/>
    <w:rsid w:val="00367F04"/>
    <w:rsid w:val="00370088"/>
    <w:rsid w:val="003702AC"/>
    <w:rsid w:val="003706E7"/>
    <w:rsid w:val="0037080A"/>
    <w:rsid w:val="00371590"/>
    <w:rsid w:val="003719D9"/>
    <w:rsid w:val="00371DCB"/>
    <w:rsid w:val="00372D02"/>
    <w:rsid w:val="00372EF5"/>
    <w:rsid w:val="0037344A"/>
    <w:rsid w:val="003739A3"/>
    <w:rsid w:val="00373ADF"/>
    <w:rsid w:val="00373F37"/>
    <w:rsid w:val="00373F4A"/>
    <w:rsid w:val="0037487E"/>
    <w:rsid w:val="0037520D"/>
    <w:rsid w:val="00375672"/>
    <w:rsid w:val="00375A7F"/>
    <w:rsid w:val="00375D47"/>
    <w:rsid w:val="00375DCE"/>
    <w:rsid w:val="00375F40"/>
    <w:rsid w:val="00377365"/>
    <w:rsid w:val="003774C6"/>
    <w:rsid w:val="00377FB4"/>
    <w:rsid w:val="00380612"/>
    <w:rsid w:val="0038137B"/>
    <w:rsid w:val="003813A9"/>
    <w:rsid w:val="003816A6"/>
    <w:rsid w:val="00382314"/>
    <w:rsid w:val="00382F46"/>
    <w:rsid w:val="00384387"/>
    <w:rsid w:val="003843C2"/>
    <w:rsid w:val="003844E3"/>
    <w:rsid w:val="00384795"/>
    <w:rsid w:val="0038515D"/>
    <w:rsid w:val="00385CA1"/>
    <w:rsid w:val="003861A9"/>
    <w:rsid w:val="00386A36"/>
    <w:rsid w:val="00386B6C"/>
    <w:rsid w:val="003877CC"/>
    <w:rsid w:val="003878F9"/>
    <w:rsid w:val="00387E09"/>
    <w:rsid w:val="00387F48"/>
    <w:rsid w:val="0039011E"/>
    <w:rsid w:val="003903AB"/>
    <w:rsid w:val="00391BAF"/>
    <w:rsid w:val="00392260"/>
    <w:rsid w:val="00392AFF"/>
    <w:rsid w:val="00392E65"/>
    <w:rsid w:val="00393C4E"/>
    <w:rsid w:val="00393E74"/>
    <w:rsid w:val="00394F22"/>
    <w:rsid w:val="003951B9"/>
    <w:rsid w:val="00395A68"/>
    <w:rsid w:val="00395AE1"/>
    <w:rsid w:val="00396070"/>
    <w:rsid w:val="00396394"/>
    <w:rsid w:val="00396996"/>
    <w:rsid w:val="00396F54"/>
    <w:rsid w:val="0039795F"/>
    <w:rsid w:val="00397ACF"/>
    <w:rsid w:val="003A022A"/>
    <w:rsid w:val="003A0440"/>
    <w:rsid w:val="003A0EE0"/>
    <w:rsid w:val="003A26FB"/>
    <w:rsid w:val="003A2F1D"/>
    <w:rsid w:val="003A30A6"/>
    <w:rsid w:val="003A3838"/>
    <w:rsid w:val="003A3DE5"/>
    <w:rsid w:val="003A46AA"/>
    <w:rsid w:val="003A4981"/>
    <w:rsid w:val="003A4FC9"/>
    <w:rsid w:val="003A5381"/>
    <w:rsid w:val="003A5C19"/>
    <w:rsid w:val="003A61C7"/>
    <w:rsid w:val="003A663C"/>
    <w:rsid w:val="003A7D5F"/>
    <w:rsid w:val="003B0220"/>
    <w:rsid w:val="003B144A"/>
    <w:rsid w:val="003B3129"/>
    <w:rsid w:val="003B3A66"/>
    <w:rsid w:val="003B3A8C"/>
    <w:rsid w:val="003B43E5"/>
    <w:rsid w:val="003B4BEB"/>
    <w:rsid w:val="003B5375"/>
    <w:rsid w:val="003B5435"/>
    <w:rsid w:val="003B5544"/>
    <w:rsid w:val="003B6E1C"/>
    <w:rsid w:val="003B7023"/>
    <w:rsid w:val="003C01B1"/>
    <w:rsid w:val="003C0A47"/>
    <w:rsid w:val="003C0BFE"/>
    <w:rsid w:val="003C1664"/>
    <w:rsid w:val="003C190A"/>
    <w:rsid w:val="003C2986"/>
    <w:rsid w:val="003C2E2C"/>
    <w:rsid w:val="003C3D2C"/>
    <w:rsid w:val="003C4905"/>
    <w:rsid w:val="003C5931"/>
    <w:rsid w:val="003C664D"/>
    <w:rsid w:val="003C7592"/>
    <w:rsid w:val="003C77F6"/>
    <w:rsid w:val="003C7915"/>
    <w:rsid w:val="003D0ECC"/>
    <w:rsid w:val="003D0F86"/>
    <w:rsid w:val="003D12B1"/>
    <w:rsid w:val="003D1351"/>
    <w:rsid w:val="003D1456"/>
    <w:rsid w:val="003D26AD"/>
    <w:rsid w:val="003D3659"/>
    <w:rsid w:val="003D3E3C"/>
    <w:rsid w:val="003D3E98"/>
    <w:rsid w:val="003D3F4E"/>
    <w:rsid w:val="003D4D03"/>
    <w:rsid w:val="003D502E"/>
    <w:rsid w:val="003D614B"/>
    <w:rsid w:val="003D6F0F"/>
    <w:rsid w:val="003E04D0"/>
    <w:rsid w:val="003E114F"/>
    <w:rsid w:val="003E155B"/>
    <w:rsid w:val="003E1A48"/>
    <w:rsid w:val="003E1AC6"/>
    <w:rsid w:val="003E1DE2"/>
    <w:rsid w:val="003E1FA0"/>
    <w:rsid w:val="003E26A0"/>
    <w:rsid w:val="003E2803"/>
    <w:rsid w:val="003E2E34"/>
    <w:rsid w:val="003E344F"/>
    <w:rsid w:val="003E43E4"/>
    <w:rsid w:val="003E4ACC"/>
    <w:rsid w:val="003E5575"/>
    <w:rsid w:val="003E71E1"/>
    <w:rsid w:val="003E7E4E"/>
    <w:rsid w:val="003E7F58"/>
    <w:rsid w:val="003F01EB"/>
    <w:rsid w:val="003F0634"/>
    <w:rsid w:val="003F268B"/>
    <w:rsid w:val="003F5986"/>
    <w:rsid w:val="003F5BF1"/>
    <w:rsid w:val="003F67C4"/>
    <w:rsid w:val="003F6CF0"/>
    <w:rsid w:val="003F7975"/>
    <w:rsid w:val="00400091"/>
    <w:rsid w:val="0040041C"/>
    <w:rsid w:val="00400F9C"/>
    <w:rsid w:val="00401B0A"/>
    <w:rsid w:val="00401BA0"/>
    <w:rsid w:val="004026B4"/>
    <w:rsid w:val="004026E6"/>
    <w:rsid w:val="00402B94"/>
    <w:rsid w:val="00402DA7"/>
    <w:rsid w:val="00403D70"/>
    <w:rsid w:val="00403FB8"/>
    <w:rsid w:val="00405138"/>
    <w:rsid w:val="0040597E"/>
    <w:rsid w:val="004069D7"/>
    <w:rsid w:val="004076F4"/>
    <w:rsid w:val="00407D2D"/>
    <w:rsid w:val="00410FE0"/>
    <w:rsid w:val="004111C3"/>
    <w:rsid w:val="0041135F"/>
    <w:rsid w:val="004114B1"/>
    <w:rsid w:val="00411638"/>
    <w:rsid w:val="00411862"/>
    <w:rsid w:val="00411AFC"/>
    <w:rsid w:val="00411B8C"/>
    <w:rsid w:val="00412175"/>
    <w:rsid w:val="00412350"/>
    <w:rsid w:val="00412E63"/>
    <w:rsid w:val="00413C4C"/>
    <w:rsid w:val="0041407B"/>
    <w:rsid w:val="00414BB8"/>
    <w:rsid w:val="00414E49"/>
    <w:rsid w:val="004153CF"/>
    <w:rsid w:val="0042047B"/>
    <w:rsid w:val="004208C0"/>
    <w:rsid w:val="00420D4E"/>
    <w:rsid w:val="00420F3B"/>
    <w:rsid w:val="0042199A"/>
    <w:rsid w:val="00422329"/>
    <w:rsid w:val="0042237D"/>
    <w:rsid w:val="004226EB"/>
    <w:rsid w:val="00423876"/>
    <w:rsid w:val="004246FF"/>
    <w:rsid w:val="00425C20"/>
    <w:rsid w:val="00425F9D"/>
    <w:rsid w:val="0042683D"/>
    <w:rsid w:val="00426983"/>
    <w:rsid w:val="0043036D"/>
    <w:rsid w:val="00431675"/>
    <w:rsid w:val="00432414"/>
    <w:rsid w:val="0043373D"/>
    <w:rsid w:val="00433FDB"/>
    <w:rsid w:val="004341F6"/>
    <w:rsid w:val="0043438B"/>
    <w:rsid w:val="00436E4A"/>
    <w:rsid w:val="004400D9"/>
    <w:rsid w:val="00440826"/>
    <w:rsid w:val="00440829"/>
    <w:rsid w:val="004408E4"/>
    <w:rsid w:val="00440A64"/>
    <w:rsid w:val="0044115F"/>
    <w:rsid w:val="004428AB"/>
    <w:rsid w:val="00443E92"/>
    <w:rsid w:val="0044438B"/>
    <w:rsid w:val="00444F7A"/>
    <w:rsid w:val="00445597"/>
    <w:rsid w:val="00445BB2"/>
    <w:rsid w:val="00445E93"/>
    <w:rsid w:val="004462C7"/>
    <w:rsid w:val="004464D2"/>
    <w:rsid w:val="004467CD"/>
    <w:rsid w:val="00446F04"/>
    <w:rsid w:val="00447514"/>
    <w:rsid w:val="00450021"/>
    <w:rsid w:val="00450D7C"/>
    <w:rsid w:val="004512B5"/>
    <w:rsid w:val="004517A3"/>
    <w:rsid w:val="0045298E"/>
    <w:rsid w:val="00452A3D"/>
    <w:rsid w:val="00455095"/>
    <w:rsid w:val="004551C5"/>
    <w:rsid w:val="00456117"/>
    <w:rsid w:val="0045637A"/>
    <w:rsid w:val="0045642F"/>
    <w:rsid w:val="00456B62"/>
    <w:rsid w:val="004571E3"/>
    <w:rsid w:val="0045740B"/>
    <w:rsid w:val="00460677"/>
    <w:rsid w:val="00460CC0"/>
    <w:rsid w:val="00460DCA"/>
    <w:rsid w:val="004611AD"/>
    <w:rsid w:val="004616FF"/>
    <w:rsid w:val="00461887"/>
    <w:rsid w:val="0046293E"/>
    <w:rsid w:val="00462A72"/>
    <w:rsid w:val="00462F2E"/>
    <w:rsid w:val="004634B6"/>
    <w:rsid w:val="00464558"/>
    <w:rsid w:val="00465624"/>
    <w:rsid w:val="00465D7C"/>
    <w:rsid w:val="00466FB9"/>
    <w:rsid w:val="004711F2"/>
    <w:rsid w:val="004723FC"/>
    <w:rsid w:val="00472FFA"/>
    <w:rsid w:val="00473817"/>
    <w:rsid w:val="004740AA"/>
    <w:rsid w:val="0047505A"/>
    <w:rsid w:val="00475515"/>
    <w:rsid w:val="004761C9"/>
    <w:rsid w:val="004764BE"/>
    <w:rsid w:val="00482A0F"/>
    <w:rsid w:val="00482F3C"/>
    <w:rsid w:val="00483384"/>
    <w:rsid w:val="00483A29"/>
    <w:rsid w:val="0048437D"/>
    <w:rsid w:val="004846A3"/>
    <w:rsid w:val="0048514E"/>
    <w:rsid w:val="004854EF"/>
    <w:rsid w:val="00485A18"/>
    <w:rsid w:val="0048610B"/>
    <w:rsid w:val="004867AD"/>
    <w:rsid w:val="004869EA"/>
    <w:rsid w:val="004877B5"/>
    <w:rsid w:val="00490856"/>
    <w:rsid w:val="00491DB4"/>
    <w:rsid w:val="00492A6F"/>
    <w:rsid w:val="00492DC3"/>
    <w:rsid w:val="00492E5C"/>
    <w:rsid w:val="004935C0"/>
    <w:rsid w:val="0049419F"/>
    <w:rsid w:val="004955FA"/>
    <w:rsid w:val="00495B0A"/>
    <w:rsid w:val="00495DC6"/>
    <w:rsid w:val="00495F8B"/>
    <w:rsid w:val="004972E4"/>
    <w:rsid w:val="00497EF2"/>
    <w:rsid w:val="004A0640"/>
    <w:rsid w:val="004A0889"/>
    <w:rsid w:val="004A10AF"/>
    <w:rsid w:val="004A1647"/>
    <w:rsid w:val="004A1B36"/>
    <w:rsid w:val="004A259D"/>
    <w:rsid w:val="004A292D"/>
    <w:rsid w:val="004A2A56"/>
    <w:rsid w:val="004A3034"/>
    <w:rsid w:val="004A324E"/>
    <w:rsid w:val="004A3BFF"/>
    <w:rsid w:val="004A4190"/>
    <w:rsid w:val="004A43E2"/>
    <w:rsid w:val="004A53EF"/>
    <w:rsid w:val="004A673D"/>
    <w:rsid w:val="004A68BF"/>
    <w:rsid w:val="004A753E"/>
    <w:rsid w:val="004B0296"/>
    <w:rsid w:val="004B05BD"/>
    <w:rsid w:val="004B0917"/>
    <w:rsid w:val="004B09B5"/>
    <w:rsid w:val="004B21E2"/>
    <w:rsid w:val="004B2AAC"/>
    <w:rsid w:val="004B2EAA"/>
    <w:rsid w:val="004B36A8"/>
    <w:rsid w:val="004B376C"/>
    <w:rsid w:val="004B5030"/>
    <w:rsid w:val="004B5209"/>
    <w:rsid w:val="004B6EB0"/>
    <w:rsid w:val="004B7463"/>
    <w:rsid w:val="004B783E"/>
    <w:rsid w:val="004B7D19"/>
    <w:rsid w:val="004C08A1"/>
    <w:rsid w:val="004C0F09"/>
    <w:rsid w:val="004C2357"/>
    <w:rsid w:val="004C2387"/>
    <w:rsid w:val="004C2C43"/>
    <w:rsid w:val="004C37F8"/>
    <w:rsid w:val="004C5CF3"/>
    <w:rsid w:val="004C6112"/>
    <w:rsid w:val="004C674E"/>
    <w:rsid w:val="004C6A7D"/>
    <w:rsid w:val="004C6CC8"/>
    <w:rsid w:val="004C7062"/>
    <w:rsid w:val="004D03DB"/>
    <w:rsid w:val="004D284E"/>
    <w:rsid w:val="004D292D"/>
    <w:rsid w:val="004D2C08"/>
    <w:rsid w:val="004D2DAE"/>
    <w:rsid w:val="004D3072"/>
    <w:rsid w:val="004D32AE"/>
    <w:rsid w:val="004D4BEB"/>
    <w:rsid w:val="004D5675"/>
    <w:rsid w:val="004D568B"/>
    <w:rsid w:val="004D59BF"/>
    <w:rsid w:val="004D5BD9"/>
    <w:rsid w:val="004D65E7"/>
    <w:rsid w:val="004D6C34"/>
    <w:rsid w:val="004D6D27"/>
    <w:rsid w:val="004D711D"/>
    <w:rsid w:val="004E1626"/>
    <w:rsid w:val="004E1D93"/>
    <w:rsid w:val="004E3D56"/>
    <w:rsid w:val="004E467F"/>
    <w:rsid w:val="004E47FC"/>
    <w:rsid w:val="004E4BFC"/>
    <w:rsid w:val="004E4C8C"/>
    <w:rsid w:val="004E54F7"/>
    <w:rsid w:val="004E7B96"/>
    <w:rsid w:val="004E7DD2"/>
    <w:rsid w:val="004F0259"/>
    <w:rsid w:val="004F081B"/>
    <w:rsid w:val="004F38D0"/>
    <w:rsid w:val="004F3E89"/>
    <w:rsid w:val="004F4151"/>
    <w:rsid w:val="004F51D1"/>
    <w:rsid w:val="004F5836"/>
    <w:rsid w:val="004F5ECE"/>
    <w:rsid w:val="004F63C8"/>
    <w:rsid w:val="004F6C6E"/>
    <w:rsid w:val="004F6D43"/>
    <w:rsid w:val="004F704E"/>
    <w:rsid w:val="004F76AE"/>
    <w:rsid w:val="004F7B07"/>
    <w:rsid w:val="005003AD"/>
    <w:rsid w:val="005005D8"/>
    <w:rsid w:val="005007A3"/>
    <w:rsid w:val="00500808"/>
    <w:rsid w:val="00500861"/>
    <w:rsid w:val="00501016"/>
    <w:rsid w:val="00501227"/>
    <w:rsid w:val="005018EB"/>
    <w:rsid w:val="00502C8B"/>
    <w:rsid w:val="00503E4C"/>
    <w:rsid w:val="00504231"/>
    <w:rsid w:val="00505768"/>
    <w:rsid w:val="0050684C"/>
    <w:rsid w:val="0050687B"/>
    <w:rsid w:val="0050774E"/>
    <w:rsid w:val="00507755"/>
    <w:rsid w:val="00507FF6"/>
    <w:rsid w:val="00510377"/>
    <w:rsid w:val="00511314"/>
    <w:rsid w:val="00511906"/>
    <w:rsid w:val="0051193D"/>
    <w:rsid w:val="0051369A"/>
    <w:rsid w:val="00513B6E"/>
    <w:rsid w:val="00514440"/>
    <w:rsid w:val="005144EF"/>
    <w:rsid w:val="00514B44"/>
    <w:rsid w:val="00515865"/>
    <w:rsid w:val="00515B32"/>
    <w:rsid w:val="0051780E"/>
    <w:rsid w:val="00517865"/>
    <w:rsid w:val="00517AF3"/>
    <w:rsid w:val="00520B7A"/>
    <w:rsid w:val="005216A9"/>
    <w:rsid w:val="00521AA6"/>
    <w:rsid w:val="005220AC"/>
    <w:rsid w:val="005221C9"/>
    <w:rsid w:val="00522546"/>
    <w:rsid w:val="00522719"/>
    <w:rsid w:val="005227E3"/>
    <w:rsid w:val="00523A84"/>
    <w:rsid w:val="00523ED8"/>
    <w:rsid w:val="005247D5"/>
    <w:rsid w:val="00525368"/>
    <w:rsid w:val="00525808"/>
    <w:rsid w:val="00525A63"/>
    <w:rsid w:val="005302E2"/>
    <w:rsid w:val="00530C05"/>
    <w:rsid w:val="005319C7"/>
    <w:rsid w:val="00531CB7"/>
    <w:rsid w:val="00532096"/>
    <w:rsid w:val="005325BF"/>
    <w:rsid w:val="00532934"/>
    <w:rsid w:val="00534FC3"/>
    <w:rsid w:val="00535099"/>
    <w:rsid w:val="0053533E"/>
    <w:rsid w:val="005367A0"/>
    <w:rsid w:val="005378A6"/>
    <w:rsid w:val="00537A68"/>
    <w:rsid w:val="00540E66"/>
    <w:rsid w:val="005414B3"/>
    <w:rsid w:val="00542568"/>
    <w:rsid w:val="005433A2"/>
    <w:rsid w:val="00543D44"/>
    <w:rsid w:val="0054416F"/>
    <w:rsid w:val="00544996"/>
    <w:rsid w:val="005450E8"/>
    <w:rsid w:val="00546B02"/>
    <w:rsid w:val="005474CD"/>
    <w:rsid w:val="00547789"/>
    <w:rsid w:val="00547DC3"/>
    <w:rsid w:val="00551148"/>
    <w:rsid w:val="0055174C"/>
    <w:rsid w:val="00551A1C"/>
    <w:rsid w:val="005538EA"/>
    <w:rsid w:val="005552DF"/>
    <w:rsid w:val="00555505"/>
    <w:rsid w:val="00556E59"/>
    <w:rsid w:val="00557A71"/>
    <w:rsid w:val="0056067C"/>
    <w:rsid w:val="00560BF0"/>
    <w:rsid w:val="005613D7"/>
    <w:rsid w:val="0056174A"/>
    <w:rsid w:val="00561FA5"/>
    <w:rsid w:val="005620EA"/>
    <w:rsid w:val="005626C4"/>
    <w:rsid w:val="00562B81"/>
    <w:rsid w:val="00562B89"/>
    <w:rsid w:val="005638F6"/>
    <w:rsid w:val="0056467F"/>
    <w:rsid w:val="00565D3F"/>
    <w:rsid w:val="00565DEF"/>
    <w:rsid w:val="00566224"/>
    <w:rsid w:val="0056633E"/>
    <w:rsid w:val="005667A4"/>
    <w:rsid w:val="005667F4"/>
    <w:rsid w:val="00566A5A"/>
    <w:rsid w:val="00566C6F"/>
    <w:rsid w:val="00566DD2"/>
    <w:rsid w:val="0056718C"/>
    <w:rsid w:val="005675EF"/>
    <w:rsid w:val="00567DF8"/>
    <w:rsid w:val="005712DF"/>
    <w:rsid w:val="00572623"/>
    <w:rsid w:val="005728D9"/>
    <w:rsid w:val="00572BD6"/>
    <w:rsid w:val="00572F42"/>
    <w:rsid w:val="005759CA"/>
    <w:rsid w:val="00575D51"/>
    <w:rsid w:val="00577A06"/>
    <w:rsid w:val="005803AC"/>
    <w:rsid w:val="00580BBE"/>
    <w:rsid w:val="00580BD1"/>
    <w:rsid w:val="00580F52"/>
    <w:rsid w:val="00581FD2"/>
    <w:rsid w:val="00582223"/>
    <w:rsid w:val="00582245"/>
    <w:rsid w:val="0058272C"/>
    <w:rsid w:val="00582988"/>
    <w:rsid w:val="00582A1A"/>
    <w:rsid w:val="00584698"/>
    <w:rsid w:val="0058503D"/>
    <w:rsid w:val="00585628"/>
    <w:rsid w:val="00585F19"/>
    <w:rsid w:val="00586A7A"/>
    <w:rsid w:val="00586CE9"/>
    <w:rsid w:val="00586F20"/>
    <w:rsid w:val="00587814"/>
    <w:rsid w:val="00587F34"/>
    <w:rsid w:val="0059023E"/>
    <w:rsid w:val="00590A5F"/>
    <w:rsid w:val="00591519"/>
    <w:rsid w:val="00591540"/>
    <w:rsid w:val="005924A6"/>
    <w:rsid w:val="00593B3B"/>
    <w:rsid w:val="00593C1E"/>
    <w:rsid w:val="00593C43"/>
    <w:rsid w:val="00594413"/>
    <w:rsid w:val="00594E67"/>
    <w:rsid w:val="0059575C"/>
    <w:rsid w:val="00595C82"/>
    <w:rsid w:val="00596904"/>
    <w:rsid w:val="00597475"/>
    <w:rsid w:val="00597A66"/>
    <w:rsid w:val="005A003C"/>
    <w:rsid w:val="005A1A1C"/>
    <w:rsid w:val="005A201C"/>
    <w:rsid w:val="005A2293"/>
    <w:rsid w:val="005A2542"/>
    <w:rsid w:val="005A2907"/>
    <w:rsid w:val="005A2D2A"/>
    <w:rsid w:val="005A2EA8"/>
    <w:rsid w:val="005A33E6"/>
    <w:rsid w:val="005A38AC"/>
    <w:rsid w:val="005A38F7"/>
    <w:rsid w:val="005A4156"/>
    <w:rsid w:val="005A46F4"/>
    <w:rsid w:val="005A49CA"/>
    <w:rsid w:val="005A5CAD"/>
    <w:rsid w:val="005A6149"/>
    <w:rsid w:val="005A68DC"/>
    <w:rsid w:val="005A68EF"/>
    <w:rsid w:val="005B0CBF"/>
    <w:rsid w:val="005B1100"/>
    <w:rsid w:val="005B11C2"/>
    <w:rsid w:val="005B1B4D"/>
    <w:rsid w:val="005B27EE"/>
    <w:rsid w:val="005B592B"/>
    <w:rsid w:val="005B5CFB"/>
    <w:rsid w:val="005B6362"/>
    <w:rsid w:val="005B6526"/>
    <w:rsid w:val="005B6C24"/>
    <w:rsid w:val="005C029D"/>
    <w:rsid w:val="005C143A"/>
    <w:rsid w:val="005C56DE"/>
    <w:rsid w:val="005C57FB"/>
    <w:rsid w:val="005C641E"/>
    <w:rsid w:val="005C6FFA"/>
    <w:rsid w:val="005D2069"/>
    <w:rsid w:val="005D2908"/>
    <w:rsid w:val="005D2923"/>
    <w:rsid w:val="005D2ECC"/>
    <w:rsid w:val="005D2FD3"/>
    <w:rsid w:val="005D3307"/>
    <w:rsid w:val="005D33BA"/>
    <w:rsid w:val="005D3A44"/>
    <w:rsid w:val="005D477C"/>
    <w:rsid w:val="005D4A50"/>
    <w:rsid w:val="005D4CE6"/>
    <w:rsid w:val="005D4DBA"/>
    <w:rsid w:val="005D4E6C"/>
    <w:rsid w:val="005D5E10"/>
    <w:rsid w:val="005D6040"/>
    <w:rsid w:val="005D68CF"/>
    <w:rsid w:val="005D708D"/>
    <w:rsid w:val="005D709C"/>
    <w:rsid w:val="005D73A9"/>
    <w:rsid w:val="005D7610"/>
    <w:rsid w:val="005E0E65"/>
    <w:rsid w:val="005E23B8"/>
    <w:rsid w:val="005E3EBB"/>
    <w:rsid w:val="005E3F9A"/>
    <w:rsid w:val="005E41BC"/>
    <w:rsid w:val="005E5737"/>
    <w:rsid w:val="005E5BD3"/>
    <w:rsid w:val="005E65DA"/>
    <w:rsid w:val="005E6822"/>
    <w:rsid w:val="005E6B6E"/>
    <w:rsid w:val="005E7878"/>
    <w:rsid w:val="005F0E2B"/>
    <w:rsid w:val="005F1D7E"/>
    <w:rsid w:val="005F2AE0"/>
    <w:rsid w:val="005F2DCA"/>
    <w:rsid w:val="005F43D4"/>
    <w:rsid w:val="005F4966"/>
    <w:rsid w:val="005F579D"/>
    <w:rsid w:val="005F59E1"/>
    <w:rsid w:val="005F6633"/>
    <w:rsid w:val="005F66E8"/>
    <w:rsid w:val="005F7DE3"/>
    <w:rsid w:val="00600239"/>
    <w:rsid w:val="00600BCC"/>
    <w:rsid w:val="00600C61"/>
    <w:rsid w:val="00601A99"/>
    <w:rsid w:val="006025E8"/>
    <w:rsid w:val="00602789"/>
    <w:rsid w:val="00602881"/>
    <w:rsid w:val="006028C1"/>
    <w:rsid w:val="00602B07"/>
    <w:rsid w:val="0060464E"/>
    <w:rsid w:val="00605E3C"/>
    <w:rsid w:val="006065A8"/>
    <w:rsid w:val="00607BCD"/>
    <w:rsid w:val="0061145C"/>
    <w:rsid w:val="00611A82"/>
    <w:rsid w:val="00612A10"/>
    <w:rsid w:val="00612C37"/>
    <w:rsid w:val="006131AC"/>
    <w:rsid w:val="00613678"/>
    <w:rsid w:val="00613BF6"/>
    <w:rsid w:val="0061413F"/>
    <w:rsid w:val="006141AD"/>
    <w:rsid w:val="006147C9"/>
    <w:rsid w:val="00614F59"/>
    <w:rsid w:val="00615832"/>
    <w:rsid w:val="00617D30"/>
    <w:rsid w:val="0062093B"/>
    <w:rsid w:val="00620FA2"/>
    <w:rsid w:val="00621175"/>
    <w:rsid w:val="006236B0"/>
    <w:rsid w:val="006238B4"/>
    <w:rsid w:val="00624058"/>
    <w:rsid w:val="00625BB9"/>
    <w:rsid w:val="00625DF9"/>
    <w:rsid w:val="00625F87"/>
    <w:rsid w:val="00627A88"/>
    <w:rsid w:val="006315E8"/>
    <w:rsid w:val="006319BE"/>
    <w:rsid w:val="006332E0"/>
    <w:rsid w:val="0063365D"/>
    <w:rsid w:val="00633B17"/>
    <w:rsid w:val="00633DEE"/>
    <w:rsid w:val="00633F60"/>
    <w:rsid w:val="0063403D"/>
    <w:rsid w:val="006346C7"/>
    <w:rsid w:val="0063510B"/>
    <w:rsid w:val="006351C0"/>
    <w:rsid w:val="00635FDF"/>
    <w:rsid w:val="00636896"/>
    <w:rsid w:val="00636D41"/>
    <w:rsid w:val="00637427"/>
    <w:rsid w:val="00637891"/>
    <w:rsid w:val="00637D4D"/>
    <w:rsid w:val="00640EE7"/>
    <w:rsid w:val="00641705"/>
    <w:rsid w:val="00641793"/>
    <w:rsid w:val="006419D2"/>
    <w:rsid w:val="00641B05"/>
    <w:rsid w:val="00641BBF"/>
    <w:rsid w:val="00642349"/>
    <w:rsid w:val="006423D1"/>
    <w:rsid w:val="0064314F"/>
    <w:rsid w:val="00643212"/>
    <w:rsid w:val="00643C5D"/>
    <w:rsid w:val="00643C62"/>
    <w:rsid w:val="00643CB6"/>
    <w:rsid w:val="00643F3D"/>
    <w:rsid w:val="0064478E"/>
    <w:rsid w:val="006451B7"/>
    <w:rsid w:val="0064777E"/>
    <w:rsid w:val="00647868"/>
    <w:rsid w:val="0065076D"/>
    <w:rsid w:val="00651890"/>
    <w:rsid w:val="00651C9F"/>
    <w:rsid w:val="00653A97"/>
    <w:rsid w:val="00653E47"/>
    <w:rsid w:val="00654648"/>
    <w:rsid w:val="00655FA1"/>
    <w:rsid w:val="0065680D"/>
    <w:rsid w:val="00656B9A"/>
    <w:rsid w:val="00660368"/>
    <w:rsid w:val="00660610"/>
    <w:rsid w:val="00661185"/>
    <w:rsid w:val="00662FB1"/>
    <w:rsid w:val="006630B2"/>
    <w:rsid w:val="006630BA"/>
    <w:rsid w:val="0066442F"/>
    <w:rsid w:val="00664B2A"/>
    <w:rsid w:val="00664C6F"/>
    <w:rsid w:val="00665002"/>
    <w:rsid w:val="00665BC4"/>
    <w:rsid w:val="006675C7"/>
    <w:rsid w:val="006717FC"/>
    <w:rsid w:val="0067197F"/>
    <w:rsid w:val="00671C4F"/>
    <w:rsid w:val="00672844"/>
    <w:rsid w:val="00672D74"/>
    <w:rsid w:val="00672E52"/>
    <w:rsid w:val="00673FF2"/>
    <w:rsid w:val="006742E2"/>
    <w:rsid w:val="00674608"/>
    <w:rsid w:val="006748B9"/>
    <w:rsid w:val="00674FF2"/>
    <w:rsid w:val="006761A8"/>
    <w:rsid w:val="006765C9"/>
    <w:rsid w:val="00676773"/>
    <w:rsid w:val="0067692F"/>
    <w:rsid w:val="00676EA2"/>
    <w:rsid w:val="006779FF"/>
    <w:rsid w:val="00677B20"/>
    <w:rsid w:val="00677C69"/>
    <w:rsid w:val="00680AA9"/>
    <w:rsid w:val="00680CE0"/>
    <w:rsid w:val="00680DCA"/>
    <w:rsid w:val="00681464"/>
    <w:rsid w:val="0068169C"/>
    <w:rsid w:val="0068174A"/>
    <w:rsid w:val="00681A6C"/>
    <w:rsid w:val="00681AE8"/>
    <w:rsid w:val="0068233A"/>
    <w:rsid w:val="0068247A"/>
    <w:rsid w:val="0068293A"/>
    <w:rsid w:val="006829A5"/>
    <w:rsid w:val="0068349B"/>
    <w:rsid w:val="006835A1"/>
    <w:rsid w:val="00683AAB"/>
    <w:rsid w:val="0068457C"/>
    <w:rsid w:val="00685087"/>
    <w:rsid w:val="006863B2"/>
    <w:rsid w:val="00690BA6"/>
    <w:rsid w:val="00690C96"/>
    <w:rsid w:val="00692464"/>
    <w:rsid w:val="00692742"/>
    <w:rsid w:val="006927AD"/>
    <w:rsid w:val="00693097"/>
    <w:rsid w:val="006939BB"/>
    <w:rsid w:val="00693C0A"/>
    <w:rsid w:val="006957A7"/>
    <w:rsid w:val="00696226"/>
    <w:rsid w:val="00696709"/>
    <w:rsid w:val="006A03EA"/>
    <w:rsid w:val="006A074D"/>
    <w:rsid w:val="006A1195"/>
    <w:rsid w:val="006A19A1"/>
    <w:rsid w:val="006A1ED1"/>
    <w:rsid w:val="006A1F76"/>
    <w:rsid w:val="006A2525"/>
    <w:rsid w:val="006A5323"/>
    <w:rsid w:val="006A54DC"/>
    <w:rsid w:val="006A54EF"/>
    <w:rsid w:val="006A601C"/>
    <w:rsid w:val="006A64EC"/>
    <w:rsid w:val="006A6513"/>
    <w:rsid w:val="006A6651"/>
    <w:rsid w:val="006A66C5"/>
    <w:rsid w:val="006A6F79"/>
    <w:rsid w:val="006A788C"/>
    <w:rsid w:val="006B0401"/>
    <w:rsid w:val="006B13D1"/>
    <w:rsid w:val="006B2BDD"/>
    <w:rsid w:val="006B2E2B"/>
    <w:rsid w:val="006B4C27"/>
    <w:rsid w:val="006B506F"/>
    <w:rsid w:val="006B53E4"/>
    <w:rsid w:val="006B5518"/>
    <w:rsid w:val="006B56E3"/>
    <w:rsid w:val="006B5906"/>
    <w:rsid w:val="006B6245"/>
    <w:rsid w:val="006B6764"/>
    <w:rsid w:val="006B6A3E"/>
    <w:rsid w:val="006B7CDA"/>
    <w:rsid w:val="006C0F01"/>
    <w:rsid w:val="006C15C8"/>
    <w:rsid w:val="006C1A1E"/>
    <w:rsid w:val="006C2C61"/>
    <w:rsid w:val="006C352E"/>
    <w:rsid w:val="006C3D6E"/>
    <w:rsid w:val="006C4301"/>
    <w:rsid w:val="006C4A29"/>
    <w:rsid w:val="006C4BD8"/>
    <w:rsid w:val="006C7284"/>
    <w:rsid w:val="006C7839"/>
    <w:rsid w:val="006D1E32"/>
    <w:rsid w:val="006D28D8"/>
    <w:rsid w:val="006D2CF6"/>
    <w:rsid w:val="006D309D"/>
    <w:rsid w:val="006D42A3"/>
    <w:rsid w:val="006D6EEB"/>
    <w:rsid w:val="006D7A4D"/>
    <w:rsid w:val="006E0212"/>
    <w:rsid w:val="006E0952"/>
    <w:rsid w:val="006E0A9D"/>
    <w:rsid w:val="006E147B"/>
    <w:rsid w:val="006E17E3"/>
    <w:rsid w:val="006E1898"/>
    <w:rsid w:val="006E1A36"/>
    <w:rsid w:val="006E1FB5"/>
    <w:rsid w:val="006E23FA"/>
    <w:rsid w:val="006E28C7"/>
    <w:rsid w:val="006E2924"/>
    <w:rsid w:val="006E2DB0"/>
    <w:rsid w:val="006E3A4F"/>
    <w:rsid w:val="006E569D"/>
    <w:rsid w:val="006E5EF9"/>
    <w:rsid w:val="006E682A"/>
    <w:rsid w:val="006E6A3D"/>
    <w:rsid w:val="006E71D5"/>
    <w:rsid w:val="006E7416"/>
    <w:rsid w:val="006E7D42"/>
    <w:rsid w:val="006F0724"/>
    <w:rsid w:val="006F1417"/>
    <w:rsid w:val="006F221E"/>
    <w:rsid w:val="006F2364"/>
    <w:rsid w:val="006F38F6"/>
    <w:rsid w:val="006F4134"/>
    <w:rsid w:val="006F4BDC"/>
    <w:rsid w:val="006F5C79"/>
    <w:rsid w:val="006F63FE"/>
    <w:rsid w:val="006F6CFA"/>
    <w:rsid w:val="006F74B8"/>
    <w:rsid w:val="006F7772"/>
    <w:rsid w:val="00700009"/>
    <w:rsid w:val="0070096E"/>
    <w:rsid w:val="00701223"/>
    <w:rsid w:val="007016C9"/>
    <w:rsid w:val="00701AE0"/>
    <w:rsid w:val="00702DE3"/>
    <w:rsid w:val="00702F64"/>
    <w:rsid w:val="00704D11"/>
    <w:rsid w:val="00704F04"/>
    <w:rsid w:val="0070518E"/>
    <w:rsid w:val="00705C83"/>
    <w:rsid w:val="00706502"/>
    <w:rsid w:val="007074B9"/>
    <w:rsid w:val="007101FA"/>
    <w:rsid w:val="00710430"/>
    <w:rsid w:val="0071051A"/>
    <w:rsid w:val="007107C0"/>
    <w:rsid w:val="0071139A"/>
    <w:rsid w:val="00711B0B"/>
    <w:rsid w:val="00711D5C"/>
    <w:rsid w:val="00712149"/>
    <w:rsid w:val="00712C11"/>
    <w:rsid w:val="00712E5A"/>
    <w:rsid w:val="00713CD9"/>
    <w:rsid w:val="0071493F"/>
    <w:rsid w:val="00714980"/>
    <w:rsid w:val="00714CFB"/>
    <w:rsid w:val="00715413"/>
    <w:rsid w:val="00715BAE"/>
    <w:rsid w:val="00715EBE"/>
    <w:rsid w:val="007176AD"/>
    <w:rsid w:val="00717847"/>
    <w:rsid w:val="0072078C"/>
    <w:rsid w:val="00722C48"/>
    <w:rsid w:val="00722FD5"/>
    <w:rsid w:val="00723FF0"/>
    <w:rsid w:val="007243C8"/>
    <w:rsid w:val="00724B8C"/>
    <w:rsid w:val="00725547"/>
    <w:rsid w:val="00727033"/>
    <w:rsid w:val="007276A4"/>
    <w:rsid w:val="0073157C"/>
    <w:rsid w:val="00731B53"/>
    <w:rsid w:val="007326C5"/>
    <w:rsid w:val="0073415E"/>
    <w:rsid w:val="007351C0"/>
    <w:rsid w:val="00735912"/>
    <w:rsid w:val="007364CB"/>
    <w:rsid w:val="00737161"/>
    <w:rsid w:val="00740272"/>
    <w:rsid w:val="00740506"/>
    <w:rsid w:val="0074072C"/>
    <w:rsid w:val="0074081B"/>
    <w:rsid w:val="007410E6"/>
    <w:rsid w:val="00741CCD"/>
    <w:rsid w:val="007435CE"/>
    <w:rsid w:val="0074477D"/>
    <w:rsid w:val="0074488A"/>
    <w:rsid w:val="00744CA5"/>
    <w:rsid w:val="0074566F"/>
    <w:rsid w:val="00746175"/>
    <w:rsid w:val="007463C8"/>
    <w:rsid w:val="0074676A"/>
    <w:rsid w:val="0074773A"/>
    <w:rsid w:val="007477EB"/>
    <w:rsid w:val="007516F9"/>
    <w:rsid w:val="00751B18"/>
    <w:rsid w:val="0075244F"/>
    <w:rsid w:val="00752B7F"/>
    <w:rsid w:val="00753276"/>
    <w:rsid w:val="0075361B"/>
    <w:rsid w:val="00753A5C"/>
    <w:rsid w:val="00756444"/>
    <w:rsid w:val="007574D4"/>
    <w:rsid w:val="007577ED"/>
    <w:rsid w:val="00757E55"/>
    <w:rsid w:val="00757F79"/>
    <w:rsid w:val="0076029A"/>
    <w:rsid w:val="00761579"/>
    <w:rsid w:val="007633D4"/>
    <w:rsid w:val="00763408"/>
    <w:rsid w:val="00766ED3"/>
    <w:rsid w:val="00766F1E"/>
    <w:rsid w:val="0076766B"/>
    <w:rsid w:val="00767F6A"/>
    <w:rsid w:val="00771A4F"/>
    <w:rsid w:val="00771D94"/>
    <w:rsid w:val="007737DF"/>
    <w:rsid w:val="00775D4F"/>
    <w:rsid w:val="00776EA6"/>
    <w:rsid w:val="007772CB"/>
    <w:rsid w:val="00777761"/>
    <w:rsid w:val="00777F03"/>
    <w:rsid w:val="00780342"/>
    <w:rsid w:val="007803D6"/>
    <w:rsid w:val="00780531"/>
    <w:rsid w:val="00780A3A"/>
    <w:rsid w:val="00780DBC"/>
    <w:rsid w:val="007818FB"/>
    <w:rsid w:val="007826A1"/>
    <w:rsid w:val="00783708"/>
    <w:rsid w:val="00785531"/>
    <w:rsid w:val="00787535"/>
    <w:rsid w:val="00787922"/>
    <w:rsid w:val="007902E2"/>
    <w:rsid w:val="00791809"/>
    <w:rsid w:val="007924CE"/>
    <w:rsid w:val="0079287E"/>
    <w:rsid w:val="00792B35"/>
    <w:rsid w:val="00793934"/>
    <w:rsid w:val="00793BFD"/>
    <w:rsid w:val="00794A48"/>
    <w:rsid w:val="0079587C"/>
    <w:rsid w:val="00795AF4"/>
    <w:rsid w:val="00795BA9"/>
    <w:rsid w:val="007967D5"/>
    <w:rsid w:val="00797A4A"/>
    <w:rsid w:val="007A04FB"/>
    <w:rsid w:val="007A06C9"/>
    <w:rsid w:val="007A0C4E"/>
    <w:rsid w:val="007A0DEF"/>
    <w:rsid w:val="007A0FBD"/>
    <w:rsid w:val="007A1084"/>
    <w:rsid w:val="007A12C7"/>
    <w:rsid w:val="007A1855"/>
    <w:rsid w:val="007A1A68"/>
    <w:rsid w:val="007A1AA1"/>
    <w:rsid w:val="007A2320"/>
    <w:rsid w:val="007A24F1"/>
    <w:rsid w:val="007A2C6F"/>
    <w:rsid w:val="007A2D75"/>
    <w:rsid w:val="007A335E"/>
    <w:rsid w:val="007A3714"/>
    <w:rsid w:val="007A3BEA"/>
    <w:rsid w:val="007A4A37"/>
    <w:rsid w:val="007A4FC7"/>
    <w:rsid w:val="007A5130"/>
    <w:rsid w:val="007A5376"/>
    <w:rsid w:val="007A55D6"/>
    <w:rsid w:val="007A59C6"/>
    <w:rsid w:val="007A5C3B"/>
    <w:rsid w:val="007A6249"/>
    <w:rsid w:val="007A7778"/>
    <w:rsid w:val="007B03A1"/>
    <w:rsid w:val="007B11A8"/>
    <w:rsid w:val="007B159E"/>
    <w:rsid w:val="007B173E"/>
    <w:rsid w:val="007B179B"/>
    <w:rsid w:val="007B19CE"/>
    <w:rsid w:val="007B29BE"/>
    <w:rsid w:val="007B3B0C"/>
    <w:rsid w:val="007B4481"/>
    <w:rsid w:val="007B4B61"/>
    <w:rsid w:val="007B4BD3"/>
    <w:rsid w:val="007B4D51"/>
    <w:rsid w:val="007B50A1"/>
    <w:rsid w:val="007B5261"/>
    <w:rsid w:val="007B54E3"/>
    <w:rsid w:val="007B56FA"/>
    <w:rsid w:val="007B5D06"/>
    <w:rsid w:val="007B6068"/>
    <w:rsid w:val="007B63ED"/>
    <w:rsid w:val="007B7509"/>
    <w:rsid w:val="007C0263"/>
    <w:rsid w:val="007C0351"/>
    <w:rsid w:val="007C0838"/>
    <w:rsid w:val="007C09EF"/>
    <w:rsid w:val="007C11E7"/>
    <w:rsid w:val="007C1903"/>
    <w:rsid w:val="007C1C5D"/>
    <w:rsid w:val="007C1C7F"/>
    <w:rsid w:val="007C1D09"/>
    <w:rsid w:val="007C1EEA"/>
    <w:rsid w:val="007C25BE"/>
    <w:rsid w:val="007C2D7D"/>
    <w:rsid w:val="007C2DEB"/>
    <w:rsid w:val="007C3206"/>
    <w:rsid w:val="007C362A"/>
    <w:rsid w:val="007C36D4"/>
    <w:rsid w:val="007C404D"/>
    <w:rsid w:val="007C4C46"/>
    <w:rsid w:val="007C4E8A"/>
    <w:rsid w:val="007C54DE"/>
    <w:rsid w:val="007C5870"/>
    <w:rsid w:val="007C7766"/>
    <w:rsid w:val="007D0739"/>
    <w:rsid w:val="007D07B2"/>
    <w:rsid w:val="007D0A71"/>
    <w:rsid w:val="007D120A"/>
    <w:rsid w:val="007D2852"/>
    <w:rsid w:val="007D2D30"/>
    <w:rsid w:val="007D356C"/>
    <w:rsid w:val="007D3748"/>
    <w:rsid w:val="007D59ED"/>
    <w:rsid w:val="007D5B88"/>
    <w:rsid w:val="007D609B"/>
    <w:rsid w:val="007D620C"/>
    <w:rsid w:val="007D62A4"/>
    <w:rsid w:val="007D6BD2"/>
    <w:rsid w:val="007D6E28"/>
    <w:rsid w:val="007D6FF0"/>
    <w:rsid w:val="007D7276"/>
    <w:rsid w:val="007D747D"/>
    <w:rsid w:val="007E03DE"/>
    <w:rsid w:val="007E0D10"/>
    <w:rsid w:val="007E14FF"/>
    <w:rsid w:val="007E150B"/>
    <w:rsid w:val="007E2396"/>
    <w:rsid w:val="007E438E"/>
    <w:rsid w:val="007E4697"/>
    <w:rsid w:val="007E4BE5"/>
    <w:rsid w:val="007E63D9"/>
    <w:rsid w:val="007E71F1"/>
    <w:rsid w:val="007E7795"/>
    <w:rsid w:val="007E7836"/>
    <w:rsid w:val="007F00F7"/>
    <w:rsid w:val="007F0B35"/>
    <w:rsid w:val="007F122D"/>
    <w:rsid w:val="007F1421"/>
    <w:rsid w:val="007F2082"/>
    <w:rsid w:val="007F2400"/>
    <w:rsid w:val="007F2545"/>
    <w:rsid w:val="007F2605"/>
    <w:rsid w:val="007F2A44"/>
    <w:rsid w:val="007F2C70"/>
    <w:rsid w:val="007F392B"/>
    <w:rsid w:val="007F67A1"/>
    <w:rsid w:val="007F6FD7"/>
    <w:rsid w:val="0080036A"/>
    <w:rsid w:val="00801198"/>
    <w:rsid w:val="00801EF8"/>
    <w:rsid w:val="00802768"/>
    <w:rsid w:val="00805A4C"/>
    <w:rsid w:val="00806A6A"/>
    <w:rsid w:val="008072BD"/>
    <w:rsid w:val="00807CBE"/>
    <w:rsid w:val="00807D96"/>
    <w:rsid w:val="0081120C"/>
    <w:rsid w:val="00811632"/>
    <w:rsid w:val="00811685"/>
    <w:rsid w:val="00812960"/>
    <w:rsid w:val="0081450A"/>
    <w:rsid w:val="0081515D"/>
    <w:rsid w:val="008152DD"/>
    <w:rsid w:val="0081532D"/>
    <w:rsid w:val="008154B2"/>
    <w:rsid w:val="008174D8"/>
    <w:rsid w:val="00820941"/>
    <w:rsid w:val="0082166C"/>
    <w:rsid w:val="0082253C"/>
    <w:rsid w:val="00823AB1"/>
    <w:rsid w:val="0082514E"/>
    <w:rsid w:val="008257F9"/>
    <w:rsid w:val="00825A3B"/>
    <w:rsid w:val="00825A47"/>
    <w:rsid w:val="00825ACD"/>
    <w:rsid w:val="008268E6"/>
    <w:rsid w:val="00826B31"/>
    <w:rsid w:val="008304F7"/>
    <w:rsid w:val="0083087A"/>
    <w:rsid w:val="008319A2"/>
    <w:rsid w:val="00831D83"/>
    <w:rsid w:val="00831DE1"/>
    <w:rsid w:val="00831F88"/>
    <w:rsid w:val="0083223A"/>
    <w:rsid w:val="00832A88"/>
    <w:rsid w:val="00832E23"/>
    <w:rsid w:val="00833774"/>
    <w:rsid w:val="00834DD8"/>
    <w:rsid w:val="008405EB"/>
    <w:rsid w:val="00841298"/>
    <w:rsid w:val="00841F1F"/>
    <w:rsid w:val="0084205D"/>
    <w:rsid w:val="008425B7"/>
    <w:rsid w:val="00843439"/>
    <w:rsid w:val="0084347F"/>
    <w:rsid w:val="008439F4"/>
    <w:rsid w:val="00843DC3"/>
    <w:rsid w:val="00844109"/>
    <w:rsid w:val="00846403"/>
    <w:rsid w:val="00847041"/>
    <w:rsid w:val="008502A8"/>
    <w:rsid w:val="008506EF"/>
    <w:rsid w:val="008515DF"/>
    <w:rsid w:val="00852620"/>
    <w:rsid w:val="008526D4"/>
    <w:rsid w:val="00852763"/>
    <w:rsid w:val="00852C28"/>
    <w:rsid w:val="0085471B"/>
    <w:rsid w:val="00854EEE"/>
    <w:rsid w:val="00856730"/>
    <w:rsid w:val="00856907"/>
    <w:rsid w:val="00857082"/>
    <w:rsid w:val="008576C3"/>
    <w:rsid w:val="0085792B"/>
    <w:rsid w:val="0086082B"/>
    <w:rsid w:val="008608DB"/>
    <w:rsid w:val="00861437"/>
    <w:rsid w:val="00862DC2"/>
    <w:rsid w:val="008635B2"/>
    <w:rsid w:val="00863BA8"/>
    <w:rsid w:val="00864057"/>
    <w:rsid w:val="008640B2"/>
    <w:rsid w:val="008640D1"/>
    <w:rsid w:val="00866C89"/>
    <w:rsid w:val="00866CF1"/>
    <w:rsid w:val="00867319"/>
    <w:rsid w:val="0086784B"/>
    <w:rsid w:val="00870004"/>
    <w:rsid w:val="00870A1F"/>
    <w:rsid w:val="0087125D"/>
    <w:rsid w:val="008715C1"/>
    <w:rsid w:val="008718E4"/>
    <w:rsid w:val="00871B9F"/>
    <w:rsid w:val="00871D07"/>
    <w:rsid w:val="00872082"/>
    <w:rsid w:val="008723BD"/>
    <w:rsid w:val="00872853"/>
    <w:rsid w:val="00873092"/>
    <w:rsid w:val="008742AB"/>
    <w:rsid w:val="008748BD"/>
    <w:rsid w:val="00874956"/>
    <w:rsid w:val="00874E57"/>
    <w:rsid w:val="00874FA2"/>
    <w:rsid w:val="008750F7"/>
    <w:rsid w:val="00875C66"/>
    <w:rsid w:val="0087622B"/>
    <w:rsid w:val="00876CBF"/>
    <w:rsid w:val="00877114"/>
    <w:rsid w:val="00877391"/>
    <w:rsid w:val="00877C38"/>
    <w:rsid w:val="008805B3"/>
    <w:rsid w:val="00880AE5"/>
    <w:rsid w:val="00881FCB"/>
    <w:rsid w:val="008823F8"/>
    <w:rsid w:val="00882457"/>
    <w:rsid w:val="00882954"/>
    <w:rsid w:val="008837B7"/>
    <w:rsid w:val="00883FAD"/>
    <w:rsid w:val="008848B6"/>
    <w:rsid w:val="00884E27"/>
    <w:rsid w:val="00885E78"/>
    <w:rsid w:val="00886BA5"/>
    <w:rsid w:val="008901E2"/>
    <w:rsid w:val="00890469"/>
    <w:rsid w:val="00891008"/>
    <w:rsid w:val="0089124B"/>
    <w:rsid w:val="008916FC"/>
    <w:rsid w:val="00892113"/>
    <w:rsid w:val="00892D34"/>
    <w:rsid w:val="00892E73"/>
    <w:rsid w:val="008951F4"/>
    <w:rsid w:val="008959EC"/>
    <w:rsid w:val="00896029"/>
    <w:rsid w:val="00896E7B"/>
    <w:rsid w:val="00897B60"/>
    <w:rsid w:val="008A1DE5"/>
    <w:rsid w:val="008A2280"/>
    <w:rsid w:val="008A242F"/>
    <w:rsid w:val="008A3C0B"/>
    <w:rsid w:val="008A4CBB"/>
    <w:rsid w:val="008A5653"/>
    <w:rsid w:val="008A57BA"/>
    <w:rsid w:val="008A5A8D"/>
    <w:rsid w:val="008A6133"/>
    <w:rsid w:val="008A61E0"/>
    <w:rsid w:val="008A6D29"/>
    <w:rsid w:val="008A7550"/>
    <w:rsid w:val="008A784B"/>
    <w:rsid w:val="008A78C6"/>
    <w:rsid w:val="008B038C"/>
    <w:rsid w:val="008B03C3"/>
    <w:rsid w:val="008B046C"/>
    <w:rsid w:val="008B0883"/>
    <w:rsid w:val="008B0AE3"/>
    <w:rsid w:val="008B1868"/>
    <w:rsid w:val="008B2134"/>
    <w:rsid w:val="008B23C2"/>
    <w:rsid w:val="008B313A"/>
    <w:rsid w:val="008B3500"/>
    <w:rsid w:val="008B3B2A"/>
    <w:rsid w:val="008B3E53"/>
    <w:rsid w:val="008B3FC2"/>
    <w:rsid w:val="008B52CD"/>
    <w:rsid w:val="008B53BF"/>
    <w:rsid w:val="008B58B7"/>
    <w:rsid w:val="008B5A8F"/>
    <w:rsid w:val="008B74FA"/>
    <w:rsid w:val="008B7595"/>
    <w:rsid w:val="008C02FB"/>
    <w:rsid w:val="008C097E"/>
    <w:rsid w:val="008C1860"/>
    <w:rsid w:val="008C33E8"/>
    <w:rsid w:val="008C373A"/>
    <w:rsid w:val="008C57A9"/>
    <w:rsid w:val="008C5AF2"/>
    <w:rsid w:val="008C5EAE"/>
    <w:rsid w:val="008C623C"/>
    <w:rsid w:val="008D08F2"/>
    <w:rsid w:val="008D0952"/>
    <w:rsid w:val="008D0E5D"/>
    <w:rsid w:val="008D0F25"/>
    <w:rsid w:val="008D0FA5"/>
    <w:rsid w:val="008D0FE5"/>
    <w:rsid w:val="008D11F2"/>
    <w:rsid w:val="008D1F7E"/>
    <w:rsid w:val="008D1FDE"/>
    <w:rsid w:val="008D28C7"/>
    <w:rsid w:val="008D317F"/>
    <w:rsid w:val="008D3420"/>
    <w:rsid w:val="008D3E28"/>
    <w:rsid w:val="008D455A"/>
    <w:rsid w:val="008D4C28"/>
    <w:rsid w:val="008D5C38"/>
    <w:rsid w:val="008D649F"/>
    <w:rsid w:val="008D6D1B"/>
    <w:rsid w:val="008D6EE7"/>
    <w:rsid w:val="008D71CB"/>
    <w:rsid w:val="008D7C29"/>
    <w:rsid w:val="008E03D8"/>
    <w:rsid w:val="008E0CC5"/>
    <w:rsid w:val="008E2310"/>
    <w:rsid w:val="008E3215"/>
    <w:rsid w:val="008E36EF"/>
    <w:rsid w:val="008E390B"/>
    <w:rsid w:val="008E404F"/>
    <w:rsid w:val="008E532C"/>
    <w:rsid w:val="008E64BC"/>
    <w:rsid w:val="008F1821"/>
    <w:rsid w:val="008F2075"/>
    <w:rsid w:val="008F2268"/>
    <w:rsid w:val="008F23CE"/>
    <w:rsid w:val="008F285B"/>
    <w:rsid w:val="008F2F0C"/>
    <w:rsid w:val="008F3785"/>
    <w:rsid w:val="008F41FE"/>
    <w:rsid w:val="008F4641"/>
    <w:rsid w:val="008F46C1"/>
    <w:rsid w:val="008F4872"/>
    <w:rsid w:val="008F495C"/>
    <w:rsid w:val="008F4A59"/>
    <w:rsid w:val="008F588D"/>
    <w:rsid w:val="008F5A4F"/>
    <w:rsid w:val="008F5E95"/>
    <w:rsid w:val="008F6080"/>
    <w:rsid w:val="008F6451"/>
    <w:rsid w:val="008F6727"/>
    <w:rsid w:val="008F6AA8"/>
    <w:rsid w:val="008F72F4"/>
    <w:rsid w:val="008F7D88"/>
    <w:rsid w:val="009006F7"/>
    <w:rsid w:val="009007BA"/>
    <w:rsid w:val="00901702"/>
    <w:rsid w:val="00902530"/>
    <w:rsid w:val="00902734"/>
    <w:rsid w:val="009028CF"/>
    <w:rsid w:val="00902E53"/>
    <w:rsid w:val="00903F7C"/>
    <w:rsid w:val="009049C5"/>
    <w:rsid w:val="0090524D"/>
    <w:rsid w:val="009055AF"/>
    <w:rsid w:val="009067E1"/>
    <w:rsid w:val="009106A2"/>
    <w:rsid w:val="00910934"/>
    <w:rsid w:val="00910F35"/>
    <w:rsid w:val="00911114"/>
    <w:rsid w:val="009120E9"/>
    <w:rsid w:val="0091256B"/>
    <w:rsid w:val="00912D88"/>
    <w:rsid w:val="0091461B"/>
    <w:rsid w:val="00914A08"/>
    <w:rsid w:val="00914AA0"/>
    <w:rsid w:val="009156C0"/>
    <w:rsid w:val="00915FFE"/>
    <w:rsid w:val="0091624A"/>
    <w:rsid w:val="00916287"/>
    <w:rsid w:val="00916445"/>
    <w:rsid w:val="0091650E"/>
    <w:rsid w:val="00916A14"/>
    <w:rsid w:val="00917A2F"/>
    <w:rsid w:val="00917E3A"/>
    <w:rsid w:val="009202EC"/>
    <w:rsid w:val="00921757"/>
    <w:rsid w:val="00921812"/>
    <w:rsid w:val="00922FCA"/>
    <w:rsid w:val="0092314B"/>
    <w:rsid w:val="00923B96"/>
    <w:rsid w:val="00924858"/>
    <w:rsid w:val="0092581F"/>
    <w:rsid w:val="00925C61"/>
    <w:rsid w:val="00925FDE"/>
    <w:rsid w:val="009263E5"/>
    <w:rsid w:val="009265E7"/>
    <w:rsid w:val="009267C1"/>
    <w:rsid w:val="00926A77"/>
    <w:rsid w:val="00927083"/>
    <w:rsid w:val="009275F0"/>
    <w:rsid w:val="009278CB"/>
    <w:rsid w:val="009278EB"/>
    <w:rsid w:val="00927B95"/>
    <w:rsid w:val="00930E6C"/>
    <w:rsid w:val="00931855"/>
    <w:rsid w:val="00931A61"/>
    <w:rsid w:val="00931C78"/>
    <w:rsid w:val="00932095"/>
    <w:rsid w:val="009324A6"/>
    <w:rsid w:val="00932E9E"/>
    <w:rsid w:val="009330AC"/>
    <w:rsid w:val="00934018"/>
    <w:rsid w:val="0093412F"/>
    <w:rsid w:val="00935E9B"/>
    <w:rsid w:val="00936264"/>
    <w:rsid w:val="009362E8"/>
    <w:rsid w:val="009367DC"/>
    <w:rsid w:val="00936F4F"/>
    <w:rsid w:val="00937193"/>
    <w:rsid w:val="00937345"/>
    <w:rsid w:val="00937687"/>
    <w:rsid w:val="009401B4"/>
    <w:rsid w:val="009407B9"/>
    <w:rsid w:val="00940823"/>
    <w:rsid w:val="00942301"/>
    <w:rsid w:val="009425E8"/>
    <w:rsid w:val="00942838"/>
    <w:rsid w:val="00942AEA"/>
    <w:rsid w:val="00942C39"/>
    <w:rsid w:val="009438EC"/>
    <w:rsid w:val="00943FD8"/>
    <w:rsid w:val="009450F1"/>
    <w:rsid w:val="00945288"/>
    <w:rsid w:val="00945433"/>
    <w:rsid w:val="0094636E"/>
    <w:rsid w:val="00947F5D"/>
    <w:rsid w:val="0095170C"/>
    <w:rsid w:val="009519F8"/>
    <w:rsid w:val="00951DE6"/>
    <w:rsid w:val="00952C1E"/>
    <w:rsid w:val="009539D5"/>
    <w:rsid w:val="009544C0"/>
    <w:rsid w:val="009554F5"/>
    <w:rsid w:val="00955DB6"/>
    <w:rsid w:val="0095604E"/>
    <w:rsid w:val="009560BC"/>
    <w:rsid w:val="009562F4"/>
    <w:rsid w:val="0095765E"/>
    <w:rsid w:val="00960AFB"/>
    <w:rsid w:val="00961B9D"/>
    <w:rsid w:val="00961D0B"/>
    <w:rsid w:val="00961FD4"/>
    <w:rsid w:val="00962E23"/>
    <w:rsid w:val="009634BC"/>
    <w:rsid w:val="009635A7"/>
    <w:rsid w:val="00963652"/>
    <w:rsid w:val="0096373F"/>
    <w:rsid w:val="0096551E"/>
    <w:rsid w:val="00965A70"/>
    <w:rsid w:val="0096634B"/>
    <w:rsid w:val="00966501"/>
    <w:rsid w:val="00967B7D"/>
    <w:rsid w:val="0097080D"/>
    <w:rsid w:val="0097088C"/>
    <w:rsid w:val="009710BE"/>
    <w:rsid w:val="009715EF"/>
    <w:rsid w:val="00973161"/>
    <w:rsid w:val="009731E5"/>
    <w:rsid w:val="0097338B"/>
    <w:rsid w:val="00973417"/>
    <w:rsid w:val="00973516"/>
    <w:rsid w:val="00973DDD"/>
    <w:rsid w:val="00974A98"/>
    <w:rsid w:val="00976212"/>
    <w:rsid w:val="00977903"/>
    <w:rsid w:val="0097790D"/>
    <w:rsid w:val="009811E6"/>
    <w:rsid w:val="00981C41"/>
    <w:rsid w:val="00981D3D"/>
    <w:rsid w:val="009823AE"/>
    <w:rsid w:val="00983433"/>
    <w:rsid w:val="00983FA3"/>
    <w:rsid w:val="00984B5A"/>
    <w:rsid w:val="00984CD6"/>
    <w:rsid w:val="00985675"/>
    <w:rsid w:val="00986FD8"/>
    <w:rsid w:val="0098765F"/>
    <w:rsid w:val="009878A7"/>
    <w:rsid w:val="00991816"/>
    <w:rsid w:val="00991FD4"/>
    <w:rsid w:val="009936D7"/>
    <w:rsid w:val="00994C11"/>
    <w:rsid w:val="00994C2C"/>
    <w:rsid w:val="00994F99"/>
    <w:rsid w:val="0099512D"/>
    <w:rsid w:val="0099533F"/>
    <w:rsid w:val="00995739"/>
    <w:rsid w:val="009976E4"/>
    <w:rsid w:val="009977E4"/>
    <w:rsid w:val="009A03CA"/>
    <w:rsid w:val="009A1623"/>
    <w:rsid w:val="009A2181"/>
    <w:rsid w:val="009A3692"/>
    <w:rsid w:val="009A37BB"/>
    <w:rsid w:val="009A3C25"/>
    <w:rsid w:val="009A3ECC"/>
    <w:rsid w:val="009A4ED2"/>
    <w:rsid w:val="009A58C3"/>
    <w:rsid w:val="009A6301"/>
    <w:rsid w:val="009A6462"/>
    <w:rsid w:val="009A64DC"/>
    <w:rsid w:val="009A75F0"/>
    <w:rsid w:val="009B2603"/>
    <w:rsid w:val="009B31F1"/>
    <w:rsid w:val="009B467C"/>
    <w:rsid w:val="009B49C9"/>
    <w:rsid w:val="009B4BF5"/>
    <w:rsid w:val="009B4F43"/>
    <w:rsid w:val="009B6AD1"/>
    <w:rsid w:val="009B7A5B"/>
    <w:rsid w:val="009B7B31"/>
    <w:rsid w:val="009B7E4D"/>
    <w:rsid w:val="009B7F19"/>
    <w:rsid w:val="009C0B1A"/>
    <w:rsid w:val="009C10AA"/>
    <w:rsid w:val="009C1952"/>
    <w:rsid w:val="009C1F6F"/>
    <w:rsid w:val="009C3041"/>
    <w:rsid w:val="009C32E1"/>
    <w:rsid w:val="009C34AE"/>
    <w:rsid w:val="009C3663"/>
    <w:rsid w:val="009C3FEB"/>
    <w:rsid w:val="009C4F0F"/>
    <w:rsid w:val="009C52D9"/>
    <w:rsid w:val="009C5EE4"/>
    <w:rsid w:val="009C6348"/>
    <w:rsid w:val="009C6C4C"/>
    <w:rsid w:val="009C6E4E"/>
    <w:rsid w:val="009C71E9"/>
    <w:rsid w:val="009C7A51"/>
    <w:rsid w:val="009C7FA2"/>
    <w:rsid w:val="009D0311"/>
    <w:rsid w:val="009D0469"/>
    <w:rsid w:val="009D0934"/>
    <w:rsid w:val="009D423C"/>
    <w:rsid w:val="009D47EE"/>
    <w:rsid w:val="009D572F"/>
    <w:rsid w:val="009D5AA3"/>
    <w:rsid w:val="009D7A94"/>
    <w:rsid w:val="009D7D4E"/>
    <w:rsid w:val="009E038B"/>
    <w:rsid w:val="009E0425"/>
    <w:rsid w:val="009E072A"/>
    <w:rsid w:val="009E0D00"/>
    <w:rsid w:val="009E1181"/>
    <w:rsid w:val="009E1604"/>
    <w:rsid w:val="009E204A"/>
    <w:rsid w:val="009E433F"/>
    <w:rsid w:val="009E570D"/>
    <w:rsid w:val="009E68BB"/>
    <w:rsid w:val="009E6A54"/>
    <w:rsid w:val="009E77E6"/>
    <w:rsid w:val="009E7881"/>
    <w:rsid w:val="009E7B7D"/>
    <w:rsid w:val="009F090B"/>
    <w:rsid w:val="009F0F41"/>
    <w:rsid w:val="009F1784"/>
    <w:rsid w:val="009F1A44"/>
    <w:rsid w:val="009F1AFB"/>
    <w:rsid w:val="009F259C"/>
    <w:rsid w:val="009F27E4"/>
    <w:rsid w:val="009F281F"/>
    <w:rsid w:val="009F285B"/>
    <w:rsid w:val="009F32FE"/>
    <w:rsid w:val="009F4AEA"/>
    <w:rsid w:val="009F4C99"/>
    <w:rsid w:val="009F4CC4"/>
    <w:rsid w:val="009F4F19"/>
    <w:rsid w:val="009F5050"/>
    <w:rsid w:val="009F5EFC"/>
    <w:rsid w:val="009F671A"/>
    <w:rsid w:val="009F770E"/>
    <w:rsid w:val="00A000ED"/>
    <w:rsid w:val="00A003B1"/>
    <w:rsid w:val="00A00A08"/>
    <w:rsid w:val="00A00B39"/>
    <w:rsid w:val="00A00F64"/>
    <w:rsid w:val="00A0104F"/>
    <w:rsid w:val="00A015F2"/>
    <w:rsid w:val="00A02260"/>
    <w:rsid w:val="00A02FDC"/>
    <w:rsid w:val="00A03371"/>
    <w:rsid w:val="00A03BDE"/>
    <w:rsid w:val="00A0418E"/>
    <w:rsid w:val="00A045BE"/>
    <w:rsid w:val="00A04C11"/>
    <w:rsid w:val="00A052FA"/>
    <w:rsid w:val="00A05F84"/>
    <w:rsid w:val="00A06117"/>
    <w:rsid w:val="00A0689B"/>
    <w:rsid w:val="00A06A79"/>
    <w:rsid w:val="00A074EB"/>
    <w:rsid w:val="00A1072B"/>
    <w:rsid w:val="00A1098E"/>
    <w:rsid w:val="00A10B43"/>
    <w:rsid w:val="00A10BA4"/>
    <w:rsid w:val="00A11543"/>
    <w:rsid w:val="00A1163C"/>
    <w:rsid w:val="00A11844"/>
    <w:rsid w:val="00A128ED"/>
    <w:rsid w:val="00A12F7F"/>
    <w:rsid w:val="00A14402"/>
    <w:rsid w:val="00A1516F"/>
    <w:rsid w:val="00A15B63"/>
    <w:rsid w:val="00A161AB"/>
    <w:rsid w:val="00A17CAB"/>
    <w:rsid w:val="00A20179"/>
    <w:rsid w:val="00A209D6"/>
    <w:rsid w:val="00A216DC"/>
    <w:rsid w:val="00A21801"/>
    <w:rsid w:val="00A21966"/>
    <w:rsid w:val="00A22BF6"/>
    <w:rsid w:val="00A23D9C"/>
    <w:rsid w:val="00A244F4"/>
    <w:rsid w:val="00A2450E"/>
    <w:rsid w:val="00A245CD"/>
    <w:rsid w:val="00A24723"/>
    <w:rsid w:val="00A249F0"/>
    <w:rsid w:val="00A26958"/>
    <w:rsid w:val="00A2748E"/>
    <w:rsid w:val="00A27D9E"/>
    <w:rsid w:val="00A30285"/>
    <w:rsid w:val="00A31CC4"/>
    <w:rsid w:val="00A32D53"/>
    <w:rsid w:val="00A351CF"/>
    <w:rsid w:val="00A3605E"/>
    <w:rsid w:val="00A36873"/>
    <w:rsid w:val="00A368DB"/>
    <w:rsid w:val="00A37F61"/>
    <w:rsid w:val="00A40816"/>
    <w:rsid w:val="00A412E8"/>
    <w:rsid w:val="00A4148F"/>
    <w:rsid w:val="00A41710"/>
    <w:rsid w:val="00A41941"/>
    <w:rsid w:val="00A42A6B"/>
    <w:rsid w:val="00A42C22"/>
    <w:rsid w:val="00A4345C"/>
    <w:rsid w:val="00A437FE"/>
    <w:rsid w:val="00A446DB"/>
    <w:rsid w:val="00A44E6E"/>
    <w:rsid w:val="00A454EB"/>
    <w:rsid w:val="00A461A3"/>
    <w:rsid w:val="00A47BA4"/>
    <w:rsid w:val="00A50022"/>
    <w:rsid w:val="00A501C0"/>
    <w:rsid w:val="00A50782"/>
    <w:rsid w:val="00A51693"/>
    <w:rsid w:val="00A52081"/>
    <w:rsid w:val="00A522BF"/>
    <w:rsid w:val="00A52AFB"/>
    <w:rsid w:val="00A53F9F"/>
    <w:rsid w:val="00A5412F"/>
    <w:rsid w:val="00A5495E"/>
    <w:rsid w:val="00A54F0E"/>
    <w:rsid w:val="00A55070"/>
    <w:rsid w:val="00A5553C"/>
    <w:rsid w:val="00A55E88"/>
    <w:rsid w:val="00A566CE"/>
    <w:rsid w:val="00A56A43"/>
    <w:rsid w:val="00A5700C"/>
    <w:rsid w:val="00A570DD"/>
    <w:rsid w:val="00A619BB"/>
    <w:rsid w:val="00A629E6"/>
    <w:rsid w:val="00A62B26"/>
    <w:rsid w:val="00A62C57"/>
    <w:rsid w:val="00A64738"/>
    <w:rsid w:val="00A656D0"/>
    <w:rsid w:val="00A657F1"/>
    <w:rsid w:val="00A66161"/>
    <w:rsid w:val="00A66321"/>
    <w:rsid w:val="00A66545"/>
    <w:rsid w:val="00A66E49"/>
    <w:rsid w:val="00A67590"/>
    <w:rsid w:val="00A6770E"/>
    <w:rsid w:val="00A678DC"/>
    <w:rsid w:val="00A67D78"/>
    <w:rsid w:val="00A70119"/>
    <w:rsid w:val="00A71B23"/>
    <w:rsid w:val="00A71C2E"/>
    <w:rsid w:val="00A71FEF"/>
    <w:rsid w:val="00A724DD"/>
    <w:rsid w:val="00A725ED"/>
    <w:rsid w:val="00A7339D"/>
    <w:rsid w:val="00A73B21"/>
    <w:rsid w:val="00A76338"/>
    <w:rsid w:val="00A769C3"/>
    <w:rsid w:val="00A76D98"/>
    <w:rsid w:val="00A770C9"/>
    <w:rsid w:val="00A77183"/>
    <w:rsid w:val="00A77A7C"/>
    <w:rsid w:val="00A77EAC"/>
    <w:rsid w:val="00A80363"/>
    <w:rsid w:val="00A80D10"/>
    <w:rsid w:val="00A81A3B"/>
    <w:rsid w:val="00A825D4"/>
    <w:rsid w:val="00A82CD0"/>
    <w:rsid w:val="00A82E30"/>
    <w:rsid w:val="00A83C0E"/>
    <w:rsid w:val="00A83D0F"/>
    <w:rsid w:val="00A840EA"/>
    <w:rsid w:val="00A84CAF"/>
    <w:rsid w:val="00A8567A"/>
    <w:rsid w:val="00A86ED1"/>
    <w:rsid w:val="00A87357"/>
    <w:rsid w:val="00A87595"/>
    <w:rsid w:val="00A87FE7"/>
    <w:rsid w:val="00A90D14"/>
    <w:rsid w:val="00A9140A"/>
    <w:rsid w:val="00A92135"/>
    <w:rsid w:val="00A92C5B"/>
    <w:rsid w:val="00A93147"/>
    <w:rsid w:val="00A93982"/>
    <w:rsid w:val="00A93DD6"/>
    <w:rsid w:val="00A9429D"/>
    <w:rsid w:val="00A94F51"/>
    <w:rsid w:val="00A95087"/>
    <w:rsid w:val="00A95987"/>
    <w:rsid w:val="00A966AD"/>
    <w:rsid w:val="00A96E11"/>
    <w:rsid w:val="00A97584"/>
    <w:rsid w:val="00A97875"/>
    <w:rsid w:val="00AA14AF"/>
    <w:rsid w:val="00AA2384"/>
    <w:rsid w:val="00AA34A6"/>
    <w:rsid w:val="00AA4AB9"/>
    <w:rsid w:val="00AA4B46"/>
    <w:rsid w:val="00AA50C7"/>
    <w:rsid w:val="00AA523C"/>
    <w:rsid w:val="00AA5ABE"/>
    <w:rsid w:val="00AA5CCB"/>
    <w:rsid w:val="00AA5FD0"/>
    <w:rsid w:val="00AA6054"/>
    <w:rsid w:val="00AA684F"/>
    <w:rsid w:val="00AA7652"/>
    <w:rsid w:val="00AB0417"/>
    <w:rsid w:val="00AB1AB1"/>
    <w:rsid w:val="00AB221B"/>
    <w:rsid w:val="00AB266D"/>
    <w:rsid w:val="00AB277A"/>
    <w:rsid w:val="00AB2950"/>
    <w:rsid w:val="00AB372B"/>
    <w:rsid w:val="00AB3765"/>
    <w:rsid w:val="00AB3CA4"/>
    <w:rsid w:val="00AB4571"/>
    <w:rsid w:val="00AB4CBE"/>
    <w:rsid w:val="00AB4FC6"/>
    <w:rsid w:val="00AB5238"/>
    <w:rsid w:val="00AB532B"/>
    <w:rsid w:val="00AB6951"/>
    <w:rsid w:val="00AB75DD"/>
    <w:rsid w:val="00AB786B"/>
    <w:rsid w:val="00AB7AAF"/>
    <w:rsid w:val="00AC0390"/>
    <w:rsid w:val="00AC1238"/>
    <w:rsid w:val="00AC365F"/>
    <w:rsid w:val="00AC3DF7"/>
    <w:rsid w:val="00AC42C1"/>
    <w:rsid w:val="00AC4DF1"/>
    <w:rsid w:val="00AC5728"/>
    <w:rsid w:val="00AC5B55"/>
    <w:rsid w:val="00AC5D7E"/>
    <w:rsid w:val="00AC5E96"/>
    <w:rsid w:val="00AC7194"/>
    <w:rsid w:val="00AC7D06"/>
    <w:rsid w:val="00AC7F02"/>
    <w:rsid w:val="00AD0B0F"/>
    <w:rsid w:val="00AD0B6C"/>
    <w:rsid w:val="00AD0FB9"/>
    <w:rsid w:val="00AD1012"/>
    <w:rsid w:val="00AD17E4"/>
    <w:rsid w:val="00AD1C64"/>
    <w:rsid w:val="00AD1DDE"/>
    <w:rsid w:val="00AD1F10"/>
    <w:rsid w:val="00AD4730"/>
    <w:rsid w:val="00AD4D0F"/>
    <w:rsid w:val="00AD5058"/>
    <w:rsid w:val="00AD54CD"/>
    <w:rsid w:val="00AD5BF8"/>
    <w:rsid w:val="00AD5FB5"/>
    <w:rsid w:val="00AD69A2"/>
    <w:rsid w:val="00AD6E4C"/>
    <w:rsid w:val="00AD6FF4"/>
    <w:rsid w:val="00AD7700"/>
    <w:rsid w:val="00AD770B"/>
    <w:rsid w:val="00AD792C"/>
    <w:rsid w:val="00AE0F3F"/>
    <w:rsid w:val="00AE114F"/>
    <w:rsid w:val="00AE1267"/>
    <w:rsid w:val="00AE1EEA"/>
    <w:rsid w:val="00AE24CD"/>
    <w:rsid w:val="00AE2998"/>
    <w:rsid w:val="00AE2CFB"/>
    <w:rsid w:val="00AE34B5"/>
    <w:rsid w:val="00AE3D5C"/>
    <w:rsid w:val="00AE5C2A"/>
    <w:rsid w:val="00AE6EB1"/>
    <w:rsid w:val="00AE7403"/>
    <w:rsid w:val="00AE7956"/>
    <w:rsid w:val="00AF0143"/>
    <w:rsid w:val="00AF0CD5"/>
    <w:rsid w:val="00AF22E7"/>
    <w:rsid w:val="00AF235E"/>
    <w:rsid w:val="00AF31B9"/>
    <w:rsid w:val="00AF380F"/>
    <w:rsid w:val="00AF3AD8"/>
    <w:rsid w:val="00AF4102"/>
    <w:rsid w:val="00AF4DF3"/>
    <w:rsid w:val="00AF5679"/>
    <w:rsid w:val="00AF73F4"/>
    <w:rsid w:val="00AF7433"/>
    <w:rsid w:val="00AF77B0"/>
    <w:rsid w:val="00B001AC"/>
    <w:rsid w:val="00B009BF"/>
    <w:rsid w:val="00B00DAF"/>
    <w:rsid w:val="00B017BD"/>
    <w:rsid w:val="00B0215D"/>
    <w:rsid w:val="00B02639"/>
    <w:rsid w:val="00B02C01"/>
    <w:rsid w:val="00B02CAC"/>
    <w:rsid w:val="00B031E5"/>
    <w:rsid w:val="00B03636"/>
    <w:rsid w:val="00B03826"/>
    <w:rsid w:val="00B03C78"/>
    <w:rsid w:val="00B0483E"/>
    <w:rsid w:val="00B04848"/>
    <w:rsid w:val="00B04EDD"/>
    <w:rsid w:val="00B0561B"/>
    <w:rsid w:val="00B05B14"/>
    <w:rsid w:val="00B067F6"/>
    <w:rsid w:val="00B06FB5"/>
    <w:rsid w:val="00B0779F"/>
    <w:rsid w:val="00B10BE7"/>
    <w:rsid w:val="00B12778"/>
    <w:rsid w:val="00B12802"/>
    <w:rsid w:val="00B1282A"/>
    <w:rsid w:val="00B12D0B"/>
    <w:rsid w:val="00B12EAD"/>
    <w:rsid w:val="00B1362F"/>
    <w:rsid w:val="00B1397D"/>
    <w:rsid w:val="00B14585"/>
    <w:rsid w:val="00B15AE5"/>
    <w:rsid w:val="00B1643A"/>
    <w:rsid w:val="00B2088A"/>
    <w:rsid w:val="00B21A59"/>
    <w:rsid w:val="00B21ACE"/>
    <w:rsid w:val="00B2206E"/>
    <w:rsid w:val="00B224D1"/>
    <w:rsid w:val="00B2318F"/>
    <w:rsid w:val="00B23E13"/>
    <w:rsid w:val="00B246FD"/>
    <w:rsid w:val="00B268D7"/>
    <w:rsid w:val="00B26AB7"/>
    <w:rsid w:val="00B26C19"/>
    <w:rsid w:val="00B26C82"/>
    <w:rsid w:val="00B270E8"/>
    <w:rsid w:val="00B30A47"/>
    <w:rsid w:val="00B30B88"/>
    <w:rsid w:val="00B30FCE"/>
    <w:rsid w:val="00B317BE"/>
    <w:rsid w:val="00B31F4A"/>
    <w:rsid w:val="00B33971"/>
    <w:rsid w:val="00B3427E"/>
    <w:rsid w:val="00B36F29"/>
    <w:rsid w:val="00B37DA6"/>
    <w:rsid w:val="00B4021F"/>
    <w:rsid w:val="00B418AB"/>
    <w:rsid w:val="00B418EA"/>
    <w:rsid w:val="00B42FA8"/>
    <w:rsid w:val="00B436D6"/>
    <w:rsid w:val="00B43CAE"/>
    <w:rsid w:val="00B43E72"/>
    <w:rsid w:val="00B442DB"/>
    <w:rsid w:val="00B44AC6"/>
    <w:rsid w:val="00B44CFB"/>
    <w:rsid w:val="00B44E09"/>
    <w:rsid w:val="00B47560"/>
    <w:rsid w:val="00B47ABB"/>
    <w:rsid w:val="00B47BE9"/>
    <w:rsid w:val="00B5023D"/>
    <w:rsid w:val="00B51052"/>
    <w:rsid w:val="00B51AE2"/>
    <w:rsid w:val="00B51B59"/>
    <w:rsid w:val="00B51CB8"/>
    <w:rsid w:val="00B52BCF"/>
    <w:rsid w:val="00B53911"/>
    <w:rsid w:val="00B54EB3"/>
    <w:rsid w:val="00B55206"/>
    <w:rsid w:val="00B5706C"/>
    <w:rsid w:val="00B60C45"/>
    <w:rsid w:val="00B61D62"/>
    <w:rsid w:val="00B621E2"/>
    <w:rsid w:val="00B62406"/>
    <w:rsid w:val="00B62B82"/>
    <w:rsid w:val="00B63168"/>
    <w:rsid w:val="00B6332D"/>
    <w:rsid w:val="00B63A97"/>
    <w:rsid w:val="00B64734"/>
    <w:rsid w:val="00B64D0B"/>
    <w:rsid w:val="00B65E58"/>
    <w:rsid w:val="00B660DF"/>
    <w:rsid w:val="00B6785E"/>
    <w:rsid w:val="00B71410"/>
    <w:rsid w:val="00B72908"/>
    <w:rsid w:val="00B7295F"/>
    <w:rsid w:val="00B7344A"/>
    <w:rsid w:val="00B73E1A"/>
    <w:rsid w:val="00B741EB"/>
    <w:rsid w:val="00B76037"/>
    <w:rsid w:val="00B7608B"/>
    <w:rsid w:val="00B76AC1"/>
    <w:rsid w:val="00B76D7B"/>
    <w:rsid w:val="00B77A7A"/>
    <w:rsid w:val="00B77CEA"/>
    <w:rsid w:val="00B810C8"/>
    <w:rsid w:val="00B81F60"/>
    <w:rsid w:val="00B82B48"/>
    <w:rsid w:val="00B83352"/>
    <w:rsid w:val="00B839F3"/>
    <w:rsid w:val="00B83EBF"/>
    <w:rsid w:val="00B83FF3"/>
    <w:rsid w:val="00B85F43"/>
    <w:rsid w:val="00B86036"/>
    <w:rsid w:val="00B865D6"/>
    <w:rsid w:val="00B87128"/>
    <w:rsid w:val="00B87703"/>
    <w:rsid w:val="00B90D90"/>
    <w:rsid w:val="00B90FB1"/>
    <w:rsid w:val="00B91475"/>
    <w:rsid w:val="00B9199D"/>
    <w:rsid w:val="00B91A5F"/>
    <w:rsid w:val="00B91E30"/>
    <w:rsid w:val="00B92261"/>
    <w:rsid w:val="00B92635"/>
    <w:rsid w:val="00B92FD7"/>
    <w:rsid w:val="00B93292"/>
    <w:rsid w:val="00B946CF"/>
    <w:rsid w:val="00B94EF0"/>
    <w:rsid w:val="00B9582C"/>
    <w:rsid w:val="00B962E0"/>
    <w:rsid w:val="00B963AF"/>
    <w:rsid w:val="00B96E9D"/>
    <w:rsid w:val="00B9773A"/>
    <w:rsid w:val="00B97C9A"/>
    <w:rsid w:val="00B97CF7"/>
    <w:rsid w:val="00BA14B8"/>
    <w:rsid w:val="00BA165D"/>
    <w:rsid w:val="00BA1B07"/>
    <w:rsid w:val="00BA237E"/>
    <w:rsid w:val="00BA2460"/>
    <w:rsid w:val="00BA2C98"/>
    <w:rsid w:val="00BA3122"/>
    <w:rsid w:val="00BA3487"/>
    <w:rsid w:val="00BA3587"/>
    <w:rsid w:val="00BA37CB"/>
    <w:rsid w:val="00BA3A1A"/>
    <w:rsid w:val="00BA3F11"/>
    <w:rsid w:val="00BA410A"/>
    <w:rsid w:val="00BA4400"/>
    <w:rsid w:val="00BA5999"/>
    <w:rsid w:val="00BA5F0F"/>
    <w:rsid w:val="00BA634E"/>
    <w:rsid w:val="00BA67C0"/>
    <w:rsid w:val="00BA6902"/>
    <w:rsid w:val="00BA7032"/>
    <w:rsid w:val="00BA7094"/>
    <w:rsid w:val="00BA749E"/>
    <w:rsid w:val="00BB0EAF"/>
    <w:rsid w:val="00BB1D9F"/>
    <w:rsid w:val="00BB264E"/>
    <w:rsid w:val="00BB268A"/>
    <w:rsid w:val="00BB2B4A"/>
    <w:rsid w:val="00BB3E8F"/>
    <w:rsid w:val="00BB40E2"/>
    <w:rsid w:val="00BB47D2"/>
    <w:rsid w:val="00BB5393"/>
    <w:rsid w:val="00BB5482"/>
    <w:rsid w:val="00BB58BC"/>
    <w:rsid w:val="00BB6121"/>
    <w:rsid w:val="00BB68E2"/>
    <w:rsid w:val="00BB6C21"/>
    <w:rsid w:val="00BB7361"/>
    <w:rsid w:val="00BB737A"/>
    <w:rsid w:val="00BB7799"/>
    <w:rsid w:val="00BB7BD3"/>
    <w:rsid w:val="00BC0E50"/>
    <w:rsid w:val="00BC2D24"/>
    <w:rsid w:val="00BC4433"/>
    <w:rsid w:val="00BC448D"/>
    <w:rsid w:val="00BC4AAF"/>
    <w:rsid w:val="00BC4BA2"/>
    <w:rsid w:val="00BC4BAC"/>
    <w:rsid w:val="00BC5025"/>
    <w:rsid w:val="00BC5863"/>
    <w:rsid w:val="00BC5FA6"/>
    <w:rsid w:val="00BC69FB"/>
    <w:rsid w:val="00BC6FEA"/>
    <w:rsid w:val="00BC71BB"/>
    <w:rsid w:val="00BC732F"/>
    <w:rsid w:val="00BD1560"/>
    <w:rsid w:val="00BD1BB6"/>
    <w:rsid w:val="00BD2DFA"/>
    <w:rsid w:val="00BD3024"/>
    <w:rsid w:val="00BD3327"/>
    <w:rsid w:val="00BD33CC"/>
    <w:rsid w:val="00BD3883"/>
    <w:rsid w:val="00BD3EED"/>
    <w:rsid w:val="00BD4328"/>
    <w:rsid w:val="00BD45D7"/>
    <w:rsid w:val="00BD47A1"/>
    <w:rsid w:val="00BD4A49"/>
    <w:rsid w:val="00BD6EBB"/>
    <w:rsid w:val="00BD7242"/>
    <w:rsid w:val="00BD72DC"/>
    <w:rsid w:val="00BD75EF"/>
    <w:rsid w:val="00BD7C63"/>
    <w:rsid w:val="00BD7DAB"/>
    <w:rsid w:val="00BE005E"/>
    <w:rsid w:val="00BE3539"/>
    <w:rsid w:val="00BE45DF"/>
    <w:rsid w:val="00BE4B45"/>
    <w:rsid w:val="00BE4BEB"/>
    <w:rsid w:val="00BE5EA5"/>
    <w:rsid w:val="00BE6938"/>
    <w:rsid w:val="00BE701D"/>
    <w:rsid w:val="00BE73EE"/>
    <w:rsid w:val="00BE7637"/>
    <w:rsid w:val="00BE7801"/>
    <w:rsid w:val="00BE7E1D"/>
    <w:rsid w:val="00BF01A2"/>
    <w:rsid w:val="00BF2212"/>
    <w:rsid w:val="00BF25C0"/>
    <w:rsid w:val="00BF34A6"/>
    <w:rsid w:val="00BF36DF"/>
    <w:rsid w:val="00BF4EE7"/>
    <w:rsid w:val="00BF5658"/>
    <w:rsid w:val="00BF577C"/>
    <w:rsid w:val="00BF69B4"/>
    <w:rsid w:val="00BF6ABC"/>
    <w:rsid w:val="00BF6D30"/>
    <w:rsid w:val="00BF72E0"/>
    <w:rsid w:val="00BF747E"/>
    <w:rsid w:val="00C007D9"/>
    <w:rsid w:val="00C00EDA"/>
    <w:rsid w:val="00C0132B"/>
    <w:rsid w:val="00C023FC"/>
    <w:rsid w:val="00C02707"/>
    <w:rsid w:val="00C0300F"/>
    <w:rsid w:val="00C0483E"/>
    <w:rsid w:val="00C0495D"/>
    <w:rsid w:val="00C04E87"/>
    <w:rsid w:val="00C056AE"/>
    <w:rsid w:val="00C070F5"/>
    <w:rsid w:val="00C07D24"/>
    <w:rsid w:val="00C12071"/>
    <w:rsid w:val="00C12ABB"/>
    <w:rsid w:val="00C12B4E"/>
    <w:rsid w:val="00C138F9"/>
    <w:rsid w:val="00C13C54"/>
    <w:rsid w:val="00C147AF"/>
    <w:rsid w:val="00C14AB6"/>
    <w:rsid w:val="00C15858"/>
    <w:rsid w:val="00C15A23"/>
    <w:rsid w:val="00C1610B"/>
    <w:rsid w:val="00C17377"/>
    <w:rsid w:val="00C174E1"/>
    <w:rsid w:val="00C1756D"/>
    <w:rsid w:val="00C17736"/>
    <w:rsid w:val="00C2064A"/>
    <w:rsid w:val="00C2113E"/>
    <w:rsid w:val="00C225BC"/>
    <w:rsid w:val="00C2391A"/>
    <w:rsid w:val="00C24323"/>
    <w:rsid w:val="00C2468F"/>
    <w:rsid w:val="00C25021"/>
    <w:rsid w:val="00C25DD7"/>
    <w:rsid w:val="00C26187"/>
    <w:rsid w:val="00C27B3E"/>
    <w:rsid w:val="00C27DA4"/>
    <w:rsid w:val="00C27F3B"/>
    <w:rsid w:val="00C3101F"/>
    <w:rsid w:val="00C31D42"/>
    <w:rsid w:val="00C32228"/>
    <w:rsid w:val="00C3266D"/>
    <w:rsid w:val="00C32BD6"/>
    <w:rsid w:val="00C32D7B"/>
    <w:rsid w:val="00C32E37"/>
    <w:rsid w:val="00C337EA"/>
    <w:rsid w:val="00C33CFE"/>
    <w:rsid w:val="00C34658"/>
    <w:rsid w:val="00C35444"/>
    <w:rsid w:val="00C355DD"/>
    <w:rsid w:val="00C35D85"/>
    <w:rsid w:val="00C379EA"/>
    <w:rsid w:val="00C412A7"/>
    <w:rsid w:val="00C41657"/>
    <w:rsid w:val="00C42683"/>
    <w:rsid w:val="00C42A1A"/>
    <w:rsid w:val="00C42C83"/>
    <w:rsid w:val="00C42CDE"/>
    <w:rsid w:val="00C433ED"/>
    <w:rsid w:val="00C44E5D"/>
    <w:rsid w:val="00C455CD"/>
    <w:rsid w:val="00C46799"/>
    <w:rsid w:val="00C46F41"/>
    <w:rsid w:val="00C4703C"/>
    <w:rsid w:val="00C47888"/>
    <w:rsid w:val="00C47CAB"/>
    <w:rsid w:val="00C47D06"/>
    <w:rsid w:val="00C50236"/>
    <w:rsid w:val="00C52400"/>
    <w:rsid w:val="00C526F5"/>
    <w:rsid w:val="00C53102"/>
    <w:rsid w:val="00C5436D"/>
    <w:rsid w:val="00C54CE2"/>
    <w:rsid w:val="00C567F5"/>
    <w:rsid w:val="00C57BE4"/>
    <w:rsid w:val="00C60445"/>
    <w:rsid w:val="00C6104B"/>
    <w:rsid w:val="00C62561"/>
    <w:rsid w:val="00C627B3"/>
    <w:rsid w:val="00C62C4B"/>
    <w:rsid w:val="00C62CBD"/>
    <w:rsid w:val="00C62CCD"/>
    <w:rsid w:val="00C63AA2"/>
    <w:rsid w:val="00C649E2"/>
    <w:rsid w:val="00C64A93"/>
    <w:rsid w:val="00C65505"/>
    <w:rsid w:val="00C658F7"/>
    <w:rsid w:val="00C65957"/>
    <w:rsid w:val="00C66DC1"/>
    <w:rsid w:val="00C6778F"/>
    <w:rsid w:val="00C70619"/>
    <w:rsid w:val="00C70B49"/>
    <w:rsid w:val="00C71652"/>
    <w:rsid w:val="00C71A62"/>
    <w:rsid w:val="00C71C7B"/>
    <w:rsid w:val="00C72361"/>
    <w:rsid w:val="00C72765"/>
    <w:rsid w:val="00C72C48"/>
    <w:rsid w:val="00C72DF0"/>
    <w:rsid w:val="00C72EB4"/>
    <w:rsid w:val="00C740C8"/>
    <w:rsid w:val="00C74729"/>
    <w:rsid w:val="00C75112"/>
    <w:rsid w:val="00C76CB9"/>
    <w:rsid w:val="00C76F35"/>
    <w:rsid w:val="00C7701A"/>
    <w:rsid w:val="00C77281"/>
    <w:rsid w:val="00C77C1C"/>
    <w:rsid w:val="00C80B8F"/>
    <w:rsid w:val="00C80DAB"/>
    <w:rsid w:val="00C80E94"/>
    <w:rsid w:val="00C8148D"/>
    <w:rsid w:val="00C81635"/>
    <w:rsid w:val="00C81A78"/>
    <w:rsid w:val="00C81DB8"/>
    <w:rsid w:val="00C82068"/>
    <w:rsid w:val="00C82512"/>
    <w:rsid w:val="00C825ED"/>
    <w:rsid w:val="00C82D4C"/>
    <w:rsid w:val="00C8366F"/>
    <w:rsid w:val="00C838BD"/>
    <w:rsid w:val="00C8398D"/>
    <w:rsid w:val="00C84A2D"/>
    <w:rsid w:val="00C86B64"/>
    <w:rsid w:val="00C87073"/>
    <w:rsid w:val="00C872A5"/>
    <w:rsid w:val="00C87841"/>
    <w:rsid w:val="00C87A20"/>
    <w:rsid w:val="00C90A3E"/>
    <w:rsid w:val="00C90EA7"/>
    <w:rsid w:val="00C910A8"/>
    <w:rsid w:val="00C911F1"/>
    <w:rsid w:val="00C91473"/>
    <w:rsid w:val="00C92196"/>
    <w:rsid w:val="00C926F4"/>
    <w:rsid w:val="00C929F8"/>
    <w:rsid w:val="00C92D92"/>
    <w:rsid w:val="00C93384"/>
    <w:rsid w:val="00C93555"/>
    <w:rsid w:val="00C93607"/>
    <w:rsid w:val="00C9368B"/>
    <w:rsid w:val="00C93791"/>
    <w:rsid w:val="00C93836"/>
    <w:rsid w:val="00C93CE2"/>
    <w:rsid w:val="00C94227"/>
    <w:rsid w:val="00C94837"/>
    <w:rsid w:val="00C94BC4"/>
    <w:rsid w:val="00C94DE0"/>
    <w:rsid w:val="00C95C6E"/>
    <w:rsid w:val="00C9645F"/>
    <w:rsid w:val="00C9725A"/>
    <w:rsid w:val="00CA1347"/>
    <w:rsid w:val="00CA1510"/>
    <w:rsid w:val="00CA17AA"/>
    <w:rsid w:val="00CA1F63"/>
    <w:rsid w:val="00CA2300"/>
    <w:rsid w:val="00CA272D"/>
    <w:rsid w:val="00CA28C7"/>
    <w:rsid w:val="00CA3DED"/>
    <w:rsid w:val="00CA5646"/>
    <w:rsid w:val="00CA602A"/>
    <w:rsid w:val="00CA61E4"/>
    <w:rsid w:val="00CA6743"/>
    <w:rsid w:val="00CA688C"/>
    <w:rsid w:val="00CA6BC4"/>
    <w:rsid w:val="00CA6C04"/>
    <w:rsid w:val="00CB151A"/>
    <w:rsid w:val="00CB2349"/>
    <w:rsid w:val="00CB2756"/>
    <w:rsid w:val="00CB3018"/>
    <w:rsid w:val="00CB457E"/>
    <w:rsid w:val="00CB4722"/>
    <w:rsid w:val="00CB4A93"/>
    <w:rsid w:val="00CB61A3"/>
    <w:rsid w:val="00CB681A"/>
    <w:rsid w:val="00CB6850"/>
    <w:rsid w:val="00CB6A90"/>
    <w:rsid w:val="00CB7E2A"/>
    <w:rsid w:val="00CC01D4"/>
    <w:rsid w:val="00CC0361"/>
    <w:rsid w:val="00CC0498"/>
    <w:rsid w:val="00CC090D"/>
    <w:rsid w:val="00CC0B6B"/>
    <w:rsid w:val="00CC0BB3"/>
    <w:rsid w:val="00CC0D73"/>
    <w:rsid w:val="00CC1946"/>
    <w:rsid w:val="00CC1996"/>
    <w:rsid w:val="00CC1F40"/>
    <w:rsid w:val="00CC203B"/>
    <w:rsid w:val="00CC2B9E"/>
    <w:rsid w:val="00CC4C2B"/>
    <w:rsid w:val="00CC4CCE"/>
    <w:rsid w:val="00CC5398"/>
    <w:rsid w:val="00CC67D9"/>
    <w:rsid w:val="00CD024C"/>
    <w:rsid w:val="00CD19BA"/>
    <w:rsid w:val="00CD2CD2"/>
    <w:rsid w:val="00CD2FF9"/>
    <w:rsid w:val="00CD6835"/>
    <w:rsid w:val="00CD68F1"/>
    <w:rsid w:val="00CE00A7"/>
    <w:rsid w:val="00CE0D1B"/>
    <w:rsid w:val="00CE11F0"/>
    <w:rsid w:val="00CE156A"/>
    <w:rsid w:val="00CE190B"/>
    <w:rsid w:val="00CE30D4"/>
    <w:rsid w:val="00CE3574"/>
    <w:rsid w:val="00CE417F"/>
    <w:rsid w:val="00CE5846"/>
    <w:rsid w:val="00CE5B26"/>
    <w:rsid w:val="00CE6110"/>
    <w:rsid w:val="00CE6920"/>
    <w:rsid w:val="00CE7C9A"/>
    <w:rsid w:val="00CE7DE0"/>
    <w:rsid w:val="00CE7EDA"/>
    <w:rsid w:val="00CF0A1C"/>
    <w:rsid w:val="00CF1129"/>
    <w:rsid w:val="00CF1803"/>
    <w:rsid w:val="00CF1B3F"/>
    <w:rsid w:val="00CF2253"/>
    <w:rsid w:val="00CF2B70"/>
    <w:rsid w:val="00CF3341"/>
    <w:rsid w:val="00CF4635"/>
    <w:rsid w:val="00CF5C97"/>
    <w:rsid w:val="00CF5F78"/>
    <w:rsid w:val="00CF6722"/>
    <w:rsid w:val="00CF7AF1"/>
    <w:rsid w:val="00CF7E17"/>
    <w:rsid w:val="00D014AD"/>
    <w:rsid w:val="00D018F8"/>
    <w:rsid w:val="00D03F41"/>
    <w:rsid w:val="00D040E1"/>
    <w:rsid w:val="00D04470"/>
    <w:rsid w:val="00D04A5C"/>
    <w:rsid w:val="00D04B06"/>
    <w:rsid w:val="00D04D61"/>
    <w:rsid w:val="00D055ED"/>
    <w:rsid w:val="00D062D3"/>
    <w:rsid w:val="00D06479"/>
    <w:rsid w:val="00D06EF9"/>
    <w:rsid w:val="00D071AC"/>
    <w:rsid w:val="00D077E3"/>
    <w:rsid w:val="00D101B1"/>
    <w:rsid w:val="00D106A0"/>
    <w:rsid w:val="00D10B73"/>
    <w:rsid w:val="00D11CCC"/>
    <w:rsid w:val="00D124DA"/>
    <w:rsid w:val="00D12785"/>
    <w:rsid w:val="00D12ACB"/>
    <w:rsid w:val="00D13757"/>
    <w:rsid w:val="00D13A57"/>
    <w:rsid w:val="00D145DA"/>
    <w:rsid w:val="00D14941"/>
    <w:rsid w:val="00D15868"/>
    <w:rsid w:val="00D15993"/>
    <w:rsid w:val="00D15FEF"/>
    <w:rsid w:val="00D202B2"/>
    <w:rsid w:val="00D20A9F"/>
    <w:rsid w:val="00D227AB"/>
    <w:rsid w:val="00D22C37"/>
    <w:rsid w:val="00D232F0"/>
    <w:rsid w:val="00D2342D"/>
    <w:rsid w:val="00D25B65"/>
    <w:rsid w:val="00D25E37"/>
    <w:rsid w:val="00D26270"/>
    <w:rsid w:val="00D263B4"/>
    <w:rsid w:val="00D267CA"/>
    <w:rsid w:val="00D26B46"/>
    <w:rsid w:val="00D27D99"/>
    <w:rsid w:val="00D300C0"/>
    <w:rsid w:val="00D301C9"/>
    <w:rsid w:val="00D30289"/>
    <w:rsid w:val="00D304B8"/>
    <w:rsid w:val="00D31708"/>
    <w:rsid w:val="00D31C23"/>
    <w:rsid w:val="00D32A3C"/>
    <w:rsid w:val="00D32AB8"/>
    <w:rsid w:val="00D34DD1"/>
    <w:rsid w:val="00D35520"/>
    <w:rsid w:val="00D3637B"/>
    <w:rsid w:val="00D370FA"/>
    <w:rsid w:val="00D3778C"/>
    <w:rsid w:val="00D379B3"/>
    <w:rsid w:val="00D40532"/>
    <w:rsid w:val="00D40878"/>
    <w:rsid w:val="00D40D2C"/>
    <w:rsid w:val="00D4117F"/>
    <w:rsid w:val="00D41E0F"/>
    <w:rsid w:val="00D43CF2"/>
    <w:rsid w:val="00D43D0C"/>
    <w:rsid w:val="00D44074"/>
    <w:rsid w:val="00D45173"/>
    <w:rsid w:val="00D46F2B"/>
    <w:rsid w:val="00D4787A"/>
    <w:rsid w:val="00D5009A"/>
    <w:rsid w:val="00D5022C"/>
    <w:rsid w:val="00D51480"/>
    <w:rsid w:val="00D514BE"/>
    <w:rsid w:val="00D51851"/>
    <w:rsid w:val="00D519E1"/>
    <w:rsid w:val="00D52194"/>
    <w:rsid w:val="00D5275F"/>
    <w:rsid w:val="00D52A45"/>
    <w:rsid w:val="00D52F37"/>
    <w:rsid w:val="00D53B2E"/>
    <w:rsid w:val="00D5497F"/>
    <w:rsid w:val="00D55DA4"/>
    <w:rsid w:val="00D565B4"/>
    <w:rsid w:val="00D56D56"/>
    <w:rsid w:val="00D56FC3"/>
    <w:rsid w:val="00D57673"/>
    <w:rsid w:val="00D576D1"/>
    <w:rsid w:val="00D57C6E"/>
    <w:rsid w:val="00D57EF3"/>
    <w:rsid w:val="00D60FEE"/>
    <w:rsid w:val="00D611D6"/>
    <w:rsid w:val="00D619BF"/>
    <w:rsid w:val="00D62BC5"/>
    <w:rsid w:val="00D62C88"/>
    <w:rsid w:val="00D633FC"/>
    <w:rsid w:val="00D63695"/>
    <w:rsid w:val="00D63703"/>
    <w:rsid w:val="00D63708"/>
    <w:rsid w:val="00D64415"/>
    <w:rsid w:val="00D64498"/>
    <w:rsid w:val="00D64BEE"/>
    <w:rsid w:val="00D64F25"/>
    <w:rsid w:val="00D651F2"/>
    <w:rsid w:val="00D655A7"/>
    <w:rsid w:val="00D665FD"/>
    <w:rsid w:val="00D66E57"/>
    <w:rsid w:val="00D675BE"/>
    <w:rsid w:val="00D678BE"/>
    <w:rsid w:val="00D67ACA"/>
    <w:rsid w:val="00D67AF1"/>
    <w:rsid w:val="00D67DEB"/>
    <w:rsid w:val="00D71769"/>
    <w:rsid w:val="00D71877"/>
    <w:rsid w:val="00D733FC"/>
    <w:rsid w:val="00D73806"/>
    <w:rsid w:val="00D73A8D"/>
    <w:rsid w:val="00D74481"/>
    <w:rsid w:val="00D75EBA"/>
    <w:rsid w:val="00D75F49"/>
    <w:rsid w:val="00D760CE"/>
    <w:rsid w:val="00D76799"/>
    <w:rsid w:val="00D76C8D"/>
    <w:rsid w:val="00D77B6C"/>
    <w:rsid w:val="00D80713"/>
    <w:rsid w:val="00D8123D"/>
    <w:rsid w:val="00D8132B"/>
    <w:rsid w:val="00D81331"/>
    <w:rsid w:val="00D81B9A"/>
    <w:rsid w:val="00D831B1"/>
    <w:rsid w:val="00D83B8B"/>
    <w:rsid w:val="00D855C1"/>
    <w:rsid w:val="00D85708"/>
    <w:rsid w:val="00D86330"/>
    <w:rsid w:val="00D86C0E"/>
    <w:rsid w:val="00D87781"/>
    <w:rsid w:val="00D87783"/>
    <w:rsid w:val="00D87D3C"/>
    <w:rsid w:val="00D90173"/>
    <w:rsid w:val="00D902CC"/>
    <w:rsid w:val="00D90F49"/>
    <w:rsid w:val="00D910C0"/>
    <w:rsid w:val="00D91992"/>
    <w:rsid w:val="00D91EA8"/>
    <w:rsid w:val="00D93867"/>
    <w:rsid w:val="00D93A6F"/>
    <w:rsid w:val="00D93F34"/>
    <w:rsid w:val="00D93FC8"/>
    <w:rsid w:val="00D949A6"/>
    <w:rsid w:val="00D951A2"/>
    <w:rsid w:val="00D95A49"/>
    <w:rsid w:val="00D95DE5"/>
    <w:rsid w:val="00D9633D"/>
    <w:rsid w:val="00D96962"/>
    <w:rsid w:val="00D971BE"/>
    <w:rsid w:val="00DA0FBA"/>
    <w:rsid w:val="00DA1A3B"/>
    <w:rsid w:val="00DA2288"/>
    <w:rsid w:val="00DA2371"/>
    <w:rsid w:val="00DA3DB8"/>
    <w:rsid w:val="00DA46F5"/>
    <w:rsid w:val="00DA4E7E"/>
    <w:rsid w:val="00DA6BDF"/>
    <w:rsid w:val="00DA7046"/>
    <w:rsid w:val="00DB0346"/>
    <w:rsid w:val="00DB0E8A"/>
    <w:rsid w:val="00DB1813"/>
    <w:rsid w:val="00DB2793"/>
    <w:rsid w:val="00DB34BD"/>
    <w:rsid w:val="00DB6792"/>
    <w:rsid w:val="00DB6867"/>
    <w:rsid w:val="00DB6EE9"/>
    <w:rsid w:val="00DB7786"/>
    <w:rsid w:val="00DB7CD7"/>
    <w:rsid w:val="00DC0495"/>
    <w:rsid w:val="00DC0798"/>
    <w:rsid w:val="00DC121F"/>
    <w:rsid w:val="00DC1877"/>
    <w:rsid w:val="00DC1BF8"/>
    <w:rsid w:val="00DC3C2F"/>
    <w:rsid w:val="00DC3E18"/>
    <w:rsid w:val="00DC464D"/>
    <w:rsid w:val="00DC4742"/>
    <w:rsid w:val="00DC49D0"/>
    <w:rsid w:val="00DC5A08"/>
    <w:rsid w:val="00DC64D7"/>
    <w:rsid w:val="00DC670C"/>
    <w:rsid w:val="00DC75B6"/>
    <w:rsid w:val="00DD0CE3"/>
    <w:rsid w:val="00DD0E6E"/>
    <w:rsid w:val="00DD15A6"/>
    <w:rsid w:val="00DD202F"/>
    <w:rsid w:val="00DD39F0"/>
    <w:rsid w:val="00DD3A42"/>
    <w:rsid w:val="00DD3AC6"/>
    <w:rsid w:val="00DD3AF3"/>
    <w:rsid w:val="00DD4D13"/>
    <w:rsid w:val="00DD598C"/>
    <w:rsid w:val="00DD7063"/>
    <w:rsid w:val="00DD7151"/>
    <w:rsid w:val="00DD7B48"/>
    <w:rsid w:val="00DE074E"/>
    <w:rsid w:val="00DE1CD8"/>
    <w:rsid w:val="00DE2438"/>
    <w:rsid w:val="00DE2FB6"/>
    <w:rsid w:val="00DE4953"/>
    <w:rsid w:val="00DE4DBB"/>
    <w:rsid w:val="00DE554D"/>
    <w:rsid w:val="00DE5967"/>
    <w:rsid w:val="00DE5A58"/>
    <w:rsid w:val="00DE634D"/>
    <w:rsid w:val="00DE667B"/>
    <w:rsid w:val="00DF006B"/>
    <w:rsid w:val="00DF0652"/>
    <w:rsid w:val="00DF1230"/>
    <w:rsid w:val="00DF1C20"/>
    <w:rsid w:val="00DF1CD0"/>
    <w:rsid w:val="00DF2AA7"/>
    <w:rsid w:val="00DF2C61"/>
    <w:rsid w:val="00DF377D"/>
    <w:rsid w:val="00DF43E8"/>
    <w:rsid w:val="00DF44B5"/>
    <w:rsid w:val="00DF4CFD"/>
    <w:rsid w:val="00DF5B40"/>
    <w:rsid w:val="00DF6284"/>
    <w:rsid w:val="00DF636F"/>
    <w:rsid w:val="00DF65D8"/>
    <w:rsid w:val="00DF7D09"/>
    <w:rsid w:val="00DF7D40"/>
    <w:rsid w:val="00E00CD0"/>
    <w:rsid w:val="00E00D20"/>
    <w:rsid w:val="00E00FC9"/>
    <w:rsid w:val="00E01A00"/>
    <w:rsid w:val="00E03B37"/>
    <w:rsid w:val="00E03D43"/>
    <w:rsid w:val="00E03DF1"/>
    <w:rsid w:val="00E06606"/>
    <w:rsid w:val="00E06BCB"/>
    <w:rsid w:val="00E06CBD"/>
    <w:rsid w:val="00E07EEC"/>
    <w:rsid w:val="00E1144F"/>
    <w:rsid w:val="00E118F3"/>
    <w:rsid w:val="00E11B7B"/>
    <w:rsid w:val="00E1224B"/>
    <w:rsid w:val="00E12A7A"/>
    <w:rsid w:val="00E14045"/>
    <w:rsid w:val="00E1439D"/>
    <w:rsid w:val="00E143C5"/>
    <w:rsid w:val="00E1573B"/>
    <w:rsid w:val="00E16855"/>
    <w:rsid w:val="00E20B63"/>
    <w:rsid w:val="00E20DA8"/>
    <w:rsid w:val="00E211DA"/>
    <w:rsid w:val="00E212A9"/>
    <w:rsid w:val="00E22FD1"/>
    <w:rsid w:val="00E24433"/>
    <w:rsid w:val="00E24ADA"/>
    <w:rsid w:val="00E25EEE"/>
    <w:rsid w:val="00E2660B"/>
    <w:rsid w:val="00E26F44"/>
    <w:rsid w:val="00E2735B"/>
    <w:rsid w:val="00E2754D"/>
    <w:rsid w:val="00E27BA5"/>
    <w:rsid w:val="00E3408D"/>
    <w:rsid w:val="00E347FB"/>
    <w:rsid w:val="00E34F76"/>
    <w:rsid w:val="00E352D6"/>
    <w:rsid w:val="00E376A1"/>
    <w:rsid w:val="00E37D01"/>
    <w:rsid w:val="00E40675"/>
    <w:rsid w:val="00E4091E"/>
    <w:rsid w:val="00E40B8D"/>
    <w:rsid w:val="00E41C83"/>
    <w:rsid w:val="00E41D9D"/>
    <w:rsid w:val="00E42FEB"/>
    <w:rsid w:val="00E434BA"/>
    <w:rsid w:val="00E43E9E"/>
    <w:rsid w:val="00E4432C"/>
    <w:rsid w:val="00E4488E"/>
    <w:rsid w:val="00E44FF5"/>
    <w:rsid w:val="00E4516F"/>
    <w:rsid w:val="00E45E59"/>
    <w:rsid w:val="00E46129"/>
    <w:rsid w:val="00E46213"/>
    <w:rsid w:val="00E47183"/>
    <w:rsid w:val="00E47782"/>
    <w:rsid w:val="00E50351"/>
    <w:rsid w:val="00E50435"/>
    <w:rsid w:val="00E50D62"/>
    <w:rsid w:val="00E50F5E"/>
    <w:rsid w:val="00E5280C"/>
    <w:rsid w:val="00E52ABB"/>
    <w:rsid w:val="00E54732"/>
    <w:rsid w:val="00E54A5D"/>
    <w:rsid w:val="00E566ED"/>
    <w:rsid w:val="00E56C4A"/>
    <w:rsid w:val="00E57EB3"/>
    <w:rsid w:val="00E6035C"/>
    <w:rsid w:val="00E6154E"/>
    <w:rsid w:val="00E618D4"/>
    <w:rsid w:val="00E62364"/>
    <w:rsid w:val="00E62C64"/>
    <w:rsid w:val="00E63A3D"/>
    <w:rsid w:val="00E64AC4"/>
    <w:rsid w:val="00E64B70"/>
    <w:rsid w:val="00E6509D"/>
    <w:rsid w:val="00E65242"/>
    <w:rsid w:val="00E655E8"/>
    <w:rsid w:val="00E660AB"/>
    <w:rsid w:val="00E66DF0"/>
    <w:rsid w:val="00E66E73"/>
    <w:rsid w:val="00E701C5"/>
    <w:rsid w:val="00E705D5"/>
    <w:rsid w:val="00E709CF"/>
    <w:rsid w:val="00E70CE8"/>
    <w:rsid w:val="00E70EAF"/>
    <w:rsid w:val="00E710F6"/>
    <w:rsid w:val="00E7112C"/>
    <w:rsid w:val="00E7177E"/>
    <w:rsid w:val="00E72F65"/>
    <w:rsid w:val="00E730A5"/>
    <w:rsid w:val="00E73B99"/>
    <w:rsid w:val="00E768C9"/>
    <w:rsid w:val="00E779E2"/>
    <w:rsid w:val="00E8078D"/>
    <w:rsid w:val="00E811C6"/>
    <w:rsid w:val="00E81E94"/>
    <w:rsid w:val="00E82910"/>
    <w:rsid w:val="00E82D84"/>
    <w:rsid w:val="00E847F0"/>
    <w:rsid w:val="00E852F1"/>
    <w:rsid w:val="00E85408"/>
    <w:rsid w:val="00E859AB"/>
    <w:rsid w:val="00E86072"/>
    <w:rsid w:val="00E863DC"/>
    <w:rsid w:val="00E86779"/>
    <w:rsid w:val="00E86AD2"/>
    <w:rsid w:val="00E86BC2"/>
    <w:rsid w:val="00E86C73"/>
    <w:rsid w:val="00E871F5"/>
    <w:rsid w:val="00E904C0"/>
    <w:rsid w:val="00E90C7E"/>
    <w:rsid w:val="00E90CE4"/>
    <w:rsid w:val="00E90E52"/>
    <w:rsid w:val="00E917F3"/>
    <w:rsid w:val="00E91A08"/>
    <w:rsid w:val="00E92011"/>
    <w:rsid w:val="00E926B3"/>
    <w:rsid w:val="00E94584"/>
    <w:rsid w:val="00E95390"/>
    <w:rsid w:val="00E95BAB"/>
    <w:rsid w:val="00E95C02"/>
    <w:rsid w:val="00E96DD5"/>
    <w:rsid w:val="00E972AF"/>
    <w:rsid w:val="00EA04AC"/>
    <w:rsid w:val="00EA0723"/>
    <w:rsid w:val="00EA1367"/>
    <w:rsid w:val="00EA13CB"/>
    <w:rsid w:val="00EA1C51"/>
    <w:rsid w:val="00EA1F42"/>
    <w:rsid w:val="00EA2155"/>
    <w:rsid w:val="00EA2557"/>
    <w:rsid w:val="00EA2A09"/>
    <w:rsid w:val="00EA2EEF"/>
    <w:rsid w:val="00EA45E3"/>
    <w:rsid w:val="00EA4733"/>
    <w:rsid w:val="00EA59E3"/>
    <w:rsid w:val="00EA6ADB"/>
    <w:rsid w:val="00EA6FD1"/>
    <w:rsid w:val="00EB0615"/>
    <w:rsid w:val="00EB0F18"/>
    <w:rsid w:val="00EB10EB"/>
    <w:rsid w:val="00EB1171"/>
    <w:rsid w:val="00EB1220"/>
    <w:rsid w:val="00EB1563"/>
    <w:rsid w:val="00EB22E7"/>
    <w:rsid w:val="00EB2610"/>
    <w:rsid w:val="00EB351A"/>
    <w:rsid w:val="00EB4EB5"/>
    <w:rsid w:val="00EB5113"/>
    <w:rsid w:val="00EB5DDC"/>
    <w:rsid w:val="00EB7514"/>
    <w:rsid w:val="00EC1E6B"/>
    <w:rsid w:val="00EC20E9"/>
    <w:rsid w:val="00EC2491"/>
    <w:rsid w:val="00EC32D3"/>
    <w:rsid w:val="00EC3D82"/>
    <w:rsid w:val="00EC4560"/>
    <w:rsid w:val="00EC4859"/>
    <w:rsid w:val="00EC498A"/>
    <w:rsid w:val="00EC4A9C"/>
    <w:rsid w:val="00EC5320"/>
    <w:rsid w:val="00EC5A5D"/>
    <w:rsid w:val="00EC6A48"/>
    <w:rsid w:val="00EC7F86"/>
    <w:rsid w:val="00ED314C"/>
    <w:rsid w:val="00ED37E7"/>
    <w:rsid w:val="00ED3817"/>
    <w:rsid w:val="00ED4C92"/>
    <w:rsid w:val="00ED4FBF"/>
    <w:rsid w:val="00ED58B3"/>
    <w:rsid w:val="00ED5E9A"/>
    <w:rsid w:val="00ED72CB"/>
    <w:rsid w:val="00ED75E5"/>
    <w:rsid w:val="00EE04ED"/>
    <w:rsid w:val="00EE0A65"/>
    <w:rsid w:val="00EE0A75"/>
    <w:rsid w:val="00EE1C64"/>
    <w:rsid w:val="00EE239C"/>
    <w:rsid w:val="00EE240E"/>
    <w:rsid w:val="00EE27F1"/>
    <w:rsid w:val="00EE34F6"/>
    <w:rsid w:val="00EE3A32"/>
    <w:rsid w:val="00EE3ABD"/>
    <w:rsid w:val="00EE3B0E"/>
    <w:rsid w:val="00EE4A10"/>
    <w:rsid w:val="00EE4B37"/>
    <w:rsid w:val="00EE4BD5"/>
    <w:rsid w:val="00EE502B"/>
    <w:rsid w:val="00EE5851"/>
    <w:rsid w:val="00EE589B"/>
    <w:rsid w:val="00EE5ACA"/>
    <w:rsid w:val="00EE5D76"/>
    <w:rsid w:val="00EE7885"/>
    <w:rsid w:val="00EF0B67"/>
    <w:rsid w:val="00EF0C65"/>
    <w:rsid w:val="00EF21E0"/>
    <w:rsid w:val="00EF22D4"/>
    <w:rsid w:val="00EF3CB4"/>
    <w:rsid w:val="00EF4736"/>
    <w:rsid w:val="00EF4B66"/>
    <w:rsid w:val="00EF6036"/>
    <w:rsid w:val="00EF670B"/>
    <w:rsid w:val="00EF6D5D"/>
    <w:rsid w:val="00F004BC"/>
    <w:rsid w:val="00F009DB"/>
    <w:rsid w:val="00F01398"/>
    <w:rsid w:val="00F01D17"/>
    <w:rsid w:val="00F0292D"/>
    <w:rsid w:val="00F02BFC"/>
    <w:rsid w:val="00F03871"/>
    <w:rsid w:val="00F043AB"/>
    <w:rsid w:val="00F0518D"/>
    <w:rsid w:val="00F05662"/>
    <w:rsid w:val="00F05829"/>
    <w:rsid w:val="00F058CF"/>
    <w:rsid w:val="00F05BE8"/>
    <w:rsid w:val="00F05F76"/>
    <w:rsid w:val="00F06CC4"/>
    <w:rsid w:val="00F074C6"/>
    <w:rsid w:val="00F078A8"/>
    <w:rsid w:val="00F07995"/>
    <w:rsid w:val="00F07AFD"/>
    <w:rsid w:val="00F07E33"/>
    <w:rsid w:val="00F1113E"/>
    <w:rsid w:val="00F1163E"/>
    <w:rsid w:val="00F11A84"/>
    <w:rsid w:val="00F124B7"/>
    <w:rsid w:val="00F13022"/>
    <w:rsid w:val="00F13422"/>
    <w:rsid w:val="00F14D75"/>
    <w:rsid w:val="00F14F55"/>
    <w:rsid w:val="00F15334"/>
    <w:rsid w:val="00F15BFC"/>
    <w:rsid w:val="00F15CB6"/>
    <w:rsid w:val="00F166A4"/>
    <w:rsid w:val="00F17F47"/>
    <w:rsid w:val="00F17FA6"/>
    <w:rsid w:val="00F20E1A"/>
    <w:rsid w:val="00F20E2E"/>
    <w:rsid w:val="00F21CB6"/>
    <w:rsid w:val="00F2261C"/>
    <w:rsid w:val="00F235A9"/>
    <w:rsid w:val="00F239C8"/>
    <w:rsid w:val="00F24558"/>
    <w:rsid w:val="00F25240"/>
    <w:rsid w:val="00F269CF"/>
    <w:rsid w:val="00F27992"/>
    <w:rsid w:val="00F301C0"/>
    <w:rsid w:val="00F306B6"/>
    <w:rsid w:val="00F314B3"/>
    <w:rsid w:val="00F315A2"/>
    <w:rsid w:val="00F32545"/>
    <w:rsid w:val="00F327E5"/>
    <w:rsid w:val="00F32DE4"/>
    <w:rsid w:val="00F3403E"/>
    <w:rsid w:val="00F341FE"/>
    <w:rsid w:val="00F3494D"/>
    <w:rsid w:val="00F350B7"/>
    <w:rsid w:val="00F352B6"/>
    <w:rsid w:val="00F355D6"/>
    <w:rsid w:val="00F36338"/>
    <w:rsid w:val="00F363C2"/>
    <w:rsid w:val="00F363F0"/>
    <w:rsid w:val="00F37517"/>
    <w:rsid w:val="00F37722"/>
    <w:rsid w:val="00F418FF"/>
    <w:rsid w:val="00F41953"/>
    <w:rsid w:val="00F41F1C"/>
    <w:rsid w:val="00F42020"/>
    <w:rsid w:val="00F420C5"/>
    <w:rsid w:val="00F427CA"/>
    <w:rsid w:val="00F42F1E"/>
    <w:rsid w:val="00F439F5"/>
    <w:rsid w:val="00F446EA"/>
    <w:rsid w:val="00F4484E"/>
    <w:rsid w:val="00F44C2E"/>
    <w:rsid w:val="00F45FC0"/>
    <w:rsid w:val="00F5105A"/>
    <w:rsid w:val="00F514A0"/>
    <w:rsid w:val="00F51841"/>
    <w:rsid w:val="00F51BBB"/>
    <w:rsid w:val="00F537C1"/>
    <w:rsid w:val="00F53D4E"/>
    <w:rsid w:val="00F53DBB"/>
    <w:rsid w:val="00F53E27"/>
    <w:rsid w:val="00F5422F"/>
    <w:rsid w:val="00F54EBF"/>
    <w:rsid w:val="00F5549D"/>
    <w:rsid w:val="00F555DC"/>
    <w:rsid w:val="00F55E3A"/>
    <w:rsid w:val="00F573EC"/>
    <w:rsid w:val="00F57843"/>
    <w:rsid w:val="00F57C2E"/>
    <w:rsid w:val="00F61810"/>
    <w:rsid w:val="00F621F6"/>
    <w:rsid w:val="00F6234D"/>
    <w:rsid w:val="00F62689"/>
    <w:rsid w:val="00F64113"/>
    <w:rsid w:val="00F648D9"/>
    <w:rsid w:val="00F649B5"/>
    <w:rsid w:val="00F649F8"/>
    <w:rsid w:val="00F64C15"/>
    <w:rsid w:val="00F64D89"/>
    <w:rsid w:val="00F65825"/>
    <w:rsid w:val="00F66DD1"/>
    <w:rsid w:val="00F66ECC"/>
    <w:rsid w:val="00F6701C"/>
    <w:rsid w:val="00F67078"/>
    <w:rsid w:val="00F70B26"/>
    <w:rsid w:val="00F71479"/>
    <w:rsid w:val="00F72913"/>
    <w:rsid w:val="00F72FA3"/>
    <w:rsid w:val="00F739A0"/>
    <w:rsid w:val="00F73E03"/>
    <w:rsid w:val="00F7421D"/>
    <w:rsid w:val="00F75FC6"/>
    <w:rsid w:val="00F76794"/>
    <w:rsid w:val="00F774D9"/>
    <w:rsid w:val="00F803CC"/>
    <w:rsid w:val="00F8067F"/>
    <w:rsid w:val="00F80776"/>
    <w:rsid w:val="00F809F5"/>
    <w:rsid w:val="00F81061"/>
    <w:rsid w:val="00F8110D"/>
    <w:rsid w:val="00F81158"/>
    <w:rsid w:val="00F812DD"/>
    <w:rsid w:val="00F816EB"/>
    <w:rsid w:val="00F81910"/>
    <w:rsid w:val="00F82EFD"/>
    <w:rsid w:val="00F83916"/>
    <w:rsid w:val="00F83BAC"/>
    <w:rsid w:val="00F83DCB"/>
    <w:rsid w:val="00F83FE8"/>
    <w:rsid w:val="00F844EA"/>
    <w:rsid w:val="00F845B7"/>
    <w:rsid w:val="00F84A12"/>
    <w:rsid w:val="00F85508"/>
    <w:rsid w:val="00F862D3"/>
    <w:rsid w:val="00F868C5"/>
    <w:rsid w:val="00F86CAF"/>
    <w:rsid w:val="00F87822"/>
    <w:rsid w:val="00F87C4F"/>
    <w:rsid w:val="00F9131D"/>
    <w:rsid w:val="00F91C7C"/>
    <w:rsid w:val="00F92078"/>
    <w:rsid w:val="00F938CE"/>
    <w:rsid w:val="00F941B5"/>
    <w:rsid w:val="00F94BFC"/>
    <w:rsid w:val="00F96196"/>
    <w:rsid w:val="00F964EB"/>
    <w:rsid w:val="00F96868"/>
    <w:rsid w:val="00F96953"/>
    <w:rsid w:val="00F97129"/>
    <w:rsid w:val="00F97C81"/>
    <w:rsid w:val="00FA02AD"/>
    <w:rsid w:val="00FA05E8"/>
    <w:rsid w:val="00FA068A"/>
    <w:rsid w:val="00FA1137"/>
    <w:rsid w:val="00FA1146"/>
    <w:rsid w:val="00FA1674"/>
    <w:rsid w:val="00FA2A94"/>
    <w:rsid w:val="00FA30F2"/>
    <w:rsid w:val="00FA33AE"/>
    <w:rsid w:val="00FA36CB"/>
    <w:rsid w:val="00FA4998"/>
    <w:rsid w:val="00FA5486"/>
    <w:rsid w:val="00FA55D9"/>
    <w:rsid w:val="00FB03C5"/>
    <w:rsid w:val="00FB2858"/>
    <w:rsid w:val="00FB2D6C"/>
    <w:rsid w:val="00FB3A3A"/>
    <w:rsid w:val="00FB3D36"/>
    <w:rsid w:val="00FB3FF6"/>
    <w:rsid w:val="00FB40AD"/>
    <w:rsid w:val="00FB41B7"/>
    <w:rsid w:val="00FB44A4"/>
    <w:rsid w:val="00FB5628"/>
    <w:rsid w:val="00FB5AC8"/>
    <w:rsid w:val="00FB60D7"/>
    <w:rsid w:val="00FB6D86"/>
    <w:rsid w:val="00FB76EF"/>
    <w:rsid w:val="00FB7931"/>
    <w:rsid w:val="00FC0E9D"/>
    <w:rsid w:val="00FC1ACE"/>
    <w:rsid w:val="00FC1D17"/>
    <w:rsid w:val="00FC1D34"/>
    <w:rsid w:val="00FC28F0"/>
    <w:rsid w:val="00FC2A96"/>
    <w:rsid w:val="00FC3441"/>
    <w:rsid w:val="00FC3936"/>
    <w:rsid w:val="00FC4E2E"/>
    <w:rsid w:val="00FC540E"/>
    <w:rsid w:val="00FC5895"/>
    <w:rsid w:val="00FD0AFE"/>
    <w:rsid w:val="00FD1AD4"/>
    <w:rsid w:val="00FD31C9"/>
    <w:rsid w:val="00FD5560"/>
    <w:rsid w:val="00FD588B"/>
    <w:rsid w:val="00FD5BED"/>
    <w:rsid w:val="00FD5F3D"/>
    <w:rsid w:val="00FD5F4C"/>
    <w:rsid w:val="00FD6F67"/>
    <w:rsid w:val="00FE0C1D"/>
    <w:rsid w:val="00FE151F"/>
    <w:rsid w:val="00FE277D"/>
    <w:rsid w:val="00FE2BBB"/>
    <w:rsid w:val="00FE2CF0"/>
    <w:rsid w:val="00FE3FB0"/>
    <w:rsid w:val="00FE4550"/>
    <w:rsid w:val="00FE5646"/>
    <w:rsid w:val="00FE5880"/>
    <w:rsid w:val="00FE7057"/>
    <w:rsid w:val="00FE7216"/>
    <w:rsid w:val="00FE7BE7"/>
    <w:rsid w:val="00FF14F2"/>
    <w:rsid w:val="00FF1735"/>
    <w:rsid w:val="00FF1B45"/>
    <w:rsid w:val="00FF304B"/>
    <w:rsid w:val="00FF3DDA"/>
    <w:rsid w:val="00FF6B79"/>
    <w:rsid w:val="00FF7287"/>
    <w:rsid w:val="10D05D7B"/>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C3215"/>
  <w15:chartTrackingRefBased/>
  <w15:docId w15:val="{8FC1EDA5-4186-42FE-BA35-A602EBD39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95"/>
    <w:pPr>
      <w:spacing w:before="120" w:after="120"/>
      <w:jc w:val="both"/>
    </w:pPr>
  </w:style>
  <w:style w:type="paragraph" w:styleId="Heading1">
    <w:name w:val="heading 1"/>
    <w:aliases w:val="01,COBA Heading 1,Heading 11"/>
    <w:basedOn w:val="ListParagraph"/>
    <w:next w:val="Normal"/>
    <w:link w:val="Heading1Char"/>
    <w:uiPriority w:val="9"/>
    <w:qFormat/>
    <w:rsid w:val="008174D8"/>
    <w:pPr>
      <w:keepNext/>
      <w:keepLines/>
      <w:numPr>
        <w:numId w:val="1"/>
      </w:numPr>
      <w:spacing w:after="240" w:line="240" w:lineRule="auto"/>
      <w:outlineLvl w:val="0"/>
    </w:pPr>
    <w:rPr>
      <w:rFonts w:eastAsiaTheme="majorEastAsia" w:cstheme="majorHAnsi"/>
      <w:b/>
      <w:bCs/>
      <w:color w:val="0070C0"/>
      <w:sz w:val="32"/>
      <w:szCs w:val="28"/>
    </w:rPr>
  </w:style>
  <w:style w:type="paragraph" w:styleId="Heading2">
    <w:name w:val="heading 2"/>
    <w:aliases w:val="02"/>
    <w:basedOn w:val="Normal"/>
    <w:next w:val="Normal"/>
    <w:link w:val="Heading2Char"/>
    <w:unhideWhenUsed/>
    <w:qFormat/>
    <w:rsid w:val="008174D8"/>
    <w:pPr>
      <w:keepNext/>
      <w:keepLines/>
      <w:numPr>
        <w:ilvl w:val="1"/>
        <w:numId w:val="1"/>
      </w:numPr>
      <w:tabs>
        <w:tab w:val="left" w:pos="993"/>
      </w:tabs>
      <w:spacing w:before="240" w:after="200" w:line="240" w:lineRule="auto"/>
      <w:outlineLvl w:val="1"/>
    </w:pPr>
    <w:rPr>
      <w:rFonts w:ascii="Calibri" w:eastAsiaTheme="majorEastAsia" w:hAnsi="Calibri" w:cstheme="majorBidi"/>
      <w:b/>
      <w:bCs/>
      <w:color w:val="0070C0"/>
      <w:sz w:val="28"/>
      <w:szCs w:val="26"/>
    </w:rPr>
  </w:style>
  <w:style w:type="paragraph" w:styleId="Heading3">
    <w:name w:val="heading 3"/>
    <w:basedOn w:val="Normal"/>
    <w:next w:val="Normal"/>
    <w:link w:val="Heading3Char"/>
    <w:uiPriority w:val="9"/>
    <w:unhideWhenUsed/>
    <w:qFormat/>
    <w:rsid w:val="008174D8"/>
    <w:pPr>
      <w:keepNext/>
      <w:keepLines/>
      <w:numPr>
        <w:ilvl w:val="2"/>
        <w:numId w:val="1"/>
      </w:numPr>
      <w:tabs>
        <w:tab w:val="left" w:pos="993"/>
      </w:tabs>
      <w:spacing w:before="240" w:after="200" w:line="240" w:lineRule="auto"/>
      <w:outlineLvl w:val="2"/>
    </w:pPr>
    <w:rPr>
      <w:rFonts w:ascii="Calibri" w:eastAsiaTheme="majorEastAsia" w:hAnsi="Calibri" w:cstheme="majorBidi"/>
      <w:b/>
      <w:color w:val="0070C0"/>
      <w:sz w:val="24"/>
      <w:szCs w:val="26"/>
    </w:rPr>
  </w:style>
  <w:style w:type="paragraph" w:styleId="Heading4">
    <w:name w:val="heading 4"/>
    <w:basedOn w:val="Heading1"/>
    <w:next w:val="Normal"/>
    <w:link w:val="Heading4Char"/>
    <w:uiPriority w:val="9"/>
    <w:unhideWhenUsed/>
    <w:qFormat/>
    <w:rsid w:val="007D59ED"/>
    <w:pPr>
      <w:numPr>
        <w:ilvl w:val="3"/>
      </w:numPr>
      <w:spacing w:after="120" w:line="276" w:lineRule="auto"/>
      <w:outlineLvl w:val="3"/>
    </w:pPr>
    <w:rPr>
      <w:i/>
      <w:sz w:val="22"/>
    </w:rPr>
  </w:style>
  <w:style w:type="paragraph" w:styleId="Heading5">
    <w:name w:val="heading 5"/>
    <w:basedOn w:val="Normal"/>
    <w:next w:val="Normal"/>
    <w:link w:val="Heading5Char"/>
    <w:uiPriority w:val="9"/>
    <w:unhideWhenUsed/>
    <w:qFormat/>
    <w:rsid w:val="00BF6D30"/>
    <w:pPr>
      <w:keepNext/>
      <w:keepLines/>
      <w:spacing w:before="40" w:after="0"/>
      <w:outlineLvl w:val="4"/>
    </w:pPr>
    <w:rPr>
      <w:rFonts w:eastAsiaTheme="majorEastAsia" w:cstheme="minorHAnsi"/>
      <w:b/>
      <w:bCs/>
      <w:i/>
      <w:iCs/>
      <w:color w:val="0070C0"/>
      <w:u w:val="single"/>
    </w:rPr>
  </w:style>
  <w:style w:type="paragraph" w:styleId="Heading6">
    <w:name w:val="heading 6"/>
    <w:basedOn w:val="Normal"/>
    <w:next w:val="Normal"/>
    <w:link w:val="Heading6Char"/>
    <w:uiPriority w:val="9"/>
    <w:unhideWhenUsed/>
    <w:qFormat/>
    <w:rsid w:val="009C6C4C"/>
    <w:pPr>
      <w:keepNext/>
      <w:keepLines/>
      <w:spacing w:before="40" w:after="0"/>
      <w:ind w:left="284"/>
      <w:outlineLvl w:val="5"/>
    </w:pPr>
    <w:rPr>
      <w:rFonts w:eastAsiaTheme="majorEastAsia" w:cstheme="majorBidi"/>
      <w:b/>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Para3,Header1,encabezado"/>
    <w:basedOn w:val="Normal"/>
    <w:link w:val="HeaderChar"/>
    <w:uiPriority w:val="99"/>
    <w:unhideWhenUsed/>
    <w:rsid w:val="00C2113E"/>
    <w:pPr>
      <w:tabs>
        <w:tab w:val="center" w:pos="4536"/>
        <w:tab w:val="right" w:pos="9072"/>
      </w:tabs>
      <w:spacing w:after="0" w:line="240" w:lineRule="auto"/>
    </w:pPr>
  </w:style>
  <w:style w:type="character" w:customStyle="1" w:styleId="HeaderChar">
    <w:name w:val="Header Char"/>
    <w:aliases w:val="Para3 Char,Header1 Char,encabezado Char"/>
    <w:basedOn w:val="DefaultParagraphFont"/>
    <w:link w:val="Header"/>
    <w:uiPriority w:val="99"/>
    <w:rsid w:val="00C2113E"/>
  </w:style>
  <w:style w:type="paragraph" w:styleId="ListParagraph">
    <w:name w:val="List Paragraph"/>
    <w:aliases w:val="Bullets,List Bullet Mary,Body,List Paragraph (numbered (a)),List Paragraph1,texte de base,References,Liste 1,Numbered List Paragraph,ReferencesCxSpLast,Medium Grid 1 - Accent 21,Paragraphe de liste 1,RM1,Liste couleur - Accent 11,lp1"/>
    <w:basedOn w:val="Normal"/>
    <w:link w:val="ListParagraphChar"/>
    <w:qFormat/>
    <w:rsid w:val="00C2113E"/>
    <w:pPr>
      <w:ind w:left="720"/>
      <w:contextualSpacing/>
    </w:pPr>
  </w:style>
  <w:style w:type="character" w:customStyle="1" w:styleId="Heading1Char">
    <w:name w:val="Heading 1 Char"/>
    <w:aliases w:val="01 Char,COBA Heading 1 Char,Heading 11 Char"/>
    <w:basedOn w:val="DefaultParagraphFont"/>
    <w:link w:val="Heading1"/>
    <w:uiPriority w:val="9"/>
    <w:rsid w:val="008174D8"/>
    <w:rPr>
      <w:rFonts w:eastAsiaTheme="majorEastAsia" w:cstheme="majorHAnsi"/>
      <w:b/>
      <w:bCs/>
      <w:color w:val="0070C0"/>
      <w:sz w:val="32"/>
      <w:szCs w:val="28"/>
    </w:rPr>
  </w:style>
  <w:style w:type="character" w:customStyle="1" w:styleId="Heading2Char">
    <w:name w:val="Heading 2 Char"/>
    <w:aliases w:val="02 Char"/>
    <w:basedOn w:val="DefaultParagraphFont"/>
    <w:link w:val="Heading2"/>
    <w:rsid w:val="008174D8"/>
    <w:rPr>
      <w:rFonts w:ascii="Calibri" w:eastAsiaTheme="majorEastAsia" w:hAnsi="Calibri" w:cstheme="majorBidi"/>
      <w:b/>
      <w:bCs/>
      <w:color w:val="0070C0"/>
      <w:sz w:val="28"/>
      <w:szCs w:val="26"/>
    </w:rPr>
  </w:style>
  <w:style w:type="character" w:customStyle="1" w:styleId="Heading3Char">
    <w:name w:val="Heading 3 Char"/>
    <w:basedOn w:val="DefaultParagraphFont"/>
    <w:link w:val="Heading3"/>
    <w:uiPriority w:val="9"/>
    <w:rsid w:val="008174D8"/>
    <w:rPr>
      <w:rFonts w:ascii="Calibri" w:eastAsiaTheme="majorEastAsia" w:hAnsi="Calibri" w:cstheme="majorBidi"/>
      <w:b/>
      <w:color w:val="0070C0"/>
      <w:sz w:val="24"/>
      <w:szCs w:val="26"/>
    </w:rPr>
  </w:style>
  <w:style w:type="paragraph" w:styleId="TOC1">
    <w:name w:val="toc 1"/>
    <w:basedOn w:val="Normal"/>
    <w:next w:val="Normal"/>
    <w:autoRedefine/>
    <w:uiPriority w:val="39"/>
    <w:unhideWhenUsed/>
    <w:rsid w:val="00EE3ABD"/>
    <w:pPr>
      <w:tabs>
        <w:tab w:val="left" w:pos="660"/>
        <w:tab w:val="right" w:leader="dot" w:pos="9016"/>
      </w:tabs>
      <w:spacing w:before="0" w:after="0" w:line="240" w:lineRule="auto"/>
    </w:pPr>
  </w:style>
  <w:style w:type="paragraph" w:styleId="TOC2">
    <w:name w:val="toc 2"/>
    <w:basedOn w:val="Normal"/>
    <w:next w:val="Normal"/>
    <w:autoRedefine/>
    <w:uiPriority w:val="39"/>
    <w:unhideWhenUsed/>
    <w:rsid w:val="001A7297"/>
    <w:pPr>
      <w:tabs>
        <w:tab w:val="left" w:pos="660"/>
        <w:tab w:val="right" w:leader="dot" w:pos="9016"/>
      </w:tabs>
      <w:spacing w:before="0" w:after="0" w:line="240" w:lineRule="auto"/>
      <w:ind w:left="220"/>
    </w:pPr>
  </w:style>
  <w:style w:type="paragraph" w:styleId="TOC3">
    <w:name w:val="toc 3"/>
    <w:basedOn w:val="Normal"/>
    <w:next w:val="Normal"/>
    <w:autoRedefine/>
    <w:uiPriority w:val="39"/>
    <w:unhideWhenUsed/>
    <w:rsid w:val="00CE5846"/>
    <w:pPr>
      <w:tabs>
        <w:tab w:val="left" w:pos="1134"/>
        <w:tab w:val="left" w:pos="1320"/>
        <w:tab w:val="right" w:pos="9026"/>
      </w:tabs>
      <w:spacing w:before="0" w:after="0" w:line="240" w:lineRule="auto"/>
      <w:ind w:left="284"/>
    </w:pPr>
  </w:style>
  <w:style w:type="character" w:styleId="Hyperlink">
    <w:name w:val="Hyperlink"/>
    <w:basedOn w:val="DefaultParagraphFont"/>
    <w:uiPriority w:val="99"/>
    <w:unhideWhenUsed/>
    <w:rsid w:val="00C2113E"/>
    <w:rPr>
      <w:color w:val="0563C1" w:themeColor="hyperlink"/>
      <w:u w:val="single"/>
    </w:rPr>
  </w:style>
  <w:style w:type="paragraph" w:styleId="Footer">
    <w:name w:val="footer"/>
    <w:basedOn w:val="Normal"/>
    <w:link w:val="FooterChar"/>
    <w:uiPriority w:val="99"/>
    <w:unhideWhenUsed/>
    <w:rsid w:val="00F938CE"/>
    <w:pPr>
      <w:tabs>
        <w:tab w:val="center" w:pos="4513"/>
        <w:tab w:val="right" w:pos="9026"/>
      </w:tabs>
      <w:spacing w:after="0" w:line="240" w:lineRule="auto"/>
    </w:pPr>
    <w:rPr>
      <w:rFonts w:ascii="Calibri" w:hAnsi="Calibri"/>
    </w:rPr>
  </w:style>
  <w:style w:type="character" w:customStyle="1" w:styleId="FooterChar">
    <w:name w:val="Footer Char"/>
    <w:basedOn w:val="DefaultParagraphFont"/>
    <w:link w:val="Footer"/>
    <w:uiPriority w:val="99"/>
    <w:rsid w:val="00F938CE"/>
    <w:rPr>
      <w:rFonts w:ascii="Calibri" w:hAnsi="Calibri"/>
    </w:rPr>
  </w:style>
  <w:style w:type="character" w:customStyle="1" w:styleId="Heading4Char">
    <w:name w:val="Heading 4 Char"/>
    <w:basedOn w:val="DefaultParagraphFont"/>
    <w:link w:val="Heading4"/>
    <w:uiPriority w:val="9"/>
    <w:rsid w:val="007D59ED"/>
    <w:rPr>
      <w:rFonts w:eastAsiaTheme="majorEastAsia" w:cstheme="majorHAnsi"/>
      <w:b/>
      <w:bCs/>
      <w:i/>
      <w:color w:val="0070C0"/>
      <w:szCs w:val="28"/>
    </w:rPr>
  </w:style>
  <w:style w:type="character" w:customStyle="1" w:styleId="CommentTextChar">
    <w:name w:val="Comment Text Char"/>
    <w:basedOn w:val="DefaultParagraphFont"/>
    <w:link w:val="CommentText"/>
    <w:uiPriority w:val="99"/>
    <w:rsid w:val="001A04DE"/>
    <w:rPr>
      <w:rFonts w:asciiTheme="majorHAnsi" w:hAnsiTheme="majorHAnsi"/>
      <w:sz w:val="20"/>
      <w:szCs w:val="20"/>
    </w:rPr>
  </w:style>
  <w:style w:type="paragraph" w:styleId="CommentText">
    <w:name w:val="annotation text"/>
    <w:basedOn w:val="Normal"/>
    <w:link w:val="CommentTextChar"/>
    <w:uiPriority w:val="99"/>
    <w:unhideWhenUsed/>
    <w:rsid w:val="001A04DE"/>
    <w:pPr>
      <w:spacing w:before="0" w:after="60" w:line="240" w:lineRule="auto"/>
    </w:pPr>
    <w:rPr>
      <w:rFonts w:asciiTheme="majorHAnsi" w:hAnsiTheme="majorHAnsi"/>
      <w:sz w:val="20"/>
      <w:szCs w:val="20"/>
    </w:rPr>
  </w:style>
  <w:style w:type="character" w:customStyle="1" w:styleId="CommentTextChar1">
    <w:name w:val="Comment Text Char1"/>
    <w:basedOn w:val="DefaultParagraphFont"/>
    <w:uiPriority w:val="99"/>
    <w:semiHidden/>
    <w:rsid w:val="001A04DE"/>
    <w:rPr>
      <w:sz w:val="20"/>
      <w:szCs w:val="20"/>
    </w:rPr>
  </w:style>
  <w:style w:type="paragraph" w:styleId="FootnoteText">
    <w:name w:val="footnote text"/>
    <w:aliases w:val="ALTS FOOTNOTE,fn,single space,FOOTNOTES,Footnote Text1,Fodnotetekst Tegn,footnote text Char,Fodnotetekst Tegn Char,single space Char,footnote text Char Char Char,Fodnotetekst Tegn Char1,single space Char1,footnote text Char Char1,f,A"/>
    <w:basedOn w:val="Normal"/>
    <w:link w:val="FootnoteTextChar"/>
    <w:uiPriority w:val="99"/>
    <w:unhideWhenUsed/>
    <w:qFormat/>
    <w:rsid w:val="001A04DE"/>
    <w:pPr>
      <w:spacing w:before="0" w:after="200" w:line="276" w:lineRule="auto"/>
      <w:jc w:val="left"/>
    </w:pPr>
    <w:rPr>
      <w:rFonts w:ascii="Times New Roman" w:hAnsi="Times New Roman" w:cstheme="minorHAnsi"/>
      <w:bCs/>
      <w:sz w:val="20"/>
      <w:szCs w:val="20"/>
    </w:rPr>
  </w:style>
  <w:style w:type="character" w:customStyle="1" w:styleId="FootnoteTextChar">
    <w:name w:val="Footnote Text Char"/>
    <w:aliases w:val="ALTS FOOTNOTE Char,fn Char,single space Char2,FOOTNOTES Char,Footnote Text1 Char,Fodnotetekst Tegn Char2,footnote text Char Char,Fodnotetekst Tegn Char Char,single space Char Char,footnote text Char Char Char Char,f Char,A Char"/>
    <w:basedOn w:val="DefaultParagraphFont"/>
    <w:link w:val="FootnoteText"/>
    <w:uiPriority w:val="99"/>
    <w:rsid w:val="001A04DE"/>
    <w:rPr>
      <w:rFonts w:ascii="Times New Roman" w:hAnsi="Times New Roman" w:cstheme="minorHAnsi"/>
      <w:bCs/>
      <w:sz w:val="20"/>
      <w:szCs w:val="20"/>
    </w:rPr>
  </w:style>
  <w:style w:type="character" w:styleId="FootnoteReference">
    <w:name w:val="footnote reference"/>
    <w:aliases w:val=" Car Car Char Car Char Car Car Char Car Char Char, Car Car Car Car Car Car Car Car Char Car Car Char Car Car Car Char Car Char Char Char,Car Car Char Car Char Car Car Char Car Char Char,ftref,16 Point,Superscript 6 Point,SUPERS"/>
    <w:uiPriority w:val="99"/>
    <w:unhideWhenUsed/>
    <w:qFormat/>
    <w:rsid w:val="001A04DE"/>
    <w:rPr>
      <w:vertAlign w:val="superscript"/>
    </w:rPr>
  </w:style>
  <w:style w:type="paragraph" w:styleId="Caption">
    <w:name w:val="caption"/>
    <w:aliases w:val="Caption Char2,Caption Char1 Char1,Caption Char Char Char,Caption Char1 Char Char Char,Caption Char Char Char1 Char Char,Caption Char1 Char Char Char Char Char,Caption Char3 Char Char Char Char Char Char,Caption Char1,Caption Char Char,Caption C"/>
    <w:basedOn w:val="Normal"/>
    <w:next w:val="Normal"/>
    <w:link w:val="CaptionChar"/>
    <w:qFormat/>
    <w:rsid w:val="001A04DE"/>
    <w:pPr>
      <w:keepNext/>
      <w:spacing w:before="0" w:after="60" w:line="240" w:lineRule="auto"/>
    </w:pPr>
    <w:rPr>
      <w:rFonts w:ascii="Calibri" w:hAnsi="Calibri" w:cstheme="majorBidi"/>
      <w:b/>
      <w:bCs/>
      <w:i/>
      <w:color w:val="0070C0"/>
      <w:sz w:val="18"/>
      <w:szCs w:val="18"/>
    </w:rPr>
  </w:style>
  <w:style w:type="character" w:customStyle="1" w:styleId="CaptionChar">
    <w:name w:val="Caption Char"/>
    <w:aliases w:val="Caption Char2 Char,Caption Char1 Char1 Char,Caption Char Char Char Char,Caption Char1 Char Char Char Char,Caption Char Char Char1 Char Char Char,Caption Char1 Char Char Char Char Char Char,Caption Char3 Char Char Char Char Char Char Char"/>
    <w:link w:val="Caption"/>
    <w:locked/>
    <w:rsid w:val="001A04DE"/>
    <w:rPr>
      <w:rFonts w:ascii="Calibri" w:hAnsi="Calibri" w:cstheme="majorBidi"/>
      <w:b/>
      <w:bCs/>
      <w:i/>
      <w:color w:val="0070C0"/>
      <w:sz w:val="18"/>
      <w:szCs w:val="18"/>
    </w:rPr>
  </w:style>
  <w:style w:type="table" w:styleId="TableGrid">
    <w:name w:val="Table Grid"/>
    <w:aliases w:val="SGS Table Basic 1"/>
    <w:basedOn w:val="TableNormal"/>
    <w:rsid w:val="001A04DE"/>
    <w:pPr>
      <w:spacing w:after="0" w:line="240" w:lineRule="auto"/>
      <w:jc w:val="both"/>
    </w:pPr>
    <w:rPr>
      <w:rFonts w:ascii="Calibri" w:hAnsi="Calibr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unhideWhenUsed/>
    <w:rsid w:val="001A04DE"/>
    <w:rPr>
      <w:sz w:val="16"/>
      <w:szCs w:val="16"/>
    </w:rPr>
  </w:style>
  <w:style w:type="paragraph" w:customStyle="1" w:styleId="BulletList2">
    <w:name w:val="Bullet List 2"/>
    <w:basedOn w:val="BulletList1"/>
    <w:rsid w:val="001A04DE"/>
    <w:pPr>
      <w:numPr>
        <w:numId w:val="0"/>
      </w:numPr>
    </w:pPr>
  </w:style>
  <w:style w:type="paragraph" w:customStyle="1" w:styleId="BulletList1">
    <w:name w:val="Bullet List 1"/>
    <w:basedOn w:val="Normal"/>
    <w:uiPriority w:val="99"/>
    <w:qFormat/>
    <w:rsid w:val="001A04DE"/>
    <w:pPr>
      <w:numPr>
        <w:numId w:val="2"/>
      </w:numPr>
      <w:spacing w:before="0" w:after="60" w:line="240" w:lineRule="auto"/>
    </w:pPr>
    <w:rPr>
      <w:rFonts w:ascii="Calibri" w:hAnsi="Calibri"/>
    </w:rPr>
  </w:style>
  <w:style w:type="paragraph" w:customStyle="1" w:styleId="BulletList3">
    <w:name w:val="Bullet List 3"/>
    <w:basedOn w:val="BulletList2"/>
    <w:rsid w:val="001A04DE"/>
    <w:pPr>
      <w:numPr>
        <w:ilvl w:val="2"/>
      </w:numPr>
      <w:tabs>
        <w:tab w:val="num" w:pos="360"/>
      </w:tabs>
    </w:pPr>
  </w:style>
  <w:style w:type="paragraph" w:customStyle="1" w:styleId="BulletList4">
    <w:name w:val="Bullet List 4"/>
    <w:basedOn w:val="BulletList3"/>
    <w:rsid w:val="001A04DE"/>
    <w:pPr>
      <w:numPr>
        <w:ilvl w:val="3"/>
      </w:numPr>
      <w:tabs>
        <w:tab w:val="num" w:pos="360"/>
      </w:tabs>
    </w:pPr>
  </w:style>
  <w:style w:type="paragraph" w:customStyle="1" w:styleId="BulletList5">
    <w:name w:val="Bullet List 5"/>
    <w:basedOn w:val="BulletList4"/>
    <w:rsid w:val="001A04DE"/>
    <w:pPr>
      <w:numPr>
        <w:ilvl w:val="4"/>
      </w:numPr>
      <w:tabs>
        <w:tab w:val="num" w:pos="360"/>
      </w:tabs>
    </w:pPr>
  </w:style>
  <w:style w:type="paragraph" w:customStyle="1" w:styleId="BulletList6">
    <w:name w:val="Bullet List 6"/>
    <w:basedOn w:val="BulletList5"/>
    <w:rsid w:val="001A04DE"/>
    <w:pPr>
      <w:numPr>
        <w:ilvl w:val="5"/>
      </w:numPr>
      <w:tabs>
        <w:tab w:val="num" w:pos="360"/>
      </w:tabs>
    </w:pPr>
  </w:style>
  <w:style w:type="paragraph" w:customStyle="1" w:styleId="BulletList7">
    <w:name w:val="Bullet List 7"/>
    <w:basedOn w:val="BulletList6"/>
    <w:rsid w:val="001A04DE"/>
    <w:pPr>
      <w:numPr>
        <w:ilvl w:val="6"/>
      </w:numPr>
      <w:tabs>
        <w:tab w:val="num" w:pos="360"/>
      </w:tabs>
    </w:pPr>
  </w:style>
  <w:style w:type="paragraph" w:customStyle="1" w:styleId="BulletList8">
    <w:name w:val="Bullet List 8"/>
    <w:basedOn w:val="BulletList7"/>
    <w:rsid w:val="001A04DE"/>
    <w:pPr>
      <w:numPr>
        <w:ilvl w:val="7"/>
      </w:numPr>
      <w:tabs>
        <w:tab w:val="num" w:pos="360"/>
      </w:tabs>
    </w:pPr>
  </w:style>
  <w:style w:type="paragraph" w:customStyle="1" w:styleId="BulletList9">
    <w:name w:val="Bullet List 9"/>
    <w:basedOn w:val="BulletList8"/>
    <w:rsid w:val="001A04DE"/>
    <w:pPr>
      <w:numPr>
        <w:ilvl w:val="8"/>
      </w:numPr>
      <w:tabs>
        <w:tab w:val="num" w:pos="360"/>
      </w:tabs>
    </w:pPr>
  </w:style>
  <w:style w:type="paragraph" w:customStyle="1" w:styleId="Paragraph">
    <w:name w:val="Paragraph"/>
    <w:basedOn w:val="Normal"/>
    <w:link w:val="ParagraphChar"/>
    <w:rsid w:val="001A04DE"/>
    <w:pPr>
      <w:tabs>
        <w:tab w:val="left" w:pos="851"/>
      </w:tabs>
      <w:spacing w:line="240" w:lineRule="auto"/>
    </w:pPr>
    <w:rPr>
      <w:rFonts w:ascii="Arial" w:eastAsia="Times New Roman" w:hAnsi="Arial" w:cs="Times New Roman"/>
      <w:sz w:val="18"/>
      <w:szCs w:val="24"/>
      <w:lang w:val="it-IT" w:eastAsia="it-IT"/>
    </w:rPr>
  </w:style>
  <w:style w:type="character" w:customStyle="1" w:styleId="ParagraphChar">
    <w:name w:val="Paragraph Char"/>
    <w:link w:val="Paragraph"/>
    <w:rsid w:val="001A04DE"/>
    <w:rPr>
      <w:rFonts w:ascii="Arial" w:eastAsia="Times New Roman" w:hAnsi="Arial" w:cs="Times New Roman"/>
      <w:sz w:val="18"/>
      <w:szCs w:val="24"/>
      <w:lang w:val="it-IT" w:eastAsia="it-IT"/>
    </w:rPr>
  </w:style>
  <w:style w:type="character" w:customStyle="1" w:styleId="ListParagraphChar">
    <w:name w:val="List Paragraph Char"/>
    <w:aliases w:val="Bullets Char,List Bullet Mary Char,Body Char,List Paragraph (numbered (a)) Char,List Paragraph1 Char,texte de base Char,References Char,Liste 1 Char,Numbered List Paragraph Char,ReferencesCxSpLast Char,Medium Grid 1 - Accent 21 Char"/>
    <w:link w:val="ListParagraph"/>
    <w:qFormat/>
    <w:rsid w:val="001A04DE"/>
  </w:style>
  <w:style w:type="paragraph" w:customStyle="1" w:styleId="Normal1">
    <w:name w:val="Normal1"/>
    <w:basedOn w:val="Normal"/>
    <w:rsid w:val="001A04DE"/>
    <w:pPr>
      <w:numPr>
        <w:numId w:val="3"/>
      </w:numPr>
      <w:spacing w:before="0" w:after="0" w:line="240" w:lineRule="auto"/>
      <w:jc w:val="left"/>
    </w:pPr>
    <w:rPr>
      <w:rFonts w:ascii="Times New Roman" w:eastAsia="Times New Roman" w:hAnsi="Times New Roman" w:cs="Times New Roman"/>
      <w:szCs w:val="24"/>
      <w:lang w:eastAsia="fr-FR"/>
    </w:rPr>
  </w:style>
  <w:style w:type="table" w:styleId="PlainTable2">
    <w:name w:val="Plain Table 2"/>
    <w:basedOn w:val="TableNormal"/>
    <w:uiPriority w:val="42"/>
    <w:rsid w:val="008174D8"/>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Bullet">
    <w:name w:val="Bullet"/>
    <w:basedOn w:val="Normal"/>
    <w:link w:val="BulletChar"/>
    <w:rsid w:val="00E768C9"/>
    <w:pPr>
      <w:numPr>
        <w:numId w:val="5"/>
      </w:numPr>
      <w:tabs>
        <w:tab w:val="clear" w:pos="1134"/>
        <w:tab w:val="num" w:pos="567"/>
      </w:tabs>
      <w:overflowPunct w:val="0"/>
      <w:autoSpaceDE w:val="0"/>
      <w:autoSpaceDN w:val="0"/>
      <w:adjustRightInd w:val="0"/>
      <w:spacing w:before="80" w:after="80" w:line="260" w:lineRule="atLeast"/>
      <w:ind w:left="567"/>
      <w:textAlignment w:val="baseline"/>
    </w:pPr>
    <w:rPr>
      <w:rFonts w:ascii="EYInterstate Light" w:eastAsia="Times New Roman" w:hAnsi="EYInterstate Light" w:cs="Times New Roman"/>
      <w:sz w:val="20"/>
      <w:szCs w:val="20"/>
    </w:rPr>
  </w:style>
  <w:style w:type="character" w:customStyle="1" w:styleId="BulletChar">
    <w:name w:val="Bullet Char"/>
    <w:basedOn w:val="DefaultParagraphFont"/>
    <w:link w:val="Bullet"/>
    <w:rsid w:val="00E768C9"/>
    <w:rPr>
      <w:rFonts w:ascii="EYInterstate Light" w:eastAsia="Times New Roman" w:hAnsi="EYInterstate Light" w:cs="Times New Roman"/>
      <w:sz w:val="20"/>
      <w:szCs w:val="20"/>
    </w:rPr>
  </w:style>
  <w:style w:type="paragraph" w:customStyle="1" w:styleId="Textedanstableau">
    <w:name w:val="Texte dans tableau"/>
    <w:basedOn w:val="Normal"/>
    <w:qFormat/>
    <w:rsid w:val="00E768C9"/>
    <w:pPr>
      <w:spacing w:before="0" w:after="0" w:line="240" w:lineRule="auto"/>
      <w:jc w:val="left"/>
    </w:pPr>
    <w:rPr>
      <w:rFonts w:ascii="Calibri" w:hAnsi="Calibri" w:cstheme="majorBidi"/>
      <w:sz w:val="18"/>
      <w:szCs w:val="18"/>
      <w:lang w:eastAsia="fr-FR"/>
    </w:rPr>
  </w:style>
  <w:style w:type="paragraph" w:styleId="List">
    <w:name w:val="List"/>
    <w:basedOn w:val="Normal"/>
    <w:qFormat/>
    <w:rsid w:val="005E3EBB"/>
    <w:pPr>
      <w:numPr>
        <w:numId w:val="7"/>
      </w:numPr>
      <w:spacing w:after="60" w:line="240" w:lineRule="auto"/>
    </w:pPr>
    <w:rPr>
      <w:rFonts w:ascii="Calibri" w:eastAsia="Times New Roman" w:hAnsi="Calibri" w:cs="Times New Roman"/>
      <w:szCs w:val="20"/>
      <w:lang w:eastAsia="fr-FR"/>
    </w:rPr>
  </w:style>
  <w:style w:type="paragraph" w:customStyle="1" w:styleId="Annexes">
    <w:name w:val="Annexes"/>
    <w:basedOn w:val="Normal"/>
    <w:next w:val="BodyText"/>
    <w:autoRedefine/>
    <w:qFormat/>
    <w:rsid w:val="005E3EBB"/>
    <w:pPr>
      <w:keepNext/>
      <w:keepLines/>
      <w:numPr>
        <w:numId w:val="8"/>
      </w:numPr>
      <w:tabs>
        <w:tab w:val="left" w:pos="1134"/>
      </w:tabs>
      <w:spacing w:before="240" w:after="160" w:line="240" w:lineRule="auto"/>
      <w:ind w:left="3334"/>
      <w:jc w:val="left"/>
      <w:outlineLvl w:val="1"/>
    </w:pPr>
    <w:rPr>
      <w:rFonts w:ascii="Calibri" w:eastAsiaTheme="majorEastAsia" w:hAnsi="Calibri" w:cstheme="majorBidi"/>
      <w:b/>
      <w:bCs/>
      <w:i/>
      <w:color w:val="0070C0"/>
      <w:sz w:val="24"/>
      <w:szCs w:val="20"/>
    </w:rPr>
  </w:style>
  <w:style w:type="paragraph" w:styleId="BodyText">
    <w:name w:val="Body Text"/>
    <w:basedOn w:val="Normal"/>
    <w:link w:val="BodyTextChar"/>
    <w:uiPriority w:val="99"/>
    <w:unhideWhenUsed/>
    <w:rsid w:val="005E3EBB"/>
  </w:style>
  <w:style w:type="character" w:customStyle="1" w:styleId="BodyTextChar">
    <w:name w:val="Body Text Char"/>
    <w:basedOn w:val="DefaultParagraphFont"/>
    <w:link w:val="BodyText"/>
    <w:uiPriority w:val="99"/>
    <w:rsid w:val="005E3EBB"/>
  </w:style>
  <w:style w:type="paragraph" w:styleId="TableofFigures">
    <w:name w:val="table of figures"/>
    <w:basedOn w:val="Normal"/>
    <w:next w:val="Normal"/>
    <w:uiPriority w:val="99"/>
    <w:unhideWhenUsed/>
    <w:rsid w:val="007A0C4E"/>
    <w:pPr>
      <w:spacing w:after="0"/>
    </w:pPr>
  </w:style>
  <w:style w:type="paragraph" w:styleId="Revision">
    <w:name w:val="Revision"/>
    <w:hidden/>
    <w:uiPriority w:val="99"/>
    <w:semiHidden/>
    <w:rsid w:val="007D2852"/>
    <w:pPr>
      <w:spacing w:after="0" w:line="240" w:lineRule="auto"/>
    </w:pPr>
  </w:style>
  <w:style w:type="paragraph" w:styleId="CommentSubject">
    <w:name w:val="annotation subject"/>
    <w:basedOn w:val="CommentText"/>
    <w:next w:val="CommentText"/>
    <w:link w:val="CommentSubjectChar"/>
    <w:uiPriority w:val="99"/>
    <w:semiHidden/>
    <w:unhideWhenUsed/>
    <w:rsid w:val="00D87D3C"/>
    <w:pPr>
      <w:spacing w:before="120" w:after="120"/>
    </w:pPr>
    <w:rPr>
      <w:rFonts w:asciiTheme="minorHAnsi" w:hAnsiTheme="minorHAnsi"/>
      <w:b/>
      <w:bCs/>
    </w:rPr>
  </w:style>
  <w:style w:type="character" w:customStyle="1" w:styleId="CommentSubjectChar">
    <w:name w:val="Comment Subject Char"/>
    <w:basedOn w:val="CommentTextChar"/>
    <w:link w:val="CommentSubject"/>
    <w:uiPriority w:val="99"/>
    <w:semiHidden/>
    <w:rsid w:val="00D87D3C"/>
    <w:rPr>
      <w:rFonts w:asciiTheme="majorHAnsi" w:hAnsiTheme="majorHAnsi"/>
      <w:b/>
      <w:bCs/>
      <w:sz w:val="20"/>
      <w:szCs w:val="20"/>
    </w:rPr>
  </w:style>
  <w:style w:type="character" w:styleId="FollowedHyperlink">
    <w:name w:val="FollowedHyperlink"/>
    <w:basedOn w:val="DefaultParagraphFont"/>
    <w:uiPriority w:val="99"/>
    <w:semiHidden/>
    <w:unhideWhenUsed/>
    <w:rsid w:val="006E1A36"/>
    <w:rPr>
      <w:color w:val="800080"/>
      <w:u w:val="single"/>
    </w:rPr>
  </w:style>
  <w:style w:type="paragraph" w:customStyle="1" w:styleId="msonormal0">
    <w:name w:val="msonormal"/>
    <w:basedOn w:val="Normal"/>
    <w:rsid w:val="006E1A36"/>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font5">
    <w:name w:val="font5"/>
    <w:basedOn w:val="Normal"/>
    <w:rsid w:val="006E1A36"/>
    <w:pPr>
      <w:spacing w:before="100" w:beforeAutospacing="1" w:after="100" w:afterAutospacing="1" w:line="240" w:lineRule="auto"/>
      <w:jc w:val="left"/>
    </w:pPr>
    <w:rPr>
      <w:rFonts w:ascii="Arial" w:eastAsia="Times New Roman" w:hAnsi="Arial" w:cs="Arial"/>
      <w:sz w:val="20"/>
      <w:szCs w:val="20"/>
      <w:lang w:eastAsia="fr-FR"/>
    </w:rPr>
  </w:style>
  <w:style w:type="paragraph" w:customStyle="1" w:styleId="xl81">
    <w:name w:val="xl81"/>
    <w:basedOn w:val="Normal"/>
    <w:rsid w:val="006E1A36"/>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xl84">
    <w:name w:val="xl84"/>
    <w:basedOn w:val="Normal"/>
    <w:rsid w:val="006E1A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Times New Roman" w:hAnsi="Arial" w:cs="Arial"/>
      <w:sz w:val="20"/>
      <w:szCs w:val="20"/>
      <w:lang w:eastAsia="fr-FR"/>
    </w:rPr>
  </w:style>
  <w:style w:type="paragraph" w:customStyle="1" w:styleId="xl85">
    <w:name w:val="xl85"/>
    <w:basedOn w:val="Normal"/>
    <w:rsid w:val="006E1A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86">
    <w:name w:val="xl86"/>
    <w:basedOn w:val="Normal"/>
    <w:rsid w:val="006E1A36"/>
    <w:pPr>
      <w:pBdr>
        <w:left w:val="single" w:sz="8" w:space="0" w:color="auto"/>
        <w:bottom w:val="single" w:sz="4" w:space="0" w:color="auto"/>
        <w:right w:val="single" w:sz="4"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87">
    <w:name w:val="xl87"/>
    <w:basedOn w:val="Normal"/>
    <w:rsid w:val="006E1A36"/>
    <w:pPr>
      <w:pBdr>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88">
    <w:name w:val="xl88"/>
    <w:basedOn w:val="Normal"/>
    <w:rsid w:val="006E1A36"/>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89">
    <w:name w:val="xl89"/>
    <w:basedOn w:val="Normal"/>
    <w:rsid w:val="006E1A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Times New Roman" w:hAnsi="Arial" w:cs="Arial"/>
      <w:sz w:val="20"/>
      <w:szCs w:val="20"/>
      <w:lang w:eastAsia="fr-FR"/>
    </w:rPr>
  </w:style>
  <w:style w:type="paragraph" w:customStyle="1" w:styleId="xl90">
    <w:name w:val="xl90"/>
    <w:basedOn w:val="Normal"/>
    <w:rsid w:val="006E1A36"/>
    <w:pPr>
      <w:pBdr>
        <w:top w:val="single" w:sz="4" w:space="0" w:color="auto"/>
        <w:left w:val="single" w:sz="4" w:space="0" w:color="auto"/>
        <w:right w:val="single" w:sz="4" w:space="0" w:color="auto"/>
      </w:pBdr>
      <w:spacing w:before="100" w:beforeAutospacing="1" w:after="100" w:afterAutospacing="1" w:line="240" w:lineRule="auto"/>
      <w:jc w:val="right"/>
      <w:textAlignment w:val="top"/>
    </w:pPr>
    <w:rPr>
      <w:rFonts w:ascii="Arial" w:eastAsia="Times New Roman" w:hAnsi="Arial" w:cs="Arial"/>
      <w:sz w:val="20"/>
      <w:szCs w:val="20"/>
      <w:lang w:eastAsia="fr-FR"/>
    </w:rPr>
  </w:style>
  <w:style w:type="paragraph" w:customStyle="1" w:styleId="xl91">
    <w:name w:val="xl91"/>
    <w:basedOn w:val="Normal"/>
    <w:rsid w:val="006E1A36"/>
    <w:pPr>
      <w:pBdr>
        <w:top w:val="single" w:sz="4" w:space="0" w:color="auto"/>
        <w:bottom w:val="single" w:sz="4" w:space="0" w:color="auto"/>
      </w:pBdr>
      <w:spacing w:before="100" w:beforeAutospacing="1" w:after="100" w:afterAutospacing="1" w:line="240" w:lineRule="auto"/>
      <w:jc w:val="right"/>
      <w:textAlignment w:val="top"/>
    </w:pPr>
    <w:rPr>
      <w:rFonts w:ascii="Arial" w:eastAsia="Times New Roman" w:hAnsi="Arial" w:cs="Arial"/>
      <w:sz w:val="20"/>
      <w:szCs w:val="20"/>
      <w:lang w:eastAsia="fr-FR"/>
    </w:rPr>
  </w:style>
  <w:style w:type="paragraph" w:customStyle="1" w:styleId="xl92">
    <w:name w:val="xl92"/>
    <w:basedOn w:val="Normal"/>
    <w:rsid w:val="006E1A36"/>
    <w:pPr>
      <w:pBdr>
        <w:top w:val="single" w:sz="4" w:space="0" w:color="auto"/>
        <w:left w:val="single" w:sz="8" w:space="0" w:color="auto"/>
        <w:right w:val="single" w:sz="4"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93">
    <w:name w:val="xl93"/>
    <w:basedOn w:val="Normal"/>
    <w:rsid w:val="006E1A36"/>
    <w:pPr>
      <w:pBdr>
        <w:top w:val="single" w:sz="4" w:space="0" w:color="auto"/>
        <w:left w:val="single" w:sz="4" w:space="0" w:color="auto"/>
        <w:right w:val="single" w:sz="4" w:space="0" w:color="auto"/>
      </w:pBdr>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94">
    <w:name w:val="xl94"/>
    <w:basedOn w:val="Normal"/>
    <w:rsid w:val="006E1A36"/>
    <w:pPr>
      <w:pBdr>
        <w:left w:val="single" w:sz="8" w:space="0" w:color="auto"/>
        <w:right w:val="single" w:sz="4"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95">
    <w:name w:val="xl95"/>
    <w:basedOn w:val="Normal"/>
    <w:rsid w:val="006E1A36"/>
    <w:pPr>
      <w:pBdr>
        <w:left w:val="single" w:sz="4" w:space="0" w:color="auto"/>
        <w:right w:val="single" w:sz="4"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96">
    <w:name w:val="xl96"/>
    <w:basedOn w:val="Normal"/>
    <w:rsid w:val="006E1A36"/>
    <w:pPr>
      <w:pBdr>
        <w:left w:val="single" w:sz="4"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97">
    <w:name w:val="xl97"/>
    <w:basedOn w:val="Normal"/>
    <w:rsid w:val="006E1A36"/>
    <w:pPr>
      <w:pBdr>
        <w:top w:val="single" w:sz="8" w:space="0" w:color="auto"/>
        <w:left w:val="single" w:sz="4" w:space="0" w:color="auto"/>
        <w:bottom w:val="single" w:sz="4" w:space="0" w:color="auto"/>
        <w:right w:val="single" w:sz="4" w:space="0" w:color="auto"/>
      </w:pBdr>
      <w:shd w:val="clear" w:color="000000" w:fill="4F81BD"/>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98">
    <w:name w:val="xl98"/>
    <w:basedOn w:val="Normal"/>
    <w:rsid w:val="006E1A36"/>
    <w:pPr>
      <w:pBdr>
        <w:left w:val="single" w:sz="8" w:space="0" w:color="auto"/>
        <w:bottom w:val="single" w:sz="4" w:space="0" w:color="auto"/>
        <w:right w:val="single" w:sz="4"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99">
    <w:name w:val="xl99"/>
    <w:basedOn w:val="Normal"/>
    <w:rsid w:val="006E1A36"/>
    <w:pPr>
      <w:pBdr>
        <w:bottom w:val="single" w:sz="4" w:space="0" w:color="auto"/>
        <w:right w:val="single" w:sz="4"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00">
    <w:name w:val="xl100"/>
    <w:basedOn w:val="Normal"/>
    <w:rsid w:val="006E1A36"/>
    <w:pPr>
      <w:pBdr>
        <w:bottom w:val="single" w:sz="4"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01">
    <w:name w:val="xl101"/>
    <w:basedOn w:val="Normal"/>
    <w:rsid w:val="006E1A36"/>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02">
    <w:name w:val="xl102"/>
    <w:basedOn w:val="Normal"/>
    <w:rsid w:val="006E1A36"/>
    <w:pPr>
      <w:pBdr>
        <w:left w:val="single" w:sz="8" w:space="0" w:color="auto"/>
        <w:right w:val="single" w:sz="4"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03">
    <w:name w:val="xl103"/>
    <w:basedOn w:val="Normal"/>
    <w:rsid w:val="006E1A36"/>
    <w:pPr>
      <w:pBdr>
        <w:right w:val="single" w:sz="4"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04">
    <w:name w:val="xl104"/>
    <w:basedOn w:val="Normal"/>
    <w:rsid w:val="006E1A36"/>
    <w:pPr>
      <w:pBdr>
        <w:top w:val="single" w:sz="4" w:space="0" w:color="auto"/>
        <w:left w:val="single" w:sz="4" w:space="0" w:color="auto"/>
        <w:bottom w:val="single" w:sz="4" w:space="0" w:color="auto"/>
        <w:right w:val="single" w:sz="4" w:space="0" w:color="auto"/>
      </w:pBdr>
      <w:shd w:val="clear" w:color="000000" w:fill="4F81BD"/>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05">
    <w:name w:val="xl105"/>
    <w:basedOn w:val="Normal"/>
    <w:rsid w:val="006E1A36"/>
    <w:pPr>
      <w:pBdr>
        <w:left w:val="single" w:sz="8" w:space="0" w:color="auto"/>
        <w:bottom w:val="single" w:sz="4" w:space="0" w:color="auto"/>
        <w:right w:val="single" w:sz="8" w:space="11" w:color="auto"/>
      </w:pBdr>
      <w:spacing w:before="100" w:beforeAutospacing="1" w:after="100" w:afterAutospacing="1" w:line="240" w:lineRule="auto"/>
      <w:ind w:firstLineChars="100" w:firstLine="100"/>
      <w:jc w:val="right"/>
      <w:textAlignment w:val="center"/>
    </w:pPr>
    <w:rPr>
      <w:rFonts w:ascii="Arial" w:eastAsia="Times New Roman" w:hAnsi="Arial" w:cs="Arial"/>
      <w:sz w:val="20"/>
      <w:szCs w:val="20"/>
      <w:lang w:eastAsia="fr-FR"/>
    </w:rPr>
  </w:style>
  <w:style w:type="paragraph" w:customStyle="1" w:styleId="xl106">
    <w:name w:val="xl106"/>
    <w:basedOn w:val="Normal"/>
    <w:rsid w:val="006E1A36"/>
    <w:pPr>
      <w:pBdr>
        <w:top w:val="single" w:sz="4" w:space="0" w:color="auto"/>
        <w:left w:val="single" w:sz="8" w:space="0" w:color="auto"/>
        <w:bottom w:val="single" w:sz="4" w:space="0" w:color="auto"/>
        <w:right w:val="single" w:sz="8" w:space="11" w:color="auto"/>
      </w:pBdr>
      <w:spacing w:before="100" w:beforeAutospacing="1" w:after="100" w:afterAutospacing="1" w:line="240" w:lineRule="auto"/>
      <w:ind w:firstLineChars="100" w:firstLine="100"/>
      <w:jc w:val="right"/>
      <w:textAlignment w:val="center"/>
    </w:pPr>
    <w:rPr>
      <w:rFonts w:ascii="Arial" w:eastAsia="Times New Roman" w:hAnsi="Arial" w:cs="Arial"/>
      <w:sz w:val="20"/>
      <w:szCs w:val="20"/>
      <w:lang w:eastAsia="fr-FR"/>
    </w:rPr>
  </w:style>
  <w:style w:type="paragraph" w:customStyle="1" w:styleId="xl107">
    <w:name w:val="xl107"/>
    <w:basedOn w:val="Normal"/>
    <w:rsid w:val="006E1A36"/>
    <w:pPr>
      <w:pBdr>
        <w:top w:val="single" w:sz="4" w:space="0" w:color="auto"/>
        <w:left w:val="single" w:sz="8" w:space="0" w:color="auto"/>
        <w:right w:val="single" w:sz="8" w:space="11" w:color="auto"/>
      </w:pBdr>
      <w:spacing w:before="100" w:beforeAutospacing="1" w:after="100" w:afterAutospacing="1" w:line="240" w:lineRule="auto"/>
      <w:ind w:firstLineChars="100" w:firstLine="100"/>
      <w:jc w:val="right"/>
      <w:textAlignment w:val="center"/>
    </w:pPr>
    <w:rPr>
      <w:rFonts w:ascii="Arial" w:eastAsia="Times New Roman" w:hAnsi="Arial" w:cs="Arial"/>
      <w:sz w:val="20"/>
      <w:szCs w:val="20"/>
      <w:lang w:eastAsia="fr-FR"/>
    </w:rPr>
  </w:style>
  <w:style w:type="paragraph" w:customStyle="1" w:styleId="xl108">
    <w:name w:val="xl108"/>
    <w:basedOn w:val="Normal"/>
    <w:rsid w:val="006E1A36"/>
    <w:pPr>
      <w:pBdr>
        <w:left w:val="single" w:sz="4" w:space="0" w:color="auto"/>
        <w:bottom w:val="single" w:sz="4" w:space="0" w:color="auto"/>
      </w:pBdr>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109">
    <w:name w:val="xl109"/>
    <w:basedOn w:val="Normal"/>
    <w:rsid w:val="006E1A36"/>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110">
    <w:name w:val="xl110"/>
    <w:basedOn w:val="Normal"/>
    <w:rsid w:val="006E1A36"/>
    <w:pPr>
      <w:pBdr>
        <w:top w:val="single" w:sz="4" w:space="0" w:color="auto"/>
        <w:left w:val="single" w:sz="4" w:space="0" w:color="auto"/>
      </w:pBdr>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111">
    <w:name w:val="xl111"/>
    <w:basedOn w:val="Normal"/>
    <w:rsid w:val="006E1A36"/>
    <w:pPr>
      <w:pBdr>
        <w:left w:val="single" w:sz="4" w:space="0" w:color="auto"/>
      </w:pBdr>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112">
    <w:name w:val="xl112"/>
    <w:basedOn w:val="Normal"/>
    <w:rsid w:val="006E1A36"/>
    <w:pPr>
      <w:pBdr>
        <w:top w:val="single" w:sz="4" w:space="0" w:color="auto"/>
        <w:left w:val="single" w:sz="8" w:space="0" w:color="auto"/>
        <w:bottom w:val="single" w:sz="4" w:space="0" w:color="auto"/>
        <w:right w:val="single" w:sz="8"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113">
    <w:name w:val="xl113"/>
    <w:basedOn w:val="Normal"/>
    <w:rsid w:val="006E1A36"/>
    <w:pPr>
      <w:pBdr>
        <w:left w:val="single" w:sz="8" w:space="0" w:color="auto"/>
        <w:bottom w:val="single" w:sz="4" w:space="0" w:color="auto"/>
        <w:right w:val="single" w:sz="8"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114">
    <w:name w:val="xl114"/>
    <w:basedOn w:val="Normal"/>
    <w:rsid w:val="006E1A36"/>
    <w:pPr>
      <w:pBdr>
        <w:top w:val="single" w:sz="4" w:space="0" w:color="auto"/>
        <w:left w:val="single" w:sz="8" w:space="0" w:color="auto"/>
        <w:right w:val="single" w:sz="8"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115">
    <w:name w:val="xl115"/>
    <w:basedOn w:val="Normal"/>
    <w:rsid w:val="006E1A36"/>
    <w:pPr>
      <w:pBdr>
        <w:left w:val="single" w:sz="8" w:space="0" w:color="auto"/>
        <w:bottom w:val="single" w:sz="4" w:space="0" w:color="auto"/>
        <w:right w:val="single" w:sz="8"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116">
    <w:name w:val="xl116"/>
    <w:basedOn w:val="Normal"/>
    <w:rsid w:val="006E1A36"/>
    <w:pPr>
      <w:pBdr>
        <w:left w:val="single" w:sz="8" w:space="0" w:color="auto"/>
        <w:right w:val="single" w:sz="8"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117">
    <w:name w:val="xl117"/>
    <w:basedOn w:val="Normal"/>
    <w:rsid w:val="006E1A36"/>
    <w:pPr>
      <w:pBdr>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0"/>
      <w:szCs w:val="20"/>
      <w:lang w:eastAsia="fr-FR"/>
    </w:rPr>
  </w:style>
  <w:style w:type="paragraph" w:customStyle="1" w:styleId="xl118">
    <w:name w:val="xl118"/>
    <w:basedOn w:val="Normal"/>
    <w:rsid w:val="006E1A36"/>
    <w:pPr>
      <w:pBdr>
        <w:left w:val="single" w:sz="4" w:space="0" w:color="auto"/>
        <w:bottom w:val="single" w:sz="4" w:space="0" w:color="auto"/>
      </w:pBdr>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119">
    <w:name w:val="xl119"/>
    <w:basedOn w:val="Normal"/>
    <w:rsid w:val="006E1A36"/>
    <w:pPr>
      <w:pBdr>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0"/>
      <w:szCs w:val="20"/>
      <w:lang w:eastAsia="fr-FR"/>
    </w:rPr>
  </w:style>
  <w:style w:type="paragraph" w:customStyle="1" w:styleId="xl120">
    <w:name w:val="xl120"/>
    <w:basedOn w:val="Normal"/>
    <w:rsid w:val="006E1A36"/>
    <w:pPr>
      <w:pBdr>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0"/>
      <w:szCs w:val="20"/>
      <w:lang w:eastAsia="fr-FR"/>
    </w:rPr>
  </w:style>
  <w:style w:type="paragraph" w:customStyle="1" w:styleId="xl121">
    <w:name w:val="xl121"/>
    <w:basedOn w:val="Normal"/>
    <w:rsid w:val="006E1A36"/>
    <w:pPr>
      <w:pBdr>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0"/>
      <w:szCs w:val="20"/>
      <w:lang w:eastAsia="fr-FR"/>
    </w:rPr>
  </w:style>
  <w:style w:type="paragraph" w:customStyle="1" w:styleId="xl122">
    <w:name w:val="xl122"/>
    <w:basedOn w:val="Normal"/>
    <w:rsid w:val="006E1A36"/>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0"/>
      <w:szCs w:val="20"/>
      <w:lang w:eastAsia="fr-FR"/>
    </w:rPr>
  </w:style>
  <w:style w:type="paragraph" w:customStyle="1" w:styleId="xl123">
    <w:name w:val="xl123"/>
    <w:basedOn w:val="Normal"/>
    <w:rsid w:val="006E1A36"/>
    <w:pPr>
      <w:pBdr>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0"/>
      <w:szCs w:val="20"/>
      <w:lang w:eastAsia="fr-FR"/>
    </w:rPr>
  </w:style>
  <w:style w:type="paragraph" w:customStyle="1" w:styleId="xl124">
    <w:name w:val="xl124"/>
    <w:basedOn w:val="Normal"/>
    <w:rsid w:val="006E1A36"/>
    <w:pP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25">
    <w:name w:val="xl125"/>
    <w:basedOn w:val="Normal"/>
    <w:rsid w:val="006E1A36"/>
    <w:pPr>
      <w:pBdr>
        <w:top w:val="single" w:sz="8" w:space="0" w:color="auto"/>
        <w:left w:val="single" w:sz="8" w:space="0" w:color="auto"/>
        <w:bottom w:val="single" w:sz="8" w:space="0" w:color="auto"/>
        <w:right w:val="single" w:sz="4" w:space="0" w:color="auto"/>
      </w:pBdr>
      <w:shd w:val="clear" w:color="000000" w:fill="A6A6A6"/>
      <w:spacing w:before="100" w:beforeAutospacing="1" w:after="100" w:afterAutospacing="1" w:line="240" w:lineRule="auto"/>
      <w:jc w:val="left"/>
      <w:textAlignment w:val="center"/>
    </w:pPr>
    <w:rPr>
      <w:rFonts w:ascii="Arial" w:eastAsia="Times New Roman" w:hAnsi="Arial" w:cs="Arial"/>
      <w:b/>
      <w:bCs/>
      <w:color w:val="FFFFFF"/>
      <w:sz w:val="20"/>
      <w:szCs w:val="20"/>
      <w:lang w:eastAsia="fr-FR"/>
    </w:rPr>
  </w:style>
  <w:style w:type="paragraph" w:customStyle="1" w:styleId="xl126">
    <w:name w:val="xl126"/>
    <w:basedOn w:val="Normal"/>
    <w:rsid w:val="006E1A36"/>
    <w:pPr>
      <w:pBdr>
        <w:top w:val="single" w:sz="8" w:space="0" w:color="auto"/>
        <w:left w:val="single" w:sz="4" w:space="0" w:color="auto"/>
        <w:bottom w:val="single" w:sz="8" w:space="0" w:color="auto"/>
      </w:pBdr>
      <w:shd w:val="clear" w:color="000000" w:fill="A6A6A6"/>
      <w:spacing w:before="100" w:beforeAutospacing="1" w:after="100" w:afterAutospacing="1" w:line="240" w:lineRule="auto"/>
      <w:jc w:val="left"/>
      <w:textAlignment w:val="center"/>
    </w:pPr>
    <w:rPr>
      <w:rFonts w:ascii="Arial" w:eastAsia="Times New Roman" w:hAnsi="Arial" w:cs="Arial"/>
      <w:b/>
      <w:bCs/>
      <w:color w:val="FFFFFF"/>
      <w:sz w:val="20"/>
      <w:szCs w:val="20"/>
      <w:lang w:eastAsia="fr-FR"/>
    </w:rPr>
  </w:style>
  <w:style w:type="paragraph" w:customStyle="1" w:styleId="xl127">
    <w:name w:val="xl127"/>
    <w:basedOn w:val="Normal"/>
    <w:rsid w:val="006E1A36"/>
    <w:pPr>
      <w:pBdr>
        <w:top w:val="single" w:sz="8" w:space="0" w:color="auto"/>
        <w:left w:val="single" w:sz="8" w:space="0" w:color="auto"/>
        <w:bottom w:val="single" w:sz="8" w:space="0" w:color="auto"/>
        <w:right w:val="single" w:sz="8" w:space="0" w:color="auto"/>
      </w:pBdr>
      <w:shd w:val="clear" w:color="000000" w:fill="A6A6A6"/>
      <w:spacing w:before="100" w:beforeAutospacing="1" w:after="100" w:afterAutospacing="1" w:line="240" w:lineRule="auto"/>
      <w:jc w:val="center"/>
      <w:textAlignment w:val="top"/>
    </w:pPr>
    <w:rPr>
      <w:rFonts w:ascii="Arial" w:eastAsia="Times New Roman" w:hAnsi="Arial" w:cs="Arial"/>
      <w:b/>
      <w:bCs/>
      <w:color w:val="FFFFFF"/>
      <w:sz w:val="20"/>
      <w:szCs w:val="20"/>
      <w:lang w:eastAsia="fr-FR"/>
    </w:rPr>
  </w:style>
  <w:style w:type="paragraph" w:customStyle="1" w:styleId="xl128">
    <w:name w:val="xl128"/>
    <w:basedOn w:val="Normal"/>
    <w:rsid w:val="006E1A36"/>
    <w:pPr>
      <w:pBdr>
        <w:top w:val="single" w:sz="8" w:space="0" w:color="auto"/>
        <w:left w:val="single" w:sz="8" w:space="0" w:color="auto"/>
        <w:bottom w:val="single" w:sz="8" w:space="0" w:color="auto"/>
        <w:right w:val="single" w:sz="8" w:space="0" w:color="auto"/>
      </w:pBdr>
      <w:shd w:val="clear" w:color="000000" w:fill="A6A6A6"/>
      <w:spacing w:before="100" w:beforeAutospacing="1" w:after="100" w:afterAutospacing="1" w:line="240" w:lineRule="auto"/>
      <w:jc w:val="center"/>
      <w:textAlignment w:val="top"/>
    </w:pPr>
    <w:rPr>
      <w:rFonts w:ascii="Arial" w:eastAsia="Times New Roman" w:hAnsi="Arial" w:cs="Arial"/>
      <w:b/>
      <w:bCs/>
      <w:color w:val="FFFFFF"/>
      <w:sz w:val="20"/>
      <w:szCs w:val="20"/>
      <w:lang w:eastAsia="fr-FR"/>
    </w:rPr>
  </w:style>
  <w:style w:type="paragraph" w:customStyle="1" w:styleId="xl129">
    <w:name w:val="xl129"/>
    <w:basedOn w:val="Normal"/>
    <w:rsid w:val="006E1A36"/>
    <w:pPr>
      <w:pBdr>
        <w:top w:val="single" w:sz="8" w:space="0" w:color="auto"/>
        <w:left w:val="single" w:sz="8" w:space="0" w:color="auto"/>
        <w:bottom w:val="single" w:sz="8" w:space="0" w:color="auto"/>
        <w:right w:val="single" w:sz="4" w:space="0" w:color="auto"/>
      </w:pBdr>
      <w:shd w:val="clear" w:color="000000" w:fill="A6A6A6"/>
      <w:spacing w:before="100" w:beforeAutospacing="1" w:after="100" w:afterAutospacing="1" w:line="240" w:lineRule="auto"/>
      <w:jc w:val="center"/>
      <w:textAlignment w:val="top"/>
    </w:pPr>
    <w:rPr>
      <w:rFonts w:ascii="Arial" w:eastAsia="Times New Roman" w:hAnsi="Arial" w:cs="Arial"/>
      <w:b/>
      <w:bCs/>
      <w:color w:val="FFFFFF"/>
      <w:sz w:val="20"/>
      <w:szCs w:val="20"/>
      <w:lang w:eastAsia="fr-FR"/>
    </w:rPr>
  </w:style>
  <w:style w:type="paragraph" w:customStyle="1" w:styleId="xl130">
    <w:name w:val="xl130"/>
    <w:basedOn w:val="Normal"/>
    <w:rsid w:val="006E1A36"/>
    <w:pPr>
      <w:pBdr>
        <w:top w:val="single" w:sz="8" w:space="0" w:color="auto"/>
        <w:left w:val="single" w:sz="4" w:space="0" w:color="auto"/>
        <w:bottom w:val="single" w:sz="8" w:space="0" w:color="auto"/>
        <w:right w:val="single" w:sz="4" w:space="0" w:color="auto"/>
      </w:pBdr>
      <w:shd w:val="clear" w:color="000000" w:fill="A6A6A6"/>
      <w:spacing w:before="100" w:beforeAutospacing="1" w:after="100" w:afterAutospacing="1" w:line="240" w:lineRule="auto"/>
      <w:jc w:val="center"/>
      <w:textAlignment w:val="top"/>
    </w:pPr>
    <w:rPr>
      <w:rFonts w:ascii="Arial" w:eastAsia="Times New Roman" w:hAnsi="Arial" w:cs="Arial"/>
      <w:b/>
      <w:bCs/>
      <w:color w:val="FFFFFF"/>
      <w:sz w:val="20"/>
      <w:szCs w:val="20"/>
      <w:lang w:eastAsia="fr-FR"/>
    </w:rPr>
  </w:style>
  <w:style w:type="paragraph" w:customStyle="1" w:styleId="xl131">
    <w:name w:val="xl131"/>
    <w:basedOn w:val="Normal"/>
    <w:rsid w:val="006E1A36"/>
    <w:pPr>
      <w:pBdr>
        <w:top w:val="single" w:sz="8" w:space="0" w:color="auto"/>
        <w:bottom w:val="single" w:sz="8" w:space="0" w:color="auto"/>
        <w:right w:val="single" w:sz="4" w:space="0" w:color="auto"/>
      </w:pBdr>
      <w:shd w:val="clear" w:color="000000" w:fill="A6A6A6"/>
      <w:spacing w:before="100" w:beforeAutospacing="1" w:after="100" w:afterAutospacing="1" w:line="240" w:lineRule="auto"/>
      <w:jc w:val="center"/>
      <w:textAlignment w:val="top"/>
    </w:pPr>
    <w:rPr>
      <w:rFonts w:ascii="Arial" w:eastAsia="Times New Roman" w:hAnsi="Arial" w:cs="Arial"/>
      <w:b/>
      <w:bCs/>
      <w:color w:val="FFFFFF"/>
      <w:sz w:val="20"/>
      <w:szCs w:val="20"/>
      <w:lang w:eastAsia="fr-FR"/>
    </w:rPr>
  </w:style>
  <w:style w:type="paragraph" w:customStyle="1" w:styleId="xl132">
    <w:name w:val="xl132"/>
    <w:basedOn w:val="Normal"/>
    <w:rsid w:val="006E1A36"/>
    <w:pPr>
      <w:pBdr>
        <w:top w:val="single" w:sz="8" w:space="0" w:color="auto"/>
        <w:left w:val="single" w:sz="8" w:space="0" w:color="auto"/>
        <w:bottom w:val="single" w:sz="8" w:space="0" w:color="auto"/>
        <w:right w:val="single" w:sz="4" w:space="0" w:color="auto"/>
      </w:pBdr>
      <w:shd w:val="clear" w:color="000000" w:fill="A6A6A6"/>
      <w:spacing w:before="100" w:beforeAutospacing="1" w:after="100" w:afterAutospacing="1" w:line="240" w:lineRule="auto"/>
      <w:jc w:val="right"/>
      <w:textAlignment w:val="top"/>
    </w:pPr>
    <w:rPr>
      <w:rFonts w:ascii="Arial" w:eastAsia="Times New Roman" w:hAnsi="Arial" w:cs="Arial"/>
      <w:b/>
      <w:bCs/>
      <w:color w:val="FFFFFF"/>
      <w:sz w:val="20"/>
      <w:szCs w:val="20"/>
      <w:lang w:eastAsia="fr-FR"/>
    </w:rPr>
  </w:style>
  <w:style w:type="paragraph" w:customStyle="1" w:styleId="xl133">
    <w:name w:val="xl133"/>
    <w:basedOn w:val="Normal"/>
    <w:rsid w:val="006E1A36"/>
    <w:pPr>
      <w:pBdr>
        <w:top w:val="single" w:sz="8" w:space="0" w:color="auto"/>
        <w:left w:val="single" w:sz="4" w:space="0" w:color="auto"/>
        <w:bottom w:val="single" w:sz="8" w:space="0" w:color="auto"/>
        <w:right w:val="single" w:sz="4" w:space="0" w:color="auto"/>
      </w:pBdr>
      <w:shd w:val="clear" w:color="000000" w:fill="A6A6A6"/>
      <w:spacing w:before="100" w:beforeAutospacing="1" w:after="100" w:afterAutospacing="1" w:line="240" w:lineRule="auto"/>
      <w:jc w:val="right"/>
      <w:textAlignment w:val="top"/>
    </w:pPr>
    <w:rPr>
      <w:rFonts w:ascii="Arial" w:eastAsia="Times New Roman" w:hAnsi="Arial" w:cs="Arial"/>
      <w:b/>
      <w:bCs/>
      <w:color w:val="FFFFFF"/>
      <w:sz w:val="20"/>
      <w:szCs w:val="20"/>
      <w:lang w:eastAsia="fr-FR"/>
    </w:rPr>
  </w:style>
  <w:style w:type="paragraph" w:customStyle="1" w:styleId="xl134">
    <w:name w:val="xl134"/>
    <w:basedOn w:val="Normal"/>
    <w:rsid w:val="006E1A36"/>
    <w:pPr>
      <w:pBdr>
        <w:top w:val="single" w:sz="8" w:space="0" w:color="auto"/>
        <w:left w:val="single" w:sz="8" w:space="0" w:color="auto"/>
        <w:bottom w:val="single" w:sz="8" w:space="0" w:color="auto"/>
        <w:right w:val="single" w:sz="8" w:space="0" w:color="auto"/>
      </w:pBdr>
      <w:shd w:val="clear" w:color="000000" w:fill="A6A6A6"/>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35">
    <w:name w:val="xl135"/>
    <w:basedOn w:val="Normal"/>
    <w:rsid w:val="006E1A36"/>
    <w:pPr>
      <w:pBdr>
        <w:top w:val="single" w:sz="8" w:space="0" w:color="auto"/>
        <w:left w:val="single" w:sz="8" w:space="0" w:color="auto"/>
        <w:bottom w:val="single" w:sz="8" w:space="0" w:color="auto"/>
        <w:right w:val="single" w:sz="8" w:space="0" w:color="auto"/>
      </w:pBdr>
      <w:shd w:val="clear" w:color="000000" w:fill="A6A6A6"/>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36">
    <w:name w:val="xl136"/>
    <w:basedOn w:val="Normal"/>
    <w:rsid w:val="006E1A36"/>
    <w:pPr>
      <w:pBdr>
        <w:top w:val="single" w:sz="8" w:space="0" w:color="auto"/>
        <w:left w:val="single" w:sz="4" w:space="0" w:color="auto"/>
        <w:bottom w:val="single" w:sz="8" w:space="0" w:color="auto"/>
        <w:right w:val="single" w:sz="4" w:space="0" w:color="auto"/>
      </w:pBdr>
      <w:shd w:val="clear" w:color="000000" w:fill="A6A6A6"/>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37">
    <w:name w:val="xl137"/>
    <w:basedOn w:val="Normal"/>
    <w:rsid w:val="006E1A36"/>
    <w:pPr>
      <w:pBdr>
        <w:top w:val="single" w:sz="8" w:space="0" w:color="auto"/>
        <w:bottom w:val="single" w:sz="8" w:space="0" w:color="auto"/>
        <w:right w:val="single" w:sz="4" w:space="0" w:color="auto"/>
      </w:pBdr>
      <w:shd w:val="clear" w:color="000000" w:fill="A6A6A6"/>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38">
    <w:name w:val="xl138"/>
    <w:basedOn w:val="Normal"/>
    <w:rsid w:val="006E1A36"/>
    <w:pPr>
      <w:pBdr>
        <w:top w:val="single" w:sz="8" w:space="0" w:color="auto"/>
        <w:left w:val="single" w:sz="8" w:space="0" w:color="auto"/>
        <w:bottom w:val="single" w:sz="8" w:space="0" w:color="auto"/>
        <w:right w:val="single" w:sz="4" w:space="0" w:color="auto"/>
      </w:pBdr>
      <w:shd w:val="clear" w:color="000000" w:fill="A6A6A6"/>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39">
    <w:name w:val="xl139"/>
    <w:basedOn w:val="Normal"/>
    <w:rsid w:val="006E1A36"/>
    <w:pPr>
      <w:spacing w:before="100" w:beforeAutospacing="1" w:after="100" w:afterAutospacing="1" w:line="240" w:lineRule="auto"/>
      <w:jc w:val="left"/>
      <w:textAlignment w:val="center"/>
    </w:pPr>
    <w:rPr>
      <w:rFonts w:ascii="Times New Roman" w:eastAsia="Times New Roman" w:hAnsi="Times New Roman" w:cs="Times New Roman"/>
      <w:sz w:val="24"/>
      <w:szCs w:val="24"/>
      <w:lang w:eastAsia="fr-FR"/>
    </w:rPr>
  </w:style>
  <w:style w:type="paragraph" w:customStyle="1" w:styleId="xl140">
    <w:name w:val="xl140"/>
    <w:basedOn w:val="Normal"/>
    <w:rsid w:val="006E1A36"/>
    <w:pPr>
      <w:spacing w:before="100" w:beforeAutospacing="1" w:after="100" w:afterAutospacing="1" w:line="240" w:lineRule="auto"/>
      <w:jc w:val="left"/>
    </w:pPr>
    <w:rPr>
      <w:rFonts w:ascii="Times New Roman" w:eastAsia="Times New Roman" w:hAnsi="Times New Roman" w:cs="Times New Roman"/>
      <w:color w:val="FFFFFF"/>
      <w:sz w:val="24"/>
      <w:szCs w:val="24"/>
      <w:lang w:eastAsia="fr-FR"/>
    </w:rPr>
  </w:style>
  <w:style w:type="paragraph" w:customStyle="1" w:styleId="xl141">
    <w:name w:val="xl141"/>
    <w:basedOn w:val="Normal"/>
    <w:rsid w:val="006E1A36"/>
    <w:pPr>
      <w:pBdr>
        <w:left w:val="single" w:sz="8" w:space="0" w:color="auto"/>
        <w:right w:val="single" w:sz="8" w:space="0" w:color="auto"/>
      </w:pBdr>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142">
    <w:name w:val="xl142"/>
    <w:basedOn w:val="Normal"/>
    <w:rsid w:val="006E1A36"/>
    <w:pPr>
      <w:pBdr>
        <w:left w:val="single" w:sz="8" w:space="0" w:color="auto"/>
        <w:right w:val="single" w:sz="8" w:space="11" w:color="auto"/>
      </w:pBdr>
      <w:spacing w:before="100" w:beforeAutospacing="1" w:after="100" w:afterAutospacing="1" w:line="240" w:lineRule="auto"/>
      <w:ind w:firstLineChars="100" w:firstLine="100"/>
      <w:jc w:val="right"/>
      <w:textAlignment w:val="center"/>
    </w:pPr>
    <w:rPr>
      <w:rFonts w:ascii="Arial" w:eastAsia="Times New Roman" w:hAnsi="Arial" w:cs="Arial"/>
      <w:sz w:val="20"/>
      <w:szCs w:val="20"/>
      <w:lang w:eastAsia="fr-FR"/>
    </w:rPr>
  </w:style>
  <w:style w:type="paragraph" w:customStyle="1" w:styleId="xl143">
    <w:name w:val="xl143"/>
    <w:basedOn w:val="Normal"/>
    <w:rsid w:val="006E1A36"/>
    <w:pPr>
      <w:pBdr>
        <w:left w:val="single" w:sz="4" w:space="0" w:color="auto"/>
        <w:right w:val="single" w:sz="4" w:space="0" w:color="auto"/>
      </w:pBdr>
      <w:spacing w:before="100" w:beforeAutospacing="1" w:after="100" w:afterAutospacing="1" w:line="240" w:lineRule="auto"/>
      <w:jc w:val="right"/>
      <w:textAlignment w:val="top"/>
    </w:pPr>
    <w:rPr>
      <w:rFonts w:ascii="Arial" w:eastAsia="Times New Roman" w:hAnsi="Arial" w:cs="Arial"/>
      <w:sz w:val="20"/>
      <w:szCs w:val="20"/>
      <w:lang w:eastAsia="fr-FR"/>
    </w:rPr>
  </w:style>
  <w:style w:type="paragraph" w:customStyle="1" w:styleId="xl144">
    <w:name w:val="xl144"/>
    <w:basedOn w:val="Normal"/>
    <w:rsid w:val="006E1A36"/>
    <w:pPr>
      <w:pBdr>
        <w:right w:val="single" w:sz="4" w:space="0" w:color="auto"/>
      </w:pBdr>
      <w:spacing w:before="100" w:beforeAutospacing="1" w:after="100" w:afterAutospacing="1" w:line="240" w:lineRule="auto"/>
      <w:jc w:val="right"/>
      <w:textAlignment w:val="top"/>
    </w:pPr>
    <w:rPr>
      <w:rFonts w:ascii="Arial" w:eastAsia="Times New Roman" w:hAnsi="Arial" w:cs="Arial"/>
      <w:sz w:val="20"/>
      <w:szCs w:val="20"/>
      <w:lang w:eastAsia="fr-FR"/>
    </w:rPr>
  </w:style>
  <w:style w:type="paragraph" w:customStyle="1" w:styleId="xl145">
    <w:name w:val="xl145"/>
    <w:basedOn w:val="Normal"/>
    <w:rsid w:val="006E1A36"/>
    <w:pPr>
      <w:pBdr>
        <w:top w:val="single" w:sz="8" w:space="0" w:color="auto"/>
        <w:bottom w:val="single" w:sz="8" w:space="0" w:color="auto"/>
      </w:pBdr>
      <w:shd w:val="clear" w:color="000000" w:fill="A6A6A6"/>
      <w:spacing w:before="100" w:beforeAutospacing="1" w:after="100" w:afterAutospacing="1" w:line="240" w:lineRule="auto"/>
      <w:jc w:val="right"/>
      <w:textAlignment w:val="top"/>
    </w:pPr>
    <w:rPr>
      <w:rFonts w:ascii="Arial" w:eastAsia="Times New Roman" w:hAnsi="Arial" w:cs="Arial"/>
      <w:b/>
      <w:bCs/>
      <w:color w:val="FFFFFF"/>
      <w:sz w:val="20"/>
      <w:szCs w:val="20"/>
      <w:lang w:eastAsia="fr-FR"/>
    </w:rPr>
  </w:style>
  <w:style w:type="paragraph" w:customStyle="1" w:styleId="xl146">
    <w:name w:val="xl146"/>
    <w:basedOn w:val="Normal"/>
    <w:rsid w:val="006E1A36"/>
    <w:pPr>
      <w:pBdr>
        <w:top w:val="single" w:sz="8" w:space="0" w:color="auto"/>
        <w:left w:val="single" w:sz="4" w:space="0" w:color="auto"/>
        <w:bottom w:val="single" w:sz="8" w:space="0" w:color="auto"/>
      </w:pBdr>
      <w:shd w:val="clear" w:color="000000" w:fill="A6A6A6"/>
      <w:spacing w:before="100" w:beforeAutospacing="1" w:after="100" w:afterAutospacing="1" w:line="240" w:lineRule="auto"/>
      <w:jc w:val="right"/>
      <w:textAlignment w:val="top"/>
    </w:pPr>
    <w:rPr>
      <w:rFonts w:ascii="Arial" w:eastAsia="Times New Roman" w:hAnsi="Arial" w:cs="Arial"/>
      <w:b/>
      <w:bCs/>
      <w:color w:val="FFFFFF"/>
      <w:sz w:val="20"/>
      <w:szCs w:val="20"/>
      <w:lang w:eastAsia="fr-FR"/>
    </w:rPr>
  </w:style>
  <w:style w:type="paragraph" w:customStyle="1" w:styleId="xl147">
    <w:name w:val="xl147"/>
    <w:basedOn w:val="Normal"/>
    <w:rsid w:val="006E1A36"/>
    <w:pPr>
      <w:pBdr>
        <w:top w:val="single" w:sz="8" w:space="0" w:color="auto"/>
        <w:left w:val="single" w:sz="8" w:space="0" w:color="auto"/>
        <w:bottom w:val="single" w:sz="8" w:space="0" w:color="auto"/>
        <w:right w:val="single" w:sz="8" w:space="0" w:color="auto"/>
      </w:pBdr>
      <w:shd w:val="clear" w:color="000000" w:fill="A6A6A6"/>
      <w:spacing w:before="100" w:beforeAutospacing="1" w:after="100" w:afterAutospacing="1" w:line="240" w:lineRule="auto"/>
      <w:jc w:val="center"/>
      <w:textAlignment w:val="top"/>
    </w:pPr>
    <w:rPr>
      <w:rFonts w:ascii="Arial" w:eastAsia="Times New Roman" w:hAnsi="Arial" w:cs="Arial"/>
      <w:b/>
      <w:bCs/>
      <w:color w:val="FFFFFF"/>
      <w:sz w:val="20"/>
      <w:szCs w:val="20"/>
      <w:lang w:eastAsia="fr-FR"/>
    </w:rPr>
  </w:style>
  <w:style w:type="paragraph" w:customStyle="1" w:styleId="xl148">
    <w:name w:val="xl148"/>
    <w:basedOn w:val="Normal"/>
    <w:rsid w:val="006E1A36"/>
    <w:pPr>
      <w:pBdr>
        <w:left w:val="single" w:sz="4" w:space="0" w:color="auto"/>
        <w:right w:val="single" w:sz="4" w:space="0" w:color="auto"/>
      </w:pBdr>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149">
    <w:name w:val="xl149"/>
    <w:basedOn w:val="Normal"/>
    <w:rsid w:val="006E1A36"/>
    <w:pPr>
      <w:pBdr>
        <w:right w:val="single" w:sz="4" w:space="0" w:color="auto"/>
      </w:pBdr>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150">
    <w:name w:val="xl150"/>
    <w:basedOn w:val="Normal"/>
    <w:rsid w:val="006E1A36"/>
    <w:pPr>
      <w:pBdr>
        <w:top w:val="single" w:sz="8" w:space="0" w:color="auto"/>
        <w:bottom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51">
    <w:name w:val="xl151"/>
    <w:basedOn w:val="Normal"/>
    <w:rsid w:val="006E1A36"/>
    <w:pPr>
      <w:pBdr>
        <w:top w:val="single" w:sz="8" w:space="0" w:color="auto"/>
        <w:left w:val="single" w:sz="4" w:space="0" w:color="auto"/>
        <w:bottom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52">
    <w:name w:val="xl152"/>
    <w:basedOn w:val="Normal"/>
    <w:rsid w:val="006E1A36"/>
    <w:pPr>
      <w:pBdr>
        <w:top w:val="single" w:sz="4" w:space="0" w:color="auto"/>
        <w:bottom w:val="single" w:sz="4" w:space="0" w:color="auto"/>
        <w:right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53">
    <w:name w:val="xl153"/>
    <w:basedOn w:val="Normal"/>
    <w:rsid w:val="006E1A36"/>
    <w:pPr>
      <w:pBdr>
        <w:top w:val="single" w:sz="8" w:space="0" w:color="auto"/>
        <w:bottom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54">
    <w:name w:val="xl154"/>
    <w:basedOn w:val="Normal"/>
    <w:rsid w:val="006E1A36"/>
    <w:pPr>
      <w:pBdr>
        <w:bottom w:val="single" w:sz="8" w:space="0" w:color="auto"/>
        <w:right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55">
    <w:name w:val="xl155"/>
    <w:basedOn w:val="Normal"/>
    <w:rsid w:val="006E1A36"/>
    <w:pPr>
      <w:pBdr>
        <w:top w:val="single" w:sz="4" w:space="0" w:color="auto"/>
        <w:left w:val="single" w:sz="4" w:space="0" w:color="auto"/>
        <w:bottom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56">
    <w:name w:val="xl156"/>
    <w:basedOn w:val="Normal"/>
    <w:rsid w:val="006E1A36"/>
    <w:pPr>
      <w:pBdr>
        <w:left w:val="single" w:sz="4" w:space="0" w:color="auto"/>
        <w:bottom w:val="single" w:sz="4"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57">
    <w:name w:val="xl157"/>
    <w:basedOn w:val="Normal"/>
    <w:rsid w:val="006E1A36"/>
    <w:pPr>
      <w:pBdr>
        <w:top w:val="single" w:sz="4" w:space="0" w:color="auto"/>
        <w:bottom w:val="single" w:sz="4"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58">
    <w:name w:val="xl158"/>
    <w:basedOn w:val="Normal"/>
    <w:rsid w:val="006E1A36"/>
    <w:pPr>
      <w:pBdr>
        <w:top w:val="single" w:sz="4" w:space="0" w:color="auto"/>
        <w:left w:val="single" w:sz="4" w:space="0" w:color="auto"/>
        <w:bottom w:val="single" w:sz="4"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59">
    <w:name w:val="xl159"/>
    <w:basedOn w:val="Normal"/>
    <w:rsid w:val="006E1A36"/>
    <w:pPr>
      <w:pBdr>
        <w:left w:val="single" w:sz="4"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60">
    <w:name w:val="xl160"/>
    <w:basedOn w:val="Normal"/>
    <w:rsid w:val="006E1A36"/>
    <w:pPr>
      <w:pBdr>
        <w:left w:val="single" w:sz="8"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61">
    <w:name w:val="xl161"/>
    <w:basedOn w:val="Normal"/>
    <w:rsid w:val="006E1A36"/>
    <w:pPr>
      <w:pBdr>
        <w:top w:val="single" w:sz="8" w:space="0" w:color="auto"/>
        <w:left w:val="single" w:sz="8" w:space="0" w:color="auto"/>
        <w:bottom w:val="single" w:sz="8" w:space="0" w:color="auto"/>
      </w:pBdr>
      <w:shd w:val="clear" w:color="000000" w:fill="A6A6A6"/>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62">
    <w:name w:val="xl162"/>
    <w:basedOn w:val="Normal"/>
    <w:rsid w:val="006E1A36"/>
    <w:pPr>
      <w:pBdr>
        <w:top w:val="single" w:sz="8" w:space="0" w:color="auto"/>
        <w:left w:val="single" w:sz="4" w:space="0" w:color="auto"/>
        <w:bottom w:val="single" w:sz="4" w:space="0" w:color="auto"/>
      </w:pBdr>
      <w:shd w:val="clear" w:color="000000" w:fill="4F81BD"/>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63">
    <w:name w:val="xl163"/>
    <w:basedOn w:val="Normal"/>
    <w:rsid w:val="006E1A36"/>
    <w:pPr>
      <w:pBdr>
        <w:top w:val="single" w:sz="4" w:space="0" w:color="auto"/>
        <w:left w:val="single" w:sz="4" w:space="0" w:color="auto"/>
        <w:bottom w:val="single" w:sz="4" w:space="0" w:color="auto"/>
      </w:pBdr>
      <w:shd w:val="clear" w:color="000000" w:fill="4F81BD"/>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64">
    <w:name w:val="xl164"/>
    <w:basedOn w:val="Normal"/>
    <w:rsid w:val="006E1A36"/>
    <w:pPr>
      <w:pBdr>
        <w:top w:val="single" w:sz="4" w:space="0" w:color="auto"/>
        <w:bottom w:val="single" w:sz="8" w:space="0" w:color="auto"/>
        <w:right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65">
    <w:name w:val="xl165"/>
    <w:basedOn w:val="Normal"/>
    <w:rsid w:val="006E1A36"/>
    <w:pPr>
      <w:pBdr>
        <w:top w:val="single" w:sz="8" w:space="0" w:color="auto"/>
        <w:bottom w:val="single" w:sz="8" w:space="0" w:color="auto"/>
        <w:right w:val="single" w:sz="4" w:space="0" w:color="auto"/>
      </w:pBdr>
      <w:shd w:val="clear" w:color="000000" w:fill="A6A6A6"/>
      <w:spacing w:before="100" w:beforeAutospacing="1" w:after="100" w:afterAutospacing="1" w:line="240" w:lineRule="auto"/>
      <w:jc w:val="right"/>
      <w:textAlignment w:val="top"/>
    </w:pPr>
    <w:rPr>
      <w:rFonts w:ascii="Arial" w:eastAsia="Times New Roman" w:hAnsi="Arial" w:cs="Arial"/>
      <w:b/>
      <w:bCs/>
      <w:color w:val="FFFFFF"/>
      <w:sz w:val="20"/>
      <w:szCs w:val="20"/>
      <w:lang w:eastAsia="fr-FR"/>
    </w:rPr>
  </w:style>
  <w:style w:type="paragraph" w:customStyle="1" w:styleId="xl166">
    <w:name w:val="xl166"/>
    <w:basedOn w:val="Normal"/>
    <w:rsid w:val="006E1A36"/>
    <w:pPr>
      <w:pBdr>
        <w:top w:val="single" w:sz="8" w:space="0" w:color="auto"/>
        <w:bottom w:val="single" w:sz="8" w:space="0" w:color="auto"/>
        <w:right w:val="single" w:sz="4" w:space="0" w:color="auto"/>
      </w:pBdr>
      <w:shd w:val="clear" w:color="000000" w:fill="A6A6A6"/>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67">
    <w:name w:val="xl167"/>
    <w:basedOn w:val="Normal"/>
    <w:rsid w:val="006E1A36"/>
    <w:pPr>
      <w:pBdr>
        <w:top w:val="single" w:sz="8" w:space="0" w:color="auto"/>
        <w:bottom w:val="single" w:sz="4" w:space="0" w:color="auto"/>
        <w:right w:val="single" w:sz="4" w:space="0" w:color="auto"/>
      </w:pBdr>
      <w:shd w:val="clear" w:color="000000" w:fill="4F81BD"/>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68">
    <w:name w:val="xl168"/>
    <w:basedOn w:val="Normal"/>
    <w:rsid w:val="006E1A36"/>
    <w:pPr>
      <w:pBdr>
        <w:top w:val="single" w:sz="4" w:space="0" w:color="auto"/>
        <w:bottom w:val="single" w:sz="4" w:space="0" w:color="auto"/>
        <w:right w:val="single" w:sz="4" w:space="0" w:color="auto"/>
      </w:pBdr>
      <w:shd w:val="clear" w:color="000000" w:fill="4F81BD"/>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69">
    <w:name w:val="xl169"/>
    <w:basedOn w:val="Normal"/>
    <w:rsid w:val="006E1A36"/>
    <w:pPr>
      <w:pBdr>
        <w:top w:val="single" w:sz="4" w:space="0" w:color="auto"/>
        <w:left w:val="single" w:sz="8" w:space="0" w:color="auto"/>
        <w:bottom w:val="single" w:sz="8"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70">
    <w:name w:val="xl170"/>
    <w:basedOn w:val="Normal"/>
    <w:rsid w:val="006E1A36"/>
    <w:pPr>
      <w:pBdr>
        <w:top w:val="single" w:sz="8" w:space="0" w:color="auto"/>
        <w:left w:val="single" w:sz="8" w:space="0" w:color="auto"/>
        <w:bottom w:val="single" w:sz="8" w:space="0" w:color="auto"/>
        <w:right w:val="single" w:sz="8" w:space="0" w:color="auto"/>
      </w:pBdr>
      <w:shd w:val="clear" w:color="000000" w:fill="A6A6A6"/>
      <w:spacing w:before="100" w:beforeAutospacing="1" w:after="100" w:afterAutospacing="1" w:line="240" w:lineRule="auto"/>
      <w:jc w:val="right"/>
      <w:textAlignment w:val="top"/>
    </w:pPr>
    <w:rPr>
      <w:rFonts w:ascii="Arial" w:eastAsia="Times New Roman" w:hAnsi="Arial" w:cs="Arial"/>
      <w:b/>
      <w:bCs/>
      <w:color w:val="FFFFFF"/>
      <w:sz w:val="20"/>
      <w:szCs w:val="20"/>
      <w:lang w:eastAsia="fr-FR"/>
    </w:rPr>
  </w:style>
  <w:style w:type="paragraph" w:customStyle="1" w:styleId="xl171">
    <w:name w:val="xl171"/>
    <w:basedOn w:val="Normal"/>
    <w:rsid w:val="006E1A36"/>
    <w:pPr>
      <w:pBdr>
        <w:left w:val="single" w:sz="8" w:space="0" w:color="auto"/>
        <w:bottom w:val="single" w:sz="4" w:space="0" w:color="auto"/>
        <w:right w:val="single" w:sz="8"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72">
    <w:name w:val="xl172"/>
    <w:basedOn w:val="Normal"/>
    <w:rsid w:val="006E1A36"/>
    <w:pPr>
      <w:pBdr>
        <w:top w:val="single" w:sz="8" w:space="0" w:color="auto"/>
        <w:left w:val="single" w:sz="8" w:space="0" w:color="auto"/>
        <w:bottom w:val="single" w:sz="4" w:space="0" w:color="auto"/>
        <w:right w:val="single" w:sz="8" w:space="0" w:color="auto"/>
      </w:pBdr>
      <w:shd w:val="clear" w:color="000000" w:fill="4F81BD"/>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73">
    <w:name w:val="xl173"/>
    <w:basedOn w:val="Normal"/>
    <w:rsid w:val="006E1A36"/>
    <w:pPr>
      <w:pBdr>
        <w:top w:val="single" w:sz="4" w:space="0" w:color="auto"/>
        <w:left w:val="single" w:sz="8" w:space="0" w:color="auto"/>
        <w:bottom w:val="single" w:sz="4" w:space="0" w:color="auto"/>
        <w:right w:val="single" w:sz="8" w:space="0" w:color="auto"/>
      </w:pBdr>
      <w:shd w:val="clear" w:color="000000" w:fill="4F81BD"/>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74">
    <w:name w:val="xl174"/>
    <w:basedOn w:val="Normal"/>
    <w:rsid w:val="006E1A36"/>
    <w:pPr>
      <w:pBdr>
        <w:top w:val="single" w:sz="4" w:space="0" w:color="auto"/>
        <w:left w:val="single" w:sz="8" w:space="0" w:color="auto"/>
        <w:bottom w:val="single" w:sz="8" w:space="0" w:color="auto"/>
        <w:right w:val="single" w:sz="8" w:space="0" w:color="auto"/>
      </w:pBdr>
      <w:shd w:val="clear" w:color="000000" w:fill="4F81BD"/>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75">
    <w:name w:val="xl175"/>
    <w:basedOn w:val="Normal"/>
    <w:rsid w:val="006E1A36"/>
    <w:pPr>
      <w:pBdr>
        <w:top w:val="single" w:sz="4" w:space="0" w:color="auto"/>
        <w:bottom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76">
    <w:name w:val="xl176"/>
    <w:basedOn w:val="Normal"/>
    <w:rsid w:val="006E1A36"/>
    <w:pPr>
      <w:pBdr>
        <w:top w:val="single" w:sz="4" w:space="0" w:color="auto"/>
        <w:bottom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177">
    <w:name w:val="xl177"/>
    <w:basedOn w:val="Normal"/>
    <w:rsid w:val="006E1A36"/>
    <w:pP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78">
    <w:name w:val="xl178"/>
    <w:basedOn w:val="Normal"/>
    <w:rsid w:val="006E1A36"/>
    <w:pPr>
      <w:pBdr>
        <w:top w:val="single" w:sz="8" w:space="0" w:color="auto"/>
        <w:bottom w:val="single" w:sz="8" w:space="0" w:color="auto"/>
      </w:pBdr>
      <w:shd w:val="clear" w:color="000000" w:fill="A6A6A6"/>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79">
    <w:name w:val="xl179"/>
    <w:basedOn w:val="Normal"/>
    <w:rsid w:val="006E1A36"/>
    <w:pPr>
      <w:pBdr>
        <w:top w:val="single" w:sz="8" w:space="0" w:color="auto"/>
        <w:bottom w:val="single" w:sz="4" w:space="0" w:color="auto"/>
      </w:pBdr>
      <w:shd w:val="clear" w:color="000000" w:fill="4F81BD"/>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80">
    <w:name w:val="xl180"/>
    <w:basedOn w:val="Normal"/>
    <w:rsid w:val="006E1A36"/>
    <w:pPr>
      <w:pBdr>
        <w:top w:val="single" w:sz="4" w:space="0" w:color="auto"/>
        <w:bottom w:val="single" w:sz="4" w:space="0" w:color="auto"/>
      </w:pBdr>
      <w:shd w:val="clear" w:color="000000" w:fill="4F81BD"/>
      <w:spacing w:before="100" w:beforeAutospacing="1" w:after="100" w:afterAutospacing="1" w:line="240" w:lineRule="auto"/>
      <w:jc w:val="right"/>
      <w:textAlignment w:val="center"/>
    </w:pPr>
    <w:rPr>
      <w:rFonts w:ascii="Arial" w:eastAsia="Times New Roman" w:hAnsi="Arial" w:cs="Arial"/>
      <w:b/>
      <w:bCs/>
      <w:color w:val="FFFFFF"/>
      <w:sz w:val="20"/>
      <w:szCs w:val="20"/>
      <w:lang w:eastAsia="fr-FR"/>
    </w:rPr>
  </w:style>
  <w:style w:type="paragraph" w:customStyle="1" w:styleId="xl181">
    <w:name w:val="xl181"/>
    <w:basedOn w:val="Normal"/>
    <w:rsid w:val="006E1A36"/>
    <w:pPr>
      <w:pBdr>
        <w:top w:val="single" w:sz="4" w:space="0" w:color="auto"/>
        <w:left w:val="single" w:sz="4" w:space="0" w:color="auto"/>
        <w:bottom w:val="single" w:sz="4" w:space="0" w:color="auto"/>
      </w:pBdr>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82">
    <w:name w:val="xl182"/>
    <w:basedOn w:val="Normal"/>
    <w:rsid w:val="006E1A36"/>
    <w:pPr>
      <w:pBdr>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183">
    <w:name w:val="xl183"/>
    <w:basedOn w:val="Normal"/>
    <w:rsid w:val="006E1A36"/>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184">
    <w:name w:val="xl184"/>
    <w:basedOn w:val="Normal"/>
    <w:rsid w:val="006E1A36"/>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line="240" w:lineRule="auto"/>
      <w:jc w:val="center"/>
      <w:textAlignment w:val="top"/>
    </w:pPr>
    <w:rPr>
      <w:rFonts w:ascii="Arial" w:eastAsia="Times New Roman" w:hAnsi="Arial" w:cs="Arial"/>
      <w:sz w:val="20"/>
      <w:szCs w:val="20"/>
      <w:lang w:eastAsia="fr-FR"/>
    </w:rPr>
  </w:style>
  <w:style w:type="paragraph" w:customStyle="1" w:styleId="xl185">
    <w:name w:val="xl185"/>
    <w:basedOn w:val="Normal"/>
    <w:rsid w:val="006E1A36"/>
    <w:pPr>
      <w:pBdr>
        <w:top w:val="single" w:sz="4" w:space="0" w:color="auto"/>
        <w:left w:val="single" w:sz="8" w:space="0" w:color="auto"/>
        <w:bottom w:val="single" w:sz="4" w:space="0" w:color="auto"/>
        <w:right w:val="single" w:sz="8" w:space="11" w:color="auto"/>
      </w:pBdr>
      <w:shd w:val="clear" w:color="000000" w:fill="FFFF00"/>
      <w:spacing w:before="100" w:beforeAutospacing="1" w:after="100" w:afterAutospacing="1" w:line="240" w:lineRule="auto"/>
      <w:ind w:firstLineChars="100" w:firstLine="100"/>
      <w:jc w:val="right"/>
      <w:textAlignment w:val="center"/>
    </w:pPr>
    <w:rPr>
      <w:rFonts w:ascii="Arial" w:eastAsia="Times New Roman" w:hAnsi="Arial" w:cs="Arial"/>
      <w:sz w:val="20"/>
      <w:szCs w:val="20"/>
      <w:lang w:eastAsia="fr-FR"/>
    </w:rPr>
  </w:style>
  <w:style w:type="paragraph" w:customStyle="1" w:styleId="xl186">
    <w:name w:val="xl186"/>
    <w:basedOn w:val="Normal"/>
    <w:rsid w:val="006E1A36"/>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187">
    <w:name w:val="xl187"/>
    <w:basedOn w:val="Normal"/>
    <w:rsid w:val="006E1A36"/>
    <w:pPr>
      <w:pBdr>
        <w:left w:val="single" w:sz="8" w:space="0" w:color="auto"/>
        <w:bottom w:val="single" w:sz="4" w:space="0" w:color="auto"/>
        <w:right w:val="single" w:sz="4" w:space="0" w:color="auto"/>
      </w:pBdr>
      <w:shd w:val="clear" w:color="000000" w:fill="FFFF00"/>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88">
    <w:name w:val="xl188"/>
    <w:basedOn w:val="Normal"/>
    <w:rsid w:val="006E1A36"/>
    <w:pPr>
      <w:pBdr>
        <w:left w:val="single" w:sz="4" w:space="0" w:color="auto"/>
        <w:bottom w:val="single" w:sz="4" w:space="0" w:color="auto"/>
      </w:pBdr>
      <w:shd w:val="clear" w:color="000000" w:fill="FFFF00"/>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89">
    <w:name w:val="xl189"/>
    <w:basedOn w:val="Normal"/>
    <w:rsid w:val="006E1A36"/>
    <w:pPr>
      <w:pBdr>
        <w:bottom w:val="single" w:sz="4" w:space="0" w:color="auto"/>
      </w:pBdr>
      <w:shd w:val="clear" w:color="000000" w:fill="FFFF00"/>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90">
    <w:name w:val="xl190"/>
    <w:basedOn w:val="Normal"/>
    <w:rsid w:val="006E1A36"/>
    <w:pPr>
      <w:pBdr>
        <w:bottom w:val="single" w:sz="4" w:space="0" w:color="auto"/>
        <w:right w:val="single" w:sz="4" w:space="0" w:color="auto"/>
      </w:pBdr>
      <w:shd w:val="clear" w:color="000000" w:fill="FFFF00"/>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91">
    <w:name w:val="xl191"/>
    <w:basedOn w:val="Normal"/>
    <w:rsid w:val="006E1A36"/>
    <w:pPr>
      <w:pBdr>
        <w:left w:val="single" w:sz="8" w:space="0" w:color="auto"/>
        <w:bottom w:val="single" w:sz="4" w:space="0" w:color="auto"/>
        <w:right w:val="single" w:sz="8" w:space="0" w:color="auto"/>
      </w:pBdr>
      <w:shd w:val="clear" w:color="000000" w:fill="FFFF00"/>
      <w:spacing w:before="100" w:beforeAutospacing="1" w:after="100" w:afterAutospacing="1" w:line="240" w:lineRule="auto"/>
      <w:jc w:val="right"/>
      <w:textAlignment w:val="top"/>
    </w:pPr>
    <w:rPr>
      <w:rFonts w:ascii="Arial" w:eastAsia="Times New Roman" w:hAnsi="Arial" w:cs="Arial"/>
      <w:color w:val="0000FF"/>
      <w:sz w:val="20"/>
      <w:szCs w:val="20"/>
      <w:lang w:eastAsia="fr-FR"/>
    </w:rPr>
  </w:style>
  <w:style w:type="paragraph" w:customStyle="1" w:styleId="xl192">
    <w:name w:val="xl192"/>
    <w:basedOn w:val="Normal"/>
    <w:rsid w:val="006E1A36"/>
    <w:pPr>
      <w:shd w:val="clear" w:color="000000" w:fill="FFFF00"/>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xl193">
    <w:name w:val="xl193"/>
    <w:basedOn w:val="Normal"/>
    <w:rsid w:val="006E1A36"/>
    <w:pPr>
      <w:pBdr>
        <w:top w:val="single" w:sz="4" w:space="0" w:color="auto"/>
        <w:left w:val="single" w:sz="8" w:space="0" w:color="auto"/>
        <w:right w:val="single" w:sz="8" w:space="11" w:color="auto"/>
      </w:pBdr>
      <w:shd w:val="clear" w:color="000000" w:fill="FFFF00"/>
      <w:spacing w:before="100" w:beforeAutospacing="1" w:after="100" w:afterAutospacing="1" w:line="240" w:lineRule="auto"/>
      <w:ind w:firstLineChars="100" w:firstLine="100"/>
      <w:jc w:val="right"/>
      <w:textAlignment w:val="center"/>
    </w:pPr>
    <w:rPr>
      <w:rFonts w:ascii="Arial" w:eastAsia="Times New Roman" w:hAnsi="Arial" w:cs="Arial"/>
      <w:sz w:val="20"/>
      <w:szCs w:val="20"/>
      <w:lang w:eastAsia="fr-FR"/>
    </w:rPr>
  </w:style>
  <w:style w:type="paragraph" w:customStyle="1" w:styleId="xl194">
    <w:name w:val="xl194"/>
    <w:basedOn w:val="Normal"/>
    <w:rsid w:val="006E1A36"/>
    <w:pPr>
      <w:pBdr>
        <w:top w:val="single" w:sz="4" w:space="0" w:color="auto"/>
        <w:left w:val="single" w:sz="4" w:space="0" w:color="auto"/>
        <w:right w:val="single" w:sz="4" w:space="0" w:color="auto"/>
      </w:pBdr>
      <w:shd w:val="clear" w:color="000000" w:fill="FFFF00"/>
      <w:spacing w:before="100" w:beforeAutospacing="1" w:after="100" w:afterAutospacing="1" w:line="240" w:lineRule="auto"/>
      <w:jc w:val="left"/>
      <w:textAlignment w:val="top"/>
    </w:pPr>
    <w:rPr>
      <w:rFonts w:ascii="Arial" w:eastAsia="Times New Roman" w:hAnsi="Arial" w:cs="Arial"/>
      <w:sz w:val="20"/>
      <w:szCs w:val="20"/>
      <w:lang w:eastAsia="fr-FR"/>
    </w:rPr>
  </w:style>
  <w:style w:type="paragraph" w:customStyle="1" w:styleId="xl195">
    <w:name w:val="xl195"/>
    <w:basedOn w:val="Normal"/>
    <w:rsid w:val="006E1A36"/>
    <w:pPr>
      <w:pBdr>
        <w:left w:val="single" w:sz="8" w:space="0" w:color="auto"/>
        <w:bottom w:val="single" w:sz="4" w:space="0" w:color="auto"/>
        <w:right w:val="single" w:sz="4" w:space="0" w:color="auto"/>
      </w:pBdr>
      <w:spacing w:before="100" w:beforeAutospacing="1" w:after="100" w:afterAutospacing="1" w:line="240" w:lineRule="auto"/>
      <w:jc w:val="left"/>
      <w:textAlignment w:val="top"/>
    </w:pPr>
    <w:rPr>
      <w:rFonts w:ascii="Arial" w:eastAsia="Times New Roman" w:hAnsi="Arial" w:cs="Arial"/>
      <w:color w:val="FF0000"/>
      <w:sz w:val="20"/>
      <w:szCs w:val="20"/>
      <w:lang w:eastAsia="fr-FR"/>
    </w:rPr>
  </w:style>
  <w:style w:type="paragraph" w:customStyle="1" w:styleId="xl196">
    <w:name w:val="xl196"/>
    <w:basedOn w:val="Normal"/>
    <w:rsid w:val="006E1A36"/>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left"/>
      <w:textAlignment w:val="top"/>
    </w:pPr>
    <w:rPr>
      <w:rFonts w:ascii="Arial" w:eastAsia="Times New Roman" w:hAnsi="Arial" w:cs="Arial"/>
      <w:color w:val="FF0000"/>
      <w:sz w:val="20"/>
      <w:szCs w:val="20"/>
      <w:lang w:eastAsia="fr-FR"/>
    </w:rPr>
  </w:style>
  <w:style w:type="paragraph" w:customStyle="1" w:styleId="xl197">
    <w:name w:val="xl197"/>
    <w:basedOn w:val="Normal"/>
    <w:rsid w:val="006E1A36"/>
    <w:pPr>
      <w:pBdr>
        <w:top w:val="single" w:sz="8" w:space="0" w:color="auto"/>
        <w:left w:val="single" w:sz="8" w:space="0" w:color="auto"/>
        <w:bottom w:val="single" w:sz="8" w:space="0" w:color="auto"/>
        <w:right w:val="single" w:sz="4" w:space="0" w:color="auto"/>
      </w:pBdr>
      <w:shd w:val="clear" w:color="000000" w:fill="A6A6A6"/>
      <w:spacing w:before="100" w:beforeAutospacing="1" w:after="100" w:afterAutospacing="1" w:line="240" w:lineRule="auto"/>
      <w:jc w:val="center"/>
      <w:textAlignment w:val="top"/>
    </w:pPr>
    <w:rPr>
      <w:rFonts w:ascii="Arial" w:eastAsia="Times New Roman" w:hAnsi="Arial" w:cs="Arial"/>
      <w:b/>
      <w:bCs/>
      <w:color w:val="FF0000"/>
      <w:sz w:val="20"/>
      <w:szCs w:val="20"/>
      <w:lang w:eastAsia="fr-FR"/>
    </w:rPr>
  </w:style>
  <w:style w:type="paragraph" w:customStyle="1" w:styleId="xl198">
    <w:name w:val="xl198"/>
    <w:basedOn w:val="Normal"/>
    <w:rsid w:val="006E1A36"/>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right"/>
      <w:textAlignment w:val="top"/>
    </w:pPr>
    <w:rPr>
      <w:rFonts w:ascii="Arial" w:eastAsia="Times New Roman" w:hAnsi="Arial" w:cs="Arial"/>
      <w:color w:val="FF0000"/>
      <w:sz w:val="20"/>
      <w:szCs w:val="20"/>
      <w:lang w:eastAsia="fr-FR"/>
    </w:rPr>
  </w:style>
  <w:style w:type="paragraph" w:customStyle="1" w:styleId="xl199">
    <w:name w:val="xl199"/>
    <w:basedOn w:val="Normal"/>
    <w:rsid w:val="006E1A36"/>
    <w:pPr>
      <w:pBdr>
        <w:top w:val="single" w:sz="4" w:space="0" w:color="auto"/>
        <w:left w:val="single" w:sz="8" w:space="0" w:color="auto"/>
        <w:right w:val="single" w:sz="4" w:space="0" w:color="auto"/>
      </w:pBdr>
      <w:spacing w:before="100" w:beforeAutospacing="1" w:after="100" w:afterAutospacing="1" w:line="240" w:lineRule="auto"/>
      <w:jc w:val="right"/>
      <w:textAlignment w:val="top"/>
    </w:pPr>
    <w:rPr>
      <w:rFonts w:ascii="Arial" w:eastAsia="Times New Roman" w:hAnsi="Arial" w:cs="Arial"/>
      <w:color w:val="FF0000"/>
      <w:sz w:val="20"/>
      <w:szCs w:val="20"/>
      <w:lang w:eastAsia="fr-FR"/>
    </w:rPr>
  </w:style>
  <w:style w:type="paragraph" w:customStyle="1" w:styleId="xl200">
    <w:name w:val="xl200"/>
    <w:basedOn w:val="Normal"/>
    <w:rsid w:val="006E1A36"/>
    <w:pPr>
      <w:pBdr>
        <w:top w:val="single" w:sz="4" w:space="0" w:color="auto"/>
        <w:left w:val="single" w:sz="8" w:space="0" w:color="auto"/>
        <w:right w:val="single" w:sz="4" w:space="0" w:color="auto"/>
      </w:pBdr>
      <w:spacing w:before="100" w:beforeAutospacing="1" w:after="100" w:afterAutospacing="1" w:line="240" w:lineRule="auto"/>
      <w:jc w:val="left"/>
      <w:textAlignment w:val="top"/>
    </w:pPr>
    <w:rPr>
      <w:rFonts w:ascii="Arial" w:eastAsia="Times New Roman" w:hAnsi="Arial" w:cs="Arial"/>
      <w:color w:val="FF0000"/>
      <w:sz w:val="20"/>
      <w:szCs w:val="20"/>
      <w:lang w:eastAsia="fr-FR"/>
    </w:rPr>
  </w:style>
  <w:style w:type="paragraph" w:customStyle="1" w:styleId="xl201">
    <w:name w:val="xl201"/>
    <w:basedOn w:val="Normal"/>
    <w:rsid w:val="006E1A36"/>
    <w:pPr>
      <w:pBdr>
        <w:left w:val="single" w:sz="8" w:space="0" w:color="auto"/>
        <w:right w:val="single" w:sz="4" w:space="0" w:color="auto"/>
      </w:pBdr>
      <w:spacing w:before="100" w:beforeAutospacing="1" w:after="100" w:afterAutospacing="1" w:line="240" w:lineRule="auto"/>
      <w:jc w:val="left"/>
      <w:textAlignment w:val="top"/>
    </w:pPr>
    <w:rPr>
      <w:rFonts w:ascii="Arial" w:eastAsia="Times New Roman" w:hAnsi="Arial" w:cs="Arial"/>
      <w:color w:val="FF0000"/>
      <w:sz w:val="20"/>
      <w:szCs w:val="20"/>
      <w:lang w:eastAsia="fr-FR"/>
    </w:rPr>
  </w:style>
  <w:style w:type="paragraph" w:customStyle="1" w:styleId="xl202">
    <w:name w:val="xl202"/>
    <w:basedOn w:val="Normal"/>
    <w:rsid w:val="006E1A36"/>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left"/>
      <w:textAlignment w:val="top"/>
    </w:pPr>
    <w:rPr>
      <w:rFonts w:ascii="Arial" w:eastAsia="Times New Roman" w:hAnsi="Arial" w:cs="Arial"/>
      <w:color w:val="FF0000"/>
      <w:sz w:val="20"/>
      <w:szCs w:val="20"/>
      <w:lang w:eastAsia="fr-FR"/>
    </w:rPr>
  </w:style>
  <w:style w:type="paragraph" w:customStyle="1" w:styleId="xl203">
    <w:name w:val="xl203"/>
    <w:basedOn w:val="Normal"/>
    <w:rsid w:val="006E1A36"/>
    <w:pPr>
      <w:pBdr>
        <w:top w:val="single" w:sz="4" w:space="0" w:color="auto"/>
        <w:left w:val="single" w:sz="8" w:space="0" w:color="auto"/>
        <w:right w:val="single" w:sz="4" w:space="0" w:color="auto"/>
      </w:pBdr>
      <w:shd w:val="clear" w:color="000000" w:fill="FFFF00"/>
      <w:spacing w:before="100" w:beforeAutospacing="1" w:after="100" w:afterAutospacing="1" w:line="240" w:lineRule="auto"/>
      <w:jc w:val="left"/>
      <w:textAlignment w:val="top"/>
    </w:pPr>
    <w:rPr>
      <w:rFonts w:ascii="Arial" w:eastAsia="Times New Roman" w:hAnsi="Arial" w:cs="Arial"/>
      <w:color w:val="FF0000"/>
      <w:sz w:val="20"/>
      <w:szCs w:val="20"/>
      <w:lang w:eastAsia="fr-FR"/>
    </w:rPr>
  </w:style>
  <w:style w:type="paragraph" w:customStyle="1" w:styleId="xl204">
    <w:name w:val="xl204"/>
    <w:basedOn w:val="Normal"/>
    <w:rsid w:val="006E1A36"/>
    <w:pPr>
      <w:pBdr>
        <w:right w:val="single" w:sz="4" w:space="0" w:color="auto"/>
      </w:pBdr>
      <w:spacing w:before="100" w:beforeAutospacing="1" w:after="100" w:afterAutospacing="1" w:line="240" w:lineRule="auto"/>
      <w:jc w:val="center"/>
      <w:textAlignment w:val="top"/>
    </w:pPr>
    <w:rPr>
      <w:rFonts w:ascii="Arial" w:eastAsia="Times New Roman" w:hAnsi="Arial" w:cs="Arial"/>
      <w:color w:val="FF0000"/>
      <w:sz w:val="20"/>
      <w:szCs w:val="20"/>
      <w:lang w:eastAsia="fr-FR"/>
    </w:rPr>
  </w:style>
  <w:style w:type="paragraph" w:customStyle="1" w:styleId="xl205">
    <w:name w:val="xl205"/>
    <w:basedOn w:val="Normal"/>
    <w:rsid w:val="006E1A36"/>
    <w:pPr>
      <w:pBdr>
        <w:top w:val="single" w:sz="8" w:space="0" w:color="auto"/>
        <w:left w:val="single" w:sz="8" w:space="0" w:color="auto"/>
        <w:bottom w:val="single" w:sz="8" w:space="0" w:color="auto"/>
        <w:right w:val="single" w:sz="4" w:space="0" w:color="auto"/>
      </w:pBdr>
      <w:shd w:val="clear" w:color="000000" w:fill="A6A6A6"/>
      <w:spacing w:before="100" w:beforeAutospacing="1" w:after="100" w:afterAutospacing="1" w:line="240" w:lineRule="auto"/>
      <w:jc w:val="center"/>
      <w:textAlignment w:val="center"/>
    </w:pPr>
    <w:rPr>
      <w:rFonts w:ascii="Arial" w:eastAsia="Times New Roman" w:hAnsi="Arial" w:cs="Arial"/>
      <w:b/>
      <w:bCs/>
      <w:color w:val="FF0000"/>
      <w:sz w:val="20"/>
      <w:szCs w:val="20"/>
      <w:lang w:eastAsia="fr-FR"/>
    </w:rPr>
  </w:style>
  <w:style w:type="paragraph" w:customStyle="1" w:styleId="xl206">
    <w:name w:val="xl206"/>
    <w:basedOn w:val="Normal"/>
    <w:rsid w:val="006E1A36"/>
    <w:pPr>
      <w:pBdr>
        <w:left w:val="single" w:sz="8" w:space="0" w:color="auto"/>
        <w:bottom w:val="single" w:sz="4" w:space="0" w:color="auto"/>
        <w:right w:val="single" w:sz="4" w:space="0" w:color="auto"/>
      </w:pBdr>
      <w:spacing w:before="100" w:beforeAutospacing="1" w:after="100" w:afterAutospacing="1" w:line="240" w:lineRule="auto"/>
      <w:jc w:val="right"/>
      <w:textAlignment w:val="top"/>
    </w:pPr>
    <w:rPr>
      <w:rFonts w:ascii="Arial" w:eastAsia="Times New Roman" w:hAnsi="Arial" w:cs="Arial"/>
      <w:color w:val="FF0000"/>
      <w:sz w:val="20"/>
      <w:szCs w:val="20"/>
      <w:lang w:eastAsia="fr-FR"/>
    </w:rPr>
  </w:style>
  <w:style w:type="paragraph" w:customStyle="1" w:styleId="xl207">
    <w:name w:val="xl207"/>
    <w:basedOn w:val="Normal"/>
    <w:rsid w:val="006E1A36"/>
    <w:pPr>
      <w:pBdr>
        <w:left w:val="single" w:sz="4" w:space="0" w:color="auto"/>
        <w:bottom w:val="single" w:sz="4" w:space="0" w:color="auto"/>
      </w:pBdr>
      <w:spacing w:before="100" w:beforeAutospacing="1" w:after="100" w:afterAutospacing="1" w:line="240" w:lineRule="auto"/>
      <w:jc w:val="right"/>
      <w:textAlignment w:val="top"/>
    </w:pPr>
    <w:rPr>
      <w:rFonts w:ascii="Arial" w:eastAsia="Times New Roman" w:hAnsi="Arial" w:cs="Arial"/>
      <w:color w:val="FF0000"/>
      <w:sz w:val="20"/>
      <w:szCs w:val="20"/>
      <w:lang w:eastAsia="fr-FR"/>
    </w:rPr>
  </w:style>
  <w:style w:type="paragraph" w:customStyle="1" w:styleId="xl208">
    <w:name w:val="xl208"/>
    <w:basedOn w:val="Normal"/>
    <w:rsid w:val="006E1A36"/>
    <w:pPr>
      <w:pBdr>
        <w:left w:val="single" w:sz="8" w:space="0" w:color="auto"/>
        <w:bottom w:val="single" w:sz="4" w:space="0" w:color="auto"/>
        <w:right w:val="single" w:sz="8" w:space="11" w:color="auto"/>
      </w:pBdr>
      <w:spacing w:before="100" w:beforeAutospacing="1" w:after="100" w:afterAutospacing="1" w:line="240" w:lineRule="auto"/>
      <w:ind w:firstLineChars="100" w:firstLine="100"/>
      <w:jc w:val="right"/>
      <w:textAlignment w:val="center"/>
    </w:pPr>
    <w:rPr>
      <w:rFonts w:ascii="Arial" w:eastAsia="Times New Roman" w:hAnsi="Arial" w:cs="Arial"/>
      <w:color w:val="FF0000"/>
      <w:sz w:val="20"/>
      <w:szCs w:val="20"/>
      <w:lang w:eastAsia="fr-FR"/>
    </w:rPr>
  </w:style>
  <w:style w:type="paragraph" w:customStyle="1" w:styleId="xl209">
    <w:name w:val="xl209"/>
    <w:basedOn w:val="Normal"/>
    <w:rsid w:val="006E1A36"/>
    <w:pPr>
      <w:pBdr>
        <w:top w:val="single" w:sz="4" w:space="0" w:color="auto"/>
        <w:left w:val="single" w:sz="8" w:space="0" w:color="auto"/>
        <w:bottom w:val="single" w:sz="4" w:space="0" w:color="auto"/>
        <w:right w:val="single" w:sz="8" w:space="11" w:color="auto"/>
      </w:pBdr>
      <w:spacing w:before="100" w:beforeAutospacing="1" w:after="100" w:afterAutospacing="1" w:line="240" w:lineRule="auto"/>
      <w:ind w:firstLineChars="100" w:firstLine="100"/>
      <w:jc w:val="right"/>
      <w:textAlignment w:val="center"/>
    </w:pPr>
    <w:rPr>
      <w:rFonts w:ascii="Arial" w:eastAsia="Times New Roman" w:hAnsi="Arial" w:cs="Arial"/>
      <w:color w:val="FF0000"/>
      <w:sz w:val="20"/>
      <w:szCs w:val="20"/>
      <w:lang w:eastAsia="fr-FR"/>
    </w:rPr>
  </w:style>
  <w:style w:type="paragraph" w:customStyle="1" w:styleId="xl210">
    <w:name w:val="xl210"/>
    <w:basedOn w:val="Normal"/>
    <w:rsid w:val="006E1A36"/>
    <w:pPr>
      <w:pBdr>
        <w:top w:val="single" w:sz="4" w:space="0" w:color="auto"/>
        <w:left w:val="single" w:sz="8" w:space="0" w:color="auto"/>
        <w:bottom w:val="single" w:sz="4" w:space="0" w:color="auto"/>
        <w:right w:val="single" w:sz="8" w:space="11" w:color="auto"/>
      </w:pBdr>
      <w:spacing w:before="100" w:beforeAutospacing="1" w:after="100" w:afterAutospacing="1" w:line="240" w:lineRule="auto"/>
      <w:ind w:firstLineChars="100" w:firstLine="100"/>
      <w:jc w:val="right"/>
      <w:textAlignment w:val="center"/>
    </w:pPr>
    <w:rPr>
      <w:rFonts w:ascii="Arial" w:eastAsia="Times New Roman" w:hAnsi="Arial" w:cs="Arial"/>
      <w:color w:val="FF0000"/>
      <w:sz w:val="20"/>
      <w:szCs w:val="20"/>
      <w:lang w:eastAsia="fr-FR"/>
    </w:rPr>
  </w:style>
  <w:style w:type="paragraph" w:customStyle="1" w:styleId="xl211">
    <w:name w:val="xl211"/>
    <w:basedOn w:val="Normal"/>
    <w:rsid w:val="006E1A36"/>
    <w:pPr>
      <w:pBdr>
        <w:top w:val="single" w:sz="8" w:space="0" w:color="auto"/>
        <w:right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12">
    <w:name w:val="xl212"/>
    <w:basedOn w:val="Normal"/>
    <w:rsid w:val="006E1A36"/>
    <w:pPr>
      <w:pBdr>
        <w:right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13">
    <w:name w:val="xl213"/>
    <w:basedOn w:val="Normal"/>
    <w:rsid w:val="006E1A36"/>
    <w:pPr>
      <w:pBdr>
        <w:bottom w:val="single" w:sz="8" w:space="0" w:color="auto"/>
        <w:right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14">
    <w:name w:val="xl214"/>
    <w:basedOn w:val="Normal"/>
    <w:rsid w:val="006E1A36"/>
    <w:pPr>
      <w:pBdr>
        <w:top w:val="single" w:sz="4" w:space="0" w:color="auto"/>
        <w:left w:val="single" w:sz="8" w:space="0" w:color="auto"/>
        <w:bottom w:val="single" w:sz="4" w:space="0" w:color="auto"/>
      </w:pBdr>
      <w:shd w:val="clear" w:color="000000" w:fill="4F81BD"/>
      <w:spacing w:before="100" w:beforeAutospacing="1" w:after="100" w:afterAutospacing="1" w:line="240" w:lineRule="auto"/>
      <w:jc w:val="left"/>
      <w:textAlignment w:val="center"/>
    </w:pPr>
    <w:rPr>
      <w:rFonts w:ascii="Arial" w:eastAsia="Times New Roman" w:hAnsi="Arial" w:cs="Arial"/>
      <w:b/>
      <w:bCs/>
      <w:color w:val="FFFFFF"/>
      <w:sz w:val="20"/>
      <w:szCs w:val="20"/>
      <w:lang w:eastAsia="fr-FR"/>
    </w:rPr>
  </w:style>
  <w:style w:type="paragraph" w:customStyle="1" w:styleId="xl215">
    <w:name w:val="xl215"/>
    <w:basedOn w:val="Normal"/>
    <w:rsid w:val="006E1A36"/>
    <w:pPr>
      <w:pBdr>
        <w:top w:val="single" w:sz="4" w:space="0" w:color="auto"/>
        <w:bottom w:val="single" w:sz="4" w:space="0" w:color="auto"/>
      </w:pBdr>
      <w:shd w:val="clear" w:color="000000" w:fill="4F81BD"/>
      <w:spacing w:before="100" w:beforeAutospacing="1" w:after="100" w:afterAutospacing="1" w:line="240" w:lineRule="auto"/>
      <w:jc w:val="left"/>
      <w:textAlignment w:val="center"/>
    </w:pPr>
    <w:rPr>
      <w:rFonts w:ascii="Arial" w:eastAsia="Times New Roman" w:hAnsi="Arial" w:cs="Arial"/>
      <w:b/>
      <w:bCs/>
      <w:color w:val="FFFFFF"/>
      <w:sz w:val="20"/>
      <w:szCs w:val="20"/>
      <w:lang w:eastAsia="fr-FR"/>
    </w:rPr>
  </w:style>
  <w:style w:type="paragraph" w:customStyle="1" w:styleId="xl216">
    <w:name w:val="xl216"/>
    <w:basedOn w:val="Normal"/>
    <w:rsid w:val="006E1A36"/>
    <w:pPr>
      <w:pBdr>
        <w:top w:val="single" w:sz="8" w:space="0" w:color="auto"/>
        <w:left w:val="single" w:sz="8" w:space="0" w:color="auto"/>
        <w:bottom w:val="single" w:sz="4" w:space="0" w:color="auto"/>
      </w:pBdr>
      <w:shd w:val="clear" w:color="000000" w:fill="4F81BD"/>
      <w:spacing w:before="100" w:beforeAutospacing="1" w:after="100" w:afterAutospacing="1" w:line="240" w:lineRule="auto"/>
      <w:jc w:val="left"/>
      <w:textAlignment w:val="center"/>
    </w:pPr>
    <w:rPr>
      <w:rFonts w:ascii="Arial" w:eastAsia="Times New Roman" w:hAnsi="Arial" w:cs="Arial"/>
      <w:b/>
      <w:bCs/>
      <w:color w:val="FFFFFF"/>
      <w:sz w:val="20"/>
      <w:szCs w:val="20"/>
      <w:lang w:eastAsia="fr-FR"/>
    </w:rPr>
  </w:style>
  <w:style w:type="paragraph" w:customStyle="1" w:styleId="xl217">
    <w:name w:val="xl217"/>
    <w:basedOn w:val="Normal"/>
    <w:rsid w:val="006E1A36"/>
    <w:pPr>
      <w:pBdr>
        <w:top w:val="single" w:sz="8" w:space="0" w:color="auto"/>
        <w:bottom w:val="single" w:sz="4" w:space="0" w:color="auto"/>
      </w:pBdr>
      <w:shd w:val="clear" w:color="000000" w:fill="4F81BD"/>
      <w:spacing w:before="100" w:beforeAutospacing="1" w:after="100" w:afterAutospacing="1" w:line="240" w:lineRule="auto"/>
      <w:jc w:val="left"/>
      <w:textAlignment w:val="center"/>
    </w:pPr>
    <w:rPr>
      <w:rFonts w:ascii="Arial" w:eastAsia="Times New Roman" w:hAnsi="Arial" w:cs="Arial"/>
      <w:b/>
      <w:bCs/>
      <w:color w:val="FFFFFF"/>
      <w:sz w:val="20"/>
      <w:szCs w:val="20"/>
      <w:lang w:eastAsia="fr-FR"/>
    </w:rPr>
  </w:style>
  <w:style w:type="paragraph" w:customStyle="1" w:styleId="xl218">
    <w:name w:val="xl218"/>
    <w:basedOn w:val="Normal"/>
    <w:rsid w:val="006E1A36"/>
    <w:pPr>
      <w:pBdr>
        <w:top w:val="single" w:sz="8" w:space="0" w:color="auto"/>
        <w:left w:val="single" w:sz="8"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19">
    <w:name w:val="xl219"/>
    <w:basedOn w:val="Normal"/>
    <w:rsid w:val="006E1A36"/>
    <w:pPr>
      <w:pBdr>
        <w:left w:val="single" w:sz="8" w:space="0" w:color="auto"/>
        <w:bottom w:val="single" w:sz="4"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20">
    <w:name w:val="xl220"/>
    <w:basedOn w:val="Normal"/>
    <w:rsid w:val="006E1A36"/>
    <w:pPr>
      <w:pBdr>
        <w:top w:val="single" w:sz="4" w:space="0" w:color="auto"/>
        <w:left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21">
    <w:name w:val="xl221"/>
    <w:basedOn w:val="Normal"/>
    <w:rsid w:val="006E1A36"/>
    <w:pPr>
      <w:pBdr>
        <w:left w:val="single" w:sz="4" w:space="0" w:color="auto"/>
        <w:bottom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22">
    <w:name w:val="xl222"/>
    <w:basedOn w:val="Normal"/>
    <w:rsid w:val="006E1A36"/>
    <w:pPr>
      <w:pBdr>
        <w:top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23">
    <w:name w:val="xl223"/>
    <w:basedOn w:val="Normal"/>
    <w:rsid w:val="006E1A36"/>
    <w:pPr>
      <w:pBdr>
        <w:bottom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24">
    <w:name w:val="xl224"/>
    <w:basedOn w:val="Normal"/>
    <w:rsid w:val="006E1A36"/>
    <w:pPr>
      <w:pBdr>
        <w:top w:val="single" w:sz="8" w:space="0" w:color="auto"/>
        <w:left w:val="single" w:sz="8" w:space="0" w:color="auto"/>
        <w:bottom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25">
    <w:name w:val="xl225"/>
    <w:basedOn w:val="Normal"/>
    <w:rsid w:val="006E1A36"/>
    <w:pPr>
      <w:pBdr>
        <w:top w:val="single" w:sz="8" w:space="0" w:color="auto"/>
        <w:bottom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26">
    <w:name w:val="xl226"/>
    <w:basedOn w:val="Normal"/>
    <w:rsid w:val="006E1A36"/>
    <w:pPr>
      <w:pBdr>
        <w:top w:val="single" w:sz="8" w:space="0" w:color="auto"/>
        <w:right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27">
    <w:name w:val="xl227"/>
    <w:basedOn w:val="Normal"/>
    <w:rsid w:val="006E1A36"/>
    <w:pPr>
      <w:pBdr>
        <w:bottom w:val="single" w:sz="4" w:space="0" w:color="auto"/>
        <w:right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28">
    <w:name w:val="xl228"/>
    <w:basedOn w:val="Normal"/>
    <w:rsid w:val="006E1A36"/>
    <w:pPr>
      <w:pBdr>
        <w:top w:val="single" w:sz="8" w:space="0" w:color="auto"/>
        <w:left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29">
    <w:name w:val="xl229"/>
    <w:basedOn w:val="Normal"/>
    <w:rsid w:val="006E1A36"/>
    <w:pPr>
      <w:pBdr>
        <w:left w:val="single" w:sz="4" w:space="0" w:color="auto"/>
        <w:bottom w:val="single" w:sz="4"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30">
    <w:name w:val="xl230"/>
    <w:basedOn w:val="Normal"/>
    <w:rsid w:val="006E1A36"/>
    <w:pPr>
      <w:pBdr>
        <w:left w:val="single" w:sz="8" w:space="0" w:color="auto"/>
        <w:bottom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31">
    <w:name w:val="xl231"/>
    <w:basedOn w:val="Normal"/>
    <w:rsid w:val="006E1A36"/>
    <w:pPr>
      <w:pBdr>
        <w:bottom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32">
    <w:name w:val="xl232"/>
    <w:basedOn w:val="Normal"/>
    <w:rsid w:val="006E1A36"/>
    <w:pPr>
      <w:pBdr>
        <w:top w:val="single" w:sz="8" w:space="0" w:color="auto"/>
        <w:lef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33">
    <w:name w:val="xl233"/>
    <w:basedOn w:val="Normal"/>
    <w:rsid w:val="006E1A36"/>
    <w:pPr>
      <w:pBdr>
        <w:lef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34">
    <w:name w:val="xl234"/>
    <w:basedOn w:val="Normal"/>
    <w:rsid w:val="006E1A36"/>
    <w:pPr>
      <w:pBdr>
        <w:left w:val="single" w:sz="8" w:space="0" w:color="auto"/>
        <w:bottom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35">
    <w:name w:val="xl235"/>
    <w:basedOn w:val="Normal"/>
    <w:rsid w:val="006E1A36"/>
    <w:pPr>
      <w:pBdr>
        <w:top w:val="single" w:sz="8" w:space="0" w:color="auto"/>
        <w:left w:val="single" w:sz="8"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36">
    <w:name w:val="xl236"/>
    <w:basedOn w:val="Normal"/>
    <w:rsid w:val="006E1A36"/>
    <w:pPr>
      <w:pBdr>
        <w:left w:val="single" w:sz="8"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37">
    <w:name w:val="xl237"/>
    <w:basedOn w:val="Normal"/>
    <w:rsid w:val="006E1A36"/>
    <w:pPr>
      <w:pBdr>
        <w:left w:val="single" w:sz="8" w:space="0" w:color="auto"/>
        <w:bottom w:val="single" w:sz="8"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38">
    <w:name w:val="xl238"/>
    <w:basedOn w:val="Normal"/>
    <w:rsid w:val="006E1A36"/>
    <w:pPr>
      <w:pBdr>
        <w:top w:val="single" w:sz="8" w:space="0" w:color="auto"/>
        <w:left w:val="single" w:sz="8"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39">
    <w:name w:val="xl239"/>
    <w:basedOn w:val="Normal"/>
    <w:rsid w:val="006E1A36"/>
    <w:pPr>
      <w:pBdr>
        <w:left w:val="single" w:sz="8"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40">
    <w:name w:val="xl240"/>
    <w:basedOn w:val="Normal"/>
    <w:rsid w:val="006E1A36"/>
    <w:pPr>
      <w:pBdr>
        <w:left w:val="single" w:sz="8" w:space="0" w:color="auto"/>
        <w:bottom w:val="single" w:sz="8"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41">
    <w:name w:val="xl241"/>
    <w:basedOn w:val="Normal"/>
    <w:rsid w:val="006E1A36"/>
    <w:pPr>
      <w:pBdr>
        <w:top w:val="single" w:sz="8" w:space="0" w:color="auto"/>
        <w:left w:val="single" w:sz="4"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42">
    <w:name w:val="xl242"/>
    <w:basedOn w:val="Normal"/>
    <w:rsid w:val="006E1A36"/>
    <w:pPr>
      <w:pBdr>
        <w:left w:val="single" w:sz="4"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paragraph" w:customStyle="1" w:styleId="xl243">
    <w:name w:val="xl243"/>
    <w:basedOn w:val="Normal"/>
    <w:rsid w:val="006E1A36"/>
    <w:pPr>
      <w:pBdr>
        <w:left w:val="single" w:sz="4" w:space="0" w:color="auto"/>
        <w:bottom w:val="single" w:sz="8" w:space="0" w:color="auto"/>
        <w:right w:val="single" w:sz="8" w:space="0" w:color="auto"/>
      </w:pBdr>
      <w:shd w:val="clear" w:color="000000" w:fill="4F81BD"/>
      <w:spacing w:before="100" w:beforeAutospacing="1" w:after="100" w:afterAutospacing="1" w:line="240" w:lineRule="auto"/>
      <w:jc w:val="center"/>
      <w:textAlignment w:val="center"/>
    </w:pPr>
    <w:rPr>
      <w:rFonts w:ascii="Arial" w:eastAsia="Times New Roman" w:hAnsi="Arial" w:cs="Arial"/>
      <w:b/>
      <w:bCs/>
      <w:color w:val="FFFFFF"/>
      <w:sz w:val="20"/>
      <w:szCs w:val="20"/>
      <w:lang w:eastAsia="fr-FR"/>
    </w:rPr>
  </w:style>
  <w:style w:type="character" w:styleId="UnresolvedMention">
    <w:name w:val="Unresolved Mention"/>
    <w:basedOn w:val="DefaultParagraphFont"/>
    <w:uiPriority w:val="99"/>
    <w:semiHidden/>
    <w:unhideWhenUsed/>
    <w:rsid w:val="007D59ED"/>
    <w:rPr>
      <w:color w:val="605E5C"/>
      <w:shd w:val="clear" w:color="auto" w:fill="E1DFDD"/>
    </w:rPr>
  </w:style>
  <w:style w:type="paragraph" w:styleId="TOC4">
    <w:name w:val="toc 4"/>
    <w:basedOn w:val="Normal"/>
    <w:next w:val="Normal"/>
    <w:autoRedefine/>
    <w:uiPriority w:val="39"/>
    <w:unhideWhenUsed/>
    <w:rsid w:val="001D194F"/>
    <w:pPr>
      <w:spacing w:before="0" w:after="100"/>
      <w:ind w:left="660"/>
      <w:jc w:val="left"/>
    </w:pPr>
    <w:rPr>
      <w:rFonts w:eastAsiaTheme="minorEastAsia"/>
      <w:lang w:eastAsia="fr-FR"/>
    </w:rPr>
  </w:style>
  <w:style w:type="paragraph" w:styleId="TOC5">
    <w:name w:val="toc 5"/>
    <w:basedOn w:val="Normal"/>
    <w:next w:val="Normal"/>
    <w:autoRedefine/>
    <w:uiPriority w:val="39"/>
    <w:unhideWhenUsed/>
    <w:rsid w:val="001D194F"/>
    <w:pPr>
      <w:spacing w:before="0" w:after="100"/>
      <w:ind w:left="880"/>
      <w:jc w:val="left"/>
    </w:pPr>
    <w:rPr>
      <w:rFonts w:eastAsiaTheme="minorEastAsia"/>
      <w:lang w:eastAsia="fr-FR"/>
    </w:rPr>
  </w:style>
  <w:style w:type="paragraph" w:styleId="TOC6">
    <w:name w:val="toc 6"/>
    <w:basedOn w:val="Normal"/>
    <w:next w:val="Normal"/>
    <w:autoRedefine/>
    <w:uiPriority w:val="39"/>
    <w:unhideWhenUsed/>
    <w:rsid w:val="001D194F"/>
    <w:pPr>
      <w:spacing w:before="0" w:after="100"/>
      <w:ind w:left="1100"/>
      <w:jc w:val="left"/>
    </w:pPr>
    <w:rPr>
      <w:rFonts w:eastAsiaTheme="minorEastAsia"/>
      <w:lang w:eastAsia="fr-FR"/>
    </w:rPr>
  </w:style>
  <w:style w:type="paragraph" w:styleId="TOC7">
    <w:name w:val="toc 7"/>
    <w:basedOn w:val="Normal"/>
    <w:next w:val="Normal"/>
    <w:autoRedefine/>
    <w:uiPriority w:val="39"/>
    <w:unhideWhenUsed/>
    <w:rsid w:val="00FF14F2"/>
    <w:pPr>
      <w:tabs>
        <w:tab w:val="left" w:pos="1134"/>
        <w:tab w:val="right" w:pos="9026"/>
      </w:tabs>
      <w:spacing w:before="0" w:after="100" w:line="240" w:lineRule="auto"/>
      <w:ind w:left="284"/>
      <w:jc w:val="left"/>
    </w:pPr>
    <w:rPr>
      <w:rFonts w:eastAsiaTheme="minorEastAsia"/>
      <w:lang w:eastAsia="fr-FR"/>
    </w:rPr>
  </w:style>
  <w:style w:type="paragraph" w:styleId="TOC8">
    <w:name w:val="toc 8"/>
    <w:basedOn w:val="Normal"/>
    <w:next w:val="Normal"/>
    <w:autoRedefine/>
    <w:uiPriority w:val="39"/>
    <w:unhideWhenUsed/>
    <w:rsid w:val="00BA3487"/>
    <w:pPr>
      <w:tabs>
        <w:tab w:val="left" w:pos="1134"/>
        <w:tab w:val="right" w:pos="9026"/>
      </w:tabs>
      <w:spacing w:after="0" w:line="240" w:lineRule="auto"/>
      <w:ind w:left="426"/>
      <w:jc w:val="left"/>
    </w:pPr>
    <w:rPr>
      <w:rFonts w:eastAsiaTheme="minorEastAsia"/>
      <w:lang w:eastAsia="fr-FR"/>
    </w:rPr>
  </w:style>
  <w:style w:type="paragraph" w:styleId="TOC9">
    <w:name w:val="toc 9"/>
    <w:basedOn w:val="Normal"/>
    <w:next w:val="Normal"/>
    <w:autoRedefine/>
    <w:uiPriority w:val="39"/>
    <w:unhideWhenUsed/>
    <w:rsid w:val="00F53E27"/>
    <w:pPr>
      <w:tabs>
        <w:tab w:val="center" w:pos="2410"/>
        <w:tab w:val="right" w:pos="8789"/>
      </w:tabs>
      <w:spacing w:after="0" w:line="240" w:lineRule="auto"/>
      <w:ind w:left="709"/>
      <w:jc w:val="left"/>
    </w:pPr>
    <w:rPr>
      <w:rFonts w:eastAsiaTheme="minorEastAsia"/>
      <w:lang w:eastAsia="fr-FR"/>
    </w:rPr>
  </w:style>
  <w:style w:type="character" w:customStyle="1" w:styleId="Heading5Char">
    <w:name w:val="Heading 5 Char"/>
    <w:basedOn w:val="DefaultParagraphFont"/>
    <w:link w:val="Heading5"/>
    <w:uiPriority w:val="9"/>
    <w:rsid w:val="00BF6D30"/>
    <w:rPr>
      <w:rFonts w:eastAsiaTheme="majorEastAsia" w:cstheme="minorHAnsi"/>
      <w:b/>
      <w:bCs/>
      <w:i/>
      <w:iCs/>
      <w:color w:val="0070C0"/>
      <w:u w:val="single"/>
    </w:rPr>
  </w:style>
  <w:style w:type="paragraph" w:styleId="NoSpacing">
    <w:name w:val="No Spacing"/>
    <w:uiPriority w:val="1"/>
    <w:rsid w:val="006C4BD8"/>
    <w:pPr>
      <w:numPr>
        <w:numId w:val="10"/>
      </w:numPr>
      <w:spacing w:before="60" w:after="120" w:line="240" w:lineRule="auto"/>
      <w:jc w:val="both"/>
    </w:pPr>
    <w:rPr>
      <w:rFonts w:ascii="Arial" w:hAnsi="Arial"/>
    </w:rPr>
  </w:style>
  <w:style w:type="character" w:styleId="PlaceholderText">
    <w:name w:val="Placeholder Text"/>
    <w:basedOn w:val="DefaultParagraphFont"/>
    <w:uiPriority w:val="99"/>
    <w:semiHidden/>
    <w:rsid w:val="00F05829"/>
    <w:rPr>
      <w:color w:val="808080"/>
    </w:rPr>
  </w:style>
  <w:style w:type="paragraph" w:customStyle="1" w:styleId="Bullet2">
    <w:name w:val="Bullet 2"/>
    <w:basedOn w:val="Normal"/>
    <w:uiPriority w:val="99"/>
    <w:rsid w:val="009B4F43"/>
    <w:pPr>
      <w:numPr>
        <w:numId w:val="12"/>
      </w:numPr>
      <w:spacing w:before="60" w:after="60" w:line="300" w:lineRule="auto"/>
    </w:pPr>
    <w:rPr>
      <w:rFonts w:ascii="Times New Roman" w:eastAsia="+mn-ea" w:hAnsi="Times New Roman" w:cs="Arial"/>
      <w:bCs/>
      <w:sz w:val="24"/>
      <w:szCs w:val="20"/>
      <w:lang w:val="en-GB"/>
    </w:rPr>
  </w:style>
  <w:style w:type="numbering" w:customStyle="1" w:styleId="ParaNumbering">
    <w:name w:val="ParaNumbering"/>
    <w:rsid w:val="009B4F43"/>
    <w:pPr>
      <w:numPr>
        <w:numId w:val="12"/>
      </w:numPr>
    </w:pPr>
  </w:style>
  <w:style w:type="paragraph" w:styleId="Title">
    <w:name w:val="Title"/>
    <w:basedOn w:val="Normal"/>
    <w:next w:val="Normal"/>
    <w:link w:val="TitleChar"/>
    <w:uiPriority w:val="1"/>
    <w:qFormat/>
    <w:rsid w:val="006A03EA"/>
    <w:pPr>
      <w:autoSpaceDE w:val="0"/>
      <w:autoSpaceDN w:val="0"/>
      <w:adjustRightInd w:val="0"/>
      <w:spacing w:before="1" w:after="0" w:line="240" w:lineRule="auto"/>
      <w:jc w:val="left"/>
    </w:pPr>
    <w:rPr>
      <w:rFonts w:ascii="Times New Roman" w:hAnsi="Times New Roman" w:cs="Times New Roman"/>
      <w:sz w:val="24"/>
      <w:szCs w:val="24"/>
    </w:rPr>
  </w:style>
  <w:style w:type="character" w:customStyle="1" w:styleId="TitleChar">
    <w:name w:val="Title Char"/>
    <w:basedOn w:val="DefaultParagraphFont"/>
    <w:link w:val="Title"/>
    <w:uiPriority w:val="1"/>
    <w:rsid w:val="006A03EA"/>
    <w:rPr>
      <w:rFonts w:ascii="Times New Roman" w:hAnsi="Times New Roman" w:cs="Times New Roman"/>
      <w:sz w:val="24"/>
      <w:szCs w:val="24"/>
    </w:rPr>
  </w:style>
  <w:style w:type="paragraph" w:customStyle="1" w:styleId="TableParagraph">
    <w:name w:val="Table Paragraph"/>
    <w:basedOn w:val="Normal"/>
    <w:uiPriority w:val="1"/>
    <w:qFormat/>
    <w:rsid w:val="006A03EA"/>
    <w:pPr>
      <w:autoSpaceDE w:val="0"/>
      <w:autoSpaceDN w:val="0"/>
      <w:adjustRightInd w:val="0"/>
      <w:spacing w:before="37" w:after="0" w:line="240" w:lineRule="auto"/>
      <w:ind w:left="79"/>
      <w:jc w:val="center"/>
    </w:pPr>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3223A"/>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83223A"/>
    <w:rPr>
      <w:sz w:val="20"/>
      <w:szCs w:val="20"/>
    </w:rPr>
  </w:style>
  <w:style w:type="character" w:styleId="EndnoteReference">
    <w:name w:val="endnote reference"/>
    <w:basedOn w:val="DefaultParagraphFont"/>
    <w:uiPriority w:val="99"/>
    <w:semiHidden/>
    <w:unhideWhenUsed/>
    <w:rsid w:val="0083223A"/>
    <w:rPr>
      <w:vertAlign w:val="superscript"/>
    </w:rPr>
  </w:style>
  <w:style w:type="paragraph" w:styleId="ListBullet">
    <w:name w:val="List Bullet"/>
    <w:basedOn w:val="Normal"/>
    <w:uiPriority w:val="99"/>
    <w:unhideWhenUsed/>
    <w:rsid w:val="00163965"/>
    <w:pPr>
      <w:numPr>
        <w:numId w:val="22"/>
      </w:numPr>
      <w:spacing w:after="160"/>
      <w:contextualSpacing/>
      <w:jc w:val="left"/>
    </w:pPr>
  </w:style>
  <w:style w:type="paragraph" w:styleId="NormalWeb">
    <w:name w:val="Normal (Web)"/>
    <w:basedOn w:val="Normal"/>
    <w:uiPriority w:val="99"/>
    <w:semiHidden/>
    <w:unhideWhenUsed/>
    <w:rsid w:val="0092314B"/>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UnresolvedMention1">
    <w:name w:val="Unresolved Mention1"/>
    <w:basedOn w:val="DefaultParagraphFont"/>
    <w:uiPriority w:val="99"/>
    <w:semiHidden/>
    <w:unhideWhenUsed/>
    <w:rsid w:val="00DD7063"/>
    <w:rPr>
      <w:color w:val="605E5C"/>
      <w:shd w:val="clear" w:color="auto" w:fill="E1DFDD"/>
    </w:rPr>
  </w:style>
  <w:style w:type="paragraph" w:customStyle="1" w:styleId="puces">
    <w:name w:val="puces"/>
    <w:basedOn w:val="ListParagraph"/>
    <w:qFormat/>
    <w:rsid w:val="00DD7063"/>
    <w:pPr>
      <w:numPr>
        <w:numId w:val="35"/>
      </w:numPr>
      <w:spacing w:after="0" w:line="240" w:lineRule="auto"/>
      <w:contextualSpacing w:val="0"/>
    </w:pPr>
    <w:rPr>
      <w:rFonts w:ascii="Arial" w:eastAsia="Calibri" w:hAnsi="Arial" w:cs="Arial"/>
      <w:b/>
      <w:color w:val="000000"/>
      <w:sz w:val="18"/>
      <w:szCs w:val="24"/>
    </w:rPr>
  </w:style>
  <w:style w:type="paragraph" w:customStyle="1" w:styleId="03">
    <w:name w:val="03"/>
    <w:basedOn w:val="Heading4"/>
    <w:next w:val="Normal"/>
    <w:autoRedefine/>
    <w:qFormat/>
    <w:rsid w:val="00DD7063"/>
    <w:pPr>
      <w:numPr>
        <w:ilvl w:val="0"/>
        <w:numId w:val="0"/>
      </w:numPr>
      <w:spacing w:before="240" w:after="0" w:line="259" w:lineRule="auto"/>
      <w:ind w:left="1083" w:hanging="504"/>
      <w:contextualSpacing w:val="0"/>
      <w:jc w:val="left"/>
    </w:pPr>
    <w:rPr>
      <w:rFonts w:asciiTheme="minorBidi" w:eastAsia="Times New Roman" w:hAnsiTheme="minorBidi" w:cstheme="minorBidi"/>
      <w:i w:val="0"/>
      <w:color w:val="2F5496" w:themeColor="accent1" w:themeShade="BF"/>
      <w:sz w:val="24"/>
      <w:szCs w:val="24"/>
      <w:lang w:val="fr"/>
    </w:rPr>
  </w:style>
  <w:style w:type="table" w:styleId="ListTable3-Accent1">
    <w:name w:val="List Table 3 Accent 1"/>
    <w:basedOn w:val="TableNormal"/>
    <w:uiPriority w:val="48"/>
    <w:rsid w:val="00DD7063"/>
    <w:pPr>
      <w:spacing w:after="0" w:line="240" w:lineRule="auto"/>
    </w:pPr>
    <w:rPr>
      <w:lang w:val="en-GB"/>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Heading6Char">
    <w:name w:val="Heading 6 Char"/>
    <w:basedOn w:val="DefaultParagraphFont"/>
    <w:link w:val="Heading6"/>
    <w:uiPriority w:val="9"/>
    <w:rsid w:val="009C6C4C"/>
    <w:rPr>
      <w:rFonts w:eastAsiaTheme="majorEastAsia" w:cstheme="majorBidi"/>
      <w:b/>
      <w:i/>
      <w:u w:val="single"/>
    </w:rPr>
  </w:style>
  <w:style w:type="paragraph" w:customStyle="1" w:styleId="font6">
    <w:name w:val="font6"/>
    <w:basedOn w:val="Normal"/>
    <w:rsid w:val="00EB5DDC"/>
    <w:pPr>
      <w:spacing w:before="100" w:beforeAutospacing="1" w:after="100" w:afterAutospacing="1" w:line="240" w:lineRule="auto"/>
      <w:jc w:val="left"/>
    </w:pPr>
    <w:rPr>
      <w:rFonts w:ascii="Arial" w:eastAsia="Times New Roman" w:hAnsi="Arial" w:cs="Arial"/>
      <w:b/>
      <w:bCs/>
      <w:color w:val="FFC000"/>
      <w:sz w:val="20"/>
      <w:szCs w:val="20"/>
      <w:lang w:eastAsia="fr-FR"/>
    </w:rPr>
  </w:style>
  <w:style w:type="paragraph" w:customStyle="1" w:styleId="font7">
    <w:name w:val="font7"/>
    <w:basedOn w:val="Normal"/>
    <w:rsid w:val="00EB5DDC"/>
    <w:pPr>
      <w:spacing w:before="100" w:beforeAutospacing="1" w:after="100" w:afterAutospacing="1" w:line="240" w:lineRule="auto"/>
      <w:jc w:val="left"/>
    </w:pPr>
    <w:rPr>
      <w:rFonts w:ascii="Arial" w:eastAsia="Times New Roman" w:hAnsi="Arial" w:cs="Arial"/>
      <w:b/>
      <w:bCs/>
      <w:color w:val="C00000"/>
      <w:sz w:val="20"/>
      <w:szCs w:val="20"/>
      <w:lang w:eastAsia="fr-FR"/>
    </w:rPr>
  </w:style>
  <w:style w:type="paragraph" w:customStyle="1" w:styleId="font8">
    <w:name w:val="font8"/>
    <w:basedOn w:val="Normal"/>
    <w:rsid w:val="00EB5DDC"/>
    <w:pPr>
      <w:spacing w:before="100" w:beforeAutospacing="1" w:after="100" w:afterAutospacing="1" w:line="240" w:lineRule="auto"/>
      <w:jc w:val="left"/>
    </w:pPr>
    <w:rPr>
      <w:rFonts w:ascii="Arial" w:eastAsia="Times New Roman" w:hAnsi="Arial" w:cs="Arial"/>
      <w:b/>
      <w:bCs/>
      <w:color w:val="00B050"/>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3670">
      <w:bodyDiv w:val="1"/>
      <w:marLeft w:val="0"/>
      <w:marRight w:val="0"/>
      <w:marTop w:val="0"/>
      <w:marBottom w:val="0"/>
      <w:divBdr>
        <w:top w:val="none" w:sz="0" w:space="0" w:color="auto"/>
        <w:left w:val="none" w:sz="0" w:space="0" w:color="auto"/>
        <w:bottom w:val="none" w:sz="0" w:space="0" w:color="auto"/>
        <w:right w:val="none" w:sz="0" w:space="0" w:color="auto"/>
      </w:divBdr>
    </w:div>
    <w:div w:id="92673069">
      <w:bodyDiv w:val="1"/>
      <w:marLeft w:val="0"/>
      <w:marRight w:val="0"/>
      <w:marTop w:val="0"/>
      <w:marBottom w:val="0"/>
      <w:divBdr>
        <w:top w:val="none" w:sz="0" w:space="0" w:color="auto"/>
        <w:left w:val="none" w:sz="0" w:space="0" w:color="auto"/>
        <w:bottom w:val="none" w:sz="0" w:space="0" w:color="auto"/>
        <w:right w:val="none" w:sz="0" w:space="0" w:color="auto"/>
      </w:divBdr>
    </w:div>
    <w:div w:id="99221789">
      <w:bodyDiv w:val="1"/>
      <w:marLeft w:val="0"/>
      <w:marRight w:val="0"/>
      <w:marTop w:val="0"/>
      <w:marBottom w:val="0"/>
      <w:divBdr>
        <w:top w:val="none" w:sz="0" w:space="0" w:color="auto"/>
        <w:left w:val="none" w:sz="0" w:space="0" w:color="auto"/>
        <w:bottom w:val="none" w:sz="0" w:space="0" w:color="auto"/>
        <w:right w:val="none" w:sz="0" w:space="0" w:color="auto"/>
      </w:divBdr>
    </w:div>
    <w:div w:id="112940091">
      <w:bodyDiv w:val="1"/>
      <w:marLeft w:val="0"/>
      <w:marRight w:val="0"/>
      <w:marTop w:val="0"/>
      <w:marBottom w:val="0"/>
      <w:divBdr>
        <w:top w:val="none" w:sz="0" w:space="0" w:color="auto"/>
        <w:left w:val="none" w:sz="0" w:space="0" w:color="auto"/>
        <w:bottom w:val="none" w:sz="0" w:space="0" w:color="auto"/>
        <w:right w:val="none" w:sz="0" w:space="0" w:color="auto"/>
      </w:divBdr>
    </w:div>
    <w:div w:id="132455206">
      <w:bodyDiv w:val="1"/>
      <w:marLeft w:val="0"/>
      <w:marRight w:val="0"/>
      <w:marTop w:val="0"/>
      <w:marBottom w:val="0"/>
      <w:divBdr>
        <w:top w:val="none" w:sz="0" w:space="0" w:color="auto"/>
        <w:left w:val="none" w:sz="0" w:space="0" w:color="auto"/>
        <w:bottom w:val="none" w:sz="0" w:space="0" w:color="auto"/>
        <w:right w:val="none" w:sz="0" w:space="0" w:color="auto"/>
      </w:divBdr>
    </w:div>
    <w:div w:id="212885158">
      <w:bodyDiv w:val="1"/>
      <w:marLeft w:val="0"/>
      <w:marRight w:val="0"/>
      <w:marTop w:val="0"/>
      <w:marBottom w:val="0"/>
      <w:divBdr>
        <w:top w:val="none" w:sz="0" w:space="0" w:color="auto"/>
        <w:left w:val="none" w:sz="0" w:space="0" w:color="auto"/>
        <w:bottom w:val="none" w:sz="0" w:space="0" w:color="auto"/>
        <w:right w:val="none" w:sz="0" w:space="0" w:color="auto"/>
      </w:divBdr>
    </w:div>
    <w:div w:id="234560027">
      <w:bodyDiv w:val="1"/>
      <w:marLeft w:val="0"/>
      <w:marRight w:val="0"/>
      <w:marTop w:val="0"/>
      <w:marBottom w:val="0"/>
      <w:divBdr>
        <w:top w:val="none" w:sz="0" w:space="0" w:color="auto"/>
        <w:left w:val="none" w:sz="0" w:space="0" w:color="auto"/>
        <w:bottom w:val="none" w:sz="0" w:space="0" w:color="auto"/>
        <w:right w:val="none" w:sz="0" w:space="0" w:color="auto"/>
      </w:divBdr>
    </w:div>
    <w:div w:id="243416131">
      <w:bodyDiv w:val="1"/>
      <w:marLeft w:val="0"/>
      <w:marRight w:val="0"/>
      <w:marTop w:val="0"/>
      <w:marBottom w:val="0"/>
      <w:divBdr>
        <w:top w:val="none" w:sz="0" w:space="0" w:color="auto"/>
        <w:left w:val="none" w:sz="0" w:space="0" w:color="auto"/>
        <w:bottom w:val="none" w:sz="0" w:space="0" w:color="auto"/>
        <w:right w:val="none" w:sz="0" w:space="0" w:color="auto"/>
      </w:divBdr>
    </w:div>
    <w:div w:id="247932286">
      <w:bodyDiv w:val="1"/>
      <w:marLeft w:val="0"/>
      <w:marRight w:val="0"/>
      <w:marTop w:val="0"/>
      <w:marBottom w:val="0"/>
      <w:divBdr>
        <w:top w:val="none" w:sz="0" w:space="0" w:color="auto"/>
        <w:left w:val="none" w:sz="0" w:space="0" w:color="auto"/>
        <w:bottom w:val="none" w:sz="0" w:space="0" w:color="auto"/>
        <w:right w:val="none" w:sz="0" w:space="0" w:color="auto"/>
      </w:divBdr>
    </w:div>
    <w:div w:id="248776671">
      <w:bodyDiv w:val="1"/>
      <w:marLeft w:val="0"/>
      <w:marRight w:val="0"/>
      <w:marTop w:val="0"/>
      <w:marBottom w:val="0"/>
      <w:divBdr>
        <w:top w:val="none" w:sz="0" w:space="0" w:color="auto"/>
        <w:left w:val="none" w:sz="0" w:space="0" w:color="auto"/>
        <w:bottom w:val="none" w:sz="0" w:space="0" w:color="auto"/>
        <w:right w:val="none" w:sz="0" w:space="0" w:color="auto"/>
      </w:divBdr>
    </w:div>
    <w:div w:id="264197720">
      <w:bodyDiv w:val="1"/>
      <w:marLeft w:val="0"/>
      <w:marRight w:val="0"/>
      <w:marTop w:val="0"/>
      <w:marBottom w:val="0"/>
      <w:divBdr>
        <w:top w:val="none" w:sz="0" w:space="0" w:color="auto"/>
        <w:left w:val="none" w:sz="0" w:space="0" w:color="auto"/>
        <w:bottom w:val="none" w:sz="0" w:space="0" w:color="auto"/>
        <w:right w:val="none" w:sz="0" w:space="0" w:color="auto"/>
      </w:divBdr>
    </w:div>
    <w:div w:id="274365454">
      <w:bodyDiv w:val="1"/>
      <w:marLeft w:val="0"/>
      <w:marRight w:val="0"/>
      <w:marTop w:val="0"/>
      <w:marBottom w:val="0"/>
      <w:divBdr>
        <w:top w:val="none" w:sz="0" w:space="0" w:color="auto"/>
        <w:left w:val="none" w:sz="0" w:space="0" w:color="auto"/>
        <w:bottom w:val="none" w:sz="0" w:space="0" w:color="auto"/>
        <w:right w:val="none" w:sz="0" w:space="0" w:color="auto"/>
      </w:divBdr>
    </w:div>
    <w:div w:id="278222933">
      <w:bodyDiv w:val="1"/>
      <w:marLeft w:val="0"/>
      <w:marRight w:val="0"/>
      <w:marTop w:val="0"/>
      <w:marBottom w:val="0"/>
      <w:divBdr>
        <w:top w:val="none" w:sz="0" w:space="0" w:color="auto"/>
        <w:left w:val="none" w:sz="0" w:space="0" w:color="auto"/>
        <w:bottom w:val="none" w:sz="0" w:space="0" w:color="auto"/>
        <w:right w:val="none" w:sz="0" w:space="0" w:color="auto"/>
      </w:divBdr>
    </w:div>
    <w:div w:id="290670358">
      <w:bodyDiv w:val="1"/>
      <w:marLeft w:val="0"/>
      <w:marRight w:val="0"/>
      <w:marTop w:val="0"/>
      <w:marBottom w:val="0"/>
      <w:divBdr>
        <w:top w:val="none" w:sz="0" w:space="0" w:color="auto"/>
        <w:left w:val="none" w:sz="0" w:space="0" w:color="auto"/>
        <w:bottom w:val="none" w:sz="0" w:space="0" w:color="auto"/>
        <w:right w:val="none" w:sz="0" w:space="0" w:color="auto"/>
      </w:divBdr>
    </w:div>
    <w:div w:id="290863607">
      <w:bodyDiv w:val="1"/>
      <w:marLeft w:val="0"/>
      <w:marRight w:val="0"/>
      <w:marTop w:val="0"/>
      <w:marBottom w:val="0"/>
      <w:divBdr>
        <w:top w:val="none" w:sz="0" w:space="0" w:color="auto"/>
        <w:left w:val="none" w:sz="0" w:space="0" w:color="auto"/>
        <w:bottom w:val="none" w:sz="0" w:space="0" w:color="auto"/>
        <w:right w:val="none" w:sz="0" w:space="0" w:color="auto"/>
      </w:divBdr>
    </w:div>
    <w:div w:id="309554620">
      <w:bodyDiv w:val="1"/>
      <w:marLeft w:val="0"/>
      <w:marRight w:val="0"/>
      <w:marTop w:val="0"/>
      <w:marBottom w:val="0"/>
      <w:divBdr>
        <w:top w:val="none" w:sz="0" w:space="0" w:color="auto"/>
        <w:left w:val="none" w:sz="0" w:space="0" w:color="auto"/>
        <w:bottom w:val="none" w:sz="0" w:space="0" w:color="auto"/>
        <w:right w:val="none" w:sz="0" w:space="0" w:color="auto"/>
      </w:divBdr>
    </w:div>
    <w:div w:id="325983198">
      <w:bodyDiv w:val="1"/>
      <w:marLeft w:val="0"/>
      <w:marRight w:val="0"/>
      <w:marTop w:val="0"/>
      <w:marBottom w:val="0"/>
      <w:divBdr>
        <w:top w:val="none" w:sz="0" w:space="0" w:color="auto"/>
        <w:left w:val="none" w:sz="0" w:space="0" w:color="auto"/>
        <w:bottom w:val="none" w:sz="0" w:space="0" w:color="auto"/>
        <w:right w:val="none" w:sz="0" w:space="0" w:color="auto"/>
      </w:divBdr>
    </w:div>
    <w:div w:id="381683334">
      <w:bodyDiv w:val="1"/>
      <w:marLeft w:val="0"/>
      <w:marRight w:val="0"/>
      <w:marTop w:val="0"/>
      <w:marBottom w:val="0"/>
      <w:divBdr>
        <w:top w:val="none" w:sz="0" w:space="0" w:color="auto"/>
        <w:left w:val="none" w:sz="0" w:space="0" w:color="auto"/>
        <w:bottom w:val="none" w:sz="0" w:space="0" w:color="auto"/>
        <w:right w:val="none" w:sz="0" w:space="0" w:color="auto"/>
      </w:divBdr>
    </w:div>
    <w:div w:id="382365876">
      <w:bodyDiv w:val="1"/>
      <w:marLeft w:val="0"/>
      <w:marRight w:val="0"/>
      <w:marTop w:val="0"/>
      <w:marBottom w:val="0"/>
      <w:divBdr>
        <w:top w:val="none" w:sz="0" w:space="0" w:color="auto"/>
        <w:left w:val="none" w:sz="0" w:space="0" w:color="auto"/>
        <w:bottom w:val="none" w:sz="0" w:space="0" w:color="auto"/>
        <w:right w:val="none" w:sz="0" w:space="0" w:color="auto"/>
      </w:divBdr>
    </w:div>
    <w:div w:id="383911858">
      <w:bodyDiv w:val="1"/>
      <w:marLeft w:val="0"/>
      <w:marRight w:val="0"/>
      <w:marTop w:val="0"/>
      <w:marBottom w:val="0"/>
      <w:divBdr>
        <w:top w:val="none" w:sz="0" w:space="0" w:color="auto"/>
        <w:left w:val="none" w:sz="0" w:space="0" w:color="auto"/>
        <w:bottom w:val="none" w:sz="0" w:space="0" w:color="auto"/>
        <w:right w:val="none" w:sz="0" w:space="0" w:color="auto"/>
      </w:divBdr>
    </w:div>
    <w:div w:id="479611555">
      <w:bodyDiv w:val="1"/>
      <w:marLeft w:val="0"/>
      <w:marRight w:val="0"/>
      <w:marTop w:val="0"/>
      <w:marBottom w:val="0"/>
      <w:divBdr>
        <w:top w:val="none" w:sz="0" w:space="0" w:color="auto"/>
        <w:left w:val="none" w:sz="0" w:space="0" w:color="auto"/>
        <w:bottom w:val="none" w:sz="0" w:space="0" w:color="auto"/>
        <w:right w:val="none" w:sz="0" w:space="0" w:color="auto"/>
      </w:divBdr>
      <w:divsChild>
        <w:div w:id="1383990566">
          <w:marLeft w:val="0"/>
          <w:marRight w:val="0"/>
          <w:marTop w:val="0"/>
          <w:marBottom w:val="0"/>
          <w:divBdr>
            <w:top w:val="none" w:sz="0" w:space="0" w:color="auto"/>
            <w:left w:val="none" w:sz="0" w:space="0" w:color="auto"/>
            <w:bottom w:val="none" w:sz="0" w:space="0" w:color="auto"/>
            <w:right w:val="none" w:sz="0" w:space="0" w:color="auto"/>
          </w:divBdr>
          <w:divsChild>
            <w:div w:id="210194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1445">
      <w:bodyDiv w:val="1"/>
      <w:marLeft w:val="0"/>
      <w:marRight w:val="0"/>
      <w:marTop w:val="0"/>
      <w:marBottom w:val="0"/>
      <w:divBdr>
        <w:top w:val="none" w:sz="0" w:space="0" w:color="auto"/>
        <w:left w:val="none" w:sz="0" w:space="0" w:color="auto"/>
        <w:bottom w:val="none" w:sz="0" w:space="0" w:color="auto"/>
        <w:right w:val="none" w:sz="0" w:space="0" w:color="auto"/>
      </w:divBdr>
    </w:div>
    <w:div w:id="507333610">
      <w:bodyDiv w:val="1"/>
      <w:marLeft w:val="0"/>
      <w:marRight w:val="0"/>
      <w:marTop w:val="0"/>
      <w:marBottom w:val="0"/>
      <w:divBdr>
        <w:top w:val="none" w:sz="0" w:space="0" w:color="auto"/>
        <w:left w:val="none" w:sz="0" w:space="0" w:color="auto"/>
        <w:bottom w:val="none" w:sz="0" w:space="0" w:color="auto"/>
        <w:right w:val="none" w:sz="0" w:space="0" w:color="auto"/>
      </w:divBdr>
    </w:div>
    <w:div w:id="507453305">
      <w:bodyDiv w:val="1"/>
      <w:marLeft w:val="0"/>
      <w:marRight w:val="0"/>
      <w:marTop w:val="0"/>
      <w:marBottom w:val="0"/>
      <w:divBdr>
        <w:top w:val="none" w:sz="0" w:space="0" w:color="auto"/>
        <w:left w:val="none" w:sz="0" w:space="0" w:color="auto"/>
        <w:bottom w:val="none" w:sz="0" w:space="0" w:color="auto"/>
        <w:right w:val="none" w:sz="0" w:space="0" w:color="auto"/>
      </w:divBdr>
    </w:div>
    <w:div w:id="542451006">
      <w:bodyDiv w:val="1"/>
      <w:marLeft w:val="0"/>
      <w:marRight w:val="0"/>
      <w:marTop w:val="0"/>
      <w:marBottom w:val="0"/>
      <w:divBdr>
        <w:top w:val="none" w:sz="0" w:space="0" w:color="auto"/>
        <w:left w:val="none" w:sz="0" w:space="0" w:color="auto"/>
        <w:bottom w:val="none" w:sz="0" w:space="0" w:color="auto"/>
        <w:right w:val="none" w:sz="0" w:space="0" w:color="auto"/>
      </w:divBdr>
    </w:div>
    <w:div w:id="552741574">
      <w:bodyDiv w:val="1"/>
      <w:marLeft w:val="0"/>
      <w:marRight w:val="0"/>
      <w:marTop w:val="0"/>
      <w:marBottom w:val="0"/>
      <w:divBdr>
        <w:top w:val="none" w:sz="0" w:space="0" w:color="auto"/>
        <w:left w:val="none" w:sz="0" w:space="0" w:color="auto"/>
        <w:bottom w:val="none" w:sz="0" w:space="0" w:color="auto"/>
        <w:right w:val="none" w:sz="0" w:space="0" w:color="auto"/>
      </w:divBdr>
    </w:div>
    <w:div w:id="572857974">
      <w:bodyDiv w:val="1"/>
      <w:marLeft w:val="0"/>
      <w:marRight w:val="0"/>
      <w:marTop w:val="0"/>
      <w:marBottom w:val="0"/>
      <w:divBdr>
        <w:top w:val="none" w:sz="0" w:space="0" w:color="auto"/>
        <w:left w:val="none" w:sz="0" w:space="0" w:color="auto"/>
        <w:bottom w:val="none" w:sz="0" w:space="0" w:color="auto"/>
        <w:right w:val="none" w:sz="0" w:space="0" w:color="auto"/>
      </w:divBdr>
    </w:div>
    <w:div w:id="586380369">
      <w:bodyDiv w:val="1"/>
      <w:marLeft w:val="0"/>
      <w:marRight w:val="0"/>
      <w:marTop w:val="0"/>
      <w:marBottom w:val="0"/>
      <w:divBdr>
        <w:top w:val="none" w:sz="0" w:space="0" w:color="auto"/>
        <w:left w:val="none" w:sz="0" w:space="0" w:color="auto"/>
        <w:bottom w:val="none" w:sz="0" w:space="0" w:color="auto"/>
        <w:right w:val="none" w:sz="0" w:space="0" w:color="auto"/>
      </w:divBdr>
    </w:div>
    <w:div w:id="586767263">
      <w:bodyDiv w:val="1"/>
      <w:marLeft w:val="0"/>
      <w:marRight w:val="0"/>
      <w:marTop w:val="0"/>
      <w:marBottom w:val="0"/>
      <w:divBdr>
        <w:top w:val="none" w:sz="0" w:space="0" w:color="auto"/>
        <w:left w:val="none" w:sz="0" w:space="0" w:color="auto"/>
        <w:bottom w:val="none" w:sz="0" w:space="0" w:color="auto"/>
        <w:right w:val="none" w:sz="0" w:space="0" w:color="auto"/>
      </w:divBdr>
    </w:div>
    <w:div w:id="611480691">
      <w:bodyDiv w:val="1"/>
      <w:marLeft w:val="0"/>
      <w:marRight w:val="0"/>
      <w:marTop w:val="0"/>
      <w:marBottom w:val="0"/>
      <w:divBdr>
        <w:top w:val="none" w:sz="0" w:space="0" w:color="auto"/>
        <w:left w:val="none" w:sz="0" w:space="0" w:color="auto"/>
        <w:bottom w:val="none" w:sz="0" w:space="0" w:color="auto"/>
        <w:right w:val="none" w:sz="0" w:space="0" w:color="auto"/>
      </w:divBdr>
    </w:div>
    <w:div w:id="614681498">
      <w:bodyDiv w:val="1"/>
      <w:marLeft w:val="0"/>
      <w:marRight w:val="0"/>
      <w:marTop w:val="0"/>
      <w:marBottom w:val="0"/>
      <w:divBdr>
        <w:top w:val="none" w:sz="0" w:space="0" w:color="auto"/>
        <w:left w:val="none" w:sz="0" w:space="0" w:color="auto"/>
        <w:bottom w:val="none" w:sz="0" w:space="0" w:color="auto"/>
        <w:right w:val="none" w:sz="0" w:space="0" w:color="auto"/>
      </w:divBdr>
    </w:div>
    <w:div w:id="616058144">
      <w:bodyDiv w:val="1"/>
      <w:marLeft w:val="0"/>
      <w:marRight w:val="0"/>
      <w:marTop w:val="0"/>
      <w:marBottom w:val="0"/>
      <w:divBdr>
        <w:top w:val="none" w:sz="0" w:space="0" w:color="auto"/>
        <w:left w:val="none" w:sz="0" w:space="0" w:color="auto"/>
        <w:bottom w:val="none" w:sz="0" w:space="0" w:color="auto"/>
        <w:right w:val="none" w:sz="0" w:space="0" w:color="auto"/>
      </w:divBdr>
    </w:div>
    <w:div w:id="618950458">
      <w:bodyDiv w:val="1"/>
      <w:marLeft w:val="0"/>
      <w:marRight w:val="0"/>
      <w:marTop w:val="0"/>
      <w:marBottom w:val="0"/>
      <w:divBdr>
        <w:top w:val="none" w:sz="0" w:space="0" w:color="auto"/>
        <w:left w:val="none" w:sz="0" w:space="0" w:color="auto"/>
        <w:bottom w:val="none" w:sz="0" w:space="0" w:color="auto"/>
        <w:right w:val="none" w:sz="0" w:space="0" w:color="auto"/>
      </w:divBdr>
    </w:div>
    <w:div w:id="631449552">
      <w:bodyDiv w:val="1"/>
      <w:marLeft w:val="0"/>
      <w:marRight w:val="0"/>
      <w:marTop w:val="0"/>
      <w:marBottom w:val="0"/>
      <w:divBdr>
        <w:top w:val="none" w:sz="0" w:space="0" w:color="auto"/>
        <w:left w:val="none" w:sz="0" w:space="0" w:color="auto"/>
        <w:bottom w:val="none" w:sz="0" w:space="0" w:color="auto"/>
        <w:right w:val="none" w:sz="0" w:space="0" w:color="auto"/>
      </w:divBdr>
    </w:div>
    <w:div w:id="671026916">
      <w:bodyDiv w:val="1"/>
      <w:marLeft w:val="0"/>
      <w:marRight w:val="0"/>
      <w:marTop w:val="0"/>
      <w:marBottom w:val="0"/>
      <w:divBdr>
        <w:top w:val="none" w:sz="0" w:space="0" w:color="auto"/>
        <w:left w:val="none" w:sz="0" w:space="0" w:color="auto"/>
        <w:bottom w:val="none" w:sz="0" w:space="0" w:color="auto"/>
        <w:right w:val="none" w:sz="0" w:space="0" w:color="auto"/>
      </w:divBdr>
    </w:div>
    <w:div w:id="683553550">
      <w:bodyDiv w:val="1"/>
      <w:marLeft w:val="0"/>
      <w:marRight w:val="0"/>
      <w:marTop w:val="0"/>
      <w:marBottom w:val="0"/>
      <w:divBdr>
        <w:top w:val="none" w:sz="0" w:space="0" w:color="auto"/>
        <w:left w:val="none" w:sz="0" w:space="0" w:color="auto"/>
        <w:bottom w:val="none" w:sz="0" w:space="0" w:color="auto"/>
        <w:right w:val="none" w:sz="0" w:space="0" w:color="auto"/>
      </w:divBdr>
    </w:div>
    <w:div w:id="706374251">
      <w:bodyDiv w:val="1"/>
      <w:marLeft w:val="0"/>
      <w:marRight w:val="0"/>
      <w:marTop w:val="0"/>
      <w:marBottom w:val="0"/>
      <w:divBdr>
        <w:top w:val="none" w:sz="0" w:space="0" w:color="auto"/>
        <w:left w:val="none" w:sz="0" w:space="0" w:color="auto"/>
        <w:bottom w:val="none" w:sz="0" w:space="0" w:color="auto"/>
        <w:right w:val="none" w:sz="0" w:space="0" w:color="auto"/>
      </w:divBdr>
    </w:div>
    <w:div w:id="718482638">
      <w:bodyDiv w:val="1"/>
      <w:marLeft w:val="0"/>
      <w:marRight w:val="0"/>
      <w:marTop w:val="0"/>
      <w:marBottom w:val="0"/>
      <w:divBdr>
        <w:top w:val="none" w:sz="0" w:space="0" w:color="auto"/>
        <w:left w:val="none" w:sz="0" w:space="0" w:color="auto"/>
        <w:bottom w:val="none" w:sz="0" w:space="0" w:color="auto"/>
        <w:right w:val="none" w:sz="0" w:space="0" w:color="auto"/>
      </w:divBdr>
    </w:div>
    <w:div w:id="727145951">
      <w:bodyDiv w:val="1"/>
      <w:marLeft w:val="0"/>
      <w:marRight w:val="0"/>
      <w:marTop w:val="0"/>
      <w:marBottom w:val="0"/>
      <w:divBdr>
        <w:top w:val="none" w:sz="0" w:space="0" w:color="auto"/>
        <w:left w:val="none" w:sz="0" w:space="0" w:color="auto"/>
        <w:bottom w:val="none" w:sz="0" w:space="0" w:color="auto"/>
        <w:right w:val="none" w:sz="0" w:space="0" w:color="auto"/>
      </w:divBdr>
    </w:div>
    <w:div w:id="742798042">
      <w:bodyDiv w:val="1"/>
      <w:marLeft w:val="0"/>
      <w:marRight w:val="0"/>
      <w:marTop w:val="0"/>
      <w:marBottom w:val="0"/>
      <w:divBdr>
        <w:top w:val="none" w:sz="0" w:space="0" w:color="auto"/>
        <w:left w:val="none" w:sz="0" w:space="0" w:color="auto"/>
        <w:bottom w:val="none" w:sz="0" w:space="0" w:color="auto"/>
        <w:right w:val="none" w:sz="0" w:space="0" w:color="auto"/>
      </w:divBdr>
    </w:div>
    <w:div w:id="748159720">
      <w:bodyDiv w:val="1"/>
      <w:marLeft w:val="0"/>
      <w:marRight w:val="0"/>
      <w:marTop w:val="0"/>
      <w:marBottom w:val="0"/>
      <w:divBdr>
        <w:top w:val="none" w:sz="0" w:space="0" w:color="auto"/>
        <w:left w:val="none" w:sz="0" w:space="0" w:color="auto"/>
        <w:bottom w:val="none" w:sz="0" w:space="0" w:color="auto"/>
        <w:right w:val="none" w:sz="0" w:space="0" w:color="auto"/>
      </w:divBdr>
    </w:div>
    <w:div w:id="827597134">
      <w:bodyDiv w:val="1"/>
      <w:marLeft w:val="0"/>
      <w:marRight w:val="0"/>
      <w:marTop w:val="0"/>
      <w:marBottom w:val="0"/>
      <w:divBdr>
        <w:top w:val="none" w:sz="0" w:space="0" w:color="auto"/>
        <w:left w:val="none" w:sz="0" w:space="0" w:color="auto"/>
        <w:bottom w:val="none" w:sz="0" w:space="0" w:color="auto"/>
        <w:right w:val="none" w:sz="0" w:space="0" w:color="auto"/>
      </w:divBdr>
    </w:div>
    <w:div w:id="831990524">
      <w:bodyDiv w:val="1"/>
      <w:marLeft w:val="0"/>
      <w:marRight w:val="0"/>
      <w:marTop w:val="0"/>
      <w:marBottom w:val="0"/>
      <w:divBdr>
        <w:top w:val="none" w:sz="0" w:space="0" w:color="auto"/>
        <w:left w:val="none" w:sz="0" w:space="0" w:color="auto"/>
        <w:bottom w:val="none" w:sz="0" w:space="0" w:color="auto"/>
        <w:right w:val="none" w:sz="0" w:space="0" w:color="auto"/>
      </w:divBdr>
    </w:div>
    <w:div w:id="833256639">
      <w:bodyDiv w:val="1"/>
      <w:marLeft w:val="0"/>
      <w:marRight w:val="0"/>
      <w:marTop w:val="0"/>
      <w:marBottom w:val="0"/>
      <w:divBdr>
        <w:top w:val="none" w:sz="0" w:space="0" w:color="auto"/>
        <w:left w:val="none" w:sz="0" w:space="0" w:color="auto"/>
        <w:bottom w:val="none" w:sz="0" w:space="0" w:color="auto"/>
        <w:right w:val="none" w:sz="0" w:space="0" w:color="auto"/>
      </w:divBdr>
    </w:div>
    <w:div w:id="836068823">
      <w:bodyDiv w:val="1"/>
      <w:marLeft w:val="0"/>
      <w:marRight w:val="0"/>
      <w:marTop w:val="0"/>
      <w:marBottom w:val="0"/>
      <w:divBdr>
        <w:top w:val="none" w:sz="0" w:space="0" w:color="auto"/>
        <w:left w:val="none" w:sz="0" w:space="0" w:color="auto"/>
        <w:bottom w:val="none" w:sz="0" w:space="0" w:color="auto"/>
        <w:right w:val="none" w:sz="0" w:space="0" w:color="auto"/>
      </w:divBdr>
    </w:div>
    <w:div w:id="840971906">
      <w:bodyDiv w:val="1"/>
      <w:marLeft w:val="0"/>
      <w:marRight w:val="0"/>
      <w:marTop w:val="0"/>
      <w:marBottom w:val="0"/>
      <w:divBdr>
        <w:top w:val="none" w:sz="0" w:space="0" w:color="auto"/>
        <w:left w:val="none" w:sz="0" w:space="0" w:color="auto"/>
        <w:bottom w:val="none" w:sz="0" w:space="0" w:color="auto"/>
        <w:right w:val="none" w:sz="0" w:space="0" w:color="auto"/>
      </w:divBdr>
    </w:div>
    <w:div w:id="850922163">
      <w:bodyDiv w:val="1"/>
      <w:marLeft w:val="0"/>
      <w:marRight w:val="0"/>
      <w:marTop w:val="0"/>
      <w:marBottom w:val="0"/>
      <w:divBdr>
        <w:top w:val="none" w:sz="0" w:space="0" w:color="auto"/>
        <w:left w:val="none" w:sz="0" w:space="0" w:color="auto"/>
        <w:bottom w:val="none" w:sz="0" w:space="0" w:color="auto"/>
        <w:right w:val="none" w:sz="0" w:space="0" w:color="auto"/>
      </w:divBdr>
    </w:div>
    <w:div w:id="861895474">
      <w:bodyDiv w:val="1"/>
      <w:marLeft w:val="0"/>
      <w:marRight w:val="0"/>
      <w:marTop w:val="0"/>
      <w:marBottom w:val="0"/>
      <w:divBdr>
        <w:top w:val="none" w:sz="0" w:space="0" w:color="auto"/>
        <w:left w:val="none" w:sz="0" w:space="0" w:color="auto"/>
        <w:bottom w:val="none" w:sz="0" w:space="0" w:color="auto"/>
        <w:right w:val="none" w:sz="0" w:space="0" w:color="auto"/>
      </w:divBdr>
      <w:divsChild>
        <w:div w:id="1991403301">
          <w:marLeft w:val="0"/>
          <w:marRight w:val="0"/>
          <w:marTop w:val="0"/>
          <w:marBottom w:val="0"/>
          <w:divBdr>
            <w:top w:val="none" w:sz="0" w:space="0" w:color="auto"/>
            <w:left w:val="none" w:sz="0" w:space="0" w:color="auto"/>
            <w:bottom w:val="none" w:sz="0" w:space="0" w:color="auto"/>
            <w:right w:val="none" w:sz="0" w:space="0" w:color="auto"/>
          </w:divBdr>
          <w:divsChild>
            <w:div w:id="1544636611">
              <w:marLeft w:val="0"/>
              <w:marRight w:val="0"/>
              <w:marTop w:val="0"/>
              <w:marBottom w:val="0"/>
              <w:divBdr>
                <w:top w:val="none" w:sz="0" w:space="0" w:color="auto"/>
                <w:left w:val="none" w:sz="0" w:space="0" w:color="auto"/>
                <w:bottom w:val="none" w:sz="0" w:space="0" w:color="auto"/>
                <w:right w:val="none" w:sz="0" w:space="0" w:color="auto"/>
              </w:divBdr>
              <w:divsChild>
                <w:div w:id="20153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366835">
      <w:bodyDiv w:val="1"/>
      <w:marLeft w:val="0"/>
      <w:marRight w:val="0"/>
      <w:marTop w:val="0"/>
      <w:marBottom w:val="0"/>
      <w:divBdr>
        <w:top w:val="none" w:sz="0" w:space="0" w:color="auto"/>
        <w:left w:val="none" w:sz="0" w:space="0" w:color="auto"/>
        <w:bottom w:val="none" w:sz="0" w:space="0" w:color="auto"/>
        <w:right w:val="none" w:sz="0" w:space="0" w:color="auto"/>
      </w:divBdr>
    </w:div>
    <w:div w:id="867328446">
      <w:bodyDiv w:val="1"/>
      <w:marLeft w:val="0"/>
      <w:marRight w:val="0"/>
      <w:marTop w:val="0"/>
      <w:marBottom w:val="0"/>
      <w:divBdr>
        <w:top w:val="none" w:sz="0" w:space="0" w:color="auto"/>
        <w:left w:val="none" w:sz="0" w:space="0" w:color="auto"/>
        <w:bottom w:val="none" w:sz="0" w:space="0" w:color="auto"/>
        <w:right w:val="none" w:sz="0" w:space="0" w:color="auto"/>
      </w:divBdr>
    </w:div>
    <w:div w:id="901330986">
      <w:bodyDiv w:val="1"/>
      <w:marLeft w:val="0"/>
      <w:marRight w:val="0"/>
      <w:marTop w:val="0"/>
      <w:marBottom w:val="0"/>
      <w:divBdr>
        <w:top w:val="none" w:sz="0" w:space="0" w:color="auto"/>
        <w:left w:val="none" w:sz="0" w:space="0" w:color="auto"/>
        <w:bottom w:val="none" w:sz="0" w:space="0" w:color="auto"/>
        <w:right w:val="none" w:sz="0" w:space="0" w:color="auto"/>
      </w:divBdr>
    </w:div>
    <w:div w:id="932081564">
      <w:bodyDiv w:val="1"/>
      <w:marLeft w:val="0"/>
      <w:marRight w:val="0"/>
      <w:marTop w:val="0"/>
      <w:marBottom w:val="0"/>
      <w:divBdr>
        <w:top w:val="none" w:sz="0" w:space="0" w:color="auto"/>
        <w:left w:val="none" w:sz="0" w:space="0" w:color="auto"/>
        <w:bottom w:val="none" w:sz="0" w:space="0" w:color="auto"/>
        <w:right w:val="none" w:sz="0" w:space="0" w:color="auto"/>
      </w:divBdr>
    </w:div>
    <w:div w:id="958024309">
      <w:bodyDiv w:val="1"/>
      <w:marLeft w:val="0"/>
      <w:marRight w:val="0"/>
      <w:marTop w:val="0"/>
      <w:marBottom w:val="0"/>
      <w:divBdr>
        <w:top w:val="none" w:sz="0" w:space="0" w:color="auto"/>
        <w:left w:val="none" w:sz="0" w:space="0" w:color="auto"/>
        <w:bottom w:val="none" w:sz="0" w:space="0" w:color="auto"/>
        <w:right w:val="none" w:sz="0" w:space="0" w:color="auto"/>
      </w:divBdr>
    </w:div>
    <w:div w:id="959990309">
      <w:bodyDiv w:val="1"/>
      <w:marLeft w:val="0"/>
      <w:marRight w:val="0"/>
      <w:marTop w:val="0"/>
      <w:marBottom w:val="0"/>
      <w:divBdr>
        <w:top w:val="none" w:sz="0" w:space="0" w:color="auto"/>
        <w:left w:val="none" w:sz="0" w:space="0" w:color="auto"/>
        <w:bottom w:val="none" w:sz="0" w:space="0" w:color="auto"/>
        <w:right w:val="none" w:sz="0" w:space="0" w:color="auto"/>
      </w:divBdr>
    </w:div>
    <w:div w:id="1009478334">
      <w:bodyDiv w:val="1"/>
      <w:marLeft w:val="0"/>
      <w:marRight w:val="0"/>
      <w:marTop w:val="0"/>
      <w:marBottom w:val="0"/>
      <w:divBdr>
        <w:top w:val="none" w:sz="0" w:space="0" w:color="auto"/>
        <w:left w:val="none" w:sz="0" w:space="0" w:color="auto"/>
        <w:bottom w:val="none" w:sz="0" w:space="0" w:color="auto"/>
        <w:right w:val="none" w:sz="0" w:space="0" w:color="auto"/>
      </w:divBdr>
    </w:div>
    <w:div w:id="1046636062">
      <w:bodyDiv w:val="1"/>
      <w:marLeft w:val="0"/>
      <w:marRight w:val="0"/>
      <w:marTop w:val="0"/>
      <w:marBottom w:val="0"/>
      <w:divBdr>
        <w:top w:val="none" w:sz="0" w:space="0" w:color="auto"/>
        <w:left w:val="none" w:sz="0" w:space="0" w:color="auto"/>
        <w:bottom w:val="none" w:sz="0" w:space="0" w:color="auto"/>
        <w:right w:val="none" w:sz="0" w:space="0" w:color="auto"/>
      </w:divBdr>
    </w:div>
    <w:div w:id="1095133103">
      <w:bodyDiv w:val="1"/>
      <w:marLeft w:val="0"/>
      <w:marRight w:val="0"/>
      <w:marTop w:val="0"/>
      <w:marBottom w:val="0"/>
      <w:divBdr>
        <w:top w:val="none" w:sz="0" w:space="0" w:color="auto"/>
        <w:left w:val="none" w:sz="0" w:space="0" w:color="auto"/>
        <w:bottom w:val="none" w:sz="0" w:space="0" w:color="auto"/>
        <w:right w:val="none" w:sz="0" w:space="0" w:color="auto"/>
      </w:divBdr>
    </w:div>
    <w:div w:id="1111894983">
      <w:bodyDiv w:val="1"/>
      <w:marLeft w:val="0"/>
      <w:marRight w:val="0"/>
      <w:marTop w:val="0"/>
      <w:marBottom w:val="0"/>
      <w:divBdr>
        <w:top w:val="none" w:sz="0" w:space="0" w:color="auto"/>
        <w:left w:val="none" w:sz="0" w:space="0" w:color="auto"/>
        <w:bottom w:val="none" w:sz="0" w:space="0" w:color="auto"/>
        <w:right w:val="none" w:sz="0" w:space="0" w:color="auto"/>
      </w:divBdr>
    </w:div>
    <w:div w:id="1117680707">
      <w:bodyDiv w:val="1"/>
      <w:marLeft w:val="0"/>
      <w:marRight w:val="0"/>
      <w:marTop w:val="0"/>
      <w:marBottom w:val="0"/>
      <w:divBdr>
        <w:top w:val="none" w:sz="0" w:space="0" w:color="auto"/>
        <w:left w:val="none" w:sz="0" w:space="0" w:color="auto"/>
        <w:bottom w:val="none" w:sz="0" w:space="0" w:color="auto"/>
        <w:right w:val="none" w:sz="0" w:space="0" w:color="auto"/>
      </w:divBdr>
    </w:div>
    <w:div w:id="1120996258">
      <w:bodyDiv w:val="1"/>
      <w:marLeft w:val="0"/>
      <w:marRight w:val="0"/>
      <w:marTop w:val="0"/>
      <w:marBottom w:val="0"/>
      <w:divBdr>
        <w:top w:val="none" w:sz="0" w:space="0" w:color="auto"/>
        <w:left w:val="none" w:sz="0" w:space="0" w:color="auto"/>
        <w:bottom w:val="none" w:sz="0" w:space="0" w:color="auto"/>
        <w:right w:val="none" w:sz="0" w:space="0" w:color="auto"/>
      </w:divBdr>
    </w:div>
    <w:div w:id="1130855811">
      <w:bodyDiv w:val="1"/>
      <w:marLeft w:val="0"/>
      <w:marRight w:val="0"/>
      <w:marTop w:val="0"/>
      <w:marBottom w:val="0"/>
      <w:divBdr>
        <w:top w:val="none" w:sz="0" w:space="0" w:color="auto"/>
        <w:left w:val="none" w:sz="0" w:space="0" w:color="auto"/>
        <w:bottom w:val="none" w:sz="0" w:space="0" w:color="auto"/>
        <w:right w:val="none" w:sz="0" w:space="0" w:color="auto"/>
      </w:divBdr>
    </w:div>
    <w:div w:id="1134251312">
      <w:bodyDiv w:val="1"/>
      <w:marLeft w:val="0"/>
      <w:marRight w:val="0"/>
      <w:marTop w:val="0"/>
      <w:marBottom w:val="0"/>
      <w:divBdr>
        <w:top w:val="none" w:sz="0" w:space="0" w:color="auto"/>
        <w:left w:val="none" w:sz="0" w:space="0" w:color="auto"/>
        <w:bottom w:val="none" w:sz="0" w:space="0" w:color="auto"/>
        <w:right w:val="none" w:sz="0" w:space="0" w:color="auto"/>
      </w:divBdr>
    </w:div>
    <w:div w:id="1190877194">
      <w:bodyDiv w:val="1"/>
      <w:marLeft w:val="0"/>
      <w:marRight w:val="0"/>
      <w:marTop w:val="0"/>
      <w:marBottom w:val="0"/>
      <w:divBdr>
        <w:top w:val="none" w:sz="0" w:space="0" w:color="auto"/>
        <w:left w:val="none" w:sz="0" w:space="0" w:color="auto"/>
        <w:bottom w:val="none" w:sz="0" w:space="0" w:color="auto"/>
        <w:right w:val="none" w:sz="0" w:space="0" w:color="auto"/>
      </w:divBdr>
    </w:div>
    <w:div w:id="1204751997">
      <w:bodyDiv w:val="1"/>
      <w:marLeft w:val="0"/>
      <w:marRight w:val="0"/>
      <w:marTop w:val="0"/>
      <w:marBottom w:val="0"/>
      <w:divBdr>
        <w:top w:val="none" w:sz="0" w:space="0" w:color="auto"/>
        <w:left w:val="none" w:sz="0" w:space="0" w:color="auto"/>
        <w:bottom w:val="none" w:sz="0" w:space="0" w:color="auto"/>
        <w:right w:val="none" w:sz="0" w:space="0" w:color="auto"/>
      </w:divBdr>
    </w:div>
    <w:div w:id="1251086527">
      <w:bodyDiv w:val="1"/>
      <w:marLeft w:val="0"/>
      <w:marRight w:val="0"/>
      <w:marTop w:val="0"/>
      <w:marBottom w:val="0"/>
      <w:divBdr>
        <w:top w:val="none" w:sz="0" w:space="0" w:color="auto"/>
        <w:left w:val="none" w:sz="0" w:space="0" w:color="auto"/>
        <w:bottom w:val="none" w:sz="0" w:space="0" w:color="auto"/>
        <w:right w:val="none" w:sz="0" w:space="0" w:color="auto"/>
      </w:divBdr>
    </w:div>
    <w:div w:id="1254826553">
      <w:bodyDiv w:val="1"/>
      <w:marLeft w:val="0"/>
      <w:marRight w:val="0"/>
      <w:marTop w:val="0"/>
      <w:marBottom w:val="0"/>
      <w:divBdr>
        <w:top w:val="none" w:sz="0" w:space="0" w:color="auto"/>
        <w:left w:val="none" w:sz="0" w:space="0" w:color="auto"/>
        <w:bottom w:val="none" w:sz="0" w:space="0" w:color="auto"/>
        <w:right w:val="none" w:sz="0" w:space="0" w:color="auto"/>
      </w:divBdr>
    </w:div>
    <w:div w:id="1259018683">
      <w:bodyDiv w:val="1"/>
      <w:marLeft w:val="0"/>
      <w:marRight w:val="0"/>
      <w:marTop w:val="0"/>
      <w:marBottom w:val="0"/>
      <w:divBdr>
        <w:top w:val="none" w:sz="0" w:space="0" w:color="auto"/>
        <w:left w:val="none" w:sz="0" w:space="0" w:color="auto"/>
        <w:bottom w:val="none" w:sz="0" w:space="0" w:color="auto"/>
        <w:right w:val="none" w:sz="0" w:space="0" w:color="auto"/>
      </w:divBdr>
    </w:div>
    <w:div w:id="1265311554">
      <w:bodyDiv w:val="1"/>
      <w:marLeft w:val="0"/>
      <w:marRight w:val="0"/>
      <w:marTop w:val="0"/>
      <w:marBottom w:val="0"/>
      <w:divBdr>
        <w:top w:val="none" w:sz="0" w:space="0" w:color="auto"/>
        <w:left w:val="none" w:sz="0" w:space="0" w:color="auto"/>
        <w:bottom w:val="none" w:sz="0" w:space="0" w:color="auto"/>
        <w:right w:val="none" w:sz="0" w:space="0" w:color="auto"/>
      </w:divBdr>
    </w:div>
    <w:div w:id="1282568717">
      <w:bodyDiv w:val="1"/>
      <w:marLeft w:val="0"/>
      <w:marRight w:val="0"/>
      <w:marTop w:val="0"/>
      <w:marBottom w:val="0"/>
      <w:divBdr>
        <w:top w:val="none" w:sz="0" w:space="0" w:color="auto"/>
        <w:left w:val="none" w:sz="0" w:space="0" w:color="auto"/>
        <w:bottom w:val="none" w:sz="0" w:space="0" w:color="auto"/>
        <w:right w:val="none" w:sz="0" w:space="0" w:color="auto"/>
      </w:divBdr>
    </w:div>
    <w:div w:id="1302266960">
      <w:bodyDiv w:val="1"/>
      <w:marLeft w:val="0"/>
      <w:marRight w:val="0"/>
      <w:marTop w:val="0"/>
      <w:marBottom w:val="0"/>
      <w:divBdr>
        <w:top w:val="none" w:sz="0" w:space="0" w:color="auto"/>
        <w:left w:val="none" w:sz="0" w:space="0" w:color="auto"/>
        <w:bottom w:val="none" w:sz="0" w:space="0" w:color="auto"/>
        <w:right w:val="none" w:sz="0" w:space="0" w:color="auto"/>
      </w:divBdr>
    </w:div>
    <w:div w:id="1313365617">
      <w:bodyDiv w:val="1"/>
      <w:marLeft w:val="0"/>
      <w:marRight w:val="0"/>
      <w:marTop w:val="0"/>
      <w:marBottom w:val="0"/>
      <w:divBdr>
        <w:top w:val="none" w:sz="0" w:space="0" w:color="auto"/>
        <w:left w:val="none" w:sz="0" w:space="0" w:color="auto"/>
        <w:bottom w:val="none" w:sz="0" w:space="0" w:color="auto"/>
        <w:right w:val="none" w:sz="0" w:space="0" w:color="auto"/>
      </w:divBdr>
    </w:div>
    <w:div w:id="1329020455">
      <w:bodyDiv w:val="1"/>
      <w:marLeft w:val="0"/>
      <w:marRight w:val="0"/>
      <w:marTop w:val="0"/>
      <w:marBottom w:val="0"/>
      <w:divBdr>
        <w:top w:val="none" w:sz="0" w:space="0" w:color="auto"/>
        <w:left w:val="none" w:sz="0" w:space="0" w:color="auto"/>
        <w:bottom w:val="none" w:sz="0" w:space="0" w:color="auto"/>
        <w:right w:val="none" w:sz="0" w:space="0" w:color="auto"/>
      </w:divBdr>
    </w:div>
    <w:div w:id="1346596961">
      <w:bodyDiv w:val="1"/>
      <w:marLeft w:val="0"/>
      <w:marRight w:val="0"/>
      <w:marTop w:val="0"/>
      <w:marBottom w:val="0"/>
      <w:divBdr>
        <w:top w:val="none" w:sz="0" w:space="0" w:color="auto"/>
        <w:left w:val="none" w:sz="0" w:space="0" w:color="auto"/>
        <w:bottom w:val="none" w:sz="0" w:space="0" w:color="auto"/>
        <w:right w:val="none" w:sz="0" w:space="0" w:color="auto"/>
      </w:divBdr>
    </w:div>
    <w:div w:id="1357929851">
      <w:bodyDiv w:val="1"/>
      <w:marLeft w:val="0"/>
      <w:marRight w:val="0"/>
      <w:marTop w:val="0"/>
      <w:marBottom w:val="0"/>
      <w:divBdr>
        <w:top w:val="none" w:sz="0" w:space="0" w:color="auto"/>
        <w:left w:val="none" w:sz="0" w:space="0" w:color="auto"/>
        <w:bottom w:val="none" w:sz="0" w:space="0" w:color="auto"/>
        <w:right w:val="none" w:sz="0" w:space="0" w:color="auto"/>
      </w:divBdr>
    </w:div>
    <w:div w:id="1359622324">
      <w:bodyDiv w:val="1"/>
      <w:marLeft w:val="0"/>
      <w:marRight w:val="0"/>
      <w:marTop w:val="0"/>
      <w:marBottom w:val="0"/>
      <w:divBdr>
        <w:top w:val="none" w:sz="0" w:space="0" w:color="auto"/>
        <w:left w:val="none" w:sz="0" w:space="0" w:color="auto"/>
        <w:bottom w:val="none" w:sz="0" w:space="0" w:color="auto"/>
        <w:right w:val="none" w:sz="0" w:space="0" w:color="auto"/>
      </w:divBdr>
    </w:div>
    <w:div w:id="1369649418">
      <w:bodyDiv w:val="1"/>
      <w:marLeft w:val="0"/>
      <w:marRight w:val="0"/>
      <w:marTop w:val="0"/>
      <w:marBottom w:val="0"/>
      <w:divBdr>
        <w:top w:val="none" w:sz="0" w:space="0" w:color="auto"/>
        <w:left w:val="none" w:sz="0" w:space="0" w:color="auto"/>
        <w:bottom w:val="none" w:sz="0" w:space="0" w:color="auto"/>
        <w:right w:val="none" w:sz="0" w:space="0" w:color="auto"/>
      </w:divBdr>
    </w:div>
    <w:div w:id="1373768741">
      <w:bodyDiv w:val="1"/>
      <w:marLeft w:val="0"/>
      <w:marRight w:val="0"/>
      <w:marTop w:val="0"/>
      <w:marBottom w:val="0"/>
      <w:divBdr>
        <w:top w:val="none" w:sz="0" w:space="0" w:color="auto"/>
        <w:left w:val="none" w:sz="0" w:space="0" w:color="auto"/>
        <w:bottom w:val="none" w:sz="0" w:space="0" w:color="auto"/>
        <w:right w:val="none" w:sz="0" w:space="0" w:color="auto"/>
      </w:divBdr>
    </w:div>
    <w:div w:id="1385062049">
      <w:bodyDiv w:val="1"/>
      <w:marLeft w:val="0"/>
      <w:marRight w:val="0"/>
      <w:marTop w:val="0"/>
      <w:marBottom w:val="0"/>
      <w:divBdr>
        <w:top w:val="none" w:sz="0" w:space="0" w:color="auto"/>
        <w:left w:val="none" w:sz="0" w:space="0" w:color="auto"/>
        <w:bottom w:val="none" w:sz="0" w:space="0" w:color="auto"/>
        <w:right w:val="none" w:sz="0" w:space="0" w:color="auto"/>
      </w:divBdr>
    </w:div>
    <w:div w:id="1388840232">
      <w:bodyDiv w:val="1"/>
      <w:marLeft w:val="0"/>
      <w:marRight w:val="0"/>
      <w:marTop w:val="0"/>
      <w:marBottom w:val="0"/>
      <w:divBdr>
        <w:top w:val="none" w:sz="0" w:space="0" w:color="auto"/>
        <w:left w:val="none" w:sz="0" w:space="0" w:color="auto"/>
        <w:bottom w:val="none" w:sz="0" w:space="0" w:color="auto"/>
        <w:right w:val="none" w:sz="0" w:space="0" w:color="auto"/>
      </w:divBdr>
    </w:div>
    <w:div w:id="1390768582">
      <w:bodyDiv w:val="1"/>
      <w:marLeft w:val="0"/>
      <w:marRight w:val="0"/>
      <w:marTop w:val="0"/>
      <w:marBottom w:val="0"/>
      <w:divBdr>
        <w:top w:val="none" w:sz="0" w:space="0" w:color="auto"/>
        <w:left w:val="none" w:sz="0" w:space="0" w:color="auto"/>
        <w:bottom w:val="none" w:sz="0" w:space="0" w:color="auto"/>
        <w:right w:val="none" w:sz="0" w:space="0" w:color="auto"/>
      </w:divBdr>
    </w:div>
    <w:div w:id="1399011215">
      <w:bodyDiv w:val="1"/>
      <w:marLeft w:val="0"/>
      <w:marRight w:val="0"/>
      <w:marTop w:val="0"/>
      <w:marBottom w:val="0"/>
      <w:divBdr>
        <w:top w:val="none" w:sz="0" w:space="0" w:color="auto"/>
        <w:left w:val="none" w:sz="0" w:space="0" w:color="auto"/>
        <w:bottom w:val="none" w:sz="0" w:space="0" w:color="auto"/>
        <w:right w:val="none" w:sz="0" w:space="0" w:color="auto"/>
      </w:divBdr>
    </w:div>
    <w:div w:id="1412657749">
      <w:bodyDiv w:val="1"/>
      <w:marLeft w:val="0"/>
      <w:marRight w:val="0"/>
      <w:marTop w:val="0"/>
      <w:marBottom w:val="0"/>
      <w:divBdr>
        <w:top w:val="none" w:sz="0" w:space="0" w:color="auto"/>
        <w:left w:val="none" w:sz="0" w:space="0" w:color="auto"/>
        <w:bottom w:val="none" w:sz="0" w:space="0" w:color="auto"/>
        <w:right w:val="none" w:sz="0" w:space="0" w:color="auto"/>
      </w:divBdr>
    </w:div>
    <w:div w:id="1424304987">
      <w:bodyDiv w:val="1"/>
      <w:marLeft w:val="0"/>
      <w:marRight w:val="0"/>
      <w:marTop w:val="0"/>
      <w:marBottom w:val="0"/>
      <w:divBdr>
        <w:top w:val="none" w:sz="0" w:space="0" w:color="auto"/>
        <w:left w:val="none" w:sz="0" w:space="0" w:color="auto"/>
        <w:bottom w:val="none" w:sz="0" w:space="0" w:color="auto"/>
        <w:right w:val="none" w:sz="0" w:space="0" w:color="auto"/>
      </w:divBdr>
    </w:div>
    <w:div w:id="1449663398">
      <w:bodyDiv w:val="1"/>
      <w:marLeft w:val="0"/>
      <w:marRight w:val="0"/>
      <w:marTop w:val="0"/>
      <w:marBottom w:val="0"/>
      <w:divBdr>
        <w:top w:val="none" w:sz="0" w:space="0" w:color="auto"/>
        <w:left w:val="none" w:sz="0" w:space="0" w:color="auto"/>
        <w:bottom w:val="none" w:sz="0" w:space="0" w:color="auto"/>
        <w:right w:val="none" w:sz="0" w:space="0" w:color="auto"/>
      </w:divBdr>
    </w:div>
    <w:div w:id="1508868021">
      <w:bodyDiv w:val="1"/>
      <w:marLeft w:val="0"/>
      <w:marRight w:val="0"/>
      <w:marTop w:val="0"/>
      <w:marBottom w:val="0"/>
      <w:divBdr>
        <w:top w:val="none" w:sz="0" w:space="0" w:color="auto"/>
        <w:left w:val="none" w:sz="0" w:space="0" w:color="auto"/>
        <w:bottom w:val="none" w:sz="0" w:space="0" w:color="auto"/>
        <w:right w:val="none" w:sz="0" w:space="0" w:color="auto"/>
      </w:divBdr>
    </w:div>
    <w:div w:id="1564491076">
      <w:bodyDiv w:val="1"/>
      <w:marLeft w:val="0"/>
      <w:marRight w:val="0"/>
      <w:marTop w:val="0"/>
      <w:marBottom w:val="0"/>
      <w:divBdr>
        <w:top w:val="none" w:sz="0" w:space="0" w:color="auto"/>
        <w:left w:val="none" w:sz="0" w:space="0" w:color="auto"/>
        <w:bottom w:val="none" w:sz="0" w:space="0" w:color="auto"/>
        <w:right w:val="none" w:sz="0" w:space="0" w:color="auto"/>
      </w:divBdr>
    </w:div>
    <w:div w:id="1576435711">
      <w:bodyDiv w:val="1"/>
      <w:marLeft w:val="0"/>
      <w:marRight w:val="0"/>
      <w:marTop w:val="0"/>
      <w:marBottom w:val="0"/>
      <w:divBdr>
        <w:top w:val="none" w:sz="0" w:space="0" w:color="auto"/>
        <w:left w:val="none" w:sz="0" w:space="0" w:color="auto"/>
        <w:bottom w:val="none" w:sz="0" w:space="0" w:color="auto"/>
        <w:right w:val="none" w:sz="0" w:space="0" w:color="auto"/>
      </w:divBdr>
    </w:div>
    <w:div w:id="1629897742">
      <w:bodyDiv w:val="1"/>
      <w:marLeft w:val="0"/>
      <w:marRight w:val="0"/>
      <w:marTop w:val="0"/>
      <w:marBottom w:val="0"/>
      <w:divBdr>
        <w:top w:val="none" w:sz="0" w:space="0" w:color="auto"/>
        <w:left w:val="none" w:sz="0" w:space="0" w:color="auto"/>
        <w:bottom w:val="none" w:sz="0" w:space="0" w:color="auto"/>
        <w:right w:val="none" w:sz="0" w:space="0" w:color="auto"/>
      </w:divBdr>
    </w:div>
    <w:div w:id="1646618858">
      <w:bodyDiv w:val="1"/>
      <w:marLeft w:val="0"/>
      <w:marRight w:val="0"/>
      <w:marTop w:val="0"/>
      <w:marBottom w:val="0"/>
      <w:divBdr>
        <w:top w:val="none" w:sz="0" w:space="0" w:color="auto"/>
        <w:left w:val="none" w:sz="0" w:space="0" w:color="auto"/>
        <w:bottom w:val="none" w:sz="0" w:space="0" w:color="auto"/>
        <w:right w:val="none" w:sz="0" w:space="0" w:color="auto"/>
      </w:divBdr>
    </w:div>
    <w:div w:id="1662658195">
      <w:bodyDiv w:val="1"/>
      <w:marLeft w:val="0"/>
      <w:marRight w:val="0"/>
      <w:marTop w:val="0"/>
      <w:marBottom w:val="0"/>
      <w:divBdr>
        <w:top w:val="none" w:sz="0" w:space="0" w:color="auto"/>
        <w:left w:val="none" w:sz="0" w:space="0" w:color="auto"/>
        <w:bottom w:val="none" w:sz="0" w:space="0" w:color="auto"/>
        <w:right w:val="none" w:sz="0" w:space="0" w:color="auto"/>
      </w:divBdr>
    </w:div>
    <w:div w:id="1712145333">
      <w:bodyDiv w:val="1"/>
      <w:marLeft w:val="0"/>
      <w:marRight w:val="0"/>
      <w:marTop w:val="0"/>
      <w:marBottom w:val="0"/>
      <w:divBdr>
        <w:top w:val="none" w:sz="0" w:space="0" w:color="auto"/>
        <w:left w:val="none" w:sz="0" w:space="0" w:color="auto"/>
        <w:bottom w:val="none" w:sz="0" w:space="0" w:color="auto"/>
        <w:right w:val="none" w:sz="0" w:space="0" w:color="auto"/>
      </w:divBdr>
    </w:div>
    <w:div w:id="1716419831">
      <w:bodyDiv w:val="1"/>
      <w:marLeft w:val="0"/>
      <w:marRight w:val="0"/>
      <w:marTop w:val="0"/>
      <w:marBottom w:val="0"/>
      <w:divBdr>
        <w:top w:val="none" w:sz="0" w:space="0" w:color="auto"/>
        <w:left w:val="none" w:sz="0" w:space="0" w:color="auto"/>
        <w:bottom w:val="none" w:sz="0" w:space="0" w:color="auto"/>
        <w:right w:val="none" w:sz="0" w:space="0" w:color="auto"/>
      </w:divBdr>
    </w:div>
    <w:div w:id="1717969919">
      <w:bodyDiv w:val="1"/>
      <w:marLeft w:val="0"/>
      <w:marRight w:val="0"/>
      <w:marTop w:val="0"/>
      <w:marBottom w:val="0"/>
      <w:divBdr>
        <w:top w:val="none" w:sz="0" w:space="0" w:color="auto"/>
        <w:left w:val="none" w:sz="0" w:space="0" w:color="auto"/>
        <w:bottom w:val="none" w:sz="0" w:space="0" w:color="auto"/>
        <w:right w:val="none" w:sz="0" w:space="0" w:color="auto"/>
      </w:divBdr>
    </w:div>
    <w:div w:id="1722484739">
      <w:bodyDiv w:val="1"/>
      <w:marLeft w:val="0"/>
      <w:marRight w:val="0"/>
      <w:marTop w:val="0"/>
      <w:marBottom w:val="0"/>
      <w:divBdr>
        <w:top w:val="none" w:sz="0" w:space="0" w:color="auto"/>
        <w:left w:val="none" w:sz="0" w:space="0" w:color="auto"/>
        <w:bottom w:val="none" w:sz="0" w:space="0" w:color="auto"/>
        <w:right w:val="none" w:sz="0" w:space="0" w:color="auto"/>
      </w:divBdr>
    </w:div>
    <w:div w:id="1761022913">
      <w:bodyDiv w:val="1"/>
      <w:marLeft w:val="0"/>
      <w:marRight w:val="0"/>
      <w:marTop w:val="0"/>
      <w:marBottom w:val="0"/>
      <w:divBdr>
        <w:top w:val="none" w:sz="0" w:space="0" w:color="auto"/>
        <w:left w:val="none" w:sz="0" w:space="0" w:color="auto"/>
        <w:bottom w:val="none" w:sz="0" w:space="0" w:color="auto"/>
        <w:right w:val="none" w:sz="0" w:space="0" w:color="auto"/>
      </w:divBdr>
    </w:div>
    <w:div w:id="1790050610">
      <w:bodyDiv w:val="1"/>
      <w:marLeft w:val="0"/>
      <w:marRight w:val="0"/>
      <w:marTop w:val="0"/>
      <w:marBottom w:val="0"/>
      <w:divBdr>
        <w:top w:val="none" w:sz="0" w:space="0" w:color="auto"/>
        <w:left w:val="none" w:sz="0" w:space="0" w:color="auto"/>
        <w:bottom w:val="none" w:sz="0" w:space="0" w:color="auto"/>
        <w:right w:val="none" w:sz="0" w:space="0" w:color="auto"/>
      </w:divBdr>
    </w:div>
    <w:div w:id="1791171341">
      <w:bodyDiv w:val="1"/>
      <w:marLeft w:val="0"/>
      <w:marRight w:val="0"/>
      <w:marTop w:val="0"/>
      <w:marBottom w:val="0"/>
      <w:divBdr>
        <w:top w:val="none" w:sz="0" w:space="0" w:color="auto"/>
        <w:left w:val="none" w:sz="0" w:space="0" w:color="auto"/>
        <w:bottom w:val="none" w:sz="0" w:space="0" w:color="auto"/>
        <w:right w:val="none" w:sz="0" w:space="0" w:color="auto"/>
      </w:divBdr>
    </w:div>
    <w:div w:id="1823035840">
      <w:bodyDiv w:val="1"/>
      <w:marLeft w:val="0"/>
      <w:marRight w:val="0"/>
      <w:marTop w:val="0"/>
      <w:marBottom w:val="0"/>
      <w:divBdr>
        <w:top w:val="none" w:sz="0" w:space="0" w:color="auto"/>
        <w:left w:val="none" w:sz="0" w:space="0" w:color="auto"/>
        <w:bottom w:val="none" w:sz="0" w:space="0" w:color="auto"/>
        <w:right w:val="none" w:sz="0" w:space="0" w:color="auto"/>
      </w:divBdr>
    </w:div>
    <w:div w:id="1828133858">
      <w:bodyDiv w:val="1"/>
      <w:marLeft w:val="0"/>
      <w:marRight w:val="0"/>
      <w:marTop w:val="0"/>
      <w:marBottom w:val="0"/>
      <w:divBdr>
        <w:top w:val="none" w:sz="0" w:space="0" w:color="auto"/>
        <w:left w:val="none" w:sz="0" w:space="0" w:color="auto"/>
        <w:bottom w:val="none" w:sz="0" w:space="0" w:color="auto"/>
        <w:right w:val="none" w:sz="0" w:space="0" w:color="auto"/>
      </w:divBdr>
    </w:div>
    <w:div w:id="1855604577">
      <w:bodyDiv w:val="1"/>
      <w:marLeft w:val="0"/>
      <w:marRight w:val="0"/>
      <w:marTop w:val="0"/>
      <w:marBottom w:val="0"/>
      <w:divBdr>
        <w:top w:val="none" w:sz="0" w:space="0" w:color="auto"/>
        <w:left w:val="none" w:sz="0" w:space="0" w:color="auto"/>
        <w:bottom w:val="none" w:sz="0" w:space="0" w:color="auto"/>
        <w:right w:val="none" w:sz="0" w:space="0" w:color="auto"/>
      </w:divBdr>
    </w:div>
    <w:div w:id="1869561859">
      <w:bodyDiv w:val="1"/>
      <w:marLeft w:val="0"/>
      <w:marRight w:val="0"/>
      <w:marTop w:val="0"/>
      <w:marBottom w:val="0"/>
      <w:divBdr>
        <w:top w:val="none" w:sz="0" w:space="0" w:color="auto"/>
        <w:left w:val="none" w:sz="0" w:space="0" w:color="auto"/>
        <w:bottom w:val="none" w:sz="0" w:space="0" w:color="auto"/>
        <w:right w:val="none" w:sz="0" w:space="0" w:color="auto"/>
      </w:divBdr>
    </w:div>
    <w:div w:id="1872254798">
      <w:bodyDiv w:val="1"/>
      <w:marLeft w:val="0"/>
      <w:marRight w:val="0"/>
      <w:marTop w:val="0"/>
      <w:marBottom w:val="0"/>
      <w:divBdr>
        <w:top w:val="none" w:sz="0" w:space="0" w:color="auto"/>
        <w:left w:val="none" w:sz="0" w:space="0" w:color="auto"/>
        <w:bottom w:val="none" w:sz="0" w:space="0" w:color="auto"/>
        <w:right w:val="none" w:sz="0" w:space="0" w:color="auto"/>
      </w:divBdr>
    </w:div>
    <w:div w:id="1899317615">
      <w:bodyDiv w:val="1"/>
      <w:marLeft w:val="0"/>
      <w:marRight w:val="0"/>
      <w:marTop w:val="0"/>
      <w:marBottom w:val="0"/>
      <w:divBdr>
        <w:top w:val="none" w:sz="0" w:space="0" w:color="auto"/>
        <w:left w:val="none" w:sz="0" w:space="0" w:color="auto"/>
        <w:bottom w:val="none" w:sz="0" w:space="0" w:color="auto"/>
        <w:right w:val="none" w:sz="0" w:space="0" w:color="auto"/>
      </w:divBdr>
    </w:div>
    <w:div w:id="1914044936">
      <w:bodyDiv w:val="1"/>
      <w:marLeft w:val="0"/>
      <w:marRight w:val="0"/>
      <w:marTop w:val="0"/>
      <w:marBottom w:val="0"/>
      <w:divBdr>
        <w:top w:val="none" w:sz="0" w:space="0" w:color="auto"/>
        <w:left w:val="none" w:sz="0" w:space="0" w:color="auto"/>
        <w:bottom w:val="none" w:sz="0" w:space="0" w:color="auto"/>
        <w:right w:val="none" w:sz="0" w:space="0" w:color="auto"/>
      </w:divBdr>
    </w:div>
    <w:div w:id="1917781143">
      <w:bodyDiv w:val="1"/>
      <w:marLeft w:val="0"/>
      <w:marRight w:val="0"/>
      <w:marTop w:val="0"/>
      <w:marBottom w:val="0"/>
      <w:divBdr>
        <w:top w:val="none" w:sz="0" w:space="0" w:color="auto"/>
        <w:left w:val="none" w:sz="0" w:space="0" w:color="auto"/>
        <w:bottom w:val="none" w:sz="0" w:space="0" w:color="auto"/>
        <w:right w:val="none" w:sz="0" w:space="0" w:color="auto"/>
      </w:divBdr>
    </w:div>
    <w:div w:id="1924682480">
      <w:bodyDiv w:val="1"/>
      <w:marLeft w:val="0"/>
      <w:marRight w:val="0"/>
      <w:marTop w:val="0"/>
      <w:marBottom w:val="0"/>
      <w:divBdr>
        <w:top w:val="none" w:sz="0" w:space="0" w:color="auto"/>
        <w:left w:val="none" w:sz="0" w:space="0" w:color="auto"/>
        <w:bottom w:val="none" w:sz="0" w:space="0" w:color="auto"/>
        <w:right w:val="none" w:sz="0" w:space="0" w:color="auto"/>
      </w:divBdr>
    </w:div>
    <w:div w:id="1965303577">
      <w:bodyDiv w:val="1"/>
      <w:marLeft w:val="0"/>
      <w:marRight w:val="0"/>
      <w:marTop w:val="0"/>
      <w:marBottom w:val="0"/>
      <w:divBdr>
        <w:top w:val="none" w:sz="0" w:space="0" w:color="auto"/>
        <w:left w:val="none" w:sz="0" w:space="0" w:color="auto"/>
        <w:bottom w:val="none" w:sz="0" w:space="0" w:color="auto"/>
        <w:right w:val="none" w:sz="0" w:space="0" w:color="auto"/>
      </w:divBdr>
    </w:div>
    <w:div w:id="1995138405">
      <w:bodyDiv w:val="1"/>
      <w:marLeft w:val="0"/>
      <w:marRight w:val="0"/>
      <w:marTop w:val="0"/>
      <w:marBottom w:val="0"/>
      <w:divBdr>
        <w:top w:val="none" w:sz="0" w:space="0" w:color="auto"/>
        <w:left w:val="none" w:sz="0" w:space="0" w:color="auto"/>
        <w:bottom w:val="none" w:sz="0" w:space="0" w:color="auto"/>
        <w:right w:val="none" w:sz="0" w:space="0" w:color="auto"/>
      </w:divBdr>
    </w:div>
    <w:div w:id="2000501454">
      <w:bodyDiv w:val="1"/>
      <w:marLeft w:val="0"/>
      <w:marRight w:val="0"/>
      <w:marTop w:val="0"/>
      <w:marBottom w:val="0"/>
      <w:divBdr>
        <w:top w:val="none" w:sz="0" w:space="0" w:color="auto"/>
        <w:left w:val="none" w:sz="0" w:space="0" w:color="auto"/>
        <w:bottom w:val="none" w:sz="0" w:space="0" w:color="auto"/>
        <w:right w:val="none" w:sz="0" w:space="0" w:color="auto"/>
      </w:divBdr>
    </w:div>
    <w:div w:id="2002999515">
      <w:bodyDiv w:val="1"/>
      <w:marLeft w:val="0"/>
      <w:marRight w:val="0"/>
      <w:marTop w:val="0"/>
      <w:marBottom w:val="0"/>
      <w:divBdr>
        <w:top w:val="none" w:sz="0" w:space="0" w:color="auto"/>
        <w:left w:val="none" w:sz="0" w:space="0" w:color="auto"/>
        <w:bottom w:val="none" w:sz="0" w:space="0" w:color="auto"/>
        <w:right w:val="none" w:sz="0" w:space="0" w:color="auto"/>
      </w:divBdr>
    </w:div>
    <w:div w:id="2025981985">
      <w:bodyDiv w:val="1"/>
      <w:marLeft w:val="0"/>
      <w:marRight w:val="0"/>
      <w:marTop w:val="0"/>
      <w:marBottom w:val="0"/>
      <w:divBdr>
        <w:top w:val="none" w:sz="0" w:space="0" w:color="auto"/>
        <w:left w:val="none" w:sz="0" w:space="0" w:color="auto"/>
        <w:bottom w:val="none" w:sz="0" w:space="0" w:color="auto"/>
        <w:right w:val="none" w:sz="0" w:space="0" w:color="auto"/>
      </w:divBdr>
    </w:div>
    <w:div w:id="2029483234">
      <w:bodyDiv w:val="1"/>
      <w:marLeft w:val="0"/>
      <w:marRight w:val="0"/>
      <w:marTop w:val="0"/>
      <w:marBottom w:val="0"/>
      <w:divBdr>
        <w:top w:val="none" w:sz="0" w:space="0" w:color="auto"/>
        <w:left w:val="none" w:sz="0" w:space="0" w:color="auto"/>
        <w:bottom w:val="none" w:sz="0" w:space="0" w:color="auto"/>
        <w:right w:val="none" w:sz="0" w:space="0" w:color="auto"/>
      </w:divBdr>
    </w:div>
    <w:div w:id="2031369514">
      <w:bodyDiv w:val="1"/>
      <w:marLeft w:val="0"/>
      <w:marRight w:val="0"/>
      <w:marTop w:val="0"/>
      <w:marBottom w:val="0"/>
      <w:divBdr>
        <w:top w:val="none" w:sz="0" w:space="0" w:color="auto"/>
        <w:left w:val="none" w:sz="0" w:space="0" w:color="auto"/>
        <w:bottom w:val="none" w:sz="0" w:space="0" w:color="auto"/>
        <w:right w:val="none" w:sz="0" w:space="0" w:color="auto"/>
      </w:divBdr>
    </w:div>
    <w:div w:id="2039576828">
      <w:bodyDiv w:val="1"/>
      <w:marLeft w:val="0"/>
      <w:marRight w:val="0"/>
      <w:marTop w:val="0"/>
      <w:marBottom w:val="0"/>
      <w:divBdr>
        <w:top w:val="none" w:sz="0" w:space="0" w:color="auto"/>
        <w:left w:val="none" w:sz="0" w:space="0" w:color="auto"/>
        <w:bottom w:val="none" w:sz="0" w:space="0" w:color="auto"/>
        <w:right w:val="none" w:sz="0" w:space="0" w:color="auto"/>
      </w:divBdr>
    </w:div>
    <w:div w:id="2042658718">
      <w:bodyDiv w:val="1"/>
      <w:marLeft w:val="0"/>
      <w:marRight w:val="0"/>
      <w:marTop w:val="0"/>
      <w:marBottom w:val="0"/>
      <w:divBdr>
        <w:top w:val="none" w:sz="0" w:space="0" w:color="auto"/>
        <w:left w:val="none" w:sz="0" w:space="0" w:color="auto"/>
        <w:bottom w:val="none" w:sz="0" w:space="0" w:color="auto"/>
        <w:right w:val="none" w:sz="0" w:space="0" w:color="auto"/>
      </w:divBdr>
    </w:div>
    <w:div w:id="2045978606">
      <w:bodyDiv w:val="1"/>
      <w:marLeft w:val="0"/>
      <w:marRight w:val="0"/>
      <w:marTop w:val="0"/>
      <w:marBottom w:val="0"/>
      <w:divBdr>
        <w:top w:val="none" w:sz="0" w:space="0" w:color="auto"/>
        <w:left w:val="none" w:sz="0" w:space="0" w:color="auto"/>
        <w:bottom w:val="none" w:sz="0" w:space="0" w:color="auto"/>
        <w:right w:val="none" w:sz="0" w:space="0" w:color="auto"/>
      </w:divBdr>
    </w:div>
    <w:div w:id="2051949294">
      <w:bodyDiv w:val="1"/>
      <w:marLeft w:val="0"/>
      <w:marRight w:val="0"/>
      <w:marTop w:val="0"/>
      <w:marBottom w:val="0"/>
      <w:divBdr>
        <w:top w:val="none" w:sz="0" w:space="0" w:color="auto"/>
        <w:left w:val="none" w:sz="0" w:space="0" w:color="auto"/>
        <w:bottom w:val="none" w:sz="0" w:space="0" w:color="auto"/>
        <w:right w:val="none" w:sz="0" w:space="0" w:color="auto"/>
      </w:divBdr>
    </w:div>
    <w:div w:id="2077436603">
      <w:bodyDiv w:val="1"/>
      <w:marLeft w:val="0"/>
      <w:marRight w:val="0"/>
      <w:marTop w:val="0"/>
      <w:marBottom w:val="0"/>
      <w:divBdr>
        <w:top w:val="none" w:sz="0" w:space="0" w:color="auto"/>
        <w:left w:val="none" w:sz="0" w:space="0" w:color="auto"/>
        <w:bottom w:val="none" w:sz="0" w:space="0" w:color="auto"/>
        <w:right w:val="none" w:sz="0" w:space="0" w:color="auto"/>
      </w:divBdr>
    </w:div>
    <w:div w:id="2087414009">
      <w:bodyDiv w:val="1"/>
      <w:marLeft w:val="0"/>
      <w:marRight w:val="0"/>
      <w:marTop w:val="0"/>
      <w:marBottom w:val="0"/>
      <w:divBdr>
        <w:top w:val="none" w:sz="0" w:space="0" w:color="auto"/>
        <w:left w:val="none" w:sz="0" w:space="0" w:color="auto"/>
        <w:bottom w:val="none" w:sz="0" w:space="0" w:color="auto"/>
        <w:right w:val="none" w:sz="0" w:space="0" w:color="auto"/>
      </w:divBdr>
    </w:div>
    <w:div w:id="2099017296">
      <w:bodyDiv w:val="1"/>
      <w:marLeft w:val="0"/>
      <w:marRight w:val="0"/>
      <w:marTop w:val="0"/>
      <w:marBottom w:val="0"/>
      <w:divBdr>
        <w:top w:val="none" w:sz="0" w:space="0" w:color="auto"/>
        <w:left w:val="none" w:sz="0" w:space="0" w:color="auto"/>
        <w:bottom w:val="none" w:sz="0" w:space="0" w:color="auto"/>
        <w:right w:val="none" w:sz="0" w:space="0" w:color="auto"/>
      </w:divBdr>
    </w:div>
    <w:div w:id="2104908462">
      <w:bodyDiv w:val="1"/>
      <w:marLeft w:val="0"/>
      <w:marRight w:val="0"/>
      <w:marTop w:val="0"/>
      <w:marBottom w:val="0"/>
      <w:divBdr>
        <w:top w:val="none" w:sz="0" w:space="0" w:color="auto"/>
        <w:left w:val="none" w:sz="0" w:space="0" w:color="auto"/>
        <w:bottom w:val="none" w:sz="0" w:space="0" w:color="auto"/>
        <w:right w:val="none" w:sz="0" w:space="0" w:color="auto"/>
      </w:divBdr>
    </w:div>
    <w:div w:id="2118476380">
      <w:bodyDiv w:val="1"/>
      <w:marLeft w:val="0"/>
      <w:marRight w:val="0"/>
      <w:marTop w:val="0"/>
      <w:marBottom w:val="0"/>
      <w:divBdr>
        <w:top w:val="none" w:sz="0" w:space="0" w:color="auto"/>
        <w:left w:val="none" w:sz="0" w:space="0" w:color="auto"/>
        <w:bottom w:val="none" w:sz="0" w:space="0" w:color="auto"/>
        <w:right w:val="none" w:sz="0" w:space="0" w:color="auto"/>
      </w:divBdr>
    </w:div>
    <w:div w:id="2122189204">
      <w:bodyDiv w:val="1"/>
      <w:marLeft w:val="0"/>
      <w:marRight w:val="0"/>
      <w:marTop w:val="0"/>
      <w:marBottom w:val="0"/>
      <w:divBdr>
        <w:top w:val="none" w:sz="0" w:space="0" w:color="auto"/>
        <w:left w:val="none" w:sz="0" w:space="0" w:color="auto"/>
        <w:bottom w:val="none" w:sz="0" w:space="0" w:color="auto"/>
        <w:right w:val="none" w:sz="0" w:space="0" w:color="auto"/>
      </w:divBdr>
    </w:div>
    <w:div w:id="2131584154">
      <w:bodyDiv w:val="1"/>
      <w:marLeft w:val="0"/>
      <w:marRight w:val="0"/>
      <w:marTop w:val="0"/>
      <w:marBottom w:val="0"/>
      <w:divBdr>
        <w:top w:val="none" w:sz="0" w:space="0" w:color="auto"/>
        <w:left w:val="none" w:sz="0" w:space="0" w:color="auto"/>
        <w:bottom w:val="none" w:sz="0" w:space="0" w:color="auto"/>
        <w:right w:val="none" w:sz="0" w:space="0" w:color="auto"/>
      </w:divBdr>
    </w:div>
    <w:div w:id="2142650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2.emf"/><Relationship Id="rId39" Type="http://schemas.openxmlformats.org/officeDocument/2006/relationships/image" Target="media/image24.emf"/><Relationship Id="rId21" Type="http://schemas.openxmlformats.org/officeDocument/2006/relationships/image" Target="media/image11.png"/><Relationship Id="rId34" Type="http://schemas.openxmlformats.org/officeDocument/2006/relationships/footer" Target="footer5.xml"/><Relationship Id="rId42" Type="http://schemas.openxmlformats.org/officeDocument/2006/relationships/image" Target="media/image27.emf"/><Relationship Id="rId47" Type="http://schemas.microsoft.com/office/2011/relationships/commentsExtended" Target="commentsExtended.xml"/><Relationship Id="rId50"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image" Target="media/image18.png"/><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28.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footer" Target="footer6.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header" Target="header4.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emf"/><Relationship Id="rId43" Type="http://schemas.openxmlformats.org/officeDocument/2006/relationships/header" Target="header7.xml"/><Relationship Id="rId48" Type="http://schemas.microsoft.com/office/2016/09/relationships/commentsIds" Target="commentsIds.xm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footer" Target="footer2.xml"/><Relationship Id="rId25" Type="http://schemas.openxmlformats.org/officeDocument/2006/relationships/footer" Target="footer4.xml"/><Relationship Id="rId33" Type="http://schemas.openxmlformats.org/officeDocument/2006/relationships/header" Target="header6.xml"/><Relationship Id="rId38" Type="http://schemas.openxmlformats.org/officeDocument/2006/relationships/image" Target="media/image23.emf"/><Relationship Id="rId46" Type="http://schemas.openxmlformats.org/officeDocument/2006/relationships/comments" Target="comments.xml"/><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3.xml"/><Relationship Id="rId28" Type="http://schemas.openxmlformats.org/officeDocument/2006/relationships/image" Target="media/image14.png"/><Relationship Id="rId36" Type="http://schemas.openxmlformats.org/officeDocument/2006/relationships/image" Target="media/image21.emf"/><Relationship Id="rId49" Type="http://schemas.microsoft.com/office/2018/08/relationships/commentsExtensible" Target="commentsExtensible.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5.xml.rels><?xml version="1.0" encoding="UTF-8" standalone="yes"?>
<Relationships xmlns="http://schemas.openxmlformats.org/package/2006/relationships"><Relationship Id="rId1" Type="http://schemas.openxmlformats.org/officeDocument/2006/relationships/image" Target="media/image19.jpeg"/></Relationships>
</file>

<file path=word/_rels/footer6.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7.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16BFE-7F08-4D39-B1B7-022E00C49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Pages>
  <Words>71234</Words>
  <Characters>406035</Characters>
  <Application>Microsoft Office Word</Application>
  <DocSecurity>0</DocSecurity>
  <Lines>3383</Lines>
  <Paragraphs>952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Farouk Bouhafs</dc:creator>
  <cp:keywords/>
  <dc:description/>
  <cp:lastModifiedBy>Houyem Rais</cp:lastModifiedBy>
  <cp:revision>7</cp:revision>
  <dcterms:created xsi:type="dcterms:W3CDTF">2024-02-22T13:45:00Z</dcterms:created>
  <dcterms:modified xsi:type="dcterms:W3CDTF">2024-02-22T13:50:00Z</dcterms:modified>
</cp:coreProperties>
</file>